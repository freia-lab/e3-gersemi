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7AB1" w:rsidRPr="00D63381" w:rsidRDefault="007E7AB1" w:rsidP="007E7AB1">
      <w:pPr>
        <w:jc w:val="center"/>
        <w:rPr>
          <w:sz w:val="28"/>
          <w:szCs w:val="28"/>
        </w:rPr>
      </w:pPr>
      <w:r w:rsidRPr="00D63381">
        <w:rPr>
          <w:sz w:val="28"/>
          <w:szCs w:val="28"/>
        </w:rPr>
        <w:t>Control system for the vertical cryostat</w:t>
      </w:r>
    </w:p>
    <w:p w:rsidR="007E7AB1" w:rsidRPr="00D63381" w:rsidRDefault="007E7AB1" w:rsidP="007E7AB1">
      <w:pPr>
        <w:jc w:val="center"/>
        <w:rPr>
          <w:sz w:val="28"/>
          <w:szCs w:val="28"/>
        </w:rPr>
      </w:pPr>
    </w:p>
    <w:p w:rsidR="007E7AB1" w:rsidRPr="00D63381" w:rsidRDefault="007E7AB1" w:rsidP="007E7AB1">
      <w:pPr>
        <w:jc w:val="center"/>
        <w:rPr>
          <w:sz w:val="28"/>
          <w:szCs w:val="28"/>
        </w:rPr>
      </w:pPr>
      <w:r w:rsidRPr="00D63381">
        <w:rPr>
          <w:sz w:val="28"/>
          <w:szCs w:val="28"/>
        </w:rPr>
        <w:t>GERSEMI</w:t>
      </w:r>
    </w:p>
    <w:p w:rsidR="007E7AB1" w:rsidRPr="00D63381" w:rsidRDefault="007E7AB1" w:rsidP="007E7AB1">
      <w:pPr>
        <w:rPr>
          <w:sz w:val="28"/>
          <w:szCs w:val="28"/>
        </w:rPr>
      </w:pPr>
    </w:p>
    <w:p w:rsidR="007E7AB1" w:rsidRPr="00D63381" w:rsidRDefault="007E7AB1" w:rsidP="007E7AB1">
      <w:pPr>
        <w:jc w:val="center"/>
        <w:rPr>
          <w:sz w:val="28"/>
          <w:szCs w:val="28"/>
        </w:rPr>
      </w:pPr>
      <w:r w:rsidRPr="00D63381">
        <w:rPr>
          <w:sz w:val="28"/>
          <w:szCs w:val="28"/>
        </w:rPr>
        <w:t>of the FREIA laboratory</w:t>
      </w:r>
    </w:p>
    <w:p w:rsidR="007E7AB1" w:rsidRPr="00D63381" w:rsidRDefault="007E7AB1" w:rsidP="007E7AB1">
      <w:pPr>
        <w:jc w:val="center"/>
        <w:rPr>
          <w:sz w:val="28"/>
          <w:szCs w:val="28"/>
        </w:rPr>
      </w:pPr>
    </w:p>
    <w:p w:rsidR="007E7AB1" w:rsidRPr="00D63381" w:rsidRDefault="007E7AB1" w:rsidP="007E7AB1">
      <w:pPr>
        <w:jc w:val="center"/>
        <w:rPr>
          <w:sz w:val="28"/>
          <w:szCs w:val="28"/>
        </w:rPr>
      </w:pPr>
      <w:r w:rsidRPr="00D63381">
        <w:rPr>
          <w:sz w:val="28"/>
          <w:szCs w:val="28"/>
        </w:rPr>
        <w:t xml:space="preserve">Uppsala </w:t>
      </w:r>
      <w:r w:rsidR="00D63381" w:rsidRPr="00D63381">
        <w:rPr>
          <w:sz w:val="28"/>
          <w:szCs w:val="28"/>
        </w:rPr>
        <w:t>University</w:t>
      </w:r>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D63381" w:rsidRDefault="007E7AB1" w:rsidP="007E7AB1">
      <w:pPr>
        <w:jc w:val="center"/>
        <w:rPr>
          <w:sz w:val="28"/>
          <w:szCs w:val="28"/>
        </w:rPr>
      </w:pPr>
      <w:bookmarkStart w:id="0" w:name="_GoBack"/>
      <w:bookmarkEnd w:id="0"/>
    </w:p>
    <w:p w:rsidR="007E7AB1" w:rsidRPr="00D63381" w:rsidRDefault="007E7AB1" w:rsidP="007E7AB1">
      <w:pPr>
        <w:jc w:val="center"/>
        <w:rPr>
          <w:sz w:val="28"/>
          <w:szCs w:val="28"/>
        </w:rPr>
      </w:pPr>
    </w:p>
    <w:p w:rsidR="007E7AB1" w:rsidRPr="00D63381" w:rsidRDefault="007E7AB1" w:rsidP="007E7AB1">
      <w:pPr>
        <w:jc w:val="center"/>
        <w:rPr>
          <w:sz w:val="28"/>
          <w:szCs w:val="28"/>
        </w:rPr>
      </w:pPr>
    </w:p>
    <w:p w:rsidR="007E7AB1" w:rsidRPr="007945BB" w:rsidRDefault="000B2129" w:rsidP="007E7AB1">
      <w:pPr>
        <w:jc w:val="right"/>
      </w:pPr>
      <w:ins w:id="1" w:author="Konrad Gajewski" w:date="2020-03-05T11:00:00Z">
        <w:r>
          <w:t>4</w:t>
        </w:r>
      </w:ins>
      <w:del w:id="2" w:author="Konrad Gajewski" w:date="2020-03-05T11:00:00Z">
        <w:r w:rsidR="00F75BE7" w:rsidDel="000B2129">
          <w:delText>30</w:delText>
        </w:r>
      </w:del>
      <w:r w:rsidR="003142FE" w:rsidRPr="003142FE">
        <w:rPr>
          <w:vertAlign w:val="superscript"/>
        </w:rPr>
        <w:t>th</w:t>
      </w:r>
      <w:r w:rsidR="007E7AB1" w:rsidRPr="007945BB">
        <w:t xml:space="preserve"> </w:t>
      </w:r>
      <w:del w:id="3" w:author="Konrad Gajewski" w:date="2020-03-05T11:00:00Z">
        <w:r w:rsidR="00A7097A" w:rsidDel="000B2129">
          <w:delText>October</w:delText>
        </w:r>
        <w:r w:rsidR="007E7AB1" w:rsidRPr="007945BB" w:rsidDel="000B2129">
          <w:delText xml:space="preserve"> </w:delText>
        </w:r>
      </w:del>
      <w:ins w:id="4" w:author="Konrad Gajewski" w:date="2020-03-05T11:00:00Z">
        <w:r>
          <w:t>March</w:t>
        </w:r>
        <w:r w:rsidRPr="007945BB">
          <w:t xml:space="preserve"> </w:t>
        </w:r>
      </w:ins>
      <w:r w:rsidR="007E7AB1" w:rsidRPr="007945BB">
        <w:t>20</w:t>
      </w:r>
      <w:ins w:id="5" w:author="Konrad Gajewski" w:date="2020-03-05T11:00:00Z">
        <w:r>
          <w:t>20</w:t>
        </w:r>
      </w:ins>
      <w:del w:id="6" w:author="Konrad Gajewski" w:date="2020-03-05T11:00:00Z">
        <w:r w:rsidR="007E7AB1" w:rsidRPr="007945BB" w:rsidDel="000B2129">
          <w:delText>1</w:delText>
        </w:r>
        <w:r w:rsidR="00B51EC1" w:rsidDel="000B2129">
          <w:delText>9</w:delText>
        </w:r>
      </w:del>
    </w:p>
    <w:p w:rsidR="00FC59F5" w:rsidRDefault="007E7AB1" w:rsidP="005A29B3">
      <w:pPr>
        <w:jc w:val="both"/>
        <w:rPr>
          <w:b/>
          <w:sz w:val="22"/>
          <w:szCs w:val="22"/>
          <w:u w:val="single"/>
        </w:rPr>
      </w:pPr>
      <w:r w:rsidRPr="00D63381">
        <w:rPr>
          <w:b/>
          <w:sz w:val="22"/>
          <w:szCs w:val="22"/>
          <w:u w:val="single"/>
        </w:rPr>
        <w:br w:type="page"/>
      </w:r>
    </w:p>
    <w:p w:rsidR="00E260EB" w:rsidRPr="00551691" w:rsidRDefault="00E260EB" w:rsidP="00E260EB">
      <w:pPr>
        <w:jc w:val="both"/>
        <w:rPr>
          <w:szCs w:val="20"/>
        </w:rPr>
      </w:pPr>
      <w:r w:rsidRPr="00551691">
        <w:rPr>
          <w:b/>
          <w:szCs w:val="20"/>
          <w:u w:val="single"/>
        </w:rPr>
        <w:lastRenderedPageBreak/>
        <w:t>Introduction</w:t>
      </w:r>
    </w:p>
    <w:p w:rsidR="00E260EB" w:rsidRPr="00551691" w:rsidRDefault="00E260EB" w:rsidP="00E260EB">
      <w:pPr>
        <w:jc w:val="both"/>
        <w:rPr>
          <w:szCs w:val="20"/>
        </w:rPr>
      </w:pPr>
    </w:p>
    <w:p w:rsidR="00E260EB" w:rsidRPr="00551691" w:rsidRDefault="00E260EB" w:rsidP="00E260EB">
      <w:pPr>
        <w:jc w:val="both"/>
        <w:rPr>
          <w:szCs w:val="20"/>
        </w:rPr>
      </w:pPr>
      <w:r w:rsidRPr="00551691">
        <w:rPr>
          <w:szCs w:val="20"/>
        </w:rPr>
        <w:t>GERSEMI, future vertical cryostat of the FREIA laboratory, needs an operational monitoring system able to allow both an individual command of each actuator and the use of preset sequences.</w:t>
      </w:r>
    </w:p>
    <w:p w:rsidR="00E260EB" w:rsidRPr="00551691" w:rsidRDefault="00E260EB" w:rsidP="00E260EB">
      <w:pPr>
        <w:jc w:val="both"/>
        <w:rPr>
          <w:szCs w:val="20"/>
        </w:rPr>
      </w:pPr>
    </w:p>
    <w:p w:rsidR="00E260EB" w:rsidRPr="00551691" w:rsidRDefault="00E260EB" w:rsidP="00E260EB">
      <w:pPr>
        <w:jc w:val="both"/>
        <w:rPr>
          <w:szCs w:val="20"/>
        </w:rPr>
      </w:pPr>
      <w:r w:rsidRPr="00551691">
        <w:rPr>
          <w:szCs w:val="20"/>
        </w:rPr>
        <w:t>This non-exhaustive document gives a first description of different operating modes before describing the various sequences required for the monitoring of the vertical cryostat in order to test superconducting cavities</w:t>
      </w:r>
      <w:r>
        <w:rPr>
          <w:szCs w:val="20"/>
        </w:rPr>
        <w:t xml:space="preserve"> and magnets</w:t>
      </w:r>
      <w:r w:rsidRPr="00551691">
        <w:rPr>
          <w:szCs w:val="20"/>
        </w:rPr>
        <w:t>. Each sequence will be presented through some cryogenic schemes to identify the fluids flows, the actuators and the sensors involved in the process. A logic diagram describes with more details the course of the sequence. The cryogenic schemes and their nomenclature are given in appendix.</w:t>
      </w:r>
    </w:p>
    <w:p w:rsidR="00E260EB" w:rsidRPr="00551691" w:rsidRDefault="00E260EB" w:rsidP="00E260EB">
      <w:pPr>
        <w:jc w:val="both"/>
        <w:rPr>
          <w:szCs w:val="20"/>
        </w:rPr>
      </w:pPr>
    </w:p>
    <w:p w:rsidR="00E260EB" w:rsidRPr="00551691" w:rsidRDefault="00E260EB" w:rsidP="00E260EB">
      <w:pPr>
        <w:jc w:val="both"/>
        <w:rPr>
          <w:szCs w:val="20"/>
        </w:rPr>
      </w:pPr>
    </w:p>
    <w:p w:rsidR="00E260EB" w:rsidRPr="00551691" w:rsidRDefault="00E260EB" w:rsidP="00E260EB">
      <w:pPr>
        <w:pStyle w:val="ListParagraph"/>
        <w:numPr>
          <w:ilvl w:val="0"/>
          <w:numId w:val="2"/>
        </w:numPr>
        <w:ind w:left="360"/>
        <w:jc w:val="both"/>
        <w:rPr>
          <w:szCs w:val="20"/>
        </w:rPr>
      </w:pPr>
      <w:r w:rsidRPr="00551691">
        <w:rPr>
          <w:b/>
          <w:szCs w:val="20"/>
          <w:u w:val="single"/>
        </w:rPr>
        <w:t>Different running modes</w:t>
      </w:r>
    </w:p>
    <w:p w:rsidR="00E260EB" w:rsidRPr="00551691" w:rsidRDefault="00E260EB" w:rsidP="00E260EB">
      <w:pPr>
        <w:jc w:val="both"/>
        <w:rPr>
          <w:szCs w:val="20"/>
        </w:rPr>
      </w:pPr>
    </w:p>
    <w:p w:rsidR="00E260EB" w:rsidRPr="00551691" w:rsidRDefault="00E260EB" w:rsidP="00E260EB">
      <w:pPr>
        <w:jc w:val="both"/>
        <w:rPr>
          <w:szCs w:val="20"/>
        </w:rPr>
      </w:pPr>
      <w:r w:rsidRPr="00551691">
        <w:rPr>
          <w:i/>
          <w:szCs w:val="20"/>
        </w:rPr>
        <w:t>Manual mode</w:t>
      </w:r>
      <w:r w:rsidRPr="00551691">
        <w:rPr>
          <w:szCs w:val="20"/>
        </w:rPr>
        <w:t>: The user has access to the command of each actuator. He can force the state of each actuator in its operating range. He has access to the variables and the instructions used to control the actuators.</w:t>
      </w:r>
    </w:p>
    <w:p w:rsidR="00E260EB" w:rsidRPr="00551691" w:rsidRDefault="00E260EB" w:rsidP="00E260EB">
      <w:pPr>
        <w:jc w:val="both"/>
        <w:rPr>
          <w:szCs w:val="20"/>
        </w:rPr>
      </w:pPr>
      <w:r w:rsidRPr="00551691">
        <w:rPr>
          <w:szCs w:val="20"/>
        </w:rPr>
        <w:t xml:space="preserve">In manual mode, at least two windows are available. The first is the general view of the cryogenic process, the second gives access to the state of the sensor or actuator selected. </w:t>
      </w:r>
    </w:p>
    <w:p w:rsidR="00E260EB" w:rsidRPr="00551691" w:rsidRDefault="00E260EB" w:rsidP="00E260EB">
      <w:pPr>
        <w:spacing w:before="120"/>
        <w:jc w:val="both"/>
        <w:rPr>
          <w:szCs w:val="20"/>
        </w:rPr>
      </w:pPr>
      <w:r w:rsidRPr="00551691">
        <w:rPr>
          <w:i/>
          <w:szCs w:val="20"/>
        </w:rPr>
        <w:t xml:space="preserve">Sequence mode: </w:t>
      </w:r>
      <w:r w:rsidRPr="00551691">
        <w:rPr>
          <w:szCs w:val="20"/>
        </w:rPr>
        <w:t xml:space="preserve">The user has access to the whole of the preset sequences which allow the conditioning and the running of the cryo-system. When a sequence is started, this one requires that several parameters are defined by the user before the automatic execution of the sequence. </w:t>
      </w:r>
    </w:p>
    <w:p w:rsidR="00E260EB" w:rsidRPr="00551691" w:rsidRDefault="00E260EB" w:rsidP="00E260EB">
      <w:pPr>
        <w:jc w:val="both"/>
        <w:rPr>
          <w:szCs w:val="20"/>
        </w:rPr>
      </w:pPr>
      <w:r w:rsidRPr="00551691">
        <w:rPr>
          <w:szCs w:val="20"/>
        </w:rPr>
        <w:t>On this mode, at least two windows are available. The first shows the general view of the cryogenic process and the list of the preset sequences. When a sequence is selected, another window opens. The user defines the parameters, and the progress of the sequence is indicated in the sequence window.</w:t>
      </w:r>
    </w:p>
    <w:p w:rsidR="00E260EB" w:rsidRPr="00551691" w:rsidRDefault="00E260EB" w:rsidP="00E260EB">
      <w:pPr>
        <w:spacing w:before="120"/>
        <w:jc w:val="both"/>
        <w:rPr>
          <w:szCs w:val="20"/>
        </w:rPr>
      </w:pPr>
      <w:r w:rsidRPr="00551691">
        <w:rPr>
          <w:i/>
          <w:szCs w:val="20"/>
        </w:rPr>
        <w:t>Switch valves to recovery helium circuit</w:t>
      </w:r>
      <w:r w:rsidRPr="00551691">
        <w:rPr>
          <w:szCs w:val="20"/>
        </w:rPr>
        <w:t>: For each line (L017, L018, L020), the user can select the recovery circuit to connect these lines to the gas bag or the Kaeser circuits.</w:t>
      </w:r>
      <w:r>
        <w:rPr>
          <w:szCs w:val="20"/>
        </w:rPr>
        <w:t xml:space="preserve"> The Switch Valves sequences start when the control system of GERSEMI starts and operates in continuous mode until the end of the GERSEMI operations.</w:t>
      </w:r>
    </w:p>
    <w:p w:rsidR="00E260EB" w:rsidRDefault="00E260EB" w:rsidP="00E260EB">
      <w:pPr>
        <w:jc w:val="both"/>
        <w:rPr>
          <w:szCs w:val="20"/>
        </w:rPr>
      </w:pPr>
    </w:p>
    <w:p w:rsidR="00E260EB" w:rsidRPr="00551691" w:rsidRDefault="00E260EB" w:rsidP="00E260EB">
      <w:pPr>
        <w:jc w:val="both"/>
        <w:rPr>
          <w:szCs w:val="20"/>
        </w:rPr>
      </w:pPr>
    </w:p>
    <w:p w:rsidR="00E260EB" w:rsidRDefault="00E260EB" w:rsidP="00E260EB">
      <w:pPr>
        <w:pStyle w:val="ListParagraph"/>
        <w:numPr>
          <w:ilvl w:val="0"/>
          <w:numId w:val="2"/>
        </w:numPr>
        <w:ind w:left="360"/>
        <w:jc w:val="both"/>
        <w:rPr>
          <w:b/>
          <w:szCs w:val="20"/>
          <w:u w:val="single"/>
        </w:rPr>
      </w:pPr>
      <w:r w:rsidRPr="00551691">
        <w:rPr>
          <w:b/>
          <w:szCs w:val="20"/>
          <w:u w:val="single"/>
        </w:rPr>
        <w:t>Preset sequences</w:t>
      </w:r>
    </w:p>
    <w:p w:rsidR="00E260EB" w:rsidRDefault="00E260EB" w:rsidP="00E260EB">
      <w:pPr>
        <w:jc w:val="both"/>
        <w:rPr>
          <w:b/>
          <w:szCs w:val="20"/>
          <w:u w:val="single"/>
        </w:rPr>
      </w:pPr>
    </w:p>
    <w:p w:rsidR="00E260EB" w:rsidRPr="00551691" w:rsidRDefault="00E260EB" w:rsidP="00E260EB">
      <w:pPr>
        <w:jc w:val="both"/>
        <w:rPr>
          <w:szCs w:val="20"/>
        </w:rPr>
      </w:pPr>
      <w:r w:rsidRPr="00551691">
        <w:rPr>
          <w:szCs w:val="20"/>
        </w:rPr>
        <w:t>The course of each sequence is explained by a logic diagram, showing each step of the sequence.</w:t>
      </w:r>
    </w:p>
    <w:p w:rsidR="00E260EB" w:rsidRPr="00551691" w:rsidRDefault="00E260EB" w:rsidP="00E260EB">
      <w:pPr>
        <w:jc w:val="both"/>
        <w:rPr>
          <w:szCs w:val="20"/>
        </w:rPr>
      </w:pPr>
      <w:r w:rsidRPr="00551691">
        <w:rPr>
          <w:szCs w:val="20"/>
        </w:rPr>
        <w:t>Some sequences appear several times because the cryostat can be used in three ways:</w:t>
      </w:r>
    </w:p>
    <w:p w:rsidR="00E260EB" w:rsidRPr="00551691" w:rsidRDefault="00E260EB" w:rsidP="00E260EB">
      <w:pPr>
        <w:jc w:val="both"/>
        <w:rPr>
          <w:szCs w:val="20"/>
        </w:rPr>
      </w:pPr>
      <w:r w:rsidRPr="00551691">
        <w:rPr>
          <w:szCs w:val="20"/>
        </w:rPr>
        <w:t>- as a vacuum vessel with a liquid helium tank to test superconducting cavities</w:t>
      </w:r>
      <w:r w:rsidR="00A545EF">
        <w:rPr>
          <w:szCs w:val="20"/>
        </w:rPr>
        <w:t xml:space="preserve"> (Vacuum mode)</w:t>
      </w:r>
      <w:r w:rsidRPr="00551691">
        <w:rPr>
          <w:szCs w:val="20"/>
        </w:rPr>
        <w:t>,</w:t>
      </w:r>
    </w:p>
    <w:p w:rsidR="00E260EB" w:rsidRPr="00551691" w:rsidRDefault="00E260EB" w:rsidP="00E260EB">
      <w:pPr>
        <w:jc w:val="both"/>
        <w:rPr>
          <w:szCs w:val="20"/>
        </w:rPr>
      </w:pPr>
      <w:r w:rsidRPr="00551691">
        <w:rPr>
          <w:szCs w:val="20"/>
        </w:rPr>
        <w:t>- as a cryostat which operates with saturated liquid helium to test cavities</w:t>
      </w:r>
      <w:r w:rsidR="00A545EF">
        <w:rPr>
          <w:szCs w:val="20"/>
        </w:rPr>
        <w:t xml:space="preserve"> (Liquid mode),</w:t>
      </w:r>
    </w:p>
    <w:p w:rsidR="00E260EB" w:rsidRPr="00551691" w:rsidRDefault="00E260EB" w:rsidP="00E260EB">
      <w:pPr>
        <w:jc w:val="both"/>
        <w:rPr>
          <w:szCs w:val="20"/>
        </w:rPr>
      </w:pPr>
      <w:r w:rsidRPr="00551691">
        <w:rPr>
          <w:szCs w:val="20"/>
        </w:rPr>
        <w:t>- as a cryostat which operates with pressurized liquid helium to test magnets</w:t>
      </w:r>
      <w:r w:rsidR="00A545EF">
        <w:rPr>
          <w:szCs w:val="20"/>
        </w:rPr>
        <w:t xml:space="preserve"> (Magnet mode).</w:t>
      </w:r>
    </w:p>
    <w:p w:rsidR="00E260EB" w:rsidRPr="00551691" w:rsidRDefault="00E260EB" w:rsidP="00E260EB">
      <w:pPr>
        <w:jc w:val="both"/>
        <w:rPr>
          <w:szCs w:val="20"/>
        </w:rPr>
      </w:pPr>
    </w:p>
    <w:p w:rsidR="00E260EB" w:rsidRPr="00551691" w:rsidRDefault="00E260EB" w:rsidP="00E260EB">
      <w:pPr>
        <w:jc w:val="both"/>
        <w:rPr>
          <w:szCs w:val="20"/>
        </w:rPr>
      </w:pPr>
      <w:r w:rsidRPr="00551691">
        <w:rPr>
          <w:i/>
          <w:szCs w:val="20"/>
        </w:rPr>
        <w:t>Logic diagram</w:t>
      </w:r>
      <w:r w:rsidRPr="00551691">
        <w:rPr>
          <w:szCs w:val="20"/>
        </w:rPr>
        <w:t xml:space="preserve">: </w:t>
      </w:r>
    </w:p>
    <w:p w:rsidR="00E260EB" w:rsidRPr="00551691" w:rsidRDefault="00E260EB" w:rsidP="00E260EB">
      <w:pPr>
        <w:jc w:val="both"/>
        <w:rPr>
          <w:szCs w:val="20"/>
        </w:rPr>
      </w:pPr>
      <w:r w:rsidRPr="00551691">
        <w:rPr>
          <w:szCs w:val="20"/>
        </w:rPr>
        <w:t xml:space="preserve">The instructions that the user has to give to start the sequence are indicated. </w:t>
      </w:r>
    </w:p>
    <w:p w:rsidR="00E260EB" w:rsidRPr="00551691" w:rsidRDefault="00E260EB" w:rsidP="00E260EB">
      <w:pPr>
        <w:jc w:val="both"/>
        <w:rPr>
          <w:szCs w:val="20"/>
        </w:rPr>
      </w:pPr>
      <w:r w:rsidRPr="00551691">
        <w:rPr>
          <w:szCs w:val="20"/>
        </w:rPr>
        <w:t>The logic diagram describes the sequential course of the steps. It shows the sensors to watch and the actuators used in the process. For each step, the logic diagram defines the state of the actuators and the logical conditions required to take the next step.</w:t>
      </w:r>
    </w:p>
    <w:p w:rsidR="00E260EB" w:rsidRPr="00551691" w:rsidRDefault="00E260EB" w:rsidP="00E260EB">
      <w:pPr>
        <w:jc w:val="both"/>
        <w:rPr>
          <w:szCs w:val="20"/>
        </w:rPr>
      </w:pPr>
      <w:r w:rsidRPr="00551691">
        <w:rPr>
          <w:szCs w:val="20"/>
        </w:rPr>
        <w:t>Every valve is considered as normally closed except for those with the specification "N.O." (Normally Open).</w:t>
      </w:r>
    </w:p>
    <w:p w:rsidR="00E260EB" w:rsidRPr="00551691" w:rsidRDefault="00E260EB" w:rsidP="00E260EB">
      <w:pPr>
        <w:jc w:val="both"/>
        <w:rPr>
          <w:szCs w:val="20"/>
        </w:rPr>
      </w:pPr>
    </w:p>
    <w:p w:rsidR="00E260EB" w:rsidRDefault="00E260EB" w:rsidP="00E260EB">
      <w:pPr>
        <w:jc w:val="both"/>
        <w:rPr>
          <w:szCs w:val="20"/>
        </w:rPr>
      </w:pPr>
      <w:r w:rsidRPr="00551691">
        <w:rPr>
          <w:szCs w:val="20"/>
        </w:rPr>
        <w:t>For technical reasons, the large helium level probes are composed of two probes, but in the description of the control system, it will be considered only the value linked to the concatenation of the two probes</w:t>
      </w:r>
      <w:r>
        <w:rPr>
          <w:szCs w:val="20"/>
        </w:rPr>
        <w:t xml:space="preserve"> (LI660, LI670, LI680)</w:t>
      </w:r>
      <w:r w:rsidRPr="00551691">
        <w:rPr>
          <w:szCs w:val="20"/>
        </w:rPr>
        <w:t xml:space="preserve">. </w:t>
      </w:r>
    </w:p>
    <w:p w:rsidR="00E260EB" w:rsidRDefault="00E260EB" w:rsidP="00E260EB">
      <w:pPr>
        <w:jc w:val="both"/>
        <w:rPr>
          <w:szCs w:val="20"/>
        </w:rPr>
      </w:pPr>
    </w:p>
    <w:p w:rsidR="00E260EB" w:rsidRPr="00551691" w:rsidRDefault="00E260EB" w:rsidP="00E260EB">
      <w:pPr>
        <w:jc w:val="both"/>
        <w:rPr>
          <w:szCs w:val="20"/>
        </w:rPr>
      </w:pPr>
      <w:r>
        <w:rPr>
          <w:szCs w:val="20"/>
        </w:rPr>
        <w:t>When a sequence is stopped, all ON/OFF valves used during the sequence are closed, but the control valves continues to operate and keep the last setpoint defined during the sequence.</w:t>
      </w:r>
    </w:p>
    <w:p w:rsidR="00E260EB" w:rsidRPr="00551691" w:rsidRDefault="00E260EB" w:rsidP="00E260EB">
      <w:pPr>
        <w:jc w:val="both"/>
        <w:rPr>
          <w:szCs w:val="20"/>
        </w:rPr>
      </w:pPr>
    </w:p>
    <w:p w:rsidR="00E260EB" w:rsidRDefault="00E260EB" w:rsidP="00E260EB">
      <w:pPr>
        <w:jc w:val="both"/>
        <w:rPr>
          <w:b/>
          <w:szCs w:val="20"/>
          <w:u w:val="single"/>
        </w:rPr>
      </w:pPr>
      <w:r w:rsidRPr="00551691">
        <w:rPr>
          <w:b/>
          <w:color w:val="FF0000"/>
          <w:szCs w:val="20"/>
        </w:rPr>
        <w:t>The valves in red in the text are used for the operations of the HNOSS and GERSEMI cryostats.</w:t>
      </w:r>
    </w:p>
    <w:p w:rsidR="00E260EB" w:rsidRDefault="00E260EB" w:rsidP="00E260EB">
      <w:pPr>
        <w:jc w:val="both"/>
        <w:rPr>
          <w:b/>
          <w:szCs w:val="20"/>
          <w:u w:val="single"/>
        </w:rPr>
      </w:pPr>
    </w:p>
    <w:p w:rsidR="00E260EB" w:rsidRDefault="00E260EB" w:rsidP="00E260EB">
      <w:pPr>
        <w:jc w:val="both"/>
        <w:rPr>
          <w:b/>
          <w:szCs w:val="20"/>
          <w:u w:val="single"/>
        </w:rPr>
      </w:pPr>
    </w:p>
    <w:p w:rsidR="005F51FE" w:rsidRDefault="005F51FE" w:rsidP="00E260EB">
      <w:pPr>
        <w:jc w:val="both"/>
        <w:rPr>
          <w:b/>
          <w:szCs w:val="20"/>
          <w:u w:val="single"/>
        </w:rPr>
      </w:pPr>
    </w:p>
    <w:p w:rsidR="00E260EB" w:rsidRPr="00297FAF" w:rsidRDefault="00E260EB" w:rsidP="00E260EB">
      <w:pPr>
        <w:pStyle w:val="ListParagraph"/>
        <w:numPr>
          <w:ilvl w:val="0"/>
          <w:numId w:val="2"/>
        </w:numPr>
        <w:ind w:left="360"/>
        <w:jc w:val="both"/>
        <w:rPr>
          <w:b/>
          <w:szCs w:val="20"/>
          <w:u w:val="single"/>
        </w:rPr>
      </w:pPr>
      <w:r>
        <w:rPr>
          <w:b/>
          <w:szCs w:val="20"/>
          <w:u w:val="single"/>
        </w:rPr>
        <w:lastRenderedPageBreak/>
        <w:t>Liquid insert in operation</w:t>
      </w:r>
    </w:p>
    <w:p w:rsidR="00E260EB" w:rsidRPr="00551691" w:rsidRDefault="00E260EB" w:rsidP="00E260EB">
      <w:pPr>
        <w:pStyle w:val="ListParagraph"/>
        <w:jc w:val="both"/>
        <w:rPr>
          <w:b/>
          <w:szCs w:val="20"/>
          <w:u w:val="single"/>
        </w:rPr>
      </w:pPr>
    </w:p>
    <w:p w:rsidR="00E260EB" w:rsidRDefault="00E260EB" w:rsidP="00E260EB">
      <w:pPr>
        <w:jc w:val="both"/>
        <w:rPr>
          <w:szCs w:val="20"/>
        </w:rPr>
      </w:pPr>
      <w:r>
        <w:rPr>
          <w:szCs w:val="20"/>
        </w:rPr>
        <w:t xml:space="preserve">When the liquid insert is in operation, the valve box and the cryostat are filled with liquid helium that means the valve box and the cryostat helium circuits must be purged of the air they contain: used the valve box and the cryostat conditioning sequences (sequences 1 and 2). To reduce the conductive thermal losses through the cryostat neck, it is possible to thermalize at 20K the cryostat neck with the supercritical helium circuit. The supercritical helium circuit must be conditioning with helium gas (sequence 3). </w:t>
      </w:r>
    </w:p>
    <w:p w:rsidR="00E260EB" w:rsidRDefault="00E260EB" w:rsidP="00E260EB">
      <w:pPr>
        <w:jc w:val="both"/>
        <w:rPr>
          <w:szCs w:val="20"/>
        </w:rPr>
      </w:pPr>
    </w:p>
    <w:p w:rsidR="00E260EB" w:rsidRDefault="00E260EB" w:rsidP="00E260EB">
      <w:pPr>
        <w:jc w:val="both"/>
        <w:rPr>
          <w:szCs w:val="20"/>
        </w:rPr>
      </w:pPr>
      <w:r>
        <w:rPr>
          <w:szCs w:val="20"/>
        </w:rPr>
        <w:t>The operations of the valve box are very similar whatever the insert chosen, these sequences are: cooling of the thermal shield (sequence 5), when the thermal shield is cooled, the cooling of the helium circuits can start (sequence 9). The measures of the helium level probes start when the cooling is started (sequence 8). At the end of the helium circuits cooling, the helium level of the 4K tank is regulated or controlled (intermittent transfer to maintain the helium level between a minimum and a maximum setpoint level).</w:t>
      </w:r>
    </w:p>
    <w:p w:rsidR="00E260EB" w:rsidRDefault="00E260EB" w:rsidP="00E260EB">
      <w:pPr>
        <w:jc w:val="both"/>
        <w:rPr>
          <w:szCs w:val="20"/>
        </w:rPr>
      </w:pPr>
    </w:p>
    <w:p w:rsidR="00E260EB" w:rsidRDefault="00E260EB" w:rsidP="00E260EB">
      <w:pPr>
        <w:jc w:val="both"/>
        <w:rPr>
          <w:szCs w:val="20"/>
        </w:rPr>
      </w:pPr>
      <w:r>
        <w:rPr>
          <w:szCs w:val="20"/>
        </w:rPr>
        <w:t xml:space="preserve">Concerning the cryostat, the cooling of its thermal shield (sequence 6) can start at the same time of the valve box thermal shield cooling. When the cryostat thermal shield is cold, the cooling of the helium circuit can start (sequence 10). The cooling is finished when the cryostat helium level setpoint is reached; this helium level is regulated or controlled. </w:t>
      </w:r>
    </w:p>
    <w:p w:rsidR="00E260EB" w:rsidRDefault="00E260EB" w:rsidP="00E260EB">
      <w:pPr>
        <w:jc w:val="both"/>
        <w:rPr>
          <w:szCs w:val="20"/>
        </w:rPr>
      </w:pPr>
      <w:r>
        <w:rPr>
          <w:szCs w:val="20"/>
        </w:rPr>
        <w:t xml:space="preserve">To operate with the cryostat at atmospheric pressure (T </w:t>
      </w:r>
      <w:r>
        <w:rPr>
          <w:szCs w:val="20"/>
        </w:rPr>
        <w:sym w:font="Symbol" w:char="F0BB"/>
      </w:r>
      <w:r>
        <w:rPr>
          <w:szCs w:val="20"/>
        </w:rPr>
        <w:t xml:space="preserve"> 4.2 K) or at higher pressure (T &gt; 4.2 K), the sequence 10 must be stopped and the sequence “</w:t>
      </w:r>
      <w:r w:rsidRPr="00551691">
        <w:rPr>
          <w:szCs w:val="20"/>
        </w:rPr>
        <w:t>Cavity in operation at 4K</w:t>
      </w:r>
      <w:r>
        <w:rPr>
          <w:szCs w:val="20"/>
        </w:rPr>
        <w:t>” (sequence 12) started.</w:t>
      </w:r>
    </w:p>
    <w:p w:rsidR="00E260EB" w:rsidRDefault="00E260EB" w:rsidP="00E260EB">
      <w:pPr>
        <w:jc w:val="both"/>
        <w:rPr>
          <w:szCs w:val="20"/>
        </w:rPr>
      </w:pPr>
      <w:r>
        <w:rPr>
          <w:szCs w:val="20"/>
        </w:rPr>
        <w:t>To operate with the cryostat at low pressure (T &lt; 4.2 K), the sequence “</w:t>
      </w:r>
      <w:r w:rsidRPr="00551691">
        <w:rPr>
          <w:szCs w:val="20"/>
        </w:rPr>
        <w:t>Cavity in operation at 2K</w:t>
      </w:r>
      <w:r>
        <w:rPr>
          <w:szCs w:val="20"/>
        </w:rPr>
        <w:t xml:space="preserve">” (sequence 13) must be started and the sequences 10 and 12 stopped. </w:t>
      </w:r>
    </w:p>
    <w:p w:rsidR="00E260EB" w:rsidRDefault="00E260EB" w:rsidP="00E260EB">
      <w:pPr>
        <w:jc w:val="both"/>
        <w:rPr>
          <w:szCs w:val="20"/>
        </w:rPr>
      </w:pPr>
    </w:p>
    <w:p w:rsidR="00E260EB" w:rsidRDefault="00E260EB" w:rsidP="00E260EB">
      <w:pPr>
        <w:jc w:val="both"/>
        <w:rPr>
          <w:szCs w:val="20"/>
        </w:rPr>
      </w:pPr>
      <w:r>
        <w:rPr>
          <w:szCs w:val="20"/>
        </w:rPr>
        <w:t>The sequence “</w:t>
      </w:r>
      <w:r w:rsidRPr="00551691">
        <w:rPr>
          <w:szCs w:val="20"/>
        </w:rPr>
        <w:t xml:space="preserve">Cavity </w:t>
      </w:r>
      <w:r>
        <w:rPr>
          <w:szCs w:val="20"/>
        </w:rPr>
        <w:t xml:space="preserve">- </w:t>
      </w:r>
      <w:r w:rsidRPr="00551691">
        <w:rPr>
          <w:szCs w:val="20"/>
        </w:rPr>
        <w:t>Standby at 40K</w:t>
      </w:r>
      <w:r>
        <w:rPr>
          <w:szCs w:val="20"/>
        </w:rPr>
        <w:t>” (sequence 14) allows maintaining the cavities at a temperature below 70 K to avoid that t</w:t>
      </w:r>
      <w:r w:rsidRPr="00693148">
        <w:rPr>
          <w:szCs w:val="20"/>
        </w:rPr>
        <w:t>he cavities from suffering the 100K effect.</w:t>
      </w:r>
      <w:r>
        <w:rPr>
          <w:szCs w:val="20"/>
        </w:rPr>
        <w:t xml:space="preserve"> The sequences 10, 12 and 13 must be stopped when the standby is started.</w:t>
      </w:r>
    </w:p>
    <w:p w:rsidR="00E260EB" w:rsidRDefault="00E260EB" w:rsidP="00E260EB">
      <w:pPr>
        <w:jc w:val="both"/>
        <w:rPr>
          <w:szCs w:val="20"/>
        </w:rPr>
      </w:pPr>
    </w:p>
    <w:p w:rsidR="00E260EB" w:rsidRDefault="00E260EB" w:rsidP="00E260EB">
      <w:pPr>
        <w:jc w:val="both"/>
        <w:rPr>
          <w:szCs w:val="20"/>
        </w:rPr>
      </w:pPr>
      <w:r w:rsidRPr="00C80BEE">
        <w:rPr>
          <w:szCs w:val="20"/>
        </w:rPr>
        <w:t xml:space="preserve">The supercritical helium circuit is used to reduce the conductive thermal losses of the cryostat neck. The sequence 11 “Supercritical helium in operation” </w:t>
      </w:r>
      <w:r>
        <w:rPr>
          <w:szCs w:val="20"/>
        </w:rPr>
        <w:t>must</w:t>
      </w:r>
      <w:r w:rsidRPr="00C80BEE">
        <w:rPr>
          <w:szCs w:val="20"/>
        </w:rPr>
        <w:t xml:space="preserve"> be started when the liquid helium level of the cryostat is higher than 75% of the LI670. At this value the liquid helium level is hi</w:t>
      </w:r>
      <w:r>
        <w:rPr>
          <w:szCs w:val="20"/>
        </w:rPr>
        <w:t xml:space="preserve">gher than the lambda plate seat and the thermal losses are huge at 2K (40 W). </w:t>
      </w:r>
    </w:p>
    <w:p w:rsidR="00E260EB" w:rsidRDefault="00E260EB" w:rsidP="00E260EB">
      <w:pPr>
        <w:jc w:val="both"/>
        <w:rPr>
          <w:szCs w:val="20"/>
        </w:rPr>
      </w:pPr>
    </w:p>
    <w:p w:rsidR="00E260EB" w:rsidRDefault="00E260EB" w:rsidP="00E260EB">
      <w:pPr>
        <w:jc w:val="both"/>
        <w:rPr>
          <w:szCs w:val="20"/>
        </w:rPr>
      </w:pPr>
      <w:r>
        <w:rPr>
          <w:szCs w:val="20"/>
        </w:rPr>
        <w:t>A the end of an experiment, the volume of liquid helium stored in the cryostat is very large, it is possible to transfer the liquid helium to an external Dewar before the cryostat warm-up starting. The liquid helium retro-transfer is made with the sequence “</w:t>
      </w:r>
      <w:r w:rsidRPr="00551691">
        <w:rPr>
          <w:szCs w:val="20"/>
        </w:rPr>
        <w:t>Emptying of the cryostat</w:t>
      </w:r>
      <w:r>
        <w:rPr>
          <w:szCs w:val="20"/>
        </w:rPr>
        <w:t>” (sequence 20). This sequence stops when the cryostat is empty or when the Dewar is full. The sequences 10, 12, 13 and 14 must be stopped.</w:t>
      </w:r>
    </w:p>
    <w:p w:rsidR="00E260EB" w:rsidRDefault="00E260EB" w:rsidP="00E260EB">
      <w:pPr>
        <w:jc w:val="both"/>
        <w:rPr>
          <w:szCs w:val="20"/>
        </w:rPr>
      </w:pPr>
    </w:p>
    <w:p w:rsidR="00E260EB" w:rsidRDefault="00E260EB" w:rsidP="00E260EB">
      <w:pPr>
        <w:jc w:val="both"/>
        <w:rPr>
          <w:szCs w:val="20"/>
        </w:rPr>
      </w:pPr>
      <w:r>
        <w:rPr>
          <w:szCs w:val="20"/>
        </w:rPr>
        <w:t>The warm-up of the cryostat (sequence 22) checks the liquid helium level, if this level is higher than 5% of liquid helium level LI670, the warm-up power of the cryostat is limited. The goal of the power limitation is to reduce the helium mass flow rate which goes to the helium recovery system during the warm-up. As soon as, the level LI670 is lower than 5% the maximum power can be used to warm-up the cryostat. The sequences from 10 to 14 and 20 must be stopped.</w:t>
      </w:r>
    </w:p>
    <w:p w:rsidR="00E260EB" w:rsidRDefault="00E260EB" w:rsidP="00E260EB">
      <w:pPr>
        <w:jc w:val="both"/>
        <w:rPr>
          <w:szCs w:val="20"/>
        </w:rPr>
      </w:pPr>
    </w:p>
    <w:p w:rsidR="00E260EB" w:rsidRDefault="00E260EB" w:rsidP="00E260EB">
      <w:pPr>
        <w:jc w:val="both"/>
        <w:rPr>
          <w:szCs w:val="20"/>
        </w:rPr>
      </w:pPr>
      <w:r>
        <w:rPr>
          <w:szCs w:val="20"/>
        </w:rPr>
        <w:t>The insert warm-up (sequence 23) can be started in the same time of the cryostat warm-up, but the insert warm-up can be started without the cryostat warm-up, in particularly, if it is necessary to change quickly the cavity insert by another cavity insert. In this case is preferable to avoid the warm-up of the cold vessel and this of the cryostat thermal shield. The sequences from 10 to 14 and 20 must be stopped.</w:t>
      </w:r>
    </w:p>
    <w:p w:rsidR="00E260EB" w:rsidRDefault="00E260EB" w:rsidP="00E260EB">
      <w:pPr>
        <w:jc w:val="both"/>
        <w:rPr>
          <w:szCs w:val="20"/>
        </w:rPr>
      </w:pPr>
    </w:p>
    <w:p w:rsidR="00E260EB" w:rsidRDefault="00E260EB" w:rsidP="00E260EB">
      <w:pPr>
        <w:jc w:val="both"/>
        <w:rPr>
          <w:szCs w:val="20"/>
        </w:rPr>
      </w:pPr>
      <w:r>
        <w:rPr>
          <w:szCs w:val="20"/>
        </w:rPr>
        <w:t>The sequence “</w:t>
      </w:r>
      <w:r w:rsidRPr="00551691">
        <w:rPr>
          <w:szCs w:val="20"/>
        </w:rPr>
        <w:t>Valve Box warm up</w:t>
      </w:r>
      <w:r>
        <w:rPr>
          <w:szCs w:val="20"/>
        </w:rPr>
        <w:t>” (sequence 21) warms up the thermal screen and the helium circuit. When this sequence is started that involves the sequences from 5 to 20 are stopped and the warm-up of the cryostat is started.</w:t>
      </w:r>
    </w:p>
    <w:p w:rsidR="00E260EB" w:rsidRDefault="00E260EB" w:rsidP="00E260EB">
      <w:pPr>
        <w:jc w:val="both"/>
        <w:rPr>
          <w:szCs w:val="20"/>
        </w:rPr>
      </w:pPr>
    </w:p>
    <w:p w:rsidR="00E260EB" w:rsidRDefault="00E260EB" w:rsidP="00E260EB">
      <w:pPr>
        <w:jc w:val="both"/>
        <w:rPr>
          <w:szCs w:val="20"/>
        </w:rPr>
      </w:pPr>
      <w:r>
        <w:rPr>
          <w:szCs w:val="20"/>
        </w:rPr>
        <w:t xml:space="preserve">When the warm-up of the cryostat and the valve box are finished (sequences 21, 22, 23), it is possible to leave the helium circuits of the cryostat and the valve box connected to the helium recovery system or to isolate the cryostat of the helium recovery system. The sequence 24 isolates the cryostat, the sequence 25 isolates the valve box. All sequences from </w:t>
      </w:r>
      <w:r w:rsidR="00C7753C">
        <w:rPr>
          <w:szCs w:val="20"/>
        </w:rPr>
        <w:t>5</w:t>
      </w:r>
      <w:r>
        <w:rPr>
          <w:szCs w:val="20"/>
        </w:rPr>
        <w:t xml:space="preserve"> to 2</w:t>
      </w:r>
      <w:r w:rsidR="00C7753C">
        <w:rPr>
          <w:szCs w:val="20"/>
        </w:rPr>
        <w:t>0</w:t>
      </w:r>
      <w:r>
        <w:rPr>
          <w:szCs w:val="20"/>
        </w:rPr>
        <w:t xml:space="preserve"> must be stopped.</w:t>
      </w:r>
    </w:p>
    <w:p w:rsidR="005628B8" w:rsidRDefault="005628B8" w:rsidP="00E260EB">
      <w:pPr>
        <w:jc w:val="both"/>
        <w:rPr>
          <w:szCs w:val="20"/>
        </w:rPr>
      </w:pPr>
    </w:p>
    <w:p w:rsidR="00E260EB" w:rsidRDefault="00E260EB" w:rsidP="00E260EB">
      <w:pPr>
        <w:spacing w:before="120"/>
        <w:jc w:val="center"/>
      </w:pPr>
    </w:p>
    <w:p w:rsidR="00E260EB" w:rsidRPr="00297FAF" w:rsidRDefault="00E260EB" w:rsidP="00E260EB">
      <w:pPr>
        <w:pStyle w:val="ListParagraph"/>
        <w:numPr>
          <w:ilvl w:val="0"/>
          <w:numId w:val="2"/>
        </w:numPr>
        <w:ind w:left="360"/>
        <w:jc w:val="both"/>
        <w:rPr>
          <w:b/>
          <w:szCs w:val="20"/>
          <w:u w:val="single"/>
        </w:rPr>
      </w:pPr>
      <w:r>
        <w:rPr>
          <w:b/>
          <w:szCs w:val="20"/>
          <w:u w:val="single"/>
        </w:rPr>
        <w:lastRenderedPageBreak/>
        <w:t>Magnet insert in operation</w:t>
      </w:r>
    </w:p>
    <w:p w:rsidR="00E260EB" w:rsidRPr="00551691" w:rsidRDefault="00E260EB" w:rsidP="00E260EB">
      <w:pPr>
        <w:pStyle w:val="ListParagraph"/>
        <w:jc w:val="both"/>
        <w:rPr>
          <w:b/>
          <w:szCs w:val="20"/>
          <w:u w:val="single"/>
        </w:rPr>
      </w:pPr>
    </w:p>
    <w:p w:rsidR="00E260EB" w:rsidRDefault="00E260EB" w:rsidP="00E260EB">
      <w:pPr>
        <w:jc w:val="both"/>
        <w:rPr>
          <w:szCs w:val="20"/>
        </w:rPr>
      </w:pPr>
      <w:r>
        <w:rPr>
          <w:szCs w:val="20"/>
        </w:rPr>
        <w:t xml:space="preserve">When the magnet insert is in operation, the valve box and the cryostat are filled with liquid helium that means the valve box and the cryostat helium circuits must be purged of the air they contain: used the valve box and the cryostat conditioning sequences (sequences 1 and 2). To reduce the conductive thermal losses through the cryostat neck, it is possible to thermalize at 20K the cryostat neck with the supercritical helium circuit. The supercritical helium circuit must be conditioning with helium gas (sequence 3). </w:t>
      </w:r>
    </w:p>
    <w:p w:rsidR="00E260EB" w:rsidRDefault="00E260EB" w:rsidP="00E260EB">
      <w:pPr>
        <w:jc w:val="both"/>
        <w:rPr>
          <w:szCs w:val="20"/>
        </w:rPr>
      </w:pPr>
    </w:p>
    <w:p w:rsidR="00E260EB" w:rsidRDefault="00E260EB" w:rsidP="00E260EB">
      <w:pPr>
        <w:jc w:val="both"/>
        <w:rPr>
          <w:szCs w:val="20"/>
        </w:rPr>
      </w:pPr>
      <w:r>
        <w:rPr>
          <w:szCs w:val="20"/>
        </w:rPr>
        <w:t xml:space="preserve">The operations of the valve box are very similar whatever the insert chosen, these sequences are: cooling of the thermal shield (sequence 5), when the thermal shield is cooled, the cooling of the helium circuits can start (sequence 9). The measures of the helium level probes start when the cooling is started (sequence 8). At the end of the helium circuits cooling, the helium level of the 4K tank is regulated or controlled (intermittent transfer to maintain the helium level between a minimum and a maximum setpoint level). </w:t>
      </w:r>
      <w:r w:rsidRPr="001C3EE0">
        <w:rPr>
          <w:szCs w:val="20"/>
        </w:rPr>
        <w:t>The valve box operates with the liquid helium provided by the liquefier Dewar, but the valve box can be connected at an ancillary Dewar when the liquid helium level of the liquefier Dewar is too low.</w:t>
      </w:r>
      <w:r>
        <w:rPr>
          <w:szCs w:val="20"/>
        </w:rPr>
        <w:t xml:space="preserve"> This choice is made in the sequence 9.</w:t>
      </w:r>
    </w:p>
    <w:p w:rsidR="00E260EB" w:rsidRDefault="00E260EB" w:rsidP="00E260EB">
      <w:pPr>
        <w:jc w:val="both"/>
        <w:rPr>
          <w:szCs w:val="20"/>
        </w:rPr>
      </w:pPr>
    </w:p>
    <w:p w:rsidR="00E260EB" w:rsidRDefault="00E260EB" w:rsidP="00E260EB">
      <w:pPr>
        <w:jc w:val="both"/>
        <w:rPr>
          <w:szCs w:val="20"/>
        </w:rPr>
      </w:pPr>
      <w:r>
        <w:rPr>
          <w:szCs w:val="20"/>
        </w:rPr>
        <w:t>Concerning the cryostat, the cooling of its thermal shield (sequence 6) can start at the same time of the valve box thermal shield cooling. When the cryostat thermal shield is cold, the cooling of the helium circuit can start (sequence 15). During this sequence, the cool down of the magnet is controlled by the mass flow FT583 and the cryogenic valve CV601. The cooling is finished when the cryostat helium level setpoint reached the lambda seat. To complete the helium level, the filling of the cryostat is carry out by the valve CV602 on the top of the cryostat neck. The valve CV602 regulates the liquid helium level above the lambda plate.</w:t>
      </w:r>
    </w:p>
    <w:p w:rsidR="00E260EB" w:rsidRDefault="00E260EB" w:rsidP="00E260EB">
      <w:pPr>
        <w:jc w:val="both"/>
        <w:rPr>
          <w:szCs w:val="20"/>
        </w:rPr>
      </w:pPr>
      <w:r>
        <w:rPr>
          <w:szCs w:val="20"/>
        </w:rPr>
        <w:t xml:space="preserve">To operate with the cryostat at atmospheric pressure (T </w:t>
      </w:r>
      <w:r>
        <w:rPr>
          <w:szCs w:val="20"/>
        </w:rPr>
        <w:sym w:font="Symbol" w:char="F0BB"/>
      </w:r>
      <w:r>
        <w:rPr>
          <w:szCs w:val="20"/>
        </w:rPr>
        <w:t xml:space="preserve"> 4.2 K) or at higher pressure (T &gt; 4.2 K), the sequence 15 must be stopped and the sequence “Magnet</w:t>
      </w:r>
      <w:r w:rsidRPr="00551691">
        <w:rPr>
          <w:szCs w:val="20"/>
        </w:rPr>
        <w:t xml:space="preserve"> in operation at 4</w:t>
      </w:r>
      <w:r>
        <w:rPr>
          <w:szCs w:val="20"/>
        </w:rPr>
        <w:t>.2</w:t>
      </w:r>
      <w:r w:rsidRPr="00551691">
        <w:rPr>
          <w:szCs w:val="20"/>
        </w:rPr>
        <w:t>K</w:t>
      </w:r>
      <w:r>
        <w:rPr>
          <w:szCs w:val="20"/>
        </w:rPr>
        <w:t>” (sequence 16) started.</w:t>
      </w:r>
    </w:p>
    <w:p w:rsidR="00E260EB" w:rsidRDefault="00E260EB" w:rsidP="00E260EB">
      <w:pPr>
        <w:jc w:val="both"/>
        <w:rPr>
          <w:szCs w:val="20"/>
        </w:rPr>
      </w:pPr>
      <w:r>
        <w:rPr>
          <w:szCs w:val="20"/>
        </w:rPr>
        <w:t xml:space="preserve">To operate with the cryostat at low pressure (T &lt; 4.2 K), the sequence “Magnet – cooling </w:t>
      </w:r>
      <w:r w:rsidRPr="00551691">
        <w:rPr>
          <w:szCs w:val="20"/>
        </w:rPr>
        <w:t>at 2K</w:t>
      </w:r>
      <w:r>
        <w:rPr>
          <w:szCs w:val="20"/>
        </w:rPr>
        <w:t xml:space="preserve">” (sequence 17) must be started and the sequences 15 and 16 stopped. The sequence 17 prepares the helium pumping equipments, makes the cooling of the liquid helium and regulates the liquid helium temperature (pressure regulation) inside of the heat exchanger HX683. The sequence 17 starts and stops the sequence 18 “Magnet – control of the level and pressure at 2K” which regulates the liquid helium levels (LT682 above the lambda plate, and LT683 inside of HX683). </w:t>
      </w:r>
    </w:p>
    <w:p w:rsidR="00E260EB" w:rsidRDefault="00E260EB" w:rsidP="00E260EB">
      <w:pPr>
        <w:jc w:val="both"/>
        <w:rPr>
          <w:szCs w:val="20"/>
        </w:rPr>
      </w:pPr>
    </w:p>
    <w:p w:rsidR="00E260EB" w:rsidRDefault="00E260EB" w:rsidP="00E260EB">
      <w:pPr>
        <w:jc w:val="both"/>
        <w:rPr>
          <w:szCs w:val="20"/>
        </w:rPr>
      </w:pPr>
      <w:r w:rsidRPr="005E1EEE">
        <w:rPr>
          <w:szCs w:val="20"/>
        </w:rPr>
        <w:t xml:space="preserve">The sequence “Magnet – Current leads cooling” (sequence 19) allows the cooling of the current leads when the magnet is in operation. For each current lead, it is </w:t>
      </w:r>
      <w:r>
        <w:rPr>
          <w:szCs w:val="20"/>
        </w:rPr>
        <w:t xml:space="preserve">possible </w:t>
      </w:r>
      <w:r w:rsidRPr="005E1EEE">
        <w:rPr>
          <w:szCs w:val="20"/>
        </w:rPr>
        <w:t>to choose between a temperature regulation of the current lead or a he</w:t>
      </w:r>
      <w:r>
        <w:rPr>
          <w:szCs w:val="20"/>
        </w:rPr>
        <w:t xml:space="preserve">lium mass flow rate regulation. </w:t>
      </w:r>
    </w:p>
    <w:p w:rsidR="00E260EB" w:rsidRDefault="00E260EB" w:rsidP="00E260EB">
      <w:pPr>
        <w:jc w:val="both"/>
        <w:rPr>
          <w:szCs w:val="20"/>
        </w:rPr>
      </w:pPr>
    </w:p>
    <w:p w:rsidR="00E260EB" w:rsidRDefault="00E260EB" w:rsidP="00E260EB">
      <w:pPr>
        <w:jc w:val="both"/>
        <w:rPr>
          <w:szCs w:val="20"/>
        </w:rPr>
      </w:pPr>
      <w:r w:rsidRPr="00C80BEE">
        <w:rPr>
          <w:szCs w:val="20"/>
        </w:rPr>
        <w:t xml:space="preserve">The supercritical helium circuit is used to reduce the conductive thermal losses of the cryostat neck. The sequence 11 “Supercritical helium in operation” </w:t>
      </w:r>
      <w:r>
        <w:rPr>
          <w:szCs w:val="20"/>
        </w:rPr>
        <w:t>can</w:t>
      </w:r>
      <w:r w:rsidRPr="00C80BEE">
        <w:rPr>
          <w:szCs w:val="20"/>
        </w:rPr>
        <w:t xml:space="preserve"> be started when the </w:t>
      </w:r>
      <w:r>
        <w:rPr>
          <w:szCs w:val="20"/>
        </w:rPr>
        <w:t>helium mass flow rate measured by FT583 is too high.</w:t>
      </w:r>
    </w:p>
    <w:p w:rsidR="00E260EB" w:rsidRDefault="00E260EB" w:rsidP="00E260EB">
      <w:pPr>
        <w:jc w:val="both"/>
        <w:rPr>
          <w:szCs w:val="20"/>
        </w:rPr>
      </w:pPr>
    </w:p>
    <w:p w:rsidR="00E260EB" w:rsidRDefault="00E260EB" w:rsidP="00E260EB">
      <w:pPr>
        <w:jc w:val="both"/>
        <w:rPr>
          <w:szCs w:val="20"/>
        </w:rPr>
      </w:pPr>
      <w:r>
        <w:rPr>
          <w:szCs w:val="20"/>
        </w:rPr>
        <w:t>A the end of an experiment, the volume of liquid helium stored in the cryostat is very large, it is possible to transfer the liquid helium to an external Dewar before the cryostat warm-up starting. The liquid helium retro-transfer is made with the sequence “</w:t>
      </w:r>
      <w:r w:rsidRPr="00551691">
        <w:rPr>
          <w:szCs w:val="20"/>
        </w:rPr>
        <w:t>Emptying of the cryostat</w:t>
      </w:r>
      <w:r>
        <w:rPr>
          <w:szCs w:val="20"/>
        </w:rPr>
        <w:t>” (sequence 20). This sequence stops when the cryostat is empty or when the Dewar is full. The sequences 15, 16, 17, 18 and 19 must be stopped.</w:t>
      </w:r>
    </w:p>
    <w:p w:rsidR="00E260EB" w:rsidRDefault="00E260EB" w:rsidP="00E260EB">
      <w:pPr>
        <w:jc w:val="both"/>
        <w:rPr>
          <w:szCs w:val="20"/>
        </w:rPr>
      </w:pPr>
    </w:p>
    <w:p w:rsidR="00E260EB" w:rsidRDefault="00E260EB" w:rsidP="00E260EB">
      <w:pPr>
        <w:jc w:val="both"/>
        <w:rPr>
          <w:szCs w:val="20"/>
        </w:rPr>
      </w:pPr>
      <w:r>
        <w:rPr>
          <w:szCs w:val="20"/>
        </w:rPr>
        <w:t>The warm-up of the cryostat (sequence 22) checks the liquid helium level, if this level is higher than 5% of liquid helium level LI680, the warm-up power of the cryostat is limited. The goal of the power limitation is to reduce the helium mass flow rate which goes to the helium recovery system during the warm-up. As soon as, the level LI680 is lower than 5% the maximum power can be used to warm-up the cryostat. The sequences from 15 to 20 must be stopped.</w:t>
      </w:r>
    </w:p>
    <w:p w:rsidR="00E260EB" w:rsidRDefault="00E260EB" w:rsidP="00E260EB">
      <w:pPr>
        <w:jc w:val="both"/>
        <w:rPr>
          <w:szCs w:val="20"/>
        </w:rPr>
      </w:pPr>
      <w:r>
        <w:rPr>
          <w:szCs w:val="20"/>
        </w:rPr>
        <w:t>The insert warm-up (sequence 23) can be started in the same time of the cryostat warm-up.</w:t>
      </w:r>
    </w:p>
    <w:p w:rsidR="00E260EB" w:rsidRDefault="00E260EB" w:rsidP="00E260EB">
      <w:pPr>
        <w:jc w:val="both"/>
        <w:rPr>
          <w:szCs w:val="20"/>
        </w:rPr>
      </w:pPr>
    </w:p>
    <w:p w:rsidR="00E260EB" w:rsidRDefault="00E260EB" w:rsidP="00E260EB">
      <w:pPr>
        <w:jc w:val="both"/>
        <w:rPr>
          <w:szCs w:val="20"/>
        </w:rPr>
      </w:pPr>
      <w:r>
        <w:rPr>
          <w:szCs w:val="20"/>
        </w:rPr>
        <w:t>The sequence “</w:t>
      </w:r>
      <w:r w:rsidRPr="00551691">
        <w:rPr>
          <w:szCs w:val="20"/>
        </w:rPr>
        <w:t>Valve Box warm up</w:t>
      </w:r>
      <w:r>
        <w:rPr>
          <w:szCs w:val="20"/>
        </w:rPr>
        <w:t>” (sequence 21) warms up the thermal screen and the helium circuit. When this sequence is started that involves the sequences from 5 to 20 are stopped and the warm-up of the cryostat is started.</w:t>
      </w:r>
    </w:p>
    <w:p w:rsidR="00E260EB" w:rsidRDefault="00E260EB" w:rsidP="00E260EB">
      <w:pPr>
        <w:jc w:val="both"/>
        <w:rPr>
          <w:szCs w:val="20"/>
        </w:rPr>
      </w:pPr>
    </w:p>
    <w:p w:rsidR="00E260EB" w:rsidRDefault="00E260EB" w:rsidP="00E260EB">
      <w:pPr>
        <w:jc w:val="both"/>
        <w:rPr>
          <w:szCs w:val="20"/>
        </w:rPr>
      </w:pPr>
      <w:r>
        <w:rPr>
          <w:szCs w:val="20"/>
        </w:rPr>
        <w:lastRenderedPageBreak/>
        <w:t xml:space="preserve">When the warm-up of the cryostat and the valve box are finished (sequences 21, 22, 23), it is possible to leave the helium circuits of the cryostat and of the valve box connected to the helium recovery system or to isolate the cryostat of the helium recovery system. The sequence 24 isolates the cryostat, the sequence 25 isolates the valve box. All sequences from </w:t>
      </w:r>
      <w:r w:rsidR="00F20C58">
        <w:rPr>
          <w:szCs w:val="20"/>
        </w:rPr>
        <w:t>5</w:t>
      </w:r>
      <w:r>
        <w:rPr>
          <w:szCs w:val="20"/>
        </w:rPr>
        <w:t xml:space="preserve"> to 2</w:t>
      </w:r>
      <w:r w:rsidR="00F20C58">
        <w:rPr>
          <w:szCs w:val="20"/>
        </w:rPr>
        <w:t>0</w:t>
      </w:r>
      <w:r>
        <w:rPr>
          <w:szCs w:val="20"/>
        </w:rPr>
        <w:t xml:space="preserve"> must be stopped.</w:t>
      </w:r>
    </w:p>
    <w:p w:rsidR="00FA0482" w:rsidRPr="00551691" w:rsidRDefault="00E260EB" w:rsidP="00E260EB">
      <w:pPr>
        <w:spacing w:before="120"/>
        <w:jc w:val="center"/>
      </w:pPr>
      <w:r>
        <w:br w:type="page"/>
      </w:r>
      <w:r w:rsidR="00D8131A" w:rsidRPr="00551691">
        <w:lastRenderedPageBreak/>
        <w:t xml:space="preserve">Main </w:t>
      </w:r>
      <w:r w:rsidR="00FA0482" w:rsidRPr="00551691">
        <w:t>sequences</w:t>
      </w:r>
    </w:p>
    <w:p w:rsidR="00496F6B" w:rsidRPr="00D63381" w:rsidRDefault="00496F6B" w:rsidP="00D84EED">
      <w:pPr>
        <w:spacing w:before="120"/>
        <w:jc w:val="both"/>
        <w:rPr>
          <w:sz w:val="22"/>
          <w:szCs w:val="22"/>
        </w:rPr>
      </w:pPr>
    </w:p>
    <w:p w:rsidR="00FA0482" w:rsidRPr="00551691" w:rsidRDefault="00FA0482" w:rsidP="00D84EED">
      <w:pPr>
        <w:spacing w:before="120"/>
        <w:rPr>
          <w:szCs w:val="20"/>
        </w:rPr>
      </w:pPr>
      <w:r w:rsidRPr="00551691">
        <w:rPr>
          <w:szCs w:val="20"/>
        </w:rPr>
        <w:t>Sequence 1: Valve Box, conditioning He circuits,</w:t>
      </w:r>
    </w:p>
    <w:p w:rsidR="00FA0482" w:rsidRPr="00551691" w:rsidRDefault="00FA0482" w:rsidP="00D84EED">
      <w:pPr>
        <w:spacing w:before="120"/>
        <w:rPr>
          <w:szCs w:val="20"/>
        </w:rPr>
      </w:pPr>
      <w:r w:rsidRPr="00551691">
        <w:rPr>
          <w:szCs w:val="20"/>
        </w:rPr>
        <w:t>Sequence 2: Cryostat, conditioning He circuits</w:t>
      </w:r>
    </w:p>
    <w:p w:rsidR="00FA0482" w:rsidRPr="00551691" w:rsidRDefault="00FA0482" w:rsidP="00D84EED">
      <w:pPr>
        <w:spacing w:before="120"/>
        <w:rPr>
          <w:szCs w:val="20"/>
        </w:rPr>
      </w:pPr>
      <w:r w:rsidRPr="00551691">
        <w:rPr>
          <w:szCs w:val="20"/>
        </w:rPr>
        <w:t>Sequence 3: Supercritical helium, conditioning He circuits</w:t>
      </w:r>
    </w:p>
    <w:p w:rsidR="00257791" w:rsidRPr="00551691" w:rsidRDefault="00864BAF" w:rsidP="00D84EED">
      <w:pPr>
        <w:spacing w:before="120"/>
        <w:rPr>
          <w:szCs w:val="20"/>
        </w:rPr>
      </w:pPr>
      <w:r w:rsidRPr="00551691">
        <w:rPr>
          <w:szCs w:val="20"/>
        </w:rPr>
        <w:t>Sequence 4</w:t>
      </w:r>
      <w:r w:rsidR="00257791" w:rsidRPr="00551691">
        <w:rPr>
          <w:szCs w:val="20"/>
        </w:rPr>
        <w:t>: High Voltage electrical insulation tests</w:t>
      </w:r>
    </w:p>
    <w:p w:rsidR="00FA0482" w:rsidRPr="00551691" w:rsidRDefault="00864BAF" w:rsidP="00D84EED">
      <w:pPr>
        <w:spacing w:before="120"/>
        <w:rPr>
          <w:szCs w:val="20"/>
        </w:rPr>
      </w:pPr>
      <w:r w:rsidRPr="00551691">
        <w:rPr>
          <w:szCs w:val="20"/>
        </w:rPr>
        <w:t>Sequence 5</w:t>
      </w:r>
      <w:r w:rsidR="00FA0482" w:rsidRPr="00551691">
        <w:rPr>
          <w:szCs w:val="20"/>
        </w:rPr>
        <w:t>: Valve Box thermal shield cooling</w:t>
      </w:r>
    </w:p>
    <w:p w:rsidR="005F703B" w:rsidRPr="00551691" w:rsidRDefault="005F703B" w:rsidP="00D84EED">
      <w:pPr>
        <w:spacing w:before="120"/>
        <w:rPr>
          <w:szCs w:val="20"/>
        </w:rPr>
      </w:pPr>
      <w:r w:rsidRPr="00551691">
        <w:rPr>
          <w:szCs w:val="20"/>
        </w:rPr>
        <w:t xml:space="preserve">Sequence </w:t>
      </w:r>
      <w:r w:rsidR="00864BAF" w:rsidRPr="00551691">
        <w:rPr>
          <w:szCs w:val="20"/>
        </w:rPr>
        <w:t>6</w:t>
      </w:r>
      <w:r w:rsidRPr="00551691">
        <w:rPr>
          <w:szCs w:val="20"/>
        </w:rPr>
        <w:t>: Cryostat thermal shield cooling</w:t>
      </w:r>
    </w:p>
    <w:p w:rsidR="009E47DF" w:rsidRPr="00551691" w:rsidRDefault="009E47DF" w:rsidP="00D84EED">
      <w:pPr>
        <w:spacing w:before="120"/>
        <w:rPr>
          <w:szCs w:val="20"/>
        </w:rPr>
      </w:pPr>
      <w:r w:rsidRPr="00551691">
        <w:rPr>
          <w:szCs w:val="20"/>
        </w:rPr>
        <w:t xml:space="preserve">Sequence </w:t>
      </w:r>
      <w:r w:rsidR="00864BAF" w:rsidRPr="00551691">
        <w:rPr>
          <w:szCs w:val="20"/>
        </w:rPr>
        <w:t>7</w:t>
      </w:r>
      <w:r w:rsidRPr="00551691">
        <w:rPr>
          <w:szCs w:val="20"/>
        </w:rPr>
        <w:t>: Insert thermal shield cooling</w:t>
      </w:r>
    </w:p>
    <w:p w:rsidR="009E47DF" w:rsidRPr="00551691" w:rsidRDefault="00864BAF" w:rsidP="00D84EED">
      <w:pPr>
        <w:spacing w:before="120"/>
        <w:rPr>
          <w:szCs w:val="20"/>
        </w:rPr>
      </w:pPr>
      <w:r w:rsidRPr="00551691">
        <w:rPr>
          <w:szCs w:val="20"/>
        </w:rPr>
        <w:t>Sequence 8</w:t>
      </w:r>
      <w:r w:rsidR="009E47DF" w:rsidRPr="00551691">
        <w:rPr>
          <w:szCs w:val="20"/>
        </w:rPr>
        <w:t>: LHe level measurement</w:t>
      </w:r>
    </w:p>
    <w:p w:rsidR="009E47DF" w:rsidRPr="00551691" w:rsidRDefault="00864BAF" w:rsidP="00D84EED">
      <w:pPr>
        <w:spacing w:before="120"/>
        <w:rPr>
          <w:szCs w:val="20"/>
        </w:rPr>
      </w:pPr>
      <w:r w:rsidRPr="00551691">
        <w:rPr>
          <w:szCs w:val="20"/>
        </w:rPr>
        <w:t>Sequence 9</w:t>
      </w:r>
      <w:r w:rsidR="009E47DF" w:rsidRPr="00551691">
        <w:rPr>
          <w:szCs w:val="20"/>
        </w:rPr>
        <w:t xml:space="preserve">: </w:t>
      </w:r>
      <w:r w:rsidR="002F52F1" w:rsidRPr="002F52F1">
        <w:rPr>
          <w:szCs w:val="20"/>
        </w:rPr>
        <w:t>Valve Box cooling and 4K tank control level</w:t>
      </w:r>
    </w:p>
    <w:p w:rsidR="009E47DF" w:rsidRPr="00551691" w:rsidRDefault="00864BAF" w:rsidP="00D84EED">
      <w:pPr>
        <w:spacing w:before="120"/>
        <w:rPr>
          <w:szCs w:val="20"/>
        </w:rPr>
      </w:pPr>
      <w:r w:rsidRPr="00551691">
        <w:rPr>
          <w:szCs w:val="20"/>
        </w:rPr>
        <w:t>Sequence 10</w:t>
      </w:r>
      <w:r w:rsidR="00257791" w:rsidRPr="00551691">
        <w:rPr>
          <w:szCs w:val="20"/>
        </w:rPr>
        <w:t xml:space="preserve">: </w:t>
      </w:r>
      <w:r w:rsidR="005F703B" w:rsidRPr="00551691">
        <w:rPr>
          <w:szCs w:val="20"/>
        </w:rPr>
        <w:t>C</w:t>
      </w:r>
      <w:r w:rsidR="00EB7EBC" w:rsidRPr="00551691">
        <w:rPr>
          <w:szCs w:val="20"/>
        </w:rPr>
        <w:t>avity</w:t>
      </w:r>
      <w:r w:rsidR="00257791" w:rsidRPr="00551691">
        <w:rPr>
          <w:szCs w:val="20"/>
        </w:rPr>
        <w:t xml:space="preserve"> cool</w:t>
      </w:r>
      <w:r w:rsidR="003E609A" w:rsidRPr="00551691">
        <w:rPr>
          <w:szCs w:val="20"/>
        </w:rPr>
        <w:t>ing</w:t>
      </w:r>
      <w:r w:rsidR="00257791" w:rsidRPr="00551691">
        <w:rPr>
          <w:szCs w:val="20"/>
        </w:rPr>
        <w:t xml:space="preserve"> down</w:t>
      </w:r>
    </w:p>
    <w:p w:rsidR="000A6BB6" w:rsidRPr="00551691" w:rsidRDefault="005F703B" w:rsidP="00D84EED">
      <w:pPr>
        <w:spacing w:before="120"/>
        <w:rPr>
          <w:szCs w:val="20"/>
        </w:rPr>
      </w:pPr>
      <w:r w:rsidRPr="00551691">
        <w:rPr>
          <w:szCs w:val="20"/>
        </w:rPr>
        <w:t>Sequence 1</w:t>
      </w:r>
      <w:r w:rsidR="00864BAF" w:rsidRPr="00551691">
        <w:rPr>
          <w:szCs w:val="20"/>
        </w:rPr>
        <w:t>1</w:t>
      </w:r>
      <w:r w:rsidR="000A6BB6" w:rsidRPr="00551691">
        <w:rPr>
          <w:szCs w:val="20"/>
        </w:rPr>
        <w:t>: Supercritical helium in operation</w:t>
      </w:r>
    </w:p>
    <w:p w:rsidR="009E47DF" w:rsidRPr="00551691" w:rsidRDefault="00864BAF" w:rsidP="00D84EED">
      <w:pPr>
        <w:spacing w:before="120"/>
        <w:rPr>
          <w:szCs w:val="20"/>
        </w:rPr>
      </w:pPr>
      <w:r w:rsidRPr="00551691">
        <w:rPr>
          <w:szCs w:val="20"/>
        </w:rPr>
        <w:t>Sequence 12</w:t>
      </w:r>
      <w:r w:rsidR="009E47DF" w:rsidRPr="00551691">
        <w:rPr>
          <w:szCs w:val="20"/>
        </w:rPr>
        <w:t xml:space="preserve">: </w:t>
      </w:r>
      <w:r w:rsidR="00257791" w:rsidRPr="00551691">
        <w:rPr>
          <w:szCs w:val="20"/>
        </w:rPr>
        <w:t xml:space="preserve">Cavity </w:t>
      </w:r>
      <w:r w:rsidR="00B34E5E" w:rsidRPr="00551691">
        <w:rPr>
          <w:szCs w:val="20"/>
        </w:rPr>
        <w:t>in</w:t>
      </w:r>
      <w:r w:rsidR="009E47DF" w:rsidRPr="00551691">
        <w:rPr>
          <w:szCs w:val="20"/>
        </w:rPr>
        <w:t xml:space="preserve"> operation</w:t>
      </w:r>
      <w:r w:rsidR="00B34E5E" w:rsidRPr="00551691">
        <w:rPr>
          <w:szCs w:val="20"/>
        </w:rPr>
        <w:t xml:space="preserve"> at 4K</w:t>
      </w:r>
    </w:p>
    <w:p w:rsidR="009E47DF" w:rsidRPr="00551691" w:rsidRDefault="005F703B" w:rsidP="00D84EED">
      <w:pPr>
        <w:spacing w:before="120"/>
        <w:rPr>
          <w:szCs w:val="20"/>
        </w:rPr>
      </w:pPr>
      <w:r w:rsidRPr="00551691">
        <w:rPr>
          <w:szCs w:val="20"/>
        </w:rPr>
        <w:t>Se</w:t>
      </w:r>
      <w:r w:rsidR="00864BAF" w:rsidRPr="00551691">
        <w:rPr>
          <w:szCs w:val="20"/>
        </w:rPr>
        <w:t>quence 13</w:t>
      </w:r>
      <w:r w:rsidR="00233C89" w:rsidRPr="00551691">
        <w:rPr>
          <w:szCs w:val="20"/>
        </w:rPr>
        <w:t xml:space="preserve">: </w:t>
      </w:r>
      <w:r w:rsidR="00257791" w:rsidRPr="00551691">
        <w:rPr>
          <w:szCs w:val="20"/>
        </w:rPr>
        <w:t xml:space="preserve">Cavity </w:t>
      </w:r>
      <w:r w:rsidR="00B34E5E" w:rsidRPr="00551691">
        <w:rPr>
          <w:szCs w:val="20"/>
        </w:rPr>
        <w:t>in</w:t>
      </w:r>
      <w:r w:rsidR="00233C89" w:rsidRPr="00551691">
        <w:rPr>
          <w:szCs w:val="20"/>
        </w:rPr>
        <w:t xml:space="preserve"> operation</w:t>
      </w:r>
      <w:r w:rsidR="00B34E5E" w:rsidRPr="00551691">
        <w:rPr>
          <w:szCs w:val="20"/>
        </w:rPr>
        <w:t xml:space="preserve"> at 2K</w:t>
      </w:r>
    </w:p>
    <w:p w:rsidR="009E47DF" w:rsidRPr="00551691" w:rsidRDefault="009E47DF" w:rsidP="00D84EED">
      <w:pPr>
        <w:spacing w:before="120"/>
        <w:rPr>
          <w:szCs w:val="20"/>
        </w:rPr>
      </w:pPr>
      <w:r w:rsidRPr="00551691">
        <w:rPr>
          <w:szCs w:val="20"/>
        </w:rPr>
        <w:t>Sequence</w:t>
      </w:r>
      <w:r w:rsidR="00864BAF" w:rsidRPr="00551691">
        <w:rPr>
          <w:szCs w:val="20"/>
        </w:rPr>
        <w:t xml:space="preserve"> 14</w:t>
      </w:r>
      <w:r w:rsidRPr="00551691">
        <w:rPr>
          <w:szCs w:val="20"/>
        </w:rPr>
        <w:t xml:space="preserve">: </w:t>
      </w:r>
      <w:r w:rsidR="00864BAF" w:rsidRPr="00551691">
        <w:rPr>
          <w:szCs w:val="20"/>
        </w:rPr>
        <w:t>C</w:t>
      </w:r>
      <w:r w:rsidR="00257791" w:rsidRPr="00551691">
        <w:rPr>
          <w:szCs w:val="20"/>
        </w:rPr>
        <w:t xml:space="preserve">avity </w:t>
      </w:r>
      <w:r w:rsidR="0038058B">
        <w:rPr>
          <w:szCs w:val="20"/>
        </w:rPr>
        <w:t xml:space="preserve">- </w:t>
      </w:r>
      <w:r w:rsidRPr="00551691">
        <w:rPr>
          <w:szCs w:val="20"/>
        </w:rPr>
        <w:t xml:space="preserve">Standby </w:t>
      </w:r>
      <w:r w:rsidR="00257791" w:rsidRPr="00551691">
        <w:rPr>
          <w:szCs w:val="20"/>
        </w:rPr>
        <w:t xml:space="preserve">at </w:t>
      </w:r>
      <w:r w:rsidRPr="00551691">
        <w:rPr>
          <w:szCs w:val="20"/>
        </w:rPr>
        <w:t>40K</w:t>
      </w:r>
    </w:p>
    <w:p w:rsidR="00641808" w:rsidRPr="00551691" w:rsidRDefault="00864BAF" w:rsidP="00D84EED">
      <w:pPr>
        <w:spacing w:before="120"/>
        <w:rPr>
          <w:szCs w:val="20"/>
        </w:rPr>
      </w:pPr>
      <w:r w:rsidRPr="00551691">
        <w:rPr>
          <w:szCs w:val="20"/>
        </w:rPr>
        <w:t>Sequence 15</w:t>
      </w:r>
      <w:r w:rsidR="00257791" w:rsidRPr="00551691">
        <w:rPr>
          <w:szCs w:val="20"/>
        </w:rPr>
        <w:t xml:space="preserve">: </w:t>
      </w:r>
      <w:r w:rsidR="005F703B" w:rsidRPr="00551691">
        <w:rPr>
          <w:szCs w:val="20"/>
        </w:rPr>
        <w:t>M</w:t>
      </w:r>
      <w:r w:rsidR="00641808" w:rsidRPr="00551691">
        <w:rPr>
          <w:szCs w:val="20"/>
        </w:rPr>
        <w:t>agnet</w:t>
      </w:r>
      <w:r w:rsidR="00257791" w:rsidRPr="00551691">
        <w:rPr>
          <w:szCs w:val="20"/>
        </w:rPr>
        <w:t xml:space="preserve"> </w:t>
      </w:r>
      <w:r w:rsidR="0038058B">
        <w:rPr>
          <w:szCs w:val="20"/>
        </w:rPr>
        <w:t>- C</w:t>
      </w:r>
      <w:r w:rsidR="00257791" w:rsidRPr="00551691">
        <w:rPr>
          <w:szCs w:val="20"/>
        </w:rPr>
        <w:t xml:space="preserve">ooling </w:t>
      </w:r>
      <w:r w:rsidRPr="00551691">
        <w:rPr>
          <w:szCs w:val="20"/>
        </w:rPr>
        <w:t>down</w:t>
      </w:r>
    </w:p>
    <w:p w:rsidR="00864BAF" w:rsidRPr="00551691" w:rsidRDefault="00864BAF" w:rsidP="00D84EED">
      <w:pPr>
        <w:spacing w:before="120"/>
        <w:rPr>
          <w:szCs w:val="20"/>
        </w:rPr>
      </w:pPr>
      <w:r w:rsidRPr="00551691">
        <w:rPr>
          <w:szCs w:val="20"/>
        </w:rPr>
        <w:t>Sequence 1</w:t>
      </w:r>
      <w:r w:rsidR="009C0E90" w:rsidRPr="00551691">
        <w:rPr>
          <w:szCs w:val="20"/>
        </w:rPr>
        <w:t>6</w:t>
      </w:r>
      <w:r w:rsidRPr="00551691">
        <w:rPr>
          <w:szCs w:val="20"/>
        </w:rPr>
        <w:t xml:space="preserve">: Magnet </w:t>
      </w:r>
      <w:r w:rsidR="00166C5D" w:rsidRPr="00551691">
        <w:rPr>
          <w:szCs w:val="20"/>
        </w:rPr>
        <w:t>in operation</w:t>
      </w:r>
      <w:r w:rsidRPr="00551691">
        <w:rPr>
          <w:szCs w:val="20"/>
        </w:rPr>
        <w:t xml:space="preserve"> at 4.2K</w:t>
      </w:r>
    </w:p>
    <w:p w:rsidR="009C0E90" w:rsidRPr="00551691" w:rsidRDefault="009C0E90" w:rsidP="00D84EED">
      <w:pPr>
        <w:spacing w:before="120"/>
        <w:rPr>
          <w:szCs w:val="20"/>
        </w:rPr>
      </w:pPr>
      <w:r w:rsidRPr="00551691">
        <w:rPr>
          <w:szCs w:val="20"/>
        </w:rPr>
        <w:t xml:space="preserve">Sequence 17: </w:t>
      </w:r>
      <w:r w:rsidR="0038058B">
        <w:rPr>
          <w:szCs w:val="20"/>
        </w:rPr>
        <w:t xml:space="preserve">Magnet - </w:t>
      </w:r>
      <w:r w:rsidR="0038058B" w:rsidRPr="0038058B">
        <w:rPr>
          <w:szCs w:val="20"/>
        </w:rPr>
        <w:t>Cooling at 2K</w:t>
      </w:r>
    </w:p>
    <w:p w:rsidR="00864BAF" w:rsidRPr="00551691" w:rsidRDefault="009C0E90" w:rsidP="00D84EED">
      <w:pPr>
        <w:spacing w:before="120"/>
        <w:rPr>
          <w:szCs w:val="20"/>
        </w:rPr>
      </w:pPr>
      <w:r w:rsidRPr="00551691">
        <w:rPr>
          <w:szCs w:val="20"/>
        </w:rPr>
        <w:t>Sequence 18</w:t>
      </w:r>
      <w:r w:rsidR="00864BAF" w:rsidRPr="00551691">
        <w:rPr>
          <w:szCs w:val="20"/>
        </w:rPr>
        <w:t xml:space="preserve">: </w:t>
      </w:r>
      <w:r w:rsidR="0038058B" w:rsidRPr="0038058B">
        <w:rPr>
          <w:szCs w:val="20"/>
        </w:rPr>
        <w:t>Magnet - Control of the level and pressure at 2K</w:t>
      </w:r>
    </w:p>
    <w:p w:rsidR="009C0E90" w:rsidRPr="00551691" w:rsidRDefault="009C0E90" w:rsidP="00D84EED">
      <w:pPr>
        <w:spacing w:before="120"/>
        <w:rPr>
          <w:szCs w:val="20"/>
        </w:rPr>
      </w:pPr>
      <w:r w:rsidRPr="00551691">
        <w:rPr>
          <w:szCs w:val="20"/>
        </w:rPr>
        <w:t xml:space="preserve">Sequence 19: </w:t>
      </w:r>
      <w:r w:rsidR="00794141">
        <w:rPr>
          <w:szCs w:val="20"/>
        </w:rPr>
        <w:t xml:space="preserve">Magnet - </w:t>
      </w:r>
      <w:r w:rsidRPr="00551691">
        <w:rPr>
          <w:szCs w:val="20"/>
        </w:rPr>
        <w:t>Current leads cooling</w:t>
      </w:r>
    </w:p>
    <w:p w:rsidR="00641808" w:rsidRPr="00551691" w:rsidRDefault="00864BAF" w:rsidP="00D84EED">
      <w:pPr>
        <w:spacing w:before="120"/>
        <w:rPr>
          <w:szCs w:val="20"/>
        </w:rPr>
      </w:pPr>
      <w:r w:rsidRPr="00551691">
        <w:rPr>
          <w:szCs w:val="20"/>
        </w:rPr>
        <w:t>Sequence 20</w:t>
      </w:r>
      <w:r w:rsidR="005F703B" w:rsidRPr="00551691">
        <w:rPr>
          <w:szCs w:val="20"/>
        </w:rPr>
        <w:t xml:space="preserve">: Emptying </w:t>
      </w:r>
      <w:r w:rsidRPr="00551691">
        <w:rPr>
          <w:szCs w:val="20"/>
        </w:rPr>
        <w:t>of the c</w:t>
      </w:r>
      <w:r w:rsidR="00641808" w:rsidRPr="00551691">
        <w:rPr>
          <w:szCs w:val="20"/>
        </w:rPr>
        <w:t>ryostat</w:t>
      </w:r>
    </w:p>
    <w:p w:rsidR="005F703B" w:rsidRPr="00551691" w:rsidRDefault="00864BAF" w:rsidP="00D84EED">
      <w:pPr>
        <w:spacing w:before="120"/>
        <w:rPr>
          <w:szCs w:val="20"/>
        </w:rPr>
      </w:pPr>
      <w:r w:rsidRPr="00551691">
        <w:rPr>
          <w:szCs w:val="20"/>
        </w:rPr>
        <w:t>Sequence 21</w:t>
      </w:r>
      <w:r w:rsidR="003E609A" w:rsidRPr="00551691">
        <w:rPr>
          <w:szCs w:val="20"/>
        </w:rPr>
        <w:t xml:space="preserve">: </w:t>
      </w:r>
      <w:r w:rsidR="009E47DF" w:rsidRPr="00551691">
        <w:rPr>
          <w:szCs w:val="20"/>
        </w:rPr>
        <w:t>Valve Box</w:t>
      </w:r>
      <w:r w:rsidR="003E609A" w:rsidRPr="00551691">
        <w:rPr>
          <w:szCs w:val="20"/>
        </w:rPr>
        <w:t xml:space="preserve"> warm up</w:t>
      </w:r>
    </w:p>
    <w:p w:rsidR="009E47DF" w:rsidRPr="00551691" w:rsidRDefault="009E47DF" w:rsidP="00D84EED">
      <w:pPr>
        <w:spacing w:before="120"/>
        <w:rPr>
          <w:szCs w:val="20"/>
        </w:rPr>
      </w:pPr>
      <w:r w:rsidRPr="00551691">
        <w:rPr>
          <w:szCs w:val="20"/>
        </w:rPr>
        <w:t xml:space="preserve"> </w:t>
      </w:r>
      <w:r w:rsidR="00864BAF" w:rsidRPr="00551691">
        <w:rPr>
          <w:szCs w:val="20"/>
        </w:rPr>
        <w:t>Sequence 22</w:t>
      </w:r>
      <w:r w:rsidR="003E609A" w:rsidRPr="00551691">
        <w:rPr>
          <w:szCs w:val="20"/>
        </w:rPr>
        <w:t xml:space="preserve">: </w:t>
      </w:r>
      <w:r w:rsidRPr="00551691">
        <w:rPr>
          <w:szCs w:val="20"/>
        </w:rPr>
        <w:t>Cryostat</w:t>
      </w:r>
      <w:r w:rsidR="003E609A" w:rsidRPr="00551691">
        <w:rPr>
          <w:szCs w:val="20"/>
        </w:rPr>
        <w:t xml:space="preserve"> warm up</w:t>
      </w:r>
    </w:p>
    <w:p w:rsidR="009E47DF" w:rsidRPr="00551691" w:rsidRDefault="00EF7B2C" w:rsidP="00D84EED">
      <w:pPr>
        <w:spacing w:before="120"/>
        <w:rPr>
          <w:szCs w:val="20"/>
        </w:rPr>
      </w:pPr>
      <w:r w:rsidRPr="00551691">
        <w:rPr>
          <w:szCs w:val="20"/>
        </w:rPr>
        <w:t>Sequen</w:t>
      </w:r>
      <w:r w:rsidR="00864BAF" w:rsidRPr="00551691">
        <w:rPr>
          <w:szCs w:val="20"/>
        </w:rPr>
        <w:t>ce 23</w:t>
      </w:r>
      <w:r w:rsidR="003E609A" w:rsidRPr="00551691">
        <w:rPr>
          <w:szCs w:val="20"/>
        </w:rPr>
        <w:t xml:space="preserve">: </w:t>
      </w:r>
      <w:r w:rsidR="005F703B" w:rsidRPr="00551691">
        <w:rPr>
          <w:szCs w:val="20"/>
        </w:rPr>
        <w:t>I</w:t>
      </w:r>
      <w:r w:rsidR="009E47DF" w:rsidRPr="00551691">
        <w:rPr>
          <w:szCs w:val="20"/>
        </w:rPr>
        <w:t>nserts</w:t>
      </w:r>
      <w:r w:rsidR="003E609A" w:rsidRPr="00551691">
        <w:rPr>
          <w:szCs w:val="20"/>
        </w:rPr>
        <w:t xml:space="preserve"> warm up</w:t>
      </w:r>
    </w:p>
    <w:p w:rsidR="009E47DF" w:rsidRPr="00551691" w:rsidRDefault="000A6BB6" w:rsidP="00D84EED">
      <w:pPr>
        <w:spacing w:before="120"/>
        <w:rPr>
          <w:szCs w:val="20"/>
        </w:rPr>
      </w:pPr>
      <w:r w:rsidRPr="00551691">
        <w:rPr>
          <w:szCs w:val="20"/>
        </w:rPr>
        <w:t xml:space="preserve">Sequence </w:t>
      </w:r>
      <w:r w:rsidR="00864BAF" w:rsidRPr="00551691">
        <w:rPr>
          <w:szCs w:val="20"/>
        </w:rPr>
        <w:t>24</w:t>
      </w:r>
      <w:r w:rsidR="00641808" w:rsidRPr="00551691">
        <w:rPr>
          <w:szCs w:val="20"/>
        </w:rPr>
        <w:t>:</w:t>
      </w:r>
      <w:r w:rsidR="009E47DF" w:rsidRPr="00551691">
        <w:rPr>
          <w:szCs w:val="20"/>
        </w:rPr>
        <w:t xml:space="preserve"> Cryostat isolated</w:t>
      </w:r>
      <w:r w:rsidR="00EA1912" w:rsidRPr="00551691">
        <w:rPr>
          <w:szCs w:val="20"/>
        </w:rPr>
        <w:t xml:space="preserve"> or connected to the He recovery circuit</w:t>
      </w:r>
    </w:p>
    <w:p w:rsidR="00EA1912" w:rsidRPr="00551691" w:rsidRDefault="00EA1912" w:rsidP="00EA1912">
      <w:pPr>
        <w:spacing w:before="120"/>
        <w:rPr>
          <w:szCs w:val="20"/>
        </w:rPr>
      </w:pPr>
      <w:r w:rsidRPr="00551691">
        <w:rPr>
          <w:szCs w:val="20"/>
        </w:rPr>
        <w:t>Sequence 25: Valve Box isolated or connected to the He recovery circuit</w:t>
      </w:r>
    </w:p>
    <w:p w:rsidR="005F51FE" w:rsidRDefault="005F51FE" w:rsidP="009C03A1">
      <w:pPr>
        <w:ind w:left="170"/>
        <w:jc w:val="center"/>
        <w:rPr>
          <w:szCs w:val="20"/>
        </w:rPr>
        <w:sectPr w:rsidR="005F51FE" w:rsidSect="005F51FE">
          <w:footerReference w:type="default" r:id="rId9"/>
          <w:pgSz w:w="11900" w:h="16840"/>
          <w:pgMar w:top="1418" w:right="1418" w:bottom="1418" w:left="1418" w:header="709" w:footer="193" w:gutter="0"/>
          <w:cols w:space="708"/>
        </w:sectPr>
      </w:pPr>
    </w:p>
    <w:p w:rsidR="00172EBB" w:rsidRPr="00551691" w:rsidRDefault="00102ABE" w:rsidP="009C03A1">
      <w:pPr>
        <w:ind w:left="170"/>
        <w:jc w:val="center"/>
      </w:pPr>
      <w:r>
        <w:lastRenderedPageBreak/>
        <w:t>Switch V</w:t>
      </w:r>
      <w:r w:rsidR="00EE78BC" w:rsidRPr="00551691">
        <w:t xml:space="preserve">alves to recovery helium circuits </w:t>
      </w:r>
    </w:p>
    <w:p w:rsidR="00C90F03" w:rsidRPr="00551691" w:rsidRDefault="00C90F03" w:rsidP="00C90F03">
      <w:pPr>
        <w:rPr>
          <w:szCs w:val="20"/>
        </w:rPr>
      </w:pPr>
    </w:p>
    <w:p w:rsidR="00C90F03" w:rsidRPr="00551691" w:rsidRDefault="00C90F03" w:rsidP="00C90F03">
      <w:pPr>
        <w:rPr>
          <w:szCs w:val="20"/>
        </w:rPr>
      </w:pPr>
      <w:r w:rsidRPr="00551691">
        <w:rPr>
          <w:szCs w:val="20"/>
        </w:rPr>
        <w:t>Sensors</w:t>
      </w:r>
      <w:r w:rsidR="00E50119">
        <w:rPr>
          <w:szCs w:val="20"/>
        </w:rPr>
        <w:t>,</w:t>
      </w:r>
      <w:r w:rsidRPr="00551691">
        <w:rPr>
          <w:szCs w:val="20"/>
        </w:rPr>
        <w:t xml:space="preserve"> actuators </w:t>
      </w:r>
      <w:r w:rsidR="00E50119">
        <w:rPr>
          <w:szCs w:val="20"/>
        </w:rPr>
        <w:t xml:space="preserve">and information </w:t>
      </w:r>
      <w:r w:rsidRPr="00551691">
        <w:rPr>
          <w:szCs w:val="20"/>
        </w:rPr>
        <w:t xml:space="preserve">used: </w:t>
      </w:r>
    </w:p>
    <w:p w:rsidR="00C90F03" w:rsidRPr="00551691" w:rsidRDefault="00C90F03" w:rsidP="00CE0C89">
      <w:pPr>
        <w:ind w:firstLine="357"/>
        <w:rPr>
          <w:szCs w:val="20"/>
        </w:rPr>
      </w:pPr>
      <w:r w:rsidRPr="00551691">
        <w:rPr>
          <w:szCs w:val="20"/>
        </w:rPr>
        <w:t xml:space="preserve">- Valve: </w:t>
      </w:r>
      <w:r w:rsidR="003456D3" w:rsidRPr="00551691">
        <w:rPr>
          <w:szCs w:val="20"/>
        </w:rPr>
        <w:t>FV58</w:t>
      </w:r>
      <w:r w:rsidRPr="00551691">
        <w:rPr>
          <w:szCs w:val="20"/>
        </w:rPr>
        <w:t>0, FV</w:t>
      </w:r>
      <w:r w:rsidR="003456D3" w:rsidRPr="00551691">
        <w:rPr>
          <w:szCs w:val="20"/>
        </w:rPr>
        <w:t>58</w:t>
      </w:r>
      <w:r w:rsidR="00FF4158">
        <w:rPr>
          <w:szCs w:val="20"/>
        </w:rPr>
        <w:t>1</w:t>
      </w:r>
      <w:r w:rsidRPr="00551691">
        <w:rPr>
          <w:szCs w:val="20"/>
        </w:rPr>
        <w:t>, FV</w:t>
      </w:r>
      <w:r w:rsidR="003456D3" w:rsidRPr="00551691">
        <w:rPr>
          <w:szCs w:val="20"/>
        </w:rPr>
        <w:t>583</w:t>
      </w:r>
      <w:r w:rsidRPr="00551691">
        <w:rPr>
          <w:szCs w:val="20"/>
        </w:rPr>
        <w:t>, FV</w:t>
      </w:r>
      <w:r w:rsidR="003456D3" w:rsidRPr="00551691">
        <w:rPr>
          <w:szCs w:val="20"/>
        </w:rPr>
        <w:t>584</w:t>
      </w:r>
      <w:r w:rsidRPr="00551691">
        <w:rPr>
          <w:szCs w:val="20"/>
        </w:rPr>
        <w:t>, FV</w:t>
      </w:r>
      <w:r w:rsidR="003456D3" w:rsidRPr="00551691">
        <w:rPr>
          <w:szCs w:val="20"/>
        </w:rPr>
        <w:t>585</w:t>
      </w:r>
      <w:r w:rsidRPr="00551691">
        <w:rPr>
          <w:szCs w:val="20"/>
        </w:rPr>
        <w:t>, FV</w:t>
      </w:r>
      <w:r w:rsidR="003456D3" w:rsidRPr="00551691">
        <w:rPr>
          <w:szCs w:val="20"/>
        </w:rPr>
        <w:t>586</w:t>
      </w:r>
    </w:p>
    <w:p w:rsidR="00C90F03" w:rsidRDefault="00C90F03" w:rsidP="00C90F03">
      <w:pPr>
        <w:ind w:firstLine="360"/>
        <w:rPr>
          <w:szCs w:val="20"/>
        </w:rPr>
      </w:pPr>
      <w:r w:rsidRPr="00551691">
        <w:rPr>
          <w:szCs w:val="20"/>
        </w:rPr>
        <w:t xml:space="preserve">- Control valve: </w:t>
      </w:r>
      <w:r w:rsidR="00D6703D" w:rsidRPr="00551691">
        <w:rPr>
          <w:szCs w:val="20"/>
        </w:rPr>
        <w:t xml:space="preserve">CV580, </w:t>
      </w:r>
      <w:r w:rsidRPr="00551691">
        <w:rPr>
          <w:szCs w:val="20"/>
        </w:rPr>
        <w:t>CV</w:t>
      </w:r>
      <w:r w:rsidR="003456D3" w:rsidRPr="00551691">
        <w:rPr>
          <w:szCs w:val="20"/>
        </w:rPr>
        <w:t>581</w:t>
      </w:r>
      <w:r w:rsidR="00D6703D" w:rsidRPr="00551691">
        <w:rPr>
          <w:szCs w:val="20"/>
        </w:rPr>
        <w:t xml:space="preserve">, </w:t>
      </w:r>
      <w:r w:rsidRPr="00551691">
        <w:rPr>
          <w:szCs w:val="20"/>
        </w:rPr>
        <w:t>CV</w:t>
      </w:r>
      <w:r w:rsidR="003456D3" w:rsidRPr="00551691">
        <w:rPr>
          <w:szCs w:val="20"/>
        </w:rPr>
        <w:t>583</w:t>
      </w:r>
    </w:p>
    <w:p w:rsidR="00E50119" w:rsidRPr="00551691" w:rsidRDefault="00B72802" w:rsidP="00C90F03">
      <w:pPr>
        <w:ind w:firstLine="360"/>
        <w:rPr>
          <w:szCs w:val="20"/>
        </w:rPr>
      </w:pPr>
      <w:r>
        <w:rPr>
          <w:szCs w:val="20"/>
        </w:rPr>
        <w:t xml:space="preserve">- </w:t>
      </w:r>
      <w:r w:rsidR="00102ABE">
        <w:rPr>
          <w:szCs w:val="20"/>
        </w:rPr>
        <w:t>Cryostat-2K: Boolean</w:t>
      </w:r>
      <w:r w:rsidR="00E50119">
        <w:rPr>
          <w:szCs w:val="20"/>
        </w:rPr>
        <w:t xml:space="preserve"> </w:t>
      </w:r>
    </w:p>
    <w:p w:rsidR="00C90F03" w:rsidRPr="00551691" w:rsidRDefault="00C90F03" w:rsidP="00C90F03">
      <w:pPr>
        <w:ind w:firstLine="360"/>
        <w:rPr>
          <w:szCs w:val="20"/>
        </w:rPr>
      </w:pPr>
    </w:p>
    <w:p w:rsidR="00C90F03" w:rsidRPr="00551691" w:rsidRDefault="00C90F03" w:rsidP="00C90F03">
      <w:pPr>
        <w:rPr>
          <w:szCs w:val="20"/>
        </w:rPr>
      </w:pPr>
      <w:r w:rsidRPr="00551691">
        <w:rPr>
          <w:szCs w:val="20"/>
        </w:rPr>
        <w:t xml:space="preserve">For each line; </w:t>
      </w:r>
      <w:r w:rsidR="006442A8">
        <w:rPr>
          <w:szCs w:val="20"/>
        </w:rPr>
        <w:t>Valve Box Circuit</w:t>
      </w:r>
      <w:r w:rsidRPr="00551691">
        <w:rPr>
          <w:szCs w:val="20"/>
        </w:rPr>
        <w:t xml:space="preserve">, </w:t>
      </w:r>
      <w:r w:rsidR="000A762A">
        <w:rPr>
          <w:szCs w:val="20"/>
        </w:rPr>
        <w:t>Cryostat 4</w:t>
      </w:r>
      <w:r w:rsidRPr="00551691">
        <w:rPr>
          <w:szCs w:val="20"/>
        </w:rPr>
        <w:t xml:space="preserve">K </w:t>
      </w:r>
      <w:r w:rsidR="006442A8">
        <w:rPr>
          <w:szCs w:val="20"/>
        </w:rPr>
        <w:t>C</w:t>
      </w:r>
      <w:r w:rsidR="007C1545">
        <w:rPr>
          <w:szCs w:val="20"/>
        </w:rPr>
        <w:t xml:space="preserve">ircuit, </w:t>
      </w:r>
      <w:r w:rsidR="006442A8">
        <w:rPr>
          <w:szCs w:val="20"/>
        </w:rPr>
        <w:t>M</w:t>
      </w:r>
      <w:r w:rsidR="003456D3" w:rsidRPr="00551691">
        <w:rPr>
          <w:szCs w:val="20"/>
        </w:rPr>
        <w:t>agnet</w:t>
      </w:r>
      <w:r w:rsidR="006442A8">
        <w:rPr>
          <w:szCs w:val="20"/>
        </w:rPr>
        <w:t xml:space="preserve"> </w:t>
      </w:r>
      <w:r w:rsidR="007C1545">
        <w:rPr>
          <w:szCs w:val="20"/>
        </w:rPr>
        <w:t xml:space="preserve">4K </w:t>
      </w:r>
      <w:r w:rsidR="006442A8">
        <w:rPr>
          <w:szCs w:val="20"/>
        </w:rPr>
        <w:t>Circuit</w:t>
      </w:r>
      <w:r w:rsidRPr="00551691">
        <w:rPr>
          <w:szCs w:val="20"/>
        </w:rPr>
        <w:t>, the user chooses the recovery circuit:</w:t>
      </w:r>
    </w:p>
    <w:p w:rsidR="00C90F03" w:rsidRPr="00551691" w:rsidRDefault="00C90F03" w:rsidP="00CE0C89">
      <w:pPr>
        <w:pStyle w:val="ListParagraph"/>
        <w:numPr>
          <w:ilvl w:val="0"/>
          <w:numId w:val="18"/>
        </w:numPr>
        <w:ind w:left="0" w:firstLine="357"/>
        <w:rPr>
          <w:szCs w:val="20"/>
        </w:rPr>
      </w:pPr>
      <w:r w:rsidRPr="00551691">
        <w:rPr>
          <w:szCs w:val="20"/>
        </w:rPr>
        <w:t>Switch: Gas bag or Kaeser</w:t>
      </w:r>
    </w:p>
    <w:p w:rsidR="003E7B4B" w:rsidRDefault="003E7B4B" w:rsidP="003E7B4B">
      <w:pPr>
        <w:rPr>
          <w:szCs w:val="20"/>
        </w:rPr>
      </w:pPr>
    </w:p>
    <w:p w:rsidR="008718BD" w:rsidRDefault="008718BD" w:rsidP="003E7B4B">
      <w:pPr>
        <w:rPr>
          <w:szCs w:val="20"/>
        </w:rPr>
      </w:pPr>
    </w:p>
    <w:p w:rsidR="008718BD" w:rsidRPr="00551691" w:rsidRDefault="008718BD" w:rsidP="003E7B4B">
      <w:pPr>
        <w:rPr>
          <w:szCs w:val="20"/>
        </w:rPr>
      </w:pPr>
      <w:r>
        <w:rPr>
          <w:szCs w:val="20"/>
        </w:rPr>
        <w:t>Switch valves “Valve Box circuit”</w:t>
      </w:r>
    </w:p>
    <w:p w:rsidR="008718BD" w:rsidRDefault="008718BD" w:rsidP="004F3AA2">
      <w:pPr>
        <w:spacing w:before="120"/>
        <w:ind w:left="170"/>
        <w:rPr>
          <w:szCs w:val="20"/>
        </w:rPr>
      </w:pPr>
    </w:p>
    <w:p w:rsidR="008718BD" w:rsidRDefault="0023450B" w:rsidP="004F3AA2">
      <w:pPr>
        <w:spacing w:before="120"/>
        <w:ind w:left="170"/>
        <w:rPr>
          <w:szCs w:val="20"/>
        </w:rPr>
      </w:pPr>
      <w:r>
        <w:rPr>
          <w:noProof/>
          <w:szCs w:val="20"/>
          <w:lang w:val="sv-SE" w:eastAsia="sv-SE"/>
        </w:rPr>
        <mc:AlternateContent>
          <mc:Choice Requires="wpg">
            <w:drawing>
              <wp:anchor distT="0" distB="0" distL="114300" distR="114300" simplePos="0" relativeHeight="262397952" behindDoc="0" locked="0" layoutInCell="1" allowOverlap="1">
                <wp:simplePos x="0" y="0"/>
                <wp:positionH relativeFrom="column">
                  <wp:posOffset>356870</wp:posOffset>
                </wp:positionH>
                <wp:positionV relativeFrom="paragraph">
                  <wp:posOffset>137795</wp:posOffset>
                </wp:positionV>
                <wp:extent cx="5033010" cy="4231640"/>
                <wp:effectExtent l="0" t="0" r="15240" b="16510"/>
                <wp:wrapNone/>
                <wp:docPr id="30624" name="Group 4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33010" cy="4231640"/>
                          <a:chOff x="1980" y="3270"/>
                          <a:chExt cx="7926" cy="6664"/>
                        </a:xfrm>
                      </wpg:grpSpPr>
                      <wps:wsp>
                        <wps:cNvPr id="30625" name="AutoShape 5618"/>
                        <wps:cNvCnPr>
                          <a:cxnSpLocks noChangeShapeType="1"/>
                        </wps:cNvCnPr>
                        <wps:spPr bwMode="auto">
                          <a:xfrm>
                            <a:off x="6955" y="4147"/>
                            <a:ext cx="0" cy="558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626" name="Text Box 5619"/>
                        <wps:cNvSpPr txBox="1">
                          <a:spLocks noChangeArrowheads="1"/>
                        </wps:cNvSpPr>
                        <wps:spPr bwMode="auto">
                          <a:xfrm>
                            <a:off x="3137" y="4105"/>
                            <a:ext cx="1448"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22045" w:rsidRDefault="00862F6C" w:rsidP="003E7B4B">
                              <w:pPr>
                                <w:rPr>
                                  <w:rFonts w:asciiTheme="majorHAnsi" w:hAnsiTheme="majorHAnsi" w:cstheme="majorHAnsi"/>
                                  <w:szCs w:val="20"/>
                                  <w:lang w:val="fr-FR"/>
                                </w:rPr>
                              </w:pPr>
                              <w:r>
                                <w:rPr>
                                  <w:rFonts w:asciiTheme="majorHAnsi" w:hAnsiTheme="majorHAnsi" w:cstheme="majorHAnsi"/>
                                  <w:szCs w:val="20"/>
                                  <w:lang w:val="fr-FR"/>
                                </w:rPr>
                                <w:t>Gas Bag</w:t>
                              </w:r>
                            </w:p>
                          </w:txbxContent>
                        </wps:txbx>
                        <wps:bodyPr rot="0" vert="horz" wrap="square" lIns="91440" tIns="45720" rIns="91440" bIns="45720" anchor="t" anchorCtr="0" upright="1">
                          <a:noAutofit/>
                        </wps:bodyPr>
                      </wps:wsp>
                      <wps:wsp>
                        <wps:cNvPr id="30627" name="AutoShape 5620"/>
                        <wps:cNvCnPr>
                          <a:cxnSpLocks noChangeShapeType="1"/>
                        </wps:cNvCnPr>
                        <wps:spPr bwMode="auto">
                          <a:xfrm>
                            <a:off x="2928" y="4267"/>
                            <a:ext cx="22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628" name="AutoShape 5621"/>
                        <wps:cNvCnPr>
                          <a:cxnSpLocks noChangeShapeType="1"/>
                        </wps:cNvCnPr>
                        <wps:spPr bwMode="auto">
                          <a:xfrm flipH="1">
                            <a:off x="6967" y="4371"/>
                            <a:ext cx="293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629" name="Rectangle 5622"/>
                        <wps:cNvSpPr>
                          <a:spLocks noChangeArrowheads="1"/>
                        </wps:cNvSpPr>
                        <wps:spPr bwMode="auto">
                          <a:xfrm>
                            <a:off x="4379" y="3270"/>
                            <a:ext cx="2568" cy="572"/>
                          </a:xfrm>
                          <a:prstGeom prst="rect">
                            <a:avLst/>
                          </a:prstGeom>
                          <a:solidFill>
                            <a:srgbClr val="FFFFFF"/>
                          </a:solidFill>
                          <a:ln w="9525">
                            <a:solidFill>
                              <a:srgbClr val="000000"/>
                            </a:solidFill>
                            <a:miter lim="800000"/>
                            <a:headEnd/>
                            <a:tailEnd/>
                          </a:ln>
                        </wps:spPr>
                        <wps:txbx>
                          <w:txbxContent>
                            <w:p w:rsidR="00862F6C" w:rsidRPr="006F52CB" w:rsidRDefault="00862F6C" w:rsidP="00A939DE">
                              <w:pPr>
                                <w:spacing w:before="40"/>
                                <w:jc w:val="center"/>
                                <w:rPr>
                                  <w:rFonts w:asciiTheme="majorHAnsi" w:hAnsiTheme="majorHAnsi" w:cstheme="majorHAnsi"/>
                                  <w:szCs w:val="20"/>
                                  <w:lang w:val="fr-FR"/>
                                </w:rPr>
                              </w:pPr>
                              <w:r>
                                <w:rPr>
                                  <w:rFonts w:asciiTheme="majorHAnsi" w:hAnsiTheme="majorHAnsi" w:cstheme="majorHAnsi"/>
                                  <w:szCs w:val="20"/>
                                  <w:lang w:val="fr-FR"/>
                                </w:rPr>
                                <w:t>L018 – Valve Box Circuit</w:t>
                              </w:r>
                            </w:p>
                          </w:txbxContent>
                        </wps:txbx>
                        <wps:bodyPr rot="0" vert="horz" wrap="square" lIns="91440" tIns="45720" rIns="91440" bIns="45720" anchor="t" anchorCtr="0" upright="1">
                          <a:noAutofit/>
                        </wps:bodyPr>
                      </wps:wsp>
                      <wps:wsp>
                        <wps:cNvPr id="30630" name="AutoShape 5623"/>
                        <wps:cNvCnPr>
                          <a:cxnSpLocks noChangeShapeType="1"/>
                        </wps:cNvCnPr>
                        <wps:spPr bwMode="auto">
                          <a:xfrm flipV="1">
                            <a:off x="6838" y="426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631" name="Text Box 5624"/>
                        <wps:cNvSpPr txBox="1">
                          <a:spLocks noChangeArrowheads="1"/>
                        </wps:cNvSpPr>
                        <wps:spPr bwMode="auto">
                          <a:xfrm>
                            <a:off x="7099" y="3972"/>
                            <a:ext cx="1319" cy="3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22045" w:rsidRDefault="00862F6C" w:rsidP="003E7B4B">
                              <w:pPr>
                                <w:rPr>
                                  <w:rFonts w:asciiTheme="majorHAnsi" w:hAnsiTheme="majorHAnsi" w:cstheme="majorHAnsi"/>
                                  <w:szCs w:val="20"/>
                                  <w:lang w:val="fr-FR"/>
                                </w:rPr>
                              </w:pPr>
                              <w:r>
                                <w:rPr>
                                  <w:rFonts w:asciiTheme="majorHAnsi" w:hAnsiTheme="majorHAnsi" w:cstheme="majorHAnsi"/>
                                  <w:szCs w:val="20"/>
                                  <w:lang w:val="fr-FR"/>
                                </w:rPr>
                                <w:t>Kaeser</w:t>
                              </w:r>
                            </w:p>
                          </w:txbxContent>
                        </wps:txbx>
                        <wps:bodyPr rot="0" vert="horz" wrap="square" lIns="91440" tIns="45720" rIns="91440" bIns="45720" anchor="t" anchorCtr="0" upright="1">
                          <a:noAutofit/>
                        </wps:bodyPr>
                      </wps:wsp>
                      <wps:wsp>
                        <wps:cNvPr id="30632" name="AutoShape 5625"/>
                        <wps:cNvCnPr>
                          <a:cxnSpLocks noChangeShapeType="1"/>
                        </wps:cNvCnPr>
                        <wps:spPr bwMode="auto">
                          <a:xfrm flipV="1">
                            <a:off x="3031" y="4144"/>
                            <a:ext cx="393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633" name="AutoShape 5626"/>
                        <wps:cNvCnPr>
                          <a:cxnSpLocks noChangeShapeType="1"/>
                        </wps:cNvCnPr>
                        <wps:spPr bwMode="auto">
                          <a:xfrm>
                            <a:off x="5573" y="3841"/>
                            <a:ext cx="0" cy="29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0634" name="Group 5630"/>
                        <wpg:cNvGrpSpPr>
                          <a:grpSpLocks/>
                        </wpg:cNvGrpSpPr>
                        <wpg:grpSpPr bwMode="auto">
                          <a:xfrm>
                            <a:off x="6178" y="5550"/>
                            <a:ext cx="3411" cy="656"/>
                            <a:chOff x="3950" y="2277"/>
                            <a:chExt cx="5218" cy="863"/>
                          </a:xfrm>
                        </wpg:grpSpPr>
                        <wps:wsp>
                          <wps:cNvPr id="30635" name="Rectangle 5631"/>
                          <wps:cNvSpPr>
                            <a:spLocks noChangeArrowheads="1"/>
                          </wps:cNvSpPr>
                          <wps:spPr bwMode="auto">
                            <a:xfrm>
                              <a:off x="3950" y="2277"/>
                              <a:ext cx="1751" cy="863"/>
                            </a:xfrm>
                            <a:prstGeom prst="rect">
                              <a:avLst/>
                            </a:prstGeom>
                            <a:solidFill>
                              <a:srgbClr val="FFFFFF"/>
                            </a:solidFill>
                            <a:ln w="9525">
                              <a:solidFill>
                                <a:srgbClr val="000000"/>
                              </a:solidFill>
                              <a:miter lim="800000"/>
                              <a:headEnd/>
                              <a:tailEnd/>
                            </a:ln>
                          </wps:spPr>
                          <wps:txbx>
                            <w:txbxContent>
                              <w:p w:rsidR="00862F6C" w:rsidRPr="00422045" w:rsidRDefault="00862F6C" w:rsidP="003E7B4B">
                                <w:pPr>
                                  <w:jc w:val="center"/>
                                  <w:rPr>
                                    <w:rFonts w:asciiTheme="majorHAnsi" w:hAnsiTheme="majorHAnsi" w:cstheme="majorHAnsi"/>
                                    <w:szCs w:val="20"/>
                                    <w:lang w:val="fr-FR"/>
                                  </w:rPr>
                                </w:pPr>
                                <w:r>
                                  <w:rPr>
                                    <w:rFonts w:asciiTheme="majorHAnsi" w:hAnsiTheme="majorHAnsi" w:cstheme="majorHAnsi"/>
                                    <w:szCs w:val="20"/>
                                    <w:lang w:val="fr-FR"/>
                                  </w:rPr>
                                  <w:t>Gas bag closed</w:t>
                                </w:r>
                              </w:p>
                            </w:txbxContent>
                          </wps:txbx>
                          <wps:bodyPr rot="0" vert="horz" wrap="square" lIns="91440" tIns="45720" rIns="91440" bIns="45720" anchor="t" anchorCtr="0" upright="1">
                            <a:noAutofit/>
                          </wps:bodyPr>
                        </wps:wsp>
                        <wps:wsp>
                          <wps:cNvPr id="30636" name="Text Box 5632"/>
                          <wps:cNvSpPr txBox="1">
                            <a:spLocks noChangeArrowheads="1"/>
                          </wps:cNvSpPr>
                          <wps:spPr bwMode="auto">
                            <a:xfrm>
                              <a:off x="5701" y="2277"/>
                              <a:ext cx="3467" cy="863"/>
                            </a:xfrm>
                            <a:prstGeom prst="rect">
                              <a:avLst/>
                            </a:prstGeom>
                            <a:solidFill>
                              <a:srgbClr val="FFFFFF"/>
                            </a:solidFill>
                            <a:ln w="9525">
                              <a:solidFill>
                                <a:srgbClr val="000000"/>
                              </a:solidFill>
                              <a:miter lim="800000"/>
                              <a:headEnd/>
                              <a:tailEnd/>
                            </a:ln>
                          </wps:spPr>
                          <wps:txb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 xml:space="preserve">Close </w:t>
                                </w:r>
                                <w:r w:rsidRPr="00B82EEA">
                                  <w:rPr>
                                    <w:rFonts w:asciiTheme="majorHAnsi" w:hAnsiTheme="majorHAnsi" w:cstheme="majorHAnsi"/>
                                    <w:szCs w:val="20"/>
                                  </w:rPr>
                                  <w:t>FV58</w:t>
                                </w:r>
                                <w:r>
                                  <w:rPr>
                                    <w:rFonts w:asciiTheme="majorHAnsi" w:hAnsiTheme="majorHAnsi" w:cstheme="majorHAnsi"/>
                                    <w:szCs w:val="20"/>
                                  </w:rPr>
                                  <w:t>6</w:t>
                                </w:r>
                              </w:p>
                            </w:txbxContent>
                          </wps:txbx>
                          <wps:bodyPr rot="0" vert="horz" wrap="square" lIns="91440" tIns="45720" rIns="91440" bIns="45720" anchor="t" anchorCtr="0" upright="1">
                            <a:noAutofit/>
                          </wps:bodyPr>
                        </wps:wsp>
                      </wpg:grpSp>
                      <wpg:grpSp>
                        <wpg:cNvPr id="30637" name="Group 5633"/>
                        <wpg:cNvGrpSpPr>
                          <a:grpSpLocks/>
                        </wpg:cNvGrpSpPr>
                        <wpg:grpSpPr bwMode="auto">
                          <a:xfrm>
                            <a:off x="6184" y="6618"/>
                            <a:ext cx="3411" cy="656"/>
                            <a:chOff x="3950" y="2277"/>
                            <a:chExt cx="5218" cy="863"/>
                          </a:xfrm>
                        </wpg:grpSpPr>
                        <wps:wsp>
                          <wps:cNvPr id="30638" name="Rectangle 5634"/>
                          <wps:cNvSpPr>
                            <a:spLocks noChangeArrowheads="1"/>
                          </wps:cNvSpPr>
                          <wps:spPr bwMode="auto">
                            <a:xfrm>
                              <a:off x="3950" y="2277"/>
                              <a:ext cx="1751" cy="863"/>
                            </a:xfrm>
                            <a:prstGeom prst="rect">
                              <a:avLst/>
                            </a:prstGeom>
                            <a:solidFill>
                              <a:srgbClr val="FFFFFF"/>
                            </a:solidFill>
                            <a:ln w="9525">
                              <a:solidFill>
                                <a:srgbClr val="000000"/>
                              </a:solidFill>
                              <a:miter lim="800000"/>
                              <a:headEnd/>
                              <a:tailEnd/>
                            </a:ln>
                          </wps:spPr>
                          <wps:txbx>
                            <w:txbxContent>
                              <w:p w:rsidR="00862F6C" w:rsidRPr="00422045" w:rsidRDefault="00862F6C" w:rsidP="003E7B4B">
                                <w:pPr>
                                  <w:jc w:val="center"/>
                                  <w:rPr>
                                    <w:rFonts w:asciiTheme="majorHAnsi" w:hAnsiTheme="majorHAnsi" w:cstheme="majorHAnsi"/>
                                    <w:szCs w:val="20"/>
                                    <w:lang w:val="fr-FR"/>
                                  </w:rPr>
                                </w:pPr>
                                <w:r>
                                  <w:rPr>
                                    <w:rFonts w:asciiTheme="majorHAnsi" w:hAnsiTheme="majorHAnsi" w:cstheme="majorHAnsi"/>
                                    <w:szCs w:val="20"/>
                                    <w:lang w:val="fr-FR"/>
                                  </w:rPr>
                                  <w:t>Kaeser opened</w:t>
                                </w:r>
                              </w:p>
                            </w:txbxContent>
                          </wps:txbx>
                          <wps:bodyPr rot="0" vert="horz" wrap="square" lIns="91440" tIns="45720" rIns="91440" bIns="45720" anchor="t" anchorCtr="0" upright="1">
                            <a:noAutofit/>
                          </wps:bodyPr>
                        </wps:wsp>
                        <wps:wsp>
                          <wps:cNvPr id="30639" name="Text Box 5635"/>
                          <wps:cNvSpPr txBox="1">
                            <a:spLocks noChangeArrowheads="1"/>
                          </wps:cNvSpPr>
                          <wps:spPr bwMode="auto">
                            <a:xfrm>
                              <a:off x="5701" y="2277"/>
                              <a:ext cx="3467" cy="863"/>
                            </a:xfrm>
                            <a:prstGeom prst="rect">
                              <a:avLst/>
                            </a:prstGeom>
                            <a:solidFill>
                              <a:srgbClr val="FFFFFF"/>
                            </a:solidFill>
                            <a:ln w="9525">
                              <a:solidFill>
                                <a:srgbClr val="000000"/>
                              </a:solidFill>
                              <a:miter lim="800000"/>
                              <a:headEnd/>
                              <a:tailEnd/>
                            </a:ln>
                          </wps:spPr>
                          <wps:txb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 xml:space="preserve">Open </w:t>
                                </w:r>
                                <w:r w:rsidRPr="00B82EEA">
                                  <w:rPr>
                                    <w:rFonts w:asciiTheme="majorHAnsi" w:hAnsiTheme="majorHAnsi" w:cstheme="majorHAnsi"/>
                                    <w:szCs w:val="20"/>
                                  </w:rPr>
                                  <w:t>FV58</w:t>
                                </w:r>
                                <w:r>
                                  <w:rPr>
                                    <w:rFonts w:asciiTheme="majorHAnsi" w:hAnsiTheme="majorHAnsi" w:cstheme="majorHAnsi"/>
                                    <w:szCs w:val="20"/>
                                  </w:rPr>
                                  <w:t>0</w:t>
                                </w:r>
                              </w:p>
                            </w:txbxContent>
                          </wps:txbx>
                          <wps:bodyPr rot="0" vert="horz" wrap="square" lIns="91440" tIns="45720" rIns="91440" bIns="45720" anchor="t" anchorCtr="0" upright="1">
                            <a:noAutofit/>
                          </wps:bodyPr>
                        </wps:wsp>
                      </wpg:grpSp>
                      <wps:wsp>
                        <wps:cNvPr id="30640" name="AutoShape 5639"/>
                        <wps:cNvCnPr>
                          <a:cxnSpLocks noChangeShapeType="1"/>
                        </wps:cNvCnPr>
                        <wps:spPr bwMode="auto">
                          <a:xfrm>
                            <a:off x="3047" y="4151"/>
                            <a:ext cx="0" cy="57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641" name="AutoShape 5640"/>
                        <wps:cNvCnPr>
                          <a:cxnSpLocks noChangeShapeType="1"/>
                        </wps:cNvCnPr>
                        <wps:spPr bwMode="auto">
                          <a:xfrm>
                            <a:off x="1980" y="4365"/>
                            <a:ext cx="0" cy="538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642" name="AutoShape 5642"/>
                        <wps:cNvCnPr>
                          <a:cxnSpLocks noChangeShapeType="1"/>
                        </wps:cNvCnPr>
                        <wps:spPr bwMode="auto">
                          <a:xfrm>
                            <a:off x="9900" y="4367"/>
                            <a:ext cx="0" cy="555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643" name="AutoShape 5643"/>
                        <wps:cNvCnPr>
                          <a:cxnSpLocks noChangeShapeType="1"/>
                        </wps:cNvCnPr>
                        <wps:spPr bwMode="auto">
                          <a:xfrm flipV="1">
                            <a:off x="3048" y="9918"/>
                            <a:ext cx="68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0644" name="Group 5659"/>
                        <wpg:cNvGrpSpPr>
                          <a:grpSpLocks/>
                        </wpg:cNvGrpSpPr>
                        <wpg:grpSpPr bwMode="auto">
                          <a:xfrm>
                            <a:off x="2257" y="5562"/>
                            <a:ext cx="3411" cy="655"/>
                            <a:chOff x="3950" y="2277"/>
                            <a:chExt cx="5218" cy="863"/>
                          </a:xfrm>
                        </wpg:grpSpPr>
                        <wps:wsp>
                          <wps:cNvPr id="30645" name="Rectangle 5660"/>
                          <wps:cNvSpPr>
                            <a:spLocks noChangeArrowheads="1"/>
                          </wps:cNvSpPr>
                          <wps:spPr bwMode="auto">
                            <a:xfrm>
                              <a:off x="3950" y="2277"/>
                              <a:ext cx="1751" cy="863"/>
                            </a:xfrm>
                            <a:prstGeom prst="rect">
                              <a:avLst/>
                            </a:prstGeom>
                            <a:solidFill>
                              <a:srgbClr val="FFFFFF"/>
                            </a:solidFill>
                            <a:ln w="9525">
                              <a:solidFill>
                                <a:srgbClr val="000000"/>
                              </a:solidFill>
                              <a:miter lim="800000"/>
                              <a:headEnd/>
                              <a:tailEnd/>
                            </a:ln>
                          </wps:spPr>
                          <wps:txbx>
                            <w:txbxContent>
                              <w:p w:rsidR="00862F6C" w:rsidRPr="00422045" w:rsidRDefault="00862F6C" w:rsidP="003E7B4B">
                                <w:pPr>
                                  <w:jc w:val="center"/>
                                  <w:rPr>
                                    <w:rFonts w:asciiTheme="majorHAnsi" w:hAnsiTheme="majorHAnsi" w:cstheme="majorHAnsi"/>
                                    <w:szCs w:val="20"/>
                                    <w:lang w:val="fr-FR"/>
                                  </w:rPr>
                                </w:pPr>
                                <w:r>
                                  <w:rPr>
                                    <w:rFonts w:asciiTheme="majorHAnsi" w:hAnsiTheme="majorHAnsi" w:cstheme="majorHAnsi"/>
                                    <w:szCs w:val="20"/>
                                    <w:lang w:val="fr-FR"/>
                                  </w:rPr>
                                  <w:t>Kaeser closed</w:t>
                                </w:r>
                              </w:p>
                            </w:txbxContent>
                          </wps:txbx>
                          <wps:bodyPr rot="0" vert="horz" wrap="square" lIns="91440" tIns="45720" rIns="91440" bIns="45720" anchor="t" anchorCtr="0" upright="1">
                            <a:noAutofit/>
                          </wps:bodyPr>
                        </wps:wsp>
                        <wps:wsp>
                          <wps:cNvPr id="30646" name="Text Box 5661"/>
                          <wps:cNvSpPr txBox="1">
                            <a:spLocks noChangeArrowheads="1"/>
                          </wps:cNvSpPr>
                          <wps:spPr bwMode="auto">
                            <a:xfrm>
                              <a:off x="5701" y="2277"/>
                              <a:ext cx="3467" cy="863"/>
                            </a:xfrm>
                            <a:prstGeom prst="rect">
                              <a:avLst/>
                            </a:prstGeom>
                            <a:solidFill>
                              <a:srgbClr val="FFFFFF"/>
                            </a:solidFill>
                            <a:ln w="9525">
                              <a:solidFill>
                                <a:srgbClr val="000000"/>
                              </a:solidFill>
                              <a:miter lim="800000"/>
                              <a:headEnd/>
                              <a:tailEnd/>
                            </a:ln>
                          </wps:spPr>
                          <wps:txb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 xml:space="preserve">Close </w:t>
                                </w:r>
                                <w:r w:rsidRPr="00B82EEA">
                                  <w:rPr>
                                    <w:rFonts w:asciiTheme="majorHAnsi" w:hAnsiTheme="majorHAnsi" w:cstheme="majorHAnsi"/>
                                    <w:szCs w:val="20"/>
                                  </w:rPr>
                                  <w:t>FV58</w:t>
                                </w:r>
                                <w:r>
                                  <w:rPr>
                                    <w:rFonts w:asciiTheme="majorHAnsi" w:hAnsiTheme="majorHAnsi" w:cstheme="majorHAnsi"/>
                                    <w:szCs w:val="20"/>
                                  </w:rPr>
                                  <w:t>0</w:t>
                                </w:r>
                              </w:p>
                            </w:txbxContent>
                          </wps:txbx>
                          <wps:bodyPr rot="0" vert="horz" wrap="square" lIns="91440" tIns="45720" rIns="91440" bIns="45720" anchor="t" anchorCtr="0" upright="1">
                            <a:noAutofit/>
                          </wps:bodyPr>
                        </wps:wsp>
                      </wpg:grpSp>
                      <wpg:grpSp>
                        <wpg:cNvPr id="30647" name="Group 5662"/>
                        <wpg:cNvGrpSpPr>
                          <a:grpSpLocks/>
                        </wpg:cNvGrpSpPr>
                        <wpg:grpSpPr bwMode="auto">
                          <a:xfrm>
                            <a:off x="2263" y="6630"/>
                            <a:ext cx="3411" cy="655"/>
                            <a:chOff x="3950" y="2277"/>
                            <a:chExt cx="5218" cy="863"/>
                          </a:xfrm>
                        </wpg:grpSpPr>
                        <wps:wsp>
                          <wps:cNvPr id="30648" name="Rectangle 5663"/>
                          <wps:cNvSpPr>
                            <a:spLocks noChangeArrowheads="1"/>
                          </wps:cNvSpPr>
                          <wps:spPr bwMode="auto">
                            <a:xfrm>
                              <a:off x="3950" y="2277"/>
                              <a:ext cx="1751" cy="863"/>
                            </a:xfrm>
                            <a:prstGeom prst="rect">
                              <a:avLst/>
                            </a:prstGeom>
                            <a:solidFill>
                              <a:srgbClr val="FFFFFF"/>
                            </a:solidFill>
                            <a:ln w="9525">
                              <a:solidFill>
                                <a:srgbClr val="000000"/>
                              </a:solidFill>
                              <a:miter lim="800000"/>
                              <a:headEnd/>
                              <a:tailEnd/>
                            </a:ln>
                          </wps:spPr>
                          <wps:txbx>
                            <w:txbxContent>
                              <w:p w:rsidR="00862F6C" w:rsidRPr="00422045" w:rsidRDefault="00862F6C" w:rsidP="003E7B4B">
                                <w:pPr>
                                  <w:jc w:val="center"/>
                                  <w:rPr>
                                    <w:rFonts w:asciiTheme="majorHAnsi" w:hAnsiTheme="majorHAnsi" w:cstheme="majorHAnsi"/>
                                    <w:szCs w:val="20"/>
                                    <w:lang w:val="fr-FR"/>
                                  </w:rPr>
                                </w:pPr>
                                <w:r>
                                  <w:rPr>
                                    <w:rFonts w:asciiTheme="majorHAnsi" w:hAnsiTheme="majorHAnsi" w:cstheme="majorHAnsi"/>
                                    <w:szCs w:val="20"/>
                                    <w:lang w:val="fr-FR"/>
                                  </w:rPr>
                                  <w:t>Gas bag  opened</w:t>
                                </w:r>
                              </w:p>
                            </w:txbxContent>
                          </wps:txbx>
                          <wps:bodyPr rot="0" vert="horz" wrap="square" lIns="91440" tIns="45720" rIns="91440" bIns="45720" anchor="t" anchorCtr="0" upright="1">
                            <a:noAutofit/>
                          </wps:bodyPr>
                        </wps:wsp>
                        <wps:wsp>
                          <wps:cNvPr id="30649" name="Text Box 5664"/>
                          <wps:cNvSpPr txBox="1">
                            <a:spLocks noChangeArrowheads="1"/>
                          </wps:cNvSpPr>
                          <wps:spPr bwMode="auto">
                            <a:xfrm>
                              <a:off x="5701" y="2277"/>
                              <a:ext cx="3467" cy="863"/>
                            </a:xfrm>
                            <a:prstGeom prst="rect">
                              <a:avLst/>
                            </a:prstGeom>
                            <a:solidFill>
                              <a:srgbClr val="FFFFFF"/>
                            </a:solidFill>
                            <a:ln w="9525">
                              <a:solidFill>
                                <a:srgbClr val="000000"/>
                              </a:solidFill>
                              <a:miter lim="800000"/>
                              <a:headEnd/>
                              <a:tailEnd/>
                            </a:ln>
                          </wps:spPr>
                          <wps:txb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 xml:space="preserve">Open </w:t>
                                </w:r>
                                <w:r w:rsidRPr="00B82EEA">
                                  <w:rPr>
                                    <w:rFonts w:asciiTheme="majorHAnsi" w:hAnsiTheme="majorHAnsi" w:cstheme="majorHAnsi"/>
                                    <w:szCs w:val="20"/>
                                  </w:rPr>
                                  <w:t>FV58</w:t>
                                </w:r>
                                <w:r>
                                  <w:rPr>
                                    <w:rFonts w:asciiTheme="majorHAnsi" w:hAnsiTheme="majorHAnsi" w:cstheme="majorHAnsi"/>
                                    <w:szCs w:val="20"/>
                                  </w:rPr>
                                  <w:t>6</w:t>
                                </w:r>
                              </w:p>
                            </w:txbxContent>
                          </wps:txbx>
                          <wps:bodyPr rot="0" vert="horz" wrap="square" lIns="91440" tIns="45720" rIns="91440" bIns="45720" anchor="t" anchorCtr="0" upright="1">
                            <a:noAutofit/>
                          </wps:bodyPr>
                        </wps:wsp>
                      </wpg:grpSp>
                      <wps:wsp>
                        <wps:cNvPr id="30650" name="AutoShape 5668"/>
                        <wps:cNvCnPr>
                          <a:cxnSpLocks noChangeShapeType="1"/>
                        </wps:cNvCnPr>
                        <wps:spPr bwMode="auto">
                          <a:xfrm flipH="1">
                            <a:off x="1991" y="4371"/>
                            <a:ext cx="1049" cy="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30651" name="Rectangle 5657"/>
                        <wps:cNvSpPr>
                          <a:spLocks noChangeArrowheads="1"/>
                        </wps:cNvSpPr>
                        <wps:spPr bwMode="auto">
                          <a:xfrm>
                            <a:off x="2281" y="4507"/>
                            <a:ext cx="1145" cy="656"/>
                          </a:xfrm>
                          <a:prstGeom prst="rect">
                            <a:avLst/>
                          </a:prstGeom>
                          <a:solidFill>
                            <a:srgbClr val="FFFFFF"/>
                          </a:solidFill>
                          <a:ln w="9525">
                            <a:solidFill>
                              <a:srgbClr val="000000"/>
                            </a:solidFill>
                            <a:miter lim="800000"/>
                            <a:headEnd/>
                            <a:tailEnd/>
                          </a:ln>
                        </wps:spPr>
                        <wps:txbx>
                          <w:txbxContent>
                            <w:p w:rsidR="00862F6C" w:rsidRPr="00B82EEA" w:rsidRDefault="00862F6C" w:rsidP="003E7B4B">
                              <w:pPr>
                                <w:jc w:val="center"/>
                                <w:rPr>
                                  <w:rFonts w:asciiTheme="majorHAnsi" w:hAnsiTheme="majorHAnsi" w:cstheme="majorHAnsi"/>
                                  <w:szCs w:val="20"/>
                                </w:rPr>
                              </w:pPr>
                              <w:r>
                                <w:rPr>
                                  <w:rFonts w:asciiTheme="majorHAnsi" w:hAnsiTheme="majorHAnsi" w:cstheme="majorHAnsi"/>
                                  <w:szCs w:val="20"/>
                                </w:rPr>
                                <w:t xml:space="preserve">Circuit Isolated </w:t>
                              </w:r>
                            </w:p>
                          </w:txbxContent>
                        </wps:txbx>
                        <wps:bodyPr rot="0" vert="horz" wrap="square" lIns="91440" tIns="45720" rIns="91440" bIns="45720" anchor="t" anchorCtr="0" upright="1">
                          <a:noAutofit/>
                        </wps:bodyPr>
                      </wps:wsp>
                      <wps:wsp>
                        <wps:cNvPr id="30652" name="Text Box 5658"/>
                        <wps:cNvSpPr txBox="1">
                          <a:spLocks noChangeArrowheads="1"/>
                        </wps:cNvSpPr>
                        <wps:spPr bwMode="auto">
                          <a:xfrm>
                            <a:off x="3426" y="4508"/>
                            <a:ext cx="2381" cy="656"/>
                          </a:xfrm>
                          <a:prstGeom prst="rect">
                            <a:avLst/>
                          </a:prstGeom>
                          <a:solidFill>
                            <a:srgbClr val="FFFFFF"/>
                          </a:solidFill>
                          <a:ln w="9525">
                            <a:solidFill>
                              <a:srgbClr val="000000"/>
                            </a:solidFill>
                            <a:miter lim="800000"/>
                            <a:headEnd/>
                            <a:tailEnd/>
                          </a:ln>
                        </wps:spPr>
                        <wps:txbx>
                          <w:txbxContent>
                            <w:p w:rsidR="00862F6C" w:rsidRDefault="00862F6C" w:rsidP="003E7B4B">
                              <w:pPr>
                                <w:rPr>
                                  <w:rFonts w:asciiTheme="majorHAnsi" w:hAnsiTheme="majorHAnsi" w:cstheme="majorHAnsi"/>
                                  <w:szCs w:val="20"/>
                                </w:rPr>
                              </w:pPr>
                              <w:r>
                                <w:rPr>
                                  <w:rFonts w:asciiTheme="majorHAnsi" w:hAnsiTheme="majorHAnsi" w:cstheme="majorHAnsi"/>
                                  <w:szCs w:val="20"/>
                                </w:rPr>
                                <w:t>CV</w:t>
                              </w:r>
                              <w:r w:rsidRPr="00B82EEA">
                                <w:rPr>
                                  <w:rFonts w:asciiTheme="majorHAnsi" w:hAnsiTheme="majorHAnsi" w:cstheme="majorHAnsi"/>
                                  <w:szCs w:val="20"/>
                                </w:rPr>
                                <w:t>5</w:t>
                              </w:r>
                              <w:r>
                                <w:rPr>
                                  <w:rFonts w:asciiTheme="majorHAnsi" w:hAnsiTheme="majorHAnsi" w:cstheme="majorHAnsi"/>
                                  <w:szCs w:val="20"/>
                                </w:rPr>
                                <w:t>80</w:t>
                              </w:r>
                              <w:r w:rsidRPr="00B82EEA">
                                <w:rPr>
                                  <w:rFonts w:asciiTheme="majorHAnsi" w:hAnsiTheme="majorHAnsi" w:cstheme="majorHAnsi"/>
                                  <w:szCs w:val="20"/>
                                </w:rPr>
                                <w:t xml:space="preserve"> closing with slope</w:t>
                              </w:r>
                            </w:p>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FV580 opened</w:t>
                              </w:r>
                            </w:p>
                          </w:txbxContent>
                        </wps:txbx>
                        <wps:bodyPr rot="0" vert="horz" wrap="square" lIns="91440" tIns="45720" rIns="91440" bIns="45720" anchor="t" anchorCtr="0" upright="1">
                          <a:noAutofit/>
                        </wps:bodyPr>
                      </wps:wsp>
                      <wps:wsp>
                        <wps:cNvPr id="30653" name="Rectangle 5666"/>
                        <wps:cNvSpPr>
                          <a:spLocks noChangeArrowheads="1"/>
                        </wps:cNvSpPr>
                        <wps:spPr bwMode="auto">
                          <a:xfrm>
                            <a:off x="2213" y="7724"/>
                            <a:ext cx="1191" cy="655"/>
                          </a:xfrm>
                          <a:prstGeom prst="rect">
                            <a:avLst/>
                          </a:prstGeom>
                          <a:solidFill>
                            <a:srgbClr val="FFFFFF"/>
                          </a:solidFill>
                          <a:ln w="9525">
                            <a:solidFill>
                              <a:srgbClr val="000000"/>
                            </a:solidFill>
                            <a:miter lim="800000"/>
                            <a:headEnd/>
                            <a:tailEnd/>
                          </a:ln>
                        </wps:spPr>
                        <wps:txbx>
                          <w:txbxContent>
                            <w:p w:rsidR="00862F6C" w:rsidRPr="00B82EEA" w:rsidRDefault="00862F6C" w:rsidP="003E7B4B">
                              <w:pPr>
                                <w:jc w:val="center"/>
                                <w:rPr>
                                  <w:rFonts w:asciiTheme="majorHAnsi" w:hAnsiTheme="majorHAnsi" w:cstheme="majorHAnsi"/>
                                  <w:szCs w:val="20"/>
                                </w:rPr>
                              </w:pPr>
                              <w:r>
                                <w:rPr>
                                  <w:rFonts w:asciiTheme="majorHAnsi" w:hAnsiTheme="majorHAnsi" w:cstheme="majorHAnsi"/>
                                  <w:szCs w:val="20"/>
                                </w:rPr>
                                <w:t>Circuit connected</w:t>
                              </w:r>
                            </w:p>
                          </w:txbxContent>
                        </wps:txbx>
                        <wps:bodyPr rot="0" vert="horz" wrap="square" lIns="91440" tIns="45720" rIns="91440" bIns="45720" anchor="t" anchorCtr="0" upright="1">
                          <a:noAutofit/>
                        </wps:bodyPr>
                      </wps:wsp>
                      <wps:wsp>
                        <wps:cNvPr id="30654" name="Text Box 5667"/>
                        <wps:cNvSpPr txBox="1">
                          <a:spLocks noChangeArrowheads="1"/>
                        </wps:cNvSpPr>
                        <wps:spPr bwMode="auto">
                          <a:xfrm>
                            <a:off x="3402" y="7724"/>
                            <a:ext cx="2438" cy="655"/>
                          </a:xfrm>
                          <a:prstGeom prst="rect">
                            <a:avLst/>
                          </a:prstGeom>
                          <a:solidFill>
                            <a:srgbClr val="FFFFFF"/>
                          </a:solidFill>
                          <a:ln w="9525">
                            <a:solidFill>
                              <a:srgbClr val="000000"/>
                            </a:solidFill>
                            <a:miter lim="800000"/>
                            <a:headEnd/>
                            <a:tailEnd/>
                          </a:ln>
                        </wps:spPr>
                        <wps:txbx>
                          <w:txbxContent>
                            <w:p w:rsidR="00862F6C" w:rsidRDefault="00862F6C" w:rsidP="003E7B4B">
                              <w:pPr>
                                <w:rPr>
                                  <w:rFonts w:asciiTheme="majorHAnsi" w:hAnsiTheme="majorHAnsi" w:cstheme="majorHAnsi"/>
                                  <w:szCs w:val="20"/>
                                </w:rPr>
                              </w:pPr>
                              <w:r w:rsidRPr="00B82EEA">
                                <w:rPr>
                                  <w:rFonts w:asciiTheme="majorHAnsi" w:hAnsiTheme="majorHAnsi" w:cstheme="majorHAnsi"/>
                                  <w:szCs w:val="20"/>
                                </w:rPr>
                                <w:t>CV58</w:t>
                              </w:r>
                              <w:r>
                                <w:rPr>
                                  <w:rFonts w:asciiTheme="majorHAnsi" w:hAnsiTheme="majorHAnsi" w:cstheme="majorHAnsi"/>
                                  <w:szCs w:val="20"/>
                                </w:rPr>
                                <w:t>0</w:t>
                              </w:r>
                              <w:r w:rsidRPr="00B82EEA">
                                <w:rPr>
                                  <w:rFonts w:asciiTheme="majorHAnsi" w:hAnsiTheme="majorHAnsi" w:cstheme="majorHAnsi"/>
                                  <w:szCs w:val="20"/>
                                </w:rPr>
                                <w:t xml:space="preserve"> opening with slope</w:t>
                              </w:r>
                            </w:p>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FV586 opened</w:t>
                              </w:r>
                            </w:p>
                          </w:txbxContent>
                        </wps:txbx>
                        <wps:bodyPr rot="0" vert="horz" wrap="square" lIns="91440" tIns="45720" rIns="91440" bIns="45720" anchor="t" anchorCtr="0" upright="1">
                          <a:noAutofit/>
                        </wps:bodyPr>
                      </wps:wsp>
                      <wps:wsp>
                        <wps:cNvPr id="30655" name="Rectangle 5628"/>
                        <wps:cNvSpPr>
                          <a:spLocks noChangeArrowheads="1"/>
                        </wps:cNvSpPr>
                        <wps:spPr bwMode="auto">
                          <a:xfrm>
                            <a:off x="6202" y="4497"/>
                            <a:ext cx="1145" cy="655"/>
                          </a:xfrm>
                          <a:prstGeom prst="rect">
                            <a:avLst/>
                          </a:prstGeom>
                          <a:solidFill>
                            <a:srgbClr val="FFFFFF"/>
                          </a:solidFill>
                          <a:ln w="9525">
                            <a:solidFill>
                              <a:srgbClr val="000000"/>
                            </a:solidFill>
                            <a:miter lim="800000"/>
                            <a:headEnd/>
                            <a:tailEnd/>
                          </a:ln>
                        </wps:spPr>
                        <wps:txbx>
                          <w:txbxContent>
                            <w:p w:rsidR="00862F6C" w:rsidRPr="00B82EEA" w:rsidRDefault="00862F6C" w:rsidP="003E7B4B">
                              <w:pPr>
                                <w:jc w:val="center"/>
                                <w:rPr>
                                  <w:rFonts w:asciiTheme="majorHAnsi" w:hAnsiTheme="majorHAnsi" w:cstheme="majorHAnsi"/>
                                  <w:szCs w:val="20"/>
                                </w:rPr>
                              </w:pPr>
                              <w:r>
                                <w:rPr>
                                  <w:rFonts w:asciiTheme="majorHAnsi" w:hAnsiTheme="majorHAnsi" w:cstheme="majorHAnsi"/>
                                  <w:szCs w:val="20"/>
                                </w:rPr>
                                <w:t xml:space="preserve">Circuit Isolated </w:t>
                              </w:r>
                            </w:p>
                          </w:txbxContent>
                        </wps:txbx>
                        <wps:bodyPr rot="0" vert="horz" wrap="square" lIns="91440" tIns="45720" rIns="91440" bIns="45720" anchor="t" anchorCtr="0" upright="1">
                          <a:noAutofit/>
                        </wps:bodyPr>
                      </wps:wsp>
                      <wps:wsp>
                        <wps:cNvPr id="30656" name="Text Box 5629"/>
                        <wps:cNvSpPr txBox="1">
                          <a:spLocks noChangeArrowheads="1"/>
                        </wps:cNvSpPr>
                        <wps:spPr bwMode="auto">
                          <a:xfrm>
                            <a:off x="7347" y="4497"/>
                            <a:ext cx="2381" cy="655"/>
                          </a:xfrm>
                          <a:prstGeom prst="rect">
                            <a:avLst/>
                          </a:prstGeom>
                          <a:solidFill>
                            <a:srgbClr val="FFFFFF"/>
                          </a:solidFill>
                          <a:ln w="9525">
                            <a:solidFill>
                              <a:srgbClr val="000000"/>
                            </a:solidFill>
                            <a:miter lim="800000"/>
                            <a:headEnd/>
                            <a:tailEnd/>
                          </a:ln>
                        </wps:spPr>
                        <wps:txbx>
                          <w:txbxContent>
                            <w:p w:rsidR="00862F6C" w:rsidRDefault="00862F6C" w:rsidP="003E7B4B">
                              <w:pPr>
                                <w:rPr>
                                  <w:rFonts w:asciiTheme="majorHAnsi" w:hAnsiTheme="majorHAnsi" w:cstheme="majorHAnsi"/>
                                  <w:szCs w:val="20"/>
                                </w:rPr>
                              </w:pPr>
                              <w:r>
                                <w:rPr>
                                  <w:rFonts w:asciiTheme="majorHAnsi" w:hAnsiTheme="majorHAnsi" w:cstheme="majorHAnsi"/>
                                  <w:szCs w:val="20"/>
                                </w:rPr>
                                <w:t>CV</w:t>
                              </w:r>
                              <w:r w:rsidRPr="00B82EEA">
                                <w:rPr>
                                  <w:rFonts w:asciiTheme="majorHAnsi" w:hAnsiTheme="majorHAnsi" w:cstheme="majorHAnsi"/>
                                  <w:szCs w:val="20"/>
                                </w:rPr>
                                <w:t>5</w:t>
                              </w:r>
                              <w:r>
                                <w:rPr>
                                  <w:rFonts w:asciiTheme="majorHAnsi" w:hAnsiTheme="majorHAnsi" w:cstheme="majorHAnsi"/>
                                  <w:szCs w:val="20"/>
                                </w:rPr>
                                <w:t>80</w:t>
                              </w:r>
                              <w:r w:rsidRPr="00B82EEA">
                                <w:rPr>
                                  <w:rFonts w:asciiTheme="majorHAnsi" w:hAnsiTheme="majorHAnsi" w:cstheme="majorHAnsi"/>
                                  <w:szCs w:val="20"/>
                                </w:rPr>
                                <w:t xml:space="preserve"> closing with slope</w:t>
                              </w:r>
                            </w:p>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FV586 opened</w:t>
                              </w:r>
                            </w:p>
                          </w:txbxContent>
                        </wps:txbx>
                        <wps:bodyPr rot="0" vert="horz" wrap="square" lIns="91440" tIns="45720" rIns="91440" bIns="45720" anchor="t" anchorCtr="0" upright="1">
                          <a:noAutofit/>
                        </wps:bodyPr>
                      </wps:wsp>
                      <wps:wsp>
                        <wps:cNvPr id="30657" name="Rectangle 5637"/>
                        <wps:cNvSpPr>
                          <a:spLocks noChangeArrowheads="1"/>
                        </wps:cNvSpPr>
                        <wps:spPr bwMode="auto">
                          <a:xfrm>
                            <a:off x="6156" y="7712"/>
                            <a:ext cx="1191" cy="655"/>
                          </a:xfrm>
                          <a:prstGeom prst="rect">
                            <a:avLst/>
                          </a:prstGeom>
                          <a:solidFill>
                            <a:srgbClr val="FFFFFF"/>
                          </a:solidFill>
                          <a:ln w="9525">
                            <a:solidFill>
                              <a:srgbClr val="000000"/>
                            </a:solidFill>
                            <a:miter lim="800000"/>
                            <a:headEnd/>
                            <a:tailEnd/>
                          </a:ln>
                        </wps:spPr>
                        <wps:txbx>
                          <w:txbxContent>
                            <w:p w:rsidR="00862F6C" w:rsidRPr="00B82EEA" w:rsidRDefault="00862F6C" w:rsidP="003E7B4B">
                              <w:pPr>
                                <w:jc w:val="center"/>
                                <w:rPr>
                                  <w:rFonts w:asciiTheme="majorHAnsi" w:hAnsiTheme="majorHAnsi" w:cstheme="majorHAnsi"/>
                                  <w:szCs w:val="20"/>
                                </w:rPr>
                              </w:pPr>
                              <w:r>
                                <w:rPr>
                                  <w:rFonts w:asciiTheme="majorHAnsi" w:hAnsiTheme="majorHAnsi" w:cstheme="majorHAnsi"/>
                                  <w:szCs w:val="20"/>
                                </w:rPr>
                                <w:t>Circuit connected</w:t>
                              </w:r>
                            </w:p>
                          </w:txbxContent>
                        </wps:txbx>
                        <wps:bodyPr rot="0" vert="horz" wrap="square" lIns="91440" tIns="45720" rIns="91440" bIns="45720" anchor="t" anchorCtr="0" upright="1">
                          <a:noAutofit/>
                        </wps:bodyPr>
                      </wps:wsp>
                      <wps:wsp>
                        <wps:cNvPr id="30658" name="Text Box 5638"/>
                        <wps:cNvSpPr txBox="1">
                          <a:spLocks noChangeArrowheads="1"/>
                        </wps:cNvSpPr>
                        <wps:spPr bwMode="auto">
                          <a:xfrm>
                            <a:off x="7323" y="7712"/>
                            <a:ext cx="2438" cy="655"/>
                          </a:xfrm>
                          <a:prstGeom prst="rect">
                            <a:avLst/>
                          </a:prstGeom>
                          <a:solidFill>
                            <a:srgbClr val="FFFFFF"/>
                          </a:solidFill>
                          <a:ln w="9525">
                            <a:solidFill>
                              <a:srgbClr val="000000"/>
                            </a:solidFill>
                            <a:miter lim="800000"/>
                            <a:headEnd/>
                            <a:tailEnd/>
                          </a:ln>
                        </wps:spPr>
                        <wps:txbx>
                          <w:txbxContent>
                            <w:p w:rsidR="00862F6C" w:rsidRDefault="00862F6C" w:rsidP="003E7B4B">
                              <w:pPr>
                                <w:rPr>
                                  <w:rFonts w:asciiTheme="majorHAnsi" w:hAnsiTheme="majorHAnsi" w:cstheme="majorHAnsi"/>
                                  <w:szCs w:val="20"/>
                                </w:rPr>
                              </w:pPr>
                              <w:r w:rsidRPr="00B82EEA">
                                <w:rPr>
                                  <w:rFonts w:asciiTheme="majorHAnsi" w:hAnsiTheme="majorHAnsi" w:cstheme="majorHAnsi"/>
                                  <w:szCs w:val="20"/>
                                </w:rPr>
                                <w:t>CV58</w:t>
                              </w:r>
                              <w:r>
                                <w:rPr>
                                  <w:rFonts w:asciiTheme="majorHAnsi" w:hAnsiTheme="majorHAnsi" w:cstheme="majorHAnsi"/>
                                  <w:szCs w:val="20"/>
                                </w:rPr>
                                <w:t>0</w:t>
                              </w:r>
                              <w:r w:rsidRPr="00B82EEA">
                                <w:rPr>
                                  <w:rFonts w:asciiTheme="majorHAnsi" w:hAnsiTheme="majorHAnsi" w:cstheme="majorHAnsi"/>
                                  <w:szCs w:val="20"/>
                                </w:rPr>
                                <w:t xml:space="preserve"> opening with slope</w:t>
                              </w:r>
                            </w:p>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FV580 opened</w:t>
                              </w:r>
                            </w:p>
                          </w:txbxContent>
                        </wps:txbx>
                        <wps:bodyPr rot="0" vert="horz" wrap="square" lIns="91440" tIns="45720" rIns="91440" bIns="45720" anchor="t" anchorCtr="0" upright="1">
                          <a:noAutofit/>
                        </wps:bodyPr>
                      </wps:wsp>
                      <wps:wsp>
                        <wps:cNvPr id="30659" name="Text Box 5645"/>
                        <wps:cNvSpPr txBox="1">
                          <a:spLocks noChangeArrowheads="1"/>
                        </wps:cNvSpPr>
                        <wps:spPr bwMode="auto">
                          <a:xfrm>
                            <a:off x="3292" y="5128"/>
                            <a:ext cx="1676"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3E7B4B">
                              <w:pPr>
                                <w:rPr>
                                  <w:rFonts w:asciiTheme="majorHAnsi" w:hAnsiTheme="majorHAnsi" w:cstheme="majorHAnsi"/>
                                  <w:szCs w:val="20"/>
                                </w:rPr>
                              </w:pPr>
                              <w:r w:rsidRPr="00B82EEA">
                                <w:rPr>
                                  <w:rFonts w:asciiTheme="majorHAnsi" w:hAnsiTheme="majorHAnsi" w:cstheme="majorHAnsi"/>
                                  <w:szCs w:val="20"/>
                                </w:rPr>
                                <w:t>CV58</w:t>
                              </w:r>
                              <w:r>
                                <w:rPr>
                                  <w:rFonts w:asciiTheme="majorHAnsi" w:hAnsiTheme="majorHAnsi" w:cstheme="majorHAnsi"/>
                                  <w:szCs w:val="20"/>
                                </w:rPr>
                                <w:t>0</w:t>
                              </w:r>
                              <w:r w:rsidRPr="00B82EEA">
                                <w:rPr>
                                  <w:rFonts w:asciiTheme="majorHAnsi" w:hAnsiTheme="majorHAnsi" w:cstheme="majorHAnsi"/>
                                  <w:szCs w:val="20"/>
                                </w:rPr>
                                <w:t xml:space="preserve"> closed</w:t>
                              </w:r>
                            </w:p>
                          </w:txbxContent>
                        </wps:txbx>
                        <wps:bodyPr rot="0" vert="horz" wrap="square" lIns="91440" tIns="45720" rIns="91440" bIns="45720" anchor="t" anchorCtr="0" upright="1">
                          <a:noAutofit/>
                        </wps:bodyPr>
                      </wps:wsp>
                      <wps:wsp>
                        <wps:cNvPr id="30660" name="Text Box 5607"/>
                        <wps:cNvSpPr txBox="1">
                          <a:spLocks noChangeArrowheads="1"/>
                        </wps:cNvSpPr>
                        <wps:spPr bwMode="auto">
                          <a:xfrm>
                            <a:off x="7191" y="5117"/>
                            <a:ext cx="1676"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3E7B4B">
                              <w:pPr>
                                <w:rPr>
                                  <w:rFonts w:asciiTheme="majorHAnsi" w:hAnsiTheme="majorHAnsi" w:cstheme="majorHAnsi"/>
                                  <w:szCs w:val="20"/>
                                </w:rPr>
                              </w:pPr>
                              <w:r w:rsidRPr="00B82EEA">
                                <w:rPr>
                                  <w:rFonts w:asciiTheme="majorHAnsi" w:hAnsiTheme="majorHAnsi" w:cstheme="majorHAnsi"/>
                                  <w:szCs w:val="20"/>
                                </w:rPr>
                                <w:t>CV58</w:t>
                              </w:r>
                              <w:r>
                                <w:rPr>
                                  <w:rFonts w:asciiTheme="majorHAnsi" w:hAnsiTheme="majorHAnsi" w:cstheme="majorHAnsi"/>
                                  <w:szCs w:val="20"/>
                                </w:rPr>
                                <w:t>0</w:t>
                              </w:r>
                              <w:r w:rsidRPr="00B82EEA">
                                <w:rPr>
                                  <w:rFonts w:asciiTheme="majorHAnsi" w:hAnsiTheme="majorHAnsi" w:cstheme="majorHAnsi"/>
                                  <w:szCs w:val="20"/>
                                </w:rPr>
                                <w:t xml:space="preserve"> closed</w:t>
                              </w:r>
                            </w:p>
                          </w:txbxContent>
                        </wps:txbx>
                        <wps:bodyPr rot="0" vert="horz" wrap="square" lIns="91440" tIns="45720" rIns="91440" bIns="45720" anchor="t" anchorCtr="0" upright="1">
                          <a:noAutofit/>
                        </wps:bodyPr>
                      </wps:wsp>
                      <wps:wsp>
                        <wps:cNvPr id="30661" name="Text Box 5613"/>
                        <wps:cNvSpPr txBox="1">
                          <a:spLocks noChangeArrowheads="1"/>
                        </wps:cNvSpPr>
                        <wps:spPr bwMode="auto">
                          <a:xfrm>
                            <a:off x="7195" y="6157"/>
                            <a:ext cx="1676" cy="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FV586 closed</w:t>
                              </w:r>
                              <w:r w:rsidRPr="00B82EEA">
                                <w:rPr>
                                  <w:rFonts w:asciiTheme="majorHAnsi" w:hAnsiTheme="majorHAnsi" w:cstheme="majorHAnsi"/>
                                  <w:noProof/>
                                  <w:szCs w:val="20"/>
                                  <w:lang w:val="sv-SE" w:eastAsia="sv-SE"/>
                                </w:rPr>
                                <w:drawing>
                                  <wp:inline distT="0" distB="0" distL="0" distR="0">
                                    <wp:extent cx="967105" cy="175837"/>
                                    <wp:effectExtent l="25400" t="0" r="0" b="0"/>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967105" cy="17583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wps:wsp>
                        <wps:cNvPr id="30662" name="Text Box 5651"/>
                        <wps:cNvSpPr txBox="1">
                          <a:spLocks noChangeArrowheads="1"/>
                        </wps:cNvSpPr>
                        <wps:spPr bwMode="auto">
                          <a:xfrm>
                            <a:off x="3285" y="6170"/>
                            <a:ext cx="1676"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FV580 closed</w:t>
                              </w:r>
                              <w:r w:rsidRPr="00B82EEA">
                                <w:rPr>
                                  <w:rFonts w:asciiTheme="majorHAnsi" w:hAnsiTheme="majorHAnsi" w:cstheme="majorHAnsi"/>
                                  <w:noProof/>
                                  <w:szCs w:val="20"/>
                                  <w:lang w:val="sv-SE" w:eastAsia="sv-SE"/>
                                </w:rPr>
                                <w:drawing>
                                  <wp:inline distT="0" distB="0" distL="0" distR="0">
                                    <wp:extent cx="967105" cy="175837"/>
                                    <wp:effectExtent l="25400" t="0" r="0" b="0"/>
                                    <wp:docPr id="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967105" cy="17583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wps:wsp>
                        <wps:cNvPr id="30663" name="Text Box 5654"/>
                        <wps:cNvSpPr txBox="1">
                          <a:spLocks noChangeArrowheads="1"/>
                        </wps:cNvSpPr>
                        <wps:spPr bwMode="auto">
                          <a:xfrm>
                            <a:off x="3292" y="7247"/>
                            <a:ext cx="1676"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FV586 opened</w:t>
                              </w:r>
                              <w:r w:rsidRPr="00B82EEA">
                                <w:rPr>
                                  <w:rFonts w:asciiTheme="majorHAnsi" w:hAnsiTheme="majorHAnsi" w:cstheme="majorHAnsi"/>
                                  <w:noProof/>
                                  <w:szCs w:val="20"/>
                                  <w:lang w:val="sv-SE" w:eastAsia="sv-SE"/>
                                </w:rPr>
                                <w:drawing>
                                  <wp:inline distT="0" distB="0" distL="0" distR="0">
                                    <wp:extent cx="967105" cy="175837"/>
                                    <wp:effectExtent l="25400" t="0" r="0" b="0"/>
                                    <wp:docPr id="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967105" cy="17583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wps:wsp>
                        <wps:cNvPr id="30664" name="Text Box 5616"/>
                        <wps:cNvSpPr txBox="1">
                          <a:spLocks noChangeArrowheads="1"/>
                        </wps:cNvSpPr>
                        <wps:spPr bwMode="auto">
                          <a:xfrm>
                            <a:off x="7213" y="7234"/>
                            <a:ext cx="1676"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FV580 opened</w:t>
                              </w:r>
                              <w:r w:rsidRPr="00B82EEA">
                                <w:rPr>
                                  <w:rFonts w:asciiTheme="majorHAnsi" w:hAnsiTheme="majorHAnsi" w:cstheme="majorHAnsi"/>
                                  <w:noProof/>
                                  <w:szCs w:val="20"/>
                                  <w:lang w:val="sv-SE" w:eastAsia="sv-SE"/>
                                </w:rPr>
                                <w:drawing>
                                  <wp:inline distT="0" distB="0" distL="0" distR="0">
                                    <wp:extent cx="967105" cy="175837"/>
                                    <wp:effectExtent l="25400" t="0" r="0" b="0"/>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967105" cy="17583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wps:wsp>
                        <wps:cNvPr id="30665" name="Text Box 5610"/>
                        <wps:cNvSpPr txBox="1">
                          <a:spLocks noChangeArrowheads="1"/>
                        </wps:cNvSpPr>
                        <wps:spPr bwMode="auto">
                          <a:xfrm>
                            <a:off x="7221" y="9465"/>
                            <a:ext cx="1676"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6F52CB" w:rsidRDefault="00862F6C" w:rsidP="003E7B4B">
                              <w:pPr>
                                <w:rPr>
                                  <w:rFonts w:asciiTheme="majorHAnsi" w:hAnsiTheme="majorHAnsi" w:cstheme="majorHAnsi"/>
                                  <w:szCs w:val="20"/>
                                  <w:lang w:val="fr-FR"/>
                                </w:rPr>
                              </w:pPr>
                              <w:r>
                                <w:rPr>
                                  <w:rFonts w:asciiTheme="majorHAnsi" w:hAnsiTheme="majorHAnsi" w:cstheme="majorHAnsi"/>
                                  <w:szCs w:val="20"/>
                                  <w:lang w:val="fr-FR"/>
                                </w:rPr>
                                <w:t>Gas Bag</w:t>
                              </w:r>
                            </w:p>
                          </w:txbxContent>
                        </wps:txbx>
                        <wps:bodyPr rot="0" vert="horz" wrap="square" lIns="91440" tIns="45720" rIns="91440" bIns="45720" anchor="t" anchorCtr="0" upright="1">
                          <a:noAutofit/>
                        </wps:bodyPr>
                      </wps:wsp>
                      <wps:wsp>
                        <wps:cNvPr id="30666" name="AutoShape 5611"/>
                        <wps:cNvCnPr>
                          <a:cxnSpLocks noChangeShapeType="1"/>
                        </wps:cNvCnPr>
                        <wps:spPr bwMode="auto">
                          <a:xfrm flipV="1">
                            <a:off x="6830" y="956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667" name="Text Box 5648"/>
                        <wps:cNvSpPr txBox="1">
                          <a:spLocks noChangeArrowheads="1"/>
                        </wps:cNvSpPr>
                        <wps:spPr bwMode="auto">
                          <a:xfrm>
                            <a:off x="3360" y="9225"/>
                            <a:ext cx="1676" cy="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6F52CB" w:rsidRDefault="00862F6C" w:rsidP="003E7B4B">
                              <w:pPr>
                                <w:rPr>
                                  <w:rFonts w:asciiTheme="majorHAnsi" w:hAnsiTheme="majorHAnsi" w:cstheme="majorHAnsi"/>
                                  <w:szCs w:val="20"/>
                                  <w:lang w:val="fr-FR"/>
                                </w:rPr>
                              </w:pPr>
                              <w:r>
                                <w:rPr>
                                  <w:rFonts w:asciiTheme="majorHAnsi" w:hAnsiTheme="majorHAnsi" w:cstheme="majorHAnsi"/>
                                  <w:szCs w:val="20"/>
                                  <w:lang w:val="fr-FR"/>
                                </w:rPr>
                                <w:t>Kaeser</w:t>
                              </w:r>
                            </w:p>
                          </w:txbxContent>
                        </wps:txbx>
                        <wps:bodyPr rot="0" vert="horz" wrap="square" lIns="91440" tIns="45720" rIns="91440" bIns="45720" anchor="t" anchorCtr="0" upright="1">
                          <a:noAutofit/>
                        </wps:bodyPr>
                      </wps:wsp>
                      <wps:wsp>
                        <wps:cNvPr id="30668" name="AutoShape 5649"/>
                        <wps:cNvCnPr>
                          <a:cxnSpLocks noChangeShapeType="1"/>
                        </wps:cNvCnPr>
                        <wps:spPr bwMode="auto">
                          <a:xfrm flipV="1">
                            <a:off x="2949" y="947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669" name="AutoShape 12063"/>
                        <wps:cNvCnPr>
                          <a:cxnSpLocks noChangeShapeType="1"/>
                        </wps:cNvCnPr>
                        <wps:spPr bwMode="auto">
                          <a:xfrm>
                            <a:off x="2931" y="5345"/>
                            <a:ext cx="22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670" name="AutoShape 12064"/>
                        <wps:cNvCnPr>
                          <a:cxnSpLocks noChangeShapeType="1"/>
                        </wps:cNvCnPr>
                        <wps:spPr bwMode="auto">
                          <a:xfrm>
                            <a:off x="2932" y="6397"/>
                            <a:ext cx="22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671" name="AutoShape 12065"/>
                        <wps:cNvCnPr>
                          <a:cxnSpLocks noChangeShapeType="1"/>
                        </wps:cNvCnPr>
                        <wps:spPr bwMode="auto">
                          <a:xfrm>
                            <a:off x="2931" y="7484"/>
                            <a:ext cx="22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672" name="AutoShape 12066"/>
                        <wps:cNvCnPr>
                          <a:cxnSpLocks noChangeShapeType="1"/>
                        </wps:cNvCnPr>
                        <wps:spPr bwMode="auto">
                          <a:xfrm flipV="1">
                            <a:off x="6842" y="638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673" name="AutoShape 12067"/>
                        <wps:cNvCnPr>
                          <a:cxnSpLocks noChangeShapeType="1"/>
                        </wps:cNvCnPr>
                        <wps:spPr bwMode="auto">
                          <a:xfrm flipV="1">
                            <a:off x="6834" y="532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674" name="AutoShape 12068"/>
                        <wps:cNvCnPr>
                          <a:cxnSpLocks noChangeShapeType="1"/>
                        </wps:cNvCnPr>
                        <wps:spPr bwMode="auto">
                          <a:xfrm flipV="1">
                            <a:off x="6831" y="749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0675" name="Groupe 15554"/>
                        <wpg:cNvGrpSpPr>
                          <a:grpSpLocks/>
                        </wpg:cNvGrpSpPr>
                        <wpg:grpSpPr bwMode="auto">
                          <a:xfrm>
                            <a:off x="1994" y="9638"/>
                            <a:ext cx="4989" cy="104"/>
                            <a:chOff x="0" y="0"/>
                            <a:chExt cx="31337" cy="660"/>
                          </a:xfrm>
                        </wpg:grpSpPr>
                        <wps:wsp>
                          <wps:cNvPr id="30676" name="AutoShape 5641"/>
                          <wps:cNvCnPr>
                            <a:cxnSpLocks noChangeShapeType="1"/>
                          </wps:cNvCnPr>
                          <wps:spPr bwMode="auto">
                            <a:xfrm flipV="1">
                              <a:off x="7937" y="647"/>
                              <a:ext cx="23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677" name="AutoShape 12074"/>
                          <wps:cNvSpPr>
                            <a:spLocks/>
                          </wps:cNvSpPr>
                          <wps:spPr bwMode="auto">
                            <a:xfrm rot="5400000">
                              <a:off x="6541" y="-750"/>
                              <a:ext cx="660" cy="2159"/>
                            </a:xfrm>
                            <a:prstGeom prst="leftBracket">
                              <a:avLst>
                                <a:gd name="adj" fmla="val 27260"/>
                              </a:avLst>
                            </a:prstGeom>
                            <a:noFill/>
                            <a:ln w="12700">
                              <a:solidFill>
                                <a:schemeClr val="tx1">
                                  <a:lumMod val="100000"/>
                                  <a:lumOff val="0"/>
                                </a:schemeClr>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a:solidFill>
                                    <a:schemeClr val="tx1">
                                      <a:lumMod val="100000"/>
                                      <a:lumOff val="0"/>
                                    </a:schemeClr>
                                  </a:solidFill>
                                </a14:hiddenFill>
                              </a:ext>
                            </a:extLst>
                          </wps:spPr>
                          <wps:bodyPr rot="0" vert="horz" wrap="square" lIns="91440" tIns="91440" rIns="91440" bIns="91440" anchor="t" anchorCtr="0" upright="1">
                            <a:noAutofit/>
                          </wps:bodyPr>
                        </wps:wsp>
                        <wps:wsp>
                          <wps:cNvPr id="30678" name="AutoShape 12075"/>
                          <wps:cNvCnPr>
                            <a:cxnSpLocks noChangeShapeType="1"/>
                          </wps:cNvCnPr>
                          <wps:spPr bwMode="auto">
                            <a:xfrm flipV="1">
                              <a:off x="0" y="647"/>
                              <a:ext cx="575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679" name="Oval 3980"/>
                        <wps:cNvSpPr>
                          <a:spLocks noChangeArrowheads="1"/>
                        </wps:cNvSpPr>
                        <wps:spPr bwMode="auto">
                          <a:xfrm>
                            <a:off x="3951" y="3395"/>
                            <a:ext cx="408" cy="406"/>
                          </a:xfrm>
                          <a:prstGeom prst="ellipse">
                            <a:avLst/>
                          </a:prstGeom>
                          <a:solidFill>
                            <a:srgbClr val="FFFFFF"/>
                          </a:solidFill>
                          <a:ln w="44450">
                            <a:solidFill>
                              <a:srgbClr val="4A7EBB"/>
                            </a:solidFill>
                            <a:round/>
                            <a:headEnd/>
                            <a:tailEnd/>
                          </a:ln>
                        </wps:spPr>
                        <wps:txbx>
                          <w:txbxContent>
                            <w:p w:rsidR="00862F6C" w:rsidRPr="00C910D6" w:rsidRDefault="00862F6C" w:rsidP="00A87CE9">
                              <w:pPr>
                                <w:jc w:val="center"/>
                                <w:rPr>
                                  <w:rFonts w:ascii="Times New Roman" w:hAnsi="Times New Roman" w:cs="Times New Roman"/>
                                  <w:b/>
                                  <w:szCs w:val="20"/>
                                </w:rPr>
                              </w:pPr>
                              <w:r w:rsidRPr="00C910D6">
                                <w:rPr>
                                  <w:rFonts w:ascii="Times New Roman" w:hAnsi="Times New Roman" w:cs="Times New Roman"/>
                                  <w:b/>
                                  <w:szCs w:val="20"/>
                                </w:rPr>
                                <w:t>0</w:t>
                              </w:r>
                            </w:p>
                          </w:txbxContent>
                        </wps:txbx>
                        <wps:bodyPr rot="0" vert="horz" wrap="square" lIns="0" tIns="0" rIns="0" bIns="0" anchor="t" anchorCtr="0" upright="1">
                          <a:noAutofit/>
                        </wps:bodyPr>
                      </wps:wsp>
                      <wps:wsp>
                        <wps:cNvPr id="30680" name="Oval 3981"/>
                        <wps:cNvSpPr>
                          <a:spLocks noChangeArrowheads="1"/>
                        </wps:cNvSpPr>
                        <wps:spPr bwMode="auto">
                          <a:xfrm>
                            <a:off x="2179" y="4344"/>
                            <a:ext cx="408" cy="406"/>
                          </a:xfrm>
                          <a:prstGeom prst="ellipse">
                            <a:avLst/>
                          </a:prstGeom>
                          <a:solidFill>
                            <a:srgbClr val="FFFFFF"/>
                          </a:solidFill>
                          <a:ln w="44450">
                            <a:solidFill>
                              <a:srgbClr val="4A7EBB"/>
                            </a:solidFill>
                            <a:round/>
                            <a:headEnd/>
                            <a:tailEnd/>
                          </a:ln>
                        </wps:spPr>
                        <wps:txbx>
                          <w:txbxContent>
                            <w:p w:rsidR="00862F6C" w:rsidRPr="00A87CE9" w:rsidRDefault="00862F6C" w:rsidP="00957E91">
                              <w:pPr>
                                <w:jc w:val="center"/>
                                <w:rPr>
                                  <w:rFonts w:ascii="Times New Roman" w:hAnsi="Times New Roman" w:cs="Times New Roman"/>
                                  <w:b/>
                                  <w:szCs w:val="20"/>
                                </w:rPr>
                              </w:pPr>
                              <w:r>
                                <w:rPr>
                                  <w:rFonts w:ascii="Times New Roman" w:hAnsi="Times New Roman" w:cs="Times New Roman"/>
                                  <w:b/>
                                  <w:szCs w:val="20"/>
                                </w:rPr>
                                <w:t>2</w:t>
                              </w:r>
                            </w:p>
                          </w:txbxContent>
                        </wps:txbx>
                        <wps:bodyPr rot="0" vert="horz" wrap="square" lIns="0" tIns="0" rIns="0" bIns="0" anchor="t" anchorCtr="0" upright="1">
                          <a:noAutofit/>
                        </wps:bodyPr>
                      </wps:wsp>
                      <wps:wsp>
                        <wps:cNvPr id="30681" name="Oval 3982"/>
                        <wps:cNvSpPr>
                          <a:spLocks noChangeArrowheads="1"/>
                        </wps:cNvSpPr>
                        <wps:spPr bwMode="auto">
                          <a:xfrm>
                            <a:off x="6007" y="4283"/>
                            <a:ext cx="408" cy="406"/>
                          </a:xfrm>
                          <a:prstGeom prst="ellipse">
                            <a:avLst/>
                          </a:prstGeom>
                          <a:solidFill>
                            <a:srgbClr val="FFFFFF"/>
                          </a:solidFill>
                          <a:ln w="44450">
                            <a:solidFill>
                              <a:srgbClr val="4A7EBB"/>
                            </a:solidFill>
                            <a:round/>
                            <a:headEnd/>
                            <a:tailEnd/>
                          </a:ln>
                        </wps:spPr>
                        <wps:txbx>
                          <w:txbxContent>
                            <w:p w:rsidR="00862F6C" w:rsidRPr="008B3714" w:rsidRDefault="00862F6C" w:rsidP="005D7067">
                              <w:pPr>
                                <w:jc w:val="center"/>
                                <w:rPr>
                                  <w:rFonts w:ascii="Times New Roman" w:hAnsi="Times New Roman" w:cs="Times New Roman"/>
                                  <w:b/>
                                  <w:szCs w:val="20"/>
                                </w:rPr>
                              </w:pPr>
                              <w:r w:rsidRPr="008B3714">
                                <w:rPr>
                                  <w:rFonts w:ascii="Times New Roman" w:hAnsi="Times New Roman" w:cs="Times New Roman"/>
                                  <w:b/>
                                  <w:szCs w:val="20"/>
                                </w:rPr>
                                <w:t>12</w:t>
                              </w:r>
                            </w:p>
                          </w:txbxContent>
                        </wps:txbx>
                        <wps:bodyPr rot="0" vert="horz" wrap="square" lIns="0" tIns="0" rIns="0" bIns="0" anchor="t" anchorCtr="0" upright="1">
                          <a:noAutofit/>
                        </wps:bodyPr>
                      </wps:wsp>
                      <wps:wsp>
                        <wps:cNvPr id="30682" name="Oval 3983"/>
                        <wps:cNvSpPr>
                          <a:spLocks noChangeArrowheads="1"/>
                        </wps:cNvSpPr>
                        <wps:spPr bwMode="auto">
                          <a:xfrm>
                            <a:off x="2039" y="538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5D7067">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wps:wsp>
                        <wps:cNvPr id="30683" name="Oval 3984"/>
                        <wps:cNvSpPr>
                          <a:spLocks noChangeArrowheads="1"/>
                        </wps:cNvSpPr>
                        <wps:spPr bwMode="auto">
                          <a:xfrm>
                            <a:off x="6011" y="5340"/>
                            <a:ext cx="408" cy="406"/>
                          </a:xfrm>
                          <a:prstGeom prst="ellipse">
                            <a:avLst/>
                          </a:prstGeom>
                          <a:solidFill>
                            <a:srgbClr val="FFFFFF"/>
                          </a:solidFill>
                          <a:ln w="44450">
                            <a:solidFill>
                              <a:srgbClr val="4A7EBB"/>
                            </a:solidFill>
                            <a:round/>
                            <a:headEnd/>
                            <a:tailEnd/>
                          </a:ln>
                        </wps:spPr>
                        <wps:txbx>
                          <w:txbxContent>
                            <w:p w:rsidR="00862F6C" w:rsidRPr="00A87CE9" w:rsidRDefault="00862F6C" w:rsidP="005D7067">
                              <w:pPr>
                                <w:jc w:val="center"/>
                                <w:rPr>
                                  <w:rFonts w:ascii="Times New Roman" w:hAnsi="Times New Roman" w:cs="Times New Roman"/>
                                  <w:b/>
                                  <w:szCs w:val="20"/>
                                </w:rPr>
                              </w:pPr>
                              <w:r>
                                <w:rPr>
                                  <w:rFonts w:ascii="Times New Roman" w:hAnsi="Times New Roman" w:cs="Times New Roman"/>
                                  <w:b/>
                                  <w:szCs w:val="20"/>
                                </w:rPr>
                                <w:t>14</w:t>
                              </w:r>
                            </w:p>
                          </w:txbxContent>
                        </wps:txbx>
                        <wps:bodyPr rot="0" vert="horz" wrap="square" lIns="0" tIns="0" rIns="0" bIns="0" anchor="t" anchorCtr="0" upright="1">
                          <a:noAutofit/>
                        </wps:bodyPr>
                      </wps:wsp>
                      <wps:wsp>
                        <wps:cNvPr id="30684" name="Oval 3985"/>
                        <wps:cNvSpPr>
                          <a:spLocks noChangeArrowheads="1"/>
                        </wps:cNvSpPr>
                        <wps:spPr bwMode="auto">
                          <a:xfrm>
                            <a:off x="2024" y="648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5D7067">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30685" name="Oval 3986"/>
                        <wps:cNvSpPr>
                          <a:spLocks noChangeArrowheads="1"/>
                        </wps:cNvSpPr>
                        <wps:spPr bwMode="auto">
                          <a:xfrm>
                            <a:off x="6033" y="6476"/>
                            <a:ext cx="408" cy="406"/>
                          </a:xfrm>
                          <a:prstGeom prst="ellipse">
                            <a:avLst/>
                          </a:prstGeom>
                          <a:solidFill>
                            <a:srgbClr val="FFFFFF"/>
                          </a:solidFill>
                          <a:ln w="44450">
                            <a:solidFill>
                              <a:srgbClr val="4A7EBB"/>
                            </a:solidFill>
                            <a:round/>
                            <a:headEnd/>
                            <a:tailEnd/>
                          </a:ln>
                        </wps:spPr>
                        <wps:txbx>
                          <w:txbxContent>
                            <w:p w:rsidR="00862F6C" w:rsidRPr="00A87CE9" w:rsidRDefault="00862F6C" w:rsidP="005D7067">
                              <w:pPr>
                                <w:jc w:val="center"/>
                                <w:rPr>
                                  <w:rFonts w:ascii="Times New Roman" w:hAnsi="Times New Roman" w:cs="Times New Roman"/>
                                  <w:b/>
                                  <w:szCs w:val="20"/>
                                </w:rPr>
                              </w:pPr>
                              <w:r>
                                <w:rPr>
                                  <w:rFonts w:ascii="Times New Roman" w:hAnsi="Times New Roman" w:cs="Times New Roman"/>
                                  <w:b/>
                                  <w:szCs w:val="20"/>
                                </w:rPr>
                                <w:t>16</w:t>
                              </w:r>
                            </w:p>
                          </w:txbxContent>
                        </wps:txbx>
                        <wps:bodyPr rot="0" vert="horz" wrap="square" lIns="0" tIns="0" rIns="0" bIns="0" anchor="t" anchorCtr="0" upright="1">
                          <a:noAutofit/>
                        </wps:bodyPr>
                      </wps:wsp>
                      <wps:wsp>
                        <wps:cNvPr id="30686" name="Oval 3987"/>
                        <wps:cNvSpPr>
                          <a:spLocks noChangeArrowheads="1"/>
                        </wps:cNvSpPr>
                        <wps:spPr bwMode="auto">
                          <a:xfrm>
                            <a:off x="2087" y="7576"/>
                            <a:ext cx="408" cy="406"/>
                          </a:xfrm>
                          <a:prstGeom prst="ellipse">
                            <a:avLst/>
                          </a:prstGeom>
                          <a:solidFill>
                            <a:srgbClr val="FFFFFF"/>
                          </a:solidFill>
                          <a:ln w="44450">
                            <a:solidFill>
                              <a:srgbClr val="4A7EBB"/>
                            </a:solidFill>
                            <a:round/>
                            <a:headEnd/>
                            <a:tailEnd/>
                          </a:ln>
                        </wps:spPr>
                        <wps:txbx>
                          <w:txbxContent>
                            <w:p w:rsidR="00862F6C" w:rsidRPr="00A87CE9" w:rsidRDefault="00862F6C" w:rsidP="005D7067">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wps:wsp>
                        <wps:cNvPr id="30687" name="Oval 3988"/>
                        <wps:cNvSpPr>
                          <a:spLocks noChangeArrowheads="1"/>
                        </wps:cNvSpPr>
                        <wps:spPr bwMode="auto">
                          <a:xfrm>
                            <a:off x="6007" y="749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5D7067">
                              <w:pPr>
                                <w:jc w:val="center"/>
                                <w:rPr>
                                  <w:rFonts w:ascii="Times New Roman" w:hAnsi="Times New Roman" w:cs="Times New Roman"/>
                                  <w:b/>
                                  <w:szCs w:val="20"/>
                                </w:rPr>
                              </w:pPr>
                              <w:r>
                                <w:rPr>
                                  <w:rFonts w:ascii="Times New Roman" w:hAnsi="Times New Roman" w:cs="Times New Roman"/>
                                  <w:b/>
                                  <w:szCs w:val="20"/>
                                </w:rPr>
                                <w:t>18</w:t>
                              </w:r>
                            </w:p>
                          </w:txbxContent>
                        </wps:txbx>
                        <wps:bodyPr rot="0" vert="horz" wrap="square" lIns="0" tIns="0" rIns="0" bIns="0" anchor="t" anchorCtr="0" upright="1">
                          <a:noAutofit/>
                        </wps:bodyPr>
                      </wps:wsp>
                      <wps:wsp>
                        <wps:cNvPr id="30688" name="Text Box 3994"/>
                        <wps:cNvSpPr txBox="1">
                          <a:spLocks noChangeArrowheads="1"/>
                        </wps:cNvSpPr>
                        <wps:spPr bwMode="auto">
                          <a:xfrm>
                            <a:off x="3334" y="8450"/>
                            <a:ext cx="1950"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4A7EBB"/>
                                </a:solidFill>
                                <a:miter lim="800000"/>
                                <a:headEnd/>
                                <a:tailEnd/>
                              </a14:hiddenLine>
                            </a:ext>
                          </a:extLst>
                        </wps:spPr>
                        <wps:txbx>
                          <w:txbxContent>
                            <w:p w:rsidR="00862F6C" w:rsidRPr="001B0DFF" w:rsidRDefault="00862F6C">
                              <w:pPr>
                                <w:rPr>
                                  <w:rFonts w:asciiTheme="majorHAnsi" w:hAnsiTheme="majorHAnsi" w:cstheme="majorHAnsi"/>
                                </w:rPr>
                              </w:pPr>
                              <w:r w:rsidRPr="001B0DFF">
                                <w:rPr>
                                  <w:rFonts w:asciiTheme="majorHAnsi" w:hAnsiTheme="majorHAnsi" w:cstheme="majorHAnsi"/>
                                </w:rPr>
                                <w:t>CV580 100% open</w:t>
                              </w:r>
                            </w:p>
                          </w:txbxContent>
                        </wps:txbx>
                        <wps:bodyPr rot="0" vert="horz" wrap="square" lIns="0" tIns="0" rIns="0" bIns="0" anchor="t" anchorCtr="0" upright="1">
                          <a:noAutofit/>
                        </wps:bodyPr>
                      </wps:wsp>
                      <wps:wsp>
                        <wps:cNvPr id="30689" name="Text Box 4003"/>
                        <wps:cNvSpPr txBox="1">
                          <a:spLocks noChangeArrowheads="1"/>
                        </wps:cNvSpPr>
                        <wps:spPr bwMode="auto">
                          <a:xfrm>
                            <a:off x="7186" y="8425"/>
                            <a:ext cx="1950"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4A7EBB"/>
                                </a:solidFill>
                                <a:miter lim="800000"/>
                                <a:headEnd/>
                                <a:tailEnd/>
                              </a14:hiddenLine>
                            </a:ext>
                          </a:extLst>
                        </wps:spPr>
                        <wps:txbx>
                          <w:txbxContent>
                            <w:p w:rsidR="00862F6C" w:rsidRPr="001B0DFF" w:rsidRDefault="00862F6C" w:rsidP="00DB0E26">
                              <w:pPr>
                                <w:rPr>
                                  <w:rFonts w:asciiTheme="majorHAnsi" w:hAnsiTheme="majorHAnsi" w:cstheme="majorHAnsi"/>
                                </w:rPr>
                              </w:pPr>
                              <w:r w:rsidRPr="001B0DFF">
                                <w:rPr>
                                  <w:rFonts w:asciiTheme="majorHAnsi" w:hAnsiTheme="majorHAnsi" w:cstheme="majorHAnsi"/>
                                </w:rPr>
                                <w:t>CV580 100% open</w:t>
                              </w:r>
                            </w:p>
                          </w:txbxContent>
                        </wps:txbx>
                        <wps:bodyPr rot="0" vert="horz" wrap="square" lIns="0" tIns="0" rIns="0" bIns="0" anchor="t" anchorCtr="0" upright="1">
                          <a:noAutofit/>
                        </wps:bodyPr>
                      </wps:wsp>
                      <wpg:grpSp>
                        <wpg:cNvPr id="30690" name="Groupe 17383"/>
                        <wpg:cNvGrpSpPr>
                          <a:grpSpLocks/>
                        </wpg:cNvGrpSpPr>
                        <wpg:grpSpPr bwMode="auto">
                          <a:xfrm>
                            <a:off x="2270" y="8710"/>
                            <a:ext cx="3568" cy="586"/>
                            <a:chOff x="0" y="0"/>
                            <a:chExt cx="22656" cy="3721"/>
                          </a:xfrm>
                        </wpg:grpSpPr>
                        <wps:wsp>
                          <wps:cNvPr id="30691" name="Rectangle 3990"/>
                          <wps:cNvSpPr>
                            <a:spLocks noChangeArrowheads="1"/>
                          </wps:cNvSpPr>
                          <wps:spPr bwMode="auto">
                            <a:xfrm>
                              <a:off x="6921" y="0"/>
                              <a:ext cx="15735" cy="3721"/>
                            </a:xfrm>
                            <a:prstGeom prst="rect">
                              <a:avLst/>
                            </a:prstGeom>
                            <a:solidFill>
                              <a:srgbClr val="FFFFFF"/>
                            </a:solidFill>
                            <a:ln w="9525">
                              <a:solidFill>
                                <a:schemeClr val="tx1">
                                  <a:lumMod val="100000"/>
                                  <a:lumOff val="0"/>
                                </a:schemeClr>
                              </a:solidFill>
                              <a:miter lim="800000"/>
                              <a:headEnd/>
                              <a:tailEnd/>
                            </a:ln>
                          </wps:spPr>
                          <wps:txbx>
                            <w:txbxContent>
                              <w:p w:rsidR="00862F6C" w:rsidRDefault="00862F6C">
                                <w:r>
                                  <w:t>Wait change circuit</w:t>
                                </w:r>
                              </w:p>
                            </w:txbxContent>
                          </wps:txbx>
                          <wps:bodyPr rot="0" vert="horz" wrap="square" lIns="91440" tIns="91440" rIns="91440" bIns="91440" anchor="t" anchorCtr="0" upright="1">
                            <a:noAutofit/>
                          </wps:bodyPr>
                        </wps:wsp>
                        <wps:wsp>
                          <wps:cNvPr id="30692" name="Rectangle 3990"/>
                          <wps:cNvSpPr>
                            <a:spLocks noChangeArrowheads="1"/>
                          </wps:cNvSpPr>
                          <wps:spPr bwMode="auto">
                            <a:xfrm>
                              <a:off x="0" y="0"/>
                              <a:ext cx="7334" cy="3721"/>
                            </a:xfrm>
                            <a:prstGeom prst="rect">
                              <a:avLst/>
                            </a:prstGeom>
                            <a:solidFill>
                              <a:srgbClr val="FFFFFF"/>
                            </a:solidFill>
                            <a:ln w="9525">
                              <a:solidFill>
                                <a:schemeClr val="tx1">
                                  <a:lumMod val="100000"/>
                                  <a:lumOff val="0"/>
                                </a:schemeClr>
                              </a:solidFill>
                              <a:miter lim="800000"/>
                              <a:headEnd/>
                              <a:tailEnd/>
                            </a:ln>
                          </wps:spPr>
                          <wps:txbx>
                            <w:txbxContent>
                              <w:p w:rsidR="00862F6C" w:rsidRDefault="00862F6C" w:rsidP="00B51EC1">
                                <w:r>
                                  <w:t>Waiting</w:t>
                                </w:r>
                              </w:p>
                            </w:txbxContent>
                          </wps:txbx>
                          <wps:bodyPr rot="0" vert="horz" wrap="square" lIns="91440" tIns="91440" rIns="91440" bIns="91440" anchor="t" anchorCtr="0" upright="1">
                            <a:noAutofit/>
                          </wps:bodyPr>
                        </wps:wsp>
                      </wpg:grpSp>
                      <wps:wsp>
                        <wps:cNvPr id="30693" name="AutoShape 5611"/>
                        <wps:cNvCnPr/>
                        <wps:spPr bwMode="auto">
                          <a:xfrm flipV="1">
                            <a:off x="6850" y="855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694" name="AutoShape 5611"/>
                        <wps:cNvCnPr/>
                        <wps:spPr bwMode="auto">
                          <a:xfrm flipV="1">
                            <a:off x="2930" y="855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0695" name="Groupe 17577"/>
                        <wpg:cNvGrpSpPr>
                          <a:grpSpLocks/>
                        </wpg:cNvGrpSpPr>
                        <wpg:grpSpPr bwMode="auto">
                          <a:xfrm>
                            <a:off x="6163" y="8746"/>
                            <a:ext cx="3568" cy="586"/>
                            <a:chOff x="0" y="0"/>
                            <a:chExt cx="22656" cy="3721"/>
                          </a:xfrm>
                        </wpg:grpSpPr>
                        <wps:wsp>
                          <wps:cNvPr id="30696" name="Rectangle 3990"/>
                          <wps:cNvSpPr>
                            <a:spLocks noChangeArrowheads="1"/>
                          </wps:cNvSpPr>
                          <wps:spPr bwMode="auto">
                            <a:xfrm>
                              <a:off x="6921" y="0"/>
                              <a:ext cx="15735" cy="3721"/>
                            </a:xfrm>
                            <a:prstGeom prst="rect">
                              <a:avLst/>
                            </a:prstGeom>
                            <a:solidFill>
                              <a:srgbClr val="FFFFFF"/>
                            </a:solidFill>
                            <a:ln w="9525">
                              <a:solidFill>
                                <a:schemeClr val="tx1">
                                  <a:lumMod val="100000"/>
                                  <a:lumOff val="0"/>
                                </a:schemeClr>
                              </a:solidFill>
                              <a:miter lim="800000"/>
                              <a:headEnd/>
                              <a:tailEnd/>
                            </a:ln>
                          </wps:spPr>
                          <wps:txbx>
                            <w:txbxContent>
                              <w:p w:rsidR="00862F6C" w:rsidRDefault="00862F6C" w:rsidP="001036CB">
                                <w:r>
                                  <w:t>Wait change circuit</w:t>
                                </w:r>
                              </w:p>
                            </w:txbxContent>
                          </wps:txbx>
                          <wps:bodyPr rot="0" vert="horz" wrap="square" lIns="91440" tIns="91440" rIns="91440" bIns="91440" anchor="t" anchorCtr="0" upright="1">
                            <a:noAutofit/>
                          </wps:bodyPr>
                        </wps:wsp>
                        <wps:wsp>
                          <wps:cNvPr id="30697" name="Rectangle 3990"/>
                          <wps:cNvSpPr>
                            <a:spLocks noChangeArrowheads="1"/>
                          </wps:cNvSpPr>
                          <wps:spPr bwMode="auto">
                            <a:xfrm>
                              <a:off x="0" y="0"/>
                              <a:ext cx="7334" cy="3721"/>
                            </a:xfrm>
                            <a:prstGeom prst="rect">
                              <a:avLst/>
                            </a:prstGeom>
                            <a:solidFill>
                              <a:srgbClr val="FFFFFF"/>
                            </a:solidFill>
                            <a:ln w="9525">
                              <a:solidFill>
                                <a:schemeClr val="tx1">
                                  <a:lumMod val="100000"/>
                                  <a:lumOff val="0"/>
                                </a:schemeClr>
                              </a:solidFill>
                              <a:miter lim="800000"/>
                              <a:headEnd/>
                              <a:tailEnd/>
                            </a:ln>
                          </wps:spPr>
                          <wps:txbx>
                            <w:txbxContent>
                              <w:p w:rsidR="00862F6C" w:rsidRDefault="00862F6C" w:rsidP="001036CB">
                                <w:r>
                                  <w:t>Waiting</w:t>
                                </w:r>
                              </w:p>
                            </w:txbxContent>
                          </wps:txbx>
                          <wps:bodyPr rot="0" vert="horz" wrap="square" lIns="91440" tIns="91440" rIns="91440" bIns="91440" anchor="t" anchorCtr="0" upright="1">
                            <a:noAutofit/>
                          </wps:bodyPr>
                        </wps:wsp>
                      </wpg:grpSp>
                      <wps:wsp>
                        <wps:cNvPr id="30698" name="Oval 3998"/>
                        <wps:cNvSpPr>
                          <a:spLocks noChangeArrowheads="1"/>
                        </wps:cNvSpPr>
                        <wps:spPr bwMode="auto">
                          <a:xfrm>
                            <a:off x="6030" y="8500"/>
                            <a:ext cx="408" cy="406"/>
                          </a:xfrm>
                          <a:prstGeom prst="ellipse">
                            <a:avLst/>
                          </a:prstGeom>
                          <a:solidFill>
                            <a:srgbClr val="FFFFFF"/>
                          </a:solidFill>
                          <a:ln w="44450">
                            <a:solidFill>
                              <a:srgbClr val="4A7EBB"/>
                            </a:solidFill>
                            <a:round/>
                            <a:headEnd/>
                            <a:tailEnd/>
                          </a:ln>
                          <a:effectLst>
                            <a:outerShdw dist="25400" dir="5400000" algn="ctr" rotWithShape="0">
                              <a:srgbClr val="808080">
                                <a:alpha val="35001"/>
                              </a:srgbClr>
                            </a:outerShdw>
                          </a:effectLst>
                        </wps:spPr>
                        <wps:txbx>
                          <w:txbxContent>
                            <w:p w:rsidR="00862F6C" w:rsidRPr="00A87CE9" w:rsidRDefault="00862F6C" w:rsidP="001036CB">
                              <w:pPr>
                                <w:jc w:val="center"/>
                                <w:rPr>
                                  <w:rFonts w:ascii="Times New Roman" w:hAnsi="Times New Roman" w:cs="Times New Roman"/>
                                  <w:b/>
                                  <w:szCs w:val="20"/>
                                </w:rPr>
                              </w:pPr>
                              <w:r>
                                <w:rPr>
                                  <w:rFonts w:ascii="Times New Roman" w:hAnsi="Times New Roman" w:cs="Times New Roman"/>
                                  <w:b/>
                                  <w:szCs w:val="20"/>
                                </w:rPr>
                                <w:t>20</w:t>
                              </w:r>
                            </w:p>
                          </w:txbxContent>
                        </wps:txbx>
                        <wps:bodyPr rot="0" vert="horz" wrap="square" lIns="0" tIns="0" rIns="0" bIns="0" anchor="t" anchorCtr="0" upright="1">
                          <a:noAutofit/>
                        </wps:bodyPr>
                      </wps:wsp>
                      <wps:wsp>
                        <wps:cNvPr id="30699" name="Oval 3989"/>
                        <wps:cNvSpPr>
                          <a:spLocks noChangeArrowheads="1"/>
                        </wps:cNvSpPr>
                        <wps:spPr bwMode="auto">
                          <a:xfrm>
                            <a:off x="2070" y="8504"/>
                            <a:ext cx="408" cy="406"/>
                          </a:xfrm>
                          <a:prstGeom prst="ellipse">
                            <a:avLst/>
                          </a:prstGeom>
                          <a:solidFill>
                            <a:srgbClr val="FFFFFF"/>
                          </a:solidFill>
                          <a:ln w="44450">
                            <a:solidFill>
                              <a:srgbClr val="4A7EBB"/>
                            </a:solidFill>
                            <a:round/>
                            <a:headEnd/>
                            <a:tailEnd/>
                          </a:ln>
                          <a:effectLst>
                            <a:outerShdw dist="25400" dir="5400000" algn="ctr" rotWithShape="0">
                              <a:srgbClr val="808080">
                                <a:alpha val="35001"/>
                              </a:srgbClr>
                            </a:outerShdw>
                          </a:effectLst>
                        </wps:spPr>
                        <wps:txbx>
                          <w:txbxContent>
                            <w:p w:rsidR="00862F6C" w:rsidRPr="00A87CE9" w:rsidRDefault="00862F6C" w:rsidP="001036CB">
                              <w:pPr>
                                <w:jc w:val="center"/>
                                <w:rPr>
                                  <w:rFonts w:ascii="Times New Roman" w:hAnsi="Times New Roman" w:cs="Times New Roman"/>
                                  <w:b/>
                                  <w:szCs w:val="20"/>
                                </w:rPr>
                              </w:pPr>
                              <w:r>
                                <w:rPr>
                                  <w:rFonts w:ascii="Times New Roman" w:hAnsi="Times New Roman" w:cs="Times New Roman"/>
                                  <w:b/>
                                  <w:szCs w:val="20"/>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49" o:spid="_x0000_s1026" style="position:absolute;left:0;text-align:left;margin-left:28.1pt;margin-top:10.85pt;width:396.3pt;height:333.2pt;z-index:262397952" coordorigin="1980,3270" coordsize="7926,6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">
                <v:shapetype id="_x0000_t32" coordsize="21600,21600" o:spt="32" o:oned="t" path="m,l21600,21600e" filled="f">
                  <v:path arrowok="t" fillok="f" o:connecttype="none"/>
                  <o:lock v:ext="edit" shapetype="t"/>
                </v:shapetype>
                <v:shape id="AutoShape 5618" o:spid="_x0000_s1027" type="#_x0000_t32" style="position:absolute;left:6955;top:4147;width:0;height:5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ryb8cAAADeAAAADwAAAGRycy9kb3ducmV2LnhtbESPQWsCMRSE74X+h/AKXopmtShlNcpW&#10;EKrgQa335+Z1E7p52W6ibv99Iwgeh5n5hpktOleLC7XBelYwHGQgiEuvLVcKvg6r/juIEJE11p5J&#10;wR8FWMyfn2aYa3/lHV32sRIJwiFHBSbGJpcylIYchoFviJP37VuHMcm2krrFa4K7Wo6ybCIdWk4L&#10;BhtaGip/9menYLsefhQnY9eb3a/djldFfa5ej0r1XrpiCiJSFx/he/tTK3jLJqMx3O6kKyD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6vJvxwAAAN4AAAAPAAAAAAAA&#10;AAAAAAAAAKECAABkcnMvZG93bnJldi54bWxQSwUGAAAAAAQABAD5AAAAlQMAAAAA&#10;"/>
                <v:shapetype id="_x0000_t202" coordsize="21600,21600" o:spt="202" path="m,l,21600r21600,l21600,xe">
                  <v:stroke joinstyle="miter"/>
                  <v:path gradientshapeok="t" o:connecttype="rect"/>
                </v:shapetype>
                <v:shape id="Text Box 5619" o:spid="_x0000_s1028" type="#_x0000_t202" style="position:absolute;left:3137;top:4105;width:1448;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KrsYA&#10;AADeAAAADwAAAGRycy9kb3ducmV2LnhtbESP3WrCQBSE7wt9h+UI3hSzqbZRo6tUocVb0zzAMXvy&#10;g9mzIbs18e27hYKXw8x8w2z3o2nFjXrXWFbwGsUgiAurG64U5N+fsxUI55E1tpZJwZ0c7HfPT1tM&#10;tR34TLfMVyJA2KWooPa+S6V0RU0GXWQ74uCVtjfog+wrqXscAty0ch7HiTTYcFiosaNjTcU1+zEK&#10;ytPw8r4eLl8+X57fkgM2y4u9KzWdjB8bEJ5G/wj/t09awSJO5gn83QlXQO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KKrsYAAADeAAAADwAAAAAAAAAAAAAAAACYAgAAZHJz&#10;L2Rvd25yZXYueG1sUEsFBgAAAAAEAAQA9QAAAIsDAAAAAA==&#10;" stroked="f">
                  <v:textbox>
                    <w:txbxContent>
                      <w:p w:rsidR="00862F6C" w:rsidRPr="00422045" w:rsidRDefault="00862F6C" w:rsidP="003E7B4B">
                        <w:pPr>
                          <w:rPr>
                            <w:rFonts w:asciiTheme="majorHAnsi" w:hAnsiTheme="majorHAnsi" w:cstheme="majorHAnsi"/>
                            <w:szCs w:val="20"/>
                            <w:lang w:val="fr-FR"/>
                          </w:rPr>
                        </w:pPr>
                        <w:r>
                          <w:rPr>
                            <w:rFonts w:asciiTheme="majorHAnsi" w:hAnsiTheme="majorHAnsi" w:cstheme="majorHAnsi"/>
                            <w:szCs w:val="20"/>
                            <w:lang w:val="fr-FR"/>
                          </w:rPr>
                          <w:t>Gas Bag</w:t>
                        </w:r>
                      </w:p>
                    </w:txbxContent>
                  </v:textbox>
                </v:shape>
                <v:shape id="AutoShape 5620" o:spid="_x0000_s1029" type="#_x0000_t32" style="position:absolute;left:2928;top:4267;width:2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TJg8cAAADeAAAADwAAAGRycy9kb3ducmV2LnhtbESPQWsCMRSE74X+h/AKXopmVaqyNcq2&#10;IGjBg1bvz83rJnTzst1EXf99UxB6HGbmG2a+7FwtLtQG61nBcJCBIC69tlwpOHyu+jMQISJrrD2T&#10;ghsFWC4eH+aYa3/lHV32sRIJwiFHBSbGJpcylIYchoFviJP35VuHMcm2krrFa4K7Wo6ybCIdWk4L&#10;Bht6N1R+789OwXYzfCtOxm4+dj92+7Iq6nP1fFSq99QVryAidfE/fG+vtYJxNhlN4e9OugJy8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dMmDxwAAAN4AAAAPAAAAAAAA&#10;AAAAAAAAAKECAABkcnMvZG93bnJldi54bWxQSwUGAAAAAAQABAD5AAAAlQMAAAAA&#10;"/>
                <v:shape id="AutoShape 5621" o:spid="_x0000_s1030" type="#_x0000_t32" style="position:absolute;left:6967;top:4371;width:293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Gp8MIAAADeAAAADwAAAGRycy9kb3ducmV2LnhtbERPz2vCMBS+C/sfwhvspukcltEZZRMG&#10;ZZdhFbbjo3m2wealNFnT/vfLQfD48f3e7ifbiZEGbxwreF5lIIhrpw03Cs6nz+UrCB+QNXaOScFM&#10;Hva7h8UWC+0iH2msQiNSCPsCFbQh9IWUvm7Jol+5njhxFzdYDAkOjdQDxhRuO7nOslxaNJwaWuzp&#10;0FJ9rf6sAhO/zdiXh/jx9fPrdSQzb5xR6ulxen8DEWgKd/HNXWoFL1m+TnvTnXQF5O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Gp8MIAAADeAAAADwAAAAAAAAAAAAAA&#10;AAChAgAAZHJzL2Rvd25yZXYueG1sUEsFBgAAAAAEAAQA+QAAAJADAAAAAA==&#10;">
                  <v:stroke endarrow="block"/>
                </v:shape>
                <v:rect id="Rectangle 5622" o:spid="_x0000_s1031" style="position:absolute;left:4379;top:3270;width:2568;height: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QMssUA&#10;AADeAAAADwAAAGRycy9kb3ducmV2LnhtbESPQWvCQBSE70L/w/IK3nTXCFKjq4iitEeNF2/P7DOJ&#10;Zt+G7Kppf323UPA4zMw3zHzZ2Vo8qPWVYw2joQJBnDtTcaHhmG0HHyB8QDZYOyYN3+RhuXjrzTE1&#10;7sl7ehxCISKEfYoayhCaVEqfl2TRD11DHL2Lay2GKNtCmhafEW5rmSg1kRYrjgslNrQuKb8d7lbD&#10;uUqO+LPPdspOt+Pw1WXX+2mjdf+9W81ABOrCK/zf/jQaxmqSTOHvTr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ZAyyxQAAAN4AAAAPAAAAAAAAAAAAAAAAAJgCAABkcnMv&#10;ZG93bnJldi54bWxQSwUGAAAAAAQABAD1AAAAigMAAAAA&#10;">
                  <v:textbox>
                    <w:txbxContent>
                      <w:p w:rsidR="00862F6C" w:rsidRPr="006F52CB" w:rsidRDefault="00862F6C" w:rsidP="00A939DE">
                        <w:pPr>
                          <w:spacing w:before="40"/>
                          <w:jc w:val="center"/>
                          <w:rPr>
                            <w:rFonts w:asciiTheme="majorHAnsi" w:hAnsiTheme="majorHAnsi" w:cstheme="majorHAnsi"/>
                            <w:szCs w:val="20"/>
                            <w:lang w:val="fr-FR"/>
                          </w:rPr>
                        </w:pPr>
                        <w:r>
                          <w:rPr>
                            <w:rFonts w:asciiTheme="majorHAnsi" w:hAnsiTheme="majorHAnsi" w:cstheme="majorHAnsi"/>
                            <w:szCs w:val="20"/>
                            <w:lang w:val="fr-FR"/>
                          </w:rPr>
                          <w:t>L018 – Valve Box Circuit</w:t>
                        </w:r>
                      </w:p>
                    </w:txbxContent>
                  </v:textbox>
                </v:rect>
                <v:shape id="AutoShape 5623" o:spid="_x0000_s1032" type="#_x0000_t32" style="position:absolute;left:6838;top:4268;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x26cQAAADeAAAADwAAAGRycy9kb3ducmV2LnhtbESPzYrCMBSF94LvEK7gRjStgkg1igwM&#10;DC4G1C5cXpJrW2xuapKpnbefLAZcHs4f3+4w2Fb05EPjWEG+yEAQa2carhSU18/5BkSIyAZbx6Tg&#10;lwIc9uPRDgvjXnym/hIrkUY4FKigjrErpAy6Joth4Tri5N2dtxiT9JU0Hl9p3LZymWVrabHh9FBj&#10;Rx816cflxypoTuV32c+e0evNKb/5PFxvrVZqOhmOWxCRhvgO/7e/jIJVtl4lgISTUED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HHbpxAAAAN4AAAAPAAAAAAAAAAAA&#10;AAAAAKECAABkcnMvZG93bnJldi54bWxQSwUGAAAAAAQABAD5AAAAkgMAAAAA&#10;"/>
                <v:shape id="Text Box 5624" o:spid="_x0000_s1033" type="#_x0000_t202" style="position:absolute;left:7099;top:3972;width:1319;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KEB8UA&#10;AADeAAAADwAAAGRycy9kb3ducmV2LnhtbESP0YrCMBRE34X9h3AX9kU0dXWrVqOsguJr1Q+4Nte2&#10;2NyUJmvr3xtB2MdhZs4wy3VnKnGnxpWWFYyGEQjizOqScwXn024wA+E8ssbKMil4kIP16qO3xETb&#10;llO6H30uAoRdggoK7+tESpcVZNANbU0cvKttDPogm1zqBtsAN5X8jqJYGiw5LBRY07ag7Hb8Mwqu&#10;h7b/M28ve3+eppN4g+X0Yh9KfX12vwsQnjr/H363D1rBOIrHI3jdCVdAr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koQHxQAAAN4AAAAPAAAAAAAAAAAAAAAAAJgCAABkcnMv&#10;ZG93bnJldi54bWxQSwUGAAAAAAQABAD1AAAAigMAAAAA&#10;" stroked="f">
                  <v:textbox>
                    <w:txbxContent>
                      <w:p w:rsidR="00862F6C" w:rsidRPr="00422045" w:rsidRDefault="00862F6C" w:rsidP="003E7B4B">
                        <w:pPr>
                          <w:rPr>
                            <w:rFonts w:asciiTheme="majorHAnsi" w:hAnsiTheme="majorHAnsi" w:cstheme="majorHAnsi"/>
                            <w:szCs w:val="20"/>
                            <w:lang w:val="fr-FR"/>
                          </w:rPr>
                        </w:pPr>
                        <w:r>
                          <w:rPr>
                            <w:rFonts w:asciiTheme="majorHAnsi" w:hAnsiTheme="majorHAnsi" w:cstheme="majorHAnsi"/>
                            <w:szCs w:val="20"/>
                            <w:lang w:val="fr-FR"/>
                          </w:rPr>
                          <w:t>Kaeser</w:t>
                        </w:r>
                      </w:p>
                    </w:txbxContent>
                  </v:textbox>
                </v:shape>
                <v:shape id="AutoShape 5625" o:spid="_x0000_s1034" type="#_x0000_t32" style="position:absolute;left:3031;top:4144;width:393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JNBcYAAADeAAAADwAAAGRycy9kb3ducmV2LnhtbESPQYvCMBSE7wv+h/AW9rJoWgWRapRl&#10;YUE8LKg9eHwkz7bYvNQk1u6/3wiCx2FmvmFWm8G2oicfGscK8kkGglg703CloDz+jBcgQkQ22Dom&#10;BX8UYLMeva2wMO7Oe+oPsRIJwqFABXWMXSFl0DVZDBPXESfv7LzFmKSvpPF4T3DbymmWzaXFhtNC&#10;jR1916Qvh5tV0OzK37L/vEavF7v85PNwPLVaqY/34WsJItIQX+Fne2sUzLL5bAqPO+kKyP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CTQXGAAAA3gAAAA8AAAAAAAAA&#10;AAAAAAAAoQIAAGRycy9kb3ducmV2LnhtbFBLBQYAAAAABAAEAPkAAACUAwAAAAA=&#10;"/>
                <v:shape id="AutoShape 5626" o:spid="_x0000_s1035" type="#_x0000_t32" style="position:absolute;left:5573;top:3841;width:0;height:2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ZZXccAAADeAAAADwAAAGRycy9kb3ducmV2LnhtbESPQWsCMRSE7wX/Q3gFL0WzulRka5S1&#10;IKjgQdveXzevm9DNy3YTdf33plDocZiZb5jFqneNuFAXrGcFk3EGgrjy2nKt4P1tM5qDCBFZY+OZ&#10;FNwowGo5eFhgof2Vj3Q5xVokCIcCFZgY20LKUBlyGMa+JU7el+8cxiS7WuoOrwnuGjnNspl0aDkt&#10;GGzp1VD1fTo7BYfdZF1+GrvbH3/s4XlTNuf66UOp4WNfvoCI1Mf/8F97qxXk2SzP4fdOugJye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llldxwAAAN4AAAAPAAAAAAAA&#10;AAAAAAAAAKECAABkcnMvZG93bnJldi54bWxQSwUGAAAAAAQABAD5AAAAlQMAAAAA&#10;"/>
                <v:group id="Group 5630" o:spid="_x0000_s1036" style="position:absolute;left:6178;top:5550;width:3411;height:656" coordorigin="3950,2277" coordsize="5218,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LT7nscAAADe&#10;AAAADwAAAAAAAAAAAAAAAACqAgAAZHJzL2Rvd25yZXYueG1sUEsFBgAAAAAEAAQA+gAAAJ4DAAAA&#10;AA==&#10;">
                  <v:rect id="Rectangle 5631" o:spid="_x0000_s1037" style="position:absolute;left:3950;top:2277;width:1751;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QasYA&#10;AADeAAAADwAAAGRycy9kb3ducmV2LnhtbESPQWvCQBSE74X+h+UJvdVdDZUaXaUoFj1qvPT2zD6T&#10;aPZtyK4a++vdQsHjMDPfMNN5Z2txpdZXjjUM+goEce5MxYWGfbZ6/wThA7LB2jFpuJOH+ez1ZYqp&#10;cTfe0nUXChEh7FPUUIbQpFL6vCSLvu8a4ugdXWsxRNkW0rR4i3Bby6FSI2mx4rhQYkOLkvLz7mI1&#10;HKrhHn+32bey41USNl12uvwstX7rdV8TEIG68Az/t9dGQ6JGyQf83YlX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QasYAAADeAAAADwAAAAAAAAAAAAAAAACYAgAAZHJz&#10;L2Rvd25yZXYueG1sUEsFBgAAAAAEAAQA9QAAAIsDAAAAAA==&#10;">
                    <v:textbox>
                      <w:txbxContent>
                        <w:p w:rsidR="00862F6C" w:rsidRPr="00422045" w:rsidRDefault="00862F6C" w:rsidP="003E7B4B">
                          <w:pPr>
                            <w:jc w:val="center"/>
                            <w:rPr>
                              <w:rFonts w:asciiTheme="majorHAnsi" w:hAnsiTheme="majorHAnsi" w:cstheme="majorHAnsi"/>
                              <w:szCs w:val="20"/>
                              <w:lang w:val="fr-FR"/>
                            </w:rPr>
                          </w:pPr>
                          <w:r>
                            <w:rPr>
                              <w:rFonts w:asciiTheme="majorHAnsi" w:hAnsiTheme="majorHAnsi" w:cstheme="majorHAnsi"/>
                              <w:szCs w:val="20"/>
                              <w:lang w:val="fr-FR"/>
                            </w:rPr>
                            <w:t>Gas bag closed</w:t>
                          </w:r>
                        </w:p>
                      </w:txbxContent>
                    </v:textbox>
                  </v:rect>
                  <v:shape id="Text Box 5632" o:spid="_x0000_s1038" type="#_x0000_t202" style="position:absolute;left:5701;top:2277;width:3467;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VSBMcA&#10;AADeAAAADwAAAGRycy9kb3ducmV2LnhtbESPT2vCQBTE7wW/w/IKvRTd2JRoU1eRQou9+Q+9PrLP&#10;JDT7Nu5uY/z2bqHgcZiZ3zCzRW8a0ZHztWUF41ECgriwuuZSwX73OZyC8AFZY2OZFFzJw2I+eJhh&#10;ru2FN9RtQykihH2OCqoQ2lxKX1Rk0I9sSxy9k3UGQ5SulNrhJcJNI1+SJJMGa44LFbb0UVHxs/01&#10;Cqavq+7ov9P1ochOzVt4nnRfZ6fU02O/fAcRqA/38H97pRWkSZZm8HcnXg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VUgTHAAAA3gAAAA8AAAAAAAAAAAAAAAAAmAIAAGRy&#10;cy9kb3ducmV2LnhtbFBLBQYAAAAABAAEAPUAAACMAwAAAAA=&#10;">
                    <v:textbo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 xml:space="preserve">Close </w:t>
                          </w:r>
                          <w:r w:rsidRPr="00B82EEA">
                            <w:rPr>
                              <w:rFonts w:asciiTheme="majorHAnsi" w:hAnsiTheme="majorHAnsi" w:cstheme="majorHAnsi"/>
                              <w:szCs w:val="20"/>
                            </w:rPr>
                            <w:t>FV58</w:t>
                          </w:r>
                          <w:r>
                            <w:rPr>
                              <w:rFonts w:asciiTheme="majorHAnsi" w:hAnsiTheme="majorHAnsi" w:cstheme="majorHAnsi"/>
                              <w:szCs w:val="20"/>
                            </w:rPr>
                            <w:t>6</w:t>
                          </w:r>
                        </w:p>
                      </w:txbxContent>
                    </v:textbox>
                  </v:shape>
                </v:group>
                <v:group id="Group 5633" o:spid="_x0000_s1039" style="position:absolute;left:6184;top:6618;width:3411;height:656" coordorigin="3950,2277" coordsize="5218,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GZl6ccAAADe&#10;AAAADwAAAAAAAAAAAAAAAACqAgAAZHJzL2Rvd25yZXYueG1sUEsFBgAAAAAEAAQA+gAAAJ4DAAAA&#10;AA==&#10;">
                  <v:rect id="Rectangle 5634" o:spid="_x0000_s1040" style="position:absolute;left:3950;top:2277;width:1751;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E/9MIA&#10;AADeAAAADwAAAGRycy9kb3ducmV2LnhtbERPTYvCMBC9C/6HMII3TdaCaDXKsouyHrVe9jbbjG21&#10;mZQmatdfbw6Cx8f7Xq47W4sbtb5yrOFjrEAQ585UXGg4ZpvRDIQPyAZrx6ThnzysV/3eElPj7ryn&#10;2yEUIoawT1FDGUKTSunzkiz6sWuII3dyrcUQYVtI0+I9httaTpSaSosVx4YSG/oqKb8crlbDXzU5&#10;4mOfbZWdb5Kw67Lz9fdb6+Gg+1yACNSFt/jl/jEaEjVN4t54J1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8T/0wgAAAN4AAAAPAAAAAAAAAAAAAAAAAJgCAABkcnMvZG93&#10;bnJldi54bWxQSwUGAAAAAAQABAD1AAAAhwMAAAAA&#10;">
                    <v:textbox>
                      <w:txbxContent>
                        <w:p w:rsidR="00862F6C" w:rsidRPr="00422045" w:rsidRDefault="00862F6C" w:rsidP="003E7B4B">
                          <w:pPr>
                            <w:jc w:val="center"/>
                            <w:rPr>
                              <w:rFonts w:asciiTheme="majorHAnsi" w:hAnsiTheme="majorHAnsi" w:cstheme="majorHAnsi"/>
                              <w:szCs w:val="20"/>
                              <w:lang w:val="fr-FR"/>
                            </w:rPr>
                          </w:pPr>
                          <w:r>
                            <w:rPr>
                              <w:rFonts w:asciiTheme="majorHAnsi" w:hAnsiTheme="majorHAnsi" w:cstheme="majorHAnsi"/>
                              <w:szCs w:val="20"/>
                              <w:lang w:val="fr-FR"/>
                            </w:rPr>
                            <w:t>Kaeser opened</w:t>
                          </w:r>
                        </w:p>
                      </w:txbxContent>
                    </v:textbox>
                  </v:rect>
                  <v:shape id="Text Box 5635" o:spid="_x0000_s1041" type="#_x0000_t202" style="position:absolute;left:5701;top:2277;width:3467;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rGdscA&#10;AADeAAAADwAAAGRycy9kb3ducmV2LnhtbESPQWvCQBSE7wX/w/IKvZS60UiqqasUoUVv1oq9PrLP&#10;JDT7Nt3dxvjvXUHwOMzMN8x82ZtGdOR8bVnBaJiAIC6srrlUsP/+eJmC8AFZY2OZFJzJw3IxeJhj&#10;ru2Jv6jbhVJECPscFVQhtLmUvqjIoB/aljh6R+sMhihdKbXDU4SbRo6TJJMGa44LFba0qqj43f0b&#10;BdPJuvvxm3R7KLJjMwvPr93nn1Pq6bF/fwMRqA/38K291grSJEtncL0Tr4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xnbHAAAA3gAAAA8AAAAAAAAAAAAAAAAAmAIAAGRy&#10;cy9kb3ducmV2LnhtbFBLBQYAAAAABAAEAPUAAACMAwAAAAA=&#10;">
                    <v:textbo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 xml:space="preserve">Open </w:t>
                          </w:r>
                          <w:r w:rsidRPr="00B82EEA">
                            <w:rPr>
                              <w:rFonts w:asciiTheme="majorHAnsi" w:hAnsiTheme="majorHAnsi" w:cstheme="majorHAnsi"/>
                              <w:szCs w:val="20"/>
                            </w:rPr>
                            <w:t>FV58</w:t>
                          </w:r>
                          <w:r>
                            <w:rPr>
                              <w:rFonts w:asciiTheme="majorHAnsi" w:hAnsiTheme="majorHAnsi" w:cstheme="majorHAnsi"/>
                              <w:szCs w:val="20"/>
                            </w:rPr>
                            <w:t>0</w:t>
                          </w:r>
                        </w:p>
                      </w:txbxContent>
                    </v:textbox>
                  </v:shape>
                </v:group>
                <v:shape id="AutoShape 5639" o:spid="_x0000_s1042" type="#_x0000_t32" style="position:absolute;left:3047;top:4151;width:0;height:57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K0V8YAAADeAAAADwAAAGRycy9kb3ducmV2LnhtbESPy2oCMRSG9wXfIRyhm6IZ2yoyNcpY&#10;EKrgwtv+dHI6CZ2cjJOo07c3i4LLn//GN1t0rhZXaoP1rGA0zEAQl15brhQcD6vBFESIyBprz6Tg&#10;jwIs5r2nGeba33hH132sRBrhkKMCE2OTSxlKQw7D0DfEyfvxrcOYZFtJ3eItjbtavmbZRDq0nB4M&#10;NvRpqPzdX5yC7Xq0LL6NXW92Z7sdr4r6Ur2clHrud8UHiEhdfIT/219awVs2eU8ACSehgJ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NCtFfGAAAA3gAAAA8AAAAAAAAA&#10;AAAAAAAAoQIAAGRycy9kb3ducmV2LnhtbFBLBQYAAAAABAAEAPkAAACUAwAAAAA=&#10;"/>
                <v:shape id="AutoShape 5640" o:spid="_x0000_s1043" type="#_x0000_t32" style="position:absolute;left:1980;top:4365;width:0;height:5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4RzMgAAADeAAAADwAAAGRycy9kb3ducmV2LnhtbESPQWsCMRSE74X+h/AKXkrNrm1FtkZZ&#10;BUELHrT1/rp53YRuXtZN1O2/N0Khx2FmvmGm89414kxdsJ4V5MMMBHHlteVawefH6mkCIkRkjY1n&#10;UvBLAeaz+7spFtpfeEfnfaxFgnAoUIGJsS2kDJUhh2HoW+LkffvOYUyyq6Xu8JLgrpGjLBtLh5bT&#10;gsGWloaqn/3JKdhu8kX5ZezmfXe029dV2Zzqx4NSg4e+fAMRqY//4b/2Wit4zsYvOdzupCsgZ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A4RzMgAAADeAAAADwAAAAAA&#10;AAAAAAAAAAChAgAAZHJzL2Rvd25yZXYueG1sUEsFBgAAAAAEAAQA+QAAAJYDAAAAAA==&#10;"/>
                <v:shape id="AutoShape 5642" o:spid="_x0000_s1044" type="#_x0000_t32" style="position:absolute;left:9900;top:4367;width:0;height:55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yPu8gAAADeAAAADwAAAGRycy9kb3ducmV2LnhtbESPT2sCMRTE74V+h/CEXopmtVVka5Rt&#10;QagFD/67Pzevm+DmZbuJuv32TUHwOMzMb5jZonO1uFAbrGcFw0EGgrj02nKlYL9b9qcgQkTWWHsm&#10;Bb8UYDF/fJhhrv2VN3TZxkokCIccFZgYm1zKUBpyGAa+IU7et28dxiTbSuoWrwnuajnKsol0aDkt&#10;GGzow1B52p6dgvVq+F4cjV19bX7serws6nP1fFDqqdcVbyAidfEevrU/tYKXbPI6gv876QrI+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NyPu8gAAADeAAAADwAAAAAA&#10;AAAAAAAAAAChAgAAZHJzL2Rvd25yZXYueG1sUEsFBgAAAAAEAAQA+QAAAJYDAAAAAA==&#10;"/>
                <v:shape id="AutoShape 5643" o:spid="_x0000_s1045" type="#_x0000_t32" style="position:absolute;left:3048;top:9918;width:684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ib48YAAADeAAAADwAAAGRycy9kb3ducmV2LnhtbESPQWsCMRSE74X+h/AKXkrNrhaRrVFE&#10;EMRDQd2Dx0fyurt087ImcV3/vSkIPQ4z8w2zWA22FT350DhWkI8zEMTamYYrBeVp+zEHESKywdYx&#10;KbhTgNXy9WWBhXE3PlB/jJVIEA4FKqhj7Aopg67JYhi7jjh5P85bjEn6ShqPtwS3rZxk2UxabDgt&#10;1NjRpib9e7xaBc2+/C7790v0er7Pzz4Pp3OrlRq9DesvEJGG+B9+tndGwTSbfU7h7066AnL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Im+PGAAAA3gAAAA8AAAAAAAAA&#10;AAAAAAAAoQIAAGRycy9kb3ducmV2LnhtbFBLBQYAAAAABAAEAPkAAACUAwAAAAA=&#10;"/>
                <v:group id="Group 5659" o:spid="_x0000_s1046" style="position:absolute;left:2257;top:5562;width:3411;height:655" coordorigin="3950,2277" coordsize="5218,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3LKI48cAAADe&#10;AAAADwAAAAAAAAAAAAAAAACqAgAAZHJzL2Rvd25yZXYueG1sUEsFBgAAAAAEAAQA+gAAAJ4DAAAA&#10;AA==&#10;">
                  <v:rect id="Rectangle 5660" o:spid="_x0000_s1047" style="position:absolute;left:3950;top:2277;width:1751;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jF8cA&#10;AADeAAAADwAAAGRycy9kb3ducmV2LnhtbESPwW7CMBBE75X4B2sr9VbsQkElxCDUiqocIVx6W+Il&#10;CcTrKDYh7dfXlZA4jmbmjSZd9rYWHbW+cqzhZahAEOfOVFxo2Gfr5zcQPiAbrB2Thh/ysFwMHlJM&#10;jLvylrpdKESEsE9QQxlCk0jp85Is+qFriKN3dK3FEGVbSNPiNcJtLUdKTaXFiuNCiQ29l5Sfdxer&#10;4VCN9vi7zT6Vna3HYdNnp8v3h9ZPj/1qDiJQH+7hW/vLaBir6esE/u/EK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24xfHAAAA3gAAAA8AAAAAAAAAAAAAAAAAmAIAAGRy&#10;cy9kb3ducmV2LnhtbFBLBQYAAAAABAAEAPUAAACMAwAAAAA=&#10;">
                    <v:textbox>
                      <w:txbxContent>
                        <w:p w:rsidR="00862F6C" w:rsidRPr="00422045" w:rsidRDefault="00862F6C" w:rsidP="003E7B4B">
                          <w:pPr>
                            <w:jc w:val="center"/>
                            <w:rPr>
                              <w:rFonts w:asciiTheme="majorHAnsi" w:hAnsiTheme="majorHAnsi" w:cstheme="majorHAnsi"/>
                              <w:szCs w:val="20"/>
                              <w:lang w:val="fr-FR"/>
                            </w:rPr>
                          </w:pPr>
                          <w:r>
                            <w:rPr>
                              <w:rFonts w:asciiTheme="majorHAnsi" w:hAnsiTheme="majorHAnsi" w:cstheme="majorHAnsi"/>
                              <w:szCs w:val="20"/>
                              <w:lang w:val="fr-FR"/>
                            </w:rPr>
                            <w:t>Kaeser closed</w:t>
                          </w:r>
                        </w:p>
                      </w:txbxContent>
                    </v:textbox>
                  </v:rect>
                  <v:shape id="Text Box 5661" o:spid="_x0000_s1048" type="#_x0000_t202" style="position:absolute;left:5701;top:2277;width:3467;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MheccA&#10;AADeAAAADwAAAGRycy9kb3ducmV2LnhtbESPQWvCQBSE70L/w/IKvYhuWiVq6ioiWPTWpqLXR/aZ&#10;hGbfprtrTP99tyD0OMzMN8xy3ZtGdOR8bVnB8zgBQVxYXXOp4Pi5G81B+ICssbFMCn7Iw3r1MFhi&#10;pu2NP6jLQykihH2GCqoQ2kxKX1Rk0I9tSxy9i3UGQ5SulNrhLcJNI1+SJJUGa44LFba0raj4yq9G&#10;wXy6787+MHk/FemlWYThrHv7dko9PfabVxCB+vAfvrf3WsEkSacp/N2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TIXnHAAAA3gAAAA8AAAAAAAAAAAAAAAAAmAIAAGRy&#10;cy9kb3ducmV2LnhtbFBLBQYAAAAABAAEAPUAAACMAwAAAAA=&#10;">
                    <v:textbo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 xml:space="preserve">Close </w:t>
                          </w:r>
                          <w:r w:rsidRPr="00B82EEA">
                            <w:rPr>
                              <w:rFonts w:asciiTheme="majorHAnsi" w:hAnsiTheme="majorHAnsi" w:cstheme="majorHAnsi"/>
                              <w:szCs w:val="20"/>
                            </w:rPr>
                            <w:t>FV58</w:t>
                          </w:r>
                          <w:r>
                            <w:rPr>
                              <w:rFonts w:asciiTheme="majorHAnsi" w:hAnsiTheme="majorHAnsi" w:cstheme="majorHAnsi"/>
                              <w:szCs w:val="20"/>
                            </w:rPr>
                            <w:t>0</w:t>
                          </w:r>
                        </w:p>
                      </w:txbxContent>
                    </v:textbox>
                  </v:shape>
                </v:group>
                <v:group id="Group 5662" o:spid="_x0000_s1049" style="position:absolute;left:2263;top:6630;width:3411;height:655" coordorigin="3950,2277" coordsize="5218,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GAWlMcAAADe&#10;AAAADwAAAAAAAAAAAAAAAACqAgAAZHJzL2Rvd25yZXYueG1sUEsFBgAAAAAEAAQA+gAAAJ4DAAAA&#10;AA==&#10;">
                  <v:rect id="Rectangle 5663" o:spid="_x0000_s1050" style="position:absolute;left:3950;top:2277;width:1751;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dMicQA&#10;AADeAAAADwAAAGRycy9kb3ducmV2LnhtbERPPW/CMBDdkfgP1iF1AxuoUBswCFGlakcSlm5HfE1S&#10;4nMUmyTtr6+HSh2f3vfuMNpG9NT52rGG5UKBIC6cqbnUcMnT+RMIH5ANNo5Jwzd5OOynkx0mxg18&#10;pj4LpYgh7BPUUIXQJlL6oiKLfuFa4sh9us5iiLArpelwiOG2kSulNtJizbGhwpZOFRW37G41XOvV&#10;BX/O+auyz+k6vI/51/3jReuH2Xjcggg0hn/xn/vNaFirzWPcG+/EKyD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3TInEAAAA3gAAAA8AAAAAAAAAAAAAAAAAmAIAAGRycy9k&#10;b3ducmV2LnhtbFBLBQYAAAAABAAEAPUAAACJAwAAAAA=&#10;">
                    <v:textbox>
                      <w:txbxContent>
                        <w:p w:rsidR="00862F6C" w:rsidRPr="00422045" w:rsidRDefault="00862F6C" w:rsidP="003E7B4B">
                          <w:pPr>
                            <w:jc w:val="center"/>
                            <w:rPr>
                              <w:rFonts w:asciiTheme="majorHAnsi" w:hAnsiTheme="majorHAnsi" w:cstheme="majorHAnsi"/>
                              <w:szCs w:val="20"/>
                              <w:lang w:val="fr-FR"/>
                            </w:rPr>
                          </w:pPr>
                          <w:r>
                            <w:rPr>
                              <w:rFonts w:asciiTheme="majorHAnsi" w:hAnsiTheme="majorHAnsi" w:cstheme="majorHAnsi"/>
                              <w:szCs w:val="20"/>
                              <w:lang w:val="fr-FR"/>
                            </w:rPr>
                            <w:t>Gas bag  opened</w:t>
                          </w:r>
                        </w:p>
                      </w:txbxContent>
                    </v:textbox>
                  </v:rect>
                  <v:shape id="Text Box 5664" o:spid="_x0000_s1051" type="#_x0000_t202" style="position:absolute;left:5701;top:2277;width:3467;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y1C8cA&#10;AADeAAAADwAAAGRycy9kb3ducmV2LnhtbESPQWvCQBSE7wX/w/KEXopuWiVqdBURWvRmVfT6yD6T&#10;YPZturuN6b/vFoQeh5n5hlmsOlOLlpyvLCt4HSYgiHOrKy4UnI7vgykIH5A11pZJwQ95WC17TwvM&#10;tL3zJ7WHUIgIYZ+hgjKEJpPS5yUZ9EPbEEfvap3BEKUrpHZ4j3BTy7ckSaXBiuNCiQ1tSspvh2+j&#10;YDrethe/G+3PeXqtZ+Fl0n58OaWe+916DiJQF/7Dj/ZWKxgl6XgGf3fiF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MtQvHAAAA3gAAAA8AAAAAAAAAAAAAAAAAmAIAAGRy&#10;cy9kb3ducmV2LnhtbFBLBQYAAAAABAAEAPUAAACMAwAAAAA=&#10;">
                    <v:textbo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 xml:space="preserve">Open </w:t>
                          </w:r>
                          <w:r w:rsidRPr="00B82EEA">
                            <w:rPr>
                              <w:rFonts w:asciiTheme="majorHAnsi" w:hAnsiTheme="majorHAnsi" w:cstheme="majorHAnsi"/>
                              <w:szCs w:val="20"/>
                            </w:rPr>
                            <w:t>FV58</w:t>
                          </w:r>
                          <w:r>
                            <w:rPr>
                              <w:rFonts w:asciiTheme="majorHAnsi" w:hAnsiTheme="majorHAnsi" w:cstheme="majorHAnsi"/>
                              <w:szCs w:val="20"/>
                            </w:rPr>
                            <w:t>6</w:t>
                          </w:r>
                        </w:p>
                      </w:txbxContent>
                    </v:textbox>
                  </v:shape>
                </v:group>
                <v:shape id="AutoShape 5668" o:spid="_x0000_s1052" type="#_x0000_t32" style="position:absolute;left:1991;top:4371;width:104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bZ8YAAADeAAAADwAAAGRycy9kb3ducmV2LnhtbESPy2rDMBBF94X8g5hAd42cpnngRA6h&#10;pNQUsmhekN1gjWW31shYauL+fbUIdHm5L85q3dtGXKnztWMF41ECgrhwumaj4Hh4e1qA8AFZY+OY&#10;FPySh3U2eFhhqt2NP+m6D0bEEfYpKqhCaFMpfVGRRT9yLXH0StdZDFF2RuoOb3HcNvI5SWbSYs3x&#10;ocKWXisqvvc/VgGeeXP+0O+XU17O/daYl538ypV6HPabJYhAffgP39u5VjBJZtMIEHEiCsjs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ZW2fGAAAA3gAAAA8AAAAAAAAA&#10;AAAAAAAAoQIAAGRycy9kb3ducmV2LnhtbFBLBQYAAAAABAAEAPkAAACUAwAAAAA=&#10;">
                  <v:stroke startarrow="block"/>
                </v:shape>
                <v:rect id="Rectangle 5657" o:spid="_x0000_s1053" style="position:absolute;left:2281;top:4507;width:1145;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RzycYA&#10;AADeAAAADwAAAGRycy9kb3ducmV2LnhtbESPQWvCQBSE74X+h+UVvNVdlYqmrlIUpR41uXh7zT6T&#10;2OzbkF017a93BcHjMDPfMLNFZ2txodZXjjUM+goEce5MxYWGLF2/T0D4gGywdkwa/sjDYv76MsPE&#10;uCvv6LIPhYgQ9glqKENoEil9XpJF33cNcfSOrrUYomwLaVq8Rrit5VCpsbRYcVwosaFlSfnv/mw1&#10;/FTDDP936UbZ6XoUtl16Oh9WWvfeuq9PEIG68Aw/2t9Gw0iNPwZwvxOv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RzycYAAADeAAAADwAAAAAAAAAAAAAAAACYAgAAZHJz&#10;L2Rvd25yZXYueG1sUEsFBgAAAAAEAAQA9QAAAIsDAAAAAA==&#10;">
                  <v:textbox>
                    <w:txbxContent>
                      <w:p w:rsidR="00862F6C" w:rsidRPr="00B82EEA" w:rsidRDefault="00862F6C" w:rsidP="003E7B4B">
                        <w:pPr>
                          <w:jc w:val="center"/>
                          <w:rPr>
                            <w:rFonts w:asciiTheme="majorHAnsi" w:hAnsiTheme="majorHAnsi" w:cstheme="majorHAnsi"/>
                            <w:szCs w:val="20"/>
                          </w:rPr>
                        </w:pPr>
                        <w:r>
                          <w:rPr>
                            <w:rFonts w:asciiTheme="majorHAnsi" w:hAnsiTheme="majorHAnsi" w:cstheme="majorHAnsi"/>
                            <w:szCs w:val="20"/>
                          </w:rPr>
                          <w:t xml:space="preserve">Circuit Isolated </w:t>
                        </w:r>
                      </w:p>
                    </w:txbxContent>
                  </v:textbox>
                </v:rect>
                <v:shape id="Text Box 5658" o:spid="_x0000_s1054" type="#_x0000_t202" style="position:absolute;left:3426;top:4508;width:2381;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Gxp8cA&#10;AADeAAAADwAAAGRycy9kb3ducmV2LnhtbESPT2vCQBTE7wW/w/IKvRTdVGu0qasUoUVv/sNeH9ln&#10;Esy+TXfXGL+9Wyj0OMzMb5jZojO1aMn5yrKCl0ECgji3uuJCwWH/2Z+C8AFZY22ZFNzIw2Lee5hh&#10;pu2Vt9TuQiEihH2GCsoQmkxKn5dk0A9sQxy9k3UGQ5SukNrhNcJNLYdJkkqDFceFEhtalpSfdxej&#10;YPq6ar/9erQ55umpfgvPk/brxyn19Nh9vIMI1IX/8F97pRWMknQ8hN878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xsafHAAAA3gAAAA8AAAAAAAAAAAAAAAAAmAIAAGRy&#10;cy9kb3ducmV2LnhtbFBLBQYAAAAABAAEAPUAAACMAwAAAAA=&#10;">
                  <v:textbox>
                    <w:txbxContent>
                      <w:p w:rsidR="00862F6C" w:rsidRDefault="00862F6C" w:rsidP="003E7B4B">
                        <w:pPr>
                          <w:rPr>
                            <w:rFonts w:asciiTheme="majorHAnsi" w:hAnsiTheme="majorHAnsi" w:cstheme="majorHAnsi"/>
                            <w:szCs w:val="20"/>
                          </w:rPr>
                        </w:pPr>
                        <w:r>
                          <w:rPr>
                            <w:rFonts w:asciiTheme="majorHAnsi" w:hAnsiTheme="majorHAnsi" w:cstheme="majorHAnsi"/>
                            <w:szCs w:val="20"/>
                          </w:rPr>
                          <w:t>CV</w:t>
                        </w:r>
                        <w:r w:rsidRPr="00B82EEA">
                          <w:rPr>
                            <w:rFonts w:asciiTheme="majorHAnsi" w:hAnsiTheme="majorHAnsi" w:cstheme="majorHAnsi"/>
                            <w:szCs w:val="20"/>
                          </w:rPr>
                          <w:t>5</w:t>
                        </w:r>
                        <w:r>
                          <w:rPr>
                            <w:rFonts w:asciiTheme="majorHAnsi" w:hAnsiTheme="majorHAnsi" w:cstheme="majorHAnsi"/>
                            <w:szCs w:val="20"/>
                          </w:rPr>
                          <w:t>80</w:t>
                        </w:r>
                        <w:r w:rsidRPr="00B82EEA">
                          <w:rPr>
                            <w:rFonts w:asciiTheme="majorHAnsi" w:hAnsiTheme="majorHAnsi" w:cstheme="majorHAnsi"/>
                            <w:szCs w:val="20"/>
                          </w:rPr>
                          <w:t xml:space="preserve"> closing with slope</w:t>
                        </w:r>
                      </w:p>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FV580 opened</w:t>
                        </w:r>
                      </w:p>
                    </w:txbxContent>
                  </v:textbox>
                </v:shape>
                <v:rect id="Rectangle 5666" o:spid="_x0000_s1055" style="position:absolute;left:2213;top:7724;width:1191;height: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pIJcYA&#10;AADeAAAADwAAAGRycy9kb3ducmV2LnhtbESPQWvCQBSE74X+h+UJvdVdDZUaXaUoFj1qvPT2zD6T&#10;aPZtyK4a++vdQsHjMDPfMNN5Z2txpdZXjjUM+goEce5MxYWGfbZ6/wThA7LB2jFpuJOH+ez1ZYqp&#10;cTfe0nUXChEh7FPUUIbQpFL6vCSLvu8a4ugdXWsxRNkW0rR4i3Bby6FSI2mx4rhQYkOLkvLz7mI1&#10;HKrhHn+32bey41USNl12uvwstX7rdV8TEIG68Az/t9dGQ6JGHwn83YlX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pIJcYAAADeAAAADwAAAAAAAAAAAAAAAACYAgAAZHJz&#10;L2Rvd25yZXYueG1sUEsFBgAAAAAEAAQA9QAAAIsDAAAAAA==&#10;">
                  <v:textbox>
                    <w:txbxContent>
                      <w:p w:rsidR="00862F6C" w:rsidRPr="00B82EEA" w:rsidRDefault="00862F6C" w:rsidP="003E7B4B">
                        <w:pPr>
                          <w:jc w:val="center"/>
                          <w:rPr>
                            <w:rFonts w:asciiTheme="majorHAnsi" w:hAnsiTheme="majorHAnsi" w:cstheme="majorHAnsi"/>
                            <w:szCs w:val="20"/>
                          </w:rPr>
                        </w:pPr>
                        <w:r>
                          <w:rPr>
                            <w:rFonts w:asciiTheme="majorHAnsi" w:hAnsiTheme="majorHAnsi" w:cstheme="majorHAnsi"/>
                            <w:szCs w:val="20"/>
                          </w:rPr>
                          <w:t>Circuit connected</w:t>
                        </w:r>
                      </w:p>
                    </w:txbxContent>
                  </v:textbox>
                </v:rect>
                <v:shape id="Text Box 5667" o:spid="_x0000_s1056" type="#_x0000_t202" style="position:absolute;left:3402;top:7724;width:2438;height: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SMSMgA&#10;AADeAAAADwAAAGRycy9kb3ducmV2LnhtbESPT2vCQBTE74LfYXmFXopuWm20qauUQkVv9Q/2+sg+&#10;k2D2bbq7jfHbu0LB4zAzv2Fmi87UoiXnK8sKnocJCOLc6ooLBfvd12AKwgdkjbVlUnAhD4t5vzfD&#10;TNszb6jdhkJECPsMFZQhNJmUPi/JoB/ahjh6R+sMhihdIbXDc4SbWr4kSSoNVhwXSmzos6T8tP0z&#10;CqbjVfvj16PvQ54e67fwNGmXv06px4fu4x1EoC7cw//tlVYwStLXMdzuxCsg5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VIxIyAAAAN4AAAAPAAAAAAAAAAAAAAAAAJgCAABk&#10;cnMvZG93bnJldi54bWxQSwUGAAAAAAQABAD1AAAAjQMAAAAA&#10;">
                  <v:textbox>
                    <w:txbxContent>
                      <w:p w:rsidR="00862F6C" w:rsidRDefault="00862F6C" w:rsidP="003E7B4B">
                        <w:pPr>
                          <w:rPr>
                            <w:rFonts w:asciiTheme="majorHAnsi" w:hAnsiTheme="majorHAnsi" w:cstheme="majorHAnsi"/>
                            <w:szCs w:val="20"/>
                          </w:rPr>
                        </w:pPr>
                        <w:r w:rsidRPr="00B82EEA">
                          <w:rPr>
                            <w:rFonts w:asciiTheme="majorHAnsi" w:hAnsiTheme="majorHAnsi" w:cstheme="majorHAnsi"/>
                            <w:szCs w:val="20"/>
                          </w:rPr>
                          <w:t>CV58</w:t>
                        </w:r>
                        <w:r>
                          <w:rPr>
                            <w:rFonts w:asciiTheme="majorHAnsi" w:hAnsiTheme="majorHAnsi" w:cstheme="majorHAnsi"/>
                            <w:szCs w:val="20"/>
                          </w:rPr>
                          <w:t>0</w:t>
                        </w:r>
                        <w:r w:rsidRPr="00B82EEA">
                          <w:rPr>
                            <w:rFonts w:asciiTheme="majorHAnsi" w:hAnsiTheme="majorHAnsi" w:cstheme="majorHAnsi"/>
                            <w:szCs w:val="20"/>
                          </w:rPr>
                          <w:t xml:space="preserve"> opening with slope</w:t>
                        </w:r>
                      </w:p>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FV586 opened</w:t>
                        </w:r>
                      </w:p>
                    </w:txbxContent>
                  </v:textbox>
                </v:shape>
                <v:rect id="Rectangle 5628" o:spid="_x0000_s1057" style="position:absolute;left:6202;top:4497;width:1145;height: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91ysYA&#10;AADeAAAADwAAAGRycy9kb3ducmV2LnhtbESPQWvCQBSE7wX/w/KE3upuI0obXUNpUexR46W3Z/aZ&#10;xGbfhuyq0V/fFYQeh5n5hplnvW3EmTpfO9bwOlIgiAtnai417PLlyxsIH5ANNo5Jw5U8ZIvB0xxT&#10;4y68ofM2lCJC2KeooQqhTaX0RUUW/ci1xNE7uM5iiLIrpenwEuG2kYlSU2mx5rhQYUufFRW/25PV&#10;sK+THd42+UrZ9+U4fPf58fTzpfXzsP+YgQjUh//wo702GsZqOpnA/U6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91ysYAAADeAAAADwAAAAAAAAAAAAAAAACYAgAAZHJz&#10;L2Rvd25yZXYueG1sUEsFBgAAAAAEAAQA9QAAAIsDAAAAAA==&#10;">
                  <v:textbox>
                    <w:txbxContent>
                      <w:p w:rsidR="00862F6C" w:rsidRPr="00B82EEA" w:rsidRDefault="00862F6C" w:rsidP="003E7B4B">
                        <w:pPr>
                          <w:jc w:val="center"/>
                          <w:rPr>
                            <w:rFonts w:asciiTheme="majorHAnsi" w:hAnsiTheme="majorHAnsi" w:cstheme="majorHAnsi"/>
                            <w:szCs w:val="20"/>
                          </w:rPr>
                        </w:pPr>
                        <w:r>
                          <w:rPr>
                            <w:rFonts w:asciiTheme="majorHAnsi" w:hAnsiTheme="majorHAnsi" w:cstheme="majorHAnsi"/>
                            <w:szCs w:val="20"/>
                          </w:rPr>
                          <w:t xml:space="preserve">Circuit Isolated </w:t>
                        </w:r>
                      </w:p>
                    </w:txbxContent>
                  </v:textbox>
                </v:rect>
                <v:shape id="Text Box 5629" o:spid="_x0000_s1058" type="#_x0000_t202" style="position:absolute;left:7347;top:4497;width:2381;height: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q3pMcA&#10;AADeAAAADwAAAGRycy9kb3ducmV2LnhtbESPQWvCQBSE70L/w/IKXqRu1Da1qauI0KI3a0t7fWSf&#10;STD7Nu6uMf57tyB4HGbmG2a26EwtWnK+sqxgNExAEOdWV1wo+Pn+eJqC8AFZY22ZFFzIw2L+0Jth&#10;pu2Zv6jdhUJECPsMFZQhNJmUPi/JoB/ahjh6e+sMhihdIbXDc4SbWo6TJJUGK44LJTa0Kik/7E5G&#10;wfR53f75zWT7m6f7+i0MXtvPo1Oq/9gt30EE6sI9fGuvtYJJkr6k8H8nX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Kt6THAAAA3gAAAA8AAAAAAAAAAAAAAAAAmAIAAGRy&#10;cy9kb3ducmV2LnhtbFBLBQYAAAAABAAEAPUAAACMAwAAAAA=&#10;">
                  <v:textbox>
                    <w:txbxContent>
                      <w:p w:rsidR="00862F6C" w:rsidRDefault="00862F6C" w:rsidP="003E7B4B">
                        <w:pPr>
                          <w:rPr>
                            <w:rFonts w:asciiTheme="majorHAnsi" w:hAnsiTheme="majorHAnsi" w:cstheme="majorHAnsi"/>
                            <w:szCs w:val="20"/>
                          </w:rPr>
                        </w:pPr>
                        <w:r>
                          <w:rPr>
                            <w:rFonts w:asciiTheme="majorHAnsi" w:hAnsiTheme="majorHAnsi" w:cstheme="majorHAnsi"/>
                            <w:szCs w:val="20"/>
                          </w:rPr>
                          <w:t>CV</w:t>
                        </w:r>
                        <w:r w:rsidRPr="00B82EEA">
                          <w:rPr>
                            <w:rFonts w:asciiTheme="majorHAnsi" w:hAnsiTheme="majorHAnsi" w:cstheme="majorHAnsi"/>
                            <w:szCs w:val="20"/>
                          </w:rPr>
                          <w:t>5</w:t>
                        </w:r>
                        <w:r>
                          <w:rPr>
                            <w:rFonts w:asciiTheme="majorHAnsi" w:hAnsiTheme="majorHAnsi" w:cstheme="majorHAnsi"/>
                            <w:szCs w:val="20"/>
                          </w:rPr>
                          <w:t>80</w:t>
                        </w:r>
                        <w:r w:rsidRPr="00B82EEA">
                          <w:rPr>
                            <w:rFonts w:asciiTheme="majorHAnsi" w:hAnsiTheme="majorHAnsi" w:cstheme="majorHAnsi"/>
                            <w:szCs w:val="20"/>
                          </w:rPr>
                          <w:t xml:space="preserve"> closing with slope</w:t>
                        </w:r>
                      </w:p>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FV586 opened</w:t>
                        </w:r>
                      </w:p>
                    </w:txbxContent>
                  </v:textbox>
                </v:shape>
                <v:rect id="Rectangle 5637" o:spid="_x0000_s1059" style="position:absolute;left:6156;top:7712;width:1191;height: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FOJscA&#10;AADeAAAADwAAAGRycy9kb3ducmV2LnhtbESPwW7CMBBE70j8g7VIvYFdUGmbYlDVigqOJFx628bb&#10;JG28jmJDAl+PkZA4jmbmjWax6m0tjtT6yrGGx4kCQZw7U3GhYZ+txy8gfEA2WDsmDSfysFoOBwtM&#10;jOt4R8c0FCJC2CeooQyhSaT0eUkW/cQ1xNH7da3FEGVbSNNiF+G2llOl5tJixXGhxIY+Ssr/04PV&#10;8FNN93jeZV/Kvq5nYdtnf4fvT60fRv37G4hAfbiHb+2N0TBT86dnuN6JV0Au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xTibHAAAA3gAAAA8AAAAAAAAAAAAAAAAAmAIAAGRy&#10;cy9kb3ducmV2LnhtbFBLBQYAAAAABAAEAPUAAACMAwAAAAA=&#10;">
                  <v:textbox>
                    <w:txbxContent>
                      <w:p w:rsidR="00862F6C" w:rsidRPr="00B82EEA" w:rsidRDefault="00862F6C" w:rsidP="003E7B4B">
                        <w:pPr>
                          <w:jc w:val="center"/>
                          <w:rPr>
                            <w:rFonts w:asciiTheme="majorHAnsi" w:hAnsiTheme="majorHAnsi" w:cstheme="majorHAnsi"/>
                            <w:szCs w:val="20"/>
                          </w:rPr>
                        </w:pPr>
                        <w:r>
                          <w:rPr>
                            <w:rFonts w:asciiTheme="majorHAnsi" w:hAnsiTheme="majorHAnsi" w:cstheme="majorHAnsi"/>
                            <w:szCs w:val="20"/>
                          </w:rPr>
                          <w:t>Circuit connected</w:t>
                        </w:r>
                      </w:p>
                    </w:txbxContent>
                  </v:textbox>
                </v:rect>
                <v:shape id="Text Box 5638" o:spid="_x0000_s1060" type="#_x0000_t202" style="position:absolute;left:7323;top:7712;width:2438;height: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mGTcQA&#10;AADeAAAADwAAAGRycy9kb3ducmV2LnhtbERPy2rCQBTdC/2H4RbcSJ3UR2pTRxFB0Z21pd1eMtck&#10;NHMnnRlj/HtnIbg8nPd82ZlatOR8ZVnB6zABQZxbXXGh4Ptr8zID4QOyxtoyKbiSh+XiqTfHTNsL&#10;f1J7DIWIIewzVFCG0GRS+rwkg35oG+LInawzGCJ0hdQOLzHc1HKUJKk0WHFsKLGhdUn53/FsFMwm&#10;u/bX78eHnzw91e9h8NZu/51S/edu9QEiUBce4rt7pxWMk3Qa98Y78Qr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Zhk3EAAAA3gAAAA8AAAAAAAAAAAAAAAAAmAIAAGRycy9k&#10;b3ducmV2LnhtbFBLBQYAAAAABAAEAPUAAACJAwAAAAA=&#10;">
                  <v:textbox>
                    <w:txbxContent>
                      <w:p w:rsidR="00862F6C" w:rsidRDefault="00862F6C" w:rsidP="003E7B4B">
                        <w:pPr>
                          <w:rPr>
                            <w:rFonts w:asciiTheme="majorHAnsi" w:hAnsiTheme="majorHAnsi" w:cstheme="majorHAnsi"/>
                            <w:szCs w:val="20"/>
                          </w:rPr>
                        </w:pPr>
                        <w:r w:rsidRPr="00B82EEA">
                          <w:rPr>
                            <w:rFonts w:asciiTheme="majorHAnsi" w:hAnsiTheme="majorHAnsi" w:cstheme="majorHAnsi"/>
                            <w:szCs w:val="20"/>
                          </w:rPr>
                          <w:t>CV58</w:t>
                        </w:r>
                        <w:r>
                          <w:rPr>
                            <w:rFonts w:asciiTheme="majorHAnsi" w:hAnsiTheme="majorHAnsi" w:cstheme="majorHAnsi"/>
                            <w:szCs w:val="20"/>
                          </w:rPr>
                          <w:t>0</w:t>
                        </w:r>
                        <w:r w:rsidRPr="00B82EEA">
                          <w:rPr>
                            <w:rFonts w:asciiTheme="majorHAnsi" w:hAnsiTheme="majorHAnsi" w:cstheme="majorHAnsi"/>
                            <w:szCs w:val="20"/>
                          </w:rPr>
                          <w:t xml:space="preserve"> opening with slope</w:t>
                        </w:r>
                      </w:p>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FV580 opened</w:t>
                        </w:r>
                      </w:p>
                    </w:txbxContent>
                  </v:textbox>
                </v:shape>
                <v:shape id="Text Box 5645" o:spid="_x0000_s1061" type="#_x0000_t202" style="position:absolute;left:3292;top:5128;width:1676;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VtsUA&#10;AADeAAAADwAAAGRycy9kb3ducmV2LnhtbESPW4vCMBSE3wX/QziCb5p4RbtGkV0WfFK87MK+HZpj&#10;W2xOSpO13X+/EQQfh5n5hlltWluKO9W+cKxhNFQgiFNnCs40XM6fgwUIH5ANlo5Jwx952Ky7nRUm&#10;xjV8pPspZCJC2CeoIQ+hSqT0aU4W/dBVxNG7utpiiLLOpKmxiXBbyrFSc2mx4LiQY0XvOaW306/V&#10;8LW//nxP1SH7sLOqca2SbJdS636v3b6BCNSGV/jZ3hkNEzWfLeFxJ14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q5W2xQAAAN4AAAAPAAAAAAAAAAAAAAAAAJgCAABkcnMv&#10;ZG93bnJldi54bWxQSwUGAAAAAAQABAD1AAAAigMAAAAA&#10;" filled="f" stroked="f">
                  <v:textbox>
                    <w:txbxContent>
                      <w:p w:rsidR="00862F6C" w:rsidRPr="00B82EEA" w:rsidRDefault="00862F6C" w:rsidP="003E7B4B">
                        <w:pPr>
                          <w:rPr>
                            <w:rFonts w:asciiTheme="majorHAnsi" w:hAnsiTheme="majorHAnsi" w:cstheme="majorHAnsi"/>
                            <w:szCs w:val="20"/>
                          </w:rPr>
                        </w:pPr>
                        <w:r w:rsidRPr="00B82EEA">
                          <w:rPr>
                            <w:rFonts w:asciiTheme="majorHAnsi" w:hAnsiTheme="majorHAnsi" w:cstheme="majorHAnsi"/>
                            <w:szCs w:val="20"/>
                          </w:rPr>
                          <w:t>CV58</w:t>
                        </w:r>
                        <w:r>
                          <w:rPr>
                            <w:rFonts w:asciiTheme="majorHAnsi" w:hAnsiTheme="majorHAnsi" w:cstheme="majorHAnsi"/>
                            <w:szCs w:val="20"/>
                          </w:rPr>
                          <w:t>0</w:t>
                        </w:r>
                        <w:r w:rsidRPr="00B82EEA">
                          <w:rPr>
                            <w:rFonts w:asciiTheme="majorHAnsi" w:hAnsiTheme="majorHAnsi" w:cstheme="majorHAnsi"/>
                            <w:szCs w:val="20"/>
                          </w:rPr>
                          <w:t xml:space="preserve"> closed</w:t>
                        </w:r>
                      </w:p>
                    </w:txbxContent>
                  </v:textbox>
                </v:shape>
                <v:shape id="Text Box 5607" o:spid="_x0000_s1062" type="#_x0000_t202" style="position:absolute;left:7191;top:5117;width:1676;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32lsQA&#10;AADeAAAADwAAAGRycy9kb3ducmV2LnhtbESPy2rCQBSG9wXfYTiCuzqj1qDRUUQpdFVpvIC7Q+aY&#10;BDNnQmZq0rfvLApd/vw3vvW2t7V4UusrxxomYwWCOHem4kLD+fT+ugDhA7LB2jFp+CEP283gZY2p&#10;cR1/0TMLhYgj7FPUUIbQpFL6vCSLfuwa4ujdXWsxRNkW0rTYxXFby6lSibRYcXwosaF9Sfkj+7Ya&#10;Lp/32/VNHYuDnTed65Vku5Raj4b9bgUiUB/+w3/tD6NhppIkAkSci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99pbEAAAA3gAAAA8AAAAAAAAAAAAAAAAAmAIAAGRycy9k&#10;b3ducmV2LnhtbFBLBQYAAAAABAAEAPUAAACJAwAAAAA=&#10;" filled="f" stroked="f">
                  <v:textbox>
                    <w:txbxContent>
                      <w:p w:rsidR="00862F6C" w:rsidRPr="00B82EEA" w:rsidRDefault="00862F6C" w:rsidP="003E7B4B">
                        <w:pPr>
                          <w:rPr>
                            <w:rFonts w:asciiTheme="majorHAnsi" w:hAnsiTheme="majorHAnsi" w:cstheme="majorHAnsi"/>
                            <w:szCs w:val="20"/>
                          </w:rPr>
                        </w:pPr>
                        <w:r w:rsidRPr="00B82EEA">
                          <w:rPr>
                            <w:rFonts w:asciiTheme="majorHAnsi" w:hAnsiTheme="majorHAnsi" w:cstheme="majorHAnsi"/>
                            <w:szCs w:val="20"/>
                          </w:rPr>
                          <w:t>CV58</w:t>
                        </w:r>
                        <w:r>
                          <w:rPr>
                            <w:rFonts w:asciiTheme="majorHAnsi" w:hAnsiTheme="majorHAnsi" w:cstheme="majorHAnsi"/>
                            <w:szCs w:val="20"/>
                          </w:rPr>
                          <w:t>0</w:t>
                        </w:r>
                        <w:r w:rsidRPr="00B82EEA">
                          <w:rPr>
                            <w:rFonts w:asciiTheme="majorHAnsi" w:hAnsiTheme="majorHAnsi" w:cstheme="majorHAnsi"/>
                            <w:szCs w:val="20"/>
                          </w:rPr>
                          <w:t xml:space="preserve"> closed</w:t>
                        </w:r>
                      </w:p>
                    </w:txbxContent>
                  </v:textbox>
                </v:shape>
                <v:shape id="Text Box 5613" o:spid="_x0000_s1063" type="#_x0000_t202" style="position:absolute;left:7195;top:6157;width:1676;height: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FTDcYA&#10;AADeAAAADwAAAGRycy9kb3ducmV2LnhtbESPS2vDMBCE74X8B7GF3BopaWtSx0oIKYGcGppHIbfF&#10;Wj+otTKWErv/vgoUehxm5hsmWw22ETfqfO1Yw3SiQBDnztRcajgdt09zED4gG2wck4Yf8rBajh4y&#10;TI3r+ZNuh1CKCGGfooYqhDaV0ucVWfQT1xJHr3CdxRBlV0rTYR/htpEzpRJpsea4UGFLm4ry78PV&#10;ajh/FJevF7Uv3+1r27tBSbZvUuvx47BegAg0hP/wX3tnNDyrJJnC/U6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FTDcYAAADeAAAADwAAAAAAAAAAAAAAAACYAgAAZHJz&#10;L2Rvd25yZXYueG1sUEsFBgAAAAAEAAQA9QAAAIsDAAAAAA==&#10;" filled="f" stroked="f">
                  <v:textbo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FV586 closed</w:t>
                        </w:r>
                        <w:r w:rsidRPr="00B82EEA">
                          <w:rPr>
                            <w:rFonts w:asciiTheme="majorHAnsi" w:hAnsiTheme="majorHAnsi" w:cstheme="majorHAnsi"/>
                            <w:noProof/>
                            <w:szCs w:val="20"/>
                            <w:lang w:val="sv-SE" w:eastAsia="sv-SE"/>
                          </w:rPr>
                          <w:drawing>
                            <wp:inline distT="0" distB="0" distL="0" distR="0">
                              <wp:extent cx="967105" cy="175837"/>
                              <wp:effectExtent l="25400" t="0" r="0" b="0"/>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967105" cy="175837"/>
                                      </a:xfrm>
                                      <a:prstGeom prst="rect">
                                        <a:avLst/>
                                      </a:prstGeom>
                                      <a:noFill/>
                                      <a:ln w="9525">
                                        <a:noFill/>
                                        <a:miter lim="800000"/>
                                        <a:headEnd/>
                                        <a:tailEnd/>
                                      </a:ln>
                                    </pic:spPr>
                                  </pic:pic>
                                </a:graphicData>
                              </a:graphic>
                            </wp:inline>
                          </w:drawing>
                        </w:r>
                      </w:p>
                    </w:txbxContent>
                  </v:textbox>
                </v:shape>
                <v:shape id="Text Box 5651" o:spid="_x0000_s1064" type="#_x0000_t202" style="position:absolute;left:3285;top:6170;width:1676;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PNesUA&#10;AADeAAAADwAAAGRycy9kb3ducmV2LnhtbESPT2vCQBTE7wW/w/KE3uqu/0KNriJKoSeLthW8PbLP&#10;JJh9G7JbE7+9WxA8DjPzG2ax6mwlrtT40rGG4UCBIM6cKTnX8PP98fYOwgdkg5Vj0nAjD6tl72WB&#10;qXEt7+l6CLmIEPYpaihCqFMpfVaQRT9wNXH0zq6xGKJscmkabCPcVnKkVCItlhwXCqxpU1B2OfxZ&#10;Db+78+k4UV/51k7r1nVKsp1JrV/73XoOIlAXnuFH+9NoGKskGcH/nXgF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816xQAAAN4AAAAPAAAAAAAAAAAAAAAAAJgCAABkcnMv&#10;ZG93bnJldi54bWxQSwUGAAAAAAQABAD1AAAAigMAAAAA&#10;" filled="f" stroked="f">
                  <v:textbo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FV580 closed</w:t>
                        </w:r>
                        <w:r w:rsidRPr="00B82EEA">
                          <w:rPr>
                            <w:rFonts w:asciiTheme="majorHAnsi" w:hAnsiTheme="majorHAnsi" w:cstheme="majorHAnsi"/>
                            <w:noProof/>
                            <w:szCs w:val="20"/>
                            <w:lang w:val="sv-SE" w:eastAsia="sv-SE"/>
                          </w:rPr>
                          <w:drawing>
                            <wp:inline distT="0" distB="0" distL="0" distR="0">
                              <wp:extent cx="967105" cy="175837"/>
                              <wp:effectExtent l="25400" t="0" r="0" b="0"/>
                              <wp:docPr id="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967105" cy="175837"/>
                                      </a:xfrm>
                                      <a:prstGeom prst="rect">
                                        <a:avLst/>
                                      </a:prstGeom>
                                      <a:noFill/>
                                      <a:ln w="9525">
                                        <a:noFill/>
                                        <a:miter lim="800000"/>
                                        <a:headEnd/>
                                        <a:tailEnd/>
                                      </a:ln>
                                    </pic:spPr>
                                  </pic:pic>
                                </a:graphicData>
                              </a:graphic>
                            </wp:inline>
                          </w:drawing>
                        </w:r>
                      </w:p>
                    </w:txbxContent>
                  </v:textbox>
                </v:shape>
                <v:shape id="Text Box 5654" o:spid="_x0000_s1065" type="#_x0000_t202" style="position:absolute;left:3292;top:7247;width:1676;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9o4cUA&#10;AADeAAAADwAAAGRycy9kb3ducmV2LnhtbESPQWvCQBSE74L/YXlCb7qrtqFGVxFF8KTUtoK3R/aZ&#10;BLNvQ3Zr0n/vCoUeh5n5hlmsOluJOzW+dKxhPFIgiDNnSs41fH3uhu8gfEA2WDkmDb/kYbXs9xaY&#10;GtfyB91PIRcRwj5FDUUIdSqlzwqy6EeuJo7e1TUWQ5RNLk2DbYTbSk6USqTFkuNCgTVtCspupx+r&#10;4ftwvZxf1THf2re6dZ2SbGdS65dBt56DCNSF//Bfe280TFWSTOF5J14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L2jhxQAAAN4AAAAPAAAAAAAAAAAAAAAAAJgCAABkcnMv&#10;ZG93bnJldi54bWxQSwUGAAAAAAQABAD1AAAAigMAAAAA&#10;" filled="f" stroked="f">
                  <v:textbo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FV586 opened</w:t>
                        </w:r>
                        <w:r w:rsidRPr="00B82EEA">
                          <w:rPr>
                            <w:rFonts w:asciiTheme="majorHAnsi" w:hAnsiTheme="majorHAnsi" w:cstheme="majorHAnsi"/>
                            <w:noProof/>
                            <w:szCs w:val="20"/>
                            <w:lang w:val="sv-SE" w:eastAsia="sv-SE"/>
                          </w:rPr>
                          <w:drawing>
                            <wp:inline distT="0" distB="0" distL="0" distR="0">
                              <wp:extent cx="967105" cy="175837"/>
                              <wp:effectExtent l="25400" t="0" r="0" b="0"/>
                              <wp:docPr id="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967105" cy="175837"/>
                                      </a:xfrm>
                                      <a:prstGeom prst="rect">
                                        <a:avLst/>
                                      </a:prstGeom>
                                      <a:noFill/>
                                      <a:ln w="9525">
                                        <a:noFill/>
                                        <a:miter lim="800000"/>
                                        <a:headEnd/>
                                        <a:tailEnd/>
                                      </a:ln>
                                    </pic:spPr>
                                  </pic:pic>
                                </a:graphicData>
                              </a:graphic>
                            </wp:inline>
                          </w:drawing>
                        </w:r>
                      </w:p>
                    </w:txbxContent>
                  </v:textbox>
                </v:shape>
                <v:shape id="Text Box 5616" o:spid="_x0000_s1066" type="#_x0000_t202" style="position:absolute;left:7213;top:7234;width:1676;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bwlcYA&#10;AADeAAAADwAAAGRycy9kb3ducmV2LnhtbESPS2vDMBCE74X8B7GB3hqpbWpSx0ooCYGeGvIq5LZY&#10;6we1VsZSYvffV4FCjsPMfMNky8E24kqdrx1reJ4oEMS5MzWXGo6HzdMMhA/IBhvHpOGXPCwXo4cM&#10;U+N63tF1H0oRIexT1FCF0KZS+rwii37iWuLoFa6zGKLsSmk67CPcNvJFqURarDkuVNjSqqL8Z3+x&#10;Gk5fxfl7qrbl2r61vRuUZPsutX4cDx9zEIGGcA//tz+NhleVJFO43Y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bwlcYAAADeAAAADwAAAAAAAAAAAAAAAACYAgAAZHJz&#10;L2Rvd25yZXYueG1sUEsFBgAAAAAEAAQA9QAAAIsDAAAAAA==&#10;" filled="f" stroked="f">
                  <v:textbo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FV580 opened</w:t>
                        </w:r>
                        <w:r w:rsidRPr="00B82EEA">
                          <w:rPr>
                            <w:rFonts w:asciiTheme="majorHAnsi" w:hAnsiTheme="majorHAnsi" w:cstheme="majorHAnsi"/>
                            <w:noProof/>
                            <w:szCs w:val="20"/>
                            <w:lang w:val="sv-SE" w:eastAsia="sv-SE"/>
                          </w:rPr>
                          <w:drawing>
                            <wp:inline distT="0" distB="0" distL="0" distR="0">
                              <wp:extent cx="967105" cy="175837"/>
                              <wp:effectExtent l="25400" t="0" r="0" b="0"/>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967105" cy="175837"/>
                                      </a:xfrm>
                                      <a:prstGeom prst="rect">
                                        <a:avLst/>
                                      </a:prstGeom>
                                      <a:noFill/>
                                      <a:ln w="9525">
                                        <a:noFill/>
                                        <a:miter lim="800000"/>
                                        <a:headEnd/>
                                        <a:tailEnd/>
                                      </a:ln>
                                    </pic:spPr>
                                  </pic:pic>
                                </a:graphicData>
                              </a:graphic>
                            </wp:inline>
                          </w:drawing>
                        </w:r>
                      </w:p>
                    </w:txbxContent>
                  </v:textbox>
                </v:shape>
                <v:shape id="Text Box 5610" o:spid="_x0000_s1067" type="#_x0000_t202" style="position:absolute;left:7221;top:9465;width:1676;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pVDsYA&#10;AADeAAAADwAAAGRycy9kb3ducmV2LnhtbESPW2sCMRSE3wX/QzhC3zTpxaVdN0pRhD4ptRfw7bA5&#10;e6Gbk2UT3fXfG0Ho4zAz3zDZarCNOFPna8caHmcKBHHuTM2lhu+v7fQVhA/IBhvHpOFCHlbL8SjD&#10;1LieP+l8CKWIEPYpaqhCaFMpfV6RRT9zLXH0CtdZDFF2pTQd9hFuG/mkVCIt1hwXKmxpXVH+dzhZ&#10;DT+74vj7ovblxs7b3g1Ksn2TWj9MhvcFiEBD+A/f2x9Gw7NKkjnc7sQr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pVDsYAAADeAAAADwAAAAAAAAAAAAAAAACYAgAAZHJz&#10;L2Rvd25yZXYueG1sUEsFBgAAAAAEAAQA9QAAAIsDAAAAAA==&#10;" filled="f" stroked="f">
                  <v:textbox>
                    <w:txbxContent>
                      <w:p w:rsidR="00862F6C" w:rsidRPr="006F52CB" w:rsidRDefault="00862F6C" w:rsidP="003E7B4B">
                        <w:pPr>
                          <w:rPr>
                            <w:rFonts w:asciiTheme="majorHAnsi" w:hAnsiTheme="majorHAnsi" w:cstheme="majorHAnsi"/>
                            <w:szCs w:val="20"/>
                            <w:lang w:val="fr-FR"/>
                          </w:rPr>
                        </w:pPr>
                        <w:r>
                          <w:rPr>
                            <w:rFonts w:asciiTheme="majorHAnsi" w:hAnsiTheme="majorHAnsi" w:cstheme="majorHAnsi"/>
                            <w:szCs w:val="20"/>
                            <w:lang w:val="fr-FR"/>
                          </w:rPr>
                          <w:t>Gas Bag</w:t>
                        </w:r>
                      </w:p>
                    </w:txbxContent>
                  </v:textbox>
                </v:shape>
                <v:shape id="AutoShape 5611" o:spid="_x0000_s1068" type="#_x0000_t32" style="position:absolute;left:6830;top:9562;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pkG8YAAADeAAAADwAAAGRycy9kb3ducmV2LnhtbESPQWvCQBSE74L/YXkFL1I3sRAkdZVS&#10;KIgHoZqDx8fuaxKafRt315j++64geBxm5htmvR1tJwbyoXWsIF9kIIi1My3XCqrT1+sKRIjIBjvH&#10;pOCPAmw308kaS+Nu/E3DMdYiQTiUqKCJsS+lDLohi2HheuLk/ThvMSbpa2k83hLcdnKZZYW02HJa&#10;aLCnz4b07/FqFbT76lAN80v0erXPzz4Pp3OnlZq9jB/vICKN8Rl+tHdGwVtWFAXc76QrID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KZBvGAAAA3gAAAA8AAAAAAAAA&#10;AAAAAAAAoQIAAGRycy9kb3ducmV2LnhtbFBLBQYAAAAABAAEAPkAAACUAwAAAAA=&#10;"/>
                <v:shape id="Text Box 5648" o:spid="_x0000_s1069" type="#_x0000_t202" style="position:absolute;left:3360;top:9225;width:1676;height: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Ru4sYA&#10;AADeAAAADwAAAGRycy9kb3ducmV2LnhtbESPT2vCQBTE7wW/w/KE3uqu2kaNriKWQk8txj/g7ZF9&#10;JsHs25DdmvTbdwuFHoeZ+Q2z2vS2FndqfeVYw3ikQBDnzlRcaDge3p7mIHxANlg7Jg3f5GGzHjys&#10;MDWu4z3ds1CICGGfooYyhCaV0uclWfQj1xBH7+paiyHKtpCmxS7CbS0nSiXSYsVxocSGdiXlt+zL&#10;ajh9XC/nZ/VZvNqXpnO9kmwXUuvHYb9dggjUh//wX/vdaJiqJJnB7514Be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Ru4sYAAADeAAAADwAAAAAAAAAAAAAAAACYAgAAZHJz&#10;L2Rvd25yZXYueG1sUEsFBgAAAAAEAAQA9QAAAIsDAAAAAA==&#10;" filled="f" stroked="f">
                  <v:textbox>
                    <w:txbxContent>
                      <w:p w:rsidR="00862F6C" w:rsidRPr="006F52CB" w:rsidRDefault="00862F6C" w:rsidP="003E7B4B">
                        <w:pPr>
                          <w:rPr>
                            <w:rFonts w:asciiTheme="majorHAnsi" w:hAnsiTheme="majorHAnsi" w:cstheme="majorHAnsi"/>
                            <w:szCs w:val="20"/>
                            <w:lang w:val="fr-FR"/>
                          </w:rPr>
                        </w:pPr>
                        <w:r>
                          <w:rPr>
                            <w:rFonts w:asciiTheme="majorHAnsi" w:hAnsiTheme="majorHAnsi" w:cstheme="majorHAnsi"/>
                            <w:szCs w:val="20"/>
                            <w:lang w:val="fr-FR"/>
                          </w:rPr>
                          <w:t>Kaeser</w:t>
                        </w:r>
                      </w:p>
                    </w:txbxContent>
                  </v:textbox>
                </v:shape>
                <v:shape id="AutoShape 5649" o:spid="_x0000_s1070" type="#_x0000_t32" style="position:absolute;left:2949;top:9479;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lV8sMAAADeAAAADwAAAGRycy9kb3ducmV2LnhtbERPz2vCMBS+C/4P4QleRNMqFOmMMoSB&#10;eBhMe/D4SN7asualJlmt//1yGHj8+H7vDqPtxEA+tI4V5KsMBLF2puVaQXX9WG5BhIhssHNMCp4U&#10;4LCfTnZYGvfgLxousRYphEOJCpoY+1LKoBuyGFauJ07ct/MWY4K+lsbjI4XbTq6zrJAWW04NDfZ0&#10;bEj/XH6tgvZcfVbD4h693p7zm8/D9dZppeaz8f0NRKQxvsT/7pNRsMmKIu1Nd9IVkP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ZVfLDAAAA3gAAAA8AAAAAAAAAAAAA&#10;AAAAoQIAAGRycy9kb3ducmV2LnhtbFBLBQYAAAAABAAEAPkAAACRAwAAAAA=&#10;"/>
                <v:shape id="AutoShape 12063" o:spid="_x0000_s1071" type="#_x0000_t32" style="position:absolute;left:2931;top:5345;width:2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BqsgAAADeAAAADwAAAGRycy9kb3ducmV2LnhtbESPQUvDQBSE7wX/w/IEL6XdVDFo7LZE&#10;oWCFHlLr/Zl9Zhezb2N2m8R/7wqCx2FmvmHW28m1YqA+WM8KVssMBHHtteVGwel1t7gDESKyxtYz&#10;KfimANvNxWyNhfYjVzQcYyMShEOBCkyMXSFlqA05DEvfESfvw/cOY5J9I3WPY4K7Vl5nWS4dWk4L&#10;Bjt6MlR/Hs9OwWG/eizfjd2/VF/2cLsr23Mzf1Pq6nIqH0BEmuJ/+K/9rBXcZHl+D7930hWQm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1BqsgAAADeAAAADwAAAAAA&#10;AAAAAAAAAAChAgAAZHJzL2Rvd25yZXYueG1sUEsFBgAAAAAEAAQA+QAAAJYDAAAAAA==&#10;"/>
                <v:shape id="AutoShape 12064" o:spid="_x0000_s1072" type="#_x0000_t32" style="position:absolute;left:2932;top:6397;width:2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5+6sYAAADeAAAADwAAAGRycy9kb3ducmV2LnhtbESPzWoCMRSF94LvEK7QjdSMlVqZGmVa&#10;ELTgQqv76+R2EpzcjJOo07dvFkKXh/PHN192rhY3aoP1rGA8ykAQl15brhQcvlfPMxAhImusPZOC&#10;XwqwXPR7c8y1v/OObvtYiTTCIUcFJsYmlzKUhhyGkW+Ik/fjW4cxybaSusV7Gne1fMmyqXRoOT0Y&#10;bOjTUHneX52C7Wb8UZyM3XztLnb7uirqazU8KvU06Ip3EJG6+B9+tNdawSSbviWAhJNQ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0ufurGAAAA3gAAAA8AAAAAAAAA&#10;AAAAAAAAoQIAAGRycy9kb3ducmV2LnhtbFBLBQYAAAAABAAEAPkAAACUAwAAAAA=&#10;"/>
                <v:shape id="AutoShape 12065" o:spid="_x0000_s1073" type="#_x0000_t32" style="position:absolute;left:2931;top:7484;width:2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LbccgAAADeAAAADwAAAGRycy9kb3ducmV2LnhtbESPQWsCMRSE74X+h/AKXopm11JbtkZZ&#10;BUELHrT2/rp53YRuXtZN1O2/N0Khx2FmvmGm89414kxdsJ4V5KMMBHHlteVaweFjNXwFESKyxsYz&#10;KfilAPPZ/d0UC+0vvKPzPtYiQTgUqMDE2BZShsqQwzDyLXHyvn3nMCbZ1VJ3eElw18hxlk2kQ8tp&#10;wWBLS0PVz/7kFGw3+aL8Mnbzvjva7fOqbE7146dSg4e+fAMRqY//4b/2Wit4yiYvOdzupCsgZ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mLbccgAAADeAAAADwAAAAAA&#10;AAAAAAAAAAChAgAAZHJzL2Rvd25yZXYueG1sUEsFBgAAAAAEAAQA+QAAAJYDAAAAAA==&#10;"/>
                <v:shape id="AutoShape 12066" o:spid="_x0000_s1074" type="#_x0000_t32" style="position:absolute;left:6842;top:6388;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j0xcYAAADeAAAADwAAAGRycy9kb3ducmV2LnhtbESPQWsCMRSE74L/IbyCF9HsWlBZjVIK&#10;gngoVPfg8ZE8d5duXtYkrtt/3xQKPQ4z8w2z3Q+2FT350DhWkM8zEMTamYYrBeXlMFuDCBHZYOuY&#10;FHxTgP1uPNpiYdyTP6k/x0okCIcCFdQxdoWUQddkMcxdR5y8m/MWY5K+ksbjM8FtKxdZtpQWG04L&#10;NXb0XpP+Oj+sguZUfpT99B69Xp/yq8/D5dpqpSYvw9sGRKQh/of/2kej4DVbrhbweyddAbn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Ho9MXGAAAA3gAAAA8AAAAAAAAA&#10;AAAAAAAAoQIAAGRycy9kb3ducmV2LnhtbFBLBQYAAAAABAAEAPkAAACUAwAAAAA=&#10;"/>
                <v:shape id="AutoShape 12067" o:spid="_x0000_s1075" type="#_x0000_t32" style="position:absolute;left:6834;top:5327;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RRXsYAAADeAAAADwAAAGRycy9kb3ducmV2LnhtbESPQWsCMRSE7wX/Q3iFXopmV0FlNUop&#10;COJBqO7B4yN57i7dvKxJXLf/3hQKPQ4z8w2z3g62FT350DhWkE8yEMTamYYrBeV5N16CCBHZYOuY&#10;FPxQgO1m9LLGwrgHf1F/ipVIEA4FKqhj7Aopg67JYpi4jjh5V+ctxiR9JY3HR4LbVk6zbC4tNpwW&#10;auzosyb9fbpbBc2hPJb9+y16vTzkF5+H86XVSr29Dh8rEJGG+B/+a++Nglk2X8zg9066AnLz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6kUV7GAAAA3gAAAA8AAAAAAAAA&#10;AAAAAAAAoQIAAGRycy9kb3ducmV2LnhtbFBLBQYAAAAABAAEAPkAAACUAwAAAAA=&#10;"/>
                <v:shape id="AutoShape 12068" o:spid="_x0000_s1076" type="#_x0000_t32" style="position:absolute;left:6831;top:7496;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3JKscAAADeAAAADwAAAGRycy9kb3ducmV2LnhtbESPQWsCMRSE74X+h/CEXkrNblusbI0i&#10;giAehOoePD6S193Fzcs2iev67xtB8DjMzDfMbDHYVvTkQ+NYQT7OQBBrZxquFJSH9dsURIjIBlvH&#10;pOBKARbz56cZFsZd+If6faxEgnAoUEEdY1dIGXRNFsPYdcTJ+3XeYkzSV9J4vCS4beV7lk2kxYbT&#10;Qo0drWrSp/3ZKmi25a7sX/+i19NtfvR5OBxbrdTLaFh+g4g0xEf43t4YBR/Z5OsTbnfSFZD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TckqxwAAAN4AAAAPAAAAAAAA&#10;AAAAAAAAAKECAABkcnMvZG93bnJldi54bWxQSwUGAAAAAAQABAD5AAAAlQMAAAAA&#10;"/>
                <v:group id="Groupe 15554" o:spid="_x0000_s1077" style="position:absolute;left:1994;top:9638;width:4989;height:104" coordsize="31337,6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ZLnxccAAADe&#10;AAAADwAAAAAAAAAAAAAAAACqAgAAZHJzL2Rvd25yZXYueG1sUEsFBgAAAAAEAAQA+gAAAJ4DAAAA&#10;AA==&#10;">
                  <v:shape id="AutoShape 5641" o:spid="_x0000_s1078" type="#_x0000_t32" style="position:absolute;left:7937;top:647;width:2340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PyxsYAAADeAAAADwAAAGRycy9kb3ducmV2LnhtbESPQWvCQBSE70L/w/IKvUjdpIUo0VWK&#10;UCgeCmoOHh+7r0kw+zbdXWP677uC4HGYmW+Y1Wa0nRjIh9axgnyWgSDWzrRcK6iOn68LECEiG+wc&#10;k4I/CrBZP01WWBp35T0Nh1iLBOFQooImxr6UMuiGLIaZ64mT9+O8xZikr6XxeE1w28m3LCukxZbT&#10;QoM9bRvS58PFKmh31Xc1TH+j14tdfvJ5OJ46rdTL8/ixBBFpjI/wvf1lFLxnxbyA2510BeT6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7T8sbGAAAA3gAAAA8AAAAAAAAA&#10;AAAAAAAAoQIAAGRycy9kb3ducmV2LnhtbFBLBQYAAAAABAAEAPkAAACUAwAAAAA=&#10;"/>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AutoShape 12074" o:spid="_x0000_s1079" type="#_x0000_t85" style="position:absolute;left:6541;top:-750;width:660;height:215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OWg8gA&#10;AADeAAAADwAAAGRycy9kb3ducmV2LnhtbESPQWvCQBSE74X+h+UVeil1YyVaUlcRQSoeCok9eHzN&#10;vibB7NuQfWr6712h4HGYmW+Y+XJwrTpTHxrPBsajBBRx6W3DlYHv/eb1HVQQZIutZzLwRwGWi8eH&#10;OWbWXzincyGVihAOGRqoRbpM61DW5DCMfEccvV/fO5Qo+0rbHi8R7lr9liRT7bDhuFBjR+uaymNx&#10;cgbSY77Lf/ZVKgcpPsNpmx6+Xjpjnp+G1QcooUHu4f/21hqYJNPZDG534hXQi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45aDyAAAAN4AAAAPAAAAAAAAAAAAAAAAAJgCAABk&#10;cnMvZG93bnJldi54bWxQSwUGAAAAAAQABAD1AAAAjQMAAAAA&#10;" fillcolor="black [3213]" strokecolor="black [3213]" strokeweight="1pt">
                    <v:shadow on="t" opacity="22938f" offset="0"/>
                    <v:textbox inset=",7.2pt,,7.2pt"/>
                  </v:shape>
                  <v:shape id="AutoShape 12075" o:spid="_x0000_s1080" type="#_x0000_t32" style="position:absolute;top:647;width:5759;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DDL8MAAADeAAAADwAAAGRycy9kb3ducmV2LnhtbERPz2vCMBS+D/Y/hCd4GTOtAyedUUQQ&#10;xIMw24PHR/LWFpuXLom1/vfmMNjx4/u92oy2EwP50DpWkM8yEMTamZZrBVW5f1+CCBHZYOeYFDwo&#10;wGb9+rLCwrg7f9NwjrVIIRwKVNDE2BdSBt2QxTBzPXHifpy3GBP0tTQe7yncdnKeZQtpseXU0GBP&#10;u4b09XyzCtpjdaqGt9/o9fKYX3weykunlZpOxu0XiEhj/Bf/uQ9GwUe2+Ex70510BeT6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Awy/DAAAA3gAAAA8AAAAAAAAAAAAA&#10;AAAAoQIAAGRycy9kb3ducmV2LnhtbFBLBQYAAAAABAAEAPkAAACRAwAAAAA=&#10;"/>
                </v:group>
                <v:oval id="Oval 3980" o:spid="_x0000_s1081" style="position:absolute;left:3951;top:339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MJN8YA&#10;AADeAAAADwAAAGRycy9kb3ducmV2LnhtbESPT2sCMRTE7wW/Q3hCL6VmrX/arkaRQsFbUUvPr5vX&#10;zeLmJSRRVz+9EQoeh5n5DTNfdrYVRwqxcaxgOChAEFdON1wr+N59Pr+BiAlZY+uYFJwpwnLRe5hj&#10;qd2JN3TcplpkCMcSFZiUfCllrAxZjAPnibP354LFlGWopQ54ynDbypeimEqLDecFg54+DFX77cEq&#10;GH9dqkmj92f/9Dve+NFPR8EYpR773WoGIlGX7uH/9lorGBXT13e43clX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MJN8YAAADeAAAADwAAAAAAAAAAAAAAAACYAgAAZHJz&#10;L2Rvd25yZXYueG1sUEsFBgAAAAAEAAQA9QAAAIsDAAAAAA==&#10;" strokecolor="#4a7ebb" strokeweight="3.5pt">
                  <v:textbox inset="0,0,0,0">
                    <w:txbxContent>
                      <w:p w:rsidR="00862F6C" w:rsidRPr="00C910D6" w:rsidRDefault="00862F6C" w:rsidP="00A87CE9">
                        <w:pPr>
                          <w:jc w:val="center"/>
                          <w:rPr>
                            <w:rFonts w:ascii="Times New Roman" w:hAnsi="Times New Roman" w:cs="Times New Roman"/>
                            <w:b/>
                            <w:szCs w:val="20"/>
                          </w:rPr>
                        </w:pPr>
                        <w:r w:rsidRPr="00C910D6">
                          <w:rPr>
                            <w:rFonts w:ascii="Times New Roman" w:hAnsi="Times New Roman" w:cs="Times New Roman"/>
                            <w:b/>
                            <w:szCs w:val="20"/>
                          </w:rPr>
                          <w:t>0</w:t>
                        </w:r>
                      </w:p>
                    </w:txbxContent>
                  </v:textbox>
                </v:oval>
                <v:oval id="Oval 3981" o:spid="_x0000_s1082" style="position:absolute;left:2179;top:4344;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zQjcMA&#10;AADeAAAADwAAAGRycy9kb3ducmV2LnhtbESPy2oCMRSG94LvEE7BjdSMV2RqFCkU3BUvdH2cHCeD&#10;k5OQRB19+mZR6PLnv/GtNp1txZ1CbBwrGI8KEMSV0w3XCk7Hr/cliJiQNbaOScGTImzW/d4KS+0e&#10;vKf7IdUij3AsUYFJyZdSxsqQxThynjh7FxcspixDLXXARx63rZwUxUJabDg/GPT0aai6Hm5Wwez7&#10;Vc0bfX364Xm299OfjoIxSg3euu0HiERd+g//tXdawbRYLDNAxsko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zQjcMAAADeAAAADwAAAAAAAAAAAAAAAACYAgAAZHJzL2Rv&#10;d25yZXYueG1sUEsFBgAAAAAEAAQA9QAAAIgDAAAAAA==&#10;" strokecolor="#4a7ebb" strokeweight="3.5pt">
                  <v:textbox inset="0,0,0,0">
                    <w:txbxContent>
                      <w:p w:rsidR="00862F6C" w:rsidRPr="00A87CE9" w:rsidRDefault="00862F6C" w:rsidP="00957E91">
                        <w:pPr>
                          <w:jc w:val="center"/>
                          <w:rPr>
                            <w:rFonts w:ascii="Times New Roman" w:hAnsi="Times New Roman" w:cs="Times New Roman"/>
                            <w:b/>
                            <w:szCs w:val="20"/>
                          </w:rPr>
                        </w:pPr>
                        <w:r>
                          <w:rPr>
                            <w:rFonts w:ascii="Times New Roman" w:hAnsi="Times New Roman" w:cs="Times New Roman"/>
                            <w:b/>
                            <w:szCs w:val="20"/>
                          </w:rPr>
                          <w:t>2</w:t>
                        </w:r>
                      </w:p>
                    </w:txbxContent>
                  </v:textbox>
                </v:oval>
                <v:oval id="Oval 3982" o:spid="_x0000_s1083" style="position:absolute;left:6007;top:428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B1FsUA&#10;AADeAAAADwAAAGRycy9kb3ducmV2LnhtbESPW2sCMRSE34X+h3AKfZGa9YpsjVIEoW/ihT4fN8fN&#10;4uYkJFHX/vpGKPRxmJlvmMWqs624UYiNYwXDQQGCuHK64VrB8bB5n4OICVlj65gUPCjCavnSW2Cp&#10;3Z13dNunWmQIxxIVmJR8KWWsDFmMA+eJs3d2wWLKMtRSB7xnuG3lqChm0mLDecGgp7Wh6rK/WgWT&#10;7U81bfTl4funyc6PvzsKxij19tp9foBI1KX/8F/7SysYF7P5EJ538hW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0HUWxQAAAN4AAAAPAAAAAAAAAAAAAAAAAJgCAABkcnMv&#10;ZG93bnJldi54bWxQSwUGAAAAAAQABAD1AAAAigMAAAAA&#10;" strokecolor="#4a7ebb" strokeweight="3.5pt">
                  <v:textbox inset="0,0,0,0">
                    <w:txbxContent>
                      <w:p w:rsidR="00862F6C" w:rsidRPr="008B3714" w:rsidRDefault="00862F6C" w:rsidP="005D7067">
                        <w:pPr>
                          <w:jc w:val="center"/>
                          <w:rPr>
                            <w:rFonts w:ascii="Times New Roman" w:hAnsi="Times New Roman" w:cs="Times New Roman"/>
                            <w:b/>
                            <w:szCs w:val="20"/>
                          </w:rPr>
                        </w:pPr>
                        <w:r w:rsidRPr="008B3714">
                          <w:rPr>
                            <w:rFonts w:ascii="Times New Roman" w:hAnsi="Times New Roman" w:cs="Times New Roman"/>
                            <w:b/>
                            <w:szCs w:val="20"/>
                          </w:rPr>
                          <w:t>12</w:t>
                        </w:r>
                      </w:p>
                    </w:txbxContent>
                  </v:textbox>
                </v:oval>
                <v:oval id="Oval 3983" o:spid="_x0000_s1084" style="position:absolute;left:2039;top:538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YcUA&#10;AADeAAAADwAAAGRycy9kb3ducmV2LnhtbESPT2sCMRTE7wW/Q3gFL6Vm/VORrVGkUPAmaun5uXlu&#10;FjcvIYm6+umNUOhxmJnfMPNlZ1txoRAbxwqGgwIEceV0w7WCn/33+wxETMgaW8ek4EYRloveyxxL&#10;7a68pcsu1SJDOJaowKTkSyljZchiHDhPnL2jCxZTlqGWOuA1w20rR0UxlRYbzgsGPX0Zqk67s1Uw&#10;2dyrj0afbv7tMNn68W9HwRil+q/d6hNEoi79h//aa61gXExnI3jeyVd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uthxQAAAN4AAAAPAAAAAAAAAAAAAAAAAJgCAABkcnMv&#10;ZG93bnJldi54bWxQSwUGAAAAAAQABAD1AAAAigMAAAAA&#10;" strokecolor="#4a7ebb" strokeweight="3.5pt">
                  <v:textbox inset="0,0,0,0">
                    <w:txbxContent>
                      <w:p w:rsidR="00862F6C" w:rsidRPr="00A87CE9" w:rsidRDefault="00862F6C" w:rsidP="005D7067">
                        <w:pPr>
                          <w:jc w:val="center"/>
                          <w:rPr>
                            <w:rFonts w:ascii="Times New Roman" w:hAnsi="Times New Roman" w:cs="Times New Roman"/>
                            <w:b/>
                            <w:szCs w:val="20"/>
                          </w:rPr>
                        </w:pPr>
                        <w:r>
                          <w:rPr>
                            <w:rFonts w:ascii="Times New Roman" w:hAnsi="Times New Roman" w:cs="Times New Roman"/>
                            <w:b/>
                            <w:szCs w:val="20"/>
                          </w:rPr>
                          <w:t>4</w:t>
                        </w:r>
                      </w:p>
                    </w:txbxContent>
                  </v:textbox>
                </v:oval>
                <v:oval id="Oval 3984" o:spid="_x0000_s1085" style="position:absolute;left:6011;top:534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5O+sUA&#10;AADeAAAADwAAAGRycy9kb3ducmV2LnhtbESPQWsCMRSE7wX/Q3hCL6Vmda3I1ihSEHoTben5dfO6&#10;Wdy8hCTV1V9vBMHjMDPfMItVbztxpBBbxwrGowIEce10y42C76/N6xxETMgaO8ek4EwRVsvB0wIr&#10;7U68o+M+NSJDOFaowKTkKyljbchiHDlPnL0/FyymLEMjdcBThttOTopiJi22nBcMevowVB/2/1bB&#10;dHup31p9OPuX3+nOlz89BWOUeh7263cQifr0CN/bn1pBWczmJdzu5Cs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Tk76xQAAAN4AAAAPAAAAAAAAAAAAAAAAAJgCAABkcnMv&#10;ZG93bnJldi54bWxQSwUGAAAAAAQABAD1AAAAigMAAAAA&#10;" strokecolor="#4a7ebb" strokeweight="3.5pt">
                  <v:textbox inset="0,0,0,0">
                    <w:txbxContent>
                      <w:p w:rsidR="00862F6C" w:rsidRPr="00A87CE9" w:rsidRDefault="00862F6C" w:rsidP="005D7067">
                        <w:pPr>
                          <w:jc w:val="center"/>
                          <w:rPr>
                            <w:rFonts w:ascii="Times New Roman" w:hAnsi="Times New Roman" w:cs="Times New Roman"/>
                            <w:b/>
                            <w:szCs w:val="20"/>
                          </w:rPr>
                        </w:pPr>
                        <w:r>
                          <w:rPr>
                            <w:rFonts w:ascii="Times New Roman" w:hAnsi="Times New Roman" w:cs="Times New Roman"/>
                            <w:b/>
                            <w:szCs w:val="20"/>
                          </w:rPr>
                          <w:t>14</w:t>
                        </w:r>
                      </w:p>
                    </w:txbxContent>
                  </v:textbox>
                </v:oval>
                <v:oval id="Oval 3985" o:spid="_x0000_s1086" style="position:absolute;left:2024;top:648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fWjsUA&#10;AADeAAAADwAAAGRycy9kb3ducmV2LnhtbESPT2sCMRTE7wW/Q3hCL6Vm1a3I1ihSEHoT/9Dz6+Z1&#10;s7h5CUmqq5/eCIUeh5n5DbNY9bYTZwqxdaxgPCpAENdOt9woOB42r3MQMSFr7ByTgitFWC0HTwus&#10;tLvwjs771IgM4VihApOSr6SMtSGLceQ8cfZ+XLCYsgyN1AEvGW47OSmKmbTYcl4w6OnDUH3a/1oF&#10;5fZWv7X6dPUv3+XOT796CsYo9Tzs1+8gEvXpP/zX/tQKpsVsXsLjTr4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9aOxQAAAN4AAAAPAAAAAAAAAAAAAAAAAJgCAABkcnMv&#10;ZG93bnJldi54bWxQSwUGAAAAAAQABAD1AAAAigMAAAAA&#10;" strokecolor="#4a7ebb" strokeweight="3.5pt">
                  <v:textbox inset="0,0,0,0">
                    <w:txbxContent>
                      <w:p w:rsidR="00862F6C" w:rsidRPr="00A87CE9" w:rsidRDefault="00862F6C" w:rsidP="005D7067">
                        <w:pPr>
                          <w:jc w:val="center"/>
                          <w:rPr>
                            <w:rFonts w:ascii="Times New Roman" w:hAnsi="Times New Roman" w:cs="Times New Roman"/>
                            <w:b/>
                            <w:szCs w:val="20"/>
                          </w:rPr>
                        </w:pPr>
                        <w:r>
                          <w:rPr>
                            <w:rFonts w:ascii="Times New Roman" w:hAnsi="Times New Roman" w:cs="Times New Roman"/>
                            <w:b/>
                            <w:szCs w:val="20"/>
                          </w:rPr>
                          <w:t>6</w:t>
                        </w:r>
                      </w:p>
                    </w:txbxContent>
                  </v:textbox>
                </v:oval>
                <v:oval id="Oval 3986" o:spid="_x0000_s1087" style="position:absolute;left:6033;top:647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tzFcUA&#10;AADeAAAADwAAAGRycy9kb3ducmV2LnhtbESPW2sCMRSE3wv+h3CEvpSatV6Q1ShSKPSteMHn081x&#10;s7g5CUmqq7/eFAQfh5n5hlmsOtuKM4XYOFYwHBQgiCunG64V7Hdf7zMQMSFrbB2TgitFWC17Lwss&#10;tbvwhs7bVIsM4ViiApOSL6WMlSGLceA8cfaOLlhMWYZa6oCXDLet/CiKqbTYcF4w6OnTUHXa/lkF&#10;459bNWn06erffscbPzp0FIxR6rXfrecgEnXpGX60v7WCUTGdTeD/Tr4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63MVxQAAAN4AAAAPAAAAAAAAAAAAAAAAAJgCAABkcnMv&#10;ZG93bnJldi54bWxQSwUGAAAAAAQABAD1AAAAigMAAAAA&#10;" strokecolor="#4a7ebb" strokeweight="3.5pt">
                  <v:textbox inset="0,0,0,0">
                    <w:txbxContent>
                      <w:p w:rsidR="00862F6C" w:rsidRPr="00A87CE9" w:rsidRDefault="00862F6C" w:rsidP="005D7067">
                        <w:pPr>
                          <w:jc w:val="center"/>
                          <w:rPr>
                            <w:rFonts w:ascii="Times New Roman" w:hAnsi="Times New Roman" w:cs="Times New Roman"/>
                            <w:b/>
                            <w:szCs w:val="20"/>
                          </w:rPr>
                        </w:pPr>
                        <w:r>
                          <w:rPr>
                            <w:rFonts w:ascii="Times New Roman" w:hAnsi="Times New Roman" w:cs="Times New Roman"/>
                            <w:b/>
                            <w:szCs w:val="20"/>
                          </w:rPr>
                          <w:t>16</w:t>
                        </w:r>
                      </w:p>
                    </w:txbxContent>
                  </v:textbox>
                </v:oval>
                <v:oval id="Oval 3987" o:spid="_x0000_s1088" style="position:absolute;left:2087;top:757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ntYsUA&#10;AADeAAAADwAAAGRycy9kb3ducmV2LnhtbESPQWsCMRSE7wX/Q3hCL6VmrbrIahQpFHor2uL5dfPc&#10;LG5eQpLq6q83BcHjMDPfMMt1bztxohBbxwrGowIEce10y42Cn++P1zmImJA1do5JwYUirFeDpyVW&#10;2p15S6ddakSGcKxQgUnJV1LG2pDFOHKeOHsHFyymLEMjdcBzhttOvhVFKS22nBcMeno3VB93f1bB&#10;9Otaz1p9vPiX3+nWT/Y9BWOUeh72mwWIRH16hO/tT61gUpTzEv7v5Cs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e1ixQAAAN4AAAAPAAAAAAAAAAAAAAAAAJgCAABkcnMv&#10;ZG93bnJldi54bWxQSwUGAAAAAAQABAD1AAAAigMAAAAA&#10;" strokecolor="#4a7ebb" strokeweight="3.5pt">
                  <v:textbox inset="0,0,0,0">
                    <w:txbxContent>
                      <w:p w:rsidR="00862F6C" w:rsidRPr="00A87CE9" w:rsidRDefault="00862F6C" w:rsidP="005D7067">
                        <w:pPr>
                          <w:jc w:val="center"/>
                          <w:rPr>
                            <w:rFonts w:ascii="Times New Roman" w:hAnsi="Times New Roman" w:cs="Times New Roman"/>
                            <w:b/>
                            <w:szCs w:val="20"/>
                          </w:rPr>
                        </w:pPr>
                        <w:r>
                          <w:rPr>
                            <w:rFonts w:ascii="Times New Roman" w:hAnsi="Times New Roman" w:cs="Times New Roman"/>
                            <w:b/>
                            <w:szCs w:val="20"/>
                          </w:rPr>
                          <w:t>8</w:t>
                        </w:r>
                      </w:p>
                    </w:txbxContent>
                  </v:textbox>
                </v:oval>
                <v:oval id="Oval 3988" o:spid="_x0000_s1089" style="position:absolute;left:6007;top:749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VI+cUA&#10;AADeAAAADwAAAGRycy9kb3ducmV2LnhtbESPQWsCMRSE74X+h/AEL0WzVWtlNUoRBG9FK56fm9fN&#10;4uYlJKmu/vqmUPA4zMw3zGLV2VZcKMTGsYLXYQGCuHK64VrB4WszmIGICVlj65gU3CjCavn8tMBS&#10;uyvv6LJPtcgQjiUqMCn5UspYGbIYh84TZ+/bBYspy1BLHfCa4baVo6KYSosN5wWDntaGqvP+xyqY&#10;fN6rt0afb/7lNNn58bGjYIxS/V73MQeRqEuP8H97qxWMi+nsHf7u5Cs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dUj5xQAAAN4AAAAPAAAAAAAAAAAAAAAAAJgCAABkcnMv&#10;ZG93bnJldi54bWxQSwUGAAAAAAQABAD1AAAAigMAAAAA&#10;" strokecolor="#4a7ebb" strokeweight="3.5pt">
                  <v:textbox inset="0,0,0,0">
                    <w:txbxContent>
                      <w:p w:rsidR="00862F6C" w:rsidRPr="00A87CE9" w:rsidRDefault="00862F6C" w:rsidP="005D7067">
                        <w:pPr>
                          <w:jc w:val="center"/>
                          <w:rPr>
                            <w:rFonts w:ascii="Times New Roman" w:hAnsi="Times New Roman" w:cs="Times New Roman"/>
                            <w:b/>
                            <w:szCs w:val="20"/>
                          </w:rPr>
                        </w:pPr>
                        <w:r>
                          <w:rPr>
                            <w:rFonts w:ascii="Times New Roman" w:hAnsi="Times New Roman" w:cs="Times New Roman"/>
                            <w:b/>
                            <w:szCs w:val="20"/>
                          </w:rPr>
                          <w:t>18</w:t>
                        </w:r>
                      </w:p>
                    </w:txbxContent>
                  </v:textbox>
                </v:oval>
                <v:shape id="Text Box 3994" o:spid="_x0000_s1090" type="#_x0000_t202" style="position:absolute;left:3334;top:8450;width:1950;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NfLcQA&#10;AADeAAAADwAAAGRycy9kb3ducmV2LnhtbERPz2vCMBS+C/sfwhvsIpq4jU47owxxuNNA5+5vzbMt&#10;Ni8liW39781B2PHj+71cD7YRHflQO9YwmyoQxIUzNZcajj+fkzmIEJENNo5Jw5UCrFcPoyXmxvW8&#10;p+4QS5FCOOSooYqxzaUMRUUWw9S1xIk7OW8xJuhLaTz2Kdw28lmpTFqsOTVU2NKmouJ8uFgNW//d&#10;/+1+3zbj7PW8mC2i6vYnpfXT4/DxDiLSEP/Fd/eX0fCisnnam+6kK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jXy3EAAAA3gAAAA8AAAAAAAAAAAAAAAAAmAIAAGRycy9k&#10;b3ducmV2LnhtbFBLBQYAAAAABAAEAPUAAACJAwAAAAA=&#10;" filled="f" stroked="f" strokecolor="#4a7ebb" strokeweight=".25pt">
                  <v:textbox inset="0,0,0,0">
                    <w:txbxContent>
                      <w:p w:rsidR="00862F6C" w:rsidRPr="001B0DFF" w:rsidRDefault="00862F6C">
                        <w:pPr>
                          <w:rPr>
                            <w:rFonts w:asciiTheme="majorHAnsi" w:hAnsiTheme="majorHAnsi" w:cstheme="majorHAnsi"/>
                          </w:rPr>
                        </w:pPr>
                        <w:r w:rsidRPr="001B0DFF">
                          <w:rPr>
                            <w:rFonts w:asciiTheme="majorHAnsi" w:hAnsiTheme="majorHAnsi" w:cstheme="majorHAnsi"/>
                          </w:rPr>
                          <w:t>CV580 100% open</w:t>
                        </w:r>
                      </w:p>
                    </w:txbxContent>
                  </v:textbox>
                </v:shape>
                <v:shape id="Text Box 4003" o:spid="_x0000_s1091" type="#_x0000_t202" style="position:absolute;left:7186;top:8425;width:1950;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6tscA&#10;AADeAAAADwAAAGRycy9kb3ducmV2LnhtbESPQUvDQBSE70L/w/IKXsTutkpsYrelFEVPQmt7f2Zf&#10;k9Ds27C7JvHfu4LQ4zAz3zCrzWhb0ZMPjWMN85kCQVw603Cl4fj5er8EESKywdYxafihAJv15GaF&#10;hXED76k/xEokCIcCNdQxdoWUoazJYpi5jjh5Z+ctxiR9JY3HIcFtKxdKZdJiw2mhxo52NZWXw7fV&#10;8OI/hq+309PuLnu85PM8qn5/VlrfTsftM4hIY7yG/9vvRsODypY5/N1JV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v+rbHAAAA3gAAAA8AAAAAAAAAAAAAAAAAmAIAAGRy&#10;cy9kb3ducmV2LnhtbFBLBQYAAAAABAAEAPUAAACMAwAAAAA=&#10;" filled="f" stroked="f" strokecolor="#4a7ebb" strokeweight=".25pt">
                  <v:textbox inset="0,0,0,0">
                    <w:txbxContent>
                      <w:p w:rsidR="00862F6C" w:rsidRPr="001B0DFF" w:rsidRDefault="00862F6C" w:rsidP="00DB0E26">
                        <w:pPr>
                          <w:rPr>
                            <w:rFonts w:asciiTheme="majorHAnsi" w:hAnsiTheme="majorHAnsi" w:cstheme="majorHAnsi"/>
                          </w:rPr>
                        </w:pPr>
                        <w:r w:rsidRPr="001B0DFF">
                          <w:rPr>
                            <w:rFonts w:asciiTheme="majorHAnsi" w:hAnsiTheme="majorHAnsi" w:cstheme="majorHAnsi"/>
                          </w:rPr>
                          <w:t>CV580 100% open</w:t>
                        </w:r>
                      </w:p>
                    </w:txbxContent>
                  </v:textbox>
                </v:shape>
                <v:group id="Groupe 17383" o:spid="_x0000_s1092" style="position:absolute;left:2270;top:8710;width:3568;height:586" coordsize="22656,37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3poqfFAAAA3gAA&#10;AA8AAAAAAAAAAAAAAAAAqgIAAGRycy9kb3ducmV2LnhtbFBLBQYAAAAABAAEAPoAAACcAwAAAAA=&#10;">
                  <v:rect id="Rectangle 3990" o:spid="_x0000_s1093" style="position:absolute;left:6921;width:15735;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Z/58cA&#10;AADeAAAADwAAAGRycy9kb3ducmV2LnhtbESPT2vCQBTE7wW/w/KEXqTuWiXY1FX8Q6XgSWPx+sg+&#10;k2D2bciumn57tyD0OMzMb5jZorO1uFHrK8caRkMFgjh3puJCwzH7epuC8AHZYO2YNPySh8W89zLD&#10;1Lg77+l2CIWIEPYpaihDaFIpfV6SRT90DXH0zq61GKJsC2lavEe4reW7Uom0WHFcKLGhdUn55XC1&#10;Gs7ZajJeebn7mZw2IdseVTI4XbR+7XfLTxCBuvAffra/jYaxSj5G8HcnXg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Wf+fHAAAA3gAAAA8AAAAAAAAAAAAAAAAAmAIAAGRy&#10;cy9kb3ducmV2LnhtbFBLBQYAAAAABAAEAPUAAACMAwAAAAA=&#10;" strokecolor="black [3213]">
                    <v:textbox inset=",7.2pt,,7.2pt">
                      <w:txbxContent>
                        <w:p w:rsidR="00862F6C" w:rsidRDefault="00862F6C">
                          <w:r>
                            <w:t>Wait change circuit</w:t>
                          </w:r>
                        </w:p>
                      </w:txbxContent>
                    </v:textbox>
                  </v:rect>
                  <v:rect id="Rectangle 3990" o:spid="_x0000_s1094" style="position:absolute;width:7334;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ThkMcA&#10;AADeAAAADwAAAGRycy9kb3ducmV2LnhtbESPW2vCQBSE3wv+h+UIvpS664VgU1fxQqXgk8bi6yF7&#10;TILZsyG7avrv3UKhj8PMfMPMl52txZ1aXznWMBoqEMS5MxUXGk7Z59sMhA/IBmvHpOGHPCwXvZc5&#10;psY9+ED3YyhEhLBPUUMZQpNK6fOSLPqha4ijd3GtxRBlW0jT4iPCbS3HSiXSYsVxocSGNiXl1+PN&#10;arhk6+lk7eX+e3rehmx3Usnr+ar1oN+tPkAE6sJ/+K/9ZTRMVPI+ht878QrIxR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E4ZDHAAAA3gAAAA8AAAAAAAAAAAAAAAAAmAIAAGRy&#10;cy9kb3ducmV2LnhtbFBLBQYAAAAABAAEAPUAAACMAwAAAAA=&#10;" strokecolor="black [3213]">
                    <v:textbox inset=",7.2pt,,7.2pt">
                      <w:txbxContent>
                        <w:p w:rsidR="00862F6C" w:rsidRDefault="00862F6C" w:rsidP="00B51EC1">
                          <w:r>
                            <w:t>Waiting</w:t>
                          </w:r>
                        </w:p>
                      </w:txbxContent>
                    </v:textbox>
                  </v:rect>
                </v:group>
                <v:shape id="AutoShape 5611" o:spid="_x0000_s1095" type="#_x0000_t32" style="position:absolute;left:6850;top:8552;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i3pMcAAADeAAAADwAAAGRycy9kb3ducmV2LnhtbESPwWrDMBBE74H+g9hCLqGRnUBIXcuh&#10;FAIhh0ITH3JcpK1taq1cSXGcv68KhR6HmXnDlLvJ9mIkHzrHCvJlBoJYO9Nxo6A+75+2IEJENtg7&#10;JgV3CrCrHmYlFsbd+IPGU2xEgnAoUEEb41BIGXRLFsPSDcTJ+3TeYkzSN9J4vCW47eUqyzbSYsdp&#10;ocWB3lrSX6erVdAd6/d6XHxHr7fH/OLzcL70Wqn54/T6AiLSFP/Df+2DUbDONs9r+L2TroCs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LekxwAAAN4AAAAPAAAAAAAA&#10;AAAAAAAAAKECAABkcnMvZG93bnJldi54bWxQSwUGAAAAAAQABAD5AAAAlQMAAAAA&#10;"/>
                <v:shape id="AutoShape 5611" o:spid="_x0000_s1096" type="#_x0000_t32" style="position:absolute;left:2930;top:8552;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Ev0McAAADeAAAADwAAAGRycy9kb3ducmV2LnhtbESPQWsCMRSE7wX/Q3iCl1Kzq0XsapRS&#10;EIqHQnUPHh/Jc3dx87Imcd3+e1Mo9DjMzDfMejvYVvTkQ+NYQT7NQBBrZxquFJTH3csSRIjIBlvH&#10;pOCHAmw3o6c1Fsbd+Zv6Q6xEgnAoUEEdY1dIGXRNFsPUdcTJOztvMSbpK2k83hPctnKWZQtpseG0&#10;UGNHHzXpy+FmFTT78qvsn6/R6+U+P/k8HE+tVmoyHt5XICIN8T/81/40CubZ4u0Vfu+kKyA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QS/QxwAAAN4AAAAPAAAAAAAA&#10;AAAAAAAAAKECAABkcnMvZG93bnJldi54bWxQSwUGAAAAAAQABAD5AAAAlQMAAAAA&#10;"/>
                <v:group id="Groupe 17577" o:spid="_x0000_s1097" style="position:absolute;left:6163;top:8746;width:3568;height:586" coordsize="22656,37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Z4BP8cAAADe&#10;AAAADwAAAAAAAAAAAAAAAACqAgAAZHJzL2Rvd25yZXYueG1sUEsFBgAAAAAEAAQA+gAAAJ4DAAAA&#10;AA==&#10;">
                  <v:rect id="Rectangle 3990" o:spid="_x0000_s1098" style="position:absolute;left:6921;width:15735;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nk8YA&#10;AADeAAAADwAAAGRycy9kb3ducmV2LnhtbESPQWvCQBSE7wX/w/IEL0V3qxI0uopWKoWeahSvj+wz&#10;CWbfhuyq6b93C4Ueh5n5hlmuO1uLO7W+cqzhbaRAEOfOVFxoOGYfwxkIH5AN1o5Jww95WK96L0tM&#10;jXvwN90PoRARwj5FDWUITSqlz0uy6EeuIY7exbUWQ5RtIU2Ljwi3tRwrlUiLFceFEht6Lym/Hm5W&#10;wyXbTidbL79O0/MuZPujSl7PV60H/W6zABGoC//hv/an0TBRyTyB3zvxCsjV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nk8YAAADeAAAADwAAAAAAAAAAAAAAAACYAgAAZHJz&#10;L2Rvd25yZXYueG1sUEsFBgAAAAAEAAQA9QAAAIsDAAAAAA==&#10;" strokecolor="black [3213]">
                    <v:textbox inset=",7.2pt,,7.2pt">
                      <w:txbxContent>
                        <w:p w:rsidR="00862F6C" w:rsidRDefault="00862F6C" w:rsidP="001036CB">
                          <w:r>
                            <w:t>Wait change circuit</w:t>
                          </w:r>
                        </w:p>
                      </w:txbxContent>
                    </v:textbox>
                  </v:rect>
                  <v:rect id="Rectangle 3990" o:spid="_x0000_s1099" style="position:absolute;width:7334;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NCCMcA&#10;AADeAAAADwAAAGRycy9kb3ducmV2LnhtbESPQWvCQBSE70L/w/KEXkR3WyXV6Cq1xSL0VKN4fWSf&#10;STD7NmS3Gv+9KxR6HGbmG2ax6mwtLtT6yrGGl5ECQZw7U3GhYZ9thlMQPiAbrB2Thht5WC2fegtM&#10;jbvyD112oRARwj5FDWUITSqlz0uy6EeuIY7eybUWQ5RtIU2L1wi3tXxVKpEWK44LJTb0UVJ+3v1a&#10;DadsPRmvvfw+TI6fIfvaq2RwPGv93O/e5yACdeE//NfeGg1jlcze4HEnXgG5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zQgjHAAAA3gAAAA8AAAAAAAAAAAAAAAAAmAIAAGRy&#10;cy9kb3ducmV2LnhtbFBLBQYAAAAABAAEAPUAAACMAwAAAAA=&#10;" strokecolor="black [3213]">
                    <v:textbox inset=",7.2pt,,7.2pt">
                      <w:txbxContent>
                        <w:p w:rsidR="00862F6C" w:rsidRDefault="00862F6C" w:rsidP="001036CB">
                          <w:r>
                            <w:t>Waiting</w:t>
                          </w:r>
                        </w:p>
                      </w:txbxContent>
                    </v:textbox>
                  </v:rect>
                </v:group>
                <v:oval id="Oval 3998" o:spid="_x0000_s1100" style="position:absolute;left:6030;top:850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QLjsUA&#10;AADeAAAADwAAAGRycy9kb3ducmV2LnhtbERPz2vCMBS+D/Y/hDfwNpPNUWY1yhBkDoay6sHjs3lr&#10;ypqX2sTa/ffLYeDx4/s9Xw6uET11ofas4WmsQBCX3tRcaTjs14+vIEJENth4Jg2/FGC5uL+bY278&#10;lb+oL2IlUgiHHDXYGNtcylBachjGviVO3LfvHMYEu0qaDq8p3DXyWalMOqw5NVhsaWWp/CkuTsNK&#10;heL0fjSf25ftx+5sz7tsXfdajx6GtxmISEO8if/dG6NhorJp2pvupCs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AuOxQAAAN4AAAAPAAAAAAAAAAAAAAAAAJgCAABkcnMv&#10;ZG93bnJldi54bWxQSwUGAAAAAAQABAD1AAAAigMAAAAA&#10;" strokecolor="#4a7ebb" strokeweight="3.5pt">
                  <v:shadow on="t" opacity="22938f" offset="0"/>
                  <v:textbox inset="0,0,0,0">
                    <w:txbxContent>
                      <w:p w:rsidR="00862F6C" w:rsidRPr="00A87CE9" w:rsidRDefault="00862F6C" w:rsidP="001036CB">
                        <w:pPr>
                          <w:jc w:val="center"/>
                          <w:rPr>
                            <w:rFonts w:ascii="Times New Roman" w:hAnsi="Times New Roman" w:cs="Times New Roman"/>
                            <w:b/>
                            <w:szCs w:val="20"/>
                          </w:rPr>
                        </w:pPr>
                        <w:r>
                          <w:rPr>
                            <w:rFonts w:ascii="Times New Roman" w:hAnsi="Times New Roman" w:cs="Times New Roman"/>
                            <w:b/>
                            <w:szCs w:val="20"/>
                          </w:rPr>
                          <w:t>20</w:t>
                        </w:r>
                      </w:p>
                    </w:txbxContent>
                  </v:textbox>
                </v:oval>
                <v:oval id="Oval 3989" o:spid="_x0000_s1101" style="position:absolute;left:2070;top:8504;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iuFcgA&#10;AADeAAAADwAAAGRycy9kb3ducmV2LnhtbESPQUsDMRSE74L/ITyhN5uoZWnXpkUKRYXS0tWDx+fm&#10;uVncvGw36Xb7702h4HGYmW+Y+XJwjeipC7VnDQ9jBYK49KbmSsPnx/p+CiJEZIONZ9JwpgDLxe3N&#10;HHPjT7ynvoiVSBAOOWqwMba5lKG05DCMfUucvB/fOYxJdpU0HZ4S3DXyUalMOqw5LVhsaWWp/C2O&#10;TsNKheL79ctstpPt++5gD7tsXfdaj+6Gl2cQkYb4H76234yGJ5XNZnC5k66A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2K4VyAAAAN4AAAAPAAAAAAAAAAAAAAAAAJgCAABk&#10;cnMvZG93bnJldi54bWxQSwUGAAAAAAQABAD1AAAAjQMAAAAA&#10;" strokecolor="#4a7ebb" strokeweight="3.5pt">
                  <v:shadow on="t" opacity="22938f" offset="0"/>
                  <v:textbox inset="0,0,0,0">
                    <w:txbxContent>
                      <w:p w:rsidR="00862F6C" w:rsidRPr="00A87CE9" w:rsidRDefault="00862F6C" w:rsidP="001036CB">
                        <w:pPr>
                          <w:jc w:val="center"/>
                          <w:rPr>
                            <w:rFonts w:ascii="Times New Roman" w:hAnsi="Times New Roman" w:cs="Times New Roman"/>
                            <w:b/>
                            <w:szCs w:val="20"/>
                          </w:rPr>
                        </w:pPr>
                        <w:r>
                          <w:rPr>
                            <w:rFonts w:ascii="Times New Roman" w:hAnsi="Times New Roman" w:cs="Times New Roman"/>
                            <w:b/>
                            <w:szCs w:val="20"/>
                          </w:rPr>
                          <w:t>10</w:t>
                        </w:r>
                      </w:p>
                    </w:txbxContent>
                  </v:textbox>
                </v:oval>
              </v:group>
            </w:pict>
          </mc:Fallback>
        </mc:AlternateContent>
      </w:r>
    </w:p>
    <w:p w:rsidR="008718BD" w:rsidRDefault="008718BD" w:rsidP="004F3AA2">
      <w:pPr>
        <w:spacing w:before="120"/>
        <w:ind w:left="170"/>
        <w:rPr>
          <w:szCs w:val="20"/>
        </w:rPr>
      </w:pPr>
    </w:p>
    <w:p w:rsidR="008718BD" w:rsidRDefault="008718BD" w:rsidP="004F3AA2">
      <w:pPr>
        <w:spacing w:before="120"/>
        <w:ind w:left="170"/>
        <w:rPr>
          <w:szCs w:val="20"/>
        </w:rPr>
      </w:pPr>
    </w:p>
    <w:p w:rsidR="008718BD" w:rsidRDefault="008718BD" w:rsidP="004F3AA2">
      <w:pPr>
        <w:spacing w:before="120"/>
        <w:ind w:left="170"/>
        <w:rPr>
          <w:szCs w:val="20"/>
        </w:rPr>
      </w:pPr>
    </w:p>
    <w:p w:rsidR="008718BD" w:rsidRDefault="008718BD" w:rsidP="004F3AA2">
      <w:pPr>
        <w:spacing w:before="120"/>
        <w:ind w:left="170"/>
        <w:rPr>
          <w:szCs w:val="20"/>
        </w:rPr>
      </w:pPr>
    </w:p>
    <w:p w:rsidR="008718BD" w:rsidRDefault="008718BD" w:rsidP="004F3AA2">
      <w:pPr>
        <w:spacing w:before="120"/>
        <w:ind w:left="170"/>
        <w:rPr>
          <w:szCs w:val="20"/>
        </w:rPr>
      </w:pPr>
    </w:p>
    <w:p w:rsidR="008718BD" w:rsidRDefault="008718BD" w:rsidP="004F3AA2">
      <w:pPr>
        <w:spacing w:before="120"/>
        <w:ind w:left="170"/>
        <w:rPr>
          <w:szCs w:val="20"/>
        </w:rPr>
      </w:pPr>
    </w:p>
    <w:p w:rsidR="008718BD" w:rsidRDefault="008718BD" w:rsidP="004F3AA2">
      <w:pPr>
        <w:spacing w:before="120"/>
        <w:ind w:left="170"/>
        <w:rPr>
          <w:szCs w:val="20"/>
        </w:rPr>
      </w:pPr>
    </w:p>
    <w:p w:rsidR="008718BD" w:rsidRDefault="008718BD" w:rsidP="004F3AA2">
      <w:pPr>
        <w:spacing w:before="120"/>
        <w:ind w:left="170"/>
        <w:rPr>
          <w:szCs w:val="20"/>
        </w:rPr>
      </w:pPr>
    </w:p>
    <w:p w:rsidR="008718BD" w:rsidRDefault="008718BD" w:rsidP="004F3AA2">
      <w:pPr>
        <w:spacing w:before="120"/>
        <w:ind w:left="170"/>
        <w:rPr>
          <w:szCs w:val="20"/>
        </w:rPr>
      </w:pPr>
    </w:p>
    <w:p w:rsidR="00172EBB" w:rsidRDefault="00172EBB" w:rsidP="00EB7EBC">
      <w:pPr>
        <w:spacing w:before="120"/>
        <w:ind w:left="170"/>
        <w:jc w:val="center"/>
        <w:rPr>
          <w:sz w:val="22"/>
          <w:szCs w:val="22"/>
        </w:rPr>
      </w:pPr>
    </w:p>
    <w:p w:rsidR="008718BD" w:rsidRDefault="008718BD" w:rsidP="00EB7EBC">
      <w:pPr>
        <w:spacing w:before="120"/>
        <w:ind w:left="170"/>
        <w:jc w:val="center"/>
        <w:rPr>
          <w:sz w:val="22"/>
          <w:szCs w:val="22"/>
        </w:rPr>
      </w:pPr>
    </w:p>
    <w:p w:rsidR="008718BD" w:rsidRPr="00D63381" w:rsidRDefault="008718BD" w:rsidP="00EB7EBC">
      <w:pPr>
        <w:spacing w:before="120"/>
        <w:ind w:left="170"/>
        <w:jc w:val="center"/>
        <w:rPr>
          <w:sz w:val="22"/>
          <w:szCs w:val="22"/>
        </w:rPr>
      </w:pPr>
    </w:p>
    <w:p w:rsidR="00172EBB" w:rsidRPr="00D63381" w:rsidRDefault="00172EBB" w:rsidP="00EB7EBC">
      <w:pPr>
        <w:spacing w:before="120"/>
        <w:ind w:left="170"/>
        <w:jc w:val="center"/>
        <w:rPr>
          <w:sz w:val="22"/>
          <w:szCs w:val="22"/>
        </w:rPr>
      </w:pPr>
    </w:p>
    <w:p w:rsidR="00172EBB" w:rsidRPr="00D63381" w:rsidRDefault="00172EBB" w:rsidP="00EB7EBC">
      <w:pPr>
        <w:spacing w:before="120"/>
        <w:ind w:left="170"/>
        <w:jc w:val="center"/>
        <w:rPr>
          <w:sz w:val="22"/>
          <w:szCs w:val="22"/>
        </w:rPr>
      </w:pPr>
    </w:p>
    <w:p w:rsidR="008718BD" w:rsidRPr="00D817D4" w:rsidRDefault="008718BD" w:rsidP="008718BD">
      <w:pPr>
        <w:spacing w:before="120"/>
        <w:ind w:left="170"/>
        <w:rPr>
          <w:szCs w:val="20"/>
        </w:rPr>
      </w:pPr>
    </w:p>
    <w:p w:rsidR="005911CB" w:rsidRDefault="005911CB" w:rsidP="008718BD">
      <w:pPr>
        <w:spacing w:before="120"/>
        <w:ind w:left="170"/>
        <w:rPr>
          <w:szCs w:val="20"/>
        </w:rPr>
      </w:pPr>
    </w:p>
    <w:p w:rsidR="005D7067" w:rsidRDefault="005D7067" w:rsidP="008718BD">
      <w:pPr>
        <w:spacing w:before="120"/>
        <w:ind w:left="170"/>
        <w:rPr>
          <w:szCs w:val="20"/>
        </w:rPr>
      </w:pPr>
    </w:p>
    <w:p w:rsidR="005D7067" w:rsidRDefault="005D7067" w:rsidP="008718BD">
      <w:pPr>
        <w:spacing w:before="120"/>
        <w:ind w:left="170"/>
        <w:rPr>
          <w:szCs w:val="20"/>
        </w:rPr>
      </w:pPr>
    </w:p>
    <w:p w:rsidR="00126A26" w:rsidRDefault="00126A26">
      <w:pPr>
        <w:rPr>
          <w:szCs w:val="20"/>
        </w:rPr>
      </w:pPr>
      <w:r>
        <w:rPr>
          <w:szCs w:val="20"/>
        </w:rPr>
        <w:br w:type="page"/>
      </w:r>
    </w:p>
    <w:p w:rsidR="005D7067" w:rsidRPr="00D817D4" w:rsidRDefault="005D7067" w:rsidP="008718BD">
      <w:pPr>
        <w:spacing w:before="120"/>
        <w:ind w:left="170"/>
        <w:rPr>
          <w:szCs w:val="20"/>
        </w:rPr>
      </w:pPr>
    </w:p>
    <w:p w:rsidR="00172EBB" w:rsidRPr="00D817D4" w:rsidRDefault="008718BD" w:rsidP="008718BD">
      <w:pPr>
        <w:spacing w:before="120"/>
        <w:ind w:left="170"/>
        <w:rPr>
          <w:szCs w:val="20"/>
        </w:rPr>
      </w:pPr>
      <w:r w:rsidRPr="00D817D4">
        <w:rPr>
          <w:szCs w:val="20"/>
        </w:rPr>
        <w:t>Switch Valves “Cryostat 4K Circuit”</w:t>
      </w:r>
    </w:p>
    <w:p w:rsidR="00172EBB" w:rsidRPr="00D63381" w:rsidRDefault="00172EBB" w:rsidP="00EB7EBC">
      <w:pPr>
        <w:spacing w:before="120"/>
        <w:ind w:left="170"/>
        <w:jc w:val="center"/>
        <w:rPr>
          <w:sz w:val="22"/>
          <w:szCs w:val="22"/>
        </w:rPr>
      </w:pPr>
    </w:p>
    <w:p w:rsidR="00172EBB" w:rsidRPr="00D63381" w:rsidRDefault="0023450B" w:rsidP="00EB7EBC">
      <w:pPr>
        <w:spacing w:before="120"/>
        <w:ind w:left="170"/>
        <w:jc w:val="center"/>
        <w:rPr>
          <w:sz w:val="22"/>
          <w:szCs w:val="22"/>
        </w:rPr>
      </w:pPr>
      <w:r>
        <w:rPr>
          <w:noProof/>
          <w:szCs w:val="20"/>
          <w:lang w:val="sv-SE" w:eastAsia="sv-SE"/>
        </w:rPr>
        <mc:AlternateContent>
          <mc:Choice Requires="wpg">
            <w:drawing>
              <wp:anchor distT="0" distB="0" distL="114300" distR="114300" simplePos="0" relativeHeight="272833536" behindDoc="0" locked="0" layoutInCell="1" allowOverlap="1">
                <wp:simplePos x="0" y="0"/>
                <wp:positionH relativeFrom="column">
                  <wp:posOffset>366395</wp:posOffset>
                </wp:positionH>
                <wp:positionV relativeFrom="paragraph">
                  <wp:posOffset>72390</wp:posOffset>
                </wp:positionV>
                <wp:extent cx="5554980" cy="4226560"/>
                <wp:effectExtent l="0" t="19050" r="26670" b="21590"/>
                <wp:wrapNone/>
                <wp:docPr id="30548" name="Group 4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4226560"/>
                          <a:chOff x="1995" y="996"/>
                          <a:chExt cx="8748" cy="6656"/>
                        </a:xfrm>
                      </wpg:grpSpPr>
                      <wps:wsp>
                        <wps:cNvPr id="30549" name="AutoShape 5682"/>
                        <wps:cNvCnPr>
                          <a:cxnSpLocks noChangeShapeType="1"/>
                        </wps:cNvCnPr>
                        <wps:spPr bwMode="auto">
                          <a:xfrm>
                            <a:off x="7300" y="2015"/>
                            <a:ext cx="0" cy="538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50" name="Text Box 5683"/>
                        <wps:cNvSpPr txBox="1">
                          <a:spLocks noChangeArrowheads="1"/>
                        </wps:cNvSpPr>
                        <wps:spPr bwMode="auto">
                          <a:xfrm>
                            <a:off x="3126" y="1983"/>
                            <a:ext cx="2944" cy="3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22045" w:rsidRDefault="00862F6C" w:rsidP="003E7B4B">
                              <w:pPr>
                                <w:rPr>
                                  <w:rFonts w:asciiTheme="majorHAnsi" w:hAnsiTheme="majorHAnsi" w:cstheme="majorHAnsi"/>
                                  <w:szCs w:val="20"/>
                                  <w:lang w:val="fr-FR"/>
                                </w:rPr>
                              </w:pPr>
                              <w:r>
                                <w:rPr>
                                  <w:rFonts w:asciiTheme="majorHAnsi" w:hAnsiTheme="majorHAnsi" w:cstheme="majorHAnsi"/>
                                  <w:szCs w:val="20"/>
                                  <w:lang w:val="fr-FR"/>
                                </w:rPr>
                                <w:t xml:space="preserve">Gas Bag &amp; Cryostat-2K = false </w:t>
                              </w:r>
                            </w:p>
                          </w:txbxContent>
                        </wps:txbx>
                        <wps:bodyPr rot="0" vert="horz" wrap="square" lIns="91440" tIns="45720" rIns="91440" bIns="45720" anchor="t" anchorCtr="0" upright="1">
                          <a:noAutofit/>
                        </wps:bodyPr>
                      </wps:wsp>
                      <wps:wsp>
                        <wps:cNvPr id="30551" name="AutoShape 5684"/>
                        <wps:cNvCnPr>
                          <a:cxnSpLocks noChangeShapeType="1"/>
                        </wps:cNvCnPr>
                        <wps:spPr bwMode="auto">
                          <a:xfrm>
                            <a:off x="2942" y="2128"/>
                            <a:ext cx="2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52" name="AutoShape 5685"/>
                        <wps:cNvCnPr>
                          <a:cxnSpLocks noChangeShapeType="1"/>
                        </wps:cNvCnPr>
                        <wps:spPr bwMode="auto">
                          <a:xfrm flipH="1">
                            <a:off x="7356" y="2227"/>
                            <a:ext cx="33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553" name="Rectangle 5686"/>
                        <wps:cNvSpPr>
                          <a:spLocks noChangeArrowheads="1"/>
                        </wps:cNvSpPr>
                        <wps:spPr bwMode="auto">
                          <a:xfrm>
                            <a:off x="4375" y="1186"/>
                            <a:ext cx="2659" cy="541"/>
                          </a:xfrm>
                          <a:prstGeom prst="rect">
                            <a:avLst/>
                          </a:prstGeom>
                          <a:solidFill>
                            <a:srgbClr val="FFFFFF"/>
                          </a:solidFill>
                          <a:ln w="9525">
                            <a:solidFill>
                              <a:srgbClr val="000000"/>
                            </a:solidFill>
                            <a:miter lim="800000"/>
                            <a:headEnd/>
                            <a:tailEnd/>
                          </a:ln>
                        </wps:spPr>
                        <wps:txbx>
                          <w:txbxContent>
                            <w:p w:rsidR="00862F6C" w:rsidRPr="006F52CB" w:rsidRDefault="00862F6C" w:rsidP="00CA7E94">
                              <w:pPr>
                                <w:spacing w:before="40"/>
                                <w:jc w:val="center"/>
                                <w:rPr>
                                  <w:rFonts w:asciiTheme="majorHAnsi" w:hAnsiTheme="majorHAnsi" w:cstheme="majorHAnsi"/>
                                  <w:szCs w:val="20"/>
                                  <w:lang w:val="fr-FR"/>
                                </w:rPr>
                              </w:pPr>
                              <w:r>
                                <w:rPr>
                                  <w:rFonts w:asciiTheme="majorHAnsi" w:hAnsiTheme="majorHAnsi" w:cstheme="majorHAnsi"/>
                                  <w:szCs w:val="20"/>
                                  <w:lang w:val="fr-FR"/>
                                </w:rPr>
                                <w:t>L017 – Cryostat 4 K Circuit</w:t>
                              </w:r>
                            </w:p>
                          </w:txbxContent>
                        </wps:txbx>
                        <wps:bodyPr rot="0" vert="horz" wrap="square" lIns="91440" tIns="45720" rIns="91440" bIns="45720" anchor="t" anchorCtr="0" upright="1">
                          <a:noAutofit/>
                        </wps:bodyPr>
                      </wps:wsp>
                      <wps:wsp>
                        <wps:cNvPr id="30554" name="AutoShape 5687"/>
                        <wps:cNvCnPr>
                          <a:cxnSpLocks noChangeShapeType="1"/>
                        </wps:cNvCnPr>
                        <wps:spPr bwMode="auto">
                          <a:xfrm flipV="1">
                            <a:off x="7185" y="212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55" name="Text Box 5688"/>
                        <wps:cNvSpPr txBox="1">
                          <a:spLocks noChangeArrowheads="1"/>
                        </wps:cNvSpPr>
                        <wps:spPr bwMode="auto">
                          <a:xfrm>
                            <a:off x="7442" y="1833"/>
                            <a:ext cx="2654"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22045" w:rsidRDefault="00862F6C" w:rsidP="003E7B4B">
                              <w:pPr>
                                <w:rPr>
                                  <w:rFonts w:asciiTheme="majorHAnsi" w:hAnsiTheme="majorHAnsi" w:cstheme="majorHAnsi"/>
                                  <w:szCs w:val="20"/>
                                  <w:lang w:val="fr-FR"/>
                                </w:rPr>
                              </w:pPr>
                              <w:r>
                                <w:rPr>
                                  <w:rFonts w:asciiTheme="majorHAnsi" w:hAnsiTheme="majorHAnsi" w:cstheme="majorHAnsi"/>
                                  <w:szCs w:val="20"/>
                                  <w:lang w:val="fr-FR"/>
                                </w:rPr>
                                <w:t>Kaeser &amp; Cryostat-2K = false</w:t>
                              </w:r>
                            </w:p>
                          </w:txbxContent>
                        </wps:txbx>
                        <wps:bodyPr rot="0" vert="horz" wrap="square" lIns="91440" tIns="45720" rIns="91440" bIns="45720" anchor="t" anchorCtr="0" upright="1">
                          <a:noAutofit/>
                        </wps:bodyPr>
                      </wps:wsp>
                      <wps:wsp>
                        <wps:cNvPr id="30556" name="AutoShape 5689"/>
                        <wps:cNvCnPr>
                          <a:cxnSpLocks noChangeShapeType="1"/>
                        </wps:cNvCnPr>
                        <wps:spPr bwMode="auto">
                          <a:xfrm flipV="1">
                            <a:off x="3054" y="2012"/>
                            <a:ext cx="425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57" name="AutoShape 5690"/>
                        <wps:cNvCnPr>
                          <a:cxnSpLocks noChangeShapeType="1"/>
                        </wps:cNvCnPr>
                        <wps:spPr bwMode="auto">
                          <a:xfrm>
                            <a:off x="5715" y="1726"/>
                            <a:ext cx="0" cy="2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0558" name="Group 5694"/>
                        <wpg:cNvGrpSpPr>
                          <a:grpSpLocks/>
                        </wpg:cNvGrpSpPr>
                        <wpg:grpSpPr bwMode="auto">
                          <a:xfrm>
                            <a:off x="6538" y="3342"/>
                            <a:ext cx="3346" cy="620"/>
                            <a:chOff x="3950" y="2277"/>
                            <a:chExt cx="5218" cy="863"/>
                          </a:xfrm>
                        </wpg:grpSpPr>
                        <wps:wsp>
                          <wps:cNvPr id="30559" name="Rectangle 5695"/>
                          <wps:cNvSpPr>
                            <a:spLocks noChangeArrowheads="1"/>
                          </wps:cNvSpPr>
                          <wps:spPr bwMode="auto">
                            <a:xfrm>
                              <a:off x="3950" y="2277"/>
                              <a:ext cx="1751" cy="863"/>
                            </a:xfrm>
                            <a:prstGeom prst="rect">
                              <a:avLst/>
                            </a:prstGeom>
                            <a:solidFill>
                              <a:srgbClr val="FFFFFF"/>
                            </a:solidFill>
                            <a:ln w="9525">
                              <a:solidFill>
                                <a:srgbClr val="000000"/>
                              </a:solidFill>
                              <a:miter lim="800000"/>
                              <a:headEnd/>
                              <a:tailEnd/>
                            </a:ln>
                          </wps:spPr>
                          <wps:txbx>
                            <w:txbxContent>
                              <w:p w:rsidR="00862F6C" w:rsidRPr="00422045" w:rsidRDefault="00862F6C" w:rsidP="003E7B4B">
                                <w:pPr>
                                  <w:jc w:val="center"/>
                                  <w:rPr>
                                    <w:rFonts w:asciiTheme="majorHAnsi" w:hAnsiTheme="majorHAnsi" w:cstheme="majorHAnsi"/>
                                    <w:szCs w:val="20"/>
                                    <w:lang w:val="fr-FR"/>
                                  </w:rPr>
                                </w:pPr>
                                <w:r>
                                  <w:rPr>
                                    <w:rFonts w:asciiTheme="majorHAnsi" w:hAnsiTheme="majorHAnsi" w:cstheme="majorHAnsi"/>
                                    <w:szCs w:val="20"/>
                                    <w:lang w:val="fr-FR"/>
                                  </w:rPr>
                                  <w:t>Gas bag closed</w:t>
                                </w:r>
                              </w:p>
                            </w:txbxContent>
                          </wps:txbx>
                          <wps:bodyPr rot="0" vert="horz" wrap="square" lIns="91440" tIns="45720" rIns="91440" bIns="45720" anchor="t" anchorCtr="0" upright="1">
                            <a:noAutofit/>
                          </wps:bodyPr>
                        </wps:wsp>
                        <wps:wsp>
                          <wps:cNvPr id="30560" name="Text Box 5696"/>
                          <wps:cNvSpPr txBox="1">
                            <a:spLocks noChangeArrowheads="1"/>
                          </wps:cNvSpPr>
                          <wps:spPr bwMode="auto">
                            <a:xfrm>
                              <a:off x="5701" y="2277"/>
                              <a:ext cx="3467" cy="863"/>
                            </a:xfrm>
                            <a:prstGeom prst="rect">
                              <a:avLst/>
                            </a:prstGeom>
                            <a:solidFill>
                              <a:srgbClr val="FFFFFF"/>
                            </a:solidFill>
                            <a:ln w="9525">
                              <a:solidFill>
                                <a:srgbClr val="000000"/>
                              </a:solidFill>
                              <a:miter lim="800000"/>
                              <a:headEnd/>
                              <a:tailEnd/>
                            </a:ln>
                          </wps:spPr>
                          <wps:txbx>
                            <w:txbxContent>
                              <w:p w:rsidR="00862F6C" w:rsidRDefault="00862F6C" w:rsidP="003E7B4B">
                                <w:pPr>
                                  <w:rPr>
                                    <w:rFonts w:asciiTheme="majorHAnsi" w:hAnsiTheme="majorHAnsi" w:cstheme="majorHAnsi"/>
                                    <w:szCs w:val="20"/>
                                  </w:rPr>
                                </w:pPr>
                                <w:r>
                                  <w:rPr>
                                    <w:rFonts w:asciiTheme="majorHAnsi" w:hAnsiTheme="majorHAnsi" w:cstheme="majorHAnsi"/>
                                    <w:szCs w:val="20"/>
                                  </w:rPr>
                                  <w:t xml:space="preserve">Close </w:t>
                                </w:r>
                                <w:r w:rsidRPr="00B82EEA">
                                  <w:rPr>
                                    <w:rFonts w:asciiTheme="majorHAnsi" w:hAnsiTheme="majorHAnsi" w:cstheme="majorHAnsi"/>
                                    <w:szCs w:val="20"/>
                                  </w:rPr>
                                  <w:t>FV58</w:t>
                                </w:r>
                                <w:r>
                                  <w:rPr>
                                    <w:rFonts w:asciiTheme="majorHAnsi" w:hAnsiTheme="majorHAnsi" w:cstheme="majorHAnsi"/>
                                    <w:szCs w:val="20"/>
                                  </w:rPr>
                                  <w:t>4</w:t>
                                </w:r>
                                <w:r w:rsidRPr="00B82EEA">
                                  <w:rPr>
                                    <w:rFonts w:asciiTheme="majorHAnsi" w:hAnsiTheme="majorHAnsi" w:cstheme="majorHAnsi"/>
                                    <w:szCs w:val="20"/>
                                  </w:rPr>
                                  <w:t xml:space="preserve"> </w:t>
                                </w:r>
                              </w:p>
                            </w:txbxContent>
                          </wps:txbx>
                          <wps:bodyPr rot="0" vert="horz" wrap="square" lIns="91440" tIns="45720" rIns="91440" bIns="45720" anchor="t" anchorCtr="0" upright="1">
                            <a:noAutofit/>
                          </wps:bodyPr>
                        </wps:wsp>
                      </wpg:grpSp>
                      <wpg:grpSp>
                        <wpg:cNvPr id="30561" name="Group 5697"/>
                        <wpg:cNvGrpSpPr>
                          <a:grpSpLocks/>
                        </wpg:cNvGrpSpPr>
                        <wpg:grpSpPr bwMode="auto">
                          <a:xfrm>
                            <a:off x="6543" y="4352"/>
                            <a:ext cx="3347" cy="619"/>
                            <a:chOff x="3950" y="2277"/>
                            <a:chExt cx="5218" cy="863"/>
                          </a:xfrm>
                        </wpg:grpSpPr>
                        <wps:wsp>
                          <wps:cNvPr id="30562" name="Rectangle 5698"/>
                          <wps:cNvSpPr>
                            <a:spLocks noChangeArrowheads="1"/>
                          </wps:cNvSpPr>
                          <wps:spPr bwMode="auto">
                            <a:xfrm>
                              <a:off x="3950" y="2277"/>
                              <a:ext cx="1751" cy="863"/>
                            </a:xfrm>
                            <a:prstGeom prst="rect">
                              <a:avLst/>
                            </a:prstGeom>
                            <a:solidFill>
                              <a:srgbClr val="FFFFFF"/>
                            </a:solidFill>
                            <a:ln w="9525">
                              <a:solidFill>
                                <a:srgbClr val="000000"/>
                              </a:solidFill>
                              <a:miter lim="800000"/>
                              <a:headEnd/>
                              <a:tailEnd/>
                            </a:ln>
                          </wps:spPr>
                          <wps:txbx>
                            <w:txbxContent>
                              <w:p w:rsidR="00862F6C" w:rsidRPr="00422045" w:rsidRDefault="00862F6C" w:rsidP="003E7B4B">
                                <w:pPr>
                                  <w:jc w:val="center"/>
                                  <w:rPr>
                                    <w:rFonts w:asciiTheme="majorHAnsi" w:hAnsiTheme="majorHAnsi" w:cstheme="majorHAnsi"/>
                                    <w:szCs w:val="20"/>
                                    <w:lang w:val="fr-FR"/>
                                  </w:rPr>
                                </w:pPr>
                                <w:r>
                                  <w:rPr>
                                    <w:rFonts w:asciiTheme="majorHAnsi" w:hAnsiTheme="majorHAnsi" w:cstheme="majorHAnsi"/>
                                    <w:szCs w:val="20"/>
                                    <w:lang w:val="fr-FR"/>
                                  </w:rPr>
                                  <w:t>Kaeser open</w:t>
                                </w:r>
                              </w:p>
                            </w:txbxContent>
                          </wps:txbx>
                          <wps:bodyPr rot="0" vert="horz" wrap="square" lIns="91440" tIns="45720" rIns="91440" bIns="45720" anchor="t" anchorCtr="0" upright="1">
                            <a:noAutofit/>
                          </wps:bodyPr>
                        </wps:wsp>
                        <wps:wsp>
                          <wps:cNvPr id="30563" name="Text Box 5699"/>
                          <wps:cNvSpPr txBox="1">
                            <a:spLocks noChangeArrowheads="1"/>
                          </wps:cNvSpPr>
                          <wps:spPr bwMode="auto">
                            <a:xfrm>
                              <a:off x="5701" y="2277"/>
                              <a:ext cx="3467" cy="863"/>
                            </a:xfrm>
                            <a:prstGeom prst="rect">
                              <a:avLst/>
                            </a:prstGeom>
                            <a:solidFill>
                              <a:srgbClr val="FFFFFF"/>
                            </a:solidFill>
                            <a:ln w="9525">
                              <a:solidFill>
                                <a:srgbClr val="000000"/>
                              </a:solidFill>
                              <a:miter lim="800000"/>
                              <a:headEnd/>
                              <a:tailEnd/>
                            </a:ln>
                          </wps:spPr>
                          <wps:txb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 xml:space="preserve">Open </w:t>
                                </w:r>
                                <w:r w:rsidRPr="00B82EEA">
                                  <w:rPr>
                                    <w:rFonts w:asciiTheme="majorHAnsi" w:hAnsiTheme="majorHAnsi" w:cstheme="majorHAnsi"/>
                                    <w:szCs w:val="20"/>
                                  </w:rPr>
                                  <w:t>FV58</w:t>
                                </w:r>
                                <w:r>
                                  <w:rPr>
                                    <w:rFonts w:asciiTheme="majorHAnsi" w:hAnsiTheme="majorHAnsi" w:cstheme="majorHAnsi"/>
                                    <w:szCs w:val="20"/>
                                  </w:rPr>
                                  <w:t>1</w:t>
                                </w:r>
                              </w:p>
                            </w:txbxContent>
                          </wps:txbx>
                          <wps:bodyPr rot="0" vert="horz" wrap="square" lIns="91440" tIns="45720" rIns="91440" bIns="45720" anchor="t" anchorCtr="0" upright="1">
                            <a:noAutofit/>
                          </wps:bodyPr>
                        </wps:wsp>
                      </wpg:grpSp>
                      <wps:wsp>
                        <wps:cNvPr id="30564" name="AutoShape 5703"/>
                        <wps:cNvCnPr>
                          <a:cxnSpLocks noChangeShapeType="1"/>
                        </wps:cNvCnPr>
                        <wps:spPr bwMode="auto">
                          <a:xfrm>
                            <a:off x="3059" y="2019"/>
                            <a:ext cx="0" cy="56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65" name="AutoShape 5704"/>
                        <wps:cNvCnPr>
                          <a:cxnSpLocks noChangeShapeType="1"/>
                        </wps:cNvCnPr>
                        <wps:spPr bwMode="auto">
                          <a:xfrm>
                            <a:off x="2012" y="2222"/>
                            <a:ext cx="0" cy="521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66" name="AutoShape 5706"/>
                        <wps:cNvCnPr>
                          <a:cxnSpLocks noChangeShapeType="1"/>
                        </wps:cNvCnPr>
                        <wps:spPr bwMode="auto">
                          <a:xfrm>
                            <a:off x="10717" y="2209"/>
                            <a:ext cx="0" cy="54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67" name="AutoShape 5707"/>
                        <wps:cNvCnPr>
                          <a:cxnSpLocks noChangeShapeType="1"/>
                        </wps:cNvCnPr>
                        <wps:spPr bwMode="auto">
                          <a:xfrm flipV="1">
                            <a:off x="3033" y="7641"/>
                            <a:ext cx="77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0568" name="Group 5723"/>
                        <wpg:cNvGrpSpPr>
                          <a:grpSpLocks/>
                        </wpg:cNvGrpSpPr>
                        <wpg:grpSpPr bwMode="auto">
                          <a:xfrm>
                            <a:off x="2284" y="3353"/>
                            <a:ext cx="3347" cy="620"/>
                            <a:chOff x="3950" y="2277"/>
                            <a:chExt cx="5218" cy="863"/>
                          </a:xfrm>
                        </wpg:grpSpPr>
                        <wps:wsp>
                          <wps:cNvPr id="30569" name="Rectangle 5724"/>
                          <wps:cNvSpPr>
                            <a:spLocks noChangeArrowheads="1"/>
                          </wps:cNvSpPr>
                          <wps:spPr bwMode="auto">
                            <a:xfrm>
                              <a:off x="3950" y="2277"/>
                              <a:ext cx="1751" cy="863"/>
                            </a:xfrm>
                            <a:prstGeom prst="rect">
                              <a:avLst/>
                            </a:prstGeom>
                            <a:solidFill>
                              <a:srgbClr val="FFFFFF"/>
                            </a:solidFill>
                            <a:ln w="9525">
                              <a:solidFill>
                                <a:srgbClr val="000000"/>
                              </a:solidFill>
                              <a:miter lim="800000"/>
                              <a:headEnd/>
                              <a:tailEnd/>
                            </a:ln>
                          </wps:spPr>
                          <wps:txbx>
                            <w:txbxContent>
                              <w:p w:rsidR="00862F6C" w:rsidRPr="00422045" w:rsidRDefault="00862F6C" w:rsidP="003E7B4B">
                                <w:pPr>
                                  <w:jc w:val="center"/>
                                  <w:rPr>
                                    <w:rFonts w:asciiTheme="majorHAnsi" w:hAnsiTheme="majorHAnsi" w:cstheme="majorHAnsi"/>
                                    <w:szCs w:val="20"/>
                                    <w:lang w:val="fr-FR"/>
                                  </w:rPr>
                                </w:pPr>
                                <w:r>
                                  <w:rPr>
                                    <w:rFonts w:asciiTheme="majorHAnsi" w:hAnsiTheme="majorHAnsi" w:cstheme="majorHAnsi"/>
                                    <w:szCs w:val="20"/>
                                    <w:lang w:val="fr-FR"/>
                                  </w:rPr>
                                  <w:t>Kaeser closed</w:t>
                                </w:r>
                              </w:p>
                            </w:txbxContent>
                          </wps:txbx>
                          <wps:bodyPr rot="0" vert="horz" wrap="square" lIns="91440" tIns="45720" rIns="91440" bIns="45720" anchor="t" anchorCtr="0" upright="1">
                            <a:noAutofit/>
                          </wps:bodyPr>
                        </wps:wsp>
                        <wps:wsp>
                          <wps:cNvPr id="30570" name="Text Box 5725"/>
                          <wps:cNvSpPr txBox="1">
                            <a:spLocks noChangeArrowheads="1"/>
                          </wps:cNvSpPr>
                          <wps:spPr bwMode="auto">
                            <a:xfrm>
                              <a:off x="5701" y="2277"/>
                              <a:ext cx="3467" cy="863"/>
                            </a:xfrm>
                            <a:prstGeom prst="rect">
                              <a:avLst/>
                            </a:prstGeom>
                            <a:solidFill>
                              <a:srgbClr val="FFFFFF"/>
                            </a:solidFill>
                            <a:ln w="9525">
                              <a:solidFill>
                                <a:srgbClr val="000000"/>
                              </a:solidFill>
                              <a:miter lim="800000"/>
                              <a:headEnd/>
                              <a:tailEnd/>
                            </a:ln>
                          </wps:spPr>
                          <wps:txb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 xml:space="preserve">Close </w:t>
                                </w:r>
                                <w:r w:rsidRPr="00B82EEA">
                                  <w:rPr>
                                    <w:rFonts w:asciiTheme="majorHAnsi" w:hAnsiTheme="majorHAnsi" w:cstheme="majorHAnsi"/>
                                    <w:szCs w:val="20"/>
                                  </w:rPr>
                                  <w:t>FV58</w:t>
                                </w:r>
                                <w:r>
                                  <w:rPr>
                                    <w:rFonts w:asciiTheme="majorHAnsi" w:hAnsiTheme="majorHAnsi" w:cstheme="majorHAnsi"/>
                                    <w:szCs w:val="20"/>
                                  </w:rPr>
                                  <w:t>1</w:t>
                                </w:r>
                              </w:p>
                            </w:txbxContent>
                          </wps:txbx>
                          <wps:bodyPr rot="0" vert="horz" wrap="square" lIns="91440" tIns="45720" rIns="91440" bIns="45720" anchor="t" anchorCtr="0" upright="1">
                            <a:noAutofit/>
                          </wps:bodyPr>
                        </wps:wsp>
                      </wpg:grpSp>
                      <wpg:grpSp>
                        <wpg:cNvPr id="30571" name="Group 5726"/>
                        <wpg:cNvGrpSpPr>
                          <a:grpSpLocks/>
                        </wpg:cNvGrpSpPr>
                        <wpg:grpSpPr bwMode="auto">
                          <a:xfrm>
                            <a:off x="2290" y="4362"/>
                            <a:ext cx="3346" cy="620"/>
                            <a:chOff x="3950" y="2277"/>
                            <a:chExt cx="5218" cy="863"/>
                          </a:xfrm>
                        </wpg:grpSpPr>
                        <wps:wsp>
                          <wps:cNvPr id="30572" name="Rectangle 5727"/>
                          <wps:cNvSpPr>
                            <a:spLocks noChangeArrowheads="1"/>
                          </wps:cNvSpPr>
                          <wps:spPr bwMode="auto">
                            <a:xfrm>
                              <a:off x="3950" y="2277"/>
                              <a:ext cx="1751" cy="863"/>
                            </a:xfrm>
                            <a:prstGeom prst="rect">
                              <a:avLst/>
                            </a:prstGeom>
                            <a:solidFill>
                              <a:srgbClr val="FFFFFF"/>
                            </a:solidFill>
                            <a:ln w="9525">
                              <a:solidFill>
                                <a:srgbClr val="000000"/>
                              </a:solidFill>
                              <a:miter lim="800000"/>
                              <a:headEnd/>
                              <a:tailEnd/>
                            </a:ln>
                          </wps:spPr>
                          <wps:txbx>
                            <w:txbxContent>
                              <w:p w:rsidR="00862F6C" w:rsidRPr="00422045" w:rsidRDefault="00862F6C" w:rsidP="003E7B4B">
                                <w:pPr>
                                  <w:jc w:val="center"/>
                                  <w:rPr>
                                    <w:rFonts w:asciiTheme="majorHAnsi" w:hAnsiTheme="majorHAnsi" w:cstheme="majorHAnsi"/>
                                    <w:szCs w:val="20"/>
                                    <w:lang w:val="fr-FR"/>
                                  </w:rPr>
                                </w:pPr>
                                <w:r>
                                  <w:rPr>
                                    <w:rFonts w:asciiTheme="majorHAnsi" w:hAnsiTheme="majorHAnsi" w:cstheme="majorHAnsi"/>
                                    <w:szCs w:val="20"/>
                                    <w:lang w:val="fr-FR"/>
                                  </w:rPr>
                                  <w:t>Gas bag  open</w:t>
                                </w:r>
                              </w:p>
                            </w:txbxContent>
                          </wps:txbx>
                          <wps:bodyPr rot="0" vert="horz" wrap="square" lIns="91440" tIns="45720" rIns="91440" bIns="45720" anchor="t" anchorCtr="0" upright="1">
                            <a:noAutofit/>
                          </wps:bodyPr>
                        </wps:wsp>
                        <wps:wsp>
                          <wps:cNvPr id="30573" name="Text Box 5728"/>
                          <wps:cNvSpPr txBox="1">
                            <a:spLocks noChangeArrowheads="1"/>
                          </wps:cNvSpPr>
                          <wps:spPr bwMode="auto">
                            <a:xfrm>
                              <a:off x="5701" y="2277"/>
                              <a:ext cx="3467" cy="863"/>
                            </a:xfrm>
                            <a:prstGeom prst="rect">
                              <a:avLst/>
                            </a:prstGeom>
                            <a:solidFill>
                              <a:srgbClr val="FFFFFF"/>
                            </a:solidFill>
                            <a:ln w="9525">
                              <a:solidFill>
                                <a:srgbClr val="000000"/>
                              </a:solidFill>
                              <a:miter lim="800000"/>
                              <a:headEnd/>
                              <a:tailEnd/>
                            </a:ln>
                          </wps:spPr>
                          <wps:txbx>
                            <w:txbxContent>
                              <w:p w:rsidR="00862F6C" w:rsidRDefault="00862F6C" w:rsidP="003E7B4B">
                                <w:pPr>
                                  <w:rPr>
                                    <w:rFonts w:asciiTheme="majorHAnsi" w:hAnsiTheme="majorHAnsi" w:cstheme="majorHAnsi"/>
                                    <w:szCs w:val="20"/>
                                  </w:rPr>
                                </w:pPr>
                                <w:r>
                                  <w:rPr>
                                    <w:rFonts w:asciiTheme="majorHAnsi" w:hAnsiTheme="majorHAnsi" w:cstheme="majorHAnsi"/>
                                    <w:szCs w:val="20"/>
                                  </w:rPr>
                                  <w:t>Open FV584</w:t>
                                </w:r>
                              </w:p>
                            </w:txbxContent>
                          </wps:txbx>
                          <wps:bodyPr rot="0" vert="horz" wrap="square" lIns="91440" tIns="45720" rIns="91440" bIns="45720" anchor="t" anchorCtr="0" upright="1">
                            <a:noAutofit/>
                          </wps:bodyPr>
                        </wps:wsp>
                      </wpg:grpSp>
                      <wps:wsp>
                        <wps:cNvPr id="30574" name="AutoShape 5732"/>
                        <wps:cNvCnPr>
                          <a:cxnSpLocks noChangeShapeType="1"/>
                        </wps:cNvCnPr>
                        <wps:spPr bwMode="auto">
                          <a:xfrm flipH="1">
                            <a:off x="2023" y="2227"/>
                            <a:ext cx="1029" cy="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30575" name="Rectangle 5721"/>
                        <wps:cNvSpPr>
                          <a:spLocks noChangeArrowheads="1"/>
                        </wps:cNvSpPr>
                        <wps:spPr bwMode="auto">
                          <a:xfrm>
                            <a:off x="2308" y="2357"/>
                            <a:ext cx="1123" cy="620"/>
                          </a:xfrm>
                          <a:prstGeom prst="rect">
                            <a:avLst/>
                          </a:prstGeom>
                          <a:solidFill>
                            <a:srgbClr val="FFFFFF"/>
                          </a:solidFill>
                          <a:ln w="9525">
                            <a:solidFill>
                              <a:srgbClr val="000000"/>
                            </a:solidFill>
                            <a:miter lim="800000"/>
                            <a:headEnd/>
                            <a:tailEnd/>
                          </a:ln>
                        </wps:spPr>
                        <wps:txbx>
                          <w:txbxContent>
                            <w:p w:rsidR="00862F6C" w:rsidRPr="00B82EEA" w:rsidRDefault="00862F6C" w:rsidP="003E7B4B">
                              <w:pPr>
                                <w:jc w:val="center"/>
                                <w:rPr>
                                  <w:rFonts w:asciiTheme="majorHAnsi" w:hAnsiTheme="majorHAnsi" w:cstheme="majorHAnsi"/>
                                  <w:szCs w:val="20"/>
                                </w:rPr>
                              </w:pPr>
                              <w:r>
                                <w:rPr>
                                  <w:rFonts w:asciiTheme="majorHAnsi" w:hAnsiTheme="majorHAnsi" w:cstheme="majorHAnsi"/>
                                  <w:szCs w:val="20"/>
                                </w:rPr>
                                <w:t xml:space="preserve">Circuit Isolated </w:t>
                              </w:r>
                            </w:p>
                          </w:txbxContent>
                        </wps:txbx>
                        <wps:bodyPr rot="0" vert="horz" wrap="square" lIns="91440" tIns="45720" rIns="91440" bIns="45720" anchor="t" anchorCtr="0" upright="1">
                          <a:noAutofit/>
                        </wps:bodyPr>
                      </wps:wsp>
                      <wps:wsp>
                        <wps:cNvPr id="30576" name="Text Box 5722"/>
                        <wps:cNvSpPr txBox="1">
                          <a:spLocks noChangeArrowheads="1"/>
                        </wps:cNvSpPr>
                        <wps:spPr bwMode="auto">
                          <a:xfrm>
                            <a:off x="3431" y="2357"/>
                            <a:ext cx="2438" cy="620"/>
                          </a:xfrm>
                          <a:prstGeom prst="rect">
                            <a:avLst/>
                          </a:prstGeom>
                          <a:solidFill>
                            <a:srgbClr val="FFFFFF"/>
                          </a:solidFill>
                          <a:ln w="9525">
                            <a:solidFill>
                              <a:srgbClr val="000000"/>
                            </a:solidFill>
                            <a:miter lim="800000"/>
                            <a:headEnd/>
                            <a:tailEnd/>
                          </a:ln>
                        </wps:spPr>
                        <wps:txbx>
                          <w:txbxContent>
                            <w:p w:rsidR="00862F6C" w:rsidRDefault="00862F6C" w:rsidP="003E7B4B">
                              <w:pPr>
                                <w:rPr>
                                  <w:rFonts w:asciiTheme="majorHAnsi" w:hAnsiTheme="majorHAnsi" w:cstheme="majorHAnsi"/>
                                  <w:szCs w:val="20"/>
                                </w:rPr>
                              </w:pPr>
                              <w:r>
                                <w:rPr>
                                  <w:rFonts w:asciiTheme="majorHAnsi" w:hAnsiTheme="majorHAnsi" w:cstheme="majorHAnsi"/>
                                  <w:szCs w:val="20"/>
                                </w:rPr>
                                <w:t>CV</w:t>
                              </w:r>
                              <w:r w:rsidRPr="00B82EEA">
                                <w:rPr>
                                  <w:rFonts w:asciiTheme="majorHAnsi" w:hAnsiTheme="majorHAnsi" w:cstheme="majorHAnsi"/>
                                  <w:szCs w:val="20"/>
                                </w:rPr>
                                <w:t>5</w:t>
                              </w:r>
                              <w:r>
                                <w:rPr>
                                  <w:rFonts w:asciiTheme="majorHAnsi" w:hAnsiTheme="majorHAnsi" w:cstheme="majorHAnsi"/>
                                  <w:szCs w:val="20"/>
                                </w:rPr>
                                <w:t>8</w:t>
                              </w:r>
                              <w:r w:rsidRPr="00B82EEA">
                                <w:rPr>
                                  <w:rFonts w:asciiTheme="majorHAnsi" w:hAnsiTheme="majorHAnsi" w:cstheme="majorHAnsi"/>
                                  <w:szCs w:val="20"/>
                                </w:rPr>
                                <w:t>1 closing with slope</w:t>
                              </w:r>
                            </w:p>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FV581 opened</w:t>
                              </w:r>
                            </w:p>
                          </w:txbxContent>
                        </wps:txbx>
                        <wps:bodyPr rot="0" vert="horz" wrap="square" lIns="91440" tIns="45720" rIns="91440" bIns="45720" anchor="t" anchorCtr="0" upright="1">
                          <a:noAutofit/>
                        </wps:bodyPr>
                      </wps:wsp>
                      <wps:wsp>
                        <wps:cNvPr id="30577" name="Rectangle 5692"/>
                        <wps:cNvSpPr>
                          <a:spLocks noChangeArrowheads="1"/>
                        </wps:cNvSpPr>
                        <wps:spPr bwMode="auto">
                          <a:xfrm>
                            <a:off x="6562" y="2347"/>
                            <a:ext cx="1123" cy="619"/>
                          </a:xfrm>
                          <a:prstGeom prst="rect">
                            <a:avLst/>
                          </a:prstGeom>
                          <a:solidFill>
                            <a:srgbClr val="FFFFFF"/>
                          </a:solidFill>
                          <a:ln w="9525">
                            <a:solidFill>
                              <a:srgbClr val="000000"/>
                            </a:solidFill>
                            <a:miter lim="800000"/>
                            <a:headEnd/>
                            <a:tailEnd/>
                          </a:ln>
                        </wps:spPr>
                        <wps:txbx>
                          <w:txbxContent>
                            <w:p w:rsidR="00862F6C" w:rsidRPr="00B82EEA" w:rsidRDefault="00862F6C" w:rsidP="003E7B4B">
                              <w:pPr>
                                <w:jc w:val="center"/>
                                <w:rPr>
                                  <w:rFonts w:asciiTheme="majorHAnsi" w:hAnsiTheme="majorHAnsi" w:cstheme="majorHAnsi"/>
                                  <w:szCs w:val="20"/>
                                </w:rPr>
                              </w:pPr>
                              <w:r>
                                <w:rPr>
                                  <w:rFonts w:asciiTheme="majorHAnsi" w:hAnsiTheme="majorHAnsi" w:cstheme="majorHAnsi"/>
                                  <w:szCs w:val="20"/>
                                </w:rPr>
                                <w:t xml:space="preserve">Circuit Isolated </w:t>
                              </w:r>
                            </w:p>
                          </w:txbxContent>
                        </wps:txbx>
                        <wps:bodyPr rot="0" vert="horz" wrap="square" lIns="91440" tIns="45720" rIns="91440" bIns="45720" anchor="t" anchorCtr="0" upright="1">
                          <a:noAutofit/>
                        </wps:bodyPr>
                      </wps:wsp>
                      <wps:wsp>
                        <wps:cNvPr id="30578" name="Text Box 5693"/>
                        <wps:cNvSpPr txBox="1">
                          <a:spLocks noChangeArrowheads="1"/>
                        </wps:cNvSpPr>
                        <wps:spPr bwMode="auto">
                          <a:xfrm>
                            <a:off x="7685" y="2347"/>
                            <a:ext cx="2778" cy="619"/>
                          </a:xfrm>
                          <a:prstGeom prst="rect">
                            <a:avLst/>
                          </a:prstGeom>
                          <a:solidFill>
                            <a:srgbClr val="FFFFFF"/>
                          </a:solidFill>
                          <a:ln w="9525">
                            <a:solidFill>
                              <a:srgbClr val="000000"/>
                            </a:solidFill>
                            <a:miter lim="800000"/>
                            <a:headEnd/>
                            <a:tailEnd/>
                          </a:ln>
                        </wps:spPr>
                        <wps:txbx>
                          <w:txbxContent>
                            <w:p w:rsidR="00862F6C" w:rsidRDefault="00862F6C" w:rsidP="003E7B4B">
                              <w:pPr>
                                <w:rPr>
                                  <w:rFonts w:asciiTheme="majorHAnsi" w:hAnsiTheme="majorHAnsi" w:cstheme="majorHAnsi"/>
                                  <w:szCs w:val="20"/>
                                </w:rPr>
                              </w:pPr>
                              <w:r>
                                <w:rPr>
                                  <w:rFonts w:asciiTheme="majorHAnsi" w:hAnsiTheme="majorHAnsi" w:cstheme="majorHAnsi"/>
                                  <w:szCs w:val="20"/>
                                </w:rPr>
                                <w:t>CV</w:t>
                              </w:r>
                              <w:r w:rsidRPr="00B82EEA">
                                <w:rPr>
                                  <w:rFonts w:asciiTheme="majorHAnsi" w:hAnsiTheme="majorHAnsi" w:cstheme="majorHAnsi"/>
                                  <w:szCs w:val="20"/>
                                </w:rPr>
                                <w:t>5</w:t>
                              </w:r>
                              <w:r>
                                <w:rPr>
                                  <w:rFonts w:asciiTheme="majorHAnsi" w:hAnsiTheme="majorHAnsi" w:cstheme="majorHAnsi"/>
                                  <w:szCs w:val="20"/>
                                </w:rPr>
                                <w:t>8</w:t>
                              </w:r>
                              <w:r w:rsidRPr="00B82EEA">
                                <w:rPr>
                                  <w:rFonts w:asciiTheme="majorHAnsi" w:hAnsiTheme="majorHAnsi" w:cstheme="majorHAnsi"/>
                                  <w:szCs w:val="20"/>
                                </w:rPr>
                                <w:t>1 closing with slope</w:t>
                              </w:r>
                            </w:p>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FV584 opened</w:t>
                              </w:r>
                            </w:p>
                          </w:txbxContent>
                        </wps:txbx>
                        <wps:bodyPr rot="0" vert="horz" wrap="square" lIns="91440" tIns="45720" rIns="91440" bIns="45720" anchor="t" anchorCtr="0" upright="1">
                          <a:noAutofit/>
                        </wps:bodyPr>
                      </wps:wsp>
                      <wps:wsp>
                        <wps:cNvPr id="30579" name="Rectangle 5701"/>
                        <wps:cNvSpPr>
                          <a:spLocks noChangeArrowheads="1"/>
                        </wps:cNvSpPr>
                        <wps:spPr bwMode="auto">
                          <a:xfrm>
                            <a:off x="6519" y="5385"/>
                            <a:ext cx="1252" cy="619"/>
                          </a:xfrm>
                          <a:prstGeom prst="rect">
                            <a:avLst/>
                          </a:prstGeom>
                          <a:solidFill>
                            <a:srgbClr val="FFFFFF"/>
                          </a:solidFill>
                          <a:ln w="9525">
                            <a:solidFill>
                              <a:srgbClr val="000000"/>
                            </a:solidFill>
                            <a:miter lim="800000"/>
                            <a:headEnd/>
                            <a:tailEnd/>
                          </a:ln>
                        </wps:spPr>
                        <wps:txbx>
                          <w:txbxContent>
                            <w:p w:rsidR="00862F6C" w:rsidRPr="00B82EEA" w:rsidRDefault="00862F6C" w:rsidP="003E7B4B">
                              <w:pPr>
                                <w:jc w:val="center"/>
                                <w:rPr>
                                  <w:rFonts w:asciiTheme="majorHAnsi" w:hAnsiTheme="majorHAnsi" w:cstheme="majorHAnsi"/>
                                  <w:szCs w:val="20"/>
                                </w:rPr>
                              </w:pPr>
                              <w:r>
                                <w:rPr>
                                  <w:rFonts w:asciiTheme="majorHAnsi" w:hAnsiTheme="majorHAnsi" w:cstheme="majorHAnsi"/>
                                  <w:szCs w:val="20"/>
                                </w:rPr>
                                <w:t>Circuit connected</w:t>
                              </w:r>
                            </w:p>
                          </w:txbxContent>
                        </wps:txbx>
                        <wps:bodyPr rot="0" vert="horz" wrap="square" lIns="91440" tIns="45720" rIns="91440" bIns="45720" anchor="t" anchorCtr="0" upright="1">
                          <a:noAutofit/>
                        </wps:bodyPr>
                      </wps:wsp>
                      <wps:wsp>
                        <wps:cNvPr id="30580" name="Text Box 5702"/>
                        <wps:cNvSpPr txBox="1">
                          <a:spLocks noChangeArrowheads="1"/>
                        </wps:cNvSpPr>
                        <wps:spPr bwMode="auto">
                          <a:xfrm>
                            <a:off x="7771" y="5385"/>
                            <a:ext cx="2438" cy="619"/>
                          </a:xfrm>
                          <a:prstGeom prst="rect">
                            <a:avLst/>
                          </a:prstGeom>
                          <a:solidFill>
                            <a:srgbClr val="FFFFFF"/>
                          </a:solidFill>
                          <a:ln w="9525">
                            <a:solidFill>
                              <a:srgbClr val="000000"/>
                            </a:solidFill>
                            <a:miter lim="800000"/>
                            <a:headEnd/>
                            <a:tailEnd/>
                          </a:ln>
                        </wps:spPr>
                        <wps:txbx>
                          <w:txbxContent>
                            <w:p w:rsidR="00862F6C" w:rsidRDefault="00862F6C" w:rsidP="003E7B4B">
                              <w:pPr>
                                <w:rPr>
                                  <w:rFonts w:asciiTheme="majorHAnsi" w:hAnsiTheme="majorHAnsi" w:cstheme="majorHAnsi"/>
                                  <w:szCs w:val="20"/>
                                </w:rPr>
                              </w:pPr>
                              <w:r w:rsidRPr="00B82EEA">
                                <w:rPr>
                                  <w:rFonts w:asciiTheme="majorHAnsi" w:hAnsiTheme="majorHAnsi" w:cstheme="majorHAnsi"/>
                                  <w:szCs w:val="20"/>
                                </w:rPr>
                                <w:t>CV581 opening with slope</w:t>
                              </w:r>
                            </w:p>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FV581 opened</w:t>
                              </w:r>
                            </w:p>
                          </w:txbxContent>
                        </wps:txbx>
                        <wps:bodyPr rot="0" vert="horz" wrap="square" lIns="91440" tIns="45720" rIns="91440" bIns="45720" anchor="t" anchorCtr="0" upright="1">
                          <a:noAutofit/>
                        </wps:bodyPr>
                      </wps:wsp>
                      <wps:wsp>
                        <wps:cNvPr id="30581" name="Rectangle 5730"/>
                        <wps:cNvSpPr>
                          <a:spLocks noChangeArrowheads="1"/>
                        </wps:cNvSpPr>
                        <wps:spPr bwMode="auto">
                          <a:xfrm>
                            <a:off x="2276" y="5395"/>
                            <a:ext cx="1230" cy="620"/>
                          </a:xfrm>
                          <a:prstGeom prst="rect">
                            <a:avLst/>
                          </a:prstGeom>
                          <a:solidFill>
                            <a:srgbClr val="FFFFFF"/>
                          </a:solidFill>
                          <a:ln w="9525">
                            <a:solidFill>
                              <a:srgbClr val="000000"/>
                            </a:solidFill>
                            <a:miter lim="800000"/>
                            <a:headEnd/>
                            <a:tailEnd/>
                          </a:ln>
                        </wps:spPr>
                        <wps:txbx>
                          <w:txbxContent>
                            <w:p w:rsidR="00862F6C" w:rsidRPr="00B82EEA" w:rsidRDefault="00862F6C" w:rsidP="003E7B4B">
                              <w:pPr>
                                <w:jc w:val="center"/>
                                <w:rPr>
                                  <w:rFonts w:asciiTheme="majorHAnsi" w:hAnsiTheme="majorHAnsi" w:cstheme="majorHAnsi"/>
                                  <w:szCs w:val="20"/>
                                </w:rPr>
                              </w:pPr>
                              <w:r>
                                <w:rPr>
                                  <w:rFonts w:asciiTheme="majorHAnsi" w:hAnsiTheme="majorHAnsi" w:cstheme="majorHAnsi"/>
                                  <w:szCs w:val="20"/>
                                </w:rPr>
                                <w:t>Circuit connected</w:t>
                              </w:r>
                            </w:p>
                          </w:txbxContent>
                        </wps:txbx>
                        <wps:bodyPr rot="0" vert="horz" wrap="square" lIns="91440" tIns="45720" rIns="91440" bIns="45720" anchor="t" anchorCtr="0" upright="1">
                          <a:noAutofit/>
                        </wps:bodyPr>
                      </wps:wsp>
                      <wps:wsp>
                        <wps:cNvPr id="30582" name="Text Box 5731"/>
                        <wps:cNvSpPr txBox="1">
                          <a:spLocks noChangeArrowheads="1"/>
                        </wps:cNvSpPr>
                        <wps:spPr bwMode="auto">
                          <a:xfrm>
                            <a:off x="3506" y="5395"/>
                            <a:ext cx="2535" cy="620"/>
                          </a:xfrm>
                          <a:prstGeom prst="rect">
                            <a:avLst/>
                          </a:prstGeom>
                          <a:solidFill>
                            <a:srgbClr val="FFFFFF"/>
                          </a:solidFill>
                          <a:ln w="9525">
                            <a:solidFill>
                              <a:srgbClr val="000000"/>
                            </a:solidFill>
                            <a:miter lim="800000"/>
                            <a:headEnd/>
                            <a:tailEnd/>
                          </a:ln>
                        </wps:spPr>
                        <wps:txbx>
                          <w:txbxContent>
                            <w:p w:rsidR="00862F6C" w:rsidRDefault="00862F6C" w:rsidP="003E7B4B">
                              <w:pPr>
                                <w:rPr>
                                  <w:rFonts w:asciiTheme="majorHAnsi" w:hAnsiTheme="majorHAnsi" w:cstheme="majorHAnsi"/>
                                  <w:szCs w:val="20"/>
                                </w:rPr>
                              </w:pPr>
                              <w:r w:rsidRPr="00B82EEA">
                                <w:rPr>
                                  <w:rFonts w:asciiTheme="majorHAnsi" w:hAnsiTheme="majorHAnsi" w:cstheme="majorHAnsi"/>
                                  <w:szCs w:val="20"/>
                                </w:rPr>
                                <w:t>CV581 opening with slope</w:t>
                              </w:r>
                            </w:p>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FV584 opened</w:t>
                              </w:r>
                            </w:p>
                          </w:txbxContent>
                        </wps:txbx>
                        <wps:bodyPr rot="0" vert="horz" wrap="square" lIns="91440" tIns="45720" rIns="91440" bIns="45720" anchor="t" anchorCtr="0" upright="1">
                          <a:noAutofit/>
                        </wps:bodyPr>
                      </wps:wsp>
                      <wps:wsp>
                        <wps:cNvPr id="30583" name="Text Box 5718"/>
                        <wps:cNvSpPr txBox="1">
                          <a:spLocks noChangeArrowheads="1"/>
                        </wps:cNvSpPr>
                        <wps:spPr bwMode="auto">
                          <a:xfrm>
                            <a:off x="3084" y="4977"/>
                            <a:ext cx="2514"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FV584 opened</w:t>
                              </w:r>
                            </w:p>
                          </w:txbxContent>
                        </wps:txbx>
                        <wps:bodyPr rot="0" vert="horz" wrap="square" lIns="91440" tIns="45720" rIns="91440" bIns="45720" anchor="t" anchorCtr="0" upright="1">
                          <a:noAutofit/>
                        </wps:bodyPr>
                      </wps:wsp>
                      <wps:wsp>
                        <wps:cNvPr id="30584" name="AutoShape 5719"/>
                        <wps:cNvCnPr>
                          <a:cxnSpLocks noChangeShapeType="1"/>
                        </wps:cNvCnPr>
                        <wps:spPr bwMode="auto">
                          <a:xfrm flipV="1">
                            <a:off x="2939" y="517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85" name="Text Box 5680"/>
                        <wps:cNvSpPr txBox="1">
                          <a:spLocks noChangeArrowheads="1"/>
                        </wps:cNvSpPr>
                        <wps:spPr bwMode="auto">
                          <a:xfrm>
                            <a:off x="7322" y="4956"/>
                            <a:ext cx="1644"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FV581 opened</w:t>
                              </w:r>
                              <w:r w:rsidRPr="00B82EEA">
                                <w:rPr>
                                  <w:rFonts w:asciiTheme="majorHAnsi" w:hAnsiTheme="majorHAnsi" w:cstheme="majorHAnsi"/>
                                  <w:noProof/>
                                  <w:szCs w:val="20"/>
                                  <w:lang w:val="sv-SE" w:eastAsia="sv-SE"/>
                                </w:rPr>
                                <w:drawing>
                                  <wp:inline distT="0" distB="0" distL="0" distR="0">
                                    <wp:extent cx="967105" cy="175837"/>
                                    <wp:effectExtent l="25400" t="0" r="0" b="0"/>
                                    <wp:docPr id="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967105" cy="17583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wps:wsp>
                        <wps:cNvPr id="30586" name="AutoShape 5681"/>
                        <wps:cNvCnPr>
                          <a:cxnSpLocks noChangeShapeType="1"/>
                        </wps:cNvCnPr>
                        <wps:spPr bwMode="auto">
                          <a:xfrm flipV="1">
                            <a:off x="7182" y="516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87" name="Text Box 5677"/>
                        <wps:cNvSpPr txBox="1">
                          <a:spLocks noChangeArrowheads="1"/>
                        </wps:cNvSpPr>
                        <wps:spPr bwMode="auto">
                          <a:xfrm>
                            <a:off x="7348" y="3961"/>
                            <a:ext cx="1763"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FV584 closed</w:t>
                              </w:r>
                              <w:r w:rsidRPr="00B82EEA">
                                <w:rPr>
                                  <w:rFonts w:asciiTheme="majorHAnsi" w:hAnsiTheme="majorHAnsi" w:cstheme="majorHAnsi"/>
                                  <w:noProof/>
                                  <w:szCs w:val="20"/>
                                  <w:lang w:val="fr-FR" w:eastAsia="fr-FR"/>
                                </w:rPr>
                                <w:t xml:space="preserve"> </w:t>
                              </w:r>
                            </w:p>
                          </w:txbxContent>
                        </wps:txbx>
                        <wps:bodyPr rot="0" vert="horz" wrap="square" lIns="91440" tIns="45720" rIns="91440" bIns="45720" anchor="t" anchorCtr="0" upright="1">
                          <a:noAutofit/>
                        </wps:bodyPr>
                      </wps:wsp>
                      <wps:wsp>
                        <wps:cNvPr id="30588" name="AutoShape 5678"/>
                        <wps:cNvCnPr>
                          <a:cxnSpLocks noChangeShapeType="1"/>
                        </wps:cNvCnPr>
                        <wps:spPr bwMode="auto">
                          <a:xfrm flipV="1">
                            <a:off x="7175" y="415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89" name="Text Box 5671"/>
                        <wps:cNvSpPr txBox="1">
                          <a:spLocks noChangeArrowheads="1"/>
                        </wps:cNvSpPr>
                        <wps:spPr bwMode="auto">
                          <a:xfrm>
                            <a:off x="7388" y="2932"/>
                            <a:ext cx="1644"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3E7B4B">
                              <w:pPr>
                                <w:rPr>
                                  <w:rFonts w:asciiTheme="majorHAnsi" w:hAnsiTheme="majorHAnsi" w:cstheme="majorHAnsi"/>
                                  <w:szCs w:val="20"/>
                                </w:rPr>
                              </w:pPr>
                              <w:r w:rsidRPr="00B82EEA">
                                <w:rPr>
                                  <w:rFonts w:asciiTheme="majorHAnsi" w:hAnsiTheme="majorHAnsi" w:cstheme="majorHAnsi"/>
                                  <w:szCs w:val="20"/>
                                </w:rPr>
                                <w:t>CV58</w:t>
                              </w:r>
                              <w:r>
                                <w:rPr>
                                  <w:rFonts w:asciiTheme="majorHAnsi" w:hAnsiTheme="majorHAnsi" w:cstheme="majorHAnsi"/>
                                  <w:szCs w:val="20"/>
                                </w:rPr>
                                <w:t>1</w:t>
                              </w:r>
                              <w:r w:rsidRPr="00B82EEA">
                                <w:rPr>
                                  <w:rFonts w:asciiTheme="majorHAnsi" w:hAnsiTheme="majorHAnsi" w:cstheme="majorHAnsi"/>
                                  <w:szCs w:val="20"/>
                                </w:rPr>
                                <w:t xml:space="preserve"> closed</w:t>
                              </w:r>
                            </w:p>
                          </w:txbxContent>
                        </wps:txbx>
                        <wps:bodyPr rot="0" vert="horz" wrap="square" lIns="91440" tIns="45720" rIns="91440" bIns="45720" anchor="t" anchorCtr="0" upright="1">
                          <a:noAutofit/>
                        </wps:bodyPr>
                      </wps:wsp>
                      <wps:wsp>
                        <wps:cNvPr id="30590" name="AutoShape 5672"/>
                        <wps:cNvCnPr>
                          <a:cxnSpLocks noChangeShapeType="1"/>
                        </wps:cNvCnPr>
                        <wps:spPr bwMode="auto">
                          <a:xfrm flipV="1">
                            <a:off x="7182" y="316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91" name="Text Box 5715"/>
                        <wps:cNvSpPr txBox="1">
                          <a:spLocks noChangeArrowheads="1"/>
                        </wps:cNvSpPr>
                        <wps:spPr bwMode="auto">
                          <a:xfrm>
                            <a:off x="3149" y="3962"/>
                            <a:ext cx="1645"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FV584 closed</w:t>
                              </w:r>
                              <w:r w:rsidRPr="00B82EEA">
                                <w:rPr>
                                  <w:rFonts w:asciiTheme="majorHAnsi" w:hAnsiTheme="majorHAnsi" w:cstheme="majorHAnsi"/>
                                  <w:noProof/>
                                  <w:szCs w:val="20"/>
                                  <w:lang w:val="sv-SE" w:eastAsia="sv-SE"/>
                                </w:rPr>
                                <w:drawing>
                                  <wp:inline distT="0" distB="0" distL="0" distR="0">
                                    <wp:extent cx="967105" cy="175837"/>
                                    <wp:effectExtent l="25400" t="0" r="0" b="0"/>
                                    <wp:docPr id="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967105" cy="17583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wps:wsp>
                        <wps:cNvPr id="30592" name="AutoShape 5716"/>
                        <wps:cNvCnPr>
                          <a:cxnSpLocks noChangeShapeType="1"/>
                        </wps:cNvCnPr>
                        <wps:spPr bwMode="auto">
                          <a:xfrm flipV="1">
                            <a:off x="2932" y="416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93" name="Text Box 5709"/>
                        <wps:cNvSpPr txBox="1">
                          <a:spLocks noChangeArrowheads="1"/>
                        </wps:cNvSpPr>
                        <wps:spPr bwMode="auto">
                          <a:xfrm>
                            <a:off x="3178" y="2965"/>
                            <a:ext cx="1644"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3E7B4B">
                              <w:pPr>
                                <w:rPr>
                                  <w:rFonts w:asciiTheme="majorHAnsi" w:hAnsiTheme="majorHAnsi" w:cstheme="majorHAnsi"/>
                                  <w:szCs w:val="20"/>
                                </w:rPr>
                              </w:pPr>
                              <w:r w:rsidRPr="00B82EEA">
                                <w:rPr>
                                  <w:rFonts w:asciiTheme="majorHAnsi" w:hAnsiTheme="majorHAnsi" w:cstheme="majorHAnsi"/>
                                  <w:szCs w:val="20"/>
                                </w:rPr>
                                <w:t>CV581 closed</w:t>
                              </w:r>
                            </w:p>
                          </w:txbxContent>
                        </wps:txbx>
                        <wps:bodyPr rot="0" vert="horz" wrap="square" lIns="91440" tIns="45720" rIns="91440" bIns="45720" anchor="t" anchorCtr="0" upright="1">
                          <a:noAutofit/>
                        </wps:bodyPr>
                      </wps:wsp>
                      <wps:wsp>
                        <wps:cNvPr id="30594" name="AutoShape 5710"/>
                        <wps:cNvCnPr>
                          <a:cxnSpLocks noChangeShapeType="1"/>
                        </wps:cNvCnPr>
                        <wps:spPr bwMode="auto">
                          <a:xfrm flipV="1">
                            <a:off x="2939" y="317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95" name="Text Box 5712"/>
                        <wps:cNvSpPr txBox="1">
                          <a:spLocks noChangeArrowheads="1"/>
                        </wps:cNvSpPr>
                        <wps:spPr bwMode="auto">
                          <a:xfrm>
                            <a:off x="3117" y="7036"/>
                            <a:ext cx="2816"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6F52CB" w:rsidRDefault="00862F6C" w:rsidP="003E7B4B">
                              <w:pPr>
                                <w:rPr>
                                  <w:rFonts w:asciiTheme="majorHAnsi" w:hAnsiTheme="majorHAnsi" w:cstheme="majorHAnsi"/>
                                  <w:szCs w:val="20"/>
                                  <w:lang w:val="fr-FR"/>
                                </w:rPr>
                              </w:pPr>
                              <w:r>
                                <w:rPr>
                                  <w:rFonts w:asciiTheme="majorHAnsi" w:hAnsiTheme="majorHAnsi" w:cstheme="majorHAnsi"/>
                                  <w:szCs w:val="20"/>
                                  <w:lang w:val="fr-FR"/>
                                </w:rPr>
                                <w:t>Kaeser &amp; Cryostat-2K = false</w:t>
                              </w:r>
                            </w:p>
                          </w:txbxContent>
                        </wps:txbx>
                        <wps:bodyPr rot="0" vert="horz" wrap="square" lIns="91440" tIns="45720" rIns="91440" bIns="45720" anchor="t" anchorCtr="0" upright="1">
                          <a:noAutofit/>
                        </wps:bodyPr>
                      </wps:wsp>
                      <wps:wsp>
                        <wps:cNvPr id="30596" name="AutoShape 5713"/>
                        <wps:cNvCnPr>
                          <a:cxnSpLocks noChangeShapeType="1"/>
                        </wps:cNvCnPr>
                        <wps:spPr bwMode="auto">
                          <a:xfrm flipV="1">
                            <a:off x="2933" y="613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97" name="Text Box 5674"/>
                        <wps:cNvSpPr txBox="1">
                          <a:spLocks noChangeArrowheads="1"/>
                        </wps:cNvSpPr>
                        <wps:spPr bwMode="auto">
                          <a:xfrm>
                            <a:off x="7415" y="7040"/>
                            <a:ext cx="3074"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6F52CB" w:rsidRDefault="00862F6C" w:rsidP="003E7B4B">
                              <w:pPr>
                                <w:rPr>
                                  <w:rFonts w:asciiTheme="majorHAnsi" w:hAnsiTheme="majorHAnsi" w:cstheme="majorHAnsi"/>
                                  <w:szCs w:val="20"/>
                                  <w:lang w:val="fr-FR"/>
                                </w:rPr>
                              </w:pPr>
                              <w:r>
                                <w:rPr>
                                  <w:rFonts w:asciiTheme="majorHAnsi" w:hAnsiTheme="majorHAnsi" w:cstheme="majorHAnsi"/>
                                  <w:szCs w:val="20"/>
                                  <w:lang w:val="fr-FR"/>
                                </w:rPr>
                                <w:t>Gas Bag &amp; Cryostat-2K = false</w:t>
                              </w:r>
                            </w:p>
                          </w:txbxContent>
                        </wps:txbx>
                        <wps:bodyPr rot="0" vert="horz" wrap="square" lIns="91440" tIns="45720" rIns="91440" bIns="45720" anchor="t" anchorCtr="0" upright="1">
                          <a:noAutofit/>
                        </wps:bodyPr>
                      </wps:wsp>
                      <wps:wsp>
                        <wps:cNvPr id="30598" name="AutoShape 5675"/>
                        <wps:cNvCnPr>
                          <a:cxnSpLocks noChangeShapeType="1"/>
                        </wps:cNvCnPr>
                        <wps:spPr bwMode="auto">
                          <a:xfrm flipV="1">
                            <a:off x="7187" y="617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0599" name="Group 4505"/>
                        <wpg:cNvGrpSpPr>
                          <a:grpSpLocks/>
                        </wpg:cNvGrpSpPr>
                        <wpg:grpSpPr bwMode="auto">
                          <a:xfrm>
                            <a:off x="1995" y="7337"/>
                            <a:ext cx="5327" cy="104"/>
                            <a:chOff x="1995" y="6317"/>
                            <a:chExt cx="5327" cy="104"/>
                          </a:xfrm>
                        </wpg:grpSpPr>
                        <wps:wsp>
                          <wps:cNvPr id="30600" name="AutoShape 5705"/>
                          <wps:cNvCnPr>
                            <a:cxnSpLocks noChangeShapeType="1"/>
                          </wps:cNvCnPr>
                          <wps:spPr bwMode="auto">
                            <a:xfrm flipV="1">
                              <a:off x="3240" y="6395"/>
                              <a:ext cx="408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601" name="AutoShape 12072"/>
                          <wps:cNvSpPr>
                            <a:spLocks/>
                          </wps:cNvSpPr>
                          <wps:spPr bwMode="auto">
                            <a:xfrm rot="5400000">
                              <a:off x="3032" y="6199"/>
                              <a:ext cx="104" cy="340"/>
                            </a:xfrm>
                            <a:prstGeom prst="leftBracket">
                              <a:avLst>
                                <a:gd name="adj" fmla="val 27244"/>
                              </a:avLst>
                            </a:prstGeom>
                            <a:noFill/>
                            <a:ln w="12700">
                              <a:solidFill>
                                <a:schemeClr val="tx1">
                                  <a:lumMod val="100000"/>
                                  <a:lumOff val="0"/>
                                </a:schemeClr>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a:solidFill>
                                    <a:schemeClr val="tx1">
                                      <a:lumMod val="100000"/>
                                      <a:lumOff val="0"/>
                                    </a:schemeClr>
                                  </a:solidFill>
                                </a14:hiddenFill>
                              </a:ext>
                            </a:extLst>
                          </wps:spPr>
                          <wps:bodyPr rot="0" vert="horz" wrap="square" lIns="91440" tIns="91440" rIns="91440" bIns="91440" anchor="t" anchorCtr="0" upright="1">
                            <a:noAutofit/>
                          </wps:bodyPr>
                        </wps:wsp>
                        <wps:wsp>
                          <wps:cNvPr id="30602" name="AutoShape 12073"/>
                          <wps:cNvCnPr>
                            <a:cxnSpLocks noChangeShapeType="1"/>
                          </wps:cNvCnPr>
                          <wps:spPr bwMode="auto">
                            <a:xfrm flipV="1">
                              <a:off x="1995" y="6415"/>
                              <a:ext cx="90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603" name="AutoShape 5713"/>
                        <wps:cNvCnPr/>
                        <wps:spPr bwMode="auto">
                          <a:xfrm flipV="1">
                            <a:off x="2933" y="715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604" name="AutoShape 5713"/>
                        <wps:cNvCnPr/>
                        <wps:spPr bwMode="auto">
                          <a:xfrm flipV="1">
                            <a:off x="7178" y="718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0605" name="Groupe 17383"/>
                        <wpg:cNvGrpSpPr>
                          <a:grpSpLocks/>
                        </wpg:cNvGrpSpPr>
                        <wpg:grpSpPr bwMode="auto">
                          <a:xfrm>
                            <a:off x="2345" y="6400"/>
                            <a:ext cx="3568" cy="586"/>
                            <a:chOff x="0" y="0"/>
                            <a:chExt cx="22656" cy="3721"/>
                          </a:xfrm>
                        </wpg:grpSpPr>
                        <wps:wsp>
                          <wps:cNvPr id="30606" name="Rectangle 3990"/>
                          <wps:cNvSpPr>
                            <a:spLocks noChangeArrowheads="1"/>
                          </wps:cNvSpPr>
                          <wps:spPr bwMode="auto">
                            <a:xfrm>
                              <a:off x="6921" y="0"/>
                              <a:ext cx="15735" cy="3721"/>
                            </a:xfrm>
                            <a:prstGeom prst="rect">
                              <a:avLst/>
                            </a:prstGeom>
                            <a:solidFill>
                              <a:srgbClr val="FFFFFF"/>
                            </a:solidFill>
                            <a:ln w="9525">
                              <a:solidFill>
                                <a:schemeClr val="tx1">
                                  <a:lumMod val="100000"/>
                                  <a:lumOff val="0"/>
                                </a:schemeClr>
                              </a:solidFill>
                              <a:miter lim="800000"/>
                              <a:headEnd/>
                              <a:tailEnd/>
                            </a:ln>
                          </wps:spPr>
                          <wps:txbx>
                            <w:txbxContent>
                              <w:p w:rsidR="00862F6C" w:rsidRDefault="00862F6C" w:rsidP="001B0DFF">
                                <w:r>
                                  <w:t>Wait change circuit</w:t>
                                </w:r>
                              </w:p>
                            </w:txbxContent>
                          </wps:txbx>
                          <wps:bodyPr rot="0" vert="horz" wrap="square" lIns="91440" tIns="91440" rIns="91440" bIns="91440" anchor="t" anchorCtr="0" upright="1">
                            <a:noAutofit/>
                          </wps:bodyPr>
                        </wps:wsp>
                        <wps:wsp>
                          <wps:cNvPr id="30607" name="Rectangle 3990"/>
                          <wps:cNvSpPr>
                            <a:spLocks noChangeArrowheads="1"/>
                          </wps:cNvSpPr>
                          <wps:spPr bwMode="auto">
                            <a:xfrm>
                              <a:off x="0" y="0"/>
                              <a:ext cx="7334" cy="3721"/>
                            </a:xfrm>
                            <a:prstGeom prst="rect">
                              <a:avLst/>
                            </a:prstGeom>
                            <a:solidFill>
                              <a:srgbClr val="FFFFFF"/>
                            </a:solidFill>
                            <a:ln w="9525">
                              <a:solidFill>
                                <a:schemeClr val="tx1">
                                  <a:lumMod val="100000"/>
                                  <a:lumOff val="0"/>
                                </a:schemeClr>
                              </a:solidFill>
                              <a:miter lim="800000"/>
                              <a:headEnd/>
                              <a:tailEnd/>
                            </a:ln>
                          </wps:spPr>
                          <wps:txbx>
                            <w:txbxContent>
                              <w:p w:rsidR="00862F6C" w:rsidRDefault="00862F6C" w:rsidP="001B0DFF">
                                <w:r>
                                  <w:t>Waiting</w:t>
                                </w:r>
                              </w:p>
                            </w:txbxContent>
                          </wps:txbx>
                          <wps:bodyPr rot="0" vert="horz" wrap="square" lIns="91440" tIns="91440" rIns="91440" bIns="91440" anchor="t" anchorCtr="0" upright="1">
                            <a:noAutofit/>
                          </wps:bodyPr>
                        </wps:wsp>
                      </wpg:grpSp>
                      <wpg:grpSp>
                        <wpg:cNvPr id="30608" name="Groupe 17383"/>
                        <wpg:cNvGrpSpPr>
                          <a:grpSpLocks/>
                        </wpg:cNvGrpSpPr>
                        <wpg:grpSpPr bwMode="auto">
                          <a:xfrm>
                            <a:off x="6545" y="6430"/>
                            <a:ext cx="3568" cy="586"/>
                            <a:chOff x="0" y="0"/>
                            <a:chExt cx="22656" cy="3721"/>
                          </a:xfrm>
                        </wpg:grpSpPr>
                        <wps:wsp>
                          <wps:cNvPr id="30609" name="Rectangle 3990"/>
                          <wps:cNvSpPr>
                            <a:spLocks noChangeArrowheads="1"/>
                          </wps:cNvSpPr>
                          <wps:spPr bwMode="auto">
                            <a:xfrm>
                              <a:off x="6921" y="0"/>
                              <a:ext cx="15735" cy="3721"/>
                            </a:xfrm>
                            <a:prstGeom prst="rect">
                              <a:avLst/>
                            </a:prstGeom>
                            <a:solidFill>
                              <a:srgbClr val="FFFFFF"/>
                            </a:solidFill>
                            <a:ln w="9525">
                              <a:solidFill>
                                <a:schemeClr val="tx1">
                                  <a:lumMod val="100000"/>
                                  <a:lumOff val="0"/>
                                </a:schemeClr>
                              </a:solidFill>
                              <a:miter lim="800000"/>
                              <a:headEnd/>
                              <a:tailEnd/>
                            </a:ln>
                          </wps:spPr>
                          <wps:txbx>
                            <w:txbxContent>
                              <w:p w:rsidR="00862F6C" w:rsidRDefault="00862F6C" w:rsidP="001B0DFF">
                                <w:r>
                                  <w:t>Wait change circuit</w:t>
                                </w:r>
                              </w:p>
                            </w:txbxContent>
                          </wps:txbx>
                          <wps:bodyPr rot="0" vert="horz" wrap="square" lIns="91440" tIns="91440" rIns="91440" bIns="91440" anchor="t" anchorCtr="0" upright="1">
                            <a:noAutofit/>
                          </wps:bodyPr>
                        </wps:wsp>
                        <wps:wsp>
                          <wps:cNvPr id="30610" name="Rectangle 3990"/>
                          <wps:cNvSpPr>
                            <a:spLocks noChangeArrowheads="1"/>
                          </wps:cNvSpPr>
                          <wps:spPr bwMode="auto">
                            <a:xfrm>
                              <a:off x="0" y="0"/>
                              <a:ext cx="7334" cy="3721"/>
                            </a:xfrm>
                            <a:prstGeom prst="rect">
                              <a:avLst/>
                            </a:prstGeom>
                            <a:solidFill>
                              <a:srgbClr val="FFFFFF"/>
                            </a:solidFill>
                            <a:ln w="9525">
                              <a:solidFill>
                                <a:schemeClr val="tx1">
                                  <a:lumMod val="100000"/>
                                  <a:lumOff val="0"/>
                                </a:schemeClr>
                              </a:solidFill>
                              <a:miter lim="800000"/>
                              <a:headEnd/>
                              <a:tailEnd/>
                            </a:ln>
                          </wps:spPr>
                          <wps:txbx>
                            <w:txbxContent>
                              <w:p w:rsidR="00862F6C" w:rsidRDefault="00862F6C" w:rsidP="001B0DFF">
                                <w:r>
                                  <w:t>Waiting</w:t>
                                </w:r>
                              </w:p>
                            </w:txbxContent>
                          </wps:txbx>
                          <wps:bodyPr rot="0" vert="horz" wrap="square" lIns="91440" tIns="91440" rIns="91440" bIns="91440" anchor="t" anchorCtr="0" upright="1">
                            <a:noAutofit/>
                          </wps:bodyPr>
                        </wps:wsp>
                      </wpg:grpSp>
                      <wps:wsp>
                        <wps:cNvPr id="30611" name="Text Box 3994"/>
                        <wps:cNvSpPr txBox="1">
                          <a:spLocks noChangeArrowheads="1"/>
                        </wps:cNvSpPr>
                        <wps:spPr bwMode="auto">
                          <a:xfrm>
                            <a:off x="3274" y="6065"/>
                            <a:ext cx="1950"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4A7EBB"/>
                                </a:solidFill>
                                <a:miter lim="800000"/>
                                <a:headEnd/>
                                <a:tailEnd/>
                              </a14:hiddenLine>
                            </a:ext>
                          </a:extLst>
                        </wps:spPr>
                        <wps:txbx>
                          <w:txbxContent>
                            <w:p w:rsidR="00862F6C" w:rsidRPr="001B0DFF" w:rsidRDefault="00862F6C" w:rsidP="001B0DFF">
                              <w:pPr>
                                <w:rPr>
                                  <w:rFonts w:asciiTheme="majorHAnsi" w:hAnsiTheme="majorHAnsi" w:cstheme="majorHAnsi"/>
                                </w:rPr>
                              </w:pPr>
                              <w:r w:rsidRPr="001B0DFF">
                                <w:rPr>
                                  <w:rFonts w:asciiTheme="majorHAnsi" w:hAnsiTheme="majorHAnsi" w:cstheme="majorHAnsi"/>
                                </w:rPr>
                                <w:t>CV581 100% open</w:t>
                              </w:r>
                            </w:p>
                          </w:txbxContent>
                        </wps:txbx>
                        <wps:bodyPr rot="0" vert="horz" wrap="square" lIns="0" tIns="0" rIns="0" bIns="0" anchor="t" anchorCtr="0" upright="1">
                          <a:noAutofit/>
                        </wps:bodyPr>
                      </wps:wsp>
                      <wps:wsp>
                        <wps:cNvPr id="30612" name="Text Box 3994"/>
                        <wps:cNvSpPr txBox="1">
                          <a:spLocks noChangeArrowheads="1"/>
                        </wps:cNvSpPr>
                        <wps:spPr bwMode="auto">
                          <a:xfrm>
                            <a:off x="7519" y="6095"/>
                            <a:ext cx="1950"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4A7EBB"/>
                                </a:solidFill>
                                <a:miter lim="800000"/>
                                <a:headEnd/>
                                <a:tailEnd/>
                              </a14:hiddenLine>
                            </a:ext>
                          </a:extLst>
                        </wps:spPr>
                        <wps:txbx>
                          <w:txbxContent>
                            <w:p w:rsidR="00862F6C" w:rsidRPr="001B0DFF" w:rsidRDefault="00862F6C" w:rsidP="001B0DFF">
                              <w:pPr>
                                <w:rPr>
                                  <w:rFonts w:asciiTheme="majorHAnsi" w:hAnsiTheme="majorHAnsi" w:cstheme="majorHAnsi"/>
                                </w:rPr>
                              </w:pPr>
                              <w:r w:rsidRPr="001B0DFF">
                                <w:rPr>
                                  <w:rFonts w:asciiTheme="majorHAnsi" w:hAnsiTheme="majorHAnsi" w:cstheme="majorHAnsi"/>
                                </w:rPr>
                                <w:t>CV581 100% open</w:t>
                              </w:r>
                            </w:p>
                          </w:txbxContent>
                        </wps:txbx>
                        <wps:bodyPr rot="0" vert="horz" wrap="square" lIns="0" tIns="0" rIns="0" bIns="0" anchor="t" anchorCtr="0" upright="1">
                          <a:noAutofit/>
                        </wps:bodyPr>
                      </wps:wsp>
                      <wps:wsp>
                        <wps:cNvPr id="30613" name="Oval 3989"/>
                        <wps:cNvSpPr>
                          <a:spLocks noChangeArrowheads="1"/>
                        </wps:cNvSpPr>
                        <wps:spPr bwMode="auto">
                          <a:xfrm>
                            <a:off x="2160" y="6209"/>
                            <a:ext cx="408" cy="406"/>
                          </a:xfrm>
                          <a:prstGeom prst="ellipse">
                            <a:avLst/>
                          </a:prstGeom>
                          <a:solidFill>
                            <a:srgbClr val="FFFFFF"/>
                          </a:solidFill>
                          <a:ln w="44450">
                            <a:solidFill>
                              <a:srgbClr val="4A7EBB"/>
                            </a:solidFill>
                            <a:round/>
                            <a:headEnd/>
                            <a:tailEnd/>
                          </a:ln>
                          <a:effectLst>
                            <a:outerShdw dist="25400" dir="5400000" algn="ctr" rotWithShape="0">
                              <a:srgbClr val="808080">
                                <a:alpha val="35001"/>
                              </a:srgbClr>
                            </a:outerShdw>
                          </a:effectLst>
                        </wps:spPr>
                        <wps:txbx>
                          <w:txbxContent>
                            <w:p w:rsidR="00862F6C" w:rsidRPr="00A87CE9" w:rsidRDefault="00862F6C" w:rsidP="001B0DFF">
                              <w:pPr>
                                <w:jc w:val="center"/>
                                <w:rPr>
                                  <w:rFonts w:ascii="Times New Roman" w:hAnsi="Times New Roman" w:cs="Times New Roman"/>
                                  <w:b/>
                                  <w:szCs w:val="20"/>
                                </w:rPr>
                              </w:pPr>
                              <w:r>
                                <w:rPr>
                                  <w:rFonts w:ascii="Times New Roman" w:hAnsi="Times New Roman" w:cs="Times New Roman"/>
                                  <w:b/>
                                  <w:szCs w:val="20"/>
                                </w:rPr>
                                <w:t>10</w:t>
                              </w:r>
                            </w:p>
                          </w:txbxContent>
                        </wps:txbx>
                        <wps:bodyPr rot="0" vert="horz" wrap="square" lIns="0" tIns="0" rIns="0" bIns="0" anchor="t" anchorCtr="0" upright="1">
                          <a:noAutofit/>
                        </wps:bodyPr>
                      </wps:wsp>
                      <wps:wsp>
                        <wps:cNvPr id="30614" name="Oval 3998"/>
                        <wps:cNvSpPr>
                          <a:spLocks noChangeArrowheads="1"/>
                        </wps:cNvSpPr>
                        <wps:spPr bwMode="auto">
                          <a:xfrm>
                            <a:off x="6375" y="6190"/>
                            <a:ext cx="408" cy="406"/>
                          </a:xfrm>
                          <a:prstGeom prst="ellipse">
                            <a:avLst/>
                          </a:prstGeom>
                          <a:solidFill>
                            <a:srgbClr val="FFFFFF"/>
                          </a:solidFill>
                          <a:ln w="44450">
                            <a:solidFill>
                              <a:srgbClr val="4A7EBB"/>
                            </a:solidFill>
                            <a:round/>
                            <a:headEnd/>
                            <a:tailEnd/>
                          </a:ln>
                          <a:effectLst>
                            <a:outerShdw dist="25400" dir="5400000" algn="ctr" rotWithShape="0">
                              <a:srgbClr val="808080">
                                <a:alpha val="35001"/>
                              </a:srgbClr>
                            </a:outerShdw>
                          </a:effectLst>
                        </wps:spPr>
                        <wps:txbx>
                          <w:txbxContent>
                            <w:p w:rsidR="00862F6C" w:rsidRPr="00A87CE9" w:rsidRDefault="00862F6C" w:rsidP="001B0DFF">
                              <w:pPr>
                                <w:jc w:val="center"/>
                                <w:rPr>
                                  <w:rFonts w:ascii="Times New Roman" w:hAnsi="Times New Roman" w:cs="Times New Roman"/>
                                  <w:b/>
                                  <w:szCs w:val="20"/>
                                </w:rPr>
                              </w:pPr>
                              <w:r>
                                <w:rPr>
                                  <w:rFonts w:ascii="Times New Roman" w:hAnsi="Times New Roman" w:cs="Times New Roman"/>
                                  <w:b/>
                                  <w:szCs w:val="20"/>
                                </w:rPr>
                                <w:t>20</w:t>
                              </w:r>
                            </w:p>
                          </w:txbxContent>
                        </wps:txbx>
                        <wps:bodyPr rot="0" vert="horz" wrap="square" lIns="0" tIns="0" rIns="0" bIns="0" anchor="t" anchorCtr="0" upright="1">
                          <a:noAutofit/>
                        </wps:bodyPr>
                      </wps:wsp>
                      <wps:wsp>
                        <wps:cNvPr id="30615" name="Oval 4005"/>
                        <wps:cNvSpPr>
                          <a:spLocks noChangeArrowheads="1"/>
                        </wps:cNvSpPr>
                        <wps:spPr bwMode="auto">
                          <a:xfrm>
                            <a:off x="4214" y="996"/>
                            <a:ext cx="408" cy="406"/>
                          </a:xfrm>
                          <a:prstGeom prst="ellipse">
                            <a:avLst/>
                          </a:prstGeom>
                          <a:solidFill>
                            <a:srgbClr val="FFFFFF"/>
                          </a:solidFill>
                          <a:ln w="44450">
                            <a:solidFill>
                              <a:srgbClr val="4A7EBB"/>
                            </a:solidFill>
                            <a:round/>
                            <a:headEnd/>
                            <a:tailEnd/>
                          </a:ln>
                        </wps:spPr>
                        <wps:txbx>
                          <w:txbxContent>
                            <w:p w:rsidR="00862F6C" w:rsidRPr="00A87CE9" w:rsidRDefault="00862F6C" w:rsidP="001B0DFF">
                              <w:pPr>
                                <w:jc w:val="center"/>
                                <w:rPr>
                                  <w:rFonts w:ascii="Times New Roman" w:hAnsi="Times New Roman" w:cs="Times New Roman"/>
                                  <w:b/>
                                  <w:szCs w:val="20"/>
                                </w:rPr>
                              </w:pPr>
                              <w:r w:rsidRPr="00A87CE9">
                                <w:rPr>
                                  <w:rFonts w:ascii="Times New Roman" w:hAnsi="Times New Roman" w:cs="Times New Roman"/>
                                  <w:b/>
                                  <w:szCs w:val="20"/>
                                </w:rPr>
                                <w:t>0</w:t>
                              </w:r>
                            </w:p>
                          </w:txbxContent>
                        </wps:txbx>
                        <wps:bodyPr rot="0" vert="horz" wrap="square" lIns="0" tIns="0" rIns="0" bIns="0" anchor="t" anchorCtr="0" upright="1">
                          <a:noAutofit/>
                        </wps:bodyPr>
                      </wps:wsp>
                      <wps:wsp>
                        <wps:cNvPr id="30616" name="Oval 4006"/>
                        <wps:cNvSpPr>
                          <a:spLocks noChangeArrowheads="1"/>
                        </wps:cNvSpPr>
                        <wps:spPr bwMode="auto">
                          <a:xfrm>
                            <a:off x="2147" y="217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1B0DFF">
                              <w:pPr>
                                <w:jc w:val="center"/>
                                <w:rPr>
                                  <w:rFonts w:ascii="Times New Roman" w:hAnsi="Times New Roman" w:cs="Times New Roman"/>
                                  <w:b/>
                                  <w:szCs w:val="20"/>
                                </w:rPr>
                              </w:pPr>
                              <w:r>
                                <w:rPr>
                                  <w:rFonts w:ascii="Times New Roman" w:hAnsi="Times New Roman" w:cs="Times New Roman"/>
                                  <w:b/>
                                  <w:szCs w:val="20"/>
                                </w:rPr>
                                <w:t>2</w:t>
                              </w:r>
                            </w:p>
                          </w:txbxContent>
                        </wps:txbx>
                        <wps:bodyPr rot="0" vert="horz" wrap="square" lIns="0" tIns="0" rIns="0" bIns="0" anchor="t" anchorCtr="0" upright="1">
                          <a:noAutofit/>
                        </wps:bodyPr>
                      </wps:wsp>
                      <wps:wsp>
                        <wps:cNvPr id="30617" name="Oval 4008"/>
                        <wps:cNvSpPr>
                          <a:spLocks noChangeArrowheads="1"/>
                        </wps:cNvSpPr>
                        <wps:spPr bwMode="auto">
                          <a:xfrm>
                            <a:off x="2100" y="3163"/>
                            <a:ext cx="408" cy="406"/>
                          </a:xfrm>
                          <a:prstGeom prst="ellipse">
                            <a:avLst/>
                          </a:prstGeom>
                          <a:solidFill>
                            <a:srgbClr val="FFFFFF"/>
                          </a:solidFill>
                          <a:ln w="44450">
                            <a:solidFill>
                              <a:srgbClr val="4A7EBB"/>
                            </a:solidFill>
                            <a:round/>
                            <a:headEnd/>
                            <a:tailEnd/>
                          </a:ln>
                        </wps:spPr>
                        <wps:txbx>
                          <w:txbxContent>
                            <w:p w:rsidR="00862F6C" w:rsidRPr="00A87CE9" w:rsidRDefault="00862F6C" w:rsidP="001B0DFF">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wps:wsp>
                        <wps:cNvPr id="30618" name="Oval 4010"/>
                        <wps:cNvSpPr>
                          <a:spLocks noChangeArrowheads="1"/>
                        </wps:cNvSpPr>
                        <wps:spPr bwMode="auto">
                          <a:xfrm>
                            <a:off x="2136" y="4116"/>
                            <a:ext cx="408" cy="406"/>
                          </a:xfrm>
                          <a:prstGeom prst="ellipse">
                            <a:avLst/>
                          </a:prstGeom>
                          <a:solidFill>
                            <a:srgbClr val="FFFFFF"/>
                          </a:solidFill>
                          <a:ln w="44450">
                            <a:solidFill>
                              <a:srgbClr val="4A7EBB"/>
                            </a:solidFill>
                            <a:round/>
                            <a:headEnd/>
                            <a:tailEnd/>
                          </a:ln>
                        </wps:spPr>
                        <wps:txbx>
                          <w:txbxContent>
                            <w:p w:rsidR="00862F6C" w:rsidRPr="00A87CE9" w:rsidRDefault="00862F6C" w:rsidP="001B0DFF">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30619" name="Oval 4012"/>
                        <wps:cNvSpPr>
                          <a:spLocks noChangeArrowheads="1"/>
                        </wps:cNvSpPr>
                        <wps:spPr bwMode="auto">
                          <a:xfrm>
                            <a:off x="2144" y="5190"/>
                            <a:ext cx="408" cy="406"/>
                          </a:xfrm>
                          <a:prstGeom prst="ellipse">
                            <a:avLst/>
                          </a:prstGeom>
                          <a:solidFill>
                            <a:srgbClr val="FFFFFF"/>
                          </a:solidFill>
                          <a:ln w="44450">
                            <a:solidFill>
                              <a:srgbClr val="4A7EBB"/>
                            </a:solidFill>
                            <a:round/>
                            <a:headEnd/>
                            <a:tailEnd/>
                          </a:ln>
                        </wps:spPr>
                        <wps:txbx>
                          <w:txbxContent>
                            <w:p w:rsidR="00862F6C" w:rsidRPr="00A87CE9" w:rsidRDefault="00862F6C" w:rsidP="001B0DFF">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wps:wsp>
                        <wps:cNvPr id="30620" name="Oval 4007"/>
                        <wps:cNvSpPr>
                          <a:spLocks noChangeArrowheads="1"/>
                        </wps:cNvSpPr>
                        <wps:spPr bwMode="auto">
                          <a:xfrm>
                            <a:off x="6335" y="213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1B0DFF">
                              <w:pPr>
                                <w:jc w:val="center"/>
                                <w:rPr>
                                  <w:rFonts w:ascii="Times New Roman" w:hAnsi="Times New Roman" w:cs="Times New Roman"/>
                                  <w:b/>
                                  <w:szCs w:val="20"/>
                                </w:rPr>
                              </w:pPr>
                              <w:r>
                                <w:rPr>
                                  <w:rFonts w:ascii="Times New Roman" w:hAnsi="Times New Roman" w:cs="Times New Roman"/>
                                  <w:b/>
                                  <w:szCs w:val="20"/>
                                </w:rPr>
                                <w:t>12</w:t>
                              </w:r>
                            </w:p>
                          </w:txbxContent>
                        </wps:txbx>
                        <wps:bodyPr rot="0" vert="horz" wrap="square" lIns="0" tIns="0" rIns="0" bIns="0" anchor="t" anchorCtr="0" upright="1">
                          <a:noAutofit/>
                        </wps:bodyPr>
                      </wps:wsp>
                      <wps:wsp>
                        <wps:cNvPr id="30621" name="Oval 4009"/>
                        <wps:cNvSpPr>
                          <a:spLocks noChangeArrowheads="1"/>
                        </wps:cNvSpPr>
                        <wps:spPr bwMode="auto">
                          <a:xfrm>
                            <a:off x="6374" y="314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1B0DFF">
                              <w:pPr>
                                <w:jc w:val="center"/>
                                <w:rPr>
                                  <w:rFonts w:ascii="Times New Roman" w:hAnsi="Times New Roman" w:cs="Times New Roman"/>
                                  <w:b/>
                                  <w:szCs w:val="20"/>
                                </w:rPr>
                              </w:pPr>
                              <w:r>
                                <w:rPr>
                                  <w:rFonts w:ascii="Times New Roman" w:hAnsi="Times New Roman" w:cs="Times New Roman"/>
                                  <w:b/>
                                  <w:szCs w:val="20"/>
                                </w:rPr>
                                <w:t>14</w:t>
                              </w:r>
                            </w:p>
                          </w:txbxContent>
                        </wps:txbx>
                        <wps:bodyPr rot="0" vert="horz" wrap="square" lIns="0" tIns="0" rIns="0" bIns="0" anchor="t" anchorCtr="0" upright="1">
                          <a:noAutofit/>
                        </wps:bodyPr>
                      </wps:wsp>
                      <wps:wsp>
                        <wps:cNvPr id="30622" name="Oval 4011"/>
                        <wps:cNvSpPr>
                          <a:spLocks noChangeArrowheads="1"/>
                        </wps:cNvSpPr>
                        <wps:spPr bwMode="auto">
                          <a:xfrm>
                            <a:off x="6374" y="4166"/>
                            <a:ext cx="408" cy="406"/>
                          </a:xfrm>
                          <a:prstGeom prst="ellipse">
                            <a:avLst/>
                          </a:prstGeom>
                          <a:solidFill>
                            <a:srgbClr val="FFFFFF"/>
                          </a:solidFill>
                          <a:ln w="44450">
                            <a:solidFill>
                              <a:srgbClr val="4A7EBB"/>
                            </a:solidFill>
                            <a:round/>
                            <a:headEnd/>
                            <a:tailEnd/>
                          </a:ln>
                        </wps:spPr>
                        <wps:txbx>
                          <w:txbxContent>
                            <w:p w:rsidR="00862F6C" w:rsidRPr="00A87CE9" w:rsidRDefault="00862F6C" w:rsidP="001B0DFF">
                              <w:pPr>
                                <w:jc w:val="center"/>
                                <w:rPr>
                                  <w:rFonts w:ascii="Times New Roman" w:hAnsi="Times New Roman" w:cs="Times New Roman"/>
                                  <w:b/>
                                  <w:szCs w:val="20"/>
                                </w:rPr>
                              </w:pPr>
                              <w:r>
                                <w:rPr>
                                  <w:rFonts w:ascii="Times New Roman" w:hAnsi="Times New Roman" w:cs="Times New Roman"/>
                                  <w:b/>
                                  <w:szCs w:val="20"/>
                                </w:rPr>
                                <w:t>16</w:t>
                              </w:r>
                            </w:p>
                          </w:txbxContent>
                        </wps:txbx>
                        <wps:bodyPr rot="0" vert="horz" wrap="square" lIns="0" tIns="0" rIns="0" bIns="0" anchor="t" anchorCtr="0" upright="1">
                          <a:noAutofit/>
                        </wps:bodyPr>
                      </wps:wsp>
                      <wps:wsp>
                        <wps:cNvPr id="30623" name="Oval 4013"/>
                        <wps:cNvSpPr>
                          <a:spLocks noChangeArrowheads="1"/>
                        </wps:cNvSpPr>
                        <wps:spPr bwMode="auto">
                          <a:xfrm>
                            <a:off x="6315" y="5193"/>
                            <a:ext cx="408" cy="406"/>
                          </a:xfrm>
                          <a:prstGeom prst="ellipse">
                            <a:avLst/>
                          </a:prstGeom>
                          <a:solidFill>
                            <a:srgbClr val="FFFFFF"/>
                          </a:solidFill>
                          <a:ln w="44450">
                            <a:solidFill>
                              <a:srgbClr val="4A7EBB"/>
                            </a:solidFill>
                            <a:round/>
                            <a:headEnd/>
                            <a:tailEnd/>
                          </a:ln>
                        </wps:spPr>
                        <wps:txbx>
                          <w:txbxContent>
                            <w:p w:rsidR="00862F6C" w:rsidRPr="00A87CE9" w:rsidRDefault="00862F6C" w:rsidP="001B0DFF">
                              <w:pPr>
                                <w:jc w:val="center"/>
                                <w:rPr>
                                  <w:rFonts w:ascii="Times New Roman" w:hAnsi="Times New Roman" w:cs="Times New Roman"/>
                                  <w:b/>
                                  <w:szCs w:val="20"/>
                                </w:rPr>
                              </w:pPr>
                              <w:r>
                                <w:rPr>
                                  <w:rFonts w:ascii="Times New Roman" w:hAnsi="Times New Roman" w:cs="Times New Roman"/>
                                  <w:b/>
                                  <w:szCs w:val="20"/>
                                </w:rPr>
                                <w:t>18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50" o:spid="_x0000_s1102" style="position:absolute;left:0;text-align:left;margin-left:28.85pt;margin-top:5.7pt;width:437.4pt;height:332.8pt;z-index:272833536" coordorigin="1995,996" coordsize="8748,6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">
                <v:shape id="AutoShape 5682" o:spid="_x0000_s1103" type="#_x0000_t32" style="position:absolute;left:7300;top:2015;width:0;height:5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18tskAAADeAAAADwAAAGRycy9kb3ducmV2LnhtbESPT0sDMRTE74LfITzBi7TZalvq2rSs&#10;QsEWetj+uT83z01w87Ju0nb99o0geBxm5jfMfNm7RpypC9azgtEwA0FceW25VnDYrwYzECEia2w8&#10;k4IfCrBc3N7MMdf+wiWdd7EWCcIhRwUmxjaXMlSGHIahb4mT9+k7hzHJrpa6w0uCu0Y+ZtlUOrSc&#10;Fgy29Gao+tqdnILtevRafBi73pTfdjtZFc2pfjgqdX/XFy8gIvXxP/zXftcKnrLJ+Bl+76QrIBd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ldfLbJAAAA3gAAAA8AAAAA&#10;AAAAAAAAAAAAoQIAAGRycy9kb3ducmV2LnhtbFBLBQYAAAAABAAEAPkAAACXAwAAAAA=&#10;"/>
                <v:shape id="Text Box 5683" o:spid="_x0000_s1104" type="#_x0000_t202" style="position:absolute;left:3126;top:1983;width:294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lQMQA&#10;AADeAAAADwAAAGRycy9kb3ducmV2LnhtbESPzYrCMBSF9wO+Q7iCm2FM1anVahQVZnCr0we4Nte2&#10;2NyUJtr69pOF4PJw/vjW297U4kGtqywrmIwjEMS51RUXCrK/n68FCOeRNdaWScGTHGw3g481ptp2&#10;fKLH2RcijLBLUUHpfZNK6fKSDLqxbYiDd7WtQR9kW0jdYhfGTS2nUTSXBisODyU2dCgpv53vRsH1&#10;2H3Gy+7y67Pk9D3fY5Vc7FOp0bDfrUB46v07/GoftYJZFMcBIOAEFJ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kpUDEAAAA3gAAAA8AAAAAAAAAAAAAAAAAmAIAAGRycy9k&#10;b3ducmV2LnhtbFBLBQYAAAAABAAEAPUAAACJAwAAAAA=&#10;" stroked="f">
                  <v:textbox>
                    <w:txbxContent>
                      <w:p w:rsidR="00862F6C" w:rsidRPr="00422045" w:rsidRDefault="00862F6C" w:rsidP="003E7B4B">
                        <w:pPr>
                          <w:rPr>
                            <w:rFonts w:asciiTheme="majorHAnsi" w:hAnsiTheme="majorHAnsi" w:cstheme="majorHAnsi"/>
                            <w:szCs w:val="20"/>
                            <w:lang w:val="fr-FR"/>
                          </w:rPr>
                        </w:pPr>
                        <w:r>
                          <w:rPr>
                            <w:rFonts w:asciiTheme="majorHAnsi" w:hAnsiTheme="majorHAnsi" w:cstheme="majorHAnsi"/>
                            <w:szCs w:val="20"/>
                            <w:lang w:val="fr-FR"/>
                          </w:rPr>
                          <w:t xml:space="preserve">Gas Bag &amp; Cryostat-2K = false </w:t>
                        </w:r>
                      </w:p>
                    </w:txbxContent>
                  </v:textbox>
                </v:shape>
                <v:shape id="AutoShape 5684" o:spid="_x0000_s1105" type="#_x0000_t32" style="position:absolute;left:2942;top:2128;width:2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LmbcgAAADeAAAADwAAAGRycy9kb3ducmV2LnhtbESPQWsCMRSE74X+h/AKXkrNbmWlbI2y&#10;FgQteFDb++vmdRO6eVk3Udd/3xQKHoeZ+YaZLQbXijP1wXpWkI8zEMS115YbBR+H1dMLiBCRNbae&#10;ScGVAizm93czLLW/8I7O+9iIBOFQogITY1dKGWpDDsPYd8TJ+/a9w5hk30jd4yXBXSufs2wqHVpO&#10;CwY7ejNU/+xPTsF2ky+rL2M377uj3Rarqj01j59KjR6G6hVEpCHewv/ttVYwyYoih7876QrI+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vLmbcgAAADeAAAADwAAAAAA&#10;AAAAAAAAAAChAgAAZHJzL2Rvd25yZXYueG1sUEsFBgAAAAAEAAQA+QAAAJYDAAAAAA==&#10;"/>
                <v:shape id="AutoShape 5685" o:spid="_x0000_s1106" type="#_x0000_t32" style="position:absolute;left:7356;top:2227;width:334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qMG8QAAADeAAAADwAAAGRycy9kb3ducmV2LnhtbESPQWsCMRSE7wX/Q3iCt5pV2SKrUVQo&#10;SC+lKujxsXnuBjcvyybdrP++KRR6HGbmG2a9HWwjeuq8caxgNs1AEJdOG64UXM7vr0sQPiBrbByT&#10;gid52G5GL2sstIv8Rf0pVCJB2BeooA6hLaT0ZU0W/dS1xMm7u85iSLKrpO4wJrht5DzL3qRFw2mh&#10;xpYONZWP07dVYOKn6dvjIe4/rjevI5ln7oxSk/GwW4EINIT/8F/7qBUssjyfw++ddAXk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owbxAAAAN4AAAAPAAAAAAAAAAAA&#10;AAAAAKECAABkcnMvZG93bnJldi54bWxQSwUGAAAAAAQABAD5AAAAkgMAAAAA&#10;">
                  <v:stroke endarrow="block"/>
                </v:shape>
                <v:rect id="Rectangle 5686" o:spid="_x0000_s1107" style="position:absolute;left:4375;top:1186;width:2659;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8pWcYA&#10;AADeAAAADwAAAGRycy9kb3ducmV2LnhtbESPQWvCQBSE74X+h+UJvdVdDUqNrlIUiz1qvPT2zD6T&#10;aPZtyK4a++u7BcHjMDPfMLNFZ2txpdZXjjUM+goEce5MxYWGfbZ+/wDhA7LB2jFpuJOHxfz1ZYap&#10;cTfe0nUXChEh7FPUUIbQpFL6vCSLvu8a4ugdXWsxRNkW0rR4i3Bby6FSY2mx4rhQYkPLkvLz7mI1&#10;HKrhHn+32Zeyk3USvrvsdPlZaf3W6z6nIAJ14Rl+tDdGQ6JGowT+78Qr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8pWcYAAADeAAAADwAAAAAAAAAAAAAAAACYAgAAZHJz&#10;L2Rvd25yZXYueG1sUEsFBgAAAAAEAAQA9QAAAIsDAAAAAA==&#10;">
                  <v:textbox>
                    <w:txbxContent>
                      <w:p w:rsidR="00862F6C" w:rsidRPr="006F52CB" w:rsidRDefault="00862F6C" w:rsidP="00CA7E94">
                        <w:pPr>
                          <w:spacing w:before="40"/>
                          <w:jc w:val="center"/>
                          <w:rPr>
                            <w:rFonts w:asciiTheme="majorHAnsi" w:hAnsiTheme="majorHAnsi" w:cstheme="majorHAnsi"/>
                            <w:szCs w:val="20"/>
                            <w:lang w:val="fr-FR"/>
                          </w:rPr>
                        </w:pPr>
                        <w:r>
                          <w:rPr>
                            <w:rFonts w:asciiTheme="majorHAnsi" w:hAnsiTheme="majorHAnsi" w:cstheme="majorHAnsi"/>
                            <w:szCs w:val="20"/>
                            <w:lang w:val="fr-FR"/>
                          </w:rPr>
                          <w:t>L017 – Cryostat 4 K Circuit</w:t>
                        </w:r>
                      </w:p>
                    </w:txbxContent>
                  </v:textbox>
                </v:rect>
                <v:shape id="AutoShape 5687" o:spid="_x0000_s1108" type="#_x0000_t32" style="position:absolute;left:7185;top:2129;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30NscAAADeAAAADwAAAGRycy9kb3ducmV2LnhtbESPQWsCMRSE74X+h/CEXkrNbluLbI0i&#10;giAehOoePD6S193Fzcs2iev67xtB8DjMzDfMbDHYVvTkQ+NYQT7OQBBrZxquFJSH9dsURIjIBlvH&#10;pOBKARbz56cZFsZd+If6faxEgnAoUEEdY1dIGXRNFsPYdcTJ+3XeYkzSV9J4vCS4beV7ln1Jiw2n&#10;hRo7WtWkT/uzVdBsy13Zv/5Fr6fb/OjzcDi2WqmX0bD8BhFpiI/wvb0xCj6yyeQTbnfSFZD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3fQ2xwAAAN4AAAAPAAAAAAAA&#10;AAAAAAAAAKECAABkcnMvZG93bnJldi54bWxQSwUGAAAAAAQABAD5AAAAlQMAAAAA&#10;"/>
                <v:shape id="Text Box 5688" o:spid="_x0000_s1109" type="#_x0000_t202" style="position:absolute;left:7442;top:1833;width:2654;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P+z8YA&#10;AADeAAAADwAAAGRycy9kb3ducmV2LnhtbESPQWvCQBSE74X+h+UVvNXdqpE2dROKInhS1LbQ2yP7&#10;TEKzb0N2NfHfu0Khx2FmvmEW+WAbcaHO1441vIwVCOLCmZpLDZ/H9fMrCB+QDTaOScOVPOTZ48MC&#10;U+N63tPlEEoRIexT1FCF0KZS+qIii37sWuLonVxnMUTZldJ02Ee4beREqbm0WHNcqLClZUXF7+Fs&#10;NXxtTz/fM7UrVzZpezcoyfZNaj16Gj7eQQQawn/4r70xGqYqSRK434lXQG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P+z8YAAADeAAAADwAAAAAAAAAAAAAAAACYAgAAZHJz&#10;L2Rvd25yZXYueG1sUEsFBgAAAAAEAAQA9QAAAIsDAAAAAA==&#10;" filled="f" stroked="f">
                  <v:textbox>
                    <w:txbxContent>
                      <w:p w:rsidR="00862F6C" w:rsidRPr="00422045" w:rsidRDefault="00862F6C" w:rsidP="003E7B4B">
                        <w:pPr>
                          <w:rPr>
                            <w:rFonts w:asciiTheme="majorHAnsi" w:hAnsiTheme="majorHAnsi" w:cstheme="majorHAnsi"/>
                            <w:szCs w:val="20"/>
                            <w:lang w:val="fr-FR"/>
                          </w:rPr>
                        </w:pPr>
                        <w:r>
                          <w:rPr>
                            <w:rFonts w:asciiTheme="majorHAnsi" w:hAnsiTheme="majorHAnsi" w:cstheme="majorHAnsi"/>
                            <w:szCs w:val="20"/>
                            <w:lang w:val="fr-FR"/>
                          </w:rPr>
                          <w:t>Kaeser &amp; Cryostat-2K = false</w:t>
                        </w:r>
                      </w:p>
                    </w:txbxContent>
                  </v:textbox>
                </v:shape>
                <v:shape id="AutoShape 5689" o:spid="_x0000_s1110" type="#_x0000_t32" style="position:absolute;left:3054;top:2012;width:4252;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PP2sYAAADeAAAADwAAAGRycy9kb3ducmV2LnhtbESPQWsCMRSE70L/Q3gFL1Kza1FkaxQR&#10;BPFQqO7B4yN53V26eVmTuG7/fSMIPQ4z8w2z2gy2FT350DhWkE8zEMTamYYrBeV5/7YEESKywdYx&#10;KfilAJv1y2iFhXF3/qL+FCuRIBwKVFDH2BVSBl2TxTB1HXHyvp23GJP0lTQe7wluWznLsoW02HBa&#10;qLGjXU3653SzCppj+Vn2k2v0ennMLz4P50urlRq/DtsPEJGG+B9+tg9GwXs2ny/gcSddAb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5Dz9rGAAAA3gAAAA8AAAAAAAAA&#10;AAAAAAAAoQIAAGRycy9kb3ducmV2LnhtbFBLBQYAAAAABAAEAPkAAACUAwAAAAA=&#10;"/>
                <v:shape id="AutoShape 5690" o:spid="_x0000_s1111" type="#_x0000_t32" style="position:absolute;left:5715;top:1726;width:0;height:2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fbgsgAAADeAAAADwAAAGRycy9kb3ducmV2LnhtbESPQWsCMRSE70L/Q3hCL6JZW7bK1ijb&#10;glALHrR6f25eN8HNy3YTdfvvm0Khx2FmvmEWq9414kpdsJ4VTCcZCOLKa8u1gsPHejwHESKyxsYz&#10;KfimAKvl3WCBhfY33tF1H2uRIBwKVGBibAspQ2XIYZj4ljh5n75zGJPsaqk7vCW4a+RDlj1Jh5bT&#10;gsGWXg1V5/3FKdhupi/lydjN++7LbvN12Vzq0VGp+2FfPoOI1Mf/8F/7TSt4zPJ8Br930hW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lfbgsgAAADeAAAADwAAAAAA&#10;AAAAAAAAAAChAgAAZHJzL2Rvd25yZXYueG1sUEsFBgAAAAAEAAQA+QAAAJYDAAAAAA==&#10;"/>
                <v:group id="Group 5694" o:spid="_x0000_s1112" style="position:absolute;left:6538;top:3342;width:3346;height:620" coordorigin="3950,2277" coordsize="5218,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A3VHwwAAAN4AAAAP&#10;AAAAAAAAAAAAAAAAAKoCAABkcnMvZG93bnJldi54bWxQSwUGAAAAAAQABAD6AAAAmgMAAAAA&#10;">
                  <v:rect id="Rectangle 5695" o:spid="_x0000_s1113" style="position:absolute;left:3950;top:2277;width:1751;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ces8YA&#10;AADeAAAADwAAAGRycy9kb3ducmV2LnhtbESPQWvCQBSE7wX/w/KE3uquiqXGbERaLPao8eLtmX0m&#10;0ezbkF019td3C4Ueh5n5hkmXvW3EjTpfO9YwHikQxIUzNZca9vn65Q2ED8gGG8ek4UEeltngKcXE&#10;uDtv6bYLpYgQ9glqqEJoEyl9UZFFP3ItcfROrrMYouxKaTq8R7ht5ESpV2mx5rhQYUvvFRWX3dVq&#10;ONaTPX5v809l5+tp+Orz8/XwofXzsF8tQATqw3/4r70xGqZqNpvD7514BWT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ces8YAAADeAAAADwAAAAAAAAAAAAAAAACYAgAAZHJz&#10;L2Rvd25yZXYueG1sUEsFBgAAAAAEAAQA9QAAAIsDAAAAAA==&#10;">
                    <v:textbox>
                      <w:txbxContent>
                        <w:p w:rsidR="00862F6C" w:rsidRPr="00422045" w:rsidRDefault="00862F6C" w:rsidP="003E7B4B">
                          <w:pPr>
                            <w:jc w:val="center"/>
                            <w:rPr>
                              <w:rFonts w:asciiTheme="majorHAnsi" w:hAnsiTheme="majorHAnsi" w:cstheme="majorHAnsi"/>
                              <w:szCs w:val="20"/>
                              <w:lang w:val="fr-FR"/>
                            </w:rPr>
                          </w:pPr>
                          <w:r>
                            <w:rPr>
                              <w:rFonts w:asciiTheme="majorHAnsi" w:hAnsiTheme="majorHAnsi" w:cstheme="majorHAnsi"/>
                              <w:szCs w:val="20"/>
                              <w:lang w:val="fr-FR"/>
                            </w:rPr>
                            <w:t>Gas bag closed</w:t>
                          </w:r>
                        </w:p>
                      </w:txbxContent>
                    </v:textbox>
                  </v:rect>
                  <v:shape id="Text Box 5696" o:spid="_x0000_s1114" type="#_x0000_t202" style="position:absolute;left:5701;top:2277;width:3467;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hisYA&#10;AADeAAAADwAAAGRycy9kb3ducmV2LnhtbESPy2rCQBSG90LfYTgFN1In9ZLa1FFEUHRnbWm3h8wx&#10;Cc2cSWfGGN/eWQguf/4b33zZmVq05HxlWcHrMAFBnFtdcaHg+2vzMgPhA7LG2jIpuJKH5eKpN8dM&#10;2wt/UnsMhYgj7DNUUIbQZFL6vCSDfmgb4uidrDMYonSF1A4vcdzUcpQkqTRYcXwosaF1Sfnf8WwU&#10;zCa79tfvx4efPD3V72Hw1m7/nVL95271ASJQFx7he3unFYyTaRoBIk5E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YhisYAAADeAAAADwAAAAAAAAAAAAAAAACYAgAAZHJz&#10;L2Rvd25yZXYueG1sUEsFBgAAAAAEAAQA9QAAAIsDAAAAAA==&#10;">
                    <v:textbox>
                      <w:txbxContent>
                        <w:p w:rsidR="00862F6C" w:rsidRDefault="00862F6C" w:rsidP="003E7B4B">
                          <w:pPr>
                            <w:rPr>
                              <w:rFonts w:asciiTheme="majorHAnsi" w:hAnsiTheme="majorHAnsi" w:cstheme="majorHAnsi"/>
                              <w:szCs w:val="20"/>
                            </w:rPr>
                          </w:pPr>
                          <w:r>
                            <w:rPr>
                              <w:rFonts w:asciiTheme="majorHAnsi" w:hAnsiTheme="majorHAnsi" w:cstheme="majorHAnsi"/>
                              <w:szCs w:val="20"/>
                            </w:rPr>
                            <w:t xml:space="preserve">Close </w:t>
                          </w:r>
                          <w:r w:rsidRPr="00B82EEA">
                            <w:rPr>
                              <w:rFonts w:asciiTheme="majorHAnsi" w:hAnsiTheme="majorHAnsi" w:cstheme="majorHAnsi"/>
                              <w:szCs w:val="20"/>
                            </w:rPr>
                            <w:t>FV58</w:t>
                          </w:r>
                          <w:r>
                            <w:rPr>
                              <w:rFonts w:asciiTheme="majorHAnsi" w:hAnsiTheme="majorHAnsi" w:cstheme="majorHAnsi"/>
                              <w:szCs w:val="20"/>
                            </w:rPr>
                            <w:t>4</w:t>
                          </w:r>
                          <w:r w:rsidRPr="00B82EEA">
                            <w:rPr>
                              <w:rFonts w:asciiTheme="majorHAnsi" w:hAnsiTheme="majorHAnsi" w:cstheme="majorHAnsi"/>
                              <w:szCs w:val="20"/>
                            </w:rPr>
                            <w:t xml:space="preserve"> </w:t>
                          </w:r>
                        </w:p>
                      </w:txbxContent>
                    </v:textbox>
                  </v:shape>
                </v:group>
                <v:group id="Group 5697" o:spid="_x0000_s1115" style="position:absolute;left:6543;top:4352;width:3347;height:619" coordorigin="3950,2277" coordsize="5218,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VRZnxgAAAN4A&#10;AAAPAAAAAAAAAAAAAAAAAKoCAABkcnMvZG93bnJldi54bWxQSwUGAAAAAAQABAD6AAAAnQMAAAAA&#10;">
                  <v:rect id="Rectangle 5698" o:spid="_x0000_s1116" style="position:absolute;left:3950;top:2277;width:1751;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9Gf8YA&#10;AADeAAAADwAAAGRycy9kb3ducmV2LnhtbESPQWvCQBSE74X+h+UJvdVdI5UaXaUoFj1qvPT2zD6T&#10;aPZtyK4a++vdQsHjMDPfMNN5Z2txpdZXjjUM+goEce5MxYWGfbZ6/wThA7LB2jFpuJOH+ez1ZYqp&#10;cTfe0nUXChEh7FPUUIbQpFL6vCSLvu8a4ugdXWsxRNkW0rR4i3Bby0SpkbRYcVwosaFFSfl5d7Ea&#10;DlWyx99t9q3seDUMmy47XX6WWr/1uq8JiEBdeIb/22ujYag+Rgn83YlX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I9Gf8YAAADeAAAADwAAAAAAAAAAAAAAAACYAgAAZHJz&#10;L2Rvd25yZXYueG1sUEsFBgAAAAAEAAQA9QAAAIsDAAAAAA==&#10;">
                    <v:textbox>
                      <w:txbxContent>
                        <w:p w:rsidR="00862F6C" w:rsidRPr="00422045" w:rsidRDefault="00862F6C" w:rsidP="003E7B4B">
                          <w:pPr>
                            <w:jc w:val="center"/>
                            <w:rPr>
                              <w:rFonts w:asciiTheme="majorHAnsi" w:hAnsiTheme="majorHAnsi" w:cstheme="majorHAnsi"/>
                              <w:szCs w:val="20"/>
                              <w:lang w:val="fr-FR"/>
                            </w:rPr>
                          </w:pPr>
                          <w:r>
                            <w:rPr>
                              <w:rFonts w:asciiTheme="majorHAnsi" w:hAnsiTheme="majorHAnsi" w:cstheme="majorHAnsi"/>
                              <w:szCs w:val="20"/>
                              <w:lang w:val="fr-FR"/>
                            </w:rPr>
                            <w:t>Kaeser open</w:t>
                          </w:r>
                        </w:p>
                      </w:txbxContent>
                    </v:textbox>
                  </v:rect>
                  <v:shape id="Text Box 5699" o:spid="_x0000_s1117" type="#_x0000_t202" style="position:absolute;left:5701;top:2277;width:3467;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S//cgA&#10;AADeAAAADwAAAGRycy9kb3ducmV2LnhtbESPT2vCQBTE70K/w/IKvRTdtKlRo6uUQou91T/o9ZF9&#10;JqHZt+nuNsZv7xYKHoeZ+Q2zWPWmER05X1tW8DRKQBAXVtdcKtjv3odTED4ga2wsk4ILeVgt7wYL&#10;zLU984a6bShFhLDPUUEVQptL6YuKDPqRbYmjd7LOYIjSlVI7PEe4aeRzkmTSYM1xocKW3ioqvre/&#10;RsH0Zd0d/Wf6dSiyUzMLj5Pu48cp9XDfv85BBOrDLfzfXmsFaTLOUvi7E6+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9L/9yAAAAN4AAAAPAAAAAAAAAAAAAAAAAJgCAABk&#10;cnMvZG93bnJldi54bWxQSwUGAAAAAAQABAD1AAAAjQMAAAAA&#10;">
                    <v:textbo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 xml:space="preserve">Open </w:t>
                          </w:r>
                          <w:r w:rsidRPr="00B82EEA">
                            <w:rPr>
                              <w:rFonts w:asciiTheme="majorHAnsi" w:hAnsiTheme="majorHAnsi" w:cstheme="majorHAnsi"/>
                              <w:szCs w:val="20"/>
                            </w:rPr>
                            <w:t>FV58</w:t>
                          </w:r>
                          <w:r>
                            <w:rPr>
                              <w:rFonts w:asciiTheme="majorHAnsi" w:hAnsiTheme="majorHAnsi" w:cstheme="majorHAnsi"/>
                              <w:szCs w:val="20"/>
                            </w:rPr>
                            <w:t>1</w:t>
                          </w:r>
                        </w:p>
                      </w:txbxContent>
                    </v:textbox>
                  </v:shape>
                </v:group>
                <v:shape id="AutoShape 5703" o:spid="_x0000_s1118" type="#_x0000_t32" style="position:absolute;left:3059;top:2019;width:0;height:5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mPSMcAAADeAAAADwAAAGRycy9kb3ducmV2LnhtbESPQWsCMRSE74X+h/AKXopmtVVka5St&#10;IGjBg1bvr5vnJrh52W6ibv99UxB6HGbmG2a26FwtrtQG61nBcJCBIC69tlwpOHyu+lMQISJrrD2T&#10;gh8KsJg/Psww1/7GO7ruYyUShEOOCkyMTS5lKA05DAPfECfv5FuHMcm2krrFW4K7Wo6ybCIdWk4L&#10;BhtaGirP+4tTsN0M34svYzcfu2+7Ha+K+lI9H5XqPXXFG4hIXfwP39trreAlG09e4e9Ou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6Y9IxwAAAN4AAAAPAAAAAAAA&#10;AAAAAAAAAKECAABkcnMvZG93bnJldi54bWxQSwUGAAAAAAQABAD5AAAAlQMAAAAA&#10;"/>
                <v:shape id="AutoShape 5704" o:spid="_x0000_s1119" type="#_x0000_t32" style="position:absolute;left:2012;top:2222;width:0;height:5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Uq08cAAADeAAAADwAAAGRycy9kb3ducmV2LnhtbESPQWsCMRSE70L/Q3iFXkSztqzIapSt&#10;INSCB229PzfPTejmZd1E3f77plDocZiZb5jFqneNuFEXrGcFk3EGgrjy2nKt4PNjM5qBCBFZY+OZ&#10;FHxTgNXyYbDAQvs77+l2iLVIEA4FKjAxtoWUoTLkMIx9S5y8s+8cxiS7WuoO7wnuGvmcZVPp0HJa&#10;MNjS2lD1dbg6Bbvt5LU8Gbt931/sLt+UzbUeHpV6euzLOYhIffwP/7XftIKXLJ/m8HsnX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pSrTxwAAAN4AAAAPAAAAAAAA&#10;AAAAAAAAAKECAABkcnMvZG93bnJldi54bWxQSwUGAAAAAAQABAD5AAAAlQMAAAAA&#10;"/>
                <v:shape id="AutoShape 5706" o:spid="_x0000_s1120" type="#_x0000_t32" style="position:absolute;left:10717;top:2209;width:0;height:54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e0pMcAAADeAAAADwAAAGRycy9kb3ducmV2LnhtbESPQWsCMRSE70L/Q3iFXkSztrjIapSt&#10;INSCB229PzfPTejmZd1E3f77plDocZiZb5jFqneNuFEXrGcFk3EGgrjy2nKt4PNjM5qBCBFZY+OZ&#10;FHxTgNXyYbDAQvs77+l2iLVIEA4FKjAxtoWUoTLkMIx9S5y8s+8cxiS7WuoO7wnuGvmcZbl0aDkt&#10;GGxpbaj6Olydgt128lqejN2+7y92N92UzbUeHpV6euzLOYhIffwP/7XftIKXbJrn8HsnX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d7SkxwAAAN4AAAAPAAAAAAAA&#10;AAAAAAAAAKECAABkcnMvZG93bnJldi54bWxQSwUGAAAAAAQABAD5AAAAlQMAAAAA&#10;"/>
                <v:shape id="AutoShape 5707" o:spid="_x0000_s1121" type="#_x0000_t32" style="position:absolute;left:3033;top:7641;width:771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2Og/McAAADeAAAADwAAAGRycy9kb3ducmV2LnhtbESPQWsCMRSE74X+h/CEXkrNbkutbI0i&#10;giAehOoePD6S193Fzcs2iev67xtB8DjMzDfMbDHYVvTkQ+NYQT7OQBBrZxquFJSH9dsURIjIBlvH&#10;pOBKARbz56cZFsZd+If6faxEgnAoUEEdY1dIGXRNFsPYdcTJ+3XeYkzSV9J4vCS4beV7lk2kxYbT&#10;Qo0drWrSp/3ZKmi25a7sX/+i19NtfvR5OBxbrdTLaFh+g4g0xEf43t4YBR/Z5+QLbnfSFZD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Y6D8xwAAAN4AAAAPAAAAAAAA&#10;AAAAAAAAAKECAABkcnMvZG93bnJldi54bWxQSwUGAAAAAAQABAD5AAAAlQMAAAAA&#10;"/>
                <v:group id="Group 5723" o:spid="_x0000_s1122" style="position:absolute;left:2284;top:3353;width:3347;height:620" coordorigin="3950,2277" coordsize="5218,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b7/6wwAAAN4AAAAP&#10;AAAAAAAAAAAAAAAAAKoCAABkcnMvZG93bnJldi54bWxQSwUGAAAAAAQABAD6AAAAmgMAAAAA&#10;">
                  <v:rect id="Rectangle 5724" o:spid="_x0000_s1123" style="position:absolute;left:3950;top:2277;width:1751;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vUDsYA&#10;AADeAAAADwAAAGRycy9kb3ducmV2LnhtbESPQWvCQBSE70L/w/IK3nS3iqKpqxRFqUdNLr29Zl+T&#10;tNm3Ibtq6q93BcHjMDPfMItVZ2txptZXjjW8DRUI4tyZigsNWbodzED4gGywdkwa/snDavnSW2Bi&#10;3IUPdD6GQkQI+wQ1lCE0iZQ+L8miH7qGOHo/rrUYomwLaVq8RLit5UipqbRYcVwosaF1Sfnf8WQ1&#10;fFejDK+HdKfsfDsO+y79PX1ttO6/dh/vIAJ14Rl+tD+NhrGaTOdwvxOv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vUDsYAAADeAAAADwAAAAAAAAAAAAAAAACYAgAAZHJz&#10;L2Rvd25yZXYueG1sUEsFBgAAAAAEAAQA9QAAAIsDAAAAAA==&#10;">
                    <v:textbox>
                      <w:txbxContent>
                        <w:p w:rsidR="00862F6C" w:rsidRPr="00422045" w:rsidRDefault="00862F6C" w:rsidP="003E7B4B">
                          <w:pPr>
                            <w:jc w:val="center"/>
                            <w:rPr>
                              <w:rFonts w:asciiTheme="majorHAnsi" w:hAnsiTheme="majorHAnsi" w:cstheme="majorHAnsi"/>
                              <w:szCs w:val="20"/>
                              <w:lang w:val="fr-FR"/>
                            </w:rPr>
                          </w:pPr>
                          <w:r>
                            <w:rPr>
                              <w:rFonts w:asciiTheme="majorHAnsi" w:hAnsiTheme="majorHAnsi" w:cstheme="majorHAnsi"/>
                              <w:szCs w:val="20"/>
                              <w:lang w:val="fr-FR"/>
                            </w:rPr>
                            <w:t>Kaeser closed</w:t>
                          </w:r>
                        </w:p>
                      </w:txbxContent>
                    </v:textbox>
                  </v:rect>
                  <v:shape id="Text Box 5725" o:spid="_x0000_s1124" type="#_x0000_t202" style="position:absolute;left:5701;top:2277;width:3467;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V8YA&#10;AADeAAAADwAAAGRycy9kb3ducmV2LnhtbESPzWoCMRSF94W+Q7iCG9FMtVU7GkUERXdWxW4vk+vM&#10;0MnNNInj+PbNQujycP745svWVKIh50vLCt4GCQjizOqScwXn06Y/BeEDssbKMil4kIfl4vVljqm2&#10;d/6i5hhyEUfYp6igCKFOpfRZQQb9wNbE0btaZzBE6XKpHd7juKnkMEnG0mDJ8aHAmtYFZT/Hm1Ew&#10;fd81334/Olyy8bX6DL1Js/11SnU77WoGIlAb/sPP9k4rGCUfkwgQcSIK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V8YAAADeAAAADwAAAAAAAAAAAAAAAACYAgAAZHJz&#10;L2Rvd25yZXYueG1sUEsFBgAAAAAEAAQA9QAAAIsDAAAAAA==&#10;">
                    <v:textbo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 xml:space="preserve">Close </w:t>
                          </w:r>
                          <w:r w:rsidRPr="00B82EEA">
                            <w:rPr>
                              <w:rFonts w:asciiTheme="majorHAnsi" w:hAnsiTheme="majorHAnsi" w:cstheme="majorHAnsi"/>
                              <w:szCs w:val="20"/>
                            </w:rPr>
                            <w:t>FV58</w:t>
                          </w:r>
                          <w:r>
                            <w:rPr>
                              <w:rFonts w:asciiTheme="majorHAnsi" w:hAnsiTheme="majorHAnsi" w:cstheme="majorHAnsi"/>
                              <w:szCs w:val="20"/>
                            </w:rPr>
                            <w:t>1</w:t>
                          </w:r>
                        </w:p>
                      </w:txbxContent>
                    </v:textbox>
                  </v:shape>
                </v:group>
                <v:group id="Group 5726" o:spid="_x0000_s1125" style="position:absolute;left:2290;top:4362;width:3346;height:620" coordorigin="3950,2277" coordsize="5218,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jIC6xgAAAN4A&#10;AAAPAAAAAAAAAAAAAAAAAKoCAABkcnMvZG93bnJldi54bWxQSwUGAAAAAAQABAD6AAAAnQMAAAAA&#10;">
                  <v:rect id="Rectangle 5727" o:spid="_x0000_s1126" style="position:absolute;left:3950;top:2277;width:1751;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bQosYA&#10;AADeAAAADwAAAGRycy9kb3ducmV2LnhtbESPwW7CMBBE75X4B2srcSt2g2ghYBBqBWqPEC7clnhJ&#10;AvE6ig2Efn1dCanH0cy80cwWna3FlVpfOdbwOlAgiHNnKi407LLVyxiED8gGa8ek4U4eFvPe0wxT&#10;4268oes2FCJC2KeooQyhSaX0eUkW/cA1xNE7utZiiLItpGnxFuG2lolSb9JixXGhxIY+SsrP24vV&#10;cKiSHf5ssrWyk9UwfHfZ6bL/1Lr/3C2nIAJ14T/8aH8ZDUM1ek/g706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bQosYAAADeAAAADwAAAAAAAAAAAAAAAACYAgAAZHJz&#10;L2Rvd25yZXYueG1sUEsFBgAAAAAEAAQA9QAAAIsDAAAAAA==&#10;">
                    <v:textbox>
                      <w:txbxContent>
                        <w:p w:rsidR="00862F6C" w:rsidRPr="00422045" w:rsidRDefault="00862F6C" w:rsidP="003E7B4B">
                          <w:pPr>
                            <w:jc w:val="center"/>
                            <w:rPr>
                              <w:rFonts w:asciiTheme="majorHAnsi" w:hAnsiTheme="majorHAnsi" w:cstheme="majorHAnsi"/>
                              <w:szCs w:val="20"/>
                              <w:lang w:val="fr-FR"/>
                            </w:rPr>
                          </w:pPr>
                          <w:r>
                            <w:rPr>
                              <w:rFonts w:asciiTheme="majorHAnsi" w:hAnsiTheme="majorHAnsi" w:cstheme="majorHAnsi"/>
                              <w:szCs w:val="20"/>
                              <w:lang w:val="fr-FR"/>
                            </w:rPr>
                            <w:t>Gas bag  open</w:t>
                          </w:r>
                        </w:p>
                      </w:txbxContent>
                    </v:textbox>
                  </v:rect>
                  <v:shape id="Text Box 5728" o:spid="_x0000_s1127" type="#_x0000_t202" style="position:absolute;left:5701;top:2277;width:3467;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0pIMgA&#10;AADeAAAADwAAAGRycy9kb3ducmV2LnhtbESPT2vCQBTE74LfYXlCL6Vu2rT+ia4iQoveWpX2+sg+&#10;k9Ds27i7xvjt3ULB4zAzv2Hmy87UoiXnK8sKnocJCOLc6ooLBYf9+9MEhA/IGmvLpOBKHpaLfm+O&#10;mbYX/qJ2FwoRIewzVFCG0GRS+rwkg35oG+LoHa0zGKJ0hdQOLxFuavmSJCNpsOK4UGJD65Ly393Z&#10;KJi8btofv00/v/PRsZ6Gx3H7cXJKPQy61QxEoC7cw//tjVaQJm/jFP7uxCs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LSkgyAAAAN4AAAAPAAAAAAAAAAAAAAAAAJgCAABk&#10;cnMvZG93bnJldi54bWxQSwUGAAAAAAQABAD1AAAAjQMAAAAA&#10;">
                    <v:textbox>
                      <w:txbxContent>
                        <w:p w:rsidR="00862F6C" w:rsidRDefault="00862F6C" w:rsidP="003E7B4B">
                          <w:pPr>
                            <w:rPr>
                              <w:rFonts w:asciiTheme="majorHAnsi" w:hAnsiTheme="majorHAnsi" w:cstheme="majorHAnsi"/>
                              <w:szCs w:val="20"/>
                            </w:rPr>
                          </w:pPr>
                          <w:r>
                            <w:rPr>
                              <w:rFonts w:asciiTheme="majorHAnsi" w:hAnsiTheme="majorHAnsi" w:cstheme="majorHAnsi"/>
                              <w:szCs w:val="20"/>
                            </w:rPr>
                            <w:t>Open FV584</w:t>
                          </w:r>
                        </w:p>
                      </w:txbxContent>
                    </v:textbox>
                  </v:shape>
                </v:group>
                <v:shape id="AutoShape 5732" o:spid="_x0000_s1128" type="#_x0000_t32" style="position:absolute;left:2023;top:2227;width:102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JgeMgAAADeAAAADwAAAGRycy9kb3ducmV2LnhtbESPT2vCQBTE70K/w/IKvemmrVZJXUVK&#10;xVDw0PgHentkn5u02bchu2r89l1B8DjMzG+Y6byztThR6yvHCp4HCQjiwumKjYLtZtmfgPABWWPt&#10;mBRcyMN89tCbYqrdmb/plAcjIoR9igrKEJpUSl+UZNEPXEMcvYNrLYYoWyN1i+cIt7V8SZI3abHi&#10;uFBiQx8lFX/50SrAPS/2X3r1s8sOY/9pzHAtfzOlnh67xTuIQF24h2/tTCt4TUbjIVzvxCsg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nJgeMgAAADeAAAADwAAAAAA&#10;AAAAAAAAAAChAgAAZHJzL2Rvd25yZXYueG1sUEsFBgAAAAAEAAQA+QAAAJYDAAAAAA==&#10;">
                  <v:stroke startarrow="block"/>
                </v:shape>
                <v:rect id="Rectangle 5721" o:spid="_x0000_s1129" style="position:absolute;left:2308;top:2357;width:1123;height: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9I1scA&#10;AADeAAAADwAAAGRycy9kb3ducmV2LnhtbESPwW7CMBBE70j8g7VIvYFdUGibYlDVigqOEC69beNt&#10;kjZeR7EhKV+PkZA4jmbmjWax6m0tTtT6yrGGx4kCQZw7U3Gh4ZCtx88gfEA2WDsmDf/kYbUcDhaY&#10;Gtfxjk77UIgIYZ+ihjKEJpXS5yVZ9BPXEEfvx7UWQ5RtIU2LXYTbWk6VmkuLFceFEht6Lyn/2x+t&#10;hu9qesDzLvtU9mU9C9s++z1+fWj9MOrfXkEE6sM9fGtvjIaZSp4SuN6JV0Au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SNbHAAAA3gAAAA8AAAAAAAAAAAAAAAAAmAIAAGRy&#10;cy9kb3ducmV2LnhtbFBLBQYAAAAABAAEAPUAAACMAwAAAAA=&#10;">
                  <v:textbox>
                    <w:txbxContent>
                      <w:p w:rsidR="00862F6C" w:rsidRPr="00B82EEA" w:rsidRDefault="00862F6C" w:rsidP="003E7B4B">
                        <w:pPr>
                          <w:jc w:val="center"/>
                          <w:rPr>
                            <w:rFonts w:asciiTheme="majorHAnsi" w:hAnsiTheme="majorHAnsi" w:cstheme="majorHAnsi"/>
                            <w:szCs w:val="20"/>
                          </w:rPr>
                        </w:pPr>
                        <w:r>
                          <w:rPr>
                            <w:rFonts w:asciiTheme="majorHAnsi" w:hAnsiTheme="majorHAnsi" w:cstheme="majorHAnsi"/>
                            <w:szCs w:val="20"/>
                          </w:rPr>
                          <w:t xml:space="preserve">Circuit Isolated </w:t>
                        </w:r>
                      </w:p>
                    </w:txbxContent>
                  </v:textbox>
                </v:rect>
                <v:shape id="Text Box 5722" o:spid="_x0000_s1130" type="#_x0000_t202" style="position:absolute;left:3431;top:2357;width:2438;height: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qKuMcA&#10;AADeAAAADwAAAGRycy9kb3ducmV2LnhtbESPT2vCQBTE70K/w/IKvRTdWGu0qauUQove/IdeH9ln&#10;Esy+TXe3MX57t1DwOMzMb5jZojO1aMn5yrKC4SABQZxbXXGhYL/76k9B+ICssbZMCq7kYTF/6M0w&#10;0/bCG2q3oRARwj5DBWUITSalz0sy6Ae2IY7eyTqDIUpXSO3wEuGmli9JkkqDFceFEhv6LCk/b3+N&#10;gunrsj361Wh9yNNT/RaeJ+33j1Pq6bH7eAcRqAv38H97qRWMkvEkhb878Qr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airjHAAAA3gAAAA8AAAAAAAAAAAAAAAAAmAIAAGRy&#10;cy9kb3ducmV2LnhtbFBLBQYAAAAABAAEAPUAAACMAwAAAAA=&#10;">
                  <v:textbox>
                    <w:txbxContent>
                      <w:p w:rsidR="00862F6C" w:rsidRDefault="00862F6C" w:rsidP="003E7B4B">
                        <w:pPr>
                          <w:rPr>
                            <w:rFonts w:asciiTheme="majorHAnsi" w:hAnsiTheme="majorHAnsi" w:cstheme="majorHAnsi"/>
                            <w:szCs w:val="20"/>
                          </w:rPr>
                        </w:pPr>
                        <w:r>
                          <w:rPr>
                            <w:rFonts w:asciiTheme="majorHAnsi" w:hAnsiTheme="majorHAnsi" w:cstheme="majorHAnsi"/>
                            <w:szCs w:val="20"/>
                          </w:rPr>
                          <w:t>CV</w:t>
                        </w:r>
                        <w:r w:rsidRPr="00B82EEA">
                          <w:rPr>
                            <w:rFonts w:asciiTheme="majorHAnsi" w:hAnsiTheme="majorHAnsi" w:cstheme="majorHAnsi"/>
                            <w:szCs w:val="20"/>
                          </w:rPr>
                          <w:t>5</w:t>
                        </w:r>
                        <w:r>
                          <w:rPr>
                            <w:rFonts w:asciiTheme="majorHAnsi" w:hAnsiTheme="majorHAnsi" w:cstheme="majorHAnsi"/>
                            <w:szCs w:val="20"/>
                          </w:rPr>
                          <w:t>8</w:t>
                        </w:r>
                        <w:r w:rsidRPr="00B82EEA">
                          <w:rPr>
                            <w:rFonts w:asciiTheme="majorHAnsi" w:hAnsiTheme="majorHAnsi" w:cstheme="majorHAnsi"/>
                            <w:szCs w:val="20"/>
                          </w:rPr>
                          <w:t>1 closing with slope</w:t>
                        </w:r>
                      </w:p>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FV581 opened</w:t>
                        </w:r>
                      </w:p>
                    </w:txbxContent>
                  </v:textbox>
                </v:shape>
                <v:rect id="Rectangle 5692" o:spid="_x0000_s1131" style="position:absolute;left:6562;top:2347;width:1123;height: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FzOscA&#10;AADeAAAADwAAAGRycy9kb3ducmV2LnhtbESPwW7CMBBE75X4B2sr9VbsggolxCDUiqocIVx6W+Il&#10;CcTrKDYh7dfXlZA4jmbmjSZd9rYWHbW+cqzhZahAEOfOVFxo2Gfr5zcQPiAbrB2Thh/ysFwMHlJM&#10;jLvylrpdKESEsE9QQxlCk0jp85Is+qFriKN3dK3FEGVbSNPiNcJtLUdKTaTFiuNCiQ29l5Sfdxer&#10;4VCN9vi7zT6Vna3HYdNnp8v3h9ZPj/1qDiJQH+7hW/vLaBir1+kU/u/EK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hczrHAAAA3gAAAA8AAAAAAAAAAAAAAAAAmAIAAGRy&#10;cy9kb3ducmV2LnhtbFBLBQYAAAAABAAEAPUAAACMAwAAAAA=&#10;">
                  <v:textbox>
                    <w:txbxContent>
                      <w:p w:rsidR="00862F6C" w:rsidRPr="00B82EEA" w:rsidRDefault="00862F6C" w:rsidP="003E7B4B">
                        <w:pPr>
                          <w:jc w:val="center"/>
                          <w:rPr>
                            <w:rFonts w:asciiTheme="majorHAnsi" w:hAnsiTheme="majorHAnsi" w:cstheme="majorHAnsi"/>
                            <w:szCs w:val="20"/>
                          </w:rPr>
                        </w:pPr>
                        <w:r>
                          <w:rPr>
                            <w:rFonts w:asciiTheme="majorHAnsi" w:hAnsiTheme="majorHAnsi" w:cstheme="majorHAnsi"/>
                            <w:szCs w:val="20"/>
                          </w:rPr>
                          <w:t xml:space="preserve">Circuit Isolated </w:t>
                        </w:r>
                      </w:p>
                    </w:txbxContent>
                  </v:textbox>
                </v:rect>
                <v:shape id="Text Box 5693" o:spid="_x0000_s1132" type="#_x0000_t202" style="position:absolute;left:7685;top:2347;width:2778;height: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7UcQA&#10;AADeAAAADwAAAGRycy9kb3ducmV2LnhtbERPz2vCMBS+D/Y/hCd4EU2nm7pqFBEUvTkVd300z7as&#10;eemSWOt/vxyEHT++3/NlayrRkPOlZQVvgwQEcWZ1ybmC82nTn4LwAVljZZkUPMjDcvH6MsdU2zt/&#10;UXMMuYgh7FNUUIRQp1L6rCCDfmBr4shdrTMYInS51A7vMdxUcpgkY2mw5NhQYE3rgrKf480omL7v&#10;mm+/Hx0u2fhafYbepNn+OqW6nXY1AxGoDf/ip3unFYySj0ncG+/EK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Ju1HEAAAA3gAAAA8AAAAAAAAAAAAAAAAAmAIAAGRycy9k&#10;b3ducmV2LnhtbFBLBQYAAAAABAAEAPUAAACJAwAAAAA=&#10;">
                  <v:textbox>
                    <w:txbxContent>
                      <w:p w:rsidR="00862F6C" w:rsidRDefault="00862F6C" w:rsidP="003E7B4B">
                        <w:pPr>
                          <w:rPr>
                            <w:rFonts w:asciiTheme="majorHAnsi" w:hAnsiTheme="majorHAnsi" w:cstheme="majorHAnsi"/>
                            <w:szCs w:val="20"/>
                          </w:rPr>
                        </w:pPr>
                        <w:r>
                          <w:rPr>
                            <w:rFonts w:asciiTheme="majorHAnsi" w:hAnsiTheme="majorHAnsi" w:cstheme="majorHAnsi"/>
                            <w:szCs w:val="20"/>
                          </w:rPr>
                          <w:t>CV</w:t>
                        </w:r>
                        <w:r w:rsidRPr="00B82EEA">
                          <w:rPr>
                            <w:rFonts w:asciiTheme="majorHAnsi" w:hAnsiTheme="majorHAnsi" w:cstheme="majorHAnsi"/>
                            <w:szCs w:val="20"/>
                          </w:rPr>
                          <w:t>5</w:t>
                        </w:r>
                        <w:r>
                          <w:rPr>
                            <w:rFonts w:asciiTheme="majorHAnsi" w:hAnsiTheme="majorHAnsi" w:cstheme="majorHAnsi"/>
                            <w:szCs w:val="20"/>
                          </w:rPr>
                          <w:t>8</w:t>
                        </w:r>
                        <w:r w:rsidRPr="00B82EEA">
                          <w:rPr>
                            <w:rFonts w:asciiTheme="majorHAnsi" w:hAnsiTheme="majorHAnsi" w:cstheme="majorHAnsi"/>
                            <w:szCs w:val="20"/>
                          </w:rPr>
                          <w:t>1 closing with slope</w:t>
                        </w:r>
                      </w:p>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FV584 opened</w:t>
                        </w:r>
                      </w:p>
                    </w:txbxContent>
                  </v:textbox>
                </v:shape>
                <v:rect id="Rectangle 5701" o:spid="_x0000_s1133" style="position:absolute;left:6519;top:5385;width:1252;height: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08cA&#10;AADeAAAADwAAAGRycy9kb3ducmV2LnhtbESPzW7CMBCE75X6DtYi9VZsQOUnxKCqFVU5QrhwW+Il&#10;SRuvo9iEtE9fV0LiOJqZbzTpure16Kj1lWMNo6ECQZw7U3Gh4ZBtnucgfEA2WDsmDT/kYb16fEgx&#10;Me7KO+r2oRARwj5BDWUITSKlz0uy6IeuIY7e2bUWQ5RtIU2L1wi3tRwrNZUWK44LJTb0VlL+vb9Y&#10;DadqfMDfXfah7GIzCds++7oc37V+GvSvSxCB+nAP39qfRsNEvcwW8H8nXg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QtPHAAAA3gAAAA8AAAAAAAAAAAAAAAAAmAIAAGRy&#10;cy9kb3ducmV2LnhtbFBLBQYAAAAABAAEAPUAAACMAwAAAAA=&#10;">
                  <v:textbox>
                    <w:txbxContent>
                      <w:p w:rsidR="00862F6C" w:rsidRPr="00B82EEA" w:rsidRDefault="00862F6C" w:rsidP="003E7B4B">
                        <w:pPr>
                          <w:jc w:val="center"/>
                          <w:rPr>
                            <w:rFonts w:asciiTheme="majorHAnsi" w:hAnsiTheme="majorHAnsi" w:cstheme="majorHAnsi"/>
                            <w:szCs w:val="20"/>
                          </w:rPr>
                        </w:pPr>
                        <w:r>
                          <w:rPr>
                            <w:rFonts w:asciiTheme="majorHAnsi" w:hAnsiTheme="majorHAnsi" w:cstheme="majorHAnsi"/>
                            <w:szCs w:val="20"/>
                          </w:rPr>
                          <w:t>Circuit connected</w:t>
                        </w:r>
                      </w:p>
                    </w:txbxContent>
                  </v:textbox>
                </v:rect>
                <v:shape id="Text Box 5702" o:spid="_x0000_s1134" type="#_x0000_t202" style="position:absolute;left:7771;top:5385;width:2438;height: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rHcMYA&#10;AADeAAAADwAAAGRycy9kb3ducmV2LnhtbESPy2rCQBSG9wXfYThCN0Un1jbG6Cil0KK7ekG3h8wx&#10;CWbOxJlpTN++syh0+fPf+Jbr3jSiI+drywom4wQEcWF1zaWC4+FjlIHwAVljY5kU/JCH9WrwsMRc&#10;2zvvqNuHUsQR9jkqqEJocyl9UZFBP7YtcfQu1hkMUbpSaof3OG4a+ZwkqTRYc3yosKX3iorr/tso&#10;yF423dlvp1+nIr008/A06z5vTqnHYf+2ABGoD//hv/ZGK5gmr1kEiDgRBe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rHcMYAAADeAAAADwAAAAAAAAAAAAAAAACYAgAAZHJz&#10;L2Rvd25yZXYueG1sUEsFBgAAAAAEAAQA9QAAAIsDAAAAAA==&#10;">
                  <v:textbox>
                    <w:txbxContent>
                      <w:p w:rsidR="00862F6C" w:rsidRDefault="00862F6C" w:rsidP="003E7B4B">
                        <w:pPr>
                          <w:rPr>
                            <w:rFonts w:asciiTheme="majorHAnsi" w:hAnsiTheme="majorHAnsi" w:cstheme="majorHAnsi"/>
                            <w:szCs w:val="20"/>
                          </w:rPr>
                        </w:pPr>
                        <w:r w:rsidRPr="00B82EEA">
                          <w:rPr>
                            <w:rFonts w:asciiTheme="majorHAnsi" w:hAnsiTheme="majorHAnsi" w:cstheme="majorHAnsi"/>
                            <w:szCs w:val="20"/>
                          </w:rPr>
                          <w:t>CV581 opening with slope</w:t>
                        </w:r>
                      </w:p>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FV581 opened</w:t>
                        </w:r>
                      </w:p>
                    </w:txbxContent>
                  </v:textbox>
                </v:shape>
                <v:rect id="Rectangle 5730" o:spid="_x0000_s1135" style="position:absolute;left:2276;top:5395;width:1230;height: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E+8scA&#10;AADeAAAADwAAAGRycy9kb3ducmV2LnhtbESPQWvCQBSE74X+h+UVequ7Ki02ugmlxaJHTS69PbPP&#10;JDb7NmRXjf31bkHwOMzMN8wiG2wrTtT7xrGG8UiBIC6dabjSUOTLlxkIH5ANto5Jw4U8ZOnjwwIT&#10;4868odM2VCJC2CeooQ6hS6T0ZU0W/ch1xNHbu95iiLKvpOnxHOG2lROl3qTFhuNCjR191lT+bo9W&#10;w66ZFPi3yb+VfV9Ow3rID8efL62fn4aPOYhAQ7iHb+2V0TBVr7Mx/N+JV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RPvLHAAAA3gAAAA8AAAAAAAAAAAAAAAAAmAIAAGRy&#10;cy9kb3ducmV2LnhtbFBLBQYAAAAABAAEAPUAAACMAwAAAAA=&#10;">
                  <v:textbox>
                    <w:txbxContent>
                      <w:p w:rsidR="00862F6C" w:rsidRPr="00B82EEA" w:rsidRDefault="00862F6C" w:rsidP="003E7B4B">
                        <w:pPr>
                          <w:jc w:val="center"/>
                          <w:rPr>
                            <w:rFonts w:asciiTheme="majorHAnsi" w:hAnsiTheme="majorHAnsi" w:cstheme="majorHAnsi"/>
                            <w:szCs w:val="20"/>
                          </w:rPr>
                        </w:pPr>
                        <w:r>
                          <w:rPr>
                            <w:rFonts w:asciiTheme="majorHAnsi" w:hAnsiTheme="majorHAnsi" w:cstheme="majorHAnsi"/>
                            <w:szCs w:val="20"/>
                          </w:rPr>
                          <w:t>Circuit connected</w:t>
                        </w:r>
                      </w:p>
                    </w:txbxContent>
                  </v:textbox>
                </v:rect>
                <v:shape id="Text Box 5731" o:spid="_x0000_s1136" type="#_x0000_t202" style="position:absolute;left:3506;top:5395;width:2535;height: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8nMgA&#10;AADeAAAADwAAAGRycy9kb3ducmV2LnhtbESPT2vCQBTE74V+h+UJXkQ31VZjdBUptOit/kGvj+wz&#10;Cc2+TXe3Mf323YLQ4zAzv2GW687UoiXnK8sKnkYJCOLc6ooLBafj2zAF4QOyxtoyKfghD+vV48MS&#10;M21vvKf2EAoRIewzVFCG0GRS+rwkg35kG+LoXa0zGKJ0hdQObxFuajlOkqk0WHFcKLGh15Lyz8O3&#10;UZA+b9uL300+zvn0Ws/DYNa+fzml+r1uswARqAv/4Xt7qxVMkpd0DH934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tPycyAAAAN4AAAAPAAAAAAAAAAAAAAAAAJgCAABk&#10;cnMvZG93bnJldi54bWxQSwUGAAAAAAQABAD1AAAAjQMAAAAA&#10;">
                  <v:textbox>
                    <w:txbxContent>
                      <w:p w:rsidR="00862F6C" w:rsidRDefault="00862F6C" w:rsidP="003E7B4B">
                        <w:pPr>
                          <w:rPr>
                            <w:rFonts w:asciiTheme="majorHAnsi" w:hAnsiTheme="majorHAnsi" w:cstheme="majorHAnsi"/>
                            <w:szCs w:val="20"/>
                          </w:rPr>
                        </w:pPr>
                        <w:r w:rsidRPr="00B82EEA">
                          <w:rPr>
                            <w:rFonts w:asciiTheme="majorHAnsi" w:hAnsiTheme="majorHAnsi" w:cstheme="majorHAnsi"/>
                            <w:szCs w:val="20"/>
                          </w:rPr>
                          <w:t>CV581 opening with slope</w:t>
                        </w:r>
                      </w:p>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FV584 opened</w:t>
                        </w:r>
                      </w:p>
                    </w:txbxContent>
                  </v:textbox>
                </v:shape>
                <v:shape id="Text Box 5718" o:spid="_x0000_s1137" type="#_x0000_t202" style="position:absolute;left:3084;top:4977;width:2514;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vZ8YA&#10;AADeAAAADwAAAGRycy9kb3ducmV2LnhtbESPT2sCMRTE7wW/Q3iCt5qoVey6UUQRPLWobcHbY/P2&#10;D25elk10t9++KRR6HGbmN0y66W0tHtT6yrGGyViBIM6cqbjQ8HE5PC9B+IBssHZMGr7Jw2Y9eEox&#10;Ma7jEz3OoRARwj5BDWUITSKlz0qy6MeuIY5e7lqLIcq2kKbFLsJtLadKLaTFiuNCiQ3tSspu57vV&#10;8PmWX79e1Huxt/Omc72SbF+l1qNhv12BCNSH//Bf+2g0zNR8OYPfO/EK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bvZ8YAAADeAAAADwAAAAAAAAAAAAAAAACYAgAAZHJz&#10;L2Rvd25yZXYueG1sUEsFBgAAAAAEAAQA9QAAAIsDAAAAAA==&#10;" filled="f" stroked="f">
                  <v:textbo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FV584 opened</w:t>
                        </w:r>
                      </w:p>
                    </w:txbxContent>
                  </v:textbox>
                </v:shape>
                <v:shape id="AutoShape 5719" o:spid="_x0000_s1138" type="#_x0000_t32" style="position:absolute;left:2939;top:5179;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3YcccAAADeAAAADwAAAGRycy9kb3ducmV2LnhtbESPQWvCQBSE70L/w/IKvUjdpNUSoquU&#10;QkE8CGoOHh+7zyQ0+zbd3cb477tCocdhZr5hVpvRdmIgH1rHCvJZBoJYO9NyraA6fT4XIEJENtg5&#10;JgU3CrBZP0xWWBp35QMNx1iLBOFQooImxr6UMuiGLIaZ64mTd3HeYkzS19J4vCa47eRLlr1Jiy2n&#10;hQZ7+mhIfx1/rIJ2V+2rYfodvS52+dnn4XTutFJPj+P7EkSkMf6H/9pbo+A1WxRzuN9JV0C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vdhxxwAAAN4AAAAPAAAAAAAA&#10;AAAAAAAAAKECAABkcnMvZG93bnJldi54bWxQSwUGAAAAAAQABAD5AAAAlQMAAAAA&#10;"/>
                <v:shape id="Text Box 5680" o:spid="_x0000_s1139" type="#_x0000_t202" style="position:absolute;left:7322;top:4956;width:1644;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PSiMUA&#10;AADeAAAADwAAAGRycy9kb3ducmV2LnhtbESPT4vCMBTE74LfIbwFb5qsa8XtGkVcBE+K7h/Y26N5&#10;tmWbl9JEW7+9EQSPw8z8hpkvO1uJCzW+dKzhdaRAEGfOlJxr+P7aDGcgfEA2WDkmDVfysFz0e3NM&#10;jWv5QJdjyEWEsE9RQxFCnUrps4Is+pGriaN3co3FEGWTS9NgG+G2kmOlptJiyXGhwJrWBWX/x7PV&#10;8LM7/f1O1D7/tEnduk5Jtu9S68FLt/oAEagLz/CjvTUa3lQyS+B+J1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9KIxQAAAN4AAAAPAAAAAAAAAAAAAAAAAJgCAABkcnMv&#10;ZG93bnJldi54bWxQSwUGAAAAAAQABAD1AAAAigMAAAAA&#10;" filled="f" stroked="f">
                  <v:textbo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FV581 opened</w:t>
                        </w:r>
                        <w:r w:rsidRPr="00B82EEA">
                          <w:rPr>
                            <w:rFonts w:asciiTheme="majorHAnsi" w:hAnsiTheme="majorHAnsi" w:cstheme="majorHAnsi"/>
                            <w:noProof/>
                            <w:szCs w:val="20"/>
                            <w:lang w:val="sv-SE" w:eastAsia="sv-SE"/>
                          </w:rPr>
                          <w:drawing>
                            <wp:inline distT="0" distB="0" distL="0" distR="0">
                              <wp:extent cx="967105" cy="175837"/>
                              <wp:effectExtent l="25400" t="0" r="0" b="0"/>
                              <wp:docPr id="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967105" cy="175837"/>
                                      </a:xfrm>
                                      <a:prstGeom prst="rect">
                                        <a:avLst/>
                                      </a:prstGeom>
                                      <a:noFill/>
                                      <a:ln w="9525">
                                        <a:noFill/>
                                        <a:miter lim="800000"/>
                                        <a:headEnd/>
                                        <a:tailEnd/>
                                      </a:ln>
                                    </pic:spPr>
                                  </pic:pic>
                                </a:graphicData>
                              </a:graphic>
                            </wp:inline>
                          </w:drawing>
                        </w:r>
                      </w:p>
                    </w:txbxContent>
                  </v:textbox>
                </v:shape>
                <v:shape id="AutoShape 5681" o:spid="_x0000_s1140" type="#_x0000_t32" style="position:absolute;left:7182;top:5168;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PjnccAAADeAAAADwAAAGRycy9kb3ducmV2LnhtbESPwWrDMBBE74H+g9hALyGR3ZJg3Cgh&#10;BAolh0JjH3JcpK1tYq1cSXXcv68KhRyHmXnDbPeT7cVIPnSOFeSrDASxdqbjRkFdvS4LECEiG+wd&#10;k4IfCrDfPcy2WBp34w8az7ERCcKhRAVtjEMpZdAtWQwrNxAn79N5izFJ30jj8ZbgtpdPWbaRFjtO&#10;Cy0OdGxJX8/fVkF3qt/rcfEVvS5O+cXnobr0WqnH+XR4ARFpivfwf/vNKHjO1sUG/u6kKyB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I+OdxwAAAN4AAAAPAAAAAAAA&#10;AAAAAAAAAKECAABkcnMvZG93bnJldi54bWxQSwUGAAAAAAQABAD5AAAAlQMAAAAA&#10;"/>
                <v:shape id="Text Box 5677" o:spid="_x0000_s1141" type="#_x0000_t202" style="position:absolute;left:7348;top:3961;width:1763;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pZMcA&#10;AADeAAAADwAAAGRycy9kb3ducmV2LnhtbESPT2vCQBTE74LfYXlCb7qrrdWm2Yi0FHpS6p9Cb4/s&#10;Mwlm34bs1qTfvisIHoeZ+Q2Trnpbiwu1vnKsYTpRIIhzZyouNBz2H+MlCB+QDdaOScMfeVhlw0GK&#10;iXEdf9FlFwoRIewT1FCG0CRS+rwki37iGuLonVxrMUTZFtK02EW4reVMqWdpseK4UGJDbyXl592v&#10;1XDcnH6+n9S2eLfzpnO9kmxfpNYPo379CiJQH+7hW/vTaHhU8+UCrnfi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96WTHAAAA3gAAAA8AAAAAAAAAAAAAAAAAmAIAAGRy&#10;cy9kb3ducmV2LnhtbFBLBQYAAAAABAAEAPUAAACMAwAAAAA=&#10;" filled="f" stroked="f">
                  <v:textbo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FV584 closed</w:t>
                        </w:r>
                        <w:r w:rsidRPr="00B82EEA">
                          <w:rPr>
                            <w:rFonts w:asciiTheme="majorHAnsi" w:hAnsiTheme="majorHAnsi" w:cstheme="majorHAnsi"/>
                            <w:noProof/>
                            <w:szCs w:val="20"/>
                            <w:lang w:val="fr-FR" w:eastAsia="fr-FR"/>
                          </w:rPr>
                          <w:t xml:space="preserve"> </w:t>
                        </w:r>
                      </w:p>
                    </w:txbxContent>
                  </v:textbox>
                </v:shape>
                <v:shape id="AutoShape 5678" o:spid="_x0000_s1142" type="#_x0000_t32" style="position:absolute;left:7175;top:4151;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DSdMMAAADeAAAADwAAAGRycy9kb3ducmV2LnhtbERPz2vCMBS+D/wfwhN2GZp2QynVKDIY&#10;DA8DtQePj+TZFpuXmmS1+++Xg+Dx4/u93o62EwP50DpWkM8zEMTamZZrBdXpa1aACBHZYOeYFPxR&#10;gO1m8rLG0rg7H2g4xlqkEA4lKmhi7Espg27IYpi7njhxF+ctxgR9LY3Hewq3nXzPsqW02HJqaLCn&#10;z4b09fhrFbT76qca3m7R62Kfn30eTudOK/U6HXcrEJHG+BQ/3N9GwUe2KNLedCddAbn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w0nTDAAAA3gAAAA8AAAAAAAAAAAAA&#10;AAAAoQIAAGRycy9kb3ducmV2LnhtbFBLBQYAAAAABAAEAPkAAACRAwAAAAA=&#10;"/>
                <v:shape id="Text Box 5671" o:spid="_x0000_s1143" type="#_x0000_t202" style="position:absolute;left:7388;top:2932;width:1644;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7YjcUA&#10;AADeAAAADwAAAGRycy9kb3ducmV2LnhtbESPW4vCMBSE3xf8D+EI+7YmXtFqFFEW9snFK/h2aI5t&#10;sTkpTdbWf28WFvZxmJlvmMWqtaV4UO0Lxxr6PQWCOHWm4EzD6fj5MQXhA7LB0jFpeJKH1bLztsDE&#10;uIb39DiETEQI+wQ15CFUiZQ+zcmi77mKOHo3V1sMUdaZNDU2EW5LOVBqIi0WHBdyrGiTU3o//FgN&#10;593tehmp72xrx1XjWiXZzqTW7912PQcRqA3/4b/2l9EwVOPpDH7vxCsgl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7tiNxQAAAN4AAAAPAAAAAAAAAAAAAAAAAJgCAABkcnMv&#10;ZG93bnJldi54bWxQSwUGAAAAAAQABAD1AAAAigMAAAAA&#10;" filled="f" stroked="f">
                  <v:textbox>
                    <w:txbxContent>
                      <w:p w:rsidR="00862F6C" w:rsidRPr="00B82EEA" w:rsidRDefault="00862F6C" w:rsidP="003E7B4B">
                        <w:pPr>
                          <w:rPr>
                            <w:rFonts w:asciiTheme="majorHAnsi" w:hAnsiTheme="majorHAnsi" w:cstheme="majorHAnsi"/>
                            <w:szCs w:val="20"/>
                          </w:rPr>
                        </w:pPr>
                        <w:r w:rsidRPr="00B82EEA">
                          <w:rPr>
                            <w:rFonts w:asciiTheme="majorHAnsi" w:hAnsiTheme="majorHAnsi" w:cstheme="majorHAnsi"/>
                            <w:szCs w:val="20"/>
                          </w:rPr>
                          <w:t>CV58</w:t>
                        </w:r>
                        <w:r>
                          <w:rPr>
                            <w:rFonts w:asciiTheme="majorHAnsi" w:hAnsiTheme="majorHAnsi" w:cstheme="majorHAnsi"/>
                            <w:szCs w:val="20"/>
                          </w:rPr>
                          <w:t>1</w:t>
                        </w:r>
                        <w:r w:rsidRPr="00B82EEA">
                          <w:rPr>
                            <w:rFonts w:asciiTheme="majorHAnsi" w:hAnsiTheme="majorHAnsi" w:cstheme="majorHAnsi"/>
                            <w:szCs w:val="20"/>
                          </w:rPr>
                          <w:t xml:space="preserve"> closed</w:t>
                        </w:r>
                      </w:p>
                    </w:txbxContent>
                  </v:textbox>
                </v:shape>
                <v:shape id="AutoShape 5672" o:spid="_x0000_s1144" type="#_x0000_t32" style="position:absolute;left:7182;top:3166;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9Ir8UAAADeAAAADwAAAGRycy9kb3ducmV2LnhtbESPT2vCMBjG78K+Q3gHu4imVRRXjSID&#10;YXgYqD14fEnetcXmTU2y2n375SDs+PD847fZDbYVPfnQOFaQTzMQxNqZhisF5eUwWYEIEdlg65gU&#10;/FKA3fZltMHCuAefqD/HSqQRDgUqqGPsCimDrslimLqOOHnfzluMSfpKGo+PNG5bOcuypbTYcHqo&#10;saOPmvTt/GMVNMfyq+zH9+j16phffR4u11Yr9fY67NcgIg3xP/xsfxoF82zxngASTkIBu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V9Ir8UAAADeAAAADwAAAAAAAAAA&#10;AAAAAAChAgAAZHJzL2Rvd25yZXYueG1sUEsFBgAAAAAEAAQA+QAAAJMDAAAAAA==&#10;"/>
                <v:shape id="Text Box 5715" o:spid="_x0000_s1145" type="#_x0000_t202" style="position:absolute;left:3149;top:3962;width:1645;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FCVsUA&#10;AADeAAAADwAAAGRycy9kb3ducmV2LnhtbESPQWvCQBSE74L/YXmF3nRXq6VGVxFLoSfFtAreHtln&#10;Epp9G7JbE/+9Kwgeh5n5hlmsOluJCzW+dKxhNFQgiDNnSs41/P58DT5A+IBssHJMGq7kYbXs9xaY&#10;GNfyni5pyEWEsE9QQxFCnUjps4Is+qGriaN3do3FEGWTS9NgG+G2kmOl3qXFkuNCgTVtCsr+0n+r&#10;4bA9n44Ttcs/7bRuXack25nU+vWlW89BBOrCM/xofxsNb2o6G8H9Trw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UJWxQAAAN4AAAAPAAAAAAAAAAAAAAAAAJgCAABkcnMv&#10;ZG93bnJldi54bWxQSwUGAAAAAAQABAD1AAAAigMAAAAA&#10;" filled="f" stroked="f">
                  <v:textbo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FV584 closed</w:t>
                        </w:r>
                        <w:r w:rsidRPr="00B82EEA">
                          <w:rPr>
                            <w:rFonts w:asciiTheme="majorHAnsi" w:hAnsiTheme="majorHAnsi" w:cstheme="majorHAnsi"/>
                            <w:noProof/>
                            <w:szCs w:val="20"/>
                            <w:lang w:val="sv-SE" w:eastAsia="sv-SE"/>
                          </w:rPr>
                          <w:drawing>
                            <wp:inline distT="0" distB="0" distL="0" distR="0">
                              <wp:extent cx="967105" cy="175837"/>
                              <wp:effectExtent l="25400" t="0" r="0" b="0"/>
                              <wp:docPr id="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967105" cy="175837"/>
                                      </a:xfrm>
                                      <a:prstGeom prst="rect">
                                        <a:avLst/>
                                      </a:prstGeom>
                                      <a:noFill/>
                                      <a:ln w="9525">
                                        <a:noFill/>
                                        <a:miter lim="800000"/>
                                        <a:headEnd/>
                                        <a:tailEnd/>
                                      </a:ln>
                                    </pic:spPr>
                                  </pic:pic>
                                </a:graphicData>
                              </a:graphic>
                            </wp:inline>
                          </w:drawing>
                        </w:r>
                      </w:p>
                    </w:txbxContent>
                  </v:textbox>
                </v:shape>
                <v:shape id="AutoShape 5716" o:spid="_x0000_s1146" type="#_x0000_t32" style="position:absolute;left:2932;top:4163;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FzQ8cAAADeAAAADwAAAGRycy9kb3ducmV2LnhtbESPQWsCMRSE74L/ITyhF6nZtVh0NYoU&#10;CsVDQd2Dx0fy3F3cvKxJum7/fVMo9DjMzDfMZjfYVvTkQ+NYQT7LQBBrZxquFJTn9+cliBCRDbaO&#10;ScE3Bdhtx6MNFsY9+Ej9KVYiQTgUqKCOsSukDLomi2HmOuLkXZ23GJP0lTQeHwluWznPsldpseG0&#10;UGNHbzXp2+nLKmgO5WfZT+/R6+Uhv/g8nC+tVuppMuzXICIN8T/81/4wCl6yxWoOv3fSFZ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wXNDxwAAAN4AAAAPAAAAAAAA&#10;AAAAAAAAAKECAABkcnMvZG93bnJldi54bWxQSwUGAAAAAAQABAD5AAAAlQMAAAAA&#10;"/>
                <v:shape id="Text Box 5709" o:spid="_x0000_s1147" type="#_x0000_t202" style="position:absolute;left:3178;top:2965;width:1644;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95usYA&#10;AADeAAAADwAAAGRycy9kb3ducmV2LnhtbESPW2sCMRSE3wv+h3AE32qiVtHtRhFF8KnFSwt9O2zO&#10;XnBzsmyiu/33TaHQx2FmvmHSTW9r8aDWV441TMYKBHHmTMWFhuvl8LwE4QOywdoxafgmD5v14CnF&#10;xLiOT/Q4h0JECPsENZQhNImUPivJoh+7hjh6uWsthijbQpoWuwi3tZwqtZAWK44LJTa0Kym7ne9W&#10;w8db/vX5ot6LvZ03neuVZLuSWo+G/fYVRKA+/If/2kejYabmqxn83o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95usYAAADeAAAADwAAAAAAAAAAAAAAAACYAgAAZHJz&#10;L2Rvd25yZXYueG1sUEsFBgAAAAAEAAQA9QAAAIsDAAAAAA==&#10;" filled="f" stroked="f">
                  <v:textbox>
                    <w:txbxContent>
                      <w:p w:rsidR="00862F6C" w:rsidRPr="00B82EEA" w:rsidRDefault="00862F6C" w:rsidP="003E7B4B">
                        <w:pPr>
                          <w:rPr>
                            <w:rFonts w:asciiTheme="majorHAnsi" w:hAnsiTheme="majorHAnsi" w:cstheme="majorHAnsi"/>
                            <w:szCs w:val="20"/>
                          </w:rPr>
                        </w:pPr>
                        <w:r w:rsidRPr="00B82EEA">
                          <w:rPr>
                            <w:rFonts w:asciiTheme="majorHAnsi" w:hAnsiTheme="majorHAnsi" w:cstheme="majorHAnsi"/>
                            <w:szCs w:val="20"/>
                          </w:rPr>
                          <w:t>CV581 closed</w:t>
                        </w:r>
                      </w:p>
                    </w:txbxContent>
                  </v:textbox>
                </v:shape>
                <v:shape id="AutoShape 5710" o:spid="_x0000_s1148" type="#_x0000_t32" style="position:absolute;left:2939;top:3177;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ROrMcAAADeAAAADwAAAGRycy9kb3ducmV2LnhtbESPT2sCMRTE7wW/Q3hCL0Wz2z+iq1FK&#10;oVA8CNU9eHwkz93Fzcs2SdfttzeC0OMwM79hVpvBtqInHxrHCvJpBoJYO9NwpaA8fE7mIEJENtg6&#10;JgV/FGCzHj2ssDDuwt/U72MlEoRDgQrqGLtCyqBrshimriNO3sl5izFJX0nj8ZLgtpXPWTaTFhtO&#10;CzV29FGTPu9/rYJmW+7K/uknej3f5kefh8Ox1Uo9jof3JYhIQ/wP39tfRsFL9rZ4hduddAXk+g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ZE6sxwAAAN4AAAAPAAAAAAAA&#10;AAAAAAAAAKECAABkcnMvZG93bnJldi54bWxQSwUGAAAAAAQABAD5AAAAlQMAAAAA&#10;"/>
                <v:shape id="Text Box 5712" o:spid="_x0000_s1149" type="#_x0000_t202" style="position:absolute;left:3117;top:7036;width:2816;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pEVcUA&#10;AADeAAAADwAAAGRycy9kb3ducmV2LnhtbESPT4vCMBTE74LfIbwFb5qsa2XtGkVcBE+K7h/Y26N5&#10;tmWbl9JEW7+9EQSPw8z8hpkvO1uJCzW+dKzhdaRAEGfOlJxr+P7aDN9B+IBssHJMGq7kYbno9+aY&#10;GtfygS7HkIsIYZ+ihiKEOpXSZwVZ9CNXE0fv5BqLIcoml6bBNsJtJcdKTaXFkuNCgTWtC8r+j2er&#10;4Wd3+vudqH3+aZO6dZ2SbGdS68FLt/oAEagLz/CjvTUa3lQyS+B+J1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kRVxQAAAN4AAAAPAAAAAAAAAAAAAAAAAJgCAABkcnMv&#10;ZG93bnJldi54bWxQSwUGAAAAAAQABAD1AAAAigMAAAAA&#10;" filled="f" stroked="f">
                  <v:textbox>
                    <w:txbxContent>
                      <w:p w:rsidR="00862F6C" w:rsidRPr="006F52CB" w:rsidRDefault="00862F6C" w:rsidP="003E7B4B">
                        <w:pPr>
                          <w:rPr>
                            <w:rFonts w:asciiTheme="majorHAnsi" w:hAnsiTheme="majorHAnsi" w:cstheme="majorHAnsi"/>
                            <w:szCs w:val="20"/>
                            <w:lang w:val="fr-FR"/>
                          </w:rPr>
                        </w:pPr>
                        <w:r>
                          <w:rPr>
                            <w:rFonts w:asciiTheme="majorHAnsi" w:hAnsiTheme="majorHAnsi" w:cstheme="majorHAnsi"/>
                            <w:szCs w:val="20"/>
                            <w:lang w:val="fr-FR"/>
                          </w:rPr>
                          <w:t>Kaeser &amp; Cryostat-2K = false</w:t>
                        </w:r>
                      </w:p>
                    </w:txbxContent>
                  </v:textbox>
                </v:shape>
                <v:shape id="AutoShape 5713" o:spid="_x0000_s1150" type="#_x0000_t32" style="position:absolute;left:2933;top:6135;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p1QMcAAADeAAAADwAAAGRycy9kb3ducmV2LnhtbESPQWsCMRSE7wX/Q3iCl1Kzq1TsapRS&#10;EIqHQnUPHh/Jc3dx87Imcd3+e1Mo9DjMzDfMejvYVvTkQ+NYQT7NQBBrZxquFJTH3csSRIjIBlvH&#10;pOCHAmw3o6c1Fsbd+Zv6Q6xEgnAoUEEdY1dIGXRNFsPUdcTJOztvMSbpK2k83hPctnKWZQtpseG0&#10;UGNHHzXpy+FmFTT78qvsn6/R6+U+P/k8HE+tVmoyHt5XICIN8T/81/40CubZ69sCfu+kKyA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nVAxwAAAN4AAAAPAAAAAAAA&#10;AAAAAAAAAKECAABkcnMvZG93bnJldi54bWxQSwUGAAAAAAQABAD5AAAAlQMAAAAA&#10;"/>
                <v:shape id="Text Box 5674" o:spid="_x0000_s1151" type="#_x0000_t202" style="position:absolute;left:7415;top:7040;width:3074;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ucYA&#10;AADeAAAADwAAAGRycy9kb3ducmV2LnhtbESPT2sCMRTE7wW/Q3iCt5pY/1RXoxRF8FTRtoK3x+a5&#10;u7h5WTbRXb+9KRR6HGbmN8xi1dpS3Kn2hWMNg74CQZw6U3Cm4ftr+zoF4QOywdIxaXiQh9Wy87LA&#10;xLiGD3Q/hkxECPsENeQhVImUPs3Jou+7ijh6F1dbDFHWmTQ1NhFuS/mm1ERaLDgu5FjROqf0erxZ&#10;DT+fl/NppPbZxo6rxrVKsp1JrXvd9mMOIlAb/sN/7Z3RMFTj2Tv83olX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ucYAAADeAAAADwAAAAAAAAAAAAAAAACYAgAAZHJz&#10;L2Rvd25yZXYueG1sUEsFBgAAAAAEAAQA9QAAAIsDAAAAAA==&#10;" filled="f" stroked="f">
                  <v:textbox>
                    <w:txbxContent>
                      <w:p w:rsidR="00862F6C" w:rsidRPr="006F52CB" w:rsidRDefault="00862F6C" w:rsidP="003E7B4B">
                        <w:pPr>
                          <w:rPr>
                            <w:rFonts w:asciiTheme="majorHAnsi" w:hAnsiTheme="majorHAnsi" w:cstheme="majorHAnsi"/>
                            <w:szCs w:val="20"/>
                            <w:lang w:val="fr-FR"/>
                          </w:rPr>
                        </w:pPr>
                        <w:r>
                          <w:rPr>
                            <w:rFonts w:asciiTheme="majorHAnsi" w:hAnsiTheme="majorHAnsi" w:cstheme="majorHAnsi"/>
                            <w:szCs w:val="20"/>
                            <w:lang w:val="fr-FR"/>
                          </w:rPr>
                          <w:t>Gas Bag &amp; Cryostat-2K = false</w:t>
                        </w:r>
                      </w:p>
                    </w:txbxContent>
                  </v:textbox>
                </v:shape>
                <v:shape id="AutoShape 5675" o:spid="_x0000_s1152" type="#_x0000_t32" style="position:absolute;left:7187;top:6179;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lEqcMAAADeAAAADwAAAGRycy9kb3ducmV2LnhtbERPz2vCMBS+C/sfwhvsIppWUVw1igyE&#10;4WGg9uDxkby1xealJlnt/vvlIOz48f3e7Abbip58aBwryKcZCGLtTMOVgvJymKxAhIhssHVMCn4p&#10;wG77MtpgYdyDT9SfYyVSCIcCFdQxdoWUQddkMUxdR5y4b+ctxgR9JY3HRwq3rZxl2VJabDg11NjR&#10;R036dv6xCppj+VX243v0enXMrz4Pl2urlXp7HfZrEJGG+C9+uj+Ngnm2eE970510BeT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pRKnDAAAA3gAAAA8AAAAAAAAAAAAA&#10;AAAAoQIAAGRycy9kb3ducmV2LnhtbFBLBQYAAAAABAAEAPkAAACRAwAAAAA=&#10;"/>
                <v:group id="Group 4505" o:spid="_x0000_s1153" style="position:absolute;left:1995;top:7337;width:5327;height:104" coordorigin="1995,6317" coordsize="5327,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ZqRscAAADe&#10;AAAADwAAAAAAAAAAAAAAAACqAgAAZHJzL2Rvd25yZXYueG1sUEsFBgAAAAAEAAQA+gAAAJ4DAAAA&#10;AA==&#10;">
                  <v:shape id="AutoShape 5705" o:spid="_x0000_s1154" type="#_x0000_t32" style="position:absolute;left:3240;top:6395;width:4082;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C8VMQAAADeAAAADwAAAGRycy9kb3ducmV2LnhtbESPzWoCMRSF94W+Q7gFN0WTsSAyGkUK&#10;BXEhVGfh8pJcZwYnN9MkHce3N4tCl4fzx7fejq4TA4XYetZQzBQIYuNty7WG6vw1XYKICdli55k0&#10;PCjCdvP6ssbS+jt/03BKtcgjHEvU0KTUl1JG05DDOPM9cfauPjhMWYZa2oD3PO46OVdqIR22nB8a&#10;7OmzIXM7/ToN7aE6VsP7TwpmeSguoYjnS2e0nryNuxWIRGP6D/+191bDh1qoDJBxMgrIz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cLxUxAAAAN4AAAAPAAAAAAAAAAAA&#10;AAAAAKECAABkcnMvZG93bnJldi54bWxQSwUGAAAAAAQABAD5AAAAkgMAAAAA&#10;"/>
                  <v:shape id="AutoShape 12072" o:spid="_x0000_s1155" type="#_x0000_t85" style="position:absolute;left:3032;top:6199;width:104;height:34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DYEccA&#10;AADeAAAADwAAAGRycy9kb3ducmV2LnhtbESPQWvCQBSE74X+h+UVeil115ZIia4iQqn0UEjsweNr&#10;9pkEs29D9qnpv+8WBI/DzHzDLFaj79SZhtgGtjCdGFDEVXAt1xa+d+/Pb6CiIDvsApOFX4qwWt7f&#10;LTB34cIFnUupVYJwzNFCI9LnWseqIY9xEnri5B3C4FGSHGrtBrwkuO/0izEz7bHltNBgT5uGqmN5&#10;8hayY/FZ/OzqTPZSfsTTNtt/PfXWPj6M6zkooVFu4Wt76yy8mpmZwv+ddAX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A2BHHAAAA3gAAAA8AAAAAAAAAAAAAAAAAmAIAAGRy&#10;cy9kb3ducmV2LnhtbFBLBQYAAAAABAAEAPUAAACMAwAAAAA=&#10;" fillcolor="black [3213]" strokecolor="black [3213]" strokeweight="1pt">
                    <v:shadow on="t" opacity="22938f" offset="0"/>
                    <v:textbox inset=",7.2pt,,7.2pt"/>
                  </v:shape>
                  <v:shape id="AutoShape 12073" o:spid="_x0000_s1156" type="#_x0000_t32" style="position:absolute;left:1995;top:6415;width:90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HuMYAAADeAAAADwAAAGRycy9kb3ducmV2LnhtbESPwWrDMBBE74X+g9hCLyWRnEIIbpQQ&#10;CoWSQ6GJDz4u0tY2sVaupDrO30eFQI7DzLxh1tvJ9WKkEDvPGoq5AkFsvO240VAdP2YrEDEhW+w9&#10;k4YLRdhuHh/WWFp/5m8aD6kRGcKxRA1tSkMpZTQtOYxzPxBn78cHhynL0Egb8JzhrpcLpZbSYcd5&#10;ocWB3lsyp8Of09Dtq69qfPlNwaz2RR2KeKx7o/Xz07R7A5FoSvfwrf1pNbyqpVrA/518BeTm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uh7jGAAAA3gAAAA8AAAAAAAAA&#10;AAAAAAAAoQIAAGRycy9kb3ducmV2LnhtbFBLBQYAAAAABAAEAPkAAACUAwAAAAA=&#10;"/>
                </v:group>
                <v:shape id="AutoShape 5713" o:spid="_x0000_s1157" type="#_x0000_t32" style="position:absolute;left:2933;top:7155;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IiI8YAAADeAAAADwAAAGRycy9kb3ducmV2LnhtbESPQWsCMRSE70L/Q3iFXkSTVRDZGqUU&#10;BPFQUPfg8ZG87i7dvGyTuG7/fSMUehxm5htmsxtdJwYKsfWsoZgrEMTG25ZrDdVlP1uDiAnZYueZ&#10;NPxQhN32abLB0vo7n2g4p1pkCMcSNTQp9aWU0TTkMM59T5y9Tx8cpixDLW3Ae4a7Ti6UWkmHLeeF&#10;Bnt6b8h8nW9OQ3usPqph+p2CWR+Layji5doZrV+ex7dXEInG9B/+ax+shqVaqSU87uQrIL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iIiPGAAAA3gAAAA8AAAAAAAAA&#10;AAAAAAAAoQIAAGRycy9kb3ducmV2LnhtbFBLBQYAAAAABAAEAPkAAACUAwAAAAA=&#10;"/>
                <v:shape id="AutoShape 5713" o:spid="_x0000_s1158" type="#_x0000_t32" style="position:absolute;left:7178;top:7185;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u6V8YAAADeAAAADwAAAGRycy9kb3ducmV2LnhtbESPQWsCMRSE70L/Q3gFL6LJtiKyNUop&#10;CMVDoboHj4/kdXfp5mWbxHX9902h4HGYmW+YzW50nRgoxNazhmKhQBAbb1uuNVSn/XwNIiZki51n&#10;0nCjCLvtw2SDpfVX/qThmGqRIRxL1NCk1JdSRtOQw7jwPXH2vnxwmLIMtbQBrxnuOvmk1Eo6bDkv&#10;NNjTW0Pm+3hxGtpD9VENs58UzPpQnEMRT+fOaD19HF9fQCQa0z383363Gp7VSi3h706+AnL7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LulfGAAAA3gAAAA8AAAAAAAAA&#10;AAAAAAAAoQIAAGRycy9kb3ducmV2LnhtbFBLBQYAAAAABAAEAPkAAACUAwAAAAA=&#10;"/>
                <v:group id="Groupe 17383" o:spid="_x0000_s1159" style="position:absolute;left:2345;top:6400;width:3568;height:586" coordsize="22656,37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ZSUuMcAAADe&#10;AAAADwAAAAAAAAAAAAAAAACqAgAAZHJzL2Rvd25yZXYueG1sUEsFBgAAAAAEAAQA+gAAAJ4DAAAA&#10;AA==&#10;">
                  <v:rect id="Rectangle 3990" o:spid="_x0000_s1160" style="position:absolute;left:6921;width:15735;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VyFMYA&#10;AADeAAAADwAAAGRycy9kb3ducmV2LnhtbESPT4vCMBTE7wt+h/CEvSyauEqRahT/sIuwJ63i9dE8&#10;22LzUpqo3W+/ERY8DjPzG2a+7Gwt7tT6yrGG0VCBIM6dqbjQcMy+BlMQPiAbrB2Thl/ysFz03uaY&#10;GvfgPd0PoRARwj5FDWUITSqlz0uy6IeuIY7exbUWQ5RtIU2Ljwi3tfxUKpEWK44LJTa0KSm/Hm5W&#10;wyVbT8ZrL39Ok/M2ZN9HlXycr1q/97vVDESgLrzC/+2d0TBWiUrgeSde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VyFMYAAADeAAAADwAAAAAAAAAAAAAAAACYAgAAZHJz&#10;L2Rvd25yZXYueG1sUEsFBgAAAAAEAAQA9QAAAIsDAAAAAA==&#10;" strokecolor="black [3213]">
                    <v:textbox inset=",7.2pt,,7.2pt">
                      <w:txbxContent>
                        <w:p w:rsidR="00862F6C" w:rsidRDefault="00862F6C" w:rsidP="001B0DFF">
                          <w:r>
                            <w:t>Wait change circuit</w:t>
                          </w:r>
                        </w:p>
                      </w:txbxContent>
                    </v:textbox>
                  </v:rect>
                  <v:rect id="Rectangle 3990" o:spid="_x0000_s1161" style="position:absolute;width:7334;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nXj8YA&#10;AADeAAAADwAAAGRycy9kb3ducmV2LnhtbESPQWvCQBSE7wX/w/IEL0V3qxIluopWKoWeahSvj+wz&#10;CWbfhuyq6b93C4Ueh5n5hlmuO1uLO7W+cqzhbaRAEOfOVFxoOGYfwzkIH5AN1o5Jww95WK96L0tM&#10;jXvwN90PoRARwj5FDWUITSqlz0uy6EeuIY7exbUWQ5RtIU2Ljwi3tRwrlUiLFceFEht6Lym/Hm5W&#10;wyXbTidbL79O0/MuZPujSl7PV60H/W6zABGoC//hv/an0TBRiZrB7514BeTq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nXj8YAAADeAAAADwAAAAAAAAAAAAAAAACYAgAAZHJz&#10;L2Rvd25yZXYueG1sUEsFBgAAAAAEAAQA9QAAAIsDAAAAAA==&#10;" strokecolor="black [3213]">
                    <v:textbox inset=",7.2pt,,7.2pt">
                      <w:txbxContent>
                        <w:p w:rsidR="00862F6C" w:rsidRDefault="00862F6C" w:rsidP="001B0DFF">
                          <w:r>
                            <w:t>Waiting</w:t>
                          </w:r>
                        </w:p>
                      </w:txbxContent>
                    </v:textbox>
                  </v:rect>
                </v:group>
                <v:group id="Groupe 17383" o:spid="_x0000_s1162" style="position:absolute;left:6545;top:6430;width:3568;height:586" coordsize="22656,37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lTsmwwAAAN4AAAAP&#10;AAAAAAAAAAAAAAAAAKoCAABkcnMvZG93bnJldi54bWxQSwUGAAAAAAQABAD6AAAAmgMAAAAA&#10;">
                  <v:rect id="Rectangle 3990" o:spid="_x0000_s1163" style="position:absolute;left:6921;width:15735;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rmZsYA&#10;AADeAAAADwAAAGRycy9kb3ducmV2LnhtbESPQWvCQBSE7wX/w/IEL0V3qxI0uopWKoWeahSvj+wz&#10;CWbfhuyq6b93C4Ueh5n5hlmuO1uLO7W+cqzhbaRAEOfOVFxoOGYfwxkIH5AN1o5Jww95WK96L0tM&#10;jXvwN90PoRARwj5FDWUITSqlz0uy6EeuIY7exbUWQ5RtIU2Ljwi3tRwrlUiLFceFEht6Lym/Hm5W&#10;wyXbTidbL79O0/MuZPujSl7PV60H/W6zABGoC//hv/an0TBRiZrD7514BeTq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rmZsYAAADeAAAADwAAAAAAAAAAAAAAAACYAgAAZHJz&#10;L2Rvd25yZXYueG1sUEsFBgAAAAAEAAQA9QAAAIsDAAAAAA==&#10;" strokecolor="black [3213]">
                    <v:textbox inset=",7.2pt,,7.2pt">
                      <w:txbxContent>
                        <w:p w:rsidR="00862F6C" w:rsidRDefault="00862F6C" w:rsidP="001B0DFF">
                          <w:r>
                            <w:t>Wait change circuit</w:t>
                          </w:r>
                        </w:p>
                      </w:txbxContent>
                    </v:textbox>
                  </v:rect>
                  <v:rect id="Rectangle 3990" o:spid="_x0000_s1164" style="position:absolute;width:7334;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nZJsUA&#10;AADeAAAADwAAAGRycy9kb3ducmV2LnhtbESPy4rCMBSG94LvEI7gRjTxQpFqFC/MMDArreL20Bzb&#10;YnNSmqidt58sBmb589/41tvO1uJFra8ca5hOFAji3JmKCw2X7GO8BOEDssHaMWn4IQ/bTb+3xtS4&#10;N5/odQ6FiCPsU9RQhtCkUvq8JIt+4hri6N1dazFE2RbStPiO47aWM6USabHi+FBiQ4eS8sf5aTXc&#10;s/1ivvfy+7q4HUP2eVHJ6PbQejjodisQgbrwH/5rfxkNc5VMI0DEiSg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SdkmxQAAAN4AAAAPAAAAAAAAAAAAAAAAAJgCAABkcnMv&#10;ZG93bnJldi54bWxQSwUGAAAAAAQABAD1AAAAigMAAAAA&#10;" strokecolor="black [3213]">
                    <v:textbox inset=",7.2pt,,7.2pt">
                      <w:txbxContent>
                        <w:p w:rsidR="00862F6C" w:rsidRDefault="00862F6C" w:rsidP="001B0DFF">
                          <w:r>
                            <w:t>Waiting</w:t>
                          </w:r>
                        </w:p>
                      </w:txbxContent>
                    </v:textbox>
                  </v:rect>
                </v:group>
                <v:shape id="Text Box 3994" o:spid="_x0000_s1165" type="#_x0000_t202" style="position:absolute;left:3274;top:6065;width:1950;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NjN8cA&#10;AADeAAAADwAAAGRycy9kb3ducmV2LnhtbESPQUvDQBSE7wX/w/KEXordjZVoY7dFilJPQqven9nX&#10;JDT7Nuxuk/TfdwXB4zAz3zCrzWhb0ZMPjWMN2VyBIC6dabjS8PX5dvcEIkRkg61j0nChAJv1zWSF&#10;hXED76k/xEokCIcCNdQxdoWUoazJYpi7jjh5R+ctxiR9JY3HIcFtK++VyqXFhtNCjR1taypPh7PV&#10;8Oo/hp/d9+N2lj+cltkyqn5/VFpPb8eXZxCRxvgf/mu/Gw0LlWcZ/N5JV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TYzfHAAAA3gAAAA8AAAAAAAAAAAAAAAAAmAIAAGRy&#10;cy9kb3ducmV2LnhtbFBLBQYAAAAABAAEAPUAAACMAwAAAAA=&#10;" filled="f" stroked="f" strokecolor="#4a7ebb" strokeweight=".25pt">
                  <v:textbox inset="0,0,0,0">
                    <w:txbxContent>
                      <w:p w:rsidR="00862F6C" w:rsidRPr="001B0DFF" w:rsidRDefault="00862F6C" w:rsidP="001B0DFF">
                        <w:pPr>
                          <w:rPr>
                            <w:rFonts w:asciiTheme="majorHAnsi" w:hAnsiTheme="majorHAnsi" w:cstheme="majorHAnsi"/>
                          </w:rPr>
                        </w:pPr>
                        <w:r w:rsidRPr="001B0DFF">
                          <w:rPr>
                            <w:rFonts w:asciiTheme="majorHAnsi" w:hAnsiTheme="majorHAnsi" w:cstheme="majorHAnsi"/>
                          </w:rPr>
                          <w:t>CV581 100% open</w:t>
                        </w:r>
                      </w:p>
                    </w:txbxContent>
                  </v:textbox>
                </v:shape>
                <v:shape id="Text Box 3994" o:spid="_x0000_s1166" type="#_x0000_t202" style="position:absolute;left:7519;top:6095;width:1950;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9QMcA&#10;AADeAAAADwAAAGRycy9kb3ducmV2LnhtbESPQUvDQBSE70L/w/IKXsTupkq0abelFEVPQmt7f2Zf&#10;k9Ds27C7JvHfu4LQ4zAz3zCrzWhb0ZMPjWMN2UyBIC6dabjScPx8vX8GESKywdYxafihAJv15GaF&#10;hXED76k/xEokCIcCNdQxdoWUoazJYpi5jjh5Z+ctxiR9JY3HIcFtK+dK5dJiw2mhxo52NZWXw7fV&#10;8OI/hq+309PuLn+8LLJFVP3+rLS+nY7bJYhIY7yG/9vvRsODyrM5/N1JV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B/UDHAAAA3gAAAA8AAAAAAAAAAAAAAAAAmAIAAGRy&#10;cy9kb3ducmV2LnhtbFBLBQYAAAAABAAEAPUAAACMAwAAAAA=&#10;" filled="f" stroked="f" strokecolor="#4a7ebb" strokeweight=".25pt">
                  <v:textbox inset="0,0,0,0">
                    <w:txbxContent>
                      <w:p w:rsidR="00862F6C" w:rsidRPr="001B0DFF" w:rsidRDefault="00862F6C" w:rsidP="001B0DFF">
                        <w:pPr>
                          <w:rPr>
                            <w:rFonts w:asciiTheme="majorHAnsi" w:hAnsiTheme="majorHAnsi" w:cstheme="majorHAnsi"/>
                          </w:rPr>
                        </w:pPr>
                        <w:r w:rsidRPr="001B0DFF">
                          <w:rPr>
                            <w:rFonts w:asciiTheme="majorHAnsi" w:hAnsiTheme="majorHAnsi" w:cstheme="majorHAnsi"/>
                          </w:rPr>
                          <w:t>CV581 100% open</w:t>
                        </w:r>
                      </w:p>
                    </w:txbxContent>
                  </v:textbox>
                </v:shape>
                <v:oval id="Oval 3989" o:spid="_x0000_s1167" style="position:absolute;left:2160;top:620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OapccA&#10;AADeAAAADwAAAGRycy9kb3ducmV2LnhtbESPQUvDQBSE74L/YXmCN7sbK0HSboMUigrS0thDj6/Z&#10;ZzaYfZtm1zT+e1cQPA4z8w2zLCfXiZGG0HrWkM0UCOLam5YbDYf3zd0jiBCRDXaeScM3BShX11dL&#10;LIy/8J7GKjYiQTgUqMHG2BdShtqSwzDzPXHyPvzgMCY5NNIMeElw18l7pXLpsOW0YLGntaX6s/py&#10;GtYqVKfno3nbPmxfd2d73uWbdtT69mZ6WoCINMX/8F/7xWiYqzybw++dd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jmqXHAAAA3gAAAA8AAAAAAAAAAAAAAAAAmAIAAGRy&#10;cy9kb3ducmV2LnhtbFBLBQYAAAAABAAEAPUAAACMAwAAAAA=&#10;" strokecolor="#4a7ebb" strokeweight="3.5pt">
                  <v:shadow on="t" opacity="22938f" offset="0"/>
                  <v:textbox inset="0,0,0,0">
                    <w:txbxContent>
                      <w:p w:rsidR="00862F6C" w:rsidRPr="00A87CE9" w:rsidRDefault="00862F6C" w:rsidP="001B0DFF">
                        <w:pPr>
                          <w:jc w:val="center"/>
                          <w:rPr>
                            <w:rFonts w:ascii="Times New Roman" w:hAnsi="Times New Roman" w:cs="Times New Roman"/>
                            <w:b/>
                            <w:szCs w:val="20"/>
                          </w:rPr>
                        </w:pPr>
                        <w:r>
                          <w:rPr>
                            <w:rFonts w:ascii="Times New Roman" w:hAnsi="Times New Roman" w:cs="Times New Roman"/>
                            <w:b/>
                            <w:szCs w:val="20"/>
                          </w:rPr>
                          <w:t>10</w:t>
                        </w:r>
                      </w:p>
                    </w:txbxContent>
                  </v:textbox>
                </v:oval>
                <v:oval id="Oval 3998" o:spid="_x0000_s1168" style="position:absolute;left:6375;top:619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oC0cgA&#10;AADeAAAADwAAAGRycy9kb3ducmV2LnhtbESPQWsCMRSE70L/Q3gFbzWxylK2RimCtEJR3PbQ4+vm&#10;dbN087Ju4rr990YoeBxm5htmsRpcI3rqQu1Zw3SiQBCX3tRcafj82Dw8gQgR2WDjmTT8UYDV8m60&#10;wNz4Mx+oL2IlEoRDjhpsjG0uZSgtOQwT3xIn78d3DmOSXSVNh+cEd418VCqTDmtOCxZbWlsqf4uT&#10;07BWofh+/TLvu/luuz/a4z7b1L3W4/vh5RlEpCHewv/tN6NhprLpHK530hWQy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CgLRyAAAAN4AAAAPAAAAAAAAAAAAAAAAAJgCAABk&#10;cnMvZG93bnJldi54bWxQSwUGAAAAAAQABAD1AAAAjQMAAAAA&#10;" strokecolor="#4a7ebb" strokeweight="3.5pt">
                  <v:shadow on="t" opacity="22938f" offset="0"/>
                  <v:textbox inset="0,0,0,0">
                    <w:txbxContent>
                      <w:p w:rsidR="00862F6C" w:rsidRPr="00A87CE9" w:rsidRDefault="00862F6C" w:rsidP="001B0DFF">
                        <w:pPr>
                          <w:jc w:val="center"/>
                          <w:rPr>
                            <w:rFonts w:ascii="Times New Roman" w:hAnsi="Times New Roman" w:cs="Times New Roman"/>
                            <w:b/>
                            <w:szCs w:val="20"/>
                          </w:rPr>
                        </w:pPr>
                        <w:r>
                          <w:rPr>
                            <w:rFonts w:ascii="Times New Roman" w:hAnsi="Times New Roman" w:cs="Times New Roman"/>
                            <w:b/>
                            <w:szCs w:val="20"/>
                          </w:rPr>
                          <w:t>20</w:t>
                        </w:r>
                      </w:p>
                    </w:txbxContent>
                  </v:textbox>
                </v:oval>
                <v:oval id="Oval 4005" o:spid="_x0000_s1169" style="position:absolute;left:4214;top:99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mksUA&#10;AADeAAAADwAAAGRycy9kb3ducmV2LnhtbESPT2sCMRTE7wW/Q3hCL6VmrX+Q1SgiFHoTtfT8unlu&#10;FjcvIYm69tM3guBxmJnfMItVZ1txoRAbxwqGgwIEceV0w7WC78Pn+wxETMgaW8ek4EYRVsveywJL&#10;7a68o8s+1SJDOJaowKTkSyljZchiHDhPnL2jCxZTlqGWOuA1w20rP4piKi02nBcMetoYqk77s1Uw&#10;3v5Vk0afbv7td7zzo5+OgjFKvfa79RxEoi49w4/2l1YwKqbDCdzv5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4eaSxQAAAN4AAAAPAAAAAAAAAAAAAAAAAJgCAABkcnMv&#10;ZG93bnJldi54bWxQSwUGAAAAAAQABAD1AAAAigMAAAAA&#10;" strokecolor="#4a7ebb" strokeweight="3.5pt">
                  <v:textbox inset="0,0,0,0">
                    <w:txbxContent>
                      <w:p w:rsidR="00862F6C" w:rsidRPr="00A87CE9" w:rsidRDefault="00862F6C" w:rsidP="001B0DFF">
                        <w:pPr>
                          <w:jc w:val="center"/>
                          <w:rPr>
                            <w:rFonts w:ascii="Times New Roman" w:hAnsi="Times New Roman" w:cs="Times New Roman"/>
                            <w:b/>
                            <w:szCs w:val="20"/>
                          </w:rPr>
                        </w:pPr>
                        <w:r w:rsidRPr="00A87CE9">
                          <w:rPr>
                            <w:rFonts w:ascii="Times New Roman" w:hAnsi="Times New Roman" w:cs="Times New Roman"/>
                            <w:b/>
                            <w:szCs w:val="20"/>
                          </w:rPr>
                          <w:t>0</w:t>
                        </w:r>
                      </w:p>
                    </w:txbxContent>
                  </v:textbox>
                </v:oval>
                <v:oval id="Oval 4006" o:spid="_x0000_s1170" style="position:absolute;left:2147;top:217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N45cUA&#10;AADeAAAADwAAAGRycy9kb3ducmV2LnhtbESPT2sCMRTE7wW/Q3iFXkrN+qeLbI0igtCbaEvPr5vn&#10;ZnHzEpKoaz99Iwgeh5n5DTNf9rYTZwqxdaxgNCxAENdOt9wo+P7avM1AxISssXNMCq4UYbkYPM2x&#10;0u7COzrvUyMyhGOFCkxKvpIy1oYsxqHzxNk7uGAxZRkaqQNeMtx2clwUpbTYcl4w6GltqD7uT1bB&#10;dPtXv7f6ePWvv9Odn/z0FIxR6uW5X32ASNSnR/je/tQKJkU5KuF2J18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3jlxQAAAN4AAAAPAAAAAAAAAAAAAAAAAJgCAABkcnMv&#10;ZG93bnJldi54bWxQSwUGAAAAAAQABAD1AAAAigMAAAAA&#10;" strokecolor="#4a7ebb" strokeweight="3.5pt">
                  <v:textbox inset="0,0,0,0">
                    <w:txbxContent>
                      <w:p w:rsidR="00862F6C" w:rsidRPr="00A87CE9" w:rsidRDefault="00862F6C" w:rsidP="001B0DFF">
                        <w:pPr>
                          <w:jc w:val="center"/>
                          <w:rPr>
                            <w:rFonts w:ascii="Times New Roman" w:hAnsi="Times New Roman" w:cs="Times New Roman"/>
                            <w:b/>
                            <w:szCs w:val="20"/>
                          </w:rPr>
                        </w:pPr>
                        <w:r>
                          <w:rPr>
                            <w:rFonts w:ascii="Times New Roman" w:hAnsi="Times New Roman" w:cs="Times New Roman"/>
                            <w:b/>
                            <w:szCs w:val="20"/>
                          </w:rPr>
                          <w:t>2</w:t>
                        </w:r>
                      </w:p>
                    </w:txbxContent>
                  </v:textbox>
                </v:oval>
                <v:oval id="Oval 4008" o:spid="_x0000_s1171" style="position:absolute;left:2100;top:316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fsYA&#10;AADeAAAADwAAAGRycy9kb3ducmV2LnhtbESPW2sCMRSE3wv9D+EUfCmatV5aVqOUguBb8YLPx81x&#10;s7g5CUmqq7++KRR8HGbmG2a+7GwrLhRi41jBcFCAIK6cbrhWsN+t+h8gYkLW2DomBTeKsFw8P82x&#10;1O7KG7psUy0yhGOJCkxKvpQyVoYsxoHzxNk7uWAxZRlqqQNeM9y28q0optJiw3nBoKcvQ9V5+2MV&#10;jL/v1aTR55t/PY43fnToKBijVO+l+5yBSNSlR/i/vdYKRsV0+A5/d/IV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3/dfsYAAADeAAAADwAAAAAAAAAAAAAAAACYAgAAZHJz&#10;L2Rvd25yZXYueG1sUEsFBgAAAAAEAAQA9QAAAIsDAAAAAA==&#10;" strokecolor="#4a7ebb" strokeweight="3.5pt">
                  <v:textbox inset="0,0,0,0">
                    <w:txbxContent>
                      <w:p w:rsidR="00862F6C" w:rsidRPr="00A87CE9" w:rsidRDefault="00862F6C" w:rsidP="001B0DFF">
                        <w:pPr>
                          <w:jc w:val="center"/>
                          <w:rPr>
                            <w:rFonts w:ascii="Times New Roman" w:hAnsi="Times New Roman" w:cs="Times New Roman"/>
                            <w:b/>
                            <w:szCs w:val="20"/>
                          </w:rPr>
                        </w:pPr>
                        <w:r>
                          <w:rPr>
                            <w:rFonts w:ascii="Times New Roman" w:hAnsi="Times New Roman" w:cs="Times New Roman"/>
                            <w:b/>
                            <w:szCs w:val="20"/>
                          </w:rPr>
                          <w:t>4</w:t>
                        </w:r>
                      </w:p>
                    </w:txbxContent>
                  </v:textbox>
                </v:oval>
                <v:oval id="Oval 4010" o:spid="_x0000_s1172" style="position:absolute;left:2136;top:411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JDMIA&#10;AADeAAAADwAAAGRycy9kb3ducmV2LnhtbERPy2oCMRTdF/oP4RbcFM346CCjUaRQ6E7U4vo6uU4G&#10;JzchiTr2682i0OXhvJfr3nbiRiG2jhWMRwUI4trplhsFP4ev4RxETMgaO8ek4EER1qvXlyVW2t15&#10;R7d9akQO4VihApOSr6SMtSGLceQ8cebOLlhMGYZG6oD3HG47OSmKUlpsOTcY9PRpqL7sr1bBbPtb&#10;f7T68vDvp9nOT489BWOUGrz1mwWIRH36F/+5v7WCaVGO8958J18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4EkMwgAAAN4AAAAPAAAAAAAAAAAAAAAAAJgCAABkcnMvZG93&#10;bnJldi54bWxQSwUGAAAAAAQABAD1AAAAhwMAAAAA&#10;" strokecolor="#4a7ebb" strokeweight="3.5pt">
                  <v:textbox inset="0,0,0,0">
                    <w:txbxContent>
                      <w:p w:rsidR="00862F6C" w:rsidRPr="00A87CE9" w:rsidRDefault="00862F6C" w:rsidP="001B0DFF">
                        <w:pPr>
                          <w:jc w:val="center"/>
                          <w:rPr>
                            <w:rFonts w:ascii="Times New Roman" w:hAnsi="Times New Roman" w:cs="Times New Roman"/>
                            <w:b/>
                            <w:szCs w:val="20"/>
                          </w:rPr>
                        </w:pPr>
                        <w:r>
                          <w:rPr>
                            <w:rFonts w:ascii="Times New Roman" w:hAnsi="Times New Roman" w:cs="Times New Roman"/>
                            <w:b/>
                            <w:szCs w:val="20"/>
                          </w:rPr>
                          <w:t>6</w:t>
                        </w:r>
                      </w:p>
                    </w:txbxContent>
                  </v:textbox>
                </v:oval>
                <v:oval id="Oval 4012" o:spid="_x0000_s1173" style="position:absolute;left:2144;top:519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zsl8YA&#10;AADeAAAADwAAAGRycy9kb3ducmV2LnhtbESPW2sCMRSE3wv9D+EUfCmatV5oV6OUguBb8YLPx81x&#10;s7g5CUmqq7++KRR8HGbmG2a+7GwrLhRi41jBcFCAIK6cbrhWsN+t+u8gYkLW2DomBTeKsFw8P82x&#10;1O7KG7psUy0yhGOJCkxKvpQyVoYsxoHzxNk7uWAxZRlqqQNeM9y28q0optJiw3nBoKcvQ9V5+2MV&#10;jL/v1aTR55t/PY43fnToKBijVO+l+5yBSNSlR/i/vdYKRsV0+AF/d/IV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zsl8YAAADeAAAADwAAAAAAAAAAAAAAAACYAgAAZHJz&#10;L2Rvd25yZXYueG1sUEsFBgAAAAAEAAQA9QAAAIsDAAAAAA==&#10;" strokecolor="#4a7ebb" strokeweight="3.5pt">
                  <v:textbox inset="0,0,0,0">
                    <w:txbxContent>
                      <w:p w:rsidR="00862F6C" w:rsidRPr="00A87CE9" w:rsidRDefault="00862F6C" w:rsidP="001B0DFF">
                        <w:pPr>
                          <w:jc w:val="center"/>
                          <w:rPr>
                            <w:rFonts w:ascii="Times New Roman" w:hAnsi="Times New Roman" w:cs="Times New Roman"/>
                            <w:b/>
                            <w:szCs w:val="20"/>
                          </w:rPr>
                        </w:pPr>
                        <w:r>
                          <w:rPr>
                            <w:rFonts w:ascii="Times New Roman" w:hAnsi="Times New Roman" w:cs="Times New Roman"/>
                            <w:b/>
                            <w:szCs w:val="20"/>
                          </w:rPr>
                          <w:t>8</w:t>
                        </w:r>
                      </w:p>
                    </w:txbxContent>
                  </v:textbox>
                </v:oval>
                <v:oval id="Oval 4007" o:spid="_x0000_s1174" style="position:absolute;left:6335;top:213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qPt8QA&#10;AADeAAAADwAAAGRycy9kb3ducmV2LnhtbESPy2oCMRSG94W+QziFbopmvHSQ0SgiFLoTtbg+To6T&#10;wclJSKKOfXqzKHT589/4FqveduJGIbaOFYyGBQji2umWGwU/h6/BDERMyBo7x6TgQRFWy9eXBVba&#10;3XlHt31qRB7hWKECk5KvpIy1IYtx6Dxx9s4uWExZhkbqgPc8bjs5LopSWmw5Pxj0tDFUX/ZXq2C6&#10;/a0/W315+I/TdOcnx56CMUq9v/XrOYhEffoP/7W/tYJJUY4zQMbJKC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6j7fEAAAA3gAAAA8AAAAAAAAAAAAAAAAAmAIAAGRycy9k&#10;b3ducmV2LnhtbFBLBQYAAAAABAAEAPUAAACJAwAAAAA=&#10;" strokecolor="#4a7ebb" strokeweight="3.5pt">
                  <v:textbox inset="0,0,0,0">
                    <w:txbxContent>
                      <w:p w:rsidR="00862F6C" w:rsidRPr="00A87CE9" w:rsidRDefault="00862F6C" w:rsidP="001B0DFF">
                        <w:pPr>
                          <w:jc w:val="center"/>
                          <w:rPr>
                            <w:rFonts w:ascii="Times New Roman" w:hAnsi="Times New Roman" w:cs="Times New Roman"/>
                            <w:b/>
                            <w:szCs w:val="20"/>
                          </w:rPr>
                        </w:pPr>
                        <w:r>
                          <w:rPr>
                            <w:rFonts w:ascii="Times New Roman" w:hAnsi="Times New Roman" w:cs="Times New Roman"/>
                            <w:b/>
                            <w:szCs w:val="20"/>
                          </w:rPr>
                          <w:t>12</w:t>
                        </w:r>
                      </w:p>
                    </w:txbxContent>
                  </v:textbox>
                </v:oval>
                <v:oval id="Oval 4009" o:spid="_x0000_s1175" style="position:absolute;left:6374;top:314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qLMUA&#10;AADeAAAADwAAAGRycy9kb3ducmV2LnhtbESPW2sCMRSE3wX/QzhCX6RmvSJbo4gg9K14oc/Hzelm&#10;cXMSkqhrf31TKPRxmJlvmNWms624U4iNYwXjUQGCuHK64VrB+bR/XYKICVlj65gUPCnCZt3vrbDU&#10;7sEHuh9TLTKEY4kKTEq+lDJWhizGkfPE2ftywWLKMtRSB3xkuG3lpCgW0mLDecGgp52h6nq8WQWz&#10;j+9q3ujr0w8vs4OffnYUjFHqZdBt30Ak6tJ/+K/9rhVMi8VkDL938hW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tiosxQAAAN4AAAAPAAAAAAAAAAAAAAAAAJgCAABkcnMv&#10;ZG93bnJldi54bWxQSwUGAAAAAAQABAD1AAAAigMAAAAA&#10;" strokecolor="#4a7ebb" strokeweight="3.5pt">
                  <v:textbox inset="0,0,0,0">
                    <w:txbxContent>
                      <w:p w:rsidR="00862F6C" w:rsidRPr="00A87CE9" w:rsidRDefault="00862F6C" w:rsidP="001B0DFF">
                        <w:pPr>
                          <w:jc w:val="center"/>
                          <w:rPr>
                            <w:rFonts w:ascii="Times New Roman" w:hAnsi="Times New Roman" w:cs="Times New Roman"/>
                            <w:b/>
                            <w:szCs w:val="20"/>
                          </w:rPr>
                        </w:pPr>
                        <w:r>
                          <w:rPr>
                            <w:rFonts w:ascii="Times New Roman" w:hAnsi="Times New Roman" w:cs="Times New Roman"/>
                            <w:b/>
                            <w:szCs w:val="20"/>
                          </w:rPr>
                          <w:t>14</w:t>
                        </w:r>
                      </w:p>
                    </w:txbxContent>
                  </v:textbox>
                </v:oval>
                <v:oval id="Oval 4011" o:spid="_x0000_s1176" style="position:absolute;left:6374;top:416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S0W8YA&#10;AADeAAAADwAAAGRycy9kb3ducmV2LnhtbESPT2sCMRTE7wW/Q3gFL6Vmu+pStkaRQsFb8Q+eXzev&#10;m8XNS0hSXfvpm4LgcZiZ3zCL1WB7caYQO8cKXiYFCOLG6Y5bBYf9x/MriJiQNfaOScGVIqyWo4cF&#10;1tpdeEvnXWpFhnCsUYFJyddSxsaQxThxnjh73y5YTFmGVuqAlwy3vSyLopIWO84LBj29G2pOux+r&#10;YPb528w7fbr6p6/Z1k+PAwVjlBo/Dus3EImGdA/f2hutYFpUZQn/d/IV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S0W8YAAADeAAAADwAAAAAAAAAAAAAAAACYAgAAZHJz&#10;L2Rvd25yZXYueG1sUEsFBgAAAAAEAAQA9QAAAIsDAAAAAA==&#10;" strokecolor="#4a7ebb" strokeweight="3.5pt">
                  <v:textbox inset="0,0,0,0">
                    <w:txbxContent>
                      <w:p w:rsidR="00862F6C" w:rsidRPr="00A87CE9" w:rsidRDefault="00862F6C" w:rsidP="001B0DFF">
                        <w:pPr>
                          <w:jc w:val="center"/>
                          <w:rPr>
                            <w:rFonts w:ascii="Times New Roman" w:hAnsi="Times New Roman" w:cs="Times New Roman"/>
                            <w:b/>
                            <w:szCs w:val="20"/>
                          </w:rPr>
                        </w:pPr>
                        <w:r>
                          <w:rPr>
                            <w:rFonts w:ascii="Times New Roman" w:hAnsi="Times New Roman" w:cs="Times New Roman"/>
                            <w:b/>
                            <w:szCs w:val="20"/>
                          </w:rPr>
                          <w:t>16</w:t>
                        </w:r>
                      </w:p>
                    </w:txbxContent>
                  </v:textbox>
                </v:oval>
                <v:oval id="Oval 4013" o:spid="_x0000_s1177" style="position:absolute;left:6315;top:519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gRwMUA&#10;AADeAAAADwAAAGRycy9kb3ducmV2LnhtbESPQWsCMRSE7wX/Q3gFL0WzulZkaxQpFLwVben5uXlu&#10;FjcvIYm69tc3BcHjMDPfMMt1bztxoRBbxwom4wIEce10y42C76+P0QJETMgaO8ek4EYR1qvB0xIr&#10;7a68o8s+NSJDOFaowKTkKyljbchiHDtPnL2jCxZTlqGROuA1w20np0UxlxZbzgsGPb0bqk/7s1Uw&#10;+/ytX1t9uvmXw2zny5+egjFKDZ/7zRuIRH16hO/trVZQFvNpCf938hW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KBHAxQAAAN4AAAAPAAAAAAAAAAAAAAAAAJgCAABkcnMv&#10;ZG93bnJldi54bWxQSwUGAAAAAAQABAD1AAAAigMAAAAA&#10;" strokecolor="#4a7ebb" strokeweight="3.5pt">
                  <v:textbox inset="0,0,0,0">
                    <w:txbxContent>
                      <w:p w:rsidR="00862F6C" w:rsidRPr="00A87CE9" w:rsidRDefault="00862F6C" w:rsidP="001B0DFF">
                        <w:pPr>
                          <w:jc w:val="center"/>
                          <w:rPr>
                            <w:rFonts w:ascii="Times New Roman" w:hAnsi="Times New Roman" w:cs="Times New Roman"/>
                            <w:b/>
                            <w:szCs w:val="20"/>
                          </w:rPr>
                        </w:pPr>
                        <w:r>
                          <w:rPr>
                            <w:rFonts w:ascii="Times New Roman" w:hAnsi="Times New Roman" w:cs="Times New Roman"/>
                            <w:b/>
                            <w:szCs w:val="20"/>
                          </w:rPr>
                          <w:t>18</w:t>
                        </w:r>
                      </w:p>
                    </w:txbxContent>
                  </v:textbox>
                </v:oval>
              </v:group>
            </w:pict>
          </mc:Fallback>
        </mc:AlternateContent>
      </w:r>
    </w:p>
    <w:p w:rsidR="00172EBB" w:rsidRPr="00D63381" w:rsidRDefault="00172EBB" w:rsidP="00EB7EBC">
      <w:pPr>
        <w:spacing w:before="120"/>
        <w:ind w:left="170"/>
        <w:jc w:val="center"/>
        <w:rPr>
          <w:sz w:val="22"/>
          <w:szCs w:val="22"/>
        </w:rPr>
      </w:pPr>
    </w:p>
    <w:p w:rsidR="00172EBB" w:rsidRPr="00D63381" w:rsidRDefault="00172EBB" w:rsidP="00EB7EBC">
      <w:pPr>
        <w:spacing w:before="120"/>
        <w:ind w:left="170"/>
        <w:jc w:val="center"/>
        <w:rPr>
          <w:sz w:val="22"/>
          <w:szCs w:val="22"/>
        </w:rPr>
      </w:pPr>
    </w:p>
    <w:p w:rsidR="00172EBB" w:rsidRPr="00D63381" w:rsidRDefault="00172EBB" w:rsidP="00EB7EBC">
      <w:pPr>
        <w:spacing w:before="120"/>
        <w:ind w:left="170"/>
        <w:jc w:val="center"/>
        <w:rPr>
          <w:sz w:val="22"/>
          <w:szCs w:val="22"/>
        </w:rPr>
      </w:pPr>
    </w:p>
    <w:p w:rsidR="00172EBB" w:rsidRPr="00D63381" w:rsidRDefault="00172EBB" w:rsidP="00EB7EBC">
      <w:pPr>
        <w:spacing w:before="120"/>
        <w:ind w:left="170"/>
        <w:jc w:val="center"/>
        <w:rPr>
          <w:sz w:val="22"/>
          <w:szCs w:val="22"/>
        </w:rPr>
      </w:pPr>
    </w:p>
    <w:p w:rsidR="00172EBB" w:rsidRPr="00D63381" w:rsidRDefault="00172EBB" w:rsidP="00EB7EBC">
      <w:pPr>
        <w:spacing w:before="120"/>
        <w:ind w:left="170"/>
        <w:jc w:val="center"/>
        <w:rPr>
          <w:sz w:val="22"/>
          <w:szCs w:val="22"/>
        </w:rPr>
      </w:pPr>
    </w:p>
    <w:p w:rsidR="00172EBB" w:rsidRPr="00D63381" w:rsidRDefault="00172EBB" w:rsidP="00EB7EBC">
      <w:pPr>
        <w:spacing w:before="120"/>
        <w:ind w:left="170"/>
        <w:jc w:val="center"/>
        <w:rPr>
          <w:sz w:val="22"/>
          <w:szCs w:val="22"/>
        </w:rPr>
      </w:pPr>
    </w:p>
    <w:p w:rsidR="00172EBB" w:rsidRPr="00D63381" w:rsidRDefault="00172EBB" w:rsidP="00EB7EBC">
      <w:pPr>
        <w:spacing w:before="120"/>
        <w:ind w:left="170"/>
        <w:jc w:val="center"/>
        <w:rPr>
          <w:sz w:val="22"/>
          <w:szCs w:val="22"/>
        </w:rPr>
      </w:pPr>
    </w:p>
    <w:p w:rsidR="00172EBB" w:rsidRDefault="00172EBB" w:rsidP="00EB7EBC">
      <w:pPr>
        <w:spacing w:before="120"/>
        <w:ind w:left="170"/>
        <w:jc w:val="center"/>
        <w:rPr>
          <w:sz w:val="22"/>
          <w:szCs w:val="22"/>
        </w:rPr>
      </w:pPr>
    </w:p>
    <w:p w:rsidR="00FC59F5" w:rsidRDefault="00FC59F5" w:rsidP="00EB7EBC">
      <w:pPr>
        <w:spacing w:before="120"/>
        <w:ind w:left="170"/>
        <w:jc w:val="center"/>
        <w:rPr>
          <w:sz w:val="22"/>
          <w:szCs w:val="22"/>
        </w:rPr>
      </w:pPr>
    </w:p>
    <w:p w:rsidR="00FC59F5" w:rsidRPr="00D63381" w:rsidRDefault="00FC59F5" w:rsidP="00EB7EBC">
      <w:pPr>
        <w:spacing w:before="120"/>
        <w:ind w:left="170"/>
        <w:jc w:val="center"/>
        <w:rPr>
          <w:sz w:val="22"/>
          <w:szCs w:val="22"/>
        </w:rPr>
      </w:pPr>
    </w:p>
    <w:p w:rsidR="00172EBB" w:rsidRPr="00D63381" w:rsidRDefault="00172EBB" w:rsidP="00EB7EBC">
      <w:pPr>
        <w:spacing w:before="120"/>
        <w:ind w:left="170"/>
        <w:jc w:val="center"/>
        <w:rPr>
          <w:sz w:val="22"/>
          <w:szCs w:val="22"/>
        </w:rPr>
      </w:pPr>
    </w:p>
    <w:p w:rsidR="00172EBB" w:rsidRPr="00D63381" w:rsidRDefault="00172EBB" w:rsidP="00EB7EBC">
      <w:pPr>
        <w:spacing w:before="120"/>
        <w:ind w:left="170"/>
        <w:jc w:val="center"/>
        <w:rPr>
          <w:sz w:val="22"/>
          <w:szCs w:val="22"/>
        </w:rPr>
      </w:pPr>
    </w:p>
    <w:p w:rsidR="003E7B4B" w:rsidRPr="00D63381" w:rsidRDefault="003E7B4B" w:rsidP="00EB7EBC">
      <w:pPr>
        <w:spacing w:before="120"/>
        <w:ind w:left="170"/>
        <w:jc w:val="center"/>
        <w:rPr>
          <w:sz w:val="22"/>
          <w:szCs w:val="22"/>
        </w:rPr>
      </w:pPr>
    </w:p>
    <w:p w:rsidR="003E7B4B" w:rsidRDefault="003E7B4B" w:rsidP="00EB7EBC">
      <w:pPr>
        <w:spacing w:before="120"/>
        <w:ind w:left="170"/>
        <w:jc w:val="center"/>
        <w:rPr>
          <w:sz w:val="22"/>
          <w:szCs w:val="22"/>
        </w:rPr>
      </w:pPr>
    </w:p>
    <w:p w:rsidR="003D42C3" w:rsidRDefault="003D42C3" w:rsidP="00EB7EBC">
      <w:pPr>
        <w:spacing w:before="120"/>
        <w:ind w:left="170"/>
        <w:jc w:val="center"/>
        <w:rPr>
          <w:sz w:val="22"/>
          <w:szCs w:val="22"/>
        </w:rPr>
      </w:pPr>
    </w:p>
    <w:p w:rsidR="003D42C3" w:rsidRDefault="003D42C3" w:rsidP="00EB7EBC">
      <w:pPr>
        <w:spacing w:before="120"/>
        <w:ind w:left="170"/>
        <w:jc w:val="center"/>
        <w:rPr>
          <w:sz w:val="22"/>
          <w:szCs w:val="22"/>
        </w:rPr>
      </w:pPr>
    </w:p>
    <w:p w:rsidR="00B0261E" w:rsidRDefault="00B0261E">
      <w:pPr>
        <w:rPr>
          <w:szCs w:val="20"/>
        </w:rPr>
      </w:pPr>
      <w:r>
        <w:rPr>
          <w:szCs w:val="20"/>
        </w:rPr>
        <w:br w:type="page"/>
      </w:r>
    </w:p>
    <w:p w:rsidR="00B0261E" w:rsidRDefault="00B0261E" w:rsidP="008718BD">
      <w:pPr>
        <w:spacing w:before="120"/>
        <w:ind w:left="170"/>
        <w:rPr>
          <w:szCs w:val="20"/>
        </w:rPr>
      </w:pPr>
    </w:p>
    <w:p w:rsidR="003E7B4B" w:rsidRPr="00D817D4" w:rsidRDefault="008718BD" w:rsidP="008718BD">
      <w:pPr>
        <w:spacing w:before="120"/>
        <w:ind w:left="170"/>
        <w:rPr>
          <w:szCs w:val="20"/>
        </w:rPr>
      </w:pPr>
      <w:r w:rsidRPr="00D817D4">
        <w:rPr>
          <w:szCs w:val="20"/>
        </w:rPr>
        <w:t>Switch Valves “Magnet 4K circuit”</w:t>
      </w:r>
    </w:p>
    <w:p w:rsidR="003E7B4B" w:rsidRPr="00D817D4" w:rsidRDefault="003E7B4B" w:rsidP="00EB7EBC">
      <w:pPr>
        <w:spacing w:before="120"/>
        <w:ind w:left="170"/>
        <w:jc w:val="center"/>
        <w:rPr>
          <w:szCs w:val="20"/>
        </w:rPr>
      </w:pPr>
    </w:p>
    <w:p w:rsidR="003E7B4B" w:rsidRPr="00D63381" w:rsidRDefault="0023450B" w:rsidP="00EB7EBC">
      <w:pPr>
        <w:spacing w:before="120"/>
        <w:ind w:left="170"/>
        <w:jc w:val="center"/>
        <w:rPr>
          <w:sz w:val="22"/>
          <w:szCs w:val="22"/>
        </w:rPr>
      </w:pPr>
      <w:r>
        <w:rPr>
          <w:noProof/>
          <w:sz w:val="22"/>
          <w:szCs w:val="22"/>
          <w:lang w:val="sv-SE" w:eastAsia="sv-SE"/>
        </w:rPr>
        <mc:AlternateContent>
          <mc:Choice Requires="wpg">
            <w:drawing>
              <wp:anchor distT="0" distB="0" distL="114300" distR="114300" simplePos="0" relativeHeight="272977408" behindDoc="0" locked="0" layoutInCell="1" allowOverlap="1">
                <wp:simplePos x="0" y="0"/>
                <wp:positionH relativeFrom="column">
                  <wp:posOffset>381635</wp:posOffset>
                </wp:positionH>
                <wp:positionV relativeFrom="paragraph">
                  <wp:posOffset>163830</wp:posOffset>
                </wp:positionV>
                <wp:extent cx="5842635" cy="5875655"/>
                <wp:effectExtent l="0" t="0" r="24765" b="29845"/>
                <wp:wrapNone/>
                <wp:docPr id="30447" name="Group 4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635" cy="5875655"/>
                          <a:chOff x="2019" y="1266"/>
                          <a:chExt cx="9201" cy="9253"/>
                        </a:xfrm>
                      </wpg:grpSpPr>
                      <wps:wsp>
                        <wps:cNvPr id="30448" name="AutoShape 5746"/>
                        <wps:cNvCnPr>
                          <a:cxnSpLocks noChangeShapeType="1"/>
                        </wps:cNvCnPr>
                        <wps:spPr bwMode="auto">
                          <a:xfrm>
                            <a:off x="8032" y="3696"/>
                            <a:ext cx="0" cy="606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49" name="Text Box 5747"/>
                        <wps:cNvSpPr txBox="1">
                          <a:spLocks noChangeArrowheads="1"/>
                        </wps:cNvSpPr>
                        <wps:spPr bwMode="auto">
                          <a:xfrm>
                            <a:off x="3884" y="3684"/>
                            <a:ext cx="3514" cy="3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22045" w:rsidRDefault="00862F6C" w:rsidP="003E7B4B">
                              <w:pPr>
                                <w:rPr>
                                  <w:rFonts w:asciiTheme="majorHAnsi" w:hAnsiTheme="majorHAnsi" w:cstheme="majorHAnsi"/>
                                  <w:szCs w:val="20"/>
                                  <w:lang w:val="fr-FR"/>
                                </w:rPr>
                              </w:pPr>
                              <w:r>
                                <w:rPr>
                                  <w:rFonts w:asciiTheme="majorHAnsi" w:hAnsiTheme="majorHAnsi" w:cstheme="majorHAnsi"/>
                                  <w:szCs w:val="20"/>
                                  <w:lang w:val="fr-FR"/>
                                </w:rPr>
                                <w:t xml:space="preserve">Gas Bag &amp; Magnet </w:t>
                              </w:r>
                            </w:p>
                          </w:txbxContent>
                        </wps:txbx>
                        <wps:bodyPr rot="0" vert="horz" wrap="square" lIns="91440" tIns="45720" rIns="91440" bIns="45720" anchor="t" anchorCtr="0" upright="1">
                          <a:noAutofit/>
                        </wps:bodyPr>
                      </wps:wsp>
                      <wps:wsp>
                        <wps:cNvPr id="30450" name="AutoShape 5748"/>
                        <wps:cNvCnPr>
                          <a:cxnSpLocks noChangeShapeType="1"/>
                        </wps:cNvCnPr>
                        <wps:spPr bwMode="auto">
                          <a:xfrm>
                            <a:off x="3681" y="384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51" name="AutoShape 5749"/>
                        <wps:cNvCnPr>
                          <a:cxnSpLocks noChangeShapeType="1"/>
                        </wps:cNvCnPr>
                        <wps:spPr bwMode="auto">
                          <a:xfrm flipH="1">
                            <a:off x="8045" y="3952"/>
                            <a:ext cx="31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452" name="AutoShape 5751"/>
                        <wps:cNvCnPr>
                          <a:cxnSpLocks noChangeShapeType="1"/>
                        </wps:cNvCnPr>
                        <wps:spPr bwMode="auto">
                          <a:xfrm flipV="1">
                            <a:off x="7914" y="384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53" name="Text Box 5752"/>
                        <wps:cNvSpPr txBox="1">
                          <a:spLocks noChangeArrowheads="1"/>
                        </wps:cNvSpPr>
                        <wps:spPr bwMode="auto">
                          <a:xfrm>
                            <a:off x="8173" y="3447"/>
                            <a:ext cx="2316" cy="3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22045" w:rsidRDefault="00862F6C" w:rsidP="003E7B4B">
                              <w:pPr>
                                <w:rPr>
                                  <w:rFonts w:asciiTheme="majorHAnsi" w:hAnsiTheme="majorHAnsi" w:cstheme="majorHAnsi"/>
                                  <w:szCs w:val="20"/>
                                  <w:lang w:val="fr-FR"/>
                                </w:rPr>
                              </w:pPr>
                              <w:r>
                                <w:rPr>
                                  <w:rFonts w:asciiTheme="majorHAnsi" w:hAnsiTheme="majorHAnsi" w:cstheme="majorHAnsi"/>
                                  <w:szCs w:val="20"/>
                                  <w:lang w:val="fr-FR"/>
                                </w:rPr>
                                <w:t>Kaeser &amp; Magnet</w:t>
                              </w:r>
                            </w:p>
                          </w:txbxContent>
                        </wps:txbx>
                        <wps:bodyPr rot="0" vert="horz" wrap="square" lIns="91440" tIns="45720" rIns="91440" bIns="45720" anchor="t" anchorCtr="0" upright="1">
                          <a:noAutofit/>
                        </wps:bodyPr>
                      </wps:wsp>
                      <wps:wsp>
                        <wps:cNvPr id="30454" name="AutoShape 5753"/>
                        <wps:cNvCnPr>
                          <a:cxnSpLocks noChangeShapeType="1"/>
                        </wps:cNvCnPr>
                        <wps:spPr bwMode="auto">
                          <a:xfrm flipV="1">
                            <a:off x="3809" y="3716"/>
                            <a:ext cx="422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55" name="AutoShape 5754"/>
                        <wps:cNvCnPr>
                          <a:cxnSpLocks noChangeShapeType="1"/>
                        </wps:cNvCnPr>
                        <wps:spPr bwMode="auto">
                          <a:xfrm>
                            <a:off x="5421" y="1762"/>
                            <a:ext cx="0" cy="31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0456" name="Group 5755"/>
                        <wpg:cNvGrpSpPr>
                          <a:grpSpLocks/>
                        </wpg:cNvGrpSpPr>
                        <wpg:grpSpPr bwMode="auto">
                          <a:xfrm>
                            <a:off x="7218" y="4137"/>
                            <a:ext cx="3685" cy="680"/>
                            <a:chOff x="3950" y="2277"/>
                            <a:chExt cx="5218" cy="863"/>
                          </a:xfrm>
                        </wpg:grpSpPr>
                        <wps:wsp>
                          <wps:cNvPr id="30457" name="Rectangle 5756"/>
                          <wps:cNvSpPr>
                            <a:spLocks noChangeArrowheads="1"/>
                          </wps:cNvSpPr>
                          <wps:spPr bwMode="auto">
                            <a:xfrm>
                              <a:off x="3950" y="2277"/>
                              <a:ext cx="1751" cy="863"/>
                            </a:xfrm>
                            <a:prstGeom prst="rect">
                              <a:avLst/>
                            </a:prstGeom>
                            <a:solidFill>
                              <a:srgbClr val="FFFFFF"/>
                            </a:solidFill>
                            <a:ln w="9525">
                              <a:solidFill>
                                <a:srgbClr val="000000"/>
                              </a:solidFill>
                              <a:miter lim="800000"/>
                              <a:headEnd/>
                              <a:tailEnd/>
                            </a:ln>
                          </wps:spPr>
                          <wps:txbx>
                            <w:txbxContent>
                              <w:p w:rsidR="00862F6C" w:rsidRPr="00B82EEA" w:rsidRDefault="00862F6C" w:rsidP="003E7B4B">
                                <w:pPr>
                                  <w:jc w:val="center"/>
                                  <w:rPr>
                                    <w:rFonts w:asciiTheme="majorHAnsi" w:hAnsiTheme="majorHAnsi" w:cstheme="majorHAnsi"/>
                                    <w:szCs w:val="20"/>
                                  </w:rPr>
                                </w:pPr>
                                <w:r>
                                  <w:rPr>
                                    <w:rFonts w:asciiTheme="majorHAnsi" w:hAnsiTheme="majorHAnsi" w:cstheme="majorHAnsi"/>
                                    <w:szCs w:val="20"/>
                                  </w:rPr>
                                  <w:t xml:space="preserve">Circuit Isolated </w:t>
                                </w:r>
                              </w:p>
                            </w:txbxContent>
                          </wps:txbx>
                          <wps:bodyPr rot="0" vert="horz" wrap="square" lIns="91440" tIns="45720" rIns="91440" bIns="45720" anchor="t" anchorCtr="0" upright="1">
                            <a:noAutofit/>
                          </wps:bodyPr>
                        </wps:wsp>
                        <wps:wsp>
                          <wps:cNvPr id="30458" name="Text Box 5757"/>
                          <wps:cNvSpPr txBox="1">
                            <a:spLocks noChangeArrowheads="1"/>
                          </wps:cNvSpPr>
                          <wps:spPr bwMode="auto">
                            <a:xfrm>
                              <a:off x="5701" y="2277"/>
                              <a:ext cx="3467" cy="863"/>
                            </a:xfrm>
                            <a:prstGeom prst="rect">
                              <a:avLst/>
                            </a:prstGeom>
                            <a:solidFill>
                              <a:srgbClr val="FFFFFF"/>
                            </a:solidFill>
                            <a:ln w="9525">
                              <a:solidFill>
                                <a:srgbClr val="000000"/>
                              </a:solidFill>
                              <a:miter lim="800000"/>
                              <a:headEnd/>
                              <a:tailEnd/>
                            </a:ln>
                          </wps:spPr>
                          <wps:txbx>
                            <w:txbxContent>
                              <w:p w:rsidR="00862F6C" w:rsidRDefault="00862F6C" w:rsidP="003E7B4B">
                                <w:pPr>
                                  <w:rPr>
                                    <w:rFonts w:asciiTheme="majorHAnsi" w:hAnsiTheme="majorHAnsi" w:cstheme="majorHAnsi"/>
                                    <w:szCs w:val="20"/>
                                  </w:rPr>
                                </w:pPr>
                                <w:r>
                                  <w:rPr>
                                    <w:rFonts w:asciiTheme="majorHAnsi" w:hAnsiTheme="majorHAnsi" w:cstheme="majorHAnsi"/>
                                    <w:szCs w:val="20"/>
                                  </w:rPr>
                                  <w:t>CV</w:t>
                                </w:r>
                                <w:r w:rsidRPr="00B82EEA">
                                  <w:rPr>
                                    <w:rFonts w:asciiTheme="majorHAnsi" w:hAnsiTheme="majorHAnsi" w:cstheme="majorHAnsi"/>
                                    <w:szCs w:val="20"/>
                                  </w:rPr>
                                  <w:t>5</w:t>
                                </w:r>
                                <w:r>
                                  <w:rPr>
                                    <w:rFonts w:asciiTheme="majorHAnsi" w:hAnsiTheme="majorHAnsi" w:cstheme="majorHAnsi"/>
                                    <w:szCs w:val="20"/>
                                  </w:rPr>
                                  <w:t>83</w:t>
                                </w:r>
                                <w:r w:rsidRPr="00B82EEA">
                                  <w:rPr>
                                    <w:rFonts w:asciiTheme="majorHAnsi" w:hAnsiTheme="majorHAnsi" w:cstheme="majorHAnsi"/>
                                    <w:szCs w:val="20"/>
                                  </w:rPr>
                                  <w:t xml:space="preserve"> closing with slope</w:t>
                                </w:r>
                              </w:p>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FV585 opened</w:t>
                                </w:r>
                              </w:p>
                            </w:txbxContent>
                          </wps:txbx>
                          <wps:bodyPr rot="0" vert="horz" wrap="square" lIns="91440" tIns="45720" rIns="91440" bIns="45720" anchor="t" anchorCtr="0" upright="1">
                            <a:noAutofit/>
                          </wps:bodyPr>
                        </wps:wsp>
                      </wpg:grpSp>
                      <wpg:grpSp>
                        <wpg:cNvPr id="30459" name="Group 5758"/>
                        <wpg:cNvGrpSpPr>
                          <a:grpSpLocks/>
                        </wpg:cNvGrpSpPr>
                        <wpg:grpSpPr bwMode="auto">
                          <a:xfrm>
                            <a:off x="7193" y="5177"/>
                            <a:ext cx="3685" cy="680"/>
                            <a:chOff x="3950" y="2277"/>
                            <a:chExt cx="5218" cy="863"/>
                          </a:xfrm>
                        </wpg:grpSpPr>
                        <wps:wsp>
                          <wps:cNvPr id="30460" name="Rectangle 5759"/>
                          <wps:cNvSpPr>
                            <a:spLocks noChangeArrowheads="1"/>
                          </wps:cNvSpPr>
                          <wps:spPr bwMode="auto">
                            <a:xfrm>
                              <a:off x="3950" y="2277"/>
                              <a:ext cx="1751" cy="863"/>
                            </a:xfrm>
                            <a:prstGeom prst="rect">
                              <a:avLst/>
                            </a:prstGeom>
                            <a:solidFill>
                              <a:srgbClr val="FFFFFF"/>
                            </a:solidFill>
                            <a:ln w="9525">
                              <a:solidFill>
                                <a:srgbClr val="000000"/>
                              </a:solidFill>
                              <a:miter lim="800000"/>
                              <a:headEnd/>
                              <a:tailEnd/>
                            </a:ln>
                          </wps:spPr>
                          <wps:txbx>
                            <w:txbxContent>
                              <w:p w:rsidR="00862F6C" w:rsidRPr="00422045" w:rsidRDefault="00862F6C" w:rsidP="003E7B4B">
                                <w:pPr>
                                  <w:jc w:val="center"/>
                                  <w:rPr>
                                    <w:rFonts w:asciiTheme="majorHAnsi" w:hAnsiTheme="majorHAnsi" w:cstheme="majorHAnsi"/>
                                    <w:szCs w:val="20"/>
                                    <w:lang w:val="fr-FR"/>
                                  </w:rPr>
                                </w:pPr>
                                <w:r>
                                  <w:rPr>
                                    <w:rFonts w:asciiTheme="majorHAnsi" w:hAnsiTheme="majorHAnsi" w:cstheme="majorHAnsi"/>
                                    <w:szCs w:val="20"/>
                                    <w:lang w:val="fr-FR"/>
                                  </w:rPr>
                                  <w:t>Gas bag closed</w:t>
                                </w:r>
                              </w:p>
                            </w:txbxContent>
                          </wps:txbx>
                          <wps:bodyPr rot="0" vert="horz" wrap="square" lIns="91440" tIns="45720" rIns="91440" bIns="45720" anchor="t" anchorCtr="0" upright="1">
                            <a:noAutofit/>
                          </wps:bodyPr>
                        </wps:wsp>
                        <wps:wsp>
                          <wps:cNvPr id="30461" name="Text Box 5760"/>
                          <wps:cNvSpPr txBox="1">
                            <a:spLocks noChangeArrowheads="1"/>
                          </wps:cNvSpPr>
                          <wps:spPr bwMode="auto">
                            <a:xfrm>
                              <a:off x="5701" y="2277"/>
                              <a:ext cx="3467" cy="863"/>
                            </a:xfrm>
                            <a:prstGeom prst="rect">
                              <a:avLst/>
                            </a:prstGeom>
                            <a:solidFill>
                              <a:srgbClr val="FFFFFF"/>
                            </a:solidFill>
                            <a:ln w="9525">
                              <a:solidFill>
                                <a:srgbClr val="000000"/>
                              </a:solidFill>
                              <a:miter lim="800000"/>
                              <a:headEnd/>
                              <a:tailEnd/>
                            </a:ln>
                          </wps:spPr>
                          <wps:txb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 xml:space="preserve">Close </w:t>
                                </w:r>
                                <w:r w:rsidRPr="00B82EEA">
                                  <w:rPr>
                                    <w:rFonts w:asciiTheme="majorHAnsi" w:hAnsiTheme="majorHAnsi" w:cstheme="majorHAnsi"/>
                                    <w:szCs w:val="20"/>
                                  </w:rPr>
                                  <w:t>FV58</w:t>
                                </w:r>
                                <w:r>
                                  <w:rPr>
                                    <w:rFonts w:asciiTheme="majorHAnsi" w:hAnsiTheme="majorHAnsi" w:cstheme="majorHAnsi"/>
                                    <w:szCs w:val="20"/>
                                  </w:rPr>
                                  <w:t>5</w:t>
                                </w:r>
                              </w:p>
                            </w:txbxContent>
                          </wps:txbx>
                          <wps:bodyPr rot="0" vert="horz" wrap="square" lIns="91440" tIns="45720" rIns="91440" bIns="45720" anchor="t" anchorCtr="0" upright="1">
                            <a:noAutofit/>
                          </wps:bodyPr>
                        </wps:wsp>
                      </wpg:grpSp>
                      <wpg:grpSp>
                        <wpg:cNvPr id="30462" name="Group 5761"/>
                        <wpg:cNvGrpSpPr>
                          <a:grpSpLocks/>
                        </wpg:cNvGrpSpPr>
                        <wpg:grpSpPr bwMode="auto">
                          <a:xfrm>
                            <a:off x="7199" y="6283"/>
                            <a:ext cx="3685" cy="680"/>
                            <a:chOff x="3950" y="2277"/>
                            <a:chExt cx="5218" cy="863"/>
                          </a:xfrm>
                        </wpg:grpSpPr>
                        <wps:wsp>
                          <wps:cNvPr id="30463" name="Rectangle 5762"/>
                          <wps:cNvSpPr>
                            <a:spLocks noChangeArrowheads="1"/>
                          </wps:cNvSpPr>
                          <wps:spPr bwMode="auto">
                            <a:xfrm>
                              <a:off x="3950" y="2277"/>
                              <a:ext cx="1751" cy="863"/>
                            </a:xfrm>
                            <a:prstGeom prst="rect">
                              <a:avLst/>
                            </a:prstGeom>
                            <a:solidFill>
                              <a:srgbClr val="FFFFFF"/>
                            </a:solidFill>
                            <a:ln w="9525">
                              <a:solidFill>
                                <a:srgbClr val="000000"/>
                              </a:solidFill>
                              <a:miter lim="800000"/>
                              <a:headEnd/>
                              <a:tailEnd/>
                            </a:ln>
                          </wps:spPr>
                          <wps:txbx>
                            <w:txbxContent>
                              <w:p w:rsidR="00862F6C" w:rsidRPr="00422045" w:rsidRDefault="00862F6C" w:rsidP="003E7B4B">
                                <w:pPr>
                                  <w:jc w:val="center"/>
                                  <w:rPr>
                                    <w:rFonts w:asciiTheme="majorHAnsi" w:hAnsiTheme="majorHAnsi" w:cstheme="majorHAnsi"/>
                                    <w:szCs w:val="20"/>
                                    <w:lang w:val="fr-FR"/>
                                  </w:rPr>
                                </w:pPr>
                                <w:r>
                                  <w:rPr>
                                    <w:rFonts w:asciiTheme="majorHAnsi" w:hAnsiTheme="majorHAnsi" w:cstheme="majorHAnsi"/>
                                    <w:szCs w:val="20"/>
                                    <w:lang w:val="fr-FR"/>
                                  </w:rPr>
                                  <w:t>Kaeser open</w:t>
                                </w:r>
                              </w:p>
                            </w:txbxContent>
                          </wps:txbx>
                          <wps:bodyPr rot="0" vert="horz" wrap="square" lIns="91440" tIns="45720" rIns="91440" bIns="45720" anchor="t" anchorCtr="0" upright="1">
                            <a:noAutofit/>
                          </wps:bodyPr>
                        </wps:wsp>
                        <wps:wsp>
                          <wps:cNvPr id="30464" name="Text Box 5763"/>
                          <wps:cNvSpPr txBox="1">
                            <a:spLocks noChangeArrowheads="1"/>
                          </wps:cNvSpPr>
                          <wps:spPr bwMode="auto">
                            <a:xfrm>
                              <a:off x="5701" y="2277"/>
                              <a:ext cx="3467" cy="863"/>
                            </a:xfrm>
                            <a:prstGeom prst="rect">
                              <a:avLst/>
                            </a:prstGeom>
                            <a:solidFill>
                              <a:srgbClr val="FFFFFF"/>
                            </a:solidFill>
                            <a:ln w="9525">
                              <a:solidFill>
                                <a:srgbClr val="000000"/>
                              </a:solidFill>
                              <a:miter lim="800000"/>
                              <a:headEnd/>
                              <a:tailEnd/>
                            </a:ln>
                          </wps:spPr>
                          <wps:txb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 xml:space="preserve">Open </w:t>
                                </w:r>
                                <w:r w:rsidRPr="00B82EEA">
                                  <w:rPr>
                                    <w:rFonts w:asciiTheme="majorHAnsi" w:hAnsiTheme="majorHAnsi" w:cstheme="majorHAnsi"/>
                                    <w:szCs w:val="20"/>
                                  </w:rPr>
                                  <w:t>FV58</w:t>
                                </w:r>
                                <w:r>
                                  <w:rPr>
                                    <w:rFonts w:asciiTheme="majorHAnsi" w:hAnsiTheme="majorHAnsi" w:cstheme="majorHAnsi"/>
                                    <w:szCs w:val="20"/>
                                  </w:rPr>
                                  <w:t>3</w:t>
                                </w:r>
                              </w:p>
                            </w:txbxContent>
                          </wps:txbx>
                          <wps:bodyPr rot="0" vert="horz" wrap="square" lIns="91440" tIns="45720" rIns="91440" bIns="45720" anchor="t" anchorCtr="0" upright="1">
                            <a:noAutofit/>
                          </wps:bodyPr>
                        </wps:wsp>
                      </wpg:grpSp>
                      <wpg:grpSp>
                        <wpg:cNvPr id="30465" name="Group 5764"/>
                        <wpg:cNvGrpSpPr>
                          <a:grpSpLocks/>
                        </wpg:cNvGrpSpPr>
                        <wpg:grpSpPr bwMode="auto">
                          <a:xfrm>
                            <a:off x="7193" y="7417"/>
                            <a:ext cx="3685" cy="680"/>
                            <a:chOff x="3950" y="2277"/>
                            <a:chExt cx="5218" cy="863"/>
                          </a:xfrm>
                        </wpg:grpSpPr>
                        <wps:wsp>
                          <wps:cNvPr id="30466" name="Rectangle 5765"/>
                          <wps:cNvSpPr>
                            <a:spLocks noChangeArrowheads="1"/>
                          </wps:cNvSpPr>
                          <wps:spPr bwMode="auto">
                            <a:xfrm>
                              <a:off x="3950" y="2277"/>
                              <a:ext cx="1751" cy="863"/>
                            </a:xfrm>
                            <a:prstGeom prst="rect">
                              <a:avLst/>
                            </a:prstGeom>
                            <a:solidFill>
                              <a:srgbClr val="FFFFFF"/>
                            </a:solidFill>
                            <a:ln w="9525">
                              <a:solidFill>
                                <a:srgbClr val="000000"/>
                              </a:solidFill>
                              <a:miter lim="800000"/>
                              <a:headEnd/>
                              <a:tailEnd/>
                            </a:ln>
                          </wps:spPr>
                          <wps:txbx>
                            <w:txbxContent>
                              <w:p w:rsidR="00862F6C" w:rsidRPr="00B82EEA" w:rsidRDefault="00862F6C" w:rsidP="003E7B4B">
                                <w:pPr>
                                  <w:jc w:val="center"/>
                                  <w:rPr>
                                    <w:rFonts w:asciiTheme="majorHAnsi" w:hAnsiTheme="majorHAnsi" w:cstheme="majorHAnsi"/>
                                    <w:szCs w:val="20"/>
                                  </w:rPr>
                                </w:pPr>
                                <w:r>
                                  <w:rPr>
                                    <w:rFonts w:asciiTheme="majorHAnsi" w:hAnsiTheme="majorHAnsi" w:cstheme="majorHAnsi"/>
                                    <w:szCs w:val="20"/>
                                  </w:rPr>
                                  <w:t>Circuit connected</w:t>
                                </w:r>
                              </w:p>
                            </w:txbxContent>
                          </wps:txbx>
                          <wps:bodyPr rot="0" vert="horz" wrap="square" lIns="91440" tIns="45720" rIns="91440" bIns="45720" anchor="t" anchorCtr="0" upright="1">
                            <a:noAutofit/>
                          </wps:bodyPr>
                        </wps:wsp>
                        <wps:wsp>
                          <wps:cNvPr id="30467" name="Text Box 5766"/>
                          <wps:cNvSpPr txBox="1">
                            <a:spLocks noChangeArrowheads="1"/>
                          </wps:cNvSpPr>
                          <wps:spPr bwMode="auto">
                            <a:xfrm>
                              <a:off x="5701" y="2277"/>
                              <a:ext cx="3467" cy="863"/>
                            </a:xfrm>
                            <a:prstGeom prst="rect">
                              <a:avLst/>
                            </a:prstGeom>
                            <a:solidFill>
                              <a:srgbClr val="FFFFFF"/>
                            </a:solidFill>
                            <a:ln w="9525">
                              <a:solidFill>
                                <a:srgbClr val="000000"/>
                              </a:solidFill>
                              <a:miter lim="800000"/>
                              <a:headEnd/>
                              <a:tailEnd/>
                            </a:ln>
                          </wps:spPr>
                          <wps:txbx>
                            <w:txbxContent>
                              <w:p w:rsidR="00862F6C" w:rsidRDefault="00862F6C" w:rsidP="003E7B4B">
                                <w:pPr>
                                  <w:rPr>
                                    <w:rFonts w:asciiTheme="majorHAnsi" w:hAnsiTheme="majorHAnsi" w:cstheme="majorHAnsi"/>
                                    <w:szCs w:val="20"/>
                                  </w:rPr>
                                </w:pPr>
                                <w:r w:rsidRPr="00B82EEA">
                                  <w:rPr>
                                    <w:rFonts w:asciiTheme="majorHAnsi" w:hAnsiTheme="majorHAnsi" w:cstheme="majorHAnsi"/>
                                    <w:szCs w:val="20"/>
                                  </w:rPr>
                                  <w:t>CV58</w:t>
                                </w:r>
                                <w:r>
                                  <w:rPr>
                                    <w:rFonts w:asciiTheme="majorHAnsi" w:hAnsiTheme="majorHAnsi" w:cstheme="majorHAnsi"/>
                                    <w:szCs w:val="20"/>
                                  </w:rPr>
                                  <w:t>3</w:t>
                                </w:r>
                                <w:r w:rsidRPr="00B82EEA">
                                  <w:rPr>
                                    <w:rFonts w:asciiTheme="majorHAnsi" w:hAnsiTheme="majorHAnsi" w:cstheme="majorHAnsi"/>
                                    <w:szCs w:val="20"/>
                                  </w:rPr>
                                  <w:t xml:space="preserve"> opening with slope</w:t>
                                </w:r>
                              </w:p>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FV583 opened</w:t>
                                </w:r>
                              </w:p>
                            </w:txbxContent>
                          </wps:txbx>
                          <wps:bodyPr rot="0" vert="horz" wrap="square" lIns="91440" tIns="45720" rIns="91440" bIns="45720" anchor="t" anchorCtr="0" upright="1">
                            <a:noAutofit/>
                          </wps:bodyPr>
                        </wps:wsp>
                      </wpg:grpSp>
                      <wps:wsp>
                        <wps:cNvPr id="30468" name="AutoShape 5767"/>
                        <wps:cNvCnPr>
                          <a:cxnSpLocks noChangeShapeType="1"/>
                        </wps:cNvCnPr>
                        <wps:spPr bwMode="auto">
                          <a:xfrm>
                            <a:off x="3810" y="3708"/>
                            <a:ext cx="0" cy="623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69" name="AutoShape 5768"/>
                        <wps:cNvCnPr>
                          <a:cxnSpLocks noChangeShapeType="1"/>
                        </wps:cNvCnPr>
                        <wps:spPr bwMode="auto">
                          <a:xfrm>
                            <a:off x="2657" y="3931"/>
                            <a:ext cx="0" cy="57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70" name="AutoShape 5769"/>
                        <wps:cNvCnPr>
                          <a:cxnSpLocks noChangeShapeType="1"/>
                        </wps:cNvCnPr>
                        <wps:spPr bwMode="auto">
                          <a:xfrm flipV="1">
                            <a:off x="3951" y="9656"/>
                            <a:ext cx="408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71" name="AutoShape 5770"/>
                        <wps:cNvCnPr>
                          <a:cxnSpLocks noChangeShapeType="1"/>
                        </wps:cNvCnPr>
                        <wps:spPr bwMode="auto">
                          <a:xfrm>
                            <a:off x="11198" y="3933"/>
                            <a:ext cx="0" cy="600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72" name="AutoShape 5771"/>
                        <wps:cNvCnPr>
                          <a:cxnSpLocks noChangeShapeType="1"/>
                        </wps:cNvCnPr>
                        <wps:spPr bwMode="auto">
                          <a:xfrm flipV="1">
                            <a:off x="2341" y="9959"/>
                            <a:ext cx="887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0473" name="Group 5784"/>
                        <wpg:cNvGrpSpPr>
                          <a:grpSpLocks/>
                        </wpg:cNvGrpSpPr>
                        <wpg:grpSpPr bwMode="auto">
                          <a:xfrm>
                            <a:off x="2983" y="4095"/>
                            <a:ext cx="3685" cy="680"/>
                            <a:chOff x="3950" y="2277"/>
                            <a:chExt cx="5218" cy="863"/>
                          </a:xfrm>
                        </wpg:grpSpPr>
                        <wps:wsp>
                          <wps:cNvPr id="30474" name="Rectangle 5785"/>
                          <wps:cNvSpPr>
                            <a:spLocks noChangeArrowheads="1"/>
                          </wps:cNvSpPr>
                          <wps:spPr bwMode="auto">
                            <a:xfrm>
                              <a:off x="3950" y="2277"/>
                              <a:ext cx="1751" cy="863"/>
                            </a:xfrm>
                            <a:prstGeom prst="rect">
                              <a:avLst/>
                            </a:prstGeom>
                            <a:solidFill>
                              <a:srgbClr val="FFFFFF"/>
                            </a:solidFill>
                            <a:ln w="9525">
                              <a:solidFill>
                                <a:srgbClr val="000000"/>
                              </a:solidFill>
                              <a:miter lim="800000"/>
                              <a:headEnd/>
                              <a:tailEnd/>
                            </a:ln>
                          </wps:spPr>
                          <wps:txbx>
                            <w:txbxContent>
                              <w:p w:rsidR="00862F6C" w:rsidRPr="00B82EEA" w:rsidRDefault="00862F6C" w:rsidP="003E7B4B">
                                <w:pPr>
                                  <w:jc w:val="center"/>
                                  <w:rPr>
                                    <w:rFonts w:asciiTheme="majorHAnsi" w:hAnsiTheme="majorHAnsi" w:cstheme="majorHAnsi"/>
                                    <w:szCs w:val="20"/>
                                  </w:rPr>
                                </w:pPr>
                                <w:r>
                                  <w:rPr>
                                    <w:rFonts w:asciiTheme="majorHAnsi" w:hAnsiTheme="majorHAnsi" w:cstheme="majorHAnsi"/>
                                    <w:szCs w:val="20"/>
                                  </w:rPr>
                                  <w:t xml:space="preserve">Circuit Isolated </w:t>
                                </w:r>
                              </w:p>
                            </w:txbxContent>
                          </wps:txbx>
                          <wps:bodyPr rot="0" vert="horz" wrap="square" lIns="91440" tIns="45720" rIns="91440" bIns="45720" anchor="t" anchorCtr="0" upright="1">
                            <a:noAutofit/>
                          </wps:bodyPr>
                        </wps:wsp>
                        <wps:wsp>
                          <wps:cNvPr id="30475" name="Text Box 5786"/>
                          <wps:cNvSpPr txBox="1">
                            <a:spLocks noChangeArrowheads="1"/>
                          </wps:cNvSpPr>
                          <wps:spPr bwMode="auto">
                            <a:xfrm>
                              <a:off x="5701" y="2277"/>
                              <a:ext cx="3467" cy="863"/>
                            </a:xfrm>
                            <a:prstGeom prst="rect">
                              <a:avLst/>
                            </a:prstGeom>
                            <a:solidFill>
                              <a:srgbClr val="FFFFFF"/>
                            </a:solidFill>
                            <a:ln w="9525">
                              <a:solidFill>
                                <a:srgbClr val="000000"/>
                              </a:solidFill>
                              <a:miter lim="800000"/>
                              <a:headEnd/>
                              <a:tailEnd/>
                            </a:ln>
                          </wps:spPr>
                          <wps:txbx>
                            <w:txbxContent>
                              <w:p w:rsidR="00862F6C" w:rsidRDefault="00862F6C" w:rsidP="003E7B4B">
                                <w:pPr>
                                  <w:rPr>
                                    <w:rFonts w:asciiTheme="majorHAnsi" w:hAnsiTheme="majorHAnsi" w:cstheme="majorHAnsi"/>
                                    <w:szCs w:val="20"/>
                                  </w:rPr>
                                </w:pPr>
                                <w:r>
                                  <w:rPr>
                                    <w:rFonts w:asciiTheme="majorHAnsi" w:hAnsiTheme="majorHAnsi" w:cstheme="majorHAnsi"/>
                                    <w:szCs w:val="20"/>
                                  </w:rPr>
                                  <w:t>CV</w:t>
                                </w:r>
                                <w:r w:rsidRPr="00B82EEA">
                                  <w:rPr>
                                    <w:rFonts w:asciiTheme="majorHAnsi" w:hAnsiTheme="majorHAnsi" w:cstheme="majorHAnsi"/>
                                    <w:szCs w:val="20"/>
                                  </w:rPr>
                                  <w:t>5</w:t>
                                </w:r>
                                <w:r>
                                  <w:rPr>
                                    <w:rFonts w:asciiTheme="majorHAnsi" w:hAnsiTheme="majorHAnsi" w:cstheme="majorHAnsi"/>
                                    <w:szCs w:val="20"/>
                                  </w:rPr>
                                  <w:t>83</w:t>
                                </w:r>
                                <w:r w:rsidRPr="00B82EEA">
                                  <w:rPr>
                                    <w:rFonts w:asciiTheme="majorHAnsi" w:hAnsiTheme="majorHAnsi" w:cstheme="majorHAnsi"/>
                                    <w:szCs w:val="20"/>
                                  </w:rPr>
                                  <w:t xml:space="preserve"> closing with slope</w:t>
                                </w:r>
                              </w:p>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FV583 opened</w:t>
                                </w:r>
                              </w:p>
                            </w:txbxContent>
                          </wps:txbx>
                          <wps:bodyPr rot="0" vert="horz" wrap="square" lIns="91440" tIns="45720" rIns="91440" bIns="45720" anchor="t" anchorCtr="0" upright="1">
                            <a:noAutofit/>
                          </wps:bodyPr>
                        </wps:wsp>
                      </wpg:grpSp>
                      <wpg:grpSp>
                        <wpg:cNvPr id="30476" name="Group 5787"/>
                        <wpg:cNvGrpSpPr>
                          <a:grpSpLocks/>
                        </wpg:cNvGrpSpPr>
                        <wpg:grpSpPr bwMode="auto">
                          <a:xfrm>
                            <a:off x="2957" y="5189"/>
                            <a:ext cx="3685" cy="680"/>
                            <a:chOff x="3950" y="2277"/>
                            <a:chExt cx="5218" cy="863"/>
                          </a:xfrm>
                        </wpg:grpSpPr>
                        <wps:wsp>
                          <wps:cNvPr id="30477" name="Rectangle 5788"/>
                          <wps:cNvSpPr>
                            <a:spLocks noChangeArrowheads="1"/>
                          </wps:cNvSpPr>
                          <wps:spPr bwMode="auto">
                            <a:xfrm>
                              <a:off x="3950" y="2277"/>
                              <a:ext cx="1751" cy="863"/>
                            </a:xfrm>
                            <a:prstGeom prst="rect">
                              <a:avLst/>
                            </a:prstGeom>
                            <a:solidFill>
                              <a:srgbClr val="FFFFFF"/>
                            </a:solidFill>
                            <a:ln w="9525">
                              <a:solidFill>
                                <a:srgbClr val="000000"/>
                              </a:solidFill>
                              <a:miter lim="800000"/>
                              <a:headEnd/>
                              <a:tailEnd/>
                            </a:ln>
                          </wps:spPr>
                          <wps:txbx>
                            <w:txbxContent>
                              <w:p w:rsidR="00862F6C" w:rsidRPr="00422045" w:rsidRDefault="00862F6C" w:rsidP="003E7B4B">
                                <w:pPr>
                                  <w:jc w:val="center"/>
                                  <w:rPr>
                                    <w:rFonts w:asciiTheme="majorHAnsi" w:hAnsiTheme="majorHAnsi" w:cstheme="majorHAnsi"/>
                                    <w:szCs w:val="20"/>
                                    <w:lang w:val="fr-FR"/>
                                  </w:rPr>
                                </w:pPr>
                                <w:r>
                                  <w:rPr>
                                    <w:rFonts w:asciiTheme="majorHAnsi" w:hAnsiTheme="majorHAnsi" w:cstheme="majorHAnsi"/>
                                    <w:szCs w:val="20"/>
                                    <w:lang w:val="fr-FR"/>
                                  </w:rPr>
                                  <w:t>Kaeser closed</w:t>
                                </w:r>
                              </w:p>
                            </w:txbxContent>
                          </wps:txbx>
                          <wps:bodyPr rot="0" vert="horz" wrap="square" lIns="91440" tIns="45720" rIns="91440" bIns="45720" anchor="t" anchorCtr="0" upright="1">
                            <a:noAutofit/>
                          </wps:bodyPr>
                        </wps:wsp>
                        <wps:wsp>
                          <wps:cNvPr id="30478" name="Text Box 5789"/>
                          <wps:cNvSpPr txBox="1">
                            <a:spLocks noChangeArrowheads="1"/>
                          </wps:cNvSpPr>
                          <wps:spPr bwMode="auto">
                            <a:xfrm>
                              <a:off x="5701" y="2277"/>
                              <a:ext cx="3467" cy="863"/>
                            </a:xfrm>
                            <a:prstGeom prst="rect">
                              <a:avLst/>
                            </a:prstGeom>
                            <a:solidFill>
                              <a:srgbClr val="FFFFFF"/>
                            </a:solidFill>
                            <a:ln w="9525">
                              <a:solidFill>
                                <a:srgbClr val="000000"/>
                              </a:solidFill>
                              <a:miter lim="800000"/>
                              <a:headEnd/>
                              <a:tailEnd/>
                            </a:ln>
                          </wps:spPr>
                          <wps:txb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 xml:space="preserve">Close </w:t>
                                </w:r>
                                <w:r w:rsidRPr="00B82EEA">
                                  <w:rPr>
                                    <w:rFonts w:asciiTheme="majorHAnsi" w:hAnsiTheme="majorHAnsi" w:cstheme="majorHAnsi"/>
                                    <w:szCs w:val="20"/>
                                  </w:rPr>
                                  <w:t>FV58</w:t>
                                </w:r>
                                <w:r>
                                  <w:rPr>
                                    <w:rFonts w:asciiTheme="majorHAnsi" w:hAnsiTheme="majorHAnsi" w:cstheme="majorHAnsi"/>
                                    <w:szCs w:val="20"/>
                                  </w:rPr>
                                  <w:t>3</w:t>
                                </w:r>
                              </w:p>
                            </w:txbxContent>
                          </wps:txbx>
                          <wps:bodyPr rot="0" vert="horz" wrap="square" lIns="91440" tIns="45720" rIns="91440" bIns="45720" anchor="t" anchorCtr="0" upright="1">
                            <a:noAutofit/>
                          </wps:bodyPr>
                        </wps:wsp>
                      </wpg:grpSp>
                      <wpg:grpSp>
                        <wpg:cNvPr id="30479" name="Group 5790"/>
                        <wpg:cNvGrpSpPr>
                          <a:grpSpLocks/>
                        </wpg:cNvGrpSpPr>
                        <wpg:grpSpPr bwMode="auto">
                          <a:xfrm>
                            <a:off x="2963" y="6295"/>
                            <a:ext cx="3685" cy="680"/>
                            <a:chOff x="3950" y="2277"/>
                            <a:chExt cx="5218" cy="863"/>
                          </a:xfrm>
                        </wpg:grpSpPr>
                        <wps:wsp>
                          <wps:cNvPr id="30480" name="Rectangle 5791"/>
                          <wps:cNvSpPr>
                            <a:spLocks noChangeArrowheads="1"/>
                          </wps:cNvSpPr>
                          <wps:spPr bwMode="auto">
                            <a:xfrm>
                              <a:off x="3950" y="2277"/>
                              <a:ext cx="1751" cy="863"/>
                            </a:xfrm>
                            <a:prstGeom prst="rect">
                              <a:avLst/>
                            </a:prstGeom>
                            <a:solidFill>
                              <a:srgbClr val="FFFFFF"/>
                            </a:solidFill>
                            <a:ln w="9525">
                              <a:solidFill>
                                <a:srgbClr val="000000"/>
                              </a:solidFill>
                              <a:miter lim="800000"/>
                              <a:headEnd/>
                              <a:tailEnd/>
                            </a:ln>
                          </wps:spPr>
                          <wps:txbx>
                            <w:txbxContent>
                              <w:p w:rsidR="00862F6C" w:rsidRPr="00422045" w:rsidRDefault="00862F6C" w:rsidP="003E7B4B">
                                <w:pPr>
                                  <w:jc w:val="center"/>
                                  <w:rPr>
                                    <w:rFonts w:asciiTheme="majorHAnsi" w:hAnsiTheme="majorHAnsi" w:cstheme="majorHAnsi"/>
                                    <w:szCs w:val="20"/>
                                    <w:lang w:val="fr-FR"/>
                                  </w:rPr>
                                </w:pPr>
                                <w:r>
                                  <w:rPr>
                                    <w:rFonts w:asciiTheme="majorHAnsi" w:hAnsiTheme="majorHAnsi" w:cstheme="majorHAnsi"/>
                                    <w:szCs w:val="20"/>
                                    <w:lang w:val="fr-FR"/>
                                  </w:rPr>
                                  <w:t>Gas bag  open</w:t>
                                </w:r>
                              </w:p>
                            </w:txbxContent>
                          </wps:txbx>
                          <wps:bodyPr rot="0" vert="horz" wrap="square" lIns="91440" tIns="45720" rIns="91440" bIns="45720" anchor="t" anchorCtr="0" upright="1">
                            <a:noAutofit/>
                          </wps:bodyPr>
                        </wps:wsp>
                        <wps:wsp>
                          <wps:cNvPr id="30481" name="Text Box 5792"/>
                          <wps:cNvSpPr txBox="1">
                            <a:spLocks noChangeArrowheads="1"/>
                          </wps:cNvSpPr>
                          <wps:spPr bwMode="auto">
                            <a:xfrm>
                              <a:off x="5701" y="2277"/>
                              <a:ext cx="3467" cy="863"/>
                            </a:xfrm>
                            <a:prstGeom prst="rect">
                              <a:avLst/>
                            </a:prstGeom>
                            <a:solidFill>
                              <a:srgbClr val="FFFFFF"/>
                            </a:solidFill>
                            <a:ln w="9525">
                              <a:solidFill>
                                <a:srgbClr val="000000"/>
                              </a:solidFill>
                              <a:miter lim="800000"/>
                              <a:headEnd/>
                              <a:tailEnd/>
                            </a:ln>
                          </wps:spPr>
                          <wps:txb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 xml:space="preserve">Open </w:t>
                                </w:r>
                                <w:r w:rsidRPr="00B82EEA">
                                  <w:rPr>
                                    <w:rFonts w:asciiTheme="majorHAnsi" w:hAnsiTheme="majorHAnsi" w:cstheme="majorHAnsi"/>
                                    <w:szCs w:val="20"/>
                                  </w:rPr>
                                  <w:t>FV58</w:t>
                                </w:r>
                                <w:r>
                                  <w:rPr>
                                    <w:rFonts w:asciiTheme="majorHAnsi" w:hAnsiTheme="majorHAnsi" w:cstheme="majorHAnsi"/>
                                    <w:szCs w:val="20"/>
                                  </w:rPr>
                                  <w:t>5</w:t>
                                </w:r>
                              </w:p>
                            </w:txbxContent>
                          </wps:txbx>
                          <wps:bodyPr rot="0" vert="horz" wrap="square" lIns="91440" tIns="45720" rIns="91440" bIns="45720" anchor="t" anchorCtr="0" upright="1">
                            <a:noAutofit/>
                          </wps:bodyPr>
                        </wps:wsp>
                      </wpg:grpSp>
                      <wpg:grpSp>
                        <wpg:cNvPr id="30482" name="Group 5793"/>
                        <wpg:cNvGrpSpPr>
                          <a:grpSpLocks/>
                        </wpg:cNvGrpSpPr>
                        <wpg:grpSpPr bwMode="auto">
                          <a:xfrm>
                            <a:off x="2957" y="7429"/>
                            <a:ext cx="3685" cy="680"/>
                            <a:chOff x="3950" y="2277"/>
                            <a:chExt cx="5218" cy="863"/>
                          </a:xfrm>
                        </wpg:grpSpPr>
                        <wps:wsp>
                          <wps:cNvPr id="30483" name="Rectangle 5794"/>
                          <wps:cNvSpPr>
                            <a:spLocks noChangeArrowheads="1"/>
                          </wps:cNvSpPr>
                          <wps:spPr bwMode="auto">
                            <a:xfrm>
                              <a:off x="3950" y="2277"/>
                              <a:ext cx="1751" cy="863"/>
                            </a:xfrm>
                            <a:prstGeom prst="rect">
                              <a:avLst/>
                            </a:prstGeom>
                            <a:solidFill>
                              <a:srgbClr val="FFFFFF"/>
                            </a:solidFill>
                            <a:ln w="9525">
                              <a:solidFill>
                                <a:srgbClr val="000000"/>
                              </a:solidFill>
                              <a:miter lim="800000"/>
                              <a:headEnd/>
                              <a:tailEnd/>
                            </a:ln>
                          </wps:spPr>
                          <wps:txbx>
                            <w:txbxContent>
                              <w:p w:rsidR="00862F6C" w:rsidRPr="00B82EEA" w:rsidRDefault="00862F6C" w:rsidP="003E7B4B">
                                <w:pPr>
                                  <w:jc w:val="center"/>
                                  <w:rPr>
                                    <w:rFonts w:asciiTheme="majorHAnsi" w:hAnsiTheme="majorHAnsi" w:cstheme="majorHAnsi"/>
                                    <w:szCs w:val="20"/>
                                  </w:rPr>
                                </w:pPr>
                                <w:r>
                                  <w:rPr>
                                    <w:rFonts w:asciiTheme="majorHAnsi" w:hAnsiTheme="majorHAnsi" w:cstheme="majorHAnsi"/>
                                    <w:szCs w:val="20"/>
                                  </w:rPr>
                                  <w:t>Circuit connected</w:t>
                                </w:r>
                              </w:p>
                            </w:txbxContent>
                          </wps:txbx>
                          <wps:bodyPr rot="0" vert="horz" wrap="square" lIns="91440" tIns="45720" rIns="91440" bIns="45720" anchor="t" anchorCtr="0" upright="1">
                            <a:noAutofit/>
                          </wps:bodyPr>
                        </wps:wsp>
                        <wps:wsp>
                          <wps:cNvPr id="30484" name="Text Box 5795"/>
                          <wps:cNvSpPr txBox="1">
                            <a:spLocks noChangeArrowheads="1"/>
                          </wps:cNvSpPr>
                          <wps:spPr bwMode="auto">
                            <a:xfrm>
                              <a:off x="5701" y="2277"/>
                              <a:ext cx="3467" cy="863"/>
                            </a:xfrm>
                            <a:prstGeom prst="rect">
                              <a:avLst/>
                            </a:prstGeom>
                            <a:solidFill>
                              <a:srgbClr val="FFFFFF"/>
                            </a:solidFill>
                            <a:ln w="9525">
                              <a:solidFill>
                                <a:srgbClr val="000000"/>
                              </a:solidFill>
                              <a:miter lim="800000"/>
                              <a:headEnd/>
                              <a:tailEnd/>
                            </a:ln>
                          </wps:spPr>
                          <wps:txbx>
                            <w:txbxContent>
                              <w:p w:rsidR="00862F6C" w:rsidRDefault="00862F6C" w:rsidP="003E7B4B">
                                <w:pPr>
                                  <w:rPr>
                                    <w:rFonts w:asciiTheme="majorHAnsi" w:hAnsiTheme="majorHAnsi" w:cstheme="majorHAnsi"/>
                                    <w:szCs w:val="20"/>
                                  </w:rPr>
                                </w:pPr>
                                <w:r w:rsidRPr="00B82EEA">
                                  <w:rPr>
                                    <w:rFonts w:asciiTheme="majorHAnsi" w:hAnsiTheme="majorHAnsi" w:cstheme="majorHAnsi"/>
                                    <w:szCs w:val="20"/>
                                  </w:rPr>
                                  <w:t>CV58</w:t>
                                </w:r>
                                <w:r>
                                  <w:rPr>
                                    <w:rFonts w:asciiTheme="majorHAnsi" w:hAnsiTheme="majorHAnsi" w:cstheme="majorHAnsi"/>
                                    <w:szCs w:val="20"/>
                                  </w:rPr>
                                  <w:t>3</w:t>
                                </w:r>
                                <w:r w:rsidRPr="00B82EEA">
                                  <w:rPr>
                                    <w:rFonts w:asciiTheme="majorHAnsi" w:hAnsiTheme="majorHAnsi" w:cstheme="majorHAnsi"/>
                                    <w:szCs w:val="20"/>
                                  </w:rPr>
                                  <w:t xml:space="preserve"> opening with slope</w:t>
                                </w:r>
                              </w:p>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FV585 opened</w:t>
                                </w:r>
                              </w:p>
                            </w:txbxContent>
                          </wps:txbx>
                          <wps:bodyPr rot="0" vert="horz" wrap="square" lIns="91440" tIns="45720" rIns="91440" bIns="45720" anchor="t" anchorCtr="0" upright="1">
                            <a:noAutofit/>
                          </wps:bodyPr>
                        </wps:wsp>
                      </wpg:grpSp>
                      <wps:wsp>
                        <wps:cNvPr id="30485" name="AutoShape 5796"/>
                        <wps:cNvCnPr>
                          <a:cxnSpLocks noChangeShapeType="1"/>
                        </wps:cNvCnPr>
                        <wps:spPr bwMode="auto">
                          <a:xfrm flipH="1">
                            <a:off x="2669" y="3952"/>
                            <a:ext cx="1134" cy="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30486" name="Text Box 5773"/>
                        <wps:cNvSpPr txBox="1">
                          <a:spLocks noChangeArrowheads="1"/>
                        </wps:cNvSpPr>
                        <wps:spPr bwMode="auto">
                          <a:xfrm>
                            <a:off x="3898" y="4771"/>
                            <a:ext cx="1811"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3E7B4B">
                              <w:pPr>
                                <w:rPr>
                                  <w:rFonts w:asciiTheme="majorHAnsi" w:hAnsiTheme="majorHAnsi" w:cstheme="majorHAnsi"/>
                                  <w:szCs w:val="20"/>
                                </w:rPr>
                              </w:pPr>
                              <w:r w:rsidRPr="00B82EEA">
                                <w:rPr>
                                  <w:rFonts w:asciiTheme="majorHAnsi" w:hAnsiTheme="majorHAnsi" w:cstheme="majorHAnsi"/>
                                  <w:szCs w:val="20"/>
                                </w:rPr>
                                <w:t>CV58</w:t>
                              </w:r>
                              <w:r>
                                <w:rPr>
                                  <w:rFonts w:asciiTheme="majorHAnsi" w:hAnsiTheme="majorHAnsi" w:cstheme="majorHAnsi"/>
                                  <w:szCs w:val="20"/>
                                </w:rPr>
                                <w:t>3</w:t>
                              </w:r>
                              <w:r w:rsidRPr="00B82EEA">
                                <w:rPr>
                                  <w:rFonts w:asciiTheme="majorHAnsi" w:hAnsiTheme="majorHAnsi" w:cstheme="majorHAnsi"/>
                                  <w:szCs w:val="20"/>
                                </w:rPr>
                                <w:t xml:space="preserve"> closed</w:t>
                              </w:r>
                            </w:p>
                          </w:txbxContent>
                        </wps:txbx>
                        <wps:bodyPr rot="0" vert="horz" wrap="square" lIns="91440" tIns="45720" rIns="91440" bIns="45720" anchor="t" anchorCtr="0" upright="1">
                          <a:noAutofit/>
                        </wps:bodyPr>
                      </wps:wsp>
                      <wps:wsp>
                        <wps:cNvPr id="30487" name="Text Box 5779"/>
                        <wps:cNvSpPr txBox="1">
                          <a:spLocks noChangeArrowheads="1"/>
                        </wps:cNvSpPr>
                        <wps:spPr bwMode="auto">
                          <a:xfrm>
                            <a:off x="3891" y="5819"/>
                            <a:ext cx="1811"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FV583 closed</w:t>
                              </w:r>
                              <w:r w:rsidRPr="00B82EEA">
                                <w:rPr>
                                  <w:rFonts w:asciiTheme="majorHAnsi" w:hAnsiTheme="majorHAnsi" w:cstheme="majorHAnsi"/>
                                  <w:noProof/>
                                  <w:szCs w:val="20"/>
                                  <w:lang w:val="sv-SE" w:eastAsia="sv-SE"/>
                                </w:rPr>
                                <w:drawing>
                                  <wp:inline distT="0" distB="0" distL="0" distR="0">
                                    <wp:extent cx="967105" cy="175837"/>
                                    <wp:effectExtent l="25400" t="0" r="0" b="0"/>
                                    <wp:docPr id="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967105" cy="17583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wps:wsp>
                        <wps:cNvPr id="30488" name="Text Box 5782"/>
                        <wps:cNvSpPr txBox="1">
                          <a:spLocks noChangeArrowheads="1"/>
                        </wps:cNvSpPr>
                        <wps:spPr bwMode="auto">
                          <a:xfrm>
                            <a:off x="3920" y="6979"/>
                            <a:ext cx="1811"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FV585 opened</w:t>
                              </w:r>
                              <w:r w:rsidRPr="00B82EEA">
                                <w:rPr>
                                  <w:rFonts w:asciiTheme="majorHAnsi" w:hAnsiTheme="majorHAnsi" w:cstheme="majorHAnsi"/>
                                  <w:noProof/>
                                  <w:szCs w:val="20"/>
                                  <w:lang w:val="sv-SE" w:eastAsia="sv-SE"/>
                                </w:rPr>
                                <w:drawing>
                                  <wp:inline distT="0" distB="0" distL="0" distR="0">
                                    <wp:extent cx="967105" cy="175837"/>
                                    <wp:effectExtent l="25400" t="0" r="0" b="0"/>
                                    <wp:docPr id="1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967105" cy="17583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wps:wsp>
                        <wps:cNvPr id="30489" name="Text Box 5776"/>
                        <wps:cNvSpPr txBox="1">
                          <a:spLocks noChangeArrowheads="1"/>
                        </wps:cNvSpPr>
                        <wps:spPr bwMode="auto">
                          <a:xfrm>
                            <a:off x="3991" y="9629"/>
                            <a:ext cx="2125"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6F52CB" w:rsidRDefault="00862F6C" w:rsidP="003E7B4B">
                              <w:pPr>
                                <w:rPr>
                                  <w:rFonts w:asciiTheme="majorHAnsi" w:hAnsiTheme="majorHAnsi" w:cstheme="majorHAnsi"/>
                                  <w:szCs w:val="20"/>
                                  <w:lang w:val="fr-FR"/>
                                </w:rPr>
                              </w:pPr>
                              <w:r>
                                <w:rPr>
                                  <w:rFonts w:asciiTheme="majorHAnsi" w:hAnsiTheme="majorHAnsi" w:cstheme="majorHAnsi"/>
                                  <w:szCs w:val="20"/>
                                  <w:lang w:val="fr-FR"/>
                                </w:rPr>
                                <w:t>Kaeser &amp; Magnet</w:t>
                              </w:r>
                            </w:p>
                          </w:txbxContent>
                        </wps:txbx>
                        <wps:bodyPr rot="0" vert="horz" wrap="square" lIns="91440" tIns="45720" rIns="91440" bIns="45720" anchor="t" anchorCtr="0" upright="1">
                          <a:noAutofit/>
                        </wps:bodyPr>
                      </wps:wsp>
                      <wps:wsp>
                        <wps:cNvPr id="30490" name="Text Box 5735"/>
                        <wps:cNvSpPr txBox="1">
                          <a:spLocks noChangeArrowheads="1"/>
                        </wps:cNvSpPr>
                        <wps:spPr bwMode="auto">
                          <a:xfrm>
                            <a:off x="8121" y="4792"/>
                            <a:ext cx="1811"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3E7B4B">
                              <w:pPr>
                                <w:rPr>
                                  <w:rFonts w:asciiTheme="majorHAnsi" w:hAnsiTheme="majorHAnsi" w:cstheme="majorHAnsi"/>
                                  <w:szCs w:val="20"/>
                                </w:rPr>
                              </w:pPr>
                              <w:r w:rsidRPr="00B82EEA">
                                <w:rPr>
                                  <w:rFonts w:asciiTheme="majorHAnsi" w:hAnsiTheme="majorHAnsi" w:cstheme="majorHAnsi"/>
                                  <w:szCs w:val="20"/>
                                </w:rPr>
                                <w:t>CV58</w:t>
                              </w:r>
                              <w:r>
                                <w:rPr>
                                  <w:rFonts w:asciiTheme="majorHAnsi" w:hAnsiTheme="majorHAnsi" w:cstheme="majorHAnsi"/>
                                  <w:szCs w:val="20"/>
                                </w:rPr>
                                <w:t>3</w:t>
                              </w:r>
                              <w:r w:rsidRPr="00B82EEA">
                                <w:rPr>
                                  <w:rFonts w:asciiTheme="majorHAnsi" w:hAnsiTheme="majorHAnsi" w:cstheme="majorHAnsi"/>
                                  <w:szCs w:val="20"/>
                                </w:rPr>
                                <w:t xml:space="preserve"> closed</w:t>
                              </w:r>
                            </w:p>
                          </w:txbxContent>
                        </wps:txbx>
                        <wps:bodyPr rot="0" vert="horz" wrap="square" lIns="91440" tIns="45720" rIns="91440" bIns="45720" anchor="t" anchorCtr="0" upright="1">
                          <a:noAutofit/>
                        </wps:bodyPr>
                      </wps:wsp>
                      <wps:wsp>
                        <wps:cNvPr id="30491" name="Text Box 5741"/>
                        <wps:cNvSpPr txBox="1">
                          <a:spLocks noChangeArrowheads="1"/>
                        </wps:cNvSpPr>
                        <wps:spPr bwMode="auto">
                          <a:xfrm>
                            <a:off x="8115" y="5861"/>
                            <a:ext cx="1811"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FV585 closed</w:t>
                              </w:r>
                              <w:r w:rsidRPr="00B82EEA">
                                <w:rPr>
                                  <w:rFonts w:asciiTheme="majorHAnsi" w:hAnsiTheme="majorHAnsi" w:cstheme="majorHAnsi"/>
                                  <w:noProof/>
                                  <w:szCs w:val="20"/>
                                  <w:lang w:val="sv-SE" w:eastAsia="sv-SE"/>
                                </w:rPr>
                                <w:drawing>
                                  <wp:inline distT="0" distB="0" distL="0" distR="0">
                                    <wp:extent cx="967105" cy="175837"/>
                                    <wp:effectExtent l="25400" t="0" r="0" b="0"/>
                                    <wp:docPr id="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967105" cy="17583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wps:wsp>
                        <wps:cNvPr id="30492" name="Text Box 5744"/>
                        <wps:cNvSpPr txBox="1">
                          <a:spLocks noChangeArrowheads="1"/>
                        </wps:cNvSpPr>
                        <wps:spPr bwMode="auto">
                          <a:xfrm>
                            <a:off x="8156" y="6944"/>
                            <a:ext cx="1811"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FV583 opened</w:t>
                              </w:r>
                              <w:r w:rsidRPr="00B82EEA">
                                <w:rPr>
                                  <w:rFonts w:asciiTheme="majorHAnsi" w:hAnsiTheme="majorHAnsi" w:cstheme="majorHAnsi"/>
                                  <w:noProof/>
                                  <w:szCs w:val="20"/>
                                  <w:lang w:val="sv-SE" w:eastAsia="sv-SE"/>
                                </w:rPr>
                                <w:drawing>
                                  <wp:inline distT="0" distB="0" distL="0" distR="0">
                                    <wp:extent cx="967105" cy="175837"/>
                                    <wp:effectExtent l="25400" t="0" r="0" b="0"/>
                                    <wp:docPr id="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967105" cy="17583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wps:wsp>
                        <wps:cNvPr id="30493" name="Text Box 5738"/>
                        <wps:cNvSpPr txBox="1">
                          <a:spLocks noChangeArrowheads="1"/>
                        </wps:cNvSpPr>
                        <wps:spPr bwMode="auto">
                          <a:xfrm>
                            <a:off x="6035" y="9288"/>
                            <a:ext cx="2359"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6F52CB" w:rsidRDefault="00862F6C" w:rsidP="003E7B4B">
                              <w:pPr>
                                <w:rPr>
                                  <w:rFonts w:asciiTheme="majorHAnsi" w:hAnsiTheme="majorHAnsi" w:cstheme="majorHAnsi"/>
                                  <w:szCs w:val="20"/>
                                  <w:lang w:val="fr-FR"/>
                                </w:rPr>
                              </w:pPr>
                              <w:r>
                                <w:rPr>
                                  <w:rFonts w:asciiTheme="majorHAnsi" w:hAnsiTheme="majorHAnsi" w:cstheme="majorHAnsi"/>
                                  <w:szCs w:val="20"/>
                                  <w:lang w:val="fr-FR"/>
                                </w:rPr>
                                <w:t xml:space="preserve">Gas Bag &amp; Magnet </w:t>
                              </w:r>
                            </w:p>
                          </w:txbxContent>
                        </wps:txbx>
                        <wps:bodyPr rot="0" vert="horz" wrap="square" lIns="91440" tIns="45720" rIns="91440" bIns="45720" anchor="t" anchorCtr="0" upright="1">
                          <a:noAutofit/>
                        </wps:bodyPr>
                      </wps:wsp>
                      <wps:wsp>
                        <wps:cNvPr id="30494" name="AutoShape 12055"/>
                        <wps:cNvCnPr>
                          <a:cxnSpLocks noChangeShapeType="1"/>
                        </wps:cNvCnPr>
                        <wps:spPr bwMode="auto">
                          <a:xfrm>
                            <a:off x="3685" y="498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95" name="AutoShape 12056"/>
                        <wps:cNvCnPr>
                          <a:cxnSpLocks noChangeShapeType="1"/>
                        </wps:cNvCnPr>
                        <wps:spPr bwMode="auto">
                          <a:xfrm>
                            <a:off x="3685" y="605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96" name="AutoShape 12057"/>
                        <wps:cNvCnPr>
                          <a:cxnSpLocks noChangeShapeType="1"/>
                        </wps:cNvCnPr>
                        <wps:spPr bwMode="auto">
                          <a:xfrm rot="5400000">
                            <a:off x="3947" y="995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97" name="AutoShape 12058"/>
                        <wps:cNvCnPr>
                          <a:cxnSpLocks noChangeShapeType="1"/>
                        </wps:cNvCnPr>
                        <wps:spPr bwMode="auto">
                          <a:xfrm>
                            <a:off x="3688" y="720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98" name="AutoShape 12059"/>
                        <wps:cNvCnPr>
                          <a:cxnSpLocks noChangeShapeType="1"/>
                        </wps:cNvCnPr>
                        <wps:spPr bwMode="auto">
                          <a:xfrm flipV="1">
                            <a:off x="7920" y="499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99" name="AutoShape 12060"/>
                        <wps:cNvCnPr>
                          <a:cxnSpLocks noChangeShapeType="1"/>
                        </wps:cNvCnPr>
                        <wps:spPr bwMode="auto">
                          <a:xfrm flipV="1">
                            <a:off x="7909" y="604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00" name="AutoShape 12061"/>
                        <wps:cNvCnPr>
                          <a:cxnSpLocks noChangeShapeType="1"/>
                        </wps:cNvCnPr>
                        <wps:spPr bwMode="auto">
                          <a:xfrm flipV="1">
                            <a:off x="7920" y="717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01" name="AutoShape 12062"/>
                        <wps:cNvCnPr>
                          <a:cxnSpLocks noChangeShapeType="1"/>
                        </wps:cNvCnPr>
                        <wps:spPr bwMode="auto">
                          <a:xfrm rot="5400000" flipV="1">
                            <a:off x="7632" y="965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02" name="AutoShape 12076"/>
                        <wps:cNvSpPr>
                          <a:spLocks/>
                        </wps:cNvSpPr>
                        <wps:spPr bwMode="auto">
                          <a:xfrm rot="5400000">
                            <a:off x="3745" y="9435"/>
                            <a:ext cx="104" cy="340"/>
                          </a:xfrm>
                          <a:prstGeom prst="leftBracket">
                            <a:avLst>
                              <a:gd name="adj" fmla="val 27244"/>
                            </a:avLst>
                          </a:prstGeom>
                          <a:noFill/>
                          <a:ln w="12700">
                            <a:solidFill>
                              <a:schemeClr val="tx1">
                                <a:lumMod val="100000"/>
                                <a:lumOff val="0"/>
                              </a:schemeClr>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a:solidFill>
                                  <a:schemeClr val="tx1">
                                    <a:lumMod val="100000"/>
                                    <a:lumOff val="0"/>
                                  </a:schemeClr>
                                </a:solidFill>
                              </a14:hiddenFill>
                            </a:ext>
                          </a:extLst>
                        </wps:spPr>
                        <wps:bodyPr rot="0" vert="horz" wrap="square" lIns="91440" tIns="91440" rIns="91440" bIns="91440" anchor="t" anchorCtr="0" upright="1">
                          <a:noAutofit/>
                        </wps:bodyPr>
                      </wps:wsp>
                      <wps:wsp>
                        <wps:cNvPr id="30503" name="AutoShape 12077"/>
                        <wps:cNvCnPr>
                          <a:cxnSpLocks noChangeShapeType="1"/>
                        </wps:cNvCnPr>
                        <wps:spPr bwMode="auto">
                          <a:xfrm flipV="1">
                            <a:off x="2653" y="9662"/>
                            <a:ext cx="96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04" name="Rectangle 12504"/>
                        <wps:cNvSpPr>
                          <a:spLocks noChangeArrowheads="1"/>
                        </wps:cNvSpPr>
                        <wps:spPr bwMode="auto">
                          <a:xfrm>
                            <a:off x="4058" y="1266"/>
                            <a:ext cx="2720" cy="594"/>
                          </a:xfrm>
                          <a:prstGeom prst="rect">
                            <a:avLst/>
                          </a:prstGeom>
                          <a:solidFill>
                            <a:srgbClr val="FFFFFF"/>
                          </a:solidFill>
                          <a:ln w="9525">
                            <a:solidFill>
                              <a:srgbClr val="000000"/>
                            </a:solidFill>
                            <a:miter lim="800000"/>
                            <a:headEnd/>
                            <a:tailEnd/>
                          </a:ln>
                        </wps:spPr>
                        <wps:txbx>
                          <w:txbxContent>
                            <w:p w:rsidR="00862F6C" w:rsidRPr="006F52CB" w:rsidRDefault="00862F6C" w:rsidP="0006520B">
                              <w:pPr>
                                <w:spacing w:before="40"/>
                                <w:jc w:val="center"/>
                                <w:rPr>
                                  <w:rFonts w:asciiTheme="majorHAnsi" w:hAnsiTheme="majorHAnsi" w:cstheme="majorHAnsi"/>
                                  <w:szCs w:val="20"/>
                                  <w:lang w:val="fr-FR"/>
                                </w:rPr>
                              </w:pPr>
                              <w:r>
                                <w:rPr>
                                  <w:rFonts w:asciiTheme="majorHAnsi" w:hAnsiTheme="majorHAnsi" w:cstheme="majorHAnsi"/>
                                  <w:szCs w:val="20"/>
                                  <w:lang w:val="fr-FR"/>
                                </w:rPr>
                                <w:t>L020 – M</w:t>
                              </w:r>
                              <w:r>
                                <w:rPr>
                                  <w:sz w:val="22"/>
                                  <w:szCs w:val="22"/>
                                </w:rPr>
                                <w:t>agnet 4K Circuit</w:t>
                              </w:r>
                            </w:p>
                          </w:txbxContent>
                        </wps:txbx>
                        <wps:bodyPr rot="0" vert="horz" wrap="square" lIns="91440" tIns="45720" rIns="91440" bIns="45720" anchor="t" anchorCtr="0" upright="1">
                          <a:noAutofit/>
                        </wps:bodyPr>
                      </wps:wsp>
                      <wps:wsp>
                        <wps:cNvPr id="30505" name="Text Box 14090"/>
                        <wps:cNvSpPr txBox="1">
                          <a:spLocks noChangeArrowheads="1"/>
                        </wps:cNvSpPr>
                        <wps:spPr bwMode="auto">
                          <a:xfrm>
                            <a:off x="3556" y="2035"/>
                            <a:ext cx="1804" cy="3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22045" w:rsidRDefault="00862F6C" w:rsidP="00306C90">
                              <w:pPr>
                                <w:rPr>
                                  <w:rFonts w:asciiTheme="majorHAnsi" w:hAnsiTheme="majorHAnsi" w:cstheme="majorHAnsi"/>
                                  <w:szCs w:val="20"/>
                                  <w:lang w:val="fr-FR"/>
                                </w:rPr>
                              </w:pPr>
                              <w:r>
                                <w:rPr>
                                  <w:rFonts w:asciiTheme="majorHAnsi" w:hAnsiTheme="majorHAnsi" w:cstheme="majorHAnsi"/>
                                  <w:szCs w:val="20"/>
                                  <w:lang w:val="fr-FR"/>
                                </w:rPr>
                                <w:t xml:space="preserve">Liquid OR Vacuum </w:t>
                              </w:r>
                            </w:p>
                          </w:txbxContent>
                        </wps:txbx>
                        <wps:bodyPr rot="0" vert="horz" wrap="square" lIns="91440" tIns="45720" rIns="91440" bIns="45720" anchor="t" anchorCtr="0" upright="1">
                          <a:noAutofit/>
                        </wps:bodyPr>
                      </wps:wsp>
                      <wps:wsp>
                        <wps:cNvPr id="30506" name="AutoShape 14091"/>
                        <wps:cNvCnPr>
                          <a:cxnSpLocks noChangeShapeType="1"/>
                        </wps:cNvCnPr>
                        <wps:spPr bwMode="auto">
                          <a:xfrm>
                            <a:off x="3353" y="219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07" name="AutoShape 14092"/>
                        <wps:cNvCnPr>
                          <a:cxnSpLocks noChangeShapeType="1"/>
                        </wps:cNvCnPr>
                        <wps:spPr bwMode="auto">
                          <a:xfrm flipV="1">
                            <a:off x="3369" y="333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08" name="AutoShape 14093"/>
                        <wps:cNvCnPr>
                          <a:cxnSpLocks noChangeShapeType="1"/>
                        </wps:cNvCnPr>
                        <wps:spPr bwMode="auto">
                          <a:xfrm flipV="1">
                            <a:off x="3473" y="2067"/>
                            <a:ext cx="4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09" name="AutoShape 14097"/>
                        <wps:cNvCnPr>
                          <a:cxnSpLocks noChangeShapeType="1"/>
                        </wps:cNvCnPr>
                        <wps:spPr bwMode="auto">
                          <a:xfrm>
                            <a:off x="7487" y="2060"/>
                            <a:ext cx="0" cy="166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10" name="AutoShape 14098"/>
                        <wps:cNvCnPr>
                          <a:cxnSpLocks noChangeShapeType="1"/>
                        </wps:cNvCnPr>
                        <wps:spPr bwMode="auto">
                          <a:xfrm>
                            <a:off x="3485" y="2061"/>
                            <a:ext cx="0" cy="147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11" name="Text Box 14099"/>
                        <wps:cNvSpPr txBox="1">
                          <a:spLocks noChangeArrowheads="1"/>
                        </wps:cNvSpPr>
                        <wps:spPr bwMode="auto">
                          <a:xfrm>
                            <a:off x="3590" y="3164"/>
                            <a:ext cx="1062" cy="3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22045" w:rsidRDefault="00862F6C" w:rsidP="005A61DF">
                              <w:pPr>
                                <w:rPr>
                                  <w:rFonts w:asciiTheme="majorHAnsi" w:hAnsiTheme="majorHAnsi" w:cstheme="majorHAnsi"/>
                                  <w:szCs w:val="20"/>
                                  <w:lang w:val="fr-FR"/>
                                </w:rPr>
                              </w:pPr>
                              <w:r>
                                <w:rPr>
                                  <w:rFonts w:asciiTheme="majorHAnsi" w:hAnsiTheme="majorHAnsi" w:cstheme="majorHAnsi"/>
                                  <w:szCs w:val="20"/>
                                  <w:lang w:val="fr-FR"/>
                                </w:rPr>
                                <w:t xml:space="preserve">Magnet </w:t>
                              </w:r>
                            </w:p>
                          </w:txbxContent>
                        </wps:txbx>
                        <wps:bodyPr rot="0" vert="horz" wrap="square" lIns="91440" tIns="45720" rIns="91440" bIns="45720" anchor="t" anchorCtr="0" upright="1">
                          <a:noAutofit/>
                        </wps:bodyPr>
                      </wps:wsp>
                      <wpg:grpSp>
                        <wpg:cNvPr id="30512" name="Group 14100"/>
                        <wpg:cNvGrpSpPr>
                          <a:grpSpLocks/>
                        </wpg:cNvGrpSpPr>
                        <wpg:grpSpPr bwMode="auto">
                          <a:xfrm>
                            <a:off x="2933" y="2527"/>
                            <a:ext cx="3685" cy="680"/>
                            <a:chOff x="3950" y="2277"/>
                            <a:chExt cx="5218" cy="863"/>
                          </a:xfrm>
                        </wpg:grpSpPr>
                        <wps:wsp>
                          <wps:cNvPr id="30513" name="Rectangle 14101"/>
                          <wps:cNvSpPr>
                            <a:spLocks noChangeArrowheads="1"/>
                          </wps:cNvSpPr>
                          <wps:spPr bwMode="auto">
                            <a:xfrm>
                              <a:off x="3950" y="2277"/>
                              <a:ext cx="1751" cy="863"/>
                            </a:xfrm>
                            <a:prstGeom prst="rect">
                              <a:avLst/>
                            </a:prstGeom>
                            <a:solidFill>
                              <a:srgbClr val="FFFFFF"/>
                            </a:solidFill>
                            <a:ln w="9525">
                              <a:solidFill>
                                <a:srgbClr val="000000"/>
                              </a:solidFill>
                              <a:miter lim="800000"/>
                              <a:headEnd/>
                              <a:tailEnd/>
                            </a:ln>
                          </wps:spPr>
                          <wps:txbx>
                            <w:txbxContent>
                              <w:p w:rsidR="00862F6C" w:rsidRPr="00B82EEA" w:rsidRDefault="00862F6C" w:rsidP="005A61DF">
                                <w:pPr>
                                  <w:jc w:val="center"/>
                                  <w:rPr>
                                    <w:rFonts w:asciiTheme="majorHAnsi" w:hAnsiTheme="majorHAnsi" w:cstheme="majorHAnsi"/>
                                    <w:szCs w:val="20"/>
                                  </w:rPr>
                                </w:pPr>
                                <w:r>
                                  <w:rPr>
                                    <w:rFonts w:asciiTheme="majorHAnsi" w:hAnsiTheme="majorHAnsi" w:cstheme="majorHAnsi"/>
                                    <w:szCs w:val="20"/>
                                  </w:rPr>
                                  <w:t xml:space="preserve">Circuits Isolated </w:t>
                                </w:r>
                              </w:p>
                            </w:txbxContent>
                          </wps:txbx>
                          <wps:bodyPr rot="0" vert="horz" wrap="square" lIns="91440" tIns="45720" rIns="91440" bIns="45720" anchor="t" anchorCtr="0" upright="1">
                            <a:noAutofit/>
                          </wps:bodyPr>
                        </wps:wsp>
                        <wps:wsp>
                          <wps:cNvPr id="30514" name="Text Box 14102"/>
                          <wps:cNvSpPr txBox="1">
                            <a:spLocks noChangeArrowheads="1"/>
                          </wps:cNvSpPr>
                          <wps:spPr bwMode="auto">
                            <a:xfrm>
                              <a:off x="5701" y="2277"/>
                              <a:ext cx="3467" cy="863"/>
                            </a:xfrm>
                            <a:prstGeom prst="rect">
                              <a:avLst/>
                            </a:prstGeom>
                            <a:solidFill>
                              <a:srgbClr val="FFFFFF"/>
                            </a:solidFill>
                            <a:ln w="9525">
                              <a:solidFill>
                                <a:srgbClr val="000000"/>
                              </a:solidFill>
                              <a:miter lim="800000"/>
                              <a:headEnd/>
                              <a:tailEnd/>
                            </a:ln>
                          </wps:spPr>
                          <wps:txbx>
                            <w:txbxContent>
                              <w:p w:rsidR="00862F6C" w:rsidRDefault="00862F6C" w:rsidP="005A61DF">
                                <w:pPr>
                                  <w:rPr>
                                    <w:rFonts w:asciiTheme="majorHAnsi" w:hAnsiTheme="majorHAnsi" w:cstheme="majorHAnsi"/>
                                    <w:szCs w:val="20"/>
                                  </w:rPr>
                                </w:pPr>
                                <w:r>
                                  <w:rPr>
                                    <w:rFonts w:asciiTheme="majorHAnsi" w:hAnsiTheme="majorHAnsi" w:cstheme="majorHAnsi"/>
                                    <w:szCs w:val="20"/>
                                  </w:rPr>
                                  <w:t>Close FV</w:t>
                                </w:r>
                                <w:r w:rsidRPr="00B82EEA">
                                  <w:rPr>
                                    <w:rFonts w:asciiTheme="majorHAnsi" w:hAnsiTheme="majorHAnsi" w:cstheme="majorHAnsi"/>
                                    <w:szCs w:val="20"/>
                                  </w:rPr>
                                  <w:t>5</w:t>
                                </w:r>
                                <w:r>
                                  <w:rPr>
                                    <w:rFonts w:asciiTheme="majorHAnsi" w:hAnsiTheme="majorHAnsi" w:cstheme="majorHAnsi"/>
                                    <w:szCs w:val="20"/>
                                  </w:rPr>
                                  <w:t>83</w:t>
                                </w:r>
                              </w:p>
                              <w:p w:rsidR="00862F6C" w:rsidRPr="00B82EEA" w:rsidRDefault="00862F6C" w:rsidP="005A61DF">
                                <w:pPr>
                                  <w:rPr>
                                    <w:rFonts w:asciiTheme="majorHAnsi" w:hAnsiTheme="majorHAnsi" w:cstheme="majorHAnsi"/>
                                    <w:szCs w:val="20"/>
                                  </w:rPr>
                                </w:pPr>
                                <w:r>
                                  <w:rPr>
                                    <w:rFonts w:asciiTheme="majorHAnsi" w:hAnsiTheme="majorHAnsi" w:cstheme="majorHAnsi"/>
                                    <w:szCs w:val="20"/>
                                  </w:rPr>
                                  <w:t>Close FV585</w:t>
                                </w:r>
                              </w:p>
                            </w:txbxContent>
                          </wps:txbx>
                          <wps:bodyPr rot="0" vert="horz" wrap="square" lIns="91440" tIns="45720" rIns="91440" bIns="45720" anchor="t" anchorCtr="0" upright="1">
                            <a:noAutofit/>
                          </wps:bodyPr>
                        </wps:wsp>
                      </wpg:grpSp>
                      <wps:wsp>
                        <wps:cNvPr id="30515" name="AutoShape 14103"/>
                        <wps:cNvCnPr>
                          <a:cxnSpLocks noChangeShapeType="1"/>
                        </wps:cNvCnPr>
                        <wps:spPr bwMode="auto">
                          <a:xfrm flipH="1">
                            <a:off x="3477" y="3532"/>
                            <a:ext cx="3969" cy="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30516" name="AutoShape 14104"/>
                        <wps:cNvCnPr>
                          <a:cxnSpLocks noChangeShapeType="1"/>
                        </wps:cNvCnPr>
                        <wps:spPr bwMode="auto">
                          <a:xfrm>
                            <a:off x="2343" y="2351"/>
                            <a:ext cx="0" cy="759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17" name="AutoShape 14105"/>
                        <wps:cNvCnPr>
                          <a:cxnSpLocks noChangeShapeType="1"/>
                        </wps:cNvCnPr>
                        <wps:spPr bwMode="auto">
                          <a:xfrm flipH="1">
                            <a:off x="2354" y="2354"/>
                            <a:ext cx="1134" cy="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30518" name="AutoShape 14106"/>
                        <wps:cNvCnPr>
                          <a:cxnSpLocks noChangeShapeType="1"/>
                        </wps:cNvCnPr>
                        <wps:spPr bwMode="auto">
                          <a:xfrm rot="5400000">
                            <a:off x="3486" y="995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19" name="Text Box 14107"/>
                        <wps:cNvSpPr txBox="1">
                          <a:spLocks noChangeArrowheads="1"/>
                        </wps:cNvSpPr>
                        <wps:spPr bwMode="auto">
                          <a:xfrm>
                            <a:off x="2037" y="9923"/>
                            <a:ext cx="2125"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6F52CB" w:rsidRDefault="00862F6C" w:rsidP="001226EE">
                              <w:pPr>
                                <w:rPr>
                                  <w:rFonts w:asciiTheme="majorHAnsi" w:hAnsiTheme="majorHAnsi" w:cstheme="majorHAnsi"/>
                                  <w:szCs w:val="20"/>
                                  <w:lang w:val="fr-FR"/>
                                </w:rPr>
                              </w:pPr>
                              <w:r>
                                <w:rPr>
                                  <w:rFonts w:asciiTheme="majorHAnsi" w:hAnsiTheme="majorHAnsi" w:cstheme="majorHAnsi"/>
                                  <w:szCs w:val="20"/>
                                  <w:lang w:val="fr-FR"/>
                                </w:rPr>
                                <w:t>Liquid OR Vacuum</w:t>
                              </w:r>
                            </w:p>
                          </w:txbxContent>
                        </wps:txbx>
                        <wps:bodyPr rot="0" vert="horz" wrap="square" lIns="91440" tIns="45720" rIns="91440" bIns="45720" anchor="t" anchorCtr="0" upright="1">
                          <a:noAutofit/>
                        </wps:bodyPr>
                      </wps:wsp>
                      <wps:wsp>
                        <wps:cNvPr id="30520" name="AutoShape 14108"/>
                        <wps:cNvSpPr>
                          <a:spLocks/>
                        </wps:cNvSpPr>
                        <wps:spPr bwMode="auto">
                          <a:xfrm rot="10800000">
                            <a:off x="8036" y="9776"/>
                            <a:ext cx="104" cy="340"/>
                          </a:xfrm>
                          <a:prstGeom prst="leftBracket">
                            <a:avLst>
                              <a:gd name="adj" fmla="val 27244"/>
                            </a:avLst>
                          </a:prstGeom>
                          <a:noFill/>
                          <a:ln w="12700">
                            <a:solidFill>
                              <a:schemeClr val="tx1">
                                <a:lumMod val="100000"/>
                                <a:lumOff val="0"/>
                              </a:schemeClr>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a:solidFill>
                                  <a:schemeClr val="tx1">
                                    <a:lumMod val="100000"/>
                                    <a:lumOff val="0"/>
                                  </a:schemeClr>
                                </a:solidFill>
                              </a14:hiddenFill>
                            </a:ext>
                          </a:extLst>
                        </wps:spPr>
                        <wps:bodyPr rot="0" vert="horz" wrap="square" lIns="91440" tIns="91440" rIns="91440" bIns="91440" anchor="t" anchorCtr="0" upright="1">
                          <a:noAutofit/>
                        </wps:bodyPr>
                      </wps:wsp>
                      <wps:wsp>
                        <wps:cNvPr id="30521" name="AutoShape 14109"/>
                        <wps:cNvCnPr>
                          <a:cxnSpLocks noChangeShapeType="1"/>
                        </wps:cNvCnPr>
                        <wps:spPr bwMode="auto">
                          <a:xfrm flipV="1">
                            <a:off x="2019" y="10404"/>
                            <a:ext cx="603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22" name="AutoShape 14110"/>
                        <wps:cNvCnPr>
                          <a:cxnSpLocks noChangeShapeType="1"/>
                        </wps:cNvCnPr>
                        <wps:spPr bwMode="auto">
                          <a:xfrm rot="5400000" flipV="1">
                            <a:off x="7643" y="1040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23" name="AutoShape 14111"/>
                        <wps:cNvCnPr>
                          <a:cxnSpLocks noChangeShapeType="1"/>
                        </wps:cNvCnPr>
                        <wps:spPr bwMode="auto">
                          <a:xfrm rot="5400000" flipV="1">
                            <a:off x="7902" y="10259"/>
                            <a:ext cx="28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24" name="Text Box 14112"/>
                        <wps:cNvSpPr txBox="1">
                          <a:spLocks noChangeArrowheads="1"/>
                        </wps:cNvSpPr>
                        <wps:spPr bwMode="auto">
                          <a:xfrm>
                            <a:off x="6074" y="10093"/>
                            <a:ext cx="2359"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6F52CB" w:rsidRDefault="00862F6C" w:rsidP="001226EE">
                              <w:pPr>
                                <w:rPr>
                                  <w:rFonts w:asciiTheme="majorHAnsi" w:hAnsiTheme="majorHAnsi" w:cstheme="majorHAnsi"/>
                                  <w:szCs w:val="20"/>
                                  <w:lang w:val="fr-FR"/>
                                </w:rPr>
                              </w:pPr>
                              <w:r>
                                <w:rPr>
                                  <w:rFonts w:asciiTheme="majorHAnsi" w:hAnsiTheme="majorHAnsi" w:cstheme="majorHAnsi"/>
                                  <w:szCs w:val="20"/>
                                  <w:lang w:val="fr-FR"/>
                                </w:rPr>
                                <w:t>Liquid OR Vacuum</w:t>
                              </w:r>
                            </w:p>
                            <w:p w:rsidR="00862F6C" w:rsidRPr="001226EE" w:rsidRDefault="00862F6C" w:rsidP="001226EE">
                              <w:pPr>
                                <w:rPr>
                                  <w:szCs w:val="20"/>
                                </w:rPr>
                              </w:pPr>
                            </w:p>
                          </w:txbxContent>
                        </wps:txbx>
                        <wps:bodyPr rot="0" vert="horz" wrap="square" lIns="91440" tIns="45720" rIns="91440" bIns="45720" anchor="t" anchorCtr="0" upright="1">
                          <a:noAutofit/>
                        </wps:bodyPr>
                      </wps:wsp>
                      <wps:wsp>
                        <wps:cNvPr id="30525" name="AutoShape 14113"/>
                        <wps:cNvCnPr>
                          <a:cxnSpLocks noChangeShapeType="1"/>
                        </wps:cNvCnPr>
                        <wps:spPr bwMode="auto">
                          <a:xfrm>
                            <a:off x="2036" y="2346"/>
                            <a:ext cx="0" cy="8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26" name="AutoShape 14114"/>
                        <wps:cNvCnPr>
                          <a:cxnSpLocks noChangeShapeType="1"/>
                        </wps:cNvCnPr>
                        <wps:spPr bwMode="auto">
                          <a:xfrm flipH="1">
                            <a:off x="2032" y="2351"/>
                            <a:ext cx="283" cy="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30527" name="Oval 4030"/>
                        <wps:cNvSpPr>
                          <a:spLocks noChangeArrowheads="1"/>
                        </wps:cNvSpPr>
                        <wps:spPr bwMode="auto">
                          <a:xfrm>
                            <a:off x="2757" y="2354"/>
                            <a:ext cx="408" cy="406"/>
                          </a:xfrm>
                          <a:prstGeom prst="ellipse">
                            <a:avLst/>
                          </a:prstGeom>
                          <a:solidFill>
                            <a:srgbClr val="FFFFFF"/>
                          </a:solidFill>
                          <a:ln w="44450">
                            <a:solidFill>
                              <a:srgbClr val="4A7EBB"/>
                            </a:solidFill>
                            <a:round/>
                            <a:headEnd/>
                            <a:tailEnd/>
                          </a:ln>
                        </wps:spPr>
                        <wps:txbx>
                          <w:txbxContent>
                            <w:p w:rsidR="00862F6C" w:rsidRPr="00A87CE9" w:rsidRDefault="00862F6C" w:rsidP="0058348C">
                              <w:pPr>
                                <w:jc w:val="center"/>
                                <w:rPr>
                                  <w:rFonts w:ascii="Times New Roman" w:hAnsi="Times New Roman" w:cs="Times New Roman"/>
                                  <w:b/>
                                  <w:szCs w:val="20"/>
                                </w:rPr>
                              </w:pPr>
                              <w:r w:rsidRPr="00A87CE9">
                                <w:rPr>
                                  <w:rFonts w:ascii="Times New Roman" w:hAnsi="Times New Roman" w:cs="Times New Roman"/>
                                  <w:b/>
                                  <w:szCs w:val="20"/>
                                </w:rPr>
                                <w:t>0</w:t>
                              </w:r>
                            </w:p>
                          </w:txbxContent>
                        </wps:txbx>
                        <wps:bodyPr rot="0" vert="horz" wrap="square" lIns="0" tIns="0" rIns="0" bIns="0" anchor="t" anchorCtr="0" upright="1">
                          <a:noAutofit/>
                        </wps:bodyPr>
                      </wps:wsp>
                      <wps:wsp>
                        <wps:cNvPr id="30528" name="Oval 4031"/>
                        <wps:cNvSpPr>
                          <a:spLocks noChangeArrowheads="1"/>
                        </wps:cNvSpPr>
                        <wps:spPr bwMode="auto">
                          <a:xfrm>
                            <a:off x="2879" y="3936"/>
                            <a:ext cx="408" cy="406"/>
                          </a:xfrm>
                          <a:prstGeom prst="ellipse">
                            <a:avLst/>
                          </a:prstGeom>
                          <a:solidFill>
                            <a:srgbClr val="FFFFFF"/>
                          </a:solidFill>
                          <a:ln w="44450">
                            <a:solidFill>
                              <a:srgbClr val="4A7EBB"/>
                            </a:solidFill>
                            <a:round/>
                            <a:headEnd/>
                            <a:tailEnd/>
                          </a:ln>
                        </wps:spPr>
                        <wps:txbx>
                          <w:txbxContent>
                            <w:p w:rsidR="00862F6C" w:rsidRPr="00A87CE9" w:rsidRDefault="00862F6C" w:rsidP="0058348C">
                              <w:pPr>
                                <w:jc w:val="center"/>
                                <w:rPr>
                                  <w:rFonts w:ascii="Times New Roman" w:hAnsi="Times New Roman" w:cs="Times New Roman"/>
                                  <w:b/>
                                  <w:szCs w:val="20"/>
                                </w:rPr>
                              </w:pPr>
                              <w:r>
                                <w:rPr>
                                  <w:rFonts w:ascii="Times New Roman" w:hAnsi="Times New Roman" w:cs="Times New Roman"/>
                                  <w:b/>
                                  <w:szCs w:val="20"/>
                                </w:rPr>
                                <w:t>2</w:t>
                              </w:r>
                            </w:p>
                          </w:txbxContent>
                        </wps:txbx>
                        <wps:bodyPr rot="0" vert="horz" wrap="square" lIns="0" tIns="0" rIns="0" bIns="0" anchor="t" anchorCtr="0" upright="1">
                          <a:noAutofit/>
                        </wps:bodyPr>
                      </wps:wsp>
                      <wps:wsp>
                        <wps:cNvPr id="30529" name="Oval 4032"/>
                        <wps:cNvSpPr>
                          <a:spLocks noChangeArrowheads="1"/>
                        </wps:cNvSpPr>
                        <wps:spPr bwMode="auto">
                          <a:xfrm>
                            <a:off x="7050" y="391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58348C">
                              <w:pPr>
                                <w:jc w:val="center"/>
                                <w:rPr>
                                  <w:rFonts w:ascii="Times New Roman" w:hAnsi="Times New Roman" w:cs="Times New Roman"/>
                                  <w:b/>
                                  <w:szCs w:val="20"/>
                                </w:rPr>
                              </w:pPr>
                              <w:r>
                                <w:rPr>
                                  <w:rFonts w:ascii="Times New Roman" w:hAnsi="Times New Roman" w:cs="Times New Roman"/>
                                  <w:b/>
                                  <w:szCs w:val="20"/>
                                </w:rPr>
                                <w:t>12</w:t>
                              </w:r>
                            </w:p>
                          </w:txbxContent>
                        </wps:txbx>
                        <wps:bodyPr rot="0" vert="horz" wrap="square" lIns="0" tIns="0" rIns="0" bIns="0" anchor="t" anchorCtr="0" upright="1">
                          <a:noAutofit/>
                        </wps:bodyPr>
                      </wps:wsp>
                      <wps:wsp>
                        <wps:cNvPr id="30530" name="Oval 4034"/>
                        <wps:cNvSpPr>
                          <a:spLocks noChangeArrowheads="1"/>
                        </wps:cNvSpPr>
                        <wps:spPr bwMode="auto">
                          <a:xfrm>
                            <a:off x="7039" y="5007"/>
                            <a:ext cx="408" cy="406"/>
                          </a:xfrm>
                          <a:prstGeom prst="ellipse">
                            <a:avLst/>
                          </a:prstGeom>
                          <a:solidFill>
                            <a:srgbClr val="FFFFFF"/>
                          </a:solidFill>
                          <a:ln w="44450">
                            <a:solidFill>
                              <a:srgbClr val="4A7EBB"/>
                            </a:solidFill>
                            <a:round/>
                            <a:headEnd/>
                            <a:tailEnd/>
                          </a:ln>
                        </wps:spPr>
                        <wps:txbx>
                          <w:txbxContent>
                            <w:p w:rsidR="00862F6C" w:rsidRPr="00A87CE9" w:rsidRDefault="00862F6C" w:rsidP="0058348C">
                              <w:pPr>
                                <w:jc w:val="center"/>
                                <w:rPr>
                                  <w:rFonts w:ascii="Times New Roman" w:hAnsi="Times New Roman" w:cs="Times New Roman"/>
                                  <w:b/>
                                  <w:szCs w:val="20"/>
                                </w:rPr>
                              </w:pPr>
                              <w:r>
                                <w:rPr>
                                  <w:rFonts w:ascii="Times New Roman" w:hAnsi="Times New Roman" w:cs="Times New Roman"/>
                                  <w:b/>
                                  <w:szCs w:val="20"/>
                                </w:rPr>
                                <w:t>14</w:t>
                              </w:r>
                            </w:p>
                          </w:txbxContent>
                        </wps:txbx>
                        <wps:bodyPr rot="0" vert="horz" wrap="square" lIns="0" tIns="0" rIns="0" bIns="0" anchor="t" anchorCtr="0" upright="1">
                          <a:noAutofit/>
                        </wps:bodyPr>
                      </wps:wsp>
                      <wps:wsp>
                        <wps:cNvPr id="30531" name="Oval 4033"/>
                        <wps:cNvSpPr>
                          <a:spLocks noChangeArrowheads="1"/>
                        </wps:cNvSpPr>
                        <wps:spPr bwMode="auto">
                          <a:xfrm>
                            <a:off x="2852" y="507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58348C">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wps:wsp>
                        <wps:cNvPr id="30532" name="Oval 4035"/>
                        <wps:cNvSpPr>
                          <a:spLocks noChangeArrowheads="1"/>
                        </wps:cNvSpPr>
                        <wps:spPr bwMode="auto">
                          <a:xfrm>
                            <a:off x="2932" y="610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58348C">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30533" name="Oval 4036"/>
                        <wps:cNvSpPr>
                          <a:spLocks noChangeArrowheads="1"/>
                        </wps:cNvSpPr>
                        <wps:spPr bwMode="auto">
                          <a:xfrm>
                            <a:off x="6991" y="606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58348C">
                              <w:pPr>
                                <w:jc w:val="center"/>
                                <w:rPr>
                                  <w:rFonts w:ascii="Times New Roman" w:hAnsi="Times New Roman" w:cs="Times New Roman"/>
                                  <w:b/>
                                  <w:szCs w:val="20"/>
                                </w:rPr>
                              </w:pPr>
                              <w:r>
                                <w:rPr>
                                  <w:rFonts w:ascii="Times New Roman" w:hAnsi="Times New Roman" w:cs="Times New Roman"/>
                                  <w:b/>
                                  <w:szCs w:val="20"/>
                                </w:rPr>
                                <w:t>16</w:t>
                              </w:r>
                            </w:p>
                          </w:txbxContent>
                        </wps:txbx>
                        <wps:bodyPr rot="0" vert="horz" wrap="square" lIns="0" tIns="0" rIns="0" bIns="0" anchor="t" anchorCtr="0" upright="1">
                          <a:noAutofit/>
                        </wps:bodyPr>
                      </wps:wsp>
                      <wps:wsp>
                        <wps:cNvPr id="30534" name="Oval 4038"/>
                        <wps:cNvSpPr>
                          <a:spLocks noChangeArrowheads="1"/>
                        </wps:cNvSpPr>
                        <wps:spPr bwMode="auto">
                          <a:xfrm>
                            <a:off x="7046" y="719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58348C">
                              <w:pPr>
                                <w:jc w:val="center"/>
                                <w:rPr>
                                  <w:rFonts w:ascii="Times New Roman" w:hAnsi="Times New Roman" w:cs="Times New Roman"/>
                                  <w:b/>
                                  <w:szCs w:val="20"/>
                                </w:rPr>
                              </w:pPr>
                              <w:r>
                                <w:rPr>
                                  <w:rFonts w:ascii="Times New Roman" w:hAnsi="Times New Roman" w:cs="Times New Roman"/>
                                  <w:b/>
                                  <w:szCs w:val="20"/>
                                </w:rPr>
                                <w:t>18</w:t>
                              </w:r>
                            </w:p>
                          </w:txbxContent>
                        </wps:txbx>
                        <wps:bodyPr rot="0" vert="horz" wrap="square" lIns="0" tIns="0" rIns="0" bIns="0" anchor="t" anchorCtr="0" upright="1">
                          <a:noAutofit/>
                        </wps:bodyPr>
                      </wps:wsp>
                      <wps:wsp>
                        <wps:cNvPr id="30535" name="Oval 4037"/>
                        <wps:cNvSpPr>
                          <a:spLocks noChangeArrowheads="1"/>
                        </wps:cNvSpPr>
                        <wps:spPr bwMode="auto">
                          <a:xfrm>
                            <a:off x="2876" y="7332"/>
                            <a:ext cx="408" cy="406"/>
                          </a:xfrm>
                          <a:prstGeom prst="ellipse">
                            <a:avLst/>
                          </a:prstGeom>
                          <a:solidFill>
                            <a:srgbClr val="FFFFFF"/>
                          </a:solidFill>
                          <a:ln w="44450">
                            <a:solidFill>
                              <a:srgbClr val="4A7EBB"/>
                            </a:solidFill>
                            <a:round/>
                            <a:headEnd/>
                            <a:tailEnd/>
                          </a:ln>
                        </wps:spPr>
                        <wps:txbx>
                          <w:txbxContent>
                            <w:p w:rsidR="00862F6C" w:rsidRPr="00A87CE9" w:rsidRDefault="00862F6C" w:rsidP="0058348C">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wpg:grpSp>
                        <wpg:cNvPr id="30536" name="Groupe 17383"/>
                        <wpg:cNvGrpSpPr>
                          <a:grpSpLocks/>
                        </wpg:cNvGrpSpPr>
                        <wpg:grpSpPr bwMode="auto">
                          <a:xfrm>
                            <a:off x="3065" y="8536"/>
                            <a:ext cx="3568" cy="586"/>
                            <a:chOff x="0" y="0"/>
                            <a:chExt cx="22656" cy="3721"/>
                          </a:xfrm>
                        </wpg:grpSpPr>
                        <wps:wsp>
                          <wps:cNvPr id="30537" name="Rectangle 3990"/>
                          <wps:cNvSpPr>
                            <a:spLocks noChangeArrowheads="1"/>
                          </wps:cNvSpPr>
                          <wps:spPr bwMode="auto">
                            <a:xfrm>
                              <a:off x="6921" y="0"/>
                              <a:ext cx="15735" cy="3721"/>
                            </a:xfrm>
                            <a:prstGeom prst="rect">
                              <a:avLst/>
                            </a:prstGeom>
                            <a:solidFill>
                              <a:srgbClr val="FFFFFF"/>
                            </a:solidFill>
                            <a:ln w="9525">
                              <a:solidFill>
                                <a:schemeClr val="tx1">
                                  <a:lumMod val="100000"/>
                                  <a:lumOff val="0"/>
                                </a:schemeClr>
                              </a:solidFill>
                              <a:miter lim="800000"/>
                              <a:headEnd/>
                              <a:tailEnd/>
                            </a:ln>
                          </wps:spPr>
                          <wps:txbx>
                            <w:txbxContent>
                              <w:p w:rsidR="00862F6C" w:rsidRDefault="00862F6C" w:rsidP="0058348C">
                                <w:r>
                                  <w:t>Wait change circuit</w:t>
                                </w:r>
                              </w:p>
                            </w:txbxContent>
                          </wps:txbx>
                          <wps:bodyPr rot="0" vert="horz" wrap="square" lIns="91440" tIns="91440" rIns="91440" bIns="91440" anchor="t" anchorCtr="0" upright="1">
                            <a:noAutofit/>
                          </wps:bodyPr>
                        </wps:wsp>
                        <wps:wsp>
                          <wps:cNvPr id="30538" name="Rectangle 3990"/>
                          <wps:cNvSpPr>
                            <a:spLocks noChangeArrowheads="1"/>
                          </wps:cNvSpPr>
                          <wps:spPr bwMode="auto">
                            <a:xfrm>
                              <a:off x="0" y="0"/>
                              <a:ext cx="7334" cy="3721"/>
                            </a:xfrm>
                            <a:prstGeom prst="rect">
                              <a:avLst/>
                            </a:prstGeom>
                            <a:solidFill>
                              <a:srgbClr val="FFFFFF"/>
                            </a:solidFill>
                            <a:ln w="9525">
                              <a:solidFill>
                                <a:schemeClr val="tx1">
                                  <a:lumMod val="100000"/>
                                  <a:lumOff val="0"/>
                                </a:schemeClr>
                              </a:solidFill>
                              <a:miter lim="800000"/>
                              <a:headEnd/>
                              <a:tailEnd/>
                            </a:ln>
                          </wps:spPr>
                          <wps:txbx>
                            <w:txbxContent>
                              <w:p w:rsidR="00862F6C" w:rsidRDefault="00862F6C" w:rsidP="0058348C">
                                <w:r>
                                  <w:t>Waiting</w:t>
                                </w:r>
                              </w:p>
                            </w:txbxContent>
                          </wps:txbx>
                          <wps:bodyPr rot="0" vert="horz" wrap="square" lIns="91440" tIns="91440" rIns="91440" bIns="91440" anchor="t" anchorCtr="0" upright="1">
                            <a:noAutofit/>
                          </wps:bodyPr>
                        </wps:wsp>
                      </wpg:grpSp>
                      <wps:wsp>
                        <wps:cNvPr id="30539" name="Oval 3989"/>
                        <wps:cNvSpPr>
                          <a:spLocks noChangeArrowheads="1"/>
                        </wps:cNvSpPr>
                        <wps:spPr bwMode="auto">
                          <a:xfrm>
                            <a:off x="2865" y="8330"/>
                            <a:ext cx="408" cy="406"/>
                          </a:xfrm>
                          <a:prstGeom prst="ellipse">
                            <a:avLst/>
                          </a:prstGeom>
                          <a:solidFill>
                            <a:srgbClr val="FFFFFF"/>
                          </a:solidFill>
                          <a:ln w="44450">
                            <a:solidFill>
                              <a:srgbClr val="4A7EBB"/>
                            </a:solidFill>
                            <a:round/>
                            <a:headEnd/>
                            <a:tailEnd/>
                          </a:ln>
                          <a:effectLst>
                            <a:outerShdw dist="25400" dir="5400000" algn="ctr" rotWithShape="0">
                              <a:srgbClr val="808080">
                                <a:alpha val="35001"/>
                              </a:srgbClr>
                            </a:outerShdw>
                          </a:effectLst>
                        </wps:spPr>
                        <wps:txbx>
                          <w:txbxContent>
                            <w:p w:rsidR="00862F6C" w:rsidRPr="00A87CE9" w:rsidRDefault="00862F6C" w:rsidP="0058348C">
                              <w:pPr>
                                <w:jc w:val="center"/>
                                <w:rPr>
                                  <w:rFonts w:ascii="Times New Roman" w:hAnsi="Times New Roman" w:cs="Times New Roman"/>
                                  <w:b/>
                                  <w:szCs w:val="20"/>
                                </w:rPr>
                              </w:pPr>
                              <w:r>
                                <w:rPr>
                                  <w:rFonts w:ascii="Times New Roman" w:hAnsi="Times New Roman" w:cs="Times New Roman"/>
                                  <w:b/>
                                  <w:szCs w:val="20"/>
                                </w:rPr>
                                <w:t>10</w:t>
                              </w:r>
                            </w:p>
                          </w:txbxContent>
                        </wps:txbx>
                        <wps:bodyPr rot="0" vert="horz" wrap="square" lIns="0" tIns="0" rIns="0" bIns="0" anchor="t" anchorCtr="0" upright="1">
                          <a:noAutofit/>
                        </wps:bodyPr>
                      </wps:wsp>
                      <wpg:grpSp>
                        <wpg:cNvPr id="30540" name="Groupe 17577"/>
                        <wpg:cNvGrpSpPr>
                          <a:grpSpLocks/>
                        </wpg:cNvGrpSpPr>
                        <wpg:grpSpPr bwMode="auto">
                          <a:xfrm>
                            <a:off x="7213" y="8542"/>
                            <a:ext cx="3568" cy="586"/>
                            <a:chOff x="0" y="0"/>
                            <a:chExt cx="22656" cy="3721"/>
                          </a:xfrm>
                        </wpg:grpSpPr>
                        <wps:wsp>
                          <wps:cNvPr id="30541" name="Rectangle 3990"/>
                          <wps:cNvSpPr>
                            <a:spLocks noChangeArrowheads="1"/>
                          </wps:cNvSpPr>
                          <wps:spPr bwMode="auto">
                            <a:xfrm>
                              <a:off x="6921" y="0"/>
                              <a:ext cx="15735" cy="3721"/>
                            </a:xfrm>
                            <a:prstGeom prst="rect">
                              <a:avLst/>
                            </a:prstGeom>
                            <a:solidFill>
                              <a:srgbClr val="FFFFFF"/>
                            </a:solidFill>
                            <a:ln w="9525">
                              <a:solidFill>
                                <a:schemeClr val="tx1">
                                  <a:lumMod val="100000"/>
                                  <a:lumOff val="0"/>
                                </a:schemeClr>
                              </a:solidFill>
                              <a:miter lim="800000"/>
                              <a:headEnd/>
                              <a:tailEnd/>
                            </a:ln>
                          </wps:spPr>
                          <wps:txbx>
                            <w:txbxContent>
                              <w:p w:rsidR="00862F6C" w:rsidRDefault="00862F6C" w:rsidP="0058348C">
                                <w:r>
                                  <w:t>Wait change circuit</w:t>
                                </w:r>
                              </w:p>
                            </w:txbxContent>
                          </wps:txbx>
                          <wps:bodyPr rot="0" vert="horz" wrap="square" lIns="91440" tIns="91440" rIns="91440" bIns="91440" anchor="t" anchorCtr="0" upright="1">
                            <a:noAutofit/>
                          </wps:bodyPr>
                        </wps:wsp>
                        <wps:wsp>
                          <wps:cNvPr id="30542" name="Rectangle 3990"/>
                          <wps:cNvSpPr>
                            <a:spLocks noChangeArrowheads="1"/>
                          </wps:cNvSpPr>
                          <wps:spPr bwMode="auto">
                            <a:xfrm>
                              <a:off x="0" y="0"/>
                              <a:ext cx="7334" cy="3721"/>
                            </a:xfrm>
                            <a:prstGeom prst="rect">
                              <a:avLst/>
                            </a:prstGeom>
                            <a:solidFill>
                              <a:srgbClr val="FFFFFF"/>
                            </a:solidFill>
                            <a:ln w="9525">
                              <a:solidFill>
                                <a:schemeClr val="tx1">
                                  <a:lumMod val="100000"/>
                                  <a:lumOff val="0"/>
                                </a:schemeClr>
                              </a:solidFill>
                              <a:miter lim="800000"/>
                              <a:headEnd/>
                              <a:tailEnd/>
                            </a:ln>
                          </wps:spPr>
                          <wps:txbx>
                            <w:txbxContent>
                              <w:p w:rsidR="00862F6C" w:rsidRDefault="00862F6C" w:rsidP="0058348C">
                                <w:r>
                                  <w:t>Waiting</w:t>
                                </w:r>
                              </w:p>
                            </w:txbxContent>
                          </wps:txbx>
                          <wps:bodyPr rot="0" vert="horz" wrap="square" lIns="91440" tIns="91440" rIns="91440" bIns="91440" anchor="t" anchorCtr="0" upright="1">
                            <a:noAutofit/>
                          </wps:bodyPr>
                        </wps:wsp>
                      </wpg:grpSp>
                      <wps:wsp>
                        <wps:cNvPr id="30543" name="Oval 3998"/>
                        <wps:cNvSpPr>
                          <a:spLocks noChangeArrowheads="1"/>
                        </wps:cNvSpPr>
                        <wps:spPr bwMode="auto">
                          <a:xfrm>
                            <a:off x="7080" y="8296"/>
                            <a:ext cx="408" cy="406"/>
                          </a:xfrm>
                          <a:prstGeom prst="ellipse">
                            <a:avLst/>
                          </a:prstGeom>
                          <a:solidFill>
                            <a:srgbClr val="FFFFFF"/>
                          </a:solidFill>
                          <a:ln w="44450">
                            <a:solidFill>
                              <a:srgbClr val="4A7EBB"/>
                            </a:solidFill>
                            <a:round/>
                            <a:headEnd/>
                            <a:tailEnd/>
                          </a:ln>
                          <a:effectLst>
                            <a:outerShdw dist="25400" dir="5400000" algn="ctr" rotWithShape="0">
                              <a:srgbClr val="808080">
                                <a:alpha val="35001"/>
                              </a:srgbClr>
                            </a:outerShdw>
                          </a:effectLst>
                        </wps:spPr>
                        <wps:txbx>
                          <w:txbxContent>
                            <w:p w:rsidR="00862F6C" w:rsidRPr="00A87CE9" w:rsidRDefault="00862F6C" w:rsidP="0058348C">
                              <w:pPr>
                                <w:jc w:val="center"/>
                                <w:rPr>
                                  <w:rFonts w:ascii="Times New Roman" w:hAnsi="Times New Roman" w:cs="Times New Roman"/>
                                  <w:b/>
                                  <w:szCs w:val="20"/>
                                </w:rPr>
                              </w:pPr>
                              <w:r>
                                <w:rPr>
                                  <w:rFonts w:ascii="Times New Roman" w:hAnsi="Times New Roman" w:cs="Times New Roman"/>
                                  <w:b/>
                                  <w:szCs w:val="20"/>
                                </w:rPr>
                                <w:t>20</w:t>
                              </w:r>
                            </w:p>
                          </w:txbxContent>
                        </wps:txbx>
                        <wps:bodyPr rot="0" vert="horz" wrap="square" lIns="0" tIns="0" rIns="0" bIns="0" anchor="t" anchorCtr="0" upright="1">
                          <a:noAutofit/>
                        </wps:bodyPr>
                      </wps:wsp>
                      <wps:wsp>
                        <wps:cNvPr id="30544" name="Text Box 3994"/>
                        <wps:cNvSpPr txBox="1">
                          <a:spLocks noChangeArrowheads="1"/>
                        </wps:cNvSpPr>
                        <wps:spPr bwMode="auto">
                          <a:xfrm>
                            <a:off x="4099" y="8201"/>
                            <a:ext cx="1950"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4A7EBB"/>
                                </a:solidFill>
                                <a:miter lim="800000"/>
                                <a:headEnd/>
                                <a:tailEnd/>
                              </a14:hiddenLine>
                            </a:ext>
                          </a:extLst>
                        </wps:spPr>
                        <wps:txbx>
                          <w:txbxContent>
                            <w:p w:rsidR="00862F6C" w:rsidRPr="001B0DFF" w:rsidRDefault="00862F6C" w:rsidP="0058348C">
                              <w:pPr>
                                <w:rPr>
                                  <w:rFonts w:asciiTheme="majorHAnsi" w:hAnsiTheme="majorHAnsi" w:cstheme="majorHAnsi"/>
                                </w:rPr>
                              </w:pPr>
                              <w:r w:rsidRPr="001B0DFF">
                                <w:rPr>
                                  <w:rFonts w:asciiTheme="majorHAnsi" w:hAnsiTheme="majorHAnsi" w:cstheme="majorHAnsi"/>
                                </w:rPr>
                                <w:t>CV58</w:t>
                              </w:r>
                              <w:r>
                                <w:rPr>
                                  <w:rFonts w:asciiTheme="majorHAnsi" w:hAnsiTheme="majorHAnsi" w:cstheme="majorHAnsi"/>
                                </w:rPr>
                                <w:t>3</w:t>
                              </w:r>
                              <w:r w:rsidRPr="001B0DFF">
                                <w:rPr>
                                  <w:rFonts w:asciiTheme="majorHAnsi" w:hAnsiTheme="majorHAnsi" w:cstheme="majorHAnsi"/>
                                </w:rPr>
                                <w:t> 100% open</w:t>
                              </w:r>
                            </w:p>
                          </w:txbxContent>
                        </wps:txbx>
                        <wps:bodyPr rot="0" vert="horz" wrap="square" lIns="0" tIns="0" rIns="0" bIns="0" anchor="t" anchorCtr="0" upright="1">
                          <a:noAutofit/>
                        </wps:bodyPr>
                      </wps:wsp>
                      <wps:wsp>
                        <wps:cNvPr id="30545" name="AutoShape 5611"/>
                        <wps:cNvCnPr/>
                        <wps:spPr bwMode="auto">
                          <a:xfrm flipV="1">
                            <a:off x="3695" y="830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46" name="Text Box 3994"/>
                        <wps:cNvSpPr txBox="1">
                          <a:spLocks noChangeArrowheads="1"/>
                        </wps:cNvSpPr>
                        <wps:spPr bwMode="auto">
                          <a:xfrm>
                            <a:off x="8314" y="8201"/>
                            <a:ext cx="1950"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4A7EBB"/>
                                </a:solidFill>
                                <a:miter lim="800000"/>
                                <a:headEnd/>
                                <a:tailEnd/>
                              </a14:hiddenLine>
                            </a:ext>
                          </a:extLst>
                        </wps:spPr>
                        <wps:txbx>
                          <w:txbxContent>
                            <w:p w:rsidR="00862F6C" w:rsidRPr="001B0DFF" w:rsidRDefault="00862F6C" w:rsidP="0058348C">
                              <w:pPr>
                                <w:rPr>
                                  <w:rFonts w:asciiTheme="majorHAnsi" w:hAnsiTheme="majorHAnsi" w:cstheme="majorHAnsi"/>
                                </w:rPr>
                              </w:pPr>
                              <w:r w:rsidRPr="001B0DFF">
                                <w:rPr>
                                  <w:rFonts w:asciiTheme="majorHAnsi" w:hAnsiTheme="majorHAnsi" w:cstheme="majorHAnsi"/>
                                </w:rPr>
                                <w:t>CV58</w:t>
                              </w:r>
                              <w:r>
                                <w:rPr>
                                  <w:rFonts w:asciiTheme="majorHAnsi" w:hAnsiTheme="majorHAnsi" w:cstheme="majorHAnsi"/>
                                </w:rPr>
                                <w:t>3</w:t>
                              </w:r>
                              <w:r w:rsidRPr="001B0DFF">
                                <w:rPr>
                                  <w:rFonts w:asciiTheme="majorHAnsi" w:hAnsiTheme="majorHAnsi" w:cstheme="majorHAnsi"/>
                                </w:rPr>
                                <w:t> 100% open</w:t>
                              </w:r>
                            </w:p>
                          </w:txbxContent>
                        </wps:txbx>
                        <wps:bodyPr rot="0" vert="horz" wrap="square" lIns="0" tIns="0" rIns="0" bIns="0" anchor="t" anchorCtr="0" upright="1">
                          <a:noAutofit/>
                        </wps:bodyPr>
                      </wps:wsp>
                      <wps:wsp>
                        <wps:cNvPr id="30547" name="AutoShape 5611"/>
                        <wps:cNvCnPr/>
                        <wps:spPr bwMode="auto">
                          <a:xfrm flipV="1">
                            <a:off x="7910" y="830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551" o:spid="_x0000_s1178" style="position:absolute;left:0;text-align:left;margin-left:30.05pt;margin-top:12.9pt;width:460.05pt;height:462.65pt;z-index:272977408" coordorigin="2019,1266" coordsize="9201,9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">
                <v:shape id="AutoShape 5746" o:spid="_x0000_s1179" type="#_x0000_t32" style="position:absolute;left:8032;top:3696;width:0;height:6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DWsMQAAADeAAAADwAAAGRycy9kb3ducmV2LnhtbERPTWsCMRC9F/wPYYReSs1abZGtUbYF&#10;QQsetHofN9NNcDNZN1HXf28OBY+P9z2dd64WF2qD9axgOMhAEJdeW64U7H4XrxMQISJrrD2TghsF&#10;mM96T1PMtb/yhi7bWIkUwiFHBSbGJpcylIYchoFviBP351uHMcG2krrFawp3tXzLsg/p0HJqMNjQ&#10;t6HyuD07BevV8Ks4GLv62Zzs+n1R1OfqZa/Uc78rPkFE6uJD/O9eagWjbDxOe9OddAXk7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8NawxAAAAN4AAAAPAAAAAAAAAAAA&#10;AAAAAKECAABkcnMvZG93bnJldi54bWxQSwUGAAAAAAQABAD5AAAAkgMAAAAA&#10;"/>
                <v:shape id="Text Box 5747" o:spid="_x0000_s1180" type="#_x0000_t202" style="position:absolute;left:3884;top:3684;width:3514;height: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aVncUA&#10;AADeAAAADwAAAGRycy9kb3ducmV2LnhtbESP3YrCMBSE7xd8h3AEbxZNdetfNYoKLt768wDH5tgW&#10;m5PSRFvffiMseDnMzDfMct2aUjypdoVlBcNBBII4tbrgTMHlvO/PQDiPrLG0TApe5GC96nwtMdG2&#10;4SM9Tz4TAcIuQQW591UipUtzMugGtiIO3s3WBn2QdSZ1jU2Am1KOomgiDRYcFnKsaJdTej89jILb&#10;ofkez5vrr79Mj/Fki8X0al9K9brtZgHCU+s/4f/2QSv4ieJ4Du874Qr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JpWdxQAAAN4AAAAPAAAAAAAAAAAAAAAAAJgCAABkcnMv&#10;ZG93bnJldi54bWxQSwUGAAAAAAQABAD1AAAAigMAAAAA&#10;" stroked="f">
                  <v:textbox>
                    <w:txbxContent>
                      <w:p w:rsidR="00862F6C" w:rsidRPr="00422045" w:rsidRDefault="00862F6C" w:rsidP="003E7B4B">
                        <w:pPr>
                          <w:rPr>
                            <w:rFonts w:asciiTheme="majorHAnsi" w:hAnsiTheme="majorHAnsi" w:cstheme="majorHAnsi"/>
                            <w:szCs w:val="20"/>
                            <w:lang w:val="fr-FR"/>
                          </w:rPr>
                        </w:pPr>
                        <w:r>
                          <w:rPr>
                            <w:rFonts w:asciiTheme="majorHAnsi" w:hAnsiTheme="majorHAnsi" w:cstheme="majorHAnsi"/>
                            <w:szCs w:val="20"/>
                            <w:lang w:val="fr-FR"/>
                          </w:rPr>
                          <w:t xml:space="preserve">Gas Bag &amp; Magnet </w:t>
                        </w:r>
                      </w:p>
                    </w:txbxContent>
                  </v:textbox>
                </v:shape>
                <v:shape id="AutoShape 5748" o:spid="_x0000_s1181" type="#_x0000_t32" style="position:absolute;left:3681;top:3843;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9Ma8YAAADeAAAADwAAAGRycy9kb3ducmV2LnhtbESPzWoCMRSF94LvEK7QjdSMtRaZGmVa&#10;ELTgQqv76+R2EpzcjJOo07dvFkKXh/PHN192rhY3aoP1rGA8ykAQl15brhQcvlfPMxAhImusPZOC&#10;XwqwXPR7c8y1v/OObvtYiTTCIUcFJsYmlzKUhhyGkW+Ik/fjW4cxybaSusV7Gne1fMmyN+nQcnow&#10;2NCnofK8vzoF2834ozgZu/naXex2uirqazU8KvU06Ip3EJG6+B9+tNdawSR7nSaAhJNQ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fTGvGAAAA3gAAAA8AAAAAAAAA&#10;AAAAAAAAoQIAAGRycy9kb3ducmV2LnhtbFBLBQYAAAAABAAEAPkAAACUAwAAAAA=&#10;"/>
                <v:shape id="AutoShape 5749" o:spid="_x0000_s1182" type="#_x0000_t32" style="position:absolute;left:8045;top:3952;width:31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d8cUAAADeAAAADwAAAGRycy9kb3ducmV2LnhtbESPQWsCMRSE7wX/Q3iCt5pVaymrUVQQ&#10;xIvUFtrjY/PcDW5elk3crP/eFIQeh5n5hlmue1uLjlpvHCuYjDMQxIXThksF31/71w8QPiBrrB2T&#10;gjt5WK8GL0vMtYv8Sd05lCJB2OeooAqhyaX0RUUW/dg1xMm7uNZiSLItpW4xJrit5TTL3qVFw2mh&#10;woZ2FRXX880qMPFkuuawi9vjz6/Xkcx97oxSo2G/WYAI1If/8LN90Apm2dt8An930hWQq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kd8cUAAADeAAAADwAAAAAAAAAA&#10;AAAAAAChAgAAZHJzL2Rvd25yZXYueG1sUEsFBgAAAAAEAAQA+QAAAJMDAAAAAA==&#10;">
                  <v:stroke endarrow="block"/>
                </v:shape>
                <v:shape id="AutoShape 5751" o:spid="_x0000_s1183" type="#_x0000_t32" style="position:absolute;left:7914;top:3844;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nGRMcAAADeAAAADwAAAGRycy9kb3ducmV2LnhtbESPQWvCQBSE7wX/w/KEXkrdxFaR1FVE&#10;KIiHQmMOHh+7r0lo9m3cXWP8991CocdhZr5h1tvRdmIgH1rHCvJZBoJYO9NyraA6vT+vQISIbLBz&#10;TAruFGC7mTyssTDuxp80lLEWCcKhQAVNjH0hZdANWQwz1xMn78t5izFJX0vj8ZbgtpPzLFtKiy2n&#10;hQZ72jekv8urVdAeq49qeLpEr1fH/OzzcDp3WqnH6bh7AxFpjP/hv/bBKHjJXhdz+L2TroD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mcZExwAAAN4AAAAPAAAAAAAA&#10;AAAAAAAAAKECAABkcnMvZG93bnJldi54bWxQSwUGAAAAAAQABAD5AAAAlQMAAAAA&#10;"/>
                <v:shape id="Text Box 5752" o:spid="_x0000_s1184" type="#_x0000_t202" style="position:absolute;left:8173;top:3447;width:2316;height: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c0qsMA&#10;AADeAAAADwAAAGRycy9kb3ducmV2LnhtbESP3YrCMBSE7wXfIRzBG1nT9d9qFBUUb3V9gGNzbIvN&#10;SWmytr69EQQvh5n5hlmuG1OIB1Uut6zgtx+BIE6szjlVcPnb/8xAOI+ssbBMCp7kYL1qt5YYa1vz&#10;iR5nn4oAYRejgsz7MpbSJRkZdH1bEgfvZiuDPsgqlbrCOsBNIQdRNJEGcw4LGZa0yyi5n/+Ngtux&#10;7o3n9fXgL9PTaLLFfHq1T6W6nWazAOGp8d/wp33UCobRaDyE951wBe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c0qsMAAADeAAAADwAAAAAAAAAAAAAAAACYAgAAZHJzL2Rv&#10;d25yZXYueG1sUEsFBgAAAAAEAAQA9QAAAIgDAAAAAA==&#10;" stroked="f">
                  <v:textbox>
                    <w:txbxContent>
                      <w:p w:rsidR="00862F6C" w:rsidRPr="00422045" w:rsidRDefault="00862F6C" w:rsidP="003E7B4B">
                        <w:pPr>
                          <w:rPr>
                            <w:rFonts w:asciiTheme="majorHAnsi" w:hAnsiTheme="majorHAnsi" w:cstheme="majorHAnsi"/>
                            <w:szCs w:val="20"/>
                            <w:lang w:val="fr-FR"/>
                          </w:rPr>
                        </w:pPr>
                        <w:r>
                          <w:rPr>
                            <w:rFonts w:asciiTheme="majorHAnsi" w:hAnsiTheme="majorHAnsi" w:cstheme="majorHAnsi"/>
                            <w:szCs w:val="20"/>
                            <w:lang w:val="fr-FR"/>
                          </w:rPr>
                          <w:t>Kaeser &amp; Magnet</w:t>
                        </w:r>
                      </w:p>
                    </w:txbxContent>
                  </v:textbox>
                </v:shape>
                <v:shape id="AutoShape 5753" o:spid="_x0000_s1185" type="#_x0000_t32" style="position:absolute;left:3809;top:3716;width:4224;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z7q8cAAADeAAAADwAAAGRycy9kb3ducmV2LnhtbESPzWrDMBCE74W8g9hAL6WRnT+CGyWE&#10;QKDkUGjiQ46LtLVNrZUjKY779lWg0OMwM98w6+1gW9GTD41jBfkkA0GsnWm4UlCeD68rECEiG2wd&#10;k4IfCrDdjJ7WWBh350/qT7ESCcKhQAV1jF0hZdA1WQwT1xEn78t5izFJX0nj8Z7gtpXTLFtKiw2n&#10;hRo72tekv083q6A5lh9l/3KNXq+O+cXn4XxptVLP42H3BiLSEP/Df+13o2CWzRdzeNxJV0B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PPurxwAAAN4AAAAPAAAAAAAA&#10;AAAAAAAAAKECAABkcnMvZG93bnJldi54bWxQSwUGAAAAAAQABAD5AAAAlQMAAAAA&#10;"/>
                <v:shape id="AutoShape 5754" o:spid="_x0000_s1186" type="#_x0000_t32" style="position:absolute;left:5421;top:1762;width:0;height:3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jv88gAAADeAAAADwAAAGRycy9kb3ducmV2LnhtbESPQUvDQBSE7wX/w/IEL6XdVI1I7LZE&#10;oWCFHlLr/Zl9Zhezb2N2m8R/7wqCx2FmvmHW28m1YqA+WM8KVssMBHHtteVGwel1t7gHESKyxtYz&#10;KfimANvNxWyNhfYjVzQcYyMShEOBCkyMXSFlqA05DEvfESfvw/cOY5J9I3WPY4K7Vl5n2Z10aDkt&#10;GOzoyVD9eTw7BYf96rF8N3b/Un3ZQ74r23Mzf1Pq6nIqH0BEmuJ/+K/9rBXcZLd5Dr930hWQm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yjv88gAAADeAAAADwAAAAAA&#10;AAAAAAAAAAChAgAAZHJzL2Rvd25yZXYueG1sUEsFBgAAAAAEAAQA+QAAAJYDAAAAAA==&#10;"/>
                <v:group id="Group 5755" o:spid="_x0000_s1187" style="position:absolute;left:7218;top:4137;width:3685;height:680" coordorigin="3950,2277" coordsize="5218,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zFLM8cAAADe&#10;AAAADwAAAAAAAAAAAAAAAACqAgAAZHJzL2Rvd25yZXYueG1sUEsFBgAAAAAEAAQA+gAAAJ4DAAAA&#10;AA==&#10;">
                  <v:rect id="Rectangle 5756" o:spid="_x0000_s1188" style="position:absolute;left:3950;top:2277;width:1751;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Ugx8cA&#10;AADeAAAADwAAAGRycy9kb3ducmV2LnhtbESPwW7CMBBE75X4B2uRuBW70EIbMKiiApUjCZfetvGS&#10;pI3XUWwg8PW4UiWOo5l5o5kvO1uLE7W+cqzhaahAEOfOVFxo2Gfrx1cQPiAbrB2Thgt5WC56D3NM&#10;jDvzjk5pKESEsE9QQxlCk0jp85Is+qFriKN3cK3FEGVbSNPiOcJtLUdKTaTFiuNCiQ2tSsp/06PV&#10;8F2N9njdZRtl39bjsO2yn+PXh9aDfvc+AxGoC/fwf/vTaBir55cp/N2JV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1IMfHAAAA3gAAAA8AAAAAAAAAAAAAAAAAmAIAAGRy&#10;cy9kb3ducmV2LnhtbFBLBQYAAAAABAAEAPUAAACMAwAAAAA=&#10;">
                    <v:textbox>
                      <w:txbxContent>
                        <w:p w:rsidR="00862F6C" w:rsidRPr="00B82EEA" w:rsidRDefault="00862F6C" w:rsidP="003E7B4B">
                          <w:pPr>
                            <w:jc w:val="center"/>
                            <w:rPr>
                              <w:rFonts w:asciiTheme="majorHAnsi" w:hAnsiTheme="majorHAnsi" w:cstheme="majorHAnsi"/>
                              <w:szCs w:val="20"/>
                            </w:rPr>
                          </w:pPr>
                          <w:r>
                            <w:rPr>
                              <w:rFonts w:asciiTheme="majorHAnsi" w:hAnsiTheme="majorHAnsi" w:cstheme="majorHAnsi"/>
                              <w:szCs w:val="20"/>
                            </w:rPr>
                            <w:t xml:space="preserve">Circuit Isolated </w:t>
                          </w:r>
                        </w:p>
                      </w:txbxContent>
                    </v:textbox>
                  </v:rect>
                  <v:shape id="Text Box 5757" o:spid="_x0000_s1189" type="#_x0000_t202" style="position:absolute;left:5701;top:2277;width:3467;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3orMUA&#10;AADeAAAADwAAAGRycy9kb3ducmV2LnhtbERPy2oCMRTdF/yHcIVupGZaH9VxopSCoju1RbeXyZ0H&#10;ndxMk3Sc/n2zELo8nHe26U0jOnK+tqzgeZyAIM6trrlU8PmxfVqA8AFZY2OZFPySh8168JBhqu2N&#10;T9SdQyliCPsUFVQhtKmUPq/IoB/bljhyhXUGQ4SulNrhLYabRr4kyVwarDk2VNjSe0X51/nHKFhM&#10;993VHybHSz4vmmUYvXa7b6fU47B/W4EI1Id/8d291womyXQW98Y78Qr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3eisxQAAAN4AAAAPAAAAAAAAAAAAAAAAAJgCAABkcnMv&#10;ZG93bnJldi54bWxQSwUGAAAAAAQABAD1AAAAigMAAAAA&#10;">
                    <v:textbox>
                      <w:txbxContent>
                        <w:p w:rsidR="00862F6C" w:rsidRDefault="00862F6C" w:rsidP="003E7B4B">
                          <w:pPr>
                            <w:rPr>
                              <w:rFonts w:asciiTheme="majorHAnsi" w:hAnsiTheme="majorHAnsi" w:cstheme="majorHAnsi"/>
                              <w:szCs w:val="20"/>
                            </w:rPr>
                          </w:pPr>
                          <w:r>
                            <w:rPr>
                              <w:rFonts w:asciiTheme="majorHAnsi" w:hAnsiTheme="majorHAnsi" w:cstheme="majorHAnsi"/>
                              <w:szCs w:val="20"/>
                            </w:rPr>
                            <w:t>CV</w:t>
                          </w:r>
                          <w:r w:rsidRPr="00B82EEA">
                            <w:rPr>
                              <w:rFonts w:asciiTheme="majorHAnsi" w:hAnsiTheme="majorHAnsi" w:cstheme="majorHAnsi"/>
                              <w:szCs w:val="20"/>
                            </w:rPr>
                            <w:t>5</w:t>
                          </w:r>
                          <w:r>
                            <w:rPr>
                              <w:rFonts w:asciiTheme="majorHAnsi" w:hAnsiTheme="majorHAnsi" w:cstheme="majorHAnsi"/>
                              <w:szCs w:val="20"/>
                            </w:rPr>
                            <w:t>83</w:t>
                          </w:r>
                          <w:r w:rsidRPr="00B82EEA">
                            <w:rPr>
                              <w:rFonts w:asciiTheme="majorHAnsi" w:hAnsiTheme="majorHAnsi" w:cstheme="majorHAnsi"/>
                              <w:szCs w:val="20"/>
                            </w:rPr>
                            <w:t xml:space="preserve"> closing with slope</w:t>
                          </w:r>
                        </w:p>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FV585 opened</w:t>
                          </w:r>
                        </w:p>
                      </w:txbxContent>
                    </v:textbox>
                  </v:shape>
                </v:group>
                <v:group id="Group 5758" o:spid="_x0000_s1190" style="position:absolute;left:7193;top:5177;width:3685;height:680" coordorigin="3950,2277" coordsize="5218,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q7fQccAAADe&#10;AAAADwAAAAAAAAAAAAAAAACqAgAAZHJzL2Rvd25yZXYueG1sUEsFBgAAAAAEAAQA+gAAAJ4DAAAA&#10;AA==&#10;">
                  <v:rect id="Rectangle 5759" o:spid="_x0000_s1191" style="position:absolute;left:3950;top:2277;width:1751;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ByDsYA&#10;AADeAAAADwAAAGRycy9kb3ducmV2LnhtbESPvW7CMBSFdyTewbpI3cAGKtQGDEJUqdqRhKXbJb5N&#10;UuLrKDZJ2qevh0odj86fvt1htI3oqfO1Yw3LhQJBXDhTc6nhkqfzJxA+IBtsHJOGb/Jw2E8nO0yM&#10;G/hMfRZKEUfYJ6ihCqFNpPRFRRb9wrXE0ft0ncUQZVdK0+EQx20jV0ptpMWa40OFLZ0qKm7Z3Wq4&#10;1qsL/pzzV2Wf03V4H/Ov+8eL1g+z8bgFEWgM/+G/9pvRsFaPmwgQcSIKyP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ByDsYAAADeAAAADwAAAAAAAAAAAAAAAACYAgAAZHJz&#10;L2Rvd25yZXYueG1sUEsFBgAAAAAEAAQA9QAAAIsDAAAAAA==&#10;">
                    <v:textbox>
                      <w:txbxContent>
                        <w:p w:rsidR="00862F6C" w:rsidRPr="00422045" w:rsidRDefault="00862F6C" w:rsidP="003E7B4B">
                          <w:pPr>
                            <w:jc w:val="center"/>
                            <w:rPr>
                              <w:rFonts w:asciiTheme="majorHAnsi" w:hAnsiTheme="majorHAnsi" w:cstheme="majorHAnsi"/>
                              <w:szCs w:val="20"/>
                              <w:lang w:val="fr-FR"/>
                            </w:rPr>
                          </w:pPr>
                          <w:r>
                            <w:rPr>
                              <w:rFonts w:asciiTheme="majorHAnsi" w:hAnsiTheme="majorHAnsi" w:cstheme="majorHAnsi"/>
                              <w:szCs w:val="20"/>
                              <w:lang w:val="fr-FR"/>
                            </w:rPr>
                            <w:t>Gas bag closed</w:t>
                          </w:r>
                        </w:p>
                      </w:txbxContent>
                    </v:textbox>
                  </v:rect>
                  <v:shape id="Text Box 5760" o:spid="_x0000_s1192" type="#_x0000_t202" style="position:absolute;left:5701;top:2277;width:3467;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uLjMcA&#10;AADeAAAADwAAAGRycy9kb3ducmV2LnhtbESPQWvCQBSE7wX/w/KEXopurJJqdJVSsOhNrbTXR/aZ&#10;BLNv4+4a03/fLQgeh5n5hlmsOlOLlpyvLCsYDRMQxLnVFRcKjl/rwRSED8gaa8uk4Jc8rJa9pwVm&#10;2t54T+0hFCJC2GeooAyhyaT0eUkG/dA2xNE7WWcwROkKqR3eItzU8jVJUmmw4rhQYkMfJeXnw9Uo&#10;mE427Y/fjnffeXqqZ+Hlrf28OKWe+937HESgLjzC9/ZGKxgnk3QE/3fiF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i4zHAAAA3gAAAA8AAAAAAAAAAAAAAAAAmAIAAGRy&#10;cy9kb3ducmV2LnhtbFBLBQYAAAAABAAEAPUAAACMAwAAAAA=&#10;">
                    <v:textbo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 xml:space="preserve">Close </w:t>
                          </w:r>
                          <w:r w:rsidRPr="00B82EEA">
                            <w:rPr>
                              <w:rFonts w:asciiTheme="majorHAnsi" w:hAnsiTheme="majorHAnsi" w:cstheme="majorHAnsi"/>
                              <w:szCs w:val="20"/>
                            </w:rPr>
                            <w:t>FV58</w:t>
                          </w:r>
                          <w:r>
                            <w:rPr>
                              <w:rFonts w:asciiTheme="majorHAnsi" w:hAnsiTheme="majorHAnsi" w:cstheme="majorHAnsi"/>
                              <w:szCs w:val="20"/>
                            </w:rPr>
                            <w:t>5</w:t>
                          </w:r>
                        </w:p>
                      </w:txbxContent>
                    </v:textbox>
                  </v:shape>
                </v:group>
                <v:group id="Group 5761" o:spid="_x0000_s1193" style="position:absolute;left:7199;top:6283;width:3685;height:680" coordorigin="3950,2277" coordsize="5218,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maHjccAAADe&#10;AAAADwAAAAAAAAAAAAAAAACqAgAAZHJzL2Rvd25yZXYueG1sUEsFBgAAAAAEAAQA+gAAAJ4DAAAA&#10;AA==&#10;">
                  <v:rect id="Rectangle 5762" o:spid="_x0000_s1194" style="position:absolute;left:3950;top:2277;width:1751;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secYA&#10;AADeAAAADwAAAGRycy9kb3ducmV2LnhtbESPQWvCQBSE74X+h+UJvdVdTZEaXaUoFj1qvPT2zD6T&#10;aPZtyK4a++vdQsHjMDPfMNN5Z2txpdZXjjUM+goEce5MxYWGfbZ6/wThA7LB2jFpuJOH+ez1ZYqp&#10;cTfe0nUXChEh7FPUUIbQpFL6vCSLvu8a4ugdXWsxRNkW0rR4i3Bby6FSI2mx4rhQYkOLkvLz7mI1&#10;HKrhHn+32bey41USNl12uvwstX7rdV8TEIG68Az/t9dGQ6I+Rgn83YlX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LsecYAAADeAAAADwAAAAAAAAAAAAAAAACYAgAAZHJz&#10;L2Rvd25yZXYueG1sUEsFBgAAAAAEAAQA9QAAAIsDAAAAAA==&#10;">
                    <v:textbox>
                      <w:txbxContent>
                        <w:p w:rsidR="00862F6C" w:rsidRPr="00422045" w:rsidRDefault="00862F6C" w:rsidP="003E7B4B">
                          <w:pPr>
                            <w:jc w:val="center"/>
                            <w:rPr>
                              <w:rFonts w:asciiTheme="majorHAnsi" w:hAnsiTheme="majorHAnsi" w:cstheme="majorHAnsi"/>
                              <w:szCs w:val="20"/>
                              <w:lang w:val="fr-FR"/>
                            </w:rPr>
                          </w:pPr>
                          <w:r>
                            <w:rPr>
                              <w:rFonts w:asciiTheme="majorHAnsi" w:hAnsiTheme="majorHAnsi" w:cstheme="majorHAnsi"/>
                              <w:szCs w:val="20"/>
                              <w:lang w:val="fr-FR"/>
                            </w:rPr>
                            <w:t>Kaeser open</w:t>
                          </w:r>
                        </w:p>
                      </w:txbxContent>
                    </v:textbox>
                  </v:rect>
                  <v:shape id="Text Box 5763" o:spid="_x0000_s1195" type="#_x0000_t202" style="position:absolute;left:5701;top:2277;width:3467;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oFMcA&#10;AADeAAAADwAAAGRycy9kb3ducmV2LnhtbESPT2vCQBTE7wW/w/KEXkrdWENqU1cRocXe/Ie9PrLP&#10;JDT7Nu5uY/rtXaHgcZiZ3zCzRW8a0ZHztWUF41ECgriwuuZSwWH/8TwF4QOyxsYyKfgjD4v54GGG&#10;ubYX3lK3C6WIEPY5KqhCaHMpfVGRQT+yLXH0TtYZDFG6UmqHlwg3jXxJkkwarDkuVNjSqqLiZ/dr&#10;FEzTdfftvyabY5Gdmrfw9Np9np1Sj8N++Q4iUB/u4f/2WiuYJGmWwu1Ov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KBTHAAAA3gAAAA8AAAAAAAAAAAAAAAAAmAIAAGRy&#10;cy9kb3ducmV2LnhtbFBLBQYAAAAABAAEAPUAAACMAwAAAAA=&#10;">
                    <v:textbo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 xml:space="preserve">Open </w:t>
                          </w:r>
                          <w:r w:rsidRPr="00B82EEA">
                            <w:rPr>
                              <w:rFonts w:asciiTheme="majorHAnsi" w:hAnsiTheme="majorHAnsi" w:cstheme="majorHAnsi"/>
                              <w:szCs w:val="20"/>
                            </w:rPr>
                            <w:t>FV58</w:t>
                          </w:r>
                          <w:r>
                            <w:rPr>
                              <w:rFonts w:asciiTheme="majorHAnsi" w:hAnsiTheme="majorHAnsi" w:cstheme="majorHAnsi"/>
                              <w:szCs w:val="20"/>
                            </w:rPr>
                            <w:t>3</w:t>
                          </w:r>
                        </w:p>
                      </w:txbxContent>
                    </v:textbox>
                  </v:shape>
                </v:group>
                <v:group id="Group 5764" o:spid="_x0000_s1196" style="position:absolute;left:7193;top:7417;width:3685;height:680" coordorigin="3950,2277" coordsize="5218,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Y8f+ccAAADe&#10;AAAADwAAAAAAAAAAAAAAAACqAgAAZHJzL2Rvd25yZXYueG1sUEsFBgAAAAAEAAQA+gAAAJ4DAAAA&#10;AA==&#10;">
                  <v:rect id="Rectangle 5765" o:spid="_x0000_s1197" style="position:absolute;left:3950;top:2277;width:1751;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VP4cYA&#10;AADeAAAADwAAAGRycy9kb3ducmV2LnhtbESPzW7CMBCE75V4B2uReis2P4ogYBBqRdUeIVy4LfGS&#10;BOJ1FBtIefq6UiWOo5n5RrNYdbYWN2p95VjDcKBAEOfOVFxo2GebtykIH5AN1o5Jww95WC17LwtM&#10;jbvzlm67UIgIYZ+ihjKEJpXS5yVZ9APXEEfv5FqLIcq2kKbFe4TbWo6USqTFiuNCiQ29l5Rfdler&#10;4ViN9vjYZp/Kzjbj8N1l5+vhQ+vXfreegwjUhWf4v/1lNIzVJEng706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VP4cYAAADeAAAADwAAAAAAAAAAAAAAAACYAgAAZHJz&#10;L2Rvd25yZXYueG1sUEsFBgAAAAAEAAQA9QAAAIsDAAAAAA==&#10;">
                    <v:textbox>
                      <w:txbxContent>
                        <w:p w:rsidR="00862F6C" w:rsidRPr="00B82EEA" w:rsidRDefault="00862F6C" w:rsidP="003E7B4B">
                          <w:pPr>
                            <w:jc w:val="center"/>
                            <w:rPr>
                              <w:rFonts w:asciiTheme="majorHAnsi" w:hAnsiTheme="majorHAnsi" w:cstheme="majorHAnsi"/>
                              <w:szCs w:val="20"/>
                            </w:rPr>
                          </w:pPr>
                          <w:r>
                            <w:rPr>
                              <w:rFonts w:asciiTheme="majorHAnsi" w:hAnsiTheme="majorHAnsi" w:cstheme="majorHAnsi"/>
                              <w:szCs w:val="20"/>
                            </w:rPr>
                            <w:t>Circuit connected</w:t>
                          </w:r>
                        </w:p>
                      </w:txbxContent>
                    </v:textbox>
                  </v:rect>
                  <v:shape id="Text Box 5766" o:spid="_x0000_s1198" type="#_x0000_t202" style="position:absolute;left:5701;top:2277;width:3467;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62Y8cA&#10;AADeAAAADwAAAGRycy9kb3ducmV2LnhtbESPQWvCQBSE7wX/w/KEXopuWiVqdBURWvRmVfT6yD6T&#10;YPZturuN6b/vFoQeh5n5hlmsOlOLlpyvLCt4HSYgiHOrKy4UnI7vgykIH5A11pZJwQ95WC17TwvM&#10;tL3zJ7WHUIgIYZ+hgjKEJpPS5yUZ9EPbEEfvap3BEKUrpHZ4j3BTy7ckSaXBiuNCiQ1tSspvh2+j&#10;YDrethe/G+3PeXqtZ+Fl0n58OaWe+916DiJQF/7Dj/ZWKxgl43QCf3fiF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utmPHAAAA3gAAAA8AAAAAAAAAAAAAAAAAmAIAAGRy&#10;cy9kb3ducmV2LnhtbFBLBQYAAAAABAAEAPUAAACMAwAAAAA=&#10;">
                    <v:textbox>
                      <w:txbxContent>
                        <w:p w:rsidR="00862F6C" w:rsidRDefault="00862F6C" w:rsidP="003E7B4B">
                          <w:pPr>
                            <w:rPr>
                              <w:rFonts w:asciiTheme="majorHAnsi" w:hAnsiTheme="majorHAnsi" w:cstheme="majorHAnsi"/>
                              <w:szCs w:val="20"/>
                            </w:rPr>
                          </w:pPr>
                          <w:r w:rsidRPr="00B82EEA">
                            <w:rPr>
                              <w:rFonts w:asciiTheme="majorHAnsi" w:hAnsiTheme="majorHAnsi" w:cstheme="majorHAnsi"/>
                              <w:szCs w:val="20"/>
                            </w:rPr>
                            <w:t>CV58</w:t>
                          </w:r>
                          <w:r>
                            <w:rPr>
                              <w:rFonts w:asciiTheme="majorHAnsi" w:hAnsiTheme="majorHAnsi" w:cstheme="majorHAnsi"/>
                              <w:szCs w:val="20"/>
                            </w:rPr>
                            <w:t>3</w:t>
                          </w:r>
                          <w:r w:rsidRPr="00B82EEA">
                            <w:rPr>
                              <w:rFonts w:asciiTheme="majorHAnsi" w:hAnsiTheme="majorHAnsi" w:cstheme="majorHAnsi"/>
                              <w:szCs w:val="20"/>
                            </w:rPr>
                            <w:t xml:space="preserve"> opening with slope</w:t>
                          </w:r>
                        </w:p>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FV583 opened</w:t>
                          </w:r>
                        </w:p>
                      </w:txbxContent>
                    </v:textbox>
                  </v:shape>
                </v:group>
                <v:shape id="AutoShape 5767" o:spid="_x0000_s1199" type="#_x0000_t32" style="position:absolute;left:3810;top:3708;width:0;height:62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WK0MQAAADeAAAADwAAAGRycy9kb3ducmV2LnhtbERPy2oCMRTdF/yHcIVuimZsq8jUKGNB&#10;qIILX/vbye0kdHIzTqJO/94sCi4P5z1bdK4WV2qD9axgNMxAEJdeW64UHA+rwRREiMgaa8+k4I8C&#10;LOa9pxnm2t94R9d9rEQK4ZCjAhNjk0sZSkMOw9A3xIn78a3DmGBbSd3iLYW7Wr5m2UQ6tJwaDDb0&#10;aaj83V+cgu16tCy+jV1vdme7Ha+K+lK9nJR67nfFB4hIXXyI/91fWsFb9j5Je9OddAX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RYrQxAAAAN4AAAAPAAAAAAAAAAAA&#10;AAAAAKECAABkcnMvZG93bnJldi54bWxQSwUGAAAAAAQABAD5AAAAkgMAAAAA&#10;"/>
                <v:shape id="AutoShape 5768" o:spid="_x0000_s1200" type="#_x0000_t32" style="position:absolute;left:2657;top:3931;width:0;height:57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kvS8gAAADeAAAADwAAAGRycy9kb3ducmV2LnhtbESPT2sCMRTE74V+h/AKXopmtVXsapRt&#10;QaiCB//0/ty8bkI3L9tN1O23bwoFj8PM/IaZLztXiwu1wXpWMBxkIIhLry1XCo6HVX8KIkRkjbVn&#10;UvBDAZaL+7s55tpfeUeXfaxEgnDIUYGJscmlDKUhh2HgG+LkffrWYUyyraRu8ZrgrpajLJtIh5bT&#10;gsGG3gyVX/uzU7BdD1+Lk7Hrze7bbseroj5Xjx9K9R66YgYiUhdv4f/2u1bwlD1PXuDvTroCc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AkvS8gAAADeAAAADwAAAAAA&#10;AAAAAAAAAAChAgAAZHJzL2Rvd25yZXYueG1sUEsFBgAAAAAEAAQA+QAAAJYDAAAAAA==&#10;"/>
                <v:shape id="AutoShape 5769" o:spid="_x0000_s1201" type="#_x0000_t32" style="position:absolute;left:3951;top:9656;width:4082;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KhyMUAAADeAAAADwAAAGRycy9kb3ducmV2LnhtbESPT2vCMBjG78K+Q3gHu8hMq6JSjSID&#10;YXgYqD14fEnetcXmTU2y2n375SDs+PD847fZDbYVPfnQOFaQTzIQxNqZhisF5eXwvgIRIrLB1jEp&#10;+KUAu+3LaIOFcQ8+UX+OlUgjHApUUMfYFVIGXZPFMHEdcfK+nbcYk/SVNB4fady2cpplC2mx4fRQ&#10;Y0cfNenb+ccqaI7lV9mP79Hr1TG/+jxcrq1W6u112K9BRBrif/jZ/jQKZtl8mQASTkIBu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7KhyMUAAADeAAAADwAAAAAAAAAA&#10;AAAAAAChAgAAZHJzL2Rvd25yZXYueG1sUEsFBgAAAAAEAAQA+QAAAJMDAAAAAA==&#10;"/>
                <v:shape id="AutoShape 5770" o:spid="_x0000_s1202" type="#_x0000_t32" style="position:absolute;left:11198;top:3933;width:0;height:60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a1kMkAAADeAAAADwAAAGRycy9kb3ducmV2LnhtbESPS2vDMBCE74X+B7GBXEoiO32kOFGC&#10;Wwg0hRzy6H1jbSxRa+VaSuL++6pQ6HGYmW+Y+bJ3jbhQF6xnBfk4A0FceW25VnDYr0bPIEJE1th4&#10;JgXfFGC5uL2ZY6H9lbd02cVaJAiHAhWYGNtCylAZchjGviVO3sl3DmOSXS11h9cEd42cZNmTdGg5&#10;LRhs6dVQ9bk7OwWbdf5SHo1dv2+/7OZxVTbn+u5DqeGgL2cgIvXxP/zXftMK7rOHaQ6/d9IVkIs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mtZDJAAAA3gAAAA8AAAAA&#10;AAAAAAAAAAAAoQIAAGRycy9kb3ducmV2LnhtbFBLBQYAAAAABAAEAPkAAACXAwAAAAA=&#10;"/>
                <v:shape id="AutoShape 5771" o:spid="_x0000_s1203" type="#_x0000_t32" style="position:absolute;left:2341;top:9959;width:8872;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yaJMcAAADeAAAADwAAAGRycy9kb3ducmV2LnhtbESPQWvCQBSE7wX/w/KEXkrdxBaV1FVE&#10;KIiHQmMOHh+7r0lo9m3cXWP8991CocdhZr5h1tvRdmIgH1rHCvJZBoJYO9NyraA6vT+vQISIbLBz&#10;TAruFGC7mTyssTDuxp80lLEWCcKhQAVNjH0hZdANWQwz1xMn78t5izFJX0vj8ZbgtpPzLFtIiy2n&#10;hQZ72jekv8urVdAeq49qeLpEr1fH/OzzcDp3WqnH6bh7AxFpjP/hv/bBKHjJXpdz+L2TroD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LJokxwAAAN4AAAAPAAAAAAAA&#10;AAAAAAAAAKECAABkcnMvZG93bnJldi54bWxQSwUGAAAAAAQABAD5AAAAlQMAAAAA&#10;"/>
                <v:group id="Group 5784" o:spid="_x0000_s1204" style="position:absolute;left:2983;top:4095;width:3685;height:680" coordorigin="3950,2277" coordsize="5218,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PO0y8cAAADe&#10;AAAADwAAAAAAAAAAAAAAAACqAgAAZHJzL2Rvd25yZXYueG1sUEsFBgAAAAAEAAQA+gAAAJ4DAAAA&#10;AA==&#10;">
                  <v:rect id="Rectangle 5785" o:spid="_x0000_s1205" style="position:absolute;left:3950;top:2277;width:1751;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i0McA&#10;AADeAAAADwAAAGRycy9kb3ducmV2LnhtbESPwW7CMBBE70j8g7VIvYFdiGibYlDVigqOEC69beNt&#10;kjZeR7EhKV+PkZA4jmbmjWax6m0tTtT6yrGGx4kCQZw7U3Gh4ZCtx88gfEA2WDsmDf/kYbUcDhaY&#10;Gtfxjk77UIgIYZ+ihjKEJpXS5yVZ9BPXEEfvx7UWQ5RtIU2LXYTbWk6VmkuLFceFEht6Lyn/2x+t&#10;hu9qesDzLvtU9mU9C9s++z1+fWj9MOrfXkEE6sM9fGtvjIaZSp4SuN6JV0Au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S4tDHAAAA3gAAAA8AAAAAAAAAAAAAAAAAmAIAAGRy&#10;cy9kb3ducmV2LnhtbFBLBQYAAAAABAAEAPUAAACMAwAAAAA=&#10;">
                    <v:textbox>
                      <w:txbxContent>
                        <w:p w:rsidR="00862F6C" w:rsidRPr="00B82EEA" w:rsidRDefault="00862F6C" w:rsidP="003E7B4B">
                          <w:pPr>
                            <w:jc w:val="center"/>
                            <w:rPr>
                              <w:rFonts w:asciiTheme="majorHAnsi" w:hAnsiTheme="majorHAnsi" w:cstheme="majorHAnsi"/>
                              <w:szCs w:val="20"/>
                            </w:rPr>
                          </w:pPr>
                          <w:r>
                            <w:rPr>
                              <w:rFonts w:asciiTheme="majorHAnsi" w:hAnsiTheme="majorHAnsi" w:cstheme="majorHAnsi"/>
                              <w:szCs w:val="20"/>
                            </w:rPr>
                            <w:t xml:space="preserve">Circuit Isolated </w:t>
                          </w:r>
                        </w:p>
                      </w:txbxContent>
                    </v:textbox>
                  </v:rect>
                  <v:shape id="Text Box 5786" o:spid="_x0000_s1206" type="#_x0000_t202" style="position:absolute;left:5701;top:2277;width:3467;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bUscA&#10;AADeAAAADwAAAGRycy9kb3ducmV2LnhtbESPQWvCQBSE74X+h+UJXopuWm3U6CpFsOjNquj1kX0m&#10;odm36e4a03/fLRR6HGbmG2ax6kwtWnK+sqzgeZiAIM6trrhQcDpuBlMQPiBrrC2Tgm/ysFo+Piww&#10;0/bOH9QeQiEihH2GCsoQmkxKn5dk0A9tQxy9q3UGQ5SukNrhPcJNLV+SJJUGK44LJTa0Lin/PNyM&#10;gul42178brQ/5+m1noWnSfv+5ZTq97q3OYhAXfgP/7W3WsEoGU9e4fdOv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pG1LHAAAA3gAAAA8AAAAAAAAAAAAAAAAAmAIAAGRy&#10;cy9kb3ducmV2LnhtbFBLBQYAAAAABAAEAPUAAACMAwAAAAA=&#10;">
                    <v:textbox>
                      <w:txbxContent>
                        <w:p w:rsidR="00862F6C" w:rsidRDefault="00862F6C" w:rsidP="003E7B4B">
                          <w:pPr>
                            <w:rPr>
                              <w:rFonts w:asciiTheme="majorHAnsi" w:hAnsiTheme="majorHAnsi" w:cstheme="majorHAnsi"/>
                              <w:szCs w:val="20"/>
                            </w:rPr>
                          </w:pPr>
                          <w:r>
                            <w:rPr>
                              <w:rFonts w:asciiTheme="majorHAnsi" w:hAnsiTheme="majorHAnsi" w:cstheme="majorHAnsi"/>
                              <w:szCs w:val="20"/>
                            </w:rPr>
                            <w:t>CV</w:t>
                          </w:r>
                          <w:r w:rsidRPr="00B82EEA">
                            <w:rPr>
                              <w:rFonts w:asciiTheme="majorHAnsi" w:hAnsiTheme="majorHAnsi" w:cstheme="majorHAnsi"/>
                              <w:szCs w:val="20"/>
                            </w:rPr>
                            <w:t>5</w:t>
                          </w:r>
                          <w:r>
                            <w:rPr>
                              <w:rFonts w:asciiTheme="majorHAnsi" w:hAnsiTheme="majorHAnsi" w:cstheme="majorHAnsi"/>
                              <w:szCs w:val="20"/>
                            </w:rPr>
                            <w:t>83</w:t>
                          </w:r>
                          <w:r w:rsidRPr="00B82EEA">
                            <w:rPr>
                              <w:rFonts w:asciiTheme="majorHAnsi" w:hAnsiTheme="majorHAnsi" w:cstheme="majorHAnsi"/>
                              <w:szCs w:val="20"/>
                            </w:rPr>
                            <w:t xml:space="preserve"> closing with slope</w:t>
                          </w:r>
                        </w:p>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FV583 opened</w:t>
                          </w:r>
                        </w:p>
                      </w:txbxContent>
                    </v:textbox>
                  </v:shape>
                </v:group>
                <v:group id="Group 5787" o:spid="_x0000_s1207" style="position:absolute;left:2957;top:5189;width:3685;height:680" coordorigin="3950,2277" coordsize="5218,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IQXU8cAAADe&#10;AAAADwAAAAAAAAAAAAAAAACqAgAAZHJzL2Rvd25yZXYueG1sUEsFBgAAAAAEAAQA+gAAAJ4DAAAA&#10;AA==&#10;">
                  <v:rect id="Rectangle 5788" o:spid="_x0000_s1208" style="position:absolute;left:3950;top:2277;width:1751;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B8p8cA&#10;AADeAAAADwAAAGRycy9kb3ducmV2LnhtbESPwW7CMBBE75X4B2sr9VbsQgUlxCDUiqocIVx6W+Il&#10;CcTrKDYh7dfXlZA4jmbmjSZd9rYWHbW+cqzhZahAEOfOVFxo2Gfr5zcQPiAbrB2Thh/ysFwMHlJM&#10;jLvylrpdKESEsE9QQxlCk0jp85Is+qFriKN3dK3FEGVbSNPiNcJtLUdKTaTFiuNCiQ29l5Sfdxer&#10;4VCN9vi7zT6Vna3HYdNnp8v3h9ZPj/1qDiJQH+7hW/vLaBir1+kU/u/EK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AfKfHAAAA3gAAAA8AAAAAAAAAAAAAAAAAmAIAAGRy&#10;cy9kb3ducmV2LnhtbFBLBQYAAAAABAAEAPUAAACMAwAAAAA=&#10;">
                    <v:textbox>
                      <w:txbxContent>
                        <w:p w:rsidR="00862F6C" w:rsidRPr="00422045" w:rsidRDefault="00862F6C" w:rsidP="003E7B4B">
                          <w:pPr>
                            <w:jc w:val="center"/>
                            <w:rPr>
                              <w:rFonts w:asciiTheme="majorHAnsi" w:hAnsiTheme="majorHAnsi" w:cstheme="majorHAnsi"/>
                              <w:szCs w:val="20"/>
                              <w:lang w:val="fr-FR"/>
                            </w:rPr>
                          </w:pPr>
                          <w:r>
                            <w:rPr>
                              <w:rFonts w:asciiTheme="majorHAnsi" w:hAnsiTheme="majorHAnsi" w:cstheme="majorHAnsi"/>
                              <w:szCs w:val="20"/>
                              <w:lang w:val="fr-FR"/>
                            </w:rPr>
                            <w:t>Kaeser closed</w:t>
                          </w:r>
                        </w:p>
                      </w:txbxContent>
                    </v:textbox>
                  </v:rect>
                  <v:shape id="Text Box 5789" o:spid="_x0000_s1209" type="#_x0000_t202" style="position:absolute;left:5701;top:2277;width:3467;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i0zMQA&#10;AADeAAAADwAAAGRycy9kb3ducmV2LnhtbERPz2vCMBS+D/wfwhN2EU2dUrUaRYQNd9tU9Pponm2x&#10;ealJVrv/fjkIO358v1ebztSiJecrywrGowQEcW51xYWC0/F9OAfhA7LG2jIp+CUPm3XvZYWZtg/+&#10;pvYQChFD2GeooAyhyaT0eUkG/cg2xJG7WmcwROgKqR0+Yrip5VuSpNJgxbGhxIZ2JeW3w49RMJ/u&#10;24v/nHyd8/RaL8Jg1n7cnVKv/W67BBGoC//ip3uvFUyS6SzujXfiF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otMzEAAAA3gAAAA8AAAAAAAAAAAAAAAAAmAIAAGRycy9k&#10;b3ducmV2LnhtbFBLBQYAAAAABAAEAPUAAACJAwAAAAA=&#10;">
                    <v:textbo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 xml:space="preserve">Close </w:t>
                          </w:r>
                          <w:r w:rsidRPr="00B82EEA">
                            <w:rPr>
                              <w:rFonts w:asciiTheme="majorHAnsi" w:hAnsiTheme="majorHAnsi" w:cstheme="majorHAnsi"/>
                              <w:szCs w:val="20"/>
                            </w:rPr>
                            <w:t>FV58</w:t>
                          </w:r>
                          <w:r>
                            <w:rPr>
                              <w:rFonts w:asciiTheme="majorHAnsi" w:hAnsiTheme="majorHAnsi" w:cstheme="majorHAnsi"/>
                              <w:szCs w:val="20"/>
                            </w:rPr>
                            <w:t>3</w:t>
                          </w:r>
                        </w:p>
                      </w:txbxContent>
                    </v:textbox>
                  </v:shape>
                </v:group>
                <v:group id="Group 5790" o:spid="_x0000_s1210" style="position:absolute;left:2963;top:6295;width:3685;height:680" coordorigin="3950,2277" coordsize="5218,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FEbgyHIAAAA&#10;3gAAAA8AAAAAAAAAAAAAAAAAqgIAAGRycy9kb3ducmV2LnhtbFBLBQYAAAAABAAEAPoAAACfAwAA&#10;AAA=&#10;">
                  <v:rect id="Rectangle 5791" o:spid="_x0000_s1211" style="position:absolute;left:3950;top:2277;width:1751;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yU9MYA&#10;AADeAAAADwAAAGRycy9kb3ducmV2LnhtbESPvW7CMBSF90p9B+tW6lbsJhWiAYMqEBUdISxst/El&#10;SRtfR7FJQp++HpAYj86fvsVqtI3oqfO1Yw2vEwWCuHCm5lLDMd++zED4gGywcUwaruRhtXx8WGBm&#10;3MB76g+hFHGEfYYaqhDaTEpfVGTRT1xLHL2z6yyGKLtSmg6HOG4bmSg1lRZrjg8VtrSuqPg9XKyG&#10;7zo54t8+/1T2fZuGrzH/uZw2Wj8/jR9zEIHGcA/f2jujIVVvswgQcSIK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yU9MYAAADeAAAADwAAAAAAAAAAAAAAAACYAgAAZHJz&#10;L2Rvd25yZXYueG1sUEsFBgAAAAAEAAQA9QAAAIsDAAAAAA==&#10;">
                    <v:textbox>
                      <w:txbxContent>
                        <w:p w:rsidR="00862F6C" w:rsidRPr="00422045" w:rsidRDefault="00862F6C" w:rsidP="003E7B4B">
                          <w:pPr>
                            <w:jc w:val="center"/>
                            <w:rPr>
                              <w:rFonts w:asciiTheme="majorHAnsi" w:hAnsiTheme="majorHAnsi" w:cstheme="majorHAnsi"/>
                              <w:szCs w:val="20"/>
                              <w:lang w:val="fr-FR"/>
                            </w:rPr>
                          </w:pPr>
                          <w:r>
                            <w:rPr>
                              <w:rFonts w:asciiTheme="majorHAnsi" w:hAnsiTheme="majorHAnsi" w:cstheme="majorHAnsi"/>
                              <w:szCs w:val="20"/>
                              <w:lang w:val="fr-FR"/>
                            </w:rPr>
                            <w:t>Gas bag  open</w:t>
                          </w:r>
                        </w:p>
                      </w:txbxContent>
                    </v:textbox>
                  </v:rect>
                  <v:shape id="Text Box 5792" o:spid="_x0000_s1212" type="#_x0000_t202" style="position:absolute;left:5701;top:2277;width:3467;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dtdscA&#10;AADeAAAADwAAAGRycy9kb3ducmV2LnhtbESPQWvCQBSE74X+h+UJvRTdWEVjdJVSsOjNquj1kX0m&#10;wezbdHeN6b/vFoQeh5n5hlmsOlOLlpyvLCsYDhIQxLnVFRcKjod1PwXhA7LG2jIp+CEPq+Xz0wIz&#10;be/8Re0+FCJC2GeooAyhyaT0eUkG/cA2xNG7WGcwROkKqR3eI9zU8i1JJtJgxXGhxIY+Ssqv+5tR&#10;kI437dlvR7tTPrnUs/A6bT+/nVIvve59DiJQF/7Dj/ZGKxgl43QIf3fiF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bXbHAAAA3gAAAA8AAAAAAAAAAAAAAAAAmAIAAGRy&#10;cy9kb3ducmV2LnhtbFBLBQYAAAAABAAEAPUAAACMAwAAAAA=&#10;">
                    <v:textbo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 xml:space="preserve">Open </w:t>
                          </w:r>
                          <w:r w:rsidRPr="00B82EEA">
                            <w:rPr>
                              <w:rFonts w:asciiTheme="majorHAnsi" w:hAnsiTheme="majorHAnsi" w:cstheme="majorHAnsi"/>
                              <w:szCs w:val="20"/>
                            </w:rPr>
                            <w:t>FV58</w:t>
                          </w:r>
                          <w:r>
                            <w:rPr>
                              <w:rFonts w:asciiTheme="majorHAnsi" w:hAnsiTheme="majorHAnsi" w:cstheme="majorHAnsi"/>
                              <w:szCs w:val="20"/>
                            </w:rPr>
                            <w:t>5</w:t>
                          </w:r>
                        </w:p>
                      </w:txbxContent>
                    </v:textbox>
                  </v:shape>
                </v:group>
                <v:group id="Group 5793" o:spid="_x0000_s1213" style="position:absolute;left:2957;top:7429;width:3685;height:680" coordorigin="3950,2277" coordsize="5218,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mphd8cAAADe&#10;AAAADwAAAAAAAAAAAAAAAACqAgAAZHJzL2Rvd25yZXYueG1sUEsFBgAAAAAEAAQA+gAAAJ4DAAAA&#10;AA==&#10;">
                  <v:rect id="Rectangle 5794" o:spid="_x0000_s1214" style="position:absolute;left:3950;top:2277;width:1751;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4Kg8YA&#10;AADeAAAADwAAAGRycy9kb3ducmV2LnhtbESPQWvCQBSE7wX/w/KE3uquRopGV5EWS3vUePH2zD6T&#10;aPZtyK6a+uu7BcHjMDPfMPNlZ2txpdZXjjUMBwoEce5MxYWGXbZ+m4DwAdlg7Zg0/JKH5aL3MsfU&#10;uBtv6LoNhYgQ9ilqKENoUil9XpJFP3ANcfSOrrUYomwLaVq8Rbit5Uipd2mx4rhQYkMfJeXn7cVq&#10;OFSjHd432Zey03USfrrsdNl/av3a71YzEIG68Aw/2t9GQ6LGkwT+78Qr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4Kg8YAAADeAAAADwAAAAAAAAAAAAAAAACYAgAAZHJz&#10;L2Rvd25yZXYueG1sUEsFBgAAAAAEAAQA9QAAAIsDAAAAAA==&#10;">
                    <v:textbox>
                      <w:txbxContent>
                        <w:p w:rsidR="00862F6C" w:rsidRPr="00B82EEA" w:rsidRDefault="00862F6C" w:rsidP="003E7B4B">
                          <w:pPr>
                            <w:jc w:val="center"/>
                            <w:rPr>
                              <w:rFonts w:asciiTheme="majorHAnsi" w:hAnsiTheme="majorHAnsi" w:cstheme="majorHAnsi"/>
                              <w:szCs w:val="20"/>
                            </w:rPr>
                          </w:pPr>
                          <w:r>
                            <w:rPr>
                              <w:rFonts w:asciiTheme="majorHAnsi" w:hAnsiTheme="majorHAnsi" w:cstheme="majorHAnsi"/>
                              <w:szCs w:val="20"/>
                            </w:rPr>
                            <w:t>Circuit connected</w:t>
                          </w:r>
                        </w:p>
                      </w:txbxContent>
                    </v:textbox>
                  </v:rect>
                  <v:shape id="Text Box 5795" o:spid="_x0000_s1215" type="#_x0000_t202" style="position:absolute;left:5701;top:2277;width:3467;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O7scA&#10;AADeAAAADwAAAGRycy9kb3ducmV2LnhtbESPT2vCQBTE70K/w/IKvYhuWoPG6CoitNhb/YNeH9ln&#10;Esy+TXe3Mf323UKhx2FmfsMs171pREfO15YVPI8TEMSF1TWXCk7H11EGwgdkjY1lUvBNHtarh8ES&#10;c23vvKfuEEoRIexzVFCF0OZS+qIig35sW+LoXa0zGKJ0pdQO7xFuGvmSJFNpsOa4UGFL24qK2+HL&#10;KMjSXXfx75OPczG9NvMwnHVvn06pp8d+swARqA//4b/2TiuYJGmWwu+de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zu7HAAAA3gAAAA8AAAAAAAAAAAAAAAAAmAIAAGRy&#10;cy9kb3ducmV2LnhtbFBLBQYAAAAABAAEAPUAAACMAwAAAAA=&#10;">
                    <v:textbox>
                      <w:txbxContent>
                        <w:p w:rsidR="00862F6C" w:rsidRDefault="00862F6C" w:rsidP="003E7B4B">
                          <w:pPr>
                            <w:rPr>
                              <w:rFonts w:asciiTheme="majorHAnsi" w:hAnsiTheme="majorHAnsi" w:cstheme="majorHAnsi"/>
                              <w:szCs w:val="20"/>
                            </w:rPr>
                          </w:pPr>
                          <w:r w:rsidRPr="00B82EEA">
                            <w:rPr>
                              <w:rFonts w:asciiTheme="majorHAnsi" w:hAnsiTheme="majorHAnsi" w:cstheme="majorHAnsi"/>
                              <w:szCs w:val="20"/>
                            </w:rPr>
                            <w:t>CV58</w:t>
                          </w:r>
                          <w:r>
                            <w:rPr>
                              <w:rFonts w:asciiTheme="majorHAnsi" w:hAnsiTheme="majorHAnsi" w:cstheme="majorHAnsi"/>
                              <w:szCs w:val="20"/>
                            </w:rPr>
                            <w:t>3</w:t>
                          </w:r>
                          <w:r w:rsidRPr="00B82EEA">
                            <w:rPr>
                              <w:rFonts w:asciiTheme="majorHAnsi" w:hAnsiTheme="majorHAnsi" w:cstheme="majorHAnsi"/>
                              <w:szCs w:val="20"/>
                            </w:rPr>
                            <w:t xml:space="preserve"> opening with slope</w:t>
                          </w:r>
                        </w:p>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FV585 opened</w:t>
                          </w:r>
                        </w:p>
                      </w:txbxContent>
                    </v:textbox>
                  </v:shape>
                </v:group>
                <v:shape id="AutoShape 5796" o:spid="_x0000_s1216" type="#_x0000_t32" style="position:absolute;left:2669;top:3952;width:113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q6WcgAAADeAAAADwAAAGRycy9kb3ducmV2LnhtbESPT2vCQBTE70K/w/IKvemmrVZJXUVK&#10;xVDw0PgHentkn5u02bchu2r89l1B8DjMzG+Y6byztThR6yvHCp4HCQjiwumKjYLtZtmfgPABWWPt&#10;mBRcyMN89tCbYqrdmb/plAcjIoR9igrKEJpUSl+UZNEPXEMcvYNrLYYoWyN1i+cIt7V8SZI3abHi&#10;uFBiQx8lFX/50SrAPS/2X3r1s8sOY/9pzHAtfzOlnh67xTuIQF24h2/tTCt4TYaTEVzvxCsg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gq6WcgAAADeAAAADwAAAAAA&#10;AAAAAAAAAAChAgAAZHJzL2Rvd25yZXYueG1sUEsFBgAAAAAEAAQA+QAAAJYDAAAAAA==&#10;">
                  <v:stroke startarrow="block"/>
                </v:shape>
                <v:shape id="Text Box 5773" o:spid="_x0000_s1217" type="#_x0000_t202" style="position:absolute;left:3898;top:4771;width:1811;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BDYsYA&#10;AADeAAAADwAAAGRycy9kb3ducmV2LnhtbESPT2sCMRTE74LfITyhN03aqtjtRimK0JOitoXeHpu3&#10;f+jmZdlEd/vtjSB4HGbmN0y66m0tLtT6yrGG54kCQZw5U3Gh4eu0HS9A+IBssHZMGv7Jw2o5HKSY&#10;GNfxgS7HUIgIYZ+ghjKEJpHSZyVZ9BPXEEcvd63FEGVbSNNiF+G2li9KzaXFiuNCiQ2tS8r+jmer&#10;4XuX//5M1b7Y2FnTuV5Jtm9S66dR//EOIlAfHuF7+9NoeFXTxRxud+IV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5BDYsYAAADeAAAADwAAAAAAAAAAAAAAAACYAgAAZHJz&#10;L2Rvd25yZXYueG1sUEsFBgAAAAAEAAQA9QAAAIsDAAAAAA==&#10;" filled="f" stroked="f">
                  <v:textbox>
                    <w:txbxContent>
                      <w:p w:rsidR="00862F6C" w:rsidRPr="00B82EEA" w:rsidRDefault="00862F6C" w:rsidP="003E7B4B">
                        <w:pPr>
                          <w:rPr>
                            <w:rFonts w:asciiTheme="majorHAnsi" w:hAnsiTheme="majorHAnsi" w:cstheme="majorHAnsi"/>
                            <w:szCs w:val="20"/>
                          </w:rPr>
                        </w:pPr>
                        <w:r w:rsidRPr="00B82EEA">
                          <w:rPr>
                            <w:rFonts w:asciiTheme="majorHAnsi" w:hAnsiTheme="majorHAnsi" w:cstheme="majorHAnsi"/>
                            <w:szCs w:val="20"/>
                          </w:rPr>
                          <w:t>CV58</w:t>
                        </w:r>
                        <w:r>
                          <w:rPr>
                            <w:rFonts w:asciiTheme="majorHAnsi" w:hAnsiTheme="majorHAnsi" w:cstheme="majorHAnsi"/>
                            <w:szCs w:val="20"/>
                          </w:rPr>
                          <w:t>3</w:t>
                        </w:r>
                        <w:r w:rsidRPr="00B82EEA">
                          <w:rPr>
                            <w:rFonts w:asciiTheme="majorHAnsi" w:hAnsiTheme="majorHAnsi" w:cstheme="majorHAnsi"/>
                            <w:szCs w:val="20"/>
                          </w:rPr>
                          <w:t xml:space="preserve"> closed</w:t>
                        </w:r>
                      </w:p>
                    </w:txbxContent>
                  </v:textbox>
                </v:shape>
                <v:shape id="Text Box 5779" o:spid="_x0000_s1218" type="#_x0000_t202" style="position:absolute;left:3891;top:5819;width:1811;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zm+ccA&#10;AADeAAAADwAAAGRycy9kb3ducmV2LnhtbESPT2vCQBTE74LfYXlCb7qr1WrTbERaCj1V6p9Cb4/s&#10;Mwlm34bs1qTfvisIHoeZ+Q2Trntbiwu1vnKsYTpRIIhzZyouNBz27+MVCB+QDdaOScMfeVhnw0GK&#10;iXEdf9FlFwoRIewT1FCG0CRS+rwki37iGuLonVxrMUTZFtK02EW4reVMqSdpseK4UGJDryXl592v&#10;1XD8PP18z9W2eLOLpnO9kmyfpdYPo37zAiJQH+7hW/vDaHhU89USrnfi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c5vnHAAAA3gAAAA8AAAAAAAAAAAAAAAAAmAIAAGRy&#10;cy9kb3ducmV2LnhtbFBLBQYAAAAABAAEAPUAAACMAwAAAAA=&#10;" filled="f" stroked="f">
                  <v:textbo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FV583 closed</w:t>
                        </w:r>
                        <w:r w:rsidRPr="00B82EEA">
                          <w:rPr>
                            <w:rFonts w:asciiTheme="majorHAnsi" w:hAnsiTheme="majorHAnsi" w:cstheme="majorHAnsi"/>
                            <w:noProof/>
                            <w:szCs w:val="20"/>
                            <w:lang w:val="sv-SE" w:eastAsia="sv-SE"/>
                          </w:rPr>
                          <w:drawing>
                            <wp:inline distT="0" distB="0" distL="0" distR="0">
                              <wp:extent cx="967105" cy="175837"/>
                              <wp:effectExtent l="25400" t="0" r="0" b="0"/>
                              <wp:docPr id="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967105" cy="175837"/>
                                      </a:xfrm>
                                      <a:prstGeom prst="rect">
                                        <a:avLst/>
                                      </a:prstGeom>
                                      <a:noFill/>
                                      <a:ln w="9525">
                                        <a:noFill/>
                                        <a:miter lim="800000"/>
                                        <a:headEnd/>
                                        <a:tailEnd/>
                                      </a:ln>
                                    </pic:spPr>
                                  </pic:pic>
                                </a:graphicData>
                              </a:graphic>
                            </wp:inline>
                          </w:drawing>
                        </w:r>
                      </w:p>
                    </w:txbxContent>
                  </v:textbox>
                </v:shape>
                <v:shape id="Text Box 5782" o:spid="_x0000_s1219" type="#_x0000_t202" style="position:absolute;left:3920;top:6979;width:1811;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yi8EA&#10;AADeAAAADwAAAGRycy9kb3ducmV2LnhtbERPy4rCMBTdD/gP4QruNPGJVqPIDAOuHHyCu0tzbYvN&#10;TWkytv69WQzM8nDeq01rS/Gk2heONQwHCgRx6kzBmYbz6bs/B+EDssHSMWl4kYfNuvOxwsS4hg/0&#10;PIZMxBD2CWrIQ6gSKX2ak0U/cBVx5O6uthgirDNpamxiuC3lSKmZtFhwbMixos+c0sfx12q47O+3&#10;60T9ZF92WjWuVZLtQmrd67bbJYhAbfgX/7l3RsNYTeZxb7wTr4B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1DcovBAAAA3gAAAA8AAAAAAAAAAAAAAAAAmAIAAGRycy9kb3du&#10;cmV2LnhtbFBLBQYAAAAABAAEAPUAAACGAwAAAAA=&#10;" filled="f" stroked="f">
                  <v:textbo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FV585 opened</w:t>
                        </w:r>
                        <w:r w:rsidRPr="00B82EEA">
                          <w:rPr>
                            <w:rFonts w:asciiTheme="majorHAnsi" w:hAnsiTheme="majorHAnsi" w:cstheme="majorHAnsi"/>
                            <w:noProof/>
                            <w:szCs w:val="20"/>
                            <w:lang w:val="sv-SE" w:eastAsia="sv-SE"/>
                          </w:rPr>
                          <w:drawing>
                            <wp:inline distT="0" distB="0" distL="0" distR="0">
                              <wp:extent cx="967105" cy="175837"/>
                              <wp:effectExtent l="25400" t="0" r="0" b="0"/>
                              <wp:docPr id="1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967105" cy="175837"/>
                                      </a:xfrm>
                                      <a:prstGeom prst="rect">
                                        <a:avLst/>
                                      </a:prstGeom>
                                      <a:noFill/>
                                      <a:ln w="9525">
                                        <a:noFill/>
                                        <a:miter lim="800000"/>
                                        <a:headEnd/>
                                        <a:tailEnd/>
                                      </a:ln>
                                    </pic:spPr>
                                  </pic:pic>
                                </a:graphicData>
                              </a:graphic>
                            </wp:inline>
                          </w:drawing>
                        </w:r>
                      </w:p>
                    </w:txbxContent>
                  </v:textbox>
                </v:shape>
                <v:shape id="Text Box 5776" o:spid="_x0000_s1220" type="#_x0000_t202" style="position:absolute;left:3991;top:9629;width:2125;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XEMUA&#10;AADeAAAADwAAAGRycy9kb3ducmV2LnhtbESPW2sCMRSE3wv+h3CEvtXEK+5qFFEKfVLUttC3w+bs&#10;BTcnyyZ1t/++EQp9HGbmG2a97W0t7tT6yrGG8UiBIM6cqbjQ8H59fVmC8AHZYO2YNPyQh+1m8LTG&#10;1LiOz3S/hEJECPsUNZQhNKmUPivJoh+5hjh6uWsthijbQpoWuwi3tZwotZAWK44LJTa0Lym7Xb6t&#10;ho9j/vU5U6fiYOdN53ol2SZS6+dhv1uBCNSH//Bf+81omKrZMoHHnXgF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9cQxQAAAN4AAAAPAAAAAAAAAAAAAAAAAJgCAABkcnMv&#10;ZG93bnJldi54bWxQSwUGAAAAAAQABAD1AAAAigMAAAAA&#10;" filled="f" stroked="f">
                  <v:textbox>
                    <w:txbxContent>
                      <w:p w:rsidR="00862F6C" w:rsidRPr="006F52CB" w:rsidRDefault="00862F6C" w:rsidP="003E7B4B">
                        <w:pPr>
                          <w:rPr>
                            <w:rFonts w:asciiTheme="majorHAnsi" w:hAnsiTheme="majorHAnsi" w:cstheme="majorHAnsi"/>
                            <w:szCs w:val="20"/>
                            <w:lang w:val="fr-FR"/>
                          </w:rPr>
                        </w:pPr>
                        <w:r>
                          <w:rPr>
                            <w:rFonts w:asciiTheme="majorHAnsi" w:hAnsiTheme="majorHAnsi" w:cstheme="majorHAnsi"/>
                            <w:szCs w:val="20"/>
                            <w:lang w:val="fr-FR"/>
                          </w:rPr>
                          <w:t>Kaeser &amp; Magnet</w:t>
                        </w:r>
                      </w:p>
                    </w:txbxContent>
                  </v:textbox>
                </v:shape>
                <v:shape id="Text Box 5735" o:spid="_x0000_s1221" type="#_x0000_t202" style="position:absolute;left:8121;top:4792;width:1811;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zoUMUA&#10;AADeAAAADwAAAGRycy9kb3ducmV2LnhtbESPzWrCQBSF9wXfYbiCu2bGaotGx1BaCl1ZTFVwd8lc&#10;k2DmTshMk/TtnUWhy8P549tmo21ET52vHWuYJwoEceFMzaWG4/fH4wqED8gGG8ek4Zc8ZLvJwxZT&#10;4wY+UJ+HUsQR9ilqqEJoUyl9UZFFn7iWOHpX11kMUXalNB0Ocdw28kmpF2mx5vhQYUtvFRW3/Mdq&#10;OO2vl/NSfZXv9rkd3Kgk27XUejYdXzcgAo3hP/zX/jQaFmq5jgARJ6KA3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7OhQxQAAAN4AAAAPAAAAAAAAAAAAAAAAAJgCAABkcnMv&#10;ZG93bnJldi54bWxQSwUGAAAAAAQABAD1AAAAigMAAAAA&#10;" filled="f" stroked="f">
                  <v:textbox>
                    <w:txbxContent>
                      <w:p w:rsidR="00862F6C" w:rsidRPr="00B82EEA" w:rsidRDefault="00862F6C" w:rsidP="003E7B4B">
                        <w:pPr>
                          <w:rPr>
                            <w:rFonts w:asciiTheme="majorHAnsi" w:hAnsiTheme="majorHAnsi" w:cstheme="majorHAnsi"/>
                            <w:szCs w:val="20"/>
                          </w:rPr>
                        </w:pPr>
                        <w:r w:rsidRPr="00B82EEA">
                          <w:rPr>
                            <w:rFonts w:asciiTheme="majorHAnsi" w:hAnsiTheme="majorHAnsi" w:cstheme="majorHAnsi"/>
                            <w:szCs w:val="20"/>
                          </w:rPr>
                          <w:t>CV58</w:t>
                        </w:r>
                        <w:r>
                          <w:rPr>
                            <w:rFonts w:asciiTheme="majorHAnsi" w:hAnsiTheme="majorHAnsi" w:cstheme="majorHAnsi"/>
                            <w:szCs w:val="20"/>
                          </w:rPr>
                          <w:t>3</w:t>
                        </w:r>
                        <w:r w:rsidRPr="00B82EEA">
                          <w:rPr>
                            <w:rFonts w:asciiTheme="majorHAnsi" w:hAnsiTheme="majorHAnsi" w:cstheme="majorHAnsi"/>
                            <w:szCs w:val="20"/>
                          </w:rPr>
                          <w:t xml:space="preserve"> closed</w:t>
                        </w:r>
                      </w:p>
                    </w:txbxContent>
                  </v:textbox>
                </v:shape>
                <v:shape id="Text Box 5741" o:spid="_x0000_s1222" type="#_x0000_t202" style="position:absolute;left:8115;top:5861;width:1811;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BNy8UA&#10;AADeAAAADwAAAGRycy9kb3ducmV2LnhtbESPS2vDMBCE74X8B7GB3hopTxLXSggJhZ4S8miht8Va&#10;P4i1MpYau/++ChR6HGbmGybd9LYWd2p95VjDeKRAEGfOVFxouF7eXpYgfEA2WDsmDT/kYbMePKWY&#10;GNfxie7nUIgIYZ+ghjKEJpHSZyVZ9CPXEEcvd63FEGVbSNNiF+G2lhOlFtJixXGhxIZ2JWW387fV&#10;8HHIvz5n6ljs7bzpXK8k25XU+nnYb19BBOrDf/iv/W40TNVsNYbHnXgF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E3LxQAAAN4AAAAPAAAAAAAAAAAAAAAAAJgCAABkcnMv&#10;ZG93bnJldi54bWxQSwUGAAAAAAQABAD1AAAAigMAAAAA&#10;" filled="f" stroked="f">
                  <v:textbo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FV585 closed</w:t>
                        </w:r>
                        <w:r w:rsidRPr="00B82EEA">
                          <w:rPr>
                            <w:rFonts w:asciiTheme="majorHAnsi" w:hAnsiTheme="majorHAnsi" w:cstheme="majorHAnsi"/>
                            <w:noProof/>
                            <w:szCs w:val="20"/>
                            <w:lang w:val="sv-SE" w:eastAsia="sv-SE"/>
                          </w:rPr>
                          <w:drawing>
                            <wp:inline distT="0" distB="0" distL="0" distR="0">
                              <wp:extent cx="967105" cy="175837"/>
                              <wp:effectExtent l="25400" t="0" r="0" b="0"/>
                              <wp:docPr id="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967105" cy="175837"/>
                                      </a:xfrm>
                                      <a:prstGeom prst="rect">
                                        <a:avLst/>
                                      </a:prstGeom>
                                      <a:noFill/>
                                      <a:ln w="9525">
                                        <a:noFill/>
                                        <a:miter lim="800000"/>
                                        <a:headEnd/>
                                        <a:tailEnd/>
                                      </a:ln>
                                    </pic:spPr>
                                  </pic:pic>
                                </a:graphicData>
                              </a:graphic>
                            </wp:inline>
                          </w:drawing>
                        </w:r>
                      </w:p>
                    </w:txbxContent>
                  </v:textbox>
                </v:shape>
                <v:shape id="Text Box 5744" o:spid="_x0000_s1223" type="#_x0000_t202" style="position:absolute;left:8156;top:6944;width:1811;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LTvMYA&#10;AADeAAAADwAAAGRycy9kb3ducmV2LnhtbESPT2sCMRTE74LfITzBmya1Vup2o4il0JPFtS309ti8&#10;/UM3L8smuttv3wiCx2FmfsOk28E24kKdrx1reJgrEMS5MzWXGj5Pb7NnED4gG2wck4Y/8rDdjEcp&#10;Jsb1fKRLFkoRIewT1FCF0CZS+rwii37uWuLoFa6zGKLsSmk67CPcNnKh1EparDkuVNjSvqL8Nztb&#10;DV+H4ud7qT7KV/vU9m5Qku1aaj2dDLsXEIGGcA/f2u9Gw6NarhdwvROv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LTvMYAAADeAAAADwAAAAAAAAAAAAAAAACYAgAAZHJz&#10;L2Rvd25yZXYueG1sUEsFBgAAAAAEAAQA9QAAAIsDAAAAAA==&#10;" filled="f" stroked="f">
                  <v:textbox>
                    <w:txbxContent>
                      <w:p w:rsidR="00862F6C" w:rsidRPr="00B82EEA" w:rsidRDefault="00862F6C" w:rsidP="003E7B4B">
                        <w:pPr>
                          <w:rPr>
                            <w:rFonts w:asciiTheme="majorHAnsi" w:hAnsiTheme="majorHAnsi" w:cstheme="majorHAnsi"/>
                            <w:szCs w:val="20"/>
                          </w:rPr>
                        </w:pPr>
                        <w:r>
                          <w:rPr>
                            <w:rFonts w:asciiTheme="majorHAnsi" w:hAnsiTheme="majorHAnsi" w:cstheme="majorHAnsi"/>
                            <w:szCs w:val="20"/>
                          </w:rPr>
                          <w:t>FV583 opened</w:t>
                        </w:r>
                        <w:r w:rsidRPr="00B82EEA">
                          <w:rPr>
                            <w:rFonts w:asciiTheme="majorHAnsi" w:hAnsiTheme="majorHAnsi" w:cstheme="majorHAnsi"/>
                            <w:noProof/>
                            <w:szCs w:val="20"/>
                            <w:lang w:val="sv-SE" w:eastAsia="sv-SE"/>
                          </w:rPr>
                          <w:drawing>
                            <wp:inline distT="0" distB="0" distL="0" distR="0">
                              <wp:extent cx="967105" cy="175837"/>
                              <wp:effectExtent l="25400" t="0" r="0" b="0"/>
                              <wp:docPr id="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967105" cy="175837"/>
                                      </a:xfrm>
                                      <a:prstGeom prst="rect">
                                        <a:avLst/>
                                      </a:prstGeom>
                                      <a:noFill/>
                                      <a:ln w="9525">
                                        <a:noFill/>
                                        <a:miter lim="800000"/>
                                        <a:headEnd/>
                                        <a:tailEnd/>
                                      </a:ln>
                                    </pic:spPr>
                                  </pic:pic>
                                </a:graphicData>
                              </a:graphic>
                            </wp:inline>
                          </w:drawing>
                        </w:r>
                      </w:p>
                    </w:txbxContent>
                  </v:textbox>
                </v:shape>
                <v:shape id="Text Box 5738" o:spid="_x0000_s1224" type="#_x0000_t202" style="position:absolute;left:6035;top:9288;width:2359;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52J8YA&#10;AADeAAAADwAAAGRycy9kb3ducmV2LnhtbESPT2sCMRTE74LfITyhN02qVup2o4hS6Mni2hZ6e2ze&#10;/qGbl2WTuttv3wiCx2FmfsOk28E24kKdrx1reJwpEMS5MzWXGj7Or9NnED4gG2wck4Y/8rDdjEcp&#10;Jsb1fKJLFkoRIewT1FCF0CZS+rwii37mWuLoFa6zGKLsSmk67CPcNnKu1EparDkuVNjSvqL8J/u1&#10;Gj6PxffXUr2XB/vU9m5Qku1aav0wGXYvIAIN4R6+td+MhoVarhdwvROv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52J8YAAADeAAAADwAAAAAAAAAAAAAAAACYAgAAZHJz&#10;L2Rvd25yZXYueG1sUEsFBgAAAAAEAAQA9QAAAIsDAAAAAA==&#10;" filled="f" stroked="f">
                  <v:textbox>
                    <w:txbxContent>
                      <w:p w:rsidR="00862F6C" w:rsidRPr="006F52CB" w:rsidRDefault="00862F6C" w:rsidP="003E7B4B">
                        <w:pPr>
                          <w:rPr>
                            <w:rFonts w:asciiTheme="majorHAnsi" w:hAnsiTheme="majorHAnsi" w:cstheme="majorHAnsi"/>
                            <w:szCs w:val="20"/>
                            <w:lang w:val="fr-FR"/>
                          </w:rPr>
                        </w:pPr>
                        <w:r>
                          <w:rPr>
                            <w:rFonts w:asciiTheme="majorHAnsi" w:hAnsiTheme="majorHAnsi" w:cstheme="majorHAnsi"/>
                            <w:szCs w:val="20"/>
                            <w:lang w:val="fr-FR"/>
                          </w:rPr>
                          <w:t xml:space="preserve">Gas Bag &amp; Magnet </w:t>
                        </w:r>
                      </w:p>
                    </w:txbxContent>
                  </v:textbox>
                </v:shape>
                <v:shape id="AutoShape 12055" o:spid="_x0000_s1225" type="#_x0000_t32" style="position:absolute;left:3685;top:4985;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3w8skAAADeAAAADwAAAGRycy9kb3ducmV2LnhtbESPT0sDMRTE7wW/Q3iCl2Kz/aPo2rRs&#10;hUJb6GHben9unpvg5mXdpO367Y0geBxm5jfMfNm7RlyoC9azgvEoA0FceW25VnA6ru+fQISIrLHx&#10;TAq+KcBycTOYY679lUu6HGItEoRDjgpMjG0uZagMOQwj3xIn78N3DmOSXS11h9cEd42cZNmjdGg5&#10;LRhs6dVQ9Xk4OwX77XhVvBu73ZVfdv+wLppzPXxT6u62L15AROrjf/ivvdEKptnseQa/d9IVkIs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d8PLJAAAA3gAAAA8AAAAA&#10;AAAAAAAAAAAAoQIAAGRycy9kb3ducmV2LnhtbFBLBQYAAAAABAAEAPkAAACXAwAAAAA=&#10;"/>
                <v:shape id="AutoShape 12056" o:spid="_x0000_s1226" type="#_x0000_t32" style="position:absolute;left:3685;top:6059;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FVackAAADeAAAADwAAAGRycy9kb3ducmV2LnhtbESPT0sDMRTE74LfITzBi7TZalvq2rSs&#10;QsEWetj+uT83z01w87Ju0nb99o0geBxm5jfMfNm7RpypC9azgtEwA0FceW25VnDYrwYzECEia2w8&#10;k4IfCrBc3N7MMdf+wiWdd7EWCcIhRwUmxjaXMlSGHIahb4mT9+k7hzHJrpa6w0uCu0Y+ZtlUOrSc&#10;Fgy29Gao+tqdnILtevRafBi73pTfdjtZFc2pfjgqdX/XFy8gIvXxP/zXftcKnrLx8wR+76QrIBd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CRVWnJAAAA3gAAAA8AAAAA&#10;AAAAAAAAAAAAoQIAAGRycy9kb3ducmV2LnhtbFBLBQYAAAAABAAEAPkAAACXAwAAAAA=&#10;"/>
                <v:shape id="AutoShape 12057" o:spid="_x0000_s1227" type="#_x0000_t32" style="position:absolute;left:3947;top:9950;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pzzcYAAADeAAAADwAAAGRycy9kb3ducmV2LnhtbESP3WrCQBSE7wXfYTlC73TXnwaNriKC&#10;UNqLouYBDtljEs2eDdltkr59t1Do5TAz3zC7w2Br0VHrK8ca5jMFgjh3puJCQ3Y7T9cgfEA2WDsm&#10;Dd/k4bAfj3aYGtfzhbprKESEsE9RQxlCk0rp85Is+plriKN3d63FEGVbSNNiH+G2lgulEmmx4rhQ&#10;YkOnkvLn9ctq+FivQvG43N0y6z5fZaPez1mfaP0yGY5bEIGG8B/+a78ZDUu12iTweydeAb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6c83GAAAA3gAAAA8AAAAAAAAA&#10;AAAAAAAAoQIAAGRycy9kb3ducmV2LnhtbFBLBQYAAAAABAAEAPkAAACUAwAAAAA=&#10;"/>
                <v:shape id="AutoShape 12058" o:spid="_x0000_s1228" type="#_x0000_t32" style="position:absolute;left:3688;top:7202;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9uhckAAADeAAAADwAAAGRycy9kb3ducmV2LnhtbESPT2sCMRTE74V+h/AKvRTNWlttV6Ns&#10;C0ItePBP76+b5yZ087LdRF2/vSkUPA4z8xtmOu9cLY7UButZwaCfgSAuvbZcKdhtF70XECEia6w9&#10;k4IzBZjPbm+mmGt/4jUdN7ESCcIhRwUmxiaXMpSGHIa+b4iTt/etw5hkW0nd4inBXS0fs2wkHVpO&#10;CwYbejdU/mwOTsFqOXgrvo1dfq5/7ep5UdSH6uFLqfu7rpiAiNTFa/i//aEVDLOn1zH83UlXQM4u&#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8PboXJAAAA3gAAAA8AAAAA&#10;AAAAAAAAAAAAoQIAAGRycy9kb3ducmV2LnhtbFBLBQYAAAAABAAEAPkAAACXAwAAAAA=&#10;"/>
                <v:shape id="AutoShape 12059" o:spid="_x0000_s1229" type="#_x0000_t32" style="position:absolute;left:7920;top:4997;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hLNMMAAADeAAAADwAAAGRycy9kb3ducmV2LnhtbERPz2vCMBS+C/sfwhvsIppWRVw1igyE&#10;4WGg9uDxkby1xealJlnt/vvlIOz48f3e7Abbip58aBwryKcZCGLtTMOVgvJymKxAhIhssHVMCn4p&#10;wG77MtpgYdyDT9SfYyVSCIcCFdQxdoWUQddkMUxdR5y4b+ctxgR9JY3HRwq3rZxl2VJabDg11NjR&#10;R036dv6xCppj+VX243v0enXMrz4Pl2urlXp7HfZrEJGG+C9+uj+Ngnm2eE970510BeT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3ISzTDAAAA3gAAAA8AAAAAAAAAAAAA&#10;AAAAoQIAAGRycy9kb3ducmV2LnhtbFBLBQYAAAAABAAEAPkAAACRAwAAAAA=&#10;"/>
                <v:shape id="AutoShape 12060" o:spid="_x0000_s1230" type="#_x0000_t32" style="position:absolute;left:7909;top:6049;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Tur8cAAADeAAAADwAAAGRycy9kb3ducmV2LnhtbESPQWsCMRSE7wX/Q3iCl1Kzq6XoapRS&#10;EIqHQnUPHh/Jc3dx87Imcd3+e1Mo9DjMzDfMejvYVvTkQ+NYQT7NQBBrZxquFJTH3csCRIjIBlvH&#10;pOCHAmw3o6c1Fsbd+Zv6Q6xEgnAoUEEdY1dIGXRNFsPUdcTJOztvMSbpK2k83hPctnKWZW/SYsNp&#10;ocaOPmrSl8PNKmj25VfZP1+j14t9fvJ5OJ5ardRkPLyvQEQa4n/4r/1pFMyz1+USfu+kKyA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hO6vxwAAAN4AAAAPAAAAAAAA&#10;AAAAAAAAAKECAABkcnMvZG93bnJldi54bWxQSwUGAAAAAAQABAD5AAAAlQMAAAAA&#10;"/>
                <v:shape id="AutoShape 12061" o:spid="_x0000_s1231" type="#_x0000_t32" style="position:absolute;left:7920;top:7178;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XdKMUAAADeAAAADwAAAGRycy9kb3ducmV2LnhtbESPzWoCMRSF90LfIdxCN1KTaVFkNEoR&#10;CsVFQZ2Fy0tyOzM4uZkmcZy+fbMQXB7OH996O7pODBRi61lDMVMgiI23LdcaqtPn6xJETMgWO8+k&#10;4Y8ibDdPkzWW1t/4QMMx1SKPcCxRQ5NSX0oZTUMO48z3xNn78cFhyjLU0ga85XHXyTelFtJhy/mh&#10;wZ52DZnL8eo0tPvquxqmvymY5b44hyKezp3R+uV5/FiBSDSmR/je/rIa3tVcZYCMk1FAb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VXdKMUAAADeAAAADwAAAAAAAAAA&#10;AAAAAAChAgAAZHJzL2Rvd25yZXYueG1sUEsFBgAAAAAEAAQA+QAAAJMDAAAAAA==&#10;"/>
                <v:shape id="AutoShape 12062" o:spid="_x0000_s1232" type="#_x0000_t32" style="position:absolute;left:7632;top:9655;width:227;height:0;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p88McAAADeAAAADwAAAGRycy9kb3ducmV2LnhtbESPT2sCMRTE74LfIbxCbzXZ+gfZGqUU&#10;StWiUNuLt8fmdXd187IkUddvbwoFj8PM/IaZLTrbiDP5UDvWkA0UCOLCmZpLDT/f709TECEiG2wc&#10;k4YrBVjM+70Z5sZd+IvOu1iKBOGQo4YqxjaXMhQVWQwD1xIn79d5izFJX0rj8ZLgtpHPSk2kxZrT&#10;QoUtvVVUHHcnq+FQ74dbe8D9x3Q1zkbZ2tvN9VPrx4fu9QVEpC7ew//tpdEwVGOVwd+ddAXk/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SnzwxwAAAN4AAAAPAAAAAAAA&#10;AAAAAAAAAKECAABkcnMvZG93bnJldi54bWxQSwUGAAAAAAQABAD5AAAAlQMAAAAA&#10;"/>
                <v:shape id="AutoShape 12076" o:spid="_x0000_s1233" type="#_x0000_t85" style="position:absolute;left:3745;top:9435;width:104;height:34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cnGscA&#10;AADeAAAADwAAAGRycy9kb3ducmV2LnhtbESPQWvCQBSE7wX/w/KEXkrd1RIpqauIIJUeCok9eHzN&#10;vibB7NuQfWr677uFQo/DzHzDrDaj79SVhtgGtjCfGVDEVXAt1xY+jvvHZ1BRkB12gcnCN0XYrCd3&#10;K8xduHFB11JqlSAcc7TQiPS51rFqyGOchZ44eV9h8ChJDrV2A94S3Hd6YcxSe2w5LTTY066h6lxe&#10;vIXsXLwVn8c6k5OUr/FyyE7vD72199Nx+wJKaJT/8F/74Cw8mcws4PdOugJ6/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JxrHAAAA3gAAAA8AAAAAAAAAAAAAAAAAmAIAAGRy&#10;cy9kb3ducmV2LnhtbFBLBQYAAAAABAAEAPUAAACMAwAAAAA=&#10;" fillcolor="black [3213]" strokecolor="black [3213]" strokeweight="1pt">
                  <v:shadow on="t" opacity="22938f" offset="0"/>
                  <v:textbox inset=",7.2pt,,7.2pt"/>
                </v:shape>
                <v:shape id="AutoShape 12077" o:spid="_x0000_s1234" type="#_x0000_t32" style="position:absolute;left:2653;top:9662;width:964;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dDX8YAAADeAAAADwAAAGRycy9kb3ducmV2LnhtbESPQWsCMRSE74X+h/AKXkpNVlFka5RS&#10;KBQPgroHj4/kdXfp5mWbpOv23zeC4HGYmW+Y9XZ0nRgoxNazhmKqQBAbb1uuNVSnj5cViJiQLXae&#10;ScMfRdhuHh/WWFp/4QMNx1SLDOFYooYmpb6UMpqGHMap74mz9+WDw5RlqKUNeMlw18mZUkvpsOW8&#10;0GBP7w2Z7+Ov09Duqn01PP+kYFa74hyKeDp3RuvJ0/j2CiLRmO7hW/vTapirhZrD9U6+AnLz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HQ1/GAAAA3gAAAA8AAAAAAAAA&#10;AAAAAAAAoQIAAGRycy9kb3ducmV2LnhtbFBLBQYAAAAABAAEAPkAAACUAwAAAAA=&#10;"/>
                <v:rect id="Rectangle 12504" o:spid="_x0000_s1235" style="position:absolute;left:4058;top:1266;width:2720;height: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WeMMcA&#10;AADeAAAADwAAAGRycy9kb3ducmV2LnhtbESPzW7CMBCE75X6DtYi9VZs/qo24KAKRFWOEC69beMl&#10;SRuvo9iE0KfHSEg9jmbmG81i2dtadNT6yrGG0VCBIM6dqbjQcMg2z68gfEA2WDsmDRfysEwfHxaY&#10;GHfmHXX7UIgIYZ+ghjKEJpHS5yVZ9EPXEEfv6FqLIcq2kKbFc4TbWo6VepEWK44LJTa0Kin/3Z+s&#10;hu9qfMC/Xfah7NtmErZ99nP6Wmv9NOjf5yAC9eE/fG9/Gg0TNVNTuN2JV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1njDHAAAA3gAAAA8AAAAAAAAAAAAAAAAAmAIAAGRy&#10;cy9kb3ducmV2LnhtbFBLBQYAAAAABAAEAPUAAACMAwAAAAA=&#10;">
                  <v:textbox>
                    <w:txbxContent>
                      <w:p w:rsidR="00862F6C" w:rsidRPr="006F52CB" w:rsidRDefault="00862F6C" w:rsidP="0006520B">
                        <w:pPr>
                          <w:spacing w:before="40"/>
                          <w:jc w:val="center"/>
                          <w:rPr>
                            <w:rFonts w:asciiTheme="majorHAnsi" w:hAnsiTheme="majorHAnsi" w:cstheme="majorHAnsi"/>
                            <w:szCs w:val="20"/>
                            <w:lang w:val="fr-FR"/>
                          </w:rPr>
                        </w:pPr>
                        <w:r>
                          <w:rPr>
                            <w:rFonts w:asciiTheme="majorHAnsi" w:hAnsiTheme="majorHAnsi" w:cstheme="majorHAnsi"/>
                            <w:szCs w:val="20"/>
                            <w:lang w:val="fr-FR"/>
                          </w:rPr>
                          <w:t>L020 – M</w:t>
                        </w:r>
                        <w:r>
                          <w:rPr>
                            <w:sz w:val="22"/>
                            <w:szCs w:val="22"/>
                          </w:rPr>
                          <w:t>agnet 4K Circuit</w:t>
                        </w:r>
                      </w:p>
                    </w:txbxContent>
                  </v:textbox>
                </v:rect>
                <v:shape id="Text Box 14090" o:spid="_x0000_s1236" type="#_x0000_t202" style="position:absolute;left:3556;top:2035;width:1804;height: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ApxcYA&#10;AADeAAAADwAAAGRycy9kb3ducmV2LnhtbESPzW7CMBCE75V4B2uRuFRgUxp+AgYVpFZc+XmAJV6S&#10;iHgdxYaEt68rVeI4mplvNKtNZyvxoMaXjjWMRwoEceZMybmG8+l7OAfhA7LByjFpeJKHzbr3tsLU&#10;uJYP9DiGXEQI+xQ1FCHUqZQ+K8iiH7maOHpX11gMUTa5NA22EW4r+aHUVFosOS4UWNOuoOx2vFsN&#10;1337nizay084zw6f0y2Ws4t7aj3od19LEIG68Ar/t/dGw0QlKoG/O/EK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ApxcYAAADeAAAADwAAAAAAAAAAAAAAAACYAgAAZHJz&#10;L2Rvd25yZXYueG1sUEsFBgAAAAAEAAQA9QAAAIsDAAAAAA==&#10;" stroked="f">
                  <v:textbox>
                    <w:txbxContent>
                      <w:p w:rsidR="00862F6C" w:rsidRPr="00422045" w:rsidRDefault="00862F6C" w:rsidP="00306C90">
                        <w:pPr>
                          <w:rPr>
                            <w:rFonts w:asciiTheme="majorHAnsi" w:hAnsiTheme="majorHAnsi" w:cstheme="majorHAnsi"/>
                            <w:szCs w:val="20"/>
                            <w:lang w:val="fr-FR"/>
                          </w:rPr>
                        </w:pPr>
                        <w:r>
                          <w:rPr>
                            <w:rFonts w:asciiTheme="majorHAnsi" w:hAnsiTheme="majorHAnsi" w:cstheme="majorHAnsi"/>
                            <w:szCs w:val="20"/>
                            <w:lang w:val="fr-FR"/>
                          </w:rPr>
                          <w:t xml:space="preserve">Liquid OR Vacuum </w:t>
                        </w:r>
                      </w:p>
                    </w:txbxContent>
                  </v:textbox>
                </v:shape>
                <v:shape id="AutoShape 14091" o:spid="_x0000_s1237" type="#_x0000_t32" style="position:absolute;left:3353;top:2194;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hRBMcAAADeAAAADwAAAGRycy9kb3ducmV2LnhtbESPQWsCMRSE7wX/Q3gFL6UmWpSyNcoq&#10;CLXgQdveXzevm9DNy7qJuv57Uyj0OMzMN8x82ftGnKmLLrCG8UiBIK6CcVxr+HjfPD6DiAnZYBOY&#10;NFwpwnIxuJtjYcKF93Q+pFpkCMcCNdiU2kLKWFnyGEehJc7ed+g8piy7WpoOLxnuGzlRaiY9Os4L&#10;FltaW6p+DievYbcdr8ov67Zv+6PbTTdlc6ofPrUe3vflC4hEffoP/7VfjYYnNVUz+L2Tr4Bc3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qFEExwAAAN4AAAAPAAAAAAAA&#10;AAAAAAAAAKECAABkcnMvZG93bnJldi54bWxQSwUGAAAAAAQABAD5AAAAlQMAAAAA&#10;"/>
                <v:shape id="AutoShape 14092" o:spid="_x0000_s1238" type="#_x0000_t32" style="position:absolute;left:3369;top:3335;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xFXMcAAADeAAAADwAAAGRycy9kb3ducmV2LnhtbESPQWsCMRSE74X+h/AKXkpNVqmVrVFK&#10;oSAeCtU9eHwkr7tLNy/bJF3Xf28KgsdhZr5hVpvRdWKgEFvPGoqpAkFsvG251lAdPp6WIGJCtth5&#10;Jg1nirBZ39+tsLT+xF807FMtMoRjiRqalPpSymgachinvifO3rcPDlOWoZY24CnDXSdnSi2kw5bz&#10;QoM9vTdkfvZ/TkO7qz6r4fE3BbPcFcdQxMOxM1pPHsa3VxCJxnQLX9tbq2GuntUL/N/JV0Cu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vEVcxwAAAN4AAAAPAAAAAAAA&#10;AAAAAAAAAKECAABkcnMvZG93bnJldi54bWxQSwUGAAAAAAQABAD5AAAAlQMAAAAA&#10;"/>
                <v:shape id="AutoShape 14093" o:spid="_x0000_s1239" type="#_x0000_t32" style="position:absolute;left:3473;top:2067;width:4025;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PRLsMAAADeAAAADwAAAGRycy9kb3ducmV2LnhtbERPz2vCMBS+C/sfwhvsIjPphiLVKEMY&#10;DA8DtQePj+StLTYvXRJr998vB8Hjx/d7vR1dJwYKsfWsoZgpEMTG25ZrDdXp83UJIiZki51n0vBH&#10;Ebabp8kaS+tvfKDhmGqRQziWqKFJqS+ljKYhh3Hme+LM/fjgMGUYamkD3nK46+SbUgvpsOXc0GBP&#10;u4bM5Xh1Gtp99V0N098UzHJfnEMRT+fOaP3yPH6sQCQa00N8d39ZDe9qrvLefCdfAbn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j0S7DAAAA3gAAAA8AAAAAAAAAAAAA&#10;AAAAoQIAAGRycy9kb3ducmV2LnhtbFBLBQYAAAAABAAEAPkAAACRAwAAAAA=&#10;"/>
                <v:shape id="AutoShape 14097" o:spid="_x0000_s1240" type="#_x0000_t32" style="position:absolute;left:7487;top:2060;width:0;height:16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FdscAAADeAAAADwAAAGRycy9kb3ducmV2LnhtbESPQWsCMRSE74X+h/CEXkpNrFjarVG2&#10;BUEFD9r2/rp53QQ3L9tN1PXfG6HQ4zAz3zDTee8bcaQuusAaRkMFgrgKxnGt4fNj8fAMIiZkg01g&#10;0nCmCPPZ7c0UCxNOvKXjLtUiQzgWqMGm1BZSxsqSxzgMLXH2fkLnMWXZ1dJ0eMpw38hHpZ6kR8d5&#10;wWJL75aq/e7gNWxWo7fy27rVevvrNpNF2Rzq+y+t7wZ9+QoiUZ/+w3/tpdEwVhP1Atc7+QrI2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8V2xwAAAN4AAAAPAAAAAAAA&#10;AAAAAAAAAKECAABkcnMvZG93bnJldi54bWxQSwUGAAAAAAQABAD5AAAAlQMAAAAA&#10;"/>
                <v:shape id="AutoShape 14098" o:spid="_x0000_s1241" type="#_x0000_t32" style="position:absolute;left:3485;top:2061;width:0;height:14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T6NsYAAADeAAAADwAAAGRycy9kb3ducmV2LnhtbESPy2oCMRSG9wXfIZxCN0Uz02KR0Sij&#10;INSCCy/dn06Ok9DJyTiJOr69WRS6/PlvfLNF7xpxpS5YzwryUQaCuPLacq3geFgPJyBCRNbYeCYF&#10;dwqwmA+eZlhof+MdXfexFmmEQ4EKTIxtIWWoDDkMI98SJ+/kO4cxya6WusNbGneNfMuyD+nQcnow&#10;2NLKUPW7vzgF202+LH+M3XztznY7XpfNpX79VurluS+nICL18T/81/7UCt6zcZ4AEk5CAT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vU+jbGAAAA3gAAAA8AAAAAAAAA&#10;AAAAAAAAoQIAAGRycy9kb3ducmV2LnhtbFBLBQYAAAAABAAEAPkAAACUAwAAAAA=&#10;"/>
                <v:shape id="Text Box 14099" o:spid="_x0000_s1242" type="#_x0000_t202" style="position:absolute;left:3590;top:3164;width:1062;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5G8UA&#10;AADeAAAADwAAAGRycy9kb3ducmV2LnhtbESP3YrCMBSE74V9h3AW9kbWtGp1rUZxBcVbfx7g2Bzb&#10;ss1JabK2vr0RBC+HmfmGWaw6U4kbNa60rCAeRCCIM6tLzhWcT9vvHxDOI2usLJOCOzlYLT96C0y1&#10;bflAt6PPRYCwS1FB4X2dSumyggy6ga2Jg3e1jUEfZJNL3WAb4KaSwyiaSIMlh4UCa9oUlP0d/42C&#10;677tJ7P2svPn6WE8+cVyerF3pb4+u/UchKfOv8Ov9l4rGEVJHMPzTr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ArkbxQAAAN4AAAAPAAAAAAAAAAAAAAAAAJgCAABkcnMv&#10;ZG93bnJldi54bWxQSwUGAAAAAAQABAD1AAAAigMAAAAA&#10;" stroked="f">
                  <v:textbox>
                    <w:txbxContent>
                      <w:p w:rsidR="00862F6C" w:rsidRPr="00422045" w:rsidRDefault="00862F6C" w:rsidP="005A61DF">
                        <w:pPr>
                          <w:rPr>
                            <w:rFonts w:asciiTheme="majorHAnsi" w:hAnsiTheme="majorHAnsi" w:cstheme="majorHAnsi"/>
                            <w:szCs w:val="20"/>
                            <w:lang w:val="fr-FR"/>
                          </w:rPr>
                        </w:pPr>
                        <w:r>
                          <w:rPr>
                            <w:rFonts w:asciiTheme="majorHAnsi" w:hAnsiTheme="majorHAnsi" w:cstheme="majorHAnsi"/>
                            <w:szCs w:val="20"/>
                            <w:lang w:val="fr-FR"/>
                          </w:rPr>
                          <w:t xml:space="preserve">Magnet </w:t>
                        </w:r>
                      </w:p>
                    </w:txbxContent>
                  </v:textbox>
                </v:shape>
                <v:group id="Group 14100" o:spid="_x0000_s1243" style="position:absolute;left:2933;top:2527;width:3685;height:680" coordorigin="3950,2277" coordsize="5218,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0gfttxgAAAN4A&#10;AAAPAAAAAAAAAAAAAAAAAKoCAABkcnMvZG93bnJldi54bWxQSwUGAAAAAAQABAD6AAAAnQMAAAAA&#10;">
                  <v:rect id="Rectangle 14101" o:spid="_x0000_s1244" style="position:absolute;left:3950;top:2277;width:1751;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WQmcYA&#10;AADeAAAADwAAAGRycy9kb3ducmV2LnhtbESPQWvCQBSE74L/YXmCN93V0FKjq5SK0h41Xnp7Zp9J&#10;NPs2ZFeN/fXdQsHjMDPfMItVZ2txo9ZXjjVMxgoEce5MxYWGQ7YZvYHwAdlg7Zg0PMjDatnvLTA1&#10;7s47uu1DISKEfYoayhCaVEqfl2TRj11DHL2Tay2GKNtCmhbvEW5rOVXqVVqsOC6U2NBHSfllf7Ua&#10;jtX0gD+7bKvsbJOEry47X7/XWg8H3fscRKAuPMP/7U+jIVEvkwT+7s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WQmcYAAADeAAAADwAAAAAAAAAAAAAAAACYAgAAZHJz&#10;L2Rvd25yZXYueG1sUEsFBgAAAAAEAAQA9QAAAIsDAAAAAA==&#10;">
                    <v:textbox>
                      <w:txbxContent>
                        <w:p w:rsidR="00862F6C" w:rsidRPr="00B82EEA" w:rsidRDefault="00862F6C" w:rsidP="005A61DF">
                          <w:pPr>
                            <w:jc w:val="center"/>
                            <w:rPr>
                              <w:rFonts w:asciiTheme="majorHAnsi" w:hAnsiTheme="majorHAnsi" w:cstheme="majorHAnsi"/>
                              <w:szCs w:val="20"/>
                            </w:rPr>
                          </w:pPr>
                          <w:r>
                            <w:rPr>
                              <w:rFonts w:asciiTheme="majorHAnsi" w:hAnsiTheme="majorHAnsi" w:cstheme="majorHAnsi"/>
                              <w:szCs w:val="20"/>
                            </w:rPr>
                            <w:t xml:space="preserve">Circuits Isolated </w:t>
                          </w:r>
                        </w:p>
                      </w:txbxContent>
                    </v:textbox>
                  </v:rect>
                  <v:shape id="Text Box 14102" o:spid="_x0000_s1245" type="#_x0000_t202" style="position:absolute;left:5701;top:2277;width:3467;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U9MgA&#10;AADeAAAADwAAAGRycy9kb3ducmV2LnhtbESPW2sCMRSE3wv9D+EUfCma9VIvq1FEUOxbq9K+HjbH&#10;3aWbk20S1/XfG6HQx2FmvmEWq9ZUoiHnS8sK+r0EBHFmdcm5gtNx252C8AFZY2WZFNzIw2r5/LTA&#10;VNsrf1JzCLmIEPYpKihCqFMpfVaQQd+zNXH0ztYZDFG6XGqH1wg3lRwkyVgaLDkuFFjTpqDs53Ax&#10;CqajffPt34cfX9n4XM3C66TZ/TqlOi/teg4iUBv+w3/tvVYwTN76I3jciVdAL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G1T0yAAAAN4AAAAPAAAAAAAAAAAAAAAAAJgCAABk&#10;cnMvZG93bnJldi54bWxQSwUGAAAAAAQABAD1AAAAjQMAAAAA&#10;">
                    <v:textbox>
                      <w:txbxContent>
                        <w:p w:rsidR="00862F6C" w:rsidRDefault="00862F6C" w:rsidP="005A61DF">
                          <w:pPr>
                            <w:rPr>
                              <w:rFonts w:asciiTheme="majorHAnsi" w:hAnsiTheme="majorHAnsi" w:cstheme="majorHAnsi"/>
                              <w:szCs w:val="20"/>
                            </w:rPr>
                          </w:pPr>
                          <w:r>
                            <w:rPr>
                              <w:rFonts w:asciiTheme="majorHAnsi" w:hAnsiTheme="majorHAnsi" w:cstheme="majorHAnsi"/>
                              <w:szCs w:val="20"/>
                            </w:rPr>
                            <w:t>Close FV</w:t>
                          </w:r>
                          <w:r w:rsidRPr="00B82EEA">
                            <w:rPr>
                              <w:rFonts w:asciiTheme="majorHAnsi" w:hAnsiTheme="majorHAnsi" w:cstheme="majorHAnsi"/>
                              <w:szCs w:val="20"/>
                            </w:rPr>
                            <w:t>5</w:t>
                          </w:r>
                          <w:r>
                            <w:rPr>
                              <w:rFonts w:asciiTheme="majorHAnsi" w:hAnsiTheme="majorHAnsi" w:cstheme="majorHAnsi"/>
                              <w:szCs w:val="20"/>
                            </w:rPr>
                            <w:t>83</w:t>
                          </w:r>
                        </w:p>
                        <w:p w:rsidR="00862F6C" w:rsidRPr="00B82EEA" w:rsidRDefault="00862F6C" w:rsidP="005A61DF">
                          <w:pPr>
                            <w:rPr>
                              <w:rFonts w:asciiTheme="majorHAnsi" w:hAnsiTheme="majorHAnsi" w:cstheme="majorHAnsi"/>
                              <w:szCs w:val="20"/>
                            </w:rPr>
                          </w:pPr>
                          <w:r>
                            <w:rPr>
                              <w:rFonts w:asciiTheme="majorHAnsi" w:hAnsiTheme="majorHAnsi" w:cstheme="majorHAnsi"/>
                              <w:szCs w:val="20"/>
                            </w:rPr>
                            <w:t>Close FV585</w:t>
                          </w:r>
                        </w:p>
                      </w:txbxContent>
                    </v:textbox>
                  </v:shape>
                </v:group>
                <v:shape id="AutoShape 14103" o:spid="_x0000_s1246" type="#_x0000_t32" style="position:absolute;left:3477;top:3532;width:396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EgQ8gAAADeAAAADwAAAGRycy9kb3ducmV2LnhtbESPT2vCQBTE74LfYXkFb7rxX1tSV5HS&#10;Yih4aNoKvT2yz000+zZktxq/vVsQPA4z8xtmsepsLU7U+sqxgvEoAUFcOF2xUfD99T58BuEDssba&#10;MSm4kIfVst9bYKrdmT/plAcjIoR9igrKEJpUSl+UZNGPXEMcvb1rLYYoWyN1i+cIt7WcJMmjtFhx&#10;XCixodeSimP+ZxXgjte7D735/cn2T/7NmNlWHjKlBg/d+gVEoC7cw7d2phVMk/l4Dv934hWQy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OEgQ8gAAADeAAAADwAAAAAA&#10;AAAAAAAAAAChAgAAZHJzL2Rvd25yZXYueG1sUEsFBgAAAAAEAAQA+QAAAJYDAAAAAA==&#10;">
                  <v:stroke startarrow="block"/>
                </v:shape>
                <v:shape id="AutoShape 14104" o:spid="_x0000_s1247" type="#_x0000_t32" style="position:absolute;left:2343;top:2351;width:0;height:75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HH2ccAAADeAAAADwAAAGRycy9kb3ducmV2LnhtbESPQWsCMRSE70L/Q3iFXkSz26LI1ihb&#10;QagFD9r2/rp53YRuXtZN1PXfm4LgcZiZb5j5sneNOFEXrGcF+TgDQVx5bblW8PW5Hs1AhIissfFM&#10;Ci4UYLl4GMyx0P7MOzrtYy0ShEOBCkyMbSFlqAw5DGPfEifv13cOY5JdLXWH5wR3jXzOsql0aDkt&#10;GGxpZaj62x+dgu0mfyt/jN187A52O1mXzbEefiv19NiXryAi9fEevrXftYKXbJJP4f9OugJyc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ccfZxwAAAN4AAAAPAAAAAAAA&#10;AAAAAAAAAKECAABkcnMvZG93bnJldi54bWxQSwUGAAAAAAQABAD5AAAAlQMAAAAA&#10;"/>
                <v:shape id="AutoShape 14105" o:spid="_x0000_s1248" type="#_x0000_t32" style="position:absolute;left:2354;top:2354;width:113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8br8cAAADeAAAADwAAAGRycy9kb3ducmV2LnhtbESPQWsCMRSE7wX/Q3hCb5q1rVpWo0hp&#10;cRE8aFvB22PzzK5uXpZN1O2/N4LQ4zAz3zDTeWsrcaHGl44VDPoJCOLc6ZKNgp/vr947CB+QNVaO&#10;ScEfeZjPOk9TTLW78oYu22BEhLBPUUERQp1K6fOCLPq+q4mjd3CNxRBlY6Ru8BrhtpIvSTKSFkuO&#10;CwXW9FFQftqerQLc8WK30sv9b3YY+09j3tbymCn13G0XExCB2vAffrQzreA1GQ7GcL8Tr4Cc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fxuvxwAAAN4AAAAPAAAAAAAA&#10;AAAAAAAAAKECAABkcnMvZG93bnJldi54bWxQSwUGAAAAAAQABAD5AAAAlQMAAAAA&#10;">
                  <v:stroke startarrow="block"/>
                </v:shape>
                <v:shape id="AutoShape 14106" o:spid="_x0000_s1249" type="#_x0000_t32" style="position:absolute;left:3486;top:9955;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tO48EAAADeAAAADwAAAGRycy9kb3ducmV2LnhtbERPy4rCMBTdC/MP4Q6408Qn0jGKCILo&#10;QnT6AZfm2namuSlNbOvfm4Xg8nDe621vK9FS40vHGiZjBYI4c6bkXEP6exitQPiAbLByTBqe5GG7&#10;+RqsMTGu4yu1t5CLGMI+QQ1FCHUipc8KsujHriaO3N01FkOETS5Ng10Mt5WcKrWUFkuODQXWtC8o&#10;+789rIbzah7yv+vdzdL2spC1Oh3Sbqn18Lvf/YAI1IeP+O0+Gg0ztZjEvfFOvAJy8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G07jwQAAAN4AAAAPAAAAAAAAAAAAAAAA&#10;AKECAABkcnMvZG93bnJldi54bWxQSwUGAAAAAAQABAD5AAAAjwMAAAAA&#10;"/>
                <v:shape id="Text Box 14107" o:spid="_x0000_s1250" type="#_x0000_t202" style="position:absolute;left:2037;top:9923;width:2125;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NCsUA&#10;AADeAAAADwAAAGRycy9kb3ducmV2LnhtbESPQWvCQBSE74L/YXmF3nRXq6VGVxFLoSfFtAreHtln&#10;Epp9G7JbE/+9Kwgeh5n5hlmsOluJCzW+dKxhNFQgiDNnSs41/P58DT5A+IBssHJMGq7kYbXs9xaY&#10;GNfyni5pyEWEsE9QQxFCnUjps4Is+qGriaN3do3FEGWTS9NgG+G2kmOl3qXFkuNCgTVtCsr+0n+r&#10;4bA9n44Ttcs/7bRuXack25nU+vWlW89BBOrCM/xofxsNb2o6msH9Trw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5E0KxQAAAN4AAAAPAAAAAAAAAAAAAAAAAJgCAABkcnMv&#10;ZG93bnJldi54bWxQSwUGAAAAAAQABAD1AAAAigMAAAAA&#10;" filled="f" stroked="f">
                  <v:textbox>
                    <w:txbxContent>
                      <w:p w:rsidR="00862F6C" w:rsidRPr="006F52CB" w:rsidRDefault="00862F6C" w:rsidP="001226EE">
                        <w:pPr>
                          <w:rPr>
                            <w:rFonts w:asciiTheme="majorHAnsi" w:hAnsiTheme="majorHAnsi" w:cstheme="majorHAnsi"/>
                            <w:szCs w:val="20"/>
                            <w:lang w:val="fr-FR"/>
                          </w:rPr>
                        </w:pPr>
                        <w:r>
                          <w:rPr>
                            <w:rFonts w:asciiTheme="majorHAnsi" w:hAnsiTheme="majorHAnsi" w:cstheme="majorHAnsi"/>
                            <w:szCs w:val="20"/>
                            <w:lang w:val="fr-FR"/>
                          </w:rPr>
                          <w:t>Liquid OR Vacuum</w:t>
                        </w:r>
                      </w:p>
                    </w:txbxContent>
                  </v:textbox>
                </v:shape>
                <v:shape id="AutoShape 14108" o:spid="_x0000_s1251" type="#_x0000_t85" style="position:absolute;left:8036;top:9776;width:104;height:340;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P2osQA&#10;AADeAAAADwAAAGRycy9kb3ducmV2LnhtbESPz2rCQBDG7wXfYRnBS6kbFa2m2UgpKD0UStUHGLLT&#10;JJidDdnVRJ/eORR6/Pj+8cu2g2vUlbpQezYwmyagiAtvay4NnI67lzWoEJEtNp7JwI0CbPPRU4ap&#10;9T3/0PUQSyUjHFI0UMXYplqHoiKHYepbYvF+fecwiuxKbTvsZdw1ep4kK+2wZnmosKWPiorz4eLk&#10;JCy/v+zucn993vessQ3kN2tjJuPh/Q1UpCH+h//an9bAIlnOBUBwBAV0/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D9qLEAAAA3gAAAA8AAAAAAAAAAAAAAAAAmAIAAGRycy9k&#10;b3ducmV2LnhtbFBLBQYAAAAABAAEAPUAAACJAwAAAAA=&#10;" fillcolor="black [3213]" strokecolor="black [3213]" strokeweight="1pt">
                  <v:shadow on="t" opacity="22938f" offset="0"/>
                  <v:textbox inset=",7.2pt,,7.2pt"/>
                </v:shape>
                <v:shape id="AutoShape 14109" o:spid="_x0000_s1252" type="#_x0000_t32" style="position:absolute;left:2019;top:10404;width:603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wk08YAAADeAAAADwAAAGRycy9kb3ducmV2LnhtbESPQWsCMRSE74X+h/AKXopmV6nI1ihS&#10;EMRDQd2Dx0fy3F26eVmTdF3/fSMIPQ4z8w2zXA+2FT350DhWkE8yEMTamYYrBeVpO16ACBHZYOuY&#10;FNwpwHr1+rLEwrgbH6g/xkokCIcCFdQxdoWUQddkMUxcR5y8i/MWY5K+ksbjLcFtK6dZNpcWG04L&#10;NXb0VZP+Of5aBc2+/C7792v0erHPzz4Pp3OrlRq9DZtPEJGG+B9+tndGwSz7mObwuJOugF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msJNPGAAAA3gAAAA8AAAAAAAAA&#10;AAAAAAAAoQIAAGRycy9kb3ducmV2LnhtbFBLBQYAAAAABAAEAPkAAACUAwAAAAA=&#10;"/>
                <v:shape id="AutoShape 14110" o:spid="_x0000_s1253" type="#_x0000_t32" style="position:absolute;left:7643;top:10406;width:227;height:0;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2+58cAAADeAAAADwAAAGRycy9kb3ducmV2LnhtbESPQWvCQBSE70L/w/IKvdVNYhWJriKC&#10;1Fpa0Pbi7ZF9JtHs27C7avz3bqHgcZiZb5jpvDONuJDztWUFaT8BQVxYXXOp4Pdn9ToG4QOyxsYy&#10;KbiRh/nsqTfFXNsrb+myC6WIEPY5KqhCaHMpfVGRQd+3LXH0DtYZDFG6UmqH1wg3jcySZCQN1hwX&#10;KmxpWVFx2p2NgmO9H3ybI+7fxx/D9C3dOPN1+1Tq5blbTEAE6sIj/N9eawWDZJhl8HcnXgE5u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Lb7nxwAAAN4AAAAPAAAAAAAA&#10;AAAAAAAAAKECAABkcnMvZG93bnJldi54bWxQSwUGAAAAAAQABAD5AAAAlQMAAAAA&#10;"/>
                <v:shape id="AutoShape 14111" o:spid="_x0000_s1254" type="#_x0000_t32" style="position:absolute;left:7902;top:10259;width:283;height:0;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EbfMcAAADeAAAADwAAAGRycy9kb3ducmV2LnhtbESPQWvCQBSE74X+h+UVequbGBWJriKF&#10;UrUoaHvx9sg+k2j2bdhdNf57t1DocZiZb5jpvDONuJLztWUFaS8BQVxYXXOp4Of7420MwgdkjY1l&#10;UnAnD/PZ89MUc21vvKPrPpQiQtjnqKAKoc2l9EVFBn3PtsTRO1pnMETpSqkd3iLcNLKfJCNpsOa4&#10;UGFL7xUV5/3FKDjVh2xrTnj4HK+G6SBdO7O5fyn1+tItJiACdeE//NdeagVZMuxn8HsnXgE5e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Rt8xwAAAN4AAAAPAAAAAAAA&#10;AAAAAAAAAKECAABkcnMvZG93bnJldi54bWxQSwUGAAAAAAQABAD5AAAAlQMAAAAA&#10;"/>
                <v:shape id="Text Box 14112" o:spid="_x0000_s1255" type="#_x0000_t202" style="position:absolute;left:6074;top:10093;width:2359;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oKcUA&#10;AADeAAAADwAAAGRycy9kb3ducmV2LnhtbESPW4vCMBSE3xf8D+EIvmniFbcaRRRhn1y87MK+HZpj&#10;W2xOShNt99+bBWEfh5n5hlmuW1uKB9W+cKxhOFAgiFNnCs40XM77/hyED8gGS8ek4Zc8rFedtyUm&#10;xjV8pMcpZCJC2CeoIQ+hSqT0aU4W/cBVxNG7utpiiLLOpKmxiXBbypFSM2mx4LiQY0XbnNLb6W41&#10;fB2uP98T9Znt7LRqXKsk23epda/bbhYgArXhP/xqfxgNYzUdTeDvTrwCcvU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iSgpxQAAAN4AAAAPAAAAAAAAAAAAAAAAAJgCAABkcnMv&#10;ZG93bnJldi54bWxQSwUGAAAAAAQABAD1AAAAigMAAAAA&#10;" filled="f" stroked="f">
                  <v:textbox>
                    <w:txbxContent>
                      <w:p w:rsidR="00862F6C" w:rsidRPr="006F52CB" w:rsidRDefault="00862F6C" w:rsidP="001226EE">
                        <w:pPr>
                          <w:rPr>
                            <w:rFonts w:asciiTheme="majorHAnsi" w:hAnsiTheme="majorHAnsi" w:cstheme="majorHAnsi"/>
                            <w:szCs w:val="20"/>
                            <w:lang w:val="fr-FR"/>
                          </w:rPr>
                        </w:pPr>
                        <w:r>
                          <w:rPr>
                            <w:rFonts w:asciiTheme="majorHAnsi" w:hAnsiTheme="majorHAnsi" w:cstheme="majorHAnsi"/>
                            <w:szCs w:val="20"/>
                            <w:lang w:val="fr-FR"/>
                          </w:rPr>
                          <w:t>Liquid OR Vacuum</w:t>
                        </w:r>
                      </w:p>
                      <w:p w:rsidR="00862F6C" w:rsidRPr="001226EE" w:rsidRDefault="00862F6C" w:rsidP="001226EE">
                        <w:pPr>
                          <w:rPr>
                            <w:szCs w:val="20"/>
                          </w:rPr>
                        </w:pPr>
                      </w:p>
                    </w:txbxContent>
                  </v:textbox>
                </v:shape>
                <v:shape id="AutoShape 14113" o:spid="_x0000_s1256" type="#_x0000_t32" style="position:absolute;left:2036;top:2346;width:0;height:80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TE8cAAADeAAAADwAAAGRycy9kb3ducmV2LnhtbESPQWsCMRSE74X+h/AKXopmVbbIapRt&#10;QdCCB229PzfPTejmZbuJuv77plDocZiZb5jFqneNuFIXrGcF41EGgrjy2nKt4PNjPZyBCBFZY+OZ&#10;FNwpwGr5+LDAQvsb7+l6iLVIEA4FKjAxtoWUoTLkMIx8S5y8s+8cxiS7WuoObwnuGjnJshfp0HJa&#10;MNjSm6Hq63BxCnbb8Wt5Mnb7vv+2u3xdNpf6+ajU4Kkv5yAi9fE//NfeaAXTLJ/k8HsnX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z5MTxwAAAN4AAAAPAAAAAAAA&#10;AAAAAAAAAKECAABkcnMvZG93bnJldi54bWxQSwUGAAAAAAQABAD5AAAAlQMAAAAA&#10;"/>
                <v:shape id="AutoShape 14114" o:spid="_x0000_s1257" type="#_x0000_t32" style="position:absolute;left:2032;top:2351;width:28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90icgAAADeAAAADwAAAGRycy9kb3ducmV2LnhtbESPS2vDMBCE74X+B7GF3Bq5eRY3Sgil&#10;ISaQQ50H9LZYG9mttTKWkrj/vgoEehxm5htmtuhsLS7U+sqxgpd+AoK4cLpio2C/Wz2/gvABWWPt&#10;mBT8kofF/PFhhql2V/6kSx6MiBD2KSooQ2hSKX1RkkXfdw1x9E6utRiibI3ULV4j3NZykCQTabHi&#10;uFBiQ+8lFT/52SrAIy+PG73+OmSnqf8wZrSV35lSvadu+QYiUBf+w/d2phUMk/FgArc78QrI+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l90icgAAADeAAAADwAAAAAA&#10;AAAAAAAAAAChAgAAZHJzL2Rvd25yZXYueG1sUEsFBgAAAAAEAAQA+QAAAJYDAAAAAA==&#10;">
                  <v:stroke startarrow="block"/>
                </v:shape>
                <v:oval id="Oval 4030" o:spid="_x0000_s1258" style="position:absolute;left:2757;top:2354;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Z2v8UA&#10;AADeAAAADwAAAGRycy9kb3ducmV2LnhtbESPW2sCMRSE3wv9D+EUfCmarbeW1SilIPSteMHn4+a4&#10;WdychCTVtb++EQQfh5n5hpkvO9uKM4XYOFbwNihAEFdON1wr2G1X/Q8QMSFrbB2TgitFWC6en+ZY&#10;anfhNZ03qRYZwrFEBSYlX0oZK0MW48B54uwdXbCYsgy11AEvGW5bOSyKqbTYcF4w6OnLUHXa/FoF&#10;45+/atLo09W/HsZrP9p3FIxRqvfSfc5AJOrSI3xvf2sFo2IyfIfbnXwF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Nna/xQAAAN4AAAAPAAAAAAAAAAAAAAAAAJgCAABkcnMv&#10;ZG93bnJldi54bWxQSwUGAAAAAAQABAD1AAAAigMAAAAA&#10;" strokecolor="#4a7ebb" strokeweight="3.5pt">
                  <v:textbox inset="0,0,0,0">
                    <w:txbxContent>
                      <w:p w:rsidR="00862F6C" w:rsidRPr="00A87CE9" w:rsidRDefault="00862F6C" w:rsidP="0058348C">
                        <w:pPr>
                          <w:jc w:val="center"/>
                          <w:rPr>
                            <w:rFonts w:ascii="Times New Roman" w:hAnsi="Times New Roman" w:cs="Times New Roman"/>
                            <w:b/>
                            <w:szCs w:val="20"/>
                          </w:rPr>
                        </w:pPr>
                        <w:r w:rsidRPr="00A87CE9">
                          <w:rPr>
                            <w:rFonts w:ascii="Times New Roman" w:hAnsi="Times New Roman" w:cs="Times New Roman"/>
                            <w:b/>
                            <w:szCs w:val="20"/>
                          </w:rPr>
                          <w:t>0</w:t>
                        </w:r>
                      </w:p>
                    </w:txbxContent>
                  </v:textbox>
                </v:oval>
                <v:oval id="Oval 4031" o:spid="_x0000_s1259" style="position:absolute;left:2879;top:393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nizcIA&#10;AADeAAAADwAAAGRycy9kb3ducmV2LnhtbERPy2oCMRTdF/yHcIVuimaqjsholFIodCc+cH2dXCeD&#10;k5uQpDr2682i0OXhvFeb3nbiRiG2jhW8jwsQxLXTLTcKjoev0QJETMgaO8ek4EERNuvBywor7e68&#10;o9s+NSKHcKxQgUnJV1LG2pDFOHaeOHMXFyymDEMjdcB7DrednBTFXFpsOTcY9PRpqL7uf6yC2fa3&#10;Llt9ffi382znp6eegjFKvQ77jyWIRH36F/+5v7WCaVFO8t58J18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qeLNwgAAAN4AAAAPAAAAAAAAAAAAAAAAAJgCAABkcnMvZG93&#10;bnJldi54bWxQSwUGAAAAAAQABAD1AAAAhwMAAAAA&#10;" strokecolor="#4a7ebb" strokeweight="3.5pt">
                  <v:textbox inset="0,0,0,0">
                    <w:txbxContent>
                      <w:p w:rsidR="00862F6C" w:rsidRPr="00A87CE9" w:rsidRDefault="00862F6C" w:rsidP="0058348C">
                        <w:pPr>
                          <w:jc w:val="center"/>
                          <w:rPr>
                            <w:rFonts w:ascii="Times New Roman" w:hAnsi="Times New Roman" w:cs="Times New Roman"/>
                            <w:b/>
                            <w:szCs w:val="20"/>
                          </w:rPr>
                        </w:pPr>
                        <w:r>
                          <w:rPr>
                            <w:rFonts w:ascii="Times New Roman" w:hAnsi="Times New Roman" w:cs="Times New Roman"/>
                            <w:b/>
                            <w:szCs w:val="20"/>
                          </w:rPr>
                          <w:t>2</w:t>
                        </w:r>
                      </w:p>
                    </w:txbxContent>
                  </v:textbox>
                </v:oval>
                <v:oval id="Oval 4032" o:spid="_x0000_s1260" style="position:absolute;left:7050;top:391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VHVsUA&#10;AADeAAAADwAAAGRycy9kb3ducmV2LnhtbESPW2sCMRSE3wv9D+EUfCmarTfa1SilIPSteMHn4+a4&#10;WdychCTVtb++EQQfh5n5hpkvO9uKM4XYOFbwNihAEFdON1wr2G1X/XcQMSFrbB2TgitFWC6en+ZY&#10;anfhNZ03qRYZwrFEBSYlX0oZK0MW48B54uwdXbCYsgy11AEvGW5bOSyKqbTYcF4w6OnLUHXa/FoF&#10;45+/atLo09W/HsZrP9p3FIxRqvfSfc5AJOrSI3xvf2sFo2Iy/IDbnXwF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5UdWxQAAAN4AAAAPAAAAAAAAAAAAAAAAAJgCAABkcnMv&#10;ZG93bnJldi54bWxQSwUGAAAAAAQABAD1AAAAigMAAAAA&#10;" strokecolor="#4a7ebb" strokeweight="3.5pt">
                  <v:textbox inset="0,0,0,0">
                    <w:txbxContent>
                      <w:p w:rsidR="00862F6C" w:rsidRPr="00A87CE9" w:rsidRDefault="00862F6C" w:rsidP="0058348C">
                        <w:pPr>
                          <w:jc w:val="center"/>
                          <w:rPr>
                            <w:rFonts w:ascii="Times New Roman" w:hAnsi="Times New Roman" w:cs="Times New Roman"/>
                            <w:b/>
                            <w:szCs w:val="20"/>
                          </w:rPr>
                        </w:pPr>
                        <w:r>
                          <w:rPr>
                            <w:rFonts w:ascii="Times New Roman" w:hAnsi="Times New Roman" w:cs="Times New Roman"/>
                            <w:b/>
                            <w:szCs w:val="20"/>
                          </w:rPr>
                          <w:t>12</w:t>
                        </w:r>
                      </w:p>
                    </w:txbxContent>
                  </v:textbox>
                </v:oval>
                <v:oval id="Oval 4034" o:spid="_x0000_s1261" style="position:absolute;left:7039;top:5007;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Z4FsMA&#10;AADeAAAADwAAAGRycy9kb3ducmV2LnhtbESPzWoCMRSF94LvEG7BjWhGR6VMjSKFQndFW1xfJ7eT&#10;wclNSKKOffpmIbg8nD++9ba3nbhSiK1jBbNpAYK4drrlRsHP98fkFURMyBo7x6TgThG2m+FgjZV2&#10;N97T9ZAakUc4VqjApOQrKWNtyGKcOk+cvV8XLKYsQyN1wFset52cF8VKWmw5Pxj09G6oPh8uVsHi&#10;669etvp89+PTYu/LY0/BGKVGL/3uDUSiPj3Dj/anVlAWyzIDZJyM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Z4FsMAAADeAAAADwAAAAAAAAAAAAAAAACYAgAAZHJzL2Rv&#10;d25yZXYueG1sUEsFBgAAAAAEAAQA9QAAAIgDAAAAAA==&#10;" strokecolor="#4a7ebb" strokeweight="3.5pt">
                  <v:textbox inset="0,0,0,0">
                    <w:txbxContent>
                      <w:p w:rsidR="00862F6C" w:rsidRPr="00A87CE9" w:rsidRDefault="00862F6C" w:rsidP="0058348C">
                        <w:pPr>
                          <w:jc w:val="center"/>
                          <w:rPr>
                            <w:rFonts w:ascii="Times New Roman" w:hAnsi="Times New Roman" w:cs="Times New Roman"/>
                            <w:b/>
                            <w:szCs w:val="20"/>
                          </w:rPr>
                        </w:pPr>
                        <w:r>
                          <w:rPr>
                            <w:rFonts w:ascii="Times New Roman" w:hAnsi="Times New Roman" w:cs="Times New Roman"/>
                            <w:b/>
                            <w:szCs w:val="20"/>
                          </w:rPr>
                          <w:t>14</w:t>
                        </w:r>
                      </w:p>
                    </w:txbxContent>
                  </v:textbox>
                </v:oval>
                <v:oval id="Oval 4033" o:spid="_x0000_s1262" style="position:absolute;left:2852;top:507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rdjcUA&#10;AADeAAAADwAAAGRycy9kb3ducmV2LnhtbESPQWsCMRSE74L/IbxCL6JZuyplaxQRCr0VbfH83Lxu&#10;FjcvIYm69tc3BcHjMDPfMMt1bztxoRBbxwqmkwIEce10y42C76/38SuImJA1do5JwY0irFfDwRIr&#10;7a68o8s+NSJDOFaowKTkKyljbchinDhPnL0fFyymLEMjdcBrhttOvhTFQlpsOS8Y9LQ1VJ/2Z6tg&#10;9vlbz1t9uvnRcbbz5aGnYIxSz0/95g1Eoj49wvf2h1ZQFvNyCv938hW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St2NxQAAAN4AAAAPAAAAAAAAAAAAAAAAAJgCAABkcnMv&#10;ZG93bnJldi54bWxQSwUGAAAAAAQABAD1AAAAigMAAAAA&#10;" strokecolor="#4a7ebb" strokeweight="3.5pt">
                  <v:textbox inset="0,0,0,0">
                    <w:txbxContent>
                      <w:p w:rsidR="00862F6C" w:rsidRPr="00A87CE9" w:rsidRDefault="00862F6C" w:rsidP="0058348C">
                        <w:pPr>
                          <w:jc w:val="center"/>
                          <w:rPr>
                            <w:rFonts w:ascii="Times New Roman" w:hAnsi="Times New Roman" w:cs="Times New Roman"/>
                            <w:b/>
                            <w:szCs w:val="20"/>
                          </w:rPr>
                        </w:pPr>
                        <w:r>
                          <w:rPr>
                            <w:rFonts w:ascii="Times New Roman" w:hAnsi="Times New Roman" w:cs="Times New Roman"/>
                            <w:b/>
                            <w:szCs w:val="20"/>
                          </w:rPr>
                          <w:t>4</w:t>
                        </w:r>
                      </w:p>
                    </w:txbxContent>
                  </v:textbox>
                </v:oval>
                <v:oval id="Oval 4035" o:spid="_x0000_s1263" style="position:absolute;left:2932;top:610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hD+sUA&#10;AADeAAAADwAAAGRycy9kb3ducmV2LnhtbESPQWsCMRSE7wX/Q3gFL0WzulpkaxQpFLwVben5uXlu&#10;FjcvIYm69tc3BcHjMDPfMMt1bztxoRBbxwom4wIEce10y42C76+P0QJETMgaO8ek4EYR1qvB0xIr&#10;7a68o8s+NSJDOFaowKTkKyljbchiHDtPnL2jCxZTlqGROuA1w20np0XxKi22nBcMeno3VJ/2Z6tg&#10;9vlbz1t9uvmXw2zny5+egjFKDZ/7zRuIRH16hO/trVZQFvNyCv938hW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mEP6xQAAAN4AAAAPAAAAAAAAAAAAAAAAAJgCAABkcnMv&#10;ZG93bnJldi54bWxQSwUGAAAAAAQABAD1AAAAigMAAAAA&#10;" strokecolor="#4a7ebb" strokeweight="3.5pt">
                  <v:textbox inset="0,0,0,0">
                    <w:txbxContent>
                      <w:p w:rsidR="00862F6C" w:rsidRPr="00A87CE9" w:rsidRDefault="00862F6C" w:rsidP="0058348C">
                        <w:pPr>
                          <w:jc w:val="center"/>
                          <w:rPr>
                            <w:rFonts w:ascii="Times New Roman" w:hAnsi="Times New Roman" w:cs="Times New Roman"/>
                            <w:b/>
                            <w:szCs w:val="20"/>
                          </w:rPr>
                        </w:pPr>
                        <w:r>
                          <w:rPr>
                            <w:rFonts w:ascii="Times New Roman" w:hAnsi="Times New Roman" w:cs="Times New Roman"/>
                            <w:b/>
                            <w:szCs w:val="20"/>
                          </w:rPr>
                          <w:t>6</w:t>
                        </w:r>
                      </w:p>
                    </w:txbxContent>
                  </v:textbox>
                </v:oval>
                <v:oval id="Oval 4036" o:spid="_x0000_s1264" style="position:absolute;left:6991;top:606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TmYcUA&#10;AADeAAAADwAAAGRycy9kb3ducmV2LnhtbESPT2sCMRTE7wW/Q3hCL0WzdlVkaxQpFHor/sHzc/O6&#10;Wdy8hCTV1U9vCoUeh5n5DbNc97YTFwqxdaxgMi5AENdOt9woOOw/RgsQMSFr7ByTghtFWK8GT0us&#10;tLvyli671IgM4VihApOSr6SMtSGLcew8cfa+XbCYsgyN1AGvGW47+VoUc2mx5bxg0NO7ofq8+7EK&#10;pl/3etbq882/nKZbXx57CsYo9TzsN28gEvXpP/zX/tQKymJWlvB7J18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1OZhxQAAAN4AAAAPAAAAAAAAAAAAAAAAAJgCAABkcnMv&#10;ZG93bnJldi54bWxQSwUGAAAAAAQABAD1AAAAigMAAAAA&#10;" strokecolor="#4a7ebb" strokeweight="3.5pt">
                  <v:textbox inset="0,0,0,0">
                    <w:txbxContent>
                      <w:p w:rsidR="00862F6C" w:rsidRPr="00A87CE9" w:rsidRDefault="00862F6C" w:rsidP="0058348C">
                        <w:pPr>
                          <w:jc w:val="center"/>
                          <w:rPr>
                            <w:rFonts w:ascii="Times New Roman" w:hAnsi="Times New Roman" w:cs="Times New Roman"/>
                            <w:b/>
                            <w:szCs w:val="20"/>
                          </w:rPr>
                        </w:pPr>
                        <w:r>
                          <w:rPr>
                            <w:rFonts w:ascii="Times New Roman" w:hAnsi="Times New Roman" w:cs="Times New Roman"/>
                            <w:b/>
                            <w:szCs w:val="20"/>
                          </w:rPr>
                          <w:t>16</w:t>
                        </w:r>
                      </w:p>
                    </w:txbxContent>
                  </v:textbox>
                </v:oval>
                <v:oval id="Oval 4038" o:spid="_x0000_s1265" style="position:absolute;left:7046;top:719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1+FcYA&#10;AADeAAAADwAAAGRycy9kb3ducmV2LnhtbESPT2sCMRTE7wW/Q3hCL0Wz7a4iq1FKodBb8Q+en5vn&#10;ZnHzEpJU1376plDocZiZ3zCrzWB7caUQO8cKnqcFCOLG6Y5bBYf9+2QBIiZkjb1jUnCnCJv16GGF&#10;tXY33tJ1l1qRIRxrVGBS8rWUsTFkMU6dJ87e2QWLKcvQSh3wluG2ly9FMZcWO84LBj29GWouuy+r&#10;oPr8bmadvtz906na+vI4UDBGqcfx8LoEkWhI/+G/9odWUBazsoLfO/kK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1+FcYAAADeAAAADwAAAAAAAAAAAAAAAACYAgAAZHJz&#10;L2Rvd25yZXYueG1sUEsFBgAAAAAEAAQA9QAAAIsDAAAAAA==&#10;" strokecolor="#4a7ebb" strokeweight="3.5pt">
                  <v:textbox inset="0,0,0,0">
                    <w:txbxContent>
                      <w:p w:rsidR="00862F6C" w:rsidRPr="00A87CE9" w:rsidRDefault="00862F6C" w:rsidP="0058348C">
                        <w:pPr>
                          <w:jc w:val="center"/>
                          <w:rPr>
                            <w:rFonts w:ascii="Times New Roman" w:hAnsi="Times New Roman" w:cs="Times New Roman"/>
                            <w:b/>
                            <w:szCs w:val="20"/>
                          </w:rPr>
                        </w:pPr>
                        <w:r>
                          <w:rPr>
                            <w:rFonts w:ascii="Times New Roman" w:hAnsi="Times New Roman" w:cs="Times New Roman"/>
                            <w:b/>
                            <w:szCs w:val="20"/>
                          </w:rPr>
                          <w:t>18</w:t>
                        </w:r>
                      </w:p>
                    </w:txbxContent>
                  </v:textbox>
                </v:oval>
                <v:oval id="Oval 4037" o:spid="_x0000_s1266" style="position:absolute;left:2876;top:733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HbjsYA&#10;AADeAAAADwAAAGRycy9kb3ducmV2LnhtbESPT2sCMRTE74V+h/AKvRTN1nVFVqOUgtBb8Q+en5vn&#10;ZnHzEpJU1376plDocZiZ3zDL9WB7caUQO8cKXscFCOLG6Y5bBYf9ZjQHEROyxt4xKbhThPXq8WGJ&#10;tXY33tJ1l1qRIRxrVGBS8rWUsTFkMY6dJ87e2QWLKcvQSh3wluG2l5OimEmLHecFg57eDTWX3ZdV&#10;MP38bqpOX+7+5TTd+vI4UDBGqeen4W0BItGQ/sN/7Q+toCyqsoLfO/kK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HbjsYAAADeAAAADwAAAAAAAAAAAAAAAACYAgAAZHJz&#10;L2Rvd25yZXYueG1sUEsFBgAAAAAEAAQA9QAAAIsDAAAAAA==&#10;" strokecolor="#4a7ebb" strokeweight="3.5pt">
                  <v:textbox inset="0,0,0,0">
                    <w:txbxContent>
                      <w:p w:rsidR="00862F6C" w:rsidRPr="00A87CE9" w:rsidRDefault="00862F6C" w:rsidP="0058348C">
                        <w:pPr>
                          <w:jc w:val="center"/>
                          <w:rPr>
                            <w:rFonts w:ascii="Times New Roman" w:hAnsi="Times New Roman" w:cs="Times New Roman"/>
                            <w:b/>
                            <w:szCs w:val="20"/>
                          </w:rPr>
                        </w:pPr>
                        <w:r>
                          <w:rPr>
                            <w:rFonts w:ascii="Times New Roman" w:hAnsi="Times New Roman" w:cs="Times New Roman"/>
                            <w:b/>
                            <w:szCs w:val="20"/>
                          </w:rPr>
                          <w:t>8</w:t>
                        </w:r>
                      </w:p>
                    </w:txbxContent>
                  </v:textbox>
                </v:oval>
                <v:group id="Groupe 17383" o:spid="_x0000_s1267" style="position:absolute;left:3065;top:8536;width:3568;height:586" coordsize="22656,37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D6EOxgAAAN4A&#10;AAAPAAAAAAAAAAAAAAAAAKoCAABkcnMvZG93bnJldi54bWxQSwUGAAAAAAQABAD6AAAAnQMAAAAA&#10;">
                  <v:rect id="Rectangle 3990" o:spid="_x0000_s1268" style="position:absolute;left:6921;width:15735;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B8TscA&#10;AADeAAAADwAAAGRycy9kb3ducmV2LnhtbESPQWvCQBSE74X+h+UVvEjd1agtqatoiyJ4qrF4fWSf&#10;STD7NmS3mv57VxB6HGbmG2a26GwtLtT6yrGG4UCBIM6dqbjQcMjWr+8gfEA2WDsmDX/kYTF/fpph&#10;atyVv+myD4WIEPYpaihDaFIpfV6SRT9wDXH0Tq61GKJsC2lavEa4reVIqam0WHFcKLGhz5Ly8/7X&#10;ajhlq3Gy8nL3Mz5+hWxzUNP+8ax176VbfoAI1IX/8KO9NRoSNUne4H4nXg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wfE7HAAAA3gAAAA8AAAAAAAAAAAAAAAAAmAIAAGRy&#10;cy9kb3ducmV2LnhtbFBLBQYAAAAABAAEAPUAAACMAwAAAAA=&#10;" strokecolor="black [3213]">
                    <v:textbox inset=",7.2pt,,7.2pt">
                      <w:txbxContent>
                        <w:p w:rsidR="00862F6C" w:rsidRDefault="00862F6C" w:rsidP="0058348C">
                          <w:r>
                            <w:t>Wait change circuit</w:t>
                          </w:r>
                        </w:p>
                      </w:txbxContent>
                    </v:textbox>
                  </v:rect>
                  <v:rect id="Rectangle 3990" o:spid="_x0000_s1269" style="position:absolute;width:7334;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oPMQA&#10;AADeAAAADwAAAGRycy9kb3ducmV2LnhtbERPz2vCMBS+C/sfwhvsIjNxdSLVKLoxETytdXh9NM+2&#10;2LyUJtP635uD4PHj+71Y9bYRF+p87VjDeKRAEBfO1FxqOOQ/7zMQPiAbbByThht5WC1fBgtMjbvy&#10;L12yUIoYwj5FDVUIbSqlLyqy6EeuJY7cyXUWQ4RdKU2H1xhuG/mh1FRarDk2VNjSV0XFOfu3Gk75&#10;ZpJsvNz/TY7fId8e1HR4PGv99tqv5yAC9eEpfrh3RkOiPpO4N96JV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6DzEAAAA3gAAAA8AAAAAAAAAAAAAAAAAmAIAAGRycy9k&#10;b3ducmV2LnhtbFBLBQYAAAAABAAEAPUAAACJAwAAAAA=&#10;" strokecolor="black [3213]">
                    <v:textbox inset=",7.2pt,,7.2pt">
                      <w:txbxContent>
                        <w:p w:rsidR="00862F6C" w:rsidRDefault="00862F6C" w:rsidP="0058348C">
                          <w:r>
                            <w:t>Waiting</w:t>
                          </w:r>
                        </w:p>
                      </w:txbxContent>
                    </v:textbox>
                  </v:rect>
                </v:group>
                <v:oval id="Oval 3989" o:spid="_x0000_s1270" style="position:absolute;left:2865;top:833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uQU8gA&#10;AADeAAAADwAAAGRycy9kb3ducmV2LnhtbESPQUvDQBSE74L/YXmCN7urtcXGboIUigqlxdiDx2f2&#10;mQ1m36bZNY3/3i0UPA4z8w2zLEbXioH60HjWcDtRIIgrbxquNezf1zcPIEJENth6Jg2/FKDILy+W&#10;mBl/5DcayliLBOGQoQYbY5dJGSpLDsPEd8TJ+/K9w5hkX0vT4zHBXSvvlJpLhw2nBYsdrSxV3+WP&#10;07BSofx8/jCb7f32dXewh9183QxaX1+NT48gIo3xP3xuvxgNUzWbLuB0J10Bm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m5BTyAAAAN4AAAAPAAAAAAAAAAAAAAAAAJgCAABk&#10;cnMvZG93bnJldi54bWxQSwUGAAAAAAQABAD1AAAAjQMAAAAA&#10;" strokecolor="#4a7ebb" strokeweight="3.5pt">
                  <v:shadow on="t" opacity="22938f" offset="0"/>
                  <v:textbox inset="0,0,0,0">
                    <w:txbxContent>
                      <w:p w:rsidR="00862F6C" w:rsidRPr="00A87CE9" w:rsidRDefault="00862F6C" w:rsidP="0058348C">
                        <w:pPr>
                          <w:jc w:val="center"/>
                          <w:rPr>
                            <w:rFonts w:ascii="Times New Roman" w:hAnsi="Times New Roman" w:cs="Times New Roman"/>
                            <w:b/>
                            <w:szCs w:val="20"/>
                          </w:rPr>
                        </w:pPr>
                        <w:r>
                          <w:rPr>
                            <w:rFonts w:ascii="Times New Roman" w:hAnsi="Times New Roman" w:cs="Times New Roman"/>
                            <w:b/>
                            <w:szCs w:val="20"/>
                          </w:rPr>
                          <w:t>10</w:t>
                        </w:r>
                      </w:p>
                    </w:txbxContent>
                  </v:textbox>
                </v:oval>
                <v:group id="Groupe 17577" o:spid="_x0000_s1271" style="position:absolute;left:7213;top:8542;width:3568;height:586" coordsize="22656,37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is75zFAAAA3gAA&#10;AA8AAAAAAAAAAAAAAAAAqgIAAGRycy9kb3ducmV2LnhtbFBLBQYAAAAABAAEAPoAAACcAwAAAAA=&#10;">
                  <v:rect id="Rectangle 3990" o:spid="_x0000_s1272" style="position:absolute;left:6921;width:15735;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My3McA&#10;AADeAAAADwAAAGRycy9kb3ducmV2LnhtbESPQWvCQBSE70L/w/IKvZS6a41SUlepFUXwpLF4fWSf&#10;STD7NmRXjf/eFQoeh5n5hpnMOluLC7W+cqxh0FcgiHNnKi407LPlxxcIH5AN1o5Jw408zKYvvQmm&#10;xl15S5ddKESEsE9RQxlCk0rp85Is+r5riKN3dK3FEGVbSNPiNcJtLT+VGkuLFceFEhv6LSk/7c5W&#10;wzGbJ8O5l5u/5LAI2Wqvxu+Hk9Zvr93PN4hAXXiG/9tro2GoRskAHnfiFZ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MtzHAAAA3gAAAA8AAAAAAAAAAAAAAAAAmAIAAGRy&#10;cy9kb3ducmV2LnhtbFBLBQYAAAAABAAEAPUAAACMAwAAAAA=&#10;" strokecolor="black [3213]">
                    <v:textbox inset=",7.2pt,,7.2pt">
                      <w:txbxContent>
                        <w:p w:rsidR="00862F6C" w:rsidRDefault="00862F6C" w:rsidP="0058348C">
                          <w:r>
                            <w:t>Wait change circuit</w:t>
                          </w:r>
                        </w:p>
                      </w:txbxContent>
                    </v:textbox>
                  </v:rect>
                  <v:rect id="Rectangle 3990" o:spid="_x0000_s1273" style="position:absolute;width:7334;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Gsq8cA&#10;AADeAAAADwAAAGRycy9kb3ducmV2LnhtbESPQWvCQBSE70L/w/IKvRTdrUaR6Cq10iJ40iheH9ln&#10;Esy+DdlV03/fFQoeh5n5hpkvO1uLG7W+cqzhY6BAEOfOVFxoOGTf/SkIH5AN1o5Jwy95WC5eenNM&#10;jbvzjm77UIgIYZ+ihjKEJpXS5yVZ9APXEEfv7FqLIcq2kKbFe4TbWg6VmkiLFceFEhv6Kim/7K9W&#10;wzlbJaOVl9tjclqH7OegJu+ni9Zvr93nDESgLjzD/+2N0TBS42QIjzvx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BrKvHAAAA3gAAAA8AAAAAAAAAAAAAAAAAmAIAAGRy&#10;cy9kb3ducmV2LnhtbFBLBQYAAAAABAAEAPUAAACMAwAAAAA=&#10;" strokecolor="black [3213]">
                    <v:textbox inset=",7.2pt,,7.2pt">
                      <w:txbxContent>
                        <w:p w:rsidR="00862F6C" w:rsidRDefault="00862F6C" w:rsidP="0058348C">
                          <w:r>
                            <w:t>Waiting</w:t>
                          </w:r>
                        </w:p>
                      </w:txbxContent>
                    </v:textbox>
                  </v:rect>
                </v:group>
                <v:oval id="Oval 3998" o:spid="_x0000_s1274" style="position:absolute;left:7080;top:829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XUxMgA&#10;AADeAAAADwAAAGRycy9kb3ducmV2LnhtbESPQWsCMRSE74X+h/AKvdWk1YpsjVIEaQVRXD14fG5e&#10;N0s3L+smXdd/3wiFHoeZ+YaZzntXi47aUHnW8DxQIIgLbyouNRz2y6cJiBCRDdaeScOVAsxn93dT&#10;zIy/8I66PJYiQThkqMHG2GRShsKSwzDwDXHyvnzrMCbZltK0eElwV8sXpcbSYcVpwWJDC0vFd/7j&#10;NCxUyE8fR7PejDar7dmet+Nl1Wn9+NC/v4GI1Mf/8F/702gYqtfREG530hWQ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ddTEyAAAAN4AAAAPAAAAAAAAAAAAAAAAAJgCAABk&#10;cnMvZG93bnJldi54bWxQSwUGAAAAAAQABAD1AAAAjQMAAAAA&#10;" strokecolor="#4a7ebb" strokeweight="3.5pt">
                  <v:shadow on="t" opacity="22938f" offset="0"/>
                  <v:textbox inset="0,0,0,0">
                    <w:txbxContent>
                      <w:p w:rsidR="00862F6C" w:rsidRPr="00A87CE9" w:rsidRDefault="00862F6C" w:rsidP="0058348C">
                        <w:pPr>
                          <w:jc w:val="center"/>
                          <w:rPr>
                            <w:rFonts w:ascii="Times New Roman" w:hAnsi="Times New Roman" w:cs="Times New Roman"/>
                            <w:b/>
                            <w:szCs w:val="20"/>
                          </w:rPr>
                        </w:pPr>
                        <w:r>
                          <w:rPr>
                            <w:rFonts w:ascii="Times New Roman" w:hAnsi="Times New Roman" w:cs="Times New Roman"/>
                            <w:b/>
                            <w:szCs w:val="20"/>
                          </w:rPr>
                          <w:t>20</w:t>
                        </w:r>
                      </w:p>
                    </w:txbxContent>
                  </v:textbox>
                </v:oval>
                <v:shape id="Text Box 3994" o:spid="_x0000_s1275" type="#_x0000_t202" style="position:absolute;left:4099;top:8201;width:1950;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KOzscA&#10;AADeAAAADwAAAGRycy9kb3ducmV2LnhtbESPQUsDMRSE74L/IbyCl2KT2rW226ZFiqInoVXvr5vX&#10;3aWblyWJu9t/b4SCx2FmvmHW28E2oiMfascaphMFgrhwpuZSw9fn6/0CRIjIBhvHpOFCAbab25s1&#10;5sb1vKfuEEuRIBxy1FDF2OZShqIii2HiWuLknZy3GJP0pTQe+wS3jXxQai4t1pwWKmxpV1FxPvxY&#10;DS/+oz++fT/txvPsvJwuo+r2J6X13Wh4XoGINMT/8LX9bjTM1GOWwd+ddAXk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yjs7HAAAA3gAAAA8AAAAAAAAAAAAAAAAAmAIAAGRy&#10;cy9kb3ducmV2LnhtbFBLBQYAAAAABAAEAPUAAACMAwAAAAA=&#10;" filled="f" stroked="f" strokecolor="#4a7ebb" strokeweight=".25pt">
                  <v:textbox inset="0,0,0,0">
                    <w:txbxContent>
                      <w:p w:rsidR="00862F6C" w:rsidRPr="001B0DFF" w:rsidRDefault="00862F6C" w:rsidP="0058348C">
                        <w:pPr>
                          <w:rPr>
                            <w:rFonts w:asciiTheme="majorHAnsi" w:hAnsiTheme="majorHAnsi" w:cstheme="majorHAnsi"/>
                          </w:rPr>
                        </w:pPr>
                        <w:r w:rsidRPr="001B0DFF">
                          <w:rPr>
                            <w:rFonts w:asciiTheme="majorHAnsi" w:hAnsiTheme="majorHAnsi" w:cstheme="majorHAnsi"/>
                          </w:rPr>
                          <w:t>CV58</w:t>
                        </w:r>
                        <w:r>
                          <w:rPr>
                            <w:rFonts w:asciiTheme="majorHAnsi" w:hAnsiTheme="majorHAnsi" w:cstheme="majorHAnsi"/>
                          </w:rPr>
                          <w:t>3</w:t>
                        </w:r>
                        <w:r w:rsidRPr="001B0DFF">
                          <w:rPr>
                            <w:rFonts w:asciiTheme="majorHAnsi" w:hAnsiTheme="majorHAnsi" w:cstheme="majorHAnsi"/>
                          </w:rPr>
                          <w:t> 100% open</w:t>
                        </w:r>
                      </w:p>
                    </w:txbxContent>
                  </v:textbox>
                </v:shape>
                <v:shape id="AutoShape 5611" o:spid="_x0000_s1276" type="#_x0000_t32" style="position:absolute;left:3695;top:8303;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jHcMcAAADeAAAADwAAAGRycy9kb3ducmV2LnhtbESPQWsCMRSE74X+h/CEXkrNbluLbI0i&#10;giAehOoePD6S193Fzcs2iev67xtB8DjMzDfMbDHYVvTkQ+NYQT7OQBBrZxquFJSH9dsURIjIBlvH&#10;pOBKARbz56cZFsZd+If6faxEgnAoUEEdY1dIGXRNFsPYdcTJ+3XeYkzSV9J4vCS4beV7ln1Jiw2n&#10;hRo7WtWkT/uzVdBsy13Zv/5Fr6fb/OjzcDi2WqmX0bD8BhFpiI/wvb0xCj6yyecEbnfSFZD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SMdwxwAAAN4AAAAPAAAAAAAA&#10;AAAAAAAAAKECAABkcnMvZG93bnJldi54bWxQSwUGAAAAAAQABAD5AAAAlQMAAAAA&#10;"/>
                <v:shape id="Text Box 3994" o:spid="_x0000_s1277" type="#_x0000_t202" style="position:absolute;left:8314;top:8201;width:1950;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1IscA&#10;AADeAAAADwAAAGRycy9kb3ducmV2LnhtbESPQUsDMRSE74L/IbxCL2KT1rq226ZFikVPQqveXzev&#10;u0s3L0sSd9d/3wiCx2FmvmHW28E2oiMfascaphMFgrhwpuZSw+fH/n4BIkRkg41j0vBDAbab25s1&#10;5sb1fKDuGEuRIBxy1FDF2OZShqIii2HiWuLknZ23GJP0pTQe+wS3jZwplUmLNaeFClvaVVRcjt9W&#10;w4t/70+vX0+7u2x+WU6XUXWHs9J6PBqeVyAiDfE//Nd+Mxoe1OM8g9876QrIz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stSLHAAAA3gAAAA8AAAAAAAAAAAAAAAAAmAIAAGRy&#10;cy9kb3ducmV2LnhtbFBLBQYAAAAABAAEAPUAAACMAwAAAAA=&#10;" filled="f" stroked="f" strokecolor="#4a7ebb" strokeweight=".25pt">
                  <v:textbox inset="0,0,0,0">
                    <w:txbxContent>
                      <w:p w:rsidR="00862F6C" w:rsidRPr="001B0DFF" w:rsidRDefault="00862F6C" w:rsidP="0058348C">
                        <w:pPr>
                          <w:rPr>
                            <w:rFonts w:asciiTheme="majorHAnsi" w:hAnsiTheme="majorHAnsi" w:cstheme="majorHAnsi"/>
                          </w:rPr>
                        </w:pPr>
                        <w:r w:rsidRPr="001B0DFF">
                          <w:rPr>
                            <w:rFonts w:asciiTheme="majorHAnsi" w:hAnsiTheme="majorHAnsi" w:cstheme="majorHAnsi"/>
                          </w:rPr>
                          <w:t>CV58</w:t>
                        </w:r>
                        <w:r>
                          <w:rPr>
                            <w:rFonts w:asciiTheme="majorHAnsi" w:hAnsiTheme="majorHAnsi" w:cstheme="majorHAnsi"/>
                          </w:rPr>
                          <w:t>3</w:t>
                        </w:r>
                        <w:r w:rsidRPr="001B0DFF">
                          <w:rPr>
                            <w:rFonts w:asciiTheme="majorHAnsi" w:hAnsiTheme="majorHAnsi" w:cstheme="majorHAnsi"/>
                          </w:rPr>
                          <w:t> 100% open</w:t>
                        </w:r>
                      </w:p>
                    </w:txbxContent>
                  </v:textbox>
                </v:shape>
                <v:shape id="AutoShape 5611" o:spid="_x0000_s1278" type="#_x0000_t32" style="position:absolute;left:7910;top:8303;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b8nMcAAADeAAAADwAAAGRycy9kb3ducmV2LnhtbESPT2sCMRTE7wW/Q3hCL0Wz2z8qq1FK&#10;oVA8CNU9eHwkz93Fzcs2SdfttzeC0OMwM79hVpvBtqInHxrHCvJpBoJYO9NwpaA8fE4WIEJENtg6&#10;JgV/FGCzHj2ssDDuwt/U72MlEoRDgQrqGLtCyqBrshimriNO3sl5izFJX0nj8ZLgtpXPWTaTFhtO&#10;CzV29FGTPu9/rYJmW+7K/ukner3Y5kefh8Ox1Uo9jof3JYhIQ/wP39tfRsFL9vY6h9uddAXk+g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1vycxwAAAN4AAAAPAAAAAAAA&#10;AAAAAAAAAKECAABkcnMvZG93bnJldi54bWxQSwUGAAAAAAQABAD5AAAAlQMAAAAA&#10;"/>
              </v:group>
            </w:pict>
          </mc:Fallback>
        </mc:AlternateContent>
      </w:r>
    </w:p>
    <w:p w:rsidR="003E7B4B" w:rsidRPr="00D63381" w:rsidRDefault="003E7B4B" w:rsidP="00EB7EBC">
      <w:pPr>
        <w:spacing w:before="120"/>
        <w:ind w:left="170"/>
        <w:jc w:val="center"/>
        <w:rPr>
          <w:sz w:val="22"/>
          <w:szCs w:val="22"/>
        </w:rPr>
      </w:pPr>
    </w:p>
    <w:p w:rsidR="003E7B4B" w:rsidRPr="00D63381" w:rsidRDefault="003E7B4B" w:rsidP="00EB7EBC">
      <w:pPr>
        <w:spacing w:before="120"/>
        <w:ind w:left="170"/>
        <w:jc w:val="center"/>
        <w:rPr>
          <w:sz w:val="22"/>
          <w:szCs w:val="22"/>
        </w:rPr>
      </w:pPr>
    </w:p>
    <w:p w:rsidR="003E7B4B" w:rsidRPr="00D63381" w:rsidRDefault="003E7B4B" w:rsidP="00EB7EBC">
      <w:pPr>
        <w:spacing w:before="120"/>
        <w:ind w:left="170"/>
        <w:jc w:val="center"/>
        <w:rPr>
          <w:sz w:val="22"/>
          <w:szCs w:val="22"/>
        </w:rPr>
      </w:pPr>
    </w:p>
    <w:p w:rsidR="003E7B4B" w:rsidRPr="00D63381" w:rsidRDefault="003E7B4B" w:rsidP="00EB7EBC">
      <w:pPr>
        <w:spacing w:before="120"/>
        <w:ind w:left="170"/>
        <w:jc w:val="center"/>
        <w:rPr>
          <w:sz w:val="22"/>
          <w:szCs w:val="22"/>
        </w:rPr>
      </w:pPr>
    </w:p>
    <w:p w:rsidR="00D25230" w:rsidRPr="00D63381" w:rsidRDefault="00D25230" w:rsidP="00EB7EBC">
      <w:pPr>
        <w:spacing w:before="120"/>
        <w:ind w:left="170"/>
        <w:jc w:val="center"/>
        <w:rPr>
          <w:sz w:val="22"/>
          <w:szCs w:val="22"/>
        </w:rPr>
      </w:pPr>
    </w:p>
    <w:p w:rsidR="00D25230" w:rsidRPr="00D63381" w:rsidRDefault="00D25230" w:rsidP="00EB7EBC">
      <w:pPr>
        <w:spacing w:before="120"/>
        <w:ind w:left="170"/>
        <w:jc w:val="center"/>
        <w:rPr>
          <w:sz w:val="22"/>
          <w:szCs w:val="22"/>
        </w:rPr>
      </w:pPr>
    </w:p>
    <w:p w:rsidR="00D25230" w:rsidRPr="00D63381" w:rsidRDefault="00D25230" w:rsidP="00EB7EBC">
      <w:pPr>
        <w:spacing w:before="120"/>
        <w:ind w:left="170"/>
        <w:jc w:val="center"/>
        <w:rPr>
          <w:sz w:val="22"/>
          <w:szCs w:val="22"/>
        </w:rPr>
      </w:pPr>
    </w:p>
    <w:p w:rsidR="00D25230" w:rsidRPr="00D63381" w:rsidRDefault="00D25230" w:rsidP="00EB7EBC">
      <w:pPr>
        <w:spacing w:before="120"/>
        <w:ind w:left="170"/>
        <w:jc w:val="center"/>
        <w:rPr>
          <w:sz w:val="22"/>
          <w:szCs w:val="22"/>
        </w:rPr>
      </w:pPr>
    </w:p>
    <w:p w:rsidR="00D25230" w:rsidRPr="00D63381" w:rsidRDefault="00D25230" w:rsidP="00EB7EBC">
      <w:pPr>
        <w:spacing w:before="120"/>
        <w:ind w:left="170"/>
        <w:jc w:val="center"/>
        <w:rPr>
          <w:sz w:val="22"/>
          <w:szCs w:val="22"/>
        </w:rPr>
      </w:pPr>
    </w:p>
    <w:p w:rsidR="00D25230" w:rsidRPr="00D63381" w:rsidRDefault="00D25230" w:rsidP="00EB7EBC">
      <w:pPr>
        <w:spacing w:before="120"/>
        <w:ind w:left="170"/>
        <w:jc w:val="center"/>
        <w:rPr>
          <w:sz w:val="22"/>
          <w:szCs w:val="22"/>
        </w:rPr>
      </w:pPr>
    </w:p>
    <w:p w:rsidR="00D25230" w:rsidRPr="00D63381" w:rsidRDefault="00D25230" w:rsidP="00EB7EBC">
      <w:pPr>
        <w:spacing w:before="120"/>
        <w:ind w:left="170"/>
        <w:jc w:val="center"/>
        <w:rPr>
          <w:sz w:val="22"/>
          <w:szCs w:val="22"/>
        </w:rPr>
      </w:pPr>
    </w:p>
    <w:p w:rsidR="00D25230" w:rsidRPr="00D63381" w:rsidRDefault="00D25230" w:rsidP="00EB7EBC">
      <w:pPr>
        <w:spacing w:before="120"/>
        <w:ind w:left="170"/>
        <w:jc w:val="center"/>
        <w:rPr>
          <w:sz w:val="22"/>
          <w:szCs w:val="22"/>
        </w:rPr>
      </w:pPr>
    </w:p>
    <w:p w:rsidR="009E2B12" w:rsidRDefault="009E2B12" w:rsidP="00EB7EBC">
      <w:pPr>
        <w:spacing w:before="120"/>
        <w:ind w:left="170"/>
        <w:jc w:val="center"/>
        <w:rPr>
          <w:sz w:val="22"/>
          <w:szCs w:val="22"/>
        </w:rPr>
      </w:pPr>
    </w:p>
    <w:p w:rsidR="009E2B12" w:rsidRDefault="009E2B12" w:rsidP="00EB7EBC">
      <w:pPr>
        <w:spacing w:before="120"/>
        <w:ind w:left="170"/>
        <w:jc w:val="center"/>
        <w:rPr>
          <w:sz w:val="22"/>
          <w:szCs w:val="22"/>
        </w:rPr>
      </w:pPr>
    </w:p>
    <w:p w:rsidR="008718BD" w:rsidRDefault="008718BD" w:rsidP="00EB7EBC">
      <w:pPr>
        <w:spacing w:before="120"/>
        <w:ind w:left="170"/>
        <w:jc w:val="center"/>
        <w:rPr>
          <w:sz w:val="22"/>
          <w:szCs w:val="22"/>
        </w:rPr>
      </w:pPr>
    </w:p>
    <w:p w:rsidR="008718BD" w:rsidRDefault="008718BD" w:rsidP="00EB7EBC">
      <w:pPr>
        <w:spacing w:before="120"/>
        <w:ind w:left="170"/>
        <w:jc w:val="center"/>
        <w:rPr>
          <w:sz w:val="22"/>
          <w:szCs w:val="22"/>
        </w:rPr>
      </w:pPr>
    </w:p>
    <w:p w:rsidR="009E2B12" w:rsidRDefault="009E2B12" w:rsidP="00EB7EBC">
      <w:pPr>
        <w:spacing w:before="120"/>
        <w:ind w:left="170"/>
        <w:jc w:val="center"/>
        <w:rPr>
          <w:sz w:val="22"/>
          <w:szCs w:val="22"/>
        </w:rPr>
      </w:pPr>
    </w:p>
    <w:p w:rsidR="00D25230" w:rsidRDefault="00D25230" w:rsidP="00EB7EBC">
      <w:pPr>
        <w:spacing w:before="120"/>
        <w:ind w:left="170"/>
        <w:jc w:val="center"/>
        <w:rPr>
          <w:sz w:val="22"/>
          <w:szCs w:val="22"/>
        </w:rPr>
      </w:pPr>
    </w:p>
    <w:p w:rsidR="00306C90" w:rsidRDefault="00306C90" w:rsidP="00EB7EBC">
      <w:pPr>
        <w:spacing w:before="120"/>
        <w:ind w:left="170"/>
        <w:jc w:val="center"/>
        <w:rPr>
          <w:sz w:val="22"/>
          <w:szCs w:val="22"/>
        </w:rPr>
      </w:pPr>
    </w:p>
    <w:p w:rsidR="00306C90" w:rsidRDefault="00306C90" w:rsidP="00EB7EBC">
      <w:pPr>
        <w:spacing w:before="120"/>
        <w:ind w:left="170"/>
        <w:jc w:val="center"/>
        <w:rPr>
          <w:sz w:val="22"/>
          <w:szCs w:val="22"/>
        </w:rPr>
      </w:pPr>
    </w:p>
    <w:p w:rsidR="00306C90" w:rsidRDefault="00306C90" w:rsidP="00EB7EBC">
      <w:pPr>
        <w:spacing w:before="120"/>
        <w:ind w:left="170"/>
        <w:jc w:val="center"/>
        <w:rPr>
          <w:sz w:val="22"/>
          <w:szCs w:val="22"/>
        </w:rPr>
      </w:pPr>
    </w:p>
    <w:p w:rsidR="000F4C50" w:rsidRDefault="000F4C50" w:rsidP="00EB7EBC">
      <w:pPr>
        <w:spacing w:before="120"/>
        <w:ind w:left="170"/>
        <w:jc w:val="center"/>
        <w:rPr>
          <w:sz w:val="22"/>
          <w:szCs w:val="22"/>
        </w:rPr>
      </w:pPr>
    </w:p>
    <w:p w:rsidR="000F4C50" w:rsidRDefault="000F4C50" w:rsidP="00EB7EBC">
      <w:pPr>
        <w:spacing w:before="120"/>
        <w:ind w:left="170"/>
        <w:jc w:val="center"/>
        <w:rPr>
          <w:sz w:val="22"/>
          <w:szCs w:val="22"/>
        </w:rPr>
      </w:pPr>
    </w:p>
    <w:p w:rsidR="000F4C50" w:rsidRDefault="000F4C50">
      <w:pPr>
        <w:rPr>
          <w:sz w:val="22"/>
          <w:szCs w:val="22"/>
        </w:rPr>
      </w:pPr>
      <w:r>
        <w:rPr>
          <w:sz w:val="22"/>
          <w:szCs w:val="22"/>
        </w:rPr>
        <w:br w:type="page"/>
      </w:r>
    </w:p>
    <w:p w:rsidR="000F4C50" w:rsidRDefault="000F4C50" w:rsidP="00EB7EBC">
      <w:pPr>
        <w:spacing w:before="120"/>
        <w:ind w:left="170"/>
        <w:jc w:val="center"/>
        <w:rPr>
          <w:sz w:val="22"/>
          <w:szCs w:val="22"/>
        </w:rPr>
      </w:pPr>
    </w:p>
    <w:p w:rsidR="0088588E" w:rsidRDefault="000E45CC" w:rsidP="00EB7EBC">
      <w:pPr>
        <w:spacing w:before="120"/>
        <w:ind w:left="170"/>
        <w:jc w:val="center"/>
        <w:rPr>
          <w:sz w:val="22"/>
          <w:szCs w:val="22"/>
        </w:rPr>
      </w:pPr>
      <w:r>
        <w:rPr>
          <w:noProof/>
          <w:sz w:val="22"/>
          <w:szCs w:val="22"/>
          <w:lang w:val="sv-SE" w:eastAsia="sv-SE"/>
        </w:rPr>
        <w:drawing>
          <wp:anchor distT="0" distB="0" distL="114300" distR="114300" simplePos="0" relativeHeight="251300352" behindDoc="0" locked="0" layoutInCell="1" allowOverlap="1">
            <wp:simplePos x="0" y="0"/>
            <wp:positionH relativeFrom="column">
              <wp:posOffset>471170</wp:posOffset>
            </wp:positionH>
            <wp:positionV relativeFrom="paragraph">
              <wp:posOffset>36830</wp:posOffset>
            </wp:positionV>
            <wp:extent cx="5543550" cy="3838575"/>
            <wp:effectExtent l="19050" t="0" r="0" b="0"/>
            <wp:wrapNone/>
            <wp:docPr id="4" name="Image 3" descr="Switch-valves-to-recovery-helium-circuits-2017-0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valves-to-recovery-helium-circuits-2017-08-25.jpg"/>
                    <pic:cNvPicPr/>
                  </pic:nvPicPr>
                  <pic:blipFill>
                    <a:blip r:embed="rId11" cstate="print"/>
                    <a:stretch>
                      <a:fillRect/>
                    </a:stretch>
                  </pic:blipFill>
                  <pic:spPr>
                    <a:xfrm>
                      <a:off x="0" y="0"/>
                      <a:ext cx="5543550" cy="3838575"/>
                    </a:xfrm>
                    <a:prstGeom prst="rect">
                      <a:avLst/>
                    </a:prstGeom>
                  </pic:spPr>
                </pic:pic>
              </a:graphicData>
            </a:graphic>
          </wp:anchor>
        </w:drawing>
      </w:r>
    </w:p>
    <w:p w:rsidR="0088588E" w:rsidRDefault="0088588E" w:rsidP="00EB7EBC">
      <w:pPr>
        <w:spacing w:before="120"/>
        <w:ind w:left="170"/>
        <w:jc w:val="center"/>
        <w:rPr>
          <w:sz w:val="22"/>
          <w:szCs w:val="22"/>
        </w:rPr>
      </w:pPr>
    </w:p>
    <w:p w:rsidR="0088588E" w:rsidRDefault="0088588E" w:rsidP="00EB7EBC">
      <w:pPr>
        <w:spacing w:before="120"/>
        <w:ind w:left="170"/>
        <w:jc w:val="center"/>
        <w:rPr>
          <w:sz w:val="22"/>
          <w:szCs w:val="22"/>
        </w:rPr>
      </w:pPr>
    </w:p>
    <w:p w:rsidR="0088588E" w:rsidRDefault="0088588E" w:rsidP="00EB7EBC">
      <w:pPr>
        <w:spacing w:before="120"/>
        <w:ind w:left="170"/>
        <w:jc w:val="center"/>
        <w:rPr>
          <w:sz w:val="22"/>
          <w:szCs w:val="22"/>
        </w:rPr>
      </w:pPr>
    </w:p>
    <w:p w:rsidR="0088588E" w:rsidRDefault="0088588E" w:rsidP="00EB7EBC">
      <w:pPr>
        <w:spacing w:before="120"/>
        <w:ind w:left="170"/>
        <w:jc w:val="center"/>
        <w:rPr>
          <w:sz w:val="22"/>
          <w:szCs w:val="22"/>
        </w:rPr>
      </w:pPr>
    </w:p>
    <w:p w:rsidR="0088588E" w:rsidRDefault="0088588E" w:rsidP="00EB7EBC">
      <w:pPr>
        <w:spacing w:before="120"/>
        <w:ind w:left="170"/>
        <w:jc w:val="center"/>
        <w:rPr>
          <w:sz w:val="22"/>
          <w:szCs w:val="22"/>
        </w:rPr>
      </w:pPr>
    </w:p>
    <w:p w:rsidR="0088588E" w:rsidRDefault="0088588E" w:rsidP="00EB7EBC">
      <w:pPr>
        <w:spacing w:before="120"/>
        <w:ind w:left="170"/>
        <w:jc w:val="center"/>
        <w:rPr>
          <w:sz w:val="22"/>
          <w:szCs w:val="22"/>
        </w:rPr>
      </w:pPr>
    </w:p>
    <w:p w:rsidR="0088588E" w:rsidRDefault="0088588E" w:rsidP="00EB7EBC">
      <w:pPr>
        <w:spacing w:before="120"/>
        <w:ind w:left="170"/>
        <w:jc w:val="center"/>
        <w:rPr>
          <w:sz w:val="22"/>
          <w:szCs w:val="22"/>
        </w:rPr>
      </w:pPr>
    </w:p>
    <w:p w:rsidR="0088588E" w:rsidRDefault="0088588E" w:rsidP="00EB7EBC">
      <w:pPr>
        <w:spacing w:before="120"/>
        <w:ind w:left="170"/>
        <w:jc w:val="center"/>
        <w:rPr>
          <w:sz w:val="22"/>
          <w:szCs w:val="22"/>
        </w:rPr>
      </w:pPr>
    </w:p>
    <w:p w:rsidR="0088588E" w:rsidRDefault="0088588E" w:rsidP="00EB7EBC">
      <w:pPr>
        <w:spacing w:before="120"/>
        <w:ind w:left="170"/>
        <w:jc w:val="center"/>
        <w:rPr>
          <w:sz w:val="22"/>
          <w:szCs w:val="22"/>
        </w:rPr>
      </w:pPr>
    </w:p>
    <w:p w:rsidR="0088588E" w:rsidRDefault="0088588E" w:rsidP="00EB7EBC">
      <w:pPr>
        <w:spacing w:before="120"/>
        <w:ind w:left="170"/>
        <w:jc w:val="center"/>
        <w:rPr>
          <w:sz w:val="22"/>
          <w:szCs w:val="22"/>
        </w:rPr>
      </w:pPr>
    </w:p>
    <w:p w:rsidR="0088588E" w:rsidRDefault="0088588E" w:rsidP="00EB7EBC">
      <w:pPr>
        <w:spacing w:before="120"/>
        <w:ind w:left="170"/>
        <w:jc w:val="center"/>
        <w:rPr>
          <w:sz w:val="22"/>
          <w:szCs w:val="22"/>
        </w:rPr>
      </w:pPr>
    </w:p>
    <w:p w:rsidR="0088588E" w:rsidRDefault="0088588E" w:rsidP="00EB7EBC">
      <w:pPr>
        <w:spacing w:before="120"/>
        <w:ind w:left="170"/>
        <w:jc w:val="center"/>
        <w:rPr>
          <w:sz w:val="22"/>
          <w:szCs w:val="22"/>
        </w:rPr>
      </w:pPr>
    </w:p>
    <w:p w:rsidR="00306C90" w:rsidRDefault="00306C90" w:rsidP="00EB7EBC">
      <w:pPr>
        <w:spacing w:before="120"/>
        <w:ind w:left="170"/>
        <w:jc w:val="center"/>
        <w:rPr>
          <w:sz w:val="22"/>
          <w:szCs w:val="22"/>
        </w:rPr>
      </w:pPr>
    </w:p>
    <w:p w:rsidR="00306C90" w:rsidRPr="00D63381" w:rsidRDefault="00306C90" w:rsidP="00EB7EBC">
      <w:pPr>
        <w:spacing w:before="120"/>
        <w:ind w:left="170"/>
        <w:jc w:val="center"/>
        <w:rPr>
          <w:sz w:val="22"/>
          <w:szCs w:val="22"/>
        </w:rPr>
      </w:pPr>
    </w:p>
    <w:p w:rsidR="00E50571" w:rsidRPr="008718BD" w:rsidRDefault="00E50571" w:rsidP="009C03A1">
      <w:pPr>
        <w:ind w:left="170"/>
        <w:jc w:val="center"/>
        <w:rPr>
          <w:noProof/>
          <w:szCs w:val="22"/>
          <w:lang w:eastAsia="fr-FR"/>
        </w:rPr>
      </w:pPr>
    </w:p>
    <w:p w:rsidR="00E50571" w:rsidRPr="008718BD" w:rsidRDefault="00E50571" w:rsidP="009C03A1">
      <w:pPr>
        <w:ind w:left="170"/>
        <w:jc w:val="center"/>
        <w:rPr>
          <w:noProof/>
          <w:szCs w:val="22"/>
          <w:lang w:eastAsia="fr-FR"/>
        </w:rPr>
      </w:pPr>
    </w:p>
    <w:p w:rsidR="000F0BB0" w:rsidRDefault="000F0BB0" w:rsidP="00E50571">
      <w:pPr>
        <w:spacing w:before="120"/>
        <w:rPr>
          <w:szCs w:val="20"/>
        </w:rPr>
      </w:pPr>
    </w:p>
    <w:p w:rsidR="000F0BB0" w:rsidRDefault="000F0BB0" w:rsidP="000F0BB0">
      <w:pPr>
        <w:jc w:val="both"/>
        <w:rPr>
          <w:b/>
          <w:szCs w:val="20"/>
          <w:u w:val="single"/>
        </w:rPr>
      </w:pPr>
      <w:r w:rsidRPr="00551691">
        <w:rPr>
          <w:b/>
          <w:color w:val="FF0000"/>
          <w:szCs w:val="20"/>
        </w:rPr>
        <w:t>The valves in red in the text are used for the operations of the HNOSS and GERSEMI cryostats.</w:t>
      </w:r>
    </w:p>
    <w:p w:rsidR="000F0BB0" w:rsidRDefault="000F0BB0" w:rsidP="00E50571">
      <w:pPr>
        <w:spacing w:before="120"/>
        <w:rPr>
          <w:szCs w:val="20"/>
        </w:rPr>
      </w:pPr>
    </w:p>
    <w:p w:rsidR="00E50571" w:rsidRDefault="007C1545" w:rsidP="00E50571">
      <w:pPr>
        <w:spacing w:before="120"/>
        <w:rPr>
          <w:szCs w:val="20"/>
        </w:rPr>
      </w:pPr>
      <w:r>
        <w:rPr>
          <w:szCs w:val="20"/>
        </w:rPr>
        <w:t>Switch V</w:t>
      </w:r>
      <w:r w:rsidR="00E50571" w:rsidRPr="00551691">
        <w:rPr>
          <w:szCs w:val="20"/>
        </w:rPr>
        <w:t xml:space="preserve">alves </w:t>
      </w:r>
      <w:r w:rsidR="00E50571">
        <w:rPr>
          <w:szCs w:val="20"/>
        </w:rPr>
        <w:t>“Valve Box Circuit</w:t>
      </w:r>
      <w:r w:rsidR="00E50571" w:rsidRPr="00551691">
        <w:rPr>
          <w:szCs w:val="20"/>
        </w:rPr>
        <w:t xml:space="preserve">” </w:t>
      </w:r>
      <w:r w:rsidR="00E50571">
        <w:rPr>
          <w:szCs w:val="20"/>
        </w:rPr>
        <w:t>closed means that</w:t>
      </w:r>
      <w:r w:rsidR="00E50571" w:rsidRPr="00551691">
        <w:rPr>
          <w:szCs w:val="20"/>
        </w:rPr>
        <w:t xml:space="preserve"> the valves FV580, </w:t>
      </w:r>
      <w:r w:rsidR="00E50571">
        <w:rPr>
          <w:szCs w:val="20"/>
        </w:rPr>
        <w:t>FV586 are closed.</w:t>
      </w:r>
    </w:p>
    <w:p w:rsidR="003662E9" w:rsidRDefault="003662E9" w:rsidP="00E50571">
      <w:pPr>
        <w:spacing w:before="120"/>
        <w:rPr>
          <w:szCs w:val="20"/>
        </w:rPr>
      </w:pPr>
      <w:r>
        <w:rPr>
          <w:szCs w:val="20"/>
        </w:rPr>
        <w:t>Switch Valves “Valve Box Circuit</w:t>
      </w:r>
      <w:r w:rsidRPr="00551691">
        <w:rPr>
          <w:szCs w:val="20"/>
        </w:rPr>
        <w:t>”</w:t>
      </w:r>
      <w:r>
        <w:rPr>
          <w:szCs w:val="20"/>
        </w:rPr>
        <w:t xml:space="preserve"> opened</w:t>
      </w:r>
    </w:p>
    <w:p w:rsidR="003662E9" w:rsidRDefault="003662E9" w:rsidP="003662E9">
      <w:pPr>
        <w:pStyle w:val="ListParagraph"/>
        <w:numPr>
          <w:ilvl w:val="0"/>
          <w:numId w:val="18"/>
        </w:numPr>
        <w:spacing w:before="120"/>
        <w:rPr>
          <w:szCs w:val="20"/>
        </w:rPr>
      </w:pPr>
      <w:r>
        <w:rPr>
          <w:szCs w:val="20"/>
        </w:rPr>
        <w:t>Kaeser selected : FV580 opened, FV586 closed</w:t>
      </w:r>
    </w:p>
    <w:p w:rsidR="003662E9" w:rsidRPr="003662E9" w:rsidRDefault="003662E9" w:rsidP="003662E9">
      <w:pPr>
        <w:pStyle w:val="ListParagraph"/>
        <w:numPr>
          <w:ilvl w:val="0"/>
          <w:numId w:val="18"/>
        </w:numPr>
        <w:spacing w:before="120"/>
        <w:rPr>
          <w:szCs w:val="20"/>
        </w:rPr>
      </w:pPr>
      <w:r>
        <w:rPr>
          <w:szCs w:val="20"/>
        </w:rPr>
        <w:t>Gas Bag selected : FV580 closed, FV586 opened</w:t>
      </w:r>
    </w:p>
    <w:p w:rsidR="003662E9" w:rsidRPr="003662E9" w:rsidRDefault="003662E9" w:rsidP="003662E9">
      <w:pPr>
        <w:pStyle w:val="ListParagraph"/>
        <w:spacing w:before="120"/>
        <w:ind w:left="786"/>
        <w:rPr>
          <w:szCs w:val="20"/>
        </w:rPr>
      </w:pPr>
    </w:p>
    <w:p w:rsidR="00E50571" w:rsidRDefault="007C1545" w:rsidP="00E50571">
      <w:pPr>
        <w:spacing w:before="120"/>
        <w:rPr>
          <w:szCs w:val="20"/>
        </w:rPr>
      </w:pPr>
      <w:r>
        <w:rPr>
          <w:szCs w:val="20"/>
        </w:rPr>
        <w:t>Switch V</w:t>
      </w:r>
      <w:r w:rsidR="00E50571" w:rsidRPr="00551691">
        <w:rPr>
          <w:szCs w:val="20"/>
        </w:rPr>
        <w:t xml:space="preserve">alves </w:t>
      </w:r>
      <w:r w:rsidR="00E50571">
        <w:rPr>
          <w:szCs w:val="20"/>
        </w:rPr>
        <w:t>“</w:t>
      </w:r>
      <w:r w:rsidR="00951B56">
        <w:rPr>
          <w:szCs w:val="20"/>
        </w:rPr>
        <w:t>Cryostat 4</w:t>
      </w:r>
      <w:r w:rsidR="00E50571">
        <w:rPr>
          <w:szCs w:val="20"/>
        </w:rPr>
        <w:t xml:space="preserve">K </w:t>
      </w:r>
      <w:r>
        <w:rPr>
          <w:szCs w:val="20"/>
        </w:rPr>
        <w:t>C</w:t>
      </w:r>
      <w:r w:rsidR="00E50571">
        <w:rPr>
          <w:szCs w:val="20"/>
        </w:rPr>
        <w:t xml:space="preserve">ircuit” </w:t>
      </w:r>
      <w:r>
        <w:rPr>
          <w:szCs w:val="20"/>
        </w:rPr>
        <w:t>closed</w:t>
      </w:r>
      <w:r w:rsidR="00E50571" w:rsidRPr="00551691">
        <w:rPr>
          <w:szCs w:val="20"/>
        </w:rPr>
        <w:t xml:space="preserve"> means that FV58</w:t>
      </w:r>
      <w:r w:rsidR="00951B56">
        <w:rPr>
          <w:szCs w:val="20"/>
        </w:rPr>
        <w:t>1</w:t>
      </w:r>
      <w:r w:rsidR="00E50571">
        <w:rPr>
          <w:szCs w:val="20"/>
        </w:rPr>
        <w:t>, FV584</w:t>
      </w:r>
      <w:r w:rsidR="00E50571" w:rsidRPr="00551691">
        <w:rPr>
          <w:szCs w:val="20"/>
        </w:rPr>
        <w:t xml:space="preserve"> are closed.</w:t>
      </w:r>
    </w:p>
    <w:p w:rsidR="003662E9" w:rsidRDefault="003662E9" w:rsidP="003662E9">
      <w:pPr>
        <w:spacing w:before="120"/>
        <w:rPr>
          <w:szCs w:val="20"/>
        </w:rPr>
      </w:pPr>
      <w:r>
        <w:rPr>
          <w:szCs w:val="20"/>
        </w:rPr>
        <w:t>Switch Valves “Cryostat 4K Circuit</w:t>
      </w:r>
      <w:r w:rsidRPr="00551691">
        <w:rPr>
          <w:szCs w:val="20"/>
        </w:rPr>
        <w:t>”</w:t>
      </w:r>
      <w:r>
        <w:rPr>
          <w:szCs w:val="20"/>
        </w:rPr>
        <w:t xml:space="preserve"> opened</w:t>
      </w:r>
    </w:p>
    <w:p w:rsidR="003662E9" w:rsidRDefault="003662E9" w:rsidP="003662E9">
      <w:pPr>
        <w:pStyle w:val="ListParagraph"/>
        <w:numPr>
          <w:ilvl w:val="0"/>
          <w:numId w:val="18"/>
        </w:numPr>
        <w:spacing w:before="120"/>
        <w:rPr>
          <w:szCs w:val="20"/>
        </w:rPr>
      </w:pPr>
      <w:r w:rsidRPr="003662E9">
        <w:rPr>
          <w:szCs w:val="20"/>
        </w:rPr>
        <w:t>Kaeser selected : FV58</w:t>
      </w:r>
      <w:r>
        <w:rPr>
          <w:szCs w:val="20"/>
        </w:rPr>
        <w:t>1</w:t>
      </w:r>
      <w:r w:rsidRPr="003662E9">
        <w:rPr>
          <w:szCs w:val="20"/>
        </w:rPr>
        <w:t xml:space="preserve"> opened, FV58</w:t>
      </w:r>
      <w:r>
        <w:rPr>
          <w:szCs w:val="20"/>
        </w:rPr>
        <w:t>4</w:t>
      </w:r>
      <w:r w:rsidRPr="003662E9">
        <w:rPr>
          <w:szCs w:val="20"/>
        </w:rPr>
        <w:t xml:space="preserve"> closed</w:t>
      </w:r>
    </w:p>
    <w:p w:rsidR="003662E9" w:rsidRPr="003662E9" w:rsidRDefault="003662E9" w:rsidP="003662E9">
      <w:pPr>
        <w:pStyle w:val="ListParagraph"/>
        <w:numPr>
          <w:ilvl w:val="0"/>
          <w:numId w:val="18"/>
        </w:numPr>
        <w:spacing w:before="120"/>
        <w:rPr>
          <w:szCs w:val="20"/>
        </w:rPr>
      </w:pPr>
      <w:r w:rsidRPr="003662E9">
        <w:rPr>
          <w:szCs w:val="20"/>
        </w:rPr>
        <w:t>Gas Bag selected : FV58</w:t>
      </w:r>
      <w:r>
        <w:rPr>
          <w:szCs w:val="20"/>
        </w:rPr>
        <w:t>1</w:t>
      </w:r>
      <w:r w:rsidRPr="003662E9">
        <w:rPr>
          <w:szCs w:val="20"/>
        </w:rPr>
        <w:t xml:space="preserve"> closed, FV58</w:t>
      </w:r>
      <w:r>
        <w:rPr>
          <w:szCs w:val="20"/>
        </w:rPr>
        <w:t>4</w:t>
      </w:r>
      <w:r w:rsidRPr="003662E9">
        <w:rPr>
          <w:szCs w:val="20"/>
        </w:rPr>
        <w:t xml:space="preserve"> opened</w:t>
      </w:r>
    </w:p>
    <w:p w:rsidR="003662E9" w:rsidRPr="00551691" w:rsidRDefault="003662E9" w:rsidP="00E50571">
      <w:pPr>
        <w:spacing w:before="120"/>
        <w:rPr>
          <w:szCs w:val="20"/>
        </w:rPr>
      </w:pPr>
    </w:p>
    <w:p w:rsidR="00E50571" w:rsidRDefault="007C1545" w:rsidP="00E50571">
      <w:pPr>
        <w:spacing w:before="120"/>
        <w:rPr>
          <w:szCs w:val="20"/>
        </w:rPr>
      </w:pPr>
      <w:r>
        <w:rPr>
          <w:szCs w:val="20"/>
        </w:rPr>
        <w:t>Switch V</w:t>
      </w:r>
      <w:r w:rsidR="00E50571" w:rsidRPr="00551691">
        <w:rPr>
          <w:szCs w:val="20"/>
        </w:rPr>
        <w:t xml:space="preserve">alves </w:t>
      </w:r>
      <w:r>
        <w:rPr>
          <w:szCs w:val="20"/>
        </w:rPr>
        <w:t>“Magnet 4K Circuit</w:t>
      </w:r>
      <w:r w:rsidR="00E50571" w:rsidRPr="00551691">
        <w:rPr>
          <w:szCs w:val="20"/>
        </w:rPr>
        <w:t xml:space="preserve">” </w:t>
      </w:r>
      <w:r>
        <w:rPr>
          <w:szCs w:val="20"/>
        </w:rPr>
        <w:t xml:space="preserve">closed </w:t>
      </w:r>
      <w:r w:rsidR="00E50571" w:rsidRPr="00551691">
        <w:rPr>
          <w:szCs w:val="20"/>
        </w:rPr>
        <w:t xml:space="preserve">means that </w:t>
      </w:r>
      <w:r>
        <w:rPr>
          <w:szCs w:val="20"/>
        </w:rPr>
        <w:t>t</w:t>
      </w:r>
      <w:r w:rsidR="00E50571" w:rsidRPr="00551691">
        <w:rPr>
          <w:szCs w:val="20"/>
        </w:rPr>
        <w:t>he valves FV583, FV585 are closed.</w:t>
      </w:r>
    </w:p>
    <w:p w:rsidR="003662E9" w:rsidRDefault="003662E9" w:rsidP="003662E9">
      <w:pPr>
        <w:spacing w:before="120"/>
        <w:rPr>
          <w:szCs w:val="20"/>
        </w:rPr>
      </w:pPr>
      <w:r>
        <w:rPr>
          <w:szCs w:val="20"/>
        </w:rPr>
        <w:t>Switch Valves “Magnet 4K Circuit</w:t>
      </w:r>
      <w:r w:rsidRPr="00551691">
        <w:rPr>
          <w:szCs w:val="20"/>
        </w:rPr>
        <w:t>”</w:t>
      </w:r>
      <w:r>
        <w:rPr>
          <w:szCs w:val="20"/>
        </w:rPr>
        <w:t xml:space="preserve"> opened</w:t>
      </w:r>
    </w:p>
    <w:p w:rsidR="003662E9" w:rsidRDefault="003662E9" w:rsidP="003662E9">
      <w:pPr>
        <w:pStyle w:val="ListParagraph"/>
        <w:numPr>
          <w:ilvl w:val="0"/>
          <w:numId w:val="18"/>
        </w:numPr>
        <w:spacing w:before="120"/>
        <w:rPr>
          <w:szCs w:val="20"/>
        </w:rPr>
      </w:pPr>
      <w:r w:rsidRPr="003662E9">
        <w:rPr>
          <w:szCs w:val="20"/>
        </w:rPr>
        <w:t>Kaeser selected : FV58</w:t>
      </w:r>
      <w:r>
        <w:rPr>
          <w:szCs w:val="20"/>
        </w:rPr>
        <w:t>3</w:t>
      </w:r>
      <w:r w:rsidRPr="003662E9">
        <w:rPr>
          <w:szCs w:val="20"/>
        </w:rPr>
        <w:t xml:space="preserve"> opened, FV58</w:t>
      </w:r>
      <w:r>
        <w:rPr>
          <w:szCs w:val="20"/>
        </w:rPr>
        <w:t>5</w:t>
      </w:r>
      <w:r w:rsidRPr="003662E9">
        <w:rPr>
          <w:szCs w:val="20"/>
        </w:rPr>
        <w:t xml:space="preserve"> closed</w:t>
      </w:r>
    </w:p>
    <w:p w:rsidR="003662E9" w:rsidRPr="003662E9" w:rsidRDefault="003662E9" w:rsidP="003662E9">
      <w:pPr>
        <w:pStyle w:val="ListParagraph"/>
        <w:numPr>
          <w:ilvl w:val="0"/>
          <w:numId w:val="18"/>
        </w:numPr>
        <w:spacing w:before="120"/>
        <w:rPr>
          <w:szCs w:val="20"/>
        </w:rPr>
      </w:pPr>
      <w:r w:rsidRPr="003662E9">
        <w:rPr>
          <w:szCs w:val="20"/>
        </w:rPr>
        <w:t>Gas Bag selected : FV58</w:t>
      </w:r>
      <w:r>
        <w:rPr>
          <w:szCs w:val="20"/>
        </w:rPr>
        <w:t>3</w:t>
      </w:r>
      <w:r w:rsidRPr="003662E9">
        <w:rPr>
          <w:szCs w:val="20"/>
        </w:rPr>
        <w:t xml:space="preserve"> closed, FV58</w:t>
      </w:r>
      <w:r>
        <w:rPr>
          <w:szCs w:val="20"/>
        </w:rPr>
        <w:t>5</w:t>
      </w:r>
      <w:r w:rsidRPr="003662E9">
        <w:rPr>
          <w:szCs w:val="20"/>
        </w:rPr>
        <w:t xml:space="preserve"> opened</w:t>
      </w:r>
    </w:p>
    <w:p w:rsidR="003662E9" w:rsidRDefault="003662E9" w:rsidP="00E50571">
      <w:pPr>
        <w:spacing w:before="120"/>
        <w:rPr>
          <w:szCs w:val="20"/>
        </w:rPr>
      </w:pPr>
    </w:p>
    <w:p w:rsidR="00513C80" w:rsidRDefault="00513C80" w:rsidP="00E50571">
      <w:pPr>
        <w:spacing w:before="120"/>
        <w:rPr>
          <w:szCs w:val="20"/>
        </w:rPr>
      </w:pPr>
      <w:r>
        <w:rPr>
          <w:szCs w:val="20"/>
        </w:rPr>
        <w:t>Switch Valves closed means that all valves (</w:t>
      </w:r>
      <w:r w:rsidRPr="00551691">
        <w:rPr>
          <w:szCs w:val="20"/>
        </w:rPr>
        <w:t>FV580, FV581, FV583, FV584, FV585, FV586</w:t>
      </w:r>
      <w:r>
        <w:rPr>
          <w:szCs w:val="20"/>
        </w:rPr>
        <w:t>) are closed.</w:t>
      </w:r>
    </w:p>
    <w:p w:rsidR="00513C80" w:rsidRPr="00875DA3" w:rsidRDefault="00513C80" w:rsidP="00E50571">
      <w:pPr>
        <w:spacing w:before="120"/>
        <w:rPr>
          <w:szCs w:val="20"/>
        </w:rPr>
      </w:pPr>
    </w:p>
    <w:p w:rsidR="007C1545" w:rsidRPr="00875DA3" w:rsidRDefault="007C1545" w:rsidP="00E50571">
      <w:pPr>
        <w:spacing w:before="120"/>
        <w:rPr>
          <w:szCs w:val="20"/>
        </w:rPr>
      </w:pPr>
    </w:p>
    <w:p w:rsidR="007C1545" w:rsidRPr="00875DA3" w:rsidRDefault="007C1545" w:rsidP="00E50571">
      <w:pPr>
        <w:spacing w:before="120"/>
        <w:rPr>
          <w:szCs w:val="20"/>
        </w:rPr>
      </w:pPr>
    </w:p>
    <w:p w:rsidR="007C1545" w:rsidRPr="00875DA3" w:rsidRDefault="007C1545" w:rsidP="00E50571">
      <w:pPr>
        <w:spacing w:before="120"/>
        <w:rPr>
          <w:szCs w:val="20"/>
        </w:rPr>
      </w:pPr>
    </w:p>
    <w:p w:rsidR="007C1545" w:rsidRPr="00875DA3" w:rsidRDefault="007C1545" w:rsidP="00E50571">
      <w:pPr>
        <w:spacing w:before="120"/>
        <w:rPr>
          <w:szCs w:val="20"/>
        </w:rPr>
      </w:pPr>
    </w:p>
    <w:p w:rsidR="007C1545" w:rsidRPr="00875DA3" w:rsidRDefault="007C1545" w:rsidP="00E50571">
      <w:pPr>
        <w:spacing w:before="120"/>
        <w:rPr>
          <w:szCs w:val="20"/>
        </w:rPr>
      </w:pPr>
    </w:p>
    <w:p w:rsidR="007C1545" w:rsidRDefault="007C1545" w:rsidP="00E50571">
      <w:pPr>
        <w:spacing w:before="120"/>
        <w:rPr>
          <w:szCs w:val="20"/>
        </w:rPr>
      </w:pPr>
    </w:p>
    <w:p w:rsidR="00EB7EBC" w:rsidRPr="007C1545" w:rsidRDefault="00875DA3" w:rsidP="00E50571">
      <w:pPr>
        <w:jc w:val="center"/>
        <w:rPr>
          <w:noProof/>
          <w:szCs w:val="22"/>
          <w:lang w:eastAsia="fr-FR"/>
        </w:rPr>
      </w:pPr>
      <w:r>
        <w:br w:type="page"/>
      </w:r>
      <w:r w:rsidR="00EB7EBC" w:rsidRPr="00547FFB">
        <w:lastRenderedPageBreak/>
        <w:t>1 – Valve Box, conditioning He circuits</w:t>
      </w:r>
    </w:p>
    <w:p w:rsidR="00313734" w:rsidRPr="00547FFB" w:rsidRDefault="00313734">
      <w:pPr>
        <w:rPr>
          <w:szCs w:val="20"/>
        </w:rPr>
      </w:pPr>
    </w:p>
    <w:p w:rsidR="009D34D5" w:rsidRPr="00F0690B" w:rsidRDefault="009D34D5" w:rsidP="00F05411">
      <w:pPr>
        <w:rPr>
          <w:b/>
          <w:szCs w:val="20"/>
        </w:rPr>
      </w:pPr>
      <w:r w:rsidRPr="00F0690B">
        <w:rPr>
          <w:b/>
          <w:szCs w:val="20"/>
        </w:rPr>
        <w:t>Sensors and actuators used</w:t>
      </w:r>
      <w:r w:rsidR="00313734" w:rsidRPr="00F0690B">
        <w:rPr>
          <w:b/>
          <w:szCs w:val="20"/>
        </w:rPr>
        <w:t xml:space="preserve">: </w:t>
      </w:r>
    </w:p>
    <w:p w:rsidR="009D34D5" w:rsidRPr="00547FFB" w:rsidRDefault="00F13E4D" w:rsidP="00F13E4D">
      <w:pPr>
        <w:rPr>
          <w:szCs w:val="20"/>
        </w:rPr>
      </w:pPr>
      <w:r>
        <w:rPr>
          <w:szCs w:val="20"/>
        </w:rPr>
        <w:t>-</w:t>
      </w:r>
      <w:r w:rsidR="009D34D5" w:rsidRPr="00547FFB">
        <w:rPr>
          <w:szCs w:val="20"/>
        </w:rPr>
        <w:t xml:space="preserve"> </w:t>
      </w:r>
      <w:r w:rsidR="009A360B" w:rsidRPr="00547FFB">
        <w:rPr>
          <w:szCs w:val="20"/>
        </w:rPr>
        <w:t>Pressure</w:t>
      </w:r>
      <w:r w:rsidR="00BA68A6" w:rsidRPr="00547FFB">
        <w:rPr>
          <w:szCs w:val="20"/>
        </w:rPr>
        <w:t xml:space="preserve">: </w:t>
      </w:r>
      <w:r w:rsidR="009D34D5" w:rsidRPr="00547FFB">
        <w:rPr>
          <w:szCs w:val="20"/>
        </w:rPr>
        <w:t xml:space="preserve"> </w:t>
      </w:r>
      <w:r w:rsidR="00313734" w:rsidRPr="00547FFB">
        <w:rPr>
          <w:szCs w:val="20"/>
        </w:rPr>
        <w:t>PT58</w:t>
      </w:r>
      <w:r w:rsidR="00B50F4A" w:rsidRPr="00547FFB">
        <w:rPr>
          <w:szCs w:val="20"/>
        </w:rPr>
        <w:t>0</w:t>
      </w:r>
    </w:p>
    <w:p w:rsidR="009D34D5" w:rsidRPr="00547FFB" w:rsidRDefault="00F13E4D" w:rsidP="00F13E4D">
      <w:pPr>
        <w:rPr>
          <w:szCs w:val="20"/>
        </w:rPr>
      </w:pPr>
      <w:r>
        <w:rPr>
          <w:szCs w:val="20"/>
        </w:rPr>
        <w:t>-</w:t>
      </w:r>
      <w:r w:rsidR="00D84EED" w:rsidRPr="00547FFB">
        <w:rPr>
          <w:szCs w:val="20"/>
        </w:rPr>
        <w:t xml:space="preserve"> Valve</w:t>
      </w:r>
      <w:r w:rsidR="009D34D5" w:rsidRPr="00547FFB">
        <w:rPr>
          <w:szCs w:val="20"/>
        </w:rPr>
        <w:t xml:space="preserve">: </w:t>
      </w:r>
      <w:r w:rsidR="00D84EED" w:rsidRPr="00547FFB">
        <w:rPr>
          <w:szCs w:val="20"/>
        </w:rPr>
        <w:t>FV090, FV091</w:t>
      </w:r>
      <w:r w:rsidR="00D12847">
        <w:rPr>
          <w:szCs w:val="20"/>
        </w:rPr>
        <w:t>NO</w:t>
      </w:r>
      <w:r w:rsidR="00D84EED" w:rsidRPr="00547FFB">
        <w:rPr>
          <w:szCs w:val="20"/>
        </w:rPr>
        <w:t xml:space="preserve">, FV092, </w:t>
      </w:r>
      <w:r w:rsidR="009D34D5" w:rsidRPr="00547FFB">
        <w:rPr>
          <w:szCs w:val="20"/>
        </w:rPr>
        <w:t xml:space="preserve">FV600, </w:t>
      </w:r>
      <w:r w:rsidR="00D84EED" w:rsidRPr="00547FFB">
        <w:rPr>
          <w:szCs w:val="20"/>
        </w:rPr>
        <w:t xml:space="preserve">FV601, </w:t>
      </w:r>
      <w:r w:rsidR="0034751B" w:rsidRPr="00547FFB">
        <w:rPr>
          <w:szCs w:val="20"/>
        </w:rPr>
        <w:t xml:space="preserve">FV602, </w:t>
      </w:r>
      <w:r w:rsidR="009D34D5" w:rsidRPr="00547FFB">
        <w:rPr>
          <w:szCs w:val="20"/>
        </w:rPr>
        <w:t>FV640, FV641, FV642, FV643</w:t>
      </w:r>
      <w:r w:rsidR="00672D7F" w:rsidRPr="00547FFB">
        <w:rPr>
          <w:szCs w:val="20"/>
        </w:rPr>
        <w:t>, Switch valves</w:t>
      </w:r>
    </w:p>
    <w:p w:rsidR="009D34D5" w:rsidRPr="00547FFB" w:rsidRDefault="00F13E4D" w:rsidP="00F13E4D">
      <w:pPr>
        <w:rPr>
          <w:szCs w:val="20"/>
        </w:rPr>
      </w:pPr>
      <w:r>
        <w:rPr>
          <w:szCs w:val="20"/>
        </w:rPr>
        <w:t>-</w:t>
      </w:r>
      <w:r w:rsidR="00D84EED" w:rsidRPr="00547FFB">
        <w:rPr>
          <w:szCs w:val="20"/>
        </w:rPr>
        <w:t xml:space="preserve"> Control valve</w:t>
      </w:r>
      <w:r w:rsidR="009D34D5" w:rsidRPr="00547FFB">
        <w:rPr>
          <w:szCs w:val="20"/>
        </w:rPr>
        <w:t>: CV600</w:t>
      </w:r>
      <w:r w:rsidR="004D015E" w:rsidRPr="00547FFB">
        <w:rPr>
          <w:szCs w:val="20"/>
        </w:rPr>
        <w:t xml:space="preserve">, </w:t>
      </w:r>
      <w:r w:rsidR="00D84EED" w:rsidRPr="00547FFB">
        <w:rPr>
          <w:szCs w:val="20"/>
        </w:rPr>
        <w:t xml:space="preserve">CV601, CV602, CV603, </w:t>
      </w:r>
      <w:r w:rsidR="004D015E" w:rsidRPr="00547FFB">
        <w:rPr>
          <w:szCs w:val="20"/>
        </w:rPr>
        <w:t>CV580</w:t>
      </w:r>
      <w:r w:rsidR="0034751B" w:rsidRPr="00547FFB">
        <w:rPr>
          <w:szCs w:val="20"/>
        </w:rPr>
        <w:t>, CV590, CV-He-liquefier</w:t>
      </w:r>
    </w:p>
    <w:p w:rsidR="009D34D5" w:rsidRPr="00547FFB" w:rsidRDefault="00F13E4D" w:rsidP="00F13E4D">
      <w:pPr>
        <w:rPr>
          <w:szCs w:val="20"/>
        </w:rPr>
      </w:pPr>
      <w:r>
        <w:rPr>
          <w:szCs w:val="20"/>
        </w:rPr>
        <w:t>-</w:t>
      </w:r>
      <w:r w:rsidR="009D34D5" w:rsidRPr="00547FFB">
        <w:rPr>
          <w:szCs w:val="20"/>
        </w:rPr>
        <w:t xml:space="preserve"> Purging system</w:t>
      </w:r>
      <w:r w:rsidR="00FF39C1" w:rsidRPr="00547FFB">
        <w:rPr>
          <w:szCs w:val="20"/>
        </w:rPr>
        <w:t>: vacuum pump P090</w:t>
      </w:r>
    </w:p>
    <w:p w:rsidR="009D34D5" w:rsidRPr="00547FFB" w:rsidRDefault="009D34D5" w:rsidP="00F05411">
      <w:pPr>
        <w:ind w:firstLine="360"/>
        <w:rPr>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8"/>
        <w:gridCol w:w="4572"/>
      </w:tblGrid>
      <w:tr w:rsidR="00B139E1" w:rsidRPr="00B139E1" w:rsidTr="000F0BB0">
        <w:tc>
          <w:tcPr>
            <w:tcW w:w="4998" w:type="dxa"/>
          </w:tcPr>
          <w:p w:rsidR="00B139E1" w:rsidRPr="00F0690B" w:rsidRDefault="00B139E1" w:rsidP="00285846">
            <w:pPr>
              <w:rPr>
                <w:b/>
                <w:szCs w:val="20"/>
              </w:rPr>
            </w:pPr>
            <w:r w:rsidRPr="00F0690B">
              <w:rPr>
                <w:b/>
                <w:szCs w:val="20"/>
              </w:rPr>
              <w:t>The user chooses:</w:t>
            </w:r>
          </w:p>
        </w:tc>
        <w:tc>
          <w:tcPr>
            <w:tcW w:w="4572" w:type="dxa"/>
          </w:tcPr>
          <w:p w:rsidR="00B139E1" w:rsidRPr="00F0690B" w:rsidRDefault="00B139E1" w:rsidP="00285846">
            <w:pPr>
              <w:rPr>
                <w:b/>
                <w:szCs w:val="20"/>
              </w:rPr>
            </w:pPr>
            <w:r w:rsidRPr="00F0690B">
              <w:rPr>
                <w:b/>
                <w:szCs w:val="20"/>
              </w:rPr>
              <w:t>Initial conditions</w:t>
            </w:r>
            <w:r w:rsidR="002615A4" w:rsidRPr="00F0690B">
              <w:rPr>
                <w:b/>
                <w:szCs w:val="20"/>
              </w:rPr>
              <w:t>:</w:t>
            </w:r>
          </w:p>
        </w:tc>
      </w:tr>
      <w:tr w:rsidR="00B139E1" w:rsidRPr="00B139E1" w:rsidTr="000F0BB0">
        <w:tc>
          <w:tcPr>
            <w:tcW w:w="4998" w:type="dxa"/>
          </w:tcPr>
          <w:p w:rsidR="00B139E1" w:rsidRPr="00B139E1" w:rsidRDefault="00B139E1" w:rsidP="00285846">
            <w:pPr>
              <w:rPr>
                <w:szCs w:val="20"/>
              </w:rPr>
            </w:pPr>
            <w:r w:rsidRPr="00B139E1">
              <w:rPr>
                <w:szCs w:val="20"/>
              </w:rPr>
              <w:t>- Number of cleaning cycle: Nb cycle</w:t>
            </w:r>
          </w:p>
        </w:tc>
        <w:tc>
          <w:tcPr>
            <w:tcW w:w="4572" w:type="dxa"/>
          </w:tcPr>
          <w:p w:rsidR="00B139E1" w:rsidRPr="00B139E1" w:rsidRDefault="00401F89" w:rsidP="00285846">
            <w:pPr>
              <w:rPr>
                <w:szCs w:val="20"/>
              </w:rPr>
            </w:pPr>
            <w:r>
              <w:rPr>
                <w:szCs w:val="20"/>
              </w:rPr>
              <w:t>- Sequences from 5 to 20 stopped</w:t>
            </w:r>
          </w:p>
        </w:tc>
      </w:tr>
      <w:tr w:rsidR="00B139E1" w:rsidRPr="00B139E1" w:rsidTr="000F0BB0">
        <w:tc>
          <w:tcPr>
            <w:tcW w:w="4998" w:type="dxa"/>
          </w:tcPr>
          <w:p w:rsidR="00B139E1" w:rsidRPr="00B139E1" w:rsidRDefault="00B139E1" w:rsidP="00285846">
            <w:pPr>
              <w:rPr>
                <w:szCs w:val="20"/>
              </w:rPr>
            </w:pPr>
            <w:r w:rsidRPr="00B139E1">
              <w:rPr>
                <w:szCs w:val="20"/>
              </w:rPr>
              <w:t>- Delay: tstarting, tvac1, tvac2, tp1, tp2</w:t>
            </w:r>
          </w:p>
        </w:tc>
        <w:tc>
          <w:tcPr>
            <w:tcW w:w="4572" w:type="dxa"/>
          </w:tcPr>
          <w:p w:rsidR="00B139E1" w:rsidRPr="00B139E1" w:rsidRDefault="00B139E1" w:rsidP="00285846">
            <w:pPr>
              <w:rPr>
                <w:szCs w:val="20"/>
              </w:rPr>
            </w:pPr>
          </w:p>
        </w:tc>
      </w:tr>
      <w:tr w:rsidR="00B139E1" w:rsidRPr="00B139E1" w:rsidTr="000F0BB0">
        <w:tc>
          <w:tcPr>
            <w:tcW w:w="4998" w:type="dxa"/>
          </w:tcPr>
          <w:p w:rsidR="00B139E1" w:rsidRPr="00B139E1" w:rsidRDefault="00B139E1" w:rsidP="00285846">
            <w:pPr>
              <w:jc w:val="both"/>
              <w:rPr>
                <w:szCs w:val="20"/>
              </w:rPr>
            </w:pPr>
            <w:r w:rsidRPr="00B139E1">
              <w:rPr>
                <w:szCs w:val="20"/>
              </w:rPr>
              <w:t>- Mode: Vacuum, Liquid or Magnet</w:t>
            </w:r>
          </w:p>
        </w:tc>
        <w:tc>
          <w:tcPr>
            <w:tcW w:w="4572" w:type="dxa"/>
          </w:tcPr>
          <w:p w:rsidR="00B139E1" w:rsidRPr="00B139E1" w:rsidRDefault="00B139E1" w:rsidP="00285846">
            <w:pPr>
              <w:jc w:val="both"/>
              <w:rPr>
                <w:szCs w:val="20"/>
              </w:rPr>
            </w:pPr>
          </w:p>
        </w:tc>
      </w:tr>
      <w:tr w:rsidR="00B139E1" w:rsidRPr="00B139E1" w:rsidTr="000F0BB0">
        <w:tc>
          <w:tcPr>
            <w:tcW w:w="4998" w:type="dxa"/>
          </w:tcPr>
          <w:p w:rsidR="00B139E1" w:rsidRPr="00B139E1" w:rsidRDefault="00B139E1" w:rsidP="00285846">
            <w:pPr>
              <w:jc w:val="both"/>
              <w:rPr>
                <w:szCs w:val="20"/>
              </w:rPr>
            </w:pPr>
            <w:r w:rsidRPr="00B139E1">
              <w:rPr>
                <w:szCs w:val="20"/>
              </w:rPr>
              <w:t>- Pressure: Pvac, PvacMax, P He, P He min</w:t>
            </w:r>
          </w:p>
        </w:tc>
        <w:tc>
          <w:tcPr>
            <w:tcW w:w="4572" w:type="dxa"/>
          </w:tcPr>
          <w:p w:rsidR="00B139E1" w:rsidRPr="00B139E1" w:rsidRDefault="00B139E1" w:rsidP="00285846">
            <w:pPr>
              <w:jc w:val="both"/>
              <w:rPr>
                <w:szCs w:val="20"/>
              </w:rPr>
            </w:pPr>
          </w:p>
        </w:tc>
      </w:tr>
    </w:tbl>
    <w:p w:rsidR="00C934B4" w:rsidRPr="00C727E7" w:rsidRDefault="00C934B4" w:rsidP="00D658E4">
      <w:pPr>
        <w:rPr>
          <w:szCs w:val="20"/>
        </w:rPr>
      </w:pPr>
    </w:p>
    <w:p w:rsidR="008550FD" w:rsidRPr="00642A66" w:rsidRDefault="0023450B" w:rsidP="00D658E4">
      <w:pPr>
        <w:rPr>
          <w:szCs w:val="20"/>
        </w:rPr>
      </w:pPr>
      <w:r>
        <w:rPr>
          <w:noProof/>
          <w:szCs w:val="20"/>
          <w:lang w:val="sv-SE" w:eastAsia="sv-SE"/>
        </w:rPr>
        <mc:AlternateContent>
          <mc:Choice Requires="wpg">
            <w:drawing>
              <wp:anchor distT="0" distB="0" distL="114300" distR="114300" simplePos="0" relativeHeight="273256448" behindDoc="0" locked="0" layoutInCell="1" allowOverlap="1">
                <wp:simplePos x="0" y="0"/>
                <wp:positionH relativeFrom="column">
                  <wp:posOffset>-317500</wp:posOffset>
                </wp:positionH>
                <wp:positionV relativeFrom="paragraph">
                  <wp:posOffset>-6350</wp:posOffset>
                </wp:positionV>
                <wp:extent cx="6550660" cy="8061960"/>
                <wp:effectExtent l="76200" t="19050" r="21590" b="91440"/>
                <wp:wrapNone/>
                <wp:docPr id="30249" name="Group 4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0660" cy="8061960"/>
                          <a:chOff x="918" y="3698"/>
                          <a:chExt cx="10316" cy="12696"/>
                        </a:xfrm>
                      </wpg:grpSpPr>
                      <wps:wsp>
                        <wps:cNvPr id="30250" name="Line 11076"/>
                        <wps:cNvCnPr/>
                        <wps:spPr bwMode="auto">
                          <a:xfrm>
                            <a:off x="3920" y="4757"/>
                            <a:ext cx="3351"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44450">
                                <a:solidFill>
                                  <a:schemeClr val="bg1">
                                    <a:lumMod val="100000"/>
                                    <a:lumOff val="0"/>
                                  </a:schemeClr>
                                </a:solidFill>
                                <a:round/>
                                <a:headEnd/>
                                <a:tailEnd/>
                              </a14:hiddenLine>
                            </a:ext>
                          </a:extLst>
                        </wps:spPr>
                        <wps:bodyPr/>
                      </wps:wsp>
                      <wps:wsp>
                        <wps:cNvPr id="30251" name="Text Box 11080"/>
                        <wps:cNvSpPr txBox="1">
                          <a:spLocks noChangeArrowheads="1"/>
                        </wps:cNvSpPr>
                        <wps:spPr bwMode="auto">
                          <a:xfrm>
                            <a:off x="5362" y="7803"/>
                            <a:ext cx="2310" cy="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D658E4">
                              <w:pPr>
                                <w:rPr>
                                  <w:rFonts w:asciiTheme="majorHAnsi" w:hAnsiTheme="majorHAnsi" w:cstheme="majorHAnsi"/>
                                  <w:sz w:val="18"/>
                                  <w:szCs w:val="18"/>
                                </w:rPr>
                              </w:pPr>
                              <w:r w:rsidRPr="00437D2E">
                                <w:rPr>
                                  <w:rFonts w:asciiTheme="majorHAnsi" w:hAnsiTheme="majorHAnsi" w:cstheme="majorHAnsi"/>
                                  <w:sz w:val="18"/>
                                  <w:szCs w:val="18"/>
                                </w:rPr>
                                <w:t xml:space="preserve">PT580 &lt; </w:t>
                              </w:r>
                              <w:r>
                                <w:rPr>
                                  <w:rFonts w:asciiTheme="majorHAnsi" w:hAnsiTheme="majorHAnsi" w:cstheme="majorHAnsi"/>
                                  <w:sz w:val="18"/>
                                  <w:szCs w:val="18"/>
                                </w:rPr>
                                <w:t>Pvac</w:t>
                              </w:r>
                            </w:p>
                          </w:txbxContent>
                        </wps:txbx>
                        <wps:bodyPr rot="0" vert="horz" wrap="square" lIns="0" tIns="0" rIns="0" bIns="0" anchor="t" anchorCtr="0" upright="1">
                          <a:noAutofit/>
                        </wps:bodyPr>
                      </wps:wsp>
                      <wps:wsp>
                        <wps:cNvPr id="30252" name="Text Box 11081"/>
                        <wps:cNvSpPr txBox="1">
                          <a:spLocks noChangeArrowheads="1"/>
                        </wps:cNvSpPr>
                        <wps:spPr bwMode="auto">
                          <a:xfrm>
                            <a:off x="4322" y="11793"/>
                            <a:ext cx="1421" cy="2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D658E4">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wps:txbx>
                        <wps:bodyPr rot="0" vert="horz" wrap="square" lIns="0" tIns="0" rIns="0" bIns="0" anchor="t" anchorCtr="0" upright="1">
                          <a:noAutofit/>
                        </wps:bodyPr>
                      </wps:wsp>
                      <wps:wsp>
                        <wps:cNvPr id="30253" name="Text Box 11082"/>
                        <wps:cNvSpPr txBox="1">
                          <a:spLocks noChangeArrowheads="1"/>
                        </wps:cNvSpPr>
                        <wps:spPr bwMode="auto">
                          <a:xfrm>
                            <a:off x="7010" y="8847"/>
                            <a:ext cx="2329" cy="3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D658E4">
                              <w:pPr>
                                <w:rPr>
                                  <w:rFonts w:asciiTheme="majorHAnsi" w:hAnsiTheme="majorHAnsi" w:cstheme="majorHAnsi"/>
                                  <w:sz w:val="18"/>
                                  <w:szCs w:val="18"/>
                                </w:rPr>
                              </w:pPr>
                              <w:r w:rsidRPr="00437D2E">
                                <w:rPr>
                                  <w:rFonts w:asciiTheme="majorHAnsi" w:hAnsiTheme="majorHAnsi" w:cstheme="majorHAnsi"/>
                                  <w:sz w:val="18"/>
                                  <w:szCs w:val="18"/>
                                </w:rPr>
                                <w:t xml:space="preserve">PT580 &lt; </w:t>
                              </w:r>
                              <w:r>
                                <w:rPr>
                                  <w:rFonts w:asciiTheme="majorHAnsi" w:hAnsiTheme="majorHAnsi" w:cstheme="majorHAnsi"/>
                                  <w:sz w:val="18"/>
                                  <w:szCs w:val="18"/>
                                </w:rPr>
                                <w:t>PvacMax</w:t>
                              </w:r>
                              <w:r w:rsidRPr="00437D2E">
                                <w:rPr>
                                  <w:rFonts w:asciiTheme="majorHAnsi" w:hAnsiTheme="majorHAnsi" w:cstheme="majorHAnsi"/>
                                  <w:sz w:val="18"/>
                                  <w:szCs w:val="18"/>
                                </w:rPr>
                                <w:t xml:space="preserve"> &amp; t</w:t>
                              </w:r>
                              <w:r>
                                <w:rPr>
                                  <w:rFonts w:asciiTheme="majorHAnsi" w:hAnsiTheme="majorHAnsi" w:cstheme="majorHAnsi"/>
                                  <w:sz w:val="18"/>
                                  <w:szCs w:val="18"/>
                                </w:rPr>
                                <w:t xml:space="preserve"> &gt; </w:t>
                              </w:r>
                              <w:r w:rsidRPr="00437D2E">
                                <w:rPr>
                                  <w:rFonts w:asciiTheme="majorHAnsi" w:hAnsiTheme="majorHAnsi" w:cstheme="majorHAnsi"/>
                                  <w:sz w:val="18"/>
                                  <w:szCs w:val="18"/>
                                </w:rPr>
                                <w:t>tvac1</w:t>
                              </w:r>
                            </w:p>
                          </w:txbxContent>
                        </wps:txbx>
                        <wps:bodyPr rot="0" vert="horz" wrap="square" lIns="0" tIns="0" rIns="0" bIns="0" anchor="t" anchorCtr="0" upright="1">
                          <a:noAutofit/>
                        </wps:bodyPr>
                      </wps:wsp>
                      <wps:wsp>
                        <wps:cNvPr id="30254" name="AutoShape 11083"/>
                        <wps:cNvCnPr>
                          <a:cxnSpLocks noChangeShapeType="1"/>
                        </wps:cNvCnPr>
                        <wps:spPr bwMode="auto">
                          <a:xfrm flipV="1">
                            <a:off x="918" y="4125"/>
                            <a:ext cx="0" cy="12246"/>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255" name="AutoShape 11088"/>
                        <wps:cNvCnPr>
                          <a:cxnSpLocks noChangeShapeType="1"/>
                        </wps:cNvCnPr>
                        <wps:spPr bwMode="auto">
                          <a:xfrm>
                            <a:off x="5194" y="8618"/>
                            <a:ext cx="0" cy="2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56" name="AutoShape 11089"/>
                        <wps:cNvCnPr>
                          <a:cxnSpLocks noChangeShapeType="1"/>
                        </wps:cNvCnPr>
                        <wps:spPr bwMode="auto">
                          <a:xfrm>
                            <a:off x="4220" y="8840"/>
                            <a:ext cx="273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57" name="Text Box 11090"/>
                        <wps:cNvSpPr txBox="1">
                          <a:spLocks noChangeArrowheads="1"/>
                        </wps:cNvSpPr>
                        <wps:spPr bwMode="auto">
                          <a:xfrm>
                            <a:off x="4366" y="8892"/>
                            <a:ext cx="2351"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D658E4">
                              <w:pPr>
                                <w:rPr>
                                  <w:rFonts w:asciiTheme="majorHAnsi" w:hAnsiTheme="majorHAnsi" w:cstheme="majorHAnsi"/>
                                  <w:sz w:val="18"/>
                                  <w:szCs w:val="18"/>
                                </w:rPr>
                              </w:pPr>
                              <w:r w:rsidRPr="00437D2E">
                                <w:rPr>
                                  <w:rFonts w:asciiTheme="majorHAnsi" w:hAnsiTheme="majorHAnsi" w:cstheme="majorHAnsi"/>
                                  <w:sz w:val="18"/>
                                  <w:szCs w:val="18"/>
                                </w:rPr>
                                <w:t xml:space="preserve">PT580 </w:t>
                              </w:r>
                              <w:r w:rsidRPr="00437D2E">
                                <w:rPr>
                                  <w:rFonts w:asciiTheme="majorHAnsi" w:hAnsiTheme="majorHAnsi" w:cstheme="majorHAnsi"/>
                                  <w:sz w:val="18"/>
                                  <w:szCs w:val="18"/>
                                </w:rPr>
                                <w:sym w:font="Symbol" w:char="F0B3"/>
                              </w:r>
                              <w:r>
                                <w:rPr>
                                  <w:rFonts w:asciiTheme="majorHAnsi" w:hAnsiTheme="majorHAnsi" w:cstheme="majorHAnsi"/>
                                  <w:sz w:val="18"/>
                                  <w:szCs w:val="18"/>
                                </w:rPr>
                                <w:t xml:space="preserve"> PvacMax </w:t>
                              </w:r>
                              <w:r w:rsidRPr="00437D2E">
                                <w:rPr>
                                  <w:rFonts w:asciiTheme="majorHAnsi" w:hAnsiTheme="majorHAnsi" w:cstheme="majorHAnsi"/>
                                  <w:sz w:val="18"/>
                                  <w:szCs w:val="18"/>
                                </w:rPr>
                                <w:t>&amp; t</w:t>
                              </w:r>
                              <w:r>
                                <w:rPr>
                                  <w:rFonts w:asciiTheme="majorHAnsi" w:hAnsiTheme="majorHAnsi" w:cstheme="majorHAnsi"/>
                                  <w:sz w:val="18"/>
                                  <w:szCs w:val="18"/>
                                </w:rPr>
                                <w:t xml:space="preserve"> &lt; </w:t>
                              </w:r>
                              <w:r w:rsidRPr="00437D2E">
                                <w:rPr>
                                  <w:rFonts w:asciiTheme="majorHAnsi" w:hAnsiTheme="majorHAnsi" w:cstheme="majorHAnsi"/>
                                  <w:sz w:val="18"/>
                                  <w:szCs w:val="18"/>
                                </w:rPr>
                                <w:t>tvac1</w:t>
                              </w:r>
                            </w:p>
                          </w:txbxContent>
                        </wps:txbx>
                        <wps:bodyPr rot="0" vert="horz" wrap="square" lIns="0" tIns="0" rIns="0" bIns="0" anchor="t" anchorCtr="0" upright="1">
                          <a:noAutofit/>
                        </wps:bodyPr>
                      </wps:wsp>
                      <wpg:grpSp>
                        <wpg:cNvPr id="30258" name="Group 11091"/>
                        <wpg:cNvGrpSpPr>
                          <a:grpSpLocks/>
                        </wpg:cNvGrpSpPr>
                        <wpg:grpSpPr bwMode="auto">
                          <a:xfrm>
                            <a:off x="5449" y="10755"/>
                            <a:ext cx="192" cy="437"/>
                            <a:chOff x="4444" y="2685"/>
                            <a:chExt cx="255" cy="720"/>
                          </a:xfrm>
                        </wpg:grpSpPr>
                        <wps:wsp>
                          <wps:cNvPr id="30259" name="AutoShape 11092"/>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60" name="AutoShape 11093"/>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30261" name="Group 11094"/>
                        <wpg:cNvGrpSpPr>
                          <a:grpSpLocks/>
                        </wpg:cNvGrpSpPr>
                        <wpg:grpSpPr bwMode="auto">
                          <a:xfrm>
                            <a:off x="7332" y="11158"/>
                            <a:ext cx="3533" cy="505"/>
                            <a:chOff x="3930" y="1920"/>
                            <a:chExt cx="5145" cy="765"/>
                          </a:xfrm>
                        </wpg:grpSpPr>
                        <wps:wsp>
                          <wps:cNvPr id="30262" name="Rectangle 11095"/>
                          <wps:cNvSpPr>
                            <a:spLocks noChangeArrowheads="1"/>
                          </wps:cNvSpPr>
                          <wps:spPr bwMode="auto">
                            <a:xfrm>
                              <a:off x="3930" y="1920"/>
                              <a:ext cx="2520" cy="765"/>
                            </a:xfrm>
                            <a:prstGeom prst="rect">
                              <a:avLst/>
                            </a:prstGeom>
                            <a:solidFill>
                              <a:srgbClr val="FFFFFF"/>
                            </a:solidFill>
                            <a:ln w="9525">
                              <a:solidFill>
                                <a:srgbClr val="000000"/>
                              </a:solidFill>
                              <a:miter lim="800000"/>
                              <a:headEnd/>
                              <a:tailEnd/>
                            </a:ln>
                          </wps:spPr>
                          <wps:txbx>
                            <w:txbxContent>
                              <w:p w:rsidR="00862F6C" w:rsidRPr="00626B84" w:rsidRDefault="00862F6C" w:rsidP="00D658E4">
                                <w:pPr>
                                  <w:jc w:val="center"/>
                                  <w:rPr>
                                    <w:rFonts w:asciiTheme="majorHAnsi" w:hAnsiTheme="majorHAnsi" w:cstheme="majorHAnsi"/>
                                    <w:sz w:val="18"/>
                                    <w:szCs w:val="18"/>
                                    <w:lang w:val="fr-FR"/>
                                  </w:rPr>
                                </w:pPr>
                                <w:r>
                                  <w:rPr>
                                    <w:rFonts w:asciiTheme="majorHAnsi" w:hAnsiTheme="majorHAnsi" w:cstheme="majorHAnsi"/>
                                    <w:sz w:val="18"/>
                                    <w:szCs w:val="18"/>
                                    <w:lang w:val="fr-FR"/>
                                  </w:rPr>
                                  <w:t>Leak test at high pressure</w:t>
                                </w:r>
                              </w:p>
                            </w:txbxContent>
                          </wps:txbx>
                          <wps:bodyPr rot="0" vert="horz" wrap="square" lIns="0" tIns="0" rIns="0" bIns="0" anchor="t" anchorCtr="0" upright="1">
                            <a:noAutofit/>
                          </wps:bodyPr>
                        </wps:wsp>
                        <wps:wsp>
                          <wps:cNvPr id="30263" name="Text Box 11096"/>
                          <wps:cNvSpPr txBox="1">
                            <a:spLocks noChangeArrowheads="1"/>
                          </wps:cNvSpPr>
                          <wps:spPr bwMode="auto">
                            <a:xfrm>
                              <a:off x="6450" y="1920"/>
                              <a:ext cx="2625" cy="765"/>
                            </a:xfrm>
                            <a:prstGeom prst="rect">
                              <a:avLst/>
                            </a:prstGeom>
                            <a:solidFill>
                              <a:srgbClr val="FFFFFF"/>
                            </a:solidFill>
                            <a:ln w="9525">
                              <a:solidFill>
                                <a:srgbClr val="000000"/>
                              </a:solidFill>
                              <a:miter lim="800000"/>
                              <a:headEnd/>
                              <a:tailEnd/>
                            </a:ln>
                          </wps:spPr>
                          <wps:txbx>
                            <w:txbxContent>
                              <w:p w:rsidR="00862F6C" w:rsidRDefault="00862F6C" w:rsidP="00D658E4">
                                <w:pPr>
                                  <w:ind w:left="57"/>
                                  <w:rPr>
                                    <w:rFonts w:asciiTheme="majorHAnsi" w:hAnsiTheme="majorHAnsi" w:cstheme="majorHAnsi"/>
                                    <w:sz w:val="18"/>
                                    <w:szCs w:val="18"/>
                                  </w:rPr>
                                </w:pPr>
                                <w:r>
                                  <w:rPr>
                                    <w:rFonts w:asciiTheme="majorHAnsi" w:hAnsiTheme="majorHAnsi" w:cstheme="majorHAnsi"/>
                                    <w:sz w:val="18"/>
                                    <w:szCs w:val="18"/>
                                  </w:rPr>
                                  <w:t>Close FV092 &amp; FV600</w:t>
                                </w:r>
                              </w:p>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Delay tp1</w:t>
                                </w:r>
                              </w:p>
                            </w:txbxContent>
                          </wps:txbx>
                          <wps:bodyPr rot="0" vert="horz" wrap="square" lIns="0" tIns="0" rIns="0" bIns="0" anchor="t" anchorCtr="0" upright="1">
                            <a:noAutofit/>
                          </wps:bodyPr>
                        </wps:wsp>
                      </wpg:grpSp>
                      <wps:wsp>
                        <wps:cNvPr id="30264" name="Text Box 11097"/>
                        <wps:cNvSpPr txBox="1">
                          <a:spLocks noChangeArrowheads="1"/>
                        </wps:cNvSpPr>
                        <wps:spPr bwMode="auto">
                          <a:xfrm>
                            <a:off x="7687" y="10653"/>
                            <a:ext cx="1636" cy="2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D658E4">
                              <w:pPr>
                                <w:rPr>
                                  <w:rFonts w:asciiTheme="majorHAnsi" w:hAnsiTheme="majorHAnsi" w:cstheme="majorHAnsi"/>
                                  <w:sz w:val="18"/>
                                  <w:szCs w:val="18"/>
                                </w:rPr>
                              </w:pPr>
                              <w:r>
                                <w:rPr>
                                  <w:rFonts w:asciiTheme="majorHAnsi" w:hAnsiTheme="majorHAnsi" w:cstheme="majorHAnsi"/>
                                  <w:sz w:val="18"/>
                                  <w:szCs w:val="18"/>
                                </w:rPr>
                                <w:t xml:space="preserve">PT580 &gt; P He </w:t>
                              </w:r>
                            </w:p>
                            <w:p w:rsidR="00862F6C" w:rsidRPr="00437D2E" w:rsidRDefault="00862F6C" w:rsidP="00D658E4">
                              <w:pPr>
                                <w:rPr>
                                  <w:rFonts w:asciiTheme="majorHAnsi" w:hAnsiTheme="majorHAnsi" w:cstheme="majorHAnsi"/>
                                  <w:sz w:val="18"/>
                                  <w:szCs w:val="18"/>
                                </w:rPr>
                              </w:pPr>
                            </w:p>
                          </w:txbxContent>
                        </wps:txbx>
                        <wps:bodyPr rot="0" vert="horz" wrap="square" lIns="0" tIns="0" rIns="0" bIns="0" anchor="t" anchorCtr="0" upright="1">
                          <a:noAutofit/>
                        </wps:bodyPr>
                      </wps:wsp>
                      <wps:wsp>
                        <wps:cNvPr id="30265" name="AutoShape 11098"/>
                        <wps:cNvCnPr>
                          <a:cxnSpLocks noChangeShapeType="1"/>
                        </wps:cNvCnPr>
                        <wps:spPr bwMode="auto">
                          <a:xfrm>
                            <a:off x="7629" y="11639"/>
                            <a:ext cx="0" cy="1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66" name="AutoShape 11099"/>
                        <wps:cNvCnPr>
                          <a:cxnSpLocks noChangeShapeType="1"/>
                        </wps:cNvCnPr>
                        <wps:spPr bwMode="auto">
                          <a:xfrm>
                            <a:off x="6669" y="11809"/>
                            <a:ext cx="26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67" name="Text Box 11100"/>
                        <wps:cNvSpPr txBox="1">
                          <a:spLocks noChangeArrowheads="1"/>
                        </wps:cNvSpPr>
                        <wps:spPr bwMode="auto">
                          <a:xfrm>
                            <a:off x="7936" y="12362"/>
                            <a:ext cx="1735" cy="7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9A15CF" w:rsidRDefault="00862F6C" w:rsidP="00D658E4">
                              <w:pPr>
                                <w:rPr>
                                  <w:rFonts w:asciiTheme="majorHAnsi" w:hAnsiTheme="majorHAnsi" w:cstheme="majorHAnsi"/>
                                  <w:sz w:val="18"/>
                                  <w:szCs w:val="18"/>
                                </w:rPr>
                              </w:pPr>
                              <w:r w:rsidRPr="009A15CF">
                                <w:rPr>
                                  <w:rFonts w:asciiTheme="majorHAnsi" w:hAnsiTheme="majorHAnsi" w:cstheme="majorHAnsi"/>
                                  <w:sz w:val="18"/>
                                  <w:szCs w:val="18"/>
                                </w:rPr>
                                <w:t>PT580 &gt; P He min</w:t>
                              </w:r>
                            </w:p>
                            <w:p w:rsidR="00862F6C" w:rsidRPr="009A15CF" w:rsidRDefault="00862F6C" w:rsidP="00D658E4">
                              <w:pPr>
                                <w:rPr>
                                  <w:rFonts w:asciiTheme="majorHAnsi" w:hAnsiTheme="majorHAnsi" w:cstheme="majorHAnsi"/>
                                  <w:sz w:val="18"/>
                                  <w:szCs w:val="18"/>
                                </w:rPr>
                              </w:pPr>
                              <w:r w:rsidRPr="009A15CF">
                                <w:rPr>
                                  <w:rFonts w:asciiTheme="majorHAnsi" w:hAnsiTheme="majorHAnsi" w:cstheme="majorHAnsi"/>
                                  <w:sz w:val="18"/>
                                  <w:szCs w:val="18"/>
                                </w:rPr>
                                <w:t>&amp; t &gt; tp1</w:t>
                              </w:r>
                            </w:p>
                            <w:p w:rsidR="00862F6C" w:rsidRPr="00D077DF" w:rsidRDefault="00862F6C" w:rsidP="00D658E4">
                              <w:pPr>
                                <w:rPr>
                                  <w:rFonts w:asciiTheme="majorHAnsi" w:hAnsiTheme="majorHAnsi" w:cstheme="majorHAnsi"/>
                                  <w:sz w:val="18"/>
                                  <w:szCs w:val="18"/>
                                  <w:lang w:val="fr-FR"/>
                                </w:rPr>
                              </w:pPr>
                              <w:r w:rsidRPr="00D077DF">
                                <w:rPr>
                                  <w:rFonts w:asciiTheme="majorHAnsi" w:hAnsiTheme="majorHAnsi" w:cstheme="majorHAnsi"/>
                                  <w:sz w:val="18"/>
                                  <w:szCs w:val="18"/>
                                  <w:lang w:val="fr-FR"/>
                                </w:rPr>
                                <w:t xml:space="preserve">&amp; N </w:t>
                              </w:r>
                              <w:r>
                                <w:rPr>
                                  <w:rFonts w:asciiTheme="majorHAnsi" w:hAnsiTheme="majorHAnsi" w:cstheme="majorHAnsi"/>
                                  <w:sz w:val="18"/>
                                  <w:szCs w:val="18"/>
                                  <w:lang w:val="fr-FR"/>
                                </w:rPr>
                                <w:t>≥</w:t>
                              </w:r>
                              <w:r w:rsidRPr="00D077DF">
                                <w:rPr>
                                  <w:rFonts w:asciiTheme="majorHAnsi" w:hAnsiTheme="majorHAnsi" w:cstheme="majorHAnsi"/>
                                  <w:sz w:val="18"/>
                                  <w:szCs w:val="18"/>
                                  <w:lang w:val="fr-FR"/>
                                </w:rPr>
                                <w:t xml:space="preserve"> Nb cycle</w:t>
                              </w:r>
                            </w:p>
                            <w:p w:rsidR="00862F6C" w:rsidRPr="00D077DF" w:rsidRDefault="00862F6C" w:rsidP="00D658E4">
                              <w:pPr>
                                <w:rPr>
                                  <w:rFonts w:asciiTheme="majorHAnsi" w:hAnsiTheme="majorHAnsi" w:cstheme="majorHAnsi"/>
                                  <w:sz w:val="18"/>
                                  <w:szCs w:val="18"/>
                                  <w:lang w:val="fr-FR"/>
                                </w:rPr>
                              </w:pPr>
                            </w:p>
                          </w:txbxContent>
                        </wps:txbx>
                        <wps:bodyPr rot="0" vert="horz" wrap="square" lIns="0" tIns="0" rIns="0" bIns="0" anchor="t" anchorCtr="0" upright="1">
                          <a:noAutofit/>
                        </wps:bodyPr>
                      </wps:wsp>
                      <wpg:grpSp>
                        <wpg:cNvPr id="30268" name="Group 11101"/>
                        <wpg:cNvGrpSpPr>
                          <a:grpSpLocks/>
                        </wpg:cNvGrpSpPr>
                        <wpg:grpSpPr bwMode="auto">
                          <a:xfrm>
                            <a:off x="5429" y="11654"/>
                            <a:ext cx="227" cy="831"/>
                            <a:chOff x="4444" y="2685"/>
                            <a:chExt cx="255" cy="720"/>
                          </a:xfrm>
                        </wpg:grpSpPr>
                        <wps:wsp>
                          <wps:cNvPr id="30269" name="AutoShape 11102"/>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70" name="AutoShape 11103"/>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30271" name="Group 11104"/>
                        <wpg:cNvGrpSpPr>
                          <a:grpSpLocks/>
                        </wpg:cNvGrpSpPr>
                        <wpg:grpSpPr bwMode="auto">
                          <a:xfrm>
                            <a:off x="9227" y="11819"/>
                            <a:ext cx="227" cy="838"/>
                            <a:chOff x="4444" y="2685"/>
                            <a:chExt cx="255" cy="720"/>
                          </a:xfrm>
                        </wpg:grpSpPr>
                        <wps:wsp>
                          <wps:cNvPr id="30272" name="AutoShape 11105"/>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73" name="AutoShape 11106"/>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274" name="Text Box 11107"/>
                        <wps:cNvSpPr txBox="1">
                          <a:spLocks noChangeArrowheads="1"/>
                        </wps:cNvSpPr>
                        <wps:spPr bwMode="auto">
                          <a:xfrm>
                            <a:off x="9533" y="11925"/>
                            <a:ext cx="1428" cy="7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C727E7" w:rsidRDefault="00862F6C" w:rsidP="00D658E4">
                              <w:pPr>
                                <w:rPr>
                                  <w:rFonts w:asciiTheme="majorHAnsi" w:hAnsiTheme="majorHAnsi" w:cstheme="majorHAnsi"/>
                                  <w:sz w:val="18"/>
                                  <w:szCs w:val="18"/>
                                </w:rPr>
                              </w:pPr>
                              <w:r w:rsidRPr="00C727E7">
                                <w:rPr>
                                  <w:rFonts w:asciiTheme="majorHAnsi" w:hAnsiTheme="majorHAnsi" w:cstheme="majorHAnsi"/>
                                  <w:sz w:val="18"/>
                                  <w:szCs w:val="18"/>
                                </w:rPr>
                                <w:t xml:space="preserve">PT580 &gt; P He min </w:t>
                              </w:r>
                            </w:p>
                            <w:p w:rsidR="00862F6C" w:rsidRPr="00C727E7" w:rsidRDefault="00862F6C" w:rsidP="00D658E4">
                              <w:pPr>
                                <w:rPr>
                                  <w:rFonts w:asciiTheme="majorHAnsi" w:hAnsiTheme="majorHAnsi" w:cstheme="majorHAnsi"/>
                                  <w:sz w:val="18"/>
                                  <w:szCs w:val="18"/>
                                </w:rPr>
                              </w:pPr>
                              <w:r w:rsidRPr="00C727E7">
                                <w:rPr>
                                  <w:rFonts w:asciiTheme="majorHAnsi" w:hAnsiTheme="majorHAnsi" w:cstheme="majorHAnsi"/>
                                  <w:sz w:val="18"/>
                                  <w:szCs w:val="18"/>
                                </w:rPr>
                                <w:t>&amp; t &gt; tp1</w:t>
                              </w:r>
                            </w:p>
                            <w:p w:rsidR="00862F6C" w:rsidRPr="00F51CA6" w:rsidRDefault="00862F6C" w:rsidP="00D658E4">
                              <w:pPr>
                                <w:rPr>
                                  <w:rFonts w:asciiTheme="majorHAnsi" w:hAnsiTheme="majorHAnsi" w:cstheme="majorHAnsi"/>
                                  <w:sz w:val="18"/>
                                  <w:szCs w:val="18"/>
                                  <w:lang w:val="fr-FR"/>
                                </w:rPr>
                              </w:pPr>
                              <w:r w:rsidRPr="00F51CA6">
                                <w:rPr>
                                  <w:rFonts w:asciiTheme="majorHAnsi" w:hAnsiTheme="majorHAnsi" w:cstheme="majorHAnsi"/>
                                  <w:sz w:val="18"/>
                                  <w:szCs w:val="18"/>
                                  <w:lang w:val="fr-FR"/>
                                </w:rPr>
                                <w:t>&amp; N &lt; Nb cycle</w:t>
                              </w:r>
                            </w:p>
                            <w:p w:rsidR="00862F6C" w:rsidRPr="00F51CA6" w:rsidRDefault="00862F6C" w:rsidP="00D658E4">
                              <w:pPr>
                                <w:rPr>
                                  <w:rFonts w:asciiTheme="majorHAnsi" w:hAnsiTheme="majorHAnsi" w:cstheme="majorHAnsi"/>
                                  <w:sz w:val="18"/>
                                  <w:szCs w:val="18"/>
                                  <w:lang w:val="fr-FR"/>
                                </w:rPr>
                              </w:pPr>
                            </w:p>
                          </w:txbxContent>
                        </wps:txbx>
                        <wps:bodyPr rot="0" vert="horz" wrap="square" lIns="0" tIns="0" rIns="0" bIns="0" anchor="t" anchorCtr="0" upright="1">
                          <a:noAutofit/>
                        </wps:bodyPr>
                      </wps:wsp>
                      <wps:wsp>
                        <wps:cNvPr id="30275" name="AutoShape 11108"/>
                        <wps:cNvCnPr>
                          <a:cxnSpLocks noChangeShapeType="1"/>
                        </wps:cNvCnPr>
                        <wps:spPr bwMode="auto">
                          <a:xfrm flipV="1">
                            <a:off x="9338" y="12646"/>
                            <a:ext cx="175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76" name="AutoShape 11109"/>
                        <wps:cNvCnPr>
                          <a:cxnSpLocks noChangeShapeType="1"/>
                        </wps:cNvCnPr>
                        <wps:spPr bwMode="auto">
                          <a:xfrm>
                            <a:off x="11107" y="6857"/>
                            <a:ext cx="0" cy="57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77" name="AutoShape 11110"/>
                        <wps:cNvCnPr>
                          <a:cxnSpLocks noChangeShapeType="1"/>
                        </wps:cNvCnPr>
                        <wps:spPr bwMode="auto">
                          <a:xfrm>
                            <a:off x="940" y="4125"/>
                            <a:ext cx="2154"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278" name="AutoShape 11112"/>
                        <wps:cNvCnPr>
                          <a:cxnSpLocks noChangeShapeType="1"/>
                        </wps:cNvCnPr>
                        <wps:spPr bwMode="auto">
                          <a:xfrm>
                            <a:off x="3808" y="10002"/>
                            <a:ext cx="397" cy="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30279" name="Group 11113"/>
                        <wpg:cNvGrpSpPr>
                          <a:grpSpLocks/>
                        </wpg:cNvGrpSpPr>
                        <wpg:grpSpPr bwMode="auto">
                          <a:xfrm>
                            <a:off x="4078" y="9692"/>
                            <a:ext cx="227" cy="300"/>
                            <a:chOff x="4444" y="2685"/>
                            <a:chExt cx="255" cy="720"/>
                          </a:xfrm>
                        </wpg:grpSpPr>
                        <wps:wsp>
                          <wps:cNvPr id="30280" name="AutoShape 11114"/>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81" name="AutoShape 11115"/>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282" name="Text Box 11116"/>
                        <wps:cNvSpPr txBox="1">
                          <a:spLocks noChangeArrowheads="1"/>
                        </wps:cNvSpPr>
                        <wps:spPr bwMode="auto">
                          <a:xfrm>
                            <a:off x="4333" y="9686"/>
                            <a:ext cx="1389"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D658E4">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wps:txbx>
                        <wps:bodyPr rot="0" vert="horz" wrap="square" lIns="0" tIns="0" rIns="0" bIns="0" anchor="t" anchorCtr="0" upright="1">
                          <a:noAutofit/>
                        </wps:bodyPr>
                      </wps:wsp>
                      <wps:wsp>
                        <wps:cNvPr id="30283" name="AutoShape 11117"/>
                        <wps:cNvCnPr>
                          <a:cxnSpLocks noChangeShapeType="1"/>
                        </wps:cNvCnPr>
                        <wps:spPr bwMode="auto">
                          <a:xfrm>
                            <a:off x="943" y="16383"/>
                            <a:ext cx="6973"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30284" name="AutoShape 11119"/>
                        <wps:cNvCnPr>
                          <a:cxnSpLocks noChangeShapeType="1"/>
                        </wps:cNvCnPr>
                        <wps:spPr bwMode="auto">
                          <a:xfrm>
                            <a:off x="2653" y="7771"/>
                            <a:ext cx="255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0285" name="Group 11120"/>
                        <wpg:cNvGrpSpPr>
                          <a:grpSpLocks/>
                        </wpg:cNvGrpSpPr>
                        <wpg:grpSpPr bwMode="auto">
                          <a:xfrm>
                            <a:off x="2539" y="7768"/>
                            <a:ext cx="227" cy="401"/>
                            <a:chOff x="4444" y="2685"/>
                            <a:chExt cx="255" cy="720"/>
                          </a:xfrm>
                        </wpg:grpSpPr>
                        <wps:wsp>
                          <wps:cNvPr id="30286" name="AutoShape 11121"/>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87" name="AutoShape 11122"/>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288" name="Text Box 11123"/>
                        <wps:cNvSpPr txBox="1">
                          <a:spLocks noChangeArrowheads="1"/>
                        </wps:cNvSpPr>
                        <wps:spPr bwMode="auto">
                          <a:xfrm>
                            <a:off x="2767" y="7793"/>
                            <a:ext cx="2111"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D658E4">
                              <w:pPr>
                                <w:rPr>
                                  <w:rFonts w:asciiTheme="majorHAnsi" w:hAnsiTheme="majorHAnsi" w:cstheme="majorHAnsi"/>
                                  <w:sz w:val="18"/>
                                  <w:szCs w:val="18"/>
                                </w:rPr>
                              </w:pPr>
                              <w:r>
                                <w:rPr>
                                  <w:rFonts w:asciiTheme="majorHAnsi" w:hAnsiTheme="majorHAnsi" w:cstheme="majorHAnsi"/>
                                  <w:sz w:val="18"/>
                                  <w:szCs w:val="18"/>
                                </w:rPr>
                                <w:t xml:space="preserve">t &gt; </w:t>
                              </w:r>
                              <w:r w:rsidRPr="00437D2E">
                                <w:rPr>
                                  <w:rFonts w:asciiTheme="majorHAnsi" w:hAnsiTheme="majorHAnsi" w:cstheme="majorHAnsi"/>
                                  <w:sz w:val="18"/>
                                  <w:szCs w:val="18"/>
                                </w:rPr>
                                <w:t>tvac2</w:t>
                              </w:r>
                              <w:r>
                                <w:rPr>
                                  <w:rFonts w:asciiTheme="majorHAnsi" w:hAnsiTheme="majorHAnsi" w:cstheme="majorHAnsi"/>
                                  <w:sz w:val="18"/>
                                  <w:szCs w:val="18"/>
                                </w:rPr>
                                <w:t xml:space="preserve"> &amp; PT580 &gt;</w:t>
                              </w:r>
                              <w:r w:rsidRPr="00437D2E">
                                <w:rPr>
                                  <w:rFonts w:asciiTheme="majorHAnsi" w:hAnsiTheme="majorHAnsi" w:cstheme="majorHAnsi"/>
                                  <w:sz w:val="18"/>
                                  <w:szCs w:val="18"/>
                                </w:rPr>
                                <w:t xml:space="preserve"> </w:t>
                              </w:r>
                              <w:r>
                                <w:rPr>
                                  <w:rFonts w:asciiTheme="majorHAnsi" w:hAnsiTheme="majorHAnsi" w:cstheme="majorHAnsi"/>
                                  <w:sz w:val="18"/>
                                  <w:szCs w:val="18"/>
                                </w:rPr>
                                <w:t>Pvac</w:t>
                              </w:r>
                            </w:p>
                            <w:p w:rsidR="00862F6C" w:rsidRPr="00437D2E" w:rsidRDefault="00862F6C" w:rsidP="00D658E4">
                              <w:pPr>
                                <w:rPr>
                                  <w:rFonts w:asciiTheme="majorHAnsi" w:hAnsiTheme="majorHAnsi" w:cstheme="majorHAnsi"/>
                                  <w:sz w:val="18"/>
                                  <w:szCs w:val="18"/>
                                </w:rPr>
                              </w:pPr>
                            </w:p>
                          </w:txbxContent>
                        </wps:txbx>
                        <wps:bodyPr rot="0" vert="horz" wrap="square" lIns="0" tIns="0" rIns="0" bIns="0" anchor="t" anchorCtr="0" upright="1">
                          <a:noAutofit/>
                        </wps:bodyPr>
                      </wps:wsp>
                      <wps:wsp>
                        <wps:cNvPr id="30289" name="AutoShape 11124"/>
                        <wps:cNvCnPr>
                          <a:cxnSpLocks noChangeShapeType="1"/>
                        </wps:cNvCnPr>
                        <wps:spPr bwMode="auto">
                          <a:xfrm>
                            <a:off x="5536" y="10759"/>
                            <a:ext cx="20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90" name="Text Box 11125"/>
                        <wps:cNvSpPr txBox="1">
                          <a:spLocks noChangeArrowheads="1"/>
                        </wps:cNvSpPr>
                        <wps:spPr bwMode="auto">
                          <a:xfrm>
                            <a:off x="5565" y="10773"/>
                            <a:ext cx="2121" cy="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D658E4">
                              <w:pPr>
                                <w:rPr>
                                  <w:rFonts w:asciiTheme="majorHAnsi" w:hAnsiTheme="majorHAnsi" w:cstheme="majorHAnsi"/>
                                  <w:sz w:val="18"/>
                                  <w:szCs w:val="18"/>
                                </w:rPr>
                              </w:pPr>
                              <w:r w:rsidRPr="00437D2E">
                                <w:rPr>
                                  <w:rFonts w:asciiTheme="majorHAnsi" w:hAnsiTheme="majorHAnsi" w:cstheme="majorHAnsi"/>
                                  <w:sz w:val="18"/>
                                  <w:szCs w:val="18"/>
                                </w:rPr>
                                <w:t>t &gt; tp2</w:t>
                              </w:r>
                              <w:r w:rsidRPr="00933992">
                                <w:rPr>
                                  <w:rFonts w:asciiTheme="majorHAnsi" w:hAnsiTheme="majorHAnsi" w:cstheme="majorHAnsi"/>
                                  <w:sz w:val="18"/>
                                  <w:szCs w:val="18"/>
                                </w:rPr>
                                <w:t xml:space="preserve"> </w:t>
                              </w:r>
                              <w:r>
                                <w:rPr>
                                  <w:rFonts w:asciiTheme="majorHAnsi" w:hAnsiTheme="majorHAnsi" w:cstheme="majorHAnsi"/>
                                  <w:sz w:val="18"/>
                                  <w:szCs w:val="18"/>
                                </w:rPr>
                                <w:t xml:space="preserve">&amp; PT580&lt;P He </w:t>
                              </w:r>
                            </w:p>
                            <w:p w:rsidR="00862F6C" w:rsidRPr="00437D2E" w:rsidRDefault="00862F6C" w:rsidP="00D658E4">
                              <w:pPr>
                                <w:rPr>
                                  <w:rFonts w:asciiTheme="majorHAnsi" w:hAnsiTheme="majorHAnsi" w:cstheme="majorHAnsi"/>
                                  <w:sz w:val="18"/>
                                  <w:szCs w:val="18"/>
                                </w:rPr>
                              </w:pPr>
                            </w:p>
                          </w:txbxContent>
                        </wps:txbx>
                        <wps:bodyPr rot="0" vert="horz" wrap="square" lIns="0" tIns="0" rIns="0" bIns="0" anchor="t" anchorCtr="0" upright="1">
                          <a:noAutofit/>
                        </wps:bodyPr>
                      </wps:wsp>
                      <wps:wsp>
                        <wps:cNvPr id="30291" name="AutoShape 11126"/>
                        <wps:cNvCnPr>
                          <a:cxnSpLocks noChangeShapeType="1"/>
                        </wps:cNvCnPr>
                        <wps:spPr bwMode="auto">
                          <a:xfrm flipH="1">
                            <a:off x="3793" y="6857"/>
                            <a:ext cx="7313"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292" name="Text Box 11127"/>
                        <wps:cNvSpPr txBox="1">
                          <a:spLocks noChangeArrowheads="1"/>
                        </wps:cNvSpPr>
                        <wps:spPr bwMode="auto">
                          <a:xfrm>
                            <a:off x="3997" y="9213"/>
                            <a:ext cx="1855" cy="502"/>
                          </a:xfrm>
                          <a:prstGeom prst="rect">
                            <a:avLst/>
                          </a:prstGeom>
                          <a:solidFill>
                            <a:srgbClr val="FFFFFF"/>
                          </a:solidFill>
                          <a:ln w="9525">
                            <a:solidFill>
                              <a:srgbClr val="000000"/>
                            </a:solidFill>
                            <a:miter lim="800000"/>
                            <a:headEnd/>
                            <a:tailEnd/>
                          </a:ln>
                        </wps:spPr>
                        <wps:txbx>
                          <w:txbxContent>
                            <w:p w:rsidR="00862F6C" w:rsidRPr="00437D2E" w:rsidRDefault="00862F6C" w:rsidP="00D658E4">
                              <w:pPr>
                                <w:ind w:left="57"/>
                                <w:jc w:val="center"/>
                                <w:rPr>
                                  <w:rFonts w:asciiTheme="majorHAnsi" w:hAnsiTheme="majorHAnsi" w:cstheme="majorHAnsi"/>
                                  <w:sz w:val="18"/>
                                  <w:szCs w:val="18"/>
                                </w:rPr>
                              </w:pPr>
                              <w:r>
                                <w:rPr>
                                  <w:rFonts w:asciiTheme="majorHAnsi" w:hAnsiTheme="majorHAnsi" w:cstheme="majorHAnsi"/>
                                  <w:sz w:val="18"/>
                                  <w:szCs w:val="18"/>
                                </w:rPr>
                                <w:t>High level</w:t>
                              </w:r>
                              <w:r w:rsidRPr="00437D2E">
                                <w:rPr>
                                  <w:rFonts w:asciiTheme="majorHAnsi" w:hAnsiTheme="majorHAnsi" w:cstheme="majorHAnsi"/>
                                  <w:sz w:val="18"/>
                                  <w:szCs w:val="18"/>
                                </w:rPr>
                                <w:t xml:space="preserve"> vacuum alarm</w:t>
                              </w:r>
                            </w:p>
                          </w:txbxContent>
                        </wps:txbx>
                        <wps:bodyPr rot="0" vert="horz" wrap="square" lIns="0" tIns="0" rIns="0" bIns="0" anchor="t" anchorCtr="0" upright="1">
                          <a:noAutofit/>
                        </wps:bodyPr>
                      </wps:wsp>
                      <wps:wsp>
                        <wps:cNvPr id="30293" name="Text Box 11128"/>
                        <wps:cNvSpPr txBox="1">
                          <a:spLocks noChangeArrowheads="1"/>
                        </wps:cNvSpPr>
                        <wps:spPr bwMode="auto">
                          <a:xfrm>
                            <a:off x="4034" y="6616"/>
                            <a:ext cx="2402"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1D36DB" w:rsidRDefault="00862F6C" w:rsidP="00D658E4">
                              <w:pPr>
                                <w:rPr>
                                  <w:rFonts w:asciiTheme="majorHAnsi" w:hAnsiTheme="majorHAnsi" w:cstheme="majorHAnsi"/>
                                  <w:sz w:val="18"/>
                                  <w:szCs w:val="18"/>
                                  <w:lang w:val="fr-FR"/>
                                </w:rPr>
                              </w:pPr>
                              <w:r>
                                <w:rPr>
                                  <w:rFonts w:asciiTheme="majorHAnsi" w:hAnsiTheme="majorHAnsi" w:cstheme="majorHAnsi"/>
                                  <w:sz w:val="18"/>
                                  <w:szCs w:val="18"/>
                                  <w:lang w:val="fr-FR"/>
                                </w:rPr>
                                <w:t>P090 running</w:t>
                              </w:r>
                            </w:p>
                          </w:txbxContent>
                        </wps:txbx>
                        <wps:bodyPr rot="0" vert="horz" wrap="square" lIns="0" tIns="0" rIns="0" bIns="0" anchor="t" anchorCtr="0" upright="1">
                          <a:noAutofit/>
                        </wps:bodyPr>
                      </wps:wsp>
                      <wpg:grpSp>
                        <wpg:cNvPr id="30294" name="Group 11129"/>
                        <wpg:cNvGrpSpPr>
                          <a:grpSpLocks/>
                        </wpg:cNvGrpSpPr>
                        <wpg:grpSpPr bwMode="auto">
                          <a:xfrm>
                            <a:off x="3569" y="6437"/>
                            <a:ext cx="227" cy="573"/>
                            <a:chOff x="4444" y="2685"/>
                            <a:chExt cx="255" cy="720"/>
                          </a:xfrm>
                        </wpg:grpSpPr>
                        <wps:wsp>
                          <wps:cNvPr id="30295" name="AutoShape 11130"/>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96" name="AutoShape 11131"/>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297" name="AutoShape 11132"/>
                        <wps:cNvCnPr>
                          <a:cxnSpLocks noChangeShapeType="1"/>
                        </wps:cNvCnPr>
                        <wps:spPr bwMode="auto">
                          <a:xfrm>
                            <a:off x="3679" y="7484"/>
                            <a:ext cx="0" cy="2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98" name="Text Box 11133"/>
                        <wps:cNvSpPr txBox="1">
                          <a:spLocks noChangeArrowheads="1"/>
                        </wps:cNvSpPr>
                        <wps:spPr bwMode="auto">
                          <a:xfrm>
                            <a:off x="2737" y="8660"/>
                            <a:ext cx="1498"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D658E4">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wps:txbx>
                        <wps:bodyPr rot="0" vert="horz" wrap="square" lIns="0" tIns="0" rIns="0" bIns="0" anchor="t" anchorCtr="0" upright="1">
                          <a:noAutofit/>
                        </wps:bodyPr>
                      </wps:wsp>
                      <wps:wsp>
                        <wps:cNvPr id="30299" name="Text Box 11137"/>
                        <wps:cNvSpPr txBox="1">
                          <a:spLocks noChangeArrowheads="1"/>
                        </wps:cNvSpPr>
                        <wps:spPr bwMode="auto">
                          <a:xfrm>
                            <a:off x="3299" y="10321"/>
                            <a:ext cx="301" cy="2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D658E4">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wps:txbx>
                        <wps:bodyPr rot="0" vert="horz" wrap="square" lIns="0" tIns="0" rIns="0" bIns="0" anchor="t" anchorCtr="0" upright="1">
                          <a:noAutofit/>
                        </wps:bodyPr>
                      </wps:wsp>
                      <wps:wsp>
                        <wps:cNvPr id="30300" name="AutoShape 11138"/>
                        <wps:cNvCnPr>
                          <a:cxnSpLocks noChangeShapeType="1"/>
                        </wps:cNvCnPr>
                        <wps:spPr bwMode="auto">
                          <a:xfrm>
                            <a:off x="2697" y="10116"/>
                            <a:ext cx="0" cy="2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01" name="AutoShape 11139"/>
                        <wps:cNvCnPr>
                          <a:cxnSpLocks noChangeShapeType="1"/>
                        </wps:cNvCnPr>
                        <wps:spPr bwMode="auto">
                          <a:xfrm>
                            <a:off x="1607" y="10313"/>
                            <a:ext cx="35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0302" name="Group 11143"/>
                        <wpg:cNvGrpSpPr>
                          <a:grpSpLocks/>
                        </wpg:cNvGrpSpPr>
                        <wpg:grpSpPr bwMode="auto">
                          <a:xfrm>
                            <a:off x="1494" y="10303"/>
                            <a:ext cx="227" cy="373"/>
                            <a:chOff x="4444" y="2685"/>
                            <a:chExt cx="255" cy="720"/>
                          </a:xfrm>
                        </wpg:grpSpPr>
                        <wps:wsp>
                          <wps:cNvPr id="30303" name="AutoShape 11144"/>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04" name="AutoShape 11145"/>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305" name="Text Box 11146"/>
                        <wps:cNvSpPr txBox="1">
                          <a:spLocks noChangeArrowheads="1"/>
                        </wps:cNvSpPr>
                        <wps:spPr bwMode="auto">
                          <a:xfrm>
                            <a:off x="1786" y="10367"/>
                            <a:ext cx="324"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D658E4">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wps:txbx>
                        <wps:bodyPr rot="0" vert="horz" wrap="square" lIns="0" tIns="0" rIns="0" bIns="0" anchor="t" anchorCtr="0" upright="1">
                          <a:noAutofit/>
                        </wps:bodyPr>
                      </wps:wsp>
                      <wps:wsp>
                        <wps:cNvPr id="30306" name="Text Box 11147"/>
                        <wps:cNvSpPr txBox="1">
                          <a:spLocks noChangeArrowheads="1"/>
                        </wps:cNvSpPr>
                        <wps:spPr bwMode="auto">
                          <a:xfrm>
                            <a:off x="1803" y="9562"/>
                            <a:ext cx="1855" cy="558"/>
                          </a:xfrm>
                          <a:prstGeom prst="rect">
                            <a:avLst/>
                          </a:prstGeom>
                          <a:solidFill>
                            <a:srgbClr val="FFFFFF"/>
                          </a:solidFill>
                          <a:ln w="9525">
                            <a:solidFill>
                              <a:srgbClr val="000000"/>
                            </a:solidFill>
                            <a:miter lim="800000"/>
                            <a:headEnd/>
                            <a:tailEnd/>
                          </a:ln>
                        </wps:spPr>
                        <wps:txbx>
                          <w:txbxContent>
                            <w:p w:rsidR="00862F6C" w:rsidRPr="005061CB" w:rsidRDefault="00862F6C" w:rsidP="00D658E4">
                              <w:pPr>
                                <w:spacing w:before="40"/>
                                <w:ind w:firstLine="142"/>
                                <w:jc w:val="center"/>
                                <w:rPr>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 xml:space="preserve">want to </w:t>
                              </w:r>
                              <w:r>
                                <w:rPr>
                                  <w:rFonts w:asciiTheme="majorHAnsi" w:hAnsiTheme="majorHAnsi" w:cstheme="majorHAnsi"/>
                                  <w:sz w:val="18"/>
                                  <w:szCs w:val="18"/>
                                </w:rPr>
                                <w:t>sto</w:t>
                              </w:r>
                              <w:r w:rsidRPr="00730ECB">
                                <w:rPr>
                                  <w:rFonts w:asciiTheme="majorHAnsi" w:hAnsiTheme="majorHAnsi" w:cstheme="majorHAnsi"/>
                                  <w:sz w:val="18"/>
                                  <w:szCs w:val="18"/>
                                </w:rPr>
                                <w:t xml:space="preserve">p </w:t>
                              </w:r>
                              <w:r>
                                <w:rPr>
                                  <w:rFonts w:asciiTheme="majorHAnsi" w:hAnsiTheme="majorHAnsi" w:cstheme="majorHAnsi"/>
                                  <w:sz w:val="18"/>
                                  <w:szCs w:val="18"/>
                                </w:rPr>
                                <w:t>the conditioning</w:t>
                              </w:r>
                              <w:r w:rsidRPr="002F4637">
                                <w:rPr>
                                  <w:rFonts w:asciiTheme="majorHAnsi" w:hAnsiTheme="majorHAnsi" w:cstheme="majorHAnsi"/>
                                  <w:sz w:val="18"/>
                                  <w:szCs w:val="18"/>
                                </w:rPr>
                                <w:t>?“</w:t>
                              </w:r>
                            </w:p>
                          </w:txbxContent>
                        </wps:txbx>
                        <wps:bodyPr rot="0" vert="horz" wrap="square" lIns="0" tIns="0" rIns="0" bIns="0" anchor="t" anchorCtr="0" upright="1">
                          <a:noAutofit/>
                        </wps:bodyPr>
                      </wps:wsp>
                      <wps:wsp>
                        <wps:cNvPr id="30307" name="Text Box 11152"/>
                        <wps:cNvSpPr txBox="1">
                          <a:spLocks noChangeArrowheads="1"/>
                        </wps:cNvSpPr>
                        <wps:spPr bwMode="auto">
                          <a:xfrm>
                            <a:off x="1056" y="10639"/>
                            <a:ext cx="1440" cy="789"/>
                          </a:xfrm>
                          <a:prstGeom prst="rect">
                            <a:avLst/>
                          </a:prstGeom>
                          <a:solidFill>
                            <a:srgbClr val="FFFFFF"/>
                          </a:solidFill>
                          <a:ln w="9525">
                            <a:solidFill>
                              <a:srgbClr val="000000"/>
                            </a:solidFill>
                            <a:miter lim="800000"/>
                            <a:headEnd/>
                            <a:tailEnd/>
                          </a:ln>
                        </wps:spPr>
                        <wps:txbx>
                          <w:txbxContent>
                            <w:p w:rsidR="00862F6C" w:rsidRPr="00730ECB" w:rsidRDefault="00862F6C" w:rsidP="00D658E4">
                              <w:pPr>
                                <w:spacing w:before="40"/>
                                <w:ind w:firstLine="142"/>
                                <w:jc w:val="center"/>
                                <w:rPr>
                                  <w:rFonts w:asciiTheme="majorHAnsi" w:hAnsiTheme="majorHAnsi" w:cstheme="majorHAnsi"/>
                                  <w:sz w:val="18"/>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want to keep lines u</w:t>
                              </w:r>
                              <w:r w:rsidRPr="002F4637">
                                <w:rPr>
                                  <w:rFonts w:asciiTheme="majorHAnsi" w:hAnsiTheme="majorHAnsi" w:cstheme="majorHAnsi"/>
                                  <w:sz w:val="18"/>
                                  <w:szCs w:val="18"/>
                                </w:rPr>
                                <w:t xml:space="preserve">nder </w:t>
                              </w:r>
                              <w:r>
                                <w:rPr>
                                  <w:rFonts w:asciiTheme="majorHAnsi" w:hAnsiTheme="majorHAnsi" w:cstheme="majorHAnsi"/>
                                  <w:sz w:val="18"/>
                                  <w:szCs w:val="18"/>
                                </w:rPr>
                                <w:t>vacuum?</w:t>
                              </w:r>
                              <w:r w:rsidRPr="002F4637">
                                <w:rPr>
                                  <w:rFonts w:asciiTheme="majorHAnsi" w:hAnsiTheme="majorHAnsi" w:cstheme="majorHAnsi"/>
                                  <w:sz w:val="18"/>
                                  <w:szCs w:val="18"/>
                                </w:rPr>
                                <w:t>“</w:t>
                              </w:r>
                            </w:p>
                            <w:p w:rsidR="00862F6C" w:rsidRPr="005061CB" w:rsidRDefault="00862F6C" w:rsidP="00D658E4">
                              <w:pPr>
                                <w:rPr>
                                  <w:szCs w:val="18"/>
                                </w:rPr>
                              </w:pPr>
                            </w:p>
                          </w:txbxContent>
                        </wps:txbx>
                        <wps:bodyPr rot="0" vert="horz" wrap="square" lIns="0" tIns="0" rIns="0" bIns="0" anchor="t" anchorCtr="0" upright="1">
                          <a:noAutofit/>
                        </wps:bodyPr>
                      </wps:wsp>
                      <wps:wsp>
                        <wps:cNvPr id="30308" name="AutoShape 11154"/>
                        <wps:cNvCnPr>
                          <a:cxnSpLocks noChangeShapeType="1"/>
                        </wps:cNvCnPr>
                        <wps:spPr bwMode="auto">
                          <a:xfrm>
                            <a:off x="1544" y="11435"/>
                            <a:ext cx="0" cy="2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09" name="AutoShape 11155"/>
                        <wps:cNvCnPr>
                          <a:cxnSpLocks noChangeShapeType="1"/>
                        </wps:cNvCnPr>
                        <wps:spPr bwMode="auto">
                          <a:xfrm>
                            <a:off x="1240" y="11643"/>
                            <a:ext cx="73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10" name="Text Box 11159"/>
                        <wps:cNvSpPr txBox="1">
                          <a:spLocks noChangeArrowheads="1"/>
                        </wps:cNvSpPr>
                        <wps:spPr bwMode="auto">
                          <a:xfrm>
                            <a:off x="1292" y="12541"/>
                            <a:ext cx="34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D658E4">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wps:txbx>
                        <wps:bodyPr rot="0" vert="horz" wrap="square" lIns="0" tIns="0" rIns="0" bIns="0" anchor="t" anchorCtr="0" upright="1">
                          <a:noAutofit/>
                        </wps:bodyPr>
                      </wps:wsp>
                      <wps:wsp>
                        <wps:cNvPr id="30311" name="AutoShape 11160"/>
                        <wps:cNvCnPr>
                          <a:cxnSpLocks noChangeShapeType="1"/>
                        </wps:cNvCnPr>
                        <wps:spPr bwMode="auto">
                          <a:xfrm flipH="1">
                            <a:off x="5129" y="9954"/>
                            <a:ext cx="1757"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30312" name="AutoShape 11161"/>
                        <wps:cNvCnPr>
                          <a:cxnSpLocks noChangeShapeType="1"/>
                        </wps:cNvCnPr>
                        <wps:spPr bwMode="auto">
                          <a:xfrm>
                            <a:off x="5128" y="9963"/>
                            <a:ext cx="1" cy="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0313" name="Group 11162"/>
                        <wpg:cNvGrpSpPr>
                          <a:grpSpLocks/>
                        </wpg:cNvGrpSpPr>
                        <wpg:grpSpPr bwMode="auto">
                          <a:xfrm>
                            <a:off x="4107" y="8838"/>
                            <a:ext cx="227" cy="381"/>
                            <a:chOff x="7322" y="9810"/>
                            <a:chExt cx="146" cy="381"/>
                          </a:xfrm>
                        </wpg:grpSpPr>
                        <wps:wsp>
                          <wps:cNvPr id="30314" name="AutoShape 11163"/>
                          <wps:cNvCnPr>
                            <a:cxnSpLocks noChangeShapeType="1"/>
                          </wps:cNvCnPr>
                          <wps:spPr bwMode="auto">
                            <a:xfrm>
                              <a:off x="7397" y="9810"/>
                              <a:ext cx="0" cy="3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15" name="AutoShape 11164"/>
                          <wps:cNvCnPr>
                            <a:cxnSpLocks noChangeShapeType="1"/>
                          </wps:cNvCnPr>
                          <wps:spPr bwMode="auto">
                            <a:xfrm>
                              <a:off x="7322" y="9952"/>
                              <a:ext cx="14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30316" name="Group 11167"/>
                        <wpg:cNvGrpSpPr>
                          <a:grpSpLocks/>
                        </wpg:cNvGrpSpPr>
                        <wpg:grpSpPr bwMode="auto">
                          <a:xfrm>
                            <a:off x="6838" y="8840"/>
                            <a:ext cx="227" cy="1915"/>
                            <a:chOff x="7322" y="9810"/>
                            <a:chExt cx="146" cy="1247"/>
                          </a:xfrm>
                        </wpg:grpSpPr>
                        <wps:wsp>
                          <wps:cNvPr id="30317" name="AutoShape 11168"/>
                          <wps:cNvCnPr>
                            <a:cxnSpLocks noChangeShapeType="1"/>
                          </wps:cNvCnPr>
                          <wps:spPr bwMode="auto">
                            <a:xfrm>
                              <a:off x="7397" y="9810"/>
                              <a:ext cx="0" cy="124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18" name="AutoShape 11169"/>
                          <wps:cNvCnPr>
                            <a:cxnSpLocks noChangeShapeType="1"/>
                          </wps:cNvCnPr>
                          <wps:spPr bwMode="auto">
                            <a:xfrm>
                              <a:off x="7322" y="9952"/>
                              <a:ext cx="14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30319" name="Group 11170"/>
                        <wpg:cNvGrpSpPr>
                          <a:grpSpLocks/>
                        </wpg:cNvGrpSpPr>
                        <wpg:grpSpPr bwMode="auto">
                          <a:xfrm>
                            <a:off x="6543" y="10086"/>
                            <a:ext cx="3312" cy="505"/>
                            <a:chOff x="4545" y="9567"/>
                            <a:chExt cx="4115" cy="765"/>
                          </a:xfrm>
                        </wpg:grpSpPr>
                        <wps:wsp>
                          <wps:cNvPr id="30320" name="Rectangle 11171"/>
                          <wps:cNvSpPr>
                            <a:spLocks noChangeArrowheads="1"/>
                          </wps:cNvSpPr>
                          <wps:spPr bwMode="auto">
                            <a:xfrm>
                              <a:off x="4545" y="9567"/>
                              <a:ext cx="1960" cy="765"/>
                            </a:xfrm>
                            <a:prstGeom prst="rect">
                              <a:avLst/>
                            </a:prstGeom>
                            <a:solidFill>
                              <a:srgbClr val="FFFFFF"/>
                            </a:solidFill>
                            <a:ln w="9525">
                              <a:solidFill>
                                <a:srgbClr val="000000"/>
                              </a:solidFill>
                              <a:miter lim="800000"/>
                              <a:headEnd/>
                              <a:tailEnd/>
                            </a:ln>
                          </wps:spPr>
                          <wps:txbx>
                            <w:txbxContent>
                              <w:p w:rsidR="00862F6C" w:rsidRPr="00437D2E" w:rsidRDefault="00862F6C" w:rsidP="00D658E4">
                                <w:pPr>
                                  <w:spacing w:before="40"/>
                                  <w:jc w:val="center"/>
                                  <w:rPr>
                                    <w:rFonts w:asciiTheme="majorHAnsi" w:hAnsiTheme="majorHAnsi" w:cstheme="majorHAnsi"/>
                                    <w:sz w:val="18"/>
                                    <w:szCs w:val="18"/>
                                  </w:rPr>
                                </w:pPr>
                                <w:r w:rsidRPr="00437D2E">
                                  <w:rPr>
                                    <w:rFonts w:asciiTheme="majorHAnsi" w:hAnsiTheme="majorHAnsi" w:cstheme="majorHAnsi"/>
                                    <w:sz w:val="18"/>
                                    <w:szCs w:val="18"/>
                                  </w:rPr>
                                  <w:t>Flushing with</w:t>
                                </w:r>
                              </w:p>
                              <w:p w:rsidR="00862F6C" w:rsidRPr="00437D2E" w:rsidRDefault="00862F6C" w:rsidP="00D658E4">
                                <w:pPr>
                                  <w:jc w:val="center"/>
                                  <w:rPr>
                                    <w:rFonts w:asciiTheme="majorHAnsi" w:hAnsiTheme="majorHAnsi" w:cstheme="majorHAnsi"/>
                                    <w:sz w:val="18"/>
                                    <w:szCs w:val="18"/>
                                  </w:rPr>
                                </w:pPr>
                                <w:r w:rsidRPr="00437D2E">
                                  <w:rPr>
                                    <w:rFonts w:asciiTheme="majorHAnsi" w:hAnsiTheme="majorHAnsi" w:cstheme="majorHAnsi"/>
                                    <w:sz w:val="18"/>
                                    <w:szCs w:val="18"/>
                                  </w:rPr>
                                  <w:t>GHe</w:t>
                                </w:r>
                              </w:p>
                              <w:p w:rsidR="00862F6C" w:rsidRPr="00437D2E" w:rsidRDefault="00862F6C" w:rsidP="00D658E4">
                                <w:pPr>
                                  <w:rPr>
                                    <w:rFonts w:asciiTheme="majorHAnsi" w:hAnsiTheme="majorHAnsi" w:cstheme="majorHAnsi"/>
                                    <w:sz w:val="18"/>
                                    <w:szCs w:val="18"/>
                                  </w:rPr>
                                </w:pPr>
                              </w:p>
                            </w:txbxContent>
                          </wps:txbx>
                          <wps:bodyPr rot="0" vert="horz" wrap="square" lIns="0" tIns="0" rIns="0" bIns="0" anchor="t" anchorCtr="0" upright="1">
                            <a:noAutofit/>
                          </wps:bodyPr>
                        </wps:wsp>
                        <wps:wsp>
                          <wps:cNvPr id="30321" name="Text Box 11172"/>
                          <wps:cNvSpPr txBox="1">
                            <a:spLocks noChangeArrowheads="1"/>
                          </wps:cNvSpPr>
                          <wps:spPr bwMode="auto">
                            <a:xfrm>
                              <a:off x="6505" y="9567"/>
                              <a:ext cx="2155" cy="765"/>
                            </a:xfrm>
                            <a:prstGeom prst="rect">
                              <a:avLst/>
                            </a:prstGeom>
                            <a:solidFill>
                              <a:srgbClr val="FFFFFF"/>
                            </a:solidFill>
                            <a:ln w="9525">
                              <a:solidFill>
                                <a:srgbClr val="000000"/>
                              </a:solidFill>
                              <a:miter lim="800000"/>
                              <a:headEnd/>
                              <a:tailEnd/>
                            </a:ln>
                          </wps:spPr>
                          <wps:txbx>
                            <w:txbxContent>
                              <w:p w:rsidR="00862F6C" w:rsidRDefault="00862F6C" w:rsidP="00D658E4">
                                <w:pPr>
                                  <w:ind w:left="57"/>
                                  <w:rPr>
                                    <w:rFonts w:asciiTheme="majorHAnsi" w:hAnsiTheme="majorHAnsi" w:cstheme="majorHAnsi"/>
                                    <w:sz w:val="18"/>
                                    <w:szCs w:val="18"/>
                                  </w:rPr>
                                </w:pPr>
                                <w:r>
                                  <w:rPr>
                                    <w:rFonts w:asciiTheme="majorHAnsi" w:hAnsiTheme="majorHAnsi" w:cstheme="majorHAnsi"/>
                                    <w:sz w:val="18"/>
                                    <w:szCs w:val="18"/>
                                  </w:rPr>
                                  <w:t>Open FV092 &amp; FV600</w:t>
                                </w:r>
                              </w:p>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Delay tp2</w:t>
                                </w:r>
                              </w:p>
                              <w:p w:rsidR="00862F6C" w:rsidRPr="00437D2E" w:rsidRDefault="00862F6C" w:rsidP="00D658E4">
                                <w:pPr>
                                  <w:rPr>
                                    <w:rFonts w:asciiTheme="majorHAnsi" w:hAnsiTheme="majorHAnsi" w:cstheme="majorHAnsi"/>
                                    <w:sz w:val="18"/>
                                    <w:szCs w:val="18"/>
                                  </w:rPr>
                                </w:pPr>
                              </w:p>
                            </w:txbxContent>
                          </wps:txbx>
                          <wps:bodyPr rot="0" vert="horz" wrap="square" lIns="0" tIns="0" rIns="0" bIns="0" anchor="t" anchorCtr="0" upright="1">
                            <a:noAutofit/>
                          </wps:bodyPr>
                        </wps:wsp>
                      </wpg:grpSp>
                      <wpg:grpSp>
                        <wpg:cNvPr id="30322" name="Group 11173"/>
                        <wpg:cNvGrpSpPr>
                          <a:grpSpLocks/>
                        </wpg:cNvGrpSpPr>
                        <wpg:grpSpPr bwMode="auto">
                          <a:xfrm>
                            <a:off x="7524" y="10755"/>
                            <a:ext cx="227" cy="397"/>
                            <a:chOff x="4444" y="2685"/>
                            <a:chExt cx="255" cy="720"/>
                          </a:xfrm>
                        </wpg:grpSpPr>
                        <wps:wsp>
                          <wps:cNvPr id="30323" name="AutoShape 11174"/>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24" name="AutoShape 11175"/>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325" name="Text Box 11177"/>
                        <wps:cNvSpPr txBox="1">
                          <a:spLocks noChangeArrowheads="1"/>
                        </wps:cNvSpPr>
                        <wps:spPr bwMode="auto">
                          <a:xfrm>
                            <a:off x="3934" y="5550"/>
                            <a:ext cx="3848" cy="2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D658E4">
                              <w:pPr>
                                <w:rPr>
                                  <w:rFonts w:asciiTheme="majorHAnsi" w:hAnsiTheme="majorHAnsi" w:cstheme="majorHAnsi"/>
                                  <w:sz w:val="18"/>
                                  <w:szCs w:val="18"/>
                                </w:rPr>
                              </w:pPr>
                              <w:r w:rsidRPr="00437D2E">
                                <w:rPr>
                                  <w:rFonts w:asciiTheme="majorHAnsi" w:hAnsiTheme="majorHAnsi" w:cstheme="majorHAnsi"/>
                                  <w:sz w:val="18"/>
                                  <w:szCs w:val="18"/>
                                </w:rPr>
                                <w:t xml:space="preserve">t &gt; </w:t>
                              </w:r>
                              <w:r>
                                <w:rPr>
                                  <w:rFonts w:asciiTheme="majorHAnsi" w:hAnsiTheme="majorHAnsi" w:cstheme="majorHAnsi"/>
                                  <w:sz w:val="18"/>
                                  <w:szCs w:val="18"/>
                                </w:rPr>
                                <w:t>t</w:t>
                              </w:r>
                              <w:r w:rsidRPr="00437D2E">
                                <w:rPr>
                                  <w:rFonts w:asciiTheme="majorHAnsi" w:hAnsiTheme="majorHAnsi" w:cstheme="majorHAnsi"/>
                                  <w:sz w:val="18"/>
                                  <w:szCs w:val="18"/>
                                </w:rPr>
                                <w:t xml:space="preserve">starting &amp; (CV-He-liquefier &amp; CV590) closed </w:t>
                              </w:r>
                            </w:p>
                          </w:txbxContent>
                        </wps:txbx>
                        <wps:bodyPr rot="0" vert="horz" wrap="square" lIns="0" tIns="0" rIns="0" bIns="0" anchor="t" anchorCtr="0" upright="1">
                          <a:noAutofit/>
                        </wps:bodyPr>
                      </wps:wsp>
                      <wpg:grpSp>
                        <wpg:cNvPr id="30326" name="Group 11178"/>
                        <wpg:cNvGrpSpPr>
                          <a:grpSpLocks/>
                        </wpg:cNvGrpSpPr>
                        <wpg:grpSpPr bwMode="auto">
                          <a:xfrm>
                            <a:off x="3613" y="5492"/>
                            <a:ext cx="227" cy="425"/>
                            <a:chOff x="4042" y="6426"/>
                            <a:chExt cx="296" cy="425"/>
                          </a:xfrm>
                        </wpg:grpSpPr>
                        <wps:wsp>
                          <wps:cNvPr id="30327" name="AutoShape 11179"/>
                          <wps:cNvCnPr>
                            <a:cxnSpLocks noChangeShapeType="1"/>
                          </wps:cNvCnPr>
                          <wps:spPr bwMode="auto">
                            <a:xfrm>
                              <a:off x="4194" y="6426"/>
                              <a:ext cx="0" cy="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28" name="AutoShape 11180"/>
                          <wps:cNvCnPr>
                            <a:cxnSpLocks noChangeShapeType="1"/>
                          </wps:cNvCnPr>
                          <wps:spPr bwMode="auto">
                            <a:xfrm>
                              <a:off x="4042" y="6602"/>
                              <a:ext cx="29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329" name="Text Box 11181"/>
                        <wps:cNvSpPr txBox="1">
                          <a:spLocks noChangeArrowheads="1"/>
                        </wps:cNvSpPr>
                        <wps:spPr bwMode="auto">
                          <a:xfrm>
                            <a:off x="4373" y="12420"/>
                            <a:ext cx="1855" cy="558"/>
                          </a:xfrm>
                          <a:prstGeom prst="rect">
                            <a:avLst/>
                          </a:prstGeom>
                          <a:solidFill>
                            <a:srgbClr val="FFFFFF"/>
                          </a:solidFill>
                          <a:ln w="9525">
                            <a:solidFill>
                              <a:srgbClr val="000000"/>
                            </a:solidFill>
                            <a:miter lim="800000"/>
                            <a:headEnd/>
                            <a:tailEnd/>
                          </a:ln>
                        </wps:spPr>
                        <wps:txbx>
                          <w:txbxContent>
                            <w:p w:rsidR="00862F6C" w:rsidRPr="00843ECC" w:rsidRDefault="00862F6C" w:rsidP="00D658E4">
                              <w:pPr>
                                <w:spacing w:before="40"/>
                                <w:jc w:val="center"/>
                                <w:rPr>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 xml:space="preserve">want to </w:t>
                              </w:r>
                              <w:r w:rsidRPr="002F4637">
                                <w:rPr>
                                  <w:rFonts w:asciiTheme="majorHAnsi" w:hAnsiTheme="majorHAnsi" w:cstheme="majorHAnsi"/>
                                  <w:sz w:val="18"/>
                                  <w:szCs w:val="18"/>
                                </w:rPr>
                                <w:t>sto</w:t>
                              </w:r>
                              <w:r w:rsidRPr="00730ECB">
                                <w:rPr>
                                  <w:rFonts w:asciiTheme="majorHAnsi" w:hAnsiTheme="majorHAnsi" w:cstheme="majorHAnsi"/>
                                  <w:sz w:val="18"/>
                                  <w:szCs w:val="18"/>
                                </w:rPr>
                                <w:t xml:space="preserve">p </w:t>
                              </w:r>
                              <w:r w:rsidRPr="002F4637">
                                <w:rPr>
                                  <w:rFonts w:asciiTheme="majorHAnsi" w:hAnsiTheme="majorHAnsi" w:cstheme="majorHAnsi"/>
                                  <w:sz w:val="18"/>
                                  <w:szCs w:val="18"/>
                                </w:rPr>
                                <w:t>the conditioning?“</w:t>
                              </w:r>
                            </w:p>
                          </w:txbxContent>
                        </wps:txbx>
                        <wps:bodyPr rot="0" vert="horz" wrap="square" lIns="0" tIns="0" rIns="0" bIns="0" anchor="t" anchorCtr="0" upright="1">
                          <a:noAutofit/>
                        </wps:bodyPr>
                      </wps:wsp>
                      <wps:wsp>
                        <wps:cNvPr id="30330" name="Text Box 11182"/>
                        <wps:cNvSpPr txBox="1">
                          <a:spLocks noChangeArrowheads="1"/>
                        </wps:cNvSpPr>
                        <wps:spPr bwMode="auto">
                          <a:xfrm>
                            <a:off x="6010" y="13211"/>
                            <a:ext cx="301" cy="2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D658E4">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wps:txbx>
                        <wps:bodyPr rot="0" vert="horz" wrap="square" lIns="0" tIns="0" rIns="0" bIns="0" anchor="t" anchorCtr="0" upright="1">
                          <a:noAutofit/>
                        </wps:bodyPr>
                      </wps:wsp>
                      <wps:wsp>
                        <wps:cNvPr id="30331" name="AutoShape 11183"/>
                        <wps:cNvCnPr>
                          <a:cxnSpLocks noChangeShapeType="1"/>
                        </wps:cNvCnPr>
                        <wps:spPr bwMode="auto">
                          <a:xfrm>
                            <a:off x="5609" y="12974"/>
                            <a:ext cx="0" cy="24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32" name="AutoShape 11184"/>
                        <wps:cNvCnPr>
                          <a:cxnSpLocks noChangeShapeType="1"/>
                        </wps:cNvCnPr>
                        <wps:spPr bwMode="auto">
                          <a:xfrm>
                            <a:off x="5594" y="13216"/>
                            <a:ext cx="215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33" name="Text Box 11191"/>
                        <wps:cNvSpPr txBox="1">
                          <a:spLocks noChangeArrowheads="1"/>
                        </wps:cNvSpPr>
                        <wps:spPr bwMode="auto">
                          <a:xfrm>
                            <a:off x="5627" y="13668"/>
                            <a:ext cx="324"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D658E4">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wps:txbx>
                        <wps:bodyPr rot="0" vert="horz" wrap="square" lIns="0" tIns="0" rIns="0" bIns="0" anchor="t" anchorCtr="0" upright="1">
                          <a:noAutofit/>
                        </wps:bodyPr>
                      </wps:wsp>
                      <wps:wsp>
                        <wps:cNvPr id="30334" name="AutoShape 11204"/>
                        <wps:cNvCnPr>
                          <a:cxnSpLocks noChangeShapeType="1"/>
                        </wps:cNvCnPr>
                        <wps:spPr bwMode="auto">
                          <a:xfrm>
                            <a:off x="11078" y="12714"/>
                            <a:ext cx="0" cy="51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30335" name="AutoShape 11205"/>
                        <wps:cNvCnPr>
                          <a:cxnSpLocks noChangeShapeType="1"/>
                        </wps:cNvCnPr>
                        <wps:spPr bwMode="auto">
                          <a:xfrm>
                            <a:off x="1230" y="15483"/>
                            <a:ext cx="583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36" name="Text Box 11206"/>
                        <wps:cNvSpPr txBox="1">
                          <a:spLocks noChangeArrowheads="1"/>
                        </wps:cNvSpPr>
                        <wps:spPr bwMode="auto">
                          <a:xfrm>
                            <a:off x="6807" y="11836"/>
                            <a:ext cx="2335"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D658E4">
                              <w:pPr>
                                <w:rPr>
                                  <w:rFonts w:asciiTheme="majorHAnsi" w:hAnsiTheme="majorHAnsi" w:cstheme="majorHAnsi"/>
                                  <w:sz w:val="18"/>
                                  <w:szCs w:val="18"/>
                                </w:rPr>
                              </w:pPr>
                              <w:r w:rsidRPr="00437D2E">
                                <w:rPr>
                                  <w:rFonts w:asciiTheme="majorHAnsi" w:hAnsiTheme="majorHAnsi" w:cstheme="majorHAnsi"/>
                                  <w:sz w:val="18"/>
                                  <w:szCs w:val="18"/>
                                </w:rPr>
                                <w:t xml:space="preserve">PT580 </w:t>
                              </w:r>
                              <w:r>
                                <w:rPr>
                                  <w:rFonts w:asciiTheme="majorHAnsi" w:hAnsiTheme="majorHAnsi" w:cstheme="majorHAnsi"/>
                                  <w:sz w:val="18"/>
                                  <w:szCs w:val="18"/>
                                </w:rPr>
                                <w:sym w:font="Math1" w:char="F0A3"/>
                              </w:r>
                              <w:r>
                                <w:rPr>
                                  <w:rFonts w:asciiTheme="majorHAnsi" w:hAnsiTheme="majorHAnsi" w:cstheme="majorHAnsi"/>
                                  <w:sz w:val="18"/>
                                  <w:szCs w:val="18"/>
                                </w:rPr>
                                <w:t xml:space="preserve"> P He min </w:t>
                              </w:r>
                              <w:r w:rsidRPr="00437D2E">
                                <w:rPr>
                                  <w:rFonts w:asciiTheme="majorHAnsi" w:hAnsiTheme="majorHAnsi" w:cstheme="majorHAnsi"/>
                                  <w:sz w:val="18"/>
                                  <w:szCs w:val="18"/>
                                </w:rPr>
                                <w:t>&amp; t</w:t>
                              </w:r>
                              <w:r>
                                <w:rPr>
                                  <w:rFonts w:asciiTheme="majorHAnsi" w:hAnsiTheme="majorHAnsi" w:cstheme="majorHAnsi"/>
                                  <w:sz w:val="18"/>
                                  <w:szCs w:val="18"/>
                                </w:rPr>
                                <w:t xml:space="preserve"> &lt; </w:t>
                              </w:r>
                              <w:r w:rsidRPr="00437D2E">
                                <w:rPr>
                                  <w:rFonts w:asciiTheme="majorHAnsi" w:hAnsiTheme="majorHAnsi" w:cstheme="majorHAnsi"/>
                                  <w:sz w:val="18"/>
                                  <w:szCs w:val="18"/>
                                </w:rPr>
                                <w:t>t</w:t>
                              </w:r>
                              <w:r>
                                <w:rPr>
                                  <w:rFonts w:asciiTheme="majorHAnsi" w:hAnsiTheme="majorHAnsi" w:cstheme="majorHAnsi"/>
                                  <w:sz w:val="18"/>
                                  <w:szCs w:val="18"/>
                                </w:rPr>
                                <w:t>p</w:t>
                              </w:r>
                              <w:r w:rsidRPr="00437D2E">
                                <w:rPr>
                                  <w:rFonts w:asciiTheme="majorHAnsi" w:hAnsiTheme="majorHAnsi" w:cstheme="majorHAnsi"/>
                                  <w:sz w:val="18"/>
                                  <w:szCs w:val="18"/>
                                </w:rPr>
                                <w:t>1</w:t>
                              </w:r>
                            </w:p>
                          </w:txbxContent>
                        </wps:txbx>
                        <wps:bodyPr rot="0" vert="horz" wrap="square" lIns="0" tIns="0" rIns="0" bIns="0" anchor="t" anchorCtr="0" upright="1">
                          <a:noAutofit/>
                        </wps:bodyPr>
                      </wps:wsp>
                      <wps:wsp>
                        <wps:cNvPr id="30337" name="AutoShape 11207"/>
                        <wps:cNvCnPr>
                          <a:cxnSpLocks noChangeShapeType="1"/>
                        </wps:cNvCnPr>
                        <wps:spPr bwMode="auto">
                          <a:xfrm>
                            <a:off x="6257" y="12879"/>
                            <a:ext cx="340"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30338" name="Group 11208"/>
                        <wpg:cNvGrpSpPr>
                          <a:grpSpLocks/>
                        </wpg:cNvGrpSpPr>
                        <wpg:grpSpPr bwMode="auto">
                          <a:xfrm>
                            <a:off x="6486" y="12580"/>
                            <a:ext cx="227" cy="300"/>
                            <a:chOff x="4444" y="2685"/>
                            <a:chExt cx="255" cy="720"/>
                          </a:xfrm>
                        </wpg:grpSpPr>
                        <wps:wsp>
                          <wps:cNvPr id="30339" name="AutoShape 11209"/>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40" name="AutoShape 11210"/>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341" name="Text Box 11211"/>
                        <wps:cNvSpPr txBox="1">
                          <a:spLocks noChangeArrowheads="1"/>
                        </wps:cNvSpPr>
                        <wps:spPr bwMode="auto">
                          <a:xfrm>
                            <a:off x="6245" y="12902"/>
                            <a:ext cx="1389"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D658E4">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wps:txbx>
                        <wps:bodyPr rot="0" vert="horz" wrap="square" lIns="0" tIns="0" rIns="0" bIns="0" anchor="t" anchorCtr="0" upright="1">
                          <a:noAutofit/>
                        </wps:bodyPr>
                      </wps:wsp>
                      <wps:wsp>
                        <wps:cNvPr id="30342" name="Text Box 11212"/>
                        <wps:cNvSpPr txBox="1">
                          <a:spLocks noChangeArrowheads="1"/>
                        </wps:cNvSpPr>
                        <wps:spPr bwMode="auto">
                          <a:xfrm>
                            <a:off x="6421" y="12100"/>
                            <a:ext cx="1239" cy="502"/>
                          </a:xfrm>
                          <a:prstGeom prst="rect">
                            <a:avLst/>
                          </a:prstGeom>
                          <a:solidFill>
                            <a:srgbClr val="FFFFFF"/>
                          </a:solidFill>
                          <a:ln w="9525">
                            <a:solidFill>
                              <a:srgbClr val="000000"/>
                            </a:solidFill>
                            <a:miter lim="800000"/>
                            <a:headEnd/>
                            <a:tailEnd/>
                          </a:ln>
                        </wps:spPr>
                        <wps:txbx>
                          <w:txbxContent>
                            <w:p w:rsidR="00862F6C" w:rsidRPr="00437D2E" w:rsidRDefault="00862F6C" w:rsidP="00D658E4">
                              <w:pPr>
                                <w:ind w:firstLine="142"/>
                                <w:jc w:val="center"/>
                                <w:rPr>
                                  <w:rFonts w:asciiTheme="majorHAnsi" w:hAnsiTheme="majorHAnsi" w:cstheme="majorHAnsi"/>
                                  <w:sz w:val="18"/>
                                  <w:szCs w:val="18"/>
                                </w:rPr>
                              </w:pPr>
                              <w:r>
                                <w:rPr>
                                  <w:rFonts w:asciiTheme="majorHAnsi" w:hAnsiTheme="majorHAnsi" w:cstheme="majorHAnsi"/>
                                  <w:sz w:val="18"/>
                                  <w:szCs w:val="18"/>
                                </w:rPr>
                                <w:t>Low level</w:t>
                              </w:r>
                              <w:r w:rsidRPr="00437D2E">
                                <w:rPr>
                                  <w:rFonts w:asciiTheme="majorHAnsi" w:hAnsiTheme="majorHAnsi" w:cstheme="majorHAnsi"/>
                                  <w:sz w:val="18"/>
                                  <w:szCs w:val="18"/>
                                </w:rPr>
                                <w:t xml:space="preserve"> </w:t>
                              </w:r>
                              <w:r>
                                <w:rPr>
                                  <w:rFonts w:asciiTheme="majorHAnsi" w:hAnsiTheme="majorHAnsi" w:cstheme="majorHAnsi"/>
                                  <w:sz w:val="18"/>
                                  <w:szCs w:val="18"/>
                                </w:rPr>
                                <w:t xml:space="preserve">pressure </w:t>
                              </w:r>
                              <w:r w:rsidRPr="00437D2E">
                                <w:rPr>
                                  <w:rFonts w:asciiTheme="majorHAnsi" w:hAnsiTheme="majorHAnsi" w:cstheme="majorHAnsi"/>
                                  <w:sz w:val="18"/>
                                  <w:szCs w:val="18"/>
                                </w:rPr>
                                <w:t>alarm</w:t>
                              </w:r>
                            </w:p>
                          </w:txbxContent>
                        </wps:txbx>
                        <wps:bodyPr rot="0" vert="horz" wrap="square" lIns="0" tIns="0" rIns="0" bIns="0" anchor="t" anchorCtr="0" upright="1">
                          <a:noAutofit/>
                        </wps:bodyPr>
                      </wps:wsp>
                      <wpg:grpSp>
                        <wpg:cNvPr id="30343" name="Group 11213"/>
                        <wpg:cNvGrpSpPr>
                          <a:grpSpLocks/>
                        </wpg:cNvGrpSpPr>
                        <wpg:grpSpPr bwMode="auto">
                          <a:xfrm>
                            <a:off x="6547" y="11806"/>
                            <a:ext cx="227" cy="293"/>
                            <a:chOff x="7322" y="9810"/>
                            <a:chExt cx="146" cy="381"/>
                          </a:xfrm>
                        </wpg:grpSpPr>
                        <wps:wsp>
                          <wps:cNvPr id="30344" name="AutoShape 11214"/>
                          <wps:cNvCnPr>
                            <a:cxnSpLocks noChangeShapeType="1"/>
                          </wps:cNvCnPr>
                          <wps:spPr bwMode="auto">
                            <a:xfrm>
                              <a:off x="7397" y="9810"/>
                              <a:ext cx="0" cy="3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45" name="AutoShape 11215"/>
                          <wps:cNvCnPr>
                            <a:cxnSpLocks noChangeShapeType="1"/>
                          </wps:cNvCnPr>
                          <wps:spPr bwMode="auto">
                            <a:xfrm>
                              <a:off x="7322" y="9952"/>
                              <a:ext cx="14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346" name="AutoShape 11217"/>
                        <wps:cNvCnPr>
                          <a:cxnSpLocks noChangeShapeType="1"/>
                        </wps:cNvCnPr>
                        <wps:spPr bwMode="auto">
                          <a:xfrm>
                            <a:off x="8080" y="13217"/>
                            <a:ext cx="3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47" name="AutoShape 11219"/>
                        <wps:cNvSpPr>
                          <a:spLocks/>
                        </wps:cNvSpPr>
                        <wps:spPr bwMode="auto">
                          <a:xfrm rot="5400000">
                            <a:off x="7867" y="13005"/>
                            <a:ext cx="104" cy="340"/>
                          </a:xfrm>
                          <a:prstGeom prst="leftBracket">
                            <a:avLst>
                              <a:gd name="adj" fmla="val 27244"/>
                            </a:avLst>
                          </a:prstGeom>
                          <a:noFill/>
                          <a:ln w="12700">
                            <a:solidFill>
                              <a:schemeClr val="tx1">
                                <a:lumMod val="100000"/>
                                <a:lumOff val="0"/>
                              </a:schemeClr>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a:solidFill>
                                  <a:schemeClr val="tx1">
                                    <a:lumMod val="100000"/>
                                    <a:lumOff val="0"/>
                                  </a:schemeClr>
                                </a:solidFill>
                              </a14:hiddenFill>
                            </a:ext>
                          </a:extLst>
                        </wps:spPr>
                        <wps:bodyPr rot="0" vert="horz" wrap="square" lIns="91440" tIns="91440" rIns="91440" bIns="91440" anchor="t" anchorCtr="0" upright="1">
                          <a:noAutofit/>
                        </wps:bodyPr>
                      </wps:wsp>
                      <wpg:grpSp>
                        <wpg:cNvPr id="30348" name="Group 11220"/>
                        <wpg:cNvGrpSpPr>
                          <a:grpSpLocks/>
                        </wpg:cNvGrpSpPr>
                        <wpg:grpSpPr bwMode="auto">
                          <a:xfrm>
                            <a:off x="7800" y="13872"/>
                            <a:ext cx="227" cy="565"/>
                            <a:chOff x="4444" y="2685"/>
                            <a:chExt cx="255" cy="720"/>
                          </a:xfrm>
                        </wpg:grpSpPr>
                        <wps:wsp>
                          <wps:cNvPr id="30349" name="AutoShape 11221"/>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50" name="AutoShape 11222"/>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30351" name="Group 11223"/>
                        <wpg:cNvGrpSpPr>
                          <a:grpSpLocks/>
                        </wpg:cNvGrpSpPr>
                        <wpg:grpSpPr bwMode="auto">
                          <a:xfrm>
                            <a:off x="7806" y="11819"/>
                            <a:ext cx="227" cy="1754"/>
                            <a:chOff x="4444" y="2685"/>
                            <a:chExt cx="255" cy="720"/>
                          </a:xfrm>
                        </wpg:grpSpPr>
                        <wps:wsp>
                          <wps:cNvPr id="30352" name="AutoShape 11224"/>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53" name="AutoShape 11225"/>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354" name="Text Box 11226"/>
                        <wps:cNvSpPr txBox="1">
                          <a:spLocks noChangeArrowheads="1"/>
                        </wps:cNvSpPr>
                        <wps:spPr bwMode="auto">
                          <a:xfrm>
                            <a:off x="8040" y="14082"/>
                            <a:ext cx="1026" cy="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D658E4">
                              <w:pPr>
                                <w:rPr>
                                  <w:rFonts w:asciiTheme="majorHAnsi" w:hAnsiTheme="majorHAnsi" w:cstheme="majorHAnsi"/>
                                  <w:sz w:val="18"/>
                                  <w:szCs w:val="18"/>
                                  <w:lang w:val="fr-FR"/>
                                </w:rPr>
                              </w:pPr>
                              <w:r>
                                <w:rPr>
                                  <w:rFonts w:asciiTheme="majorHAnsi" w:hAnsiTheme="majorHAnsi" w:cstheme="majorHAnsi"/>
                                  <w:sz w:val="18"/>
                                  <w:szCs w:val="18"/>
                                  <w:lang w:val="fr-FR"/>
                                </w:rPr>
                                <w:t>FV600 closed</w:t>
                              </w:r>
                            </w:p>
                          </w:txbxContent>
                        </wps:txbx>
                        <wps:bodyPr rot="0" vert="horz" wrap="square" lIns="0" tIns="0" rIns="0" bIns="0" anchor="t" anchorCtr="0" upright="1">
                          <a:noAutofit/>
                        </wps:bodyPr>
                      </wps:wsp>
                      <wps:wsp>
                        <wps:cNvPr id="30355" name="Text Box 11227"/>
                        <wps:cNvSpPr txBox="1">
                          <a:spLocks noChangeArrowheads="1"/>
                        </wps:cNvSpPr>
                        <wps:spPr bwMode="auto">
                          <a:xfrm>
                            <a:off x="8098" y="15232"/>
                            <a:ext cx="1026" cy="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D658E4">
                              <w:pPr>
                                <w:rPr>
                                  <w:rFonts w:asciiTheme="majorHAnsi" w:hAnsiTheme="majorHAnsi" w:cstheme="majorHAnsi"/>
                                  <w:sz w:val="18"/>
                                  <w:szCs w:val="18"/>
                                  <w:lang w:val="fr-FR"/>
                                </w:rPr>
                              </w:pPr>
                              <w:r>
                                <w:rPr>
                                  <w:rFonts w:asciiTheme="majorHAnsi" w:hAnsiTheme="majorHAnsi" w:cstheme="majorHAnsi"/>
                                  <w:sz w:val="18"/>
                                  <w:szCs w:val="18"/>
                                  <w:lang w:val="fr-FR"/>
                                </w:rPr>
                                <w:t>CV580 closed</w:t>
                              </w:r>
                            </w:p>
                          </w:txbxContent>
                        </wps:txbx>
                        <wps:bodyPr rot="0" vert="horz" wrap="square" lIns="0" tIns="0" rIns="0" bIns="0" anchor="t" anchorCtr="0" upright="1">
                          <a:noAutofit/>
                        </wps:bodyPr>
                      </wps:wsp>
                      <wpg:grpSp>
                        <wpg:cNvPr id="30356" name="Group 11228"/>
                        <wpg:cNvGrpSpPr>
                          <a:grpSpLocks/>
                        </wpg:cNvGrpSpPr>
                        <wpg:grpSpPr bwMode="auto">
                          <a:xfrm>
                            <a:off x="7827" y="15027"/>
                            <a:ext cx="227" cy="565"/>
                            <a:chOff x="4444" y="2685"/>
                            <a:chExt cx="255" cy="720"/>
                          </a:xfrm>
                        </wpg:grpSpPr>
                        <wps:wsp>
                          <wps:cNvPr id="30357" name="AutoShape 11229"/>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58" name="AutoShape 11230"/>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30359" name="Group 11231"/>
                        <wpg:cNvGrpSpPr>
                          <a:grpSpLocks/>
                        </wpg:cNvGrpSpPr>
                        <wpg:grpSpPr bwMode="auto">
                          <a:xfrm>
                            <a:off x="7379" y="14350"/>
                            <a:ext cx="3855" cy="803"/>
                            <a:chOff x="7518" y="13612"/>
                            <a:chExt cx="3923" cy="830"/>
                          </a:xfrm>
                        </wpg:grpSpPr>
                        <wps:wsp>
                          <wps:cNvPr id="30360" name="Rectangle 11232"/>
                          <wps:cNvSpPr>
                            <a:spLocks noChangeArrowheads="1"/>
                          </wps:cNvSpPr>
                          <wps:spPr bwMode="auto">
                            <a:xfrm>
                              <a:off x="7518" y="13612"/>
                              <a:ext cx="1198" cy="830"/>
                            </a:xfrm>
                            <a:prstGeom prst="rect">
                              <a:avLst/>
                            </a:prstGeom>
                            <a:solidFill>
                              <a:srgbClr val="FFFFFF"/>
                            </a:solidFill>
                            <a:ln w="9525">
                              <a:solidFill>
                                <a:srgbClr val="000000"/>
                              </a:solidFill>
                              <a:miter lim="800000"/>
                              <a:headEnd/>
                              <a:tailEnd/>
                            </a:ln>
                          </wps:spPr>
                          <wps:txbx>
                            <w:txbxContent>
                              <w:p w:rsidR="00862F6C" w:rsidRPr="00437D2E" w:rsidRDefault="00862F6C" w:rsidP="00D658E4">
                                <w:pPr>
                                  <w:spacing w:before="40"/>
                                  <w:jc w:val="center"/>
                                  <w:rPr>
                                    <w:rFonts w:asciiTheme="majorHAnsi" w:hAnsiTheme="majorHAnsi" w:cstheme="majorHAnsi"/>
                                    <w:sz w:val="18"/>
                                    <w:szCs w:val="18"/>
                                  </w:rPr>
                                </w:pPr>
                                <w:r w:rsidRPr="00437D2E">
                                  <w:rPr>
                                    <w:rFonts w:asciiTheme="majorHAnsi" w:hAnsiTheme="majorHAnsi" w:cstheme="majorHAnsi"/>
                                    <w:sz w:val="18"/>
                                    <w:szCs w:val="18"/>
                                  </w:rPr>
                                  <w:t>Helium conditioning stopped</w:t>
                                </w:r>
                              </w:p>
                            </w:txbxContent>
                          </wps:txbx>
                          <wps:bodyPr rot="0" vert="horz" wrap="square" lIns="0" tIns="0" rIns="0" bIns="0" anchor="t" anchorCtr="0" upright="1">
                            <a:noAutofit/>
                          </wps:bodyPr>
                        </wps:wsp>
                        <wps:wsp>
                          <wps:cNvPr id="30361" name="Text Box 11233"/>
                          <wps:cNvSpPr txBox="1">
                            <a:spLocks noChangeArrowheads="1"/>
                          </wps:cNvSpPr>
                          <wps:spPr bwMode="auto">
                            <a:xfrm>
                              <a:off x="8700" y="13612"/>
                              <a:ext cx="2741" cy="830"/>
                            </a:xfrm>
                            <a:prstGeom prst="rect">
                              <a:avLst/>
                            </a:prstGeom>
                            <a:solidFill>
                              <a:srgbClr val="FFFFFF"/>
                            </a:solidFill>
                            <a:ln w="9525">
                              <a:solidFill>
                                <a:srgbClr val="000000"/>
                              </a:solidFill>
                              <a:miter lim="800000"/>
                              <a:headEnd/>
                              <a:tailEnd/>
                            </a:ln>
                          </wps:spPr>
                          <wps:txbx>
                            <w:txbxContent>
                              <w:p w:rsidR="00862F6C" w:rsidRPr="00003269" w:rsidRDefault="00862F6C" w:rsidP="00D658E4">
                                <w:pPr>
                                  <w:ind w:left="57"/>
                                  <w:rPr>
                                    <w:rFonts w:asciiTheme="majorHAnsi" w:hAnsiTheme="majorHAnsi" w:cstheme="majorHAnsi"/>
                                    <w:sz w:val="18"/>
                                    <w:szCs w:val="18"/>
                                  </w:rPr>
                                </w:pPr>
                                <w:r w:rsidRPr="00003269">
                                  <w:rPr>
                                    <w:rFonts w:asciiTheme="majorHAnsi" w:hAnsiTheme="majorHAnsi" w:cstheme="majorHAnsi"/>
                                    <w:sz w:val="18"/>
                                    <w:szCs w:val="18"/>
                                  </w:rPr>
                                  <w:t>Close FV090, FV092, FV601, FV60</w:t>
                                </w:r>
                                <w:r>
                                  <w:rPr>
                                    <w:rFonts w:asciiTheme="majorHAnsi" w:hAnsiTheme="majorHAnsi" w:cstheme="majorHAnsi"/>
                                    <w:sz w:val="18"/>
                                    <w:szCs w:val="18"/>
                                  </w:rPr>
                                  <w:t xml:space="preserve">2 </w:t>
                                </w:r>
                                <w:r w:rsidRPr="00003269">
                                  <w:rPr>
                                    <w:rFonts w:asciiTheme="majorHAnsi" w:hAnsiTheme="majorHAnsi" w:cstheme="majorHAnsi"/>
                                    <w:sz w:val="18"/>
                                    <w:szCs w:val="18"/>
                                  </w:rPr>
                                  <w:t>Close CV600, CV601, CV602, CV603, CV580</w:t>
                                </w:r>
                              </w:p>
                            </w:txbxContent>
                          </wps:txbx>
                          <wps:bodyPr rot="0" vert="horz" wrap="square" lIns="0" tIns="0" rIns="0" bIns="0" anchor="t" anchorCtr="0" upright="1">
                            <a:noAutofit/>
                          </wps:bodyPr>
                        </wps:wsp>
                      </wpg:grpSp>
                      <wpg:grpSp>
                        <wpg:cNvPr id="30362" name="Group 11234"/>
                        <wpg:cNvGrpSpPr>
                          <a:grpSpLocks/>
                        </wpg:cNvGrpSpPr>
                        <wpg:grpSpPr bwMode="auto">
                          <a:xfrm>
                            <a:off x="7808" y="15952"/>
                            <a:ext cx="227" cy="442"/>
                            <a:chOff x="4444" y="2685"/>
                            <a:chExt cx="255" cy="720"/>
                          </a:xfrm>
                        </wpg:grpSpPr>
                        <wps:wsp>
                          <wps:cNvPr id="30363" name="AutoShape 11235"/>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64" name="AutoShape 11236"/>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365" name="Text Box 11237"/>
                        <wps:cNvSpPr txBox="1">
                          <a:spLocks noChangeArrowheads="1"/>
                        </wps:cNvSpPr>
                        <wps:spPr bwMode="auto">
                          <a:xfrm>
                            <a:off x="8148" y="16092"/>
                            <a:ext cx="1026" cy="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D658E4">
                              <w:pPr>
                                <w:rPr>
                                  <w:rFonts w:asciiTheme="majorHAnsi" w:hAnsiTheme="majorHAnsi" w:cstheme="majorHAnsi"/>
                                  <w:sz w:val="18"/>
                                  <w:szCs w:val="18"/>
                                  <w:lang w:val="fr-FR"/>
                                </w:rPr>
                              </w:pPr>
                              <w:r>
                                <w:rPr>
                                  <w:rFonts w:asciiTheme="majorHAnsi" w:hAnsiTheme="majorHAnsi" w:cstheme="majorHAnsi"/>
                                  <w:sz w:val="18"/>
                                  <w:szCs w:val="18"/>
                                  <w:lang w:val="fr-FR"/>
                                </w:rPr>
                                <w:t>P090 stopped</w:t>
                              </w:r>
                            </w:p>
                          </w:txbxContent>
                        </wps:txbx>
                        <wps:bodyPr rot="0" vert="horz" wrap="square" lIns="0" tIns="0" rIns="0" bIns="0" anchor="t" anchorCtr="0" upright="1">
                          <a:noAutofit/>
                        </wps:bodyPr>
                      </wps:wsp>
                      <wps:wsp>
                        <wps:cNvPr id="30366" name="Rectangle 11238"/>
                        <wps:cNvSpPr>
                          <a:spLocks noChangeArrowheads="1"/>
                        </wps:cNvSpPr>
                        <wps:spPr bwMode="auto">
                          <a:xfrm>
                            <a:off x="7397" y="15489"/>
                            <a:ext cx="1134" cy="567"/>
                          </a:xfrm>
                          <a:prstGeom prst="rect">
                            <a:avLst/>
                          </a:prstGeom>
                          <a:solidFill>
                            <a:srgbClr val="FFFFFF"/>
                          </a:solidFill>
                          <a:ln w="9525">
                            <a:solidFill>
                              <a:srgbClr val="000000"/>
                            </a:solidFill>
                            <a:miter lim="800000"/>
                            <a:headEnd/>
                            <a:tailEnd/>
                          </a:ln>
                        </wps:spPr>
                        <wps:txbx>
                          <w:txbxContent>
                            <w:p w:rsidR="00862F6C" w:rsidRPr="00C24AA8" w:rsidRDefault="00862F6C" w:rsidP="00D658E4">
                              <w:pPr>
                                <w:spacing w:before="40"/>
                                <w:ind w:left="57"/>
                                <w:jc w:val="center"/>
                                <w:rPr>
                                  <w:rFonts w:asciiTheme="majorHAnsi" w:hAnsiTheme="majorHAnsi" w:cstheme="majorHAnsi"/>
                                  <w:sz w:val="18"/>
                                  <w:szCs w:val="18"/>
                                  <w:lang w:val="fr-FR"/>
                                </w:rPr>
                              </w:pPr>
                              <w:r>
                                <w:rPr>
                                  <w:rFonts w:asciiTheme="majorHAnsi" w:hAnsiTheme="majorHAnsi" w:cstheme="majorHAnsi"/>
                                  <w:sz w:val="18"/>
                                  <w:szCs w:val="18"/>
                                  <w:lang w:val="fr-FR"/>
                                </w:rPr>
                                <w:t>Pump stopped</w:t>
                              </w:r>
                            </w:p>
                          </w:txbxContent>
                        </wps:txbx>
                        <wps:bodyPr rot="0" vert="horz" wrap="square" lIns="0" tIns="0" rIns="0" bIns="0" anchor="t" anchorCtr="0" upright="1">
                          <a:noAutofit/>
                        </wps:bodyPr>
                      </wps:wsp>
                      <wps:wsp>
                        <wps:cNvPr id="30367" name="Text Box 11239"/>
                        <wps:cNvSpPr txBox="1">
                          <a:spLocks noChangeArrowheads="1"/>
                        </wps:cNvSpPr>
                        <wps:spPr bwMode="auto">
                          <a:xfrm>
                            <a:off x="8534" y="15489"/>
                            <a:ext cx="1545" cy="567"/>
                          </a:xfrm>
                          <a:prstGeom prst="rect">
                            <a:avLst/>
                          </a:prstGeom>
                          <a:solidFill>
                            <a:srgbClr val="FFFFFF"/>
                          </a:solidFill>
                          <a:ln w="9525">
                            <a:solidFill>
                              <a:srgbClr val="000000"/>
                            </a:solidFill>
                            <a:miter lim="800000"/>
                            <a:headEnd/>
                            <a:tailEnd/>
                          </a:ln>
                        </wps:spPr>
                        <wps:txbx>
                          <w:txbxContent>
                            <w:p w:rsidR="00862F6C" w:rsidRDefault="00862F6C" w:rsidP="00D658E4">
                              <w:pPr>
                                <w:ind w:left="57"/>
                                <w:rPr>
                                  <w:rFonts w:asciiTheme="majorHAnsi" w:hAnsiTheme="majorHAnsi" w:cstheme="majorHAnsi"/>
                                  <w:sz w:val="18"/>
                                  <w:szCs w:val="18"/>
                                  <w:lang w:val="fr-FR"/>
                                </w:rPr>
                              </w:pPr>
                              <w:r>
                                <w:rPr>
                                  <w:rFonts w:asciiTheme="majorHAnsi" w:hAnsiTheme="majorHAnsi" w:cstheme="majorHAnsi"/>
                                  <w:sz w:val="18"/>
                                  <w:szCs w:val="18"/>
                                  <w:lang w:val="fr-FR"/>
                                </w:rPr>
                                <w:t>Stop P090</w:t>
                              </w:r>
                            </w:p>
                            <w:p w:rsidR="00862F6C" w:rsidRPr="00950700" w:rsidRDefault="00862F6C" w:rsidP="00D658E4">
                              <w:pPr>
                                <w:ind w:left="57"/>
                                <w:rPr>
                                  <w:rFonts w:asciiTheme="majorHAnsi" w:hAnsiTheme="majorHAnsi" w:cstheme="majorHAnsi"/>
                                  <w:sz w:val="18"/>
                                  <w:szCs w:val="18"/>
                                  <w:lang w:val="fr-FR"/>
                                </w:rPr>
                              </w:pPr>
                              <w:r>
                                <w:rPr>
                                  <w:rFonts w:asciiTheme="majorHAnsi" w:hAnsiTheme="majorHAnsi" w:cstheme="majorHAnsi"/>
                                  <w:sz w:val="18"/>
                                  <w:szCs w:val="18"/>
                                  <w:lang w:val="fr-FR"/>
                                </w:rPr>
                                <w:t>Open FV091NO</w:t>
                              </w:r>
                            </w:p>
                          </w:txbxContent>
                        </wps:txbx>
                        <wps:bodyPr rot="0" vert="horz" wrap="square" lIns="0" tIns="0" rIns="0" bIns="0" anchor="t" anchorCtr="0" upright="1">
                          <a:noAutofit/>
                        </wps:bodyPr>
                      </wps:wsp>
                      <wps:wsp>
                        <wps:cNvPr id="30368" name="AutoShape 11242"/>
                        <wps:cNvCnPr>
                          <a:cxnSpLocks noChangeShapeType="1"/>
                        </wps:cNvCnPr>
                        <wps:spPr bwMode="auto">
                          <a:xfrm>
                            <a:off x="7066" y="13329"/>
                            <a:ext cx="794"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369" name="AutoShape 11243"/>
                        <wps:cNvCnPr>
                          <a:cxnSpLocks noChangeShapeType="1"/>
                        </wps:cNvCnPr>
                        <wps:spPr bwMode="auto">
                          <a:xfrm>
                            <a:off x="7068" y="13317"/>
                            <a:ext cx="0" cy="215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70" name="Text Box 11245"/>
                        <wps:cNvSpPr txBox="1">
                          <a:spLocks noChangeArrowheads="1"/>
                        </wps:cNvSpPr>
                        <wps:spPr bwMode="auto">
                          <a:xfrm>
                            <a:off x="3857" y="4741"/>
                            <a:ext cx="3035" cy="781"/>
                          </a:xfrm>
                          <a:prstGeom prst="rect">
                            <a:avLst/>
                          </a:prstGeom>
                          <a:solidFill>
                            <a:srgbClr val="FFFFFF"/>
                          </a:solidFill>
                          <a:ln w="9525">
                            <a:solidFill>
                              <a:srgbClr val="000000"/>
                            </a:solidFill>
                            <a:miter lim="800000"/>
                            <a:headEnd/>
                            <a:tailEnd/>
                          </a:ln>
                        </wps:spPr>
                        <wps:txbx>
                          <w:txbxContent>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 xml:space="preserve">Open </w:t>
                              </w:r>
                              <w:r w:rsidRPr="00437D2E">
                                <w:rPr>
                                  <w:rFonts w:asciiTheme="majorHAnsi" w:hAnsiTheme="majorHAnsi" w:cstheme="majorHAnsi"/>
                                  <w:sz w:val="18"/>
                                  <w:szCs w:val="18"/>
                                </w:rPr>
                                <w:t>CV580</w:t>
                              </w:r>
                            </w:p>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Open CV601, CV602, CV603</w:t>
                              </w:r>
                              <w:r w:rsidRPr="00437D2E">
                                <w:rPr>
                                  <w:rFonts w:asciiTheme="majorHAnsi" w:hAnsiTheme="majorHAnsi" w:cstheme="majorHAnsi"/>
                                  <w:sz w:val="18"/>
                                  <w:szCs w:val="18"/>
                                </w:rPr>
                                <w:t>,</w:t>
                              </w:r>
                            </w:p>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Close Switch V</w:t>
                              </w:r>
                              <w:r w:rsidRPr="00437D2E">
                                <w:rPr>
                                  <w:rFonts w:asciiTheme="majorHAnsi" w:hAnsiTheme="majorHAnsi" w:cstheme="majorHAnsi"/>
                                  <w:sz w:val="18"/>
                                  <w:szCs w:val="18"/>
                                </w:rPr>
                                <w:t xml:space="preserve">alves </w:t>
                              </w:r>
                              <w:r>
                                <w:rPr>
                                  <w:rFonts w:asciiTheme="majorHAnsi" w:hAnsiTheme="majorHAnsi" w:cstheme="majorHAnsi"/>
                                  <w:sz w:val="18"/>
                                  <w:szCs w:val="18"/>
                                </w:rPr>
                                <w:t>“Valve Box Circuit”</w:t>
                              </w:r>
                            </w:p>
                            <w:p w:rsidR="00862F6C" w:rsidRPr="00437D2E" w:rsidRDefault="00862F6C" w:rsidP="00D658E4">
                              <w:pPr>
                                <w:rPr>
                                  <w:rFonts w:asciiTheme="majorHAnsi" w:hAnsiTheme="majorHAnsi" w:cstheme="majorHAnsi"/>
                                  <w:sz w:val="18"/>
                                  <w:szCs w:val="18"/>
                                </w:rPr>
                              </w:pPr>
                            </w:p>
                          </w:txbxContent>
                        </wps:txbx>
                        <wps:bodyPr rot="0" vert="horz" wrap="square" lIns="0" tIns="0" rIns="0" bIns="0" anchor="t" anchorCtr="0" upright="1">
                          <a:noAutofit/>
                        </wps:bodyPr>
                      </wps:wsp>
                      <wps:wsp>
                        <wps:cNvPr id="30371" name="Text Box 11246"/>
                        <wps:cNvSpPr txBox="1">
                          <a:spLocks noChangeArrowheads="1"/>
                        </wps:cNvSpPr>
                        <wps:spPr bwMode="auto">
                          <a:xfrm>
                            <a:off x="6887" y="4741"/>
                            <a:ext cx="3306" cy="780"/>
                          </a:xfrm>
                          <a:prstGeom prst="rect">
                            <a:avLst/>
                          </a:prstGeom>
                          <a:solidFill>
                            <a:srgbClr val="FFFFFF"/>
                          </a:solidFill>
                          <a:ln w="9525">
                            <a:solidFill>
                              <a:srgbClr val="000000"/>
                            </a:solidFill>
                            <a:miter lim="800000"/>
                            <a:headEnd/>
                            <a:tailEnd/>
                          </a:ln>
                        </wps:spPr>
                        <wps:txbx>
                          <w:txbxContent>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FV</w:t>
                              </w:r>
                              <w:r>
                                <w:rPr>
                                  <w:rFonts w:asciiTheme="majorHAnsi" w:hAnsiTheme="majorHAnsi" w:cstheme="majorHAnsi"/>
                                  <w:sz w:val="18"/>
                                  <w:szCs w:val="18"/>
                                </w:rPr>
                                <w:t>640, FV641, FV642, FV643</w:t>
                              </w:r>
                            </w:p>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Open CV600, FV601, FV602</w:t>
                              </w:r>
                            </w:p>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 xml:space="preserve">CV-He-liquefier, CV590 </w:t>
                              </w:r>
                            </w:p>
                          </w:txbxContent>
                        </wps:txbx>
                        <wps:bodyPr rot="0" vert="horz" wrap="square" lIns="0" tIns="0" rIns="0" bIns="0" anchor="t" anchorCtr="0" upright="1">
                          <a:noAutofit/>
                        </wps:bodyPr>
                      </wps:wsp>
                      <wps:wsp>
                        <wps:cNvPr id="30372" name="Rectangle 11247"/>
                        <wps:cNvSpPr>
                          <a:spLocks noChangeArrowheads="1"/>
                        </wps:cNvSpPr>
                        <wps:spPr bwMode="auto">
                          <a:xfrm>
                            <a:off x="2633" y="5862"/>
                            <a:ext cx="1148" cy="680"/>
                          </a:xfrm>
                          <a:prstGeom prst="rect">
                            <a:avLst/>
                          </a:prstGeom>
                          <a:solidFill>
                            <a:srgbClr val="FFFFFF"/>
                          </a:solidFill>
                          <a:ln w="9525">
                            <a:solidFill>
                              <a:srgbClr val="000000"/>
                            </a:solidFill>
                            <a:miter lim="800000"/>
                            <a:headEnd/>
                            <a:tailEnd/>
                          </a:ln>
                        </wps:spPr>
                        <wps:txbx>
                          <w:txbxContent>
                            <w:p w:rsidR="00862F6C" w:rsidRPr="00437D2E" w:rsidRDefault="00862F6C" w:rsidP="00D658E4">
                              <w:pPr>
                                <w:spacing w:before="80"/>
                                <w:ind w:left="57"/>
                                <w:jc w:val="center"/>
                                <w:rPr>
                                  <w:rFonts w:asciiTheme="majorHAnsi" w:hAnsiTheme="majorHAnsi" w:cstheme="majorHAnsi"/>
                                  <w:sz w:val="18"/>
                                  <w:szCs w:val="18"/>
                                </w:rPr>
                              </w:pPr>
                              <w:r w:rsidRPr="00437D2E">
                                <w:rPr>
                                  <w:rFonts w:asciiTheme="majorHAnsi" w:hAnsiTheme="majorHAnsi" w:cstheme="majorHAnsi"/>
                                  <w:sz w:val="18"/>
                                  <w:szCs w:val="18"/>
                                </w:rPr>
                                <w:t>Start the Pumping</w:t>
                              </w:r>
                            </w:p>
                            <w:p w:rsidR="00862F6C" w:rsidRPr="00437D2E" w:rsidRDefault="00862F6C" w:rsidP="00D658E4">
                              <w:pPr>
                                <w:rPr>
                                  <w:rFonts w:asciiTheme="majorHAnsi" w:hAnsiTheme="majorHAnsi" w:cstheme="majorHAnsi"/>
                                  <w:sz w:val="18"/>
                                  <w:szCs w:val="18"/>
                                </w:rPr>
                              </w:pPr>
                            </w:p>
                          </w:txbxContent>
                        </wps:txbx>
                        <wps:bodyPr rot="0" vert="horz" wrap="square" lIns="0" tIns="0" rIns="0" bIns="0" anchor="t" anchorCtr="0" upright="1">
                          <a:noAutofit/>
                        </wps:bodyPr>
                      </wps:wsp>
                      <wps:wsp>
                        <wps:cNvPr id="30373" name="Text Box 11248"/>
                        <wps:cNvSpPr txBox="1">
                          <a:spLocks noChangeArrowheads="1"/>
                        </wps:cNvSpPr>
                        <wps:spPr bwMode="auto">
                          <a:xfrm>
                            <a:off x="3778" y="5862"/>
                            <a:ext cx="1854" cy="680"/>
                          </a:xfrm>
                          <a:prstGeom prst="rect">
                            <a:avLst/>
                          </a:prstGeom>
                          <a:solidFill>
                            <a:srgbClr val="FFFFFF"/>
                          </a:solidFill>
                          <a:ln w="9525">
                            <a:solidFill>
                              <a:srgbClr val="000000"/>
                            </a:solidFill>
                            <a:miter lim="800000"/>
                            <a:headEnd/>
                            <a:tailEnd/>
                          </a:ln>
                        </wps:spPr>
                        <wps:txbx>
                          <w:txbxContent>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FV091NO</w:t>
                              </w:r>
                            </w:p>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Open FV090</w:t>
                              </w:r>
                            </w:p>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 xml:space="preserve">Start the </w:t>
                              </w:r>
                              <w:r w:rsidRPr="00437D2E">
                                <w:rPr>
                                  <w:rFonts w:asciiTheme="majorHAnsi" w:hAnsiTheme="majorHAnsi" w:cstheme="majorHAnsi"/>
                                  <w:sz w:val="18"/>
                                  <w:szCs w:val="18"/>
                                </w:rPr>
                                <w:t>Pump P090</w:t>
                              </w:r>
                            </w:p>
                            <w:p w:rsidR="00862F6C" w:rsidRPr="00437D2E" w:rsidRDefault="00862F6C" w:rsidP="00D658E4">
                              <w:pPr>
                                <w:rPr>
                                  <w:rFonts w:asciiTheme="majorHAnsi" w:hAnsiTheme="majorHAnsi" w:cstheme="majorHAnsi"/>
                                  <w:sz w:val="18"/>
                                  <w:szCs w:val="18"/>
                                </w:rPr>
                              </w:pPr>
                            </w:p>
                          </w:txbxContent>
                        </wps:txbx>
                        <wps:bodyPr rot="0" vert="horz" wrap="square" lIns="0" tIns="0" rIns="0" bIns="0" anchor="t" anchorCtr="0" upright="1">
                          <a:noAutofit/>
                        </wps:bodyPr>
                      </wps:wsp>
                      <wps:wsp>
                        <wps:cNvPr id="30374" name="Text Box 11249"/>
                        <wps:cNvSpPr txBox="1">
                          <a:spLocks noChangeArrowheads="1"/>
                        </wps:cNvSpPr>
                        <wps:spPr bwMode="auto">
                          <a:xfrm>
                            <a:off x="3554" y="6967"/>
                            <a:ext cx="1338" cy="680"/>
                          </a:xfrm>
                          <a:prstGeom prst="rect">
                            <a:avLst/>
                          </a:prstGeom>
                          <a:solidFill>
                            <a:srgbClr val="FFFFFF"/>
                          </a:solidFill>
                          <a:ln w="9525">
                            <a:solidFill>
                              <a:srgbClr val="000000"/>
                            </a:solidFill>
                            <a:miter lim="800000"/>
                            <a:headEnd/>
                            <a:tailEnd/>
                          </a:ln>
                        </wps:spPr>
                        <wps:txbx>
                          <w:txbxContent>
                            <w:p w:rsidR="00862F6C" w:rsidRDefault="00862F6C" w:rsidP="00D658E4">
                              <w:pPr>
                                <w:ind w:left="57"/>
                                <w:rPr>
                                  <w:rFonts w:asciiTheme="majorHAnsi" w:hAnsiTheme="majorHAnsi" w:cstheme="majorHAnsi"/>
                                  <w:sz w:val="18"/>
                                  <w:szCs w:val="18"/>
                                  <w:lang w:val="fr-FR"/>
                                </w:rPr>
                              </w:pPr>
                              <w:r>
                                <w:rPr>
                                  <w:rFonts w:asciiTheme="majorHAnsi" w:hAnsiTheme="majorHAnsi" w:cstheme="majorHAnsi"/>
                                  <w:sz w:val="18"/>
                                  <w:szCs w:val="18"/>
                                  <w:lang w:val="fr-FR"/>
                                </w:rPr>
                                <w:t>Open FV600</w:t>
                              </w:r>
                            </w:p>
                            <w:p w:rsidR="00862F6C" w:rsidRPr="001D36DB" w:rsidRDefault="00862F6C" w:rsidP="00D658E4">
                              <w:pPr>
                                <w:ind w:left="57"/>
                                <w:rPr>
                                  <w:rFonts w:asciiTheme="majorHAnsi" w:hAnsiTheme="majorHAnsi" w:cstheme="majorHAnsi"/>
                                  <w:sz w:val="18"/>
                                  <w:szCs w:val="18"/>
                                  <w:lang w:val="fr-FR"/>
                                </w:rPr>
                              </w:pPr>
                              <w:r>
                                <w:rPr>
                                  <w:rFonts w:asciiTheme="majorHAnsi" w:hAnsiTheme="majorHAnsi" w:cstheme="majorHAnsi"/>
                                  <w:sz w:val="18"/>
                                  <w:szCs w:val="18"/>
                                  <w:lang w:val="fr-FR"/>
                                </w:rPr>
                                <w:t>Delay tvac2</w:t>
                              </w:r>
                            </w:p>
                          </w:txbxContent>
                        </wps:txbx>
                        <wps:bodyPr rot="0" vert="horz" wrap="square" lIns="0" tIns="0" rIns="0" bIns="0" anchor="ctr" anchorCtr="0" upright="1">
                          <a:noAutofit/>
                        </wps:bodyPr>
                      </wps:wsp>
                      <wps:wsp>
                        <wps:cNvPr id="30375" name="Text Box 11250"/>
                        <wps:cNvSpPr txBox="1">
                          <a:spLocks noChangeArrowheads="1"/>
                        </wps:cNvSpPr>
                        <wps:spPr bwMode="auto">
                          <a:xfrm>
                            <a:off x="2625" y="6967"/>
                            <a:ext cx="933" cy="680"/>
                          </a:xfrm>
                          <a:prstGeom prst="rect">
                            <a:avLst/>
                          </a:prstGeom>
                          <a:solidFill>
                            <a:srgbClr val="FFFFFF"/>
                          </a:solidFill>
                          <a:ln w="9525">
                            <a:solidFill>
                              <a:srgbClr val="000000"/>
                            </a:solidFill>
                            <a:miter lim="800000"/>
                            <a:headEnd/>
                            <a:tailEnd/>
                          </a:ln>
                        </wps:spPr>
                        <wps:txbx>
                          <w:txbxContent>
                            <w:p w:rsidR="00862F6C" w:rsidRPr="00437D2E" w:rsidRDefault="00862F6C" w:rsidP="00D658E4">
                              <w:pPr>
                                <w:ind w:left="113"/>
                                <w:rPr>
                                  <w:rFonts w:asciiTheme="majorHAnsi" w:hAnsiTheme="majorHAnsi" w:cstheme="majorHAnsi"/>
                                  <w:sz w:val="18"/>
                                  <w:szCs w:val="18"/>
                                </w:rPr>
                              </w:pPr>
                              <w:r>
                                <w:rPr>
                                  <w:rFonts w:asciiTheme="majorHAnsi" w:hAnsiTheme="majorHAnsi" w:cstheme="majorHAnsi"/>
                                  <w:sz w:val="18"/>
                                  <w:szCs w:val="18"/>
                                </w:rPr>
                                <w:t>Pumping</w:t>
                              </w:r>
                            </w:p>
                          </w:txbxContent>
                        </wps:txbx>
                        <wps:bodyPr rot="0" vert="horz" wrap="square" lIns="0" tIns="0" rIns="0" bIns="0" anchor="ctr" anchorCtr="0" upright="1">
                          <a:noAutofit/>
                        </wps:bodyPr>
                      </wps:wsp>
                      <wps:wsp>
                        <wps:cNvPr id="30376" name="Text Box 11251"/>
                        <wps:cNvSpPr txBox="1">
                          <a:spLocks noChangeArrowheads="1"/>
                        </wps:cNvSpPr>
                        <wps:spPr bwMode="auto">
                          <a:xfrm>
                            <a:off x="5623" y="5862"/>
                            <a:ext cx="3731" cy="680"/>
                          </a:xfrm>
                          <a:prstGeom prst="rect">
                            <a:avLst/>
                          </a:prstGeom>
                          <a:solidFill>
                            <a:srgbClr val="FFFFFF"/>
                          </a:solidFill>
                          <a:ln w="9525">
                            <a:solidFill>
                              <a:srgbClr val="000000"/>
                            </a:solidFill>
                            <a:miter lim="800000"/>
                            <a:headEnd/>
                            <a:tailEnd/>
                          </a:ln>
                        </wps:spPr>
                        <wps:txbx>
                          <w:txbxContent>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CV580, CV600, CV601, CV602, CV603 opened    FV601, FV602 opened</w:t>
                              </w:r>
                            </w:p>
                            <w:p w:rsidR="00862F6C" w:rsidRPr="000A363C" w:rsidRDefault="00862F6C" w:rsidP="00D658E4">
                              <w:pPr>
                                <w:rPr>
                                  <w:szCs w:val="18"/>
                                </w:rPr>
                              </w:pPr>
                            </w:p>
                          </w:txbxContent>
                        </wps:txbx>
                        <wps:bodyPr rot="0" vert="horz" wrap="square" lIns="0" tIns="0" rIns="0" bIns="0" anchor="t" anchorCtr="0" upright="1">
                          <a:noAutofit/>
                        </wps:bodyPr>
                      </wps:wsp>
                      <wps:wsp>
                        <wps:cNvPr id="30377" name="Text Box 11252"/>
                        <wps:cNvSpPr txBox="1">
                          <a:spLocks noChangeArrowheads="1"/>
                        </wps:cNvSpPr>
                        <wps:spPr bwMode="auto">
                          <a:xfrm>
                            <a:off x="4885" y="6967"/>
                            <a:ext cx="3598" cy="680"/>
                          </a:xfrm>
                          <a:prstGeom prst="rect">
                            <a:avLst/>
                          </a:prstGeom>
                          <a:solidFill>
                            <a:srgbClr val="FFFFFF"/>
                          </a:solidFill>
                          <a:ln w="9525">
                            <a:solidFill>
                              <a:srgbClr val="000000"/>
                            </a:solidFill>
                            <a:miter lim="800000"/>
                            <a:headEnd/>
                            <a:tailEnd/>
                          </a:ln>
                        </wps:spPr>
                        <wps:txbx>
                          <w:txbxContent>
                            <w:p w:rsidR="00862F6C" w:rsidRDefault="00862F6C" w:rsidP="00D658E4">
                              <w:pPr>
                                <w:ind w:left="57"/>
                                <w:rPr>
                                  <w:rFonts w:asciiTheme="majorHAnsi" w:hAnsiTheme="majorHAnsi" w:cstheme="majorHAnsi"/>
                                  <w:sz w:val="18"/>
                                  <w:szCs w:val="18"/>
                                </w:rPr>
                              </w:pPr>
                              <w:r>
                                <w:rPr>
                                  <w:rFonts w:asciiTheme="majorHAnsi" w:hAnsiTheme="majorHAnsi" w:cstheme="majorHAnsi"/>
                                  <w:sz w:val="18"/>
                                  <w:szCs w:val="18"/>
                                </w:rPr>
                                <w:t>CV580, CV600, CV601, CV602, CV603 opened     FV090, FV601, FV602 opened</w:t>
                              </w:r>
                            </w:p>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Pr="000A363C" w:rsidRDefault="00862F6C" w:rsidP="00D658E4">
                              <w:pPr>
                                <w:rPr>
                                  <w:szCs w:val="18"/>
                                </w:rPr>
                              </w:pPr>
                            </w:p>
                          </w:txbxContent>
                        </wps:txbx>
                        <wps:bodyPr rot="0" vert="horz" wrap="square" lIns="0" tIns="0" rIns="0" bIns="0" anchor="t" anchorCtr="0" upright="1">
                          <a:noAutofit/>
                        </wps:bodyPr>
                      </wps:wsp>
                      <wps:wsp>
                        <wps:cNvPr id="30378" name="Text Box 11256"/>
                        <wps:cNvSpPr txBox="1">
                          <a:spLocks noChangeArrowheads="1"/>
                        </wps:cNvSpPr>
                        <wps:spPr bwMode="auto">
                          <a:xfrm>
                            <a:off x="7365" y="9409"/>
                            <a:ext cx="3458" cy="680"/>
                          </a:xfrm>
                          <a:prstGeom prst="rect">
                            <a:avLst/>
                          </a:prstGeom>
                          <a:solidFill>
                            <a:srgbClr val="FFFFFF"/>
                          </a:solidFill>
                          <a:ln w="9525">
                            <a:solidFill>
                              <a:srgbClr val="000000"/>
                            </a:solidFill>
                            <a:miter lim="800000"/>
                            <a:headEnd/>
                            <a:tailEnd/>
                          </a:ln>
                        </wps:spPr>
                        <wps:txbx>
                          <w:txbxContent>
                            <w:p w:rsidR="00862F6C" w:rsidRDefault="00862F6C" w:rsidP="00D658E4">
                              <w:pPr>
                                <w:ind w:left="57"/>
                                <w:rPr>
                                  <w:rFonts w:asciiTheme="majorHAnsi" w:hAnsiTheme="majorHAnsi" w:cstheme="majorHAnsi"/>
                                  <w:sz w:val="18"/>
                                  <w:szCs w:val="18"/>
                                </w:rPr>
                              </w:pPr>
                              <w:r>
                                <w:rPr>
                                  <w:rFonts w:asciiTheme="majorHAnsi" w:hAnsiTheme="majorHAnsi" w:cstheme="majorHAnsi"/>
                                  <w:sz w:val="18"/>
                                  <w:szCs w:val="18"/>
                                </w:rPr>
                                <w:t>CV580, CV600, CV601, CV602, CV603 opened    FV601, FV602 opened</w:t>
                              </w:r>
                            </w:p>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Pr="000A363C" w:rsidRDefault="00862F6C" w:rsidP="00D658E4">
                              <w:pPr>
                                <w:rPr>
                                  <w:szCs w:val="18"/>
                                </w:rPr>
                              </w:pPr>
                            </w:p>
                          </w:txbxContent>
                        </wps:txbx>
                        <wps:bodyPr rot="0" vert="horz" wrap="square" lIns="0" tIns="0" rIns="0" bIns="0" anchor="t" anchorCtr="0" upright="1">
                          <a:noAutofit/>
                        </wps:bodyPr>
                      </wps:wsp>
                      <wps:wsp>
                        <wps:cNvPr id="30379" name="Rectangle 11257"/>
                        <wps:cNvSpPr>
                          <a:spLocks noChangeArrowheads="1"/>
                        </wps:cNvSpPr>
                        <wps:spPr bwMode="auto">
                          <a:xfrm>
                            <a:off x="7344" y="13462"/>
                            <a:ext cx="1347" cy="567"/>
                          </a:xfrm>
                          <a:prstGeom prst="rect">
                            <a:avLst/>
                          </a:prstGeom>
                          <a:solidFill>
                            <a:srgbClr val="FFFFFF"/>
                          </a:solidFill>
                          <a:ln w="9525">
                            <a:solidFill>
                              <a:srgbClr val="000000"/>
                            </a:solidFill>
                            <a:miter lim="800000"/>
                            <a:headEnd/>
                            <a:tailEnd/>
                          </a:ln>
                        </wps:spPr>
                        <wps:txbx>
                          <w:txbxContent>
                            <w:p w:rsidR="00862F6C" w:rsidRPr="00C24AA8" w:rsidRDefault="00862F6C" w:rsidP="00D658E4">
                              <w:pPr>
                                <w:spacing w:before="40"/>
                                <w:ind w:left="57"/>
                                <w:jc w:val="center"/>
                                <w:rPr>
                                  <w:rFonts w:asciiTheme="majorHAnsi" w:hAnsiTheme="majorHAnsi" w:cstheme="majorHAnsi"/>
                                  <w:sz w:val="18"/>
                                  <w:szCs w:val="18"/>
                                  <w:lang w:val="fr-FR"/>
                                </w:rPr>
                              </w:pPr>
                              <w:r>
                                <w:rPr>
                                  <w:rFonts w:asciiTheme="majorHAnsi" w:hAnsiTheme="majorHAnsi" w:cstheme="majorHAnsi"/>
                                  <w:sz w:val="18"/>
                                  <w:szCs w:val="18"/>
                                  <w:lang w:val="fr-FR"/>
                                </w:rPr>
                                <w:t>Valve Box circuits isolated</w:t>
                              </w:r>
                            </w:p>
                          </w:txbxContent>
                        </wps:txbx>
                        <wps:bodyPr rot="0" vert="horz" wrap="square" lIns="0" tIns="0" rIns="0" bIns="0" anchor="t" anchorCtr="0" upright="1">
                          <a:noAutofit/>
                        </wps:bodyPr>
                      </wps:wsp>
                      <wps:wsp>
                        <wps:cNvPr id="30380" name="Text Box 11258"/>
                        <wps:cNvSpPr txBox="1">
                          <a:spLocks noChangeArrowheads="1"/>
                        </wps:cNvSpPr>
                        <wps:spPr bwMode="auto">
                          <a:xfrm>
                            <a:off x="8678" y="13462"/>
                            <a:ext cx="2276" cy="567"/>
                          </a:xfrm>
                          <a:prstGeom prst="rect">
                            <a:avLst/>
                          </a:prstGeom>
                          <a:solidFill>
                            <a:srgbClr val="FFFFFF"/>
                          </a:solidFill>
                          <a:ln w="9525">
                            <a:solidFill>
                              <a:srgbClr val="000000"/>
                            </a:solidFill>
                            <a:miter lim="800000"/>
                            <a:headEnd/>
                            <a:tailEnd/>
                          </a:ln>
                        </wps:spPr>
                        <wps:txbx>
                          <w:txbxContent>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Close FV600</w:t>
                              </w:r>
                            </w:p>
                          </w:txbxContent>
                        </wps:txbx>
                        <wps:bodyPr rot="0" vert="horz" wrap="square" lIns="0" tIns="0" rIns="0" bIns="0" anchor="t" anchorCtr="0" upright="1">
                          <a:noAutofit/>
                        </wps:bodyPr>
                      </wps:wsp>
                      <wps:wsp>
                        <wps:cNvPr id="30381" name="Text Box 11085"/>
                        <wps:cNvSpPr txBox="1">
                          <a:spLocks noChangeArrowheads="1"/>
                        </wps:cNvSpPr>
                        <wps:spPr bwMode="auto">
                          <a:xfrm>
                            <a:off x="3784" y="4368"/>
                            <a:ext cx="3001"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D658E4">
                              <w:pPr>
                                <w:rPr>
                                  <w:rFonts w:asciiTheme="majorHAnsi" w:hAnsiTheme="majorHAnsi" w:cstheme="majorHAnsi"/>
                                  <w:sz w:val="18"/>
                                  <w:szCs w:val="18"/>
                                </w:rPr>
                              </w:pPr>
                              <w:r w:rsidRPr="00437D2E">
                                <w:rPr>
                                  <w:rFonts w:asciiTheme="majorHAnsi" w:hAnsiTheme="majorHAnsi" w:cstheme="majorHAnsi"/>
                                  <w:sz w:val="18"/>
                                  <w:szCs w:val="18"/>
                                </w:rPr>
                                <w:t xml:space="preserve">Start conditioning </w:t>
                              </w:r>
                            </w:p>
                          </w:txbxContent>
                        </wps:txbx>
                        <wps:bodyPr rot="0" vert="horz" wrap="square" lIns="0" tIns="0" rIns="0" bIns="0" anchor="t" anchorCtr="0" upright="1">
                          <a:noAutofit/>
                        </wps:bodyPr>
                      </wps:wsp>
                      <wps:wsp>
                        <wps:cNvPr id="30382" name="AutoShape 11086"/>
                        <wps:cNvCnPr>
                          <a:cxnSpLocks noChangeShapeType="1"/>
                        </wps:cNvCnPr>
                        <wps:spPr bwMode="auto">
                          <a:xfrm>
                            <a:off x="3734" y="4281"/>
                            <a:ext cx="0" cy="76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83" name="AutoShape 11087"/>
                        <wps:cNvCnPr>
                          <a:cxnSpLocks noChangeShapeType="1"/>
                        </wps:cNvCnPr>
                        <wps:spPr bwMode="auto">
                          <a:xfrm>
                            <a:off x="3616" y="459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84" name="Rectangle 12080"/>
                        <wps:cNvSpPr>
                          <a:spLocks noChangeArrowheads="1"/>
                        </wps:cNvSpPr>
                        <wps:spPr bwMode="auto">
                          <a:xfrm>
                            <a:off x="3108" y="3860"/>
                            <a:ext cx="1237" cy="427"/>
                          </a:xfrm>
                          <a:prstGeom prst="rect">
                            <a:avLst/>
                          </a:prstGeom>
                          <a:solidFill>
                            <a:srgbClr val="FFFFFF"/>
                          </a:solidFill>
                          <a:ln w="9525">
                            <a:solidFill>
                              <a:srgbClr val="000000"/>
                            </a:solidFill>
                            <a:miter lim="800000"/>
                            <a:headEnd/>
                            <a:tailEnd/>
                          </a:ln>
                        </wps:spPr>
                        <wps:txbx>
                          <w:txbxContent>
                            <w:p w:rsidR="00862F6C" w:rsidRPr="00437D2E" w:rsidRDefault="00862F6C" w:rsidP="00D658E4">
                              <w:pPr>
                                <w:spacing w:before="40"/>
                                <w:jc w:val="center"/>
                                <w:rPr>
                                  <w:rFonts w:asciiTheme="majorHAnsi" w:hAnsiTheme="majorHAnsi" w:cstheme="majorHAnsi"/>
                                  <w:sz w:val="18"/>
                                  <w:szCs w:val="18"/>
                                </w:rPr>
                              </w:pPr>
                              <w:r w:rsidRPr="00437D2E">
                                <w:rPr>
                                  <w:rFonts w:asciiTheme="majorHAnsi" w:hAnsiTheme="majorHAnsi" w:cstheme="majorHAnsi"/>
                                  <w:sz w:val="18"/>
                                  <w:szCs w:val="18"/>
                                </w:rPr>
                                <w:t>Stop</w:t>
                              </w:r>
                            </w:p>
                          </w:txbxContent>
                        </wps:txbx>
                        <wps:bodyPr rot="0" vert="horz" wrap="square" lIns="0" tIns="0" rIns="0" bIns="0" anchor="t" anchorCtr="0" upright="1">
                          <a:noAutofit/>
                        </wps:bodyPr>
                      </wps:wsp>
                      <wps:wsp>
                        <wps:cNvPr id="30385" name="Rectangle 12081"/>
                        <wps:cNvSpPr>
                          <a:spLocks noChangeArrowheads="1"/>
                        </wps:cNvSpPr>
                        <wps:spPr bwMode="auto">
                          <a:xfrm>
                            <a:off x="2656" y="4741"/>
                            <a:ext cx="1204" cy="780"/>
                          </a:xfrm>
                          <a:prstGeom prst="rect">
                            <a:avLst/>
                          </a:prstGeom>
                          <a:solidFill>
                            <a:srgbClr val="FFFFFF"/>
                          </a:solidFill>
                          <a:ln w="9525">
                            <a:solidFill>
                              <a:srgbClr val="000000"/>
                            </a:solidFill>
                            <a:miter lim="800000"/>
                            <a:headEnd/>
                            <a:tailEnd/>
                          </a:ln>
                        </wps:spPr>
                        <wps:txbx>
                          <w:txbxContent>
                            <w:p w:rsidR="00862F6C" w:rsidRPr="00437D2E" w:rsidRDefault="00862F6C" w:rsidP="00D658E4">
                              <w:pPr>
                                <w:spacing w:before="120"/>
                                <w:jc w:val="center"/>
                                <w:rPr>
                                  <w:rFonts w:asciiTheme="majorHAnsi" w:hAnsiTheme="majorHAnsi" w:cstheme="majorHAnsi"/>
                                  <w:sz w:val="18"/>
                                  <w:szCs w:val="18"/>
                                </w:rPr>
                              </w:pPr>
                              <w:r w:rsidRPr="00437D2E">
                                <w:rPr>
                                  <w:rFonts w:asciiTheme="majorHAnsi" w:hAnsiTheme="majorHAnsi" w:cstheme="majorHAnsi"/>
                                  <w:sz w:val="18"/>
                                  <w:szCs w:val="18"/>
                                </w:rPr>
                                <w:t>Prepare for  purging</w:t>
                              </w:r>
                            </w:p>
                            <w:p w:rsidR="00862F6C" w:rsidRPr="00437D2E" w:rsidRDefault="00862F6C" w:rsidP="00D658E4">
                              <w:pPr>
                                <w:ind w:firstLine="142"/>
                                <w:jc w:val="center"/>
                                <w:rPr>
                                  <w:rFonts w:asciiTheme="majorHAnsi" w:hAnsiTheme="majorHAnsi" w:cstheme="majorHAnsi"/>
                                  <w:sz w:val="18"/>
                                  <w:szCs w:val="18"/>
                                </w:rPr>
                              </w:pPr>
                            </w:p>
                            <w:p w:rsidR="00862F6C" w:rsidRPr="00437D2E" w:rsidRDefault="00862F6C" w:rsidP="00D658E4">
                              <w:pPr>
                                <w:rPr>
                                  <w:rFonts w:asciiTheme="majorHAnsi" w:hAnsiTheme="majorHAnsi" w:cstheme="majorHAnsi"/>
                                  <w:sz w:val="18"/>
                                  <w:szCs w:val="18"/>
                                </w:rPr>
                              </w:pPr>
                            </w:p>
                          </w:txbxContent>
                        </wps:txbx>
                        <wps:bodyPr rot="0" vert="horz" wrap="square" lIns="0" tIns="0" rIns="0" bIns="0" anchor="t" anchorCtr="0" upright="1">
                          <a:noAutofit/>
                        </wps:bodyPr>
                      </wps:wsp>
                      <wps:wsp>
                        <wps:cNvPr id="30386" name="AutoShape 11141"/>
                        <wps:cNvCnPr>
                          <a:cxnSpLocks noChangeShapeType="1"/>
                        </wps:cNvCnPr>
                        <wps:spPr bwMode="auto">
                          <a:xfrm>
                            <a:off x="3243" y="10192"/>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87" name="AutoShape 11157"/>
                        <wps:cNvCnPr>
                          <a:cxnSpLocks noChangeShapeType="1"/>
                        </wps:cNvCnPr>
                        <wps:spPr bwMode="auto">
                          <a:xfrm>
                            <a:off x="1979" y="11649"/>
                            <a:ext cx="0" cy="226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88" name="AutoShape 11158"/>
                        <wps:cNvCnPr>
                          <a:cxnSpLocks noChangeShapeType="1"/>
                        </wps:cNvCnPr>
                        <wps:spPr bwMode="auto">
                          <a:xfrm>
                            <a:off x="1851" y="1180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89" name="AutoShape 11149"/>
                        <wps:cNvCnPr>
                          <a:cxnSpLocks noChangeShapeType="1"/>
                        </wps:cNvCnPr>
                        <wps:spPr bwMode="auto">
                          <a:xfrm>
                            <a:off x="1234" y="11623"/>
                            <a:ext cx="0" cy="38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90" name="AutoShape 11150"/>
                        <wps:cNvCnPr>
                          <a:cxnSpLocks noChangeShapeType="1"/>
                        </wps:cNvCnPr>
                        <wps:spPr bwMode="auto">
                          <a:xfrm>
                            <a:off x="1132" y="1253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91" name="AutoShape 11186"/>
                        <wps:cNvCnPr>
                          <a:cxnSpLocks noChangeShapeType="1"/>
                        </wps:cNvCnPr>
                        <wps:spPr bwMode="auto">
                          <a:xfrm>
                            <a:off x="5951" y="13104"/>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92" name="AutoShape 12083"/>
                        <wps:cNvCnPr>
                          <a:cxnSpLocks noChangeShapeType="1"/>
                        </wps:cNvCnPr>
                        <wps:spPr bwMode="auto">
                          <a:xfrm>
                            <a:off x="5480" y="1356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93" name="Text Box 12092"/>
                        <wps:cNvSpPr txBox="1">
                          <a:spLocks noChangeArrowheads="1"/>
                        </wps:cNvSpPr>
                        <wps:spPr bwMode="auto">
                          <a:xfrm>
                            <a:off x="2153" y="11738"/>
                            <a:ext cx="301" cy="2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D658E4">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wps:txbx>
                        <wps:bodyPr rot="0" vert="horz" wrap="square" lIns="0" tIns="0" rIns="0" bIns="0" anchor="t" anchorCtr="0" upright="1">
                          <a:noAutofit/>
                        </wps:bodyPr>
                      </wps:wsp>
                      <wpg:grpSp>
                        <wpg:cNvPr id="30394" name="Group 14182"/>
                        <wpg:cNvGrpSpPr>
                          <a:grpSpLocks/>
                        </wpg:cNvGrpSpPr>
                        <wpg:grpSpPr bwMode="auto">
                          <a:xfrm>
                            <a:off x="1700" y="12998"/>
                            <a:ext cx="2313" cy="737"/>
                            <a:chOff x="1700" y="12356"/>
                            <a:chExt cx="2313" cy="737"/>
                          </a:xfrm>
                        </wpg:grpSpPr>
                        <wps:wsp>
                          <wps:cNvPr id="30395" name="Rectangle 12087"/>
                          <wps:cNvSpPr>
                            <a:spLocks noChangeArrowheads="1"/>
                          </wps:cNvSpPr>
                          <wps:spPr bwMode="auto">
                            <a:xfrm>
                              <a:off x="1700" y="12356"/>
                              <a:ext cx="1146" cy="737"/>
                            </a:xfrm>
                            <a:prstGeom prst="rect">
                              <a:avLst/>
                            </a:prstGeom>
                            <a:solidFill>
                              <a:srgbClr val="FFFFFF"/>
                            </a:solidFill>
                            <a:ln w="9525">
                              <a:solidFill>
                                <a:srgbClr val="000000"/>
                              </a:solidFill>
                              <a:miter lim="800000"/>
                              <a:headEnd/>
                              <a:tailEnd/>
                            </a:ln>
                          </wps:spPr>
                          <wps:txbx>
                            <w:txbxContent>
                              <w:p w:rsidR="00862F6C" w:rsidRDefault="00862F6C" w:rsidP="00D658E4">
                                <w:pPr>
                                  <w:spacing w:before="40"/>
                                  <w:jc w:val="center"/>
                                  <w:rPr>
                                    <w:rFonts w:asciiTheme="majorHAnsi" w:hAnsiTheme="majorHAnsi" w:cstheme="majorHAnsi"/>
                                    <w:sz w:val="18"/>
                                    <w:szCs w:val="18"/>
                                  </w:rPr>
                                </w:pPr>
                                <w:r w:rsidRPr="00437D2E">
                                  <w:rPr>
                                    <w:rFonts w:asciiTheme="majorHAnsi" w:hAnsiTheme="majorHAnsi" w:cstheme="majorHAnsi"/>
                                    <w:sz w:val="18"/>
                                    <w:szCs w:val="18"/>
                                  </w:rPr>
                                  <w:t xml:space="preserve">Flushing </w:t>
                                </w:r>
                              </w:p>
                              <w:p w:rsidR="00862F6C" w:rsidRPr="00437D2E" w:rsidRDefault="00862F6C" w:rsidP="00D658E4">
                                <w:pPr>
                                  <w:spacing w:before="40"/>
                                  <w:jc w:val="center"/>
                                  <w:rPr>
                                    <w:rFonts w:asciiTheme="majorHAnsi" w:hAnsiTheme="majorHAnsi" w:cstheme="majorHAnsi"/>
                                    <w:sz w:val="18"/>
                                    <w:szCs w:val="18"/>
                                  </w:rPr>
                                </w:pPr>
                                <w:r>
                                  <w:rPr>
                                    <w:rFonts w:asciiTheme="majorHAnsi" w:hAnsiTheme="majorHAnsi" w:cstheme="majorHAnsi"/>
                                    <w:sz w:val="18"/>
                                    <w:szCs w:val="18"/>
                                  </w:rPr>
                                  <w:t>w</w:t>
                                </w:r>
                                <w:r w:rsidRPr="00437D2E">
                                  <w:rPr>
                                    <w:rFonts w:asciiTheme="majorHAnsi" w:hAnsiTheme="majorHAnsi" w:cstheme="majorHAnsi"/>
                                    <w:sz w:val="18"/>
                                    <w:szCs w:val="18"/>
                                  </w:rPr>
                                  <w:t>ith</w:t>
                                </w:r>
                                <w:r>
                                  <w:rPr>
                                    <w:rFonts w:asciiTheme="majorHAnsi" w:hAnsiTheme="majorHAnsi" w:cstheme="majorHAnsi"/>
                                    <w:sz w:val="18"/>
                                    <w:szCs w:val="18"/>
                                  </w:rPr>
                                  <w:t xml:space="preserve"> </w:t>
                                </w:r>
                                <w:r w:rsidRPr="00437D2E">
                                  <w:rPr>
                                    <w:rFonts w:asciiTheme="majorHAnsi" w:hAnsiTheme="majorHAnsi" w:cstheme="majorHAnsi"/>
                                    <w:sz w:val="18"/>
                                    <w:szCs w:val="18"/>
                                  </w:rPr>
                                  <w:t>GHe</w:t>
                                </w:r>
                              </w:p>
                              <w:p w:rsidR="00862F6C" w:rsidRPr="00437D2E" w:rsidRDefault="00862F6C" w:rsidP="00D658E4">
                                <w:pPr>
                                  <w:rPr>
                                    <w:rFonts w:asciiTheme="majorHAnsi" w:hAnsiTheme="majorHAnsi" w:cstheme="majorHAnsi"/>
                                    <w:sz w:val="18"/>
                                    <w:szCs w:val="18"/>
                                  </w:rPr>
                                </w:pPr>
                              </w:p>
                            </w:txbxContent>
                          </wps:txbx>
                          <wps:bodyPr rot="0" vert="horz" wrap="square" lIns="0" tIns="0" rIns="0" bIns="0" anchor="t" anchorCtr="0" upright="1">
                            <a:noAutofit/>
                          </wps:bodyPr>
                        </wps:wsp>
                        <wps:wsp>
                          <wps:cNvPr id="30396" name="Text Box 12088"/>
                          <wps:cNvSpPr txBox="1">
                            <a:spLocks noChangeArrowheads="1"/>
                          </wps:cNvSpPr>
                          <wps:spPr bwMode="auto">
                            <a:xfrm>
                              <a:off x="2781" y="12356"/>
                              <a:ext cx="1232" cy="737"/>
                            </a:xfrm>
                            <a:prstGeom prst="rect">
                              <a:avLst/>
                            </a:prstGeom>
                            <a:solidFill>
                              <a:srgbClr val="FFFFFF"/>
                            </a:solidFill>
                            <a:ln w="9525">
                              <a:solidFill>
                                <a:srgbClr val="000000"/>
                              </a:solidFill>
                              <a:miter lim="800000"/>
                              <a:headEnd/>
                              <a:tailEnd/>
                            </a:ln>
                          </wps:spPr>
                          <wps:txbx>
                            <w:txbxContent>
                              <w:p w:rsidR="00862F6C" w:rsidRPr="007F2C06" w:rsidRDefault="00862F6C" w:rsidP="00D658E4">
                                <w:pPr>
                                  <w:ind w:left="57"/>
                                  <w:rPr>
                                    <w:rFonts w:asciiTheme="majorHAnsi" w:hAnsiTheme="majorHAnsi" w:cstheme="majorHAnsi"/>
                                    <w:sz w:val="18"/>
                                    <w:szCs w:val="18"/>
                                  </w:rPr>
                                </w:pPr>
                                <w:r w:rsidRPr="007F2C06">
                                  <w:rPr>
                                    <w:rFonts w:asciiTheme="majorHAnsi" w:hAnsiTheme="majorHAnsi" w:cstheme="majorHAnsi"/>
                                    <w:sz w:val="18"/>
                                    <w:szCs w:val="18"/>
                                  </w:rPr>
                                  <w:t xml:space="preserve">Open FV092 </w:t>
                                </w:r>
                                <w:r>
                                  <w:rPr>
                                    <w:rFonts w:asciiTheme="majorHAnsi" w:hAnsiTheme="majorHAnsi" w:cstheme="majorHAnsi"/>
                                    <w:sz w:val="18"/>
                                    <w:szCs w:val="18"/>
                                  </w:rPr>
                                  <w:t xml:space="preserve">Open </w:t>
                                </w:r>
                                <w:r w:rsidRPr="007F2C06">
                                  <w:rPr>
                                    <w:rFonts w:asciiTheme="majorHAnsi" w:hAnsiTheme="majorHAnsi" w:cstheme="majorHAnsi"/>
                                    <w:sz w:val="18"/>
                                    <w:szCs w:val="18"/>
                                  </w:rPr>
                                  <w:t>FV600</w:t>
                                </w:r>
                              </w:p>
                              <w:p w:rsidR="00862F6C" w:rsidRPr="007F2C06" w:rsidRDefault="00862F6C" w:rsidP="00D658E4">
                                <w:pPr>
                                  <w:ind w:left="57"/>
                                  <w:rPr>
                                    <w:rFonts w:asciiTheme="majorHAnsi" w:hAnsiTheme="majorHAnsi" w:cstheme="majorHAnsi"/>
                                    <w:sz w:val="18"/>
                                    <w:szCs w:val="18"/>
                                  </w:rPr>
                                </w:pPr>
                                <w:r w:rsidRPr="007F2C06">
                                  <w:rPr>
                                    <w:rFonts w:asciiTheme="majorHAnsi" w:hAnsiTheme="majorHAnsi" w:cstheme="majorHAnsi"/>
                                    <w:sz w:val="18"/>
                                    <w:szCs w:val="18"/>
                                  </w:rPr>
                                  <w:t>Delay tp2</w:t>
                                </w:r>
                              </w:p>
                              <w:p w:rsidR="00862F6C" w:rsidRPr="007F2C06" w:rsidRDefault="00862F6C" w:rsidP="00D658E4">
                                <w:pPr>
                                  <w:rPr>
                                    <w:rFonts w:asciiTheme="majorHAnsi" w:hAnsiTheme="majorHAnsi" w:cstheme="majorHAnsi"/>
                                    <w:sz w:val="18"/>
                                    <w:szCs w:val="18"/>
                                  </w:rPr>
                                </w:pPr>
                              </w:p>
                            </w:txbxContent>
                          </wps:txbx>
                          <wps:bodyPr rot="0" vert="horz" wrap="square" lIns="0" tIns="0" rIns="0" bIns="0" anchor="t" anchorCtr="0" upright="1">
                            <a:noAutofit/>
                          </wps:bodyPr>
                        </wps:wsp>
                      </wpg:grpSp>
                      <wps:wsp>
                        <wps:cNvPr id="30397" name="Text Box 12096"/>
                        <wps:cNvSpPr txBox="1">
                          <a:spLocks noChangeArrowheads="1"/>
                        </wps:cNvSpPr>
                        <wps:spPr bwMode="auto">
                          <a:xfrm>
                            <a:off x="4312" y="14253"/>
                            <a:ext cx="1072"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D658E4">
                              <w:pPr>
                                <w:rPr>
                                  <w:rFonts w:asciiTheme="majorHAnsi" w:hAnsiTheme="majorHAnsi" w:cstheme="majorHAnsi"/>
                                  <w:sz w:val="18"/>
                                  <w:szCs w:val="18"/>
                                </w:rPr>
                              </w:pPr>
                              <w:r>
                                <w:rPr>
                                  <w:rFonts w:asciiTheme="majorHAnsi" w:hAnsiTheme="majorHAnsi" w:cstheme="majorHAnsi"/>
                                  <w:sz w:val="18"/>
                                  <w:szCs w:val="18"/>
                                </w:rPr>
                                <w:t xml:space="preserve">PT580 &gt; P He </w:t>
                              </w:r>
                            </w:p>
                            <w:p w:rsidR="00862F6C" w:rsidRPr="00437D2E" w:rsidRDefault="00862F6C" w:rsidP="00D658E4">
                              <w:pPr>
                                <w:rPr>
                                  <w:rFonts w:asciiTheme="majorHAnsi" w:hAnsiTheme="majorHAnsi" w:cstheme="majorHAnsi"/>
                                  <w:sz w:val="18"/>
                                  <w:szCs w:val="18"/>
                                </w:rPr>
                              </w:pPr>
                            </w:p>
                          </w:txbxContent>
                        </wps:txbx>
                        <wps:bodyPr rot="0" vert="horz" wrap="square" lIns="0" tIns="0" rIns="0" bIns="0" anchor="t" anchorCtr="0" upright="1">
                          <a:noAutofit/>
                        </wps:bodyPr>
                      </wps:wsp>
                      <wps:wsp>
                        <wps:cNvPr id="30398" name="AutoShape 12097"/>
                        <wps:cNvCnPr>
                          <a:cxnSpLocks noChangeShapeType="1"/>
                        </wps:cNvCnPr>
                        <wps:spPr bwMode="auto">
                          <a:xfrm>
                            <a:off x="1721" y="13927"/>
                            <a:ext cx="255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99" name="Text Box 12098"/>
                        <wps:cNvSpPr txBox="1">
                          <a:spLocks noChangeArrowheads="1"/>
                        </wps:cNvSpPr>
                        <wps:spPr bwMode="auto">
                          <a:xfrm>
                            <a:off x="1953" y="14016"/>
                            <a:ext cx="1941"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D658E4">
                              <w:pPr>
                                <w:rPr>
                                  <w:rFonts w:asciiTheme="majorHAnsi" w:hAnsiTheme="majorHAnsi" w:cstheme="majorHAnsi"/>
                                  <w:sz w:val="18"/>
                                  <w:szCs w:val="18"/>
                                </w:rPr>
                              </w:pPr>
                              <w:r w:rsidRPr="00437D2E">
                                <w:rPr>
                                  <w:rFonts w:asciiTheme="majorHAnsi" w:hAnsiTheme="majorHAnsi" w:cstheme="majorHAnsi"/>
                                  <w:sz w:val="18"/>
                                  <w:szCs w:val="18"/>
                                </w:rPr>
                                <w:t>t &gt; tp2</w:t>
                              </w:r>
                              <w:r w:rsidRPr="00933992">
                                <w:rPr>
                                  <w:rFonts w:asciiTheme="majorHAnsi" w:hAnsiTheme="majorHAnsi" w:cstheme="majorHAnsi"/>
                                  <w:sz w:val="18"/>
                                  <w:szCs w:val="18"/>
                                </w:rPr>
                                <w:t xml:space="preserve"> </w:t>
                              </w:r>
                              <w:r>
                                <w:rPr>
                                  <w:rFonts w:asciiTheme="majorHAnsi" w:hAnsiTheme="majorHAnsi" w:cstheme="majorHAnsi"/>
                                  <w:sz w:val="18"/>
                                  <w:szCs w:val="18"/>
                                </w:rPr>
                                <w:t xml:space="preserve">&amp; PT580&lt;P He </w:t>
                              </w:r>
                            </w:p>
                            <w:p w:rsidR="00862F6C" w:rsidRPr="00437D2E" w:rsidRDefault="00862F6C" w:rsidP="00D658E4">
                              <w:pPr>
                                <w:rPr>
                                  <w:rFonts w:asciiTheme="majorHAnsi" w:hAnsiTheme="majorHAnsi" w:cstheme="majorHAnsi"/>
                                  <w:sz w:val="18"/>
                                  <w:szCs w:val="18"/>
                                </w:rPr>
                              </w:pPr>
                            </w:p>
                          </w:txbxContent>
                        </wps:txbx>
                        <wps:bodyPr rot="0" vert="horz" wrap="square" lIns="0" tIns="0" rIns="0" bIns="0" anchor="t" anchorCtr="0" upright="1">
                          <a:noAutofit/>
                        </wps:bodyPr>
                      </wps:wsp>
                      <wps:wsp>
                        <wps:cNvPr id="30400" name="AutoShape 12109"/>
                        <wps:cNvCnPr>
                          <a:cxnSpLocks noChangeShapeType="1"/>
                        </wps:cNvCnPr>
                        <wps:spPr bwMode="auto">
                          <a:xfrm>
                            <a:off x="1607" y="1526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01" name="Text Box 12110"/>
                        <wps:cNvSpPr txBox="1">
                          <a:spLocks noChangeArrowheads="1"/>
                        </wps:cNvSpPr>
                        <wps:spPr bwMode="auto">
                          <a:xfrm>
                            <a:off x="1872" y="15169"/>
                            <a:ext cx="1498"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D658E4">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wps:txbx>
                        <wps:bodyPr rot="0" vert="horz" wrap="square" lIns="0" tIns="0" rIns="0" bIns="0" anchor="t" anchorCtr="0" upright="1">
                          <a:noAutofit/>
                        </wps:bodyPr>
                      </wps:wsp>
                      <wps:wsp>
                        <wps:cNvPr id="30402" name="AutoShape 11078"/>
                        <wps:cNvCnPr>
                          <a:cxnSpLocks noChangeShapeType="1"/>
                        </wps:cNvCnPr>
                        <wps:spPr bwMode="auto">
                          <a:xfrm>
                            <a:off x="5199" y="7766"/>
                            <a:ext cx="0" cy="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03" name="AutoShape 11079"/>
                        <wps:cNvCnPr>
                          <a:cxnSpLocks noChangeShapeType="1"/>
                        </wps:cNvCnPr>
                        <wps:spPr bwMode="auto">
                          <a:xfrm>
                            <a:off x="5070" y="791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0404" name="Group 12453"/>
                        <wpg:cNvGrpSpPr>
                          <a:grpSpLocks/>
                        </wpg:cNvGrpSpPr>
                        <wpg:grpSpPr bwMode="auto">
                          <a:xfrm>
                            <a:off x="4337" y="8067"/>
                            <a:ext cx="6553" cy="683"/>
                            <a:chOff x="4580" y="8078"/>
                            <a:chExt cx="6553" cy="683"/>
                          </a:xfrm>
                        </wpg:grpSpPr>
                        <wps:wsp>
                          <wps:cNvPr id="30405" name="Rectangle 12454"/>
                          <wps:cNvSpPr>
                            <a:spLocks noChangeArrowheads="1"/>
                          </wps:cNvSpPr>
                          <wps:spPr bwMode="auto">
                            <a:xfrm>
                              <a:off x="4580" y="8078"/>
                              <a:ext cx="1320" cy="680"/>
                            </a:xfrm>
                            <a:prstGeom prst="rect">
                              <a:avLst/>
                            </a:prstGeom>
                            <a:solidFill>
                              <a:srgbClr val="FFFFFF"/>
                            </a:solidFill>
                            <a:ln w="9525">
                              <a:solidFill>
                                <a:srgbClr val="000000"/>
                              </a:solidFill>
                              <a:miter lim="800000"/>
                              <a:headEnd/>
                              <a:tailEnd/>
                            </a:ln>
                          </wps:spPr>
                          <wps:txbx>
                            <w:txbxContent>
                              <w:p w:rsidR="00862F6C" w:rsidRPr="00437D2E" w:rsidRDefault="00862F6C" w:rsidP="00D658E4">
                                <w:pPr>
                                  <w:jc w:val="center"/>
                                  <w:rPr>
                                    <w:rFonts w:asciiTheme="majorHAnsi" w:hAnsiTheme="majorHAnsi" w:cstheme="majorHAnsi"/>
                                    <w:sz w:val="18"/>
                                    <w:szCs w:val="18"/>
                                  </w:rPr>
                                </w:pPr>
                                <w:r w:rsidRPr="00437D2E">
                                  <w:rPr>
                                    <w:rFonts w:asciiTheme="majorHAnsi" w:hAnsiTheme="majorHAnsi" w:cstheme="majorHAnsi"/>
                                    <w:sz w:val="18"/>
                                    <w:szCs w:val="18"/>
                                  </w:rPr>
                                  <w:t>Leak test at low pressure</w:t>
                                </w:r>
                              </w:p>
                            </w:txbxContent>
                          </wps:txbx>
                          <wps:bodyPr rot="0" vert="horz" wrap="square" lIns="0" tIns="0" rIns="0" bIns="0" anchor="t" anchorCtr="0" upright="1">
                            <a:noAutofit/>
                          </wps:bodyPr>
                        </wps:wsp>
                        <wps:wsp>
                          <wps:cNvPr id="30406" name="Text Box 12455"/>
                          <wps:cNvSpPr txBox="1">
                            <a:spLocks noChangeArrowheads="1"/>
                          </wps:cNvSpPr>
                          <wps:spPr bwMode="auto">
                            <a:xfrm>
                              <a:off x="5900" y="8078"/>
                              <a:ext cx="1779" cy="680"/>
                            </a:xfrm>
                            <a:prstGeom prst="rect">
                              <a:avLst/>
                            </a:prstGeom>
                            <a:solidFill>
                              <a:srgbClr val="FFFFFF"/>
                            </a:solidFill>
                            <a:ln w="9525">
                              <a:solidFill>
                                <a:srgbClr val="000000"/>
                              </a:solidFill>
                              <a:miter lim="800000"/>
                              <a:headEnd/>
                              <a:tailEnd/>
                            </a:ln>
                          </wps:spPr>
                          <wps:txbx>
                            <w:txbxContent>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FV090 &amp; FV600 Delay tvac1</w:t>
                                </w:r>
                              </w:p>
                              <w:p w:rsidR="00862F6C" w:rsidRPr="00437D2E" w:rsidRDefault="00862F6C" w:rsidP="00D658E4">
                                <w:pPr>
                                  <w:rPr>
                                    <w:rFonts w:asciiTheme="majorHAnsi" w:hAnsiTheme="majorHAnsi" w:cstheme="majorHAnsi"/>
                                    <w:sz w:val="18"/>
                                    <w:szCs w:val="18"/>
                                  </w:rPr>
                                </w:pPr>
                              </w:p>
                            </w:txbxContent>
                          </wps:txbx>
                          <wps:bodyPr rot="0" vert="horz" wrap="square" lIns="0" tIns="0" rIns="0" bIns="0" anchor="t" anchorCtr="0" upright="1">
                            <a:noAutofit/>
                          </wps:bodyPr>
                        </wps:wsp>
                        <wps:wsp>
                          <wps:cNvPr id="30407" name="Text Box 12456"/>
                          <wps:cNvSpPr txBox="1">
                            <a:spLocks noChangeArrowheads="1"/>
                          </wps:cNvSpPr>
                          <wps:spPr bwMode="auto">
                            <a:xfrm>
                              <a:off x="7675" y="8081"/>
                              <a:ext cx="3458" cy="680"/>
                            </a:xfrm>
                            <a:prstGeom prst="rect">
                              <a:avLst/>
                            </a:prstGeom>
                            <a:solidFill>
                              <a:srgbClr val="FFFFFF"/>
                            </a:solidFill>
                            <a:ln w="9525">
                              <a:solidFill>
                                <a:srgbClr val="000000"/>
                              </a:solidFill>
                              <a:miter lim="800000"/>
                              <a:headEnd/>
                              <a:tailEnd/>
                            </a:ln>
                          </wps:spPr>
                          <wps:txbx>
                            <w:txbxContent>
                              <w:p w:rsidR="00862F6C" w:rsidRDefault="00862F6C" w:rsidP="00D658E4">
                                <w:pPr>
                                  <w:ind w:left="57"/>
                                  <w:rPr>
                                    <w:rFonts w:asciiTheme="majorHAnsi" w:hAnsiTheme="majorHAnsi" w:cstheme="majorHAnsi"/>
                                    <w:sz w:val="18"/>
                                    <w:szCs w:val="18"/>
                                  </w:rPr>
                                </w:pPr>
                                <w:r>
                                  <w:rPr>
                                    <w:rFonts w:asciiTheme="majorHAnsi" w:hAnsiTheme="majorHAnsi" w:cstheme="majorHAnsi"/>
                                    <w:sz w:val="18"/>
                                    <w:szCs w:val="18"/>
                                  </w:rPr>
                                  <w:t>CV580, CV600, CV601, CV602, CV603 opened    FV601, FV602 opened</w:t>
                                </w:r>
                              </w:p>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Pr="000A363C" w:rsidRDefault="00862F6C" w:rsidP="00D658E4">
                                <w:pPr>
                                  <w:rPr>
                                    <w:szCs w:val="18"/>
                                  </w:rPr>
                                </w:pPr>
                              </w:p>
                            </w:txbxContent>
                          </wps:txbx>
                          <wps:bodyPr rot="0" vert="horz" wrap="square" lIns="0" tIns="0" rIns="0" bIns="0" anchor="t" anchorCtr="0" upright="1">
                            <a:noAutofit/>
                          </wps:bodyPr>
                        </wps:wsp>
                      </wpg:grpSp>
                      <wpg:grpSp>
                        <wpg:cNvPr id="30408" name="Group 14119"/>
                        <wpg:cNvGrpSpPr>
                          <a:grpSpLocks/>
                        </wpg:cNvGrpSpPr>
                        <wpg:grpSpPr bwMode="auto">
                          <a:xfrm>
                            <a:off x="2549" y="8612"/>
                            <a:ext cx="227" cy="964"/>
                            <a:chOff x="2624" y="8660"/>
                            <a:chExt cx="227" cy="964"/>
                          </a:xfrm>
                        </wpg:grpSpPr>
                        <wps:wsp>
                          <wps:cNvPr id="30409" name="AutoShape 11135"/>
                          <wps:cNvCnPr>
                            <a:cxnSpLocks noChangeShapeType="1"/>
                          </wps:cNvCnPr>
                          <wps:spPr bwMode="auto">
                            <a:xfrm>
                              <a:off x="2740" y="8660"/>
                              <a:ext cx="0" cy="96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10" name="AutoShape 11136"/>
                          <wps:cNvCnPr>
                            <a:cxnSpLocks noChangeShapeType="1"/>
                          </wps:cNvCnPr>
                          <wps:spPr bwMode="auto">
                            <a:xfrm>
                              <a:off x="2624" y="894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30411" name="Group 14123"/>
                        <wpg:cNvGrpSpPr>
                          <a:grpSpLocks/>
                        </wpg:cNvGrpSpPr>
                        <wpg:grpSpPr bwMode="auto">
                          <a:xfrm>
                            <a:off x="1698" y="8097"/>
                            <a:ext cx="2212" cy="512"/>
                            <a:chOff x="1698" y="8145"/>
                            <a:chExt cx="2212" cy="512"/>
                          </a:xfrm>
                        </wpg:grpSpPr>
                        <wps:wsp>
                          <wps:cNvPr id="30412" name="Text Box 14120"/>
                          <wps:cNvSpPr txBox="1">
                            <a:spLocks noChangeArrowheads="1"/>
                          </wps:cNvSpPr>
                          <wps:spPr bwMode="auto">
                            <a:xfrm>
                              <a:off x="1698" y="8145"/>
                              <a:ext cx="1077" cy="510"/>
                            </a:xfrm>
                            <a:prstGeom prst="rect">
                              <a:avLst/>
                            </a:prstGeom>
                            <a:solidFill>
                              <a:srgbClr val="FFFFFF"/>
                            </a:solidFill>
                            <a:ln w="9525">
                              <a:solidFill>
                                <a:srgbClr val="000000"/>
                              </a:solidFill>
                              <a:miter lim="800000"/>
                              <a:headEnd/>
                              <a:tailEnd/>
                            </a:ln>
                          </wps:spPr>
                          <wps:txbx>
                            <w:txbxContent>
                              <w:p w:rsidR="00862F6C" w:rsidRDefault="00862F6C" w:rsidP="00D658E4">
                                <w:pPr>
                                  <w:ind w:left="113"/>
                                  <w:jc w:val="center"/>
                                  <w:rPr>
                                    <w:rFonts w:asciiTheme="majorHAnsi" w:hAnsiTheme="majorHAnsi" w:cstheme="majorHAnsi"/>
                                    <w:sz w:val="18"/>
                                    <w:szCs w:val="18"/>
                                  </w:rPr>
                                </w:pPr>
                                <w:r>
                                  <w:rPr>
                                    <w:rFonts w:asciiTheme="majorHAnsi" w:hAnsiTheme="majorHAnsi" w:cstheme="majorHAnsi"/>
                                    <w:sz w:val="18"/>
                                    <w:szCs w:val="18"/>
                                  </w:rPr>
                                  <w:t>V</w:t>
                                </w:r>
                                <w:r w:rsidRPr="00437D2E">
                                  <w:rPr>
                                    <w:rFonts w:asciiTheme="majorHAnsi" w:hAnsiTheme="majorHAnsi" w:cstheme="majorHAnsi"/>
                                    <w:sz w:val="18"/>
                                    <w:szCs w:val="18"/>
                                  </w:rPr>
                                  <w:t>acuum</w:t>
                                </w:r>
                              </w:p>
                              <w:p w:rsidR="00862F6C" w:rsidRPr="00437D2E" w:rsidRDefault="00862F6C" w:rsidP="00D658E4">
                                <w:pPr>
                                  <w:ind w:left="113"/>
                                  <w:jc w:val="center"/>
                                  <w:rPr>
                                    <w:rFonts w:asciiTheme="majorHAnsi" w:hAnsiTheme="majorHAnsi" w:cstheme="majorHAnsi"/>
                                    <w:sz w:val="18"/>
                                    <w:szCs w:val="18"/>
                                  </w:rPr>
                                </w:pPr>
                                <w:r>
                                  <w:rPr>
                                    <w:rFonts w:asciiTheme="majorHAnsi" w:hAnsiTheme="majorHAnsi" w:cstheme="majorHAnsi"/>
                                    <w:sz w:val="18"/>
                                    <w:szCs w:val="18"/>
                                  </w:rPr>
                                  <w:t>A</w:t>
                                </w:r>
                                <w:r w:rsidRPr="00437D2E">
                                  <w:rPr>
                                    <w:rFonts w:asciiTheme="majorHAnsi" w:hAnsiTheme="majorHAnsi" w:cstheme="majorHAnsi"/>
                                    <w:sz w:val="18"/>
                                    <w:szCs w:val="18"/>
                                  </w:rPr>
                                  <w:t>larm</w:t>
                                </w:r>
                              </w:p>
                            </w:txbxContent>
                          </wps:txbx>
                          <wps:bodyPr rot="0" vert="horz" wrap="square" lIns="0" tIns="0" rIns="0" bIns="0" anchor="ctr" anchorCtr="0" upright="1">
                            <a:noAutofit/>
                          </wps:bodyPr>
                        </wps:wsp>
                        <wps:wsp>
                          <wps:cNvPr id="30413" name="Text Box 14121"/>
                          <wps:cNvSpPr txBox="1">
                            <a:spLocks noChangeArrowheads="1"/>
                          </wps:cNvSpPr>
                          <wps:spPr bwMode="auto">
                            <a:xfrm>
                              <a:off x="2776" y="8147"/>
                              <a:ext cx="1134" cy="510"/>
                            </a:xfrm>
                            <a:prstGeom prst="rect">
                              <a:avLst/>
                            </a:prstGeom>
                            <a:solidFill>
                              <a:srgbClr val="FFFFFF"/>
                            </a:solidFill>
                            <a:ln w="9525">
                              <a:solidFill>
                                <a:srgbClr val="000000"/>
                              </a:solidFill>
                              <a:miter lim="800000"/>
                              <a:headEnd/>
                              <a:tailEnd/>
                            </a:ln>
                          </wps:spPr>
                          <wps:txbx>
                            <w:txbxContent>
                              <w:p w:rsidR="00862F6C" w:rsidRDefault="00862F6C" w:rsidP="00D658E4">
                                <w:pPr>
                                  <w:spacing w:before="120"/>
                                  <w:ind w:left="57"/>
                                  <w:rPr>
                                    <w:rFonts w:asciiTheme="majorHAnsi" w:hAnsiTheme="majorHAnsi" w:cstheme="majorHAnsi"/>
                                    <w:sz w:val="18"/>
                                    <w:szCs w:val="18"/>
                                  </w:rPr>
                                </w:pPr>
                                <w:r w:rsidRPr="007F2C06">
                                  <w:rPr>
                                    <w:rFonts w:asciiTheme="majorHAnsi" w:hAnsiTheme="majorHAnsi" w:cstheme="majorHAnsi"/>
                                    <w:sz w:val="18"/>
                                    <w:szCs w:val="18"/>
                                  </w:rPr>
                                  <w:t>Close FV090</w:t>
                                </w:r>
                              </w:p>
                              <w:p w:rsidR="00862F6C" w:rsidRPr="007F2C06" w:rsidRDefault="00862F6C" w:rsidP="00D658E4">
                                <w:pPr>
                                  <w:rPr>
                                    <w:rFonts w:asciiTheme="majorHAnsi" w:hAnsiTheme="majorHAnsi" w:cstheme="majorHAnsi"/>
                                    <w:sz w:val="18"/>
                                    <w:szCs w:val="18"/>
                                  </w:rPr>
                                </w:pPr>
                              </w:p>
                            </w:txbxContent>
                          </wps:txbx>
                          <wps:bodyPr rot="0" vert="horz" wrap="square" lIns="0" tIns="0" rIns="0" bIns="0" anchor="t" anchorCtr="0" upright="1">
                            <a:noAutofit/>
                          </wps:bodyPr>
                        </wps:wsp>
                      </wpg:grpSp>
                      <wpg:grpSp>
                        <wpg:cNvPr id="30414" name="Group 14124"/>
                        <wpg:cNvGrpSpPr>
                          <a:grpSpLocks/>
                        </wpg:cNvGrpSpPr>
                        <wpg:grpSpPr bwMode="auto">
                          <a:xfrm>
                            <a:off x="4678" y="11159"/>
                            <a:ext cx="2172" cy="516"/>
                            <a:chOff x="4678" y="11207"/>
                            <a:chExt cx="2172" cy="516"/>
                          </a:xfrm>
                        </wpg:grpSpPr>
                        <wps:wsp>
                          <wps:cNvPr id="30415" name="Text Box 11165"/>
                          <wps:cNvSpPr txBox="1">
                            <a:spLocks noChangeArrowheads="1"/>
                          </wps:cNvSpPr>
                          <wps:spPr bwMode="auto">
                            <a:xfrm>
                              <a:off x="4678" y="11213"/>
                              <a:ext cx="1077" cy="510"/>
                            </a:xfrm>
                            <a:prstGeom prst="rect">
                              <a:avLst/>
                            </a:prstGeom>
                            <a:solidFill>
                              <a:srgbClr val="FFFFFF"/>
                            </a:solidFill>
                            <a:ln w="9525">
                              <a:solidFill>
                                <a:srgbClr val="000000"/>
                              </a:solidFill>
                              <a:miter lim="800000"/>
                              <a:headEnd/>
                              <a:tailEnd/>
                            </a:ln>
                          </wps:spPr>
                          <wps:txbx>
                            <w:txbxContent>
                              <w:p w:rsidR="00862F6C" w:rsidRDefault="00862F6C" w:rsidP="00D658E4">
                                <w:pPr>
                                  <w:ind w:left="113"/>
                                  <w:jc w:val="center"/>
                                  <w:rPr>
                                    <w:rFonts w:asciiTheme="majorHAnsi" w:hAnsiTheme="majorHAnsi" w:cstheme="majorHAnsi"/>
                                    <w:sz w:val="18"/>
                                    <w:szCs w:val="18"/>
                                  </w:rPr>
                                </w:pPr>
                                <w:r>
                                  <w:rPr>
                                    <w:rFonts w:asciiTheme="majorHAnsi" w:hAnsiTheme="majorHAnsi" w:cstheme="majorHAnsi"/>
                                    <w:sz w:val="18"/>
                                    <w:szCs w:val="18"/>
                                  </w:rPr>
                                  <w:t>Pressure</w:t>
                                </w:r>
                              </w:p>
                              <w:p w:rsidR="00862F6C" w:rsidRPr="00437D2E" w:rsidRDefault="00862F6C" w:rsidP="00D658E4">
                                <w:pPr>
                                  <w:ind w:left="113"/>
                                  <w:jc w:val="center"/>
                                  <w:rPr>
                                    <w:rFonts w:asciiTheme="majorHAnsi" w:hAnsiTheme="majorHAnsi" w:cstheme="majorHAnsi"/>
                                    <w:sz w:val="18"/>
                                    <w:szCs w:val="18"/>
                                  </w:rPr>
                                </w:pPr>
                                <w:r>
                                  <w:rPr>
                                    <w:rFonts w:asciiTheme="majorHAnsi" w:hAnsiTheme="majorHAnsi" w:cstheme="majorHAnsi"/>
                                    <w:sz w:val="18"/>
                                    <w:szCs w:val="18"/>
                                  </w:rPr>
                                  <w:t>A</w:t>
                                </w:r>
                                <w:r w:rsidRPr="00437D2E">
                                  <w:rPr>
                                    <w:rFonts w:asciiTheme="majorHAnsi" w:hAnsiTheme="majorHAnsi" w:cstheme="majorHAnsi"/>
                                    <w:sz w:val="18"/>
                                    <w:szCs w:val="18"/>
                                  </w:rPr>
                                  <w:t>larm</w:t>
                                </w:r>
                              </w:p>
                            </w:txbxContent>
                          </wps:txbx>
                          <wps:bodyPr rot="0" vert="horz" wrap="square" lIns="0" tIns="0" rIns="0" bIns="0" anchor="t" anchorCtr="0" upright="1">
                            <a:noAutofit/>
                          </wps:bodyPr>
                        </wps:wsp>
                        <wps:wsp>
                          <wps:cNvPr id="30416" name="Text Box 14122"/>
                          <wps:cNvSpPr txBox="1">
                            <a:spLocks noChangeArrowheads="1"/>
                          </wps:cNvSpPr>
                          <wps:spPr bwMode="auto">
                            <a:xfrm>
                              <a:off x="5716" y="11207"/>
                              <a:ext cx="1134" cy="510"/>
                            </a:xfrm>
                            <a:prstGeom prst="rect">
                              <a:avLst/>
                            </a:prstGeom>
                            <a:solidFill>
                              <a:srgbClr val="FFFFFF"/>
                            </a:solidFill>
                            <a:ln w="9525">
                              <a:solidFill>
                                <a:srgbClr val="000000"/>
                              </a:solidFill>
                              <a:miter lim="800000"/>
                              <a:headEnd/>
                              <a:tailEnd/>
                            </a:ln>
                          </wps:spPr>
                          <wps:txbx>
                            <w:txbxContent>
                              <w:p w:rsidR="00862F6C" w:rsidRDefault="00862F6C" w:rsidP="00D658E4">
                                <w:pPr>
                                  <w:spacing w:before="120"/>
                                  <w:ind w:left="57"/>
                                  <w:rPr>
                                    <w:rFonts w:asciiTheme="majorHAnsi" w:hAnsiTheme="majorHAnsi" w:cstheme="majorHAnsi"/>
                                    <w:sz w:val="18"/>
                                    <w:szCs w:val="18"/>
                                  </w:rPr>
                                </w:pPr>
                                <w:r w:rsidRPr="007F2C06">
                                  <w:rPr>
                                    <w:rFonts w:asciiTheme="majorHAnsi" w:hAnsiTheme="majorHAnsi" w:cstheme="majorHAnsi"/>
                                    <w:sz w:val="18"/>
                                    <w:szCs w:val="18"/>
                                  </w:rPr>
                                  <w:t>Close FV09</w:t>
                                </w:r>
                                <w:r>
                                  <w:rPr>
                                    <w:rFonts w:asciiTheme="majorHAnsi" w:hAnsiTheme="majorHAnsi" w:cstheme="majorHAnsi"/>
                                    <w:sz w:val="18"/>
                                    <w:szCs w:val="18"/>
                                  </w:rPr>
                                  <w:t>2</w:t>
                                </w:r>
                              </w:p>
                              <w:p w:rsidR="00862F6C" w:rsidRPr="007F2C06" w:rsidRDefault="00862F6C" w:rsidP="00D658E4">
                                <w:pPr>
                                  <w:rPr>
                                    <w:rFonts w:asciiTheme="majorHAnsi" w:hAnsiTheme="majorHAnsi" w:cstheme="majorHAnsi"/>
                                    <w:sz w:val="18"/>
                                    <w:szCs w:val="18"/>
                                  </w:rPr>
                                </w:pPr>
                              </w:p>
                            </w:txbxContent>
                          </wps:txbx>
                          <wps:bodyPr rot="0" vert="horz" wrap="square" lIns="0" tIns="0" rIns="0" bIns="0" anchor="t" anchorCtr="0" upright="1">
                            <a:noAutofit/>
                          </wps:bodyPr>
                        </wps:wsp>
                      </wpg:grpSp>
                      <wps:wsp>
                        <wps:cNvPr id="30417" name="AutoShape 12103"/>
                        <wps:cNvCnPr>
                          <a:cxnSpLocks noChangeShapeType="1"/>
                        </wps:cNvCnPr>
                        <wps:spPr bwMode="auto">
                          <a:xfrm>
                            <a:off x="4263" y="13940"/>
                            <a:ext cx="0" cy="153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18" name="AutoShape 12104"/>
                        <wps:cNvCnPr>
                          <a:cxnSpLocks noChangeShapeType="1"/>
                        </wps:cNvCnPr>
                        <wps:spPr bwMode="auto">
                          <a:xfrm>
                            <a:off x="4161" y="1416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19" name="AutoShape 12094"/>
                        <wps:cNvCnPr>
                          <a:cxnSpLocks noChangeShapeType="1"/>
                        </wps:cNvCnPr>
                        <wps:spPr bwMode="auto">
                          <a:xfrm>
                            <a:off x="1729" y="13908"/>
                            <a:ext cx="0" cy="15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20" name="AutoShape 12095"/>
                        <wps:cNvCnPr>
                          <a:cxnSpLocks noChangeShapeType="1"/>
                        </wps:cNvCnPr>
                        <wps:spPr bwMode="auto">
                          <a:xfrm>
                            <a:off x="1612" y="1413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0421" name="Group 14186"/>
                        <wpg:cNvGrpSpPr>
                          <a:grpSpLocks/>
                        </wpg:cNvGrpSpPr>
                        <wpg:grpSpPr bwMode="auto">
                          <a:xfrm>
                            <a:off x="1495" y="14497"/>
                            <a:ext cx="2632" cy="567"/>
                            <a:chOff x="1495" y="14380"/>
                            <a:chExt cx="2632" cy="567"/>
                          </a:xfrm>
                        </wpg:grpSpPr>
                        <wps:wsp>
                          <wps:cNvPr id="30422" name="Text Box 14125"/>
                          <wps:cNvSpPr txBox="1">
                            <a:spLocks noChangeArrowheads="1"/>
                          </wps:cNvSpPr>
                          <wps:spPr bwMode="auto">
                            <a:xfrm>
                              <a:off x="2993" y="14380"/>
                              <a:ext cx="1134" cy="567"/>
                            </a:xfrm>
                            <a:prstGeom prst="rect">
                              <a:avLst/>
                            </a:prstGeom>
                            <a:solidFill>
                              <a:srgbClr val="FFFFFF"/>
                            </a:solidFill>
                            <a:ln w="9525">
                              <a:solidFill>
                                <a:srgbClr val="000000"/>
                              </a:solidFill>
                              <a:miter lim="800000"/>
                              <a:headEnd/>
                              <a:tailEnd/>
                            </a:ln>
                          </wps:spPr>
                          <wps:txbx>
                            <w:txbxContent>
                              <w:p w:rsidR="00862F6C" w:rsidRPr="00437D2E" w:rsidRDefault="00862F6C" w:rsidP="00D658E4">
                                <w:pPr>
                                  <w:spacing w:before="120"/>
                                  <w:ind w:left="57"/>
                                  <w:jc w:val="center"/>
                                  <w:rPr>
                                    <w:rFonts w:asciiTheme="majorHAnsi" w:hAnsiTheme="majorHAnsi" w:cstheme="majorHAnsi"/>
                                    <w:sz w:val="18"/>
                                    <w:szCs w:val="18"/>
                                  </w:rPr>
                                </w:pPr>
                                <w:r>
                                  <w:rPr>
                                    <w:rFonts w:asciiTheme="majorHAnsi" w:hAnsiTheme="majorHAnsi" w:cstheme="majorHAnsi"/>
                                    <w:sz w:val="18"/>
                                    <w:szCs w:val="18"/>
                                  </w:rPr>
                                  <w:t>Close FV092</w:t>
                                </w:r>
                              </w:p>
                            </w:txbxContent>
                          </wps:txbx>
                          <wps:bodyPr rot="0" vert="horz" wrap="square" lIns="0" tIns="0" rIns="0" bIns="0" anchor="t" anchorCtr="0" upright="1">
                            <a:noAutofit/>
                          </wps:bodyPr>
                        </wps:wsp>
                        <wps:wsp>
                          <wps:cNvPr id="30423" name="Text Box 14126"/>
                          <wps:cNvSpPr txBox="1">
                            <a:spLocks noChangeArrowheads="1"/>
                          </wps:cNvSpPr>
                          <wps:spPr bwMode="auto">
                            <a:xfrm>
                              <a:off x="1495" y="14380"/>
                              <a:ext cx="1540" cy="567"/>
                            </a:xfrm>
                            <a:prstGeom prst="rect">
                              <a:avLst/>
                            </a:prstGeom>
                            <a:solidFill>
                              <a:srgbClr val="FFFFFF"/>
                            </a:solidFill>
                            <a:ln w="9525">
                              <a:solidFill>
                                <a:srgbClr val="000000"/>
                              </a:solidFill>
                              <a:miter lim="800000"/>
                              <a:headEnd/>
                              <a:tailEnd/>
                            </a:ln>
                          </wps:spPr>
                          <wps:txbx>
                            <w:txbxContent>
                              <w:p w:rsidR="00862F6C" w:rsidRPr="007F2C06" w:rsidRDefault="00862F6C" w:rsidP="00D658E4">
                                <w:pPr>
                                  <w:spacing w:before="40"/>
                                  <w:jc w:val="center"/>
                                  <w:rPr>
                                    <w:szCs w:val="18"/>
                                  </w:rPr>
                                </w:pPr>
                                <w:r w:rsidRPr="007F2C06">
                                  <w:rPr>
                                    <w:rFonts w:asciiTheme="majorHAnsi" w:hAnsiTheme="majorHAnsi" w:cstheme="majorHAnsi"/>
                                    <w:sz w:val="18"/>
                                    <w:szCs w:val="18"/>
                                  </w:rPr>
                                  <w:t>“Not possible to pressure the line”</w:t>
                                </w:r>
                              </w:p>
                            </w:txbxContent>
                          </wps:txbx>
                          <wps:bodyPr rot="0" vert="horz" wrap="square" lIns="0" tIns="0" rIns="0" bIns="0" anchor="t" anchorCtr="0" upright="1">
                            <a:noAutofit/>
                          </wps:bodyPr>
                        </wps:wsp>
                      </wpg:grpSp>
                      <wps:wsp>
                        <wps:cNvPr id="30424" name="Oval 4156"/>
                        <wps:cNvSpPr>
                          <a:spLocks noChangeArrowheads="1"/>
                        </wps:cNvSpPr>
                        <wps:spPr bwMode="auto">
                          <a:xfrm>
                            <a:off x="1340" y="1422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34</w:t>
                              </w:r>
                            </w:p>
                          </w:txbxContent>
                        </wps:txbx>
                        <wps:bodyPr rot="0" vert="horz" wrap="square" lIns="0" tIns="0" rIns="0" bIns="0" anchor="t" anchorCtr="0" upright="1">
                          <a:noAutofit/>
                        </wps:bodyPr>
                      </wps:wsp>
                      <wps:wsp>
                        <wps:cNvPr id="30425" name="Oval 4155"/>
                        <wps:cNvSpPr>
                          <a:spLocks noChangeArrowheads="1"/>
                        </wps:cNvSpPr>
                        <wps:spPr bwMode="auto">
                          <a:xfrm>
                            <a:off x="1486" y="12894"/>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32</w:t>
                              </w:r>
                            </w:p>
                          </w:txbxContent>
                        </wps:txbx>
                        <wps:bodyPr rot="0" vert="horz" wrap="square" lIns="0" tIns="0" rIns="0" bIns="0" anchor="t" anchorCtr="0" upright="1">
                          <a:noAutofit/>
                        </wps:bodyPr>
                      </wps:wsp>
                      <wps:wsp>
                        <wps:cNvPr id="30426" name="AutoShape 11158"/>
                        <wps:cNvCnPr/>
                        <wps:spPr bwMode="auto">
                          <a:xfrm>
                            <a:off x="1866" y="1276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27" name="Text Box 12092"/>
                        <wps:cNvSpPr txBox="1">
                          <a:spLocks noChangeArrowheads="1"/>
                        </wps:cNvSpPr>
                        <wps:spPr bwMode="auto">
                          <a:xfrm>
                            <a:off x="2138" y="12683"/>
                            <a:ext cx="1021" cy="2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DD5130">
                              <w:pPr>
                                <w:rPr>
                                  <w:rFonts w:asciiTheme="majorHAnsi" w:hAnsiTheme="majorHAnsi" w:cstheme="majorHAnsi"/>
                                  <w:sz w:val="18"/>
                                  <w:szCs w:val="18"/>
                                  <w:lang w:val="fr-FR"/>
                                </w:rPr>
                              </w:pPr>
                              <w:r>
                                <w:rPr>
                                  <w:rFonts w:asciiTheme="majorHAnsi" w:hAnsiTheme="majorHAnsi" w:cstheme="majorHAnsi"/>
                                  <w:sz w:val="18"/>
                                  <w:szCs w:val="18"/>
                                  <w:lang w:val="fr-FR"/>
                                </w:rPr>
                                <w:t>FV090 closed</w:t>
                              </w:r>
                            </w:p>
                          </w:txbxContent>
                        </wps:txbx>
                        <wps:bodyPr rot="0" vert="horz" wrap="square" lIns="0" tIns="0" rIns="0" bIns="0" anchor="t" anchorCtr="0" upright="1">
                          <a:noAutofit/>
                        </wps:bodyPr>
                      </wps:wsp>
                      <wps:wsp>
                        <wps:cNvPr id="30428" name="Oval 4153"/>
                        <wps:cNvSpPr>
                          <a:spLocks noChangeArrowheads="1"/>
                        </wps:cNvSpPr>
                        <wps:spPr bwMode="auto">
                          <a:xfrm>
                            <a:off x="926" y="1039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28</w:t>
                              </w:r>
                            </w:p>
                          </w:txbxContent>
                        </wps:txbx>
                        <wps:bodyPr rot="0" vert="horz" wrap="square" lIns="0" tIns="0" rIns="0" bIns="0" anchor="t" anchorCtr="0" upright="1">
                          <a:noAutofit/>
                        </wps:bodyPr>
                      </wps:wsp>
                      <wps:wsp>
                        <wps:cNvPr id="30429" name="Oval 4152"/>
                        <wps:cNvSpPr>
                          <a:spLocks noChangeArrowheads="1"/>
                        </wps:cNvSpPr>
                        <wps:spPr bwMode="auto">
                          <a:xfrm>
                            <a:off x="1635" y="932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26</w:t>
                              </w:r>
                            </w:p>
                          </w:txbxContent>
                        </wps:txbx>
                        <wps:bodyPr rot="0" vert="horz" wrap="square" lIns="0" tIns="0" rIns="0" bIns="0" anchor="t" anchorCtr="0" upright="1">
                          <a:noAutofit/>
                        </wps:bodyPr>
                      </wps:wsp>
                      <wps:wsp>
                        <wps:cNvPr id="30430" name="Oval 4150"/>
                        <wps:cNvSpPr>
                          <a:spLocks noChangeArrowheads="1"/>
                        </wps:cNvSpPr>
                        <wps:spPr bwMode="auto">
                          <a:xfrm>
                            <a:off x="1474" y="800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22</w:t>
                              </w:r>
                            </w:p>
                          </w:txbxContent>
                        </wps:txbx>
                        <wps:bodyPr rot="0" vert="horz" wrap="square" lIns="0" tIns="0" rIns="0" bIns="0" anchor="t" anchorCtr="0" upright="1">
                          <a:noAutofit/>
                        </wps:bodyPr>
                      </wps:wsp>
                      <wps:wsp>
                        <wps:cNvPr id="30431" name="Oval 4062"/>
                        <wps:cNvSpPr>
                          <a:spLocks noChangeArrowheads="1"/>
                        </wps:cNvSpPr>
                        <wps:spPr bwMode="auto">
                          <a:xfrm>
                            <a:off x="2508" y="6810"/>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wps:wsp>
                        <wps:cNvPr id="30432" name="Oval 4060"/>
                        <wps:cNvSpPr>
                          <a:spLocks noChangeArrowheads="1"/>
                        </wps:cNvSpPr>
                        <wps:spPr bwMode="auto">
                          <a:xfrm>
                            <a:off x="2486" y="571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30433" name="Oval 4058"/>
                        <wps:cNvSpPr>
                          <a:spLocks noChangeArrowheads="1"/>
                        </wps:cNvSpPr>
                        <wps:spPr bwMode="auto">
                          <a:xfrm>
                            <a:off x="2485" y="4602"/>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wps:wsp>
                        <wps:cNvPr id="30434" name="Oval 4055"/>
                        <wps:cNvSpPr>
                          <a:spLocks noChangeArrowheads="1"/>
                        </wps:cNvSpPr>
                        <wps:spPr bwMode="auto">
                          <a:xfrm>
                            <a:off x="2899" y="369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5130">
                              <w:pPr>
                                <w:jc w:val="center"/>
                                <w:rPr>
                                  <w:rFonts w:ascii="Times New Roman" w:hAnsi="Times New Roman" w:cs="Times New Roman"/>
                                  <w:b/>
                                  <w:szCs w:val="20"/>
                                </w:rPr>
                              </w:pPr>
                              <w:r w:rsidRPr="00A87CE9">
                                <w:rPr>
                                  <w:rFonts w:ascii="Times New Roman" w:hAnsi="Times New Roman" w:cs="Times New Roman"/>
                                  <w:b/>
                                  <w:szCs w:val="20"/>
                                </w:rPr>
                                <w:t>0</w:t>
                              </w:r>
                            </w:p>
                          </w:txbxContent>
                        </wps:txbx>
                        <wps:bodyPr rot="0" vert="horz" wrap="square" lIns="0" tIns="0" rIns="0" bIns="0" anchor="t" anchorCtr="0" upright="1">
                          <a:noAutofit/>
                        </wps:bodyPr>
                      </wps:wsp>
                      <wps:wsp>
                        <wps:cNvPr id="30435" name="Oval 4148"/>
                        <wps:cNvSpPr>
                          <a:spLocks noChangeArrowheads="1"/>
                        </wps:cNvSpPr>
                        <wps:spPr bwMode="auto">
                          <a:xfrm>
                            <a:off x="4157" y="8252"/>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10</w:t>
                              </w:r>
                            </w:p>
                          </w:txbxContent>
                        </wps:txbx>
                        <wps:bodyPr rot="0" vert="horz" wrap="square" lIns="0" tIns="0" rIns="0" bIns="0" anchor="t" anchorCtr="0" upright="1">
                          <a:noAutofit/>
                        </wps:bodyPr>
                      </wps:wsp>
                      <wps:wsp>
                        <wps:cNvPr id="30436" name="Oval 4151"/>
                        <wps:cNvSpPr>
                          <a:spLocks noChangeArrowheads="1"/>
                        </wps:cNvSpPr>
                        <wps:spPr bwMode="auto">
                          <a:xfrm>
                            <a:off x="3791" y="9116"/>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24</w:t>
                              </w:r>
                            </w:p>
                          </w:txbxContent>
                        </wps:txbx>
                        <wps:bodyPr rot="0" vert="horz" wrap="square" lIns="0" tIns="0" rIns="0" bIns="0" anchor="t" anchorCtr="0" upright="1">
                          <a:noAutofit/>
                        </wps:bodyPr>
                      </wps:wsp>
                      <wps:wsp>
                        <wps:cNvPr id="30437" name="Oval 4141"/>
                        <wps:cNvSpPr>
                          <a:spLocks noChangeArrowheads="1"/>
                        </wps:cNvSpPr>
                        <wps:spPr bwMode="auto">
                          <a:xfrm>
                            <a:off x="6370" y="10104"/>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12</w:t>
                              </w:r>
                            </w:p>
                          </w:txbxContent>
                        </wps:txbx>
                        <wps:bodyPr rot="0" vert="horz" wrap="square" lIns="0" tIns="0" rIns="0" bIns="0" anchor="t" anchorCtr="0" upright="1">
                          <a:noAutofit/>
                        </wps:bodyPr>
                      </wps:wsp>
                      <wps:wsp>
                        <wps:cNvPr id="30438" name="Oval 4157"/>
                        <wps:cNvSpPr>
                          <a:spLocks noChangeArrowheads="1"/>
                        </wps:cNvSpPr>
                        <wps:spPr bwMode="auto">
                          <a:xfrm>
                            <a:off x="4465" y="1098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36</w:t>
                              </w:r>
                            </w:p>
                          </w:txbxContent>
                        </wps:txbx>
                        <wps:bodyPr rot="0" vert="horz" wrap="square" lIns="0" tIns="0" rIns="0" bIns="0" anchor="t" anchorCtr="0" upright="1">
                          <a:noAutofit/>
                        </wps:bodyPr>
                      </wps:wsp>
                      <wps:wsp>
                        <wps:cNvPr id="30439" name="Oval 4143"/>
                        <wps:cNvSpPr>
                          <a:spLocks noChangeArrowheads="1"/>
                        </wps:cNvSpPr>
                        <wps:spPr bwMode="auto">
                          <a:xfrm>
                            <a:off x="7125" y="1127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14</w:t>
                              </w:r>
                            </w:p>
                          </w:txbxContent>
                        </wps:txbx>
                        <wps:bodyPr rot="0" vert="horz" wrap="square" lIns="0" tIns="0" rIns="0" bIns="0" anchor="t" anchorCtr="0" upright="1">
                          <a:noAutofit/>
                        </wps:bodyPr>
                      </wps:wsp>
                      <wps:wsp>
                        <wps:cNvPr id="30440" name="Oval 4158"/>
                        <wps:cNvSpPr>
                          <a:spLocks noChangeArrowheads="1"/>
                        </wps:cNvSpPr>
                        <wps:spPr bwMode="auto">
                          <a:xfrm>
                            <a:off x="6240" y="11967"/>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38</w:t>
                              </w:r>
                            </w:p>
                          </w:txbxContent>
                        </wps:txbx>
                        <wps:bodyPr rot="0" vert="horz" wrap="square" lIns="0" tIns="0" rIns="0" bIns="0" anchor="t" anchorCtr="0" upright="1">
                          <a:noAutofit/>
                        </wps:bodyPr>
                      </wps:wsp>
                      <wps:wsp>
                        <wps:cNvPr id="30441" name="Oval 4159"/>
                        <wps:cNvSpPr>
                          <a:spLocks noChangeArrowheads="1"/>
                        </wps:cNvSpPr>
                        <wps:spPr bwMode="auto">
                          <a:xfrm>
                            <a:off x="4190" y="1221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40</w:t>
                              </w:r>
                            </w:p>
                          </w:txbxContent>
                        </wps:txbx>
                        <wps:bodyPr rot="0" vert="horz" wrap="square" lIns="0" tIns="0" rIns="0" bIns="0" anchor="t" anchorCtr="0" upright="1">
                          <a:noAutofit/>
                        </wps:bodyPr>
                      </wps:wsp>
                      <wps:wsp>
                        <wps:cNvPr id="30442" name="Oval 4145"/>
                        <wps:cNvSpPr>
                          <a:spLocks noChangeArrowheads="1"/>
                        </wps:cNvSpPr>
                        <wps:spPr bwMode="auto">
                          <a:xfrm>
                            <a:off x="7174" y="13382"/>
                            <a:ext cx="408" cy="406"/>
                          </a:xfrm>
                          <a:prstGeom prst="ellipse">
                            <a:avLst/>
                          </a:prstGeom>
                          <a:solidFill>
                            <a:srgbClr val="FFFFFF"/>
                          </a:solidFill>
                          <a:ln w="44450">
                            <a:solidFill>
                              <a:srgbClr val="4A7EBB"/>
                            </a:solidFill>
                            <a:round/>
                            <a:headEnd/>
                            <a:tailEnd/>
                          </a:ln>
                        </wps:spPr>
                        <wps:txbx>
                          <w:txbxContent>
                            <w:p w:rsidR="00862F6C" w:rsidRPr="00A87CE9" w:rsidRDefault="00862F6C" w:rsidP="00AB5434">
                              <w:pPr>
                                <w:jc w:val="center"/>
                                <w:rPr>
                                  <w:rFonts w:ascii="Times New Roman" w:hAnsi="Times New Roman" w:cs="Times New Roman"/>
                                  <w:b/>
                                  <w:szCs w:val="20"/>
                                </w:rPr>
                              </w:pPr>
                              <w:r>
                                <w:rPr>
                                  <w:rFonts w:ascii="Times New Roman" w:hAnsi="Times New Roman" w:cs="Times New Roman"/>
                                  <w:b/>
                                  <w:szCs w:val="20"/>
                                </w:rPr>
                                <w:t>16</w:t>
                              </w:r>
                            </w:p>
                          </w:txbxContent>
                        </wps:txbx>
                        <wps:bodyPr rot="0" vert="horz" wrap="square" lIns="0" tIns="0" rIns="0" bIns="0" anchor="t" anchorCtr="0" upright="1">
                          <a:noAutofit/>
                        </wps:bodyPr>
                      </wps:wsp>
                      <wps:wsp>
                        <wps:cNvPr id="30443" name="Oval 4147"/>
                        <wps:cNvSpPr>
                          <a:spLocks noChangeArrowheads="1"/>
                        </wps:cNvSpPr>
                        <wps:spPr bwMode="auto">
                          <a:xfrm>
                            <a:off x="7178" y="1425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AB5434">
                              <w:pPr>
                                <w:jc w:val="center"/>
                                <w:rPr>
                                  <w:rFonts w:ascii="Times New Roman" w:hAnsi="Times New Roman" w:cs="Times New Roman"/>
                                  <w:b/>
                                  <w:szCs w:val="20"/>
                                </w:rPr>
                              </w:pPr>
                              <w:r>
                                <w:rPr>
                                  <w:rFonts w:ascii="Times New Roman" w:hAnsi="Times New Roman" w:cs="Times New Roman"/>
                                  <w:b/>
                                  <w:szCs w:val="20"/>
                                </w:rPr>
                                <w:t>18</w:t>
                              </w:r>
                            </w:p>
                          </w:txbxContent>
                        </wps:txbx>
                        <wps:bodyPr rot="0" vert="horz" wrap="square" lIns="0" tIns="0" rIns="0" bIns="0" anchor="t" anchorCtr="0" upright="1">
                          <a:noAutofit/>
                        </wps:bodyPr>
                      </wps:wsp>
                      <wps:wsp>
                        <wps:cNvPr id="30444" name="Oval 4149"/>
                        <wps:cNvSpPr>
                          <a:spLocks noChangeArrowheads="1"/>
                        </wps:cNvSpPr>
                        <wps:spPr bwMode="auto">
                          <a:xfrm>
                            <a:off x="7278" y="1549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AB5434">
                              <w:pPr>
                                <w:jc w:val="center"/>
                                <w:rPr>
                                  <w:rFonts w:ascii="Times New Roman" w:hAnsi="Times New Roman" w:cs="Times New Roman"/>
                                  <w:b/>
                                  <w:szCs w:val="20"/>
                                </w:rPr>
                              </w:pPr>
                              <w:r>
                                <w:rPr>
                                  <w:rFonts w:ascii="Times New Roman" w:hAnsi="Times New Roman" w:cs="Times New Roman"/>
                                  <w:b/>
                                  <w:szCs w:val="20"/>
                                </w:rPr>
                                <w:t>20</w:t>
                              </w:r>
                            </w:p>
                          </w:txbxContent>
                        </wps:txbx>
                        <wps:bodyPr rot="0" vert="horz" wrap="square" lIns="0" tIns="0" rIns="0" bIns="0" anchor="t" anchorCtr="0" upright="1">
                          <a:noAutofit/>
                        </wps:bodyPr>
                      </wps:wsp>
                      <wps:wsp>
                        <wps:cNvPr id="30445" name="Rectangle 4116"/>
                        <wps:cNvSpPr>
                          <a:spLocks noChangeArrowheads="1"/>
                        </wps:cNvSpPr>
                        <wps:spPr bwMode="auto">
                          <a:xfrm>
                            <a:off x="1684" y="11998"/>
                            <a:ext cx="1542" cy="586"/>
                          </a:xfrm>
                          <a:prstGeom prst="rect">
                            <a:avLst/>
                          </a:prstGeom>
                          <a:solidFill>
                            <a:srgbClr val="FFFFFF"/>
                          </a:solidFill>
                          <a:ln w="9525">
                            <a:solidFill>
                              <a:schemeClr val="tx1">
                                <a:lumMod val="100000"/>
                                <a:lumOff val="0"/>
                              </a:schemeClr>
                            </a:solidFill>
                            <a:miter lim="800000"/>
                            <a:headEnd/>
                            <a:tailEnd/>
                          </a:ln>
                        </wps:spPr>
                        <wps:txbx>
                          <w:txbxContent>
                            <w:p w:rsidR="00862F6C" w:rsidRDefault="00862F6C" w:rsidP="00AB5434">
                              <w:r>
                                <w:t>Close FV090</w:t>
                              </w:r>
                            </w:p>
                          </w:txbxContent>
                        </wps:txbx>
                        <wps:bodyPr rot="0" vert="horz" wrap="square" lIns="91440" tIns="91440" rIns="91440" bIns="91440" anchor="t" anchorCtr="0" upright="1">
                          <a:noAutofit/>
                        </wps:bodyPr>
                      </wps:wsp>
                      <wps:wsp>
                        <wps:cNvPr id="30446" name="Oval 4115"/>
                        <wps:cNvSpPr>
                          <a:spLocks noChangeArrowheads="1"/>
                        </wps:cNvSpPr>
                        <wps:spPr bwMode="auto">
                          <a:xfrm>
                            <a:off x="1441" y="11804"/>
                            <a:ext cx="408" cy="406"/>
                          </a:xfrm>
                          <a:prstGeom prst="ellipse">
                            <a:avLst/>
                          </a:prstGeom>
                          <a:solidFill>
                            <a:srgbClr val="FFFFFF"/>
                          </a:solidFill>
                          <a:ln w="44450">
                            <a:solidFill>
                              <a:srgbClr val="4A7EBB"/>
                            </a:solidFill>
                            <a:round/>
                            <a:headEnd/>
                            <a:tailEnd/>
                          </a:ln>
                        </wps:spPr>
                        <wps:txbx>
                          <w:txbxContent>
                            <w:p w:rsidR="00862F6C" w:rsidRPr="00A87CE9" w:rsidRDefault="00862F6C" w:rsidP="00AB5434">
                              <w:pPr>
                                <w:jc w:val="center"/>
                                <w:rPr>
                                  <w:rFonts w:ascii="Times New Roman" w:hAnsi="Times New Roman" w:cs="Times New Roman"/>
                                  <w:b/>
                                  <w:szCs w:val="20"/>
                                </w:rPr>
                              </w:pPr>
                              <w:r>
                                <w:rPr>
                                  <w:rFonts w:ascii="Times New Roman" w:hAnsi="Times New Roman" w:cs="Times New Roman"/>
                                  <w:b/>
                                  <w:szCs w:val="20"/>
                                </w:rPr>
                                <w:t>30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680" o:spid="_x0000_s1279" style="position:absolute;margin-left:-25pt;margin-top:-.5pt;width:515.8pt;height:634.8pt;z-index:273256448" coordorigin="918,3698" coordsize="10316,12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">
                <v:line id="Line 11076" o:spid="_x0000_s1280" style="position:absolute;visibility:visible;mso-wrap-style:square" from="3920,4757" to="7271,4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a/scUAAADeAAAADwAAAGRycy9kb3ducmV2LnhtbESPzWoCMRSF94LvEK7gTjMqHcvUKCJK&#10;bXdqQdxdJreTwcnNmKQ6fftmUXB5OH98i1VnG3EnH2rHCibjDARx6XTNlYKv0270CiJEZI2NY1Lw&#10;SwFWy35vgYV2Dz7Q/RgrkUY4FKjAxNgWUobSkMUwdi1x8r6dtxiT9JXUHh9p3DZymmW5tFhzejDY&#10;0sZQeT3+WAVNbufva7+5zc3E5d32dPncnz+UGg669RuISF18hv/be61glk1fEkDCSSg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a/scUAAADeAAAADwAAAAAAAAAA&#10;AAAAAAChAgAAZHJzL2Rvd25yZXYueG1sUEsFBgAAAAAEAAQA+QAAAJMDAAAAAA==&#10;" stroked="f" strokecolor="white [3212]" strokeweight="3.5pt"/>
                <v:shape id="Text Box 11080" o:spid="_x0000_s1281" type="#_x0000_t202" style="position:absolute;left:5362;top:7803;width:2310;height: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hn1cYA&#10;AADeAAAADwAAAGRycy9kb3ducmV2LnhtbESPT4vCMBTE7wt+h/AEL4umdlGWahT/LXjQg654fjRv&#10;27LNS0mird/eLCx4HGbmN8x82Zla3Mn5yrKC8SgBQZxbXXGh4PL9NfwE4QOyxtoyKXiQh+Wi9zbH&#10;TNuWT3Q/h0JECPsMFZQhNJmUPi/JoB/Zhjh6P9YZDFG6QmqHbYSbWqZJMpUGK44LJTa0KSn/Pd+M&#10;gunW3doTb963l90Bj02RXtePq1KDfreagQjUhVf4v73XCj6SdDKGvzvxCs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hn1cYAAADeAAAADwAAAAAAAAAAAAAAAACYAgAAZHJz&#10;L2Rvd25yZXYueG1sUEsFBgAAAAAEAAQA9QAAAIsDAAAAAA==&#10;" stroked="f">
                  <v:textbox inset="0,0,0,0">
                    <w:txbxContent>
                      <w:p w:rsidR="00862F6C" w:rsidRPr="00437D2E" w:rsidRDefault="00862F6C" w:rsidP="00D658E4">
                        <w:pPr>
                          <w:rPr>
                            <w:rFonts w:asciiTheme="majorHAnsi" w:hAnsiTheme="majorHAnsi" w:cstheme="majorHAnsi"/>
                            <w:sz w:val="18"/>
                            <w:szCs w:val="18"/>
                          </w:rPr>
                        </w:pPr>
                        <w:r w:rsidRPr="00437D2E">
                          <w:rPr>
                            <w:rFonts w:asciiTheme="majorHAnsi" w:hAnsiTheme="majorHAnsi" w:cstheme="majorHAnsi"/>
                            <w:sz w:val="18"/>
                            <w:szCs w:val="18"/>
                          </w:rPr>
                          <w:t xml:space="preserve">PT580 &lt; </w:t>
                        </w:r>
                        <w:r>
                          <w:rPr>
                            <w:rFonts w:asciiTheme="majorHAnsi" w:hAnsiTheme="majorHAnsi" w:cstheme="majorHAnsi"/>
                            <w:sz w:val="18"/>
                            <w:szCs w:val="18"/>
                          </w:rPr>
                          <w:t>Pvac</w:t>
                        </w:r>
                      </w:p>
                    </w:txbxContent>
                  </v:textbox>
                </v:shape>
                <v:shape id="Text Box 11081" o:spid="_x0000_s1282" type="#_x0000_t202" style="position:absolute;left:4322;top:11793;width:1421;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r5oscA&#10;AADeAAAADwAAAGRycy9kb3ducmV2LnhtbESPzYvCMBTE7wv+D+EteFnW1C7KUo3i14IHPfiB50fz&#10;bMs2LyWJtv73ZmHB4zAzv2Gm887U4k7OV5YVDAcJCOLc6ooLBefTz+c3CB+QNdaWScGDPMxnvbcp&#10;Ztq2fKD7MRQiQthnqKAMocmk9HlJBv3ANsTRu1pnMETpCqkdthFuapkmyVgarDgulNjQqqT893gz&#10;CsZrd2sPvPpYnzc73DdFelk+Lkr137vFBESgLrzC/+2tVvCVpKMU/u7EK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6+aLHAAAA3gAAAA8AAAAAAAAAAAAAAAAAmAIAAGRy&#10;cy9kb3ducmV2LnhtbFBLBQYAAAAABAAEAPUAAACMAwAAAAA=&#10;" stroked="f">
                  <v:textbox inset="0,0,0,0">
                    <w:txbxContent>
                      <w:p w:rsidR="00862F6C" w:rsidRPr="00437D2E" w:rsidRDefault="00862F6C" w:rsidP="00D658E4">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v:textbox>
                </v:shape>
                <v:shape id="Text Box 11082" o:spid="_x0000_s1283" type="#_x0000_t202" style="position:absolute;left:7010;top:8847;width:2329;height: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ZcOccA&#10;AADeAAAADwAAAGRycy9kb3ducmV2LnhtbESPQWvCQBSE74L/YXlCL6KbRhSJrtJqCx7sISqeH9nX&#10;JDT7NuyuJv57t1DocZiZb5j1tjeNuJPztWUFr9MEBHFhdc2lgsv5c7IE4QOyxsYyKXiQh+1mOFhj&#10;pm3HOd1PoRQRwj5DBVUIbSalLyoy6Ke2JY7et3UGQ5SulNphF+GmkWmSLKTBmuNChS3tKip+Tjej&#10;YLF3ty7n3Xh/+TjiV1um1/fHVamXUf+2AhGoD//hv/ZBK5gl6XwGv3fiFZCb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2XDnHAAAA3gAAAA8AAAAAAAAAAAAAAAAAmAIAAGRy&#10;cy9kb3ducmV2LnhtbFBLBQYAAAAABAAEAPUAAACMAwAAAAA=&#10;" stroked="f">
                  <v:textbox inset="0,0,0,0">
                    <w:txbxContent>
                      <w:p w:rsidR="00862F6C" w:rsidRPr="00437D2E" w:rsidRDefault="00862F6C" w:rsidP="00D658E4">
                        <w:pPr>
                          <w:rPr>
                            <w:rFonts w:asciiTheme="majorHAnsi" w:hAnsiTheme="majorHAnsi" w:cstheme="majorHAnsi"/>
                            <w:sz w:val="18"/>
                            <w:szCs w:val="18"/>
                          </w:rPr>
                        </w:pPr>
                        <w:r w:rsidRPr="00437D2E">
                          <w:rPr>
                            <w:rFonts w:asciiTheme="majorHAnsi" w:hAnsiTheme="majorHAnsi" w:cstheme="majorHAnsi"/>
                            <w:sz w:val="18"/>
                            <w:szCs w:val="18"/>
                          </w:rPr>
                          <w:t xml:space="preserve">PT580 &lt; </w:t>
                        </w:r>
                        <w:r>
                          <w:rPr>
                            <w:rFonts w:asciiTheme="majorHAnsi" w:hAnsiTheme="majorHAnsi" w:cstheme="majorHAnsi"/>
                            <w:sz w:val="18"/>
                            <w:szCs w:val="18"/>
                          </w:rPr>
                          <w:t>PvacMax</w:t>
                        </w:r>
                        <w:r w:rsidRPr="00437D2E">
                          <w:rPr>
                            <w:rFonts w:asciiTheme="majorHAnsi" w:hAnsiTheme="majorHAnsi" w:cstheme="majorHAnsi"/>
                            <w:sz w:val="18"/>
                            <w:szCs w:val="18"/>
                          </w:rPr>
                          <w:t xml:space="preserve"> &amp; t</w:t>
                        </w:r>
                        <w:r>
                          <w:rPr>
                            <w:rFonts w:asciiTheme="majorHAnsi" w:hAnsiTheme="majorHAnsi" w:cstheme="majorHAnsi"/>
                            <w:sz w:val="18"/>
                            <w:szCs w:val="18"/>
                          </w:rPr>
                          <w:t xml:space="preserve"> &gt; </w:t>
                        </w:r>
                        <w:r w:rsidRPr="00437D2E">
                          <w:rPr>
                            <w:rFonts w:asciiTheme="majorHAnsi" w:hAnsiTheme="majorHAnsi" w:cstheme="majorHAnsi"/>
                            <w:sz w:val="18"/>
                            <w:szCs w:val="18"/>
                          </w:rPr>
                          <w:t>tvac1</w:t>
                        </w:r>
                      </w:p>
                    </w:txbxContent>
                  </v:textbox>
                </v:shape>
                <v:shape id="AutoShape 11083" o:spid="_x0000_s1284" type="#_x0000_t32" style="position:absolute;left:918;top:4125;width:0;height:122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lPg8MAAADeAAAADwAAAGRycy9kb3ducmV2LnhtbESP0YrCMBRE3xf8h3AF39bU6spSjSKC&#10;IL7Z3Q+4NNem2tyUJtr492ZhwcdhZs4w6220rXhQ7xvHCmbTDARx5XTDtYLfn8PnNwgfkDW2jknB&#10;kzxsN6OPNRbaDXymRxlqkSDsC1RgQugKKX1lyKKfuo44eRfXWwxJ9rXUPQ4JbluZZ9lSWmw4LRjs&#10;aG+oupV3qyA3s7g4XLGbn8p4yy9lvXTVoNRkHHcrEIFieIf/20etYJ7lXwv4u5OugNy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ZT4PDAAAA3gAAAA8AAAAAAAAAAAAA&#10;AAAAoQIAAGRycy9kb3ducmV2LnhtbFBLBQYAAAAABAAEAPkAAACRAwAAAAA=&#10;" strokeweight=".5pt">
                  <v:stroke endarrow="block"/>
                </v:shape>
                <v:shape id="AutoShape 11088" o:spid="_x0000_s1285" type="#_x0000_t32" style="position:absolute;left:5194;top:8618;width:0;height:2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MtC8cAAADeAAAADwAAAGRycy9kb3ducmV2LnhtbESPQWsCMRSE74X+h/AKXopmVbbIapRt&#10;QdCCB229PzfPTejmZbuJuv77plDocZiZb5jFqneNuFIXrGcF41EGgrjy2nKt4PNjPZyBCBFZY+OZ&#10;FNwpwGr5+LDAQvsb7+l6iLVIEA4FKjAxtoWUoTLkMIx8S5y8s+8cxiS7WuoObwnuGjnJshfp0HJa&#10;MNjSm6Hq63BxCnbb8Wt5Mnb7vv+2u3xdNpf6+ajU4Kkv5yAi9fE//NfeaAXTbJLn8HsnX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Yy0LxwAAAN4AAAAPAAAAAAAA&#10;AAAAAAAAAKECAABkcnMvZG93bnJldi54bWxQSwUGAAAAAAQABAD5AAAAlQMAAAAA&#10;"/>
                <v:shape id="AutoShape 11089" o:spid="_x0000_s1286" type="#_x0000_t32" style="position:absolute;left:4220;top:8840;width:2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GzfMcAAADeAAAADwAAAGRycy9kb3ducmV2LnhtbESPQWsCMRSE74X+h/AKXopmtShlNcpW&#10;EKrgQa335+Z1E7p52W6ibv99Iwgeh5n5hpktOleLC7XBelYwHGQgiEuvLVcKvg6r/juIEJE11p5J&#10;wR8FWMyfn2aYa3/lHV32sRIJwiFHBSbGJpcylIYchoFviJP37VuHMcm2krrFa4K7Wo6ybCIdWk4L&#10;BhtaGip/9menYLsefhQnY9eb3a/djldFfa5ej0r1XrpiCiJSFx/he/tTK3jLRuMJ3O6kKyD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sbN8xwAAAN4AAAAPAAAAAAAA&#10;AAAAAAAAAKECAABkcnMvZG93bnJldi54bWxQSwUGAAAAAAQABAD5AAAAlQMAAAAA&#10;"/>
                <v:shape id="Text Box 11090" o:spid="_x0000_s1287" type="#_x0000_t202" style="position:absolute;left:4366;top:8892;width:2351;height: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AlwsgA&#10;AADeAAAADwAAAGRycy9kb3ducmV2LnhtbESPQUvDQBSE74L/YXlCb3bXFquN2ZYiFgRBmsZDj8/s&#10;a7Ik+zZmt238964geBxm5hsmX4+uE2cagvWs4W6qQBBX3liuNXyU29tHECEiG+w8k4ZvCrBeXV/l&#10;mBl/4YLO+1iLBOGQoYYmxj6TMlQNOQxT3xMn7+gHhzHJoZZmwEuCu07OlFpIh5bTQoM9PTdUtfuT&#10;07A5cPFiv94/d8WxsGW5VPy2aLWe3IybJxCRxvgf/mu/Gg1zNbt/gN876QrI1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sCXCyAAAAN4AAAAPAAAAAAAAAAAAAAAAAJgCAABk&#10;cnMvZG93bnJldi54bWxQSwUGAAAAAAQABAD1AAAAjQMAAAAA&#10;" filled="f" stroked="f">
                  <v:textbox inset="0,0,0,0">
                    <w:txbxContent>
                      <w:p w:rsidR="00862F6C" w:rsidRPr="00437D2E" w:rsidRDefault="00862F6C" w:rsidP="00D658E4">
                        <w:pPr>
                          <w:rPr>
                            <w:rFonts w:asciiTheme="majorHAnsi" w:hAnsiTheme="majorHAnsi" w:cstheme="majorHAnsi"/>
                            <w:sz w:val="18"/>
                            <w:szCs w:val="18"/>
                          </w:rPr>
                        </w:pPr>
                        <w:r w:rsidRPr="00437D2E">
                          <w:rPr>
                            <w:rFonts w:asciiTheme="majorHAnsi" w:hAnsiTheme="majorHAnsi" w:cstheme="majorHAnsi"/>
                            <w:sz w:val="18"/>
                            <w:szCs w:val="18"/>
                          </w:rPr>
                          <w:t xml:space="preserve">PT580 </w:t>
                        </w:r>
                        <w:r w:rsidRPr="00437D2E">
                          <w:rPr>
                            <w:rFonts w:asciiTheme="majorHAnsi" w:hAnsiTheme="majorHAnsi" w:cstheme="majorHAnsi"/>
                            <w:sz w:val="18"/>
                            <w:szCs w:val="18"/>
                          </w:rPr>
                          <w:sym w:font="Symbol" w:char="F0B3"/>
                        </w:r>
                        <w:r>
                          <w:rPr>
                            <w:rFonts w:asciiTheme="majorHAnsi" w:hAnsiTheme="majorHAnsi" w:cstheme="majorHAnsi"/>
                            <w:sz w:val="18"/>
                            <w:szCs w:val="18"/>
                          </w:rPr>
                          <w:t xml:space="preserve"> PvacMax </w:t>
                        </w:r>
                        <w:r w:rsidRPr="00437D2E">
                          <w:rPr>
                            <w:rFonts w:asciiTheme="majorHAnsi" w:hAnsiTheme="majorHAnsi" w:cstheme="majorHAnsi"/>
                            <w:sz w:val="18"/>
                            <w:szCs w:val="18"/>
                          </w:rPr>
                          <w:t>&amp; t</w:t>
                        </w:r>
                        <w:r>
                          <w:rPr>
                            <w:rFonts w:asciiTheme="majorHAnsi" w:hAnsiTheme="majorHAnsi" w:cstheme="majorHAnsi"/>
                            <w:sz w:val="18"/>
                            <w:szCs w:val="18"/>
                          </w:rPr>
                          <w:t xml:space="preserve"> &lt; </w:t>
                        </w:r>
                        <w:r w:rsidRPr="00437D2E">
                          <w:rPr>
                            <w:rFonts w:asciiTheme="majorHAnsi" w:hAnsiTheme="majorHAnsi" w:cstheme="majorHAnsi"/>
                            <w:sz w:val="18"/>
                            <w:szCs w:val="18"/>
                          </w:rPr>
                          <w:t>tvac1</w:t>
                        </w:r>
                      </w:p>
                    </w:txbxContent>
                  </v:textbox>
                </v:shape>
                <v:group id="Group 11091" o:spid="_x0000_s1288" style="position:absolute;left:5449;top:10755;width:192;height:437"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qbgiwwAAAN4AAAAP&#10;AAAAAAAAAAAAAAAAAKoCAABkcnMvZG93bnJldi54bWxQSwUGAAAAAAQABAD6AAAAmgMAAAAA&#10;">
                  <v:shape id="AutoShape 11092" o:spid="_x0000_s1289"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4nDscAAADeAAAADwAAAGRycy9kb3ducmV2LnhtbESPQWsCMRSE70L/Q3iFXkSzWiztapRt&#10;QagFD1p7f26em+DmZbuJuv77RhB6HGbmG2a26FwtztQG61nBaJiBIC69tlwp2H0vB68gQkTWWHsm&#10;BVcKsJg/9GaYa3/hDZ23sRIJwiFHBSbGJpcylIYchqFviJN38K3DmGRbSd3iJcFdLcdZ9iIdWk4L&#10;Bhv6MFQetyenYL0avRd7Y1dfm1+7niyL+lT1f5R6euyKKYhIXfwP39ufWsFzNp68we1OugJy/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LicOxwAAAN4AAAAPAAAAAAAA&#10;AAAAAAAAAKECAABkcnMvZG93bnJldi54bWxQSwUGAAAAAAQABAD5AAAAlQMAAAAA&#10;"/>
                  <v:shape id="AutoShape 11093" o:spid="_x0000_s1290"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hELsYAAADeAAAADwAAAGRycy9kb3ducmV2LnhtbESPy2oCMRSG9wXfIZyCm1IzWpQyNcoo&#10;CCq48NL96eR0Ejo5GSdRp29vFoLLn//GN513rhZXaoP1rGA4yEAQl15brhScjqv3TxAhImusPZOC&#10;fwown/Vepphrf+M9XQ+xEmmEQ44KTIxNLmUoDTkMA98QJ+/Xtw5jkm0ldYu3NO5qOcqyiXRoOT0Y&#10;bGhpqPw7XJyC3Wa4KH6M3Wz3Z7sbr4r6Ur19K9V/7YovEJG6+Aw/2mut4CMbTRJAwkko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4RC7GAAAA3gAAAA8AAAAAAAAA&#10;AAAAAAAAoQIAAGRycy9kb3ducmV2LnhtbFBLBQYAAAAABAAEAPkAAACUAwAAAAA=&#10;"/>
                </v:group>
                <v:group id="Group 11094" o:spid="_x0000_s1291" style="position:absolute;left:7332;top:11158;width:3533;height:505" coordorigin="3930,1920" coordsize="514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9sCxgAAAN4A&#10;AAAPAAAAAAAAAAAAAAAAAKoCAABkcnMvZG93bnJldi54bWxQSwUGAAAAAAQABAD6AAAAnQMAAAAA&#10;">
                  <v:rect id="Rectangle 11095" o:spid="_x0000_s1292" style="position:absolute;left:3930;top:1920;width:252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ITbscA&#10;AADeAAAADwAAAGRycy9kb3ducmV2LnhtbESPX2vCMBTF3wd+h3CFvc3UbhOpRhFBEMdkVhEfL821&#10;rTY3pYm17tMvg8EeD+fPjzOdd6YSLTWutKxgOIhAEGdWl5wrOOxXL2MQziNrrCyTggc5mM96T1NM&#10;tL3zjtrU5yKMsEtQQeF9nUjpsoIMuoGtiYN3to1BH2STS93gPYybSsZRNJIGSw6EAmtaFpRd05sJ&#10;3Lf6cthutqvPx/exdV8fp/T9bJV67neLCQhPnf8P/7XXWsFrFI9i+L0TroC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CE27HAAAA3gAAAA8AAAAAAAAAAAAAAAAAmAIAAGRy&#10;cy9kb3ducmV2LnhtbFBLBQYAAAAABAAEAPUAAACMAwAAAAA=&#10;">
                    <v:textbox inset="0,0,0,0">
                      <w:txbxContent>
                        <w:p w:rsidR="00862F6C" w:rsidRPr="00626B84" w:rsidRDefault="00862F6C" w:rsidP="00D658E4">
                          <w:pPr>
                            <w:jc w:val="center"/>
                            <w:rPr>
                              <w:rFonts w:asciiTheme="majorHAnsi" w:hAnsiTheme="majorHAnsi" w:cstheme="majorHAnsi"/>
                              <w:sz w:val="18"/>
                              <w:szCs w:val="18"/>
                              <w:lang w:val="fr-FR"/>
                            </w:rPr>
                          </w:pPr>
                          <w:r>
                            <w:rPr>
                              <w:rFonts w:asciiTheme="majorHAnsi" w:hAnsiTheme="majorHAnsi" w:cstheme="majorHAnsi"/>
                              <w:sz w:val="18"/>
                              <w:szCs w:val="18"/>
                              <w:lang w:val="fr-FR"/>
                            </w:rPr>
                            <w:t>Leak test at high pressure</w:t>
                          </w:r>
                        </w:p>
                      </w:txbxContent>
                    </v:textbox>
                  </v:rect>
                  <v:shape id="Text Box 11096" o:spid="_x0000_s1293" type="#_x0000_t202" style="position:absolute;left:6450;top:1920;width:262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7+W8YA&#10;AADeAAAADwAAAGRycy9kb3ducmV2LnhtbESPT2vCQBTE70K/w/IEb7oxgtjUNcRCQemlaun5kX35&#10;o9m3YXcb02/fLRQ8DjPzG2abj6YTAznfWlawXCQgiEurW64VfF7e5hsQPiBr7CyTgh/ykO+eJlvM&#10;tL3ziYZzqEWEsM9QQRNCn0npy4YM+oXtiaNXWWcwROlqqR3eI9x0Mk2StTTYclxosKfXhsrb+dso&#10;uAx7fzhdw7M+VnuZvlcf6ZcrlJpNx+IFRKAxPML/7YNWsErS9Qr+7sQr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57+W8YAAADeAAAADwAAAAAAAAAAAAAAAACYAgAAZHJz&#10;L2Rvd25yZXYueG1sUEsFBgAAAAAEAAQA9QAAAIsDAAAAAA==&#10;">
                    <v:textbox inset="0,0,0,0">
                      <w:txbxContent>
                        <w:p w:rsidR="00862F6C" w:rsidRDefault="00862F6C" w:rsidP="00D658E4">
                          <w:pPr>
                            <w:ind w:left="57"/>
                            <w:rPr>
                              <w:rFonts w:asciiTheme="majorHAnsi" w:hAnsiTheme="majorHAnsi" w:cstheme="majorHAnsi"/>
                              <w:sz w:val="18"/>
                              <w:szCs w:val="18"/>
                            </w:rPr>
                          </w:pPr>
                          <w:r>
                            <w:rPr>
                              <w:rFonts w:asciiTheme="majorHAnsi" w:hAnsiTheme="majorHAnsi" w:cstheme="majorHAnsi"/>
                              <w:sz w:val="18"/>
                              <w:szCs w:val="18"/>
                            </w:rPr>
                            <w:t>Close FV092 &amp; FV600</w:t>
                          </w:r>
                        </w:p>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Delay tp1</w:t>
                          </w:r>
                        </w:p>
                      </w:txbxContent>
                    </v:textbox>
                  </v:shape>
                </v:group>
                <v:shape id="Text Box 11097" o:spid="_x0000_s1294" type="#_x0000_t202" style="position:absolute;left:7687;top:10653;width:163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8McA&#10;AADeAAAADwAAAGRycy9kb3ducmV2LnhtbESPzWvCQBTE74X+D8sTvJS6aSyhRFdp/YAe6sEPPD+y&#10;zySYfRt2VxP/+64geBxm5jfMdN6bRlzJ+dqygo9RAoK4sLrmUsFhv37/AuEDssbGMim4kYf57PVl&#10;irm2HW/puguliBD2OSqoQmhzKX1RkUE/si1x9E7WGQxRulJqh12Em0amSZJJgzXHhQpbWlRUnHcX&#10;oyBbuku35cXb8rD6w01bpsef21Gp4aD/noAI1Idn+NH+1QrGSZp9wv1OvAJy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zDvDHAAAA3gAAAA8AAAAAAAAAAAAAAAAAmAIAAGRy&#10;cy9kb3ducmV2LnhtbFBLBQYAAAAABAAEAPUAAACMAwAAAAA=&#10;" stroked="f">
                  <v:textbox inset="0,0,0,0">
                    <w:txbxContent>
                      <w:p w:rsidR="00862F6C" w:rsidRPr="00437D2E" w:rsidRDefault="00862F6C" w:rsidP="00D658E4">
                        <w:pPr>
                          <w:rPr>
                            <w:rFonts w:asciiTheme="majorHAnsi" w:hAnsiTheme="majorHAnsi" w:cstheme="majorHAnsi"/>
                            <w:sz w:val="18"/>
                            <w:szCs w:val="18"/>
                          </w:rPr>
                        </w:pPr>
                        <w:r>
                          <w:rPr>
                            <w:rFonts w:asciiTheme="majorHAnsi" w:hAnsiTheme="majorHAnsi" w:cstheme="majorHAnsi"/>
                            <w:sz w:val="18"/>
                            <w:szCs w:val="18"/>
                          </w:rPr>
                          <w:t xml:space="preserve">PT580 &gt; P He </w:t>
                        </w:r>
                      </w:p>
                      <w:p w:rsidR="00862F6C" w:rsidRPr="00437D2E" w:rsidRDefault="00862F6C" w:rsidP="00D658E4">
                        <w:pPr>
                          <w:rPr>
                            <w:rFonts w:asciiTheme="majorHAnsi" w:hAnsiTheme="majorHAnsi" w:cstheme="majorHAnsi"/>
                            <w:sz w:val="18"/>
                            <w:szCs w:val="18"/>
                          </w:rPr>
                        </w:pPr>
                      </w:p>
                    </w:txbxContent>
                  </v:textbox>
                </v:shape>
                <v:shape id="AutoShape 11098" o:spid="_x0000_s1295" type="#_x0000_t32" style="position:absolute;left:7629;top:11639;width:0;height:1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ntscAAADeAAAADwAAAGRycy9kb3ducmV2LnhtbESPQWsCMRSE74X+h/AKXopmtShlNcpW&#10;EKrgQa335+Z1E7p52W6ibv99Iwgeh5n5hpktOleLC7XBelYwHGQgiEuvLVcKvg6r/juIEJE11p5J&#10;wR8FWMyfn2aYa3/lHV32sRIJwiFHBSbGJpcylIYchoFviJP37VuHMcm2krrFa4K7Wo6ybCIdWk4L&#10;BhtaGip/9menYLsefhQnY9eb3a/djldFfa5ej0r1XrpiCiJSFx/he/tTK3jLRpMx3O6kKyD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D+e2xwAAAN4AAAAPAAAAAAAA&#10;AAAAAAAAAKECAABkcnMvZG93bnJldi54bWxQSwUGAAAAAAQABAD5AAAAlQMAAAAA&#10;"/>
                <v:shape id="AutoShape 11099" o:spid="_x0000_s1296" type="#_x0000_t32" style="position:absolute;left:6669;top:11809;width:26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15wccAAADeAAAADwAAAGRycy9kb3ducmV2LnhtbESPQWsCMRSE74X+h/AKXopmVbrIapRt&#10;QdCCB229PzfPTejmZbuJuv77plDocZiZb5jFqneNuFIXrGcF41EGgrjy2nKt4PNjPZyBCBFZY+OZ&#10;FNwpwGr5+LDAQvsb7+l6iLVIEA4FKjAxtoWUoTLkMIx8S5y8s+8cxiS7WuoObwnuGjnJslw6tJwW&#10;DLb0Zqj6Olycgt12/FqejN2+77/t7mVdNpf6+ajU4Kkv5yAi9fE//NfeaAXTbJLn8HsnX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3XnBxwAAAN4AAAAPAAAAAAAA&#10;AAAAAAAAAKECAABkcnMvZG93bnJldi54bWxQSwUGAAAAAAQABAD5AAAAlQMAAAAA&#10;"/>
                <v:shape id="Text Box 11100" o:spid="_x0000_s1297" type="#_x0000_t202" style="position:absolute;left:7936;top:12362;width:1735;height: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GQh8cA&#10;AADeAAAADwAAAGRycy9kb3ducmV2LnhtbESPS2vDMBCE74X+B7GFXEot1wGnuFZCmwf00BzyIOfF&#10;2tqm1spISuz8+yoQ6HGYmW+YcjGaTlzI+daygtckBUFcWd1yreB42Ly8gfABWWNnmRRcycNi/vhQ&#10;YqHtwDu67EMtIoR9gQqaEPpCSl81ZNAntieO3o91BkOUrpba4RDhppNZmubSYMtxocGelg1Vv/uz&#10;UZCv3HnY8fJ5dVx/47avs9Pn9aTU5Gn8eAcRaAz/4Xv7SyuYplk+g9ude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hkIfHAAAA3gAAAA8AAAAAAAAAAAAAAAAAmAIAAGRy&#10;cy9kb3ducmV2LnhtbFBLBQYAAAAABAAEAPUAAACMAwAAAAA=&#10;" stroked="f">
                  <v:textbox inset="0,0,0,0">
                    <w:txbxContent>
                      <w:p w:rsidR="00862F6C" w:rsidRPr="009A15CF" w:rsidRDefault="00862F6C" w:rsidP="00D658E4">
                        <w:pPr>
                          <w:rPr>
                            <w:rFonts w:asciiTheme="majorHAnsi" w:hAnsiTheme="majorHAnsi" w:cstheme="majorHAnsi"/>
                            <w:sz w:val="18"/>
                            <w:szCs w:val="18"/>
                          </w:rPr>
                        </w:pPr>
                        <w:r w:rsidRPr="009A15CF">
                          <w:rPr>
                            <w:rFonts w:asciiTheme="majorHAnsi" w:hAnsiTheme="majorHAnsi" w:cstheme="majorHAnsi"/>
                            <w:sz w:val="18"/>
                            <w:szCs w:val="18"/>
                          </w:rPr>
                          <w:t>PT580 &gt; P He min</w:t>
                        </w:r>
                      </w:p>
                      <w:p w:rsidR="00862F6C" w:rsidRPr="009A15CF" w:rsidRDefault="00862F6C" w:rsidP="00D658E4">
                        <w:pPr>
                          <w:rPr>
                            <w:rFonts w:asciiTheme="majorHAnsi" w:hAnsiTheme="majorHAnsi" w:cstheme="majorHAnsi"/>
                            <w:sz w:val="18"/>
                            <w:szCs w:val="18"/>
                          </w:rPr>
                        </w:pPr>
                        <w:r w:rsidRPr="009A15CF">
                          <w:rPr>
                            <w:rFonts w:asciiTheme="majorHAnsi" w:hAnsiTheme="majorHAnsi" w:cstheme="majorHAnsi"/>
                            <w:sz w:val="18"/>
                            <w:szCs w:val="18"/>
                          </w:rPr>
                          <w:t>&amp; t &gt; tp1</w:t>
                        </w:r>
                      </w:p>
                      <w:p w:rsidR="00862F6C" w:rsidRPr="00D077DF" w:rsidRDefault="00862F6C" w:rsidP="00D658E4">
                        <w:pPr>
                          <w:rPr>
                            <w:rFonts w:asciiTheme="majorHAnsi" w:hAnsiTheme="majorHAnsi" w:cstheme="majorHAnsi"/>
                            <w:sz w:val="18"/>
                            <w:szCs w:val="18"/>
                            <w:lang w:val="fr-FR"/>
                          </w:rPr>
                        </w:pPr>
                        <w:r w:rsidRPr="00D077DF">
                          <w:rPr>
                            <w:rFonts w:asciiTheme="majorHAnsi" w:hAnsiTheme="majorHAnsi" w:cstheme="majorHAnsi"/>
                            <w:sz w:val="18"/>
                            <w:szCs w:val="18"/>
                            <w:lang w:val="fr-FR"/>
                          </w:rPr>
                          <w:t xml:space="preserve">&amp; N </w:t>
                        </w:r>
                        <w:r>
                          <w:rPr>
                            <w:rFonts w:asciiTheme="majorHAnsi" w:hAnsiTheme="majorHAnsi" w:cstheme="majorHAnsi"/>
                            <w:sz w:val="18"/>
                            <w:szCs w:val="18"/>
                            <w:lang w:val="fr-FR"/>
                          </w:rPr>
                          <w:t>≥</w:t>
                        </w:r>
                        <w:r w:rsidRPr="00D077DF">
                          <w:rPr>
                            <w:rFonts w:asciiTheme="majorHAnsi" w:hAnsiTheme="majorHAnsi" w:cstheme="majorHAnsi"/>
                            <w:sz w:val="18"/>
                            <w:szCs w:val="18"/>
                            <w:lang w:val="fr-FR"/>
                          </w:rPr>
                          <w:t xml:space="preserve"> Nb cycle</w:t>
                        </w:r>
                      </w:p>
                      <w:p w:rsidR="00862F6C" w:rsidRPr="00D077DF" w:rsidRDefault="00862F6C" w:rsidP="00D658E4">
                        <w:pPr>
                          <w:rPr>
                            <w:rFonts w:asciiTheme="majorHAnsi" w:hAnsiTheme="majorHAnsi" w:cstheme="majorHAnsi"/>
                            <w:sz w:val="18"/>
                            <w:szCs w:val="18"/>
                            <w:lang w:val="fr-FR"/>
                          </w:rPr>
                        </w:pPr>
                      </w:p>
                    </w:txbxContent>
                  </v:textbox>
                </v:shape>
                <v:group id="Group 11101" o:spid="_x0000_s1298" style="position:absolute;left:5429;top:11654;width:227;height:831"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xXKfwwAAAN4AAAAP&#10;AAAAAAAAAAAAAAAAAKoCAABkcnMvZG93bnJldi54bWxQSwUGAAAAAAQABAD6AAAAmgMAAAAA&#10;">
                  <v:shape id="AutoShape 11102" o:spid="_x0000_s1299"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Lts8cAAADeAAAADwAAAGRycy9kb3ducmV2LnhtbESPQWsCMRSE74X+h/AKXopmVSq6Ncq2&#10;IGjBg1bvz83rJnTzst1EXf99UxB6HGbmG2a+7FwtLtQG61nBcJCBIC69tlwpOHyu+lMQISJrrD2T&#10;ghsFWC4eH+aYa3/lHV32sRIJwiFHBSbGJpcylIYchoFviJP35VuHMcm2krrFa4K7Wo6ybCIdWk4L&#10;Bht6N1R+789OwXYzfCtOxm4+dj92+7Iq6nP1fFSq99QVryAidfE/fG+vtYJxNprM4O9OugJy8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Qu2zxwAAAN4AAAAPAAAAAAAA&#10;AAAAAAAAAKECAABkcnMvZG93bnJldi54bWxQSwUGAAAAAAQABAD5AAAAlQMAAAAA&#10;"/>
                  <v:shape id="AutoShape 11103" o:spid="_x0000_s1300"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HS88YAAADeAAAADwAAAGRycy9kb3ducmV2LnhtbESPzWoCMRSF94LvEG6hG6kZLbZlapRR&#10;EKrgYmy7v53cTkInN+Mk6vTtzUJweTh/fPNl7xpxpi5Yzwom4wwEceW15VrB1+fm6Q1EiMgaG8+k&#10;4J8CLBfDwRxz7S9c0vkQa5FGOOSowMTY5lKGypDDMPYtcfJ+fecwJtnVUnd4SeOukdMse5EOLacH&#10;gy2tDVV/h5NTsN9OVsWPsdtdebT72aZoTvXoW6nHh754BxGpj/fwrf2hFTxn09cEkHASCs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h0vPGAAAA3gAAAA8AAAAAAAAA&#10;AAAAAAAAoQIAAGRycy9kb3ducmV2LnhtbFBLBQYAAAAABAAEAPkAAACUAwAAAAA=&#10;"/>
                </v:group>
                <v:group id="Group 11104" o:spid="_x0000_s1301" style="position:absolute;left:9227;top:11819;width:227;height:838"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Jk3fxgAAAN4A&#10;AAAPAAAAAAAAAAAAAAAAAKoCAABkcnMvZG93bnJldi54bWxQSwUGAAAAAAQABAD6AAAAnQMAAAAA&#10;">
                  <v:shape id="AutoShape 11105" o:spid="_x0000_s1302"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pH8gAAADeAAAADwAAAGRycy9kb3ducmV2LnhtbESPT2sCMRTE74V+h/AKXkrNuqV/2Bpl&#10;FQQteHCr99fN6yZ087LdRN1++6YgeBxm5jfMdD64VpyoD9azgsk4A0Fce225UbD/WD28gggRWWPr&#10;mRT8UoD57PZmioX2Z97RqYqNSBAOBSowMXaFlKE25DCMfUecvC/fO4xJ9o3UPZ4T3LUyz7Jn6dBy&#10;WjDY0dJQ/V0dnYLtZrIoP43dvO9+7PZpVbbH5v6g1OhuKN9ARBriNXxpr7WCxyx/yeH/TroCcvY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T/pH8gAAADeAAAADwAAAAAA&#10;AAAAAAAAAAChAgAAZHJzL2Rvd25yZXYueG1sUEsFBgAAAAAEAAQA+QAAAJYDAAAAAA==&#10;"/>
                  <v:shape id="AutoShape 11106" o:spid="_x0000_s1303"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NMhMcAAADeAAAADwAAAGRycy9kb3ducmV2LnhtbESPT2sCMRTE70K/Q3iFXkSzKv3DapRt&#10;QagFD1p7f26em+DmZbuJuv32RhB6HGbmN8xs0blanKkN1rOC0TADQVx6bblSsPteDt5AhIissfZM&#10;Cv4owGL+0Jthrv2FN3TexkokCIccFZgYm1zKUBpyGIa+IU7ewbcOY5JtJXWLlwR3tRxn2Yt0aDkt&#10;GGzow1B53J6cgvVq9F7sjV19bX7t+nlZ1Keq/6PU02NXTEFE6uJ/+N7+1Aom2fh1Arc76QrI+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c0yExwAAAN4AAAAPAAAAAAAA&#10;AAAAAAAAAKECAABkcnMvZG93bnJldi54bWxQSwUGAAAAAAQABAD5AAAAlQMAAAAA&#10;"/>
                </v:group>
                <v:shape id="Text Box 11107" o:spid="_x0000_s1304" type="#_x0000_t202" style="position:absolute;left:9533;top:11925;width:1428;height: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qYLcgA&#10;AADeAAAADwAAAGRycy9kb3ducmV2LnhtbESPzWvCQBTE74L/w/IKvUjdmIqV1FX8aMGDHvzA8yP7&#10;moRm34bd1cT/vlsQPA4z8xtmtuhMLW7kfGVZwWiYgCDOra64UHA+fb9NQfiArLG2TAru5GEx7/dm&#10;mGnb8oFux1CICGGfoYIyhCaT0uclGfRD2xBH78c6gyFKV0jtsI1wU8s0SSbSYMVxocSG1iXlv8er&#10;UTDZuGt74PVgc/7a4b4p0svqflHq9aVbfoII1IVn+NHeagXvSfoxhv8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KpgtyAAAAN4AAAAPAAAAAAAAAAAAAAAAAJgCAABk&#10;cnMvZG93bnJldi54bWxQSwUGAAAAAAQABAD1AAAAjQMAAAAA&#10;" stroked="f">
                  <v:textbox inset="0,0,0,0">
                    <w:txbxContent>
                      <w:p w:rsidR="00862F6C" w:rsidRPr="00C727E7" w:rsidRDefault="00862F6C" w:rsidP="00D658E4">
                        <w:pPr>
                          <w:rPr>
                            <w:rFonts w:asciiTheme="majorHAnsi" w:hAnsiTheme="majorHAnsi" w:cstheme="majorHAnsi"/>
                            <w:sz w:val="18"/>
                            <w:szCs w:val="18"/>
                          </w:rPr>
                        </w:pPr>
                        <w:r w:rsidRPr="00C727E7">
                          <w:rPr>
                            <w:rFonts w:asciiTheme="majorHAnsi" w:hAnsiTheme="majorHAnsi" w:cstheme="majorHAnsi"/>
                            <w:sz w:val="18"/>
                            <w:szCs w:val="18"/>
                          </w:rPr>
                          <w:t xml:space="preserve">PT580 &gt; P He min </w:t>
                        </w:r>
                      </w:p>
                      <w:p w:rsidR="00862F6C" w:rsidRPr="00C727E7" w:rsidRDefault="00862F6C" w:rsidP="00D658E4">
                        <w:pPr>
                          <w:rPr>
                            <w:rFonts w:asciiTheme="majorHAnsi" w:hAnsiTheme="majorHAnsi" w:cstheme="majorHAnsi"/>
                            <w:sz w:val="18"/>
                            <w:szCs w:val="18"/>
                          </w:rPr>
                        </w:pPr>
                        <w:r w:rsidRPr="00C727E7">
                          <w:rPr>
                            <w:rFonts w:asciiTheme="majorHAnsi" w:hAnsiTheme="majorHAnsi" w:cstheme="majorHAnsi"/>
                            <w:sz w:val="18"/>
                            <w:szCs w:val="18"/>
                          </w:rPr>
                          <w:t>&amp; t &gt; tp1</w:t>
                        </w:r>
                      </w:p>
                      <w:p w:rsidR="00862F6C" w:rsidRPr="00F51CA6" w:rsidRDefault="00862F6C" w:rsidP="00D658E4">
                        <w:pPr>
                          <w:rPr>
                            <w:rFonts w:asciiTheme="majorHAnsi" w:hAnsiTheme="majorHAnsi" w:cstheme="majorHAnsi"/>
                            <w:sz w:val="18"/>
                            <w:szCs w:val="18"/>
                            <w:lang w:val="fr-FR"/>
                          </w:rPr>
                        </w:pPr>
                        <w:r w:rsidRPr="00F51CA6">
                          <w:rPr>
                            <w:rFonts w:asciiTheme="majorHAnsi" w:hAnsiTheme="majorHAnsi" w:cstheme="majorHAnsi"/>
                            <w:sz w:val="18"/>
                            <w:szCs w:val="18"/>
                            <w:lang w:val="fr-FR"/>
                          </w:rPr>
                          <w:t>&amp; N &lt; Nb cycle</w:t>
                        </w:r>
                      </w:p>
                      <w:p w:rsidR="00862F6C" w:rsidRPr="00F51CA6" w:rsidRDefault="00862F6C" w:rsidP="00D658E4">
                        <w:pPr>
                          <w:rPr>
                            <w:rFonts w:asciiTheme="majorHAnsi" w:hAnsiTheme="majorHAnsi" w:cstheme="majorHAnsi"/>
                            <w:sz w:val="18"/>
                            <w:szCs w:val="18"/>
                            <w:lang w:val="fr-FR"/>
                          </w:rPr>
                        </w:pPr>
                      </w:p>
                    </w:txbxContent>
                  </v:textbox>
                </v:shape>
                <v:shape id="AutoShape 11108" o:spid="_x0000_s1305" type="#_x0000_t32" style="position:absolute;left:9338;top:12646;width:175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7AqMcAAADeAAAADwAAAGRycy9kb3ducmV2LnhtbESPQWvCQBSE7wX/w/KEXkrdxFKV1FVE&#10;KIiHQmMOHh+7r0lo9m3cXWP8991CocdhZr5h1tvRdmIgH1rHCvJZBoJYO9NyraA6vT+vQISIbLBz&#10;TAruFGC7mTyssTDuxp80lLEWCcKhQAVNjH0hZdANWQwz1xMn78t5izFJX0vj8ZbgtpPzLFtIiy2n&#10;hQZ72jekv8urVdAeq49qeLpEr1fH/OzzcDp3WqnH6bh7AxFpjP/hv/bBKHjJ5stX+L2TroD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jsCoxwAAAN4AAAAPAAAAAAAA&#10;AAAAAAAAAKECAABkcnMvZG93bnJldi54bWxQSwUGAAAAAAQABAD5AAAAlQMAAAAA&#10;"/>
                <v:shape id="AutoShape 11109" o:spid="_x0000_s1306" type="#_x0000_t32" style="position:absolute;left:11107;top:6857;width:0;height:57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TvHMcAAADeAAAADwAAAGRycy9kb3ducmV2LnhtbESPQWsCMRSE74X+h/AKXopmVaqyNcq2&#10;IGjBg1bvz83rJnTzst1EXf99UxB6HGbmG2a+7FwtLtQG61nBcJCBIC69tlwpOHyu+jMQISJrrD2T&#10;ghsFWC4eH+aYa3/lHV32sRIJwiFHBSbGJpcylIYchoFviJP35VuHMcm2krrFa4K7Wo6ybCIdWk4L&#10;Bht6N1R+789OwXYzfCtOxm4+dj92+7Iq6nP1fFSq99QVryAidfE/fG+vtYJxNppO4O9OugJy8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BO8cxwAAAN4AAAAPAAAAAAAA&#10;AAAAAAAAAKECAABkcnMvZG93bnJldi54bWxQSwUGAAAAAAQABAD5AAAAlQMAAAAA&#10;"/>
                <v:shape id="AutoShape 11110" o:spid="_x0000_s1307" type="#_x0000_t32" style="position:absolute;left:940;top:4125;width:21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u+OscAAADeAAAADwAAAGRycy9kb3ducmV2LnhtbESPQWvCQBSE74X+h+UVvNWNEWqJrlIF&#10;0Vp6aKqeH9lnEpp9G3dXjf56t1DocZiZb5jJrDONOJPztWUFg34CgriwuuZSwfZ7+fwKwgdkjY1l&#10;UnAlD7Pp48MEM20v/EXnPJQiQthnqKAKoc2k9EVFBn3ftsTRO1hnMETpSqkdXiLcNDJNkhdpsOa4&#10;UGFLi4qKn/xkFGw+2jo9rj7dexNon+vbbr4a7JTqPXVvYxCBuvAf/muvtYJhko5G8HsnXgE5v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746xwAAAN4AAAAPAAAAAAAA&#10;AAAAAAAAAKECAABkcnMvZG93bnJldi54bWxQSwUGAAAAAAQABAD5AAAAlQMAAAAA&#10;" strokeweight=".5pt">
                  <v:stroke endarrow="block"/>
                </v:shape>
                <v:shape id="AutoShape 11112" o:spid="_x0000_s1308" type="#_x0000_t32" style="position:absolute;left:3808;top:10002;width:3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y1/MQAAADeAAAADwAAAGRycy9kb3ducmV2LnhtbERPTWvCQBC9F/wPywheRDem0Eh0FZEE&#10;cuihjT30OGTHJJidDdmNxn/fLRR6fLzv/XEynbjT4FrLCjbrCARxZXXLtYKvS77agnAeWWNnmRQ8&#10;ycHxMHvZY6rtgz/pXvpahBB2KSpovO9TKV3VkEG3tj1x4K52MOgDHGqpB3yEcNPJOIrepMGWQ0OD&#10;PZ0bqm7laH57lyPp7+xjmfm8iMdzlbxnW6UW8+m0A+Fp8v/iP3ehFbxGcRL2hjvhCs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PLX8xAAAAN4AAAAPAAAAAAAAAAAA&#10;AAAAAKECAABkcnMvZG93bnJldi54bWxQSwUGAAAAAAQABAD5AAAAkgMAAAAA&#10;">
                  <v:stroke startarrow="block"/>
                </v:shape>
                <v:group id="Group 11113" o:spid="_x0000_s1309" style="position:absolute;left:4078;top:9692;width:227;height:300"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dQQdnIAAAA&#10;3gAAAA8AAAAAAAAAAAAAAAAAqgIAAGRycy9kb3ducmV2LnhtbFBLBQYAAAAABAAEAPoAAACfAwAA&#10;AAA=&#10;">
                  <v:shape id="AutoShape 11114" o:spid="_x0000_s1310"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Si1MYAAADeAAAADwAAAGRycy9kb3ducmV2LnhtbESPXWvCMBSG7wf+h3CE3QxNdWxI11Tq&#10;QJiCFzp3f9acNcHmpGuidv/eXAy8fHm/eIrl4FpxoT5Yzwpm0wwEce215UbB8XM9WYAIEVlj65kU&#10;/FGAZTl6KDDX/sp7uhxiI9IIhxwVmBi7XMpQG3IYpr4jTt6P7x3GJPtG6h6vady1cp5lr9Kh5fRg&#10;sKN3Q/XpcHYKdpvZqvo2drPd/9rdy7pqz83Tl1KP46F6AxFpiPfwf/tDK3jO5osEkHASCsjy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0otTGAAAA3gAAAA8AAAAAAAAA&#10;AAAAAAAAoQIAAGRycy9kb3ducmV2LnhtbFBLBQYAAAAABAAEAPkAAACUAwAAAAA=&#10;"/>
                  <v:shape id="AutoShape 11115" o:spid="_x0000_s1311"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gHT8cAAADeAAAADwAAAGRycy9kb3ducmV2LnhtbESPQWsCMRSE70L/Q3gFL6LZVSyyNcpW&#10;ELTgQVvvr5vXTejmZbuJuv33TUHocZiZb5jluneNuFIXrGcF+SQDQVx5bblW8P62HS9AhIissfFM&#10;Cn4owHr1MFhiof2Nj3Q9xVokCIcCFZgY20LKUBlyGCa+JU7ep+8cxiS7WuoObwnuGjnNsifp0HJa&#10;MNjSxlD1dbo4BYd9/lJ+GLt/PX7bw3xbNpd6dFZq+NiXzyAi9fE/fG/vtIJZNl3k8HcnXQG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OAdPxwAAAN4AAAAPAAAAAAAA&#10;AAAAAAAAAKECAABkcnMvZG93bnJldi54bWxQSwUGAAAAAAQABAD5AAAAlQMAAAAA&#10;"/>
                </v:group>
                <v:shape id="Text Box 11116" o:spid="_x0000_s1312" type="#_x0000_t202" style="position:absolute;left:4333;top:9686;width:1389;height: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qHccA&#10;AADeAAAADwAAAGRycy9kb3ducmV2LnhtbESPQWsCMRSE74X+h/AKvdWkWxBdjSKlhUJBXLeHHp+b&#10;525w87LdpLr+eyMIHoeZ+YaZLwfXiiP1wXrW8DpSIIgrbyzXGn7Kz5cJiBCRDbaeScOZAiwXjw9z&#10;zI0/cUHHbaxFgnDIUUMTY5dLGaqGHIaR74iTt/e9w5hkX0vT4ynBXSszpcbSoeW00GBH7w1Vh+2/&#10;07D65eLD/q13m2Jf2LKcKv4eH7R+fhpWMxCRhngP39pfRsObyiYZXO+kK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nqh3HAAAA3gAAAA8AAAAAAAAAAAAAAAAAmAIAAGRy&#10;cy9kb3ducmV2LnhtbFBLBQYAAAAABAAEAPUAAACMAwAAAAA=&#10;" filled="f" stroked="f">
                  <v:textbox inset="0,0,0,0">
                    <w:txbxContent>
                      <w:p w:rsidR="00862F6C" w:rsidRPr="00437D2E" w:rsidRDefault="00862F6C" w:rsidP="00D658E4">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v:textbox>
                </v:shape>
                <v:shape id="AutoShape 11117" o:spid="_x0000_s1313" type="#_x0000_t32" style="position:absolute;left:943;top:16383;width:69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m108UAAADeAAAADwAAAGRycy9kb3ducmV2LnhtbESPT2sCMRTE74V+h/AKvdWkKkVWo1SL&#10;4tU/F2+Pzevu0s3LmsTd1U9vBKHHYWZ+w8wWva1FSz5UjjV8DhQI4tyZigsNx8P6YwIiRGSDtWPS&#10;cKUAi/nrywwz4zreUbuPhUgQDhlqKGNsMilDXpLFMHANcfJ+nbcYk/SFNB67BLe1HCr1JS1WnBZK&#10;bGhVUv63v1gNO0R12sTzrV76jWmvzc+6Gx+0fn/rv6cgIvXxP/xsb42GkRpORvC4k66An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jm108UAAADeAAAADwAAAAAAAAAA&#10;AAAAAAChAgAAZHJzL2Rvd25yZXYueG1sUEsFBgAAAAAEAAQA+QAAAJMDAAAAAA==&#10;" strokeweight=".5pt">
                  <v:stroke startarrow="block"/>
                </v:shape>
                <v:shape id="AutoShape 11119" o:spid="_x0000_s1314" type="#_x0000_t32" style="position:absolute;left:2653;top:7771;width:25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k18gAAADeAAAADwAAAGRycy9kb3ducmV2LnhtbESPT2sCMRTE74V+h/CEXopmtVVka5Rt&#10;QagFD/67Pzevm+DmZbuJuv32TUHwOMzMb5jZonO1uFAbrGcFw0EGgrj02nKlYL9b9qcgQkTWWHsm&#10;Bb8UYDF/fJhhrv2VN3TZxkokCIccFZgYm1zKUBpyGAa+IU7et28dxiTbSuoWrwnuajnKsol0aDkt&#10;GGzow1B52p6dgvVq+F4cjV19bX7serws6nP1fFDqqdcVbyAidfEevrU/tYKXbDR9hf876QrI+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E+k18gAAADeAAAADwAAAAAA&#10;AAAAAAAAAAChAgAAZHJzL2Rvd25yZXYueG1sUEsFBgAAAAAEAAQA+QAAAJYDAAAAAA==&#10;"/>
                <v:group id="Group 11120" o:spid="_x0000_s1315" style="position:absolute;left:2539;top:7768;width:227;height:401"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PIO/vFAAAA3gAA&#10;AA8AAAAAAAAAAAAAAAAAqgIAAGRycy9kb3ducmV2LnhtbFBLBQYAAAAABAAEAPoAAACcAwAAAAA=&#10;">
                  <v:shape id="AutoShape 11121" o:spid="_x0000_s1316"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GfO8cAAADeAAAADwAAAGRycy9kb3ducmV2LnhtbESPQWsCMRSE74X+h/AKvZSaVVFka5St&#10;INSCB7f1/ty8bkI3L+sm6vrvG0HocZiZb5j5sneNOFMXrGcFw0EGgrjy2nKt4Ptr/ToDESKyxsYz&#10;KbhSgOXi8WGOufYX3tG5jLVIEA45KjAxtrmUoTLkMAx8S5y8H985jEl2tdQdXhLcNXKUZVPp0HJa&#10;MNjSylD1W56cgu1m+F4cjN187o52O1kXzal+2Sv1/NQXbyAi9fE/fG9/aAXjbDSbwu1Oug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0Z87xwAAAN4AAAAPAAAAAAAA&#10;AAAAAAAAAKECAABkcnMvZG93bnJldi54bWxQSwUGAAAAAAQABAD5AAAAlQMAAAAA&#10;"/>
                  <v:shape id="AutoShape 11122" o:spid="_x0000_s1317"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06oMgAAADeAAAADwAAAGRycy9kb3ducmV2LnhtbESPT2sCMRTE74V+h/CEXopmtVRla5Rt&#10;QagFD/67Pzevm+DmZbuJuv32TUHwOMzMb5jZonO1uFAbrGcFw0EGgrj02nKlYL9b9qcgQkTWWHsm&#10;Bb8UYDF/fJhhrv2VN3TZxkokCIccFZgYm1zKUBpyGAa+IU7et28dxiTbSuoWrwnuajnKsrF0aDkt&#10;GGzow1B52p6dgvVq+F4cjV19bX7s+nVZ1Ofq+aDUU68r3kBE6uI9fGt/agUv2Wg6gf876QrI+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J06oMgAAADeAAAADwAAAAAA&#10;AAAAAAAAAAChAgAAZHJzL2Rvd25yZXYueG1sUEsFBgAAAAAEAAQA+QAAAJYDAAAAAA==&#10;"/>
                </v:group>
                <v:shape id="Text Box 11123" o:spid="_x0000_s1318" type="#_x0000_t202" style="position:absolute;left:2767;top:7793;width:2111;height: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d98MA&#10;AADeAAAADwAAAGRycy9kb3ducmV2LnhtbERPz2vCMBS+C/4P4Q1202QKop1RRBwIg2GtB49vzbMN&#10;Ni+1ybT7781hsOPH93u57l0j7tQF61nD21iBIC69sVxpOBUfozmIEJENNp5Jwy8FWK+GgyVmxj84&#10;p/sxViKFcMhQQx1jm0kZypochrFviRN38Z3DmGBXSdPhI4W7Rk6UmkmHllNDjS1tayqvxx+nYXPm&#10;fGdvX9+H/JLbolgo/pxdtX596TfvICL18V/8594bDVM1mae96U66An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d98MAAADeAAAADwAAAAAAAAAAAAAAAACYAgAAZHJzL2Rv&#10;d25yZXYueG1sUEsFBgAAAAAEAAQA9QAAAIgDAAAAAA==&#10;" filled="f" stroked="f">
                  <v:textbox inset="0,0,0,0">
                    <w:txbxContent>
                      <w:p w:rsidR="00862F6C" w:rsidRPr="00437D2E" w:rsidRDefault="00862F6C" w:rsidP="00D658E4">
                        <w:pPr>
                          <w:rPr>
                            <w:rFonts w:asciiTheme="majorHAnsi" w:hAnsiTheme="majorHAnsi" w:cstheme="majorHAnsi"/>
                            <w:sz w:val="18"/>
                            <w:szCs w:val="18"/>
                          </w:rPr>
                        </w:pPr>
                        <w:r>
                          <w:rPr>
                            <w:rFonts w:asciiTheme="majorHAnsi" w:hAnsiTheme="majorHAnsi" w:cstheme="majorHAnsi"/>
                            <w:sz w:val="18"/>
                            <w:szCs w:val="18"/>
                          </w:rPr>
                          <w:t xml:space="preserve">t &gt; </w:t>
                        </w:r>
                        <w:r w:rsidRPr="00437D2E">
                          <w:rPr>
                            <w:rFonts w:asciiTheme="majorHAnsi" w:hAnsiTheme="majorHAnsi" w:cstheme="majorHAnsi"/>
                            <w:sz w:val="18"/>
                            <w:szCs w:val="18"/>
                          </w:rPr>
                          <w:t>tvac2</w:t>
                        </w:r>
                        <w:r>
                          <w:rPr>
                            <w:rFonts w:asciiTheme="majorHAnsi" w:hAnsiTheme="majorHAnsi" w:cstheme="majorHAnsi"/>
                            <w:sz w:val="18"/>
                            <w:szCs w:val="18"/>
                          </w:rPr>
                          <w:t xml:space="preserve"> &amp; PT580 &gt;</w:t>
                        </w:r>
                        <w:r w:rsidRPr="00437D2E">
                          <w:rPr>
                            <w:rFonts w:asciiTheme="majorHAnsi" w:hAnsiTheme="majorHAnsi" w:cstheme="majorHAnsi"/>
                            <w:sz w:val="18"/>
                            <w:szCs w:val="18"/>
                          </w:rPr>
                          <w:t xml:space="preserve"> </w:t>
                        </w:r>
                        <w:r>
                          <w:rPr>
                            <w:rFonts w:asciiTheme="majorHAnsi" w:hAnsiTheme="majorHAnsi" w:cstheme="majorHAnsi"/>
                            <w:sz w:val="18"/>
                            <w:szCs w:val="18"/>
                          </w:rPr>
                          <w:t>Pvac</w:t>
                        </w:r>
                      </w:p>
                      <w:p w:rsidR="00862F6C" w:rsidRPr="00437D2E" w:rsidRDefault="00862F6C" w:rsidP="00D658E4">
                        <w:pPr>
                          <w:rPr>
                            <w:rFonts w:asciiTheme="majorHAnsi" w:hAnsiTheme="majorHAnsi" w:cstheme="majorHAnsi"/>
                            <w:sz w:val="18"/>
                            <w:szCs w:val="18"/>
                          </w:rPr>
                        </w:pPr>
                      </w:p>
                    </w:txbxContent>
                  </v:textbox>
                </v:shape>
                <v:shape id="AutoShape 11124" o:spid="_x0000_s1319" type="#_x0000_t32" style="position:absolute;left:5536;top:10759;width:20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4LScgAAADeAAAADwAAAGRycy9kb3ducmV2LnhtbESPT2sCMRTE74V+h/CEXopmtVR0a5Rt&#10;QagFD/67Pzevm+DmZbuJuv32TUHwOMzMb5jZonO1uFAbrGcFw0EGgrj02nKlYL9b9icgQkTWWHsm&#10;Bb8UYDF/fJhhrv2VN3TZxkokCIccFZgYm1zKUBpyGAa+IU7et28dxiTbSuoWrwnuajnKsrF0aDkt&#10;GGzow1B52p6dgvVq+F4cjV19bX7s+nVZ1Ofq+aDUU68r3kBE6uI9fGt/agUv2Wgyhf876QrI+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k4LScgAAADeAAAADwAAAAAA&#10;AAAAAAAAAAChAgAAZHJzL2Rvd25yZXYueG1sUEsFBgAAAAAEAAQA+QAAAJYDAAAAAA==&#10;"/>
                <v:shape id="Text Box 11125" o:spid="_x0000_s1320" type="#_x0000_t202" style="position:absolute;left:5565;top:10773;width:2121;height: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HLMUA&#10;AADeAAAADwAAAGRycy9kb3ducmV2LnhtbESPzWoCMRSF90LfIdxCd5rUgujUKCIKBaF0HBcur5Pr&#10;THByM05SHd++WRRcHs4f33zZu0bcqAvWs4b3kQJBXHpjudJwKLbDKYgQkQ02nknDgwIsFy+DOWbG&#10;3zmn2z5WIo1wyFBDHWObSRnKmhyGkW+Jk3f2ncOYZFdJ0+E9jbtGjpWaSIeW00ONLa1rKi/7X6dh&#10;deR8Y6/fp5/8nNuimCneTS5av732q08Qkfr4DP+3v4yGDzWeJYCEk1B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4AcsxQAAAN4AAAAPAAAAAAAAAAAAAAAAAJgCAABkcnMv&#10;ZG93bnJldi54bWxQSwUGAAAAAAQABAD1AAAAigMAAAAA&#10;" filled="f" stroked="f">
                  <v:textbox inset="0,0,0,0">
                    <w:txbxContent>
                      <w:p w:rsidR="00862F6C" w:rsidRPr="00437D2E" w:rsidRDefault="00862F6C" w:rsidP="00D658E4">
                        <w:pPr>
                          <w:rPr>
                            <w:rFonts w:asciiTheme="majorHAnsi" w:hAnsiTheme="majorHAnsi" w:cstheme="majorHAnsi"/>
                            <w:sz w:val="18"/>
                            <w:szCs w:val="18"/>
                          </w:rPr>
                        </w:pPr>
                        <w:r w:rsidRPr="00437D2E">
                          <w:rPr>
                            <w:rFonts w:asciiTheme="majorHAnsi" w:hAnsiTheme="majorHAnsi" w:cstheme="majorHAnsi"/>
                            <w:sz w:val="18"/>
                            <w:szCs w:val="18"/>
                          </w:rPr>
                          <w:t>t &gt; tp2</w:t>
                        </w:r>
                        <w:r w:rsidRPr="00933992">
                          <w:rPr>
                            <w:rFonts w:asciiTheme="majorHAnsi" w:hAnsiTheme="majorHAnsi" w:cstheme="majorHAnsi"/>
                            <w:sz w:val="18"/>
                            <w:szCs w:val="18"/>
                          </w:rPr>
                          <w:t xml:space="preserve"> </w:t>
                        </w:r>
                        <w:r>
                          <w:rPr>
                            <w:rFonts w:asciiTheme="majorHAnsi" w:hAnsiTheme="majorHAnsi" w:cstheme="majorHAnsi"/>
                            <w:sz w:val="18"/>
                            <w:szCs w:val="18"/>
                          </w:rPr>
                          <w:t xml:space="preserve">&amp; PT580&lt;P He </w:t>
                        </w:r>
                      </w:p>
                      <w:p w:rsidR="00862F6C" w:rsidRPr="00437D2E" w:rsidRDefault="00862F6C" w:rsidP="00D658E4">
                        <w:pPr>
                          <w:rPr>
                            <w:rFonts w:asciiTheme="majorHAnsi" w:hAnsiTheme="majorHAnsi" w:cstheme="majorHAnsi"/>
                            <w:sz w:val="18"/>
                            <w:szCs w:val="18"/>
                          </w:rPr>
                        </w:pPr>
                      </w:p>
                    </w:txbxContent>
                  </v:textbox>
                </v:shape>
                <v:shape id="AutoShape 11126" o:spid="_x0000_s1321" type="#_x0000_t32" style="position:absolute;left:3793;top:6857;width:731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dWgcQAAADeAAAADwAAAGRycy9kb3ducmV2LnhtbESPUWvCMBSF3wf+h3CFva1p65CtGkUE&#10;YextnT/g0lybanNTmmjjv18EYY+Hc853OOtttL240eg7xwqKLAdB3Djdcavg+Ht4+wDhA7LG3jEp&#10;uJOH7Wb2ssZKu4l/6FaHViQI+woVmBCGSkrfGLLoMzcQJ+/kRoshybGVesQpwW0vyzxfSosdpwWD&#10;A+0NNZf6ahWUpojvhzMOi+86XspT3S5dMyn1Oo+7FYhAMfyHn+0vrWCRl58FPO6kK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11aBxAAAAN4AAAAPAAAAAAAAAAAA&#10;AAAAAKECAABkcnMvZG93bnJldi54bWxQSwUGAAAAAAQABAD5AAAAkgMAAAAA&#10;" strokeweight=".5pt">
                  <v:stroke endarrow="block"/>
                </v:shape>
                <v:shape id="Text Box 11127" o:spid="_x0000_s1322" type="#_x0000_t202" style="position:absolute;left:3997;top:9213;width:1855;height: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cr58UA&#10;AADeAAAADwAAAGRycy9kb3ducmV2LnhtbESPW2sCMRSE3wv9D+EU+lazTUHq1ihaEJS+eKPPh83Z&#10;i25OliSu679vBKGPw8x8w0zng21FTz40jjW8jzIQxIUzDVcajofV2yeIEJENto5Jw40CzGfPT1PM&#10;jbvyjvp9rESCcMhRQx1jl0sZiposhpHriJNXOm8xJukraTxeE9y2UmXZWFpsOC3U2NF3TcV5f7Ea&#10;Dv0yrHenODGbcinVT7lVv36h9evLsPgCEWmI/+FHe200fGRqouB+J10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ByvnxQAAAN4AAAAPAAAAAAAAAAAAAAAAAJgCAABkcnMv&#10;ZG93bnJldi54bWxQSwUGAAAAAAQABAD1AAAAigMAAAAA&#10;">
                  <v:textbox inset="0,0,0,0">
                    <w:txbxContent>
                      <w:p w:rsidR="00862F6C" w:rsidRPr="00437D2E" w:rsidRDefault="00862F6C" w:rsidP="00D658E4">
                        <w:pPr>
                          <w:ind w:left="57"/>
                          <w:jc w:val="center"/>
                          <w:rPr>
                            <w:rFonts w:asciiTheme="majorHAnsi" w:hAnsiTheme="majorHAnsi" w:cstheme="majorHAnsi"/>
                            <w:sz w:val="18"/>
                            <w:szCs w:val="18"/>
                          </w:rPr>
                        </w:pPr>
                        <w:r>
                          <w:rPr>
                            <w:rFonts w:asciiTheme="majorHAnsi" w:hAnsiTheme="majorHAnsi" w:cstheme="majorHAnsi"/>
                            <w:sz w:val="18"/>
                            <w:szCs w:val="18"/>
                          </w:rPr>
                          <w:t>High level</w:t>
                        </w:r>
                        <w:r w:rsidRPr="00437D2E">
                          <w:rPr>
                            <w:rFonts w:asciiTheme="majorHAnsi" w:hAnsiTheme="majorHAnsi" w:cstheme="majorHAnsi"/>
                            <w:sz w:val="18"/>
                            <w:szCs w:val="18"/>
                          </w:rPr>
                          <w:t xml:space="preserve"> vacuum alarm</w:t>
                        </w:r>
                      </w:p>
                    </w:txbxContent>
                  </v:textbox>
                </v:shape>
                <v:shape id="Text Box 11128" o:spid="_x0000_s1323" type="#_x0000_t202" style="position:absolute;left:4034;top:6616;width:2402;height: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KZW8YA&#10;AADeAAAADwAAAGRycy9kb3ducmV2LnhtbESPQWsCMRSE70L/Q3hCb5qoIHVrFCkVCkJx3R56fN08&#10;d4Obl+0m6vrvG6HgcZiZb5jluneNuFAXrGcNk7ECQVx6Y7nS8FVsRy8gQkQ22HgmDTcKsF49DZaY&#10;GX/lnC6HWIkE4ZChhjrGNpMylDU5DGPfEifv6DuHMcmukqbDa4K7Rk6VmkuHltNCjS291VSeDmen&#10;YfPN+bv9/fzZ58fcFsVC8W5+0vp52G9eQUTq4yP83/4wGmZqupjB/U66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KZW8YAAADeAAAADwAAAAAAAAAAAAAAAACYAgAAZHJz&#10;L2Rvd25yZXYueG1sUEsFBgAAAAAEAAQA9QAAAIsDAAAAAA==&#10;" filled="f" stroked="f">
                  <v:textbox inset="0,0,0,0">
                    <w:txbxContent>
                      <w:p w:rsidR="00862F6C" w:rsidRPr="001D36DB" w:rsidRDefault="00862F6C" w:rsidP="00D658E4">
                        <w:pPr>
                          <w:rPr>
                            <w:rFonts w:asciiTheme="majorHAnsi" w:hAnsiTheme="majorHAnsi" w:cstheme="majorHAnsi"/>
                            <w:sz w:val="18"/>
                            <w:szCs w:val="18"/>
                            <w:lang w:val="fr-FR"/>
                          </w:rPr>
                        </w:pPr>
                        <w:r>
                          <w:rPr>
                            <w:rFonts w:asciiTheme="majorHAnsi" w:hAnsiTheme="majorHAnsi" w:cstheme="majorHAnsi"/>
                            <w:sz w:val="18"/>
                            <w:szCs w:val="18"/>
                            <w:lang w:val="fr-FR"/>
                          </w:rPr>
                          <w:t>P090 running</w:t>
                        </w:r>
                      </w:p>
                    </w:txbxContent>
                  </v:textbox>
                </v:shape>
                <v:group id="Group 11129" o:spid="_x0000_s1324" style="position:absolute;left:3569;top:6437;width:227;height:573"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V0IvccAAADe&#10;AAAADwAAAAAAAAAAAAAAAACqAgAAZHJzL2Rvd25yZXYueG1sUEsFBgAAAAAEAAQA+gAAAJ4DAAAA&#10;AA==&#10;">
                  <v:shape id="AutoShape 11130" o:spid="_x0000_s1325"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qXkccAAADeAAAADwAAAGRycy9kb3ducmV2LnhtbESPQWsCMRSE70L/Q3iFXkSzWiztapRt&#10;QagFD1p7f26em+DmZbuJuv77RhB6HGbmG2a26FwtztQG61nBaJiBIC69tlwp2H0vB68gQkTWWHsm&#10;BVcKsJg/9GaYa3/hDZ23sRIJwiFHBSbGJpcylIYchqFviJN38K3DmGRbSd3iJcFdLcdZ9iIdWk4L&#10;Bhv6MFQetyenYL0avRd7Y1dfm1+7niyL+lT1f5R6euyKKYhIXfwP39ufWsFzNn6bwO1OugJy/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2peRxwAAAN4AAAAPAAAAAAAA&#10;AAAAAAAAAKECAABkcnMvZG93bnJldi54bWxQSwUGAAAAAAQABAD5AAAAlQMAAAAA&#10;"/>
                  <v:shape id="AutoShape 11131" o:spid="_x0000_s1326"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gJ5scAAADeAAAADwAAAGRycy9kb3ducmV2LnhtbESPQWsCMRSE74X+h/AKXopmVSq6Ncq2&#10;IGjBg1bvz83rJnTzst1EXf99UxB6HGbmG2a+7FwtLtQG61nBcJCBIC69tlwpOHyu+lMQISJrrD2T&#10;ghsFWC4eH+aYa3/lHV32sRIJwiFHBSbGJpcylIYchoFviJP35VuHMcm2krrFa4K7Wo6ybCIdWk4L&#10;Bht6N1R+789OwXYzfCtOxm4+dj92+7Iq6nP1fFSq99QVryAidfE/fG+vtYJxNppN4O9OugJy8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CAnmxwAAAN4AAAAPAAAAAAAA&#10;AAAAAAAAAKECAABkcnMvZG93bnJldi54bWxQSwUGAAAAAAQABAD5AAAAlQMAAAAA&#10;"/>
                </v:group>
                <v:shape id="AutoShape 11132" o:spid="_x0000_s1327" type="#_x0000_t32" style="position:absolute;left:3679;top:7484;width:0;height:2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SsfcgAAADeAAAADwAAAGRycy9kb3ducmV2LnhtbESPT2sCMRTE70K/Q3iFXkSzWlrt1ijb&#10;glAFD/67v25eN6Gbl+0m6vbbG6HQ4zAzv2Fmi87V4kxtsJ4VjIYZCOLSa8uVgsN+OZiCCBFZY+2Z&#10;FPxSgMX8rjfDXPsLb+m8i5VIEA45KjAxNrmUoTTkMAx9Q5y8L986jEm2ldQtXhLc1XKcZc/SoeW0&#10;YLChd0Pl9+7kFGxWo7fi09jVevtjN0/Loj5V/aNSD/dd8QoiUhf/w3/tD63gMRu/TOB2J10BOb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USsfcgAAADeAAAADwAAAAAA&#10;AAAAAAAAAAChAgAAZHJzL2Rvd25yZXYueG1sUEsFBgAAAAAEAAQA+QAAAJYDAAAAAA==&#10;"/>
                <v:shape id="Text Box 11133" o:spid="_x0000_s1328" type="#_x0000_t202" style="position:absolute;left:2737;top:8660;width:1498;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YLKsMA&#10;AADeAAAADwAAAGRycy9kb3ducmV2LnhtbERPz2vCMBS+C/sfwhvspskciHZGEVEYCGO1Hjw+m2cb&#10;bF5qk2n975fDwOPH93u+7F0jbtQF61nD+0iBIC69sVxpOBTb4RREiMgGG8+k4UEBlouXwRwz4++c&#10;020fK5FCOGSooY6xzaQMZU0Ow8i3xIk7+85hTLCrpOnwnsJdI8dKTaRDy6mhxpbWNZWX/a/TsDpy&#10;vrHX79NPfs5tUcwU7yYXrd9e+9UniEh9fIr/3V9Gw4caz9LedCddAb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YLKsMAAADeAAAADwAAAAAAAAAAAAAAAACYAgAAZHJzL2Rv&#10;d25yZXYueG1sUEsFBgAAAAAEAAQA9QAAAIgDAAAAAA==&#10;" filled="f" stroked="f">
                  <v:textbox inset="0,0,0,0">
                    <w:txbxContent>
                      <w:p w:rsidR="00862F6C" w:rsidRPr="00437D2E" w:rsidRDefault="00862F6C" w:rsidP="00D658E4">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v:textbox>
                </v:shape>
                <v:shape id="Text Box 11137" o:spid="_x0000_s1329" type="#_x0000_t202" style="position:absolute;left:3299;top:10321;width:301;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fRSccA&#10;AADeAAAADwAAAGRycy9kb3ducmV2LnhtbESPzYvCMBTE7wv+D+EJe1k0tQuyVqP4sQsedg9+4PnR&#10;PNti81KSaOt/bwRhj8PM/IaZLTpTixs5X1lWMBomIIhzqysuFBwPP4MvED4ga6wtk4I7eVjMe28z&#10;zLRteUe3fShEhLDPUEEZQpNJ6fOSDPqhbYijd7bOYIjSFVI7bCPc1DJNkrE0WHFcKLGhdUn5ZX81&#10;CsYbd213vP7YHL9/8a8p0tPqflLqvd8tpyACdeE//GpvtYLPJJ1M4HknXg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n0UnHAAAA3gAAAA8AAAAAAAAAAAAAAAAAmAIAAGRy&#10;cy9kb3ducmV2LnhtbFBLBQYAAAAABAAEAPUAAACMAwAAAAA=&#10;" stroked="f">
                  <v:textbox inset="0,0,0,0">
                    <w:txbxContent>
                      <w:p w:rsidR="00862F6C" w:rsidRPr="00E46DCC" w:rsidRDefault="00862F6C" w:rsidP="00D658E4">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v:textbox>
                </v:shape>
                <v:shape id="AutoShape 11138" o:spid="_x0000_s1330" type="#_x0000_t32" style="position:absolute;left:2697;top:10116;width:0;height:2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auE8YAAADeAAAADwAAAGRycy9kb3ducmV2LnhtbESPzWoCMRSF94W+Q7iFboomVioyGmVa&#10;EKrgQlv318l1Ejq5mU6iTt/eLAouD+ePb77sfSMu1EUXWMNoqEAQV8E4rjV8f60GUxAxIRtsApOG&#10;P4qwXDw+zLEw4co7uuxTLfIIxwI12JTaQspYWfIYh6Elzt4pdB5Tll0tTYfXPO4b+arURHp0nB8s&#10;tvRhqfrZn72G7Xr0Xh6tW292v277tiqbc/1y0Pr5qS9nIBL16R7+b38aDWM1Vhkg42QU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hGrhPGAAAA3gAAAA8AAAAAAAAA&#10;AAAAAAAAoQIAAGRycy9kb3ducmV2LnhtbFBLBQYAAAAABAAEAPkAAACUAwAAAAA=&#10;"/>
                <v:shape id="AutoShape 11139" o:spid="_x0000_s1331" type="#_x0000_t32" style="position:absolute;left:1607;top:10313;width:35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oLiMcAAADeAAAADwAAAGRycy9kb3ducmV2LnhtbESPQUsDMRSE74L/ITzBi7TJWhRZm5ZV&#10;KNhCD632/ty8bkI3L+smbdd/bwpCj8PMfMNM54NvxYn66AJrKMYKBHEdjONGw9fnYvQCIiZkg21g&#10;0vBLEeaz25spliaceUOnbWpEhnAsUYNNqSuljLUlj3EcOuLs7UPvMWXZN9L0eM5w38pHpZ6lR8d5&#10;wWJH75bqw/boNayXxVv1bd1ytflx66dF1R6bh53W93dD9Qoi0ZCu4f/2h9EwURNVwOVOvg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CguIxwAAAN4AAAAPAAAAAAAA&#10;AAAAAAAAAKECAABkcnMvZG93bnJldi54bWxQSwUGAAAAAAQABAD5AAAAlQMAAAAA&#10;"/>
                <v:group id="Group 11143" o:spid="_x0000_s1332" style="position:absolute;left:1494;top:10303;width:227;height:373"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E69IxgAAAN4A&#10;AAAPAAAAAAAAAAAAAAAAAKoCAABkcnMvZG93bnJldi54bWxQSwUGAAAAAAQABAD6AAAAnQMAAAAA&#10;">
                  <v:shape id="AutoShape 11144" o:spid="_x0000_s1333"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QwZMQAAADeAAAADwAAAGRycy9kb3ducmV2LnhtbERPy2oCMRTdF/oP4Qpuima0KDI1yrQg&#10;1IILH93fTm4nwcnNdBJ1/HtTEOSsDufFmS87V4sztcF6VjAaZiCIS68tVwoO+9VgBiJEZI21Z1Jw&#10;pQDLxfPTHHPtL7yl8y5WIpVwyFGBibHJpQylIYdh6BvipP361mFMtK2kbvGSyl0tx1k2lQ4tpwWD&#10;DX0YKo+7k1OwWY/eix9j11/bP7uZrIr6VL18K9XvdcUbiEhdfJjv6U+t4DVLgP876QrIx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lDBkxAAAAN4AAAAPAAAAAAAAAAAA&#10;AAAAAKECAABkcnMvZG93bnJldi54bWxQSwUGAAAAAAQABAD5AAAAkgMAAAAA&#10;"/>
                  <v:shape id="AutoShape 11145" o:spid="_x0000_s1334"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2oEMcAAADeAAAADwAAAGRycy9kb3ducmV2LnhtbESPQWsCMRSE70L/Q3hCL1ITqy1la5Rt&#10;QVDBg7a9v25eN8HNy3YTdf33TaHQ4zAz3zDzZe8bcaYuusAaJmMFgrgKxnGt4f1tdfcEIiZkg01g&#10;0nClCMvFzWCOhQkX3tP5kGqRIRwL1GBTagspY2XJYxyHljh7X6HzmLLsamk6vGS4b+S9Uo/So+O8&#10;YLGlV0vV8XDyGnabyUv5ad1mu/92u4dV2Zzq0YfWt8O+fAaRqE//4b/22miYqqmawe+dfAX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fagQxwAAAN4AAAAPAAAAAAAA&#10;AAAAAAAAAKECAABkcnMvZG93bnJldi54bWxQSwUGAAAAAAQABAD5AAAAlQMAAAAA&#10;"/>
                </v:group>
                <v:shape id="Text Box 11146" o:spid="_x0000_s1335" type="#_x0000_t202" style="position:absolute;left:1786;top:10367;width:324;height: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w+rscA&#10;AADeAAAADwAAAGRycy9kb3ducmV2LnhtbESPQWsCMRSE70L/Q3iF3jSpUtGtUURaKBSk63rw+Nw8&#10;d4Obl+0m1e2/b4SCx2FmvmEWq9414kJdsJ41PI8UCOLSG8uVhn3xPpyBCBHZYOOZNPxSgNXyYbDA&#10;zPgr53TZxUokCIcMNdQxtpmUoazJYRj5ljh5J985jEl2lTQdXhPcNXKs1FQ6tJwWamxpU1N53v04&#10;DesD52/2e3v8yk+5LYq54s/pWeunx379CiJSH+/h//aH0TBRE/UCt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8Pq7HAAAA3gAAAA8AAAAAAAAAAAAAAAAAmAIAAGRy&#10;cy9kb3ducmV2LnhtbFBLBQYAAAAABAAEAPUAAACMAwAAAAA=&#10;" filled="f" stroked="f">
                  <v:textbox inset="0,0,0,0">
                    <w:txbxContent>
                      <w:p w:rsidR="00862F6C" w:rsidRPr="00E46DCC" w:rsidRDefault="00862F6C" w:rsidP="00D658E4">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v:textbox>
                </v:shape>
                <v:shape id="Text Box 11147" o:spid="_x0000_s1336" type="#_x0000_t202" style="position:absolute;left:1803;top:9562;width:1855;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e3/sYA&#10;AADeAAAADwAAAGRycy9kb3ducmV2LnhtbESPW2sCMRSE3wv9D+EU+laTriB1axQtCBZf6oU+HzZn&#10;L7o5WZK4rv/eCIU+DjPzDTNbDLYVPfnQONbwPlIgiAtnGq40HA/rtw8QISIbbB2ThhsFWMyfn2aY&#10;G3flHfX7WIkE4ZCjhjrGLpcyFDVZDCPXESevdN5iTNJX0ni8JrhtZabURFpsOC3U2NFXTcV5f7Ea&#10;Dv0qbHanODXf5Upm2/In+/VLrV9fhuUniEhD/A//tTdGw1iN1QQed9IV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e3/sYAAADeAAAADwAAAAAAAAAAAAAAAACYAgAAZHJz&#10;L2Rvd25yZXYueG1sUEsFBgAAAAAEAAQA9QAAAIsDAAAAAA==&#10;">
                  <v:textbox inset="0,0,0,0">
                    <w:txbxContent>
                      <w:p w:rsidR="00862F6C" w:rsidRPr="005061CB" w:rsidRDefault="00862F6C" w:rsidP="00D658E4">
                        <w:pPr>
                          <w:spacing w:before="40"/>
                          <w:ind w:firstLine="142"/>
                          <w:jc w:val="center"/>
                          <w:rPr>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 xml:space="preserve">want to </w:t>
                        </w:r>
                        <w:r>
                          <w:rPr>
                            <w:rFonts w:asciiTheme="majorHAnsi" w:hAnsiTheme="majorHAnsi" w:cstheme="majorHAnsi"/>
                            <w:sz w:val="18"/>
                            <w:szCs w:val="18"/>
                          </w:rPr>
                          <w:t>sto</w:t>
                        </w:r>
                        <w:r w:rsidRPr="00730ECB">
                          <w:rPr>
                            <w:rFonts w:asciiTheme="majorHAnsi" w:hAnsiTheme="majorHAnsi" w:cstheme="majorHAnsi"/>
                            <w:sz w:val="18"/>
                            <w:szCs w:val="18"/>
                          </w:rPr>
                          <w:t xml:space="preserve">p </w:t>
                        </w:r>
                        <w:r>
                          <w:rPr>
                            <w:rFonts w:asciiTheme="majorHAnsi" w:hAnsiTheme="majorHAnsi" w:cstheme="majorHAnsi"/>
                            <w:sz w:val="18"/>
                            <w:szCs w:val="18"/>
                          </w:rPr>
                          <w:t>the conditioning</w:t>
                        </w:r>
                        <w:r w:rsidRPr="002F4637">
                          <w:rPr>
                            <w:rFonts w:asciiTheme="majorHAnsi" w:hAnsiTheme="majorHAnsi" w:cstheme="majorHAnsi"/>
                            <w:sz w:val="18"/>
                            <w:szCs w:val="18"/>
                          </w:rPr>
                          <w:t>?“</w:t>
                        </w:r>
                      </w:p>
                    </w:txbxContent>
                  </v:textbox>
                </v:shape>
                <v:shape id="Text Box 11152" o:spid="_x0000_s1337" type="#_x0000_t202" style="position:absolute;left:1056;top:10639;width:1440;height: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sSZcYA&#10;AADeAAAADwAAAGRycy9kb3ducmV2LnhtbESPW2sCMRSE3wv9D+EU+laTrtDqahQtFCx9qRd8PmzO&#10;XnRzsiTpuv33jSD4OMzMN8x8OdhW9ORD41jD60iBIC6cabjScNh/vkxAhIhssHVMGv4owHLx+DDH&#10;3LgLb6nfxUokCIccNdQxdrmUoajJYhi5jjh5pfMWY5K+ksbjJcFtKzOl3qTFhtNCjR191FScd79W&#10;w75fh832FKfmq1zL7Lv8yY5+pfXz07CagYg0xHv41t4YDWM1Vu9wvZOu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sSZcYAAADeAAAADwAAAAAAAAAAAAAAAACYAgAAZHJz&#10;L2Rvd25yZXYueG1sUEsFBgAAAAAEAAQA9QAAAIsDAAAAAA==&#10;">
                  <v:textbox inset="0,0,0,0">
                    <w:txbxContent>
                      <w:p w:rsidR="00862F6C" w:rsidRPr="00730ECB" w:rsidRDefault="00862F6C" w:rsidP="00D658E4">
                        <w:pPr>
                          <w:spacing w:before="40"/>
                          <w:ind w:firstLine="142"/>
                          <w:jc w:val="center"/>
                          <w:rPr>
                            <w:rFonts w:asciiTheme="majorHAnsi" w:hAnsiTheme="majorHAnsi" w:cstheme="majorHAnsi"/>
                            <w:sz w:val="18"/>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want to keep lines u</w:t>
                        </w:r>
                        <w:r w:rsidRPr="002F4637">
                          <w:rPr>
                            <w:rFonts w:asciiTheme="majorHAnsi" w:hAnsiTheme="majorHAnsi" w:cstheme="majorHAnsi"/>
                            <w:sz w:val="18"/>
                            <w:szCs w:val="18"/>
                          </w:rPr>
                          <w:t xml:space="preserve">nder </w:t>
                        </w:r>
                        <w:r>
                          <w:rPr>
                            <w:rFonts w:asciiTheme="majorHAnsi" w:hAnsiTheme="majorHAnsi" w:cstheme="majorHAnsi"/>
                            <w:sz w:val="18"/>
                            <w:szCs w:val="18"/>
                          </w:rPr>
                          <w:t>vacuum?</w:t>
                        </w:r>
                        <w:r w:rsidRPr="002F4637">
                          <w:rPr>
                            <w:rFonts w:asciiTheme="majorHAnsi" w:hAnsiTheme="majorHAnsi" w:cstheme="majorHAnsi"/>
                            <w:sz w:val="18"/>
                            <w:szCs w:val="18"/>
                          </w:rPr>
                          <w:t>“</w:t>
                        </w:r>
                      </w:p>
                      <w:p w:rsidR="00862F6C" w:rsidRPr="005061CB" w:rsidRDefault="00862F6C" w:rsidP="00D658E4">
                        <w:pPr>
                          <w:rPr>
                            <w:szCs w:val="18"/>
                          </w:rPr>
                        </w:pPr>
                      </w:p>
                    </w:txbxContent>
                  </v:textbox>
                </v:shape>
                <v:shape id="AutoShape 11154" o:spid="_x0000_s1338" type="#_x0000_t32" style="position:absolute;left:1544;top:11435;width:0;height:2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CiFcQAAADeAAAADwAAAGRycy9kb3ducmV2LnhtbERPTWsCMRC9F/ofwhR6KZpYqchqlG1B&#10;qIIHbb2Pm3ETuplsN1G3/94cCh4f73u+7H0jLtRFF1jDaKhAEFfBOK41fH+tBlMQMSEbbAKThj+K&#10;sFw8PsyxMOHKO7rsUy1yCMcCNdiU2kLKWFnyGIehJc7cKXQeU4ZdLU2H1xzuG/mq1ER6dJwbLLb0&#10;Yan62Z+9hu169F4erVtvdr9u+7Yqm3P9ctD6+akvZyAS9eku/nd/Gg1jNVZ5b76Tr4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MKIVxAAAAN4AAAAPAAAAAAAAAAAA&#10;AAAAAKECAABkcnMvZG93bnJldi54bWxQSwUGAAAAAAQABAD5AAAAkgMAAAAA&#10;"/>
                <v:shape id="AutoShape 11155" o:spid="_x0000_s1339" type="#_x0000_t32" style="position:absolute;left:1240;top:11643;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wHjscAAADeAAAADwAAAGRycy9kb3ducmV2LnhtbESPQWsCMRSE70L/Q3hCL1ITK5Z2a5Rt&#10;QVDBg7a9v25eN8HNy3YTdf33TaHQ4zAz3zDzZe8bcaYuusAaJmMFgrgKxnGt4f1tdfcIIiZkg01g&#10;0nClCMvFzWCOhQkX3tP5kGqRIRwL1GBTagspY2XJYxyHljh7X6HzmLLsamk6vGS4b+S9Ug/So+O8&#10;YLGlV0vV8XDyGnabyUv5ad1mu/92u9mqbE716EPr22FfPoNI1Kf/8F97bTRM1VQ9we+dfAX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fAeOxwAAAN4AAAAPAAAAAAAA&#10;AAAAAAAAAKECAABkcnMvZG93bnJldi54bWxQSwUGAAAAAAQABAD5AAAAlQMAAAAA&#10;"/>
                <v:shape id="Text Box 11159" o:spid="_x0000_s1340" type="#_x0000_t202" style="position:absolute;left:1292;top:12541;width:34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IL68UA&#10;AADeAAAADwAAAGRycy9kb3ducmV2LnhtbESPzWoCMRSF94W+Q7gFdzVRQerUKCIKQqE4jguXt5Pr&#10;THByM06iTt++WQhdHs4f33zZu0bcqQvWs4bRUIEgLr2xXGk4Ftv3DxAhIhtsPJOGXwqwXLy+zDEz&#10;/sE53Q+xEmmEQ4Ya6hjbTMpQ1uQwDH1LnLyz7xzGJLtKmg4fadw1cqzUVDq0nB5qbGldU3k53JyG&#10;1Ynzjb1+/+zzc26LYqb4a3rRevDWrz5BROrjf/jZ3hkNEzUZJYCEk1B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0gvrxQAAAN4AAAAPAAAAAAAAAAAAAAAAAJgCAABkcnMv&#10;ZG93bnJldi54bWxQSwUGAAAAAAQABAD1AAAAigMAAAAA&#10;" filled="f" stroked="f">
                  <v:textbox inset="0,0,0,0">
                    <w:txbxContent>
                      <w:p w:rsidR="00862F6C" w:rsidRPr="00E46DCC" w:rsidRDefault="00862F6C" w:rsidP="00D658E4">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v:textbox>
                </v:shape>
                <v:shape id="AutoShape 11160" o:spid="_x0000_s1341" type="#_x0000_t32" style="position:absolute;left:5129;top:9954;width:1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a4u8YAAADeAAAADwAAAGRycy9kb3ducmV2LnhtbESPS2vDMBCE74X8B7GB3BrJCTTBjRJK&#10;HrSHXPI49LhYa8vUWhlLTpx/XxUKOQ4z8w2z2gyuETfqQu1ZQzZVIIgLb2quNFwvh9cliBCRDTae&#10;ScODAmzWo5cV5sbf+US3c6xEgnDIUYONsc2lDIUlh2HqW+Lklb5zGJPsKmk6vCe4a+RMqTfpsOa0&#10;YLGlraXi59w7DbvHsfjsVVvZRbk/9YtShuy71HoyHj7eQUQa4jP83/4yGuZqnmXwdydd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32uLvGAAAA3gAAAA8AAAAAAAAA&#10;AAAAAAAAoQIAAGRycy9kb3ducmV2LnhtbFBLBQYAAAAABAAEAPkAAACUAwAAAAA=&#10;" strokeweight=".5pt">
                  <v:stroke startarrow="block"/>
                </v:shape>
                <v:shape id="AutoShape 11161" o:spid="_x0000_s1342" type="#_x0000_t32" style="position:absolute;left:5128;top:9963;width:1;height: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EDIscAAADeAAAADwAAAGRycy9kb3ducmV2LnhtbESPQWsCMRSE70L/Q3gFL6LZVSqyNcq2&#10;IGjBg7a9v25eN6Gbl+0m6vrvTaHgcZiZb5jluneNOFMXrGcF+SQDQVx5bblW8PG+GS9AhIissfFM&#10;Cq4UYL16GCyx0P7CBzofYy0ShEOBCkyMbSFlqAw5DBPfEifv23cOY5JdLXWHlwR3jZxm2Vw6tJwW&#10;DLb0aqj6OZ6cgv0ufym/jN29HX7t/mlTNqd69KnU8LEvn0FE6uM9/N/eagWzbJZP4e9OugJyd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AQMixwAAAN4AAAAPAAAAAAAA&#10;AAAAAAAAAKECAABkcnMvZG93bnJldi54bWxQSwUGAAAAAAQABAD5AAAAlQMAAAAA&#10;"/>
                <v:group id="Group 11162" o:spid="_x0000_s1343" style="position:absolute;left:4107;top:8838;width:227;height:381" coordorigin="7322,9810" coordsize="14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hpwOxgAAAN4A&#10;AAAPAAAAAAAAAAAAAAAAAKoCAABkcnMvZG93bnJldi54bWxQSwUGAAAAAAQABAD6AAAAnQMAAAAA&#10;">
                  <v:shape id="AutoShape 11163" o:spid="_x0000_s1344" type="#_x0000_t32" style="position:absolute;left:7397;top:9810;width:0;height: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Q+zcgAAADeAAAADwAAAGRycy9kb3ducmV2LnhtbESPQWsCMRSE70L/Q3hCL6LZra3I1ijb&#10;glALHrR6f25eN8HNy3YTdfvvm0Khx2FmvmEWq9414kpdsJ4V5JMMBHHlteVaweFjPZ6DCBFZY+OZ&#10;FHxTgNXybrDAQvsb7+i6j7VIEA4FKjAxtoWUoTLkMEx8S5y8T985jEl2tdQd3hLcNfIhy2bSoeW0&#10;YLClV0PVeX9xCrab/KU8Gbt5333Z7dO6bC716KjU/bAvn0FE6uN/+K/9phVMs2n+CL930hW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qQ+zcgAAADeAAAADwAAAAAA&#10;AAAAAAAAAAChAgAAZHJzL2Rvd25yZXYueG1sUEsFBgAAAAAEAAQA+QAAAJYDAAAAAA==&#10;"/>
                  <v:shape id="AutoShape 11164" o:spid="_x0000_s1345" type="#_x0000_t32" style="position:absolute;left:7322;top:9952;width:1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ibVscAAADeAAAADwAAAGRycy9kb3ducmV2LnhtbESPQWsCMRSE70L/Q3gFL6LZVSyyNcpW&#10;ELTgQdveXzevm9DNy7qJuv77plDocZiZb5jluneNuFIXrGcF+SQDQVx5bblW8P62HS9AhIissfFM&#10;Cu4UYL16GCyx0P7GR7qeYi0ShEOBCkyMbSFlqAw5DBPfEifvy3cOY5JdLXWHtwR3jZxm2ZN0aDkt&#10;GGxpY6j6Pl2cgsM+fyk/jd2/Hs/2MN+WzaUefSg1fOzLZxCR+vgf/mvvtIJZNsvn8HsnXQG5+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6JtWxwAAAN4AAAAPAAAAAAAA&#10;AAAAAAAAAKECAABkcnMvZG93bnJldi54bWxQSwUGAAAAAAQABAD5AAAAlQMAAAAA&#10;"/>
                </v:group>
                <v:group id="Group 11167" o:spid="_x0000_s1346" style="position:absolute;left:6838;top:8840;width:227;height:1915" coordorigin="7322,9810" coordsize="146,12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98T+WxgAAAN4A&#10;AAAPAAAAAAAAAAAAAAAAAKoCAABkcnMvZG93bnJldi54bWxQSwUGAAAAAAQABAD6AAAAnQMAAAAA&#10;">
                  <v:shape id="AutoShape 11168" o:spid="_x0000_s1347" type="#_x0000_t32" style="position:absolute;left:7397;top:9810;width:0;height:12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agusgAAADeAAAADwAAAGRycy9kb3ducmV2LnhtbESPQWsCMRSE70L/Q3hCL6LZrbTK1ijb&#10;glALHrR6f25eN8HNy3YTdfvvm0Khx2FmvmEWq9414kpdsJ4V5JMMBHHlteVaweFjPZ6DCBFZY+OZ&#10;FHxTgNXybrDAQvsb7+i6j7VIEA4FKjAxtoWUoTLkMEx8S5y8T985jEl2tdQd3hLcNfIhy56kQ8tp&#10;wWBLr4aq8/7iFGw3+Ut5Mnbzvvuy28d12Vzq0VGp+2FfPoOI1Mf/8F/7TSuYZtN8Br930hW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nagusgAAADeAAAADwAAAAAA&#10;AAAAAAAAAAChAgAAZHJzL2Rvd25yZXYueG1sUEsFBgAAAAAEAAQA+QAAAJYDAAAAAA==&#10;"/>
                  <v:shape id="AutoShape 11169" o:spid="_x0000_s1348" type="#_x0000_t32" style="position:absolute;left:7322;top:9952;width:1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0yMQAAADeAAAADwAAAGRycy9kb3ducmV2LnhtbERPy2oCMRTdC/5DuIVuRDNTqcholLEg&#10;1IILH93fTq6T0MnNdBJ1+vfNouDycN7Lde8acaMuWM8K8kkGgrjy2nKt4HzajucgQkTW2HgmBb8U&#10;YL0aDpZYaH/nA92OsRYphEOBCkyMbSFlqAw5DBPfEifu4juHMcGulrrDewp3jXzJspl0aDk1GGzp&#10;zVD1fbw6Bftdvim/jN19HH7s/nVbNtd69KnU81NfLkBE6uND/O9+1wqm2TRPe9OddAX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6TTIxAAAAN4AAAAPAAAAAAAAAAAA&#10;AAAAAKECAABkcnMvZG93bnJldi54bWxQSwUGAAAAAAQABAD5AAAAkgMAAAAA&#10;"/>
                </v:group>
                <v:group id="Group 11170" o:spid="_x0000_s1349" style="position:absolute;left:6543;top:10086;width:3312;height:505" coordorigin="4545,9567" coordsize="411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G6r5McAAADe&#10;AAAADwAAAAAAAAAAAAAAAACqAgAAZHJzL2Rvd25yZXYueG1sUEsFBgAAAAAEAAQA+gAAAJ4DAAAA&#10;AA==&#10;">
                  <v:rect id="Rectangle 11171" o:spid="_x0000_s1350" style="position:absolute;left:4545;top:9567;width:196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ee38cA&#10;AADeAAAADwAAAGRycy9kb3ducmV2LnhtbESPTWvCQBCG7wX/wzJCb3WjtkWiq5SCUFoqNop4HLJj&#10;Es3Ohuw2xv76zqHQ48v7xbNY9a5WHbWh8mxgPEpAEefeVlwY2O/WDzNQISJbrD2TgRsFWC0HdwtM&#10;rb/yF3VZLJSMcEjRQBljk2od8pIchpFviMU7+dZhFNkW2rZ4lXFX60mSPGuHFctDiQ29lpRfsm8n&#10;v4/Neb9536w/bz+HLmw/jtnTyRtzP+xf5qAi9fE//Nd+swamyXQiAIIjK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Xnt/HAAAA3gAAAA8AAAAAAAAAAAAAAAAAmAIAAGRy&#10;cy9kb3ducmV2LnhtbFBLBQYAAAAABAAEAPUAAACMAwAAAAA=&#10;">
                    <v:textbox inset="0,0,0,0">
                      <w:txbxContent>
                        <w:p w:rsidR="00862F6C" w:rsidRPr="00437D2E" w:rsidRDefault="00862F6C" w:rsidP="00D658E4">
                          <w:pPr>
                            <w:spacing w:before="40"/>
                            <w:jc w:val="center"/>
                            <w:rPr>
                              <w:rFonts w:asciiTheme="majorHAnsi" w:hAnsiTheme="majorHAnsi" w:cstheme="majorHAnsi"/>
                              <w:sz w:val="18"/>
                              <w:szCs w:val="18"/>
                            </w:rPr>
                          </w:pPr>
                          <w:r w:rsidRPr="00437D2E">
                            <w:rPr>
                              <w:rFonts w:asciiTheme="majorHAnsi" w:hAnsiTheme="majorHAnsi" w:cstheme="majorHAnsi"/>
                              <w:sz w:val="18"/>
                              <w:szCs w:val="18"/>
                            </w:rPr>
                            <w:t>Flushing with</w:t>
                          </w:r>
                        </w:p>
                        <w:p w:rsidR="00862F6C" w:rsidRPr="00437D2E" w:rsidRDefault="00862F6C" w:rsidP="00D658E4">
                          <w:pPr>
                            <w:jc w:val="center"/>
                            <w:rPr>
                              <w:rFonts w:asciiTheme="majorHAnsi" w:hAnsiTheme="majorHAnsi" w:cstheme="majorHAnsi"/>
                              <w:sz w:val="18"/>
                              <w:szCs w:val="18"/>
                            </w:rPr>
                          </w:pPr>
                          <w:r w:rsidRPr="00437D2E">
                            <w:rPr>
                              <w:rFonts w:asciiTheme="majorHAnsi" w:hAnsiTheme="majorHAnsi" w:cstheme="majorHAnsi"/>
                              <w:sz w:val="18"/>
                              <w:szCs w:val="18"/>
                            </w:rPr>
                            <w:t>GHe</w:t>
                          </w:r>
                        </w:p>
                        <w:p w:rsidR="00862F6C" w:rsidRPr="00437D2E" w:rsidRDefault="00862F6C" w:rsidP="00D658E4">
                          <w:pPr>
                            <w:rPr>
                              <w:rFonts w:asciiTheme="majorHAnsi" w:hAnsiTheme="majorHAnsi" w:cstheme="majorHAnsi"/>
                              <w:sz w:val="18"/>
                              <w:szCs w:val="18"/>
                            </w:rPr>
                          </w:pPr>
                        </w:p>
                      </w:txbxContent>
                    </v:textbox>
                  </v:rect>
                  <v:shape id="Text Box 11172" o:spid="_x0000_s1351" type="#_x0000_t202" style="position:absolute;left:6505;top:9567;width:215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tz6sUA&#10;AADeAAAADwAAAGRycy9kb3ducmV2LnhtbESPT2sCMRTE7wW/Q3iCt5p1BWlXo6ggKL1ULZ4fm7d/&#10;dPOyJHFdv30jFHocZuY3zGLVm0Z05HxtWcFknIAgzq2uuVTwc969f4DwAVljY5kUPMnDajl4W2Cm&#10;7YOP1J1CKSKEfYYKqhDaTEqfV2TQj21LHL3COoMhSldK7fAR4aaRaZLMpMGa40KFLW0rym+nu1Fw&#10;7jZ+f7yGT30oNjL9Kr7Ti1srNRr26zmIQH34D/+191rBNJmmE3jdiV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3PqxQAAAN4AAAAPAAAAAAAAAAAAAAAAAJgCAABkcnMv&#10;ZG93bnJldi54bWxQSwUGAAAAAAQABAD1AAAAigMAAAAA&#10;">
                    <v:textbox inset="0,0,0,0">
                      <w:txbxContent>
                        <w:p w:rsidR="00862F6C" w:rsidRDefault="00862F6C" w:rsidP="00D658E4">
                          <w:pPr>
                            <w:ind w:left="57"/>
                            <w:rPr>
                              <w:rFonts w:asciiTheme="majorHAnsi" w:hAnsiTheme="majorHAnsi" w:cstheme="majorHAnsi"/>
                              <w:sz w:val="18"/>
                              <w:szCs w:val="18"/>
                            </w:rPr>
                          </w:pPr>
                          <w:r>
                            <w:rPr>
                              <w:rFonts w:asciiTheme="majorHAnsi" w:hAnsiTheme="majorHAnsi" w:cstheme="majorHAnsi"/>
                              <w:sz w:val="18"/>
                              <w:szCs w:val="18"/>
                            </w:rPr>
                            <w:t>Open FV092 &amp; FV600</w:t>
                          </w:r>
                        </w:p>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Delay tp2</w:t>
                          </w:r>
                        </w:p>
                        <w:p w:rsidR="00862F6C" w:rsidRPr="00437D2E" w:rsidRDefault="00862F6C" w:rsidP="00D658E4">
                          <w:pPr>
                            <w:rPr>
                              <w:rFonts w:asciiTheme="majorHAnsi" w:hAnsiTheme="majorHAnsi" w:cstheme="majorHAnsi"/>
                              <w:sz w:val="18"/>
                              <w:szCs w:val="18"/>
                            </w:rPr>
                          </w:pPr>
                        </w:p>
                      </w:txbxContent>
                    </v:textbox>
                  </v:shape>
                </v:group>
                <v:group id="Group 11173" o:spid="_x0000_s1352" style="position:absolute;left:7524;top:10755;width:227;height:397"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pvMoxgAAAN4A&#10;AAAPAAAAAAAAAAAAAAAAAKoCAABkcnMvZG93bnJldi54bWxQSwUGAAAAAAQABAD6AAAAnQMAAAAA&#10;">
                  <v:shape id="AutoShape 11174" o:spid="_x0000_s1353"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FsBMcAAADeAAAADwAAAGRycy9kb3ducmV2LnhtbESPQWsCMRSE70L/Q3gFL6JZXVpkNcq2&#10;IGjBg7ben5vnJnTzst1E3f77plDocZiZb5jluneNuFEXrGcF00kGgrjy2nKt4ON9M56DCBFZY+OZ&#10;FHxTgPXqYbDEQvs7H+h2jLVIEA4FKjAxtoWUoTLkMEx8S5y8i+8cxiS7WuoO7wnuGjnLsmfp0HJa&#10;MNjSq6Hq83h1Cva76Ut5Nnb3dviy+6dN2Vzr0Ump4WNfLkBE6uN/+K+91QryLJ/l8HsnXQG5+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IWwExwAAAN4AAAAPAAAAAAAA&#10;AAAAAAAAAKECAABkcnMvZG93bnJldi54bWxQSwUGAAAAAAQABAD5AAAAlQMAAAAA&#10;"/>
                  <v:shape id="AutoShape 11175" o:spid="_x0000_s1354"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j0cMcAAADeAAAADwAAAGRycy9kb3ducmV2LnhtbESPQWsCMRSE70L/Q3iFXkSzalvKapRt&#10;QagFD1p7f26em+DmZbuJuv33RhB6HGbmG2a26FwtztQG61nBaJiBIC69tlwp2H0vB28gQkTWWHsm&#10;BX8UYDF/6M0w1/7CGzpvYyUShEOOCkyMTS5lKA05DEPfECfv4FuHMcm2krrFS4K7Wo6z7FU6tJwW&#10;DDb0Yag8bk9OwXo1ei/2xq6+Nr92/bIs6lPV/1Hq6bErpiAidfE/fG9/agWTbDJ+htuddAXk/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yPRwxwAAAN4AAAAPAAAAAAAA&#10;AAAAAAAAAKECAABkcnMvZG93bnJldi54bWxQSwUGAAAAAAQABAD5AAAAlQMAAAAA&#10;"/>
                </v:group>
                <v:shape id="Text Box 11177" o:spid="_x0000_s1355" type="#_x0000_t202" style="position:absolute;left:3934;top:5550;width:3848;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dNscA&#10;AADeAAAADwAAAGRycy9kb3ducmV2LnhtbESPQWvCQBSE74L/YXlCL6KbRhSJrtJqCx7sISqeH9nX&#10;JDT7NuyuJv57t1DocZiZb5j1tjeNuJPztWUFr9MEBHFhdc2lgsv5c7IE4QOyxsYyKXiQh+1mOFhj&#10;pm3HOd1PoRQRwj5DBVUIbSalLyoy6Ke2JY7et3UGQ5SulNphF+GmkWmSLKTBmuNChS3tKip+Tjej&#10;YLF3ty7n3Xh/+TjiV1um1/fHVamXUf+2AhGoD//hv/ZBK5gls3QOv3fiFZCb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0HTbHAAAA3gAAAA8AAAAAAAAAAAAAAAAAmAIAAGRy&#10;cy9kb3ducmV2LnhtbFBLBQYAAAAABAAEAPUAAACMAwAAAAA=&#10;" stroked="f">
                  <v:textbox inset="0,0,0,0">
                    <w:txbxContent>
                      <w:p w:rsidR="00862F6C" w:rsidRPr="00437D2E" w:rsidRDefault="00862F6C" w:rsidP="00D658E4">
                        <w:pPr>
                          <w:rPr>
                            <w:rFonts w:asciiTheme="majorHAnsi" w:hAnsiTheme="majorHAnsi" w:cstheme="majorHAnsi"/>
                            <w:sz w:val="18"/>
                            <w:szCs w:val="18"/>
                          </w:rPr>
                        </w:pPr>
                        <w:r w:rsidRPr="00437D2E">
                          <w:rPr>
                            <w:rFonts w:asciiTheme="majorHAnsi" w:hAnsiTheme="majorHAnsi" w:cstheme="majorHAnsi"/>
                            <w:sz w:val="18"/>
                            <w:szCs w:val="18"/>
                          </w:rPr>
                          <w:t xml:space="preserve">t &gt; </w:t>
                        </w:r>
                        <w:r>
                          <w:rPr>
                            <w:rFonts w:asciiTheme="majorHAnsi" w:hAnsiTheme="majorHAnsi" w:cstheme="majorHAnsi"/>
                            <w:sz w:val="18"/>
                            <w:szCs w:val="18"/>
                          </w:rPr>
                          <w:t>t</w:t>
                        </w:r>
                        <w:r w:rsidRPr="00437D2E">
                          <w:rPr>
                            <w:rFonts w:asciiTheme="majorHAnsi" w:hAnsiTheme="majorHAnsi" w:cstheme="majorHAnsi"/>
                            <w:sz w:val="18"/>
                            <w:szCs w:val="18"/>
                          </w:rPr>
                          <w:t xml:space="preserve">starting &amp; (CV-He-liquefier &amp; CV590) closed </w:t>
                        </w:r>
                      </w:p>
                    </w:txbxContent>
                  </v:textbox>
                </v:shape>
                <v:group id="Group 11178" o:spid="_x0000_s1356" style="position:absolute;left:3613;top:5492;width:227;height:425" coordorigin="4042,6426" coordsize="296,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nfUrxgAAAN4A&#10;AAAPAAAAAAAAAAAAAAAAAKoCAABkcnMvZG93bnJldi54bWxQSwUGAAAAAAQABAD6AAAAnQMAAAAA&#10;">
                  <v:shape id="AutoShape 11179" o:spid="_x0000_s1357" type="#_x0000_t32" style="position:absolute;left:4194;top:6426;width:0;height:4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pqB8cAAADeAAAADwAAAGRycy9kb3ducmV2LnhtbESPT2sCMRTE70K/Q3iFXkSzKv3DapRt&#10;QagFD1p7f26em+DmZbuJuv32RhB6HGbmN8xs0blanKkN1rOC0TADQVx6bblSsPteDt5AhIissfZM&#10;Cv4owGL+0Jthrv2FN3TexkokCIccFZgYm1zKUBpyGIa+IU7ewbcOY5JtJXWLlwR3tRxn2Yt0aDkt&#10;GGzow1B53J6cgvVq9F7sjV19bX7t+nlZ1Keq/6PU02NXTEFE6uJ/+N7+1Aom2WT8Crc76QrI+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GmoHxwAAAN4AAAAPAAAAAAAA&#10;AAAAAAAAAKECAABkcnMvZG93bnJldi54bWxQSwUGAAAAAAQABAD5AAAAlQMAAAAA&#10;"/>
                  <v:shape id="AutoShape 11180" o:spid="_x0000_s1358" type="#_x0000_t32" style="position:absolute;left:4042;top:6602;width:2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X+dcUAAADeAAAADwAAAGRycy9kb3ducmV2LnhtbERPz2vCMBS+D/wfwhN2GTNV2ZCuqdSB&#10;MAcedO7+1jybYPNSm6jdf78cBh4/vt/FcnCtuFIfrGcF00kGgrj22nKj4PC1fl6ACBFZY+uZFPxS&#10;gGU5eigw1/7GO7ruYyNSCIccFZgYu1zKUBtyGCa+I07c0fcOY4J9I3WPtxTuWjnLslfp0HJqMNjR&#10;u6H6tL84BdvNdFX9GLv53J3t9mVdtZfm6Vupx/FQvYGINMS7+N/9oRXMs/ks7U130hWQ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YX+dcUAAADeAAAADwAAAAAAAAAA&#10;AAAAAAChAgAAZHJzL2Rvd25yZXYueG1sUEsFBgAAAAAEAAQA+QAAAJMDAAAAAA==&#10;"/>
                </v:group>
                <v:shape id="Text Box 11181" o:spid="_x0000_s1359" type="#_x0000_t202" style="position:absolute;left:4373;top:12420;width:1855;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1/7MUA&#10;AADeAAAADwAAAGRycy9kb3ducmV2LnhtbESPT2sCMRTE7wW/Q3iCt5p1BamrUVQQlF6qlp4fm7d/&#10;dPOyJHFdv30jFHocZuY3zHLdm0Z05HxtWcFknIAgzq2uuVTwfdm/f4DwAVljY5kUPMnDejV4W2Km&#10;7YNP1J1DKSKEfYYKqhDaTEqfV2TQj21LHL3COoMhSldK7fAR4aaRaZLMpMGa40KFLe0qym/nu1Fw&#10;6bb+cLqGuT4WW5l+Fl/pj9soNRr2mwWIQH34D/+1D1rBNJmmc3jdiV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X/sxQAAAN4AAAAPAAAAAAAAAAAAAAAAAJgCAABkcnMv&#10;ZG93bnJldi54bWxQSwUGAAAAAAQABAD1AAAAigMAAAAA&#10;">
                  <v:textbox inset="0,0,0,0">
                    <w:txbxContent>
                      <w:p w:rsidR="00862F6C" w:rsidRPr="00843ECC" w:rsidRDefault="00862F6C" w:rsidP="00D658E4">
                        <w:pPr>
                          <w:spacing w:before="40"/>
                          <w:jc w:val="center"/>
                          <w:rPr>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 xml:space="preserve">want to </w:t>
                        </w:r>
                        <w:r w:rsidRPr="002F4637">
                          <w:rPr>
                            <w:rFonts w:asciiTheme="majorHAnsi" w:hAnsiTheme="majorHAnsi" w:cstheme="majorHAnsi"/>
                            <w:sz w:val="18"/>
                            <w:szCs w:val="18"/>
                          </w:rPr>
                          <w:t>sto</w:t>
                        </w:r>
                        <w:r w:rsidRPr="00730ECB">
                          <w:rPr>
                            <w:rFonts w:asciiTheme="majorHAnsi" w:hAnsiTheme="majorHAnsi" w:cstheme="majorHAnsi"/>
                            <w:sz w:val="18"/>
                            <w:szCs w:val="18"/>
                          </w:rPr>
                          <w:t xml:space="preserve">p </w:t>
                        </w:r>
                        <w:r w:rsidRPr="002F4637">
                          <w:rPr>
                            <w:rFonts w:asciiTheme="majorHAnsi" w:hAnsiTheme="majorHAnsi" w:cstheme="majorHAnsi"/>
                            <w:sz w:val="18"/>
                            <w:szCs w:val="18"/>
                          </w:rPr>
                          <w:t>the conditioning?“</w:t>
                        </w:r>
                      </w:p>
                    </w:txbxContent>
                  </v:textbox>
                </v:shape>
                <v:shape id="Text Box 11182" o:spid="_x0000_s1360" type="#_x0000_t202" style="position:absolute;left:6010;top:13211;width:301;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oc8YA&#10;AADeAAAADwAAAGRycy9kb3ducmV2LnhtbESPy2rDMBBF94X+g5hCNyWRa4MJTpTQJi100S6chKwH&#10;a2KbWCMjKX78fbUodHm5L85mN5lODOR8a1nB6zIBQVxZ3XKt4Hz6XKxA+ICssbNMCmbysNs+Pmyw&#10;0HbkkoZjqEUcYV+ggiaEvpDSVw0Z9EvbE0fvap3BEKWrpXY4xnHTyTRJcmmw5fjQYE/7hqrb8W4U&#10;5Ad3H0vevxzOH9/409fp5X2+KPX8NL2tQQSawn/4r/2lFWRJlkWAiBNR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ooc8YAAADeAAAADwAAAAAAAAAAAAAAAACYAgAAZHJz&#10;L2Rvd25yZXYueG1sUEsFBgAAAAAEAAQA9QAAAIsDAAAAAA==&#10;" stroked="f">
                  <v:textbox inset="0,0,0,0">
                    <w:txbxContent>
                      <w:p w:rsidR="00862F6C" w:rsidRPr="00E46DCC" w:rsidRDefault="00862F6C" w:rsidP="00D658E4">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v:textbox>
                </v:shape>
                <v:shape id="AutoShape 11183" o:spid="_x0000_s1361" type="#_x0000_t32" style="position:absolute;left:5609;top:12974;width:0;height:24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bBNcgAAADeAAAADwAAAGRycy9kb3ducmV2LnhtbESPQWsCMRSE70L/Q3iFXqRmt0ulbI2y&#10;FoRa8KC299fN6yZ087Juoq7/3hQKHoeZ+YaZLQbXihP1wXpWkE8yEMS115YbBZ/71eMLiBCRNbae&#10;ScGFAizmd6MZltqfeUunXWxEgnAoUYGJsSulDLUhh2HiO+Lk/fjeYUyyb6Tu8ZzgrpVPWTaVDi2n&#10;BYMdvRmqf3dHp2CzzpfVt7Hrj+3Bbp5XVXtsxl9KPdwP1SuISEO8hf/b71pBkRVFDn930hWQ8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WbBNcgAAADeAAAADwAAAAAA&#10;AAAAAAAAAAChAgAAZHJzL2Rvd25yZXYueG1sUEsFBgAAAAAEAAQA+QAAAJYDAAAAAA==&#10;"/>
                <v:shape id="AutoShape 11184" o:spid="_x0000_s1362" type="#_x0000_t32" style="position:absolute;left:5594;top:13216;width:21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RfQscAAADeAAAADwAAAGRycy9kb3ducmV2LnhtbESPQWsCMRSE70L/Q3gFL6JZXVpkNcq2&#10;IGjBg7ben5vnJnTzst1E3f77plDocZiZb5jluneNuFEXrGcF00kGgrjy2nKt4ON9M56DCBFZY+OZ&#10;FHxTgPXqYbDEQvs7H+h2jLVIEA4FKjAxtoWUoTLkMEx8S5y8i+8cxiS7WuoO7wnuGjnLsmfp0HJa&#10;MNjSq6Hq83h1Cva76Ut5Nnb3dviy+6dN2Vzr0Ump4WNfLkBE6uN/+K+91QryLM9n8HsnXQG5+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tF9CxwAAAN4AAAAPAAAAAAAA&#10;AAAAAAAAAKECAABkcnMvZG93bnJldi54bWxQSwUGAAAAAAQABAD5AAAAlQMAAAAA&#10;"/>
                <v:shape id="Text Box 11191" o:spid="_x0000_s1363" type="#_x0000_t202" style="position:absolute;left:5627;top:13668;width:324;height: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J/McA&#10;AADeAAAADwAAAGRycy9kb3ducmV2LnhtbESPQWsCMRSE70L/Q3gFb5rogrSrUaQoCIXSdXvo8XXz&#10;3A1uXrabqNt/3xQKHoeZ+YZZbQbXiiv1wXrWMJsqEMSVN5ZrDR/lfvIEIkRkg61n0vBDATbrh9EK&#10;c+NvXND1GGuRIBxy1NDE2OVShqohh2HqO+LknXzvMCbZ19L0eEtw18q5Ugvp0HJaaLCjl4aq8/Hi&#10;NGw/udjZ77ev9+JU2LJ8Vvy6OGs9fhy2SxCRhngP/7cPRkOmsiyDvzvpCs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yfzHAAAA3gAAAA8AAAAAAAAAAAAAAAAAmAIAAGRy&#10;cy9kb3ducmV2LnhtbFBLBQYAAAAABAAEAPUAAACMAwAAAAA=&#10;" filled="f" stroked="f">
                  <v:textbox inset="0,0,0,0">
                    <w:txbxContent>
                      <w:p w:rsidR="00862F6C" w:rsidRPr="00E46DCC" w:rsidRDefault="00862F6C" w:rsidP="00D658E4">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v:textbox>
                </v:shape>
                <v:shape id="AutoShape 11204" o:spid="_x0000_s1364" type="#_x0000_t32" style="position:absolute;left:11078;top:12714;width:0;height:5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7r3cUAAADeAAAADwAAAGRycy9kb3ducmV2LnhtbESPQWsCMRSE74X+h/AK3mpiV6RsjaIV&#10;pVe1l94em+fu4uZlTeLu6q9vCgWPw8x8w8yXg21ERz7UjjVMxgoEceFMzaWG7+P29R1EiMgGG8ek&#10;4UYBlovnpznmxvW8p+4QS5EgHHLUUMXY5lKGoiKLYexa4uSdnLcYk/SlNB77BLeNfFNqJi3WnBYq&#10;bOmzouJ8uFoNe0T1s4uXe7P2O9Pd2s22nx61Hr0Mqw8QkYb4CP+3v4yGTGXZFP7upCs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I7r3cUAAADeAAAADwAAAAAAAAAA&#10;AAAAAAChAgAAZHJzL2Rvd25yZXYueG1sUEsFBgAAAAAEAAQA+QAAAJMDAAAAAA==&#10;" strokeweight=".5pt">
                  <v:stroke startarrow="block"/>
                </v:shape>
                <v:shape id="AutoShape 11205" o:spid="_x0000_s1365" type="#_x0000_t32" style="position:absolute;left:1230;top:15483;width:58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3HNscAAADeAAAADwAAAGRycy9kb3ducmV2LnhtbESPQWsCMRSE74X+h/AKXopmdbHIapRt&#10;QdCCB229PzfPTejmZbuJuv77plDocZiZb5jFqneNuFIXrGcF41EGgrjy2nKt4PNjPZyBCBFZY+OZ&#10;FNwpwGr5+LDAQvsb7+l6iLVIEA4FKjAxtoWUoTLkMIx8S5y8s+8cxiS7WuoObwnuGjnJshfp0HJa&#10;MNjSm6Hq63BxCnbb8Wt5Mnb7vv+2u+m6bC7181GpwVNfzkFE6uN/+K+90QryLM+n8HsnX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Xcc2xwAAAN4AAAAPAAAAAAAA&#10;AAAAAAAAAKECAABkcnMvZG93bnJldi54bWxQSwUGAAAAAAQABAD5AAAAlQMAAAAA&#10;"/>
                <v:shape id="Text Box 11206" o:spid="_x0000_s1366" type="#_x0000_t202" style="position:absolute;left:6807;top:11836;width:2335;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JqZMYA&#10;AADeAAAADwAAAGRycy9kb3ducmV2LnhtbESPQUvEMBSE74L/ITzBm020ULRuuiyiIAiL3Xrw+Gze&#10;tqHNS23ibv33G0HY4zAz3zCr9eJGcaA5WM8abjMFgrj1xnKn4aN5ubkHESKywdEzafilAOvq8mKF&#10;pfFHrumwi51IEA4lauhjnEopQ9uTw5D5iTh5ez87jEnOnTQzHhPcjfJOqUI6tJwWepzoqad22P04&#10;DZtPrp/t9/brvd7XtmkeFL8Vg9bXV8vmEUSkJZ7D/+1XoyFXeV7A3510BWR1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8JqZMYAAADeAAAADwAAAAAAAAAAAAAAAACYAgAAZHJz&#10;L2Rvd25yZXYueG1sUEsFBgAAAAAEAAQA9QAAAIsDAAAAAA==&#10;" filled="f" stroked="f">
                  <v:textbox inset="0,0,0,0">
                    <w:txbxContent>
                      <w:p w:rsidR="00862F6C" w:rsidRPr="00437D2E" w:rsidRDefault="00862F6C" w:rsidP="00D658E4">
                        <w:pPr>
                          <w:rPr>
                            <w:rFonts w:asciiTheme="majorHAnsi" w:hAnsiTheme="majorHAnsi" w:cstheme="majorHAnsi"/>
                            <w:sz w:val="18"/>
                            <w:szCs w:val="18"/>
                          </w:rPr>
                        </w:pPr>
                        <w:r w:rsidRPr="00437D2E">
                          <w:rPr>
                            <w:rFonts w:asciiTheme="majorHAnsi" w:hAnsiTheme="majorHAnsi" w:cstheme="majorHAnsi"/>
                            <w:sz w:val="18"/>
                            <w:szCs w:val="18"/>
                          </w:rPr>
                          <w:t xml:space="preserve">PT580 </w:t>
                        </w:r>
                        <w:r>
                          <w:rPr>
                            <w:rFonts w:asciiTheme="majorHAnsi" w:hAnsiTheme="majorHAnsi" w:cstheme="majorHAnsi"/>
                            <w:sz w:val="18"/>
                            <w:szCs w:val="18"/>
                          </w:rPr>
                          <w:sym w:font="Math1" w:char="F0A3"/>
                        </w:r>
                        <w:r>
                          <w:rPr>
                            <w:rFonts w:asciiTheme="majorHAnsi" w:hAnsiTheme="majorHAnsi" w:cstheme="majorHAnsi"/>
                            <w:sz w:val="18"/>
                            <w:szCs w:val="18"/>
                          </w:rPr>
                          <w:t xml:space="preserve"> P He min </w:t>
                        </w:r>
                        <w:r w:rsidRPr="00437D2E">
                          <w:rPr>
                            <w:rFonts w:asciiTheme="majorHAnsi" w:hAnsiTheme="majorHAnsi" w:cstheme="majorHAnsi"/>
                            <w:sz w:val="18"/>
                            <w:szCs w:val="18"/>
                          </w:rPr>
                          <w:t>&amp; t</w:t>
                        </w:r>
                        <w:r>
                          <w:rPr>
                            <w:rFonts w:asciiTheme="majorHAnsi" w:hAnsiTheme="majorHAnsi" w:cstheme="majorHAnsi"/>
                            <w:sz w:val="18"/>
                            <w:szCs w:val="18"/>
                          </w:rPr>
                          <w:t xml:space="preserve"> &lt; </w:t>
                        </w:r>
                        <w:r w:rsidRPr="00437D2E">
                          <w:rPr>
                            <w:rFonts w:asciiTheme="majorHAnsi" w:hAnsiTheme="majorHAnsi" w:cstheme="majorHAnsi"/>
                            <w:sz w:val="18"/>
                            <w:szCs w:val="18"/>
                          </w:rPr>
                          <w:t>t</w:t>
                        </w:r>
                        <w:r>
                          <w:rPr>
                            <w:rFonts w:asciiTheme="majorHAnsi" w:hAnsiTheme="majorHAnsi" w:cstheme="majorHAnsi"/>
                            <w:sz w:val="18"/>
                            <w:szCs w:val="18"/>
                          </w:rPr>
                          <w:t>p</w:t>
                        </w:r>
                        <w:r w:rsidRPr="00437D2E">
                          <w:rPr>
                            <w:rFonts w:asciiTheme="majorHAnsi" w:hAnsiTheme="majorHAnsi" w:cstheme="majorHAnsi"/>
                            <w:sz w:val="18"/>
                            <w:szCs w:val="18"/>
                          </w:rPr>
                          <w:t>1</w:t>
                        </w:r>
                      </w:p>
                    </w:txbxContent>
                  </v:textbox>
                </v:shape>
                <v:shape id="AutoShape 11207" o:spid="_x0000_s1367" type="#_x0000_t32" style="position:absolute;left:6257;top:12879;width:3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x1qsYAAADeAAAADwAAAGRycy9kb3ducmV2LnhtbESPzW7CMBCE75V4B2sr9VbsNhVFAYOg&#10;FYgrPxduq3ibRI3XwXaT0KevkZB6HM3MN5r5crCN6MiH2rGGl7ECQVw4U3Op4XTcPE9BhIhssHFM&#10;Gq4UYLkYPcwxN67nPXWHWIoE4ZCjhirGNpcyFBVZDGPXEifvy3mLMUlfSuOxT3DbyFelJtJizWmh&#10;wpY+Kiq+Dz9Wwx5Rnbfx8tus/dZ01/Zz078dtX56HFYzEJGG+B++t3dGQ6ay7B1ud9IV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cdarGAAAA3gAAAA8AAAAAAAAA&#10;AAAAAAAAoQIAAGRycy9kb3ducmV2LnhtbFBLBQYAAAAABAAEAPkAAACUAwAAAAA=&#10;" strokeweight=".5pt">
                  <v:stroke startarrow="block"/>
                </v:shape>
                <v:group id="Group 11208" o:spid="_x0000_s1368" style="position:absolute;left:6486;top:12580;width:227;height:300"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XUh/FAAAA3gAA&#10;AA8AAAAAAAAAAAAAAAAAqgIAAGRycy9kb3ducmV2LnhtbFBLBQYAAAAABAAEAPoAAACcAwAAAAA=&#10;">
                  <v:shape id="AutoShape 11209" o:spid="_x0000_s1369"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DNM8gAAADeAAAADwAAAGRycy9kb3ducmV2LnhtbESPQUsDMRSE74L/ITzBi9hsXRRdm5Zt&#10;oWCFHrq29+fmuQluXtZN2q7/vikUehxm5htmMhtcKw7UB+tZwXiUgSCuvbbcKNh+LR9fQYSIrLH1&#10;TAr+KcBsenszwUL7I2/oUMVGJAiHAhWYGLtCylAbchhGviNO3o/vHcYk+0bqHo8J7lr5lGUv0qHl&#10;tGCwo4Wh+rfaOwXr1Xhefhu7+tz82fXzsmz3zcNOqfu7oXwHEWmI1/Cl/aEV5Fmev8H5TroCcno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xDNM8gAAADeAAAADwAAAAAA&#10;AAAAAAAAAAChAgAAZHJzL2Rvd25yZXYueG1sUEsFBgAAAAAEAAQA+QAAAJYDAAAAAA==&#10;"/>
                  <v:shape id="AutoShape 11210" o:spid="_x0000_s1370"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wX08YAAADeAAAADwAAAGRycy9kb3ducmV2LnhtbESPzWoCMRSF9wXfIVyhm1IzVi1lapRp&#10;QVDBhdrubye3k+DkZpxEHd/eLASXh/PHN513rhZnaoP1rGA4yEAQl15brhT87BevHyBCRNZYeyYF&#10;Vwown/Wepphrf+EtnXexEmmEQ44KTIxNLmUoDTkMA98QJ+/ftw5jkm0ldYuXNO5q+ZZl79Kh5fRg&#10;sKFvQ+Vhd3IKNqvhV/Fn7Gq9PdrNZFHUp+rlV6nnfld8gojUxUf43l5qBaNsNE4ACSeh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4sF9PGAAAA3gAAAA8AAAAAAAAA&#10;AAAAAAAAoQIAAGRycy9kb3ducmV2LnhtbFBLBQYAAAAABAAEAPkAAACUAwAAAAA=&#10;"/>
                </v:group>
                <v:shape id="Text Box 11211" o:spid="_x0000_s1371" type="#_x0000_t202" style="position:absolute;left:6245;top:12902;width:1389;height: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2BbccA&#10;AADeAAAADwAAAGRycy9kb3ducmV2LnhtbESPQWsCMRSE74X+h/AK3mpiLdKuRpGiIBRK1+2hx+fm&#10;uRvcvKybqOu/N4WCx2FmvmFmi9414kxdsJ41jIYKBHHpjeVKw0+xfn4DESKywcYzabhSgMX88WGG&#10;mfEXzum8jZVIEA4ZaqhjbDMpQ1mTwzD0LXHy9r5zGJPsKmk6vCS4a+SLUhPp0HJaqLGlj5rKw/bk&#10;NCx/OV/Z49fuO9/ntijeFX9ODloPnvrlFESkPt7D/+2N0TBW49cR/N1JV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tgW3HAAAA3gAAAA8AAAAAAAAAAAAAAAAAmAIAAGRy&#10;cy9kb3ducmV2LnhtbFBLBQYAAAAABAAEAPUAAACMAwAAAAA=&#10;" filled="f" stroked="f">
                  <v:textbox inset="0,0,0,0">
                    <w:txbxContent>
                      <w:p w:rsidR="00862F6C" w:rsidRPr="00437D2E" w:rsidRDefault="00862F6C" w:rsidP="00D658E4">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v:textbox>
                </v:shape>
                <v:shape id="Text Box 11212" o:spid="_x0000_s1372" type="#_x0000_t202" style="position:absolute;left:6421;top:12100;width:1239;height: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YIPcYA&#10;AADeAAAADwAAAGRycy9kb3ducmV2LnhtbESPW2sCMRSE3wX/QzhC3zTrWsSuRlGhYOmLl+LzYXP2&#10;0m5OliRdt/++EQQfh5n5hlltetOIjpyvLSuYThIQxLnVNZcKvi7v4wUIH5A1NpZJwR952KyHgxVm&#10;2t74RN05lCJC2GeooAqhzaT0eUUG/cS2xNErrDMYonSl1A5vEW4amSbJXBqsOS5U2NK+ovzn/GsU&#10;XLqdP5y+w5v+KHYy/SyO6dVtlXoZ9dsliEB9eIYf7YNWMEtmrync78QrI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YIPcYAAADeAAAADwAAAAAAAAAAAAAAAACYAgAAZHJz&#10;L2Rvd25yZXYueG1sUEsFBgAAAAAEAAQA9QAAAIsDAAAAAA==&#10;">
                  <v:textbox inset="0,0,0,0">
                    <w:txbxContent>
                      <w:p w:rsidR="00862F6C" w:rsidRPr="00437D2E" w:rsidRDefault="00862F6C" w:rsidP="00D658E4">
                        <w:pPr>
                          <w:ind w:firstLine="142"/>
                          <w:jc w:val="center"/>
                          <w:rPr>
                            <w:rFonts w:asciiTheme="majorHAnsi" w:hAnsiTheme="majorHAnsi" w:cstheme="majorHAnsi"/>
                            <w:sz w:val="18"/>
                            <w:szCs w:val="18"/>
                          </w:rPr>
                        </w:pPr>
                        <w:r>
                          <w:rPr>
                            <w:rFonts w:asciiTheme="majorHAnsi" w:hAnsiTheme="majorHAnsi" w:cstheme="majorHAnsi"/>
                            <w:sz w:val="18"/>
                            <w:szCs w:val="18"/>
                          </w:rPr>
                          <w:t>Low level</w:t>
                        </w:r>
                        <w:r w:rsidRPr="00437D2E">
                          <w:rPr>
                            <w:rFonts w:asciiTheme="majorHAnsi" w:hAnsiTheme="majorHAnsi" w:cstheme="majorHAnsi"/>
                            <w:sz w:val="18"/>
                            <w:szCs w:val="18"/>
                          </w:rPr>
                          <w:t xml:space="preserve"> </w:t>
                        </w:r>
                        <w:r>
                          <w:rPr>
                            <w:rFonts w:asciiTheme="majorHAnsi" w:hAnsiTheme="majorHAnsi" w:cstheme="majorHAnsi"/>
                            <w:sz w:val="18"/>
                            <w:szCs w:val="18"/>
                          </w:rPr>
                          <w:t xml:space="preserve">pressure </w:t>
                        </w:r>
                        <w:r w:rsidRPr="00437D2E">
                          <w:rPr>
                            <w:rFonts w:asciiTheme="majorHAnsi" w:hAnsiTheme="majorHAnsi" w:cstheme="majorHAnsi"/>
                            <w:sz w:val="18"/>
                            <w:szCs w:val="18"/>
                          </w:rPr>
                          <w:t>alarm</w:t>
                        </w:r>
                      </w:p>
                    </w:txbxContent>
                  </v:textbox>
                </v:shape>
                <v:group id="Group 11213" o:spid="_x0000_s1373" style="position:absolute;left:6547;top:11806;width:227;height:293" coordorigin="7322,9810" coordsize="14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jWzE8cAAADe&#10;AAAADwAAAAAAAAAAAAAAAACqAgAAZHJzL2Rvd25yZXYueG1sUEsFBgAAAAAEAAQA+gAAAJ4DAAAA&#10;AA==&#10;">
                  <v:shape id="AutoShape 11214" o:spid="_x0000_s1374" type="#_x0000_t32" style="position:absolute;left:7397;top:9810;width:0;height: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R0McAAADeAAAADwAAAGRycy9kb3ducmV2LnhtbESPQWsCMRSE74X+h/AKXopmrbaU1Sjb&#10;gqAFD1p7f26em+DmZbuJuv77RhB6HGbmG2Y671wtztQG61nBcJCBIC69tlwp2H0v+u8gQkTWWHsm&#10;BVcKMJ89Pkwx1/7CGzpvYyUShEOOCkyMTS5lKA05DAPfECfv4FuHMcm2krrFS4K7Wr5k2Zt0aDkt&#10;GGzo01B53J6cgvVq+FHsjV19bX7t+nVR1Kfq+Uep3lNXTEBE6uJ/+N5eagWjbDQew+1Oug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FxHQxwAAAN4AAAAPAAAAAAAA&#10;AAAAAAAAAKECAABkcnMvZG93bnJldi54bWxQSwUGAAAAAAQABAD5AAAAlQMAAAAA&#10;"/>
                  <v:shape id="AutoShape 11215" o:spid="_x0000_s1375" type="#_x0000_t32" style="position:absolute;left:7322;top:9952;width:1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u0S8cAAADeAAAADwAAAGRycy9kb3ducmV2LnhtbESPQWsCMRSE70L/Q3hCL6JZaxXZGmVb&#10;EGrBg1bvz83rJrh52W6ibv99UxB6HGbmG2ax6lwtrtQG61nBeJSBIC69tlwpOHyuh3MQISJrrD2T&#10;gh8KsFo+9BaYa3/jHV33sRIJwiFHBSbGJpcylIYchpFviJP35VuHMcm2krrFW4K7Wj5l2Uw6tJwW&#10;DDb0Zqg87y9OwXYzfi1Oxm4+dt92O10X9aUaHJV67HfFC4hIXfwP39vvWsEkmzxP4e9OugJy+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W7RLxwAAAN4AAAAPAAAAAAAA&#10;AAAAAAAAAKECAABkcnMvZG93bnJldi54bWxQSwUGAAAAAAQABAD5AAAAlQMAAAAA&#10;"/>
                </v:group>
                <v:shape id="AutoShape 11217" o:spid="_x0000_s1376" type="#_x0000_t32" style="position:absolute;left:8080;top:13217;width:3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kqPMgAAADeAAAADwAAAGRycy9kb3ducmV2LnhtbESPW2sCMRSE3wv9D+EU+lI0a70gW6Ns&#10;C0IVfPD2ftycbkI3J9tN1O2/bwqCj8PMfMPMFp2rxYXaYD0rGPQzEMSl15YrBYf9sjcFESKyxtoz&#10;KfilAIv548MMc+2vvKXLLlYiQTjkqMDE2ORShtKQw9D3DXHyvnzrMCbZVlK3eE1wV8vXLJtIh5bT&#10;gsGGPgyV37uzU7BZDd6Lk7Gr9fbHbsbLoj5XL0elnp+64g1EpC7ew7f2p1YwzIajCfzfSVdAzv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okqPMgAAADeAAAADwAAAAAA&#10;AAAAAAAAAAChAgAAZHJzL2Rvd25yZXYueG1sUEsFBgAAAAAEAAQA+QAAAJYDAAAAAA==&#10;"/>
                <v:shape id="AutoShape 11219" o:spid="_x0000_s1377" type="#_x0000_t85" style="position:absolute;left:7867;top:13005;width:104;height:34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usgA&#10;AADeAAAADwAAAGRycy9kb3ducmV2LnhtbESPQWvCQBSE74X+h+UVvJS6qRpbUlcRoVR6EBJ78Pia&#10;fU2C2bch+9T033cLgsdhZr5hFqvBtepMfWg8G3geJ6CIS28brgx87d+fXkEFQbbYeiYDvxRgtby/&#10;W2Bm/YVzOhdSqQjhkKGBWqTLtA5lTQ7D2HfE0fvxvUOJsq+07fES4a7VkySZa4cNx4UaO9rUVB6L&#10;kzOQHvPP/HtfpXKQ4iOctulh99gZM3oY1m+ghAa5ha/trTUwTaazF/i/E6+AX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f+6yAAAAN4AAAAPAAAAAAAAAAAAAAAAAJgCAABk&#10;cnMvZG93bnJldi54bWxQSwUGAAAAAAQABAD1AAAAjQMAAAAA&#10;" fillcolor="black [3213]" strokecolor="black [3213]" strokeweight="1pt">
                  <v:shadow on="t" opacity="22938f" offset="0"/>
                  <v:textbox inset=",7.2pt,,7.2pt"/>
                </v:shape>
                <v:group id="Group 11220" o:spid="_x0000_s1378" style="position:absolute;left:7800;top:13872;width:227;height:565"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kSFiwwAAAN4AAAAP&#10;AAAAAAAAAAAAAAAAAKoCAABkcnMvZG93bnJldi54bWxQSwUGAAAAAAQABAD6AAAAmgMAAAAA&#10;">
                  <v:shape id="AutoShape 11221" o:spid="_x0000_s1379"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a+TskAAADeAAAADwAAAGRycy9kb3ducmV2LnhtbESPT0sDMRTE74LfITzBi9hs/yi6Ni1b&#10;odAWeti23p+b5ya4eVk3abv99kYoeBxm5jfMdN67RpyoC9azguEgA0FceW25VnDYLx9fQISIrLHx&#10;TAouFGA+u72ZYq79mUs67WItEoRDjgpMjG0uZagMOQwD3xIn78t3DmOSXS11h+cEd40cZdmzdGg5&#10;LRhs6d1Q9b07OgXb9XBRfBq73pQ/dvu0LJpj/fCh1P1dX7yBiNTH//C1vdIKxtl48gp/d9IVkL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8Wvk7JAAAA3gAAAA8AAAAA&#10;AAAAAAAAAAAAoQIAAGRycy9kb3ducmV2LnhtbFBLBQYAAAAABAAEAPkAAACXAwAAAAA=&#10;"/>
                  <v:shape id="AutoShape 11222" o:spid="_x0000_s1380"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BDsUAAADeAAAADwAAAGRycy9kb3ducmV2LnhtbESPzWoCMRSF9wXfIVzBTdGMiqWMRpkK&#10;ggoutHV/ndxOQic300nU6ds3C8Hl4fzxLVadq8WN2mA9KxiPMhDEpdeWKwVfn5vhO4gQkTXWnknB&#10;HwVYLXsvC8y1v/ORbqdYiTTCIUcFJsYmlzKUhhyGkW+Ik/ftW4cxybaSusV7Gne1nGTZm3RoOT0Y&#10;bGhtqPw5XZ2Cw278UVyM3e2Pv/Yw2xT1tXo9KzXod8UcRKQuPsOP9lYrmGbTWQJIOAkF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WBDsUAAADeAAAADwAAAAAAAAAA&#10;AAAAAAChAgAAZHJzL2Rvd25yZXYueG1sUEsFBgAAAAAEAAQA+QAAAJMDAAAAAA==&#10;"/>
                </v:group>
                <v:group id="Group 11223" o:spid="_x0000_s1381" style="position:absolute;left:7806;top:11819;width:227;height:1754"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kch4ixgAAAN4A&#10;AAAPAAAAAAAAAAAAAAAAAKoCAABkcnMvZG93bnJldi54bWxQSwUGAAAAAAQABAD6AAAAnQMAAAAA&#10;">
                  <v:shape id="AutoShape 11224" o:spid="_x0000_s1382"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u64scAAADeAAAADwAAAGRycy9kb3ducmV2LnhtbESPQWsCMRSE74X+h/AKvRTNqljK1ijb&#10;glAFD27r/XXz3AQ3L9tN1O2/N4LgcZiZb5jZoneNOFEXrGcFo2EGgrjy2nKt4Od7OXgDESKyxsYz&#10;KfinAIv548MMc+3PvKVTGWuRIBxyVGBibHMpQ2XIYRj6ljh5e985jEl2tdQdnhPcNXKcZa/SoeW0&#10;YLClT0PVoTw6BZvV6KP4NXa13v7ZzXRZNMf6ZafU81NfvIOI1Md7+Nb+0gom2WQ6huuddAX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a7rixwAAAN4AAAAPAAAAAAAA&#10;AAAAAAAAAKECAABkcnMvZG93bnJldi54bWxQSwUGAAAAAAQABAD5AAAAlQMAAAAA&#10;"/>
                  <v:shape id="AutoShape 11225" o:spid="_x0000_s1383"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cfeccAAADeAAAADwAAAGRycy9kb3ducmV2LnhtbESPQWsCMRSE74X+h/AKXopmdbHIapRt&#10;QdCCB229PzfPTejmZbuJuv77plDocZiZb5jFqneNuFIXrGcF41EGgrjy2nKt4PNjPZyBCBFZY+OZ&#10;FNwpwGr5+LDAQvsb7+l6iLVIEA4FKjAxtoWUoTLkMIx8S5y8s+8cxiS7WuoObwnuGjnJshfp0HJa&#10;MNjSm6Hq63BxCnbb8Wt5Mnb7vv+2u+m6bC7181GpwVNfzkFE6uN/+K+90QryLJ/m8HsnX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Jx95xwAAAN4AAAAPAAAAAAAA&#10;AAAAAAAAAKECAABkcnMvZG93bnJldi54bWxQSwUGAAAAAAQABAD5AAAAlQMAAAAA&#10;"/>
                </v:group>
                <v:shape id="Text Box 11226" o:spid="_x0000_s1384" type="#_x0000_t202" style="position:absolute;left:8040;top:14082;width:1026;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O0KMgA&#10;AADeAAAADwAAAGRycy9kb3ducmV2LnhtbESPQUvDQBSE74L/YXlCb3ZXq8XGbEspFQRBmsaDx9fs&#10;S7I0+zZmt238964geBxm5hsmX42uE2cagvWs4W6qQBBX3lhuNHyUL7dPIEJENth5Jg3fFGC1vL7K&#10;MTP+wgWd97ERCcIhQw1tjH0mZahachimvidOXu0HhzHJoZFmwEuCu07eKzWXDi2nhRZ72rRUHfcn&#10;p2H9ycXWfr0fdkVd2LJcKH6bH7We3IzrZxCRxvgf/mu/Gg0zNXt8gN876Qr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g7QoyAAAAN4AAAAPAAAAAAAAAAAAAAAAAJgCAABk&#10;cnMvZG93bnJldi54bWxQSwUGAAAAAAQABAD1AAAAjQMAAAAA&#10;" filled="f" stroked="f">
                  <v:textbox inset="0,0,0,0">
                    <w:txbxContent>
                      <w:p w:rsidR="00862F6C" w:rsidRPr="00E46DCC" w:rsidRDefault="00862F6C" w:rsidP="00D658E4">
                        <w:pPr>
                          <w:rPr>
                            <w:rFonts w:asciiTheme="majorHAnsi" w:hAnsiTheme="majorHAnsi" w:cstheme="majorHAnsi"/>
                            <w:sz w:val="18"/>
                            <w:szCs w:val="18"/>
                            <w:lang w:val="fr-FR"/>
                          </w:rPr>
                        </w:pPr>
                        <w:r>
                          <w:rPr>
                            <w:rFonts w:asciiTheme="majorHAnsi" w:hAnsiTheme="majorHAnsi" w:cstheme="majorHAnsi"/>
                            <w:sz w:val="18"/>
                            <w:szCs w:val="18"/>
                            <w:lang w:val="fr-FR"/>
                          </w:rPr>
                          <w:t>FV600 closed</w:t>
                        </w:r>
                      </w:p>
                    </w:txbxContent>
                  </v:textbox>
                </v:shape>
                <v:shape id="Text Box 11227" o:spid="_x0000_s1385" type="#_x0000_t202" style="position:absolute;left:8098;top:15232;width:1026;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8Rs8cA&#10;AADeAAAADwAAAGRycy9kb3ducmV2LnhtbESPQWsCMRSE74X+h/AKvdWkilJXo0hpoVCQrtuDx+fm&#10;uRvcvKybVNd/b4SCx2FmvmHmy9414kRdsJ41vA4UCOLSG8uVht/i8+UNRIjIBhvPpOFCAZaLx4c5&#10;ZsafOafTJlYiQThkqKGOsc2kDGVNDsPAt8TJ2/vOYUyyq6Tp8JzgrpFDpSbSoeW0UGNL7zWVh82f&#10;07Dacv5hj+vdT77PbVFMFX9PDlo/P/WrGYhIfbyH/9tfRsNIjcZjuN1JV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PEbPHAAAA3gAAAA8AAAAAAAAAAAAAAAAAmAIAAGRy&#10;cy9kb3ducmV2LnhtbFBLBQYAAAAABAAEAPUAAACMAwAAAAA=&#10;" filled="f" stroked="f">
                  <v:textbox inset="0,0,0,0">
                    <w:txbxContent>
                      <w:p w:rsidR="00862F6C" w:rsidRPr="00E46DCC" w:rsidRDefault="00862F6C" w:rsidP="00D658E4">
                        <w:pPr>
                          <w:rPr>
                            <w:rFonts w:asciiTheme="majorHAnsi" w:hAnsiTheme="majorHAnsi" w:cstheme="majorHAnsi"/>
                            <w:sz w:val="18"/>
                            <w:szCs w:val="18"/>
                            <w:lang w:val="fr-FR"/>
                          </w:rPr>
                        </w:pPr>
                        <w:r>
                          <w:rPr>
                            <w:rFonts w:asciiTheme="majorHAnsi" w:hAnsiTheme="majorHAnsi" w:cstheme="majorHAnsi"/>
                            <w:sz w:val="18"/>
                            <w:szCs w:val="18"/>
                            <w:lang w:val="fr-FR"/>
                          </w:rPr>
                          <w:t>CV580 closed</w:t>
                        </w:r>
                      </w:p>
                    </w:txbxContent>
                  </v:textbox>
                </v:shape>
                <v:group id="Group 11228" o:spid="_x0000_s1386" style="position:absolute;left:7827;top:15027;width:227;height:565"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m4ZWxgAAAN4A&#10;AAAPAAAAAAAAAAAAAAAAAKoCAABkcnMvZG93bnJldi54bWxQSwUGAAAAAAQABAD6AAAAnQMAAAAA&#10;">
                  <v:shape id="AutoShape 11229" o:spid="_x0000_s1387"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wZescAAADeAAAADwAAAGRycy9kb3ducmV2LnhtbESPQWsCMRSE74X+h/AKXopmrdiW1Sjb&#10;gqAFD1p7f26em+DmZbuJuv77RhB6HGbmG2Y671wtztQG61nBcJCBIC69tlwp2H0v+u8gQkTWWHsm&#10;BVcKMJ89Pkwx1/7CGzpvYyUShEOOCkyMTS5lKA05DAPfECfv4FuHMcm2krrFS4K7Wr5k2at0aDkt&#10;GGzo01B53J6cgvVq+FHsjV19bX7terwo6lP1/KNU76krJiAidfE/fG8vtYJRNhq/we1Oug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HBl6xwAAAN4AAAAPAAAAAAAA&#10;AAAAAAAAAKECAABkcnMvZG93bnJldi54bWxQSwUGAAAAAAQABAD5AAAAlQMAAAAA&#10;"/>
                  <v:shape id="AutoShape 11230" o:spid="_x0000_s1388"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ONCMQAAADeAAAADwAAAGRycy9kb3ducmV2LnhtbERPTWsCMRC9F/wPYQQvRbMqlrIaZSsI&#10;KnjQ1vu4mW5CN5PtJur23zcHwePjfS9WnavFjdpgPSsYjzIQxKXXlisFX5+b4TuIEJE11p5JwR8F&#10;WC17LwvMtb/zkW6nWIkUwiFHBSbGJpcylIYchpFviBP37VuHMcG2krrFewp3tZxk2Zt0aDk1GGxo&#10;baj8OV2dgsNu/FFcjN3tj7/2MNsU9bV6PSs16HfFHESkLj7FD/dWK5hm01nam+6kKy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g40IxAAAAN4AAAAPAAAAAAAAAAAA&#10;AAAAAKECAABkcnMvZG93bnJldi54bWxQSwUGAAAAAAQABAD5AAAAkgMAAAAA&#10;"/>
                </v:group>
                <v:group id="Group 11231" o:spid="_x0000_s1389" style="position:absolute;left:7379;top:14350;width:3855;height:803" coordorigin="7518,13612" coordsize="3923,8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gQSJMcAAADe&#10;AAAADwAAAAAAAAAAAAAAAACqAgAAZHJzL2Rvd25yZXYueG1sUEsFBgAAAAAEAAQA+gAAAJ4DAAAA&#10;AA==&#10;">
                  <v:rect id="Rectangle 11232" o:spid="_x0000_s1390" style="position:absolute;left:7518;top:13612;width:1198;height: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0nH8cA&#10;AADeAAAADwAAAGRycy9kb3ducmV2LnhtbESPTWvCQBCG74X+h2UKvdVN6wcSXaUUhNKi2CjicciO&#10;SWx2NmS3MfbXdw5Cjy/vF8982btaddSGyrOB50ECijj3tuLCwH63epqCChHZYu2ZDFwpwHJxfzfH&#10;1PoLf1GXxULJCIcUDZQxNqnWIS/JYRj4hli8k28dRpFtoW2LFxl3tX5Jkol2WLE8lNjQW0n5d/bj&#10;5HfUnPebj81qff09dGH7eczGJ2/M40P/OgMVqY//4Vv73RoYJsOJAAiOoIBe/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9Jx/HAAAA3gAAAA8AAAAAAAAAAAAAAAAAmAIAAGRy&#10;cy9kb3ducmV2LnhtbFBLBQYAAAAABAAEAPUAAACMAwAAAAA=&#10;">
                    <v:textbox inset="0,0,0,0">
                      <w:txbxContent>
                        <w:p w:rsidR="00862F6C" w:rsidRPr="00437D2E" w:rsidRDefault="00862F6C" w:rsidP="00D658E4">
                          <w:pPr>
                            <w:spacing w:before="40"/>
                            <w:jc w:val="center"/>
                            <w:rPr>
                              <w:rFonts w:asciiTheme="majorHAnsi" w:hAnsiTheme="majorHAnsi" w:cstheme="majorHAnsi"/>
                              <w:sz w:val="18"/>
                              <w:szCs w:val="18"/>
                            </w:rPr>
                          </w:pPr>
                          <w:r w:rsidRPr="00437D2E">
                            <w:rPr>
                              <w:rFonts w:asciiTheme="majorHAnsi" w:hAnsiTheme="majorHAnsi" w:cstheme="majorHAnsi"/>
                              <w:sz w:val="18"/>
                              <w:szCs w:val="18"/>
                            </w:rPr>
                            <w:t>Helium conditioning stopped</w:t>
                          </w:r>
                        </w:p>
                      </w:txbxContent>
                    </v:textbox>
                  </v:rect>
                  <v:shape id="Text Box 11233" o:spid="_x0000_s1391" type="#_x0000_t202" style="position:absolute;left:8700;top:13612;width:2741;height: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HKKsUA&#10;AADeAAAADwAAAGRycy9kb3ducmV2LnhtbESPW2sCMRSE3wv+h3AE32rWFaSuRlGhoPSlXvD5sDl7&#10;0c3JkqTr+u9NodDHYWa+YZbr3jSiI+drywom4wQEcW51zaWCy/nz/QOED8gaG8uk4Eke1qvB2xIz&#10;bR98pO4UShEh7DNUUIXQZlL6vCKDfmxb4ugV1hkMUbpSaoePCDeNTJNkJg3WHBcqbGlXUX4//RgF&#10;527r98dbmOtDsZXpV/GdXt1GqdGw3yxABOrDf/ivvdcKpsl0NoHfO/EKyN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4coqxQAAAN4AAAAPAAAAAAAAAAAAAAAAAJgCAABkcnMv&#10;ZG93bnJldi54bWxQSwUGAAAAAAQABAD1AAAAigMAAAAA&#10;">
                    <v:textbox inset="0,0,0,0">
                      <w:txbxContent>
                        <w:p w:rsidR="00862F6C" w:rsidRPr="00003269" w:rsidRDefault="00862F6C" w:rsidP="00D658E4">
                          <w:pPr>
                            <w:ind w:left="57"/>
                            <w:rPr>
                              <w:rFonts w:asciiTheme="majorHAnsi" w:hAnsiTheme="majorHAnsi" w:cstheme="majorHAnsi"/>
                              <w:sz w:val="18"/>
                              <w:szCs w:val="18"/>
                            </w:rPr>
                          </w:pPr>
                          <w:r w:rsidRPr="00003269">
                            <w:rPr>
                              <w:rFonts w:asciiTheme="majorHAnsi" w:hAnsiTheme="majorHAnsi" w:cstheme="majorHAnsi"/>
                              <w:sz w:val="18"/>
                              <w:szCs w:val="18"/>
                            </w:rPr>
                            <w:t>Close FV090, FV092, FV601, FV60</w:t>
                          </w:r>
                          <w:r>
                            <w:rPr>
                              <w:rFonts w:asciiTheme="majorHAnsi" w:hAnsiTheme="majorHAnsi" w:cstheme="majorHAnsi"/>
                              <w:sz w:val="18"/>
                              <w:szCs w:val="18"/>
                            </w:rPr>
                            <w:t xml:space="preserve">2 </w:t>
                          </w:r>
                          <w:r w:rsidRPr="00003269">
                            <w:rPr>
                              <w:rFonts w:asciiTheme="majorHAnsi" w:hAnsiTheme="majorHAnsi" w:cstheme="majorHAnsi"/>
                              <w:sz w:val="18"/>
                              <w:szCs w:val="18"/>
                            </w:rPr>
                            <w:t>Close CV600, CV601, CV602, CV603, CV580</w:t>
                          </w:r>
                        </w:p>
                      </w:txbxContent>
                    </v:textbox>
                  </v:shape>
                </v:group>
                <v:group id="Group 11234" o:spid="_x0000_s1392" style="position:absolute;left:7808;top:15952;width:227;height:442"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zEroxgAAAN4A&#10;AAAPAAAAAAAAAAAAAAAAAKoCAABkcnMvZG93bnJldi54bWxQSwUGAAAAAAQABAD6AAAAnQMAAAAA&#10;">
                  <v:shape id="AutoShape 11235" o:spid="_x0000_s1393"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vVxMcAAADeAAAADwAAAGRycy9kb3ducmV2LnhtbESPQWsCMRSE7wX/Q3gFL0WzulRka5S1&#10;IKjgQdveXzevm9DNy3YTdf33plDocZiZb5jFqneNuFAXrGcFk3EGgrjy2nKt4P1tM5qDCBFZY+OZ&#10;FNwowGo5eFhgof2Vj3Q5xVokCIcCFZgY20LKUBlyGMa+JU7el+8cxiS7WuoOrwnuGjnNspl0aDkt&#10;GGzp1VD1fTo7BYfdZF1+GrvbH3/s4XlTNuf66UOp4WNfvoCI1Mf/8F97qxXkWT7L4fdOugJye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S9XExwAAAN4AAAAPAAAAAAAA&#10;AAAAAAAAAKECAABkcnMvZG93bnJldi54bWxQSwUGAAAAAAQABAD5AAAAlQMAAAAA&#10;"/>
                  <v:shape id="AutoShape 11236" o:spid="_x0000_s1394"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JNsMgAAADeAAAADwAAAGRycy9kb3ducmV2LnhtbESPW2sCMRSE3wv9D+EU+lI0a70gW6Ns&#10;C0IVfPD2ftycbkI3J9tN1O2/bwqCj8PMfMPMFp2rxYXaYD0rGPQzEMSl15YrBYf9sjcFESKyxtoz&#10;KfilAIv548MMc+2vvKXLLlYiQTjkqMDE2ORShtKQw9D3DXHyvnzrMCbZVlK3eE1wV8vXLJtIh5bT&#10;gsGGPgyV37uzU7BZDd6Lk7Gr9fbHbsbLoj5XL0elnp+64g1EpC7ew7f2p1YwzIaTEfzfSVdAzv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qJNsMgAAADeAAAADwAAAAAA&#10;AAAAAAAAAAChAgAAZHJzL2Rvd25yZXYueG1sUEsFBgAAAAAEAAQA+QAAAJYDAAAAAA==&#10;"/>
                </v:group>
                <v:shape id="Text Box 11237" o:spid="_x0000_s1395" type="#_x0000_t202" style="position:absolute;left:8148;top:16092;width:1026;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PbDscA&#10;AADeAAAADwAAAGRycy9kb3ducmV2LnhtbESPQUvDQBSE74L/YXmCN7urxVBjt6WIgiAUk3jo8TX7&#10;mizNvo3ZtU3/fbcg9DjMzDfMfDm6ThxoCNazhseJAkFce2O50fBTfTzMQISIbLDzTBpOFGC5uL2Z&#10;Y278kQs6lLERCcIhRw1tjH0uZahbchgmvidO3s4PDmOSQyPNgMcEd518UiqTDi2nhRZ7emup3pd/&#10;TsNqw8W7/V1vv4tdYavqRfFXttf6/m5cvYKINMZr+L/9aTRM1TR7hsuddAXk4g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j2w7HAAAA3gAAAA8AAAAAAAAAAAAAAAAAmAIAAGRy&#10;cy9kb3ducmV2LnhtbFBLBQYAAAAABAAEAPUAAACMAwAAAAA=&#10;" filled="f" stroked="f">
                  <v:textbox inset="0,0,0,0">
                    <w:txbxContent>
                      <w:p w:rsidR="00862F6C" w:rsidRPr="00E46DCC" w:rsidRDefault="00862F6C" w:rsidP="00D658E4">
                        <w:pPr>
                          <w:rPr>
                            <w:rFonts w:asciiTheme="majorHAnsi" w:hAnsiTheme="majorHAnsi" w:cstheme="majorHAnsi"/>
                            <w:sz w:val="18"/>
                            <w:szCs w:val="18"/>
                            <w:lang w:val="fr-FR"/>
                          </w:rPr>
                        </w:pPr>
                        <w:r>
                          <w:rPr>
                            <w:rFonts w:asciiTheme="majorHAnsi" w:hAnsiTheme="majorHAnsi" w:cstheme="majorHAnsi"/>
                            <w:sz w:val="18"/>
                            <w:szCs w:val="18"/>
                            <w:lang w:val="fr-FR"/>
                          </w:rPr>
                          <w:t>P090 stopped</w:t>
                        </w:r>
                      </w:p>
                    </w:txbxContent>
                  </v:textbox>
                </v:shape>
                <v:rect id="Rectangle 11238" o:spid="_x0000_s1396" style="position:absolute;left:7397;top:15489;width:1134;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ga8McA&#10;AADeAAAADwAAAGRycy9kb3ducmV2LnhtbESPX2vCMBTF3wW/Q7iCbzbdnGV0RpGBIBvK1snY46W5&#10;tp3NTWmyWv30RhD2eDh/fpz5sje16Kh1lWUFD1EMgji3uuJCwf5rPXkG4TyyxtoyKTiTg+ViOJhj&#10;qu2JP6nLfCHCCLsUFZTeN6mULi/JoItsQxy8g20N+iDbQuoWT2Hc1PIxjhNpsOJAKLGh15LyY/Zn&#10;Avep+d3v3nbr7fny3bmP959sdrBKjUf96gWEp97/h+/tjVYwjadJArc74QrI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YGvDHAAAA3gAAAA8AAAAAAAAAAAAAAAAAmAIAAGRy&#10;cy9kb3ducmV2LnhtbFBLBQYAAAAABAAEAPUAAACMAwAAAAA=&#10;">
                  <v:textbox inset="0,0,0,0">
                    <w:txbxContent>
                      <w:p w:rsidR="00862F6C" w:rsidRPr="00C24AA8" w:rsidRDefault="00862F6C" w:rsidP="00D658E4">
                        <w:pPr>
                          <w:spacing w:before="40"/>
                          <w:ind w:left="57"/>
                          <w:jc w:val="center"/>
                          <w:rPr>
                            <w:rFonts w:asciiTheme="majorHAnsi" w:hAnsiTheme="majorHAnsi" w:cstheme="majorHAnsi"/>
                            <w:sz w:val="18"/>
                            <w:szCs w:val="18"/>
                            <w:lang w:val="fr-FR"/>
                          </w:rPr>
                        </w:pPr>
                        <w:r>
                          <w:rPr>
                            <w:rFonts w:asciiTheme="majorHAnsi" w:hAnsiTheme="majorHAnsi" w:cstheme="majorHAnsi"/>
                            <w:sz w:val="18"/>
                            <w:szCs w:val="18"/>
                            <w:lang w:val="fr-FR"/>
                          </w:rPr>
                          <w:t>Pump stopped</w:t>
                        </w:r>
                      </w:p>
                    </w:txbxContent>
                  </v:textbox>
                </v:rect>
                <v:shape id="Text Box 11239" o:spid="_x0000_s1397" type="#_x0000_t202" style="position:absolute;left:8534;top:15489;width:1545;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T3xcYA&#10;AADeAAAADwAAAGRycy9kb3ducmV2LnhtbESPW2sCMRSE3wv+h3CEvtVsV/CyGkULBUtfvOHzYXP2&#10;YjcnS5Ku23/fCIKPw8x8wyzXvWlER87XlhW8jxIQxLnVNZcKzqfPtxkIH5A1NpZJwR95WK8GL0vM&#10;tL3xgbpjKEWEsM9QQRVCm0np84oM+pFtiaNXWGcwROlKqR3eItw0Mk2SiTRYc1yosKWPivKf469R&#10;cOq2fne4hrn+KrYy/S726cVtlHod9psFiEB9eIYf7Z1WME7Gkync78Qr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kT3xcYAAADeAAAADwAAAAAAAAAAAAAAAACYAgAAZHJz&#10;L2Rvd25yZXYueG1sUEsFBgAAAAAEAAQA9QAAAIsDAAAAAA==&#10;">
                  <v:textbox inset="0,0,0,0">
                    <w:txbxContent>
                      <w:p w:rsidR="00862F6C" w:rsidRDefault="00862F6C" w:rsidP="00D658E4">
                        <w:pPr>
                          <w:ind w:left="57"/>
                          <w:rPr>
                            <w:rFonts w:asciiTheme="majorHAnsi" w:hAnsiTheme="majorHAnsi" w:cstheme="majorHAnsi"/>
                            <w:sz w:val="18"/>
                            <w:szCs w:val="18"/>
                            <w:lang w:val="fr-FR"/>
                          </w:rPr>
                        </w:pPr>
                        <w:r>
                          <w:rPr>
                            <w:rFonts w:asciiTheme="majorHAnsi" w:hAnsiTheme="majorHAnsi" w:cstheme="majorHAnsi"/>
                            <w:sz w:val="18"/>
                            <w:szCs w:val="18"/>
                            <w:lang w:val="fr-FR"/>
                          </w:rPr>
                          <w:t>Stop P090</w:t>
                        </w:r>
                      </w:p>
                      <w:p w:rsidR="00862F6C" w:rsidRPr="00950700" w:rsidRDefault="00862F6C" w:rsidP="00D658E4">
                        <w:pPr>
                          <w:ind w:left="57"/>
                          <w:rPr>
                            <w:rFonts w:asciiTheme="majorHAnsi" w:hAnsiTheme="majorHAnsi" w:cstheme="majorHAnsi"/>
                            <w:sz w:val="18"/>
                            <w:szCs w:val="18"/>
                            <w:lang w:val="fr-FR"/>
                          </w:rPr>
                        </w:pPr>
                        <w:r>
                          <w:rPr>
                            <w:rFonts w:asciiTheme="majorHAnsi" w:hAnsiTheme="majorHAnsi" w:cstheme="majorHAnsi"/>
                            <w:sz w:val="18"/>
                            <w:szCs w:val="18"/>
                            <w:lang w:val="fr-FR"/>
                          </w:rPr>
                          <w:t>Open FV091NO</w:t>
                        </w:r>
                      </w:p>
                    </w:txbxContent>
                  </v:textbox>
                </v:shape>
                <v:shape id="AutoShape 11242" o:spid="_x0000_s1398" type="#_x0000_t32" style="position:absolute;left:7066;top:13329;width:7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zCMQAAADeAAAADwAAAGRycy9kb3ducmV2LnhtbERPy4rCMBTdC/MP4QruNFVBpGOUcUB8&#10;DLOwjq4vzbUt09zUJGqdr58sBJeH854tWlOLGzlfWVYwHCQgiHOrKy4U/BxW/SkIH5A11pZJwYM8&#10;LOZvnRmm2t55T7csFCKGsE9RQRlCk0rp85IM+oFtiCN3ts5giNAVUju8x3BTy1GSTKTBimNDiQ19&#10;lpT/ZlejYPfVVKPL+ttt60CnTP8dl+vhUalet/14BxGoDS/x073RCsbJeBL3xjvxCsj5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zLMIxAAAAN4AAAAPAAAAAAAAAAAA&#10;AAAAAKECAABkcnMvZG93bnJldi54bWxQSwUGAAAAAAQABAD5AAAAkgMAAAAA&#10;" strokeweight=".5pt">
                  <v:stroke endarrow="block"/>
                </v:shape>
                <v:shape id="AutoShape 11243" o:spid="_x0000_s1399" type="#_x0000_t32" style="position:absolute;left:7068;top:13317;width:0;height:21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PiLscAAADeAAAADwAAAGRycy9kb3ducmV2LnhtbESPQWsCMRSE70L/Q3hCL6JZKxXdGmVb&#10;EGrBg1bvz83rJrh52W6ibv99UxB6HGbmG2ax6lwtrtQG61nBeJSBIC69tlwpOHyuhzMQISJrrD2T&#10;gh8KsFo+9BaYa3/jHV33sRIJwiFHBSbGJpcylIYchpFviJP35VuHMcm2krrFW4K7Wj5l2VQ6tJwW&#10;DDb0Zqg87y9OwXYzfi1Oxm4+dt92+7wu6ks1OCr12O+KFxCRuvgfvrfftYJJNpnO4e9OugJy+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o+IuxwAAAN4AAAAPAAAAAAAA&#10;AAAAAAAAAKECAABkcnMvZG93bnJldi54bWxQSwUGAAAAAAQABAD5AAAAlQMAAAAA&#10;"/>
                <v:shape id="Text Box 11245" o:spid="_x0000_s1400" type="#_x0000_t202" style="position:absolute;left:3857;top:4741;width:3035;height: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T5bMQA&#10;AADeAAAADwAAAGRycy9kb3ducmV2LnhtbESPy2oCMRSG9wXfIRzBXc04gtXRKCoUlG7qBdeHyZmL&#10;Tk6GJB3Ht28WhS5//hvfatObRnTkfG1ZwWScgCDOra65VHC9fL7PQfiArLGxTApe5GGzHrytMNP2&#10;ySfqzqEUcYR9hgqqENpMSp9XZNCPbUscvcI6gyFKV0rt8BnHTSPTJJlJgzXHhwpb2leUP84/RsGl&#10;2/nD6R4W+ljsZPpVfKc3t1VqNOy3SxCB+vAf/msftIJpMv2IABEno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0+WzEAAAA3gAAAA8AAAAAAAAAAAAAAAAAmAIAAGRycy9k&#10;b3ducmV2LnhtbFBLBQYAAAAABAAEAPUAAACJAwAAAAA=&#10;">
                  <v:textbox inset="0,0,0,0">
                    <w:txbxContent>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 xml:space="preserve">Open </w:t>
                        </w:r>
                        <w:r w:rsidRPr="00437D2E">
                          <w:rPr>
                            <w:rFonts w:asciiTheme="majorHAnsi" w:hAnsiTheme="majorHAnsi" w:cstheme="majorHAnsi"/>
                            <w:sz w:val="18"/>
                            <w:szCs w:val="18"/>
                          </w:rPr>
                          <w:t>CV580</w:t>
                        </w:r>
                      </w:p>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Open CV601, CV602, CV603</w:t>
                        </w:r>
                        <w:r w:rsidRPr="00437D2E">
                          <w:rPr>
                            <w:rFonts w:asciiTheme="majorHAnsi" w:hAnsiTheme="majorHAnsi" w:cstheme="majorHAnsi"/>
                            <w:sz w:val="18"/>
                            <w:szCs w:val="18"/>
                          </w:rPr>
                          <w:t>,</w:t>
                        </w:r>
                      </w:p>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Close Switch V</w:t>
                        </w:r>
                        <w:r w:rsidRPr="00437D2E">
                          <w:rPr>
                            <w:rFonts w:asciiTheme="majorHAnsi" w:hAnsiTheme="majorHAnsi" w:cstheme="majorHAnsi"/>
                            <w:sz w:val="18"/>
                            <w:szCs w:val="18"/>
                          </w:rPr>
                          <w:t xml:space="preserve">alves </w:t>
                        </w:r>
                        <w:r>
                          <w:rPr>
                            <w:rFonts w:asciiTheme="majorHAnsi" w:hAnsiTheme="majorHAnsi" w:cstheme="majorHAnsi"/>
                            <w:sz w:val="18"/>
                            <w:szCs w:val="18"/>
                          </w:rPr>
                          <w:t>“Valve Box Circuit”</w:t>
                        </w:r>
                      </w:p>
                      <w:p w:rsidR="00862F6C" w:rsidRPr="00437D2E" w:rsidRDefault="00862F6C" w:rsidP="00D658E4">
                        <w:pPr>
                          <w:rPr>
                            <w:rFonts w:asciiTheme="majorHAnsi" w:hAnsiTheme="majorHAnsi" w:cstheme="majorHAnsi"/>
                            <w:sz w:val="18"/>
                            <w:szCs w:val="18"/>
                          </w:rPr>
                        </w:pPr>
                      </w:p>
                    </w:txbxContent>
                  </v:textbox>
                </v:shape>
                <v:shape id="Text Box 11246" o:spid="_x0000_s1401" type="#_x0000_t202" style="position:absolute;left:6887;top:4741;width:3306;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hc98YA&#10;AADeAAAADwAAAGRycy9kb3ducmV2LnhtbESPW2sCMRSE3wv+h3AKfatZV2h1NYoKgqUv9YLPh83Z&#10;i92cLElct/++EQQfh5n5hpkve9OIjpyvLSsYDRMQxLnVNZcKTsft+wSED8gaG8uk4I88LBeDlzlm&#10;2t54T90hlCJC2GeooAqhzaT0eUUG/dC2xNErrDMYonSl1A5vEW4amSbJhzRYc1yosKVNRfnv4WoU&#10;HLu13+0vYaq/irVMv4uf9OxWSr299qsZiEB9eIYf7Z1WME7GnyO434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hc98YAAADeAAAADwAAAAAAAAAAAAAAAACYAgAAZHJz&#10;L2Rvd25yZXYueG1sUEsFBgAAAAAEAAQA9QAAAIsDAAAAAA==&#10;">
                  <v:textbox inset="0,0,0,0">
                    <w:txbxContent>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FV</w:t>
                        </w:r>
                        <w:r>
                          <w:rPr>
                            <w:rFonts w:asciiTheme="majorHAnsi" w:hAnsiTheme="majorHAnsi" w:cstheme="majorHAnsi"/>
                            <w:sz w:val="18"/>
                            <w:szCs w:val="18"/>
                          </w:rPr>
                          <w:t>640, FV641, FV642, FV643</w:t>
                        </w:r>
                      </w:p>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Open CV600, FV601, FV602</w:t>
                        </w:r>
                      </w:p>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 xml:space="preserve">CV-He-liquefier, CV590 </w:t>
                        </w:r>
                      </w:p>
                    </w:txbxContent>
                  </v:textbox>
                </v:shape>
                <v:rect id="Rectangle 11247" o:spid="_x0000_s1402" style="position:absolute;left:2633;top:5862;width:1148;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qKLsgA&#10;AADeAAAADwAAAGRycy9kb3ducmV2LnhtbESPW2vCQBCF3wv+h2UKvtVNvbQlukoRBFEqbRqKj0N2&#10;TGKzsyG7xuivdwtCHw/n8nFmi85UoqXGlZYVPA8iEMSZ1SXnCtLv1dMbCOeRNVaWScGFHCzmvYcZ&#10;xtqe+YvaxOcijLCLUUHhfR1L6bKCDLqBrYmDd7CNQR9kk0vd4DmMm0oOo+hFGiw5EAqsaVlQ9puc&#10;TOCO62O62+xWH5frT+s+t/tkcrBK9R+79ykIT53/D9/ba61gFI1eh/B3J1w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eoouyAAAAN4AAAAPAAAAAAAAAAAAAAAAAJgCAABk&#10;cnMvZG93bnJldi54bWxQSwUGAAAAAAQABAD1AAAAjQMAAAAA&#10;">
                  <v:textbox inset="0,0,0,0">
                    <w:txbxContent>
                      <w:p w:rsidR="00862F6C" w:rsidRPr="00437D2E" w:rsidRDefault="00862F6C" w:rsidP="00D658E4">
                        <w:pPr>
                          <w:spacing w:before="80"/>
                          <w:ind w:left="57"/>
                          <w:jc w:val="center"/>
                          <w:rPr>
                            <w:rFonts w:asciiTheme="majorHAnsi" w:hAnsiTheme="majorHAnsi" w:cstheme="majorHAnsi"/>
                            <w:sz w:val="18"/>
                            <w:szCs w:val="18"/>
                          </w:rPr>
                        </w:pPr>
                        <w:r w:rsidRPr="00437D2E">
                          <w:rPr>
                            <w:rFonts w:asciiTheme="majorHAnsi" w:hAnsiTheme="majorHAnsi" w:cstheme="majorHAnsi"/>
                            <w:sz w:val="18"/>
                            <w:szCs w:val="18"/>
                          </w:rPr>
                          <w:t>Start the Pumping</w:t>
                        </w:r>
                      </w:p>
                      <w:p w:rsidR="00862F6C" w:rsidRPr="00437D2E" w:rsidRDefault="00862F6C" w:rsidP="00D658E4">
                        <w:pPr>
                          <w:rPr>
                            <w:rFonts w:asciiTheme="majorHAnsi" w:hAnsiTheme="majorHAnsi" w:cstheme="majorHAnsi"/>
                            <w:sz w:val="18"/>
                            <w:szCs w:val="18"/>
                          </w:rPr>
                        </w:pPr>
                      </w:p>
                    </w:txbxContent>
                  </v:textbox>
                </v:rect>
                <v:shape id="Text Box 11248" o:spid="_x0000_s1403" type="#_x0000_t202" style="position:absolute;left:3778;top:5862;width:1854;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ZnG8YA&#10;AADeAAAADwAAAGRycy9kb3ducmV2LnhtbESPW2sCMRSE3wv+h3AE32rWXbB1axQVCoov9UKfD5uz&#10;l3ZzsiTpuv57Uyj0cZiZb5jlejCt6Mn5xrKC2TQBQVxY3XCl4Hp5f34F4QOyxtYyKbiTh/Vq9LTE&#10;XNsbn6g/h0pECPscFdQhdLmUvqjJoJ/ajjh6pXUGQ5SuktrhLcJNK9MkmUuDDceFGjva1VR8n3+M&#10;gku/9fvTV1joQ7mV6bH8SD/dRqnJeNi8gQg0hP/wX3uvFWRJ9pLB7514Be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ZnG8YAAADeAAAADwAAAAAAAAAAAAAAAACYAgAAZHJz&#10;L2Rvd25yZXYueG1sUEsFBgAAAAAEAAQA9QAAAIsDAAAAAA==&#10;">
                  <v:textbox inset="0,0,0,0">
                    <w:txbxContent>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FV091NO</w:t>
                        </w:r>
                      </w:p>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Open FV090</w:t>
                        </w:r>
                      </w:p>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 xml:space="preserve">Start the </w:t>
                        </w:r>
                        <w:r w:rsidRPr="00437D2E">
                          <w:rPr>
                            <w:rFonts w:asciiTheme="majorHAnsi" w:hAnsiTheme="majorHAnsi" w:cstheme="majorHAnsi"/>
                            <w:sz w:val="18"/>
                            <w:szCs w:val="18"/>
                          </w:rPr>
                          <w:t>Pump P090</w:t>
                        </w:r>
                      </w:p>
                      <w:p w:rsidR="00862F6C" w:rsidRPr="00437D2E" w:rsidRDefault="00862F6C" w:rsidP="00D658E4">
                        <w:pPr>
                          <w:rPr>
                            <w:rFonts w:asciiTheme="majorHAnsi" w:hAnsiTheme="majorHAnsi" w:cstheme="majorHAnsi"/>
                            <w:sz w:val="18"/>
                            <w:szCs w:val="18"/>
                          </w:rPr>
                        </w:pPr>
                      </w:p>
                    </w:txbxContent>
                  </v:textbox>
                </v:shape>
                <v:shape id="Text Box 11249" o:spid="_x0000_s1404" type="#_x0000_t202" style="position:absolute;left:3554;top:6967;width:1338;height: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Exc8EA&#10;AADeAAAADwAAAGRycy9kb3ducmV2LnhtbESPzQrCMBCE74LvEFbwpqk/qFSjiCKIN38eYGnWttps&#10;ShNt9emNIHgcZuYbZrFqTCGeVLncsoJBPwJBnFidc6rgct71ZiCcR9ZYWCYFL3KwWrZbC4y1rflI&#10;z5NPRYCwi1FB5n0ZS+mSjAy6vi2Jg3e1lUEfZJVKXWEd4KaQwyiaSIM5h4UMS9pklNxPD6OAh1sz&#10;SIrmJtdnfO/rg663N69Ut9Os5yA8Nf4f/rX3WsEoGk3H8L0TroBc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RMXPBAAAA3gAAAA8AAAAAAAAAAAAAAAAAmAIAAGRycy9kb3du&#10;cmV2LnhtbFBLBQYAAAAABAAEAPUAAACGAwAAAAA=&#10;">
                  <v:textbox inset="0,0,0,0">
                    <w:txbxContent>
                      <w:p w:rsidR="00862F6C" w:rsidRDefault="00862F6C" w:rsidP="00D658E4">
                        <w:pPr>
                          <w:ind w:left="57"/>
                          <w:rPr>
                            <w:rFonts w:asciiTheme="majorHAnsi" w:hAnsiTheme="majorHAnsi" w:cstheme="majorHAnsi"/>
                            <w:sz w:val="18"/>
                            <w:szCs w:val="18"/>
                            <w:lang w:val="fr-FR"/>
                          </w:rPr>
                        </w:pPr>
                        <w:r>
                          <w:rPr>
                            <w:rFonts w:asciiTheme="majorHAnsi" w:hAnsiTheme="majorHAnsi" w:cstheme="majorHAnsi"/>
                            <w:sz w:val="18"/>
                            <w:szCs w:val="18"/>
                            <w:lang w:val="fr-FR"/>
                          </w:rPr>
                          <w:t>Open FV600</w:t>
                        </w:r>
                      </w:p>
                      <w:p w:rsidR="00862F6C" w:rsidRPr="001D36DB" w:rsidRDefault="00862F6C" w:rsidP="00D658E4">
                        <w:pPr>
                          <w:ind w:left="57"/>
                          <w:rPr>
                            <w:rFonts w:asciiTheme="majorHAnsi" w:hAnsiTheme="majorHAnsi" w:cstheme="majorHAnsi"/>
                            <w:sz w:val="18"/>
                            <w:szCs w:val="18"/>
                            <w:lang w:val="fr-FR"/>
                          </w:rPr>
                        </w:pPr>
                        <w:r>
                          <w:rPr>
                            <w:rFonts w:asciiTheme="majorHAnsi" w:hAnsiTheme="majorHAnsi" w:cstheme="majorHAnsi"/>
                            <w:sz w:val="18"/>
                            <w:szCs w:val="18"/>
                            <w:lang w:val="fr-FR"/>
                          </w:rPr>
                          <w:t>Delay tvac2</w:t>
                        </w:r>
                      </w:p>
                    </w:txbxContent>
                  </v:textbox>
                </v:shape>
                <v:shape id="Text Box 11250" o:spid="_x0000_s1405" type="#_x0000_t202" style="position:absolute;left:2625;top:6967;width:933;height: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2U6MEA&#10;AADeAAAADwAAAGRycy9kb3ducmV2LnhtbESPzQrCMBCE74LvEFbwpqmKP1SjiCKIN38eYGnWttps&#10;ShNt9emNIHgcZuYbZrFqTCGeVLncsoJBPwJBnFidc6rgct71ZiCcR9ZYWCYFL3KwWrZbC4y1rflI&#10;z5NPRYCwi1FB5n0ZS+mSjAy6vi2Jg3e1lUEfZJVKXWEd4KaQwyiaSIM5h4UMS9pklNxPD6OAh1sz&#10;SIrmJtdnfO/rg663N69Ut9Os5yA8Nf4f/rX3WsEoGk3H8L0TroBc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dlOjBAAAA3gAAAA8AAAAAAAAAAAAAAAAAmAIAAGRycy9kb3du&#10;cmV2LnhtbFBLBQYAAAAABAAEAPUAAACGAwAAAAA=&#10;">
                  <v:textbox inset="0,0,0,0">
                    <w:txbxContent>
                      <w:p w:rsidR="00862F6C" w:rsidRPr="00437D2E" w:rsidRDefault="00862F6C" w:rsidP="00D658E4">
                        <w:pPr>
                          <w:ind w:left="113"/>
                          <w:rPr>
                            <w:rFonts w:asciiTheme="majorHAnsi" w:hAnsiTheme="majorHAnsi" w:cstheme="majorHAnsi"/>
                            <w:sz w:val="18"/>
                            <w:szCs w:val="18"/>
                          </w:rPr>
                        </w:pPr>
                        <w:r>
                          <w:rPr>
                            <w:rFonts w:asciiTheme="majorHAnsi" w:hAnsiTheme="majorHAnsi" w:cstheme="majorHAnsi"/>
                            <w:sz w:val="18"/>
                            <w:szCs w:val="18"/>
                          </w:rPr>
                          <w:t>Pumping</w:t>
                        </w:r>
                      </w:p>
                    </w:txbxContent>
                  </v:textbox>
                </v:shape>
                <v:shape id="Text Box 11251" o:spid="_x0000_s1406" type="#_x0000_t202" style="position:absolute;left:5623;top:5862;width:3731;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HEg8YA&#10;AADeAAAADwAAAGRycy9kb3ducmV2LnhtbESPW2sCMRSE3wv+h3CEvtVsV/CyGkULBUtfvOHzYXP2&#10;YjcnS5Ku23/fCIKPw8x8wyzXvWlER87XlhW8jxIQxLnVNZcKzqfPtxkIH5A1NpZJwR95WK8GL0vM&#10;tL3xgbpjKEWEsM9QQRVCm0np84oM+pFtiaNXWGcwROlKqR3eItw0Mk2SiTRYc1yosKWPivKf469R&#10;cOq2fne4hrn+KrYy/S726cVtlHod9psFiEB9eIYf7Z1WME7G0wnc78Qr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HEg8YAAADeAAAADwAAAAAAAAAAAAAAAACYAgAAZHJz&#10;L2Rvd25yZXYueG1sUEsFBgAAAAAEAAQA9QAAAIsDAAAAAA==&#10;">
                  <v:textbox inset="0,0,0,0">
                    <w:txbxContent>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CV580, CV600, CV601, CV602, CV603 opened    FV601, FV602 opened</w:t>
                        </w:r>
                      </w:p>
                      <w:p w:rsidR="00862F6C" w:rsidRPr="000A363C" w:rsidRDefault="00862F6C" w:rsidP="00D658E4">
                        <w:pPr>
                          <w:rPr>
                            <w:szCs w:val="18"/>
                          </w:rPr>
                        </w:pPr>
                      </w:p>
                    </w:txbxContent>
                  </v:textbox>
                </v:shape>
                <v:shape id="Text Box 11252" o:spid="_x0000_s1407" type="#_x0000_t202" style="position:absolute;left:4885;top:6967;width:3598;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1hGMYA&#10;AADeAAAADwAAAGRycy9kb3ducmV2LnhtbESPW2sCMRSE3wv+h3AE32q2K6jdGkULgsUXb/T5sDl7&#10;aTcnS5Ku239vBMHHYWa+YRar3jSiI+drywrexgkI4tzqmksFl/P2dQ7CB2SNjWVS8E8eVsvBywIz&#10;ba98pO4UShEh7DNUUIXQZlL6vCKDfmxb4ugV1hkMUbpSaofXCDeNTJNkKg3WHBcqbOmzovz39GcU&#10;nLuN3x1/wrv+KjYy3ReH9NutlRoN+/UHiEB9eIYf7Z1WMEkmsxnc78Qr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1hGMYAAADeAAAADwAAAAAAAAAAAAAAAACYAgAAZHJz&#10;L2Rvd25yZXYueG1sUEsFBgAAAAAEAAQA9QAAAIsDAAAAAA==&#10;">
                  <v:textbox inset="0,0,0,0">
                    <w:txbxContent>
                      <w:p w:rsidR="00862F6C" w:rsidRDefault="00862F6C" w:rsidP="00D658E4">
                        <w:pPr>
                          <w:ind w:left="57"/>
                          <w:rPr>
                            <w:rFonts w:asciiTheme="majorHAnsi" w:hAnsiTheme="majorHAnsi" w:cstheme="majorHAnsi"/>
                            <w:sz w:val="18"/>
                            <w:szCs w:val="18"/>
                          </w:rPr>
                        </w:pPr>
                        <w:r>
                          <w:rPr>
                            <w:rFonts w:asciiTheme="majorHAnsi" w:hAnsiTheme="majorHAnsi" w:cstheme="majorHAnsi"/>
                            <w:sz w:val="18"/>
                            <w:szCs w:val="18"/>
                          </w:rPr>
                          <w:t>CV580, CV600, CV601, CV602, CV603 opened     FV090, FV601, FV602 opened</w:t>
                        </w:r>
                      </w:p>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Pr="000A363C" w:rsidRDefault="00862F6C" w:rsidP="00D658E4">
                        <w:pPr>
                          <w:rPr>
                            <w:szCs w:val="18"/>
                          </w:rPr>
                        </w:pPr>
                      </w:p>
                    </w:txbxContent>
                  </v:textbox>
                </v:shape>
                <v:shape id="Text Box 11256" o:spid="_x0000_s1408" type="#_x0000_t202" style="position:absolute;left:7365;top:9409;width:3458;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1asIA&#10;AADeAAAADwAAAGRycy9kb3ducmV2LnhtbERPy2oCMRTdF/yHcAV3NeMIVkejqFBQuqkPXF8mdx46&#10;uRmSdBz/vlkUujyc92rTm0Z05HxtWcFknIAgzq2uuVRwvXy+z0H4gKyxsUwKXuRhsx68rTDT9skn&#10;6s6hFDGEfYYKqhDaTEqfV2TQj21LHLnCOoMhQldK7fAZw00j0ySZSYM1x4YKW9pXlD/OP0bBpdv5&#10;w+keFvpY7GT6VXynN7dVajTst0sQgfrwL/5zH7SCaTL9iHvjnXgF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AvVqwgAAAN4AAAAPAAAAAAAAAAAAAAAAAJgCAABkcnMvZG93&#10;bnJldi54bWxQSwUGAAAAAAQABAD1AAAAhwMAAAAA&#10;">
                  <v:textbox inset="0,0,0,0">
                    <w:txbxContent>
                      <w:p w:rsidR="00862F6C" w:rsidRDefault="00862F6C" w:rsidP="00D658E4">
                        <w:pPr>
                          <w:ind w:left="57"/>
                          <w:rPr>
                            <w:rFonts w:asciiTheme="majorHAnsi" w:hAnsiTheme="majorHAnsi" w:cstheme="majorHAnsi"/>
                            <w:sz w:val="18"/>
                            <w:szCs w:val="18"/>
                          </w:rPr>
                        </w:pPr>
                        <w:r>
                          <w:rPr>
                            <w:rFonts w:asciiTheme="majorHAnsi" w:hAnsiTheme="majorHAnsi" w:cstheme="majorHAnsi"/>
                            <w:sz w:val="18"/>
                            <w:szCs w:val="18"/>
                          </w:rPr>
                          <w:t>CV580, CV600, CV601, CV602, CV603 opened    FV601, FV602 opened</w:t>
                        </w:r>
                      </w:p>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Pr="000A363C" w:rsidRDefault="00862F6C" w:rsidP="00D658E4">
                        <w:pPr>
                          <w:rPr>
                            <w:szCs w:val="18"/>
                          </w:rPr>
                        </w:pPr>
                      </w:p>
                    </w:txbxContent>
                  </v:textbox>
                </v:shape>
                <v:rect id="Rectangle 11257" o:spid="_x0000_s1409" style="position:absolute;left:7344;top:13462;width:1347;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4YX8gA&#10;AADeAAAADwAAAGRycy9kb3ducmV2LnhtbESPX2vCMBTF3wd+h3CFvc3UqVOrUcZAGIqiVcTHS3Nt&#10;uzU3pclq3adfBoM9Hs6fH2e+bE0pGqpdYVlBvxeBIE6tLjhTcDquniYgnEfWWFomBXdysFx0HuYY&#10;a3vjAzWJz0QYYRejgtz7KpbSpTkZdD1bEQfvamuDPsg6k7rGWxg3pXyOohdpsOBAyLGit5zSz+TL&#10;BO6w+jjt1rvV9v59btx+c0lGV6vUY7d9nYHw1Pr/8F/7XSsYRIPxFH7vhCsgF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3hhfyAAAAN4AAAAPAAAAAAAAAAAAAAAAAJgCAABk&#10;cnMvZG93bnJldi54bWxQSwUGAAAAAAQABAD1AAAAjQMAAAAA&#10;">
                  <v:textbox inset="0,0,0,0">
                    <w:txbxContent>
                      <w:p w:rsidR="00862F6C" w:rsidRPr="00C24AA8" w:rsidRDefault="00862F6C" w:rsidP="00D658E4">
                        <w:pPr>
                          <w:spacing w:before="40"/>
                          <w:ind w:left="57"/>
                          <w:jc w:val="center"/>
                          <w:rPr>
                            <w:rFonts w:asciiTheme="majorHAnsi" w:hAnsiTheme="majorHAnsi" w:cstheme="majorHAnsi"/>
                            <w:sz w:val="18"/>
                            <w:szCs w:val="18"/>
                            <w:lang w:val="fr-FR"/>
                          </w:rPr>
                        </w:pPr>
                        <w:r>
                          <w:rPr>
                            <w:rFonts w:asciiTheme="majorHAnsi" w:hAnsiTheme="majorHAnsi" w:cstheme="majorHAnsi"/>
                            <w:sz w:val="18"/>
                            <w:szCs w:val="18"/>
                            <w:lang w:val="fr-FR"/>
                          </w:rPr>
                          <w:t>Valve Box circuits isolated</w:t>
                        </w:r>
                      </w:p>
                    </w:txbxContent>
                  </v:textbox>
                </v:rect>
                <v:shape id="Text Box 11258" o:spid="_x0000_s1410" type="#_x0000_t202" style="position:absolute;left:8678;top:13462;width:2276;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GJS8MA&#10;AADeAAAADwAAAGRycy9kb3ducmV2LnhtbESPy4rCMBSG9wO+QziCuzG1wqDVKCoIymzGC64PzelF&#10;m5OSxFrffrIYmOXPf+NbrnvTiI6cry0rmIwTEMS51TWXCq6X/ecMhA/IGhvLpOBNHtarwccSM21f&#10;fKLuHEoRR9hnqKAKoc2k9HlFBv3YtsTRK6wzGKJ0pdQOX3HcNDJNki9psOb4UGFLu4ryx/lpFFy6&#10;rT+c7mGuj8VWpt/FT3pzG6VGw36zABGoD//hv/ZBK5gm01kEiDgRBe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aGJS8MAAADeAAAADwAAAAAAAAAAAAAAAACYAgAAZHJzL2Rv&#10;d25yZXYueG1sUEsFBgAAAAAEAAQA9QAAAIgDAAAAAA==&#10;">
                  <v:textbox inset="0,0,0,0">
                    <w:txbxContent>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Close FV600</w:t>
                        </w:r>
                      </w:p>
                    </w:txbxContent>
                  </v:textbox>
                </v:shape>
                <v:shape id="Text Box 11085" o:spid="_x0000_s1411" type="#_x0000_t202" style="position:absolute;left:3784;top:4368;width:3001;height: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Q798cA&#10;AADeAAAADwAAAGRycy9kb3ducmV2LnhtbESPQWsCMRSE74X+h/CE3rqJCmJXo0ipUChI1+2hx9fN&#10;cze4edluUl3/fSMIHoeZ+YZZrgfXihP1wXrWMM4UCOLKG8u1hq9y+zwHESKywdYzabhQgPXq8WGJ&#10;ufFnLui0j7VIEA45amhi7HIpQ9WQw5D5jjh5B987jEn2tTQ9nhPctXKi1Ew6tJwWGuzotaHquP9z&#10;GjbfXLzZ393PZ3EobFm+KP6YHbV+Gg2bBYhIQ7yHb+13o2GqpvMxXO+kKy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UO/fHAAAA3gAAAA8AAAAAAAAAAAAAAAAAmAIAAGRy&#10;cy9kb3ducmV2LnhtbFBLBQYAAAAABAAEAPUAAACMAwAAAAA=&#10;" filled="f" stroked="f">
                  <v:textbox inset="0,0,0,0">
                    <w:txbxContent>
                      <w:p w:rsidR="00862F6C" w:rsidRPr="00437D2E" w:rsidRDefault="00862F6C" w:rsidP="00D658E4">
                        <w:pPr>
                          <w:rPr>
                            <w:rFonts w:asciiTheme="majorHAnsi" w:hAnsiTheme="majorHAnsi" w:cstheme="majorHAnsi"/>
                            <w:sz w:val="18"/>
                            <w:szCs w:val="18"/>
                          </w:rPr>
                        </w:pPr>
                        <w:r w:rsidRPr="00437D2E">
                          <w:rPr>
                            <w:rFonts w:asciiTheme="majorHAnsi" w:hAnsiTheme="majorHAnsi" w:cstheme="majorHAnsi"/>
                            <w:sz w:val="18"/>
                            <w:szCs w:val="18"/>
                          </w:rPr>
                          <w:t xml:space="preserve">Start conditioning </w:t>
                        </w:r>
                      </w:p>
                    </w:txbxContent>
                  </v:textbox>
                </v:shape>
                <v:shape id="AutoShape 11086" o:spid="_x0000_s1412" type="#_x0000_t32" style="position:absolute;left:3734;top:4281;width:0;height:7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uWpccAAADeAAAADwAAAGRycy9kb3ducmV2LnhtbESPQWsCMRSE70L/Q3gFL6JZlRZZjbIt&#10;CFrwoNX7c/PchG5etpuo23/fFAoeh5n5hlmsOleLG7XBelYwHmUgiEuvLVcKjp/r4QxEiMgaa8+k&#10;4IcCrJZPvQXm2t95T7dDrESCcMhRgYmxyaUMpSGHYeQb4uRdfOswJtlWUrd4T3BXy0mWvUqHltOC&#10;wYbeDZVfh6tTsNuO34qzsduP/bfdvayL+loNTkr1n7tiDiJSFx/h//ZGK5hm09kE/u6kK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C5alxwAAAN4AAAAPAAAAAAAA&#10;AAAAAAAAAKECAABkcnMvZG93bnJldi54bWxQSwUGAAAAAAQABAD5AAAAlQMAAAAA&#10;"/>
                <v:shape id="AutoShape 11087" o:spid="_x0000_s1413" type="#_x0000_t32" style="position:absolute;left:3616;top:459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czPscAAADeAAAADwAAAGRycy9kb3ducmV2LnhtbESPQWsCMRSE70L/Q3gFL6JZXVpka5St&#10;IGjBg7beXzevm9DNy3YTdf33plDocZiZb5jFqneNuFAXrGcF00kGgrjy2nKt4ON9M56DCBFZY+OZ&#10;FNwowGr5MFhgof2VD3Q5xlokCIcCFZgY20LKUBlyGCa+JU7el+8cxiS7WuoOrwnuGjnLsmfp0HJa&#10;MNjS2lD1fTw7Bfvd9LX8NHb3dvix+6dN2Zzr0Ump4WNfvoCI1Mf/8F97qxXkWT7P4fdOugJye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RzM+xwAAAN4AAAAPAAAAAAAA&#10;AAAAAAAAAKECAABkcnMvZG93bnJldi54bWxQSwUGAAAAAAQABAD5AAAAlQMAAAAA&#10;"/>
                <v:rect id="Rectangle 12080" o:spid="_x0000_s1414" style="position:absolute;left:3108;top:3860;width:1237;height: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rH5sgA&#10;AADeAAAADwAAAGRycy9kb3ducmV2LnhtbESPW2vCQBCF3wv9D8sUfKubqhWJbqQIglgqGkV8HLKT&#10;S5udDdk1xv76bqHQx8O5fJzFsje16Kh1lWUFL8MIBHFmdcWFgtNx/TwD4TyyxtoyKbiTg2Xy+LDA&#10;WNsbH6hLfSHCCLsYFZTeN7GULivJoBvahjh4uW0N+iDbQuoWb2Hc1HIURVNpsOJAKLGhVUnZV3o1&#10;gTtpPk+77W79cf8+d27/fklfc6vU4Kl/m4Pw1Pv/8F97oxWMo/FsAr93whWQy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CsfmyAAAAN4AAAAPAAAAAAAAAAAAAAAAAJgCAABk&#10;cnMvZG93bnJldi54bWxQSwUGAAAAAAQABAD1AAAAjQMAAAAA&#10;">
                  <v:textbox inset="0,0,0,0">
                    <w:txbxContent>
                      <w:p w:rsidR="00862F6C" w:rsidRPr="00437D2E" w:rsidRDefault="00862F6C" w:rsidP="00D658E4">
                        <w:pPr>
                          <w:spacing w:before="40"/>
                          <w:jc w:val="center"/>
                          <w:rPr>
                            <w:rFonts w:asciiTheme="majorHAnsi" w:hAnsiTheme="majorHAnsi" w:cstheme="majorHAnsi"/>
                            <w:sz w:val="18"/>
                            <w:szCs w:val="18"/>
                          </w:rPr>
                        </w:pPr>
                        <w:r w:rsidRPr="00437D2E">
                          <w:rPr>
                            <w:rFonts w:asciiTheme="majorHAnsi" w:hAnsiTheme="majorHAnsi" w:cstheme="majorHAnsi"/>
                            <w:sz w:val="18"/>
                            <w:szCs w:val="18"/>
                          </w:rPr>
                          <w:t>Stop</w:t>
                        </w:r>
                      </w:p>
                    </w:txbxContent>
                  </v:textbox>
                </v:rect>
                <v:rect id="Rectangle 12081" o:spid="_x0000_s1415" style="position:absolute;left:2656;top:4741;width:1204;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ZifccA&#10;AADeAAAADwAAAGRycy9kb3ducmV2LnhtbESPX2vCMBTF3wW/Q7iCbzN1TpFqFBkIsjHRKuLjpbm2&#10;1eamNFmt+/TLYODj4fz5cebL1pSiodoVlhUMBxEI4tTqgjMFx8P6ZQrCeWSNpWVS8CAHy0W3M8dY&#10;2zvvqUl8JsIIuxgV5N5XsZQuzcmgG9iKOHgXWxv0QdaZ1DXew7gp5WsUTaTBggMhx4rec0pvybcJ&#10;3Lfqetx+bNdfj59T43af52R8sUr1e+1qBsJT65/h//ZGKxhFo+kY/u6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GYn3HAAAA3gAAAA8AAAAAAAAAAAAAAAAAmAIAAGRy&#10;cy9kb3ducmV2LnhtbFBLBQYAAAAABAAEAPUAAACMAwAAAAA=&#10;">
                  <v:textbox inset="0,0,0,0">
                    <w:txbxContent>
                      <w:p w:rsidR="00862F6C" w:rsidRPr="00437D2E" w:rsidRDefault="00862F6C" w:rsidP="00D658E4">
                        <w:pPr>
                          <w:spacing w:before="120"/>
                          <w:jc w:val="center"/>
                          <w:rPr>
                            <w:rFonts w:asciiTheme="majorHAnsi" w:hAnsiTheme="majorHAnsi" w:cstheme="majorHAnsi"/>
                            <w:sz w:val="18"/>
                            <w:szCs w:val="18"/>
                          </w:rPr>
                        </w:pPr>
                        <w:r w:rsidRPr="00437D2E">
                          <w:rPr>
                            <w:rFonts w:asciiTheme="majorHAnsi" w:hAnsiTheme="majorHAnsi" w:cstheme="majorHAnsi"/>
                            <w:sz w:val="18"/>
                            <w:szCs w:val="18"/>
                          </w:rPr>
                          <w:t>Prepare for  purging</w:t>
                        </w:r>
                      </w:p>
                      <w:p w:rsidR="00862F6C" w:rsidRPr="00437D2E" w:rsidRDefault="00862F6C" w:rsidP="00D658E4">
                        <w:pPr>
                          <w:ind w:firstLine="142"/>
                          <w:jc w:val="center"/>
                          <w:rPr>
                            <w:rFonts w:asciiTheme="majorHAnsi" w:hAnsiTheme="majorHAnsi" w:cstheme="majorHAnsi"/>
                            <w:sz w:val="18"/>
                            <w:szCs w:val="18"/>
                          </w:rPr>
                        </w:pPr>
                      </w:p>
                      <w:p w:rsidR="00862F6C" w:rsidRPr="00437D2E" w:rsidRDefault="00862F6C" w:rsidP="00D658E4">
                        <w:pPr>
                          <w:rPr>
                            <w:rFonts w:asciiTheme="majorHAnsi" w:hAnsiTheme="majorHAnsi" w:cstheme="majorHAnsi"/>
                            <w:sz w:val="18"/>
                            <w:szCs w:val="18"/>
                          </w:rPr>
                        </w:pPr>
                      </w:p>
                    </w:txbxContent>
                  </v:textbox>
                </v:rect>
                <v:shape id="AutoShape 11141" o:spid="_x0000_s1416" type="#_x0000_t32" style="position:absolute;left:3243;top:10192;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CQpscAAADeAAAADwAAAGRycy9kb3ducmV2LnhtbESPQWsCMRSE70L/Q3iFXqRmrSiyNcpW&#10;EGrBg9t6f25eN6Gbl3UTdfvvG0HocZiZb5jFqneNuFAXrGcF41EGgrjy2nKt4Otz8zwHESKyxsYz&#10;KfilAKvlw2CBufZX3tOljLVIEA45KjAxtrmUoTLkMIx8S5y8b985jEl2tdQdXhPcNfIly2bSoeW0&#10;YLCltaHqpzw7Bbvt+K04Grv92J/sbropmnM9PCj19NgXryAi9fE/fG+/awWTbDKfwe1OugJy+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MJCmxwAAAN4AAAAPAAAAAAAA&#10;AAAAAAAAAKECAABkcnMvZG93bnJldi54bWxQSwUGAAAAAAQABAD5AAAAlQMAAAAA&#10;"/>
                <v:shape id="AutoShape 11157" o:spid="_x0000_s1417" type="#_x0000_t32" style="position:absolute;left:1979;top:11649;width:0;height:22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w1PcgAAADeAAAADwAAAGRycy9kb3ducmV2LnhtbESPW2sCMRSE3wv9D+EU+lI0a8ULW6Ns&#10;C0IVfPD2ftycbkI3J9tN1O2/bwqCj8PMfMPMFp2rxYXaYD0rGPQzEMSl15YrBYf9sjcFESKyxtoz&#10;KfilAIv548MMc+2vvKXLLlYiQTjkqMDE2ORShtKQw9D3DXHyvnzrMCbZVlK3eE1wV8vXLBtLh5bT&#10;gsGGPgyV37uzU7BZDd6Lk7Gr9fbHbkbLoj5XL0elnp+64g1EpC7ew7f2p1YwzIbTCfzfSVdAzv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nw1PcgAAADeAAAADwAAAAAA&#10;AAAAAAAAAAChAgAAZHJzL2Rvd25yZXYueG1sUEsFBgAAAAAEAAQA+QAAAJYDAAAAAA==&#10;"/>
                <v:shape id="AutoShape 11158" o:spid="_x0000_s1418" type="#_x0000_t32" style="position:absolute;left:1851;top:11802;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hT8QAAADeAAAADwAAAGRycy9kb3ducmV2LnhtbERPTWsCMRC9C/6HMIVepGatVGQ1yloQ&#10;quBBrfdxM25CN5PtJur235tDwePjfc+XnavFjdpgPSsYDTMQxKXXlisF38f12xREiMgaa8+k4I8C&#10;LBf93hxz7e+8p9shViKFcMhRgYmxyaUMpSGHYegb4sRdfOswJthWUrd4T+Gulu9ZNpEOLacGgw19&#10;Gip/DlenYLcZrYqzsZvt/tfuPtZFfa0GJ6VeX7piBiJSF5/if/eXVjDOxtO0N91JV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46FPxAAAAN4AAAAPAAAAAAAAAAAA&#10;AAAAAKECAABkcnMvZG93bnJldi54bWxQSwUGAAAAAAQABAD5AAAAkgMAAAAA&#10;"/>
                <v:shape id="AutoShape 11149" o:spid="_x0000_s1419" type="#_x0000_t32" style="position:absolute;left:1234;top:11623;width:0;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8E1MgAAADeAAAADwAAAGRycy9kb3ducmV2LnhtbESPT2sCMRTE74V+h/AKvRTNWlF0a5Rt&#10;QaiCB//dn5vXTejmZbuJuv32TUHwOMzMb5jZonO1uFAbrGcFg34Ggrj02nKl4LBf9iYgQkTWWHsm&#10;Bb8UYDF/fJhhrv2Vt3TZxUokCIccFZgYm1zKUBpyGPq+IU7el28dxiTbSuoWrwnuavmaZWPp0HJa&#10;MNjQh6Hye3d2CjarwXtxMna13v7YzWhZ1Ofq5ajU81NXvIGI1MV7+Nb+1AqG2XAyhf876QrI+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K8E1MgAAADeAAAADwAAAAAA&#10;AAAAAAAAAAChAgAAZHJzL2Rvd25yZXYueG1sUEsFBgAAAAAEAAQA+QAAAJYDAAAAAA==&#10;"/>
                <v:shape id="AutoShape 11150" o:spid="_x0000_s1420" type="#_x0000_t32" style="position:absolute;left:1132;top:1253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w7lMYAAADeAAAADwAAAGRycy9kb3ducmV2LnhtbESPzWoCMRSF9wXfIVyhm1IzVpR2apRp&#10;QVDBhdrubye3k+DkZpxEHd/eLASXh/PHN513rhZnaoP1rGA4yEAQl15brhT87Bev7yBCRNZYeyYF&#10;Vwown/Wepphrf+EtnXexEmmEQ44KTIxNLmUoDTkMA98QJ+/ftw5jkm0ldYuXNO5q+ZZlE+nQcnow&#10;2NC3ofKwOzkFm9Xwq/gzdrXeHu1mvCjqU/Xyq9Rzvys+QUTq4iN8by+1glE2+kgACSeh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BMO5TGAAAA3gAAAA8AAAAAAAAA&#10;AAAAAAAAoQIAAGRycy9kb3ducmV2LnhtbFBLBQYAAAAABAAEAPkAAACUAwAAAAA=&#10;"/>
                <v:shape id="AutoShape 11186" o:spid="_x0000_s1421" type="#_x0000_t32" style="position:absolute;left:5951;top:13104;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CeD8gAAADeAAAADwAAAGRycy9kb3ducmV2LnhtbESPQWsCMRSE70L/Q3hCL6LZrbTo1ijb&#10;glALHrR6f25eN8HNy3YTdfvvm0Khx2FmvmEWq9414kpdsJ4V5JMMBHHlteVaweFjPZ6BCBFZY+OZ&#10;FHxTgNXybrDAQvsb7+i6j7VIEA4FKjAxtoWUoTLkMEx8S5y8T985jEl2tdQd3hLcNfIhy56kQ8tp&#10;wWBLr4aq8/7iFGw3+Ut5Mnbzvvuy28d12Vzq0VGp+2FfPoOI1Mf/8F/7TSuYZtN5Dr930hW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wCeD8gAAADeAAAADwAAAAAA&#10;AAAAAAAAAAChAgAAZHJzL2Rvd25yZXYueG1sUEsFBgAAAAAEAAQA+QAAAJYDAAAAAA==&#10;"/>
                <v:shape id="AutoShape 12083" o:spid="_x0000_s1422" type="#_x0000_t32" style="position:absolute;left:5480;top:13565;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IAeMcAAADeAAAADwAAAGRycy9kb3ducmV2LnhtbESPQWsCMRSE70L/Q3iFXkSzKi3tapRt&#10;QagFD1p7f26em+DmZbuJuv33RhB6HGbmG2a26FwtztQG61nBaJiBIC69tlwp2H0vB68gQkTWWHsm&#10;BX8UYDF/6M0w1/7CGzpvYyUShEOOCkyMTS5lKA05DEPfECfv4FuHMcm2krrFS4K7Wo6z7EU6tJwW&#10;DDb0Yag8bk9OwXo1ei/2xq6+Nr92/bws6lPV/1Hq6bErpiAidfE/fG9/agWTbPI2htuddAXk/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0gB4xwAAAN4AAAAPAAAAAAAA&#10;AAAAAAAAAKECAABkcnMvZG93bnJldi54bWxQSwUGAAAAAAQABAD5AAAAlQMAAAAA&#10;"/>
                <v:shape id="Text Box 12092" o:spid="_x0000_s1423" type="#_x0000_t202" style="position:absolute;left:2153;top:11738;width:301;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7pPsYA&#10;AADeAAAADwAAAGRycy9kb3ducmV2LnhtbESPT4vCMBTE78J+h/AWvMiaakHcrlH8C3vQg654fjRv&#10;27LNS0mird9+Iwgeh5n5DTNbdKYWN3K+sqxgNExAEOdWV1woOP/sPqYgfEDWWFsmBXfysJi/9WaY&#10;advykW6nUIgIYZ+hgjKEJpPS5yUZ9EPbEEfv1zqDIUpXSO2wjXBTy3GSTKTBiuNCiQ2tS8r/Tlej&#10;YLJx1/bI68HmvN3joSnGl9X9olT/vVt+gQjUhVf42f7WCtIk/UzhcSd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7pPsYAAADeAAAADwAAAAAAAAAAAAAAAACYAgAAZHJz&#10;L2Rvd25yZXYueG1sUEsFBgAAAAAEAAQA9QAAAIsDAAAAAA==&#10;" stroked="f">
                  <v:textbox inset="0,0,0,0">
                    <w:txbxContent>
                      <w:p w:rsidR="00862F6C" w:rsidRPr="00E46DCC" w:rsidRDefault="00862F6C" w:rsidP="00D658E4">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v:textbox>
                </v:shape>
                <v:group id="Group 14182" o:spid="_x0000_s1424" style="position:absolute;left:1700;top:12998;width:2313;height:737" coordorigin="1700,12356" coordsize="2313,7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7wHIMcAAADe&#10;AAAADwAAAAAAAAAAAAAAAACqAgAAZHJzL2Rvd25yZXYueG1sUEsFBgAAAAAEAAQA+gAAAJ4DAAAA&#10;AA==&#10;">
                  <v:rect id="Rectangle 12087" o:spid="_x0000_s1425" style="position:absolute;left:1700;top:12356;width:1146;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0oMcA&#10;AADeAAAADwAAAGRycy9kb3ducmV2LnhtbESPW2vCQBCF3wX/wzIF33RTb7SpqxRBEKViUyl9HLJj&#10;EpudDdk1Rn+9KxT6eDiXjzNbtKYUDdWusKzgeRCBIE6tLjhTcPha9V9AOI+ssbRMCq7kYDHvdmYY&#10;a3vhT2oSn4kwwi5GBbn3VSylS3My6Aa2Ig7e0dYGfZB1JnWNlzBuSjmMoqk0WHAg5FjRMqf0Nzmb&#10;wB1Xp8Nus1t9XG/fjdtvf5LJ0SrVe2rf30B4av1/+K+91gpG0eh1Ao874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f9KDHAAAA3gAAAA8AAAAAAAAAAAAAAAAAmAIAAGRy&#10;cy9kb3ducmV2LnhtbFBLBQYAAAAABAAEAPUAAACMAwAAAAA=&#10;">
                    <v:textbox inset="0,0,0,0">
                      <w:txbxContent>
                        <w:p w:rsidR="00862F6C" w:rsidRDefault="00862F6C" w:rsidP="00D658E4">
                          <w:pPr>
                            <w:spacing w:before="40"/>
                            <w:jc w:val="center"/>
                            <w:rPr>
                              <w:rFonts w:asciiTheme="majorHAnsi" w:hAnsiTheme="majorHAnsi" w:cstheme="majorHAnsi"/>
                              <w:sz w:val="18"/>
                              <w:szCs w:val="18"/>
                            </w:rPr>
                          </w:pPr>
                          <w:r w:rsidRPr="00437D2E">
                            <w:rPr>
                              <w:rFonts w:asciiTheme="majorHAnsi" w:hAnsiTheme="majorHAnsi" w:cstheme="majorHAnsi"/>
                              <w:sz w:val="18"/>
                              <w:szCs w:val="18"/>
                            </w:rPr>
                            <w:t xml:space="preserve">Flushing </w:t>
                          </w:r>
                        </w:p>
                        <w:p w:rsidR="00862F6C" w:rsidRPr="00437D2E" w:rsidRDefault="00862F6C" w:rsidP="00D658E4">
                          <w:pPr>
                            <w:spacing w:before="40"/>
                            <w:jc w:val="center"/>
                            <w:rPr>
                              <w:rFonts w:asciiTheme="majorHAnsi" w:hAnsiTheme="majorHAnsi" w:cstheme="majorHAnsi"/>
                              <w:sz w:val="18"/>
                              <w:szCs w:val="18"/>
                            </w:rPr>
                          </w:pPr>
                          <w:r>
                            <w:rPr>
                              <w:rFonts w:asciiTheme="majorHAnsi" w:hAnsiTheme="majorHAnsi" w:cstheme="majorHAnsi"/>
                              <w:sz w:val="18"/>
                              <w:szCs w:val="18"/>
                            </w:rPr>
                            <w:t>w</w:t>
                          </w:r>
                          <w:r w:rsidRPr="00437D2E">
                            <w:rPr>
                              <w:rFonts w:asciiTheme="majorHAnsi" w:hAnsiTheme="majorHAnsi" w:cstheme="majorHAnsi"/>
                              <w:sz w:val="18"/>
                              <w:szCs w:val="18"/>
                            </w:rPr>
                            <w:t>ith</w:t>
                          </w:r>
                          <w:r>
                            <w:rPr>
                              <w:rFonts w:asciiTheme="majorHAnsi" w:hAnsiTheme="majorHAnsi" w:cstheme="majorHAnsi"/>
                              <w:sz w:val="18"/>
                              <w:szCs w:val="18"/>
                            </w:rPr>
                            <w:t xml:space="preserve"> </w:t>
                          </w:r>
                          <w:r w:rsidRPr="00437D2E">
                            <w:rPr>
                              <w:rFonts w:asciiTheme="majorHAnsi" w:hAnsiTheme="majorHAnsi" w:cstheme="majorHAnsi"/>
                              <w:sz w:val="18"/>
                              <w:szCs w:val="18"/>
                            </w:rPr>
                            <w:t>GHe</w:t>
                          </w:r>
                        </w:p>
                        <w:p w:rsidR="00862F6C" w:rsidRPr="00437D2E" w:rsidRDefault="00862F6C" w:rsidP="00D658E4">
                          <w:pPr>
                            <w:rPr>
                              <w:rFonts w:asciiTheme="majorHAnsi" w:hAnsiTheme="majorHAnsi" w:cstheme="majorHAnsi"/>
                              <w:sz w:val="18"/>
                              <w:szCs w:val="18"/>
                            </w:rPr>
                          </w:pPr>
                        </w:p>
                      </w:txbxContent>
                    </v:textbox>
                  </v:rect>
                  <v:shape id="Text Box 12088" o:spid="_x0000_s1426" type="#_x0000_t202" style="position:absolute;left:2781;top:12356;width:1232;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0iecUA&#10;AADeAAAADwAAAGRycy9kb3ducmV2LnhtbESPW2sCMRSE3wv+h3AE32rWFaSuRlGhoPSlXvD5sDl7&#10;0c3JkqTr+u9NodDHYWa+YZbr3jSiI+drywom4wQEcW51zaWCy/nz/QOED8gaG8uk4Eke1qvB2xIz&#10;bR98pO4UShEh7DNUUIXQZlL6vCKDfmxb4ugV1hkMUbpSaoePCDeNTJNkJg3WHBcqbGlXUX4//RgF&#10;527r98dbmOtDsZXpV/GdXt1GqdGw3yxABOrDf/ivvdcKpsl0PoPfO/EKyN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3SJ5xQAAAN4AAAAPAAAAAAAAAAAAAAAAAJgCAABkcnMv&#10;ZG93bnJldi54bWxQSwUGAAAAAAQABAD1AAAAigMAAAAA&#10;">
                    <v:textbox inset="0,0,0,0">
                      <w:txbxContent>
                        <w:p w:rsidR="00862F6C" w:rsidRPr="007F2C06" w:rsidRDefault="00862F6C" w:rsidP="00D658E4">
                          <w:pPr>
                            <w:ind w:left="57"/>
                            <w:rPr>
                              <w:rFonts w:asciiTheme="majorHAnsi" w:hAnsiTheme="majorHAnsi" w:cstheme="majorHAnsi"/>
                              <w:sz w:val="18"/>
                              <w:szCs w:val="18"/>
                            </w:rPr>
                          </w:pPr>
                          <w:r w:rsidRPr="007F2C06">
                            <w:rPr>
                              <w:rFonts w:asciiTheme="majorHAnsi" w:hAnsiTheme="majorHAnsi" w:cstheme="majorHAnsi"/>
                              <w:sz w:val="18"/>
                              <w:szCs w:val="18"/>
                            </w:rPr>
                            <w:t xml:space="preserve">Open FV092 </w:t>
                          </w:r>
                          <w:r>
                            <w:rPr>
                              <w:rFonts w:asciiTheme="majorHAnsi" w:hAnsiTheme="majorHAnsi" w:cstheme="majorHAnsi"/>
                              <w:sz w:val="18"/>
                              <w:szCs w:val="18"/>
                            </w:rPr>
                            <w:t xml:space="preserve">Open </w:t>
                          </w:r>
                          <w:r w:rsidRPr="007F2C06">
                            <w:rPr>
                              <w:rFonts w:asciiTheme="majorHAnsi" w:hAnsiTheme="majorHAnsi" w:cstheme="majorHAnsi"/>
                              <w:sz w:val="18"/>
                              <w:szCs w:val="18"/>
                            </w:rPr>
                            <w:t>FV600</w:t>
                          </w:r>
                        </w:p>
                        <w:p w:rsidR="00862F6C" w:rsidRPr="007F2C06" w:rsidRDefault="00862F6C" w:rsidP="00D658E4">
                          <w:pPr>
                            <w:ind w:left="57"/>
                            <w:rPr>
                              <w:rFonts w:asciiTheme="majorHAnsi" w:hAnsiTheme="majorHAnsi" w:cstheme="majorHAnsi"/>
                              <w:sz w:val="18"/>
                              <w:szCs w:val="18"/>
                            </w:rPr>
                          </w:pPr>
                          <w:r w:rsidRPr="007F2C06">
                            <w:rPr>
                              <w:rFonts w:asciiTheme="majorHAnsi" w:hAnsiTheme="majorHAnsi" w:cstheme="majorHAnsi"/>
                              <w:sz w:val="18"/>
                              <w:szCs w:val="18"/>
                            </w:rPr>
                            <w:t>Delay tp2</w:t>
                          </w:r>
                        </w:p>
                        <w:p w:rsidR="00862F6C" w:rsidRPr="007F2C06" w:rsidRDefault="00862F6C" w:rsidP="00D658E4">
                          <w:pPr>
                            <w:rPr>
                              <w:rFonts w:asciiTheme="majorHAnsi" w:hAnsiTheme="majorHAnsi" w:cstheme="majorHAnsi"/>
                              <w:sz w:val="18"/>
                              <w:szCs w:val="18"/>
                            </w:rPr>
                          </w:pPr>
                        </w:p>
                      </w:txbxContent>
                    </v:textbox>
                  </v:shape>
                </v:group>
                <v:shape id="Text Box 12096" o:spid="_x0000_s1427" type="#_x0000_t202" style="position:absolute;left:4312;top:14253;width:1072;height: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iQxccA&#10;AADeAAAADwAAAGRycy9kb3ducmV2LnhtbESPQWsCMRSE74X+h/AK3mpiBVtXo0hREArSdXvo8XXz&#10;3A1uXtZN1O2/N4WCx2FmvmHmy9414kJdsJ41jIYKBHHpjeVKw1exeX4DESKywcYzafilAMvF48Mc&#10;M+OvnNNlHyuRIBwy1FDH2GZShrImh2HoW+LkHXznMCbZVdJ0eE1w18gXpSbSoeW0UGNL7zWVx/3Z&#10;aVh9c762p93PZ37IbVFMFX9MjloPnvrVDESkPt7D/+2t0TBW4+kr/N1JV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okMXHAAAA3gAAAA8AAAAAAAAAAAAAAAAAmAIAAGRy&#10;cy9kb3ducmV2LnhtbFBLBQYAAAAABAAEAPUAAACMAwAAAAA=&#10;" filled="f" stroked="f">
                  <v:textbox inset="0,0,0,0">
                    <w:txbxContent>
                      <w:p w:rsidR="00862F6C" w:rsidRPr="00437D2E" w:rsidRDefault="00862F6C" w:rsidP="00D658E4">
                        <w:pPr>
                          <w:rPr>
                            <w:rFonts w:asciiTheme="majorHAnsi" w:hAnsiTheme="majorHAnsi" w:cstheme="majorHAnsi"/>
                            <w:sz w:val="18"/>
                            <w:szCs w:val="18"/>
                          </w:rPr>
                        </w:pPr>
                        <w:r>
                          <w:rPr>
                            <w:rFonts w:asciiTheme="majorHAnsi" w:hAnsiTheme="majorHAnsi" w:cstheme="majorHAnsi"/>
                            <w:sz w:val="18"/>
                            <w:szCs w:val="18"/>
                          </w:rPr>
                          <w:t xml:space="preserve">PT580 &gt; P He </w:t>
                        </w:r>
                      </w:p>
                      <w:p w:rsidR="00862F6C" w:rsidRPr="00437D2E" w:rsidRDefault="00862F6C" w:rsidP="00D658E4">
                        <w:pPr>
                          <w:rPr>
                            <w:rFonts w:asciiTheme="majorHAnsi" w:hAnsiTheme="majorHAnsi" w:cstheme="majorHAnsi"/>
                            <w:sz w:val="18"/>
                            <w:szCs w:val="18"/>
                          </w:rPr>
                        </w:pPr>
                      </w:p>
                    </w:txbxContent>
                  </v:textbox>
                </v:shape>
                <v:shape id="AutoShape 12097" o:spid="_x0000_s1428" type="#_x0000_t32" style="position:absolute;left:1721;top:13927;width:25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o3ksQAAADeAAAADwAAAGRycy9kb3ducmV2LnhtbERPTWsCMRC9F/wPYYReSs1aUdqtUbYF&#10;QQUPanufbqab4GaybqKu/94cBI+P9z2dd64WZ2qD9axgOMhAEJdeW64U/OwXr+8gQkTWWHsmBVcK&#10;MJ/1nqaYa3/hLZ13sRIphEOOCkyMTS5lKA05DAPfECfu37cOY4JtJXWLlxTuavmWZRPp0HJqMNjQ&#10;t6HysDs5BZvV8Kv4M3a13h7tZrwo6lP18qvUc78rPkFE6uJDfHcvtYJRNvpIe9OddAX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OjeSxAAAAN4AAAAPAAAAAAAAAAAA&#10;AAAAAKECAABkcnMvZG93bnJldi54bWxQSwUGAAAAAAQABAD5AAAAkgMAAAAA&#10;"/>
                <v:shape id="Text Box 12098" o:spid="_x0000_s1429" type="#_x0000_t202" style="position:absolute;left:1953;top:14016;width:1941;height: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uhLMcA&#10;AADeAAAADwAAAGRycy9kb3ducmV2LnhtbESPQWsCMRSE7wX/Q3hCbzWxgnRXo4hUKBRK1+3B43Pz&#10;3A1uXtZN1O2/bwqFHoeZ+YZZrgfXihv1wXrWMJ0oEMSVN5ZrDV/l7ukFRIjIBlvPpOGbAqxXo4cl&#10;5sbfuaDbPtYiQTjkqKGJsculDFVDDsPEd8TJO/neYUyyr6Xp8Z7grpXPSs2lQ8tpocGOtg1V5/3V&#10;adgcuHi1l4/jZ3EqbFlmit/nZ60fx8NmASLSEP/Df+03o2GmZlkGv3fSF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7oSzHAAAA3gAAAA8AAAAAAAAAAAAAAAAAmAIAAGRy&#10;cy9kb3ducmV2LnhtbFBLBQYAAAAABAAEAPUAAACMAwAAAAA=&#10;" filled="f" stroked="f">
                  <v:textbox inset="0,0,0,0">
                    <w:txbxContent>
                      <w:p w:rsidR="00862F6C" w:rsidRPr="00437D2E" w:rsidRDefault="00862F6C" w:rsidP="00D658E4">
                        <w:pPr>
                          <w:rPr>
                            <w:rFonts w:asciiTheme="majorHAnsi" w:hAnsiTheme="majorHAnsi" w:cstheme="majorHAnsi"/>
                            <w:sz w:val="18"/>
                            <w:szCs w:val="18"/>
                          </w:rPr>
                        </w:pPr>
                        <w:r w:rsidRPr="00437D2E">
                          <w:rPr>
                            <w:rFonts w:asciiTheme="majorHAnsi" w:hAnsiTheme="majorHAnsi" w:cstheme="majorHAnsi"/>
                            <w:sz w:val="18"/>
                            <w:szCs w:val="18"/>
                          </w:rPr>
                          <w:t>t &gt; tp2</w:t>
                        </w:r>
                        <w:r w:rsidRPr="00933992">
                          <w:rPr>
                            <w:rFonts w:asciiTheme="majorHAnsi" w:hAnsiTheme="majorHAnsi" w:cstheme="majorHAnsi"/>
                            <w:sz w:val="18"/>
                            <w:szCs w:val="18"/>
                          </w:rPr>
                          <w:t xml:space="preserve"> </w:t>
                        </w:r>
                        <w:r>
                          <w:rPr>
                            <w:rFonts w:asciiTheme="majorHAnsi" w:hAnsiTheme="majorHAnsi" w:cstheme="majorHAnsi"/>
                            <w:sz w:val="18"/>
                            <w:szCs w:val="18"/>
                          </w:rPr>
                          <w:t xml:space="preserve">&amp; PT580&lt;P He </w:t>
                        </w:r>
                      </w:p>
                      <w:p w:rsidR="00862F6C" w:rsidRPr="00437D2E" w:rsidRDefault="00862F6C" w:rsidP="00D658E4">
                        <w:pPr>
                          <w:rPr>
                            <w:rFonts w:asciiTheme="majorHAnsi" w:hAnsiTheme="majorHAnsi" w:cstheme="majorHAnsi"/>
                            <w:sz w:val="18"/>
                            <w:szCs w:val="18"/>
                          </w:rPr>
                        </w:pPr>
                      </w:p>
                    </w:txbxContent>
                  </v:textbox>
                </v:shape>
                <v:shape id="AutoShape 12109" o:spid="_x0000_s1430" type="#_x0000_t32" style="position:absolute;left:1607;top:15268;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xjdsYAAADeAAAADwAAAGRycy9kb3ducmV2LnhtbESPy2oCMRSG9wXfIRyhm6KJvUgZjTIt&#10;CFVw4aX74+R0Ejo5mU6iTt/eLApd/vw3vvmy9424UBddYA2TsQJBXAXjuNZwPKxGryBiQjbYBCYN&#10;vxRhuRjczbEw4co7uuxTLfIIxwI12JTaQspYWfIYx6Elzt5X6DymLLtamg6vedw38lGpqfToOD9Y&#10;bOndUvW9P3sN2/XkrTxZt97sftz2ZVU25/rhU+v7YV/OQCTq03/4r/1hNDypZ5UBMk5G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sY3bGAAAA3gAAAA8AAAAAAAAA&#10;AAAAAAAAoQIAAGRycy9kb3ducmV2LnhtbFBLBQYAAAAABAAEAPkAAACUAwAAAAA=&#10;"/>
                <v:shape id="Text Box 12110" o:spid="_x0000_s1431" type="#_x0000_t202" style="position:absolute;left:1872;top:15169;width:1498;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31yMcA&#10;AADeAAAADwAAAGRycy9kb3ducmV2LnhtbESPQWsCMRSE70L/Q3iF3jSxLWK3RpGiIBSk6/bQ4+vm&#10;uRvcvGw3Udd/b4SCx2FmvmFmi9414kRdsJ41jEcKBHHpjeVKw3exHk5BhIhssPFMGi4UYDF/GMww&#10;M/7MOZ12sRIJwiFDDXWMbSZlKGtyGEa+JU7e3ncOY5JdJU2H5wR3jXxWaiIdWk4LNbb0UVN52B2d&#10;huUP5yv7t/39yve5LYo3xZ+Tg9ZPj/3yHUSkPt7D/+2N0fCiXtUYbnfSF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t9cjHAAAA3gAAAA8AAAAAAAAAAAAAAAAAmAIAAGRy&#10;cy9kb3ducmV2LnhtbFBLBQYAAAAABAAEAPUAAACMAwAAAAA=&#10;" filled="f" stroked="f">
                  <v:textbox inset="0,0,0,0">
                    <w:txbxContent>
                      <w:p w:rsidR="00862F6C" w:rsidRPr="00437D2E" w:rsidRDefault="00862F6C" w:rsidP="00D658E4">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v:textbox>
                </v:shape>
                <v:shape id="AutoShape 11078" o:spid="_x0000_s1432" type="#_x0000_t32" style="position:absolute;left:5199;top:7766;width:0;height: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JYmsgAAADeAAAADwAAAGRycy9kb3ducmV2LnhtbESPT0sDMRTE70K/Q3gFL2KT/lFkbVpW&#10;oWALPbTq/bl5bkI3L9tN2m6/vREEj8PM/IaZL3vfiDN10QXWMB4pEMRVMI5rDR/vq/snEDEhG2wC&#10;k4YrRVguBjdzLEy48I7O+1SLDOFYoAabUltIGStLHuMotMTZ+w6dx5RlV0vT4SXDfSMnSj1Kj47z&#10;gsWWXi1Vh/3Ja9iuxy/ll3Xrze7otg+rsjnVd59a3w778hlEoj79h//ab0bDVM3UBH7v5CsgF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3JYmsgAAADeAAAADwAAAAAA&#10;AAAAAAAAAAChAgAAZHJzL2Rvd25yZXYueG1sUEsFBgAAAAAEAAQA+QAAAJYDAAAAAA==&#10;"/>
                <v:shape id="AutoShape 11079" o:spid="_x0000_s1433" type="#_x0000_t32" style="position:absolute;left:5070;top:7913;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79AccAAADeAAAADwAAAGRycy9kb3ducmV2LnhtbESPQWsCMRSE70L/Q3hCL1ITqy1la5Rt&#10;QVDBg7a9v25eN8HNy3YTdf33TaHQ4zAz3zDzZe8bcaYuusAaJmMFgrgKxnGt4f1tdfcEIiZkg01g&#10;0nClCMvFzWCOhQkX3tP5kGqRIRwL1GBTagspY2XJYxyHljh7X6HzmLLsamk6vGS4b+S9Uo/So+O8&#10;YLGlV0vV8XDyGnabyUv5ad1mu/92u4dV2Zzq0YfWt8O+fAaRqE//4b/22miYqpmawu+dfAX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Pv0BxwAAAN4AAAAPAAAAAAAA&#10;AAAAAAAAAKECAABkcnMvZG93bnJldi54bWxQSwUGAAAAAAQABAD5AAAAlQMAAAAA&#10;"/>
                <v:group id="Group 12453" o:spid="_x0000_s1434" style="position:absolute;left:4337;top:8067;width:6553;height:683" coordorigin="4580,8078" coordsize="6553,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xxfwscAAADe&#10;AAAADwAAAAAAAAAAAAAAAACqAgAAZHJzL2Rvd25yZXYueG1sUEsFBgAAAAAEAAQA+gAAAJ4DAAAA&#10;AA==&#10;">
                  <v:rect id="Rectangle 12454" o:spid="_x0000_s1435" style="position:absolute;left:4580;top:8078;width:1320;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sQscA&#10;AADeAAAADwAAAGRycy9kb3ducmV2LnhtbESPX2vCMBTF3wd+h3AF32ayqWNUo8hAkA1l62T4eGmu&#10;bWdzU5pYq5/eCIM9Hs6fH2e26GwlWmp86VjD01CBIM6cKTnXsPtePb6C8AHZYOWYNFzIw2Lee5hh&#10;YtyZv6hNQy7iCPsENRQh1ImUPivIoh+6mjh6B9dYDFE2uTQNnuO4reSzUi/SYsmRUGBNbwVlx/Rk&#10;I3dc/+6279vV5nL9af3nxz6dHJzWg363nIII1IX/8F97bTSM1FhN4H4nXg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rELHAAAA3gAAAA8AAAAAAAAAAAAAAAAAmAIAAGRy&#10;cy9kb3ducmV2LnhtbFBLBQYAAAAABAAEAPUAAACMAwAAAAA=&#10;">
                    <v:textbox inset="0,0,0,0">
                      <w:txbxContent>
                        <w:p w:rsidR="00862F6C" w:rsidRPr="00437D2E" w:rsidRDefault="00862F6C" w:rsidP="00D658E4">
                          <w:pPr>
                            <w:jc w:val="center"/>
                            <w:rPr>
                              <w:rFonts w:asciiTheme="majorHAnsi" w:hAnsiTheme="majorHAnsi" w:cstheme="majorHAnsi"/>
                              <w:sz w:val="18"/>
                              <w:szCs w:val="18"/>
                            </w:rPr>
                          </w:pPr>
                          <w:r w:rsidRPr="00437D2E">
                            <w:rPr>
                              <w:rFonts w:asciiTheme="majorHAnsi" w:hAnsiTheme="majorHAnsi" w:cstheme="majorHAnsi"/>
                              <w:sz w:val="18"/>
                              <w:szCs w:val="18"/>
                            </w:rPr>
                            <w:t>Leak test at low pressure</w:t>
                          </w:r>
                        </w:p>
                      </w:txbxContent>
                    </v:textbox>
                  </v:rect>
                  <v:shape id="Text Box 12455" o:spid="_x0000_s1436" type="#_x0000_t202" style="position:absolute;left:5900;top:8078;width:1779;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6m8YA&#10;AADeAAAADwAAAGRycy9kb3ducmV2LnhtbESPW2sCMRSE3wv9D+EUfKtJ1yJ2NYoWBEtfvBSfD5uz&#10;l3ZzsiRx3f77piD4OMzMN8xiNdhW9ORD41jDy1iBIC6cabjS8HXaPs9AhIhssHVMGn4pwGr5+LDA&#10;3LgrH6g/xkokCIccNdQxdrmUoajJYhi7jjh5pfMWY5K+ksbjNcFtKzOlptJiw2mhxo7eayp+jher&#10;4dRvwu7wHd/MR7mR2We5z85+rfXoaVjPQUQa4j18a++Mhol6VVP4v5Ou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16m8YAAADeAAAADwAAAAAAAAAAAAAAAACYAgAAZHJz&#10;L2Rvd25yZXYueG1sUEsFBgAAAAAEAAQA9QAAAIsDAAAAAA==&#10;">
                    <v:textbox inset="0,0,0,0">
                      <w:txbxContent>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FV090 &amp; FV600 Delay tvac1</w:t>
                          </w:r>
                        </w:p>
                        <w:p w:rsidR="00862F6C" w:rsidRPr="00437D2E" w:rsidRDefault="00862F6C" w:rsidP="00D658E4">
                          <w:pPr>
                            <w:rPr>
                              <w:rFonts w:asciiTheme="majorHAnsi" w:hAnsiTheme="majorHAnsi" w:cstheme="majorHAnsi"/>
                              <w:sz w:val="18"/>
                              <w:szCs w:val="18"/>
                            </w:rPr>
                          </w:pPr>
                        </w:p>
                      </w:txbxContent>
                    </v:textbox>
                  </v:shape>
                  <v:shape id="Text Box 12456" o:spid="_x0000_s1437" type="#_x0000_t202" style="position:absolute;left:7675;top:8081;width:3458;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HfAMYA&#10;AADeAAAADwAAAGRycy9kb3ducmV2LnhtbESPT2sCMRTE7wW/Q3iCt5q4lbZujaIFwdJL1eL5sXn7&#10;p25eliSu22/fFAo9DjPzG2a5HmwrevKhcaxhNlUgiAtnGq40fJ52988gQkQ22DomDd8UYL0a3S0x&#10;N+7GB+qPsRIJwiFHDXWMXS5lKGqyGKauI05e6bzFmKSvpPF4S3DbykypR2mx4bRQY0evNRWX49Vq&#10;OPXbsD98xYV5K7cyey8/srPfaD0ZD5sXEJGG+B/+a++Nhgc1V0/weydd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zHfAMYAAADeAAAADwAAAAAAAAAAAAAAAACYAgAAZHJz&#10;L2Rvd25yZXYueG1sUEsFBgAAAAAEAAQA9QAAAIsDAAAAAA==&#10;">
                    <v:textbox inset="0,0,0,0">
                      <w:txbxContent>
                        <w:p w:rsidR="00862F6C" w:rsidRDefault="00862F6C" w:rsidP="00D658E4">
                          <w:pPr>
                            <w:ind w:left="57"/>
                            <w:rPr>
                              <w:rFonts w:asciiTheme="majorHAnsi" w:hAnsiTheme="majorHAnsi" w:cstheme="majorHAnsi"/>
                              <w:sz w:val="18"/>
                              <w:szCs w:val="18"/>
                            </w:rPr>
                          </w:pPr>
                          <w:r>
                            <w:rPr>
                              <w:rFonts w:asciiTheme="majorHAnsi" w:hAnsiTheme="majorHAnsi" w:cstheme="majorHAnsi"/>
                              <w:sz w:val="18"/>
                              <w:szCs w:val="18"/>
                            </w:rPr>
                            <w:t>CV580, CV600, CV601, CV602, CV603 opened    FV601, FV602 opened</w:t>
                          </w:r>
                        </w:p>
                        <w:p w:rsidR="00862F6C" w:rsidRPr="00437D2E" w:rsidRDefault="00862F6C" w:rsidP="00D658E4">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Pr="000A363C" w:rsidRDefault="00862F6C" w:rsidP="00D658E4">
                          <w:pPr>
                            <w:rPr>
                              <w:szCs w:val="18"/>
                            </w:rPr>
                          </w:pPr>
                        </w:p>
                      </w:txbxContent>
                    </v:textbox>
                  </v:shape>
                </v:group>
                <v:group id="Group 14119" o:spid="_x0000_s1438" style="position:absolute;left:2549;top:8612;width:227;height:964" coordorigin="2624,8660" coordsize="227,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lFVx8QAAADeAAAA&#10;DwAAAAAAAAAAAAAAAACqAgAAZHJzL2Rvd25yZXYueG1sUEsFBgAAAAAEAAQA+gAAAJsDAAAAAA==&#10;">
                  <v:shape id="AutoShape 11135" o:spid="_x0000_s1439" type="#_x0000_t32" style="position:absolute;left:2740;top:8660;width:0;height: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bK68gAAADeAAAADwAAAGRycy9kb3ducmV2LnhtbESPQUsDMRSE74L/ITzBi9ikVkXXpmVb&#10;KLRCD616f26em+DmZbtJ2+2/bwqCx2FmvmHG09434kBddIE1DAcKBHEVjONaw+fH4v4FREzIBpvA&#10;pOFEEaaT66sxFiYceUOHbapFhnAsUINNqS2kjJUlj3EQWuLs/YTOY8qyq6Xp8JjhvpEPSj1Lj47z&#10;gsWW5paq3+3ea1ivhrPy27rV+2bn1k+LstnXd19a39705RuIRH36D/+1l0bDSD2qV7jcyVdATs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dbK68gAAADeAAAADwAAAAAA&#10;AAAAAAAAAAChAgAAZHJzL2Rvd25yZXYueG1sUEsFBgAAAAAEAAQA+QAAAJYDAAAAAA==&#10;"/>
                  <v:shape id="AutoShape 11136" o:spid="_x0000_s1440" type="#_x0000_t32" style="position:absolute;left:2624;top:8941;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X1q8YAAADeAAAADwAAAGRycy9kb3ducmV2LnhtbESPy2oCMRSG94W+QzgFN0UzY1uRqVGm&#10;gqCCC2/708npJHRyMp1Enb69WRS6/PlvfLNF7xpxpS5YzwryUQaCuPLacq3gdFwNpyBCRNbYeCYF&#10;vxRgMX98mGGh/Y33dD3EWqQRDgUqMDG2hZShMuQwjHxLnLwv3zmMSXa11B3e0rhr5DjLJtKh5fRg&#10;sKWloer7cHEKdpv8o/w0drPd/9jd26psLvXzWanBU1++g4jUx//wX3utFbxkr3kCSDgJBeT8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019avGAAAA3gAAAA8AAAAAAAAA&#10;AAAAAAAAoQIAAGRycy9kb3ducmV2LnhtbFBLBQYAAAAABAAEAPkAAACUAwAAAAA=&#10;"/>
                </v:group>
                <v:group id="Group 14123" o:spid="_x0000_s1441" style="position:absolute;left:1698;top:8097;width:2212;height:512" coordorigin="1698,8145" coordsize="2212,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rJqh8cAAADe&#10;AAAADwAAAAAAAAAAAAAAAACqAgAAZHJzL2Rvd25yZXYueG1sUEsFBgAAAAAEAAQA+gAAAJ4DAAAA&#10;AA==&#10;">
                  <v:shape id="Text Box 14120" o:spid="_x0000_s1442" type="#_x0000_t202" style="position:absolute;left:1698;top:8145;width:1077;height: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EkWcQA&#10;AADeAAAADwAAAGRycy9kb3ducmV2LnhtbESP3WrCQBSE74W+w3IE73STKKWkWUUqgnjXpA9wyJ7m&#10;x+zZkF1N9OndgtDLYWa+YbLdZDpxo8E1lhXEqwgEcWl1w5WCn+K4/ADhPLLGzjIpuJOD3fZtlmGq&#10;7cjfdMt9JQKEXYoKau/7VEpX1mTQrWxPHLxfOxj0QQ6V1AOOAW46mUTRuzTYcFiosaevmspLfjUK&#10;ODmYuOymVu4LfJzGsx4PrVdqMZ/2nyA8Tf4//GqftIJ1tIkT+LsTroD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JFnEAAAA3gAAAA8AAAAAAAAAAAAAAAAAmAIAAGRycy9k&#10;b3ducmV2LnhtbFBLBQYAAAAABAAEAPUAAACJAwAAAAA=&#10;">
                    <v:textbox inset="0,0,0,0">
                      <w:txbxContent>
                        <w:p w:rsidR="00862F6C" w:rsidRDefault="00862F6C" w:rsidP="00D658E4">
                          <w:pPr>
                            <w:ind w:left="113"/>
                            <w:jc w:val="center"/>
                            <w:rPr>
                              <w:rFonts w:asciiTheme="majorHAnsi" w:hAnsiTheme="majorHAnsi" w:cstheme="majorHAnsi"/>
                              <w:sz w:val="18"/>
                              <w:szCs w:val="18"/>
                            </w:rPr>
                          </w:pPr>
                          <w:r>
                            <w:rPr>
                              <w:rFonts w:asciiTheme="majorHAnsi" w:hAnsiTheme="majorHAnsi" w:cstheme="majorHAnsi"/>
                              <w:sz w:val="18"/>
                              <w:szCs w:val="18"/>
                            </w:rPr>
                            <w:t>V</w:t>
                          </w:r>
                          <w:r w:rsidRPr="00437D2E">
                            <w:rPr>
                              <w:rFonts w:asciiTheme="majorHAnsi" w:hAnsiTheme="majorHAnsi" w:cstheme="majorHAnsi"/>
                              <w:sz w:val="18"/>
                              <w:szCs w:val="18"/>
                            </w:rPr>
                            <w:t>acuum</w:t>
                          </w:r>
                        </w:p>
                        <w:p w:rsidR="00862F6C" w:rsidRPr="00437D2E" w:rsidRDefault="00862F6C" w:rsidP="00D658E4">
                          <w:pPr>
                            <w:ind w:left="113"/>
                            <w:jc w:val="center"/>
                            <w:rPr>
                              <w:rFonts w:asciiTheme="majorHAnsi" w:hAnsiTheme="majorHAnsi" w:cstheme="majorHAnsi"/>
                              <w:sz w:val="18"/>
                              <w:szCs w:val="18"/>
                            </w:rPr>
                          </w:pPr>
                          <w:r>
                            <w:rPr>
                              <w:rFonts w:asciiTheme="majorHAnsi" w:hAnsiTheme="majorHAnsi" w:cstheme="majorHAnsi"/>
                              <w:sz w:val="18"/>
                              <w:szCs w:val="18"/>
                            </w:rPr>
                            <w:t>A</w:t>
                          </w:r>
                          <w:r w:rsidRPr="00437D2E">
                            <w:rPr>
                              <w:rFonts w:asciiTheme="majorHAnsi" w:hAnsiTheme="majorHAnsi" w:cstheme="majorHAnsi"/>
                              <w:sz w:val="18"/>
                              <w:szCs w:val="18"/>
                            </w:rPr>
                            <w:t>larm</w:t>
                          </w:r>
                        </w:p>
                      </w:txbxContent>
                    </v:textbox>
                  </v:shape>
                  <v:shape id="Text Box 14121" o:spid="_x0000_s1443" type="#_x0000_t202" style="position:absolute;left:2776;top:8147;width:1134;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NP3sYA&#10;AADeAAAADwAAAGRycy9kb3ducmV2LnhtbESPW2sCMRSE3wv+h3AKfatZ11J0NYoKgqUv9YLPh83Z&#10;i92cLElct/++EQQfh5n5hpkve9OIjpyvLSsYDRMQxLnVNZcKTsft+wSED8gaG8uk4I88LBeDlzlm&#10;2t54T90hlCJC2GeooAqhzaT0eUUG/dC2xNErrDMYonSl1A5vEW4amSbJpzRYc1yosKVNRfnv4WoU&#10;HLu13+0vYaq/irVMv4uf9OxWSr299qsZiEB9eIYf7Z1WME4+RmO434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NP3sYAAADeAAAADwAAAAAAAAAAAAAAAACYAgAAZHJz&#10;L2Rvd25yZXYueG1sUEsFBgAAAAAEAAQA9QAAAIsDAAAAAA==&#10;">
                    <v:textbox inset="0,0,0,0">
                      <w:txbxContent>
                        <w:p w:rsidR="00862F6C" w:rsidRDefault="00862F6C" w:rsidP="00D658E4">
                          <w:pPr>
                            <w:spacing w:before="120"/>
                            <w:ind w:left="57"/>
                            <w:rPr>
                              <w:rFonts w:asciiTheme="majorHAnsi" w:hAnsiTheme="majorHAnsi" w:cstheme="majorHAnsi"/>
                              <w:sz w:val="18"/>
                              <w:szCs w:val="18"/>
                            </w:rPr>
                          </w:pPr>
                          <w:r w:rsidRPr="007F2C06">
                            <w:rPr>
                              <w:rFonts w:asciiTheme="majorHAnsi" w:hAnsiTheme="majorHAnsi" w:cstheme="majorHAnsi"/>
                              <w:sz w:val="18"/>
                              <w:szCs w:val="18"/>
                            </w:rPr>
                            <w:t>Close FV090</w:t>
                          </w:r>
                        </w:p>
                        <w:p w:rsidR="00862F6C" w:rsidRPr="007F2C06" w:rsidRDefault="00862F6C" w:rsidP="00D658E4">
                          <w:pPr>
                            <w:rPr>
                              <w:rFonts w:asciiTheme="majorHAnsi" w:hAnsiTheme="majorHAnsi" w:cstheme="majorHAnsi"/>
                              <w:sz w:val="18"/>
                              <w:szCs w:val="18"/>
                            </w:rPr>
                          </w:pPr>
                        </w:p>
                      </w:txbxContent>
                    </v:textbox>
                  </v:shape>
                </v:group>
                <v:group id="Group 14124" o:spid="_x0000_s1444" style="position:absolute;left:4678;top:11159;width:2172;height:516" coordorigin="4678,11207" coordsize="2172,5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sXJH8cAAADe&#10;AAAADwAAAAAAAAAAAAAAAACqAgAAZHJzL2Rvd25yZXYueG1sUEsFBgAAAAAEAAQA+gAAAJ4DAAAA&#10;AA==&#10;">
                  <v:shape id="Text Box 11165" o:spid="_x0000_s1445" type="#_x0000_t202" style="position:absolute;left:4678;top:11213;width:1077;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ZyMcYA&#10;AADeAAAADwAAAGRycy9kb3ducmV2LnhtbESPW2sCMRSE3wv9D+EU+lazrrXU1SgqFBRfvOHzYXP2&#10;0m5OliRd139vhEIfh5n5hpktetOIjpyvLSsYDhIQxLnVNZcKzqevt08QPiBrbCyTght5WMyfn2aY&#10;aXvlA3XHUIoIYZ+hgiqENpPS5xUZ9APbEkevsM5giNKVUju8RrhpZJokH9JgzXGhwpbWFeU/x1+j&#10;4NSt/ObwHSZ6W6xkuiv26cUtlXp96ZdTEIH68B/+a2+0glHyPhzD406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ZyMcYAAADeAAAADwAAAAAAAAAAAAAAAACYAgAAZHJz&#10;L2Rvd25yZXYueG1sUEsFBgAAAAAEAAQA9QAAAIsDAAAAAA==&#10;">
                    <v:textbox inset="0,0,0,0">
                      <w:txbxContent>
                        <w:p w:rsidR="00862F6C" w:rsidRDefault="00862F6C" w:rsidP="00D658E4">
                          <w:pPr>
                            <w:ind w:left="113"/>
                            <w:jc w:val="center"/>
                            <w:rPr>
                              <w:rFonts w:asciiTheme="majorHAnsi" w:hAnsiTheme="majorHAnsi" w:cstheme="majorHAnsi"/>
                              <w:sz w:val="18"/>
                              <w:szCs w:val="18"/>
                            </w:rPr>
                          </w:pPr>
                          <w:r>
                            <w:rPr>
                              <w:rFonts w:asciiTheme="majorHAnsi" w:hAnsiTheme="majorHAnsi" w:cstheme="majorHAnsi"/>
                              <w:sz w:val="18"/>
                              <w:szCs w:val="18"/>
                            </w:rPr>
                            <w:t>Pressure</w:t>
                          </w:r>
                        </w:p>
                        <w:p w:rsidR="00862F6C" w:rsidRPr="00437D2E" w:rsidRDefault="00862F6C" w:rsidP="00D658E4">
                          <w:pPr>
                            <w:ind w:left="113"/>
                            <w:jc w:val="center"/>
                            <w:rPr>
                              <w:rFonts w:asciiTheme="majorHAnsi" w:hAnsiTheme="majorHAnsi" w:cstheme="majorHAnsi"/>
                              <w:sz w:val="18"/>
                              <w:szCs w:val="18"/>
                            </w:rPr>
                          </w:pPr>
                          <w:r>
                            <w:rPr>
                              <w:rFonts w:asciiTheme="majorHAnsi" w:hAnsiTheme="majorHAnsi" w:cstheme="majorHAnsi"/>
                              <w:sz w:val="18"/>
                              <w:szCs w:val="18"/>
                            </w:rPr>
                            <w:t>A</w:t>
                          </w:r>
                          <w:r w:rsidRPr="00437D2E">
                            <w:rPr>
                              <w:rFonts w:asciiTheme="majorHAnsi" w:hAnsiTheme="majorHAnsi" w:cstheme="majorHAnsi"/>
                              <w:sz w:val="18"/>
                              <w:szCs w:val="18"/>
                            </w:rPr>
                            <w:t>larm</w:t>
                          </w:r>
                        </w:p>
                      </w:txbxContent>
                    </v:textbox>
                  </v:shape>
                  <v:shape id="Text Box 14122" o:spid="_x0000_s1446" type="#_x0000_t202" style="position:absolute;left:5716;top:11207;width:1134;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TsRsYA&#10;AADeAAAADwAAAGRycy9kb3ducmV2LnhtbESPW2sCMRSE3wv+h3AKfatZtyK6GkWFgsWXesHnw+bs&#10;xW5OliRdt//eCAUfh5n5hlmsetOIjpyvLSsYDRMQxLnVNZcKzqfP9ykIH5A1NpZJwR95WC0HLwvM&#10;tL3xgbpjKEWEsM9QQRVCm0np84oM+qFtiaNXWGcwROlKqR3eItw0Mk2SiTRYc1yosKVtRfnP8dco&#10;OHUbvztcw0x/FRuZ7ovv9OLWSr299us5iEB9eIb/2zut4CMZjybwuBOv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TsRsYAAADeAAAADwAAAAAAAAAAAAAAAACYAgAAZHJz&#10;L2Rvd25yZXYueG1sUEsFBgAAAAAEAAQA9QAAAIsDAAAAAA==&#10;">
                    <v:textbox inset="0,0,0,0">
                      <w:txbxContent>
                        <w:p w:rsidR="00862F6C" w:rsidRDefault="00862F6C" w:rsidP="00D658E4">
                          <w:pPr>
                            <w:spacing w:before="120"/>
                            <w:ind w:left="57"/>
                            <w:rPr>
                              <w:rFonts w:asciiTheme="majorHAnsi" w:hAnsiTheme="majorHAnsi" w:cstheme="majorHAnsi"/>
                              <w:sz w:val="18"/>
                              <w:szCs w:val="18"/>
                            </w:rPr>
                          </w:pPr>
                          <w:r w:rsidRPr="007F2C06">
                            <w:rPr>
                              <w:rFonts w:asciiTheme="majorHAnsi" w:hAnsiTheme="majorHAnsi" w:cstheme="majorHAnsi"/>
                              <w:sz w:val="18"/>
                              <w:szCs w:val="18"/>
                            </w:rPr>
                            <w:t>Close FV09</w:t>
                          </w:r>
                          <w:r>
                            <w:rPr>
                              <w:rFonts w:asciiTheme="majorHAnsi" w:hAnsiTheme="majorHAnsi" w:cstheme="majorHAnsi"/>
                              <w:sz w:val="18"/>
                              <w:szCs w:val="18"/>
                            </w:rPr>
                            <w:t>2</w:t>
                          </w:r>
                        </w:p>
                        <w:p w:rsidR="00862F6C" w:rsidRPr="007F2C06" w:rsidRDefault="00862F6C" w:rsidP="00D658E4">
                          <w:pPr>
                            <w:rPr>
                              <w:rFonts w:asciiTheme="majorHAnsi" w:hAnsiTheme="majorHAnsi" w:cstheme="majorHAnsi"/>
                              <w:sz w:val="18"/>
                              <w:szCs w:val="18"/>
                            </w:rPr>
                          </w:pPr>
                        </w:p>
                      </w:txbxContent>
                    </v:textbox>
                  </v:shape>
                </v:group>
                <v:shape id="AutoShape 12103" o:spid="_x0000_s1447" type="#_x0000_t32" style="position:absolute;left:4263;top:13940;width:0;height:1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xt38kAAADeAAAADwAAAGRycy9kb3ducmV2LnhtbESPS2vDMBCE74X+B7GBXEoiO32kOFGC&#10;Wwg0hRzy6H1jbSxRa+VaSuL++6pQ6HGYmW+Y+bJ3jbhQF6xnBfk4A0FceW25VnDYr0bPIEJE1th4&#10;JgXfFGC5uL2ZY6H9lbd02cVaJAiHAhWYGNtCylAZchjGviVO3sl3DmOSXS11h9cEd42cZNmTdGg5&#10;LRhs6dVQ9bk7OwWbdf5SHo1dv2+/7OZxVTbn+u5DqeGgL2cgIvXxP/zXftMK7rOHfAq/d9IVkIs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Lcbd/JAAAA3gAAAA8AAAAA&#10;AAAAAAAAAAAAoQIAAGRycy9kb3ducmV2LnhtbFBLBQYAAAAABAAEAPkAAACXAwAAAAA=&#10;"/>
                <v:shape id="AutoShape 12104" o:spid="_x0000_s1448" type="#_x0000_t32" style="position:absolute;left:4161;top:1416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P5rcUAAADeAAAADwAAAGRycy9kb3ducmV2LnhtbERPy2oCMRTdF/oP4RbcFM2MbUWmRpkK&#10;ggoufO1vJ7eT0MnNdBJ1+vdmUejycN6zRe8acaUuWM8K8lEGgrjy2nKt4HRcDacgQkTW2HgmBb8U&#10;YDF/fJhhof2N93Q9xFqkEA4FKjAxtoWUoTLkMIx8S5y4L985jAl2tdQd3lK4a+Q4yybSoeXUYLCl&#10;paHq+3BxCnab/KP8NHaz3f/Y3duqbC7181mpwVNfvoOI1Md/8Z97rRW8ZK952pvupCs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0P5rcUAAADeAAAADwAAAAAAAAAA&#10;AAAAAAChAgAAZHJzL2Rvd25yZXYueG1sUEsFBgAAAAAEAAQA+QAAAJMDAAAAAA==&#10;"/>
                <v:shape id="AutoShape 12094" o:spid="_x0000_s1449" type="#_x0000_t32" style="position:absolute;left:1729;top:13908;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9cNskAAADeAAAADwAAAGRycy9kb3ducmV2LnhtbESPS2vDMBCE74X+B7GBXEoiO32QOlGC&#10;Wwg0hRzy6H1jbSxRa+VaSuL++6pQ6HGYmW+Y+bJ3jbhQF6xnBfk4A0FceW25VnDYr0ZTECEia2w8&#10;k4JvCrBc3N7MsdD+ylu67GItEoRDgQpMjG0hZagMOQxj3xIn7+Q7hzHJrpa6w2uCu0ZOsuxJOrSc&#10;Fgy29Gqo+tydnYLNOn8pj8au37dfdvO4Kptzffeh1HDQlzMQkfr4H/5rv2kF99lD/gy/d9IVkIs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wPXDbJAAAA3gAAAA8AAAAA&#10;AAAAAAAAAAAAoQIAAGRycy9kb3ducmV2LnhtbFBLBQYAAAAABAAEAPkAAACXAwAAAAA=&#10;"/>
                <v:shape id="AutoShape 12095" o:spid="_x0000_s1450" type="#_x0000_t32" style="position:absolute;left:1612;top:14139;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k/FsYAAADeAAAADwAAAGRycy9kb3ducmV2LnhtbESPzWoCMRSF94LvEG6hG6kZrS1lapRR&#10;EKrgYmy7v53cTkInN+Mk6vTtzUJweTh/fPNl7xpxpi5Yzwom4wwEceW15VrB1+fm6Q1EiMgaG8+k&#10;4J8CLBfDwRxz7S9c0vkQa5FGOOSowMTY5lKGypDDMPYtcfJ+fecwJtnVUnd4SeOukdMse5UOLacH&#10;gy2tDVV/h5NTsN9OVsWPsdtdebT7l03RnOrRt1KPD33xDiJSH+/hW/tDK3jOZtMEkHASCs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ZPxbGAAAA3gAAAA8AAAAAAAAA&#10;AAAAAAAAoQIAAGRycy9kb3ducmV2LnhtbFBLBQYAAAAABAAEAPkAAACUAwAAAAA=&#10;"/>
                <v:group id="Group 14186" o:spid="_x0000_s1451" style="position:absolute;left:1495;top:14497;width:2632;height:567" coordorigin="1495,14380" coordsize="2632,5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3qA6xgAAAN4A&#10;AAAPAAAAAAAAAAAAAAAAAKoCAABkcnMvZG93bnJldi54bWxQSwUGAAAAAAQABAD6AAAAnQMAAAAA&#10;">
                  <v:shape id="Text Box 14125" o:spid="_x0000_s1452" type="#_x0000_t202" style="position:absolute;left:2993;top:14380;width:1134;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Mg+MYA&#10;AADeAAAADwAAAGRycy9kb3ducmV2LnhtbESPW2sCMRSE3wv9D+EU+lazjaXY1ShaECy+1At9PmzO&#10;XuzmZEnSdfvvjSD4OMzMN8xsMdhW9ORD41jD6ygDQVw403Cl4XhYv0xAhIhssHVMGv4pwGL++DDD&#10;3Lgz76jfx0okCIccNdQxdrmUoajJYhi5jjh5pfMWY5K+ksbjOcFtK1WWvUuLDaeFGjv6rKn43f9Z&#10;DYd+FTa7U/wwX+VKqm35rX78Uuvnp2E5BRFpiPfwrb0xGsbZm1JwvZOu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Mg+MYAAADeAAAADwAAAAAAAAAAAAAAAACYAgAAZHJz&#10;L2Rvd25yZXYueG1sUEsFBgAAAAAEAAQA9QAAAIsDAAAAAA==&#10;">
                    <v:textbox inset="0,0,0,0">
                      <w:txbxContent>
                        <w:p w:rsidR="00862F6C" w:rsidRPr="00437D2E" w:rsidRDefault="00862F6C" w:rsidP="00D658E4">
                          <w:pPr>
                            <w:spacing w:before="120"/>
                            <w:ind w:left="57"/>
                            <w:jc w:val="center"/>
                            <w:rPr>
                              <w:rFonts w:asciiTheme="majorHAnsi" w:hAnsiTheme="majorHAnsi" w:cstheme="majorHAnsi"/>
                              <w:sz w:val="18"/>
                              <w:szCs w:val="18"/>
                            </w:rPr>
                          </w:pPr>
                          <w:r>
                            <w:rPr>
                              <w:rFonts w:asciiTheme="majorHAnsi" w:hAnsiTheme="majorHAnsi" w:cstheme="majorHAnsi"/>
                              <w:sz w:val="18"/>
                              <w:szCs w:val="18"/>
                            </w:rPr>
                            <w:t>Close FV092</w:t>
                          </w:r>
                        </w:p>
                      </w:txbxContent>
                    </v:textbox>
                  </v:shape>
                  <v:shape id="Text Box 14126" o:spid="_x0000_s1453" type="#_x0000_t202" style="position:absolute;left:1495;top:14380;width:1540;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FY8YA&#10;AADeAAAADwAAAGRycy9kb3ducmV2LnhtbESPW2sCMRSE3wX/QzhC3zTrWsSuRlGhYOmLl+LzYXP2&#10;0m5OliRdt/++EQQfh5n5hlltetOIjpyvLSuYThIQxLnVNZcKvi7v4wUIH5A1NpZJwR952KyHgxVm&#10;2t74RN05lCJC2GeooAqhzaT0eUUG/cS2xNErrDMYonSl1A5vEW4amSbJXBqsOS5U2NK+ovzn/GsU&#10;XLqdP5y+w5v+KHYy/SyO6dVtlXoZ9dsliEB9eIYf7YNWMEte0xnc78QrI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FY8YAAADeAAAADwAAAAAAAAAAAAAAAACYAgAAZHJz&#10;L2Rvd25yZXYueG1sUEsFBgAAAAAEAAQA9QAAAIsDAAAAAA==&#10;">
                    <v:textbox inset="0,0,0,0">
                      <w:txbxContent>
                        <w:p w:rsidR="00862F6C" w:rsidRPr="007F2C06" w:rsidRDefault="00862F6C" w:rsidP="00D658E4">
                          <w:pPr>
                            <w:spacing w:before="40"/>
                            <w:jc w:val="center"/>
                            <w:rPr>
                              <w:szCs w:val="18"/>
                            </w:rPr>
                          </w:pPr>
                          <w:r w:rsidRPr="007F2C06">
                            <w:rPr>
                              <w:rFonts w:asciiTheme="majorHAnsi" w:hAnsiTheme="majorHAnsi" w:cstheme="majorHAnsi"/>
                              <w:sz w:val="18"/>
                              <w:szCs w:val="18"/>
                            </w:rPr>
                            <w:t>“Not possible to pressure the line”</w:t>
                          </w:r>
                        </w:p>
                      </w:txbxContent>
                    </v:textbox>
                  </v:shape>
                </v:group>
                <v:oval id="Oval 4156" o:spid="_x0000_s1454" style="position:absolute;left:1340;top:1422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XnVcUA&#10;AADeAAAADwAAAGRycy9kb3ducmV2LnhtbESPQWsCMRSE74L/ITyhF+lm1W0pq1GkUOhN1NLz6+Z1&#10;s7h5CUnUtb++EQo9DjPzDbPaDLYXFwqxc6xgVpQgiBunO24VfBzfHl9AxISssXdMCm4UYbMej1ZY&#10;a3flPV0OqRUZwrFGBSYlX0sZG0MWY+E8cfa+XbCYsgyt1AGvGW57OS/LZ2mx47xg0NOroeZ0OFsF&#10;1e6neer06eanX9XeLz4HCsYo9TAZtksQiYb0H/5rv2sFi7KaV3C/k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BedVxQAAAN4AAAAPAAAAAAAAAAAAAAAAAJgCAABkcnMv&#10;ZG93bnJldi54bWxQSwUGAAAAAAQABAD1AAAAigMAAAAA&#10;" strokecolor="#4a7ebb" strokeweight="3.5pt">
                  <v:textbox inset="0,0,0,0">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34</w:t>
                        </w:r>
                      </w:p>
                    </w:txbxContent>
                  </v:textbox>
                </v:oval>
                <v:oval id="Oval 4155" o:spid="_x0000_s1455" style="position:absolute;left:1486;top:12894;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CzsUA&#10;AADeAAAADwAAAGRycy9kb3ducmV2LnhtbESPQWsCMRSE7wX/Q3iCl1Kz1VVkNYoIgreiLZ5fN8/N&#10;4uYlJKmu/fVNodDjMDPfMKtNbztxoxBbxwpexwUI4trplhsFH+/7lwWImJA1do5JwYMibNaDpxVW&#10;2t35SLdTakSGcKxQgUnJV1LG2pDFOHaeOHsXFyymLEMjdcB7httOTopiLi22nBcMetoZqq+nL6ug&#10;fPuuZ62+PvzzZ3n003NPwRilRsN+uwSRqE//4b/2QSuYFuVkBr938hW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SULOxQAAAN4AAAAPAAAAAAAAAAAAAAAAAJgCAABkcnMv&#10;ZG93bnJldi54bWxQSwUGAAAAAAQABAD1AAAAigMAAAAA&#10;" strokecolor="#4a7ebb" strokeweight="3.5pt">
                  <v:textbox inset="0,0,0,0">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32</w:t>
                        </w:r>
                      </w:p>
                    </w:txbxContent>
                  </v:textbox>
                </v:oval>
                <v:shape id="AutoShape 11158" o:spid="_x0000_s1456" type="#_x0000_t32" style="position:absolute;left:1866;top:12762;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C+cgAAADeAAAADwAAAGRycy9kb3ducmV2LnhtbESPT2sCMRTE74V+h/CEXopmtVVka5Rt&#10;QagFD/67Pzevm+DmZbuJuv32TUHwOMzMb5jZonO1uFAbrGcFw0EGgrj02nKlYL9b9qcgQkTWWHsm&#10;Bb8UYDF/fJhhrv2VN3TZxkokCIccFZgYm1zKUBpyGAa+IU7et28dxiTbSuoWrwnuajnKsol0aDkt&#10;GGzow1B52p6dgvVq+F4cjV19bX7serws6nP1fFDqqdcVbyAidfEevrU/tYKX7HU0gf876QrI+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wC+cgAAADeAAAADwAAAAAA&#10;AAAAAAAAAAChAgAAZHJzL2Rvd25yZXYueG1sUEsFBgAAAAAEAAQA+QAAAJYDAAAAAA==&#10;"/>
                <v:shape id="Text Box 12092" o:spid="_x0000_s1457" type="#_x0000_t202" style="position:absolute;left:2138;top:12683;width:102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Drv8gA&#10;AADeAAAADwAAAGRycy9kb3ducmV2LnhtbESPzWvCQBTE74L/w/IKvUjdmIqV1FX8aMGDHvzA8yP7&#10;moRm34bd1cT/vlsQPA4z8xtmtuhMLW7kfGVZwWiYgCDOra64UHA+fb9NQfiArLG2TAru5GEx7/dm&#10;mGnb8oFux1CICGGfoYIyhCaT0uclGfRD2xBH78c6gyFKV0jtsI1wU8s0SSbSYMVxocSG1iXlv8er&#10;UTDZuGt74PVgc/7a4b4p0svqflHq9aVbfoII1IVn+NHeagXvyTj9gP8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AOu/yAAAAN4AAAAPAAAAAAAAAAAAAAAAAJgCAABk&#10;cnMvZG93bnJldi54bWxQSwUGAAAAAAQABAD1AAAAjQMAAAAA&#10;" stroked="f">
                  <v:textbox inset="0,0,0,0">
                    <w:txbxContent>
                      <w:p w:rsidR="00862F6C" w:rsidRPr="00E46DCC" w:rsidRDefault="00862F6C" w:rsidP="00DD5130">
                        <w:pPr>
                          <w:rPr>
                            <w:rFonts w:asciiTheme="majorHAnsi" w:hAnsiTheme="majorHAnsi" w:cstheme="majorHAnsi"/>
                            <w:sz w:val="18"/>
                            <w:szCs w:val="18"/>
                            <w:lang w:val="fr-FR"/>
                          </w:rPr>
                        </w:pPr>
                        <w:r>
                          <w:rPr>
                            <w:rFonts w:asciiTheme="majorHAnsi" w:hAnsiTheme="majorHAnsi" w:cstheme="majorHAnsi"/>
                            <w:sz w:val="18"/>
                            <w:szCs w:val="18"/>
                            <w:lang w:val="fr-FR"/>
                          </w:rPr>
                          <w:t>FV090 closed</w:t>
                        </w:r>
                      </w:p>
                    </w:txbxContent>
                  </v:textbox>
                </v:shape>
                <v:oval id="Oval 4153" o:spid="_x0000_s1458" style="position:absolute;left:926;top:1039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jtUMIA&#10;AADeAAAADwAAAGRycy9kb3ducmV2LnhtbERPTWsCMRC9C/6HMIIXqVl1W2RrFCkIvYm29DxuppvF&#10;zSQkqa799eYgeHy879Wmt524UIitYwWzaQGCuHa65UbB99fuZQkiJmSNnWNScKMIm/VwsMJKuysf&#10;6HJMjcghHCtUYFLylZSxNmQxTp0nztyvCxZThqGROuA1h9tOzoviTVpsOTcY9PRhqD4f/6yCcv9f&#10;v7b6fPOTU3nwi5+egjFKjUf99h1Eoj49xQ/3p1awKMp53pvv5Cs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SO1QwgAAAN4AAAAPAAAAAAAAAAAAAAAAAJgCAABkcnMvZG93&#10;bnJldi54bWxQSwUGAAAAAAQABAD1AAAAhwMAAAAA&#10;" strokecolor="#4a7ebb" strokeweight="3.5pt">
                  <v:textbox inset="0,0,0,0">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28</w:t>
                        </w:r>
                      </w:p>
                    </w:txbxContent>
                  </v:textbox>
                </v:oval>
                <v:oval id="Oval 4152" o:spid="_x0000_s1459" style="position:absolute;left:1635;top:932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RIy8UA&#10;AADeAAAADwAAAGRycy9kb3ducmV2LnhtbESPQWsCMRSE74L/ITzBi9RsdVva1SilIPQm2tLz6+a5&#10;Wdy8hCTVtb/eCEKPw8x8wyzXve3EiUJsHSt4nBYgiGunW24UfH1uHl5AxISssXNMCi4UYb0aDpZY&#10;aXfmHZ32qREZwrFCBSYlX0kZa0MW49R54uwdXLCYsgyN1AHPGW47OSuKZ2mx5bxg0NO7ofq4/7UK&#10;yu1f/dTq48VPfsqdn3/3FIxRajzq3xYgEvXpP3xvf2gF86KcvcLtTr4C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EjLxQAAAN4AAAAPAAAAAAAAAAAAAAAAAJgCAABkcnMv&#10;ZG93bnJldi54bWxQSwUGAAAAAAQABAD1AAAAigMAAAAA&#10;" strokecolor="#4a7ebb" strokeweight="3.5pt">
                  <v:textbox inset="0,0,0,0">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26</w:t>
                        </w:r>
                      </w:p>
                    </w:txbxContent>
                  </v:textbox>
                </v:oval>
                <v:oval id="Oval 4150" o:spid="_x0000_s1460" style="position:absolute;left:1474;top:800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d3i8QA&#10;AADeAAAADwAAAGRycy9kb3ducmV2LnhtbESPy2oCMRSG9wXfIRyhm1Iz7YxSRqOIILgrXnB9Ojmd&#10;DE5OQpLq6NM3i0KXP/+Nb7EabC+uFGLnWMHbpABB3DjdcavgdNy+foCICVlj75gU3CnCajl6WmCt&#10;3Y33dD2kVuQRjjUqMCn5WsrYGLIYJ84TZ+/bBYspy9BKHfCWx20v34tiJi12nB8MetoYai6HH6ug&#10;+nw0005f7v7lq9r78jxQMEap5/GwnoNINKT/8F97pxWURVVmgIyTUU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nd4vEAAAA3gAAAA8AAAAAAAAAAAAAAAAAmAIAAGRycy9k&#10;b3ducmV2LnhtbFBLBQYAAAAABAAEAPUAAACJAwAAAAA=&#10;" strokecolor="#4a7ebb" strokeweight="3.5pt">
                  <v:textbox inset="0,0,0,0">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22</w:t>
                        </w:r>
                      </w:p>
                    </w:txbxContent>
                  </v:textbox>
                </v:oval>
                <v:oval id="Oval 4062" o:spid="_x0000_s1461" style="position:absolute;left:2508;top:681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SEMUA&#10;AADeAAAADwAAAGRycy9kb3ducmV2LnhtbESPQWsCMRSE74X+h/AKvRTN2t2KbI1SCoXeRC2en5vn&#10;ZnHzEpJU1/76RhA8DjPzDTNfDrYXJwqxc6xgMi5AEDdOd9wq+Nl+jWYgYkLW2DsmBReKsFw8Psyx&#10;1u7MazptUisyhGONCkxKvpYyNoYsxrHzxNk7uGAxZRlaqQOeM9z28rUoptJix3nBoKdPQ81x82sV&#10;VKu/5q3Tx4t/2VdrX+4GCsYo9fw0fLyDSDSke/jW/tYKyqIqJ3C9k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9IQxQAAAN4AAAAPAAAAAAAAAAAAAAAAAJgCAABkcnMv&#10;ZG93bnJldi54bWxQSwUGAAAAAAQABAD1AAAAigMAAAAA&#10;" strokecolor="#4a7ebb" strokeweight="3.5pt">
                  <v:textbox inset="0,0,0,0">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8</w:t>
                        </w:r>
                      </w:p>
                    </w:txbxContent>
                  </v:textbox>
                </v:oval>
                <v:oval id="Oval 4060" o:spid="_x0000_s1462" style="position:absolute;left:2486;top:571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lMZ8UA&#10;AADeAAAADwAAAGRycy9kb3ducmV2LnhtbESPQWsCMRSE74X+h/AKvRTN1t2KbI1SBKG3ohbPz81z&#10;s7h5CUmqq7/eFAo9DjPzDTNfDrYXZwqxc6zgdVyAIG6c7rhV8L1bj2YgYkLW2DsmBVeKsFw8Psyx&#10;1u7CGzpvUysyhGONCkxKvpYyNoYsxrHzxNk7umAxZRlaqQNeMtz2clIUU2mx47xg0NPKUHPa/lgF&#10;1deteev06epfDtXGl/uBgjFKPT8NH+8gEg3pP/zX/tQKyqIqJ/B7J18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eUxnxQAAAN4AAAAPAAAAAAAAAAAAAAAAAJgCAABkcnMv&#10;ZG93bnJldi54bWxQSwUGAAAAAAQABAD1AAAAigMAAAAA&#10;" strokecolor="#4a7ebb" strokeweight="3.5pt">
                  <v:textbox inset="0,0,0,0">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6</w:t>
                        </w:r>
                      </w:p>
                    </w:txbxContent>
                  </v:textbox>
                </v:oval>
                <v:oval id="Oval 4058" o:spid="_x0000_s1463" style="position:absolute;left:2485;top:460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p/MUA&#10;AADeAAAADwAAAGRycy9kb3ducmV2LnhtbESPQWsCMRSE74X+h/AKvRTN2t2KbI0ihUJvoi09Pzev&#10;m8XNS0hSXf31RhA8DjPzDTNfDrYXBwqxc6xgMi5AEDdOd9wq+Pn+HM1AxISssXdMCk4UYbl4fJhj&#10;rd2RN3TYplZkCMcaFZiUfC1lbAxZjGPnibP354LFlGVopQ54zHDby9eimEqLHecFg54+DDX77b9V&#10;UK3PzVun9yf/sqs2vvwdKBij1PPTsHoHkWhI9/Ct/aUVlEVVlnC9k6+AX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en8xQAAAN4AAAAPAAAAAAAAAAAAAAAAAJgCAABkcnMv&#10;ZG93bnJldi54bWxQSwUGAAAAAAQABAD1AAAAigMAAAAA&#10;" strokecolor="#4a7ebb" strokeweight="3.5pt">
                  <v:textbox inset="0,0,0,0">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4</w:t>
                        </w:r>
                      </w:p>
                    </w:txbxContent>
                  </v:textbox>
                </v:oval>
                <v:oval id="Oval 4055" o:spid="_x0000_s1464" style="position:absolute;left:2899;top:369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xxiMUA&#10;AADeAAAADwAAAGRycy9kb3ducmV2LnhtbESPQWsCMRSE74X+h/AKvRTN2t2KbI0ihUJvoi09Pzev&#10;m8XNS0hSXf31RhA8DjPzDTNfDrYXBwqxc6xgMi5AEDdOd9wq+Pn+HM1AxISssXdMCk4UYbl4fJhj&#10;rd2RN3TYplZkCMcaFZiUfC1lbAxZjGPnibP354LFlGVopQ54zHDby9eimEqLHecFg54+DDX77b9V&#10;UK3PzVun9yf/sqs2vvwdKBij1PPTsHoHkWhI9/Ct/aUVlEVVVnC9k6+AX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3HGIxQAAAN4AAAAPAAAAAAAAAAAAAAAAAJgCAABkcnMv&#10;ZG93bnJldi54bWxQSwUGAAAAAAQABAD1AAAAigMAAAAA&#10;" strokecolor="#4a7ebb" strokeweight="3.5pt">
                  <v:textbox inset="0,0,0,0">
                    <w:txbxContent>
                      <w:p w:rsidR="00862F6C" w:rsidRPr="00A87CE9" w:rsidRDefault="00862F6C" w:rsidP="00DD5130">
                        <w:pPr>
                          <w:jc w:val="center"/>
                          <w:rPr>
                            <w:rFonts w:ascii="Times New Roman" w:hAnsi="Times New Roman" w:cs="Times New Roman"/>
                            <w:b/>
                            <w:szCs w:val="20"/>
                          </w:rPr>
                        </w:pPr>
                        <w:r w:rsidRPr="00A87CE9">
                          <w:rPr>
                            <w:rFonts w:ascii="Times New Roman" w:hAnsi="Times New Roman" w:cs="Times New Roman"/>
                            <w:b/>
                            <w:szCs w:val="20"/>
                          </w:rPr>
                          <w:t>0</w:t>
                        </w:r>
                      </w:p>
                    </w:txbxContent>
                  </v:textbox>
                </v:oval>
                <v:oval id="Oval 4148" o:spid="_x0000_s1465" style="position:absolute;left:4157;top:825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DUE8YA&#10;AADeAAAADwAAAGRycy9kb3ducmV2LnhtbESPT2sCMRTE7wW/Q3hCL0Wz7a4iq1FKodBb8Q+en5vn&#10;ZnHzEpJU1376plDocZiZ3zCrzWB7caUQO8cKnqcFCOLG6Y5bBYf9+2QBIiZkjb1jUnCnCJv16GGF&#10;tXY33tJ1l1qRIRxrVGBS8rWUsTFkMU6dJ87e2QWLKcvQSh3wluG2ly9FMZcWO84LBj29GWouuy+r&#10;oPr8bmadvtz906na+vI4UDBGqcfx8LoEkWhI/+G/9odWUBZVOYPfO/kK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DUE8YAAADeAAAADwAAAAAAAAAAAAAAAACYAgAAZHJz&#10;L2Rvd25yZXYueG1sUEsFBgAAAAAEAAQA9QAAAIsDAAAAAA==&#10;" strokecolor="#4a7ebb" strokeweight="3.5pt">
                  <v:textbox inset="0,0,0,0">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10</w:t>
                        </w:r>
                      </w:p>
                    </w:txbxContent>
                  </v:textbox>
                </v:oval>
                <v:oval id="Oval 4151" o:spid="_x0000_s1466" style="position:absolute;left:3791;top:911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JKZMYA&#10;AADeAAAADwAAAGRycy9kb3ducmV2LnhtbESPT2sCMRTE7wW/Q3hCL0Wz7a4iq1FKodBb8Q+en5vn&#10;ZnHzEpJU1376plDocZiZ3zCrzWB7caUQO8cKnqcFCOLG6Y5bBYf9+2QBIiZkjb1jUnCnCJv16GGF&#10;tXY33tJ1l1qRIRxrVGBS8rWUsTFkMU6dJ87e2QWLKcvQSh3wluG2ly9FMZcWO84LBj29GWouuy+r&#10;oPr8bmadvtz906na+vI4UDBGqcfx8LoEkWhI/+G/9odWUBZVOYffO/kK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JKZMYAAADeAAAADwAAAAAAAAAAAAAAAACYAgAAZHJz&#10;L2Rvd25yZXYueG1sUEsFBgAAAAAEAAQA9QAAAIsDAAAAAA==&#10;" strokecolor="#4a7ebb" strokeweight="3.5pt">
                  <v:textbox inset="0,0,0,0">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24</w:t>
                        </w:r>
                      </w:p>
                    </w:txbxContent>
                  </v:textbox>
                </v:oval>
                <v:oval id="Oval 4141" o:spid="_x0000_s1467" style="position:absolute;left:6370;top:10104;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7v/8YA&#10;AADeAAAADwAAAGRycy9kb3ducmV2LnhtbESPQWsCMRSE74X+h/AKXopm625VtkYpgtBb0Zaen5vn&#10;ZnHzEpJU1/76plDwOMzMN8xyPdhenCnEzrGCp0kBgrhxuuNWwefHdrwAEROyxt4xKbhShPXq/m6J&#10;tXYX3tF5n1qRIRxrVGBS8rWUsTFkMU6cJ87e0QWLKcvQSh3wkuG2l9OimEmLHecFg542hprT/tsq&#10;qN5/mudOn67+8VDtfPk1UDBGqdHD8PoCItGQbuH/9ptWUBZVOYe/O/kK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7v/8YAAADeAAAADwAAAAAAAAAAAAAAAACYAgAAZHJz&#10;L2Rvd25yZXYueG1sUEsFBgAAAAAEAAQA9QAAAIsDAAAAAA==&#10;" strokecolor="#4a7ebb" strokeweight="3.5pt">
                  <v:textbox inset="0,0,0,0">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12</w:t>
                        </w:r>
                      </w:p>
                    </w:txbxContent>
                  </v:textbox>
                </v:oval>
                <v:oval id="Oval 4157" o:spid="_x0000_s1468" style="position:absolute;left:4465;top:1098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F7jcIA&#10;AADeAAAADwAAAGRycy9kb3ducmV2LnhtbERPy2oCMRTdF/yHcIVuSs20M0oZjSKC4K74wPXt5HYy&#10;OLkJSaqjX98sCl0eznuxGmwvrhRi51jB26QAQdw43XGr4HTcvn6AiAlZY++YFNwpwmo5elpgrd2N&#10;93Q9pFbkEI41KjAp+VrK2BiyGCfOE2fu2wWLKcPQSh3wlsNtL9+LYiYtdpwbDHraGGouhx+roPp8&#10;NNNOX+7+5ava+/I8UDBGqefxsJ6DSDSkf/Gfe6cVlEVV5r35Tr4C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kXuNwgAAAN4AAAAPAAAAAAAAAAAAAAAAAJgCAABkcnMvZG93&#10;bnJldi54bWxQSwUGAAAAAAQABAD1AAAAhwMAAAAA&#10;" strokecolor="#4a7ebb" strokeweight="3.5pt">
                  <v:textbox inset="0,0,0,0">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36</w:t>
                        </w:r>
                      </w:p>
                    </w:txbxContent>
                  </v:textbox>
                </v:oval>
                <v:oval id="Oval 4143" o:spid="_x0000_s1469" style="position:absolute;left:7125;top:1127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eFsYA&#10;AADeAAAADwAAAGRycy9kb3ducmV2LnhtbESPQWsCMRSE74X+h/AKXopm625Ft0YpgtBb0Zaen5vn&#10;ZnHzEpJU1/76plDwOMzMN8xyPdhenCnEzrGCp0kBgrhxuuNWwefHdjwHEROyxt4xKbhShPXq/m6J&#10;tXYX3tF5n1qRIRxrVGBS8rWUsTFkMU6cJ87e0QWLKcvQSh3wkuG2l9OimEmLHecFg542hprT/tsq&#10;qN5/mudOn67+8VDtfPk1UDBGqdHD8PoCItGQbuH/9ptWUBZVuYC/O/kK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3eFsYAAADeAAAADwAAAAAAAAAAAAAAAACYAgAAZHJz&#10;L2Rvd25yZXYueG1sUEsFBgAAAAAEAAQA9QAAAIsDAAAAAA==&#10;" strokecolor="#4a7ebb" strokeweight="3.5pt">
                  <v:textbox inset="0,0,0,0">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14</w:t>
                        </w:r>
                      </w:p>
                    </w:txbxContent>
                  </v:textbox>
                </v:oval>
                <v:oval id="Oval 4158" o:spid="_x0000_s1470" style="position:absolute;left:6240;top:11967;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EE9sMA&#10;AADeAAAADwAAAGRycy9kb3ducmV2LnhtbESPy2oCMRSG90LfIZyCG9GMOpYyNUoRhO7EC10fJ6eT&#10;wclJSKKOfXqzKHT589/4luveduJGIbaOFUwnBQji2umWGwWn43b8DiImZI2dY1LwoAjr1ctgiZV2&#10;d97T7ZAakUc4VqjApOQrKWNtyGKcOE+cvR8XLKYsQyN1wHset52cFcWbtNhyfjDoaWOovhyuVkG5&#10;+60Xrb48/Ohc7v38u6dgjFLD1/7zA0SiPv2H/9pfWsG8KMsMkHEyCs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EE9sMAAADeAAAADwAAAAAAAAAAAAAAAACYAgAAZHJzL2Rv&#10;d25yZXYueG1sUEsFBgAAAAAEAAQA9QAAAIgDAAAAAA==&#10;" strokecolor="#4a7ebb" strokeweight="3.5pt">
                  <v:textbox inset="0,0,0,0">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38</w:t>
                        </w:r>
                      </w:p>
                    </w:txbxContent>
                  </v:textbox>
                </v:oval>
                <v:oval id="Oval 4159" o:spid="_x0000_s1471" style="position:absolute;left:4190;top:1221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2hbcUA&#10;AADeAAAADwAAAGRycy9kb3ducmV2LnhtbESPQWsCMRSE74L/ITyhF9GsdVvKahQpFHoTtfT83Lxu&#10;FjcvIUl17a9vBMHjMDPfMMt1bztxphBbxwpm0wIEce10y42Cr8PH5A1ETMgaO8ek4EoR1qvhYImV&#10;dhfe0XmfGpEhHCtUYFLylZSxNmQxTp0nzt6PCxZTlqGROuAlw20nn4viVVpsOS8Y9PRuqD7tf62C&#10;cvtXv7T6dPXjY7nz8++egjFKPY36zQJEoj49wvf2p1YwL8pyBrc7+Qr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raFtxQAAAN4AAAAPAAAAAAAAAAAAAAAAAJgCAABkcnMv&#10;ZG93bnJldi54bWxQSwUGAAAAAAQABAD1AAAAigMAAAAA&#10;" strokecolor="#4a7ebb" strokeweight="3.5pt">
                  <v:textbox inset="0,0,0,0">
                    <w:txbxContent>
                      <w:p w:rsidR="00862F6C" w:rsidRPr="00A87CE9" w:rsidRDefault="00862F6C" w:rsidP="00DD5130">
                        <w:pPr>
                          <w:jc w:val="center"/>
                          <w:rPr>
                            <w:rFonts w:ascii="Times New Roman" w:hAnsi="Times New Roman" w:cs="Times New Roman"/>
                            <w:b/>
                            <w:szCs w:val="20"/>
                          </w:rPr>
                        </w:pPr>
                        <w:r>
                          <w:rPr>
                            <w:rFonts w:ascii="Times New Roman" w:hAnsi="Times New Roman" w:cs="Times New Roman"/>
                            <w:b/>
                            <w:szCs w:val="20"/>
                          </w:rPr>
                          <w:t>40</w:t>
                        </w:r>
                      </w:p>
                    </w:txbxContent>
                  </v:textbox>
                </v:oval>
                <v:oval id="Oval 4145" o:spid="_x0000_s1472" style="position:absolute;left:7174;top:1338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8/GsUA&#10;AADeAAAADwAAAGRycy9kb3ducmV2LnhtbESPQWsCMRSE74L/ITyhF+lm1W0pq1GkUOhN1NLz6+Z1&#10;s7h5CUnUtb++EQo9DjPzDbPaDLYXFwqxc6xgVpQgiBunO24VfBzfHl9AxISssXdMCm4UYbMej1ZY&#10;a3flPV0OqRUZwrFGBSYlX0sZG0MWY+E8cfa+XbCYsgyt1AGvGW57OS/LZ2mx47xg0NOroeZ0OFsF&#10;1e6neer06eanX9XeLz4HCsYo9TAZtksQiYb0H/5rv2sFi7Kq5nC/k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z8axQAAAN4AAAAPAAAAAAAAAAAAAAAAAJgCAABkcnMv&#10;ZG93bnJldi54bWxQSwUGAAAAAAQABAD1AAAAigMAAAAA&#10;" strokecolor="#4a7ebb" strokeweight="3.5pt">
                  <v:textbox inset="0,0,0,0">
                    <w:txbxContent>
                      <w:p w:rsidR="00862F6C" w:rsidRPr="00A87CE9" w:rsidRDefault="00862F6C" w:rsidP="00AB5434">
                        <w:pPr>
                          <w:jc w:val="center"/>
                          <w:rPr>
                            <w:rFonts w:ascii="Times New Roman" w:hAnsi="Times New Roman" w:cs="Times New Roman"/>
                            <w:b/>
                            <w:szCs w:val="20"/>
                          </w:rPr>
                        </w:pPr>
                        <w:r>
                          <w:rPr>
                            <w:rFonts w:ascii="Times New Roman" w:hAnsi="Times New Roman" w:cs="Times New Roman"/>
                            <w:b/>
                            <w:szCs w:val="20"/>
                          </w:rPr>
                          <w:t>16</w:t>
                        </w:r>
                      </w:p>
                    </w:txbxContent>
                  </v:textbox>
                </v:oval>
                <v:oval id="Oval 4147" o:spid="_x0000_s1473" style="position:absolute;left:7178;top:1425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agcUA&#10;AADeAAAADwAAAGRycy9kb3ducmV2LnhtbESPQWsCMRSE74X+h/AKvRTN2t2KbI0ihUJvoi09Pzev&#10;m8XNS0hSXf31RhA8DjPzDTNfDrYXBwqxc6xgMi5AEDdOd9wq+Pn+HM1AxISssXdMCk4UYbl4fJhj&#10;rd2RN3TYplZkCMcaFZiUfC1lbAxZjGPnibP354LFlGVopQ54zHDby9eimEqLHecFg54+DDX77b9V&#10;UK3PzVun9yf/sqs2vvwdKBij1PPTsHoHkWhI9/Ct/aUVlEVVlXC9k6+AX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5qBxQAAAN4AAAAPAAAAAAAAAAAAAAAAAJgCAABkcnMv&#10;ZG93bnJldi54bWxQSwUGAAAAAAQABAD1AAAAigMAAAAA&#10;" strokecolor="#4a7ebb" strokeweight="3.5pt">
                  <v:textbox inset="0,0,0,0">
                    <w:txbxContent>
                      <w:p w:rsidR="00862F6C" w:rsidRPr="00A87CE9" w:rsidRDefault="00862F6C" w:rsidP="00AB5434">
                        <w:pPr>
                          <w:jc w:val="center"/>
                          <w:rPr>
                            <w:rFonts w:ascii="Times New Roman" w:hAnsi="Times New Roman" w:cs="Times New Roman"/>
                            <w:b/>
                            <w:szCs w:val="20"/>
                          </w:rPr>
                        </w:pPr>
                        <w:r>
                          <w:rPr>
                            <w:rFonts w:ascii="Times New Roman" w:hAnsi="Times New Roman" w:cs="Times New Roman"/>
                            <w:b/>
                            <w:szCs w:val="20"/>
                          </w:rPr>
                          <w:t>18</w:t>
                        </w:r>
                      </w:p>
                    </w:txbxContent>
                  </v:textbox>
                </v:oval>
                <v:oval id="Oval 4149" o:spid="_x0000_s1474" style="position:absolute;left:7278;top:1549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oC9cUA&#10;AADeAAAADwAAAGRycy9kb3ducmV2LnhtbESPQWsCMRSE7wX/Q3hCL0Wz1VRkNUopCL0Vben5uXlu&#10;FjcvIUl17a9vCoUeh5n5hllvB9eLC8XUedbwOK1AEDfedNxq+HjfTZYgUkY22HsmDTdKsN2M7tZY&#10;G3/lPV0OuRUFwqlGDTbnUEuZGksO09QH4uKdfHSYi4ytNBGvBe56OauqhXTYcVmwGOjFUnM+fDkN&#10;6u27eerM+RYejmof5p8DRWu1vh8PzysQmYb8H/5rvxoN80opBb93yhW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2gL1xQAAAN4AAAAPAAAAAAAAAAAAAAAAAJgCAABkcnMv&#10;ZG93bnJldi54bWxQSwUGAAAAAAQABAD1AAAAigMAAAAA&#10;" strokecolor="#4a7ebb" strokeweight="3.5pt">
                  <v:textbox inset="0,0,0,0">
                    <w:txbxContent>
                      <w:p w:rsidR="00862F6C" w:rsidRPr="00A87CE9" w:rsidRDefault="00862F6C" w:rsidP="00AB5434">
                        <w:pPr>
                          <w:jc w:val="center"/>
                          <w:rPr>
                            <w:rFonts w:ascii="Times New Roman" w:hAnsi="Times New Roman" w:cs="Times New Roman"/>
                            <w:b/>
                            <w:szCs w:val="20"/>
                          </w:rPr>
                        </w:pPr>
                        <w:r>
                          <w:rPr>
                            <w:rFonts w:ascii="Times New Roman" w:hAnsi="Times New Roman" w:cs="Times New Roman"/>
                            <w:b/>
                            <w:szCs w:val="20"/>
                          </w:rPr>
                          <w:t>20</w:t>
                        </w:r>
                      </w:p>
                    </w:txbxContent>
                  </v:textbox>
                </v:oval>
                <v:rect id="Rectangle 4116" o:spid="_x0000_s1475" style="position:absolute;left:1684;top:11998;width:1542;height: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k7QscA&#10;AADeAAAADwAAAGRycy9kb3ducmV2LnhtbESPT2sCMRTE74LfITyhl1KT1q2U1SjaUhF6qmvZ62Pz&#10;9g9uXpZNqttvb4SCx2FmfsMs14NtxZl63zjW8DxVIIgLZxquNByzz6c3ED4gG2wdk4Y/8rBejUdL&#10;TI278DedD6ESEcI+RQ11CF0qpS9qsuinriOOXul6iyHKvpKmx0uE21a+KDWXFhuOCzV29F5TcTr8&#10;Wg1ltk1mWy+/fpL8I2S7o5o/5ietHybDZgEi0BDu4f/23miYqSR5hdudeAXk6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JO0LHAAAA3gAAAA8AAAAAAAAAAAAAAAAAmAIAAGRy&#10;cy9kb3ducmV2LnhtbFBLBQYAAAAABAAEAPUAAACMAwAAAAA=&#10;" strokecolor="black [3213]">
                  <v:textbox inset=",7.2pt,,7.2pt">
                    <w:txbxContent>
                      <w:p w:rsidR="00862F6C" w:rsidRDefault="00862F6C" w:rsidP="00AB5434">
                        <w:r>
                          <w:t>Close FV090</w:t>
                        </w:r>
                      </w:p>
                    </w:txbxContent>
                  </v:textbox>
                </v:rect>
                <v:oval id="Oval 4115" o:spid="_x0000_s1476" style="position:absolute;left:1441;top:11804;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Q5GcUA&#10;AADeAAAADwAAAGRycy9kb3ducmV2LnhtbESPT2sCMRTE7wW/Q3hCL6VmravI1ihSKPRW/EPPz83r&#10;ZnHzEpJUVz+9KQgeh5n5DbNY9bYTJwqxdaxgPCpAENdOt9wo2O8+X+cgYkLW2DkmBReKsFoOnhZY&#10;aXfmDZ22qREZwrFCBSYlX0kZa0MW48h54uz9umAxZRkaqQOeM9x28q0oZtJiy3nBoKcPQ/Vx+2cV&#10;lN/Xetrq48W/HMqNn/z0FIxR6nnYr99BJOrTI3xvf2kFk6IsZ/B/J18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RDkZxQAAAN4AAAAPAAAAAAAAAAAAAAAAAJgCAABkcnMv&#10;ZG93bnJldi54bWxQSwUGAAAAAAQABAD1AAAAigMAAAAA&#10;" strokecolor="#4a7ebb" strokeweight="3.5pt">
                  <v:textbox inset="0,0,0,0">
                    <w:txbxContent>
                      <w:p w:rsidR="00862F6C" w:rsidRPr="00A87CE9" w:rsidRDefault="00862F6C" w:rsidP="00AB5434">
                        <w:pPr>
                          <w:jc w:val="center"/>
                          <w:rPr>
                            <w:rFonts w:ascii="Times New Roman" w:hAnsi="Times New Roman" w:cs="Times New Roman"/>
                            <w:b/>
                            <w:szCs w:val="20"/>
                          </w:rPr>
                        </w:pPr>
                        <w:r>
                          <w:rPr>
                            <w:rFonts w:ascii="Times New Roman" w:hAnsi="Times New Roman" w:cs="Times New Roman"/>
                            <w:b/>
                            <w:szCs w:val="20"/>
                          </w:rPr>
                          <w:t>30</w:t>
                        </w:r>
                      </w:p>
                    </w:txbxContent>
                  </v:textbox>
                </v:oval>
              </v:group>
            </w:pict>
          </mc:Fallback>
        </mc:AlternateContent>
      </w:r>
      <w:r w:rsidR="00C934B4" w:rsidRPr="00642A66">
        <w:rPr>
          <w:szCs w:val="20"/>
        </w:rPr>
        <w:t>Vacuum mode</w:t>
      </w:r>
    </w:p>
    <w:p w:rsidR="00850C55" w:rsidRPr="00642A66" w:rsidRDefault="008550FD" w:rsidP="00D658E4">
      <w:pPr>
        <w:rPr>
          <w:szCs w:val="20"/>
        </w:rPr>
      </w:pPr>
      <w:r w:rsidRPr="00642A66">
        <w:rPr>
          <w:szCs w:val="20"/>
        </w:rPr>
        <w:br w:type="page"/>
      </w:r>
    </w:p>
    <w:p w:rsidR="00850C55" w:rsidRPr="00642A66" w:rsidRDefault="00850C55" w:rsidP="00C934B4">
      <w:pPr>
        <w:rPr>
          <w:szCs w:val="20"/>
        </w:rPr>
      </w:pPr>
      <w:r w:rsidRPr="00642A66">
        <w:rPr>
          <w:szCs w:val="20"/>
        </w:rPr>
        <w:lastRenderedPageBreak/>
        <w:t>Liquid/Magnet modes</w:t>
      </w:r>
    </w:p>
    <w:p w:rsidR="00850C55" w:rsidRPr="00642A66" w:rsidRDefault="00850C55" w:rsidP="00C934B4">
      <w:pPr>
        <w:rPr>
          <w:szCs w:val="20"/>
        </w:rPr>
      </w:pPr>
    </w:p>
    <w:p w:rsidR="00F51CA6" w:rsidRPr="00642A66" w:rsidRDefault="00F51CA6" w:rsidP="00C934B4">
      <w:pPr>
        <w:rPr>
          <w:szCs w:val="20"/>
        </w:rPr>
      </w:pPr>
    </w:p>
    <w:p w:rsidR="00F51CA6" w:rsidRPr="00642A66" w:rsidRDefault="0023450B" w:rsidP="00F51CA6">
      <w:pPr>
        <w:rPr>
          <w:sz w:val="22"/>
          <w:szCs w:val="22"/>
        </w:rPr>
      </w:pPr>
      <w:r>
        <w:rPr>
          <w:noProof/>
          <w:szCs w:val="20"/>
          <w:lang w:val="sv-SE" w:eastAsia="sv-SE"/>
        </w:rPr>
        <mc:AlternateContent>
          <mc:Choice Requires="wpg">
            <w:drawing>
              <wp:anchor distT="0" distB="0" distL="114300" distR="114300" simplePos="0" relativeHeight="273490432" behindDoc="0" locked="0" layoutInCell="1" allowOverlap="1">
                <wp:simplePos x="0" y="0"/>
                <wp:positionH relativeFrom="column">
                  <wp:posOffset>-95885</wp:posOffset>
                </wp:positionH>
                <wp:positionV relativeFrom="paragraph">
                  <wp:posOffset>8255</wp:posOffset>
                </wp:positionV>
                <wp:extent cx="6602095" cy="8049895"/>
                <wp:effectExtent l="76200" t="19050" r="8255" b="84455"/>
                <wp:wrapNone/>
                <wp:docPr id="30051" name="Group 46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2095" cy="8049895"/>
                          <a:chOff x="1267" y="1141"/>
                          <a:chExt cx="10397" cy="12677"/>
                        </a:xfrm>
                      </wpg:grpSpPr>
                      <wps:wsp>
                        <wps:cNvPr id="30052" name="AutoShape 11158"/>
                        <wps:cNvCnPr/>
                        <wps:spPr bwMode="auto">
                          <a:xfrm>
                            <a:off x="2226" y="1031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53" name="Line 12117"/>
                        <wps:cNvCnPr/>
                        <wps:spPr bwMode="auto">
                          <a:xfrm>
                            <a:off x="4269" y="2181"/>
                            <a:ext cx="3351"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44450">
                                <a:solidFill>
                                  <a:schemeClr val="bg1">
                                    <a:lumMod val="100000"/>
                                    <a:lumOff val="0"/>
                                  </a:schemeClr>
                                </a:solidFill>
                                <a:round/>
                                <a:headEnd/>
                                <a:tailEnd/>
                              </a14:hiddenLine>
                            </a:ext>
                          </a:extLst>
                        </wps:spPr>
                        <wps:bodyPr/>
                      </wps:wsp>
                      <wpg:grpSp>
                        <wpg:cNvPr id="30054" name="Group 12118"/>
                        <wpg:cNvGrpSpPr>
                          <a:grpSpLocks/>
                        </wpg:cNvGrpSpPr>
                        <wpg:grpSpPr bwMode="auto">
                          <a:xfrm>
                            <a:off x="5419" y="5190"/>
                            <a:ext cx="251" cy="340"/>
                            <a:chOff x="4444" y="2685"/>
                            <a:chExt cx="255" cy="720"/>
                          </a:xfrm>
                        </wpg:grpSpPr>
                        <wps:wsp>
                          <wps:cNvPr id="30055" name="AutoShape 12119"/>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56" name="AutoShape 12120"/>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057" name="Text Box 12121"/>
                        <wps:cNvSpPr txBox="1">
                          <a:spLocks noChangeArrowheads="1"/>
                        </wps:cNvSpPr>
                        <wps:spPr bwMode="auto">
                          <a:xfrm>
                            <a:off x="5645" y="5172"/>
                            <a:ext cx="2310" cy="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9E5C36">
                              <w:pPr>
                                <w:rPr>
                                  <w:rFonts w:asciiTheme="majorHAnsi" w:hAnsiTheme="majorHAnsi" w:cstheme="majorHAnsi"/>
                                  <w:sz w:val="18"/>
                                  <w:szCs w:val="18"/>
                                </w:rPr>
                              </w:pPr>
                              <w:r>
                                <w:rPr>
                                  <w:rFonts w:asciiTheme="majorHAnsi" w:hAnsiTheme="majorHAnsi" w:cstheme="majorHAnsi"/>
                                  <w:sz w:val="18"/>
                                  <w:szCs w:val="18"/>
                                </w:rPr>
                                <w:t>PT580 &lt; Pvac</w:t>
                              </w:r>
                            </w:p>
                          </w:txbxContent>
                        </wps:txbx>
                        <wps:bodyPr rot="0" vert="horz" wrap="square" lIns="0" tIns="0" rIns="0" bIns="0" anchor="t" anchorCtr="0" upright="1">
                          <a:noAutofit/>
                        </wps:bodyPr>
                      </wps:wsp>
                      <wps:wsp>
                        <wps:cNvPr id="30058" name="Text Box 12122"/>
                        <wps:cNvSpPr txBox="1">
                          <a:spLocks noChangeArrowheads="1"/>
                        </wps:cNvSpPr>
                        <wps:spPr bwMode="auto">
                          <a:xfrm>
                            <a:off x="4671" y="9532"/>
                            <a:ext cx="1421" cy="2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9E5C36">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wps:txbx>
                        <wps:bodyPr rot="0" vert="horz" wrap="square" lIns="0" tIns="0" rIns="0" bIns="0" anchor="t" anchorCtr="0" upright="1">
                          <a:noAutofit/>
                        </wps:bodyPr>
                      </wps:wsp>
                      <wps:wsp>
                        <wps:cNvPr id="30059" name="Text Box 12123"/>
                        <wps:cNvSpPr txBox="1">
                          <a:spLocks noChangeArrowheads="1"/>
                        </wps:cNvSpPr>
                        <wps:spPr bwMode="auto">
                          <a:xfrm>
                            <a:off x="7359" y="6271"/>
                            <a:ext cx="2329" cy="3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9E5C36">
                              <w:pPr>
                                <w:rPr>
                                  <w:rFonts w:asciiTheme="majorHAnsi" w:hAnsiTheme="majorHAnsi" w:cstheme="majorHAnsi"/>
                                  <w:sz w:val="18"/>
                                  <w:szCs w:val="18"/>
                                </w:rPr>
                              </w:pPr>
                              <w:r w:rsidRPr="00437D2E">
                                <w:rPr>
                                  <w:rFonts w:asciiTheme="majorHAnsi" w:hAnsiTheme="majorHAnsi" w:cstheme="majorHAnsi"/>
                                  <w:sz w:val="18"/>
                                  <w:szCs w:val="18"/>
                                </w:rPr>
                                <w:t xml:space="preserve">PT580 &lt; </w:t>
                              </w:r>
                              <w:r>
                                <w:rPr>
                                  <w:rFonts w:asciiTheme="majorHAnsi" w:hAnsiTheme="majorHAnsi" w:cstheme="majorHAnsi"/>
                                  <w:sz w:val="18"/>
                                  <w:szCs w:val="18"/>
                                </w:rPr>
                                <w:t>PvacMax</w:t>
                              </w:r>
                              <w:r w:rsidRPr="00437D2E">
                                <w:rPr>
                                  <w:rFonts w:asciiTheme="majorHAnsi" w:hAnsiTheme="majorHAnsi" w:cstheme="majorHAnsi"/>
                                  <w:sz w:val="18"/>
                                  <w:szCs w:val="18"/>
                                </w:rPr>
                                <w:t xml:space="preserve"> &amp; t</w:t>
                              </w:r>
                              <w:r>
                                <w:rPr>
                                  <w:rFonts w:asciiTheme="majorHAnsi" w:hAnsiTheme="majorHAnsi" w:cstheme="majorHAnsi"/>
                                  <w:sz w:val="18"/>
                                  <w:szCs w:val="18"/>
                                </w:rPr>
                                <w:t xml:space="preserve"> &gt; </w:t>
                              </w:r>
                              <w:r w:rsidRPr="00437D2E">
                                <w:rPr>
                                  <w:rFonts w:asciiTheme="majorHAnsi" w:hAnsiTheme="majorHAnsi" w:cstheme="majorHAnsi"/>
                                  <w:sz w:val="18"/>
                                  <w:szCs w:val="18"/>
                                </w:rPr>
                                <w:t>tvac1</w:t>
                              </w:r>
                            </w:p>
                          </w:txbxContent>
                        </wps:txbx>
                        <wps:bodyPr rot="0" vert="horz" wrap="square" lIns="0" tIns="0" rIns="0" bIns="0" anchor="t" anchorCtr="0" upright="1">
                          <a:noAutofit/>
                        </wps:bodyPr>
                      </wps:wsp>
                      <wps:wsp>
                        <wps:cNvPr id="30060" name="AutoShape 12124"/>
                        <wps:cNvCnPr>
                          <a:cxnSpLocks noChangeShapeType="1"/>
                        </wps:cNvCnPr>
                        <wps:spPr bwMode="auto">
                          <a:xfrm flipV="1">
                            <a:off x="1267" y="1549"/>
                            <a:ext cx="0" cy="12246"/>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061" name="AutoShape 12125"/>
                        <wps:cNvCnPr>
                          <a:cxnSpLocks noChangeShapeType="1"/>
                        </wps:cNvCnPr>
                        <wps:spPr bwMode="auto">
                          <a:xfrm>
                            <a:off x="5543" y="6042"/>
                            <a:ext cx="0" cy="2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62" name="AutoShape 12126"/>
                        <wps:cNvCnPr>
                          <a:cxnSpLocks noChangeShapeType="1"/>
                        </wps:cNvCnPr>
                        <wps:spPr bwMode="auto">
                          <a:xfrm>
                            <a:off x="4569" y="6264"/>
                            <a:ext cx="273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63" name="Text Box 12127"/>
                        <wps:cNvSpPr txBox="1">
                          <a:spLocks noChangeArrowheads="1"/>
                        </wps:cNvSpPr>
                        <wps:spPr bwMode="auto">
                          <a:xfrm>
                            <a:off x="4715" y="6316"/>
                            <a:ext cx="2351"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9E5C36">
                              <w:pPr>
                                <w:rPr>
                                  <w:rFonts w:asciiTheme="majorHAnsi" w:hAnsiTheme="majorHAnsi" w:cstheme="majorHAnsi"/>
                                  <w:sz w:val="18"/>
                                  <w:szCs w:val="18"/>
                                </w:rPr>
                              </w:pPr>
                              <w:r w:rsidRPr="00437D2E">
                                <w:rPr>
                                  <w:rFonts w:asciiTheme="majorHAnsi" w:hAnsiTheme="majorHAnsi" w:cstheme="majorHAnsi"/>
                                  <w:sz w:val="18"/>
                                  <w:szCs w:val="18"/>
                                </w:rPr>
                                <w:t xml:space="preserve">PT580 </w:t>
                              </w:r>
                              <w:r w:rsidRPr="00437D2E">
                                <w:rPr>
                                  <w:rFonts w:asciiTheme="majorHAnsi" w:hAnsiTheme="majorHAnsi" w:cstheme="majorHAnsi"/>
                                  <w:sz w:val="18"/>
                                  <w:szCs w:val="18"/>
                                </w:rPr>
                                <w:sym w:font="Symbol" w:char="F0B3"/>
                              </w:r>
                              <w:r w:rsidRPr="00437D2E">
                                <w:rPr>
                                  <w:rFonts w:asciiTheme="majorHAnsi" w:hAnsiTheme="majorHAnsi" w:cstheme="majorHAnsi"/>
                                  <w:sz w:val="18"/>
                                  <w:szCs w:val="18"/>
                                </w:rPr>
                                <w:t xml:space="preserve"> </w:t>
                              </w:r>
                              <w:r>
                                <w:rPr>
                                  <w:rFonts w:asciiTheme="majorHAnsi" w:hAnsiTheme="majorHAnsi" w:cstheme="majorHAnsi"/>
                                  <w:sz w:val="18"/>
                                  <w:szCs w:val="18"/>
                                </w:rPr>
                                <w:t xml:space="preserve">PvacMax </w:t>
                              </w:r>
                              <w:r w:rsidRPr="00437D2E">
                                <w:rPr>
                                  <w:rFonts w:asciiTheme="majorHAnsi" w:hAnsiTheme="majorHAnsi" w:cstheme="majorHAnsi"/>
                                  <w:sz w:val="18"/>
                                  <w:szCs w:val="18"/>
                                </w:rPr>
                                <w:t>&amp; t</w:t>
                              </w:r>
                              <w:r>
                                <w:rPr>
                                  <w:rFonts w:asciiTheme="majorHAnsi" w:hAnsiTheme="majorHAnsi" w:cstheme="majorHAnsi"/>
                                  <w:sz w:val="18"/>
                                  <w:szCs w:val="18"/>
                                </w:rPr>
                                <w:t xml:space="preserve"> &lt; </w:t>
                              </w:r>
                              <w:r w:rsidRPr="00437D2E">
                                <w:rPr>
                                  <w:rFonts w:asciiTheme="majorHAnsi" w:hAnsiTheme="majorHAnsi" w:cstheme="majorHAnsi"/>
                                  <w:sz w:val="18"/>
                                  <w:szCs w:val="18"/>
                                </w:rPr>
                                <w:t>tvac1</w:t>
                              </w:r>
                            </w:p>
                          </w:txbxContent>
                        </wps:txbx>
                        <wps:bodyPr rot="0" vert="horz" wrap="square" lIns="0" tIns="0" rIns="0" bIns="0" anchor="t" anchorCtr="0" upright="1">
                          <a:noAutofit/>
                        </wps:bodyPr>
                      </wps:wsp>
                      <wpg:grpSp>
                        <wpg:cNvPr id="30064" name="Group 12128"/>
                        <wpg:cNvGrpSpPr>
                          <a:grpSpLocks/>
                        </wpg:cNvGrpSpPr>
                        <wpg:grpSpPr bwMode="auto">
                          <a:xfrm>
                            <a:off x="5798" y="8179"/>
                            <a:ext cx="192" cy="437"/>
                            <a:chOff x="4444" y="2685"/>
                            <a:chExt cx="255" cy="720"/>
                          </a:xfrm>
                        </wpg:grpSpPr>
                        <wps:wsp>
                          <wps:cNvPr id="30065" name="AutoShape 12129"/>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66" name="AutoShape 12130"/>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30067" name="Group 12131"/>
                        <wpg:cNvGrpSpPr>
                          <a:grpSpLocks/>
                        </wpg:cNvGrpSpPr>
                        <wpg:grpSpPr bwMode="auto">
                          <a:xfrm>
                            <a:off x="7681" y="8582"/>
                            <a:ext cx="3533" cy="505"/>
                            <a:chOff x="3930" y="1920"/>
                            <a:chExt cx="5145" cy="765"/>
                          </a:xfrm>
                        </wpg:grpSpPr>
                        <wps:wsp>
                          <wps:cNvPr id="30068" name="Rectangle 12132"/>
                          <wps:cNvSpPr>
                            <a:spLocks noChangeArrowheads="1"/>
                          </wps:cNvSpPr>
                          <wps:spPr bwMode="auto">
                            <a:xfrm>
                              <a:off x="3930" y="1920"/>
                              <a:ext cx="2520" cy="765"/>
                            </a:xfrm>
                            <a:prstGeom prst="rect">
                              <a:avLst/>
                            </a:prstGeom>
                            <a:solidFill>
                              <a:srgbClr val="FFFFFF"/>
                            </a:solidFill>
                            <a:ln w="9525">
                              <a:solidFill>
                                <a:srgbClr val="000000"/>
                              </a:solidFill>
                              <a:miter lim="800000"/>
                              <a:headEnd/>
                              <a:tailEnd/>
                            </a:ln>
                          </wps:spPr>
                          <wps:txbx>
                            <w:txbxContent>
                              <w:p w:rsidR="00862F6C" w:rsidRPr="00626B84" w:rsidRDefault="00862F6C" w:rsidP="009E5C36">
                                <w:pPr>
                                  <w:jc w:val="center"/>
                                  <w:rPr>
                                    <w:rFonts w:asciiTheme="majorHAnsi" w:hAnsiTheme="majorHAnsi" w:cstheme="majorHAnsi"/>
                                    <w:sz w:val="18"/>
                                    <w:szCs w:val="18"/>
                                    <w:lang w:val="fr-FR"/>
                                  </w:rPr>
                                </w:pPr>
                                <w:r>
                                  <w:rPr>
                                    <w:rFonts w:asciiTheme="majorHAnsi" w:hAnsiTheme="majorHAnsi" w:cstheme="majorHAnsi"/>
                                    <w:sz w:val="18"/>
                                    <w:szCs w:val="18"/>
                                    <w:lang w:val="fr-FR"/>
                                  </w:rPr>
                                  <w:t>Leak test at high pressure</w:t>
                                </w:r>
                              </w:p>
                            </w:txbxContent>
                          </wps:txbx>
                          <wps:bodyPr rot="0" vert="horz" wrap="square" lIns="0" tIns="0" rIns="0" bIns="0" anchor="t" anchorCtr="0" upright="1">
                            <a:noAutofit/>
                          </wps:bodyPr>
                        </wps:wsp>
                        <wps:wsp>
                          <wps:cNvPr id="30069" name="Text Box 12133"/>
                          <wps:cNvSpPr txBox="1">
                            <a:spLocks noChangeArrowheads="1"/>
                          </wps:cNvSpPr>
                          <wps:spPr bwMode="auto">
                            <a:xfrm>
                              <a:off x="6450" y="1920"/>
                              <a:ext cx="2625" cy="765"/>
                            </a:xfrm>
                            <a:prstGeom prst="rect">
                              <a:avLst/>
                            </a:prstGeom>
                            <a:solidFill>
                              <a:srgbClr val="FFFFFF"/>
                            </a:solidFill>
                            <a:ln w="9525">
                              <a:solidFill>
                                <a:srgbClr val="000000"/>
                              </a:solidFill>
                              <a:miter lim="800000"/>
                              <a:headEnd/>
                              <a:tailEnd/>
                            </a:ln>
                          </wps:spPr>
                          <wps:txbx>
                            <w:txbxContent>
                              <w:p w:rsidR="00862F6C" w:rsidRDefault="00862F6C" w:rsidP="009E5C36">
                                <w:pPr>
                                  <w:ind w:left="57"/>
                                  <w:rPr>
                                    <w:rFonts w:asciiTheme="majorHAnsi" w:hAnsiTheme="majorHAnsi" w:cstheme="majorHAnsi"/>
                                    <w:sz w:val="18"/>
                                    <w:szCs w:val="18"/>
                                  </w:rPr>
                                </w:pPr>
                                <w:r>
                                  <w:rPr>
                                    <w:rFonts w:asciiTheme="majorHAnsi" w:hAnsiTheme="majorHAnsi" w:cstheme="majorHAnsi"/>
                                    <w:sz w:val="18"/>
                                    <w:szCs w:val="18"/>
                                  </w:rPr>
                                  <w:t>Close FV092 &amp; FV600</w:t>
                                </w:r>
                              </w:p>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Delay tp1</w:t>
                                </w:r>
                              </w:p>
                            </w:txbxContent>
                          </wps:txbx>
                          <wps:bodyPr rot="0" vert="horz" wrap="square" lIns="0" tIns="0" rIns="0" bIns="0" anchor="t" anchorCtr="0" upright="1">
                            <a:noAutofit/>
                          </wps:bodyPr>
                        </wps:wsp>
                      </wpg:grpSp>
                      <wps:wsp>
                        <wps:cNvPr id="30070" name="Text Box 12134"/>
                        <wps:cNvSpPr txBox="1">
                          <a:spLocks noChangeArrowheads="1"/>
                        </wps:cNvSpPr>
                        <wps:spPr bwMode="auto">
                          <a:xfrm>
                            <a:off x="8168" y="8242"/>
                            <a:ext cx="3496" cy="2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9E5C36">
                              <w:pPr>
                                <w:rPr>
                                  <w:rFonts w:asciiTheme="majorHAnsi" w:hAnsiTheme="majorHAnsi" w:cstheme="majorHAnsi"/>
                                  <w:sz w:val="18"/>
                                  <w:szCs w:val="18"/>
                                </w:rPr>
                              </w:pPr>
                              <w:r>
                                <w:rPr>
                                  <w:rFonts w:asciiTheme="majorHAnsi" w:hAnsiTheme="majorHAnsi" w:cstheme="majorHAnsi"/>
                                  <w:sz w:val="18"/>
                                  <w:szCs w:val="18"/>
                                </w:rPr>
                                <w:t xml:space="preserve">PT580 &gt; P He </w:t>
                              </w:r>
                            </w:p>
                            <w:p w:rsidR="00862F6C" w:rsidRPr="00437D2E" w:rsidRDefault="00862F6C" w:rsidP="009E5C36">
                              <w:pPr>
                                <w:rPr>
                                  <w:rFonts w:asciiTheme="majorHAnsi" w:hAnsiTheme="majorHAnsi" w:cstheme="majorHAnsi"/>
                                  <w:sz w:val="18"/>
                                  <w:szCs w:val="18"/>
                                </w:rPr>
                              </w:pPr>
                            </w:p>
                          </w:txbxContent>
                        </wps:txbx>
                        <wps:bodyPr rot="0" vert="horz" wrap="square" lIns="0" tIns="0" rIns="0" bIns="0" anchor="t" anchorCtr="0" upright="1">
                          <a:noAutofit/>
                        </wps:bodyPr>
                      </wps:wsp>
                      <wps:wsp>
                        <wps:cNvPr id="30071" name="AutoShape 12135"/>
                        <wps:cNvCnPr>
                          <a:cxnSpLocks noChangeShapeType="1"/>
                        </wps:cNvCnPr>
                        <wps:spPr bwMode="auto">
                          <a:xfrm>
                            <a:off x="7978" y="9063"/>
                            <a:ext cx="0" cy="1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72" name="AutoShape 12136"/>
                        <wps:cNvCnPr>
                          <a:cxnSpLocks noChangeShapeType="1"/>
                        </wps:cNvCnPr>
                        <wps:spPr bwMode="auto">
                          <a:xfrm>
                            <a:off x="7018" y="9233"/>
                            <a:ext cx="26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73" name="Text Box 12137"/>
                        <wps:cNvSpPr txBox="1">
                          <a:spLocks noChangeArrowheads="1"/>
                        </wps:cNvSpPr>
                        <wps:spPr bwMode="auto">
                          <a:xfrm>
                            <a:off x="8285" y="9786"/>
                            <a:ext cx="1735" cy="7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9A15CF" w:rsidRDefault="00862F6C" w:rsidP="009E5C36">
                              <w:pPr>
                                <w:rPr>
                                  <w:rFonts w:asciiTheme="majorHAnsi" w:hAnsiTheme="majorHAnsi" w:cstheme="majorHAnsi"/>
                                  <w:sz w:val="18"/>
                                  <w:szCs w:val="18"/>
                                </w:rPr>
                              </w:pPr>
                              <w:r w:rsidRPr="009A15CF">
                                <w:rPr>
                                  <w:rFonts w:asciiTheme="majorHAnsi" w:hAnsiTheme="majorHAnsi" w:cstheme="majorHAnsi"/>
                                  <w:sz w:val="18"/>
                                  <w:szCs w:val="18"/>
                                </w:rPr>
                                <w:t>PT580 &gt; P He min</w:t>
                              </w:r>
                            </w:p>
                            <w:p w:rsidR="00862F6C" w:rsidRPr="009A15CF" w:rsidRDefault="00862F6C" w:rsidP="009E5C36">
                              <w:pPr>
                                <w:rPr>
                                  <w:rFonts w:asciiTheme="majorHAnsi" w:hAnsiTheme="majorHAnsi" w:cstheme="majorHAnsi"/>
                                  <w:sz w:val="18"/>
                                  <w:szCs w:val="18"/>
                                </w:rPr>
                              </w:pPr>
                              <w:r w:rsidRPr="009A15CF">
                                <w:rPr>
                                  <w:rFonts w:asciiTheme="majorHAnsi" w:hAnsiTheme="majorHAnsi" w:cstheme="majorHAnsi"/>
                                  <w:sz w:val="18"/>
                                  <w:szCs w:val="18"/>
                                </w:rPr>
                                <w:t>&amp; t &gt; tp1</w:t>
                              </w:r>
                            </w:p>
                            <w:p w:rsidR="00862F6C" w:rsidRPr="00D077DF" w:rsidRDefault="00862F6C" w:rsidP="009E5C36">
                              <w:pPr>
                                <w:rPr>
                                  <w:rFonts w:asciiTheme="majorHAnsi" w:hAnsiTheme="majorHAnsi" w:cstheme="majorHAnsi"/>
                                  <w:sz w:val="18"/>
                                  <w:szCs w:val="18"/>
                                  <w:lang w:val="fr-FR"/>
                                </w:rPr>
                              </w:pPr>
                              <w:r w:rsidRPr="00D077DF">
                                <w:rPr>
                                  <w:rFonts w:asciiTheme="majorHAnsi" w:hAnsiTheme="majorHAnsi" w:cstheme="majorHAnsi"/>
                                  <w:sz w:val="18"/>
                                  <w:szCs w:val="18"/>
                                  <w:lang w:val="fr-FR"/>
                                </w:rPr>
                                <w:t xml:space="preserve">&amp; N </w:t>
                              </w:r>
                              <w:r>
                                <w:rPr>
                                  <w:rFonts w:asciiTheme="majorHAnsi" w:hAnsiTheme="majorHAnsi" w:cstheme="majorHAnsi"/>
                                  <w:sz w:val="18"/>
                                  <w:szCs w:val="18"/>
                                  <w:lang w:val="fr-FR"/>
                                </w:rPr>
                                <w:t>≥</w:t>
                              </w:r>
                              <w:r w:rsidRPr="00D077DF">
                                <w:rPr>
                                  <w:rFonts w:asciiTheme="majorHAnsi" w:hAnsiTheme="majorHAnsi" w:cstheme="majorHAnsi"/>
                                  <w:sz w:val="18"/>
                                  <w:szCs w:val="18"/>
                                  <w:lang w:val="fr-FR"/>
                                </w:rPr>
                                <w:t xml:space="preserve"> Nb cycle</w:t>
                              </w:r>
                            </w:p>
                            <w:p w:rsidR="00862F6C" w:rsidRPr="00D077DF" w:rsidRDefault="00862F6C" w:rsidP="009E5C36">
                              <w:pPr>
                                <w:rPr>
                                  <w:rFonts w:asciiTheme="majorHAnsi" w:hAnsiTheme="majorHAnsi" w:cstheme="majorHAnsi"/>
                                  <w:sz w:val="18"/>
                                  <w:szCs w:val="18"/>
                                  <w:lang w:val="fr-FR"/>
                                </w:rPr>
                              </w:pPr>
                            </w:p>
                          </w:txbxContent>
                        </wps:txbx>
                        <wps:bodyPr rot="0" vert="horz" wrap="square" lIns="0" tIns="0" rIns="0" bIns="0" anchor="t" anchorCtr="0" upright="1">
                          <a:noAutofit/>
                        </wps:bodyPr>
                      </wps:wsp>
                      <wpg:grpSp>
                        <wpg:cNvPr id="30074" name="Group 12138"/>
                        <wpg:cNvGrpSpPr>
                          <a:grpSpLocks/>
                        </wpg:cNvGrpSpPr>
                        <wpg:grpSpPr bwMode="auto">
                          <a:xfrm>
                            <a:off x="5778" y="9078"/>
                            <a:ext cx="227" cy="831"/>
                            <a:chOff x="4444" y="2685"/>
                            <a:chExt cx="255" cy="720"/>
                          </a:xfrm>
                        </wpg:grpSpPr>
                        <wps:wsp>
                          <wps:cNvPr id="30075" name="AutoShape 12139"/>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76" name="AutoShape 12140"/>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30077" name="Group 12141"/>
                        <wpg:cNvGrpSpPr>
                          <a:grpSpLocks/>
                        </wpg:cNvGrpSpPr>
                        <wpg:grpSpPr bwMode="auto">
                          <a:xfrm>
                            <a:off x="9576" y="9243"/>
                            <a:ext cx="227" cy="838"/>
                            <a:chOff x="4444" y="2685"/>
                            <a:chExt cx="255" cy="720"/>
                          </a:xfrm>
                        </wpg:grpSpPr>
                        <wps:wsp>
                          <wps:cNvPr id="30078" name="AutoShape 12142"/>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79" name="AutoShape 12143"/>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080" name="Text Box 12144"/>
                        <wps:cNvSpPr txBox="1">
                          <a:spLocks noChangeArrowheads="1"/>
                        </wps:cNvSpPr>
                        <wps:spPr bwMode="auto">
                          <a:xfrm>
                            <a:off x="9882" y="9349"/>
                            <a:ext cx="1428" cy="7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9A15CF" w:rsidRDefault="00862F6C" w:rsidP="009E5C36">
                              <w:pPr>
                                <w:rPr>
                                  <w:rFonts w:asciiTheme="majorHAnsi" w:hAnsiTheme="majorHAnsi" w:cstheme="majorHAnsi"/>
                                  <w:sz w:val="18"/>
                                  <w:szCs w:val="18"/>
                                </w:rPr>
                              </w:pPr>
                              <w:r w:rsidRPr="009A15CF">
                                <w:rPr>
                                  <w:rFonts w:asciiTheme="majorHAnsi" w:hAnsiTheme="majorHAnsi" w:cstheme="majorHAnsi"/>
                                  <w:sz w:val="18"/>
                                  <w:szCs w:val="18"/>
                                </w:rPr>
                                <w:t xml:space="preserve">PT580 &gt; P He min </w:t>
                              </w:r>
                            </w:p>
                            <w:p w:rsidR="00862F6C" w:rsidRPr="009A15CF" w:rsidRDefault="00862F6C" w:rsidP="009E5C36">
                              <w:pPr>
                                <w:rPr>
                                  <w:rFonts w:asciiTheme="majorHAnsi" w:hAnsiTheme="majorHAnsi" w:cstheme="majorHAnsi"/>
                                  <w:sz w:val="18"/>
                                  <w:szCs w:val="18"/>
                                </w:rPr>
                              </w:pPr>
                              <w:r w:rsidRPr="009A15CF">
                                <w:rPr>
                                  <w:rFonts w:asciiTheme="majorHAnsi" w:hAnsiTheme="majorHAnsi" w:cstheme="majorHAnsi"/>
                                  <w:sz w:val="18"/>
                                  <w:szCs w:val="18"/>
                                </w:rPr>
                                <w:t>&amp; t &gt; tp1</w:t>
                              </w:r>
                            </w:p>
                            <w:p w:rsidR="00862F6C" w:rsidRPr="00F51CA6" w:rsidRDefault="00862F6C" w:rsidP="009E5C36">
                              <w:pPr>
                                <w:rPr>
                                  <w:rFonts w:asciiTheme="majorHAnsi" w:hAnsiTheme="majorHAnsi" w:cstheme="majorHAnsi"/>
                                  <w:sz w:val="18"/>
                                  <w:szCs w:val="18"/>
                                  <w:lang w:val="fr-FR"/>
                                </w:rPr>
                              </w:pPr>
                              <w:r w:rsidRPr="00F51CA6">
                                <w:rPr>
                                  <w:rFonts w:asciiTheme="majorHAnsi" w:hAnsiTheme="majorHAnsi" w:cstheme="majorHAnsi"/>
                                  <w:sz w:val="18"/>
                                  <w:szCs w:val="18"/>
                                  <w:lang w:val="fr-FR"/>
                                </w:rPr>
                                <w:t>&amp; N &lt; Nb cycle</w:t>
                              </w:r>
                            </w:p>
                            <w:p w:rsidR="00862F6C" w:rsidRPr="00F51CA6" w:rsidRDefault="00862F6C" w:rsidP="009E5C36">
                              <w:pPr>
                                <w:rPr>
                                  <w:rFonts w:asciiTheme="majorHAnsi" w:hAnsiTheme="majorHAnsi" w:cstheme="majorHAnsi"/>
                                  <w:sz w:val="18"/>
                                  <w:szCs w:val="18"/>
                                  <w:lang w:val="fr-FR"/>
                                </w:rPr>
                              </w:pPr>
                            </w:p>
                          </w:txbxContent>
                        </wps:txbx>
                        <wps:bodyPr rot="0" vert="horz" wrap="square" lIns="0" tIns="0" rIns="0" bIns="0" anchor="t" anchorCtr="0" upright="1">
                          <a:noAutofit/>
                        </wps:bodyPr>
                      </wps:wsp>
                      <wps:wsp>
                        <wps:cNvPr id="30081" name="AutoShape 12145"/>
                        <wps:cNvCnPr>
                          <a:cxnSpLocks noChangeShapeType="1"/>
                        </wps:cNvCnPr>
                        <wps:spPr bwMode="auto">
                          <a:xfrm flipV="1">
                            <a:off x="9687" y="10070"/>
                            <a:ext cx="175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82" name="AutoShape 12146"/>
                        <wps:cNvCnPr>
                          <a:cxnSpLocks noChangeShapeType="1"/>
                        </wps:cNvCnPr>
                        <wps:spPr bwMode="auto">
                          <a:xfrm>
                            <a:off x="11456" y="4281"/>
                            <a:ext cx="0" cy="57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83" name="AutoShape 12147"/>
                        <wps:cNvCnPr>
                          <a:cxnSpLocks noChangeShapeType="1"/>
                        </wps:cNvCnPr>
                        <wps:spPr bwMode="auto">
                          <a:xfrm>
                            <a:off x="1289" y="1549"/>
                            <a:ext cx="2154"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084" name="AutoShape 12148"/>
                        <wps:cNvCnPr>
                          <a:cxnSpLocks noChangeShapeType="1"/>
                        </wps:cNvCnPr>
                        <wps:spPr bwMode="auto">
                          <a:xfrm>
                            <a:off x="4157" y="7426"/>
                            <a:ext cx="397"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30085" name="Group 12149"/>
                        <wpg:cNvGrpSpPr>
                          <a:grpSpLocks/>
                        </wpg:cNvGrpSpPr>
                        <wpg:grpSpPr bwMode="auto">
                          <a:xfrm>
                            <a:off x="4427" y="7116"/>
                            <a:ext cx="227" cy="300"/>
                            <a:chOff x="4444" y="2685"/>
                            <a:chExt cx="255" cy="720"/>
                          </a:xfrm>
                        </wpg:grpSpPr>
                        <wps:wsp>
                          <wps:cNvPr id="30086" name="AutoShape 12150"/>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87" name="AutoShape 12151"/>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088" name="Text Box 12152"/>
                        <wps:cNvSpPr txBox="1">
                          <a:spLocks noChangeArrowheads="1"/>
                        </wps:cNvSpPr>
                        <wps:spPr bwMode="auto">
                          <a:xfrm>
                            <a:off x="4682" y="7110"/>
                            <a:ext cx="1389"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9E5C36">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wps:txbx>
                        <wps:bodyPr rot="0" vert="horz" wrap="square" lIns="0" tIns="0" rIns="0" bIns="0" anchor="t" anchorCtr="0" upright="1">
                          <a:noAutofit/>
                        </wps:bodyPr>
                      </wps:wsp>
                      <wps:wsp>
                        <wps:cNvPr id="30089" name="AutoShape 12153"/>
                        <wps:cNvCnPr>
                          <a:cxnSpLocks noChangeShapeType="1"/>
                        </wps:cNvCnPr>
                        <wps:spPr bwMode="auto">
                          <a:xfrm>
                            <a:off x="1292" y="13807"/>
                            <a:ext cx="6973"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30090" name="AutoShape 12155"/>
                        <wps:cNvCnPr>
                          <a:cxnSpLocks noChangeShapeType="1"/>
                        </wps:cNvCnPr>
                        <wps:spPr bwMode="auto">
                          <a:xfrm>
                            <a:off x="3002" y="5195"/>
                            <a:ext cx="255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0091" name="Group 12156"/>
                        <wpg:cNvGrpSpPr>
                          <a:grpSpLocks/>
                        </wpg:cNvGrpSpPr>
                        <wpg:grpSpPr bwMode="auto">
                          <a:xfrm>
                            <a:off x="2888" y="5192"/>
                            <a:ext cx="227" cy="401"/>
                            <a:chOff x="4444" y="2685"/>
                            <a:chExt cx="255" cy="720"/>
                          </a:xfrm>
                        </wpg:grpSpPr>
                        <wps:wsp>
                          <wps:cNvPr id="30092" name="AutoShape 12157"/>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93" name="AutoShape 12158"/>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094" name="Text Box 12159"/>
                        <wps:cNvSpPr txBox="1">
                          <a:spLocks noChangeArrowheads="1"/>
                        </wps:cNvSpPr>
                        <wps:spPr bwMode="auto">
                          <a:xfrm>
                            <a:off x="3116" y="5217"/>
                            <a:ext cx="211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9E5C36">
                              <w:pPr>
                                <w:rPr>
                                  <w:rFonts w:asciiTheme="majorHAnsi" w:hAnsiTheme="majorHAnsi" w:cstheme="majorHAnsi"/>
                                  <w:sz w:val="18"/>
                                  <w:szCs w:val="18"/>
                                </w:rPr>
                              </w:pPr>
                              <w:r>
                                <w:rPr>
                                  <w:rFonts w:asciiTheme="majorHAnsi" w:hAnsiTheme="majorHAnsi" w:cstheme="majorHAnsi"/>
                                  <w:sz w:val="18"/>
                                  <w:szCs w:val="18"/>
                                </w:rPr>
                                <w:t xml:space="preserve">t &gt; </w:t>
                              </w:r>
                              <w:r w:rsidRPr="00437D2E">
                                <w:rPr>
                                  <w:rFonts w:asciiTheme="majorHAnsi" w:hAnsiTheme="majorHAnsi" w:cstheme="majorHAnsi"/>
                                  <w:sz w:val="18"/>
                                  <w:szCs w:val="18"/>
                                </w:rPr>
                                <w:t>tvac2</w:t>
                              </w:r>
                              <w:r>
                                <w:rPr>
                                  <w:rFonts w:asciiTheme="majorHAnsi" w:hAnsiTheme="majorHAnsi" w:cstheme="majorHAnsi"/>
                                  <w:sz w:val="18"/>
                                  <w:szCs w:val="18"/>
                                </w:rPr>
                                <w:t xml:space="preserve"> &amp; PT580 &gt; Pvac</w:t>
                              </w:r>
                            </w:p>
                          </w:txbxContent>
                        </wps:txbx>
                        <wps:bodyPr rot="0" vert="horz" wrap="square" lIns="0" tIns="0" rIns="0" bIns="0" anchor="t" anchorCtr="0" upright="1">
                          <a:noAutofit/>
                        </wps:bodyPr>
                      </wps:wsp>
                      <wps:wsp>
                        <wps:cNvPr id="30095" name="AutoShape 12160"/>
                        <wps:cNvCnPr>
                          <a:cxnSpLocks noChangeShapeType="1"/>
                        </wps:cNvCnPr>
                        <wps:spPr bwMode="auto">
                          <a:xfrm>
                            <a:off x="5885" y="8183"/>
                            <a:ext cx="20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96" name="Text Box 12161"/>
                        <wps:cNvSpPr txBox="1">
                          <a:spLocks noChangeArrowheads="1"/>
                        </wps:cNvSpPr>
                        <wps:spPr bwMode="auto">
                          <a:xfrm>
                            <a:off x="5914" y="8197"/>
                            <a:ext cx="2121" cy="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9E5C36">
                              <w:pPr>
                                <w:rPr>
                                  <w:rFonts w:asciiTheme="majorHAnsi" w:hAnsiTheme="majorHAnsi" w:cstheme="majorHAnsi"/>
                                  <w:sz w:val="18"/>
                                  <w:szCs w:val="18"/>
                                </w:rPr>
                              </w:pPr>
                              <w:r w:rsidRPr="00437D2E">
                                <w:rPr>
                                  <w:rFonts w:asciiTheme="majorHAnsi" w:hAnsiTheme="majorHAnsi" w:cstheme="majorHAnsi"/>
                                  <w:sz w:val="18"/>
                                  <w:szCs w:val="18"/>
                                </w:rPr>
                                <w:t>t &gt; tp2</w:t>
                              </w:r>
                              <w:r w:rsidRPr="00933992">
                                <w:rPr>
                                  <w:rFonts w:asciiTheme="majorHAnsi" w:hAnsiTheme="majorHAnsi" w:cstheme="majorHAnsi"/>
                                  <w:sz w:val="18"/>
                                  <w:szCs w:val="18"/>
                                </w:rPr>
                                <w:t xml:space="preserve"> </w:t>
                              </w:r>
                              <w:r>
                                <w:rPr>
                                  <w:rFonts w:asciiTheme="majorHAnsi" w:hAnsiTheme="majorHAnsi" w:cstheme="majorHAnsi"/>
                                  <w:sz w:val="18"/>
                                  <w:szCs w:val="18"/>
                                </w:rPr>
                                <w:t xml:space="preserve">&amp; PT580&lt;P He </w:t>
                              </w:r>
                            </w:p>
                            <w:p w:rsidR="00862F6C" w:rsidRPr="00437D2E" w:rsidRDefault="00862F6C" w:rsidP="009E5C36">
                              <w:pPr>
                                <w:rPr>
                                  <w:rFonts w:asciiTheme="majorHAnsi" w:hAnsiTheme="majorHAnsi" w:cstheme="majorHAnsi"/>
                                  <w:sz w:val="18"/>
                                  <w:szCs w:val="18"/>
                                </w:rPr>
                              </w:pPr>
                            </w:p>
                          </w:txbxContent>
                        </wps:txbx>
                        <wps:bodyPr rot="0" vert="horz" wrap="square" lIns="0" tIns="0" rIns="0" bIns="0" anchor="t" anchorCtr="0" upright="1">
                          <a:noAutofit/>
                        </wps:bodyPr>
                      </wps:wsp>
                      <wps:wsp>
                        <wps:cNvPr id="30097" name="AutoShape 12162"/>
                        <wps:cNvCnPr>
                          <a:cxnSpLocks noChangeShapeType="1"/>
                        </wps:cNvCnPr>
                        <wps:spPr bwMode="auto">
                          <a:xfrm flipH="1">
                            <a:off x="4142" y="4281"/>
                            <a:ext cx="7313"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098" name="Text Box 12163"/>
                        <wps:cNvSpPr txBox="1">
                          <a:spLocks noChangeArrowheads="1"/>
                        </wps:cNvSpPr>
                        <wps:spPr bwMode="auto">
                          <a:xfrm>
                            <a:off x="4346" y="6637"/>
                            <a:ext cx="1855" cy="502"/>
                          </a:xfrm>
                          <a:prstGeom prst="rect">
                            <a:avLst/>
                          </a:prstGeom>
                          <a:solidFill>
                            <a:srgbClr val="FFFFFF"/>
                          </a:solidFill>
                          <a:ln w="9525">
                            <a:solidFill>
                              <a:srgbClr val="000000"/>
                            </a:solidFill>
                            <a:miter lim="800000"/>
                            <a:headEnd/>
                            <a:tailEnd/>
                          </a:ln>
                        </wps:spPr>
                        <wps:txbx>
                          <w:txbxContent>
                            <w:p w:rsidR="00862F6C" w:rsidRPr="00437D2E" w:rsidRDefault="00862F6C" w:rsidP="009E5C36">
                              <w:pPr>
                                <w:ind w:left="57"/>
                                <w:jc w:val="center"/>
                                <w:rPr>
                                  <w:rFonts w:asciiTheme="majorHAnsi" w:hAnsiTheme="majorHAnsi" w:cstheme="majorHAnsi"/>
                                  <w:sz w:val="18"/>
                                  <w:szCs w:val="18"/>
                                </w:rPr>
                              </w:pPr>
                              <w:r>
                                <w:rPr>
                                  <w:rFonts w:asciiTheme="majorHAnsi" w:hAnsiTheme="majorHAnsi" w:cstheme="majorHAnsi"/>
                                  <w:sz w:val="18"/>
                                  <w:szCs w:val="18"/>
                                </w:rPr>
                                <w:t>High level</w:t>
                              </w:r>
                              <w:r w:rsidRPr="00437D2E">
                                <w:rPr>
                                  <w:rFonts w:asciiTheme="majorHAnsi" w:hAnsiTheme="majorHAnsi" w:cstheme="majorHAnsi"/>
                                  <w:sz w:val="18"/>
                                  <w:szCs w:val="18"/>
                                </w:rPr>
                                <w:t xml:space="preserve"> vacuum alarm</w:t>
                              </w:r>
                            </w:p>
                          </w:txbxContent>
                        </wps:txbx>
                        <wps:bodyPr rot="0" vert="horz" wrap="square" lIns="0" tIns="0" rIns="0" bIns="0" anchor="t" anchorCtr="0" upright="1">
                          <a:noAutofit/>
                        </wps:bodyPr>
                      </wps:wsp>
                      <wps:wsp>
                        <wps:cNvPr id="30099" name="Text Box 12164"/>
                        <wps:cNvSpPr txBox="1">
                          <a:spLocks noChangeArrowheads="1"/>
                        </wps:cNvSpPr>
                        <wps:spPr bwMode="auto">
                          <a:xfrm>
                            <a:off x="4383" y="4040"/>
                            <a:ext cx="2402"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1D36DB" w:rsidRDefault="00862F6C" w:rsidP="009E5C36">
                              <w:pPr>
                                <w:rPr>
                                  <w:rFonts w:asciiTheme="majorHAnsi" w:hAnsiTheme="majorHAnsi" w:cstheme="majorHAnsi"/>
                                  <w:sz w:val="18"/>
                                  <w:szCs w:val="18"/>
                                  <w:lang w:val="fr-FR"/>
                                </w:rPr>
                              </w:pPr>
                              <w:r>
                                <w:rPr>
                                  <w:rFonts w:asciiTheme="majorHAnsi" w:hAnsiTheme="majorHAnsi" w:cstheme="majorHAnsi"/>
                                  <w:sz w:val="18"/>
                                  <w:szCs w:val="18"/>
                                  <w:lang w:val="fr-FR"/>
                                </w:rPr>
                                <w:t>P090 running</w:t>
                              </w:r>
                            </w:p>
                          </w:txbxContent>
                        </wps:txbx>
                        <wps:bodyPr rot="0" vert="horz" wrap="square" lIns="0" tIns="0" rIns="0" bIns="0" anchor="t" anchorCtr="0" upright="1">
                          <a:noAutofit/>
                        </wps:bodyPr>
                      </wps:wsp>
                      <wpg:grpSp>
                        <wpg:cNvPr id="30100" name="Group 12165"/>
                        <wpg:cNvGrpSpPr>
                          <a:grpSpLocks/>
                        </wpg:cNvGrpSpPr>
                        <wpg:grpSpPr bwMode="auto">
                          <a:xfrm>
                            <a:off x="3918" y="3861"/>
                            <a:ext cx="227" cy="573"/>
                            <a:chOff x="4444" y="2685"/>
                            <a:chExt cx="255" cy="720"/>
                          </a:xfrm>
                        </wpg:grpSpPr>
                        <wps:wsp>
                          <wps:cNvPr id="30101" name="AutoShape 12166"/>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02" name="AutoShape 12167"/>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103" name="AutoShape 12168"/>
                        <wps:cNvCnPr>
                          <a:cxnSpLocks noChangeShapeType="1"/>
                        </wps:cNvCnPr>
                        <wps:spPr bwMode="auto">
                          <a:xfrm>
                            <a:off x="4017" y="4919"/>
                            <a:ext cx="0" cy="2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04" name="Text Box 12169"/>
                        <wps:cNvSpPr txBox="1">
                          <a:spLocks noChangeArrowheads="1"/>
                        </wps:cNvSpPr>
                        <wps:spPr bwMode="auto">
                          <a:xfrm>
                            <a:off x="3206" y="6159"/>
                            <a:ext cx="1498"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9E5C36">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wps:txbx>
                        <wps:bodyPr rot="0" vert="horz" wrap="square" lIns="0" tIns="0" rIns="0" bIns="0" anchor="t" anchorCtr="0" upright="1">
                          <a:noAutofit/>
                        </wps:bodyPr>
                      </wps:wsp>
                      <wps:wsp>
                        <wps:cNvPr id="30105" name="Text Box 12173"/>
                        <wps:cNvSpPr txBox="1">
                          <a:spLocks noChangeArrowheads="1"/>
                        </wps:cNvSpPr>
                        <wps:spPr bwMode="auto">
                          <a:xfrm>
                            <a:off x="3648" y="7745"/>
                            <a:ext cx="301" cy="2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9E5C36">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wps:txbx>
                        <wps:bodyPr rot="0" vert="horz" wrap="square" lIns="0" tIns="0" rIns="0" bIns="0" anchor="t" anchorCtr="0" upright="1">
                          <a:noAutofit/>
                        </wps:bodyPr>
                      </wps:wsp>
                      <wps:wsp>
                        <wps:cNvPr id="30106" name="AutoShape 12174"/>
                        <wps:cNvCnPr>
                          <a:cxnSpLocks noChangeShapeType="1"/>
                        </wps:cNvCnPr>
                        <wps:spPr bwMode="auto">
                          <a:xfrm>
                            <a:off x="3046" y="7540"/>
                            <a:ext cx="0" cy="2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07" name="AutoShape 12175"/>
                        <wps:cNvCnPr>
                          <a:cxnSpLocks noChangeShapeType="1"/>
                        </wps:cNvCnPr>
                        <wps:spPr bwMode="auto">
                          <a:xfrm>
                            <a:off x="1956" y="7737"/>
                            <a:ext cx="35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0108" name="Group 12176"/>
                        <wpg:cNvGrpSpPr>
                          <a:grpSpLocks/>
                        </wpg:cNvGrpSpPr>
                        <wpg:grpSpPr bwMode="auto">
                          <a:xfrm>
                            <a:off x="1843" y="7727"/>
                            <a:ext cx="227" cy="373"/>
                            <a:chOff x="4444" y="2685"/>
                            <a:chExt cx="255" cy="720"/>
                          </a:xfrm>
                        </wpg:grpSpPr>
                        <wps:wsp>
                          <wps:cNvPr id="30109" name="AutoShape 12177"/>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10" name="AutoShape 12178"/>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111" name="Text Box 12179"/>
                        <wps:cNvSpPr txBox="1">
                          <a:spLocks noChangeArrowheads="1"/>
                        </wps:cNvSpPr>
                        <wps:spPr bwMode="auto">
                          <a:xfrm>
                            <a:off x="2135" y="7791"/>
                            <a:ext cx="324"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9E5C36">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wps:txbx>
                        <wps:bodyPr rot="0" vert="horz" wrap="square" lIns="0" tIns="0" rIns="0" bIns="0" anchor="t" anchorCtr="0" upright="1">
                          <a:noAutofit/>
                        </wps:bodyPr>
                      </wps:wsp>
                      <wps:wsp>
                        <wps:cNvPr id="30112" name="Text Box 12180"/>
                        <wps:cNvSpPr txBox="1">
                          <a:spLocks noChangeArrowheads="1"/>
                        </wps:cNvSpPr>
                        <wps:spPr bwMode="auto">
                          <a:xfrm>
                            <a:off x="2152" y="6986"/>
                            <a:ext cx="1855" cy="558"/>
                          </a:xfrm>
                          <a:prstGeom prst="rect">
                            <a:avLst/>
                          </a:prstGeom>
                          <a:solidFill>
                            <a:srgbClr val="FFFFFF"/>
                          </a:solidFill>
                          <a:ln w="9525">
                            <a:solidFill>
                              <a:srgbClr val="000000"/>
                            </a:solidFill>
                            <a:miter lim="800000"/>
                            <a:headEnd/>
                            <a:tailEnd/>
                          </a:ln>
                        </wps:spPr>
                        <wps:txbx>
                          <w:txbxContent>
                            <w:p w:rsidR="00862F6C" w:rsidRPr="005061CB" w:rsidRDefault="00862F6C" w:rsidP="0068090F">
                              <w:pPr>
                                <w:spacing w:before="40"/>
                                <w:jc w:val="center"/>
                                <w:rPr>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 xml:space="preserve">want to </w:t>
                              </w:r>
                              <w:r>
                                <w:rPr>
                                  <w:rFonts w:asciiTheme="majorHAnsi" w:hAnsiTheme="majorHAnsi" w:cstheme="majorHAnsi"/>
                                  <w:sz w:val="18"/>
                                  <w:szCs w:val="18"/>
                                </w:rPr>
                                <w:t>sto</w:t>
                              </w:r>
                              <w:r w:rsidRPr="00730ECB">
                                <w:rPr>
                                  <w:rFonts w:asciiTheme="majorHAnsi" w:hAnsiTheme="majorHAnsi" w:cstheme="majorHAnsi"/>
                                  <w:sz w:val="18"/>
                                  <w:szCs w:val="18"/>
                                </w:rPr>
                                <w:t xml:space="preserve">p </w:t>
                              </w:r>
                              <w:r>
                                <w:rPr>
                                  <w:rFonts w:asciiTheme="majorHAnsi" w:hAnsiTheme="majorHAnsi" w:cstheme="majorHAnsi"/>
                                  <w:sz w:val="18"/>
                                  <w:szCs w:val="18"/>
                                </w:rPr>
                                <w:t>the conditioning</w:t>
                              </w:r>
                              <w:r w:rsidRPr="002F4637">
                                <w:rPr>
                                  <w:rFonts w:asciiTheme="majorHAnsi" w:hAnsiTheme="majorHAnsi" w:cstheme="majorHAnsi"/>
                                  <w:sz w:val="18"/>
                                  <w:szCs w:val="18"/>
                                </w:rPr>
                                <w:t>?“</w:t>
                              </w:r>
                            </w:p>
                          </w:txbxContent>
                        </wps:txbx>
                        <wps:bodyPr rot="0" vert="horz" wrap="square" lIns="0" tIns="0" rIns="0" bIns="0" anchor="t" anchorCtr="0" upright="1">
                          <a:noAutofit/>
                        </wps:bodyPr>
                      </wps:wsp>
                      <wps:wsp>
                        <wps:cNvPr id="30113" name="Text Box 12181"/>
                        <wps:cNvSpPr txBox="1">
                          <a:spLocks noChangeArrowheads="1"/>
                        </wps:cNvSpPr>
                        <wps:spPr bwMode="auto">
                          <a:xfrm>
                            <a:off x="1405" y="8063"/>
                            <a:ext cx="1440" cy="789"/>
                          </a:xfrm>
                          <a:prstGeom prst="rect">
                            <a:avLst/>
                          </a:prstGeom>
                          <a:solidFill>
                            <a:srgbClr val="FFFFFF"/>
                          </a:solidFill>
                          <a:ln w="9525">
                            <a:solidFill>
                              <a:srgbClr val="000000"/>
                            </a:solidFill>
                            <a:miter lim="800000"/>
                            <a:headEnd/>
                            <a:tailEnd/>
                          </a:ln>
                        </wps:spPr>
                        <wps:txbx>
                          <w:txbxContent>
                            <w:p w:rsidR="00862F6C" w:rsidRPr="00730ECB" w:rsidRDefault="00862F6C" w:rsidP="009E5C36">
                              <w:pPr>
                                <w:spacing w:before="40"/>
                                <w:ind w:firstLine="142"/>
                                <w:jc w:val="center"/>
                                <w:rPr>
                                  <w:rFonts w:asciiTheme="majorHAnsi" w:hAnsiTheme="majorHAnsi" w:cstheme="majorHAnsi"/>
                                  <w:sz w:val="18"/>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want to keep lines u</w:t>
                              </w:r>
                              <w:r w:rsidRPr="002F4637">
                                <w:rPr>
                                  <w:rFonts w:asciiTheme="majorHAnsi" w:hAnsiTheme="majorHAnsi" w:cstheme="majorHAnsi"/>
                                  <w:sz w:val="18"/>
                                  <w:szCs w:val="18"/>
                                </w:rPr>
                                <w:t xml:space="preserve">nder </w:t>
                              </w:r>
                              <w:r>
                                <w:rPr>
                                  <w:rFonts w:asciiTheme="majorHAnsi" w:hAnsiTheme="majorHAnsi" w:cstheme="majorHAnsi"/>
                                  <w:sz w:val="18"/>
                                  <w:szCs w:val="18"/>
                                </w:rPr>
                                <w:t>vacuum?</w:t>
                              </w:r>
                              <w:r w:rsidRPr="002F4637">
                                <w:rPr>
                                  <w:rFonts w:asciiTheme="majorHAnsi" w:hAnsiTheme="majorHAnsi" w:cstheme="majorHAnsi"/>
                                  <w:sz w:val="18"/>
                                  <w:szCs w:val="18"/>
                                </w:rPr>
                                <w:t>“</w:t>
                              </w:r>
                            </w:p>
                            <w:p w:rsidR="00862F6C" w:rsidRPr="005061CB" w:rsidRDefault="00862F6C" w:rsidP="009E5C36">
                              <w:pPr>
                                <w:rPr>
                                  <w:szCs w:val="18"/>
                                </w:rPr>
                              </w:pPr>
                            </w:p>
                          </w:txbxContent>
                        </wps:txbx>
                        <wps:bodyPr rot="0" vert="horz" wrap="square" lIns="0" tIns="0" rIns="0" bIns="0" anchor="t" anchorCtr="0" upright="1">
                          <a:noAutofit/>
                        </wps:bodyPr>
                      </wps:wsp>
                      <wps:wsp>
                        <wps:cNvPr id="30114" name="AutoShape 12182"/>
                        <wps:cNvCnPr>
                          <a:cxnSpLocks noChangeShapeType="1"/>
                        </wps:cNvCnPr>
                        <wps:spPr bwMode="auto">
                          <a:xfrm>
                            <a:off x="1893" y="8859"/>
                            <a:ext cx="0" cy="2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15" name="AutoShape 12183"/>
                        <wps:cNvCnPr>
                          <a:cxnSpLocks noChangeShapeType="1"/>
                        </wps:cNvCnPr>
                        <wps:spPr bwMode="auto">
                          <a:xfrm>
                            <a:off x="1589" y="9067"/>
                            <a:ext cx="73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16" name="Text Box 12184"/>
                        <wps:cNvSpPr txBox="1">
                          <a:spLocks noChangeArrowheads="1"/>
                        </wps:cNvSpPr>
                        <wps:spPr bwMode="auto">
                          <a:xfrm>
                            <a:off x="1641" y="10070"/>
                            <a:ext cx="34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9E5C36">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wps:txbx>
                        <wps:bodyPr rot="0" vert="horz" wrap="square" lIns="0" tIns="0" rIns="0" bIns="0" anchor="t" anchorCtr="0" upright="1">
                          <a:noAutofit/>
                        </wps:bodyPr>
                      </wps:wsp>
                      <wps:wsp>
                        <wps:cNvPr id="30117" name="AutoShape 12185"/>
                        <wps:cNvCnPr>
                          <a:cxnSpLocks noChangeShapeType="1"/>
                        </wps:cNvCnPr>
                        <wps:spPr bwMode="auto">
                          <a:xfrm flipH="1">
                            <a:off x="5478" y="7378"/>
                            <a:ext cx="1757"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30118" name="AutoShape 12186"/>
                        <wps:cNvCnPr>
                          <a:cxnSpLocks noChangeShapeType="1"/>
                        </wps:cNvCnPr>
                        <wps:spPr bwMode="auto">
                          <a:xfrm>
                            <a:off x="5477" y="7387"/>
                            <a:ext cx="0" cy="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0119" name="Group 12187"/>
                        <wpg:cNvGrpSpPr>
                          <a:grpSpLocks/>
                        </wpg:cNvGrpSpPr>
                        <wpg:grpSpPr bwMode="auto">
                          <a:xfrm>
                            <a:off x="4456" y="6262"/>
                            <a:ext cx="227" cy="381"/>
                            <a:chOff x="7322" y="9810"/>
                            <a:chExt cx="146" cy="381"/>
                          </a:xfrm>
                        </wpg:grpSpPr>
                        <wps:wsp>
                          <wps:cNvPr id="30120" name="AutoShape 12188"/>
                          <wps:cNvCnPr>
                            <a:cxnSpLocks noChangeShapeType="1"/>
                          </wps:cNvCnPr>
                          <wps:spPr bwMode="auto">
                            <a:xfrm>
                              <a:off x="7397" y="9810"/>
                              <a:ext cx="0" cy="3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21" name="AutoShape 12189"/>
                          <wps:cNvCnPr>
                            <a:cxnSpLocks noChangeShapeType="1"/>
                          </wps:cNvCnPr>
                          <wps:spPr bwMode="auto">
                            <a:xfrm>
                              <a:off x="7322" y="9952"/>
                              <a:ext cx="14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30122" name="Group 12191"/>
                        <wpg:cNvGrpSpPr>
                          <a:grpSpLocks/>
                        </wpg:cNvGrpSpPr>
                        <wpg:grpSpPr bwMode="auto">
                          <a:xfrm>
                            <a:off x="7187" y="6264"/>
                            <a:ext cx="227" cy="1915"/>
                            <a:chOff x="7322" y="9810"/>
                            <a:chExt cx="146" cy="1247"/>
                          </a:xfrm>
                        </wpg:grpSpPr>
                        <wps:wsp>
                          <wps:cNvPr id="30123" name="AutoShape 12192"/>
                          <wps:cNvCnPr>
                            <a:cxnSpLocks noChangeShapeType="1"/>
                          </wps:cNvCnPr>
                          <wps:spPr bwMode="auto">
                            <a:xfrm>
                              <a:off x="7397" y="9810"/>
                              <a:ext cx="0" cy="124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24" name="AutoShape 12193"/>
                          <wps:cNvCnPr>
                            <a:cxnSpLocks noChangeShapeType="1"/>
                          </wps:cNvCnPr>
                          <wps:spPr bwMode="auto">
                            <a:xfrm>
                              <a:off x="7322" y="9952"/>
                              <a:ext cx="14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30125" name="Group 12194"/>
                        <wpg:cNvGrpSpPr>
                          <a:grpSpLocks/>
                        </wpg:cNvGrpSpPr>
                        <wpg:grpSpPr bwMode="auto">
                          <a:xfrm>
                            <a:off x="6892" y="7510"/>
                            <a:ext cx="3312" cy="505"/>
                            <a:chOff x="4545" y="9567"/>
                            <a:chExt cx="4115" cy="765"/>
                          </a:xfrm>
                        </wpg:grpSpPr>
                        <wps:wsp>
                          <wps:cNvPr id="30126" name="Rectangle 12195"/>
                          <wps:cNvSpPr>
                            <a:spLocks noChangeArrowheads="1"/>
                          </wps:cNvSpPr>
                          <wps:spPr bwMode="auto">
                            <a:xfrm>
                              <a:off x="4545" y="9567"/>
                              <a:ext cx="1960" cy="765"/>
                            </a:xfrm>
                            <a:prstGeom prst="rect">
                              <a:avLst/>
                            </a:prstGeom>
                            <a:solidFill>
                              <a:srgbClr val="FFFFFF"/>
                            </a:solidFill>
                            <a:ln w="9525">
                              <a:solidFill>
                                <a:srgbClr val="000000"/>
                              </a:solidFill>
                              <a:miter lim="800000"/>
                              <a:headEnd/>
                              <a:tailEnd/>
                            </a:ln>
                          </wps:spPr>
                          <wps:txbx>
                            <w:txbxContent>
                              <w:p w:rsidR="00862F6C" w:rsidRPr="00437D2E" w:rsidRDefault="00862F6C" w:rsidP="009E5C36">
                                <w:pPr>
                                  <w:spacing w:before="40"/>
                                  <w:jc w:val="center"/>
                                  <w:rPr>
                                    <w:rFonts w:asciiTheme="majorHAnsi" w:hAnsiTheme="majorHAnsi" w:cstheme="majorHAnsi"/>
                                    <w:sz w:val="18"/>
                                    <w:szCs w:val="18"/>
                                  </w:rPr>
                                </w:pPr>
                                <w:r w:rsidRPr="00437D2E">
                                  <w:rPr>
                                    <w:rFonts w:asciiTheme="majorHAnsi" w:hAnsiTheme="majorHAnsi" w:cstheme="majorHAnsi"/>
                                    <w:sz w:val="18"/>
                                    <w:szCs w:val="18"/>
                                  </w:rPr>
                                  <w:t>Flushing with</w:t>
                                </w:r>
                              </w:p>
                              <w:p w:rsidR="00862F6C" w:rsidRPr="00437D2E" w:rsidRDefault="00862F6C" w:rsidP="009E5C36">
                                <w:pPr>
                                  <w:jc w:val="center"/>
                                  <w:rPr>
                                    <w:rFonts w:asciiTheme="majorHAnsi" w:hAnsiTheme="majorHAnsi" w:cstheme="majorHAnsi"/>
                                    <w:sz w:val="18"/>
                                    <w:szCs w:val="18"/>
                                  </w:rPr>
                                </w:pPr>
                                <w:r w:rsidRPr="00437D2E">
                                  <w:rPr>
                                    <w:rFonts w:asciiTheme="majorHAnsi" w:hAnsiTheme="majorHAnsi" w:cstheme="majorHAnsi"/>
                                    <w:sz w:val="18"/>
                                    <w:szCs w:val="18"/>
                                  </w:rPr>
                                  <w:t>GHe</w:t>
                                </w:r>
                              </w:p>
                              <w:p w:rsidR="00862F6C" w:rsidRPr="00437D2E" w:rsidRDefault="00862F6C" w:rsidP="009E5C36">
                                <w:pPr>
                                  <w:rPr>
                                    <w:rFonts w:asciiTheme="majorHAnsi" w:hAnsiTheme="majorHAnsi" w:cstheme="majorHAnsi"/>
                                    <w:sz w:val="18"/>
                                    <w:szCs w:val="18"/>
                                  </w:rPr>
                                </w:pPr>
                              </w:p>
                            </w:txbxContent>
                          </wps:txbx>
                          <wps:bodyPr rot="0" vert="horz" wrap="square" lIns="0" tIns="0" rIns="0" bIns="0" anchor="t" anchorCtr="0" upright="1">
                            <a:noAutofit/>
                          </wps:bodyPr>
                        </wps:wsp>
                        <wps:wsp>
                          <wps:cNvPr id="30127" name="Text Box 12196"/>
                          <wps:cNvSpPr txBox="1">
                            <a:spLocks noChangeArrowheads="1"/>
                          </wps:cNvSpPr>
                          <wps:spPr bwMode="auto">
                            <a:xfrm>
                              <a:off x="6505" y="9567"/>
                              <a:ext cx="2155" cy="765"/>
                            </a:xfrm>
                            <a:prstGeom prst="rect">
                              <a:avLst/>
                            </a:prstGeom>
                            <a:solidFill>
                              <a:srgbClr val="FFFFFF"/>
                            </a:solidFill>
                            <a:ln w="9525">
                              <a:solidFill>
                                <a:srgbClr val="000000"/>
                              </a:solidFill>
                              <a:miter lim="800000"/>
                              <a:headEnd/>
                              <a:tailEnd/>
                            </a:ln>
                          </wps:spPr>
                          <wps:txbx>
                            <w:txbxContent>
                              <w:p w:rsidR="00862F6C" w:rsidRDefault="00862F6C" w:rsidP="009E5C36">
                                <w:pPr>
                                  <w:ind w:left="57"/>
                                  <w:rPr>
                                    <w:rFonts w:asciiTheme="majorHAnsi" w:hAnsiTheme="majorHAnsi" w:cstheme="majorHAnsi"/>
                                    <w:sz w:val="18"/>
                                    <w:szCs w:val="18"/>
                                  </w:rPr>
                                </w:pPr>
                                <w:r>
                                  <w:rPr>
                                    <w:rFonts w:asciiTheme="majorHAnsi" w:hAnsiTheme="majorHAnsi" w:cstheme="majorHAnsi"/>
                                    <w:sz w:val="18"/>
                                    <w:szCs w:val="18"/>
                                  </w:rPr>
                                  <w:t>Open FV092 &amp; FV600</w:t>
                                </w:r>
                              </w:p>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Delay tp2</w:t>
                                </w:r>
                              </w:p>
                              <w:p w:rsidR="00862F6C" w:rsidRPr="00437D2E" w:rsidRDefault="00862F6C" w:rsidP="009E5C36">
                                <w:pPr>
                                  <w:rPr>
                                    <w:rFonts w:asciiTheme="majorHAnsi" w:hAnsiTheme="majorHAnsi" w:cstheme="majorHAnsi"/>
                                    <w:sz w:val="18"/>
                                    <w:szCs w:val="18"/>
                                  </w:rPr>
                                </w:pPr>
                              </w:p>
                            </w:txbxContent>
                          </wps:txbx>
                          <wps:bodyPr rot="0" vert="horz" wrap="square" lIns="0" tIns="0" rIns="0" bIns="0" anchor="t" anchorCtr="0" upright="1">
                            <a:noAutofit/>
                          </wps:bodyPr>
                        </wps:wsp>
                      </wpg:grpSp>
                      <wpg:grpSp>
                        <wpg:cNvPr id="30128" name="Group 12197"/>
                        <wpg:cNvGrpSpPr>
                          <a:grpSpLocks/>
                        </wpg:cNvGrpSpPr>
                        <wpg:grpSpPr bwMode="auto">
                          <a:xfrm>
                            <a:off x="7873" y="8179"/>
                            <a:ext cx="227" cy="397"/>
                            <a:chOff x="4444" y="2685"/>
                            <a:chExt cx="255" cy="720"/>
                          </a:xfrm>
                        </wpg:grpSpPr>
                        <wps:wsp>
                          <wps:cNvPr id="30129" name="AutoShape 12198"/>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30" name="AutoShape 12199"/>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131" name="Text Box 12200"/>
                        <wps:cNvSpPr txBox="1">
                          <a:spLocks noChangeArrowheads="1"/>
                        </wps:cNvSpPr>
                        <wps:spPr bwMode="auto">
                          <a:xfrm>
                            <a:off x="4283" y="2974"/>
                            <a:ext cx="3848" cy="2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9E5C36">
                              <w:pPr>
                                <w:rPr>
                                  <w:rFonts w:asciiTheme="majorHAnsi" w:hAnsiTheme="majorHAnsi" w:cstheme="majorHAnsi"/>
                                  <w:sz w:val="18"/>
                                  <w:szCs w:val="18"/>
                                </w:rPr>
                              </w:pPr>
                              <w:r w:rsidRPr="00437D2E">
                                <w:rPr>
                                  <w:rFonts w:asciiTheme="majorHAnsi" w:hAnsiTheme="majorHAnsi" w:cstheme="majorHAnsi"/>
                                  <w:sz w:val="18"/>
                                  <w:szCs w:val="18"/>
                                </w:rPr>
                                <w:t xml:space="preserve">t &gt; </w:t>
                              </w:r>
                              <w:r>
                                <w:rPr>
                                  <w:rFonts w:asciiTheme="majorHAnsi" w:hAnsiTheme="majorHAnsi" w:cstheme="majorHAnsi"/>
                                  <w:sz w:val="18"/>
                                  <w:szCs w:val="18"/>
                                </w:rPr>
                                <w:t>t</w:t>
                              </w:r>
                              <w:r w:rsidRPr="00437D2E">
                                <w:rPr>
                                  <w:rFonts w:asciiTheme="majorHAnsi" w:hAnsiTheme="majorHAnsi" w:cstheme="majorHAnsi"/>
                                  <w:sz w:val="18"/>
                                  <w:szCs w:val="18"/>
                                </w:rPr>
                                <w:t xml:space="preserve">starting &amp; (CV-He-liquefier &amp; CV590) closed </w:t>
                              </w:r>
                            </w:p>
                          </w:txbxContent>
                        </wps:txbx>
                        <wps:bodyPr rot="0" vert="horz" wrap="square" lIns="0" tIns="0" rIns="0" bIns="0" anchor="t" anchorCtr="0" upright="1">
                          <a:noAutofit/>
                        </wps:bodyPr>
                      </wps:wsp>
                      <wpg:grpSp>
                        <wpg:cNvPr id="30132" name="Group 12201"/>
                        <wpg:cNvGrpSpPr>
                          <a:grpSpLocks/>
                        </wpg:cNvGrpSpPr>
                        <wpg:grpSpPr bwMode="auto">
                          <a:xfrm>
                            <a:off x="3962" y="2916"/>
                            <a:ext cx="227" cy="425"/>
                            <a:chOff x="4042" y="6426"/>
                            <a:chExt cx="296" cy="425"/>
                          </a:xfrm>
                        </wpg:grpSpPr>
                        <wps:wsp>
                          <wps:cNvPr id="30133" name="AutoShape 12202"/>
                          <wps:cNvCnPr>
                            <a:cxnSpLocks noChangeShapeType="1"/>
                          </wps:cNvCnPr>
                          <wps:spPr bwMode="auto">
                            <a:xfrm>
                              <a:off x="4194" y="6426"/>
                              <a:ext cx="0" cy="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34" name="AutoShape 12203"/>
                          <wps:cNvCnPr>
                            <a:cxnSpLocks noChangeShapeType="1"/>
                          </wps:cNvCnPr>
                          <wps:spPr bwMode="auto">
                            <a:xfrm>
                              <a:off x="4042" y="6602"/>
                              <a:ext cx="29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135" name="Text Box 12204"/>
                        <wps:cNvSpPr txBox="1">
                          <a:spLocks noChangeArrowheads="1"/>
                        </wps:cNvSpPr>
                        <wps:spPr bwMode="auto">
                          <a:xfrm>
                            <a:off x="4722" y="9844"/>
                            <a:ext cx="1855" cy="558"/>
                          </a:xfrm>
                          <a:prstGeom prst="rect">
                            <a:avLst/>
                          </a:prstGeom>
                          <a:solidFill>
                            <a:srgbClr val="FFFFFF"/>
                          </a:solidFill>
                          <a:ln w="9525">
                            <a:solidFill>
                              <a:srgbClr val="000000"/>
                            </a:solidFill>
                            <a:miter lim="800000"/>
                            <a:headEnd/>
                            <a:tailEnd/>
                          </a:ln>
                        </wps:spPr>
                        <wps:txbx>
                          <w:txbxContent>
                            <w:p w:rsidR="00862F6C" w:rsidRPr="00843ECC" w:rsidRDefault="00862F6C" w:rsidP="009E5C36">
                              <w:pPr>
                                <w:spacing w:before="40"/>
                                <w:jc w:val="center"/>
                                <w:rPr>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 xml:space="preserve">want to </w:t>
                              </w:r>
                              <w:r w:rsidRPr="002F4637">
                                <w:rPr>
                                  <w:rFonts w:asciiTheme="majorHAnsi" w:hAnsiTheme="majorHAnsi" w:cstheme="majorHAnsi"/>
                                  <w:sz w:val="18"/>
                                  <w:szCs w:val="18"/>
                                </w:rPr>
                                <w:t>sto</w:t>
                              </w:r>
                              <w:r w:rsidRPr="00730ECB">
                                <w:rPr>
                                  <w:rFonts w:asciiTheme="majorHAnsi" w:hAnsiTheme="majorHAnsi" w:cstheme="majorHAnsi"/>
                                  <w:sz w:val="18"/>
                                  <w:szCs w:val="18"/>
                                </w:rPr>
                                <w:t xml:space="preserve">p </w:t>
                              </w:r>
                              <w:r w:rsidRPr="002F4637">
                                <w:rPr>
                                  <w:rFonts w:asciiTheme="majorHAnsi" w:hAnsiTheme="majorHAnsi" w:cstheme="majorHAnsi"/>
                                  <w:sz w:val="18"/>
                                  <w:szCs w:val="18"/>
                                </w:rPr>
                                <w:t>the conditioning?“</w:t>
                              </w:r>
                            </w:p>
                          </w:txbxContent>
                        </wps:txbx>
                        <wps:bodyPr rot="0" vert="horz" wrap="square" lIns="0" tIns="0" rIns="0" bIns="0" anchor="t" anchorCtr="0" upright="1">
                          <a:noAutofit/>
                        </wps:bodyPr>
                      </wps:wsp>
                      <wps:wsp>
                        <wps:cNvPr id="30136" name="Text Box 12205"/>
                        <wps:cNvSpPr txBox="1">
                          <a:spLocks noChangeArrowheads="1"/>
                        </wps:cNvSpPr>
                        <wps:spPr bwMode="auto">
                          <a:xfrm>
                            <a:off x="6359" y="10635"/>
                            <a:ext cx="301" cy="2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9E5C36">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wps:txbx>
                        <wps:bodyPr rot="0" vert="horz" wrap="square" lIns="0" tIns="0" rIns="0" bIns="0" anchor="t" anchorCtr="0" upright="1">
                          <a:noAutofit/>
                        </wps:bodyPr>
                      </wps:wsp>
                      <wps:wsp>
                        <wps:cNvPr id="30137" name="AutoShape 12206"/>
                        <wps:cNvCnPr>
                          <a:cxnSpLocks noChangeShapeType="1"/>
                        </wps:cNvCnPr>
                        <wps:spPr bwMode="auto">
                          <a:xfrm>
                            <a:off x="5958" y="10398"/>
                            <a:ext cx="0" cy="24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38" name="AutoShape 12207"/>
                        <wps:cNvCnPr>
                          <a:cxnSpLocks noChangeShapeType="1"/>
                        </wps:cNvCnPr>
                        <wps:spPr bwMode="auto">
                          <a:xfrm>
                            <a:off x="5943" y="10640"/>
                            <a:ext cx="215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39" name="Text Box 12208"/>
                        <wps:cNvSpPr txBox="1">
                          <a:spLocks noChangeArrowheads="1"/>
                        </wps:cNvSpPr>
                        <wps:spPr bwMode="auto">
                          <a:xfrm>
                            <a:off x="5976" y="11092"/>
                            <a:ext cx="324"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9E5C36">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wps:txbx>
                        <wps:bodyPr rot="0" vert="horz" wrap="square" lIns="0" tIns="0" rIns="0" bIns="0" anchor="t" anchorCtr="0" upright="1">
                          <a:noAutofit/>
                        </wps:bodyPr>
                      </wps:wsp>
                      <wps:wsp>
                        <wps:cNvPr id="30140" name="AutoShape 12209"/>
                        <wps:cNvCnPr>
                          <a:cxnSpLocks noChangeShapeType="1"/>
                        </wps:cNvCnPr>
                        <wps:spPr bwMode="auto">
                          <a:xfrm>
                            <a:off x="11427" y="10138"/>
                            <a:ext cx="0" cy="51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30141" name="AutoShape 12210"/>
                        <wps:cNvCnPr>
                          <a:cxnSpLocks noChangeShapeType="1"/>
                        </wps:cNvCnPr>
                        <wps:spPr bwMode="auto">
                          <a:xfrm>
                            <a:off x="1579" y="12907"/>
                            <a:ext cx="583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42" name="Text Box 12211"/>
                        <wps:cNvSpPr txBox="1">
                          <a:spLocks noChangeArrowheads="1"/>
                        </wps:cNvSpPr>
                        <wps:spPr bwMode="auto">
                          <a:xfrm>
                            <a:off x="7156" y="9260"/>
                            <a:ext cx="2335"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9E5C36">
                              <w:pPr>
                                <w:rPr>
                                  <w:rFonts w:asciiTheme="majorHAnsi" w:hAnsiTheme="majorHAnsi" w:cstheme="majorHAnsi"/>
                                  <w:sz w:val="18"/>
                                  <w:szCs w:val="18"/>
                                </w:rPr>
                              </w:pPr>
                              <w:r w:rsidRPr="00437D2E">
                                <w:rPr>
                                  <w:rFonts w:asciiTheme="majorHAnsi" w:hAnsiTheme="majorHAnsi" w:cstheme="majorHAnsi"/>
                                  <w:sz w:val="18"/>
                                  <w:szCs w:val="18"/>
                                </w:rPr>
                                <w:t xml:space="preserve">PT580 </w:t>
                              </w:r>
                              <w:r>
                                <w:rPr>
                                  <w:rFonts w:asciiTheme="majorHAnsi" w:hAnsiTheme="majorHAnsi" w:cstheme="majorHAnsi"/>
                                  <w:sz w:val="18"/>
                                  <w:szCs w:val="18"/>
                                </w:rPr>
                                <w:sym w:font="Math1" w:char="F0A3"/>
                              </w:r>
                              <w:r w:rsidRPr="00437D2E">
                                <w:rPr>
                                  <w:rFonts w:asciiTheme="majorHAnsi" w:hAnsiTheme="majorHAnsi" w:cstheme="majorHAnsi"/>
                                  <w:sz w:val="18"/>
                                  <w:szCs w:val="18"/>
                                </w:rPr>
                                <w:t xml:space="preserve"> </w:t>
                              </w:r>
                              <w:r>
                                <w:rPr>
                                  <w:rFonts w:asciiTheme="majorHAnsi" w:hAnsiTheme="majorHAnsi" w:cstheme="majorHAnsi"/>
                                  <w:sz w:val="18"/>
                                  <w:szCs w:val="18"/>
                                </w:rPr>
                                <w:t xml:space="preserve">P He min </w:t>
                              </w:r>
                              <w:r w:rsidRPr="00437D2E">
                                <w:rPr>
                                  <w:rFonts w:asciiTheme="majorHAnsi" w:hAnsiTheme="majorHAnsi" w:cstheme="majorHAnsi"/>
                                  <w:sz w:val="18"/>
                                  <w:szCs w:val="18"/>
                                </w:rPr>
                                <w:t>&amp; t</w:t>
                              </w:r>
                              <w:r>
                                <w:rPr>
                                  <w:rFonts w:asciiTheme="majorHAnsi" w:hAnsiTheme="majorHAnsi" w:cstheme="majorHAnsi"/>
                                  <w:sz w:val="18"/>
                                  <w:szCs w:val="18"/>
                                </w:rPr>
                                <w:t xml:space="preserve"> &lt; </w:t>
                              </w:r>
                              <w:r w:rsidRPr="00437D2E">
                                <w:rPr>
                                  <w:rFonts w:asciiTheme="majorHAnsi" w:hAnsiTheme="majorHAnsi" w:cstheme="majorHAnsi"/>
                                  <w:sz w:val="18"/>
                                  <w:szCs w:val="18"/>
                                </w:rPr>
                                <w:t>t</w:t>
                              </w:r>
                              <w:r>
                                <w:rPr>
                                  <w:rFonts w:asciiTheme="majorHAnsi" w:hAnsiTheme="majorHAnsi" w:cstheme="majorHAnsi"/>
                                  <w:sz w:val="18"/>
                                  <w:szCs w:val="18"/>
                                </w:rPr>
                                <w:t>p</w:t>
                              </w:r>
                              <w:r w:rsidRPr="00437D2E">
                                <w:rPr>
                                  <w:rFonts w:asciiTheme="majorHAnsi" w:hAnsiTheme="majorHAnsi" w:cstheme="majorHAnsi"/>
                                  <w:sz w:val="18"/>
                                  <w:szCs w:val="18"/>
                                </w:rPr>
                                <w:t>1</w:t>
                              </w:r>
                            </w:p>
                          </w:txbxContent>
                        </wps:txbx>
                        <wps:bodyPr rot="0" vert="horz" wrap="square" lIns="0" tIns="0" rIns="0" bIns="0" anchor="t" anchorCtr="0" upright="1">
                          <a:noAutofit/>
                        </wps:bodyPr>
                      </wps:wsp>
                      <wps:wsp>
                        <wps:cNvPr id="30143" name="AutoShape 12212"/>
                        <wps:cNvCnPr>
                          <a:cxnSpLocks noChangeShapeType="1"/>
                        </wps:cNvCnPr>
                        <wps:spPr bwMode="auto">
                          <a:xfrm>
                            <a:off x="6606" y="10314"/>
                            <a:ext cx="340"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30144" name="Group 12213"/>
                        <wpg:cNvGrpSpPr>
                          <a:grpSpLocks/>
                        </wpg:cNvGrpSpPr>
                        <wpg:grpSpPr bwMode="auto">
                          <a:xfrm>
                            <a:off x="6835" y="10004"/>
                            <a:ext cx="227" cy="300"/>
                            <a:chOff x="4444" y="2685"/>
                            <a:chExt cx="255" cy="720"/>
                          </a:xfrm>
                        </wpg:grpSpPr>
                        <wps:wsp>
                          <wps:cNvPr id="30145" name="AutoShape 12214"/>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46" name="AutoShape 12215"/>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147" name="Text Box 12216"/>
                        <wps:cNvSpPr txBox="1">
                          <a:spLocks noChangeArrowheads="1"/>
                        </wps:cNvSpPr>
                        <wps:spPr bwMode="auto">
                          <a:xfrm>
                            <a:off x="6594" y="10326"/>
                            <a:ext cx="1389"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9E5C36">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wps:txbx>
                        <wps:bodyPr rot="0" vert="horz" wrap="square" lIns="0" tIns="0" rIns="0" bIns="0" anchor="t" anchorCtr="0" upright="1">
                          <a:noAutofit/>
                        </wps:bodyPr>
                      </wps:wsp>
                      <wps:wsp>
                        <wps:cNvPr id="30148" name="Text Box 12217"/>
                        <wps:cNvSpPr txBox="1">
                          <a:spLocks noChangeArrowheads="1"/>
                        </wps:cNvSpPr>
                        <wps:spPr bwMode="auto">
                          <a:xfrm>
                            <a:off x="6770" y="9524"/>
                            <a:ext cx="1239" cy="502"/>
                          </a:xfrm>
                          <a:prstGeom prst="rect">
                            <a:avLst/>
                          </a:prstGeom>
                          <a:solidFill>
                            <a:srgbClr val="FFFFFF"/>
                          </a:solidFill>
                          <a:ln w="9525">
                            <a:solidFill>
                              <a:srgbClr val="000000"/>
                            </a:solidFill>
                            <a:miter lim="800000"/>
                            <a:headEnd/>
                            <a:tailEnd/>
                          </a:ln>
                        </wps:spPr>
                        <wps:txbx>
                          <w:txbxContent>
                            <w:p w:rsidR="00862F6C" w:rsidRPr="00437D2E" w:rsidRDefault="00862F6C" w:rsidP="009E5C36">
                              <w:pPr>
                                <w:ind w:firstLine="142"/>
                                <w:jc w:val="center"/>
                                <w:rPr>
                                  <w:rFonts w:asciiTheme="majorHAnsi" w:hAnsiTheme="majorHAnsi" w:cstheme="majorHAnsi"/>
                                  <w:sz w:val="18"/>
                                  <w:szCs w:val="18"/>
                                </w:rPr>
                              </w:pPr>
                              <w:r>
                                <w:rPr>
                                  <w:rFonts w:asciiTheme="majorHAnsi" w:hAnsiTheme="majorHAnsi" w:cstheme="majorHAnsi"/>
                                  <w:sz w:val="18"/>
                                  <w:szCs w:val="18"/>
                                </w:rPr>
                                <w:t>Low level</w:t>
                              </w:r>
                              <w:r w:rsidRPr="00437D2E">
                                <w:rPr>
                                  <w:rFonts w:asciiTheme="majorHAnsi" w:hAnsiTheme="majorHAnsi" w:cstheme="majorHAnsi"/>
                                  <w:sz w:val="18"/>
                                  <w:szCs w:val="18"/>
                                </w:rPr>
                                <w:t xml:space="preserve"> </w:t>
                              </w:r>
                              <w:r>
                                <w:rPr>
                                  <w:rFonts w:asciiTheme="majorHAnsi" w:hAnsiTheme="majorHAnsi" w:cstheme="majorHAnsi"/>
                                  <w:sz w:val="18"/>
                                  <w:szCs w:val="18"/>
                                </w:rPr>
                                <w:t xml:space="preserve">pressure </w:t>
                              </w:r>
                              <w:r w:rsidRPr="00437D2E">
                                <w:rPr>
                                  <w:rFonts w:asciiTheme="majorHAnsi" w:hAnsiTheme="majorHAnsi" w:cstheme="majorHAnsi"/>
                                  <w:sz w:val="18"/>
                                  <w:szCs w:val="18"/>
                                </w:rPr>
                                <w:t>alarm</w:t>
                              </w:r>
                            </w:p>
                          </w:txbxContent>
                        </wps:txbx>
                        <wps:bodyPr rot="0" vert="horz" wrap="square" lIns="0" tIns="0" rIns="0" bIns="0" anchor="t" anchorCtr="0" upright="1">
                          <a:noAutofit/>
                        </wps:bodyPr>
                      </wps:wsp>
                      <wpg:grpSp>
                        <wpg:cNvPr id="30149" name="Group 12218"/>
                        <wpg:cNvGrpSpPr>
                          <a:grpSpLocks/>
                        </wpg:cNvGrpSpPr>
                        <wpg:grpSpPr bwMode="auto">
                          <a:xfrm>
                            <a:off x="6896" y="9230"/>
                            <a:ext cx="227" cy="293"/>
                            <a:chOff x="7322" y="9810"/>
                            <a:chExt cx="146" cy="381"/>
                          </a:xfrm>
                        </wpg:grpSpPr>
                        <wps:wsp>
                          <wps:cNvPr id="30150" name="AutoShape 12219"/>
                          <wps:cNvCnPr>
                            <a:cxnSpLocks noChangeShapeType="1"/>
                          </wps:cNvCnPr>
                          <wps:spPr bwMode="auto">
                            <a:xfrm>
                              <a:off x="7397" y="9810"/>
                              <a:ext cx="0" cy="3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51" name="AutoShape 12220"/>
                          <wps:cNvCnPr>
                            <a:cxnSpLocks noChangeShapeType="1"/>
                          </wps:cNvCnPr>
                          <wps:spPr bwMode="auto">
                            <a:xfrm>
                              <a:off x="7322" y="9952"/>
                              <a:ext cx="14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152" name="AutoShape 12221"/>
                        <wps:cNvCnPr>
                          <a:cxnSpLocks noChangeShapeType="1"/>
                        </wps:cNvCnPr>
                        <wps:spPr bwMode="auto">
                          <a:xfrm>
                            <a:off x="8429" y="10641"/>
                            <a:ext cx="3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53" name="AutoShape 12222"/>
                        <wps:cNvSpPr>
                          <a:spLocks/>
                        </wps:cNvSpPr>
                        <wps:spPr bwMode="auto">
                          <a:xfrm rot="5400000">
                            <a:off x="8216" y="10429"/>
                            <a:ext cx="104" cy="340"/>
                          </a:xfrm>
                          <a:prstGeom prst="leftBracket">
                            <a:avLst>
                              <a:gd name="adj" fmla="val 27244"/>
                            </a:avLst>
                          </a:prstGeom>
                          <a:noFill/>
                          <a:ln w="12700">
                            <a:solidFill>
                              <a:schemeClr val="tx1">
                                <a:lumMod val="100000"/>
                                <a:lumOff val="0"/>
                              </a:schemeClr>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a:solidFill>
                                  <a:schemeClr val="tx1">
                                    <a:lumMod val="100000"/>
                                    <a:lumOff val="0"/>
                                  </a:schemeClr>
                                </a:solidFill>
                              </a14:hiddenFill>
                            </a:ext>
                          </a:extLst>
                        </wps:spPr>
                        <wps:bodyPr rot="0" vert="horz" wrap="square" lIns="91440" tIns="91440" rIns="91440" bIns="91440" anchor="t" anchorCtr="0" upright="1">
                          <a:noAutofit/>
                        </wps:bodyPr>
                      </wps:wsp>
                      <wpg:grpSp>
                        <wpg:cNvPr id="30154" name="Group 12223"/>
                        <wpg:cNvGrpSpPr>
                          <a:grpSpLocks/>
                        </wpg:cNvGrpSpPr>
                        <wpg:grpSpPr bwMode="auto">
                          <a:xfrm>
                            <a:off x="8149" y="11296"/>
                            <a:ext cx="227" cy="565"/>
                            <a:chOff x="4444" y="2685"/>
                            <a:chExt cx="255" cy="720"/>
                          </a:xfrm>
                        </wpg:grpSpPr>
                        <wps:wsp>
                          <wps:cNvPr id="30155" name="AutoShape 12224"/>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56" name="AutoShape 12225"/>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30157" name="Group 12226"/>
                        <wpg:cNvGrpSpPr>
                          <a:grpSpLocks/>
                        </wpg:cNvGrpSpPr>
                        <wpg:grpSpPr bwMode="auto">
                          <a:xfrm>
                            <a:off x="8155" y="9243"/>
                            <a:ext cx="227" cy="1754"/>
                            <a:chOff x="4444" y="2685"/>
                            <a:chExt cx="255" cy="720"/>
                          </a:xfrm>
                        </wpg:grpSpPr>
                        <wps:wsp>
                          <wps:cNvPr id="30158" name="AutoShape 12227"/>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59" name="AutoShape 12228"/>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160" name="Text Box 12229"/>
                        <wps:cNvSpPr txBox="1">
                          <a:spLocks noChangeArrowheads="1"/>
                        </wps:cNvSpPr>
                        <wps:spPr bwMode="auto">
                          <a:xfrm>
                            <a:off x="8389" y="11506"/>
                            <a:ext cx="1026" cy="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9E5C36">
                              <w:pPr>
                                <w:rPr>
                                  <w:rFonts w:asciiTheme="majorHAnsi" w:hAnsiTheme="majorHAnsi" w:cstheme="majorHAnsi"/>
                                  <w:sz w:val="18"/>
                                  <w:szCs w:val="18"/>
                                  <w:lang w:val="fr-FR"/>
                                </w:rPr>
                              </w:pPr>
                              <w:r>
                                <w:rPr>
                                  <w:rFonts w:asciiTheme="majorHAnsi" w:hAnsiTheme="majorHAnsi" w:cstheme="majorHAnsi"/>
                                  <w:sz w:val="18"/>
                                  <w:szCs w:val="18"/>
                                  <w:lang w:val="fr-FR"/>
                                </w:rPr>
                                <w:t>FV600 closed</w:t>
                              </w:r>
                            </w:p>
                          </w:txbxContent>
                        </wps:txbx>
                        <wps:bodyPr rot="0" vert="horz" wrap="square" lIns="0" tIns="0" rIns="0" bIns="0" anchor="t" anchorCtr="0" upright="1">
                          <a:noAutofit/>
                        </wps:bodyPr>
                      </wps:wsp>
                      <wps:wsp>
                        <wps:cNvPr id="30161" name="Text Box 12230"/>
                        <wps:cNvSpPr txBox="1">
                          <a:spLocks noChangeArrowheads="1"/>
                        </wps:cNvSpPr>
                        <wps:spPr bwMode="auto">
                          <a:xfrm>
                            <a:off x="8447" y="12656"/>
                            <a:ext cx="1026" cy="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9E5C36">
                              <w:pPr>
                                <w:rPr>
                                  <w:rFonts w:asciiTheme="majorHAnsi" w:hAnsiTheme="majorHAnsi" w:cstheme="majorHAnsi"/>
                                  <w:sz w:val="18"/>
                                  <w:szCs w:val="18"/>
                                  <w:lang w:val="fr-FR"/>
                                </w:rPr>
                              </w:pPr>
                              <w:r>
                                <w:rPr>
                                  <w:rFonts w:asciiTheme="majorHAnsi" w:hAnsiTheme="majorHAnsi" w:cstheme="majorHAnsi"/>
                                  <w:sz w:val="18"/>
                                  <w:szCs w:val="18"/>
                                  <w:lang w:val="fr-FR"/>
                                </w:rPr>
                                <w:t>CV580 closed</w:t>
                              </w:r>
                            </w:p>
                          </w:txbxContent>
                        </wps:txbx>
                        <wps:bodyPr rot="0" vert="horz" wrap="square" lIns="0" tIns="0" rIns="0" bIns="0" anchor="t" anchorCtr="0" upright="1">
                          <a:noAutofit/>
                        </wps:bodyPr>
                      </wps:wsp>
                      <wpg:grpSp>
                        <wpg:cNvPr id="30162" name="Group 12231"/>
                        <wpg:cNvGrpSpPr>
                          <a:grpSpLocks/>
                        </wpg:cNvGrpSpPr>
                        <wpg:grpSpPr bwMode="auto">
                          <a:xfrm>
                            <a:off x="8176" y="12451"/>
                            <a:ext cx="227" cy="565"/>
                            <a:chOff x="4444" y="2685"/>
                            <a:chExt cx="255" cy="720"/>
                          </a:xfrm>
                        </wpg:grpSpPr>
                        <wps:wsp>
                          <wps:cNvPr id="30163" name="AutoShape 12232"/>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64" name="AutoShape 12233"/>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30165" name="Group 12234"/>
                        <wpg:cNvGrpSpPr>
                          <a:grpSpLocks/>
                        </wpg:cNvGrpSpPr>
                        <wpg:grpSpPr bwMode="auto">
                          <a:xfrm>
                            <a:off x="7728" y="11774"/>
                            <a:ext cx="3855" cy="803"/>
                            <a:chOff x="7518" y="13612"/>
                            <a:chExt cx="3923" cy="830"/>
                          </a:xfrm>
                        </wpg:grpSpPr>
                        <wps:wsp>
                          <wps:cNvPr id="30166" name="Rectangle 12235"/>
                          <wps:cNvSpPr>
                            <a:spLocks noChangeArrowheads="1"/>
                          </wps:cNvSpPr>
                          <wps:spPr bwMode="auto">
                            <a:xfrm>
                              <a:off x="7518" y="13612"/>
                              <a:ext cx="1198" cy="830"/>
                            </a:xfrm>
                            <a:prstGeom prst="rect">
                              <a:avLst/>
                            </a:prstGeom>
                            <a:solidFill>
                              <a:srgbClr val="FFFFFF"/>
                            </a:solidFill>
                            <a:ln w="9525">
                              <a:solidFill>
                                <a:srgbClr val="000000"/>
                              </a:solidFill>
                              <a:miter lim="800000"/>
                              <a:headEnd/>
                              <a:tailEnd/>
                            </a:ln>
                          </wps:spPr>
                          <wps:txbx>
                            <w:txbxContent>
                              <w:p w:rsidR="00862F6C" w:rsidRPr="00437D2E" w:rsidRDefault="00862F6C" w:rsidP="009E5C36">
                                <w:pPr>
                                  <w:spacing w:before="40"/>
                                  <w:jc w:val="center"/>
                                  <w:rPr>
                                    <w:rFonts w:asciiTheme="majorHAnsi" w:hAnsiTheme="majorHAnsi" w:cstheme="majorHAnsi"/>
                                    <w:sz w:val="18"/>
                                    <w:szCs w:val="18"/>
                                  </w:rPr>
                                </w:pPr>
                                <w:r w:rsidRPr="00437D2E">
                                  <w:rPr>
                                    <w:rFonts w:asciiTheme="majorHAnsi" w:hAnsiTheme="majorHAnsi" w:cstheme="majorHAnsi"/>
                                    <w:sz w:val="18"/>
                                    <w:szCs w:val="18"/>
                                  </w:rPr>
                                  <w:t>Helium conditioning stopped</w:t>
                                </w:r>
                              </w:p>
                            </w:txbxContent>
                          </wps:txbx>
                          <wps:bodyPr rot="0" vert="horz" wrap="square" lIns="0" tIns="0" rIns="0" bIns="0" anchor="t" anchorCtr="0" upright="1">
                            <a:noAutofit/>
                          </wps:bodyPr>
                        </wps:wsp>
                        <wps:wsp>
                          <wps:cNvPr id="30167" name="Text Box 12236"/>
                          <wps:cNvSpPr txBox="1">
                            <a:spLocks noChangeArrowheads="1"/>
                          </wps:cNvSpPr>
                          <wps:spPr bwMode="auto">
                            <a:xfrm>
                              <a:off x="8700" y="13612"/>
                              <a:ext cx="2741" cy="830"/>
                            </a:xfrm>
                            <a:prstGeom prst="rect">
                              <a:avLst/>
                            </a:prstGeom>
                            <a:solidFill>
                              <a:srgbClr val="FFFFFF"/>
                            </a:solidFill>
                            <a:ln w="9525">
                              <a:solidFill>
                                <a:srgbClr val="000000"/>
                              </a:solidFill>
                              <a:miter lim="800000"/>
                              <a:headEnd/>
                              <a:tailEnd/>
                            </a:ln>
                          </wps:spPr>
                          <wps:txbx>
                            <w:txbxContent>
                              <w:p w:rsidR="00862F6C" w:rsidRPr="00003269" w:rsidRDefault="00862F6C" w:rsidP="009E5C36">
                                <w:pPr>
                                  <w:ind w:left="57"/>
                                  <w:rPr>
                                    <w:rFonts w:asciiTheme="majorHAnsi" w:hAnsiTheme="majorHAnsi" w:cstheme="majorHAnsi"/>
                                    <w:sz w:val="18"/>
                                    <w:szCs w:val="18"/>
                                  </w:rPr>
                                </w:pPr>
                                <w:r w:rsidRPr="00003269">
                                  <w:rPr>
                                    <w:rFonts w:asciiTheme="majorHAnsi" w:hAnsiTheme="majorHAnsi" w:cstheme="majorHAnsi"/>
                                    <w:sz w:val="18"/>
                                    <w:szCs w:val="18"/>
                                  </w:rPr>
                                  <w:t>Close FV090, FV092, FV601, FV60</w:t>
                                </w:r>
                                <w:r>
                                  <w:rPr>
                                    <w:rFonts w:asciiTheme="majorHAnsi" w:hAnsiTheme="majorHAnsi" w:cstheme="majorHAnsi"/>
                                    <w:sz w:val="18"/>
                                    <w:szCs w:val="18"/>
                                  </w:rPr>
                                  <w:t xml:space="preserve">2 </w:t>
                                </w:r>
                                <w:r w:rsidRPr="00003269">
                                  <w:rPr>
                                    <w:rFonts w:asciiTheme="majorHAnsi" w:hAnsiTheme="majorHAnsi" w:cstheme="majorHAnsi"/>
                                    <w:sz w:val="18"/>
                                    <w:szCs w:val="18"/>
                                  </w:rPr>
                                  <w:t>Close CV600, CV601, CV602, CV603, CV580</w:t>
                                </w:r>
                                <w:r>
                                  <w:rPr>
                                    <w:rFonts w:asciiTheme="majorHAnsi" w:hAnsiTheme="majorHAnsi" w:cstheme="majorHAnsi"/>
                                    <w:sz w:val="18"/>
                                    <w:szCs w:val="18"/>
                                  </w:rPr>
                                  <w:t>, FV641, FV643</w:t>
                                </w:r>
                              </w:p>
                            </w:txbxContent>
                          </wps:txbx>
                          <wps:bodyPr rot="0" vert="horz" wrap="square" lIns="0" tIns="0" rIns="0" bIns="0" anchor="t" anchorCtr="0" upright="1">
                            <a:noAutofit/>
                          </wps:bodyPr>
                        </wps:wsp>
                      </wpg:grpSp>
                      <wpg:grpSp>
                        <wpg:cNvPr id="30168" name="Group 12237"/>
                        <wpg:cNvGrpSpPr>
                          <a:grpSpLocks/>
                        </wpg:cNvGrpSpPr>
                        <wpg:grpSpPr bwMode="auto">
                          <a:xfrm>
                            <a:off x="8157" y="13376"/>
                            <a:ext cx="227" cy="442"/>
                            <a:chOff x="4444" y="2685"/>
                            <a:chExt cx="255" cy="720"/>
                          </a:xfrm>
                        </wpg:grpSpPr>
                        <wps:wsp>
                          <wps:cNvPr id="30169" name="AutoShape 12238"/>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70" name="AutoShape 12239"/>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171" name="Text Box 12240"/>
                        <wps:cNvSpPr txBox="1">
                          <a:spLocks noChangeArrowheads="1"/>
                        </wps:cNvSpPr>
                        <wps:spPr bwMode="auto">
                          <a:xfrm>
                            <a:off x="8497" y="13516"/>
                            <a:ext cx="1026" cy="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9E5C36">
                              <w:pPr>
                                <w:rPr>
                                  <w:rFonts w:asciiTheme="majorHAnsi" w:hAnsiTheme="majorHAnsi" w:cstheme="majorHAnsi"/>
                                  <w:sz w:val="18"/>
                                  <w:szCs w:val="18"/>
                                  <w:lang w:val="fr-FR"/>
                                </w:rPr>
                              </w:pPr>
                              <w:r>
                                <w:rPr>
                                  <w:rFonts w:asciiTheme="majorHAnsi" w:hAnsiTheme="majorHAnsi" w:cstheme="majorHAnsi"/>
                                  <w:sz w:val="18"/>
                                  <w:szCs w:val="18"/>
                                  <w:lang w:val="fr-FR"/>
                                </w:rPr>
                                <w:t>P090 stopped</w:t>
                              </w:r>
                            </w:p>
                          </w:txbxContent>
                        </wps:txbx>
                        <wps:bodyPr rot="0" vert="horz" wrap="square" lIns="0" tIns="0" rIns="0" bIns="0" anchor="t" anchorCtr="0" upright="1">
                          <a:noAutofit/>
                        </wps:bodyPr>
                      </wps:wsp>
                      <wps:wsp>
                        <wps:cNvPr id="30172" name="Rectangle 12241"/>
                        <wps:cNvSpPr>
                          <a:spLocks noChangeArrowheads="1"/>
                        </wps:cNvSpPr>
                        <wps:spPr bwMode="auto">
                          <a:xfrm>
                            <a:off x="7746" y="12913"/>
                            <a:ext cx="1134" cy="567"/>
                          </a:xfrm>
                          <a:prstGeom prst="rect">
                            <a:avLst/>
                          </a:prstGeom>
                          <a:solidFill>
                            <a:srgbClr val="FFFFFF"/>
                          </a:solidFill>
                          <a:ln w="9525">
                            <a:solidFill>
                              <a:srgbClr val="000000"/>
                            </a:solidFill>
                            <a:miter lim="800000"/>
                            <a:headEnd/>
                            <a:tailEnd/>
                          </a:ln>
                        </wps:spPr>
                        <wps:txbx>
                          <w:txbxContent>
                            <w:p w:rsidR="00862F6C" w:rsidRPr="00C24AA8" w:rsidRDefault="00862F6C" w:rsidP="009E5C36">
                              <w:pPr>
                                <w:spacing w:before="40"/>
                                <w:ind w:left="57"/>
                                <w:jc w:val="center"/>
                                <w:rPr>
                                  <w:rFonts w:asciiTheme="majorHAnsi" w:hAnsiTheme="majorHAnsi" w:cstheme="majorHAnsi"/>
                                  <w:sz w:val="18"/>
                                  <w:szCs w:val="18"/>
                                  <w:lang w:val="fr-FR"/>
                                </w:rPr>
                              </w:pPr>
                              <w:r>
                                <w:rPr>
                                  <w:rFonts w:asciiTheme="majorHAnsi" w:hAnsiTheme="majorHAnsi" w:cstheme="majorHAnsi"/>
                                  <w:sz w:val="18"/>
                                  <w:szCs w:val="18"/>
                                  <w:lang w:val="fr-FR"/>
                                </w:rPr>
                                <w:t>Pump stopped</w:t>
                              </w:r>
                            </w:p>
                          </w:txbxContent>
                        </wps:txbx>
                        <wps:bodyPr rot="0" vert="horz" wrap="square" lIns="0" tIns="0" rIns="0" bIns="0" anchor="t" anchorCtr="0" upright="1">
                          <a:noAutofit/>
                        </wps:bodyPr>
                      </wps:wsp>
                      <wps:wsp>
                        <wps:cNvPr id="30173" name="Text Box 12242"/>
                        <wps:cNvSpPr txBox="1">
                          <a:spLocks noChangeArrowheads="1"/>
                        </wps:cNvSpPr>
                        <wps:spPr bwMode="auto">
                          <a:xfrm>
                            <a:off x="8883" y="12913"/>
                            <a:ext cx="1545" cy="567"/>
                          </a:xfrm>
                          <a:prstGeom prst="rect">
                            <a:avLst/>
                          </a:prstGeom>
                          <a:solidFill>
                            <a:srgbClr val="FFFFFF"/>
                          </a:solidFill>
                          <a:ln w="9525">
                            <a:solidFill>
                              <a:srgbClr val="000000"/>
                            </a:solidFill>
                            <a:miter lim="800000"/>
                            <a:headEnd/>
                            <a:tailEnd/>
                          </a:ln>
                        </wps:spPr>
                        <wps:txbx>
                          <w:txbxContent>
                            <w:p w:rsidR="00862F6C" w:rsidRDefault="00862F6C" w:rsidP="009E5C36">
                              <w:pPr>
                                <w:ind w:left="57"/>
                                <w:rPr>
                                  <w:rFonts w:asciiTheme="majorHAnsi" w:hAnsiTheme="majorHAnsi" w:cstheme="majorHAnsi"/>
                                  <w:sz w:val="18"/>
                                  <w:szCs w:val="18"/>
                                  <w:lang w:val="fr-FR"/>
                                </w:rPr>
                              </w:pPr>
                              <w:r>
                                <w:rPr>
                                  <w:rFonts w:asciiTheme="majorHAnsi" w:hAnsiTheme="majorHAnsi" w:cstheme="majorHAnsi"/>
                                  <w:sz w:val="18"/>
                                  <w:szCs w:val="18"/>
                                  <w:lang w:val="fr-FR"/>
                                </w:rPr>
                                <w:t>Stop P090</w:t>
                              </w:r>
                            </w:p>
                            <w:p w:rsidR="00862F6C" w:rsidRPr="00950700" w:rsidRDefault="00862F6C" w:rsidP="009E5C36">
                              <w:pPr>
                                <w:ind w:left="57"/>
                                <w:rPr>
                                  <w:rFonts w:asciiTheme="majorHAnsi" w:hAnsiTheme="majorHAnsi" w:cstheme="majorHAnsi"/>
                                  <w:sz w:val="18"/>
                                  <w:szCs w:val="18"/>
                                  <w:lang w:val="fr-FR"/>
                                </w:rPr>
                              </w:pPr>
                              <w:r>
                                <w:rPr>
                                  <w:rFonts w:asciiTheme="majorHAnsi" w:hAnsiTheme="majorHAnsi" w:cstheme="majorHAnsi"/>
                                  <w:sz w:val="18"/>
                                  <w:szCs w:val="18"/>
                                  <w:lang w:val="fr-FR"/>
                                </w:rPr>
                                <w:t>Open FV091NO</w:t>
                              </w:r>
                            </w:p>
                          </w:txbxContent>
                        </wps:txbx>
                        <wps:bodyPr rot="0" vert="horz" wrap="square" lIns="0" tIns="0" rIns="0" bIns="0" anchor="t" anchorCtr="0" upright="1">
                          <a:noAutofit/>
                        </wps:bodyPr>
                      </wps:wsp>
                      <wps:wsp>
                        <wps:cNvPr id="30174" name="AutoShape 12243"/>
                        <wps:cNvCnPr>
                          <a:cxnSpLocks noChangeShapeType="1"/>
                        </wps:cNvCnPr>
                        <wps:spPr bwMode="auto">
                          <a:xfrm>
                            <a:off x="7415" y="10753"/>
                            <a:ext cx="794"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175" name="AutoShape 12244"/>
                        <wps:cNvCnPr>
                          <a:cxnSpLocks noChangeShapeType="1"/>
                        </wps:cNvCnPr>
                        <wps:spPr bwMode="auto">
                          <a:xfrm>
                            <a:off x="7417" y="10741"/>
                            <a:ext cx="0" cy="215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76" name="Text Box 12245"/>
                        <wps:cNvSpPr txBox="1">
                          <a:spLocks noChangeArrowheads="1"/>
                        </wps:cNvSpPr>
                        <wps:spPr bwMode="auto">
                          <a:xfrm>
                            <a:off x="4206" y="2165"/>
                            <a:ext cx="3079" cy="781"/>
                          </a:xfrm>
                          <a:prstGeom prst="rect">
                            <a:avLst/>
                          </a:prstGeom>
                          <a:solidFill>
                            <a:srgbClr val="FFFFFF"/>
                          </a:solidFill>
                          <a:ln w="9525">
                            <a:solidFill>
                              <a:srgbClr val="000000"/>
                            </a:solidFill>
                            <a:miter lim="800000"/>
                            <a:headEnd/>
                            <a:tailEnd/>
                          </a:ln>
                        </wps:spPr>
                        <wps:txbx>
                          <w:txbxContent>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 xml:space="preserve">Open </w:t>
                              </w:r>
                              <w:r w:rsidRPr="00437D2E">
                                <w:rPr>
                                  <w:rFonts w:asciiTheme="majorHAnsi" w:hAnsiTheme="majorHAnsi" w:cstheme="majorHAnsi"/>
                                  <w:sz w:val="18"/>
                                  <w:szCs w:val="18"/>
                                </w:rPr>
                                <w:t xml:space="preserve">CV580, </w:t>
                              </w:r>
                              <w:r>
                                <w:rPr>
                                  <w:rFonts w:asciiTheme="majorHAnsi" w:hAnsiTheme="majorHAnsi" w:cstheme="majorHAnsi"/>
                                  <w:sz w:val="18"/>
                                  <w:szCs w:val="18"/>
                                </w:rPr>
                                <w:t>FV641, FV643</w:t>
                              </w:r>
                              <w:r w:rsidRPr="00437D2E">
                                <w:rPr>
                                  <w:rFonts w:asciiTheme="majorHAnsi" w:hAnsiTheme="majorHAnsi" w:cstheme="majorHAnsi"/>
                                  <w:sz w:val="18"/>
                                  <w:szCs w:val="18"/>
                                </w:rPr>
                                <w:t xml:space="preserve">, </w:t>
                              </w:r>
                            </w:p>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Open CV601, CV602, CV603</w:t>
                              </w:r>
                              <w:r w:rsidRPr="00437D2E">
                                <w:rPr>
                                  <w:rFonts w:asciiTheme="majorHAnsi" w:hAnsiTheme="majorHAnsi" w:cstheme="majorHAnsi"/>
                                  <w:sz w:val="18"/>
                                  <w:szCs w:val="18"/>
                                </w:rPr>
                                <w:t>,</w:t>
                              </w:r>
                            </w:p>
                            <w:p w:rsidR="00862F6C" w:rsidRPr="00437D2E" w:rsidRDefault="00862F6C" w:rsidP="00AE7D18">
                              <w:pPr>
                                <w:ind w:left="57"/>
                                <w:rPr>
                                  <w:rFonts w:asciiTheme="majorHAnsi" w:hAnsiTheme="majorHAnsi" w:cstheme="majorHAnsi"/>
                                  <w:sz w:val="18"/>
                                  <w:szCs w:val="18"/>
                                </w:rPr>
                              </w:pPr>
                              <w:r>
                                <w:rPr>
                                  <w:rFonts w:asciiTheme="majorHAnsi" w:hAnsiTheme="majorHAnsi" w:cstheme="majorHAnsi"/>
                                  <w:sz w:val="18"/>
                                  <w:szCs w:val="18"/>
                                </w:rPr>
                                <w:t>Close Switch V</w:t>
                              </w:r>
                              <w:r w:rsidRPr="00437D2E">
                                <w:rPr>
                                  <w:rFonts w:asciiTheme="majorHAnsi" w:hAnsiTheme="majorHAnsi" w:cstheme="majorHAnsi"/>
                                  <w:sz w:val="18"/>
                                  <w:szCs w:val="18"/>
                                </w:rPr>
                                <w:t xml:space="preserve">alves </w:t>
                              </w:r>
                              <w:r>
                                <w:rPr>
                                  <w:rFonts w:asciiTheme="majorHAnsi" w:hAnsiTheme="majorHAnsi" w:cstheme="majorHAnsi"/>
                                  <w:sz w:val="18"/>
                                  <w:szCs w:val="18"/>
                                </w:rPr>
                                <w:t>“Valve Box Circuit”</w:t>
                              </w:r>
                            </w:p>
                            <w:p w:rsidR="00862F6C" w:rsidRPr="00437D2E" w:rsidRDefault="00862F6C" w:rsidP="009E5C36">
                              <w:pPr>
                                <w:rPr>
                                  <w:rFonts w:asciiTheme="majorHAnsi" w:hAnsiTheme="majorHAnsi" w:cstheme="majorHAnsi"/>
                                  <w:sz w:val="18"/>
                                  <w:szCs w:val="18"/>
                                </w:rPr>
                              </w:pPr>
                            </w:p>
                          </w:txbxContent>
                        </wps:txbx>
                        <wps:bodyPr rot="0" vert="horz" wrap="square" lIns="0" tIns="0" rIns="0" bIns="0" anchor="t" anchorCtr="0" upright="1">
                          <a:noAutofit/>
                        </wps:bodyPr>
                      </wps:wsp>
                      <wps:wsp>
                        <wps:cNvPr id="30177" name="Text Box 12246"/>
                        <wps:cNvSpPr txBox="1">
                          <a:spLocks noChangeArrowheads="1"/>
                        </wps:cNvSpPr>
                        <wps:spPr bwMode="auto">
                          <a:xfrm>
                            <a:off x="7258" y="2165"/>
                            <a:ext cx="3026" cy="780"/>
                          </a:xfrm>
                          <a:prstGeom prst="rect">
                            <a:avLst/>
                          </a:prstGeom>
                          <a:solidFill>
                            <a:srgbClr val="FFFFFF"/>
                          </a:solidFill>
                          <a:ln w="9525">
                            <a:solidFill>
                              <a:srgbClr val="000000"/>
                            </a:solidFill>
                            <a:miter lim="800000"/>
                            <a:headEnd/>
                            <a:tailEnd/>
                          </a:ln>
                        </wps:spPr>
                        <wps:txbx>
                          <w:txbxContent>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FV</w:t>
                              </w:r>
                              <w:r>
                                <w:rPr>
                                  <w:rFonts w:asciiTheme="majorHAnsi" w:hAnsiTheme="majorHAnsi" w:cstheme="majorHAnsi"/>
                                  <w:sz w:val="18"/>
                                  <w:szCs w:val="18"/>
                                </w:rPr>
                                <w:t>640, FV642</w:t>
                              </w:r>
                            </w:p>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Open CV600, FV601, FV602</w:t>
                              </w:r>
                            </w:p>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 xml:space="preserve">CV-He-liquefier, CV590 </w:t>
                              </w:r>
                            </w:p>
                          </w:txbxContent>
                        </wps:txbx>
                        <wps:bodyPr rot="0" vert="horz" wrap="square" lIns="0" tIns="0" rIns="0" bIns="0" anchor="t" anchorCtr="0" upright="1">
                          <a:noAutofit/>
                        </wps:bodyPr>
                      </wps:wsp>
                      <wps:wsp>
                        <wps:cNvPr id="30178" name="Rectangle 12247"/>
                        <wps:cNvSpPr>
                          <a:spLocks noChangeArrowheads="1"/>
                        </wps:cNvSpPr>
                        <wps:spPr bwMode="auto">
                          <a:xfrm>
                            <a:off x="3111" y="3286"/>
                            <a:ext cx="1019" cy="680"/>
                          </a:xfrm>
                          <a:prstGeom prst="rect">
                            <a:avLst/>
                          </a:prstGeom>
                          <a:solidFill>
                            <a:srgbClr val="FFFFFF"/>
                          </a:solidFill>
                          <a:ln w="9525">
                            <a:solidFill>
                              <a:srgbClr val="000000"/>
                            </a:solidFill>
                            <a:miter lim="800000"/>
                            <a:headEnd/>
                            <a:tailEnd/>
                          </a:ln>
                        </wps:spPr>
                        <wps:txbx>
                          <w:txbxContent>
                            <w:p w:rsidR="00862F6C" w:rsidRPr="00437D2E" w:rsidRDefault="00862F6C" w:rsidP="009E5C36">
                              <w:pPr>
                                <w:spacing w:before="80"/>
                                <w:ind w:left="57"/>
                                <w:jc w:val="center"/>
                                <w:rPr>
                                  <w:rFonts w:asciiTheme="majorHAnsi" w:hAnsiTheme="majorHAnsi" w:cstheme="majorHAnsi"/>
                                  <w:sz w:val="18"/>
                                  <w:szCs w:val="18"/>
                                </w:rPr>
                              </w:pPr>
                              <w:r w:rsidRPr="00437D2E">
                                <w:rPr>
                                  <w:rFonts w:asciiTheme="majorHAnsi" w:hAnsiTheme="majorHAnsi" w:cstheme="majorHAnsi"/>
                                  <w:sz w:val="18"/>
                                  <w:szCs w:val="18"/>
                                </w:rPr>
                                <w:t>Start the Pumping</w:t>
                              </w:r>
                            </w:p>
                            <w:p w:rsidR="00862F6C" w:rsidRPr="00437D2E" w:rsidRDefault="00862F6C" w:rsidP="009E5C36">
                              <w:pPr>
                                <w:rPr>
                                  <w:rFonts w:asciiTheme="majorHAnsi" w:hAnsiTheme="majorHAnsi" w:cstheme="majorHAnsi"/>
                                  <w:sz w:val="18"/>
                                  <w:szCs w:val="18"/>
                                </w:rPr>
                              </w:pPr>
                            </w:p>
                          </w:txbxContent>
                        </wps:txbx>
                        <wps:bodyPr rot="0" vert="horz" wrap="square" lIns="0" tIns="0" rIns="0" bIns="0" anchor="t" anchorCtr="0" upright="1">
                          <a:noAutofit/>
                        </wps:bodyPr>
                      </wps:wsp>
                      <wps:wsp>
                        <wps:cNvPr id="30179" name="Text Box 12248"/>
                        <wps:cNvSpPr txBox="1">
                          <a:spLocks noChangeArrowheads="1"/>
                        </wps:cNvSpPr>
                        <wps:spPr bwMode="auto">
                          <a:xfrm>
                            <a:off x="4127" y="3286"/>
                            <a:ext cx="1854" cy="680"/>
                          </a:xfrm>
                          <a:prstGeom prst="rect">
                            <a:avLst/>
                          </a:prstGeom>
                          <a:solidFill>
                            <a:srgbClr val="FFFFFF"/>
                          </a:solidFill>
                          <a:ln w="9525">
                            <a:solidFill>
                              <a:srgbClr val="000000"/>
                            </a:solidFill>
                            <a:miter lim="800000"/>
                            <a:headEnd/>
                            <a:tailEnd/>
                          </a:ln>
                        </wps:spPr>
                        <wps:txbx>
                          <w:txbxContent>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FV091NO</w:t>
                              </w:r>
                            </w:p>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Open FV090</w:t>
                              </w:r>
                            </w:p>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 xml:space="preserve">Start the </w:t>
                              </w:r>
                              <w:r w:rsidRPr="00437D2E">
                                <w:rPr>
                                  <w:rFonts w:asciiTheme="majorHAnsi" w:hAnsiTheme="majorHAnsi" w:cstheme="majorHAnsi"/>
                                  <w:sz w:val="18"/>
                                  <w:szCs w:val="18"/>
                                </w:rPr>
                                <w:t>Pump P090</w:t>
                              </w:r>
                            </w:p>
                            <w:p w:rsidR="00862F6C" w:rsidRPr="00437D2E" w:rsidRDefault="00862F6C" w:rsidP="009E5C36">
                              <w:pPr>
                                <w:rPr>
                                  <w:rFonts w:asciiTheme="majorHAnsi" w:hAnsiTheme="majorHAnsi" w:cstheme="majorHAnsi"/>
                                  <w:sz w:val="18"/>
                                  <w:szCs w:val="18"/>
                                </w:rPr>
                              </w:pPr>
                            </w:p>
                          </w:txbxContent>
                        </wps:txbx>
                        <wps:bodyPr rot="0" vert="horz" wrap="square" lIns="0" tIns="0" rIns="0" bIns="0" anchor="t" anchorCtr="0" upright="1">
                          <a:noAutofit/>
                        </wps:bodyPr>
                      </wps:wsp>
                      <wps:wsp>
                        <wps:cNvPr id="30180" name="Text Box 12249"/>
                        <wps:cNvSpPr txBox="1">
                          <a:spLocks noChangeArrowheads="1"/>
                        </wps:cNvSpPr>
                        <wps:spPr bwMode="auto">
                          <a:xfrm>
                            <a:off x="4114" y="4359"/>
                            <a:ext cx="1263" cy="680"/>
                          </a:xfrm>
                          <a:prstGeom prst="rect">
                            <a:avLst/>
                          </a:prstGeom>
                          <a:solidFill>
                            <a:srgbClr val="FFFFFF"/>
                          </a:solidFill>
                          <a:ln w="9525">
                            <a:solidFill>
                              <a:srgbClr val="000000"/>
                            </a:solidFill>
                            <a:miter lim="800000"/>
                            <a:headEnd/>
                            <a:tailEnd/>
                          </a:ln>
                        </wps:spPr>
                        <wps:txbx>
                          <w:txbxContent>
                            <w:p w:rsidR="00862F6C" w:rsidRDefault="00862F6C" w:rsidP="009E5C36">
                              <w:pPr>
                                <w:ind w:left="57"/>
                                <w:rPr>
                                  <w:rFonts w:asciiTheme="majorHAnsi" w:hAnsiTheme="majorHAnsi" w:cstheme="majorHAnsi"/>
                                  <w:sz w:val="18"/>
                                  <w:szCs w:val="18"/>
                                  <w:lang w:val="fr-FR"/>
                                </w:rPr>
                              </w:pPr>
                              <w:r>
                                <w:rPr>
                                  <w:rFonts w:asciiTheme="majorHAnsi" w:hAnsiTheme="majorHAnsi" w:cstheme="majorHAnsi"/>
                                  <w:sz w:val="18"/>
                                  <w:szCs w:val="18"/>
                                  <w:lang w:val="fr-FR"/>
                                </w:rPr>
                                <w:t>Open FV600</w:t>
                              </w:r>
                            </w:p>
                            <w:p w:rsidR="00862F6C" w:rsidRPr="001D36DB" w:rsidRDefault="00862F6C" w:rsidP="009E5C36">
                              <w:pPr>
                                <w:ind w:left="57"/>
                                <w:rPr>
                                  <w:rFonts w:asciiTheme="majorHAnsi" w:hAnsiTheme="majorHAnsi" w:cstheme="majorHAnsi"/>
                                  <w:sz w:val="18"/>
                                  <w:szCs w:val="18"/>
                                  <w:lang w:val="fr-FR"/>
                                </w:rPr>
                              </w:pPr>
                              <w:r>
                                <w:rPr>
                                  <w:rFonts w:asciiTheme="majorHAnsi" w:hAnsiTheme="majorHAnsi" w:cstheme="majorHAnsi"/>
                                  <w:sz w:val="18"/>
                                  <w:szCs w:val="18"/>
                                  <w:lang w:val="fr-FR"/>
                                </w:rPr>
                                <w:t>Delay tvac2</w:t>
                              </w:r>
                            </w:p>
                          </w:txbxContent>
                        </wps:txbx>
                        <wps:bodyPr rot="0" vert="horz" wrap="square" lIns="0" tIns="0" rIns="0" bIns="0" anchor="ctr" anchorCtr="0" upright="1">
                          <a:noAutofit/>
                        </wps:bodyPr>
                      </wps:wsp>
                      <wps:wsp>
                        <wps:cNvPr id="30181" name="Text Box 12250"/>
                        <wps:cNvSpPr txBox="1">
                          <a:spLocks noChangeArrowheads="1"/>
                        </wps:cNvSpPr>
                        <wps:spPr bwMode="auto">
                          <a:xfrm>
                            <a:off x="3110" y="4359"/>
                            <a:ext cx="1009" cy="680"/>
                          </a:xfrm>
                          <a:prstGeom prst="rect">
                            <a:avLst/>
                          </a:prstGeom>
                          <a:solidFill>
                            <a:srgbClr val="FFFFFF"/>
                          </a:solidFill>
                          <a:ln w="9525">
                            <a:solidFill>
                              <a:srgbClr val="000000"/>
                            </a:solidFill>
                            <a:miter lim="800000"/>
                            <a:headEnd/>
                            <a:tailEnd/>
                          </a:ln>
                        </wps:spPr>
                        <wps:txbx>
                          <w:txbxContent>
                            <w:p w:rsidR="00862F6C" w:rsidRPr="00437D2E" w:rsidRDefault="00862F6C" w:rsidP="009E5C36">
                              <w:pPr>
                                <w:ind w:left="113"/>
                                <w:rPr>
                                  <w:rFonts w:asciiTheme="majorHAnsi" w:hAnsiTheme="majorHAnsi" w:cstheme="majorHAnsi"/>
                                  <w:sz w:val="18"/>
                                  <w:szCs w:val="18"/>
                                </w:rPr>
                              </w:pPr>
                              <w:r>
                                <w:rPr>
                                  <w:rFonts w:asciiTheme="majorHAnsi" w:hAnsiTheme="majorHAnsi" w:cstheme="majorHAnsi"/>
                                  <w:sz w:val="18"/>
                                  <w:szCs w:val="18"/>
                                </w:rPr>
                                <w:t>Pumping</w:t>
                              </w:r>
                            </w:p>
                          </w:txbxContent>
                        </wps:txbx>
                        <wps:bodyPr rot="0" vert="horz" wrap="square" lIns="0" tIns="0" rIns="0" bIns="0" anchor="ctr" anchorCtr="0" upright="1">
                          <a:noAutofit/>
                        </wps:bodyPr>
                      </wps:wsp>
                      <wps:wsp>
                        <wps:cNvPr id="30182" name="Text Box 12251"/>
                        <wps:cNvSpPr txBox="1">
                          <a:spLocks noChangeArrowheads="1"/>
                        </wps:cNvSpPr>
                        <wps:spPr bwMode="auto">
                          <a:xfrm>
                            <a:off x="5972" y="3286"/>
                            <a:ext cx="3731" cy="680"/>
                          </a:xfrm>
                          <a:prstGeom prst="rect">
                            <a:avLst/>
                          </a:prstGeom>
                          <a:solidFill>
                            <a:srgbClr val="FFFFFF"/>
                          </a:solidFill>
                          <a:ln w="9525">
                            <a:solidFill>
                              <a:srgbClr val="000000"/>
                            </a:solidFill>
                            <a:miter lim="800000"/>
                            <a:headEnd/>
                            <a:tailEnd/>
                          </a:ln>
                        </wps:spPr>
                        <wps:txbx>
                          <w:txbxContent>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CV580, CV600, CV601, CV602, CV603 opened    FV601, FV602, FV641, FV643 opened</w:t>
                              </w:r>
                            </w:p>
                            <w:p w:rsidR="00862F6C" w:rsidRPr="000A363C" w:rsidRDefault="00862F6C" w:rsidP="009E5C36">
                              <w:pPr>
                                <w:rPr>
                                  <w:szCs w:val="18"/>
                                </w:rPr>
                              </w:pPr>
                            </w:p>
                          </w:txbxContent>
                        </wps:txbx>
                        <wps:bodyPr rot="0" vert="horz" wrap="square" lIns="0" tIns="0" rIns="0" bIns="0" anchor="t" anchorCtr="0" upright="1">
                          <a:noAutofit/>
                        </wps:bodyPr>
                      </wps:wsp>
                      <wps:wsp>
                        <wps:cNvPr id="30183" name="Text Box 12252"/>
                        <wps:cNvSpPr txBox="1">
                          <a:spLocks noChangeArrowheads="1"/>
                        </wps:cNvSpPr>
                        <wps:spPr bwMode="auto">
                          <a:xfrm>
                            <a:off x="5370" y="4359"/>
                            <a:ext cx="3598" cy="680"/>
                          </a:xfrm>
                          <a:prstGeom prst="rect">
                            <a:avLst/>
                          </a:prstGeom>
                          <a:solidFill>
                            <a:srgbClr val="FFFFFF"/>
                          </a:solidFill>
                          <a:ln w="9525">
                            <a:solidFill>
                              <a:srgbClr val="000000"/>
                            </a:solidFill>
                            <a:miter lim="800000"/>
                            <a:headEnd/>
                            <a:tailEnd/>
                          </a:ln>
                        </wps:spPr>
                        <wps:txbx>
                          <w:txbxContent>
                            <w:p w:rsidR="00862F6C" w:rsidRDefault="00862F6C" w:rsidP="009E5C36">
                              <w:pPr>
                                <w:ind w:left="57"/>
                                <w:rPr>
                                  <w:rFonts w:asciiTheme="majorHAnsi" w:hAnsiTheme="majorHAnsi" w:cstheme="majorHAnsi"/>
                                  <w:sz w:val="18"/>
                                  <w:szCs w:val="18"/>
                                </w:rPr>
                              </w:pPr>
                              <w:r>
                                <w:rPr>
                                  <w:rFonts w:asciiTheme="majorHAnsi" w:hAnsiTheme="majorHAnsi" w:cstheme="majorHAnsi"/>
                                  <w:sz w:val="18"/>
                                  <w:szCs w:val="18"/>
                                </w:rPr>
                                <w:t>CV580, CV600, CV601, CV602, CV603 opened     FV090, FV601, FV602, FV641, FV643 opened</w:t>
                              </w:r>
                            </w:p>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Pr="000A363C" w:rsidRDefault="00862F6C" w:rsidP="009E5C36">
                              <w:pPr>
                                <w:rPr>
                                  <w:szCs w:val="18"/>
                                </w:rPr>
                              </w:pPr>
                            </w:p>
                          </w:txbxContent>
                        </wps:txbx>
                        <wps:bodyPr rot="0" vert="horz" wrap="square" lIns="0" tIns="0" rIns="0" bIns="0" anchor="t" anchorCtr="0" upright="1">
                          <a:noAutofit/>
                        </wps:bodyPr>
                      </wps:wsp>
                      <wpg:grpSp>
                        <wpg:cNvPr id="30184" name="Group 12253"/>
                        <wpg:cNvGrpSpPr>
                          <a:grpSpLocks/>
                        </wpg:cNvGrpSpPr>
                        <wpg:grpSpPr bwMode="auto">
                          <a:xfrm>
                            <a:off x="4686" y="5491"/>
                            <a:ext cx="6553" cy="683"/>
                            <a:chOff x="4580" y="8078"/>
                            <a:chExt cx="6553" cy="683"/>
                          </a:xfrm>
                        </wpg:grpSpPr>
                        <wps:wsp>
                          <wps:cNvPr id="30185" name="Rectangle 12254"/>
                          <wps:cNvSpPr>
                            <a:spLocks noChangeArrowheads="1"/>
                          </wps:cNvSpPr>
                          <wps:spPr bwMode="auto">
                            <a:xfrm>
                              <a:off x="4580" y="8078"/>
                              <a:ext cx="1320" cy="680"/>
                            </a:xfrm>
                            <a:prstGeom prst="rect">
                              <a:avLst/>
                            </a:prstGeom>
                            <a:solidFill>
                              <a:srgbClr val="FFFFFF"/>
                            </a:solidFill>
                            <a:ln w="9525">
                              <a:solidFill>
                                <a:srgbClr val="000000"/>
                              </a:solidFill>
                              <a:miter lim="800000"/>
                              <a:headEnd/>
                              <a:tailEnd/>
                            </a:ln>
                          </wps:spPr>
                          <wps:txbx>
                            <w:txbxContent>
                              <w:p w:rsidR="00862F6C" w:rsidRPr="00437D2E" w:rsidRDefault="00862F6C" w:rsidP="009E5C36">
                                <w:pPr>
                                  <w:jc w:val="center"/>
                                  <w:rPr>
                                    <w:rFonts w:asciiTheme="majorHAnsi" w:hAnsiTheme="majorHAnsi" w:cstheme="majorHAnsi"/>
                                    <w:sz w:val="18"/>
                                    <w:szCs w:val="18"/>
                                  </w:rPr>
                                </w:pPr>
                                <w:r w:rsidRPr="00437D2E">
                                  <w:rPr>
                                    <w:rFonts w:asciiTheme="majorHAnsi" w:hAnsiTheme="majorHAnsi" w:cstheme="majorHAnsi"/>
                                    <w:sz w:val="18"/>
                                    <w:szCs w:val="18"/>
                                  </w:rPr>
                                  <w:t>Leak test at low pressure</w:t>
                                </w:r>
                              </w:p>
                            </w:txbxContent>
                          </wps:txbx>
                          <wps:bodyPr rot="0" vert="horz" wrap="square" lIns="0" tIns="0" rIns="0" bIns="0" anchor="t" anchorCtr="0" upright="1">
                            <a:noAutofit/>
                          </wps:bodyPr>
                        </wps:wsp>
                        <wps:wsp>
                          <wps:cNvPr id="30186" name="Text Box 12255"/>
                          <wps:cNvSpPr txBox="1">
                            <a:spLocks noChangeArrowheads="1"/>
                          </wps:cNvSpPr>
                          <wps:spPr bwMode="auto">
                            <a:xfrm>
                              <a:off x="5900" y="8078"/>
                              <a:ext cx="1779" cy="680"/>
                            </a:xfrm>
                            <a:prstGeom prst="rect">
                              <a:avLst/>
                            </a:prstGeom>
                            <a:solidFill>
                              <a:srgbClr val="FFFFFF"/>
                            </a:solidFill>
                            <a:ln w="9525">
                              <a:solidFill>
                                <a:srgbClr val="000000"/>
                              </a:solidFill>
                              <a:miter lim="800000"/>
                              <a:headEnd/>
                              <a:tailEnd/>
                            </a:ln>
                          </wps:spPr>
                          <wps:txbx>
                            <w:txbxContent>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FV090 &amp; FV600 Delay tvac1</w:t>
                                </w:r>
                              </w:p>
                              <w:p w:rsidR="00862F6C" w:rsidRPr="00437D2E" w:rsidRDefault="00862F6C" w:rsidP="009E5C36">
                                <w:pPr>
                                  <w:rPr>
                                    <w:rFonts w:asciiTheme="majorHAnsi" w:hAnsiTheme="majorHAnsi" w:cstheme="majorHAnsi"/>
                                    <w:sz w:val="18"/>
                                    <w:szCs w:val="18"/>
                                  </w:rPr>
                                </w:pPr>
                              </w:p>
                            </w:txbxContent>
                          </wps:txbx>
                          <wps:bodyPr rot="0" vert="horz" wrap="square" lIns="0" tIns="0" rIns="0" bIns="0" anchor="t" anchorCtr="0" upright="1">
                            <a:noAutofit/>
                          </wps:bodyPr>
                        </wps:wsp>
                        <wps:wsp>
                          <wps:cNvPr id="30187" name="Text Box 12256"/>
                          <wps:cNvSpPr txBox="1">
                            <a:spLocks noChangeArrowheads="1"/>
                          </wps:cNvSpPr>
                          <wps:spPr bwMode="auto">
                            <a:xfrm>
                              <a:off x="7675" y="8081"/>
                              <a:ext cx="3458" cy="680"/>
                            </a:xfrm>
                            <a:prstGeom prst="rect">
                              <a:avLst/>
                            </a:prstGeom>
                            <a:solidFill>
                              <a:srgbClr val="FFFFFF"/>
                            </a:solidFill>
                            <a:ln w="9525">
                              <a:solidFill>
                                <a:srgbClr val="000000"/>
                              </a:solidFill>
                              <a:miter lim="800000"/>
                              <a:headEnd/>
                              <a:tailEnd/>
                            </a:ln>
                          </wps:spPr>
                          <wps:txbx>
                            <w:txbxContent>
                              <w:p w:rsidR="00862F6C" w:rsidRDefault="00862F6C" w:rsidP="009E5C36">
                                <w:pPr>
                                  <w:ind w:left="57"/>
                                  <w:rPr>
                                    <w:rFonts w:asciiTheme="majorHAnsi" w:hAnsiTheme="majorHAnsi" w:cstheme="majorHAnsi"/>
                                    <w:sz w:val="18"/>
                                    <w:szCs w:val="18"/>
                                  </w:rPr>
                                </w:pPr>
                                <w:r>
                                  <w:rPr>
                                    <w:rFonts w:asciiTheme="majorHAnsi" w:hAnsiTheme="majorHAnsi" w:cstheme="majorHAnsi"/>
                                    <w:sz w:val="18"/>
                                    <w:szCs w:val="18"/>
                                  </w:rPr>
                                  <w:t>CV580, CV600, CV601, CV602, CV603 opened    FV601, FV602, FV641, FV643 opened</w:t>
                                </w:r>
                              </w:p>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Pr="000A363C" w:rsidRDefault="00862F6C" w:rsidP="009E5C36">
                                <w:pPr>
                                  <w:rPr>
                                    <w:szCs w:val="18"/>
                                  </w:rPr>
                                </w:pPr>
                              </w:p>
                            </w:txbxContent>
                          </wps:txbx>
                          <wps:bodyPr rot="0" vert="horz" wrap="square" lIns="0" tIns="0" rIns="0" bIns="0" anchor="t" anchorCtr="0" upright="1">
                            <a:noAutofit/>
                          </wps:bodyPr>
                        </wps:wsp>
                      </wpg:grpSp>
                      <wps:wsp>
                        <wps:cNvPr id="30188" name="Text Box 12257"/>
                        <wps:cNvSpPr txBox="1">
                          <a:spLocks noChangeArrowheads="1"/>
                        </wps:cNvSpPr>
                        <wps:spPr bwMode="auto">
                          <a:xfrm>
                            <a:off x="7714" y="6833"/>
                            <a:ext cx="3458" cy="680"/>
                          </a:xfrm>
                          <a:prstGeom prst="rect">
                            <a:avLst/>
                          </a:prstGeom>
                          <a:solidFill>
                            <a:srgbClr val="FFFFFF"/>
                          </a:solidFill>
                          <a:ln w="9525">
                            <a:solidFill>
                              <a:srgbClr val="000000"/>
                            </a:solidFill>
                            <a:miter lim="800000"/>
                            <a:headEnd/>
                            <a:tailEnd/>
                          </a:ln>
                        </wps:spPr>
                        <wps:txbx>
                          <w:txbxContent>
                            <w:p w:rsidR="00862F6C" w:rsidRDefault="00862F6C" w:rsidP="009E5C36">
                              <w:pPr>
                                <w:ind w:left="57"/>
                                <w:rPr>
                                  <w:rFonts w:asciiTheme="majorHAnsi" w:hAnsiTheme="majorHAnsi" w:cstheme="majorHAnsi"/>
                                  <w:sz w:val="18"/>
                                  <w:szCs w:val="18"/>
                                </w:rPr>
                              </w:pPr>
                              <w:r>
                                <w:rPr>
                                  <w:rFonts w:asciiTheme="majorHAnsi" w:hAnsiTheme="majorHAnsi" w:cstheme="majorHAnsi"/>
                                  <w:sz w:val="18"/>
                                  <w:szCs w:val="18"/>
                                </w:rPr>
                                <w:t>CV580, CV600, CV601, CV602, CV603 opened    FV601, FV602, FV641, FV643 opened</w:t>
                              </w:r>
                            </w:p>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Pr="000A363C" w:rsidRDefault="00862F6C" w:rsidP="009E5C36">
                              <w:pPr>
                                <w:rPr>
                                  <w:szCs w:val="18"/>
                                </w:rPr>
                              </w:pPr>
                            </w:p>
                          </w:txbxContent>
                        </wps:txbx>
                        <wps:bodyPr rot="0" vert="horz" wrap="square" lIns="0" tIns="0" rIns="0" bIns="0" anchor="t" anchorCtr="0" upright="1">
                          <a:noAutofit/>
                        </wps:bodyPr>
                      </wps:wsp>
                      <wps:wsp>
                        <wps:cNvPr id="30189" name="Rectangle 12258"/>
                        <wps:cNvSpPr>
                          <a:spLocks noChangeArrowheads="1"/>
                        </wps:cNvSpPr>
                        <wps:spPr bwMode="auto">
                          <a:xfrm>
                            <a:off x="7693" y="10886"/>
                            <a:ext cx="1347" cy="567"/>
                          </a:xfrm>
                          <a:prstGeom prst="rect">
                            <a:avLst/>
                          </a:prstGeom>
                          <a:solidFill>
                            <a:srgbClr val="FFFFFF"/>
                          </a:solidFill>
                          <a:ln w="9525">
                            <a:solidFill>
                              <a:srgbClr val="000000"/>
                            </a:solidFill>
                            <a:miter lim="800000"/>
                            <a:headEnd/>
                            <a:tailEnd/>
                          </a:ln>
                        </wps:spPr>
                        <wps:txbx>
                          <w:txbxContent>
                            <w:p w:rsidR="00862F6C" w:rsidRPr="00C24AA8" w:rsidRDefault="00862F6C" w:rsidP="009E5C36">
                              <w:pPr>
                                <w:spacing w:before="40"/>
                                <w:ind w:left="57"/>
                                <w:jc w:val="center"/>
                                <w:rPr>
                                  <w:rFonts w:asciiTheme="majorHAnsi" w:hAnsiTheme="majorHAnsi" w:cstheme="majorHAnsi"/>
                                  <w:sz w:val="18"/>
                                  <w:szCs w:val="18"/>
                                  <w:lang w:val="fr-FR"/>
                                </w:rPr>
                              </w:pPr>
                              <w:r>
                                <w:rPr>
                                  <w:rFonts w:asciiTheme="majorHAnsi" w:hAnsiTheme="majorHAnsi" w:cstheme="majorHAnsi"/>
                                  <w:sz w:val="18"/>
                                  <w:szCs w:val="18"/>
                                  <w:lang w:val="fr-FR"/>
                                </w:rPr>
                                <w:t>Valve Box circuits isolated</w:t>
                              </w:r>
                            </w:p>
                          </w:txbxContent>
                        </wps:txbx>
                        <wps:bodyPr rot="0" vert="horz" wrap="square" lIns="0" tIns="0" rIns="0" bIns="0" anchor="t" anchorCtr="0" upright="1">
                          <a:noAutofit/>
                        </wps:bodyPr>
                      </wps:wsp>
                      <wps:wsp>
                        <wps:cNvPr id="30190" name="Text Box 12259"/>
                        <wps:cNvSpPr txBox="1">
                          <a:spLocks noChangeArrowheads="1"/>
                        </wps:cNvSpPr>
                        <wps:spPr bwMode="auto">
                          <a:xfrm>
                            <a:off x="9027" y="10886"/>
                            <a:ext cx="1545" cy="567"/>
                          </a:xfrm>
                          <a:prstGeom prst="rect">
                            <a:avLst/>
                          </a:prstGeom>
                          <a:solidFill>
                            <a:srgbClr val="FFFFFF"/>
                          </a:solidFill>
                          <a:ln w="9525">
                            <a:solidFill>
                              <a:srgbClr val="000000"/>
                            </a:solidFill>
                            <a:miter lim="800000"/>
                            <a:headEnd/>
                            <a:tailEnd/>
                          </a:ln>
                        </wps:spPr>
                        <wps:txbx>
                          <w:txbxContent>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Close FV600</w:t>
                              </w:r>
                            </w:p>
                          </w:txbxContent>
                        </wps:txbx>
                        <wps:bodyPr rot="0" vert="horz" wrap="square" lIns="0" tIns="0" rIns="0" bIns="0" anchor="t" anchorCtr="0" upright="1">
                          <a:noAutofit/>
                        </wps:bodyPr>
                      </wps:wsp>
                      <wps:wsp>
                        <wps:cNvPr id="30191" name="Text Box 12260"/>
                        <wps:cNvSpPr txBox="1">
                          <a:spLocks noChangeArrowheads="1"/>
                        </wps:cNvSpPr>
                        <wps:spPr bwMode="auto">
                          <a:xfrm>
                            <a:off x="4133" y="1792"/>
                            <a:ext cx="3001"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9E5C36">
                              <w:pPr>
                                <w:rPr>
                                  <w:rFonts w:asciiTheme="majorHAnsi" w:hAnsiTheme="majorHAnsi" w:cstheme="majorHAnsi"/>
                                  <w:sz w:val="18"/>
                                  <w:szCs w:val="18"/>
                                </w:rPr>
                              </w:pPr>
                              <w:r w:rsidRPr="00437D2E">
                                <w:rPr>
                                  <w:rFonts w:asciiTheme="majorHAnsi" w:hAnsiTheme="majorHAnsi" w:cstheme="majorHAnsi"/>
                                  <w:sz w:val="18"/>
                                  <w:szCs w:val="18"/>
                                </w:rPr>
                                <w:t xml:space="preserve">Start conditioning </w:t>
                              </w:r>
                            </w:p>
                          </w:txbxContent>
                        </wps:txbx>
                        <wps:bodyPr rot="0" vert="horz" wrap="square" lIns="0" tIns="0" rIns="0" bIns="0" anchor="t" anchorCtr="0" upright="1">
                          <a:noAutofit/>
                        </wps:bodyPr>
                      </wps:wsp>
                      <wps:wsp>
                        <wps:cNvPr id="30192" name="AutoShape 12261"/>
                        <wps:cNvCnPr>
                          <a:cxnSpLocks noChangeShapeType="1"/>
                        </wps:cNvCnPr>
                        <wps:spPr bwMode="auto">
                          <a:xfrm>
                            <a:off x="4083" y="1705"/>
                            <a:ext cx="0" cy="76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93" name="AutoShape 12262"/>
                        <wps:cNvCnPr>
                          <a:cxnSpLocks noChangeShapeType="1"/>
                        </wps:cNvCnPr>
                        <wps:spPr bwMode="auto">
                          <a:xfrm>
                            <a:off x="3965" y="202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94" name="Rectangle 12263"/>
                        <wps:cNvSpPr>
                          <a:spLocks noChangeArrowheads="1"/>
                        </wps:cNvSpPr>
                        <wps:spPr bwMode="auto">
                          <a:xfrm>
                            <a:off x="3457" y="1284"/>
                            <a:ext cx="1237" cy="427"/>
                          </a:xfrm>
                          <a:prstGeom prst="rect">
                            <a:avLst/>
                          </a:prstGeom>
                          <a:solidFill>
                            <a:srgbClr val="FFFFFF"/>
                          </a:solidFill>
                          <a:ln w="9525">
                            <a:solidFill>
                              <a:srgbClr val="000000"/>
                            </a:solidFill>
                            <a:miter lim="800000"/>
                            <a:headEnd/>
                            <a:tailEnd/>
                          </a:ln>
                        </wps:spPr>
                        <wps:txbx>
                          <w:txbxContent>
                            <w:p w:rsidR="00862F6C" w:rsidRPr="00437D2E" w:rsidRDefault="00862F6C" w:rsidP="009E5C36">
                              <w:pPr>
                                <w:spacing w:before="40"/>
                                <w:jc w:val="center"/>
                                <w:rPr>
                                  <w:rFonts w:asciiTheme="majorHAnsi" w:hAnsiTheme="majorHAnsi" w:cstheme="majorHAnsi"/>
                                  <w:sz w:val="18"/>
                                  <w:szCs w:val="18"/>
                                </w:rPr>
                              </w:pPr>
                              <w:r w:rsidRPr="00437D2E">
                                <w:rPr>
                                  <w:rFonts w:asciiTheme="majorHAnsi" w:hAnsiTheme="majorHAnsi" w:cstheme="majorHAnsi"/>
                                  <w:sz w:val="18"/>
                                  <w:szCs w:val="18"/>
                                </w:rPr>
                                <w:t>Stop</w:t>
                              </w:r>
                            </w:p>
                          </w:txbxContent>
                        </wps:txbx>
                        <wps:bodyPr rot="0" vert="horz" wrap="square" lIns="0" tIns="0" rIns="0" bIns="0" anchor="t" anchorCtr="0" upright="1">
                          <a:noAutofit/>
                        </wps:bodyPr>
                      </wps:wsp>
                      <wps:wsp>
                        <wps:cNvPr id="30195" name="Rectangle 12264"/>
                        <wps:cNvSpPr>
                          <a:spLocks noChangeArrowheads="1"/>
                        </wps:cNvSpPr>
                        <wps:spPr bwMode="auto">
                          <a:xfrm>
                            <a:off x="3092" y="2165"/>
                            <a:ext cx="1117" cy="780"/>
                          </a:xfrm>
                          <a:prstGeom prst="rect">
                            <a:avLst/>
                          </a:prstGeom>
                          <a:solidFill>
                            <a:srgbClr val="FFFFFF"/>
                          </a:solidFill>
                          <a:ln w="9525">
                            <a:solidFill>
                              <a:srgbClr val="000000"/>
                            </a:solidFill>
                            <a:miter lim="800000"/>
                            <a:headEnd/>
                            <a:tailEnd/>
                          </a:ln>
                        </wps:spPr>
                        <wps:txbx>
                          <w:txbxContent>
                            <w:p w:rsidR="00862F6C" w:rsidRPr="00437D2E" w:rsidRDefault="00862F6C" w:rsidP="009E5C36">
                              <w:pPr>
                                <w:spacing w:before="120"/>
                                <w:jc w:val="center"/>
                                <w:rPr>
                                  <w:rFonts w:asciiTheme="majorHAnsi" w:hAnsiTheme="majorHAnsi" w:cstheme="majorHAnsi"/>
                                  <w:sz w:val="18"/>
                                  <w:szCs w:val="18"/>
                                </w:rPr>
                              </w:pPr>
                              <w:r w:rsidRPr="00437D2E">
                                <w:rPr>
                                  <w:rFonts w:asciiTheme="majorHAnsi" w:hAnsiTheme="majorHAnsi" w:cstheme="majorHAnsi"/>
                                  <w:sz w:val="18"/>
                                  <w:szCs w:val="18"/>
                                </w:rPr>
                                <w:t>Prepare for  purging</w:t>
                              </w:r>
                            </w:p>
                            <w:p w:rsidR="00862F6C" w:rsidRPr="00437D2E" w:rsidRDefault="00862F6C" w:rsidP="009E5C36">
                              <w:pPr>
                                <w:ind w:firstLine="142"/>
                                <w:jc w:val="center"/>
                                <w:rPr>
                                  <w:rFonts w:asciiTheme="majorHAnsi" w:hAnsiTheme="majorHAnsi" w:cstheme="majorHAnsi"/>
                                  <w:sz w:val="18"/>
                                  <w:szCs w:val="18"/>
                                </w:rPr>
                              </w:pPr>
                            </w:p>
                            <w:p w:rsidR="00862F6C" w:rsidRPr="00437D2E" w:rsidRDefault="00862F6C" w:rsidP="009E5C36">
                              <w:pPr>
                                <w:rPr>
                                  <w:rFonts w:asciiTheme="majorHAnsi" w:hAnsiTheme="majorHAnsi" w:cstheme="majorHAnsi"/>
                                  <w:sz w:val="18"/>
                                  <w:szCs w:val="18"/>
                                </w:rPr>
                              </w:pPr>
                            </w:p>
                          </w:txbxContent>
                        </wps:txbx>
                        <wps:bodyPr rot="0" vert="horz" wrap="square" lIns="0" tIns="0" rIns="0" bIns="0" anchor="t" anchorCtr="0" upright="1">
                          <a:noAutofit/>
                        </wps:bodyPr>
                      </wps:wsp>
                      <wps:wsp>
                        <wps:cNvPr id="30196" name="AutoShape 12265"/>
                        <wps:cNvCnPr>
                          <a:cxnSpLocks noChangeShapeType="1"/>
                        </wps:cNvCnPr>
                        <wps:spPr bwMode="auto">
                          <a:xfrm>
                            <a:off x="3592" y="7616"/>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97" name="AutoShape 12267"/>
                        <wps:cNvCnPr>
                          <a:cxnSpLocks noChangeShapeType="1"/>
                        </wps:cNvCnPr>
                        <wps:spPr bwMode="auto">
                          <a:xfrm>
                            <a:off x="2200" y="928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98" name="AutoShape 12268"/>
                        <wps:cNvCnPr>
                          <a:cxnSpLocks noChangeShapeType="1"/>
                        </wps:cNvCnPr>
                        <wps:spPr bwMode="auto">
                          <a:xfrm>
                            <a:off x="1583" y="9062"/>
                            <a:ext cx="0" cy="38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99" name="AutoShape 12269"/>
                        <wps:cNvCnPr>
                          <a:cxnSpLocks noChangeShapeType="1"/>
                        </wps:cNvCnPr>
                        <wps:spPr bwMode="auto">
                          <a:xfrm>
                            <a:off x="1466" y="1000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00" name="AutoShape 12270"/>
                        <wps:cNvCnPr>
                          <a:cxnSpLocks noChangeShapeType="1"/>
                        </wps:cNvCnPr>
                        <wps:spPr bwMode="auto">
                          <a:xfrm>
                            <a:off x="6300" y="10528"/>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01" name="AutoShape 12271"/>
                        <wps:cNvCnPr>
                          <a:cxnSpLocks noChangeShapeType="1"/>
                        </wps:cNvCnPr>
                        <wps:spPr bwMode="auto">
                          <a:xfrm>
                            <a:off x="5829" y="1098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02" name="Text Box 12277"/>
                        <wps:cNvSpPr txBox="1">
                          <a:spLocks noChangeArrowheads="1"/>
                        </wps:cNvSpPr>
                        <wps:spPr bwMode="auto">
                          <a:xfrm>
                            <a:off x="2502" y="9162"/>
                            <a:ext cx="301" cy="2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9E5C36">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wps:txbx>
                        <wps:bodyPr rot="0" vert="horz" wrap="square" lIns="0" tIns="0" rIns="0" bIns="0" anchor="t" anchorCtr="0" upright="1">
                          <a:noAutofit/>
                        </wps:bodyPr>
                      </wps:wsp>
                      <wpg:grpSp>
                        <wpg:cNvPr id="30203" name="Group 14132"/>
                        <wpg:cNvGrpSpPr>
                          <a:grpSpLocks/>
                        </wpg:cNvGrpSpPr>
                        <wpg:grpSpPr bwMode="auto">
                          <a:xfrm>
                            <a:off x="2894" y="6039"/>
                            <a:ext cx="227" cy="964"/>
                            <a:chOff x="2624" y="8660"/>
                            <a:chExt cx="227" cy="964"/>
                          </a:xfrm>
                        </wpg:grpSpPr>
                        <wps:wsp>
                          <wps:cNvPr id="30204" name="AutoShape 14133"/>
                          <wps:cNvCnPr>
                            <a:cxnSpLocks noChangeShapeType="1"/>
                          </wps:cNvCnPr>
                          <wps:spPr bwMode="auto">
                            <a:xfrm>
                              <a:off x="2740" y="8660"/>
                              <a:ext cx="0" cy="96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05" name="AutoShape 14134"/>
                          <wps:cNvCnPr>
                            <a:cxnSpLocks noChangeShapeType="1"/>
                          </wps:cNvCnPr>
                          <wps:spPr bwMode="auto">
                            <a:xfrm>
                              <a:off x="2624" y="894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30206" name="Group 14135"/>
                        <wpg:cNvGrpSpPr>
                          <a:grpSpLocks/>
                        </wpg:cNvGrpSpPr>
                        <wpg:grpSpPr bwMode="auto">
                          <a:xfrm>
                            <a:off x="2088" y="5569"/>
                            <a:ext cx="2212" cy="512"/>
                            <a:chOff x="1698" y="8145"/>
                            <a:chExt cx="2212" cy="512"/>
                          </a:xfrm>
                        </wpg:grpSpPr>
                        <wps:wsp>
                          <wps:cNvPr id="30207" name="Text Box 14136"/>
                          <wps:cNvSpPr txBox="1">
                            <a:spLocks noChangeArrowheads="1"/>
                          </wps:cNvSpPr>
                          <wps:spPr bwMode="auto">
                            <a:xfrm>
                              <a:off x="1698" y="8145"/>
                              <a:ext cx="1077" cy="510"/>
                            </a:xfrm>
                            <a:prstGeom prst="rect">
                              <a:avLst/>
                            </a:prstGeom>
                            <a:solidFill>
                              <a:srgbClr val="FFFFFF"/>
                            </a:solidFill>
                            <a:ln w="9525">
                              <a:solidFill>
                                <a:srgbClr val="000000"/>
                              </a:solidFill>
                              <a:miter lim="800000"/>
                              <a:headEnd/>
                              <a:tailEnd/>
                            </a:ln>
                          </wps:spPr>
                          <wps:txbx>
                            <w:txbxContent>
                              <w:p w:rsidR="00862F6C" w:rsidRDefault="00862F6C" w:rsidP="003651CF">
                                <w:pPr>
                                  <w:ind w:left="113"/>
                                  <w:jc w:val="center"/>
                                  <w:rPr>
                                    <w:rFonts w:asciiTheme="majorHAnsi" w:hAnsiTheme="majorHAnsi" w:cstheme="majorHAnsi"/>
                                    <w:sz w:val="18"/>
                                    <w:szCs w:val="18"/>
                                  </w:rPr>
                                </w:pPr>
                                <w:r>
                                  <w:rPr>
                                    <w:rFonts w:asciiTheme="majorHAnsi" w:hAnsiTheme="majorHAnsi" w:cstheme="majorHAnsi"/>
                                    <w:sz w:val="18"/>
                                    <w:szCs w:val="18"/>
                                  </w:rPr>
                                  <w:t>V</w:t>
                                </w:r>
                                <w:r w:rsidRPr="00437D2E">
                                  <w:rPr>
                                    <w:rFonts w:asciiTheme="majorHAnsi" w:hAnsiTheme="majorHAnsi" w:cstheme="majorHAnsi"/>
                                    <w:sz w:val="18"/>
                                    <w:szCs w:val="18"/>
                                  </w:rPr>
                                  <w:t>acuum</w:t>
                                </w:r>
                              </w:p>
                              <w:p w:rsidR="00862F6C" w:rsidRPr="00437D2E" w:rsidRDefault="00862F6C" w:rsidP="003651CF">
                                <w:pPr>
                                  <w:ind w:left="113"/>
                                  <w:jc w:val="center"/>
                                  <w:rPr>
                                    <w:rFonts w:asciiTheme="majorHAnsi" w:hAnsiTheme="majorHAnsi" w:cstheme="majorHAnsi"/>
                                    <w:sz w:val="18"/>
                                    <w:szCs w:val="18"/>
                                  </w:rPr>
                                </w:pPr>
                                <w:r>
                                  <w:rPr>
                                    <w:rFonts w:asciiTheme="majorHAnsi" w:hAnsiTheme="majorHAnsi" w:cstheme="majorHAnsi"/>
                                    <w:sz w:val="18"/>
                                    <w:szCs w:val="18"/>
                                  </w:rPr>
                                  <w:t>A</w:t>
                                </w:r>
                                <w:r w:rsidRPr="00437D2E">
                                  <w:rPr>
                                    <w:rFonts w:asciiTheme="majorHAnsi" w:hAnsiTheme="majorHAnsi" w:cstheme="majorHAnsi"/>
                                    <w:sz w:val="18"/>
                                    <w:szCs w:val="18"/>
                                  </w:rPr>
                                  <w:t>larm</w:t>
                                </w:r>
                              </w:p>
                            </w:txbxContent>
                          </wps:txbx>
                          <wps:bodyPr rot="0" vert="horz" wrap="square" lIns="0" tIns="0" rIns="0" bIns="0" anchor="ctr" anchorCtr="0" upright="1">
                            <a:noAutofit/>
                          </wps:bodyPr>
                        </wps:wsp>
                        <wps:wsp>
                          <wps:cNvPr id="30208" name="Text Box 14137"/>
                          <wps:cNvSpPr txBox="1">
                            <a:spLocks noChangeArrowheads="1"/>
                          </wps:cNvSpPr>
                          <wps:spPr bwMode="auto">
                            <a:xfrm>
                              <a:off x="2776" y="8147"/>
                              <a:ext cx="1134" cy="510"/>
                            </a:xfrm>
                            <a:prstGeom prst="rect">
                              <a:avLst/>
                            </a:prstGeom>
                            <a:solidFill>
                              <a:srgbClr val="FFFFFF"/>
                            </a:solidFill>
                            <a:ln w="9525">
                              <a:solidFill>
                                <a:srgbClr val="000000"/>
                              </a:solidFill>
                              <a:miter lim="800000"/>
                              <a:headEnd/>
                              <a:tailEnd/>
                            </a:ln>
                          </wps:spPr>
                          <wps:txbx>
                            <w:txbxContent>
                              <w:p w:rsidR="00862F6C" w:rsidRDefault="00862F6C" w:rsidP="003651CF">
                                <w:pPr>
                                  <w:spacing w:before="120"/>
                                  <w:ind w:left="57"/>
                                  <w:rPr>
                                    <w:rFonts w:asciiTheme="majorHAnsi" w:hAnsiTheme="majorHAnsi" w:cstheme="majorHAnsi"/>
                                    <w:sz w:val="18"/>
                                    <w:szCs w:val="18"/>
                                  </w:rPr>
                                </w:pPr>
                                <w:r w:rsidRPr="007F2C06">
                                  <w:rPr>
                                    <w:rFonts w:asciiTheme="majorHAnsi" w:hAnsiTheme="majorHAnsi" w:cstheme="majorHAnsi"/>
                                    <w:sz w:val="18"/>
                                    <w:szCs w:val="18"/>
                                  </w:rPr>
                                  <w:t>Close FV090</w:t>
                                </w:r>
                              </w:p>
                              <w:p w:rsidR="00862F6C" w:rsidRPr="007F2C06" w:rsidRDefault="00862F6C" w:rsidP="003651CF">
                                <w:pPr>
                                  <w:rPr>
                                    <w:rFonts w:asciiTheme="majorHAnsi" w:hAnsiTheme="majorHAnsi" w:cstheme="majorHAnsi"/>
                                    <w:sz w:val="18"/>
                                    <w:szCs w:val="18"/>
                                  </w:rPr>
                                </w:pPr>
                              </w:p>
                            </w:txbxContent>
                          </wps:txbx>
                          <wps:bodyPr rot="0" vert="horz" wrap="square" lIns="0" tIns="0" rIns="0" bIns="0" anchor="t" anchorCtr="0" upright="1">
                            <a:noAutofit/>
                          </wps:bodyPr>
                        </wps:wsp>
                      </wpg:grpSp>
                      <wps:wsp>
                        <wps:cNvPr id="30209" name="AutoShape 14138"/>
                        <wps:cNvCnPr>
                          <a:cxnSpLocks noChangeShapeType="1"/>
                        </wps:cNvCnPr>
                        <wps:spPr bwMode="auto">
                          <a:xfrm>
                            <a:off x="2339" y="9076"/>
                            <a:ext cx="0" cy="243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0210" name="Group 4578"/>
                        <wpg:cNvGrpSpPr>
                          <a:grpSpLocks/>
                        </wpg:cNvGrpSpPr>
                        <wpg:grpSpPr bwMode="auto">
                          <a:xfrm>
                            <a:off x="2045" y="10530"/>
                            <a:ext cx="2313" cy="752"/>
                            <a:chOff x="2045" y="9735"/>
                            <a:chExt cx="2313" cy="752"/>
                          </a:xfrm>
                        </wpg:grpSpPr>
                        <wps:wsp>
                          <wps:cNvPr id="30211" name="Rectangle 14141"/>
                          <wps:cNvSpPr>
                            <a:spLocks noChangeArrowheads="1"/>
                          </wps:cNvSpPr>
                          <wps:spPr bwMode="auto">
                            <a:xfrm>
                              <a:off x="2045" y="9750"/>
                              <a:ext cx="1146" cy="737"/>
                            </a:xfrm>
                            <a:prstGeom prst="rect">
                              <a:avLst/>
                            </a:prstGeom>
                            <a:solidFill>
                              <a:srgbClr val="FFFFFF"/>
                            </a:solidFill>
                            <a:ln w="9525">
                              <a:solidFill>
                                <a:srgbClr val="000000"/>
                              </a:solidFill>
                              <a:miter lim="800000"/>
                              <a:headEnd/>
                              <a:tailEnd/>
                            </a:ln>
                          </wps:spPr>
                          <wps:txbx>
                            <w:txbxContent>
                              <w:p w:rsidR="00862F6C" w:rsidRDefault="00862F6C" w:rsidP="003651CF">
                                <w:pPr>
                                  <w:spacing w:before="40"/>
                                  <w:jc w:val="center"/>
                                  <w:rPr>
                                    <w:rFonts w:asciiTheme="majorHAnsi" w:hAnsiTheme="majorHAnsi" w:cstheme="majorHAnsi"/>
                                    <w:sz w:val="18"/>
                                    <w:szCs w:val="18"/>
                                  </w:rPr>
                                </w:pPr>
                                <w:r w:rsidRPr="00437D2E">
                                  <w:rPr>
                                    <w:rFonts w:asciiTheme="majorHAnsi" w:hAnsiTheme="majorHAnsi" w:cstheme="majorHAnsi"/>
                                    <w:sz w:val="18"/>
                                    <w:szCs w:val="18"/>
                                  </w:rPr>
                                  <w:t xml:space="preserve">Flushing </w:t>
                                </w:r>
                              </w:p>
                              <w:p w:rsidR="00862F6C" w:rsidRPr="00437D2E" w:rsidRDefault="00862F6C" w:rsidP="003651CF">
                                <w:pPr>
                                  <w:spacing w:before="40"/>
                                  <w:jc w:val="center"/>
                                  <w:rPr>
                                    <w:rFonts w:asciiTheme="majorHAnsi" w:hAnsiTheme="majorHAnsi" w:cstheme="majorHAnsi"/>
                                    <w:sz w:val="18"/>
                                    <w:szCs w:val="18"/>
                                  </w:rPr>
                                </w:pPr>
                                <w:r>
                                  <w:rPr>
                                    <w:rFonts w:asciiTheme="majorHAnsi" w:hAnsiTheme="majorHAnsi" w:cstheme="majorHAnsi"/>
                                    <w:sz w:val="18"/>
                                    <w:szCs w:val="18"/>
                                  </w:rPr>
                                  <w:t>w</w:t>
                                </w:r>
                                <w:r w:rsidRPr="00437D2E">
                                  <w:rPr>
                                    <w:rFonts w:asciiTheme="majorHAnsi" w:hAnsiTheme="majorHAnsi" w:cstheme="majorHAnsi"/>
                                    <w:sz w:val="18"/>
                                    <w:szCs w:val="18"/>
                                  </w:rPr>
                                  <w:t>ith</w:t>
                                </w:r>
                                <w:r>
                                  <w:rPr>
                                    <w:rFonts w:asciiTheme="majorHAnsi" w:hAnsiTheme="majorHAnsi" w:cstheme="majorHAnsi"/>
                                    <w:sz w:val="18"/>
                                    <w:szCs w:val="18"/>
                                  </w:rPr>
                                  <w:t xml:space="preserve"> </w:t>
                                </w:r>
                                <w:r w:rsidRPr="00437D2E">
                                  <w:rPr>
                                    <w:rFonts w:asciiTheme="majorHAnsi" w:hAnsiTheme="majorHAnsi" w:cstheme="majorHAnsi"/>
                                    <w:sz w:val="18"/>
                                    <w:szCs w:val="18"/>
                                  </w:rPr>
                                  <w:t>GHe</w:t>
                                </w:r>
                              </w:p>
                              <w:p w:rsidR="00862F6C" w:rsidRPr="00437D2E" w:rsidRDefault="00862F6C" w:rsidP="003651CF">
                                <w:pPr>
                                  <w:rPr>
                                    <w:rFonts w:asciiTheme="majorHAnsi" w:hAnsiTheme="majorHAnsi" w:cstheme="majorHAnsi"/>
                                    <w:sz w:val="18"/>
                                    <w:szCs w:val="18"/>
                                  </w:rPr>
                                </w:pPr>
                              </w:p>
                            </w:txbxContent>
                          </wps:txbx>
                          <wps:bodyPr rot="0" vert="horz" wrap="square" lIns="0" tIns="0" rIns="0" bIns="0" anchor="t" anchorCtr="0" upright="1">
                            <a:noAutofit/>
                          </wps:bodyPr>
                        </wps:wsp>
                        <wps:wsp>
                          <wps:cNvPr id="30212" name="Text Box 14142"/>
                          <wps:cNvSpPr txBox="1">
                            <a:spLocks noChangeArrowheads="1"/>
                          </wps:cNvSpPr>
                          <wps:spPr bwMode="auto">
                            <a:xfrm>
                              <a:off x="3126" y="9735"/>
                              <a:ext cx="1232" cy="737"/>
                            </a:xfrm>
                            <a:prstGeom prst="rect">
                              <a:avLst/>
                            </a:prstGeom>
                            <a:solidFill>
                              <a:srgbClr val="FFFFFF"/>
                            </a:solidFill>
                            <a:ln w="9525">
                              <a:solidFill>
                                <a:srgbClr val="000000"/>
                              </a:solidFill>
                              <a:miter lim="800000"/>
                              <a:headEnd/>
                              <a:tailEnd/>
                            </a:ln>
                          </wps:spPr>
                          <wps:txbx>
                            <w:txbxContent>
                              <w:p w:rsidR="00862F6C" w:rsidRPr="007F2C06" w:rsidRDefault="00862F6C" w:rsidP="003651CF">
                                <w:pPr>
                                  <w:ind w:left="57"/>
                                  <w:rPr>
                                    <w:rFonts w:asciiTheme="majorHAnsi" w:hAnsiTheme="majorHAnsi" w:cstheme="majorHAnsi"/>
                                    <w:sz w:val="18"/>
                                    <w:szCs w:val="18"/>
                                  </w:rPr>
                                </w:pPr>
                                <w:r w:rsidRPr="007F2C06">
                                  <w:rPr>
                                    <w:rFonts w:asciiTheme="majorHAnsi" w:hAnsiTheme="majorHAnsi" w:cstheme="majorHAnsi"/>
                                    <w:sz w:val="18"/>
                                    <w:szCs w:val="18"/>
                                  </w:rPr>
                                  <w:t xml:space="preserve">Open FV092 </w:t>
                                </w:r>
                                <w:r>
                                  <w:rPr>
                                    <w:rFonts w:asciiTheme="majorHAnsi" w:hAnsiTheme="majorHAnsi" w:cstheme="majorHAnsi"/>
                                    <w:sz w:val="18"/>
                                    <w:szCs w:val="18"/>
                                  </w:rPr>
                                  <w:t xml:space="preserve">Open </w:t>
                                </w:r>
                                <w:r w:rsidRPr="007F2C06">
                                  <w:rPr>
                                    <w:rFonts w:asciiTheme="majorHAnsi" w:hAnsiTheme="majorHAnsi" w:cstheme="majorHAnsi"/>
                                    <w:sz w:val="18"/>
                                    <w:szCs w:val="18"/>
                                  </w:rPr>
                                  <w:t>FV600</w:t>
                                </w:r>
                              </w:p>
                              <w:p w:rsidR="00862F6C" w:rsidRPr="007F2C06" w:rsidRDefault="00862F6C" w:rsidP="003651CF">
                                <w:pPr>
                                  <w:ind w:left="57"/>
                                  <w:rPr>
                                    <w:rFonts w:asciiTheme="majorHAnsi" w:hAnsiTheme="majorHAnsi" w:cstheme="majorHAnsi"/>
                                    <w:sz w:val="18"/>
                                    <w:szCs w:val="18"/>
                                  </w:rPr>
                                </w:pPr>
                                <w:r w:rsidRPr="007F2C06">
                                  <w:rPr>
                                    <w:rFonts w:asciiTheme="majorHAnsi" w:hAnsiTheme="majorHAnsi" w:cstheme="majorHAnsi"/>
                                    <w:sz w:val="18"/>
                                    <w:szCs w:val="18"/>
                                  </w:rPr>
                                  <w:t>Delay tp2</w:t>
                                </w:r>
                              </w:p>
                              <w:p w:rsidR="00862F6C" w:rsidRPr="007F2C06" w:rsidRDefault="00862F6C" w:rsidP="003651CF">
                                <w:pPr>
                                  <w:rPr>
                                    <w:rFonts w:asciiTheme="majorHAnsi" w:hAnsiTheme="majorHAnsi" w:cstheme="majorHAnsi"/>
                                    <w:sz w:val="18"/>
                                    <w:szCs w:val="18"/>
                                  </w:rPr>
                                </w:pPr>
                              </w:p>
                            </w:txbxContent>
                          </wps:txbx>
                          <wps:bodyPr rot="0" vert="horz" wrap="square" lIns="0" tIns="0" rIns="0" bIns="0" anchor="t" anchorCtr="0" upright="1">
                            <a:noAutofit/>
                          </wps:bodyPr>
                        </wps:wsp>
                      </wpg:grpSp>
                      <wps:wsp>
                        <wps:cNvPr id="30213" name="Text Box 14143"/>
                        <wps:cNvSpPr txBox="1">
                          <a:spLocks noChangeArrowheads="1"/>
                        </wps:cNvSpPr>
                        <wps:spPr bwMode="auto">
                          <a:xfrm>
                            <a:off x="4657" y="11875"/>
                            <a:ext cx="1072"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3651CF">
                              <w:pPr>
                                <w:rPr>
                                  <w:rFonts w:asciiTheme="majorHAnsi" w:hAnsiTheme="majorHAnsi" w:cstheme="majorHAnsi"/>
                                  <w:sz w:val="18"/>
                                  <w:szCs w:val="18"/>
                                </w:rPr>
                              </w:pPr>
                              <w:r>
                                <w:rPr>
                                  <w:rFonts w:asciiTheme="majorHAnsi" w:hAnsiTheme="majorHAnsi" w:cstheme="majorHAnsi"/>
                                  <w:sz w:val="18"/>
                                  <w:szCs w:val="18"/>
                                </w:rPr>
                                <w:t xml:space="preserve">PT580 &gt; P He </w:t>
                              </w:r>
                            </w:p>
                            <w:p w:rsidR="00862F6C" w:rsidRPr="00437D2E" w:rsidRDefault="00862F6C" w:rsidP="003651CF">
                              <w:pPr>
                                <w:rPr>
                                  <w:rFonts w:asciiTheme="majorHAnsi" w:hAnsiTheme="majorHAnsi" w:cstheme="majorHAnsi"/>
                                  <w:sz w:val="18"/>
                                  <w:szCs w:val="18"/>
                                </w:rPr>
                              </w:pPr>
                            </w:p>
                          </w:txbxContent>
                        </wps:txbx>
                        <wps:bodyPr rot="0" vert="horz" wrap="square" lIns="0" tIns="0" rIns="0" bIns="0" anchor="t" anchorCtr="0" upright="1">
                          <a:noAutofit/>
                        </wps:bodyPr>
                      </wps:wsp>
                      <wps:wsp>
                        <wps:cNvPr id="30214" name="AutoShape 14144"/>
                        <wps:cNvCnPr>
                          <a:cxnSpLocks noChangeShapeType="1"/>
                        </wps:cNvCnPr>
                        <wps:spPr bwMode="auto">
                          <a:xfrm>
                            <a:off x="2066" y="11519"/>
                            <a:ext cx="255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15" name="Text Box 14145"/>
                        <wps:cNvSpPr txBox="1">
                          <a:spLocks noChangeArrowheads="1"/>
                        </wps:cNvSpPr>
                        <wps:spPr bwMode="auto">
                          <a:xfrm>
                            <a:off x="2223" y="11653"/>
                            <a:ext cx="1941"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3651CF">
                              <w:pPr>
                                <w:rPr>
                                  <w:rFonts w:asciiTheme="majorHAnsi" w:hAnsiTheme="majorHAnsi" w:cstheme="majorHAnsi"/>
                                  <w:sz w:val="18"/>
                                  <w:szCs w:val="18"/>
                                </w:rPr>
                              </w:pPr>
                              <w:r w:rsidRPr="00437D2E">
                                <w:rPr>
                                  <w:rFonts w:asciiTheme="majorHAnsi" w:hAnsiTheme="majorHAnsi" w:cstheme="majorHAnsi"/>
                                  <w:sz w:val="18"/>
                                  <w:szCs w:val="18"/>
                                </w:rPr>
                                <w:t>t &gt; tp2</w:t>
                              </w:r>
                              <w:r w:rsidRPr="00933992">
                                <w:rPr>
                                  <w:rFonts w:asciiTheme="majorHAnsi" w:hAnsiTheme="majorHAnsi" w:cstheme="majorHAnsi"/>
                                  <w:sz w:val="18"/>
                                  <w:szCs w:val="18"/>
                                </w:rPr>
                                <w:t xml:space="preserve"> </w:t>
                              </w:r>
                              <w:r>
                                <w:rPr>
                                  <w:rFonts w:asciiTheme="majorHAnsi" w:hAnsiTheme="majorHAnsi" w:cstheme="majorHAnsi"/>
                                  <w:sz w:val="18"/>
                                  <w:szCs w:val="18"/>
                                </w:rPr>
                                <w:t xml:space="preserve">&amp; PT580&lt;P He </w:t>
                              </w:r>
                            </w:p>
                            <w:p w:rsidR="00862F6C" w:rsidRPr="00437D2E" w:rsidRDefault="00862F6C" w:rsidP="003651CF">
                              <w:pPr>
                                <w:rPr>
                                  <w:rFonts w:asciiTheme="majorHAnsi" w:hAnsiTheme="majorHAnsi" w:cstheme="majorHAnsi"/>
                                  <w:sz w:val="18"/>
                                  <w:szCs w:val="18"/>
                                </w:rPr>
                              </w:pPr>
                            </w:p>
                          </w:txbxContent>
                        </wps:txbx>
                        <wps:bodyPr rot="0" vert="horz" wrap="square" lIns="0" tIns="0" rIns="0" bIns="0" anchor="t" anchorCtr="0" upright="1">
                          <a:noAutofit/>
                        </wps:bodyPr>
                      </wps:wsp>
                      <wps:wsp>
                        <wps:cNvPr id="30216" name="Text Box 14146"/>
                        <wps:cNvSpPr txBox="1">
                          <a:spLocks noChangeArrowheads="1"/>
                        </wps:cNvSpPr>
                        <wps:spPr bwMode="auto">
                          <a:xfrm>
                            <a:off x="2217" y="12626"/>
                            <a:ext cx="1498"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3651CF">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wps:txbx>
                        <wps:bodyPr rot="0" vert="horz" wrap="square" lIns="0" tIns="0" rIns="0" bIns="0" anchor="t" anchorCtr="0" upright="1">
                          <a:noAutofit/>
                        </wps:bodyPr>
                      </wps:wsp>
                      <wps:wsp>
                        <wps:cNvPr id="30217" name="AutoShape 14147"/>
                        <wps:cNvCnPr>
                          <a:cxnSpLocks noChangeShapeType="1"/>
                        </wps:cNvCnPr>
                        <wps:spPr bwMode="auto">
                          <a:xfrm>
                            <a:off x="4608" y="11487"/>
                            <a:ext cx="0" cy="141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18" name="AutoShape 14148"/>
                        <wps:cNvCnPr>
                          <a:cxnSpLocks noChangeShapeType="1"/>
                        </wps:cNvCnPr>
                        <wps:spPr bwMode="auto">
                          <a:xfrm>
                            <a:off x="4506" y="1178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19" name="Text Box 14149"/>
                        <wps:cNvSpPr txBox="1">
                          <a:spLocks noChangeArrowheads="1"/>
                        </wps:cNvSpPr>
                        <wps:spPr bwMode="auto">
                          <a:xfrm>
                            <a:off x="3338" y="11984"/>
                            <a:ext cx="1134" cy="567"/>
                          </a:xfrm>
                          <a:prstGeom prst="rect">
                            <a:avLst/>
                          </a:prstGeom>
                          <a:solidFill>
                            <a:srgbClr val="FFFFFF"/>
                          </a:solidFill>
                          <a:ln w="9525">
                            <a:solidFill>
                              <a:srgbClr val="000000"/>
                            </a:solidFill>
                            <a:miter lim="800000"/>
                            <a:headEnd/>
                            <a:tailEnd/>
                          </a:ln>
                        </wps:spPr>
                        <wps:txbx>
                          <w:txbxContent>
                            <w:p w:rsidR="00862F6C" w:rsidRPr="00437D2E" w:rsidRDefault="00862F6C" w:rsidP="003651CF">
                              <w:pPr>
                                <w:spacing w:before="120"/>
                                <w:ind w:left="57"/>
                                <w:jc w:val="center"/>
                                <w:rPr>
                                  <w:rFonts w:asciiTheme="majorHAnsi" w:hAnsiTheme="majorHAnsi" w:cstheme="majorHAnsi"/>
                                  <w:sz w:val="18"/>
                                  <w:szCs w:val="18"/>
                                </w:rPr>
                              </w:pPr>
                              <w:r>
                                <w:rPr>
                                  <w:rFonts w:asciiTheme="majorHAnsi" w:hAnsiTheme="majorHAnsi" w:cstheme="majorHAnsi"/>
                                  <w:sz w:val="18"/>
                                  <w:szCs w:val="18"/>
                                </w:rPr>
                                <w:t>Close FV092</w:t>
                              </w:r>
                            </w:p>
                          </w:txbxContent>
                        </wps:txbx>
                        <wps:bodyPr rot="0" vert="horz" wrap="square" lIns="0" tIns="0" rIns="0" bIns="0" anchor="t" anchorCtr="0" upright="1">
                          <a:noAutofit/>
                        </wps:bodyPr>
                      </wps:wsp>
                      <wps:wsp>
                        <wps:cNvPr id="30220" name="AutoShape 14150"/>
                        <wps:cNvCnPr>
                          <a:cxnSpLocks noChangeShapeType="1"/>
                        </wps:cNvCnPr>
                        <wps:spPr bwMode="auto">
                          <a:xfrm>
                            <a:off x="2074" y="11485"/>
                            <a:ext cx="0" cy="141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21" name="Text Box 14151"/>
                        <wps:cNvSpPr txBox="1">
                          <a:spLocks noChangeArrowheads="1"/>
                        </wps:cNvSpPr>
                        <wps:spPr bwMode="auto">
                          <a:xfrm>
                            <a:off x="1840" y="11984"/>
                            <a:ext cx="1540" cy="567"/>
                          </a:xfrm>
                          <a:prstGeom prst="rect">
                            <a:avLst/>
                          </a:prstGeom>
                          <a:solidFill>
                            <a:srgbClr val="FFFFFF"/>
                          </a:solidFill>
                          <a:ln w="9525">
                            <a:solidFill>
                              <a:srgbClr val="000000"/>
                            </a:solidFill>
                            <a:miter lim="800000"/>
                            <a:headEnd/>
                            <a:tailEnd/>
                          </a:ln>
                        </wps:spPr>
                        <wps:txbx>
                          <w:txbxContent>
                            <w:p w:rsidR="00862F6C" w:rsidRPr="007F2C06" w:rsidRDefault="00862F6C" w:rsidP="003651CF">
                              <w:pPr>
                                <w:spacing w:before="40"/>
                                <w:jc w:val="center"/>
                                <w:rPr>
                                  <w:szCs w:val="18"/>
                                </w:rPr>
                              </w:pPr>
                              <w:r w:rsidRPr="007F2C06">
                                <w:rPr>
                                  <w:rFonts w:asciiTheme="majorHAnsi" w:hAnsiTheme="majorHAnsi" w:cstheme="majorHAnsi"/>
                                  <w:sz w:val="18"/>
                                  <w:szCs w:val="18"/>
                                </w:rPr>
                                <w:t>“Not possible to pressure the line”</w:t>
                              </w:r>
                            </w:p>
                          </w:txbxContent>
                        </wps:txbx>
                        <wps:bodyPr rot="0" vert="horz" wrap="square" lIns="0" tIns="0" rIns="0" bIns="0" anchor="t" anchorCtr="0" upright="1">
                          <a:noAutofit/>
                        </wps:bodyPr>
                      </wps:wsp>
                      <wps:wsp>
                        <wps:cNvPr id="30222" name="AutoShape 14152"/>
                        <wps:cNvCnPr>
                          <a:cxnSpLocks noChangeShapeType="1"/>
                        </wps:cNvCnPr>
                        <wps:spPr bwMode="auto">
                          <a:xfrm>
                            <a:off x="1957" y="1174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0223" name="Group 14153"/>
                        <wpg:cNvGrpSpPr>
                          <a:grpSpLocks/>
                        </wpg:cNvGrpSpPr>
                        <wpg:grpSpPr bwMode="auto">
                          <a:xfrm>
                            <a:off x="5233" y="8601"/>
                            <a:ext cx="2172" cy="516"/>
                            <a:chOff x="4678" y="11207"/>
                            <a:chExt cx="2172" cy="516"/>
                          </a:xfrm>
                        </wpg:grpSpPr>
                        <wps:wsp>
                          <wps:cNvPr id="30224" name="Text Box 14154"/>
                          <wps:cNvSpPr txBox="1">
                            <a:spLocks noChangeArrowheads="1"/>
                          </wps:cNvSpPr>
                          <wps:spPr bwMode="auto">
                            <a:xfrm>
                              <a:off x="4678" y="11213"/>
                              <a:ext cx="1077" cy="510"/>
                            </a:xfrm>
                            <a:prstGeom prst="rect">
                              <a:avLst/>
                            </a:prstGeom>
                            <a:solidFill>
                              <a:srgbClr val="FFFFFF"/>
                            </a:solidFill>
                            <a:ln w="9525">
                              <a:solidFill>
                                <a:srgbClr val="000000"/>
                              </a:solidFill>
                              <a:miter lim="800000"/>
                              <a:headEnd/>
                              <a:tailEnd/>
                            </a:ln>
                          </wps:spPr>
                          <wps:txbx>
                            <w:txbxContent>
                              <w:p w:rsidR="00862F6C" w:rsidRDefault="00862F6C" w:rsidP="00F854E3">
                                <w:pPr>
                                  <w:ind w:left="113"/>
                                  <w:jc w:val="center"/>
                                  <w:rPr>
                                    <w:rFonts w:asciiTheme="majorHAnsi" w:hAnsiTheme="majorHAnsi" w:cstheme="majorHAnsi"/>
                                    <w:sz w:val="18"/>
                                    <w:szCs w:val="18"/>
                                  </w:rPr>
                                </w:pPr>
                                <w:r>
                                  <w:rPr>
                                    <w:rFonts w:asciiTheme="majorHAnsi" w:hAnsiTheme="majorHAnsi" w:cstheme="majorHAnsi"/>
                                    <w:sz w:val="18"/>
                                    <w:szCs w:val="18"/>
                                  </w:rPr>
                                  <w:t>Pressure</w:t>
                                </w:r>
                              </w:p>
                              <w:p w:rsidR="00862F6C" w:rsidRPr="00437D2E" w:rsidRDefault="00862F6C" w:rsidP="00F854E3">
                                <w:pPr>
                                  <w:ind w:left="113"/>
                                  <w:jc w:val="center"/>
                                  <w:rPr>
                                    <w:rFonts w:asciiTheme="majorHAnsi" w:hAnsiTheme="majorHAnsi" w:cstheme="majorHAnsi"/>
                                    <w:sz w:val="18"/>
                                    <w:szCs w:val="18"/>
                                  </w:rPr>
                                </w:pPr>
                                <w:r>
                                  <w:rPr>
                                    <w:rFonts w:asciiTheme="majorHAnsi" w:hAnsiTheme="majorHAnsi" w:cstheme="majorHAnsi"/>
                                    <w:sz w:val="18"/>
                                    <w:szCs w:val="18"/>
                                  </w:rPr>
                                  <w:t>A</w:t>
                                </w:r>
                                <w:r w:rsidRPr="00437D2E">
                                  <w:rPr>
                                    <w:rFonts w:asciiTheme="majorHAnsi" w:hAnsiTheme="majorHAnsi" w:cstheme="majorHAnsi"/>
                                    <w:sz w:val="18"/>
                                    <w:szCs w:val="18"/>
                                  </w:rPr>
                                  <w:t>larm</w:t>
                                </w:r>
                              </w:p>
                            </w:txbxContent>
                          </wps:txbx>
                          <wps:bodyPr rot="0" vert="horz" wrap="square" lIns="0" tIns="0" rIns="0" bIns="0" anchor="t" anchorCtr="0" upright="1">
                            <a:noAutofit/>
                          </wps:bodyPr>
                        </wps:wsp>
                        <wps:wsp>
                          <wps:cNvPr id="30225" name="Text Box 14155"/>
                          <wps:cNvSpPr txBox="1">
                            <a:spLocks noChangeArrowheads="1"/>
                          </wps:cNvSpPr>
                          <wps:spPr bwMode="auto">
                            <a:xfrm>
                              <a:off x="5716" y="11207"/>
                              <a:ext cx="1134" cy="510"/>
                            </a:xfrm>
                            <a:prstGeom prst="rect">
                              <a:avLst/>
                            </a:prstGeom>
                            <a:solidFill>
                              <a:srgbClr val="FFFFFF"/>
                            </a:solidFill>
                            <a:ln w="9525">
                              <a:solidFill>
                                <a:srgbClr val="000000"/>
                              </a:solidFill>
                              <a:miter lim="800000"/>
                              <a:headEnd/>
                              <a:tailEnd/>
                            </a:ln>
                          </wps:spPr>
                          <wps:txbx>
                            <w:txbxContent>
                              <w:p w:rsidR="00862F6C" w:rsidRDefault="00862F6C" w:rsidP="00F854E3">
                                <w:pPr>
                                  <w:spacing w:before="120"/>
                                  <w:ind w:left="57"/>
                                  <w:rPr>
                                    <w:rFonts w:asciiTheme="majorHAnsi" w:hAnsiTheme="majorHAnsi" w:cstheme="majorHAnsi"/>
                                    <w:sz w:val="18"/>
                                    <w:szCs w:val="18"/>
                                  </w:rPr>
                                </w:pPr>
                                <w:r w:rsidRPr="007F2C06">
                                  <w:rPr>
                                    <w:rFonts w:asciiTheme="majorHAnsi" w:hAnsiTheme="majorHAnsi" w:cstheme="majorHAnsi"/>
                                    <w:sz w:val="18"/>
                                    <w:szCs w:val="18"/>
                                  </w:rPr>
                                  <w:t>Close FV09</w:t>
                                </w:r>
                                <w:r>
                                  <w:rPr>
                                    <w:rFonts w:asciiTheme="majorHAnsi" w:hAnsiTheme="majorHAnsi" w:cstheme="majorHAnsi"/>
                                    <w:sz w:val="18"/>
                                    <w:szCs w:val="18"/>
                                  </w:rPr>
                                  <w:t>2</w:t>
                                </w:r>
                              </w:p>
                              <w:p w:rsidR="00862F6C" w:rsidRPr="007F2C06" w:rsidRDefault="00862F6C" w:rsidP="00F854E3">
                                <w:pPr>
                                  <w:rPr>
                                    <w:rFonts w:asciiTheme="majorHAnsi" w:hAnsiTheme="majorHAnsi" w:cstheme="majorHAnsi"/>
                                    <w:sz w:val="18"/>
                                    <w:szCs w:val="18"/>
                                  </w:rPr>
                                </w:pPr>
                              </w:p>
                            </w:txbxContent>
                          </wps:txbx>
                          <wps:bodyPr rot="0" vert="horz" wrap="square" lIns="0" tIns="0" rIns="0" bIns="0" anchor="t" anchorCtr="0" upright="1">
                            <a:noAutofit/>
                          </wps:bodyPr>
                        </wps:wsp>
                      </wpg:grpSp>
                      <wps:wsp>
                        <wps:cNvPr id="30226" name="AutoShape 14152"/>
                        <wps:cNvCnPr/>
                        <wps:spPr bwMode="auto">
                          <a:xfrm>
                            <a:off x="1957" y="1270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27" name="Oval 4177"/>
                        <wps:cNvSpPr>
                          <a:spLocks noChangeArrowheads="1"/>
                        </wps:cNvSpPr>
                        <wps:spPr bwMode="auto">
                          <a:xfrm>
                            <a:off x="1674" y="11803"/>
                            <a:ext cx="408" cy="406"/>
                          </a:xfrm>
                          <a:prstGeom prst="ellipse">
                            <a:avLst/>
                          </a:prstGeom>
                          <a:solidFill>
                            <a:srgbClr val="FFFFFF"/>
                          </a:solidFill>
                          <a:ln w="44450">
                            <a:solidFill>
                              <a:srgbClr val="4A7EBB"/>
                            </a:solidFill>
                            <a:round/>
                            <a:headEnd/>
                            <a:tailEnd/>
                          </a:ln>
                        </wps:spPr>
                        <wps:txbx>
                          <w:txbxContent>
                            <w:p w:rsidR="00862F6C" w:rsidRPr="00A87CE9" w:rsidRDefault="00862F6C" w:rsidP="00AB5434">
                              <w:pPr>
                                <w:jc w:val="center"/>
                                <w:rPr>
                                  <w:rFonts w:ascii="Times New Roman" w:hAnsi="Times New Roman" w:cs="Times New Roman"/>
                                  <w:b/>
                                  <w:szCs w:val="20"/>
                                </w:rPr>
                              </w:pPr>
                              <w:r>
                                <w:rPr>
                                  <w:rFonts w:ascii="Times New Roman" w:hAnsi="Times New Roman" w:cs="Times New Roman"/>
                                  <w:b/>
                                  <w:szCs w:val="20"/>
                                </w:rPr>
                                <w:t>34</w:t>
                              </w:r>
                            </w:p>
                          </w:txbxContent>
                        </wps:txbx>
                        <wps:bodyPr rot="0" vert="horz" wrap="square" lIns="0" tIns="0" rIns="0" bIns="0" anchor="t" anchorCtr="0" upright="1">
                          <a:noAutofit/>
                        </wps:bodyPr>
                      </wps:wsp>
                      <wps:wsp>
                        <wps:cNvPr id="30228" name="Oval 4176"/>
                        <wps:cNvSpPr>
                          <a:spLocks noChangeArrowheads="1"/>
                        </wps:cNvSpPr>
                        <wps:spPr bwMode="auto">
                          <a:xfrm>
                            <a:off x="1801" y="1046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AB5434">
                              <w:pPr>
                                <w:jc w:val="center"/>
                                <w:rPr>
                                  <w:rFonts w:ascii="Times New Roman" w:hAnsi="Times New Roman" w:cs="Times New Roman"/>
                                  <w:b/>
                                  <w:szCs w:val="20"/>
                                </w:rPr>
                              </w:pPr>
                              <w:r>
                                <w:rPr>
                                  <w:rFonts w:ascii="Times New Roman" w:hAnsi="Times New Roman" w:cs="Times New Roman"/>
                                  <w:b/>
                                  <w:szCs w:val="20"/>
                                </w:rPr>
                                <w:t>32</w:t>
                              </w:r>
                            </w:p>
                          </w:txbxContent>
                        </wps:txbx>
                        <wps:bodyPr rot="0" vert="horz" wrap="square" lIns="0" tIns="0" rIns="0" bIns="0" anchor="t" anchorCtr="0" upright="1">
                          <a:noAutofit/>
                        </wps:bodyPr>
                      </wps:wsp>
                      <wps:wsp>
                        <wps:cNvPr id="30229" name="Rectangle 4116"/>
                        <wps:cNvSpPr>
                          <a:spLocks noChangeArrowheads="1"/>
                        </wps:cNvSpPr>
                        <wps:spPr bwMode="auto">
                          <a:xfrm>
                            <a:off x="2104" y="9523"/>
                            <a:ext cx="1542" cy="586"/>
                          </a:xfrm>
                          <a:prstGeom prst="rect">
                            <a:avLst/>
                          </a:prstGeom>
                          <a:solidFill>
                            <a:srgbClr val="FFFFFF"/>
                          </a:solidFill>
                          <a:ln w="9525">
                            <a:solidFill>
                              <a:schemeClr val="tx1">
                                <a:lumMod val="100000"/>
                                <a:lumOff val="0"/>
                              </a:schemeClr>
                            </a:solidFill>
                            <a:miter lim="800000"/>
                            <a:headEnd/>
                            <a:tailEnd/>
                          </a:ln>
                        </wps:spPr>
                        <wps:txbx>
                          <w:txbxContent>
                            <w:p w:rsidR="00862F6C" w:rsidRDefault="00862F6C" w:rsidP="00AB5434">
                              <w:r>
                                <w:t>Close FV090</w:t>
                              </w:r>
                            </w:p>
                          </w:txbxContent>
                        </wps:txbx>
                        <wps:bodyPr rot="0" vert="horz" wrap="square" lIns="91440" tIns="91440" rIns="91440" bIns="91440" anchor="t" anchorCtr="0" upright="1">
                          <a:noAutofit/>
                        </wps:bodyPr>
                      </wps:wsp>
                      <wps:wsp>
                        <wps:cNvPr id="30230" name="Oval 4115"/>
                        <wps:cNvSpPr>
                          <a:spLocks noChangeArrowheads="1"/>
                        </wps:cNvSpPr>
                        <wps:spPr bwMode="auto">
                          <a:xfrm>
                            <a:off x="1861" y="932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AB5434">
                              <w:pPr>
                                <w:jc w:val="center"/>
                                <w:rPr>
                                  <w:rFonts w:ascii="Times New Roman" w:hAnsi="Times New Roman" w:cs="Times New Roman"/>
                                  <w:b/>
                                  <w:szCs w:val="20"/>
                                </w:rPr>
                              </w:pPr>
                              <w:r>
                                <w:rPr>
                                  <w:rFonts w:ascii="Times New Roman" w:hAnsi="Times New Roman" w:cs="Times New Roman"/>
                                  <w:b/>
                                  <w:szCs w:val="20"/>
                                </w:rPr>
                                <w:t>30</w:t>
                              </w:r>
                            </w:p>
                          </w:txbxContent>
                        </wps:txbx>
                        <wps:bodyPr rot="0" vert="horz" wrap="square" lIns="0" tIns="0" rIns="0" bIns="0" anchor="t" anchorCtr="0" upright="1">
                          <a:noAutofit/>
                        </wps:bodyPr>
                      </wps:wsp>
                      <wps:wsp>
                        <wps:cNvPr id="30231" name="Text Box 12092"/>
                        <wps:cNvSpPr txBox="1">
                          <a:spLocks noChangeArrowheads="1"/>
                        </wps:cNvSpPr>
                        <wps:spPr bwMode="auto">
                          <a:xfrm>
                            <a:off x="2483" y="10208"/>
                            <a:ext cx="1021" cy="2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AB5434">
                              <w:pPr>
                                <w:rPr>
                                  <w:rFonts w:asciiTheme="majorHAnsi" w:hAnsiTheme="majorHAnsi" w:cstheme="majorHAnsi"/>
                                  <w:sz w:val="18"/>
                                  <w:szCs w:val="18"/>
                                  <w:lang w:val="fr-FR"/>
                                </w:rPr>
                              </w:pPr>
                              <w:r>
                                <w:rPr>
                                  <w:rFonts w:asciiTheme="majorHAnsi" w:hAnsiTheme="majorHAnsi" w:cstheme="majorHAnsi"/>
                                  <w:sz w:val="18"/>
                                  <w:szCs w:val="18"/>
                                  <w:lang w:val="fr-FR"/>
                                </w:rPr>
                                <w:t>FV090 closed</w:t>
                              </w:r>
                            </w:p>
                          </w:txbxContent>
                        </wps:txbx>
                        <wps:bodyPr rot="0" vert="horz" wrap="square" lIns="0" tIns="0" rIns="0" bIns="0" anchor="t" anchorCtr="0" upright="1">
                          <a:noAutofit/>
                        </wps:bodyPr>
                      </wps:wsp>
                      <wps:wsp>
                        <wps:cNvPr id="30232" name="Oval 4170"/>
                        <wps:cNvSpPr>
                          <a:spLocks noChangeArrowheads="1"/>
                        </wps:cNvSpPr>
                        <wps:spPr bwMode="auto">
                          <a:xfrm>
                            <a:off x="7652" y="12847"/>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20</w:t>
                              </w:r>
                            </w:p>
                          </w:txbxContent>
                        </wps:txbx>
                        <wps:bodyPr rot="0" vert="horz" wrap="square" lIns="0" tIns="0" rIns="0" bIns="0" anchor="t" anchorCtr="0" upright="1">
                          <a:noAutofit/>
                        </wps:bodyPr>
                      </wps:wsp>
                      <wps:wsp>
                        <wps:cNvPr id="30233" name="Oval 4168"/>
                        <wps:cNvSpPr>
                          <a:spLocks noChangeArrowheads="1"/>
                        </wps:cNvSpPr>
                        <wps:spPr bwMode="auto">
                          <a:xfrm>
                            <a:off x="7562" y="11696"/>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18</w:t>
                              </w:r>
                            </w:p>
                          </w:txbxContent>
                        </wps:txbx>
                        <wps:bodyPr rot="0" vert="horz" wrap="square" lIns="0" tIns="0" rIns="0" bIns="0" anchor="t" anchorCtr="0" upright="1">
                          <a:noAutofit/>
                        </wps:bodyPr>
                      </wps:wsp>
                      <wps:wsp>
                        <wps:cNvPr id="30234" name="Oval 4167"/>
                        <wps:cNvSpPr>
                          <a:spLocks noChangeArrowheads="1"/>
                        </wps:cNvSpPr>
                        <wps:spPr bwMode="auto">
                          <a:xfrm>
                            <a:off x="7536" y="10806"/>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16</w:t>
                              </w:r>
                            </w:p>
                          </w:txbxContent>
                        </wps:txbx>
                        <wps:bodyPr rot="0" vert="horz" wrap="square" lIns="0" tIns="0" rIns="0" bIns="0" anchor="t" anchorCtr="0" upright="1">
                          <a:noAutofit/>
                        </wps:bodyPr>
                      </wps:wsp>
                      <wps:wsp>
                        <wps:cNvPr id="30235" name="Oval 4179"/>
                        <wps:cNvSpPr>
                          <a:spLocks noChangeArrowheads="1"/>
                        </wps:cNvSpPr>
                        <wps:spPr bwMode="auto">
                          <a:xfrm>
                            <a:off x="6585" y="935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38</w:t>
                              </w:r>
                            </w:p>
                          </w:txbxContent>
                        </wps:txbx>
                        <wps:bodyPr rot="0" vert="horz" wrap="square" lIns="0" tIns="0" rIns="0" bIns="0" anchor="t" anchorCtr="0" upright="1">
                          <a:noAutofit/>
                        </wps:bodyPr>
                      </wps:wsp>
                      <wps:wsp>
                        <wps:cNvPr id="30236" name="Oval 4180"/>
                        <wps:cNvSpPr>
                          <a:spLocks noChangeArrowheads="1"/>
                        </wps:cNvSpPr>
                        <wps:spPr bwMode="auto">
                          <a:xfrm>
                            <a:off x="4502" y="9770"/>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40</w:t>
                              </w:r>
                            </w:p>
                          </w:txbxContent>
                        </wps:txbx>
                        <wps:bodyPr rot="0" vert="horz" wrap="square" lIns="0" tIns="0" rIns="0" bIns="0" anchor="t" anchorCtr="0" upright="1">
                          <a:noAutofit/>
                        </wps:bodyPr>
                      </wps:wsp>
                      <wps:wsp>
                        <wps:cNvPr id="30237" name="Oval 4178"/>
                        <wps:cNvSpPr>
                          <a:spLocks noChangeArrowheads="1"/>
                        </wps:cNvSpPr>
                        <wps:spPr bwMode="auto">
                          <a:xfrm>
                            <a:off x="5034" y="857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36</w:t>
                              </w:r>
                            </w:p>
                          </w:txbxContent>
                        </wps:txbx>
                        <wps:bodyPr rot="0" vert="horz" wrap="square" lIns="0" tIns="0" rIns="0" bIns="0" anchor="t" anchorCtr="0" upright="1">
                          <a:noAutofit/>
                        </wps:bodyPr>
                      </wps:wsp>
                      <wps:wsp>
                        <wps:cNvPr id="30238" name="Oval 4165"/>
                        <wps:cNvSpPr>
                          <a:spLocks noChangeArrowheads="1"/>
                        </wps:cNvSpPr>
                        <wps:spPr bwMode="auto">
                          <a:xfrm>
                            <a:off x="6703" y="7512"/>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12</w:t>
                              </w:r>
                            </w:p>
                          </w:txbxContent>
                        </wps:txbx>
                        <wps:bodyPr rot="0" vert="horz" wrap="square" lIns="0" tIns="0" rIns="0" bIns="0" anchor="t" anchorCtr="0" upright="1">
                          <a:noAutofit/>
                        </wps:bodyPr>
                      </wps:wsp>
                      <wps:wsp>
                        <wps:cNvPr id="30239" name="Oval 4166"/>
                        <wps:cNvSpPr>
                          <a:spLocks noChangeArrowheads="1"/>
                        </wps:cNvSpPr>
                        <wps:spPr bwMode="auto">
                          <a:xfrm>
                            <a:off x="7477" y="8483"/>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14</w:t>
                              </w:r>
                            </w:p>
                          </w:txbxContent>
                        </wps:txbx>
                        <wps:bodyPr rot="0" vert="horz" wrap="square" lIns="0" tIns="0" rIns="0" bIns="0" anchor="t" anchorCtr="0" upright="1">
                          <a:noAutofit/>
                        </wps:bodyPr>
                      </wps:wsp>
                      <wps:wsp>
                        <wps:cNvPr id="30240" name="Oval 4174"/>
                        <wps:cNvSpPr>
                          <a:spLocks noChangeArrowheads="1"/>
                        </wps:cNvSpPr>
                        <wps:spPr bwMode="auto">
                          <a:xfrm>
                            <a:off x="1297" y="783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28</w:t>
                              </w:r>
                            </w:p>
                          </w:txbxContent>
                        </wps:txbx>
                        <wps:bodyPr rot="0" vert="horz" wrap="square" lIns="0" tIns="0" rIns="0" bIns="0" anchor="t" anchorCtr="0" upright="1">
                          <a:noAutofit/>
                        </wps:bodyPr>
                      </wps:wsp>
                      <wps:wsp>
                        <wps:cNvPr id="30241" name="Oval 4173"/>
                        <wps:cNvSpPr>
                          <a:spLocks noChangeArrowheads="1"/>
                        </wps:cNvSpPr>
                        <wps:spPr bwMode="auto">
                          <a:xfrm>
                            <a:off x="1929" y="6852"/>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26</w:t>
                              </w:r>
                            </w:p>
                          </w:txbxContent>
                        </wps:txbx>
                        <wps:bodyPr rot="0" vert="horz" wrap="square" lIns="0" tIns="0" rIns="0" bIns="0" anchor="t" anchorCtr="0" upright="1">
                          <a:noAutofit/>
                        </wps:bodyPr>
                      </wps:wsp>
                      <wps:wsp>
                        <wps:cNvPr id="30242" name="Oval 4171"/>
                        <wps:cNvSpPr>
                          <a:spLocks noChangeArrowheads="1"/>
                        </wps:cNvSpPr>
                        <wps:spPr bwMode="auto">
                          <a:xfrm>
                            <a:off x="1929" y="5447"/>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22</w:t>
                              </w:r>
                            </w:p>
                          </w:txbxContent>
                        </wps:txbx>
                        <wps:bodyPr rot="0" vert="horz" wrap="square" lIns="0" tIns="0" rIns="0" bIns="0" anchor="t" anchorCtr="0" upright="1">
                          <a:noAutofit/>
                        </wps:bodyPr>
                      </wps:wsp>
                      <wps:wsp>
                        <wps:cNvPr id="30243" name="Oval 4164"/>
                        <wps:cNvSpPr>
                          <a:spLocks noChangeArrowheads="1"/>
                        </wps:cNvSpPr>
                        <wps:spPr bwMode="auto">
                          <a:xfrm>
                            <a:off x="2988" y="4196"/>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wps:wsp>
                        <wps:cNvPr id="30244" name="Oval 4163"/>
                        <wps:cNvSpPr>
                          <a:spLocks noChangeArrowheads="1"/>
                        </wps:cNvSpPr>
                        <wps:spPr bwMode="auto">
                          <a:xfrm>
                            <a:off x="2945" y="314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30245" name="Oval 4162"/>
                        <wps:cNvSpPr>
                          <a:spLocks noChangeArrowheads="1"/>
                        </wps:cNvSpPr>
                        <wps:spPr bwMode="auto">
                          <a:xfrm>
                            <a:off x="2865" y="201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wps:wsp>
                        <wps:cNvPr id="30246" name="Oval 4161"/>
                        <wps:cNvSpPr>
                          <a:spLocks noChangeArrowheads="1"/>
                        </wps:cNvSpPr>
                        <wps:spPr bwMode="auto">
                          <a:xfrm>
                            <a:off x="3307" y="114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sidRPr="00A87CE9">
                                <w:rPr>
                                  <w:rFonts w:ascii="Times New Roman" w:hAnsi="Times New Roman" w:cs="Times New Roman"/>
                                  <w:b/>
                                  <w:szCs w:val="20"/>
                                </w:rPr>
                                <w:t>0</w:t>
                              </w:r>
                            </w:p>
                          </w:txbxContent>
                        </wps:txbx>
                        <wps:bodyPr rot="0" vert="horz" wrap="square" lIns="0" tIns="0" rIns="0" bIns="0" anchor="t" anchorCtr="0" upright="1">
                          <a:noAutofit/>
                        </wps:bodyPr>
                      </wps:wsp>
                      <wps:wsp>
                        <wps:cNvPr id="30247" name="Oval 4169"/>
                        <wps:cNvSpPr>
                          <a:spLocks noChangeArrowheads="1"/>
                        </wps:cNvSpPr>
                        <wps:spPr bwMode="auto">
                          <a:xfrm>
                            <a:off x="4551" y="572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10</w:t>
                              </w:r>
                            </w:p>
                          </w:txbxContent>
                        </wps:txbx>
                        <wps:bodyPr rot="0" vert="horz" wrap="square" lIns="0" tIns="0" rIns="0" bIns="0" anchor="t" anchorCtr="0" upright="1">
                          <a:noAutofit/>
                        </wps:bodyPr>
                      </wps:wsp>
                      <wps:wsp>
                        <wps:cNvPr id="30248" name="Oval 4172"/>
                        <wps:cNvSpPr>
                          <a:spLocks noChangeArrowheads="1"/>
                        </wps:cNvSpPr>
                        <wps:spPr bwMode="auto">
                          <a:xfrm>
                            <a:off x="4167" y="6606"/>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24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681" o:spid="_x0000_s1477" style="position:absolute;margin-left:-7.55pt;margin-top:.65pt;width:519.85pt;height:633.85pt;z-index:273490432" coordorigin="1267,1141" coordsize="10397,12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">
                <v:shape id="AutoShape 11158" o:spid="_x0000_s1478" type="#_x0000_t32" style="position:absolute;left:2226;top:1031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7bnscAAADeAAAADwAAAGRycy9kb3ducmV2LnhtbESPQWsCMRSE74L/IbyCF6mJFkvZGmUt&#10;CCp40Lb3183rJnTzst1E3f57Uyj0OMzMN8xi1ftGXKiLLrCG6USBIK6CcVxreHvd3D+BiAnZYBOY&#10;NPxQhNVyOFhgYcKVj3Q5pVpkCMcCNdiU2kLKWFnyGCehJc7eZ+g8piy7WpoOrxnuGzlT6lF6dJwX&#10;LLb0Yqn6Op29hsNuui4/rNvtj9/uMN+Uzbkev2s9uuvLZxCJ+vQf/mtvjYYHpeYz+L2Tr4B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TtuexwAAAN4AAAAPAAAAAAAA&#10;AAAAAAAAAKECAABkcnMvZG93bnJldi54bWxQSwUGAAAAAAQABAD5AAAAlQMAAAAA&#10;"/>
                <v:line id="Line 12117" o:spid="_x0000_s1479" style="position:absolute;visibility:visible;mso-wrap-style:square" from="4269,2181" to="7620,2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BPJ8YAAADeAAAADwAAAGRycy9kb3ducmV2LnhtbESPQWsCMRSE74L/ITyhN02suJatUURa&#10;tL1VC6W3x+Z1s3Tzsk1SXf+9KRQ8DjPzDbNc964VJwqx8axhOlEgiCtvGq41vB+fxw8gYkI22Hom&#10;DReKsF4NB0ssjT/zG50OqRYZwrFEDTalrpQyVpYcxonviLP35YPDlGWopQl4znDXynulCumw4bxg&#10;saOtper78Os0tIVb7DZh+7OwU1/0T8fP1/3Hi9Z3o37zCCJRn27h//beaJgpNZ/B3518BeTq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8QTyfGAAAA3gAAAA8AAAAAAAAA&#10;AAAAAAAAoQIAAGRycy9kb3ducmV2LnhtbFBLBQYAAAAABAAEAPkAAACUAwAAAAA=&#10;" stroked="f" strokecolor="white [3212]" strokeweight="3.5pt"/>
                <v:group id="Group 12118" o:spid="_x0000_s1480" style="position:absolute;left:5419;top:5190;width:251;height:340"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yDcxscAAADe&#10;AAAADwAAAAAAAAAAAAAAAACqAgAAZHJzL2Rvd25yZXYueG1sUEsFBgAAAAAEAAQA+gAAAJ4DAAAA&#10;AA==&#10;">
                  <v:shape id="AutoShape 12119" o:spid="_x0000_s1481"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dD6scAAADeAAAADwAAAGRycy9kb3ducmV2LnhtbESPQUsDMRSE74L/ITzBi7RJlRVZm5ZV&#10;KNhCD632/ty8bkI3L+smbdd/3whCj8PMfMNM54NvxYn66AJrmIwVCOI6GMeNhq/PxegFREzIBtvA&#10;pOGXIsxntzdTLE0484ZO29SIDOFYogabUldKGWtLHuM4dMTZ24feY8qyb6Tp8ZzhvpWPSj1Lj47z&#10;gsWO3i3Vh+3Ra1gvJ2/Vt3XL1ebHrYtF1R6bh53W93dD9Qoi0ZCu4f/2h9HwpFRRwN+dfAXk7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p0PqxwAAAN4AAAAPAAAAAAAA&#10;AAAAAAAAAKECAABkcnMvZG93bnJldi54bWxQSwUGAAAAAAQABAD5AAAAlQMAAAAA&#10;"/>
                  <v:shape id="AutoShape 12120" o:spid="_x0000_s1482"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XdnccAAADeAAAADwAAAGRycy9kb3ducmV2LnhtbESPQWsCMRSE7wX/Q3gFL6UmWpSyNcoq&#10;CLXgQdveXzevm9DNy7qJuv57Uyj0OMzMN8x82ftGnKmLLrCG8UiBIK6CcVxr+HjfPD6DiAnZYBOY&#10;NFwpwnIxuJtjYcKF93Q+pFpkCMcCNdiU2kLKWFnyGEehJc7ed+g8piy7WpoOLxnuGzlRaiY9Os4L&#10;FltaW6p+DievYbcdr8ov67Zv+6PbTTdlc6ofPrUe3vflC4hEffoP/7VfjYYnpaYz+L2Tr4Bc3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dd2dxwAAAN4AAAAPAAAAAAAA&#10;AAAAAAAAAKECAABkcnMvZG93bnJldi54bWxQSwUGAAAAAAQABAD5AAAAlQMAAAAA&#10;"/>
                </v:group>
                <v:shape id="Text Box 12121" o:spid="_x0000_s1483" type="#_x0000_t202" style="position:absolute;left:5645;top:5172;width:2310;height: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028cA&#10;AADeAAAADwAAAGRycy9kb3ducmV2LnhtbESPT2sCMRTE74LfIbxCL6UmtWhlNYrVCh7ag3/w/Ng8&#10;d5duXpYkuuu3b4SCx2FmfsPMFp2txZV8qBxreBsoEMS5MxUXGo6HzesERIjIBmvHpOFGARbzfm+G&#10;mXEt7+i6j4VIEA4ZaihjbDIpQ16SxTBwDXHyzs5bjEn6QhqPbYLbWg6VGkuLFaeFEhtalZT/7i9W&#10;w3jtL+2OVy/r49c3/jTF8PR5O2n9/NQtpyAidfER/m9vjYZ3pUYfcL+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JNNvHAAAA3gAAAA8AAAAAAAAAAAAAAAAAmAIAAGRy&#10;cy9kb3ducmV2LnhtbFBLBQYAAAAABAAEAPUAAACMAwAAAAA=&#10;" stroked="f">
                  <v:textbox inset="0,0,0,0">
                    <w:txbxContent>
                      <w:p w:rsidR="00862F6C" w:rsidRPr="00437D2E" w:rsidRDefault="00862F6C" w:rsidP="009E5C36">
                        <w:pPr>
                          <w:rPr>
                            <w:rFonts w:asciiTheme="majorHAnsi" w:hAnsiTheme="majorHAnsi" w:cstheme="majorHAnsi"/>
                            <w:sz w:val="18"/>
                            <w:szCs w:val="18"/>
                          </w:rPr>
                        </w:pPr>
                        <w:r>
                          <w:rPr>
                            <w:rFonts w:asciiTheme="majorHAnsi" w:hAnsiTheme="majorHAnsi" w:cstheme="majorHAnsi"/>
                            <w:sz w:val="18"/>
                            <w:szCs w:val="18"/>
                          </w:rPr>
                          <w:t>PT580 &lt; Pvac</w:t>
                        </w:r>
                      </w:p>
                    </w:txbxContent>
                  </v:textbox>
                </v:shape>
                <v:shape id="Text Box 12122" o:spid="_x0000_s1484" type="#_x0000_t202" style="position:absolute;left:4671;top:9532;width:1421;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agqcMA&#10;AADeAAAADwAAAGRycy9kb3ducmV2LnhtbERPy2oCMRTdF/yHcIVuiiYqFRmN4qOCi3ahFdeXyXVm&#10;cHIzJNEZ/94sCl0eznux6mwtHuRD5VjDaKhAEOfOVFxoOP/uBzMQISIbrB2ThicFWC17bwvMjGv5&#10;SI9TLEQK4ZChhjLGJpMy5CVZDEPXECfu6rzFmKAvpPHYpnBby7FSU2mx4tRQYkPbkvLb6W41THf+&#10;3h55+7E7f33jT1OML5vnRev3freeg4jUxX/xn/tgNEyU+kx70510B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agqcMAAADeAAAADwAAAAAAAAAAAAAAAACYAgAAZHJzL2Rv&#10;d25yZXYueG1sUEsFBgAAAAAEAAQA9QAAAIgDAAAAAA==&#10;" stroked="f">
                  <v:textbox inset="0,0,0,0">
                    <w:txbxContent>
                      <w:p w:rsidR="00862F6C" w:rsidRPr="00437D2E" w:rsidRDefault="00862F6C" w:rsidP="009E5C36">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v:textbox>
                </v:shape>
                <v:shape id="Text Box 12123" o:spid="_x0000_s1485" type="#_x0000_t202" style="position:absolute;left:7359;top:6271;width:2329;height: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oFMscA&#10;AADeAAAADwAAAGRycy9kb3ducmV2LnhtbESPT2sCMRTE74LfIbxCL6UmtSh1NYrVCh7ag3/w/Ng8&#10;d5duXpYkuuu3b4SCx2FmfsPMFp2txZV8qBxreBsoEMS5MxUXGo6HzesHiBCRDdaOScONAizm/d4M&#10;M+Na3tF1HwuRIBwy1FDG2GRShrwki2HgGuLknZ23GJP0hTQe2wS3tRwqNZYWK04LJTa0Kin/3V+s&#10;hvHaX9odr17Wx69v/GmK4enzdtL6+albTkFE6uIj/N/eGg3vSo0mcL+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aBTLHAAAA3gAAAA8AAAAAAAAAAAAAAAAAmAIAAGRy&#10;cy9kb3ducmV2LnhtbFBLBQYAAAAABAAEAPUAAACMAwAAAAA=&#10;" stroked="f">
                  <v:textbox inset="0,0,0,0">
                    <w:txbxContent>
                      <w:p w:rsidR="00862F6C" w:rsidRPr="00437D2E" w:rsidRDefault="00862F6C" w:rsidP="009E5C36">
                        <w:pPr>
                          <w:rPr>
                            <w:rFonts w:asciiTheme="majorHAnsi" w:hAnsiTheme="majorHAnsi" w:cstheme="majorHAnsi"/>
                            <w:sz w:val="18"/>
                            <w:szCs w:val="18"/>
                          </w:rPr>
                        </w:pPr>
                        <w:r w:rsidRPr="00437D2E">
                          <w:rPr>
                            <w:rFonts w:asciiTheme="majorHAnsi" w:hAnsiTheme="majorHAnsi" w:cstheme="majorHAnsi"/>
                            <w:sz w:val="18"/>
                            <w:szCs w:val="18"/>
                          </w:rPr>
                          <w:t xml:space="preserve">PT580 &lt; </w:t>
                        </w:r>
                        <w:r>
                          <w:rPr>
                            <w:rFonts w:asciiTheme="majorHAnsi" w:hAnsiTheme="majorHAnsi" w:cstheme="majorHAnsi"/>
                            <w:sz w:val="18"/>
                            <w:szCs w:val="18"/>
                          </w:rPr>
                          <w:t>PvacMax</w:t>
                        </w:r>
                        <w:r w:rsidRPr="00437D2E">
                          <w:rPr>
                            <w:rFonts w:asciiTheme="majorHAnsi" w:hAnsiTheme="majorHAnsi" w:cstheme="majorHAnsi"/>
                            <w:sz w:val="18"/>
                            <w:szCs w:val="18"/>
                          </w:rPr>
                          <w:t xml:space="preserve"> &amp; t</w:t>
                        </w:r>
                        <w:r>
                          <w:rPr>
                            <w:rFonts w:asciiTheme="majorHAnsi" w:hAnsiTheme="majorHAnsi" w:cstheme="majorHAnsi"/>
                            <w:sz w:val="18"/>
                            <w:szCs w:val="18"/>
                          </w:rPr>
                          <w:t xml:space="preserve"> &gt; </w:t>
                        </w:r>
                        <w:r w:rsidRPr="00437D2E">
                          <w:rPr>
                            <w:rFonts w:asciiTheme="majorHAnsi" w:hAnsiTheme="majorHAnsi" w:cstheme="majorHAnsi"/>
                            <w:sz w:val="18"/>
                            <w:szCs w:val="18"/>
                          </w:rPr>
                          <w:t>tvac1</w:t>
                        </w:r>
                      </w:p>
                    </w:txbxContent>
                  </v:textbox>
                </v:shape>
                <v:shape id="AutoShape 12124" o:spid="_x0000_s1486" type="#_x0000_t32" style="position:absolute;left:1267;top:1549;width:0;height:122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rt3MMAAADeAAAADwAAAGRycy9kb3ducmV2LnhtbESP0WrCQBBF3wX/YRmhb7oxFpHUVUQQ&#10;St+a+gFDdsymZmdDdmu2f995EPo43LnncvbH7Hv1oDF2gQ2sVwUo4ibYjlsD16/LcgcqJmSLfWAy&#10;8EsRjof5bI+VDRN/0qNOrRIIxwoNuJSGSuvYOPIYV2EgluwWRo9JzrHVdsRJ4L7XZVFstceOZcHh&#10;QGdHzb3+8QZKt86vl28cNh91vpe3ut2GZjLmZZFPb6AS5fT//Gy/WwMbIYqA6IgK6MM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K7dzDAAAA3gAAAA8AAAAAAAAAAAAA&#10;AAAAoQIAAGRycy9kb3ducmV2LnhtbFBLBQYAAAAABAAEAPkAAACRAwAAAAA=&#10;" strokeweight=".5pt">
                  <v:stroke endarrow="block"/>
                </v:shape>
                <v:shape id="AutoShape 12125" o:spid="_x0000_s1487" type="#_x0000_t32" style="position:absolute;left:5543;top:6042;width:0;height:2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CPVMcAAADeAAAADwAAAGRycy9kb3ducmV2LnhtbESPT2sCMRTE7wW/Q3gFL0Wzq7TIapS1&#10;IGjBg396f908N6Gbl+0m6vbbN4VCj8PM/IZZrHrXiBt1wXpWkI8zEMSV15ZrBefTZjQDESKyxsYz&#10;KfimAKvl4GGBhfZ3PtDtGGuRIBwKVGBibAspQ2XIYRj7ljh5F985jEl2tdQd3hPcNXKSZS/SoeW0&#10;YLClV0PV5/HqFOx3+br8MHb3dviy++dN2Vzrp3elho99OQcRqY//4b/2ViuYJmIOv3fSFZ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8I9UxwAAAN4AAAAPAAAAAAAA&#10;AAAAAAAAAKECAABkcnMvZG93bnJldi54bWxQSwUGAAAAAAQABAD5AAAAlQMAAAAA&#10;"/>
                <v:shape id="AutoShape 12126" o:spid="_x0000_s1488" type="#_x0000_t32" style="position:absolute;left:4569;top:6264;width:2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IRI8YAAADeAAAADwAAAGRycy9kb3ducmV2LnhtbESPQWsCMRSE74L/ITzBi9SsiqVsjbIV&#10;BC140Lb3181zE9y8bDdRt/++KQgeh5n5hlmsOleLK7XBelYwGWcgiEuvLVcKPj82Ty8gQkTWWHsm&#10;Bb8UYLXs9xaYa3/jA12PsRIJwiFHBSbGJpcylIYchrFviJN38q3DmGRbSd3iLcFdLadZ9iwdWk4L&#10;BhtaGyrPx4tTsN9N3opvY3fvhx+7n2+K+lKNvpQaDrriFUSkLj7C9/ZWK5gl4hT+76QrIJ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EiESPGAAAA3gAAAA8AAAAAAAAA&#10;AAAAAAAAoQIAAGRycy9kb3ducmV2LnhtbFBLBQYAAAAABAAEAPkAAACUAwAAAAA=&#10;"/>
                <v:shape id="Text Box 12127" o:spid="_x0000_s1489" type="#_x0000_t202" style="position:absolute;left:4715;top:6316;width:2351;height: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OHncUA&#10;AADeAAAADwAAAGRycy9kb3ducmV2LnhtbESPQWvCQBSE70L/w/IK3nRTBbGpq4goCEIxpoceX7PP&#10;ZDH7NmZXjf++Kwgeh5n5hpktOluLK7XeOFbwMUxAEBdOGy4V/OSbwRSED8gaa8ek4E4eFvO33gxT&#10;7W6c0fUQShEh7FNUUIXQpFL6oiKLfuga4ugdXWsxRNmWUrd4i3Bby1GSTKRFw3GhwoZWFRWnw8Uq&#10;WP5ytjbn7799dsxMnn8mvJuclOq/d8svEIG68Ao/21utYByJY3jciV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4edxQAAAN4AAAAPAAAAAAAAAAAAAAAAAJgCAABkcnMv&#10;ZG93bnJldi54bWxQSwUGAAAAAAQABAD1AAAAigMAAAAA&#10;" filled="f" stroked="f">
                  <v:textbox inset="0,0,0,0">
                    <w:txbxContent>
                      <w:p w:rsidR="00862F6C" w:rsidRPr="00437D2E" w:rsidRDefault="00862F6C" w:rsidP="009E5C36">
                        <w:pPr>
                          <w:rPr>
                            <w:rFonts w:asciiTheme="majorHAnsi" w:hAnsiTheme="majorHAnsi" w:cstheme="majorHAnsi"/>
                            <w:sz w:val="18"/>
                            <w:szCs w:val="18"/>
                          </w:rPr>
                        </w:pPr>
                        <w:r w:rsidRPr="00437D2E">
                          <w:rPr>
                            <w:rFonts w:asciiTheme="majorHAnsi" w:hAnsiTheme="majorHAnsi" w:cstheme="majorHAnsi"/>
                            <w:sz w:val="18"/>
                            <w:szCs w:val="18"/>
                          </w:rPr>
                          <w:t xml:space="preserve">PT580 </w:t>
                        </w:r>
                        <w:r w:rsidRPr="00437D2E">
                          <w:rPr>
                            <w:rFonts w:asciiTheme="majorHAnsi" w:hAnsiTheme="majorHAnsi" w:cstheme="majorHAnsi"/>
                            <w:sz w:val="18"/>
                            <w:szCs w:val="18"/>
                          </w:rPr>
                          <w:sym w:font="Symbol" w:char="F0B3"/>
                        </w:r>
                        <w:r w:rsidRPr="00437D2E">
                          <w:rPr>
                            <w:rFonts w:asciiTheme="majorHAnsi" w:hAnsiTheme="majorHAnsi" w:cstheme="majorHAnsi"/>
                            <w:sz w:val="18"/>
                            <w:szCs w:val="18"/>
                          </w:rPr>
                          <w:t xml:space="preserve"> </w:t>
                        </w:r>
                        <w:r>
                          <w:rPr>
                            <w:rFonts w:asciiTheme="majorHAnsi" w:hAnsiTheme="majorHAnsi" w:cstheme="majorHAnsi"/>
                            <w:sz w:val="18"/>
                            <w:szCs w:val="18"/>
                          </w:rPr>
                          <w:t xml:space="preserve">PvacMax </w:t>
                        </w:r>
                        <w:r w:rsidRPr="00437D2E">
                          <w:rPr>
                            <w:rFonts w:asciiTheme="majorHAnsi" w:hAnsiTheme="majorHAnsi" w:cstheme="majorHAnsi"/>
                            <w:sz w:val="18"/>
                            <w:szCs w:val="18"/>
                          </w:rPr>
                          <w:t>&amp; t</w:t>
                        </w:r>
                        <w:r>
                          <w:rPr>
                            <w:rFonts w:asciiTheme="majorHAnsi" w:hAnsiTheme="majorHAnsi" w:cstheme="majorHAnsi"/>
                            <w:sz w:val="18"/>
                            <w:szCs w:val="18"/>
                          </w:rPr>
                          <w:t xml:space="preserve"> &lt; </w:t>
                        </w:r>
                        <w:r w:rsidRPr="00437D2E">
                          <w:rPr>
                            <w:rFonts w:asciiTheme="majorHAnsi" w:hAnsiTheme="majorHAnsi" w:cstheme="majorHAnsi"/>
                            <w:sz w:val="18"/>
                            <w:szCs w:val="18"/>
                          </w:rPr>
                          <w:t>tvac1</w:t>
                        </w:r>
                      </w:p>
                    </w:txbxContent>
                  </v:textbox>
                </v:shape>
                <v:group id="Group 12128" o:spid="_x0000_s1490" style="position:absolute;left:5798;top:8179;width:192;height:437"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TBZ7xgAAAN4A&#10;AAAPAAAAAAAAAAAAAAAAAKoCAABkcnMvZG93bnJldi54bWxQSwUGAAAAAAQABAD6AAAAnQMAAAAA&#10;">
                  <v:shape id="AutoShape 12129" o:spid="_x0000_s1491"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uJV8YAAADeAAAADwAAAGRycy9kb3ducmV2LnhtbESPQWsCMRSE7wX/Q3hCL6VmtVjK1iir&#10;IFTBg9v2/rp5boKbl3UTdfvvTaHgcZiZb5jZoneNuFAXrGcF41EGgrjy2nKt4Otz/fwGIkRkjY1n&#10;UvBLARbzwcMMc+2vvKdLGWuRIBxyVGBibHMpQ2XIYRj5ljh5B985jEl2tdQdXhPcNXKSZa/SoeW0&#10;YLCllaHqWJ6dgt1mvCx+jN1s9ye7m66L5lw/fSv1OOyLdxCR+ngP/7c/tIKXRJzC3510BeT8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7LiVfGAAAA3gAAAA8AAAAAAAAA&#10;AAAAAAAAoQIAAGRycy9kb3ducmV2LnhtbFBLBQYAAAAABAAEAPkAAACUAwAAAAA=&#10;"/>
                  <v:shape id="AutoShape 12130" o:spid="_x0000_s1492"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kXIMYAAADeAAAADwAAAGRycy9kb3ducmV2LnhtbESPQWsCMRSE74L/ITzBi9SsSqVsjbIV&#10;BBU8aNv76+Z1E7p52W6irv/eFIQeh5n5hlmsOleLC7XBelYwGWcgiEuvLVcKPt43Ty8gQkTWWHsm&#10;BTcKsFr2ewvMtb/ykS6nWIkE4ZCjAhNjk0sZSkMOw9g3xMn79q3DmGRbSd3iNcFdLadZNpcOLacF&#10;gw2tDZU/p7NTcNhN3oovY3f74689PG+K+lyNPpUaDrriFUSkLv6HH+2tVjBLxDn83UlXQC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4ZFyDGAAAA3gAAAA8AAAAAAAAA&#10;AAAAAAAAoQIAAGRycy9kb3ducmV2LnhtbFBLBQYAAAAABAAEAPkAAACUAwAAAAA=&#10;"/>
                </v:group>
                <v:group id="Group 12131" o:spid="_x0000_s1493" style="position:absolute;left:7681;top:8582;width:3533;height:505" coordorigin="3930,1920" coordsize="514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nogMxgAAAN4A&#10;AAAPAAAAAAAAAAAAAAAAAKoCAABkcnMvZG93bnJldi54bWxQSwUGAAAAAAQABAD6AAAAnQMAAAAA&#10;">
                  <v:rect id="Rectangle 12132" o:spid="_x0000_s1494" style="position:absolute;left:3930;top:1920;width:252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5KZcgA&#10;AADeAAAADwAAAGRycy9kb3ducmV2LnhtbESPT2vCQBDF7wW/wzKF3ppN/0mJriKCUFoqmop4HLJj&#10;Es3Ohuw2xn76zqHQ42Pe+7150/ngGtVTF2rPBh6SFBRx4W3NpYHd1+r+FVSIyBYbz2TgSgHms9HN&#10;FDPrL7ylPo+lEgiHDA1UMbaZ1qGoyGFIfEsst6PvHEaRXalthxeBu0Y/pulYO6xZGipsaVlRcc6/&#10;nfQ+t6fd+n29+rz+7Puw+TjkL0dvzN3tsJiAijTEf/Nf+s0aeBKi/CtzZAro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bkplyAAAAN4AAAAPAAAAAAAAAAAAAAAAAJgCAABk&#10;cnMvZG93bnJldi54bWxQSwUGAAAAAAQABAD1AAAAjQMAAAAA&#10;">
                    <v:textbox inset="0,0,0,0">
                      <w:txbxContent>
                        <w:p w:rsidR="00862F6C" w:rsidRPr="00626B84" w:rsidRDefault="00862F6C" w:rsidP="009E5C36">
                          <w:pPr>
                            <w:jc w:val="center"/>
                            <w:rPr>
                              <w:rFonts w:asciiTheme="majorHAnsi" w:hAnsiTheme="majorHAnsi" w:cstheme="majorHAnsi"/>
                              <w:sz w:val="18"/>
                              <w:szCs w:val="18"/>
                              <w:lang w:val="fr-FR"/>
                            </w:rPr>
                          </w:pPr>
                          <w:r>
                            <w:rPr>
                              <w:rFonts w:asciiTheme="majorHAnsi" w:hAnsiTheme="majorHAnsi" w:cstheme="majorHAnsi"/>
                              <w:sz w:val="18"/>
                              <w:szCs w:val="18"/>
                              <w:lang w:val="fr-FR"/>
                            </w:rPr>
                            <w:t>Leak test at high pressure</w:t>
                          </w:r>
                        </w:p>
                      </w:txbxContent>
                    </v:textbox>
                  </v:rect>
                  <v:shape id="Text Box 12133" o:spid="_x0000_s1495" type="#_x0000_t202" style="position:absolute;left:6450;top:1920;width:262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KnUMQA&#10;AADeAAAADwAAAGRycy9kb3ducmV2LnhtbESPW2sCMRSE3wv+h3AE32rWFUpdjaKCYOmLN3w+bM5e&#10;dHOyJHHd/vumIPRxmJlvmMWqN43oyPnasoLJOAFBnFtdc6ngct69f4LwAVljY5kU/JCH1XLwtsBM&#10;2ycfqTuFUkQI+wwVVCG0mZQ+r8igH9uWOHqFdQZDlK6U2uEzwk0j0yT5kAZrjgsVtrStKL+fHkbB&#10;udv4/fEWZvqr2Mj0uzikV7dWajTs13MQgfrwH36191rBNBJn8HcnX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yp1DEAAAA3gAAAA8AAAAAAAAAAAAAAAAAmAIAAGRycy9k&#10;b3ducmV2LnhtbFBLBQYAAAAABAAEAPUAAACJAwAAAAA=&#10;">
                    <v:textbox inset="0,0,0,0">
                      <w:txbxContent>
                        <w:p w:rsidR="00862F6C" w:rsidRDefault="00862F6C" w:rsidP="009E5C36">
                          <w:pPr>
                            <w:ind w:left="57"/>
                            <w:rPr>
                              <w:rFonts w:asciiTheme="majorHAnsi" w:hAnsiTheme="majorHAnsi" w:cstheme="majorHAnsi"/>
                              <w:sz w:val="18"/>
                              <w:szCs w:val="18"/>
                            </w:rPr>
                          </w:pPr>
                          <w:r>
                            <w:rPr>
                              <w:rFonts w:asciiTheme="majorHAnsi" w:hAnsiTheme="majorHAnsi" w:cstheme="majorHAnsi"/>
                              <w:sz w:val="18"/>
                              <w:szCs w:val="18"/>
                            </w:rPr>
                            <w:t>Close FV092 &amp; FV600</w:t>
                          </w:r>
                        </w:p>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Delay tp1</w:t>
                          </w:r>
                        </w:p>
                      </w:txbxContent>
                    </v:textbox>
                  </v:shape>
                </v:group>
                <v:shape id="Text Box 12134" o:spid="_x0000_s1496" type="#_x0000_t202" style="position:absolute;left:8168;top:8242;width:349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Xwz8YA&#10;AADeAAAADwAAAGRycy9kb3ducmV2LnhtbESPy2rCQBSG9wXfYThCN8XM1IJKdJRWW3BRF17I+pA5&#10;TUIzZ8LMaOLbdxZClz//jW+1GWwrbuRD41jDa6ZAEJfONFxpuJy/JgsQISIbbB2ThjsF2KxHTyvM&#10;jev5SLdTrEQa4ZCjhjrGLpcylDVZDJnriJP347zFmKSvpPHYp3HbyqlSM2mx4fRQY0fbmsrf09Vq&#10;mO38tT/y9mV3+fzGQ1dNi497ofXzeHhfgog0xP/wo703Gt6UmieAhJNQ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NXwz8YAAADeAAAADwAAAAAAAAAAAAAAAACYAgAAZHJz&#10;L2Rvd25yZXYueG1sUEsFBgAAAAAEAAQA9QAAAIsDAAAAAA==&#10;" stroked="f">
                  <v:textbox inset="0,0,0,0">
                    <w:txbxContent>
                      <w:p w:rsidR="00862F6C" w:rsidRPr="00437D2E" w:rsidRDefault="00862F6C" w:rsidP="009E5C36">
                        <w:pPr>
                          <w:rPr>
                            <w:rFonts w:asciiTheme="majorHAnsi" w:hAnsiTheme="majorHAnsi" w:cstheme="majorHAnsi"/>
                            <w:sz w:val="18"/>
                            <w:szCs w:val="18"/>
                          </w:rPr>
                        </w:pPr>
                        <w:r>
                          <w:rPr>
                            <w:rFonts w:asciiTheme="majorHAnsi" w:hAnsiTheme="majorHAnsi" w:cstheme="majorHAnsi"/>
                            <w:sz w:val="18"/>
                            <w:szCs w:val="18"/>
                          </w:rPr>
                          <w:t xml:space="preserve">PT580 &gt; P He </w:t>
                        </w:r>
                      </w:p>
                      <w:p w:rsidR="00862F6C" w:rsidRPr="00437D2E" w:rsidRDefault="00862F6C" w:rsidP="009E5C36">
                        <w:pPr>
                          <w:rPr>
                            <w:rFonts w:asciiTheme="majorHAnsi" w:hAnsiTheme="majorHAnsi" w:cstheme="majorHAnsi"/>
                            <w:sz w:val="18"/>
                            <w:szCs w:val="18"/>
                          </w:rPr>
                        </w:pPr>
                      </w:p>
                    </w:txbxContent>
                  </v:textbox>
                </v:shape>
                <v:shape id="AutoShape 12135" o:spid="_x0000_s1497" type="#_x0000_t32" style="position:absolute;left:7978;top:9063;width:0;height:1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kZicgAAADeAAAADwAAAGRycy9kb3ducmV2LnhtbESPT0sDMRTE74LfITzBi7TJKv5h27Ss&#10;QsEKPbTW++vmdRO6eVk3abt+eyMUPA4z8xtmOh98K07URxdYQzFWIIjrYBw3Grafi9ELiJiQDbaB&#10;ScMPRZjPrq+mWJpw5jWdNqkRGcKxRA02pa6UMtaWPMZx6Iiztw+9x5Rl30jT4znDfSvvlXqSHh3n&#10;BYsdvVmqD5uj17BaFq/Vzrrlx/rbrR4XVXts7r60vr0ZqgmIREP6D1/a70bDg1LPBfzdyVdAzn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CkZicgAAADeAAAADwAAAAAA&#10;AAAAAAAAAAChAgAAZHJzL2Rvd25yZXYueG1sUEsFBgAAAAAEAAQA+QAAAJYDAAAAAA==&#10;"/>
                <v:shape id="AutoShape 12136" o:spid="_x0000_s1498" type="#_x0000_t32" style="position:absolute;left:7018;top:9233;width:26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uH/scAAADeAAAADwAAAGRycy9kb3ducmV2LnhtbESPQWsCMRSE7wX/Q3hCL6UmKrZla5Rt&#10;QaiCB217f928boKbl3UTdf33TaHQ4zAz3zDzZe8bcaYuusAaxiMFgrgKxnGt4eN9df8EIiZkg01g&#10;0nClCMvF4GaOhQkX3tF5n2qRIRwL1GBTagspY2XJYxyFljh736HzmLLsamk6vGS4b+REqQfp0XFe&#10;sNjSq6XqsD95Ddv1+KX8sm692R3ddrYqm1N996n17bAvn0Ek6tN/+K/9ZjRMlXqcwO+dfAX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4f+xwAAAN4AAAAPAAAAAAAA&#10;AAAAAAAAAKECAABkcnMvZG93bnJldi54bWxQSwUGAAAAAAQABAD5AAAAlQMAAAAA&#10;"/>
                <v:shape id="Text Box 12137" o:spid="_x0000_s1499" type="#_x0000_t202" style="position:absolute;left:8285;top:9786;width:1735;height: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duuMcA&#10;AADeAAAADwAAAGRycy9kb3ducmV2LnhtbESPT2sCMRTE74LfITyhF6lJFVS2Rmm1BQ968A+eH5vX&#10;3aWblyWJ7vrtTaHgcZiZ3zCLVWdrcSMfKsca3kYKBHHuTMWFhvPp+3UOIkRkg7Vj0nCnAKtlv7fA&#10;zLiWD3Q7xkIkCIcMNZQxNpmUIS/JYhi5hjh5P85bjEn6QhqPbYLbWo6VmkqLFaeFEhtal5T/Hq9W&#10;w3Tjr+2B18PN+WuH+6YYXz7vF61fBt3HO4hIXXyG/9tbo2Gi1GwCf3fSFZD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HbrjHAAAA3gAAAA8AAAAAAAAAAAAAAAAAmAIAAGRy&#10;cy9kb3ducmV2LnhtbFBLBQYAAAAABAAEAPUAAACMAwAAAAA=&#10;" stroked="f">
                  <v:textbox inset="0,0,0,0">
                    <w:txbxContent>
                      <w:p w:rsidR="00862F6C" w:rsidRPr="009A15CF" w:rsidRDefault="00862F6C" w:rsidP="009E5C36">
                        <w:pPr>
                          <w:rPr>
                            <w:rFonts w:asciiTheme="majorHAnsi" w:hAnsiTheme="majorHAnsi" w:cstheme="majorHAnsi"/>
                            <w:sz w:val="18"/>
                            <w:szCs w:val="18"/>
                          </w:rPr>
                        </w:pPr>
                        <w:r w:rsidRPr="009A15CF">
                          <w:rPr>
                            <w:rFonts w:asciiTheme="majorHAnsi" w:hAnsiTheme="majorHAnsi" w:cstheme="majorHAnsi"/>
                            <w:sz w:val="18"/>
                            <w:szCs w:val="18"/>
                          </w:rPr>
                          <w:t>PT580 &gt; P He min</w:t>
                        </w:r>
                      </w:p>
                      <w:p w:rsidR="00862F6C" w:rsidRPr="009A15CF" w:rsidRDefault="00862F6C" w:rsidP="009E5C36">
                        <w:pPr>
                          <w:rPr>
                            <w:rFonts w:asciiTheme="majorHAnsi" w:hAnsiTheme="majorHAnsi" w:cstheme="majorHAnsi"/>
                            <w:sz w:val="18"/>
                            <w:szCs w:val="18"/>
                          </w:rPr>
                        </w:pPr>
                        <w:r w:rsidRPr="009A15CF">
                          <w:rPr>
                            <w:rFonts w:asciiTheme="majorHAnsi" w:hAnsiTheme="majorHAnsi" w:cstheme="majorHAnsi"/>
                            <w:sz w:val="18"/>
                            <w:szCs w:val="18"/>
                          </w:rPr>
                          <w:t>&amp; t &gt; tp1</w:t>
                        </w:r>
                      </w:p>
                      <w:p w:rsidR="00862F6C" w:rsidRPr="00D077DF" w:rsidRDefault="00862F6C" w:rsidP="009E5C36">
                        <w:pPr>
                          <w:rPr>
                            <w:rFonts w:asciiTheme="majorHAnsi" w:hAnsiTheme="majorHAnsi" w:cstheme="majorHAnsi"/>
                            <w:sz w:val="18"/>
                            <w:szCs w:val="18"/>
                            <w:lang w:val="fr-FR"/>
                          </w:rPr>
                        </w:pPr>
                        <w:r w:rsidRPr="00D077DF">
                          <w:rPr>
                            <w:rFonts w:asciiTheme="majorHAnsi" w:hAnsiTheme="majorHAnsi" w:cstheme="majorHAnsi"/>
                            <w:sz w:val="18"/>
                            <w:szCs w:val="18"/>
                            <w:lang w:val="fr-FR"/>
                          </w:rPr>
                          <w:t xml:space="preserve">&amp; N </w:t>
                        </w:r>
                        <w:r>
                          <w:rPr>
                            <w:rFonts w:asciiTheme="majorHAnsi" w:hAnsiTheme="majorHAnsi" w:cstheme="majorHAnsi"/>
                            <w:sz w:val="18"/>
                            <w:szCs w:val="18"/>
                            <w:lang w:val="fr-FR"/>
                          </w:rPr>
                          <w:t>≥</w:t>
                        </w:r>
                        <w:r w:rsidRPr="00D077DF">
                          <w:rPr>
                            <w:rFonts w:asciiTheme="majorHAnsi" w:hAnsiTheme="majorHAnsi" w:cstheme="majorHAnsi"/>
                            <w:sz w:val="18"/>
                            <w:szCs w:val="18"/>
                            <w:lang w:val="fr-FR"/>
                          </w:rPr>
                          <w:t xml:space="preserve"> Nb cycle</w:t>
                        </w:r>
                      </w:p>
                      <w:p w:rsidR="00862F6C" w:rsidRPr="00D077DF" w:rsidRDefault="00862F6C" w:rsidP="009E5C36">
                        <w:pPr>
                          <w:rPr>
                            <w:rFonts w:asciiTheme="majorHAnsi" w:hAnsiTheme="majorHAnsi" w:cstheme="majorHAnsi"/>
                            <w:sz w:val="18"/>
                            <w:szCs w:val="18"/>
                            <w:lang w:val="fr-FR"/>
                          </w:rPr>
                        </w:pPr>
                      </w:p>
                    </w:txbxContent>
                  </v:textbox>
                </v:shape>
                <v:group id="Group 12138" o:spid="_x0000_s1500" style="position:absolute;left:5778;top:9078;width:227;height:831"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JWApscAAADe&#10;AAAADwAAAAAAAAAAAAAAAACqAgAAZHJzL2Rvd25yZXYueG1sUEsFBgAAAAAEAAQA+gAAAJ4DAAAA&#10;AA==&#10;">
                  <v:shape id="AutoShape 12139" o:spid="_x0000_s1501"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IfiscAAADeAAAADwAAAGRycy9kb3ducmV2LnhtbESPQWsCMRSE74X+h/CEXkpNrNiWrVG2&#10;BUEFD9r2/rp53QQ3L9tN1PXfG6HQ4zAz3zDTee8bcaQuusAaRkMFgrgKxnGt4fNj8fACIiZkg01g&#10;0nCmCPPZ7c0UCxNOvKXjLtUiQzgWqMGm1BZSxsqSxzgMLXH2fkLnMWXZ1dJ0eMpw38hHpZ6kR8d5&#10;wWJL75aq/e7gNWxWo7fy27rVevvrNpNF2Rzq+y+t7wZ9+QoiUZ/+w3/tpdEwVup5Atc7+QrI2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Eh+KxwAAAN4AAAAPAAAAAAAA&#10;AAAAAAAAAKECAABkcnMvZG93bnJldi54bWxQSwUGAAAAAAQABAD5AAAAlQMAAAAA&#10;"/>
                  <v:shape id="AutoShape 12140" o:spid="_x0000_s1502"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CB/ccAAADeAAAADwAAAGRycy9kb3ducmV2LnhtbESPQWsCMRSE70L/Q3iFXqQmWmrL1ihb&#10;QagFD9r2/rp53YRuXrabqNt/bwTB4zAz3zCzRe8bcaAuusAaxiMFgrgKxnGt4fNjdf8MIiZkg01g&#10;0vBPERbzm8EMCxOOvKXDLtUiQzgWqMGm1BZSxsqSxzgKLXH2fkLnMWXZ1dJ0eMxw38iJUlPp0XFe&#10;sNjS0lL1u9t7DZv1+LX8tm79vv1zm8dV2ezr4ZfWd7d9+QIiUZ+u4Uv7zWh4UOppCuc7+QrI+Qk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7wIH9xwAAAN4AAAAPAAAAAAAA&#10;AAAAAAAAAKECAABkcnMvZG93bnJldi54bWxQSwUGAAAAAAQABAD5AAAAlQMAAAAA&#10;"/>
                </v:group>
                <v:group id="Group 12141" o:spid="_x0000_s1503" style="position:absolute;left:9576;top:9243;width:227;height:838"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FRHHtHIAAAA&#10;3gAAAA8AAAAAAAAAAAAAAAAAqgIAAGRycy9kb3ducmV2LnhtbFBLBQYAAAAABAAEAPoAAACfAwAA&#10;AAA=&#10;">
                  <v:shape id="AutoShape 12142" o:spid="_x0000_s1504"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OwFMUAAADeAAAADwAAAGRycy9kb3ducmV2LnhtbERPy2oCMRTdF/yHcIVuiia2tJbRKNOC&#10;UAUXPrq/Tm4noZOb6STq9O/NotDl4bzny9434kJddIE1TMYKBHEVjONaw/GwGr2CiAnZYBOYNPxS&#10;hOVicDfHwoQr7+iyT7XIIRwL1GBTagspY2XJYxyHljhzX6HzmDLsamk6vOZw38hHpV6kR8e5wWJL&#10;75aq7/3Za9iuJ2/lybr1Zvfjts+rsjnXD59a3w/7cgYiUZ/+xX/uD6PhSalp3pvv5CsgF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OwFMUAAADeAAAADwAAAAAAAAAA&#10;AAAAAAChAgAAZHJzL2Rvd25yZXYueG1sUEsFBgAAAAAEAAQA+QAAAJMDAAAAAA==&#10;"/>
                  <v:shape id="AutoShape 12143" o:spid="_x0000_s1505"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8Vj8gAAADeAAAADwAAAGRycy9kb3ducmV2LnhtbESPT2sCMRTE74V+h/AKvZSaWOm/rVFW&#10;QdCCB217f928bkI3L+sm6vrtjVDocZiZ3zDjae8bcaAuusAahgMFgrgKxnGt4fNjcf8CIiZkg01g&#10;0nCiCNPJ9dUYCxOOvKHDNtUiQzgWqMGm1BZSxsqSxzgILXH2fkLnMWXZ1dJ0eMxw38gHpZ6kR8d5&#10;wWJLc0vV73bvNaxXw1n5bd3qfbNz68dF2ezruy+tb2/68g1Eoj79h//aS6NhpNTzK1zu5CsgJ2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l8Vj8gAAADeAAAADwAAAAAA&#10;AAAAAAAAAAChAgAAZHJzL2Rvd25yZXYueG1sUEsFBgAAAAAEAAQA+QAAAJYDAAAAAA==&#10;"/>
                </v:group>
                <v:shape id="Text Box 12144" o:spid="_x0000_s1506" type="#_x0000_t202" style="position:absolute;left:9882;top:9349;width:1428;height: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CA6MQA&#10;AADeAAAADwAAAGRycy9kb3ducmV2LnhtbESPy4rCMBSG9wO+QziCm2FMdECkGsUrzMJZ6IjrQ3Ns&#10;i81JSaKtb28Wwix//hvffNnZWjzIh8qxhtFQgSDOnam40HD+239NQYSIbLB2TBqeFGC56H3MMTOu&#10;5SM9TrEQaYRDhhrKGJtMypCXZDEMXUOcvKvzFmOSvpDGY5vGbS3HSk2kxYrTQ4kNbUrKb6e71TDZ&#10;+nt75M3n9rw74G9TjC/r50XrQb9bzUBE6uJ/+N3+MRq+lZomgISTUEA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AgOjEAAAA3gAAAA8AAAAAAAAAAAAAAAAAmAIAAGRycy9k&#10;b3ducmV2LnhtbFBLBQYAAAAABAAEAPUAAACJAwAAAAA=&#10;" stroked="f">
                  <v:textbox inset="0,0,0,0">
                    <w:txbxContent>
                      <w:p w:rsidR="00862F6C" w:rsidRPr="009A15CF" w:rsidRDefault="00862F6C" w:rsidP="009E5C36">
                        <w:pPr>
                          <w:rPr>
                            <w:rFonts w:asciiTheme="majorHAnsi" w:hAnsiTheme="majorHAnsi" w:cstheme="majorHAnsi"/>
                            <w:sz w:val="18"/>
                            <w:szCs w:val="18"/>
                          </w:rPr>
                        </w:pPr>
                        <w:r w:rsidRPr="009A15CF">
                          <w:rPr>
                            <w:rFonts w:asciiTheme="majorHAnsi" w:hAnsiTheme="majorHAnsi" w:cstheme="majorHAnsi"/>
                            <w:sz w:val="18"/>
                            <w:szCs w:val="18"/>
                          </w:rPr>
                          <w:t xml:space="preserve">PT580 &gt; P He min </w:t>
                        </w:r>
                      </w:p>
                      <w:p w:rsidR="00862F6C" w:rsidRPr="009A15CF" w:rsidRDefault="00862F6C" w:rsidP="009E5C36">
                        <w:pPr>
                          <w:rPr>
                            <w:rFonts w:asciiTheme="majorHAnsi" w:hAnsiTheme="majorHAnsi" w:cstheme="majorHAnsi"/>
                            <w:sz w:val="18"/>
                            <w:szCs w:val="18"/>
                          </w:rPr>
                        </w:pPr>
                        <w:r w:rsidRPr="009A15CF">
                          <w:rPr>
                            <w:rFonts w:asciiTheme="majorHAnsi" w:hAnsiTheme="majorHAnsi" w:cstheme="majorHAnsi"/>
                            <w:sz w:val="18"/>
                            <w:szCs w:val="18"/>
                          </w:rPr>
                          <w:t>&amp; t &gt; tp1</w:t>
                        </w:r>
                      </w:p>
                      <w:p w:rsidR="00862F6C" w:rsidRPr="00F51CA6" w:rsidRDefault="00862F6C" w:rsidP="009E5C36">
                        <w:pPr>
                          <w:rPr>
                            <w:rFonts w:asciiTheme="majorHAnsi" w:hAnsiTheme="majorHAnsi" w:cstheme="majorHAnsi"/>
                            <w:sz w:val="18"/>
                            <w:szCs w:val="18"/>
                            <w:lang w:val="fr-FR"/>
                          </w:rPr>
                        </w:pPr>
                        <w:r w:rsidRPr="00F51CA6">
                          <w:rPr>
                            <w:rFonts w:asciiTheme="majorHAnsi" w:hAnsiTheme="majorHAnsi" w:cstheme="majorHAnsi"/>
                            <w:sz w:val="18"/>
                            <w:szCs w:val="18"/>
                            <w:lang w:val="fr-FR"/>
                          </w:rPr>
                          <w:t>&amp; N &lt; Nb cycle</w:t>
                        </w:r>
                      </w:p>
                      <w:p w:rsidR="00862F6C" w:rsidRPr="00F51CA6" w:rsidRDefault="00862F6C" w:rsidP="009E5C36">
                        <w:pPr>
                          <w:rPr>
                            <w:rFonts w:asciiTheme="majorHAnsi" w:hAnsiTheme="majorHAnsi" w:cstheme="majorHAnsi"/>
                            <w:sz w:val="18"/>
                            <w:szCs w:val="18"/>
                            <w:lang w:val="fr-FR"/>
                          </w:rPr>
                        </w:pPr>
                      </w:p>
                    </w:txbxContent>
                  </v:textbox>
                </v:shape>
                <v:shape id="AutoShape 12145" o:spid="_x0000_s1507" type="#_x0000_t32" style="position:absolute;left:9687;top:10070;width:175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TYbcYAAADeAAAADwAAAGRycy9kb3ducmV2LnhtbESPwWrDMBBE74H+g9hCLyGR3EIxTpQQ&#10;CoWSQyGJDzku0sY2sVaupDru31eBQo/DzLxh1tvJ9WKkEDvPGoqlAkFsvO240VCf3hcliJiQLfae&#10;ScMPRdhuHmZrrKy/8YHGY2pEhnCsUEOb0lBJGU1LDuPSD8TZu/jgMGUZGmkD3jLc9fJZqVfpsOO8&#10;0OJAby2Z6/Hbaej29Wc9zr9SMOW+OIcins690frpcdqtQCSa0n/4r/1hNbwoVRZwv5OvgN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Kk2G3GAAAA3gAAAA8AAAAAAAAA&#10;AAAAAAAAoQIAAGRycy9kb3ducmV2LnhtbFBLBQYAAAAABAAEAPkAAACUAwAAAAA=&#10;"/>
                <v:shape id="AutoShape 12146" o:spid="_x0000_s1508" type="#_x0000_t32" style="position:absolute;left:11456;top:4281;width:0;height:57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732ccAAADeAAAADwAAAGRycy9kb3ducmV2LnhtbESPQUsDMRSE74L/ITzBi7RJK0rZNi2r&#10;ULBCD13t/XXz3AQ3L+smbbf/vhEEj8PMfMMsVoNvxYn66AJrmIwVCOI6GMeNhs+P9WgGIiZkg21g&#10;0nChCKvl7c0CCxPOvKNTlRqRIRwL1GBT6gopY23JYxyHjjh7X6H3mLLsG2l6PGe4b+VUqWfp0XFe&#10;sNjRq6X6uzp6DdvN5KU8WLd53/247dO6bI/Nw17r+7uhnININKT/8F/7zWh4VGo2hd87+QrI5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LvfZxwAAAN4AAAAPAAAAAAAA&#10;AAAAAAAAAKECAABkcnMvZG93bnJldi54bWxQSwUGAAAAAAQABAD5AAAAlQMAAAAA&#10;"/>
                <v:shape id="AutoShape 12147" o:spid="_x0000_s1509" type="#_x0000_t32" style="position:absolute;left:1289;top:1549;width:21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Gm/8YAAADeAAAADwAAAGRycy9kb3ducmV2LnhtbESPQWsCMRSE74X+h/AKvdVEBZHVKK0g&#10;VosHt9XzY/O6u3Tzsk1SXfvrjSB4HGbmG2Y672wjjuRD7VhDv6dAEBfO1Fxq+PpcvoxBhIhssHFM&#10;Gs4UYD57fJhiZtyJd3TMYykShEOGGqoY20zKUFRkMfRcS5y8b+ctxiR9KY3HU4LbRg6UGkmLNaeF&#10;CltaVFT85H9Ww+ajrQe/q61fN5EOufnfv636e62fn7rXCYhIXbyHb+13o2Go1HgI1zvpCsjZ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Bpv/GAAAA3gAAAA8AAAAAAAAA&#10;AAAAAAAAoQIAAGRycy9kb3ducmV2LnhtbFBLBQYAAAAABAAEAPkAAACUAwAAAAA=&#10;" strokeweight=".5pt">
                  <v:stroke endarrow="block"/>
                </v:shape>
                <v:shape id="AutoShape 12148" o:spid="_x0000_s1510" type="#_x0000_t32" style="position:absolute;left:4157;top:7426;width:3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RDRsUAAADeAAAADwAAAGRycy9kb3ducmV2LnhtbESPT2sCMRTE74LfITzBmyZWKbI1iq0o&#10;vfrn4u2xed1d3LysSbq7+umbQqHHYWZ+w6w2va1FSz5UjjXMpgoEce5MxYWGy3k/WYIIEdlg7Zg0&#10;PCjAZj0crDAzruMjtadYiAThkKGGMsYmkzLkJVkMU9cQJ+/LeYsxSV9I47FLcFvLF6VepcWK00KJ&#10;DX2UlN9O31bDEVFdD/H+rN/9wbSPZrfvFmetx6N++wYiUh//w3/tT6NhrtRyAb930hWQ6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BRDRsUAAADeAAAADwAAAAAAAAAA&#10;AAAAAAChAgAAZHJzL2Rvd25yZXYueG1sUEsFBgAAAAAEAAQA+QAAAJMDAAAAAA==&#10;" strokeweight=".5pt">
                  <v:stroke startarrow="block"/>
                </v:shape>
                <v:group id="Group 12149" o:spid="_x0000_s1511" style="position:absolute;left:4427;top:7116;width:227;height:300"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FUaxgAAAN4A&#10;AAAPAAAAAAAAAAAAAAAAAKoCAABkcnMvZG93bnJldi54bWxQSwUGAAAAAAQABAD6AAAAnQMAAAAA&#10;">
                  <v:shape id="AutoShape 12150" o:spid="_x0000_s1512"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Xx2scAAADeAAAADwAAAGRycy9kb3ducmV2LnhtbESPQWsCMRSE70L/Q3iFXqQmWhTZGmUV&#10;hFrwoG3vr5vXTejmZd1E3f77Rij0OMzMN8xi1ftGXKiLLrCG8UiBIK6CcVxreH/bPs5BxIRssAlM&#10;Gn4owmp5N1hgYcKVD3Q5plpkCMcCNdiU2kLKWFnyGEehJc7eV+g8piy7WpoOrxnuGzlRaiY9Os4L&#10;FlvaWKq+j2evYb8br8tP63avh5PbT7dlc66HH1o/3PflM4hEffoP/7VfjIYnpeYzuN3JV0A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FfHaxwAAAN4AAAAPAAAAAAAA&#10;AAAAAAAAAKECAABkcnMvZG93bnJldi54bWxQSwUGAAAAAAQABAD5AAAAlQMAAAAA&#10;"/>
                  <v:shape id="AutoShape 12151" o:spid="_x0000_s1513"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lUQccAAADeAAAADwAAAGRycy9kb3ducmV2LnhtbESPQWsCMRSE7wX/Q3hCL6UmWtrK1iir&#10;INSCB217f928bkI3L+sm6vbfG6HQ4zAz3zCzRe8bcaIuusAaxiMFgrgKxnGt4eN9fT8FEROywSYw&#10;afilCIv54GaGhQln3tFpn2qRIRwL1GBTagspY2XJYxyFljh736HzmLLsamk6PGe4b+REqSfp0XFe&#10;sNjSylL1sz96DdvNeFl+Wbd52x3c9nFdNsf67lPr22FfvoBI1Kf/8F/71Wh4UGr6DNc7+QrI+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WVRBxwAAAN4AAAAPAAAAAAAA&#10;AAAAAAAAAKECAABkcnMvZG93bnJldi54bWxQSwUGAAAAAAQABAD5AAAAlQMAAAAA&#10;"/>
                </v:group>
                <v:shape id="Text Box 12152" o:spid="_x0000_s1514" type="#_x0000_t202" style="position:absolute;left:4682;top:7110;width:1389;height: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vzFsQA&#10;AADeAAAADwAAAGRycy9kb3ducmV2LnhtbERPz2vCMBS+D/Y/hDfYbSYqiKumIqIgDMZqd9jxrXm2&#10;oc1LbaJ2//1yGOz48f1eb0bXiRsNwXrWMJ0oEMSVN5ZrDZ/l4WUJIkRkg51n0vBDATb548MaM+Pv&#10;XNDtFGuRQjhkqKGJsc+kDFVDDsPE98SJO/vBYUxwqKUZ8J7CXSdnSi2kQ8upocGedg1V7enqNGy/&#10;uNjby/v3R3EubFm+Kn5btFo/P43bFYhIY/wX/7mPRsNcqWXam+6kK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L8xbEAAAA3gAAAA8AAAAAAAAAAAAAAAAAmAIAAGRycy9k&#10;b3ducmV2LnhtbFBLBQYAAAAABAAEAPUAAACJAwAAAAA=&#10;" filled="f" stroked="f">
                  <v:textbox inset="0,0,0,0">
                    <w:txbxContent>
                      <w:p w:rsidR="00862F6C" w:rsidRPr="00437D2E" w:rsidRDefault="00862F6C" w:rsidP="009E5C36">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v:textbox>
                </v:shape>
                <v:shape id="AutoShape 12153" o:spid="_x0000_s1515" type="#_x0000_t32" style="position:absolute;left:1292;top:13807;width:69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Xs2MUAAADeAAAADwAAAGRycy9kb3ducmV2LnhtbESPzW7CMBCE70i8g7VIvYFdiipIMQha&#10;gXrl58JtFW+TqPE62G4S+vS4UiWOo5n5RrNc97YWLflQOdbwPFEgiHNnKi40nE+78RxEiMgGa8ek&#10;4UYB1qvhYImZcR0fqD3GQiQIhww1lDE2mZQhL8limLiGOHlfzluMSfpCGo9dgttaTpV6lRYrTgsl&#10;NvReUv59/LEaDojqso/X33rr96a9NR+7bnbS+mnUb95AROrjI/zf/jQaXpSaL+DvTroCcn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hXs2MUAAADeAAAADwAAAAAAAAAA&#10;AAAAAAChAgAAZHJzL2Rvd25yZXYueG1sUEsFBgAAAAAEAAQA+QAAAJMDAAAAAA==&#10;" strokeweight=".5pt">
                  <v:stroke startarrow="block"/>
                </v:shape>
                <v:shape id="AutoShape 12155" o:spid="_x0000_s1516" type="#_x0000_t32" style="position:absolute;left:3002;top:5195;width:25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2la6MYAAADeAAAADwAAAGRycy9kb3ducmV2LnhtbESPy2oCMRSG9wXfIRyhm6KJLS12NMq0&#10;IFTBhZfuj5PTSejkZDqJOn17syh0+fPf+ObL3jfiQl10gTVMxgoEcRWM41rD8bAaTUHEhGywCUwa&#10;finCcjG4m2NhwpV3dNmnWuQRjgVqsCm1hZSxsuQxjkNLnL2v0HlMWXa1NB1e87hv5KNSL9Kj4/xg&#10;saV3S9X3/uw1bNeTt/Jk3Xqz+3Hb51XZnOuHT63vh305A5GoT//hv/aH0fCk1GsGyDgZBeTi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pWujGAAAA3gAAAA8AAAAAAAAA&#10;AAAAAAAAoQIAAGRycy9kb3ducmV2LnhtbFBLBQYAAAAABAAEAPkAAACUAwAAAAA=&#10;"/>
                <v:group id="Group 12156" o:spid="_x0000_s1517" style="position:absolute;left:2888;top:5192;width:227;height:401"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O7FxMcAAADe&#10;AAAADwAAAAAAAAAAAAAAAACqAgAAZHJzL2Rvd25yZXYueG1sUEsFBgAAAAAEAAQA+gAAAJ4DAAAA&#10;AA==&#10;">
                  <v:shape id="AutoShape 12157" o:spid="_x0000_s1518"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dhBMcAAADeAAAADwAAAGRycy9kb3ducmV2LnhtbESPQWsCMRSE7wX/Q3hCL6UmKpZ2a5Rt&#10;QaiCB217f928boKbl3UTdf33TaHQ4zAz3zDzZe8bcaYuusAaxiMFgrgKxnGt4eN9df8IIiZkg01g&#10;0nClCMvF4GaOhQkX3tF5n2qRIRwL1GBTagspY2XJYxyFljh736HzmLLsamk6vGS4b+REqQfp0XFe&#10;sNjSq6XqsD95Ddv1+KX8sm692R3ddrYqm1N996n17bAvn0Ek6tN/+K/9ZjRMlXqawO+dfAX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92EExwAAAN4AAAAPAAAAAAAA&#10;AAAAAAAAAKECAABkcnMvZG93bnJldi54bWxQSwUGAAAAAAQABAD5AAAAlQMAAAAA&#10;"/>
                  <v:shape id="AutoShape 12158" o:spid="_x0000_s1519"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vEn8cAAADeAAAADwAAAGRycy9kb3ducmV2LnhtbESPQWsCMRSE70L/Q3hCL1ITK5Z2a5Rt&#10;QVDBg7a9v25eN8HNy3YTdf33TaHQ4zAz3zDzZe8bcaYuusAaJmMFgrgKxnGt4f1tdfcIIiZkg01g&#10;0nClCMvFzWCOhQkX3tP5kGqRIRwL1GBTagspY2XJYxyHljh7X6HzmLLsamk6vGS4b+S9Ug/So+O8&#10;YLGlV0vV8XDyGnabyUv5ad1mu/92u9mqbE716EPr22FfPoNI1Kf/8F97bTRMlXqawu+dfAX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u8SfxwAAAN4AAAAPAAAAAAAA&#10;AAAAAAAAAKECAABkcnMvZG93bnJldi54bWxQSwUGAAAAAAQABAD5AAAAlQMAAAAA&#10;"/>
                </v:group>
                <v:shape id="Text Box 12159" o:spid="_x0000_s1520" type="#_x0000_t202" style="position:absolute;left:3116;top:5217;width:2110;height: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9vzscA&#10;AADeAAAADwAAAGRycy9kb3ducmV2LnhtbESPT2sCMRTE70K/Q3iF3jTpH0S3RpGiIBSk6/bQ4+vm&#10;uRvcvGw3Uddvb4SCx2FmfsPMFr1rxIm6YD1reB4pEMSlN5YrDd/FejgBESKywcYzabhQgMX8YTDD&#10;zPgz53TaxUokCIcMNdQxtpmUoazJYRj5ljh5e985jEl2lTQdnhPcNfJFqbF0aDkt1NjSR03lYXd0&#10;GpY/nK/s3/b3K9/ntiimij/HB62fHvvlO4hIfbyH/9sbo+FVqekb3O6kK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fb87HAAAA3gAAAA8AAAAAAAAAAAAAAAAAmAIAAGRy&#10;cy9kb3ducmV2LnhtbFBLBQYAAAAABAAEAPUAAACMAwAAAAA=&#10;" filled="f" stroked="f">
                  <v:textbox inset="0,0,0,0">
                    <w:txbxContent>
                      <w:p w:rsidR="00862F6C" w:rsidRPr="00437D2E" w:rsidRDefault="00862F6C" w:rsidP="009E5C36">
                        <w:pPr>
                          <w:rPr>
                            <w:rFonts w:asciiTheme="majorHAnsi" w:hAnsiTheme="majorHAnsi" w:cstheme="majorHAnsi"/>
                            <w:sz w:val="18"/>
                            <w:szCs w:val="18"/>
                          </w:rPr>
                        </w:pPr>
                        <w:r>
                          <w:rPr>
                            <w:rFonts w:asciiTheme="majorHAnsi" w:hAnsiTheme="majorHAnsi" w:cstheme="majorHAnsi"/>
                            <w:sz w:val="18"/>
                            <w:szCs w:val="18"/>
                          </w:rPr>
                          <w:t xml:space="preserve">t &gt; </w:t>
                        </w:r>
                        <w:r w:rsidRPr="00437D2E">
                          <w:rPr>
                            <w:rFonts w:asciiTheme="majorHAnsi" w:hAnsiTheme="majorHAnsi" w:cstheme="majorHAnsi"/>
                            <w:sz w:val="18"/>
                            <w:szCs w:val="18"/>
                          </w:rPr>
                          <w:t>tvac2</w:t>
                        </w:r>
                        <w:r>
                          <w:rPr>
                            <w:rFonts w:asciiTheme="majorHAnsi" w:hAnsiTheme="majorHAnsi" w:cstheme="majorHAnsi"/>
                            <w:sz w:val="18"/>
                            <w:szCs w:val="18"/>
                          </w:rPr>
                          <w:t xml:space="preserve"> &amp; PT580 &gt; Pvac</w:t>
                        </w:r>
                      </w:p>
                    </w:txbxContent>
                  </v:textbox>
                </v:shape>
                <v:shape id="AutoShape 12160" o:spid="_x0000_s1521" type="#_x0000_t32" style="position:absolute;left:5885;top:8183;width:20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5cMcAAADeAAAADwAAAGRycy9kb3ducmV2LnhtbESPQWsCMRSE74X+h/CEXkpNrFjarVG2&#10;BUEFD9r2/rp53QQ3L9tN1PXfG6HQ4zAz3zDTee8bcaQuusAaRkMFgrgKxnGt4fNj8fAMIiZkg01g&#10;0nCmCPPZ7c0UCxNOvKXjLtUiQzgWqMGm1BZSxsqSxzgMLXH2fkLnMWXZ1dJ0eMpw38hHpZ6kR8d5&#10;wWJL75aq/e7gNWxWo7fy27rVevvrNpNF2Rzq+y+t7wZ9+QoiUZ/+w3/tpdEwVuplAtc7+QrI2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HvlwxwAAAN4AAAAPAAAAAAAA&#10;AAAAAAAAAKECAABkcnMvZG93bnJldi54bWxQSwUGAAAAAAQABAD5AAAAlQMAAAAA&#10;"/>
                <v:shape id="Text Box 12161" o:spid="_x0000_s1522" type="#_x0000_t202" style="position:absolute;left:5914;top:8197;width:2121;height: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FUIsYA&#10;AADeAAAADwAAAGRycy9kb3ducmV2LnhtbESPQWsCMRSE70L/Q3iCN02ssNStUaRYKAil6/bQ4+vm&#10;uRvcvKybVNd/3xQKHoeZ+YZZbQbXigv1wXrWMJ8pEMSVN5ZrDZ/l6/QJRIjIBlvPpOFGATbrh9EK&#10;c+OvXNDlEGuRIBxy1NDE2OVShqohh2HmO+LkHX3vMCbZ19L0eE1w18pHpTLp0HJaaLCjl4aq0+HH&#10;adh+cbGz5/fvj+JY2LJcKt5nJ60n42H7DCLSEO/h//ab0bBQapnB3510Be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FUIsYAAADeAAAADwAAAAAAAAAAAAAAAACYAgAAZHJz&#10;L2Rvd25yZXYueG1sUEsFBgAAAAAEAAQA9QAAAIsDAAAAAA==&#10;" filled="f" stroked="f">
                  <v:textbox inset="0,0,0,0">
                    <w:txbxContent>
                      <w:p w:rsidR="00862F6C" w:rsidRPr="00437D2E" w:rsidRDefault="00862F6C" w:rsidP="009E5C36">
                        <w:pPr>
                          <w:rPr>
                            <w:rFonts w:asciiTheme="majorHAnsi" w:hAnsiTheme="majorHAnsi" w:cstheme="majorHAnsi"/>
                            <w:sz w:val="18"/>
                            <w:szCs w:val="18"/>
                          </w:rPr>
                        </w:pPr>
                        <w:r w:rsidRPr="00437D2E">
                          <w:rPr>
                            <w:rFonts w:asciiTheme="majorHAnsi" w:hAnsiTheme="majorHAnsi" w:cstheme="majorHAnsi"/>
                            <w:sz w:val="18"/>
                            <w:szCs w:val="18"/>
                          </w:rPr>
                          <w:t>t &gt; tp2</w:t>
                        </w:r>
                        <w:r w:rsidRPr="00933992">
                          <w:rPr>
                            <w:rFonts w:asciiTheme="majorHAnsi" w:hAnsiTheme="majorHAnsi" w:cstheme="majorHAnsi"/>
                            <w:sz w:val="18"/>
                            <w:szCs w:val="18"/>
                          </w:rPr>
                          <w:t xml:space="preserve"> </w:t>
                        </w:r>
                        <w:r>
                          <w:rPr>
                            <w:rFonts w:asciiTheme="majorHAnsi" w:hAnsiTheme="majorHAnsi" w:cstheme="majorHAnsi"/>
                            <w:sz w:val="18"/>
                            <w:szCs w:val="18"/>
                          </w:rPr>
                          <w:t xml:space="preserve">&amp; PT580&lt;P He </w:t>
                        </w:r>
                      </w:p>
                      <w:p w:rsidR="00862F6C" w:rsidRPr="00437D2E" w:rsidRDefault="00862F6C" w:rsidP="009E5C36">
                        <w:pPr>
                          <w:rPr>
                            <w:rFonts w:asciiTheme="majorHAnsi" w:hAnsiTheme="majorHAnsi" w:cstheme="majorHAnsi"/>
                            <w:sz w:val="18"/>
                            <w:szCs w:val="18"/>
                          </w:rPr>
                        </w:pPr>
                      </w:p>
                    </w:txbxContent>
                  </v:textbox>
                </v:shape>
                <v:shape id="AutoShape 12162" o:spid="_x0000_s1523" type="#_x0000_t32" style="position:absolute;left:4142;top:4281;width:731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YFj8QAAADeAAAADwAAAGRycy9kb3ducmV2LnhtbESP0WoCMRRE3wv9h3AF32riKrbdGqUU&#10;hNI3Vz/gsrluVjc3yyZ14983BcHHYWbOMOttcp240hBazxrmMwWCuPam5UbD8bB7eQMRIrLBzjNp&#10;uFGA7eb5aY2l8SPv6VrFRmQIhxI12Bj7UspQW3IYZr4nzt7JDw5jlkMjzYBjhrtOFkqtpMOW84LF&#10;nr4s1Zfq12ko7Dwtd2fsFz9VuhSnqln5etR6OkmfHyAipfgI39vfRsNCqfdX+L+Tr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tgWPxAAAAN4AAAAPAAAAAAAAAAAA&#10;AAAAAKECAABkcnMvZG93bnJldi54bWxQSwUGAAAAAAQABAD5AAAAkgMAAAAA&#10;" strokeweight=".5pt">
                  <v:stroke endarrow="block"/>
                </v:shape>
                <v:shape id="Text Box 12163" o:spid="_x0000_s1524" type="#_x0000_t202" style="position:absolute;left:4346;top:6637;width:1855;height: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ty7MIA&#10;AADeAAAADwAAAGRycy9kb3ducmV2LnhtbERPy2oCMRTdC/2HcAvdadIpSJ0aRQXB4sYXri+TO492&#10;cjMk6Tj+vVkIXR7Oe74cbCt68qFxrOF9okAQF840XGm4nLfjTxAhIhtsHZOGOwVYLl5Gc8yNu/GR&#10;+lOsRArhkKOGOsYulzIUNVkME9cRJ6503mJM0FfSeLylcNvKTKmptNhwaqixo01Nxe/pz2o49+uw&#10;O/7Emfku1zLbl4fs6ldav70Oqy8QkYb4L366d0bDh1KztDfdSVd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K3LswgAAAN4AAAAPAAAAAAAAAAAAAAAAAJgCAABkcnMvZG93&#10;bnJldi54bWxQSwUGAAAAAAQABAD1AAAAhwMAAAAA&#10;">
                  <v:textbox inset="0,0,0,0">
                    <w:txbxContent>
                      <w:p w:rsidR="00862F6C" w:rsidRPr="00437D2E" w:rsidRDefault="00862F6C" w:rsidP="009E5C36">
                        <w:pPr>
                          <w:ind w:left="57"/>
                          <w:jc w:val="center"/>
                          <w:rPr>
                            <w:rFonts w:asciiTheme="majorHAnsi" w:hAnsiTheme="majorHAnsi" w:cstheme="majorHAnsi"/>
                            <w:sz w:val="18"/>
                            <w:szCs w:val="18"/>
                          </w:rPr>
                        </w:pPr>
                        <w:r>
                          <w:rPr>
                            <w:rFonts w:asciiTheme="majorHAnsi" w:hAnsiTheme="majorHAnsi" w:cstheme="majorHAnsi"/>
                            <w:sz w:val="18"/>
                            <w:szCs w:val="18"/>
                          </w:rPr>
                          <w:t>High level</w:t>
                        </w:r>
                        <w:r w:rsidRPr="00437D2E">
                          <w:rPr>
                            <w:rFonts w:asciiTheme="majorHAnsi" w:hAnsiTheme="majorHAnsi" w:cstheme="majorHAnsi"/>
                            <w:sz w:val="18"/>
                            <w:szCs w:val="18"/>
                          </w:rPr>
                          <w:t xml:space="preserve"> vacuum alarm</w:t>
                        </w:r>
                      </w:p>
                    </w:txbxContent>
                  </v:textbox>
                </v:shape>
                <v:shape id="Text Box 12164" o:spid="_x0000_s1525" type="#_x0000_t202" style="position:absolute;left:4383;top:4040;width:2402;height: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7AUMYA&#10;AADeAAAADwAAAGRycy9kb3ducmV2LnhtbESPQWsCMRSE74X+h/AEbzWxgnS3RpFioSBI1+2hx9fN&#10;cze4eVk3qa7/3hQKHoeZ+YZZrAbXijP1wXrWMJ0oEMSVN5ZrDV/l+9MLiBCRDbaeScOVAqyWjw8L&#10;zI2/cEHnfaxFgnDIUUMTY5dLGaqGHIaJ74iTd/C9w5hkX0vT4yXBXSuflZpLh5bTQoMdvTVUHfe/&#10;TsP6m4uNPe1+PotDYcsyU7ydH7Uej4b1K4hIQ7yH/9sfRsNMqSyDvzvp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7AUMYAAADeAAAADwAAAAAAAAAAAAAAAACYAgAAZHJz&#10;L2Rvd25yZXYueG1sUEsFBgAAAAAEAAQA9QAAAIsDAAAAAA==&#10;" filled="f" stroked="f">
                  <v:textbox inset="0,0,0,0">
                    <w:txbxContent>
                      <w:p w:rsidR="00862F6C" w:rsidRPr="001D36DB" w:rsidRDefault="00862F6C" w:rsidP="009E5C36">
                        <w:pPr>
                          <w:rPr>
                            <w:rFonts w:asciiTheme="majorHAnsi" w:hAnsiTheme="majorHAnsi" w:cstheme="majorHAnsi"/>
                            <w:sz w:val="18"/>
                            <w:szCs w:val="18"/>
                            <w:lang w:val="fr-FR"/>
                          </w:rPr>
                        </w:pPr>
                        <w:r>
                          <w:rPr>
                            <w:rFonts w:asciiTheme="majorHAnsi" w:hAnsiTheme="majorHAnsi" w:cstheme="majorHAnsi"/>
                            <w:sz w:val="18"/>
                            <w:szCs w:val="18"/>
                            <w:lang w:val="fr-FR"/>
                          </w:rPr>
                          <w:t>P090 running</w:t>
                        </w:r>
                      </w:p>
                    </w:txbxContent>
                  </v:textbox>
                </v:shape>
                <v:group id="Group 12165" o:spid="_x0000_s1526" style="position:absolute;left:3918;top:3861;width:227;height:573"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Un6RcQAAADeAAAA&#10;DwAAAAAAAAAAAAAAAACqAgAAZHJzL2Rvd25yZXYueG1sUEsFBgAAAAAEAAQA+gAAAJsDAAAAAA==&#10;">
                  <v:shape id="AutoShape 12166" o:spid="_x0000_s1527"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5laccAAADeAAAADwAAAGRycy9kb3ducmV2LnhtbESPQUsDMRSE74L/ITyhF2mTbVHKtmlZ&#10;hUIr9NCq9+fmdRPcvKybtF3/vREEj8PMfMMs14NvxYX66AJrKCYKBHEdjONGw9vrZjwHEROywTYw&#10;afimCOvV7c0SSxOufKDLMTUiQziWqMGm1JVSxtqSxzgJHXH2TqH3mLLsG2l6vGa4b+VUqUfp0XFe&#10;sNjRs6X683j2Gva74qn6sG73cvhy+4dN1Z6b+3etR3dDtQCRaEj/4b/21miYqUIV8HsnXwG5+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zmVpxwAAAN4AAAAPAAAAAAAA&#10;AAAAAAAAAKECAABkcnMvZG93bnJldi54bWxQSwUGAAAAAAQABAD5AAAAlQMAAAAA&#10;"/>
                  <v:shape id="AutoShape 12167" o:spid="_x0000_s1528"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z7HscAAADeAAAADwAAAGRycy9kb3ducmV2LnhtbESPQUsDMRSE74L/ITzBi7TJVhRZm5ZV&#10;KNhCD632/ty8bkI3L+smbdd/bwpCj8PMfMNM54NvxYn66AJrKMYKBHEdjONGw9fnYvQCIiZkg21g&#10;0vBLEeaz25spliaceUOnbWpEhnAsUYNNqSuljLUlj3EcOuLs7UPvMWXZN9L0eM5w38qJUs/So+O8&#10;YLGjd0v1YXv0GtbL4q36tm652vy49dOiao/Nw07r+7uhegWRaEjX8H/7w2h4VIWawOVOvg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HPsexwAAAN4AAAAPAAAAAAAA&#10;AAAAAAAAAKECAABkcnMvZG93bnJldi54bWxQSwUGAAAAAAQABAD5AAAAlQMAAAAA&#10;"/>
                </v:group>
                <v:shape id="AutoShape 12168" o:spid="_x0000_s1529" type="#_x0000_t32" style="position:absolute;left:4017;top:4919;width:0;height:2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BehccAAADeAAAADwAAAGRycy9kb3ducmV2LnhtbESPQUsDMRSE74L/ITzBi7TJWhRZm5ZV&#10;KNhCD632/ty8bkI3L+smbdd/bwpCj8PMfMNM54NvxYn66AJrKMYKBHEdjONGw9fnYvQCIiZkg21g&#10;0vBLEeaz25spliaceUOnbWpEhnAsUYNNqSuljLUlj3EcOuLs7UPvMWXZN9L0eM5w38pHpZ6lR8d5&#10;wWJH75bqw/boNayXxVv1bd1ytflx66dF1R6bh53W93dD9Qoi0ZCu4f/2h9EwUYWawOVOvg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UF6FxwAAAN4AAAAPAAAAAAAA&#10;AAAAAAAAAKECAABkcnMvZG93bnJldi54bWxQSwUGAAAAAAQABAD5AAAAlQMAAAAA&#10;"/>
                <v:shape id="Text Box 12169" o:spid="_x0000_s1530" type="#_x0000_t202" style="position:absolute;left:3206;top:6159;width:1498;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11McA&#10;AADeAAAADwAAAGRycy9kb3ducmV2LnhtbESPQWsCMRSE70L/Q3iF3jSxLWK3RpGiIBSk6/bQ4+vm&#10;uRvcvGw3Udd/b4SCx2FmvmFmi9414kRdsJ41jEcKBHHpjeVKw3exHk5BhIhssPFMGi4UYDF/GMww&#10;M/7MOZ12sRIJwiFDDXWMbSZlKGtyGEa+JU7e3ncOY5JdJU2H5wR3jXxWaiIdWk4LNbb0UVN52B2d&#10;huUP5yv7t/39yve5LYo3xZ+Tg9ZPj/3yHUSkPt7D/+2N0fCixuoVbnfSF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09dTHAAAA3gAAAA8AAAAAAAAAAAAAAAAAmAIAAGRy&#10;cy9kb3ducmV2LnhtbFBLBQYAAAAABAAEAPUAAACMAwAAAAA=&#10;" filled="f" stroked="f">
                  <v:textbox inset="0,0,0,0">
                    <w:txbxContent>
                      <w:p w:rsidR="00862F6C" w:rsidRPr="00437D2E" w:rsidRDefault="00862F6C" w:rsidP="009E5C36">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v:textbox>
                </v:shape>
                <v:shape id="Text Box 12173" o:spid="_x0000_s1531" type="#_x0000_t202" style="position:absolute;left:3648;top:7745;width:301;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Uvt8cA&#10;AADeAAAADwAAAGRycy9kb3ducmV2LnhtbESPT2sCMRTE74LfITyhF6mJFqVsjeKfFjzoQSueH5vX&#10;3aWblyWJ7vrtTaHgcZiZ3zDzZWdrcSMfKscaxiMFgjh3puJCw/n76/UdRIjIBmvHpOFOAZaLfm+O&#10;mXEtH+l2ioVIEA4ZaihjbDIpQ16SxTByDXHyfpy3GJP0hTQe2wS3tZwoNZMWK04LJTa0KSn/PV2t&#10;htnWX9sjb4bb8+ceD00xuazvF61fBt3qA0SkLj7D/+2d0fCmxmoKf3fSFZC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FL7fHAAAA3gAAAA8AAAAAAAAAAAAAAAAAmAIAAGRy&#10;cy9kb3ducmV2LnhtbFBLBQYAAAAABAAEAPUAAACMAwAAAAA=&#10;" stroked="f">
                  <v:textbox inset="0,0,0,0">
                    <w:txbxContent>
                      <w:p w:rsidR="00862F6C" w:rsidRPr="00E46DCC" w:rsidRDefault="00862F6C" w:rsidP="009E5C36">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v:textbox>
                </v:shape>
                <v:shape id="AutoShape 12174" o:spid="_x0000_s1532" type="#_x0000_t32" style="position:absolute;left:3046;top:7540;width:0;height:2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f9HccAAADeAAAADwAAAGRycy9kb3ducmV2LnhtbESPQUsDMRSE74L/ITzBi7TJKhZZm5ZV&#10;KNhCD632/ty8bkI3L+smbdd/3wgFj8PMfMNM54NvxYn66AJrKMYKBHEdjONGw9fnYvQCIiZkg21g&#10;0vBLEeaz25spliaceUOnbWpEhnAsUYNNqSuljLUlj3EcOuLs7UPvMWXZN9L0eM5w38pHpSbSo+O8&#10;YLGjd0v1YXv0GtbL4q36tm652vy49fOiao/Nw07r+7uhegWRaEj/4Wv7w2h4UoWawN+dfAXk7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J/0dxwAAAN4AAAAPAAAAAAAA&#10;AAAAAAAAAKECAABkcnMvZG93bnJldi54bWxQSwUGAAAAAAQABAD5AAAAlQMAAAAA&#10;"/>
                <v:shape id="AutoShape 12175" o:spid="_x0000_s1533" type="#_x0000_t32" style="position:absolute;left:1956;top:7737;width:35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YhsgAAADeAAAADwAAAGRycy9kb3ducmV2LnhtbESPT0sDMRTE74LfITzBi7TJKv5h27Ss&#10;QsEKPbTW++vmdRO6eVk3abt+eyMUPA4z8xtmOh98K07URxdYQzFWIIjrYBw3Grafi9ELiJiQDbaB&#10;ScMPRZjPrq+mWJpw5jWdNqkRGcKxRA02pa6UMtaWPMZx6Iiztw+9x5Rl30jT4znDfSvvlXqSHh3n&#10;BYsdvVmqD5uj17BaFq/Vzrrlx/rbrR4XVXts7r60vr0ZqgmIREP6D1/a70bDgyrUM/zdyVdAzn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tYhsgAAADeAAAADwAAAAAA&#10;AAAAAAAAAAChAgAAZHJzL2Rvd25yZXYueG1sUEsFBgAAAAAEAAQA+QAAAJYDAAAAAA==&#10;"/>
                <v:group id="Group 12176" o:spid="_x0000_s1534" style="position:absolute;left:1843;top:7727;width:227;height:373"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P/ZDwwAAAN4AAAAP&#10;AAAAAAAAAAAAAAAAAKoCAABkcnMvZG93bnJldi54bWxQSwUGAAAAAAQABAD6AAAAmgMAAAAA&#10;">
                  <v:shape id="AutoShape 12177" o:spid="_x0000_s1535"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hpb8cAAADeAAAADwAAAGRycy9kb3ducmV2LnhtbESPQUsDMRSE74L/ITzBi7TJKopum5ZV&#10;KFihh9Z6f928bkI3L+smbdd/b4SCx2FmvmGm88G34kR9dIE1FGMFgrgOxnGjYfu5GD2DiAnZYBuY&#10;NPxQhPns+mqKpQlnXtNpkxqRIRxL1GBT6kopY23JYxyHjjh7+9B7TFn2jTQ9njPct/JeqSfp0XFe&#10;sNjRm6X6sDl6Datl8VrtrFt+rL/d6nFRtcfm7kvr25uhmoBINKT/8KX9bjQ8qEK9wN+dfAXk7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uGlvxwAAAN4AAAAPAAAAAAAA&#10;AAAAAAAAAKECAABkcnMvZG93bnJldi54bWxQSwUGAAAAAAQABAD5AAAAlQMAAAAA&#10;"/>
                  <v:shape id="AutoShape 12178" o:spid="_x0000_s1536"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tWL8YAAADeAAAADwAAAGRycy9kb3ducmV2LnhtbESPzWoCMRSF9wXfIVzBTdHMWFpkapRR&#10;ELTgQqv728ntJHRyM06iTt++WRRcHs4f33zZu0bcqAvWs4J8koEgrry2XCs4fW7GMxAhImtsPJOC&#10;XwqwXAye5lhof+cD3Y6xFmmEQ4EKTIxtIWWoDDkME98SJ+/bdw5jkl0tdYf3NO4aOc2yN+nQcnow&#10;2NLaUPVzvDoF+12+Kr+M3X0cLnb/uimba/18Vmo07Mt3EJH6+Aj/t7dawUuW5wkg4SQU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bVi/GAAAA3gAAAA8AAAAAAAAA&#10;AAAAAAAAoQIAAGRycy9kb3ducmV2LnhtbFBLBQYAAAAABAAEAPkAAACUAwAAAAA=&#10;"/>
                </v:group>
                <v:shape id="Text Box 12179" o:spid="_x0000_s1537" type="#_x0000_t202" style="position:absolute;left:2135;top:7791;width:324;height: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rAkccA&#10;AADeAAAADwAAAGRycy9kb3ducmV2LnhtbESPQWsCMRSE70L/Q3iCN022grSrUaRYKAil6/bQ4+vm&#10;uRvcvKybVNd/3xQKHoeZ+YZZbQbXigv1wXrWkM0UCOLKG8u1hs/ydfoEIkRkg61n0nCjAJv1w2iF&#10;ufFXLuhyiLVIEA45amhi7HIpQ9WQwzDzHXHyjr53GJPsa2l6vCa4a+WjUgvp0HJaaLCjl4aq0+HH&#10;adh+cbGz5/fvj+JY2LJ8VrxfnLSejIftEkSkId7D/+03o2GusiyDvzvpCs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awJHHAAAA3gAAAA8AAAAAAAAAAAAAAAAAmAIAAGRy&#10;cy9kb3ducmV2LnhtbFBLBQYAAAAABAAEAPUAAACMAwAAAAA=&#10;" filled="f" stroked="f">
                  <v:textbox inset="0,0,0,0">
                    <w:txbxContent>
                      <w:p w:rsidR="00862F6C" w:rsidRPr="00E46DCC" w:rsidRDefault="00862F6C" w:rsidP="009E5C36">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v:textbox>
                </v:shape>
                <v:shape id="Text Box 12180" o:spid="_x0000_s1538" type="#_x0000_t202" style="position:absolute;left:2152;top:6986;width:1855;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JwcYA&#10;AADeAAAADwAAAGRycy9kb3ducmV2LnhtbESPW2sCMRSE3wv+h3AE32p2Vyh1NYoKBaUv9YLPh83Z&#10;i25OliRd13/fFAp9HGbmG2a5HkwrenK+sawgnSYgiAurG64UXM4fr+8gfEDW2FomBU/ysF6NXpaY&#10;a/vgI/WnUIkIYZ+jgjqELpfSFzUZ9FPbEUevtM5giNJVUjt8RLhpZZYkb9Jgw3Ghxo52NRX307dR&#10;cO63fn+8hbk+lFuZfZZf2dVtlJqMh80CRKAh/If/2nutYJakaQa/d+IV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JwcYAAADeAAAADwAAAAAAAAAAAAAAAACYAgAAZHJz&#10;L2Rvd25yZXYueG1sUEsFBgAAAAAEAAQA9QAAAIsDAAAAAA==&#10;">
                  <v:textbox inset="0,0,0,0">
                    <w:txbxContent>
                      <w:p w:rsidR="00862F6C" w:rsidRPr="005061CB" w:rsidRDefault="00862F6C" w:rsidP="0068090F">
                        <w:pPr>
                          <w:spacing w:before="40"/>
                          <w:jc w:val="center"/>
                          <w:rPr>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 xml:space="preserve">want to </w:t>
                        </w:r>
                        <w:r>
                          <w:rPr>
                            <w:rFonts w:asciiTheme="majorHAnsi" w:hAnsiTheme="majorHAnsi" w:cstheme="majorHAnsi"/>
                            <w:sz w:val="18"/>
                            <w:szCs w:val="18"/>
                          </w:rPr>
                          <w:t>sto</w:t>
                        </w:r>
                        <w:r w:rsidRPr="00730ECB">
                          <w:rPr>
                            <w:rFonts w:asciiTheme="majorHAnsi" w:hAnsiTheme="majorHAnsi" w:cstheme="majorHAnsi"/>
                            <w:sz w:val="18"/>
                            <w:szCs w:val="18"/>
                          </w:rPr>
                          <w:t xml:space="preserve">p </w:t>
                        </w:r>
                        <w:r>
                          <w:rPr>
                            <w:rFonts w:asciiTheme="majorHAnsi" w:hAnsiTheme="majorHAnsi" w:cstheme="majorHAnsi"/>
                            <w:sz w:val="18"/>
                            <w:szCs w:val="18"/>
                          </w:rPr>
                          <w:t>the conditioning</w:t>
                        </w:r>
                        <w:r w:rsidRPr="002F4637">
                          <w:rPr>
                            <w:rFonts w:asciiTheme="majorHAnsi" w:hAnsiTheme="majorHAnsi" w:cstheme="majorHAnsi"/>
                            <w:sz w:val="18"/>
                            <w:szCs w:val="18"/>
                          </w:rPr>
                          <w:t>?“</w:t>
                        </w:r>
                      </w:p>
                    </w:txbxContent>
                  </v:textbox>
                </v:shape>
                <v:shape id="Text Box 12181" o:spid="_x0000_s1539" type="#_x0000_t202" style="position:absolute;left:1405;top:8063;width:1440;height: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3sWsYA&#10;AADeAAAADwAAAGRycy9kb3ducmV2LnhtbESPW2sCMRSE3wv+h3AE32p2V5B2NYoKgqUvXorPh83Z&#10;S7s5WZK4bv99Iwh9HGbmG2a5HkwrenK+sawgnSYgiAurG64UfF32r28gfEDW2FomBb/kYb0avSwx&#10;1/bOJ+rPoRIRwj5HBXUIXS6lL2oy6Ke2I45eaZ3BEKWrpHZ4j3DTyixJ5tJgw3Ghxo52NRU/55tR&#10;cOm3/nD6Du/6o9zK7LM8Zle3UWoyHjYLEIGG8B9+tg9awSxJ0xk87sQr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3sWsYAAADeAAAADwAAAAAAAAAAAAAAAACYAgAAZHJz&#10;L2Rvd25yZXYueG1sUEsFBgAAAAAEAAQA9QAAAIsDAAAAAA==&#10;">
                  <v:textbox inset="0,0,0,0">
                    <w:txbxContent>
                      <w:p w:rsidR="00862F6C" w:rsidRPr="00730ECB" w:rsidRDefault="00862F6C" w:rsidP="009E5C36">
                        <w:pPr>
                          <w:spacing w:before="40"/>
                          <w:ind w:firstLine="142"/>
                          <w:jc w:val="center"/>
                          <w:rPr>
                            <w:rFonts w:asciiTheme="majorHAnsi" w:hAnsiTheme="majorHAnsi" w:cstheme="majorHAnsi"/>
                            <w:sz w:val="18"/>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want to keep lines u</w:t>
                        </w:r>
                        <w:r w:rsidRPr="002F4637">
                          <w:rPr>
                            <w:rFonts w:asciiTheme="majorHAnsi" w:hAnsiTheme="majorHAnsi" w:cstheme="majorHAnsi"/>
                            <w:sz w:val="18"/>
                            <w:szCs w:val="18"/>
                          </w:rPr>
                          <w:t xml:space="preserve">nder </w:t>
                        </w:r>
                        <w:r>
                          <w:rPr>
                            <w:rFonts w:asciiTheme="majorHAnsi" w:hAnsiTheme="majorHAnsi" w:cstheme="majorHAnsi"/>
                            <w:sz w:val="18"/>
                            <w:szCs w:val="18"/>
                          </w:rPr>
                          <w:t>vacuum?</w:t>
                        </w:r>
                        <w:r w:rsidRPr="002F4637">
                          <w:rPr>
                            <w:rFonts w:asciiTheme="majorHAnsi" w:hAnsiTheme="majorHAnsi" w:cstheme="majorHAnsi"/>
                            <w:sz w:val="18"/>
                            <w:szCs w:val="18"/>
                          </w:rPr>
                          <w:t>“</w:t>
                        </w:r>
                      </w:p>
                      <w:p w:rsidR="00862F6C" w:rsidRPr="005061CB" w:rsidRDefault="00862F6C" w:rsidP="009E5C36">
                        <w:pPr>
                          <w:rPr>
                            <w:szCs w:val="18"/>
                          </w:rPr>
                        </w:pPr>
                      </w:p>
                    </w:txbxContent>
                  </v:textbox>
                </v:shape>
                <v:shape id="AutoShape 12182" o:spid="_x0000_s1540" type="#_x0000_t32" style="position:absolute;left:1893;top:8859;width:0;height:2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BQLMgAAADeAAAADwAAAGRycy9kb3ducmV2LnhtbESPQWsCMRSE74X+h/AKvRTNrq2lbI2y&#10;CkIteNDa++vmdRO6eVk3Ubf/3giCx2FmvmEms9414khdsJ4V5MMMBHHlteVawe5rOXgDESKyxsYz&#10;KfinALPp/d0EC+1PvKHjNtYiQTgUqMDE2BZShsqQwzD0LXHyfn3nMCbZ1VJ3eEpw18hRlr1Kh5bT&#10;gsGWFoaqv+3BKViv8nn5Y+zqc7O36/GybA7107dSjw99+Q4iUh9v4Wv7Qyt4zvL8BS530hWQ0zM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2BQLMgAAADeAAAADwAAAAAA&#10;AAAAAAAAAAChAgAAZHJzL2Rvd25yZXYueG1sUEsFBgAAAAAEAAQA+QAAAJYDAAAAAA==&#10;"/>
                <v:shape id="AutoShape 12183" o:spid="_x0000_s1541" type="#_x0000_t32" style="position:absolute;left:1589;top:9067;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z1t8cAAADeAAAADwAAAGRycy9kb3ducmV2LnhtbESPQWsCMRSE70L/Q3gFL6LZVSxla5St&#10;IGjBg7beXzevm9DNy3YTdf33TaHgcZiZb5jFqneNuFAXrGcF+SQDQVx5bblW8PG+GT+DCBFZY+OZ&#10;FNwowGr5MFhgof2VD3Q5xlokCIcCFZgY20LKUBlyGCa+JU7el+8cxiS7WuoOrwnuGjnNsifp0HJa&#10;MNjS2lD1fTw7Bftd/lp+Grt7O/zY/XxTNud6dFJq+NiXLyAi9fEe/m9vtYJZludz+LuTroB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LPW3xwAAAN4AAAAPAAAAAAAA&#10;AAAAAAAAAKECAABkcnMvZG93bnJldi54bWxQSwUGAAAAAAQABAD5AAAAlQMAAAAA&#10;"/>
                <v:shape id="Text Box 12184" o:spid="_x0000_s1542" type="#_x0000_t202" style="position:absolute;left:1641;top:10070;width:34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NY5ccA&#10;AADeAAAADwAAAGRycy9kb3ducmV2LnhtbESPQUvDQBSE7wX/w/IEb81uFEKN3ZYiCoJQTOPB4zP7&#10;mizNvo3ZtY3/visUehxm5htmuZ5cL440ButZQ54pEMSNN5ZbDZ/163wBIkRkg71n0vBHAdarm9kS&#10;S+NPXNFxF1uRIBxK1NDFOJRShqYjhyHzA3Hy9n50GJMcW2lGPCW46+W9UoV0aDktdDjQc0fNYffr&#10;NGy+uHqxP9vvj2pf2bp+VPxeHLS+u502TyAiTfEavrTfjIYHlecF/N9JV0Cuz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zWOXHAAAA3gAAAA8AAAAAAAAAAAAAAAAAmAIAAGRy&#10;cy9kb3ducmV2LnhtbFBLBQYAAAAABAAEAPUAAACMAwAAAAA=&#10;" filled="f" stroked="f">
                  <v:textbox inset="0,0,0,0">
                    <w:txbxContent>
                      <w:p w:rsidR="00862F6C" w:rsidRPr="00E46DCC" w:rsidRDefault="00862F6C" w:rsidP="009E5C36">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v:textbox>
                </v:shape>
                <v:shape id="AutoShape 12185" o:spid="_x0000_s1543" type="#_x0000_t32" style="position:absolute;left:5478;top:7378;width:1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frtcYAAADeAAAADwAAAGRycy9kb3ducmV2LnhtbESPzWrDMBCE74W8g9hCbo3kBOriRgkl&#10;P7SHXJLmkONirS1Ta2UsOXHevioUchxm5htmuR5dK67Uh8azhmymQBCX3jRcazh/71/eQISIbLD1&#10;TBruFGC9mjwtsTD+xke6nmItEoRDgRpsjF0hZSgtOQwz3xEnr/K9w5hkX0vT4y3BXSvnSr1Khw2n&#10;BYsdbSyVP6fBadjeD+XnoLra5tXuOOSVDNml0nr6PH68g4g0xkf4v/1lNCxUluXwdydd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X67XGAAAA3gAAAA8AAAAAAAAA&#10;AAAAAAAAoQIAAGRycy9kb3ducmV2LnhtbFBLBQYAAAAABAAEAPkAAACUAwAAAAA=&#10;" strokeweight=".5pt">
                  <v:stroke startarrow="block"/>
                </v:shape>
                <v:shape id="AutoShape 12186" o:spid="_x0000_s1544" type="#_x0000_t32" style="position:absolute;left:5477;top:7387;width:0;height: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1aKcQAAADeAAAADwAAAGRycy9kb3ducmV2LnhtbERPz2vCMBS+D/wfwhO8DE3r2JDOKFUQ&#10;dOBBp/e35q0Ja15qE7X775fDwOPH93u+7F0jbtQF61lBPslAEFdeW64VnD434xmIEJE1Np5JwS8F&#10;WC4GT3MstL/zgW7HWIsUwqFABSbGtpAyVIYcholviRP37TuHMcGulrrDewp3jZxm2Zt0aDk1GGxp&#10;baj6OV6dgv0uX5Vfxu4+Dhe7f92UzbV+Pis1GvblO4hIfXyI/91breAly/O0N91JV0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LVopxAAAAN4AAAAPAAAAAAAAAAAA&#10;AAAAAKECAABkcnMvZG93bnJldi54bWxQSwUGAAAAAAQABAD5AAAAkgMAAAAA&#10;"/>
                <v:group id="Group 12187" o:spid="_x0000_s1545" style="position:absolute;left:4456;top:6262;width:227;height:381" coordorigin="7322,9810" coordsize="14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arFBccAAADe&#10;AAAADwAAAAAAAAAAAAAAAACqAgAAZHJzL2Rvd25yZXYueG1sUEsFBgAAAAAEAAQA+gAAAJ4DAAAA&#10;AA==&#10;">
                  <v:shape id="AutoShape 12188" o:spid="_x0000_s1546" type="#_x0000_t32" style="position:absolute;left:7397;top:9810;width:0;height: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ecksYAAADeAAAADwAAAGRycy9kb3ducmV2LnhtbESPy2oCMRSG94LvEE6hG9HMWCwyGmUs&#10;CLXgwkv3p5PjJHRyMp1Enb59sxC6/PlvfMt17xpxoy5YzwrySQaCuPLacq3gfNqO5yBCRNbYeCYF&#10;vxRgvRoOllhof+cD3Y6xFmmEQ4EKTIxtIWWoDDkME98SJ+/iO4cxya6WusN7GneNnGbZq3RoOT0Y&#10;bOnNUPV9vDoF+12+Kb+M3X0cfux+ti2baz36VOr5qS8XICL18T/8aL9rBS9ZPk0ACSehgF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43nJLGAAAA3gAAAA8AAAAAAAAA&#10;AAAAAAAAoQIAAGRycy9kb3ducmV2LnhtbFBLBQYAAAAABAAEAPkAAACUAwAAAAA=&#10;"/>
                  <v:shape id="AutoShape 12189" o:spid="_x0000_s1547" type="#_x0000_t32" style="position:absolute;left:7322;top:9952;width:1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s5CccAAADeAAAADwAAAGRycy9kb3ducmV2LnhtbESPQWsCMRSE74X+h/AKXopmV7GUrVG2&#10;gqAFD9p6f928bkI3L9tN1PXfm4LgcZiZb5jZoneNOFEXrGcF+SgDQVx5bblW8PW5Gr6CCBFZY+OZ&#10;FFwowGL++DDDQvsz7+i0j7VIEA4FKjAxtoWUoTLkMIx8S5y8H985jEl2tdQdnhPcNXKcZS/SoeW0&#10;YLClpaHqd390Crab/L38Nnbzsfuz2+mqbI7180GpwVNfvoGI1Md7+NZeawWTLB/n8H8nXQ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ezkJxwAAAN4AAAAPAAAAAAAA&#10;AAAAAAAAAKECAABkcnMvZG93bnJldi54bWxQSwUGAAAAAAQABAD5AAAAlQMAAAAA&#10;"/>
                </v:group>
                <v:group id="Group 12191" o:spid="_x0000_s1548" style="position:absolute;left:7187;top:6264;width:227;height:1915" coordorigin="7322,9810" coordsize="146,12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Yp3JxgAAAN4A&#10;AAAPAAAAAAAAAAAAAAAAAKoCAABkcnMvZG93bnJldi54bWxQSwUGAAAAAAQABAD6AAAAnQMAAAAA&#10;">
                  <v:shape id="AutoShape 12192" o:spid="_x0000_s1549" type="#_x0000_t32" style="position:absolute;left:7397;top:9810;width:0;height:12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UC5ccAAADeAAAADwAAAGRycy9kb3ducmV2LnhtbESPQWsCMRSE70L/Q3gFL6LZVSqyNcq2&#10;IGjBg7a9v25eN6Gbl+0m6vrvTaHgcZiZb5jluneNOFMXrGcF+SQDQVx5bblW8PG+GS9AhIissfFM&#10;Cq4UYL16GCyx0P7CBzofYy0ShEOBCkyMbSFlqAw5DBPfEifv23cOY5JdLXWHlwR3jZxm2Vw6tJwW&#10;DLb0aqj6OZ6cgv0ufym/jN29HX7t/mlTNqd69KnU8LEvn0FE6uM9/N/eagWzLJ/O4O9OugJyd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5QLlxwAAAN4AAAAPAAAAAAAA&#10;AAAAAAAAAKECAABkcnMvZG93bnJldi54bWxQSwUGAAAAAAQABAD5AAAAlQMAAAAA&#10;"/>
                  <v:shape id="AutoShape 12193" o:spid="_x0000_s1550" type="#_x0000_t32" style="position:absolute;left:7322;top:9952;width:1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yakcgAAADeAAAADwAAAGRycy9kb3ducmV2LnhtbESPQWsCMRSE70L/Q3iFXkSza1uRrVFW&#10;QagFD1q9Pzevm9DNy3YTdfvvm0Khx2FmvmHmy9414kpdsJ4V5OMMBHHlteVawfF9M5qBCBFZY+OZ&#10;FHxTgOXibjDHQvsb7+l6iLVIEA4FKjAxtoWUoTLkMIx9S5y8D985jEl2tdQd3hLcNXKSZVPp0HJa&#10;MNjS2lD1ebg4BbttvirPxm7f9l9297wpm0s9PCn1cN+XLyAi9fE//Nd+1Qoes3zyBL930hW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QyakcgAAADeAAAADwAAAAAA&#10;AAAAAAAAAAChAgAAZHJzL2Rvd25yZXYueG1sUEsFBgAAAAAEAAQA+QAAAJYDAAAAAA==&#10;"/>
                </v:group>
                <v:group id="Group 12194" o:spid="_x0000_s1551" style="position:absolute;left:6892;top:7510;width:3312;height:505" coordorigin="4545,9567" coordsize="411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iwW9xgAAAN4A&#10;AAAPAAAAAAAAAAAAAAAAAKoCAABkcnMvZG93bnJldi54bWxQSwUGAAAAAAQABAD6AAAAnQMAAAAA&#10;">
                  <v:rect id="Rectangle 12195" o:spid="_x0000_s1552" style="position:absolute;left:4545;top:9567;width:196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bN0ccA&#10;AADeAAAADwAAAGRycy9kb3ducmV2LnhtbESPW2vCQBCF34X+h2UKvunGKyV1lSIIoig2ldLHITsm&#10;abOzIbvG6K93BaGPh3P5OLNFa0rRUO0KywoG/QgEcWp1wZmC49eq9wbCeWSNpWVScCUHi/lLZ4ax&#10;thf+pCbxmQgj7GJUkHtfxVK6NCeDrm8r4uCdbG3QB1lnUtd4CeOmlMMomkqDBQdCjhUtc0r/krMJ&#10;3HH1e9xv9qvd9fbduMP2J5mcrFLd1/bjHYSn1v+Hn+21VjCKBsMpPO6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2zdHHAAAA3gAAAA8AAAAAAAAAAAAAAAAAmAIAAGRy&#10;cy9kb3ducmV2LnhtbFBLBQYAAAAABAAEAPUAAACMAwAAAAA=&#10;">
                    <v:textbox inset="0,0,0,0">
                      <w:txbxContent>
                        <w:p w:rsidR="00862F6C" w:rsidRPr="00437D2E" w:rsidRDefault="00862F6C" w:rsidP="009E5C36">
                          <w:pPr>
                            <w:spacing w:before="40"/>
                            <w:jc w:val="center"/>
                            <w:rPr>
                              <w:rFonts w:asciiTheme="majorHAnsi" w:hAnsiTheme="majorHAnsi" w:cstheme="majorHAnsi"/>
                              <w:sz w:val="18"/>
                              <w:szCs w:val="18"/>
                            </w:rPr>
                          </w:pPr>
                          <w:r w:rsidRPr="00437D2E">
                            <w:rPr>
                              <w:rFonts w:asciiTheme="majorHAnsi" w:hAnsiTheme="majorHAnsi" w:cstheme="majorHAnsi"/>
                              <w:sz w:val="18"/>
                              <w:szCs w:val="18"/>
                            </w:rPr>
                            <w:t>Flushing with</w:t>
                          </w:r>
                        </w:p>
                        <w:p w:rsidR="00862F6C" w:rsidRPr="00437D2E" w:rsidRDefault="00862F6C" w:rsidP="009E5C36">
                          <w:pPr>
                            <w:jc w:val="center"/>
                            <w:rPr>
                              <w:rFonts w:asciiTheme="majorHAnsi" w:hAnsiTheme="majorHAnsi" w:cstheme="majorHAnsi"/>
                              <w:sz w:val="18"/>
                              <w:szCs w:val="18"/>
                            </w:rPr>
                          </w:pPr>
                          <w:r w:rsidRPr="00437D2E">
                            <w:rPr>
                              <w:rFonts w:asciiTheme="majorHAnsi" w:hAnsiTheme="majorHAnsi" w:cstheme="majorHAnsi"/>
                              <w:sz w:val="18"/>
                              <w:szCs w:val="18"/>
                            </w:rPr>
                            <w:t>GHe</w:t>
                          </w:r>
                        </w:p>
                        <w:p w:rsidR="00862F6C" w:rsidRPr="00437D2E" w:rsidRDefault="00862F6C" w:rsidP="009E5C36">
                          <w:pPr>
                            <w:rPr>
                              <w:rFonts w:asciiTheme="majorHAnsi" w:hAnsiTheme="majorHAnsi" w:cstheme="majorHAnsi"/>
                              <w:sz w:val="18"/>
                              <w:szCs w:val="18"/>
                            </w:rPr>
                          </w:pPr>
                        </w:p>
                      </w:txbxContent>
                    </v:textbox>
                  </v:rect>
                  <v:shape id="Text Box 12196" o:spid="_x0000_s1553" type="#_x0000_t202" style="position:absolute;left:6505;top:9567;width:215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g5MYA&#10;AADeAAAADwAAAGRycy9kb3ducmV2LnhtbESPW2sCMRSE3wv+h3AE32rWFdq6GkUFwdKXesHnw+bs&#10;RTcnSxLX9d83hUIfh5n5hlmsetOIjpyvLSuYjBMQxLnVNZcKzqfd6wcIH5A1NpZJwZM8rJaDlwVm&#10;2j74QN0xlCJC2GeooAqhzaT0eUUG/di2xNErrDMYonSl1A4fEW4amSbJmzRYc1yosKVtRfnteDcK&#10;Tt3G7w/XMNOfxUamX8V3enFrpUbDfj0HEagP/+G/9l4rmCaT9B1+78Qr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eog5MYAAADeAAAADwAAAAAAAAAAAAAAAACYAgAAZHJz&#10;L2Rvd25yZXYueG1sUEsFBgAAAAAEAAQA9QAAAIsDAAAAAA==&#10;">
                    <v:textbox inset="0,0,0,0">
                      <w:txbxContent>
                        <w:p w:rsidR="00862F6C" w:rsidRDefault="00862F6C" w:rsidP="009E5C36">
                          <w:pPr>
                            <w:ind w:left="57"/>
                            <w:rPr>
                              <w:rFonts w:asciiTheme="majorHAnsi" w:hAnsiTheme="majorHAnsi" w:cstheme="majorHAnsi"/>
                              <w:sz w:val="18"/>
                              <w:szCs w:val="18"/>
                            </w:rPr>
                          </w:pPr>
                          <w:r>
                            <w:rPr>
                              <w:rFonts w:asciiTheme="majorHAnsi" w:hAnsiTheme="majorHAnsi" w:cstheme="majorHAnsi"/>
                              <w:sz w:val="18"/>
                              <w:szCs w:val="18"/>
                            </w:rPr>
                            <w:t>Open FV092 &amp; FV600</w:t>
                          </w:r>
                        </w:p>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Delay tp2</w:t>
                          </w:r>
                        </w:p>
                        <w:p w:rsidR="00862F6C" w:rsidRPr="00437D2E" w:rsidRDefault="00862F6C" w:rsidP="009E5C36">
                          <w:pPr>
                            <w:rPr>
                              <w:rFonts w:asciiTheme="majorHAnsi" w:hAnsiTheme="majorHAnsi" w:cstheme="majorHAnsi"/>
                              <w:sz w:val="18"/>
                              <w:szCs w:val="18"/>
                            </w:rPr>
                          </w:pPr>
                        </w:p>
                      </w:txbxContent>
                    </v:textbox>
                  </v:shape>
                </v:group>
                <v:group id="Group 12197" o:spid="_x0000_s1554" style="position:absolute;left:7873;top:8179;width:227;height:397"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IqqI8QAAADeAAAA&#10;DwAAAAAAAAAAAAAAAACqAgAAZHJzL2Rvd25yZXYueG1sUEsFBgAAAAAEAAQA+gAAAJsDAAAAAA==&#10;">
                  <v:shape id="AutoShape 12198" o:spid="_x0000_s1555"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01D8gAAADeAAAADwAAAGRycy9kb3ducmV2LnhtbESPQWsCMRSE70L/Q3iFXkSza2nRrVFW&#10;QagFD1q9Pzevm9DNy3YTdfvvm0Khx2FmvmHmy9414kpdsJ4V5OMMBHHlteVawfF9M5qCCBFZY+OZ&#10;FHxTgOXibjDHQvsb7+l6iLVIEA4FKjAxtoWUoTLkMIx9S5y8D985jEl2tdQd3hLcNXKSZc/SoeW0&#10;YLCltaHq83BxCnbbfFWejd2+7b/s7mlTNpd6eFLq4b4vX0BE6uN/+K/9qhU8ZvlkBr930hW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w01D8gAAADeAAAADwAAAAAA&#10;AAAAAAAAAAChAgAAZHJzL2Rvd25yZXYueG1sUEsFBgAAAAAEAAQA+QAAAJYDAAAAAA==&#10;"/>
                  <v:shape id="AutoShape 12199" o:spid="_x0000_s1556"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KT8YAAADeAAAADwAAAGRycy9kb3ducmV2LnhtbESPy2oCMRSG94LvEE6hG9HMVCoyGmUs&#10;CLXgwkv3p5PjJHRyMp1Enb59syi4/PlvfMt17xpxoy5YzwrySQaCuPLacq3gfNqO5yBCRNbYeCYF&#10;vxRgvRoOllhof+cD3Y6xFmmEQ4EKTIxtIWWoDDkME98SJ+/iO4cxya6WusN7GneNfMmymXRoOT0Y&#10;bOnNUPV9vDoF+12+Kb+M3X0cfuz+dVs213r0qdTzU18uQETq4yP8337XCqZZPk0ACSehgF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vuCk/GAAAA3gAAAA8AAAAAAAAA&#10;AAAAAAAAoQIAAGRycy9kb3ducmV2LnhtbFBLBQYAAAAABAAEAPkAAACUAwAAAAA=&#10;"/>
                </v:group>
                <v:shape id="Text Box 12200" o:spid="_x0000_s1557" type="#_x0000_t202" style="position:absolute;left:4283;top:2974;width:3848;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LjCcYA&#10;AADeAAAADwAAAGRycy9kb3ducmV2LnhtbESPT4vCMBTE7wt+h/CEvSyaVkGWahT/rOBhPeiK50fz&#10;bIvNS0mird/eCAseh5n5DTNbdKYWd3K+sqwgHSYgiHOrKy4UnP62g28QPiBrrC2Tggd5WMx7HzPM&#10;tG35QPdjKESEsM9QQRlCk0np85IM+qFtiKN3sc5giNIVUjtsI9zUcpQkE2mw4rhQYkPrkvLr8WYU&#10;TDbu1h54/bU5/fzivilG59XjrNRnv1tOQQTqwjv8395pBeMkHafwuhOvgJ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LjCcYAAADeAAAADwAAAAAAAAAAAAAAAACYAgAAZHJz&#10;L2Rvd25yZXYueG1sUEsFBgAAAAAEAAQA9QAAAIsDAAAAAA==&#10;" stroked="f">
                  <v:textbox inset="0,0,0,0">
                    <w:txbxContent>
                      <w:p w:rsidR="00862F6C" w:rsidRPr="00437D2E" w:rsidRDefault="00862F6C" w:rsidP="009E5C36">
                        <w:pPr>
                          <w:rPr>
                            <w:rFonts w:asciiTheme="majorHAnsi" w:hAnsiTheme="majorHAnsi" w:cstheme="majorHAnsi"/>
                            <w:sz w:val="18"/>
                            <w:szCs w:val="18"/>
                          </w:rPr>
                        </w:pPr>
                        <w:r w:rsidRPr="00437D2E">
                          <w:rPr>
                            <w:rFonts w:asciiTheme="majorHAnsi" w:hAnsiTheme="majorHAnsi" w:cstheme="majorHAnsi"/>
                            <w:sz w:val="18"/>
                            <w:szCs w:val="18"/>
                          </w:rPr>
                          <w:t xml:space="preserve">t &gt; </w:t>
                        </w:r>
                        <w:r>
                          <w:rPr>
                            <w:rFonts w:asciiTheme="majorHAnsi" w:hAnsiTheme="majorHAnsi" w:cstheme="majorHAnsi"/>
                            <w:sz w:val="18"/>
                            <w:szCs w:val="18"/>
                          </w:rPr>
                          <w:t>t</w:t>
                        </w:r>
                        <w:r w:rsidRPr="00437D2E">
                          <w:rPr>
                            <w:rFonts w:asciiTheme="majorHAnsi" w:hAnsiTheme="majorHAnsi" w:cstheme="majorHAnsi"/>
                            <w:sz w:val="18"/>
                            <w:szCs w:val="18"/>
                          </w:rPr>
                          <w:t xml:space="preserve">starting &amp; (CV-He-liquefier &amp; CV590) closed </w:t>
                        </w:r>
                      </w:p>
                    </w:txbxContent>
                  </v:textbox>
                </v:shape>
                <v:group id="Group 12201" o:spid="_x0000_s1558" style="position:absolute;left:3962;top:2916;width:227;height:425" coordorigin="4042,6426" coordsize="296,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uwsUxgAAAN4A&#10;AAAPAAAAAAAAAAAAAAAAAKoCAABkcnMvZG93bnJldi54bWxQSwUGAAAAAAQABAD6AAAAnQMAAAAA&#10;">
                  <v:shape id="AutoShape 12202" o:spid="_x0000_s1559" type="#_x0000_t32" style="position:absolute;left:4194;top:6426;width:0;height:4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yUOMgAAADeAAAADwAAAGRycy9kb3ducmV2LnhtbESPQWsCMRSE70L/Q3iFXqRmt0ulbI2y&#10;FoRa8KC299fN6yZ087Juoq7/3hQKHoeZ+YaZLQbXihP1wXpWkE8yEMS115YbBZ/71eMLiBCRNbae&#10;ScGFAizmd6MZltqfeUunXWxEgnAoUYGJsSulDLUhh2HiO+Lk/fjeYUyyb6Tu8ZzgrpVPWTaVDi2n&#10;BYMdvRmqf3dHp2CzzpfVt7Hrj+3Bbp5XVXtsxl9KPdwP1SuISEO8hf/b71pBkeVFAX930hWQ8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zyUOMgAAADeAAAADwAAAAAA&#10;AAAAAAAAAAChAgAAZHJzL2Rvd25yZXYueG1sUEsFBgAAAAAEAAQA+QAAAJYDAAAAAA==&#10;"/>
                  <v:shape id="AutoShape 12203" o:spid="_x0000_s1560" type="#_x0000_t32" style="position:absolute;left:4042;top:6602;width:2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UMTMgAAADeAAAADwAAAGRycy9kb3ducmV2LnhtbESPQWsCMRSE70L/Q3hCL6LZra3I1ijb&#10;glALHrR6f25eN8HNy3YTdfvvm0Khx2FmvmEWq9414kpdsJ4V5JMMBHHlteVaweFjPZ6DCBFZY+OZ&#10;FHxTgNXybrDAQvsb7+i6j7VIEA4FKjAxtoWUoTLkMEx8S5y8T985jEl2tdQd3hLcNfIhy2bSoeW0&#10;YLClV0PVeX9xCrab/KU8Gbt5333Z7dO6bC716KjU/bAvn0FE6uN/+K/9phVMs3z6CL930hW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NUMTMgAAADeAAAADwAAAAAA&#10;AAAAAAAAAAChAgAAZHJzL2Rvd25yZXYueG1sUEsFBgAAAAAEAAQA+QAAAJYDAAAAAA==&#10;"/>
                </v:group>
                <v:shape id="Text Box 12204" o:spid="_x0000_s1561" type="#_x0000_t202" style="position:absolute;left:4722;top:9844;width:1855;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2N1cYA&#10;AADeAAAADwAAAGRycy9kb3ducmV2LnhtbESPW2sCMRSE3wv+h3AKfatZV1p0NYoKgqUv9YLPh83Z&#10;i92cLElct/++EQQfh5n5hpkve9OIjpyvLSsYDRMQxLnVNZcKTsft+wSED8gaG8uk4I88LBeDlzlm&#10;2t54T90hlCJC2GeooAqhzaT0eUUG/dC2xNErrDMYonSl1A5vEW4amSbJpzRYc1yosKVNRfnv4WoU&#10;HLu13+0vYaq/irVMv4uf9OxWSr299qsZiEB9eIYf7Z1WME5G4w+434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2N1cYAAADeAAAADwAAAAAAAAAAAAAAAACYAgAAZHJz&#10;L2Rvd25yZXYueG1sUEsFBgAAAAAEAAQA9QAAAIsDAAAAAA==&#10;">
                  <v:textbox inset="0,0,0,0">
                    <w:txbxContent>
                      <w:p w:rsidR="00862F6C" w:rsidRPr="00843ECC" w:rsidRDefault="00862F6C" w:rsidP="009E5C36">
                        <w:pPr>
                          <w:spacing w:before="40"/>
                          <w:jc w:val="center"/>
                          <w:rPr>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 xml:space="preserve">want to </w:t>
                        </w:r>
                        <w:r w:rsidRPr="002F4637">
                          <w:rPr>
                            <w:rFonts w:asciiTheme="majorHAnsi" w:hAnsiTheme="majorHAnsi" w:cstheme="majorHAnsi"/>
                            <w:sz w:val="18"/>
                            <w:szCs w:val="18"/>
                          </w:rPr>
                          <w:t>sto</w:t>
                        </w:r>
                        <w:r w:rsidRPr="00730ECB">
                          <w:rPr>
                            <w:rFonts w:asciiTheme="majorHAnsi" w:hAnsiTheme="majorHAnsi" w:cstheme="majorHAnsi"/>
                            <w:sz w:val="18"/>
                            <w:szCs w:val="18"/>
                          </w:rPr>
                          <w:t xml:space="preserve">p </w:t>
                        </w:r>
                        <w:r w:rsidRPr="002F4637">
                          <w:rPr>
                            <w:rFonts w:asciiTheme="majorHAnsi" w:hAnsiTheme="majorHAnsi" w:cstheme="majorHAnsi"/>
                            <w:sz w:val="18"/>
                            <w:szCs w:val="18"/>
                          </w:rPr>
                          <w:t>the conditioning?“</w:t>
                        </w:r>
                      </w:p>
                    </w:txbxContent>
                  </v:textbox>
                </v:shape>
                <v:shape id="Text Box 12205" o:spid="_x0000_s1562" type="#_x0000_t202" style="position:absolute;left:6359;top:10635;width:301;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7fcYA&#10;AADeAAAADwAAAGRycy9kb3ducmV2LnhtbESPzYvCMBTE7wv+D+EJe1k0VaFINYofK+xhPfiB50fz&#10;bIvNS0mirf+9WVjwOMzMb5j5sjO1eJDzlWUFo2ECgji3uuJCwfm0G0xB+ICssbZMCp7kYbnofcwx&#10;07blAz2OoRARwj5DBWUITSalz0sy6Ie2IY7e1TqDIUpXSO2wjXBTy3GSpNJgxXGhxIY2JeW3490o&#10;SLfu3h5487U9f//ivinGl/XzotRnv1vNQATqwjv83/7RCibJaJLC3514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t7fcYAAADeAAAADwAAAAAAAAAAAAAAAACYAgAAZHJz&#10;L2Rvd25yZXYueG1sUEsFBgAAAAAEAAQA9QAAAIsDAAAAAA==&#10;" stroked="f">
                  <v:textbox inset="0,0,0,0">
                    <w:txbxContent>
                      <w:p w:rsidR="00862F6C" w:rsidRPr="00E46DCC" w:rsidRDefault="00862F6C" w:rsidP="009E5C36">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v:textbox>
                </v:shape>
                <v:shape id="AutoShape 12206" o:spid="_x0000_s1563" type="#_x0000_t32" style="position:absolute;left:5958;top:10398;width:0;height:24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eSO8gAAADeAAAADwAAAGRycy9kb3ducmV2LnhtbESPQWsCMRSE70L/Q3hCL6LZrbTK1ijb&#10;glALHrR6f25eN8HNy3YTdfvvm0Khx2FmvmEWq9414kpdsJ4V5JMMBHHlteVaweFjPZ6DCBFZY+OZ&#10;FHxTgNXybrDAQvsb7+i6j7VIEA4FKjAxtoWUoTLkMEx8S5y8T985jEl2tdQd3hLcNfIhy56kQ8tp&#10;wWBLr4aq8/7iFGw3+Ut5Mnbzvvuy28d12Vzq0VGp+2FfPoOI1Mf/8F/7TSuYZvl0Br930hW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AeSO8gAAADeAAAADwAAAAAA&#10;AAAAAAAAAAChAgAAZHJzL2Rvd25yZXYueG1sUEsFBgAAAAAEAAQA+QAAAJYDAAAAAA==&#10;"/>
                <v:shape id="AutoShape 12207" o:spid="_x0000_s1564" type="#_x0000_t32" style="position:absolute;left:5943;top:10640;width:21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gGScQAAADeAAAADwAAAGRycy9kb3ducmV2LnhtbERPy2oCMRTdC/5DuIVuRDNTqcholLEg&#10;1IILH93fTq6T0MnNdBJ1+vfNouDycN7Lde8acaMuWM8K8kkGgrjy2nKt4HzajucgQkTW2HgmBb8U&#10;YL0aDpZYaH/nA92OsRYphEOBCkyMbSFlqAw5DBPfEifu4juHMcGulrrDewp3jXzJspl0aDk1GGzp&#10;zVD1fbw6Bftdvim/jN19HH7s/nVbNtd69KnU81NfLkBE6uND/O9+1wqmWT5Ne9OddAX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mAZJxAAAAN4AAAAPAAAAAAAAAAAA&#10;AAAAAKECAABkcnMvZG93bnJldi54bWxQSwUGAAAAAAQABAD5AAAAkgMAAAAA&#10;"/>
                <v:shape id="Text Box 12208" o:spid="_x0000_s1565" type="#_x0000_t202" style="position:absolute;left:5976;top:11092;width:324;height: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mQ98cA&#10;AADeAAAADwAAAGRycy9kb3ducmV2LnhtbESPQWsCMRSE7wX/Q3iCt5pYQbpbo0hpQSiI6/bQ4+vm&#10;uRvcvGw3qW7/vREKHoeZ+YZZrgfXijP1wXrWMJsqEMSVN5ZrDZ/l++MziBCRDbaeScMfBVivRg9L&#10;zI2/cEHnQ6xFgnDIUUMTY5dLGaqGHIap74iTd/S9w5hkX0vT4yXBXSuflFpIh5bTQoMdvTZUnQ6/&#10;TsPmi4s3+7P73hfHwpZlpvhjcdJ6Mh42LyAiDfEe/m9vjYa5ms0zuN1JV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ZkPfHAAAA3gAAAA8AAAAAAAAAAAAAAAAAmAIAAGRy&#10;cy9kb3ducmV2LnhtbFBLBQYAAAAABAAEAPUAAACMAwAAAAA=&#10;" filled="f" stroked="f">
                  <v:textbox inset="0,0,0,0">
                    <w:txbxContent>
                      <w:p w:rsidR="00862F6C" w:rsidRPr="00E46DCC" w:rsidRDefault="00862F6C" w:rsidP="009E5C36">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v:textbox>
                </v:shape>
                <v:shape id="AutoShape 12209" o:spid="_x0000_s1566" type="#_x0000_t32" style="position:absolute;left:11427;top:10138;width:0;height:5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fwQsMAAADeAAAADwAAAGRycy9kb3ducmV2LnhtbESPy27CMBBF95X6D9ZU6q7YUIRQikFA&#10;BWLLY8NuFE+TiHgcbDcJfD1eILG8ui+d2aK3tWjJh8qxhuFAgSDOnam40HA6br6mIEJENlg7Jg03&#10;CrCYv7/NMDOu4z21h1iINMIhQw1ljE0mZchLshgGriFO3p/zFmOSvpDGY5fGbS1HSk2kxYrTQ4kN&#10;rUvKL4d/q2GPqM7beL3XK7817a353XTjo9afH/3yB0SkPr7Cz/bOaPhWw3ECSDgJBeT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38ELDAAAA3gAAAA8AAAAAAAAAAAAA&#10;AAAAoQIAAGRycy9kb3ducmV2LnhtbFBLBQYAAAAABAAEAPkAAACRAwAAAAA=&#10;" strokeweight=".5pt">
                  <v:stroke startarrow="block"/>
                </v:shape>
                <v:shape id="AutoShape 12210" o:spid="_x0000_s1567" type="#_x0000_t32" style="position:absolute;left:1579;top:12907;width:58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TcqcgAAADeAAAADwAAAGRycy9kb3ducmV2LnhtbESPQWsCMRSE74X+h/AKvRTNrq2lbI2y&#10;CkIteNDa++vmdRO6eVk3Ubf/3giCx2FmvmEms9414khdsJ4V5MMMBHHlteVawe5rOXgDESKyxsYz&#10;KfinALPp/d0EC+1PvKHjNtYiQTgUqMDE2BZShsqQwzD0LXHyfn3nMCbZ1VJ3eEpw18hRlr1Kh5bT&#10;gsGWFoaqv+3BKViv8nn5Y+zqc7O36/GybA7107dSjw99+Q4iUh9v4Wv7Qyt4zvKXHC530hWQ0zM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KTcqcgAAADeAAAADwAAAAAA&#10;AAAAAAAAAAChAgAAZHJzL2Rvd25yZXYueG1sUEsFBgAAAAAEAAQA+QAAAJYDAAAAAA==&#10;"/>
                <v:shape id="Text Box 12211" o:spid="_x0000_s1568" type="#_x0000_t202" style="position:absolute;left:7156;top:9260;width:2335;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tx+8cA&#10;AADeAAAADwAAAGRycy9kb3ducmV2LnhtbESPQWsCMRSE70L/Q3gFb5qoRdrVKFIUhELpuj30+Nw8&#10;d4Obl+0m6vbfN4WCx2FmvmGW69414kpdsJ41TMYKBHHpjeVKw2exGz2DCBHZYOOZNPxQgPXqYbDE&#10;zPgb53Q9xEokCIcMNdQxtpmUoazJYRj7ljh5J985jEl2lTQd3hLcNXKq1Fw6tJwWamzptabyfLg4&#10;DZsvzrf2+/34kZ9yWxQvit/mZ62Hj/1mASJSH+/h//beaJipydMU/u6k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7cfvHAAAA3gAAAA8AAAAAAAAAAAAAAAAAmAIAAGRy&#10;cy9kb3ducmV2LnhtbFBLBQYAAAAABAAEAPUAAACMAwAAAAA=&#10;" filled="f" stroked="f">
                  <v:textbox inset="0,0,0,0">
                    <w:txbxContent>
                      <w:p w:rsidR="00862F6C" w:rsidRPr="00437D2E" w:rsidRDefault="00862F6C" w:rsidP="009E5C36">
                        <w:pPr>
                          <w:rPr>
                            <w:rFonts w:asciiTheme="majorHAnsi" w:hAnsiTheme="majorHAnsi" w:cstheme="majorHAnsi"/>
                            <w:sz w:val="18"/>
                            <w:szCs w:val="18"/>
                          </w:rPr>
                        </w:pPr>
                        <w:r w:rsidRPr="00437D2E">
                          <w:rPr>
                            <w:rFonts w:asciiTheme="majorHAnsi" w:hAnsiTheme="majorHAnsi" w:cstheme="majorHAnsi"/>
                            <w:sz w:val="18"/>
                            <w:szCs w:val="18"/>
                          </w:rPr>
                          <w:t xml:space="preserve">PT580 </w:t>
                        </w:r>
                        <w:r>
                          <w:rPr>
                            <w:rFonts w:asciiTheme="majorHAnsi" w:hAnsiTheme="majorHAnsi" w:cstheme="majorHAnsi"/>
                            <w:sz w:val="18"/>
                            <w:szCs w:val="18"/>
                          </w:rPr>
                          <w:sym w:font="Math1" w:char="F0A3"/>
                        </w:r>
                        <w:r w:rsidRPr="00437D2E">
                          <w:rPr>
                            <w:rFonts w:asciiTheme="majorHAnsi" w:hAnsiTheme="majorHAnsi" w:cstheme="majorHAnsi"/>
                            <w:sz w:val="18"/>
                            <w:szCs w:val="18"/>
                          </w:rPr>
                          <w:t xml:space="preserve"> </w:t>
                        </w:r>
                        <w:r>
                          <w:rPr>
                            <w:rFonts w:asciiTheme="majorHAnsi" w:hAnsiTheme="majorHAnsi" w:cstheme="majorHAnsi"/>
                            <w:sz w:val="18"/>
                            <w:szCs w:val="18"/>
                          </w:rPr>
                          <w:t xml:space="preserve">P He min </w:t>
                        </w:r>
                        <w:r w:rsidRPr="00437D2E">
                          <w:rPr>
                            <w:rFonts w:asciiTheme="majorHAnsi" w:hAnsiTheme="majorHAnsi" w:cstheme="majorHAnsi"/>
                            <w:sz w:val="18"/>
                            <w:szCs w:val="18"/>
                          </w:rPr>
                          <w:t>&amp; t</w:t>
                        </w:r>
                        <w:r>
                          <w:rPr>
                            <w:rFonts w:asciiTheme="majorHAnsi" w:hAnsiTheme="majorHAnsi" w:cstheme="majorHAnsi"/>
                            <w:sz w:val="18"/>
                            <w:szCs w:val="18"/>
                          </w:rPr>
                          <w:t xml:space="preserve"> &lt; </w:t>
                        </w:r>
                        <w:r w:rsidRPr="00437D2E">
                          <w:rPr>
                            <w:rFonts w:asciiTheme="majorHAnsi" w:hAnsiTheme="majorHAnsi" w:cstheme="majorHAnsi"/>
                            <w:sz w:val="18"/>
                            <w:szCs w:val="18"/>
                          </w:rPr>
                          <w:t>t</w:t>
                        </w:r>
                        <w:r>
                          <w:rPr>
                            <w:rFonts w:asciiTheme="majorHAnsi" w:hAnsiTheme="majorHAnsi" w:cstheme="majorHAnsi"/>
                            <w:sz w:val="18"/>
                            <w:szCs w:val="18"/>
                          </w:rPr>
                          <w:t>p</w:t>
                        </w:r>
                        <w:r w:rsidRPr="00437D2E">
                          <w:rPr>
                            <w:rFonts w:asciiTheme="majorHAnsi" w:hAnsiTheme="majorHAnsi" w:cstheme="majorHAnsi"/>
                            <w:sz w:val="18"/>
                            <w:szCs w:val="18"/>
                          </w:rPr>
                          <w:t>1</w:t>
                        </w:r>
                      </w:p>
                    </w:txbxContent>
                  </v:textbox>
                </v:shape>
                <v:shape id="AutoShape 12212" o:spid="_x0000_s1569" type="#_x0000_t32" style="position:absolute;left:6606;top:10314;width:3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VuNcUAAADeAAAADwAAAGRycy9kb3ducmV2LnhtbESPS2/CMBCE70j9D9ZW6g1sHkIoxaBC&#10;BeqVx4XbKt4mUeN1sN0k9NfXSEgcRzPzjWa57m0tWvKhcqxhPFIgiHNnKi40nE+74QJEiMgGa8ek&#10;4UYB1quXwRIz4zo+UHuMhUgQDhlqKGNsMilDXpLFMHINcfK+nbcYk/SFNB67BLe1nCg1lxYrTgsl&#10;NrQtKf85/loNB0R12cfrX73xe9Pems9dNztp/fbaf7yDiNTHZ/jR/jIapmo8m8L9Tro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qVuNcUAAADeAAAADwAAAAAAAAAA&#10;AAAAAAChAgAAZHJzL2Rvd25yZXYueG1sUEsFBgAAAAAEAAQA+QAAAJMDAAAAAA==&#10;" strokeweight=".5pt">
                  <v:stroke startarrow="block"/>
                </v:shape>
                <v:group id="Group 12213" o:spid="_x0000_s1570" style="position:absolute;left:6835;top:10004;width:227;height:300"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BhFhscAAADe&#10;AAAADwAAAAAAAAAAAAAAAACqAgAAZHJzL2Rvd25yZXYueG1sUEsFBgAAAAAEAAQA+gAAAJ4DAAAA&#10;AA==&#10;">
                  <v:shape id="AutoShape 12214" o:spid="_x0000_s1571"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aqsgAAADeAAAADwAAAGRycy9kb3ducmV2LnhtbESPQWsCMRSE74X+h/AKXopm19ZStkZZ&#10;BUELHrT2/rp53YRuXtZN1O2/N0Khx2FmvmGm89414kxdsJ4V5KMMBHHlteVaweFjNXwFESKyxsYz&#10;KfilAPPZ/d0UC+0vvKPzPtYiQTgUqMDE2BZShsqQwzDyLXHyvn3nMCbZ1VJ3eElw18hxlr1Ih5bT&#10;gsGWloaqn/3JKdhu8kX5ZezmfXe028mqbE7146dSg4e+fAMRqY//4b/2Wit4yvLnCdzupCsgZ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5/aqsgAAADeAAAADwAAAAAA&#10;AAAAAAAAAAChAgAAZHJzL2Rvd25yZXYueG1sUEsFBgAAAAAEAAQA+QAAAJYDAAAAAA==&#10;"/>
                  <v:shape id="AutoShape 12215" o:spid="_x0000_s1572"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1E3cgAAADeAAAADwAAAGRycy9kb3ducmV2LnhtbESPQWsCMRSE74X+h/AKXkrNrm1FtkZZ&#10;BUELHrT1/rp53YRuXtZN1O2/N0Khx2FmvmGm89414kxdsJ4V5MMMBHHlteVawefH6mkCIkRkjY1n&#10;UvBLAeaz+7spFtpfeEfnfaxFgnAoUIGJsS2kDJUhh2HoW+LkffvOYUyyq6Xu8JLgrpGjLBtLh5bT&#10;gsGWloaqn/3JKdhu8kX5ZezmfXe029dV2Zzqx4NSg4e+fAMRqY//4b/2Wit4zvKXMdzupCsgZ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01E3cgAAADeAAAADwAAAAAA&#10;AAAAAAAAAAChAgAAZHJzL2Rvd25yZXYueG1sUEsFBgAAAAAEAAQA+QAAAJYDAAAAAA==&#10;"/>
                </v:group>
                <v:shape id="Text Box 12216" o:spid="_x0000_s1573" type="#_x0000_t202" style="position:absolute;left:6594;top:10326;width:1389;height: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zSY8gA&#10;AADeAAAADwAAAGRycy9kb3ducmV2LnhtbESPQUsDMRSE7wX/Q3iCtzaplmrXpqWIQkEo3V0PPT43&#10;r7uhm5d1E9v13xuh4HGYmW+Y5XpwrThTH6xnDdOJAkFceWO51vBRvo2fQISIbLD1TBp+KMB6dTNa&#10;Ymb8hXM6F7EWCcIhQw1NjF0mZagachgmviNO3tH3DmOSfS1Nj5cEd628V2ouHVpOCw129NJQdSq+&#10;nYbNgfNX+7X73OfH3JblQvH7/KT13e2weQYRaYj/4Wt7azQ8qOnsEf7up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TNJjyAAAAN4AAAAPAAAAAAAAAAAAAAAAAJgCAABk&#10;cnMvZG93bnJldi54bWxQSwUGAAAAAAQABAD1AAAAjQMAAAAA&#10;" filled="f" stroked="f">
                  <v:textbox inset="0,0,0,0">
                    <w:txbxContent>
                      <w:p w:rsidR="00862F6C" w:rsidRPr="00437D2E" w:rsidRDefault="00862F6C" w:rsidP="009E5C36">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v:textbox>
                </v:shape>
                <v:shape id="Text Box 12217" o:spid="_x0000_s1574" type="#_x0000_t202" style="position:absolute;left:6770;top:9524;width:1239;height: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pRNsIA&#10;AADeAAAADwAAAGRycy9kb3ducmV2LnhtbERPy2oCMRTdF/yHcAV3NeNYio5GUUGwdFMfuL5M7jx0&#10;cjMkcRz/vlkUujyc93Ldm0Z05HxtWcFknIAgzq2uuVRwOe/fZyB8QNbYWCYFL/KwXg3elphp++Qj&#10;dadQihjCPkMFVQhtJqXPKzLox7YljlxhncEQoSuldviM4aaRaZJ8SoM1x4YKW9pVlN9PD6Pg3G39&#10;4XgLc/1VbGX6XfykV7dRajTsNwsQgfrwL/5zH7SCaTL5iHvjnXgF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qlE2wgAAAN4AAAAPAAAAAAAAAAAAAAAAAJgCAABkcnMvZG93&#10;bnJldi54bWxQSwUGAAAAAAQABAD1AAAAhwMAAAAA&#10;">
                  <v:textbox inset="0,0,0,0">
                    <w:txbxContent>
                      <w:p w:rsidR="00862F6C" w:rsidRPr="00437D2E" w:rsidRDefault="00862F6C" w:rsidP="009E5C36">
                        <w:pPr>
                          <w:ind w:firstLine="142"/>
                          <w:jc w:val="center"/>
                          <w:rPr>
                            <w:rFonts w:asciiTheme="majorHAnsi" w:hAnsiTheme="majorHAnsi" w:cstheme="majorHAnsi"/>
                            <w:sz w:val="18"/>
                            <w:szCs w:val="18"/>
                          </w:rPr>
                        </w:pPr>
                        <w:r>
                          <w:rPr>
                            <w:rFonts w:asciiTheme="majorHAnsi" w:hAnsiTheme="majorHAnsi" w:cstheme="majorHAnsi"/>
                            <w:sz w:val="18"/>
                            <w:szCs w:val="18"/>
                          </w:rPr>
                          <w:t>Low level</w:t>
                        </w:r>
                        <w:r w:rsidRPr="00437D2E">
                          <w:rPr>
                            <w:rFonts w:asciiTheme="majorHAnsi" w:hAnsiTheme="majorHAnsi" w:cstheme="majorHAnsi"/>
                            <w:sz w:val="18"/>
                            <w:szCs w:val="18"/>
                          </w:rPr>
                          <w:t xml:space="preserve"> </w:t>
                        </w:r>
                        <w:r>
                          <w:rPr>
                            <w:rFonts w:asciiTheme="majorHAnsi" w:hAnsiTheme="majorHAnsi" w:cstheme="majorHAnsi"/>
                            <w:sz w:val="18"/>
                            <w:szCs w:val="18"/>
                          </w:rPr>
                          <w:t xml:space="preserve">pressure </w:t>
                        </w:r>
                        <w:r w:rsidRPr="00437D2E">
                          <w:rPr>
                            <w:rFonts w:asciiTheme="majorHAnsi" w:hAnsiTheme="majorHAnsi" w:cstheme="majorHAnsi"/>
                            <w:sz w:val="18"/>
                            <w:szCs w:val="18"/>
                          </w:rPr>
                          <w:t>alarm</w:t>
                        </w:r>
                      </w:p>
                    </w:txbxContent>
                  </v:textbox>
                </v:shape>
                <v:group id="Group 12218" o:spid="_x0000_s1575" style="position:absolute;left:6896;top:9230;width:227;height:293" coordorigin="7322,9810" coordsize="14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hnqGMcAAADe&#10;AAAADwAAAAAAAAAAAAAAAACqAgAAZHJzL2Rvd25yZXYueG1sUEsFBgAAAAAEAAQA+gAAAJ4DAAAA&#10;AA==&#10;">
                  <v:shape id="AutoShape 12219" o:spid="_x0000_s1576" type="#_x0000_t32" style="position:absolute;left:7397;top:9810;width:0;height: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Hv78YAAADeAAAADwAAAGRycy9kb3ducmV2LnhtbESPy2oCMRSG9wXfIZxCN0Uz02KR0Sij&#10;INSCCy/dn06Ok9DJyTiJOr69WRS6/PlvfLNF7xpxpS5YzwryUQaCuPLacq3geFgPJyBCRNbYeCYF&#10;dwqwmA+eZlhof+MdXfexFmmEQ4EKTIxtIWWoDDkMI98SJ+/kO4cxya6WusNbGneNfMuyD+nQcnow&#10;2NLKUPW7vzgF202+LH+M3XztznY7XpfNpX79VurluS+nICL18T/81/7UCt6zfJwAEk5CAT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Yx7+/GAAAA3gAAAA8AAAAAAAAA&#10;AAAAAAAAoQIAAGRycy9kb3ducmV2LnhtbFBLBQYAAAAABAAEAPkAAACUAwAAAAA=&#10;"/>
                  <v:shape id="AutoShape 12220" o:spid="_x0000_s1577" type="#_x0000_t32" style="position:absolute;left:7322;top:9952;width:1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1KdMcAAADeAAAADwAAAGRycy9kb3ducmV2LnhtbESPQWsCMRSE70L/Q3gFL6LZVSxla5St&#10;IGjBg7beXzevm9DNy3YTdf33TaHgcZiZb5jFqneNuFAXrGcF+SQDQVx5bblW8PG+GT+DCBFZY+OZ&#10;FNwowGr5MFhgof2VD3Q5xlokCIcCFZgY20LKUBlyGCa+JU7el+8cxiS7WuoOrwnuGjnNsifp0HJa&#10;MNjS2lD1fTw7Bftd/lp+Grt7O/zY/XxTNud6dFJq+NiXLyAi9fEe/m9vtYJZls9z+LuTroB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fUp0xwAAAN4AAAAPAAAAAAAA&#10;AAAAAAAAAKECAABkcnMvZG93bnJldi54bWxQSwUGAAAAAAQABAD5AAAAlQMAAAAA&#10;"/>
                </v:group>
                <v:shape id="AutoShape 12221" o:spid="_x0000_s1578" type="#_x0000_t32" style="position:absolute;left:8429;top:10641;width:3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A8cAAADeAAAADwAAAGRycy9kb3ducmV2LnhtbESPQWsCMRSE70L/Q3iFXkSzqyiyNcpW&#10;EGrBg7a9v25eN6Gbl3UTdf33TaHgcZiZb5jluneNuFAXrGcF+TgDQVx5bblW8PG+HS1AhIissfFM&#10;Cm4UYL16GCyx0P7KB7ocYy0ShEOBCkyMbSFlqAw5DGPfEifv23cOY5JdLXWH1wR3jZxk2Vw6tJwW&#10;DLa0MVT9HM9OwX6Xv5Rfxu7eDie7n23L5lwPP5V6euzLZxCR+ngP/7dftYJpls8m8HcnXQG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5r9QDxwAAAN4AAAAPAAAAAAAA&#10;AAAAAAAAAKECAABkcnMvZG93bnJldi54bWxQSwUGAAAAAAQABAD5AAAAlQMAAAAA&#10;"/>
                <v:shape id="AutoShape 12222" o:spid="_x0000_s1579" type="#_x0000_t85" style="position:absolute;left:8216;top:10429;width:104;height:34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cBhccA&#10;AADeAAAADwAAAGRycy9kb3ducmV2LnhtbESPQWvCQBSE70L/w/IKvUjdWEkp0VWKIBUPhSQ9eHxm&#10;X5Ng9m3IPjX9926h0OMwM98wq83oOnWlIbSeDcxnCSjiytuWawNf5e75DVQQZIudZzLwQwE264fJ&#10;CjPrb5zTtZBaRQiHDA00In2mdagachhmvieO3rcfHEqUQ63tgLcId51+SZJX7bDluNBgT9uGqnNx&#10;cQbSc37IT2WdylGKj3DZp8fPaW/M0+P4vgQlNMp/+K+9twYWyTxdwO+deAX0+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HAYXHAAAA3gAAAA8AAAAAAAAAAAAAAAAAmAIAAGRy&#10;cy9kb3ducmV2LnhtbFBLBQYAAAAABAAEAPUAAACMAwAAAAA=&#10;" fillcolor="black [3213]" strokecolor="black [3213]" strokeweight="1pt">
                  <v:shadow on="t" opacity="22938f" offset="0"/>
                  <v:textbox inset=",7.2pt,,7.2pt"/>
                </v:shape>
                <v:group id="Group 12223" o:spid="_x0000_s1580" style="position:absolute;left:8149;top:11296;width:227;height:565"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JnB01vIAAAA&#10;3gAAAA8AAAAAAAAAAAAAAAAAqgIAAGRycy9kb3ducmV2LnhtbFBLBQYAAAAABAAEAPoAAACfAwAA&#10;AAA=&#10;">
                  <v:shape id="AutoShape 12224" o:spid="_x0000_s1581"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ZMd8gAAADeAAAADwAAAGRycy9kb3ducmV2LnhtbESPQWsCMRSE74X+h/AKXkrNbmWlbI2y&#10;FgQteFDb++vmdRO6eVk3Udd/3xQKHoeZ+YaZLQbXijP1wXpWkI8zEMS115YbBR+H1dMLiBCRNbae&#10;ScGVAizm93czLLW/8I7O+9iIBOFQogITY1dKGWpDDsPYd8TJ+/a9w5hk30jd4yXBXSufs2wqHVpO&#10;CwY7ejNU/+xPTsF2ky+rL2M377uj3Rarqj01j59KjR6G6hVEpCHewv/ttVYwyfKigL876QrI+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kZMd8gAAADeAAAADwAAAAAA&#10;AAAAAAAAAAChAgAAZHJzL2Rvd25yZXYueG1sUEsFBgAAAAAEAAQA+QAAAJYDAAAAAA==&#10;"/>
                  <v:shape id="AutoShape 12225" o:spid="_x0000_s1582"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TSAMcAAADeAAAADwAAAGRycy9kb3ducmV2LnhtbESPQWsCMRSE70L/Q3iFXkSz26LI1ihb&#10;QagFD9r2/rp53YRuXtZN1PXfm4LgcZiZb5j5sneNOFEXrGcF+TgDQVx5bblW8PW5Hs1AhIissfFM&#10;Ci4UYLl4GMyx0P7MOzrtYy0ShEOBCkyMbSFlqAw5DGPfEifv13cOY5JdLXWH5wR3jXzOsql0aDkt&#10;GGxpZaj62x+dgu0mfyt/jN187A52O1mXzbEefiv19NiXryAi9fEevrXftYKXLJ9M4f9OugJyc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lNIAxwAAAN4AAAAPAAAAAAAA&#10;AAAAAAAAAKECAABkcnMvZG93bnJldi54bWxQSwUGAAAAAAQABAD5AAAAlQMAAAAA&#10;"/>
                </v:group>
                <v:group id="Group 12226" o:spid="_x0000_s1583" style="position:absolute;left:8155;top:9243;width:227;height:1754"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E00sxgAAAN4A&#10;AAAPAAAAAAAAAAAAAAAAAKoCAABkcnMvZG93bnJldi54bWxQSwUGAAAAAAQABAD6AAAAnQMAAAAA&#10;">
                  <v:shape id="AutoShape 12227" o:spid="_x0000_s1584"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fj6cQAAADeAAAADwAAAGRycy9kb3ducmV2LnhtbERPy2oCMRTdF/yHcAvdFM1Mi0VGo4yC&#10;UAsufHR/O7lOQic34yTq+PdmUejycN6zRe8acaUuWM8K8lEGgrjy2nKt4HhYDycgQkTW2HgmBXcK&#10;sJgPnmZYaH/jHV33sRYphEOBCkyMbSFlqAw5DCPfEifu5DuHMcGulrrDWwp3jXzLsg/p0HJqMNjS&#10;ylD1u784BdtNvix/jN187c52O16XzaV+/Vbq5bkvpyAi9fFf/Of+1Ares3yc9qY76QrI+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R+PpxAAAAN4AAAAPAAAAAAAAAAAA&#10;AAAAAKECAABkcnMvZG93bnJldi54bWxQSwUGAAAAAAQABAD5AAAAkgMAAAAA&#10;"/>
                  <v:shape id="AutoShape 12228" o:spid="_x0000_s1585"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tGcsgAAADeAAAADwAAAGRycy9kb3ducmV2LnhtbESPQWsCMRSE74X+h/CEXopmt8WiW6Ns&#10;C0IteNDq/bl53QQ3L9tN1PXfN0Khx2FmvmFmi9414kxdsJ4V5KMMBHHlteVawe5rOZyACBFZY+OZ&#10;FFwpwGJ+fzfDQvsLb+i8jbVIEA4FKjAxtoWUoTLkMIx8S5y8b985jEl2tdQdXhLcNfIpy16kQ8tp&#10;wWBL74aq4/bkFKxX+Vt5MHb1ufmx6/GybE71416ph0FfvoKI1Mf/8F/7Qyt4zvLxFG530hWQ8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wtGcsgAAADeAAAADwAAAAAA&#10;AAAAAAAAAAChAgAAZHJzL2Rvd25yZXYueG1sUEsFBgAAAAAEAAQA+QAAAJYDAAAAAA==&#10;"/>
                </v:group>
                <v:shape id="Text Box 12229" o:spid="_x0000_s1586" type="#_x0000_t202" style="position:absolute;left:8389;top:11506;width:1026;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Wd8UA&#10;AADeAAAADwAAAGRycy9kb3ducmV2LnhtbESPXWvCMBSG7wf7D+EMdjcTHZStM4oMBWEg1u7Cy2Nz&#10;bIPNSW2idv/eXAi7fHm/eKbzwbXiSn2wnjWMRwoEceWN5VrDb7l6+wARIrLB1jNp+KMA89nz0xRz&#10;429c0HUXa5FGOOSooYmxy6UMVUMOw8h3xMk7+t5hTLKvpenxlsZdKydKZdKh5fTQYEffDVWn3cVp&#10;WOy5WNrz5rAtjoUty0/FP9lJ69eXYfEFItIQ/8OP9tpoeFfjLAEknIQ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EBZ3xQAAAN4AAAAPAAAAAAAAAAAAAAAAAJgCAABkcnMv&#10;ZG93bnJldi54bWxQSwUGAAAAAAQABAD1AAAAigMAAAAA&#10;" filled="f" stroked="f">
                  <v:textbox inset="0,0,0,0">
                    <w:txbxContent>
                      <w:p w:rsidR="00862F6C" w:rsidRPr="00E46DCC" w:rsidRDefault="00862F6C" w:rsidP="009E5C36">
                        <w:pPr>
                          <w:rPr>
                            <w:rFonts w:asciiTheme="majorHAnsi" w:hAnsiTheme="majorHAnsi" w:cstheme="majorHAnsi"/>
                            <w:sz w:val="18"/>
                            <w:szCs w:val="18"/>
                            <w:lang w:val="fr-FR"/>
                          </w:rPr>
                        </w:pPr>
                        <w:r>
                          <w:rPr>
                            <w:rFonts w:asciiTheme="majorHAnsi" w:hAnsiTheme="majorHAnsi" w:cstheme="majorHAnsi"/>
                            <w:sz w:val="18"/>
                            <w:szCs w:val="18"/>
                            <w:lang w:val="fr-FR"/>
                          </w:rPr>
                          <w:t>FV600 closed</w:t>
                        </w:r>
                      </w:p>
                    </w:txbxContent>
                  </v:textbox>
                </v:shape>
                <v:shape id="Text Box 12230" o:spid="_x0000_s1587" type="#_x0000_t202" style="position:absolute;left:8447;top:12656;width:1026;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yz7McA&#10;AADeAAAADwAAAGRycy9kb3ducmV2LnhtbESPQUvDQBSE7wX/w/IEb81uFEKN3ZYiCoJQTOPB4zP7&#10;mizNvo3ZtY3/visUehxm5htmuZ5cL440ButZQ54pEMSNN5ZbDZ/163wBIkRkg71n0vBHAdarm9kS&#10;S+NPXNFxF1uRIBxK1NDFOJRShqYjhyHzA3Hy9n50GJMcW2lGPCW46+W9UoV0aDktdDjQc0fNYffr&#10;NGy+uHqxP9vvj2pf2bp+VPxeHLS+u502TyAiTfEavrTfjIYHlRc5/N9JV0Cuz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cs+zHAAAA3gAAAA8AAAAAAAAAAAAAAAAAmAIAAGRy&#10;cy9kb3ducmV2LnhtbFBLBQYAAAAABAAEAPUAAACMAwAAAAA=&#10;" filled="f" stroked="f">
                  <v:textbox inset="0,0,0,0">
                    <w:txbxContent>
                      <w:p w:rsidR="00862F6C" w:rsidRPr="00E46DCC" w:rsidRDefault="00862F6C" w:rsidP="009E5C36">
                        <w:pPr>
                          <w:rPr>
                            <w:rFonts w:asciiTheme="majorHAnsi" w:hAnsiTheme="majorHAnsi" w:cstheme="majorHAnsi"/>
                            <w:sz w:val="18"/>
                            <w:szCs w:val="18"/>
                            <w:lang w:val="fr-FR"/>
                          </w:rPr>
                        </w:pPr>
                        <w:r>
                          <w:rPr>
                            <w:rFonts w:asciiTheme="majorHAnsi" w:hAnsiTheme="majorHAnsi" w:cstheme="majorHAnsi"/>
                            <w:sz w:val="18"/>
                            <w:szCs w:val="18"/>
                            <w:lang w:val="fr-FR"/>
                          </w:rPr>
                          <w:t>CV580 closed</w:t>
                        </w:r>
                      </w:p>
                    </w:txbxContent>
                  </v:textbox>
                </v:shape>
                <v:group id="Group 12231" o:spid="_x0000_s1588" style="position:absolute;left:8176;top:12451;width:227;height:565"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CCQJxgAAAN4A&#10;AAAPAAAAAAAAAAAAAAAAAKoCAABkcnMvZG93bnJldi54bWxQSwUGAAAAAAQABAD6AAAAnQMAAAAA&#10;">
                  <v:shape id="AutoShape 12232" o:spid="_x0000_s1589"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7JccAAADeAAAADwAAAGRycy9kb3ducmV2LnhtbESPQWsCMRSE7wX/Q3gFL0Wzq1Rka5S1&#10;IKjgQdveXzevm9DNy3YTdf33plDocZiZb5jFqneNuFAXrGcF+TgDQVx5bblW8P62Gc1BhIissfFM&#10;Cm4UYLUcPCyw0P7KR7qcYi0ShEOBCkyMbSFlqAw5DGPfEifvy3cOY5JdLXWH1wR3jZxk2Uw6tJwW&#10;DLb0aqj6Pp2dgsMuX5efxu72xx97eN6Uzbl++lBq+NiXLyAi9fE//NfeagXTLJ9N4fdOugJye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7slxwAAAN4AAAAPAAAAAAAA&#10;AAAAAAAAAKECAABkcnMvZG93bnJldi54bWxQSwUGAAAAAAQABAD5AAAAlQMAAAAA&#10;"/>
                  <v:shape id="AutoShape 12233" o:spid="_x0000_s1590"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YjUcgAAADeAAAADwAAAGRycy9kb3ducmV2LnhtbESPQWsCMRSE74X+h/AKXkrNrm1FtkZZ&#10;BUELHrT1/rp53YRuXtZN1O2/N0Khx2FmvmGm89414kxdsJ4V5MMMBHHlteVawefH6mkCIkRkjY1n&#10;UvBLAeaz+7spFtpfeEfnfaxFgnAoUIGJsS2kDJUhh2HoW+LkffvOYUyyq6Xu8JLgrpGjLBtLh5bT&#10;gsGWloaqn/3JKdhu8kX5ZezmfXe029dV2Zzqx4NSg4e+fAMRqY//4b/2Wit4zvLxC9zupCsgZ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2YjUcgAAADeAAAADwAAAAAA&#10;AAAAAAAAAAChAgAAZHJzL2Rvd25yZXYueG1sUEsFBgAAAAAEAAQA+QAAAJYDAAAAAA==&#10;"/>
                </v:group>
                <v:group id="Group 12234" o:spid="_x0000_s1591" style="position:absolute;left:7728;top:11774;width:3855;height:803" coordorigin="7518,13612" coordsize="3923,8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44bx9xgAAAN4A&#10;AAAPAAAAAAAAAAAAAAAAAKoCAABkcnMvZG93bnJldi54bWxQSwUGAAAAAAQABAD6AAAAnQMAAAAA&#10;">
                  <v:rect id="Rectangle 12235" o:spid="_x0000_s1592" style="position:absolute;left:7518;top:13612;width:1198;height: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x0EccA&#10;AADeAAAADwAAAGRycy9kb3ducmV2LnhtbESPX2vCMBTF3wd+h3AF39bUuRWpRhFBGBuTWUV8vDTX&#10;ttrclCardZ9+GQz2eDh/fpz5sje16Kh1lWUF4ygGQZxbXXGh4LDfPE5BOI+ssbZMCu7kYLkYPMwx&#10;1fbGO+oyX4gwwi5FBaX3TSqly0sy6CLbEAfvbFuDPsi2kLrFWxg3tXyK40QarDgQSmxoXVJ+zb5M&#10;4D43l8P2bbv5uH8fO/f5fspezlap0bBfzUB46v1/+K/9qhVM4nGSwO+dcAX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cdBHHAAAA3gAAAA8AAAAAAAAAAAAAAAAAmAIAAGRy&#10;cy9kb3ducmV2LnhtbFBLBQYAAAAABAAEAPUAAACMAwAAAAA=&#10;">
                    <v:textbox inset="0,0,0,0">
                      <w:txbxContent>
                        <w:p w:rsidR="00862F6C" w:rsidRPr="00437D2E" w:rsidRDefault="00862F6C" w:rsidP="009E5C36">
                          <w:pPr>
                            <w:spacing w:before="40"/>
                            <w:jc w:val="center"/>
                            <w:rPr>
                              <w:rFonts w:asciiTheme="majorHAnsi" w:hAnsiTheme="majorHAnsi" w:cstheme="majorHAnsi"/>
                              <w:sz w:val="18"/>
                              <w:szCs w:val="18"/>
                            </w:rPr>
                          </w:pPr>
                          <w:r w:rsidRPr="00437D2E">
                            <w:rPr>
                              <w:rFonts w:asciiTheme="majorHAnsi" w:hAnsiTheme="majorHAnsi" w:cstheme="majorHAnsi"/>
                              <w:sz w:val="18"/>
                              <w:szCs w:val="18"/>
                            </w:rPr>
                            <w:t>Helium conditioning stopped</w:t>
                          </w:r>
                        </w:p>
                      </w:txbxContent>
                    </v:textbox>
                  </v:rect>
                  <v:shape id="Text Box 12236" o:spid="_x0000_s1593" type="#_x0000_t202" style="position:absolute;left:8700;top:13612;width:2741;height: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CZJMYA&#10;AADeAAAADwAAAGRycy9kb3ducmV2LnhtbESPW2sCMRSE3wv+h3AE32rWFazdGkUFQelLvdDnw+bs&#10;pW5OliSu679vCgUfh5n5hlmsetOIjpyvLSuYjBMQxLnVNZcKLufd6xyED8gaG8uk4EEeVsvBywIz&#10;be98pO4UShEh7DNUUIXQZlL6vCKDfmxb4ugV1hkMUbpSaof3CDeNTJNkJg3WHBcqbGlbUX493YyC&#10;c7fx++NPeNeHYiPTz+Ir/XZrpUbDfv0BIlAfnuH/9l4rmCaT2Rv83Y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CZJMYAAADeAAAADwAAAAAAAAAAAAAAAACYAgAAZHJz&#10;L2Rvd25yZXYueG1sUEsFBgAAAAAEAAQA9QAAAIsDAAAAAA==&#10;">
                    <v:textbox inset="0,0,0,0">
                      <w:txbxContent>
                        <w:p w:rsidR="00862F6C" w:rsidRPr="00003269" w:rsidRDefault="00862F6C" w:rsidP="009E5C36">
                          <w:pPr>
                            <w:ind w:left="57"/>
                            <w:rPr>
                              <w:rFonts w:asciiTheme="majorHAnsi" w:hAnsiTheme="majorHAnsi" w:cstheme="majorHAnsi"/>
                              <w:sz w:val="18"/>
                              <w:szCs w:val="18"/>
                            </w:rPr>
                          </w:pPr>
                          <w:r w:rsidRPr="00003269">
                            <w:rPr>
                              <w:rFonts w:asciiTheme="majorHAnsi" w:hAnsiTheme="majorHAnsi" w:cstheme="majorHAnsi"/>
                              <w:sz w:val="18"/>
                              <w:szCs w:val="18"/>
                            </w:rPr>
                            <w:t>Close FV090, FV092, FV601, FV60</w:t>
                          </w:r>
                          <w:r>
                            <w:rPr>
                              <w:rFonts w:asciiTheme="majorHAnsi" w:hAnsiTheme="majorHAnsi" w:cstheme="majorHAnsi"/>
                              <w:sz w:val="18"/>
                              <w:szCs w:val="18"/>
                            </w:rPr>
                            <w:t xml:space="preserve">2 </w:t>
                          </w:r>
                          <w:r w:rsidRPr="00003269">
                            <w:rPr>
                              <w:rFonts w:asciiTheme="majorHAnsi" w:hAnsiTheme="majorHAnsi" w:cstheme="majorHAnsi"/>
                              <w:sz w:val="18"/>
                              <w:szCs w:val="18"/>
                            </w:rPr>
                            <w:t>Close CV600, CV601, CV602, CV603, CV580</w:t>
                          </w:r>
                          <w:r>
                            <w:rPr>
                              <w:rFonts w:asciiTheme="majorHAnsi" w:hAnsiTheme="majorHAnsi" w:cstheme="majorHAnsi"/>
                              <w:sz w:val="18"/>
                              <w:szCs w:val="18"/>
                            </w:rPr>
                            <w:t>, FV641, FV643</w:t>
                          </w:r>
                        </w:p>
                      </w:txbxContent>
                    </v:textbox>
                  </v:shape>
                </v:group>
                <v:group id="Group 12237" o:spid="_x0000_s1594" style="position:absolute;left:8157;top:13376;width:227;height:442"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W4BPjwwAAAN4AAAAP&#10;AAAAAAAAAAAAAAAAAKoCAABkcnMvZG93bnJldi54bWxQSwUGAAAAAAQABAD6AAAAmgMAAAAA&#10;">
                  <v:shape id="AutoShape 12238" o:spid="_x0000_s1595"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eMz8gAAADeAAAADwAAAGRycy9kb3ducmV2LnhtbESPQWsCMRSE74X+h/AKXopm11Jpt0ZZ&#10;BUELHrT2/rp53YRuXtZN1O2/N0Khx2FmvmGm89414kxdsJ4V5KMMBHHlteVaweFjNXwBESKyxsYz&#10;KfilAPPZ/d0UC+0vvKPzPtYiQTgUqMDE2BZShsqQwzDyLXHyvn3nMCbZ1VJ3eElw18hxlk2kQ8tp&#10;wWBLS0PVz/7kFGw3+aL8Mnbzvjva7fOqbE7146dSg4e+fAMRqY//4b/2Wit4yvLJK9zupCsgZ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WeMz8gAAADeAAAADwAAAAAA&#10;AAAAAAAAAAChAgAAZHJzL2Rvd25yZXYueG1sUEsFBgAAAAAEAAQA+QAAAJYDAAAAAA==&#10;"/>
                  <v:shape id="AutoShape 12239" o:spid="_x0000_s1596"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Szj8YAAADeAAAADwAAAGRycy9kb3ducmV2LnhtbESPy2oCMRSG94W+QzgFN0UzY2mVqVGm&#10;gqCCC2/708npJHRyMp1Enb69WRS6/PlvfLNF7xpxpS5YzwryUQaCuPLacq3gdFwNpyBCRNbYeCYF&#10;vxRgMX98mGGh/Y33dD3EWqQRDgUqMDG2hZShMuQwjHxLnLwv3zmMSXa11B3e0rhr5DjL3qRDy+nB&#10;YEtLQ9X34eIU7Db5R/lp7Ga7/7G711XZXOrns1KDp758BxGpj//hv/ZaK3jJ8kkCSDgJBeT8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2Es4/GAAAA3gAAAA8AAAAAAAAA&#10;AAAAAAAAoQIAAGRycy9kb3ducmV2LnhtbFBLBQYAAAAABAAEAPkAAACUAwAAAAA=&#10;"/>
                </v:group>
                <v:shape id="Text Box 12240" o:spid="_x0000_s1597" type="#_x0000_t202" style="position:absolute;left:8497;top:13516;width:1026;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UlMccA&#10;AADeAAAADwAAAGRycy9kb3ducmV2LnhtbESPQWsCMRSE74X+h/AK3mqyCtpujSKlhYJQum4PHp+b&#10;525w87JuUl3/fVMQehxm5htmsRpcK87UB+tZQzZWIIgrbyzXGr7L98cnECEiG2w9k4YrBVgt7+8W&#10;mBt/4YLO21iLBOGQo4Ymxi6XMlQNOQxj3xEn7+B7hzHJvpamx0uCu1ZOlJpJh5bTQoMdvTZUHbc/&#10;TsN6x8WbPX3uv4pDYcvyWfFmdtR69DCsX0BEGuJ/+Nb+MBqmKptn8HcnX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FJTHHAAAA3gAAAA8AAAAAAAAAAAAAAAAAmAIAAGRy&#10;cy9kb3ducmV2LnhtbFBLBQYAAAAABAAEAPUAAACMAwAAAAA=&#10;" filled="f" stroked="f">
                  <v:textbox inset="0,0,0,0">
                    <w:txbxContent>
                      <w:p w:rsidR="00862F6C" w:rsidRPr="00E46DCC" w:rsidRDefault="00862F6C" w:rsidP="009E5C36">
                        <w:pPr>
                          <w:rPr>
                            <w:rFonts w:asciiTheme="majorHAnsi" w:hAnsiTheme="majorHAnsi" w:cstheme="majorHAnsi"/>
                            <w:sz w:val="18"/>
                            <w:szCs w:val="18"/>
                            <w:lang w:val="fr-FR"/>
                          </w:rPr>
                        </w:pPr>
                        <w:r>
                          <w:rPr>
                            <w:rFonts w:asciiTheme="majorHAnsi" w:hAnsiTheme="majorHAnsi" w:cstheme="majorHAnsi"/>
                            <w:sz w:val="18"/>
                            <w:szCs w:val="18"/>
                            <w:lang w:val="fr-FR"/>
                          </w:rPr>
                          <w:t>P090 stopped</w:t>
                        </w:r>
                      </w:p>
                    </w:txbxContent>
                  </v:textbox>
                </v:shape>
                <v:rect id="Rectangle 12241" o:spid="_x0000_s1598" style="position:absolute;left:7746;top:12913;width:1134;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7kz8gA&#10;AADeAAAADwAAAGRycy9kb3ducmV2LnhtbESPW2vCQBCF3wv+h2UE3+rGSy9EVykFQSyVmobi45Ad&#10;k2h2NmTXGPvr3ULBx8O5fJz5sjOVaKlxpWUFo2EEgjizuuRcQfq9enwF4TyyxsoyKbiSg+Wi9zDH&#10;WNsL76hNfC7CCLsYFRTe17GULivIoBvamjh4B9sY9EE2udQNXsK4qeQ4ip6lwZIDocCa3gvKTsnZ&#10;BO60PqbbzXb1ef39ad3Xxz55OlilBv3ubQbCU+fv4f/2WiuYRKOXMfzdCVd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vuTPyAAAAN4AAAAPAAAAAAAAAAAAAAAAAJgCAABk&#10;cnMvZG93bnJldi54bWxQSwUGAAAAAAQABAD1AAAAjQMAAAAA&#10;">
                  <v:textbox inset="0,0,0,0">
                    <w:txbxContent>
                      <w:p w:rsidR="00862F6C" w:rsidRPr="00C24AA8" w:rsidRDefault="00862F6C" w:rsidP="009E5C36">
                        <w:pPr>
                          <w:spacing w:before="40"/>
                          <w:ind w:left="57"/>
                          <w:jc w:val="center"/>
                          <w:rPr>
                            <w:rFonts w:asciiTheme="majorHAnsi" w:hAnsiTheme="majorHAnsi" w:cstheme="majorHAnsi"/>
                            <w:sz w:val="18"/>
                            <w:szCs w:val="18"/>
                            <w:lang w:val="fr-FR"/>
                          </w:rPr>
                        </w:pPr>
                        <w:r>
                          <w:rPr>
                            <w:rFonts w:asciiTheme="majorHAnsi" w:hAnsiTheme="majorHAnsi" w:cstheme="majorHAnsi"/>
                            <w:sz w:val="18"/>
                            <w:szCs w:val="18"/>
                            <w:lang w:val="fr-FR"/>
                          </w:rPr>
                          <w:t>Pump stopped</w:t>
                        </w:r>
                      </w:p>
                    </w:txbxContent>
                  </v:textbox>
                </v:rect>
                <v:shape id="Text Box 12242" o:spid="_x0000_s1599" type="#_x0000_t202" style="position:absolute;left:8883;top:12913;width:1545;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IJ+sYA&#10;AADeAAAADwAAAGRycy9kb3ducmV2LnhtbESPW2sCMRSE3wv+h3AKfatZV2h1NYoKgqUv9YLPh83Z&#10;i92cLElct/++EQQfh5n5hpkve9OIjpyvLSsYDRMQxLnVNZcKTsft+wSED8gaG8uk4I88LBeDlzlm&#10;2t54T90hlCJC2GeooAqhzaT0eUUG/dC2xNErrDMYonSl1A5vEW4amSbJhzRYc1yosKVNRfnv4WoU&#10;HLu13+0vYaq/irVMv4uf9OxWSr299qsZiEB9eIYf7Z1WME5Gn2O434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IJ+sYAAADeAAAADwAAAAAAAAAAAAAAAACYAgAAZHJz&#10;L2Rvd25yZXYueG1sUEsFBgAAAAAEAAQA9QAAAIsDAAAAAA==&#10;">
                  <v:textbox inset="0,0,0,0">
                    <w:txbxContent>
                      <w:p w:rsidR="00862F6C" w:rsidRDefault="00862F6C" w:rsidP="009E5C36">
                        <w:pPr>
                          <w:ind w:left="57"/>
                          <w:rPr>
                            <w:rFonts w:asciiTheme="majorHAnsi" w:hAnsiTheme="majorHAnsi" w:cstheme="majorHAnsi"/>
                            <w:sz w:val="18"/>
                            <w:szCs w:val="18"/>
                            <w:lang w:val="fr-FR"/>
                          </w:rPr>
                        </w:pPr>
                        <w:r>
                          <w:rPr>
                            <w:rFonts w:asciiTheme="majorHAnsi" w:hAnsiTheme="majorHAnsi" w:cstheme="majorHAnsi"/>
                            <w:sz w:val="18"/>
                            <w:szCs w:val="18"/>
                            <w:lang w:val="fr-FR"/>
                          </w:rPr>
                          <w:t>Stop P090</w:t>
                        </w:r>
                      </w:p>
                      <w:p w:rsidR="00862F6C" w:rsidRPr="00950700" w:rsidRDefault="00862F6C" w:rsidP="009E5C36">
                        <w:pPr>
                          <w:ind w:left="57"/>
                          <w:rPr>
                            <w:rFonts w:asciiTheme="majorHAnsi" w:hAnsiTheme="majorHAnsi" w:cstheme="majorHAnsi"/>
                            <w:sz w:val="18"/>
                            <w:szCs w:val="18"/>
                            <w:lang w:val="fr-FR"/>
                          </w:rPr>
                        </w:pPr>
                        <w:r>
                          <w:rPr>
                            <w:rFonts w:asciiTheme="majorHAnsi" w:hAnsiTheme="majorHAnsi" w:cstheme="majorHAnsi"/>
                            <w:sz w:val="18"/>
                            <w:szCs w:val="18"/>
                            <w:lang w:val="fr-FR"/>
                          </w:rPr>
                          <w:t>Open FV091NO</w:t>
                        </w:r>
                      </w:p>
                    </w:txbxContent>
                  </v:textbox>
                </v:shape>
                <v:shape id="AutoShape 12243" o:spid="_x0000_s1600" type="#_x0000_t32" style="position:absolute;left:7415;top:10753;width:7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xBMcgAAADeAAAADwAAAGRycy9kb3ducmV2LnhtbESPQUvDQBSE7wX/w/KE3prd1KISuy0q&#10;SKviwWg9P7LPJJh9G3e3Tdpf7wqCx2FmvmGW69F24kA+tI415JkCQVw503Kt4f3tYXYNIkRkg51j&#10;0nCkAOvV2WSJhXEDv9KhjLVIEA4Famhi7AspQ9WQxZC5njh5n85bjEn6WhqPQ4LbTs6VupQWW04L&#10;DfZ031D1Ve6thqfnvp1/b178YxfpozSn3d0m32k9PR9vb0BEGuN/+K+9NRouVH61gN876QrI1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JxBMcgAAADeAAAADwAAAAAA&#10;AAAAAAAAAAChAgAAZHJzL2Rvd25yZXYueG1sUEsFBgAAAAAEAAQA+QAAAJYDAAAAAA==&#10;" strokeweight=".5pt">
                  <v:stroke endarrow="block"/>
                </v:shape>
                <v:shape id="AutoShape 12244" o:spid="_x0000_s1601" type="#_x0000_t32" style="position:absolute;left:7417;top:10741;width:0;height:21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MQF8gAAADeAAAADwAAAGRycy9kb3ducmV2LnhtbESPQWsCMRSE74X+h/CEXopmt8UqW6Ns&#10;C0IteNDq/bl53QQ3L9tN1PXfN0Khx2FmvmFmi9414kxdsJ4V5KMMBHHlteVawe5rOZyCCBFZY+OZ&#10;FFwpwGJ+fzfDQvsLb+i8jbVIEA4FKjAxtoWUoTLkMIx8S5y8b985jEl2tdQdXhLcNfIpy16kQ8tp&#10;wWBL74aq4/bkFKxX+Vt5MHb1ufmx6/GybE71416ph0FfvoKI1Mf/8F/7Qyt4zvLJGG530hWQ8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fMQF8gAAADeAAAADwAAAAAA&#10;AAAAAAAAAAChAgAAZHJzL2Rvd25yZXYueG1sUEsFBgAAAAAEAAQA+QAAAJYDAAAAAA==&#10;"/>
                <v:shape id="Text Box 12245" o:spid="_x0000_s1602" type="#_x0000_t202" style="position:absolute;left:4206;top:2165;width:3079;height: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qYsYA&#10;AADeAAAADwAAAGRycy9kb3ducmV2LnhtbESPW2sCMRSE3wv+h3AE32rWFazdGkUFQelLvdDnw+bs&#10;pW5OliSu679vCgUfh5n5hlmsetOIjpyvLSuYjBMQxLnVNZcKLufd6xyED8gaG8uk4EEeVsvBywIz&#10;be98pO4UShEh7DNUUIXQZlL6vCKDfmxb4ugV1hkMUbpSaof3CDeNTJNkJg3WHBcqbGlbUX493YyC&#10;c7fx++NPeNeHYiPTz+Ir/XZrpUbDfv0BIlAfnuH/9l4rmCaTtxn83Y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WqYsYAAADeAAAADwAAAAAAAAAAAAAAAACYAgAAZHJz&#10;L2Rvd25yZXYueG1sUEsFBgAAAAAEAAQA9QAAAIsDAAAAAA==&#10;">
                  <v:textbox inset="0,0,0,0">
                    <w:txbxContent>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 xml:space="preserve">Open </w:t>
                        </w:r>
                        <w:r w:rsidRPr="00437D2E">
                          <w:rPr>
                            <w:rFonts w:asciiTheme="majorHAnsi" w:hAnsiTheme="majorHAnsi" w:cstheme="majorHAnsi"/>
                            <w:sz w:val="18"/>
                            <w:szCs w:val="18"/>
                          </w:rPr>
                          <w:t xml:space="preserve">CV580, </w:t>
                        </w:r>
                        <w:r>
                          <w:rPr>
                            <w:rFonts w:asciiTheme="majorHAnsi" w:hAnsiTheme="majorHAnsi" w:cstheme="majorHAnsi"/>
                            <w:sz w:val="18"/>
                            <w:szCs w:val="18"/>
                          </w:rPr>
                          <w:t>FV641, FV643</w:t>
                        </w:r>
                        <w:r w:rsidRPr="00437D2E">
                          <w:rPr>
                            <w:rFonts w:asciiTheme="majorHAnsi" w:hAnsiTheme="majorHAnsi" w:cstheme="majorHAnsi"/>
                            <w:sz w:val="18"/>
                            <w:szCs w:val="18"/>
                          </w:rPr>
                          <w:t xml:space="preserve">, </w:t>
                        </w:r>
                      </w:p>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Open CV601, CV602, CV603</w:t>
                        </w:r>
                        <w:r w:rsidRPr="00437D2E">
                          <w:rPr>
                            <w:rFonts w:asciiTheme="majorHAnsi" w:hAnsiTheme="majorHAnsi" w:cstheme="majorHAnsi"/>
                            <w:sz w:val="18"/>
                            <w:szCs w:val="18"/>
                          </w:rPr>
                          <w:t>,</w:t>
                        </w:r>
                      </w:p>
                      <w:p w:rsidR="00862F6C" w:rsidRPr="00437D2E" w:rsidRDefault="00862F6C" w:rsidP="00AE7D18">
                        <w:pPr>
                          <w:ind w:left="57"/>
                          <w:rPr>
                            <w:rFonts w:asciiTheme="majorHAnsi" w:hAnsiTheme="majorHAnsi" w:cstheme="majorHAnsi"/>
                            <w:sz w:val="18"/>
                            <w:szCs w:val="18"/>
                          </w:rPr>
                        </w:pPr>
                        <w:r>
                          <w:rPr>
                            <w:rFonts w:asciiTheme="majorHAnsi" w:hAnsiTheme="majorHAnsi" w:cstheme="majorHAnsi"/>
                            <w:sz w:val="18"/>
                            <w:szCs w:val="18"/>
                          </w:rPr>
                          <w:t>Close Switch V</w:t>
                        </w:r>
                        <w:r w:rsidRPr="00437D2E">
                          <w:rPr>
                            <w:rFonts w:asciiTheme="majorHAnsi" w:hAnsiTheme="majorHAnsi" w:cstheme="majorHAnsi"/>
                            <w:sz w:val="18"/>
                            <w:szCs w:val="18"/>
                          </w:rPr>
                          <w:t xml:space="preserve">alves </w:t>
                        </w:r>
                        <w:r>
                          <w:rPr>
                            <w:rFonts w:asciiTheme="majorHAnsi" w:hAnsiTheme="majorHAnsi" w:cstheme="majorHAnsi"/>
                            <w:sz w:val="18"/>
                            <w:szCs w:val="18"/>
                          </w:rPr>
                          <w:t>“Valve Box Circuit”</w:t>
                        </w:r>
                      </w:p>
                      <w:p w:rsidR="00862F6C" w:rsidRPr="00437D2E" w:rsidRDefault="00862F6C" w:rsidP="009E5C36">
                        <w:pPr>
                          <w:rPr>
                            <w:rFonts w:asciiTheme="majorHAnsi" w:hAnsiTheme="majorHAnsi" w:cstheme="majorHAnsi"/>
                            <w:sz w:val="18"/>
                            <w:szCs w:val="18"/>
                          </w:rPr>
                        </w:pPr>
                      </w:p>
                    </w:txbxContent>
                  </v:textbox>
                </v:shape>
                <v:shape id="Text Box 12246" o:spid="_x0000_s1603" type="#_x0000_t202" style="position:absolute;left:7258;top:2165;width:3026;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P+cYA&#10;AADeAAAADwAAAGRycy9kb3ducmV2LnhtbESPW2sCMRSE3wv+h3AKfatZt+BlNYoKBYsv9YLPh83Z&#10;i92cLEm6bv+9EQo+DjPzDbNY9aYRHTlfW1YwGiYgiHOray4VnE+f71MQPiBrbCyTgj/ysFoOXhaY&#10;aXvjA3XHUIoIYZ+hgiqENpPS5xUZ9EPbEkevsM5giNKVUju8RbhpZJokY2mw5rhQYUvbivKf469R&#10;cOo2fne4hpn+KjYy3Rff6cWtlXp77ddzEIH68Az/t3dawUcymkzgcSd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kP+cYAAADeAAAADwAAAAAAAAAAAAAAAACYAgAAZHJz&#10;L2Rvd25yZXYueG1sUEsFBgAAAAAEAAQA9QAAAIsDAAAAAA==&#10;">
                  <v:textbox inset="0,0,0,0">
                    <w:txbxContent>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FV</w:t>
                        </w:r>
                        <w:r>
                          <w:rPr>
                            <w:rFonts w:asciiTheme="majorHAnsi" w:hAnsiTheme="majorHAnsi" w:cstheme="majorHAnsi"/>
                            <w:sz w:val="18"/>
                            <w:szCs w:val="18"/>
                          </w:rPr>
                          <w:t>640, FV642</w:t>
                        </w:r>
                      </w:p>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Open CV600, FV601, FV602</w:t>
                        </w:r>
                      </w:p>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 xml:space="preserve">CV-He-liquefier, CV590 </w:t>
                        </w:r>
                      </w:p>
                    </w:txbxContent>
                  </v:textbox>
                </v:shape>
                <v:rect id="Rectangle 12247" o:spid="_x0000_s1604" style="position:absolute;left:3111;top:3286;width:1019;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bTJcYA&#10;AADeAAAADwAAAGRycy9kb3ducmV2LnhtbERPTWvCQBC9F/oflin0Vje2WiV1lVIQikWpUcTjkB2T&#10;tNnZkN3G2F/vHAo9Pt73bNG7WnXUhsqzgeEgAUWce1txYWC/Wz5MQYWIbLH2TAYuFGAxv72ZYWr9&#10;mbfUZbFQEsIhRQNljE2qdchLchgGviEW7uRbh1FgW2jb4lnCXa0fk+RZO6xYGkps6K2k/Dv7cdI7&#10;ar72m9Vmub78Hrrw+XHMxidvzP1d//oCKlIf/8V/7ndr4CkZTmSv3JEro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bTJcYAAADeAAAADwAAAAAAAAAAAAAAAACYAgAAZHJz&#10;L2Rvd25yZXYueG1sUEsFBgAAAAAEAAQA9QAAAIsDAAAAAA==&#10;">
                  <v:textbox inset="0,0,0,0">
                    <w:txbxContent>
                      <w:p w:rsidR="00862F6C" w:rsidRPr="00437D2E" w:rsidRDefault="00862F6C" w:rsidP="009E5C36">
                        <w:pPr>
                          <w:spacing w:before="80"/>
                          <w:ind w:left="57"/>
                          <w:jc w:val="center"/>
                          <w:rPr>
                            <w:rFonts w:asciiTheme="majorHAnsi" w:hAnsiTheme="majorHAnsi" w:cstheme="majorHAnsi"/>
                            <w:sz w:val="18"/>
                            <w:szCs w:val="18"/>
                          </w:rPr>
                        </w:pPr>
                        <w:r w:rsidRPr="00437D2E">
                          <w:rPr>
                            <w:rFonts w:asciiTheme="majorHAnsi" w:hAnsiTheme="majorHAnsi" w:cstheme="majorHAnsi"/>
                            <w:sz w:val="18"/>
                            <w:szCs w:val="18"/>
                          </w:rPr>
                          <w:t>Start the Pumping</w:t>
                        </w:r>
                      </w:p>
                      <w:p w:rsidR="00862F6C" w:rsidRPr="00437D2E" w:rsidRDefault="00862F6C" w:rsidP="009E5C36">
                        <w:pPr>
                          <w:rPr>
                            <w:rFonts w:asciiTheme="majorHAnsi" w:hAnsiTheme="majorHAnsi" w:cstheme="majorHAnsi"/>
                            <w:sz w:val="18"/>
                            <w:szCs w:val="18"/>
                          </w:rPr>
                        </w:pPr>
                      </w:p>
                    </w:txbxContent>
                  </v:textbox>
                </v:rect>
                <v:shape id="Text Box 12248" o:spid="_x0000_s1605" type="#_x0000_t202" style="position:absolute;left:4127;top:3286;width:1854;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o+EMYA&#10;AADeAAAADwAAAGRycy9kb3ducmV2LnhtbESPW2sCMRSE3wv+h3CEvtWsK7S6GkUFwdKXesHnw+bs&#10;RTcnSxLX7b9vCgUfh5n5hlmsetOIjpyvLSsYjxIQxLnVNZcKzqfd2xSED8gaG8uk4Ic8rJaDlwVm&#10;2j74QN0xlCJC2GeooAqhzaT0eUUG/ci2xNErrDMYonSl1A4fEW4amSbJuzRYc1yosKVtRfnteDcK&#10;Tt3G7w/XMNOfxUamX8V3enFrpV6H/XoOIlAfnuH/9l4rmCTjjxn83Y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o+EMYAAADeAAAADwAAAAAAAAAAAAAAAACYAgAAZHJz&#10;L2Rvd25yZXYueG1sUEsFBgAAAAAEAAQA9QAAAIsDAAAAAA==&#10;">
                  <v:textbox inset="0,0,0,0">
                    <w:txbxContent>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FV091NO</w:t>
                        </w:r>
                      </w:p>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Open FV090</w:t>
                        </w:r>
                      </w:p>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 xml:space="preserve">Start the </w:t>
                        </w:r>
                        <w:r w:rsidRPr="00437D2E">
                          <w:rPr>
                            <w:rFonts w:asciiTheme="majorHAnsi" w:hAnsiTheme="majorHAnsi" w:cstheme="majorHAnsi"/>
                            <w:sz w:val="18"/>
                            <w:szCs w:val="18"/>
                          </w:rPr>
                          <w:t>Pump P090</w:t>
                        </w:r>
                      </w:p>
                      <w:p w:rsidR="00862F6C" w:rsidRPr="00437D2E" w:rsidRDefault="00862F6C" w:rsidP="009E5C36">
                        <w:pPr>
                          <w:rPr>
                            <w:rFonts w:asciiTheme="majorHAnsi" w:hAnsiTheme="majorHAnsi" w:cstheme="majorHAnsi"/>
                            <w:sz w:val="18"/>
                            <w:szCs w:val="18"/>
                          </w:rPr>
                        </w:pPr>
                      </w:p>
                    </w:txbxContent>
                  </v:textbox>
                </v:shape>
                <v:shape id="Text Box 12249" o:spid="_x0000_s1606" type="#_x0000_t202" style="position:absolute;left:4114;top:4359;width:1263;height: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sptr8A&#10;AADeAAAADwAAAGRycy9kb3ducmV2LnhtbESPywrCMBBF94L/EEZwp2kriFSjiEUQdz4+YGjGttpM&#10;ShNt9evNQnB5uS/OatObWryodZVlBfE0AkGcW11xoeB62U8WIJxH1lhbJgVvcrBZDwcrTLXt+ESv&#10;sy9EGGGXooLS+yaV0uUlGXRT2xAH72Zbgz7ItpC6xS6Mm1omUTSXBisODyU2tCspf5yfRgEnmYnz&#10;ur/L7QU/h+6ou+zulRqP+u0ShKfe/8O/9kErmEXxIgAEnIACcv0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Oym2vwAAAN4AAAAPAAAAAAAAAAAAAAAAAJgCAABkcnMvZG93bnJl&#10;di54bWxQSwUGAAAAAAQABAD1AAAAhAMAAAAA&#10;">
                  <v:textbox inset="0,0,0,0">
                    <w:txbxContent>
                      <w:p w:rsidR="00862F6C" w:rsidRDefault="00862F6C" w:rsidP="009E5C36">
                        <w:pPr>
                          <w:ind w:left="57"/>
                          <w:rPr>
                            <w:rFonts w:asciiTheme="majorHAnsi" w:hAnsiTheme="majorHAnsi" w:cstheme="majorHAnsi"/>
                            <w:sz w:val="18"/>
                            <w:szCs w:val="18"/>
                            <w:lang w:val="fr-FR"/>
                          </w:rPr>
                        </w:pPr>
                        <w:r>
                          <w:rPr>
                            <w:rFonts w:asciiTheme="majorHAnsi" w:hAnsiTheme="majorHAnsi" w:cstheme="majorHAnsi"/>
                            <w:sz w:val="18"/>
                            <w:szCs w:val="18"/>
                            <w:lang w:val="fr-FR"/>
                          </w:rPr>
                          <w:t>Open FV600</w:t>
                        </w:r>
                      </w:p>
                      <w:p w:rsidR="00862F6C" w:rsidRPr="001D36DB" w:rsidRDefault="00862F6C" w:rsidP="009E5C36">
                        <w:pPr>
                          <w:ind w:left="57"/>
                          <w:rPr>
                            <w:rFonts w:asciiTheme="majorHAnsi" w:hAnsiTheme="majorHAnsi" w:cstheme="majorHAnsi"/>
                            <w:sz w:val="18"/>
                            <w:szCs w:val="18"/>
                            <w:lang w:val="fr-FR"/>
                          </w:rPr>
                        </w:pPr>
                        <w:r>
                          <w:rPr>
                            <w:rFonts w:asciiTheme="majorHAnsi" w:hAnsiTheme="majorHAnsi" w:cstheme="majorHAnsi"/>
                            <w:sz w:val="18"/>
                            <w:szCs w:val="18"/>
                            <w:lang w:val="fr-FR"/>
                          </w:rPr>
                          <w:t>Delay tvac2</w:t>
                        </w:r>
                      </w:p>
                    </w:txbxContent>
                  </v:textbox>
                </v:shape>
                <v:shape id="Text Box 12250" o:spid="_x0000_s1607" type="#_x0000_t202" style="position:absolute;left:3110;top:4359;width:1009;height: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eMLcAA&#10;AADeAAAADwAAAGRycy9kb3ducmV2LnhtbESPzQrCMBCE74LvEFbwZtMqiFSjiCKIN38eYGnWttps&#10;ShNt9emNIHgcZuYbZrHqTCWe1LjSsoIkikEQZ1aXnCu4nHejGQjnkTVWlknBixyslv3eAlNtWz7S&#10;8+RzESDsUlRQeF+nUrqsIIMusjVx8K62MeiDbHKpG2wD3FRyHMdTabDksFBgTZuCsvvpYRTweGuS&#10;rOpucn3G97496HZ780oNB916DsJT5//hX3uvFUziZJbA9064An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neMLcAAAADeAAAADwAAAAAAAAAAAAAAAACYAgAAZHJzL2Rvd25y&#10;ZXYueG1sUEsFBgAAAAAEAAQA9QAAAIUDAAAAAA==&#10;">
                  <v:textbox inset="0,0,0,0">
                    <w:txbxContent>
                      <w:p w:rsidR="00862F6C" w:rsidRPr="00437D2E" w:rsidRDefault="00862F6C" w:rsidP="009E5C36">
                        <w:pPr>
                          <w:ind w:left="113"/>
                          <w:rPr>
                            <w:rFonts w:asciiTheme="majorHAnsi" w:hAnsiTheme="majorHAnsi" w:cstheme="majorHAnsi"/>
                            <w:sz w:val="18"/>
                            <w:szCs w:val="18"/>
                          </w:rPr>
                        </w:pPr>
                        <w:r>
                          <w:rPr>
                            <w:rFonts w:asciiTheme="majorHAnsi" w:hAnsiTheme="majorHAnsi" w:cstheme="majorHAnsi"/>
                            <w:sz w:val="18"/>
                            <w:szCs w:val="18"/>
                          </w:rPr>
                          <w:t>Pumping</w:t>
                        </w:r>
                      </w:p>
                    </w:txbxContent>
                  </v:textbox>
                </v:shape>
                <v:shape id="Text Box 12251" o:spid="_x0000_s1608" type="#_x0000_t202" style="position:absolute;left:5972;top:3286;width:3731;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cRsUA&#10;AADeAAAADwAAAGRycy9kb3ducmV2LnhtbESPT2sCMRTE7wW/Q3hCbzXrFsRujaKCYPGia+n5sXn7&#10;RzcvS5Ku22/fCILHYWZ+wyxWg2lFT843lhVMJwkI4sLqhisF3+fd2xyED8gaW8uk4I88rJajlwVm&#10;2t74RH0eKhEh7DNUUIfQZVL6oiaDfmI74uiV1hkMUbpKaoe3CDetTJNkJg02HBdq7GhbU3HNf42C&#10;c7/x+9MlfOivciPTQ3lMf9xaqdfxsP4EEWgIz/CjvdcK3pPpPIX7nXgF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9xGxQAAAN4AAAAPAAAAAAAAAAAAAAAAAJgCAABkcnMv&#10;ZG93bnJldi54bWxQSwUGAAAAAAQABAD1AAAAigMAAAAA&#10;">
                  <v:textbox inset="0,0,0,0">
                    <w:txbxContent>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CV580, CV600, CV601, CV602, CV603 opened    FV601, FV602, FV641, FV643 opened</w:t>
                        </w:r>
                      </w:p>
                      <w:p w:rsidR="00862F6C" w:rsidRPr="000A363C" w:rsidRDefault="00862F6C" w:rsidP="009E5C36">
                        <w:pPr>
                          <w:rPr>
                            <w:szCs w:val="18"/>
                          </w:rPr>
                        </w:pPr>
                      </w:p>
                    </w:txbxContent>
                  </v:textbox>
                </v:shape>
                <v:shape id="Text Box 12252" o:spid="_x0000_s1609" type="#_x0000_t202" style="position:absolute;left:5370;top:4359;width:3598;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d53cUA&#10;AADeAAAADwAAAGRycy9kb3ducmV2LnhtbESPW2sCMRSE3wv+h3AE32rWFYquRlGhoPSlXvD5sDl7&#10;0c3JkqTr+u9NodDHYWa+YZbr3jSiI+drywom4wQEcW51zaWCy/nzfQbCB2SNjWVS8CQP69XgbYmZ&#10;tg8+UncKpYgQ9hkqqEJoMyl9XpFBP7YtcfQK6wyGKF0ptcNHhJtGpknyIQ3WHBcqbGlXUX4//RgF&#10;527r98dbmOtDsZXpV/GdXt1GqdGw3yxABOrDf/ivvdcKpslkNoXfO/EKyN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t3ndxQAAAN4AAAAPAAAAAAAAAAAAAAAAAJgCAABkcnMv&#10;ZG93bnJldi54bWxQSwUGAAAAAAQABAD1AAAAigMAAAAA&#10;">
                  <v:textbox inset="0,0,0,0">
                    <w:txbxContent>
                      <w:p w:rsidR="00862F6C" w:rsidRDefault="00862F6C" w:rsidP="009E5C36">
                        <w:pPr>
                          <w:ind w:left="57"/>
                          <w:rPr>
                            <w:rFonts w:asciiTheme="majorHAnsi" w:hAnsiTheme="majorHAnsi" w:cstheme="majorHAnsi"/>
                            <w:sz w:val="18"/>
                            <w:szCs w:val="18"/>
                          </w:rPr>
                        </w:pPr>
                        <w:r>
                          <w:rPr>
                            <w:rFonts w:asciiTheme="majorHAnsi" w:hAnsiTheme="majorHAnsi" w:cstheme="majorHAnsi"/>
                            <w:sz w:val="18"/>
                            <w:szCs w:val="18"/>
                          </w:rPr>
                          <w:t>CV580, CV600, CV601, CV602, CV603 opened     FV090, FV601, FV602, FV641, FV643 opened</w:t>
                        </w:r>
                      </w:p>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Pr="000A363C" w:rsidRDefault="00862F6C" w:rsidP="009E5C36">
                        <w:pPr>
                          <w:rPr>
                            <w:szCs w:val="18"/>
                          </w:rPr>
                        </w:pPr>
                      </w:p>
                    </w:txbxContent>
                  </v:textbox>
                </v:shape>
                <v:group id="Group 12253" o:spid="_x0000_s1610" style="position:absolute;left:4686;top:5491;width:6553;height:683" coordorigin="4580,8078" coordsize="6553,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6H/HMcAAADe&#10;AAAADwAAAAAAAAAAAAAAAACqAgAAZHJzL2Rvd25yZXYueG1sUEsFBgAAAAAEAAQA+gAAAJ4DAAAA&#10;AA==&#10;">
                  <v:rect id="Rectangle 12254" o:spid="_x0000_s1611" style="position:absolute;left:4580;top:8078;width:1320;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IMnMgA&#10;AADeAAAADwAAAGRycy9kb3ducmV2LnhtbESPW2vCQBCF3wv+h2UE3+rGWkWiGykFobRUNIr4OGQn&#10;F83Ohuw2xv76bqHQx8O5fJzVuje16Kh1lWUFk3EEgjizuuJCwfGweVyAcB5ZY22ZFNzJwToZPKww&#10;1vbGe+pSX4gwwi5GBaX3TSyly0oy6Ma2IQ5ebluDPsi2kLrFWxg3tXyKork0WHEglNjQa0nZNf0y&#10;gfvcXI7b9+3m8/596tzu45zOcqvUaNi/LEF46v1/+K/9phVMo8liBr93whWQy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ggycyAAAAN4AAAAPAAAAAAAAAAAAAAAAAJgCAABk&#10;cnMvZG93bnJldi54bWxQSwUGAAAAAAQABAD1AAAAjQMAAAAA&#10;">
                    <v:textbox inset="0,0,0,0">
                      <w:txbxContent>
                        <w:p w:rsidR="00862F6C" w:rsidRPr="00437D2E" w:rsidRDefault="00862F6C" w:rsidP="009E5C36">
                          <w:pPr>
                            <w:jc w:val="center"/>
                            <w:rPr>
                              <w:rFonts w:asciiTheme="majorHAnsi" w:hAnsiTheme="majorHAnsi" w:cstheme="majorHAnsi"/>
                              <w:sz w:val="18"/>
                              <w:szCs w:val="18"/>
                            </w:rPr>
                          </w:pPr>
                          <w:r w:rsidRPr="00437D2E">
                            <w:rPr>
                              <w:rFonts w:asciiTheme="majorHAnsi" w:hAnsiTheme="majorHAnsi" w:cstheme="majorHAnsi"/>
                              <w:sz w:val="18"/>
                              <w:szCs w:val="18"/>
                            </w:rPr>
                            <w:t>Leak test at low pressure</w:t>
                          </w:r>
                        </w:p>
                      </w:txbxContent>
                    </v:textbox>
                  </v:rect>
                  <v:shape id="Text Box 12255" o:spid="_x0000_s1612" type="#_x0000_t202" style="position:absolute;left:5900;top:8078;width:1779;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DaRcUA&#10;AADeAAAADwAAAGRycy9kb3ducmV2LnhtbESPW2sCMRSE3wX/QzgF3zTrCqJbo6hQsPjiDZ8Pm7OX&#10;dnOyJOm6/fdGKPRxmJlvmNWmN43oyPnasoLpJAFBnFtdc6ngdv0YL0D4gKyxsUwKfsnDZj0crDDT&#10;9sFn6i6hFBHCPkMFVQhtJqXPKzLoJ7Yljl5hncEQpSuldviIcNPINEnm0mDNcaHClvYV5d+XH6Pg&#10;2u384fwVlvqz2Mn0WJzSu9sqNXrrt+8gAvXhP/zXPmgFs2S6mMPrTrwCcv0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wNpFxQAAAN4AAAAPAAAAAAAAAAAAAAAAAJgCAABkcnMv&#10;ZG93bnJldi54bWxQSwUGAAAAAAQABAD1AAAAigMAAAAA&#10;">
                    <v:textbox inset="0,0,0,0">
                      <w:txbxContent>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FV090 &amp; FV600 Delay tvac1</w:t>
                          </w:r>
                        </w:p>
                        <w:p w:rsidR="00862F6C" w:rsidRPr="00437D2E" w:rsidRDefault="00862F6C" w:rsidP="009E5C36">
                          <w:pPr>
                            <w:rPr>
                              <w:rFonts w:asciiTheme="majorHAnsi" w:hAnsiTheme="majorHAnsi" w:cstheme="majorHAnsi"/>
                              <w:sz w:val="18"/>
                              <w:szCs w:val="18"/>
                            </w:rPr>
                          </w:pPr>
                        </w:p>
                      </w:txbxContent>
                    </v:textbox>
                  </v:shape>
                  <v:shape id="Text Box 12256" o:spid="_x0000_s1613" type="#_x0000_t202" style="position:absolute;left:7675;top:8081;width:3458;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x/3sYA&#10;AADeAAAADwAAAGRycy9kb3ducmV2LnhtbESPS2vDMBCE74H+B7GF3hI5LjSJazkkgUJKL3nR82Kt&#10;H621MpLiuP++KhRyHGbmGyZfj6YTAznfWlYwnyUgiEurW64VXM5v0yUIH5A1dpZJwQ95WBcPkxwz&#10;bW98pOEUahEh7DNU0ITQZ1L6siGDfmZ74uhV1hkMUbpaaoe3CDedTJPkRRpsOS402NOuofL7dDUK&#10;zsPW749fYaXfq61MP6pD+uk2Sj09jptXEIHGcA//t/dawXMyXy7g7068ArL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4x/3sYAAADeAAAADwAAAAAAAAAAAAAAAACYAgAAZHJz&#10;L2Rvd25yZXYueG1sUEsFBgAAAAAEAAQA9QAAAIsDAAAAAA==&#10;">
                    <v:textbox inset="0,0,0,0">
                      <w:txbxContent>
                        <w:p w:rsidR="00862F6C" w:rsidRDefault="00862F6C" w:rsidP="009E5C36">
                          <w:pPr>
                            <w:ind w:left="57"/>
                            <w:rPr>
                              <w:rFonts w:asciiTheme="majorHAnsi" w:hAnsiTheme="majorHAnsi" w:cstheme="majorHAnsi"/>
                              <w:sz w:val="18"/>
                              <w:szCs w:val="18"/>
                            </w:rPr>
                          </w:pPr>
                          <w:r>
                            <w:rPr>
                              <w:rFonts w:asciiTheme="majorHAnsi" w:hAnsiTheme="majorHAnsi" w:cstheme="majorHAnsi"/>
                              <w:sz w:val="18"/>
                              <w:szCs w:val="18"/>
                            </w:rPr>
                            <w:t>CV580, CV600, CV601, CV602, CV603 opened    FV601, FV602, FV641, FV643 opened</w:t>
                          </w:r>
                        </w:p>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Pr="000A363C" w:rsidRDefault="00862F6C" w:rsidP="009E5C36">
                          <w:pPr>
                            <w:rPr>
                              <w:szCs w:val="18"/>
                            </w:rPr>
                          </w:pPr>
                        </w:p>
                      </w:txbxContent>
                    </v:textbox>
                  </v:shape>
                </v:group>
                <v:shape id="Text Box 12257" o:spid="_x0000_s1614" type="#_x0000_t202" style="position:absolute;left:7714;top:6833;width:3458;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PrrMIA&#10;AADeAAAADwAAAGRycy9kb3ducmV2LnhtbERPy4rCMBTdD/gP4QruxtQKotUoKgwosxkfuL40tw9t&#10;bkqSqfXvJwthlofzXm1604iOnK8tK5iMExDEudU1lwqul6/POQgfkDU2lknBizxs1oOPFWbaPvlE&#10;3TmUIoawz1BBFUKbSenzigz6sW2JI1dYZzBE6EqpHT5juGlkmiQzabDm2FBhS/uK8sf51yi4dDt/&#10;ON3DQh+LnUy/i5/05rZKjYb9dgkiUB/+xW/3QSuYJpN53BvvxC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E+uswgAAAN4AAAAPAAAAAAAAAAAAAAAAAJgCAABkcnMvZG93&#10;bnJldi54bWxQSwUGAAAAAAQABAD1AAAAhwMAAAAA&#10;">
                  <v:textbox inset="0,0,0,0">
                    <w:txbxContent>
                      <w:p w:rsidR="00862F6C" w:rsidRDefault="00862F6C" w:rsidP="009E5C36">
                        <w:pPr>
                          <w:ind w:left="57"/>
                          <w:rPr>
                            <w:rFonts w:asciiTheme="majorHAnsi" w:hAnsiTheme="majorHAnsi" w:cstheme="majorHAnsi"/>
                            <w:sz w:val="18"/>
                            <w:szCs w:val="18"/>
                          </w:rPr>
                        </w:pPr>
                        <w:r>
                          <w:rPr>
                            <w:rFonts w:asciiTheme="majorHAnsi" w:hAnsiTheme="majorHAnsi" w:cstheme="majorHAnsi"/>
                            <w:sz w:val="18"/>
                            <w:szCs w:val="18"/>
                          </w:rPr>
                          <w:t>CV580, CV600, CV601, CV602, CV603 opened    FV601, FV602, FV641, FV643 opened</w:t>
                        </w:r>
                      </w:p>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Pr="000A363C" w:rsidRDefault="00862F6C" w:rsidP="009E5C36">
                        <w:pPr>
                          <w:rPr>
                            <w:szCs w:val="18"/>
                          </w:rPr>
                        </w:pPr>
                      </w:p>
                    </w:txbxContent>
                  </v:textbox>
                </v:shape>
                <v:rect id="Rectangle 12258" o:spid="_x0000_s1615" style="position:absolute;left:7693;top:10886;width:1347;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8GmcgA&#10;AADeAAAADwAAAGRycy9kb3ducmV2LnhtbESPX2vCMBTF3wf7DuEKvq2p04lWo4yBMBwTrSI+Xppr&#10;2625KU1W6z69GQx8PJw/P8582ZlKtNS40rKCQRSDIM6sLjlXcNivniYgnEfWWFkmBVdysFw8Pswx&#10;0fbCO2pTn4swwi5BBYX3dSKlywoy6CJbEwfvbBuDPsgml7rBSxg3lXyO47E0WHIgFFjTW0HZd/pj&#10;AndUfx02683q8/p7bN3245S+nK1S/V73OgPhqfP38H/7XSsYxoPJFP7uhCs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zwaZyAAAAN4AAAAPAAAAAAAAAAAAAAAAAJgCAABk&#10;cnMvZG93bnJldi54bWxQSwUGAAAAAAQABAD1AAAAjQMAAAAA&#10;">
                  <v:textbox inset="0,0,0,0">
                    <w:txbxContent>
                      <w:p w:rsidR="00862F6C" w:rsidRPr="00C24AA8" w:rsidRDefault="00862F6C" w:rsidP="009E5C36">
                        <w:pPr>
                          <w:spacing w:before="40"/>
                          <w:ind w:left="57"/>
                          <w:jc w:val="center"/>
                          <w:rPr>
                            <w:rFonts w:asciiTheme="majorHAnsi" w:hAnsiTheme="majorHAnsi" w:cstheme="majorHAnsi"/>
                            <w:sz w:val="18"/>
                            <w:szCs w:val="18"/>
                            <w:lang w:val="fr-FR"/>
                          </w:rPr>
                        </w:pPr>
                        <w:r>
                          <w:rPr>
                            <w:rFonts w:asciiTheme="majorHAnsi" w:hAnsiTheme="majorHAnsi" w:cstheme="majorHAnsi"/>
                            <w:sz w:val="18"/>
                            <w:szCs w:val="18"/>
                            <w:lang w:val="fr-FR"/>
                          </w:rPr>
                          <w:t>Valve Box circuits isolated</w:t>
                        </w:r>
                      </w:p>
                    </w:txbxContent>
                  </v:textbox>
                </v:rect>
                <v:shape id="Text Box 12259" o:spid="_x0000_s1616" type="#_x0000_t202" style="position:absolute;left:9027;top:10886;width:1545;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xd8MA&#10;AADeAAAADwAAAGRycy9kb3ducmV2LnhtbESPy4rCMBSG9wO+QziCuzG1A4NWo6ggKLMZL7g+NKcX&#10;bU5Kkqn17c1iwOXPf+NbrHrTiI6cry0rmIwTEMS51TWXCi7n3ecUhA/IGhvLpOBJHlbLwccCM20f&#10;fKTuFEoRR9hnqKAKoc2k9HlFBv3YtsTRK6wzGKJ0pdQOH3HcNDJNkm9psOb4UGFL24ry++nPKDh3&#10;G78/3sJMH4qNTH+K3/Tq1kqNhv16DiJQH97h//ZeK/hKJrMIEHEiCs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xd8MAAADeAAAADwAAAAAAAAAAAAAAAACYAgAAZHJzL2Rv&#10;d25yZXYueG1sUEsFBgAAAAAEAAQA9QAAAIgDAAAAAA==&#10;">
                  <v:textbox inset="0,0,0,0">
                    <w:txbxContent>
                      <w:p w:rsidR="00862F6C" w:rsidRPr="00437D2E" w:rsidRDefault="00862F6C" w:rsidP="009E5C36">
                        <w:pPr>
                          <w:ind w:left="57"/>
                          <w:rPr>
                            <w:rFonts w:asciiTheme="majorHAnsi" w:hAnsiTheme="majorHAnsi" w:cstheme="majorHAnsi"/>
                            <w:sz w:val="18"/>
                            <w:szCs w:val="18"/>
                          </w:rPr>
                        </w:pPr>
                        <w:r>
                          <w:rPr>
                            <w:rFonts w:asciiTheme="majorHAnsi" w:hAnsiTheme="majorHAnsi" w:cstheme="majorHAnsi"/>
                            <w:sz w:val="18"/>
                            <w:szCs w:val="18"/>
                          </w:rPr>
                          <w:t>Close FV600</w:t>
                        </w:r>
                      </w:p>
                    </w:txbxContent>
                  </v:textbox>
                </v:shape>
                <v:shape id="Text Box 12260" o:spid="_x0000_s1617" type="#_x0000_t202" style="position:absolute;left:4133;top:1792;width:3001;height: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nDy8cA&#10;AADeAAAADwAAAGRycy9kb3ducmV2LnhtbESPQWsCMRSE70L/Q3iCN022gtTVKFIsFAql63ro8XXz&#10;3A1uXtZNqtt/3xQKHoeZ+YZZbwfXiiv1wXrWkM0UCOLKG8u1hmP5Mn0CESKywdYzafihANvNw2iN&#10;ufE3Luh6iLVIEA45amhi7HIpQ9WQwzDzHXHyTr53GJPsa2l6vCW4a+WjUgvp0HJaaLCj54aq8+Hb&#10;adh9crG3l/evj+JU2LJcKn5bnLWejIfdCkSkId7D/+1Xo2GusmUGf3fSFZ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Jw8vHAAAA3gAAAA8AAAAAAAAAAAAAAAAAmAIAAGRy&#10;cy9kb3ducmV2LnhtbFBLBQYAAAAABAAEAPUAAACMAwAAAAA=&#10;" filled="f" stroked="f">
                  <v:textbox inset="0,0,0,0">
                    <w:txbxContent>
                      <w:p w:rsidR="00862F6C" w:rsidRPr="00437D2E" w:rsidRDefault="00862F6C" w:rsidP="009E5C36">
                        <w:pPr>
                          <w:rPr>
                            <w:rFonts w:asciiTheme="majorHAnsi" w:hAnsiTheme="majorHAnsi" w:cstheme="majorHAnsi"/>
                            <w:sz w:val="18"/>
                            <w:szCs w:val="18"/>
                          </w:rPr>
                        </w:pPr>
                        <w:r w:rsidRPr="00437D2E">
                          <w:rPr>
                            <w:rFonts w:asciiTheme="majorHAnsi" w:hAnsiTheme="majorHAnsi" w:cstheme="majorHAnsi"/>
                            <w:sz w:val="18"/>
                            <w:szCs w:val="18"/>
                          </w:rPr>
                          <w:t xml:space="preserve">Start conditioning </w:t>
                        </w:r>
                      </w:p>
                    </w:txbxContent>
                  </v:textbox>
                </v:shape>
                <v:shape id="AutoShape 12261" o:spid="_x0000_s1618" type="#_x0000_t32" style="position:absolute;left:4083;top:1705;width:0;height:7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ZumcgAAADeAAAADwAAAGRycy9kb3ducmV2LnhtbESPQWsCMRSE70L/Q3iFXkSza2nRrVFW&#10;QagFD1q9Pzevm9DNy3YTdfvvm0Khx2FmvmHmy9414kpdsJ4V5OMMBHHlteVawfF9M5qCCBFZY+OZ&#10;FHxTgOXibjDHQvsb7+l6iLVIEA4FKjAxtoWUoTLkMIx9S5y8D985jEl2tdQd3hLcNXKSZc/SoeW0&#10;YLCltaHq83BxCnbbfFWejd2+7b/s7mlTNpd6eFLq4b4vX0BE6uN/+K/9qhU8ZvlsAr930hW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hZumcgAAADeAAAADwAAAAAA&#10;AAAAAAAAAAChAgAAZHJzL2Rvd25yZXYueG1sUEsFBgAAAAAEAAQA+QAAAJYDAAAAAA==&#10;"/>
                <v:shape id="AutoShape 12262" o:spid="_x0000_s1619" type="#_x0000_t32" style="position:absolute;left:3965;top:2021;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rLAsgAAADeAAAADwAAAGRycy9kb3ducmV2LnhtbESPQWsCMRSE70L/Q3hCL6LZrbTo1ijb&#10;glALHrR6f25eN8HNy3YTdfvvm0Khx2FmvmEWq9414kpdsJ4V5JMMBHHlteVaweFjPZ6BCBFZY+OZ&#10;FHxTgNXybrDAQvsb7+i6j7VIEA4FKjAxtoWUoTLkMEx8S5y8T985jEl2tdQd3hLcNfIhy56kQ8tp&#10;wWBLr4aq8/7iFGw3+Ut5Mnbzvvuy28d12Vzq0VGp+2FfPoOI1Mf/8F/7TSuYZvl8Cr930hW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VrLAsgAAADeAAAADwAAAAAA&#10;AAAAAAAAAAChAgAAZHJzL2Rvd25yZXYueG1sUEsFBgAAAAAEAAQA+QAAAJYDAAAAAA==&#10;"/>
                <v:rect id="Rectangle 12263" o:spid="_x0000_s1620" style="position:absolute;left:3457;top:1284;width:1237;height: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c/2scA&#10;AADeAAAADwAAAGRycy9kb3ducmV2LnhtbESPX2vCMBTF3wd+h3AF32aq07F1RpGBIMpkdjL2eGmu&#10;bbW5KU2s1U9vBoKPh/Pnx5nMWlOKhmpXWFYw6EcgiFOrC84U7H4Wz28gnEfWWFomBRdyMJt2niYY&#10;a3vmLTWJz0QYYRejgtz7KpbSpTkZdH1bEQdvb2uDPsg6k7rGcxg3pRxG0as0WHAg5FjRZ07pMTmZ&#10;wB1Vh91mtVl8Xa6/jfte/yXjvVWq123nHyA8tf4RvreXWsFLNHgfwf+dcAXk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XP9rHAAAA3gAAAA8AAAAAAAAAAAAAAAAAmAIAAGRy&#10;cy9kb3ducmV2LnhtbFBLBQYAAAAABAAEAPUAAACMAwAAAAA=&#10;">
                  <v:textbox inset="0,0,0,0">
                    <w:txbxContent>
                      <w:p w:rsidR="00862F6C" w:rsidRPr="00437D2E" w:rsidRDefault="00862F6C" w:rsidP="009E5C36">
                        <w:pPr>
                          <w:spacing w:before="40"/>
                          <w:jc w:val="center"/>
                          <w:rPr>
                            <w:rFonts w:asciiTheme="majorHAnsi" w:hAnsiTheme="majorHAnsi" w:cstheme="majorHAnsi"/>
                            <w:sz w:val="18"/>
                            <w:szCs w:val="18"/>
                          </w:rPr>
                        </w:pPr>
                        <w:r w:rsidRPr="00437D2E">
                          <w:rPr>
                            <w:rFonts w:asciiTheme="majorHAnsi" w:hAnsiTheme="majorHAnsi" w:cstheme="majorHAnsi"/>
                            <w:sz w:val="18"/>
                            <w:szCs w:val="18"/>
                          </w:rPr>
                          <w:t>Stop</w:t>
                        </w:r>
                      </w:p>
                    </w:txbxContent>
                  </v:textbox>
                </v:rect>
                <v:rect id="Rectangle 12264" o:spid="_x0000_s1621" style="position:absolute;left:3092;top:2165;width:1117;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uaQccA&#10;AADeAAAADwAAAGRycy9kb3ducmV2LnhtbESPX2vCMBTF3wW/Q7iCb5rq5tg6o8hAEMdkdjL2eGmu&#10;bbW5KU2s1U9vhIGPh/Pnx5nOW1OKhmpXWFYwGkYgiFOrC84U7H6Wg1cQziNrLC2Tggs5mM+6nSnG&#10;2p55S03iMxFG2MWoIPe+iqV0aU4G3dBWxMHb29qgD7LOpK7xHMZNKcdR9CINFhwIOVb0kVN6TE4m&#10;cJ+rw26z3iy/Ltffxn1//iWTvVWq32sX7yA8tf4R/m+vtIKnaPQ2gfudcAXk7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bmkHHAAAA3gAAAA8AAAAAAAAAAAAAAAAAmAIAAGRy&#10;cy9kb3ducmV2LnhtbFBLBQYAAAAABAAEAPUAAACMAwAAAAA=&#10;">
                  <v:textbox inset="0,0,0,0">
                    <w:txbxContent>
                      <w:p w:rsidR="00862F6C" w:rsidRPr="00437D2E" w:rsidRDefault="00862F6C" w:rsidP="009E5C36">
                        <w:pPr>
                          <w:spacing w:before="120"/>
                          <w:jc w:val="center"/>
                          <w:rPr>
                            <w:rFonts w:asciiTheme="majorHAnsi" w:hAnsiTheme="majorHAnsi" w:cstheme="majorHAnsi"/>
                            <w:sz w:val="18"/>
                            <w:szCs w:val="18"/>
                          </w:rPr>
                        </w:pPr>
                        <w:r w:rsidRPr="00437D2E">
                          <w:rPr>
                            <w:rFonts w:asciiTheme="majorHAnsi" w:hAnsiTheme="majorHAnsi" w:cstheme="majorHAnsi"/>
                            <w:sz w:val="18"/>
                            <w:szCs w:val="18"/>
                          </w:rPr>
                          <w:t>Prepare for  purging</w:t>
                        </w:r>
                      </w:p>
                      <w:p w:rsidR="00862F6C" w:rsidRPr="00437D2E" w:rsidRDefault="00862F6C" w:rsidP="009E5C36">
                        <w:pPr>
                          <w:ind w:firstLine="142"/>
                          <w:jc w:val="center"/>
                          <w:rPr>
                            <w:rFonts w:asciiTheme="majorHAnsi" w:hAnsiTheme="majorHAnsi" w:cstheme="majorHAnsi"/>
                            <w:sz w:val="18"/>
                            <w:szCs w:val="18"/>
                          </w:rPr>
                        </w:pPr>
                      </w:p>
                      <w:p w:rsidR="00862F6C" w:rsidRPr="00437D2E" w:rsidRDefault="00862F6C" w:rsidP="009E5C36">
                        <w:pPr>
                          <w:rPr>
                            <w:rFonts w:asciiTheme="majorHAnsi" w:hAnsiTheme="majorHAnsi" w:cstheme="majorHAnsi"/>
                            <w:sz w:val="18"/>
                            <w:szCs w:val="18"/>
                          </w:rPr>
                        </w:pPr>
                      </w:p>
                    </w:txbxContent>
                  </v:textbox>
                </v:rect>
                <v:shape id="AutoShape 12265" o:spid="_x0000_s1622" type="#_x0000_t32" style="position:absolute;left:3592;top:7616;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1omsgAAADeAAAADwAAAGRycy9kb3ducmV2LnhtbESPQWsCMRSE74X+h/AKXopm11Jpt0ZZ&#10;BUELHrT2/rp53YRuXtZN1O2/N0Khx2FmvmGm89414kxdsJ4V5KMMBHHlteVaweFjNXwBESKyxsYz&#10;KfilAPPZ/d0UC+0vvKPzPtYiQTgUqMDE2BZShsqQwzDyLXHyvn3nMCbZ1VJ3eElw18hxlk2kQ8tp&#10;wWBLS0PVz/7kFGw3+aL8Mnbzvjva7fOqbE7146dSg4e+fAMRqY//4b/2Wit4yvLXCdzupCsgZ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S1omsgAAADeAAAADwAAAAAA&#10;AAAAAAAAAAChAgAAZHJzL2Rvd25yZXYueG1sUEsFBgAAAAAEAAQA+QAAAJYDAAAAAA==&#10;"/>
                <v:shape id="AutoShape 12267" o:spid="_x0000_s1623" type="#_x0000_t32" style="position:absolute;left:2200;top:9286;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HNAckAAADeAAAADwAAAGRycy9kb3ducmV2LnhtbESPT0sDMRTE74LfIbxCL9Jmt6LWbdOy&#10;CgUr9NA/3l83r5vg5mXdpO367Y0geBxm5jfMfNm7RlyoC9azgnycgSCuvLZcKzjsV6MpiBCRNTae&#10;ScE3BVgubm/mWGh/5S1ddrEWCcKhQAUmxraQMlSGHIaxb4mTd/Kdw5hkV0vd4TXBXSMnWfYoHVpO&#10;CwZbejVUfe7OTsFmnb+UR2PX79svu3lYlc25vvtQajjoyxmISH38D/+137SC+yx/foLfO+kKyMU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JhzQHJAAAA3gAAAA8AAAAA&#10;AAAAAAAAAAAAoQIAAGRycy9kb3ducmV2LnhtbFBLBQYAAAAABAAEAPkAAACXAwAAAAA=&#10;"/>
                <v:shape id="AutoShape 12268" o:spid="_x0000_s1624" type="#_x0000_t32" style="position:absolute;left:1583;top:9062;width:0;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Zc8UAAADeAAAADwAAAGRycy9kb3ducmV2LnhtbERPy2oCMRTdF/oP4RbcFM2MpUWnRpkK&#10;ggoufO1vJ7eT0MnNdBJ1+vdmUejycN6zRe8acaUuWM8K8lEGgrjy2nKt4HRcDScgQkTW2HgmBb8U&#10;YDF/fJhhof2N93Q9xFqkEA4FKjAxtoWUoTLkMIx8S5y4L985jAl2tdQd3lK4a+Q4y96kQ8upwWBL&#10;S0PV9+HiFOw2+Uf5aexmu/+xu9dV2Vzq57NSg6e+fAcRqY//4j/3Wit4yfJp2pvupCs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5Zc8UAAADeAAAADwAAAAAAAAAA&#10;AAAAAAChAgAAZHJzL2Rvd25yZXYueG1sUEsFBgAAAAAEAAQA+QAAAJMDAAAAAA==&#10;"/>
                <v:shape id="AutoShape 12269" o:spid="_x0000_s1625" type="#_x0000_t32" style="position:absolute;left:1466;top:10006;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L86MgAAADeAAAADwAAAGRycy9kb3ducmV2LnhtbESPQUvDQBSE74L/YXmCF7GbKIqN2ZYo&#10;FKzQQ2N7f2af2cXs25jdtPHfu0Khx2FmvmHK5eQ6caAhWM8K8lkGgrjx2nKrYPexun0CESKyxs4z&#10;KfilAMvF5UWJhfZH3tKhjq1IEA4FKjAx9oWUoTHkMMx8T5y8Lz84jEkOrdQDHhPcdfIuyx6lQ8tp&#10;wWBPr4aa73p0Cjbr/KX6NHb9vv2xm4dV1Y3tzV6p66upegYRaYrn8Kn9phXcZ/l8Dv930hWQi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LL86MgAAADeAAAADwAAAAAA&#10;AAAAAAAAAAChAgAAZHJzL2Rvd25yZXYueG1sUEsFBgAAAAAEAAQA+QAAAJYDAAAAAA==&#10;"/>
                <v:shape id="AutoShape 12270" o:spid="_x0000_s1626" type="#_x0000_t32" style="position:absolute;left:6300;top:10528;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ehjsYAAADeAAAADwAAAGRycy9kb3ducmV2LnhtbESPT2sCMRTE74V+h/AEL0WzWhTZGmVb&#10;EGrBg396f928boKbl+0m6vrtTUHwOMzMb5j5snO1OFMbrGcFo2EGgrj02nKl4LBfDWYgQkTWWHsm&#10;BVcKsFw8P80x1/7CWzrvYiUShEOOCkyMTS5lKA05DEPfECfv17cOY5JtJXWLlwR3tRxn2VQ6tJwW&#10;DDb0Yag87k5OwWY9ei9+jF1/bf/sZrIq6lP18q1Uv9cVbyAidfERvrc/tYLXLDHh/066AnJ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6noY7GAAAA3gAAAA8AAAAAAAAA&#10;AAAAAAAAoQIAAGRycy9kb3ducmV2LnhtbFBLBQYAAAAABAAEAPkAAACUAwAAAAA=&#10;"/>
                <v:shape id="AutoShape 12271" o:spid="_x0000_s1627" type="#_x0000_t32" style="position:absolute;left:5829;top:10989;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sEFccAAADeAAAADwAAAGRycy9kb3ducmV2LnhtbESPQUsDMRSE74L/ITzBi7TJVhRZm5ZV&#10;KNhCD632/ty8bkI3L+smbdd/bwpCj8PMfMNM54NvxYn66AJrKMYKBHEdjONGw9fnYvQCIiZkg21g&#10;0vBLEeaz25spliaceUOnbWpEhnAsUYNNqSuljLUlj3EcOuLs7UPvMWXZN9L0eM5w38qJUs/So+O8&#10;YLGjd0v1YXv0GtbL4q36tm652vy49dOiao/Nw07r+7uhegWRaEjX8H/7w2h4VBNVwOVOvg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6wQVxwAAAN4AAAAPAAAAAAAA&#10;AAAAAAAAAKECAABkcnMvZG93bnJldi54bWxQSwUGAAAAAAQABAD5AAAAlQMAAAAA&#10;"/>
                <v:shape id="Text Box 12277" o:spid="_x0000_s1628" type="#_x0000_t202" style="position:absolute;left:2502;top:9162;width:301;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Wv8YA&#10;AADeAAAADwAAAGRycy9kb3ducmV2LnhtbESPT2sCMRTE74LfITzBi9TELUjZGsW/0IM9aMXzY/O6&#10;u3TzsiTRXb99UxB6HGbmN8xi1dtG3MmH2rGG2VSBIC6cqbnUcPk6vLyBCBHZYOOYNDwowGo5HCww&#10;N67jE93PsRQJwiFHDVWMbS5lKCqyGKauJU7et/MWY5K+lMZjl+C2kZlSc2mx5rRQYUvbioqf881q&#10;mO/8rTvxdrK77I/42ZbZdfO4aj0e9et3EJH6+B9+tj+MhleVqQz+7q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nWv8YAAADeAAAADwAAAAAAAAAAAAAAAACYAgAAZHJz&#10;L2Rvd25yZXYueG1sUEsFBgAAAAAEAAQA9QAAAIsDAAAAAA==&#10;" stroked="f">
                  <v:textbox inset="0,0,0,0">
                    <w:txbxContent>
                      <w:p w:rsidR="00862F6C" w:rsidRPr="00E46DCC" w:rsidRDefault="00862F6C" w:rsidP="009E5C36">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v:textbox>
                </v:shape>
                <v:group id="Group 14132" o:spid="_x0000_s1629" style="position:absolute;left:2894;top:6039;width:227;height:964" coordorigin="2624,8660" coordsize="227,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vgVOxgAAAN4A&#10;AAAPAAAAAAAAAAAAAAAAAKoCAABkcnMvZG93bnJldi54bWxQSwUGAAAAAAQABAD6AAAAnQMAAAAA&#10;">
                  <v:shape id="AutoShape 14133" o:spid="_x0000_s1630" type="#_x0000_t32" style="position:absolute;left:2740;top:8660;width:0;height: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ynjcgAAADeAAAADwAAAGRycy9kb3ducmV2LnhtbESPT0sDMRTE70K/Q3gFL2KT/lFkbVpW&#10;oWALPbTq/bl5bkI3L9tN2m6/vREEj8PM/IaZL3vfiDN10QXWMB4pEMRVMI5rDR/vq/snEDEhG2wC&#10;k4YrRVguBjdzLEy48I7O+1SLDOFYoAabUltIGStLHuMotMTZ+w6dx5RlV0vT4SXDfSMnSj1Kj47z&#10;gsWWXi1Vh/3Ja9iuxy/ll3Xrze7otg+rsjnVd59a3w778hlEoj79h//ab0bDVE3UDH7v5CsgF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ZynjcgAAADeAAAADwAAAAAA&#10;AAAAAAAAAAChAgAAZHJzL2Rvd25yZXYueG1sUEsFBgAAAAAEAAQA+QAAAJYDAAAAAA==&#10;"/>
                  <v:shape id="AutoShape 14134" o:spid="_x0000_s1631" type="#_x0000_t32" style="position:absolute;left:2624;top:8941;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ACFscAAADeAAAADwAAAGRycy9kb3ducmV2LnhtbESPQWsCMRSE74L/IbyCF6mJFkvZGmUt&#10;CCp40Lb3183rJnTzst1E3f57Uyj0OMzMN8xi1ftGXKiLLrCG6USBIK6CcVxreHvd3D+BiAnZYBOY&#10;NPxQhNVyOFhgYcKVj3Q5pVpkCMcCNdiU2kLKWFnyGCehJc7eZ+g8piy7WpoOrxnuGzlT6lF6dJwX&#10;LLb0Yqn6Op29hsNuui4/rNvtj9/uMN+Uzbkev2s9uuvLZxCJ+vQf/mtvjYYHNVNz+L2Tr4B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AIWxwAAAN4AAAAPAAAAAAAA&#10;AAAAAAAAAKECAABkcnMvZG93bnJldi54bWxQSwUGAAAAAAQABAD5AAAAlQMAAAAA&#10;"/>
                </v:group>
                <v:group id="Group 14135" o:spid="_x0000_s1632" style="position:absolute;left:2088;top:5569;width:2212;height:512" coordorigin="1698,8145" coordsize="2212,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smm1scAAADe&#10;AAAADwAAAAAAAAAAAAAAAACqAgAAZHJzL2Rvd25yZXYueG1sUEsFBgAAAAAEAAQA+gAAAJ4DAAAA&#10;AA==&#10;">
                  <v:shape id="Text Box 14136" o:spid="_x0000_s1633" type="#_x0000_t202" style="position:absolute;left:1698;top:8145;width:1077;height: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TT5MQA&#10;AADeAAAADwAAAGRycy9kb3ducmV2LnhtbESPzWrDMBCE74W8g9hCbo0UB9riRg4hoWByq90HWKyt&#10;f2qtjKXaTp4+KhR6HGbmG2Z/WGwvJhp961jDdqNAEFfOtFxr+Czfn15B+IBssHdMGq7k4ZCtHvaY&#10;GjfzB01FqEWEsE9RQxPCkErpq4Ys+o0biKP35UaLIcqxlmbEOcJtLxOlnqXFluNCgwOdGqq+ix+r&#10;gZOz3Vb90sljibd8vpj53AWt14/L8Q1EoCX8h//audGwU4l6gd878Qr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k0+TEAAAA3gAAAA8AAAAAAAAAAAAAAAAAmAIAAGRycy9k&#10;b3ducmV2LnhtbFBLBQYAAAAABAAEAPUAAACJAwAAAAA=&#10;">
                    <v:textbox inset="0,0,0,0">
                      <w:txbxContent>
                        <w:p w:rsidR="00862F6C" w:rsidRDefault="00862F6C" w:rsidP="003651CF">
                          <w:pPr>
                            <w:ind w:left="113"/>
                            <w:jc w:val="center"/>
                            <w:rPr>
                              <w:rFonts w:asciiTheme="majorHAnsi" w:hAnsiTheme="majorHAnsi" w:cstheme="majorHAnsi"/>
                              <w:sz w:val="18"/>
                              <w:szCs w:val="18"/>
                            </w:rPr>
                          </w:pPr>
                          <w:r>
                            <w:rPr>
                              <w:rFonts w:asciiTheme="majorHAnsi" w:hAnsiTheme="majorHAnsi" w:cstheme="majorHAnsi"/>
                              <w:sz w:val="18"/>
                              <w:szCs w:val="18"/>
                            </w:rPr>
                            <w:t>V</w:t>
                          </w:r>
                          <w:r w:rsidRPr="00437D2E">
                            <w:rPr>
                              <w:rFonts w:asciiTheme="majorHAnsi" w:hAnsiTheme="majorHAnsi" w:cstheme="majorHAnsi"/>
                              <w:sz w:val="18"/>
                              <w:szCs w:val="18"/>
                            </w:rPr>
                            <w:t>acuum</w:t>
                          </w:r>
                        </w:p>
                        <w:p w:rsidR="00862F6C" w:rsidRPr="00437D2E" w:rsidRDefault="00862F6C" w:rsidP="003651CF">
                          <w:pPr>
                            <w:ind w:left="113"/>
                            <w:jc w:val="center"/>
                            <w:rPr>
                              <w:rFonts w:asciiTheme="majorHAnsi" w:hAnsiTheme="majorHAnsi" w:cstheme="majorHAnsi"/>
                              <w:sz w:val="18"/>
                              <w:szCs w:val="18"/>
                            </w:rPr>
                          </w:pPr>
                          <w:r>
                            <w:rPr>
                              <w:rFonts w:asciiTheme="majorHAnsi" w:hAnsiTheme="majorHAnsi" w:cstheme="majorHAnsi"/>
                              <w:sz w:val="18"/>
                              <w:szCs w:val="18"/>
                            </w:rPr>
                            <w:t>A</w:t>
                          </w:r>
                          <w:r w:rsidRPr="00437D2E">
                            <w:rPr>
                              <w:rFonts w:asciiTheme="majorHAnsi" w:hAnsiTheme="majorHAnsi" w:cstheme="majorHAnsi"/>
                              <w:sz w:val="18"/>
                              <w:szCs w:val="18"/>
                            </w:rPr>
                            <w:t>larm</w:t>
                          </w:r>
                        </w:p>
                      </w:txbxContent>
                    </v:textbox>
                  </v:shape>
                  <v:shape id="Text Box 14137" o:spid="_x0000_s1634" type="#_x0000_t202" style="position:absolute;left:2776;top:8147;width:1134;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WJisMA&#10;AADeAAAADwAAAGRycy9kb3ducmV2LnhtbERPy2oCMRTdF/oP4Ra6q0lHkDo1M6ggWNxULV1fJnce&#10;7eRmSOI4/r1ZFLo8nPeqnGwvRvKhc6zhdaZAEFfOdNxo+DrvXt5AhIhssHdMGm4UoCweH1aYG3fl&#10;I42n2IgUwiFHDW2MQy5lqFqyGGZuIE5c7bzFmKBvpPF4TeG2l5lSC2mx49TQ4kDblqrf08VqOI+b&#10;sD/+xKX5qDcyO9Sf2bdfa/38NK3fQUSa4r/4z703GuYqU2lvupOu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WJisMAAADeAAAADwAAAAAAAAAAAAAAAACYAgAAZHJzL2Rv&#10;d25yZXYueG1sUEsFBgAAAAAEAAQA9QAAAIgDAAAAAA==&#10;">
                    <v:textbox inset="0,0,0,0">
                      <w:txbxContent>
                        <w:p w:rsidR="00862F6C" w:rsidRDefault="00862F6C" w:rsidP="003651CF">
                          <w:pPr>
                            <w:spacing w:before="120"/>
                            <w:ind w:left="57"/>
                            <w:rPr>
                              <w:rFonts w:asciiTheme="majorHAnsi" w:hAnsiTheme="majorHAnsi" w:cstheme="majorHAnsi"/>
                              <w:sz w:val="18"/>
                              <w:szCs w:val="18"/>
                            </w:rPr>
                          </w:pPr>
                          <w:r w:rsidRPr="007F2C06">
                            <w:rPr>
                              <w:rFonts w:asciiTheme="majorHAnsi" w:hAnsiTheme="majorHAnsi" w:cstheme="majorHAnsi"/>
                              <w:sz w:val="18"/>
                              <w:szCs w:val="18"/>
                            </w:rPr>
                            <w:t>Close FV090</w:t>
                          </w:r>
                        </w:p>
                        <w:p w:rsidR="00862F6C" w:rsidRPr="007F2C06" w:rsidRDefault="00862F6C" w:rsidP="003651CF">
                          <w:pPr>
                            <w:rPr>
                              <w:rFonts w:asciiTheme="majorHAnsi" w:hAnsiTheme="majorHAnsi" w:cstheme="majorHAnsi"/>
                              <w:sz w:val="18"/>
                              <w:szCs w:val="18"/>
                            </w:rPr>
                          </w:pPr>
                        </w:p>
                      </w:txbxContent>
                    </v:textbox>
                  </v:shape>
                </v:group>
                <v:shape id="AutoShape 14138" o:spid="_x0000_s1635" type="#_x0000_t32" style="position:absolute;left:2339;top:9076;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0IE8cAAADeAAAADwAAAGRycy9kb3ducmV2LnhtbESPQWsCMRSE7wX/Q3hCL6UmKpZ2a5Rt&#10;QaiCB217f928boKbl3UTdf33TaHQ4zAz3zDzZe8bcaYuusAaxiMFgrgKxnGt4eN9df8IIiZkg01g&#10;0nClCMvF4GaOhQkX3tF5n2qRIRwL1GBTagspY2XJYxyFljh736HzmLLsamk6vGS4b+REqQfp0XFe&#10;sNjSq6XqsD95Ddv1+KX8sm692R3ddrYqm1N996n17bAvn0Ek6tN/+K/9ZjRM1UQ9we+dfAX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QgTxwAAAN4AAAAPAAAAAAAA&#10;AAAAAAAAAKECAABkcnMvZG93bnJldi54bWxQSwUGAAAAAAQABAD5AAAAlQMAAAAA&#10;"/>
                <v:group id="Group 4578" o:spid="_x0000_s1636" style="position:absolute;left:2045;top:10530;width:2313;height:752" coordorigin="2045,9735" coordsize="2313,7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tQ3kxgAAAN4A&#10;AAAPAAAAAAAAAAAAAAAAAKoCAABkcnMvZG93bnJldi54bWxQSwUGAAAAAAQABAD6AAAAnQMAAAAA&#10;">
                  <v:rect id="Rectangle 14141" o:spid="_x0000_s1637" style="position:absolute;left:2045;top:9750;width:1146;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b+ZMcA&#10;AADeAAAADwAAAGRycy9kb3ducmV2LnhtbESPW2vCQBCF34X+h2UKvukmXkpJXaUUBFEUTaX0cciO&#10;SdrsbMiuMfbXdwXBx8O5fJzZojOVaKlxpWUF8TACQZxZXXKu4Pi5HLyCcB5ZY2WZFFzJwWL+1Jth&#10;ou2FD9SmPhdhhF2CCgrv60RKlxVk0A1tTRy8k20M+iCbXOoGL2HcVHIURS/SYMmBUGBNHwVlv+nZ&#10;BO6k/jnu1rvl9vr31br95judnqxS/efu/Q2Ep84/wvf2SisYR6M4htudcAXk/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W/mTHAAAA3gAAAA8AAAAAAAAAAAAAAAAAmAIAAGRy&#10;cy9kb3ducmV2LnhtbFBLBQYAAAAABAAEAPUAAACMAwAAAAA=&#10;">
                    <v:textbox inset="0,0,0,0">
                      <w:txbxContent>
                        <w:p w:rsidR="00862F6C" w:rsidRDefault="00862F6C" w:rsidP="003651CF">
                          <w:pPr>
                            <w:spacing w:before="40"/>
                            <w:jc w:val="center"/>
                            <w:rPr>
                              <w:rFonts w:asciiTheme="majorHAnsi" w:hAnsiTheme="majorHAnsi" w:cstheme="majorHAnsi"/>
                              <w:sz w:val="18"/>
                              <w:szCs w:val="18"/>
                            </w:rPr>
                          </w:pPr>
                          <w:r w:rsidRPr="00437D2E">
                            <w:rPr>
                              <w:rFonts w:asciiTheme="majorHAnsi" w:hAnsiTheme="majorHAnsi" w:cstheme="majorHAnsi"/>
                              <w:sz w:val="18"/>
                              <w:szCs w:val="18"/>
                            </w:rPr>
                            <w:t xml:space="preserve">Flushing </w:t>
                          </w:r>
                        </w:p>
                        <w:p w:rsidR="00862F6C" w:rsidRPr="00437D2E" w:rsidRDefault="00862F6C" w:rsidP="003651CF">
                          <w:pPr>
                            <w:spacing w:before="40"/>
                            <w:jc w:val="center"/>
                            <w:rPr>
                              <w:rFonts w:asciiTheme="majorHAnsi" w:hAnsiTheme="majorHAnsi" w:cstheme="majorHAnsi"/>
                              <w:sz w:val="18"/>
                              <w:szCs w:val="18"/>
                            </w:rPr>
                          </w:pPr>
                          <w:r>
                            <w:rPr>
                              <w:rFonts w:asciiTheme="majorHAnsi" w:hAnsiTheme="majorHAnsi" w:cstheme="majorHAnsi"/>
                              <w:sz w:val="18"/>
                              <w:szCs w:val="18"/>
                            </w:rPr>
                            <w:t>w</w:t>
                          </w:r>
                          <w:r w:rsidRPr="00437D2E">
                            <w:rPr>
                              <w:rFonts w:asciiTheme="majorHAnsi" w:hAnsiTheme="majorHAnsi" w:cstheme="majorHAnsi"/>
                              <w:sz w:val="18"/>
                              <w:szCs w:val="18"/>
                            </w:rPr>
                            <w:t>ith</w:t>
                          </w:r>
                          <w:r>
                            <w:rPr>
                              <w:rFonts w:asciiTheme="majorHAnsi" w:hAnsiTheme="majorHAnsi" w:cstheme="majorHAnsi"/>
                              <w:sz w:val="18"/>
                              <w:szCs w:val="18"/>
                            </w:rPr>
                            <w:t xml:space="preserve"> </w:t>
                          </w:r>
                          <w:r w:rsidRPr="00437D2E">
                            <w:rPr>
                              <w:rFonts w:asciiTheme="majorHAnsi" w:hAnsiTheme="majorHAnsi" w:cstheme="majorHAnsi"/>
                              <w:sz w:val="18"/>
                              <w:szCs w:val="18"/>
                            </w:rPr>
                            <w:t>GHe</w:t>
                          </w:r>
                        </w:p>
                        <w:p w:rsidR="00862F6C" w:rsidRPr="00437D2E" w:rsidRDefault="00862F6C" w:rsidP="003651CF">
                          <w:pPr>
                            <w:rPr>
                              <w:rFonts w:asciiTheme="majorHAnsi" w:hAnsiTheme="majorHAnsi" w:cstheme="majorHAnsi"/>
                              <w:sz w:val="18"/>
                              <w:szCs w:val="18"/>
                            </w:rPr>
                          </w:pPr>
                        </w:p>
                      </w:txbxContent>
                    </v:textbox>
                  </v:rect>
                  <v:shape id="Text Box 14142" o:spid="_x0000_s1638" type="#_x0000_t202" style="position:absolute;left:3126;top:9735;width:1232;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QovcUA&#10;AADeAAAADwAAAGRycy9kb3ducmV2LnhtbESPW2sCMRSE3wv9D+EIfatZU5C6NYoWBKUvXkqfD5uz&#10;l7o5WZK4rv++EYQ+DjPzDTNfDrYVPfnQONYwGWcgiAtnGq40fJ82r+8gQkQ22DomDTcKsFw8P80x&#10;N+7KB+qPsRIJwiFHDXWMXS5lKGqyGMauI05e6bzFmKSvpPF4TXDbSpVlU2mx4bRQY0efNRXn48Vq&#10;OPXrsD38xpnZlWupvsq9+vErrV9Gw+oDRKQh/ocf7a3R8JapiYL7nXQF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1Ci9xQAAAN4AAAAPAAAAAAAAAAAAAAAAAJgCAABkcnMv&#10;ZG93bnJldi54bWxQSwUGAAAAAAQABAD1AAAAigMAAAAA&#10;">
                    <v:textbox inset="0,0,0,0">
                      <w:txbxContent>
                        <w:p w:rsidR="00862F6C" w:rsidRPr="007F2C06" w:rsidRDefault="00862F6C" w:rsidP="003651CF">
                          <w:pPr>
                            <w:ind w:left="57"/>
                            <w:rPr>
                              <w:rFonts w:asciiTheme="majorHAnsi" w:hAnsiTheme="majorHAnsi" w:cstheme="majorHAnsi"/>
                              <w:sz w:val="18"/>
                              <w:szCs w:val="18"/>
                            </w:rPr>
                          </w:pPr>
                          <w:r w:rsidRPr="007F2C06">
                            <w:rPr>
                              <w:rFonts w:asciiTheme="majorHAnsi" w:hAnsiTheme="majorHAnsi" w:cstheme="majorHAnsi"/>
                              <w:sz w:val="18"/>
                              <w:szCs w:val="18"/>
                            </w:rPr>
                            <w:t xml:space="preserve">Open FV092 </w:t>
                          </w:r>
                          <w:r>
                            <w:rPr>
                              <w:rFonts w:asciiTheme="majorHAnsi" w:hAnsiTheme="majorHAnsi" w:cstheme="majorHAnsi"/>
                              <w:sz w:val="18"/>
                              <w:szCs w:val="18"/>
                            </w:rPr>
                            <w:t xml:space="preserve">Open </w:t>
                          </w:r>
                          <w:r w:rsidRPr="007F2C06">
                            <w:rPr>
                              <w:rFonts w:asciiTheme="majorHAnsi" w:hAnsiTheme="majorHAnsi" w:cstheme="majorHAnsi"/>
                              <w:sz w:val="18"/>
                              <w:szCs w:val="18"/>
                            </w:rPr>
                            <w:t>FV600</w:t>
                          </w:r>
                        </w:p>
                        <w:p w:rsidR="00862F6C" w:rsidRPr="007F2C06" w:rsidRDefault="00862F6C" w:rsidP="003651CF">
                          <w:pPr>
                            <w:ind w:left="57"/>
                            <w:rPr>
                              <w:rFonts w:asciiTheme="majorHAnsi" w:hAnsiTheme="majorHAnsi" w:cstheme="majorHAnsi"/>
                              <w:sz w:val="18"/>
                              <w:szCs w:val="18"/>
                            </w:rPr>
                          </w:pPr>
                          <w:r w:rsidRPr="007F2C06">
                            <w:rPr>
                              <w:rFonts w:asciiTheme="majorHAnsi" w:hAnsiTheme="majorHAnsi" w:cstheme="majorHAnsi"/>
                              <w:sz w:val="18"/>
                              <w:szCs w:val="18"/>
                            </w:rPr>
                            <w:t>Delay tp2</w:t>
                          </w:r>
                        </w:p>
                        <w:p w:rsidR="00862F6C" w:rsidRPr="007F2C06" w:rsidRDefault="00862F6C" w:rsidP="003651CF">
                          <w:pPr>
                            <w:rPr>
                              <w:rFonts w:asciiTheme="majorHAnsi" w:hAnsiTheme="majorHAnsi" w:cstheme="majorHAnsi"/>
                              <w:sz w:val="18"/>
                              <w:szCs w:val="18"/>
                            </w:rPr>
                          </w:pPr>
                        </w:p>
                      </w:txbxContent>
                    </v:textbox>
                  </v:shape>
                </v:group>
                <v:shape id="Text Box 14143" o:spid="_x0000_s1639" type="#_x0000_t202" style="position:absolute;left:4657;top:11875;width:1072;height: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GaAccA&#10;AADeAAAADwAAAGRycy9kb3ducmV2LnhtbESPQWsCMRSE74X+h/AEb91EBbGrUaS0IBSk6/bQ4+vm&#10;uRvcvGw3qW7/vSkIHoeZ+YZZbQbXijP1wXrWMMkUCOLKG8u1hs/y7WkBIkRkg61n0vBHATbrx4cV&#10;5sZfuKDzIdYiQTjkqKGJsculDFVDDkPmO+LkHX3vMCbZ19L0eElw18qpUnPp0HJaaLCjl4aq0+HX&#10;adh+cfFqf/bfH8WxsGX5rPh9ftJ6PBq2SxCRhngP39o7o2GmppMZ/N9JV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hmgHHAAAA3gAAAA8AAAAAAAAAAAAAAAAAmAIAAGRy&#10;cy9kb3ducmV2LnhtbFBLBQYAAAAABAAEAPUAAACMAwAAAAA=&#10;" filled="f" stroked="f">
                  <v:textbox inset="0,0,0,0">
                    <w:txbxContent>
                      <w:p w:rsidR="00862F6C" w:rsidRPr="00437D2E" w:rsidRDefault="00862F6C" w:rsidP="003651CF">
                        <w:pPr>
                          <w:rPr>
                            <w:rFonts w:asciiTheme="majorHAnsi" w:hAnsiTheme="majorHAnsi" w:cstheme="majorHAnsi"/>
                            <w:sz w:val="18"/>
                            <w:szCs w:val="18"/>
                          </w:rPr>
                        </w:pPr>
                        <w:r>
                          <w:rPr>
                            <w:rFonts w:asciiTheme="majorHAnsi" w:hAnsiTheme="majorHAnsi" w:cstheme="majorHAnsi"/>
                            <w:sz w:val="18"/>
                            <w:szCs w:val="18"/>
                          </w:rPr>
                          <w:t xml:space="preserve">PT580 &gt; P He </w:t>
                        </w:r>
                      </w:p>
                      <w:p w:rsidR="00862F6C" w:rsidRPr="00437D2E" w:rsidRDefault="00862F6C" w:rsidP="003651CF">
                        <w:pPr>
                          <w:rPr>
                            <w:rFonts w:asciiTheme="majorHAnsi" w:hAnsiTheme="majorHAnsi" w:cstheme="majorHAnsi"/>
                            <w:sz w:val="18"/>
                            <w:szCs w:val="18"/>
                          </w:rPr>
                        </w:pPr>
                      </w:p>
                    </w:txbxContent>
                  </v:textbox>
                </v:shape>
                <v:shape id="AutoShape 14144" o:spid="_x0000_s1640" type="#_x0000_t32" style="position:absolute;left:2066;top:11519;width:25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UxUMgAAADeAAAADwAAAGRycy9kb3ducmV2LnhtbESPQWsCMRSE70L/Q3iFXkSza1uRrVFW&#10;QagFD1q9Pzevm9DNy3YTdfvvm0Khx2FmvmHmy9414kpdsJ4V5OMMBHHlteVawfF9M5qBCBFZY+OZ&#10;FHxTgOXibjDHQvsb7+l6iLVIEA4FKjAxtoWUoTLkMIx9S5y8D985jEl2tdQd3hLcNXKSZVPp0HJa&#10;MNjS2lD1ebg4BbttvirPxm7f9l9297wpm0s9PCn1cN+XLyAi9fE//Nd+1Qoes0n+BL930hW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EUxUMgAAADeAAAADwAAAAAA&#10;AAAAAAAAAAChAgAAZHJzL2Rvd25yZXYueG1sUEsFBgAAAAAEAAQA+QAAAJYDAAAAAA==&#10;"/>
                <v:shape id="Text Box 14145" o:spid="_x0000_s1641" type="#_x0000_t202" style="position:absolute;left:2223;top:11653;width:1941;height: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Sn7scA&#10;AADeAAAADwAAAGRycy9kb3ducmV2LnhtbESPQWsCMRSE70L/Q3gFb5qoVNrVKFIUhELpuj30+Nw8&#10;d4Obl+0m6vbfN4WCx2FmvmGW69414kpdsJ41TMYKBHHpjeVKw2exGz2DCBHZYOOZNPxQgPXqYbDE&#10;zPgb53Q9xEokCIcMNdQxtpmUoazJYRj7ljh5J985jEl2lTQd3hLcNXKq1Fw6tJwWamzptabyfLg4&#10;DZsvzrf2+/34kZ9yWxQvit/mZ62Hj/1mASJSH+/h//beaJip6eQJ/u6k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Ep+7HAAAA3gAAAA8AAAAAAAAAAAAAAAAAmAIAAGRy&#10;cy9kb3ducmV2LnhtbFBLBQYAAAAABAAEAPUAAACMAwAAAAA=&#10;" filled="f" stroked="f">
                  <v:textbox inset="0,0,0,0">
                    <w:txbxContent>
                      <w:p w:rsidR="00862F6C" w:rsidRPr="00437D2E" w:rsidRDefault="00862F6C" w:rsidP="003651CF">
                        <w:pPr>
                          <w:rPr>
                            <w:rFonts w:asciiTheme="majorHAnsi" w:hAnsiTheme="majorHAnsi" w:cstheme="majorHAnsi"/>
                            <w:sz w:val="18"/>
                            <w:szCs w:val="18"/>
                          </w:rPr>
                        </w:pPr>
                        <w:r w:rsidRPr="00437D2E">
                          <w:rPr>
                            <w:rFonts w:asciiTheme="majorHAnsi" w:hAnsiTheme="majorHAnsi" w:cstheme="majorHAnsi"/>
                            <w:sz w:val="18"/>
                            <w:szCs w:val="18"/>
                          </w:rPr>
                          <w:t>t &gt; tp2</w:t>
                        </w:r>
                        <w:r w:rsidRPr="00933992">
                          <w:rPr>
                            <w:rFonts w:asciiTheme="majorHAnsi" w:hAnsiTheme="majorHAnsi" w:cstheme="majorHAnsi"/>
                            <w:sz w:val="18"/>
                            <w:szCs w:val="18"/>
                          </w:rPr>
                          <w:t xml:space="preserve"> </w:t>
                        </w:r>
                        <w:r>
                          <w:rPr>
                            <w:rFonts w:asciiTheme="majorHAnsi" w:hAnsiTheme="majorHAnsi" w:cstheme="majorHAnsi"/>
                            <w:sz w:val="18"/>
                            <w:szCs w:val="18"/>
                          </w:rPr>
                          <w:t xml:space="preserve">&amp; PT580&lt;P He </w:t>
                        </w:r>
                      </w:p>
                      <w:p w:rsidR="00862F6C" w:rsidRPr="00437D2E" w:rsidRDefault="00862F6C" w:rsidP="003651CF">
                        <w:pPr>
                          <w:rPr>
                            <w:rFonts w:asciiTheme="majorHAnsi" w:hAnsiTheme="majorHAnsi" w:cstheme="majorHAnsi"/>
                            <w:sz w:val="18"/>
                            <w:szCs w:val="18"/>
                          </w:rPr>
                        </w:pPr>
                      </w:p>
                    </w:txbxContent>
                  </v:textbox>
                </v:shape>
                <v:shape id="Text Box 14146" o:spid="_x0000_s1642" type="#_x0000_t202" style="position:absolute;left:2217;top:12626;width:1498;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Y5mccA&#10;AADeAAAADwAAAGRycy9kb3ducmV2LnhtbESPQWsCMRSE70L/Q3gFb5qosNTVKFJaKAil6/bQ43Pz&#10;3A1uXrabVNd/3xQKHoeZ+YZZbwfXigv1wXrWMJsqEMSVN5ZrDZ/l6+QJRIjIBlvPpOFGAbabh9Ea&#10;c+OvXNDlEGuRIBxy1NDE2OVShqohh2HqO+LknXzvMCbZ19L0eE1w18q5Upl0aDktNNjRc0PV+fDj&#10;NOy+uHix3+/Hj+JU2LJcKt5nZ63Hj8NuBSLSEO/h//ab0bBQ81kGf3fSFZ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WOZnHAAAA3gAAAA8AAAAAAAAAAAAAAAAAmAIAAGRy&#10;cy9kb3ducmV2LnhtbFBLBQYAAAAABAAEAPUAAACMAwAAAAA=&#10;" filled="f" stroked="f">
                  <v:textbox inset="0,0,0,0">
                    <w:txbxContent>
                      <w:p w:rsidR="00862F6C" w:rsidRPr="00437D2E" w:rsidRDefault="00862F6C" w:rsidP="003651CF">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v:textbox>
                </v:shape>
                <v:shape id="AutoShape 14147" o:spid="_x0000_s1643" type="#_x0000_t32" style="position:absolute;left:4608;top:11487;width:0;height:14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evJ8gAAADeAAAADwAAAGRycy9kb3ducmV2LnhtbESPQWsCMRSE70L/Q3iFXkSza2mVrVFW&#10;QagFD1q9Pzevm9DNy3YTdfvvm0Khx2FmvmHmy9414kpdsJ4V5OMMBHHlteVawfF9M5qBCBFZY+OZ&#10;FHxTgOXibjDHQvsb7+l6iLVIEA4FKjAxtoWUoTLkMIx9S5y8D985jEl2tdQd3hLcNXKSZc/SoeW0&#10;YLCltaHq83BxCnbbfFWejd2+7b/s7mlTNpd6eFLq4b4vX0BE6uN/+K/9qhU8ZpN8Cr930hW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JevJ8gAAADeAAAADwAAAAAA&#10;AAAAAAAAAAChAgAAZHJzL2Rvd25yZXYueG1sUEsFBgAAAAAEAAQA+QAAAJYDAAAAAA==&#10;"/>
                <v:shape id="AutoShape 14148" o:spid="_x0000_s1644" type="#_x0000_t32" style="position:absolute;left:4506;top:11789;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g7VcQAAADeAAAADwAAAGRycy9kb3ducmV2LnhtbERPy2oCMRTdC/5DuIVuRDNjscholLEg&#10;1IILH93fTq6T0MnNdBJ1+vfNQujycN7Lde8acaMuWM8K8kkGgrjy2nKt4HzajucgQkTW2HgmBb8U&#10;YL0aDpZYaH/nA92OsRYphEOBCkyMbSFlqAw5DBPfEifu4juHMcGulrrDewp3jZxm2at0aDk1GGzp&#10;zVD1fbw6Bftdvim/jN19HH7sfrYtm2s9+lTq+akvFyAi9fFf/HC/awUv2TRPe9OddAX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CDtVxAAAAN4AAAAPAAAAAAAAAAAA&#10;AAAAAKECAABkcnMvZG93bnJldi54bWxQSwUGAAAAAAQABAD5AAAAkgMAAAAA&#10;"/>
                <v:shape id="Text Box 14149" o:spid="_x0000_s1645" type="#_x0000_t202" style="position:absolute;left:3338;top:11984;width:1134;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C6zMUA&#10;AADeAAAADwAAAGRycy9kb3ducmV2LnhtbESPT2sCMRTE74V+h/AEbzXrCkW3RtFCQfFSV/H82Lz9&#10;UzcvS5Ku67c3hYLHYWZ+wyzXg2lFT843lhVMJwkI4sLqhisF59PX2xyED8gaW8uk4E4e1qvXlyVm&#10;2t74SH0eKhEh7DNUUIfQZVL6oiaDfmI74uiV1hkMUbpKaoe3CDetTJPkXRpsOC7U2NFnTcU1/zUK&#10;Tv3W744/YaH35Vamh/I7vbiNUuPRsPkAEWgIz/B/e6cVzJJ0uoC/O/EK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cLrMxQAAAN4AAAAPAAAAAAAAAAAAAAAAAJgCAABkcnMv&#10;ZG93bnJldi54bWxQSwUGAAAAAAQABAD1AAAAigMAAAAA&#10;">
                  <v:textbox inset="0,0,0,0">
                    <w:txbxContent>
                      <w:p w:rsidR="00862F6C" w:rsidRPr="00437D2E" w:rsidRDefault="00862F6C" w:rsidP="003651CF">
                        <w:pPr>
                          <w:spacing w:before="120"/>
                          <w:ind w:left="57"/>
                          <w:jc w:val="center"/>
                          <w:rPr>
                            <w:rFonts w:asciiTheme="majorHAnsi" w:hAnsiTheme="majorHAnsi" w:cstheme="majorHAnsi"/>
                            <w:sz w:val="18"/>
                            <w:szCs w:val="18"/>
                          </w:rPr>
                        </w:pPr>
                        <w:r>
                          <w:rPr>
                            <w:rFonts w:asciiTheme="majorHAnsi" w:hAnsiTheme="majorHAnsi" w:cstheme="majorHAnsi"/>
                            <w:sz w:val="18"/>
                            <w:szCs w:val="18"/>
                          </w:rPr>
                          <w:t>Close FV092</w:t>
                        </w:r>
                      </w:p>
                    </w:txbxContent>
                  </v:textbox>
                </v:shape>
                <v:shape id="AutoShape 14150" o:spid="_x0000_s1646" type="#_x0000_t32" style="position:absolute;left:2074;top:11485;width:0;height:14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L97sYAAADeAAAADwAAAGRycy9kb3ducmV2LnhtbESPy2oCMRSG94LvEE6hG9GMUywyGmUs&#10;CLXgwkv3p5PjJHRyMp1Enb59sxC6/PlvfMt17xpxoy5YzwqmkwwEceW15VrB+bQdz0GEiKyx8UwK&#10;finAejUcLLHQ/s4Huh1jLdIIhwIVmBjbQspQGXIYJr4lTt7Fdw5jkl0tdYf3NO4amWfZq3RoOT0Y&#10;bOnNUPV9vDoF+910U34Zu/s4/Nj9bFs213r0qdTzU18uQETq43/40X7XCl6yPE8ACSehgF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S/e7GAAAA3gAAAA8AAAAAAAAA&#10;AAAAAAAAoQIAAGRycy9kb3ducmV2LnhtbFBLBQYAAAAABAAEAPkAAACUAwAAAAA=&#10;"/>
                <v:shape id="Text Box 14151" o:spid="_x0000_s1647" type="#_x0000_t202" style="position:absolute;left:1840;top:11984;width:1540;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p8d8UA&#10;AADeAAAADwAAAGRycy9kb3ducmV2LnhtbESPW2sCMRSE3wv9D+EIfatZU5C6NYoWBKUvXkqfD5uz&#10;l7o5WZK4rv++EYQ+DjPzDTNfDrYVPfnQONYwGWcgiAtnGq40fJ82r+8gQkQ22DomDTcKsFw8P80x&#10;N+7KB+qPsRIJwiFHDXWMXS5lKGqyGMauI05e6bzFmKSvpPF4TXDbSpVlU2mx4bRQY0efNRXn48Vq&#10;OPXrsD38xpnZlWupvsq9+vErrV9Gw+oDRKQh/ocf7a3R8JYpNYH7nXQF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anx3xQAAAN4AAAAPAAAAAAAAAAAAAAAAAJgCAABkcnMv&#10;ZG93bnJldi54bWxQSwUGAAAAAAQABAD1AAAAigMAAAAA&#10;">
                  <v:textbox inset="0,0,0,0">
                    <w:txbxContent>
                      <w:p w:rsidR="00862F6C" w:rsidRPr="007F2C06" w:rsidRDefault="00862F6C" w:rsidP="003651CF">
                        <w:pPr>
                          <w:spacing w:before="40"/>
                          <w:jc w:val="center"/>
                          <w:rPr>
                            <w:szCs w:val="18"/>
                          </w:rPr>
                        </w:pPr>
                        <w:r w:rsidRPr="007F2C06">
                          <w:rPr>
                            <w:rFonts w:asciiTheme="majorHAnsi" w:hAnsiTheme="majorHAnsi" w:cstheme="majorHAnsi"/>
                            <w:sz w:val="18"/>
                            <w:szCs w:val="18"/>
                          </w:rPr>
                          <w:t>“Not possible to pressure the line”</w:t>
                        </w:r>
                      </w:p>
                    </w:txbxContent>
                  </v:textbox>
                </v:shape>
                <v:shape id="AutoShape 14152" o:spid="_x0000_s1648" type="#_x0000_t32" style="position:absolute;left:1957;top:11746;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zGAscAAADeAAAADwAAAGRycy9kb3ducmV2LnhtbESPQWsCMRSE74X+h/AKXopmXbGUrVG2&#10;gqAFD9p6f928bkI3L9tN1PXfm4LgcZiZb5jZoneNOFEXrGcF41EGgrjy2nKt4OtzNXwFESKyxsYz&#10;KbhQgMX88WGGhfZn3tFpH2uRIBwKVGBibAspQ2XIYRj5ljh5P75zGJPsaqk7PCe4a2SeZS/SoeW0&#10;YLClpaHqd390Crab8Xv5bezmY/dnt9NV2Rzr54NSg6e+fAMRqY/38K291gomWZ7n8H8nXQ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jMYCxwAAAN4AAAAPAAAAAAAA&#10;AAAAAAAAAKECAABkcnMvZG93bnJldi54bWxQSwUGAAAAAAQABAD5AAAAlQMAAAAA&#10;"/>
                <v:group id="Group 14153" o:spid="_x0000_s1649" style="position:absolute;left:5233;top:8601;width:2172;height:516" coordorigin="4678,11207" coordsize="2172,5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C1kuxgAAAN4A&#10;AAAPAAAAAAAAAAAAAAAAAKoCAABkcnMvZG93bnJldi54bWxQSwUGAAAAAAQABAD6AAAAnQMAAAAA&#10;">
                  <v:shape id="Text Box 14154" o:spid="_x0000_s1650" type="#_x0000_t202" style="position:absolute;left:4678;top:11213;width:1077;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f78YA&#10;AADeAAAADwAAAGRycy9kb3ducmV2LnhtbESPW2sCMRSE3wv9D+EU+lazjaXY1ShaECy+1At9PmzO&#10;XuzmZEnSdfvvjSD4OMzMN8xsMdhW9ORD41jD6ygDQVw403Cl4XhYv0xAhIhssHVMGv4pwGL++DDD&#10;3Lgz76jfx0okCIccNdQxdrmUoajJYhi5jjh5pfMWY5K+ksbjOcFtK1WWvUuLDaeFGjv6rKn43f9Z&#10;DYd+FTa7U/wwX+VKqm35rX78Uuvnp2E5BRFpiPfwrb0xGsaZUm9wvZOu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f78YAAADeAAAADwAAAAAAAAAAAAAAAACYAgAAZHJz&#10;L2Rvd25yZXYueG1sUEsFBgAAAAAEAAQA9QAAAIsDAAAAAA==&#10;">
                    <v:textbox inset="0,0,0,0">
                      <w:txbxContent>
                        <w:p w:rsidR="00862F6C" w:rsidRDefault="00862F6C" w:rsidP="00F854E3">
                          <w:pPr>
                            <w:ind w:left="113"/>
                            <w:jc w:val="center"/>
                            <w:rPr>
                              <w:rFonts w:asciiTheme="majorHAnsi" w:hAnsiTheme="majorHAnsi" w:cstheme="majorHAnsi"/>
                              <w:sz w:val="18"/>
                              <w:szCs w:val="18"/>
                            </w:rPr>
                          </w:pPr>
                          <w:r>
                            <w:rPr>
                              <w:rFonts w:asciiTheme="majorHAnsi" w:hAnsiTheme="majorHAnsi" w:cstheme="majorHAnsi"/>
                              <w:sz w:val="18"/>
                              <w:szCs w:val="18"/>
                            </w:rPr>
                            <w:t>Pressure</w:t>
                          </w:r>
                        </w:p>
                        <w:p w:rsidR="00862F6C" w:rsidRPr="00437D2E" w:rsidRDefault="00862F6C" w:rsidP="00F854E3">
                          <w:pPr>
                            <w:ind w:left="113"/>
                            <w:jc w:val="center"/>
                            <w:rPr>
                              <w:rFonts w:asciiTheme="majorHAnsi" w:hAnsiTheme="majorHAnsi" w:cstheme="majorHAnsi"/>
                              <w:sz w:val="18"/>
                              <w:szCs w:val="18"/>
                            </w:rPr>
                          </w:pPr>
                          <w:r>
                            <w:rPr>
                              <w:rFonts w:asciiTheme="majorHAnsi" w:hAnsiTheme="majorHAnsi" w:cstheme="majorHAnsi"/>
                              <w:sz w:val="18"/>
                              <w:szCs w:val="18"/>
                            </w:rPr>
                            <w:t>A</w:t>
                          </w:r>
                          <w:r w:rsidRPr="00437D2E">
                            <w:rPr>
                              <w:rFonts w:asciiTheme="majorHAnsi" w:hAnsiTheme="majorHAnsi" w:cstheme="majorHAnsi"/>
                              <w:sz w:val="18"/>
                              <w:szCs w:val="18"/>
                            </w:rPr>
                            <w:t>larm</w:t>
                          </w:r>
                        </w:p>
                      </w:txbxContent>
                    </v:textbox>
                  </v:shape>
                  <v:shape id="Text Box 14155" o:spid="_x0000_s1651" type="#_x0000_t202" style="position:absolute;left:5716;top:11207;width:1134;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F6dMYA&#10;AADeAAAADwAAAGRycy9kb3ducmV2LnhtbESPW2sCMRSE3wv9D+EU+lazjbTY1ShaECy+1At9PmzO&#10;XuzmZEnSdfvvjSD4OMzMN8xsMdhW9ORD41jD6ygDQVw403Cl4XhYv0xAhIhssHVMGv4pwGL++DDD&#10;3Lgz76jfx0okCIccNdQxdrmUoajJYhi5jjh5pfMWY5K+ksbjOcFtK1WWvUuLDaeFGjv6rKn43f9Z&#10;DYd+FTa7U/wwX+VKqm35rX78Uuvnp2E5BRFpiPfwrb0xGsaZUm9wvZOu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F6dMYAAADeAAAADwAAAAAAAAAAAAAAAACYAgAAZHJz&#10;L2Rvd25yZXYueG1sUEsFBgAAAAAEAAQA9QAAAIsDAAAAAA==&#10;">
                    <v:textbox inset="0,0,0,0">
                      <w:txbxContent>
                        <w:p w:rsidR="00862F6C" w:rsidRDefault="00862F6C" w:rsidP="00F854E3">
                          <w:pPr>
                            <w:spacing w:before="120"/>
                            <w:ind w:left="57"/>
                            <w:rPr>
                              <w:rFonts w:asciiTheme="majorHAnsi" w:hAnsiTheme="majorHAnsi" w:cstheme="majorHAnsi"/>
                              <w:sz w:val="18"/>
                              <w:szCs w:val="18"/>
                            </w:rPr>
                          </w:pPr>
                          <w:r w:rsidRPr="007F2C06">
                            <w:rPr>
                              <w:rFonts w:asciiTheme="majorHAnsi" w:hAnsiTheme="majorHAnsi" w:cstheme="majorHAnsi"/>
                              <w:sz w:val="18"/>
                              <w:szCs w:val="18"/>
                            </w:rPr>
                            <w:t>Close FV09</w:t>
                          </w:r>
                          <w:r>
                            <w:rPr>
                              <w:rFonts w:asciiTheme="majorHAnsi" w:hAnsiTheme="majorHAnsi" w:cstheme="majorHAnsi"/>
                              <w:sz w:val="18"/>
                              <w:szCs w:val="18"/>
                            </w:rPr>
                            <w:t>2</w:t>
                          </w:r>
                        </w:p>
                        <w:p w:rsidR="00862F6C" w:rsidRPr="007F2C06" w:rsidRDefault="00862F6C" w:rsidP="00F854E3">
                          <w:pPr>
                            <w:rPr>
                              <w:rFonts w:asciiTheme="majorHAnsi" w:hAnsiTheme="majorHAnsi" w:cstheme="majorHAnsi"/>
                              <w:sz w:val="18"/>
                              <w:szCs w:val="18"/>
                            </w:rPr>
                          </w:pPr>
                        </w:p>
                      </w:txbxContent>
                    </v:textbox>
                  </v:shape>
                </v:group>
                <v:shape id="AutoShape 14152" o:spid="_x0000_s1652" type="#_x0000_t32" style="position:absolute;left:1957;top:12706;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fAAccAAADeAAAADwAAAGRycy9kb3ducmV2LnhtbESPQWsCMRSE74X+h/AKXopmXanIapRt&#10;QdCCB229PzfPTejmZbuJuv77plDocZiZb5jFqneNuFIXrGcF41EGgrjy2nKt4PNjPZyBCBFZY+OZ&#10;FNwpwGr5+LDAQvsb7+l6iLVIEA4FKjAxtoWUoTLkMIx8S5y8s+8cxiS7WuoObwnuGpln2VQ6tJwW&#10;DLb0Zqj6Olycgt12/FqejN2+77/t7mVdNpf6+ajU4Kkv5yAi9fE//NfeaAWTLM+n8HsnX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t8ABxwAAAN4AAAAPAAAAAAAA&#10;AAAAAAAAAKECAABkcnMvZG93bnJldi54bWxQSwUGAAAAAAQABAD5AAAAlQMAAAAA&#10;"/>
                <v:oval id="Oval 4177" o:spid="_x0000_s1653" style="position:absolute;left:1674;top:1180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y72sYA&#10;AADeAAAADwAAAGRycy9kb3ducmV2LnhtbESPT2sCMRTE70K/Q3iFXkSzXf+0rEYphUJvRSuen5vn&#10;ZnHzEpJU1376RhB6HGbmN8xy3dtOnCnE1rGC53EBgrh2uuVGwe77Y/QKIiZkjZ1jUnClCOvVw2CJ&#10;lXYX3tB5mxqRIRwrVGBS8pWUsTZkMY6dJ87e0QWLKcvQSB3wkuG2k2VRzKXFlvOCQU/vhurT9scq&#10;mH791rNWn65+eJhu/GTfUzBGqafH/m0BIlGf/sP39qdWMCnK8gVud/IV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py72sYAAADeAAAADwAAAAAAAAAAAAAAAACYAgAAZHJz&#10;L2Rvd25yZXYueG1sUEsFBgAAAAAEAAQA9QAAAIsDAAAAAA==&#10;" strokecolor="#4a7ebb" strokeweight="3.5pt">
                  <v:textbox inset="0,0,0,0">
                    <w:txbxContent>
                      <w:p w:rsidR="00862F6C" w:rsidRPr="00A87CE9" w:rsidRDefault="00862F6C" w:rsidP="00AB5434">
                        <w:pPr>
                          <w:jc w:val="center"/>
                          <w:rPr>
                            <w:rFonts w:ascii="Times New Roman" w:hAnsi="Times New Roman" w:cs="Times New Roman"/>
                            <w:b/>
                            <w:szCs w:val="20"/>
                          </w:rPr>
                        </w:pPr>
                        <w:r>
                          <w:rPr>
                            <w:rFonts w:ascii="Times New Roman" w:hAnsi="Times New Roman" w:cs="Times New Roman"/>
                            <w:b/>
                            <w:szCs w:val="20"/>
                          </w:rPr>
                          <w:t>34</w:t>
                        </w:r>
                      </w:p>
                    </w:txbxContent>
                  </v:textbox>
                </v:oval>
                <v:oval id="Oval 4176" o:spid="_x0000_s1654" style="position:absolute;left:1801;top:1046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MvqMIA&#10;AADeAAAADwAAAGRycy9kb3ducmV2LnhtbERPy2oCMRTdC/5DuEI3UjMdbZGpUYpQ6E580PV1cjsZ&#10;nNyEJOrYrzcLweXhvBer3nbiQiG2jhW8TQoQxLXTLTcKDvvv1zmImJA1do5JwY0irJbDwQIr7a68&#10;pcsuNSKHcKxQgUnJV1LG2pDFOHGeOHN/LlhMGYZG6oDXHG47WRbFh7TYcm4w6GltqD7tzlbBbPNf&#10;v7f6dPPj42zrp789BWOUehn1X58gEvXpKX64f7SCaVGWeW++k6+AX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Ay+owgAAAN4AAAAPAAAAAAAAAAAAAAAAAJgCAABkcnMvZG93&#10;bnJldi54bWxQSwUGAAAAAAQABAD1AAAAhwMAAAAA&#10;" strokecolor="#4a7ebb" strokeweight="3.5pt">
                  <v:textbox inset="0,0,0,0">
                    <w:txbxContent>
                      <w:p w:rsidR="00862F6C" w:rsidRPr="00A87CE9" w:rsidRDefault="00862F6C" w:rsidP="00AB5434">
                        <w:pPr>
                          <w:jc w:val="center"/>
                          <w:rPr>
                            <w:rFonts w:ascii="Times New Roman" w:hAnsi="Times New Roman" w:cs="Times New Roman"/>
                            <w:b/>
                            <w:szCs w:val="20"/>
                          </w:rPr>
                        </w:pPr>
                        <w:r>
                          <w:rPr>
                            <w:rFonts w:ascii="Times New Roman" w:hAnsi="Times New Roman" w:cs="Times New Roman"/>
                            <w:b/>
                            <w:szCs w:val="20"/>
                          </w:rPr>
                          <w:t>32</w:t>
                        </w:r>
                      </w:p>
                    </w:txbxContent>
                  </v:textbox>
                </v:oval>
                <v:rect id="Rectangle 4116" o:spid="_x0000_s1655" style="position:absolute;left:2104;top:9523;width:1542;height: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AWH8cA&#10;AADeAAAADwAAAGRycy9kb3ducmV2LnhtbESPQWvCQBSE7wX/w/KEXqTuGkVs6ipaqRQ8aSxeH9ln&#10;Esy+DdlV03/vFoQeh5n5hpkvO1uLG7W+cqxhNFQgiHNnKi40HLOvtxkIH5AN1o5Jwy95WC56L3NM&#10;jbvznm6HUIgIYZ+ihjKEJpXS5yVZ9EPXEEfv7FqLIcq2kKbFe4TbWiZKTaXFiuNCiQ19lpRfDler&#10;4ZytJ+O1l7ufyWkTsu1RTQeni9av/W71ASJQF/7Dz/a30TBWSfIOf3fiFZC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QFh/HAAAA3gAAAA8AAAAAAAAAAAAAAAAAmAIAAGRy&#10;cy9kb3ducmV2LnhtbFBLBQYAAAAABAAEAPUAAACMAwAAAAA=&#10;" strokecolor="black [3213]">
                  <v:textbox inset=",7.2pt,,7.2pt">
                    <w:txbxContent>
                      <w:p w:rsidR="00862F6C" w:rsidRDefault="00862F6C" w:rsidP="00AB5434">
                        <w:r>
                          <w:t>Close FV090</w:t>
                        </w:r>
                      </w:p>
                    </w:txbxContent>
                  </v:textbox>
                </v:rect>
                <v:oval id="Oval 4115" o:spid="_x0000_s1656" style="position:absolute;left:1861;top:932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y1c8MA&#10;AADeAAAADwAAAGRycy9kb3ducmV2LnhtbESPzWoCMRSF94LvEK7gRmpGxxaZGkUKgruiLV1fJ7eT&#10;wclNSFIdffpmIbg8nD++1aa3nbhQiK1jBbNpAYK4drrlRsH31+5lCSImZI2dY1Jwowib9XCwwkq7&#10;Kx/ockyNyCMcK1RgUvKVlLE2ZDFOnSfO3q8LFlOWoZE64DWP207Oi+JNWmw5Pxj09GGoPh//rILF&#10;571+bfX55ienxcGXPz0FY5Qaj/rtO4hEfXqGH+29VlAW8zIDZJyM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Ky1c8MAAADeAAAADwAAAAAAAAAAAAAAAACYAgAAZHJzL2Rv&#10;d25yZXYueG1sUEsFBgAAAAAEAAQA9QAAAIgDAAAAAA==&#10;" strokecolor="#4a7ebb" strokeweight="3.5pt">
                  <v:textbox inset="0,0,0,0">
                    <w:txbxContent>
                      <w:p w:rsidR="00862F6C" w:rsidRPr="00A87CE9" w:rsidRDefault="00862F6C" w:rsidP="00AB5434">
                        <w:pPr>
                          <w:jc w:val="center"/>
                          <w:rPr>
                            <w:rFonts w:ascii="Times New Roman" w:hAnsi="Times New Roman" w:cs="Times New Roman"/>
                            <w:b/>
                            <w:szCs w:val="20"/>
                          </w:rPr>
                        </w:pPr>
                        <w:r>
                          <w:rPr>
                            <w:rFonts w:ascii="Times New Roman" w:hAnsi="Times New Roman" w:cs="Times New Roman"/>
                            <w:b/>
                            <w:szCs w:val="20"/>
                          </w:rPr>
                          <w:t>30</w:t>
                        </w:r>
                      </w:p>
                    </w:txbxContent>
                  </v:textbox>
                </v:oval>
                <v:shape id="Text Box 12092" o:spid="_x0000_s1657" type="#_x0000_t202" style="position:absolute;left:2483;top:10208;width:102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eCdcYA&#10;AADeAAAADwAAAGRycy9kb3ducmV2LnhtbESPzYvCMBTE78L+D+EJXmRNrSDSNYrrB+zBPfiB50fz&#10;bIvNS0mirf+9WRD2OMzMb5j5sjO1eJDzlWUF41ECgji3uuJCwfm0+5yB8AFZY22ZFDzJw3Lx0Ztj&#10;pm3LB3ocQyEihH2GCsoQmkxKn5dk0I9sQxy9q3UGQ5SukNphG+GmlmmSTKXBiuNCiQ2tS8pvx7tR&#10;MN24e3vg9XBz3u7xtynSy/fzotSg362+QATqwn/43f7RCiZJOhnD3514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eCdcYAAADeAAAADwAAAAAAAAAAAAAAAACYAgAAZHJz&#10;L2Rvd25yZXYueG1sUEsFBgAAAAAEAAQA9QAAAIsDAAAAAA==&#10;" stroked="f">
                  <v:textbox inset="0,0,0,0">
                    <w:txbxContent>
                      <w:p w:rsidR="00862F6C" w:rsidRPr="00E46DCC" w:rsidRDefault="00862F6C" w:rsidP="00AB5434">
                        <w:pPr>
                          <w:rPr>
                            <w:rFonts w:asciiTheme="majorHAnsi" w:hAnsiTheme="majorHAnsi" w:cstheme="majorHAnsi"/>
                            <w:sz w:val="18"/>
                            <w:szCs w:val="18"/>
                            <w:lang w:val="fr-FR"/>
                          </w:rPr>
                        </w:pPr>
                        <w:r>
                          <w:rPr>
                            <w:rFonts w:asciiTheme="majorHAnsi" w:hAnsiTheme="majorHAnsi" w:cstheme="majorHAnsi"/>
                            <w:sz w:val="18"/>
                            <w:szCs w:val="18"/>
                            <w:lang w:val="fr-FR"/>
                          </w:rPr>
                          <w:t>FV090 closed</w:t>
                        </w:r>
                      </w:p>
                    </w:txbxContent>
                  </v:textbox>
                </v:shape>
                <v:oval id="Oval 4170" o:spid="_x0000_s1658" style="position:absolute;left:7652;top:12847;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KOn8UA&#10;AADeAAAADwAAAGRycy9kb3ducmV2LnhtbESPQWsCMRSE74X+h/AKXopmu2tFtkYphYI3UYvn5+a5&#10;Wdy8hCTVtb++EQo9DjPzDbNYDbYXFwqxc6zgZVKAIG6c7rhV8LX/HM9BxISssXdMCm4UYbV8fFhg&#10;rd2Vt3TZpVZkCMcaFZiUfC1lbAxZjBPnibN3csFiyjK0Uge8ZrjtZVkUM2mx47xg0NOHoea8+7YK&#10;ppuf5rXT55t/Pk63vjoMFIxRavQ0vL+BSDSk//Bfe60VVEVZlXC/k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Mo6fxQAAAN4AAAAPAAAAAAAAAAAAAAAAAJgCAABkcnMv&#10;ZG93bnJldi54bWxQSwUGAAAAAAQABAD1AAAAigMAAAAA&#10;" strokecolor="#4a7ebb" strokeweight="3.5pt">
                  <v:textbox inset="0,0,0,0">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20</w:t>
                        </w:r>
                      </w:p>
                    </w:txbxContent>
                  </v:textbox>
                </v:oval>
                <v:oval id="Oval 4168" o:spid="_x0000_s1659" style="position:absolute;left:7562;top:1169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4rBMUA&#10;AADeAAAADwAAAGRycy9kb3ducmV2LnhtbESPT2sCMRTE7wW/Q3gFL6Vm62opW6OIIHgT/9Dz6+Z1&#10;s7h5CUmqaz99Iwgeh5n5DTNb9LYTZwqxdazgbVSAIK6dbrlRcDysXz9AxISssXNMCq4UYTEfPM2w&#10;0u7COzrvUyMyhGOFCkxKvpIy1oYsxpHzxNn7ccFiyjI0Uge8ZLjt5Lgo3qXFlvOCQU8rQ/Vp/2sV&#10;TLZ/9bTVp6t/+Z7sfPnVUzBGqeFzv/wEkahPj/C9vdEKymJclnC7k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fisExQAAAN4AAAAPAAAAAAAAAAAAAAAAAJgCAABkcnMv&#10;ZG93bnJldi54bWxQSwUGAAAAAAQABAD1AAAAigMAAAAA&#10;" strokecolor="#4a7ebb" strokeweight="3.5pt">
                  <v:textbox inset="0,0,0,0">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18</w:t>
                        </w:r>
                      </w:p>
                    </w:txbxContent>
                  </v:textbox>
                </v:oval>
                <v:oval id="Oval 4167" o:spid="_x0000_s1660" style="position:absolute;left:7536;top:1080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ezcMUA&#10;AADeAAAADwAAAGRycy9kb3ducmV2LnhtbESPQWsCMRSE74X+h/AKvRTN1t2KbI1SBKG3ohbPz81z&#10;s7h5CUmqq7/eFAo9DjPzDTNfDrYXZwqxc6zgdVyAIG6c7rhV8L1bj2YgYkLW2DsmBVeKsFw8Psyx&#10;1u7CGzpvUysyhGONCkxKvpYyNoYsxrHzxNk7umAxZRlaqQNeMtz2clIUU2mx47xg0NPKUHPa/lgF&#10;1deteev06epfDtXGl/uBgjFKPT8NH+8gEg3pP/zX/tQKymJSVvB7J18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l7NwxQAAAN4AAAAPAAAAAAAAAAAAAAAAAJgCAABkcnMv&#10;ZG93bnJldi54bWxQSwUGAAAAAAQABAD1AAAAigMAAAAA&#10;" strokecolor="#4a7ebb" strokeweight="3.5pt">
                  <v:textbox inset="0,0,0,0">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16</w:t>
                        </w:r>
                      </w:p>
                    </w:txbxContent>
                  </v:textbox>
                </v:oval>
                <v:oval id="Oval 4179" o:spid="_x0000_s1661" style="position:absolute;left:6585;top:935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sW68UA&#10;AADeAAAADwAAAGRycy9kb3ducmV2LnhtbESPQWsCMRSE7wX/Q3gFL0WzulpkaxQpFLwVben5uXlu&#10;FjcvIYm69tc3BcHjMDPfMMt1bztxoRBbxwom4wIEce10y42C76+P0QJETMgaO8ek4EYR1qvB0xIr&#10;7a68o8s+NSJDOFaowKTkKyljbchiHDtPnL2jCxZTlqGROuA1w20np0XxKi22nBcMeno3VJ/2Z6tg&#10;9vlbz1t9uvmXw2zny5+egjFKDZ/7zRuIRH16hO/trVZQFtNyDv938hW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2xbrxQAAAN4AAAAPAAAAAAAAAAAAAAAAAJgCAABkcnMv&#10;ZG93bnJldi54bWxQSwUGAAAAAAQABAD1AAAAigMAAAAA&#10;" strokecolor="#4a7ebb" strokeweight="3.5pt">
                  <v:textbox inset="0,0,0,0">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38</w:t>
                        </w:r>
                      </w:p>
                    </w:txbxContent>
                  </v:textbox>
                </v:oval>
                <v:oval id="Oval 4180" o:spid="_x0000_s1662" style="position:absolute;left:4502;top:977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mInMUA&#10;AADeAAAADwAAAGRycy9kb3ducmV2LnhtbESPQWsCMRSE7wX/Q3gFL0WzulZkaxQpFLwVben5uXlu&#10;FjcvIYm69tc3BcHjMDPfMMt1bztxoRBbxwom4wIEce10y42C76+P0QJETMgaO8ek4EYR1qvB0xIr&#10;7a68o8s+NSJDOFaowKTkKyljbchiHDtPnL2jCxZTlqGROuA1w20np0UxlxZbzgsGPb0bqk/7s1Uw&#10;+/ytX1t9uvmXw2zny5+egjFKDZ/7zRuIRH16hO/trVZQFtNyDv938hW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CYicxQAAAN4AAAAPAAAAAAAAAAAAAAAAAJgCAABkcnMv&#10;ZG93bnJldi54bWxQSwUGAAAAAAQABAD1AAAAigMAAAAA&#10;" strokecolor="#4a7ebb" strokeweight="3.5pt">
                  <v:textbox inset="0,0,0,0">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40</w:t>
                        </w:r>
                      </w:p>
                    </w:txbxContent>
                  </v:textbox>
                </v:oval>
                <v:oval id="Oval 4178" o:spid="_x0000_s1663" style="position:absolute;left:5034;top:857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UtB8UA&#10;AADeAAAADwAAAGRycy9kb3ducmV2LnhtbESPT2sCMRTE74LfITzBi9RsXfuH1SilIPRW1NLz6+a5&#10;Wdy8hCTVtZ++EQSPw8z8hlmue9uJE4XYOlbwOC1AENdOt9wo+NpvHl5BxISssXNMCi4UYb0aDpZY&#10;aXfmLZ12qREZwrFCBSYlX0kZa0MW49R54uwdXLCYsgyN1AHPGW47OSuKZ2mx5bxg0NO7ofq4+7UK&#10;5p9/9VOrjxc/+ZlvffndUzBGqfGof1uASNSne/jW/tAKymJWvsD1Tr4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RS0HxQAAAN4AAAAPAAAAAAAAAAAAAAAAAJgCAABkcnMv&#10;ZG93bnJldi54bWxQSwUGAAAAAAQABAD1AAAAigMAAAAA&#10;" strokecolor="#4a7ebb" strokeweight="3.5pt">
                  <v:textbox inset="0,0,0,0">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36</w:t>
                        </w:r>
                      </w:p>
                    </w:txbxContent>
                  </v:textbox>
                </v:oval>
                <v:oval id="Oval 4165" o:spid="_x0000_s1664" style="position:absolute;left:6703;top:751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q5dcIA&#10;AADeAAAADwAAAGRycy9kb3ducmV2LnhtbERPTWsCMRC9C/6HMIIXqVldW2RrFCkI3oq29DxuppvF&#10;zSQkqa7++uYgeHy879Wmt524UIitYwWzaQGCuHa65UbB99fuZQkiJmSNnWNScKMIm/VwsMJKuysf&#10;6HJMjcghHCtUYFLylZSxNmQxTp0nztyvCxZThqGROuA1h9tOzoviTVpsOTcY9PRhqD4f/6yCxee9&#10;fm31+eYnp8XBlz89BWOUGo/67TuIRH16ih/uvVZQFvMy78138hW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2rl1wgAAAN4AAAAPAAAAAAAAAAAAAAAAAJgCAABkcnMvZG93&#10;bnJldi54bWxQSwUGAAAAAAQABAD1AAAAhwMAAAAA&#10;" strokecolor="#4a7ebb" strokeweight="3.5pt">
                  <v:textbox inset="0,0,0,0">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12</w:t>
                        </w:r>
                      </w:p>
                    </w:txbxContent>
                  </v:textbox>
                </v:oval>
                <v:oval id="Oval 4166" o:spid="_x0000_s1665" style="position:absolute;left:7477;top:848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Yc7sUA&#10;AADeAAAADwAAAGRycy9kb3ducmV2LnhtbESPQWsCMRSE74L/ITzBi9RsXVva1SilIPRW1NLz6+a5&#10;Wdy8hCTVtb++EQSPw8x8wyzXve3EiUJsHSt4nBYgiGunW24UfO03Dy8gYkLW2DkmBReKsF4NB0us&#10;tDvzlk671IgM4VihApOSr6SMtSGLceo8cfYOLlhMWYZG6oDnDLednBXFs7TYcl4w6OndUH3c/VoF&#10;88+/+qnVx4uf/My3vvzuKRij1HjUvy1AJOrTPXxrf2gFZTErX+F6J18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lhzuxQAAAN4AAAAPAAAAAAAAAAAAAAAAAJgCAABkcnMv&#10;ZG93bnJldi54bWxQSwUGAAAAAAQABAD1AAAAigMAAAAA&#10;" strokecolor="#4a7ebb" strokeweight="3.5pt">
                  <v:textbox inset="0,0,0,0">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14</w:t>
                        </w:r>
                      </w:p>
                    </w:txbxContent>
                  </v:textbox>
                </v:oval>
                <v:oval id="Oval 4174" o:spid="_x0000_s1666" style="position:absolute;left:1297;top:783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rGDsMA&#10;AADeAAAADwAAAGRycy9kb3ducmV2LnhtbESPzWoCMRSF94LvEK7gRmpGnRaZGkUKQneiLV1fJ7eT&#10;wclNSFId+/RmIbg8nD++1aa3nbhQiK1jBbNpAYK4drrlRsH31+5lCSImZI2dY1Jwowib9XCwwkq7&#10;Kx/ockyNyCMcK1RgUvKVlLE2ZDFOnSfO3q8LFlOWoZE64DWP207Oi+JNWmw5Pxj09GGoPh//rIJy&#10;/1+/tvp885NTefCLn56CMUqNR/32HUSiPj3Dj/anVrAo5mUGyDgZBe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rGDsMAAADeAAAADwAAAAAAAAAAAAAAAACYAgAAZHJzL2Rv&#10;d25yZXYueG1sUEsFBgAAAAAEAAQA9QAAAIgDAAAAAA==&#10;" strokecolor="#4a7ebb" strokeweight="3.5pt">
                  <v:textbox inset="0,0,0,0">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28</w:t>
                        </w:r>
                      </w:p>
                    </w:txbxContent>
                  </v:textbox>
                </v:oval>
                <v:oval id="Oval 4173" o:spid="_x0000_s1667" style="position:absolute;left:1929;top:685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jlcUA&#10;AADeAAAADwAAAGRycy9kb3ducmV2LnhtbESPQWsCMRSE70L/Q3iFXqSbVdciW6NIodBb0RbPz83r&#10;ZnHzEpKoq7/eFAo9DjPzDbNcD7YXZwqxc6xgUpQgiBunO24VfH+9Py9AxISssXdMCq4UYb16GC2x&#10;1u7CWzrvUisyhGONCkxKvpYyNoYsxsJ54uz9uGAxZRlaqQNeMtz2clqWL9Jix3nBoKc3Q81xd7IK&#10;qs9bM+/08erHh2rrZ/uBgjFKPT0Om1cQiYb0H/5rf2gFs3JaTeD3Tr4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5mOVxQAAAN4AAAAPAAAAAAAAAAAAAAAAAJgCAABkcnMv&#10;ZG93bnJldi54bWxQSwUGAAAAAAQABAD1AAAAigMAAAAA&#10;" strokecolor="#4a7ebb" strokeweight="3.5pt">
                  <v:textbox inset="0,0,0,0">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26</w:t>
                        </w:r>
                      </w:p>
                    </w:txbxContent>
                  </v:textbox>
                </v:oval>
                <v:oval id="Oval 4171" o:spid="_x0000_s1668" style="position:absolute;left:1929;top:5447;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T94sUA&#10;AADeAAAADwAAAGRycy9kb3ducmV2LnhtbESPQWsCMRSE74X+h/AKvRTNdt0W2RqlCEJvRS09PzfP&#10;zeLmJSSprv56UxA8DjPzDTNbDLYXRwqxc6zgdVyAIG6c7rhV8LNdjaYgYkLW2DsmBWeKsJg/Psyw&#10;1u7EazpuUisyhGONCkxKvpYyNoYsxrHzxNnbu2AxZRlaqQOeMtz2siyKd2mx47xg0NPSUHPY/FkF&#10;1feleev04exfdtXaT34HCsYo9fw0fH6ASDSke/jW/tIKJkVZlfB/J18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NP3ixQAAAN4AAAAPAAAAAAAAAAAAAAAAAJgCAABkcnMv&#10;ZG93bnJldi54bWxQSwUGAAAAAAQABAD1AAAAigMAAAAA&#10;" strokecolor="#4a7ebb" strokeweight="3.5pt">
                  <v:textbox inset="0,0,0,0">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22</w:t>
                        </w:r>
                      </w:p>
                    </w:txbxContent>
                  </v:textbox>
                </v:oval>
                <v:oval id="Oval 4164" o:spid="_x0000_s1669" style="position:absolute;left:2988;top:419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hYecUA&#10;AADeAAAADwAAAGRycy9kb3ducmV2LnhtbESPQWsCMRSE74X+h/AKvRTN1t2KbI1SBKG3ohbPz81z&#10;s7h5CUmqq7/eFAo9DjPzDTNfDrYXZwqxc6zgdVyAIG6c7rhV8L1bj2YgYkLW2DsmBVeKsFw8Psyx&#10;1u7CGzpvUysyhGONCkxKvpYyNoYsxrHzxNk7umAxZRlaqQNeMtz2clIUU2mx47xg0NPKUHPa/lgF&#10;1deteev06epfDtXGl/uBgjFKPT8NH+8gEg3pP/zX/tQKymJSlfB7J18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eFh5xQAAAN4AAAAPAAAAAAAAAAAAAAAAAJgCAABkcnMv&#10;ZG93bnJldi54bWxQSwUGAAAAAAQABAD1AAAAigMAAAAA&#10;" strokecolor="#4a7ebb" strokeweight="3.5pt">
                  <v:textbox inset="0,0,0,0">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8</w:t>
                        </w:r>
                      </w:p>
                    </w:txbxContent>
                  </v:textbox>
                </v:oval>
                <v:oval id="Oval 4163" o:spid="_x0000_s1670" style="position:absolute;left:2945;top:314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ADcUA&#10;AADeAAAADwAAAGRycy9kb3ducmV2LnhtbESPQWsCMRSE74L/ITyhF+lm1W0pq1GkUOhN1NLz6+Z1&#10;s7h5CUnUtb++EQo9DjPzDbPaDLYXFwqxc6xgVpQgiBunO24VfBzfHl9AxISssXdMCm4UYbMej1ZY&#10;a3flPV0OqRUZwrFGBSYlX0sZG0MWY+E8cfa+XbCYsgyt1AGvGW57OS/LZ2mx47xg0NOroeZ0OFsF&#10;1e6neer06eanX9XeLz4HCsYo9TAZtksQiYb0H/5rv2sFi3JeVXC/k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cANxQAAAN4AAAAPAAAAAAAAAAAAAAAAAJgCAABkcnMv&#10;ZG93bnJldi54bWxQSwUGAAAAAAQABAD1AAAAigMAAAAA&#10;" strokecolor="#4a7ebb" strokeweight="3.5pt">
                  <v:textbox inset="0,0,0,0">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6</w:t>
                        </w:r>
                      </w:p>
                    </w:txbxContent>
                  </v:textbox>
                </v:oval>
                <v:oval id="Oval 4162" o:spid="_x0000_s1671" style="position:absolute;left:2865;top:201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1llsUA&#10;AADeAAAADwAAAGRycy9kb3ducmV2LnhtbESPQWsCMRSE7wX/Q3iCl1Kz1VVkNYoIgreiLZ5fN8/N&#10;4uYlJKmu/fVNodDjMDPfMKtNbztxoxBbxwpexwUI4trplhsFH+/7lwWImJA1do5JwYMibNaDpxVW&#10;2t35SLdTakSGcKxQgUnJV1LG2pDFOHaeOHsXFyymLEMjdcB7httOTopiLi22nBcMetoZqq+nL6ug&#10;fPuuZ62+PvzzZ3n003NPwRilRsN+uwSRqE//4b/2QSuYFpNyBr938hW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3WWWxQAAAN4AAAAPAAAAAAAAAAAAAAAAAJgCAABkcnMv&#10;ZG93bnJldi54bWxQSwUGAAAAAAQABAD1AAAAigMAAAAA&#10;" strokecolor="#4a7ebb" strokeweight="3.5pt">
                  <v:textbox inset="0,0,0,0">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4</w:t>
                        </w:r>
                      </w:p>
                    </w:txbxContent>
                  </v:textbox>
                </v:oval>
                <v:oval id="Oval 4161" o:spid="_x0000_s1672" style="position:absolute;left:3307;top:114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74cUA&#10;AADeAAAADwAAAGRycy9kb3ducmV2LnhtbESPQWsCMRSE7wX/Q3iCl6LZ6iplNYoIgreiLZ6fm9fN&#10;4uYlJKmu/fVNodDjMDPfMKtNbztxoxBbxwpeJgUI4trplhsFH+/78SuImJA1do5JwYMibNaDpxVW&#10;2t35SLdTakSGcKxQgUnJV1LG2pDFOHGeOHufLlhMWYZG6oD3DLednBbFQlpsOS8Y9LQzVF9PX1ZB&#10;+fZdz1t9ffjnS3n0s3NPwRilRsN+uwSRqE//4b/2QSuYFdNyAb938hW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D/vhxQAAAN4AAAAPAAAAAAAAAAAAAAAAAJgCAABkcnMv&#10;ZG93bnJldi54bWxQSwUGAAAAAAQABAD1AAAAigMAAAAA&#10;" strokecolor="#4a7ebb" strokeweight="3.5pt">
                  <v:textbox inset="0,0,0,0">
                    <w:txbxContent>
                      <w:p w:rsidR="00862F6C" w:rsidRPr="00A87CE9" w:rsidRDefault="00862F6C" w:rsidP="00DA5849">
                        <w:pPr>
                          <w:jc w:val="center"/>
                          <w:rPr>
                            <w:rFonts w:ascii="Times New Roman" w:hAnsi="Times New Roman" w:cs="Times New Roman"/>
                            <w:b/>
                            <w:szCs w:val="20"/>
                          </w:rPr>
                        </w:pPr>
                        <w:r w:rsidRPr="00A87CE9">
                          <w:rPr>
                            <w:rFonts w:ascii="Times New Roman" w:hAnsi="Times New Roman" w:cs="Times New Roman"/>
                            <w:b/>
                            <w:szCs w:val="20"/>
                          </w:rPr>
                          <w:t>0</w:t>
                        </w:r>
                      </w:p>
                    </w:txbxContent>
                  </v:textbox>
                </v:oval>
                <v:oval id="Oval 4169" o:spid="_x0000_s1673" style="position:absolute;left:4551;top:572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NeesUA&#10;AADeAAAADwAAAGRycy9kb3ducmV2LnhtbESPT2sCMRTE74LfITzBi9RsdfuH1SilIPQm2tLz6+a5&#10;Wdy8hCTVtZ/eCEKPw8z8hlmue9uJE4XYOlbwOC1AENdOt9wo+PrcPLyCiAlZY+eYFFwowno1HCyx&#10;0u7MOzrtUyMyhGOFCkxKvpIy1oYsxqnzxNk7uGAxZRkaqQOeM9x2clYUz9Jiy3nBoKd3Q/Vx/2sV&#10;lNu/+qnVx4uf/JQ7P//uKRij1HjUvy1AJOrTf/je/tAK5sWsfIHbnXwF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156xQAAAN4AAAAPAAAAAAAAAAAAAAAAAJgCAABkcnMv&#10;ZG93bnJldi54bWxQSwUGAAAAAAQABAD1AAAAigMAAAAA&#10;" strokecolor="#4a7ebb" strokeweight="3.5pt">
                  <v:textbox inset="0,0,0,0">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10</w:t>
                        </w:r>
                      </w:p>
                    </w:txbxContent>
                  </v:textbox>
                </v:oval>
                <v:oval id="Oval 4172" o:spid="_x0000_s1674" style="position:absolute;left:4167;top:660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zKCMIA&#10;AADeAAAADwAAAGRycy9kb3ducmV2LnhtbERPTWsCMRC9C/6HMIIXqVl1W2RrFCkIvYm29DxuppvF&#10;zSQkqa799eYgeHy879Wmt524UIitYwWzaQGCuHa65UbB99fuZQkiJmSNnWNScKMIm/VwsMJKuysf&#10;6HJMjcghHCtUYFLylZSxNmQxTp0nztyvCxZThqGROuA1h9tOzoviTVpsOTcY9PRhqD4f/6yCcv9f&#10;v7b6fPOTU3nwi5+egjFKjUf99h1Eoj49xQ/3p1awKOZl3pvv5Cs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MoIwgAAAN4AAAAPAAAAAAAAAAAAAAAAAJgCAABkcnMvZG93&#10;bnJldi54bWxQSwUGAAAAAAQABAD1AAAAhwMAAAAA&#10;" strokecolor="#4a7ebb" strokeweight="3.5pt">
                  <v:textbox inset="0,0,0,0">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24</w:t>
                        </w:r>
                      </w:p>
                    </w:txbxContent>
                  </v:textbox>
                </v:oval>
              </v:group>
            </w:pict>
          </mc:Fallback>
        </mc:AlternateContent>
      </w: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7344F1">
      <w:pPr>
        <w:ind w:left="170" w:firstLine="284"/>
        <w:jc w:val="center"/>
        <w:rPr>
          <w:sz w:val="22"/>
          <w:szCs w:val="22"/>
        </w:rPr>
      </w:pP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F51CA6">
      <w:pPr>
        <w:rPr>
          <w:sz w:val="22"/>
          <w:szCs w:val="22"/>
        </w:rPr>
      </w:pPr>
    </w:p>
    <w:p w:rsidR="00F51CA6" w:rsidRPr="00642A66" w:rsidRDefault="00F51CA6" w:rsidP="007344F1">
      <w:pPr>
        <w:ind w:left="170" w:firstLine="284"/>
        <w:jc w:val="center"/>
        <w:rPr>
          <w:sz w:val="22"/>
          <w:szCs w:val="22"/>
        </w:rPr>
      </w:pPr>
    </w:p>
    <w:p w:rsidR="00F51CA6" w:rsidRPr="00642A66" w:rsidRDefault="00F51CA6" w:rsidP="007344F1">
      <w:pPr>
        <w:ind w:left="170" w:firstLine="284"/>
        <w:jc w:val="center"/>
        <w:rPr>
          <w:sz w:val="22"/>
          <w:szCs w:val="22"/>
        </w:rPr>
      </w:pPr>
    </w:p>
    <w:p w:rsidR="00F51CA6" w:rsidRPr="00642A66" w:rsidRDefault="00F51CA6" w:rsidP="00F51CA6">
      <w:pPr>
        <w:tabs>
          <w:tab w:val="left" w:pos="6313"/>
        </w:tabs>
        <w:ind w:left="170" w:firstLine="284"/>
        <w:rPr>
          <w:sz w:val="22"/>
          <w:szCs w:val="22"/>
        </w:rPr>
      </w:pPr>
      <w:r w:rsidRPr="00642A66">
        <w:rPr>
          <w:sz w:val="22"/>
          <w:szCs w:val="22"/>
        </w:rPr>
        <w:tab/>
      </w:r>
    </w:p>
    <w:p w:rsidR="00EB7EBC" w:rsidRPr="00547FFB" w:rsidRDefault="00313734" w:rsidP="007344F1">
      <w:pPr>
        <w:ind w:left="170" w:firstLine="284"/>
        <w:jc w:val="center"/>
      </w:pPr>
      <w:r w:rsidRPr="00642A66">
        <w:rPr>
          <w:sz w:val="22"/>
          <w:szCs w:val="22"/>
        </w:rPr>
        <w:br w:type="page"/>
      </w:r>
      <w:r w:rsidR="00EB7EBC" w:rsidRPr="00547FFB">
        <w:lastRenderedPageBreak/>
        <w:t xml:space="preserve">2 – Cryostat, conditioning He </w:t>
      </w:r>
      <w:r w:rsidR="007F5598" w:rsidRPr="00547FFB">
        <w:t>circuits</w:t>
      </w:r>
    </w:p>
    <w:p w:rsidR="00356FD4" w:rsidRPr="00547FFB" w:rsidRDefault="00356FD4" w:rsidP="00C90F03">
      <w:pPr>
        <w:jc w:val="both"/>
        <w:rPr>
          <w:szCs w:val="20"/>
        </w:rPr>
      </w:pPr>
    </w:p>
    <w:p w:rsidR="00221F91" w:rsidRPr="00F0690B" w:rsidRDefault="00221F91" w:rsidP="00221F91">
      <w:pPr>
        <w:rPr>
          <w:b/>
          <w:szCs w:val="20"/>
        </w:rPr>
      </w:pPr>
      <w:r w:rsidRPr="00F0690B">
        <w:rPr>
          <w:b/>
          <w:szCs w:val="20"/>
        </w:rPr>
        <w:t xml:space="preserve">Sensors and actuators used: </w:t>
      </w:r>
    </w:p>
    <w:p w:rsidR="007F5598" w:rsidRPr="00547FFB" w:rsidRDefault="00F13E4D" w:rsidP="00F13E4D">
      <w:pPr>
        <w:rPr>
          <w:szCs w:val="20"/>
        </w:rPr>
      </w:pPr>
      <w:r>
        <w:rPr>
          <w:szCs w:val="20"/>
        </w:rPr>
        <w:t>-</w:t>
      </w:r>
      <w:r w:rsidR="007F5598" w:rsidRPr="00547FFB">
        <w:rPr>
          <w:szCs w:val="20"/>
        </w:rPr>
        <w:t xml:space="preserve"> Pressure:  PT581</w:t>
      </w:r>
    </w:p>
    <w:p w:rsidR="007F5598" w:rsidRPr="00547FFB" w:rsidRDefault="00F13E4D" w:rsidP="00F13E4D">
      <w:pPr>
        <w:rPr>
          <w:szCs w:val="20"/>
        </w:rPr>
      </w:pPr>
      <w:r>
        <w:rPr>
          <w:szCs w:val="20"/>
        </w:rPr>
        <w:t>-</w:t>
      </w:r>
      <w:r w:rsidR="00D84EED" w:rsidRPr="00547FFB">
        <w:rPr>
          <w:szCs w:val="20"/>
        </w:rPr>
        <w:t xml:space="preserve"> Valve</w:t>
      </w:r>
      <w:r w:rsidR="007F5598" w:rsidRPr="00547FFB">
        <w:rPr>
          <w:szCs w:val="20"/>
        </w:rPr>
        <w:t xml:space="preserve">: </w:t>
      </w:r>
      <w:r w:rsidR="00D84EED" w:rsidRPr="00547FFB">
        <w:rPr>
          <w:szCs w:val="20"/>
        </w:rPr>
        <w:t>FV090, FV091</w:t>
      </w:r>
      <w:r w:rsidR="00BC193D">
        <w:rPr>
          <w:szCs w:val="20"/>
        </w:rPr>
        <w:t>NO</w:t>
      </w:r>
      <w:r w:rsidR="00D84EED" w:rsidRPr="00547FFB">
        <w:rPr>
          <w:szCs w:val="20"/>
        </w:rPr>
        <w:t xml:space="preserve">, FV092, </w:t>
      </w:r>
      <w:r w:rsidR="007F5598" w:rsidRPr="00547FFB">
        <w:rPr>
          <w:szCs w:val="20"/>
        </w:rPr>
        <w:t xml:space="preserve">FV660, FV640, FV641, FV642, FV643, </w:t>
      </w:r>
      <w:r w:rsidR="00E16116">
        <w:rPr>
          <w:szCs w:val="20"/>
        </w:rPr>
        <w:t>FV582,</w:t>
      </w:r>
      <w:r w:rsidR="0081208F">
        <w:rPr>
          <w:szCs w:val="20"/>
        </w:rPr>
        <w:t xml:space="preserve"> FV587, </w:t>
      </w:r>
      <w:r w:rsidR="00E16116">
        <w:rPr>
          <w:szCs w:val="20"/>
        </w:rPr>
        <w:t>Switch V</w:t>
      </w:r>
      <w:r w:rsidR="007F5598" w:rsidRPr="00547FFB">
        <w:rPr>
          <w:szCs w:val="20"/>
        </w:rPr>
        <w:t>alves</w:t>
      </w:r>
    </w:p>
    <w:p w:rsidR="0081208F" w:rsidRDefault="00F13E4D" w:rsidP="00F13E4D">
      <w:pPr>
        <w:rPr>
          <w:szCs w:val="20"/>
        </w:rPr>
      </w:pPr>
      <w:r>
        <w:rPr>
          <w:szCs w:val="20"/>
        </w:rPr>
        <w:t>-</w:t>
      </w:r>
      <w:r w:rsidR="00D84EED" w:rsidRPr="00547FFB">
        <w:rPr>
          <w:szCs w:val="20"/>
        </w:rPr>
        <w:t xml:space="preserve"> Control valve</w:t>
      </w:r>
      <w:r w:rsidR="007F5598" w:rsidRPr="00547FFB">
        <w:rPr>
          <w:szCs w:val="20"/>
        </w:rPr>
        <w:t xml:space="preserve">: CV581, CV582, </w:t>
      </w:r>
      <w:r w:rsidR="00526EDB" w:rsidRPr="00547FFB">
        <w:rPr>
          <w:szCs w:val="20"/>
        </w:rPr>
        <w:t xml:space="preserve">CV583, </w:t>
      </w:r>
      <w:r w:rsidR="007F5598" w:rsidRPr="00547FFB">
        <w:rPr>
          <w:szCs w:val="20"/>
        </w:rPr>
        <w:t xml:space="preserve">CV680, </w:t>
      </w:r>
      <w:r w:rsidR="0081208F">
        <w:rPr>
          <w:szCs w:val="20"/>
        </w:rPr>
        <w:t xml:space="preserve">CV650, CV651, CV652, </w:t>
      </w:r>
      <w:r w:rsidR="00526EDB" w:rsidRPr="00547FFB">
        <w:rPr>
          <w:szCs w:val="20"/>
        </w:rPr>
        <w:t>CV653</w:t>
      </w:r>
    </w:p>
    <w:p w:rsidR="007F5598" w:rsidRPr="00547FFB" w:rsidRDefault="00F13E4D" w:rsidP="00F13E4D">
      <w:pPr>
        <w:rPr>
          <w:szCs w:val="20"/>
        </w:rPr>
      </w:pPr>
      <w:r>
        <w:rPr>
          <w:szCs w:val="20"/>
        </w:rPr>
        <w:t>-</w:t>
      </w:r>
      <w:r w:rsidR="007F5598" w:rsidRPr="00547FFB">
        <w:rPr>
          <w:szCs w:val="20"/>
        </w:rPr>
        <w:t xml:space="preserve"> Purging system</w:t>
      </w:r>
      <w:r w:rsidR="00FF39C1" w:rsidRPr="00547FFB">
        <w:rPr>
          <w:szCs w:val="20"/>
        </w:rPr>
        <w:t>: vacuum pump P090</w:t>
      </w:r>
    </w:p>
    <w:p w:rsidR="007F5598" w:rsidRPr="00547FFB" w:rsidRDefault="007F5598" w:rsidP="007F5598">
      <w:pPr>
        <w:ind w:firstLine="360"/>
        <w:rPr>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8"/>
        <w:gridCol w:w="4572"/>
      </w:tblGrid>
      <w:tr w:rsidR="00285846" w:rsidRPr="00285846" w:rsidTr="00F0690B">
        <w:tc>
          <w:tcPr>
            <w:tcW w:w="4998" w:type="dxa"/>
          </w:tcPr>
          <w:p w:rsidR="00285846" w:rsidRPr="00F0690B" w:rsidRDefault="00285846" w:rsidP="00285846">
            <w:pPr>
              <w:rPr>
                <w:b/>
                <w:szCs w:val="20"/>
              </w:rPr>
            </w:pPr>
            <w:r w:rsidRPr="00F0690B">
              <w:rPr>
                <w:b/>
                <w:szCs w:val="20"/>
              </w:rPr>
              <w:t>The user chooses:</w:t>
            </w:r>
          </w:p>
        </w:tc>
        <w:tc>
          <w:tcPr>
            <w:tcW w:w="4572" w:type="dxa"/>
          </w:tcPr>
          <w:p w:rsidR="00285846" w:rsidRPr="00F0690B" w:rsidRDefault="00285846" w:rsidP="00285846">
            <w:pPr>
              <w:rPr>
                <w:b/>
                <w:szCs w:val="20"/>
              </w:rPr>
            </w:pPr>
            <w:r w:rsidRPr="00F0690B">
              <w:rPr>
                <w:b/>
                <w:szCs w:val="20"/>
              </w:rPr>
              <w:t>Initial conditions</w:t>
            </w:r>
            <w:r w:rsidR="002615A4" w:rsidRPr="00F0690B">
              <w:rPr>
                <w:b/>
                <w:szCs w:val="20"/>
              </w:rPr>
              <w:t>:</w:t>
            </w:r>
          </w:p>
        </w:tc>
      </w:tr>
      <w:tr w:rsidR="00285846" w:rsidRPr="00285846" w:rsidTr="00F0690B">
        <w:tc>
          <w:tcPr>
            <w:tcW w:w="4998" w:type="dxa"/>
          </w:tcPr>
          <w:p w:rsidR="00285846" w:rsidRPr="00285846" w:rsidRDefault="00285846" w:rsidP="00285846">
            <w:pPr>
              <w:rPr>
                <w:szCs w:val="20"/>
              </w:rPr>
            </w:pPr>
            <w:r w:rsidRPr="00285846">
              <w:rPr>
                <w:szCs w:val="20"/>
              </w:rPr>
              <w:t>- Number of cleaning cycle: Nb cycle</w:t>
            </w:r>
          </w:p>
        </w:tc>
        <w:tc>
          <w:tcPr>
            <w:tcW w:w="4572" w:type="dxa"/>
          </w:tcPr>
          <w:p w:rsidR="00285846" w:rsidRPr="00B139E1" w:rsidRDefault="00285846" w:rsidP="00285846">
            <w:pPr>
              <w:rPr>
                <w:szCs w:val="20"/>
              </w:rPr>
            </w:pPr>
            <w:r>
              <w:rPr>
                <w:szCs w:val="20"/>
              </w:rPr>
              <w:t>- Sequences from 5 to 20 stopped</w:t>
            </w:r>
          </w:p>
        </w:tc>
      </w:tr>
      <w:tr w:rsidR="00285846" w:rsidRPr="00285846" w:rsidTr="00F0690B">
        <w:tc>
          <w:tcPr>
            <w:tcW w:w="4998" w:type="dxa"/>
          </w:tcPr>
          <w:p w:rsidR="00285846" w:rsidRPr="00285846" w:rsidRDefault="00285846" w:rsidP="00285846">
            <w:pPr>
              <w:rPr>
                <w:szCs w:val="20"/>
              </w:rPr>
            </w:pPr>
            <w:r w:rsidRPr="00285846">
              <w:rPr>
                <w:szCs w:val="20"/>
              </w:rPr>
              <w:t xml:space="preserve">- Delay: tstarting, tvac1, tvac2, tp1, tp2 </w:t>
            </w:r>
          </w:p>
        </w:tc>
        <w:tc>
          <w:tcPr>
            <w:tcW w:w="4572" w:type="dxa"/>
          </w:tcPr>
          <w:p w:rsidR="00285846" w:rsidRPr="00285846" w:rsidRDefault="00285846" w:rsidP="00285846">
            <w:pPr>
              <w:rPr>
                <w:szCs w:val="20"/>
              </w:rPr>
            </w:pPr>
          </w:p>
        </w:tc>
      </w:tr>
      <w:tr w:rsidR="00285846" w:rsidRPr="00285846" w:rsidTr="00F0690B">
        <w:tc>
          <w:tcPr>
            <w:tcW w:w="4998" w:type="dxa"/>
          </w:tcPr>
          <w:p w:rsidR="00285846" w:rsidRPr="00285846" w:rsidRDefault="00285846" w:rsidP="00285846">
            <w:pPr>
              <w:jc w:val="both"/>
              <w:rPr>
                <w:szCs w:val="20"/>
              </w:rPr>
            </w:pPr>
            <w:r w:rsidRPr="00285846">
              <w:rPr>
                <w:szCs w:val="20"/>
              </w:rPr>
              <w:t>- Mode: Vacuum, Liquid or Magnet</w:t>
            </w:r>
          </w:p>
        </w:tc>
        <w:tc>
          <w:tcPr>
            <w:tcW w:w="4572" w:type="dxa"/>
          </w:tcPr>
          <w:p w:rsidR="00285846" w:rsidRPr="00285846" w:rsidRDefault="00285846" w:rsidP="00285846">
            <w:pPr>
              <w:jc w:val="both"/>
              <w:rPr>
                <w:szCs w:val="20"/>
              </w:rPr>
            </w:pPr>
          </w:p>
        </w:tc>
      </w:tr>
      <w:tr w:rsidR="00285846" w:rsidRPr="00285846" w:rsidTr="00F0690B">
        <w:tc>
          <w:tcPr>
            <w:tcW w:w="4998" w:type="dxa"/>
          </w:tcPr>
          <w:p w:rsidR="00285846" w:rsidRPr="00285846" w:rsidRDefault="00285846" w:rsidP="00285846">
            <w:pPr>
              <w:jc w:val="both"/>
              <w:rPr>
                <w:szCs w:val="20"/>
              </w:rPr>
            </w:pPr>
            <w:r w:rsidRPr="00285846">
              <w:rPr>
                <w:szCs w:val="20"/>
              </w:rPr>
              <w:t>- Pressure: Pvac, PvacMax, P He, P He min</w:t>
            </w:r>
          </w:p>
        </w:tc>
        <w:tc>
          <w:tcPr>
            <w:tcW w:w="4572" w:type="dxa"/>
          </w:tcPr>
          <w:p w:rsidR="00285846" w:rsidRPr="00285846" w:rsidRDefault="00285846" w:rsidP="00285846">
            <w:pPr>
              <w:jc w:val="both"/>
              <w:rPr>
                <w:szCs w:val="20"/>
              </w:rPr>
            </w:pPr>
          </w:p>
        </w:tc>
      </w:tr>
    </w:tbl>
    <w:p w:rsidR="004D015E" w:rsidRPr="00C727E7" w:rsidRDefault="0023450B" w:rsidP="00221F91">
      <w:pPr>
        <w:ind w:firstLine="360"/>
        <w:jc w:val="both"/>
        <w:rPr>
          <w:szCs w:val="20"/>
        </w:rPr>
      </w:pPr>
      <w:r>
        <w:rPr>
          <w:noProof/>
          <w:szCs w:val="20"/>
          <w:lang w:val="sv-SE" w:eastAsia="sv-SE"/>
        </w:rPr>
        <mc:AlternateContent>
          <mc:Choice Requires="wpg">
            <w:drawing>
              <wp:anchor distT="0" distB="0" distL="114300" distR="114300" simplePos="0" relativeHeight="273400320" behindDoc="0" locked="0" layoutInCell="1" allowOverlap="1">
                <wp:simplePos x="0" y="0"/>
                <wp:positionH relativeFrom="column">
                  <wp:posOffset>-8255</wp:posOffset>
                </wp:positionH>
                <wp:positionV relativeFrom="paragraph">
                  <wp:posOffset>132080</wp:posOffset>
                </wp:positionV>
                <wp:extent cx="6522085" cy="8050530"/>
                <wp:effectExtent l="76200" t="19050" r="31115" b="83820"/>
                <wp:wrapNone/>
                <wp:docPr id="29854" name="Group 4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2085" cy="8050530"/>
                          <a:chOff x="1405" y="3579"/>
                          <a:chExt cx="10271" cy="12678"/>
                        </a:xfrm>
                      </wpg:grpSpPr>
                      <wps:wsp>
                        <wps:cNvPr id="29855" name="Line 10700"/>
                        <wps:cNvCnPr/>
                        <wps:spPr bwMode="auto">
                          <a:xfrm>
                            <a:off x="4416" y="4621"/>
                            <a:ext cx="3351"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44450">
                                <a:solidFill>
                                  <a:schemeClr val="bg1">
                                    <a:lumMod val="100000"/>
                                    <a:lumOff val="0"/>
                                  </a:schemeClr>
                                </a:solidFill>
                                <a:round/>
                                <a:headEnd/>
                                <a:tailEnd/>
                              </a14:hiddenLine>
                            </a:ext>
                          </a:extLst>
                        </wps:spPr>
                        <wps:bodyPr/>
                      </wps:wsp>
                      <wpg:grpSp>
                        <wpg:cNvPr id="29856" name="Group 10701"/>
                        <wpg:cNvGrpSpPr>
                          <a:grpSpLocks/>
                        </wpg:cNvGrpSpPr>
                        <wpg:grpSpPr bwMode="auto">
                          <a:xfrm>
                            <a:off x="5555" y="7630"/>
                            <a:ext cx="251" cy="340"/>
                            <a:chOff x="4444" y="2685"/>
                            <a:chExt cx="255" cy="720"/>
                          </a:xfrm>
                        </wpg:grpSpPr>
                        <wps:wsp>
                          <wps:cNvPr id="29857" name="AutoShape 10702"/>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58" name="AutoShape 10703"/>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859" name="Text Box 10704"/>
                        <wps:cNvSpPr txBox="1">
                          <a:spLocks noChangeArrowheads="1"/>
                        </wps:cNvSpPr>
                        <wps:spPr bwMode="auto">
                          <a:xfrm>
                            <a:off x="5792" y="7612"/>
                            <a:ext cx="2310" cy="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971275">
                              <w:pPr>
                                <w:rPr>
                                  <w:rFonts w:asciiTheme="majorHAnsi" w:hAnsiTheme="majorHAnsi" w:cstheme="majorHAnsi"/>
                                  <w:sz w:val="18"/>
                                  <w:szCs w:val="18"/>
                                </w:rPr>
                              </w:pPr>
                              <w:r w:rsidRPr="00437D2E">
                                <w:rPr>
                                  <w:rFonts w:asciiTheme="majorHAnsi" w:hAnsiTheme="majorHAnsi" w:cstheme="majorHAnsi"/>
                                  <w:sz w:val="18"/>
                                  <w:szCs w:val="18"/>
                                </w:rPr>
                                <w:t>PT58</w:t>
                              </w:r>
                              <w:r>
                                <w:rPr>
                                  <w:rFonts w:asciiTheme="majorHAnsi" w:hAnsiTheme="majorHAnsi" w:cstheme="majorHAnsi"/>
                                  <w:sz w:val="18"/>
                                  <w:szCs w:val="18"/>
                                </w:rPr>
                                <w:t>1</w:t>
                              </w:r>
                              <w:r w:rsidRPr="00437D2E">
                                <w:rPr>
                                  <w:rFonts w:asciiTheme="majorHAnsi" w:hAnsiTheme="majorHAnsi" w:cstheme="majorHAnsi"/>
                                  <w:sz w:val="18"/>
                                  <w:szCs w:val="18"/>
                                </w:rPr>
                                <w:t xml:space="preserve"> &lt; </w:t>
                              </w:r>
                              <w:r>
                                <w:rPr>
                                  <w:rFonts w:asciiTheme="majorHAnsi" w:hAnsiTheme="majorHAnsi" w:cstheme="majorHAnsi"/>
                                  <w:sz w:val="18"/>
                                  <w:szCs w:val="18"/>
                                </w:rPr>
                                <w:t>Pvac</w:t>
                              </w:r>
                            </w:p>
                          </w:txbxContent>
                        </wps:txbx>
                        <wps:bodyPr rot="0" vert="horz" wrap="square" lIns="0" tIns="0" rIns="0" bIns="0" anchor="t" anchorCtr="0" upright="1">
                          <a:noAutofit/>
                        </wps:bodyPr>
                      </wps:wsp>
                      <wps:wsp>
                        <wps:cNvPr id="29860" name="Text Box 10705"/>
                        <wps:cNvSpPr txBox="1">
                          <a:spLocks noChangeArrowheads="1"/>
                        </wps:cNvSpPr>
                        <wps:spPr bwMode="auto">
                          <a:xfrm>
                            <a:off x="4758" y="11717"/>
                            <a:ext cx="1421" cy="2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971275">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wps:txbx>
                        <wps:bodyPr rot="0" vert="horz" wrap="square" lIns="0" tIns="0" rIns="0" bIns="0" anchor="t" anchorCtr="0" upright="1">
                          <a:noAutofit/>
                        </wps:bodyPr>
                      </wps:wsp>
                      <wps:wsp>
                        <wps:cNvPr id="29861" name="Text Box 10706"/>
                        <wps:cNvSpPr txBox="1">
                          <a:spLocks noChangeArrowheads="1"/>
                        </wps:cNvSpPr>
                        <wps:spPr bwMode="auto">
                          <a:xfrm>
                            <a:off x="7506" y="8711"/>
                            <a:ext cx="2329" cy="3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971275">
                              <w:pPr>
                                <w:rPr>
                                  <w:rFonts w:asciiTheme="majorHAnsi" w:hAnsiTheme="majorHAnsi" w:cstheme="majorHAnsi"/>
                                  <w:sz w:val="18"/>
                                  <w:szCs w:val="18"/>
                                </w:rPr>
                              </w:pPr>
                              <w:r w:rsidRPr="00437D2E">
                                <w:rPr>
                                  <w:rFonts w:asciiTheme="majorHAnsi" w:hAnsiTheme="majorHAnsi" w:cstheme="majorHAnsi"/>
                                  <w:sz w:val="18"/>
                                  <w:szCs w:val="18"/>
                                </w:rPr>
                                <w:t>PT58</w:t>
                              </w:r>
                              <w:r>
                                <w:rPr>
                                  <w:rFonts w:asciiTheme="majorHAnsi" w:hAnsiTheme="majorHAnsi" w:cstheme="majorHAnsi"/>
                                  <w:sz w:val="18"/>
                                  <w:szCs w:val="18"/>
                                </w:rPr>
                                <w:t>1&lt; PvacMax</w:t>
                              </w:r>
                              <w:r w:rsidRPr="00437D2E">
                                <w:rPr>
                                  <w:rFonts w:asciiTheme="majorHAnsi" w:hAnsiTheme="majorHAnsi" w:cstheme="majorHAnsi"/>
                                  <w:sz w:val="18"/>
                                  <w:szCs w:val="18"/>
                                </w:rPr>
                                <w:t xml:space="preserve"> &amp; t</w:t>
                              </w:r>
                              <w:r>
                                <w:rPr>
                                  <w:rFonts w:asciiTheme="majorHAnsi" w:hAnsiTheme="majorHAnsi" w:cstheme="majorHAnsi"/>
                                  <w:sz w:val="18"/>
                                  <w:szCs w:val="18"/>
                                </w:rPr>
                                <w:t xml:space="preserve"> &gt; </w:t>
                              </w:r>
                              <w:r w:rsidRPr="00437D2E">
                                <w:rPr>
                                  <w:rFonts w:asciiTheme="majorHAnsi" w:hAnsiTheme="majorHAnsi" w:cstheme="majorHAnsi"/>
                                  <w:sz w:val="18"/>
                                  <w:szCs w:val="18"/>
                                </w:rPr>
                                <w:t>tvac1</w:t>
                              </w:r>
                            </w:p>
                          </w:txbxContent>
                        </wps:txbx>
                        <wps:bodyPr rot="0" vert="horz" wrap="square" lIns="0" tIns="0" rIns="0" bIns="0" anchor="t" anchorCtr="0" upright="1">
                          <a:noAutofit/>
                        </wps:bodyPr>
                      </wps:wsp>
                      <wps:wsp>
                        <wps:cNvPr id="29862" name="AutoShape 10707"/>
                        <wps:cNvCnPr>
                          <a:cxnSpLocks noChangeShapeType="1"/>
                        </wps:cNvCnPr>
                        <wps:spPr bwMode="auto">
                          <a:xfrm flipV="1">
                            <a:off x="1414" y="3989"/>
                            <a:ext cx="0" cy="12246"/>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863" name="AutoShape 10712"/>
                        <wps:cNvCnPr>
                          <a:cxnSpLocks noChangeShapeType="1"/>
                        </wps:cNvCnPr>
                        <wps:spPr bwMode="auto">
                          <a:xfrm>
                            <a:off x="5690" y="8482"/>
                            <a:ext cx="0" cy="2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64" name="AutoShape 10713"/>
                        <wps:cNvCnPr>
                          <a:cxnSpLocks noChangeShapeType="1"/>
                        </wps:cNvCnPr>
                        <wps:spPr bwMode="auto">
                          <a:xfrm>
                            <a:off x="4683" y="8704"/>
                            <a:ext cx="273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65" name="Text Box 10714"/>
                        <wps:cNvSpPr txBox="1">
                          <a:spLocks noChangeArrowheads="1"/>
                        </wps:cNvSpPr>
                        <wps:spPr bwMode="auto">
                          <a:xfrm>
                            <a:off x="4862" y="8756"/>
                            <a:ext cx="2351"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971275">
                              <w:pPr>
                                <w:rPr>
                                  <w:rFonts w:asciiTheme="majorHAnsi" w:hAnsiTheme="majorHAnsi" w:cstheme="majorHAnsi"/>
                                  <w:sz w:val="18"/>
                                  <w:szCs w:val="18"/>
                                </w:rPr>
                              </w:pPr>
                              <w:r w:rsidRPr="00437D2E">
                                <w:rPr>
                                  <w:rFonts w:asciiTheme="majorHAnsi" w:hAnsiTheme="majorHAnsi" w:cstheme="majorHAnsi"/>
                                  <w:sz w:val="18"/>
                                  <w:szCs w:val="18"/>
                                </w:rPr>
                                <w:t>PT58</w:t>
                              </w:r>
                              <w:r>
                                <w:rPr>
                                  <w:rFonts w:asciiTheme="majorHAnsi" w:hAnsiTheme="majorHAnsi" w:cstheme="majorHAnsi"/>
                                  <w:sz w:val="18"/>
                                  <w:szCs w:val="18"/>
                                </w:rPr>
                                <w:t>1</w:t>
                              </w:r>
                              <w:r w:rsidRPr="00437D2E">
                                <w:rPr>
                                  <w:rFonts w:asciiTheme="majorHAnsi" w:hAnsiTheme="majorHAnsi" w:cstheme="majorHAnsi"/>
                                  <w:sz w:val="18"/>
                                  <w:szCs w:val="18"/>
                                </w:rPr>
                                <w:t xml:space="preserve"> </w:t>
                              </w:r>
                              <w:r w:rsidRPr="00437D2E">
                                <w:rPr>
                                  <w:rFonts w:asciiTheme="majorHAnsi" w:hAnsiTheme="majorHAnsi" w:cstheme="majorHAnsi"/>
                                  <w:sz w:val="18"/>
                                  <w:szCs w:val="18"/>
                                </w:rPr>
                                <w:sym w:font="Symbol" w:char="F0B3"/>
                              </w:r>
                              <w:r>
                                <w:rPr>
                                  <w:rFonts w:asciiTheme="majorHAnsi" w:hAnsiTheme="majorHAnsi" w:cstheme="majorHAnsi"/>
                                  <w:sz w:val="18"/>
                                  <w:szCs w:val="18"/>
                                </w:rPr>
                                <w:t xml:space="preserve"> PvacMax </w:t>
                              </w:r>
                              <w:r w:rsidRPr="00437D2E">
                                <w:rPr>
                                  <w:rFonts w:asciiTheme="majorHAnsi" w:hAnsiTheme="majorHAnsi" w:cstheme="majorHAnsi"/>
                                  <w:sz w:val="18"/>
                                  <w:szCs w:val="18"/>
                                </w:rPr>
                                <w:t>&amp; t</w:t>
                              </w:r>
                              <w:r>
                                <w:rPr>
                                  <w:rFonts w:asciiTheme="majorHAnsi" w:hAnsiTheme="majorHAnsi" w:cstheme="majorHAnsi"/>
                                  <w:sz w:val="18"/>
                                  <w:szCs w:val="18"/>
                                </w:rPr>
                                <w:t xml:space="preserve"> &lt; </w:t>
                              </w:r>
                              <w:r w:rsidRPr="00437D2E">
                                <w:rPr>
                                  <w:rFonts w:asciiTheme="majorHAnsi" w:hAnsiTheme="majorHAnsi" w:cstheme="majorHAnsi"/>
                                  <w:sz w:val="18"/>
                                  <w:szCs w:val="18"/>
                                </w:rPr>
                                <w:t>tvac1</w:t>
                              </w:r>
                            </w:p>
                          </w:txbxContent>
                        </wps:txbx>
                        <wps:bodyPr rot="0" vert="horz" wrap="square" lIns="0" tIns="0" rIns="0" bIns="0" anchor="t" anchorCtr="0" upright="1">
                          <a:noAutofit/>
                        </wps:bodyPr>
                      </wps:wsp>
                      <wpg:grpSp>
                        <wpg:cNvPr id="29866" name="Group 10715"/>
                        <wpg:cNvGrpSpPr>
                          <a:grpSpLocks/>
                        </wpg:cNvGrpSpPr>
                        <wpg:grpSpPr bwMode="auto">
                          <a:xfrm>
                            <a:off x="5924" y="10630"/>
                            <a:ext cx="192" cy="397"/>
                            <a:chOff x="4444" y="2685"/>
                            <a:chExt cx="255" cy="750"/>
                          </a:xfrm>
                        </wpg:grpSpPr>
                        <wps:wsp>
                          <wps:cNvPr id="29867" name="AutoShape 10716"/>
                          <wps:cNvCnPr>
                            <a:cxnSpLocks noChangeShapeType="1"/>
                          </wps:cNvCnPr>
                          <wps:spPr bwMode="auto">
                            <a:xfrm>
                              <a:off x="4575" y="2685"/>
                              <a:ext cx="1" cy="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68" name="AutoShape 10717"/>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869" name="Text Box 10721"/>
                        <wps:cNvSpPr txBox="1">
                          <a:spLocks noChangeArrowheads="1"/>
                        </wps:cNvSpPr>
                        <wps:spPr bwMode="auto">
                          <a:xfrm>
                            <a:off x="8315" y="10682"/>
                            <a:ext cx="2862" cy="2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971275">
                              <w:pPr>
                                <w:rPr>
                                  <w:rFonts w:asciiTheme="majorHAnsi" w:hAnsiTheme="majorHAnsi" w:cstheme="majorHAnsi"/>
                                  <w:sz w:val="18"/>
                                  <w:szCs w:val="18"/>
                                </w:rPr>
                              </w:pPr>
                              <w:r>
                                <w:rPr>
                                  <w:rFonts w:asciiTheme="majorHAnsi" w:hAnsiTheme="majorHAnsi" w:cstheme="majorHAnsi"/>
                                  <w:sz w:val="18"/>
                                  <w:szCs w:val="18"/>
                                </w:rPr>
                                <w:t xml:space="preserve">PT581 &gt; P He </w:t>
                              </w:r>
                            </w:p>
                          </w:txbxContent>
                        </wps:txbx>
                        <wps:bodyPr rot="0" vert="horz" wrap="square" lIns="0" tIns="0" rIns="0" bIns="0" anchor="t" anchorCtr="0" upright="1">
                          <a:noAutofit/>
                        </wps:bodyPr>
                      </wps:wsp>
                      <wps:wsp>
                        <wps:cNvPr id="29870" name="AutoShape 10722"/>
                        <wps:cNvCnPr>
                          <a:cxnSpLocks noChangeShapeType="1"/>
                        </wps:cNvCnPr>
                        <wps:spPr bwMode="auto">
                          <a:xfrm>
                            <a:off x="8125" y="11503"/>
                            <a:ext cx="0" cy="1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71" name="AutoShape 10723"/>
                        <wps:cNvCnPr>
                          <a:cxnSpLocks noChangeShapeType="1"/>
                        </wps:cNvCnPr>
                        <wps:spPr bwMode="auto">
                          <a:xfrm>
                            <a:off x="7107" y="11673"/>
                            <a:ext cx="2721"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72" name="Text Box 10724"/>
                        <wps:cNvSpPr txBox="1">
                          <a:spLocks noChangeArrowheads="1"/>
                        </wps:cNvSpPr>
                        <wps:spPr bwMode="auto">
                          <a:xfrm>
                            <a:off x="8432" y="12225"/>
                            <a:ext cx="1735" cy="7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9A15CF" w:rsidRDefault="00862F6C" w:rsidP="00971275">
                              <w:pPr>
                                <w:rPr>
                                  <w:rFonts w:asciiTheme="majorHAnsi" w:hAnsiTheme="majorHAnsi" w:cstheme="majorHAnsi"/>
                                  <w:sz w:val="18"/>
                                  <w:szCs w:val="18"/>
                                </w:rPr>
                              </w:pPr>
                              <w:r w:rsidRPr="009A15CF">
                                <w:rPr>
                                  <w:rFonts w:asciiTheme="majorHAnsi" w:hAnsiTheme="majorHAnsi" w:cstheme="majorHAnsi"/>
                                  <w:sz w:val="18"/>
                                  <w:szCs w:val="18"/>
                                </w:rPr>
                                <w:t>PT581 &gt; P He min</w:t>
                              </w:r>
                            </w:p>
                            <w:p w:rsidR="00862F6C" w:rsidRPr="009A15CF" w:rsidRDefault="00862F6C" w:rsidP="00971275">
                              <w:pPr>
                                <w:rPr>
                                  <w:rFonts w:asciiTheme="majorHAnsi" w:hAnsiTheme="majorHAnsi" w:cstheme="majorHAnsi"/>
                                  <w:sz w:val="18"/>
                                  <w:szCs w:val="18"/>
                                </w:rPr>
                              </w:pPr>
                              <w:r w:rsidRPr="009A15CF">
                                <w:rPr>
                                  <w:rFonts w:asciiTheme="majorHAnsi" w:hAnsiTheme="majorHAnsi" w:cstheme="majorHAnsi"/>
                                  <w:sz w:val="18"/>
                                  <w:szCs w:val="18"/>
                                </w:rPr>
                                <w:t>&amp; t &gt; tp1</w:t>
                              </w:r>
                            </w:p>
                            <w:p w:rsidR="00862F6C" w:rsidRPr="00D077DF" w:rsidRDefault="00862F6C" w:rsidP="00971275">
                              <w:pPr>
                                <w:rPr>
                                  <w:rFonts w:asciiTheme="majorHAnsi" w:hAnsiTheme="majorHAnsi" w:cstheme="majorHAnsi"/>
                                  <w:sz w:val="18"/>
                                  <w:szCs w:val="18"/>
                                  <w:lang w:val="fr-FR"/>
                                </w:rPr>
                              </w:pPr>
                              <w:r w:rsidRPr="00D077DF">
                                <w:rPr>
                                  <w:rFonts w:asciiTheme="majorHAnsi" w:hAnsiTheme="majorHAnsi" w:cstheme="majorHAnsi"/>
                                  <w:sz w:val="18"/>
                                  <w:szCs w:val="18"/>
                                  <w:lang w:val="fr-FR"/>
                                </w:rPr>
                                <w:t xml:space="preserve">&amp; N </w:t>
                              </w:r>
                              <w:r>
                                <w:rPr>
                                  <w:rFonts w:asciiTheme="majorHAnsi" w:hAnsiTheme="majorHAnsi" w:cstheme="majorHAnsi"/>
                                  <w:sz w:val="18"/>
                                  <w:szCs w:val="18"/>
                                  <w:lang w:val="fr-FR"/>
                                </w:rPr>
                                <w:t>≥</w:t>
                              </w:r>
                              <w:r w:rsidRPr="00D077DF">
                                <w:rPr>
                                  <w:rFonts w:asciiTheme="majorHAnsi" w:hAnsiTheme="majorHAnsi" w:cstheme="majorHAnsi"/>
                                  <w:sz w:val="18"/>
                                  <w:szCs w:val="18"/>
                                  <w:lang w:val="fr-FR"/>
                                </w:rPr>
                                <w:t xml:space="preserve"> Nb cycle</w:t>
                              </w:r>
                            </w:p>
                            <w:p w:rsidR="00862F6C" w:rsidRPr="00D077DF" w:rsidRDefault="00862F6C" w:rsidP="00971275">
                              <w:pPr>
                                <w:rPr>
                                  <w:rFonts w:asciiTheme="majorHAnsi" w:hAnsiTheme="majorHAnsi" w:cstheme="majorHAnsi"/>
                                  <w:sz w:val="18"/>
                                  <w:szCs w:val="18"/>
                                  <w:lang w:val="fr-FR"/>
                                </w:rPr>
                              </w:pPr>
                            </w:p>
                          </w:txbxContent>
                        </wps:txbx>
                        <wps:bodyPr rot="0" vert="horz" wrap="square" lIns="0" tIns="0" rIns="0" bIns="0" anchor="t" anchorCtr="0" upright="1">
                          <a:noAutofit/>
                        </wps:bodyPr>
                      </wps:wsp>
                      <wpg:grpSp>
                        <wpg:cNvPr id="29873" name="Group 10725"/>
                        <wpg:cNvGrpSpPr>
                          <a:grpSpLocks/>
                        </wpg:cNvGrpSpPr>
                        <wpg:grpSpPr bwMode="auto">
                          <a:xfrm>
                            <a:off x="5895" y="11503"/>
                            <a:ext cx="227" cy="831"/>
                            <a:chOff x="4444" y="2685"/>
                            <a:chExt cx="255" cy="720"/>
                          </a:xfrm>
                        </wpg:grpSpPr>
                        <wps:wsp>
                          <wps:cNvPr id="29874" name="AutoShape 10726"/>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75" name="AutoShape 10727"/>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29876" name="Group 10728"/>
                        <wpg:cNvGrpSpPr>
                          <a:grpSpLocks/>
                        </wpg:cNvGrpSpPr>
                        <wpg:grpSpPr bwMode="auto">
                          <a:xfrm>
                            <a:off x="9723" y="11683"/>
                            <a:ext cx="227" cy="838"/>
                            <a:chOff x="4444" y="2685"/>
                            <a:chExt cx="255" cy="720"/>
                          </a:xfrm>
                        </wpg:grpSpPr>
                        <wps:wsp>
                          <wps:cNvPr id="29877" name="AutoShape 10729"/>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78" name="AutoShape 10730"/>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879" name="Text Box 10731"/>
                        <wps:cNvSpPr txBox="1">
                          <a:spLocks noChangeArrowheads="1"/>
                        </wps:cNvSpPr>
                        <wps:spPr bwMode="auto">
                          <a:xfrm>
                            <a:off x="10029" y="11789"/>
                            <a:ext cx="1428" cy="7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9A15CF" w:rsidRDefault="00862F6C" w:rsidP="00971275">
                              <w:pPr>
                                <w:rPr>
                                  <w:rFonts w:asciiTheme="majorHAnsi" w:hAnsiTheme="majorHAnsi" w:cstheme="majorHAnsi"/>
                                  <w:sz w:val="18"/>
                                  <w:szCs w:val="18"/>
                                </w:rPr>
                              </w:pPr>
                              <w:r w:rsidRPr="009A15CF">
                                <w:rPr>
                                  <w:rFonts w:asciiTheme="majorHAnsi" w:hAnsiTheme="majorHAnsi" w:cstheme="majorHAnsi"/>
                                  <w:sz w:val="18"/>
                                  <w:szCs w:val="18"/>
                                </w:rPr>
                                <w:t xml:space="preserve">PT581 &gt; P He min </w:t>
                              </w:r>
                            </w:p>
                            <w:p w:rsidR="00862F6C" w:rsidRPr="009A15CF" w:rsidRDefault="00862F6C" w:rsidP="00971275">
                              <w:pPr>
                                <w:rPr>
                                  <w:rFonts w:asciiTheme="majorHAnsi" w:hAnsiTheme="majorHAnsi" w:cstheme="majorHAnsi"/>
                                  <w:sz w:val="18"/>
                                  <w:szCs w:val="18"/>
                                </w:rPr>
                              </w:pPr>
                              <w:r w:rsidRPr="009A15CF">
                                <w:rPr>
                                  <w:rFonts w:asciiTheme="majorHAnsi" w:hAnsiTheme="majorHAnsi" w:cstheme="majorHAnsi"/>
                                  <w:sz w:val="18"/>
                                  <w:szCs w:val="18"/>
                                </w:rPr>
                                <w:t>&amp; t &gt; tp1</w:t>
                              </w:r>
                            </w:p>
                            <w:p w:rsidR="00862F6C" w:rsidRPr="00F51CA6" w:rsidRDefault="00862F6C" w:rsidP="00971275">
                              <w:pPr>
                                <w:rPr>
                                  <w:rFonts w:asciiTheme="majorHAnsi" w:hAnsiTheme="majorHAnsi" w:cstheme="majorHAnsi"/>
                                  <w:sz w:val="18"/>
                                  <w:szCs w:val="18"/>
                                  <w:lang w:val="fr-FR"/>
                                </w:rPr>
                              </w:pPr>
                              <w:r w:rsidRPr="00F51CA6">
                                <w:rPr>
                                  <w:rFonts w:asciiTheme="majorHAnsi" w:hAnsiTheme="majorHAnsi" w:cstheme="majorHAnsi"/>
                                  <w:sz w:val="18"/>
                                  <w:szCs w:val="18"/>
                                  <w:lang w:val="fr-FR"/>
                                </w:rPr>
                                <w:t>&amp; N &lt; Nb cycle</w:t>
                              </w:r>
                            </w:p>
                            <w:p w:rsidR="00862F6C" w:rsidRPr="00F51CA6" w:rsidRDefault="00862F6C" w:rsidP="00971275">
                              <w:pPr>
                                <w:rPr>
                                  <w:rFonts w:asciiTheme="majorHAnsi" w:hAnsiTheme="majorHAnsi" w:cstheme="majorHAnsi"/>
                                  <w:sz w:val="18"/>
                                  <w:szCs w:val="18"/>
                                  <w:lang w:val="fr-FR"/>
                                </w:rPr>
                              </w:pPr>
                            </w:p>
                          </w:txbxContent>
                        </wps:txbx>
                        <wps:bodyPr rot="0" vert="horz" wrap="square" lIns="0" tIns="0" rIns="0" bIns="0" anchor="t" anchorCtr="0" upright="1">
                          <a:noAutofit/>
                        </wps:bodyPr>
                      </wps:wsp>
                      <wps:wsp>
                        <wps:cNvPr id="29880" name="AutoShape 10732"/>
                        <wps:cNvCnPr>
                          <a:cxnSpLocks noChangeShapeType="1"/>
                        </wps:cNvCnPr>
                        <wps:spPr bwMode="auto">
                          <a:xfrm flipV="1">
                            <a:off x="9845" y="12509"/>
                            <a:ext cx="170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81" name="AutoShape 10733"/>
                        <wps:cNvCnPr>
                          <a:cxnSpLocks noChangeShapeType="1"/>
                        </wps:cNvCnPr>
                        <wps:spPr bwMode="auto">
                          <a:xfrm>
                            <a:off x="11570" y="6720"/>
                            <a:ext cx="0" cy="57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82" name="AutoShape 10734"/>
                        <wps:cNvCnPr>
                          <a:cxnSpLocks noChangeShapeType="1"/>
                        </wps:cNvCnPr>
                        <wps:spPr bwMode="auto">
                          <a:xfrm>
                            <a:off x="1436" y="3989"/>
                            <a:ext cx="2154"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883" name="AutoShape 10736"/>
                        <wps:cNvCnPr>
                          <a:cxnSpLocks noChangeShapeType="1"/>
                        </wps:cNvCnPr>
                        <wps:spPr bwMode="auto">
                          <a:xfrm>
                            <a:off x="4304" y="9865"/>
                            <a:ext cx="397"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29884" name="Group 10737"/>
                        <wpg:cNvGrpSpPr>
                          <a:grpSpLocks/>
                        </wpg:cNvGrpSpPr>
                        <wpg:grpSpPr bwMode="auto">
                          <a:xfrm>
                            <a:off x="4574" y="9555"/>
                            <a:ext cx="237" cy="300"/>
                            <a:chOff x="4444" y="2685"/>
                            <a:chExt cx="255" cy="720"/>
                          </a:xfrm>
                        </wpg:grpSpPr>
                        <wps:wsp>
                          <wps:cNvPr id="29885" name="AutoShape 10738"/>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86" name="AutoShape 10739"/>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887" name="Text Box 10740"/>
                        <wps:cNvSpPr txBox="1">
                          <a:spLocks noChangeArrowheads="1"/>
                        </wps:cNvSpPr>
                        <wps:spPr bwMode="auto">
                          <a:xfrm>
                            <a:off x="4829" y="9549"/>
                            <a:ext cx="1389"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971275">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wps:txbx>
                        <wps:bodyPr rot="0" vert="horz" wrap="square" lIns="0" tIns="0" rIns="0" bIns="0" anchor="t" anchorCtr="0" upright="1">
                          <a:noAutofit/>
                        </wps:bodyPr>
                      </wps:wsp>
                      <wps:wsp>
                        <wps:cNvPr id="29888" name="AutoShape 10741"/>
                        <wps:cNvCnPr>
                          <a:cxnSpLocks noChangeShapeType="1"/>
                        </wps:cNvCnPr>
                        <wps:spPr bwMode="auto">
                          <a:xfrm>
                            <a:off x="1439" y="16246"/>
                            <a:ext cx="6973"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889" name="AutoShape 10743"/>
                        <wps:cNvCnPr>
                          <a:cxnSpLocks noChangeShapeType="1"/>
                        </wps:cNvCnPr>
                        <wps:spPr bwMode="auto">
                          <a:xfrm>
                            <a:off x="3149" y="7635"/>
                            <a:ext cx="2551"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9890" name="Group 10744"/>
                        <wpg:cNvGrpSpPr>
                          <a:grpSpLocks/>
                        </wpg:cNvGrpSpPr>
                        <wpg:grpSpPr bwMode="auto">
                          <a:xfrm>
                            <a:off x="3035" y="7621"/>
                            <a:ext cx="238" cy="401"/>
                            <a:chOff x="4444" y="2685"/>
                            <a:chExt cx="255" cy="720"/>
                          </a:xfrm>
                        </wpg:grpSpPr>
                        <wps:wsp>
                          <wps:cNvPr id="29891" name="AutoShape 10745"/>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92" name="AutoShape 10746"/>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893" name="Text Box 10747"/>
                        <wps:cNvSpPr txBox="1">
                          <a:spLocks noChangeArrowheads="1"/>
                        </wps:cNvSpPr>
                        <wps:spPr bwMode="auto">
                          <a:xfrm>
                            <a:off x="3263" y="7657"/>
                            <a:ext cx="2132"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971275">
                              <w:pPr>
                                <w:rPr>
                                  <w:rFonts w:asciiTheme="majorHAnsi" w:hAnsiTheme="majorHAnsi" w:cstheme="majorHAnsi"/>
                                  <w:sz w:val="18"/>
                                  <w:szCs w:val="18"/>
                                </w:rPr>
                              </w:pPr>
                              <w:r>
                                <w:rPr>
                                  <w:rFonts w:asciiTheme="majorHAnsi" w:hAnsiTheme="majorHAnsi" w:cstheme="majorHAnsi"/>
                                  <w:sz w:val="18"/>
                                  <w:szCs w:val="18"/>
                                </w:rPr>
                                <w:t xml:space="preserve">t &gt; </w:t>
                              </w:r>
                              <w:r w:rsidRPr="00437D2E">
                                <w:rPr>
                                  <w:rFonts w:asciiTheme="majorHAnsi" w:hAnsiTheme="majorHAnsi" w:cstheme="majorHAnsi"/>
                                  <w:sz w:val="18"/>
                                  <w:szCs w:val="18"/>
                                </w:rPr>
                                <w:t>tvac2</w:t>
                              </w:r>
                              <w:r>
                                <w:rPr>
                                  <w:rFonts w:asciiTheme="majorHAnsi" w:hAnsiTheme="majorHAnsi" w:cstheme="majorHAnsi"/>
                                  <w:sz w:val="18"/>
                                  <w:szCs w:val="18"/>
                                </w:rPr>
                                <w:t xml:space="preserve"> &amp; PT581 &gt;</w:t>
                              </w:r>
                              <w:r w:rsidRPr="00437D2E">
                                <w:rPr>
                                  <w:rFonts w:asciiTheme="majorHAnsi" w:hAnsiTheme="majorHAnsi" w:cstheme="majorHAnsi"/>
                                  <w:sz w:val="18"/>
                                  <w:szCs w:val="18"/>
                                </w:rPr>
                                <w:t xml:space="preserve"> </w:t>
                              </w:r>
                              <w:r>
                                <w:rPr>
                                  <w:rFonts w:asciiTheme="majorHAnsi" w:hAnsiTheme="majorHAnsi" w:cstheme="majorHAnsi"/>
                                  <w:sz w:val="18"/>
                                  <w:szCs w:val="18"/>
                                </w:rPr>
                                <w:t>Pvac</w:t>
                              </w:r>
                            </w:p>
                          </w:txbxContent>
                        </wps:txbx>
                        <wps:bodyPr rot="0" vert="horz" wrap="square" lIns="0" tIns="0" rIns="0" bIns="0" anchor="t" anchorCtr="0" upright="1">
                          <a:noAutofit/>
                        </wps:bodyPr>
                      </wps:wsp>
                      <wps:wsp>
                        <wps:cNvPr id="29894" name="AutoShape 10748"/>
                        <wps:cNvCnPr>
                          <a:cxnSpLocks noChangeShapeType="1"/>
                        </wps:cNvCnPr>
                        <wps:spPr bwMode="auto">
                          <a:xfrm>
                            <a:off x="6017" y="10623"/>
                            <a:ext cx="20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95" name="Text Box 10749"/>
                        <wps:cNvSpPr txBox="1">
                          <a:spLocks noChangeArrowheads="1"/>
                        </wps:cNvSpPr>
                        <wps:spPr bwMode="auto">
                          <a:xfrm>
                            <a:off x="6047" y="10646"/>
                            <a:ext cx="2122" cy="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933992">
                              <w:pPr>
                                <w:rPr>
                                  <w:rFonts w:asciiTheme="majorHAnsi" w:hAnsiTheme="majorHAnsi" w:cstheme="majorHAnsi"/>
                                  <w:sz w:val="18"/>
                                  <w:szCs w:val="18"/>
                                </w:rPr>
                              </w:pPr>
                              <w:r w:rsidRPr="00437D2E">
                                <w:rPr>
                                  <w:rFonts w:asciiTheme="majorHAnsi" w:hAnsiTheme="majorHAnsi" w:cstheme="majorHAnsi"/>
                                  <w:sz w:val="18"/>
                                  <w:szCs w:val="18"/>
                                </w:rPr>
                                <w:t>t &gt; tp2</w:t>
                              </w:r>
                              <w:r>
                                <w:rPr>
                                  <w:rFonts w:asciiTheme="majorHAnsi" w:hAnsiTheme="majorHAnsi" w:cstheme="majorHAnsi"/>
                                  <w:sz w:val="18"/>
                                  <w:szCs w:val="18"/>
                                </w:rPr>
                                <w:t xml:space="preserve"> &amp; PT581&lt;P He </w:t>
                              </w:r>
                            </w:p>
                            <w:p w:rsidR="00862F6C" w:rsidRPr="00437D2E" w:rsidRDefault="00862F6C" w:rsidP="00971275">
                              <w:pPr>
                                <w:rPr>
                                  <w:rFonts w:asciiTheme="majorHAnsi" w:hAnsiTheme="majorHAnsi" w:cstheme="majorHAnsi"/>
                                  <w:sz w:val="18"/>
                                  <w:szCs w:val="18"/>
                                </w:rPr>
                              </w:pPr>
                            </w:p>
                          </w:txbxContent>
                        </wps:txbx>
                        <wps:bodyPr rot="0" vert="horz" wrap="square" lIns="0" tIns="0" rIns="0" bIns="0" anchor="t" anchorCtr="0" upright="1">
                          <a:noAutofit/>
                        </wps:bodyPr>
                      </wps:wsp>
                      <wps:wsp>
                        <wps:cNvPr id="29896" name="AutoShape 10750"/>
                        <wps:cNvCnPr>
                          <a:cxnSpLocks noChangeShapeType="1"/>
                        </wps:cNvCnPr>
                        <wps:spPr bwMode="auto">
                          <a:xfrm flipH="1">
                            <a:off x="4311" y="6720"/>
                            <a:ext cx="7257"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897" name="Text Box 10751"/>
                        <wps:cNvSpPr txBox="1">
                          <a:spLocks noChangeArrowheads="1"/>
                        </wps:cNvSpPr>
                        <wps:spPr bwMode="auto">
                          <a:xfrm>
                            <a:off x="4493" y="9076"/>
                            <a:ext cx="1855" cy="502"/>
                          </a:xfrm>
                          <a:prstGeom prst="rect">
                            <a:avLst/>
                          </a:prstGeom>
                          <a:solidFill>
                            <a:srgbClr val="FFFFFF"/>
                          </a:solidFill>
                          <a:ln w="9525">
                            <a:solidFill>
                              <a:srgbClr val="000000"/>
                            </a:solidFill>
                            <a:miter lim="800000"/>
                            <a:headEnd/>
                            <a:tailEnd/>
                          </a:ln>
                        </wps:spPr>
                        <wps:txbx>
                          <w:txbxContent>
                            <w:p w:rsidR="00862F6C" w:rsidRPr="00437D2E" w:rsidRDefault="00862F6C" w:rsidP="00971275">
                              <w:pPr>
                                <w:ind w:firstLine="142"/>
                                <w:jc w:val="center"/>
                                <w:rPr>
                                  <w:rFonts w:asciiTheme="majorHAnsi" w:hAnsiTheme="majorHAnsi" w:cstheme="majorHAnsi"/>
                                  <w:sz w:val="18"/>
                                  <w:szCs w:val="18"/>
                                </w:rPr>
                              </w:pPr>
                              <w:r>
                                <w:rPr>
                                  <w:rFonts w:asciiTheme="majorHAnsi" w:hAnsiTheme="majorHAnsi" w:cstheme="majorHAnsi"/>
                                  <w:sz w:val="18"/>
                                  <w:szCs w:val="18"/>
                                </w:rPr>
                                <w:t>High level</w:t>
                              </w:r>
                              <w:r w:rsidRPr="00437D2E">
                                <w:rPr>
                                  <w:rFonts w:asciiTheme="majorHAnsi" w:hAnsiTheme="majorHAnsi" w:cstheme="majorHAnsi"/>
                                  <w:sz w:val="18"/>
                                  <w:szCs w:val="18"/>
                                </w:rPr>
                                <w:t xml:space="preserve"> vacuum alarm</w:t>
                              </w:r>
                            </w:p>
                          </w:txbxContent>
                        </wps:txbx>
                        <wps:bodyPr rot="0" vert="horz" wrap="square" lIns="0" tIns="0" rIns="0" bIns="0" anchor="t" anchorCtr="0" upright="1">
                          <a:noAutofit/>
                        </wps:bodyPr>
                      </wps:wsp>
                      <wps:wsp>
                        <wps:cNvPr id="29898" name="Text Box 10752"/>
                        <wps:cNvSpPr txBox="1">
                          <a:spLocks noChangeArrowheads="1"/>
                        </wps:cNvSpPr>
                        <wps:spPr bwMode="auto">
                          <a:xfrm>
                            <a:off x="4530" y="6479"/>
                            <a:ext cx="2402"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1D36DB" w:rsidRDefault="00862F6C" w:rsidP="00971275">
                              <w:pPr>
                                <w:rPr>
                                  <w:rFonts w:asciiTheme="majorHAnsi" w:hAnsiTheme="majorHAnsi" w:cstheme="majorHAnsi"/>
                                  <w:sz w:val="18"/>
                                  <w:szCs w:val="18"/>
                                  <w:lang w:val="fr-FR"/>
                                </w:rPr>
                              </w:pPr>
                              <w:r>
                                <w:rPr>
                                  <w:rFonts w:asciiTheme="majorHAnsi" w:hAnsiTheme="majorHAnsi" w:cstheme="majorHAnsi"/>
                                  <w:sz w:val="18"/>
                                  <w:szCs w:val="18"/>
                                  <w:lang w:val="fr-FR"/>
                                </w:rPr>
                                <w:t>P090 running</w:t>
                              </w:r>
                            </w:p>
                          </w:txbxContent>
                        </wps:txbx>
                        <wps:bodyPr rot="0" vert="horz" wrap="square" lIns="0" tIns="0" rIns="0" bIns="0" anchor="t" anchorCtr="0" upright="1">
                          <a:noAutofit/>
                        </wps:bodyPr>
                      </wps:wsp>
                      <wpg:grpSp>
                        <wpg:cNvPr id="29899" name="Group 10753"/>
                        <wpg:cNvGrpSpPr>
                          <a:grpSpLocks/>
                        </wpg:cNvGrpSpPr>
                        <wpg:grpSpPr bwMode="auto">
                          <a:xfrm>
                            <a:off x="4065" y="6300"/>
                            <a:ext cx="227" cy="573"/>
                            <a:chOff x="4444" y="2685"/>
                            <a:chExt cx="255" cy="720"/>
                          </a:xfrm>
                        </wpg:grpSpPr>
                        <wps:wsp>
                          <wps:cNvPr id="29900" name="AutoShape 10754"/>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01" name="AutoShape 10755"/>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902" name="AutoShape 10756"/>
                        <wps:cNvCnPr>
                          <a:cxnSpLocks noChangeShapeType="1"/>
                        </wps:cNvCnPr>
                        <wps:spPr bwMode="auto">
                          <a:xfrm>
                            <a:off x="4373" y="7348"/>
                            <a:ext cx="1" cy="2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03" name="Text Box 10757"/>
                        <wps:cNvSpPr txBox="1">
                          <a:spLocks noChangeArrowheads="1"/>
                        </wps:cNvSpPr>
                        <wps:spPr bwMode="auto">
                          <a:xfrm>
                            <a:off x="3202" y="8629"/>
                            <a:ext cx="1611"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971275">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wps:txbx>
                        <wps:bodyPr rot="0" vert="horz" wrap="square" lIns="0" tIns="0" rIns="0" bIns="0" anchor="t" anchorCtr="0" upright="1">
                          <a:noAutofit/>
                        </wps:bodyPr>
                      </wps:wsp>
                      <wpg:grpSp>
                        <wpg:cNvPr id="29904" name="Group 10758"/>
                        <wpg:cNvGrpSpPr>
                          <a:grpSpLocks/>
                        </wpg:cNvGrpSpPr>
                        <wpg:grpSpPr bwMode="auto">
                          <a:xfrm>
                            <a:off x="3032" y="8476"/>
                            <a:ext cx="202" cy="964"/>
                            <a:chOff x="3039" y="9582"/>
                            <a:chExt cx="271" cy="964"/>
                          </a:xfrm>
                        </wpg:grpSpPr>
                        <wps:wsp>
                          <wps:cNvPr id="29905" name="AutoShape 10759"/>
                          <wps:cNvCnPr>
                            <a:cxnSpLocks noChangeShapeType="1"/>
                          </wps:cNvCnPr>
                          <wps:spPr bwMode="auto">
                            <a:xfrm>
                              <a:off x="3178" y="9582"/>
                              <a:ext cx="0" cy="96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06" name="AutoShape 10760"/>
                          <wps:cNvCnPr>
                            <a:cxnSpLocks noChangeShapeType="1"/>
                          </wps:cNvCnPr>
                          <wps:spPr bwMode="auto">
                            <a:xfrm>
                              <a:off x="3039" y="9758"/>
                              <a:ext cx="27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907" name="Text Box 10771"/>
                        <wps:cNvSpPr txBox="1">
                          <a:spLocks noChangeArrowheads="1"/>
                        </wps:cNvSpPr>
                        <wps:spPr bwMode="auto">
                          <a:xfrm>
                            <a:off x="2440" y="9416"/>
                            <a:ext cx="1855" cy="558"/>
                          </a:xfrm>
                          <a:prstGeom prst="rect">
                            <a:avLst/>
                          </a:prstGeom>
                          <a:solidFill>
                            <a:srgbClr val="FFFFFF"/>
                          </a:solidFill>
                          <a:ln w="9525">
                            <a:solidFill>
                              <a:srgbClr val="000000"/>
                            </a:solidFill>
                            <a:miter lim="800000"/>
                            <a:headEnd/>
                            <a:tailEnd/>
                          </a:ln>
                        </wps:spPr>
                        <wps:txbx>
                          <w:txbxContent>
                            <w:p w:rsidR="00862F6C" w:rsidRPr="0068090F" w:rsidRDefault="00862F6C" w:rsidP="0068090F">
                              <w:pPr>
                                <w:spacing w:before="40"/>
                                <w:jc w:val="center"/>
                                <w:rPr>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 xml:space="preserve">want to </w:t>
                              </w:r>
                              <w:r>
                                <w:rPr>
                                  <w:rFonts w:asciiTheme="majorHAnsi" w:hAnsiTheme="majorHAnsi" w:cstheme="majorHAnsi"/>
                                  <w:sz w:val="18"/>
                                  <w:szCs w:val="18"/>
                                </w:rPr>
                                <w:t>sto</w:t>
                              </w:r>
                              <w:r w:rsidRPr="00730ECB">
                                <w:rPr>
                                  <w:rFonts w:asciiTheme="majorHAnsi" w:hAnsiTheme="majorHAnsi" w:cstheme="majorHAnsi"/>
                                  <w:sz w:val="18"/>
                                  <w:szCs w:val="18"/>
                                </w:rPr>
                                <w:t xml:space="preserve">p </w:t>
                              </w:r>
                              <w:r>
                                <w:rPr>
                                  <w:rFonts w:asciiTheme="majorHAnsi" w:hAnsiTheme="majorHAnsi" w:cstheme="majorHAnsi"/>
                                  <w:sz w:val="18"/>
                                  <w:szCs w:val="18"/>
                                </w:rPr>
                                <w:t>the conditioning</w:t>
                              </w:r>
                              <w:r w:rsidRPr="002F4637">
                                <w:rPr>
                                  <w:rFonts w:asciiTheme="majorHAnsi" w:hAnsiTheme="majorHAnsi" w:cstheme="majorHAnsi"/>
                                  <w:sz w:val="18"/>
                                  <w:szCs w:val="18"/>
                                </w:rPr>
                                <w:t>?“</w:t>
                              </w:r>
                            </w:p>
                          </w:txbxContent>
                        </wps:txbx>
                        <wps:bodyPr rot="0" vert="horz" wrap="square" lIns="0" tIns="0" rIns="0" bIns="0" anchor="t" anchorCtr="0" upright="1">
                          <a:noAutofit/>
                        </wps:bodyPr>
                      </wps:wsp>
                      <wps:wsp>
                        <wps:cNvPr id="29908" name="AutoShape 10784"/>
                        <wps:cNvCnPr>
                          <a:cxnSpLocks noChangeShapeType="1"/>
                        </wps:cNvCnPr>
                        <wps:spPr bwMode="auto">
                          <a:xfrm flipH="1">
                            <a:off x="5625" y="9817"/>
                            <a:ext cx="1757"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29909" name="Group 10786"/>
                        <wpg:cNvGrpSpPr>
                          <a:grpSpLocks/>
                        </wpg:cNvGrpSpPr>
                        <wpg:grpSpPr bwMode="auto">
                          <a:xfrm>
                            <a:off x="4581" y="8702"/>
                            <a:ext cx="227" cy="381"/>
                            <a:chOff x="7322" y="9810"/>
                            <a:chExt cx="146" cy="381"/>
                          </a:xfrm>
                        </wpg:grpSpPr>
                        <wps:wsp>
                          <wps:cNvPr id="29910" name="AutoShape 10787"/>
                          <wps:cNvCnPr>
                            <a:cxnSpLocks noChangeShapeType="1"/>
                          </wps:cNvCnPr>
                          <wps:spPr bwMode="auto">
                            <a:xfrm>
                              <a:off x="7397" y="9810"/>
                              <a:ext cx="0" cy="3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11" name="AutoShape 10788"/>
                          <wps:cNvCnPr>
                            <a:cxnSpLocks noChangeShapeType="1"/>
                          </wps:cNvCnPr>
                          <wps:spPr bwMode="auto">
                            <a:xfrm>
                              <a:off x="7322" y="9952"/>
                              <a:ext cx="14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29912" name="Group 10791"/>
                        <wpg:cNvGrpSpPr>
                          <a:grpSpLocks/>
                        </wpg:cNvGrpSpPr>
                        <wpg:grpSpPr bwMode="auto">
                          <a:xfrm>
                            <a:off x="7312" y="8704"/>
                            <a:ext cx="227" cy="1915"/>
                            <a:chOff x="7322" y="9810"/>
                            <a:chExt cx="146" cy="1247"/>
                          </a:xfrm>
                        </wpg:grpSpPr>
                        <wps:wsp>
                          <wps:cNvPr id="29913" name="AutoShape 10792"/>
                          <wps:cNvCnPr>
                            <a:cxnSpLocks noChangeShapeType="1"/>
                          </wps:cNvCnPr>
                          <wps:spPr bwMode="auto">
                            <a:xfrm>
                              <a:off x="7397" y="9810"/>
                              <a:ext cx="0" cy="124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14" name="AutoShape 10793"/>
                          <wps:cNvCnPr>
                            <a:cxnSpLocks noChangeShapeType="1"/>
                          </wps:cNvCnPr>
                          <wps:spPr bwMode="auto">
                            <a:xfrm>
                              <a:off x="7322" y="9952"/>
                              <a:ext cx="14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29915" name="Group 10794"/>
                        <wpg:cNvGrpSpPr>
                          <a:grpSpLocks/>
                        </wpg:cNvGrpSpPr>
                        <wpg:grpSpPr bwMode="auto">
                          <a:xfrm>
                            <a:off x="7039" y="9949"/>
                            <a:ext cx="3312" cy="505"/>
                            <a:chOff x="4545" y="9567"/>
                            <a:chExt cx="4115" cy="765"/>
                          </a:xfrm>
                        </wpg:grpSpPr>
                        <wps:wsp>
                          <wps:cNvPr id="29916" name="Rectangle 10795"/>
                          <wps:cNvSpPr>
                            <a:spLocks noChangeArrowheads="1"/>
                          </wps:cNvSpPr>
                          <wps:spPr bwMode="auto">
                            <a:xfrm>
                              <a:off x="4545" y="9567"/>
                              <a:ext cx="1960" cy="765"/>
                            </a:xfrm>
                            <a:prstGeom prst="rect">
                              <a:avLst/>
                            </a:prstGeom>
                            <a:solidFill>
                              <a:srgbClr val="FFFFFF"/>
                            </a:solidFill>
                            <a:ln w="9525">
                              <a:solidFill>
                                <a:srgbClr val="000000"/>
                              </a:solidFill>
                              <a:miter lim="800000"/>
                              <a:headEnd/>
                              <a:tailEnd/>
                            </a:ln>
                          </wps:spPr>
                          <wps:txbx>
                            <w:txbxContent>
                              <w:p w:rsidR="00862F6C" w:rsidRPr="00437D2E" w:rsidRDefault="00862F6C" w:rsidP="00971275">
                                <w:pPr>
                                  <w:spacing w:before="40"/>
                                  <w:ind w:firstLine="142"/>
                                  <w:jc w:val="center"/>
                                  <w:rPr>
                                    <w:rFonts w:asciiTheme="majorHAnsi" w:hAnsiTheme="majorHAnsi" w:cstheme="majorHAnsi"/>
                                    <w:sz w:val="18"/>
                                    <w:szCs w:val="18"/>
                                  </w:rPr>
                                </w:pPr>
                                <w:r w:rsidRPr="00437D2E">
                                  <w:rPr>
                                    <w:rFonts w:asciiTheme="majorHAnsi" w:hAnsiTheme="majorHAnsi" w:cstheme="majorHAnsi"/>
                                    <w:sz w:val="18"/>
                                    <w:szCs w:val="18"/>
                                  </w:rPr>
                                  <w:t>Flushing with</w:t>
                                </w:r>
                              </w:p>
                              <w:p w:rsidR="00862F6C" w:rsidRPr="00437D2E" w:rsidRDefault="00862F6C" w:rsidP="00971275">
                                <w:pPr>
                                  <w:jc w:val="center"/>
                                  <w:rPr>
                                    <w:rFonts w:asciiTheme="majorHAnsi" w:hAnsiTheme="majorHAnsi" w:cstheme="majorHAnsi"/>
                                    <w:sz w:val="18"/>
                                    <w:szCs w:val="18"/>
                                  </w:rPr>
                                </w:pPr>
                                <w:r w:rsidRPr="00437D2E">
                                  <w:rPr>
                                    <w:rFonts w:asciiTheme="majorHAnsi" w:hAnsiTheme="majorHAnsi" w:cstheme="majorHAnsi"/>
                                    <w:sz w:val="18"/>
                                    <w:szCs w:val="18"/>
                                  </w:rPr>
                                  <w:t>GHe</w:t>
                                </w:r>
                              </w:p>
                              <w:p w:rsidR="00862F6C" w:rsidRPr="00437D2E" w:rsidRDefault="00862F6C" w:rsidP="00971275">
                                <w:pPr>
                                  <w:rPr>
                                    <w:rFonts w:asciiTheme="majorHAnsi" w:hAnsiTheme="majorHAnsi" w:cstheme="majorHAnsi"/>
                                    <w:sz w:val="18"/>
                                    <w:szCs w:val="18"/>
                                  </w:rPr>
                                </w:pPr>
                              </w:p>
                            </w:txbxContent>
                          </wps:txbx>
                          <wps:bodyPr rot="0" vert="horz" wrap="square" lIns="0" tIns="0" rIns="0" bIns="0" anchor="t" anchorCtr="0" upright="1">
                            <a:noAutofit/>
                          </wps:bodyPr>
                        </wps:wsp>
                        <wps:wsp>
                          <wps:cNvPr id="29917" name="Text Box 10796"/>
                          <wps:cNvSpPr txBox="1">
                            <a:spLocks noChangeArrowheads="1"/>
                          </wps:cNvSpPr>
                          <wps:spPr bwMode="auto">
                            <a:xfrm>
                              <a:off x="6505" y="9567"/>
                              <a:ext cx="2155" cy="765"/>
                            </a:xfrm>
                            <a:prstGeom prst="rect">
                              <a:avLst/>
                            </a:prstGeom>
                            <a:solidFill>
                              <a:srgbClr val="FFFFFF"/>
                            </a:solidFill>
                            <a:ln w="9525">
                              <a:solidFill>
                                <a:srgbClr val="000000"/>
                              </a:solidFill>
                              <a:miter lim="800000"/>
                              <a:headEnd/>
                              <a:tailEnd/>
                            </a:ln>
                          </wps:spPr>
                          <wps:txbx>
                            <w:txbxContent>
                              <w:p w:rsidR="00862F6C" w:rsidRDefault="00862F6C" w:rsidP="00971275">
                                <w:pPr>
                                  <w:ind w:left="57"/>
                                  <w:rPr>
                                    <w:rFonts w:asciiTheme="majorHAnsi" w:hAnsiTheme="majorHAnsi" w:cstheme="majorHAnsi"/>
                                    <w:sz w:val="18"/>
                                    <w:szCs w:val="18"/>
                                  </w:rPr>
                                </w:pPr>
                                <w:r>
                                  <w:rPr>
                                    <w:rFonts w:asciiTheme="majorHAnsi" w:hAnsiTheme="majorHAnsi" w:cstheme="majorHAnsi"/>
                                    <w:sz w:val="18"/>
                                    <w:szCs w:val="18"/>
                                  </w:rPr>
                                  <w:t>Open FV092 &amp; FV660</w:t>
                                </w:r>
                              </w:p>
                              <w:p w:rsidR="00862F6C" w:rsidRPr="00437D2E" w:rsidRDefault="00862F6C" w:rsidP="00971275">
                                <w:pPr>
                                  <w:ind w:left="57"/>
                                  <w:rPr>
                                    <w:rFonts w:asciiTheme="majorHAnsi" w:hAnsiTheme="majorHAnsi" w:cstheme="majorHAnsi"/>
                                    <w:sz w:val="18"/>
                                    <w:szCs w:val="18"/>
                                  </w:rPr>
                                </w:pPr>
                                <w:r>
                                  <w:rPr>
                                    <w:rFonts w:asciiTheme="majorHAnsi" w:hAnsiTheme="majorHAnsi" w:cstheme="majorHAnsi"/>
                                    <w:sz w:val="18"/>
                                    <w:szCs w:val="18"/>
                                  </w:rPr>
                                  <w:t>Delay tp2</w:t>
                                </w:r>
                              </w:p>
                              <w:p w:rsidR="00862F6C" w:rsidRPr="00437D2E" w:rsidRDefault="00862F6C" w:rsidP="00971275">
                                <w:pPr>
                                  <w:rPr>
                                    <w:rFonts w:asciiTheme="majorHAnsi" w:hAnsiTheme="majorHAnsi" w:cstheme="majorHAnsi"/>
                                    <w:sz w:val="18"/>
                                    <w:szCs w:val="18"/>
                                  </w:rPr>
                                </w:pPr>
                              </w:p>
                            </w:txbxContent>
                          </wps:txbx>
                          <wps:bodyPr rot="0" vert="horz" wrap="square" lIns="0" tIns="0" rIns="0" bIns="0" anchor="t" anchorCtr="0" upright="1">
                            <a:noAutofit/>
                          </wps:bodyPr>
                        </wps:wsp>
                      </wpg:grpSp>
                      <wpg:grpSp>
                        <wpg:cNvPr id="29918" name="Group 10797"/>
                        <wpg:cNvGrpSpPr>
                          <a:grpSpLocks/>
                        </wpg:cNvGrpSpPr>
                        <wpg:grpSpPr bwMode="auto">
                          <a:xfrm>
                            <a:off x="8020" y="10641"/>
                            <a:ext cx="192" cy="381"/>
                            <a:chOff x="4444" y="2685"/>
                            <a:chExt cx="255" cy="720"/>
                          </a:xfrm>
                        </wpg:grpSpPr>
                        <wps:wsp>
                          <wps:cNvPr id="29919" name="AutoShape 10798"/>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20" name="AutoShape 10799"/>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921" name="Text Box 10801"/>
                        <wps:cNvSpPr txBox="1">
                          <a:spLocks noChangeArrowheads="1"/>
                        </wps:cNvSpPr>
                        <wps:spPr bwMode="auto">
                          <a:xfrm>
                            <a:off x="4430" y="5414"/>
                            <a:ext cx="3848" cy="2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971275">
                              <w:pPr>
                                <w:rPr>
                                  <w:rFonts w:asciiTheme="majorHAnsi" w:hAnsiTheme="majorHAnsi" w:cstheme="majorHAnsi"/>
                                  <w:sz w:val="18"/>
                                  <w:szCs w:val="18"/>
                                </w:rPr>
                              </w:pPr>
                              <w:r w:rsidRPr="00437D2E">
                                <w:rPr>
                                  <w:rFonts w:asciiTheme="majorHAnsi" w:hAnsiTheme="majorHAnsi" w:cstheme="majorHAnsi"/>
                                  <w:sz w:val="18"/>
                                  <w:szCs w:val="18"/>
                                </w:rPr>
                                <w:t xml:space="preserve">t &gt; </w:t>
                              </w:r>
                              <w:r>
                                <w:rPr>
                                  <w:rFonts w:asciiTheme="majorHAnsi" w:hAnsiTheme="majorHAnsi" w:cstheme="majorHAnsi"/>
                                  <w:sz w:val="18"/>
                                  <w:szCs w:val="18"/>
                                </w:rPr>
                                <w:t>t</w:t>
                              </w:r>
                              <w:r w:rsidRPr="00437D2E">
                                <w:rPr>
                                  <w:rFonts w:asciiTheme="majorHAnsi" w:hAnsiTheme="majorHAnsi" w:cstheme="majorHAnsi"/>
                                  <w:sz w:val="18"/>
                                  <w:szCs w:val="18"/>
                                </w:rPr>
                                <w:t>starting &amp; (CV</w:t>
                              </w:r>
                              <w:r>
                                <w:rPr>
                                  <w:rFonts w:asciiTheme="majorHAnsi" w:hAnsiTheme="majorHAnsi" w:cstheme="majorHAnsi"/>
                                  <w:sz w:val="18"/>
                                  <w:szCs w:val="18"/>
                                </w:rPr>
                                <w:t>581</w:t>
                              </w:r>
                              <w:r w:rsidRPr="00437D2E">
                                <w:rPr>
                                  <w:rFonts w:asciiTheme="majorHAnsi" w:hAnsiTheme="majorHAnsi" w:cstheme="majorHAnsi"/>
                                  <w:sz w:val="18"/>
                                  <w:szCs w:val="18"/>
                                </w:rPr>
                                <w:t xml:space="preserve"> &amp; CV</w:t>
                              </w:r>
                              <w:r>
                                <w:rPr>
                                  <w:rFonts w:asciiTheme="majorHAnsi" w:hAnsiTheme="majorHAnsi" w:cstheme="majorHAnsi"/>
                                  <w:sz w:val="18"/>
                                  <w:szCs w:val="18"/>
                                </w:rPr>
                                <w:t>582</w:t>
                              </w:r>
                              <w:r w:rsidRPr="00437D2E">
                                <w:rPr>
                                  <w:rFonts w:asciiTheme="majorHAnsi" w:hAnsiTheme="majorHAnsi" w:cstheme="majorHAnsi"/>
                                  <w:sz w:val="18"/>
                                  <w:szCs w:val="18"/>
                                </w:rPr>
                                <w:t xml:space="preserve">) </w:t>
                              </w:r>
                              <w:r>
                                <w:rPr>
                                  <w:rFonts w:asciiTheme="majorHAnsi" w:hAnsiTheme="majorHAnsi" w:cstheme="majorHAnsi"/>
                                  <w:sz w:val="18"/>
                                  <w:szCs w:val="18"/>
                                </w:rPr>
                                <w:t>open</w:t>
                              </w:r>
                              <w:r w:rsidRPr="00437D2E">
                                <w:rPr>
                                  <w:rFonts w:asciiTheme="majorHAnsi" w:hAnsiTheme="majorHAnsi" w:cstheme="majorHAnsi"/>
                                  <w:sz w:val="18"/>
                                  <w:szCs w:val="18"/>
                                </w:rPr>
                                <w:t xml:space="preserve">ed </w:t>
                              </w:r>
                            </w:p>
                          </w:txbxContent>
                        </wps:txbx>
                        <wps:bodyPr rot="0" vert="horz" wrap="square" lIns="0" tIns="0" rIns="0" bIns="0" anchor="t" anchorCtr="0" upright="1">
                          <a:noAutofit/>
                        </wps:bodyPr>
                      </wps:wsp>
                      <wpg:grpSp>
                        <wpg:cNvPr id="29922" name="Group 10802"/>
                        <wpg:cNvGrpSpPr>
                          <a:grpSpLocks/>
                        </wpg:cNvGrpSpPr>
                        <wpg:grpSpPr bwMode="auto">
                          <a:xfrm>
                            <a:off x="4109" y="5356"/>
                            <a:ext cx="227" cy="425"/>
                            <a:chOff x="4042" y="6426"/>
                            <a:chExt cx="296" cy="425"/>
                          </a:xfrm>
                        </wpg:grpSpPr>
                        <wps:wsp>
                          <wps:cNvPr id="29923" name="AutoShape 10803"/>
                          <wps:cNvCnPr>
                            <a:cxnSpLocks noChangeShapeType="1"/>
                          </wps:cNvCnPr>
                          <wps:spPr bwMode="auto">
                            <a:xfrm>
                              <a:off x="4194" y="6426"/>
                              <a:ext cx="0" cy="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24" name="AutoShape 10804"/>
                          <wps:cNvCnPr>
                            <a:cxnSpLocks noChangeShapeType="1"/>
                          </wps:cNvCnPr>
                          <wps:spPr bwMode="auto">
                            <a:xfrm>
                              <a:off x="4042" y="6602"/>
                              <a:ext cx="29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925" name="Text Box 10805"/>
                        <wps:cNvSpPr txBox="1">
                          <a:spLocks noChangeArrowheads="1"/>
                        </wps:cNvSpPr>
                        <wps:spPr bwMode="auto">
                          <a:xfrm>
                            <a:off x="4869" y="12283"/>
                            <a:ext cx="1855" cy="558"/>
                          </a:xfrm>
                          <a:prstGeom prst="rect">
                            <a:avLst/>
                          </a:prstGeom>
                          <a:solidFill>
                            <a:srgbClr val="FFFFFF"/>
                          </a:solidFill>
                          <a:ln w="9525">
                            <a:solidFill>
                              <a:srgbClr val="000000"/>
                            </a:solidFill>
                            <a:miter lim="800000"/>
                            <a:headEnd/>
                            <a:tailEnd/>
                          </a:ln>
                        </wps:spPr>
                        <wps:txbx>
                          <w:txbxContent>
                            <w:p w:rsidR="00862F6C" w:rsidRPr="0068090F" w:rsidRDefault="00862F6C" w:rsidP="00EE2F20">
                              <w:pPr>
                                <w:spacing w:before="40"/>
                                <w:jc w:val="center"/>
                                <w:rPr>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 xml:space="preserve">want to </w:t>
                              </w:r>
                              <w:r>
                                <w:rPr>
                                  <w:rFonts w:asciiTheme="majorHAnsi" w:hAnsiTheme="majorHAnsi" w:cstheme="majorHAnsi"/>
                                  <w:sz w:val="18"/>
                                  <w:szCs w:val="18"/>
                                </w:rPr>
                                <w:t>sto</w:t>
                              </w:r>
                              <w:r w:rsidRPr="00730ECB">
                                <w:rPr>
                                  <w:rFonts w:asciiTheme="majorHAnsi" w:hAnsiTheme="majorHAnsi" w:cstheme="majorHAnsi"/>
                                  <w:sz w:val="18"/>
                                  <w:szCs w:val="18"/>
                                </w:rPr>
                                <w:t xml:space="preserve">p </w:t>
                              </w:r>
                              <w:r>
                                <w:rPr>
                                  <w:rFonts w:asciiTheme="majorHAnsi" w:hAnsiTheme="majorHAnsi" w:cstheme="majorHAnsi"/>
                                  <w:sz w:val="18"/>
                                  <w:szCs w:val="18"/>
                                </w:rPr>
                                <w:t>the conditioning</w:t>
                              </w:r>
                              <w:r w:rsidRPr="002F4637">
                                <w:rPr>
                                  <w:rFonts w:asciiTheme="majorHAnsi" w:hAnsiTheme="majorHAnsi" w:cstheme="majorHAnsi"/>
                                  <w:sz w:val="18"/>
                                  <w:szCs w:val="18"/>
                                </w:rPr>
                                <w:t>?“</w:t>
                              </w:r>
                            </w:p>
                            <w:p w:rsidR="00862F6C" w:rsidRPr="00EE2F20" w:rsidRDefault="00862F6C" w:rsidP="00EE2F20">
                              <w:pPr>
                                <w:rPr>
                                  <w:szCs w:val="18"/>
                                </w:rPr>
                              </w:pPr>
                            </w:p>
                          </w:txbxContent>
                        </wps:txbx>
                        <wps:bodyPr rot="0" vert="horz" wrap="square" lIns="0" tIns="0" rIns="0" bIns="0" anchor="t" anchorCtr="0" upright="1">
                          <a:noAutofit/>
                        </wps:bodyPr>
                      </wps:wsp>
                      <wps:wsp>
                        <wps:cNvPr id="29926" name="AutoShape 10828"/>
                        <wps:cNvCnPr>
                          <a:cxnSpLocks noChangeShapeType="1"/>
                        </wps:cNvCnPr>
                        <wps:spPr bwMode="auto">
                          <a:xfrm>
                            <a:off x="11574" y="12577"/>
                            <a:ext cx="0" cy="51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927" name="Text Box 10830"/>
                        <wps:cNvSpPr txBox="1">
                          <a:spLocks noChangeArrowheads="1"/>
                        </wps:cNvSpPr>
                        <wps:spPr bwMode="auto">
                          <a:xfrm>
                            <a:off x="7182" y="11700"/>
                            <a:ext cx="2335"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971275">
                              <w:pPr>
                                <w:rPr>
                                  <w:rFonts w:asciiTheme="majorHAnsi" w:hAnsiTheme="majorHAnsi" w:cstheme="majorHAnsi"/>
                                  <w:sz w:val="18"/>
                                  <w:szCs w:val="18"/>
                                </w:rPr>
                              </w:pPr>
                              <w:r>
                                <w:rPr>
                                  <w:rFonts w:asciiTheme="majorHAnsi" w:hAnsiTheme="majorHAnsi" w:cstheme="majorHAnsi"/>
                                  <w:sz w:val="18"/>
                                  <w:szCs w:val="18"/>
                                </w:rPr>
                                <w:t>PT581</w:t>
                              </w:r>
                              <w:r w:rsidRPr="00437D2E">
                                <w:rPr>
                                  <w:rFonts w:asciiTheme="majorHAnsi" w:hAnsiTheme="majorHAnsi" w:cstheme="majorHAnsi"/>
                                  <w:sz w:val="18"/>
                                  <w:szCs w:val="18"/>
                                </w:rPr>
                                <w:t xml:space="preserve"> </w:t>
                              </w:r>
                              <w:r>
                                <w:rPr>
                                  <w:rFonts w:asciiTheme="majorHAnsi" w:hAnsiTheme="majorHAnsi" w:cstheme="majorHAnsi"/>
                                  <w:sz w:val="18"/>
                                  <w:szCs w:val="18"/>
                                </w:rPr>
                                <w:sym w:font="Math1" w:char="F0A3"/>
                              </w:r>
                              <w:r>
                                <w:rPr>
                                  <w:rFonts w:asciiTheme="majorHAnsi" w:hAnsiTheme="majorHAnsi" w:cstheme="majorHAnsi"/>
                                  <w:sz w:val="18"/>
                                  <w:szCs w:val="18"/>
                                </w:rPr>
                                <w:t xml:space="preserve"> P He min </w:t>
                              </w:r>
                              <w:r w:rsidRPr="00437D2E">
                                <w:rPr>
                                  <w:rFonts w:asciiTheme="majorHAnsi" w:hAnsiTheme="majorHAnsi" w:cstheme="majorHAnsi"/>
                                  <w:sz w:val="18"/>
                                  <w:szCs w:val="18"/>
                                </w:rPr>
                                <w:t>&amp; t</w:t>
                              </w:r>
                              <w:r>
                                <w:rPr>
                                  <w:rFonts w:asciiTheme="majorHAnsi" w:hAnsiTheme="majorHAnsi" w:cstheme="majorHAnsi"/>
                                  <w:sz w:val="18"/>
                                  <w:szCs w:val="18"/>
                                </w:rPr>
                                <w:t xml:space="preserve"> &lt; </w:t>
                              </w:r>
                              <w:r w:rsidRPr="00437D2E">
                                <w:rPr>
                                  <w:rFonts w:asciiTheme="majorHAnsi" w:hAnsiTheme="majorHAnsi" w:cstheme="majorHAnsi"/>
                                  <w:sz w:val="18"/>
                                  <w:szCs w:val="18"/>
                                </w:rPr>
                                <w:t>t</w:t>
                              </w:r>
                              <w:r>
                                <w:rPr>
                                  <w:rFonts w:asciiTheme="majorHAnsi" w:hAnsiTheme="majorHAnsi" w:cstheme="majorHAnsi"/>
                                  <w:sz w:val="18"/>
                                  <w:szCs w:val="18"/>
                                </w:rPr>
                                <w:t>p</w:t>
                              </w:r>
                              <w:r w:rsidRPr="00437D2E">
                                <w:rPr>
                                  <w:rFonts w:asciiTheme="majorHAnsi" w:hAnsiTheme="majorHAnsi" w:cstheme="majorHAnsi"/>
                                  <w:sz w:val="18"/>
                                  <w:szCs w:val="18"/>
                                </w:rPr>
                                <w:t>1</w:t>
                              </w:r>
                            </w:p>
                          </w:txbxContent>
                        </wps:txbx>
                        <wps:bodyPr rot="0" vert="horz" wrap="square" lIns="0" tIns="0" rIns="0" bIns="0" anchor="t" anchorCtr="0" upright="1">
                          <a:noAutofit/>
                        </wps:bodyPr>
                      </wps:wsp>
                      <wps:wsp>
                        <wps:cNvPr id="29928" name="AutoShape 10831"/>
                        <wps:cNvCnPr>
                          <a:cxnSpLocks noChangeShapeType="1"/>
                        </wps:cNvCnPr>
                        <wps:spPr bwMode="auto">
                          <a:xfrm>
                            <a:off x="6753" y="12742"/>
                            <a:ext cx="340"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29929" name="Group 10832"/>
                        <wpg:cNvGrpSpPr>
                          <a:grpSpLocks/>
                        </wpg:cNvGrpSpPr>
                        <wpg:grpSpPr bwMode="auto">
                          <a:xfrm>
                            <a:off x="6982" y="12443"/>
                            <a:ext cx="227" cy="300"/>
                            <a:chOff x="4444" y="2685"/>
                            <a:chExt cx="255" cy="720"/>
                          </a:xfrm>
                        </wpg:grpSpPr>
                        <wps:wsp>
                          <wps:cNvPr id="29930" name="AutoShape 10833"/>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31" name="AutoShape 10834"/>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932" name="Text Box 10835"/>
                        <wps:cNvSpPr txBox="1">
                          <a:spLocks noChangeArrowheads="1"/>
                        </wps:cNvSpPr>
                        <wps:spPr bwMode="auto">
                          <a:xfrm>
                            <a:off x="6817" y="12755"/>
                            <a:ext cx="1389"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971275">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wps:txbx>
                        <wps:bodyPr rot="0" vert="horz" wrap="square" lIns="0" tIns="0" rIns="0" bIns="0" anchor="t" anchorCtr="0" upright="1">
                          <a:noAutofit/>
                        </wps:bodyPr>
                      </wps:wsp>
                      <wps:wsp>
                        <wps:cNvPr id="29933" name="Text Box 10836"/>
                        <wps:cNvSpPr txBox="1">
                          <a:spLocks noChangeArrowheads="1"/>
                        </wps:cNvSpPr>
                        <wps:spPr bwMode="auto">
                          <a:xfrm>
                            <a:off x="6917" y="11964"/>
                            <a:ext cx="1239" cy="502"/>
                          </a:xfrm>
                          <a:prstGeom prst="rect">
                            <a:avLst/>
                          </a:prstGeom>
                          <a:solidFill>
                            <a:srgbClr val="FFFFFF"/>
                          </a:solidFill>
                          <a:ln w="9525">
                            <a:solidFill>
                              <a:srgbClr val="000000"/>
                            </a:solidFill>
                            <a:miter lim="800000"/>
                            <a:headEnd/>
                            <a:tailEnd/>
                          </a:ln>
                        </wps:spPr>
                        <wps:txbx>
                          <w:txbxContent>
                            <w:p w:rsidR="00862F6C" w:rsidRPr="00437D2E" w:rsidRDefault="00862F6C" w:rsidP="00971275">
                              <w:pPr>
                                <w:ind w:firstLine="142"/>
                                <w:jc w:val="center"/>
                                <w:rPr>
                                  <w:rFonts w:asciiTheme="majorHAnsi" w:hAnsiTheme="majorHAnsi" w:cstheme="majorHAnsi"/>
                                  <w:sz w:val="18"/>
                                  <w:szCs w:val="18"/>
                                </w:rPr>
                              </w:pPr>
                              <w:r>
                                <w:rPr>
                                  <w:rFonts w:asciiTheme="majorHAnsi" w:hAnsiTheme="majorHAnsi" w:cstheme="majorHAnsi"/>
                                  <w:sz w:val="18"/>
                                  <w:szCs w:val="18"/>
                                </w:rPr>
                                <w:t>Low level</w:t>
                              </w:r>
                              <w:r w:rsidRPr="00437D2E">
                                <w:rPr>
                                  <w:rFonts w:asciiTheme="majorHAnsi" w:hAnsiTheme="majorHAnsi" w:cstheme="majorHAnsi"/>
                                  <w:sz w:val="18"/>
                                  <w:szCs w:val="18"/>
                                </w:rPr>
                                <w:t xml:space="preserve"> </w:t>
                              </w:r>
                              <w:r>
                                <w:rPr>
                                  <w:rFonts w:asciiTheme="majorHAnsi" w:hAnsiTheme="majorHAnsi" w:cstheme="majorHAnsi"/>
                                  <w:sz w:val="18"/>
                                  <w:szCs w:val="18"/>
                                </w:rPr>
                                <w:t xml:space="preserve">pressure </w:t>
                              </w:r>
                              <w:r w:rsidRPr="00437D2E">
                                <w:rPr>
                                  <w:rFonts w:asciiTheme="majorHAnsi" w:hAnsiTheme="majorHAnsi" w:cstheme="majorHAnsi"/>
                                  <w:sz w:val="18"/>
                                  <w:szCs w:val="18"/>
                                </w:rPr>
                                <w:t>alarm</w:t>
                              </w:r>
                            </w:p>
                          </w:txbxContent>
                        </wps:txbx>
                        <wps:bodyPr rot="0" vert="horz" wrap="square" lIns="0" tIns="0" rIns="0" bIns="0" anchor="t" anchorCtr="0" upright="1">
                          <a:noAutofit/>
                        </wps:bodyPr>
                      </wps:wsp>
                      <wpg:grpSp>
                        <wpg:cNvPr id="29934" name="Group 10837"/>
                        <wpg:cNvGrpSpPr>
                          <a:grpSpLocks/>
                        </wpg:cNvGrpSpPr>
                        <wpg:grpSpPr bwMode="auto">
                          <a:xfrm>
                            <a:off x="7043" y="11670"/>
                            <a:ext cx="122" cy="293"/>
                            <a:chOff x="7322" y="9810"/>
                            <a:chExt cx="146" cy="381"/>
                          </a:xfrm>
                        </wpg:grpSpPr>
                        <wps:wsp>
                          <wps:cNvPr id="29935" name="AutoShape 10838"/>
                          <wps:cNvCnPr>
                            <a:cxnSpLocks noChangeShapeType="1"/>
                          </wps:cNvCnPr>
                          <wps:spPr bwMode="auto">
                            <a:xfrm>
                              <a:off x="7397" y="9810"/>
                              <a:ext cx="0" cy="3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36" name="AutoShape 10839"/>
                          <wps:cNvCnPr>
                            <a:cxnSpLocks noChangeShapeType="1"/>
                          </wps:cNvCnPr>
                          <wps:spPr bwMode="auto">
                            <a:xfrm>
                              <a:off x="7322" y="9952"/>
                              <a:ext cx="14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937" name="AutoShape 10841"/>
                        <wps:cNvCnPr>
                          <a:cxnSpLocks noChangeShapeType="1"/>
                        </wps:cNvCnPr>
                        <wps:spPr bwMode="auto">
                          <a:xfrm>
                            <a:off x="8576" y="13080"/>
                            <a:ext cx="3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38" name="AutoShape 10843"/>
                        <wps:cNvSpPr>
                          <a:spLocks/>
                        </wps:cNvSpPr>
                        <wps:spPr bwMode="auto">
                          <a:xfrm rot="5400000">
                            <a:off x="8363" y="12868"/>
                            <a:ext cx="104" cy="340"/>
                          </a:xfrm>
                          <a:prstGeom prst="leftBracket">
                            <a:avLst>
                              <a:gd name="adj" fmla="val 27244"/>
                            </a:avLst>
                          </a:prstGeom>
                          <a:noFill/>
                          <a:ln w="12700">
                            <a:solidFill>
                              <a:schemeClr val="tx1">
                                <a:lumMod val="100000"/>
                                <a:lumOff val="0"/>
                              </a:schemeClr>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a:solidFill>
                                  <a:schemeClr val="tx1">
                                    <a:lumMod val="100000"/>
                                    <a:lumOff val="0"/>
                                  </a:schemeClr>
                                </a:solidFill>
                              </a14:hiddenFill>
                            </a:ext>
                          </a:extLst>
                        </wps:spPr>
                        <wps:bodyPr rot="0" vert="horz" wrap="square" lIns="91440" tIns="91440" rIns="91440" bIns="91440" anchor="t" anchorCtr="0" upright="1">
                          <a:noAutofit/>
                        </wps:bodyPr>
                      </wps:wsp>
                      <wpg:grpSp>
                        <wpg:cNvPr id="29939" name="Group 10844"/>
                        <wpg:cNvGrpSpPr>
                          <a:grpSpLocks/>
                        </wpg:cNvGrpSpPr>
                        <wpg:grpSpPr bwMode="auto">
                          <a:xfrm>
                            <a:off x="8296" y="13735"/>
                            <a:ext cx="227" cy="565"/>
                            <a:chOff x="4444" y="2685"/>
                            <a:chExt cx="255" cy="720"/>
                          </a:xfrm>
                        </wpg:grpSpPr>
                        <wps:wsp>
                          <wps:cNvPr id="29940" name="AutoShape 10845"/>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41" name="AutoShape 10846"/>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29942" name="Group 10847"/>
                        <wpg:cNvGrpSpPr>
                          <a:grpSpLocks/>
                        </wpg:cNvGrpSpPr>
                        <wpg:grpSpPr bwMode="auto">
                          <a:xfrm>
                            <a:off x="8302" y="11683"/>
                            <a:ext cx="227" cy="1754"/>
                            <a:chOff x="4444" y="2685"/>
                            <a:chExt cx="255" cy="720"/>
                          </a:xfrm>
                        </wpg:grpSpPr>
                        <wps:wsp>
                          <wps:cNvPr id="29943" name="AutoShape 10848"/>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44" name="AutoShape 10849"/>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945" name="Text Box 10850"/>
                        <wps:cNvSpPr txBox="1">
                          <a:spLocks noChangeArrowheads="1"/>
                        </wps:cNvSpPr>
                        <wps:spPr bwMode="auto">
                          <a:xfrm>
                            <a:off x="8536" y="13945"/>
                            <a:ext cx="1026" cy="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971275">
                              <w:pPr>
                                <w:rPr>
                                  <w:rFonts w:asciiTheme="majorHAnsi" w:hAnsiTheme="majorHAnsi" w:cstheme="majorHAnsi"/>
                                  <w:sz w:val="18"/>
                                  <w:szCs w:val="18"/>
                                  <w:lang w:val="fr-FR"/>
                                </w:rPr>
                              </w:pPr>
                              <w:r>
                                <w:rPr>
                                  <w:rFonts w:asciiTheme="majorHAnsi" w:hAnsiTheme="majorHAnsi" w:cstheme="majorHAnsi"/>
                                  <w:sz w:val="18"/>
                                  <w:szCs w:val="18"/>
                                  <w:lang w:val="fr-FR"/>
                                </w:rPr>
                                <w:t>FV660 closed</w:t>
                              </w:r>
                            </w:p>
                          </w:txbxContent>
                        </wps:txbx>
                        <wps:bodyPr rot="0" vert="horz" wrap="square" lIns="0" tIns="0" rIns="0" bIns="0" anchor="t" anchorCtr="0" upright="1">
                          <a:noAutofit/>
                        </wps:bodyPr>
                      </wps:wsp>
                      <wps:wsp>
                        <wps:cNvPr id="29946" name="Text Box 10851"/>
                        <wps:cNvSpPr txBox="1">
                          <a:spLocks noChangeArrowheads="1"/>
                        </wps:cNvSpPr>
                        <wps:spPr bwMode="auto">
                          <a:xfrm>
                            <a:off x="8594" y="15095"/>
                            <a:ext cx="1972" cy="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971275">
                              <w:pPr>
                                <w:rPr>
                                  <w:rFonts w:asciiTheme="majorHAnsi" w:hAnsiTheme="majorHAnsi" w:cstheme="majorHAnsi"/>
                                  <w:sz w:val="18"/>
                                  <w:szCs w:val="18"/>
                                  <w:lang w:val="fr-FR"/>
                                </w:rPr>
                              </w:pPr>
                              <w:r>
                                <w:rPr>
                                  <w:rFonts w:asciiTheme="majorHAnsi" w:hAnsiTheme="majorHAnsi" w:cstheme="majorHAnsi"/>
                                  <w:sz w:val="18"/>
                                  <w:szCs w:val="18"/>
                                  <w:lang w:val="fr-FR"/>
                                </w:rPr>
                                <w:t>CV581&amp;CV582 closed</w:t>
                              </w:r>
                            </w:p>
                          </w:txbxContent>
                        </wps:txbx>
                        <wps:bodyPr rot="0" vert="horz" wrap="square" lIns="0" tIns="0" rIns="0" bIns="0" anchor="t" anchorCtr="0" upright="1">
                          <a:noAutofit/>
                        </wps:bodyPr>
                      </wps:wsp>
                      <wpg:grpSp>
                        <wpg:cNvPr id="29947" name="Group 10852"/>
                        <wpg:cNvGrpSpPr>
                          <a:grpSpLocks/>
                        </wpg:cNvGrpSpPr>
                        <wpg:grpSpPr bwMode="auto">
                          <a:xfrm>
                            <a:off x="8323" y="14890"/>
                            <a:ext cx="227" cy="565"/>
                            <a:chOff x="4444" y="2685"/>
                            <a:chExt cx="255" cy="720"/>
                          </a:xfrm>
                        </wpg:grpSpPr>
                        <wps:wsp>
                          <wps:cNvPr id="29948" name="AutoShape 10853"/>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49" name="AutoShape 10854"/>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29950" name="Group 10855"/>
                        <wpg:cNvGrpSpPr>
                          <a:grpSpLocks/>
                        </wpg:cNvGrpSpPr>
                        <wpg:grpSpPr bwMode="auto">
                          <a:xfrm>
                            <a:off x="7875" y="14213"/>
                            <a:ext cx="3801" cy="803"/>
                            <a:chOff x="7518" y="13612"/>
                            <a:chExt cx="3923" cy="830"/>
                          </a:xfrm>
                        </wpg:grpSpPr>
                        <wps:wsp>
                          <wps:cNvPr id="29951" name="Rectangle 10856"/>
                          <wps:cNvSpPr>
                            <a:spLocks noChangeArrowheads="1"/>
                          </wps:cNvSpPr>
                          <wps:spPr bwMode="auto">
                            <a:xfrm>
                              <a:off x="7518" y="13612"/>
                              <a:ext cx="1198" cy="830"/>
                            </a:xfrm>
                            <a:prstGeom prst="rect">
                              <a:avLst/>
                            </a:prstGeom>
                            <a:solidFill>
                              <a:srgbClr val="FFFFFF"/>
                            </a:solidFill>
                            <a:ln w="9525">
                              <a:solidFill>
                                <a:srgbClr val="000000"/>
                              </a:solidFill>
                              <a:miter lim="800000"/>
                              <a:headEnd/>
                              <a:tailEnd/>
                            </a:ln>
                          </wps:spPr>
                          <wps:txbx>
                            <w:txbxContent>
                              <w:p w:rsidR="00862F6C" w:rsidRPr="00437D2E" w:rsidRDefault="00862F6C" w:rsidP="00971275">
                                <w:pPr>
                                  <w:spacing w:before="40"/>
                                  <w:ind w:firstLine="142"/>
                                  <w:jc w:val="center"/>
                                  <w:rPr>
                                    <w:rFonts w:asciiTheme="majorHAnsi" w:hAnsiTheme="majorHAnsi" w:cstheme="majorHAnsi"/>
                                    <w:sz w:val="18"/>
                                    <w:szCs w:val="18"/>
                                  </w:rPr>
                                </w:pPr>
                                <w:r w:rsidRPr="00437D2E">
                                  <w:rPr>
                                    <w:rFonts w:asciiTheme="majorHAnsi" w:hAnsiTheme="majorHAnsi" w:cstheme="majorHAnsi"/>
                                    <w:sz w:val="18"/>
                                    <w:szCs w:val="18"/>
                                  </w:rPr>
                                  <w:t>Helium conditioning stopped</w:t>
                                </w:r>
                              </w:p>
                            </w:txbxContent>
                          </wps:txbx>
                          <wps:bodyPr rot="0" vert="horz" wrap="square" lIns="0" tIns="0" rIns="0" bIns="0" anchor="t" anchorCtr="0" upright="1">
                            <a:noAutofit/>
                          </wps:bodyPr>
                        </wps:wsp>
                        <wps:wsp>
                          <wps:cNvPr id="29952" name="Text Box 10857"/>
                          <wps:cNvSpPr txBox="1">
                            <a:spLocks noChangeArrowheads="1"/>
                          </wps:cNvSpPr>
                          <wps:spPr bwMode="auto">
                            <a:xfrm>
                              <a:off x="8700" y="13612"/>
                              <a:ext cx="2741" cy="830"/>
                            </a:xfrm>
                            <a:prstGeom prst="rect">
                              <a:avLst/>
                            </a:prstGeom>
                            <a:solidFill>
                              <a:srgbClr val="FFFFFF"/>
                            </a:solidFill>
                            <a:ln w="9525">
                              <a:solidFill>
                                <a:srgbClr val="000000"/>
                              </a:solidFill>
                              <a:miter lim="800000"/>
                              <a:headEnd/>
                              <a:tailEnd/>
                            </a:ln>
                          </wps:spPr>
                          <wps:txbx>
                            <w:txbxContent>
                              <w:p w:rsidR="00862F6C" w:rsidRDefault="00862F6C" w:rsidP="00971275">
                                <w:pPr>
                                  <w:ind w:left="57"/>
                                  <w:rPr>
                                    <w:rFonts w:asciiTheme="majorHAnsi" w:hAnsiTheme="majorHAnsi" w:cstheme="majorHAnsi"/>
                                    <w:sz w:val="18"/>
                                    <w:szCs w:val="18"/>
                                  </w:rPr>
                                </w:pPr>
                                <w:r w:rsidRPr="00003269">
                                  <w:rPr>
                                    <w:rFonts w:asciiTheme="majorHAnsi" w:hAnsiTheme="majorHAnsi" w:cstheme="majorHAnsi"/>
                                    <w:sz w:val="18"/>
                                    <w:szCs w:val="18"/>
                                  </w:rPr>
                                  <w:t>Close FV090, FV092</w:t>
                                </w:r>
                              </w:p>
                              <w:p w:rsidR="00862F6C" w:rsidRPr="00003269" w:rsidRDefault="00862F6C" w:rsidP="00971275">
                                <w:pPr>
                                  <w:ind w:left="57"/>
                                  <w:rPr>
                                    <w:rFonts w:asciiTheme="majorHAnsi" w:hAnsiTheme="majorHAnsi" w:cstheme="majorHAnsi"/>
                                    <w:sz w:val="18"/>
                                    <w:szCs w:val="18"/>
                                  </w:rPr>
                                </w:pPr>
                                <w:r w:rsidRPr="00003269">
                                  <w:rPr>
                                    <w:rFonts w:asciiTheme="majorHAnsi" w:hAnsiTheme="majorHAnsi" w:cstheme="majorHAnsi"/>
                                    <w:sz w:val="18"/>
                                    <w:szCs w:val="18"/>
                                  </w:rPr>
                                  <w:t>Close CV</w:t>
                                </w:r>
                                <w:r>
                                  <w:rPr>
                                    <w:rFonts w:asciiTheme="majorHAnsi" w:hAnsiTheme="majorHAnsi" w:cstheme="majorHAnsi"/>
                                    <w:sz w:val="18"/>
                                    <w:szCs w:val="18"/>
                                  </w:rPr>
                                  <w:t>581</w:t>
                                </w:r>
                                <w:r w:rsidRPr="00003269">
                                  <w:rPr>
                                    <w:rFonts w:asciiTheme="majorHAnsi" w:hAnsiTheme="majorHAnsi" w:cstheme="majorHAnsi"/>
                                    <w:sz w:val="18"/>
                                    <w:szCs w:val="18"/>
                                  </w:rPr>
                                  <w:t xml:space="preserve">, </w:t>
                                </w:r>
                                <w:r>
                                  <w:rPr>
                                    <w:rFonts w:asciiTheme="majorHAnsi" w:hAnsiTheme="majorHAnsi" w:cstheme="majorHAnsi"/>
                                    <w:sz w:val="18"/>
                                    <w:szCs w:val="18"/>
                                  </w:rPr>
                                  <w:t>CV582</w:t>
                                </w:r>
                              </w:p>
                            </w:txbxContent>
                          </wps:txbx>
                          <wps:bodyPr rot="0" vert="horz" wrap="square" lIns="0" tIns="0" rIns="0" bIns="0" anchor="t" anchorCtr="0" upright="1">
                            <a:noAutofit/>
                          </wps:bodyPr>
                        </wps:wsp>
                      </wpg:grpSp>
                      <wpg:grpSp>
                        <wpg:cNvPr id="29953" name="Group 10858"/>
                        <wpg:cNvGrpSpPr>
                          <a:grpSpLocks/>
                        </wpg:cNvGrpSpPr>
                        <wpg:grpSpPr bwMode="auto">
                          <a:xfrm>
                            <a:off x="8304" y="15815"/>
                            <a:ext cx="227" cy="442"/>
                            <a:chOff x="4444" y="2685"/>
                            <a:chExt cx="255" cy="720"/>
                          </a:xfrm>
                        </wpg:grpSpPr>
                        <wps:wsp>
                          <wps:cNvPr id="29954" name="AutoShape 10859"/>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55" name="AutoShape 10860"/>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956" name="Text Box 10861"/>
                        <wps:cNvSpPr txBox="1">
                          <a:spLocks noChangeArrowheads="1"/>
                        </wps:cNvSpPr>
                        <wps:spPr bwMode="auto">
                          <a:xfrm>
                            <a:off x="8644" y="15955"/>
                            <a:ext cx="1026" cy="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971275">
                              <w:pPr>
                                <w:rPr>
                                  <w:rFonts w:asciiTheme="majorHAnsi" w:hAnsiTheme="majorHAnsi" w:cstheme="majorHAnsi"/>
                                  <w:sz w:val="18"/>
                                  <w:szCs w:val="18"/>
                                  <w:lang w:val="fr-FR"/>
                                </w:rPr>
                              </w:pPr>
                              <w:r>
                                <w:rPr>
                                  <w:rFonts w:asciiTheme="majorHAnsi" w:hAnsiTheme="majorHAnsi" w:cstheme="majorHAnsi"/>
                                  <w:sz w:val="18"/>
                                  <w:szCs w:val="18"/>
                                  <w:lang w:val="fr-FR"/>
                                </w:rPr>
                                <w:t>P090 stopped</w:t>
                              </w:r>
                            </w:p>
                          </w:txbxContent>
                        </wps:txbx>
                        <wps:bodyPr rot="0" vert="horz" wrap="square" lIns="0" tIns="0" rIns="0" bIns="0" anchor="t" anchorCtr="0" upright="1">
                          <a:noAutofit/>
                        </wps:bodyPr>
                      </wps:wsp>
                      <wps:wsp>
                        <wps:cNvPr id="29957" name="Rectangle 10862"/>
                        <wps:cNvSpPr>
                          <a:spLocks noChangeArrowheads="1"/>
                        </wps:cNvSpPr>
                        <wps:spPr bwMode="auto">
                          <a:xfrm>
                            <a:off x="7893" y="15352"/>
                            <a:ext cx="997" cy="567"/>
                          </a:xfrm>
                          <a:prstGeom prst="rect">
                            <a:avLst/>
                          </a:prstGeom>
                          <a:solidFill>
                            <a:srgbClr val="FFFFFF"/>
                          </a:solidFill>
                          <a:ln w="9525">
                            <a:solidFill>
                              <a:srgbClr val="000000"/>
                            </a:solidFill>
                            <a:miter lim="800000"/>
                            <a:headEnd/>
                            <a:tailEnd/>
                          </a:ln>
                        </wps:spPr>
                        <wps:txbx>
                          <w:txbxContent>
                            <w:p w:rsidR="00862F6C" w:rsidRPr="00C24AA8" w:rsidRDefault="00862F6C" w:rsidP="00971275">
                              <w:pPr>
                                <w:spacing w:before="40"/>
                                <w:jc w:val="center"/>
                                <w:rPr>
                                  <w:rFonts w:asciiTheme="majorHAnsi" w:hAnsiTheme="majorHAnsi" w:cstheme="majorHAnsi"/>
                                  <w:sz w:val="18"/>
                                  <w:szCs w:val="18"/>
                                  <w:lang w:val="fr-FR"/>
                                </w:rPr>
                              </w:pPr>
                              <w:r>
                                <w:rPr>
                                  <w:rFonts w:asciiTheme="majorHAnsi" w:hAnsiTheme="majorHAnsi" w:cstheme="majorHAnsi"/>
                                  <w:sz w:val="18"/>
                                  <w:szCs w:val="18"/>
                                  <w:lang w:val="fr-FR"/>
                                </w:rPr>
                                <w:t>Pump stopped</w:t>
                              </w:r>
                            </w:p>
                          </w:txbxContent>
                        </wps:txbx>
                        <wps:bodyPr rot="0" vert="horz" wrap="square" lIns="0" tIns="0" rIns="0" bIns="0" anchor="t" anchorCtr="0" upright="1">
                          <a:noAutofit/>
                        </wps:bodyPr>
                      </wps:wsp>
                      <wps:wsp>
                        <wps:cNvPr id="29958" name="Text Box 10863"/>
                        <wps:cNvSpPr txBox="1">
                          <a:spLocks noChangeArrowheads="1"/>
                        </wps:cNvSpPr>
                        <wps:spPr bwMode="auto">
                          <a:xfrm>
                            <a:off x="8880" y="15351"/>
                            <a:ext cx="1545" cy="567"/>
                          </a:xfrm>
                          <a:prstGeom prst="rect">
                            <a:avLst/>
                          </a:prstGeom>
                          <a:solidFill>
                            <a:srgbClr val="FFFFFF"/>
                          </a:solidFill>
                          <a:ln w="9525">
                            <a:solidFill>
                              <a:srgbClr val="000000"/>
                            </a:solidFill>
                            <a:miter lim="800000"/>
                            <a:headEnd/>
                            <a:tailEnd/>
                          </a:ln>
                        </wps:spPr>
                        <wps:txbx>
                          <w:txbxContent>
                            <w:p w:rsidR="00862F6C" w:rsidRDefault="00862F6C" w:rsidP="00971275">
                              <w:pPr>
                                <w:ind w:left="57"/>
                                <w:rPr>
                                  <w:rFonts w:asciiTheme="majorHAnsi" w:hAnsiTheme="majorHAnsi" w:cstheme="majorHAnsi"/>
                                  <w:sz w:val="18"/>
                                  <w:szCs w:val="18"/>
                                  <w:lang w:val="fr-FR"/>
                                </w:rPr>
                              </w:pPr>
                              <w:r>
                                <w:rPr>
                                  <w:rFonts w:asciiTheme="majorHAnsi" w:hAnsiTheme="majorHAnsi" w:cstheme="majorHAnsi"/>
                                  <w:sz w:val="18"/>
                                  <w:szCs w:val="18"/>
                                  <w:lang w:val="fr-FR"/>
                                </w:rPr>
                                <w:t>Stop P090</w:t>
                              </w:r>
                            </w:p>
                            <w:p w:rsidR="00862F6C" w:rsidRPr="00950700" w:rsidRDefault="00862F6C" w:rsidP="00971275">
                              <w:pPr>
                                <w:ind w:left="57"/>
                                <w:rPr>
                                  <w:rFonts w:asciiTheme="majorHAnsi" w:hAnsiTheme="majorHAnsi" w:cstheme="majorHAnsi"/>
                                  <w:sz w:val="18"/>
                                  <w:szCs w:val="18"/>
                                  <w:lang w:val="fr-FR"/>
                                </w:rPr>
                              </w:pPr>
                              <w:r>
                                <w:rPr>
                                  <w:rFonts w:asciiTheme="majorHAnsi" w:hAnsiTheme="majorHAnsi" w:cstheme="majorHAnsi"/>
                                  <w:sz w:val="18"/>
                                  <w:szCs w:val="18"/>
                                  <w:lang w:val="fr-FR"/>
                                </w:rPr>
                                <w:t>Open FV091NO</w:t>
                              </w:r>
                            </w:p>
                          </w:txbxContent>
                        </wps:txbx>
                        <wps:bodyPr rot="0" vert="horz" wrap="square" lIns="0" tIns="0" rIns="0" bIns="0" anchor="t" anchorCtr="0" upright="1">
                          <a:noAutofit/>
                        </wps:bodyPr>
                      </wps:wsp>
                      <wps:wsp>
                        <wps:cNvPr id="29959" name="AutoShape 10866"/>
                        <wps:cNvCnPr>
                          <a:cxnSpLocks noChangeShapeType="1"/>
                        </wps:cNvCnPr>
                        <wps:spPr bwMode="auto">
                          <a:xfrm>
                            <a:off x="7562" y="13192"/>
                            <a:ext cx="794"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960" name="Text Box 10869"/>
                        <wps:cNvSpPr txBox="1">
                          <a:spLocks noChangeArrowheads="1"/>
                        </wps:cNvSpPr>
                        <wps:spPr bwMode="auto">
                          <a:xfrm>
                            <a:off x="4353" y="4605"/>
                            <a:ext cx="3239" cy="781"/>
                          </a:xfrm>
                          <a:prstGeom prst="rect">
                            <a:avLst/>
                          </a:prstGeom>
                          <a:solidFill>
                            <a:srgbClr val="FFFFFF"/>
                          </a:solidFill>
                          <a:ln w="9525">
                            <a:solidFill>
                              <a:srgbClr val="000000"/>
                            </a:solidFill>
                            <a:miter lim="800000"/>
                            <a:headEnd/>
                            <a:tailEnd/>
                          </a:ln>
                        </wps:spPr>
                        <wps:txbx>
                          <w:txbxContent>
                            <w:p w:rsidR="00862F6C" w:rsidRPr="00437D2E" w:rsidRDefault="00862F6C" w:rsidP="00971275">
                              <w:pPr>
                                <w:ind w:left="57"/>
                                <w:rPr>
                                  <w:rFonts w:asciiTheme="majorHAnsi" w:hAnsiTheme="majorHAnsi" w:cstheme="majorHAnsi"/>
                                  <w:sz w:val="18"/>
                                  <w:szCs w:val="18"/>
                                </w:rPr>
                              </w:pPr>
                              <w:r>
                                <w:rPr>
                                  <w:rFonts w:asciiTheme="majorHAnsi" w:hAnsiTheme="majorHAnsi" w:cstheme="majorHAnsi"/>
                                  <w:sz w:val="18"/>
                                  <w:szCs w:val="18"/>
                                </w:rPr>
                                <w:t>Open CV581, CV582</w:t>
                              </w:r>
                            </w:p>
                            <w:p w:rsidR="00862F6C" w:rsidRDefault="00862F6C" w:rsidP="00AE7D18">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 xml:space="preserve">Switch </w:t>
                              </w:r>
                              <w:r>
                                <w:rPr>
                                  <w:rFonts w:asciiTheme="majorHAnsi" w:hAnsiTheme="majorHAnsi" w:cstheme="majorHAnsi"/>
                                  <w:sz w:val="18"/>
                                  <w:szCs w:val="18"/>
                                </w:rPr>
                                <w:t>V</w:t>
                              </w:r>
                              <w:r w:rsidRPr="00437D2E">
                                <w:rPr>
                                  <w:rFonts w:asciiTheme="majorHAnsi" w:hAnsiTheme="majorHAnsi" w:cstheme="majorHAnsi"/>
                                  <w:sz w:val="18"/>
                                  <w:szCs w:val="18"/>
                                </w:rPr>
                                <w:t xml:space="preserve">alves </w:t>
                              </w:r>
                              <w:r>
                                <w:rPr>
                                  <w:rFonts w:asciiTheme="majorHAnsi" w:hAnsiTheme="majorHAnsi" w:cstheme="majorHAnsi"/>
                                  <w:sz w:val="18"/>
                                  <w:szCs w:val="18"/>
                                </w:rPr>
                                <w:t>“Cryostat 4K Circuit”</w:t>
                              </w:r>
                            </w:p>
                            <w:p w:rsidR="00862F6C" w:rsidRPr="00437D2E" w:rsidRDefault="00862F6C" w:rsidP="00AE7D18">
                              <w:pPr>
                                <w:ind w:left="57"/>
                                <w:rPr>
                                  <w:rFonts w:asciiTheme="majorHAnsi" w:hAnsiTheme="majorHAnsi" w:cstheme="majorHAnsi"/>
                                  <w:sz w:val="18"/>
                                  <w:szCs w:val="18"/>
                                </w:rPr>
                              </w:pPr>
                              <w:r>
                                <w:rPr>
                                  <w:rFonts w:asciiTheme="majorHAnsi" w:hAnsiTheme="majorHAnsi" w:cstheme="majorHAnsi"/>
                                  <w:sz w:val="18"/>
                                  <w:szCs w:val="18"/>
                                </w:rPr>
                                <w:t>Close FV582</w:t>
                              </w:r>
                            </w:p>
                            <w:p w:rsidR="00862F6C" w:rsidRPr="00437D2E" w:rsidRDefault="00862F6C" w:rsidP="00971275">
                              <w:pPr>
                                <w:rPr>
                                  <w:rFonts w:asciiTheme="majorHAnsi" w:hAnsiTheme="majorHAnsi" w:cstheme="majorHAnsi"/>
                                  <w:sz w:val="18"/>
                                  <w:szCs w:val="18"/>
                                </w:rPr>
                              </w:pPr>
                            </w:p>
                          </w:txbxContent>
                        </wps:txbx>
                        <wps:bodyPr rot="0" vert="horz" wrap="square" lIns="0" tIns="0" rIns="0" bIns="0" anchor="t" anchorCtr="0" upright="1">
                          <a:noAutofit/>
                        </wps:bodyPr>
                      </wps:wsp>
                      <wps:wsp>
                        <wps:cNvPr id="29961" name="Text Box 10870"/>
                        <wps:cNvSpPr txBox="1">
                          <a:spLocks noChangeArrowheads="1"/>
                        </wps:cNvSpPr>
                        <wps:spPr bwMode="auto">
                          <a:xfrm>
                            <a:off x="7551" y="4605"/>
                            <a:ext cx="2886" cy="780"/>
                          </a:xfrm>
                          <a:prstGeom prst="rect">
                            <a:avLst/>
                          </a:prstGeom>
                          <a:solidFill>
                            <a:srgbClr val="FFFFFF"/>
                          </a:solidFill>
                          <a:ln w="9525">
                            <a:solidFill>
                              <a:srgbClr val="000000"/>
                            </a:solidFill>
                            <a:miter lim="800000"/>
                            <a:headEnd/>
                            <a:tailEnd/>
                          </a:ln>
                        </wps:spPr>
                        <wps:txbx>
                          <w:txbxContent>
                            <w:p w:rsidR="00862F6C" w:rsidRPr="00437D2E" w:rsidRDefault="00862F6C" w:rsidP="00055201">
                              <w:pPr>
                                <w:tabs>
                                  <w:tab w:val="left" w:pos="2268"/>
                                </w:tabs>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FV</w:t>
                              </w:r>
                              <w:r>
                                <w:rPr>
                                  <w:rFonts w:asciiTheme="majorHAnsi" w:hAnsiTheme="majorHAnsi" w:cstheme="majorHAnsi"/>
                                  <w:sz w:val="18"/>
                                  <w:szCs w:val="18"/>
                                </w:rPr>
                                <w:t>640, FV641, FV642, FV643</w:t>
                              </w:r>
                            </w:p>
                          </w:txbxContent>
                        </wps:txbx>
                        <wps:bodyPr rot="0" vert="horz" wrap="square" lIns="0" tIns="0" rIns="0" bIns="0" anchor="t" anchorCtr="0" upright="1">
                          <a:noAutofit/>
                        </wps:bodyPr>
                      </wps:wsp>
                      <wps:wsp>
                        <wps:cNvPr id="29962" name="Rectangle 10871"/>
                        <wps:cNvSpPr>
                          <a:spLocks noChangeArrowheads="1"/>
                        </wps:cNvSpPr>
                        <wps:spPr bwMode="auto">
                          <a:xfrm>
                            <a:off x="2936" y="5725"/>
                            <a:ext cx="1341" cy="680"/>
                          </a:xfrm>
                          <a:prstGeom prst="rect">
                            <a:avLst/>
                          </a:prstGeom>
                          <a:solidFill>
                            <a:srgbClr val="FFFFFF"/>
                          </a:solidFill>
                          <a:ln w="9525">
                            <a:solidFill>
                              <a:srgbClr val="000000"/>
                            </a:solidFill>
                            <a:miter lim="800000"/>
                            <a:headEnd/>
                            <a:tailEnd/>
                          </a:ln>
                        </wps:spPr>
                        <wps:txbx>
                          <w:txbxContent>
                            <w:p w:rsidR="00862F6C" w:rsidRPr="00437D2E" w:rsidRDefault="00862F6C" w:rsidP="00971275">
                              <w:pPr>
                                <w:spacing w:before="80"/>
                                <w:ind w:firstLine="142"/>
                                <w:jc w:val="center"/>
                                <w:rPr>
                                  <w:rFonts w:asciiTheme="majorHAnsi" w:hAnsiTheme="majorHAnsi" w:cstheme="majorHAnsi"/>
                                  <w:sz w:val="18"/>
                                  <w:szCs w:val="18"/>
                                </w:rPr>
                              </w:pPr>
                              <w:r w:rsidRPr="00437D2E">
                                <w:rPr>
                                  <w:rFonts w:asciiTheme="majorHAnsi" w:hAnsiTheme="majorHAnsi" w:cstheme="majorHAnsi"/>
                                  <w:sz w:val="18"/>
                                  <w:szCs w:val="18"/>
                                </w:rPr>
                                <w:t>Start the Pumping</w:t>
                              </w:r>
                            </w:p>
                            <w:p w:rsidR="00862F6C" w:rsidRPr="00437D2E" w:rsidRDefault="00862F6C" w:rsidP="00971275">
                              <w:pPr>
                                <w:rPr>
                                  <w:rFonts w:asciiTheme="majorHAnsi" w:hAnsiTheme="majorHAnsi" w:cstheme="majorHAnsi"/>
                                  <w:sz w:val="18"/>
                                  <w:szCs w:val="18"/>
                                </w:rPr>
                              </w:pPr>
                            </w:p>
                          </w:txbxContent>
                        </wps:txbx>
                        <wps:bodyPr rot="0" vert="horz" wrap="square" lIns="0" tIns="0" rIns="0" bIns="0" anchor="t" anchorCtr="0" upright="1">
                          <a:noAutofit/>
                        </wps:bodyPr>
                      </wps:wsp>
                      <wps:wsp>
                        <wps:cNvPr id="29963" name="Text Box 10872"/>
                        <wps:cNvSpPr txBox="1">
                          <a:spLocks noChangeArrowheads="1"/>
                        </wps:cNvSpPr>
                        <wps:spPr bwMode="auto">
                          <a:xfrm>
                            <a:off x="4274" y="5725"/>
                            <a:ext cx="1854" cy="680"/>
                          </a:xfrm>
                          <a:prstGeom prst="rect">
                            <a:avLst/>
                          </a:prstGeom>
                          <a:solidFill>
                            <a:srgbClr val="FFFFFF"/>
                          </a:solidFill>
                          <a:ln w="9525">
                            <a:solidFill>
                              <a:srgbClr val="000000"/>
                            </a:solidFill>
                            <a:miter lim="800000"/>
                            <a:headEnd/>
                            <a:tailEnd/>
                          </a:ln>
                        </wps:spPr>
                        <wps:txbx>
                          <w:txbxContent>
                            <w:p w:rsidR="00862F6C" w:rsidRPr="00437D2E" w:rsidRDefault="00862F6C" w:rsidP="00971275">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FV091NO</w:t>
                              </w:r>
                            </w:p>
                            <w:p w:rsidR="00862F6C" w:rsidRPr="00437D2E" w:rsidRDefault="00862F6C" w:rsidP="00971275">
                              <w:pPr>
                                <w:ind w:left="57"/>
                                <w:rPr>
                                  <w:rFonts w:asciiTheme="majorHAnsi" w:hAnsiTheme="majorHAnsi" w:cstheme="majorHAnsi"/>
                                  <w:sz w:val="18"/>
                                  <w:szCs w:val="18"/>
                                </w:rPr>
                              </w:pPr>
                              <w:r>
                                <w:rPr>
                                  <w:rFonts w:asciiTheme="majorHAnsi" w:hAnsiTheme="majorHAnsi" w:cstheme="majorHAnsi"/>
                                  <w:sz w:val="18"/>
                                  <w:szCs w:val="18"/>
                                </w:rPr>
                                <w:t>Open FV090</w:t>
                              </w:r>
                            </w:p>
                            <w:p w:rsidR="00862F6C" w:rsidRPr="00437D2E" w:rsidRDefault="00862F6C" w:rsidP="00971275">
                              <w:pPr>
                                <w:ind w:left="57"/>
                                <w:rPr>
                                  <w:rFonts w:asciiTheme="majorHAnsi" w:hAnsiTheme="majorHAnsi" w:cstheme="majorHAnsi"/>
                                  <w:sz w:val="18"/>
                                  <w:szCs w:val="18"/>
                                </w:rPr>
                              </w:pPr>
                              <w:r>
                                <w:rPr>
                                  <w:rFonts w:asciiTheme="majorHAnsi" w:hAnsiTheme="majorHAnsi" w:cstheme="majorHAnsi"/>
                                  <w:sz w:val="18"/>
                                  <w:szCs w:val="18"/>
                                </w:rPr>
                                <w:t xml:space="preserve">Start the </w:t>
                              </w:r>
                              <w:r w:rsidRPr="00437D2E">
                                <w:rPr>
                                  <w:rFonts w:asciiTheme="majorHAnsi" w:hAnsiTheme="majorHAnsi" w:cstheme="majorHAnsi"/>
                                  <w:sz w:val="18"/>
                                  <w:szCs w:val="18"/>
                                </w:rPr>
                                <w:t>Pump P090</w:t>
                              </w:r>
                            </w:p>
                            <w:p w:rsidR="00862F6C" w:rsidRPr="00437D2E" w:rsidRDefault="00862F6C" w:rsidP="00971275">
                              <w:pPr>
                                <w:rPr>
                                  <w:rFonts w:asciiTheme="majorHAnsi" w:hAnsiTheme="majorHAnsi" w:cstheme="majorHAnsi"/>
                                  <w:sz w:val="18"/>
                                  <w:szCs w:val="18"/>
                                </w:rPr>
                              </w:pPr>
                            </w:p>
                          </w:txbxContent>
                        </wps:txbx>
                        <wps:bodyPr rot="0" vert="horz" wrap="square" lIns="0" tIns="0" rIns="0" bIns="0" anchor="t" anchorCtr="0" upright="1">
                          <a:noAutofit/>
                        </wps:bodyPr>
                      </wps:wsp>
                      <wps:wsp>
                        <wps:cNvPr id="29964" name="Text Box 10873"/>
                        <wps:cNvSpPr txBox="1">
                          <a:spLocks noChangeArrowheads="1"/>
                        </wps:cNvSpPr>
                        <wps:spPr bwMode="auto">
                          <a:xfrm>
                            <a:off x="3885" y="6830"/>
                            <a:ext cx="1338" cy="680"/>
                          </a:xfrm>
                          <a:prstGeom prst="rect">
                            <a:avLst/>
                          </a:prstGeom>
                          <a:solidFill>
                            <a:srgbClr val="FFFFFF"/>
                          </a:solidFill>
                          <a:ln w="9525">
                            <a:solidFill>
                              <a:srgbClr val="000000"/>
                            </a:solidFill>
                            <a:miter lim="800000"/>
                            <a:headEnd/>
                            <a:tailEnd/>
                          </a:ln>
                        </wps:spPr>
                        <wps:txbx>
                          <w:txbxContent>
                            <w:p w:rsidR="00862F6C" w:rsidRDefault="00862F6C" w:rsidP="00971275">
                              <w:pPr>
                                <w:ind w:left="57"/>
                                <w:rPr>
                                  <w:rFonts w:asciiTheme="majorHAnsi" w:hAnsiTheme="majorHAnsi" w:cstheme="majorHAnsi"/>
                                  <w:sz w:val="18"/>
                                  <w:szCs w:val="18"/>
                                  <w:lang w:val="fr-FR"/>
                                </w:rPr>
                              </w:pPr>
                              <w:r>
                                <w:rPr>
                                  <w:rFonts w:asciiTheme="majorHAnsi" w:hAnsiTheme="majorHAnsi" w:cstheme="majorHAnsi"/>
                                  <w:sz w:val="18"/>
                                  <w:szCs w:val="18"/>
                                  <w:lang w:val="fr-FR"/>
                                </w:rPr>
                                <w:t>Open FV660</w:t>
                              </w:r>
                            </w:p>
                            <w:p w:rsidR="00862F6C" w:rsidRPr="001D36DB" w:rsidRDefault="00862F6C" w:rsidP="00971275">
                              <w:pPr>
                                <w:ind w:left="57"/>
                                <w:rPr>
                                  <w:rFonts w:asciiTheme="majorHAnsi" w:hAnsiTheme="majorHAnsi" w:cstheme="majorHAnsi"/>
                                  <w:sz w:val="18"/>
                                  <w:szCs w:val="18"/>
                                  <w:lang w:val="fr-FR"/>
                                </w:rPr>
                              </w:pPr>
                              <w:r>
                                <w:rPr>
                                  <w:rFonts w:asciiTheme="majorHAnsi" w:hAnsiTheme="majorHAnsi" w:cstheme="majorHAnsi"/>
                                  <w:sz w:val="18"/>
                                  <w:szCs w:val="18"/>
                                  <w:lang w:val="fr-FR"/>
                                </w:rPr>
                                <w:t>Delay tvac2</w:t>
                              </w:r>
                            </w:p>
                          </w:txbxContent>
                        </wps:txbx>
                        <wps:bodyPr rot="0" vert="horz" wrap="square" lIns="0" tIns="0" rIns="0" bIns="0" anchor="ctr" anchorCtr="0" upright="1">
                          <a:noAutofit/>
                        </wps:bodyPr>
                      </wps:wsp>
                      <wps:wsp>
                        <wps:cNvPr id="29965" name="Text Box 10874"/>
                        <wps:cNvSpPr txBox="1">
                          <a:spLocks noChangeArrowheads="1"/>
                        </wps:cNvSpPr>
                        <wps:spPr bwMode="auto">
                          <a:xfrm>
                            <a:off x="2956" y="6830"/>
                            <a:ext cx="933" cy="680"/>
                          </a:xfrm>
                          <a:prstGeom prst="rect">
                            <a:avLst/>
                          </a:prstGeom>
                          <a:solidFill>
                            <a:srgbClr val="FFFFFF"/>
                          </a:solidFill>
                          <a:ln w="9525">
                            <a:solidFill>
                              <a:srgbClr val="000000"/>
                            </a:solidFill>
                            <a:miter lim="800000"/>
                            <a:headEnd/>
                            <a:tailEnd/>
                          </a:ln>
                        </wps:spPr>
                        <wps:txbx>
                          <w:txbxContent>
                            <w:p w:rsidR="00862F6C" w:rsidRPr="00437D2E" w:rsidRDefault="00862F6C" w:rsidP="00971275">
                              <w:pPr>
                                <w:ind w:firstLine="142"/>
                                <w:rPr>
                                  <w:rFonts w:asciiTheme="majorHAnsi" w:hAnsiTheme="majorHAnsi" w:cstheme="majorHAnsi"/>
                                  <w:sz w:val="18"/>
                                  <w:szCs w:val="18"/>
                                </w:rPr>
                              </w:pPr>
                              <w:r>
                                <w:rPr>
                                  <w:rFonts w:asciiTheme="majorHAnsi" w:hAnsiTheme="majorHAnsi" w:cstheme="majorHAnsi"/>
                                  <w:sz w:val="18"/>
                                  <w:szCs w:val="18"/>
                                </w:rPr>
                                <w:t>Pumping</w:t>
                              </w:r>
                            </w:p>
                          </w:txbxContent>
                        </wps:txbx>
                        <wps:bodyPr rot="0" vert="horz" wrap="square" lIns="0" tIns="0" rIns="0" bIns="0" anchor="ctr" anchorCtr="0" upright="1">
                          <a:noAutofit/>
                        </wps:bodyPr>
                      </wps:wsp>
                      <wps:wsp>
                        <wps:cNvPr id="29966" name="Text Box 10875"/>
                        <wps:cNvSpPr txBox="1">
                          <a:spLocks noChangeArrowheads="1"/>
                        </wps:cNvSpPr>
                        <wps:spPr bwMode="auto">
                          <a:xfrm>
                            <a:off x="6119" y="5725"/>
                            <a:ext cx="3731" cy="680"/>
                          </a:xfrm>
                          <a:prstGeom prst="rect">
                            <a:avLst/>
                          </a:prstGeom>
                          <a:solidFill>
                            <a:srgbClr val="FFFFFF"/>
                          </a:solidFill>
                          <a:ln w="9525">
                            <a:solidFill>
                              <a:srgbClr val="000000"/>
                            </a:solidFill>
                            <a:miter lim="800000"/>
                            <a:headEnd/>
                            <a:tailEnd/>
                          </a:ln>
                        </wps:spPr>
                        <wps:txbx>
                          <w:txbxContent>
                            <w:p w:rsidR="00862F6C" w:rsidRDefault="00862F6C" w:rsidP="00971275">
                              <w:pPr>
                                <w:ind w:left="57"/>
                                <w:rPr>
                                  <w:rFonts w:asciiTheme="majorHAnsi" w:hAnsiTheme="majorHAnsi" w:cstheme="majorHAnsi"/>
                                  <w:sz w:val="18"/>
                                  <w:szCs w:val="18"/>
                                </w:rPr>
                              </w:pPr>
                              <w:r>
                                <w:rPr>
                                  <w:rFonts w:asciiTheme="majorHAnsi" w:hAnsiTheme="majorHAnsi" w:cstheme="majorHAnsi"/>
                                  <w:sz w:val="18"/>
                                  <w:szCs w:val="18"/>
                                </w:rPr>
                                <w:t>CV581, CV582 opened</w:t>
                              </w:r>
                            </w:p>
                            <w:p w:rsidR="00862F6C" w:rsidRPr="000A363C" w:rsidRDefault="00862F6C" w:rsidP="00971275">
                              <w:pPr>
                                <w:rPr>
                                  <w:szCs w:val="18"/>
                                </w:rPr>
                              </w:pPr>
                            </w:p>
                          </w:txbxContent>
                        </wps:txbx>
                        <wps:bodyPr rot="0" vert="horz" wrap="square" lIns="0" tIns="0" rIns="0" bIns="0" anchor="t" anchorCtr="0" upright="1">
                          <a:noAutofit/>
                        </wps:bodyPr>
                      </wps:wsp>
                      <wps:wsp>
                        <wps:cNvPr id="29967" name="Text Box 10876"/>
                        <wps:cNvSpPr txBox="1">
                          <a:spLocks noChangeArrowheads="1"/>
                        </wps:cNvSpPr>
                        <wps:spPr bwMode="auto">
                          <a:xfrm>
                            <a:off x="5216" y="6830"/>
                            <a:ext cx="3458" cy="680"/>
                          </a:xfrm>
                          <a:prstGeom prst="rect">
                            <a:avLst/>
                          </a:prstGeom>
                          <a:solidFill>
                            <a:srgbClr val="FFFFFF"/>
                          </a:solidFill>
                          <a:ln w="9525">
                            <a:solidFill>
                              <a:srgbClr val="000000"/>
                            </a:solidFill>
                            <a:miter lim="800000"/>
                            <a:headEnd/>
                            <a:tailEnd/>
                          </a:ln>
                        </wps:spPr>
                        <wps:txbx>
                          <w:txbxContent>
                            <w:p w:rsidR="00862F6C" w:rsidRDefault="00862F6C" w:rsidP="00971275">
                              <w:pPr>
                                <w:ind w:left="57"/>
                                <w:rPr>
                                  <w:rFonts w:asciiTheme="majorHAnsi" w:hAnsiTheme="majorHAnsi" w:cstheme="majorHAnsi"/>
                                  <w:sz w:val="18"/>
                                  <w:szCs w:val="18"/>
                                </w:rPr>
                              </w:pPr>
                              <w:r>
                                <w:rPr>
                                  <w:rFonts w:asciiTheme="majorHAnsi" w:hAnsiTheme="majorHAnsi" w:cstheme="majorHAnsi"/>
                                  <w:sz w:val="18"/>
                                  <w:szCs w:val="18"/>
                                </w:rPr>
                                <w:t xml:space="preserve">CV581, CV582 opened </w:t>
                              </w:r>
                            </w:p>
                            <w:p w:rsidR="00862F6C" w:rsidRDefault="00862F6C" w:rsidP="00971275">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Pr="000A363C" w:rsidRDefault="00862F6C" w:rsidP="007870A8">
                              <w:pPr>
                                <w:ind w:left="57"/>
                                <w:rPr>
                                  <w:szCs w:val="18"/>
                                </w:rPr>
                              </w:pPr>
                              <w:r>
                                <w:rPr>
                                  <w:rFonts w:asciiTheme="majorHAnsi" w:hAnsiTheme="majorHAnsi" w:cstheme="majorHAnsi"/>
                                  <w:sz w:val="18"/>
                                  <w:szCs w:val="18"/>
                                </w:rPr>
                                <w:t>FV090 opened</w:t>
                              </w:r>
                            </w:p>
                          </w:txbxContent>
                        </wps:txbx>
                        <wps:bodyPr rot="0" vert="horz" wrap="square" lIns="0" tIns="0" rIns="0" bIns="0" anchor="t" anchorCtr="0" upright="1">
                          <a:noAutofit/>
                        </wps:bodyPr>
                      </wps:wsp>
                      <wps:wsp>
                        <wps:cNvPr id="29968" name="Rectangle 10877"/>
                        <wps:cNvSpPr>
                          <a:spLocks noChangeArrowheads="1"/>
                        </wps:cNvSpPr>
                        <wps:spPr bwMode="auto">
                          <a:xfrm>
                            <a:off x="5031" y="7931"/>
                            <a:ext cx="1320" cy="680"/>
                          </a:xfrm>
                          <a:prstGeom prst="rect">
                            <a:avLst/>
                          </a:prstGeom>
                          <a:solidFill>
                            <a:srgbClr val="FFFFFF"/>
                          </a:solidFill>
                          <a:ln w="9525">
                            <a:solidFill>
                              <a:srgbClr val="000000"/>
                            </a:solidFill>
                            <a:miter lim="800000"/>
                            <a:headEnd/>
                            <a:tailEnd/>
                          </a:ln>
                        </wps:spPr>
                        <wps:txbx>
                          <w:txbxContent>
                            <w:p w:rsidR="00862F6C" w:rsidRPr="00437D2E" w:rsidRDefault="00862F6C" w:rsidP="00864842">
                              <w:pPr>
                                <w:jc w:val="center"/>
                                <w:rPr>
                                  <w:rFonts w:asciiTheme="majorHAnsi" w:hAnsiTheme="majorHAnsi" w:cstheme="majorHAnsi"/>
                                  <w:sz w:val="18"/>
                                  <w:szCs w:val="18"/>
                                </w:rPr>
                              </w:pPr>
                              <w:r w:rsidRPr="00437D2E">
                                <w:rPr>
                                  <w:rFonts w:asciiTheme="majorHAnsi" w:hAnsiTheme="majorHAnsi" w:cstheme="majorHAnsi"/>
                                  <w:sz w:val="18"/>
                                  <w:szCs w:val="18"/>
                                </w:rPr>
                                <w:t>Leak test at low pressure</w:t>
                              </w:r>
                            </w:p>
                          </w:txbxContent>
                        </wps:txbx>
                        <wps:bodyPr rot="0" vert="horz" wrap="square" lIns="0" tIns="0" rIns="0" bIns="0" anchor="t" anchorCtr="0" upright="1">
                          <a:noAutofit/>
                        </wps:bodyPr>
                      </wps:wsp>
                      <wps:wsp>
                        <wps:cNvPr id="29969" name="Text Box 10878"/>
                        <wps:cNvSpPr txBox="1">
                          <a:spLocks noChangeArrowheads="1"/>
                        </wps:cNvSpPr>
                        <wps:spPr bwMode="auto">
                          <a:xfrm>
                            <a:off x="6351" y="7931"/>
                            <a:ext cx="1779" cy="680"/>
                          </a:xfrm>
                          <a:prstGeom prst="rect">
                            <a:avLst/>
                          </a:prstGeom>
                          <a:solidFill>
                            <a:srgbClr val="FFFFFF"/>
                          </a:solidFill>
                          <a:ln w="9525">
                            <a:solidFill>
                              <a:srgbClr val="000000"/>
                            </a:solidFill>
                            <a:miter lim="800000"/>
                            <a:headEnd/>
                            <a:tailEnd/>
                          </a:ln>
                        </wps:spPr>
                        <wps:txbx>
                          <w:txbxContent>
                            <w:p w:rsidR="00862F6C" w:rsidRPr="00437D2E" w:rsidRDefault="00862F6C" w:rsidP="00971275">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FV090 &amp; FV6</w:t>
                              </w:r>
                              <w:r>
                                <w:rPr>
                                  <w:rFonts w:asciiTheme="majorHAnsi" w:hAnsiTheme="majorHAnsi" w:cstheme="majorHAnsi"/>
                                  <w:sz w:val="18"/>
                                  <w:szCs w:val="18"/>
                                </w:rPr>
                                <w:t>6</w:t>
                              </w:r>
                              <w:r w:rsidRPr="00437D2E">
                                <w:rPr>
                                  <w:rFonts w:asciiTheme="majorHAnsi" w:hAnsiTheme="majorHAnsi" w:cstheme="majorHAnsi"/>
                                  <w:sz w:val="18"/>
                                  <w:szCs w:val="18"/>
                                </w:rPr>
                                <w:t>0 Delay tvac1</w:t>
                              </w:r>
                            </w:p>
                            <w:p w:rsidR="00862F6C" w:rsidRPr="00437D2E" w:rsidRDefault="00862F6C" w:rsidP="00971275">
                              <w:pPr>
                                <w:rPr>
                                  <w:rFonts w:asciiTheme="majorHAnsi" w:hAnsiTheme="majorHAnsi" w:cstheme="majorHAnsi"/>
                                  <w:sz w:val="18"/>
                                  <w:szCs w:val="18"/>
                                </w:rPr>
                              </w:pPr>
                            </w:p>
                          </w:txbxContent>
                        </wps:txbx>
                        <wps:bodyPr rot="0" vert="horz" wrap="square" lIns="0" tIns="0" rIns="0" bIns="0" anchor="t" anchorCtr="0" upright="1">
                          <a:noAutofit/>
                        </wps:bodyPr>
                      </wps:wsp>
                      <wps:wsp>
                        <wps:cNvPr id="29970" name="Text Box 10879"/>
                        <wps:cNvSpPr txBox="1">
                          <a:spLocks noChangeArrowheads="1"/>
                        </wps:cNvSpPr>
                        <wps:spPr bwMode="auto">
                          <a:xfrm>
                            <a:off x="8126" y="7931"/>
                            <a:ext cx="2856" cy="680"/>
                          </a:xfrm>
                          <a:prstGeom prst="rect">
                            <a:avLst/>
                          </a:prstGeom>
                          <a:solidFill>
                            <a:srgbClr val="FFFFFF"/>
                          </a:solidFill>
                          <a:ln w="9525">
                            <a:solidFill>
                              <a:srgbClr val="000000"/>
                            </a:solidFill>
                            <a:miter lim="800000"/>
                            <a:headEnd/>
                            <a:tailEnd/>
                          </a:ln>
                        </wps:spPr>
                        <wps:txbx>
                          <w:txbxContent>
                            <w:p w:rsidR="00862F6C" w:rsidRDefault="00862F6C" w:rsidP="00971275">
                              <w:pPr>
                                <w:ind w:left="57"/>
                                <w:rPr>
                                  <w:rFonts w:asciiTheme="majorHAnsi" w:hAnsiTheme="majorHAnsi" w:cstheme="majorHAnsi"/>
                                  <w:sz w:val="18"/>
                                  <w:szCs w:val="18"/>
                                </w:rPr>
                              </w:pPr>
                              <w:r>
                                <w:rPr>
                                  <w:rFonts w:asciiTheme="majorHAnsi" w:hAnsiTheme="majorHAnsi" w:cstheme="majorHAnsi"/>
                                  <w:sz w:val="18"/>
                                  <w:szCs w:val="18"/>
                                </w:rPr>
                                <w:t>CV581, CV582 opened</w:t>
                              </w:r>
                            </w:p>
                            <w:p w:rsidR="00862F6C" w:rsidRPr="00437D2E" w:rsidRDefault="00862F6C" w:rsidP="00971275">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Pr="000A363C" w:rsidRDefault="00862F6C" w:rsidP="00971275">
                              <w:pPr>
                                <w:rPr>
                                  <w:szCs w:val="18"/>
                                </w:rPr>
                              </w:pPr>
                            </w:p>
                          </w:txbxContent>
                        </wps:txbx>
                        <wps:bodyPr rot="0" vert="horz" wrap="square" lIns="0" tIns="0" rIns="0" bIns="0" anchor="t" anchorCtr="0" upright="1">
                          <a:noAutofit/>
                        </wps:bodyPr>
                      </wps:wsp>
                      <wps:wsp>
                        <wps:cNvPr id="29971" name="Text Box 10880"/>
                        <wps:cNvSpPr txBox="1">
                          <a:spLocks noChangeArrowheads="1"/>
                        </wps:cNvSpPr>
                        <wps:spPr bwMode="auto">
                          <a:xfrm>
                            <a:off x="8004" y="9423"/>
                            <a:ext cx="2609" cy="529"/>
                          </a:xfrm>
                          <a:prstGeom prst="rect">
                            <a:avLst/>
                          </a:prstGeom>
                          <a:solidFill>
                            <a:srgbClr val="FFFFFF"/>
                          </a:solidFill>
                          <a:ln w="9525">
                            <a:solidFill>
                              <a:srgbClr val="000000"/>
                            </a:solidFill>
                            <a:miter lim="800000"/>
                            <a:headEnd/>
                            <a:tailEnd/>
                          </a:ln>
                        </wps:spPr>
                        <wps:txbx>
                          <w:txbxContent>
                            <w:p w:rsidR="00862F6C" w:rsidRDefault="00862F6C" w:rsidP="00971275">
                              <w:pPr>
                                <w:ind w:left="57"/>
                                <w:rPr>
                                  <w:rFonts w:asciiTheme="majorHAnsi" w:hAnsiTheme="majorHAnsi" w:cstheme="majorHAnsi"/>
                                  <w:sz w:val="18"/>
                                  <w:szCs w:val="18"/>
                                </w:rPr>
                              </w:pPr>
                              <w:r>
                                <w:rPr>
                                  <w:rFonts w:asciiTheme="majorHAnsi" w:hAnsiTheme="majorHAnsi" w:cstheme="majorHAnsi"/>
                                  <w:sz w:val="18"/>
                                  <w:szCs w:val="18"/>
                                </w:rPr>
                                <w:t>CV581, CV582 opened</w:t>
                              </w:r>
                            </w:p>
                            <w:p w:rsidR="00862F6C" w:rsidRPr="00437D2E" w:rsidRDefault="00862F6C" w:rsidP="00971275">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Pr="000A363C" w:rsidRDefault="00862F6C" w:rsidP="00971275">
                              <w:pPr>
                                <w:rPr>
                                  <w:szCs w:val="18"/>
                                </w:rPr>
                              </w:pPr>
                            </w:p>
                          </w:txbxContent>
                        </wps:txbx>
                        <wps:bodyPr rot="0" vert="horz" wrap="square" lIns="0" tIns="0" rIns="0" bIns="0" anchor="t" anchorCtr="0" upright="1">
                          <a:noAutofit/>
                        </wps:bodyPr>
                      </wps:wsp>
                      <wps:wsp>
                        <wps:cNvPr id="29972" name="Rectangle 10881"/>
                        <wps:cNvSpPr>
                          <a:spLocks noChangeArrowheads="1"/>
                        </wps:cNvSpPr>
                        <wps:spPr bwMode="auto">
                          <a:xfrm>
                            <a:off x="7886" y="13315"/>
                            <a:ext cx="1347" cy="567"/>
                          </a:xfrm>
                          <a:prstGeom prst="rect">
                            <a:avLst/>
                          </a:prstGeom>
                          <a:solidFill>
                            <a:srgbClr val="FFFFFF"/>
                          </a:solidFill>
                          <a:ln w="9525">
                            <a:solidFill>
                              <a:srgbClr val="000000"/>
                            </a:solidFill>
                            <a:miter lim="800000"/>
                            <a:headEnd/>
                            <a:tailEnd/>
                          </a:ln>
                        </wps:spPr>
                        <wps:txbx>
                          <w:txbxContent>
                            <w:p w:rsidR="00862F6C" w:rsidRPr="00C24AA8" w:rsidRDefault="00862F6C" w:rsidP="00971275">
                              <w:pPr>
                                <w:spacing w:before="40"/>
                                <w:ind w:firstLine="142"/>
                                <w:jc w:val="center"/>
                                <w:rPr>
                                  <w:rFonts w:asciiTheme="majorHAnsi" w:hAnsiTheme="majorHAnsi" w:cstheme="majorHAnsi"/>
                                  <w:sz w:val="18"/>
                                  <w:szCs w:val="18"/>
                                  <w:lang w:val="fr-FR"/>
                                </w:rPr>
                              </w:pPr>
                              <w:r>
                                <w:rPr>
                                  <w:rFonts w:asciiTheme="majorHAnsi" w:hAnsiTheme="majorHAnsi" w:cstheme="majorHAnsi"/>
                                  <w:sz w:val="18"/>
                                  <w:szCs w:val="18"/>
                                  <w:lang w:val="fr-FR"/>
                                </w:rPr>
                                <w:t>Cryostat circuits isolated</w:t>
                              </w:r>
                            </w:p>
                          </w:txbxContent>
                        </wps:txbx>
                        <wps:bodyPr rot="0" vert="horz" wrap="square" lIns="0" tIns="0" rIns="0" bIns="0" anchor="t" anchorCtr="0" upright="1">
                          <a:noAutofit/>
                        </wps:bodyPr>
                      </wps:wsp>
                      <wps:wsp>
                        <wps:cNvPr id="29973" name="Text Box 10882"/>
                        <wps:cNvSpPr txBox="1">
                          <a:spLocks noChangeArrowheads="1"/>
                        </wps:cNvSpPr>
                        <wps:spPr bwMode="auto">
                          <a:xfrm>
                            <a:off x="9231" y="13312"/>
                            <a:ext cx="1492" cy="567"/>
                          </a:xfrm>
                          <a:prstGeom prst="rect">
                            <a:avLst/>
                          </a:prstGeom>
                          <a:solidFill>
                            <a:srgbClr val="FFFFFF"/>
                          </a:solidFill>
                          <a:ln w="9525">
                            <a:solidFill>
                              <a:srgbClr val="000000"/>
                            </a:solidFill>
                            <a:miter lim="800000"/>
                            <a:headEnd/>
                            <a:tailEnd/>
                          </a:ln>
                        </wps:spPr>
                        <wps:txbx>
                          <w:txbxContent>
                            <w:p w:rsidR="00862F6C" w:rsidRDefault="00862F6C" w:rsidP="00971275">
                              <w:pPr>
                                <w:ind w:left="57"/>
                                <w:rPr>
                                  <w:rFonts w:asciiTheme="majorHAnsi" w:hAnsiTheme="majorHAnsi" w:cstheme="majorHAnsi"/>
                                  <w:sz w:val="18"/>
                                  <w:szCs w:val="18"/>
                                </w:rPr>
                              </w:pPr>
                              <w:r>
                                <w:rPr>
                                  <w:rFonts w:asciiTheme="majorHAnsi" w:hAnsiTheme="majorHAnsi" w:cstheme="majorHAnsi"/>
                                  <w:sz w:val="18"/>
                                  <w:szCs w:val="18"/>
                                </w:rPr>
                                <w:t>Close FV660</w:t>
                              </w:r>
                            </w:p>
                            <w:p w:rsidR="00862F6C" w:rsidRPr="00437D2E" w:rsidRDefault="00862F6C" w:rsidP="00971275">
                              <w:pPr>
                                <w:ind w:left="57"/>
                                <w:rPr>
                                  <w:rFonts w:asciiTheme="majorHAnsi" w:hAnsiTheme="majorHAnsi" w:cstheme="majorHAnsi"/>
                                  <w:sz w:val="18"/>
                                  <w:szCs w:val="18"/>
                                </w:rPr>
                              </w:pPr>
                            </w:p>
                          </w:txbxContent>
                        </wps:txbx>
                        <wps:bodyPr rot="0" vert="horz" wrap="square" lIns="0" tIns="0" rIns="0" bIns="0" anchor="t" anchorCtr="0" upright="1">
                          <a:noAutofit/>
                        </wps:bodyPr>
                      </wps:wsp>
                      <wps:wsp>
                        <wps:cNvPr id="29974" name="Text Box 12295"/>
                        <wps:cNvSpPr txBox="1">
                          <a:spLocks noChangeArrowheads="1"/>
                        </wps:cNvSpPr>
                        <wps:spPr bwMode="auto">
                          <a:xfrm>
                            <a:off x="3768" y="10190"/>
                            <a:ext cx="301" cy="2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68090F">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wps:txbx>
                        <wps:bodyPr rot="0" vert="horz" wrap="square" lIns="0" tIns="0" rIns="0" bIns="0" anchor="t" anchorCtr="0" upright="1">
                          <a:noAutofit/>
                        </wps:bodyPr>
                      </wps:wsp>
                      <wps:wsp>
                        <wps:cNvPr id="29975" name="AutoShape 12296"/>
                        <wps:cNvCnPr>
                          <a:cxnSpLocks noChangeShapeType="1"/>
                        </wps:cNvCnPr>
                        <wps:spPr bwMode="auto">
                          <a:xfrm>
                            <a:off x="3133" y="9974"/>
                            <a:ext cx="0" cy="2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76" name="AutoShape 12297"/>
                        <wps:cNvCnPr>
                          <a:cxnSpLocks noChangeShapeType="1"/>
                        </wps:cNvCnPr>
                        <wps:spPr bwMode="auto">
                          <a:xfrm>
                            <a:off x="2076" y="10182"/>
                            <a:ext cx="35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9977" name="Group 12298"/>
                        <wpg:cNvGrpSpPr>
                          <a:grpSpLocks/>
                        </wpg:cNvGrpSpPr>
                        <wpg:grpSpPr bwMode="auto">
                          <a:xfrm>
                            <a:off x="1963" y="10172"/>
                            <a:ext cx="227" cy="373"/>
                            <a:chOff x="4444" y="2685"/>
                            <a:chExt cx="255" cy="720"/>
                          </a:xfrm>
                        </wpg:grpSpPr>
                        <wps:wsp>
                          <wps:cNvPr id="29978" name="AutoShape 12299"/>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79" name="AutoShape 12300"/>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980" name="Text Box 12301"/>
                        <wps:cNvSpPr txBox="1">
                          <a:spLocks noChangeArrowheads="1"/>
                        </wps:cNvSpPr>
                        <wps:spPr bwMode="auto">
                          <a:xfrm>
                            <a:off x="2255" y="10236"/>
                            <a:ext cx="324"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68090F">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wps:txbx>
                        <wps:bodyPr rot="0" vert="horz" wrap="square" lIns="0" tIns="0" rIns="0" bIns="0" anchor="t" anchorCtr="0" upright="1">
                          <a:noAutofit/>
                        </wps:bodyPr>
                      </wps:wsp>
                      <wps:wsp>
                        <wps:cNvPr id="29981" name="Text Box 12302"/>
                        <wps:cNvSpPr txBox="1">
                          <a:spLocks noChangeArrowheads="1"/>
                        </wps:cNvSpPr>
                        <wps:spPr bwMode="auto">
                          <a:xfrm>
                            <a:off x="1525" y="10508"/>
                            <a:ext cx="1440" cy="789"/>
                          </a:xfrm>
                          <a:prstGeom prst="rect">
                            <a:avLst/>
                          </a:prstGeom>
                          <a:solidFill>
                            <a:srgbClr val="FFFFFF"/>
                          </a:solidFill>
                          <a:ln w="9525">
                            <a:solidFill>
                              <a:srgbClr val="000000"/>
                            </a:solidFill>
                            <a:miter lim="800000"/>
                            <a:headEnd/>
                            <a:tailEnd/>
                          </a:ln>
                        </wps:spPr>
                        <wps:txbx>
                          <w:txbxContent>
                            <w:p w:rsidR="00862F6C" w:rsidRPr="007F2C06" w:rsidRDefault="00862F6C" w:rsidP="0068090F">
                              <w:pPr>
                                <w:spacing w:before="40"/>
                                <w:ind w:firstLine="142"/>
                                <w:jc w:val="center"/>
                                <w:rPr>
                                  <w:rFonts w:asciiTheme="majorHAnsi" w:hAnsiTheme="majorHAnsi" w:cstheme="majorHAnsi"/>
                                  <w:sz w:val="18"/>
                                  <w:szCs w:val="18"/>
                                </w:rPr>
                              </w:pPr>
                              <w:r w:rsidRPr="007F2C06">
                                <w:rPr>
                                  <w:rFonts w:asciiTheme="majorHAnsi" w:hAnsiTheme="majorHAnsi" w:cstheme="majorHAnsi"/>
                                  <w:sz w:val="18"/>
                                  <w:szCs w:val="18"/>
                                </w:rPr>
                                <w:t>“Do you want to keep lines under vacuum?“</w:t>
                              </w:r>
                            </w:p>
                            <w:p w:rsidR="00862F6C" w:rsidRPr="007F2C06" w:rsidRDefault="00862F6C" w:rsidP="0068090F">
                              <w:pPr>
                                <w:rPr>
                                  <w:szCs w:val="18"/>
                                </w:rPr>
                              </w:pPr>
                            </w:p>
                          </w:txbxContent>
                        </wps:txbx>
                        <wps:bodyPr rot="0" vert="horz" wrap="square" lIns="0" tIns="0" rIns="0" bIns="0" anchor="t" anchorCtr="0" upright="1">
                          <a:noAutofit/>
                        </wps:bodyPr>
                      </wps:wsp>
                      <wps:wsp>
                        <wps:cNvPr id="29982" name="AutoShape 12303"/>
                        <wps:cNvCnPr>
                          <a:cxnSpLocks noChangeShapeType="1"/>
                        </wps:cNvCnPr>
                        <wps:spPr bwMode="auto">
                          <a:xfrm>
                            <a:off x="2013" y="11304"/>
                            <a:ext cx="0" cy="2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83" name="AutoShape 12304"/>
                        <wps:cNvCnPr>
                          <a:cxnSpLocks noChangeShapeType="1"/>
                        </wps:cNvCnPr>
                        <wps:spPr bwMode="auto">
                          <a:xfrm>
                            <a:off x="1709" y="11512"/>
                            <a:ext cx="73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84" name="Text Box 12305"/>
                        <wps:cNvSpPr txBox="1">
                          <a:spLocks noChangeArrowheads="1"/>
                        </wps:cNvSpPr>
                        <wps:spPr bwMode="auto">
                          <a:xfrm>
                            <a:off x="1806" y="12575"/>
                            <a:ext cx="34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68090F">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wps:txbx>
                        <wps:bodyPr rot="0" vert="horz" wrap="square" lIns="0" tIns="0" rIns="0" bIns="0" anchor="t" anchorCtr="0" upright="1">
                          <a:noAutofit/>
                        </wps:bodyPr>
                      </wps:wsp>
                      <wps:wsp>
                        <wps:cNvPr id="29985" name="AutoShape 12306"/>
                        <wps:cNvCnPr>
                          <a:cxnSpLocks noChangeShapeType="1"/>
                        </wps:cNvCnPr>
                        <wps:spPr bwMode="auto">
                          <a:xfrm>
                            <a:off x="5597" y="9832"/>
                            <a:ext cx="0" cy="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86" name="AutoShape 12307"/>
                        <wps:cNvCnPr>
                          <a:cxnSpLocks noChangeShapeType="1"/>
                        </wps:cNvCnPr>
                        <wps:spPr bwMode="auto">
                          <a:xfrm>
                            <a:off x="3712" y="10072"/>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87" name="AutoShape 12310"/>
                        <wps:cNvCnPr>
                          <a:cxnSpLocks noChangeShapeType="1"/>
                        </wps:cNvCnPr>
                        <wps:spPr bwMode="auto">
                          <a:xfrm>
                            <a:off x="1703" y="11492"/>
                            <a:ext cx="0" cy="38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88" name="AutoShape 12311"/>
                        <wps:cNvCnPr>
                          <a:cxnSpLocks noChangeShapeType="1"/>
                        </wps:cNvCnPr>
                        <wps:spPr bwMode="auto">
                          <a:xfrm>
                            <a:off x="1586" y="1252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89" name="Text Box 12333"/>
                        <wps:cNvSpPr txBox="1">
                          <a:spLocks noChangeArrowheads="1"/>
                        </wps:cNvSpPr>
                        <wps:spPr bwMode="auto">
                          <a:xfrm>
                            <a:off x="6489" y="13073"/>
                            <a:ext cx="301" cy="2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68090F">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wps:txbx>
                        <wps:bodyPr rot="0" vert="horz" wrap="square" lIns="0" tIns="0" rIns="0" bIns="0" anchor="t" anchorCtr="0" upright="1">
                          <a:noAutofit/>
                        </wps:bodyPr>
                      </wps:wsp>
                      <wps:wsp>
                        <wps:cNvPr id="29990" name="AutoShape 12334"/>
                        <wps:cNvCnPr>
                          <a:cxnSpLocks noChangeShapeType="1"/>
                        </wps:cNvCnPr>
                        <wps:spPr bwMode="auto">
                          <a:xfrm>
                            <a:off x="6088" y="12836"/>
                            <a:ext cx="0" cy="24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91" name="AutoShape 12335"/>
                        <wps:cNvCnPr>
                          <a:cxnSpLocks noChangeShapeType="1"/>
                        </wps:cNvCnPr>
                        <wps:spPr bwMode="auto">
                          <a:xfrm>
                            <a:off x="6073" y="13078"/>
                            <a:ext cx="215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92" name="Text Box 12336"/>
                        <wps:cNvSpPr txBox="1">
                          <a:spLocks noChangeArrowheads="1"/>
                        </wps:cNvSpPr>
                        <wps:spPr bwMode="auto">
                          <a:xfrm>
                            <a:off x="6106" y="13530"/>
                            <a:ext cx="324"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68090F">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wps:txbx>
                        <wps:bodyPr rot="0" vert="horz" wrap="square" lIns="0" tIns="0" rIns="0" bIns="0" anchor="t" anchorCtr="0" upright="1">
                          <a:noAutofit/>
                        </wps:bodyPr>
                      </wps:wsp>
                      <wps:wsp>
                        <wps:cNvPr id="29993" name="AutoShape 12337"/>
                        <wps:cNvCnPr>
                          <a:cxnSpLocks noChangeShapeType="1"/>
                        </wps:cNvCnPr>
                        <wps:spPr bwMode="auto">
                          <a:xfrm>
                            <a:off x="1709" y="15345"/>
                            <a:ext cx="583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94" name="AutoShape 12338"/>
                        <wps:cNvCnPr>
                          <a:cxnSpLocks noChangeShapeType="1"/>
                        </wps:cNvCnPr>
                        <wps:spPr bwMode="auto">
                          <a:xfrm>
                            <a:off x="7547" y="13179"/>
                            <a:ext cx="0" cy="215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95" name="AutoShape 12339"/>
                        <wps:cNvCnPr>
                          <a:cxnSpLocks noChangeShapeType="1"/>
                        </wps:cNvCnPr>
                        <wps:spPr bwMode="auto">
                          <a:xfrm>
                            <a:off x="6430" y="12966"/>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96" name="AutoShape 12340"/>
                        <wps:cNvCnPr>
                          <a:cxnSpLocks noChangeShapeType="1"/>
                        </wps:cNvCnPr>
                        <wps:spPr bwMode="auto">
                          <a:xfrm>
                            <a:off x="5959" y="1342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97" name="Rectangle 10719"/>
                        <wps:cNvSpPr>
                          <a:spLocks noChangeArrowheads="1"/>
                        </wps:cNvSpPr>
                        <wps:spPr bwMode="auto">
                          <a:xfrm>
                            <a:off x="7828" y="11022"/>
                            <a:ext cx="1362" cy="505"/>
                          </a:xfrm>
                          <a:prstGeom prst="rect">
                            <a:avLst/>
                          </a:prstGeom>
                          <a:solidFill>
                            <a:srgbClr val="FFFFFF"/>
                          </a:solidFill>
                          <a:ln w="9525">
                            <a:solidFill>
                              <a:srgbClr val="000000"/>
                            </a:solidFill>
                            <a:miter lim="800000"/>
                            <a:headEnd/>
                            <a:tailEnd/>
                          </a:ln>
                        </wps:spPr>
                        <wps:txbx>
                          <w:txbxContent>
                            <w:p w:rsidR="00862F6C" w:rsidRPr="00626B84" w:rsidRDefault="00862F6C" w:rsidP="00971275">
                              <w:pPr>
                                <w:jc w:val="center"/>
                                <w:rPr>
                                  <w:rFonts w:asciiTheme="majorHAnsi" w:hAnsiTheme="majorHAnsi" w:cstheme="majorHAnsi"/>
                                  <w:sz w:val="18"/>
                                  <w:szCs w:val="18"/>
                                  <w:lang w:val="fr-FR"/>
                                </w:rPr>
                              </w:pPr>
                              <w:r>
                                <w:rPr>
                                  <w:rFonts w:asciiTheme="majorHAnsi" w:hAnsiTheme="majorHAnsi" w:cstheme="majorHAnsi"/>
                                  <w:sz w:val="18"/>
                                  <w:szCs w:val="18"/>
                                  <w:lang w:val="fr-FR"/>
                                </w:rPr>
                                <w:t>Leak test at high pressure</w:t>
                              </w:r>
                            </w:p>
                          </w:txbxContent>
                        </wps:txbx>
                        <wps:bodyPr rot="0" vert="horz" wrap="square" lIns="0" tIns="0" rIns="0" bIns="0" anchor="t" anchorCtr="0" upright="1">
                          <a:noAutofit/>
                        </wps:bodyPr>
                      </wps:wsp>
                      <wps:wsp>
                        <wps:cNvPr id="29998" name="Text Box 10720"/>
                        <wps:cNvSpPr txBox="1">
                          <a:spLocks noChangeArrowheads="1"/>
                        </wps:cNvSpPr>
                        <wps:spPr bwMode="auto">
                          <a:xfrm>
                            <a:off x="9190" y="11022"/>
                            <a:ext cx="1998" cy="505"/>
                          </a:xfrm>
                          <a:prstGeom prst="rect">
                            <a:avLst/>
                          </a:prstGeom>
                          <a:solidFill>
                            <a:srgbClr val="FFFFFF"/>
                          </a:solidFill>
                          <a:ln w="9525">
                            <a:solidFill>
                              <a:srgbClr val="000000"/>
                            </a:solidFill>
                            <a:miter lim="800000"/>
                            <a:headEnd/>
                            <a:tailEnd/>
                          </a:ln>
                        </wps:spPr>
                        <wps:txbx>
                          <w:txbxContent>
                            <w:p w:rsidR="00862F6C" w:rsidRDefault="00862F6C" w:rsidP="00971275">
                              <w:pPr>
                                <w:ind w:left="57"/>
                                <w:rPr>
                                  <w:rFonts w:asciiTheme="majorHAnsi" w:hAnsiTheme="majorHAnsi" w:cstheme="majorHAnsi"/>
                                  <w:sz w:val="18"/>
                                  <w:szCs w:val="18"/>
                                </w:rPr>
                              </w:pPr>
                              <w:r>
                                <w:rPr>
                                  <w:rFonts w:asciiTheme="majorHAnsi" w:hAnsiTheme="majorHAnsi" w:cstheme="majorHAnsi"/>
                                  <w:sz w:val="18"/>
                                  <w:szCs w:val="18"/>
                                </w:rPr>
                                <w:t>Close FV092 &amp; FV660</w:t>
                              </w:r>
                            </w:p>
                            <w:p w:rsidR="00862F6C" w:rsidRPr="00437D2E" w:rsidRDefault="00862F6C" w:rsidP="00971275">
                              <w:pPr>
                                <w:ind w:left="57"/>
                                <w:rPr>
                                  <w:rFonts w:asciiTheme="majorHAnsi" w:hAnsiTheme="majorHAnsi" w:cstheme="majorHAnsi"/>
                                  <w:sz w:val="18"/>
                                  <w:szCs w:val="18"/>
                                </w:rPr>
                              </w:pPr>
                              <w:r>
                                <w:rPr>
                                  <w:rFonts w:asciiTheme="majorHAnsi" w:hAnsiTheme="majorHAnsi" w:cstheme="majorHAnsi"/>
                                  <w:sz w:val="18"/>
                                  <w:szCs w:val="18"/>
                                </w:rPr>
                                <w:t>Delay tp1</w:t>
                              </w:r>
                            </w:p>
                          </w:txbxContent>
                        </wps:txbx>
                        <wps:bodyPr rot="0" vert="horz" wrap="square" lIns="0" tIns="0" rIns="0" bIns="0" anchor="t" anchorCtr="0" upright="1">
                          <a:noAutofit/>
                        </wps:bodyPr>
                      </wps:wsp>
                      <wps:wsp>
                        <wps:cNvPr id="29999" name="Text Box 10709"/>
                        <wps:cNvSpPr txBox="1">
                          <a:spLocks noChangeArrowheads="1"/>
                        </wps:cNvSpPr>
                        <wps:spPr bwMode="auto">
                          <a:xfrm>
                            <a:off x="4280" y="4232"/>
                            <a:ext cx="3001"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971275">
                              <w:pPr>
                                <w:rPr>
                                  <w:rFonts w:asciiTheme="majorHAnsi" w:hAnsiTheme="majorHAnsi" w:cstheme="majorHAnsi"/>
                                  <w:sz w:val="18"/>
                                  <w:szCs w:val="18"/>
                                </w:rPr>
                              </w:pPr>
                              <w:r w:rsidRPr="00437D2E">
                                <w:rPr>
                                  <w:rFonts w:asciiTheme="majorHAnsi" w:hAnsiTheme="majorHAnsi" w:cstheme="majorHAnsi"/>
                                  <w:sz w:val="18"/>
                                  <w:szCs w:val="18"/>
                                </w:rPr>
                                <w:t xml:space="preserve">Start conditioning </w:t>
                              </w:r>
                            </w:p>
                          </w:txbxContent>
                        </wps:txbx>
                        <wps:bodyPr rot="0" vert="horz" wrap="square" lIns="0" tIns="0" rIns="0" bIns="0" anchor="t" anchorCtr="0" upright="1">
                          <a:noAutofit/>
                        </wps:bodyPr>
                      </wps:wsp>
                      <wps:wsp>
                        <wps:cNvPr id="30000" name="AutoShape 10710"/>
                        <wps:cNvCnPr>
                          <a:cxnSpLocks noChangeShapeType="1"/>
                        </wps:cNvCnPr>
                        <wps:spPr bwMode="auto">
                          <a:xfrm>
                            <a:off x="4230" y="4046"/>
                            <a:ext cx="0" cy="76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01" name="AutoShape 10711"/>
                        <wps:cNvCnPr>
                          <a:cxnSpLocks noChangeShapeType="1"/>
                        </wps:cNvCnPr>
                        <wps:spPr bwMode="auto">
                          <a:xfrm>
                            <a:off x="4112" y="446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02" name="Rectangle 12393"/>
                        <wps:cNvSpPr>
                          <a:spLocks noChangeArrowheads="1"/>
                        </wps:cNvSpPr>
                        <wps:spPr bwMode="auto">
                          <a:xfrm>
                            <a:off x="2970" y="4605"/>
                            <a:ext cx="1386" cy="780"/>
                          </a:xfrm>
                          <a:prstGeom prst="rect">
                            <a:avLst/>
                          </a:prstGeom>
                          <a:solidFill>
                            <a:srgbClr val="FFFFFF"/>
                          </a:solidFill>
                          <a:ln w="9525">
                            <a:solidFill>
                              <a:srgbClr val="000000"/>
                            </a:solidFill>
                            <a:miter lim="800000"/>
                            <a:headEnd/>
                            <a:tailEnd/>
                          </a:ln>
                        </wps:spPr>
                        <wps:txbx>
                          <w:txbxContent>
                            <w:p w:rsidR="00862F6C" w:rsidRPr="00437D2E" w:rsidRDefault="00862F6C" w:rsidP="00957CF7">
                              <w:pPr>
                                <w:spacing w:before="120"/>
                                <w:ind w:firstLine="142"/>
                                <w:jc w:val="center"/>
                                <w:rPr>
                                  <w:rFonts w:asciiTheme="majorHAnsi" w:hAnsiTheme="majorHAnsi" w:cstheme="majorHAnsi"/>
                                  <w:sz w:val="18"/>
                                  <w:szCs w:val="18"/>
                                </w:rPr>
                              </w:pPr>
                              <w:r w:rsidRPr="00437D2E">
                                <w:rPr>
                                  <w:rFonts w:asciiTheme="majorHAnsi" w:hAnsiTheme="majorHAnsi" w:cstheme="majorHAnsi"/>
                                  <w:sz w:val="18"/>
                                  <w:szCs w:val="18"/>
                                </w:rPr>
                                <w:t>Prepare for  purging</w:t>
                              </w:r>
                            </w:p>
                            <w:p w:rsidR="00862F6C" w:rsidRPr="00437D2E" w:rsidRDefault="00862F6C" w:rsidP="00957CF7">
                              <w:pPr>
                                <w:ind w:firstLine="142"/>
                                <w:jc w:val="center"/>
                                <w:rPr>
                                  <w:rFonts w:asciiTheme="majorHAnsi" w:hAnsiTheme="majorHAnsi" w:cstheme="majorHAnsi"/>
                                  <w:sz w:val="18"/>
                                  <w:szCs w:val="18"/>
                                </w:rPr>
                              </w:pPr>
                            </w:p>
                            <w:p w:rsidR="00862F6C" w:rsidRPr="00437D2E" w:rsidRDefault="00862F6C" w:rsidP="00957CF7">
                              <w:pPr>
                                <w:rPr>
                                  <w:rFonts w:asciiTheme="majorHAnsi" w:hAnsiTheme="majorHAnsi" w:cstheme="majorHAnsi"/>
                                  <w:sz w:val="18"/>
                                  <w:szCs w:val="18"/>
                                </w:rPr>
                              </w:pPr>
                            </w:p>
                          </w:txbxContent>
                        </wps:txbx>
                        <wps:bodyPr rot="0" vert="horz" wrap="square" lIns="0" tIns="0" rIns="0" bIns="0" anchor="t" anchorCtr="0" upright="1">
                          <a:noAutofit/>
                        </wps:bodyPr>
                      </wps:wsp>
                      <wps:wsp>
                        <wps:cNvPr id="30003" name="Rectangle 12394"/>
                        <wps:cNvSpPr>
                          <a:spLocks noChangeArrowheads="1"/>
                        </wps:cNvSpPr>
                        <wps:spPr bwMode="auto">
                          <a:xfrm>
                            <a:off x="3604" y="3724"/>
                            <a:ext cx="1237" cy="427"/>
                          </a:xfrm>
                          <a:prstGeom prst="rect">
                            <a:avLst/>
                          </a:prstGeom>
                          <a:solidFill>
                            <a:srgbClr val="FFFFFF"/>
                          </a:solidFill>
                          <a:ln w="9525">
                            <a:solidFill>
                              <a:srgbClr val="000000"/>
                            </a:solidFill>
                            <a:miter lim="800000"/>
                            <a:headEnd/>
                            <a:tailEnd/>
                          </a:ln>
                        </wps:spPr>
                        <wps:txbx>
                          <w:txbxContent>
                            <w:p w:rsidR="00862F6C" w:rsidRPr="00437D2E" w:rsidRDefault="00862F6C" w:rsidP="00957CF7">
                              <w:pPr>
                                <w:spacing w:before="40"/>
                                <w:jc w:val="center"/>
                                <w:rPr>
                                  <w:rFonts w:asciiTheme="majorHAnsi" w:hAnsiTheme="majorHAnsi" w:cstheme="majorHAnsi"/>
                                  <w:sz w:val="18"/>
                                  <w:szCs w:val="18"/>
                                </w:rPr>
                              </w:pPr>
                              <w:r w:rsidRPr="00437D2E">
                                <w:rPr>
                                  <w:rFonts w:asciiTheme="majorHAnsi" w:hAnsiTheme="majorHAnsi" w:cstheme="majorHAnsi"/>
                                  <w:sz w:val="18"/>
                                  <w:szCs w:val="18"/>
                                </w:rPr>
                                <w:t>Stop</w:t>
                              </w:r>
                            </w:p>
                          </w:txbxContent>
                        </wps:txbx>
                        <wps:bodyPr rot="0" vert="horz" wrap="square" lIns="0" tIns="0" rIns="0" bIns="0" anchor="t" anchorCtr="0" upright="1">
                          <a:noAutofit/>
                        </wps:bodyPr>
                      </wps:wsp>
                      <wpg:grpSp>
                        <wpg:cNvPr id="30004" name="Group 14156"/>
                        <wpg:cNvGrpSpPr>
                          <a:grpSpLocks/>
                        </wpg:cNvGrpSpPr>
                        <wpg:grpSpPr bwMode="auto">
                          <a:xfrm>
                            <a:off x="2283" y="7990"/>
                            <a:ext cx="2212" cy="512"/>
                            <a:chOff x="1698" y="8145"/>
                            <a:chExt cx="2212" cy="512"/>
                          </a:xfrm>
                        </wpg:grpSpPr>
                        <wps:wsp>
                          <wps:cNvPr id="30005" name="Text Box 14157"/>
                          <wps:cNvSpPr txBox="1">
                            <a:spLocks noChangeArrowheads="1"/>
                          </wps:cNvSpPr>
                          <wps:spPr bwMode="auto">
                            <a:xfrm>
                              <a:off x="1698" y="8145"/>
                              <a:ext cx="1077" cy="510"/>
                            </a:xfrm>
                            <a:prstGeom prst="rect">
                              <a:avLst/>
                            </a:prstGeom>
                            <a:solidFill>
                              <a:srgbClr val="FFFFFF"/>
                            </a:solidFill>
                            <a:ln w="9525">
                              <a:solidFill>
                                <a:srgbClr val="000000"/>
                              </a:solidFill>
                              <a:miter lim="800000"/>
                              <a:headEnd/>
                              <a:tailEnd/>
                            </a:ln>
                          </wps:spPr>
                          <wps:txbx>
                            <w:txbxContent>
                              <w:p w:rsidR="00862F6C" w:rsidRDefault="00862F6C" w:rsidP="00C05BEF">
                                <w:pPr>
                                  <w:ind w:left="113"/>
                                  <w:jc w:val="center"/>
                                  <w:rPr>
                                    <w:rFonts w:asciiTheme="majorHAnsi" w:hAnsiTheme="majorHAnsi" w:cstheme="majorHAnsi"/>
                                    <w:sz w:val="18"/>
                                    <w:szCs w:val="18"/>
                                  </w:rPr>
                                </w:pPr>
                                <w:r>
                                  <w:rPr>
                                    <w:rFonts w:asciiTheme="majorHAnsi" w:hAnsiTheme="majorHAnsi" w:cstheme="majorHAnsi"/>
                                    <w:sz w:val="18"/>
                                    <w:szCs w:val="18"/>
                                  </w:rPr>
                                  <w:t>V</w:t>
                                </w:r>
                                <w:r w:rsidRPr="00437D2E">
                                  <w:rPr>
                                    <w:rFonts w:asciiTheme="majorHAnsi" w:hAnsiTheme="majorHAnsi" w:cstheme="majorHAnsi"/>
                                    <w:sz w:val="18"/>
                                    <w:szCs w:val="18"/>
                                  </w:rPr>
                                  <w:t>acuum</w:t>
                                </w:r>
                              </w:p>
                              <w:p w:rsidR="00862F6C" w:rsidRPr="00437D2E" w:rsidRDefault="00862F6C" w:rsidP="00C05BEF">
                                <w:pPr>
                                  <w:ind w:left="113"/>
                                  <w:jc w:val="center"/>
                                  <w:rPr>
                                    <w:rFonts w:asciiTheme="majorHAnsi" w:hAnsiTheme="majorHAnsi" w:cstheme="majorHAnsi"/>
                                    <w:sz w:val="18"/>
                                    <w:szCs w:val="18"/>
                                  </w:rPr>
                                </w:pPr>
                                <w:r>
                                  <w:rPr>
                                    <w:rFonts w:asciiTheme="majorHAnsi" w:hAnsiTheme="majorHAnsi" w:cstheme="majorHAnsi"/>
                                    <w:sz w:val="18"/>
                                    <w:szCs w:val="18"/>
                                  </w:rPr>
                                  <w:t>A</w:t>
                                </w:r>
                                <w:r w:rsidRPr="00437D2E">
                                  <w:rPr>
                                    <w:rFonts w:asciiTheme="majorHAnsi" w:hAnsiTheme="majorHAnsi" w:cstheme="majorHAnsi"/>
                                    <w:sz w:val="18"/>
                                    <w:szCs w:val="18"/>
                                  </w:rPr>
                                  <w:t>larm</w:t>
                                </w:r>
                              </w:p>
                            </w:txbxContent>
                          </wps:txbx>
                          <wps:bodyPr rot="0" vert="horz" wrap="square" lIns="0" tIns="0" rIns="0" bIns="0" anchor="ctr" anchorCtr="0" upright="1">
                            <a:noAutofit/>
                          </wps:bodyPr>
                        </wps:wsp>
                        <wps:wsp>
                          <wps:cNvPr id="30006" name="Text Box 14158"/>
                          <wps:cNvSpPr txBox="1">
                            <a:spLocks noChangeArrowheads="1"/>
                          </wps:cNvSpPr>
                          <wps:spPr bwMode="auto">
                            <a:xfrm>
                              <a:off x="2776" y="8147"/>
                              <a:ext cx="1134" cy="510"/>
                            </a:xfrm>
                            <a:prstGeom prst="rect">
                              <a:avLst/>
                            </a:prstGeom>
                            <a:solidFill>
                              <a:srgbClr val="FFFFFF"/>
                            </a:solidFill>
                            <a:ln w="9525">
                              <a:solidFill>
                                <a:srgbClr val="000000"/>
                              </a:solidFill>
                              <a:miter lim="800000"/>
                              <a:headEnd/>
                              <a:tailEnd/>
                            </a:ln>
                          </wps:spPr>
                          <wps:txbx>
                            <w:txbxContent>
                              <w:p w:rsidR="00862F6C" w:rsidRDefault="00862F6C" w:rsidP="00C05BEF">
                                <w:pPr>
                                  <w:spacing w:before="120"/>
                                  <w:ind w:left="57"/>
                                  <w:rPr>
                                    <w:rFonts w:asciiTheme="majorHAnsi" w:hAnsiTheme="majorHAnsi" w:cstheme="majorHAnsi"/>
                                    <w:sz w:val="18"/>
                                    <w:szCs w:val="18"/>
                                  </w:rPr>
                                </w:pPr>
                                <w:r w:rsidRPr="007F2C06">
                                  <w:rPr>
                                    <w:rFonts w:asciiTheme="majorHAnsi" w:hAnsiTheme="majorHAnsi" w:cstheme="majorHAnsi"/>
                                    <w:sz w:val="18"/>
                                    <w:szCs w:val="18"/>
                                  </w:rPr>
                                  <w:t>Close FV090</w:t>
                                </w:r>
                              </w:p>
                              <w:p w:rsidR="00862F6C" w:rsidRPr="007F2C06" w:rsidRDefault="00862F6C" w:rsidP="00C05BEF">
                                <w:pPr>
                                  <w:rPr>
                                    <w:rFonts w:asciiTheme="majorHAnsi" w:hAnsiTheme="majorHAnsi" w:cstheme="majorHAnsi"/>
                                    <w:sz w:val="18"/>
                                    <w:szCs w:val="18"/>
                                  </w:rPr>
                                </w:pPr>
                              </w:p>
                            </w:txbxContent>
                          </wps:txbx>
                          <wps:bodyPr rot="0" vert="horz" wrap="square" lIns="0" tIns="0" rIns="0" bIns="0" anchor="t" anchorCtr="0" upright="1">
                            <a:noAutofit/>
                          </wps:bodyPr>
                        </wps:wsp>
                      </wpg:grpSp>
                      <wpg:grpSp>
                        <wpg:cNvPr id="30007" name="Group 14162"/>
                        <wpg:cNvGrpSpPr>
                          <a:grpSpLocks/>
                        </wpg:cNvGrpSpPr>
                        <wpg:grpSpPr bwMode="auto">
                          <a:xfrm>
                            <a:off x="5323" y="11022"/>
                            <a:ext cx="2172" cy="516"/>
                            <a:chOff x="4678" y="11207"/>
                            <a:chExt cx="2172" cy="516"/>
                          </a:xfrm>
                        </wpg:grpSpPr>
                        <wps:wsp>
                          <wps:cNvPr id="30008" name="Text Box 14163"/>
                          <wps:cNvSpPr txBox="1">
                            <a:spLocks noChangeArrowheads="1"/>
                          </wps:cNvSpPr>
                          <wps:spPr bwMode="auto">
                            <a:xfrm>
                              <a:off x="4678" y="11213"/>
                              <a:ext cx="1077" cy="510"/>
                            </a:xfrm>
                            <a:prstGeom prst="rect">
                              <a:avLst/>
                            </a:prstGeom>
                            <a:solidFill>
                              <a:srgbClr val="FFFFFF"/>
                            </a:solidFill>
                            <a:ln w="9525">
                              <a:solidFill>
                                <a:srgbClr val="000000"/>
                              </a:solidFill>
                              <a:miter lim="800000"/>
                              <a:headEnd/>
                              <a:tailEnd/>
                            </a:ln>
                          </wps:spPr>
                          <wps:txbx>
                            <w:txbxContent>
                              <w:p w:rsidR="00862F6C" w:rsidRDefault="00862F6C" w:rsidP="00672718">
                                <w:pPr>
                                  <w:ind w:left="113"/>
                                  <w:jc w:val="center"/>
                                  <w:rPr>
                                    <w:rFonts w:asciiTheme="majorHAnsi" w:hAnsiTheme="majorHAnsi" w:cstheme="majorHAnsi"/>
                                    <w:sz w:val="18"/>
                                    <w:szCs w:val="18"/>
                                  </w:rPr>
                                </w:pPr>
                                <w:r>
                                  <w:rPr>
                                    <w:rFonts w:asciiTheme="majorHAnsi" w:hAnsiTheme="majorHAnsi" w:cstheme="majorHAnsi"/>
                                    <w:sz w:val="18"/>
                                    <w:szCs w:val="18"/>
                                  </w:rPr>
                                  <w:t>Pressure</w:t>
                                </w:r>
                              </w:p>
                              <w:p w:rsidR="00862F6C" w:rsidRPr="00437D2E" w:rsidRDefault="00862F6C" w:rsidP="00672718">
                                <w:pPr>
                                  <w:ind w:left="113"/>
                                  <w:jc w:val="center"/>
                                  <w:rPr>
                                    <w:rFonts w:asciiTheme="majorHAnsi" w:hAnsiTheme="majorHAnsi" w:cstheme="majorHAnsi"/>
                                    <w:sz w:val="18"/>
                                    <w:szCs w:val="18"/>
                                  </w:rPr>
                                </w:pPr>
                                <w:r>
                                  <w:rPr>
                                    <w:rFonts w:asciiTheme="majorHAnsi" w:hAnsiTheme="majorHAnsi" w:cstheme="majorHAnsi"/>
                                    <w:sz w:val="18"/>
                                    <w:szCs w:val="18"/>
                                  </w:rPr>
                                  <w:t>A</w:t>
                                </w:r>
                                <w:r w:rsidRPr="00437D2E">
                                  <w:rPr>
                                    <w:rFonts w:asciiTheme="majorHAnsi" w:hAnsiTheme="majorHAnsi" w:cstheme="majorHAnsi"/>
                                    <w:sz w:val="18"/>
                                    <w:szCs w:val="18"/>
                                  </w:rPr>
                                  <w:t>larm</w:t>
                                </w:r>
                              </w:p>
                            </w:txbxContent>
                          </wps:txbx>
                          <wps:bodyPr rot="0" vert="horz" wrap="square" lIns="0" tIns="0" rIns="0" bIns="0" anchor="t" anchorCtr="0" upright="1">
                            <a:noAutofit/>
                          </wps:bodyPr>
                        </wps:wsp>
                        <wps:wsp>
                          <wps:cNvPr id="30009" name="Text Box 14164"/>
                          <wps:cNvSpPr txBox="1">
                            <a:spLocks noChangeArrowheads="1"/>
                          </wps:cNvSpPr>
                          <wps:spPr bwMode="auto">
                            <a:xfrm>
                              <a:off x="5716" y="11207"/>
                              <a:ext cx="1134" cy="510"/>
                            </a:xfrm>
                            <a:prstGeom prst="rect">
                              <a:avLst/>
                            </a:prstGeom>
                            <a:solidFill>
                              <a:srgbClr val="FFFFFF"/>
                            </a:solidFill>
                            <a:ln w="9525">
                              <a:solidFill>
                                <a:srgbClr val="000000"/>
                              </a:solidFill>
                              <a:miter lim="800000"/>
                              <a:headEnd/>
                              <a:tailEnd/>
                            </a:ln>
                          </wps:spPr>
                          <wps:txbx>
                            <w:txbxContent>
                              <w:p w:rsidR="00862F6C" w:rsidRDefault="00862F6C" w:rsidP="00672718">
                                <w:pPr>
                                  <w:spacing w:before="120"/>
                                  <w:ind w:left="57"/>
                                  <w:rPr>
                                    <w:rFonts w:asciiTheme="majorHAnsi" w:hAnsiTheme="majorHAnsi" w:cstheme="majorHAnsi"/>
                                    <w:sz w:val="18"/>
                                    <w:szCs w:val="18"/>
                                  </w:rPr>
                                </w:pPr>
                                <w:r w:rsidRPr="007F2C06">
                                  <w:rPr>
                                    <w:rFonts w:asciiTheme="majorHAnsi" w:hAnsiTheme="majorHAnsi" w:cstheme="majorHAnsi"/>
                                    <w:sz w:val="18"/>
                                    <w:szCs w:val="18"/>
                                  </w:rPr>
                                  <w:t>Close FV09</w:t>
                                </w:r>
                                <w:r>
                                  <w:rPr>
                                    <w:rFonts w:asciiTheme="majorHAnsi" w:hAnsiTheme="majorHAnsi" w:cstheme="majorHAnsi"/>
                                    <w:sz w:val="18"/>
                                    <w:szCs w:val="18"/>
                                  </w:rPr>
                                  <w:t>2</w:t>
                                </w:r>
                              </w:p>
                              <w:p w:rsidR="00862F6C" w:rsidRPr="007F2C06" w:rsidRDefault="00862F6C" w:rsidP="00672718">
                                <w:pPr>
                                  <w:rPr>
                                    <w:rFonts w:asciiTheme="majorHAnsi" w:hAnsiTheme="majorHAnsi" w:cstheme="majorHAnsi"/>
                                    <w:sz w:val="18"/>
                                    <w:szCs w:val="18"/>
                                  </w:rPr>
                                </w:pPr>
                              </w:p>
                            </w:txbxContent>
                          </wps:txbx>
                          <wps:bodyPr rot="0" vert="horz" wrap="square" lIns="0" tIns="0" rIns="0" bIns="0" anchor="t" anchorCtr="0" upright="1">
                            <a:noAutofit/>
                          </wps:bodyPr>
                        </wps:wsp>
                      </wpg:grpSp>
                      <wps:wsp>
                        <wps:cNvPr id="30010" name="AutoShape 14217"/>
                        <wps:cNvCnPr>
                          <a:cxnSpLocks noChangeShapeType="1"/>
                        </wps:cNvCnPr>
                        <wps:spPr bwMode="auto">
                          <a:xfrm>
                            <a:off x="2216" y="13895"/>
                            <a:ext cx="255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11" name="AutoShape 14218"/>
                        <wps:cNvCnPr>
                          <a:cxnSpLocks noChangeShapeType="1"/>
                        </wps:cNvCnPr>
                        <wps:spPr bwMode="auto">
                          <a:xfrm>
                            <a:off x="2224" y="13876"/>
                            <a:ext cx="0" cy="147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12" name="AutoShape 14219"/>
                        <wps:cNvCnPr>
                          <a:cxnSpLocks noChangeShapeType="1"/>
                        </wps:cNvCnPr>
                        <wps:spPr bwMode="auto">
                          <a:xfrm>
                            <a:off x="2474" y="11512"/>
                            <a:ext cx="0" cy="23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13" name="AutoShape 14220"/>
                        <wps:cNvCnPr>
                          <a:cxnSpLocks noChangeShapeType="1"/>
                        </wps:cNvCnPr>
                        <wps:spPr bwMode="auto">
                          <a:xfrm>
                            <a:off x="2346" y="1171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14" name="Text Box 14221"/>
                        <wps:cNvSpPr txBox="1">
                          <a:spLocks noChangeArrowheads="1"/>
                        </wps:cNvSpPr>
                        <wps:spPr bwMode="auto">
                          <a:xfrm>
                            <a:off x="2648" y="11571"/>
                            <a:ext cx="301" cy="2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FD1B62">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wps:txbx>
                        <wps:bodyPr rot="0" vert="horz" wrap="square" lIns="0" tIns="0" rIns="0" bIns="0" anchor="t" anchorCtr="0" upright="1">
                          <a:noAutofit/>
                        </wps:bodyPr>
                      </wps:wsp>
                      <wps:wsp>
                        <wps:cNvPr id="30015" name="Text Box 14222"/>
                        <wps:cNvSpPr txBox="1">
                          <a:spLocks noChangeArrowheads="1"/>
                        </wps:cNvSpPr>
                        <wps:spPr bwMode="auto">
                          <a:xfrm>
                            <a:off x="4822" y="14221"/>
                            <a:ext cx="1072"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FD1B62">
                              <w:pPr>
                                <w:rPr>
                                  <w:rFonts w:asciiTheme="majorHAnsi" w:hAnsiTheme="majorHAnsi" w:cstheme="majorHAnsi"/>
                                  <w:sz w:val="18"/>
                                  <w:szCs w:val="18"/>
                                </w:rPr>
                              </w:pPr>
                              <w:r>
                                <w:rPr>
                                  <w:rFonts w:asciiTheme="majorHAnsi" w:hAnsiTheme="majorHAnsi" w:cstheme="majorHAnsi"/>
                                  <w:sz w:val="18"/>
                                  <w:szCs w:val="18"/>
                                </w:rPr>
                                <w:t xml:space="preserve">PT581 &gt; P He </w:t>
                              </w:r>
                            </w:p>
                            <w:p w:rsidR="00862F6C" w:rsidRPr="00437D2E" w:rsidRDefault="00862F6C" w:rsidP="00FD1B62">
                              <w:pPr>
                                <w:rPr>
                                  <w:rFonts w:asciiTheme="majorHAnsi" w:hAnsiTheme="majorHAnsi" w:cstheme="majorHAnsi"/>
                                  <w:sz w:val="18"/>
                                  <w:szCs w:val="18"/>
                                </w:rPr>
                              </w:pPr>
                            </w:p>
                          </w:txbxContent>
                        </wps:txbx>
                        <wps:bodyPr rot="0" vert="horz" wrap="square" lIns="0" tIns="0" rIns="0" bIns="0" anchor="t" anchorCtr="0" upright="1">
                          <a:noAutofit/>
                        </wps:bodyPr>
                      </wps:wsp>
                      <wps:wsp>
                        <wps:cNvPr id="30016" name="Text Box 14223"/>
                        <wps:cNvSpPr txBox="1">
                          <a:spLocks noChangeArrowheads="1"/>
                        </wps:cNvSpPr>
                        <wps:spPr bwMode="auto">
                          <a:xfrm>
                            <a:off x="2373" y="14029"/>
                            <a:ext cx="1941"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FD1B62">
                              <w:pPr>
                                <w:rPr>
                                  <w:rFonts w:asciiTheme="majorHAnsi" w:hAnsiTheme="majorHAnsi" w:cstheme="majorHAnsi"/>
                                  <w:sz w:val="18"/>
                                  <w:szCs w:val="18"/>
                                </w:rPr>
                              </w:pPr>
                              <w:r w:rsidRPr="00437D2E">
                                <w:rPr>
                                  <w:rFonts w:asciiTheme="majorHAnsi" w:hAnsiTheme="majorHAnsi" w:cstheme="majorHAnsi"/>
                                  <w:sz w:val="18"/>
                                  <w:szCs w:val="18"/>
                                </w:rPr>
                                <w:t>t &gt; tp2</w:t>
                              </w:r>
                              <w:r w:rsidRPr="00933992">
                                <w:rPr>
                                  <w:rFonts w:asciiTheme="majorHAnsi" w:hAnsiTheme="majorHAnsi" w:cstheme="majorHAnsi"/>
                                  <w:sz w:val="18"/>
                                  <w:szCs w:val="18"/>
                                </w:rPr>
                                <w:t xml:space="preserve"> </w:t>
                              </w:r>
                              <w:r>
                                <w:rPr>
                                  <w:rFonts w:asciiTheme="majorHAnsi" w:hAnsiTheme="majorHAnsi" w:cstheme="majorHAnsi"/>
                                  <w:sz w:val="18"/>
                                  <w:szCs w:val="18"/>
                                </w:rPr>
                                <w:t xml:space="preserve">&amp; PT581&lt;P He </w:t>
                              </w:r>
                            </w:p>
                            <w:p w:rsidR="00862F6C" w:rsidRPr="00437D2E" w:rsidRDefault="00862F6C" w:rsidP="00FD1B62">
                              <w:pPr>
                                <w:rPr>
                                  <w:rFonts w:asciiTheme="majorHAnsi" w:hAnsiTheme="majorHAnsi" w:cstheme="majorHAnsi"/>
                                  <w:sz w:val="18"/>
                                  <w:szCs w:val="18"/>
                                </w:rPr>
                              </w:pPr>
                            </w:p>
                          </w:txbxContent>
                        </wps:txbx>
                        <wps:bodyPr rot="0" vert="horz" wrap="square" lIns="0" tIns="0" rIns="0" bIns="0" anchor="t" anchorCtr="0" upright="1">
                          <a:noAutofit/>
                        </wps:bodyPr>
                      </wps:wsp>
                      <wps:wsp>
                        <wps:cNvPr id="30017" name="AutoShape 14224"/>
                        <wps:cNvCnPr>
                          <a:cxnSpLocks noChangeShapeType="1"/>
                        </wps:cNvCnPr>
                        <wps:spPr bwMode="auto">
                          <a:xfrm>
                            <a:off x="2102" y="1511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18" name="Text Box 14225"/>
                        <wps:cNvSpPr txBox="1">
                          <a:spLocks noChangeArrowheads="1"/>
                        </wps:cNvSpPr>
                        <wps:spPr bwMode="auto">
                          <a:xfrm>
                            <a:off x="2367" y="15047"/>
                            <a:ext cx="1498"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FD1B62">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wps:txbx>
                        <wps:bodyPr rot="0" vert="horz" wrap="square" lIns="0" tIns="0" rIns="0" bIns="0" anchor="t" anchorCtr="0" upright="1">
                          <a:noAutofit/>
                        </wps:bodyPr>
                      </wps:wsp>
                      <wps:wsp>
                        <wps:cNvPr id="30019" name="AutoShape 14226"/>
                        <wps:cNvCnPr>
                          <a:cxnSpLocks noChangeShapeType="1"/>
                        </wps:cNvCnPr>
                        <wps:spPr bwMode="auto">
                          <a:xfrm>
                            <a:off x="4758" y="13878"/>
                            <a:ext cx="0" cy="147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20" name="AutoShape 14227"/>
                        <wps:cNvCnPr>
                          <a:cxnSpLocks noChangeShapeType="1"/>
                        </wps:cNvCnPr>
                        <wps:spPr bwMode="auto">
                          <a:xfrm>
                            <a:off x="4656" y="1416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21" name="AutoShape 14228"/>
                        <wps:cNvCnPr>
                          <a:cxnSpLocks noChangeShapeType="1"/>
                        </wps:cNvCnPr>
                        <wps:spPr bwMode="auto">
                          <a:xfrm>
                            <a:off x="2107" y="1412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0022" name="Group 14229"/>
                        <wpg:cNvGrpSpPr>
                          <a:grpSpLocks/>
                        </wpg:cNvGrpSpPr>
                        <wpg:grpSpPr bwMode="auto">
                          <a:xfrm>
                            <a:off x="2195" y="12936"/>
                            <a:ext cx="2313" cy="737"/>
                            <a:chOff x="1700" y="12356"/>
                            <a:chExt cx="2313" cy="737"/>
                          </a:xfrm>
                        </wpg:grpSpPr>
                        <wps:wsp>
                          <wps:cNvPr id="30023" name="Rectangle 14230"/>
                          <wps:cNvSpPr>
                            <a:spLocks noChangeArrowheads="1"/>
                          </wps:cNvSpPr>
                          <wps:spPr bwMode="auto">
                            <a:xfrm>
                              <a:off x="1700" y="12356"/>
                              <a:ext cx="1146" cy="737"/>
                            </a:xfrm>
                            <a:prstGeom prst="rect">
                              <a:avLst/>
                            </a:prstGeom>
                            <a:solidFill>
                              <a:srgbClr val="FFFFFF"/>
                            </a:solidFill>
                            <a:ln w="9525">
                              <a:solidFill>
                                <a:srgbClr val="000000"/>
                              </a:solidFill>
                              <a:miter lim="800000"/>
                              <a:headEnd/>
                              <a:tailEnd/>
                            </a:ln>
                          </wps:spPr>
                          <wps:txbx>
                            <w:txbxContent>
                              <w:p w:rsidR="00862F6C" w:rsidRDefault="00862F6C" w:rsidP="00FD1B62">
                                <w:pPr>
                                  <w:spacing w:before="40"/>
                                  <w:jc w:val="center"/>
                                  <w:rPr>
                                    <w:rFonts w:asciiTheme="majorHAnsi" w:hAnsiTheme="majorHAnsi" w:cstheme="majorHAnsi"/>
                                    <w:sz w:val="18"/>
                                    <w:szCs w:val="18"/>
                                  </w:rPr>
                                </w:pPr>
                                <w:r w:rsidRPr="00437D2E">
                                  <w:rPr>
                                    <w:rFonts w:asciiTheme="majorHAnsi" w:hAnsiTheme="majorHAnsi" w:cstheme="majorHAnsi"/>
                                    <w:sz w:val="18"/>
                                    <w:szCs w:val="18"/>
                                  </w:rPr>
                                  <w:t xml:space="preserve">Flushing </w:t>
                                </w:r>
                              </w:p>
                              <w:p w:rsidR="00862F6C" w:rsidRPr="00437D2E" w:rsidRDefault="00862F6C" w:rsidP="00FD1B62">
                                <w:pPr>
                                  <w:spacing w:before="40"/>
                                  <w:jc w:val="center"/>
                                  <w:rPr>
                                    <w:rFonts w:asciiTheme="majorHAnsi" w:hAnsiTheme="majorHAnsi" w:cstheme="majorHAnsi"/>
                                    <w:sz w:val="18"/>
                                    <w:szCs w:val="18"/>
                                  </w:rPr>
                                </w:pPr>
                                <w:r>
                                  <w:rPr>
                                    <w:rFonts w:asciiTheme="majorHAnsi" w:hAnsiTheme="majorHAnsi" w:cstheme="majorHAnsi"/>
                                    <w:sz w:val="18"/>
                                    <w:szCs w:val="18"/>
                                  </w:rPr>
                                  <w:t>w</w:t>
                                </w:r>
                                <w:r w:rsidRPr="00437D2E">
                                  <w:rPr>
                                    <w:rFonts w:asciiTheme="majorHAnsi" w:hAnsiTheme="majorHAnsi" w:cstheme="majorHAnsi"/>
                                    <w:sz w:val="18"/>
                                    <w:szCs w:val="18"/>
                                  </w:rPr>
                                  <w:t>ith</w:t>
                                </w:r>
                                <w:r>
                                  <w:rPr>
                                    <w:rFonts w:asciiTheme="majorHAnsi" w:hAnsiTheme="majorHAnsi" w:cstheme="majorHAnsi"/>
                                    <w:sz w:val="18"/>
                                    <w:szCs w:val="18"/>
                                  </w:rPr>
                                  <w:t xml:space="preserve"> </w:t>
                                </w:r>
                                <w:r w:rsidRPr="007D52E9">
                                  <w:rPr>
                                    <w:rFonts w:asciiTheme="majorHAnsi" w:hAnsiTheme="majorHAnsi" w:cstheme="majorHAnsi"/>
                                    <w:i/>
                                    <w:sz w:val="18"/>
                                    <w:szCs w:val="18"/>
                                  </w:rPr>
                                  <w:t>GHe</w:t>
                                </w:r>
                              </w:p>
                              <w:p w:rsidR="00862F6C" w:rsidRPr="00437D2E" w:rsidRDefault="00862F6C" w:rsidP="00FD1B62">
                                <w:pPr>
                                  <w:rPr>
                                    <w:rFonts w:asciiTheme="majorHAnsi" w:hAnsiTheme="majorHAnsi" w:cstheme="majorHAnsi"/>
                                    <w:sz w:val="18"/>
                                    <w:szCs w:val="18"/>
                                  </w:rPr>
                                </w:pPr>
                              </w:p>
                            </w:txbxContent>
                          </wps:txbx>
                          <wps:bodyPr rot="0" vert="horz" wrap="square" lIns="0" tIns="0" rIns="0" bIns="0" anchor="t" anchorCtr="0" upright="1">
                            <a:noAutofit/>
                          </wps:bodyPr>
                        </wps:wsp>
                        <wps:wsp>
                          <wps:cNvPr id="30024" name="Text Box 14231"/>
                          <wps:cNvSpPr txBox="1">
                            <a:spLocks noChangeArrowheads="1"/>
                          </wps:cNvSpPr>
                          <wps:spPr bwMode="auto">
                            <a:xfrm>
                              <a:off x="2781" y="12356"/>
                              <a:ext cx="1232" cy="737"/>
                            </a:xfrm>
                            <a:prstGeom prst="rect">
                              <a:avLst/>
                            </a:prstGeom>
                            <a:solidFill>
                              <a:srgbClr val="FFFFFF"/>
                            </a:solidFill>
                            <a:ln w="9525">
                              <a:solidFill>
                                <a:srgbClr val="000000"/>
                              </a:solidFill>
                              <a:miter lim="800000"/>
                              <a:headEnd/>
                              <a:tailEnd/>
                            </a:ln>
                          </wps:spPr>
                          <wps:txbx>
                            <w:txbxContent>
                              <w:p w:rsidR="00862F6C" w:rsidRPr="007F2C06" w:rsidRDefault="00862F6C" w:rsidP="00FD1B62">
                                <w:pPr>
                                  <w:ind w:left="57"/>
                                  <w:rPr>
                                    <w:rFonts w:asciiTheme="majorHAnsi" w:hAnsiTheme="majorHAnsi" w:cstheme="majorHAnsi"/>
                                    <w:sz w:val="18"/>
                                    <w:szCs w:val="18"/>
                                  </w:rPr>
                                </w:pPr>
                                <w:r w:rsidRPr="007F2C06">
                                  <w:rPr>
                                    <w:rFonts w:asciiTheme="majorHAnsi" w:hAnsiTheme="majorHAnsi" w:cstheme="majorHAnsi"/>
                                    <w:sz w:val="18"/>
                                    <w:szCs w:val="18"/>
                                  </w:rPr>
                                  <w:t xml:space="preserve">Open FV092 </w:t>
                                </w:r>
                                <w:r>
                                  <w:rPr>
                                    <w:rFonts w:asciiTheme="majorHAnsi" w:hAnsiTheme="majorHAnsi" w:cstheme="majorHAnsi"/>
                                    <w:sz w:val="18"/>
                                    <w:szCs w:val="18"/>
                                  </w:rPr>
                                  <w:t>Open FV66</w:t>
                                </w:r>
                                <w:r w:rsidRPr="007F2C06">
                                  <w:rPr>
                                    <w:rFonts w:asciiTheme="majorHAnsi" w:hAnsiTheme="majorHAnsi" w:cstheme="majorHAnsi"/>
                                    <w:sz w:val="18"/>
                                    <w:szCs w:val="18"/>
                                  </w:rPr>
                                  <w:t>0</w:t>
                                </w:r>
                              </w:p>
                              <w:p w:rsidR="00862F6C" w:rsidRPr="007F2C06" w:rsidRDefault="00862F6C" w:rsidP="00FD1B62">
                                <w:pPr>
                                  <w:ind w:left="57"/>
                                  <w:rPr>
                                    <w:rFonts w:asciiTheme="majorHAnsi" w:hAnsiTheme="majorHAnsi" w:cstheme="majorHAnsi"/>
                                    <w:sz w:val="18"/>
                                    <w:szCs w:val="18"/>
                                  </w:rPr>
                                </w:pPr>
                                <w:r w:rsidRPr="007F2C06">
                                  <w:rPr>
                                    <w:rFonts w:asciiTheme="majorHAnsi" w:hAnsiTheme="majorHAnsi" w:cstheme="majorHAnsi"/>
                                    <w:sz w:val="18"/>
                                    <w:szCs w:val="18"/>
                                  </w:rPr>
                                  <w:t>Delay tp2</w:t>
                                </w:r>
                              </w:p>
                              <w:p w:rsidR="00862F6C" w:rsidRPr="007F2C06" w:rsidRDefault="00862F6C" w:rsidP="00FD1B62">
                                <w:pPr>
                                  <w:rPr>
                                    <w:rFonts w:asciiTheme="majorHAnsi" w:hAnsiTheme="majorHAnsi" w:cstheme="majorHAnsi"/>
                                    <w:sz w:val="18"/>
                                    <w:szCs w:val="18"/>
                                  </w:rPr>
                                </w:pPr>
                              </w:p>
                            </w:txbxContent>
                          </wps:txbx>
                          <wps:bodyPr rot="0" vert="horz" wrap="square" lIns="0" tIns="0" rIns="0" bIns="0" anchor="t" anchorCtr="0" upright="1">
                            <a:noAutofit/>
                          </wps:bodyPr>
                        </wps:wsp>
                      </wpg:grpSp>
                      <wpg:grpSp>
                        <wpg:cNvPr id="30025" name="Group 14232"/>
                        <wpg:cNvGrpSpPr>
                          <a:grpSpLocks/>
                        </wpg:cNvGrpSpPr>
                        <wpg:grpSpPr bwMode="auto">
                          <a:xfrm>
                            <a:off x="2020" y="14345"/>
                            <a:ext cx="2632" cy="567"/>
                            <a:chOff x="1495" y="14380"/>
                            <a:chExt cx="2632" cy="567"/>
                          </a:xfrm>
                        </wpg:grpSpPr>
                        <wps:wsp>
                          <wps:cNvPr id="30026" name="Text Box 14233"/>
                          <wps:cNvSpPr txBox="1">
                            <a:spLocks noChangeArrowheads="1"/>
                          </wps:cNvSpPr>
                          <wps:spPr bwMode="auto">
                            <a:xfrm>
                              <a:off x="2993" y="14380"/>
                              <a:ext cx="1134" cy="567"/>
                            </a:xfrm>
                            <a:prstGeom prst="rect">
                              <a:avLst/>
                            </a:prstGeom>
                            <a:solidFill>
                              <a:srgbClr val="FFFFFF"/>
                            </a:solidFill>
                            <a:ln w="9525">
                              <a:solidFill>
                                <a:srgbClr val="000000"/>
                              </a:solidFill>
                              <a:miter lim="800000"/>
                              <a:headEnd/>
                              <a:tailEnd/>
                            </a:ln>
                          </wps:spPr>
                          <wps:txbx>
                            <w:txbxContent>
                              <w:p w:rsidR="00862F6C" w:rsidRPr="00437D2E" w:rsidRDefault="00862F6C" w:rsidP="00FD1B62">
                                <w:pPr>
                                  <w:spacing w:before="120"/>
                                  <w:ind w:left="57"/>
                                  <w:jc w:val="center"/>
                                  <w:rPr>
                                    <w:rFonts w:asciiTheme="majorHAnsi" w:hAnsiTheme="majorHAnsi" w:cstheme="majorHAnsi"/>
                                    <w:sz w:val="18"/>
                                    <w:szCs w:val="18"/>
                                  </w:rPr>
                                </w:pPr>
                                <w:r>
                                  <w:rPr>
                                    <w:rFonts w:asciiTheme="majorHAnsi" w:hAnsiTheme="majorHAnsi" w:cstheme="majorHAnsi"/>
                                    <w:sz w:val="18"/>
                                    <w:szCs w:val="18"/>
                                  </w:rPr>
                                  <w:t>Close FV092</w:t>
                                </w:r>
                              </w:p>
                            </w:txbxContent>
                          </wps:txbx>
                          <wps:bodyPr rot="0" vert="horz" wrap="square" lIns="0" tIns="0" rIns="0" bIns="0" anchor="t" anchorCtr="0" upright="1">
                            <a:noAutofit/>
                          </wps:bodyPr>
                        </wps:wsp>
                        <wps:wsp>
                          <wps:cNvPr id="30027" name="Text Box 14234"/>
                          <wps:cNvSpPr txBox="1">
                            <a:spLocks noChangeArrowheads="1"/>
                          </wps:cNvSpPr>
                          <wps:spPr bwMode="auto">
                            <a:xfrm>
                              <a:off x="1495" y="14380"/>
                              <a:ext cx="1540" cy="567"/>
                            </a:xfrm>
                            <a:prstGeom prst="rect">
                              <a:avLst/>
                            </a:prstGeom>
                            <a:solidFill>
                              <a:srgbClr val="FFFFFF"/>
                            </a:solidFill>
                            <a:ln w="9525">
                              <a:solidFill>
                                <a:srgbClr val="000000"/>
                              </a:solidFill>
                              <a:miter lim="800000"/>
                              <a:headEnd/>
                              <a:tailEnd/>
                            </a:ln>
                          </wps:spPr>
                          <wps:txbx>
                            <w:txbxContent>
                              <w:p w:rsidR="00862F6C" w:rsidRPr="007F2C06" w:rsidRDefault="00862F6C" w:rsidP="00FD1B62">
                                <w:pPr>
                                  <w:spacing w:before="40"/>
                                  <w:jc w:val="center"/>
                                  <w:rPr>
                                    <w:szCs w:val="18"/>
                                  </w:rPr>
                                </w:pPr>
                                <w:r w:rsidRPr="007F2C06">
                                  <w:rPr>
                                    <w:rFonts w:asciiTheme="majorHAnsi" w:hAnsiTheme="majorHAnsi" w:cstheme="majorHAnsi"/>
                                    <w:sz w:val="18"/>
                                    <w:szCs w:val="18"/>
                                  </w:rPr>
                                  <w:t>“Not possible to pressure the line”</w:t>
                                </w:r>
                              </w:p>
                            </w:txbxContent>
                          </wps:txbx>
                          <wps:bodyPr rot="0" vert="horz" wrap="square" lIns="0" tIns="0" rIns="0" bIns="0" anchor="t" anchorCtr="0" upright="1">
                            <a:noAutofit/>
                          </wps:bodyPr>
                        </wps:wsp>
                      </wpg:grpSp>
                      <wps:wsp>
                        <wps:cNvPr id="30028" name="Oval 4200"/>
                        <wps:cNvSpPr>
                          <a:spLocks noChangeArrowheads="1"/>
                        </wps:cNvSpPr>
                        <wps:spPr bwMode="auto">
                          <a:xfrm>
                            <a:off x="1781" y="1421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AB5434">
                              <w:pPr>
                                <w:jc w:val="center"/>
                                <w:rPr>
                                  <w:rFonts w:ascii="Times New Roman" w:hAnsi="Times New Roman" w:cs="Times New Roman"/>
                                  <w:b/>
                                  <w:szCs w:val="20"/>
                                </w:rPr>
                              </w:pPr>
                              <w:r>
                                <w:rPr>
                                  <w:rFonts w:ascii="Times New Roman" w:hAnsi="Times New Roman" w:cs="Times New Roman"/>
                                  <w:b/>
                                  <w:szCs w:val="20"/>
                                </w:rPr>
                                <w:t>34</w:t>
                              </w:r>
                            </w:p>
                          </w:txbxContent>
                        </wps:txbx>
                        <wps:bodyPr rot="0" vert="horz" wrap="square" lIns="0" tIns="0" rIns="0" bIns="0" anchor="t" anchorCtr="0" upright="1">
                          <a:noAutofit/>
                        </wps:bodyPr>
                      </wps:wsp>
                      <wps:wsp>
                        <wps:cNvPr id="30029" name="Oval 4199"/>
                        <wps:cNvSpPr>
                          <a:spLocks noChangeArrowheads="1"/>
                        </wps:cNvSpPr>
                        <wps:spPr bwMode="auto">
                          <a:xfrm>
                            <a:off x="1959" y="1290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32</w:t>
                              </w:r>
                            </w:p>
                          </w:txbxContent>
                        </wps:txbx>
                        <wps:bodyPr rot="0" vert="horz" wrap="square" lIns="0" tIns="0" rIns="0" bIns="0" anchor="t" anchorCtr="0" upright="1">
                          <a:noAutofit/>
                        </wps:bodyPr>
                      </wps:wsp>
                      <wps:wsp>
                        <wps:cNvPr id="30030" name="Rectangle 4116"/>
                        <wps:cNvSpPr>
                          <a:spLocks noChangeArrowheads="1"/>
                        </wps:cNvSpPr>
                        <wps:spPr bwMode="auto">
                          <a:xfrm>
                            <a:off x="2089" y="11878"/>
                            <a:ext cx="1542" cy="586"/>
                          </a:xfrm>
                          <a:prstGeom prst="rect">
                            <a:avLst/>
                          </a:prstGeom>
                          <a:solidFill>
                            <a:srgbClr val="FFFFFF"/>
                          </a:solidFill>
                          <a:ln w="9525">
                            <a:solidFill>
                              <a:schemeClr val="tx1">
                                <a:lumMod val="100000"/>
                                <a:lumOff val="0"/>
                              </a:schemeClr>
                            </a:solidFill>
                            <a:miter lim="800000"/>
                            <a:headEnd/>
                            <a:tailEnd/>
                          </a:ln>
                        </wps:spPr>
                        <wps:txbx>
                          <w:txbxContent>
                            <w:p w:rsidR="00862F6C" w:rsidRDefault="00862F6C" w:rsidP="00B20929">
                              <w:r>
                                <w:t>Close FV090</w:t>
                              </w:r>
                            </w:p>
                          </w:txbxContent>
                        </wps:txbx>
                        <wps:bodyPr rot="0" vert="horz" wrap="square" lIns="91440" tIns="91440" rIns="91440" bIns="91440" anchor="t" anchorCtr="0" upright="1">
                          <a:noAutofit/>
                        </wps:bodyPr>
                      </wps:wsp>
                      <wps:wsp>
                        <wps:cNvPr id="30031" name="Oval 4115"/>
                        <wps:cNvSpPr>
                          <a:spLocks noChangeArrowheads="1"/>
                        </wps:cNvSpPr>
                        <wps:spPr bwMode="auto">
                          <a:xfrm>
                            <a:off x="1846" y="11684"/>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30</w:t>
                              </w:r>
                            </w:p>
                          </w:txbxContent>
                        </wps:txbx>
                        <wps:bodyPr rot="0" vert="horz" wrap="square" lIns="0" tIns="0" rIns="0" bIns="0" anchor="t" anchorCtr="0" upright="1">
                          <a:noAutofit/>
                        </wps:bodyPr>
                      </wps:wsp>
                      <wps:wsp>
                        <wps:cNvPr id="30032" name="AutoShape 14224"/>
                        <wps:cNvCnPr/>
                        <wps:spPr bwMode="auto">
                          <a:xfrm>
                            <a:off x="2357" y="1268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33" name="Text Box 12092"/>
                        <wps:cNvSpPr txBox="1">
                          <a:spLocks noChangeArrowheads="1"/>
                        </wps:cNvSpPr>
                        <wps:spPr bwMode="auto">
                          <a:xfrm>
                            <a:off x="2618" y="12593"/>
                            <a:ext cx="1021" cy="2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B20929">
                              <w:pPr>
                                <w:rPr>
                                  <w:rFonts w:asciiTheme="majorHAnsi" w:hAnsiTheme="majorHAnsi" w:cstheme="majorHAnsi"/>
                                  <w:sz w:val="18"/>
                                  <w:szCs w:val="18"/>
                                  <w:lang w:val="fr-FR"/>
                                </w:rPr>
                              </w:pPr>
                              <w:r>
                                <w:rPr>
                                  <w:rFonts w:asciiTheme="majorHAnsi" w:hAnsiTheme="majorHAnsi" w:cstheme="majorHAnsi"/>
                                  <w:sz w:val="18"/>
                                  <w:szCs w:val="18"/>
                                  <w:lang w:val="fr-FR"/>
                                </w:rPr>
                                <w:t>FV090 closed</w:t>
                              </w:r>
                            </w:p>
                          </w:txbxContent>
                        </wps:txbx>
                        <wps:bodyPr rot="0" vert="horz" wrap="square" lIns="0" tIns="0" rIns="0" bIns="0" anchor="t" anchorCtr="0" upright="1">
                          <a:noAutofit/>
                        </wps:bodyPr>
                      </wps:wsp>
                      <wps:wsp>
                        <wps:cNvPr id="30034" name="Oval 4197"/>
                        <wps:cNvSpPr>
                          <a:spLocks noChangeArrowheads="1"/>
                        </wps:cNvSpPr>
                        <wps:spPr bwMode="auto">
                          <a:xfrm>
                            <a:off x="1405" y="10312"/>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28</w:t>
                              </w:r>
                            </w:p>
                          </w:txbxContent>
                        </wps:txbx>
                        <wps:bodyPr rot="0" vert="horz" wrap="square" lIns="0" tIns="0" rIns="0" bIns="0" anchor="t" anchorCtr="0" upright="1">
                          <a:noAutofit/>
                        </wps:bodyPr>
                      </wps:wsp>
                      <wps:wsp>
                        <wps:cNvPr id="30035" name="Oval 4196"/>
                        <wps:cNvSpPr>
                          <a:spLocks noChangeArrowheads="1"/>
                        </wps:cNvSpPr>
                        <wps:spPr bwMode="auto">
                          <a:xfrm>
                            <a:off x="2218" y="925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26</w:t>
                              </w:r>
                            </w:p>
                          </w:txbxContent>
                        </wps:txbx>
                        <wps:bodyPr rot="0" vert="horz" wrap="square" lIns="0" tIns="0" rIns="0" bIns="0" anchor="t" anchorCtr="0" upright="1">
                          <a:noAutofit/>
                        </wps:bodyPr>
                      </wps:wsp>
                      <wps:wsp>
                        <wps:cNvPr id="30036" name="Oval 4194"/>
                        <wps:cNvSpPr>
                          <a:spLocks noChangeArrowheads="1"/>
                        </wps:cNvSpPr>
                        <wps:spPr bwMode="auto">
                          <a:xfrm>
                            <a:off x="2069" y="790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22</w:t>
                              </w:r>
                            </w:p>
                          </w:txbxContent>
                        </wps:txbx>
                        <wps:bodyPr rot="0" vert="horz" wrap="square" lIns="0" tIns="0" rIns="0" bIns="0" anchor="t" anchorCtr="0" upright="1">
                          <a:noAutofit/>
                        </wps:bodyPr>
                      </wps:wsp>
                      <wps:wsp>
                        <wps:cNvPr id="30037" name="Oval 4187"/>
                        <wps:cNvSpPr>
                          <a:spLocks noChangeArrowheads="1"/>
                        </wps:cNvSpPr>
                        <wps:spPr bwMode="auto">
                          <a:xfrm>
                            <a:off x="2790" y="663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wps:wsp>
                        <wps:cNvPr id="30038" name="Oval 4186"/>
                        <wps:cNvSpPr>
                          <a:spLocks noChangeArrowheads="1"/>
                        </wps:cNvSpPr>
                        <wps:spPr bwMode="auto">
                          <a:xfrm>
                            <a:off x="2722" y="5602"/>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30039" name="Oval 4185"/>
                        <wps:cNvSpPr>
                          <a:spLocks noChangeArrowheads="1"/>
                        </wps:cNvSpPr>
                        <wps:spPr bwMode="auto">
                          <a:xfrm>
                            <a:off x="2845" y="4546"/>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wps:wsp>
                        <wps:cNvPr id="30040" name="Oval 4184"/>
                        <wps:cNvSpPr>
                          <a:spLocks noChangeArrowheads="1"/>
                        </wps:cNvSpPr>
                        <wps:spPr bwMode="auto">
                          <a:xfrm>
                            <a:off x="3587" y="357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0929">
                              <w:pPr>
                                <w:jc w:val="center"/>
                                <w:rPr>
                                  <w:rFonts w:ascii="Times New Roman" w:hAnsi="Times New Roman" w:cs="Times New Roman"/>
                                  <w:b/>
                                  <w:szCs w:val="20"/>
                                </w:rPr>
                              </w:pPr>
                              <w:r w:rsidRPr="00A87CE9">
                                <w:rPr>
                                  <w:rFonts w:ascii="Times New Roman" w:hAnsi="Times New Roman" w:cs="Times New Roman"/>
                                  <w:b/>
                                  <w:szCs w:val="20"/>
                                </w:rPr>
                                <w:t>0</w:t>
                              </w:r>
                            </w:p>
                          </w:txbxContent>
                        </wps:txbx>
                        <wps:bodyPr rot="0" vert="horz" wrap="square" lIns="0" tIns="0" rIns="0" bIns="0" anchor="t" anchorCtr="0" upright="1">
                          <a:noAutofit/>
                        </wps:bodyPr>
                      </wps:wsp>
                      <wps:wsp>
                        <wps:cNvPr id="30041" name="Oval 4192"/>
                        <wps:cNvSpPr>
                          <a:spLocks noChangeArrowheads="1"/>
                        </wps:cNvSpPr>
                        <wps:spPr bwMode="auto">
                          <a:xfrm>
                            <a:off x="4851" y="8133"/>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10</w:t>
                              </w:r>
                            </w:p>
                          </w:txbxContent>
                        </wps:txbx>
                        <wps:bodyPr rot="0" vert="horz" wrap="square" lIns="0" tIns="0" rIns="0" bIns="0" anchor="t" anchorCtr="0" upright="1">
                          <a:noAutofit/>
                        </wps:bodyPr>
                      </wps:wsp>
                      <wps:wsp>
                        <wps:cNvPr id="30042" name="Oval 4195"/>
                        <wps:cNvSpPr>
                          <a:spLocks noChangeArrowheads="1"/>
                        </wps:cNvSpPr>
                        <wps:spPr bwMode="auto">
                          <a:xfrm>
                            <a:off x="4342" y="8973"/>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24</w:t>
                              </w:r>
                            </w:p>
                          </w:txbxContent>
                        </wps:txbx>
                        <wps:bodyPr rot="0" vert="horz" wrap="square" lIns="0" tIns="0" rIns="0" bIns="0" anchor="t" anchorCtr="0" upright="1">
                          <a:noAutofit/>
                        </wps:bodyPr>
                      </wps:wsp>
                      <wps:wsp>
                        <wps:cNvPr id="30043" name="Oval 4188"/>
                        <wps:cNvSpPr>
                          <a:spLocks noChangeArrowheads="1"/>
                        </wps:cNvSpPr>
                        <wps:spPr bwMode="auto">
                          <a:xfrm>
                            <a:off x="6932" y="9923"/>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12</w:t>
                              </w:r>
                            </w:p>
                          </w:txbxContent>
                        </wps:txbx>
                        <wps:bodyPr rot="0" vert="horz" wrap="square" lIns="0" tIns="0" rIns="0" bIns="0" anchor="t" anchorCtr="0" upright="1">
                          <a:noAutofit/>
                        </wps:bodyPr>
                      </wps:wsp>
                      <wps:wsp>
                        <wps:cNvPr id="30044" name="Oval 4201"/>
                        <wps:cNvSpPr>
                          <a:spLocks noChangeArrowheads="1"/>
                        </wps:cNvSpPr>
                        <wps:spPr bwMode="auto">
                          <a:xfrm>
                            <a:off x="5123" y="10922"/>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36</w:t>
                              </w:r>
                            </w:p>
                          </w:txbxContent>
                        </wps:txbx>
                        <wps:bodyPr rot="0" vert="horz" wrap="square" lIns="0" tIns="0" rIns="0" bIns="0" anchor="t" anchorCtr="0" upright="1">
                          <a:noAutofit/>
                        </wps:bodyPr>
                      </wps:wsp>
                      <wps:wsp>
                        <wps:cNvPr id="30045" name="Oval 4189"/>
                        <wps:cNvSpPr>
                          <a:spLocks noChangeArrowheads="1"/>
                        </wps:cNvSpPr>
                        <wps:spPr bwMode="auto">
                          <a:xfrm>
                            <a:off x="7596" y="1121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14</w:t>
                              </w:r>
                            </w:p>
                          </w:txbxContent>
                        </wps:txbx>
                        <wps:bodyPr rot="0" vert="horz" wrap="square" lIns="0" tIns="0" rIns="0" bIns="0" anchor="t" anchorCtr="0" upright="1">
                          <a:noAutofit/>
                        </wps:bodyPr>
                      </wps:wsp>
                      <wps:wsp>
                        <wps:cNvPr id="30046" name="Oval 4202"/>
                        <wps:cNvSpPr>
                          <a:spLocks noChangeArrowheads="1"/>
                        </wps:cNvSpPr>
                        <wps:spPr bwMode="auto">
                          <a:xfrm>
                            <a:off x="6734" y="1178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38</w:t>
                              </w:r>
                            </w:p>
                          </w:txbxContent>
                        </wps:txbx>
                        <wps:bodyPr rot="0" vert="horz" wrap="square" lIns="0" tIns="0" rIns="0" bIns="0" anchor="t" anchorCtr="0" upright="1">
                          <a:noAutofit/>
                        </wps:bodyPr>
                      </wps:wsp>
                      <wps:wsp>
                        <wps:cNvPr id="30047" name="Oval 4203"/>
                        <wps:cNvSpPr>
                          <a:spLocks noChangeArrowheads="1"/>
                        </wps:cNvSpPr>
                        <wps:spPr bwMode="auto">
                          <a:xfrm>
                            <a:off x="4664" y="12084"/>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40</w:t>
                              </w:r>
                            </w:p>
                          </w:txbxContent>
                        </wps:txbx>
                        <wps:bodyPr rot="0" vert="horz" wrap="square" lIns="0" tIns="0" rIns="0" bIns="0" anchor="t" anchorCtr="0" upright="1">
                          <a:noAutofit/>
                        </wps:bodyPr>
                      </wps:wsp>
                      <wps:wsp>
                        <wps:cNvPr id="30048" name="Oval 4190"/>
                        <wps:cNvSpPr>
                          <a:spLocks noChangeArrowheads="1"/>
                        </wps:cNvSpPr>
                        <wps:spPr bwMode="auto">
                          <a:xfrm>
                            <a:off x="7696" y="1350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16</w:t>
                              </w:r>
                            </w:p>
                          </w:txbxContent>
                        </wps:txbx>
                        <wps:bodyPr rot="0" vert="horz" wrap="square" lIns="0" tIns="0" rIns="0" bIns="0" anchor="t" anchorCtr="0" upright="1">
                          <a:noAutofit/>
                        </wps:bodyPr>
                      </wps:wsp>
                      <wps:wsp>
                        <wps:cNvPr id="30049" name="Oval 4191"/>
                        <wps:cNvSpPr>
                          <a:spLocks noChangeArrowheads="1"/>
                        </wps:cNvSpPr>
                        <wps:spPr bwMode="auto">
                          <a:xfrm>
                            <a:off x="7704" y="14164"/>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18</w:t>
                              </w:r>
                            </w:p>
                          </w:txbxContent>
                        </wps:txbx>
                        <wps:bodyPr rot="0" vert="horz" wrap="square" lIns="0" tIns="0" rIns="0" bIns="0" anchor="t" anchorCtr="0" upright="1">
                          <a:noAutofit/>
                        </wps:bodyPr>
                      </wps:wsp>
                      <wps:wsp>
                        <wps:cNvPr id="30050" name="Oval 4193"/>
                        <wps:cNvSpPr>
                          <a:spLocks noChangeArrowheads="1"/>
                        </wps:cNvSpPr>
                        <wps:spPr bwMode="auto">
                          <a:xfrm>
                            <a:off x="7676" y="15293"/>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20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655" o:spid="_x0000_s1675" style="position:absolute;left:0;text-align:left;margin-left:-.65pt;margin-top:10.4pt;width:513.55pt;height:633.9pt;z-index:273400320" coordorigin="1405,3579" coordsize="10271,12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">
                <v:line id="Line 10700" o:spid="_x0000_s1676" style="position:absolute;visibility:visible;mso-wrap-style:square" from="4416,4621" to="7767,4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0xI8YAAADeAAAADwAAAGRycy9kb3ducmV2LnhtbESPQWsCMRSE70L/Q3iF3jSr4KqrUURa&#10;1N6qBfH22Lxulm5etknU7b9vhILHYWa+YRarzjbiSj7UjhUMBxkI4tLpmisFn8e3/hREiMgaG8ek&#10;4JcCrJZPvQUW2t34g66HWIkE4VCgAhNjW0gZSkMWw8C1xMn7ct5iTNJXUnu8Jbht5CjLcmmx5rRg&#10;sKWNofL7cLEKmtxOtmu/+ZmYocu71+P5fXfaK/Xy3K3nICJ18RH+b++0gtFsOh7D/U6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tMSPGAAAA3gAAAA8AAAAAAAAA&#10;AAAAAAAAoQIAAGRycy9kb3ducmV2LnhtbFBLBQYAAAAABAAEAPkAAACUAwAAAAA=&#10;" stroked="f" strokecolor="white [3212]" strokeweight="3.5pt"/>
                <v:group id="Group 10701" o:spid="_x0000_s1677" style="position:absolute;left:5555;top:7630;width:251;height:340"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4JqTBxgAAAN4A&#10;AAAPAAAAAAAAAAAAAAAAAKoCAABkcnMvZG93bnJldi54bWxQSwUGAAAAAAQABAD6AAAAnQMAAAAA&#10;">
                  <v:shape id="AutoShape 10702" o:spid="_x0000_s1678"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E77ccAAADeAAAADwAAAGRycy9kb3ducmV2LnhtbESPQWsCMRSE74X+h/AKvRTNKmh1a5Rt&#10;QVDBg1bvr5vnJrh52W6irv++KRR6HGbmG2a26FwtrtQG61nBoJ+BIC69tlwpOHwuexMQISJrrD2T&#10;gjsFWMwfH2aYa3/jHV33sRIJwiFHBSbGJpcylIYchr5viJN38q3DmGRbSd3iLcFdLYdZNpYOLacF&#10;gw19GCrP+4tTsF0P3osvY9eb3bfdjpZFfalejko9P3XFG4hIXfwP/7VXWsFwOhm9wu+ddAXk/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oTvtxwAAAN4AAAAPAAAAAAAA&#10;AAAAAAAAAKECAABkcnMvZG93bnJldi54bWxQSwUGAAAAAAQABAD5AAAAlQMAAAAA&#10;"/>
                  <v:shape id="AutoShape 10703" o:spid="_x0000_s1679"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6vn8UAAADeAAAADwAAAGRycy9kb3ducmV2LnhtbERPz2vCMBS+D/wfwhN2GTZVcLjaKHUg&#10;zIEH3bw/m7cmrHmpTdTuv18Ogx0/vt/lenCtuFEfrGcF0ywHQVx7bblR8PmxnSxAhIissfVMCn4o&#10;wHo1eiix0P7OB7odYyNSCIcCFZgYu0LKUBtyGDLfESfuy/cOY4J9I3WP9xTuWjnL82fp0HJqMNjR&#10;q6H6+3h1Cva76aY6G7t7P1zsfr6t2mvzdFLqcTxUSxCRhvgv/nO/aQWzl8U87U130hW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6vn8UAAADeAAAADwAAAAAAAAAA&#10;AAAAAAChAgAAZHJzL2Rvd25yZXYueG1sUEsFBgAAAAAEAAQA+QAAAJMDAAAAAA==&#10;"/>
                </v:group>
                <v:shape id="Text Box 10704" o:spid="_x0000_s1680" type="#_x0000_t202" style="position:absolute;left:5792;top:7612;width:2310;height: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JG2ccA&#10;AADeAAAADwAAAGRycy9kb3ducmV2LnhtbESPT2vCQBTE74V+h+UVvJS6MaBo6ir+aaEHPUTF8yP7&#10;moRm34bd1cRv7xYEj8PM/IaZL3vTiCs5X1tWMBomIIgLq2suFZyO3x9TED4ga2wsk4IbeVguXl/m&#10;mGnbcU7XQyhFhLDPUEEVQptJ6YuKDPqhbYmj92udwRClK6V22EW4aWSaJBNpsOa4UGFLm4qKv8PF&#10;KJhs3aXLefO+PX3tcN+W6Xl9Oys1eOtXnyAC9eEZfrR/tIJ0Nh3P4P9Ov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CRtnHAAAA3gAAAA8AAAAAAAAAAAAAAAAAmAIAAGRy&#10;cy9kb3ducmV2LnhtbFBLBQYAAAAABAAEAPUAAACMAwAAAAA=&#10;" stroked="f">
                  <v:textbox inset="0,0,0,0">
                    <w:txbxContent>
                      <w:p w:rsidR="00862F6C" w:rsidRPr="00437D2E" w:rsidRDefault="00862F6C" w:rsidP="00971275">
                        <w:pPr>
                          <w:rPr>
                            <w:rFonts w:asciiTheme="majorHAnsi" w:hAnsiTheme="majorHAnsi" w:cstheme="majorHAnsi"/>
                            <w:sz w:val="18"/>
                            <w:szCs w:val="18"/>
                          </w:rPr>
                        </w:pPr>
                        <w:r w:rsidRPr="00437D2E">
                          <w:rPr>
                            <w:rFonts w:asciiTheme="majorHAnsi" w:hAnsiTheme="majorHAnsi" w:cstheme="majorHAnsi"/>
                            <w:sz w:val="18"/>
                            <w:szCs w:val="18"/>
                          </w:rPr>
                          <w:t>PT58</w:t>
                        </w:r>
                        <w:r>
                          <w:rPr>
                            <w:rFonts w:asciiTheme="majorHAnsi" w:hAnsiTheme="majorHAnsi" w:cstheme="majorHAnsi"/>
                            <w:sz w:val="18"/>
                            <w:szCs w:val="18"/>
                          </w:rPr>
                          <w:t>1</w:t>
                        </w:r>
                        <w:r w:rsidRPr="00437D2E">
                          <w:rPr>
                            <w:rFonts w:asciiTheme="majorHAnsi" w:hAnsiTheme="majorHAnsi" w:cstheme="majorHAnsi"/>
                            <w:sz w:val="18"/>
                            <w:szCs w:val="18"/>
                          </w:rPr>
                          <w:t xml:space="preserve"> &lt; </w:t>
                        </w:r>
                        <w:r>
                          <w:rPr>
                            <w:rFonts w:asciiTheme="majorHAnsi" w:hAnsiTheme="majorHAnsi" w:cstheme="majorHAnsi"/>
                            <w:sz w:val="18"/>
                            <w:szCs w:val="18"/>
                          </w:rPr>
                          <w:t>Pvac</w:t>
                        </w:r>
                      </w:p>
                    </w:txbxContent>
                  </v:textbox>
                </v:shape>
                <v:shape id="Text Box 10705" o:spid="_x0000_s1681" type="#_x0000_t202" style="position:absolute;left:4758;top:11717;width:1421;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l+cUA&#10;AADeAAAADwAAAGRycy9kb3ducmV2LnhtbESPy4rCMBSG9wO+QzjCbAZN7aI41SjeBmahCx1xfWiO&#10;bbE5KUm09e0nC8Hlz3/jmy9704gHOV9bVjAZJyCIC6trLhWc/35GUxA+IGtsLJOCJ3lYLgYfc8y1&#10;7fhIj1MoRRxhn6OCKoQ2l9IXFRn0Y9sSR+9qncEQpSuldtjFcdPINEkyabDm+FBhS5uKitvpbhRk&#10;W3fvjrz52p53ezy0ZXpZPy9KfQ771QxEoD68w6/2r1aQfk+zCBBxIgr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lCX5xQAAAN4AAAAPAAAAAAAAAAAAAAAAAJgCAABkcnMv&#10;ZG93bnJldi54bWxQSwUGAAAAAAQABAD1AAAAigMAAAAA&#10;" stroked="f">
                  <v:textbox inset="0,0,0,0">
                    <w:txbxContent>
                      <w:p w:rsidR="00862F6C" w:rsidRPr="00437D2E" w:rsidRDefault="00862F6C" w:rsidP="00971275">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v:textbox>
                </v:shape>
                <v:shape id="Text Box 10706" o:spid="_x0000_s1682" type="#_x0000_t202" style="position:absolute;left:7506;top:8711;width:2329;height: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AYscA&#10;AADeAAAADwAAAGRycy9kb3ducmV2LnhtbESPT4vCMBTE7wt+h/CEvSya2kNxq1H8swse1oOueH40&#10;z7bYvJQk2vrtN8KCx2FmfsPMl71pxJ2cry0rmIwTEMSF1TWXCk6/36MpCB+QNTaWScGDPCwXg7c5&#10;5tp2fKD7MZQiQtjnqKAKoc2l9EVFBv3YtsTRu1hnMETpSqkddhFuGpkmSSYN1hwXKmxpU1FxPd6M&#10;gmzrbt2BNx/b09cP7tsyPa8fZ6Xeh/1qBiJQH17h//ZOK0g/p9kEnn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YgGLHAAAA3gAAAA8AAAAAAAAAAAAAAAAAmAIAAGRy&#10;cy9kb3ducmV2LnhtbFBLBQYAAAAABAAEAPUAAACMAwAAAAA=&#10;" stroked="f">
                  <v:textbox inset="0,0,0,0">
                    <w:txbxContent>
                      <w:p w:rsidR="00862F6C" w:rsidRPr="00437D2E" w:rsidRDefault="00862F6C" w:rsidP="00971275">
                        <w:pPr>
                          <w:rPr>
                            <w:rFonts w:asciiTheme="majorHAnsi" w:hAnsiTheme="majorHAnsi" w:cstheme="majorHAnsi"/>
                            <w:sz w:val="18"/>
                            <w:szCs w:val="18"/>
                          </w:rPr>
                        </w:pPr>
                        <w:r w:rsidRPr="00437D2E">
                          <w:rPr>
                            <w:rFonts w:asciiTheme="majorHAnsi" w:hAnsiTheme="majorHAnsi" w:cstheme="majorHAnsi"/>
                            <w:sz w:val="18"/>
                            <w:szCs w:val="18"/>
                          </w:rPr>
                          <w:t>PT58</w:t>
                        </w:r>
                        <w:r>
                          <w:rPr>
                            <w:rFonts w:asciiTheme="majorHAnsi" w:hAnsiTheme="majorHAnsi" w:cstheme="majorHAnsi"/>
                            <w:sz w:val="18"/>
                            <w:szCs w:val="18"/>
                          </w:rPr>
                          <w:t>1&lt; PvacMax</w:t>
                        </w:r>
                        <w:r w:rsidRPr="00437D2E">
                          <w:rPr>
                            <w:rFonts w:asciiTheme="majorHAnsi" w:hAnsiTheme="majorHAnsi" w:cstheme="majorHAnsi"/>
                            <w:sz w:val="18"/>
                            <w:szCs w:val="18"/>
                          </w:rPr>
                          <w:t xml:space="preserve"> &amp; t</w:t>
                        </w:r>
                        <w:r>
                          <w:rPr>
                            <w:rFonts w:asciiTheme="majorHAnsi" w:hAnsiTheme="majorHAnsi" w:cstheme="majorHAnsi"/>
                            <w:sz w:val="18"/>
                            <w:szCs w:val="18"/>
                          </w:rPr>
                          <w:t xml:space="preserve"> &gt; </w:t>
                        </w:r>
                        <w:r w:rsidRPr="00437D2E">
                          <w:rPr>
                            <w:rFonts w:asciiTheme="majorHAnsi" w:hAnsiTheme="majorHAnsi" w:cstheme="majorHAnsi"/>
                            <w:sz w:val="18"/>
                            <w:szCs w:val="18"/>
                          </w:rPr>
                          <w:t>tvac1</w:t>
                        </w:r>
                      </w:p>
                    </w:txbxContent>
                  </v:textbox>
                </v:shape>
                <v:shape id="AutoShape 10707" o:spid="_x0000_s1683" type="#_x0000_t32" style="position:absolute;left:1414;top:3989;width:0;height:122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yV28MAAADeAAAADwAAAGRycy9kb3ducmV2LnhtbESP0YrCMBRE3xf8h3AXfFtTqxS3axQR&#10;hMU3qx9waa5N1+amNNFm/94sLPg4zJwZZr2NthMPGnzrWMF8loEgrp1uuVFwOR8+ViB8QNbYOSYF&#10;v+Rhu5m8rbHUbuQTParQiFTCvkQFJoS+lNLXhiz6meuJk3d1g8WQ5NBIPeCYym0n8ywrpMWW04LB&#10;nvaG6lt1twpyM4/Lww/2i2MVb/m1agpXj0pN3+PuC0SgGF7hf/pbJ+5zVeTwdyddAbl5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6MldvDAAAA3gAAAA8AAAAAAAAAAAAA&#10;AAAAoQIAAGRycy9kb3ducmV2LnhtbFBLBQYAAAAABAAEAPkAAACRAwAAAAA=&#10;" strokeweight=".5pt">
                  <v:stroke endarrow="block"/>
                </v:shape>
                <v:shape id="AutoShape 10712" o:spid="_x0000_s1684" type="#_x0000_t32" style="position:absolute;left:5690;top:8482;width:0;height:2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b3U8cAAADeAAAADwAAAGRycy9kb3ducmV2LnhtbESPQWsCMRSE74X+h/CEXkrNqlR0a5Rt&#10;QagFD1q9Pzevm+DmZbuJuv57IxR6HGbmG2a26FwtztQG61nBoJ+BIC69tlwp2H0vXyYgQkTWWHsm&#10;BVcKsJg/Psww1/7CGzpvYyUShEOOCkyMTS5lKA05DH3fECfvx7cOY5JtJXWLlwR3tRxm2Vg6tJwW&#10;DDb0Yag8bk9OwXo1eC8Oxq6+Nr92/bos6lP1vFfqqdcVbyAidfE//Nf+1AqG08l4BP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9vdTxwAAAN4AAAAPAAAAAAAA&#10;AAAAAAAAAKECAABkcnMvZG93bnJldi54bWxQSwUGAAAAAAQABAD5AAAAlQMAAAAA&#10;"/>
                <v:shape id="AutoShape 10713" o:spid="_x0000_s1685" type="#_x0000_t32" style="position:absolute;left:4683;top:8704;width:2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9vJ8cAAADeAAAADwAAAGRycy9kb3ducmV2LnhtbESPQWsCMRSE74X+h/CEXkrNKlZ0a5Rt&#10;QagFD1q9Pzevm+DmZbuJuv57IxR6HGbmG2a26FwtztQG61nBoJ+BIC69tlwp2H0vXyYgQkTWWHsm&#10;BVcKsJg/Psww1/7CGzpvYyUShEOOCkyMTS5lKA05DH3fECfvx7cOY5JtJXWLlwR3tRxm2Vg6tJwW&#10;DDb0Yag8bk9OwXo1eC8Oxq6+Nr92/bos6lP1vFfqqdcVbyAidfE//Nf+1AqG08l4BP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H28nxwAAAN4AAAAPAAAAAAAA&#10;AAAAAAAAAKECAABkcnMvZG93bnJldi54bWxQSwUGAAAAAAQABAD5AAAAlQMAAAAA&#10;"/>
                <v:shape id="Text Box 10714" o:spid="_x0000_s1686" type="#_x0000_t202" style="position:absolute;left:4862;top:8756;width:2351;height: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75mcYA&#10;AADeAAAADwAAAGRycy9kb3ducmV2LnhtbESPQWvCQBSE7wX/w/IKvdVNBYOmriLSglAQYzx4fM0+&#10;k8Xs2zS71fjvXUHwOMzMN8xs0dtGnKnzxrGCj2ECgrh02nClYF98v09A+ICssXFMCq7kYTEfvMww&#10;0+7COZ13oRIRwj5DBXUIbSalL2uy6IeuJY7e0XUWQ5RdJXWHlwi3jRwlSSotGo4LNba0qqk87f6t&#10;guWB8y/zt/nd5sfcFMU04Z/0pNTba7/8BBGoD8/wo73WCkbTSTqG+514Be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75mcYAAADeAAAADwAAAAAAAAAAAAAAAACYAgAAZHJz&#10;L2Rvd25yZXYueG1sUEsFBgAAAAAEAAQA9QAAAIsDAAAAAA==&#10;" filled="f" stroked="f">
                  <v:textbox inset="0,0,0,0">
                    <w:txbxContent>
                      <w:p w:rsidR="00862F6C" w:rsidRPr="00437D2E" w:rsidRDefault="00862F6C" w:rsidP="00971275">
                        <w:pPr>
                          <w:rPr>
                            <w:rFonts w:asciiTheme="majorHAnsi" w:hAnsiTheme="majorHAnsi" w:cstheme="majorHAnsi"/>
                            <w:sz w:val="18"/>
                            <w:szCs w:val="18"/>
                          </w:rPr>
                        </w:pPr>
                        <w:r w:rsidRPr="00437D2E">
                          <w:rPr>
                            <w:rFonts w:asciiTheme="majorHAnsi" w:hAnsiTheme="majorHAnsi" w:cstheme="majorHAnsi"/>
                            <w:sz w:val="18"/>
                            <w:szCs w:val="18"/>
                          </w:rPr>
                          <w:t>PT58</w:t>
                        </w:r>
                        <w:r>
                          <w:rPr>
                            <w:rFonts w:asciiTheme="majorHAnsi" w:hAnsiTheme="majorHAnsi" w:cstheme="majorHAnsi"/>
                            <w:sz w:val="18"/>
                            <w:szCs w:val="18"/>
                          </w:rPr>
                          <w:t>1</w:t>
                        </w:r>
                        <w:r w:rsidRPr="00437D2E">
                          <w:rPr>
                            <w:rFonts w:asciiTheme="majorHAnsi" w:hAnsiTheme="majorHAnsi" w:cstheme="majorHAnsi"/>
                            <w:sz w:val="18"/>
                            <w:szCs w:val="18"/>
                          </w:rPr>
                          <w:t xml:space="preserve"> </w:t>
                        </w:r>
                        <w:r w:rsidRPr="00437D2E">
                          <w:rPr>
                            <w:rFonts w:asciiTheme="majorHAnsi" w:hAnsiTheme="majorHAnsi" w:cstheme="majorHAnsi"/>
                            <w:sz w:val="18"/>
                            <w:szCs w:val="18"/>
                          </w:rPr>
                          <w:sym w:font="Symbol" w:char="F0B3"/>
                        </w:r>
                        <w:r>
                          <w:rPr>
                            <w:rFonts w:asciiTheme="majorHAnsi" w:hAnsiTheme="majorHAnsi" w:cstheme="majorHAnsi"/>
                            <w:sz w:val="18"/>
                            <w:szCs w:val="18"/>
                          </w:rPr>
                          <w:t xml:space="preserve"> PvacMax </w:t>
                        </w:r>
                        <w:r w:rsidRPr="00437D2E">
                          <w:rPr>
                            <w:rFonts w:asciiTheme="majorHAnsi" w:hAnsiTheme="majorHAnsi" w:cstheme="majorHAnsi"/>
                            <w:sz w:val="18"/>
                            <w:szCs w:val="18"/>
                          </w:rPr>
                          <w:t>&amp; t</w:t>
                        </w:r>
                        <w:r>
                          <w:rPr>
                            <w:rFonts w:asciiTheme="majorHAnsi" w:hAnsiTheme="majorHAnsi" w:cstheme="majorHAnsi"/>
                            <w:sz w:val="18"/>
                            <w:szCs w:val="18"/>
                          </w:rPr>
                          <w:t xml:space="preserve"> &lt; </w:t>
                        </w:r>
                        <w:r w:rsidRPr="00437D2E">
                          <w:rPr>
                            <w:rFonts w:asciiTheme="majorHAnsi" w:hAnsiTheme="majorHAnsi" w:cstheme="majorHAnsi"/>
                            <w:sz w:val="18"/>
                            <w:szCs w:val="18"/>
                          </w:rPr>
                          <w:t>tvac1</w:t>
                        </w:r>
                      </w:p>
                    </w:txbxContent>
                  </v:textbox>
                </v:shape>
                <v:group id="Group 10715" o:spid="_x0000_s1687" style="position:absolute;left:5924;top:10630;width:192;height:397" coordorigin="4444,2685" coordsize="255,7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kpufMcAAADe&#10;AAAADwAAAAAAAAAAAAAAAACqAgAAZHJzL2Rvd25yZXYueG1sUEsFBgAAAAAEAAQA+gAAAJ4DAAAA&#10;AA==&#10;">
                  <v:shape id="AutoShape 10716" o:spid="_x0000_s1688" type="#_x0000_t32" style="position:absolute;left:4575;top:2685;width:1;height:7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3xUMcAAADeAAAADwAAAGRycy9kb3ducmV2LnhtbESPQWsCMRSE74X+h/AKvRTNKmh1a5Rt&#10;QVDBg1bvr5vnJrh52W6ibv+9KRR6HGbmG2a26FwtrtQG61nBoJ+BIC69tlwpOHwuexMQISJrrD2T&#10;gh8KsJg/Psww1/7GO7ruYyUShEOOCkyMTS5lKA05DH3fECfv5FuHMcm2krrFW4K7Wg6zbCwdWk4L&#10;Bhv6MFSe9xenYLsevBdfxq43u2+7HS2L+lK9HJV6fuqKNxCRuvgf/muvtILhdDJ+hd876QrI+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zfFQxwAAAN4AAAAPAAAAAAAA&#10;AAAAAAAAAKECAABkcnMvZG93bnJldi54bWxQSwUGAAAAAAQABAD5AAAAlQMAAAAA&#10;"/>
                  <v:shape id="AutoShape 10717" o:spid="_x0000_s1689"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JlIsQAAADeAAAADwAAAGRycy9kb3ducmV2LnhtbERPy2oCMRTdF/yHcAU3pWYUFJ0aZSoI&#10;WnDho/vbye0kdHIznUQd/94sCi4P571Yda4WV2qD9axgNMxAEJdeW64UnE+btxmIEJE11p5JwZ0C&#10;rJa9lwXm2t/4QNdjrEQK4ZCjAhNjk0sZSkMOw9A3xIn78a3DmGBbSd3iLYW7Wo6zbCodWk4NBhta&#10;Gyp/jxenYL8bfRTfxu4+D392P9kU9aV6/VJq0O+KdxCRuvgU/7u3WsF4PpumvelOug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UmUixAAAAN4AAAAPAAAAAAAAAAAA&#10;AAAAAKECAABkcnMvZG93bnJldi54bWxQSwUGAAAAAAQABAD5AAAAkgMAAAAA&#10;"/>
                </v:group>
                <v:shape id="Text Box 10721" o:spid="_x0000_s1690" type="#_x0000_t202" style="position:absolute;left:8315;top:10682;width:2862;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6MZMcA&#10;AADeAAAADwAAAGRycy9kb3ducmV2LnhtbESPT2vCQBTE7wW/w/KEXopuzCFodBX/tNBDe4iK50f2&#10;mQSzb8PuauK37xYKPQ4z8xtmtRlMKx7kfGNZwWyagCAurW64UnA+fUzmIHxA1thaJgVP8rBZj15W&#10;mGvbc0GPY6hEhLDPUUEdQpdL6cuaDPqp7Yijd7XOYIjSVVI77CPctDJNkkwabDgu1NjRvqbydrwb&#10;BdnB3fuC92+H8/sXfndVetk9L0q9joftEkSgIfyH/9qfWkG6mGcL+L0Tr4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ujGTHAAAA3gAAAA8AAAAAAAAAAAAAAAAAmAIAAGRy&#10;cy9kb3ducmV2LnhtbFBLBQYAAAAABAAEAPUAAACMAwAAAAA=&#10;" stroked="f">
                  <v:textbox inset="0,0,0,0">
                    <w:txbxContent>
                      <w:p w:rsidR="00862F6C" w:rsidRPr="00437D2E" w:rsidRDefault="00862F6C" w:rsidP="00971275">
                        <w:pPr>
                          <w:rPr>
                            <w:rFonts w:asciiTheme="majorHAnsi" w:hAnsiTheme="majorHAnsi" w:cstheme="majorHAnsi"/>
                            <w:sz w:val="18"/>
                            <w:szCs w:val="18"/>
                          </w:rPr>
                        </w:pPr>
                        <w:r>
                          <w:rPr>
                            <w:rFonts w:asciiTheme="majorHAnsi" w:hAnsiTheme="majorHAnsi" w:cstheme="majorHAnsi"/>
                            <w:sz w:val="18"/>
                            <w:szCs w:val="18"/>
                          </w:rPr>
                          <w:t xml:space="preserve">PT581 &gt; P He </w:t>
                        </w:r>
                      </w:p>
                    </w:txbxContent>
                  </v:textbox>
                </v:shape>
                <v:shape id="AutoShape 10722" o:spid="_x0000_s1691" type="#_x0000_t32" style="position:absolute;left:8125;top:11503;width:0;height:1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cYAAADeAAAADwAAAGRycy9kb3ducmV2LnhtbESPzWoCMRSF94LvEG6hG6kZhVqdGmVa&#10;EKrgQqv76+R2Ejq5GSdRp29vFkKXh/PHN192rhZXaoP1rGA0zEAQl15brhQcvlcvUxAhImusPZOC&#10;PwqwXPR7c8y1v/GOrvtYiTTCIUcFJsYmlzKUhhyGoW+Ik/fjW4cxybaSusVbGne1HGfZRDq0nB4M&#10;NvRpqPzdX5yC7Xr0UZyMXW92Z7t9XRX1pRoclXp+6op3EJG6+B9+tL+0gvFs+pYAEk5C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9//nGAAAA3gAAAA8AAAAAAAAA&#10;AAAAAAAAoQIAAGRycy9kb3ducmV2LnhtbFBLBQYAAAAABAAEAPkAAACUAwAAAAA=&#10;"/>
                <v:shape id="AutoShape 10723" o:spid="_x0000_s1692" type="#_x0000_t32" style="position:absolute;left:7107;top:11673;width:272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aYsgAAADeAAAADwAAAGRycy9kb3ducmV2LnhtbESPT2sCMRTE74V+h/CEXopmV7C1W6Ns&#10;C0ItePDf/XXzugluXrabqOu3bwpCj8PM/IaZLXrXiDN1wXpWkI8yEMSV15ZrBfvdcjgFESKyxsYz&#10;KbhSgMX8/m6GhfYX3tB5G2uRIBwKVGBibAspQ2XIYRj5ljh5375zGJPsaqk7vCS4a+Q4y56kQ8tp&#10;wWBL74aq4/bkFKxX+Vv5Zezqc/Nj15Nl2Zzqx4NSD4O+fAURqY//4Vv7QysYv0yfc/i7k66AnP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FaYsgAAADeAAAADwAAAAAA&#10;AAAAAAAAAAChAgAAZHJzL2Rvd25yZXYueG1sUEsFBgAAAAAEAAQA+QAAAJYDAAAAAA==&#10;"/>
                <v:shape id="Text Box 10724" o:spid="_x0000_s1693" type="#_x0000_t202" style="position:absolute;left:8432;top:12225;width:1735;height: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OIyMcA&#10;AADeAAAADwAAAGRycy9kb3ducmV2LnhtbESPT2vCQBTE74LfYXlCL6Kb5uCf6CqttuDBHqLi+ZF9&#10;TUKzb8PuauK3dwuFHoeZ+Q2z3vamEXdyvras4HWagCAurK65VHA5f04WIHxA1thYJgUP8rDdDAdr&#10;zLTtOKf7KZQiQthnqKAKoc2k9EVFBv3UtsTR+7bOYIjSlVI77CLcNDJNkpk0WHNcqLClXUXFz+lm&#10;FMz27tblvBvvLx9H/GrL9Pr+uCr1MurfViAC9eE//Nc+aAXpcjFP4fdOvAJy8w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TiMjHAAAA3gAAAA8AAAAAAAAAAAAAAAAAmAIAAGRy&#10;cy9kb3ducmV2LnhtbFBLBQYAAAAABAAEAPUAAACMAwAAAAA=&#10;" stroked="f">
                  <v:textbox inset="0,0,0,0">
                    <w:txbxContent>
                      <w:p w:rsidR="00862F6C" w:rsidRPr="009A15CF" w:rsidRDefault="00862F6C" w:rsidP="00971275">
                        <w:pPr>
                          <w:rPr>
                            <w:rFonts w:asciiTheme="majorHAnsi" w:hAnsiTheme="majorHAnsi" w:cstheme="majorHAnsi"/>
                            <w:sz w:val="18"/>
                            <w:szCs w:val="18"/>
                          </w:rPr>
                        </w:pPr>
                        <w:r w:rsidRPr="009A15CF">
                          <w:rPr>
                            <w:rFonts w:asciiTheme="majorHAnsi" w:hAnsiTheme="majorHAnsi" w:cstheme="majorHAnsi"/>
                            <w:sz w:val="18"/>
                            <w:szCs w:val="18"/>
                          </w:rPr>
                          <w:t>PT581 &gt; P He min</w:t>
                        </w:r>
                      </w:p>
                      <w:p w:rsidR="00862F6C" w:rsidRPr="009A15CF" w:rsidRDefault="00862F6C" w:rsidP="00971275">
                        <w:pPr>
                          <w:rPr>
                            <w:rFonts w:asciiTheme="majorHAnsi" w:hAnsiTheme="majorHAnsi" w:cstheme="majorHAnsi"/>
                            <w:sz w:val="18"/>
                            <w:szCs w:val="18"/>
                          </w:rPr>
                        </w:pPr>
                        <w:r w:rsidRPr="009A15CF">
                          <w:rPr>
                            <w:rFonts w:asciiTheme="majorHAnsi" w:hAnsiTheme="majorHAnsi" w:cstheme="majorHAnsi"/>
                            <w:sz w:val="18"/>
                            <w:szCs w:val="18"/>
                          </w:rPr>
                          <w:t>&amp; t &gt; tp1</w:t>
                        </w:r>
                      </w:p>
                      <w:p w:rsidR="00862F6C" w:rsidRPr="00D077DF" w:rsidRDefault="00862F6C" w:rsidP="00971275">
                        <w:pPr>
                          <w:rPr>
                            <w:rFonts w:asciiTheme="majorHAnsi" w:hAnsiTheme="majorHAnsi" w:cstheme="majorHAnsi"/>
                            <w:sz w:val="18"/>
                            <w:szCs w:val="18"/>
                            <w:lang w:val="fr-FR"/>
                          </w:rPr>
                        </w:pPr>
                        <w:r w:rsidRPr="00D077DF">
                          <w:rPr>
                            <w:rFonts w:asciiTheme="majorHAnsi" w:hAnsiTheme="majorHAnsi" w:cstheme="majorHAnsi"/>
                            <w:sz w:val="18"/>
                            <w:szCs w:val="18"/>
                            <w:lang w:val="fr-FR"/>
                          </w:rPr>
                          <w:t xml:space="preserve">&amp; N </w:t>
                        </w:r>
                        <w:r>
                          <w:rPr>
                            <w:rFonts w:asciiTheme="majorHAnsi" w:hAnsiTheme="majorHAnsi" w:cstheme="majorHAnsi"/>
                            <w:sz w:val="18"/>
                            <w:szCs w:val="18"/>
                            <w:lang w:val="fr-FR"/>
                          </w:rPr>
                          <w:t>≥</w:t>
                        </w:r>
                        <w:r w:rsidRPr="00D077DF">
                          <w:rPr>
                            <w:rFonts w:asciiTheme="majorHAnsi" w:hAnsiTheme="majorHAnsi" w:cstheme="majorHAnsi"/>
                            <w:sz w:val="18"/>
                            <w:szCs w:val="18"/>
                            <w:lang w:val="fr-FR"/>
                          </w:rPr>
                          <w:t xml:space="preserve"> Nb cycle</w:t>
                        </w:r>
                      </w:p>
                      <w:p w:rsidR="00862F6C" w:rsidRPr="00D077DF" w:rsidRDefault="00862F6C" w:rsidP="00971275">
                        <w:pPr>
                          <w:rPr>
                            <w:rFonts w:asciiTheme="majorHAnsi" w:hAnsiTheme="majorHAnsi" w:cstheme="majorHAnsi"/>
                            <w:sz w:val="18"/>
                            <w:szCs w:val="18"/>
                            <w:lang w:val="fr-FR"/>
                          </w:rPr>
                        </w:pPr>
                      </w:p>
                    </w:txbxContent>
                  </v:textbox>
                </v:shape>
                <v:group id="Group 10725" o:spid="_x0000_s1694" style="position:absolute;left:5895;top:11503;width:227;height:831"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RbOccAAADe&#10;AAAADwAAAAAAAAAAAAAAAACqAgAAZHJzL2Rvd25yZXYueG1sUEsFBgAAAAAEAAQA+gAAAJ4DAAAA&#10;AA==&#10;">
                  <v:shape id="AutoShape 10726" o:spid="_x0000_s1695"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b5+sgAAADeAAAADwAAAGRycy9kb3ducmV2LnhtbESPT2sCMRTE74V+h/AKvRTNKtra1Shb&#10;QagFD/67v26em9DNy3YTdfvtm4LQ4zAzv2Fmi87V4kJtsJ4VDPoZCOLSa8uVgsN+1ZuACBFZY+2Z&#10;FPxQgMX8/m6GufZX3tJlFyuRIBxyVGBibHIpQ2nIYej7hjh5J986jEm2ldQtXhPc1XKYZc/SoeW0&#10;YLChpaHya3d2CjbrwVvxaez6Y/ttN+NVUZ+rp6NSjw9dMQURqYv/4Vv7XSsYvk5eRvB3J10BOf8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Mb5+sgAAADeAAAADwAAAAAA&#10;AAAAAAAAAAChAgAAZHJzL2Rvd25yZXYueG1sUEsFBgAAAAAEAAQA+QAAAJYDAAAAAA==&#10;"/>
                  <v:shape id="AutoShape 10727" o:spid="_x0000_s1696"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pcYccAAADeAAAADwAAAGRycy9kb3ducmV2LnhtbESPQWsCMRSE74X+h/AKvRTNKmh1a5Rt&#10;QVDBg1bvr5vnJrh52W6irv++KRR6HGbmG2a26FwtrtQG61nBoJ+BIC69tlwpOHwuexMQISJrrD2T&#10;gjsFWMwfH2aYa3/jHV33sRIJwiFHBSbGJpcylIYchr5viJN38q3DmGRbSd3iLcFdLYdZNpYOLacF&#10;gw19GCrP+4tTsF0P3osvY9eb3bfdjpZFfalejko9P3XFG4hIXfwP/7VXWsFwOnkdwe+ddAXk/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ilxhxwAAAN4AAAAPAAAAAAAA&#10;AAAAAAAAAKECAABkcnMvZG93bnJldi54bWxQSwUGAAAAAAQABAD5AAAAlQMAAAAA&#10;"/>
                </v:group>
                <v:group id="Group 10728" o:spid="_x0000_s1697" style="position:absolute;left:9723;top:11683;width:227;height:838"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5P4occAAADe&#10;AAAADwAAAAAAAAAAAAAAAACqAgAAZHJzL2Rvd25yZXYueG1sUEsFBgAAAAAEAAQA+gAAAJ4DAAAA&#10;AA==&#10;">
                  <v:shape id="AutoShape 10729" o:spid="_x0000_s1698"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RnjccAAADeAAAADwAAAGRycy9kb3ducmV2LnhtbESPQWsCMRSE74X+h/CEXkrNKlh1a5Rt&#10;QagFD1q9Pzevm+DmZbuJuv57IxR6HGbmG2a26FwtztQG61nBoJ+BIC69tlwp2H0vXyYgQkTWWHsm&#10;BVcKsJg/Psww1/7CGzpvYyUShEOOCkyMTS5lKA05DH3fECfvx7cOY5JtJXWLlwR3tRxm2at0aDkt&#10;GGzow1B53J6cgvVq8F4cjF19bX7terQs6lP1vFfqqdcVbyAidfE//Nf+1AqG08l4DP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FGeNxwAAAN4AAAAPAAAAAAAA&#10;AAAAAAAAAKECAABkcnMvZG93bnJldi54bWxQSwUGAAAAAAQABAD5AAAAlQMAAAAA&#10;"/>
                  <v:shape id="AutoShape 10730" o:spid="_x0000_s1699"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vz/8QAAADeAAAADwAAAGRycy9kb3ducmV2LnhtbERPTWsCMRC9C/6HMIVepGYVanVrlG1B&#10;qIIHrd7HzXQTupmsm6jbf28OQo+P9z1fdq4WV2qD9axgNMxAEJdeW64UHL5XL1MQISJrrD2Tgj8K&#10;sFz0e3PMtb/xjq77WIkUwiFHBSbGJpcylIYchqFviBP341uHMcG2krrFWwp3tRxn2UQ6tJwaDDb0&#10;aaj83V+cgu169FGcjF1vdme7fV0V9aUaHJV6fuqKdxCRuvgvfri/tILxbPqW9qY76QrIx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i/P/xAAAAN4AAAAPAAAAAAAAAAAA&#10;AAAAAKECAABkcnMvZG93bnJldi54bWxQSwUGAAAAAAQABAD5AAAAkgMAAAAA&#10;"/>
                </v:group>
                <v:shape id="Text Box 10731" o:spid="_x0000_s1700" type="#_x0000_t202" style="position:absolute;left:10029;top:11789;width:1428;height: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aucgA&#10;AADeAAAADwAAAGRycy9kb3ducmV2LnhtbESPS2/CMBCE70j9D9ZW6gUVpznwSDGIRytxgEMAcV7F&#10;2yRqvI5sQ8K/x5UqcRzNzDea+bI3jbiR87VlBR+jBARxYXXNpYLz6ft9CsIHZI2NZVJwJw/Lxctg&#10;jpm2Hed0O4ZSRAj7DBVUIbSZlL6oyKAf2ZY4ej/WGQxRulJqh12Em0amSTKWBmuOCxW2tKmo+D1e&#10;jYLx1l27nDfD7flrj4e2TC/r+0Wpt9d+9QkiUB+e4f/2TitIZ9PJDP7u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dxq5yAAAAN4AAAAPAAAAAAAAAAAAAAAAAJgCAABk&#10;cnMvZG93bnJldi54bWxQSwUGAAAAAAQABAD1AAAAjQMAAAAA&#10;" stroked="f">
                  <v:textbox inset="0,0,0,0">
                    <w:txbxContent>
                      <w:p w:rsidR="00862F6C" w:rsidRPr="009A15CF" w:rsidRDefault="00862F6C" w:rsidP="00971275">
                        <w:pPr>
                          <w:rPr>
                            <w:rFonts w:asciiTheme="majorHAnsi" w:hAnsiTheme="majorHAnsi" w:cstheme="majorHAnsi"/>
                            <w:sz w:val="18"/>
                            <w:szCs w:val="18"/>
                          </w:rPr>
                        </w:pPr>
                        <w:r w:rsidRPr="009A15CF">
                          <w:rPr>
                            <w:rFonts w:asciiTheme="majorHAnsi" w:hAnsiTheme="majorHAnsi" w:cstheme="majorHAnsi"/>
                            <w:sz w:val="18"/>
                            <w:szCs w:val="18"/>
                          </w:rPr>
                          <w:t xml:space="preserve">PT581 &gt; P He min </w:t>
                        </w:r>
                      </w:p>
                      <w:p w:rsidR="00862F6C" w:rsidRPr="009A15CF" w:rsidRDefault="00862F6C" w:rsidP="00971275">
                        <w:pPr>
                          <w:rPr>
                            <w:rFonts w:asciiTheme="majorHAnsi" w:hAnsiTheme="majorHAnsi" w:cstheme="majorHAnsi"/>
                            <w:sz w:val="18"/>
                            <w:szCs w:val="18"/>
                          </w:rPr>
                        </w:pPr>
                        <w:r w:rsidRPr="009A15CF">
                          <w:rPr>
                            <w:rFonts w:asciiTheme="majorHAnsi" w:hAnsiTheme="majorHAnsi" w:cstheme="majorHAnsi"/>
                            <w:sz w:val="18"/>
                            <w:szCs w:val="18"/>
                          </w:rPr>
                          <w:t>&amp; t &gt; tp1</w:t>
                        </w:r>
                      </w:p>
                      <w:p w:rsidR="00862F6C" w:rsidRPr="00F51CA6" w:rsidRDefault="00862F6C" w:rsidP="00971275">
                        <w:pPr>
                          <w:rPr>
                            <w:rFonts w:asciiTheme="majorHAnsi" w:hAnsiTheme="majorHAnsi" w:cstheme="majorHAnsi"/>
                            <w:sz w:val="18"/>
                            <w:szCs w:val="18"/>
                            <w:lang w:val="fr-FR"/>
                          </w:rPr>
                        </w:pPr>
                        <w:r w:rsidRPr="00F51CA6">
                          <w:rPr>
                            <w:rFonts w:asciiTheme="majorHAnsi" w:hAnsiTheme="majorHAnsi" w:cstheme="majorHAnsi"/>
                            <w:sz w:val="18"/>
                            <w:szCs w:val="18"/>
                            <w:lang w:val="fr-FR"/>
                          </w:rPr>
                          <w:t>&amp; N &lt; Nb cycle</w:t>
                        </w:r>
                      </w:p>
                      <w:p w:rsidR="00862F6C" w:rsidRPr="00F51CA6" w:rsidRDefault="00862F6C" w:rsidP="00971275">
                        <w:pPr>
                          <w:rPr>
                            <w:rFonts w:asciiTheme="majorHAnsi" w:hAnsiTheme="majorHAnsi" w:cstheme="majorHAnsi"/>
                            <w:sz w:val="18"/>
                            <w:szCs w:val="18"/>
                            <w:lang w:val="fr-FR"/>
                          </w:rPr>
                        </w:pPr>
                      </w:p>
                    </w:txbxContent>
                  </v:textbox>
                </v:shape>
                <v:shape id="AutoShape 10732" o:spid="_x0000_s1701" type="#_x0000_t32" style="position:absolute;left:9845;top:12509;width:1701;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A+HcUAAADeAAAADwAAAGRycy9kb3ducmV2LnhtbESPzYrCMBSF9wO+Q7iCm0HTuhhqNYoM&#10;DAwuhNEuXF6Sa1tsbmqSqfXtzWJglofzx7fZjbYTA/nQOlaQLzIQxNqZlmsF1flrXoAIEdlg55gU&#10;PCnAbjt522Bp3IN/aDjFWqQRDiUqaGLsSymDbshiWLieOHlX5y3GJH0tjcdHGredXGbZh7TYcnpo&#10;sKfPhvTt9GsVtIfqWA3v9+h1ccgvPg/nS6eVmk3H/RpEpDH+h//a30bBclUUCSDhJBSQ2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A+HcUAAADeAAAADwAAAAAAAAAA&#10;AAAAAAChAgAAZHJzL2Rvd25yZXYueG1sUEsFBgAAAAAEAAQA+QAAAJMDAAAAAA==&#10;"/>
                <v:shape id="AutoShape 10733" o:spid="_x0000_s1702" type="#_x0000_t32" style="position:absolute;left:11570;top:6720;width:0;height:57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QqRcgAAADeAAAADwAAAGRycy9kb3ducmV2LnhtbESPQWsCMRSE74X+h/AKXopmV2hZt0bZ&#10;FgQVPGjr/bl53YRuXrabqNt/bwqFHoeZ+YaZLwfXigv1wXpWkE8yEMS115YbBR/vq3EBIkRkja1n&#10;UvBDAZaL+7s5ltpfeU+XQ2xEgnAoUYGJsSulDLUhh2HiO+LkffreYUyyb6Tu8ZrgrpXTLHuWDi2n&#10;BYMdvRmqvw5np2C3yV+rk7Gb7f7b7p5WVXtuHo9KjR6G6gVEpCH+h//aa61gOiuKHH7vpCsgFz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WQqRcgAAADeAAAADwAAAAAA&#10;AAAAAAAAAAChAgAAZHJzL2Rvd25yZXYueG1sUEsFBgAAAAAEAAQA+QAAAJYDAAAAAA==&#10;"/>
                <v:shape id="AutoShape 10734" o:spid="_x0000_s1703" type="#_x0000_t32" style="position:absolute;left:1436;top:3989;width:21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VAj8cAAADeAAAADwAAAGRycy9kb3ducmV2LnhtbESPT2vCQBTE74V+h+UVeqsbcygxuoot&#10;FKvSg/HP+ZF9JsHs23R3q2k/vVsQPA4z8xtmMutNK87kfGNZwXCQgCAurW64UrDbfrxkIHxA1tha&#10;JgW/5GE2fXyYYK7thTd0LkIlIoR9jgrqELpcSl/WZNAPbEccvaN1BkOUrpLa4SXCTSvTJHmVBhuO&#10;CzV29F5TeSp+jILVumvS78WXW7aBDoX+278thnulnp/6+RhEoD7cw7f2p1aQjrIshf878QrI6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UCPxwAAAN4AAAAPAAAAAAAA&#10;AAAAAAAAAKECAABkcnMvZG93bnJldi54bWxQSwUGAAAAAAQABAD5AAAAlQMAAAAA&#10;" strokeweight=".5pt">
                  <v:stroke endarrow="block"/>
                </v:shape>
                <v:shape id="AutoShape 10736" o:spid="_x0000_s1704" type="#_x0000_t32" style="position:absolute;left:4304;top:9865;width:3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WY2cYAAADeAAAADwAAAGRycy9kb3ducmV2LnhtbESPzWrDMBCE74G8g9hCb4nctATXjWzS&#10;loRe83PJbbE2tom1ciXVdvr0VSGQ4zAz3zCrYjSt6Mn5xrKCp3kCgri0uuFKwfGwmaUgfEDW2Fom&#10;BVfyUOTTyQozbQfeUb8PlYgQ9hkqqEPoMil9WZNBP7cdcfTO1hkMUbpKaodDhJtWLpJkKQ02HBdq&#10;7OijpvKy/zEKdojJaRu+f9t3t9X9tfvcDC8HpR4fxvUbiEBjuIdv7S+tYPGaps/wfydeAZ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lmNnGAAAA3gAAAA8AAAAAAAAA&#10;AAAAAAAAoQIAAGRycy9kb3ducmV2LnhtbFBLBQYAAAAABAAEAPkAAACUAwAAAAA=&#10;" strokeweight=".5pt">
                  <v:stroke startarrow="block"/>
                </v:shape>
                <v:group id="Group 10737" o:spid="_x0000_s1705" style="position:absolute;left:4574;top:9555;width:237;height:300"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FnYs2rIAAAA&#10;3gAAAA8AAAAAAAAAAAAAAAAAqgIAAGRycy9kb3ducmV2LnhtbFBLBQYAAAAABAAEAPoAAACfAwAA&#10;AAA=&#10;">
                  <v:shape id="AutoShape 10738" o:spid="_x0000_s1706"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8sRscAAADeAAAADwAAAGRycy9kb3ducmV2LnhtbESPQWsCMRSE74X+h/AKXkrNKli2W6Ns&#10;BUEFD2p7f928bkI3L9tN1PXfm4LgcZiZb5jpvHeNOFEXrGcFo2EGgrjy2nKt4POwfMlBhIissfFM&#10;Ci4UYD57fJhiof2Zd3Tax1okCIcCFZgY20LKUBlyGIa+JU7ej+8cxiS7WuoOzwnuGjnOslfp0HJa&#10;MNjSwlD1uz86Bdv16KP8Nna92f3Z7WRZNsf6+UupwVNfvoOI1Md7+NZeaQXjtzyfwP+ddAXk7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2XyxGxwAAAN4AAAAPAAAAAAAA&#10;AAAAAAAAAKECAABkcnMvZG93bnJldi54bWxQSwUGAAAAAAQABAD5AAAAlQMAAAAA&#10;"/>
                  <v:shape id="AutoShape 10739" o:spid="_x0000_s1707"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2yMccAAADeAAAADwAAAGRycy9kb3ducmV2LnhtbESPQWsCMRSE70L/Q3iFXkSzCpXtapRt&#10;QagFD9p6f25eN6Gbl+0m6vrvTUHocZiZb5jFqneNOFMXrGcFk3EGgrjy2nKt4OtzPcpBhIissfFM&#10;Cq4UYLV8GCyw0P7COzrvYy0ShEOBCkyMbSFlqAw5DGPfEifv23cOY5JdLXWHlwR3jZxm2Uw6tJwW&#10;DLb0Zqj62Z+cgu1m8loejd187H7t9nldNqd6eFDq6bEv5yAi9fE/fG+/awXTlzyfwd+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jbIxxwAAAN4AAAAPAAAAAAAA&#10;AAAAAAAAAKECAABkcnMvZG93bnJldi54bWxQSwUGAAAAAAQABAD5AAAAlQMAAAAA&#10;"/>
                </v:group>
                <v:shape id="Text Box 10740" o:spid="_x0000_s1708" type="#_x0000_t202" style="position:absolute;left:4829;top:9549;width:1389;height: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wkj8YA&#10;AADeAAAADwAAAGRycy9kb3ducmV2LnhtbESPQWvCQBSE7wX/w/KE3upGDzZGVxGxUCiUxnjw+Mw+&#10;k8Xs25jdavrvu4LgcZiZb5jFqreNuFLnjWMF41ECgrh02nClYF98vKUgfEDW2DgmBX/kYbUcvCww&#10;0+7GOV13oRIRwj5DBXUIbSalL2uy6EeuJY7eyXUWQ5RdJXWHtwi3jZwkyVRaNBwXamxpU1N53v1a&#10;BesD51tz+T7+5KfcFMUs4a/pWanXYb+egwjUh2f40f7UCiazNH2H+514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wkj8YAAADeAAAADwAAAAAAAAAAAAAAAACYAgAAZHJz&#10;L2Rvd25yZXYueG1sUEsFBgAAAAAEAAQA9QAAAIsDAAAAAA==&#10;" filled="f" stroked="f">
                  <v:textbox inset="0,0,0,0">
                    <w:txbxContent>
                      <w:p w:rsidR="00862F6C" w:rsidRPr="00437D2E" w:rsidRDefault="00862F6C" w:rsidP="00971275">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v:textbox>
                </v:shape>
                <v:shape id="AutoShape 10741" o:spid="_x0000_s1709" type="#_x0000_t32" style="position:absolute;left:1439;top:16246;width:69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EKqMMAAADeAAAADwAAAGRycy9kb3ducmV2LnhtbERPu26DMBTdK+UfrBspWzGJoorQOFEf&#10;CupKyJLtCt8CKr4mtgukX18PlToenff+OJtejOR8Z1nBOklBENdWd9wouFSnxwyED8gae8uk4E4e&#10;jofFwx5zbScuaTyHRsQQ9jkqaEMYcil93ZJBn9iBOHKf1hkMEbpGaodTDDe93KTpkzTYcWxocaC3&#10;luqv87dRUCKm1yLcfvpXV+jxPryfpm2l1Go5vzyDCDSHf/Gf+0Mr2OyyLO6Nd+IVkId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BCqjDAAAA3gAAAA8AAAAAAAAAAAAA&#10;AAAAoQIAAGRycy9kb3ducmV2LnhtbFBLBQYAAAAABAAEAPkAAACRAwAAAAA=&#10;" strokeweight=".5pt">
                  <v:stroke startarrow="block"/>
                </v:shape>
                <v:shape id="AutoShape 10743" o:spid="_x0000_s1710" type="#_x0000_t32" style="position:absolute;left:3149;top:7635;width:255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ImQ8cAAADeAAAADwAAAGRycy9kb3ducmV2LnhtbESPQWsCMRSE74X+h/AKXkrNKlTWrVG2&#10;gqAFD2p7f928bkI3L+sm6vbfN4LgcZiZb5jZoneNOFMXrGcFo2EGgrjy2nKt4POweslBhIissfFM&#10;Cv4owGL++DDDQvsL7+i8j7VIEA4FKjAxtoWUoTLkMAx9S5y8H985jEl2tdQdXhLcNXKcZRPp0HJa&#10;MNjS0lD1uz85BdvN6L38NnbzsTva7euqbE7185dSg6e+fAMRqY/38K291grG0zyfwvVOugJy/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EiZDxwAAAN4AAAAPAAAAAAAA&#10;AAAAAAAAAKECAABkcnMvZG93bnJldi54bWxQSwUGAAAAAAQABAD5AAAAlQMAAAAA&#10;"/>
                <v:group id="Group 10744" o:spid="_x0000_s1711" style="position:absolute;left:3035;top:7621;width:238;height:401"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OiO0xgAAAN4A&#10;AAAPAAAAAAAAAAAAAAAAAKoCAABkcnMvZG93bnJldi54bWxQSwUGAAAAAAQABAD6AAAAnQMAAAAA&#10;">
                  <v:shape id="AutoShape 10745" o:spid="_x0000_s1712"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28mMcAAADeAAAADwAAAGRycy9kb3ducmV2LnhtbESPQWsCMRSE74X+h/AKXkrNrlDRrVG2&#10;gqAFD2p7f928bkI3L+sm6vbfN4LgcZiZb5jZoneNOFMXrGcF+TADQVx5bblW8HlYvUxAhIissfFM&#10;Cv4owGL++DDDQvsL7+i8j7VIEA4FKjAxtoWUoTLkMAx9S5y8H985jEl2tdQdXhLcNXKUZWPp0HJa&#10;MNjS0lD1uz85BdtN/l5+G7v52B3t9nVVNqf6+UupwVNfvoGI1Md7+NZeawWj6WSaw/VOugJy/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vbyYxwAAAN4AAAAPAAAAAAAA&#10;AAAAAAAAAKECAABkcnMvZG93bnJldi54bWxQSwUGAAAAAAQABAD5AAAAlQMAAAAA&#10;"/>
                  <v:shape id="AutoShape 10746" o:spid="_x0000_s1713"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8i78cAAADeAAAADwAAAGRycy9kb3ducmV2LnhtbESPQWsCMRSE74X+h/AKXkrNulDRrVG2&#10;gqAFD2p7f928bkI3L+sm6vbfN4LgcZiZb5jZoneNOFMXrGcFo2EGgrjy2nKt4POwepmACBFZY+OZ&#10;FPxRgMX88WGGhfYX3tF5H2uRIBwKVGBibAspQ2XIYRj6ljh5P75zGJPsaqk7vCS4a2SeZWPp0HJa&#10;MNjS0lD1uz85BdvN6L38NnbzsTva7euqbE7185dSg6e+fAMRqY/38K291gry6WSaw/VOugJy/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byLvxwAAAN4AAAAPAAAAAAAA&#10;AAAAAAAAAKECAABkcnMvZG93bnJldi54bWxQSwUGAAAAAAQABAD5AAAAlQMAAAAA&#10;"/>
                </v:group>
                <v:shape id="Text Box 10747" o:spid="_x0000_s1714" type="#_x0000_t202" style="position:absolute;left:3263;top:7657;width:2132;height: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60UccA&#10;AADeAAAADwAAAGRycy9kb3ducmV2LnhtbESPQWvCQBSE7wX/w/IK3uqmFsSkbkSkQkEojfHg8TX7&#10;TJZk36bZVdN/3y0UPA4z8w2zWo+2E1cavHGs4HmWgCCunDZcKziWu6clCB+QNXaOScEPeVjnk4cV&#10;ZtrduKDrIdQiQthnqKAJoc+k9FVDFv3M9cTRO7vBYohyqKUe8BbhtpPzJFlIi4bjQoM9bRuq2sPF&#10;KticuHgz3x9fn8W5MGWZJrxftEpNH8fNK4hAY7iH/9vvWsE8XaYv8HcnXgGZ/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utFHHAAAA3gAAAA8AAAAAAAAAAAAAAAAAmAIAAGRy&#10;cy9kb3ducmV2LnhtbFBLBQYAAAAABAAEAPUAAACMAwAAAAA=&#10;" filled="f" stroked="f">
                  <v:textbox inset="0,0,0,0">
                    <w:txbxContent>
                      <w:p w:rsidR="00862F6C" w:rsidRPr="00437D2E" w:rsidRDefault="00862F6C" w:rsidP="00971275">
                        <w:pPr>
                          <w:rPr>
                            <w:rFonts w:asciiTheme="majorHAnsi" w:hAnsiTheme="majorHAnsi" w:cstheme="majorHAnsi"/>
                            <w:sz w:val="18"/>
                            <w:szCs w:val="18"/>
                          </w:rPr>
                        </w:pPr>
                        <w:r>
                          <w:rPr>
                            <w:rFonts w:asciiTheme="majorHAnsi" w:hAnsiTheme="majorHAnsi" w:cstheme="majorHAnsi"/>
                            <w:sz w:val="18"/>
                            <w:szCs w:val="18"/>
                          </w:rPr>
                          <w:t xml:space="preserve">t &gt; </w:t>
                        </w:r>
                        <w:r w:rsidRPr="00437D2E">
                          <w:rPr>
                            <w:rFonts w:asciiTheme="majorHAnsi" w:hAnsiTheme="majorHAnsi" w:cstheme="majorHAnsi"/>
                            <w:sz w:val="18"/>
                            <w:szCs w:val="18"/>
                          </w:rPr>
                          <w:t>tvac2</w:t>
                        </w:r>
                        <w:r>
                          <w:rPr>
                            <w:rFonts w:asciiTheme="majorHAnsi" w:hAnsiTheme="majorHAnsi" w:cstheme="majorHAnsi"/>
                            <w:sz w:val="18"/>
                            <w:szCs w:val="18"/>
                          </w:rPr>
                          <w:t xml:space="preserve"> &amp; PT581 &gt;</w:t>
                        </w:r>
                        <w:r w:rsidRPr="00437D2E">
                          <w:rPr>
                            <w:rFonts w:asciiTheme="majorHAnsi" w:hAnsiTheme="majorHAnsi" w:cstheme="majorHAnsi"/>
                            <w:sz w:val="18"/>
                            <w:szCs w:val="18"/>
                          </w:rPr>
                          <w:t xml:space="preserve"> </w:t>
                        </w:r>
                        <w:r>
                          <w:rPr>
                            <w:rFonts w:asciiTheme="majorHAnsi" w:hAnsiTheme="majorHAnsi" w:cstheme="majorHAnsi"/>
                            <w:sz w:val="18"/>
                            <w:szCs w:val="18"/>
                          </w:rPr>
                          <w:t>Pvac</w:t>
                        </w:r>
                      </w:p>
                    </w:txbxContent>
                  </v:textbox>
                </v:shape>
                <v:shape id="AutoShape 10748" o:spid="_x0000_s1715" type="#_x0000_t32" style="position:absolute;left:6017;top:10623;width:20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ofAMcAAADeAAAADwAAAGRycy9kb3ducmV2LnhtbESPQWsCMRSE74X+h/CEXopmFVt0a5Rt&#10;QagFD1q9Pzevm+DmZbuJuv57IxR6HGbmG2a26FwtztQG61nBcJCBIC69tlwp2H0v+xMQISJrrD2T&#10;gisFWMwfH2aYa3/hDZ23sRIJwiFHBSbGJpcylIYchoFviJP341uHMcm2krrFS4K7Wo6y7FU6tJwW&#10;DDb0Yag8bk9OwXo1fC8Oxq6+Nr92/bIs6lP1vFfqqdcVbyAidfE//Nf+1ApG08l0DP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yh8AxwAAAN4AAAAPAAAAAAAA&#10;AAAAAAAAAKECAABkcnMvZG93bnJldi54bWxQSwUGAAAAAAQABAD5AAAAlQMAAAAA&#10;"/>
                <v:shape id="Text Box 10749" o:spid="_x0000_s1716" type="#_x0000_t202" style="position:absolute;left:6047;top:10646;width:2122;height: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uJvscA&#10;AADeAAAADwAAAGRycy9kb3ducmV2LnhtbESPQWvCQBSE7wX/w/IK3uqmQsWkbkSkQkEojfHg8TX7&#10;TJZk36bZVdN/3y0UPA4z8w2zWo+2E1cavHGs4HmWgCCunDZcKziWu6clCB+QNXaOScEPeVjnk4cV&#10;ZtrduKDrIdQiQthnqKAJoc+k9FVDFv3M9cTRO7vBYohyqKUe8BbhtpPzJFlIi4bjQoM9bRuq2sPF&#10;KticuHgz3x9fn8W5MGWZJrxftEpNH8fNK4hAY7iH/9vvWsE8XaYv8HcnXgGZ/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Lib7HAAAA3gAAAA8AAAAAAAAAAAAAAAAAmAIAAGRy&#10;cy9kb3ducmV2LnhtbFBLBQYAAAAABAAEAPUAAACMAwAAAAA=&#10;" filled="f" stroked="f">
                  <v:textbox inset="0,0,0,0">
                    <w:txbxContent>
                      <w:p w:rsidR="00862F6C" w:rsidRPr="00437D2E" w:rsidRDefault="00862F6C" w:rsidP="00933992">
                        <w:pPr>
                          <w:rPr>
                            <w:rFonts w:asciiTheme="majorHAnsi" w:hAnsiTheme="majorHAnsi" w:cstheme="majorHAnsi"/>
                            <w:sz w:val="18"/>
                            <w:szCs w:val="18"/>
                          </w:rPr>
                        </w:pPr>
                        <w:r w:rsidRPr="00437D2E">
                          <w:rPr>
                            <w:rFonts w:asciiTheme="majorHAnsi" w:hAnsiTheme="majorHAnsi" w:cstheme="majorHAnsi"/>
                            <w:sz w:val="18"/>
                            <w:szCs w:val="18"/>
                          </w:rPr>
                          <w:t>t &gt; tp2</w:t>
                        </w:r>
                        <w:r>
                          <w:rPr>
                            <w:rFonts w:asciiTheme="majorHAnsi" w:hAnsiTheme="majorHAnsi" w:cstheme="majorHAnsi"/>
                            <w:sz w:val="18"/>
                            <w:szCs w:val="18"/>
                          </w:rPr>
                          <w:t xml:space="preserve"> &amp; PT581&lt;P He </w:t>
                        </w:r>
                      </w:p>
                      <w:p w:rsidR="00862F6C" w:rsidRPr="00437D2E" w:rsidRDefault="00862F6C" w:rsidP="00971275">
                        <w:pPr>
                          <w:rPr>
                            <w:rFonts w:asciiTheme="majorHAnsi" w:hAnsiTheme="majorHAnsi" w:cstheme="majorHAnsi"/>
                            <w:sz w:val="18"/>
                            <w:szCs w:val="18"/>
                          </w:rPr>
                        </w:pPr>
                      </w:p>
                    </w:txbxContent>
                  </v:textbox>
                </v:shape>
                <v:shape id="AutoShape 10750" o:spid="_x0000_s1717" type="#_x0000_t32" style="position:absolute;left:4311;top:6720;width:72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Lj/8QAAADeAAAADwAAAGRycy9kb3ducmV2LnhtbESPUWvCMBSF3wf7D+EOfJupVUrtjDIG&#10;guzNuh9waa5NZ3NTmszGf78Igo+Hc75zOJtdtL240ug7xwoW8wwEceN0x62Cn9P+vQThA7LG3jEp&#10;uJGH3fb1ZYOVdhMf6VqHVqQS9hUqMCEMlZS+MWTRz91AnLyzGy2GJMdW6hGnVG57mWdZIS12nBYM&#10;DvRlqLnUf1ZBbhZxtf/FYfldx0t+rtvCNZNSs7f4+QEiUAzP8IM+6MSty3UB9zvpCsj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YuP/xAAAAN4AAAAPAAAAAAAAAAAA&#10;AAAAAKECAABkcnMvZG93bnJldi54bWxQSwUGAAAAAAQABAD5AAAAkgMAAAAA&#10;" strokeweight=".5pt">
                  <v:stroke endarrow="block"/>
                </v:shape>
                <v:shape id="Text Box 10751" o:spid="_x0000_s1718" type="#_x0000_t202" style="position:absolute;left:4493;top:9076;width:1855;height: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ldcYA&#10;AADeAAAADwAAAGRycy9kb3ducmV2LnhtbESPT2sCMRTE7wW/Q3iCt5rtHtTdGkUFQfFStfT82Lz9&#10;025eliSu67c3hUKPw8z8hlmuB9OKnpxvLCt4myYgiAurG64UfF73rwsQPiBrbC2Tggd5WK9GL0vM&#10;tb3zmfpLqESEsM9RQR1Cl0vpi5oM+qntiKNXWmcwROkqqR3eI9y0Mk2SmTTYcFyosaNdTcXP5WYU&#10;XPutP5y/Q6aP5Vamp/Ij/XIbpSbjYfMOItAQ/sN/7YNWkGaLbA6/d+IV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yldcYAAADeAAAADwAAAAAAAAAAAAAAAACYAgAAZHJz&#10;L2Rvd25yZXYueG1sUEsFBgAAAAAEAAQA9QAAAIsDAAAAAA==&#10;">
                  <v:textbox inset="0,0,0,0">
                    <w:txbxContent>
                      <w:p w:rsidR="00862F6C" w:rsidRPr="00437D2E" w:rsidRDefault="00862F6C" w:rsidP="00971275">
                        <w:pPr>
                          <w:ind w:firstLine="142"/>
                          <w:jc w:val="center"/>
                          <w:rPr>
                            <w:rFonts w:asciiTheme="majorHAnsi" w:hAnsiTheme="majorHAnsi" w:cstheme="majorHAnsi"/>
                            <w:sz w:val="18"/>
                            <w:szCs w:val="18"/>
                          </w:rPr>
                        </w:pPr>
                        <w:r>
                          <w:rPr>
                            <w:rFonts w:asciiTheme="majorHAnsi" w:hAnsiTheme="majorHAnsi" w:cstheme="majorHAnsi"/>
                            <w:sz w:val="18"/>
                            <w:szCs w:val="18"/>
                          </w:rPr>
                          <w:t>High level</w:t>
                        </w:r>
                        <w:r w:rsidRPr="00437D2E">
                          <w:rPr>
                            <w:rFonts w:asciiTheme="majorHAnsi" w:hAnsiTheme="majorHAnsi" w:cstheme="majorHAnsi"/>
                            <w:sz w:val="18"/>
                            <w:szCs w:val="18"/>
                          </w:rPr>
                          <w:t xml:space="preserve"> vacuum alarm</w:t>
                        </w:r>
                      </w:p>
                    </w:txbxContent>
                  </v:textbox>
                </v:shape>
                <v:shape id="Text Box 10752" o:spid="_x0000_s1719" type="#_x0000_t202" style="position:absolute;left:4530;top:6479;width:2402;height: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omIMMA&#10;AADeAAAADwAAAGRycy9kb3ducmV2LnhtbERPTYvCMBC9C/sfwgh701QPYqtRZNkFYUGs9eBxthnb&#10;YDPpNlHrvzcHwePjfS/XvW3EjTpvHCuYjBMQxKXThisFx+JnNAfhA7LGxjEpeJCH9epjsMRMuzvn&#10;dDuESsQQ9hkqqENoMyl9WZNFP3YtceTOrrMYIuwqqTu8x3DbyGmSzKRFw7Ghxpa+aiovh6tVsDlx&#10;/m3+d3/7/JybokgT/p1dlPoc9psFiEB9eItf7q1WME3nadwb78Qr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omIMMAAADeAAAADwAAAAAAAAAAAAAAAACYAgAAZHJzL2Rv&#10;d25yZXYueG1sUEsFBgAAAAAEAAQA9QAAAIgDAAAAAA==&#10;" filled="f" stroked="f">
                  <v:textbox inset="0,0,0,0">
                    <w:txbxContent>
                      <w:p w:rsidR="00862F6C" w:rsidRPr="001D36DB" w:rsidRDefault="00862F6C" w:rsidP="00971275">
                        <w:pPr>
                          <w:rPr>
                            <w:rFonts w:asciiTheme="majorHAnsi" w:hAnsiTheme="majorHAnsi" w:cstheme="majorHAnsi"/>
                            <w:sz w:val="18"/>
                            <w:szCs w:val="18"/>
                            <w:lang w:val="fr-FR"/>
                          </w:rPr>
                        </w:pPr>
                        <w:r>
                          <w:rPr>
                            <w:rFonts w:asciiTheme="majorHAnsi" w:hAnsiTheme="majorHAnsi" w:cstheme="majorHAnsi"/>
                            <w:sz w:val="18"/>
                            <w:szCs w:val="18"/>
                            <w:lang w:val="fr-FR"/>
                          </w:rPr>
                          <w:t>P090 running</w:t>
                        </w:r>
                      </w:p>
                    </w:txbxContent>
                  </v:textbox>
                </v:shape>
                <v:group id="Group 10753" o:spid="_x0000_s1720" style="position:absolute;left:4065;top:6300;width:227;height:573"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CKKccAAADeAAAADwAAAGRycy9kb3ducmV2LnhtbESPQWvCQBSE74X+h+UJ&#10;3uomSouJriJSxYMUGgvi7ZF9JsHs25Bdk/jvu4WCx2FmvmGW68HUoqPWVZYVxJMIBHFudcWFgp/T&#10;7m0OwnlkjbVlUvAgB+vV68sSU217/qYu84UIEHYpKii9b1IpXV6SQTexDXHwrrY16INsC6lb7APc&#10;1HIaRR/SYMVhocSGtiXlt+xuFOx77Dez+LM73q7bx+X0/nU+xqTUeDRsFiA8Df4Z/m8ftIJpMk8S&#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gCKKccAAADe&#10;AAAADwAAAAAAAAAAAAAAAACqAgAAZHJzL2Rvd25yZXYueG1sUEsFBgAAAAAEAAQA+gAAAJ4DAAAA&#10;AA==&#10;">
                  <v:shape id="AutoShape 10754" o:spid="_x0000_s1721"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qDGcYAAADeAAAADwAAAGRycy9kb3ducmV2LnhtbESPXWvCMBSG7wf+h3CE3QxNFTZm11Tq&#10;QJiCFzp3f9acNcHmpGuidv/eXAy8fHm/eIrl4FpxoT5Yzwpm0wwEce215UbB8XM9eQURIrLG1jMp&#10;+KMAy3L0UGCu/ZX3dDnERqQRDjkqMDF2uZShNuQwTH1HnLwf3zuMSfaN1D1e07hr5TzLXqRDy+nB&#10;YEfvhurT4ewU7DazVfVt7Ga7/7W753XVnpunL6Uex0P1BiLSEO/h//aHVjBfLLIEkHASCsjy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agxnGAAAA3gAAAA8AAAAAAAAA&#10;AAAAAAAAoQIAAGRycy9kb3ducmV2LnhtbFBLBQYAAAAABAAEAPkAAACUAwAAAAA=&#10;"/>
                  <v:shape id="AutoShape 10755" o:spid="_x0000_s1722"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YmgscAAADeAAAADwAAAGRycy9kb3ducmV2LnhtbESPQWsCMRSE70L/Q3gFL6LZFZS6NcpW&#10;ELTgQVvvr5vXTejmZbuJuv33TUHocZiZb5jluneNuFIXrGcF+SQDQVx5bblW8P62HT+BCBFZY+OZ&#10;FPxQgPXqYbDEQvsbH+l6irVIEA4FKjAxtoWUoTLkMEx8S5y8T985jEl2tdQd3hLcNXKaZXPp0HJa&#10;MNjSxlD1dbo4BYd9/lJ+GLt/PX7bw2xbNpd6dFZq+NiXzyAi9fE/fG/vtILpYpHl8HcnXQG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ViaCxwAAAN4AAAAPAAAAAAAA&#10;AAAAAAAAAKECAABkcnMvZG93bnJldi54bWxQSwUGAAAAAAQABAD5AAAAlQMAAAAA&#10;"/>
                </v:group>
                <v:shape id="AutoShape 10756" o:spid="_x0000_s1723" type="#_x0000_t32" style="position:absolute;left:4373;top:7348;width:1;height:2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S49ccAAADeAAAADwAAAGRycy9kb3ducmV2LnhtbESPQWsCMRSE70L/Q3gFL6JZF5S6NcpW&#10;ELTgQVvvr5vXTejmZbuJuv33TUHocZiZb5jluneNuFIXrGcF00kGgrjy2nKt4P1tO34CESKyxsYz&#10;KfihAOvVw2CJhfY3PtL1FGuRIBwKVGBibAspQ2XIYZj4ljh5n75zGJPsaqk7vCW4a2SeZXPp0HJa&#10;MNjSxlD1dbo4BYf99KX8MHb/evy2h9m2bC716KzU8LEvn0FE6uN/+N7eaQX5YpHl8HcnXQG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hLj1xwAAAN4AAAAPAAAAAAAA&#10;AAAAAAAAAKECAABkcnMvZG93bnJldi54bWxQSwUGAAAAAAQABAD5AAAAlQMAAAAA&#10;"/>
                <v:shape id="Text Box 10757" o:spid="_x0000_s1724" type="#_x0000_t202" style="position:absolute;left:3202;top:8629;width:1611;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UuS8cA&#10;AADeAAAADwAAAGRycy9kb3ducmV2LnhtbESPQWsCMRSE7wX/Q3hCbzXRgnRXo4i0IBRK1+3B43Pz&#10;3A1uXtZN1O2/bwqFHoeZ+YZZrgfXihv1wXrWMJ0oEMSVN5ZrDV/l29MLiBCRDbaeScM3BVivRg9L&#10;zI2/c0G3faxFgnDIUUMTY5dLGaqGHIaJ74iTd/K9w5hkX0vT4z3BXStnSs2lQ8tpocGOtg1V5/3V&#10;adgcuHi1l4/jZ3EqbFlmit/nZ60fx8NmASLSEP/Df+2d0TDLMvUMv3fSF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FLkvHAAAA3gAAAA8AAAAAAAAAAAAAAAAAmAIAAGRy&#10;cy9kb3ducmV2LnhtbFBLBQYAAAAABAAEAPUAAACMAwAAAAA=&#10;" filled="f" stroked="f">
                  <v:textbox inset="0,0,0,0">
                    <w:txbxContent>
                      <w:p w:rsidR="00862F6C" w:rsidRPr="00437D2E" w:rsidRDefault="00862F6C" w:rsidP="00971275">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v:textbox>
                </v:shape>
                <v:group id="Group 10758" o:spid="_x0000_s1725" style="position:absolute;left:3032;top:8476;width:202;height:964" coordorigin="3039,9582" coordsize="271,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q/rccAAADeAAAADwAAAGRycy9kb3ducmV2LnhtbESPQWvCQBSE74X+h+UJ&#10;vekmthaNriJSiwcRqoJ4e2SfSTD7NmTXJP57VxB6HGbmG2a26EwpGqpdYVlBPIhAEKdWF5wpOB7W&#10;/TEI55E1lpZJwZ0cLObvbzNMtG35j5q9z0SAsEtQQe59lUjp0pwMuoGtiIN3sbVBH2SdSV1jG+Cm&#10;lMMo+pYGCw4LOVa0yim97m9GwW+L7fIz/mm218vqfj6MdqdtTEp99LrlFISnzv+HX+2NVjCcTKIv&#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uq/rccAAADe&#10;AAAADwAAAAAAAAAAAAAAAACqAgAAZHJzL2Rvd25yZXYueG1sUEsFBgAAAAAEAAQA+gAAAJ4DAAAA&#10;AA==&#10;">
                  <v:shape id="AutoShape 10759" o:spid="_x0000_s1726" type="#_x0000_t32" style="position:absolute;left:3178;top:9582;width:0;height: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0ggccAAADeAAAADwAAAGRycy9kb3ducmV2LnhtbESPQWsCMRSE70L/Q3gFL6JZBUtdjbIt&#10;CFrwoNX7c/PchG5etpuo23/fFAoeh5n5hlmsOleLG7XBelYwHmUgiEuvLVcKjp/r4SuIEJE11p5J&#10;wQ8FWC2fegvMtb/znm6HWIkE4ZCjAhNjk0sZSkMOw8g3xMm7+NZhTLKtpG7xnuCulpMse5EOLacF&#10;gw29Gyq/DlenYLcdvxVnY7cf+2+7m66L+loNTkr1n7tiDiJSFx/h//ZGK5jMZtkU/u6kK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bSCBxwAAAN4AAAAPAAAAAAAA&#10;AAAAAAAAAKECAABkcnMvZG93bnJldi54bWxQSwUGAAAAAAQABAD5AAAAlQMAAAAA&#10;"/>
                  <v:shape id="AutoShape 10760" o:spid="_x0000_s1727" type="#_x0000_t32" style="position:absolute;left:3039;top:9758;width:2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9scAAADeAAAADwAAAGRycy9kb3ducmV2LnhtbESPT2sCMRTE74V+h/AKXopmFSq6GmVb&#10;ELTgwX/35+a5Cd28bDdRt9++KRQ8DjPzG2a+7FwtbtQG61nBcJCBIC69tlwpOB5W/QmIEJE11p5J&#10;wQ8FWC6en+aYa3/nHd32sRIJwiFHBSbGJpcylIYchoFviJN38a3DmGRbSd3iPcFdLUdZNpYOLacF&#10;gw19GCq/9lenYLsZvhdnYzefu2+7fVsV9bV6PSnVe+mKGYhIXXyE/9trrWA0nWZj+LuTro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v772xwAAAN4AAAAPAAAAAAAA&#10;AAAAAAAAAKECAABkcnMvZG93bnJldi54bWxQSwUGAAAAAAQABAD5AAAAlQMAAAAA&#10;"/>
                </v:group>
                <v:shape id="Text Box 10771" o:spid="_x0000_s1728" type="#_x0000_t202" style="position:absolute;left:2440;top:9416;width:1855;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c/b8YA&#10;AADeAAAADwAAAGRycy9kb3ducmV2LnhtbESPS2vDMBCE74H+B7GB3hI5PrS1E9kkhUBKL82DnBdr&#10;/WitlZEUx/33VaHQ4zAz3zCbcjK9GMn5zrKC1TIBQVxZ3XGj4HLeL15A+ICssbdMCr7JQ1k8zDaY&#10;a3vnI42n0IgIYZ+jgjaEIZfSVy0Z9Es7EEevts5giNI1Uju8R7jpZZokT9Jgx3GhxYFeW6q+Tjej&#10;4Dzu/OH4GTL9Vu9k+l5/pFe3VepxPm3XIAJN4T/81z5oBWmWJc/weydeAV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c/b8YAAADeAAAADwAAAAAAAAAAAAAAAACYAgAAZHJz&#10;L2Rvd25yZXYueG1sUEsFBgAAAAAEAAQA9QAAAIsDAAAAAA==&#10;">
                  <v:textbox inset="0,0,0,0">
                    <w:txbxContent>
                      <w:p w:rsidR="00862F6C" w:rsidRPr="0068090F" w:rsidRDefault="00862F6C" w:rsidP="0068090F">
                        <w:pPr>
                          <w:spacing w:before="40"/>
                          <w:jc w:val="center"/>
                          <w:rPr>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 xml:space="preserve">want to </w:t>
                        </w:r>
                        <w:r>
                          <w:rPr>
                            <w:rFonts w:asciiTheme="majorHAnsi" w:hAnsiTheme="majorHAnsi" w:cstheme="majorHAnsi"/>
                            <w:sz w:val="18"/>
                            <w:szCs w:val="18"/>
                          </w:rPr>
                          <w:t>sto</w:t>
                        </w:r>
                        <w:r w:rsidRPr="00730ECB">
                          <w:rPr>
                            <w:rFonts w:asciiTheme="majorHAnsi" w:hAnsiTheme="majorHAnsi" w:cstheme="majorHAnsi"/>
                            <w:sz w:val="18"/>
                            <w:szCs w:val="18"/>
                          </w:rPr>
                          <w:t xml:space="preserve">p </w:t>
                        </w:r>
                        <w:r>
                          <w:rPr>
                            <w:rFonts w:asciiTheme="majorHAnsi" w:hAnsiTheme="majorHAnsi" w:cstheme="majorHAnsi"/>
                            <w:sz w:val="18"/>
                            <w:szCs w:val="18"/>
                          </w:rPr>
                          <w:t>the conditioning</w:t>
                        </w:r>
                        <w:r w:rsidRPr="002F4637">
                          <w:rPr>
                            <w:rFonts w:asciiTheme="majorHAnsi" w:hAnsiTheme="majorHAnsi" w:cstheme="majorHAnsi"/>
                            <w:sz w:val="18"/>
                            <w:szCs w:val="18"/>
                          </w:rPr>
                          <w:t>?“</w:t>
                        </w:r>
                      </w:p>
                    </w:txbxContent>
                  </v:textbox>
                </v:shape>
                <v:shape id="AutoShape 10784" o:spid="_x0000_s1729" type="#_x0000_t32" style="position:absolute;left:5625;top:9817;width:1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mq8cIAAADeAAAADwAAAGRycy9kb3ducmV2LnhtbERPu27CMBTdkfgH6yJ1AxuGAikGIaBq&#10;BxYeA+NVfBNHja+j2IHw9/WAxHh03qtN72pxpzZUnjVMJwoEce5NxaWG6+V7vAARIrLB2jNpeFKA&#10;zXo4WGFm/INPdD/HUqQQDhlqsDE2mZQht+QwTHxDnLjCtw5jgm0pTYuPFO5qOVPqUzqsODVYbGhn&#10;Kf87d07D/nnMfzrVlHZeHE7dvJBheiu0/hj12y8Qkfr4Fr/cv0bDbLlUaW+6k66A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Emq8cIAAADeAAAADwAAAAAAAAAAAAAA&#10;AAChAgAAZHJzL2Rvd25yZXYueG1sUEsFBgAAAAAEAAQA+QAAAJADAAAAAA==&#10;" strokeweight=".5pt">
                  <v:stroke startarrow="block"/>
                </v:shape>
                <v:group id="Group 10786" o:spid="_x0000_s1730" style="position:absolute;left:4581;top:8702;width:227;height:381" coordorigin="7322,9810" coordsize="14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OsQM8cAAADe&#10;AAAADwAAAAAAAAAAAAAAAACqAgAAZHJzL2Rvd25yZXYueG1sUEsFBgAAAAAEAAQA+gAAAJ4DAAAA&#10;AA==&#10;">
                  <v:shape id="AutoShape 10787" o:spid="_x0000_s1731" type="#_x0000_t32" style="position:absolute;left:7397;top:9810;width:0;height: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MVxMYAAADeAAAADwAAAGRycy9kb3ducmV2LnhtbESPzWoCMRSF94W+Q7gFN0UzI1jqaJRp&#10;QdCCC63ur5PrJHRyM51EHd++WRRcHs4f33zZu0ZcqQvWs4J8lIEgrry2XCs4fK+G7yBCRNbYeCYF&#10;dwqwXDw/zbHQ/sY7uu5jLdIIhwIVmBjbQspQGXIYRr4lTt7Zdw5jkl0tdYe3NO4aOc6yN+nQcnow&#10;2NKnoepnf3EKtpv8ozwZu/na/drtZFU2l/r1qNTgpS9nICL18RH+b6+1gvF0mieAhJNQ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DFcTGAAAA3gAAAA8AAAAAAAAA&#10;AAAAAAAAoQIAAGRycy9kb3ducmV2LnhtbFBLBQYAAAAABAAEAPkAAACUAwAAAAA=&#10;"/>
                  <v:shape id="AutoShape 10788" o:spid="_x0000_s1732" type="#_x0000_t32" style="position:absolute;left:7322;top:9952;width:1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wX8cAAADeAAAADwAAAGRycy9kb3ducmV2LnhtbESPQWsCMRSE70L/Q3gFL6LZFZS6NcpW&#10;ELTgQVvvr5vXTejmZbuJuv33TUHocZiZb5jluneNuFIXrGcF+SQDQVx5bblW8P62HT+BCBFZY+OZ&#10;FPxQgPXqYbDEQvsbH+l6irVIEA4FKjAxtoWUoTLkMEx8S5y8T985jEl2tdQd3hLcNXKaZXPp0HJa&#10;MNjSxlD1dbo4BYd9/lJ+GLt/PX7bw2xbNpd6dFZq+NiXzyAi9fE/fG/vtILpYpHn8HcnXQG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j7BfxwAAAN4AAAAPAAAAAAAA&#10;AAAAAAAAAKECAABkcnMvZG93bnJldi54bWxQSwUGAAAAAAQABAD5AAAAlQMAAAAA&#10;"/>
                </v:group>
                <v:group id="Group 10791" o:spid="_x0000_s1733" style="position:absolute;left:7312;top:8704;width:227;height:1915" coordorigin="7322,9810" coordsize="146,12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5YUn8cAAADe&#10;AAAADwAAAAAAAAAAAAAAAACqAgAAZHJzL2Rvd25yZXYueG1sUEsFBgAAAAAEAAQA+gAAAJ4DAAAA&#10;AA==&#10;">
                  <v:shape id="AutoShape 10792" o:spid="_x0000_s1734" type="#_x0000_t32" style="position:absolute;left:7397;top:9810;width:0;height:12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GLs8gAAADeAAAADwAAAGRycy9kb3ducmV2LnhtbESPT2sCMRTE74V+h/CEXopmV2nRrVG2&#10;BaEWPPin99fN6ya4edluoq7fvikIPQ4z8xtmvuxdI87UBetZQT7KQBBXXluuFRz2q+EURIjIGhvP&#10;pOBKAZaL+7s5FtpfeEvnXaxFgnAoUIGJsS2kDJUhh2HkW+LkffvOYUyyq6Xu8JLgrpHjLHuWDi2n&#10;BYMtvRmqjruTU7BZ56/ll7Hrj+2P3TytyuZUP34q9TDoyxcQkfr4H76137WC8WyWT+DvTroCc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BGLs8gAAADeAAAADwAAAAAA&#10;AAAAAAAAAAChAgAAZHJzL2Rvd25yZXYueG1sUEsFBgAAAAAEAAQA+QAAAJYDAAAAAA==&#10;"/>
                  <v:shape id="AutoShape 10793" o:spid="_x0000_s1735" type="#_x0000_t32" style="position:absolute;left:7322;top:9952;width:1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Tx8gAAADeAAAADwAAAGRycy9kb3ducmV2LnhtbESPT2sCMRTE74V+h/CEXopmV2zRrVG2&#10;BaEWPPin99fN6ya4edluoq7fvikIPQ4z8xtmvuxdI87UBetZQT7KQBBXXluuFRz2q+EURIjIGhvP&#10;pOBKAZaL+7s5FtpfeEvnXaxFgnAoUIGJsS2kDJUhh2HkW+LkffvOYUyyq6Xu8JLgrpHjLHuWDi2n&#10;BYMtvRmqjruTU7BZ56/ll7Hrj+2P3TytyuZUP34q9TDoyxcQkfr4H76137WC8WyWT+DvTroCc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gTx8gAAADeAAAADwAAAAAA&#10;AAAAAAAAAAChAgAAZHJzL2Rvd25yZXYueG1sUEsFBgAAAAAEAAQA+QAAAJYDAAAAAA==&#10;"/>
                </v:group>
                <v:group id="Group 10794" o:spid="_x0000_s1736" style="position:absolute;left:7039;top:9949;width:3312;height:505" coordorigin="4545,9567" coordsize="411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H+M68cAAADe&#10;AAAADwAAAAAAAAAAAAAAAACqAgAAZHJzL2Rvd25yZXYueG1sUEsFBgAAAAAEAAQA+gAAAJ4DAAAA&#10;AA==&#10;">
                  <v:rect id="Rectangle 10795" o:spid="_x0000_s1737" style="position:absolute;left:4545;top:9567;width:196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JEh8cA&#10;AADeAAAADwAAAGRycy9kb3ducmV2LnhtbESPX2vCMBTF3wW/Q7iCbzNVVLQzigyEoUy0ytjjpbm2&#10;nc1NaWKt+/TLYODj4fz5cRar1pSiodoVlhUMBxEI4tTqgjMF59PmZQbCeWSNpWVS8CAHq2W3s8BY&#10;2zsfqUl8JsIIuxgV5N5XsZQuzcmgG9iKOHgXWxv0QdaZ1DXew7gp5SiKptJgwYGQY0VvOaXX5GYC&#10;d1x9n/fb/ebj8fPZuMPuK5lcrFL9Xrt+BeGp9c/wf/tdKxjN58Mp/N0JV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CRIfHAAAA3gAAAA8AAAAAAAAAAAAAAAAAmAIAAGRy&#10;cy9kb3ducmV2LnhtbFBLBQYAAAAABAAEAPUAAACMAwAAAAA=&#10;">
                    <v:textbox inset="0,0,0,0">
                      <w:txbxContent>
                        <w:p w:rsidR="00862F6C" w:rsidRPr="00437D2E" w:rsidRDefault="00862F6C" w:rsidP="00971275">
                          <w:pPr>
                            <w:spacing w:before="40"/>
                            <w:ind w:firstLine="142"/>
                            <w:jc w:val="center"/>
                            <w:rPr>
                              <w:rFonts w:asciiTheme="majorHAnsi" w:hAnsiTheme="majorHAnsi" w:cstheme="majorHAnsi"/>
                              <w:sz w:val="18"/>
                              <w:szCs w:val="18"/>
                            </w:rPr>
                          </w:pPr>
                          <w:r w:rsidRPr="00437D2E">
                            <w:rPr>
                              <w:rFonts w:asciiTheme="majorHAnsi" w:hAnsiTheme="majorHAnsi" w:cstheme="majorHAnsi"/>
                              <w:sz w:val="18"/>
                              <w:szCs w:val="18"/>
                            </w:rPr>
                            <w:t>Flushing with</w:t>
                          </w:r>
                        </w:p>
                        <w:p w:rsidR="00862F6C" w:rsidRPr="00437D2E" w:rsidRDefault="00862F6C" w:rsidP="00971275">
                          <w:pPr>
                            <w:jc w:val="center"/>
                            <w:rPr>
                              <w:rFonts w:asciiTheme="majorHAnsi" w:hAnsiTheme="majorHAnsi" w:cstheme="majorHAnsi"/>
                              <w:sz w:val="18"/>
                              <w:szCs w:val="18"/>
                            </w:rPr>
                          </w:pPr>
                          <w:r w:rsidRPr="00437D2E">
                            <w:rPr>
                              <w:rFonts w:asciiTheme="majorHAnsi" w:hAnsiTheme="majorHAnsi" w:cstheme="majorHAnsi"/>
                              <w:sz w:val="18"/>
                              <w:szCs w:val="18"/>
                            </w:rPr>
                            <w:t>GHe</w:t>
                          </w:r>
                        </w:p>
                        <w:p w:rsidR="00862F6C" w:rsidRPr="00437D2E" w:rsidRDefault="00862F6C" w:rsidP="00971275">
                          <w:pPr>
                            <w:rPr>
                              <w:rFonts w:asciiTheme="majorHAnsi" w:hAnsiTheme="majorHAnsi" w:cstheme="majorHAnsi"/>
                              <w:sz w:val="18"/>
                              <w:szCs w:val="18"/>
                            </w:rPr>
                          </w:pPr>
                        </w:p>
                      </w:txbxContent>
                    </v:textbox>
                  </v:rect>
                  <v:shape id="Text Box 10796" o:spid="_x0000_s1738" type="#_x0000_t202" style="position:absolute;left:6505;top:9567;width:215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6pssYA&#10;AADeAAAADwAAAGRycy9kb3ducmV2LnhtbESPzWsCMRTE7wX/h/AK3mrWPWh3axQVBKUXP0rPj83b&#10;j3bzsiRxXf/7RhB6HGbmN8xiNZhW9OR8Y1nBdJKAIC6sbrhS8HXZvb2D8AFZY2uZFNzJw2o5ellg&#10;ru2NT9SfQyUihH2OCuoQulxKX9Rk0E9sRxy90jqDIUpXSe3wFuGmlWmSzKTBhuNCjR1tayp+z1ej&#10;4NJv/P70EzJ9KDcy/SyP6bdbKzV+HdYfIAIN4T/8bO+1gjTLpnN43I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6pssYAAADeAAAADwAAAAAAAAAAAAAAAACYAgAAZHJz&#10;L2Rvd25yZXYueG1sUEsFBgAAAAAEAAQA9QAAAIsDAAAAAA==&#10;">
                    <v:textbox inset="0,0,0,0">
                      <w:txbxContent>
                        <w:p w:rsidR="00862F6C" w:rsidRDefault="00862F6C" w:rsidP="00971275">
                          <w:pPr>
                            <w:ind w:left="57"/>
                            <w:rPr>
                              <w:rFonts w:asciiTheme="majorHAnsi" w:hAnsiTheme="majorHAnsi" w:cstheme="majorHAnsi"/>
                              <w:sz w:val="18"/>
                              <w:szCs w:val="18"/>
                            </w:rPr>
                          </w:pPr>
                          <w:r>
                            <w:rPr>
                              <w:rFonts w:asciiTheme="majorHAnsi" w:hAnsiTheme="majorHAnsi" w:cstheme="majorHAnsi"/>
                              <w:sz w:val="18"/>
                              <w:szCs w:val="18"/>
                            </w:rPr>
                            <w:t>Open FV092 &amp; FV660</w:t>
                          </w:r>
                        </w:p>
                        <w:p w:rsidR="00862F6C" w:rsidRPr="00437D2E" w:rsidRDefault="00862F6C" w:rsidP="00971275">
                          <w:pPr>
                            <w:ind w:left="57"/>
                            <w:rPr>
                              <w:rFonts w:asciiTheme="majorHAnsi" w:hAnsiTheme="majorHAnsi" w:cstheme="majorHAnsi"/>
                              <w:sz w:val="18"/>
                              <w:szCs w:val="18"/>
                            </w:rPr>
                          </w:pPr>
                          <w:r>
                            <w:rPr>
                              <w:rFonts w:asciiTheme="majorHAnsi" w:hAnsiTheme="majorHAnsi" w:cstheme="majorHAnsi"/>
                              <w:sz w:val="18"/>
                              <w:szCs w:val="18"/>
                            </w:rPr>
                            <w:t>Delay tp2</w:t>
                          </w:r>
                        </w:p>
                        <w:p w:rsidR="00862F6C" w:rsidRPr="00437D2E" w:rsidRDefault="00862F6C" w:rsidP="00971275">
                          <w:pPr>
                            <w:rPr>
                              <w:rFonts w:asciiTheme="majorHAnsi" w:hAnsiTheme="majorHAnsi" w:cstheme="majorHAnsi"/>
                              <w:sz w:val="18"/>
                              <w:szCs w:val="18"/>
                            </w:rPr>
                          </w:pPr>
                        </w:p>
                      </w:txbxContent>
                    </v:textbox>
                  </v:shape>
                </v:group>
                <v:group id="Group 10797" o:spid="_x0000_s1739" style="position:absolute;left:8020;top:10641;width:192;height:381"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Z+I3XFAAAA3gAA&#10;AA8AAAAAAAAAAAAAAAAAqgIAAGRycy9kb3ducmV2LnhtbFBLBQYAAAAABAAEAPoAAACcAwAAAAA=&#10;">
                  <v:shape id="AutoShape 10798" o:spid="_x0000_s1740"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m8WcgAAADeAAAADwAAAGRycy9kb3ducmV2LnhtbESPQWsCMRSE74X+h/AKvZSaXaHibo2y&#10;LQhV8KBt76+b5ya4edluom7/fSMIHoeZ+YaZLQbXihP1wXpWkI8yEMS115YbBV+fy+cpiBCRNbae&#10;ScEfBVjM7+9mWGp/5i2ddrERCcKhRAUmxq6UMtSGHIaR74iTt/e9w5hk30jd4znBXSvHWTaRDi2n&#10;BYMdvRuqD7ujU7BZ5W/Vj7Gr9fbXbl6WVXtsnr6VenwYqlcQkYZ4C1/bH1rBuCjyAi530hWQ8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fm8WcgAAADeAAAADwAAAAAA&#10;AAAAAAAAAAChAgAAZHJzL2Rvd25yZXYueG1sUEsFBgAAAAAEAAQA+QAAAJYDAAAAAA==&#10;"/>
                  <v:shape id="AutoShape 10799" o:spid="_x0000_s1741"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fecYAAADeAAAADwAAAGRycy9kb3ducmV2LnhtbESPzWoCMRSF94W+Q7gFN0UzDljqaJRp&#10;QdCCC63ur5PrJHRyM51EHd++WRRcHs4f33zZu0ZcqQvWs4LxKANBXHltuVZw+F4N30GEiKyx8UwK&#10;7hRguXh+mmOh/Y13dN3HWqQRDgUqMDG2hZShMuQwjHxLnLyz7xzGJLta6g5vadw1Ms+yN+nQcnow&#10;2NKnoepnf3EKtpvxR3kydvO1+7XbyapsLvXrUanBS1/OQETq4yP8315rBfl0mieAhJNQ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v33nGAAAA3gAAAA8AAAAAAAAA&#10;AAAAAAAAoQIAAGRycy9kb3ducmV2LnhtbFBLBQYAAAAABAAEAPkAAACUAwAAAAA=&#10;"/>
                </v:group>
                <v:shape id="Text Box 10801" o:spid="_x0000_s1742" type="#_x0000_t202" style="position:absolute;left:4430;top:5414;width:3848;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M2P8YA&#10;AADeAAAADwAAAGRycy9kb3ducmV2LnhtbESPT4vCMBTE7wt+h/AEL8ua2oOs1Sj+BQ/uQVc8P5pn&#10;W2xeShJt/fZGWNjjMDO/YWaLztTiQc5XlhWMhgkI4tzqigsF59/d1zcIH5A11pZJwZM8LOa9jxlm&#10;2rZ8pMcpFCJC2GeooAyhyaT0eUkG/dA2xNG7WmcwROkKqR22EW5qmSbJWBqsOC6U2NC6pPx2uhsF&#10;4427t0def27O2wP+NEV6WT0vSg363XIKIlAX/sN/7b1WkE4m6Qjed+IVkP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M2P8YAAADeAAAADwAAAAAAAAAAAAAAAACYAgAAZHJz&#10;L2Rvd25yZXYueG1sUEsFBgAAAAAEAAQA9QAAAIsDAAAAAA==&#10;" stroked="f">
                  <v:textbox inset="0,0,0,0">
                    <w:txbxContent>
                      <w:p w:rsidR="00862F6C" w:rsidRPr="00437D2E" w:rsidRDefault="00862F6C" w:rsidP="00971275">
                        <w:pPr>
                          <w:rPr>
                            <w:rFonts w:asciiTheme="majorHAnsi" w:hAnsiTheme="majorHAnsi" w:cstheme="majorHAnsi"/>
                            <w:sz w:val="18"/>
                            <w:szCs w:val="18"/>
                          </w:rPr>
                        </w:pPr>
                        <w:r w:rsidRPr="00437D2E">
                          <w:rPr>
                            <w:rFonts w:asciiTheme="majorHAnsi" w:hAnsiTheme="majorHAnsi" w:cstheme="majorHAnsi"/>
                            <w:sz w:val="18"/>
                            <w:szCs w:val="18"/>
                          </w:rPr>
                          <w:t xml:space="preserve">t &gt; </w:t>
                        </w:r>
                        <w:r>
                          <w:rPr>
                            <w:rFonts w:asciiTheme="majorHAnsi" w:hAnsiTheme="majorHAnsi" w:cstheme="majorHAnsi"/>
                            <w:sz w:val="18"/>
                            <w:szCs w:val="18"/>
                          </w:rPr>
                          <w:t>t</w:t>
                        </w:r>
                        <w:r w:rsidRPr="00437D2E">
                          <w:rPr>
                            <w:rFonts w:asciiTheme="majorHAnsi" w:hAnsiTheme="majorHAnsi" w:cstheme="majorHAnsi"/>
                            <w:sz w:val="18"/>
                            <w:szCs w:val="18"/>
                          </w:rPr>
                          <w:t>starting &amp; (CV</w:t>
                        </w:r>
                        <w:r>
                          <w:rPr>
                            <w:rFonts w:asciiTheme="majorHAnsi" w:hAnsiTheme="majorHAnsi" w:cstheme="majorHAnsi"/>
                            <w:sz w:val="18"/>
                            <w:szCs w:val="18"/>
                          </w:rPr>
                          <w:t>581</w:t>
                        </w:r>
                        <w:r w:rsidRPr="00437D2E">
                          <w:rPr>
                            <w:rFonts w:asciiTheme="majorHAnsi" w:hAnsiTheme="majorHAnsi" w:cstheme="majorHAnsi"/>
                            <w:sz w:val="18"/>
                            <w:szCs w:val="18"/>
                          </w:rPr>
                          <w:t xml:space="preserve"> &amp; CV</w:t>
                        </w:r>
                        <w:r>
                          <w:rPr>
                            <w:rFonts w:asciiTheme="majorHAnsi" w:hAnsiTheme="majorHAnsi" w:cstheme="majorHAnsi"/>
                            <w:sz w:val="18"/>
                            <w:szCs w:val="18"/>
                          </w:rPr>
                          <w:t>582</w:t>
                        </w:r>
                        <w:r w:rsidRPr="00437D2E">
                          <w:rPr>
                            <w:rFonts w:asciiTheme="majorHAnsi" w:hAnsiTheme="majorHAnsi" w:cstheme="majorHAnsi"/>
                            <w:sz w:val="18"/>
                            <w:szCs w:val="18"/>
                          </w:rPr>
                          <w:t xml:space="preserve">) </w:t>
                        </w:r>
                        <w:r>
                          <w:rPr>
                            <w:rFonts w:asciiTheme="majorHAnsi" w:hAnsiTheme="majorHAnsi" w:cstheme="majorHAnsi"/>
                            <w:sz w:val="18"/>
                            <w:szCs w:val="18"/>
                          </w:rPr>
                          <w:t>open</w:t>
                        </w:r>
                        <w:r w:rsidRPr="00437D2E">
                          <w:rPr>
                            <w:rFonts w:asciiTheme="majorHAnsi" w:hAnsiTheme="majorHAnsi" w:cstheme="majorHAnsi"/>
                            <w:sz w:val="18"/>
                            <w:szCs w:val="18"/>
                          </w:rPr>
                          <w:t xml:space="preserve">ed </w:t>
                        </w:r>
                      </w:p>
                    </w:txbxContent>
                  </v:textbox>
                </v:shape>
                <v:group id="Group 10802" o:spid="_x0000_s1743" style="position:absolute;left:4109;top:5356;width:227;height:425" coordorigin="4042,6426" coordsize="296,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freIscAAADe&#10;AAAADwAAAAAAAAAAAAAAAACqAgAAZHJzL2Rvd25yZXYueG1sUEsFBgAAAAAEAAQA+gAAAJ4DAAAA&#10;AA==&#10;">
                  <v:shape id="AutoShape 10803" o:spid="_x0000_s1744" type="#_x0000_t32" style="position:absolute;left:4194;top:6426;width:0;height:4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1BDsgAAADeAAAADwAAAGRycy9kb3ducmV2LnhtbESPT2sCMRTE70K/Q3hCL6JZt7To1ijb&#10;glALHvzT++vmdRPcvGw3UbffvikIPQ4z8xtmsepdIy7UBetZwXSSgSCuvLZcKzge1uMZiBCRNTae&#10;ScEPBVgt7wYLLLS/8o4u+1iLBOFQoAITY1tIGSpDDsPEt8TJ+/Kdw5hkV0vd4TXBXSPzLHuSDi2n&#10;BYMtvRqqTvuzU7DdTF/KT2M377tvu31cl825Hn0odT/sy2cQkfr4H76137SCfD7PH+DvTroCcvk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n1BDsgAAADeAAAADwAAAAAA&#10;AAAAAAAAAAChAgAAZHJzL2Rvd25yZXYueG1sUEsFBgAAAAAEAAQA+QAAAJYDAAAAAA==&#10;"/>
                  <v:shape id="AutoShape 10804" o:spid="_x0000_s1745" type="#_x0000_t32" style="position:absolute;left:4042;top:6602;width:2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TZesgAAADeAAAADwAAAGRycy9kb3ducmV2LnhtbESPT2sCMRTE70K/Q3hCL6JZl7bo1ijb&#10;glALHvzT++vmdRPcvGw3UbffvikIPQ4z8xtmsepdIy7UBetZwXSSgSCuvLZcKzge1uMZiBCRNTae&#10;ScEPBVgt7wYLLLS/8o4u+1iLBOFQoAITY1tIGSpDDsPEt8TJ+/Kdw5hkV0vd4TXBXSPzLHuSDi2n&#10;BYMtvRqqTvuzU7DdTF/KT2M377tvu31cl825Hn0odT/sy2cQkfr4H76137SCfD7PH+DvTroCcvk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ZTZesgAAADeAAAADwAAAAAA&#10;AAAAAAAAAAChAgAAZHJzL2Rvd25yZXYueG1sUEsFBgAAAAAEAAQA+QAAAJYDAAAAAA==&#10;"/>
                </v:group>
                <v:shape id="Text Box 10805" o:spid="_x0000_s1746" type="#_x0000_t202" style="position:absolute;left:4869;top:12283;width:1855;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xY48YA&#10;AADeAAAADwAAAGRycy9kb3ducmV2LnhtbESPS2vDMBCE74X+B7GB3Bo5gpTaiRKSQiGhl+ZBzou1&#10;frTWykiq4/z7qlDocZiZb5jVZrSdGMiH1rGG+SwDQVw603Kt4XJ+e3oBESKywc4xabhTgM368WGF&#10;hXE3PtJwirVIEA4Famhi7AspQ9mQxTBzPXHyKuctxiR9LY3HW4LbTqose5YWW04LDfb02lD5dfq2&#10;Gs7DLuyPnzE3h2on1Xv1oa5+q/V0Mm6XICKN8T/8194bDSrP1QJ+76Qr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xY48YAAADeAAAADwAAAAAAAAAAAAAAAACYAgAAZHJz&#10;L2Rvd25yZXYueG1sUEsFBgAAAAAEAAQA9QAAAIsDAAAAAA==&#10;">
                  <v:textbox inset="0,0,0,0">
                    <w:txbxContent>
                      <w:p w:rsidR="00862F6C" w:rsidRPr="0068090F" w:rsidRDefault="00862F6C" w:rsidP="00EE2F20">
                        <w:pPr>
                          <w:spacing w:before="40"/>
                          <w:jc w:val="center"/>
                          <w:rPr>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 xml:space="preserve">want to </w:t>
                        </w:r>
                        <w:r>
                          <w:rPr>
                            <w:rFonts w:asciiTheme="majorHAnsi" w:hAnsiTheme="majorHAnsi" w:cstheme="majorHAnsi"/>
                            <w:sz w:val="18"/>
                            <w:szCs w:val="18"/>
                          </w:rPr>
                          <w:t>sto</w:t>
                        </w:r>
                        <w:r w:rsidRPr="00730ECB">
                          <w:rPr>
                            <w:rFonts w:asciiTheme="majorHAnsi" w:hAnsiTheme="majorHAnsi" w:cstheme="majorHAnsi"/>
                            <w:sz w:val="18"/>
                            <w:szCs w:val="18"/>
                          </w:rPr>
                          <w:t xml:space="preserve">p </w:t>
                        </w:r>
                        <w:r>
                          <w:rPr>
                            <w:rFonts w:asciiTheme="majorHAnsi" w:hAnsiTheme="majorHAnsi" w:cstheme="majorHAnsi"/>
                            <w:sz w:val="18"/>
                            <w:szCs w:val="18"/>
                          </w:rPr>
                          <w:t>the conditioning</w:t>
                        </w:r>
                        <w:r w:rsidRPr="002F4637">
                          <w:rPr>
                            <w:rFonts w:asciiTheme="majorHAnsi" w:hAnsiTheme="majorHAnsi" w:cstheme="majorHAnsi"/>
                            <w:sz w:val="18"/>
                            <w:szCs w:val="18"/>
                          </w:rPr>
                          <w:t>?“</w:t>
                        </w:r>
                      </w:p>
                      <w:p w:rsidR="00862F6C" w:rsidRPr="00EE2F20" w:rsidRDefault="00862F6C" w:rsidP="00EE2F20">
                        <w:pPr>
                          <w:rPr>
                            <w:szCs w:val="18"/>
                          </w:rPr>
                        </w:pPr>
                      </w:p>
                    </w:txbxContent>
                  </v:textbox>
                </v:shape>
                <v:shape id="AutoShape 10828" o:spid="_x0000_s1747" type="#_x0000_t32" style="position:absolute;left:11574;top:12577;width:0;height:5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Vr5sUAAADeAAAADwAAAGRycy9kb3ducmV2LnhtbESPT4vCMBTE7wt+h/CEva2pZRGtRtFd&#10;FK/+uXh7NM+22LzUJNvW/fRmYcHjMDO/YRar3tSiJecrywrGowQEcW51xYWC82n7MQXhA7LG2jIp&#10;eJCH1XLwtsBM244P1B5DISKEfYYKyhCaTEqfl2TQj2xDHL2rdQZDlK6Q2mEX4aaWaZJMpMGK40KJ&#10;DX2VlN+OP0bBATG57ML9t964nW4fzfe2+zwp9T7s13MQgfrwCv+391pBOpulE/i7E6+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5Vr5sUAAADeAAAADwAAAAAAAAAA&#10;AAAAAAChAgAAZHJzL2Rvd25yZXYueG1sUEsFBgAAAAAEAAQA+QAAAJMDAAAAAA==&#10;" strokeweight=".5pt">
                  <v:stroke startarrow="block"/>
                </v:shape>
                <v:shape id="Text Box 10830" o:spid="_x0000_s1748" type="#_x0000_t202" style="position:absolute;left:7182;top:11700;width:2335;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0KMcA&#10;AADeAAAADwAAAGRycy9kb3ducmV2LnhtbESPQWvCQBSE74X+h+UVequb5qBN6ioiLQgFMaYHj8/s&#10;M1nMvo3ZVeO/d4VCj8PMfMNM54NtxYV6bxwreB8lIIgrpw3XCn7L77cPED4ga2wdk4IbeZjPnp+m&#10;mGt35YIu21CLCGGfo4ImhC6X0lcNWfQj1xFH7+B6iyHKvpa6x2uE21amSTKWFg3HhQY7WjZUHbdn&#10;q2Cx4+LLnNb7TXEoTFlmCf+Mj0q9vgyLTxCBhvAf/muvtII0y9IJPO7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LdCjHAAAA3gAAAA8AAAAAAAAAAAAAAAAAmAIAAGRy&#10;cy9kb3ducmV2LnhtbFBLBQYAAAAABAAEAPUAAACMAwAAAAA=&#10;" filled="f" stroked="f">
                  <v:textbox inset="0,0,0,0">
                    <w:txbxContent>
                      <w:p w:rsidR="00862F6C" w:rsidRPr="00437D2E" w:rsidRDefault="00862F6C" w:rsidP="00971275">
                        <w:pPr>
                          <w:rPr>
                            <w:rFonts w:asciiTheme="majorHAnsi" w:hAnsiTheme="majorHAnsi" w:cstheme="majorHAnsi"/>
                            <w:sz w:val="18"/>
                            <w:szCs w:val="18"/>
                          </w:rPr>
                        </w:pPr>
                        <w:r>
                          <w:rPr>
                            <w:rFonts w:asciiTheme="majorHAnsi" w:hAnsiTheme="majorHAnsi" w:cstheme="majorHAnsi"/>
                            <w:sz w:val="18"/>
                            <w:szCs w:val="18"/>
                          </w:rPr>
                          <w:t>PT581</w:t>
                        </w:r>
                        <w:r w:rsidRPr="00437D2E">
                          <w:rPr>
                            <w:rFonts w:asciiTheme="majorHAnsi" w:hAnsiTheme="majorHAnsi" w:cstheme="majorHAnsi"/>
                            <w:sz w:val="18"/>
                            <w:szCs w:val="18"/>
                          </w:rPr>
                          <w:t xml:space="preserve"> </w:t>
                        </w:r>
                        <w:r>
                          <w:rPr>
                            <w:rFonts w:asciiTheme="majorHAnsi" w:hAnsiTheme="majorHAnsi" w:cstheme="majorHAnsi"/>
                            <w:sz w:val="18"/>
                            <w:szCs w:val="18"/>
                          </w:rPr>
                          <w:sym w:font="Math1" w:char="F0A3"/>
                        </w:r>
                        <w:r>
                          <w:rPr>
                            <w:rFonts w:asciiTheme="majorHAnsi" w:hAnsiTheme="majorHAnsi" w:cstheme="majorHAnsi"/>
                            <w:sz w:val="18"/>
                            <w:szCs w:val="18"/>
                          </w:rPr>
                          <w:t xml:space="preserve"> P He min </w:t>
                        </w:r>
                        <w:r w:rsidRPr="00437D2E">
                          <w:rPr>
                            <w:rFonts w:asciiTheme="majorHAnsi" w:hAnsiTheme="majorHAnsi" w:cstheme="majorHAnsi"/>
                            <w:sz w:val="18"/>
                            <w:szCs w:val="18"/>
                          </w:rPr>
                          <w:t>&amp; t</w:t>
                        </w:r>
                        <w:r>
                          <w:rPr>
                            <w:rFonts w:asciiTheme="majorHAnsi" w:hAnsiTheme="majorHAnsi" w:cstheme="majorHAnsi"/>
                            <w:sz w:val="18"/>
                            <w:szCs w:val="18"/>
                          </w:rPr>
                          <w:t xml:space="preserve"> &lt; </w:t>
                        </w:r>
                        <w:r w:rsidRPr="00437D2E">
                          <w:rPr>
                            <w:rFonts w:asciiTheme="majorHAnsi" w:hAnsiTheme="majorHAnsi" w:cstheme="majorHAnsi"/>
                            <w:sz w:val="18"/>
                            <w:szCs w:val="18"/>
                          </w:rPr>
                          <w:t>t</w:t>
                        </w:r>
                        <w:r>
                          <w:rPr>
                            <w:rFonts w:asciiTheme="majorHAnsi" w:hAnsiTheme="majorHAnsi" w:cstheme="majorHAnsi"/>
                            <w:sz w:val="18"/>
                            <w:szCs w:val="18"/>
                          </w:rPr>
                          <w:t>p</w:t>
                        </w:r>
                        <w:r w:rsidRPr="00437D2E">
                          <w:rPr>
                            <w:rFonts w:asciiTheme="majorHAnsi" w:hAnsiTheme="majorHAnsi" w:cstheme="majorHAnsi"/>
                            <w:sz w:val="18"/>
                            <w:szCs w:val="18"/>
                          </w:rPr>
                          <w:t>1</w:t>
                        </w:r>
                      </w:p>
                    </w:txbxContent>
                  </v:textbox>
                </v:shape>
                <v:shape id="AutoShape 10831" o:spid="_x0000_s1749" type="#_x0000_t32" style="position:absolute;left:6753;top:12742;width:3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ZaD8MAAADeAAAADwAAAGRycy9kb3ducmV2LnhtbERPu07DMBTdkfoP1q3ERh0iVNG0bkVB&#10;iVjTdul2FV+SiPg6tU0efD0eKjEenffuMJlODOR8a1nB8yoBQVxZ3XKt4HLOn15B+ICssbNMCmby&#10;cNgvHnaYaTtyScMp1CKGsM9QQRNCn0npq4YM+pXtiSP3ZZ3BEKGrpXY4xnDTyTRJ1tJgy7GhwZ7e&#10;G6q+Tz9GQYmYXItw++2OrtDD3H/k48tZqcfl9LYFEWgK/+K7+1MrSDebNO6Nd+IVkP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GWg/DAAAA3gAAAA8AAAAAAAAAAAAA&#10;AAAAoQIAAGRycy9kb3ducmV2LnhtbFBLBQYAAAAABAAEAPkAAACRAwAAAAA=&#10;" strokeweight=".5pt">
                  <v:stroke startarrow="block"/>
                </v:shape>
                <v:group id="Group 10832" o:spid="_x0000_s1750" style="position:absolute;left:6982;top:12443;width:227;height:300"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deTFPIAAAA&#10;3gAAAA8AAAAAAAAAAAAAAAAAqgIAAGRycy9kb3ducmV2LnhtbFBLBQYAAAAABAAEAPoAAACfAwAA&#10;AAA=&#10;">
                  <v:shape id="AutoShape 10833" o:spid="_x0000_s1751"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ZJpMYAAADeAAAADwAAAGRycy9kb3ducmV2LnhtbESPzWoCMRSF94LvEG6hG9GMFkudGmVa&#10;EKrgQqv76+R2Ejq5GSdRp29vFkKXh/PHN192rhZXaoP1rGA8ykAQl15brhQcvlfDNxAhImusPZOC&#10;PwqwXPR7c8y1v/GOrvtYiTTCIUcFJsYmlzKUhhyGkW+Ik/fjW4cxybaSusVbGne1nGTZq3RoOT0Y&#10;bOjTUPm7vzgF2/X4ozgZu97sznY7XRX1pRoclXp+6op3EJG6+B9+tL+0gsls9pIAEk5C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2SaTGAAAA3gAAAA8AAAAAAAAA&#10;AAAAAAAAoQIAAGRycy9kb3ducmV2LnhtbFBLBQYAAAAABAAEAPkAAACUAwAAAAA=&#10;"/>
                  <v:shape id="AutoShape 10834" o:spid="_x0000_s1752"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rsP8gAAADeAAAADwAAAGRycy9kb3ducmV2LnhtbESPT2sCMRTE74V+h/CEXopmV2nRrVG2&#10;BaEWPPin99fN6ya4edluoq7fvikIPQ4z8xtmvuxdI87UBetZQT7KQBBXXluuFRz2q+EURIjIGhvP&#10;pOBKAZaL+7s5FtpfeEvnXaxFgnAoUIGJsS2kDJUhh2HkW+LkffvOYUyyq6Xu8JLgrpHjLHuWDi2n&#10;BYMtvRmqjruTU7BZ56/ll7Hrj+2P3TytyuZUP34q9TDoyxcQkfr4H76137WC8Ww2yeHvTroCc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DrsP8gAAADeAAAADwAAAAAA&#10;AAAAAAAAAAChAgAAZHJzL2Rvd25yZXYueG1sUEsFBgAAAAAEAAQA+QAAAJYDAAAAAA==&#10;"/>
                </v:group>
                <v:shape id="Text Box 10835" o:spid="_x0000_s1753" type="#_x0000_t202" style="position:absolute;left:6817;top:12755;width:1389;height: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VBbccA&#10;AADeAAAADwAAAGRycy9kb3ducmV2LnhtbESPQWvCQBSE74X+h+UVequbpiBN6ioiCkJBjOnB4zP7&#10;TBazb2N21fTfu0Khx2FmvmEms8G24kq9N44VvI8SEMSV04ZrBT/l6u0ThA/IGlvHpOCXPMymz08T&#10;zLW7cUHXXahFhLDPUUETQpdL6auGLPqR64ijd3S9xRBlX0vd4y3CbSvTJBlLi4bjQoMdLRqqTruL&#10;VTDfc7E0581hWxwLU5ZZwt/jk1KvL8P8C0SgIfyH/9prrSDNso8UHnfiFZ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lQW3HAAAA3gAAAA8AAAAAAAAAAAAAAAAAmAIAAGRy&#10;cy9kb3ducmV2LnhtbFBLBQYAAAAABAAEAPUAAACMAwAAAAA=&#10;" filled="f" stroked="f">
                  <v:textbox inset="0,0,0,0">
                    <w:txbxContent>
                      <w:p w:rsidR="00862F6C" w:rsidRPr="00437D2E" w:rsidRDefault="00862F6C" w:rsidP="00971275">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v:textbox>
                </v:shape>
                <v:shape id="Text Box 10836" o:spid="_x0000_s1754" type="#_x0000_t202" style="position:absolute;left:6917;top:11964;width:1239;height: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Dz0cYA&#10;AADeAAAADwAAAGRycy9kb3ducmV2LnhtbESPW2sCMRSE3wv+h3AE32q2K0h3axQVBKUvXkqfD5uz&#10;l3ZzsiRxXf99Iwh9HGbmG2axGkwrenK+sazgbZqAIC6sbrhS8HXZvb6D8AFZY2uZFNzJw2o5ellg&#10;ru2NT9SfQyUihH2OCuoQulxKX9Rk0E9tRxy90jqDIUpXSe3wFuGmlWmSzKXBhuNCjR1tayp+z1ej&#10;4NJv/P70EzJ9KDcy/SyP6bdbKzUZD+sPEIGG8B9+tvdaQZplsxk87sQr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5Dz0cYAAADeAAAADwAAAAAAAAAAAAAAAACYAgAAZHJz&#10;L2Rvd25yZXYueG1sUEsFBgAAAAAEAAQA9QAAAIsDAAAAAA==&#10;">
                  <v:textbox inset="0,0,0,0">
                    <w:txbxContent>
                      <w:p w:rsidR="00862F6C" w:rsidRPr="00437D2E" w:rsidRDefault="00862F6C" w:rsidP="00971275">
                        <w:pPr>
                          <w:ind w:firstLine="142"/>
                          <w:jc w:val="center"/>
                          <w:rPr>
                            <w:rFonts w:asciiTheme="majorHAnsi" w:hAnsiTheme="majorHAnsi" w:cstheme="majorHAnsi"/>
                            <w:sz w:val="18"/>
                            <w:szCs w:val="18"/>
                          </w:rPr>
                        </w:pPr>
                        <w:r>
                          <w:rPr>
                            <w:rFonts w:asciiTheme="majorHAnsi" w:hAnsiTheme="majorHAnsi" w:cstheme="majorHAnsi"/>
                            <w:sz w:val="18"/>
                            <w:szCs w:val="18"/>
                          </w:rPr>
                          <w:t>Low level</w:t>
                        </w:r>
                        <w:r w:rsidRPr="00437D2E">
                          <w:rPr>
                            <w:rFonts w:asciiTheme="majorHAnsi" w:hAnsiTheme="majorHAnsi" w:cstheme="majorHAnsi"/>
                            <w:sz w:val="18"/>
                            <w:szCs w:val="18"/>
                          </w:rPr>
                          <w:t xml:space="preserve"> </w:t>
                        </w:r>
                        <w:r>
                          <w:rPr>
                            <w:rFonts w:asciiTheme="majorHAnsi" w:hAnsiTheme="majorHAnsi" w:cstheme="majorHAnsi"/>
                            <w:sz w:val="18"/>
                            <w:szCs w:val="18"/>
                          </w:rPr>
                          <w:t xml:space="preserve">pressure </w:t>
                        </w:r>
                        <w:r w:rsidRPr="00437D2E">
                          <w:rPr>
                            <w:rFonts w:asciiTheme="majorHAnsi" w:hAnsiTheme="majorHAnsi" w:cstheme="majorHAnsi"/>
                            <w:sz w:val="18"/>
                            <w:szCs w:val="18"/>
                          </w:rPr>
                          <w:t>alarm</w:t>
                        </w:r>
                      </w:p>
                    </w:txbxContent>
                  </v:textbox>
                </v:shape>
                <v:group id="Group 10837" o:spid="_x0000_s1755" style="position:absolute;left:7043;top:11670;width:122;height:293" coordorigin="7322,9810" coordsize="14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IZ1EMcAAADe&#10;AAAADwAAAAAAAAAAAAAAAACqAgAAZHJzL2Rvd25yZXYueG1sUEsFBgAAAAAEAAQA+gAAAJ4DAAAA&#10;AA==&#10;">
                  <v:shape id="AutoShape 10838" o:spid="_x0000_s1756" type="#_x0000_t32" style="position:absolute;left:7397;top:9810;width:0;height: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HqPMcAAADeAAAADwAAAGRycy9kb3ducmV2LnhtbESPQWsCMRSE74X+h/AKvRTNqlh0Ncq2&#10;IKjgQav35+Z1E7p52W6ibv+9KRR6HGbmG2a+7FwtrtQG61nBoJ+BIC69tlwpOH6sehMQISJrrD2T&#10;gh8KsFw8Pswx1/7Ge7oeYiUShEOOCkyMTS5lKA05DH3fECfv07cOY5JtJXWLtwR3tRxm2at0aDkt&#10;GGzo3VD5dbg4BbvN4K04G7vZ7r/tbrwq6kv1clLq+akrZiAidfE//NdeawXD6XQ0ht876QrIx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Aeo8xwAAAN4AAAAPAAAAAAAA&#10;AAAAAAAAAKECAABkcnMvZG93bnJldi54bWxQSwUGAAAAAAQABAD5AAAAlQMAAAAA&#10;"/>
                  <v:shape id="AutoShape 10839" o:spid="_x0000_s1757" type="#_x0000_t32" style="position:absolute;left:7322;top:9952;width:1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N0S8cAAADeAAAADwAAAGRycy9kb3ducmV2LnhtbESPQWsCMRSE74X+h/CEXopmVSp1a5Rt&#10;QagFD1q9Pzevm+DmZbuJuv57IxR6HGbmG2a26FwtztQG61nBcJCBIC69tlwp2H0v+68gQkTWWHsm&#10;BVcKsJg/Psww1/7CGzpvYyUShEOOCkyMTS5lKA05DAPfECfvx7cOY5JtJXWLlwR3tRxl2UQ6tJwW&#10;DDb0Yag8bk9OwXo1fC8Oxq6+Nr92/bIs6lP1vFfqqdcVbyAidfE//Nf+1ApG0+l4Av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03RLxwAAAN4AAAAPAAAAAAAA&#10;AAAAAAAAAKECAABkcnMvZG93bnJldi54bWxQSwUGAAAAAAQABAD5AAAAlQMAAAAA&#10;"/>
                </v:group>
                <v:shape id="AutoShape 10841" o:spid="_x0000_s1758" type="#_x0000_t32" style="position:absolute;left:8576;top:13080;width:3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0MgAAADeAAAADwAAAGRycy9kb3ducmV2LnhtbESPT2sCMRTE74V+h/AKvRTNqtjqapSt&#10;INSCB//0/rp5bkI3L9tN1O23bwpCj8PM/IaZLztXiwu1wXpWMOhnIIhLry1XCo6HdW8CIkRkjbVn&#10;UvBDAZaL+7s55tpfeUeXfaxEgnDIUYGJscmlDKUhh6HvG+LknXzrMCbZVlK3eE1wV8thlj1Lh5bT&#10;gsGGVobKr/3ZKdhuBq/Fp7Gb99233Y7XRX2unj6UenzoihmISF38D9/ab1rBcDodvcDfnXQF5OI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R0MgAAADeAAAADwAAAAAA&#10;AAAAAAAAAAChAgAAZHJzL2Rvd25yZXYueG1sUEsFBgAAAAAEAAQA+QAAAJYDAAAAAA==&#10;"/>
                <v:shape id="AutoShape 10843" o:spid="_x0000_s1759" type="#_x0000_t85" style="position:absolute;left:8363;top:12868;width:104;height:34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Q1v8UA&#10;AADeAAAADwAAAGRycy9kb3ducmV2LnhtbERPTWvCQBC9C/0PyxS8SN3UEqnRVUpBlB4KiR48jtlp&#10;EszOhuyo8d93D4UeH+97tRlcq27Uh8azgddpAoq49LbhysDxsH15BxUE2WLrmQw8KMBm/TRaYWb9&#10;nXO6FVKpGMIhQwO1SJdpHcqaHIap74gj9+N7hxJhX2nb4z2Gu1bPkmSuHTYcG2rs6LOm8lJcnYH0&#10;kn/l50OVykmKXbju09P3pDNm/Dx8LEEJDfIv/nPvrYHZYvEW98Y78Qr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JDW/xQAAAN4AAAAPAAAAAAAAAAAAAAAAAJgCAABkcnMv&#10;ZG93bnJldi54bWxQSwUGAAAAAAQABAD1AAAAigMAAAAA&#10;" fillcolor="black [3213]" strokecolor="black [3213]" strokeweight="1pt">
                  <v:shadow on="t" opacity="22938f" offset="0"/>
                  <v:textbox inset=",7.2pt,,7.2pt"/>
                </v:shape>
                <v:group id="Group 10844" o:spid="_x0000_s1760" style="position:absolute;left:8296;top:13735;width:227;height:565"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ofajscAAADe&#10;AAAADwAAAAAAAAAAAAAAAACqAgAAZHJzL2Rvd25yZXYueG1sUEsFBgAAAAAEAAQA+gAAAJ4DAAAA&#10;AA==&#10;">
                  <v:shape id="AutoShape 10845" o:spid="_x0000_s1761"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A62cYAAADeAAAADwAAAGRycy9kb3ducmV2LnhtbESPzWoCMRSF94LvEG6hG9GMUkudGmVa&#10;EKrgQqv76+R2Ejq5GSdRp29vFkKXh/PHN192rhZXaoP1rGA8ykAQl15brhQcvlfDNxAhImusPZOC&#10;PwqwXPR7c8y1v/GOrvtYiTTCIUcFJsYmlzKUhhyGkW+Ik/fjW4cxybaSusVbGne1nGTZq3RoOT0Y&#10;bOjTUPm7vzgF2/X4ozgZu97sznY7XRX1pRoclXp+6op3EJG6+B9+tL+0gsls9pIAEk5C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wOtnGAAAA3gAAAA8AAAAAAAAA&#10;AAAAAAAAoQIAAGRycy9kb3ducmV2LnhtbFBLBQYAAAAABAAEAPkAAACUAwAAAAA=&#10;"/>
                  <v:shape id="AutoShape 10846" o:spid="_x0000_s1762"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yfQsgAAADeAAAADwAAAGRycy9kb3ducmV2LnhtbESPT2sCMRTE74V+h/CEXopmV2zRrVG2&#10;BaEWPPin99fN6ya4edluoq7fvikIPQ4z8xtmvuxdI87UBetZQT7KQBBXXluuFRz2q+EURIjIGhvP&#10;pOBKAZaL+7s5FtpfeEvnXaxFgnAoUIGJsS2kDJUhh2HkW+LkffvOYUyyq6Xu8JLgrpHjLHuWDi2n&#10;BYMtvRmqjruTU7BZ56/ll7Hrj+2P3TytyuZUP34q9TDoyxcQkfr4H76137WC8Ww2yeHvTroCc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DyfQsgAAADeAAAADwAAAAAA&#10;AAAAAAAAAAChAgAAZHJzL2Rvd25yZXYueG1sUEsFBgAAAAAEAAQA+QAAAJYDAAAAAA==&#10;"/>
                </v:group>
                <v:group id="Group 10847" o:spid="_x0000_s1763" style="position:absolute;left:8302;top:11683;width:227;height:1754"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DQlO4LIAAAA&#10;3gAAAA8AAAAAAAAAAAAAAAAAqgIAAGRycy9kb3ducmV2LnhtbFBLBQYAAAAABAAEAPoAAACfAwAA&#10;AAA=&#10;">
                  <v:shape id="AutoShape 10848" o:spid="_x0000_s1764"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KkrskAAADeAAAADwAAAGRycy9kb3ducmV2LnhtbESPW2sCMRSE3wv9D+EU+lI066VFV6Ns&#10;BaEWfPDS99PNcRO6Odluom7/fVMQ+jjMzDfMfNm5WlyoDdazgkE/A0Fcem25UnA8rHsTECEia6w9&#10;k4IfCrBc3N/NMdf+yju67GMlEoRDjgpMjE0uZSgNOQx93xAn7+RbhzHJtpK6xWuCu1oOs+xFOrSc&#10;Fgw2tDJUfu3PTsF2M3gtPo3dvO++7fZ5XdTn6ulDqceHrpiBiNTF//Ct/aYVDKfT8Qj+7qQrIB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uipK7JAAAA3gAAAA8AAAAA&#10;AAAAAAAAAAAAoQIAAGRycy9kb3ducmV2LnhtbFBLBQYAAAAABAAEAPkAAACXAwAAAAA=&#10;"/>
                  <v:shape id="AutoShape 10849" o:spid="_x0000_s1765"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s82scAAADeAAAADwAAAGRycy9kb3ducmV2LnhtbESPQWsCMRSE74X+h/AKvRTNKlp0Ncq2&#10;IKjgQav35+Z1E7p52W6irv++KRR6HGbmG2a+7FwtrtQG61nBoJ+BIC69tlwpOH6sehMQISJrrD2T&#10;gjsFWC4eH+aYa3/jPV0PsRIJwiFHBSbGJpcylIYchr5viJP36VuHMcm2krrFW4K7Wg6z7FU6tJwW&#10;DDb0bqj8Olycgt1m8Facjd1s9992N14V9aV6OSn1/NQVMxCRuvgf/muvtYLhdDoawe+ddAX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SzzaxwAAAN4AAAAPAAAAAAAA&#10;AAAAAAAAAKECAABkcnMvZG93bnJldi54bWxQSwUGAAAAAAQABAD5AAAAlQMAAAAA&#10;"/>
                </v:group>
                <v:shape id="Text Box 10850" o:spid="_x0000_s1766" type="#_x0000_t202" style="position:absolute;left:8536;top:13945;width:1026;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qqZMcA&#10;AADeAAAADwAAAGRycy9kb3ducmV2LnhtbESPQWvCQBSE74X+h+UVvNVNxUqTuoqIQqEgxvTQ42v2&#10;mSxm38bsVuO/dwXB4zAz3zDTeW8bcaLOG8cK3oYJCOLSacOVgp9i/foBwgdkjY1jUnAhD/PZ89MU&#10;M+3OnNNpFyoRIewzVFCH0GZS+rImi37oWuLo7V1nMUTZVVJ3eI5w28hRkkykRcNxocaWljWVh92/&#10;VbD45Xxljpu/bb7PTVGkCX9PDkoNXvrFJ4hAfXiE7+0vrWCUpuN3uN2JV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KqmTHAAAA3gAAAA8AAAAAAAAAAAAAAAAAmAIAAGRy&#10;cy9kb3ducmV2LnhtbFBLBQYAAAAABAAEAPUAAACMAwAAAAA=&#10;" filled="f" stroked="f">
                  <v:textbox inset="0,0,0,0">
                    <w:txbxContent>
                      <w:p w:rsidR="00862F6C" w:rsidRPr="00E46DCC" w:rsidRDefault="00862F6C" w:rsidP="00971275">
                        <w:pPr>
                          <w:rPr>
                            <w:rFonts w:asciiTheme="majorHAnsi" w:hAnsiTheme="majorHAnsi" w:cstheme="majorHAnsi"/>
                            <w:sz w:val="18"/>
                            <w:szCs w:val="18"/>
                            <w:lang w:val="fr-FR"/>
                          </w:rPr>
                        </w:pPr>
                        <w:r>
                          <w:rPr>
                            <w:rFonts w:asciiTheme="majorHAnsi" w:hAnsiTheme="majorHAnsi" w:cstheme="majorHAnsi"/>
                            <w:sz w:val="18"/>
                            <w:szCs w:val="18"/>
                            <w:lang w:val="fr-FR"/>
                          </w:rPr>
                          <w:t>FV660 closed</w:t>
                        </w:r>
                      </w:p>
                    </w:txbxContent>
                  </v:textbox>
                </v:shape>
                <v:shape id="Text Box 10851" o:spid="_x0000_s1767" type="#_x0000_t202" style="position:absolute;left:8594;top:15095;width:1972;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g0E8cA&#10;AADeAAAADwAAAGRycy9kb3ducmV2LnhtbESPQWvCQBSE70L/w/IKvemmUoJJXUWKgiAUY3ro8TX7&#10;TBazb9PsqvHfdwWhx2FmvmHmy8G24kK9N44VvE4SEMSV04ZrBV/lZjwD4QOyxtYxKbiRh+XiaTTH&#10;XLsrF3Q5hFpECPscFTQhdLmUvmrIop+4jjh6R9dbDFH2tdQ9XiPctnKaJKm0aDguNNjRR0PV6XC2&#10;ClbfXKzN7+fPvjgWpiyzhHfpSamX52H1DiLQEP7Dj/ZWK5hm2VsK9zvx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YNBPHAAAA3gAAAA8AAAAAAAAAAAAAAAAAmAIAAGRy&#10;cy9kb3ducmV2LnhtbFBLBQYAAAAABAAEAPUAAACMAwAAAAA=&#10;" filled="f" stroked="f">
                  <v:textbox inset="0,0,0,0">
                    <w:txbxContent>
                      <w:p w:rsidR="00862F6C" w:rsidRPr="00E46DCC" w:rsidRDefault="00862F6C" w:rsidP="00971275">
                        <w:pPr>
                          <w:rPr>
                            <w:rFonts w:asciiTheme="majorHAnsi" w:hAnsiTheme="majorHAnsi" w:cstheme="majorHAnsi"/>
                            <w:sz w:val="18"/>
                            <w:szCs w:val="18"/>
                            <w:lang w:val="fr-FR"/>
                          </w:rPr>
                        </w:pPr>
                        <w:r>
                          <w:rPr>
                            <w:rFonts w:asciiTheme="majorHAnsi" w:hAnsiTheme="majorHAnsi" w:cstheme="majorHAnsi"/>
                            <w:sz w:val="18"/>
                            <w:szCs w:val="18"/>
                            <w:lang w:val="fr-FR"/>
                          </w:rPr>
                          <w:t>CV581&amp;CV582 closed</w:t>
                        </w:r>
                      </w:p>
                    </w:txbxContent>
                  </v:textbox>
                </v:shape>
                <v:group id="Group 10852" o:spid="_x0000_s1768" style="position:absolute;left:8323;top:14890;width:227;height:565"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FKYGscAAADe&#10;AAAADwAAAAAAAAAAAAAAAACqAgAAZHJzL2Rvd25yZXYueG1sUEsFBgAAAAAEAAQA+gAAAJ4DAAAA&#10;AA==&#10;">
                  <v:shape id="AutoShape 10853" o:spid="_x0000_s1769"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Y238QAAADeAAAADwAAAGRycy9kb3ducmV2LnhtbERPTWsCMRC9C/6HMIVeRLNKLXVrlG1B&#10;qIIHrd7HzXQTupmsm6jbf28OQo+P9z1fdq4WV2qD9axgPMpAEJdeW64UHL5XwzcQISJrrD2Tgj8K&#10;sFz0e3PMtb/xjq77WIkUwiFHBSbGJpcylIYchpFviBP341uHMcG2krrFWwp3tZxk2at0aDk1GGzo&#10;01D5u784Bdv1+KM4Gbve7M52O10V9aUaHJV6fuqKdxCRuvgvfri/tILJbPaS9qY76QrIx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BjbfxAAAAN4AAAAPAAAAAAAAAAAA&#10;AAAAAKECAABkcnMvZG93bnJldi54bWxQSwUGAAAAAAQABAD5AAAAkgMAAAAA&#10;"/>
                  <v:shape id="AutoShape 10854" o:spid="_x0000_s1770"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qTRMgAAADeAAAADwAAAGRycy9kb3ducmV2LnhtbESPT2sCMRTE74V+h/CEXopmFVvcrVG2&#10;BaEWPPin99fN6ya4edluoq7fvikIPQ4z8xtmvuxdI87UBetZwXiUgSCuvLZcKzjsV8MZiBCRNTae&#10;ScGVAiwX93dzLLS/8JbOu1iLBOFQoAITY1tIGSpDDsPIt8TJ+/adw5hkV0vd4SXBXSMnWfYsHVpO&#10;CwZbejNUHXcnp2CzHr+WX8auP7Y/dvO0KptT/fip1MOgL19AROrjf/jWftcKJnk+zeHvTroCc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kqTRMgAAADeAAAADwAAAAAA&#10;AAAAAAAAAAChAgAAZHJzL2Rvd25yZXYueG1sUEsFBgAAAAAEAAQA+QAAAJYDAAAAAA==&#10;"/>
                </v:group>
                <v:group id="Group 10855" o:spid="_x0000_s1771" style="position:absolute;left:7875;top:14213;width:3801;height:803" coordorigin="7518,13612" coordsize="3923,8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mKWs8cAAADe&#10;AAAADwAAAAAAAAAAAAAAAACqAgAAZHJzL2Rvd25yZXYueG1sUEsFBgAAAAAEAAQA+gAAAJ4DAAAA&#10;AA==&#10;">
                  <v:rect id="Rectangle 10856" o:spid="_x0000_s1772" style="position:absolute;left:7518;top:13612;width:1198;height: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FlM8cA&#10;AADeAAAADwAAAGRycy9kb3ducmV2LnhtbESPX2vCMBTF3wd+h3CFvWmqzKHVKDIQxkTRKuLjpbm2&#10;1eamNFmt+/TLQNjj4fz5cWaL1pSiodoVlhUM+hEI4tTqgjMFx8OqNwbhPLLG0jIpeJCDxbzzMsNY&#10;2zvvqUl8JsIIuxgV5N5XsZQuzcmg69uKOHgXWxv0QdaZ1DXew7gp5TCK3qXBggMhx4o+ckpvybcJ&#10;3Lfqetx+bVebx8+pcbv1ORldrFKv3XY5BeGp9f/hZ/tTKxhOJqMB/N0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BZTPHAAAA3gAAAA8AAAAAAAAAAAAAAAAAmAIAAGRy&#10;cy9kb3ducmV2LnhtbFBLBQYAAAAABAAEAPUAAACMAwAAAAA=&#10;">
                    <v:textbox inset="0,0,0,0">
                      <w:txbxContent>
                        <w:p w:rsidR="00862F6C" w:rsidRPr="00437D2E" w:rsidRDefault="00862F6C" w:rsidP="00971275">
                          <w:pPr>
                            <w:spacing w:before="40"/>
                            <w:ind w:firstLine="142"/>
                            <w:jc w:val="center"/>
                            <w:rPr>
                              <w:rFonts w:asciiTheme="majorHAnsi" w:hAnsiTheme="majorHAnsi" w:cstheme="majorHAnsi"/>
                              <w:sz w:val="18"/>
                              <w:szCs w:val="18"/>
                            </w:rPr>
                          </w:pPr>
                          <w:r w:rsidRPr="00437D2E">
                            <w:rPr>
                              <w:rFonts w:asciiTheme="majorHAnsi" w:hAnsiTheme="majorHAnsi" w:cstheme="majorHAnsi"/>
                              <w:sz w:val="18"/>
                              <w:szCs w:val="18"/>
                            </w:rPr>
                            <w:t>Helium conditioning stopped</w:t>
                          </w:r>
                        </w:p>
                      </w:txbxContent>
                    </v:textbox>
                  </v:rect>
                  <v:shape id="Text Box 10857" o:spid="_x0000_s1773" type="#_x0000_t202" style="position:absolute;left:8700;top:13612;width:2741;height: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Oz6sYA&#10;AADeAAAADwAAAGRycy9kb3ducmV2LnhtbESPS2vDMBCE74X+B7GB3Bo5gpTaiRKSQiGhl+ZBzou1&#10;frTWykiq4/z7qlDocZiZb5jVZrSdGMiH1rGG+SwDQVw603Kt4XJ+e3oBESKywc4xabhTgM368WGF&#10;hXE3PtJwirVIEA4Famhi7AspQ9mQxTBzPXHyKuctxiR9LY3HW4LbTqose5YWW04LDfb02lD5dfq2&#10;Gs7DLuyPnzE3h2on1Xv1oa5+q/V0Mm6XICKN8T/8194bDSrPFwp+76Qr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Oz6sYAAADeAAAADwAAAAAAAAAAAAAAAACYAgAAZHJz&#10;L2Rvd25yZXYueG1sUEsFBgAAAAAEAAQA9QAAAIsDAAAAAA==&#10;">
                    <v:textbox inset="0,0,0,0">
                      <w:txbxContent>
                        <w:p w:rsidR="00862F6C" w:rsidRDefault="00862F6C" w:rsidP="00971275">
                          <w:pPr>
                            <w:ind w:left="57"/>
                            <w:rPr>
                              <w:rFonts w:asciiTheme="majorHAnsi" w:hAnsiTheme="majorHAnsi" w:cstheme="majorHAnsi"/>
                              <w:sz w:val="18"/>
                              <w:szCs w:val="18"/>
                            </w:rPr>
                          </w:pPr>
                          <w:r w:rsidRPr="00003269">
                            <w:rPr>
                              <w:rFonts w:asciiTheme="majorHAnsi" w:hAnsiTheme="majorHAnsi" w:cstheme="majorHAnsi"/>
                              <w:sz w:val="18"/>
                              <w:szCs w:val="18"/>
                            </w:rPr>
                            <w:t>Close FV090, FV092</w:t>
                          </w:r>
                        </w:p>
                        <w:p w:rsidR="00862F6C" w:rsidRPr="00003269" w:rsidRDefault="00862F6C" w:rsidP="00971275">
                          <w:pPr>
                            <w:ind w:left="57"/>
                            <w:rPr>
                              <w:rFonts w:asciiTheme="majorHAnsi" w:hAnsiTheme="majorHAnsi" w:cstheme="majorHAnsi"/>
                              <w:sz w:val="18"/>
                              <w:szCs w:val="18"/>
                            </w:rPr>
                          </w:pPr>
                          <w:r w:rsidRPr="00003269">
                            <w:rPr>
                              <w:rFonts w:asciiTheme="majorHAnsi" w:hAnsiTheme="majorHAnsi" w:cstheme="majorHAnsi"/>
                              <w:sz w:val="18"/>
                              <w:szCs w:val="18"/>
                            </w:rPr>
                            <w:t>Close CV</w:t>
                          </w:r>
                          <w:r>
                            <w:rPr>
                              <w:rFonts w:asciiTheme="majorHAnsi" w:hAnsiTheme="majorHAnsi" w:cstheme="majorHAnsi"/>
                              <w:sz w:val="18"/>
                              <w:szCs w:val="18"/>
                            </w:rPr>
                            <w:t>581</w:t>
                          </w:r>
                          <w:r w:rsidRPr="00003269">
                            <w:rPr>
                              <w:rFonts w:asciiTheme="majorHAnsi" w:hAnsiTheme="majorHAnsi" w:cstheme="majorHAnsi"/>
                              <w:sz w:val="18"/>
                              <w:szCs w:val="18"/>
                            </w:rPr>
                            <w:t xml:space="preserve">, </w:t>
                          </w:r>
                          <w:r>
                            <w:rPr>
                              <w:rFonts w:asciiTheme="majorHAnsi" w:hAnsiTheme="majorHAnsi" w:cstheme="majorHAnsi"/>
                              <w:sz w:val="18"/>
                              <w:szCs w:val="18"/>
                            </w:rPr>
                            <w:t>CV582</w:t>
                          </w:r>
                        </w:p>
                      </w:txbxContent>
                    </v:textbox>
                  </v:shape>
                </v:group>
                <v:group id="Group 10858" o:spid="_x0000_s1774" style="position:absolute;left:8304;top:15815;width:227;height:442"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3rAIxMcAAADe&#10;AAAADwAAAAAAAAAAAAAAAACqAgAAZHJzL2Rvd25yZXYueG1sUEsFBgAAAAAEAAQA+gAAAJ4DAAAA&#10;AA==&#10;">
                  <v:shape id="AutoShape 10859" o:spid="_x0000_s1775"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KqB8cAAADeAAAADwAAAGRycy9kb3ducmV2LnhtbESPQWsCMRSE74X+h/AKvRTNKlp0Ncq2&#10;IKjgQav35+Z1E7p52W6ibv+9KRR6HGbmG2a+7FwtrtQG61nBoJ+BIC69tlwpOH6sehMQISJrrD2T&#10;gh8KsFw8Pswx1/7Ge7oeYiUShEOOCkyMTS5lKA05DH3fECfv07cOY5JtJXWLtwR3tRxm2at0aDkt&#10;GGzo3VD5dbg4BbvN4K04G7vZ7r/tbrwq6kv1clLq+akrZiAidfE//NdeawXD6XQ8gt876QrIx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kqoHxwAAAN4AAAAPAAAAAAAA&#10;AAAAAAAAAKECAABkcnMvZG93bnJldi54bWxQSwUGAAAAAAQABAD5AAAAlQMAAAAA&#10;"/>
                  <v:shape id="AutoShape 10860" o:spid="_x0000_s1776"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4PnMcAAADeAAAADwAAAGRycy9kb3ducmV2LnhtbESPQWsCMRSE70L/Q3iFXqRmFVbq1ihb&#10;QagFD9r2/rp53YRuXtZN1PXfm4LgcZiZb5j5sneNOFEXrGcF41EGgrjy2nKt4Otz/fwCIkRkjY1n&#10;UnChAMvFw2COhfZn3tFpH2uRIBwKVGBibAspQ2XIYRj5ljh5v75zGJPsaqk7PCe4a+Qky6bSoeW0&#10;YLCllaHqb390Crab8Vv5Y+zmY3ew23xdNsd6+K3U02NfvoKI1Md7+NZ+1woms1mew/+ddAXk4g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g+cxwAAAN4AAAAPAAAAAAAA&#10;AAAAAAAAAKECAABkcnMvZG93bnJldi54bWxQSwUGAAAAAAQABAD5AAAAlQMAAAAA&#10;"/>
                </v:group>
                <v:shape id="Text Box 10861" o:spid="_x0000_s1777" type="#_x0000_t202" style="position:absolute;left:8644;top:15955;width:1026;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GizscA&#10;AADeAAAADwAAAGRycy9kb3ducmV2LnhtbESPQWvCQBSE70L/w/IKvemmQoNJXUWKgiAUY3ro8TX7&#10;TBazb9PsqvHfdwWhx2FmvmHmy8G24kK9N44VvE4SEMSV04ZrBV/lZjwD4QOyxtYxKbiRh+XiaTTH&#10;XLsrF3Q5hFpECPscFTQhdLmUvmrIop+4jjh6R9dbDFH2tdQ9XiPctnKaJKm0aDguNNjRR0PV6XC2&#10;ClbfXKzN7+fPvjgWpiyzhHfpSamX52H1DiLQEP7Dj/ZWK5hm2VsK9zvx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Bos7HAAAA3gAAAA8AAAAAAAAAAAAAAAAAmAIAAGRy&#10;cy9kb3ducmV2LnhtbFBLBQYAAAAABAAEAPUAAACMAwAAAAA=&#10;" filled="f" stroked="f">
                  <v:textbox inset="0,0,0,0">
                    <w:txbxContent>
                      <w:p w:rsidR="00862F6C" w:rsidRPr="00E46DCC" w:rsidRDefault="00862F6C" w:rsidP="00971275">
                        <w:pPr>
                          <w:rPr>
                            <w:rFonts w:asciiTheme="majorHAnsi" w:hAnsiTheme="majorHAnsi" w:cstheme="majorHAnsi"/>
                            <w:sz w:val="18"/>
                            <w:szCs w:val="18"/>
                            <w:lang w:val="fr-FR"/>
                          </w:rPr>
                        </w:pPr>
                        <w:r>
                          <w:rPr>
                            <w:rFonts w:asciiTheme="majorHAnsi" w:hAnsiTheme="majorHAnsi" w:cstheme="majorHAnsi"/>
                            <w:sz w:val="18"/>
                            <w:szCs w:val="18"/>
                            <w:lang w:val="fr-FR"/>
                          </w:rPr>
                          <w:t>P090 stopped</w:t>
                        </w:r>
                      </w:p>
                    </w:txbxContent>
                  </v:textbox>
                </v:shape>
                <v:rect id="Rectangle 10862" o:spid="_x0000_s1778" style="position:absolute;left:7893;top:15352;width:997;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Y3MgA&#10;AADeAAAADwAAAGRycy9kb3ducmV2LnhtbESPX2vCMBTF3wW/Q7gD3zSdqFs7o4ggiGOydTL2eGmu&#10;bbW5KU2sdZ9+GQh7PJw/P8582ZlKtNS40rKCx1EEgjizuuRcweFzM3wG4TyyxsoyKbiRg+Wi35tj&#10;ou2VP6hNfS7CCLsEFRTe14mULivIoBvZmjh4R9sY9EE2udQNXsO4qeQ4imbSYMmBUGBN64Kyc3ox&#10;gTupT4f9br95u/18te799TudHq1Sg4du9QLCU+f/w/f2VisYx/H0Cf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5FjcyAAAAN4AAAAPAAAAAAAAAAAAAAAAAJgCAABk&#10;cnMvZG93bnJldi54bWxQSwUGAAAAAAQABAD1AAAAjQMAAAAA&#10;">
                  <v:textbox inset="0,0,0,0">
                    <w:txbxContent>
                      <w:p w:rsidR="00862F6C" w:rsidRPr="00C24AA8" w:rsidRDefault="00862F6C" w:rsidP="00971275">
                        <w:pPr>
                          <w:spacing w:before="40"/>
                          <w:jc w:val="center"/>
                          <w:rPr>
                            <w:rFonts w:asciiTheme="majorHAnsi" w:hAnsiTheme="majorHAnsi" w:cstheme="majorHAnsi"/>
                            <w:sz w:val="18"/>
                            <w:szCs w:val="18"/>
                            <w:lang w:val="fr-FR"/>
                          </w:rPr>
                        </w:pPr>
                        <w:r>
                          <w:rPr>
                            <w:rFonts w:asciiTheme="majorHAnsi" w:hAnsiTheme="majorHAnsi" w:cstheme="majorHAnsi"/>
                            <w:sz w:val="18"/>
                            <w:szCs w:val="18"/>
                            <w:lang w:val="fr-FR"/>
                          </w:rPr>
                          <w:t>Pump stopped</w:t>
                        </w:r>
                      </w:p>
                    </w:txbxContent>
                  </v:textbox>
                </v:rect>
                <v:shape id="Text Box 10863" o:spid="_x0000_s1779" type="#_x0000_t202" style="position:absolute;left:8880;top:15351;width:1545;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uEAMIA&#10;AADeAAAADwAAAGRycy9kb3ducmV2LnhtbERPy4rCMBTdD/gP4QruxtTCDLYaRQVBmc2ow6wvze1D&#10;m5uSZGr9e7MYcHk47+V6MK3oyfnGsoLZNAFBXFjdcKXg57J/n4PwAVlja5kUPMjDejV6W2Ku7Z1P&#10;1J9DJWII+xwV1CF0uZS+qMmgn9qOOHKldQZDhK6S2uE9hptWpknyKQ02HBtq7GhXU3E7/xkFl37r&#10;D6dryPSx3Mr0q/xOf91Gqcl42CxABBrCS/zvPmgFaZZ9xL3xTrw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64QAwgAAAN4AAAAPAAAAAAAAAAAAAAAAAJgCAABkcnMvZG93&#10;bnJldi54bWxQSwUGAAAAAAQABAD1AAAAhwMAAAAA&#10;">
                  <v:textbox inset="0,0,0,0">
                    <w:txbxContent>
                      <w:p w:rsidR="00862F6C" w:rsidRDefault="00862F6C" w:rsidP="00971275">
                        <w:pPr>
                          <w:ind w:left="57"/>
                          <w:rPr>
                            <w:rFonts w:asciiTheme="majorHAnsi" w:hAnsiTheme="majorHAnsi" w:cstheme="majorHAnsi"/>
                            <w:sz w:val="18"/>
                            <w:szCs w:val="18"/>
                            <w:lang w:val="fr-FR"/>
                          </w:rPr>
                        </w:pPr>
                        <w:r>
                          <w:rPr>
                            <w:rFonts w:asciiTheme="majorHAnsi" w:hAnsiTheme="majorHAnsi" w:cstheme="majorHAnsi"/>
                            <w:sz w:val="18"/>
                            <w:szCs w:val="18"/>
                            <w:lang w:val="fr-FR"/>
                          </w:rPr>
                          <w:t>Stop P090</w:t>
                        </w:r>
                      </w:p>
                      <w:p w:rsidR="00862F6C" w:rsidRPr="00950700" w:rsidRDefault="00862F6C" w:rsidP="00971275">
                        <w:pPr>
                          <w:ind w:left="57"/>
                          <w:rPr>
                            <w:rFonts w:asciiTheme="majorHAnsi" w:hAnsiTheme="majorHAnsi" w:cstheme="majorHAnsi"/>
                            <w:sz w:val="18"/>
                            <w:szCs w:val="18"/>
                            <w:lang w:val="fr-FR"/>
                          </w:rPr>
                        </w:pPr>
                        <w:r>
                          <w:rPr>
                            <w:rFonts w:asciiTheme="majorHAnsi" w:hAnsiTheme="majorHAnsi" w:cstheme="majorHAnsi"/>
                            <w:sz w:val="18"/>
                            <w:szCs w:val="18"/>
                            <w:lang w:val="fr-FR"/>
                          </w:rPr>
                          <w:t>Open FV091NO</w:t>
                        </w:r>
                      </w:p>
                    </w:txbxContent>
                  </v:textbox>
                </v:shape>
                <v:shape id="AutoShape 10866" o:spid="_x0000_s1780" type="#_x0000_t32" style="position:absolute;left:7562;top:13192;width:7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DxJMcAAADeAAAADwAAAGRycy9kb3ducmV2LnhtbESPQWvCQBSE7wX/w/IEb3VjQGlSV6lC&#10;sVp6aFo9P7LPJDT7Nt3davTXu4VCj8PMfMPMl71pxYmcbywrmIwTEMSl1Q1XCj4/nu8fQPiArLG1&#10;TAou5GG5GNzNMdf2zO90KkIlIoR9jgrqELpcSl/WZNCPbUccvaN1BkOUrpLa4TnCTSvTJJlJgw3H&#10;hRo7WtdUfhU/RsHutWvS782b27aBDoW+7lebyV6p0bB/egQRqA//4b/2i1aQZtk0g9878QrIx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5sPEkxwAAAN4AAAAPAAAAAAAA&#10;AAAAAAAAAKECAABkcnMvZG93bnJldi54bWxQSwUGAAAAAAQABAD5AAAAlQMAAAAA&#10;" strokeweight=".5pt">
                  <v:stroke endarrow="block"/>
                </v:shape>
                <v:shape id="Text Box 10869" o:spid="_x0000_s1781" type="#_x0000_t202" style="position:absolute;left:4353;top:4605;width:3239;height: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Cu8MA&#10;AADeAAAADwAAAGRycy9kb3ducmV2LnhtbESPy4rCMBSG9wO+QziCuzG1C5lWo6ggKG5GHWZ9aE4v&#10;2pyUJNb69mYxMMuf/8a3XA+mFT0531hWMJsmIIgLqxuuFPxc959fIHxA1thaJgUv8rBejT6WmGv7&#10;5DP1l1CJOMI+RwV1CF0upS9qMuintiOOXmmdwRClq6R2+IzjppVpksylwYbjQ40d7Woq7peHUXDt&#10;t/5wvoVMH8utTE/ld/rrNkpNxsNmASLQEP7Df+2DVpBm2TwCRJyIAnL1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Cu8MAAADeAAAADwAAAAAAAAAAAAAAAACYAgAAZHJzL2Rv&#10;d25yZXYueG1sUEsFBgAAAAAEAAQA9QAAAIgDAAAAAA==&#10;">
                  <v:textbox inset="0,0,0,0">
                    <w:txbxContent>
                      <w:p w:rsidR="00862F6C" w:rsidRPr="00437D2E" w:rsidRDefault="00862F6C" w:rsidP="00971275">
                        <w:pPr>
                          <w:ind w:left="57"/>
                          <w:rPr>
                            <w:rFonts w:asciiTheme="majorHAnsi" w:hAnsiTheme="majorHAnsi" w:cstheme="majorHAnsi"/>
                            <w:sz w:val="18"/>
                            <w:szCs w:val="18"/>
                          </w:rPr>
                        </w:pPr>
                        <w:r>
                          <w:rPr>
                            <w:rFonts w:asciiTheme="majorHAnsi" w:hAnsiTheme="majorHAnsi" w:cstheme="majorHAnsi"/>
                            <w:sz w:val="18"/>
                            <w:szCs w:val="18"/>
                          </w:rPr>
                          <w:t>Open CV581, CV582</w:t>
                        </w:r>
                      </w:p>
                      <w:p w:rsidR="00862F6C" w:rsidRDefault="00862F6C" w:rsidP="00AE7D18">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 xml:space="preserve">Switch </w:t>
                        </w:r>
                        <w:r>
                          <w:rPr>
                            <w:rFonts w:asciiTheme="majorHAnsi" w:hAnsiTheme="majorHAnsi" w:cstheme="majorHAnsi"/>
                            <w:sz w:val="18"/>
                            <w:szCs w:val="18"/>
                          </w:rPr>
                          <w:t>V</w:t>
                        </w:r>
                        <w:r w:rsidRPr="00437D2E">
                          <w:rPr>
                            <w:rFonts w:asciiTheme="majorHAnsi" w:hAnsiTheme="majorHAnsi" w:cstheme="majorHAnsi"/>
                            <w:sz w:val="18"/>
                            <w:szCs w:val="18"/>
                          </w:rPr>
                          <w:t xml:space="preserve">alves </w:t>
                        </w:r>
                        <w:r>
                          <w:rPr>
                            <w:rFonts w:asciiTheme="majorHAnsi" w:hAnsiTheme="majorHAnsi" w:cstheme="majorHAnsi"/>
                            <w:sz w:val="18"/>
                            <w:szCs w:val="18"/>
                          </w:rPr>
                          <w:t>“Cryostat 4K Circuit”</w:t>
                        </w:r>
                      </w:p>
                      <w:p w:rsidR="00862F6C" w:rsidRPr="00437D2E" w:rsidRDefault="00862F6C" w:rsidP="00AE7D18">
                        <w:pPr>
                          <w:ind w:left="57"/>
                          <w:rPr>
                            <w:rFonts w:asciiTheme="majorHAnsi" w:hAnsiTheme="majorHAnsi" w:cstheme="majorHAnsi"/>
                            <w:sz w:val="18"/>
                            <w:szCs w:val="18"/>
                          </w:rPr>
                        </w:pPr>
                        <w:r>
                          <w:rPr>
                            <w:rFonts w:asciiTheme="majorHAnsi" w:hAnsiTheme="majorHAnsi" w:cstheme="majorHAnsi"/>
                            <w:sz w:val="18"/>
                            <w:szCs w:val="18"/>
                          </w:rPr>
                          <w:t>Close FV582</w:t>
                        </w:r>
                      </w:p>
                      <w:p w:rsidR="00862F6C" w:rsidRPr="00437D2E" w:rsidRDefault="00862F6C" w:rsidP="00971275">
                        <w:pPr>
                          <w:rPr>
                            <w:rFonts w:asciiTheme="majorHAnsi" w:hAnsiTheme="majorHAnsi" w:cstheme="majorHAnsi"/>
                            <w:sz w:val="18"/>
                            <w:szCs w:val="18"/>
                          </w:rPr>
                        </w:pPr>
                      </w:p>
                    </w:txbxContent>
                  </v:textbox>
                </v:shape>
                <v:shape id="Text Box 10870" o:spid="_x0000_s1782" type="#_x0000_t202" style="position:absolute;left:7551;top:4605;width:2886;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3nIMUA&#10;AADeAAAADwAAAGRycy9kb3ducmV2LnhtbESPzWsCMRTE7wX/h/AEbzXrHqS7GkWFgtKLH6Xnx+bt&#10;h25eliRdt/+9KQgeh5n5DbNcD6YVPTnfWFYwmyYgiAurG64UfF8+3z9A+ICssbVMCv7Iw3o1elti&#10;ru2dT9SfQyUihH2OCuoQulxKX9Rk0E9tRxy90jqDIUpXSe3wHuGmlWmSzKXBhuNCjR3taipu51+j&#10;4NJv/f50DZk+lFuZfpXH9MdtlJqMh80CRKAhvMLP9l4rSLNsPoP/O/EK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vecgxQAAAN4AAAAPAAAAAAAAAAAAAAAAAJgCAABkcnMv&#10;ZG93bnJldi54bWxQSwUGAAAAAAQABAD1AAAAigMAAAAA&#10;">
                  <v:textbox inset="0,0,0,0">
                    <w:txbxContent>
                      <w:p w:rsidR="00862F6C" w:rsidRPr="00437D2E" w:rsidRDefault="00862F6C" w:rsidP="00055201">
                        <w:pPr>
                          <w:tabs>
                            <w:tab w:val="left" w:pos="2268"/>
                          </w:tabs>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FV</w:t>
                        </w:r>
                        <w:r>
                          <w:rPr>
                            <w:rFonts w:asciiTheme="majorHAnsi" w:hAnsiTheme="majorHAnsi" w:cstheme="majorHAnsi"/>
                            <w:sz w:val="18"/>
                            <w:szCs w:val="18"/>
                          </w:rPr>
                          <w:t>640, FV641, FV642, FV643</w:t>
                        </w:r>
                      </w:p>
                    </w:txbxContent>
                  </v:textbox>
                </v:shape>
                <v:rect id="Rectangle 10871" o:spid="_x0000_s1783" style="position:absolute;left:2936;top:5725;width:1341;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x+ccA&#10;AADeAAAADwAAAGRycy9kb3ducmV2LnhtbESPX2vCMBTF3wW/Q7jC3mZq2USrUWQgjI2JVhEfL821&#10;rTY3pclq3adfBgMfD+fPjzNfdqYSLTWutKxgNIxAEGdWl5wrOOzXzxMQziNrrCyTgjs5WC76vTkm&#10;2t54R23qcxFG2CWooPC+TqR0WUEG3dDWxME728agD7LJpW7wFsZNJeMoGkuDJQdCgTW9FZRd028T&#10;uC/15bD52Ky/7j/H1m0/T+nr2Sr1NOhWMxCeOv8I/7fftYJ4Oh3H8HcnX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MfnHAAAA3gAAAA8AAAAAAAAAAAAAAAAAmAIAAGRy&#10;cy9kb3ducmV2LnhtbFBLBQYAAAAABAAEAPUAAACMAwAAAAA=&#10;">
                  <v:textbox inset="0,0,0,0">
                    <w:txbxContent>
                      <w:p w:rsidR="00862F6C" w:rsidRPr="00437D2E" w:rsidRDefault="00862F6C" w:rsidP="00971275">
                        <w:pPr>
                          <w:spacing w:before="80"/>
                          <w:ind w:firstLine="142"/>
                          <w:jc w:val="center"/>
                          <w:rPr>
                            <w:rFonts w:asciiTheme="majorHAnsi" w:hAnsiTheme="majorHAnsi" w:cstheme="majorHAnsi"/>
                            <w:sz w:val="18"/>
                            <w:szCs w:val="18"/>
                          </w:rPr>
                        </w:pPr>
                        <w:r w:rsidRPr="00437D2E">
                          <w:rPr>
                            <w:rFonts w:asciiTheme="majorHAnsi" w:hAnsiTheme="majorHAnsi" w:cstheme="majorHAnsi"/>
                            <w:sz w:val="18"/>
                            <w:szCs w:val="18"/>
                          </w:rPr>
                          <w:t>Start the Pumping</w:t>
                        </w:r>
                      </w:p>
                      <w:p w:rsidR="00862F6C" w:rsidRPr="00437D2E" w:rsidRDefault="00862F6C" w:rsidP="00971275">
                        <w:pPr>
                          <w:rPr>
                            <w:rFonts w:asciiTheme="majorHAnsi" w:hAnsiTheme="majorHAnsi" w:cstheme="majorHAnsi"/>
                            <w:sz w:val="18"/>
                            <w:szCs w:val="18"/>
                          </w:rPr>
                        </w:pPr>
                      </w:p>
                    </w:txbxContent>
                  </v:textbox>
                </v:rect>
                <v:shape id="Text Box 10872" o:spid="_x0000_s1784" type="#_x0000_t202" style="position:absolute;left:4274;top:5725;width:1854;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PczMUA&#10;AADeAAAADwAAAGRycy9kb3ducmV2LnhtbESPT2sCMRTE7wW/Q3iCt5rtCtLdGkUFQfFStfT82Lz9&#10;025eliSu67c3QqHHYWZ+wyxWg2lFT843lhW8TRMQxIXVDVcKvi6713cQPiBrbC2Tgjt5WC1HLwvM&#10;tb3xifpzqESEsM9RQR1Cl0vpi5oM+qntiKNXWmcwROkqqR3eIty0Mk2SuTTYcFyosaNtTcXv+WoU&#10;XPqN359+QqYP5Uamx/Iz/XZrpSbjYf0BItAQ/sN/7b1WkGbZfAbPO/EK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I9zMxQAAAN4AAAAPAAAAAAAAAAAAAAAAAJgCAABkcnMv&#10;ZG93bnJldi54bWxQSwUGAAAAAAQABAD1AAAAigMAAAAA&#10;">
                  <v:textbox inset="0,0,0,0">
                    <w:txbxContent>
                      <w:p w:rsidR="00862F6C" w:rsidRPr="00437D2E" w:rsidRDefault="00862F6C" w:rsidP="00971275">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FV091NO</w:t>
                        </w:r>
                      </w:p>
                      <w:p w:rsidR="00862F6C" w:rsidRPr="00437D2E" w:rsidRDefault="00862F6C" w:rsidP="00971275">
                        <w:pPr>
                          <w:ind w:left="57"/>
                          <w:rPr>
                            <w:rFonts w:asciiTheme="majorHAnsi" w:hAnsiTheme="majorHAnsi" w:cstheme="majorHAnsi"/>
                            <w:sz w:val="18"/>
                            <w:szCs w:val="18"/>
                          </w:rPr>
                        </w:pPr>
                        <w:r>
                          <w:rPr>
                            <w:rFonts w:asciiTheme="majorHAnsi" w:hAnsiTheme="majorHAnsi" w:cstheme="majorHAnsi"/>
                            <w:sz w:val="18"/>
                            <w:szCs w:val="18"/>
                          </w:rPr>
                          <w:t>Open FV090</w:t>
                        </w:r>
                      </w:p>
                      <w:p w:rsidR="00862F6C" w:rsidRPr="00437D2E" w:rsidRDefault="00862F6C" w:rsidP="00971275">
                        <w:pPr>
                          <w:ind w:left="57"/>
                          <w:rPr>
                            <w:rFonts w:asciiTheme="majorHAnsi" w:hAnsiTheme="majorHAnsi" w:cstheme="majorHAnsi"/>
                            <w:sz w:val="18"/>
                            <w:szCs w:val="18"/>
                          </w:rPr>
                        </w:pPr>
                        <w:r>
                          <w:rPr>
                            <w:rFonts w:asciiTheme="majorHAnsi" w:hAnsiTheme="majorHAnsi" w:cstheme="majorHAnsi"/>
                            <w:sz w:val="18"/>
                            <w:szCs w:val="18"/>
                          </w:rPr>
                          <w:t xml:space="preserve">Start the </w:t>
                        </w:r>
                        <w:r w:rsidRPr="00437D2E">
                          <w:rPr>
                            <w:rFonts w:asciiTheme="majorHAnsi" w:hAnsiTheme="majorHAnsi" w:cstheme="majorHAnsi"/>
                            <w:sz w:val="18"/>
                            <w:szCs w:val="18"/>
                          </w:rPr>
                          <w:t>Pump P090</w:t>
                        </w:r>
                      </w:p>
                      <w:p w:rsidR="00862F6C" w:rsidRPr="00437D2E" w:rsidRDefault="00862F6C" w:rsidP="00971275">
                        <w:pPr>
                          <w:rPr>
                            <w:rFonts w:asciiTheme="majorHAnsi" w:hAnsiTheme="majorHAnsi" w:cstheme="majorHAnsi"/>
                            <w:sz w:val="18"/>
                            <w:szCs w:val="18"/>
                          </w:rPr>
                        </w:pPr>
                      </w:p>
                    </w:txbxContent>
                  </v:textbox>
                </v:shape>
                <v:shape id="Text Box 10873" o:spid="_x0000_s1785" type="#_x0000_t202" style="position:absolute;left:3885;top:6830;width:1338;height: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SKpMEA&#10;AADeAAAADwAAAGRycy9kb3ducmV2LnhtbESPzQrCMBCE74LvEFbwpqlFRKtRRBHEmz8PsDRrW202&#10;pYm2+vRGEDwOM/MNs1i1phRPql1hWcFoGIEgTq0uOFNwOe8GUxDOI2ssLZOCFzlYLbudBSbaNnyk&#10;58lnIkDYJagg975KpHRpTgbd0FbEwbva2qAPss6krrEJcFPKOIom0mDBYSHHijY5pffTwyjgeGtG&#10;adne5PqM731z0M325pXq99r1HISn1v/Dv/ZeK4hns8kYvnfCFZDL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UiqTBAAAA3gAAAA8AAAAAAAAAAAAAAAAAmAIAAGRycy9kb3du&#10;cmV2LnhtbFBLBQYAAAAABAAEAPUAAACGAwAAAAA=&#10;">
                  <v:textbox inset="0,0,0,0">
                    <w:txbxContent>
                      <w:p w:rsidR="00862F6C" w:rsidRDefault="00862F6C" w:rsidP="00971275">
                        <w:pPr>
                          <w:ind w:left="57"/>
                          <w:rPr>
                            <w:rFonts w:asciiTheme="majorHAnsi" w:hAnsiTheme="majorHAnsi" w:cstheme="majorHAnsi"/>
                            <w:sz w:val="18"/>
                            <w:szCs w:val="18"/>
                            <w:lang w:val="fr-FR"/>
                          </w:rPr>
                        </w:pPr>
                        <w:r>
                          <w:rPr>
                            <w:rFonts w:asciiTheme="majorHAnsi" w:hAnsiTheme="majorHAnsi" w:cstheme="majorHAnsi"/>
                            <w:sz w:val="18"/>
                            <w:szCs w:val="18"/>
                            <w:lang w:val="fr-FR"/>
                          </w:rPr>
                          <w:t>Open FV660</w:t>
                        </w:r>
                      </w:p>
                      <w:p w:rsidR="00862F6C" w:rsidRPr="001D36DB" w:rsidRDefault="00862F6C" w:rsidP="00971275">
                        <w:pPr>
                          <w:ind w:left="57"/>
                          <w:rPr>
                            <w:rFonts w:asciiTheme="majorHAnsi" w:hAnsiTheme="majorHAnsi" w:cstheme="majorHAnsi"/>
                            <w:sz w:val="18"/>
                            <w:szCs w:val="18"/>
                            <w:lang w:val="fr-FR"/>
                          </w:rPr>
                        </w:pPr>
                        <w:r>
                          <w:rPr>
                            <w:rFonts w:asciiTheme="majorHAnsi" w:hAnsiTheme="majorHAnsi" w:cstheme="majorHAnsi"/>
                            <w:sz w:val="18"/>
                            <w:szCs w:val="18"/>
                            <w:lang w:val="fr-FR"/>
                          </w:rPr>
                          <w:t>Delay tvac2</w:t>
                        </w:r>
                      </w:p>
                    </w:txbxContent>
                  </v:textbox>
                </v:shape>
                <v:shape id="Text Box 10874" o:spid="_x0000_s1786" type="#_x0000_t202" style="position:absolute;left:2956;top:6830;width:933;height: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gvP8EA&#10;AADeAAAADwAAAGRycy9kb3ducmV2LnhtbESPzQrCMBCE74LvEFbwpqkFRatRRBHEmz8PsDRrW202&#10;pYm2+vRGEDwOM/MNs1i1phRPql1hWcFoGIEgTq0uOFNwOe8GUxDOI2ssLZOCFzlYLbudBSbaNnyk&#10;58lnIkDYJagg975KpHRpTgbd0FbEwbva2qAPss6krrEJcFPKOIom0mDBYSHHijY5pffTwyjgeGtG&#10;adne5PqM731z0M325pXq99r1HISn1v/Dv/ZeK4hns8kYvnfCFZDL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YLz/BAAAA3gAAAA8AAAAAAAAAAAAAAAAAmAIAAGRycy9kb3du&#10;cmV2LnhtbFBLBQYAAAAABAAEAPUAAACGAwAAAAA=&#10;">
                  <v:textbox inset="0,0,0,0">
                    <w:txbxContent>
                      <w:p w:rsidR="00862F6C" w:rsidRPr="00437D2E" w:rsidRDefault="00862F6C" w:rsidP="00971275">
                        <w:pPr>
                          <w:ind w:firstLine="142"/>
                          <w:rPr>
                            <w:rFonts w:asciiTheme="majorHAnsi" w:hAnsiTheme="majorHAnsi" w:cstheme="majorHAnsi"/>
                            <w:sz w:val="18"/>
                            <w:szCs w:val="18"/>
                          </w:rPr>
                        </w:pPr>
                        <w:r>
                          <w:rPr>
                            <w:rFonts w:asciiTheme="majorHAnsi" w:hAnsiTheme="majorHAnsi" w:cstheme="majorHAnsi"/>
                            <w:sz w:val="18"/>
                            <w:szCs w:val="18"/>
                          </w:rPr>
                          <w:t>Pumping</w:t>
                        </w:r>
                      </w:p>
                    </w:txbxContent>
                  </v:textbox>
                </v:shape>
                <v:shape id="Text Box 10875" o:spid="_x0000_s1787" type="#_x0000_t202" style="position:absolute;left:6119;top:5725;width:3731;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R/VMUA&#10;AADeAAAADwAAAGRycy9kb3ducmV2LnhtbESPS2vDMBCE74H+B7GF3hK5PpjajRKSQiCll7zoebHW&#10;j8RaGUlx3H8fFQI5DjPzDTNfjqYTAznfWlbwPktAEJdWt1wrOB030w8QPiBr7CyTgj/ysFy8TOZY&#10;aHvjPQ2HUIsIYV+ggiaEvpDSlw0Z9DPbE0evss5giNLVUju8RbjpZJokmTTYclxosKevhsrL4WoU&#10;HIe13+7PIdff1VqmP9Uu/XUrpd5ex9UniEBjeIYf7a1WkOZ5lsH/nXgF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VH9UxQAAAN4AAAAPAAAAAAAAAAAAAAAAAJgCAABkcnMv&#10;ZG93bnJldi54bWxQSwUGAAAAAAQABAD1AAAAigMAAAAA&#10;">
                  <v:textbox inset="0,0,0,0">
                    <w:txbxContent>
                      <w:p w:rsidR="00862F6C" w:rsidRDefault="00862F6C" w:rsidP="00971275">
                        <w:pPr>
                          <w:ind w:left="57"/>
                          <w:rPr>
                            <w:rFonts w:asciiTheme="majorHAnsi" w:hAnsiTheme="majorHAnsi" w:cstheme="majorHAnsi"/>
                            <w:sz w:val="18"/>
                            <w:szCs w:val="18"/>
                          </w:rPr>
                        </w:pPr>
                        <w:r>
                          <w:rPr>
                            <w:rFonts w:asciiTheme="majorHAnsi" w:hAnsiTheme="majorHAnsi" w:cstheme="majorHAnsi"/>
                            <w:sz w:val="18"/>
                            <w:szCs w:val="18"/>
                          </w:rPr>
                          <w:t>CV581, CV582 opened</w:t>
                        </w:r>
                      </w:p>
                      <w:p w:rsidR="00862F6C" w:rsidRPr="000A363C" w:rsidRDefault="00862F6C" w:rsidP="00971275">
                        <w:pPr>
                          <w:rPr>
                            <w:szCs w:val="18"/>
                          </w:rPr>
                        </w:pPr>
                      </w:p>
                    </w:txbxContent>
                  </v:textbox>
                </v:shape>
                <v:shape id="Text Box 10876" o:spid="_x0000_s1788" type="#_x0000_t202" style="position:absolute;left:5216;top:6830;width:3458;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jaz8YA&#10;AADeAAAADwAAAGRycy9kb3ducmV2LnhtbESPzWsCMRTE7wX/h/AEbzXbPWh3axQVBKUXP0rPj83b&#10;j3bzsiRxXf/7RhB6HGbmN8xiNZhW9OR8Y1nB2zQBQVxY3XCl4Ouye30H4QOyxtYyKbiTh9Vy9LLA&#10;XNsbn6g/h0pECPscFdQhdLmUvqjJoJ/ajjh6pXUGQ5SuktrhLcJNK9MkmUmDDceFGjva1lT8nq9G&#10;waXf+P3pJ2T6UG5k+lke02+3VmoyHtYfIAIN4T/8bO+1gjTLZnN43I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jaz8YAAADeAAAADwAAAAAAAAAAAAAAAACYAgAAZHJz&#10;L2Rvd25yZXYueG1sUEsFBgAAAAAEAAQA9QAAAIsDAAAAAA==&#10;">
                  <v:textbox inset="0,0,0,0">
                    <w:txbxContent>
                      <w:p w:rsidR="00862F6C" w:rsidRDefault="00862F6C" w:rsidP="00971275">
                        <w:pPr>
                          <w:ind w:left="57"/>
                          <w:rPr>
                            <w:rFonts w:asciiTheme="majorHAnsi" w:hAnsiTheme="majorHAnsi" w:cstheme="majorHAnsi"/>
                            <w:sz w:val="18"/>
                            <w:szCs w:val="18"/>
                          </w:rPr>
                        </w:pPr>
                        <w:r>
                          <w:rPr>
                            <w:rFonts w:asciiTheme="majorHAnsi" w:hAnsiTheme="majorHAnsi" w:cstheme="majorHAnsi"/>
                            <w:sz w:val="18"/>
                            <w:szCs w:val="18"/>
                          </w:rPr>
                          <w:t xml:space="preserve">CV581, CV582 opened </w:t>
                        </w:r>
                      </w:p>
                      <w:p w:rsidR="00862F6C" w:rsidRDefault="00862F6C" w:rsidP="00971275">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Pr="000A363C" w:rsidRDefault="00862F6C" w:rsidP="007870A8">
                        <w:pPr>
                          <w:ind w:left="57"/>
                          <w:rPr>
                            <w:szCs w:val="18"/>
                          </w:rPr>
                        </w:pPr>
                        <w:r>
                          <w:rPr>
                            <w:rFonts w:asciiTheme="majorHAnsi" w:hAnsiTheme="majorHAnsi" w:cstheme="majorHAnsi"/>
                            <w:sz w:val="18"/>
                            <w:szCs w:val="18"/>
                          </w:rPr>
                          <w:t>FV090 opened</w:t>
                        </w:r>
                      </w:p>
                    </w:txbxContent>
                  </v:textbox>
                </v:shape>
                <v:rect id="Rectangle 10877" o:spid="_x0000_s1789" style="position:absolute;left:5031;top:7931;width:1320;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cGE8UA&#10;AADeAAAADwAAAGRycy9kb3ducmV2LnhtbERPTWvCQBC9F/oflil4q5uKSo2uUgqCtChtKqXHITsm&#10;sdnZkF1j9Nc7h0KPj/e9WPWuVh21ofJs4GmYgCLOva24MLD/Wj8+gwoR2WLtmQxcKMBqeX+3wNT6&#10;M39Sl8VCSQiHFA2UMTap1iEvyWEY+oZYuINvHUaBbaFti2cJd7UeJclUO6xYGkps6LWk/Dc7Oekd&#10;N8f97m233l6u3134eP/JJgdvzOChf5mDitTHf/Gfe2MNjGazqeyVO3IF9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wYTxQAAAN4AAAAPAAAAAAAAAAAAAAAAAJgCAABkcnMv&#10;ZG93bnJldi54bWxQSwUGAAAAAAQABAD1AAAAigMAAAAA&#10;">
                  <v:textbox inset="0,0,0,0">
                    <w:txbxContent>
                      <w:p w:rsidR="00862F6C" w:rsidRPr="00437D2E" w:rsidRDefault="00862F6C" w:rsidP="00864842">
                        <w:pPr>
                          <w:jc w:val="center"/>
                          <w:rPr>
                            <w:rFonts w:asciiTheme="majorHAnsi" w:hAnsiTheme="majorHAnsi" w:cstheme="majorHAnsi"/>
                            <w:sz w:val="18"/>
                            <w:szCs w:val="18"/>
                          </w:rPr>
                        </w:pPr>
                        <w:r w:rsidRPr="00437D2E">
                          <w:rPr>
                            <w:rFonts w:asciiTheme="majorHAnsi" w:hAnsiTheme="majorHAnsi" w:cstheme="majorHAnsi"/>
                            <w:sz w:val="18"/>
                            <w:szCs w:val="18"/>
                          </w:rPr>
                          <w:t>Leak test at low pressure</w:t>
                        </w:r>
                      </w:p>
                    </w:txbxContent>
                  </v:textbox>
                </v:rect>
                <v:shape id="Text Box 10878" o:spid="_x0000_s1790" type="#_x0000_t202" style="position:absolute;left:6351;top:7931;width:1779;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vrJsUA&#10;AADeAAAADwAAAGRycy9kb3ducmV2LnhtbESPT2vCQBTE74LfYXmF3nTTHKSJrqKCYOlFjXh+ZF/+&#10;tNm3YXeN6bd3C4Ueh5n5DbPajKYTAznfWlbwNk9AEJdWt1wruBaH2TsIH5A1dpZJwQ952KynkxXm&#10;2j74TMMl1CJC2OeooAmhz6X0ZUMG/dz2xNGrrDMYonS11A4fEW46mSbJQhpsOS402NO+ofL7cjcK&#10;imHnj+evkOmPaifTz+qU3txWqdeXcbsEEWgM/+G/9lErSLNskcHvnXgF5P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y+smxQAAAN4AAAAPAAAAAAAAAAAAAAAAAJgCAABkcnMv&#10;ZG93bnJldi54bWxQSwUGAAAAAAQABAD1AAAAigMAAAAA&#10;">
                  <v:textbox inset="0,0,0,0">
                    <w:txbxContent>
                      <w:p w:rsidR="00862F6C" w:rsidRPr="00437D2E" w:rsidRDefault="00862F6C" w:rsidP="00971275">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FV090 &amp; FV6</w:t>
                        </w:r>
                        <w:r>
                          <w:rPr>
                            <w:rFonts w:asciiTheme="majorHAnsi" w:hAnsiTheme="majorHAnsi" w:cstheme="majorHAnsi"/>
                            <w:sz w:val="18"/>
                            <w:szCs w:val="18"/>
                          </w:rPr>
                          <w:t>6</w:t>
                        </w:r>
                        <w:r w:rsidRPr="00437D2E">
                          <w:rPr>
                            <w:rFonts w:asciiTheme="majorHAnsi" w:hAnsiTheme="majorHAnsi" w:cstheme="majorHAnsi"/>
                            <w:sz w:val="18"/>
                            <w:szCs w:val="18"/>
                          </w:rPr>
                          <w:t>0 Delay tvac1</w:t>
                        </w:r>
                      </w:p>
                      <w:p w:rsidR="00862F6C" w:rsidRPr="00437D2E" w:rsidRDefault="00862F6C" w:rsidP="00971275">
                        <w:pPr>
                          <w:rPr>
                            <w:rFonts w:asciiTheme="majorHAnsi" w:hAnsiTheme="majorHAnsi" w:cstheme="majorHAnsi"/>
                            <w:sz w:val="18"/>
                            <w:szCs w:val="18"/>
                          </w:rPr>
                        </w:pPr>
                      </w:p>
                    </w:txbxContent>
                  </v:textbox>
                </v:shape>
                <v:shape id="Text Box 10879" o:spid="_x0000_s1791" type="#_x0000_t202" style="position:absolute;left:8126;top:7931;width:2856;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jUZsQA&#10;AADeAAAADwAAAGRycy9kb3ducmV2LnhtbESPy2rCQBSG9wXfYTiCuzoxi9ZER1FBULqpWro+ZE4u&#10;mjkTZqYxvr2zKLj8+W98y/VgWtGT841lBbNpAoK4sLrhSsHPZf8+B+EDssbWMil4kIf1avS2xFzb&#10;O5+oP4dKxBH2OSqoQ+hyKX1Rk0E/tR1x9ErrDIYoXSW1w3scN61Mk+RDGmw4PtTY0a6m4nb+Mwou&#10;/dYfTteQ6WO5lelX+Z3+uo1Sk/GwWYAINIRX+L990ArSLPuMABEnoo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o1GbEAAAA3gAAAA8AAAAAAAAAAAAAAAAAmAIAAGRycy9k&#10;b3ducmV2LnhtbFBLBQYAAAAABAAEAPUAAACJAwAAAAA=&#10;">
                  <v:textbox inset="0,0,0,0">
                    <w:txbxContent>
                      <w:p w:rsidR="00862F6C" w:rsidRDefault="00862F6C" w:rsidP="00971275">
                        <w:pPr>
                          <w:ind w:left="57"/>
                          <w:rPr>
                            <w:rFonts w:asciiTheme="majorHAnsi" w:hAnsiTheme="majorHAnsi" w:cstheme="majorHAnsi"/>
                            <w:sz w:val="18"/>
                            <w:szCs w:val="18"/>
                          </w:rPr>
                        </w:pPr>
                        <w:r>
                          <w:rPr>
                            <w:rFonts w:asciiTheme="majorHAnsi" w:hAnsiTheme="majorHAnsi" w:cstheme="majorHAnsi"/>
                            <w:sz w:val="18"/>
                            <w:szCs w:val="18"/>
                          </w:rPr>
                          <w:t>CV581, CV582 opened</w:t>
                        </w:r>
                      </w:p>
                      <w:p w:rsidR="00862F6C" w:rsidRPr="00437D2E" w:rsidRDefault="00862F6C" w:rsidP="00971275">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Pr="000A363C" w:rsidRDefault="00862F6C" w:rsidP="00971275">
                        <w:pPr>
                          <w:rPr>
                            <w:szCs w:val="18"/>
                          </w:rPr>
                        </w:pPr>
                      </w:p>
                    </w:txbxContent>
                  </v:textbox>
                </v:shape>
                <v:shape id="Text Box 10880" o:spid="_x0000_s1792" type="#_x0000_t202" style="position:absolute;left:8004;top:9423;width:2609;height: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Rx/cYA&#10;AADeAAAADwAAAGRycy9kb3ducmV2LnhtbESPzWsCMRTE7wX/h/AK3mrWPWh3axQVBKUXP0rPj83b&#10;j3bzsiRxXf/7RhB6HGbmN8xiNZhW9OR8Y1nBdJKAIC6sbrhS8HXZvb2D8AFZY2uZFNzJw2o5ellg&#10;ru2NT9SfQyUihH2OCuoQulxKX9Rk0E9sRxy90jqDIUpXSe3wFuGmlWmSzKTBhuNCjR1tayp+z1ej&#10;4NJv/P70EzJ9KDcy/SyP6bdbKzV+HdYfIAIN4T/8bO+1gjTL5lN43I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Rx/cYAAADeAAAADwAAAAAAAAAAAAAAAACYAgAAZHJz&#10;L2Rvd25yZXYueG1sUEsFBgAAAAAEAAQA9QAAAIsDAAAAAA==&#10;">
                  <v:textbox inset="0,0,0,0">
                    <w:txbxContent>
                      <w:p w:rsidR="00862F6C" w:rsidRDefault="00862F6C" w:rsidP="00971275">
                        <w:pPr>
                          <w:ind w:left="57"/>
                          <w:rPr>
                            <w:rFonts w:asciiTheme="majorHAnsi" w:hAnsiTheme="majorHAnsi" w:cstheme="majorHAnsi"/>
                            <w:sz w:val="18"/>
                            <w:szCs w:val="18"/>
                          </w:rPr>
                        </w:pPr>
                        <w:r>
                          <w:rPr>
                            <w:rFonts w:asciiTheme="majorHAnsi" w:hAnsiTheme="majorHAnsi" w:cstheme="majorHAnsi"/>
                            <w:sz w:val="18"/>
                            <w:szCs w:val="18"/>
                          </w:rPr>
                          <w:t>CV581, CV582 opened</w:t>
                        </w:r>
                      </w:p>
                      <w:p w:rsidR="00862F6C" w:rsidRPr="00437D2E" w:rsidRDefault="00862F6C" w:rsidP="00971275">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Pr="000A363C" w:rsidRDefault="00862F6C" w:rsidP="00971275">
                        <w:pPr>
                          <w:rPr>
                            <w:szCs w:val="18"/>
                          </w:rPr>
                        </w:pPr>
                      </w:p>
                    </w:txbxContent>
                  </v:textbox>
                </v:shape>
                <v:rect id="Rectangle 10881" o:spid="_x0000_s1793" style="position:absolute;left:7886;top:13315;width:1347;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anJMgA&#10;AADeAAAADwAAAGRycy9kb3ducmV2LnhtbESPX2vCMBTF3wf7DuEO9jbTlW1qZ5QxEMZE0Sri46W5&#10;ttXmpjRZrX56Iwx8PJw/P85o0plKtNS40rKC114EgjizuuRcwWY9fRmAcB5ZY2WZFJzJwWT8+DDC&#10;RNsTr6hNfS7CCLsEFRTe14mULivIoOvZmjh4e9sY9EE2udQNnsK4qWQcRR/SYMmBUGBN3wVlx/TP&#10;BO5bfdgsfhfT+fmybd1ytkvf91ap56fu6xOEp87fw//tH60gHg77MdzuhCsgx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JqckyAAAAN4AAAAPAAAAAAAAAAAAAAAAAJgCAABk&#10;cnMvZG93bnJldi54bWxQSwUGAAAAAAQABAD1AAAAjQMAAAAA&#10;">
                  <v:textbox inset="0,0,0,0">
                    <w:txbxContent>
                      <w:p w:rsidR="00862F6C" w:rsidRPr="00C24AA8" w:rsidRDefault="00862F6C" w:rsidP="00971275">
                        <w:pPr>
                          <w:spacing w:before="40"/>
                          <w:ind w:firstLine="142"/>
                          <w:jc w:val="center"/>
                          <w:rPr>
                            <w:rFonts w:asciiTheme="majorHAnsi" w:hAnsiTheme="majorHAnsi" w:cstheme="majorHAnsi"/>
                            <w:sz w:val="18"/>
                            <w:szCs w:val="18"/>
                            <w:lang w:val="fr-FR"/>
                          </w:rPr>
                        </w:pPr>
                        <w:r>
                          <w:rPr>
                            <w:rFonts w:asciiTheme="majorHAnsi" w:hAnsiTheme="majorHAnsi" w:cstheme="majorHAnsi"/>
                            <w:sz w:val="18"/>
                            <w:szCs w:val="18"/>
                            <w:lang w:val="fr-FR"/>
                          </w:rPr>
                          <w:t>Cryostat circuits isolated</w:t>
                        </w:r>
                      </w:p>
                    </w:txbxContent>
                  </v:textbox>
                </v:rect>
                <v:shape id="Text Box 10882" o:spid="_x0000_s1794" type="#_x0000_t202" style="position:absolute;left:9231;top:13312;width:1492;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pKEcYA&#10;AADeAAAADwAAAGRycy9kb3ducmV2LnhtbESPT2sCMRTE7wW/Q3iCt5rtCra7NYoWBMVL1dLzY/P2&#10;T7t5WZJ0Xb+9EYQeh5n5DbNYDaYVPTnfWFbwMk1AEBdWN1wp+Dpvn99A+ICssbVMCq7kYbUcPS0w&#10;1/bCR+pPoRIRwj5HBXUIXS6lL2oy6Ke2I45eaZ3BEKWrpHZ4iXDTyjRJ5tJgw3Ghxo4+aip+T39G&#10;wbnf+N3xJ2R6X25keig/02+3VmoyHtbvIAIN4T/8aO+0gjTLXmdwvxOv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pKEcYAAADeAAAADwAAAAAAAAAAAAAAAACYAgAAZHJz&#10;L2Rvd25yZXYueG1sUEsFBgAAAAAEAAQA9QAAAIsDAAAAAA==&#10;">
                  <v:textbox inset="0,0,0,0">
                    <w:txbxContent>
                      <w:p w:rsidR="00862F6C" w:rsidRDefault="00862F6C" w:rsidP="00971275">
                        <w:pPr>
                          <w:ind w:left="57"/>
                          <w:rPr>
                            <w:rFonts w:asciiTheme="majorHAnsi" w:hAnsiTheme="majorHAnsi" w:cstheme="majorHAnsi"/>
                            <w:sz w:val="18"/>
                            <w:szCs w:val="18"/>
                          </w:rPr>
                        </w:pPr>
                        <w:r>
                          <w:rPr>
                            <w:rFonts w:asciiTheme="majorHAnsi" w:hAnsiTheme="majorHAnsi" w:cstheme="majorHAnsi"/>
                            <w:sz w:val="18"/>
                            <w:szCs w:val="18"/>
                          </w:rPr>
                          <w:t>Close FV660</w:t>
                        </w:r>
                      </w:p>
                      <w:p w:rsidR="00862F6C" w:rsidRPr="00437D2E" w:rsidRDefault="00862F6C" w:rsidP="00971275">
                        <w:pPr>
                          <w:ind w:left="57"/>
                          <w:rPr>
                            <w:rFonts w:asciiTheme="majorHAnsi" w:hAnsiTheme="majorHAnsi" w:cstheme="majorHAnsi"/>
                            <w:sz w:val="18"/>
                            <w:szCs w:val="18"/>
                          </w:rPr>
                        </w:pPr>
                      </w:p>
                    </w:txbxContent>
                  </v:textbox>
                </v:shape>
                <v:shape id="Text Box 12295" o:spid="_x0000_s1795" type="#_x0000_t202" style="position:absolute;left:3768;top:10190;width:301;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e6usgA&#10;AADeAAAADwAAAGRycy9kb3ducmV2LnhtbESPzWvCQBTE74X+D8sr9FJ0Yyh+RFexWsGDHvzA8yP7&#10;moRm34bd1cT/3hUKPQ4z8xtmtuhMLW7kfGVZwaCfgCDOra64UHA+bXpjED4ga6wtk4I7eVjMX19m&#10;mGnb8oFux1CICGGfoYIyhCaT0uclGfR92xBH78c6gyFKV0jtsI1wU8s0SYbSYMVxocSGViXlv8er&#10;UTBcu2t74NXH+vy9w31TpJev+0Wp97duOQURqAv/4b/2VitIJ5PRJzzvxCs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l7q6yAAAAN4AAAAPAAAAAAAAAAAAAAAAAJgCAABk&#10;cnMvZG93bnJldi54bWxQSwUGAAAAAAQABAD1AAAAjQMAAAAA&#10;" stroked="f">
                  <v:textbox inset="0,0,0,0">
                    <w:txbxContent>
                      <w:p w:rsidR="00862F6C" w:rsidRPr="00E46DCC" w:rsidRDefault="00862F6C" w:rsidP="0068090F">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v:textbox>
                </v:shape>
                <v:shape id="AutoShape 12296" o:spid="_x0000_s1796" type="#_x0000_t32" style="position:absolute;left:3133;top:9974;width:0;height:2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tT/McAAADeAAAADwAAAGRycy9kb3ducmV2LnhtbESPQWsCMRSE74X+h/AKvRTNKmh1Ncq2&#10;IKjgQav35+Z1E7p52W6irv++KRR6HGbmG2a+7FwtrtQG61nBoJ+BIC69tlwpOH6sehMQISJrrD2T&#10;gjsFWC4eH+aYa3/jPV0PsRIJwiFHBSbGJpcylIYchr5viJP36VuHMcm2krrFW4K7Wg6zbCwdWk4L&#10;Bht6N1R+HS5OwW4zeCvOxm62+2+7G62K+lK9nJR6fuqKGYhIXfwP/7XXWsFwOn0dwe+ddAX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a1P8xwAAAN4AAAAPAAAAAAAA&#10;AAAAAAAAAKECAABkcnMvZG93bnJldi54bWxQSwUGAAAAAAQABAD5AAAAlQMAAAAA&#10;"/>
                <v:shape id="AutoShape 12297" o:spid="_x0000_s1797" type="#_x0000_t32" style="position:absolute;left:2076;top:10182;width:35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nNi8cAAADeAAAADwAAAGRycy9kb3ducmV2LnhtbESPQWsCMRSE74X+h/AKvRTNKmh1Ncq2&#10;IKjgQav35+Z1E7p52W6ibv+9KRR6HGbmG2a+7FwtrtQG61nBoJ+BIC69tlwpOH6sehMQISJrrD2T&#10;gh8KsFw8Pswx1/7Ge7oeYiUShEOOCkyMTS5lKA05DH3fECfv07cOY5JtJXWLtwR3tRxm2Vg6tJwW&#10;DDb0bqj8Olycgt1m8Facjd1s9992N1oV9aV6OSn1/NQVMxCRuvgf/muvtYLhdPo6ht876QrIx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uc2LxwAAAN4AAAAPAAAAAAAA&#10;AAAAAAAAAKECAABkcnMvZG93bnJldi54bWxQSwUGAAAAAAQABAD5AAAAlQMAAAAA&#10;"/>
                <v:group id="Group 12298" o:spid="_x0000_s1798" style="position:absolute;left:1963;top:10172;width:227;height:373"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j5Sp8cAAADe&#10;AAAADwAAAAAAAAAAAAAAAACqAgAAZHJzL2Rvd25yZXYueG1sUEsFBgAAAAAEAAQA+gAAAJ4DAAAA&#10;AA==&#10;">
                  <v:shape id="AutoShape 12299" o:spid="_x0000_s1799"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r8YsQAAADeAAAADwAAAGRycy9kb3ducmV2LnhtbERPTWsCMRC9C/6HMIVeRLMKtXVrlG1B&#10;qIIHrd7HzXQTupmsm6jbf28OQo+P9z1fdq4WV2qD9axgPMpAEJdeW64UHL5XwzcQISJrrD2Tgj8K&#10;sFz0e3PMtb/xjq77WIkUwiFHBSbGJpcylIYchpFviBP341uHMcG2krrFWwp3tZxk2VQ6tJwaDDb0&#10;aaj83V+cgu16/FGcjF1vdme7fVkV9aUaHJV6fuqKdxCRuvgvfri/tILJbPaa9qY76QrIx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avxixAAAAN4AAAAPAAAAAAAAAAAA&#10;AAAAAKECAABkcnMvZG93bnJldi54bWxQSwUGAAAAAAQABAD5AAAAkgMAAAAA&#10;"/>
                  <v:shape id="AutoShape 12300" o:spid="_x0000_s1800"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ZZ+cgAAADeAAAADwAAAGRycy9kb3ducmV2LnhtbESPT2sCMRTE74V+h/CEXopmFWzdrVG2&#10;BaEWPPin99fN6ya4edluoq7fvikIPQ4z8xtmvuxdI87UBetZwXiUgSCuvLZcKzjsV8MZiBCRNTae&#10;ScGVAiwX93dzLLS/8JbOu1iLBOFQoAITY1tIGSpDDsPIt8TJ+/adw5hkV0vd4SXBXSMnWfYkHVpO&#10;CwZbejNUHXcnp2CzHr+WX8auP7Y/djNdlc2pfvxU6mHQly8gIvXxP3xrv2sFkzx/zuHvTroCc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CZZ+cgAAADeAAAADwAAAAAA&#10;AAAAAAAAAAChAgAAZHJzL2Rvd25yZXYueG1sUEsFBgAAAAAEAAQA+QAAAJYDAAAAAA==&#10;"/>
                </v:group>
                <v:shape id="Text Box 12301" o:spid="_x0000_s1801" type="#_x0000_t202" style="position:absolute;left:2255;top:10236;width:324;height: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SzZsQA&#10;AADeAAAADwAAAGRycy9kb3ducmV2LnhtbESPzYrCMBSF98K8Q7jC7DTVhdhqFBlmQBgQa124vNNc&#10;22Bz02mi1rc3C8Hl4fzxLde9bcSNOm8cK5iMExDEpdOGKwXH4mc0B+EDssbGMSl4kIf16mOwxEy7&#10;O+d0O4RKxBH2GSqoQ2gzKX1Zk0U/di1x9M6usxii7CqpO7zHcdvIaZLMpEXD8aHGlr5qKi+Hq1Ww&#10;OXH+bf53f/v8nJuiSBP+nV2U+hz2mwWIQH14h1/trVYwTdN5BIg4EQX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Es2bEAAAA3gAAAA8AAAAAAAAAAAAAAAAAmAIAAGRycy9k&#10;b3ducmV2LnhtbFBLBQYAAAAABAAEAPUAAACJAwAAAAA=&#10;" filled="f" stroked="f">
                  <v:textbox inset="0,0,0,0">
                    <w:txbxContent>
                      <w:p w:rsidR="00862F6C" w:rsidRPr="00E46DCC" w:rsidRDefault="00862F6C" w:rsidP="0068090F">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v:textbox>
                </v:shape>
                <v:shape id="Text Box 12302" o:spid="_x0000_s1802" type="#_x0000_t202" style="position:absolute;left:1525;top:10508;width:1440;height: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EB2sUA&#10;AADeAAAADwAAAGRycy9kb3ducmV2LnhtbESPT2sCMRTE7wW/Q3iCt5p1D+KuRlGhoHipWnp+bN7+&#10;0c3LkqTr+u1NodDjMDO/YVabwbSiJ+cbywpm0wQEcWF1w5WCr+vH+wKED8gaW8uk4EkeNuvR2wpz&#10;bR98pv4SKhEh7HNUUIfQ5VL6oiaDfmo74uiV1hkMUbpKaoePCDetTJNkLg02HBdq7GhfU3G//BgF&#10;137nD+dbyPSx3Mn0VH6m326r1GQ8bJcgAg3hP/zXPmgFaZYtZvB7J14Bu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sQHaxQAAAN4AAAAPAAAAAAAAAAAAAAAAAJgCAABkcnMv&#10;ZG93bnJldi54bWxQSwUGAAAAAAQABAD1AAAAigMAAAAA&#10;">
                  <v:textbox inset="0,0,0,0">
                    <w:txbxContent>
                      <w:p w:rsidR="00862F6C" w:rsidRPr="007F2C06" w:rsidRDefault="00862F6C" w:rsidP="0068090F">
                        <w:pPr>
                          <w:spacing w:before="40"/>
                          <w:ind w:firstLine="142"/>
                          <w:jc w:val="center"/>
                          <w:rPr>
                            <w:rFonts w:asciiTheme="majorHAnsi" w:hAnsiTheme="majorHAnsi" w:cstheme="majorHAnsi"/>
                            <w:sz w:val="18"/>
                            <w:szCs w:val="18"/>
                          </w:rPr>
                        </w:pPr>
                        <w:r w:rsidRPr="007F2C06">
                          <w:rPr>
                            <w:rFonts w:asciiTheme="majorHAnsi" w:hAnsiTheme="majorHAnsi" w:cstheme="majorHAnsi"/>
                            <w:sz w:val="18"/>
                            <w:szCs w:val="18"/>
                          </w:rPr>
                          <w:t>“Do you want to keep lines under vacuum?“</w:t>
                        </w:r>
                      </w:p>
                      <w:p w:rsidR="00862F6C" w:rsidRPr="007F2C06" w:rsidRDefault="00862F6C" w:rsidP="0068090F">
                        <w:pPr>
                          <w:rPr>
                            <w:szCs w:val="18"/>
                          </w:rPr>
                        </w:pPr>
                      </w:p>
                    </w:txbxContent>
                  </v:textbox>
                </v:shape>
                <v:shape id="AutoShape 12303" o:spid="_x0000_s1803" type="#_x0000_t32" style="position:absolute;left:2013;top:11304;width:0;height:2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e7r8cAAADeAAAADwAAAGRycy9kb3ducmV2LnhtbESPQWsCMRSE74X+h/AKXkrNulDRrVG2&#10;gqAFD2p7f928bkI3L+sm6vbfN4LgcZiZb5jZoneNOFMXrGcFo2EGgrjy2nKt4POwepmACBFZY+OZ&#10;FPxRgMX88WGGhfYX3tF5H2uRIBwKVGBibAspQ2XIYRj6ljh5P75zGJPsaqk7vCS4a2SeZWPp0HJa&#10;MNjS0lD1uz85BdvN6L38NnbzsTva7euqbE7185dSg6e+fAMRqY/38K291gry6XSSw/VOugJy/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V7uvxwAAAN4AAAAPAAAAAAAA&#10;AAAAAAAAAKECAABkcnMvZG93bnJldi54bWxQSwUGAAAAAAQABAD5AAAAlQMAAAAA&#10;"/>
                <v:shape id="AutoShape 12304" o:spid="_x0000_s1804" type="#_x0000_t32" style="position:absolute;left:1709;top:11512;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seNMcAAADeAAAADwAAAGRycy9kb3ducmV2LnhtbESPQWsCMRSE74X+h/CEXopmVVp0a5Rt&#10;QagFD1q9Pzevm+DmZbuJuv57IxR6HGbmG2a26FwtztQG61nBcJCBIC69tlwp2H0v+xMQISJrrD2T&#10;gisFWMwfH2aYa3/hDZ23sRIJwiFHBSbGJpcylIYchoFviJP341uHMcm2krrFS4K7Wo6y7FU6tJwW&#10;DDb0Yag8bk9OwXo1fC8Oxq6+Nr92/bIs6lP1vFfqqdcVbyAidfE//Nf+1ApG0+lkDP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Gx40xwAAAN4AAAAPAAAAAAAA&#10;AAAAAAAAAKECAABkcnMvZG93bnJldi54bWxQSwUGAAAAAAQABAD5AAAAlQMAAAAA&#10;"/>
                <v:shape id="Text Box 12305" o:spid="_x0000_s1805" type="#_x0000_t202" style="position:absolute;left:1806;top:12575;width:34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1ZccA&#10;AADeAAAADwAAAGRycy9kb3ducmV2LnhtbESPQWvCQBSE7wX/w/IK3uqmUsSkbkSkQkEojfHg8TX7&#10;TJZk36bZVdN/3y0UPA4z8w2zWo+2E1cavHGs4HmWgCCunDZcKziWu6clCB+QNXaOScEPeVjnk4cV&#10;ZtrduKDrIdQiQthnqKAJoc+k9FVDFv3M9cTRO7vBYohyqKUe8BbhtpPzJFlIi4bjQoM9bRuq2sPF&#10;KticuHgz3x9fn8W5MGWZJrxftEpNH8fNK4hAY7iH/9vvWsE8TZcv8HcnXgGZ/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tWXHAAAA3gAAAA8AAAAAAAAAAAAAAAAAmAIAAGRy&#10;cy9kb3ducmV2LnhtbFBLBQYAAAAABAAEAPUAAACMAwAAAAA=&#10;" filled="f" stroked="f">
                  <v:textbox inset="0,0,0,0">
                    <w:txbxContent>
                      <w:p w:rsidR="00862F6C" w:rsidRPr="00E46DCC" w:rsidRDefault="00862F6C" w:rsidP="0068090F">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v:textbox>
                </v:shape>
                <v:shape id="AutoShape 12306" o:spid="_x0000_s1806" type="#_x0000_t32" style="position:absolute;left:5597;top:9832;width:0;height: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4j28cAAADeAAAADwAAAGRycy9kb3ducmV2LnhtbESPT2sCMRTE7wW/Q3hCL0WzChbdGmUt&#10;CFXw4L/76+Z1E7p5WTdRt9/eFAo9DjPzG2a+7FwtbtQG61nBaJiBIC69tlwpOB3XgymIEJE11p5J&#10;wQ8FWC56T3PMtb/znm6HWIkE4ZCjAhNjk0sZSkMOw9A3xMn78q3DmGRbSd3iPcFdLcdZ9iodWk4L&#10;Bht6N1R+H65OwW4zWhWfxm62+4vdTdZFfa1ezko997viDUSkLv6H/9ofWsF4NptO4PdOugJy8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viPbxwAAAN4AAAAPAAAAAAAA&#10;AAAAAAAAAKECAABkcnMvZG93bnJldi54bWxQSwUGAAAAAAQABAD5AAAAlQMAAAAA&#10;"/>
                <v:shape id="AutoShape 12307" o:spid="_x0000_s1807" type="#_x0000_t32" style="position:absolute;left:3712;top:10072;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y9rMcAAADeAAAADwAAAGRycy9kb3ducmV2LnhtbESPQWsCMRSE74X+h/AKXopmFRRdjbIV&#10;BBU8aOv9uXndhG5etpuo23/fCIUeh5n5hlmsOleLG7XBelYwHGQgiEuvLVcKPt43/SmIEJE11p5J&#10;wQ8FWC2fnxaYa3/nI91OsRIJwiFHBSbGJpcylIYchoFviJP36VuHMcm2krrFe4K7Wo6ybCIdWk4L&#10;BhtaGyq/Tlen4LAbvhUXY3f747c9jDdFfa1ez0r1XrpiDiJSF//Df+2tVjCazaYTeNxJV0A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bL2sxwAAAN4AAAAPAAAAAAAA&#10;AAAAAAAAAKECAABkcnMvZG93bnJldi54bWxQSwUGAAAAAAQABAD5AAAAlQMAAAAA&#10;"/>
                <v:shape id="AutoShape 12310" o:spid="_x0000_s1808" type="#_x0000_t32" style="position:absolute;left:1703;top:11492;width:0;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AYN8cAAADeAAAADwAAAGRycy9kb3ducmV2LnhtbESPQWsCMRSE74X+h/CEXopmFWx1a5Rt&#10;QagFD1q9Pzevm+DmZbuJuv57IxR6HGbmG2a26FwtztQG61nBcJCBIC69tlwp2H0v+xMQISJrrD2T&#10;gisFWMwfH2aYa3/hDZ23sRIJwiFHBSbGJpcylIYchoFviJP341uHMcm2krrFS4K7Wo6y7EU6tJwW&#10;DDb0Yag8bk9OwXo1fC8Oxq6+Nr92PV4W9al63iv11OuKNxCRuvgf/mt/agWj6XTyCv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IBg3xwAAAN4AAAAPAAAAAAAA&#10;AAAAAAAAAKECAABkcnMvZG93bnJldi54bWxQSwUGAAAAAAQABAD5AAAAlQMAAAAA&#10;"/>
                <v:shape id="AutoShape 12311" o:spid="_x0000_s1809" type="#_x0000_t32" style="position:absolute;left:1586;top:12526;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MRcUAAADeAAAADwAAAGRycy9kb3ducmV2LnhtbERPz2vCMBS+D/wfwhvsMmaqsKG1UepA&#10;mIIH3bw/m2cT1rx0Tardf28Ogx0/vt/FanCNuFIXrGcFk3EGgrjy2nKt4Otz8zIDESKyxsYzKfil&#10;AKvl6KHAXPsbH+h6jLVIIRxyVGBibHMpQ2XIYRj7ljhxF985jAl2tdQd3lK4a+Q0y96kQ8upwWBL&#10;74aq72PvFOy3k3V5Nna7O/zY/eumbPr6+aTU0+NQLkBEGuK/+M/9oRVM5/NZ2pvupCs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MRcUAAADeAAAADwAAAAAAAAAA&#10;AAAAAAChAgAAZHJzL2Rvd25yZXYueG1sUEsFBgAAAAAEAAQA+QAAAJMDAAAAAA==&#10;"/>
                <v:shape id="Text Box 12333" o:spid="_x0000_s1810" type="#_x0000_t202" style="position:absolute;left:6489;top:13073;width:301;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NlA8cA&#10;AADeAAAADwAAAGRycy9kb3ducmV2LnhtbESPzYvCMBTE7wv+D+EJXhZN7UFs1yjrF+zBPfiB50fz&#10;ti3bvJQk2vrfmwVhj8PM/IZZrHrTiDs5X1tWMJ0kIIgLq2suFVzO+/EchA/IGhvLpOBBHlbLwdsC&#10;c207PtL9FEoRIexzVFCF0OZS+qIig35iW+Lo/VhnMETpSqkddhFuGpkmyUwarDkuVNjSpqLi93Qz&#10;CmZbd+uOvHnfXnYH/G7L9Lp+XJUaDfvPDxCB+vAffrW/tII0y+YZ/N2JV0Au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DZQPHAAAA3gAAAA8AAAAAAAAAAAAAAAAAmAIAAGRy&#10;cy9kb3ducmV2LnhtbFBLBQYAAAAABAAEAPUAAACMAwAAAAA=&#10;" stroked="f">
                  <v:textbox inset="0,0,0,0">
                    <w:txbxContent>
                      <w:p w:rsidR="00862F6C" w:rsidRPr="00E46DCC" w:rsidRDefault="00862F6C" w:rsidP="0068090F">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v:textbox>
                </v:shape>
                <v:shape id="AutoShape 12334" o:spid="_x0000_s1811" type="#_x0000_t32" style="position:absolute;left:6088;top:12836;width:0;height:24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AWnsYAAADeAAAADwAAAGRycy9kb3ducmV2LnhtbESPXWvCMBSG74X9h3AGu5GZKkzWziid&#10;IMyBF3bz/ticNWHNSW2idv9+uRC8fHm/eBarwbXiQn2wnhVMJxkI4tpry42C76/N8yuIEJE1tp5J&#10;wR8FWC0fRgsstL/yni5VbEQa4VCgAhNjV0gZakMOw8R3xMn78b3DmGTfSN3jNY27Vs6ybC4dWk4P&#10;BjtaG6p/q7NTsNtO38ujsdvP/cnuXjZle27GB6WeHofyDUSkId7Dt/aHVjDL8zwBJJyEAnL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UQFp7GAAAA3gAAAA8AAAAAAAAA&#10;AAAAAAAAoQIAAGRycy9kb3ducmV2LnhtbFBLBQYAAAAABAAEAPkAAACUAwAAAAA=&#10;"/>
                <v:shape id="AutoShape 12335" o:spid="_x0000_s1812" type="#_x0000_t32" style="position:absolute;left:6073;top:13078;width:21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yzBcgAAADeAAAADwAAAGRycy9kb3ducmV2LnhtbESPQWsCMRSE74X+h/AKvZSaXaHibo2y&#10;LQhV8KBt76+b5ya4edluom7/fSMIHoeZ+YaZLQbXihP1wXpWkI8yEMS115YbBV+fy+cpiBCRNbae&#10;ScEfBVjM7+9mWGp/5i2ddrERCcKhRAUmxq6UMtSGHIaR74iTt/e9w5hk30jd4znBXSvHWTaRDi2n&#10;BYMdvRuqD7ujU7BZ5W/Vj7Gr9fbXbl6WVXtsnr6VenwYqlcQkYZ4C1/bH1rBuCiKHC530hWQ8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lyzBcgAAADeAAAADwAAAAAA&#10;AAAAAAAAAAChAgAAZHJzL2Rvd25yZXYueG1sUEsFBgAAAAAEAAQA+QAAAJYDAAAAAA==&#10;"/>
                <v:shape id="Text Box 12336" o:spid="_x0000_s1813" type="#_x0000_t202" style="position:absolute;left:6106;top:13530;width:324;height: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MeV8YA&#10;AADeAAAADwAAAGRycy9kb3ducmV2LnhtbESPQWvCQBSE7wX/w/KE3urGHMREVxGxUChIYzx4fGaf&#10;yWL2bZrdavz3XaHQ4zAz3zDL9WBbcaPeG8cKppMEBHHltOFawbF8f5uD8AFZY+uYFDzIw3o1elli&#10;rt2dC7odQi0ihH2OCpoQulxKXzVk0U9cRxy9i+sthij7Wuoe7xFuW5kmyUxaNBwXGuxo21B1PfxY&#10;BZsTFzvzvT9/FZfClGWW8OfsqtTreNgsQAQawn/4r/2hFaRZlqXwvBOv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8MeV8YAAADeAAAADwAAAAAAAAAAAAAAAACYAgAAZHJz&#10;L2Rvd25yZXYueG1sUEsFBgAAAAAEAAQA9QAAAIsDAAAAAA==&#10;" filled="f" stroked="f">
                  <v:textbox inset="0,0,0,0">
                    <w:txbxContent>
                      <w:p w:rsidR="00862F6C" w:rsidRPr="00E46DCC" w:rsidRDefault="00862F6C" w:rsidP="0068090F">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v:textbox>
                </v:shape>
                <v:shape id="AutoShape 12337" o:spid="_x0000_s1814" type="#_x0000_t32" style="position:absolute;left:1709;top:15345;width:58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KI6cgAAADeAAAADwAAAGRycy9kb3ducmV2LnhtbESPT2sCMRTE74V+h/CEXopmVVrcrVG2&#10;BaEWPPin99fN6ya4edluoq7fvikIPQ4z8xtmvuxdI87UBetZwXiUgSCuvLZcKzjsV8MZiBCRNTae&#10;ScGVAiwX93dzLLS/8JbOu1iLBOFQoAITY1tIGSpDDsPIt8TJ+/adw5hkV0vd4SXBXSMnWfYsHVpO&#10;CwZbejNUHXcnp2CzHr+WX8auP7Y/dvO0KptT/fip1MOgL19AROrjf/jWftcKJnmeT+HvTroCc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cKI6cgAAADeAAAADwAAAAAA&#10;AAAAAAAAAAChAgAAZHJzL2Rvd25yZXYueG1sUEsFBgAAAAAEAAQA+QAAAJYDAAAAAA==&#10;"/>
                <v:shape id="AutoShape 12338" o:spid="_x0000_s1815" type="#_x0000_t32" style="position:absolute;left:7547;top:13179;width:0;height:21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sQncgAAADeAAAADwAAAGRycy9kb3ducmV2LnhtbESPT2sCMRTE74V+h/CEXopmFVvcrVG2&#10;BaEWPPin99fN6ya4edluoq7fvikIPQ4z8xtmvuxdI87UBetZwXiUgSCuvLZcKzjsV8MZiBCRNTae&#10;ScGVAiwX93dzLLS/8JbOu1iLBOFQoAITY1tIGSpDDsPIt8TJ+/adw5hkV0vd4SXBXSMnWfYsHVpO&#10;CwZbejNUHXcnp2CzHr+WX8auP7Y/dvO0KptT/fip1MOgL19AROrjf/jWftcKJnmeT+HvTroCc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isQncgAAADeAAAADwAAAAAA&#10;AAAAAAAAAAChAgAAZHJzL2Rvd25yZXYueG1sUEsFBgAAAAAEAAQA+QAAAJYDAAAAAA==&#10;"/>
                <v:shape id="AutoShape 12339" o:spid="_x0000_s1816" type="#_x0000_t32" style="position:absolute;left:6430;top:12966;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e1BscAAADeAAAADwAAAGRycy9kb3ducmV2LnhtbESPQWsCMRSE74X+h/AKXkrNKiju1ihb&#10;QdCCB7W9v25eN6Gbl3UTdfvvm4LgcZiZb5j5sneNuFAXrGcFo2EGgrjy2nKt4OO4fpmBCBFZY+OZ&#10;FPxSgOXi8WGOhfZX3tPlEGuRIBwKVGBibAspQ2XIYRj6ljh5375zGJPsaqk7vCa4a+Q4y6bSoeW0&#10;YLCllaHq53B2Cnbb0Vv5Zez2fX+yu8m6bM7186dSg6e+fAURqY/38K290QrGeZ5P4P9Oug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Z7UGxwAAAN4AAAAPAAAAAAAA&#10;AAAAAAAAAKECAABkcnMvZG93bnJldi54bWxQSwUGAAAAAAQABAD5AAAAlQMAAAAA&#10;"/>
                <v:shape id="AutoShape 12340" o:spid="_x0000_s1817" type="#_x0000_t32" style="position:absolute;left:5959;top:1342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UrcccAAADeAAAADwAAAGRycy9kb3ducmV2LnhtbESPQWsCMRSE70L/Q3gFL1KzChV3a5Rt&#10;QVDBg9reXzevm9DNy3YTdfvvTaHgcZiZb5jFqneNuFAXrGcFk3EGgrjy2nKt4P20fpqDCBFZY+OZ&#10;FPxSgNXyYbDAQvsrH+hyjLVIEA4FKjAxtoWUoTLkMIx9S5y8L985jEl2tdQdXhPcNXKaZTPp0HJa&#10;MNjSm6Hq+3h2CvbbyWv5aex2d/ix++d12Zzr0YdSw8e+fAERqY/38H97oxVM8zyfwd+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tStxxwAAAN4AAAAPAAAAAAAA&#10;AAAAAAAAAKECAABkcnMvZG93bnJldi54bWxQSwUGAAAAAAQABAD5AAAAlQMAAAAA&#10;"/>
                <v:rect id="Rectangle 10719" o:spid="_x0000_s1818" style="position:absolute;left:7828;top:11022;width:1362;height: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3iRsgA&#10;AADeAAAADwAAAGRycy9kb3ducmV2LnhtbESPX2vCMBTF3wf7DuEO9jbTyTZtZ5QxEMZE0Sri46W5&#10;ttXmpjRZrX56Iwx8PJw/P85o0plKtNS40rKC114EgjizuuRcwWY9fRmCcB5ZY2WZFJzJwWT8+DDC&#10;RNsTr6hNfS7CCLsEFRTe14mULivIoOvZmjh4e9sY9EE2udQNnsK4qWQ/ij6kwZIDocCavgvKjumf&#10;Cdy3+rBZ/C6m8/Nl27rlbJe+761Sz0/d1ycIT52/h//bP1pBP47jAdzuhCsgx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XeJGyAAAAN4AAAAPAAAAAAAAAAAAAAAAAJgCAABk&#10;cnMvZG93bnJldi54bWxQSwUGAAAAAAQABAD1AAAAjQMAAAAA&#10;">
                  <v:textbox inset="0,0,0,0">
                    <w:txbxContent>
                      <w:p w:rsidR="00862F6C" w:rsidRPr="00626B84" w:rsidRDefault="00862F6C" w:rsidP="00971275">
                        <w:pPr>
                          <w:jc w:val="center"/>
                          <w:rPr>
                            <w:rFonts w:asciiTheme="majorHAnsi" w:hAnsiTheme="majorHAnsi" w:cstheme="majorHAnsi"/>
                            <w:sz w:val="18"/>
                            <w:szCs w:val="18"/>
                            <w:lang w:val="fr-FR"/>
                          </w:rPr>
                        </w:pPr>
                        <w:r>
                          <w:rPr>
                            <w:rFonts w:asciiTheme="majorHAnsi" w:hAnsiTheme="majorHAnsi" w:cstheme="majorHAnsi"/>
                            <w:sz w:val="18"/>
                            <w:szCs w:val="18"/>
                            <w:lang w:val="fr-FR"/>
                          </w:rPr>
                          <w:t>Leak test at high pressure</w:t>
                        </w:r>
                      </w:p>
                    </w:txbxContent>
                  </v:textbox>
                </v:rect>
                <v:shape id="Text Box 10720" o:spid="_x0000_s1819" type="#_x0000_t202" style="position:absolute;left:9190;top:11022;width:1998;height: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I+msIA&#10;AADeAAAADwAAAGRycy9kb3ducmV2LnhtbERPy4rCMBTdC/5DuMLsNLULmVajqDCgzGZ84PrS3D60&#10;uSlJpnb+frIQXB7Oe7UZTCt6cr6xrGA+S0AQF1Y3XCm4Xr6mnyB8QNbYWiYFf+Rhsx6PVphr++QT&#10;9edQiRjCPkcFdQhdLqUvajLoZ7YjjlxpncEQoaukdviM4aaVaZIspMGGY0ONHe1rKh7nX6Pg0u/8&#10;4XQPmT6WO5l+lz/pzW2V+pgM2yWIQEN4i1/ug1aQZlkW98Y78Qr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Uj6awgAAAN4AAAAPAAAAAAAAAAAAAAAAAJgCAABkcnMvZG93&#10;bnJldi54bWxQSwUGAAAAAAQABAD1AAAAhwMAAAAA&#10;">
                  <v:textbox inset="0,0,0,0">
                    <w:txbxContent>
                      <w:p w:rsidR="00862F6C" w:rsidRDefault="00862F6C" w:rsidP="00971275">
                        <w:pPr>
                          <w:ind w:left="57"/>
                          <w:rPr>
                            <w:rFonts w:asciiTheme="majorHAnsi" w:hAnsiTheme="majorHAnsi" w:cstheme="majorHAnsi"/>
                            <w:sz w:val="18"/>
                            <w:szCs w:val="18"/>
                          </w:rPr>
                        </w:pPr>
                        <w:r>
                          <w:rPr>
                            <w:rFonts w:asciiTheme="majorHAnsi" w:hAnsiTheme="majorHAnsi" w:cstheme="majorHAnsi"/>
                            <w:sz w:val="18"/>
                            <w:szCs w:val="18"/>
                          </w:rPr>
                          <w:t>Close FV092 &amp; FV660</w:t>
                        </w:r>
                      </w:p>
                      <w:p w:rsidR="00862F6C" w:rsidRPr="00437D2E" w:rsidRDefault="00862F6C" w:rsidP="00971275">
                        <w:pPr>
                          <w:ind w:left="57"/>
                          <w:rPr>
                            <w:rFonts w:asciiTheme="majorHAnsi" w:hAnsiTheme="majorHAnsi" w:cstheme="majorHAnsi"/>
                            <w:sz w:val="18"/>
                            <w:szCs w:val="18"/>
                          </w:rPr>
                        </w:pPr>
                        <w:r>
                          <w:rPr>
                            <w:rFonts w:asciiTheme="majorHAnsi" w:hAnsiTheme="majorHAnsi" w:cstheme="majorHAnsi"/>
                            <w:sz w:val="18"/>
                            <w:szCs w:val="18"/>
                          </w:rPr>
                          <w:t>Delay tp1</w:t>
                        </w:r>
                      </w:p>
                    </w:txbxContent>
                  </v:textbox>
                </v:shape>
                <v:shape id="Text Box 10709" o:spid="_x0000_s1820" type="#_x0000_t202" style="position:absolute;left:4280;top:4232;width:3001;height: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eMJsQA&#10;AADeAAAADwAAAGRycy9kb3ducmV2LnhtbERPTWvCQBS8F/wPyyv0Vjf1IE10DVIsCAVpjAePr9ln&#10;siT7Ns2uJv77bqHQuQ3zxazzyXbiRoM3jhW8zBMQxJXThmsFp/L9+RWED8gaO8ek4E4e8s3sYY2Z&#10;diMXdDuGWsQS9hkqaELoMyl91ZBFP3c9cdQubrAYIh1qqQccY7nt5CJJltKi4bjQYE9vDVXt8WoV&#10;bM9c7Mz34euzuBSmLNOEP5atUk+P03YFItAU/s1/6b1WsEgj4PdOv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njCbEAAAA3gAAAA8AAAAAAAAAAAAAAAAAmAIAAGRycy9k&#10;b3ducmV2LnhtbFBLBQYAAAAABAAEAPUAAACJAwAAAAA=&#10;" filled="f" stroked="f">
                  <v:textbox inset="0,0,0,0">
                    <w:txbxContent>
                      <w:p w:rsidR="00862F6C" w:rsidRPr="00437D2E" w:rsidRDefault="00862F6C" w:rsidP="00971275">
                        <w:pPr>
                          <w:rPr>
                            <w:rFonts w:asciiTheme="majorHAnsi" w:hAnsiTheme="majorHAnsi" w:cstheme="majorHAnsi"/>
                            <w:sz w:val="18"/>
                            <w:szCs w:val="18"/>
                          </w:rPr>
                        </w:pPr>
                        <w:r w:rsidRPr="00437D2E">
                          <w:rPr>
                            <w:rFonts w:asciiTheme="majorHAnsi" w:hAnsiTheme="majorHAnsi" w:cstheme="majorHAnsi"/>
                            <w:sz w:val="18"/>
                            <w:szCs w:val="18"/>
                          </w:rPr>
                          <w:t xml:space="preserve">Start conditioning </w:t>
                        </w:r>
                      </w:p>
                    </w:txbxContent>
                  </v:textbox>
                </v:shape>
                <v:shape id="AutoShape 10710" o:spid="_x0000_s1821" type="#_x0000_t32" style="position:absolute;left:4230;top:4046;width:0;height:7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PPb8QAAADeAAAADwAAAGRycy9kb3ducmV2LnhtbERPy2oCMRTdF/oP4Qpuima0KDI1yrQg&#10;1IILH93fTm4nwcnNdBJ1/HtTEDy7w3lx5svO1eJMbbCeFYyGGQji0mvLlYLDfjWYgQgRWWPtmRRc&#10;KcBy8fw0x1z7C2/pvIuVSCUcclRgYmxyKUNpyGEY+oY4ab++dRgTbSupW7ykclfLcZZNpUPLacFg&#10;Qx+GyuPu5BRs1qP34sfY9df2z24mq6I+VS/fSvV7XfEGIlIXH+Z7+lMreM0S4P9Oug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Y89vxAAAAN4AAAAPAAAAAAAAAAAA&#10;AAAAAKECAABkcnMvZG93bnJldi54bWxQSwUGAAAAAAQABAD5AAAAkgMAAAAA&#10;"/>
                <v:shape id="AutoShape 10711" o:spid="_x0000_s1822" type="#_x0000_t32" style="position:absolute;left:4112;top:4461;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9q9McAAADeAAAADwAAAGRycy9kb3ducmV2LnhtbESPQUsDMRSE74L/IbxCL2KTbVFkbVpW&#10;odAKPbTa++vmuQndvKybtF3/vREEj8PMfMPMl4NvxYX66AJrKCYKBHEdjONGw8f76v4JREzIBtvA&#10;pOGbIiwXtzdzLE248o4u+9SIDOFYogabUldKGWtLHuMkdMTZ+wy9x5Rl30jT4zXDfSunSj1Kj47z&#10;gsWOXi3Vp/3Za9huipfqaN3mbffltg+rqj03dwetx6OhegaRaEj/4b/22miYKaUK+L2Tr4B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L2r0xwAAAN4AAAAPAAAAAAAA&#10;AAAAAAAAAKECAABkcnMvZG93bnJldi54bWxQSwUGAAAAAAQABAD5AAAAlQMAAAAA&#10;"/>
                <v:rect id="Rectangle 12393" o:spid="_x0000_s1823" style="position:absolute;left:2970;top:4605;width:1386;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mYL8cA&#10;AADeAAAADwAAAGRycy9kb3ducmV2LnhtbESPX2vCMBTF3wf7DuEKe9NE54ZUo4yBMDYUV0V8vDTX&#10;tq65KU1Wq5/eDIQ9Hs6fH2e26GwlWmp86VjDcKBAEGfOlJxr2G2X/QkIH5ANVo5Jw4U8LOaPDzNM&#10;jDvzN7VpyEUcYZ+ghiKEOpHSZwVZ9ANXE0fv6BqLIcoml6bBcxy3lRwp9SotlhwJBdb0XlD2k/7a&#10;yB3Xp936c71cXa771m++DunL0Wn91OvepiACdeE/fG9/GA3PSqkR/N2JV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ZmC/HAAAA3gAAAA8AAAAAAAAAAAAAAAAAmAIAAGRy&#10;cy9kb3ducmV2LnhtbFBLBQYAAAAABAAEAPUAAACMAwAAAAA=&#10;">
                  <v:textbox inset="0,0,0,0">
                    <w:txbxContent>
                      <w:p w:rsidR="00862F6C" w:rsidRPr="00437D2E" w:rsidRDefault="00862F6C" w:rsidP="00957CF7">
                        <w:pPr>
                          <w:spacing w:before="120"/>
                          <w:ind w:firstLine="142"/>
                          <w:jc w:val="center"/>
                          <w:rPr>
                            <w:rFonts w:asciiTheme="majorHAnsi" w:hAnsiTheme="majorHAnsi" w:cstheme="majorHAnsi"/>
                            <w:sz w:val="18"/>
                            <w:szCs w:val="18"/>
                          </w:rPr>
                        </w:pPr>
                        <w:r w:rsidRPr="00437D2E">
                          <w:rPr>
                            <w:rFonts w:asciiTheme="majorHAnsi" w:hAnsiTheme="majorHAnsi" w:cstheme="majorHAnsi"/>
                            <w:sz w:val="18"/>
                            <w:szCs w:val="18"/>
                          </w:rPr>
                          <w:t>Prepare for  purging</w:t>
                        </w:r>
                      </w:p>
                      <w:p w:rsidR="00862F6C" w:rsidRPr="00437D2E" w:rsidRDefault="00862F6C" w:rsidP="00957CF7">
                        <w:pPr>
                          <w:ind w:firstLine="142"/>
                          <w:jc w:val="center"/>
                          <w:rPr>
                            <w:rFonts w:asciiTheme="majorHAnsi" w:hAnsiTheme="majorHAnsi" w:cstheme="majorHAnsi"/>
                            <w:sz w:val="18"/>
                            <w:szCs w:val="18"/>
                          </w:rPr>
                        </w:pPr>
                      </w:p>
                      <w:p w:rsidR="00862F6C" w:rsidRPr="00437D2E" w:rsidRDefault="00862F6C" w:rsidP="00957CF7">
                        <w:pPr>
                          <w:rPr>
                            <w:rFonts w:asciiTheme="majorHAnsi" w:hAnsiTheme="majorHAnsi" w:cstheme="majorHAnsi"/>
                            <w:sz w:val="18"/>
                            <w:szCs w:val="18"/>
                          </w:rPr>
                        </w:pPr>
                      </w:p>
                    </w:txbxContent>
                  </v:textbox>
                </v:rect>
                <v:rect id="Rectangle 12394" o:spid="_x0000_s1824" style="position:absolute;left:3604;top:3724;width:1237;height: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U9tMcA&#10;AADeAAAADwAAAGRycy9kb3ducmV2LnhtbESPX2vCMBTF3wf7DuEKe9PE6YZUo4yBMDYUV0V8vDTX&#10;tq65KU1Wq5/eDIQ9Hs6fH2e26GwlWmp86VjDcKBAEGfOlJxr2G2X/QkIH5ANVo5Jw4U8LOaPDzNM&#10;jDvzN7VpyEUcYZ+ghiKEOpHSZwVZ9ANXE0fv6BqLIcoml6bBcxy3lXxW6lVaLDkSCqzpvaDsJ/21&#10;kTuuT7v153q5ulz3rd98HdKXo9P6qde9TUEE6sJ/+N7+MBpGSqkR/N2JV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VPbTHAAAA3gAAAA8AAAAAAAAAAAAAAAAAmAIAAGRy&#10;cy9kb3ducmV2LnhtbFBLBQYAAAAABAAEAPUAAACMAwAAAAA=&#10;">
                  <v:textbox inset="0,0,0,0">
                    <w:txbxContent>
                      <w:p w:rsidR="00862F6C" w:rsidRPr="00437D2E" w:rsidRDefault="00862F6C" w:rsidP="00957CF7">
                        <w:pPr>
                          <w:spacing w:before="40"/>
                          <w:jc w:val="center"/>
                          <w:rPr>
                            <w:rFonts w:asciiTheme="majorHAnsi" w:hAnsiTheme="majorHAnsi" w:cstheme="majorHAnsi"/>
                            <w:sz w:val="18"/>
                            <w:szCs w:val="18"/>
                          </w:rPr>
                        </w:pPr>
                        <w:r w:rsidRPr="00437D2E">
                          <w:rPr>
                            <w:rFonts w:asciiTheme="majorHAnsi" w:hAnsiTheme="majorHAnsi" w:cstheme="majorHAnsi"/>
                            <w:sz w:val="18"/>
                            <w:szCs w:val="18"/>
                          </w:rPr>
                          <w:t>Stop</w:t>
                        </w:r>
                      </w:p>
                    </w:txbxContent>
                  </v:textbox>
                </v:rect>
                <v:group id="Group 14156" o:spid="_x0000_s1825" style="position:absolute;left:2283;top:7990;width:2212;height:512" coordorigin="1698,8145" coordsize="2212,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Pz28cAAADe&#10;AAAADwAAAAAAAAAAAAAAAACqAgAAZHJzL2Rvd25yZXYueG1sUEsFBgAAAAAEAAQA+gAAAJ4DAAAA&#10;AA==&#10;">
                  <v:shape id="Text Box 14157" o:spid="_x0000_s1826" type="#_x0000_t202" style="position:absolute;left:1698;top:8145;width:1077;height: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6G6cIA&#10;AADeAAAADwAAAGRycy9kb3ducmV2LnhtbESP3YrCMBSE7wXfIRxh72yisiLVKKII4p0/D3Bojm21&#10;OSlNtHWf3ggLXg4z8w2zWHW2Ek9qfOlYwyhRIIgzZ0rONVzOu+EMhA/IBivHpOFFHlbLfm+BqXEt&#10;H+l5CrmIEPYpaihCqFMpfVaQRZ+4mjh6V9dYDFE2uTQNthFuKzlWaiotlhwXCqxpU1B2Pz2sBh5v&#10;7Siruptcn/Fv3x5Mu70FrX8G3XoOIlAXvuH/9t5omCilfuFzJ14BuX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fobpwgAAAN4AAAAPAAAAAAAAAAAAAAAAAJgCAABkcnMvZG93&#10;bnJldi54bWxQSwUGAAAAAAQABAD1AAAAhwMAAAAA&#10;">
                    <v:textbox inset="0,0,0,0">
                      <w:txbxContent>
                        <w:p w:rsidR="00862F6C" w:rsidRDefault="00862F6C" w:rsidP="00C05BEF">
                          <w:pPr>
                            <w:ind w:left="113"/>
                            <w:jc w:val="center"/>
                            <w:rPr>
                              <w:rFonts w:asciiTheme="majorHAnsi" w:hAnsiTheme="majorHAnsi" w:cstheme="majorHAnsi"/>
                              <w:sz w:val="18"/>
                              <w:szCs w:val="18"/>
                            </w:rPr>
                          </w:pPr>
                          <w:r>
                            <w:rPr>
                              <w:rFonts w:asciiTheme="majorHAnsi" w:hAnsiTheme="majorHAnsi" w:cstheme="majorHAnsi"/>
                              <w:sz w:val="18"/>
                              <w:szCs w:val="18"/>
                            </w:rPr>
                            <w:t>V</w:t>
                          </w:r>
                          <w:r w:rsidRPr="00437D2E">
                            <w:rPr>
                              <w:rFonts w:asciiTheme="majorHAnsi" w:hAnsiTheme="majorHAnsi" w:cstheme="majorHAnsi"/>
                              <w:sz w:val="18"/>
                              <w:szCs w:val="18"/>
                            </w:rPr>
                            <w:t>acuum</w:t>
                          </w:r>
                        </w:p>
                        <w:p w:rsidR="00862F6C" w:rsidRPr="00437D2E" w:rsidRDefault="00862F6C" w:rsidP="00C05BEF">
                          <w:pPr>
                            <w:ind w:left="113"/>
                            <w:jc w:val="center"/>
                            <w:rPr>
                              <w:rFonts w:asciiTheme="majorHAnsi" w:hAnsiTheme="majorHAnsi" w:cstheme="majorHAnsi"/>
                              <w:sz w:val="18"/>
                              <w:szCs w:val="18"/>
                            </w:rPr>
                          </w:pPr>
                          <w:r>
                            <w:rPr>
                              <w:rFonts w:asciiTheme="majorHAnsi" w:hAnsiTheme="majorHAnsi" w:cstheme="majorHAnsi"/>
                              <w:sz w:val="18"/>
                              <w:szCs w:val="18"/>
                            </w:rPr>
                            <w:t>A</w:t>
                          </w:r>
                          <w:r w:rsidRPr="00437D2E">
                            <w:rPr>
                              <w:rFonts w:asciiTheme="majorHAnsi" w:hAnsiTheme="majorHAnsi" w:cstheme="majorHAnsi"/>
                              <w:sz w:val="18"/>
                              <w:szCs w:val="18"/>
                            </w:rPr>
                            <w:t>larm</w:t>
                          </w:r>
                        </w:p>
                      </w:txbxContent>
                    </v:textbox>
                  </v:shape>
                  <v:shape id="Text Box 14158" o:spid="_x0000_s1827" type="#_x0000_t202" style="position:absolute;left:2776;top:8147;width:1134;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WgsUA&#10;AADeAAAADwAAAGRycy9kb3ducmV2LnhtbESPzWrDMBCE74W8g9hAbo0cB0rjRjFOoJDQS+OEnhdr&#10;/dNaKyOpjvP2VaHQ4zAz3zDbfDK9GMn5zrKC1TIBQVxZ3XGj4Hp5fXwG4QOyxt4yKbiTh3w3e9hi&#10;pu2NzzSWoRERwj5DBW0IQyalr1oy6Jd2II5ebZ3BEKVrpHZ4i3DTyzRJnqTBjuNCiwMdWqq+ym+j&#10;4DLu/fH8GTb6VO9l+la/px+uUGoxn4oXEIGm8B/+ax+1gnUSkfB7J14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8taCxQAAAN4AAAAPAAAAAAAAAAAAAAAAAJgCAABkcnMv&#10;ZG93bnJldi54bWxQSwUGAAAAAAQABAD1AAAAigMAAAAA&#10;">
                    <v:textbox inset="0,0,0,0">
                      <w:txbxContent>
                        <w:p w:rsidR="00862F6C" w:rsidRDefault="00862F6C" w:rsidP="00C05BEF">
                          <w:pPr>
                            <w:spacing w:before="120"/>
                            <w:ind w:left="57"/>
                            <w:rPr>
                              <w:rFonts w:asciiTheme="majorHAnsi" w:hAnsiTheme="majorHAnsi" w:cstheme="majorHAnsi"/>
                              <w:sz w:val="18"/>
                              <w:szCs w:val="18"/>
                            </w:rPr>
                          </w:pPr>
                          <w:r w:rsidRPr="007F2C06">
                            <w:rPr>
                              <w:rFonts w:asciiTheme="majorHAnsi" w:hAnsiTheme="majorHAnsi" w:cstheme="majorHAnsi"/>
                              <w:sz w:val="18"/>
                              <w:szCs w:val="18"/>
                            </w:rPr>
                            <w:t>Close FV090</w:t>
                          </w:r>
                        </w:p>
                        <w:p w:rsidR="00862F6C" w:rsidRPr="007F2C06" w:rsidRDefault="00862F6C" w:rsidP="00C05BEF">
                          <w:pPr>
                            <w:rPr>
                              <w:rFonts w:asciiTheme="majorHAnsi" w:hAnsiTheme="majorHAnsi" w:cstheme="majorHAnsi"/>
                              <w:sz w:val="18"/>
                              <w:szCs w:val="18"/>
                            </w:rPr>
                          </w:pPr>
                        </w:p>
                      </w:txbxContent>
                    </v:textbox>
                  </v:shape>
                </v:group>
                <v:group id="Group 14162" o:spid="_x0000_s1828" style="position:absolute;left:5323;top:11022;width:2172;height:516" coordorigin="4678,11207" coordsize="2172,5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EFtrMcAAADe&#10;AAAADwAAAAAAAAAAAAAAAACqAgAAZHJzL2Rvd25yZXYueG1sUEsFBgAAAAAEAAQA+gAAAJ4DAAAA&#10;AA==&#10;">
                  <v:shape id="Text Box 14163" o:spid="_x0000_s1829" type="#_x0000_t202" style="position:absolute;left:4678;top:11213;width:1077;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na8MA&#10;AADeAAAADwAAAGRycy9kb3ducmV2LnhtbERPy2oCMRTdF/oP4Ra6q4lTKHU0M6ggWLqpWrq+TO48&#10;dHIzJOk4/r1ZFLo8nPeqnGwvRvKhc6xhPlMgiCtnOm40fJ92L+8gQkQ22DsmDTcKUBaPDyvMjbvy&#10;gcZjbEQK4ZCjhjbGIZcyVC1ZDDM3ECeudt5iTNA30ni8pnDby0ypN2mx49TQ4kDblqrL8ddqOI2b&#10;sD+c48J81BuZfdZf2Y9fa/38NK2XICJN8V/8594bDa9KqbQ33UlXQB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Hna8MAAADeAAAADwAAAAAAAAAAAAAAAACYAgAAZHJzL2Rv&#10;d25yZXYueG1sUEsFBgAAAAAEAAQA9QAAAIgDAAAAAA==&#10;">
                    <v:textbox inset="0,0,0,0">
                      <w:txbxContent>
                        <w:p w:rsidR="00862F6C" w:rsidRDefault="00862F6C" w:rsidP="00672718">
                          <w:pPr>
                            <w:ind w:left="113"/>
                            <w:jc w:val="center"/>
                            <w:rPr>
                              <w:rFonts w:asciiTheme="majorHAnsi" w:hAnsiTheme="majorHAnsi" w:cstheme="majorHAnsi"/>
                              <w:sz w:val="18"/>
                              <w:szCs w:val="18"/>
                            </w:rPr>
                          </w:pPr>
                          <w:r>
                            <w:rPr>
                              <w:rFonts w:asciiTheme="majorHAnsi" w:hAnsiTheme="majorHAnsi" w:cstheme="majorHAnsi"/>
                              <w:sz w:val="18"/>
                              <w:szCs w:val="18"/>
                            </w:rPr>
                            <w:t>Pressure</w:t>
                          </w:r>
                        </w:p>
                        <w:p w:rsidR="00862F6C" w:rsidRPr="00437D2E" w:rsidRDefault="00862F6C" w:rsidP="00672718">
                          <w:pPr>
                            <w:ind w:left="113"/>
                            <w:jc w:val="center"/>
                            <w:rPr>
                              <w:rFonts w:asciiTheme="majorHAnsi" w:hAnsiTheme="majorHAnsi" w:cstheme="majorHAnsi"/>
                              <w:sz w:val="18"/>
                              <w:szCs w:val="18"/>
                            </w:rPr>
                          </w:pPr>
                          <w:r>
                            <w:rPr>
                              <w:rFonts w:asciiTheme="majorHAnsi" w:hAnsiTheme="majorHAnsi" w:cstheme="majorHAnsi"/>
                              <w:sz w:val="18"/>
                              <w:szCs w:val="18"/>
                            </w:rPr>
                            <w:t>A</w:t>
                          </w:r>
                          <w:r w:rsidRPr="00437D2E">
                            <w:rPr>
                              <w:rFonts w:asciiTheme="majorHAnsi" w:hAnsiTheme="majorHAnsi" w:cstheme="majorHAnsi"/>
                              <w:sz w:val="18"/>
                              <w:szCs w:val="18"/>
                            </w:rPr>
                            <w:t>larm</w:t>
                          </w:r>
                        </w:p>
                      </w:txbxContent>
                    </v:textbox>
                  </v:shape>
                  <v:shape id="Text Box 14164" o:spid="_x0000_s1830" type="#_x0000_t202" style="position:absolute;left:5716;top:11207;width:1134;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1C8MUA&#10;AADeAAAADwAAAGRycy9kb3ducmV2LnhtbESPW2sCMRSE3wv9D+EU+laTbkHq1ihaEJS+eKPPh83Z&#10;i25OliSu679vBKGPw8x8w0zng21FTz40jjW8jxQI4sKZhisNx8Pq7RNEiMgGW8ek4UYB5rPnpynm&#10;xl15R/0+ViJBOOSooY6xy6UMRU0Ww8h1xMkrnbcYk/SVNB6vCW5bmSk1lhYbTgs1dvRdU3HeX6yG&#10;Q78M690pTsymXMrsp9xmv36h9evLsPgCEWmI/+FHe200fCilJnC/k66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bULwxQAAAN4AAAAPAAAAAAAAAAAAAAAAAJgCAABkcnMv&#10;ZG93bnJldi54bWxQSwUGAAAAAAQABAD1AAAAigMAAAAA&#10;">
                    <v:textbox inset="0,0,0,0">
                      <w:txbxContent>
                        <w:p w:rsidR="00862F6C" w:rsidRDefault="00862F6C" w:rsidP="00672718">
                          <w:pPr>
                            <w:spacing w:before="120"/>
                            <w:ind w:left="57"/>
                            <w:rPr>
                              <w:rFonts w:asciiTheme="majorHAnsi" w:hAnsiTheme="majorHAnsi" w:cstheme="majorHAnsi"/>
                              <w:sz w:val="18"/>
                              <w:szCs w:val="18"/>
                            </w:rPr>
                          </w:pPr>
                          <w:r w:rsidRPr="007F2C06">
                            <w:rPr>
                              <w:rFonts w:asciiTheme="majorHAnsi" w:hAnsiTheme="majorHAnsi" w:cstheme="majorHAnsi"/>
                              <w:sz w:val="18"/>
                              <w:szCs w:val="18"/>
                            </w:rPr>
                            <w:t>Close FV09</w:t>
                          </w:r>
                          <w:r>
                            <w:rPr>
                              <w:rFonts w:asciiTheme="majorHAnsi" w:hAnsiTheme="majorHAnsi" w:cstheme="majorHAnsi"/>
                              <w:sz w:val="18"/>
                              <w:szCs w:val="18"/>
                            </w:rPr>
                            <w:t>2</w:t>
                          </w:r>
                        </w:p>
                        <w:p w:rsidR="00862F6C" w:rsidRPr="007F2C06" w:rsidRDefault="00862F6C" w:rsidP="00672718">
                          <w:pPr>
                            <w:rPr>
                              <w:rFonts w:asciiTheme="majorHAnsi" w:hAnsiTheme="majorHAnsi" w:cstheme="majorHAnsi"/>
                              <w:sz w:val="18"/>
                              <w:szCs w:val="18"/>
                            </w:rPr>
                          </w:pPr>
                        </w:p>
                      </w:txbxContent>
                    </v:textbox>
                  </v:shape>
                </v:group>
                <v:shape id="AutoShape 14217" o:spid="_x0000_s1831" type="#_x0000_t32" style="position:absolute;left:2216;top:13895;width:25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pZssYAAADeAAAADwAAAGRycy9kb3ducmV2LnhtbESPzUoDMRSF9wXfIVzBTbHJKBUZm5ZR&#10;KNhCFx11f51cJ8HJzThJ2/Htm0Why8P541usRt+JIw3RBdZQzBQI4iYYx62Gz4/1/TOImJANdoFJ&#10;wz9FWC1vJgssTTjxno51akUe4ViiBptSX0oZG0se4yz0xNn7CYPHlOXQSjPgKY/7Tj4o9SQ9Os4P&#10;Fnt6s9T81gevYbcpXqtv6zbb/Z/bzddVd2inX1rf3Y7VC4hEY7qGL+13o+FRqSIDZJyMAnJ5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6WbLGAAAA3gAAAA8AAAAAAAAA&#10;AAAAAAAAoQIAAGRycy9kb3ducmV2LnhtbFBLBQYAAAAABAAEAPkAAACUAwAAAAA=&#10;"/>
                <v:shape id="AutoShape 14218" o:spid="_x0000_s1832" type="#_x0000_t32" style="position:absolute;left:2224;top:13876;width:0;height:14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b8KccAAADeAAAADwAAAGRycy9kb3ducmV2LnhtbESPQUsDMRSE74L/ITyhF2mTbVHKtmlZ&#10;hUIr9NCq9+fmdRPcvKybtF3/vREEj8PMfMMs14NvxYX66AJrKCYKBHEdjONGw9vrZjwHEROywTYw&#10;afimCOvV7c0SSxOufKDLMTUiQziWqMGm1JVSxtqSxzgJHXH2TqH3mLLsG2l6vGa4b+VUqUfp0XFe&#10;sNjRs6X683j2Gva74qn6sG73cvhy+4dN1Z6b+3etR3dDtQCRaEj/4b/21miYKVUU8HsnXwG5+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9vwpxwAAAN4AAAAPAAAAAAAA&#10;AAAAAAAAAKECAABkcnMvZG93bnJldi54bWxQSwUGAAAAAAQABAD5AAAAlQMAAAAA&#10;"/>
                <v:shape id="AutoShape 14219" o:spid="_x0000_s1833" type="#_x0000_t32" style="position:absolute;left:2474;top:11512;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RiXscAAADeAAAADwAAAGRycy9kb3ducmV2LnhtbESPQUsDMRSE74L/ITzBi7TJVhRZm5ZV&#10;KNhCD632/ty8bkI3L+smbdd/bwpCj8PMfMNM54NvxYn66AJrKMYKBHEdjONGw9fnYvQCIiZkg21g&#10;0vBLEeaz25spliaceUOnbWpEhnAsUYNNqSuljLUlj3EcOuLs7UPvMWXZN9L0eM5w38qJUs/So+O8&#10;YLGjd0v1YXv0GtbL4q36tm652vy49dOiao/Nw07r+7uhegWRaEjX8H/7w2h4VKqYwOVOvg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JGJexwAAAN4AAAAPAAAAAAAA&#10;AAAAAAAAAKECAABkcnMvZG93bnJldi54bWxQSwUGAAAAAAQABAD5AAAAlQMAAAAA&#10;"/>
                <v:shape id="AutoShape 14220" o:spid="_x0000_s1834" type="#_x0000_t32" style="position:absolute;left:2346;top:11710;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jHxccAAADeAAAADwAAAGRycy9kb3ducmV2LnhtbESPQUsDMRSE74L/ITzBi7TJWhRZm5ZV&#10;KNhCD632/ty8bkI3L+smbdd/bwpCj8PMfMNM54NvxYn66AJrKMYKBHEdjONGw9fnYvQCIiZkg21g&#10;0vBLEeaz25spliaceUOnbWpEhnAsUYNNqSuljLUlj3EcOuLs7UPvMWXZN9L0eM5w38pHpZ6lR8d5&#10;wWJH75bqw/boNayXxVv1bd1ytflx66dF1R6bh53W93dD9Qoi0ZCu4f/2h9EwUaqYwOVOvg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aMfFxwAAAN4AAAAPAAAAAAAA&#10;AAAAAAAAAKECAABkcnMvZG93bnJldi54bWxQSwUGAAAAAAQABAD5AAAAlQMAAAAA&#10;"/>
                <v:shape id="Text Box 14221" o:spid="_x0000_s1835" type="#_x0000_t202" style="position:absolute;left:2648;top:11571;width:301;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ETbMcA&#10;AADeAAAADwAAAGRycy9kb3ducmV2LnhtbESPT2sCMRTE74LfITyhF6mJVqRsjeKfFjzoQSueH5vX&#10;3aWblyWJ7vrtTaHgcZiZ3zDzZWdrcSMfKscaxiMFgjh3puJCw/n76/UdRIjIBmvHpOFOAZaLfm+O&#10;mXEtH+l2ioVIEA4ZaihjbDIpQ16SxTByDXHyfpy3GJP0hTQe2wS3tZwoNZMWK04LJTa0KSn/PV2t&#10;htnWX9sjb4bb8+ceD00xuazvF61fBt3qA0SkLj7D/+2d0fCm1HgKf3fSFZC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4xE2zHAAAA3gAAAA8AAAAAAAAAAAAAAAAAmAIAAGRy&#10;cy9kb3ducmV2LnhtbFBLBQYAAAAABAAEAPUAAACMAwAAAAA=&#10;" stroked="f">
                  <v:textbox inset="0,0,0,0">
                    <w:txbxContent>
                      <w:p w:rsidR="00862F6C" w:rsidRPr="00E46DCC" w:rsidRDefault="00862F6C" w:rsidP="00FD1B62">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v:textbox>
                </v:shape>
                <v:shape id="Text Box 14222" o:spid="_x0000_s1836" type="#_x0000_t202" style="position:absolute;left:4822;top:14221;width:1072;height: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DJD8cA&#10;AADeAAAADwAAAGRycy9kb3ducmV2LnhtbESPQWsCMRSE70L/Q3iF3jSxpWK3RpGiIBSk6/bQ4+vm&#10;uRvcvGw3Udd/b4SCx2FmvmFmi9414kRdsJ41jEcKBHHpjeVKw3exHk5BhIhssPFMGi4UYDF/GMww&#10;M/7MOZ12sRIJwiFDDXWMbSZlKGtyGEa+JU7e3ncOY5JdJU2H5wR3jXxWaiIdWk4LNbb0UVN52B2d&#10;huUP5yv7t/39yve5LYo3xZ+Tg9ZPj/3yHUSkPt7D/+2N0fCi1PgVbnfSF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yQ/HAAAA3gAAAA8AAAAAAAAAAAAAAAAAmAIAAGRy&#10;cy9kb3ducmV2LnhtbFBLBQYAAAAABAAEAPUAAACMAwAAAAA=&#10;" filled="f" stroked="f">
                  <v:textbox inset="0,0,0,0">
                    <w:txbxContent>
                      <w:p w:rsidR="00862F6C" w:rsidRPr="00437D2E" w:rsidRDefault="00862F6C" w:rsidP="00FD1B62">
                        <w:pPr>
                          <w:rPr>
                            <w:rFonts w:asciiTheme="majorHAnsi" w:hAnsiTheme="majorHAnsi" w:cstheme="majorHAnsi"/>
                            <w:sz w:val="18"/>
                            <w:szCs w:val="18"/>
                          </w:rPr>
                        </w:pPr>
                        <w:r>
                          <w:rPr>
                            <w:rFonts w:asciiTheme="majorHAnsi" w:hAnsiTheme="majorHAnsi" w:cstheme="majorHAnsi"/>
                            <w:sz w:val="18"/>
                            <w:szCs w:val="18"/>
                          </w:rPr>
                          <w:t xml:space="preserve">PT581 &gt; P He </w:t>
                        </w:r>
                      </w:p>
                      <w:p w:rsidR="00862F6C" w:rsidRPr="00437D2E" w:rsidRDefault="00862F6C" w:rsidP="00FD1B62">
                        <w:pPr>
                          <w:rPr>
                            <w:rFonts w:asciiTheme="majorHAnsi" w:hAnsiTheme="majorHAnsi" w:cstheme="majorHAnsi"/>
                            <w:sz w:val="18"/>
                            <w:szCs w:val="18"/>
                          </w:rPr>
                        </w:pPr>
                      </w:p>
                    </w:txbxContent>
                  </v:textbox>
                </v:shape>
                <v:shape id="Text Box 14223" o:spid="_x0000_s1837" type="#_x0000_t202" style="position:absolute;left:2373;top:14029;width:1941;height: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JXeMYA&#10;AADeAAAADwAAAGRycy9kb3ducmV2LnhtbESPQWsCMRSE70L/Q3iCN02ssLSrUaRYKAil6/bQ4+vm&#10;uRvcvKybVNd/3xQKHoeZ+YZZbQbXigv1wXrWMJ8pEMSVN5ZrDZ/l6/QJRIjIBlvPpOFGATbrh9EK&#10;c+OvXNDlEGuRIBxy1NDE2OVShqohh2HmO+LkHX3vMCbZ19L0eE1w18pHpTLp0HJaaLCjl4aq0+HH&#10;adh+cbGz5/fvj+JY2LJ8VrzPTlpPxsN2CSLSEO/h//ab0bBQap7B3510Be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1JXeMYAAADeAAAADwAAAAAAAAAAAAAAAACYAgAAZHJz&#10;L2Rvd25yZXYueG1sUEsFBgAAAAAEAAQA9QAAAIsDAAAAAA==&#10;" filled="f" stroked="f">
                  <v:textbox inset="0,0,0,0">
                    <w:txbxContent>
                      <w:p w:rsidR="00862F6C" w:rsidRPr="00437D2E" w:rsidRDefault="00862F6C" w:rsidP="00FD1B62">
                        <w:pPr>
                          <w:rPr>
                            <w:rFonts w:asciiTheme="majorHAnsi" w:hAnsiTheme="majorHAnsi" w:cstheme="majorHAnsi"/>
                            <w:sz w:val="18"/>
                            <w:szCs w:val="18"/>
                          </w:rPr>
                        </w:pPr>
                        <w:r w:rsidRPr="00437D2E">
                          <w:rPr>
                            <w:rFonts w:asciiTheme="majorHAnsi" w:hAnsiTheme="majorHAnsi" w:cstheme="majorHAnsi"/>
                            <w:sz w:val="18"/>
                            <w:szCs w:val="18"/>
                          </w:rPr>
                          <w:t>t &gt; tp2</w:t>
                        </w:r>
                        <w:r w:rsidRPr="00933992">
                          <w:rPr>
                            <w:rFonts w:asciiTheme="majorHAnsi" w:hAnsiTheme="majorHAnsi" w:cstheme="majorHAnsi"/>
                            <w:sz w:val="18"/>
                            <w:szCs w:val="18"/>
                          </w:rPr>
                          <w:t xml:space="preserve"> </w:t>
                        </w:r>
                        <w:r>
                          <w:rPr>
                            <w:rFonts w:asciiTheme="majorHAnsi" w:hAnsiTheme="majorHAnsi" w:cstheme="majorHAnsi"/>
                            <w:sz w:val="18"/>
                            <w:szCs w:val="18"/>
                          </w:rPr>
                          <w:t xml:space="preserve">&amp; PT581&lt;P He </w:t>
                        </w:r>
                      </w:p>
                      <w:p w:rsidR="00862F6C" w:rsidRPr="00437D2E" w:rsidRDefault="00862F6C" w:rsidP="00FD1B62">
                        <w:pPr>
                          <w:rPr>
                            <w:rFonts w:asciiTheme="majorHAnsi" w:hAnsiTheme="majorHAnsi" w:cstheme="majorHAnsi"/>
                            <w:sz w:val="18"/>
                            <w:szCs w:val="18"/>
                          </w:rPr>
                        </w:pPr>
                      </w:p>
                    </w:txbxContent>
                  </v:textbox>
                </v:shape>
                <v:shape id="AutoShape 14224" o:spid="_x0000_s1838" type="#_x0000_t32" style="position:absolute;left:2102;top:15116;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PBxsgAAADeAAAADwAAAGRycy9kb3ducmV2LnhtbESPT0sDMRTE74LfITzBi7TJKv5h27Ss&#10;QsEKPbTW++vmdRO6eVk3abt+eyMUPA4z8xtmOh98K07URxdYQzFWIIjrYBw3Grafi9ELiJiQDbaB&#10;ScMPRZjPrq+mWJpw5jWdNqkRGcKxRA02pa6UMtaWPMZx6Iiztw+9x5Rl30jT4znDfSvvlXqSHh3n&#10;BYsdvVmqD5uj17BaFq/Vzrrlx/rbrR4XVXts7r60vr0ZqgmIREP6D1/a70bDg1LFM/zdyVdAzn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VPBxsgAAADeAAAADwAAAAAA&#10;AAAAAAAAAAChAgAAZHJzL2Rvd25yZXYueG1sUEsFBgAAAAAEAAQA+QAAAJYDAAAAAA==&#10;"/>
                <v:shape id="Text Box 14225" o:spid="_x0000_s1839" type="#_x0000_t202" style="position:absolute;left:2367;top:15047;width:1498;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FmkcMA&#10;AADeAAAADwAAAGRycy9kb3ducmV2LnhtbERPz2vCMBS+D/wfwhN2m4kbyKxGEXEwGIi1Hjw+m2cb&#10;bF5qk2n335uDsOPH93u+7F0jbtQF61nDeKRAEJfeWK40HIqvt08QISIbbDyThj8KsFwMXuaYGX/n&#10;nG77WIkUwiFDDXWMbSZlKGtyGEa+JU7c2XcOY4JdJU2H9xTuGvmu1EQ6tJwaamxpXVN52f86Dasj&#10;5xt73Z52+Tm3RTFV/DO5aP067FczEJH6+C9+ur+Nhg+lxmlvupOu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FmkcMAAADeAAAADwAAAAAAAAAAAAAAAACYAgAAZHJzL2Rv&#10;d25yZXYueG1sUEsFBgAAAAAEAAQA9QAAAIgDAAAAAA==&#10;" filled="f" stroked="f">
                  <v:textbox inset="0,0,0,0">
                    <w:txbxContent>
                      <w:p w:rsidR="00862F6C" w:rsidRPr="00437D2E" w:rsidRDefault="00862F6C" w:rsidP="00FD1B62">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v:textbox>
                </v:shape>
                <v:shape id="AutoShape 14226" o:spid="_x0000_s1840" type="#_x0000_t32" style="position:absolute;left:4758;top:13878;width:0;height:14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DwL8cAAADeAAAADwAAAGRycy9kb3ducmV2LnhtbESPQUsDMRSE74L/ITzBi7TJKopum5ZV&#10;KFihh9Z6f928bkI3L+smbdd/b4SCx2FmvmGm88G34kR9dIE1FGMFgrgOxnGjYfu5GD2DiAnZYBuY&#10;NPxQhPns+mqKpQlnXtNpkxqRIRxL1GBT6kopY23JYxyHjjh7+9B7TFn2jTQ9njPct/JeqSfp0XFe&#10;sNjRm6X6sDl6Datl8VrtrFt+rL/d6nFRtcfm7kvr25uhmoBINKT/8KX9bjQ8KFW8wN+dfAXk7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gPAvxwAAAN4AAAAPAAAAAAAA&#10;AAAAAAAAAKECAABkcnMvZG93bnJldi54bWxQSwUGAAAAAAQABAD5AAAAlQMAAAAA&#10;"/>
                <v:shape id="AutoShape 14227" o:spid="_x0000_s1841" type="#_x0000_t32" style="position:absolute;left:4656;top:14165;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aTD8YAAADeAAAADwAAAGRycy9kb3ducmV2LnhtbESPzWoCMRSF94W+Q7gFN0UTlRYZjTIt&#10;CFpwoa376+Q6CZ3cTCdRx7dvFoUuD+ePb7HqfSOu1EUXWMN4pEAQV8E4rjV8fa6HMxAxIRtsApOG&#10;O0VYLR8fFliYcOM9XQ+pFnmEY4EabEptIWWsLHmMo9ASZ+8cOo8py66WpsNbHveNnCj1Kj06zg8W&#10;W3q3VH0fLl7Dbjt+K0/WbT/2P273si6bS/181Hrw1JdzEIn69B/+a2+MhqlSkwyQcTIK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jWkw/GAAAA3gAAAA8AAAAAAAAA&#10;AAAAAAAAoQIAAGRycy9kb3ducmV2LnhtbFBLBQYAAAAABAAEAPkAAACUAwAAAAA=&#10;"/>
                <v:shape id="AutoShape 14228" o:spid="_x0000_s1842" type="#_x0000_t32" style="position:absolute;left:2107;top:14122;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o2lMcAAADeAAAADwAAAGRycy9kb3ducmV2LnhtbESPQUsDMRSE74L/ITzBi7TJVhRZm5ZV&#10;KNhCD632/ty8bkI3L+smbdd/bwpCj8PMfMNM54NvxYn66AJrKMYKBHEdjONGw9fnYvQCIiZkg21g&#10;0vBLEeaz25spliaceUOnbWpEhnAsUYNNqSuljLUlj3EcOuLs7UPvMWXZN9L0eM5w38qJUs/So+O8&#10;YLGjd0v1YXv0GtbL4q36tm652vy49dOiao/Nw07r+7uhegWRaEjX8H/7w2h4VGpSwOVOvg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mjaUxwAAAN4AAAAPAAAAAAAA&#10;AAAAAAAAAKECAABkcnMvZG93bnJldi54bWxQSwUGAAAAAAQABAD5AAAAlQMAAAAA&#10;"/>
                <v:group id="Group 14229" o:spid="_x0000_s1843" style="position:absolute;left:2195;top:12936;width:2313;height:737" coordorigin="1700,12356" coordsize="2313,7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g5JUxgAAAN4A&#10;AAAPAAAAAAAAAAAAAAAAAKoCAABkcnMvZG93bnJldi54bWxQSwUGAAAAAAQABAD6AAAAnQMAAAAA&#10;">
                  <v:rect id="Rectangle 14230" o:spid="_x0000_s1844" style="position:absolute;left:1700;top:12356;width:1146;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Bh1McA&#10;AADeAAAADwAAAGRycy9kb3ducmV2LnhtbESPX2vCMBTF34V9h3AHvs1E3WRUowxBEGWyVRk+Xppr&#10;W9fclCbWuk+/DAY+Hs6fH2e26GwlWmp86VjDcKBAEGfOlJxrOOxXT68gfEA2WDkmDTfysJg/9GaY&#10;GHflT2rTkIs4wj5BDUUIdSKlzwqy6AeuJo7eyTUWQ5RNLk2D1zhuKzlSaiItlhwJBda0LCj7Ti82&#10;cp/r82G32a3ebz9frf/YHtOXk9O6/9i9TUEE6sI9/N9eGw1jpUZj+LsTr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6gYdTHAAAA3gAAAA8AAAAAAAAAAAAAAAAAmAIAAGRy&#10;cy9kb3ducmV2LnhtbFBLBQYAAAAABAAEAPUAAACMAwAAAAA=&#10;">
                    <v:textbox inset="0,0,0,0">
                      <w:txbxContent>
                        <w:p w:rsidR="00862F6C" w:rsidRDefault="00862F6C" w:rsidP="00FD1B62">
                          <w:pPr>
                            <w:spacing w:before="40"/>
                            <w:jc w:val="center"/>
                            <w:rPr>
                              <w:rFonts w:asciiTheme="majorHAnsi" w:hAnsiTheme="majorHAnsi" w:cstheme="majorHAnsi"/>
                              <w:sz w:val="18"/>
                              <w:szCs w:val="18"/>
                            </w:rPr>
                          </w:pPr>
                          <w:r w:rsidRPr="00437D2E">
                            <w:rPr>
                              <w:rFonts w:asciiTheme="majorHAnsi" w:hAnsiTheme="majorHAnsi" w:cstheme="majorHAnsi"/>
                              <w:sz w:val="18"/>
                              <w:szCs w:val="18"/>
                            </w:rPr>
                            <w:t xml:space="preserve">Flushing </w:t>
                          </w:r>
                        </w:p>
                        <w:p w:rsidR="00862F6C" w:rsidRPr="00437D2E" w:rsidRDefault="00862F6C" w:rsidP="00FD1B62">
                          <w:pPr>
                            <w:spacing w:before="40"/>
                            <w:jc w:val="center"/>
                            <w:rPr>
                              <w:rFonts w:asciiTheme="majorHAnsi" w:hAnsiTheme="majorHAnsi" w:cstheme="majorHAnsi"/>
                              <w:sz w:val="18"/>
                              <w:szCs w:val="18"/>
                            </w:rPr>
                          </w:pPr>
                          <w:r>
                            <w:rPr>
                              <w:rFonts w:asciiTheme="majorHAnsi" w:hAnsiTheme="majorHAnsi" w:cstheme="majorHAnsi"/>
                              <w:sz w:val="18"/>
                              <w:szCs w:val="18"/>
                            </w:rPr>
                            <w:t>w</w:t>
                          </w:r>
                          <w:r w:rsidRPr="00437D2E">
                            <w:rPr>
                              <w:rFonts w:asciiTheme="majorHAnsi" w:hAnsiTheme="majorHAnsi" w:cstheme="majorHAnsi"/>
                              <w:sz w:val="18"/>
                              <w:szCs w:val="18"/>
                            </w:rPr>
                            <w:t>ith</w:t>
                          </w:r>
                          <w:r>
                            <w:rPr>
                              <w:rFonts w:asciiTheme="majorHAnsi" w:hAnsiTheme="majorHAnsi" w:cstheme="majorHAnsi"/>
                              <w:sz w:val="18"/>
                              <w:szCs w:val="18"/>
                            </w:rPr>
                            <w:t xml:space="preserve"> </w:t>
                          </w:r>
                          <w:r w:rsidRPr="007D52E9">
                            <w:rPr>
                              <w:rFonts w:asciiTheme="majorHAnsi" w:hAnsiTheme="majorHAnsi" w:cstheme="majorHAnsi"/>
                              <w:i/>
                              <w:sz w:val="18"/>
                              <w:szCs w:val="18"/>
                            </w:rPr>
                            <w:t>GHe</w:t>
                          </w:r>
                        </w:p>
                        <w:p w:rsidR="00862F6C" w:rsidRPr="00437D2E" w:rsidRDefault="00862F6C" w:rsidP="00FD1B62">
                          <w:pPr>
                            <w:rPr>
                              <w:rFonts w:asciiTheme="majorHAnsi" w:hAnsiTheme="majorHAnsi" w:cstheme="majorHAnsi"/>
                              <w:sz w:val="18"/>
                              <w:szCs w:val="18"/>
                            </w:rPr>
                          </w:pPr>
                        </w:p>
                      </w:txbxContent>
                    </v:textbox>
                  </v:rect>
                  <v:shape id="Text Box 14231" o:spid="_x0000_s1845" type="#_x0000_t202" style="position:absolute;left:2781;top:12356;width:1232;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mxDsYA&#10;AADeAAAADwAAAGRycy9kb3ducmV2LnhtbESPW2sCMRSE3wv9D+EU+laTrqXY1ShaECy+1At9PmzO&#10;XuzmZEnSdfvvjSD4OMzMN8xsMdhW9ORD41jD60iBIC6cabjScDysXyYgQkQ22DomDf8UYDF/fJhh&#10;btyZd9TvYyUShEOOGuoYu1zKUNRkMYxcR5y80nmLMUlfSePxnOC2lZlS79Jiw2mhxo4+ayp+939W&#10;w6Ffhc3uFD/MV7mS2bb8zn78Uuvnp2E5BRFpiPfwrb0xGsZKZW9wvZOu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9mxDsYAAADeAAAADwAAAAAAAAAAAAAAAACYAgAAZHJz&#10;L2Rvd25yZXYueG1sUEsFBgAAAAAEAAQA9QAAAIsDAAAAAA==&#10;">
                    <v:textbox inset="0,0,0,0">
                      <w:txbxContent>
                        <w:p w:rsidR="00862F6C" w:rsidRPr="007F2C06" w:rsidRDefault="00862F6C" w:rsidP="00FD1B62">
                          <w:pPr>
                            <w:ind w:left="57"/>
                            <w:rPr>
                              <w:rFonts w:asciiTheme="majorHAnsi" w:hAnsiTheme="majorHAnsi" w:cstheme="majorHAnsi"/>
                              <w:sz w:val="18"/>
                              <w:szCs w:val="18"/>
                            </w:rPr>
                          </w:pPr>
                          <w:r w:rsidRPr="007F2C06">
                            <w:rPr>
                              <w:rFonts w:asciiTheme="majorHAnsi" w:hAnsiTheme="majorHAnsi" w:cstheme="majorHAnsi"/>
                              <w:sz w:val="18"/>
                              <w:szCs w:val="18"/>
                            </w:rPr>
                            <w:t xml:space="preserve">Open FV092 </w:t>
                          </w:r>
                          <w:r>
                            <w:rPr>
                              <w:rFonts w:asciiTheme="majorHAnsi" w:hAnsiTheme="majorHAnsi" w:cstheme="majorHAnsi"/>
                              <w:sz w:val="18"/>
                              <w:szCs w:val="18"/>
                            </w:rPr>
                            <w:t>Open FV66</w:t>
                          </w:r>
                          <w:r w:rsidRPr="007F2C06">
                            <w:rPr>
                              <w:rFonts w:asciiTheme="majorHAnsi" w:hAnsiTheme="majorHAnsi" w:cstheme="majorHAnsi"/>
                              <w:sz w:val="18"/>
                              <w:szCs w:val="18"/>
                            </w:rPr>
                            <w:t>0</w:t>
                          </w:r>
                        </w:p>
                        <w:p w:rsidR="00862F6C" w:rsidRPr="007F2C06" w:rsidRDefault="00862F6C" w:rsidP="00FD1B62">
                          <w:pPr>
                            <w:ind w:left="57"/>
                            <w:rPr>
                              <w:rFonts w:asciiTheme="majorHAnsi" w:hAnsiTheme="majorHAnsi" w:cstheme="majorHAnsi"/>
                              <w:sz w:val="18"/>
                              <w:szCs w:val="18"/>
                            </w:rPr>
                          </w:pPr>
                          <w:r w:rsidRPr="007F2C06">
                            <w:rPr>
                              <w:rFonts w:asciiTheme="majorHAnsi" w:hAnsiTheme="majorHAnsi" w:cstheme="majorHAnsi"/>
                              <w:sz w:val="18"/>
                              <w:szCs w:val="18"/>
                            </w:rPr>
                            <w:t>Delay tp2</w:t>
                          </w:r>
                        </w:p>
                        <w:p w:rsidR="00862F6C" w:rsidRPr="007F2C06" w:rsidRDefault="00862F6C" w:rsidP="00FD1B62">
                          <w:pPr>
                            <w:rPr>
                              <w:rFonts w:asciiTheme="majorHAnsi" w:hAnsiTheme="majorHAnsi" w:cstheme="majorHAnsi"/>
                              <w:sz w:val="18"/>
                              <w:szCs w:val="18"/>
                            </w:rPr>
                          </w:pPr>
                        </w:p>
                      </w:txbxContent>
                    </v:textbox>
                  </v:shape>
                </v:group>
                <v:group id="Group 14232" o:spid="_x0000_s1846" style="position:absolute;left:2020;top:14345;width:2632;height:567" coordorigin="1495,14380" coordsize="2632,5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GoKIMcAAADe&#10;AAAADwAAAAAAAAAAAAAAAACqAgAAZHJzL2Rvd25yZXYueG1sUEsFBgAAAAAEAAQA+gAAAJ4DAAAA&#10;AA==&#10;">
                  <v:shape id="Text Box 14233" o:spid="_x0000_s1847" type="#_x0000_t202" style="position:absolute;left:2993;top:14380;width:1134;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eK4sUA&#10;AADeAAAADwAAAGRycy9kb3ducmV2LnhtbESPW2sCMRSE34X+h3AKvmniFkS3RtFCQelLveDzYXP2&#10;UjcnS5Ku23/fFAo+DjPzDbPaDLYVPfnQONYwmyoQxIUzDVcaLuf3yQJEiMgGW8ek4YcCbNZPoxXm&#10;xt35SP0pViJBOOSooY6xy6UMRU0Ww9R1xMkrnbcYk/SVNB7vCW5bmSk1lxYbTgs1dvRWU3E7fVsN&#10;534X9sevuDSHciezj/Izu/qt1uPnYfsKItIQH+H/9t5oeFEqm8PfnXQF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R4rixQAAAN4AAAAPAAAAAAAAAAAAAAAAAJgCAABkcnMv&#10;ZG93bnJldi54bWxQSwUGAAAAAAQABAD1AAAAigMAAAAA&#10;">
                    <v:textbox inset="0,0,0,0">
                      <w:txbxContent>
                        <w:p w:rsidR="00862F6C" w:rsidRPr="00437D2E" w:rsidRDefault="00862F6C" w:rsidP="00FD1B62">
                          <w:pPr>
                            <w:spacing w:before="120"/>
                            <w:ind w:left="57"/>
                            <w:jc w:val="center"/>
                            <w:rPr>
                              <w:rFonts w:asciiTheme="majorHAnsi" w:hAnsiTheme="majorHAnsi" w:cstheme="majorHAnsi"/>
                              <w:sz w:val="18"/>
                              <w:szCs w:val="18"/>
                            </w:rPr>
                          </w:pPr>
                          <w:r>
                            <w:rPr>
                              <w:rFonts w:asciiTheme="majorHAnsi" w:hAnsiTheme="majorHAnsi" w:cstheme="majorHAnsi"/>
                              <w:sz w:val="18"/>
                              <w:szCs w:val="18"/>
                            </w:rPr>
                            <w:t>Close FV092</w:t>
                          </w:r>
                        </w:p>
                      </w:txbxContent>
                    </v:textbox>
                  </v:shape>
                  <v:shape id="Text Box 14234" o:spid="_x0000_s1848" type="#_x0000_t202" style="position:absolute;left:1495;top:14380;width:1540;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svecYA&#10;AADeAAAADwAAAGRycy9kb3ducmV2LnhtbESPW2sCMRSE3wv9D+EU+laTrtDa1ShaECy+1At9PmzO&#10;XuzmZEnSdfvvjSD4OMzMN8xsMdhW9ORD41jD60iBIC6cabjScDysXyYgQkQ22DomDf8UYDF/fJhh&#10;btyZd9TvYyUShEOOGuoYu1zKUNRkMYxcR5y80nmLMUlfSePxnOC2lZlSb9Jiw2mhxo4+ayp+939W&#10;w6Ffhc3uFD/MV7mS2bb8zn78Uuvnp2E5BRFpiPfwrb0xGsZKZe9wvZOu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svecYAAADeAAAADwAAAAAAAAAAAAAAAACYAgAAZHJz&#10;L2Rvd25yZXYueG1sUEsFBgAAAAAEAAQA9QAAAIsDAAAAAA==&#10;">
                    <v:textbox inset="0,0,0,0">
                      <w:txbxContent>
                        <w:p w:rsidR="00862F6C" w:rsidRPr="007F2C06" w:rsidRDefault="00862F6C" w:rsidP="00FD1B62">
                          <w:pPr>
                            <w:spacing w:before="40"/>
                            <w:jc w:val="center"/>
                            <w:rPr>
                              <w:szCs w:val="18"/>
                            </w:rPr>
                          </w:pPr>
                          <w:r w:rsidRPr="007F2C06">
                            <w:rPr>
                              <w:rFonts w:asciiTheme="majorHAnsi" w:hAnsiTheme="majorHAnsi" w:cstheme="majorHAnsi"/>
                              <w:sz w:val="18"/>
                              <w:szCs w:val="18"/>
                            </w:rPr>
                            <w:t>“Not possible to pressure the line”</w:t>
                          </w:r>
                        </w:p>
                      </w:txbxContent>
                    </v:textbox>
                  </v:shape>
                </v:group>
                <v:oval id="Oval 4200" o:spid="_x0000_s1849" style="position:absolute;left:1781;top:1421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BScEA&#10;AADeAAAADwAAAGRycy9kb3ducmV2LnhtbERPy2oCMRTdC/2HcAvdiCY+kalRpFDoTrTF9XVyOxmc&#10;3IQk1bFfbxaFLg/nvd72rhNXiqn1rGEyViCIa29abjR8fb6PViBSRjbYeSYNd0qw3TwN1lgZf+MD&#10;XY+5ESWEU4UabM6hkjLVlhymsQ/Ehfv20WEuMDbSRLyVcNfJqVJL6bDl0mAx0Jul+nL8cRrm+996&#10;0ZrLPQzP80OYnXqK1mr98tzvXkFk6vO/+M/9YTTMlJqWveVOuQJ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HQUnBAAAA3gAAAA8AAAAAAAAAAAAAAAAAmAIAAGRycy9kb3du&#10;cmV2LnhtbFBLBQYAAAAABAAEAPUAAACGAwAAAAA=&#10;" strokecolor="#4a7ebb" strokeweight="3.5pt">
                  <v:textbox inset="0,0,0,0">
                    <w:txbxContent>
                      <w:p w:rsidR="00862F6C" w:rsidRPr="00A87CE9" w:rsidRDefault="00862F6C" w:rsidP="00AB5434">
                        <w:pPr>
                          <w:jc w:val="center"/>
                          <w:rPr>
                            <w:rFonts w:ascii="Times New Roman" w:hAnsi="Times New Roman" w:cs="Times New Roman"/>
                            <w:b/>
                            <w:szCs w:val="20"/>
                          </w:rPr>
                        </w:pPr>
                        <w:r>
                          <w:rPr>
                            <w:rFonts w:ascii="Times New Roman" w:hAnsi="Times New Roman" w:cs="Times New Roman"/>
                            <w:b/>
                            <w:szCs w:val="20"/>
                          </w:rPr>
                          <w:t>34</w:t>
                        </w:r>
                      </w:p>
                    </w:txbxContent>
                  </v:textbox>
                </v:oval>
                <v:oval id="Oval 4199" o:spid="_x0000_s1850" style="position:absolute;left:1959;top:1290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vk0sUA&#10;AADeAAAADwAAAGRycy9kb3ducmV2LnhtbESPQUsDMRSE7wX/Q3iCl9JNbKvo2rSIIHiTtuL5dfPc&#10;LN28hCS2W3+9KRR6HGbmG2axGlwvDhRT51nDfaVAEDfedNxq+Nq+T55ApIxssPdMGk6UYLW8GS2w&#10;Nv7IazpscisKhFONGmzOoZYyNZYcpsoH4uL9+OgwFxlbaSIeC9z1cqrUo3TYcVmwGOjNUrPf/DoN&#10;88+/5qEz+1MY7+brMPseKFqr9d3t8PoCItOQr+FL+8NomCk1fYbznXIF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i+TSxQAAAN4AAAAPAAAAAAAAAAAAAAAAAJgCAABkcnMv&#10;ZG93bnJldi54bWxQSwUGAAAAAAQABAD1AAAAigMAAAAA&#10;" strokecolor="#4a7ebb" strokeweight="3.5pt">
                  <v:textbox inset="0,0,0,0">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32</w:t>
                        </w:r>
                      </w:p>
                    </w:txbxContent>
                  </v:textbox>
                </v:oval>
                <v:rect id="Rectangle 4116" o:spid="_x0000_s1851" style="position:absolute;left:2089;top:11878;width:1542;height: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dHvsQA&#10;AADeAAAADwAAAGRycy9kb3ducmV2LnhtbESPzYrCMBSF94LvEK7gRjTRikg1ijrMIMxKq7i9NNe2&#10;2NyUJqOdt58shFkezh/fetvZWjyp9ZVjDdOJAkGcO1NxoeGSfY6XIHxANlg7Jg2/5GG76ffWmBr3&#10;4hM9z6EQcYR9ihrKEJpUSp+XZNFPXEMcvbtrLYYo20KaFl9x3NZyptRCWqw4PpTY0KGk/HH+sRru&#10;2X6e7L38vs5vHyH7uqjF6PbQejjodisQgbrwH363j0ZDolQSASJORA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3R77EAAAA3gAAAA8AAAAAAAAAAAAAAAAAmAIAAGRycy9k&#10;b3ducmV2LnhtbFBLBQYAAAAABAAEAPUAAACJAwAAAAA=&#10;" strokecolor="black [3213]">
                  <v:textbox inset=",7.2pt,,7.2pt">
                    <w:txbxContent>
                      <w:p w:rsidR="00862F6C" w:rsidRDefault="00862F6C" w:rsidP="00B20929">
                        <w:r>
                          <w:t>Close FV090</w:t>
                        </w:r>
                      </w:p>
                    </w:txbxContent>
                  </v:textbox>
                </v:rect>
                <v:oval id="Oval 4115" o:spid="_x0000_s1852" style="position:absolute;left:1846;top:11684;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R+CcUA&#10;AADeAAAADwAAAGRycy9kb3ducmV2LnhtbESPQUsDMRSE74L/ITzBi7hJ3SqyNi1SELyVtuL5uXlu&#10;lm5eQpK2W3+9KRR6HGbmG2a2GN0gDhRT71nDpFIgiFtveu40fG0/Hl9BpIxscPBMGk6UYDG/vZlh&#10;Y/yR13TY5E4UCKcGNdicQyNlai05TJUPxMX79dFhLjJ20kQ8Frgb5JNSL9Jhz2XBYqClpXa32TsN&#10;09Vf+9yb3Sk8/EzXof4eKVqr9f3d+P4GItOYr+FL+9NoqJWqJ3C+U6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JH4JxQAAAN4AAAAPAAAAAAAAAAAAAAAAAJgCAABkcnMv&#10;ZG93bnJldi54bWxQSwUGAAAAAAQABAD1AAAAigMAAAAA&#10;" strokecolor="#4a7ebb" strokeweight="3.5pt">
                  <v:textbox inset="0,0,0,0">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30</w:t>
                        </w:r>
                      </w:p>
                    </w:txbxContent>
                  </v:textbox>
                </v:oval>
                <v:shape id="AutoShape 14224" o:spid="_x0000_s1853" type="#_x0000_t32" style="position:absolute;left:2357;top:12686;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E+PscAAADeAAAADwAAAGRycy9kb3ducmV2LnhtbESPQWsCMRSE74X+h/AKXkpNVJSyNcq2&#10;IKjgQdveXzevm9DNy3YTdfvvG0HwOMzMN8x82ftGnKiLLrCG0VCBIK6CcVxr+HhfPT2DiAnZYBOY&#10;NPxRhOXi/m6OhQln3tPpkGqRIRwL1GBTagspY2XJYxyGljh736HzmLLsamk6PGe4b+RYqZn06Dgv&#10;WGzpzVL1czh6DbvN6LX8sm6z3f+63XRVNsf68VPrwUNfvoBI1Kdb+NpeGw0TpSZjuNzJV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kT4+xwAAAN4AAAAPAAAAAAAA&#10;AAAAAAAAAKECAABkcnMvZG93bnJldi54bWxQSwUGAAAAAAQABAD5AAAAlQMAAAAA&#10;"/>
                <v:shape id="Text Box 12092" o:spid="_x0000_s1854" type="#_x0000_t202" style="position:absolute;left:2618;top:12593;width:102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3XeMYA&#10;AADeAAAADwAAAGRycy9kb3ducmV2LnhtbESPQWsCMRSE70L/Q3gFL1KTuiCyGsWqhR7sQSueH5vn&#10;7uLmZUmiu/77piD0OMzMN8xi1dtG3MmH2rGG97ECQVw4U3Op4fTz+TYDESKywcYxaXhQgNXyZbDA&#10;3LiOD3Q/xlIkCIccNVQxtrmUoajIYhi7ljh5F+ctxiR9KY3HLsFtIydKTaXFmtNChS1tKiqux5vV&#10;MN36W3fgzWh72u3xuy0n54/HWevha7+eg4jUx//ws/1lNGRKZRn83U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3XeMYAAADeAAAADwAAAAAAAAAAAAAAAACYAgAAZHJz&#10;L2Rvd25yZXYueG1sUEsFBgAAAAAEAAQA9QAAAIsDAAAAAA==&#10;" stroked="f">
                  <v:textbox inset="0,0,0,0">
                    <w:txbxContent>
                      <w:p w:rsidR="00862F6C" w:rsidRPr="00E46DCC" w:rsidRDefault="00862F6C" w:rsidP="00B20929">
                        <w:pPr>
                          <w:rPr>
                            <w:rFonts w:asciiTheme="majorHAnsi" w:hAnsiTheme="majorHAnsi" w:cstheme="majorHAnsi"/>
                            <w:sz w:val="18"/>
                            <w:szCs w:val="18"/>
                            <w:lang w:val="fr-FR"/>
                          </w:rPr>
                        </w:pPr>
                        <w:r>
                          <w:rPr>
                            <w:rFonts w:asciiTheme="majorHAnsi" w:hAnsiTheme="majorHAnsi" w:cstheme="majorHAnsi"/>
                            <w:sz w:val="18"/>
                            <w:szCs w:val="18"/>
                            <w:lang w:val="fr-FR"/>
                          </w:rPr>
                          <w:t>FV090 closed</w:t>
                        </w:r>
                      </w:p>
                    </w:txbxContent>
                  </v:textbox>
                </v:shape>
                <v:oval id="Oval 4197" o:spid="_x0000_s1855" style="position:absolute;left:1405;top:1031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PdkcUA&#10;AADeAAAADwAAAGRycy9kb3ducmV2LnhtbESPQUsDMRSE70L/Q3gFL9ImdtdS1qZFhII3aRXPr5vn&#10;ZunmJSSx3frrjSB4HGbmG2a9Hd0gzhRT71nD/VyBIG696bnT8P62m61ApIxscPBMGq6UYLuZ3Kyx&#10;Mf7CezofcicKhFODGmzOoZEytZYcprkPxMX79NFhLjJ20kS8FLgb5EKppXTYc1mwGOjZUns6fDkN&#10;9et3+9Cb0zXcHet9qD5GitZqfTsdnx5BZBrzf/iv/WI0VEpVNfzeKV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U92RxQAAAN4AAAAPAAAAAAAAAAAAAAAAAJgCAABkcnMv&#10;ZG93bnJldi54bWxQSwUGAAAAAAQABAD1AAAAigMAAAAA&#10;" strokecolor="#4a7ebb" strokeweight="3.5pt">
                  <v:textbox inset="0,0,0,0">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28</w:t>
                        </w:r>
                      </w:p>
                    </w:txbxContent>
                  </v:textbox>
                </v:oval>
                <v:oval id="Oval 4196" o:spid="_x0000_s1856" style="position:absolute;left:2218;top:925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94CsUA&#10;AADeAAAADwAAAGRycy9kb3ducmV2LnhtbESPQWsCMRSE74X+h/AKXoomdVVka5RSELwVtfT83Lxu&#10;FjcvIUl17a9vCoUeh5n5hlltBteLC8XUedbwNFEgiBtvOm41vB+34yWIlJEN9p5Jw40SbNb3dyus&#10;jb/yni6H3IoC4VSjBptzqKVMjSWHaeIDcfE+fXSYi4ytNBGvBe56OVVqIR12XBYsBnq11JwPX07D&#10;7O27mXfmfAuPp9k+VB8DRWu1Hj0ML88gMg35P/zX3hkNlVLVHH7vlCs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3gKxQAAAN4AAAAPAAAAAAAAAAAAAAAAAJgCAABkcnMv&#10;ZG93bnJldi54bWxQSwUGAAAAAAQABAD1AAAAigMAAAAA&#10;" strokecolor="#4a7ebb" strokeweight="3.5pt">
                  <v:textbox inset="0,0,0,0">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26</w:t>
                        </w:r>
                      </w:p>
                    </w:txbxContent>
                  </v:textbox>
                </v:oval>
                <v:oval id="Oval 4194" o:spid="_x0000_s1857" style="position:absolute;left:2069;top:790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3mfcUA&#10;AADeAAAADwAAAGRycy9kb3ducmV2LnhtbESPQWsCMRSE74X+h/AKXkpN6lqR1SilIHgraun5uXlu&#10;FjcvIUl17a9vCoUeh5n5hlmuB9eLC8XUedbwPFYgiBtvOm41fBw2T3MQKSMb7D2ThhslWK/u75ZY&#10;G3/lHV32uRUFwqlGDTbnUEuZGksO09gH4uKdfHSYi4ytNBGvBe56OVFqJh12XBYsBnqz1Jz3X07D&#10;9P27eenM+RYej9NdqD4HitZqPXoYXhcgMg35P/zX3hoNlVLVDH7vlCs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zeZ9xQAAAN4AAAAPAAAAAAAAAAAAAAAAAJgCAABkcnMv&#10;ZG93bnJldi54bWxQSwUGAAAAAAQABAD1AAAAigMAAAAA&#10;" strokecolor="#4a7ebb" strokeweight="3.5pt">
                  <v:textbox inset="0,0,0,0">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22</w:t>
                        </w:r>
                      </w:p>
                    </w:txbxContent>
                  </v:textbox>
                </v:oval>
                <v:oval id="Oval 4187" o:spid="_x0000_s1858" style="position:absolute;left:2790;top:663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D5sUA&#10;AADeAAAADwAAAGRycy9kb3ducmV2LnhtbESPQUsDMRSE74L/ITzBi7SJbm3L2rSIIPQmreL5dfO6&#10;Wbp5CUlst/31RhB6HGbmG2axGlwvjhRT51nD41iBIG686bjV8PX5PpqDSBnZYO+ZNJwpwWp5e7PA&#10;2vgTb+i4za0oEE41arA5h1rK1FhymMY+EBdv76PDXGRspYl4KnDXyyelptJhx2XBYqA3S81h++M0&#10;TD4uzXNnDufwsJtsQvU9ULRW6/u74fUFRKYhX8P/7bXRUClVzeDvTrk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gUPmxQAAAN4AAAAPAAAAAAAAAAAAAAAAAJgCAABkcnMv&#10;ZG93bnJldi54bWxQSwUGAAAAAAQABAD1AAAAigMAAAAA&#10;" strokecolor="#4a7ebb" strokeweight="3.5pt">
                  <v:textbox inset="0,0,0,0">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8</w:t>
                        </w:r>
                      </w:p>
                    </w:txbxContent>
                  </v:textbox>
                </v:oval>
                <v:oval id="Oval 4186" o:spid="_x0000_s1859" style="position:absolute;left:2722;top:560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7XlMIA&#10;AADeAAAADwAAAGRycy9kb3ducmV2LnhtbERPTWsCMRC9C/0PYQq9iCbtWpGtUUqh0FtRi+dxM24W&#10;N5OQpLr21zcHwePjfS/Xg+vFmWLqPGt4nioQxI03HbcafnafkwWIlJEN9p5Jw5USrFcPoyXWxl94&#10;Q+dtbkUJ4VSjBptzqKVMjSWHaeoDceGOPjrMBcZWmoiXEu56+aLUXDrsuDRYDPRhqTltf52G2fdf&#10;89qZ0zWMD7NNqPYDRWu1fnoc3t9AZBryXXxzfxkNlVJV2VvulCs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HteUwgAAAN4AAAAPAAAAAAAAAAAAAAAAAJgCAABkcnMvZG93&#10;bnJldi54bWxQSwUGAAAAAAQABAD1AAAAhwMAAAAA&#10;" strokecolor="#4a7ebb" strokeweight="3.5pt">
                  <v:textbox inset="0,0,0,0">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6</w:t>
                        </w:r>
                      </w:p>
                    </w:txbxContent>
                  </v:textbox>
                </v:oval>
                <v:oval id="Oval 4185" o:spid="_x0000_s1860" style="position:absolute;left:2845;top:454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JyD8UA&#10;AADeAAAADwAAAGRycy9kb3ducmV2LnhtbESPQUsDMRSE74L/ITzBi7SJbi3t2rSIIPQmreL5dfO6&#10;Wbp5CUlst/31RhB6HGbmG2axGlwvjhRT51nD41iBIG686bjV8PX5PpqBSBnZYO+ZNJwpwWp5e7PA&#10;2vgTb+i4za0oEE41arA5h1rK1FhymMY+EBdv76PDXGRspYl4KnDXyyelptJhx2XBYqA3S81h++M0&#10;TD4uzXNnDufwsJtsQvU9ULRW6/u74fUFRKYhX8P/7bXRUClVzeHvTrk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UnIPxQAAAN4AAAAPAAAAAAAAAAAAAAAAAJgCAABkcnMv&#10;ZG93bnJldi54bWxQSwUGAAAAAAQABAD1AAAAigMAAAAA&#10;" strokecolor="#4a7ebb" strokeweight="3.5pt">
                  <v:textbox inset="0,0,0,0">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4</w:t>
                        </w:r>
                      </w:p>
                    </w:txbxContent>
                  </v:textbox>
                </v:oval>
                <v:oval id="Oval 4184" o:spid="_x0000_s1861" style="position:absolute;left:3587;top:357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6o78MA&#10;AADeAAAADwAAAGRycy9kb3ducmV2LnhtbESPzWoCMRSF90LfIdyCG9GkOhWZGqUUCt0Vtbi+Tq6T&#10;wclNSFId+/TNotDl4fzxrbeD68WVYuo8a3iaKRDEjTcdtxq+Du/TFYiUkQ32nknDnRJsNw+jNdbG&#10;33hH131uRRnhVKMGm3OopUyNJYdp5gNx8c4+OsxFxlaaiLcy7no5V2opHXZcHiwGerPUXPbfTkP1&#10;+dM8d+ZyD5NTtQuL40DRWq3Hj8PrC4hMQ/4P/7U/jIaFUlUBKDgFBe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6o78MAAADeAAAADwAAAAAAAAAAAAAAAACYAgAAZHJzL2Rv&#10;d25yZXYueG1sUEsFBgAAAAAEAAQA9QAAAIgDAAAAAA==&#10;" strokecolor="#4a7ebb" strokeweight="3.5pt">
                  <v:textbox inset="0,0,0,0">
                    <w:txbxContent>
                      <w:p w:rsidR="00862F6C" w:rsidRPr="00A87CE9" w:rsidRDefault="00862F6C" w:rsidP="00B20929">
                        <w:pPr>
                          <w:jc w:val="center"/>
                          <w:rPr>
                            <w:rFonts w:ascii="Times New Roman" w:hAnsi="Times New Roman" w:cs="Times New Roman"/>
                            <w:b/>
                            <w:szCs w:val="20"/>
                          </w:rPr>
                        </w:pPr>
                        <w:r w:rsidRPr="00A87CE9">
                          <w:rPr>
                            <w:rFonts w:ascii="Times New Roman" w:hAnsi="Times New Roman" w:cs="Times New Roman"/>
                            <w:b/>
                            <w:szCs w:val="20"/>
                          </w:rPr>
                          <w:t>0</w:t>
                        </w:r>
                      </w:p>
                    </w:txbxContent>
                  </v:textbox>
                </v:oval>
                <v:oval id="Oval 4192" o:spid="_x0000_s1862" style="position:absolute;left:4851;top:813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NdMUA&#10;AADeAAAADwAAAGRycy9kb3ducmV2LnhtbESPQUsDMRSE7wX/Q3iCl+ImtavI2rRIQfBW2orn5+a5&#10;Wbp5CUnabv31piB4HGbmG2axGt0gThRT71nDrFIgiFtveu40fOzf7p9BpIxscPBMGi6UYLW8mSyw&#10;Mf7MWzrtcicKhFODGmzOoZEytZYcpsoH4uJ9++gwFxk7aSKeC9wN8kGpJ+mw57JgMdDaUnvYHZ2G&#10;evPTPvbmcAnTr3ob5p8jRWu1vrsdX19AZBrzf/iv/W40zJWqZ3C9U6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Ig10xQAAAN4AAAAPAAAAAAAAAAAAAAAAAJgCAABkcnMv&#10;ZG93bnJldi54bWxQSwUGAAAAAAQABAD1AAAAigMAAAAA&#10;" strokecolor="#4a7ebb" strokeweight="3.5pt">
                  <v:textbox inset="0,0,0,0">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10</w:t>
                        </w:r>
                      </w:p>
                    </w:txbxContent>
                  </v:textbox>
                </v:oval>
                <v:oval id="Oval 4195" o:spid="_x0000_s1863" style="position:absolute;left:4342;top:897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TA8UA&#10;AADeAAAADwAAAGRycy9kb3ducmV2LnhtbESPQUsDMRSE7wX/Q3iCl+ImbVeRtWkRQfBW2orn5+a5&#10;Wbp5CUnabv31piB4HGbmG2a5Ht0gThRT71nDrFIgiFtveu40fOzf7p9ApIxscPBMGi6UYL26mSyx&#10;Mf7MWzrtcicKhFODGmzOoZEytZYcpsoH4uJ9++gwFxk7aSKeC9wNcq7Uo3TYc1mwGOjVUnvYHZ2G&#10;evPTPvTmcAnTr3obFp8jRWu1vrsdX55BZBrzf/iv/W40LJSq53C9U6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8JMDxQAAAN4AAAAPAAAAAAAAAAAAAAAAAJgCAABkcnMv&#10;ZG93bnJldi54bWxQSwUGAAAAAAQABAD1AAAAigMAAAAA&#10;" strokecolor="#4a7ebb" strokeweight="3.5pt">
                  <v:textbox inset="0,0,0,0">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24</w:t>
                        </w:r>
                      </w:p>
                    </w:txbxContent>
                  </v:textbox>
                </v:oval>
                <v:oval id="Oval 4188" o:spid="_x0000_s1864" style="position:absolute;left:6932;top:992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w2mMUA&#10;AADeAAAADwAAAGRycy9kb3ducmV2LnhtbESPQUsDMRSE70L/Q3gFL9ImdtdS1qZFhII3aRXPr5vn&#10;ZunmJSSx3frrjSB4HGbmG2a9Hd0gzhRT71nD/VyBIG696bnT8P62m61ApIxscPBMGq6UYLuZ3Kyx&#10;Mf7CezofcicKhFODGmzOoZEytZYcprkPxMX79NFhLjJ20kS8FLgb5EKppXTYc1mwGOjZUns6fDkN&#10;9et3+9Cb0zXcHet9qD5GitZqfTsdnx5BZBrzf/iv/WI0VErVFfzeKV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vDaYxQAAAN4AAAAPAAAAAAAAAAAAAAAAAJgCAABkcnMv&#10;ZG93bnJldi54bWxQSwUGAAAAAAQABAD1AAAAigMAAAAA&#10;" strokecolor="#4a7ebb" strokeweight="3.5pt">
                  <v:textbox inset="0,0,0,0">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12</w:t>
                        </w:r>
                      </w:p>
                    </w:txbxContent>
                  </v:textbox>
                </v:oval>
                <v:oval id="Oval 4201" o:spid="_x0000_s1865" style="position:absolute;left:5123;top:1092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Wu7MUA&#10;AADeAAAADwAAAGRycy9kb3ducmV2LnhtbESPQWsCMRSE7wX/Q3hCL0WT6lZkNUopCL0Vben5uXlu&#10;FjcvIUl17a9vCoUeh5n5hllvB9eLC8XUedbwOFUgiBtvOm41fLzvJksQKSMb7D2Thhsl2G5Gd2us&#10;jb/yni6H3IoC4VSjBptzqKVMjSWHaeoDcfFOPjrMRcZWmojXAne9nCm1kA47LgsWA71Yas6HL6eh&#10;evtunjpzvoWHY7UP88+BorVa34+H5xWITEP+D/+1X42GuVJVBb93yhW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Va7sxQAAAN4AAAAPAAAAAAAAAAAAAAAAAJgCAABkcnMv&#10;ZG93bnJldi54bWxQSwUGAAAAAAQABAD1AAAAigMAAAAA&#10;" strokecolor="#4a7ebb" strokeweight="3.5pt">
                  <v:textbox inset="0,0,0,0">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36</w:t>
                        </w:r>
                      </w:p>
                    </w:txbxContent>
                  </v:textbox>
                </v:oval>
                <v:oval id="Oval 4189" o:spid="_x0000_s1866" style="position:absolute;left:7596;top:1121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kLd8UA&#10;AADeAAAADwAAAGRycy9kb3ducmV2LnhtbESPQWsCMRSE74X+h/AKXoom1VVka5RSELwVtfT83Lxu&#10;FjcvIUl17a9vCoUeh5n5hlltBteLC8XUedbwNFEgiBtvOm41vB+34yWIlJEN9p5Jw40SbNb3dyus&#10;jb/yni6H3IoC4VSjBptzqKVMjSWHaeIDcfE+fXSYi4ytNBGvBe56OVVqIR12XBYsBnq11JwPX05D&#10;9fbdzDtzvoXHU7UPs4+BorVajx6Gl2cQmYb8H/5r74yGmVLVHH7vlCs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GQt3xQAAAN4AAAAPAAAAAAAAAAAAAAAAAJgCAABkcnMv&#10;ZG93bnJldi54bWxQSwUGAAAAAAQABAD1AAAAigMAAAAA&#10;" strokecolor="#4a7ebb" strokeweight="3.5pt">
                  <v:textbox inset="0,0,0,0">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14</w:t>
                        </w:r>
                      </w:p>
                    </w:txbxContent>
                  </v:textbox>
                </v:oval>
                <v:oval id="Oval 4202" o:spid="_x0000_s1867" style="position:absolute;left:6734;top:1178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uVAMUA&#10;AADeAAAADwAAAGRycy9kb3ducmV2LnhtbESPQWsCMRSE74X+h/AKXkpNqluRrVFKQfBW1NLzc/O6&#10;Wdy8hCTVtb++KQgeh5n5hlmsBteLE8XUedbwPFYgiBtvOm41fO7XT3MQKSMb7D2ThgslWC3v7xZY&#10;G3/mLZ12uRUFwqlGDTbnUEuZGksO09gH4uJ9++gwFxlbaSKeC9z1cqLUTDrsuCxYDPRuqTnufpyG&#10;6uO3eenM8RIeD9U2TL8GitZqPXoY3l5BZBryLXxtb4yGqVLVDP7vl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5UAxQAAAN4AAAAPAAAAAAAAAAAAAAAAAJgCAABkcnMv&#10;ZG93bnJldi54bWxQSwUGAAAAAAQABAD1AAAAigMAAAAA&#10;" strokecolor="#4a7ebb" strokeweight="3.5pt">
                  <v:textbox inset="0,0,0,0">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38</w:t>
                        </w:r>
                      </w:p>
                    </w:txbxContent>
                  </v:textbox>
                </v:oval>
                <v:oval id="Oval 4203" o:spid="_x0000_s1868" style="position:absolute;left:4664;top:12084;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cwm8UA&#10;AADeAAAADwAAAGRycy9kb3ducmV2LnhtbESPT2sCMRTE70K/Q3iFXqQmrds/bI0ihUJvoi09v25e&#10;N4ubl5BEXfvpjSB4HGbmN8xsMbhe7CmmzrOGh4kCQdx403Gr4fvr4/4VRMrIBnvPpOFICRbzm9EM&#10;a+MPvKb9JreiQDjVqMHmHGopU2PJYZr4QFy8Px8d5iJjK03EQ4G7Xj4q9SwddlwWLAZ6t9RsNzun&#10;oVr9N0+d2R7D+Ldah+nPQNFare9uh+UbiExDvoYv7U+jYapU9QLnO+UKyPk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hzCbxQAAAN4AAAAPAAAAAAAAAAAAAAAAAJgCAABkcnMv&#10;ZG93bnJldi54bWxQSwUGAAAAAAQABAD1AAAAigMAAAAA&#10;" strokecolor="#4a7ebb" strokeweight="3.5pt">
                  <v:textbox inset="0,0,0,0">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40</w:t>
                        </w:r>
                      </w:p>
                    </w:txbxContent>
                  </v:textbox>
                </v:oval>
                <v:oval id="Oval 4190" o:spid="_x0000_s1869" style="position:absolute;left:7696;top:1350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ik6cIA&#10;AADeAAAADwAAAGRycy9kb3ducmV2LnhtbERPTWsCMRC9C/0PYQpeRJPqVmRrlFIo9FbU4nncjJvF&#10;zSQkqa799c2h0OPjfa+3g+vFlWLqPGt4mikQxI03Hbcavg7v0xWIlJEN9p5Jw50SbDcPozXWxt94&#10;R9d9bkUJ4VSjBptzqKVMjSWHaeYDceHOPjrMBcZWmoi3Eu56OVdqKR12XBosBnqz1Fz2305D9fnT&#10;PHfmcg+TU7ULi+NA0Vqtx4/D6wuITEP+F/+5P4yGhVJV2VvulCs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GKTpwgAAAN4AAAAPAAAAAAAAAAAAAAAAAJgCAABkcnMvZG93&#10;bnJldi54bWxQSwUGAAAAAAQABAD1AAAAhwMAAAAA&#10;" strokecolor="#4a7ebb" strokeweight="3.5pt">
                  <v:textbox inset="0,0,0,0">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16</w:t>
                        </w:r>
                      </w:p>
                    </w:txbxContent>
                  </v:textbox>
                </v:oval>
                <v:oval id="Oval 4191" o:spid="_x0000_s1870" style="position:absolute;left:7704;top:14164;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QBcsUA&#10;AADeAAAADwAAAGRycy9kb3ducmV2LnhtbESPQUsDMRSE7wX/Q3iCl2IT7Sq6Ni1FELyVVvH83Dw3&#10;SzcvIUnbrb++KRR6HGbmG2a2GFwv9hRT51nDw0SBIG686bjV8P31cf8CImVkg71n0nCkBIv5zWiG&#10;tfEHXtN+k1tRIJxq1GBzDrWUqbHkME18IC7en48Oc5GxlSbiocBdLx+VepYOOy4LFgO9W2q2m53T&#10;UK3+m6fObI9h/Futw/RnoGit1ne3w/INRKYhX8OX9qfRMFWqeoXznXIF5Pw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VAFyxQAAAN4AAAAPAAAAAAAAAAAAAAAAAJgCAABkcnMv&#10;ZG93bnJldi54bWxQSwUGAAAAAAQABAD1AAAAigMAAAAA&#10;" strokecolor="#4a7ebb" strokeweight="3.5pt">
                  <v:textbox inset="0,0,0,0">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18</w:t>
                        </w:r>
                      </w:p>
                    </w:txbxContent>
                  </v:textbox>
                </v:oval>
                <v:oval id="Oval 4193" o:spid="_x0000_s1871" style="position:absolute;left:7676;top:1529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c+MsMA&#10;AADeAAAADwAAAGRycy9kb3ducmV2LnhtbESPy2oCMRSG94LvEE7BjdTEWylTo4ggdCfa0vXp5HQy&#10;ODkJSdSxT28WhS5//hvfatO7TlwpptazhulEgSCuvWm50fD5sX9+BZEyssHOM2m4U4LNejhYYWX8&#10;jY90PeVGlBFOFWqwOYdKylRbcpgmPhAX78dHh7nI2EgT8VbGXSdnSr1Ihy2XB4uBdpbq8+niNCwO&#10;v/WyNed7GH8vjmH+1VO0VuvRU799A5Gpz//hv/a70TBXalkACk5B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c+MsMAAADeAAAADwAAAAAAAAAAAAAAAACYAgAAZHJzL2Rv&#10;d25yZXYueG1sUEsFBgAAAAAEAAQA9QAAAIgDAAAAAA==&#10;" strokecolor="#4a7ebb" strokeweight="3.5pt">
                  <v:textbox inset="0,0,0,0">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20</w:t>
                        </w:r>
                      </w:p>
                    </w:txbxContent>
                  </v:textbox>
                </v:oval>
              </v:group>
            </w:pict>
          </mc:Fallback>
        </mc:AlternateContent>
      </w:r>
    </w:p>
    <w:p w:rsidR="00081215" w:rsidRPr="00642A66" w:rsidRDefault="0075755D" w:rsidP="00313734">
      <w:pPr>
        <w:rPr>
          <w:szCs w:val="20"/>
        </w:rPr>
      </w:pPr>
      <w:r w:rsidRPr="00642A66">
        <w:rPr>
          <w:szCs w:val="20"/>
        </w:rPr>
        <w:t>Vacuum</w:t>
      </w:r>
      <w:r w:rsidR="00055201" w:rsidRPr="00642A66">
        <w:rPr>
          <w:szCs w:val="20"/>
        </w:rPr>
        <w:t>/Liquid</w:t>
      </w:r>
      <w:r w:rsidRPr="00642A66">
        <w:rPr>
          <w:szCs w:val="20"/>
        </w:rPr>
        <w:t xml:space="preserve"> </w:t>
      </w:r>
      <w:r w:rsidR="007F5598" w:rsidRPr="00642A66">
        <w:rPr>
          <w:szCs w:val="20"/>
        </w:rPr>
        <w:t>mode</w:t>
      </w:r>
      <w:r w:rsidR="00055201" w:rsidRPr="00642A66">
        <w:rPr>
          <w:szCs w:val="20"/>
        </w:rPr>
        <w:t>s</w:t>
      </w:r>
    </w:p>
    <w:p w:rsidR="00313734" w:rsidRPr="00642A66" w:rsidRDefault="00313734" w:rsidP="00313734">
      <w:pPr>
        <w:rPr>
          <w:szCs w:val="20"/>
        </w:rPr>
      </w:pPr>
    </w:p>
    <w:p w:rsidR="0075755D" w:rsidRPr="00F314B8" w:rsidRDefault="00A424DA" w:rsidP="0075755D">
      <w:pPr>
        <w:rPr>
          <w:szCs w:val="20"/>
        </w:rPr>
      </w:pPr>
      <w:r w:rsidRPr="00F314B8">
        <w:rPr>
          <w:sz w:val="22"/>
          <w:szCs w:val="22"/>
        </w:rPr>
        <w:br w:type="page"/>
      </w:r>
      <w:r w:rsidR="00055201" w:rsidRPr="00F314B8">
        <w:rPr>
          <w:sz w:val="22"/>
          <w:szCs w:val="22"/>
        </w:rPr>
        <w:lastRenderedPageBreak/>
        <w:t>Magnet</w:t>
      </w:r>
      <w:r w:rsidR="0075755D" w:rsidRPr="00F314B8">
        <w:rPr>
          <w:szCs w:val="20"/>
        </w:rPr>
        <w:t xml:space="preserve"> mode</w:t>
      </w:r>
    </w:p>
    <w:p w:rsidR="00EB7EBC" w:rsidRPr="00F41CCD" w:rsidRDefault="0023450B" w:rsidP="00055201">
      <w:pPr>
        <w:jc w:val="center"/>
      </w:pPr>
      <w:r>
        <w:rPr>
          <w:noProof/>
          <w:szCs w:val="20"/>
          <w:lang w:val="sv-SE" w:eastAsia="sv-SE"/>
        </w:rPr>
        <mc:AlternateContent>
          <mc:Choice Requires="wpg">
            <w:drawing>
              <wp:anchor distT="0" distB="0" distL="114300" distR="114300" simplePos="0" relativeHeight="273580544" behindDoc="0" locked="0" layoutInCell="1" allowOverlap="1">
                <wp:simplePos x="0" y="0"/>
                <wp:positionH relativeFrom="column">
                  <wp:posOffset>-367665</wp:posOffset>
                </wp:positionH>
                <wp:positionV relativeFrom="paragraph">
                  <wp:posOffset>483870</wp:posOffset>
                </wp:positionV>
                <wp:extent cx="6591300" cy="8122285"/>
                <wp:effectExtent l="38100" t="19050" r="19050" b="88265"/>
                <wp:wrapNone/>
                <wp:docPr id="29656" name="Group 4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300" cy="8122285"/>
                          <a:chOff x="839" y="1445"/>
                          <a:chExt cx="10380" cy="12791"/>
                        </a:xfrm>
                      </wpg:grpSpPr>
                      <wps:wsp>
                        <wps:cNvPr id="29657" name="Line 10889"/>
                        <wps:cNvCnPr/>
                        <wps:spPr bwMode="auto">
                          <a:xfrm>
                            <a:off x="3905" y="2600"/>
                            <a:ext cx="3351"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44450">
                                <a:solidFill>
                                  <a:schemeClr val="bg1">
                                    <a:lumMod val="100000"/>
                                    <a:lumOff val="0"/>
                                  </a:schemeClr>
                                </a:solidFill>
                                <a:round/>
                                <a:headEnd/>
                                <a:tailEnd/>
                              </a14:hiddenLine>
                            </a:ext>
                          </a:extLst>
                        </wps:spPr>
                        <wps:bodyPr/>
                      </wps:wsp>
                      <wpg:grpSp>
                        <wpg:cNvPr id="29658" name="Group 10890"/>
                        <wpg:cNvGrpSpPr>
                          <a:grpSpLocks/>
                        </wpg:cNvGrpSpPr>
                        <wpg:grpSpPr bwMode="auto">
                          <a:xfrm>
                            <a:off x="5044" y="5609"/>
                            <a:ext cx="251" cy="340"/>
                            <a:chOff x="4444" y="2685"/>
                            <a:chExt cx="255" cy="720"/>
                          </a:xfrm>
                        </wpg:grpSpPr>
                        <wps:wsp>
                          <wps:cNvPr id="29659" name="AutoShape 10891"/>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60" name="AutoShape 10892"/>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661" name="Text Box 10893"/>
                        <wps:cNvSpPr txBox="1">
                          <a:spLocks noChangeArrowheads="1"/>
                        </wps:cNvSpPr>
                        <wps:spPr bwMode="auto">
                          <a:xfrm>
                            <a:off x="5281" y="5591"/>
                            <a:ext cx="2310" cy="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C934B4">
                              <w:pPr>
                                <w:rPr>
                                  <w:rFonts w:asciiTheme="majorHAnsi" w:hAnsiTheme="majorHAnsi" w:cstheme="majorHAnsi"/>
                                  <w:sz w:val="18"/>
                                  <w:szCs w:val="18"/>
                                </w:rPr>
                              </w:pPr>
                              <w:r w:rsidRPr="00437D2E">
                                <w:rPr>
                                  <w:rFonts w:asciiTheme="majorHAnsi" w:hAnsiTheme="majorHAnsi" w:cstheme="majorHAnsi"/>
                                  <w:sz w:val="18"/>
                                  <w:szCs w:val="18"/>
                                </w:rPr>
                                <w:t>PT58</w:t>
                              </w:r>
                              <w:r>
                                <w:rPr>
                                  <w:rFonts w:asciiTheme="majorHAnsi" w:hAnsiTheme="majorHAnsi" w:cstheme="majorHAnsi"/>
                                  <w:sz w:val="18"/>
                                  <w:szCs w:val="18"/>
                                </w:rPr>
                                <w:t>1</w:t>
                              </w:r>
                              <w:r w:rsidRPr="00437D2E">
                                <w:rPr>
                                  <w:rFonts w:asciiTheme="majorHAnsi" w:hAnsiTheme="majorHAnsi" w:cstheme="majorHAnsi"/>
                                  <w:sz w:val="18"/>
                                  <w:szCs w:val="18"/>
                                </w:rPr>
                                <w:t xml:space="preserve"> &lt; </w:t>
                              </w:r>
                              <w:r>
                                <w:rPr>
                                  <w:rFonts w:asciiTheme="majorHAnsi" w:hAnsiTheme="majorHAnsi" w:cstheme="majorHAnsi"/>
                                  <w:sz w:val="18"/>
                                  <w:szCs w:val="18"/>
                                </w:rPr>
                                <w:t>Pvac</w:t>
                              </w:r>
                            </w:p>
                          </w:txbxContent>
                        </wps:txbx>
                        <wps:bodyPr rot="0" vert="horz" wrap="square" lIns="0" tIns="0" rIns="0" bIns="0" anchor="t" anchorCtr="0" upright="1">
                          <a:noAutofit/>
                        </wps:bodyPr>
                      </wps:wsp>
                      <wps:wsp>
                        <wps:cNvPr id="29662" name="Text Box 10894"/>
                        <wps:cNvSpPr txBox="1">
                          <a:spLocks noChangeArrowheads="1"/>
                        </wps:cNvSpPr>
                        <wps:spPr bwMode="auto">
                          <a:xfrm>
                            <a:off x="4322" y="9696"/>
                            <a:ext cx="1421" cy="2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C934B4">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wps:txbx>
                        <wps:bodyPr rot="0" vert="horz" wrap="square" lIns="0" tIns="0" rIns="0" bIns="0" anchor="t" anchorCtr="0" upright="1">
                          <a:noAutofit/>
                        </wps:bodyPr>
                      </wps:wsp>
                      <wps:wsp>
                        <wps:cNvPr id="29663" name="Text Box 10895"/>
                        <wps:cNvSpPr txBox="1">
                          <a:spLocks noChangeArrowheads="1"/>
                        </wps:cNvSpPr>
                        <wps:spPr bwMode="auto">
                          <a:xfrm>
                            <a:off x="6995" y="6690"/>
                            <a:ext cx="2329" cy="3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C934B4">
                              <w:pPr>
                                <w:rPr>
                                  <w:rFonts w:asciiTheme="majorHAnsi" w:hAnsiTheme="majorHAnsi" w:cstheme="majorHAnsi"/>
                                  <w:sz w:val="18"/>
                                  <w:szCs w:val="18"/>
                                </w:rPr>
                              </w:pPr>
                              <w:r w:rsidRPr="00437D2E">
                                <w:rPr>
                                  <w:rFonts w:asciiTheme="majorHAnsi" w:hAnsiTheme="majorHAnsi" w:cstheme="majorHAnsi"/>
                                  <w:sz w:val="18"/>
                                  <w:szCs w:val="18"/>
                                </w:rPr>
                                <w:t>PT58</w:t>
                              </w:r>
                              <w:r>
                                <w:rPr>
                                  <w:rFonts w:asciiTheme="majorHAnsi" w:hAnsiTheme="majorHAnsi" w:cstheme="majorHAnsi"/>
                                  <w:sz w:val="18"/>
                                  <w:szCs w:val="18"/>
                                </w:rPr>
                                <w:t>1</w:t>
                              </w:r>
                              <w:r w:rsidRPr="00437D2E">
                                <w:rPr>
                                  <w:rFonts w:asciiTheme="majorHAnsi" w:hAnsiTheme="majorHAnsi" w:cstheme="majorHAnsi"/>
                                  <w:sz w:val="18"/>
                                  <w:szCs w:val="18"/>
                                </w:rPr>
                                <w:t xml:space="preserve">&lt; </w:t>
                              </w:r>
                              <w:r>
                                <w:rPr>
                                  <w:rFonts w:asciiTheme="majorHAnsi" w:hAnsiTheme="majorHAnsi" w:cstheme="majorHAnsi"/>
                                  <w:sz w:val="18"/>
                                  <w:szCs w:val="18"/>
                                </w:rPr>
                                <w:t>PvacMax</w:t>
                              </w:r>
                              <w:r w:rsidRPr="00437D2E">
                                <w:rPr>
                                  <w:rFonts w:asciiTheme="majorHAnsi" w:hAnsiTheme="majorHAnsi" w:cstheme="majorHAnsi"/>
                                  <w:sz w:val="18"/>
                                  <w:szCs w:val="18"/>
                                </w:rPr>
                                <w:t xml:space="preserve"> &amp; t</w:t>
                              </w:r>
                              <w:r>
                                <w:rPr>
                                  <w:rFonts w:asciiTheme="majorHAnsi" w:hAnsiTheme="majorHAnsi" w:cstheme="majorHAnsi"/>
                                  <w:sz w:val="18"/>
                                  <w:szCs w:val="18"/>
                                </w:rPr>
                                <w:t xml:space="preserve"> &gt; </w:t>
                              </w:r>
                              <w:r w:rsidRPr="00437D2E">
                                <w:rPr>
                                  <w:rFonts w:asciiTheme="majorHAnsi" w:hAnsiTheme="majorHAnsi" w:cstheme="majorHAnsi"/>
                                  <w:sz w:val="18"/>
                                  <w:szCs w:val="18"/>
                                </w:rPr>
                                <w:t>tvac1</w:t>
                              </w:r>
                            </w:p>
                          </w:txbxContent>
                        </wps:txbx>
                        <wps:bodyPr rot="0" vert="horz" wrap="square" lIns="0" tIns="0" rIns="0" bIns="0" anchor="t" anchorCtr="0" upright="1">
                          <a:noAutofit/>
                        </wps:bodyPr>
                      </wps:wsp>
                      <wps:wsp>
                        <wps:cNvPr id="29664" name="AutoShape 10896"/>
                        <wps:cNvCnPr>
                          <a:cxnSpLocks noChangeShapeType="1"/>
                        </wps:cNvCnPr>
                        <wps:spPr bwMode="auto">
                          <a:xfrm flipV="1">
                            <a:off x="903" y="1792"/>
                            <a:ext cx="0" cy="12416"/>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665" name="AutoShape 10901"/>
                        <wps:cNvCnPr>
                          <a:cxnSpLocks noChangeShapeType="1"/>
                        </wps:cNvCnPr>
                        <wps:spPr bwMode="auto">
                          <a:xfrm>
                            <a:off x="5179" y="6461"/>
                            <a:ext cx="0" cy="2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66" name="AutoShape 10902"/>
                        <wps:cNvCnPr>
                          <a:cxnSpLocks noChangeShapeType="1"/>
                        </wps:cNvCnPr>
                        <wps:spPr bwMode="auto">
                          <a:xfrm>
                            <a:off x="4172" y="6683"/>
                            <a:ext cx="273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67" name="Text Box 10903"/>
                        <wps:cNvSpPr txBox="1">
                          <a:spLocks noChangeArrowheads="1"/>
                        </wps:cNvSpPr>
                        <wps:spPr bwMode="auto">
                          <a:xfrm>
                            <a:off x="4351" y="6735"/>
                            <a:ext cx="2351"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C934B4">
                              <w:pPr>
                                <w:rPr>
                                  <w:rFonts w:asciiTheme="majorHAnsi" w:hAnsiTheme="majorHAnsi" w:cstheme="majorHAnsi"/>
                                  <w:sz w:val="18"/>
                                  <w:szCs w:val="18"/>
                                </w:rPr>
                              </w:pPr>
                              <w:r w:rsidRPr="00437D2E">
                                <w:rPr>
                                  <w:rFonts w:asciiTheme="majorHAnsi" w:hAnsiTheme="majorHAnsi" w:cstheme="majorHAnsi"/>
                                  <w:sz w:val="18"/>
                                  <w:szCs w:val="18"/>
                                </w:rPr>
                                <w:t>PT58</w:t>
                              </w:r>
                              <w:r>
                                <w:rPr>
                                  <w:rFonts w:asciiTheme="majorHAnsi" w:hAnsiTheme="majorHAnsi" w:cstheme="majorHAnsi"/>
                                  <w:sz w:val="18"/>
                                  <w:szCs w:val="18"/>
                                </w:rPr>
                                <w:t>1</w:t>
                              </w:r>
                              <w:r w:rsidRPr="00437D2E">
                                <w:rPr>
                                  <w:rFonts w:asciiTheme="majorHAnsi" w:hAnsiTheme="majorHAnsi" w:cstheme="majorHAnsi"/>
                                  <w:sz w:val="18"/>
                                  <w:szCs w:val="18"/>
                                </w:rPr>
                                <w:t xml:space="preserve"> </w:t>
                              </w:r>
                              <w:r w:rsidRPr="00437D2E">
                                <w:rPr>
                                  <w:rFonts w:asciiTheme="majorHAnsi" w:hAnsiTheme="majorHAnsi" w:cstheme="majorHAnsi"/>
                                  <w:sz w:val="18"/>
                                  <w:szCs w:val="18"/>
                                </w:rPr>
                                <w:sym w:font="Symbol" w:char="F0B3"/>
                              </w:r>
                              <w:r w:rsidRPr="00437D2E">
                                <w:rPr>
                                  <w:rFonts w:asciiTheme="majorHAnsi" w:hAnsiTheme="majorHAnsi" w:cstheme="majorHAnsi"/>
                                  <w:sz w:val="18"/>
                                  <w:szCs w:val="18"/>
                                </w:rPr>
                                <w:t xml:space="preserve"> </w:t>
                              </w:r>
                              <w:r>
                                <w:rPr>
                                  <w:rFonts w:asciiTheme="majorHAnsi" w:hAnsiTheme="majorHAnsi" w:cstheme="majorHAnsi"/>
                                  <w:sz w:val="18"/>
                                  <w:szCs w:val="18"/>
                                </w:rPr>
                                <w:t xml:space="preserve">PvacMax </w:t>
                              </w:r>
                              <w:r w:rsidRPr="00437D2E">
                                <w:rPr>
                                  <w:rFonts w:asciiTheme="majorHAnsi" w:hAnsiTheme="majorHAnsi" w:cstheme="majorHAnsi"/>
                                  <w:sz w:val="18"/>
                                  <w:szCs w:val="18"/>
                                </w:rPr>
                                <w:t>&amp; t</w:t>
                              </w:r>
                              <w:r>
                                <w:rPr>
                                  <w:rFonts w:asciiTheme="majorHAnsi" w:hAnsiTheme="majorHAnsi" w:cstheme="majorHAnsi"/>
                                  <w:sz w:val="18"/>
                                  <w:szCs w:val="18"/>
                                </w:rPr>
                                <w:t xml:space="preserve"> &lt; </w:t>
                              </w:r>
                              <w:r w:rsidRPr="00437D2E">
                                <w:rPr>
                                  <w:rFonts w:asciiTheme="majorHAnsi" w:hAnsiTheme="majorHAnsi" w:cstheme="majorHAnsi"/>
                                  <w:sz w:val="18"/>
                                  <w:szCs w:val="18"/>
                                </w:rPr>
                                <w:t>tvac1</w:t>
                              </w:r>
                            </w:p>
                          </w:txbxContent>
                        </wps:txbx>
                        <wps:bodyPr rot="0" vert="horz" wrap="square" lIns="0" tIns="0" rIns="0" bIns="0" anchor="t" anchorCtr="0" upright="1">
                          <a:noAutofit/>
                        </wps:bodyPr>
                      </wps:wsp>
                      <wpg:grpSp>
                        <wpg:cNvPr id="29668" name="Group 10904"/>
                        <wpg:cNvGrpSpPr>
                          <a:grpSpLocks/>
                        </wpg:cNvGrpSpPr>
                        <wpg:grpSpPr bwMode="auto">
                          <a:xfrm>
                            <a:off x="5445" y="8620"/>
                            <a:ext cx="192" cy="381"/>
                            <a:chOff x="4444" y="2685"/>
                            <a:chExt cx="255" cy="720"/>
                          </a:xfrm>
                        </wpg:grpSpPr>
                        <wps:wsp>
                          <wps:cNvPr id="29669" name="AutoShape 10905"/>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70" name="AutoShape 10906"/>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671" name="Text Box 10910"/>
                        <wps:cNvSpPr txBox="1">
                          <a:spLocks noChangeArrowheads="1"/>
                        </wps:cNvSpPr>
                        <wps:spPr bwMode="auto">
                          <a:xfrm>
                            <a:off x="7804" y="8661"/>
                            <a:ext cx="2862" cy="2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C934B4">
                              <w:pPr>
                                <w:rPr>
                                  <w:rFonts w:asciiTheme="majorHAnsi" w:hAnsiTheme="majorHAnsi" w:cstheme="majorHAnsi"/>
                                  <w:sz w:val="18"/>
                                  <w:szCs w:val="18"/>
                                </w:rPr>
                              </w:pPr>
                              <w:r>
                                <w:rPr>
                                  <w:rFonts w:asciiTheme="majorHAnsi" w:hAnsiTheme="majorHAnsi" w:cstheme="majorHAnsi"/>
                                  <w:sz w:val="18"/>
                                  <w:szCs w:val="18"/>
                                </w:rPr>
                                <w:t xml:space="preserve">PT581 &gt; P He </w:t>
                              </w:r>
                            </w:p>
                          </w:txbxContent>
                        </wps:txbx>
                        <wps:bodyPr rot="0" vert="horz" wrap="square" lIns="0" tIns="0" rIns="0" bIns="0" anchor="t" anchorCtr="0" upright="1">
                          <a:noAutofit/>
                        </wps:bodyPr>
                      </wps:wsp>
                      <wps:wsp>
                        <wps:cNvPr id="29672" name="AutoShape 10911"/>
                        <wps:cNvCnPr>
                          <a:cxnSpLocks noChangeShapeType="1"/>
                        </wps:cNvCnPr>
                        <wps:spPr bwMode="auto">
                          <a:xfrm>
                            <a:off x="7614" y="9482"/>
                            <a:ext cx="0" cy="1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73" name="AutoShape 10912"/>
                        <wps:cNvCnPr>
                          <a:cxnSpLocks noChangeShapeType="1"/>
                        </wps:cNvCnPr>
                        <wps:spPr bwMode="auto">
                          <a:xfrm>
                            <a:off x="6596" y="9652"/>
                            <a:ext cx="2721"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74" name="Text Box 10913"/>
                        <wps:cNvSpPr txBox="1">
                          <a:spLocks noChangeArrowheads="1"/>
                        </wps:cNvSpPr>
                        <wps:spPr bwMode="auto">
                          <a:xfrm>
                            <a:off x="7921" y="10204"/>
                            <a:ext cx="1735" cy="7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9A15CF" w:rsidRDefault="00862F6C" w:rsidP="00C934B4">
                              <w:pPr>
                                <w:rPr>
                                  <w:rFonts w:asciiTheme="majorHAnsi" w:hAnsiTheme="majorHAnsi" w:cstheme="majorHAnsi"/>
                                  <w:sz w:val="18"/>
                                  <w:szCs w:val="18"/>
                                </w:rPr>
                              </w:pPr>
                              <w:r w:rsidRPr="009A15CF">
                                <w:rPr>
                                  <w:rFonts w:asciiTheme="majorHAnsi" w:hAnsiTheme="majorHAnsi" w:cstheme="majorHAnsi"/>
                                  <w:sz w:val="18"/>
                                  <w:szCs w:val="18"/>
                                </w:rPr>
                                <w:t>PT581 &gt; P He min</w:t>
                              </w:r>
                            </w:p>
                            <w:p w:rsidR="00862F6C" w:rsidRPr="009A15CF" w:rsidRDefault="00862F6C" w:rsidP="00C934B4">
                              <w:pPr>
                                <w:rPr>
                                  <w:rFonts w:asciiTheme="majorHAnsi" w:hAnsiTheme="majorHAnsi" w:cstheme="majorHAnsi"/>
                                  <w:sz w:val="18"/>
                                  <w:szCs w:val="18"/>
                                </w:rPr>
                              </w:pPr>
                              <w:r w:rsidRPr="009A15CF">
                                <w:rPr>
                                  <w:rFonts w:asciiTheme="majorHAnsi" w:hAnsiTheme="majorHAnsi" w:cstheme="majorHAnsi"/>
                                  <w:sz w:val="18"/>
                                  <w:szCs w:val="18"/>
                                </w:rPr>
                                <w:t>&amp; t &gt; tp1</w:t>
                              </w:r>
                            </w:p>
                            <w:p w:rsidR="00862F6C" w:rsidRPr="00D077DF" w:rsidRDefault="00862F6C" w:rsidP="00C934B4">
                              <w:pPr>
                                <w:rPr>
                                  <w:rFonts w:asciiTheme="majorHAnsi" w:hAnsiTheme="majorHAnsi" w:cstheme="majorHAnsi"/>
                                  <w:sz w:val="18"/>
                                  <w:szCs w:val="18"/>
                                  <w:lang w:val="fr-FR"/>
                                </w:rPr>
                              </w:pPr>
                              <w:r>
                                <w:rPr>
                                  <w:rFonts w:asciiTheme="majorHAnsi" w:hAnsiTheme="majorHAnsi" w:cstheme="majorHAnsi"/>
                                  <w:sz w:val="18"/>
                                  <w:szCs w:val="18"/>
                                  <w:lang w:val="fr-FR"/>
                                </w:rPr>
                                <w:t>&amp; N ≥</w:t>
                              </w:r>
                              <w:r w:rsidRPr="00D077DF">
                                <w:rPr>
                                  <w:rFonts w:asciiTheme="majorHAnsi" w:hAnsiTheme="majorHAnsi" w:cstheme="majorHAnsi"/>
                                  <w:sz w:val="18"/>
                                  <w:szCs w:val="18"/>
                                  <w:lang w:val="fr-FR"/>
                                </w:rPr>
                                <w:t xml:space="preserve"> Nb cycle</w:t>
                              </w:r>
                            </w:p>
                            <w:p w:rsidR="00862F6C" w:rsidRPr="00D077DF" w:rsidRDefault="00862F6C" w:rsidP="00C934B4">
                              <w:pPr>
                                <w:rPr>
                                  <w:rFonts w:asciiTheme="majorHAnsi" w:hAnsiTheme="majorHAnsi" w:cstheme="majorHAnsi"/>
                                  <w:sz w:val="18"/>
                                  <w:szCs w:val="18"/>
                                  <w:lang w:val="fr-FR"/>
                                </w:rPr>
                              </w:pPr>
                            </w:p>
                          </w:txbxContent>
                        </wps:txbx>
                        <wps:bodyPr rot="0" vert="horz" wrap="square" lIns="0" tIns="0" rIns="0" bIns="0" anchor="t" anchorCtr="0" upright="1">
                          <a:noAutofit/>
                        </wps:bodyPr>
                      </wps:wsp>
                      <wpg:grpSp>
                        <wpg:cNvPr id="29675" name="Group 10914"/>
                        <wpg:cNvGrpSpPr>
                          <a:grpSpLocks/>
                        </wpg:cNvGrpSpPr>
                        <wpg:grpSpPr bwMode="auto">
                          <a:xfrm>
                            <a:off x="5418" y="9497"/>
                            <a:ext cx="227" cy="831"/>
                            <a:chOff x="4444" y="2685"/>
                            <a:chExt cx="255" cy="720"/>
                          </a:xfrm>
                        </wpg:grpSpPr>
                        <wps:wsp>
                          <wps:cNvPr id="29676" name="AutoShape 10915"/>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77" name="AutoShape 10916"/>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29678" name="Group 10917"/>
                        <wpg:cNvGrpSpPr>
                          <a:grpSpLocks/>
                        </wpg:cNvGrpSpPr>
                        <wpg:grpSpPr bwMode="auto">
                          <a:xfrm>
                            <a:off x="9190" y="9651"/>
                            <a:ext cx="227" cy="838"/>
                            <a:chOff x="4444" y="2685"/>
                            <a:chExt cx="255" cy="720"/>
                          </a:xfrm>
                        </wpg:grpSpPr>
                        <wps:wsp>
                          <wps:cNvPr id="29679" name="AutoShape 10918"/>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80" name="AutoShape 10919"/>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681" name="Text Box 10920"/>
                        <wps:cNvSpPr txBox="1">
                          <a:spLocks noChangeArrowheads="1"/>
                        </wps:cNvSpPr>
                        <wps:spPr bwMode="auto">
                          <a:xfrm>
                            <a:off x="9518" y="9768"/>
                            <a:ext cx="1428" cy="7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9A15CF" w:rsidRDefault="00862F6C" w:rsidP="00C934B4">
                              <w:pPr>
                                <w:rPr>
                                  <w:rFonts w:asciiTheme="majorHAnsi" w:hAnsiTheme="majorHAnsi" w:cstheme="majorHAnsi"/>
                                  <w:sz w:val="18"/>
                                  <w:szCs w:val="18"/>
                                </w:rPr>
                              </w:pPr>
                              <w:r w:rsidRPr="009A15CF">
                                <w:rPr>
                                  <w:rFonts w:asciiTheme="majorHAnsi" w:hAnsiTheme="majorHAnsi" w:cstheme="majorHAnsi"/>
                                  <w:sz w:val="18"/>
                                  <w:szCs w:val="18"/>
                                </w:rPr>
                                <w:t xml:space="preserve">PT581 &gt; P He min </w:t>
                              </w:r>
                            </w:p>
                            <w:p w:rsidR="00862F6C" w:rsidRPr="009A15CF" w:rsidRDefault="00862F6C" w:rsidP="00C934B4">
                              <w:pPr>
                                <w:rPr>
                                  <w:rFonts w:asciiTheme="majorHAnsi" w:hAnsiTheme="majorHAnsi" w:cstheme="majorHAnsi"/>
                                  <w:sz w:val="18"/>
                                  <w:szCs w:val="18"/>
                                </w:rPr>
                              </w:pPr>
                              <w:r w:rsidRPr="009A15CF">
                                <w:rPr>
                                  <w:rFonts w:asciiTheme="majorHAnsi" w:hAnsiTheme="majorHAnsi" w:cstheme="majorHAnsi"/>
                                  <w:sz w:val="18"/>
                                  <w:szCs w:val="18"/>
                                </w:rPr>
                                <w:t>&amp; t &gt; tp1</w:t>
                              </w:r>
                            </w:p>
                            <w:p w:rsidR="00862F6C" w:rsidRPr="00F51CA6" w:rsidRDefault="00862F6C" w:rsidP="00C934B4">
                              <w:pPr>
                                <w:rPr>
                                  <w:rFonts w:asciiTheme="majorHAnsi" w:hAnsiTheme="majorHAnsi" w:cstheme="majorHAnsi"/>
                                  <w:sz w:val="18"/>
                                  <w:szCs w:val="18"/>
                                  <w:lang w:val="fr-FR"/>
                                </w:rPr>
                              </w:pPr>
                              <w:r w:rsidRPr="00F51CA6">
                                <w:rPr>
                                  <w:rFonts w:asciiTheme="majorHAnsi" w:hAnsiTheme="majorHAnsi" w:cstheme="majorHAnsi"/>
                                  <w:sz w:val="18"/>
                                  <w:szCs w:val="18"/>
                                  <w:lang w:val="fr-FR"/>
                                </w:rPr>
                                <w:t>&amp; N &lt; Nb cycle</w:t>
                              </w:r>
                            </w:p>
                            <w:p w:rsidR="00862F6C" w:rsidRPr="00F51CA6" w:rsidRDefault="00862F6C" w:rsidP="00C934B4">
                              <w:pPr>
                                <w:rPr>
                                  <w:rFonts w:asciiTheme="majorHAnsi" w:hAnsiTheme="majorHAnsi" w:cstheme="majorHAnsi"/>
                                  <w:sz w:val="18"/>
                                  <w:szCs w:val="18"/>
                                  <w:lang w:val="fr-FR"/>
                                </w:rPr>
                              </w:pPr>
                            </w:p>
                          </w:txbxContent>
                        </wps:txbx>
                        <wps:bodyPr rot="0" vert="horz" wrap="square" lIns="0" tIns="0" rIns="0" bIns="0" anchor="t" anchorCtr="0" upright="1">
                          <a:noAutofit/>
                        </wps:bodyPr>
                      </wps:wsp>
                      <wps:wsp>
                        <wps:cNvPr id="29682" name="AutoShape 10921"/>
                        <wps:cNvCnPr>
                          <a:cxnSpLocks noChangeShapeType="1"/>
                        </wps:cNvCnPr>
                        <wps:spPr bwMode="auto">
                          <a:xfrm flipV="1">
                            <a:off x="9301" y="10488"/>
                            <a:ext cx="175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83" name="AutoShape 10922"/>
                        <wps:cNvCnPr>
                          <a:cxnSpLocks noChangeShapeType="1"/>
                        </wps:cNvCnPr>
                        <wps:spPr bwMode="auto">
                          <a:xfrm>
                            <a:off x="11048" y="4699"/>
                            <a:ext cx="0" cy="57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84" name="AutoShape 10923"/>
                        <wps:cNvCnPr>
                          <a:cxnSpLocks noChangeShapeType="1"/>
                        </wps:cNvCnPr>
                        <wps:spPr bwMode="auto">
                          <a:xfrm>
                            <a:off x="915" y="1785"/>
                            <a:ext cx="2098"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685" name="AutoShape 10925"/>
                        <wps:cNvCnPr>
                          <a:cxnSpLocks noChangeShapeType="1"/>
                        </wps:cNvCnPr>
                        <wps:spPr bwMode="auto">
                          <a:xfrm>
                            <a:off x="3793" y="7844"/>
                            <a:ext cx="397" cy="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29686" name="Group 10926"/>
                        <wpg:cNvGrpSpPr>
                          <a:grpSpLocks/>
                        </wpg:cNvGrpSpPr>
                        <wpg:grpSpPr bwMode="auto">
                          <a:xfrm>
                            <a:off x="4063" y="7534"/>
                            <a:ext cx="237" cy="300"/>
                            <a:chOff x="4444" y="2685"/>
                            <a:chExt cx="255" cy="720"/>
                          </a:xfrm>
                        </wpg:grpSpPr>
                        <wps:wsp>
                          <wps:cNvPr id="29687" name="AutoShape 10927"/>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88" name="AutoShape 10928"/>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689" name="Text Box 10929"/>
                        <wps:cNvSpPr txBox="1">
                          <a:spLocks noChangeArrowheads="1"/>
                        </wps:cNvSpPr>
                        <wps:spPr bwMode="auto">
                          <a:xfrm>
                            <a:off x="4318" y="7528"/>
                            <a:ext cx="1389"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C934B4">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wps:txbx>
                        <wps:bodyPr rot="0" vert="horz" wrap="square" lIns="0" tIns="0" rIns="0" bIns="0" anchor="t" anchorCtr="0" upright="1">
                          <a:noAutofit/>
                        </wps:bodyPr>
                      </wps:wsp>
                      <wps:wsp>
                        <wps:cNvPr id="29690" name="AutoShape 10930"/>
                        <wps:cNvCnPr>
                          <a:cxnSpLocks noChangeShapeType="1"/>
                        </wps:cNvCnPr>
                        <wps:spPr bwMode="auto">
                          <a:xfrm>
                            <a:off x="928" y="14225"/>
                            <a:ext cx="6973"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691" name="AutoShape 10932"/>
                        <wps:cNvCnPr>
                          <a:cxnSpLocks noChangeShapeType="1"/>
                        </wps:cNvCnPr>
                        <wps:spPr bwMode="auto">
                          <a:xfrm>
                            <a:off x="2638" y="5614"/>
                            <a:ext cx="2551"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9692" name="Group 10933"/>
                        <wpg:cNvGrpSpPr>
                          <a:grpSpLocks/>
                        </wpg:cNvGrpSpPr>
                        <wpg:grpSpPr bwMode="auto">
                          <a:xfrm>
                            <a:off x="2524" y="5600"/>
                            <a:ext cx="227" cy="401"/>
                            <a:chOff x="4444" y="2685"/>
                            <a:chExt cx="255" cy="720"/>
                          </a:xfrm>
                        </wpg:grpSpPr>
                        <wps:wsp>
                          <wps:cNvPr id="29693" name="AutoShape 10934"/>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94" name="AutoShape 10935"/>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695" name="Text Box 10936"/>
                        <wps:cNvSpPr txBox="1">
                          <a:spLocks noChangeArrowheads="1"/>
                        </wps:cNvSpPr>
                        <wps:spPr bwMode="auto">
                          <a:xfrm>
                            <a:off x="2752" y="5636"/>
                            <a:ext cx="2196"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C934B4">
                              <w:pPr>
                                <w:rPr>
                                  <w:rFonts w:asciiTheme="majorHAnsi" w:hAnsiTheme="majorHAnsi" w:cstheme="majorHAnsi"/>
                                  <w:sz w:val="18"/>
                                  <w:szCs w:val="18"/>
                                </w:rPr>
                              </w:pPr>
                              <w:r>
                                <w:rPr>
                                  <w:rFonts w:asciiTheme="majorHAnsi" w:hAnsiTheme="majorHAnsi" w:cstheme="majorHAnsi"/>
                                  <w:sz w:val="18"/>
                                  <w:szCs w:val="18"/>
                                </w:rPr>
                                <w:t xml:space="preserve">t &gt; </w:t>
                              </w:r>
                              <w:r w:rsidRPr="00437D2E">
                                <w:rPr>
                                  <w:rFonts w:asciiTheme="majorHAnsi" w:hAnsiTheme="majorHAnsi" w:cstheme="majorHAnsi"/>
                                  <w:sz w:val="18"/>
                                  <w:szCs w:val="18"/>
                                </w:rPr>
                                <w:t>tvac2</w:t>
                              </w:r>
                              <w:r>
                                <w:rPr>
                                  <w:rFonts w:asciiTheme="majorHAnsi" w:hAnsiTheme="majorHAnsi" w:cstheme="majorHAnsi"/>
                                  <w:sz w:val="18"/>
                                  <w:szCs w:val="18"/>
                                </w:rPr>
                                <w:t xml:space="preserve"> &amp; PT581 &gt;</w:t>
                              </w:r>
                              <w:r w:rsidRPr="00437D2E">
                                <w:rPr>
                                  <w:rFonts w:asciiTheme="majorHAnsi" w:hAnsiTheme="majorHAnsi" w:cstheme="majorHAnsi"/>
                                  <w:sz w:val="18"/>
                                  <w:szCs w:val="18"/>
                                </w:rPr>
                                <w:t xml:space="preserve"> </w:t>
                              </w:r>
                              <w:r>
                                <w:rPr>
                                  <w:rFonts w:asciiTheme="majorHAnsi" w:hAnsiTheme="majorHAnsi" w:cstheme="majorHAnsi"/>
                                  <w:sz w:val="18"/>
                                  <w:szCs w:val="18"/>
                                </w:rPr>
                                <w:t>Pvac</w:t>
                              </w:r>
                            </w:p>
                          </w:txbxContent>
                        </wps:txbx>
                        <wps:bodyPr rot="0" vert="horz" wrap="square" lIns="0" tIns="0" rIns="0" bIns="0" anchor="t" anchorCtr="0" upright="1">
                          <a:noAutofit/>
                        </wps:bodyPr>
                      </wps:wsp>
                      <wps:wsp>
                        <wps:cNvPr id="29696" name="AutoShape 10937"/>
                        <wps:cNvCnPr>
                          <a:cxnSpLocks noChangeShapeType="1"/>
                        </wps:cNvCnPr>
                        <wps:spPr bwMode="auto">
                          <a:xfrm>
                            <a:off x="5521" y="8613"/>
                            <a:ext cx="20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97" name="Text Box 10938"/>
                        <wps:cNvSpPr txBox="1">
                          <a:spLocks noChangeArrowheads="1"/>
                        </wps:cNvSpPr>
                        <wps:spPr bwMode="auto">
                          <a:xfrm>
                            <a:off x="5536" y="8625"/>
                            <a:ext cx="2122" cy="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C934B4">
                              <w:pPr>
                                <w:rPr>
                                  <w:rFonts w:asciiTheme="majorHAnsi" w:hAnsiTheme="majorHAnsi" w:cstheme="majorHAnsi"/>
                                  <w:sz w:val="18"/>
                                  <w:szCs w:val="18"/>
                                </w:rPr>
                              </w:pPr>
                              <w:r w:rsidRPr="00437D2E">
                                <w:rPr>
                                  <w:rFonts w:asciiTheme="majorHAnsi" w:hAnsiTheme="majorHAnsi" w:cstheme="majorHAnsi"/>
                                  <w:sz w:val="18"/>
                                  <w:szCs w:val="18"/>
                                </w:rPr>
                                <w:t>t &gt; tp2</w:t>
                              </w:r>
                              <w:r>
                                <w:rPr>
                                  <w:rFonts w:asciiTheme="majorHAnsi" w:hAnsiTheme="majorHAnsi" w:cstheme="majorHAnsi"/>
                                  <w:sz w:val="18"/>
                                  <w:szCs w:val="18"/>
                                </w:rPr>
                                <w:t xml:space="preserve"> &amp; PT581&lt;P He </w:t>
                              </w:r>
                            </w:p>
                            <w:p w:rsidR="00862F6C" w:rsidRPr="00437D2E" w:rsidRDefault="00862F6C" w:rsidP="00C934B4">
                              <w:pPr>
                                <w:rPr>
                                  <w:rFonts w:asciiTheme="majorHAnsi" w:hAnsiTheme="majorHAnsi" w:cstheme="majorHAnsi"/>
                                  <w:sz w:val="18"/>
                                  <w:szCs w:val="18"/>
                                </w:rPr>
                              </w:pPr>
                            </w:p>
                          </w:txbxContent>
                        </wps:txbx>
                        <wps:bodyPr rot="0" vert="horz" wrap="square" lIns="0" tIns="0" rIns="0" bIns="0" anchor="t" anchorCtr="0" upright="1">
                          <a:noAutofit/>
                        </wps:bodyPr>
                      </wps:wsp>
                      <wps:wsp>
                        <wps:cNvPr id="29698" name="AutoShape 10939"/>
                        <wps:cNvCnPr>
                          <a:cxnSpLocks noChangeShapeType="1"/>
                        </wps:cNvCnPr>
                        <wps:spPr bwMode="auto">
                          <a:xfrm flipH="1">
                            <a:off x="3800" y="4699"/>
                            <a:ext cx="7257"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699" name="Text Box 10940"/>
                        <wps:cNvSpPr txBox="1">
                          <a:spLocks noChangeArrowheads="1"/>
                        </wps:cNvSpPr>
                        <wps:spPr bwMode="auto">
                          <a:xfrm>
                            <a:off x="3982" y="7055"/>
                            <a:ext cx="1855" cy="502"/>
                          </a:xfrm>
                          <a:prstGeom prst="rect">
                            <a:avLst/>
                          </a:prstGeom>
                          <a:solidFill>
                            <a:srgbClr val="FFFFFF"/>
                          </a:solidFill>
                          <a:ln w="9525">
                            <a:solidFill>
                              <a:srgbClr val="000000"/>
                            </a:solidFill>
                            <a:miter lim="800000"/>
                            <a:headEnd/>
                            <a:tailEnd/>
                          </a:ln>
                        </wps:spPr>
                        <wps:txbx>
                          <w:txbxContent>
                            <w:p w:rsidR="00862F6C" w:rsidRPr="00437D2E" w:rsidRDefault="00862F6C" w:rsidP="00C934B4">
                              <w:pPr>
                                <w:ind w:firstLine="142"/>
                                <w:jc w:val="center"/>
                                <w:rPr>
                                  <w:rFonts w:asciiTheme="majorHAnsi" w:hAnsiTheme="majorHAnsi" w:cstheme="majorHAnsi"/>
                                  <w:sz w:val="18"/>
                                  <w:szCs w:val="18"/>
                                </w:rPr>
                              </w:pPr>
                              <w:r>
                                <w:rPr>
                                  <w:rFonts w:asciiTheme="majorHAnsi" w:hAnsiTheme="majorHAnsi" w:cstheme="majorHAnsi"/>
                                  <w:sz w:val="18"/>
                                  <w:szCs w:val="18"/>
                                </w:rPr>
                                <w:t>High level</w:t>
                              </w:r>
                              <w:r w:rsidRPr="00437D2E">
                                <w:rPr>
                                  <w:rFonts w:asciiTheme="majorHAnsi" w:hAnsiTheme="majorHAnsi" w:cstheme="majorHAnsi"/>
                                  <w:sz w:val="18"/>
                                  <w:szCs w:val="18"/>
                                </w:rPr>
                                <w:t xml:space="preserve"> vacuum alarm</w:t>
                              </w:r>
                            </w:p>
                          </w:txbxContent>
                        </wps:txbx>
                        <wps:bodyPr rot="0" vert="horz" wrap="square" lIns="0" tIns="0" rIns="0" bIns="0" anchor="t" anchorCtr="0" upright="1">
                          <a:noAutofit/>
                        </wps:bodyPr>
                      </wps:wsp>
                      <wps:wsp>
                        <wps:cNvPr id="29700" name="Text Box 10941"/>
                        <wps:cNvSpPr txBox="1">
                          <a:spLocks noChangeArrowheads="1"/>
                        </wps:cNvSpPr>
                        <wps:spPr bwMode="auto">
                          <a:xfrm>
                            <a:off x="4019" y="4458"/>
                            <a:ext cx="2402"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1D36DB" w:rsidRDefault="00862F6C" w:rsidP="00C934B4">
                              <w:pPr>
                                <w:rPr>
                                  <w:rFonts w:asciiTheme="majorHAnsi" w:hAnsiTheme="majorHAnsi" w:cstheme="majorHAnsi"/>
                                  <w:sz w:val="18"/>
                                  <w:szCs w:val="18"/>
                                  <w:lang w:val="fr-FR"/>
                                </w:rPr>
                              </w:pPr>
                              <w:r>
                                <w:rPr>
                                  <w:rFonts w:asciiTheme="majorHAnsi" w:hAnsiTheme="majorHAnsi" w:cstheme="majorHAnsi"/>
                                  <w:sz w:val="18"/>
                                  <w:szCs w:val="18"/>
                                  <w:lang w:val="fr-FR"/>
                                </w:rPr>
                                <w:t>P090 running</w:t>
                              </w:r>
                            </w:p>
                          </w:txbxContent>
                        </wps:txbx>
                        <wps:bodyPr rot="0" vert="horz" wrap="square" lIns="0" tIns="0" rIns="0" bIns="0" anchor="t" anchorCtr="0" upright="1">
                          <a:noAutofit/>
                        </wps:bodyPr>
                      </wps:wsp>
                      <wpg:grpSp>
                        <wpg:cNvPr id="29701" name="Group 10942"/>
                        <wpg:cNvGrpSpPr>
                          <a:grpSpLocks/>
                        </wpg:cNvGrpSpPr>
                        <wpg:grpSpPr bwMode="auto">
                          <a:xfrm>
                            <a:off x="3554" y="4279"/>
                            <a:ext cx="227" cy="573"/>
                            <a:chOff x="4444" y="2685"/>
                            <a:chExt cx="255" cy="720"/>
                          </a:xfrm>
                        </wpg:grpSpPr>
                        <wps:wsp>
                          <wps:cNvPr id="29702" name="AutoShape 10943"/>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03" name="AutoShape 10944"/>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704" name="AutoShape 10945"/>
                        <wps:cNvCnPr>
                          <a:cxnSpLocks noChangeShapeType="1"/>
                        </wps:cNvCnPr>
                        <wps:spPr bwMode="auto">
                          <a:xfrm>
                            <a:off x="3664" y="5327"/>
                            <a:ext cx="0" cy="2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05" name="Text Box 10946"/>
                        <wps:cNvSpPr txBox="1">
                          <a:spLocks noChangeArrowheads="1"/>
                        </wps:cNvSpPr>
                        <wps:spPr bwMode="auto">
                          <a:xfrm>
                            <a:off x="2708" y="6623"/>
                            <a:ext cx="1491"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C934B4">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wps:txbx>
                        <wps:bodyPr rot="0" vert="horz" wrap="square" lIns="0" tIns="0" rIns="0" bIns="0" anchor="t" anchorCtr="0" upright="1">
                          <a:noAutofit/>
                        </wps:bodyPr>
                      </wps:wsp>
                      <wpg:grpSp>
                        <wpg:cNvPr id="29706" name="Group 10947"/>
                        <wpg:cNvGrpSpPr>
                          <a:grpSpLocks/>
                        </wpg:cNvGrpSpPr>
                        <wpg:grpSpPr bwMode="auto">
                          <a:xfrm>
                            <a:off x="2532" y="6455"/>
                            <a:ext cx="227" cy="964"/>
                            <a:chOff x="3039" y="9582"/>
                            <a:chExt cx="271" cy="964"/>
                          </a:xfrm>
                        </wpg:grpSpPr>
                        <wps:wsp>
                          <wps:cNvPr id="29707" name="AutoShape 10948"/>
                          <wps:cNvCnPr>
                            <a:cxnSpLocks noChangeShapeType="1"/>
                          </wps:cNvCnPr>
                          <wps:spPr bwMode="auto">
                            <a:xfrm>
                              <a:off x="3178" y="9582"/>
                              <a:ext cx="0" cy="96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08" name="AutoShape 10949"/>
                          <wps:cNvCnPr>
                            <a:cxnSpLocks noChangeShapeType="1"/>
                          </wps:cNvCnPr>
                          <wps:spPr bwMode="auto">
                            <a:xfrm>
                              <a:off x="3039" y="9758"/>
                              <a:ext cx="27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709" name="Text Box 10960"/>
                        <wps:cNvSpPr txBox="1">
                          <a:spLocks noChangeArrowheads="1"/>
                        </wps:cNvSpPr>
                        <wps:spPr bwMode="auto">
                          <a:xfrm>
                            <a:off x="1929" y="7395"/>
                            <a:ext cx="1855" cy="558"/>
                          </a:xfrm>
                          <a:prstGeom prst="rect">
                            <a:avLst/>
                          </a:prstGeom>
                          <a:solidFill>
                            <a:srgbClr val="FFFFFF"/>
                          </a:solidFill>
                          <a:ln w="9525">
                            <a:solidFill>
                              <a:srgbClr val="000000"/>
                            </a:solidFill>
                            <a:miter lim="800000"/>
                            <a:headEnd/>
                            <a:tailEnd/>
                          </a:ln>
                        </wps:spPr>
                        <wps:txbx>
                          <w:txbxContent>
                            <w:p w:rsidR="00862F6C" w:rsidRPr="0068090F" w:rsidRDefault="00862F6C" w:rsidP="00EE2F20">
                              <w:pPr>
                                <w:spacing w:before="40"/>
                                <w:jc w:val="center"/>
                                <w:rPr>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 xml:space="preserve">want to </w:t>
                              </w:r>
                              <w:r>
                                <w:rPr>
                                  <w:rFonts w:asciiTheme="majorHAnsi" w:hAnsiTheme="majorHAnsi" w:cstheme="majorHAnsi"/>
                                  <w:sz w:val="18"/>
                                  <w:szCs w:val="18"/>
                                </w:rPr>
                                <w:t>sto</w:t>
                              </w:r>
                              <w:r w:rsidRPr="00730ECB">
                                <w:rPr>
                                  <w:rFonts w:asciiTheme="majorHAnsi" w:hAnsiTheme="majorHAnsi" w:cstheme="majorHAnsi"/>
                                  <w:sz w:val="18"/>
                                  <w:szCs w:val="18"/>
                                </w:rPr>
                                <w:t xml:space="preserve">p </w:t>
                              </w:r>
                              <w:r>
                                <w:rPr>
                                  <w:rFonts w:asciiTheme="majorHAnsi" w:hAnsiTheme="majorHAnsi" w:cstheme="majorHAnsi"/>
                                  <w:sz w:val="18"/>
                                  <w:szCs w:val="18"/>
                                </w:rPr>
                                <w:t>the conditioning</w:t>
                              </w:r>
                              <w:r w:rsidRPr="002F4637">
                                <w:rPr>
                                  <w:rFonts w:asciiTheme="majorHAnsi" w:hAnsiTheme="majorHAnsi" w:cstheme="majorHAnsi"/>
                                  <w:sz w:val="18"/>
                                  <w:szCs w:val="18"/>
                                </w:rPr>
                                <w:t>?“</w:t>
                              </w:r>
                            </w:p>
                            <w:p w:rsidR="00862F6C" w:rsidRPr="00EE2F20" w:rsidRDefault="00862F6C" w:rsidP="00EE2F20">
                              <w:pPr>
                                <w:rPr>
                                  <w:szCs w:val="18"/>
                                </w:rPr>
                              </w:pPr>
                            </w:p>
                          </w:txbxContent>
                        </wps:txbx>
                        <wps:bodyPr rot="0" vert="horz" wrap="square" lIns="0" tIns="0" rIns="0" bIns="0" anchor="t" anchorCtr="0" upright="1">
                          <a:noAutofit/>
                        </wps:bodyPr>
                      </wps:wsp>
                      <wps:wsp>
                        <wps:cNvPr id="29710" name="AutoShape 10973"/>
                        <wps:cNvCnPr>
                          <a:cxnSpLocks noChangeShapeType="1"/>
                        </wps:cNvCnPr>
                        <wps:spPr bwMode="auto">
                          <a:xfrm flipH="1">
                            <a:off x="5092" y="7807"/>
                            <a:ext cx="1757"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29711" name="Group 10975"/>
                        <wpg:cNvGrpSpPr>
                          <a:grpSpLocks/>
                        </wpg:cNvGrpSpPr>
                        <wpg:grpSpPr bwMode="auto">
                          <a:xfrm>
                            <a:off x="4092" y="6681"/>
                            <a:ext cx="146" cy="381"/>
                            <a:chOff x="7322" y="9810"/>
                            <a:chExt cx="146" cy="381"/>
                          </a:xfrm>
                        </wpg:grpSpPr>
                        <wps:wsp>
                          <wps:cNvPr id="29712" name="AutoShape 10976"/>
                          <wps:cNvCnPr>
                            <a:cxnSpLocks noChangeShapeType="1"/>
                          </wps:cNvCnPr>
                          <wps:spPr bwMode="auto">
                            <a:xfrm>
                              <a:off x="7397" y="9810"/>
                              <a:ext cx="0" cy="3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13" name="AutoShape 10977"/>
                          <wps:cNvCnPr>
                            <a:cxnSpLocks noChangeShapeType="1"/>
                          </wps:cNvCnPr>
                          <wps:spPr bwMode="auto">
                            <a:xfrm>
                              <a:off x="7322" y="9952"/>
                              <a:ext cx="14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29714" name="Group 10980"/>
                        <wpg:cNvGrpSpPr>
                          <a:grpSpLocks/>
                        </wpg:cNvGrpSpPr>
                        <wpg:grpSpPr bwMode="auto">
                          <a:xfrm>
                            <a:off x="6823" y="6694"/>
                            <a:ext cx="146" cy="1915"/>
                            <a:chOff x="7322" y="9810"/>
                            <a:chExt cx="146" cy="1247"/>
                          </a:xfrm>
                        </wpg:grpSpPr>
                        <wps:wsp>
                          <wps:cNvPr id="29715" name="AutoShape 10981"/>
                          <wps:cNvCnPr>
                            <a:cxnSpLocks noChangeShapeType="1"/>
                          </wps:cNvCnPr>
                          <wps:spPr bwMode="auto">
                            <a:xfrm>
                              <a:off x="7397" y="9810"/>
                              <a:ext cx="0" cy="124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16" name="AutoShape 10982"/>
                          <wps:cNvCnPr>
                            <a:cxnSpLocks noChangeShapeType="1"/>
                          </wps:cNvCnPr>
                          <wps:spPr bwMode="auto">
                            <a:xfrm>
                              <a:off x="7322" y="9952"/>
                              <a:ext cx="14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29717" name="Group 10983"/>
                        <wpg:cNvGrpSpPr>
                          <a:grpSpLocks/>
                        </wpg:cNvGrpSpPr>
                        <wpg:grpSpPr bwMode="auto">
                          <a:xfrm>
                            <a:off x="6528" y="7928"/>
                            <a:ext cx="3312" cy="505"/>
                            <a:chOff x="4545" y="9567"/>
                            <a:chExt cx="4115" cy="765"/>
                          </a:xfrm>
                        </wpg:grpSpPr>
                        <wps:wsp>
                          <wps:cNvPr id="29718" name="Rectangle 10984"/>
                          <wps:cNvSpPr>
                            <a:spLocks noChangeArrowheads="1"/>
                          </wps:cNvSpPr>
                          <wps:spPr bwMode="auto">
                            <a:xfrm>
                              <a:off x="4545" y="9567"/>
                              <a:ext cx="1960" cy="765"/>
                            </a:xfrm>
                            <a:prstGeom prst="rect">
                              <a:avLst/>
                            </a:prstGeom>
                            <a:solidFill>
                              <a:srgbClr val="FFFFFF"/>
                            </a:solidFill>
                            <a:ln w="9525">
                              <a:solidFill>
                                <a:srgbClr val="000000"/>
                              </a:solidFill>
                              <a:miter lim="800000"/>
                              <a:headEnd/>
                              <a:tailEnd/>
                            </a:ln>
                          </wps:spPr>
                          <wps:txbx>
                            <w:txbxContent>
                              <w:p w:rsidR="00862F6C" w:rsidRPr="00437D2E" w:rsidRDefault="00862F6C" w:rsidP="00C934B4">
                                <w:pPr>
                                  <w:spacing w:before="40"/>
                                  <w:ind w:firstLine="142"/>
                                  <w:jc w:val="center"/>
                                  <w:rPr>
                                    <w:rFonts w:asciiTheme="majorHAnsi" w:hAnsiTheme="majorHAnsi" w:cstheme="majorHAnsi"/>
                                    <w:sz w:val="18"/>
                                    <w:szCs w:val="18"/>
                                  </w:rPr>
                                </w:pPr>
                                <w:r w:rsidRPr="00437D2E">
                                  <w:rPr>
                                    <w:rFonts w:asciiTheme="majorHAnsi" w:hAnsiTheme="majorHAnsi" w:cstheme="majorHAnsi"/>
                                    <w:sz w:val="18"/>
                                    <w:szCs w:val="18"/>
                                  </w:rPr>
                                  <w:t>Flushing with</w:t>
                                </w:r>
                              </w:p>
                              <w:p w:rsidR="00862F6C" w:rsidRPr="00437D2E" w:rsidRDefault="00862F6C" w:rsidP="00C934B4">
                                <w:pPr>
                                  <w:jc w:val="center"/>
                                  <w:rPr>
                                    <w:rFonts w:asciiTheme="majorHAnsi" w:hAnsiTheme="majorHAnsi" w:cstheme="majorHAnsi"/>
                                    <w:sz w:val="18"/>
                                    <w:szCs w:val="18"/>
                                  </w:rPr>
                                </w:pPr>
                                <w:r w:rsidRPr="00437D2E">
                                  <w:rPr>
                                    <w:rFonts w:asciiTheme="majorHAnsi" w:hAnsiTheme="majorHAnsi" w:cstheme="majorHAnsi"/>
                                    <w:sz w:val="18"/>
                                    <w:szCs w:val="18"/>
                                  </w:rPr>
                                  <w:t>GHe</w:t>
                                </w:r>
                              </w:p>
                              <w:p w:rsidR="00862F6C" w:rsidRPr="00437D2E" w:rsidRDefault="00862F6C" w:rsidP="00C934B4">
                                <w:pPr>
                                  <w:rPr>
                                    <w:rFonts w:asciiTheme="majorHAnsi" w:hAnsiTheme="majorHAnsi" w:cstheme="majorHAnsi"/>
                                    <w:sz w:val="18"/>
                                    <w:szCs w:val="18"/>
                                  </w:rPr>
                                </w:pPr>
                              </w:p>
                            </w:txbxContent>
                          </wps:txbx>
                          <wps:bodyPr rot="0" vert="horz" wrap="square" lIns="0" tIns="0" rIns="0" bIns="0" anchor="t" anchorCtr="0" upright="1">
                            <a:noAutofit/>
                          </wps:bodyPr>
                        </wps:wsp>
                        <wps:wsp>
                          <wps:cNvPr id="29719" name="Text Box 10985"/>
                          <wps:cNvSpPr txBox="1">
                            <a:spLocks noChangeArrowheads="1"/>
                          </wps:cNvSpPr>
                          <wps:spPr bwMode="auto">
                            <a:xfrm>
                              <a:off x="6505" y="9567"/>
                              <a:ext cx="2155" cy="765"/>
                            </a:xfrm>
                            <a:prstGeom prst="rect">
                              <a:avLst/>
                            </a:prstGeom>
                            <a:solidFill>
                              <a:srgbClr val="FFFFFF"/>
                            </a:solidFill>
                            <a:ln w="9525">
                              <a:solidFill>
                                <a:srgbClr val="000000"/>
                              </a:solidFill>
                              <a:miter lim="800000"/>
                              <a:headEnd/>
                              <a:tailEnd/>
                            </a:ln>
                          </wps:spPr>
                          <wps:txbx>
                            <w:txbxContent>
                              <w:p w:rsidR="00862F6C" w:rsidRDefault="00862F6C" w:rsidP="00C934B4">
                                <w:pPr>
                                  <w:ind w:left="57"/>
                                  <w:rPr>
                                    <w:rFonts w:asciiTheme="majorHAnsi" w:hAnsiTheme="majorHAnsi" w:cstheme="majorHAnsi"/>
                                    <w:sz w:val="18"/>
                                    <w:szCs w:val="18"/>
                                  </w:rPr>
                                </w:pPr>
                                <w:r>
                                  <w:rPr>
                                    <w:rFonts w:asciiTheme="majorHAnsi" w:hAnsiTheme="majorHAnsi" w:cstheme="majorHAnsi"/>
                                    <w:sz w:val="18"/>
                                    <w:szCs w:val="18"/>
                                  </w:rPr>
                                  <w:t>Open FV092 &amp; FV660</w:t>
                                </w:r>
                              </w:p>
                              <w:p w:rsidR="00862F6C" w:rsidRPr="00437D2E" w:rsidRDefault="00862F6C" w:rsidP="00C934B4">
                                <w:pPr>
                                  <w:ind w:left="57"/>
                                  <w:rPr>
                                    <w:rFonts w:asciiTheme="majorHAnsi" w:hAnsiTheme="majorHAnsi" w:cstheme="majorHAnsi"/>
                                    <w:sz w:val="18"/>
                                    <w:szCs w:val="18"/>
                                  </w:rPr>
                                </w:pPr>
                                <w:r>
                                  <w:rPr>
                                    <w:rFonts w:asciiTheme="majorHAnsi" w:hAnsiTheme="majorHAnsi" w:cstheme="majorHAnsi"/>
                                    <w:sz w:val="18"/>
                                    <w:szCs w:val="18"/>
                                  </w:rPr>
                                  <w:t>Delay tp2</w:t>
                                </w:r>
                              </w:p>
                              <w:p w:rsidR="00862F6C" w:rsidRPr="00437D2E" w:rsidRDefault="00862F6C" w:rsidP="00C934B4">
                                <w:pPr>
                                  <w:rPr>
                                    <w:rFonts w:asciiTheme="majorHAnsi" w:hAnsiTheme="majorHAnsi" w:cstheme="majorHAnsi"/>
                                    <w:sz w:val="18"/>
                                    <w:szCs w:val="18"/>
                                  </w:rPr>
                                </w:pPr>
                              </w:p>
                            </w:txbxContent>
                          </wps:txbx>
                          <wps:bodyPr rot="0" vert="horz" wrap="square" lIns="0" tIns="0" rIns="0" bIns="0" anchor="t" anchorCtr="0" upright="1">
                            <a:noAutofit/>
                          </wps:bodyPr>
                        </wps:wsp>
                      </wpg:grpSp>
                      <wpg:grpSp>
                        <wpg:cNvPr id="29720" name="Group 10986"/>
                        <wpg:cNvGrpSpPr>
                          <a:grpSpLocks/>
                        </wpg:cNvGrpSpPr>
                        <wpg:grpSpPr bwMode="auto">
                          <a:xfrm>
                            <a:off x="7509" y="8609"/>
                            <a:ext cx="192" cy="381"/>
                            <a:chOff x="4444" y="2685"/>
                            <a:chExt cx="255" cy="720"/>
                          </a:xfrm>
                        </wpg:grpSpPr>
                        <wps:wsp>
                          <wps:cNvPr id="29721" name="AutoShape 10987"/>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22" name="AutoShape 10988"/>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723" name="Text Box 10990"/>
                        <wps:cNvSpPr txBox="1">
                          <a:spLocks noChangeArrowheads="1"/>
                        </wps:cNvSpPr>
                        <wps:spPr bwMode="auto">
                          <a:xfrm>
                            <a:off x="3919" y="3393"/>
                            <a:ext cx="3848" cy="2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C934B4">
                              <w:pPr>
                                <w:rPr>
                                  <w:rFonts w:asciiTheme="majorHAnsi" w:hAnsiTheme="majorHAnsi" w:cstheme="majorHAnsi"/>
                                  <w:sz w:val="18"/>
                                  <w:szCs w:val="18"/>
                                </w:rPr>
                              </w:pPr>
                              <w:r w:rsidRPr="00437D2E">
                                <w:rPr>
                                  <w:rFonts w:asciiTheme="majorHAnsi" w:hAnsiTheme="majorHAnsi" w:cstheme="majorHAnsi"/>
                                  <w:sz w:val="18"/>
                                  <w:szCs w:val="18"/>
                                </w:rPr>
                                <w:t xml:space="preserve">t &gt; </w:t>
                              </w:r>
                              <w:r>
                                <w:rPr>
                                  <w:rFonts w:asciiTheme="majorHAnsi" w:hAnsiTheme="majorHAnsi" w:cstheme="majorHAnsi"/>
                                  <w:sz w:val="18"/>
                                  <w:szCs w:val="18"/>
                                </w:rPr>
                                <w:t>t</w:t>
                              </w:r>
                              <w:r w:rsidRPr="00437D2E">
                                <w:rPr>
                                  <w:rFonts w:asciiTheme="majorHAnsi" w:hAnsiTheme="majorHAnsi" w:cstheme="majorHAnsi"/>
                                  <w:sz w:val="18"/>
                                  <w:szCs w:val="18"/>
                                </w:rPr>
                                <w:t>starting &amp; (CV</w:t>
                              </w:r>
                              <w:r>
                                <w:rPr>
                                  <w:rFonts w:asciiTheme="majorHAnsi" w:hAnsiTheme="majorHAnsi" w:cstheme="majorHAnsi"/>
                                  <w:sz w:val="18"/>
                                  <w:szCs w:val="18"/>
                                </w:rPr>
                                <w:t>581</w:t>
                              </w:r>
                              <w:r w:rsidRPr="00437D2E">
                                <w:rPr>
                                  <w:rFonts w:asciiTheme="majorHAnsi" w:hAnsiTheme="majorHAnsi" w:cstheme="majorHAnsi"/>
                                  <w:sz w:val="18"/>
                                  <w:szCs w:val="18"/>
                                </w:rPr>
                                <w:t xml:space="preserve"> &amp; CV</w:t>
                              </w:r>
                              <w:r>
                                <w:rPr>
                                  <w:rFonts w:asciiTheme="majorHAnsi" w:hAnsiTheme="majorHAnsi" w:cstheme="majorHAnsi"/>
                                  <w:sz w:val="18"/>
                                  <w:szCs w:val="18"/>
                                </w:rPr>
                                <w:t>582 &amp; CV583</w:t>
                              </w:r>
                              <w:r w:rsidRPr="00437D2E">
                                <w:rPr>
                                  <w:rFonts w:asciiTheme="majorHAnsi" w:hAnsiTheme="majorHAnsi" w:cstheme="majorHAnsi"/>
                                  <w:sz w:val="18"/>
                                  <w:szCs w:val="18"/>
                                </w:rPr>
                                <w:t xml:space="preserve">) </w:t>
                              </w:r>
                              <w:r>
                                <w:rPr>
                                  <w:rFonts w:asciiTheme="majorHAnsi" w:hAnsiTheme="majorHAnsi" w:cstheme="majorHAnsi"/>
                                  <w:sz w:val="18"/>
                                  <w:szCs w:val="18"/>
                                </w:rPr>
                                <w:t>open</w:t>
                              </w:r>
                              <w:r w:rsidRPr="00437D2E">
                                <w:rPr>
                                  <w:rFonts w:asciiTheme="majorHAnsi" w:hAnsiTheme="majorHAnsi" w:cstheme="majorHAnsi"/>
                                  <w:sz w:val="18"/>
                                  <w:szCs w:val="18"/>
                                </w:rPr>
                                <w:t xml:space="preserve">ed </w:t>
                              </w:r>
                            </w:p>
                          </w:txbxContent>
                        </wps:txbx>
                        <wps:bodyPr rot="0" vert="horz" wrap="square" lIns="0" tIns="0" rIns="0" bIns="0" anchor="t" anchorCtr="0" upright="1">
                          <a:noAutofit/>
                        </wps:bodyPr>
                      </wps:wsp>
                      <wpg:grpSp>
                        <wpg:cNvPr id="29724" name="Group 10991"/>
                        <wpg:cNvGrpSpPr>
                          <a:grpSpLocks/>
                        </wpg:cNvGrpSpPr>
                        <wpg:grpSpPr bwMode="auto">
                          <a:xfrm>
                            <a:off x="3598" y="3335"/>
                            <a:ext cx="227" cy="425"/>
                            <a:chOff x="4042" y="6426"/>
                            <a:chExt cx="296" cy="425"/>
                          </a:xfrm>
                        </wpg:grpSpPr>
                        <wps:wsp>
                          <wps:cNvPr id="29725" name="AutoShape 10992"/>
                          <wps:cNvCnPr>
                            <a:cxnSpLocks noChangeShapeType="1"/>
                          </wps:cNvCnPr>
                          <wps:spPr bwMode="auto">
                            <a:xfrm>
                              <a:off x="4194" y="6426"/>
                              <a:ext cx="0" cy="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26" name="AutoShape 10993"/>
                          <wps:cNvCnPr>
                            <a:cxnSpLocks noChangeShapeType="1"/>
                          </wps:cNvCnPr>
                          <wps:spPr bwMode="auto">
                            <a:xfrm>
                              <a:off x="4042" y="6602"/>
                              <a:ext cx="29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727" name="AutoShape 11017"/>
                        <wps:cNvCnPr>
                          <a:cxnSpLocks noChangeShapeType="1"/>
                        </wps:cNvCnPr>
                        <wps:spPr bwMode="auto">
                          <a:xfrm>
                            <a:off x="11063" y="10556"/>
                            <a:ext cx="0" cy="51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728" name="Text Box 11019"/>
                        <wps:cNvSpPr txBox="1">
                          <a:spLocks noChangeArrowheads="1"/>
                        </wps:cNvSpPr>
                        <wps:spPr bwMode="auto">
                          <a:xfrm>
                            <a:off x="6671" y="9679"/>
                            <a:ext cx="2335"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C934B4">
                              <w:pPr>
                                <w:rPr>
                                  <w:rFonts w:asciiTheme="majorHAnsi" w:hAnsiTheme="majorHAnsi" w:cstheme="majorHAnsi"/>
                                  <w:sz w:val="18"/>
                                  <w:szCs w:val="18"/>
                                </w:rPr>
                              </w:pPr>
                              <w:r>
                                <w:rPr>
                                  <w:rFonts w:asciiTheme="majorHAnsi" w:hAnsiTheme="majorHAnsi" w:cstheme="majorHAnsi"/>
                                  <w:sz w:val="18"/>
                                  <w:szCs w:val="18"/>
                                </w:rPr>
                                <w:t>PT581</w:t>
                              </w:r>
                              <w:r w:rsidRPr="00437D2E">
                                <w:rPr>
                                  <w:rFonts w:asciiTheme="majorHAnsi" w:hAnsiTheme="majorHAnsi" w:cstheme="majorHAnsi"/>
                                  <w:sz w:val="18"/>
                                  <w:szCs w:val="18"/>
                                </w:rPr>
                                <w:t xml:space="preserve"> </w:t>
                              </w:r>
                              <w:r>
                                <w:rPr>
                                  <w:rFonts w:asciiTheme="majorHAnsi" w:hAnsiTheme="majorHAnsi" w:cstheme="majorHAnsi"/>
                                  <w:sz w:val="18"/>
                                  <w:szCs w:val="18"/>
                                </w:rPr>
                                <w:sym w:font="Math1" w:char="F0A3"/>
                              </w:r>
                              <w:r>
                                <w:rPr>
                                  <w:rFonts w:asciiTheme="majorHAnsi" w:hAnsiTheme="majorHAnsi" w:cstheme="majorHAnsi"/>
                                  <w:sz w:val="18"/>
                                  <w:szCs w:val="18"/>
                                </w:rPr>
                                <w:t xml:space="preserve"> P He min </w:t>
                              </w:r>
                              <w:r w:rsidRPr="00437D2E">
                                <w:rPr>
                                  <w:rFonts w:asciiTheme="majorHAnsi" w:hAnsiTheme="majorHAnsi" w:cstheme="majorHAnsi"/>
                                  <w:sz w:val="18"/>
                                  <w:szCs w:val="18"/>
                                </w:rPr>
                                <w:t>&amp; t</w:t>
                              </w:r>
                              <w:r>
                                <w:rPr>
                                  <w:rFonts w:asciiTheme="majorHAnsi" w:hAnsiTheme="majorHAnsi" w:cstheme="majorHAnsi"/>
                                  <w:sz w:val="18"/>
                                  <w:szCs w:val="18"/>
                                </w:rPr>
                                <w:t xml:space="preserve"> &lt; </w:t>
                              </w:r>
                              <w:r w:rsidRPr="00437D2E">
                                <w:rPr>
                                  <w:rFonts w:asciiTheme="majorHAnsi" w:hAnsiTheme="majorHAnsi" w:cstheme="majorHAnsi"/>
                                  <w:sz w:val="18"/>
                                  <w:szCs w:val="18"/>
                                </w:rPr>
                                <w:t>t</w:t>
                              </w:r>
                              <w:r>
                                <w:rPr>
                                  <w:rFonts w:asciiTheme="majorHAnsi" w:hAnsiTheme="majorHAnsi" w:cstheme="majorHAnsi"/>
                                  <w:sz w:val="18"/>
                                  <w:szCs w:val="18"/>
                                </w:rPr>
                                <w:t>p</w:t>
                              </w:r>
                              <w:r w:rsidRPr="00437D2E">
                                <w:rPr>
                                  <w:rFonts w:asciiTheme="majorHAnsi" w:hAnsiTheme="majorHAnsi" w:cstheme="majorHAnsi"/>
                                  <w:sz w:val="18"/>
                                  <w:szCs w:val="18"/>
                                </w:rPr>
                                <w:t>1</w:t>
                              </w:r>
                            </w:p>
                          </w:txbxContent>
                        </wps:txbx>
                        <wps:bodyPr rot="0" vert="horz" wrap="square" lIns="0" tIns="0" rIns="0" bIns="0" anchor="t" anchorCtr="0" upright="1">
                          <a:noAutofit/>
                        </wps:bodyPr>
                      </wps:wsp>
                      <wpg:grpSp>
                        <wpg:cNvPr id="29729" name="Group 11021"/>
                        <wpg:cNvGrpSpPr>
                          <a:grpSpLocks/>
                        </wpg:cNvGrpSpPr>
                        <wpg:grpSpPr bwMode="auto">
                          <a:xfrm>
                            <a:off x="6471" y="10422"/>
                            <a:ext cx="237" cy="300"/>
                            <a:chOff x="4444" y="2685"/>
                            <a:chExt cx="255" cy="720"/>
                          </a:xfrm>
                        </wpg:grpSpPr>
                        <wps:wsp>
                          <wps:cNvPr id="29730" name="AutoShape 11022"/>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31" name="AutoShape 11023"/>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732" name="Text Box 11024"/>
                        <wps:cNvSpPr txBox="1">
                          <a:spLocks noChangeArrowheads="1"/>
                        </wps:cNvSpPr>
                        <wps:spPr bwMode="auto">
                          <a:xfrm>
                            <a:off x="6230" y="10744"/>
                            <a:ext cx="1389"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C934B4">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wps:txbx>
                        <wps:bodyPr rot="0" vert="horz" wrap="square" lIns="0" tIns="0" rIns="0" bIns="0" anchor="t" anchorCtr="0" upright="1">
                          <a:noAutofit/>
                        </wps:bodyPr>
                      </wps:wsp>
                      <wps:wsp>
                        <wps:cNvPr id="29733" name="Text Box 11025"/>
                        <wps:cNvSpPr txBox="1">
                          <a:spLocks noChangeArrowheads="1"/>
                        </wps:cNvSpPr>
                        <wps:spPr bwMode="auto">
                          <a:xfrm>
                            <a:off x="6406" y="9943"/>
                            <a:ext cx="1239" cy="502"/>
                          </a:xfrm>
                          <a:prstGeom prst="rect">
                            <a:avLst/>
                          </a:prstGeom>
                          <a:solidFill>
                            <a:srgbClr val="FFFFFF"/>
                          </a:solidFill>
                          <a:ln w="9525">
                            <a:solidFill>
                              <a:srgbClr val="000000"/>
                            </a:solidFill>
                            <a:miter lim="800000"/>
                            <a:headEnd/>
                            <a:tailEnd/>
                          </a:ln>
                        </wps:spPr>
                        <wps:txbx>
                          <w:txbxContent>
                            <w:p w:rsidR="00862F6C" w:rsidRPr="00437D2E" w:rsidRDefault="00862F6C" w:rsidP="00C934B4">
                              <w:pPr>
                                <w:ind w:firstLine="142"/>
                                <w:jc w:val="center"/>
                                <w:rPr>
                                  <w:rFonts w:asciiTheme="majorHAnsi" w:hAnsiTheme="majorHAnsi" w:cstheme="majorHAnsi"/>
                                  <w:sz w:val="18"/>
                                  <w:szCs w:val="18"/>
                                </w:rPr>
                              </w:pPr>
                              <w:r>
                                <w:rPr>
                                  <w:rFonts w:asciiTheme="majorHAnsi" w:hAnsiTheme="majorHAnsi" w:cstheme="majorHAnsi"/>
                                  <w:sz w:val="18"/>
                                  <w:szCs w:val="18"/>
                                </w:rPr>
                                <w:t>Low level</w:t>
                              </w:r>
                              <w:r w:rsidRPr="00437D2E">
                                <w:rPr>
                                  <w:rFonts w:asciiTheme="majorHAnsi" w:hAnsiTheme="majorHAnsi" w:cstheme="majorHAnsi"/>
                                  <w:sz w:val="18"/>
                                  <w:szCs w:val="18"/>
                                </w:rPr>
                                <w:t xml:space="preserve"> </w:t>
                              </w:r>
                              <w:r>
                                <w:rPr>
                                  <w:rFonts w:asciiTheme="majorHAnsi" w:hAnsiTheme="majorHAnsi" w:cstheme="majorHAnsi"/>
                                  <w:sz w:val="18"/>
                                  <w:szCs w:val="18"/>
                                </w:rPr>
                                <w:t xml:space="preserve">pressure </w:t>
                              </w:r>
                              <w:r w:rsidRPr="00437D2E">
                                <w:rPr>
                                  <w:rFonts w:asciiTheme="majorHAnsi" w:hAnsiTheme="majorHAnsi" w:cstheme="majorHAnsi"/>
                                  <w:sz w:val="18"/>
                                  <w:szCs w:val="18"/>
                                </w:rPr>
                                <w:t>alarm</w:t>
                              </w:r>
                            </w:p>
                          </w:txbxContent>
                        </wps:txbx>
                        <wps:bodyPr rot="0" vert="horz" wrap="square" lIns="0" tIns="0" rIns="0" bIns="0" anchor="t" anchorCtr="0" upright="1">
                          <a:noAutofit/>
                        </wps:bodyPr>
                      </wps:wsp>
                      <wpg:grpSp>
                        <wpg:cNvPr id="29734" name="Group 11026"/>
                        <wpg:cNvGrpSpPr>
                          <a:grpSpLocks/>
                        </wpg:cNvGrpSpPr>
                        <wpg:grpSpPr bwMode="auto">
                          <a:xfrm>
                            <a:off x="6488" y="9649"/>
                            <a:ext cx="227" cy="293"/>
                            <a:chOff x="7322" y="9810"/>
                            <a:chExt cx="146" cy="381"/>
                          </a:xfrm>
                        </wpg:grpSpPr>
                        <wps:wsp>
                          <wps:cNvPr id="29735" name="AutoShape 11027"/>
                          <wps:cNvCnPr>
                            <a:cxnSpLocks noChangeShapeType="1"/>
                          </wps:cNvCnPr>
                          <wps:spPr bwMode="auto">
                            <a:xfrm>
                              <a:off x="7397" y="9810"/>
                              <a:ext cx="0" cy="3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36" name="AutoShape 11028"/>
                          <wps:cNvCnPr>
                            <a:cxnSpLocks noChangeShapeType="1"/>
                          </wps:cNvCnPr>
                          <wps:spPr bwMode="auto">
                            <a:xfrm>
                              <a:off x="7322" y="9952"/>
                              <a:ext cx="14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737" name="AutoShape 11030"/>
                        <wps:cNvCnPr>
                          <a:cxnSpLocks noChangeShapeType="1"/>
                        </wps:cNvCnPr>
                        <wps:spPr bwMode="auto">
                          <a:xfrm>
                            <a:off x="8065" y="11059"/>
                            <a:ext cx="3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38" name="AutoShape 11032"/>
                        <wps:cNvSpPr>
                          <a:spLocks/>
                        </wps:cNvSpPr>
                        <wps:spPr bwMode="auto">
                          <a:xfrm rot="5400000">
                            <a:off x="7852" y="10847"/>
                            <a:ext cx="104" cy="340"/>
                          </a:xfrm>
                          <a:prstGeom prst="leftBracket">
                            <a:avLst>
                              <a:gd name="adj" fmla="val 27244"/>
                            </a:avLst>
                          </a:prstGeom>
                          <a:noFill/>
                          <a:ln w="12700">
                            <a:solidFill>
                              <a:schemeClr val="tx1">
                                <a:lumMod val="100000"/>
                                <a:lumOff val="0"/>
                              </a:schemeClr>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a:solidFill>
                                  <a:schemeClr val="tx1">
                                    <a:lumMod val="100000"/>
                                    <a:lumOff val="0"/>
                                  </a:schemeClr>
                                </a:solidFill>
                              </a14:hiddenFill>
                            </a:ext>
                          </a:extLst>
                        </wps:spPr>
                        <wps:bodyPr rot="0" vert="horz" wrap="square" lIns="91440" tIns="91440" rIns="91440" bIns="91440" anchor="t" anchorCtr="0" upright="1">
                          <a:noAutofit/>
                        </wps:bodyPr>
                      </wps:wsp>
                      <wpg:grpSp>
                        <wpg:cNvPr id="29739" name="Group 11033"/>
                        <wpg:cNvGrpSpPr>
                          <a:grpSpLocks/>
                        </wpg:cNvGrpSpPr>
                        <wpg:grpSpPr bwMode="auto">
                          <a:xfrm>
                            <a:off x="7785" y="11714"/>
                            <a:ext cx="227" cy="565"/>
                            <a:chOff x="4444" y="2685"/>
                            <a:chExt cx="255" cy="720"/>
                          </a:xfrm>
                        </wpg:grpSpPr>
                        <wps:wsp>
                          <wps:cNvPr id="29740" name="AutoShape 11034"/>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41" name="AutoShape 11035"/>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29742" name="Group 11036"/>
                        <wpg:cNvGrpSpPr>
                          <a:grpSpLocks/>
                        </wpg:cNvGrpSpPr>
                        <wpg:grpSpPr bwMode="auto">
                          <a:xfrm>
                            <a:off x="7791" y="9662"/>
                            <a:ext cx="227" cy="1754"/>
                            <a:chOff x="4444" y="2685"/>
                            <a:chExt cx="255" cy="720"/>
                          </a:xfrm>
                        </wpg:grpSpPr>
                        <wps:wsp>
                          <wps:cNvPr id="29743" name="AutoShape 11037"/>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44" name="AutoShape 11038"/>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745" name="Text Box 11039"/>
                        <wps:cNvSpPr txBox="1">
                          <a:spLocks noChangeArrowheads="1"/>
                        </wps:cNvSpPr>
                        <wps:spPr bwMode="auto">
                          <a:xfrm>
                            <a:off x="8025" y="11924"/>
                            <a:ext cx="1026" cy="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C934B4">
                              <w:pPr>
                                <w:rPr>
                                  <w:rFonts w:asciiTheme="majorHAnsi" w:hAnsiTheme="majorHAnsi" w:cstheme="majorHAnsi"/>
                                  <w:sz w:val="18"/>
                                  <w:szCs w:val="18"/>
                                  <w:lang w:val="fr-FR"/>
                                </w:rPr>
                              </w:pPr>
                              <w:r>
                                <w:rPr>
                                  <w:rFonts w:asciiTheme="majorHAnsi" w:hAnsiTheme="majorHAnsi" w:cstheme="majorHAnsi"/>
                                  <w:sz w:val="18"/>
                                  <w:szCs w:val="18"/>
                                  <w:lang w:val="fr-FR"/>
                                </w:rPr>
                                <w:t>FV660 closed</w:t>
                              </w:r>
                            </w:p>
                          </w:txbxContent>
                        </wps:txbx>
                        <wps:bodyPr rot="0" vert="horz" wrap="square" lIns="0" tIns="0" rIns="0" bIns="0" anchor="t" anchorCtr="0" upright="1">
                          <a:noAutofit/>
                        </wps:bodyPr>
                      </wps:wsp>
                      <wps:wsp>
                        <wps:cNvPr id="29746" name="Text Box 11040"/>
                        <wps:cNvSpPr txBox="1">
                          <a:spLocks noChangeArrowheads="1"/>
                        </wps:cNvSpPr>
                        <wps:spPr bwMode="auto">
                          <a:xfrm>
                            <a:off x="8083" y="13074"/>
                            <a:ext cx="1972" cy="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C934B4">
                              <w:pPr>
                                <w:rPr>
                                  <w:rFonts w:asciiTheme="majorHAnsi" w:hAnsiTheme="majorHAnsi" w:cstheme="majorHAnsi"/>
                                  <w:sz w:val="18"/>
                                  <w:szCs w:val="18"/>
                                  <w:lang w:val="fr-FR"/>
                                </w:rPr>
                              </w:pPr>
                              <w:r>
                                <w:rPr>
                                  <w:rFonts w:asciiTheme="majorHAnsi" w:hAnsiTheme="majorHAnsi" w:cstheme="majorHAnsi"/>
                                  <w:sz w:val="18"/>
                                  <w:szCs w:val="18"/>
                                  <w:lang w:val="fr-FR"/>
                                </w:rPr>
                                <w:t>CV581&amp;CV582&amp;CV583 closed</w:t>
                              </w:r>
                            </w:p>
                          </w:txbxContent>
                        </wps:txbx>
                        <wps:bodyPr rot="0" vert="horz" wrap="square" lIns="0" tIns="0" rIns="0" bIns="0" anchor="t" anchorCtr="0" upright="1">
                          <a:noAutofit/>
                        </wps:bodyPr>
                      </wps:wsp>
                      <wpg:grpSp>
                        <wpg:cNvPr id="29747" name="Group 11041"/>
                        <wpg:cNvGrpSpPr>
                          <a:grpSpLocks/>
                        </wpg:cNvGrpSpPr>
                        <wpg:grpSpPr bwMode="auto">
                          <a:xfrm>
                            <a:off x="7812" y="12869"/>
                            <a:ext cx="227" cy="565"/>
                            <a:chOff x="4444" y="2685"/>
                            <a:chExt cx="255" cy="720"/>
                          </a:xfrm>
                        </wpg:grpSpPr>
                        <wps:wsp>
                          <wps:cNvPr id="29748" name="AutoShape 11042"/>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49" name="AutoShape 11043"/>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29750" name="Group 11044"/>
                        <wpg:cNvGrpSpPr>
                          <a:grpSpLocks/>
                        </wpg:cNvGrpSpPr>
                        <wpg:grpSpPr bwMode="auto">
                          <a:xfrm>
                            <a:off x="7364" y="12192"/>
                            <a:ext cx="3855" cy="803"/>
                            <a:chOff x="7518" y="13612"/>
                            <a:chExt cx="3923" cy="830"/>
                          </a:xfrm>
                        </wpg:grpSpPr>
                        <wps:wsp>
                          <wps:cNvPr id="29751" name="Rectangle 11045"/>
                          <wps:cNvSpPr>
                            <a:spLocks noChangeArrowheads="1"/>
                          </wps:cNvSpPr>
                          <wps:spPr bwMode="auto">
                            <a:xfrm>
                              <a:off x="7518" y="13612"/>
                              <a:ext cx="1198" cy="830"/>
                            </a:xfrm>
                            <a:prstGeom prst="rect">
                              <a:avLst/>
                            </a:prstGeom>
                            <a:solidFill>
                              <a:srgbClr val="FFFFFF"/>
                            </a:solidFill>
                            <a:ln w="9525">
                              <a:solidFill>
                                <a:srgbClr val="000000"/>
                              </a:solidFill>
                              <a:miter lim="800000"/>
                              <a:headEnd/>
                              <a:tailEnd/>
                            </a:ln>
                          </wps:spPr>
                          <wps:txbx>
                            <w:txbxContent>
                              <w:p w:rsidR="00862F6C" w:rsidRPr="00437D2E" w:rsidRDefault="00862F6C" w:rsidP="00C934B4">
                                <w:pPr>
                                  <w:spacing w:before="40"/>
                                  <w:ind w:firstLine="142"/>
                                  <w:jc w:val="center"/>
                                  <w:rPr>
                                    <w:rFonts w:asciiTheme="majorHAnsi" w:hAnsiTheme="majorHAnsi" w:cstheme="majorHAnsi"/>
                                    <w:sz w:val="18"/>
                                    <w:szCs w:val="18"/>
                                  </w:rPr>
                                </w:pPr>
                                <w:r w:rsidRPr="00437D2E">
                                  <w:rPr>
                                    <w:rFonts w:asciiTheme="majorHAnsi" w:hAnsiTheme="majorHAnsi" w:cstheme="majorHAnsi"/>
                                    <w:sz w:val="18"/>
                                    <w:szCs w:val="18"/>
                                  </w:rPr>
                                  <w:t>Helium conditioning stopped</w:t>
                                </w:r>
                              </w:p>
                            </w:txbxContent>
                          </wps:txbx>
                          <wps:bodyPr rot="0" vert="horz" wrap="square" lIns="0" tIns="0" rIns="0" bIns="0" anchor="t" anchorCtr="0" upright="1">
                            <a:noAutofit/>
                          </wps:bodyPr>
                        </wps:wsp>
                        <wps:wsp>
                          <wps:cNvPr id="29752" name="Text Box 11046"/>
                          <wps:cNvSpPr txBox="1">
                            <a:spLocks noChangeArrowheads="1"/>
                          </wps:cNvSpPr>
                          <wps:spPr bwMode="auto">
                            <a:xfrm>
                              <a:off x="8700" y="13612"/>
                              <a:ext cx="2741" cy="830"/>
                            </a:xfrm>
                            <a:prstGeom prst="rect">
                              <a:avLst/>
                            </a:prstGeom>
                            <a:solidFill>
                              <a:srgbClr val="FFFFFF"/>
                            </a:solidFill>
                            <a:ln w="9525">
                              <a:solidFill>
                                <a:srgbClr val="000000"/>
                              </a:solidFill>
                              <a:miter lim="800000"/>
                              <a:headEnd/>
                              <a:tailEnd/>
                            </a:ln>
                          </wps:spPr>
                          <wps:txbx>
                            <w:txbxContent>
                              <w:p w:rsidR="00862F6C" w:rsidRDefault="00862F6C" w:rsidP="00C934B4">
                                <w:pPr>
                                  <w:ind w:left="57"/>
                                  <w:rPr>
                                    <w:rFonts w:asciiTheme="majorHAnsi" w:hAnsiTheme="majorHAnsi" w:cstheme="majorHAnsi"/>
                                    <w:sz w:val="18"/>
                                    <w:szCs w:val="18"/>
                                  </w:rPr>
                                </w:pPr>
                                <w:r w:rsidRPr="00003269">
                                  <w:rPr>
                                    <w:rFonts w:asciiTheme="majorHAnsi" w:hAnsiTheme="majorHAnsi" w:cstheme="majorHAnsi"/>
                                    <w:sz w:val="18"/>
                                    <w:szCs w:val="18"/>
                                  </w:rPr>
                                  <w:t>Close FV090, FV092</w:t>
                                </w:r>
                              </w:p>
                              <w:p w:rsidR="00862F6C" w:rsidRDefault="00862F6C" w:rsidP="00C934B4">
                                <w:pPr>
                                  <w:ind w:left="57"/>
                                  <w:rPr>
                                    <w:rFonts w:asciiTheme="majorHAnsi" w:hAnsiTheme="majorHAnsi" w:cstheme="majorHAnsi"/>
                                    <w:sz w:val="18"/>
                                    <w:szCs w:val="18"/>
                                  </w:rPr>
                                </w:pPr>
                                <w:r w:rsidRPr="00003269">
                                  <w:rPr>
                                    <w:rFonts w:asciiTheme="majorHAnsi" w:hAnsiTheme="majorHAnsi" w:cstheme="majorHAnsi"/>
                                    <w:sz w:val="18"/>
                                    <w:szCs w:val="18"/>
                                  </w:rPr>
                                  <w:t>Close CV</w:t>
                                </w:r>
                                <w:r>
                                  <w:rPr>
                                    <w:rFonts w:asciiTheme="majorHAnsi" w:hAnsiTheme="majorHAnsi" w:cstheme="majorHAnsi"/>
                                    <w:sz w:val="18"/>
                                    <w:szCs w:val="18"/>
                                  </w:rPr>
                                  <w:t>581</w:t>
                                </w:r>
                                <w:r w:rsidRPr="00003269">
                                  <w:rPr>
                                    <w:rFonts w:asciiTheme="majorHAnsi" w:hAnsiTheme="majorHAnsi" w:cstheme="majorHAnsi"/>
                                    <w:sz w:val="18"/>
                                    <w:szCs w:val="18"/>
                                  </w:rPr>
                                  <w:t xml:space="preserve">, </w:t>
                                </w:r>
                                <w:r>
                                  <w:rPr>
                                    <w:rFonts w:asciiTheme="majorHAnsi" w:hAnsiTheme="majorHAnsi" w:cstheme="majorHAnsi"/>
                                    <w:sz w:val="18"/>
                                    <w:szCs w:val="18"/>
                                  </w:rPr>
                                  <w:t>CV582, CV583</w:t>
                                </w:r>
                              </w:p>
                              <w:p w:rsidR="00862F6C" w:rsidRDefault="00862F6C" w:rsidP="0081208F">
                                <w:pPr>
                                  <w:ind w:left="57"/>
                                  <w:rPr>
                                    <w:rFonts w:asciiTheme="majorHAnsi" w:hAnsiTheme="majorHAnsi" w:cstheme="majorHAnsi"/>
                                    <w:sz w:val="18"/>
                                    <w:szCs w:val="18"/>
                                  </w:rPr>
                                </w:pPr>
                                <w:r>
                                  <w:rPr>
                                    <w:rFonts w:asciiTheme="majorHAnsi" w:hAnsiTheme="majorHAnsi" w:cstheme="majorHAnsi"/>
                                    <w:sz w:val="18"/>
                                    <w:szCs w:val="18"/>
                                  </w:rPr>
                                  <w:t>Close CV650, CV651, CV652, CV653</w:t>
                                </w:r>
                              </w:p>
                              <w:p w:rsidR="00862F6C" w:rsidRPr="00003269" w:rsidRDefault="00862F6C" w:rsidP="00C934B4">
                                <w:pPr>
                                  <w:ind w:left="57"/>
                                  <w:rPr>
                                    <w:rFonts w:asciiTheme="majorHAnsi" w:hAnsiTheme="majorHAnsi" w:cstheme="majorHAnsi"/>
                                    <w:sz w:val="18"/>
                                    <w:szCs w:val="18"/>
                                  </w:rPr>
                                </w:pPr>
                              </w:p>
                            </w:txbxContent>
                          </wps:txbx>
                          <wps:bodyPr rot="0" vert="horz" wrap="square" lIns="0" tIns="0" rIns="0" bIns="0" anchor="t" anchorCtr="0" upright="1">
                            <a:noAutofit/>
                          </wps:bodyPr>
                        </wps:wsp>
                      </wpg:grpSp>
                      <wpg:grpSp>
                        <wpg:cNvPr id="29753" name="Group 11047"/>
                        <wpg:cNvGrpSpPr>
                          <a:grpSpLocks/>
                        </wpg:cNvGrpSpPr>
                        <wpg:grpSpPr bwMode="auto">
                          <a:xfrm>
                            <a:off x="7793" y="13794"/>
                            <a:ext cx="227" cy="442"/>
                            <a:chOff x="4444" y="2685"/>
                            <a:chExt cx="255" cy="720"/>
                          </a:xfrm>
                        </wpg:grpSpPr>
                        <wps:wsp>
                          <wps:cNvPr id="29754" name="AutoShape 11048"/>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55" name="AutoShape 11049"/>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756" name="Text Box 11050"/>
                        <wps:cNvSpPr txBox="1">
                          <a:spLocks noChangeArrowheads="1"/>
                        </wps:cNvSpPr>
                        <wps:spPr bwMode="auto">
                          <a:xfrm>
                            <a:off x="8133" y="13934"/>
                            <a:ext cx="1026" cy="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C934B4">
                              <w:pPr>
                                <w:rPr>
                                  <w:rFonts w:asciiTheme="majorHAnsi" w:hAnsiTheme="majorHAnsi" w:cstheme="majorHAnsi"/>
                                  <w:sz w:val="18"/>
                                  <w:szCs w:val="18"/>
                                  <w:lang w:val="fr-FR"/>
                                </w:rPr>
                              </w:pPr>
                              <w:r>
                                <w:rPr>
                                  <w:rFonts w:asciiTheme="majorHAnsi" w:hAnsiTheme="majorHAnsi" w:cstheme="majorHAnsi"/>
                                  <w:sz w:val="18"/>
                                  <w:szCs w:val="18"/>
                                  <w:lang w:val="fr-FR"/>
                                </w:rPr>
                                <w:t>P090 stopped</w:t>
                              </w:r>
                            </w:p>
                          </w:txbxContent>
                        </wps:txbx>
                        <wps:bodyPr rot="0" vert="horz" wrap="square" lIns="0" tIns="0" rIns="0" bIns="0" anchor="t" anchorCtr="0" upright="1">
                          <a:noAutofit/>
                        </wps:bodyPr>
                      </wps:wsp>
                      <wps:wsp>
                        <wps:cNvPr id="29757" name="Rectangle 11051"/>
                        <wps:cNvSpPr>
                          <a:spLocks noChangeArrowheads="1"/>
                        </wps:cNvSpPr>
                        <wps:spPr bwMode="auto">
                          <a:xfrm>
                            <a:off x="7382" y="13331"/>
                            <a:ext cx="965" cy="567"/>
                          </a:xfrm>
                          <a:prstGeom prst="rect">
                            <a:avLst/>
                          </a:prstGeom>
                          <a:solidFill>
                            <a:srgbClr val="FFFFFF"/>
                          </a:solidFill>
                          <a:ln w="9525">
                            <a:solidFill>
                              <a:srgbClr val="000000"/>
                            </a:solidFill>
                            <a:miter lim="800000"/>
                            <a:headEnd/>
                            <a:tailEnd/>
                          </a:ln>
                        </wps:spPr>
                        <wps:txbx>
                          <w:txbxContent>
                            <w:p w:rsidR="00862F6C" w:rsidRPr="00C24AA8" w:rsidRDefault="00862F6C" w:rsidP="00C934B4">
                              <w:pPr>
                                <w:spacing w:before="40"/>
                                <w:jc w:val="center"/>
                                <w:rPr>
                                  <w:rFonts w:asciiTheme="majorHAnsi" w:hAnsiTheme="majorHAnsi" w:cstheme="majorHAnsi"/>
                                  <w:sz w:val="18"/>
                                  <w:szCs w:val="18"/>
                                  <w:lang w:val="fr-FR"/>
                                </w:rPr>
                              </w:pPr>
                              <w:r>
                                <w:rPr>
                                  <w:rFonts w:asciiTheme="majorHAnsi" w:hAnsiTheme="majorHAnsi" w:cstheme="majorHAnsi"/>
                                  <w:sz w:val="18"/>
                                  <w:szCs w:val="18"/>
                                  <w:lang w:val="fr-FR"/>
                                </w:rPr>
                                <w:t>Pump stopped</w:t>
                              </w:r>
                            </w:p>
                          </w:txbxContent>
                        </wps:txbx>
                        <wps:bodyPr rot="0" vert="horz" wrap="square" lIns="0" tIns="0" rIns="0" bIns="0" anchor="t" anchorCtr="0" upright="1">
                          <a:noAutofit/>
                        </wps:bodyPr>
                      </wps:wsp>
                      <wps:wsp>
                        <wps:cNvPr id="29758" name="Text Box 11052"/>
                        <wps:cNvSpPr txBox="1">
                          <a:spLocks noChangeArrowheads="1"/>
                        </wps:cNvSpPr>
                        <wps:spPr bwMode="auto">
                          <a:xfrm>
                            <a:off x="8332" y="13331"/>
                            <a:ext cx="1545" cy="567"/>
                          </a:xfrm>
                          <a:prstGeom prst="rect">
                            <a:avLst/>
                          </a:prstGeom>
                          <a:solidFill>
                            <a:srgbClr val="FFFFFF"/>
                          </a:solidFill>
                          <a:ln w="9525">
                            <a:solidFill>
                              <a:srgbClr val="000000"/>
                            </a:solidFill>
                            <a:miter lim="800000"/>
                            <a:headEnd/>
                            <a:tailEnd/>
                          </a:ln>
                        </wps:spPr>
                        <wps:txbx>
                          <w:txbxContent>
                            <w:p w:rsidR="00862F6C" w:rsidRDefault="00862F6C" w:rsidP="00C934B4">
                              <w:pPr>
                                <w:ind w:left="57"/>
                                <w:rPr>
                                  <w:rFonts w:asciiTheme="majorHAnsi" w:hAnsiTheme="majorHAnsi" w:cstheme="majorHAnsi"/>
                                  <w:sz w:val="18"/>
                                  <w:szCs w:val="18"/>
                                  <w:lang w:val="fr-FR"/>
                                </w:rPr>
                              </w:pPr>
                              <w:r>
                                <w:rPr>
                                  <w:rFonts w:asciiTheme="majorHAnsi" w:hAnsiTheme="majorHAnsi" w:cstheme="majorHAnsi"/>
                                  <w:sz w:val="18"/>
                                  <w:szCs w:val="18"/>
                                  <w:lang w:val="fr-FR"/>
                                </w:rPr>
                                <w:t>Stop P090</w:t>
                              </w:r>
                            </w:p>
                            <w:p w:rsidR="00862F6C" w:rsidRPr="00950700" w:rsidRDefault="00862F6C" w:rsidP="00C934B4">
                              <w:pPr>
                                <w:ind w:left="57"/>
                                <w:rPr>
                                  <w:rFonts w:asciiTheme="majorHAnsi" w:hAnsiTheme="majorHAnsi" w:cstheme="majorHAnsi"/>
                                  <w:sz w:val="18"/>
                                  <w:szCs w:val="18"/>
                                  <w:lang w:val="fr-FR"/>
                                </w:rPr>
                              </w:pPr>
                              <w:r>
                                <w:rPr>
                                  <w:rFonts w:asciiTheme="majorHAnsi" w:hAnsiTheme="majorHAnsi" w:cstheme="majorHAnsi"/>
                                  <w:sz w:val="18"/>
                                  <w:szCs w:val="18"/>
                                  <w:lang w:val="fr-FR"/>
                                </w:rPr>
                                <w:t>Open FV091NO</w:t>
                              </w:r>
                            </w:p>
                          </w:txbxContent>
                        </wps:txbx>
                        <wps:bodyPr rot="0" vert="horz" wrap="square" lIns="0" tIns="0" rIns="0" bIns="0" anchor="t" anchorCtr="0" upright="1">
                          <a:noAutofit/>
                        </wps:bodyPr>
                      </wps:wsp>
                      <wps:wsp>
                        <wps:cNvPr id="29759" name="AutoShape 11055"/>
                        <wps:cNvCnPr>
                          <a:cxnSpLocks noChangeShapeType="1"/>
                        </wps:cNvCnPr>
                        <wps:spPr bwMode="auto">
                          <a:xfrm>
                            <a:off x="7018" y="11171"/>
                            <a:ext cx="794"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760" name="Text Box 11058"/>
                        <wps:cNvSpPr txBox="1">
                          <a:spLocks noChangeArrowheads="1"/>
                        </wps:cNvSpPr>
                        <wps:spPr bwMode="auto">
                          <a:xfrm>
                            <a:off x="3842" y="2460"/>
                            <a:ext cx="3154" cy="907"/>
                          </a:xfrm>
                          <a:prstGeom prst="rect">
                            <a:avLst/>
                          </a:prstGeom>
                          <a:solidFill>
                            <a:srgbClr val="FFFFFF"/>
                          </a:solidFill>
                          <a:ln w="9525">
                            <a:solidFill>
                              <a:srgbClr val="000000"/>
                            </a:solidFill>
                            <a:miter lim="800000"/>
                            <a:headEnd/>
                            <a:tailEnd/>
                          </a:ln>
                        </wps:spPr>
                        <wps:txbx>
                          <w:txbxContent>
                            <w:p w:rsidR="00862F6C" w:rsidRPr="00437D2E" w:rsidRDefault="00862F6C" w:rsidP="00C934B4">
                              <w:pPr>
                                <w:ind w:left="57"/>
                                <w:rPr>
                                  <w:rFonts w:asciiTheme="majorHAnsi" w:hAnsiTheme="majorHAnsi" w:cstheme="majorHAnsi"/>
                                  <w:sz w:val="18"/>
                                  <w:szCs w:val="18"/>
                                </w:rPr>
                              </w:pPr>
                              <w:r>
                                <w:rPr>
                                  <w:rFonts w:asciiTheme="majorHAnsi" w:hAnsiTheme="majorHAnsi" w:cstheme="majorHAnsi"/>
                                  <w:sz w:val="18"/>
                                  <w:szCs w:val="18"/>
                                </w:rPr>
                                <w:t>Open CV581, CV582, CV583</w:t>
                              </w:r>
                            </w:p>
                            <w:p w:rsidR="00862F6C" w:rsidRPr="00437D2E" w:rsidRDefault="00862F6C" w:rsidP="00AE7D18">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 xml:space="preserve">Switch </w:t>
                              </w:r>
                              <w:r>
                                <w:rPr>
                                  <w:rFonts w:asciiTheme="majorHAnsi" w:hAnsiTheme="majorHAnsi" w:cstheme="majorHAnsi"/>
                                  <w:sz w:val="18"/>
                                  <w:szCs w:val="18"/>
                                </w:rPr>
                                <w:t>V</w:t>
                              </w:r>
                              <w:r w:rsidRPr="00437D2E">
                                <w:rPr>
                                  <w:rFonts w:asciiTheme="majorHAnsi" w:hAnsiTheme="majorHAnsi" w:cstheme="majorHAnsi"/>
                                  <w:sz w:val="18"/>
                                  <w:szCs w:val="18"/>
                                </w:rPr>
                                <w:t xml:space="preserve">alves </w:t>
                              </w:r>
                              <w:r>
                                <w:rPr>
                                  <w:rFonts w:asciiTheme="majorHAnsi" w:hAnsiTheme="majorHAnsi" w:cstheme="majorHAnsi"/>
                                  <w:sz w:val="18"/>
                                  <w:szCs w:val="18"/>
                                </w:rPr>
                                <w:t>“Cryostat 4K circuit”</w:t>
                              </w:r>
                            </w:p>
                            <w:p w:rsidR="00862F6C" w:rsidRDefault="00862F6C" w:rsidP="00AE7D18">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 xml:space="preserve">Switch </w:t>
                              </w:r>
                              <w:r>
                                <w:rPr>
                                  <w:rFonts w:asciiTheme="majorHAnsi" w:hAnsiTheme="majorHAnsi" w:cstheme="majorHAnsi"/>
                                  <w:sz w:val="18"/>
                                  <w:szCs w:val="18"/>
                                </w:rPr>
                                <w:t>V</w:t>
                              </w:r>
                              <w:r w:rsidRPr="00437D2E">
                                <w:rPr>
                                  <w:rFonts w:asciiTheme="majorHAnsi" w:hAnsiTheme="majorHAnsi" w:cstheme="majorHAnsi"/>
                                  <w:sz w:val="18"/>
                                  <w:szCs w:val="18"/>
                                </w:rPr>
                                <w:t xml:space="preserve">alves </w:t>
                              </w:r>
                              <w:r>
                                <w:rPr>
                                  <w:rFonts w:asciiTheme="majorHAnsi" w:hAnsiTheme="majorHAnsi" w:cstheme="majorHAnsi"/>
                                  <w:sz w:val="18"/>
                                  <w:szCs w:val="18"/>
                                </w:rPr>
                                <w:t>“Magnet 4K Circuit”</w:t>
                              </w:r>
                            </w:p>
                            <w:p w:rsidR="00862F6C" w:rsidRPr="00437D2E" w:rsidRDefault="00862F6C" w:rsidP="00AE7D18">
                              <w:pPr>
                                <w:ind w:left="57"/>
                                <w:rPr>
                                  <w:rFonts w:asciiTheme="majorHAnsi" w:hAnsiTheme="majorHAnsi" w:cstheme="majorHAnsi"/>
                                  <w:sz w:val="18"/>
                                  <w:szCs w:val="18"/>
                                </w:rPr>
                              </w:pPr>
                              <w:r>
                                <w:rPr>
                                  <w:rFonts w:asciiTheme="majorHAnsi" w:hAnsiTheme="majorHAnsi" w:cstheme="majorHAnsi"/>
                                  <w:sz w:val="18"/>
                                  <w:szCs w:val="18"/>
                                </w:rPr>
                                <w:t>Close FV582, FV587</w:t>
                              </w:r>
                            </w:p>
                            <w:p w:rsidR="00862F6C" w:rsidRPr="00437D2E" w:rsidRDefault="00862F6C" w:rsidP="00C934B4">
                              <w:pPr>
                                <w:rPr>
                                  <w:rFonts w:asciiTheme="majorHAnsi" w:hAnsiTheme="majorHAnsi" w:cstheme="majorHAnsi"/>
                                  <w:sz w:val="18"/>
                                  <w:szCs w:val="18"/>
                                </w:rPr>
                              </w:pPr>
                            </w:p>
                          </w:txbxContent>
                        </wps:txbx>
                        <wps:bodyPr rot="0" vert="horz" wrap="square" lIns="0" tIns="0" rIns="0" bIns="0" anchor="t" anchorCtr="0" upright="1">
                          <a:noAutofit/>
                        </wps:bodyPr>
                      </wps:wsp>
                      <wps:wsp>
                        <wps:cNvPr id="29761" name="Text Box 11059"/>
                        <wps:cNvSpPr txBox="1">
                          <a:spLocks noChangeArrowheads="1"/>
                        </wps:cNvSpPr>
                        <wps:spPr bwMode="auto">
                          <a:xfrm>
                            <a:off x="6983" y="2460"/>
                            <a:ext cx="3026" cy="907"/>
                          </a:xfrm>
                          <a:prstGeom prst="rect">
                            <a:avLst/>
                          </a:prstGeom>
                          <a:solidFill>
                            <a:srgbClr val="FFFFFF"/>
                          </a:solidFill>
                          <a:ln w="9525">
                            <a:solidFill>
                              <a:srgbClr val="000000"/>
                            </a:solidFill>
                            <a:miter lim="800000"/>
                            <a:headEnd/>
                            <a:tailEnd/>
                          </a:ln>
                        </wps:spPr>
                        <wps:txbx>
                          <w:txbxContent>
                            <w:p w:rsidR="00862F6C" w:rsidRDefault="00862F6C" w:rsidP="004F1325">
                              <w:pPr>
                                <w:tabs>
                                  <w:tab w:val="left" w:pos="1985"/>
                                </w:tabs>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FV</w:t>
                              </w:r>
                              <w:r>
                                <w:rPr>
                                  <w:rFonts w:asciiTheme="majorHAnsi" w:hAnsiTheme="majorHAnsi" w:cstheme="majorHAnsi"/>
                                  <w:sz w:val="18"/>
                                  <w:szCs w:val="18"/>
                                </w:rPr>
                                <w:t>640, FV641, FV642, FV643</w:t>
                              </w:r>
                            </w:p>
                            <w:p w:rsidR="00862F6C" w:rsidRDefault="00862F6C" w:rsidP="004F1325">
                              <w:pPr>
                                <w:tabs>
                                  <w:tab w:val="left" w:pos="1985"/>
                                </w:tabs>
                                <w:ind w:left="57"/>
                                <w:rPr>
                                  <w:rFonts w:asciiTheme="majorHAnsi" w:hAnsiTheme="majorHAnsi" w:cstheme="majorHAnsi"/>
                                  <w:sz w:val="18"/>
                                  <w:szCs w:val="18"/>
                                </w:rPr>
                              </w:pPr>
                              <w:r>
                                <w:rPr>
                                  <w:rFonts w:asciiTheme="majorHAnsi" w:hAnsiTheme="majorHAnsi" w:cstheme="majorHAnsi"/>
                                  <w:sz w:val="18"/>
                                  <w:szCs w:val="18"/>
                                </w:rPr>
                                <w:t>Open FV680, FV681</w:t>
                              </w:r>
                            </w:p>
                            <w:p w:rsidR="00862F6C" w:rsidRDefault="00862F6C" w:rsidP="004F1325">
                              <w:pPr>
                                <w:tabs>
                                  <w:tab w:val="left" w:pos="1985"/>
                                </w:tabs>
                                <w:ind w:left="57"/>
                                <w:rPr>
                                  <w:rFonts w:asciiTheme="majorHAnsi" w:hAnsiTheme="majorHAnsi" w:cstheme="majorHAnsi"/>
                                  <w:sz w:val="18"/>
                                  <w:szCs w:val="18"/>
                                </w:rPr>
                              </w:pPr>
                              <w:r>
                                <w:rPr>
                                  <w:rFonts w:asciiTheme="majorHAnsi" w:hAnsiTheme="majorHAnsi" w:cstheme="majorHAnsi"/>
                                  <w:sz w:val="18"/>
                                  <w:szCs w:val="18"/>
                                </w:rPr>
                                <w:t>Open CV680</w:t>
                              </w:r>
                            </w:p>
                            <w:p w:rsidR="00862F6C" w:rsidRPr="00437D2E" w:rsidRDefault="00862F6C" w:rsidP="004F1325">
                              <w:pPr>
                                <w:tabs>
                                  <w:tab w:val="left" w:pos="1985"/>
                                </w:tabs>
                                <w:ind w:left="57"/>
                                <w:rPr>
                                  <w:rFonts w:asciiTheme="majorHAnsi" w:hAnsiTheme="majorHAnsi" w:cstheme="majorHAnsi"/>
                                  <w:sz w:val="18"/>
                                  <w:szCs w:val="18"/>
                                </w:rPr>
                              </w:pPr>
                              <w:r>
                                <w:rPr>
                                  <w:rFonts w:asciiTheme="majorHAnsi" w:hAnsiTheme="majorHAnsi" w:cstheme="majorHAnsi"/>
                                  <w:sz w:val="18"/>
                                  <w:szCs w:val="18"/>
                                </w:rPr>
                                <w:t>Open CV650, CV651, CV652, CV653</w:t>
                              </w:r>
                            </w:p>
                          </w:txbxContent>
                        </wps:txbx>
                        <wps:bodyPr rot="0" vert="horz" wrap="square" lIns="0" tIns="0" rIns="0" bIns="0" anchor="t" anchorCtr="0" upright="1">
                          <a:noAutofit/>
                        </wps:bodyPr>
                      </wps:wsp>
                      <wps:wsp>
                        <wps:cNvPr id="29762" name="Rectangle 11060"/>
                        <wps:cNvSpPr>
                          <a:spLocks noChangeArrowheads="1"/>
                        </wps:cNvSpPr>
                        <wps:spPr bwMode="auto">
                          <a:xfrm>
                            <a:off x="2425" y="3704"/>
                            <a:ext cx="1341" cy="680"/>
                          </a:xfrm>
                          <a:prstGeom prst="rect">
                            <a:avLst/>
                          </a:prstGeom>
                          <a:solidFill>
                            <a:srgbClr val="FFFFFF"/>
                          </a:solidFill>
                          <a:ln w="9525">
                            <a:solidFill>
                              <a:srgbClr val="000000"/>
                            </a:solidFill>
                            <a:miter lim="800000"/>
                            <a:headEnd/>
                            <a:tailEnd/>
                          </a:ln>
                        </wps:spPr>
                        <wps:txbx>
                          <w:txbxContent>
                            <w:p w:rsidR="00862F6C" w:rsidRPr="00437D2E" w:rsidRDefault="00862F6C" w:rsidP="00C934B4">
                              <w:pPr>
                                <w:spacing w:before="80"/>
                                <w:ind w:firstLine="142"/>
                                <w:jc w:val="center"/>
                                <w:rPr>
                                  <w:rFonts w:asciiTheme="majorHAnsi" w:hAnsiTheme="majorHAnsi" w:cstheme="majorHAnsi"/>
                                  <w:sz w:val="18"/>
                                  <w:szCs w:val="18"/>
                                </w:rPr>
                              </w:pPr>
                              <w:r w:rsidRPr="00437D2E">
                                <w:rPr>
                                  <w:rFonts w:asciiTheme="majorHAnsi" w:hAnsiTheme="majorHAnsi" w:cstheme="majorHAnsi"/>
                                  <w:sz w:val="18"/>
                                  <w:szCs w:val="18"/>
                                </w:rPr>
                                <w:t>Start the Pumping</w:t>
                              </w:r>
                            </w:p>
                            <w:p w:rsidR="00862F6C" w:rsidRPr="00437D2E" w:rsidRDefault="00862F6C" w:rsidP="00C934B4">
                              <w:pPr>
                                <w:rPr>
                                  <w:rFonts w:asciiTheme="majorHAnsi" w:hAnsiTheme="majorHAnsi" w:cstheme="majorHAnsi"/>
                                  <w:sz w:val="18"/>
                                  <w:szCs w:val="18"/>
                                </w:rPr>
                              </w:pPr>
                            </w:p>
                          </w:txbxContent>
                        </wps:txbx>
                        <wps:bodyPr rot="0" vert="horz" wrap="square" lIns="0" tIns="0" rIns="0" bIns="0" anchor="t" anchorCtr="0" upright="1">
                          <a:noAutofit/>
                        </wps:bodyPr>
                      </wps:wsp>
                      <wps:wsp>
                        <wps:cNvPr id="29763" name="Text Box 11061"/>
                        <wps:cNvSpPr txBox="1">
                          <a:spLocks noChangeArrowheads="1"/>
                        </wps:cNvSpPr>
                        <wps:spPr bwMode="auto">
                          <a:xfrm>
                            <a:off x="3763" y="3704"/>
                            <a:ext cx="1854" cy="680"/>
                          </a:xfrm>
                          <a:prstGeom prst="rect">
                            <a:avLst/>
                          </a:prstGeom>
                          <a:solidFill>
                            <a:srgbClr val="FFFFFF"/>
                          </a:solidFill>
                          <a:ln w="9525">
                            <a:solidFill>
                              <a:srgbClr val="000000"/>
                            </a:solidFill>
                            <a:miter lim="800000"/>
                            <a:headEnd/>
                            <a:tailEnd/>
                          </a:ln>
                        </wps:spPr>
                        <wps:txbx>
                          <w:txbxContent>
                            <w:p w:rsidR="00862F6C" w:rsidRPr="00437D2E" w:rsidRDefault="00862F6C" w:rsidP="00C934B4">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FV091NO</w:t>
                              </w:r>
                            </w:p>
                            <w:p w:rsidR="00862F6C" w:rsidRPr="00437D2E" w:rsidRDefault="00862F6C" w:rsidP="00C934B4">
                              <w:pPr>
                                <w:ind w:left="57"/>
                                <w:rPr>
                                  <w:rFonts w:asciiTheme="majorHAnsi" w:hAnsiTheme="majorHAnsi" w:cstheme="majorHAnsi"/>
                                  <w:sz w:val="18"/>
                                  <w:szCs w:val="18"/>
                                </w:rPr>
                              </w:pPr>
                              <w:r>
                                <w:rPr>
                                  <w:rFonts w:asciiTheme="majorHAnsi" w:hAnsiTheme="majorHAnsi" w:cstheme="majorHAnsi"/>
                                  <w:sz w:val="18"/>
                                  <w:szCs w:val="18"/>
                                </w:rPr>
                                <w:t>Open FV090</w:t>
                              </w:r>
                            </w:p>
                            <w:p w:rsidR="00862F6C" w:rsidRPr="00437D2E" w:rsidRDefault="00862F6C" w:rsidP="00C934B4">
                              <w:pPr>
                                <w:ind w:left="57"/>
                                <w:rPr>
                                  <w:rFonts w:asciiTheme="majorHAnsi" w:hAnsiTheme="majorHAnsi" w:cstheme="majorHAnsi"/>
                                  <w:sz w:val="18"/>
                                  <w:szCs w:val="18"/>
                                </w:rPr>
                              </w:pPr>
                              <w:r>
                                <w:rPr>
                                  <w:rFonts w:asciiTheme="majorHAnsi" w:hAnsiTheme="majorHAnsi" w:cstheme="majorHAnsi"/>
                                  <w:sz w:val="18"/>
                                  <w:szCs w:val="18"/>
                                </w:rPr>
                                <w:t xml:space="preserve">Start the </w:t>
                              </w:r>
                              <w:r w:rsidRPr="00437D2E">
                                <w:rPr>
                                  <w:rFonts w:asciiTheme="majorHAnsi" w:hAnsiTheme="majorHAnsi" w:cstheme="majorHAnsi"/>
                                  <w:sz w:val="18"/>
                                  <w:szCs w:val="18"/>
                                </w:rPr>
                                <w:t>Pump P090</w:t>
                              </w:r>
                            </w:p>
                            <w:p w:rsidR="00862F6C" w:rsidRPr="00437D2E" w:rsidRDefault="00862F6C" w:rsidP="00C934B4">
                              <w:pPr>
                                <w:rPr>
                                  <w:rFonts w:asciiTheme="majorHAnsi" w:hAnsiTheme="majorHAnsi" w:cstheme="majorHAnsi"/>
                                  <w:sz w:val="18"/>
                                  <w:szCs w:val="18"/>
                                </w:rPr>
                              </w:pPr>
                            </w:p>
                          </w:txbxContent>
                        </wps:txbx>
                        <wps:bodyPr rot="0" vert="horz" wrap="square" lIns="0" tIns="0" rIns="0" bIns="0" anchor="t" anchorCtr="0" upright="1">
                          <a:noAutofit/>
                        </wps:bodyPr>
                      </wps:wsp>
                      <wps:wsp>
                        <wps:cNvPr id="29764" name="Text Box 11062"/>
                        <wps:cNvSpPr txBox="1">
                          <a:spLocks noChangeArrowheads="1"/>
                        </wps:cNvSpPr>
                        <wps:spPr bwMode="auto">
                          <a:xfrm>
                            <a:off x="3374" y="4809"/>
                            <a:ext cx="1338" cy="680"/>
                          </a:xfrm>
                          <a:prstGeom prst="rect">
                            <a:avLst/>
                          </a:prstGeom>
                          <a:solidFill>
                            <a:srgbClr val="FFFFFF"/>
                          </a:solidFill>
                          <a:ln w="9525">
                            <a:solidFill>
                              <a:srgbClr val="000000"/>
                            </a:solidFill>
                            <a:miter lim="800000"/>
                            <a:headEnd/>
                            <a:tailEnd/>
                          </a:ln>
                        </wps:spPr>
                        <wps:txbx>
                          <w:txbxContent>
                            <w:p w:rsidR="00862F6C" w:rsidRDefault="00862F6C" w:rsidP="00C934B4">
                              <w:pPr>
                                <w:ind w:left="57"/>
                                <w:rPr>
                                  <w:rFonts w:asciiTheme="majorHAnsi" w:hAnsiTheme="majorHAnsi" w:cstheme="majorHAnsi"/>
                                  <w:sz w:val="18"/>
                                  <w:szCs w:val="18"/>
                                  <w:lang w:val="fr-FR"/>
                                </w:rPr>
                              </w:pPr>
                              <w:r>
                                <w:rPr>
                                  <w:rFonts w:asciiTheme="majorHAnsi" w:hAnsiTheme="majorHAnsi" w:cstheme="majorHAnsi"/>
                                  <w:sz w:val="18"/>
                                  <w:szCs w:val="18"/>
                                  <w:lang w:val="fr-FR"/>
                                </w:rPr>
                                <w:t>Open FV660</w:t>
                              </w:r>
                            </w:p>
                            <w:p w:rsidR="00862F6C" w:rsidRPr="001D36DB" w:rsidRDefault="00862F6C" w:rsidP="00C934B4">
                              <w:pPr>
                                <w:ind w:left="57"/>
                                <w:rPr>
                                  <w:rFonts w:asciiTheme="majorHAnsi" w:hAnsiTheme="majorHAnsi" w:cstheme="majorHAnsi"/>
                                  <w:sz w:val="18"/>
                                  <w:szCs w:val="18"/>
                                  <w:lang w:val="fr-FR"/>
                                </w:rPr>
                              </w:pPr>
                              <w:r>
                                <w:rPr>
                                  <w:rFonts w:asciiTheme="majorHAnsi" w:hAnsiTheme="majorHAnsi" w:cstheme="majorHAnsi"/>
                                  <w:sz w:val="18"/>
                                  <w:szCs w:val="18"/>
                                  <w:lang w:val="fr-FR"/>
                                </w:rPr>
                                <w:t>Delay tvac2</w:t>
                              </w:r>
                            </w:p>
                          </w:txbxContent>
                        </wps:txbx>
                        <wps:bodyPr rot="0" vert="horz" wrap="square" lIns="0" tIns="0" rIns="0" bIns="0" anchor="ctr" anchorCtr="0" upright="1">
                          <a:noAutofit/>
                        </wps:bodyPr>
                      </wps:wsp>
                      <wps:wsp>
                        <wps:cNvPr id="29765" name="Text Box 11063"/>
                        <wps:cNvSpPr txBox="1">
                          <a:spLocks noChangeArrowheads="1"/>
                        </wps:cNvSpPr>
                        <wps:spPr bwMode="auto">
                          <a:xfrm>
                            <a:off x="2445" y="4809"/>
                            <a:ext cx="933" cy="680"/>
                          </a:xfrm>
                          <a:prstGeom prst="rect">
                            <a:avLst/>
                          </a:prstGeom>
                          <a:solidFill>
                            <a:srgbClr val="FFFFFF"/>
                          </a:solidFill>
                          <a:ln w="9525">
                            <a:solidFill>
                              <a:srgbClr val="000000"/>
                            </a:solidFill>
                            <a:miter lim="800000"/>
                            <a:headEnd/>
                            <a:tailEnd/>
                          </a:ln>
                        </wps:spPr>
                        <wps:txbx>
                          <w:txbxContent>
                            <w:p w:rsidR="00862F6C" w:rsidRPr="00437D2E" w:rsidRDefault="00862F6C" w:rsidP="00C934B4">
                              <w:pPr>
                                <w:ind w:firstLine="142"/>
                                <w:rPr>
                                  <w:rFonts w:asciiTheme="majorHAnsi" w:hAnsiTheme="majorHAnsi" w:cstheme="majorHAnsi"/>
                                  <w:sz w:val="18"/>
                                  <w:szCs w:val="18"/>
                                </w:rPr>
                              </w:pPr>
                              <w:r>
                                <w:rPr>
                                  <w:rFonts w:asciiTheme="majorHAnsi" w:hAnsiTheme="majorHAnsi" w:cstheme="majorHAnsi"/>
                                  <w:sz w:val="18"/>
                                  <w:szCs w:val="18"/>
                                </w:rPr>
                                <w:t>Pumping</w:t>
                              </w:r>
                            </w:p>
                          </w:txbxContent>
                        </wps:txbx>
                        <wps:bodyPr rot="0" vert="horz" wrap="square" lIns="0" tIns="0" rIns="0" bIns="0" anchor="ctr" anchorCtr="0" upright="1">
                          <a:noAutofit/>
                        </wps:bodyPr>
                      </wps:wsp>
                      <wps:wsp>
                        <wps:cNvPr id="29766" name="Text Box 11064"/>
                        <wps:cNvSpPr txBox="1">
                          <a:spLocks noChangeArrowheads="1"/>
                        </wps:cNvSpPr>
                        <wps:spPr bwMode="auto">
                          <a:xfrm>
                            <a:off x="5608" y="3704"/>
                            <a:ext cx="2983" cy="680"/>
                          </a:xfrm>
                          <a:prstGeom prst="rect">
                            <a:avLst/>
                          </a:prstGeom>
                          <a:solidFill>
                            <a:srgbClr val="FFFFFF"/>
                          </a:solidFill>
                          <a:ln w="9525">
                            <a:solidFill>
                              <a:srgbClr val="000000"/>
                            </a:solidFill>
                            <a:miter lim="800000"/>
                            <a:headEnd/>
                            <a:tailEnd/>
                          </a:ln>
                        </wps:spPr>
                        <wps:txbx>
                          <w:txbxContent>
                            <w:p w:rsidR="00862F6C" w:rsidRDefault="00862F6C" w:rsidP="00C934B4">
                              <w:pPr>
                                <w:ind w:left="57"/>
                                <w:rPr>
                                  <w:rFonts w:asciiTheme="majorHAnsi" w:hAnsiTheme="majorHAnsi" w:cstheme="majorHAnsi"/>
                                  <w:sz w:val="18"/>
                                  <w:szCs w:val="18"/>
                                </w:rPr>
                              </w:pPr>
                              <w:r>
                                <w:rPr>
                                  <w:rFonts w:asciiTheme="majorHAnsi" w:hAnsiTheme="majorHAnsi" w:cstheme="majorHAnsi"/>
                                  <w:sz w:val="18"/>
                                  <w:szCs w:val="18"/>
                                </w:rPr>
                                <w:t>CV581, CV582, CV583, CV680 opened</w:t>
                              </w:r>
                            </w:p>
                            <w:p w:rsidR="00862F6C" w:rsidRDefault="00862F6C" w:rsidP="00ED598E">
                              <w:pPr>
                                <w:ind w:left="57"/>
                                <w:rPr>
                                  <w:rFonts w:asciiTheme="majorHAnsi" w:hAnsiTheme="majorHAnsi" w:cstheme="majorHAnsi"/>
                                  <w:sz w:val="18"/>
                                  <w:szCs w:val="18"/>
                                </w:rPr>
                              </w:pPr>
                              <w:r>
                                <w:rPr>
                                  <w:rFonts w:asciiTheme="majorHAnsi" w:hAnsiTheme="majorHAnsi" w:cstheme="majorHAnsi"/>
                                  <w:sz w:val="18"/>
                                  <w:szCs w:val="18"/>
                                </w:rPr>
                                <w:t>FV680, FV681 opened</w:t>
                              </w:r>
                            </w:p>
                            <w:p w:rsidR="00862F6C" w:rsidRDefault="00862F6C" w:rsidP="00ED598E">
                              <w:pPr>
                                <w:ind w:left="57"/>
                                <w:rPr>
                                  <w:rFonts w:asciiTheme="majorHAnsi" w:hAnsiTheme="majorHAnsi" w:cstheme="majorHAnsi"/>
                                  <w:sz w:val="18"/>
                                  <w:szCs w:val="18"/>
                                </w:rPr>
                              </w:pPr>
                              <w:r>
                                <w:rPr>
                                  <w:rFonts w:asciiTheme="majorHAnsi" w:hAnsiTheme="majorHAnsi" w:cstheme="majorHAnsi"/>
                                  <w:sz w:val="18"/>
                                  <w:szCs w:val="18"/>
                                </w:rPr>
                                <w:t xml:space="preserve">CV650, CV651, CV652, CV653 opened </w:t>
                              </w:r>
                            </w:p>
                            <w:p w:rsidR="00862F6C" w:rsidRPr="000A363C" w:rsidRDefault="00862F6C" w:rsidP="00ED598E">
                              <w:pPr>
                                <w:rPr>
                                  <w:szCs w:val="18"/>
                                </w:rPr>
                              </w:pPr>
                            </w:p>
                          </w:txbxContent>
                        </wps:txbx>
                        <wps:bodyPr rot="0" vert="horz" wrap="square" lIns="0" tIns="0" rIns="0" bIns="0" anchor="t" anchorCtr="0" upright="1">
                          <a:noAutofit/>
                        </wps:bodyPr>
                      </wps:wsp>
                      <wps:wsp>
                        <wps:cNvPr id="29767" name="Text Box 11065"/>
                        <wps:cNvSpPr txBox="1">
                          <a:spLocks noChangeArrowheads="1"/>
                        </wps:cNvSpPr>
                        <wps:spPr bwMode="auto">
                          <a:xfrm>
                            <a:off x="4705" y="4809"/>
                            <a:ext cx="3077" cy="680"/>
                          </a:xfrm>
                          <a:prstGeom prst="rect">
                            <a:avLst/>
                          </a:prstGeom>
                          <a:solidFill>
                            <a:srgbClr val="FFFFFF"/>
                          </a:solidFill>
                          <a:ln w="9525">
                            <a:solidFill>
                              <a:srgbClr val="000000"/>
                            </a:solidFill>
                            <a:miter lim="800000"/>
                            <a:headEnd/>
                            <a:tailEnd/>
                          </a:ln>
                        </wps:spPr>
                        <wps:txbx>
                          <w:txbxContent>
                            <w:p w:rsidR="00862F6C" w:rsidRDefault="00862F6C" w:rsidP="00C934B4">
                              <w:pPr>
                                <w:ind w:left="57"/>
                                <w:rPr>
                                  <w:rFonts w:asciiTheme="majorHAnsi" w:hAnsiTheme="majorHAnsi" w:cstheme="majorHAnsi"/>
                                  <w:sz w:val="18"/>
                                  <w:szCs w:val="18"/>
                                </w:rPr>
                              </w:pPr>
                              <w:r>
                                <w:rPr>
                                  <w:rFonts w:asciiTheme="majorHAnsi" w:hAnsiTheme="majorHAnsi" w:cstheme="majorHAnsi"/>
                                  <w:sz w:val="18"/>
                                  <w:szCs w:val="18"/>
                                </w:rPr>
                                <w:t xml:space="preserve">CV581, CV582, CV583, CV680 opened </w:t>
                              </w:r>
                            </w:p>
                            <w:p w:rsidR="00862F6C" w:rsidRPr="00437D2E" w:rsidRDefault="00862F6C" w:rsidP="00C934B4">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Default="00862F6C" w:rsidP="00ED598E">
                              <w:pPr>
                                <w:ind w:left="57"/>
                                <w:rPr>
                                  <w:rFonts w:asciiTheme="majorHAnsi" w:hAnsiTheme="majorHAnsi" w:cstheme="majorHAnsi"/>
                                  <w:sz w:val="18"/>
                                  <w:szCs w:val="18"/>
                                </w:rPr>
                              </w:pPr>
                              <w:r>
                                <w:rPr>
                                  <w:rFonts w:asciiTheme="majorHAnsi" w:hAnsiTheme="majorHAnsi" w:cstheme="majorHAnsi"/>
                                  <w:sz w:val="18"/>
                                  <w:szCs w:val="18"/>
                                </w:rPr>
                                <w:t>FV090, FV680, FV681 opened</w:t>
                              </w:r>
                            </w:p>
                            <w:p w:rsidR="00862F6C" w:rsidRPr="000A363C" w:rsidRDefault="00862F6C" w:rsidP="00C934B4">
                              <w:pPr>
                                <w:rPr>
                                  <w:szCs w:val="18"/>
                                </w:rPr>
                              </w:pPr>
                            </w:p>
                          </w:txbxContent>
                        </wps:txbx>
                        <wps:bodyPr rot="0" vert="horz" wrap="square" lIns="0" tIns="0" rIns="0" bIns="0" anchor="t" anchorCtr="0" upright="1">
                          <a:noAutofit/>
                        </wps:bodyPr>
                      </wps:wsp>
                      <wps:wsp>
                        <wps:cNvPr id="29768" name="Rectangle 11066"/>
                        <wps:cNvSpPr>
                          <a:spLocks noChangeArrowheads="1"/>
                        </wps:cNvSpPr>
                        <wps:spPr bwMode="auto">
                          <a:xfrm>
                            <a:off x="4520" y="5910"/>
                            <a:ext cx="1320" cy="680"/>
                          </a:xfrm>
                          <a:prstGeom prst="rect">
                            <a:avLst/>
                          </a:prstGeom>
                          <a:solidFill>
                            <a:srgbClr val="FFFFFF"/>
                          </a:solidFill>
                          <a:ln w="9525">
                            <a:solidFill>
                              <a:srgbClr val="000000"/>
                            </a:solidFill>
                            <a:miter lim="800000"/>
                            <a:headEnd/>
                            <a:tailEnd/>
                          </a:ln>
                        </wps:spPr>
                        <wps:txbx>
                          <w:txbxContent>
                            <w:p w:rsidR="00862F6C" w:rsidRPr="00437D2E" w:rsidRDefault="00862F6C" w:rsidP="00864842">
                              <w:pPr>
                                <w:jc w:val="center"/>
                                <w:rPr>
                                  <w:rFonts w:asciiTheme="majorHAnsi" w:hAnsiTheme="majorHAnsi" w:cstheme="majorHAnsi"/>
                                  <w:sz w:val="18"/>
                                  <w:szCs w:val="18"/>
                                </w:rPr>
                              </w:pPr>
                              <w:r w:rsidRPr="00437D2E">
                                <w:rPr>
                                  <w:rFonts w:asciiTheme="majorHAnsi" w:hAnsiTheme="majorHAnsi" w:cstheme="majorHAnsi"/>
                                  <w:sz w:val="18"/>
                                  <w:szCs w:val="18"/>
                                </w:rPr>
                                <w:t>Leak test at low pressure</w:t>
                              </w:r>
                            </w:p>
                          </w:txbxContent>
                        </wps:txbx>
                        <wps:bodyPr rot="0" vert="horz" wrap="square" lIns="0" tIns="0" rIns="0" bIns="0" anchor="t" anchorCtr="0" upright="1">
                          <a:noAutofit/>
                        </wps:bodyPr>
                      </wps:wsp>
                      <wps:wsp>
                        <wps:cNvPr id="29769" name="Text Box 11067"/>
                        <wps:cNvSpPr txBox="1">
                          <a:spLocks noChangeArrowheads="1"/>
                        </wps:cNvSpPr>
                        <wps:spPr bwMode="auto">
                          <a:xfrm>
                            <a:off x="5840" y="5910"/>
                            <a:ext cx="1779" cy="680"/>
                          </a:xfrm>
                          <a:prstGeom prst="rect">
                            <a:avLst/>
                          </a:prstGeom>
                          <a:solidFill>
                            <a:srgbClr val="FFFFFF"/>
                          </a:solidFill>
                          <a:ln w="9525">
                            <a:solidFill>
                              <a:srgbClr val="000000"/>
                            </a:solidFill>
                            <a:miter lim="800000"/>
                            <a:headEnd/>
                            <a:tailEnd/>
                          </a:ln>
                        </wps:spPr>
                        <wps:txbx>
                          <w:txbxContent>
                            <w:p w:rsidR="00862F6C" w:rsidRPr="00437D2E" w:rsidRDefault="00862F6C" w:rsidP="00C934B4">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FV090 &amp; FV6</w:t>
                              </w:r>
                              <w:r>
                                <w:rPr>
                                  <w:rFonts w:asciiTheme="majorHAnsi" w:hAnsiTheme="majorHAnsi" w:cstheme="majorHAnsi"/>
                                  <w:sz w:val="18"/>
                                  <w:szCs w:val="18"/>
                                </w:rPr>
                                <w:t>6</w:t>
                              </w:r>
                              <w:r w:rsidRPr="00437D2E">
                                <w:rPr>
                                  <w:rFonts w:asciiTheme="majorHAnsi" w:hAnsiTheme="majorHAnsi" w:cstheme="majorHAnsi"/>
                                  <w:sz w:val="18"/>
                                  <w:szCs w:val="18"/>
                                </w:rPr>
                                <w:t>0 Delay tvac1</w:t>
                              </w:r>
                            </w:p>
                            <w:p w:rsidR="00862F6C" w:rsidRPr="00437D2E" w:rsidRDefault="00862F6C" w:rsidP="00C934B4">
                              <w:pPr>
                                <w:rPr>
                                  <w:rFonts w:asciiTheme="majorHAnsi" w:hAnsiTheme="majorHAnsi" w:cstheme="majorHAnsi"/>
                                  <w:sz w:val="18"/>
                                  <w:szCs w:val="18"/>
                                </w:rPr>
                              </w:pPr>
                            </w:p>
                          </w:txbxContent>
                        </wps:txbx>
                        <wps:bodyPr rot="0" vert="horz" wrap="square" lIns="0" tIns="0" rIns="0" bIns="0" anchor="t" anchorCtr="0" upright="1">
                          <a:noAutofit/>
                        </wps:bodyPr>
                      </wps:wsp>
                      <wps:wsp>
                        <wps:cNvPr id="29770" name="Text Box 11068"/>
                        <wps:cNvSpPr txBox="1">
                          <a:spLocks noChangeArrowheads="1"/>
                        </wps:cNvSpPr>
                        <wps:spPr bwMode="auto">
                          <a:xfrm>
                            <a:off x="7615" y="5677"/>
                            <a:ext cx="3060" cy="913"/>
                          </a:xfrm>
                          <a:prstGeom prst="rect">
                            <a:avLst/>
                          </a:prstGeom>
                          <a:solidFill>
                            <a:srgbClr val="FFFFFF"/>
                          </a:solidFill>
                          <a:ln w="9525">
                            <a:solidFill>
                              <a:srgbClr val="000000"/>
                            </a:solidFill>
                            <a:miter lim="800000"/>
                            <a:headEnd/>
                            <a:tailEnd/>
                          </a:ln>
                        </wps:spPr>
                        <wps:txbx>
                          <w:txbxContent>
                            <w:p w:rsidR="00862F6C" w:rsidRDefault="00862F6C" w:rsidP="00C934B4">
                              <w:pPr>
                                <w:ind w:left="57"/>
                                <w:rPr>
                                  <w:rFonts w:asciiTheme="majorHAnsi" w:hAnsiTheme="majorHAnsi" w:cstheme="majorHAnsi"/>
                                  <w:sz w:val="18"/>
                                  <w:szCs w:val="18"/>
                                </w:rPr>
                              </w:pPr>
                              <w:r>
                                <w:rPr>
                                  <w:rFonts w:asciiTheme="majorHAnsi" w:hAnsiTheme="majorHAnsi" w:cstheme="majorHAnsi"/>
                                  <w:sz w:val="18"/>
                                  <w:szCs w:val="18"/>
                                </w:rPr>
                                <w:t>CV581, CV582, CV583, CV680 opened</w:t>
                              </w:r>
                            </w:p>
                            <w:p w:rsidR="00862F6C" w:rsidRPr="00437D2E" w:rsidRDefault="00862F6C" w:rsidP="00C934B4">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Default="00862F6C" w:rsidP="00ED598E">
                              <w:pPr>
                                <w:ind w:left="57"/>
                                <w:rPr>
                                  <w:rFonts w:asciiTheme="majorHAnsi" w:hAnsiTheme="majorHAnsi" w:cstheme="majorHAnsi"/>
                                  <w:sz w:val="18"/>
                                  <w:szCs w:val="18"/>
                                </w:rPr>
                              </w:pPr>
                              <w:r>
                                <w:rPr>
                                  <w:rFonts w:asciiTheme="majorHAnsi" w:hAnsiTheme="majorHAnsi" w:cstheme="majorHAnsi"/>
                                  <w:sz w:val="18"/>
                                  <w:szCs w:val="18"/>
                                </w:rPr>
                                <w:t>FV680, FV681 opened</w:t>
                              </w:r>
                            </w:p>
                            <w:p w:rsidR="00862F6C" w:rsidRDefault="00862F6C" w:rsidP="0081208F">
                              <w:pPr>
                                <w:ind w:left="57"/>
                                <w:rPr>
                                  <w:rFonts w:asciiTheme="majorHAnsi" w:hAnsiTheme="majorHAnsi" w:cstheme="majorHAnsi"/>
                                  <w:sz w:val="18"/>
                                  <w:szCs w:val="18"/>
                                </w:rPr>
                              </w:pPr>
                              <w:r>
                                <w:rPr>
                                  <w:rFonts w:asciiTheme="majorHAnsi" w:hAnsiTheme="majorHAnsi" w:cstheme="majorHAnsi"/>
                                  <w:sz w:val="18"/>
                                  <w:szCs w:val="18"/>
                                </w:rPr>
                                <w:t xml:space="preserve">CV650, CV651, CV652, CV653 opened </w:t>
                              </w:r>
                            </w:p>
                            <w:p w:rsidR="00862F6C" w:rsidRPr="000A363C" w:rsidRDefault="00862F6C" w:rsidP="00C934B4">
                              <w:pPr>
                                <w:rPr>
                                  <w:szCs w:val="18"/>
                                </w:rPr>
                              </w:pPr>
                            </w:p>
                          </w:txbxContent>
                        </wps:txbx>
                        <wps:bodyPr rot="0" vert="horz" wrap="square" lIns="0" tIns="0" rIns="0" bIns="0" anchor="t" anchorCtr="0" upright="1">
                          <a:noAutofit/>
                        </wps:bodyPr>
                      </wps:wsp>
                      <wps:wsp>
                        <wps:cNvPr id="29771" name="Text Box 11069"/>
                        <wps:cNvSpPr txBox="1">
                          <a:spLocks noChangeArrowheads="1"/>
                        </wps:cNvSpPr>
                        <wps:spPr bwMode="auto">
                          <a:xfrm>
                            <a:off x="7438" y="7026"/>
                            <a:ext cx="3243" cy="905"/>
                          </a:xfrm>
                          <a:prstGeom prst="rect">
                            <a:avLst/>
                          </a:prstGeom>
                          <a:solidFill>
                            <a:srgbClr val="FFFFFF"/>
                          </a:solidFill>
                          <a:ln w="9525">
                            <a:solidFill>
                              <a:srgbClr val="000000"/>
                            </a:solidFill>
                            <a:miter lim="800000"/>
                            <a:headEnd/>
                            <a:tailEnd/>
                          </a:ln>
                        </wps:spPr>
                        <wps:txbx>
                          <w:txbxContent>
                            <w:p w:rsidR="00862F6C" w:rsidRDefault="00862F6C" w:rsidP="00C934B4">
                              <w:pPr>
                                <w:ind w:left="57"/>
                                <w:rPr>
                                  <w:rFonts w:asciiTheme="majorHAnsi" w:hAnsiTheme="majorHAnsi" w:cstheme="majorHAnsi"/>
                                  <w:sz w:val="18"/>
                                  <w:szCs w:val="18"/>
                                </w:rPr>
                              </w:pPr>
                              <w:r>
                                <w:rPr>
                                  <w:rFonts w:asciiTheme="majorHAnsi" w:hAnsiTheme="majorHAnsi" w:cstheme="majorHAnsi"/>
                                  <w:sz w:val="18"/>
                                  <w:szCs w:val="18"/>
                                </w:rPr>
                                <w:t>CV581, CV582, CV583, CV680 opened</w:t>
                              </w:r>
                            </w:p>
                            <w:p w:rsidR="00862F6C" w:rsidRPr="00437D2E" w:rsidRDefault="00862F6C" w:rsidP="00C934B4">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Default="00862F6C" w:rsidP="00ED598E">
                              <w:pPr>
                                <w:ind w:left="57"/>
                                <w:rPr>
                                  <w:rFonts w:asciiTheme="majorHAnsi" w:hAnsiTheme="majorHAnsi" w:cstheme="majorHAnsi"/>
                                  <w:sz w:val="18"/>
                                  <w:szCs w:val="18"/>
                                </w:rPr>
                              </w:pPr>
                              <w:r>
                                <w:rPr>
                                  <w:rFonts w:asciiTheme="majorHAnsi" w:hAnsiTheme="majorHAnsi" w:cstheme="majorHAnsi"/>
                                  <w:sz w:val="18"/>
                                  <w:szCs w:val="18"/>
                                </w:rPr>
                                <w:t>FV680, FV681 opened</w:t>
                              </w:r>
                            </w:p>
                            <w:p w:rsidR="00862F6C" w:rsidRDefault="00862F6C" w:rsidP="0081208F">
                              <w:pPr>
                                <w:ind w:left="57"/>
                                <w:rPr>
                                  <w:rFonts w:asciiTheme="majorHAnsi" w:hAnsiTheme="majorHAnsi" w:cstheme="majorHAnsi"/>
                                  <w:sz w:val="18"/>
                                  <w:szCs w:val="18"/>
                                </w:rPr>
                              </w:pPr>
                              <w:r>
                                <w:rPr>
                                  <w:rFonts w:asciiTheme="majorHAnsi" w:hAnsiTheme="majorHAnsi" w:cstheme="majorHAnsi"/>
                                  <w:sz w:val="18"/>
                                  <w:szCs w:val="18"/>
                                </w:rPr>
                                <w:t xml:space="preserve">CV650, CV651, CV652, CV653 opened </w:t>
                              </w:r>
                            </w:p>
                            <w:p w:rsidR="00862F6C" w:rsidRPr="000A363C" w:rsidRDefault="00862F6C" w:rsidP="00C934B4">
                              <w:pPr>
                                <w:rPr>
                                  <w:szCs w:val="18"/>
                                </w:rPr>
                              </w:pPr>
                            </w:p>
                          </w:txbxContent>
                        </wps:txbx>
                        <wps:bodyPr rot="0" vert="horz" wrap="square" lIns="0" tIns="0" rIns="0" bIns="0" anchor="t" anchorCtr="0" upright="1">
                          <a:noAutofit/>
                        </wps:bodyPr>
                      </wps:wsp>
                      <wps:wsp>
                        <wps:cNvPr id="29772" name="Rectangle 11070"/>
                        <wps:cNvSpPr>
                          <a:spLocks noChangeArrowheads="1"/>
                        </wps:cNvSpPr>
                        <wps:spPr bwMode="auto">
                          <a:xfrm>
                            <a:off x="7375" y="11294"/>
                            <a:ext cx="1347" cy="567"/>
                          </a:xfrm>
                          <a:prstGeom prst="rect">
                            <a:avLst/>
                          </a:prstGeom>
                          <a:solidFill>
                            <a:srgbClr val="FFFFFF"/>
                          </a:solidFill>
                          <a:ln w="9525">
                            <a:solidFill>
                              <a:srgbClr val="000000"/>
                            </a:solidFill>
                            <a:miter lim="800000"/>
                            <a:headEnd/>
                            <a:tailEnd/>
                          </a:ln>
                        </wps:spPr>
                        <wps:txbx>
                          <w:txbxContent>
                            <w:p w:rsidR="00862F6C" w:rsidRPr="00C24AA8" w:rsidRDefault="00862F6C" w:rsidP="00C934B4">
                              <w:pPr>
                                <w:spacing w:before="40"/>
                                <w:ind w:firstLine="142"/>
                                <w:jc w:val="center"/>
                                <w:rPr>
                                  <w:rFonts w:asciiTheme="majorHAnsi" w:hAnsiTheme="majorHAnsi" w:cstheme="majorHAnsi"/>
                                  <w:sz w:val="18"/>
                                  <w:szCs w:val="18"/>
                                  <w:lang w:val="fr-FR"/>
                                </w:rPr>
                              </w:pPr>
                              <w:r>
                                <w:rPr>
                                  <w:rFonts w:asciiTheme="majorHAnsi" w:hAnsiTheme="majorHAnsi" w:cstheme="majorHAnsi"/>
                                  <w:sz w:val="18"/>
                                  <w:szCs w:val="18"/>
                                  <w:lang w:val="fr-FR"/>
                                </w:rPr>
                                <w:t>Cryostat circuits isolated</w:t>
                              </w:r>
                            </w:p>
                          </w:txbxContent>
                        </wps:txbx>
                        <wps:bodyPr rot="0" vert="horz" wrap="square" lIns="0" tIns="0" rIns="0" bIns="0" anchor="t" anchorCtr="0" upright="1">
                          <a:noAutofit/>
                        </wps:bodyPr>
                      </wps:wsp>
                      <wps:wsp>
                        <wps:cNvPr id="29773" name="Text Box 11071"/>
                        <wps:cNvSpPr txBox="1">
                          <a:spLocks noChangeArrowheads="1"/>
                        </wps:cNvSpPr>
                        <wps:spPr bwMode="auto">
                          <a:xfrm>
                            <a:off x="8720" y="11291"/>
                            <a:ext cx="2438" cy="567"/>
                          </a:xfrm>
                          <a:prstGeom prst="rect">
                            <a:avLst/>
                          </a:prstGeom>
                          <a:solidFill>
                            <a:srgbClr val="FFFFFF"/>
                          </a:solidFill>
                          <a:ln w="9525">
                            <a:solidFill>
                              <a:srgbClr val="000000"/>
                            </a:solidFill>
                            <a:miter lim="800000"/>
                            <a:headEnd/>
                            <a:tailEnd/>
                          </a:ln>
                        </wps:spPr>
                        <wps:txbx>
                          <w:txbxContent>
                            <w:p w:rsidR="00862F6C" w:rsidRDefault="00862F6C" w:rsidP="00C934B4">
                              <w:pPr>
                                <w:ind w:left="57"/>
                                <w:rPr>
                                  <w:rFonts w:asciiTheme="majorHAnsi" w:hAnsiTheme="majorHAnsi" w:cstheme="majorHAnsi"/>
                                  <w:sz w:val="18"/>
                                  <w:szCs w:val="18"/>
                                </w:rPr>
                              </w:pPr>
                              <w:r>
                                <w:rPr>
                                  <w:rFonts w:asciiTheme="majorHAnsi" w:hAnsiTheme="majorHAnsi" w:cstheme="majorHAnsi"/>
                                  <w:sz w:val="18"/>
                                  <w:szCs w:val="18"/>
                                </w:rPr>
                                <w:t>Close FV660</w:t>
                              </w:r>
                            </w:p>
                            <w:p w:rsidR="00862F6C" w:rsidRDefault="00862F6C" w:rsidP="00ED598E">
                              <w:pPr>
                                <w:ind w:left="57"/>
                                <w:rPr>
                                  <w:rFonts w:asciiTheme="majorHAnsi" w:hAnsiTheme="majorHAnsi" w:cstheme="majorHAnsi"/>
                                  <w:sz w:val="18"/>
                                  <w:szCs w:val="18"/>
                                </w:rPr>
                              </w:pPr>
                              <w:r>
                                <w:rPr>
                                  <w:rFonts w:asciiTheme="majorHAnsi" w:hAnsiTheme="majorHAnsi" w:cstheme="majorHAnsi"/>
                                  <w:sz w:val="18"/>
                                  <w:szCs w:val="18"/>
                                </w:rPr>
                                <w:t>Close CV680, FV680, FV681</w:t>
                              </w:r>
                            </w:p>
                            <w:p w:rsidR="00862F6C" w:rsidRPr="00437D2E" w:rsidRDefault="00862F6C" w:rsidP="00C934B4">
                              <w:pPr>
                                <w:ind w:left="57"/>
                                <w:rPr>
                                  <w:rFonts w:asciiTheme="majorHAnsi" w:hAnsiTheme="majorHAnsi" w:cstheme="majorHAnsi"/>
                                  <w:sz w:val="18"/>
                                  <w:szCs w:val="18"/>
                                </w:rPr>
                              </w:pPr>
                            </w:p>
                          </w:txbxContent>
                        </wps:txbx>
                        <wps:bodyPr rot="0" vert="horz" wrap="square" lIns="0" tIns="0" rIns="0" bIns="0" anchor="t" anchorCtr="0" upright="1">
                          <a:noAutofit/>
                        </wps:bodyPr>
                      </wps:wsp>
                      <wps:wsp>
                        <wps:cNvPr id="29774" name="Rectangle 10908"/>
                        <wps:cNvSpPr>
                          <a:spLocks noChangeArrowheads="1"/>
                        </wps:cNvSpPr>
                        <wps:spPr bwMode="auto">
                          <a:xfrm>
                            <a:off x="7317" y="9001"/>
                            <a:ext cx="1393" cy="505"/>
                          </a:xfrm>
                          <a:prstGeom prst="rect">
                            <a:avLst/>
                          </a:prstGeom>
                          <a:solidFill>
                            <a:srgbClr val="FFFFFF"/>
                          </a:solidFill>
                          <a:ln w="9525">
                            <a:solidFill>
                              <a:srgbClr val="000000"/>
                            </a:solidFill>
                            <a:miter lim="800000"/>
                            <a:headEnd/>
                            <a:tailEnd/>
                          </a:ln>
                        </wps:spPr>
                        <wps:txbx>
                          <w:txbxContent>
                            <w:p w:rsidR="00862F6C" w:rsidRPr="00626B84" w:rsidRDefault="00862F6C" w:rsidP="00C934B4">
                              <w:pPr>
                                <w:jc w:val="center"/>
                                <w:rPr>
                                  <w:rFonts w:asciiTheme="majorHAnsi" w:hAnsiTheme="majorHAnsi" w:cstheme="majorHAnsi"/>
                                  <w:sz w:val="18"/>
                                  <w:szCs w:val="18"/>
                                  <w:lang w:val="fr-FR"/>
                                </w:rPr>
                              </w:pPr>
                              <w:r>
                                <w:rPr>
                                  <w:rFonts w:asciiTheme="majorHAnsi" w:hAnsiTheme="majorHAnsi" w:cstheme="majorHAnsi"/>
                                  <w:sz w:val="18"/>
                                  <w:szCs w:val="18"/>
                                  <w:lang w:val="fr-FR"/>
                                </w:rPr>
                                <w:t>Leak test at high pressure</w:t>
                              </w:r>
                            </w:p>
                          </w:txbxContent>
                        </wps:txbx>
                        <wps:bodyPr rot="0" vert="horz" wrap="square" lIns="0" tIns="0" rIns="0" bIns="0" anchor="t" anchorCtr="0" upright="1">
                          <a:noAutofit/>
                        </wps:bodyPr>
                      </wps:wsp>
                      <wps:wsp>
                        <wps:cNvPr id="29775" name="Text Box 10909"/>
                        <wps:cNvSpPr txBox="1">
                          <a:spLocks noChangeArrowheads="1"/>
                        </wps:cNvSpPr>
                        <wps:spPr bwMode="auto">
                          <a:xfrm>
                            <a:off x="8710" y="9001"/>
                            <a:ext cx="1924" cy="505"/>
                          </a:xfrm>
                          <a:prstGeom prst="rect">
                            <a:avLst/>
                          </a:prstGeom>
                          <a:solidFill>
                            <a:srgbClr val="FFFFFF"/>
                          </a:solidFill>
                          <a:ln w="9525">
                            <a:solidFill>
                              <a:srgbClr val="000000"/>
                            </a:solidFill>
                            <a:miter lim="800000"/>
                            <a:headEnd/>
                            <a:tailEnd/>
                          </a:ln>
                        </wps:spPr>
                        <wps:txbx>
                          <w:txbxContent>
                            <w:p w:rsidR="00862F6C" w:rsidRDefault="00862F6C" w:rsidP="00C934B4">
                              <w:pPr>
                                <w:ind w:left="57"/>
                                <w:rPr>
                                  <w:rFonts w:asciiTheme="majorHAnsi" w:hAnsiTheme="majorHAnsi" w:cstheme="majorHAnsi"/>
                                  <w:sz w:val="18"/>
                                  <w:szCs w:val="18"/>
                                </w:rPr>
                              </w:pPr>
                              <w:r>
                                <w:rPr>
                                  <w:rFonts w:asciiTheme="majorHAnsi" w:hAnsiTheme="majorHAnsi" w:cstheme="majorHAnsi"/>
                                  <w:sz w:val="18"/>
                                  <w:szCs w:val="18"/>
                                </w:rPr>
                                <w:t>Close FV092 &amp; FV660</w:t>
                              </w:r>
                            </w:p>
                            <w:p w:rsidR="00862F6C" w:rsidRPr="00437D2E" w:rsidRDefault="00862F6C" w:rsidP="00C934B4">
                              <w:pPr>
                                <w:ind w:left="57"/>
                                <w:rPr>
                                  <w:rFonts w:asciiTheme="majorHAnsi" w:hAnsiTheme="majorHAnsi" w:cstheme="majorHAnsi"/>
                                  <w:sz w:val="18"/>
                                  <w:szCs w:val="18"/>
                                </w:rPr>
                              </w:pPr>
                              <w:r>
                                <w:rPr>
                                  <w:rFonts w:asciiTheme="majorHAnsi" w:hAnsiTheme="majorHAnsi" w:cstheme="majorHAnsi"/>
                                  <w:sz w:val="18"/>
                                  <w:szCs w:val="18"/>
                                </w:rPr>
                                <w:t>Delay tp1</w:t>
                              </w:r>
                            </w:p>
                          </w:txbxContent>
                        </wps:txbx>
                        <wps:bodyPr rot="0" vert="horz" wrap="square" lIns="0" tIns="0" rIns="0" bIns="0" anchor="t" anchorCtr="0" upright="1">
                          <a:noAutofit/>
                        </wps:bodyPr>
                      </wps:wsp>
                      <wps:wsp>
                        <wps:cNvPr id="29776" name="Text Box 12345"/>
                        <wps:cNvSpPr txBox="1">
                          <a:spLocks noChangeArrowheads="1"/>
                        </wps:cNvSpPr>
                        <wps:spPr bwMode="auto">
                          <a:xfrm>
                            <a:off x="3257" y="8163"/>
                            <a:ext cx="301" cy="2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C8048B">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wps:txbx>
                        <wps:bodyPr rot="0" vert="horz" wrap="square" lIns="0" tIns="0" rIns="0" bIns="0" anchor="t" anchorCtr="0" upright="1">
                          <a:noAutofit/>
                        </wps:bodyPr>
                      </wps:wsp>
                      <wps:wsp>
                        <wps:cNvPr id="29777" name="AutoShape 12346"/>
                        <wps:cNvCnPr>
                          <a:cxnSpLocks noChangeShapeType="1"/>
                        </wps:cNvCnPr>
                        <wps:spPr bwMode="auto">
                          <a:xfrm>
                            <a:off x="2655" y="7958"/>
                            <a:ext cx="0" cy="2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78" name="AutoShape 12347"/>
                        <wps:cNvCnPr>
                          <a:cxnSpLocks noChangeShapeType="1"/>
                        </wps:cNvCnPr>
                        <wps:spPr bwMode="auto">
                          <a:xfrm>
                            <a:off x="1565" y="8155"/>
                            <a:ext cx="35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9779" name="Group 12348"/>
                        <wpg:cNvGrpSpPr>
                          <a:grpSpLocks/>
                        </wpg:cNvGrpSpPr>
                        <wpg:grpSpPr bwMode="auto">
                          <a:xfrm>
                            <a:off x="1452" y="8145"/>
                            <a:ext cx="227" cy="373"/>
                            <a:chOff x="4444" y="2685"/>
                            <a:chExt cx="255" cy="720"/>
                          </a:xfrm>
                        </wpg:grpSpPr>
                        <wps:wsp>
                          <wps:cNvPr id="29780" name="AutoShape 12349"/>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81" name="AutoShape 12350"/>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782" name="Text Box 12351"/>
                        <wps:cNvSpPr txBox="1">
                          <a:spLocks noChangeArrowheads="1"/>
                        </wps:cNvSpPr>
                        <wps:spPr bwMode="auto">
                          <a:xfrm>
                            <a:off x="1744" y="8209"/>
                            <a:ext cx="324"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C8048B">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wps:txbx>
                        <wps:bodyPr rot="0" vert="horz" wrap="square" lIns="0" tIns="0" rIns="0" bIns="0" anchor="t" anchorCtr="0" upright="1">
                          <a:noAutofit/>
                        </wps:bodyPr>
                      </wps:wsp>
                      <wps:wsp>
                        <wps:cNvPr id="29783" name="Text Box 12352"/>
                        <wps:cNvSpPr txBox="1">
                          <a:spLocks noChangeArrowheads="1"/>
                        </wps:cNvSpPr>
                        <wps:spPr bwMode="auto">
                          <a:xfrm>
                            <a:off x="1014" y="8481"/>
                            <a:ext cx="1440" cy="789"/>
                          </a:xfrm>
                          <a:prstGeom prst="rect">
                            <a:avLst/>
                          </a:prstGeom>
                          <a:solidFill>
                            <a:srgbClr val="FFFFFF"/>
                          </a:solidFill>
                          <a:ln w="9525">
                            <a:solidFill>
                              <a:srgbClr val="000000"/>
                            </a:solidFill>
                            <a:miter lim="800000"/>
                            <a:headEnd/>
                            <a:tailEnd/>
                          </a:ln>
                        </wps:spPr>
                        <wps:txbx>
                          <w:txbxContent>
                            <w:p w:rsidR="00862F6C" w:rsidRPr="007F2C06" w:rsidRDefault="00862F6C" w:rsidP="00C8048B">
                              <w:pPr>
                                <w:spacing w:before="40"/>
                                <w:ind w:firstLine="142"/>
                                <w:jc w:val="center"/>
                                <w:rPr>
                                  <w:rFonts w:asciiTheme="majorHAnsi" w:hAnsiTheme="majorHAnsi" w:cstheme="majorHAnsi"/>
                                  <w:sz w:val="18"/>
                                  <w:szCs w:val="18"/>
                                </w:rPr>
                              </w:pPr>
                              <w:r w:rsidRPr="007F2C06">
                                <w:rPr>
                                  <w:rFonts w:asciiTheme="majorHAnsi" w:hAnsiTheme="majorHAnsi" w:cstheme="majorHAnsi"/>
                                  <w:sz w:val="18"/>
                                  <w:szCs w:val="18"/>
                                </w:rPr>
                                <w:t>“Do you want to keep lines under vacuum?“</w:t>
                              </w:r>
                            </w:p>
                            <w:p w:rsidR="00862F6C" w:rsidRPr="007F2C06" w:rsidRDefault="00862F6C" w:rsidP="00C8048B">
                              <w:pPr>
                                <w:rPr>
                                  <w:szCs w:val="18"/>
                                </w:rPr>
                              </w:pPr>
                            </w:p>
                          </w:txbxContent>
                        </wps:txbx>
                        <wps:bodyPr rot="0" vert="horz" wrap="square" lIns="0" tIns="0" rIns="0" bIns="0" anchor="t" anchorCtr="0" upright="1">
                          <a:noAutofit/>
                        </wps:bodyPr>
                      </wps:wsp>
                      <wps:wsp>
                        <wps:cNvPr id="29784" name="AutoShape 12353"/>
                        <wps:cNvCnPr>
                          <a:cxnSpLocks noChangeShapeType="1"/>
                        </wps:cNvCnPr>
                        <wps:spPr bwMode="auto">
                          <a:xfrm>
                            <a:off x="1502" y="9277"/>
                            <a:ext cx="0" cy="2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85" name="AutoShape 12354"/>
                        <wps:cNvCnPr>
                          <a:cxnSpLocks noChangeShapeType="1"/>
                        </wps:cNvCnPr>
                        <wps:spPr bwMode="auto">
                          <a:xfrm>
                            <a:off x="1198" y="9485"/>
                            <a:ext cx="73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86" name="Text Box 12355"/>
                        <wps:cNvSpPr txBox="1">
                          <a:spLocks noChangeArrowheads="1"/>
                        </wps:cNvSpPr>
                        <wps:spPr bwMode="auto">
                          <a:xfrm>
                            <a:off x="1295" y="10788"/>
                            <a:ext cx="34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C8048B">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wps:txbx>
                        <wps:bodyPr rot="0" vert="horz" wrap="square" lIns="0" tIns="0" rIns="0" bIns="0" anchor="t" anchorCtr="0" upright="1">
                          <a:noAutofit/>
                        </wps:bodyPr>
                      </wps:wsp>
                      <wps:wsp>
                        <wps:cNvPr id="29787" name="AutoShape 12356"/>
                        <wps:cNvCnPr>
                          <a:cxnSpLocks noChangeShapeType="1"/>
                        </wps:cNvCnPr>
                        <wps:spPr bwMode="auto">
                          <a:xfrm>
                            <a:off x="5086" y="7805"/>
                            <a:ext cx="0" cy="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88" name="AutoShape 12357"/>
                        <wps:cNvCnPr>
                          <a:cxnSpLocks noChangeShapeType="1"/>
                        </wps:cNvCnPr>
                        <wps:spPr bwMode="auto">
                          <a:xfrm>
                            <a:off x="3201" y="8034"/>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89" name="AutoShape 12360"/>
                        <wps:cNvCnPr>
                          <a:cxnSpLocks noChangeShapeType="1"/>
                        </wps:cNvCnPr>
                        <wps:spPr bwMode="auto">
                          <a:xfrm>
                            <a:off x="1192" y="9465"/>
                            <a:ext cx="0" cy="38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90" name="AutoShape 12361"/>
                        <wps:cNvCnPr>
                          <a:cxnSpLocks noChangeShapeType="1"/>
                        </wps:cNvCnPr>
                        <wps:spPr bwMode="auto">
                          <a:xfrm>
                            <a:off x="1075" y="1079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91" name="Text Box 12383"/>
                        <wps:cNvSpPr txBox="1">
                          <a:spLocks noChangeArrowheads="1"/>
                        </wps:cNvSpPr>
                        <wps:spPr bwMode="auto">
                          <a:xfrm>
                            <a:off x="4337" y="10266"/>
                            <a:ext cx="1855" cy="558"/>
                          </a:xfrm>
                          <a:prstGeom prst="rect">
                            <a:avLst/>
                          </a:prstGeom>
                          <a:solidFill>
                            <a:srgbClr val="FFFFFF"/>
                          </a:solidFill>
                          <a:ln w="9525">
                            <a:solidFill>
                              <a:srgbClr val="000000"/>
                            </a:solidFill>
                            <a:miter lim="800000"/>
                            <a:headEnd/>
                            <a:tailEnd/>
                          </a:ln>
                        </wps:spPr>
                        <wps:txbx>
                          <w:txbxContent>
                            <w:p w:rsidR="00862F6C" w:rsidRPr="0068090F" w:rsidRDefault="00862F6C" w:rsidP="00EE2F20">
                              <w:pPr>
                                <w:spacing w:before="40"/>
                                <w:jc w:val="center"/>
                                <w:rPr>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 xml:space="preserve">want to </w:t>
                              </w:r>
                              <w:r>
                                <w:rPr>
                                  <w:rFonts w:asciiTheme="majorHAnsi" w:hAnsiTheme="majorHAnsi" w:cstheme="majorHAnsi"/>
                                  <w:sz w:val="18"/>
                                  <w:szCs w:val="18"/>
                                </w:rPr>
                                <w:t>sto</w:t>
                              </w:r>
                              <w:r w:rsidRPr="00730ECB">
                                <w:rPr>
                                  <w:rFonts w:asciiTheme="majorHAnsi" w:hAnsiTheme="majorHAnsi" w:cstheme="majorHAnsi"/>
                                  <w:sz w:val="18"/>
                                  <w:szCs w:val="18"/>
                                </w:rPr>
                                <w:t xml:space="preserve">p </w:t>
                              </w:r>
                              <w:r>
                                <w:rPr>
                                  <w:rFonts w:asciiTheme="majorHAnsi" w:hAnsiTheme="majorHAnsi" w:cstheme="majorHAnsi"/>
                                  <w:sz w:val="18"/>
                                  <w:szCs w:val="18"/>
                                </w:rPr>
                                <w:t>the conditioning</w:t>
                              </w:r>
                              <w:r w:rsidRPr="002F4637">
                                <w:rPr>
                                  <w:rFonts w:asciiTheme="majorHAnsi" w:hAnsiTheme="majorHAnsi" w:cstheme="majorHAnsi"/>
                                  <w:sz w:val="18"/>
                                  <w:szCs w:val="18"/>
                                </w:rPr>
                                <w:t>?“</w:t>
                              </w:r>
                            </w:p>
                            <w:p w:rsidR="00862F6C" w:rsidRPr="00EE2F20" w:rsidRDefault="00862F6C" w:rsidP="00EE2F20">
                              <w:pPr>
                                <w:rPr>
                                  <w:szCs w:val="18"/>
                                </w:rPr>
                              </w:pPr>
                            </w:p>
                          </w:txbxContent>
                        </wps:txbx>
                        <wps:bodyPr rot="0" vert="horz" wrap="square" lIns="0" tIns="0" rIns="0" bIns="0" anchor="t" anchorCtr="0" upright="1">
                          <a:noAutofit/>
                        </wps:bodyPr>
                      </wps:wsp>
                      <wps:wsp>
                        <wps:cNvPr id="29792" name="AutoShape 12384"/>
                        <wps:cNvCnPr>
                          <a:cxnSpLocks noChangeShapeType="1"/>
                        </wps:cNvCnPr>
                        <wps:spPr bwMode="auto">
                          <a:xfrm>
                            <a:off x="6199" y="10714"/>
                            <a:ext cx="397"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793" name="Text Box 12385"/>
                        <wps:cNvSpPr txBox="1">
                          <a:spLocks noChangeArrowheads="1"/>
                        </wps:cNvSpPr>
                        <wps:spPr bwMode="auto">
                          <a:xfrm>
                            <a:off x="5957" y="11056"/>
                            <a:ext cx="301" cy="2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C8048B">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wps:txbx>
                        <wps:bodyPr rot="0" vert="horz" wrap="square" lIns="0" tIns="0" rIns="0" bIns="0" anchor="t" anchorCtr="0" upright="1">
                          <a:noAutofit/>
                        </wps:bodyPr>
                      </wps:wsp>
                      <wps:wsp>
                        <wps:cNvPr id="29794" name="AutoShape 12386"/>
                        <wps:cNvCnPr>
                          <a:cxnSpLocks noChangeShapeType="1"/>
                        </wps:cNvCnPr>
                        <wps:spPr bwMode="auto">
                          <a:xfrm>
                            <a:off x="5556" y="10819"/>
                            <a:ext cx="0" cy="24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95" name="AutoShape 12387"/>
                        <wps:cNvCnPr>
                          <a:cxnSpLocks noChangeShapeType="1"/>
                        </wps:cNvCnPr>
                        <wps:spPr bwMode="auto">
                          <a:xfrm>
                            <a:off x="5541" y="11061"/>
                            <a:ext cx="215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96" name="Text Box 12388"/>
                        <wps:cNvSpPr txBox="1">
                          <a:spLocks noChangeArrowheads="1"/>
                        </wps:cNvSpPr>
                        <wps:spPr bwMode="auto">
                          <a:xfrm>
                            <a:off x="5574" y="11513"/>
                            <a:ext cx="324"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C8048B">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wps:txbx>
                        <wps:bodyPr rot="0" vert="horz" wrap="square" lIns="0" tIns="0" rIns="0" bIns="0" anchor="t" anchorCtr="0" upright="1">
                          <a:noAutofit/>
                        </wps:bodyPr>
                      </wps:wsp>
                      <wps:wsp>
                        <wps:cNvPr id="29797" name="AutoShape 12389"/>
                        <wps:cNvCnPr>
                          <a:cxnSpLocks noChangeShapeType="1"/>
                        </wps:cNvCnPr>
                        <wps:spPr bwMode="auto">
                          <a:xfrm>
                            <a:off x="1177" y="13328"/>
                            <a:ext cx="583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98" name="AutoShape 12390"/>
                        <wps:cNvCnPr>
                          <a:cxnSpLocks noChangeShapeType="1"/>
                        </wps:cNvCnPr>
                        <wps:spPr bwMode="auto">
                          <a:xfrm>
                            <a:off x="7015" y="11162"/>
                            <a:ext cx="0" cy="215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99" name="AutoShape 12391"/>
                        <wps:cNvCnPr>
                          <a:cxnSpLocks noChangeShapeType="1"/>
                        </wps:cNvCnPr>
                        <wps:spPr bwMode="auto">
                          <a:xfrm>
                            <a:off x="5898" y="10949"/>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00" name="AutoShape 12392"/>
                        <wps:cNvCnPr>
                          <a:cxnSpLocks noChangeShapeType="1"/>
                        </wps:cNvCnPr>
                        <wps:spPr bwMode="auto">
                          <a:xfrm>
                            <a:off x="5427" y="1141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01" name="Text Box 10898"/>
                        <wps:cNvSpPr txBox="1">
                          <a:spLocks noChangeArrowheads="1"/>
                        </wps:cNvSpPr>
                        <wps:spPr bwMode="auto">
                          <a:xfrm>
                            <a:off x="3769" y="2068"/>
                            <a:ext cx="1980"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C934B4">
                              <w:pPr>
                                <w:rPr>
                                  <w:rFonts w:asciiTheme="majorHAnsi" w:hAnsiTheme="majorHAnsi" w:cstheme="majorHAnsi"/>
                                  <w:sz w:val="18"/>
                                  <w:szCs w:val="18"/>
                                </w:rPr>
                              </w:pPr>
                              <w:r w:rsidRPr="00437D2E">
                                <w:rPr>
                                  <w:rFonts w:asciiTheme="majorHAnsi" w:hAnsiTheme="majorHAnsi" w:cstheme="majorHAnsi"/>
                                  <w:sz w:val="18"/>
                                  <w:szCs w:val="18"/>
                                </w:rPr>
                                <w:t xml:space="preserve">Start conditioning </w:t>
                              </w:r>
                            </w:p>
                          </w:txbxContent>
                        </wps:txbx>
                        <wps:bodyPr rot="0" vert="horz" wrap="square" lIns="0" tIns="0" rIns="0" bIns="0" anchor="t" anchorCtr="0" upright="1">
                          <a:noAutofit/>
                        </wps:bodyPr>
                      </wps:wsp>
                      <wps:wsp>
                        <wps:cNvPr id="29802" name="AutoShape 10899"/>
                        <wps:cNvCnPr>
                          <a:cxnSpLocks noChangeShapeType="1"/>
                        </wps:cNvCnPr>
                        <wps:spPr bwMode="auto">
                          <a:xfrm>
                            <a:off x="3719" y="1926"/>
                            <a:ext cx="0" cy="76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03" name="AutoShape 10900"/>
                        <wps:cNvCnPr>
                          <a:cxnSpLocks noChangeShapeType="1"/>
                        </wps:cNvCnPr>
                        <wps:spPr bwMode="auto">
                          <a:xfrm>
                            <a:off x="3601" y="229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04" name="Rectangle 12395"/>
                        <wps:cNvSpPr>
                          <a:spLocks noChangeArrowheads="1"/>
                        </wps:cNvSpPr>
                        <wps:spPr bwMode="auto">
                          <a:xfrm>
                            <a:off x="3093" y="1560"/>
                            <a:ext cx="1237" cy="427"/>
                          </a:xfrm>
                          <a:prstGeom prst="rect">
                            <a:avLst/>
                          </a:prstGeom>
                          <a:solidFill>
                            <a:srgbClr val="FFFFFF"/>
                          </a:solidFill>
                          <a:ln w="9525">
                            <a:solidFill>
                              <a:srgbClr val="000000"/>
                            </a:solidFill>
                            <a:miter lim="800000"/>
                            <a:headEnd/>
                            <a:tailEnd/>
                          </a:ln>
                        </wps:spPr>
                        <wps:txbx>
                          <w:txbxContent>
                            <w:p w:rsidR="00862F6C" w:rsidRPr="00437D2E" w:rsidRDefault="00862F6C" w:rsidP="00957CF7">
                              <w:pPr>
                                <w:spacing w:before="40"/>
                                <w:jc w:val="center"/>
                                <w:rPr>
                                  <w:rFonts w:asciiTheme="majorHAnsi" w:hAnsiTheme="majorHAnsi" w:cstheme="majorHAnsi"/>
                                  <w:sz w:val="18"/>
                                  <w:szCs w:val="18"/>
                                </w:rPr>
                              </w:pPr>
                              <w:r w:rsidRPr="00437D2E">
                                <w:rPr>
                                  <w:rFonts w:asciiTheme="majorHAnsi" w:hAnsiTheme="majorHAnsi" w:cstheme="majorHAnsi"/>
                                  <w:sz w:val="18"/>
                                  <w:szCs w:val="18"/>
                                </w:rPr>
                                <w:t>Stop</w:t>
                              </w:r>
                            </w:p>
                          </w:txbxContent>
                        </wps:txbx>
                        <wps:bodyPr rot="0" vert="horz" wrap="square" lIns="0" tIns="0" rIns="0" bIns="0" anchor="t" anchorCtr="0" upright="1">
                          <a:noAutofit/>
                        </wps:bodyPr>
                      </wps:wsp>
                      <wps:wsp>
                        <wps:cNvPr id="29805" name="Rectangle 12396"/>
                        <wps:cNvSpPr>
                          <a:spLocks noChangeArrowheads="1"/>
                        </wps:cNvSpPr>
                        <wps:spPr bwMode="auto">
                          <a:xfrm>
                            <a:off x="2459" y="2460"/>
                            <a:ext cx="1386" cy="907"/>
                          </a:xfrm>
                          <a:prstGeom prst="rect">
                            <a:avLst/>
                          </a:prstGeom>
                          <a:solidFill>
                            <a:srgbClr val="FFFFFF"/>
                          </a:solidFill>
                          <a:ln w="9525">
                            <a:solidFill>
                              <a:srgbClr val="000000"/>
                            </a:solidFill>
                            <a:miter lim="800000"/>
                            <a:headEnd/>
                            <a:tailEnd/>
                          </a:ln>
                        </wps:spPr>
                        <wps:txbx>
                          <w:txbxContent>
                            <w:p w:rsidR="00862F6C" w:rsidRPr="00437D2E" w:rsidRDefault="00862F6C" w:rsidP="004F1325">
                              <w:pPr>
                                <w:spacing w:before="120"/>
                                <w:ind w:firstLine="142"/>
                                <w:jc w:val="center"/>
                                <w:rPr>
                                  <w:rFonts w:asciiTheme="majorHAnsi" w:hAnsiTheme="majorHAnsi" w:cstheme="majorHAnsi"/>
                                  <w:sz w:val="18"/>
                                  <w:szCs w:val="18"/>
                                </w:rPr>
                              </w:pPr>
                              <w:r w:rsidRPr="00437D2E">
                                <w:rPr>
                                  <w:rFonts w:asciiTheme="majorHAnsi" w:hAnsiTheme="majorHAnsi" w:cstheme="majorHAnsi"/>
                                  <w:sz w:val="18"/>
                                  <w:szCs w:val="18"/>
                                </w:rPr>
                                <w:t>Prepare for  purging</w:t>
                              </w:r>
                            </w:p>
                            <w:p w:rsidR="00862F6C" w:rsidRPr="00437D2E" w:rsidRDefault="00862F6C" w:rsidP="004F1325">
                              <w:pPr>
                                <w:ind w:firstLine="142"/>
                                <w:jc w:val="center"/>
                                <w:rPr>
                                  <w:rFonts w:asciiTheme="majorHAnsi" w:hAnsiTheme="majorHAnsi" w:cstheme="majorHAnsi"/>
                                  <w:sz w:val="18"/>
                                  <w:szCs w:val="18"/>
                                </w:rPr>
                              </w:pPr>
                            </w:p>
                            <w:p w:rsidR="00862F6C" w:rsidRPr="00437D2E" w:rsidRDefault="00862F6C" w:rsidP="004F1325">
                              <w:pPr>
                                <w:rPr>
                                  <w:rFonts w:asciiTheme="majorHAnsi" w:hAnsiTheme="majorHAnsi" w:cstheme="majorHAnsi"/>
                                  <w:sz w:val="18"/>
                                  <w:szCs w:val="18"/>
                                </w:rPr>
                              </w:pPr>
                            </w:p>
                          </w:txbxContent>
                        </wps:txbx>
                        <wps:bodyPr rot="0" vert="horz" wrap="square" lIns="0" tIns="0" rIns="0" bIns="0" anchor="t" anchorCtr="0" upright="1">
                          <a:noAutofit/>
                        </wps:bodyPr>
                      </wps:wsp>
                      <wps:wsp>
                        <wps:cNvPr id="29806" name="Text Box 13786"/>
                        <wps:cNvSpPr txBox="1">
                          <a:spLocks noChangeArrowheads="1"/>
                        </wps:cNvSpPr>
                        <wps:spPr bwMode="auto">
                          <a:xfrm>
                            <a:off x="7755" y="4809"/>
                            <a:ext cx="2926" cy="680"/>
                          </a:xfrm>
                          <a:prstGeom prst="rect">
                            <a:avLst/>
                          </a:prstGeom>
                          <a:solidFill>
                            <a:srgbClr val="FFFFFF"/>
                          </a:solidFill>
                          <a:ln w="9525">
                            <a:solidFill>
                              <a:srgbClr val="000000"/>
                            </a:solidFill>
                            <a:miter lim="800000"/>
                            <a:headEnd/>
                            <a:tailEnd/>
                          </a:ln>
                        </wps:spPr>
                        <wps:txbx>
                          <w:txbxContent>
                            <w:p w:rsidR="00862F6C" w:rsidRDefault="00862F6C" w:rsidP="0081208F">
                              <w:pPr>
                                <w:ind w:left="57"/>
                                <w:rPr>
                                  <w:rFonts w:asciiTheme="majorHAnsi" w:hAnsiTheme="majorHAnsi" w:cstheme="majorHAnsi"/>
                                  <w:sz w:val="18"/>
                                  <w:szCs w:val="18"/>
                                </w:rPr>
                              </w:pPr>
                              <w:r>
                                <w:rPr>
                                  <w:rFonts w:asciiTheme="majorHAnsi" w:hAnsiTheme="majorHAnsi" w:cstheme="majorHAnsi"/>
                                  <w:sz w:val="18"/>
                                  <w:szCs w:val="18"/>
                                </w:rPr>
                                <w:t xml:space="preserve">CV650, CV651, CV652, CV653 opened </w:t>
                              </w:r>
                            </w:p>
                            <w:p w:rsidR="00862F6C" w:rsidRPr="000A363C" w:rsidRDefault="00862F6C" w:rsidP="0081208F">
                              <w:pPr>
                                <w:rPr>
                                  <w:szCs w:val="18"/>
                                </w:rPr>
                              </w:pPr>
                            </w:p>
                          </w:txbxContent>
                        </wps:txbx>
                        <wps:bodyPr rot="0" vert="horz" wrap="square" lIns="0" tIns="0" rIns="0" bIns="0" anchor="t" anchorCtr="0" upright="1">
                          <a:noAutofit/>
                        </wps:bodyPr>
                      </wps:wsp>
                      <wpg:grpSp>
                        <wpg:cNvPr id="29807" name="Group 14159"/>
                        <wpg:cNvGrpSpPr>
                          <a:grpSpLocks/>
                        </wpg:cNvGrpSpPr>
                        <wpg:grpSpPr bwMode="auto">
                          <a:xfrm>
                            <a:off x="1968" y="5984"/>
                            <a:ext cx="2212" cy="512"/>
                            <a:chOff x="1698" y="8145"/>
                            <a:chExt cx="2212" cy="512"/>
                          </a:xfrm>
                        </wpg:grpSpPr>
                        <wps:wsp>
                          <wps:cNvPr id="29808" name="Text Box 14160"/>
                          <wps:cNvSpPr txBox="1">
                            <a:spLocks noChangeArrowheads="1"/>
                          </wps:cNvSpPr>
                          <wps:spPr bwMode="auto">
                            <a:xfrm>
                              <a:off x="1698" y="8145"/>
                              <a:ext cx="1077" cy="510"/>
                            </a:xfrm>
                            <a:prstGeom prst="rect">
                              <a:avLst/>
                            </a:prstGeom>
                            <a:solidFill>
                              <a:srgbClr val="FFFFFF"/>
                            </a:solidFill>
                            <a:ln w="9525">
                              <a:solidFill>
                                <a:srgbClr val="000000"/>
                              </a:solidFill>
                              <a:miter lim="800000"/>
                              <a:headEnd/>
                              <a:tailEnd/>
                            </a:ln>
                          </wps:spPr>
                          <wps:txbx>
                            <w:txbxContent>
                              <w:p w:rsidR="00862F6C" w:rsidRDefault="00862F6C" w:rsidP="00672718">
                                <w:pPr>
                                  <w:ind w:left="113"/>
                                  <w:jc w:val="center"/>
                                  <w:rPr>
                                    <w:rFonts w:asciiTheme="majorHAnsi" w:hAnsiTheme="majorHAnsi" w:cstheme="majorHAnsi"/>
                                    <w:sz w:val="18"/>
                                    <w:szCs w:val="18"/>
                                  </w:rPr>
                                </w:pPr>
                                <w:r>
                                  <w:rPr>
                                    <w:rFonts w:asciiTheme="majorHAnsi" w:hAnsiTheme="majorHAnsi" w:cstheme="majorHAnsi"/>
                                    <w:sz w:val="18"/>
                                    <w:szCs w:val="18"/>
                                  </w:rPr>
                                  <w:t>V</w:t>
                                </w:r>
                                <w:r w:rsidRPr="00437D2E">
                                  <w:rPr>
                                    <w:rFonts w:asciiTheme="majorHAnsi" w:hAnsiTheme="majorHAnsi" w:cstheme="majorHAnsi"/>
                                    <w:sz w:val="18"/>
                                    <w:szCs w:val="18"/>
                                  </w:rPr>
                                  <w:t>acuum</w:t>
                                </w:r>
                              </w:p>
                              <w:p w:rsidR="00862F6C" w:rsidRPr="00437D2E" w:rsidRDefault="00862F6C" w:rsidP="00672718">
                                <w:pPr>
                                  <w:ind w:left="113"/>
                                  <w:jc w:val="center"/>
                                  <w:rPr>
                                    <w:rFonts w:asciiTheme="majorHAnsi" w:hAnsiTheme="majorHAnsi" w:cstheme="majorHAnsi"/>
                                    <w:sz w:val="18"/>
                                    <w:szCs w:val="18"/>
                                  </w:rPr>
                                </w:pPr>
                                <w:r>
                                  <w:rPr>
                                    <w:rFonts w:asciiTheme="majorHAnsi" w:hAnsiTheme="majorHAnsi" w:cstheme="majorHAnsi"/>
                                    <w:sz w:val="18"/>
                                    <w:szCs w:val="18"/>
                                  </w:rPr>
                                  <w:t>A</w:t>
                                </w:r>
                                <w:r w:rsidRPr="00437D2E">
                                  <w:rPr>
                                    <w:rFonts w:asciiTheme="majorHAnsi" w:hAnsiTheme="majorHAnsi" w:cstheme="majorHAnsi"/>
                                    <w:sz w:val="18"/>
                                    <w:szCs w:val="18"/>
                                  </w:rPr>
                                  <w:t>larm</w:t>
                                </w:r>
                              </w:p>
                            </w:txbxContent>
                          </wps:txbx>
                          <wps:bodyPr rot="0" vert="horz" wrap="square" lIns="0" tIns="0" rIns="0" bIns="0" anchor="ctr" anchorCtr="0" upright="1">
                            <a:noAutofit/>
                          </wps:bodyPr>
                        </wps:wsp>
                        <wps:wsp>
                          <wps:cNvPr id="29809" name="Text Box 14161"/>
                          <wps:cNvSpPr txBox="1">
                            <a:spLocks noChangeArrowheads="1"/>
                          </wps:cNvSpPr>
                          <wps:spPr bwMode="auto">
                            <a:xfrm>
                              <a:off x="2776" y="8147"/>
                              <a:ext cx="1134" cy="510"/>
                            </a:xfrm>
                            <a:prstGeom prst="rect">
                              <a:avLst/>
                            </a:prstGeom>
                            <a:solidFill>
                              <a:srgbClr val="FFFFFF"/>
                            </a:solidFill>
                            <a:ln w="9525">
                              <a:solidFill>
                                <a:srgbClr val="000000"/>
                              </a:solidFill>
                              <a:miter lim="800000"/>
                              <a:headEnd/>
                              <a:tailEnd/>
                            </a:ln>
                          </wps:spPr>
                          <wps:txbx>
                            <w:txbxContent>
                              <w:p w:rsidR="00862F6C" w:rsidRDefault="00862F6C" w:rsidP="00672718">
                                <w:pPr>
                                  <w:spacing w:before="120"/>
                                  <w:ind w:left="57"/>
                                  <w:rPr>
                                    <w:rFonts w:asciiTheme="majorHAnsi" w:hAnsiTheme="majorHAnsi" w:cstheme="majorHAnsi"/>
                                    <w:sz w:val="18"/>
                                    <w:szCs w:val="18"/>
                                  </w:rPr>
                                </w:pPr>
                                <w:r w:rsidRPr="007F2C06">
                                  <w:rPr>
                                    <w:rFonts w:asciiTheme="majorHAnsi" w:hAnsiTheme="majorHAnsi" w:cstheme="majorHAnsi"/>
                                    <w:sz w:val="18"/>
                                    <w:szCs w:val="18"/>
                                  </w:rPr>
                                  <w:t>Close FV090</w:t>
                                </w:r>
                              </w:p>
                              <w:p w:rsidR="00862F6C" w:rsidRPr="007F2C06" w:rsidRDefault="00862F6C" w:rsidP="00672718">
                                <w:pPr>
                                  <w:rPr>
                                    <w:rFonts w:asciiTheme="majorHAnsi" w:hAnsiTheme="majorHAnsi" w:cstheme="majorHAnsi"/>
                                    <w:sz w:val="18"/>
                                    <w:szCs w:val="18"/>
                                  </w:rPr>
                                </w:pPr>
                              </w:p>
                            </w:txbxContent>
                          </wps:txbx>
                          <wps:bodyPr rot="0" vert="horz" wrap="square" lIns="0" tIns="0" rIns="0" bIns="0" anchor="t" anchorCtr="0" upright="1">
                            <a:noAutofit/>
                          </wps:bodyPr>
                        </wps:wsp>
                      </wpg:grpSp>
                      <wpg:grpSp>
                        <wpg:cNvPr id="29810" name="Group 14165"/>
                        <wpg:cNvGrpSpPr>
                          <a:grpSpLocks/>
                        </wpg:cNvGrpSpPr>
                        <wpg:grpSpPr bwMode="auto">
                          <a:xfrm>
                            <a:off x="4678" y="9001"/>
                            <a:ext cx="2172" cy="516"/>
                            <a:chOff x="4678" y="11207"/>
                            <a:chExt cx="2172" cy="516"/>
                          </a:xfrm>
                        </wpg:grpSpPr>
                        <wps:wsp>
                          <wps:cNvPr id="29811" name="Text Box 14166"/>
                          <wps:cNvSpPr txBox="1">
                            <a:spLocks noChangeArrowheads="1"/>
                          </wps:cNvSpPr>
                          <wps:spPr bwMode="auto">
                            <a:xfrm>
                              <a:off x="4678" y="11213"/>
                              <a:ext cx="1077" cy="510"/>
                            </a:xfrm>
                            <a:prstGeom prst="rect">
                              <a:avLst/>
                            </a:prstGeom>
                            <a:solidFill>
                              <a:srgbClr val="FFFFFF"/>
                            </a:solidFill>
                            <a:ln w="9525">
                              <a:solidFill>
                                <a:srgbClr val="000000"/>
                              </a:solidFill>
                              <a:miter lim="800000"/>
                              <a:headEnd/>
                              <a:tailEnd/>
                            </a:ln>
                          </wps:spPr>
                          <wps:txbx>
                            <w:txbxContent>
                              <w:p w:rsidR="00862F6C" w:rsidRDefault="00862F6C" w:rsidP="00672718">
                                <w:pPr>
                                  <w:ind w:left="113"/>
                                  <w:jc w:val="center"/>
                                  <w:rPr>
                                    <w:rFonts w:asciiTheme="majorHAnsi" w:hAnsiTheme="majorHAnsi" w:cstheme="majorHAnsi"/>
                                    <w:sz w:val="18"/>
                                    <w:szCs w:val="18"/>
                                  </w:rPr>
                                </w:pPr>
                                <w:r>
                                  <w:rPr>
                                    <w:rFonts w:asciiTheme="majorHAnsi" w:hAnsiTheme="majorHAnsi" w:cstheme="majorHAnsi"/>
                                    <w:sz w:val="18"/>
                                    <w:szCs w:val="18"/>
                                  </w:rPr>
                                  <w:t>Pressure</w:t>
                                </w:r>
                              </w:p>
                              <w:p w:rsidR="00862F6C" w:rsidRPr="00437D2E" w:rsidRDefault="00862F6C" w:rsidP="00672718">
                                <w:pPr>
                                  <w:ind w:left="113"/>
                                  <w:jc w:val="center"/>
                                  <w:rPr>
                                    <w:rFonts w:asciiTheme="majorHAnsi" w:hAnsiTheme="majorHAnsi" w:cstheme="majorHAnsi"/>
                                    <w:sz w:val="18"/>
                                    <w:szCs w:val="18"/>
                                  </w:rPr>
                                </w:pPr>
                                <w:r>
                                  <w:rPr>
                                    <w:rFonts w:asciiTheme="majorHAnsi" w:hAnsiTheme="majorHAnsi" w:cstheme="majorHAnsi"/>
                                    <w:sz w:val="18"/>
                                    <w:szCs w:val="18"/>
                                  </w:rPr>
                                  <w:t>A</w:t>
                                </w:r>
                                <w:r w:rsidRPr="00437D2E">
                                  <w:rPr>
                                    <w:rFonts w:asciiTheme="majorHAnsi" w:hAnsiTheme="majorHAnsi" w:cstheme="majorHAnsi"/>
                                    <w:sz w:val="18"/>
                                    <w:szCs w:val="18"/>
                                  </w:rPr>
                                  <w:t>larm</w:t>
                                </w:r>
                              </w:p>
                            </w:txbxContent>
                          </wps:txbx>
                          <wps:bodyPr rot="0" vert="horz" wrap="square" lIns="0" tIns="0" rIns="0" bIns="0" anchor="t" anchorCtr="0" upright="1">
                            <a:noAutofit/>
                          </wps:bodyPr>
                        </wps:wsp>
                        <wps:wsp>
                          <wps:cNvPr id="29812" name="Text Box 14167"/>
                          <wps:cNvSpPr txBox="1">
                            <a:spLocks noChangeArrowheads="1"/>
                          </wps:cNvSpPr>
                          <wps:spPr bwMode="auto">
                            <a:xfrm>
                              <a:off x="5716" y="11207"/>
                              <a:ext cx="1134" cy="510"/>
                            </a:xfrm>
                            <a:prstGeom prst="rect">
                              <a:avLst/>
                            </a:prstGeom>
                            <a:solidFill>
                              <a:srgbClr val="FFFFFF"/>
                            </a:solidFill>
                            <a:ln w="9525">
                              <a:solidFill>
                                <a:srgbClr val="000000"/>
                              </a:solidFill>
                              <a:miter lim="800000"/>
                              <a:headEnd/>
                              <a:tailEnd/>
                            </a:ln>
                          </wps:spPr>
                          <wps:txbx>
                            <w:txbxContent>
                              <w:p w:rsidR="00862F6C" w:rsidRDefault="00862F6C" w:rsidP="00672718">
                                <w:pPr>
                                  <w:spacing w:before="120"/>
                                  <w:ind w:left="57"/>
                                  <w:rPr>
                                    <w:rFonts w:asciiTheme="majorHAnsi" w:hAnsiTheme="majorHAnsi" w:cstheme="majorHAnsi"/>
                                    <w:sz w:val="18"/>
                                    <w:szCs w:val="18"/>
                                  </w:rPr>
                                </w:pPr>
                                <w:r w:rsidRPr="007F2C06">
                                  <w:rPr>
                                    <w:rFonts w:asciiTheme="majorHAnsi" w:hAnsiTheme="majorHAnsi" w:cstheme="majorHAnsi"/>
                                    <w:sz w:val="18"/>
                                    <w:szCs w:val="18"/>
                                  </w:rPr>
                                  <w:t>Close FV09</w:t>
                                </w:r>
                                <w:r>
                                  <w:rPr>
                                    <w:rFonts w:asciiTheme="majorHAnsi" w:hAnsiTheme="majorHAnsi" w:cstheme="majorHAnsi"/>
                                    <w:sz w:val="18"/>
                                    <w:szCs w:val="18"/>
                                  </w:rPr>
                                  <w:t>2</w:t>
                                </w:r>
                              </w:p>
                              <w:p w:rsidR="00862F6C" w:rsidRPr="007F2C06" w:rsidRDefault="00862F6C" w:rsidP="00672718">
                                <w:pPr>
                                  <w:rPr>
                                    <w:rFonts w:asciiTheme="majorHAnsi" w:hAnsiTheme="majorHAnsi" w:cstheme="majorHAnsi"/>
                                    <w:sz w:val="18"/>
                                    <w:szCs w:val="18"/>
                                  </w:rPr>
                                </w:pPr>
                              </w:p>
                            </w:txbxContent>
                          </wps:txbx>
                          <wps:bodyPr rot="0" vert="horz" wrap="square" lIns="0" tIns="0" rIns="0" bIns="0" anchor="t" anchorCtr="0" upright="1">
                            <a:noAutofit/>
                          </wps:bodyPr>
                        </wps:wsp>
                      </wpg:grpSp>
                      <wps:wsp>
                        <wps:cNvPr id="29813" name="Oval 4207"/>
                        <wps:cNvSpPr>
                          <a:spLocks noChangeArrowheads="1"/>
                        </wps:cNvSpPr>
                        <wps:spPr bwMode="auto">
                          <a:xfrm>
                            <a:off x="3029" y="144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0929">
                              <w:pPr>
                                <w:jc w:val="center"/>
                                <w:rPr>
                                  <w:rFonts w:ascii="Times New Roman" w:hAnsi="Times New Roman" w:cs="Times New Roman"/>
                                  <w:b/>
                                  <w:szCs w:val="20"/>
                                </w:rPr>
                              </w:pPr>
                              <w:r w:rsidRPr="00A87CE9">
                                <w:rPr>
                                  <w:rFonts w:ascii="Times New Roman" w:hAnsi="Times New Roman" w:cs="Times New Roman"/>
                                  <w:b/>
                                  <w:szCs w:val="20"/>
                                </w:rPr>
                                <w:t>0</w:t>
                              </w:r>
                            </w:p>
                          </w:txbxContent>
                        </wps:txbx>
                        <wps:bodyPr rot="0" vert="horz" wrap="square" lIns="0" tIns="0" rIns="0" bIns="0" anchor="t" anchorCtr="0" upright="1">
                          <a:noAutofit/>
                        </wps:bodyPr>
                      </wps:wsp>
                      <wps:wsp>
                        <wps:cNvPr id="29814" name="Oval 4208"/>
                        <wps:cNvSpPr>
                          <a:spLocks noChangeArrowheads="1"/>
                        </wps:cNvSpPr>
                        <wps:spPr bwMode="auto">
                          <a:xfrm>
                            <a:off x="2326" y="2377"/>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wps:wsp>
                        <wps:cNvPr id="29815" name="Oval 4209"/>
                        <wps:cNvSpPr>
                          <a:spLocks noChangeArrowheads="1"/>
                        </wps:cNvSpPr>
                        <wps:spPr bwMode="auto">
                          <a:xfrm>
                            <a:off x="2302" y="3623"/>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29816" name="Oval 4210"/>
                        <wps:cNvSpPr>
                          <a:spLocks noChangeArrowheads="1"/>
                        </wps:cNvSpPr>
                        <wps:spPr bwMode="auto">
                          <a:xfrm>
                            <a:off x="2280" y="465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wps:wsp>
                        <wps:cNvPr id="29817" name="Oval 4217"/>
                        <wps:cNvSpPr>
                          <a:spLocks noChangeArrowheads="1"/>
                        </wps:cNvSpPr>
                        <wps:spPr bwMode="auto">
                          <a:xfrm>
                            <a:off x="1805" y="576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22</w:t>
                              </w:r>
                            </w:p>
                          </w:txbxContent>
                        </wps:txbx>
                        <wps:bodyPr rot="0" vert="horz" wrap="square" lIns="0" tIns="0" rIns="0" bIns="0" anchor="t" anchorCtr="0" upright="1">
                          <a:noAutofit/>
                        </wps:bodyPr>
                      </wps:wsp>
                      <wps:wsp>
                        <wps:cNvPr id="29818" name="Oval 4215"/>
                        <wps:cNvSpPr>
                          <a:spLocks noChangeArrowheads="1"/>
                        </wps:cNvSpPr>
                        <wps:spPr bwMode="auto">
                          <a:xfrm>
                            <a:off x="4298" y="6096"/>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10</w:t>
                              </w:r>
                            </w:p>
                          </w:txbxContent>
                        </wps:txbx>
                        <wps:bodyPr rot="0" vert="horz" wrap="square" lIns="0" tIns="0" rIns="0" bIns="0" anchor="t" anchorCtr="0" upright="1">
                          <a:noAutofit/>
                        </wps:bodyPr>
                      </wps:wsp>
                      <wps:wsp>
                        <wps:cNvPr id="29819" name="Oval 4218"/>
                        <wps:cNvSpPr>
                          <a:spLocks noChangeArrowheads="1"/>
                        </wps:cNvSpPr>
                        <wps:spPr bwMode="auto">
                          <a:xfrm>
                            <a:off x="3741" y="6927"/>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24</w:t>
                              </w:r>
                            </w:p>
                          </w:txbxContent>
                        </wps:txbx>
                        <wps:bodyPr rot="0" vert="horz" wrap="square" lIns="0" tIns="0" rIns="0" bIns="0" anchor="t" anchorCtr="0" upright="1">
                          <a:noAutofit/>
                        </wps:bodyPr>
                      </wps:wsp>
                      <wps:wsp>
                        <wps:cNvPr id="29820" name="Oval 4219"/>
                        <wps:cNvSpPr>
                          <a:spLocks noChangeArrowheads="1"/>
                        </wps:cNvSpPr>
                        <wps:spPr bwMode="auto">
                          <a:xfrm>
                            <a:off x="1662" y="7254"/>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26</w:t>
                              </w:r>
                            </w:p>
                          </w:txbxContent>
                        </wps:txbx>
                        <wps:bodyPr rot="0" vert="horz" wrap="square" lIns="0" tIns="0" rIns="0" bIns="0" anchor="t" anchorCtr="0" upright="1">
                          <a:noAutofit/>
                        </wps:bodyPr>
                      </wps:wsp>
                      <wps:wsp>
                        <wps:cNvPr id="29821" name="Oval 4220"/>
                        <wps:cNvSpPr>
                          <a:spLocks noChangeArrowheads="1"/>
                        </wps:cNvSpPr>
                        <wps:spPr bwMode="auto">
                          <a:xfrm>
                            <a:off x="839" y="8280"/>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28</w:t>
                              </w:r>
                            </w:p>
                          </w:txbxContent>
                        </wps:txbx>
                        <wps:bodyPr rot="0" vert="horz" wrap="square" lIns="0" tIns="0" rIns="0" bIns="0" anchor="t" anchorCtr="0" upright="1">
                          <a:noAutofit/>
                        </wps:bodyPr>
                      </wps:wsp>
                      <wps:wsp>
                        <wps:cNvPr id="29822" name="Oval 4224"/>
                        <wps:cNvSpPr>
                          <a:spLocks noChangeArrowheads="1"/>
                        </wps:cNvSpPr>
                        <wps:spPr bwMode="auto">
                          <a:xfrm>
                            <a:off x="4467" y="8912"/>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36</w:t>
                              </w:r>
                            </w:p>
                          </w:txbxContent>
                        </wps:txbx>
                        <wps:bodyPr rot="0" vert="horz" wrap="square" lIns="0" tIns="0" rIns="0" bIns="0" anchor="t" anchorCtr="0" upright="1">
                          <a:noAutofit/>
                        </wps:bodyPr>
                      </wps:wsp>
                      <wps:wsp>
                        <wps:cNvPr id="29823" name="Oval 4212"/>
                        <wps:cNvSpPr>
                          <a:spLocks noChangeArrowheads="1"/>
                        </wps:cNvSpPr>
                        <wps:spPr bwMode="auto">
                          <a:xfrm>
                            <a:off x="7055" y="913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14</w:t>
                              </w:r>
                            </w:p>
                          </w:txbxContent>
                        </wps:txbx>
                        <wps:bodyPr rot="0" vert="horz" wrap="square" lIns="0" tIns="0" rIns="0" bIns="0" anchor="t" anchorCtr="0" upright="1">
                          <a:noAutofit/>
                        </wps:bodyPr>
                      </wps:wsp>
                      <wps:wsp>
                        <wps:cNvPr id="29824" name="Oval 4211"/>
                        <wps:cNvSpPr>
                          <a:spLocks noChangeArrowheads="1"/>
                        </wps:cNvSpPr>
                        <wps:spPr bwMode="auto">
                          <a:xfrm>
                            <a:off x="6412" y="792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12</w:t>
                              </w:r>
                            </w:p>
                          </w:txbxContent>
                        </wps:txbx>
                        <wps:bodyPr rot="0" vert="horz" wrap="square" lIns="0" tIns="0" rIns="0" bIns="0" anchor="t" anchorCtr="0" upright="1">
                          <a:noAutofit/>
                        </wps:bodyPr>
                      </wps:wsp>
                      <wps:wsp>
                        <wps:cNvPr id="29825" name="Oval 4225"/>
                        <wps:cNvSpPr>
                          <a:spLocks noChangeArrowheads="1"/>
                        </wps:cNvSpPr>
                        <wps:spPr bwMode="auto">
                          <a:xfrm>
                            <a:off x="6228" y="9802"/>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38</w:t>
                              </w:r>
                            </w:p>
                          </w:txbxContent>
                        </wps:txbx>
                        <wps:bodyPr rot="0" vert="horz" wrap="square" lIns="0" tIns="0" rIns="0" bIns="0" anchor="t" anchorCtr="0" upright="1">
                          <a:noAutofit/>
                        </wps:bodyPr>
                      </wps:wsp>
                      <wps:wsp>
                        <wps:cNvPr id="29826" name="Oval 4226"/>
                        <wps:cNvSpPr>
                          <a:spLocks noChangeArrowheads="1"/>
                        </wps:cNvSpPr>
                        <wps:spPr bwMode="auto">
                          <a:xfrm>
                            <a:off x="4220" y="1000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40</w:t>
                              </w:r>
                            </w:p>
                          </w:txbxContent>
                        </wps:txbx>
                        <wps:bodyPr rot="0" vert="horz" wrap="square" lIns="0" tIns="0" rIns="0" bIns="0" anchor="t" anchorCtr="0" upright="1">
                          <a:noAutofit/>
                        </wps:bodyPr>
                      </wps:wsp>
                      <wps:wsp>
                        <wps:cNvPr id="29827" name="Oval 4213"/>
                        <wps:cNvSpPr>
                          <a:spLocks noChangeArrowheads="1"/>
                        </wps:cNvSpPr>
                        <wps:spPr bwMode="auto">
                          <a:xfrm>
                            <a:off x="7152" y="11420"/>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16</w:t>
                              </w:r>
                            </w:p>
                          </w:txbxContent>
                        </wps:txbx>
                        <wps:bodyPr rot="0" vert="horz" wrap="square" lIns="0" tIns="0" rIns="0" bIns="0" anchor="t" anchorCtr="0" upright="1">
                          <a:noAutofit/>
                        </wps:bodyPr>
                      </wps:wsp>
                      <wps:wsp>
                        <wps:cNvPr id="29828" name="Oval 4214"/>
                        <wps:cNvSpPr>
                          <a:spLocks noChangeArrowheads="1"/>
                        </wps:cNvSpPr>
                        <wps:spPr bwMode="auto">
                          <a:xfrm>
                            <a:off x="7233" y="1208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18</w:t>
                              </w:r>
                            </w:p>
                          </w:txbxContent>
                        </wps:txbx>
                        <wps:bodyPr rot="0" vert="horz" wrap="square" lIns="0" tIns="0" rIns="0" bIns="0" anchor="t" anchorCtr="0" upright="1">
                          <a:noAutofit/>
                        </wps:bodyPr>
                      </wps:wsp>
                      <wps:wsp>
                        <wps:cNvPr id="29829" name="Oval 4216"/>
                        <wps:cNvSpPr>
                          <a:spLocks noChangeArrowheads="1"/>
                        </wps:cNvSpPr>
                        <wps:spPr bwMode="auto">
                          <a:xfrm>
                            <a:off x="7170" y="13256"/>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20</w:t>
                              </w:r>
                            </w:p>
                          </w:txbxContent>
                        </wps:txbx>
                        <wps:bodyPr rot="0" vert="horz" wrap="square" lIns="0" tIns="0" rIns="0" bIns="0" anchor="t" anchorCtr="0" upright="1">
                          <a:noAutofit/>
                        </wps:bodyPr>
                      </wps:wsp>
                      <wps:wsp>
                        <wps:cNvPr id="29830" name="AutoShape 14173"/>
                        <wps:cNvCnPr>
                          <a:cxnSpLocks noChangeShapeType="1"/>
                        </wps:cNvCnPr>
                        <wps:spPr bwMode="auto">
                          <a:xfrm>
                            <a:off x="1676" y="12009"/>
                            <a:ext cx="255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31" name="AutoShape 14180"/>
                        <wps:cNvCnPr>
                          <a:cxnSpLocks noChangeShapeType="1"/>
                        </wps:cNvCnPr>
                        <wps:spPr bwMode="auto">
                          <a:xfrm>
                            <a:off x="1684" y="11990"/>
                            <a:ext cx="0" cy="136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32" name="AutoShape 14168"/>
                        <wps:cNvCnPr>
                          <a:cxnSpLocks noChangeShapeType="1"/>
                        </wps:cNvCnPr>
                        <wps:spPr bwMode="auto">
                          <a:xfrm>
                            <a:off x="1934" y="9476"/>
                            <a:ext cx="0" cy="255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33" name="AutoShape 14169"/>
                        <wps:cNvCnPr>
                          <a:cxnSpLocks noChangeShapeType="1"/>
                        </wps:cNvCnPr>
                        <wps:spPr bwMode="auto">
                          <a:xfrm>
                            <a:off x="1806" y="968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34" name="Text Box 14170"/>
                        <wps:cNvSpPr txBox="1">
                          <a:spLocks noChangeArrowheads="1"/>
                        </wps:cNvSpPr>
                        <wps:spPr bwMode="auto">
                          <a:xfrm>
                            <a:off x="2108" y="9595"/>
                            <a:ext cx="301" cy="2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672718">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wps:txbx>
                        <wps:bodyPr rot="0" vert="horz" wrap="square" lIns="0" tIns="0" rIns="0" bIns="0" anchor="t" anchorCtr="0" upright="1">
                          <a:noAutofit/>
                        </wps:bodyPr>
                      </wps:wsp>
                      <wps:wsp>
                        <wps:cNvPr id="29835" name="Text Box 14172"/>
                        <wps:cNvSpPr txBox="1">
                          <a:spLocks noChangeArrowheads="1"/>
                        </wps:cNvSpPr>
                        <wps:spPr bwMode="auto">
                          <a:xfrm>
                            <a:off x="4267" y="12245"/>
                            <a:ext cx="1072"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672718">
                              <w:pPr>
                                <w:rPr>
                                  <w:rFonts w:asciiTheme="majorHAnsi" w:hAnsiTheme="majorHAnsi" w:cstheme="majorHAnsi"/>
                                  <w:sz w:val="18"/>
                                  <w:szCs w:val="18"/>
                                </w:rPr>
                              </w:pPr>
                              <w:r>
                                <w:rPr>
                                  <w:rFonts w:asciiTheme="majorHAnsi" w:hAnsiTheme="majorHAnsi" w:cstheme="majorHAnsi"/>
                                  <w:sz w:val="18"/>
                                  <w:szCs w:val="18"/>
                                </w:rPr>
                                <w:t xml:space="preserve">PT581 &gt; P He </w:t>
                              </w:r>
                            </w:p>
                            <w:p w:rsidR="00862F6C" w:rsidRPr="00437D2E" w:rsidRDefault="00862F6C" w:rsidP="00672718">
                              <w:pPr>
                                <w:rPr>
                                  <w:rFonts w:asciiTheme="majorHAnsi" w:hAnsiTheme="majorHAnsi" w:cstheme="majorHAnsi"/>
                                  <w:sz w:val="18"/>
                                  <w:szCs w:val="18"/>
                                </w:rPr>
                              </w:pPr>
                            </w:p>
                          </w:txbxContent>
                        </wps:txbx>
                        <wps:bodyPr rot="0" vert="horz" wrap="square" lIns="0" tIns="0" rIns="0" bIns="0" anchor="t" anchorCtr="0" upright="1">
                          <a:noAutofit/>
                        </wps:bodyPr>
                      </wps:wsp>
                      <wps:wsp>
                        <wps:cNvPr id="29836" name="Text Box 14174"/>
                        <wps:cNvSpPr txBox="1">
                          <a:spLocks noChangeArrowheads="1"/>
                        </wps:cNvSpPr>
                        <wps:spPr bwMode="auto">
                          <a:xfrm>
                            <a:off x="1833" y="12143"/>
                            <a:ext cx="1941"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672718">
                              <w:pPr>
                                <w:rPr>
                                  <w:rFonts w:asciiTheme="majorHAnsi" w:hAnsiTheme="majorHAnsi" w:cstheme="majorHAnsi"/>
                                  <w:sz w:val="18"/>
                                  <w:szCs w:val="18"/>
                                </w:rPr>
                              </w:pPr>
                              <w:r w:rsidRPr="00437D2E">
                                <w:rPr>
                                  <w:rFonts w:asciiTheme="majorHAnsi" w:hAnsiTheme="majorHAnsi" w:cstheme="majorHAnsi"/>
                                  <w:sz w:val="18"/>
                                  <w:szCs w:val="18"/>
                                </w:rPr>
                                <w:t>t &gt; tp2</w:t>
                              </w:r>
                              <w:r w:rsidRPr="00933992">
                                <w:rPr>
                                  <w:rFonts w:asciiTheme="majorHAnsi" w:hAnsiTheme="majorHAnsi" w:cstheme="majorHAnsi"/>
                                  <w:sz w:val="18"/>
                                  <w:szCs w:val="18"/>
                                </w:rPr>
                                <w:t xml:space="preserve"> </w:t>
                              </w:r>
                              <w:r>
                                <w:rPr>
                                  <w:rFonts w:asciiTheme="majorHAnsi" w:hAnsiTheme="majorHAnsi" w:cstheme="majorHAnsi"/>
                                  <w:sz w:val="18"/>
                                  <w:szCs w:val="18"/>
                                </w:rPr>
                                <w:t xml:space="preserve">&amp; PT581&lt;P He </w:t>
                              </w:r>
                            </w:p>
                            <w:p w:rsidR="00862F6C" w:rsidRPr="00437D2E" w:rsidRDefault="00862F6C" w:rsidP="00672718">
                              <w:pPr>
                                <w:rPr>
                                  <w:rFonts w:asciiTheme="majorHAnsi" w:hAnsiTheme="majorHAnsi" w:cstheme="majorHAnsi"/>
                                  <w:sz w:val="18"/>
                                  <w:szCs w:val="18"/>
                                </w:rPr>
                              </w:pPr>
                            </w:p>
                          </w:txbxContent>
                        </wps:txbx>
                        <wps:bodyPr rot="0" vert="horz" wrap="square" lIns="0" tIns="0" rIns="0" bIns="0" anchor="t" anchorCtr="0" upright="1">
                          <a:noAutofit/>
                        </wps:bodyPr>
                      </wps:wsp>
                      <wps:wsp>
                        <wps:cNvPr id="29837" name="AutoShape 14175"/>
                        <wps:cNvCnPr>
                          <a:cxnSpLocks noChangeShapeType="1"/>
                        </wps:cNvCnPr>
                        <wps:spPr bwMode="auto">
                          <a:xfrm>
                            <a:off x="1562" y="1314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38" name="Text Box 14176"/>
                        <wps:cNvSpPr txBox="1">
                          <a:spLocks noChangeArrowheads="1"/>
                        </wps:cNvSpPr>
                        <wps:spPr bwMode="auto">
                          <a:xfrm>
                            <a:off x="1827" y="13041"/>
                            <a:ext cx="1498"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672718">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wps:txbx>
                        <wps:bodyPr rot="0" vert="horz" wrap="square" lIns="0" tIns="0" rIns="0" bIns="0" anchor="t" anchorCtr="0" upright="1">
                          <a:noAutofit/>
                        </wps:bodyPr>
                      </wps:wsp>
                      <wps:wsp>
                        <wps:cNvPr id="29839" name="AutoShape 14177"/>
                        <wps:cNvCnPr>
                          <a:cxnSpLocks noChangeShapeType="1"/>
                        </wps:cNvCnPr>
                        <wps:spPr bwMode="auto">
                          <a:xfrm>
                            <a:off x="4218" y="12022"/>
                            <a:ext cx="0" cy="130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40" name="AutoShape 14178"/>
                        <wps:cNvCnPr>
                          <a:cxnSpLocks noChangeShapeType="1"/>
                        </wps:cNvCnPr>
                        <wps:spPr bwMode="auto">
                          <a:xfrm>
                            <a:off x="4116" y="1220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41" name="AutoShape 14181"/>
                        <wps:cNvCnPr>
                          <a:cxnSpLocks noChangeShapeType="1"/>
                        </wps:cNvCnPr>
                        <wps:spPr bwMode="auto">
                          <a:xfrm>
                            <a:off x="1567" y="1222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9842" name="Group 14183"/>
                        <wpg:cNvGrpSpPr>
                          <a:grpSpLocks/>
                        </wpg:cNvGrpSpPr>
                        <wpg:grpSpPr bwMode="auto">
                          <a:xfrm>
                            <a:off x="1655" y="11035"/>
                            <a:ext cx="2313" cy="737"/>
                            <a:chOff x="1700" y="12356"/>
                            <a:chExt cx="2313" cy="737"/>
                          </a:xfrm>
                        </wpg:grpSpPr>
                        <wps:wsp>
                          <wps:cNvPr id="29843" name="Rectangle 14184"/>
                          <wps:cNvSpPr>
                            <a:spLocks noChangeArrowheads="1"/>
                          </wps:cNvSpPr>
                          <wps:spPr bwMode="auto">
                            <a:xfrm>
                              <a:off x="1700" y="12356"/>
                              <a:ext cx="1146" cy="737"/>
                            </a:xfrm>
                            <a:prstGeom prst="rect">
                              <a:avLst/>
                            </a:prstGeom>
                            <a:solidFill>
                              <a:srgbClr val="FFFFFF"/>
                            </a:solidFill>
                            <a:ln w="9525">
                              <a:solidFill>
                                <a:srgbClr val="000000"/>
                              </a:solidFill>
                              <a:miter lim="800000"/>
                              <a:headEnd/>
                              <a:tailEnd/>
                            </a:ln>
                          </wps:spPr>
                          <wps:txbx>
                            <w:txbxContent>
                              <w:p w:rsidR="00862F6C" w:rsidRDefault="00862F6C" w:rsidP="00672718">
                                <w:pPr>
                                  <w:spacing w:before="40"/>
                                  <w:jc w:val="center"/>
                                  <w:rPr>
                                    <w:rFonts w:asciiTheme="majorHAnsi" w:hAnsiTheme="majorHAnsi" w:cstheme="majorHAnsi"/>
                                    <w:sz w:val="18"/>
                                    <w:szCs w:val="18"/>
                                  </w:rPr>
                                </w:pPr>
                                <w:r w:rsidRPr="00437D2E">
                                  <w:rPr>
                                    <w:rFonts w:asciiTheme="majorHAnsi" w:hAnsiTheme="majorHAnsi" w:cstheme="majorHAnsi"/>
                                    <w:sz w:val="18"/>
                                    <w:szCs w:val="18"/>
                                  </w:rPr>
                                  <w:t xml:space="preserve">Flushing </w:t>
                                </w:r>
                              </w:p>
                              <w:p w:rsidR="00862F6C" w:rsidRPr="00437D2E" w:rsidRDefault="00862F6C" w:rsidP="00672718">
                                <w:pPr>
                                  <w:spacing w:before="40"/>
                                  <w:jc w:val="center"/>
                                  <w:rPr>
                                    <w:rFonts w:asciiTheme="majorHAnsi" w:hAnsiTheme="majorHAnsi" w:cstheme="majorHAnsi"/>
                                    <w:sz w:val="18"/>
                                    <w:szCs w:val="18"/>
                                  </w:rPr>
                                </w:pPr>
                                <w:r>
                                  <w:rPr>
                                    <w:rFonts w:asciiTheme="majorHAnsi" w:hAnsiTheme="majorHAnsi" w:cstheme="majorHAnsi"/>
                                    <w:sz w:val="18"/>
                                    <w:szCs w:val="18"/>
                                  </w:rPr>
                                  <w:t>w</w:t>
                                </w:r>
                                <w:r w:rsidRPr="00437D2E">
                                  <w:rPr>
                                    <w:rFonts w:asciiTheme="majorHAnsi" w:hAnsiTheme="majorHAnsi" w:cstheme="majorHAnsi"/>
                                    <w:sz w:val="18"/>
                                    <w:szCs w:val="18"/>
                                  </w:rPr>
                                  <w:t>ith</w:t>
                                </w:r>
                                <w:r>
                                  <w:rPr>
                                    <w:rFonts w:asciiTheme="majorHAnsi" w:hAnsiTheme="majorHAnsi" w:cstheme="majorHAnsi"/>
                                    <w:sz w:val="18"/>
                                    <w:szCs w:val="18"/>
                                  </w:rPr>
                                  <w:t xml:space="preserve"> </w:t>
                                </w:r>
                                <w:r w:rsidRPr="007D52E9">
                                  <w:rPr>
                                    <w:rFonts w:asciiTheme="majorHAnsi" w:hAnsiTheme="majorHAnsi" w:cstheme="majorHAnsi"/>
                                    <w:i/>
                                    <w:sz w:val="18"/>
                                    <w:szCs w:val="18"/>
                                  </w:rPr>
                                  <w:t>GHe</w:t>
                                </w:r>
                              </w:p>
                              <w:p w:rsidR="00862F6C" w:rsidRPr="00437D2E" w:rsidRDefault="00862F6C" w:rsidP="00672718">
                                <w:pPr>
                                  <w:rPr>
                                    <w:rFonts w:asciiTheme="majorHAnsi" w:hAnsiTheme="majorHAnsi" w:cstheme="majorHAnsi"/>
                                    <w:sz w:val="18"/>
                                    <w:szCs w:val="18"/>
                                  </w:rPr>
                                </w:pPr>
                              </w:p>
                            </w:txbxContent>
                          </wps:txbx>
                          <wps:bodyPr rot="0" vert="horz" wrap="square" lIns="0" tIns="0" rIns="0" bIns="0" anchor="t" anchorCtr="0" upright="1">
                            <a:noAutofit/>
                          </wps:bodyPr>
                        </wps:wsp>
                        <wps:wsp>
                          <wps:cNvPr id="29844" name="Text Box 14185"/>
                          <wps:cNvSpPr txBox="1">
                            <a:spLocks noChangeArrowheads="1"/>
                          </wps:cNvSpPr>
                          <wps:spPr bwMode="auto">
                            <a:xfrm>
                              <a:off x="2781" y="12356"/>
                              <a:ext cx="1232" cy="737"/>
                            </a:xfrm>
                            <a:prstGeom prst="rect">
                              <a:avLst/>
                            </a:prstGeom>
                            <a:solidFill>
                              <a:srgbClr val="FFFFFF"/>
                            </a:solidFill>
                            <a:ln w="9525">
                              <a:solidFill>
                                <a:srgbClr val="000000"/>
                              </a:solidFill>
                              <a:miter lim="800000"/>
                              <a:headEnd/>
                              <a:tailEnd/>
                            </a:ln>
                          </wps:spPr>
                          <wps:txbx>
                            <w:txbxContent>
                              <w:p w:rsidR="00862F6C" w:rsidRPr="007F2C06" w:rsidRDefault="00862F6C" w:rsidP="00672718">
                                <w:pPr>
                                  <w:ind w:left="57"/>
                                  <w:rPr>
                                    <w:rFonts w:asciiTheme="majorHAnsi" w:hAnsiTheme="majorHAnsi" w:cstheme="majorHAnsi"/>
                                    <w:sz w:val="18"/>
                                    <w:szCs w:val="18"/>
                                  </w:rPr>
                                </w:pPr>
                                <w:r w:rsidRPr="007F2C06">
                                  <w:rPr>
                                    <w:rFonts w:asciiTheme="majorHAnsi" w:hAnsiTheme="majorHAnsi" w:cstheme="majorHAnsi"/>
                                    <w:sz w:val="18"/>
                                    <w:szCs w:val="18"/>
                                  </w:rPr>
                                  <w:t xml:space="preserve">Open FV092 </w:t>
                                </w:r>
                                <w:r>
                                  <w:rPr>
                                    <w:rFonts w:asciiTheme="majorHAnsi" w:hAnsiTheme="majorHAnsi" w:cstheme="majorHAnsi"/>
                                    <w:sz w:val="18"/>
                                    <w:szCs w:val="18"/>
                                  </w:rPr>
                                  <w:t>Open FV66</w:t>
                                </w:r>
                                <w:r w:rsidRPr="007F2C06">
                                  <w:rPr>
                                    <w:rFonts w:asciiTheme="majorHAnsi" w:hAnsiTheme="majorHAnsi" w:cstheme="majorHAnsi"/>
                                    <w:sz w:val="18"/>
                                    <w:szCs w:val="18"/>
                                  </w:rPr>
                                  <w:t>0</w:t>
                                </w:r>
                              </w:p>
                              <w:p w:rsidR="00862F6C" w:rsidRPr="007F2C06" w:rsidRDefault="00862F6C" w:rsidP="00672718">
                                <w:pPr>
                                  <w:ind w:left="57"/>
                                  <w:rPr>
                                    <w:rFonts w:asciiTheme="majorHAnsi" w:hAnsiTheme="majorHAnsi" w:cstheme="majorHAnsi"/>
                                    <w:sz w:val="18"/>
                                    <w:szCs w:val="18"/>
                                  </w:rPr>
                                </w:pPr>
                                <w:r w:rsidRPr="007F2C06">
                                  <w:rPr>
                                    <w:rFonts w:asciiTheme="majorHAnsi" w:hAnsiTheme="majorHAnsi" w:cstheme="majorHAnsi"/>
                                    <w:sz w:val="18"/>
                                    <w:szCs w:val="18"/>
                                  </w:rPr>
                                  <w:t>Delay tp2</w:t>
                                </w:r>
                              </w:p>
                              <w:p w:rsidR="00862F6C" w:rsidRPr="007F2C06" w:rsidRDefault="00862F6C" w:rsidP="00672718">
                                <w:pPr>
                                  <w:rPr>
                                    <w:rFonts w:asciiTheme="majorHAnsi" w:hAnsiTheme="majorHAnsi" w:cstheme="majorHAnsi"/>
                                    <w:sz w:val="18"/>
                                    <w:szCs w:val="18"/>
                                  </w:rPr>
                                </w:pPr>
                              </w:p>
                            </w:txbxContent>
                          </wps:txbx>
                          <wps:bodyPr rot="0" vert="horz" wrap="square" lIns="0" tIns="0" rIns="0" bIns="0" anchor="t" anchorCtr="0" upright="1">
                            <a:noAutofit/>
                          </wps:bodyPr>
                        </wps:wsp>
                      </wpg:grpSp>
                      <wpg:grpSp>
                        <wpg:cNvPr id="29845" name="Group 14187"/>
                        <wpg:cNvGrpSpPr>
                          <a:grpSpLocks/>
                        </wpg:cNvGrpSpPr>
                        <wpg:grpSpPr bwMode="auto">
                          <a:xfrm>
                            <a:off x="1480" y="12444"/>
                            <a:ext cx="2632" cy="567"/>
                            <a:chOff x="1495" y="14380"/>
                            <a:chExt cx="2632" cy="567"/>
                          </a:xfrm>
                        </wpg:grpSpPr>
                        <wps:wsp>
                          <wps:cNvPr id="29846" name="Text Box 14188"/>
                          <wps:cNvSpPr txBox="1">
                            <a:spLocks noChangeArrowheads="1"/>
                          </wps:cNvSpPr>
                          <wps:spPr bwMode="auto">
                            <a:xfrm>
                              <a:off x="2993" y="14380"/>
                              <a:ext cx="1134" cy="567"/>
                            </a:xfrm>
                            <a:prstGeom prst="rect">
                              <a:avLst/>
                            </a:prstGeom>
                            <a:solidFill>
                              <a:srgbClr val="FFFFFF"/>
                            </a:solidFill>
                            <a:ln w="9525">
                              <a:solidFill>
                                <a:srgbClr val="000000"/>
                              </a:solidFill>
                              <a:miter lim="800000"/>
                              <a:headEnd/>
                              <a:tailEnd/>
                            </a:ln>
                          </wps:spPr>
                          <wps:txbx>
                            <w:txbxContent>
                              <w:p w:rsidR="00862F6C" w:rsidRPr="00437D2E" w:rsidRDefault="00862F6C" w:rsidP="00672718">
                                <w:pPr>
                                  <w:spacing w:before="120"/>
                                  <w:ind w:left="57"/>
                                  <w:jc w:val="center"/>
                                  <w:rPr>
                                    <w:rFonts w:asciiTheme="majorHAnsi" w:hAnsiTheme="majorHAnsi" w:cstheme="majorHAnsi"/>
                                    <w:sz w:val="18"/>
                                    <w:szCs w:val="18"/>
                                  </w:rPr>
                                </w:pPr>
                                <w:r>
                                  <w:rPr>
                                    <w:rFonts w:asciiTheme="majorHAnsi" w:hAnsiTheme="majorHAnsi" w:cstheme="majorHAnsi"/>
                                    <w:sz w:val="18"/>
                                    <w:szCs w:val="18"/>
                                  </w:rPr>
                                  <w:t>Close FV092</w:t>
                                </w:r>
                              </w:p>
                            </w:txbxContent>
                          </wps:txbx>
                          <wps:bodyPr rot="0" vert="horz" wrap="square" lIns="0" tIns="0" rIns="0" bIns="0" anchor="t" anchorCtr="0" upright="1">
                            <a:noAutofit/>
                          </wps:bodyPr>
                        </wps:wsp>
                        <wps:wsp>
                          <wps:cNvPr id="29847" name="Text Box 14189"/>
                          <wps:cNvSpPr txBox="1">
                            <a:spLocks noChangeArrowheads="1"/>
                          </wps:cNvSpPr>
                          <wps:spPr bwMode="auto">
                            <a:xfrm>
                              <a:off x="1495" y="14380"/>
                              <a:ext cx="1540" cy="567"/>
                            </a:xfrm>
                            <a:prstGeom prst="rect">
                              <a:avLst/>
                            </a:prstGeom>
                            <a:solidFill>
                              <a:srgbClr val="FFFFFF"/>
                            </a:solidFill>
                            <a:ln w="9525">
                              <a:solidFill>
                                <a:srgbClr val="000000"/>
                              </a:solidFill>
                              <a:miter lim="800000"/>
                              <a:headEnd/>
                              <a:tailEnd/>
                            </a:ln>
                          </wps:spPr>
                          <wps:txbx>
                            <w:txbxContent>
                              <w:p w:rsidR="00862F6C" w:rsidRPr="007F2C06" w:rsidRDefault="00862F6C" w:rsidP="00672718">
                                <w:pPr>
                                  <w:spacing w:before="40"/>
                                  <w:jc w:val="center"/>
                                  <w:rPr>
                                    <w:szCs w:val="18"/>
                                  </w:rPr>
                                </w:pPr>
                                <w:r w:rsidRPr="007F2C06">
                                  <w:rPr>
                                    <w:rFonts w:asciiTheme="majorHAnsi" w:hAnsiTheme="majorHAnsi" w:cstheme="majorHAnsi"/>
                                    <w:sz w:val="18"/>
                                    <w:szCs w:val="18"/>
                                  </w:rPr>
                                  <w:t>“Not possible to pressure the line”</w:t>
                                </w:r>
                              </w:p>
                            </w:txbxContent>
                          </wps:txbx>
                          <wps:bodyPr rot="0" vert="horz" wrap="square" lIns="0" tIns="0" rIns="0" bIns="0" anchor="t" anchorCtr="0" upright="1">
                            <a:noAutofit/>
                          </wps:bodyPr>
                        </wps:wsp>
                      </wpg:grpSp>
                      <wps:wsp>
                        <wps:cNvPr id="29848" name="Oval 4223"/>
                        <wps:cNvSpPr>
                          <a:spLocks noChangeArrowheads="1"/>
                        </wps:cNvSpPr>
                        <wps:spPr bwMode="auto">
                          <a:xfrm>
                            <a:off x="1251" y="1229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2926EB">
                              <w:pPr>
                                <w:jc w:val="center"/>
                                <w:rPr>
                                  <w:rFonts w:ascii="Times New Roman" w:hAnsi="Times New Roman" w:cs="Times New Roman"/>
                                  <w:b/>
                                  <w:szCs w:val="20"/>
                                </w:rPr>
                              </w:pPr>
                              <w:r>
                                <w:rPr>
                                  <w:rFonts w:ascii="Times New Roman" w:hAnsi="Times New Roman" w:cs="Times New Roman"/>
                                  <w:b/>
                                  <w:szCs w:val="20"/>
                                </w:rPr>
                                <w:t>34</w:t>
                              </w:r>
                            </w:p>
                          </w:txbxContent>
                        </wps:txbx>
                        <wps:bodyPr rot="0" vert="horz" wrap="square" lIns="0" tIns="0" rIns="0" bIns="0" anchor="t" anchorCtr="0" upright="1">
                          <a:noAutofit/>
                        </wps:bodyPr>
                      </wps:wsp>
                      <wps:wsp>
                        <wps:cNvPr id="29849" name="Oval 4222"/>
                        <wps:cNvSpPr>
                          <a:spLocks noChangeArrowheads="1"/>
                        </wps:cNvSpPr>
                        <wps:spPr bwMode="auto">
                          <a:xfrm>
                            <a:off x="1427" y="11003"/>
                            <a:ext cx="408" cy="406"/>
                          </a:xfrm>
                          <a:prstGeom prst="ellipse">
                            <a:avLst/>
                          </a:prstGeom>
                          <a:solidFill>
                            <a:srgbClr val="FFFFFF"/>
                          </a:solidFill>
                          <a:ln w="44450">
                            <a:solidFill>
                              <a:srgbClr val="4A7EBB"/>
                            </a:solidFill>
                            <a:round/>
                            <a:headEnd/>
                            <a:tailEnd/>
                          </a:ln>
                        </wps:spPr>
                        <wps:txbx>
                          <w:txbxContent>
                            <w:p w:rsidR="00862F6C" w:rsidRPr="00A87CE9" w:rsidRDefault="00862F6C" w:rsidP="00C77F83">
                              <w:pPr>
                                <w:jc w:val="center"/>
                                <w:rPr>
                                  <w:rFonts w:ascii="Times New Roman" w:hAnsi="Times New Roman" w:cs="Times New Roman"/>
                                  <w:b/>
                                  <w:szCs w:val="20"/>
                                </w:rPr>
                              </w:pPr>
                              <w:r>
                                <w:rPr>
                                  <w:rFonts w:ascii="Times New Roman" w:hAnsi="Times New Roman" w:cs="Times New Roman"/>
                                  <w:b/>
                                  <w:szCs w:val="20"/>
                                </w:rPr>
                                <w:t>32</w:t>
                              </w:r>
                            </w:p>
                          </w:txbxContent>
                        </wps:txbx>
                        <wps:bodyPr rot="0" vert="horz" wrap="square" lIns="0" tIns="0" rIns="0" bIns="0" anchor="t" anchorCtr="0" upright="1">
                          <a:noAutofit/>
                        </wps:bodyPr>
                      </wps:wsp>
                      <wps:wsp>
                        <wps:cNvPr id="29850" name="Rectangle 4116"/>
                        <wps:cNvSpPr>
                          <a:spLocks noChangeArrowheads="1"/>
                        </wps:cNvSpPr>
                        <wps:spPr bwMode="auto">
                          <a:xfrm>
                            <a:off x="1609" y="9928"/>
                            <a:ext cx="1542" cy="586"/>
                          </a:xfrm>
                          <a:prstGeom prst="rect">
                            <a:avLst/>
                          </a:prstGeom>
                          <a:solidFill>
                            <a:srgbClr val="FFFFFF"/>
                          </a:solidFill>
                          <a:ln w="9525">
                            <a:solidFill>
                              <a:schemeClr val="tx1">
                                <a:lumMod val="100000"/>
                                <a:lumOff val="0"/>
                              </a:schemeClr>
                            </a:solidFill>
                            <a:miter lim="800000"/>
                            <a:headEnd/>
                            <a:tailEnd/>
                          </a:ln>
                        </wps:spPr>
                        <wps:txbx>
                          <w:txbxContent>
                            <w:p w:rsidR="00862F6C" w:rsidRDefault="00862F6C" w:rsidP="00C77F83">
                              <w:r>
                                <w:t>Close FV090</w:t>
                              </w:r>
                            </w:p>
                          </w:txbxContent>
                        </wps:txbx>
                        <wps:bodyPr rot="0" vert="horz" wrap="square" lIns="91440" tIns="91440" rIns="91440" bIns="91440" anchor="t" anchorCtr="0" upright="1">
                          <a:noAutofit/>
                        </wps:bodyPr>
                      </wps:wsp>
                      <wps:wsp>
                        <wps:cNvPr id="29851" name="Oval 4115"/>
                        <wps:cNvSpPr>
                          <a:spLocks noChangeArrowheads="1"/>
                        </wps:cNvSpPr>
                        <wps:spPr bwMode="auto">
                          <a:xfrm>
                            <a:off x="1366" y="9734"/>
                            <a:ext cx="408" cy="406"/>
                          </a:xfrm>
                          <a:prstGeom prst="ellipse">
                            <a:avLst/>
                          </a:prstGeom>
                          <a:solidFill>
                            <a:srgbClr val="FFFFFF"/>
                          </a:solidFill>
                          <a:ln w="44450">
                            <a:solidFill>
                              <a:srgbClr val="4A7EBB"/>
                            </a:solidFill>
                            <a:round/>
                            <a:headEnd/>
                            <a:tailEnd/>
                          </a:ln>
                        </wps:spPr>
                        <wps:txbx>
                          <w:txbxContent>
                            <w:p w:rsidR="00862F6C" w:rsidRPr="00A87CE9" w:rsidRDefault="00862F6C" w:rsidP="00C77F83">
                              <w:pPr>
                                <w:jc w:val="center"/>
                                <w:rPr>
                                  <w:rFonts w:ascii="Times New Roman" w:hAnsi="Times New Roman" w:cs="Times New Roman"/>
                                  <w:b/>
                                  <w:szCs w:val="20"/>
                                </w:rPr>
                              </w:pPr>
                              <w:r>
                                <w:rPr>
                                  <w:rFonts w:ascii="Times New Roman" w:hAnsi="Times New Roman" w:cs="Times New Roman"/>
                                  <w:b/>
                                  <w:szCs w:val="20"/>
                                </w:rPr>
                                <w:t>30</w:t>
                              </w:r>
                            </w:p>
                          </w:txbxContent>
                        </wps:txbx>
                        <wps:bodyPr rot="0" vert="horz" wrap="square" lIns="0" tIns="0" rIns="0" bIns="0" anchor="t" anchorCtr="0" upright="1">
                          <a:noAutofit/>
                        </wps:bodyPr>
                      </wps:wsp>
                      <wps:wsp>
                        <wps:cNvPr id="29852" name="AutoShape 14169"/>
                        <wps:cNvCnPr/>
                        <wps:spPr bwMode="auto">
                          <a:xfrm>
                            <a:off x="1806" y="1075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53" name="Text Box 12092"/>
                        <wps:cNvSpPr txBox="1">
                          <a:spLocks noChangeArrowheads="1"/>
                        </wps:cNvSpPr>
                        <wps:spPr bwMode="auto">
                          <a:xfrm>
                            <a:off x="2063" y="10643"/>
                            <a:ext cx="1021" cy="2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C77F83">
                              <w:pPr>
                                <w:rPr>
                                  <w:rFonts w:asciiTheme="majorHAnsi" w:hAnsiTheme="majorHAnsi" w:cstheme="majorHAnsi"/>
                                  <w:sz w:val="18"/>
                                  <w:szCs w:val="18"/>
                                  <w:lang w:val="fr-FR"/>
                                </w:rPr>
                              </w:pPr>
                              <w:r>
                                <w:rPr>
                                  <w:rFonts w:asciiTheme="majorHAnsi" w:hAnsiTheme="majorHAnsi" w:cstheme="majorHAnsi"/>
                                  <w:sz w:val="18"/>
                                  <w:szCs w:val="18"/>
                                  <w:lang w:val="fr-FR"/>
                                </w:rPr>
                                <w:t>FV090 closed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654" o:spid="_x0000_s1872" style="position:absolute;left:0;text-align:left;margin-left:-28.95pt;margin-top:38.1pt;width:519pt;height:639.55pt;z-index:273580544" coordorigin="839,1445" coordsize="10380,12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">
                <v:line id="Line 10889" o:spid="_x0000_s1873" style="position:absolute;visibility:visible;mso-wrap-style:square" from="3905,2600" to="7256,2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aRBMcAAADeAAAADwAAAGRycy9kb3ducmV2LnhtbESPQWsCMRSE70L/Q3gFbzWr0N12NYpI&#10;i9abWijeHpvXzdLNyzaJuv77Rih4HGbmG2a26G0rzuRD41jBeJSBIK6cbrhW8Hl4f3oBESKyxtYx&#10;KbhSgMX8YTDDUrsL7+i8j7VIEA4lKjAxdqWUoTJkMYxcR5y8b+ctxiR9LbXHS4LbVk6yLJcWG04L&#10;BjtaGap+9ieroM1tsV761W9hxi7v3w7H7ebrQ6nhY7+cgojUx3v4v73RCiav+XMBtzvpCsj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5pEExwAAAN4AAAAPAAAAAAAA&#10;AAAAAAAAAKECAABkcnMvZG93bnJldi54bWxQSwUGAAAAAAQABAD5AAAAlQMAAAAA&#10;" stroked="f" strokecolor="white [3212]" strokeweight="3.5pt"/>
                <v:group id="Group 10890" o:spid="_x0000_s1874" style="position:absolute;left:5044;top:5609;width:251;height:340"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qAO48QAAADeAAAA&#10;DwAAAAAAAAAAAAAAAACqAgAAZHJzL2Rvd25yZXYueG1sUEsFBgAAAAAEAAQA+gAAAJsDAAAAAA==&#10;">
                  <v:shape id="AutoShape 10891" o:spid="_x0000_s1875"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eRz8cAAADeAAAADwAAAGRycy9kb3ducmV2LnhtbESPQWsCMRSE74X+h/AKXopmFZS6GmUr&#10;CFrwoK335+Z1E7p52W6irv++EYQeh5n5hpkvO1eLC7XBelYwHGQgiEuvLVcKvj7X/TcQISJrrD2T&#10;ghsFWC6en+aYa3/lPV0OsRIJwiFHBSbGJpcylIYchoFviJP37VuHMcm2krrFa4K7Wo6ybCIdWk4L&#10;BhtaGSp/DmenYLcdvhcnY7cf+1+7G6+L+ly9HpXqvXTFDESkLv6HH+2NVjCaTsZTuN9JV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J5HPxwAAAN4AAAAPAAAAAAAA&#10;AAAAAAAAAKECAABkcnMvZG93bnJldi54bWxQSwUGAAAAAAQABAD5AAAAlQMAAAAA&#10;"/>
                  <v:shape id="AutoShape 10892" o:spid="_x0000_s1876"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Hy78YAAADeAAAADwAAAGRycy9kb3ducmV2LnhtbESPy2oCMRSG90LfIZxCN6IZhQ46GmVa&#10;EGrBhbf9cXI6CZ2cTCdRp2/fLAouf/4b33Ldu0bcqAvWs4LJOANBXHltuVZwOm5GMxAhImtsPJOC&#10;XwqwXj0Nllhof+c93Q6xFmmEQ4EKTIxtIWWoDDkMY98SJ+/Ldw5jkl0tdYf3NO4aOc2yXDq0nB4M&#10;tvRuqPo+XJ2C3XbyVl6M3X7uf+zudVM213p4VurluS8XICL18RH+b39oBdN5nieAhJNQ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x8u/GAAAA3gAAAA8AAAAAAAAA&#10;AAAAAAAAoQIAAGRycy9kb3ducmV2LnhtbFBLBQYAAAAABAAEAPkAAACUAwAAAAA=&#10;"/>
                </v:group>
                <v:shape id="Text Box 10893" o:spid="_x0000_s1877" type="#_x0000_t202" style="position:absolute;left:5281;top:5591;width:2310;height: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0bqccA&#10;AADeAAAADwAAAGRycy9kb3ducmV2LnhtbESPzYvCMBTE7wv+D+EJXhZN7aGs1SjrF+xh9+AHnh/N&#10;sy3bvJQk2vrfbxYEj8PM/IZZrHrTiDs5X1tWMJ0kIIgLq2suFZxP+/EHCB+QNTaWScGDPKyWg7cF&#10;5tp2fKD7MZQiQtjnqKAKoc2l9EVFBv3EtsTRu1pnMETpSqkddhFuGpkmSSYN1hwXKmxpU1Hxe7wZ&#10;BdnW3boDb9635903/rRlelk/LkqNhv3nHESgPrzCz/aXVpDOsmwK/3fiF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6NG6nHAAAA3gAAAA8AAAAAAAAAAAAAAAAAmAIAAGRy&#10;cy9kb3ducmV2LnhtbFBLBQYAAAAABAAEAPUAAACMAwAAAAA=&#10;" stroked="f">
                  <v:textbox inset="0,0,0,0">
                    <w:txbxContent>
                      <w:p w:rsidR="00862F6C" w:rsidRPr="00437D2E" w:rsidRDefault="00862F6C" w:rsidP="00C934B4">
                        <w:pPr>
                          <w:rPr>
                            <w:rFonts w:asciiTheme="majorHAnsi" w:hAnsiTheme="majorHAnsi" w:cstheme="majorHAnsi"/>
                            <w:sz w:val="18"/>
                            <w:szCs w:val="18"/>
                          </w:rPr>
                        </w:pPr>
                        <w:r w:rsidRPr="00437D2E">
                          <w:rPr>
                            <w:rFonts w:asciiTheme="majorHAnsi" w:hAnsiTheme="majorHAnsi" w:cstheme="majorHAnsi"/>
                            <w:sz w:val="18"/>
                            <w:szCs w:val="18"/>
                          </w:rPr>
                          <w:t>PT58</w:t>
                        </w:r>
                        <w:r>
                          <w:rPr>
                            <w:rFonts w:asciiTheme="majorHAnsi" w:hAnsiTheme="majorHAnsi" w:cstheme="majorHAnsi"/>
                            <w:sz w:val="18"/>
                            <w:szCs w:val="18"/>
                          </w:rPr>
                          <w:t>1</w:t>
                        </w:r>
                        <w:r w:rsidRPr="00437D2E">
                          <w:rPr>
                            <w:rFonts w:asciiTheme="majorHAnsi" w:hAnsiTheme="majorHAnsi" w:cstheme="majorHAnsi"/>
                            <w:sz w:val="18"/>
                            <w:szCs w:val="18"/>
                          </w:rPr>
                          <w:t xml:space="preserve"> &lt; </w:t>
                        </w:r>
                        <w:r>
                          <w:rPr>
                            <w:rFonts w:asciiTheme="majorHAnsi" w:hAnsiTheme="majorHAnsi" w:cstheme="majorHAnsi"/>
                            <w:sz w:val="18"/>
                            <w:szCs w:val="18"/>
                          </w:rPr>
                          <w:t>Pvac</w:t>
                        </w:r>
                      </w:p>
                    </w:txbxContent>
                  </v:textbox>
                </v:shape>
                <v:shape id="Text Box 10894" o:spid="_x0000_s1878" type="#_x0000_t202" style="position:absolute;left:4322;top:9696;width:1421;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3sYA&#10;AADeAAAADwAAAGRycy9kb3ducmV2LnhtbESPT4vCMBTE7wt+h/AEL4um20PZrUbxzwp7cA+64vnR&#10;PNti81KSaOu33wiCx2FmfsPMFr1pxI2cry0r+JgkIIgLq2suFRz/tuNPED4ga2wsk4I7eVjMB28z&#10;zLXteE+3QyhFhLDPUUEVQptL6YuKDPqJbYmjd7bOYIjSlVI77CLcNDJNkkwarDkuVNjSuqLicrga&#10;BdnGXbs9r983x+8d/rZlelrdT0qNhv1yCiJQH17hZ/tHK0i/siyFx514Be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F3sYAAADeAAAADwAAAAAAAAAAAAAAAACYAgAAZHJz&#10;L2Rvd25yZXYueG1sUEsFBgAAAAAEAAQA9QAAAIsDAAAAAA==&#10;" stroked="f">
                  <v:textbox inset="0,0,0,0">
                    <w:txbxContent>
                      <w:p w:rsidR="00862F6C" w:rsidRPr="00437D2E" w:rsidRDefault="00862F6C" w:rsidP="00C934B4">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v:textbox>
                </v:shape>
                <v:shape id="Text Box 10895" o:spid="_x0000_s1879" type="#_x0000_t202" style="position:absolute;left:6995;top:6690;width:2329;height: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MgRccA&#10;AADeAAAADwAAAGRycy9kb3ducmV2LnhtbESPzWvCQBTE7wX/h+UVeim6MYWgqav40YKHevADz4/s&#10;axKafRt2VxP/e1cQehxm5jfMbNGbRlzJ+dqygvEoAUFcWF1zqeB0/B5OQPiArLGxTApu5GExH7zM&#10;MNe24z1dD6EUEcI+RwVVCG0upS8qMuhHtiWO3q91BkOUrpTaYRfhppFpkmTSYM1xocKW1hUVf4eL&#10;UZBt3KXb8/p9c/r6wV1bpufV7azU22u//AQRqA//4Wd7qxWk0yz7gMedeAX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TIEXHAAAA3gAAAA8AAAAAAAAAAAAAAAAAmAIAAGRy&#10;cy9kb3ducmV2LnhtbFBLBQYAAAAABAAEAPUAAACMAwAAAAA=&#10;" stroked="f">
                  <v:textbox inset="0,0,0,0">
                    <w:txbxContent>
                      <w:p w:rsidR="00862F6C" w:rsidRPr="00437D2E" w:rsidRDefault="00862F6C" w:rsidP="00C934B4">
                        <w:pPr>
                          <w:rPr>
                            <w:rFonts w:asciiTheme="majorHAnsi" w:hAnsiTheme="majorHAnsi" w:cstheme="majorHAnsi"/>
                            <w:sz w:val="18"/>
                            <w:szCs w:val="18"/>
                          </w:rPr>
                        </w:pPr>
                        <w:r w:rsidRPr="00437D2E">
                          <w:rPr>
                            <w:rFonts w:asciiTheme="majorHAnsi" w:hAnsiTheme="majorHAnsi" w:cstheme="majorHAnsi"/>
                            <w:sz w:val="18"/>
                            <w:szCs w:val="18"/>
                          </w:rPr>
                          <w:t>PT58</w:t>
                        </w:r>
                        <w:r>
                          <w:rPr>
                            <w:rFonts w:asciiTheme="majorHAnsi" w:hAnsiTheme="majorHAnsi" w:cstheme="majorHAnsi"/>
                            <w:sz w:val="18"/>
                            <w:szCs w:val="18"/>
                          </w:rPr>
                          <w:t>1</w:t>
                        </w:r>
                        <w:r w:rsidRPr="00437D2E">
                          <w:rPr>
                            <w:rFonts w:asciiTheme="majorHAnsi" w:hAnsiTheme="majorHAnsi" w:cstheme="majorHAnsi"/>
                            <w:sz w:val="18"/>
                            <w:szCs w:val="18"/>
                          </w:rPr>
                          <w:t xml:space="preserve">&lt; </w:t>
                        </w:r>
                        <w:r>
                          <w:rPr>
                            <w:rFonts w:asciiTheme="majorHAnsi" w:hAnsiTheme="majorHAnsi" w:cstheme="majorHAnsi"/>
                            <w:sz w:val="18"/>
                            <w:szCs w:val="18"/>
                          </w:rPr>
                          <w:t>PvacMax</w:t>
                        </w:r>
                        <w:r w:rsidRPr="00437D2E">
                          <w:rPr>
                            <w:rFonts w:asciiTheme="majorHAnsi" w:hAnsiTheme="majorHAnsi" w:cstheme="majorHAnsi"/>
                            <w:sz w:val="18"/>
                            <w:szCs w:val="18"/>
                          </w:rPr>
                          <w:t xml:space="preserve"> &amp; t</w:t>
                        </w:r>
                        <w:r>
                          <w:rPr>
                            <w:rFonts w:asciiTheme="majorHAnsi" w:hAnsiTheme="majorHAnsi" w:cstheme="majorHAnsi"/>
                            <w:sz w:val="18"/>
                            <w:szCs w:val="18"/>
                          </w:rPr>
                          <w:t xml:space="preserve"> &gt; </w:t>
                        </w:r>
                        <w:r w:rsidRPr="00437D2E">
                          <w:rPr>
                            <w:rFonts w:asciiTheme="majorHAnsi" w:hAnsiTheme="majorHAnsi" w:cstheme="majorHAnsi"/>
                            <w:sz w:val="18"/>
                            <w:szCs w:val="18"/>
                          </w:rPr>
                          <w:t>tvac1</w:t>
                        </w:r>
                      </w:p>
                    </w:txbxContent>
                  </v:textbox>
                </v:shape>
                <v:shape id="AutoShape 10896" o:spid="_x0000_s1880" type="#_x0000_t32" style="position:absolute;left:903;top:1792;width:0;height:124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wz/8MAAADeAAAADwAAAGRycy9kb3ducmV2LnhtbESPUWvCMBSF34X9h3AHe7OpnRTtjCID&#10;YezN6g+4NNems7kpTbTZv18Ggo+Hc75zOJtdtL240+g7xwoWWQ6CuHG641bB+XSYr0D4gKyxd0wK&#10;fsnDbvsy22Cl3cRHutehFamEfYUKTAhDJaVvDFn0mRuIk3dxo8WQ5NhKPeKUym0vizwvpcWO04LB&#10;gT4NNdf6ZhUUZhGXhx8c3r/reC0udVu6ZlLq7TXuP0AEiuEZftBfOnHrslzC/510BeT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8M//DAAAA3gAAAA8AAAAAAAAAAAAA&#10;AAAAoQIAAGRycy9kb3ducmV2LnhtbFBLBQYAAAAABAAEAPkAAACRAwAAAAA=&#10;" strokeweight=".5pt">
                  <v:stroke endarrow="block"/>
                </v:shape>
                <v:shape id="AutoShape 10901" o:spid="_x0000_s1881" type="#_x0000_t32" style="position:absolute;left:5179;top:6461;width:0;height:2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ZRd8cAAADeAAAADwAAAGRycy9kb3ducmV2LnhtbESPQWsCMRSE74X+h/AKXkrNKrjYrVG2&#10;gqCCB7W9v25eN6Gbl+0m6vrvTaHgcZiZb5jZoneNOFMXrGcFo2EGgrjy2nKt4OO4epmCCBFZY+OZ&#10;FFwpwGL++DDDQvsL7+l8iLVIEA4FKjAxtoWUoTLkMAx9S5y8b985jEl2tdQdXhLcNXKcZbl0aDkt&#10;GGxpaaj6OZycgt1m9F5+GbvZ7n/tbrIqm1P9/KnU4Kkv30BE6uM9/N9eawXj1zyfwN+ddAXk/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BlF3xwAAAN4AAAAPAAAAAAAA&#10;AAAAAAAAAKECAABkcnMvZG93bnJldi54bWxQSwUGAAAAAAQABAD5AAAAlQMAAAAA&#10;"/>
                <v:shape id="AutoShape 10902" o:spid="_x0000_s1882" type="#_x0000_t32" style="position:absolute;left:4172;top:6683;width:2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TPAMcAAADeAAAADwAAAGRycy9kb3ducmV2LnhtbESPQWsCMRSE70L/Q3gFL6JZBRfdGmVb&#10;ELTgQdveXzevm9DNy3YTdf33TaHgcZiZb5jVpneNuFAXrGcF00kGgrjy2nKt4P1tO16ACBFZY+OZ&#10;FNwowGb9MFhhof2Vj3Q5xVokCIcCFZgY20LKUBlyGCa+JU7el+8cxiS7WuoOrwnuGjnLslw6tJwW&#10;DLb0Yqj6Pp2dgsN++lx+Grt/Pf7Yw3xbNud69KHU8LEvn0BE6uM9/N/eaQWzZZ7n8HcnXQG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1M8AxwAAAN4AAAAPAAAAAAAA&#10;AAAAAAAAAKECAABkcnMvZG93bnJldi54bWxQSwUGAAAAAAQABAD5AAAAlQMAAAAA&#10;"/>
                <v:shape id="Text Box 10903" o:spid="_x0000_s1883" type="#_x0000_t202" style="position:absolute;left:4351;top:6735;width:2351;height: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VZvsYA&#10;AADeAAAADwAAAGRycy9kb3ducmV2LnhtbESPQWvCQBSE7wX/w/IEb3Wjh1ijq4i0IAilMT14fGaf&#10;yWL2bcyumv57t1DocZiZb5jlureNuFPnjWMFk3ECgrh02nCl4Lv4eH0D4QOyxsYxKfghD+vV4GWJ&#10;mXYPzul+CJWIEPYZKqhDaDMpfVmTRT92LXH0zq6zGKLsKqk7fES4beQ0SVJp0XBcqLGlbU3l5XCz&#10;CjZHzt/N9fP0lZ9zUxTzhPfpRanRsN8sQATqw3/4r73TCqbzNJ3B7514BeTq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VZvsYAAADeAAAADwAAAAAAAAAAAAAAAACYAgAAZHJz&#10;L2Rvd25yZXYueG1sUEsFBgAAAAAEAAQA9QAAAIsDAAAAAA==&#10;" filled="f" stroked="f">
                  <v:textbox inset="0,0,0,0">
                    <w:txbxContent>
                      <w:p w:rsidR="00862F6C" w:rsidRPr="00437D2E" w:rsidRDefault="00862F6C" w:rsidP="00C934B4">
                        <w:pPr>
                          <w:rPr>
                            <w:rFonts w:asciiTheme="majorHAnsi" w:hAnsiTheme="majorHAnsi" w:cstheme="majorHAnsi"/>
                            <w:sz w:val="18"/>
                            <w:szCs w:val="18"/>
                          </w:rPr>
                        </w:pPr>
                        <w:r w:rsidRPr="00437D2E">
                          <w:rPr>
                            <w:rFonts w:asciiTheme="majorHAnsi" w:hAnsiTheme="majorHAnsi" w:cstheme="majorHAnsi"/>
                            <w:sz w:val="18"/>
                            <w:szCs w:val="18"/>
                          </w:rPr>
                          <w:t>PT58</w:t>
                        </w:r>
                        <w:r>
                          <w:rPr>
                            <w:rFonts w:asciiTheme="majorHAnsi" w:hAnsiTheme="majorHAnsi" w:cstheme="majorHAnsi"/>
                            <w:sz w:val="18"/>
                            <w:szCs w:val="18"/>
                          </w:rPr>
                          <w:t>1</w:t>
                        </w:r>
                        <w:r w:rsidRPr="00437D2E">
                          <w:rPr>
                            <w:rFonts w:asciiTheme="majorHAnsi" w:hAnsiTheme="majorHAnsi" w:cstheme="majorHAnsi"/>
                            <w:sz w:val="18"/>
                            <w:szCs w:val="18"/>
                          </w:rPr>
                          <w:t xml:space="preserve"> </w:t>
                        </w:r>
                        <w:r w:rsidRPr="00437D2E">
                          <w:rPr>
                            <w:rFonts w:asciiTheme="majorHAnsi" w:hAnsiTheme="majorHAnsi" w:cstheme="majorHAnsi"/>
                            <w:sz w:val="18"/>
                            <w:szCs w:val="18"/>
                          </w:rPr>
                          <w:sym w:font="Symbol" w:char="F0B3"/>
                        </w:r>
                        <w:r w:rsidRPr="00437D2E">
                          <w:rPr>
                            <w:rFonts w:asciiTheme="majorHAnsi" w:hAnsiTheme="majorHAnsi" w:cstheme="majorHAnsi"/>
                            <w:sz w:val="18"/>
                            <w:szCs w:val="18"/>
                          </w:rPr>
                          <w:t xml:space="preserve"> </w:t>
                        </w:r>
                        <w:r>
                          <w:rPr>
                            <w:rFonts w:asciiTheme="majorHAnsi" w:hAnsiTheme="majorHAnsi" w:cstheme="majorHAnsi"/>
                            <w:sz w:val="18"/>
                            <w:szCs w:val="18"/>
                          </w:rPr>
                          <w:t xml:space="preserve">PvacMax </w:t>
                        </w:r>
                        <w:r w:rsidRPr="00437D2E">
                          <w:rPr>
                            <w:rFonts w:asciiTheme="majorHAnsi" w:hAnsiTheme="majorHAnsi" w:cstheme="majorHAnsi"/>
                            <w:sz w:val="18"/>
                            <w:szCs w:val="18"/>
                          </w:rPr>
                          <w:t>&amp; t</w:t>
                        </w:r>
                        <w:r>
                          <w:rPr>
                            <w:rFonts w:asciiTheme="majorHAnsi" w:hAnsiTheme="majorHAnsi" w:cstheme="majorHAnsi"/>
                            <w:sz w:val="18"/>
                            <w:szCs w:val="18"/>
                          </w:rPr>
                          <w:t xml:space="preserve"> &lt; </w:t>
                        </w:r>
                        <w:r w:rsidRPr="00437D2E">
                          <w:rPr>
                            <w:rFonts w:asciiTheme="majorHAnsi" w:hAnsiTheme="majorHAnsi" w:cstheme="majorHAnsi"/>
                            <w:sz w:val="18"/>
                            <w:szCs w:val="18"/>
                          </w:rPr>
                          <w:t>tvac1</w:t>
                        </w:r>
                      </w:p>
                    </w:txbxContent>
                  </v:textbox>
                </v:shape>
                <v:group id="Group 10904" o:spid="_x0000_s1884" style="position:absolute;left:5445;top:8620;width:192;height:381"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MzEXsQAAADeAAAA&#10;DwAAAAAAAAAAAAAAAACqAgAAZHJzL2Rvd25yZXYueG1sUEsFBgAAAAAEAAQA+gAAAJsDAAAAAA==&#10;">
                  <v:shape id="AutoShape 10905" o:spid="_x0000_s1885"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tbcscAAADeAAAADwAAAGRycy9kb3ducmV2LnhtbESPQWsCMRSE70L/Q3iFXqRmFVzq1ihb&#10;QagFD9r2/rp53YRuXtZN1PXfN4LgcZiZb5j5sneNOFEXrGcF41EGgrjy2nKt4Otz/fwCIkRkjY1n&#10;UnChAMvFw2COhfZn3tFpH2uRIBwKVGBibAspQ2XIYRj5ljh5v75zGJPsaqk7PCe4a+Qky3Lp0HJa&#10;MNjSylD1tz86BdvN+K38MXbzsTvY7XRdNsd6+K3U02NfvoKI1Md7+NZ+1womszyfwfVOugJy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S1tyxwAAAN4AAAAPAAAAAAAA&#10;AAAAAAAAAKECAABkcnMvZG93bnJldi54bWxQSwUGAAAAAAQABAD5AAAAlQMAAAAA&#10;"/>
                  <v:shape id="AutoShape 10906" o:spid="_x0000_s1886"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hkMscAAADeAAAADwAAAGRycy9kb3ducmV2LnhtbESPzWoCMRSF94W+Q7iFbopmFKp1NMq0&#10;IFTBxVjdXye3k9DJzXQSdfr2zUJweTh/fItV7xpxoS5YzwpGwwwEceW15VrB4Ws9eAMRIrLGxjMp&#10;+KMAq+XjwwJz7a9c0mUfa5FGOOSowMTY5lKGypDDMPQtcfK+fecwJtnVUnd4TeOukeMsm0iHltOD&#10;wZY+DFU/+7NTsNuM3ouTsZtt+Wt3r+uiOdcvR6Wen/piDiJSH+/hW/tTKxjPJtMEkHASCsj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qGQyxwAAAN4AAAAPAAAAAAAA&#10;AAAAAAAAAKECAABkcnMvZG93bnJldi54bWxQSwUGAAAAAAQABAD5AAAAlQMAAAAA&#10;"/>
                </v:group>
                <v:shape id="Text Box 10910" o:spid="_x0000_s1887" type="#_x0000_t202" style="position:absolute;left:7804;top:8661;width:2862;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NdMcA&#10;AADeAAAADwAAAGRycy9kb3ducmV2LnhtbESPT2vCQBTE74V+h+UVvJS6MYfUpq7iX/CgB614fmRf&#10;k9Ds27C7mvjtXUHocZiZ3zCTWW8acSXna8sKRsMEBHFhdc2lgtPP5mMMwgdkjY1lUnAjD7Pp68sE&#10;c207PtD1GEoRIexzVFCF0OZS+qIig35oW+Lo/VpnMETpSqkddhFuGpkmSSYN1hwXKmxpWVHxd7wY&#10;BdnKXboDL99Xp/UO922Znhe3s1KDt37+DSJQH/7Dz/ZWK0i/ss8RPO7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UjXTHAAAA3gAAAA8AAAAAAAAAAAAAAAAAmAIAAGRy&#10;cy9kb3ducmV2LnhtbFBLBQYAAAAABAAEAPUAAACMAwAAAAA=&#10;" stroked="f">
                  <v:textbox inset="0,0,0,0">
                    <w:txbxContent>
                      <w:p w:rsidR="00862F6C" w:rsidRPr="00437D2E" w:rsidRDefault="00862F6C" w:rsidP="00C934B4">
                        <w:pPr>
                          <w:rPr>
                            <w:rFonts w:asciiTheme="majorHAnsi" w:hAnsiTheme="majorHAnsi" w:cstheme="majorHAnsi"/>
                            <w:sz w:val="18"/>
                            <w:szCs w:val="18"/>
                          </w:rPr>
                        </w:pPr>
                        <w:r>
                          <w:rPr>
                            <w:rFonts w:asciiTheme="majorHAnsi" w:hAnsiTheme="majorHAnsi" w:cstheme="majorHAnsi"/>
                            <w:sz w:val="18"/>
                            <w:szCs w:val="18"/>
                          </w:rPr>
                          <w:t xml:space="preserve">PT581 &gt; P He </w:t>
                        </w:r>
                      </w:p>
                    </w:txbxContent>
                  </v:textbox>
                </v:shape>
                <v:shape id="AutoShape 10911" o:spid="_x0000_s1888" type="#_x0000_t32" style="position:absolute;left:7614;top:9482;width:0;height:1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Zf3sgAAADeAAAADwAAAGRycy9kb3ducmV2LnhtbESPT2sCMRTE74V+h/AKXopmXai1W6Ns&#10;BaEKHvzT++vmdRO6edluom6/vSkIPQ4z8xtmtuhdI87UBetZwXiUgSCuvLZcKzgeVsMpiBCRNTae&#10;ScEvBVjM7+9mWGh/4R2d97EWCcKhQAUmxraQMlSGHIaRb4mT9+U7hzHJrpa6w0uCu0bmWTaRDi2n&#10;BYMtLQ1V3/uTU7Bdj9/KT2PXm92P3T6tyuZUP34oNXjoy1cQkfr4H76137WC/GXynMPfnXQF5PwK&#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DZf3sgAAADeAAAADwAAAAAA&#10;AAAAAAAAAAChAgAAZHJzL2Rvd25yZXYueG1sUEsFBgAAAAAEAAQA+QAAAJYDAAAAAA==&#10;"/>
                <v:shape id="AutoShape 10912" o:spid="_x0000_s1889" type="#_x0000_t32" style="position:absolute;left:6596;top:9652;width:272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r6RcgAAADeAAAADwAAAGRycy9kb3ducmV2LnhtbESPQWsCMRSE7wX/Q3gFL6VmVWp1a5St&#10;IGjBg1bvr5vXTXDzst1E3f77plDocZiZb5j5snO1uFIbrGcFw0EGgrj02nKl4Pi+fpyCCBFZY+2Z&#10;FHxTgOWidzfHXPsb7+l6iJVIEA45KjAxNrmUoTTkMAx8Q5y8T986jEm2ldQt3hLc1XKUZRPp0HJa&#10;MNjQylB5Plycgt12+Fp8GLt923/Z3dO6qC/Vw0mp/n1XvICI1MX/8F97oxWMZpPnMfzeSVdALn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3r6RcgAAADeAAAADwAAAAAA&#10;AAAAAAAAAAChAgAAZHJzL2Rvd25yZXYueG1sUEsFBgAAAAAEAAQA+QAAAJYDAAAAAA==&#10;"/>
                <v:shape id="Text Box 10913" o:spid="_x0000_s1890" type="#_x0000_t202" style="position:absolute;left:7921;top:10204;width:1735;height: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Mu7MgA&#10;AADeAAAADwAAAGRycy9kb3ducmV2LnhtbESPT2vCQBTE74LfYXlCL0U3hpLW6CpWW/DQHvyD50f2&#10;NQnNvg27q4nfvisUPA4z8xtmsepNI67kfG1ZwXSSgCAurK65VHA6fo7fQPiArLGxTApu5GG1HA4W&#10;mGvb8Z6uh1CKCGGfo4IqhDaX0hcVGfQT2xJH78c6gyFKV0rtsItw08g0STJpsOa4UGFLm4qK38PF&#10;KMi27tLtefO8PX184Xdbpuf321mpp1G/noMI1IdH+L+90wrSWfb6Avc78QrI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Iy7syAAAAN4AAAAPAAAAAAAAAAAAAAAAAJgCAABk&#10;cnMvZG93bnJldi54bWxQSwUGAAAAAAQABAD1AAAAjQMAAAAA&#10;" stroked="f">
                  <v:textbox inset="0,0,0,0">
                    <w:txbxContent>
                      <w:p w:rsidR="00862F6C" w:rsidRPr="009A15CF" w:rsidRDefault="00862F6C" w:rsidP="00C934B4">
                        <w:pPr>
                          <w:rPr>
                            <w:rFonts w:asciiTheme="majorHAnsi" w:hAnsiTheme="majorHAnsi" w:cstheme="majorHAnsi"/>
                            <w:sz w:val="18"/>
                            <w:szCs w:val="18"/>
                          </w:rPr>
                        </w:pPr>
                        <w:r w:rsidRPr="009A15CF">
                          <w:rPr>
                            <w:rFonts w:asciiTheme="majorHAnsi" w:hAnsiTheme="majorHAnsi" w:cstheme="majorHAnsi"/>
                            <w:sz w:val="18"/>
                            <w:szCs w:val="18"/>
                          </w:rPr>
                          <w:t>PT581 &gt; P He min</w:t>
                        </w:r>
                      </w:p>
                      <w:p w:rsidR="00862F6C" w:rsidRPr="009A15CF" w:rsidRDefault="00862F6C" w:rsidP="00C934B4">
                        <w:pPr>
                          <w:rPr>
                            <w:rFonts w:asciiTheme="majorHAnsi" w:hAnsiTheme="majorHAnsi" w:cstheme="majorHAnsi"/>
                            <w:sz w:val="18"/>
                            <w:szCs w:val="18"/>
                          </w:rPr>
                        </w:pPr>
                        <w:r w:rsidRPr="009A15CF">
                          <w:rPr>
                            <w:rFonts w:asciiTheme="majorHAnsi" w:hAnsiTheme="majorHAnsi" w:cstheme="majorHAnsi"/>
                            <w:sz w:val="18"/>
                            <w:szCs w:val="18"/>
                          </w:rPr>
                          <w:t>&amp; t &gt; tp1</w:t>
                        </w:r>
                      </w:p>
                      <w:p w:rsidR="00862F6C" w:rsidRPr="00D077DF" w:rsidRDefault="00862F6C" w:rsidP="00C934B4">
                        <w:pPr>
                          <w:rPr>
                            <w:rFonts w:asciiTheme="majorHAnsi" w:hAnsiTheme="majorHAnsi" w:cstheme="majorHAnsi"/>
                            <w:sz w:val="18"/>
                            <w:szCs w:val="18"/>
                            <w:lang w:val="fr-FR"/>
                          </w:rPr>
                        </w:pPr>
                        <w:r>
                          <w:rPr>
                            <w:rFonts w:asciiTheme="majorHAnsi" w:hAnsiTheme="majorHAnsi" w:cstheme="majorHAnsi"/>
                            <w:sz w:val="18"/>
                            <w:szCs w:val="18"/>
                            <w:lang w:val="fr-FR"/>
                          </w:rPr>
                          <w:t>&amp; N ≥</w:t>
                        </w:r>
                        <w:r w:rsidRPr="00D077DF">
                          <w:rPr>
                            <w:rFonts w:asciiTheme="majorHAnsi" w:hAnsiTheme="majorHAnsi" w:cstheme="majorHAnsi"/>
                            <w:sz w:val="18"/>
                            <w:szCs w:val="18"/>
                            <w:lang w:val="fr-FR"/>
                          </w:rPr>
                          <w:t xml:space="preserve"> Nb cycle</w:t>
                        </w:r>
                      </w:p>
                      <w:p w:rsidR="00862F6C" w:rsidRPr="00D077DF" w:rsidRDefault="00862F6C" w:rsidP="00C934B4">
                        <w:pPr>
                          <w:rPr>
                            <w:rFonts w:asciiTheme="majorHAnsi" w:hAnsiTheme="majorHAnsi" w:cstheme="majorHAnsi"/>
                            <w:sz w:val="18"/>
                            <w:szCs w:val="18"/>
                            <w:lang w:val="fr-FR"/>
                          </w:rPr>
                        </w:pPr>
                      </w:p>
                    </w:txbxContent>
                  </v:textbox>
                </v:shape>
                <v:group id="Group 10914" o:spid="_x0000_s1891" style="position:absolute;left:5418;top:9497;width:227;height:831"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xT9HccAAADe&#10;AAAADwAAAAAAAAAAAAAAAACqAgAAZHJzL2Rvd25yZXYueG1sUEsFBgAAAAAEAAQA+gAAAJ4DAAAA&#10;AA==&#10;">
                  <v:shape id="AutoShape 10915" o:spid="_x0000_s1892"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1Z3cgAAADeAAAADwAAAGRycy9kb3ducmV2LnhtbESPQUsDMRSE7wX/Q3iCl2KzLXTVtWlZ&#10;hUJb6KGr3p+b5ya4eVk3abv++0YoeBxm5htmsRpcK07UB+tZwXSSgSCuvbbcKHh/W98/gggRWWPr&#10;mRT8UoDV8ma0wEL7Mx/oVMVGJAiHAhWYGLtCylAbchgmviNO3pfvHcYk+0bqHs8J7lo5y7JcOrSc&#10;Fgx29Gqo/q6OTsF+O30pP43d7g4/dj9fl+2xGX8odXc7lM8gIg3xP3xtb7SC2VP+kMPfnXQF5PI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w1Z3cgAAADeAAAADwAAAAAA&#10;AAAAAAAAAAChAgAAZHJzL2Rvd25yZXYueG1sUEsFBgAAAAAEAAQA+QAAAJYDAAAAAA==&#10;"/>
                  <v:shape id="AutoShape 10916" o:spid="_x0000_s1893"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H8RscAAADeAAAADwAAAGRycy9kb3ducmV2LnhtbESPQWsCMRSE74X+h/AKvRTNKqh1a5Rt&#10;QVDBg1bvr5vnJrh52W6ibv+9KRR6HGbmG2a26FwtrtQG61nBoJ+BIC69tlwpOHwue68gQkTWWHsm&#10;BT8UYDF/fJhhrv2Nd3Tdx0okCIccFZgYm1zKUBpyGPq+IU7eybcOY5JtJXWLtwR3tRxm2Vg6tJwW&#10;DDb0Yag87y9OwXY9eC++jF1vdt92O1oW9aV6OSr1/NQVbyAidfE//NdeaQXD6Xgygd876QrI+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QfxGxwAAAN4AAAAPAAAAAAAA&#10;AAAAAAAAAKECAABkcnMvZG93bnJldi54bWxQSwUGAAAAAAQABAD5AAAAlQMAAAAA&#10;"/>
                </v:group>
                <v:group id="Group 10917" o:spid="_x0000_s1894" style="position:absolute;left:9190;top:9651;width:227;height:838"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0VUoPFAAAA3gAA&#10;AA8AAAAAAAAAAAAAAAAAqgIAAGRycy9kb3ducmV2LnhtbFBLBQYAAAAABAAEAPoAAACcAwAAAAA=&#10;">
                  <v:shape id="AutoShape 10918" o:spid="_x0000_s1895"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LNr8cAAADeAAAADwAAAGRycy9kb3ducmV2LnhtbESPQWsCMRSE74X+h/AKvRTNKmh1Ncq2&#10;IKjgQav35+Z1E7p52W6ibv+9KRR6HGbmG2a+7FwtrtQG61nBoJ+BIC69tlwpOH6sehMQISJrrD2T&#10;gh8KsFw8Pswx1/7Ge7oeYiUShEOOCkyMTS5lKA05DH3fECfv07cOY5JtJXWLtwR3tRxm2Vg6tJwW&#10;DDb0bqj8Olycgt1m8Facjd1s9992N1oV9aV6OSn1/NQVMxCRuvgf/muvtYLhdPw6hd876QrIx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ks2vxwAAAN4AAAAPAAAAAAAA&#10;AAAAAAAAAKECAABkcnMvZG93bnJldi54bWxQSwUGAAAAAAQABAD5AAAAlQMAAAAA&#10;"/>
                  <v:shape id="AutoShape 10919" o:spid="_x0000_s1896"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0UFcYAAADeAAAADwAAAGRycy9kb3ducmV2LnhtbESPy2oCMRSG9wXfIRzBTakZBUWnRpkK&#10;ghZceOn+dHI6CZ2cTCdRx7c3i4LLn//Gt1h1rhZXaoP1rGA0zEAQl15brhScT5u3GYgQkTXWnknB&#10;nQKslr2XBeba3/hA12OsRBrhkKMCE2OTSxlKQw7D0DfEyfvxrcOYZFtJ3eItjbtajrNsKh1aTg8G&#10;G1obKn+PF6dgvxt9FN/G7j4Pf3Y/2RT1pXr9UmrQ74p3EJG6+Az/t7dawXg+nSWAhJNQQC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9FBXGAAAA3gAAAA8AAAAAAAAA&#10;AAAAAAAAoQIAAGRycy9kb3ducmV2LnhtbFBLBQYAAAAABAAEAPkAAACUAwAAAAA=&#10;"/>
                </v:group>
                <v:shape id="Text Box 10920" o:spid="_x0000_s1897" type="#_x0000_t202" style="position:absolute;left:9518;top:9768;width:1428;height: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H9U8cA&#10;AADeAAAADwAAAGRycy9kb3ducmV2LnhtbESPT4vCMBTE7wt+h/CEvSya2kNxq1H8swse1oOueH40&#10;z7bYvJQk2vrtN8KCx2FmfsPMl71pxJ2cry0rmIwTEMSF1TWXCk6/36MpCB+QNTaWScGDPCwXg7c5&#10;5tp2fKD7MZQiQtjnqKAKoc2l9EVFBv3YtsTRu1hnMETpSqkddhFuGpkmSSYN1hwXKmxpU1FxPd6M&#10;gmzrbt2BNx/b09cP7tsyPa8fZ6Xeh/1qBiJQH17h//ZOK0g/s+kEnn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B/VPHAAAA3gAAAA8AAAAAAAAAAAAAAAAAmAIAAGRy&#10;cy9kb3ducmV2LnhtbFBLBQYAAAAABAAEAPUAAACMAwAAAAA=&#10;" stroked="f">
                  <v:textbox inset="0,0,0,0">
                    <w:txbxContent>
                      <w:p w:rsidR="00862F6C" w:rsidRPr="009A15CF" w:rsidRDefault="00862F6C" w:rsidP="00C934B4">
                        <w:pPr>
                          <w:rPr>
                            <w:rFonts w:asciiTheme="majorHAnsi" w:hAnsiTheme="majorHAnsi" w:cstheme="majorHAnsi"/>
                            <w:sz w:val="18"/>
                            <w:szCs w:val="18"/>
                          </w:rPr>
                        </w:pPr>
                        <w:r w:rsidRPr="009A15CF">
                          <w:rPr>
                            <w:rFonts w:asciiTheme="majorHAnsi" w:hAnsiTheme="majorHAnsi" w:cstheme="majorHAnsi"/>
                            <w:sz w:val="18"/>
                            <w:szCs w:val="18"/>
                          </w:rPr>
                          <w:t xml:space="preserve">PT581 &gt; P He min </w:t>
                        </w:r>
                      </w:p>
                      <w:p w:rsidR="00862F6C" w:rsidRPr="009A15CF" w:rsidRDefault="00862F6C" w:rsidP="00C934B4">
                        <w:pPr>
                          <w:rPr>
                            <w:rFonts w:asciiTheme="majorHAnsi" w:hAnsiTheme="majorHAnsi" w:cstheme="majorHAnsi"/>
                            <w:sz w:val="18"/>
                            <w:szCs w:val="18"/>
                          </w:rPr>
                        </w:pPr>
                        <w:r w:rsidRPr="009A15CF">
                          <w:rPr>
                            <w:rFonts w:asciiTheme="majorHAnsi" w:hAnsiTheme="majorHAnsi" w:cstheme="majorHAnsi"/>
                            <w:sz w:val="18"/>
                            <w:szCs w:val="18"/>
                          </w:rPr>
                          <w:t>&amp; t &gt; tp1</w:t>
                        </w:r>
                      </w:p>
                      <w:p w:rsidR="00862F6C" w:rsidRPr="00F51CA6" w:rsidRDefault="00862F6C" w:rsidP="00C934B4">
                        <w:pPr>
                          <w:rPr>
                            <w:rFonts w:asciiTheme="majorHAnsi" w:hAnsiTheme="majorHAnsi" w:cstheme="majorHAnsi"/>
                            <w:sz w:val="18"/>
                            <w:szCs w:val="18"/>
                            <w:lang w:val="fr-FR"/>
                          </w:rPr>
                        </w:pPr>
                        <w:r w:rsidRPr="00F51CA6">
                          <w:rPr>
                            <w:rFonts w:asciiTheme="majorHAnsi" w:hAnsiTheme="majorHAnsi" w:cstheme="majorHAnsi"/>
                            <w:sz w:val="18"/>
                            <w:szCs w:val="18"/>
                            <w:lang w:val="fr-FR"/>
                          </w:rPr>
                          <w:t>&amp; N &lt; Nb cycle</w:t>
                        </w:r>
                      </w:p>
                      <w:p w:rsidR="00862F6C" w:rsidRPr="00F51CA6" w:rsidRDefault="00862F6C" w:rsidP="00C934B4">
                        <w:pPr>
                          <w:rPr>
                            <w:rFonts w:asciiTheme="majorHAnsi" w:hAnsiTheme="majorHAnsi" w:cstheme="majorHAnsi"/>
                            <w:sz w:val="18"/>
                            <w:szCs w:val="18"/>
                            <w:lang w:val="fr-FR"/>
                          </w:rPr>
                        </w:pPr>
                      </w:p>
                    </w:txbxContent>
                  </v:textbox>
                </v:shape>
                <v:shape id="AutoShape 10921" o:spid="_x0000_s1898" type="#_x0000_t32" style="position:absolute;left:9301;top:10488;width:175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ueOscAAADeAAAADwAAAGRycy9kb3ducmV2LnhtbESPwWrDMBBE74X+g9hALqWR7UNw3Cgh&#10;FAolh0ITH3xcpI1tYq1cSXWcv68KhR6HmXnDbPezHcREPvSOFeSrDASxdqbnVkF9fnsuQYSIbHBw&#10;TAruFGC/e3zYYmXcjT9pOsVWJAiHChV0MY6VlEF3ZDGs3EicvIvzFmOSvpXG4y3B7SCLLFtLiz2n&#10;hQ5Heu1IX0/fVkF/rD/q6ekrel0e88bn4dwMWqnlYj68gIg0x//wX/vdKCg267KA3zvpCsjd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u546xwAAAN4AAAAPAAAAAAAA&#10;AAAAAAAAAKECAABkcnMvZG93bnJldi54bWxQSwUGAAAAAAQABAD5AAAAlQMAAAAA&#10;"/>
                <v:shape id="AutoShape 10922" o:spid="_x0000_s1899" type="#_x0000_t32" style="position:absolute;left:11048;top:4699;width:0;height:57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KYscAAADeAAAADwAAAGRycy9kb3ducmV2LnhtbESPQWsCMRSE74X+h/CEXkrNqlR0a5Rt&#10;QagFD1q9Pzevm+DmZbuJuv57IxR6HGbmG2a26FwtztQG61nBoJ+BIC69tlwp2H0vXyYgQkTWWHsm&#10;BVcKsJg/Psww1/7CGzpvYyUShEOOCkyMTS5lKA05DH3fECfvx7cOY5JtJXWLlwR3tRxm2Vg6tJwW&#10;DDb0Yag8bk9OwXo1eC8Oxq6+Nr92/bos6lP1vFfqqdcVbyAidfE//Nf+1AqG0/FkBP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r4pixwAAAN4AAAAPAAAAAAAA&#10;AAAAAAAAAKECAABkcnMvZG93bnJldi54bWxQSwUGAAAAAAQABAD5AAAAlQMAAAAA&#10;"/>
                <v:shape id="AutoShape 10923" o:spid="_x0000_s1900" type="#_x0000_t32" style="position:absolute;left:915;top:1785;width:20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Xmq8cAAADeAAAADwAAAGRycy9kb3ducmV2LnhtbESPT2vCQBTE74V+h+UJ3nRjENHoKrYg&#10;9g8eTKvnR/aZBLNv091V0376bkHocZiZ3zCLVWcacSXna8sKRsMEBHFhdc2lgs+PzWAKwgdkjY1l&#10;UvBNHlbLx4cFZtreeE/XPJQiQthnqKAKoc2k9EVFBv3QtsTRO1lnMETpSqkd3iLcNDJNkok0WHNc&#10;qLCl54qKc34xCt7e2zr92u7caxPomOufw9N2dFCq3+vWcxCBuvAfvrdftIJ0NpmO4e9OvAJy+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ZearxwAAAN4AAAAPAAAAAAAA&#10;AAAAAAAAAKECAABkcnMvZG93bnJldi54bWxQSwUGAAAAAAQABAD5AAAAlQMAAAAA&#10;" strokeweight=".5pt">
                  <v:stroke endarrow="block"/>
                </v:shape>
                <v:shape id="AutoShape 10925" o:spid="_x0000_s1901" type="#_x0000_t32" style="position:absolute;left:3793;top:7844;width:3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HchMUAAADeAAAADwAAAGRycy9kb3ducmV2LnhtbESPS4vCMBSF9wP+h3AH3IimFtRajSJS&#10;wYWL8bFweWmubZnmpjSpdv79RBiY5eE8Ps5625taPKl1lWUF00kEgji3uuJCwe16GCcgnEfWWFsm&#10;BT/kYLsZfKwx1fbFZ3pefCHCCLsUFZTeN6mULi/JoJvYhjh4D9sa9EG2hdQtvsK4qWUcRXNpsOJA&#10;KLGhfUn596Uzb+6oI33PvkaZPxzjbp8vTlmi1PCz361AeOr9f/ivfdQK4uU8mcH7Trg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HchMUAAADeAAAADwAAAAAAAAAA&#10;AAAAAAChAgAAZHJzL2Rvd25yZXYueG1sUEsFBgAAAAAEAAQA+QAAAJMDAAAAAA==&#10;">
                  <v:stroke startarrow="block"/>
                </v:shape>
                <v:group id="Group 10926" o:spid="_x0000_s1902" style="position:absolute;left:4063;top:7534;width:237;height:300"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hMTTccAAADe&#10;AAAADwAAAAAAAAAAAAAAAACqAgAAZHJzL2Rvd25yZXYueG1sUEsFBgAAAAAEAAQA+gAAAJ4DAAAA&#10;AA==&#10;">
                  <v:shape id="AutoShape 10927" o:spid="_x0000_s1903"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SMYccAAADeAAAADwAAAGRycy9kb3ducmV2LnhtbESPQWsCMRSE74X+h/AKvRTNKmh1a5Rt&#10;QVDBg1bvr5vnJrh52W6ibv+9KRR6HGbmG2a26FwtrtQG61nBoJ+BIC69tlwpOHwuexMQISJrrD2T&#10;gh8KsJg/Psww1/7GO7ruYyUShEOOCkyMTS5lKA05DH3fECfv5FuHMcm2krrFW4K7Wg6zbCwdWk4L&#10;Bhv6MFSe9xenYLsevBdfxq43u2+7HS2L+lK9HJV6fuqKNxCRuvgf/muvtILhdDx5hd876QrI+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lIxhxwAAAN4AAAAPAAAAAAAA&#10;AAAAAAAAAKECAABkcnMvZG93bnJldi54bWxQSwUGAAAAAAQABAD5AAAAlQMAAAAA&#10;"/>
                  <v:shape id="AutoShape 10928" o:spid="_x0000_s1904"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sYE8QAAADeAAAADwAAAGRycy9kb3ducmV2LnhtbERPy2oCMRTdF/yHcAU3pWYUFJ0aZSoI&#10;WnDho/vbye0kdHIznUQd/94sCi4P571Yda4WV2qD9axgNMxAEJdeW64UnE+btxmIEJE11p5JwZ0C&#10;rJa9lwXm2t/4QNdjrEQK4ZCjAhNjk0sZSkMOw9A3xIn78a3DmGBbSd3iLYW7Wo6zbCodWk4NBhta&#10;Gyp/jxenYL8bfRTfxu4+D392P9kU9aV6/VJq0O+KdxCRuvgU/7u3WsF4Pp2lvelOug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CxgTxAAAAN4AAAAPAAAAAAAAAAAA&#10;AAAAAKECAABkcnMvZG93bnJldi54bWxQSwUGAAAAAAQABAD5AAAAkgMAAAAA&#10;"/>
                </v:group>
                <v:shape id="Text Box 10929" o:spid="_x0000_s1905" type="#_x0000_t202" style="position:absolute;left:4318;top:7528;width:1389;height: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qOrcYA&#10;AADeAAAADwAAAGRycy9kb3ducmV2LnhtbESPQWvCQBSE7wX/w/IEb3VTD8GkriLFQkGQxvTQ42v2&#10;mSxm38bsqvHfuwXB4zAz3zCL1WBbcaHeG8cK3qYJCOLKacO1gp/y83UOwgdkja1jUnAjD6vl6GWB&#10;uXZXLuiyD7WIEPY5KmhC6HIpfdWQRT91HXH0Dq63GKLsa6l7vEa4beUsSVJp0XBcaLCjj4aq4/5s&#10;Fax/udiY0+7vuzgUpiyzhLfpUanJeFi/gwg0hGf40f7SCmZZOs/g/068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qOrcYAAADeAAAADwAAAAAAAAAAAAAAAACYAgAAZHJz&#10;L2Rvd25yZXYueG1sUEsFBgAAAAAEAAQA9QAAAIsDAAAAAA==&#10;" filled="f" stroked="f">
                  <v:textbox inset="0,0,0,0">
                    <w:txbxContent>
                      <w:p w:rsidR="00862F6C" w:rsidRPr="00437D2E" w:rsidRDefault="00862F6C" w:rsidP="00C934B4">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v:textbox>
                </v:shape>
                <v:shape id="AutoShape 10930" o:spid="_x0000_s1906" type="#_x0000_t32" style="position:absolute;left:928;top:14225;width:69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sLuMMAAADeAAAADwAAAGRycy9kb3ducmV2LnhtbESPy4rCMBSG98K8QzgDs9N0ZBDtGMUL&#10;ilutG3eH5kxbbE46SWyrT28Wgsuf/8Y3X/amFi05X1lW8D1KQBDnVldcKDhnu+EUhA/IGmvLpOBO&#10;HpaLj8EcU207PlJ7CoWII+xTVFCG0KRS+rwkg35kG+Lo/VlnMETpCqkddnHc1HKcJBNpsOL4UGJD&#10;m5Ly6+lmFBwRk8s+/D/qtdvr9t5sd91PptTXZ7/6BRGoD+/wq33QCsazySwCRJyIAnL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I7C7jDAAAA3gAAAA8AAAAAAAAAAAAA&#10;AAAAoQIAAGRycy9kb3ducmV2LnhtbFBLBQYAAAAABAAEAPkAAACRAwAAAAA=&#10;" strokeweight=".5pt">
                  <v:stroke startarrow="block"/>
                </v:shape>
                <v:shape id="AutoShape 10932" o:spid="_x0000_s1907" type="#_x0000_t32" style="position:absolute;left:2638;top:5614;width:255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gnU8cAAADeAAAADwAAAGRycy9kb3ducmV2LnhtbESPQWsCMRSE70L/Q3gFL1KzK1R0a5Rt&#10;QVDBg9reXzevm9DNy3YTdfvvTaHgcZiZb5jFqneNuFAXrGcF+TgDQVx5bblW8H5aP81AhIissfFM&#10;Cn4pwGr5MFhgof2VD3Q5xlokCIcCFZgY20LKUBlyGMa+JU7el+8cxiS7WuoOrwnuGjnJsql0aDkt&#10;GGzpzVD1fTw7Bftt/lp+GrvdHX7s/nldNud69KHU8LEvX0BE6uM9/N/eaAWT+XSew9+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6CdTxwAAAN4AAAAPAAAAAAAA&#10;AAAAAAAAAKECAABkcnMvZG93bnJldi54bWxQSwUGAAAAAAQABAD5AAAAlQMAAAAA&#10;"/>
                <v:group id="Group 10933" o:spid="_x0000_s1908" style="position:absolute;left:2524;top:5600;width:227;height:401"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PGDk8cAAADe&#10;AAAADwAAAAAAAAAAAAAAAACqAgAAZHJzL2Rvd25yZXYueG1sUEsFBgAAAAAEAAQA+gAAAJ4DAAAA&#10;AA==&#10;">
                  <v:shape id="AutoShape 10934" o:spid="_x0000_s1909"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Ycv8cAAADeAAAADwAAAGRycy9kb3ducmV2LnhtbESPQWsCMRSE74X+h/CEXopmVSp1a5Rt&#10;QagFD1q9Pzevm+DmZbuJuv57IxR6HGbmG2a26FwtztQG61nBcJCBIC69tlwp2H0v+68gQkTWWHsm&#10;BVcKsJg/Psww1/7CGzpvYyUShEOOCkyMTS5lKA05DAPfECfvx7cOY5JtJXWLlwR3tRxl2UQ6tJwW&#10;DDb0Yag8bk9OwXo1fC8Oxq6+Nr92/bIs6lP1vFfqqdcVbyAidfE//Nf+1ApG08l0DP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dhy/xwAAAN4AAAAPAAAAAAAA&#10;AAAAAAAAAKECAABkcnMvZG93bnJldi54bWxQSwUGAAAAAAQABAD5AAAAlQMAAAAA&#10;"/>
                  <v:shape id="AutoShape 10935" o:spid="_x0000_s1910"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Ey8cAAADeAAAADwAAAGRycy9kb3ducmV2LnhtbESPQWsCMRSE74X+h/CEXopmFSt1a5Rt&#10;QagFD1q9Pzevm+DmZbuJuv57IxR6HGbmG2a26FwtztQG61nBcJCBIC69tlwp2H0v+68gQkTWWHsm&#10;BVcKsJg/Psww1/7CGzpvYyUShEOOCkyMTS5lKA05DAPfECfvx7cOY5JtJXWLlwR3tRxl2UQ6tJwW&#10;DDb0Yag8bk9OwXo1fC8Oxq6+Nr92/bIs6lP1vFfqqdcVbyAidfE//Nf+1ApG08l0DP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n4TLxwAAAN4AAAAPAAAAAAAA&#10;AAAAAAAAAKECAABkcnMvZG93bnJldi54bWxQSwUGAAAAAAQABAD5AAAAlQMAAAAA&#10;"/>
                </v:group>
                <v:shape id="Text Box 10936" o:spid="_x0000_s1911" type="#_x0000_t202" style="position:absolute;left:2752;top:5636;width:2196;height: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4SdccA&#10;AADeAAAADwAAAGRycy9kb3ducmV2LnhtbESPQWvCQBSE70L/w/IKvemmQoNJXUWKgiAUY3ro8TX7&#10;TBazb9PsqvHfdwWhx2FmvmHmy8G24kK9N44VvE4SEMSV04ZrBV/lZjwD4QOyxtYxKbiRh+XiaTTH&#10;XLsrF3Q5hFpECPscFTQhdLmUvmrIop+4jjh6R9dbDFH2tdQ9XiPctnKaJKm0aDguNNjRR0PV6XC2&#10;ClbfXKzN7+fPvjgWpiyzhHfpSamX52H1DiLQEP7Dj/ZWK5hmafYG9zvx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eEnXHAAAA3gAAAA8AAAAAAAAAAAAAAAAAmAIAAGRy&#10;cy9kb3ducmV2LnhtbFBLBQYAAAAABAAEAPUAAACMAwAAAAA=&#10;" filled="f" stroked="f">
                  <v:textbox inset="0,0,0,0">
                    <w:txbxContent>
                      <w:p w:rsidR="00862F6C" w:rsidRPr="00437D2E" w:rsidRDefault="00862F6C" w:rsidP="00C934B4">
                        <w:pPr>
                          <w:rPr>
                            <w:rFonts w:asciiTheme="majorHAnsi" w:hAnsiTheme="majorHAnsi" w:cstheme="majorHAnsi"/>
                            <w:sz w:val="18"/>
                            <w:szCs w:val="18"/>
                          </w:rPr>
                        </w:pPr>
                        <w:r>
                          <w:rPr>
                            <w:rFonts w:asciiTheme="majorHAnsi" w:hAnsiTheme="majorHAnsi" w:cstheme="majorHAnsi"/>
                            <w:sz w:val="18"/>
                            <w:szCs w:val="18"/>
                          </w:rPr>
                          <w:t xml:space="preserve">t &gt; </w:t>
                        </w:r>
                        <w:r w:rsidRPr="00437D2E">
                          <w:rPr>
                            <w:rFonts w:asciiTheme="majorHAnsi" w:hAnsiTheme="majorHAnsi" w:cstheme="majorHAnsi"/>
                            <w:sz w:val="18"/>
                            <w:szCs w:val="18"/>
                          </w:rPr>
                          <w:t>tvac2</w:t>
                        </w:r>
                        <w:r>
                          <w:rPr>
                            <w:rFonts w:asciiTheme="majorHAnsi" w:hAnsiTheme="majorHAnsi" w:cstheme="majorHAnsi"/>
                            <w:sz w:val="18"/>
                            <w:szCs w:val="18"/>
                          </w:rPr>
                          <w:t xml:space="preserve"> &amp; PT581 &gt;</w:t>
                        </w:r>
                        <w:r w:rsidRPr="00437D2E">
                          <w:rPr>
                            <w:rFonts w:asciiTheme="majorHAnsi" w:hAnsiTheme="majorHAnsi" w:cstheme="majorHAnsi"/>
                            <w:sz w:val="18"/>
                            <w:szCs w:val="18"/>
                          </w:rPr>
                          <w:t xml:space="preserve"> </w:t>
                        </w:r>
                        <w:r>
                          <w:rPr>
                            <w:rFonts w:asciiTheme="majorHAnsi" w:hAnsiTheme="majorHAnsi" w:cstheme="majorHAnsi"/>
                            <w:sz w:val="18"/>
                            <w:szCs w:val="18"/>
                          </w:rPr>
                          <w:t>Pvac</w:t>
                        </w:r>
                      </w:p>
                    </w:txbxContent>
                  </v:textbox>
                </v:shape>
                <v:shape id="AutoShape 10937" o:spid="_x0000_s1912" type="#_x0000_t32" style="position:absolute;left:5521;top:8613;width:20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G/J8cAAADeAAAADwAAAGRycy9kb3ducmV2LnhtbESPQWsCMRSE70L/Q3iFXqRmFVzq1ihb&#10;QagFD9r2/rp53YRuXtZN1PXfN4LgcZiZb5j5sneNOFEXrGcF41EGgrjy2nKt4Otz/fwCIkRkjY1n&#10;UnChAMvFw2COhfZn3tFpH2uRIBwKVGBibAspQ2XIYRj5ljh5v75zGJPsaqk7PCe4a+Qky3Lp0HJa&#10;MNjSylD1tz86BdvN+K38MXbzsTvY7XRdNsd6+K3U02NfvoKI1Md7+NZ+1woms3yWw/VOugJy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Ab8nxwAAAN4AAAAPAAAAAAAA&#10;AAAAAAAAAKECAABkcnMvZG93bnJldi54bWxQSwUGAAAAAAQABAD5AAAAlQMAAAAA&#10;"/>
                <v:shape id="Text Box 10938" o:spid="_x0000_s1913" type="#_x0000_t202" style="position:absolute;left:5536;top:8625;width:2122;height: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ApmccA&#10;AADeAAAADwAAAGRycy9kb3ducmV2LnhtbESPQWvCQBSE7wX/w/IEb3Wjh7SJriJFQRCkMT30+Jp9&#10;JovZt2l21fjvu4VCj8PMfMMs14NtxY16bxwrmE0TEMSV04ZrBR/l7vkVhA/IGlvHpOBBHtar0dMS&#10;c+3uXNDtFGoRIexzVNCE0OVS+qohi37qOuLonV1vMUTZ11L3eI9w28p5kqTSouG40GBHbw1Vl9PV&#10;Kth8crE138ev9+JcmLLMEj6kF6Um42GzABFoCP/hv/ZeK5hnafYCv3fiF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AKZnHAAAA3gAAAA8AAAAAAAAAAAAAAAAAmAIAAGRy&#10;cy9kb3ducmV2LnhtbFBLBQYAAAAABAAEAPUAAACMAwAAAAA=&#10;" filled="f" stroked="f">
                  <v:textbox inset="0,0,0,0">
                    <w:txbxContent>
                      <w:p w:rsidR="00862F6C" w:rsidRPr="00437D2E" w:rsidRDefault="00862F6C" w:rsidP="00C934B4">
                        <w:pPr>
                          <w:rPr>
                            <w:rFonts w:asciiTheme="majorHAnsi" w:hAnsiTheme="majorHAnsi" w:cstheme="majorHAnsi"/>
                            <w:sz w:val="18"/>
                            <w:szCs w:val="18"/>
                          </w:rPr>
                        </w:pPr>
                        <w:r w:rsidRPr="00437D2E">
                          <w:rPr>
                            <w:rFonts w:asciiTheme="majorHAnsi" w:hAnsiTheme="majorHAnsi" w:cstheme="majorHAnsi"/>
                            <w:sz w:val="18"/>
                            <w:szCs w:val="18"/>
                          </w:rPr>
                          <w:t>t &gt; tp2</w:t>
                        </w:r>
                        <w:r>
                          <w:rPr>
                            <w:rFonts w:asciiTheme="majorHAnsi" w:hAnsiTheme="majorHAnsi" w:cstheme="majorHAnsi"/>
                            <w:sz w:val="18"/>
                            <w:szCs w:val="18"/>
                          </w:rPr>
                          <w:t xml:space="preserve"> &amp; PT581&lt;P He </w:t>
                        </w:r>
                      </w:p>
                      <w:p w:rsidR="00862F6C" w:rsidRPr="00437D2E" w:rsidRDefault="00862F6C" w:rsidP="00C934B4">
                        <w:pPr>
                          <w:rPr>
                            <w:rFonts w:asciiTheme="majorHAnsi" w:hAnsiTheme="majorHAnsi" w:cstheme="majorHAnsi"/>
                            <w:sz w:val="18"/>
                            <w:szCs w:val="18"/>
                          </w:rPr>
                        </w:pPr>
                      </w:p>
                    </w:txbxContent>
                  </v:textbox>
                </v:shape>
                <v:shape id="AutoShape 10939" o:spid="_x0000_s1914" type="#_x0000_t32" style="position:absolute;left:3800;top:4699;width:72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J3cEAAADeAAAADwAAAGRycy9kb3ducmV2LnhtbERPS2rDMBDdF3IHMYHuGjlOMY0bJZRA&#10;IHRXtwcYrInlxhoZS42V23cWhS4f7787ZD+oG02xD2xgvSpAEbfB9twZ+Po8Pb2AignZ4hCYDNwp&#10;wmG/eNhhbcPMH3RrUqckhGONBlxKY611bB15jKswEgt3CZPHJHDqtJ1wlnA/6LIoKu2xZ2lwONLR&#10;UXttfryB0q3z8+kbx817k6/lpemq0M7GPC7z2yuoRDn9i//cZyu+bbWVvXJHroDe/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5EndwQAAAN4AAAAPAAAAAAAAAAAAAAAA&#10;AKECAABkcnMvZG93bnJldi54bWxQSwUGAAAAAAQABAD5AAAAjwMAAAAA&#10;" strokeweight=".5pt">
                  <v:stroke endarrow="block"/>
                </v:shape>
                <v:shape id="Text Box 10940" o:spid="_x0000_s1915" type="#_x0000_t202" style="position:absolute;left:3982;top:7055;width:1855;height: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oPV8UA&#10;AADeAAAADwAAAGRycy9kb3ducmV2LnhtbESPT2vCQBTE74LfYXmF3nTTHKSJrqKCYOlFjXh+ZF/+&#10;tNm3YXeN6bd3C4Ueh5n5DbPajKYTAznfWlbwNk9AEJdWt1wruBaH2TsIH5A1dpZJwQ952KynkxXm&#10;2j74TMMl1CJC2OeooAmhz6X0ZUMG/dz2xNGrrDMYonS11A4fEW46mSbJQhpsOS402NO+ofL7cjcK&#10;imHnj+evkOmPaifTz+qU3txWqdeXcbsEEWgM/+G/9lErSLNFlsHvnXgF5P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qg9XxQAAAN4AAAAPAAAAAAAAAAAAAAAAAJgCAABkcnMv&#10;ZG93bnJldi54bWxQSwUGAAAAAAQABAD1AAAAigMAAAAA&#10;">
                  <v:textbox inset="0,0,0,0">
                    <w:txbxContent>
                      <w:p w:rsidR="00862F6C" w:rsidRPr="00437D2E" w:rsidRDefault="00862F6C" w:rsidP="00C934B4">
                        <w:pPr>
                          <w:ind w:firstLine="142"/>
                          <w:jc w:val="center"/>
                          <w:rPr>
                            <w:rFonts w:asciiTheme="majorHAnsi" w:hAnsiTheme="majorHAnsi" w:cstheme="majorHAnsi"/>
                            <w:sz w:val="18"/>
                            <w:szCs w:val="18"/>
                          </w:rPr>
                        </w:pPr>
                        <w:r>
                          <w:rPr>
                            <w:rFonts w:asciiTheme="majorHAnsi" w:hAnsiTheme="majorHAnsi" w:cstheme="majorHAnsi"/>
                            <w:sz w:val="18"/>
                            <w:szCs w:val="18"/>
                          </w:rPr>
                          <w:t>High level</w:t>
                        </w:r>
                        <w:r w:rsidRPr="00437D2E">
                          <w:rPr>
                            <w:rFonts w:asciiTheme="majorHAnsi" w:hAnsiTheme="majorHAnsi" w:cstheme="majorHAnsi"/>
                            <w:sz w:val="18"/>
                            <w:szCs w:val="18"/>
                          </w:rPr>
                          <w:t xml:space="preserve"> vacuum alarm</w:t>
                        </w:r>
                      </w:p>
                    </w:txbxContent>
                  </v:textbox>
                </v:shape>
                <v:shape id="Text Box 10941" o:spid="_x0000_s1916" type="#_x0000_t202" style="position:absolute;left:4019;top:4458;width:2402;height: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Ir98UA&#10;AADeAAAADwAAAGRycy9kb3ducmV2LnhtbESPzWoCMRSF94W+Q7gFdzWpC61To4goCELpOC5cXifX&#10;meDkZpxEnb69WRS6PJw/vtmid424UxesZw0fQwWCuPTGcqXhUGzeP0GEiGyw8UwafinAYv76MsPM&#10;+AfndN/HSqQRDhlqqGNsMylDWZPDMPQtcfLOvnMYk+wqaTp8pHHXyJFSY+nQcnqosaVVTeVlf3Ma&#10;lkfO1/b6ffrJz7ktiqni3fii9eCtX36BiNTH//Bfe2s0jKYTlQASTkI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Aiv3xQAAAN4AAAAPAAAAAAAAAAAAAAAAAJgCAABkcnMv&#10;ZG93bnJldi54bWxQSwUGAAAAAAQABAD1AAAAigMAAAAA&#10;" filled="f" stroked="f">
                  <v:textbox inset="0,0,0,0">
                    <w:txbxContent>
                      <w:p w:rsidR="00862F6C" w:rsidRPr="001D36DB" w:rsidRDefault="00862F6C" w:rsidP="00C934B4">
                        <w:pPr>
                          <w:rPr>
                            <w:rFonts w:asciiTheme="majorHAnsi" w:hAnsiTheme="majorHAnsi" w:cstheme="majorHAnsi"/>
                            <w:sz w:val="18"/>
                            <w:szCs w:val="18"/>
                            <w:lang w:val="fr-FR"/>
                          </w:rPr>
                        </w:pPr>
                        <w:r>
                          <w:rPr>
                            <w:rFonts w:asciiTheme="majorHAnsi" w:hAnsiTheme="majorHAnsi" w:cstheme="majorHAnsi"/>
                            <w:sz w:val="18"/>
                            <w:szCs w:val="18"/>
                            <w:lang w:val="fr-FR"/>
                          </w:rPr>
                          <w:t>P090 running</w:t>
                        </w:r>
                      </w:p>
                    </w:txbxContent>
                  </v:textbox>
                </v:shape>
                <v:group id="Group 10942" o:spid="_x0000_s1917" style="position:absolute;left:3554;top:4279;width:227;height:573"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siH/scAAADe&#10;AAAADwAAAAAAAAAAAAAAAACqAgAAZHJzL2Rvd25yZXYueG1sUEsFBgAAAAAEAAQA+gAAAJ4DAAAA&#10;AA==&#10;">
                  <v:shape id="AutoShape 10943" o:spid="_x0000_s1918"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EjPsgAAADeAAAADwAAAGRycy9kb3ducmV2LnhtbESPT2sCMRTE74V+h/AKXkrNutB/W6Os&#10;gqAFD271/rp53YRuXrabqNtv3xQEj8PM/IaZzgfXihP1wXpWMBlnIIhrry03CvYfq4cXECEia2w9&#10;k4JfCjCf3d5MsdD+zDs6VbERCcKhQAUmxq6QMtSGHIax74iT9+V7hzHJvpG6x3OCu1bmWfYkHVpO&#10;CwY7Whqqv6ujU7DdTBblp7Gb992P3T6uyvbY3B+UGt0N5RuISEO8hi/ttVaQvz5nOfzfSVdAzv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tEjPsgAAADeAAAADwAAAAAA&#10;AAAAAAAAAAChAgAAZHJzL2Rvd25yZXYueG1sUEsFBgAAAAAEAAQA+QAAAJYDAAAAAA==&#10;"/>
                  <v:shape id="AutoShape 10944" o:spid="_x0000_s1919"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2GpcgAAADeAAAADwAAAGRycy9kb3ducmV2LnhtbESPT2sCMRTE70K/Q3iFXkSzWlrt1ijb&#10;glAFD/67v25eN6Gbl+0m6vbbG6HQ4zAzv2Fmi87V4kxtsJ4VjIYZCOLSa8uVgsN+OZiCCBFZY+2Z&#10;FPxSgMX8rjfDXPsLb+m8i5VIEA45KjAxNrmUoTTkMAx9Q5y8L986jEm2ldQtXhLc1XKcZc/SoeW0&#10;YLChd0Pl9+7kFGxWo7fi09jVevtjN0/Loj5V/aNSD/dd8QoiUhf/w3/tD61g/DLJHuF2J10BOb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Z2GpcgAAADeAAAADwAAAAAA&#10;AAAAAAAAAAChAgAAZHJzL2Rvd25yZXYueG1sUEsFBgAAAAAEAAQA+QAAAJYDAAAAAA==&#10;"/>
                </v:group>
                <v:shape id="AutoShape 10945" o:spid="_x0000_s1920" type="#_x0000_t32" style="position:absolute;left:3664;top:5327;width:0;height:2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Qe0cgAAADeAAAADwAAAGRycy9kb3ducmV2LnhtbESPT2sCMRTE70K/Q3iFXkSzSlvt1ijb&#10;glAFD/67v25eN6Gbl+0m6vbbG6HQ4zAzv2Fmi87V4kxtsJ4VjIYZCOLSa8uVgsN+OZiCCBFZY+2Z&#10;FPxSgMX8rjfDXPsLb+m8i5VIEA45KjAxNrmUoTTkMAx9Q5y8L986jEm2ldQtXhLc1XKcZc/SoeW0&#10;YLChd0Pl9+7kFGxWo7fi09jVevtjN0/Loj5V/aNSD/dd8QoiUhf/w3/tD61g/DLJHuF2J10BOb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nQe0cgAAADeAAAADwAAAAAA&#10;AAAAAAAAAAChAgAAZHJzL2Rvd25yZXYueG1sUEsFBgAAAAAEAAQA+QAAAJYDAAAAAA==&#10;"/>
                <v:shape id="Text Box 10946" o:spid="_x0000_s1921" type="#_x0000_t202" style="position:absolute;left:2708;top:6623;width:1491;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WIb8cA&#10;AADeAAAADwAAAGRycy9kb3ducmV2LnhtbESPQWsCMRSE74X+h/AK3mqioNbVKFIUhELpuj30+Lp5&#10;7gY3L9tN1O2/bwqCx2FmvmGW69414kJdsJ41jIYKBHHpjeVKw2exe34BESKywcYzafilAOvV48MS&#10;M+OvnNPlECuRIBwy1FDH2GZShrImh2HoW+LkHX3nMCbZVdJ0eE1w18ixUlPp0HJaqLGl15rK0+Hs&#10;NGy+ON/an/fvj/yY26KYK36bnrQePPWbBYhIfbyHb+290TCez9QE/u+kK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1iG/HAAAA3gAAAA8AAAAAAAAAAAAAAAAAmAIAAGRy&#10;cy9kb3ducmV2LnhtbFBLBQYAAAAABAAEAPUAAACMAwAAAAA=&#10;" filled="f" stroked="f">
                  <v:textbox inset="0,0,0,0">
                    <w:txbxContent>
                      <w:p w:rsidR="00862F6C" w:rsidRPr="00437D2E" w:rsidRDefault="00862F6C" w:rsidP="00C934B4">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v:textbox>
                </v:shape>
                <v:group id="Group 10947" o:spid="_x0000_s1922" style="position:absolute;left:2532;top:6455;width:227;height:964" coordorigin="3039,9582" coordsize="271,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F0hH4rIAAAA&#10;3gAAAA8AAAAAAAAAAAAAAAAAqgIAAGRycy9kb3ducmV2LnhtbFBLBQYAAAAABAAEAPoAAACfAwAA&#10;AAA=&#10;">
                  <v:shape id="AutoShape 10948" o:spid="_x0000_s1923" type="#_x0000_t32" style="position:absolute;left:3178;top:9582;width:0;height: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aApscAAADeAAAADwAAAGRycy9kb3ducmV2LnhtbESPQWsCMRSE74X+h/AKXopmFay6Ncq2&#10;IGjBg1bvz83rJnTzst1EXf99UxB6HGbmG2a+7FwtLtQG61nBcJCBIC69tlwpOHyu+lMQISJrrD2T&#10;ghsFWC4eH+aYa3/lHV32sRIJwiFHBSbGJpcylIYchoFviJP35VuHMcm2krrFa4K7Wo6y7EU6tJwW&#10;DDb0bqj83p+dgu1m+FacjN187H7sdrwq6nP1fFSq99QVryAidfE/fG+vtYLRbJJN4O9OugJy8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poCmxwAAAN4AAAAPAAAAAAAA&#10;AAAAAAAAAKECAABkcnMvZG93bnJldi54bWxQSwUGAAAAAAQABAD5AAAAlQMAAAAA&#10;"/>
                  <v:shape id="AutoShape 10949" o:spid="_x0000_s1924" type="#_x0000_t32" style="position:absolute;left:3039;top:9758;width:2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kU1MUAAADeAAAADwAAAGRycy9kb3ducmV2LnhtbERPz2vCMBS+C/4P4Q12kZkqzG2dUaog&#10;TMFD3XZ/a96asOalNlG7/94cBI8f3+/5sneNOFMXrGcFk3EGgrjy2nKt4Otz8/QKIkRkjY1nUvBP&#10;AZaL4WCOufYXLul8iLVIIRxyVGBibHMpQ2XIYRj7ljhxv75zGBPsaqk7vKRw18hpls2kQ8upwWBL&#10;a0PV3+HkFOy3k1XxY+x2Vx7t/nlTNKd69K3U40NfvIOI1Me7+Ob+0Aqmby9Z2pvupCs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zkU1MUAAADeAAAADwAAAAAAAAAA&#10;AAAAAAChAgAAZHJzL2Rvd25yZXYueG1sUEsFBgAAAAAEAAQA+QAAAJMDAAAAAA==&#10;"/>
                </v:group>
                <v:shape id="Text Box 10960" o:spid="_x0000_s1925" type="#_x0000_t202" style="position:absolute;left:1929;top:7395;width:1855;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VTcYA&#10;AADeAAAADwAAAGRycy9kb3ducmV2LnhtbESPS2vDMBCE74H+B7GB3hI5PrS1E9kkhUBKL82DnBdr&#10;/WitlZEUx/33VaHQ4zAz3zCbcjK9GMn5zrKC1TIBQVxZ3XGj4HLeL15A+ICssbdMCr7JQ1k8zDaY&#10;a3vnI42n0IgIYZ+jgjaEIZfSVy0Z9Es7EEevts5giNI1Uju8R7jpZZokT9Jgx3GhxYFeW6q+Tjej&#10;4Dzu/OH4GTL9Vu9k+l5/pFe3VepxPm3XIAJN4T/81z5oBWn2nGTweydeAV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GVTcYAAADeAAAADwAAAAAAAAAAAAAAAACYAgAAZHJz&#10;L2Rvd25yZXYueG1sUEsFBgAAAAAEAAQA9QAAAIsDAAAAAA==&#10;">
                  <v:textbox inset="0,0,0,0">
                    <w:txbxContent>
                      <w:p w:rsidR="00862F6C" w:rsidRPr="0068090F" w:rsidRDefault="00862F6C" w:rsidP="00EE2F20">
                        <w:pPr>
                          <w:spacing w:before="40"/>
                          <w:jc w:val="center"/>
                          <w:rPr>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 xml:space="preserve">want to </w:t>
                        </w:r>
                        <w:r>
                          <w:rPr>
                            <w:rFonts w:asciiTheme="majorHAnsi" w:hAnsiTheme="majorHAnsi" w:cstheme="majorHAnsi"/>
                            <w:sz w:val="18"/>
                            <w:szCs w:val="18"/>
                          </w:rPr>
                          <w:t>sto</w:t>
                        </w:r>
                        <w:r w:rsidRPr="00730ECB">
                          <w:rPr>
                            <w:rFonts w:asciiTheme="majorHAnsi" w:hAnsiTheme="majorHAnsi" w:cstheme="majorHAnsi"/>
                            <w:sz w:val="18"/>
                            <w:szCs w:val="18"/>
                          </w:rPr>
                          <w:t xml:space="preserve">p </w:t>
                        </w:r>
                        <w:r>
                          <w:rPr>
                            <w:rFonts w:asciiTheme="majorHAnsi" w:hAnsiTheme="majorHAnsi" w:cstheme="majorHAnsi"/>
                            <w:sz w:val="18"/>
                            <w:szCs w:val="18"/>
                          </w:rPr>
                          <w:t>the conditioning</w:t>
                        </w:r>
                        <w:r w:rsidRPr="002F4637">
                          <w:rPr>
                            <w:rFonts w:asciiTheme="majorHAnsi" w:hAnsiTheme="majorHAnsi" w:cstheme="majorHAnsi"/>
                            <w:sz w:val="18"/>
                            <w:szCs w:val="18"/>
                          </w:rPr>
                          <w:t>?“</w:t>
                        </w:r>
                      </w:p>
                      <w:p w:rsidR="00862F6C" w:rsidRPr="00EE2F20" w:rsidRDefault="00862F6C" w:rsidP="00EE2F20">
                        <w:pPr>
                          <w:rPr>
                            <w:szCs w:val="18"/>
                          </w:rPr>
                        </w:pPr>
                      </w:p>
                    </w:txbxContent>
                  </v:textbox>
                </v:shape>
                <v:shape id="AutoShape 10973" o:spid="_x0000_s1926" type="#_x0000_t32" style="position:absolute;left:5092;top:7807;width:1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7Or4cQAAADeAAAADwAAAGRycy9kb3ducmV2LnhtbESPvW7CMBSFd6S+g3WRuoEThgYCBqFC&#10;VQYWoEPHq/gmjoivo9iB8PZ4QGI8On/6VpvBNuJGna8dK0inCQjiwumaKwV/l5/JHIQPyBobx6Tg&#10;QR4264/RCnPt7nyi2zlUIo6wz1GBCaHNpfSFIYt+6lri6JWusxii7CqpO7zHcdvIWZJ8SYs1xweD&#10;LX0bKq7n3irYPY7Fb5+0lcnK/anPSunT/1Kpz/GwXYIINIR3+NU+aAWzRZZGgIgTUUCu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s6vhxAAAAN4AAAAPAAAAAAAAAAAA&#10;AAAAAKECAABkcnMvZG93bnJldi54bWxQSwUGAAAAAAQABAD5AAAAkgMAAAAA&#10;" strokeweight=".5pt">
                  <v:stroke startarrow="block"/>
                </v:shape>
                <v:group id="Group 10975" o:spid="_x0000_s1927" style="position:absolute;left:4092;top:6681;width:146;height:381" coordorigin="7322,9810" coordsize="14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xERI8cAAADe&#10;AAAADwAAAAAAAAAAAAAAAACqAgAAZHJzL2Rvd25yZXYueG1sUEsFBgAAAAAEAAQA+gAAAJ4DAAAA&#10;AA==&#10;">
                  <v:shape id="AutoShape 10976" o:spid="_x0000_s1928" type="#_x0000_t32" style="position:absolute;left:7397;top:9810;width:0;height: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i148gAAADeAAAADwAAAGRycy9kb3ducmV2LnhtbESPQUsDMRSE7wX/Q3gFL6XN7oJa16Zl&#10;FQpW6KG1vT83z03o5mXdpO36740geBxm5htmsRpcKy7UB+tZQT7LQBDXXltuFBze19M5iBCRNbae&#10;ScE3BVgtb0YLLLW/8o4u+9iIBOFQogITY1dKGWpDDsPMd8TJ+/S9w5hk30jd4zXBXSuLLLuXDi2n&#10;BYMdvRiqT/uzU7Dd5M/Vh7Gbt92X3d6tq/bcTI5K3Y6H6glEpCH+h//ar1pB8fiQF/B7J10Bufw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wi148gAAADeAAAADwAAAAAA&#10;AAAAAAAAAAChAgAAZHJzL2Rvd25yZXYueG1sUEsFBgAAAAAEAAQA+QAAAJYDAAAAAA==&#10;"/>
                  <v:shape id="AutoShape 10977" o:spid="_x0000_s1929" type="#_x0000_t32" style="position:absolute;left:7322;top:9952;width:1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QQeMkAAADeAAAADwAAAGRycy9kb3ducmV2LnhtbESPT0sDMRTE74LfITzBi7TZbbHVtWlZ&#10;CwVb6KF/vD83z01w87Ju0nb99kYQehxm5jfMbNG7RpypC9azgnyYgSCuvLZcKzgeVoMnECEia2w8&#10;k4IfCrCY397MsND+wjs672MtEoRDgQpMjG0hZagMOQxD3xIn79N3DmOSXS11h5cEd40cZdlEOrSc&#10;Fgy2tDRUfe1PTsF2nb+WH8auN7tvu31clc2pfnhX6v6uL19AROrjNfzfftMKRs/TfAx/d9IV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hEEHjJAAAA3gAAAA8AAAAA&#10;AAAAAAAAAAAAoQIAAGRycy9kb3ducmV2LnhtbFBLBQYAAAAABAAEAPkAAACXAwAAAAA=&#10;"/>
                </v:group>
                <v:group id="Group 10980" o:spid="_x0000_s1930" style="position:absolute;left:6823;top:6694;width:146;height:1915" coordorigin="7322,9810" coordsize="146,12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dmsrvIAAAA&#10;3gAAAA8AAAAAAAAAAAAAAAAAqgIAAGRycy9kb3ducmV2LnhtbFBLBQYAAAAABAAEAPoAAACfAwAA&#10;AAA=&#10;">
                  <v:shape id="AutoShape 10981" o:spid="_x0000_s1931" type="#_x0000_t32" style="position:absolute;left:7397;top:9810;width:0;height:12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Etl8gAAADeAAAADwAAAGRycy9kb3ducmV2LnhtbESPT2sCMRTE74V+h/AKvRTNrqC1W6Ns&#10;C4IKHvzT++vmdRO6edluoq7fvikIPQ4z8xtmtuhdI87UBetZQT7MQBBXXluuFRwPy8EURIjIGhvP&#10;pOBKARbz+7sZFtpfeEfnfaxFgnAoUIGJsS2kDJUhh2HoW+LkffnOYUyyq6Xu8JLgrpGjLJtIh5bT&#10;gsGW3g1V3/uTU7Bd52/lp7Hrze7HbsfLsjnVTx9KPT705SuISH38D9/aK61g9PKcj+HvTroCcv4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OEtl8gAAADeAAAADwAAAAAA&#10;AAAAAAAAAAChAgAAZHJzL2Rvd25yZXYueG1sUEsFBgAAAAAEAAQA+QAAAJYDAAAAAA==&#10;"/>
                  <v:shape id="AutoShape 10982" o:spid="_x0000_s1932" type="#_x0000_t32" style="position:absolute;left:7322;top:9952;width:1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Oz4MgAAADeAAAADwAAAGRycy9kb3ducmV2LnhtbESPT2sCMRTE74V+h/AKvRTNrqC1W6Ns&#10;C4IKHvzT++vmdRO6edluom6/vSkIPQ4z8xtmtuhdI87UBetZQT7MQBBXXluuFRwPy8EURIjIGhvP&#10;pOCXAizm93czLLS/8I7O+1iLBOFQoAITY1tIGSpDDsPQt8TJ+/Kdw5hkV0vd4SXBXSNHWTaRDi2n&#10;BYMtvRuqvvcnp2C7zt/KT2PXm92P3Y6XZXOqnz6Uenzoy1cQkfr4H761V1rB6OU5n8DfnXQF5PwK&#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DOz4MgAAADeAAAADwAAAAAA&#10;AAAAAAAAAAChAgAAZHJzL2Rvd25yZXYueG1sUEsFBgAAAAAEAAQA+QAAAJYDAAAAAA==&#10;"/>
                </v:group>
                <v:group id="Group 10983" o:spid="_x0000_s1933" style="position:absolute;left:6528;top:7928;width:3312;height:505" coordorigin="4545,9567" coordsize="411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7QszMcAAADeAAAADwAAAGRycy9kb3ducmV2LnhtbESPQWvCQBSE74X+h+UJ&#10;vekmlmqNriJSiwcRqoJ4e2SfSTD7NmTXJP57VxB6HGbmG2a26EwpGqpdYVlBPIhAEKdWF5wpOB7W&#10;/W8QziNrLC2Tgjs5WMzf32aYaNvyHzV7n4kAYZeggtz7KpHSpTkZdANbEQfvYmuDPsg6k7rGNsBN&#10;KYdRNJIGCw4LOVa0yim97m9GwW+L7fIz/mm218vqfj587U7bmJT66HXLKQhPnf8Pv9obrWA4Gcdj&#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7QszMcAAADe&#10;AAAADwAAAAAAAAAAAAAAAACqAgAAZHJzL2Rvd25yZXYueG1sUEsFBgAAAAAEAAQA+gAAAJ4DAAAA&#10;AA==&#10;">
                  <v:rect id="Rectangle 10984" o:spid="_x0000_s1934" style="position:absolute;left:4545;top:9567;width:196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TupcYA&#10;AADeAAAADwAAAGRycy9kb3ducmV2LnhtbERPTWvCQBC9F/oflil4qxvF1hpdpRSE0lKpqYjHITsm&#10;0exsyG5j7K/vHAo9Pt73YtW7WnXUhsqzgdEwAUWce1txYWD3tb5/AhUissXaMxm4UoDV8vZmgan1&#10;F95Sl8VCSQiHFA2UMTap1iEvyWEY+oZYuKNvHUaBbaFtixcJd7UeJ8mjdlixNJTY0EtJ+Tn7dtI7&#10;aU67zdtm/XH92Xfh8/2QPRy9MYO7/nkOKlIf/8V/7ldrYDybjmSv3JEr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TupcYAAADeAAAADwAAAAAAAAAAAAAAAACYAgAAZHJz&#10;L2Rvd25yZXYueG1sUEsFBgAAAAAEAAQA9QAAAIsDAAAAAA==&#10;">
                    <v:textbox inset="0,0,0,0">
                      <w:txbxContent>
                        <w:p w:rsidR="00862F6C" w:rsidRPr="00437D2E" w:rsidRDefault="00862F6C" w:rsidP="00C934B4">
                          <w:pPr>
                            <w:spacing w:before="40"/>
                            <w:ind w:firstLine="142"/>
                            <w:jc w:val="center"/>
                            <w:rPr>
                              <w:rFonts w:asciiTheme="majorHAnsi" w:hAnsiTheme="majorHAnsi" w:cstheme="majorHAnsi"/>
                              <w:sz w:val="18"/>
                              <w:szCs w:val="18"/>
                            </w:rPr>
                          </w:pPr>
                          <w:r w:rsidRPr="00437D2E">
                            <w:rPr>
                              <w:rFonts w:asciiTheme="majorHAnsi" w:hAnsiTheme="majorHAnsi" w:cstheme="majorHAnsi"/>
                              <w:sz w:val="18"/>
                              <w:szCs w:val="18"/>
                            </w:rPr>
                            <w:t>Flushing with</w:t>
                          </w:r>
                        </w:p>
                        <w:p w:rsidR="00862F6C" w:rsidRPr="00437D2E" w:rsidRDefault="00862F6C" w:rsidP="00C934B4">
                          <w:pPr>
                            <w:jc w:val="center"/>
                            <w:rPr>
                              <w:rFonts w:asciiTheme="majorHAnsi" w:hAnsiTheme="majorHAnsi" w:cstheme="majorHAnsi"/>
                              <w:sz w:val="18"/>
                              <w:szCs w:val="18"/>
                            </w:rPr>
                          </w:pPr>
                          <w:r w:rsidRPr="00437D2E">
                            <w:rPr>
                              <w:rFonts w:asciiTheme="majorHAnsi" w:hAnsiTheme="majorHAnsi" w:cstheme="majorHAnsi"/>
                              <w:sz w:val="18"/>
                              <w:szCs w:val="18"/>
                            </w:rPr>
                            <w:t>GHe</w:t>
                          </w:r>
                        </w:p>
                        <w:p w:rsidR="00862F6C" w:rsidRPr="00437D2E" w:rsidRDefault="00862F6C" w:rsidP="00C934B4">
                          <w:pPr>
                            <w:rPr>
                              <w:rFonts w:asciiTheme="majorHAnsi" w:hAnsiTheme="majorHAnsi" w:cstheme="majorHAnsi"/>
                              <w:sz w:val="18"/>
                              <w:szCs w:val="18"/>
                            </w:rPr>
                          </w:pPr>
                        </w:p>
                      </w:txbxContent>
                    </v:textbox>
                  </v:rect>
                  <v:shape id="Text Box 10985" o:spid="_x0000_s1935" type="#_x0000_t202" style="position:absolute;left:6505;top:9567;width:215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gDkMYA&#10;AADeAAAADwAAAGRycy9kb3ducmV2LnhtbESPzWsCMRTE7wX/h/AK3mrWPWh3axQVBKUXP0rPj83b&#10;j3bzsiRxXf/7RhB6HGbmN8xiNZhW9OR8Y1nBdJKAIC6sbrhS8HXZvb2D8AFZY2uZFNzJw2o5ellg&#10;ru2NT9SfQyUihH2OCuoQulxKX9Rk0E9sRxy90jqDIUpXSe3wFuGmlWmSzKTBhuNCjR1tayp+z1ej&#10;4NJv/P70EzJ9KDcy/SyP6bdbKzV+HdYfIAIN4T/8bO+1gjSbTzN43I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gDkMYAAADeAAAADwAAAAAAAAAAAAAAAACYAgAAZHJz&#10;L2Rvd25yZXYueG1sUEsFBgAAAAAEAAQA9QAAAIsDAAAAAA==&#10;">
                    <v:textbox inset="0,0,0,0">
                      <w:txbxContent>
                        <w:p w:rsidR="00862F6C" w:rsidRDefault="00862F6C" w:rsidP="00C934B4">
                          <w:pPr>
                            <w:ind w:left="57"/>
                            <w:rPr>
                              <w:rFonts w:asciiTheme="majorHAnsi" w:hAnsiTheme="majorHAnsi" w:cstheme="majorHAnsi"/>
                              <w:sz w:val="18"/>
                              <w:szCs w:val="18"/>
                            </w:rPr>
                          </w:pPr>
                          <w:r>
                            <w:rPr>
                              <w:rFonts w:asciiTheme="majorHAnsi" w:hAnsiTheme="majorHAnsi" w:cstheme="majorHAnsi"/>
                              <w:sz w:val="18"/>
                              <w:szCs w:val="18"/>
                            </w:rPr>
                            <w:t>Open FV092 &amp; FV660</w:t>
                          </w:r>
                        </w:p>
                        <w:p w:rsidR="00862F6C" w:rsidRPr="00437D2E" w:rsidRDefault="00862F6C" w:rsidP="00C934B4">
                          <w:pPr>
                            <w:ind w:left="57"/>
                            <w:rPr>
                              <w:rFonts w:asciiTheme="majorHAnsi" w:hAnsiTheme="majorHAnsi" w:cstheme="majorHAnsi"/>
                              <w:sz w:val="18"/>
                              <w:szCs w:val="18"/>
                            </w:rPr>
                          </w:pPr>
                          <w:r>
                            <w:rPr>
                              <w:rFonts w:asciiTheme="majorHAnsi" w:hAnsiTheme="majorHAnsi" w:cstheme="majorHAnsi"/>
                              <w:sz w:val="18"/>
                              <w:szCs w:val="18"/>
                            </w:rPr>
                            <w:t>Delay tp2</w:t>
                          </w:r>
                        </w:p>
                        <w:p w:rsidR="00862F6C" w:rsidRPr="00437D2E" w:rsidRDefault="00862F6C" w:rsidP="00C934B4">
                          <w:pPr>
                            <w:rPr>
                              <w:rFonts w:asciiTheme="majorHAnsi" w:hAnsiTheme="majorHAnsi" w:cstheme="majorHAnsi"/>
                              <w:sz w:val="18"/>
                              <w:szCs w:val="18"/>
                            </w:rPr>
                          </w:pPr>
                        </w:p>
                      </w:txbxContent>
                    </v:textbox>
                  </v:shape>
                </v:group>
                <v:group id="Group 10986" o:spid="_x0000_s1936" style="position:absolute;left:7509;top:8609;width:192;height:381"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MX4FxgAAAN4A&#10;AAAPAAAAAAAAAAAAAAAAAKoCAABkcnMvZG93bnJldi54bWxQSwUGAAAAAAQABAD6AAAAnQMAAAAA&#10;">
                  <v:shape id="AutoShape 10987" o:spid="_x0000_s1937"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bhKcgAAADeAAAADwAAAGRycy9kb3ducmV2LnhtbESPQUsDMRSE7wX/Q3gFL6XN7oJa16Zl&#10;FQpW6KG1vT83z03o5mXdpO36740geBxm5htmsRpcKy7UB+tZQT7LQBDXXltuFBze19M5iBCRNbae&#10;ScE3BVgtb0YLLLW/8o4u+9iIBOFQogITY1dKGWpDDsPMd8TJ+/S9w5hk30jd4zXBXSuLLLuXDi2n&#10;BYMdvRiqT/uzU7Dd5M/Vh7Gbt92X3d6tq/bcTI5K3Y6H6glEpCH+h//ar1pB8fhQ5PB7J10Bufw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bbhKcgAAADeAAAADwAAAAAA&#10;AAAAAAAAAAChAgAAZHJzL2Rvd25yZXYueG1sUEsFBgAAAAAEAAQA+QAAAJYDAAAAAA==&#10;"/>
                  <v:shape id="AutoShape 10988" o:spid="_x0000_s1938"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R/XsgAAADeAAAADwAAAGRycy9kb3ducmV2LnhtbESPT2sCMRTE74V+h/AKXkrNutB/W6Os&#10;gqAFD271/rp53YRuXrabqNtv3xQEj8PM/IaZzgfXihP1wXpWMBlnIIhrry03CvYfq4cXECEia2w9&#10;k4JfCjCf3d5MsdD+zDs6VbERCcKhQAUmxq6QMtSGHIax74iT9+V7hzHJvpG6x3OCu1bmWfYkHVpO&#10;CwY7Whqqv6ujU7DdTBblp7Gb992P3T6uyvbY3B+UGt0N5RuISEO8hi/ttVaQvz7nOfzfSVdAzv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6WR/XsgAAADeAAAADwAAAAAA&#10;AAAAAAAAAAChAgAAZHJzL2Rvd25yZXYueG1sUEsFBgAAAAAEAAQA+QAAAJYDAAAAAA==&#10;"/>
                </v:group>
                <v:shape id="Text Box 10990" o:spid="_x0000_s1939" type="#_x0000_t202" style="position:absolute;left:3919;top:3393;width:3848;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iWGMgA&#10;AADeAAAADwAAAGRycy9kb3ducmV2LnhtbESPzWvCQBTE7wX/h+UJvYhuTMGP6CpWW+ihPfiB50f2&#10;mQSzb8PuauJ/3y0IPQ4z8xtmue5MLe7kfGVZwXiUgCDOra64UHA6fg5nIHxA1lhbJgUP8rBe9V6W&#10;mGnb8p7uh1CICGGfoYIyhCaT0uclGfQj2xBH72KdwRClK6R22Ea4qWWaJBNpsOK4UGJD25Ly6+Fm&#10;FEx27tbueTvYnT6+8acp0vP746zUa7/bLEAE6sJ/+Nn+0grS+TR9g7878Qr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mJYYyAAAAN4AAAAPAAAAAAAAAAAAAAAAAJgCAABk&#10;cnMvZG93bnJldi54bWxQSwUGAAAAAAQABAD1AAAAjQMAAAAA&#10;" stroked="f">
                  <v:textbox inset="0,0,0,0">
                    <w:txbxContent>
                      <w:p w:rsidR="00862F6C" w:rsidRPr="00437D2E" w:rsidRDefault="00862F6C" w:rsidP="00C934B4">
                        <w:pPr>
                          <w:rPr>
                            <w:rFonts w:asciiTheme="majorHAnsi" w:hAnsiTheme="majorHAnsi" w:cstheme="majorHAnsi"/>
                            <w:sz w:val="18"/>
                            <w:szCs w:val="18"/>
                          </w:rPr>
                        </w:pPr>
                        <w:r w:rsidRPr="00437D2E">
                          <w:rPr>
                            <w:rFonts w:asciiTheme="majorHAnsi" w:hAnsiTheme="majorHAnsi" w:cstheme="majorHAnsi"/>
                            <w:sz w:val="18"/>
                            <w:szCs w:val="18"/>
                          </w:rPr>
                          <w:t xml:space="preserve">t &gt; </w:t>
                        </w:r>
                        <w:r>
                          <w:rPr>
                            <w:rFonts w:asciiTheme="majorHAnsi" w:hAnsiTheme="majorHAnsi" w:cstheme="majorHAnsi"/>
                            <w:sz w:val="18"/>
                            <w:szCs w:val="18"/>
                          </w:rPr>
                          <w:t>t</w:t>
                        </w:r>
                        <w:r w:rsidRPr="00437D2E">
                          <w:rPr>
                            <w:rFonts w:asciiTheme="majorHAnsi" w:hAnsiTheme="majorHAnsi" w:cstheme="majorHAnsi"/>
                            <w:sz w:val="18"/>
                            <w:szCs w:val="18"/>
                          </w:rPr>
                          <w:t>starting &amp; (CV</w:t>
                        </w:r>
                        <w:r>
                          <w:rPr>
                            <w:rFonts w:asciiTheme="majorHAnsi" w:hAnsiTheme="majorHAnsi" w:cstheme="majorHAnsi"/>
                            <w:sz w:val="18"/>
                            <w:szCs w:val="18"/>
                          </w:rPr>
                          <w:t>581</w:t>
                        </w:r>
                        <w:r w:rsidRPr="00437D2E">
                          <w:rPr>
                            <w:rFonts w:asciiTheme="majorHAnsi" w:hAnsiTheme="majorHAnsi" w:cstheme="majorHAnsi"/>
                            <w:sz w:val="18"/>
                            <w:szCs w:val="18"/>
                          </w:rPr>
                          <w:t xml:space="preserve"> &amp; CV</w:t>
                        </w:r>
                        <w:r>
                          <w:rPr>
                            <w:rFonts w:asciiTheme="majorHAnsi" w:hAnsiTheme="majorHAnsi" w:cstheme="majorHAnsi"/>
                            <w:sz w:val="18"/>
                            <w:szCs w:val="18"/>
                          </w:rPr>
                          <w:t>582 &amp; CV583</w:t>
                        </w:r>
                        <w:r w:rsidRPr="00437D2E">
                          <w:rPr>
                            <w:rFonts w:asciiTheme="majorHAnsi" w:hAnsiTheme="majorHAnsi" w:cstheme="majorHAnsi"/>
                            <w:sz w:val="18"/>
                            <w:szCs w:val="18"/>
                          </w:rPr>
                          <w:t xml:space="preserve">) </w:t>
                        </w:r>
                        <w:r>
                          <w:rPr>
                            <w:rFonts w:asciiTheme="majorHAnsi" w:hAnsiTheme="majorHAnsi" w:cstheme="majorHAnsi"/>
                            <w:sz w:val="18"/>
                            <w:szCs w:val="18"/>
                          </w:rPr>
                          <w:t>open</w:t>
                        </w:r>
                        <w:r w:rsidRPr="00437D2E">
                          <w:rPr>
                            <w:rFonts w:asciiTheme="majorHAnsi" w:hAnsiTheme="majorHAnsi" w:cstheme="majorHAnsi"/>
                            <w:sz w:val="18"/>
                            <w:szCs w:val="18"/>
                          </w:rPr>
                          <w:t xml:space="preserve">ed </w:t>
                        </w:r>
                      </w:p>
                    </w:txbxContent>
                  </v:textbox>
                </v:shape>
                <v:group id="Group 10991" o:spid="_x0000_s1940" style="position:absolute;left:3598;top:3335;width:227;height:425" coordorigin="4042,6426" coordsize="296,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IkKeAbIAAAA&#10;3gAAAA8AAAAAAAAAAAAAAAAAqgIAAGRycy9kb3ducmV2LnhtbFBLBQYAAAAABAAEAPoAAACfAwAA&#10;AAA=&#10;">
                  <v:shape id="AutoShape 10992" o:spid="_x0000_s1941" type="#_x0000_t32" style="position:absolute;left:4194;top:6426;width:0;height:4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3nKsgAAADeAAAADwAAAGRycy9kb3ducmV2LnhtbESPT2sCMRTE74V+h/AKXopmXdDarVG2&#10;glAFD/7p/XXzugndvGw3UbffvikIPQ4z8xtmvuxdIy7UBetZwXiUgSCuvLZcKzgd18MZiBCRNTae&#10;ScEPBVgu7u/mWGh/5T1dDrEWCcKhQAUmxraQMlSGHIaRb4mT9+k7hzHJrpa6w2uCu0bmWTaVDi2n&#10;BYMtrQxVX4ezU7DbjF/LD2M32/233U3WZXOuH9+VGjz05QuISH38D9/ab1pB/vyUT+DvTroCc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o3nKsgAAADeAAAADwAAAAAA&#10;AAAAAAAAAAChAgAAZHJzL2Rvd25yZXYueG1sUEsFBgAAAAAEAAQA+QAAAJYDAAAAAA==&#10;"/>
                  <v:shape id="AutoShape 10993" o:spid="_x0000_s1942" type="#_x0000_t32" style="position:absolute;left:4042;top:6602;width:2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95XcgAAADeAAAADwAAAGRycy9kb3ducmV2LnhtbESPT2sCMRTE74V+h/AKXopmXai1W6Ns&#10;BaEKHvzT++vmdRO6edluom6/vSkIPQ4z8xtmtuhdI87UBetZwXiUgSCuvLZcKzgeVsMpiBCRNTae&#10;ScEvBVjM7+9mWGh/4R2d97EWCcKhQAUmxraQMlSGHIaRb4mT9+U7hzHJrpa6w0uCu0bmWTaRDi2n&#10;BYMtLQ1V3/uTU7Bdj9/KT2PXm92P3T6tyuZUP34oNXjoy1cQkfr4H76137WC/OU5n8DfnXQF5PwK&#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l95XcgAAADeAAAADwAAAAAA&#10;AAAAAAAAAAChAgAAZHJzL2Rvd25yZXYueG1sUEsFBgAAAAAEAAQA+QAAAJYDAAAAAA==&#10;"/>
                </v:group>
                <v:shape id="AutoShape 11017" o:spid="_x0000_s1943" type="#_x0000_t32" style="position:absolute;left:11063;top:10556;width:0;height:5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xVtsYAAADeAAAADwAAAGRycy9kb3ducmV2LnhtbESPQWvCQBSE74L/YXlCb7ppKLWN2Yht&#10;UXpVe+ntkX0modm3cXebxP76riB4HGbmGyZfj6YVPTnfWFbwuEhAEJdWN1wp+Dpu5y8gfEDW2Fom&#10;BRfysC6mkxwzbQfeU38IlYgQ9hkqqEPoMil9WZNBv7AdcfRO1hkMUbpKaodDhJtWpknyLA02HBdq&#10;7Oi9pvLn8GsU7BGT7104/7Vvbqf7S/exHZ6OSj3Mxs0KRKAx3MO39qdWkL4u0yVc78QrI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MVbbGAAAA3gAAAA8AAAAAAAAA&#10;AAAAAAAAoQIAAGRycy9kb3ducmV2LnhtbFBLBQYAAAAABAAEAPkAAACUAwAAAAA=&#10;" strokeweight=".5pt">
                  <v:stroke startarrow="block"/>
                </v:shape>
                <v:shape id="Text Box 11019" o:spid="_x0000_s1944" type="#_x0000_t202" style="position:absolute;left:6671;top:9679;width:2335;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F7kcMA&#10;AADeAAAADwAAAGRycy9kb3ducmV2LnhtbERPz2vCMBS+D/wfwhN2m6k96KxGEdlAGAxrPXh8Ns82&#10;2LzUJmr335uDsOPH93ux6m0j7tR541jBeJSAIC6dNlwpOBTfH58gfEDW2DgmBX/kYbUcvC0w0+7B&#10;Od33oRIxhH2GCuoQ2kxKX9Zk0Y9cSxy5s+sshgi7SuoOHzHcNjJNkom0aDg21NjSpqbysr9ZBesj&#10;51/m+nva5efcFMUs4Z/JRan3Yb+egwjUh3/xy73VCtLZNI174514Be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F7kcMAAADeAAAADwAAAAAAAAAAAAAAAACYAgAAZHJzL2Rv&#10;d25yZXYueG1sUEsFBgAAAAAEAAQA9QAAAIgDAAAAAA==&#10;" filled="f" stroked="f">
                  <v:textbox inset="0,0,0,0">
                    <w:txbxContent>
                      <w:p w:rsidR="00862F6C" w:rsidRPr="00437D2E" w:rsidRDefault="00862F6C" w:rsidP="00C934B4">
                        <w:pPr>
                          <w:rPr>
                            <w:rFonts w:asciiTheme="majorHAnsi" w:hAnsiTheme="majorHAnsi" w:cstheme="majorHAnsi"/>
                            <w:sz w:val="18"/>
                            <w:szCs w:val="18"/>
                          </w:rPr>
                        </w:pPr>
                        <w:r>
                          <w:rPr>
                            <w:rFonts w:asciiTheme="majorHAnsi" w:hAnsiTheme="majorHAnsi" w:cstheme="majorHAnsi"/>
                            <w:sz w:val="18"/>
                            <w:szCs w:val="18"/>
                          </w:rPr>
                          <w:t>PT581</w:t>
                        </w:r>
                        <w:r w:rsidRPr="00437D2E">
                          <w:rPr>
                            <w:rFonts w:asciiTheme="majorHAnsi" w:hAnsiTheme="majorHAnsi" w:cstheme="majorHAnsi"/>
                            <w:sz w:val="18"/>
                            <w:szCs w:val="18"/>
                          </w:rPr>
                          <w:t xml:space="preserve"> </w:t>
                        </w:r>
                        <w:r>
                          <w:rPr>
                            <w:rFonts w:asciiTheme="majorHAnsi" w:hAnsiTheme="majorHAnsi" w:cstheme="majorHAnsi"/>
                            <w:sz w:val="18"/>
                            <w:szCs w:val="18"/>
                          </w:rPr>
                          <w:sym w:font="Math1" w:char="F0A3"/>
                        </w:r>
                        <w:r>
                          <w:rPr>
                            <w:rFonts w:asciiTheme="majorHAnsi" w:hAnsiTheme="majorHAnsi" w:cstheme="majorHAnsi"/>
                            <w:sz w:val="18"/>
                            <w:szCs w:val="18"/>
                          </w:rPr>
                          <w:t xml:space="preserve"> P He min </w:t>
                        </w:r>
                        <w:r w:rsidRPr="00437D2E">
                          <w:rPr>
                            <w:rFonts w:asciiTheme="majorHAnsi" w:hAnsiTheme="majorHAnsi" w:cstheme="majorHAnsi"/>
                            <w:sz w:val="18"/>
                            <w:szCs w:val="18"/>
                          </w:rPr>
                          <w:t>&amp; t</w:t>
                        </w:r>
                        <w:r>
                          <w:rPr>
                            <w:rFonts w:asciiTheme="majorHAnsi" w:hAnsiTheme="majorHAnsi" w:cstheme="majorHAnsi"/>
                            <w:sz w:val="18"/>
                            <w:szCs w:val="18"/>
                          </w:rPr>
                          <w:t xml:space="preserve"> &lt; </w:t>
                        </w:r>
                        <w:r w:rsidRPr="00437D2E">
                          <w:rPr>
                            <w:rFonts w:asciiTheme="majorHAnsi" w:hAnsiTheme="majorHAnsi" w:cstheme="majorHAnsi"/>
                            <w:sz w:val="18"/>
                            <w:szCs w:val="18"/>
                          </w:rPr>
                          <w:t>t</w:t>
                        </w:r>
                        <w:r>
                          <w:rPr>
                            <w:rFonts w:asciiTheme="majorHAnsi" w:hAnsiTheme="majorHAnsi" w:cstheme="majorHAnsi"/>
                            <w:sz w:val="18"/>
                            <w:szCs w:val="18"/>
                          </w:rPr>
                          <w:t>p</w:t>
                        </w:r>
                        <w:r w:rsidRPr="00437D2E">
                          <w:rPr>
                            <w:rFonts w:asciiTheme="majorHAnsi" w:hAnsiTheme="majorHAnsi" w:cstheme="majorHAnsi"/>
                            <w:sz w:val="18"/>
                            <w:szCs w:val="18"/>
                          </w:rPr>
                          <w:t>1</w:t>
                        </w:r>
                      </w:p>
                    </w:txbxContent>
                  </v:textbox>
                </v:shape>
                <v:group id="Group 11021" o:spid="_x0000_s1945" style="position:absolute;left:6471;top:10422;width:237;height:300"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GcL15jIAAAA&#10;3gAAAA8AAAAAAAAAAAAAAAAAqgIAAGRycy9kb3ducmV2LnhtbFBLBQYAAAAABAAEAPoAAACfAwAA&#10;AAA=&#10;">
                  <v:shape id="AutoShape 11022" o:spid="_x0000_s1946"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PSb8YAAADeAAAADwAAAGRycy9kb3ducmV2LnhtbESPy2oCMRSG90LfIRzBjdSMFnuZGmUq&#10;CFVwoW33p5PjJHRyMp1EHd/eLASXP/+Nb7boXC1O1AbrWcF4lIEgLr22XCn4/lo9voIIEVlj7ZkU&#10;XCjAYv7Qm2Gu/Zl3dNrHSqQRDjkqMDE2uZShNOQwjHxDnLyDbx3GJNtK6hbPadzVcpJlz9Kh5fRg&#10;sKGlofJvf3QKtuvxR/Fr7Hqz+7fb6aqoj9XwR6lBvyveQUTq4j18a39qBZO3l6cEkHASCs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Mj0m/GAAAA3gAAAA8AAAAAAAAA&#10;AAAAAAAAoQIAAGRycy9kb3ducmV2LnhtbFBLBQYAAAAABAAEAPkAAACUAwAAAAA=&#10;"/>
                  <v:shape id="AutoShape 11023" o:spid="_x0000_s1947"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939MkAAADeAAAADwAAAGRycy9kb3ducmV2LnhtbESPT0sDMRTE74LfITzBi7TZbbHVtWlZ&#10;CwVb6KF/vD83z01w87Ju0nb99kYQehxm5jfMbNG7RpypC9azgnyYgSCuvLZcKzgeVoMnECEia2w8&#10;k4IfCrCY397MsND+wjs672MtEoRDgQpMjG0hZagMOQxD3xIn79N3DmOSXS11h5cEd40cZdlEOrSc&#10;Fgy2tDRUfe1PTsF2nb+WH8auN7tvu31clc2pfnhX6v6uL19AROrjNfzfftMKRs/TcQ5/d9IV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xvd/TJAAAA3gAAAA8AAAAA&#10;AAAAAAAAAAAAoQIAAGRycy9kb3ducmV2LnhtbFBLBQYAAAAABAAEAPkAAACXAwAAAAA=&#10;"/>
                </v:group>
                <v:shape id="Text Box 11024" o:spid="_x0000_s1948" type="#_x0000_t202" style="position:absolute;left:6230;top:10744;width:1389;height: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DapscA&#10;AADeAAAADwAAAGRycy9kb3ducmV2LnhtbESPQWvCQBSE70L/w/IKvenGFGyNriKiUBBKY3rw+Mw+&#10;k8Xs25jdavz33ULB4zAz3zDzZW8bcaXOG8cKxqMEBHHptOFKwXexHb6D8AFZY+OYFNzJw3LxNJhj&#10;pt2Nc7ruQyUihH2GCuoQ2kxKX9Zk0Y9cSxy9k+sshii7SuoObxFuG5kmyURaNBwXamxpXVN53v9Y&#10;BasD5xtz+Tx+5afcFMU04d3krNTLc7+agQjUh0f4v/2hFaTTt9cU/u7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w2qbHAAAA3gAAAA8AAAAAAAAAAAAAAAAAmAIAAGRy&#10;cy9kb3ducmV2LnhtbFBLBQYAAAAABAAEAPUAAACMAwAAAAA=&#10;" filled="f" stroked="f">
                  <v:textbox inset="0,0,0,0">
                    <w:txbxContent>
                      <w:p w:rsidR="00862F6C" w:rsidRPr="00437D2E" w:rsidRDefault="00862F6C" w:rsidP="00C934B4">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v:textbox>
                </v:shape>
                <v:shape id="Text Box 11025" o:spid="_x0000_s1949" type="#_x0000_t202" style="position:absolute;left:6406;top:9943;width:1239;height: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VoGsYA&#10;AADeAAAADwAAAGRycy9kb3ducmV2LnhtbESPW2sCMRSE3wv+h3AE32rWFaxujaJCQfGlXujzYXP2&#10;0m5OliRd139vCgUfh5n5hlmue9OIjpyvLSuYjBMQxLnVNZcKrpeP1zkIH5A1NpZJwZ08rFeDlyVm&#10;2t74RN05lCJC2GeooAqhzaT0eUUG/di2xNErrDMYonSl1A5vEW4amSbJTBqsOS5U2NKuovzn/GsU&#10;XLqt35++w0Ifiq1Mj8Vn+uU2So2G/eYdRKA+PMP/7b1WkC7eplP4uxOv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8VoGsYAAADeAAAADwAAAAAAAAAAAAAAAACYAgAAZHJz&#10;L2Rvd25yZXYueG1sUEsFBgAAAAAEAAQA9QAAAIsDAAAAAA==&#10;">
                  <v:textbox inset="0,0,0,0">
                    <w:txbxContent>
                      <w:p w:rsidR="00862F6C" w:rsidRPr="00437D2E" w:rsidRDefault="00862F6C" w:rsidP="00C934B4">
                        <w:pPr>
                          <w:ind w:firstLine="142"/>
                          <w:jc w:val="center"/>
                          <w:rPr>
                            <w:rFonts w:asciiTheme="majorHAnsi" w:hAnsiTheme="majorHAnsi" w:cstheme="majorHAnsi"/>
                            <w:sz w:val="18"/>
                            <w:szCs w:val="18"/>
                          </w:rPr>
                        </w:pPr>
                        <w:r>
                          <w:rPr>
                            <w:rFonts w:asciiTheme="majorHAnsi" w:hAnsiTheme="majorHAnsi" w:cstheme="majorHAnsi"/>
                            <w:sz w:val="18"/>
                            <w:szCs w:val="18"/>
                          </w:rPr>
                          <w:t>Low level</w:t>
                        </w:r>
                        <w:r w:rsidRPr="00437D2E">
                          <w:rPr>
                            <w:rFonts w:asciiTheme="majorHAnsi" w:hAnsiTheme="majorHAnsi" w:cstheme="majorHAnsi"/>
                            <w:sz w:val="18"/>
                            <w:szCs w:val="18"/>
                          </w:rPr>
                          <w:t xml:space="preserve"> </w:t>
                        </w:r>
                        <w:r>
                          <w:rPr>
                            <w:rFonts w:asciiTheme="majorHAnsi" w:hAnsiTheme="majorHAnsi" w:cstheme="majorHAnsi"/>
                            <w:sz w:val="18"/>
                            <w:szCs w:val="18"/>
                          </w:rPr>
                          <w:t xml:space="preserve">pressure </w:t>
                        </w:r>
                        <w:r w:rsidRPr="00437D2E">
                          <w:rPr>
                            <w:rFonts w:asciiTheme="majorHAnsi" w:hAnsiTheme="majorHAnsi" w:cstheme="majorHAnsi"/>
                            <w:sz w:val="18"/>
                            <w:szCs w:val="18"/>
                          </w:rPr>
                          <w:t>alarm</w:t>
                        </w:r>
                      </w:p>
                    </w:txbxContent>
                  </v:textbox>
                </v:shape>
                <v:group id="Group 11026" o:spid="_x0000_s1950" style="position:absolute;left:6488;top:9649;width:227;height:293" coordorigin="7322,9810" coordsize="14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NPu28cAAADe&#10;AAAADwAAAAAAAAAAAAAAAACqAgAAZHJzL2Rvd25yZXYueG1sUEsFBgAAAAAEAAQA+gAAAJ4DAAAA&#10;AA==&#10;">
                  <v:shape id="AutoShape 11027" o:spid="_x0000_s1951" type="#_x0000_t32" style="position:absolute;left:7397;top:9810;width:0;height: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1Rx98gAAADeAAAADwAAAGRycy9kb3ducmV2LnhtbESPQWsCMRSE7wX/Q3gFL6VmVWx1a5St&#10;IGjBg1bvr5vXTXDzst1E3f77plDocZiZb5j5snO1uFIbrGcFw0EGgrj02nKl4Pi+fpyCCBFZY+2Z&#10;FHxTgOWidzfHXPsb7+l6iJVIEA45KjAxNrmUoTTkMAx8Q5y8T986jEm2ldQt3hLc1XKUZU/SoeW0&#10;YLChlaHyfLg4Bbvt8LX4MHb7tv+yu8m6qC/Vw0mp/n1XvICI1MX/8F97oxWMZs/jCfzeSVdALn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1Rx98gAAADeAAAADwAAAAAA&#10;AAAAAAAAAAChAgAAZHJzL2Rvd25yZXYueG1sUEsFBgAAAAAEAAQA+QAAAJYDAAAAAA==&#10;"/>
                  <v:shape id="AutoShape 11028" o:spid="_x0000_s1952" type="#_x0000_t32" style="position:absolute;left:7322;top:9952;width:1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bvgMgAAADeAAAADwAAAGRycy9kb3ducmV2LnhtbESPQWsCMRSE7wX/Q3gFL6VmVWp1a5St&#10;IGjBg1bvr5vXTXDzst1E3f77plDocZiZb5j5snO1uFIbrGcFw0EGgrj02nKl4Pi+fpyCCBFZY+2Z&#10;FHxTgOWidzfHXPsb7+l6iJVIEA45KjAxNrmUoTTkMAx8Q5y8T986jEm2ldQt3hLc1XKUZRPp0HJa&#10;MNjQylB5Plycgt12+Fp8GLt923/Z3dO6qC/Vw0mp/n1XvICI1MX/8F97oxWMZs/jCfzeSVdALn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4bvgMgAAADeAAAADwAAAAAA&#10;AAAAAAAAAAChAgAAZHJzL2Rvd25yZXYueG1sUEsFBgAAAAAEAAQA+QAAAJYDAAAAAA==&#10;"/>
                </v:group>
                <v:shape id="AutoShape 11030" o:spid="_x0000_s1953" type="#_x0000_t32" style="position:absolute;left:8065;top:11059;width:3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pKG8gAAADeAAAADwAAAGRycy9kb3ducmV2LnhtbESPT2sCMRTE74V+h/AKvZSaVbHq1ihb&#10;QagFD/67Pzevm9DNy3YTdfvtm4LQ4zAzv2Fmi87V4kJtsJ4V9HsZCOLSa8uVgsN+9TwBESKyxtoz&#10;KfihAIv5/d0Mc+2vvKXLLlYiQTjkqMDE2ORShtKQw9DzDXHyPn3rMCbZVlK3eE1wV8tBlr1Ih5bT&#10;gsGGlobKr93ZKdis+2/Fydj1x/bbbkaroj5XT0elHh+64hVEpC7+h2/td61gMB0Px/B3J10BOf8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MpKG8gAAADeAAAADwAAAAAA&#10;AAAAAAAAAAChAgAAZHJzL2Rvd25yZXYueG1sUEsFBgAAAAAEAAQA+QAAAJYDAAAAAA==&#10;"/>
                <v:shape id="AutoShape 11032" o:spid="_x0000_s1954" type="#_x0000_t85" style="position:absolute;left:7852;top:10847;width:104;height:34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GudMUA&#10;AADeAAAADwAAAGRycy9kb3ducmV2LnhtbERPTWvCQBC9F/wPywi9lLqpJa1GVymFUumhkOjB45gd&#10;k2B2NmRHTf+9exB6fLzv5XpwrbpQHxrPBl4mCSji0tuGKwO77dfzDFQQZIutZzLwRwHWq9HDEjPr&#10;r5zTpZBKxRAOGRqoRbpM61DW5DBMfEccuaPvHUqEfaVtj9cY7lo9TZI37bDh2FBjR581lafi7Ayk&#10;p/wnP2yrVPZSfIfzJt3/PnXGPI6HjwUooUH+xXf3xhqYzt9f4954J14Bv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ca50xQAAAN4AAAAPAAAAAAAAAAAAAAAAAJgCAABkcnMv&#10;ZG93bnJldi54bWxQSwUGAAAAAAQABAD1AAAAigMAAAAA&#10;" fillcolor="black [3213]" strokecolor="black [3213]" strokeweight="1pt">
                  <v:shadow on="t" opacity="22938f" offset="0"/>
                  <v:textbox inset=",7.2pt,,7.2pt"/>
                </v:shape>
                <v:group id="Group 11033" o:spid="_x0000_s1955" style="position:absolute;left:7785;top:11714;width:227;height:565"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LSQUXIAAAA&#10;3gAAAA8AAAAAAAAAAAAAAAAAqgIAAGRycy9kb3ducmV2LnhtbFBLBQYAAAAABAAEAPoAAACfAwAA&#10;AAA=&#10;">
                  <v:shape id="AutoShape 11034" o:spid="_x0000_s1956"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WhEsYAAADeAAAADwAAAGRycy9kb3ducmV2LnhtbESPy2oCMRSG90LfIRzBjdSMUnuZGmUq&#10;CFVwoW33p5PjJHRyMp1EHd/eLASXP/+Nb7boXC1O1AbrWcF4lIEgLr22XCn4/lo9voIIEVlj7ZkU&#10;XCjAYv7Qm2Gu/Zl3dNrHSqQRDjkqMDE2uZShNOQwjHxDnLyDbx3GJNtK6hbPadzVcpJlz9Kh5fRg&#10;sKGlofJvf3QKtuvxR/Fr7Hqz+7fb6aqoj9XwR6lBvyveQUTq4j18a39qBZO3l6cEkHASCs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sloRLGAAAA3gAAAA8AAAAAAAAA&#10;AAAAAAAAoQIAAGRycy9kb3ducmV2LnhtbFBLBQYAAAAABAAEAPkAAACUAwAAAAA=&#10;"/>
                  <v:shape id="AutoShape 11035" o:spid="_x0000_s1957"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kEickAAADeAAAADwAAAGRycy9kb3ducmV2LnhtbESPT0sDMRTE74LfITzBi7TZLbXVtWlZ&#10;CwVb6KF/vD83z01w87Ju0nb99kYQehxm5jfMbNG7RpypC9azgnyYgSCuvLZcKzgeVoMnECEia2w8&#10;k4IfCrCY397MsND+wjs672MtEoRDgQpMjG0hZagMOQxD3xIn79N3DmOSXS11h5cEd40cZdlEOrSc&#10;Fgy2tDRUfe1PTsF2nb+WH8auN7tvu31clc2pfnhX6v6uL19AROrjNfzfftMKRs/TcQ5/d9IV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RpBInJAAAA3gAAAA8AAAAA&#10;AAAAAAAAAAAAoQIAAGRycy9kb3ducmV2LnhtbFBLBQYAAAAABAAEAPkAAACXAwAAAAA=&#10;"/>
                </v:group>
                <v:group id="Group 11036" o:spid="_x0000_s1958" style="position:absolute;left:7791;top:9662;width:227;height:1754"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LRwoEnIAAAA&#10;3gAAAA8AAAAAAAAAAAAAAAAAqgIAAGRycy9kb3ducmV2LnhtbFBLBQYAAAAABAAEAPoAAACfAwAA&#10;AAA=&#10;">
                  <v:shape id="AutoShape 11037" o:spid="_x0000_s1959"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ZcgAAADeAAAADwAAAGRycy9kb3ducmV2LnhtbESPQWsCMRSE70L/Q3iFXqRmtba2W6Ns&#10;C4IKHtT2/rp53YRuXrabqNt/bwShx2FmvmGm887V4khtsJ4VDAcZCOLSa8uVgo/94v4ZRIjIGmvP&#10;pOCPAsxnN70p5tqfeEvHXaxEgnDIUYGJscmlDKUhh2HgG+LkffvWYUyyraRu8ZTgrpajLHuSDi2n&#10;BYMNvRsqf3YHp2CzGr4VX8au1ttfu3lcFPWh6n8qdXfbFa8gInXxP3xtL7WC0ctk/ACXO+kKyNkZ&#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c/ZcgAAADeAAAADwAAAAAA&#10;AAAAAAAAAAChAgAAZHJzL2Rvd25yZXYueG1sUEsFBgAAAAAEAAQA+QAAAJYDAAAAAA==&#10;"/>
                  <v:shape id="AutoShape 11038" o:spid="_x0000_s1960"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6nEcgAAADeAAAADwAAAGRycy9kb3ducmV2LnhtbESPQWsCMRSE7wX/Q3gFL6VmFdvq1ihb&#10;QdCCB63eXzevm+DmZbuJuv77plDocZiZb5jZonO1uFAbrGcFw0EGgrj02nKl4PCxepyACBFZY+2Z&#10;FNwowGLeu5thrv2Vd3TZx0okCIccFZgYm1zKUBpyGAa+IU7el28dxiTbSuoWrwnuajnKsmfp0HJa&#10;MNjQ0lB52p+dgu1m+FZ8Grt5333b7dOqqM/Vw1Gp/n1XvIKI1MX/8F97rRWMpi/jMfzeSVdAzn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B6nEcgAAADeAAAADwAAAAAA&#10;AAAAAAAAAAChAgAAZHJzL2Rvd25yZXYueG1sUEsFBgAAAAAEAAQA+QAAAJYDAAAAAA==&#10;"/>
                </v:group>
                <v:shape id="Text Box 11039" o:spid="_x0000_s1961" type="#_x0000_t202" style="position:absolute;left:8025;top:11924;width:1026;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8xr8gA&#10;AADeAAAADwAAAGRycy9kb3ducmV2LnhtbESPT2vCQBTE7wW/w/IK3uqmYv0TXUXEQkEoxvTQ4zP7&#10;TBazb2N2q/HbdwsFj8PM/IZZrDpbiyu13jhW8DpIQBAXThsuFXzl7y9TED4ga6wdk4I7eVgte08L&#10;TLW7cUbXQyhFhLBPUUEVQpNK6YuKLPqBa4ijd3KtxRBlW0rd4i3CbS2HSTKWFg3HhQob2lRUnA8/&#10;VsH6m7OtuXwe99kpM3k+S3g3PivVf+7WcxCBuvAI/7c/tILhbDJ6g7878Qr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HzGvyAAAAN4AAAAPAAAAAAAAAAAAAAAAAJgCAABk&#10;cnMvZG93bnJldi54bWxQSwUGAAAAAAQABAD1AAAAjQMAAAAA&#10;" filled="f" stroked="f">
                  <v:textbox inset="0,0,0,0">
                    <w:txbxContent>
                      <w:p w:rsidR="00862F6C" w:rsidRPr="00E46DCC" w:rsidRDefault="00862F6C" w:rsidP="00C934B4">
                        <w:pPr>
                          <w:rPr>
                            <w:rFonts w:asciiTheme="majorHAnsi" w:hAnsiTheme="majorHAnsi" w:cstheme="majorHAnsi"/>
                            <w:sz w:val="18"/>
                            <w:szCs w:val="18"/>
                            <w:lang w:val="fr-FR"/>
                          </w:rPr>
                        </w:pPr>
                        <w:r>
                          <w:rPr>
                            <w:rFonts w:asciiTheme="majorHAnsi" w:hAnsiTheme="majorHAnsi" w:cstheme="majorHAnsi"/>
                            <w:sz w:val="18"/>
                            <w:szCs w:val="18"/>
                            <w:lang w:val="fr-FR"/>
                          </w:rPr>
                          <w:t>FV660 closed</w:t>
                        </w:r>
                      </w:p>
                    </w:txbxContent>
                  </v:textbox>
                </v:shape>
                <v:shape id="Text Box 11040" o:spid="_x0000_s1962" type="#_x0000_t202" style="position:absolute;left:8083;top:13074;width:1972;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2v2McA&#10;AADeAAAADwAAAGRycy9kb3ducmV2LnhtbESPQWvCQBSE70L/w/IK3nRTkbSmriKiUBCkMT30+Jp9&#10;JovZtzG71fjv3ULB4zAz3zDzZW8bcaHOG8cKXsYJCOLSacOVgq9iO3oD4QOyxsYxKbiRh+XiaTDH&#10;TLsr53Q5hEpECPsMFdQhtJmUvqzJoh+7ljh6R9dZDFF2ldQdXiPcNnKSJKm0aDgu1NjSuqbydPi1&#10;ClbfnG/Mef/zmR9zUxSzhHfpSanhc796BxGoD4/wf/tDK5jMXqcp/N2JV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Nr9jHAAAA3gAAAA8AAAAAAAAAAAAAAAAAmAIAAGRy&#10;cy9kb3ducmV2LnhtbFBLBQYAAAAABAAEAPUAAACMAwAAAAA=&#10;" filled="f" stroked="f">
                  <v:textbox inset="0,0,0,0">
                    <w:txbxContent>
                      <w:p w:rsidR="00862F6C" w:rsidRPr="00E46DCC" w:rsidRDefault="00862F6C" w:rsidP="00C934B4">
                        <w:pPr>
                          <w:rPr>
                            <w:rFonts w:asciiTheme="majorHAnsi" w:hAnsiTheme="majorHAnsi" w:cstheme="majorHAnsi"/>
                            <w:sz w:val="18"/>
                            <w:szCs w:val="18"/>
                            <w:lang w:val="fr-FR"/>
                          </w:rPr>
                        </w:pPr>
                        <w:r>
                          <w:rPr>
                            <w:rFonts w:asciiTheme="majorHAnsi" w:hAnsiTheme="majorHAnsi" w:cstheme="majorHAnsi"/>
                            <w:sz w:val="18"/>
                            <w:szCs w:val="18"/>
                            <w:lang w:val="fr-FR"/>
                          </w:rPr>
                          <w:t>CV581&amp;CV582&amp;CV583 closed</w:t>
                        </w:r>
                      </w:p>
                    </w:txbxContent>
                  </v:textbox>
                </v:shape>
                <v:group id="Group 11041" o:spid="_x0000_s1963" style="position:absolute;left:7812;top:12869;width:227;height:565"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KQHA9HIAAAA&#10;3gAAAA8AAAAAAAAAAAAAAAAAqgIAAGRycy9kb3ducmV2LnhtbFBLBQYAAAAABAAEAPoAAACfAwAA&#10;AAA=&#10;">
                  <v:shape id="AutoShape 11042" o:spid="_x0000_s1964"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OtFMUAAADeAAAADwAAAGRycy9kb3ducmV2LnhtbERPy2oCMRTdC/2HcAU3UjNK7WNqlKkg&#10;VMGFtt3fTq6T0MnNdBJ1/HuzEFweznu26FwtTtQG61nBeJSBIC69tlwp+P5aPb6CCBFZY+2ZFFwo&#10;wGL+0Jthrv2Zd3Tax0qkEA45KjAxNrmUoTTkMIx8Q5y4g28dxgTbSuoWzync1XKSZc/SoeXUYLCh&#10;paHyb390Crbr8Ufxa+x6s/u32+mqqI/V8EepQb8r3kFE6uJdfHN/agWTt5entDfdSVdA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VOtFMUAAADeAAAADwAAAAAAAAAA&#10;AAAAAAChAgAAZHJzL2Rvd25yZXYueG1sUEsFBgAAAAAEAAQA+QAAAJMDAAAAAA==&#10;"/>
                  <v:shape id="AutoShape 11043" o:spid="_x0000_s1965"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8Ij8gAAADeAAAADwAAAGRycy9kb3ducmV2LnhtbESPT2sCMRTE74V+h/AKvRTNKtrqapSt&#10;INSCB//0/rp5bkI3L9tN1O23bwpCj8PM/IaZLztXiwu1wXpWMOhnIIhLry1XCo6HdW8CIkRkjbVn&#10;UvBDAZaL+7s55tpfeUeXfaxEgnDIUYGJscmlDKUhh6HvG+LknXzrMCbZVlK3eE1wV8thlj1Lh5bT&#10;gsGGVobKr/3ZKdhuBq/Fp7Gb99233Y7XRX2unj6UenzoihmISF38D9/ab1rBcPoymsLfnXQF5OI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h8Ij8gAAADeAAAADwAAAAAA&#10;AAAAAAAAAAChAgAAZHJzL2Rvd25yZXYueG1sUEsFBgAAAAAEAAQA+QAAAJYDAAAAAA==&#10;"/>
                </v:group>
                <v:group id="Group 11044" o:spid="_x0000_s1966" style="position:absolute;left:7364;top:12192;width:3855;height:803" coordorigin="7518,13612" coordsize="3923,8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jcNeMcAAADe&#10;AAAADwAAAAAAAAAAAAAAAACqAgAAZHJzL2Rvd25yZXYueG1sUEsFBgAAAAAEAAQA+gAAAJ4DAAAA&#10;AA==&#10;">
                  <v:rect id="Rectangle 11045" o:spid="_x0000_s1967" style="position:absolute;left:7518;top:13612;width:1198;height: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T++MgA&#10;AADeAAAADwAAAGRycy9kb3ducmV2LnhtbESPX2vCMBTF3wW/Q7gD3zRVptPOKDIQZGMyaxl7vDTX&#10;ttrclCardZ9+GQh7PJw/P85y3ZlKtNS40rKC8SgCQZxZXXKuID1uh3MQziNrrCyTghs5WK/6vSXG&#10;2l75QG3icxFG2MWooPC+jqV0WUEG3cjWxME72cagD7LJpW7wGsZNJSdRNJMGSw6EAmt6KSi7JN8m&#10;cB/rc7p/3W/fbz+frft4+0qmJ6vU4KHbPIPw1Pn/8L290womi6fpG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FP74yAAAAN4AAAAPAAAAAAAAAAAAAAAAAJgCAABk&#10;cnMvZG93bnJldi54bWxQSwUGAAAAAAQABAD1AAAAjQMAAAAA&#10;">
                    <v:textbox inset="0,0,0,0">
                      <w:txbxContent>
                        <w:p w:rsidR="00862F6C" w:rsidRPr="00437D2E" w:rsidRDefault="00862F6C" w:rsidP="00C934B4">
                          <w:pPr>
                            <w:spacing w:before="40"/>
                            <w:ind w:firstLine="142"/>
                            <w:jc w:val="center"/>
                            <w:rPr>
                              <w:rFonts w:asciiTheme="majorHAnsi" w:hAnsiTheme="majorHAnsi" w:cstheme="majorHAnsi"/>
                              <w:sz w:val="18"/>
                              <w:szCs w:val="18"/>
                            </w:rPr>
                          </w:pPr>
                          <w:r w:rsidRPr="00437D2E">
                            <w:rPr>
                              <w:rFonts w:asciiTheme="majorHAnsi" w:hAnsiTheme="majorHAnsi" w:cstheme="majorHAnsi"/>
                              <w:sz w:val="18"/>
                              <w:szCs w:val="18"/>
                            </w:rPr>
                            <w:t>Helium conditioning stopped</w:t>
                          </w:r>
                        </w:p>
                      </w:txbxContent>
                    </v:textbox>
                  </v:rect>
                  <v:shape id="Text Box 11046" o:spid="_x0000_s1968" type="#_x0000_t202" style="position:absolute;left:8700;top:13612;width:2741;height: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YoIcYA&#10;AADeAAAADwAAAGRycy9kb3ducmV2LnhtbESPW2sCMRSE3wv9D+EU+lazBtrqahQtFCx9qRd8PmzO&#10;XnRzsiTpuv33jSD4OMzMN8x8OdhW9ORD41jDeJSBIC6cabjScNh/vkxAhIhssHVMGv4owHLx+DDH&#10;3LgLb6nfxUokCIccNdQxdrmUoajJYhi5jjh5pfMWY5K+ksbjJcFtK1WWvUmLDaeFGjv6qKk4736t&#10;hn2/DpvtKU7NV7mW6rv8UUe/0vr5aVjNQEQa4j18a2+MBjV9f1VwvZOu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VYoIcYAAADeAAAADwAAAAAAAAAAAAAAAACYAgAAZHJz&#10;L2Rvd25yZXYueG1sUEsFBgAAAAAEAAQA9QAAAIsDAAAAAA==&#10;">
                    <v:textbox inset="0,0,0,0">
                      <w:txbxContent>
                        <w:p w:rsidR="00862F6C" w:rsidRDefault="00862F6C" w:rsidP="00C934B4">
                          <w:pPr>
                            <w:ind w:left="57"/>
                            <w:rPr>
                              <w:rFonts w:asciiTheme="majorHAnsi" w:hAnsiTheme="majorHAnsi" w:cstheme="majorHAnsi"/>
                              <w:sz w:val="18"/>
                              <w:szCs w:val="18"/>
                            </w:rPr>
                          </w:pPr>
                          <w:r w:rsidRPr="00003269">
                            <w:rPr>
                              <w:rFonts w:asciiTheme="majorHAnsi" w:hAnsiTheme="majorHAnsi" w:cstheme="majorHAnsi"/>
                              <w:sz w:val="18"/>
                              <w:szCs w:val="18"/>
                            </w:rPr>
                            <w:t>Close FV090, FV092</w:t>
                          </w:r>
                        </w:p>
                        <w:p w:rsidR="00862F6C" w:rsidRDefault="00862F6C" w:rsidP="00C934B4">
                          <w:pPr>
                            <w:ind w:left="57"/>
                            <w:rPr>
                              <w:rFonts w:asciiTheme="majorHAnsi" w:hAnsiTheme="majorHAnsi" w:cstheme="majorHAnsi"/>
                              <w:sz w:val="18"/>
                              <w:szCs w:val="18"/>
                            </w:rPr>
                          </w:pPr>
                          <w:r w:rsidRPr="00003269">
                            <w:rPr>
                              <w:rFonts w:asciiTheme="majorHAnsi" w:hAnsiTheme="majorHAnsi" w:cstheme="majorHAnsi"/>
                              <w:sz w:val="18"/>
                              <w:szCs w:val="18"/>
                            </w:rPr>
                            <w:t>Close CV</w:t>
                          </w:r>
                          <w:r>
                            <w:rPr>
                              <w:rFonts w:asciiTheme="majorHAnsi" w:hAnsiTheme="majorHAnsi" w:cstheme="majorHAnsi"/>
                              <w:sz w:val="18"/>
                              <w:szCs w:val="18"/>
                            </w:rPr>
                            <w:t>581</w:t>
                          </w:r>
                          <w:r w:rsidRPr="00003269">
                            <w:rPr>
                              <w:rFonts w:asciiTheme="majorHAnsi" w:hAnsiTheme="majorHAnsi" w:cstheme="majorHAnsi"/>
                              <w:sz w:val="18"/>
                              <w:szCs w:val="18"/>
                            </w:rPr>
                            <w:t xml:space="preserve">, </w:t>
                          </w:r>
                          <w:r>
                            <w:rPr>
                              <w:rFonts w:asciiTheme="majorHAnsi" w:hAnsiTheme="majorHAnsi" w:cstheme="majorHAnsi"/>
                              <w:sz w:val="18"/>
                              <w:szCs w:val="18"/>
                            </w:rPr>
                            <w:t>CV582, CV583</w:t>
                          </w:r>
                        </w:p>
                        <w:p w:rsidR="00862F6C" w:rsidRDefault="00862F6C" w:rsidP="0081208F">
                          <w:pPr>
                            <w:ind w:left="57"/>
                            <w:rPr>
                              <w:rFonts w:asciiTheme="majorHAnsi" w:hAnsiTheme="majorHAnsi" w:cstheme="majorHAnsi"/>
                              <w:sz w:val="18"/>
                              <w:szCs w:val="18"/>
                            </w:rPr>
                          </w:pPr>
                          <w:r>
                            <w:rPr>
                              <w:rFonts w:asciiTheme="majorHAnsi" w:hAnsiTheme="majorHAnsi" w:cstheme="majorHAnsi"/>
                              <w:sz w:val="18"/>
                              <w:szCs w:val="18"/>
                            </w:rPr>
                            <w:t>Close CV650, CV651, CV652, CV653</w:t>
                          </w:r>
                        </w:p>
                        <w:p w:rsidR="00862F6C" w:rsidRPr="00003269" w:rsidRDefault="00862F6C" w:rsidP="00C934B4">
                          <w:pPr>
                            <w:ind w:left="57"/>
                            <w:rPr>
                              <w:rFonts w:asciiTheme="majorHAnsi" w:hAnsiTheme="majorHAnsi" w:cstheme="majorHAnsi"/>
                              <w:sz w:val="18"/>
                              <w:szCs w:val="18"/>
                            </w:rPr>
                          </w:pPr>
                        </w:p>
                      </w:txbxContent>
                    </v:textbox>
                  </v:shape>
                </v:group>
                <v:group id="Group 11047" o:spid="_x0000_s1969" style="position:absolute;left:7793;top:13794;width:227;height:442"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uWTD8cAAADe&#10;AAAADwAAAAAAAAAAAAAAAACqAgAAZHJzL2Rvd25yZXYueG1sUEsFBgAAAAAEAAQA+gAAAJ4DAAAA&#10;AA==&#10;">
                  <v:shape id="AutoShape 11048" o:spid="_x0000_s1970"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cxzMgAAADeAAAADwAAAGRycy9kb3ducmV2LnhtbESPQWsCMRSE7wX/Q3gFL6VmFW11a5St&#10;IGjBg1bvr5vXTXDzst1E3f77plDocZiZb5j5snO1uFIbrGcFw0EGgrj02nKl4Pi+fpyCCBFZY+2Z&#10;FHxTgOWidzfHXPsb7+l6iJVIEA45KjAxNrmUoTTkMAx8Q5y8T986jEm2ldQt3hLc1XKUZU/SoeW0&#10;YLChlaHyfLg4Bbvt8LX4MHb7tv+yu8m6qC/Vw0mp/n1XvICI1MX/8F97oxWMZs+TMfzeSVdALn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ccxzMgAAADeAAAADwAAAAAA&#10;AAAAAAAAAAChAgAAZHJzL2Rvd25yZXYueG1sUEsFBgAAAAAEAAQA+QAAAJYDAAAAAA==&#10;"/>
                  <v:shape id="AutoShape 11049" o:spid="_x0000_s1971"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uUV8gAAADeAAAADwAAAGRycy9kb3ducmV2LnhtbESPQWsCMRSE7wX/Q3hCL6VmFba2W6Os&#10;BUELHrTt/XXzugndvKybqOu/bwqCx2FmvmFmi9414kRdsJ4VjEcZCOLKa8u1gs+P1eMziBCRNTae&#10;ScGFAizmg7sZFtqfeUenfaxFgnAoUIGJsS2kDJUhh2HkW+Lk/fjOYUyyq6Xu8JzgrpGTLHuSDi2n&#10;BYMtvRmqfvdHp2C7GS/Lb2M377uD3earsjnWD19K3Q/78hVEpD7ewtf2WiuYvEzzHP7vpCsg5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ouUV8gAAADeAAAADwAAAAAA&#10;AAAAAAAAAAChAgAAZHJzL2Rvd25yZXYueG1sUEsFBgAAAAAEAAQA+QAAAJYDAAAAAA==&#10;"/>
                </v:group>
                <v:shape id="Text Box 11050" o:spid="_x0000_s1972" type="#_x0000_t202" style="position:absolute;left:8133;top:13934;width:1026;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Q5BccA&#10;AADeAAAADwAAAGRycy9kb3ducmV2LnhtbESPQWvCQBSE70L/w/IK3nRTwbSmriKiUBCkMT30+Jp9&#10;JovZtzG71fjv3ULB4zAz3zDzZW8bcaHOG8cKXsYJCOLSacOVgq9iO3oD4QOyxsYxKbiRh+XiaTDH&#10;TLsr53Q5hEpECPsMFdQhtJmUvqzJoh+7ljh6R9dZDFF2ldQdXiPcNnKSJKm0aDgu1NjSuqbydPi1&#10;ClbfnG/Mef/zmR9zUxSzhHfpSanhc796BxGoD4/wf/tDK5jMXqcp/N2JV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UOQXHAAAA3gAAAA8AAAAAAAAAAAAAAAAAmAIAAGRy&#10;cy9kb3ducmV2LnhtbFBLBQYAAAAABAAEAPUAAACMAwAAAAA=&#10;" filled="f" stroked="f">
                  <v:textbox inset="0,0,0,0">
                    <w:txbxContent>
                      <w:p w:rsidR="00862F6C" w:rsidRPr="00E46DCC" w:rsidRDefault="00862F6C" w:rsidP="00C934B4">
                        <w:pPr>
                          <w:rPr>
                            <w:rFonts w:asciiTheme="majorHAnsi" w:hAnsiTheme="majorHAnsi" w:cstheme="majorHAnsi"/>
                            <w:sz w:val="18"/>
                            <w:szCs w:val="18"/>
                            <w:lang w:val="fr-FR"/>
                          </w:rPr>
                        </w:pPr>
                        <w:r>
                          <w:rPr>
                            <w:rFonts w:asciiTheme="majorHAnsi" w:hAnsiTheme="majorHAnsi" w:cstheme="majorHAnsi"/>
                            <w:sz w:val="18"/>
                            <w:szCs w:val="18"/>
                            <w:lang w:val="fr-FR"/>
                          </w:rPr>
                          <w:t>P090 stopped</w:t>
                        </w:r>
                      </w:p>
                    </w:txbxContent>
                  </v:textbox>
                </v:shape>
                <v:rect id="Rectangle 11051" o:spid="_x0000_s1973" style="position:absolute;left:7382;top:13331;width:965;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HDF8cA&#10;AADeAAAADwAAAGRycy9kb3ducmV2LnhtbESPX2vCMBTF3wd+h3CFvc1UmbpVo4ggyIaydSI+Xppr&#10;W21uShNr9dMvwmCPh/Pnx5nOW1OKhmpXWFbQ70UgiFOrC84U7H5WL28gnEfWWFomBTdyMJ91nqYY&#10;a3vlb2oSn4kwwi5GBbn3VSylS3My6Hq2Ig7e0dYGfZB1JnWN1zBuSjmIopE0WHAg5FjRMqf0nFxM&#10;4L5Wp932Y7va3O77xn19HpLh0Sr13G0XExCeWv8f/muvtYLB+3g4hsedcAX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xwxfHAAAA3gAAAA8AAAAAAAAAAAAAAAAAmAIAAGRy&#10;cy9kb3ducmV2LnhtbFBLBQYAAAAABAAEAPUAAACMAwAAAAA=&#10;">
                  <v:textbox inset="0,0,0,0">
                    <w:txbxContent>
                      <w:p w:rsidR="00862F6C" w:rsidRPr="00C24AA8" w:rsidRDefault="00862F6C" w:rsidP="00C934B4">
                        <w:pPr>
                          <w:spacing w:before="40"/>
                          <w:jc w:val="center"/>
                          <w:rPr>
                            <w:rFonts w:asciiTheme="majorHAnsi" w:hAnsiTheme="majorHAnsi" w:cstheme="majorHAnsi"/>
                            <w:sz w:val="18"/>
                            <w:szCs w:val="18"/>
                            <w:lang w:val="fr-FR"/>
                          </w:rPr>
                        </w:pPr>
                        <w:r>
                          <w:rPr>
                            <w:rFonts w:asciiTheme="majorHAnsi" w:hAnsiTheme="majorHAnsi" w:cstheme="majorHAnsi"/>
                            <w:sz w:val="18"/>
                            <w:szCs w:val="18"/>
                            <w:lang w:val="fr-FR"/>
                          </w:rPr>
                          <w:t>Pump stopped</w:t>
                        </w:r>
                      </w:p>
                    </w:txbxContent>
                  </v:textbox>
                </v:rect>
                <v:shape id="Text Box 11052" o:spid="_x0000_s1974" type="#_x0000_t202" style="position:absolute;left:8332;top:13331;width:1545;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4fy8IA&#10;AADeAAAADwAAAGRycy9kb3ducmV2LnhtbERPy2oCMRTdF/yHcAV3NeOArY5GUUGwdFMfuL5M7jx0&#10;cjMkcRz/vlkUujyc93Ldm0Z05HxtWcFknIAgzq2uuVRwOe/fZyB8QNbYWCYFL/KwXg3elphp++Qj&#10;dadQihjCPkMFVQhtJqXPKzLox7YljlxhncEQoSuldviM4aaRaZJ8SIM1x4YKW9pVlN9PD6Pg3G39&#10;4XgLc/1VbGX6XfykV7dRajTsNwsQgfrwL/5zH7SCdP45jXvjnXgF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vh/LwgAAAN4AAAAPAAAAAAAAAAAAAAAAAJgCAABkcnMvZG93&#10;bnJldi54bWxQSwUGAAAAAAQABAD1AAAAhwMAAAAA&#10;">
                  <v:textbox inset="0,0,0,0">
                    <w:txbxContent>
                      <w:p w:rsidR="00862F6C" w:rsidRDefault="00862F6C" w:rsidP="00C934B4">
                        <w:pPr>
                          <w:ind w:left="57"/>
                          <w:rPr>
                            <w:rFonts w:asciiTheme="majorHAnsi" w:hAnsiTheme="majorHAnsi" w:cstheme="majorHAnsi"/>
                            <w:sz w:val="18"/>
                            <w:szCs w:val="18"/>
                            <w:lang w:val="fr-FR"/>
                          </w:rPr>
                        </w:pPr>
                        <w:r>
                          <w:rPr>
                            <w:rFonts w:asciiTheme="majorHAnsi" w:hAnsiTheme="majorHAnsi" w:cstheme="majorHAnsi"/>
                            <w:sz w:val="18"/>
                            <w:szCs w:val="18"/>
                            <w:lang w:val="fr-FR"/>
                          </w:rPr>
                          <w:t>Stop P090</w:t>
                        </w:r>
                      </w:p>
                      <w:p w:rsidR="00862F6C" w:rsidRPr="00950700" w:rsidRDefault="00862F6C" w:rsidP="00C934B4">
                        <w:pPr>
                          <w:ind w:left="57"/>
                          <w:rPr>
                            <w:rFonts w:asciiTheme="majorHAnsi" w:hAnsiTheme="majorHAnsi" w:cstheme="majorHAnsi"/>
                            <w:sz w:val="18"/>
                            <w:szCs w:val="18"/>
                            <w:lang w:val="fr-FR"/>
                          </w:rPr>
                        </w:pPr>
                        <w:r>
                          <w:rPr>
                            <w:rFonts w:asciiTheme="majorHAnsi" w:hAnsiTheme="majorHAnsi" w:cstheme="majorHAnsi"/>
                            <w:sz w:val="18"/>
                            <w:szCs w:val="18"/>
                            <w:lang w:val="fr-FR"/>
                          </w:rPr>
                          <w:t>Open FV091NO</w:t>
                        </w:r>
                      </w:p>
                    </w:txbxContent>
                  </v:textbox>
                </v:shape>
                <v:shape id="AutoShape 11055" o:spid="_x0000_s1975" type="#_x0000_t32" style="position:absolute;left:7018;top:11171;width:7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Vq78gAAADeAAAADwAAAGRycy9kb3ducmV2LnhtbESPQWvCQBSE74L/YXlCb7oxUFtTV2kL&#10;Ra300Kg9P7LPJJh9m+5uNfrr3UKhx2FmvmFmi8404kTO15YVjEcJCOLC6ppLBbvt2/ARhA/IGhvL&#10;pOBCHhbzfm+GmbZn/qRTHkoRIewzVFCF0GZS+qIig35kW+LoHawzGKJ0pdQOzxFuGpkmyUQarDku&#10;VNjSa0XFMf8xCt43bZ1+Lz/cugn0levr/mU53it1N+ien0AE6sJ/+K+90grS6cP9FH7vxCsg5z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eVq78gAAADeAAAADwAAAAAA&#10;AAAAAAAAAAChAgAAZHJzL2Rvd25yZXYueG1sUEsFBgAAAAAEAAQA+QAAAJYDAAAAAA==&#10;" strokeweight=".5pt">
                  <v:stroke endarrow="block"/>
                </v:shape>
                <v:shape id="Text Box 11058" o:spid="_x0000_s1976" type="#_x0000_t202" style="position:absolute;left:3842;top:2460;width:3154;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TZcMMA&#10;AADeAAAADwAAAGRycy9kb3ducmV2LnhtbESPy4rCMBSG9wO+QziCuzG1Cx2rUVQYUNx4w/WhOb1o&#10;c1KSTO28/WQhzPLnv/Et171pREfO15YVTMYJCOLc6ppLBbfr9+cXCB+QNTaWScEveVivBh9LzLR9&#10;8Zm6SyhFHGGfoYIqhDaT0ucVGfRj2xJHr7DOYIjSlVI7fMVx08g0SabSYM3xocKWdhXlz8uPUXDt&#10;tn5/foS5PhRbmR6LU3p3G6VGw36zABGoD//hd3uvFaTz2TQCRJyI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TZcMMAAADeAAAADwAAAAAAAAAAAAAAAACYAgAAZHJzL2Rv&#10;d25yZXYueG1sUEsFBgAAAAAEAAQA9QAAAIgDAAAAAA==&#10;">
                  <v:textbox inset="0,0,0,0">
                    <w:txbxContent>
                      <w:p w:rsidR="00862F6C" w:rsidRPr="00437D2E" w:rsidRDefault="00862F6C" w:rsidP="00C934B4">
                        <w:pPr>
                          <w:ind w:left="57"/>
                          <w:rPr>
                            <w:rFonts w:asciiTheme="majorHAnsi" w:hAnsiTheme="majorHAnsi" w:cstheme="majorHAnsi"/>
                            <w:sz w:val="18"/>
                            <w:szCs w:val="18"/>
                          </w:rPr>
                        </w:pPr>
                        <w:r>
                          <w:rPr>
                            <w:rFonts w:asciiTheme="majorHAnsi" w:hAnsiTheme="majorHAnsi" w:cstheme="majorHAnsi"/>
                            <w:sz w:val="18"/>
                            <w:szCs w:val="18"/>
                          </w:rPr>
                          <w:t>Open CV581, CV582, CV583</w:t>
                        </w:r>
                      </w:p>
                      <w:p w:rsidR="00862F6C" w:rsidRPr="00437D2E" w:rsidRDefault="00862F6C" w:rsidP="00AE7D18">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 xml:space="preserve">Switch </w:t>
                        </w:r>
                        <w:r>
                          <w:rPr>
                            <w:rFonts w:asciiTheme="majorHAnsi" w:hAnsiTheme="majorHAnsi" w:cstheme="majorHAnsi"/>
                            <w:sz w:val="18"/>
                            <w:szCs w:val="18"/>
                          </w:rPr>
                          <w:t>V</w:t>
                        </w:r>
                        <w:r w:rsidRPr="00437D2E">
                          <w:rPr>
                            <w:rFonts w:asciiTheme="majorHAnsi" w:hAnsiTheme="majorHAnsi" w:cstheme="majorHAnsi"/>
                            <w:sz w:val="18"/>
                            <w:szCs w:val="18"/>
                          </w:rPr>
                          <w:t xml:space="preserve">alves </w:t>
                        </w:r>
                        <w:r>
                          <w:rPr>
                            <w:rFonts w:asciiTheme="majorHAnsi" w:hAnsiTheme="majorHAnsi" w:cstheme="majorHAnsi"/>
                            <w:sz w:val="18"/>
                            <w:szCs w:val="18"/>
                          </w:rPr>
                          <w:t>“Cryostat 4K circuit”</w:t>
                        </w:r>
                      </w:p>
                      <w:p w:rsidR="00862F6C" w:rsidRDefault="00862F6C" w:rsidP="00AE7D18">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 xml:space="preserve">Switch </w:t>
                        </w:r>
                        <w:r>
                          <w:rPr>
                            <w:rFonts w:asciiTheme="majorHAnsi" w:hAnsiTheme="majorHAnsi" w:cstheme="majorHAnsi"/>
                            <w:sz w:val="18"/>
                            <w:szCs w:val="18"/>
                          </w:rPr>
                          <w:t>V</w:t>
                        </w:r>
                        <w:r w:rsidRPr="00437D2E">
                          <w:rPr>
                            <w:rFonts w:asciiTheme="majorHAnsi" w:hAnsiTheme="majorHAnsi" w:cstheme="majorHAnsi"/>
                            <w:sz w:val="18"/>
                            <w:szCs w:val="18"/>
                          </w:rPr>
                          <w:t xml:space="preserve">alves </w:t>
                        </w:r>
                        <w:r>
                          <w:rPr>
                            <w:rFonts w:asciiTheme="majorHAnsi" w:hAnsiTheme="majorHAnsi" w:cstheme="majorHAnsi"/>
                            <w:sz w:val="18"/>
                            <w:szCs w:val="18"/>
                          </w:rPr>
                          <w:t>“Magnet 4K Circuit”</w:t>
                        </w:r>
                      </w:p>
                      <w:p w:rsidR="00862F6C" w:rsidRPr="00437D2E" w:rsidRDefault="00862F6C" w:rsidP="00AE7D18">
                        <w:pPr>
                          <w:ind w:left="57"/>
                          <w:rPr>
                            <w:rFonts w:asciiTheme="majorHAnsi" w:hAnsiTheme="majorHAnsi" w:cstheme="majorHAnsi"/>
                            <w:sz w:val="18"/>
                            <w:szCs w:val="18"/>
                          </w:rPr>
                        </w:pPr>
                        <w:r>
                          <w:rPr>
                            <w:rFonts w:asciiTheme="majorHAnsi" w:hAnsiTheme="majorHAnsi" w:cstheme="majorHAnsi"/>
                            <w:sz w:val="18"/>
                            <w:szCs w:val="18"/>
                          </w:rPr>
                          <w:t>Close FV582, FV587</w:t>
                        </w:r>
                      </w:p>
                      <w:p w:rsidR="00862F6C" w:rsidRPr="00437D2E" w:rsidRDefault="00862F6C" w:rsidP="00C934B4">
                        <w:pPr>
                          <w:rPr>
                            <w:rFonts w:asciiTheme="majorHAnsi" w:hAnsiTheme="majorHAnsi" w:cstheme="majorHAnsi"/>
                            <w:sz w:val="18"/>
                            <w:szCs w:val="18"/>
                          </w:rPr>
                        </w:pPr>
                      </w:p>
                    </w:txbxContent>
                  </v:textbox>
                </v:shape>
                <v:shape id="Text Box 11059" o:spid="_x0000_s1977" type="#_x0000_t202" style="position:absolute;left:6983;top:2460;width:3026;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868UA&#10;AADeAAAADwAAAGRycy9kb3ducmV2LnhtbESPzWsCMRTE7wX/h/AEbzXrHrSuRlFBsPTiF54fm7cf&#10;7eZlSeK6/e8bQehxmJnfMMt1bxrRkfO1ZQWTcQKCOLe65lLB9bJ//wDhA7LGxjIp+CUP69XgbYmZ&#10;tg8+UXcOpYgQ9hkqqEJoMyl9XpFBP7YtcfQK6wyGKF0ptcNHhJtGpkkylQZrjgsVtrSrKP85342C&#10;S7f1h9N3mOvPYivTr+KY3txGqdGw3yxABOrDf/jVPmgF6Xw2ncDzTr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HzrxQAAAN4AAAAPAAAAAAAAAAAAAAAAAJgCAABkcnMv&#10;ZG93bnJldi54bWxQSwUGAAAAAAQABAD1AAAAigMAAAAA&#10;">
                  <v:textbox inset="0,0,0,0">
                    <w:txbxContent>
                      <w:p w:rsidR="00862F6C" w:rsidRDefault="00862F6C" w:rsidP="004F1325">
                        <w:pPr>
                          <w:tabs>
                            <w:tab w:val="left" w:pos="1985"/>
                          </w:tabs>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FV</w:t>
                        </w:r>
                        <w:r>
                          <w:rPr>
                            <w:rFonts w:asciiTheme="majorHAnsi" w:hAnsiTheme="majorHAnsi" w:cstheme="majorHAnsi"/>
                            <w:sz w:val="18"/>
                            <w:szCs w:val="18"/>
                          </w:rPr>
                          <w:t>640, FV641, FV642, FV643</w:t>
                        </w:r>
                      </w:p>
                      <w:p w:rsidR="00862F6C" w:rsidRDefault="00862F6C" w:rsidP="004F1325">
                        <w:pPr>
                          <w:tabs>
                            <w:tab w:val="left" w:pos="1985"/>
                          </w:tabs>
                          <w:ind w:left="57"/>
                          <w:rPr>
                            <w:rFonts w:asciiTheme="majorHAnsi" w:hAnsiTheme="majorHAnsi" w:cstheme="majorHAnsi"/>
                            <w:sz w:val="18"/>
                            <w:szCs w:val="18"/>
                          </w:rPr>
                        </w:pPr>
                        <w:r>
                          <w:rPr>
                            <w:rFonts w:asciiTheme="majorHAnsi" w:hAnsiTheme="majorHAnsi" w:cstheme="majorHAnsi"/>
                            <w:sz w:val="18"/>
                            <w:szCs w:val="18"/>
                          </w:rPr>
                          <w:t>Open FV680, FV681</w:t>
                        </w:r>
                      </w:p>
                      <w:p w:rsidR="00862F6C" w:rsidRDefault="00862F6C" w:rsidP="004F1325">
                        <w:pPr>
                          <w:tabs>
                            <w:tab w:val="left" w:pos="1985"/>
                          </w:tabs>
                          <w:ind w:left="57"/>
                          <w:rPr>
                            <w:rFonts w:asciiTheme="majorHAnsi" w:hAnsiTheme="majorHAnsi" w:cstheme="majorHAnsi"/>
                            <w:sz w:val="18"/>
                            <w:szCs w:val="18"/>
                          </w:rPr>
                        </w:pPr>
                        <w:r>
                          <w:rPr>
                            <w:rFonts w:asciiTheme="majorHAnsi" w:hAnsiTheme="majorHAnsi" w:cstheme="majorHAnsi"/>
                            <w:sz w:val="18"/>
                            <w:szCs w:val="18"/>
                          </w:rPr>
                          <w:t>Open CV680</w:t>
                        </w:r>
                      </w:p>
                      <w:p w:rsidR="00862F6C" w:rsidRPr="00437D2E" w:rsidRDefault="00862F6C" w:rsidP="004F1325">
                        <w:pPr>
                          <w:tabs>
                            <w:tab w:val="left" w:pos="1985"/>
                          </w:tabs>
                          <w:ind w:left="57"/>
                          <w:rPr>
                            <w:rFonts w:asciiTheme="majorHAnsi" w:hAnsiTheme="majorHAnsi" w:cstheme="majorHAnsi"/>
                            <w:sz w:val="18"/>
                            <w:szCs w:val="18"/>
                          </w:rPr>
                        </w:pPr>
                        <w:r>
                          <w:rPr>
                            <w:rFonts w:asciiTheme="majorHAnsi" w:hAnsiTheme="majorHAnsi" w:cstheme="majorHAnsi"/>
                            <w:sz w:val="18"/>
                            <w:szCs w:val="18"/>
                          </w:rPr>
                          <w:t>Open CV650, CV651, CV652, CV653</w:t>
                        </w:r>
                      </w:p>
                    </w:txbxContent>
                  </v:textbox>
                </v:shape>
                <v:rect id="Rectangle 11060" o:spid="_x0000_s1978" style="position:absolute;left:2425;top:3704;width:1341;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qqMsgA&#10;AADeAAAADwAAAGRycy9kb3ducmV2LnhtbESPW2vCQBCF3wv+h2UKvtVNQ+slukopCNJS0Sji45Ad&#10;k9jsbMhuY+yvdwsFHw/n8nFmi85UoqXGlZYVPA8iEMSZ1SXnCva75dMYhPPIGivLpOBKDhbz3sMM&#10;E20vvKU29bkII+wSVFB4XydSuqwgg25ga+LgnWxj0AfZ5FI3eAnjppJxFA2lwZIDocCa3gvKvtMf&#10;E7gv9Xm//lgvv66/h9ZtPo/p68kq1X/s3qYgPHX+Hv5vr7SCeDIaxvB3J1w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qqoyyAAAAN4AAAAPAAAAAAAAAAAAAAAAAJgCAABk&#10;cnMvZG93bnJldi54bWxQSwUGAAAAAAQABAD1AAAAjQMAAAAA&#10;">
                  <v:textbox inset="0,0,0,0">
                    <w:txbxContent>
                      <w:p w:rsidR="00862F6C" w:rsidRPr="00437D2E" w:rsidRDefault="00862F6C" w:rsidP="00C934B4">
                        <w:pPr>
                          <w:spacing w:before="80"/>
                          <w:ind w:firstLine="142"/>
                          <w:jc w:val="center"/>
                          <w:rPr>
                            <w:rFonts w:asciiTheme="majorHAnsi" w:hAnsiTheme="majorHAnsi" w:cstheme="majorHAnsi"/>
                            <w:sz w:val="18"/>
                            <w:szCs w:val="18"/>
                          </w:rPr>
                        </w:pPr>
                        <w:r w:rsidRPr="00437D2E">
                          <w:rPr>
                            <w:rFonts w:asciiTheme="majorHAnsi" w:hAnsiTheme="majorHAnsi" w:cstheme="majorHAnsi"/>
                            <w:sz w:val="18"/>
                            <w:szCs w:val="18"/>
                          </w:rPr>
                          <w:t>Start the Pumping</w:t>
                        </w:r>
                      </w:p>
                      <w:p w:rsidR="00862F6C" w:rsidRPr="00437D2E" w:rsidRDefault="00862F6C" w:rsidP="00C934B4">
                        <w:pPr>
                          <w:rPr>
                            <w:rFonts w:asciiTheme="majorHAnsi" w:hAnsiTheme="majorHAnsi" w:cstheme="majorHAnsi"/>
                            <w:sz w:val="18"/>
                            <w:szCs w:val="18"/>
                          </w:rPr>
                        </w:pPr>
                      </w:p>
                    </w:txbxContent>
                  </v:textbox>
                </v:rect>
                <v:shape id="Text Box 11061" o:spid="_x0000_s1979" type="#_x0000_t202" style="position:absolute;left:3763;top:3704;width:1854;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ZHB8YA&#10;AADeAAAADwAAAGRycy9kb3ducmV2LnhtbESPW2sCMRSE3wv+h3AE32rWFaxujaKCoPSlXujzYXP2&#10;0m5OliSu679vCgUfh5n5hlmue9OIjpyvLSuYjBMQxLnVNZcKrpf96xyED8gaG8uk4EEe1qvByxIz&#10;be98ou4cShEh7DNUUIXQZlL6vCKDfmxb4ugV1hkMUbpSaof3CDeNTJNkJg3WHBcqbGlXUf5zvhkF&#10;l27rD6fvsNDHYivTj+Iz/XIbpUbDfvMOIlAfnuH/9kErSBdvsyn83Y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ZHB8YAAADeAAAADwAAAAAAAAAAAAAAAACYAgAAZHJz&#10;L2Rvd25yZXYueG1sUEsFBgAAAAAEAAQA9QAAAIsDAAAAAA==&#10;">
                  <v:textbox inset="0,0,0,0">
                    <w:txbxContent>
                      <w:p w:rsidR="00862F6C" w:rsidRPr="00437D2E" w:rsidRDefault="00862F6C" w:rsidP="00C934B4">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FV091NO</w:t>
                        </w:r>
                      </w:p>
                      <w:p w:rsidR="00862F6C" w:rsidRPr="00437D2E" w:rsidRDefault="00862F6C" w:rsidP="00C934B4">
                        <w:pPr>
                          <w:ind w:left="57"/>
                          <w:rPr>
                            <w:rFonts w:asciiTheme="majorHAnsi" w:hAnsiTheme="majorHAnsi" w:cstheme="majorHAnsi"/>
                            <w:sz w:val="18"/>
                            <w:szCs w:val="18"/>
                          </w:rPr>
                        </w:pPr>
                        <w:r>
                          <w:rPr>
                            <w:rFonts w:asciiTheme="majorHAnsi" w:hAnsiTheme="majorHAnsi" w:cstheme="majorHAnsi"/>
                            <w:sz w:val="18"/>
                            <w:szCs w:val="18"/>
                          </w:rPr>
                          <w:t>Open FV090</w:t>
                        </w:r>
                      </w:p>
                      <w:p w:rsidR="00862F6C" w:rsidRPr="00437D2E" w:rsidRDefault="00862F6C" w:rsidP="00C934B4">
                        <w:pPr>
                          <w:ind w:left="57"/>
                          <w:rPr>
                            <w:rFonts w:asciiTheme="majorHAnsi" w:hAnsiTheme="majorHAnsi" w:cstheme="majorHAnsi"/>
                            <w:sz w:val="18"/>
                            <w:szCs w:val="18"/>
                          </w:rPr>
                        </w:pPr>
                        <w:r>
                          <w:rPr>
                            <w:rFonts w:asciiTheme="majorHAnsi" w:hAnsiTheme="majorHAnsi" w:cstheme="majorHAnsi"/>
                            <w:sz w:val="18"/>
                            <w:szCs w:val="18"/>
                          </w:rPr>
                          <w:t xml:space="preserve">Start the </w:t>
                        </w:r>
                        <w:r w:rsidRPr="00437D2E">
                          <w:rPr>
                            <w:rFonts w:asciiTheme="majorHAnsi" w:hAnsiTheme="majorHAnsi" w:cstheme="majorHAnsi"/>
                            <w:sz w:val="18"/>
                            <w:szCs w:val="18"/>
                          </w:rPr>
                          <w:t>Pump P090</w:t>
                        </w:r>
                      </w:p>
                      <w:p w:rsidR="00862F6C" w:rsidRPr="00437D2E" w:rsidRDefault="00862F6C" w:rsidP="00C934B4">
                        <w:pPr>
                          <w:rPr>
                            <w:rFonts w:asciiTheme="majorHAnsi" w:hAnsiTheme="majorHAnsi" w:cstheme="majorHAnsi"/>
                            <w:sz w:val="18"/>
                            <w:szCs w:val="18"/>
                          </w:rPr>
                        </w:pPr>
                      </w:p>
                    </w:txbxContent>
                  </v:textbox>
                </v:shape>
                <v:shape id="Text Box 11062" o:spid="_x0000_s1980" type="#_x0000_t202" style="position:absolute;left:3374;top:4809;width:1338;height: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ERb8UA&#10;AADeAAAADwAAAGRycy9kb3ducmV2LnhtbESPwWrDMBBE74X+g9hCb7UcE5zWsRJCQyD0FrsfsEhb&#10;24m1MpYau/36qhDIcZiZN0y5nW0vrjT6zrGCRZKCINbOdNwo+KwPL68gfEA22DsmBT/kYbt5fCix&#10;MG7iE12r0IgIYV+ggjaEoZDS65Ys+sQNxNH7cqPFEOXYSDPiFOG2l1ma5tJix3GhxYHeW9KX6tsq&#10;4GxvF7qfz3JX4+9x+jDT/hyUen6ad2sQgeZwD9/aR6Mge1vlS/i/E6+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wRFvxQAAAN4AAAAPAAAAAAAAAAAAAAAAAJgCAABkcnMv&#10;ZG93bnJldi54bWxQSwUGAAAAAAQABAD1AAAAigMAAAAA&#10;">
                  <v:textbox inset="0,0,0,0">
                    <w:txbxContent>
                      <w:p w:rsidR="00862F6C" w:rsidRDefault="00862F6C" w:rsidP="00C934B4">
                        <w:pPr>
                          <w:ind w:left="57"/>
                          <w:rPr>
                            <w:rFonts w:asciiTheme="majorHAnsi" w:hAnsiTheme="majorHAnsi" w:cstheme="majorHAnsi"/>
                            <w:sz w:val="18"/>
                            <w:szCs w:val="18"/>
                            <w:lang w:val="fr-FR"/>
                          </w:rPr>
                        </w:pPr>
                        <w:r>
                          <w:rPr>
                            <w:rFonts w:asciiTheme="majorHAnsi" w:hAnsiTheme="majorHAnsi" w:cstheme="majorHAnsi"/>
                            <w:sz w:val="18"/>
                            <w:szCs w:val="18"/>
                            <w:lang w:val="fr-FR"/>
                          </w:rPr>
                          <w:t>Open FV660</w:t>
                        </w:r>
                      </w:p>
                      <w:p w:rsidR="00862F6C" w:rsidRPr="001D36DB" w:rsidRDefault="00862F6C" w:rsidP="00C934B4">
                        <w:pPr>
                          <w:ind w:left="57"/>
                          <w:rPr>
                            <w:rFonts w:asciiTheme="majorHAnsi" w:hAnsiTheme="majorHAnsi" w:cstheme="majorHAnsi"/>
                            <w:sz w:val="18"/>
                            <w:szCs w:val="18"/>
                            <w:lang w:val="fr-FR"/>
                          </w:rPr>
                        </w:pPr>
                        <w:r>
                          <w:rPr>
                            <w:rFonts w:asciiTheme="majorHAnsi" w:hAnsiTheme="majorHAnsi" w:cstheme="majorHAnsi"/>
                            <w:sz w:val="18"/>
                            <w:szCs w:val="18"/>
                            <w:lang w:val="fr-FR"/>
                          </w:rPr>
                          <w:t>Delay tvac2</w:t>
                        </w:r>
                      </w:p>
                    </w:txbxContent>
                  </v:textbox>
                </v:shape>
                <v:shape id="Text Box 11063" o:spid="_x0000_s1981" type="#_x0000_t202" style="position:absolute;left:2445;top:4809;width:933;height: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209MUA&#10;AADeAAAADwAAAGRycy9kb3ducmV2LnhtbESPwWrDMBBE74X+g9hCb7UcQ5zWsRJCQyD0FrsfsEhb&#10;24m1MpYau/36qhDIcZiZN0y5nW0vrjT6zrGCRZKCINbOdNwo+KwPL68gfEA22DsmBT/kYbt5fCix&#10;MG7iE12r0IgIYV+ggjaEoZDS65Ys+sQNxNH7cqPFEOXYSDPiFOG2l1ma5tJix3GhxYHeW9KX6tsq&#10;4GxvF7qfz3JX4+9x+jDT/hyUen6ad2sQgeZwD9/aR6Mge1vlS/i/E6+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jbT0xQAAAN4AAAAPAAAAAAAAAAAAAAAAAJgCAABkcnMv&#10;ZG93bnJldi54bWxQSwUGAAAAAAQABAD1AAAAigMAAAAA&#10;">
                  <v:textbox inset="0,0,0,0">
                    <w:txbxContent>
                      <w:p w:rsidR="00862F6C" w:rsidRPr="00437D2E" w:rsidRDefault="00862F6C" w:rsidP="00C934B4">
                        <w:pPr>
                          <w:ind w:firstLine="142"/>
                          <w:rPr>
                            <w:rFonts w:asciiTheme="majorHAnsi" w:hAnsiTheme="majorHAnsi" w:cstheme="majorHAnsi"/>
                            <w:sz w:val="18"/>
                            <w:szCs w:val="18"/>
                          </w:rPr>
                        </w:pPr>
                        <w:r>
                          <w:rPr>
                            <w:rFonts w:asciiTheme="majorHAnsi" w:hAnsiTheme="majorHAnsi" w:cstheme="majorHAnsi"/>
                            <w:sz w:val="18"/>
                            <w:szCs w:val="18"/>
                          </w:rPr>
                          <w:t>Pumping</w:t>
                        </w:r>
                      </w:p>
                    </w:txbxContent>
                  </v:textbox>
                </v:shape>
                <v:shape id="Text Box 11064" o:spid="_x0000_s1982" type="#_x0000_t202" style="position:absolute;left:5608;top:3704;width:298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Hkn8YA&#10;AADeAAAADwAAAGRycy9kb3ducmV2LnhtbESPzWsCMRTE7wX/h/AEbzXbPax1axQVBKUXP0rPj83b&#10;j3bzsiRxXf/7RhB6HGbmN8xiNZhW9OR8Y1nB2zQBQVxY3XCl4Ouye30H4QOyxtYyKbiTh9Vy9LLA&#10;XNsbn6g/h0pECPscFdQhdLmUvqjJoJ/ajjh6pXUGQ5SuktrhLcJNK9MkyaTBhuNCjR1tayp+z1ej&#10;4NJv/P70E+b6UG5k+lke02+3VmoyHtYfIAIN4T/8bO+1gnQ+yzJ43I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Hkn8YAAADeAAAADwAAAAAAAAAAAAAAAACYAgAAZHJz&#10;L2Rvd25yZXYueG1sUEsFBgAAAAAEAAQA9QAAAIsDAAAAAA==&#10;">
                  <v:textbox inset="0,0,0,0">
                    <w:txbxContent>
                      <w:p w:rsidR="00862F6C" w:rsidRDefault="00862F6C" w:rsidP="00C934B4">
                        <w:pPr>
                          <w:ind w:left="57"/>
                          <w:rPr>
                            <w:rFonts w:asciiTheme="majorHAnsi" w:hAnsiTheme="majorHAnsi" w:cstheme="majorHAnsi"/>
                            <w:sz w:val="18"/>
                            <w:szCs w:val="18"/>
                          </w:rPr>
                        </w:pPr>
                        <w:r>
                          <w:rPr>
                            <w:rFonts w:asciiTheme="majorHAnsi" w:hAnsiTheme="majorHAnsi" w:cstheme="majorHAnsi"/>
                            <w:sz w:val="18"/>
                            <w:szCs w:val="18"/>
                          </w:rPr>
                          <w:t>CV581, CV582, CV583, CV680 opened</w:t>
                        </w:r>
                      </w:p>
                      <w:p w:rsidR="00862F6C" w:rsidRDefault="00862F6C" w:rsidP="00ED598E">
                        <w:pPr>
                          <w:ind w:left="57"/>
                          <w:rPr>
                            <w:rFonts w:asciiTheme="majorHAnsi" w:hAnsiTheme="majorHAnsi" w:cstheme="majorHAnsi"/>
                            <w:sz w:val="18"/>
                            <w:szCs w:val="18"/>
                          </w:rPr>
                        </w:pPr>
                        <w:r>
                          <w:rPr>
                            <w:rFonts w:asciiTheme="majorHAnsi" w:hAnsiTheme="majorHAnsi" w:cstheme="majorHAnsi"/>
                            <w:sz w:val="18"/>
                            <w:szCs w:val="18"/>
                          </w:rPr>
                          <w:t>FV680, FV681 opened</w:t>
                        </w:r>
                      </w:p>
                      <w:p w:rsidR="00862F6C" w:rsidRDefault="00862F6C" w:rsidP="00ED598E">
                        <w:pPr>
                          <w:ind w:left="57"/>
                          <w:rPr>
                            <w:rFonts w:asciiTheme="majorHAnsi" w:hAnsiTheme="majorHAnsi" w:cstheme="majorHAnsi"/>
                            <w:sz w:val="18"/>
                            <w:szCs w:val="18"/>
                          </w:rPr>
                        </w:pPr>
                        <w:r>
                          <w:rPr>
                            <w:rFonts w:asciiTheme="majorHAnsi" w:hAnsiTheme="majorHAnsi" w:cstheme="majorHAnsi"/>
                            <w:sz w:val="18"/>
                            <w:szCs w:val="18"/>
                          </w:rPr>
                          <w:t xml:space="preserve">CV650, CV651, CV652, CV653 opened </w:t>
                        </w:r>
                      </w:p>
                      <w:p w:rsidR="00862F6C" w:rsidRPr="000A363C" w:rsidRDefault="00862F6C" w:rsidP="00ED598E">
                        <w:pPr>
                          <w:rPr>
                            <w:szCs w:val="18"/>
                          </w:rPr>
                        </w:pPr>
                      </w:p>
                    </w:txbxContent>
                  </v:textbox>
                </v:shape>
                <v:shape id="Text Box 11065" o:spid="_x0000_s1983" type="#_x0000_t202" style="position:absolute;left:4705;top:4809;width:3077;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1BBMYA&#10;AADeAAAADwAAAGRycy9kb3ducmV2LnhtbESPzWsCMRTE74X+D+EJ3mrWPWhdjaIFQfFSP/D82Lz9&#10;aDcvSxLX9b83QqHHYWZ+wyxWvWlER87XlhWMRwkI4tzqmksFl/P24xOED8gaG8uk4EEeVsv3twVm&#10;2t75SN0plCJC2GeooAqhzaT0eUUG/ci2xNErrDMYonSl1A7vEW4amSbJRBqsOS5U2NJXRfnv6WYU&#10;nLuN3x1/wkzvi41MD8V3enVrpYaDfj0HEagP/+G/9k4rSGfTyRRed+IV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01BBMYAAADeAAAADwAAAAAAAAAAAAAAAACYAgAAZHJz&#10;L2Rvd25yZXYueG1sUEsFBgAAAAAEAAQA9QAAAIsDAAAAAA==&#10;">
                  <v:textbox inset="0,0,0,0">
                    <w:txbxContent>
                      <w:p w:rsidR="00862F6C" w:rsidRDefault="00862F6C" w:rsidP="00C934B4">
                        <w:pPr>
                          <w:ind w:left="57"/>
                          <w:rPr>
                            <w:rFonts w:asciiTheme="majorHAnsi" w:hAnsiTheme="majorHAnsi" w:cstheme="majorHAnsi"/>
                            <w:sz w:val="18"/>
                            <w:szCs w:val="18"/>
                          </w:rPr>
                        </w:pPr>
                        <w:r>
                          <w:rPr>
                            <w:rFonts w:asciiTheme="majorHAnsi" w:hAnsiTheme="majorHAnsi" w:cstheme="majorHAnsi"/>
                            <w:sz w:val="18"/>
                            <w:szCs w:val="18"/>
                          </w:rPr>
                          <w:t xml:space="preserve">CV581, CV582, CV583, CV680 opened </w:t>
                        </w:r>
                      </w:p>
                      <w:p w:rsidR="00862F6C" w:rsidRPr="00437D2E" w:rsidRDefault="00862F6C" w:rsidP="00C934B4">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Default="00862F6C" w:rsidP="00ED598E">
                        <w:pPr>
                          <w:ind w:left="57"/>
                          <w:rPr>
                            <w:rFonts w:asciiTheme="majorHAnsi" w:hAnsiTheme="majorHAnsi" w:cstheme="majorHAnsi"/>
                            <w:sz w:val="18"/>
                            <w:szCs w:val="18"/>
                          </w:rPr>
                        </w:pPr>
                        <w:r>
                          <w:rPr>
                            <w:rFonts w:asciiTheme="majorHAnsi" w:hAnsiTheme="majorHAnsi" w:cstheme="majorHAnsi"/>
                            <w:sz w:val="18"/>
                            <w:szCs w:val="18"/>
                          </w:rPr>
                          <w:t>FV090, FV680, FV681 opened</w:t>
                        </w:r>
                      </w:p>
                      <w:p w:rsidR="00862F6C" w:rsidRPr="000A363C" w:rsidRDefault="00862F6C" w:rsidP="00C934B4">
                        <w:pPr>
                          <w:rPr>
                            <w:szCs w:val="18"/>
                          </w:rPr>
                        </w:pPr>
                      </w:p>
                    </w:txbxContent>
                  </v:textbox>
                </v:shape>
                <v:rect id="Rectangle 11066" o:spid="_x0000_s1984" style="position:absolute;left:4520;top:5910;width:1320;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d2MYA&#10;AADeAAAADwAAAGRycy9kb3ducmV2LnhtbERPTWvCQBC9F/wPyxS81U2l1RpdpRQEaanUVMTjkB2T&#10;2OxsyG5j7K/vHAo9Pt73YtW7WnXUhsqzgftRAoo497biwsD+c333BCpEZIu1ZzJwpQCr5eBmgan1&#10;F95Rl8VCSQiHFA2UMTap1iEvyWEY+YZYuJNvHUaBbaFtixcJd7UeJ8lEO6xYGkps6KWk/Cv7dtL7&#10;0Jz329ft+v36c+jCx9sxezx5Y4a3/fMcVKQ+/ov/3BtrYDybTmSv3JEr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Kd2MYAAADeAAAADwAAAAAAAAAAAAAAAACYAgAAZHJz&#10;L2Rvd25yZXYueG1sUEsFBgAAAAAEAAQA9QAAAIsDAAAAAA==&#10;">
                  <v:textbox inset="0,0,0,0">
                    <w:txbxContent>
                      <w:p w:rsidR="00862F6C" w:rsidRPr="00437D2E" w:rsidRDefault="00862F6C" w:rsidP="00864842">
                        <w:pPr>
                          <w:jc w:val="center"/>
                          <w:rPr>
                            <w:rFonts w:asciiTheme="majorHAnsi" w:hAnsiTheme="majorHAnsi" w:cstheme="majorHAnsi"/>
                            <w:sz w:val="18"/>
                            <w:szCs w:val="18"/>
                          </w:rPr>
                        </w:pPr>
                        <w:r w:rsidRPr="00437D2E">
                          <w:rPr>
                            <w:rFonts w:asciiTheme="majorHAnsi" w:hAnsiTheme="majorHAnsi" w:cstheme="majorHAnsi"/>
                            <w:sz w:val="18"/>
                            <w:szCs w:val="18"/>
                          </w:rPr>
                          <w:t>Leak test at low pressure</w:t>
                        </w:r>
                      </w:p>
                    </w:txbxContent>
                  </v:textbox>
                </v:rect>
                <v:shape id="Text Box 11067" o:spid="_x0000_s1985" type="#_x0000_t202" style="position:absolute;left:5840;top:5910;width:1779;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5w7cYA&#10;AADeAAAADwAAAGRycy9kb3ducmV2LnhtbESPzWsCMRTE7wX/h/AEbzXbPWh3axQVBKUXP0rPj83b&#10;j3bzsiRxXf/7RhB6HGbmN8xiNZhW9OR8Y1nB2zQBQVxY3XCl4Ouye30H4QOyxtYyKbiTh9Vy9LLA&#10;XNsbn6g/h0pECPscFdQhdLmUvqjJoJ/ajjh6pXUGQ5SuktrhLcJNK9MkmUmDDceFGjva1lT8nq9G&#10;waXf+P3pJ2T6UG5k+lke02+3VmoyHtYfIAIN4T/8bO+1gjSbzzJ43I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5w7cYAAADeAAAADwAAAAAAAAAAAAAAAACYAgAAZHJz&#10;L2Rvd25yZXYueG1sUEsFBgAAAAAEAAQA9QAAAIsDAAAAAA==&#10;">
                  <v:textbox inset="0,0,0,0">
                    <w:txbxContent>
                      <w:p w:rsidR="00862F6C" w:rsidRPr="00437D2E" w:rsidRDefault="00862F6C" w:rsidP="00C934B4">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FV090 &amp; FV6</w:t>
                        </w:r>
                        <w:r>
                          <w:rPr>
                            <w:rFonts w:asciiTheme="majorHAnsi" w:hAnsiTheme="majorHAnsi" w:cstheme="majorHAnsi"/>
                            <w:sz w:val="18"/>
                            <w:szCs w:val="18"/>
                          </w:rPr>
                          <w:t>6</w:t>
                        </w:r>
                        <w:r w:rsidRPr="00437D2E">
                          <w:rPr>
                            <w:rFonts w:asciiTheme="majorHAnsi" w:hAnsiTheme="majorHAnsi" w:cstheme="majorHAnsi"/>
                            <w:sz w:val="18"/>
                            <w:szCs w:val="18"/>
                          </w:rPr>
                          <w:t>0 Delay tvac1</w:t>
                        </w:r>
                      </w:p>
                      <w:p w:rsidR="00862F6C" w:rsidRPr="00437D2E" w:rsidRDefault="00862F6C" w:rsidP="00C934B4">
                        <w:pPr>
                          <w:rPr>
                            <w:rFonts w:asciiTheme="majorHAnsi" w:hAnsiTheme="majorHAnsi" w:cstheme="majorHAnsi"/>
                            <w:sz w:val="18"/>
                            <w:szCs w:val="18"/>
                          </w:rPr>
                        </w:pPr>
                      </w:p>
                    </w:txbxContent>
                  </v:textbox>
                </v:shape>
                <v:shape id="Text Box 11068" o:spid="_x0000_s1986" type="#_x0000_t202" style="position:absolute;left:7615;top:5677;width:3060;height: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1PrcMA&#10;AADeAAAADwAAAGRycy9kb3ducmV2LnhtbESPy4rCMBSG9wO+QziCuzG1Cx2rUVQYUGbjDdeH5vSi&#10;zUlJMrW+/WQhzPLnv/Et171pREfO15YVTMYJCOLc6ppLBdfL9+cXCB+QNTaWScGLPKxXg48lZto+&#10;+UTdOZQijrDPUEEVQptJ6fOKDPqxbYmjV1hnMETpSqkdPuO4aWSaJFNpsOb4UGFLu4ryx/nXKLh0&#10;W78/3cNcH4qtTH+KY3pzG6VGw36zABGoD//hd3uvFaTz2SwCRJyI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1PrcMAAADeAAAADwAAAAAAAAAAAAAAAACYAgAAZHJzL2Rv&#10;d25yZXYueG1sUEsFBgAAAAAEAAQA9QAAAIgDAAAAAA==&#10;">
                  <v:textbox inset="0,0,0,0">
                    <w:txbxContent>
                      <w:p w:rsidR="00862F6C" w:rsidRDefault="00862F6C" w:rsidP="00C934B4">
                        <w:pPr>
                          <w:ind w:left="57"/>
                          <w:rPr>
                            <w:rFonts w:asciiTheme="majorHAnsi" w:hAnsiTheme="majorHAnsi" w:cstheme="majorHAnsi"/>
                            <w:sz w:val="18"/>
                            <w:szCs w:val="18"/>
                          </w:rPr>
                        </w:pPr>
                        <w:r>
                          <w:rPr>
                            <w:rFonts w:asciiTheme="majorHAnsi" w:hAnsiTheme="majorHAnsi" w:cstheme="majorHAnsi"/>
                            <w:sz w:val="18"/>
                            <w:szCs w:val="18"/>
                          </w:rPr>
                          <w:t>CV581, CV582, CV583, CV680 opened</w:t>
                        </w:r>
                      </w:p>
                      <w:p w:rsidR="00862F6C" w:rsidRPr="00437D2E" w:rsidRDefault="00862F6C" w:rsidP="00C934B4">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Default="00862F6C" w:rsidP="00ED598E">
                        <w:pPr>
                          <w:ind w:left="57"/>
                          <w:rPr>
                            <w:rFonts w:asciiTheme="majorHAnsi" w:hAnsiTheme="majorHAnsi" w:cstheme="majorHAnsi"/>
                            <w:sz w:val="18"/>
                            <w:szCs w:val="18"/>
                          </w:rPr>
                        </w:pPr>
                        <w:r>
                          <w:rPr>
                            <w:rFonts w:asciiTheme="majorHAnsi" w:hAnsiTheme="majorHAnsi" w:cstheme="majorHAnsi"/>
                            <w:sz w:val="18"/>
                            <w:szCs w:val="18"/>
                          </w:rPr>
                          <w:t>FV680, FV681 opened</w:t>
                        </w:r>
                      </w:p>
                      <w:p w:rsidR="00862F6C" w:rsidRDefault="00862F6C" w:rsidP="0081208F">
                        <w:pPr>
                          <w:ind w:left="57"/>
                          <w:rPr>
                            <w:rFonts w:asciiTheme="majorHAnsi" w:hAnsiTheme="majorHAnsi" w:cstheme="majorHAnsi"/>
                            <w:sz w:val="18"/>
                            <w:szCs w:val="18"/>
                          </w:rPr>
                        </w:pPr>
                        <w:r>
                          <w:rPr>
                            <w:rFonts w:asciiTheme="majorHAnsi" w:hAnsiTheme="majorHAnsi" w:cstheme="majorHAnsi"/>
                            <w:sz w:val="18"/>
                            <w:szCs w:val="18"/>
                          </w:rPr>
                          <w:t xml:space="preserve">CV650, CV651, CV652, CV653 opened </w:t>
                        </w:r>
                      </w:p>
                      <w:p w:rsidR="00862F6C" w:rsidRPr="000A363C" w:rsidRDefault="00862F6C" w:rsidP="00C934B4">
                        <w:pPr>
                          <w:rPr>
                            <w:szCs w:val="18"/>
                          </w:rPr>
                        </w:pPr>
                      </w:p>
                    </w:txbxContent>
                  </v:textbox>
                </v:shape>
                <v:shape id="Text Box 11069" o:spid="_x0000_s1987" type="#_x0000_t202" style="position:absolute;left:7438;top:7026;width:3243;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HqNsYA&#10;AADeAAAADwAAAGRycy9kb3ducmV2LnhtbESPzWsCMRTE7wX/h/AEbzXrHrSuRlFBULzUDzw/Nm8/&#10;2s3LksR1+983QqHHYWZ+wyzXvWlER87XlhVMxgkI4tzqmksFt+v+/QOED8gaG8uk4Ic8rFeDtyVm&#10;2j75TN0llCJC2GeooAqhzaT0eUUG/di2xNErrDMYonSl1A6fEW4amSbJVBqsOS5U2NKuovz78jAK&#10;rt3WH85fYa6PxVamp+IzvbuNUqNhv1mACNSH//Bf+6AVpPPZbAKvO/EK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HqNsYAAADeAAAADwAAAAAAAAAAAAAAAACYAgAAZHJz&#10;L2Rvd25yZXYueG1sUEsFBgAAAAAEAAQA9QAAAIsDAAAAAA==&#10;">
                  <v:textbox inset="0,0,0,0">
                    <w:txbxContent>
                      <w:p w:rsidR="00862F6C" w:rsidRDefault="00862F6C" w:rsidP="00C934B4">
                        <w:pPr>
                          <w:ind w:left="57"/>
                          <w:rPr>
                            <w:rFonts w:asciiTheme="majorHAnsi" w:hAnsiTheme="majorHAnsi" w:cstheme="majorHAnsi"/>
                            <w:sz w:val="18"/>
                            <w:szCs w:val="18"/>
                          </w:rPr>
                        </w:pPr>
                        <w:r>
                          <w:rPr>
                            <w:rFonts w:asciiTheme="majorHAnsi" w:hAnsiTheme="majorHAnsi" w:cstheme="majorHAnsi"/>
                            <w:sz w:val="18"/>
                            <w:szCs w:val="18"/>
                          </w:rPr>
                          <w:t>CV581, CV582, CV583, CV680 opened</w:t>
                        </w:r>
                      </w:p>
                      <w:p w:rsidR="00862F6C" w:rsidRPr="00437D2E" w:rsidRDefault="00862F6C" w:rsidP="00C934B4">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Default="00862F6C" w:rsidP="00ED598E">
                        <w:pPr>
                          <w:ind w:left="57"/>
                          <w:rPr>
                            <w:rFonts w:asciiTheme="majorHAnsi" w:hAnsiTheme="majorHAnsi" w:cstheme="majorHAnsi"/>
                            <w:sz w:val="18"/>
                            <w:szCs w:val="18"/>
                          </w:rPr>
                        </w:pPr>
                        <w:r>
                          <w:rPr>
                            <w:rFonts w:asciiTheme="majorHAnsi" w:hAnsiTheme="majorHAnsi" w:cstheme="majorHAnsi"/>
                            <w:sz w:val="18"/>
                            <w:szCs w:val="18"/>
                          </w:rPr>
                          <w:t>FV680, FV681 opened</w:t>
                        </w:r>
                      </w:p>
                      <w:p w:rsidR="00862F6C" w:rsidRDefault="00862F6C" w:rsidP="0081208F">
                        <w:pPr>
                          <w:ind w:left="57"/>
                          <w:rPr>
                            <w:rFonts w:asciiTheme="majorHAnsi" w:hAnsiTheme="majorHAnsi" w:cstheme="majorHAnsi"/>
                            <w:sz w:val="18"/>
                            <w:szCs w:val="18"/>
                          </w:rPr>
                        </w:pPr>
                        <w:r>
                          <w:rPr>
                            <w:rFonts w:asciiTheme="majorHAnsi" w:hAnsiTheme="majorHAnsi" w:cstheme="majorHAnsi"/>
                            <w:sz w:val="18"/>
                            <w:szCs w:val="18"/>
                          </w:rPr>
                          <w:t xml:space="preserve">CV650, CV651, CV652, CV653 opened </w:t>
                        </w:r>
                      </w:p>
                      <w:p w:rsidR="00862F6C" w:rsidRPr="000A363C" w:rsidRDefault="00862F6C" w:rsidP="00C934B4">
                        <w:pPr>
                          <w:rPr>
                            <w:szCs w:val="18"/>
                          </w:rPr>
                        </w:pPr>
                      </w:p>
                    </w:txbxContent>
                  </v:textbox>
                </v:shape>
                <v:rect id="Rectangle 11070" o:spid="_x0000_s1988" style="position:absolute;left:7375;top:11294;width:1347;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M878gA&#10;AADeAAAADwAAAGRycy9kb3ducmV2LnhtbESPX2vCMBTF3wW/Q7iDvWm6sk2tRhkDYWxMtIr4eGmu&#10;bV1zU5qs1n16MxB8PJw/P85s0ZlKtNS40rKCp2EEgjizuuRcwW67HIxBOI+ssbJMCi7kYDHv92aY&#10;aHvmDbWpz0UYYZeggsL7OpHSZQUZdENbEwfvaBuDPsgml7rBcxg3lYyj6FUaLDkQCqzpvaDsJ/01&#10;gftcn3arz9Xy+/K3b93665C+HK1Sjw/d2xSEp87fw7f2h1YQT0ajGP7vhCsg5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czzvyAAAAN4AAAAPAAAAAAAAAAAAAAAAAJgCAABk&#10;cnMvZG93bnJldi54bWxQSwUGAAAAAAQABAD1AAAAjQMAAAAA&#10;">
                  <v:textbox inset="0,0,0,0">
                    <w:txbxContent>
                      <w:p w:rsidR="00862F6C" w:rsidRPr="00C24AA8" w:rsidRDefault="00862F6C" w:rsidP="00C934B4">
                        <w:pPr>
                          <w:spacing w:before="40"/>
                          <w:ind w:firstLine="142"/>
                          <w:jc w:val="center"/>
                          <w:rPr>
                            <w:rFonts w:asciiTheme="majorHAnsi" w:hAnsiTheme="majorHAnsi" w:cstheme="majorHAnsi"/>
                            <w:sz w:val="18"/>
                            <w:szCs w:val="18"/>
                            <w:lang w:val="fr-FR"/>
                          </w:rPr>
                        </w:pPr>
                        <w:r>
                          <w:rPr>
                            <w:rFonts w:asciiTheme="majorHAnsi" w:hAnsiTheme="majorHAnsi" w:cstheme="majorHAnsi"/>
                            <w:sz w:val="18"/>
                            <w:szCs w:val="18"/>
                            <w:lang w:val="fr-FR"/>
                          </w:rPr>
                          <w:t>Cryostat circuits isolated</w:t>
                        </w:r>
                      </w:p>
                    </w:txbxContent>
                  </v:textbox>
                </v:rect>
                <v:shape id="Text Box 11071" o:spid="_x0000_s1989" type="#_x0000_t202" style="position:absolute;left:8720;top:11291;width:2438;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R2sYA&#10;AADeAAAADwAAAGRycy9kb3ducmV2LnhtbESPW2sCMRSE3wv9D+EIfatZt+BlNYoWChZf6gWfD5uz&#10;F92cLEm6bv+9EQo+DjPzDbNY9aYRHTlfW1YwGiYgiHOray4VnI5f71MQPiBrbCyTgj/ysFq+viww&#10;0/bGe+oOoRQRwj5DBVUIbSalzysy6Ie2JY5eYZ3BEKUrpXZ4i3DTyDRJxtJgzXGhwpY+K8qvh1+j&#10;4Nht/HZ/CTP9XWxkuit+0rNbK/U26NdzEIH68Az/t7daQTqbTD7gcSd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a/R2sYAAADeAAAADwAAAAAAAAAAAAAAAACYAgAAZHJz&#10;L2Rvd25yZXYueG1sUEsFBgAAAAAEAAQA9QAAAIsDAAAAAA==&#10;">
                  <v:textbox inset="0,0,0,0">
                    <w:txbxContent>
                      <w:p w:rsidR="00862F6C" w:rsidRDefault="00862F6C" w:rsidP="00C934B4">
                        <w:pPr>
                          <w:ind w:left="57"/>
                          <w:rPr>
                            <w:rFonts w:asciiTheme="majorHAnsi" w:hAnsiTheme="majorHAnsi" w:cstheme="majorHAnsi"/>
                            <w:sz w:val="18"/>
                            <w:szCs w:val="18"/>
                          </w:rPr>
                        </w:pPr>
                        <w:r>
                          <w:rPr>
                            <w:rFonts w:asciiTheme="majorHAnsi" w:hAnsiTheme="majorHAnsi" w:cstheme="majorHAnsi"/>
                            <w:sz w:val="18"/>
                            <w:szCs w:val="18"/>
                          </w:rPr>
                          <w:t>Close FV660</w:t>
                        </w:r>
                      </w:p>
                      <w:p w:rsidR="00862F6C" w:rsidRDefault="00862F6C" w:rsidP="00ED598E">
                        <w:pPr>
                          <w:ind w:left="57"/>
                          <w:rPr>
                            <w:rFonts w:asciiTheme="majorHAnsi" w:hAnsiTheme="majorHAnsi" w:cstheme="majorHAnsi"/>
                            <w:sz w:val="18"/>
                            <w:szCs w:val="18"/>
                          </w:rPr>
                        </w:pPr>
                        <w:r>
                          <w:rPr>
                            <w:rFonts w:asciiTheme="majorHAnsi" w:hAnsiTheme="majorHAnsi" w:cstheme="majorHAnsi"/>
                            <w:sz w:val="18"/>
                            <w:szCs w:val="18"/>
                          </w:rPr>
                          <w:t>Close CV680, FV680, FV681</w:t>
                        </w:r>
                      </w:p>
                      <w:p w:rsidR="00862F6C" w:rsidRPr="00437D2E" w:rsidRDefault="00862F6C" w:rsidP="00C934B4">
                        <w:pPr>
                          <w:ind w:left="57"/>
                          <w:rPr>
                            <w:rFonts w:asciiTheme="majorHAnsi" w:hAnsiTheme="majorHAnsi" w:cstheme="majorHAnsi"/>
                            <w:sz w:val="18"/>
                            <w:szCs w:val="18"/>
                          </w:rPr>
                        </w:pPr>
                      </w:p>
                    </w:txbxContent>
                  </v:textbox>
                </v:shape>
                <v:rect id="Rectangle 10908" o:spid="_x0000_s1990" style="position:absolute;left:7317;top:9001;width:1393;height: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YBAMcA&#10;AADeAAAADwAAAGRycy9kb3ducmV2LnhtbESPX2vCMBTF3wW/Q7iCb5oqTrdqlDEQZENxnYiPl+ba&#10;Vpub0mS17tMvg4GPh/Pnx1msWlOKhmpXWFYwGkYgiFOrC84UHL7Wg2cQziNrLC2Tgjs5WC27nQXG&#10;2t74k5rEZyKMsItRQe59FUvp0pwMuqGtiIN3trVBH2SdSV3jLYybUo6jaCoNFhwIOVb0llN6Tb5N&#10;4E6qy2H3vltv7z/Hxu0/TsnT2SrV77WvcxCeWv8I/7c3WsH4ZTabwN+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WAQDHAAAA3gAAAA8AAAAAAAAAAAAAAAAAmAIAAGRy&#10;cy9kb3ducmV2LnhtbFBLBQYAAAAABAAEAPUAAACMAwAAAAA=&#10;">
                  <v:textbox inset="0,0,0,0">
                    <w:txbxContent>
                      <w:p w:rsidR="00862F6C" w:rsidRPr="00626B84" w:rsidRDefault="00862F6C" w:rsidP="00C934B4">
                        <w:pPr>
                          <w:jc w:val="center"/>
                          <w:rPr>
                            <w:rFonts w:asciiTheme="majorHAnsi" w:hAnsiTheme="majorHAnsi" w:cstheme="majorHAnsi"/>
                            <w:sz w:val="18"/>
                            <w:szCs w:val="18"/>
                            <w:lang w:val="fr-FR"/>
                          </w:rPr>
                        </w:pPr>
                        <w:r>
                          <w:rPr>
                            <w:rFonts w:asciiTheme="majorHAnsi" w:hAnsiTheme="majorHAnsi" w:cstheme="majorHAnsi"/>
                            <w:sz w:val="18"/>
                            <w:szCs w:val="18"/>
                            <w:lang w:val="fr-FR"/>
                          </w:rPr>
                          <w:t>Leak test at high pressure</w:t>
                        </w:r>
                      </w:p>
                    </w:txbxContent>
                  </v:textbox>
                </v:rect>
                <v:shape id="Text Box 10909" o:spid="_x0000_s1991" type="#_x0000_t202" style="position:absolute;left:8710;top:9001;width:1924;height: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rsNcYA&#10;AADeAAAADwAAAGRycy9kb3ducmV2LnhtbESPW2sCMRSE3wv9D+EIfatZF+plNYoWChZf6gWfD5uz&#10;F92cLEm6bv+9EQo+DjPzDbNY9aYRHTlfW1YwGiYgiHOray4VnI5f71MQPiBrbCyTgj/ysFq+viww&#10;0/bGe+oOoRQRwj5DBVUIbSalzysy6Ie2JY5eYZ3BEKUrpXZ4i3DTyDRJxtJgzXGhwpY+K8qvh1+j&#10;4Nht/HZ/CTP9XWxkuit+0rNbK/U26NdzEIH68Az/t7daQTqbTD7gcSd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rsNcYAAADeAAAADwAAAAAAAAAAAAAAAACYAgAAZHJz&#10;L2Rvd25yZXYueG1sUEsFBgAAAAAEAAQA9QAAAIsDAAAAAA==&#10;">
                  <v:textbox inset="0,0,0,0">
                    <w:txbxContent>
                      <w:p w:rsidR="00862F6C" w:rsidRDefault="00862F6C" w:rsidP="00C934B4">
                        <w:pPr>
                          <w:ind w:left="57"/>
                          <w:rPr>
                            <w:rFonts w:asciiTheme="majorHAnsi" w:hAnsiTheme="majorHAnsi" w:cstheme="majorHAnsi"/>
                            <w:sz w:val="18"/>
                            <w:szCs w:val="18"/>
                          </w:rPr>
                        </w:pPr>
                        <w:r>
                          <w:rPr>
                            <w:rFonts w:asciiTheme="majorHAnsi" w:hAnsiTheme="majorHAnsi" w:cstheme="majorHAnsi"/>
                            <w:sz w:val="18"/>
                            <w:szCs w:val="18"/>
                          </w:rPr>
                          <w:t>Close FV092 &amp; FV660</w:t>
                        </w:r>
                      </w:p>
                      <w:p w:rsidR="00862F6C" w:rsidRPr="00437D2E" w:rsidRDefault="00862F6C" w:rsidP="00C934B4">
                        <w:pPr>
                          <w:ind w:left="57"/>
                          <w:rPr>
                            <w:rFonts w:asciiTheme="majorHAnsi" w:hAnsiTheme="majorHAnsi" w:cstheme="majorHAnsi"/>
                            <w:sz w:val="18"/>
                            <w:szCs w:val="18"/>
                          </w:rPr>
                        </w:pPr>
                        <w:r>
                          <w:rPr>
                            <w:rFonts w:asciiTheme="majorHAnsi" w:hAnsiTheme="majorHAnsi" w:cstheme="majorHAnsi"/>
                            <w:sz w:val="18"/>
                            <w:szCs w:val="18"/>
                          </w:rPr>
                          <w:t>Delay tp1</w:t>
                        </w:r>
                      </w:p>
                    </w:txbxContent>
                  </v:textbox>
                </v:shape>
                <v:shape id="Text Box 12345" o:spid="_x0000_s1992" type="#_x0000_t202" style="position:absolute;left:3257;top:8163;width:301;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wanccA&#10;AADeAAAADwAAAGRycy9kb3ducmV2LnhtbESPS2vDMBCE74X8B7GBXkoj1wcncaOEPKGH5pAHOS/W&#10;1ja1VkZSYuffV4FAj8PMfMPMFr1pxI2cry0r+BglIIgLq2suFZxPu/cJCB+QNTaWScGdPCzmg5cZ&#10;5tp2fKDbMZQiQtjnqKAKoc2l9EVFBv3ItsTR+7HOYIjSlVI77CLcNDJNkkwarDkuVNjSuqLi93g1&#10;CrKNu3YHXr9tzttv3LdlelndL0q9DvvlJ4hAffgPP9tfWkE6HY8zeNyJV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cGp3HAAAA3gAAAA8AAAAAAAAAAAAAAAAAmAIAAGRy&#10;cy9kb3ducmV2LnhtbFBLBQYAAAAABAAEAPUAAACMAwAAAAA=&#10;" stroked="f">
                  <v:textbox inset="0,0,0,0">
                    <w:txbxContent>
                      <w:p w:rsidR="00862F6C" w:rsidRPr="00E46DCC" w:rsidRDefault="00862F6C" w:rsidP="00C8048B">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v:textbox>
                </v:shape>
                <v:shape id="AutoShape 12346" o:spid="_x0000_s1993" type="#_x0000_t32" style="position:absolute;left:2655;top:7958;width:0;height:2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Dz28gAAADeAAAADwAAAGRycy9kb3ducmV2LnhtbESPQWsCMRSE74X+h/CEXkrNKui2W6Ns&#10;C0IVPKjt/XXzugluXrabqOu/bwqCx2FmvmFmi9414kRdsJ4VjIYZCOLKa8u1gs/98ukZRIjIGhvP&#10;pOBCARbz+7sZFtqfeUunXaxFgnAoUIGJsS2kDJUhh2HoW+Lk/fjOYUyyq6Xu8JzgrpHjLJtKh5bT&#10;gsGW3g1Vh93RKdisRm/lt7Gr9fbXbibLsjnWj19KPQz68hVEpD7ewtf2h1YwfsnzHP7vpCsg5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6qDz28gAAADeAAAADwAAAAAA&#10;AAAAAAAAAAChAgAAZHJzL2Rvd25yZXYueG1sUEsFBgAAAAAEAAQA+QAAAJYDAAAAAA==&#10;"/>
                <v:shape id="AutoShape 12347" o:spid="_x0000_s1994" type="#_x0000_t32" style="position:absolute;left:1565;top:8155;width:35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9nqcUAAADeAAAADwAAAGRycy9kb3ducmV2LnhtbERPz2vCMBS+D/Y/hDfYZWiqMJ3VKN1A&#10;mIKHOr0/m7cmrHnpmqjdf78cBI8f3+/FqneNuFAXrGcFo2EGgrjy2nKt4PC1HryBCBFZY+OZFPxR&#10;gNXy8WGBufZXLumyj7VIIRxyVGBibHMpQ2XIYRj6ljhx375zGBPsaqk7vKZw18hxlk2kQ8upwWBL&#10;H4aqn/3ZKdhtRu/FydjNtvy1u9d10Zzrl6NSz099MQcRqY938c39qRWMZ9Np2pvupCs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z9nqcUAAADeAAAADwAAAAAAAAAA&#10;AAAAAAChAgAAZHJzL2Rvd25yZXYueG1sUEsFBgAAAAAEAAQA+QAAAJMDAAAAAA==&#10;"/>
                <v:group id="Group 12348" o:spid="_x0000_s1995" style="position:absolute;left:1452;top:8145;width:227;height:373"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Lj4hccAAADe&#10;AAAADwAAAAAAAAAAAAAAAACqAgAAZHJzL2Rvd25yZXYueG1sUEsFBgAAAAAEAAQA+gAAAJ4DAAAA&#10;AA==&#10;">
                  <v:shape id="AutoShape 12349" o:spid="_x0000_s1996"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wbiMYAAADeAAAADwAAAGRycy9kb3ducmV2LnhtbESPzWoCMRSF94LvEG6hG6kZhVqdGmVa&#10;EKrgQqv76+R2Ejq5GSdRp29vFkKXh/PHN192rhZXaoP1rGA0zEAQl15brhQcvlcvUxAhImusPZOC&#10;PwqwXPR7c8y1v/GOrvtYiTTCIUcFJsYmlzKUhhyGoW+Ik/fjW4cxybaSusVbGne1HGfZRDq0nB4M&#10;NvRpqPzdX5yC7Xr0UZyMXW92Z7t9XRX1pRoclXp+6op3EJG6+B9+tL+0gvHsbZoAEk5C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CcG4jGAAAA3gAAAA8AAAAAAAAA&#10;AAAAAAAAoQIAAGRycy9kb3ducmV2LnhtbFBLBQYAAAAABAAEAPkAAACUAwAAAAA=&#10;"/>
                  <v:shape id="AutoShape 12350" o:spid="_x0000_s1997"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C+E8gAAADeAAAADwAAAGRycy9kb3ducmV2LnhtbESPT2sCMRTE74V+h/CEXopmV7C1W6Ns&#10;C0ItePDf/XXzugluXrabqOu3bwpCj8PM/IaZLXrXiDN1wXpWkI8yEMSV15ZrBfvdcjgFESKyxsYz&#10;KbhSgMX8/m6GhfYX3tB5G2uRIBwKVGBibAspQ2XIYRj5ljh5375zGJPsaqk7vCS4a+Q4y56kQ8tp&#10;wWBL74aq4/bkFKxX+Vv5Zezqc/Nj15Nl2Zzqx4NSD4O+fAURqY//4Vv7QysYvzxPc/i7k66AnP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9C+E8gAAADeAAAADwAAAAAA&#10;AAAAAAAAAAChAgAAZHJzL2Rvd25yZXYueG1sUEsFBgAAAAAEAAQA+QAAAJYDAAAAAA==&#10;"/>
                </v:group>
                <v:shape id="Text Box 12351" o:spid="_x0000_s1998" type="#_x0000_t202" style="position:absolute;left:1744;top:8209;width:324;height: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8TQccA&#10;AADeAAAADwAAAGRycy9kb3ducmV2LnhtbESPT2vCQBTE7wW/w/IKvdVNc/BP6ioiFgoFMcaDx9fs&#10;M1nMvo3Zrabf3hUEj8PM/IaZLXrbiAt13jhW8DFMQBCXThuuFOyLr/cJCB+QNTaOScE/eVjMBy8z&#10;zLS7ck6XXahEhLDPUEEdQptJ6cuaLPqha4mjd3SdxRBlV0nd4TXCbSPTJBlJi4bjQo0trWoqT7s/&#10;q2B54HxtzpvfbX7MTVFME/4ZnZR6e+2XnyAC9eEZfrS/tYJ0Op6kcL8Tr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PE0HHAAAA3gAAAA8AAAAAAAAAAAAAAAAAmAIAAGRy&#10;cy9kb3ducmV2LnhtbFBLBQYAAAAABAAEAPUAAACMAwAAAAA=&#10;" filled="f" stroked="f">
                  <v:textbox inset="0,0,0,0">
                    <w:txbxContent>
                      <w:p w:rsidR="00862F6C" w:rsidRPr="00E46DCC" w:rsidRDefault="00862F6C" w:rsidP="00C8048B">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v:textbox>
                </v:shape>
                <v:shape id="Text Box 12352" o:spid="_x0000_s1999" type="#_x0000_t202" style="position:absolute;left:1014;top:8481;width:1440;height: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qh/cYA&#10;AADeAAAADwAAAGRycy9kb3ducmV2LnhtbESPT2sCMRTE7wW/Q3iCt5rtFqxujaJCQfFStfT82Lz9&#10;025eliSu67c3guBxmJnfMPNlbxrRkfO1ZQVv4wQEcW51zaWCn9PX6xSED8gaG8uk4EoelovByxwz&#10;bS98oO4YShEh7DNUUIXQZlL6vCKDfmxb4ugV1hkMUbpSaoeXCDeNTJNkIg3WHBcqbGlTUf5/PBsF&#10;p27tt4e/MNO7Yi3TffGd/rqVUqNhv/oEEagPz/CjvdUK0tnH9B3ud+IV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qh/cYAAADeAAAADwAAAAAAAAAAAAAAAACYAgAAZHJz&#10;L2Rvd25yZXYueG1sUEsFBgAAAAAEAAQA9QAAAIsDAAAAAA==&#10;">
                  <v:textbox inset="0,0,0,0">
                    <w:txbxContent>
                      <w:p w:rsidR="00862F6C" w:rsidRPr="007F2C06" w:rsidRDefault="00862F6C" w:rsidP="00C8048B">
                        <w:pPr>
                          <w:spacing w:before="40"/>
                          <w:ind w:firstLine="142"/>
                          <w:jc w:val="center"/>
                          <w:rPr>
                            <w:rFonts w:asciiTheme="majorHAnsi" w:hAnsiTheme="majorHAnsi" w:cstheme="majorHAnsi"/>
                            <w:sz w:val="18"/>
                            <w:szCs w:val="18"/>
                          </w:rPr>
                        </w:pPr>
                        <w:r w:rsidRPr="007F2C06">
                          <w:rPr>
                            <w:rFonts w:asciiTheme="majorHAnsi" w:hAnsiTheme="majorHAnsi" w:cstheme="majorHAnsi"/>
                            <w:sz w:val="18"/>
                            <w:szCs w:val="18"/>
                          </w:rPr>
                          <w:t>“Do you want to keep lines under vacuum?“</w:t>
                        </w:r>
                      </w:p>
                      <w:p w:rsidR="00862F6C" w:rsidRPr="007F2C06" w:rsidRDefault="00862F6C" w:rsidP="00C8048B">
                        <w:pPr>
                          <w:rPr>
                            <w:szCs w:val="18"/>
                          </w:rPr>
                        </w:pPr>
                      </w:p>
                    </w:txbxContent>
                  </v:textbox>
                </v:shape>
                <v:shape id="AutoShape 12353" o:spid="_x0000_s2000" type="#_x0000_t32" style="position:absolute;left:1502;top:9277;width:0;height:2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cdi8gAAADeAAAADwAAAGRycy9kb3ducmV2LnhtbESPT2sCMRTE74V+h/AKvRTNKtra1Shb&#10;QagFD/67v26em9DNy3YTdfvtm4LQ4zAzv2Fmi87V4kJtsJ4VDPoZCOLSa8uVgsN+1ZuACBFZY+2Z&#10;FPxQgMX8/m6GufZX3tJlFyuRIBxyVGBibHIpQ2nIYej7hjh5J986jEm2ldQtXhPc1XKYZc/SoeW0&#10;YLChpaHya3d2CjbrwVvxaez6Y/ttN+NVUZ+rp6NSjw9dMQURqYv/4Vv7XSsYvr5MRvB3J10BOf8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6cdi8gAAADeAAAADwAAAAAA&#10;AAAAAAAAAAChAgAAZHJzL2Rvd25yZXYueG1sUEsFBgAAAAAEAAQA+QAAAJYDAAAAAA==&#10;"/>
                <v:shape id="AutoShape 12354" o:spid="_x0000_s2001" type="#_x0000_t32" style="position:absolute;left:1198;top:9485;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u4EMcAAADeAAAADwAAAGRycy9kb3ducmV2LnhtbESPQWsCMRSE74X+h/AKvRTNKmh1a5Rt&#10;QVDBg1bvr5vnJrh52W6irv++KRR6HGbmG2a26FwtrtQG61nBoJ+BIC69tlwpOHwuexMQISJrrD2T&#10;gjsFWMwfH2aYa3/jHV33sRIJwiFHBSbGJpcylIYchr5viJN38q3DmGRbSd3iLcFdLYdZNpYOLacF&#10;gw19GCrP+4tTsF0P3osvY9eb3bfdjpZFfalejko9P3XFG4hIXfwP/7VXWsFw+joZwe+ddAXk/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67gQxwAAAN4AAAAPAAAAAAAA&#10;AAAAAAAAAKECAABkcnMvZG93bnJldi54bWxQSwUGAAAAAAQABAD5AAAAlQMAAAAA&#10;"/>
                <v:shape id="Text Box 12355" o:spid="_x0000_s2002" type="#_x0000_t202" style="position:absolute;left:1295;top:10788;width:34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QVQscA&#10;AADeAAAADwAAAGRycy9kb3ducmV2LnhtbESPQWvCQBSE7wX/w/IK3uqmHlJN3YiIBaFQGuPB42v2&#10;mSzJvo3Zrab/vlsoeBxm5htmtR5tJ640eONYwfMsAUFcOW24VnAs354WIHxA1tg5JgU/5GGdTx5W&#10;mGl344Kuh1CLCGGfoYImhD6T0lcNWfQz1xNH7+wGiyHKoZZ6wFuE207OkySVFg3HhQZ72jZUtYdv&#10;q2Bz4mJnLh9fn8W5MGW5TPg9bZWaPo6bVxCBxnAP/7f3WsF8+bJI4e9Ov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0FULHAAAA3gAAAA8AAAAAAAAAAAAAAAAAmAIAAGRy&#10;cy9kb3ducmV2LnhtbFBLBQYAAAAABAAEAPUAAACMAwAAAAA=&#10;" filled="f" stroked="f">
                  <v:textbox inset="0,0,0,0">
                    <w:txbxContent>
                      <w:p w:rsidR="00862F6C" w:rsidRPr="00E46DCC" w:rsidRDefault="00862F6C" w:rsidP="00C8048B">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v:textbox>
                </v:shape>
                <v:shape id="AutoShape 12356" o:spid="_x0000_s2003" type="#_x0000_t32" style="position:absolute;left:5086;top:7805;width:0;height: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D/McAAADeAAAADwAAAGRycy9kb3ducmV2LnhtbESPQWsCMRSE74X+h/CEXkrNKlh1a5Rt&#10;QagFD1q9Pzevm+DmZbuJuv57IxR6HGbmG2a26FwtztQG61nBoJ+BIC69tlwp2H0vXyYgQkTWWHsm&#10;BVcKsJg/Psww1/7CGzpvYyUShEOOCkyMTS5lKA05DH3fECfvx7cOY5JtJXWLlwR3tRxm2at0aDkt&#10;GGzow1B53J6cgvVq8F4cjF19bX7terQs6lP1vFfqqdcVbyAidfE//Nf+1AqG0/FkDP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dYP8xwAAAN4AAAAPAAAAAAAA&#10;AAAAAAAAAKECAABkcnMvZG93bnJldi54bWxQSwUGAAAAAAQABAD5AAAAlQMAAAAA&#10;"/>
                <v:shape id="AutoShape 12357" o:spid="_x0000_s2004" type="#_x0000_t32" style="position:absolute;left:3201;top:8034;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oXjsQAAADeAAAADwAAAGRycy9kb3ducmV2LnhtbERPTWsCMRC9C/6HMIVepGYVanVrlG1B&#10;qIIHrd7HzXQTupmsm6jbf28OQo+P9z1fdq4WV2qD9axgNMxAEJdeW64UHL5XL1MQISJrrD2Tgj8K&#10;sFz0e3PMtb/xjq77WIkUwiFHBSbGJpcylIYchqFviBP341uHMcG2krrFWwp3tRxn2UQ6tJwaDDb0&#10;aaj83V+cgu169FGcjF1vdme7fV0V9aUaHJV6fuqKdxCRuvgvfri/tILx7G2a9qY76QrIx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6heOxAAAAN4AAAAPAAAAAAAAAAAA&#10;AAAAAKECAABkcnMvZG93bnJldi54bWxQSwUGAAAAAAQABAD5AAAAkgMAAAAA&#10;"/>
                <v:shape id="AutoShape 12360" o:spid="_x0000_s2005" type="#_x0000_t32" style="position:absolute;left:1192;top:9465;width:0;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ayFccAAADeAAAADwAAAGRycy9kb3ducmV2LnhtbESPQWsCMRSE74X+h/CEXopmFWx1a5Rt&#10;QagFD1q9Pzevm+DmZbuJuv57IxR6HGbmG2a26FwtztQG61nBcJCBIC69tlwp2H0v+xMQISJrrD2T&#10;gisFWMwfH2aYa3/hDZ23sRIJwiFHBSbGJpcylIYchoFviJP341uHMcm2krrFS4K7Wo6y7EU6tJwW&#10;DDb0Yag8bk9OwXo1fC8Oxq6+Nr92PV4W9al63iv11OuKNxCRuvgf/mt/agWj6etkCv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prIVxwAAAN4AAAAPAAAAAAAA&#10;AAAAAAAAAKECAABkcnMvZG93bnJldi54bWxQSwUGAAAAAAQABAD5AAAAlQMAAAAA&#10;"/>
                <v:shape id="AutoShape 12361" o:spid="_x0000_s2006" type="#_x0000_t32" style="position:absolute;left:1075;top:10799;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WNVcYAAADeAAAADwAAAGRycy9kb3ducmV2LnhtbESPzWoCMRSF94LvEG6hG9GMQm2dGmVa&#10;EKrgQqv76+R2Ejq5GSdRp29vFkKXh/PHN192rhZXaoP1rGA8ykAQl15brhQcvlfDNxAhImusPZOC&#10;PwqwXPR7c8y1v/GOrvtYiTTCIUcFJsYmlzKUhhyGkW+Ik/fjW4cxybaSusVbGne1nGTZVDq0nB4M&#10;NvRpqPzdX5yC7Xr8UZyMXW92Z7t9WRX1pRoclXp+6op3EJG6+B9+tL+0gsnsdZYAEk5C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FjVXGAAAA3gAAAA8AAAAAAAAA&#10;AAAAAAAAoQIAAGRycy9kb3ducmV2LnhtbFBLBQYAAAAABAAEAPkAAACUAwAAAAA=&#10;"/>
                <v:shape id="Text Box 12383" o:spid="_x0000_s2007" type="#_x0000_t202" style="position:absolute;left:4337;top:10266;width:1855;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0MzMYA&#10;AADeAAAADwAAAGRycy9kb3ducmV2LnhtbESPzWsCMRTE7wX/h/AK3mrWPWh3axQVBKUXP0rPj83b&#10;j3bzsiRxXf/7RhB6HGbmN8xiNZhW9OR8Y1nBdJKAIC6sbrhS8HXZvb2D8AFZY2uZFNzJw2o5ellg&#10;ru2NT9SfQyUihH2OCuoQulxKX9Rk0E9sRxy90jqDIUpXSe3wFuGmlWmSzKTBhuNCjR1tayp+z1ej&#10;4NJv/P70EzJ9KDcy/SyP6bdbKzV+HdYfIAIN4T/8bO+1gjSbZ1N43I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0MzMYAAADeAAAADwAAAAAAAAAAAAAAAACYAgAAZHJz&#10;L2Rvd25yZXYueG1sUEsFBgAAAAAEAAQA9QAAAIsDAAAAAA==&#10;">
                  <v:textbox inset="0,0,0,0">
                    <w:txbxContent>
                      <w:p w:rsidR="00862F6C" w:rsidRPr="0068090F" w:rsidRDefault="00862F6C" w:rsidP="00EE2F20">
                        <w:pPr>
                          <w:spacing w:before="40"/>
                          <w:jc w:val="center"/>
                          <w:rPr>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 xml:space="preserve">want to </w:t>
                        </w:r>
                        <w:r>
                          <w:rPr>
                            <w:rFonts w:asciiTheme="majorHAnsi" w:hAnsiTheme="majorHAnsi" w:cstheme="majorHAnsi"/>
                            <w:sz w:val="18"/>
                            <w:szCs w:val="18"/>
                          </w:rPr>
                          <w:t>sto</w:t>
                        </w:r>
                        <w:r w:rsidRPr="00730ECB">
                          <w:rPr>
                            <w:rFonts w:asciiTheme="majorHAnsi" w:hAnsiTheme="majorHAnsi" w:cstheme="majorHAnsi"/>
                            <w:sz w:val="18"/>
                            <w:szCs w:val="18"/>
                          </w:rPr>
                          <w:t xml:space="preserve">p </w:t>
                        </w:r>
                        <w:r>
                          <w:rPr>
                            <w:rFonts w:asciiTheme="majorHAnsi" w:hAnsiTheme="majorHAnsi" w:cstheme="majorHAnsi"/>
                            <w:sz w:val="18"/>
                            <w:szCs w:val="18"/>
                          </w:rPr>
                          <w:t>the conditioning</w:t>
                        </w:r>
                        <w:r w:rsidRPr="002F4637">
                          <w:rPr>
                            <w:rFonts w:asciiTheme="majorHAnsi" w:hAnsiTheme="majorHAnsi" w:cstheme="majorHAnsi"/>
                            <w:sz w:val="18"/>
                            <w:szCs w:val="18"/>
                          </w:rPr>
                          <w:t>?“</w:t>
                        </w:r>
                      </w:p>
                      <w:p w:rsidR="00862F6C" w:rsidRPr="00EE2F20" w:rsidRDefault="00862F6C" w:rsidP="00EE2F20">
                        <w:pPr>
                          <w:rPr>
                            <w:szCs w:val="18"/>
                          </w:rPr>
                        </w:pPr>
                      </w:p>
                    </w:txbxContent>
                  </v:textbox>
                </v:shape>
                <v:shape id="AutoShape 12384" o:spid="_x0000_s2008" type="#_x0000_t32" style="position:absolute;left:6199;top:10714;width:3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Q/ycUAAADeAAAADwAAAGRycy9kb3ducmV2LnhtbESPzW7CMBCE75V4B2uReisOEWohYBAt&#10;AnHl58JtFS9JRLxObTcJffoaqRLH0cx8o1mselOLlpyvLCsYjxIQxLnVFRcKzqft2xSED8gaa8uk&#10;4E4eVsvBywIzbTs+UHsMhYgQ9hkqKENoMil9XpJBP7INcfSu1hkMUbpCaoddhJtapknyLg1WHBdK&#10;bOirpPx2/DEKDojJZRe+f+tPt9Ptvdlsu8lJqddhv56DCNSHZ/i/vdcK0tnHLIXHnXgF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0Q/ycUAAADeAAAADwAAAAAAAAAA&#10;AAAAAAChAgAAZHJzL2Rvd25yZXYueG1sUEsFBgAAAAAEAAQA+QAAAJMDAAAAAA==&#10;" strokeweight=".5pt">
                  <v:stroke startarrow="block"/>
                </v:shape>
                <v:shape id="Text Box 12385" o:spid="_x0000_s2009" type="#_x0000_t202" style="position:absolute;left:5957;top:11056;width:301;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df/8gA&#10;AADeAAAADwAAAGRycy9kb3ducmV2LnhtbESPzWvCQBTE74X+D8sr9FJ0Ywp+RFexWsGDHvzA8yP7&#10;moRm34bd1cT/3hUKPQ4z8xtmtuhMLW7kfGVZwaCfgCDOra64UHA+bXpjED4ga6wtk4I7eVjMX19m&#10;mGnb8oFux1CICGGfoYIyhCaT0uclGfR92xBH78c6gyFKV0jtsI1wU8s0SYbSYMVxocSGViXlv8er&#10;UTBcu2t74NXH+vy9w31TpJev+0Wp97duOQURqAv/4b/2VitIJ6PJJzzvxCs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J1//yAAAAN4AAAAPAAAAAAAAAAAAAAAAAJgCAABk&#10;cnMvZG93bnJldi54bWxQSwUGAAAAAAQABAD1AAAAjQMAAAAA&#10;" stroked="f">
                  <v:textbox inset="0,0,0,0">
                    <w:txbxContent>
                      <w:p w:rsidR="00862F6C" w:rsidRPr="00E46DCC" w:rsidRDefault="00862F6C" w:rsidP="00C8048B">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v:textbox>
                </v:shape>
                <v:shape id="AutoShape 12386" o:spid="_x0000_s2010" type="#_x0000_t32" style="position:absolute;left:5556;top:10819;width:0;height:24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6LVsgAAADeAAAADwAAAGRycy9kb3ducmV2LnhtbESPT2sCMRTE74V+h/AKvRTNKtrqapSt&#10;INSCB//0/rp5bkI3L9tN1O23bwpCj8PM/IaZLztXiwu1wXpWMOhnIIhLry1XCo6HdW8CIkRkjbVn&#10;UvBDAZaL+7s55tpfeUeXfaxEgnDIUYGJscmlDKUhh6HvG+LknXzrMCbZVlK3eE1wV8thlj1Lh5bT&#10;gsGGVobKr/3ZKdhuBq/Fp7Gb99233Y7XRX2unj6UenzoihmISF38D9/ab1rBcPoyHcHfnXQF5OI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n6LVsgAAADeAAAADwAAAAAA&#10;AAAAAAAAAAChAgAAZHJzL2Rvd25yZXYueG1sUEsFBgAAAAAEAAQA+QAAAJYDAAAAAA==&#10;"/>
                <v:shape id="AutoShape 12387" o:spid="_x0000_s2011" type="#_x0000_t32" style="position:absolute;left:5541;top:11061;width:21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zccAAADeAAAADwAAAGRycy9kb3ducmV2LnhtbESPQWsCMRSE74X+h/AKvRTNKmh1Ncq2&#10;IKjgQav35+Z1E7p52W6irv++KRR6HGbmG2a+7FwtrtQG61nBoJ+BIC69tlwpOH6sehMQISJrrD2T&#10;gjsFWC4eH+aYa3/jPV0PsRIJwiFHBSbGJpcylIYchr5viJP36VuHMcm2krrFW4K7Wg6zbCwdWk4L&#10;Bht6N1R+HS5OwW4zeCvOxm62+2+7G62K+lK9nJR6fuqKGYhIXfwP/7XXWsFw+jodwe+ddAX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Mi7NxwAAAN4AAAAPAAAAAAAA&#10;AAAAAAAAAKECAABkcnMvZG93bnJldi54bWxQSwUGAAAAAAQABAD5AAAAlQMAAAAA&#10;"/>
                <v:shape id="Text Box 12388" o:spid="_x0000_s2012" type="#_x0000_t202" style="position:absolute;left:5574;top:11513;width:324;height: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2Dn8cA&#10;AADeAAAADwAAAGRycy9kb3ducmV2LnhtbESPQWvCQBSE7wX/w/IEb3Wjh7SJriJFQRCkMT30+Jp9&#10;JovZt2l21fjvu4VCj8PMfMMs14NtxY16bxwrmE0TEMSV04ZrBR/l7vkVhA/IGlvHpOBBHtar0dMS&#10;c+3uXNDtFGoRIexzVNCE0OVS+qohi37qOuLonV1vMUTZ11L3eI9w28p5kqTSouG40GBHbw1Vl9PV&#10;Kth8crE138ev9+JcmLLMEj6kF6Um42GzABFoCP/hv/ZeK5hnL1kKv3fiF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tg5/HAAAA3gAAAA8AAAAAAAAAAAAAAAAAmAIAAGRy&#10;cy9kb3ducmV2LnhtbFBLBQYAAAAABAAEAPUAAACMAwAAAAA=&#10;" filled="f" stroked="f">
                  <v:textbox inset="0,0,0,0">
                    <w:txbxContent>
                      <w:p w:rsidR="00862F6C" w:rsidRPr="00E46DCC" w:rsidRDefault="00862F6C" w:rsidP="00C8048B">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v:textbox>
                </v:shape>
                <v:shape id="AutoShape 12389" o:spid="_x0000_s2013" type="#_x0000_t32" style="position:absolute;left:1177;top:13328;width:58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wVIccAAADeAAAADwAAAGRycy9kb3ducmV2LnhtbESPQWsCMRSE74X+h/CEXopmFax1a5Rt&#10;QagFD1q9Pzevm+DmZbuJuv57IxR6HGbmG2a26FwtztQG61nBcJCBIC69tlwp2H0v+68gQkTWWHsm&#10;BVcKsJg/Psww1/7CGzpvYyUShEOOCkyMTS5lKA05DAPfECfvx7cOY5JtJXWLlwR3tRxl2Yt0aDkt&#10;GGzow1B53J6cgvVq+F4cjF19bX7terws6lP1vFfqqdcVbyAidfE//Nf+1ApG08l0Av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rBUhxwAAAN4AAAAPAAAAAAAA&#10;AAAAAAAAAKECAABkcnMvZG93bnJldi54bWxQSwUGAAAAAAQABAD5AAAAlQMAAAAA&#10;"/>
                <v:shape id="AutoShape 12390" o:spid="_x0000_s2014" type="#_x0000_t32" style="position:absolute;left:7015;top:11162;width:0;height:21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OBU8QAAADeAAAADwAAAGRycy9kb3ducmV2LnhtbERPTWsCMRC9C/6HMIVeRLMKtXVrlG1B&#10;qIIHrd7HzXQTupmsm6jbf28OQo+P9z1fdq4WV2qD9axgPMpAEJdeW64UHL5XwzcQISJrrD2Tgj8K&#10;sFz0e3PMtb/xjq77WIkUwiFHBSbGJpcylIYchpFviBP341uHMcG2krrFWwp3tZxk2VQ6tJwaDDb0&#10;aaj83V+cgu16/FGcjF1vdme7fVkV9aUaHJV6fuqKdxCRuvgvfri/tILJ7HWW9qY76QrIx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4FTxAAAAN4AAAAPAAAAAAAAAAAA&#10;AAAAAKECAABkcnMvZG93bnJldi54bWxQSwUGAAAAAAQABAD5AAAAkgMAAAAA&#10;"/>
                <v:shape id="AutoShape 12391" o:spid="_x0000_s2015" type="#_x0000_t32" style="position:absolute;left:5898;top:10949;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8kyMgAAADeAAAADwAAAGRycy9kb3ducmV2LnhtbESPT2sCMRTE74V+h/CEXopmFWzdrVG2&#10;BaEWPPin99fN6ya4edluoq7fvikIPQ4z8xtmvuxdI87UBetZwXiUgSCuvLZcKzjsV8MZiBCRNTae&#10;ScGVAiwX93dzLLS/8JbOu1iLBOFQoAITY1tIGSpDDsPIt8TJ+/adw5hkV0vd4SXBXSMnWfYkHVpO&#10;CwZbejNUHXcnp2CzHr+WX8auP7Y/djNdlc2pfvxU6mHQly8gIvXxP3xrv2sFk/w5z+HvTroCc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H8kyMgAAADeAAAADwAAAAAA&#10;AAAAAAAAAAChAgAAZHJzL2Rvd25yZXYueG1sUEsFBgAAAAAEAAQA+QAAAJYDAAAAAA==&#10;"/>
                <v:shape id="AutoShape 12392" o:spid="_x0000_s2016" type="#_x0000_t32" style="position:absolute;left:5427;top:11410;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MhMYAAADeAAAADwAAAGRycy9kb3ducmV2LnhtbESPy2oCMRSG9wXfIZyCm1IzChU7Ncoo&#10;CCq48NL96eR0Ejo5GSdRp29vFoLLn//GN513rhZXaoP1rGA4yEAQl15brhScjqv3CYgQkTXWnknB&#10;PwWYz3ovU8y1v/GerodYiTTCIUcFJsYmlzKUhhyGgW+Ik/frW4cxybaSusVbGne1HGXZWDq0nB4M&#10;NrQ0VP4dLk7BbjNcFD/Gbrb7s919rIr6Ur19K9V/7YovEJG6+Aw/2mutYPQ5yRJAwkko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7jITGAAAA3gAAAA8AAAAAAAAA&#10;AAAAAAAAoQIAAGRycy9kb3ducmV2LnhtbFBLBQYAAAAABAAEAPkAAACUAwAAAAA=&#10;"/>
                <v:shape id="Text Box 10898" o:spid="_x0000_s2017" type="#_x0000_t202" style="position:absolute;left:3769;top:2068;width:1980;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aOsYA&#10;AADeAAAADwAAAGRycy9kb3ducmV2LnhtbESPQWsCMRSE7wX/Q3iCt5roQXQ1ikgLhYJ0XQ8en5vn&#10;bnDzst2kuv57Uyj0OMzMN8xq07tG3KgL1rOGyViBIC69sVxpOBbvr3MQISIbbDyThgcF2KwHLyvM&#10;jL9zTrdDrESCcMhQQx1jm0kZypochrFviZN38Z3DmGRXSdPhPcFdI6dKzaRDy2mhxpZ2NZXXw4/T&#10;sD1x/ma/9+ev/JLbolgo/pxdtR4N++0SRKQ+/of/2h9Gw3QxVxP4vZOugF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oaOsYAAADeAAAADwAAAAAAAAAAAAAAAACYAgAAZHJz&#10;L2Rvd25yZXYueG1sUEsFBgAAAAAEAAQA9QAAAIsDAAAAAA==&#10;" filled="f" stroked="f">
                  <v:textbox inset="0,0,0,0">
                    <w:txbxContent>
                      <w:p w:rsidR="00862F6C" w:rsidRPr="00437D2E" w:rsidRDefault="00862F6C" w:rsidP="00C934B4">
                        <w:pPr>
                          <w:rPr>
                            <w:rFonts w:asciiTheme="majorHAnsi" w:hAnsiTheme="majorHAnsi" w:cstheme="majorHAnsi"/>
                            <w:sz w:val="18"/>
                            <w:szCs w:val="18"/>
                          </w:rPr>
                        </w:pPr>
                        <w:r w:rsidRPr="00437D2E">
                          <w:rPr>
                            <w:rFonts w:asciiTheme="majorHAnsi" w:hAnsiTheme="majorHAnsi" w:cstheme="majorHAnsi"/>
                            <w:sz w:val="18"/>
                            <w:szCs w:val="18"/>
                          </w:rPr>
                          <w:t xml:space="preserve">Start conditioning </w:t>
                        </w:r>
                      </w:p>
                    </w:txbxContent>
                  </v:textbox>
                </v:shape>
                <v:shape id="AutoShape 10899" o:spid="_x0000_s2018" type="#_x0000_t32" style="position:absolute;left:3719;top:1926;width:0;height:7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W3aMcAAADeAAAADwAAAGRycy9kb3ducmV2LnhtbESPQWsCMRSE74X+h/AKXopmXbDoapRt&#10;QdCCB229PzfPTejmZbuJuv77plDocZiZb5jFqneNuFIXrGcF41EGgrjy2nKt4PNjPZyCCBFZY+OZ&#10;FNwpwGr5+LDAQvsb7+l6iLVIEA4FKjAxtoWUoTLkMIx8S5y8s+8cxiS7WuoObwnuGpln2Yt0aDkt&#10;GGzpzVD1dbg4Bbvt+LU8Gbt933/b3WRdNpf6+ajU4Kkv5yAi9fE//NfeaAX5bJrl8HsnX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ZbdoxwAAAN4AAAAPAAAAAAAA&#10;AAAAAAAAAKECAABkcnMvZG93bnJldi54bWxQSwUGAAAAAAQABAD5AAAAlQMAAAAA&#10;"/>
                <v:shape id="AutoShape 10900" o:spid="_x0000_s2019" type="#_x0000_t32" style="position:absolute;left:3601;top:229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kS88gAAADeAAAADwAAAGRycy9kb3ducmV2LnhtbESPT2sCMRTE74V+h/CEXopmtVR0a5Rt&#10;QagFD/67Pzevm+DmZbuJuv32TUHwOMzMb5jZonO1uFAbrGcFw0EGgrj02nKlYL9b9icgQkTWWHsm&#10;Bb8UYDF/fJhhrv2VN3TZxkokCIccFZgYm1zKUBpyGAa+IU7et28dxiTbSuoWrwnuajnKsrF0aDkt&#10;GGzow1B52p6dgvVq+F4cjV19bX7s+nVZ1Ofq+aDUU68r3kBE6uI9fGt/agWj6SR7gf876QrI+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ykS88gAAADeAAAADwAAAAAA&#10;AAAAAAAAAAChAgAAZHJzL2Rvd25yZXYueG1sUEsFBgAAAAAEAAQA+QAAAJYDAAAAAA==&#10;"/>
                <v:rect id="Rectangle 12395" o:spid="_x0000_s2020" style="position:absolute;left:3093;top:1560;width:1237;height: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TmK8gA&#10;AADeAAAADwAAAGRycy9kb3ducmV2LnhtbESPX2vCMBTF34V9h3AHvmk6qcNVo4ggyGTiOhEfL821&#10;rWtuSpO1dZ9+GQz2eDh/fpzFqjeVaKlxpWUFT+MIBHFmdcm5gtPHdjQD4TyyxsoyKbiTg9XyYbDA&#10;RNuO36lNfS7CCLsEFRTe14mULivIoBvbmjh4V9sY9EE2udQNdmHcVHISRc/SYMmBUGBNm4Kyz/TL&#10;BG5c306H18P27f59bt1xf0mnV6vU8LFfz0F46v1/+K+90womL7Moht874Qr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ZOYryAAAAN4AAAAPAAAAAAAAAAAAAAAAAJgCAABk&#10;cnMvZG93bnJldi54bWxQSwUGAAAAAAQABAD1AAAAjQMAAAAA&#10;">
                  <v:textbox inset="0,0,0,0">
                    <w:txbxContent>
                      <w:p w:rsidR="00862F6C" w:rsidRPr="00437D2E" w:rsidRDefault="00862F6C" w:rsidP="00957CF7">
                        <w:pPr>
                          <w:spacing w:before="40"/>
                          <w:jc w:val="center"/>
                          <w:rPr>
                            <w:rFonts w:asciiTheme="majorHAnsi" w:hAnsiTheme="majorHAnsi" w:cstheme="majorHAnsi"/>
                            <w:sz w:val="18"/>
                            <w:szCs w:val="18"/>
                          </w:rPr>
                        </w:pPr>
                        <w:r w:rsidRPr="00437D2E">
                          <w:rPr>
                            <w:rFonts w:asciiTheme="majorHAnsi" w:hAnsiTheme="majorHAnsi" w:cstheme="majorHAnsi"/>
                            <w:sz w:val="18"/>
                            <w:szCs w:val="18"/>
                          </w:rPr>
                          <w:t>Stop</w:t>
                        </w:r>
                      </w:p>
                    </w:txbxContent>
                  </v:textbox>
                </v:rect>
                <v:rect id="Rectangle 12396" o:spid="_x0000_s2021" style="position:absolute;left:2459;top:2460;width:1386;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DsMcA&#10;AADeAAAADwAAAGRycy9kb3ducmV2LnhtbESPX2vCMBTF34V9h3AHvmk6UdHOKCIIokxclbHHS3Nt&#10;uzU3pYm17tMbQdjj4fz5cWaL1pSiodoVlhW89SMQxKnVBWcKTsd1bwLCeWSNpWVScCMHi/lLZ4ax&#10;tlf+pCbxmQgj7GJUkHtfxVK6NCeDrm8r4uCdbW3QB1lnUtd4DeOmlIMoGkuDBQdCjhWtckp/k4sJ&#10;3GH1c9pv9+uP299X4w6772R0tkp1X9vlOwhPrf8PP9sbrWAwnUQjeNw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oQ7DHAAAA3gAAAA8AAAAAAAAAAAAAAAAAmAIAAGRy&#10;cy9kb3ducmV2LnhtbFBLBQYAAAAABAAEAPUAAACMAwAAAAA=&#10;">
                  <v:textbox inset="0,0,0,0">
                    <w:txbxContent>
                      <w:p w:rsidR="00862F6C" w:rsidRPr="00437D2E" w:rsidRDefault="00862F6C" w:rsidP="004F1325">
                        <w:pPr>
                          <w:spacing w:before="120"/>
                          <w:ind w:firstLine="142"/>
                          <w:jc w:val="center"/>
                          <w:rPr>
                            <w:rFonts w:asciiTheme="majorHAnsi" w:hAnsiTheme="majorHAnsi" w:cstheme="majorHAnsi"/>
                            <w:sz w:val="18"/>
                            <w:szCs w:val="18"/>
                          </w:rPr>
                        </w:pPr>
                        <w:r w:rsidRPr="00437D2E">
                          <w:rPr>
                            <w:rFonts w:asciiTheme="majorHAnsi" w:hAnsiTheme="majorHAnsi" w:cstheme="majorHAnsi"/>
                            <w:sz w:val="18"/>
                            <w:szCs w:val="18"/>
                          </w:rPr>
                          <w:t>Prepare for  purging</w:t>
                        </w:r>
                      </w:p>
                      <w:p w:rsidR="00862F6C" w:rsidRPr="00437D2E" w:rsidRDefault="00862F6C" w:rsidP="004F1325">
                        <w:pPr>
                          <w:ind w:firstLine="142"/>
                          <w:jc w:val="center"/>
                          <w:rPr>
                            <w:rFonts w:asciiTheme="majorHAnsi" w:hAnsiTheme="majorHAnsi" w:cstheme="majorHAnsi"/>
                            <w:sz w:val="18"/>
                            <w:szCs w:val="18"/>
                          </w:rPr>
                        </w:pPr>
                      </w:p>
                      <w:p w:rsidR="00862F6C" w:rsidRPr="00437D2E" w:rsidRDefault="00862F6C" w:rsidP="004F1325">
                        <w:pPr>
                          <w:rPr>
                            <w:rFonts w:asciiTheme="majorHAnsi" w:hAnsiTheme="majorHAnsi" w:cstheme="majorHAnsi"/>
                            <w:sz w:val="18"/>
                            <w:szCs w:val="18"/>
                          </w:rPr>
                        </w:pPr>
                      </w:p>
                    </w:txbxContent>
                  </v:textbox>
                </v:rect>
                <v:shape id="Text Box 13786" o:spid="_x0000_s2022" type="#_x0000_t202" style="position:absolute;left:7755;top:4809;width:2926;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qVacUA&#10;AADeAAAADwAAAGRycy9kb3ducmV2LnhtbESPS4sCMRCE74L/IbSwN804B9FZo6ggKHtZH3huJj2P&#10;ddIZkjjO/vvNguCxqKqvqOW6N43oyPnasoLpJAFBnFtdc6ngetmP5yB8QNbYWCYFv+RhvRoOlphp&#10;++QTdedQighhn6GCKoQ2k9LnFRn0E9sSR6+wzmCI0pVSO3xGuGlkmiQzabDmuFBhS7uK8vv5YRRc&#10;uq0/nH7CQh+LrUy/iu/05jZKfYz6zSeIQH14h1/tg1aQLubJDP7vxCs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pVpxQAAAN4AAAAPAAAAAAAAAAAAAAAAAJgCAABkcnMv&#10;ZG93bnJldi54bWxQSwUGAAAAAAQABAD1AAAAigMAAAAA&#10;">
                  <v:textbox inset="0,0,0,0">
                    <w:txbxContent>
                      <w:p w:rsidR="00862F6C" w:rsidRDefault="00862F6C" w:rsidP="0081208F">
                        <w:pPr>
                          <w:ind w:left="57"/>
                          <w:rPr>
                            <w:rFonts w:asciiTheme="majorHAnsi" w:hAnsiTheme="majorHAnsi" w:cstheme="majorHAnsi"/>
                            <w:sz w:val="18"/>
                            <w:szCs w:val="18"/>
                          </w:rPr>
                        </w:pPr>
                        <w:r>
                          <w:rPr>
                            <w:rFonts w:asciiTheme="majorHAnsi" w:hAnsiTheme="majorHAnsi" w:cstheme="majorHAnsi"/>
                            <w:sz w:val="18"/>
                            <w:szCs w:val="18"/>
                          </w:rPr>
                          <w:t xml:space="preserve">CV650, CV651, CV652, CV653 opened </w:t>
                        </w:r>
                      </w:p>
                      <w:p w:rsidR="00862F6C" w:rsidRPr="000A363C" w:rsidRDefault="00862F6C" w:rsidP="0081208F">
                        <w:pPr>
                          <w:rPr>
                            <w:szCs w:val="18"/>
                          </w:rPr>
                        </w:pPr>
                      </w:p>
                    </w:txbxContent>
                  </v:textbox>
                </v:shape>
                <v:group id="Group 14159" o:spid="_x0000_s2023" style="position:absolute;left:1968;top:5984;width:2212;height:512" coordorigin="1698,8145" coordsize="2212,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NkuR8cAAADe&#10;AAAADwAAAAAAAAAAAAAAAACqAgAAZHJzL2Rvd25yZXYueG1sUEsFBgAAAAAEAAQA+gAAAJ4DAAAA&#10;AA==&#10;">
                  <v:shape id="Text Box 14160" o:spid="_x0000_s2024" type="#_x0000_t202" style="position:absolute;left:1698;top:8145;width:1077;height: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dqnL0A&#10;AADeAAAADwAAAGRycy9kb3ducmV2LnhtbERPSwrCMBDdC94hjOBOU7sQraYiiiDu/BxgaMZ+bCal&#10;ibZ6erMQXD7ef73pTS1e1LrSsoLZNAJBnFldcq7gdj1MFiCcR9ZYWyYFb3KwSYeDNSbadnym18Xn&#10;IoSwS1BB4X2TSOmyggy6qW2IA3e3rUEfYJtL3WIXwk0t4yiaS4Mlh4YCG9oVlD0uT6OA472ZZXVf&#10;ye0VP8fupLt95ZUaj/rtCoSn3v/FP/dRK4iXiyjsDXfCFZDp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OdqnL0AAADeAAAADwAAAAAAAAAAAAAAAACYAgAAZHJzL2Rvd25yZXYu&#10;eG1sUEsFBgAAAAAEAAQA9QAAAIIDAAAAAA==&#10;">
                    <v:textbox inset="0,0,0,0">
                      <w:txbxContent>
                        <w:p w:rsidR="00862F6C" w:rsidRDefault="00862F6C" w:rsidP="00672718">
                          <w:pPr>
                            <w:ind w:left="113"/>
                            <w:jc w:val="center"/>
                            <w:rPr>
                              <w:rFonts w:asciiTheme="majorHAnsi" w:hAnsiTheme="majorHAnsi" w:cstheme="majorHAnsi"/>
                              <w:sz w:val="18"/>
                              <w:szCs w:val="18"/>
                            </w:rPr>
                          </w:pPr>
                          <w:r>
                            <w:rPr>
                              <w:rFonts w:asciiTheme="majorHAnsi" w:hAnsiTheme="majorHAnsi" w:cstheme="majorHAnsi"/>
                              <w:sz w:val="18"/>
                              <w:szCs w:val="18"/>
                            </w:rPr>
                            <w:t>V</w:t>
                          </w:r>
                          <w:r w:rsidRPr="00437D2E">
                            <w:rPr>
                              <w:rFonts w:asciiTheme="majorHAnsi" w:hAnsiTheme="majorHAnsi" w:cstheme="majorHAnsi"/>
                              <w:sz w:val="18"/>
                              <w:szCs w:val="18"/>
                            </w:rPr>
                            <w:t>acuum</w:t>
                          </w:r>
                        </w:p>
                        <w:p w:rsidR="00862F6C" w:rsidRPr="00437D2E" w:rsidRDefault="00862F6C" w:rsidP="00672718">
                          <w:pPr>
                            <w:ind w:left="113"/>
                            <w:jc w:val="center"/>
                            <w:rPr>
                              <w:rFonts w:asciiTheme="majorHAnsi" w:hAnsiTheme="majorHAnsi" w:cstheme="majorHAnsi"/>
                              <w:sz w:val="18"/>
                              <w:szCs w:val="18"/>
                            </w:rPr>
                          </w:pPr>
                          <w:r>
                            <w:rPr>
                              <w:rFonts w:asciiTheme="majorHAnsi" w:hAnsiTheme="majorHAnsi" w:cstheme="majorHAnsi"/>
                              <w:sz w:val="18"/>
                              <w:szCs w:val="18"/>
                            </w:rPr>
                            <w:t>A</w:t>
                          </w:r>
                          <w:r w:rsidRPr="00437D2E">
                            <w:rPr>
                              <w:rFonts w:asciiTheme="majorHAnsi" w:hAnsiTheme="majorHAnsi" w:cstheme="majorHAnsi"/>
                              <w:sz w:val="18"/>
                              <w:szCs w:val="18"/>
                            </w:rPr>
                            <w:t>larm</w:t>
                          </w:r>
                        </w:p>
                      </w:txbxContent>
                    </v:textbox>
                  </v:shape>
                  <v:shape id="Text Box 14161" o:spid="_x0000_s2025" type="#_x0000_t202" style="position:absolute;left:2776;top:8147;width:1134;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UBG8YA&#10;AADeAAAADwAAAGRycy9kb3ducmV2LnhtbESPS2vDMBCE74X8B7GB3Bo5PpTYjWySQCGll+ZBz4u1&#10;frTWykiq4/z7qhDIcZiZb5hNOZlejOR8Z1nBapmAIK6s7rhRcDm/Pa9B+ICssbdMCm7koSxmTxvM&#10;tb3ykcZTaESEsM9RQRvCkEvpq5YM+qUdiKNXW2cwROkaqR1eI9z0Mk2SF2mw47jQ4kD7lqqf069R&#10;cB53/nD8Dpl+r3cy/ag/0y+3VWoxn7avIAJN4RG+tw9aQZqtkwz+78QrI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UBG8YAAADeAAAADwAAAAAAAAAAAAAAAACYAgAAZHJz&#10;L2Rvd25yZXYueG1sUEsFBgAAAAAEAAQA9QAAAIsDAAAAAA==&#10;">
                    <v:textbox inset="0,0,0,0">
                      <w:txbxContent>
                        <w:p w:rsidR="00862F6C" w:rsidRDefault="00862F6C" w:rsidP="00672718">
                          <w:pPr>
                            <w:spacing w:before="120"/>
                            <w:ind w:left="57"/>
                            <w:rPr>
                              <w:rFonts w:asciiTheme="majorHAnsi" w:hAnsiTheme="majorHAnsi" w:cstheme="majorHAnsi"/>
                              <w:sz w:val="18"/>
                              <w:szCs w:val="18"/>
                            </w:rPr>
                          </w:pPr>
                          <w:r w:rsidRPr="007F2C06">
                            <w:rPr>
                              <w:rFonts w:asciiTheme="majorHAnsi" w:hAnsiTheme="majorHAnsi" w:cstheme="majorHAnsi"/>
                              <w:sz w:val="18"/>
                              <w:szCs w:val="18"/>
                            </w:rPr>
                            <w:t>Close FV090</w:t>
                          </w:r>
                        </w:p>
                        <w:p w:rsidR="00862F6C" w:rsidRPr="007F2C06" w:rsidRDefault="00862F6C" w:rsidP="00672718">
                          <w:pPr>
                            <w:rPr>
                              <w:rFonts w:asciiTheme="majorHAnsi" w:hAnsiTheme="majorHAnsi" w:cstheme="majorHAnsi"/>
                              <w:sz w:val="18"/>
                              <w:szCs w:val="18"/>
                            </w:rPr>
                          </w:pPr>
                        </w:p>
                      </w:txbxContent>
                    </v:textbox>
                  </v:shape>
                </v:group>
                <v:group id="Group 14165" o:spid="_x0000_s2026" style="position:absolute;left:4678;top:9001;width:2172;height:516" coordorigin="4678,11207" coordsize="2172,5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7pIO7FAAAA3gAA&#10;AA8AAAAAAAAAAAAAAAAAqgIAAGRycy9kb3ducmV2LnhtbFBLBQYAAAAABAAEAPoAAACcAwAAAAA=&#10;">
                  <v:shape id="Text Box 14166" o:spid="_x0000_s2027" type="#_x0000_t202" style="position:absolute;left:4678;top:11213;width:1077;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qbwMUA&#10;AADeAAAADwAAAGRycy9kb3ducmV2LnhtbESPzWsCMRTE7wX/h/AK3mp29yC6NYoKBcWLH6Xnx+bt&#10;R7t5WZJ0Xf97Iwgeh5n5DbNYDaYVPTnfWFaQThIQxIXVDVcKvi9fHzMQPiBrbC2Tght5WC1HbwvM&#10;tb3yifpzqESEsM9RQR1Cl0vpi5oM+ontiKNXWmcwROkqqR1eI9y0MkuSqTTYcFyosaNtTcXf+d8o&#10;uPQbvzv9hrnelxuZHcpj9uPWSo3fh/UniEBDeIWf7Z1WkM1naQqPO/EK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WpvAxQAAAN4AAAAPAAAAAAAAAAAAAAAAAJgCAABkcnMv&#10;ZG93bnJldi54bWxQSwUGAAAAAAQABAD1AAAAigMAAAAA&#10;">
                    <v:textbox inset="0,0,0,0">
                      <w:txbxContent>
                        <w:p w:rsidR="00862F6C" w:rsidRDefault="00862F6C" w:rsidP="00672718">
                          <w:pPr>
                            <w:ind w:left="113"/>
                            <w:jc w:val="center"/>
                            <w:rPr>
                              <w:rFonts w:asciiTheme="majorHAnsi" w:hAnsiTheme="majorHAnsi" w:cstheme="majorHAnsi"/>
                              <w:sz w:val="18"/>
                              <w:szCs w:val="18"/>
                            </w:rPr>
                          </w:pPr>
                          <w:r>
                            <w:rPr>
                              <w:rFonts w:asciiTheme="majorHAnsi" w:hAnsiTheme="majorHAnsi" w:cstheme="majorHAnsi"/>
                              <w:sz w:val="18"/>
                              <w:szCs w:val="18"/>
                            </w:rPr>
                            <w:t>Pressure</w:t>
                          </w:r>
                        </w:p>
                        <w:p w:rsidR="00862F6C" w:rsidRPr="00437D2E" w:rsidRDefault="00862F6C" w:rsidP="00672718">
                          <w:pPr>
                            <w:ind w:left="113"/>
                            <w:jc w:val="center"/>
                            <w:rPr>
                              <w:rFonts w:asciiTheme="majorHAnsi" w:hAnsiTheme="majorHAnsi" w:cstheme="majorHAnsi"/>
                              <w:sz w:val="18"/>
                              <w:szCs w:val="18"/>
                            </w:rPr>
                          </w:pPr>
                          <w:r>
                            <w:rPr>
                              <w:rFonts w:asciiTheme="majorHAnsi" w:hAnsiTheme="majorHAnsi" w:cstheme="majorHAnsi"/>
                              <w:sz w:val="18"/>
                              <w:szCs w:val="18"/>
                            </w:rPr>
                            <w:t>A</w:t>
                          </w:r>
                          <w:r w:rsidRPr="00437D2E">
                            <w:rPr>
                              <w:rFonts w:asciiTheme="majorHAnsi" w:hAnsiTheme="majorHAnsi" w:cstheme="majorHAnsi"/>
                              <w:sz w:val="18"/>
                              <w:szCs w:val="18"/>
                            </w:rPr>
                            <w:t>larm</w:t>
                          </w:r>
                        </w:p>
                      </w:txbxContent>
                    </v:textbox>
                  </v:shape>
                  <v:shape id="Text Box 14167" o:spid="_x0000_s2028" type="#_x0000_t202" style="position:absolute;left:5716;top:11207;width:1134;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gFt8UA&#10;AADeAAAADwAAAGRycy9kb3ducmV2LnhtbESPT2sCMRTE7wW/Q3hCbzVrDqKrUVQoKF6qlp4fm7d/&#10;dPOyJOm6/famUOhxmJnfMKvNYFvRkw+NYw3TSQaCuHCm4UrD5/X9bQ4iRGSDrWPS8EMBNuvRywpz&#10;4x58pv4SK5EgHHLUUMfY5VKGoiaLYeI64uSVzluMSfpKGo+PBLetVFk2kxYbTgs1drSvqbhfvq2G&#10;a78Lh/MtLsyx3El1Kj/Ul99q/ToetksQkYb4H/5rH4wGtZhPFfzeSVd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iAW3xQAAAN4AAAAPAAAAAAAAAAAAAAAAAJgCAABkcnMv&#10;ZG93bnJldi54bWxQSwUGAAAAAAQABAD1AAAAigMAAAAA&#10;">
                    <v:textbox inset="0,0,0,0">
                      <w:txbxContent>
                        <w:p w:rsidR="00862F6C" w:rsidRDefault="00862F6C" w:rsidP="00672718">
                          <w:pPr>
                            <w:spacing w:before="120"/>
                            <w:ind w:left="57"/>
                            <w:rPr>
                              <w:rFonts w:asciiTheme="majorHAnsi" w:hAnsiTheme="majorHAnsi" w:cstheme="majorHAnsi"/>
                              <w:sz w:val="18"/>
                              <w:szCs w:val="18"/>
                            </w:rPr>
                          </w:pPr>
                          <w:r w:rsidRPr="007F2C06">
                            <w:rPr>
                              <w:rFonts w:asciiTheme="majorHAnsi" w:hAnsiTheme="majorHAnsi" w:cstheme="majorHAnsi"/>
                              <w:sz w:val="18"/>
                              <w:szCs w:val="18"/>
                            </w:rPr>
                            <w:t>Close FV09</w:t>
                          </w:r>
                          <w:r>
                            <w:rPr>
                              <w:rFonts w:asciiTheme="majorHAnsi" w:hAnsiTheme="majorHAnsi" w:cstheme="majorHAnsi"/>
                              <w:sz w:val="18"/>
                              <w:szCs w:val="18"/>
                            </w:rPr>
                            <w:t>2</w:t>
                          </w:r>
                        </w:p>
                        <w:p w:rsidR="00862F6C" w:rsidRPr="007F2C06" w:rsidRDefault="00862F6C" w:rsidP="00672718">
                          <w:pPr>
                            <w:rPr>
                              <w:rFonts w:asciiTheme="majorHAnsi" w:hAnsiTheme="majorHAnsi" w:cstheme="majorHAnsi"/>
                              <w:sz w:val="18"/>
                              <w:szCs w:val="18"/>
                            </w:rPr>
                          </w:pPr>
                        </w:p>
                      </w:txbxContent>
                    </v:textbox>
                  </v:shape>
                </v:group>
                <v:oval id="Oval 4207" o:spid="_x0000_s2029" style="position:absolute;left:3029;top:144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dabsUA&#10;AADeAAAADwAAAGRycy9kb3ducmV2LnhtbESPT2sCMRTE74LfITzBi2jWPy12NYoUhN5EW3p+bl43&#10;i5uXkKS69tObQqHHYWZ+w6y3nW3FlUJsHCuYTgoQxJXTDdcKPt734yWImJA1to5JwZ0ibDf93hpL&#10;7W58pOsp1SJDOJaowKTkSyljZchinDhPnL0vFyymLEMtdcBbhttWzoriWVpsOC8Y9PRqqLqcvq2C&#10;xeGnemr05e5H58XRzz87CsYoNRx0uxWIRF36D/+137SC2ctyOoffO/kKy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l1puxQAAAN4AAAAPAAAAAAAAAAAAAAAAAJgCAABkcnMv&#10;ZG93bnJldi54bWxQSwUGAAAAAAQABAD1AAAAigMAAAAA&#10;" strokecolor="#4a7ebb" strokeweight="3.5pt">
                  <v:textbox inset="0,0,0,0">
                    <w:txbxContent>
                      <w:p w:rsidR="00862F6C" w:rsidRPr="00A87CE9" w:rsidRDefault="00862F6C" w:rsidP="00B20929">
                        <w:pPr>
                          <w:jc w:val="center"/>
                          <w:rPr>
                            <w:rFonts w:ascii="Times New Roman" w:hAnsi="Times New Roman" w:cs="Times New Roman"/>
                            <w:b/>
                            <w:szCs w:val="20"/>
                          </w:rPr>
                        </w:pPr>
                        <w:r w:rsidRPr="00A87CE9">
                          <w:rPr>
                            <w:rFonts w:ascii="Times New Roman" w:hAnsi="Times New Roman" w:cs="Times New Roman"/>
                            <w:b/>
                            <w:szCs w:val="20"/>
                          </w:rPr>
                          <w:t>0</w:t>
                        </w:r>
                      </w:p>
                    </w:txbxContent>
                  </v:textbox>
                </v:oval>
                <v:oval id="Oval 4208" o:spid="_x0000_s2030" style="position:absolute;left:2326;top:2377;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7CGsUA&#10;AADeAAAADwAAAGRycy9kb3ducmV2LnhtbESPQWsCMRSE70L/Q3gFL6JZ7VbsapQiCL0Vben5dfPc&#10;LG5eQpLq6q9vCgWPw8x8w6w2ve3EmUJsHSuYTgoQxLXTLTcKPj924wWImJA1do5JwZUibNYPgxVW&#10;2l14T+dDakSGcKxQgUnJV1LG2pDFOHGeOHtHFyymLEMjdcBLhttOzopiLi22nBcMetoaqk+HH6ug&#10;fL/Vz60+Xf3ou9z7p6+egjFKDR/71yWIRH26h//bb1rB7GUxLeHvTr4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fsIaxQAAAN4AAAAPAAAAAAAAAAAAAAAAAJgCAABkcnMv&#10;ZG93bnJldi54bWxQSwUGAAAAAAQABAD1AAAAigMAAAAA&#10;" strokecolor="#4a7ebb" strokeweight="3.5pt">
                  <v:textbox inset="0,0,0,0">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4</w:t>
                        </w:r>
                      </w:p>
                    </w:txbxContent>
                  </v:textbox>
                </v:oval>
                <v:oval id="Oval 4209" o:spid="_x0000_s2031" style="position:absolute;left:2302;top:362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JngcUA&#10;AADeAAAADwAAAGRycy9kb3ducmV2LnhtbESPQWsCMRSE70L/Q3gFL6JZrYrdGqUIQm+iFc+vm9fN&#10;4uYlJKmu/npTKPQ4zMw3zHLd2VZcKMTGsYLxqABBXDndcK3g+LkdLkDEhKyxdUwKbhRhvXrqLbHU&#10;7sp7uhxSLTKEY4kKTEq+lDJWhizGkfPE2ft2wWLKMtRSB7xmuG3lpCjm0mLDecGgp42h6nz4sQqm&#10;u3s1a/T55gdf071/OXUUjFGq/9y9v4FI1KX/8F/7QyuYvC7GM/i9k6+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MmeBxQAAAN4AAAAPAAAAAAAAAAAAAAAAAJgCAABkcnMv&#10;ZG93bnJldi54bWxQSwUGAAAAAAQABAD1AAAAigMAAAAA&#10;" strokecolor="#4a7ebb" strokeweight="3.5pt">
                  <v:textbox inset="0,0,0,0">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6</w:t>
                        </w:r>
                      </w:p>
                    </w:txbxContent>
                  </v:textbox>
                </v:oval>
                <v:oval id="Oval 4210" o:spid="_x0000_s2032" style="position:absolute;left:2280;top:465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D59sUA&#10;AADeAAAADwAAAGRycy9kb3ducmV2LnhtbESPQWsCMRSE74X+h/AKXopmtSq6NUoRhN5EK56fm9fN&#10;4uYlJKmu/npTKPQ4zMw3zGLV2VZcKMTGsYLhoABBXDndcK3g8LXpz0DEhKyxdUwKbhRhtXx+WmCp&#10;3ZV3dNmnWmQIxxIVmJR8KWWsDFmMA+eJs/ftgsWUZailDnjNcNvKUVFMpcWG84JBT2tD1Xn/YxWM&#10;t/dq0ujzzb+exjv/duwoGKNU76X7eAeRqEv/4b/2p1Ywms+GU/i9k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4Pn2xQAAAN4AAAAPAAAAAAAAAAAAAAAAAJgCAABkcnMv&#10;ZG93bnJldi54bWxQSwUGAAAAAAQABAD1AAAAigMAAAAA&#10;" strokecolor="#4a7ebb" strokeweight="3.5pt">
                  <v:textbox inset="0,0,0,0">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8</w:t>
                        </w:r>
                      </w:p>
                    </w:txbxContent>
                  </v:textbox>
                </v:oval>
                <v:oval id="Oval 4217" o:spid="_x0000_s2033" style="position:absolute;left:1805;top:576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xcbcYA&#10;AADeAAAADwAAAGRycy9kb3ducmV2LnhtbESPT2sCMRTE74V+h/AKvZSa1WprV6OUQsGb+IeeXzfP&#10;zeLmJSSprn56Iwgeh5n5DTOdd7YVBwqxcayg3ytAEFdON1wr2G5+XscgYkLW2DomBSeKMJ89Pkyx&#10;1O7IKzqsUy0yhGOJCkxKvpQyVoYsxp7zxNnbuWAxZRlqqQMeM9y2clAU79Jiw3nBoKdvQ9V+/W8V&#10;DJfnatTo/cm//A1X/u23o2CMUs9P3dcERKIu3cO39kIrGHyO+x9wvZOvgJx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xcbcYAAADeAAAADwAAAAAAAAAAAAAAAACYAgAAZHJz&#10;L2Rvd25yZXYueG1sUEsFBgAAAAAEAAQA9QAAAIsDAAAAAA==&#10;" strokecolor="#4a7ebb" strokeweight="3.5pt">
                  <v:textbox inset="0,0,0,0">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22</w:t>
                        </w:r>
                      </w:p>
                    </w:txbxContent>
                  </v:textbox>
                </v:oval>
                <v:oval id="Oval 4215" o:spid="_x0000_s2034" style="position:absolute;left:4298;top:609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PIH8IA&#10;AADeAAAADwAAAGRycy9kb3ducmV2LnhtbERPTWsCMRC9F/wPYYReima1KroapRQKvYlaeh4342Zx&#10;MwlJqmt/vTkIHh/ve7XpbCsuFGLjWMFoWIAgrpxuuFbwc/gazEHEhKyxdUwKbhRhs+69rLDU7so7&#10;uuxTLXIIxxIVmJR8KWWsDFmMQ+eJM3dywWLKMNRSB7zmcNvKcVHMpMWGc4NBT5+GqvP+zyqYbP+r&#10;aaPPN/92nOz8+29HwRilXvvdxxJEoi49xQ/3t1YwXsxHeW++k6+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M8gfwgAAAN4AAAAPAAAAAAAAAAAAAAAAAJgCAABkcnMvZG93&#10;bnJldi54bWxQSwUGAAAAAAQABAD1AAAAhwMAAAAA&#10;" strokecolor="#4a7ebb" strokeweight="3.5pt">
                  <v:textbox inset="0,0,0,0">
                    <w:txbxContent>
                      <w:p w:rsidR="00862F6C" w:rsidRPr="00A87CE9" w:rsidRDefault="00862F6C" w:rsidP="00B20929">
                        <w:pPr>
                          <w:jc w:val="center"/>
                          <w:rPr>
                            <w:rFonts w:ascii="Times New Roman" w:hAnsi="Times New Roman" w:cs="Times New Roman"/>
                            <w:b/>
                            <w:szCs w:val="20"/>
                          </w:rPr>
                        </w:pPr>
                        <w:r>
                          <w:rPr>
                            <w:rFonts w:ascii="Times New Roman" w:hAnsi="Times New Roman" w:cs="Times New Roman"/>
                            <w:b/>
                            <w:szCs w:val="20"/>
                          </w:rPr>
                          <w:t>10</w:t>
                        </w:r>
                      </w:p>
                    </w:txbxContent>
                  </v:textbox>
                </v:oval>
                <v:oval id="Oval 4218" o:spid="_x0000_s2035" style="position:absolute;left:3741;top:6927;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9thMUA&#10;AADeAAAADwAAAGRycy9kb3ducmV2LnhtbESPQWsCMRSE70L/Q3gFL6JZrYpujVIEobeiFc/Pzetm&#10;cfMSklRXf31TKPQ4zMw3zGrT2VZcKcTGsYLxqABBXDndcK3g+LkbLkDEhKyxdUwK7hRhs37qrbDU&#10;7sZ7uh5SLTKEY4kKTEq+lDJWhizGkfPE2ftywWLKMtRSB7xluG3lpCjm0mLDecGgp62h6nL4tgqm&#10;H49q1ujL3Q/O071/OXUUjFGq/9y9vYJI1KX/8F/7XSuYLBfjJfzeyV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f22ExQAAAN4AAAAPAAAAAAAAAAAAAAAAAJgCAABkcnMv&#10;ZG93bnJldi54bWxQSwUGAAAAAAQABAD1AAAAigMAAAAA&#10;" strokecolor="#4a7ebb" strokeweight="3.5pt">
                  <v:textbox inset="0,0,0,0">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24</w:t>
                        </w:r>
                      </w:p>
                    </w:txbxContent>
                  </v:textbox>
                </v:oval>
                <v:oval id="Oval 4219" o:spid="_x0000_s2036" style="position:absolute;left:1662;top:7254;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kOpMQA&#10;AADeAAAADwAAAGRycy9kb3ducmV2LnhtbESPzWoCMRSF94LvEG6hG6kZR1vs1CilILgTtXR9O7md&#10;DE5uQpLq6NObheDycP74FqveduJEIbaOFUzGBQji2umWGwXfh/XLHERMyBo7x6TgQhFWy+FggZV2&#10;Z97RaZ8akUc4VqjApOQrKWNtyGIcO0+cvT8XLKYsQyN1wHMet50si+JNWmw5Pxj09GWoPu7/rYLZ&#10;9lq/tvp48aPf2c5Pf3oKxij1/NR/foBI1KdH+N7eaAXl+7zMABkno4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pDqTEAAAA3gAAAA8AAAAAAAAAAAAAAAAAmAIAAGRycy9k&#10;b3ducmV2LnhtbFBLBQYAAAAABAAEAPUAAACJAwAAAAA=&#10;" strokecolor="#4a7ebb" strokeweight="3.5pt">
                  <v:textbox inset="0,0,0,0">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26</w:t>
                        </w:r>
                      </w:p>
                    </w:txbxContent>
                  </v:textbox>
                </v:oval>
                <v:oval id="Oval 4220" o:spid="_x0000_s2037" style="position:absolute;left:839;top:828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WrP8UA&#10;AADeAAAADwAAAGRycy9kb3ducmV2LnhtbESPQWsCMRSE74X+h/AKvRTNulXR1SilIPRW1NLzc/Pc&#10;LG5eQpLq6q9vCgWPw8x8wyzXve3EmUJsHSsYDQsQxLXTLTcKvvabwQxETMgaO8ek4EoR1qvHhyVW&#10;2l14S+ddakSGcKxQgUnJV1LG2pDFOHSeOHtHFyymLEMjdcBLhttOlkUxlRZbzgsGPb0bqk+7H6tg&#10;/HmrJ60+Xf3LYbz1r989BWOUen7q3xYgEvXpHv5vf2gF5XxWjuDvTr4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as/xQAAAN4AAAAPAAAAAAAAAAAAAAAAAJgCAABkcnMv&#10;ZG93bnJldi54bWxQSwUGAAAAAAQABAD1AAAAigMAAAAA&#10;" strokecolor="#4a7ebb" strokeweight="3.5pt">
                  <v:textbox inset="0,0,0,0">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28</w:t>
                        </w:r>
                      </w:p>
                    </w:txbxContent>
                  </v:textbox>
                </v:oval>
                <v:oval id="Oval 4224" o:spid="_x0000_s2038" style="position:absolute;left:4467;top:891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c1SMUA&#10;AADeAAAADwAAAGRycy9kb3ducmV2LnhtbESPQWsCMRSE7wX/Q3hCL0Wzbq3Y1ShSKPRWtMXzc/O6&#10;Wdy8hCTq2l/fCEKPw8x8wyzXve3EmUJsHSuYjAsQxLXTLTcKvr/eR3MQMSFr7ByTgitFWK8GD0us&#10;tLvwls671IgM4VihApOSr6SMtSGLcew8cfZ+XLCYsgyN1AEvGW47WRbFTFpsOS8Y9PRmqD7uTlbB&#10;9PO3fmn18eqfDtOtf973FIxR6nHYbxYgEvXpP3xvf2gF5eu8LOF2J18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tzVIxQAAAN4AAAAPAAAAAAAAAAAAAAAAAJgCAABkcnMv&#10;ZG93bnJldi54bWxQSwUGAAAAAAQABAD1AAAAigMAAAAA&#10;" strokecolor="#4a7ebb" strokeweight="3.5pt">
                  <v:textbox inset="0,0,0,0">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36</w:t>
                        </w:r>
                      </w:p>
                    </w:txbxContent>
                  </v:textbox>
                </v:oval>
                <v:oval id="Oval 4212" o:spid="_x0000_s2039" style="position:absolute;left:7055;top:913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uQ08YA&#10;AADeAAAADwAAAGRycy9kb3ducmV2LnhtbESPT2sCMRTE74V+h/AKvRTNdv2DXY1SCgVvRS09v26e&#10;m8XNS0hSXf30jSB4HGbmN8xi1dtOHCnE1rGC12EBgrh2uuVGwffuczADEROyxs4xKThThNXy8WGB&#10;lXYn3tBxmxqRIRwrVGBS8pWUsTZkMQ6dJ87e3gWLKcvQSB3wlOG2k2VRTKXFlvOCQU8fhurD9s8q&#10;GH9d6kmrD2f/8jve+NFPT8EYpZ6f+vc5iER9uodv7bVWUL7NyhFc7+Qr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uQ08YAAADeAAAADwAAAAAAAAAAAAAAAACYAgAAZHJz&#10;L2Rvd25yZXYueG1sUEsFBgAAAAAEAAQA9QAAAIsDAAAAAA==&#10;" strokecolor="#4a7ebb" strokeweight="3.5pt">
                  <v:textbox inset="0,0,0,0">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14</w:t>
                        </w:r>
                      </w:p>
                    </w:txbxContent>
                  </v:textbox>
                </v:oval>
                <v:oval id="Oval 4211" o:spid="_x0000_s2040" style="position:absolute;left:6412;top:792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IIp8YA&#10;AADeAAAADwAAAGRycy9kb3ducmV2LnhtbESPQWsCMRSE74X+h/AKXopmu92Kbo1SBKG3oi2en5vn&#10;ZnHzEpJUV399Uyj0OMzMN8xiNdhenCnEzrGCp0kBgrhxuuNWwdfnZjwDEROyxt4xKbhShNXy/m6B&#10;tXYX3tJ5l1qRIRxrVGBS8rWUsTFkMU6cJ87e0QWLKcvQSh3wkuG2l2VRTKXFjvOCQU9rQ81p920V&#10;VB+35qXTp6t/PFRb/7wfKBij1OhheHsFkWhI/+G/9rtWUM5nZQW/d/IV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IIp8YAAADeAAAADwAAAAAAAAAAAAAAAACYAgAAZHJz&#10;L2Rvd25yZXYueG1sUEsFBgAAAAAEAAQA9QAAAIsDAAAAAA==&#10;" strokecolor="#4a7ebb" strokeweight="3.5pt">
                  <v:textbox inset="0,0,0,0">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12</w:t>
                        </w:r>
                      </w:p>
                    </w:txbxContent>
                  </v:textbox>
                </v:oval>
                <v:oval id="Oval 4225" o:spid="_x0000_s2041" style="position:absolute;left:6228;top:980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6tPMUA&#10;AADeAAAADwAAAGRycy9kb3ducmV2LnhtbESPQWsCMRSE74X+h/AKXopmu1XRrVGKIPRWtMXzc/Pc&#10;LG5eQpLq6q9vCgWPw8x8wyxWve3EmUJsHSt4GRUgiGunW24UfH9thjMQMSFr7ByTgitFWC0fHxZY&#10;aXfhLZ13qREZwrFCBSYlX0kZa0MW48h54uwdXbCYsgyN1AEvGW47WRbFVFpsOS8Y9LQ2VJ92P1bB&#10;+PNWT1p9uvrnw3jrX/c9BWOUGjz1728gEvXpHv5vf2gF5XxWTuDvTr4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Xq08xQAAAN4AAAAPAAAAAAAAAAAAAAAAAJgCAABkcnMv&#10;ZG93bnJldi54bWxQSwUGAAAAAAQABAD1AAAAigMAAAAA&#10;" strokecolor="#4a7ebb" strokeweight="3.5pt">
                  <v:textbox inset="0,0,0,0">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38</w:t>
                        </w:r>
                      </w:p>
                    </w:txbxContent>
                  </v:textbox>
                </v:oval>
                <v:oval id="Oval 4226" o:spid="_x0000_s2042" style="position:absolute;left:4220;top:1000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wzS8UA&#10;AADeAAAADwAAAGRycy9kb3ducmV2LnhtbESPQWsCMRSE74X+h/AKXopmu7WiW6MUQeitaMXzc/Pc&#10;LG5eQpLq6q9vCgWPw8x8w8yXve3EmUJsHSt4GRUgiGunW24U7L7XwymImJA1do5JwZUiLBePD3Os&#10;tLvwhs7b1IgM4VihApOSr6SMtSGLceQ8cfaOLlhMWYZG6oCXDLedLItiIi22nBcMeloZqk/bH6tg&#10;/HWr31p9uvrnw3jjX/c9BWOUGjz1H+8gEvXpHv5vf2oF5WxaTuDvTr4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DNLxQAAAN4AAAAPAAAAAAAAAAAAAAAAAJgCAABkcnMv&#10;ZG93bnJldi54bWxQSwUGAAAAAAQABAD1AAAAigMAAAAA&#10;" strokecolor="#4a7ebb" strokeweight="3.5pt">
                  <v:textbox inset="0,0,0,0">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40</w:t>
                        </w:r>
                      </w:p>
                    </w:txbxContent>
                  </v:textbox>
                </v:oval>
                <v:oval id="Oval 4213" o:spid="_x0000_s2043" style="position:absolute;left:7152;top:1142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CW0MYA&#10;AADeAAAADwAAAGRycy9kb3ducmV2LnhtbESPQWsCMRSE70L/Q3gFL6LZbq3arVGKUOitaMXzc/O6&#10;Wdy8hCTVtb++KRQ8DjPzDbNc97YTZwqxdazgYVKAIK6dbrlRsP98Gy9AxISssXNMCq4UYb26Gyyx&#10;0u7CWzrvUiMyhGOFCkxKvpIy1oYsxonzxNn7csFiyjI0Uge8ZLjtZFkUM2mx5bxg0NPGUH3afVsF&#10;04+f+qnVp6sfHadb/3joKRij1PC+f30BkahPt/B/+10rKJ8X5Rz+7uQr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CW0MYAAADeAAAADwAAAAAAAAAAAAAAAACYAgAAZHJz&#10;L2Rvd25yZXYueG1sUEsFBgAAAAAEAAQA9QAAAIsDAAAAAA==&#10;" strokecolor="#4a7ebb" strokeweight="3.5pt">
                  <v:textbox inset="0,0,0,0">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16</w:t>
                        </w:r>
                      </w:p>
                    </w:txbxContent>
                  </v:textbox>
                </v:oval>
                <v:oval id="Oval 4214" o:spid="_x0000_s2044" style="position:absolute;left:7233;top:1208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8CosIA&#10;AADeAAAADwAAAGRycy9kb3ducmV2LnhtbERPTWsCMRC9C/6HMIVepGZdbbFbo5SC4E3U0vN0M90s&#10;biYhSXX115uD4PHxvher3nbiRCG2jhVMxgUI4trplhsF34f1yxxETMgaO8ek4EIRVsvhYIGVdmfe&#10;0WmfGpFDOFaowKTkKyljbchiHDtPnLk/FyymDEMjdcBzDredLIviTVpsOTcY9PRlqD7u/62C2fZa&#10;v7b6ePGj39nOT396CsYo9fzUf36ASNSnh/ju3mgF5fu8zHvznXwF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XwKiwgAAAN4AAAAPAAAAAAAAAAAAAAAAAJgCAABkcnMvZG93&#10;bnJldi54bWxQSwUGAAAAAAQABAD1AAAAhwMAAAAA&#10;" strokecolor="#4a7ebb" strokeweight="3.5pt">
                  <v:textbox inset="0,0,0,0">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18</w:t>
                        </w:r>
                      </w:p>
                    </w:txbxContent>
                  </v:textbox>
                </v:oval>
                <v:oval id="Oval 4216" o:spid="_x0000_s2045" style="position:absolute;left:7170;top:1325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OnOcUA&#10;AADeAAAADwAAAGRycy9kb3ducmV2LnhtbESPQWsCMRSE74X+h/CEXopmu1rR1ShSKHgr2tLzc/Pc&#10;LG5eQhJ17a9vCgWPw8x8wyzXve3EhUJsHSt4GRUgiGunW24UfH2+D2cgYkLW2DkmBTeKsF49Piyx&#10;0u7KO7rsUyMyhGOFCkxKvpIy1oYsxpHzxNk7umAxZRkaqQNeM9x2siyKqbTYcl4w6OnNUH3an62C&#10;ycdP/drq080/HyY7P/7uKRij1NOg3yxAJOrTPfzf3moF5XxWzuHvTr4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E6c5xQAAAN4AAAAPAAAAAAAAAAAAAAAAAJgCAABkcnMv&#10;ZG93bnJldi54bWxQSwUGAAAAAAQABAD1AAAAigMAAAAA&#10;" strokecolor="#4a7ebb" strokeweight="3.5pt">
                  <v:textbox inset="0,0,0,0">
                    <w:txbxContent>
                      <w:p w:rsidR="00862F6C" w:rsidRPr="00A87CE9" w:rsidRDefault="00862F6C" w:rsidP="00DA5849">
                        <w:pPr>
                          <w:jc w:val="center"/>
                          <w:rPr>
                            <w:rFonts w:ascii="Times New Roman" w:hAnsi="Times New Roman" w:cs="Times New Roman"/>
                            <w:b/>
                            <w:szCs w:val="20"/>
                          </w:rPr>
                        </w:pPr>
                        <w:r>
                          <w:rPr>
                            <w:rFonts w:ascii="Times New Roman" w:hAnsi="Times New Roman" w:cs="Times New Roman"/>
                            <w:b/>
                            <w:szCs w:val="20"/>
                          </w:rPr>
                          <w:t>20</w:t>
                        </w:r>
                      </w:p>
                    </w:txbxContent>
                  </v:textbox>
                </v:oval>
                <v:shape id="AutoShape 14173" o:spid="_x0000_s2046" type="#_x0000_t32" style="position:absolute;left:1676;top:12009;width:25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dGOcYAAADeAAAADwAAAGRycy9kb3ducmV2LnhtbESPzWoCMRSF94LvEG6hG6kZLRadGmVa&#10;EKrgQqv76+R2Ejq5GSdRp29vFkKXh/PHN192rhZXaoP1rGA0zEAQl15brhQcvlcvUxAhImusPZOC&#10;PwqwXPR7c8y1v/GOrvtYiTTCIUcFJsYmlzKUhhyGoW+Ik/fjW4cxybaSusVbGne1HGfZm3RoOT0Y&#10;bOjTUPm7vzgF2/XoozgZu97sznY7WRX1pRoclXp+6op3EJG6+B9+tL+0gvFs+poAEk5C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XRjnGAAAA3gAAAA8AAAAAAAAA&#10;AAAAAAAAoQIAAGRycy9kb3ducmV2LnhtbFBLBQYAAAAABAAEAPkAAACUAwAAAAA=&#10;"/>
                <v:shape id="AutoShape 14180" o:spid="_x0000_s2047" type="#_x0000_t32" style="position:absolute;left:1684;top:11990;width:0;height:13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vjosgAAADeAAAADwAAAGRycy9kb3ducmV2LnhtbESPT2sCMRTE74V+h/CEXopmV2mxW6Ns&#10;C0ItePDf/XXzugluXrabqOu3bwpCj8PM/IaZLXrXiDN1wXpWkI8yEMSV15ZrBfvdcjgFESKyxsYz&#10;KbhSgMX8/m6GhfYX3tB5G2uRIBwKVGBibAspQ2XIYRj5ljh5375zGJPsaqk7vCS4a+Q4y56lQ8tp&#10;wWBL74aq4/bkFKxX+Vv5Zezqc/Nj10/LsjnVjwelHgZ9+QoiUh//w7f2h1YwfplOcvi7k66AnP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tvjosgAAADeAAAADwAAAAAA&#10;AAAAAAAAAAChAgAAZHJzL2Rvd25yZXYueG1sUEsFBgAAAAAEAAQA+QAAAJYDAAAAAA==&#10;"/>
                <v:shape id="AutoShape 14168" o:spid="_x0000_s2048" type="#_x0000_t32" style="position:absolute;left:1934;top:9476;width:0;height:25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l91cgAAADeAAAADwAAAGRycy9kb3ducmV2LnhtbESPT2sCMRTE70K/Q3hCL6JZt7TYrVG2&#10;BaEWPPjv/rp53QQ3L9tN1O23bwpCj8PM/IaZL3vXiAt1wXpWMJ1kIIgrry3XCg771XgGIkRkjY1n&#10;UvBDAZaLu8EcC+2vvKXLLtYiQTgUqMDE2BZShsqQwzDxLXHyvnznMCbZ1VJ3eE1w18g8y56kQ8tp&#10;wWBLb4aq0+7sFGzW09fy09j1x/bbbh5XZXOuR0el7od9+QIiUh//w7f2u1aQP88ecvi7k66AXP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gl91cgAAADeAAAADwAAAAAA&#10;AAAAAAAAAAChAgAAZHJzL2Rvd25yZXYueG1sUEsFBgAAAAAEAAQA+QAAAJYDAAAAAA==&#10;"/>
                <v:shape id="AutoShape 14169" o:spid="_x0000_s2049" type="#_x0000_t32" style="position:absolute;left:1806;top:9689;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XYTscAAADeAAAADwAAAGRycy9kb3ducmV2LnhtbESPQWsCMRSE74X+h/AKvRTNqlh0a5Rt&#10;QVDBg1bvr5vnJrh52W6irv++KRR6HGbmG2a26FwtrtQG61nBoJ+BIC69tlwpOHwuexMQISJrrD2T&#10;gjsFWMwfH2aYa3/jHV33sRIJwiFHBSbGJpcylIYchr5viJN38q3DmGRbSd3iLcFdLYdZ9iodWk4L&#10;Bhv6MFSe9xenYLsevBdfxq43u2+7HS+L+lK9HJV6fuqKNxCRuvgf/muvtILhdDIawe+ddAXk/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RdhOxwAAAN4AAAAPAAAAAAAA&#10;AAAAAAAAAKECAABkcnMvZG93bnJldi54bWxQSwUGAAAAAAQABAD5AAAAlQMAAAAA&#10;"/>
                <v:shape id="Text Box 14170" o:spid="_x0000_s2050" type="#_x0000_t202" style="position:absolute;left:2108;top:9595;width:301;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M58cA&#10;AADeAAAADwAAAGRycy9kb3ducmV2LnhtbESPT2vCQBTE70K/w/IKvYhumhbR6CqtVuhBD/7B8yP7&#10;TEKzb8PuauK37wqCx2FmfsPMFp2pxZWcrywreB8mIIhzqysuFBwP68EYhA/IGmvLpOBGHhbzl94M&#10;M21b3tF1HwoRIewzVFCG0GRS+rwkg35oG+Lona0zGKJ0hdQO2wg3tUyTZCQNVhwXSmxoWVL+t78Y&#10;BaOVu7Q7XvZXx58NbpsiPX3fTkq9vXZfUxCBuvAMP9q/WkE6GX98wv1Ov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cDOfHAAAA3gAAAA8AAAAAAAAAAAAAAAAAmAIAAGRy&#10;cy9kb3ducmV2LnhtbFBLBQYAAAAABAAEAPUAAACMAwAAAAA=&#10;" stroked="f">
                  <v:textbox inset="0,0,0,0">
                    <w:txbxContent>
                      <w:p w:rsidR="00862F6C" w:rsidRPr="00E46DCC" w:rsidRDefault="00862F6C" w:rsidP="00672718">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v:textbox>
                </v:shape>
                <v:shape id="Text Box 14172" o:spid="_x0000_s2051" type="#_x0000_t202" style="position:absolute;left:4267;top:12245;width:1072;height: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3WhMcA&#10;AADeAAAADwAAAGRycy9kb3ducmV2LnhtbESPQWvCQBSE74L/YXlCb7rRomh0FZEWBKE0pocen9ln&#10;sph9m2a3Gv99tyB4HGbmG2a16WwtrtR641jBeJSAIC6cNlwq+Mrfh3MQPiBrrB2Tgjt52Kz7vRWm&#10;2t04o+sxlCJC2KeooAqhSaX0RUUW/cg1xNE7u9ZiiLItpW7xFuG2lpMkmUmLhuNChQ3tKioux1+r&#10;YPvN2Zv5+Th9ZufM5Pki4cPsotTLoNsuQQTqwjP8aO+1gsli/jqF/zvxCs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t1oTHAAAA3gAAAA8AAAAAAAAAAAAAAAAAmAIAAGRy&#10;cy9kb3ducmV2LnhtbFBLBQYAAAAABAAEAPUAAACMAwAAAAA=&#10;" filled="f" stroked="f">
                  <v:textbox inset="0,0,0,0">
                    <w:txbxContent>
                      <w:p w:rsidR="00862F6C" w:rsidRPr="00437D2E" w:rsidRDefault="00862F6C" w:rsidP="00672718">
                        <w:pPr>
                          <w:rPr>
                            <w:rFonts w:asciiTheme="majorHAnsi" w:hAnsiTheme="majorHAnsi" w:cstheme="majorHAnsi"/>
                            <w:sz w:val="18"/>
                            <w:szCs w:val="18"/>
                          </w:rPr>
                        </w:pPr>
                        <w:r>
                          <w:rPr>
                            <w:rFonts w:asciiTheme="majorHAnsi" w:hAnsiTheme="majorHAnsi" w:cstheme="majorHAnsi"/>
                            <w:sz w:val="18"/>
                            <w:szCs w:val="18"/>
                          </w:rPr>
                          <w:t xml:space="preserve">PT581 &gt; P He </w:t>
                        </w:r>
                      </w:p>
                      <w:p w:rsidR="00862F6C" w:rsidRPr="00437D2E" w:rsidRDefault="00862F6C" w:rsidP="00672718">
                        <w:pPr>
                          <w:rPr>
                            <w:rFonts w:asciiTheme="majorHAnsi" w:hAnsiTheme="majorHAnsi" w:cstheme="majorHAnsi"/>
                            <w:sz w:val="18"/>
                            <w:szCs w:val="18"/>
                          </w:rPr>
                        </w:pPr>
                      </w:p>
                    </w:txbxContent>
                  </v:textbox>
                </v:shape>
                <v:shape id="Text Box 14174" o:spid="_x0000_s2052" type="#_x0000_t202" style="position:absolute;left:1833;top:12143;width:1941;height: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I88YA&#10;AADeAAAADwAAAGRycy9kb3ducmV2LnhtbESPQWvCQBSE7wX/w/IKvdVNFYKmriLSglAQYzx4fM0+&#10;k8Xs2zS71fjvXUHwOMzMN8xs0dtGnKnzxrGCj2ECgrh02nClYF98v09A+ICssXFMCq7kYTEfvMww&#10;0+7COZ13oRIRwj5DBXUIbSalL2uy6IeuJY7e0XUWQ5RdJXWHlwi3jRwlSSotGo4LNba0qqk87f6t&#10;guWB8y/zt/nd5sfcFMU04Z/0pNTba7/8BBGoD8/wo73WCkbTyTiF+514Be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9I88YAAADeAAAADwAAAAAAAAAAAAAAAACYAgAAZHJz&#10;L2Rvd25yZXYueG1sUEsFBgAAAAAEAAQA9QAAAIsDAAAAAA==&#10;" filled="f" stroked="f">
                  <v:textbox inset="0,0,0,0">
                    <w:txbxContent>
                      <w:p w:rsidR="00862F6C" w:rsidRPr="00437D2E" w:rsidRDefault="00862F6C" w:rsidP="00672718">
                        <w:pPr>
                          <w:rPr>
                            <w:rFonts w:asciiTheme="majorHAnsi" w:hAnsiTheme="majorHAnsi" w:cstheme="majorHAnsi"/>
                            <w:sz w:val="18"/>
                            <w:szCs w:val="18"/>
                          </w:rPr>
                        </w:pPr>
                        <w:r w:rsidRPr="00437D2E">
                          <w:rPr>
                            <w:rFonts w:asciiTheme="majorHAnsi" w:hAnsiTheme="majorHAnsi" w:cstheme="majorHAnsi"/>
                            <w:sz w:val="18"/>
                            <w:szCs w:val="18"/>
                          </w:rPr>
                          <w:t>t &gt; tp2</w:t>
                        </w:r>
                        <w:r w:rsidRPr="00933992">
                          <w:rPr>
                            <w:rFonts w:asciiTheme="majorHAnsi" w:hAnsiTheme="majorHAnsi" w:cstheme="majorHAnsi"/>
                            <w:sz w:val="18"/>
                            <w:szCs w:val="18"/>
                          </w:rPr>
                          <w:t xml:space="preserve"> </w:t>
                        </w:r>
                        <w:r>
                          <w:rPr>
                            <w:rFonts w:asciiTheme="majorHAnsi" w:hAnsiTheme="majorHAnsi" w:cstheme="majorHAnsi"/>
                            <w:sz w:val="18"/>
                            <w:szCs w:val="18"/>
                          </w:rPr>
                          <w:t xml:space="preserve">&amp; PT581&lt;P He </w:t>
                        </w:r>
                      </w:p>
                      <w:p w:rsidR="00862F6C" w:rsidRPr="00437D2E" w:rsidRDefault="00862F6C" w:rsidP="00672718">
                        <w:pPr>
                          <w:rPr>
                            <w:rFonts w:asciiTheme="majorHAnsi" w:hAnsiTheme="majorHAnsi" w:cstheme="majorHAnsi"/>
                            <w:sz w:val="18"/>
                            <w:szCs w:val="18"/>
                          </w:rPr>
                        </w:pPr>
                      </w:p>
                    </w:txbxContent>
                  </v:textbox>
                </v:shape>
                <v:shape id="AutoShape 14175" o:spid="_x0000_s2053" type="#_x0000_t32" style="position:absolute;left:1562;top:13140;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7eTcgAAADeAAAADwAAAGRycy9kb3ducmV2LnhtbESPT2sCMRTE74V+h/AKvRTNqtja1Shb&#10;QagFD/67v26em9DNy3YTdfvtm4LQ4zAzv2Fmi87V4kJtsJ4VDPoZCOLSa8uVgsN+1ZuACBFZY+2Z&#10;FPxQgMX8/m6GufZX3tJlFyuRIBxyVGBibHIpQ2nIYej7hjh5J986jEm2ldQtXhPc1XKYZc/SoeW0&#10;YLChpaHya3d2CjbrwVvxaez6Y/ttN+NVUZ+rp6NSjw9dMQURqYv/4Vv7XSsYvk5GL/B3J10BOf8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n7eTcgAAADeAAAADwAAAAAA&#10;AAAAAAAAAAChAgAAZHJzL2Rvd25yZXYueG1sUEsFBgAAAAAEAAQA+QAAAJYDAAAAAA==&#10;"/>
                <v:shape id="Text Box 14176" o:spid="_x0000_s2054" type="#_x0000_t202" style="position:absolute;left:1827;top:13041;width:1498;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x5GsMA&#10;AADeAAAADwAAAGRycy9kb3ducmV2LnhtbERPTYvCMBC9C/sfwgjeNFVBtBpFll0QBLHWg8exGdtg&#10;M+k2Wa3/3hwW9vh436tNZ2vxoNYbxwrGowQEceG04VLBOf8ezkH4gKyxdkwKXuRhs/7orTDV7skZ&#10;PU6hFDGEfYoKqhCaVEpfVGTRj1xDHLmbay2GCNtS6hafMdzWcpIkM2nRcGyosKHPior76dcq2F44&#10;+zI/h+sxu2UmzxcJ72d3pQb9brsEEagL/+I/904rmCzm07g33olXQK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x5GsMAAADeAAAADwAAAAAAAAAAAAAAAACYAgAAZHJzL2Rv&#10;d25yZXYueG1sUEsFBgAAAAAEAAQA9QAAAIgDAAAAAA==&#10;" filled="f" stroked="f">
                  <v:textbox inset="0,0,0,0">
                    <w:txbxContent>
                      <w:p w:rsidR="00862F6C" w:rsidRPr="00437D2E" w:rsidRDefault="00862F6C" w:rsidP="00672718">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v:textbox>
                </v:shape>
                <v:shape id="AutoShape 14177" o:spid="_x0000_s2055" type="#_x0000_t32" style="position:absolute;left:4218;top:12022;width:0;height:13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3vpMcAAADeAAAADwAAAGRycy9kb3ducmV2LnhtbESPQWsCMRSE74X+h/CEXopmVVp0a5Rt&#10;QagFD1q9Pzevm+DmZbuJuv57IxR6HGbmG2a26FwtztQG61nBcJCBIC69tlwp2H0v+xMQISJrrD2T&#10;gisFWMwfH2aYa3/hDZ23sRIJwiFHBSbGJpcylIYchoFviJP341uHMcm2krrFS4K7Wo6y7FU6tJwW&#10;DDb0Yag8bk9OwXo1fC8Oxq6+Nr92/bIs6lP1vFfqqdcVbyAidfE//Nf+1ApG08l4Cv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re+kxwAAAN4AAAAPAAAAAAAA&#10;AAAAAAAAAKECAABkcnMvZG93bnJldi54bWxQSwUGAAAAAAQABAD5AAAAlQMAAAAA&#10;"/>
                <v:shape id="AutoShape 14178" o:spid="_x0000_s2056" type="#_x0000_t32" style="position:absolute;left:4116;top:12204;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E1RMYAAADeAAAADwAAAGRycy9kb3ducmV2LnhtbESPzWoCMRSF94LvEG6hG6kZpRadGmVa&#10;EKrgQqv76+R2Ejq5GSdRp29vFkKXh/PHN192rhZXaoP1rGA0zEAQl15brhQcvlcvUxAhImusPZOC&#10;PwqwXPR7c8y1v/GOrvtYiTTCIUcFJsYmlzKUhhyGoW+Ik/fjW4cxybaSusVbGne1HGfZm3RoOT0Y&#10;bOjTUPm7vzgF2/XoozgZu97sznY7WRX1pRoclXp+6op3EJG6+B9+tL+0gvFs+poAEk5C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RNUTGAAAA3gAAAA8AAAAAAAAA&#10;AAAAAAAAoQIAAGRycy9kb3ducmV2LnhtbFBLBQYAAAAABAAEAPkAAACUAwAAAAA=&#10;"/>
                <v:shape id="AutoShape 14181" o:spid="_x0000_s2057" type="#_x0000_t32" style="position:absolute;left:1567;top:12221;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2Q38gAAADeAAAADwAAAGRycy9kb3ducmV2LnhtbESPT2sCMRTE74V+h/CEXopmV2yxW6Ns&#10;C0ItePDf/XXzugluXrabqOu3bwpCj8PM/IaZLXrXiDN1wXpWkI8yEMSV15ZrBfvdcjgFESKyxsYz&#10;KbhSgMX8/m6GhfYX3tB5G2uRIBwKVGBibAspQ2XIYRj5ljh5375zGJPsaqk7vCS4a+Q4y56lQ8tp&#10;wWBL74aq4/bkFKxX+Vv5Zezqc/Nj10/LsjnVjwelHgZ9+QoiUh//w7f2h1YwfplOcvi7k66AnP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t2Q38gAAADeAAAADwAAAAAA&#10;AAAAAAAAAAChAgAAZHJzL2Rvd25yZXYueG1sUEsFBgAAAAAEAAQA+QAAAJYDAAAAAA==&#10;"/>
                <v:group id="Group 14183" o:spid="_x0000_s2058" style="position:absolute;left:1655;top:11035;width:2313;height:737" coordorigin="1700,12356" coordsize="2313,7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LENB/IAAAA&#10;3gAAAA8AAAAAAAAAAAAAAAAAqgIAAGRycy9kb3ducmV2LnhtbFBLBQYAAAAABAAEAPoAAACfAwAA&#10;AAA=&#10;">
                  <v:rect id="Rectangle 14184" o:spid="_x0000_s2059" style="position:absolute;left:1700;top:12356;width:1146;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Hn8cA&#10;AADeAAAADwAAAGRycy9kb3ducmV2LnhtbESPX2vCMBTF3wW/Q7iCb5rqVFw1yhgIsqFsnQwfL821&#10;rWtuSpPVuk+/CIKPh/Pnx1muW1OKhmpXWFYwGkYgiFOrC84UHL42gzkI55E1lpZJwZUcrFfdzhJj&#10;bS/8SU3iMxFG2MWoIPe+iqV0aU4G3dBWxME72dqgD7LOpK7xEsZNKcdRNJMGCw6EHCt6zSn9SX5N&#10;4E6q82H/tt/srn/fjft4PybTk1Wq32tfFiA8tf4Rvre3WsH4eT55gtudcAX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nx5/HAAAA3gAAAA8AAAAAAAAAAAAAAAAAmAIAAGRy&#10;cy9kb3ducmV2LnhtbFBLBQYAAAAABAAEAPUAAACMAwAAAAA=&#10;">
                    <v:textbox inset="0,0,0,0">
                      <w:txbxContent>
                        <w:p w:rsidR="00862F6C" w:rsidRDefault="00862F6C" w:rsidP="00672718">
                          <w:pPr>
                            <w:spacing w:before="40"/>
                            <w:jc w:val="center"/>
                            <w:rPr>
                              <w:rFonts w:asciiTheme="majorHAnsi" w:hAnsiTheme="majorHAnsi" w:cstheme="majorHAnsi"/>
                              <w:sz w:val="18"/>
                              <w:szCs w:val="18"/>
                            </w:rPr>
                          </w:pPr>
                          <w:r w:rsidRPr="00437D2E">
                            <w:rPr>
                              <w:rFonts w:asciiTheme="majorHAnsi" w:hAnsiTheme="majorHAnsi" w:cstheme="majorHAnsi"/>
                              <w:sz w:val="18"/>
                              <w:szCs w:val="18"/>
                            </w:rPr>
                            <w:t xml:space="preserve">Flushing </w:t>
                          </w:r>
                        </w:p>
                        <w:p w:rsidR="00862F6C" w:rsidRPr="00437D2E" w:rsidRDefault="00862F6C" w:rsidP="00672718">
                          <w:pPr>
                            <w:spacing w:before="40"/>
                            <w:jc w:val="center"/>
                            <w:rPr>
                              <w:rFonts w:asciiTheme="majorHAnsi" w:hAnsiTheme="majorHAnsi" w:cstheme="majorHAnsi"/>
                              <w:sz w:val="18"/>
                              <w:szCs w:val="18"/>
                            </w:rPr>
                          </w:pPr>
                          <w:r>
                            <w:rPr>
                              <w:rFonts w:asciiTheme="majorHAnsi" w:hAnsiTheme="majorHAnsi" w:cstheme="majorHAnsi"/>
                              <w:sz w:val="18"/>
                              <w:szCs w:val="18"/>
                            </w:rPr>
                            <w:t>w</w:t>
                          </w:r>
                          <w:r w:rsidRPr="00437D2E">
                            <w:rPr>
                              <w:rFonts w:asciiTheme="majorHAnsi" w:hAnsiTheme="majorHAnsi" w:cstheme="majorHAnsi"/>
                              <w:sz w:val="18"/>
                              <w:szCs w:val="18"/>
                            </w:rPr>
                            <w:t>ith</w:t>
                          </w:r>
                          <w:r>
                            <w:rPr>
                              <w:rFonts w:asciiTheme="majorHAnsi" w:hAnsiTheme="majorHAnsi" w:cstheme="majorHAnsi"/>
                              <w:sz w:val="18"/>
                              <w:szCs w:val="18"/>
                            </w:rPr>
                            <w:t xml:space="preserve"> </w:t>
                          </w:r>
                          <w:r w:rsidRPr="007D52E9">
                            <w:rPr>
                              <w:rFonts w:asciiTheme="majorHAnsi" w:hAnsiTheme="majorHAnsi" w:cstheme="majorHAnsi"/>
                              <w:i/>
                              <w:sz w:val="18"/>
                              <w:szCs w:val="18"/>
                            </w:rPr>
                            <w:t>GHe</w:t>
                          </w:r>
                        </w:p>
                        <w:p w:rsidR="00862F6C" w:rsidRPr="00437D2E" w:rsidRDefault="00862F6C" w:rsidP="00672718">
                          <w:pPr>
                            <w:rPr>
                              <w:rFonts w:asciiTheme="majorHAnsi" w:hAnsiTheme="majorHAnsi" w:cstheme="majorHAnsi"/>
                              <w:sz w:val="18"/>
                              <w:szCs w:val="18"/>
                            </w:rPr>
                          </w:pPr>
                        </w:p>
                      </w:txbxContent>
                    </v:textbox>
                  </v:rect>
                  <v:shape id="Text Box 14185" o:spid="_x0000_s2060" type="#_x0000_t202" style="position:absolute;left:2781;top:12356;width:1232;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4XRcUA&#10;AADeAAAADwAAAGRycy9kb3ducmV2LnhtbESPW2sCMRSE3wv9D+EIvtWsi4iuRtFCQfHFGz4fNmcv&#10;7eZkSdJ1/fdGKPRxmJlvmOW6N43oyPnasoLxKAFBnFtdc6ngevn6mIHwAVljY5kUPMjDevX+tsRM&#10;2zufqDuHUkQI+wwVVCG0mZQ+r8igH9mWOHqFdQZDlK6U2uE9wk0j0ySZSoM1x4UKW/qsKP85/xoF&#10;l27rd6fvMNf7YivTQ3FMb26j1HDQbxYgAvXhP/zX3mkF6Xw2mcDrTrwCcvU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nhdFxQAAAN4AAAAPAAAAAAAAAAAAAAAAAJgCAABkcnMv&#10;ZG93bnJldi54bWxQSwUGAAAAAAQABAD1AAAAigMAAAAA&#10;">
                    <v:textbox inset="0,0,0,0">
                      <w:txbxContent>
                        <w:p w:rsidR="00862F6C" w:rsidRPr="007F2C06" w:rsidRDefault="00862F6C" w:rsidP="00672718">
                          <w:pPr>
                            <w:ind w:left="57"/>
                            <w:rPr>
                              <w:rFonts w:asciiTheme="majorHAnsi" w:hAnsiTheme="majorHAnsi" w:cstheme="majorHAnsi"/>
                              <w:sz w:val="18"/>
                              <w:szCs w:val="18"/>
                            </w:rPr>
                          </w:pPr>
                          <w:r w:rsidRPr="007F2C06">
                            <w:rPr>
                              <w:rFonts w:asciiTheme="majorHAnsi" w:hAnsiTheme="majorHAnsi" w:cstheme="majorHAnsi"/>
                              <w:sz w:val="18"/>
                              <w:szCs w:val="18"/>
                            </w:rPr>
                            <w:t xml:space="preserve">Open FV092 </w:t>
                          </w:r>
                          <w:r>
                            <w:rPr>
                              <w:rFonts w:asciiTheme="majorHAnsi" w:hAnsiTheme="majorHAnsi" w:cstheme="majorHAnsi"/>
                              <w:sz w:val="18"/>
                              <w:szCs w:val="18"/>
                            </w:rPr>
                            <w:t>Open FV66</w:t>
                          </w:r>
                          <w:r w:rsidRPr="007F2C06">
                            <w:rPr>
                              <w:rFonts w:asciiTheme="majorHAnsi" w:hAnsiTheme="majorHAnsi" w:cstheme="majorHAnsi"/>
                              <w:sz w:val="18"/>
                              <w:szCs w:val="18"/>
                            </w:rPr>
                            <w:t>0</w:t>
                          </w:r>
                        </w:p>
                        <w:p w:rsidR="00862F6C" w:rsidRPr="007F2C06" w:rsidRDefault="00862F6C" w:rsidP="00672718">
                          <w:pPr>
                            <w:ind w:left="57"/>
                            <w:rPr>
                              <w:rFonts w:asciiTheme="majorHAnsi" w:hAnsiTheme="majorHAnsi" w:cstheme="majorHAnsi"/>
                              <w:sz w:val="18"/>
                              <w:szCs w:val="18"/>
                            </w:rPr>
                          </w:pPr>
                          <w:r w:rsidRPr="007F2C06">
                            <w:rPr>
                              <w:rFonts w:asciiTheme="majorHAnsi" w:hAnsiTheme="majorHAnsi" w:cstheme="majorHAnsi"/>
                              <w:sz w:val="18"/>
                              <w:szCs w:val="18"/>
                            </w:rPr>
                            <w:t>Delay tp2</w:t>
                          </w:r>
                        </w:p>
                        <w:p w:rsidR="00862F6C" w:rsidRPr="007F2C06" w:rsidRDefault="00862F6C" w:rsidP="00672718">
                          <w:pPr>
                            <w:rPr>
                              <w:rFonts w:asciiTheme="majorHAnsi" w:hAnsiTheme="majorHAnsi" w:cstheme="majorHAnsi"/>
                              <w:sz w:val="18"/>
                              <w:szCs w:val="18"/>
                            </w:rPr>
                          </w:pPr>
                        </w:p>
                      </w:txbxContent>
                    </v:textbox>
                  </v:shape>
                </v:group>
                <v:group id="Group 14187" o:spid="_x0000_s2061" style="position:absolute;left:1480;top:12444;width:2632;height:567" coordorigin="1495,14380" coordsize="2632,5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S2sa8cAAADe&#10;AAAADwAAAAAAAAAAAAAAAACqAgAAZHJzL2Rvd25yZXYueG1sUEsFBgAAAAAEAAQA+gAAAJ4DAAAA&#10;AA==&#10;">
                  <v:shape id="Text Box 14188" o:spid="_x0000_s2062" type="#_x0000_t202" style="position:absolute;left:2993;top:14380;width:1134;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AsqcUA&#10;AADeAAAADwAAAGRycy9kb3ducmV2LnhtbESPW2sCMRSE3wv+h3AE32rWRURXo6hQsPTFGz4fNmcv&#10;ujlZknTd/vtGKPRxmJlvmNWmN43oyPnasoLJOAFBnFtdc6ngevl4n4PwAVljY5kU/JCHzXrwtsJM&#10;2yefqDuHUkQI+wwVVCG0mZQ+r8igH9uWOHqFdQZDlK6U2uEzwk0j0ySZSYM1x4UKW9pXlD/O30bB&#10;pdv5w+keFvqz2Mn0qzimN7dVajTst0sQgfrwH/5rH7SCdDGfzuB1J1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ACypxQAAAN4AAAAPAAAAAAAAAAAAAAAAAJgCAABkcnMv&#10;ZG93bnJldi54bWxQSwUGAAAAAAQABAD1AAAAigMAAAAA&#10;">
                    <v:textbox inset="0,0,0,0">
                      <w:txbxContent>
                        <w:p w:rsidR="00862F6C" w:rsidRPr="00437D2E" w:rsidRDefault="00862F6C" w:rsidP="00672718">
                          <w:pPr>
                            <w:spacing w:before="120"/>
                            <w:ind w:left="57"/>
                            <w:jc w:val="center"/>
                            <w:rPr>
                              <w:rFonts w:asciiTheme="majorHAnsi" w:hAnsiTheme="majorHAnsi" w:cstheme="majorHAnsi"/>
                              <w:sz w:val="18"/>
                              <w:szCs w:val="18"/>
                            </w:rPr>
                          </w:pPr>
                          <w:r>
                            <w:rPr>
                              <w:rFonts w:asciiTheme="majorHAnsi" w:hAnsiTheme="majorHAnsi" w:cstheme="majorHAnsi"/>
                              <w:sz w:val="18"/>
                              <w:szCs w:val="18"/>
                            </w:rPr>
                            <w:t>Close FV092</w:t>
                          </w:r>
                        </w:p>
                      </w:txbxContent>
                    </v:textbox>
                  </v:shape>
                  <v:shape id="Text Box 14189" o:spid="_x0000_s2063" type="#_x0000_t202" style="position:absolute;left:1495;top:14380;width:1540;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yJMsYA&#10;AADeAAAADwAAAGRycy9kb3ducmV2LnhtbESPT2sCMRTE7wW/Q3iCt5rtUqxujaJCQfFStfT82Lz9&#10;025eliSu67c3guBxmJnfMPNlbxrRkfO1ZQVv4wQEcW51zaWCn9PX6xSED8gaG8uk4EoelovByxwz&#10;bS98oO4YShEh7DNUUIXQZlL6vCKDfmxb4ugV1hkMUbpSaoeXCDeNTJNkIg3WHBcqbGlTUf5/PBsF&#10;p27tt4e/MNO7Yi3TffGd/rqVUqNhv/oEEagPz/CjvdUK0tn0/QPud+IV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yJMsYAAADeAAAADwAAAAAAAAAAAAAAAACYAgAAZHJz&#10;L2Rvd25yZXYueG1sUEsFBgAAAAAEAAQA9QAAAIsDAAAAAA==&#10;">
                    <v:textbox inset="0,0,0,0">
                      <w:txbxContent>
                        <w:p w:rsidR="00862F6C" w:rsidRPr="007F2C06" w:rsidRDefault="00862F6C" w:rsidP="00672718">
                          <w:pPr>
                            <w:spacing w:before="40"/>
                            <w:jc w:val="center"/>
                            <w:rPr>
                              <w:szCs w:val="18"/>
                            </w:rPr>
                          </w:pPr>
                          <w:r w:rsidRPr="007F2C06">
                            <w:rPr>
                              <w:rFonts w:asciiTheme="majorHAnsi" w:hAnsiTheme="majorHAnsi" w:cstheme="majorHAnsi"/>
                              <w:sz w:val="18"/>
                              <w:szCs w:val="18"/>
                            </w:rPr>
                            <w:t>“Not possible to pressure the line”</w:t>
                          </w:r>
                        </w:p>
                      </w:txbxContent>
                    </v:textbox>
                  </v:shape>
                </v:group>
                <v:oval id="Oval 4223" o:spid="_x0000_s2064" style="position:absolute;left:1251;top:1229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DnAsMA&#10;AADeAAAADwAAAGRycy9kb3ducmV2LnhtbERPTWsCMRC9C/6HMIVepGbVbbFbo5RCwZu4lp6nm+lm&#10;cTMJSaprf705CB4f73u1GWwvThRi51jBbFqAIG6c7rhV8HX4fFqCiAlZY++YFFwowmY9Hq2w0u7M&#10;ezrVqRU5hGOFCkxKvpIyNoYsxqnzxJn7dcFiyjC0Ugc853Dby3lRvEiLHecGg54+DDXH+s8qKHf/&#10;zXOnjxc/+Sn3fvE9UDBGqceH4f0NRKIh3cU391YrmL8uy7w338lXQK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DnAsMAAADeAAAADwAAAAAAAAAAAAAAAACYAgAAZHJzL2Rv&#10;d25yZXYueG1sUEsFBgAAAAAEAAQA9QAAAIgDAAAAAA==&#10;" strokecolor="#4a7ebb" strokeweight="3.5pt">
                  <v:textbox inset="0,0,0,0">
                    <w:txbxContent>
                      <w:p w:rsidR="00862F6C" w:rsidRPr="00A87CE9" w:rsidRDefault="00862F6C" w:rsidP="002926EB">
                        <w:pPr>
                          <w:jc w:val="center"/>
                          <w:rPr>
                            <w:rFonts w:ascii="Times New Roman" w:hAnsi="Times New Roman" w:cs="Times New Roman"/>
                            <w:b/>
                            <w:szCs w:val="20"/>
                          </w:rPr>
                        </w:pPr>
                        <w:r>
                          <w:rPr>
                            <w:rFonts w:ascii="Times New Roman" w:hAnsi="Times New Roman" w:cs="Times New Roman"/>
                            <w:b/>
                            <w:szCs w:val="20"/>
                          </w:rPr>
                          <w:t>34</w:t>
                        </w:r>
                      </w:p>
                    </w:txbxContent>
                  </v:textbox>
                </v:oval>
                <v:oval id="Oval 4222" o:spid="_x0000_s2065" style="position:absolute;left:1427;top:1100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CmcUA&#10;AADeAAAADwAAAGRycy9kb3ducmV2LnhtbESPQWsCMRSE74X+h/CEXopmq1vR1ShSKHgr2tLzc/Pc&#10;LG5eQhJ17a9vCgWPw8x8wyzXve3EhUJsHSt4GRUgiGunW24UfH2+D2cgYkLW2DkmBTeKsF49Piyx&#10;0u7KO7rsUyMyhGOFCkxKvpIy1oYsxpHzxNk7umAxZRkaqQNeM9x2clwUU2mx5bxg0NObofq0P1sF&#10;5cdP/drq080/H8qdn3z3FIxR6mnQbxYgEvXpHv5vb7WC8XxWzuHvTr4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zEKZxQAAAN4AAAAPAAAAAAAAAAAAAAAAAJgCAABkcnMv&#10;ZG93bnJldi54bWxQSwUGAAAAAAQABAD1AAAAigMAAAAA&#10;" strokecolor="#4a7ebb" strokeweight="3.5pt">
                  <v:textbox inset="0,0,0,0">
                    <w:txbxContent>
                      <w:p w:rsidR="00862F6C" w:rsidRPr="00A87CE9" w:rsidRDefault="00862F6C" w:rsidP="00C77F83">
                        <w:pPr>
                          <w:jc w:val="center"/>
                          <w:rPr>
                            <w:rFonts w:ascii="Times New Roman" w:hAnsi="Times New Roman" w:cs="Times New Roman"/>
                            <w:b/>
                            <w:szCs w:val="20"/>
                          </w:rPr>
                        </w:pPr>
                        <w:r>
                          <w:rPr>
                            <w:rFonts w:ascii="Times New Roman" w:hAnsi="Times New Roman" w:cs="Times New Roman"/>
                            <w:b/>
                            <w:szCs w:val="20"/>
                          </w:rPr>
                          <w:t>32</w:t>
                        </w:r>
                      </w:p>
                    </w:txbxContent>
                  </v:textbox>
                </v:oval>
                <v:rect id="Rectangle 4116" o:spid="_x0000_s2066" style="position:absolute;left:1609;top:9928;width:1542;height: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Dh9cUA&#10;AADeAAAADwAAAGRycy9kb3ducmV2LnhtbESPzYrCMBSF94LvEK7gRjTVUdFqFHWYQXClVdxemmtb&#10;bG5KE7Xz9pOF4PJw/viW68aU4km1KywrGA4iEMSp1QVnCs7JT38GwnlkjaVlUvBHDtardmuJsbYv&#10;PtLz5DMRRtjFqCD3voqldGlOBt3AVsTBu9naoA+yzqSu8RXGTSlHUTSVBgsODzlWtMspvZ8eRsEt&#10;2Y6/tk4eLuPrt09+z9G0d70r1e00mwUIT43/hN/tvVYwms8mASDgBBS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8OH1xQAAAN4AAAAPAAAAAAAAAAAAAAAAAJgCAABkcnMv&#10;ZG93bnJldi54bWxQSwUGAAAAAAQABAD1AAAAigMAAAAA&#10;" strokecolor="black [3213]">
                  <v:textbox inset=",7.2pt,,7.2pt">
                    <w:txbxContent>
                      <w:p w:rsidR="00862F6C" w:rsidRDefault="00862F6C" w:rsidP="00C77F83">
                        <w:r>
                          <w:t>Close FV090</w:t>
                        </w:r>
                      </w:p>
                    </w:txbxContent>
                  </v:textbox>
                </v:rect>
                <v:oval id="Oval 4115" o:spid="_x0000_s2067" style="position:absolute;left:1366;top:9734;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YQsUA&#10;AADeAAAADwAAAGRycy9kb3ducmV2LnhtbESPQWsCMRSE70L/Q3gFL6JZrYrdGqUIQm+iFc+vm9fN&#10;4uYlJKmu/npTKPQ4zMw3zHLd2VZcKMTGsYLxqABBXDndcK3g+LkdLkDEhKyxdUwKbhRhvXrqLbHU&#10;7sp7uhxSLTKEY4kKTEq+lDJWhizGkfPE2ft2wWLKMtRSB7xmuG3lpCjm0mLDecGgp42h6nz4sQqm&#10;u3s1a/T55gdf071/OXUUjFGq/9y9v4FI1KX/8F/7QyuYvC5mY/i9k6+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9hCxQAAAN4AAAAPAAAAAAAAAAAAAAAAAJgCAABkcnMv&#10;ZG93bnJldi54bWxQSwUGAAAAAAQABAD1AAAAigMAAAAA&#10;" strokecolor="#4a7ebb" strokeweight="3.5pt">
                  <v:textbox inset="0,0,0,0">
                    <w:txbxContent>
                      <w:p w:rsidR="00862F6C" w:rsidRPr="00A87CE9" w:rsidRDefault="00862F6C" w:rsidP="00C77F83">
                        <w:pPr>
                          <w:jc w:val="center"/>
                          <w:rPr>
                            <w:rFonts w:ascii="Times New Roman" w:hAnsi="Times New Roman" w:cs="Times New Roman"/>
                            <w:b/>
                            <w:szCs w:val="20"/>
                          </w:rPr>
                        </w:pPr>
                        <w:r>
                          <w:rPr>
                            <w:rFonts w:ascii="Times New Roman" w:hAnsi="Times New Roman" w:cs="Times New Roman"/>
                            <w:b/>
                            <w:szCs w:val="20"/>
                          </w:rPr>
                          <w:t>30</w:t>
                        </w:r>
                      </w:p>
                    </w:txbxContent>
                  </v:textbox>
                </v:oval>
                <v:shape id="AutoShape 14169" o:spid="_x0000_s2068" type="#_x0000_t32" style="position:absolute;left:1806;top:10754;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aYdccAAADeAAAADwAAAGRycy9kb3ducmV2LnhtbESPQWsCMRSE74X+h/AKXopmXbDY1Shb&#10;QdCCB229Pzevm9DNy3YTdf33TUHocZiZb5j5sneNuFAXrGcF41EGgrjy2nKt4PNjPZyCCBFZY+OZ&#10;FNwowHLx+DDHQvsr7+lyiLVIEA4FKjAxtoWUoTLkMIx8S5y8L985jEl2tdQdXhPcNTLPshfp0HJa&#10;MNjSylD1fTg7Bbvt+K08Gbt93//Y3WRdNuf6+ajU4KkvZyAi9fE/fG9vtIL8dTrJ4e9OugJy8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1ph1xwAAAN4AAAAPAAAAAAAA&#10;AAAAAAAAAKECAABkcnMvZG93bnJldi54bWxQSwUGAAAAAAQABAD5AAAAlQMAAAAA&#10;"/>
                <v:shape id="Text Box 12092" o:spid="_x0000_s2069" type="#_x0000_t202" style="position:absolute;left:2063;top:10643;width:102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pxM8cA&#10;AADeAAAADwAAAGRycy9kb3ducmV2LnhtbESPT2vCQBTE70K/w/IKvYhumlLR6CqtVuhBD/7B8yP7&#10;TEKzb8PuauK37wqCx2FmfsPMFp2pxZWcrywreB8mIIhzqysuFBwP68EYhA/IGmvLpOBGHhbzl94M&#10;M21b3tF1HwoRIewzVFCG0GRS+rwkg35oG+Lona0zGKJ0hdQO2wg3tUyTZCQNVhwXSmxoWVL+t78Y&#10;BaOVu7Q7XvZXx58NbpsiPX3fTkq9vXZfUxCBuvAMP9q/WkE6GX9+wP1Ov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qcTPHAAAA3gAAAA8AAAAAAAAAAAAAAAAAmAIAAGRy&#10;cy9kb3ducmV2LnhtbFBLBQYAAAAABAAEAPUAAACMAwAAAAA=&#10;" stroked="f">
                  <v:textbox inset="0,0,0,0">
                    <w:txbxContent>
                      <w:p w:rsidR="00862F6C" w:rsidRPr="00E46DCC" w:rsidRDefault="00862F6C" w:rsidP="00C77F83">
                        <w:pPr>
                          <w:rPr>
                            <w:rFonts w:asciiTheme="majorHAnsi" w:hAnsiTheme="majorHAnsi" w:cstheme="majorHAnsi"/>
                            <w:sz w:val="18"/>
                            <w:szCs w:val="18"/>
                            <w:lang w:val="fr-FR"/>
                          </w:rPr>
                        </w:pPr>
                        <w:r>
                          <w:rPr>
                            <w:rFonts w:asciiTheme="majorHAnsi" w:hAnsiTheme="majorHAnsi" w:cstheme="majorHAnsi"/>
                            <w:sz w:val="18"/>
                            <w:szCs w:val="18"/>
                            <w:lang w:val="fr-FR"/>
                          </w:rPr>
                          <w:t>FV090 closed</w:t>
                        </w:r>
                      </w:p>
                    </w:txbxContent>
                  </v:textbox>
                </v:shape>
              </v:group>
            </w:pict>
          </mc:Fallback>
        </mc:AlternateContent>
      </w:r>
      <w:r w:rsidR="0075755D" w:rsidRPr="00F314B8">
        <w:rPr>
          <w:sz w:val="22"/>
          <w:szCs w:val="22"/>
        </w:rPr>
        <w:br w:type="page"/>
      </w:r>
      <w:r w:rsidR="005A547C" w:rsidRPr="00F41CCD">
        <w:lastRenderedPageBreak/>
        <w:t>3 – Supercritical helium</w:t>
      </w:r>
      <w:r w:rsidR="00EB7EBC" w:rsidRPr="00F41CCD">
        <w:t>, He conditioning</w:t>
      </w:r>
      <w:r w:rsidR="005A547C" w:rsidRPr="00F41CCD">
        <w:t xml:space="preserve"> circuits</w:t>
      </w:r>
    </w:p>
    <w:p w:rsidR="001A798F" w:rsidRPr="00F41CCD" w:rsidRDefault="001A798F" w:rsidP="001A798F">
      <w:pPr>
        <w:rPr>
          <w:szCs w:val="20"/>
        </w:rPr>
      </w:pPr>
    </w:p>
    <w:p w:rsidR="001A798F" w:rsidRPr="00466DFF" w:rsidRDefault="001A798F" w:rsidP="001A798F">
      <w:pPr>
        <w:rPr>
          <w:b/>
          <w:szCs w:val="20"/>
        </w:rPr>
      </w:pPr>
      <w:r w:rsidRPr="00466DFF">
        <w:rPr>
          <w:b/>
          <w:szCs w:val="20"/>
        </w:rPr>
        <w:t xml:space="preserve">Sensors and actuators used: </w:t>
      </w:r>
    </w:p>
    <w:p w:rsidR="001A798F" w:rsidRPr="00F41CCD" w:rsidRDefault="00F13E4D" w:rsidP="00F13E4D">
      <w:pPr>
        <w:rPr>
          <w:szCs w:val="20"/>
        </w:rPr>
      </w:pPr>
      <w:r>
        <w:rPr>
          <w:szCs w:val="20"/>
        </w:rPr>
        <w:t>-</w:t>
      </w:r>
      <w:r w:rsidR="001A798F" w:rsidRPr="00F41CCD">
        <w:rPr>
          <w:szCs w:val="20"/>
        </w:rPr>
        <w:t xml:space="preserve"> Pressure:  PT381</w:t>
      </w:r>
    </w:p>
    <w:p w:rsidR="001A798F" w:rsidRPr="00F41CCD" w:rsidRDefault="00F13E4D" w:rsidP="00F13E4D">
      <w:pPr>
        <w:rPr>
          <w:szCs w:val="20"/>
        </w:rPr>
      </w:pPr>
      <w:r>
        <w:rPr>
          <w:szCs w:val="20"/>
        </w:rPr>
        <w:t>-</w:t>
      </w:r>
      <w:r w:rsidR="00487610" w:rsidRPr="00F41CCD">
        <w:rPr>
          <w:szCs w:val="20"/>
        </w:rPr>
        <w:t xml:space="preserve"> Valve</w:t>
      </w:r>
      <w:r w:rsidR="001A798F" w:rsidRPr="00F41CCD">
        <w:rPr>
          <w:szCs w:val="20"/>
        </w:rPr>
        <w:t xml:space="preserve">: </w:t>
      </w:r>
      <w:r w:rsidR="00487610" w:rsidRPr="00F41CCD">
        <w:rPr>
          <w:szCs w:val="20"/>
        </w:rPr>
        <w:t>FV090, FV091</w:t>
      </w:r>
      <w:r w:rsidR="00BC193D">
        <w:rPr>
          <w:szCs w:val="20"/>
        </w:rPr>
        <w:t>NO</w:t>
      </w:r>
      <w:r w:rsidR="00487610" w:rsidRPr="00F41CCD">
        <w:rPr>
          <w:szCs w:val="20"/>
        </w:rPr>
        <w:t xml:space="preserve">, FV092, </w:t>
      </w:r>
      <w:r w:rsidR="001A798F" w:rsidRPr="00F41CCD">
        <w:rPr>
          <w:szCs w:val="20"/>
        </w:rPr>
        <w:t>FV380, FV381, FV382</w:t>
      </w:r>
      <w:r w:rsidR="0037484D" w:rsidRPr="00F41CCD">
        <w:rPr>
          <w:szCs w:val="20"/>
        </w:rPr>
        <w:t>, FV383</w:t>
      </w:r>
    </w:p>
    <w:p w:rsidR="001A798F" w:rsidRPr="00F41CCD" w:rsidRDefault="00F13E4D" w:rsidP="00F13E4D">
      <w:pPr>
        <w:rPr>
          <w:szCs w:val="20"/>
        </w:rPr>
      </w:pPr>
      <w:r>
        <w:rPr>
          <w:szCs w:val="20"/>
        </w:rPr>
        <w:t>-</w:t>
      </w:r>
      <w:r w:rsidR="00487610" w:rsidRPr="00F41CCD">
        <w:rPr>
          <w:szCs w:val="20"/>
        </w:rPr>
        <w:t xml:space="preserve"> Control valve</w:t>
      </w:r>
      <w:r w:rsidR="001A798F" w:rsidRPr="00F41CCD">
        <w:rPr>
          <w:szCs w:val="20"/>
        </w:rPr>
        <w:t>: CV380</w:t>
      </w:r>
    </w:p>
    <w:p w:rsidR="001A798F" w:rsidRPr="00F41CCD" w:rsidRDefault="00F13E4D" w:rsidP="00F13E4D">
      <w:pPr>
        <w:rPr>
          <w:szCs w:val="20"/>
        </w:rPr>
      </w:pPr>
      <w:r>
        <w:rPr>
          <w:szCs w:val="20"/>
        </w:rPr>
        <w:t>-</w:t>
      </w:r>
      <w:r w:rsidR="001A798F" w:rsidRPr="00F41CCD">
        <w:rPr>
          <w:szCs w:val="20"/>
        </w:rPr>
        <w:t xml:space="preserve"> Purging system</w:t>
      </w:r>
      <w:r w:rsidR="00FF39C1" w:rsidRPr="00F41CCD">
        <w:rPr>
          <w:szCs w:val="20"/>
        </w:rPr>
        <w:t>: vacuum pump P090, He gas</w:t>
      </w:r>
    </w:p>
    <w:p w:rsidR="001A798F" w:rsidRPr="00F41CCD" w:rsidRDefault="001A798F" w:rsidP="001A798F">
      <w:pPr>
        <w:ind w:firstLine="360"/>
        <w:rPr>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8"/>
        <w:gridCol w:w="4572"/>
      </w:tblGrid>
      <w:tr w:rsidR="002615A4" w:rsidRPr="002615A4" w:rsidTr="00466DFF">
        <w:tc>
          <w:tcPr>
            <w:tcW w:w="4998" w:type="dxa"/>
          </w:tcPr>
          <w:p w:rsidR="002615A4" w:rsidRPr="00466DFF" w:rsidRDefault="002615A4" w:rsidP="002E4EFD">
            <w:pPr>
              <w:rPr>
                <w:b/>
                <w:szCs w:val="20"/>
              </w:rPr>
            </w:pPr>
            <w:r w:rsidRPr="00466DFF">
              <w:rPr>
                <w:b/>
                <w:szCs w:val="20"/>
              </w:rPr>
              <w:t>The user chooses:</w:t>
            </w:r>
          </w:p>
        </w:tc>
        <w:tc>
          <w:tcPr>
            <w:tcW w:w="4572" w:type="dxa"/>
          </w:tcPr>
          <w:p w:rsidR="002615A4" w:rsidRPr="00466DFF" w:rsidRDefault="002615A4" w:rsidP="002E4EFD">
            <w:pPr>
              <w:rPr>
                <w:b/>
                <w:szCs w:val="20"/>
              </w:rPr>
            </w:pPr>
            <w:r w:rsidRPr="00466DFF">
              <w:rPr>
                <w:b/>
                <w:szCs w:val="20"/>
              </w:rPr>
              <w:t>Initial conditions:</w:t>
            </w:r>
          </w:p>
        </w:tc>
      </w:tr>
      <w:tr w:rsidR="002615A4" w:rsidRPr="002615A4" w:rsidTr="00466DFF">
        <w:tc>
          <w:tcPr>
            <w:tcW w:w="4998" w:type="dxa"/>
          </w:tcPr>
          <w:p w:rsidR="002615A4" w:rsidRPr="002615A4" w:rsidRDefault="002615A4" w:rsidP="002E4EFD">
            <w:pPr>
              <w:rPr>
                <w:szCs w:val="20"/>
              </w:rPr>
            </w:pPr>
            <w:r w:rsidRPr="002615A4">
              <w:rPr>
                <w:szCs w:val="20"/>
              </w:rPr>
              <w:t>- Number of cleaning cycle: Nb cycle</w:t>
            </w:r>
          </w:p>
        </w:tc>
        <w:tc>
          <w:tcPr>
            <w:tcW w:w="4572" w:type="dxa"/>
          </w:tcPr>
          <w:p w:rsidR="002615A4" w:rsidRPr="00B139E1" w:rsidRDefault="002615A4" w:rsidP="002E4EFD">
            <w:pPr>
              <w:rPr>
                <w:szCs w:val="20"/>
              </w:rPr>
            </w:pPr>
            <w:r>
              <w:rPr>
                <w:szCs w:val="20"/>
              </w:rPr>
              <w:t>- Sequences from 5 to 20 stopped</w:t>
            </w:r>
          </w:p>
        </w:tc>
      </w:tr>
      <w:tr w:rsidR="002615A4" w:rsidRPr="002615A4" w:rsidTr="00466DFF">
        <w:tc>
          <w:tcPr>
            <w:tcW w:w="4998" w:type="dxa"/>
          </w:tcPr>
          <w:p w:rsidR="002615A4" w:rsidRPr="002615A4" w:rsidRDefault="002615A4" w:rsidP="002E4EFD">
            <w:pPr>
              <w:jc w:val="both"/>
              <w:rPr>
                <w:szCs w:val="20"/>
              </w:rPr>
            </w:pPr>
            <w:r w:rsidRPr="002615A4">
              <w:rPr>
                <w:szCs w:val="20"/>
              </w:rPr>
              <w:t>- Delay: tstarting, tvac1, tvac2, tp1, tp2</w:t>
            </w:r>
          </w:p>
        </w:tc>
        <w:tc>
          <w:tcPr>
            <w:tcW w:w="4572" w:type="dxa"/>
          </w:tcPr>
          <w:p w:rsidR="002615A4" w:rsidRPr="002615A4" w:rsidRDefault="002615A4" w:rsidP="002E4EFD">
            <w:pPr>
              <w:jc w:val="both"/>
              <w:rPr>
                <w:szCs w:val="20"/>
              </w:rPr>
            </w:pPr>
          </w:p>
        </w:tc>
      </w:tr>
      <w:tr w:rsidR="002615A4" w:rsidRPr="002615A4" w:rsidTr="00466DFF">
        <w:tc>
          <w:tcPr>
            <w:tcW w:w="4998" w:type="dxa"/>
          </w:tcPr>
          <w:p w:rsidR="002615A4" w:rsidRPr="002615A4" w:rsidRDefault="002615A4" w:rsidP="002E4EFD">
            <w:pPr>
              <w:jc w:val="both"/>
              <w:rPr>
                <w:szCs w:val="20"/>
              </w:rPr>
            </w:pPr>
            <w:r w:rsidRPr="002615A4">
              <w:rPr>
                <w:szCs w:val="20"/>
              </w:rPr>
              <w:t>- Pressure: Pvac, PvacMax, P He, P He min</w:t>
            </w:r>
          </w:p>
        </w:tc>
        <w:tc>
          <w:tcPr>
            <w:tcW w:w="4572" w:type="dxa"/>
          </w:tcPr>
          <w:p w:rsidR="002615A4" w:rsidRPr="002615A4" w:rsidRDefault="002615A4" w:rsidP="002E4EFD">
            <w:pPr>
              <w:jc w:val="both"/>
              <w:rPr>
                <w:szCs w:val="20"/>
              </w:rPr>
            </w:pPr>
          </w:p>
        </w:tc>
      </w:tr>
    </w:tbl>
    <w:p w:rsidR="00C727E7" w:rsidRPr="00F41CCD" w:rsidRDefault="0023450B" w:rsidP="005A547C">
      <w:pPr>
        <w:ind w:firstLine="360"/>
        <w:jc w:val="both"/>
        <w:rPr>
          <w:szCs w:val="20"/>
        </w:rPr>
      </w:pPr>
      <w:r>
        <w:rPr>
          <w:noProof/>
          <w:lang w:val="sv-SE" w:eastAsia="sv-SE"/>
        </w:rPr>
        <mc:AlternateContent>
          <mc:Choice Requires="wpg">
            <w:drawing>
              <wp:anchor distT="0" distB="0" distL="114300" distR="114300" simplePos="0" relativeHeight="273733120" behindDoc="0" locked="0" layoutInCell="1" allowOverlap="1">
                <wp:simplePos x="0" y="0"/>
                <wp:positionH relativeFrom="column">
                  <wp:posOffset>-125095</wp:posOffset>
                </wp:positionH>
                <wp:positionV relativeFrom="paragraph">
                  <wp:posOffset>129540</wp:posOffset>
                </wp:positionV>
                <wp:extent cx="6605905" cy="8060690"/>
                <wp:effectExtent l="76200" t="19050" r="4445" b="92710"/>
                <wp:wrapNone/>
                <wp:docPr id="29566" name="Group 46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5905" cy="8060690"/>
                          <a:chOff x="1221" y="3443"/>
                          <a:chExt cx="10403" cy="12694"/>
                        </a:xfrm>
                      </wpg:grpSpPr>
                      <wps:wsp>
                        <wps:cNvPr id="29567" name="Line 11266"/>
                        <wps:cNvCnPr/>
                        <wps:spPr bwMode="auto">
                          <a:xfrm>
                            <a:off x="4229" y="4501"/>
                            <a:ext cx="3351"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44450">
                                <a:solidFill>
                                  <a:schemeClr val="bg1">
                                    <a:lumMod val="100000"/>
                                    <a:lumOff val="0"/>
                                  </a:schemeClr>
                                </a:solidFill>
                                <a:round/>
                                <a:headEnd/>
                                <a:tailEnd/>
                              </a14:hiddenLine>
                            </a:ext>
                          </a:extLst>
                        </wps:spPr>
                        <wps:bodyPr/>
                      </wps:wsp>
                      <wpg:grpSp>
                        <wpg:cNvPr id="17376" name="Group 11267"/>
                        <wpg:cNvGrpSpPr>
                          <a:grpSpLocks/>
                        </wpg:cNvGrpSpPr>
                        <wpg:grpSpPr bwMode="auto">
                          <a:xfrm>
                            <a:off x="5368" y="7510"/>
                            <a:ext cx="251" cy="340"/>
                            <a:chOff x="4444" y="2685"/>
                            <a:chExt cx="255" cy="720"/>
                          </a:xfrm>
                        </wpg:grpSpPr>
                        <wps:wsp>
                          <wps:cNvPr id="17382" name="AutoShape 11268"/>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83" name="AutoShape 11269"/>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7384" name="Text Box 11270"/>
                        <wps:cNvSpPr txBox="1">
                          <a:spLocks noChangeArrowheads="1"/>
                        </wps:cNvSpPr>
                        <wps:spPr bwMode="auto">
                          <a:xfrm>
                            <a:off x="5605" y="7492"/>
                            <a:ext cx="2310" cy="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864842">
                              <w:pPr>
                                <w:rPr>
                                  <w:rFonts w:asciiTheme="majorHAnsi" w:hAnsiTheme="majorHAnsi" w:cstheme="majorHAnsi"/>
                                  <w:sz w:val="18"/>
                                  <w:szCs w:val="18"/>
                                </w:rPr>
                              </w:pPr>
                              <w:r w:rsidRPr="00437D2E">
                                <w:rPr>
                                  <w:rFonts w:asciiTheme="majorHAnsi" w:hAnsiTheme="majorHAnsi" w:cstheme="majorHAnsi"/>
                                  <w:sz w:val="18"/>
                                  <w:szCs w:val="18"/>
                                </w:rPr>
                                <w:t>PT</w:t>
                              </w:r>
                              <w:r>
                                <w:rPr>
                                  <w:rFonts w:asciiTheme="majorHAnsi" w:hAnsiTheme="majorHAnsi" w:cstheme="majorHAnsi"/>
                                  <w:sz w:val="18"/>
                                  <w:szCs w:val="18"/>
                                </w:rPr>
                                <w:t>3</w:t>
                              </w:r>
                              <w:r w:rsidRPr="00437D2E">
                                <w:rPr>
                                  <w:rFonts w:asciiTheme="majorHAnsi" w:hAnsiTheme="majorHAnsi" w:cstheme="majorHAnsi"/>
                                  <w:sz w:val="18"/>
                                  <w:szCs w:val="18"/>
                                </w:rPr>
                                <w:t>8</w:t>
                              </w:r>
                              <w:r>
                                <w:rPr>
                                  <w:rFonts w:asciiTheme="majorHAnsi" w:hAnsiTheme="majorHAnsi" w:cstheme="majorHAnsi"/>
                                  <w:sz w:val="18"/>
                                  <w:szCs w:val="18"/>
                                </w:rPr>
                                <w:t>1</w:t>
                              </w:r>
                              <w:r w:rsidRPr="00437D2E">
                                <w:rPr>
                                  <w:rFonts w:asciiTheme="majorHAnsi" w:hAnsiTheme="majorHAnsi" w:cstheme="majorHAnsi"/>
                                  <w:sz w:val="18"/>
                                  <w:szCs w:val="18"/>
                                </w:rPr>
                                <w:t xml:space="preserve"> &lt; </w:t>
                              </w:r>
                              <w:r>
                                <w:rPr>
                                  <w:rFonts w:asciiTheme="majorHAnsi" w:hAnsiTheme="majorHAnsi" w:cstheme="majorHAnsi"/>
                                  <w:sz w:val="18"/>
                                  <w:szCs w:val="18"/>
                                </w:rPr>
                                <w:t>Pvac</w:t>
                              </w:r>
                            </w:p>
                          </w:txbxContent>
                        </wps:txbx>
                        <wps:bodyPr rot="0" vert="horz" wrap="square" lIns="0" tIns="0" rIns="0" bIns="0" anchor="t" anchorCtr="0" upright="1">
                          <a:noAutofit/>
                        </wps:bodyPr>
                      </wps:wsp>
                      <wps:wsp>
                        <wps:cNvPr id="17385" name="Text Box 11271"/>
                        <wps:cNvSpPr txBox="1">
                          <a:spLocks noChangeArrowheads="1"/>
                        </wps:cNvSpPr>
                        <wps:spPr bwMode="auto">
                          <a:xfrm>
                            <a:off x="4631" y="11656"/>
                            <a:ext cx="1421" cy="2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864842">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wps:txbx>
                        <wps:bodyPr rot="0" vert="horz" wrap="square" lIns="0" tIns="0" rIns="0" bIns="0" anchor="t" anchorCtr="0" upright="1">
                          <a:noAutofit/>
                        </wps:bodyPr>
                      </wps:wsp>
                      <wps:wsp>
                        <wps:cNvPr id="17386" name="Text Box 11272"/>
                        <wps:cNvSpPr txBox="1">
                          <a:spLocks noChangeArrowheads="1"/>
                        </wps:cNvSpPr>
                        <wps:spPr bwMode="auto">
                          <a:xfrm>
                            <a:off x="7319" y="8590"/>
                            <a:ext cx="2329" cy="3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864842">
                              <w:pPr>
                                <w:rPr>
                                  <w:rFonts w:asciiTheme="majorHAnsi" w:hAnsiTheme="majorHAnsi" w:cstheme="majorHAnsi"/>
                                  <w:sz w:val="18"/>
                                  <w:szCs w:val="18"/>
                                </w:rPr>
                              </w:pPr>
                              <w:r>
                                <w:rPr>
                                  <w:rFonts w:asciiTheme="majorHAnsi" w:hAnsiTheme="majorHAnsi" w:cstheme="majorHAnsi"/>
                                  <w:sz w:val="18"/>
                                  <w:szCs w:val="18"/>
                                </w:rPr>
                                <w:t>PT381 &lt; PvacMax</w:t>
                              </w:r>
                              <w:r w:rsidRPr="00437D2E">
                                <w:rPr>
                                  <w:rFonts w:asciiTheme="majorHAnsi" w:hAnsiTheme="majorHAnsi" w:cstheme="majorHAnsi"/>
                                  <w:sz w:val="18"/>
                                  <w:szCs w:val="18"/>
                                </w:rPr>
                                <w:t xml:space="preserve"> &amp; t</w:t>
                              </w:r>
                              <w:r>
                                <w:rPr>
                                  <w:rFonts w:asciiTheme="majorHAnsi" w:hAnsiTheme="majorHAnsi" w:cstheme="majorHAnsi"/>
                                  <w:sz w:val="18"/>
                                  <w:szCs w:val="18"/>
                                </w:rPr>
                                <w:t xml:space="preserve"> &gt; </w:t>
                              </w:r>
                              <w:r w:rsidRPr="00437D2E">
                                <w:rPr>
                                  <w:rFonts w:asciiTheme="majorHAnsi" w:hAnsiTheme="majorHAnsi" w:cstheme="majorHAnsi"/>
                                  <w:sz w:val="18"/>
                                  <w:szCs w:val="18"/>
                                </w:rPr>
                                <w:t>tvac1</w:t>
                              </w:r>
                            </w:p>
                          </w:txbxContent>
                        </wps:txbx>
                        <wps:bodyPr rot="0" vert="horz" wrap="square" lIns="0" tIns="0" rIns="0" bIns="0" anchor="t" anchorCtr="0" upright="1">
                          <a:noAutofit/>
                        </wps:bodyPr>
                      </wps:wsp>
                      <wps:wsp>
                        <wps:cNvPr id="17387" name="AutoShape 11273"/>
                        <wps:cNvCnPr>
                          <a:cxnSpLocks noChangeShapeType="1"/>
                        </wps:cNvCnPr>
                        <wps:spPr bwMode="auto">
                          <a:xfrm flipV="1">
                            <a:off x="1227" y="3869"/>
                            <a:ext cx="0" cy="12246"/>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7388" name="Group 11274"/>
                        <wpg:cNvGrpSpPr>
                          <a:grpSpLocks/>
                        </wpg:cNvGrpSpPr>
                        <wpg:grpSpPr bwMode="auto">
                          <a:xfrm>
                            <a:off x="3925" y="4025"/>
                            <a:ext cx="3169" cy="764"/>
                            <a:chOff x="4539" y="4993"/>
                            <a:chExt cx="3405" cy="782"/>
                          </a:xfrm>
                        </wpg:grpSpPr>
                        <wps:wsp>
                          <wps:cNvPr id="17389" name="Text Box 11275"/>
                          <wps:cNvSpPr txBox="1">
                            <a:spLocks noChangeArrowheads="1"/>
                          </wps:cNvSpPr>
                          <wps:spPr bwMode="auto">
                            <a:xfrm>
                              <a:off x="4719" y="5082"/>
                              <a:ext cx="3225" cy="4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864842">
                                <w:pPr>
                                  <w:rPr>
                                    <w:rFonts w:asciiTheme="majorHAnsi" w:hAnsiTheme="majorHAnsi" w:cstheme="majorHAnsi"/>
                                    <w:sz w:val="18"/>
                                    <w:szCs w:val="18"/>
                                  </w:rPr>
                                </w:pPr>
                                <w:r w:rsidRPr="00437D2E">
                                  <w:rPr>
                                    <w:rFonts w:asciiTheme="majorHAnsi" w:hAnsiTheme="majorHAnsi" w:cstheme="majorHAnsi"/>
                                    <w:sz w:val="18"/>
                                    <w:szCs w:val="18"/>
                                  </w:rPr>
                                  <w:t xml:space="preserve">Start conditioning </w:t>
                                </w:r>
                              </w:p>
                            </w:txbxContent>
                          </wps:txbx>
                          <wps:bodyPr rot="0" vert="horz" wrap="square" lIns="0" tIns="0" rIns="0" bIns="0" anchor="t" anchorCtr="0" upright="1">
                            <a:noAutofit/>
                          </wps:bodyPr>
                        </wps:wsp>
                        <wps:wsp>
                          <wps:cNvPr id="17390" name="AutoShape 11276"/>
                          <wps:cNvCnPr>
                            <a:cxnSpLocks noChangeShapeType="1"/>
                          </wps:cNvCnPr>
                          <wps:spPr bwMode="auto">
                            <a:xfrm>
                              <a:off x="4666" y="4993"/>
                              <a:ext cx="0" cy="78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91" name="AutoShape 11277"/>
                          <wps:cNvCnPr>
                            <a:cxnSpLocks noChangeShapeType="1"/>
                          </wps:cNvCnPr>
                          <wps:spPr bwMode="auto">
                            <a:xfrm>
                              <a:off x="4539" y="5316"/>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7392" name="AutoShape 11278"/>
                        <wps:cNvCnPr>
                          <a:cxnSpLocks noChangeShapeType="1"/>
                        </wps:cNvCnPr>
                        <wps:spPr bwMode="auto">
                          <a:xfrm>
                            <a:off x="5503" y="8362"/>
                            <a:ext cx="0" cy="2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93" name="AutoShape 11279"/>
                        <wps:cNvCnPr>
                          <a:cxnSpLocks noChangeShapeType="1"/>
                        </wps:cNvCnPr>
                        <wps:spPr bwMode="auto">
                          <a:xfrm>
                            <a:off x="4496" y="8583"/>
                            <a:ext cx="273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94" name="Text Box 11280"/>
                        <wps:cNvSpPr txBox="1">
                          <a:spLocks noChangeArrowheads="1"/>
                        </wps:cNvSpPr>
                        <wps:spPr bwMode="auto">
                          <a:xfrm>
                            <a:off x="4675" y="8635"/>
                            <a:ext cx="2351"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864842">
                              <w:pPr>
                                <w:rPr>
                                  <w:rFonts w:asciiTheme="majorHAnsi" w:hAnsiTheme="majorHAnsi" w:cstheme="majorHAnsi"/>
                                  <w:sz w:val="18"/>
                                  <w:szCs w:val="18"/>
                                </w:rPr>
                              </w:pPr>
                              <w:r>
                                <w:rPr>
                                  <w:rFonts w:asciiTheme="majorHAnsi" w:hAnsiTheme="majorHAnsi" w:cstheme="majorHAnsi"/>
                                  <w:sz w:val="18"/>
                                  <w:szCs w:val="18"/>
                                </w:rPr>
                                <w:t>PT381</w:t>
                              </w:r>
                              <w:r w:rsidRPr="00437D2E">
                                <w:rPr>
                                  <w:rFonts w:asciiTheme="majorHAnsi" w:hAnsiTheme="majorHAnsi" w:cstheme="majorHAnsi"/>
                                  <w:sz w:val="18"/>
                                  <w:szCs w:val="18"/>
                                </w:rPr>
                                <w:t xml:space="preserve"> </w:t>
                              </w:r>
                              <w:r w:rsidRPr="00437D2E">
                                <w:rPr>
                                  <w:rFonts w:asciiTheme="majorHAnsi" w:hAnsiTheme="majorHAnsi" w:cstheme="majorHAnsi"/>
                                  <w:sz w:val="18"/>
                                  <w:szCs w:val="18"/>
                                </w:rPr>
                                <w:sym w:font="Symbol" w:char="F0B3"/>
                              </w:r>
                              <w:r w:rsidRPr="00437D2E">
                                <w:rPr>
                                  <w:rFonts w:asciiTheme="majorHAnsi" w:hAnsiTheme="majorHAnsi" w:cstheme="majorHAnsi"/>
                                  <w:sz w:val="18"/>
                                  <w:szCs w:val="18"/>
                                </w:rPr>
                                <w:t xml:space="preserve"> </w:t>
                              </w:r>
                              <w:r>
                                <w:rPr>
                                  <w:rFonts w:asciiTheme="majorHAnsi" w:hAnsiTheme="majorHAnsi" w:cstheme="majorHAnsi"/>
                                  <w:sz w:val="18"/>
                                  <w:szCs w:val="18"/>
                                </w:rPr>
                                <w:t xml:space="preserve">PvacMax </w:t>
                              </w:r>
                              <w:r w:rsidRPr="00437D2E">
                                <w:rPr>
                                  <w:rFonts w:asciiTheme="majorHAnsi" w:hAnsiTheme="majorHAnsi" w:cstheme="majorHAnsi"/>
                                  <w:sz w:val="18"/>
                                  <w:szCs w:val="18"/>
                                </w:rPr>
                                <w:t>&amp; t</w:t>
                              </w:r>
                              <w:r>
                                <w:rPr>
                                  <w:rFonts w:asciiTheme="majorHAnsi" w:hAnsiTheme="majorHAnsi" w:cstheme="majorHAnsi"/>
                                  <w:sz w:val="18"/>
                                  <w:szCs w:val="18"/>
                                </w:rPr>
                                <w:t xml:space="preserve"> &lt; </w:t>
                              </w:r>
                              <w:r w:rsidRPr="00437D2E">
                                <w:rPr>
                                  <w:rFonts w:asciiTheme="majorHAnsi" w:hAnsiTheme="majorHAnsi" w:cstheme="majorHAnsi"/>
                                  <w:sz w:val="18"/>
                                  <w:szCs w:val="18"/>
                                </w:rPr>
                                <w:t>tvac1</w:t>
                              </w:r>
                            </w:p>
                          </w:txbxContent>
                        </wps:txbx>
                        <wps:bodyPr rot="0" vert="horz" wrap="square" lIns="0" tIns="0" rIns="0" bIns="0" anchor="t" anchorCtr="0" upright="1">
                          <a:noAutofit/>
                        </wps:bodyPr>
                      </wps:wsp>
                      <wps:wsp>
                        <wps:cNvPr id="17395" name="Text Box 11287"/>
                        <wps:cNvSpPr txBox="1">
                          <a:spLocks noChangeArrowheads="1"/>
                        </wps:cNvSpPr>
                        <wps:spPr bwMode="auto">
                          <a:xfrm>
                            <a:off x="8128" y="10562"/>
                            <a:ext cx="3496" cy="2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864842">
                              <w:pPr>
                                <w:rPr>
                                  <w:rFonts w:asciiTheme="majorHAnsi" w:hAnsiTheme="majorHAnsi" w:cstheme="majorHAnsi"/>
                                  <w:sz w:val="18"/>
                                  <w:szCs w:val="18"/>
                                </w:rPr>
                              </w:pPr>
                              <w:r>
                                <w:rPr>
                                  <w:rFonts w:asciiTheme="majorHAnsi" w:hAnsiTheme="majorHAnsi" w:cstheme="majorHAnsi"/>
                                  <w:sz w:val="18"/>
                                  <w:szCs w:val="18"/>
                                </w:rPr>
                                <w:t xml:space="preserve">PT381 &gt; P He </w:t>
                              </w:r>
                            </w:p>
                            <w:p w:rsidR="00862F6C" w:rsidRPr="00437D2E" w:rsidRDefault="00862F6C" w:rsidP="00864842">
                              <w:pPr>
                                <w:rPr>
                                  <w:rFonts w:asciiTheme="majorHAnsi" w:hAnsiTheme="majorHAnsi" w:cstheme="majorHAnsi"/>
                                  <w:sz w:val="18"/>
                                  <w:szCs w:val="18"/>
                                </w:rPr>
                              </w:pPr>
                            </w:p>
                          </w:txbxContent>
                        </wps:txbx>
                        <wps:bodyPr rot="0" vert="horz" wrap="square" lIns="0" tIns="0" rIns="0" bIns="0" anchor="t" anchorCtr="0" upright="1">
                          <a:noAutofit/>
                        </wps:bodyPr>
                      </wps:wsp>
                      <wps:wsp>
                        <wps:cNvPr id="17396" name="AutoShape 11288"/>
                        <wps:cNvCnPr>
                          <a:cxnSpLocks noChangeShapeType="1"/>
                        </wps:cNvCnPr>
                        <wps:spPr bwMode="auto">
                          <a:xfrm>
                            <a:off x="7938" y="11383"/>
                            <a:ext cx="0" cy="1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97" name="AutoShape 11289"/>
                        <wps:cNvCnPr>
                          <a:cxnSpLocks noChangeShapeType="1"/>
                        </wps:cNvCnPr>
                        <wps:spPr bwMode="auto">
                          <a:xfrm>
                            <a:off x="6920" y="11552"/>
                            <a:ext cx="272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98" name="Text Box 11290"/>
                        <wps:cNvSpPr txBox="1">
                          <a:spLocks noChangeArrowheads="1"/>
                        </wps:cNvSpPr>
                        <wps:spPr bwMode="auto">
                          <a:xfrm>
                            <a:off x="8245" y="12105"/>
                            <a:ext cx="1735" cy="7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9A15CF" w:rsidRDefault="00862F6C" w:rsidP="00864842">
                              <w:pPr>
                                <w:rPr>
                                  <w:rFonts w:asciiTheme="majorHAnsi" w:hAnsiTheme="majorHAnsi" w:cstheme="majorHAnsi"/>
                                  <w:sz w:val="18"/>
                                  <w:szCs w:val="18"/>
                                </w:rPr>
                              </w:pPr>
                              <w:r w:rsidRPr="009A15CF">
                                <w:rPr>
                                  <w:rFonts w:asciiTheme="majorHAnsi" w:hAnsiTheme="majorHAnsi" w:cstheme="majorHAnsi"/>
                                  <w:sz w:val="18"/>
                                  <w:szCs w:val="18"/>
                                </w:rPr>
                                <w:t>PT381 &gt; P He min</w:t>
                              </w:r>
                            </w:p>
                            <w:p w:rsidR="00862F6C" w:rsidRPr="009A15CF" w:rsidRDefault="00862F6C" w:rsidP="00864842">
                              <w:pPr>
                                <w:rPr>
                                  <w:rFonts w:asciiTheme="majorHAnsi" w:hAnsiTheme="majorHAnsi" w:cstheme="majorHAnsi"/>
                                  <w:sz w:val="18"/>
                                  <w:szCs w:val="18"/>
                                </w:rPr>
                              </w:pPr>
                              <w:r w:rsidRPr="009A15CF">
                                <w:rPr>
                                  <w:rFonts w:asciiTheme="majorHAnsi" w:hAnsiTheme="majorHAnsi" w:cstheme="majorHAnsi"/>
                                  <w:sz w:val="18"/>
                                  <w:szCs w:val="18"/>
                                </w:rPr>
                                <w:t>&amp; t &gt; tp1</w:t>
                              </w:r>
                            </w:p>
                            <w:p w:rsidR="00862F6C" w:rsidRPr="00D077DF" w:rsidRDefault="00862F6C" w:rsidP="00864842">
                              <w:pPr>
                                <w:rPr>
                                  <w:rFonts w:asciiTheme="majorHAnsi" w:hAnsiTheme="majorHAnsi" w:cstheme="majorHAnsi"/>
                                  <w:sz w:val="18"/>
                                  <w:szCs w:val="18"/>
                                  <w:lang w:val="fr-FR"/>
                                </w:rPr>
                              </w:pPr>
                              <w:r w:rsidRPr="00D077DF">
                                <w:rPr>
                                  <w:rFonts w:asciiTheme="majorHAnsi" w:hAnsiTheme="majorHAnsi" w:cstheme="majorHAnsi"/>
                                  <w:sz w:val="18"/>
                                  <w:szCs w:val="18"/>
                                  <w:lang w:val="fr-FR"/>
                                </w:rPr>
                                <w:t xml:space="preserve">&amp; N </w:t>
                              </w:r>
                              <w:r>
                                <w:rPr>
                                  <w:rFonts w:asciiTheme="majorHAnsi" w:hAnsiTheme="majorHAnsi" w:cstheme="majorHAnsi"/>
                                  <w:sz w:val="18"/>
                                  <w:szCs w:val="18"/>
                                  <w:lang w:val="fr-FR"/>
                                </w:rPr>
                                <w:t>≥</w:t>
                              </w:r>
                              <w:r w:rsidRPr="00D077DF">
                                <w:rPr>
                                  <w:rFonts w:asciiTheme="majorHAnsi" w:hAnsiTheme="majorHAnsi" w:cstheme="majorHAnsi"/>
                                  <w:sz w:val="18"/>
                                  <w:szCs w:val="18"/>
                                  <w:lang w:val="fr-FR"/>
                                </w:rPr>
                                <w:t xml:space="preserve"> Nb cycle</w:t>
                              </w:r>
                            </w:p>
                            <w:p w:rsidR="00862F6C" w:rsidRPr="00D077DF" w:rsidRDefault="00862F6C" w:rsidP="00864842">
                              <w:pPr>
                                <w:rPr>
                                  <w:rFonts w:asciiTheme="majorHAnsi" w:hAnsiTheme="majorHAnsi" w:cstheme="majorHAnsi"/>
                                  <w:sz w:val="18"/>
                                  <w:szCs w:val="18"/>
                                  <w:lang w:val="fr-FR"/>
                                </w:rPr>
                              </w:pPr>
                            </w:p>
                          </w:txbxContent>
                        </wps:txbx>
                        <wps:bodyPr rot="0" vert="horz" wrap="square" lIns="0" tIns="0" rIns="0" bIns="0" anchor="t" anchorCtr="0" upright="1">
                          <a:noAutofit/>
                        </wps:bodyPr>
                      </wps:wsp>
                      <wpg:grpSp>
                        <wpg:cNvPr id="17399" name="Group 11294"/>
                        <wpg:cNvGrpSpPr>
                          <a:grpSpLocks/>
                        </wpg:cNvGrpSpPr>
                        <wpg:grpSpPr bwMode="auto">
                          <a:xfrm>
                            <a:off x="9536" y="11562"/>
                            <a:ext cx="211" cy="838"/>
                            <a:chOff x="4444" y="2685"/>
                            <a:chExt cx="255" cy="720"/>
                          </a:xfrm>
                        </wpg:grpSpPr>
                        <wps:wsp>
                          <wps:cNvPr id="17400" name="AutoShape 11295"/>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01" name="AutoShape 11296"/>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7402" name="Text Box 11297"/>
                        <wps:cNvSpPr txBox="1">
                          <a:spLocks noChangeArrowheads="1"/>
                        </wps:cNvSpPr>
                        <wps:spPr bwMode="auto">
                          <a:xfrm>
                            <a:off x="9842" y="11668"/>
                            <a:ext cx="1428" cy="7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9A15CF" w:rsidRDefault="00862F6C" w:rsidP="00864842">
                              <w:pPr>
                                <w:rPr>
                                  <w:rFonts w:asciiTheme="majorHAnsi" w:hAnsiTheme="majorHAnsi" w:cstheme="majorHAnsi"/>
                                  <w:sz w:val="18"/>
                                  <w:szCs w:val="18"/>
                                </w:rPr>
                              </w:pPr>
                              <w:r w:rsidRPr="009A15CF">
                                <w:rPr>
                                  <w:rFonts w:asciiTheme="majorHAnsi" w:hAnsiTheme="majorHAnsi" w:cstheme="majorHAnsi"/>
                                  <w:sz w:val="18"/>
                                  <w:szCs w:val="18"/>
                                </w:rPr>
                                <w:t xml:space="preserve">PT381 &gt; P He min </w:t>
                              </w:r>
                            </w:p>
                            <w:p w:rsidR="00862F6C" w:rsidRPr="009A15CF" w:rsidRDefault="00862F6C" w:rsidP="00864842">
                              <w:pPr>
                                <w:rPr>
                                  <w:rFonts w:asciiTheme="majorHAnsi" w:hAnsiTheme="majorHAnsi" w:cstheme="majorHAnsi"/>
                                  <w:sz w:val="18"/>
                                  <w:szCs w:val="18"/>
                                </w:rPr>
                              </w:pPr>
                              <w:r w:rsidRPr="009A15CF">
                                <w:rPr>
                                  <w:rFonts w:asciiTheme="majorHAnsi" w:hAnsiTheme="majorHAnsi" w:cstheme="majorHAnsi"/>
                                  <w:sz w:val="18"/>
                                  <w:szCs w:val="18"/>
                                </w:rPr>
                                <w:t>&amp; t &gt; tp1</w:t>
                              </w:r>
                            </w:p>
                            <w:p w:rsidR="00862F6C" w:rsidRPr="00F51CA6" w:rsidRDefault="00862F6C" w:rsidP="00864842">
                              <w:pPr>
                                <w:rPr>
                                  <w:rFonts w:asciiTheme="majorHAnsi" w:hAnsiTheme="majorHAnsi" w:cstheme="majorHAnsi"/>
                                  <w:sz w:val="18"/>
                                  <w:szCs w:val="18"/>
                                  <w:lang w:val="fr-FR"/>
                                </w:rPr>
                              </w:pPr>
                              <w:r w:rsidRPr="00F51CA6">
                                <w:rPr>
                                  <w:rFonts w:asciiTheme="majorHAnsi" w:hAnsiTheme="majorHAnsi" w:cstheme="majorHAnsi"/>
                                  <w:sz w:val="18"/>
                                  <w:szCs w:val="18"/>
                                  <w:lang w:val="fr-FR"/>
                                </w:rPr>
                                <w:t>&amp; N &lt; Nb cycle</w:t>
                              </w:r>
                            </w:p>
                            <w:p w:rsidR="00862F6C" w:rsidRPr="00F51CA6" w:rsidRDefault="00862F6C" w:rsidP="00864842">
                              <w:pPr>
                                <w:rPr>
                                  <w:rFonts w:asciiTheme="majorHAnsi" w:hAnsiTheme="majorHAnsi" w:cstheme="majorHAnsi"/>
                                  <w:sz w:val="18"/>
                                  <w:szCs w:val="18"/>
                                  <w:lang w:val="fr-FR"/>
                                </w:rPr>
                              </w:pPr>
                            </w:p>
                          </w:txbxContent>
                        </wps:txbx>
                        <wps:bodyPr rot="0" vert="horz" wrap="square" lIns="0" tIns="0" rIns="0" bIns="0" anchor="t" anchorCtr="0" upright="1">
                          <a:noAutofit/>
                        </wps:bodyPr>
                      </wps:wsp>
                      <wps:wsp>
                        <wps:cNvPr id="17403" name="AutoShape 11298"/>
                        <wps:cNvCnPr>
                          <a:cxnSpLocks noChangeShapeType="1"/>
                        </wps:cNvCnPr>
                        <wps:spPr bwMode="auto">
                          <a:xfrm flipV="1">
                            <a:off x="9636" y="12389"/>
                            <a:ext cx="175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04" name="AutoShape 11299"/>
                        <wps:cNvCnPr>
                          <a:cxnSpLocks noChangeShapeType="1"/>
                        </wps:cNvCnPr>
                        <wps:spPr bwMode="auto">
                          <a:xfrm>
                            <a:off x="11383" y="6600"/>
                            <a:ext cx="0" cy="57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05" name="AutoShape 11300"/>
                        <wps:cNvCnPr>
                          <a:cxnSpLocks noChangeShapeType="1"/>
                        </wps:cNvCnPr>
                        <wps:spPr bwMode="auto">
                          <a:xfrm>
                            <a:off x="1249" y="3869"/>
                            <a:ext cx="2154"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7406" name="Group 11303"/>
                        <wpg:cNvGrpSpPr>
                          <a:grpSpLocks/>
                        </wpg:cNvGrpSpPr>
                        <wpg:grpSpPr bwMode="auto">
                          <a:xfrm>
                            <a:off x="4387" y="9435"/>
                            <a:ext cx="237" cy="300"/>
                            <a:chOff x="4444" y="2685"/>
                            <a:chExt cx="255" cy="720"/>
                          </a:xfrm>
                        </wpg:grpSpPr>
                        <wps:wsp>
                          <wps:cNvPr id="17407" name="AutoShape 11304"/>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36" name="AutoShape 11305"/>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7537" name="Text Box 11306"/>
                        <wps:cNvSpPr txBox="1">
                          <a:spLocks noChangeArrowheads="1"/>
                        </wps:cNvSpPr>
                        <wps:spPr bwMode="auto">
                          <a:xfrm>
                            <a:off x="4642" y="9429"/>
                            <a:ext cx="1389"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864842">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wps:txbx>
                        <wps:bodyPr rot="0" vert="horz" wrap="square" lIns="0" tIns="0" rIns="0" bIns="0" anchor="t" anchorCtr="0" upright="1">
                          <a:noAutofit/>
                        </wps:bodyPr>
                      </wps:wsp>
                      <wps:wsp>
                        <wps:cNvPr id="17538" name="AutoShape 11307"/>
                        <wps:cNvCnPr>
                          <a:cxnSpLocks noChangeShapeType="1"/>
                        </wps:cNvCnPr>
                        <wps:spPr bwMode="auto">
                          <a:xfrm>
                            <a:off x="1252" y="16126"/>
                            <a:ext cx="6973"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7539" name="AutoShape 11309"/>
                        <wps:cNvCnPr>
                          <a:cxnSpLocks noChangeShapeType="1"/>
                        </wps:cNvCnPr>
                        <wps:spPr bwMode="auto">
                          <a:xfrm>
                            <a:off x="2962" y="7515"/>
                            <a:ext cx="2551"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40" name="Text Box 11313"/>
                        <wps:cNvSpPr txBox="1">
                          <a:spLocks noChangeArrowheads="1"/>
                        </wps:cNvSpPr>
                        <wps:spPr bwMode="auto">
                          <a:xfrm>
                            <a:off x="3076" y="7537"/>
                            <a:ext cx="2336"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864842">
                              <w:pPr>
                                <w:rPr>
                                  <w:rFonts w:asciiTheme="majorHAnsi" w:hAnsiTheme="majorHAnsi" w:cstheme="majorHAnsi"/>
                                  <w:sz w:val="18"/>
                                  <w:szCs w:val="18"/>
                                </w:rPr>
                              </w:pPr>
                              <w:r>
                                <w:rPr>
                                  <w:rFonts w:asciiTheme="majorHAnsi" w:hAnsiTheme="majorHAnsi" w:cstheme="majorHAnsi"/>
                                  <w:sz w:val="18"/>
                                  <w:szCs w:val="18"/>
                                </w:rPr>
                                <w:t xml:space="preserve">t &gt; </w:t>
                              </w:r>
                              <w:r w:rsidRPr="00437D2E">
                                <w:rPr>
                                  <w:rFonts w:asciiTheme="majorHAnsi" w:hAnsiTheme="majorHAnsi" w:cstheme="majorHAnsi"/>
                                  <w:sz w:val="18"/>
                                  <w:szCs w:val="18"/>
                                </w:rPr>
                                <w:t>tvac2</w:t>
                              </w:r>
                              <w:r>
                                <w:rPr>
                                  <w:rFonts w:asciiTheme="majorHAnsi" w:hAnsiTheme="majorHAnsi" w:cstheme="majorHAnsi"/>
                                  <w:sz w:val="18"/>
                                  <w:szCs w:val="18"/>
                                </w:rPr>
                                <w:t xml:space="preserve"> &amp; PT381 &gt;</w:t>
                              </w:r>
                              <w:r w:rsidRPr="00437D2E">
                                <w:rPr>
                                  <w:rFonts w:asciiTheme="majorHAnsi" w:hAnsiTheme="majorHAnsi" w:cstheme="majorHAnsi"/>
                                  <w:sz w:val="18"/>
                                  <w:szCs w:val="18"/>
                                </w:rPr>
                                <w:t xml:space="preserve"> </w:t>
                              </w:r>
                              <w:r>
                                <w:rPr>
                                  <w:rFonts w:asciiTheme="majorHAnsi" w:hAnsiTheme="majorHAnsi" w:cstheme="majorHAnsi"/>
                                  <w:sz w:val="18"/>
                                  <w:szCs w:val="18"/>
                                </w:rPr>
                                <w:t>Pvac</w:t>
                              </w:r>
                            </w:p>
                          </w:txbxContent>
                        </wps:txbx>
                        <wps:bodyPr rot="0" vert="horz" wrap="square" lIns="0" tIns="0" rIns="0" bIns="0" anchor="t" anchorCtr="0" upright="1">
                          <a:noAutofit/>
                        </wps:bodyPr>
                      </wps:wsp>
                      <wps:wsp>
                        <wps:cNvPr id="17541" name="AutoShape 11314"/>
                        <wps:cNvCnPr>
                          <a:cxnSpLocks noChangeShapeType="1"/>
                        </wps:cNvCnPr>
                        <wps:spPr bwMode="auto">
                          <a:xfrm>
                            <a:off x="5845" y="10503"/>
                            <a:ext cx="20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42" name="Text Box 11315"/>
                        <wps:cNvSpPr txBox="1">
                          <a:spLocks noChangeArrowheads="1"/>
                        </wps:cNvSpPr>
                        <wps:spPr bwMode="auto">
                          <a:xfrm>
                            <a:off x="5874" y="10517"/>
                            <a:ext cx="2121" cy="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864842">
                              <w:pPr>
                                <w:rPr>
                                  <w:rFonts w:asciiTheme="majorHAnsi" w:hAnsiTheme="majorHAnsi" w:cstheme="majorHAnsi"/>
                                  <w:sz w:val="18"/>
                                  <w:szCs w:val="18"/>
                                </w:rPr>
                              </w:pPr>
                              <w:r w:rsidRPr="00437D2E">
                                <w:rPr>
                                  <w:rFonts w:asciiTheme="majorHAnsi" w:hAnsiTheme="majorHAnsi" w:cstheme="majorHAnsi"/>
                                  <w:sz w:val="18"/>
                                  <w:szCs w:val="18"/>
                                </w:rPr>
                                <w:t>t &gt; tp2</w:t>
                              </w:r>
                              <w:r w:rsidRPr="00933992">
                                <w:rPr>
                                  <w:rFonts w:asciiTheme="majorHAnsi" w:hAnsiTheme="majorHAnsi" w:cstheme="majorHAnsi"/>
                                  <w:sz w:val="18"/>
                                  <w:szCs w:val="18"/>
                                </w:rPr>
                                <w:t xml:space="preserve"> </w:t>
                              </w:r>
                              <w:r>
                                <w:rPr>
                                  <w:rFonts w:asciiTheme="majorHAnsi" w:hAnsiTheme="majorHAnsi" w:cstheme="majorHAnsi"/>
                                  <w:sz w:val="18"/>
                                  <w:szCs w:val="18"/>
                                </w:rPr>
                                <w:t xml:space="preserve">&amp; PT381&lt;P He </w:t>
                              </w:r>
                            </w:p>
                            <w:p w:rsidR="00862F6C" w:rsidRPr="00437D2E" w:rsidRDefault="00862F6C" w:rsidP="00864842">
                              <w:pPr>
                                <w:rPr>
                                  <w:rFonts w:asciiTheme="majorHAnsi" w:hAnsiTheme="majorHAnsi" w:cstheme="majorHAnsi"/>
                                  <w:sz w:val="18"/>
                                  <w:szCs w:val="18"/>
                                </w:rPr>
                              </w:pPr>
                            </w:p>
                          </w:txbxContent>
                        </wps:txbx>
                        <wps:bodyPr rot="0" vert="horz" wrap="square" lIns="0" tIns="0" rIns="0" bIns="0" anchor="t" anchorCtr="0" upright="1">
                          <a:noAutofit/>
                        </wps:bodyPr>
                      </wps:wsp>
                      <wps:wsp>
                        <wps:cNvPr id="17543" name="AutoShape 11316"/>
                        <wps:cNvCnPr>
                          <a:cxnSpLocks noChangeShapeType="1"/>
                        </wps:cNvCnPr>
                        <wps:spPr bwMode="auto">
                          <a:xfrm flipH="1">
                            <a:off x="4124" y="6600"/>
                            <a:ext cx="7257"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544" name="Text Box 11317"/>
                        <wps:cNvSpPr txBox="1">
                          <a:spLocks noChangeArrowheads="1"/>
                        </wps:cNvSpPr>
                        <wps:spPr bwMode="auto">
                          <a:xfrm>
                            <a:off x="4306" y="8956"/>
                            <a:ext cx="1855" cy="502"/>
                          </a:xfrm>
                          <a:prstGeom prst="rect">
                            <a:avLst/>
                          </a:prstGeom>
                          <a:solidFill>
                            <a:srgbClr val="FFFFFF"/>
                          </a:solidFill>
                          <a:ln w="9525">
                            <a:solidFill>
                              <a:srgbClr val="000000"/>
                            </a:solidFill>
                            <a:miter lim="800000"/>
                            <a:headEnd/>
                            <a:tailEnd/>
                          </a:ln>
                        </wps:spPr>
                        <wps:txbx>
                          <w:txbxContent>
                            <w:p w:rsidR="00862F6C" w:rsidRPr="00437D2E" w:rsidRDefault="00862F6C" w:rsidP="00864842">
                              <w:pPr>
                                <w:ind w:firstLine="142"/>
                                <w:jc w:val="center"/>
                                <w:rPr>
                                  <w:rFonts w:asciiTheme="majorHAnsi" w:hAnsiTheme="majorHAnsi" w:cstheme="majorHAnsi"/>
                                  <w:sz w:val="18"/>
                                  <w:szCs w:val="18"/>
                                </w:rPr>
                              </w:pPr>
                              <w:r>
                                <w:rPr>
                                  <w:rFonts w:asciiTheme="majorHAnsi" w:hAnsiTheme="majorHAnsi" w:cstheme="majorHAnsi"/>
                                  <w:sz w:val="18"/>
                                  <w:szCs w:val="18"/>
                                </w:rPr>
                                <w:t>High level</w:t>
                              </w:r>
                              <w:r w:rsidRPr="00437D2E">
                                <w:rPr>
                                  <w:rFonts w:asciiTheme="majorHAnsi" w:hAnsiTheme="majorHAnsi" w:cstheme="majorHAnsi"/>
                                  <w:sz w:val="18"/>
                                  <w:szCs w:val="18"/>
                                </w:rPr>
                                <w:t xml:space="preserve"> vacuum alarm</w:t>
                              </w:r>
                            </w:p>
                          </w:txbxContent>
                        </wps:txbx>
                        <wps:bodyPr rot="0" vert="horz" wrap="square" lIns="0" tIns="0" rIns="0" bIns="0" anchor="t" anchorCtr="0" upright="1">
                          <a:noAutofit/>
                        </wps:bodyPr>
                      </wps:wsp>
                      <wps:wsp>
                        <wps:cNvPr id="17545" name="Text Box 11318"/>
                        <wps:cNvSpPr txBox="1">
                          <a:spLocks noChangeArrowheads="1"/>
                        </wps:cNvSpPr>
                        <wps:spPr bwMode="auto">
                          <a:xfrm>
                            <a:off x="4343" y="6359"/>
                            <a:ext cx="2402"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1D36DB" w:rsidRDefault="00862F6C" w:rsidP="00864842">
                              <w:pPr>
                                <w:rPr>
                                  <w:rFonts w:asciiTheme="majorHAnsi" w:hAnsiTheme="majorHAnsi" w:cstheme="majorHAnsi"/>
                                  <w:sz w:val="18"/>
                                  <w:szCs w:val="18"/>
                                  <w:lang w:val="fr-FR"/>
                                </w:rPr>
                              </w:pPr>
                              <w:r>
                                <w:rPr>
                                  <w:rFonts w:asciiTheme="majorHAnsi" w:hAnsiTheme="majorHAnsi" w:cstheme="majorHAnsi"/>
                                  <w:sz w:val="18"/>
                                  <w:szCs w:val="18"/>
                                  <w:lang w:val="fr-FR"/>
                                </w:rPr>
                                <w:t>P090 running</w:t>
                              </w:r>
                            </w:p>
                          </w:txbxContent>
                        </wps:txbx>
                        <wps:bodyPr rot="0" vert="horz" wrap="square" lIns="0" tIns="0" rIns="0" bIns="0" anchor="t" anchorCtr="0" upright="1">
                          <a:noAutofit/>
                        </wps:bodyPr>
                      </wps:wsp>
                      <wpg:grpSp>
                        <wpg:cNvPr id="17546" name="Group 11319"/>
                        <wpg:cNvGrpSpPr>
                          <a:grpSpLocks/>
                        </wpg:cNvGrpSpPr>
                        <wpg:grpSpPr bwMode="auto">
                          <a:xfrm>
                            <a:off x="3878" y="6180"/>
                            <a:ext cx="214" cy="573"/>
                            <a:chOff x="4444" y="2685"/>
                            <a:chExt cx="255" cy="720"/>
                          </a:xfrm>
                        </wpg:grpSpPr>
                        <wps:wsp>
                          <wps:cNvPr id="17547" name="AutoShape 11320"/>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48" name="AutoShape 11321"/>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7549" name="AutoShape 11322"/>
                        <wps:cNvCnPr>
                          <a:cxnSpLocks noChangeShapeType="1"/>
                        </wps:cNvCnPr>
                        <wps:spPr bwMode="auto">
                          <a:xfrm>
                            <a:off x="4186" y="7228"/>
                            <a:ext cx="1" cy="2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50" name="Text Box 11323"/>
                        <wps:cNvSpPr txBox="1">
                          <a:spLocks noChangeArrowheads="1"/>
                        </wps:cNvSpPr>
                        <wps:spPr bwMode="auto">
                          <a:xfrm>
                            <a:off x="3017" y="8614"/>
                            <a:ext cx="1566"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864842">
                              <w:pPr>
                                <w:rPr>
                                  <w:rFonts w:asciiTheme="majorHAnsi" w:hAnsiTheme="majorHAnsi" w:cstheme="majorHAnsi"/>
                                  <w:sz w:val="18"/>
                                  <w:szCs w:val="18"/>
                                </w:rPr>
                              </w:pPr>
                              <w:r>
                                <w:rPr>
                                  <w:rFonts w:asciiTheme="majorHAnsi" w:hAnsiTheme="majorHAnsi" w:cstheme="majorHAnsi"/>
                                  <w:sz w:val="18"/>
                                  <w:szCs w:val="18"/>
                                </w:rPr>
                                <w:t>Alarm validated</w:t>
                              </w:r>
                            </w:p>
                          </w:txbxContent>
                        </wps:txbx>
                        <wps:bodyPr rot="0" vert="horz" wrap="square" lIns="0" tIns="0" rIns="0" bIns="0" anchor="t" anchorCtr="0" upright="1">
                          <a:noAutofit/>
                        </wps:bodyPr>
                      </wps:wsp>
                      <wps:wsp>
                        <wps:cNvPr id="17551" name="AutoShape 11350"/>
                        <wps:cNvCnPr>
                          <a:cxnSpLocks noChangeShapeType="1"/>
                        </wps:cNvCnPr>
                        <wps:spPr bwMode="auto">
                          <a:xfrm flipH="1">
                            <a:off x="5438" y="9697"/>
                            <a:ext cx="1757"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17552" name="Group 11352"/>
                        <wpg:cNvGrpSpPr>
                          <a:grpSpLocks/>
                        </wpg:cNvGrpSpPr>
                        <wpg:grpSpPr bwMode="auto">
                          <a:xfrm>
                            <a:off x="4416" y="8581"/>
                            <a:ext cx="146" cy="381"/>
                            <a:chOff x="7322" y="9810"/>
                            <a:chExt cx="146" cy="381"/>
                          </a:xfrm>
                        </wpg:grpSpPr>
                        <wps:wsp>
                          <wps:cNvPr id="17553" name="AutoShape 11353"/>
                          <wps:cNvCnPr>
                            <a:cxnSpLocks noChangeShapeType="1"/>
                          </wps:cNvCnPr>
                          <wps:spPr bwMode="auto">
                            <a:xfrm>
                              <a:off x="7397" y="9810"/>
                              <a:ext cx="0" cy="3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54" name="AutoShape 11354"/>
                          <wps:cNvCnPr>
                            <a:cxnSpLocks noChangeShapeType="1"/>
                          </wps:cNvCnPr>
                          <wps:spPr bwMode="auto">
                            <a:xfrm>
                              <a:off x="7322" y="9952"/>
                              <a:ext cx="14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7555" name="Group 11357"/>
                        <wpg:cNvGrpSpPr>
                          <a:grpSpLocks/>
                        </wpg:cNvGrpSpPr>
                        <wpg:grpSpPr bwMode="auto">
                          <a:xfrm>
                            <a:off x="7147" y="8583"/>
                            <a:ext cx="146" cy="1915"/>
                            <a:chOff x="7322" y="9810"/>
                            <a:chExt cx="146" cy="1247"/>
                          </a:xfrm>
                        </wpg:grpSpPr>
                        <wps:wsp>
                          <wps:cNvPr id="17556" name="AutoShape 11358"/>
                          <wps:cNvCnPr>
                            <a:cxnSpLocks noChangeShapeType="1"/>
                          </wps:cNvCnPr>
                          <wps:spPr bwMode="auto">
                            <a:xfrm>
                              <a:off x="7397" y="9810"/>
                              <a:ext cx="0" cy="124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57" name="AutoShape 11359"/>
                          <wps:cNvCnPr>
                            <a:cxnSpLocks noChangeShapeType="1"/>
                          </wps:cNvCnPr>
                          <wps:spPr bwMode="auto">
                            <a:xfrm>
                              <a:off x="7322" y="9952"/>
                              <a:ext cx="14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7558" name="Group 11360"/>
                        <wpg:cNvGrpSpPr>
                          <a:grpSpLocks/>
                        </wpg:cNvGrpSpPr>
                        <wpg:grpSpPr bwMode="auto">
                          <a:xfrm>
                            <a:off x="6852" y="9829"/>
                            <a:ext cx="3312" cy="505"/>
                            <a:chOff x="4545" y="9567"/>
                            <a:chExt cx="4115" cy="765"/>
                          </a:xfrm>
                        </wpg:grpSpPr>
                        <wps:wsp>
                          <wps:cNvPr id="17559" name="Rectangle 11361"/>
                          <wps:cNvSpPr>
                            <a:spLocks noChangeArrowheads="1"/>
                          </wps:cNvSpPr>
                          <wps:spPr bwMode="auto">
                            <a:xfrm>
                              <a:off x="4545" y="9567"/>
                              <a:ext cx="1960" cy="765"/>
                            </a:xfrm>
                            <a:prstGeom prst="rect">
                              <a:avLst/>
                            </a:prstGeom>
                            <a:solidFill>
                              <a:srgbClr val="FFFFFF"/>
                            </a:solidFill>
                            <a:ln w="9525">
                              <a:solidFill>
                                <a:srgbClr val="000000"/>
                              </a:solidFill>
                              <a:miter lim="800000"/>
                              <a:headEnd/>
                              <a:tailEnd/>
                            </a:ln>
                          </wps:spPr>
                          <wps:txbx>
                            <w:txbxContent>
                              <w:p w:rsidR="00862F6C" w:rsidRPr="00437D2E" w:rsidRDefault="00862F6C" w:rsidP="00864842">
                                <w:pPr>
                                  <w:spacing w:before="40"/>
                                  <w:ind w:firstLine="142"/>
                                  <w:jc w:val="center"/>
                                  <w:rPr>
                                    <w:rFonts w:asciiTheme="majorHAnsi" w:hAnsiTheme="majorHAnsi" w:cstheme="majorHAnsi"/>
                                    <w:sz w:val="18"/>
                                    <w:szCs w:val="18"/>
                                  </w:rPr>
                                </w:pPr>
                                <w:r w:rsidRPr="00437D2E">
                                  <w:rPr>
                                    <w:rFonts w:asciiTheme="majorHAnsi" w:hAnsiTheme="majorHAnsi" w:cstheme="majorHAnsi"/>
                                    <w:sz w:val="18"/>
                                    <w:szCs w:val="18"/>
                                  </w:rPr>
                                  <w:t>Flushing with</w:t>
                                </w:r>
                              </w:p>
                              <w:p w:rsidR="00862F6C" w:rsidRPr="00437D2E" w:rsidRDefault="00862F6C" w:rsidP="00864842">
                                <w:pPr>
                                  <w:jc w:val="center"/>
                                  <w:rPr>
                                    <w:rFonts w:asciiTheme="majorHAnsi" w:hAnsiTheme="majorHAnsi" w:cstheme="majorHAnsi"/>
                                    <w:sz w:val="18"/>
                                    <w:szCs w:val="18"/>
                                  </w:rPr>
                                </w:pPr>
                                <w:r w:rsidRPr="00437D2E">
                                  <w:rPr>
                                    <w:rFonts w:asciiTheme="majorHAnsi" w:hAnsiTheme="majorHAnsi" w:cstheme="majorHAnsi"/>
                                    <w:sz w:val="18"/>
                                    <w:szCs w:val="18"/>
                                  </w:rPr>
                                  <w:t>GHe</w:t>
                                </w:r>
                              </w:p>
                              <w:p w:rsidR="00862F6C" w:rsidRPr="00437D2E" w:rsidRDefault="00862F6C" w:rsidP="00864842">
                                <w:pPr>
                                  <w:rPr>
                                    <w:rFonts w:asciiTheme="majorHAnsi" w:hAnsiTheme="majorHAnsi" w:cstheme="majorHAnsi"/>
                                    <w:sz w:val="18"/>
                                    <w:szCs w:val="18"/>
                                  </w:rPr>
                                </w:pPr>
                              </w:p>
                            </w:txbxContent>
                          </wps:txbx>
                          <wps:bodyPr rot="0" vert="horz" wrap="square" lIns="0" tIns="0" rIns="0" bIns="0" anchor="t" anchorCtr="0" upright="1">
                            <a:noAutofit/>
                          </wps:bodyPr>
                        </wps:wsp>
                        <wps:wsp>
                          <wps:cNvPr id="17560" name="Text Box 11362"/>
                          <wps:cNvSpPr txBox="1">
                            <a:spLocks noChangeArrowheads="1"/>
                          </wps:cNvSpPr>
                          <wps:spPr bwMode="auto">
                            <a:xfrm>
                              <a:off x="6505" y="9567"/>
                              <a:ext cx="2155" cy="765"/>
                            </a:xfrm>
                            <a:prstGeom prst="rect">
                              <a:avLst/>
                            </a:prstGeom>
                            <a:solidFill>
                              <a:srgbClr val="FFFFFF"/>
                            </a:solidFill>
                            <a:ln w="9525">
                              <a:solidFill>
                                <a:srgbClr val="000000"/>
                              </a:solidFill>
                              <a:miter lim="800000"/>
                              <a:headEnd/>
                              <a:tailEnd/>
                            </a:ln>
                          </wps:spPr>
                          <wps:txbx>
                            <w:txbxContent>
                              <w:p w:rsidR="00862F6C" w:rsidRDefault="00862F6C" w:rsidP="00864842">
                                <w:pPr>
                                  <w:ind w:left="57"/>
                                  <w:rPr>
                                    <w:rFonts w:asciiTheme="majorHAnsi" w:hAnsiTheme="majorHAnsi" w:cstheme="majorHAnsi"/>
                                    <w:sz w:val="18"/>
                                    <w:szCs w:val="18"/>
                                  </w:rPr>
                                </w:pPr>
                                <w:r>
                                  <w:rPr>
                                    <w:rFonts w:asciiTheme="majorHAnsi" w:hAnsiTheme="majorHAnsi" w:cstheme="majorHAnsi"/>
                                    <w:sz w:val="18"/>
                                    <w:szCs w:val="18"/>
                                  </w:rPr>
                                  <w:t>Open FV092 &amp; FV380</w:t>
                                </w:r>
                              </w:p>
                              <w:p w:rsidR="00862F6C" w:rsidRPr="00437D2E" w:rsidRDefault="00862F6C" w:rsidP="00864842">
                                <w:pPr>
                                  <w:ind w:left="57"/>
                                  <w:rPr>
                                    <w:rFonts w:asciiTheme="majorHAnsi" w:hAnsiTheme="majorHAnsi" w:cstheme="majorHAnsi"/>
                                    <w:sz w:val="18"/>
                                    <w:szCs w:val="18"/>
                                  </w:rPr>
                                </w:pPr>
                                <w:r>
                                  <w:rPr>
                                    <w:rFonts w:asciiTheme="majorHAnsi" w:hAnsiTheme="majorHAnsi" w:cstheme="majorHAnsi"/>
                                    <w:sz w:val="18"/>
                                    <w:szCs w:val="18"/>
                                  </w:rPr>
                                  <w:t>Delay tp2</w:t>
                                </w:r>
                              </w:p>
                              <w:p w:rsidR="00862F6C" w:rsidRPr="00437D2E" w:rsidRDefault="00862F6C" w:rsidP="00864842">
                                <w:pPr>
                                  <w:rPr>
                                    <w:rFonts w:asciiTheme="majorHAnsi" w:hAnsiTheme="majorHAnsi" w:cstheme="majorHAnsi"/>
                                    <w:sz w:val="18"/>
                                    <w:szCs w:val="18"/>
                                  </w:rPr>
                                </w:pPr>
                              </w:p>
                            </w:txbxContent>
                          </wps:txbx>
                          <wps:bodyPr rot="0" vert="horz" wrap="square" lIns="0" tIns="0" rIns="0" bIns="0" anchor="t" anchorCtr="0" upright="1">
                            <a:noAutofit/>
                          </wps:bodyPr>
                        </wps:wsp>
                      </wpg:grpSp>
                      <wpg:grpSp>
                        <wpg:cNvPr id="17577" name="Group 11363"/>
                        <wpg:cNvGrpSpPr>
                          <a:grpSpLocks/>
                        </wpg:cNvGrpSpPr>
                        <wpg:grpSpPr bwMode="auto">
                          <a:xfrm>
                            <a:off x="7833" y="10499"/>
                            <a:ext cx="192" cy="397"/>
                            <a:chOff x="4444" y="2685"/>
                            <a:chExt cx="255" cy="720"/>
                          </a:xfrm>
                        </wpg:grpSpPr>
                        <wps:wsp>
                          <wps:cNvPr id="17595" name="AutoShape 11364"/>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96" name="AutoShape 11365"/>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7597" name="Rectangle 11366"/>
                        <wps:cNvSpPr>
                          <a:spLocks noChangeArrowheads="1"/>
                        </wps:cNvSpPr>
                        <wps:spPr bwMode="auto">
                          <a:xfrm>
                            <a:off x="3417" y="3603"/>
                            <a:ext cx="1237" cy="427"/>
                          </a:xfrm>
                          <a:prstGeom prst="rect">
                            <a:avLst/>
                          </a:prstGeom>
                          <a:solidFill>
                            <a:srgbClr val="FFFFFF"/>
                          </a:solidFill>
                          <a:ln w="9525">
                            <a:solidFill>
                              <a:srgbClr val="000000"/>
                            </a:solidFill>
                            <a:miter lim="800000"/>
                            <a:headEnd/>
                            <a:tailEnd/>
                          </a:ln>
                        </wps:spPr>
                        <wps:txbx>
                          <w:txbxContent>
                            <w:p w:rsidR="00862F6C" w:rsidRPr="00437D2E" w:rsidRDefault="00862F6C" w:rsidP="00864842">
                              <w:pPr>
                                <w:spacing w:before="40"/>
                                <w:jc w:val="center"/>
                                <w:rPr>
                                  <w:rFonts w:asciiTheme="majorHAnsi" w:hAnsiTheme="majorHAnsi" w:cstheme="majorHAnsi"/>
                                  <w:sz w:val="18"/>
                                  <w:szCs w:val="18"/>
                                </w:rPr>
                              </w:pPr>
                              <w:r w:rsidRPr="00437D2E">
                                <w:rPr>
                                  <w:rFonts w:asciiTheme="majorHAnsi" w:hAnsiTheme="majorHAnsi" w:cstheme="majorHAnsi"/>
                                  <w:sz w:val="18"/>
                                  <w:szCs w:val="18"/>
                                </w:rPr>
                                <w:t>Stop</w:t>
                              </w:r>
                            </w:p>
                          </w:txbxContent>
                        </wps:txbx>
                        <wps:bodyPr rot="0" vert="horz" wrap="square" lIns="0" tIns="0" rIns="0" bIns="0" anchor="t" anchorCtr="0" upright="1">
                          <a:noAutofit/>
                        </wps:bodyPr>
                      </wps:wsp>
                      <wps:wsp>
                        <wps:cNvPr id="17598" name="Text Box 11367"/>
                        <wps:cNvSpPr txBox="1">
                          <a:spLocks noChangeArrowheads="1"/>
                        </wps:cNvSpPr>
                        <wps:spPr bwMode="auto">
                          <a:xfrm>
                            <a:off x="4243" y="5293"/>
                            <a:ext cx="3848" cy="2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06C73" w:rsidRDefault="00862F6C" w:rsidP="00864842">
                              <w:pPr>
                                <w:rPr>
                                  <w:rFonts w:asciiTheme="majorHAnsi" w:hAnsiTheme="majorHAnsi" w:cstheme="majorHAnsi"/>
                                  <w:sz w:val="18"/>
                                  <w:szCs w:val="18"/>
                                </w:rPr>
                              </w:pPr>
                              <w:r w:rsidRPr="00E06C73">
                                <w:rPr>
                                  <w:rFonts w:asciiTheme="majorHAnsi" w:hAnsiTheme="majorHAnsi" w:cstheme="majorHAnsi"/>
                                  <w:sz w:val="18"/>
                                  <w:szCs w:val="18"/>
                                </w:rPr>
                                <w:t xml:space="preserve">t &gt; tstarting &amp; </w:t>
                              </w:r>
                              <w:r>
                                <w:rPr>
                                  <w:rFonts w:asciiTheme="majorHAnsi" w:hAnsiTheme="majorHAnsi" w:cstheme="majorHAnsi"/>
                                  <w:sz w:val="18"/>
                                  <w:szCs w:val="18"/>
                                </w:rPr>
                                <w:t>FV383</w:t>
                              </w:r>
                              <w:r w:rsidRPr="00E06C73">
                                <w:rPr>
                                  <w:rFonts w:asciiTheme="majorHAnsi" w:hAnsiTheme="majorHAnsi" w:cstheme="majorHAnsi"/>
                                  <w:sz w:val="18"/>
                                  <w:szCs w:val="18"/>
                                </w:rPr>
                                <w:t xml:space="preserve"> closed </w:t>
                              </w:r>
                            </w:p>
                          </w:txbxContent>
                        </wps:txbx>
                        <wps:bodyPr rot="0" vert="horz" wrap="square" lIns="0" tIns="0" rIns="0" bIns="0" anchor="t" anchorCtr="0" upright="1">
                          <a:noAutofit/>
                        </wps:bodyPr>
                      </wps:wsp>
                      <wpg:grpSp>
                        <wpg:cNvPr id="17599" name="Group 11368"/>
                        <wpg:cNvGrpSpPr>
                          <a:grpSpLocks/>
                        </wpg:cNvGrpSpPr>
                        <wpg:grpSpPr bwMode="auto">
                          <a:xfrm>
                            <a:off x="3922" y="5235"/>
                            <a:ext cx="181" cy="425"/>
                            <a:chOff x="4042" y="6426"/>
                            <a:chExt cx="296" cy="425"/>
                          </a:xfrm>
                        </wpg:grpSpPr>
                        <wps:wsp>
                          <wps:cNvPr id="15584" name="AutoShape 11369"/>
                          <wps:cNvCnPr>
                            <a:cxnSpLocks noChangeShapeType="1"/>
                          </wps:cNvCnPr>
                          <wps:spPr bwMode="auto">
                            <a:xfrm>
                              <a:off x="4194" y="6426"/>
                              <a:ext cx="0" cy="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585" name="AutoShape 11370"/>
                          <wps:cNvCnPr>
                            <a:cxnSpLocks noChangeShapeType="1"/>
                          </wps:cNvCnPr>
                          <wps:spPr bwMode="auto">
                            <a:xfrm>
                              <a:off x="4042" y="6602"/>
                              <a:ext cx="29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5586" name="AutoShape 11394"/>
                        <wps:cNvCnPr>
                          <a:cxnSpLocks noChangeShapeType="1"/>
                        </wps:cNvCnPr>
                        <wps:spPr bwMode="auto">
                          <a:xfrm>
                            <a:off x="11387" y="12457"/>
                            <a:ext cx="0" cy="51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5587" name="Text Box 11396"/>
                        <wps:cNvSpPr txBox="1">
                          <a:spLocks noChangeArrowheads="1"/>
                        </wps:cNvSpPr>
                        <wps:spPr bwMode="auto">
                          <a:xfrm>
                            <a:off x="6995" y="11579"/>
                            <a:ext cx="2335"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864842">
                              <w:pPr>
                                <w:rPr>
                                  <w:rFonts w:asciiTheme="majorHAnsi" w:hAnsiTheme="majorHAnsi" w:cstheme="majorHAnsi"/>
                                  <w:sz w:val="18"/>
                                  <w:szCs w:val="18"/>
                                </w:rPr>
                              </w:pPr>
                              <w:r w:rsidRPr="00437D2E">
                                <w:rPr>
                                  <w:rFonts w:asciiTheme="majorHAnsi" w:hAnsiTheme="majorHAnsi" w:cstheme="majorHAnsi"/>
                                  <w:sz w:val="18"/>
                                  <w:szCs w:val="18"/>
                                </w:rPr>
                                <w:t>PT</w:t>
                              </w:r>
                              <w:r>
                                <w:rPr>
                                  <w:rFonts w:asciiTheme="majorHAnsi" w:hAnsiTheme="majorHAnsi" w:cstheme="majorHAnsi"/>
                                  <w:sz w:val="18"/>
                                  <w:szCs w:val="18"/>
                                </w:rPr>
                                <w:t>381</w:t>
                              </w:r>
                              <w:r w:rsidRPr="00437D2E">
                                <w:rPr>
                                  <w:rFonts w:asciiTheme="majorHAnsi" w:hAnsiTheme="majorHAnsi" w:cstheme="majorHAnsi"/>
                                  <w:sz w:val="18"/>
                                  <w:szCs w:val="18"/>
                                </w:rPr>
                                <w:t xml:space="preserve"> </w:t>
                              </w:r>
                              <w:r>
                                <w:rPr>
                                  <w:rFonts w:asciiTheme="majorHAnsi" w:hAnsiTheme="majorHAnsi" w:cstheme="majorHAnsi"/>
                                  <w:sz w:val="18"/>
                                  <w:szCs w:val="18"/>
                                </w:rPr>
                                <w:sym w:font="Math1" w:char="F0A3"/>
                              </w:r>
                              <w:r w:rsidRPr="00437D2E">
                                <w:rPr>
                                  <w:rFonts w:asciiTheme="majorHAnsi" w:hAnsiTheme="majorHAnsi" w:cstheme="majorHAnsi"/>
                                  <w:sz w:val="18"/>
                                  <w:szCs w:val="18"/>
                                </w:rPr>
                                <w:t xml:space="preserve"> </w:t>
                              </w:r>
                              <w:r>
                                <w:rPr>
                                  <w:rFonts w:asciiTheme="majorHAnsi" w:hAnsiTheme="majorHAnsi" w:cstheme="majorHAnsi"/>
                                  <w:sz w:val="18"/>
                                  <w:szCs w:val="18"/>
                                </w:rPr>
                                <w:t xml:space="preserve">P He min </w:t>
                              </w:r>
                              <w:r w:rsidRPr="00437D2E">
                                <w:rPr>
                                  <w:rFonts w:asciiTheme="majorHAnsi" w:hAnsiTheme="majorHAnsi" w:cstheme="majorHAnsi"/>
                                  <w:sz w:val="18"/>
                                  <w:szCs w:val="18"/>
                                </w:rPr>
                                <w:t>&amp; t</w:t>
                              </w:r>
                              <w:r>
                                <w:rPr>
                                  <w:rFonts w:asciiTheme="majorHAnsi" w:hAnsiTheme="majorHAnsi" w:cstheme="majorHAnsi"/>
                                  <w:sz w:val="18"/>
                                  <w:szCs w:val="18"/>
                                </w:rPr>
                                <w:t xml:space="preserve"> &lt; </w:t>
                              </w:r>
                              <w:r w:rsidRPr="00437D2E">
                                <w:rPr>
                                  <w:rFonts w:asciiTheme="majorHAnsi" w:hAnsiTheme="majorHAnsi" w:cstheme="majorHAnsi"/>
                                  <w:sz w:val="18"/>
                                  <w:szCs w:val="18"/>
                                </w:rPr>
                                <w:t>t</w:t>
                              </w:r>
                              <w:r>
                                <w:rPr>
                                  <w:rFonts w:asciiTheme="majorHAnsi" w:hAnsiTheme="majorHAnsi" w:cstheme="majorHAnsi"/>
                                  <w:sz w:val="18"/>
                                  <w:szCs w:val="18"/>
                                </w:rPr>
                                <w:t>p</w:t>
                              </w:r>
                              <w:r w:rsidRPr="00437D2E">
                                <w:rPr>
                                  <w:rFonts w:asciiTheme="majorHAnsi" w:hAnsiTheme="majorHAnsi" w:cstheme="majorHAnsi"/>
                                  <w:sz w:val="18"/>
                                  <w:szCs w:val="18"/>
                                </w:rPr>
                                <w:t>1</w:t>
                              </w:r>
                            </w:p>
                          </w:txbxContent>
                        </wps:txbx>
                        <wps:bodyPr rot="0" vert="horz" wrap="square" lIns="0" tIns="0" rIns="0" bIns="0" anchor="t" anchorCtr="0" upright="1">
                          <a:noAutofit/>
                        </wps:bodyPr>
                      </wps:wsp>
                      <wps:wsp>
                        <wps:cNvPr id="15588" name="AutoShape 11397"/>
                        <wps:cNvCnPr>
                          <a:cxnSpLocks noChangeShapeType="1"/>
                        </wps:cNvCnPr>
                        <wps:spPr bwMode="auto">
                          <a:xfrm>
                            <a:off x="6533" y="12633"/>
                            <a:ext cx="397"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15589" name="Group 11398"/>
                        <wpg:cNvGrpSpPr>
                          <a:grpSpLocks/>
                        </wpg:cNvGrpSpPr>
                        <wpg:grpSpPr bwMode="auto">
                          <a:xfrm>
                            <a:off x="6795" y="12323"/>
                            <a:ext cx="237" cy="300"/>
                            <a:chOff x="4444" y="2685"/>
                            <a:chExt cx="255" cy="720"/>
                          </a:xfrm>
                        </wpg:grpSpPr>
                        <wps:wsp>
                          <wps:cNvPr id="15590" name="AutoShape 11399"/>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591" name="AutoShape 11400"/>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5592" name="Text Box 11401"/>
                        <wps:cNvSpPr txBox="1">
                          <a:spLocks noChangeArrowheads="1"/>
                        </wps:cNvSpPr>
                        <wps:spPr bwMode="auto">
                          <a:xfrm>
                            <a:off x="6554" y="12645"/>
                            <a:ext cx="1389"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864842">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wps:txbx>
                        <wps:bodyPr rot="0" vert="horz" wrap="square" lIns="0" tIns="0" rIns="0" bIns="0" anchor="t" anchorCtr="0" upright="1">
                          <a:noAutofit/>
                        </wps:bodyPr>
                      </wps:wsp>
                      <wps:wsp>
                        <wps:cNvPr id="15593" name="Text Box 11402"/>
                        <wps:cNvSpPr txBox="1">
                          <a:spLocks noChangeArrowheads="1"/>
                        </wps:cNvSpPr>
                        <wps:spPr bwMode="auto">
                          <a:xfrm>
                            <a:off x="6730" y="11843"/>
                            <a:ext cx="1239" cy="502"/>
                          </a:xfrm>
                          <a:prstGeom prst="rect">
                            <a:avLst/>
                          </a:prstGeom>
                          <a:solidFill>
                            <a:srgbClr val="FFFFFF"/>
                          </a:solidFill>
                          <a:ln w="9525">
                            <a:solidFill>
                              <a:srgbClr val="000000"/>
                            </a:solidFill>
                            <a:miter lim="800000"/>
                            <a:headEnd/>
                            <a:tailEnd/>
                          </a:ln>
                        </wps:spPr>
                        <wps:txbx>
                          <w:txbxContent>
                            <w:p w:rsidR="00862F6C" w:rsidRPr="00437D2E" w:rsidRDefault="00862F6C" w:rsidP="00864842">
                              <w:pPr>
                                <w:ind w:firstLine="142"/>
                                <w:jc w:val="center"/>
                                <w:rPr>
                                  <w:rFonts w:asciiTheme="majorHAnsi" w:hAnsiTheme="majorHAnsi" w:cstheme="majorHAnsi"/>
                                  <w:sz w:val="18"/>
                                  <w:szCs w:val="18"/>
                                </w:rPr>
                              </w:pPr>
                              <w:r>
                                <w:rPr>
                                  <w:rFonts w:asciiTheme="majorHAnsi" w:hAnsiTheme="majorHAnsi" w:cstheme="majorHAnsi"/>
                                  <w:sz w:val="18"/>
                                  <w:szCs w:val="18"/>
                                </w:rPr>
                                <w:t>Low level</w:t>
                              </w:r>
                              <w:r w:rsidRPr="00437D2E">
                                <w:rPr>
                                  <w:rFonts w:asciiTheme="majorHAnsi" w:hAnsiTheme="majorHAnsi" w:cstheme="majorHAnsi"/>
                                  <w:sz w:val="18"/>
                                  <w:szCs w:val="18"/>
                                </w:rPr>
                                <w:t xml:space="preserve"> </w:t>
                              </w:r>
                              <w:r>
                                <w:rPr>
                                  <w:rFonts w:asciiTheme="majorHAnsi" w:hAnsiTheme="majorHAnsi" w:cstheme="majorHAnsi"/>
                                  <w:sz w:val="18"/>
                                  <w:szCs w:val="18"/>
                                </w:rPr>
                                <w:t xml:space="preserve">pressure </w:t>
                              </w:r>
                              <w:r w:rsidRPr="00437D2E">
                                <w:rPr>
                                  <w:rFonts w:asciiTheme="majorHAnsi" w:hAnsiTheme="majorHAnsi" w:cstheme="majorHAnsi"/>
                                  <w:sz w:val="18"/>
                                  <w:szCs w:val="18"/>
                                </w:rPr>
                                <w:t>alarm</w:t>
                              </w:r>
                            </w:p>
                          </w:txbxContent>
                        </wps:txbx>
                        <wps:bodyPr rot="0" vert="horz" wrap="square" lIns="0" tIns="0" rIns="0" bIns="0" anchor="t" anchorCtr="0" upright="1">
                          <a:noAutofit/>
                        </wps:bodyPr>
                      </wps:wsp>
                      <wpg:grpSp>
                        <wpg:cNvPr id="15594" name="Group 11403"/>
                        <wpg:cNvGrpSpPr>
                          <a:grpSpLocks/>
                        </wpg:cNvGrpSpPr>
                        <wpg:grpSpPr bwMode="auto">
                          <a:xfrm>
                            <a:off x="6856" y="11549"/>
                            <a:ext cx="122" cy="293"/>
                            <a:chOff x="7322" y="9810"/>
                            <a:chExt cx="146" cy="381"/>
                          </a:xfrm>
                        </wpg:grpSpPr>
                        <wps:wsp>
                          <wps:cNvPr id="15595" name="AutoShape 11404"/>
                          <wps:cNvCnPr>
                            <a:cxnSpLocks noChangeShapeType="1"/>
                          </wps:cNvCnPr>
                          <wps:spPr bwMode="auto">
                            <a:xfrm>
                              <a:off x="7397" y="9810"/>
                              <a:ext cx="0" cy="3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596" name="AutoShape 11405"/>
                          <wps:cNvCnPr>
                            <a:cxnSpLocks noChangeShapeType="1"/>
                          </wps:cNvCnPr>
                          <wps:spPr bwMode="auto">
                            <a:xfrm>
                              <a:off x="7322" y="9952"/>
                              <a:ext cx="14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5597" name="AutoShape 11407"/>
                        <wps:cNvCnPr>
                          <a:cxnSpLocks noChangeShapeType="1"/>
                        </wps:cNvCnPr>
                        <wps:spPr bwMode="auto">
                          <a:xfrm>
                            <a:off x="8389" y="12960"/>
                            <a:ext cx="3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598" name="AutoShape 11409"/>
                        <wps:cNvSpPr>
                          <a:spLocks/>
                        </wps:cNvSpPr>
                        <wps:spPr bwMode="auto">
                          <a:xfrm rot="5400000">
                            <a:off x="8176" y="12748"/>
                            <a:ext cx="104" cy="340"/>
                          </a:xfrm>
                          <a:prstGeom prst="leftBracket">
                            <a:avLst>
                              <a:gd name="adj" fmla="val 27244"/>
                            </a:avLst>
                          </a:prstGeom>
                          <a:noFill/>
                          <a:ln w="12700">
                            <a:solidFill>
                              <a:schemeClr val="tx1">
                                <a:lumMod val="100000"/>
                                <a:lumOff val="0"/>
                              </a:schemeClr>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a:solidFill>
                                  <a:schemeClr val="tx1">
                                    <a:lumMod val="100000"/>
                                    <a:lumOff val="0"/>
                                  </a:schemeClr>
                                </a:solidFill>
                              </a14:hiddenFill>
                            </a:ext>
                          </a:extLst>
                        </wps:spPr>
                        <wps:bodyPr rot="0" vert="horz" wrap="square" lIns="91440" tIns="91440" rIns="91440" bIns="91440" anchor="t" anchorCtr="0" upright="1">
                          <a:noAutofit/>
                        </wps:bodyPr>
                      </wps:wsp>
                      <wpg:grpSp>
                        <wpg:cNvPr id="15599" name="Group 11410"/>
                        <wpg:cNvGrpSpPr>
                          <a:grpSpLocks/>
                        </wpg:cNvGrpSpPr>
                        <wpg:grpSpPr bwMode="auto">
                          <a:xfrm>
                            <a:off x="8109" y="13615"/>
                            <a:ext cx="186" cy="565"/>
                            <a:chOff x="4444" y="2685"/>
                            <a:chExt cx="255" cy="720"/>
                          </a:xfrm>
                        </wpg:grpSpPr>
                        <wps:wsp>
                          <wps:cNvPr id="15600" name="AutoShape 11411"/>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01" name="AutoShape 11412"/>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5602" name="Group 11413"/>
                        <wpg:cNvGrpSpPr>
                          <a:grpSpLocks/>
                        </wpg:cNvGrpSpPr>
                        <wpg:grpSpPr bwMode="auto">
                          <a:xfrm>
                            <a:off x="8115" y="11562"/>
                            <a:ext cx="167" cy="1754"/>
                            <a:chOff x="4444" y="2685"/>
                            <a:chExt cx="255" cy="720"/>
                          </a:xfrm>
                        </wpg:grpSpPr>
                        <wps:wsp>
                          <wps:cNvPr id="15603" name="AutoShape 11414"/>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04" name="AutoShape 11415"/>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5605" name="Text Box 11416"/>
                        <wps:cNvSpPr txBox="1">
                          <a:spLocks noChangeArrowheads="1"/>
                        </wps:cNvSpPr>
                        <wps:spPr bwMode="auto">
                          <a:xfrm>
                            <a:off x="8349" y="13825"/>
                            <a:ext cx="1026" cy="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864842">
                              <w:pPr>
                                <w:rPr>
                                  <w:rFonts w:asciiTheme="majorHAnsi" w:hAnsiTheme="majorHAnsi" w:cstheme="majorHAnsi"/>
                                  <w:sz w:val="18"/>
                                  <w:szCs w:val="18"/>
                                  <w:lang w:val="fr-FR"/>
                                </w:rPr>
                              </w:pPr>
                              <w:r>
                                <w:rPr>
                                  <w:rFonts w:asciiTheme="majorHAnsi" w:hAnsiTheme="majorHAnsi" w:cstheme="majorHAnsi"/>
                                  <w:sz w:val="18"/>
                                  <w:szCs w:val="18"/>
                                  <w:lang w:val="fr-FR"/>
                                </w:rPr>
                                <w:t>FV380 closed</w:t>
                              </w:r>
                            </w:p>
                          </w:txbxContent>
                        </wps:txbx>
                        <wps:bodyPr rot="0" vert="horz" wrap="square" lIns="0" tIns="0" rIns="0" bIns="0" anchor="t" anchorCtr="0" upright="1">
                          <a:noAutofit/>
                        </wps:bodyPr>
                      </wps:wsp>
                      <wps:wsp>
                        <wps:cNvPr id="16075" name="Text Box 11417"/>
                        <wps:cNvSpPr txBox="1">
                          <a:spLocks noChangeArrowheads="1"/>
                        </wps:cNvSpPr>
                        <wps:spPr bwMode="auto">
                          <a:xfrm>
                            <a:off x="8407" y="14975"/>
                            <a:ext cx="1972" cy="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864842">
                              <w:pPr>
                                <w:rPr>
                                  <w:rFonts w:asciiTheme="majorHAnsi" w:hAnsiTheme="majorHAnsi" w:cstheme="majorHAnsi"/>
                                  <w:sz w:val="18"/>
                                  <w:szCs w:val="18"/>
                                  <w:lang w:val="fr-FR"/>
                                </w:rPr>
                              </w:pPr>
                              <w:r>
                                <w:rPr>
                                  <w:rFonts w:asciiTheme="majorHAnsi" w:hAnsiTheme="majorHAnsi" w:cstheme="majorHAnsi"/>
                                  <w:sz w:val="18"/>
                                  <w:szCs w:val="18"/>
                                  <w:lang w:val="fr-FR"/>
                                </w:rPr>
                                <w:t>(FV090&amp;FV092) closed</w:t>
                              </w:r>
                            </w:p>
                          </w:txbxContent>
                        </wps:txbx>
                        <wps:bodyPr rot="0" vert="horz" wrap="square" lIns="0" tIns="0" rIns="0" bIns="0" anchor="t" anchorCtr="0" upright="1">
                          <a:noAutofit/>
                        </wps:bodyPr>
                      </wps:wsp>
                      <wpg:grpSp>
                        <wpg:cNvPr id="16076" name="Group 11418"/>
                        <wpg:cNvGrpSpPr>
                          <a:grpSpLocks/>
                        </wpg:cNvGrpSpPr>
                        <wpg:grpSpPr bwMode="auto">
                          <a:xfrm>
                            <a:off x="8136" y="14770"/>
                            <a:ext cx="186" cy="565"/>
                            <a:chOff x="4444" y="2685"/>
                            <a:chExt cx="255" cy="720"/>
                          </a:xfrm>
                        </wpg:grpSpPr>
                        <wps:wsp>
                          <wps:cNvPr id="16077" name="AutoShape 11419"/>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78" name="AutoShape 11420"/>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6079" name="Group 11424"/>
                        <wpg:cNvGrpSpPr>
                          <a:grpSpLocks/>
                        </wpg:cNvGrpSpPr>
                        <wpg:grpSpPr bwMode="auto">
                          <a:xfrm>
                            <a:off x="8117" y="15695"/>
                            <a:ext cx="240" cy="442"/>
                            <a:chOff x="4444" y="2685"/>
                            <a:chExt cx="255" cy="720"/>
                          </a:xfrm>
                        </wpg:grpSpPr>
                        <wps:wsp>
                          <wps:cNvPr id="16080" name="AutoShape 11425"/>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81" name="AutoShape 11426"/>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6082" name="Text Box 11427"/>
                        <wps:cNvSpPr txBox="1">
                          <a:spLocks noChangeArrowheads="1"/>
                        </wps:cNvSpPr>
                        <wps:spPr bwMode="auto">
                          <a:xfrm>
                            <a:off x="8457" y="15835"/>
                            <a:ext cx="1026" cy="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864842">
                              <w:pPr>
                                <w:rPr>
                                  <w:rFonts w:asciiTheme="majorHAnsi" w:hAnsiTheme="majorHAnsi" w:cstheme="majorHAnsi"/>
                                  <w:sz w:val="18"/>
                                  <w:szCs w:val="18"/>
                                  <w:lang w:val="fr-FR"/>
                                </w:rPr>
                              </w:pPr>
                              <w:r>
                                <w:rPr>
                                  <w:rFonts w:asciiTheme="majorHAnsi" w:hAnsiTheme="majorHAnsi" w:cstheme="majorHAnsi"/>
                                  <w:sz w:val="18"/>
                                  <w:szCs w:val="18"/>
                                  <w:lang w:val="fr-FR"/>
                                </w:rPr>
                                <w:t>P090 stopped</w:t>
                              </w:r>
                            </w:p>
                          </w:txbxContent>
                        </wps:txbx>
                        <wps:bodyPr rot="0" vert="horz" wrap="square" lIns="0" tIns="0" rIns="0" bIns="0" anchor="t" anchorCtr="0" upright="1">
                          <a:noAutofit/>
                        </wps:bodyPr>
                      </wps:wsp>
                      <wps:wsp>
                        <wps:cNvPr id="16083" name="Rectangle 11428"/>
                        <wps:cNvSpPr>
                          <a:spLocks noChangeArrowheads="1"/>
                        </wps:cNvSpPr>
                        <wps:spPr bwMode="auto">
                          <a:xfrm>
                            <a:off x="7706" y="15232"/>
                            <a:ext cx="976" cy="567"/>
                          </a:xfrm>
                          <a:prstGeom prst="rect">
                            <a:avLst/>
                          </a:prstGeom>
                          <a:solidFill>
                            <a:srgbClr val="FFFFFF"/>
                          </a:solidFill>
                          <a:ln w="9525">
                            <a:solidFill>
                              <a:srgbClr val="000000"/>
                            </a:solidFill>
                            <a:miter lim="800000"/>
                            <a:headEnd/>
                            <a:tailEnd/>
                          </a:ln>
                        </wps:spPr>
                        <wps:txbx>
                          <w:txbxContent>
                            <w:p w:rsidR="00862F6C" w:rsidRPr="00C24AA8" w:rsidRDefault="00862F6C" w:rsidP="00864842">
                              <w:pPr>
                                <w:spacing w:before="40"/>
                                <w:jc w:val="center"/>
                                <w:rPr>
                                  <w:rFonts w:asciiTheme="majorHAnsi" w:hAnsiTheme="majorHAnsi" w:cstheme="majorHAnsi"/>
                                  <w:sz w:val="18"/>
                                  <w:szCs w:val="18"/>
                                  <w:lang w:val="fr-FR"/>
                                </w:rPr>
                              </w:pPr>
                              <w:r>
                                <w:rPr>
                                  <w:rFonts w:asciiTheme="majorHAnsi" w:hAnsiTheme="majorHAnsi" w:cstheme="majorHAnsi"/>
                                  <w:sz w:val="18"/>
                                  <w:szCs w:val="18"/>
                                  <w:lang w:val="fr-FR"/>
                                </w:rPr>
                                <w:t>Pump stopped</w:t>
                              </w:r>
                            </w:p>
                          </w:txbxContent>
                        </wps:txbx>
                        <wps:bodyPr rot="0" vert="horz" wrap="square" lIns="0" tIns="0" rIns="0" bIns="0" anchor="t" anchorCtr="0" upright="1">
                          <a:noAutofit/>
                        </wps:bodyPr>
                      </wps:wsp>
                      <wps:wsp>
                        <wps:cNvPr id="16084" name="Text Box 11429"/>
                        <wps:cNvSpPr txBox="1">
                          <a:spLocks noChangeArrowheads="1"/>
                        </wps:cNvSpPr>
                        <wps:spPr bwMode="auto">
                          <a:xfrm>
                            <a:off x="8678" y="15232"/>
                            <a:ext cx="1545" cy="567"/>
                          </a:xfrm>
                          <a:prstGeom prst="rect">
                            <a:avLst/>
                          </a:prstGeom>
                          <a:solidFill>
                            <a:srgbClr val="FFFFFF"/>
                          </a:solidFill>
                          <a:ln w="9525">
                            <a:solidFill>
                              <a:srgbClr val="000000"/>
                            </a:solidFill>
                            <a:miter lim="800000"/>
                            <a:headEnd/>
                            <a:tailEnd/>
                          </a:ln>
                        </wps:spPr>
                        <wps:txbx>
                          <w:txbxContent>
                            <w:p w:rsidR="00862F6C" w:rsidRDefault="00862F6C" w:rsidP="00864842">
                              <w:pPr>
                                <w:ind w:left="57"/>
                                <w:rPr>
                                  <w:rFonts w:asciiTheme="majorHAnsi" w:hAnsiTheme="majorHAnsi" w:cstheme="majorHAnsi"/>
                                  <w:sz w:val="18"/>
                                  <w:szCs w:val="18"/>
                                  <w:lang w:val="fr-FR"/>
                                </w:rPr>
                              </w:pPr>
                              <w:r>
                                <w:rPr>
                                  <w:rFonts w:asciiTheme="majorHAnsi" w:hAnsiTheme="majorHAnsi" w:cstheme="majorHAnsi"/>
                                  <w:sz w:val="18"/>
                                  <w:szCs w:val="18"/>
                                  <w:lang w:val="fr-FR"/>
                                </w:rPr>
                                <w:t>Stop P090</w:t>
                              </w:r>
                            </w:p>
                            <w:p w:rsidR="00862F6C" w:rsidRPr="00950700" w:rsidRDefault="00862F6C" w:rsidP="00864842">
                              <w:pPr>
                                <w:ind w:left="57"/>
                                <w:rPr>
                                  <w:rFonts w:asciiTheme="majorHAnsi" w:hAnsiTheme="majorHAnsi" w:cstheme="majorHAnsi"/>
                                  <w:sz w:val="18"/>
                                  <w:szCs w:val="18"/>
                                  <w:lang w:val="fr-FR"/>
                                </w:rPr>
                              </w:pPr>
                              <w:r>
                                <w:rPr>
                                  <w:rFonts w:asciiTheme="majorHAnsi" w:hAnsiTheme="majorHAnsi" w:cstheme="majorHAnsi"/>
                                  <w:sz w:val="18"/>
                                  <w:szCs w:val="18"/>
                                  <w:lang w:val="fr-FR"/>
                                </w:rPr>
                                <w:t>Open FV091NO</w:t>
                              </w:r>
                            </w:p>
                          </w:txbxContent>
                        </wps:txbx>
                        <wps:bodyPr rot="0" vert="horz" wrap="square" lIns="0" tIns="0" rIns="0" bIns="0" anchor="t" anchorCtr="0" upright="1">
                          <a:noAutofit/>
                        </wps:bodyPr>
                      </wps:wsp>
                      <wps:wsp>
                        <wps:cNvPr id="16085" name="AutoShape 11432"/>
                        <wps:cNvCnPr>
                          <a:cxnSpLocks noChangeShapeType="1"/>
                        </wps:cNvCnPr>
                        <wps:spPr bwMode="auto">
                          <a:xfrm>
                            <a:off x="7375" y="13072"/>
                            <a:ext cx="794"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086" name="Rectangle 11434"/>
                        <wps:cNvSpPr>
                          <a:spLocks noChangeArrowheads="1"/>
                        </wps:cNvSpPr>
                        <wps:spPr bwMode="auto">
                          <a:xfrm>
                            <a:off x="2783" y="4485"/>
                            <a:ext cx="1386" cy="780"/>
                          </a:xfrm>
                          <a:prstGeom prst="rect">
                            <a:avLst/>
                          </a:prstGeom>
                          <a:solidFill>
                            <a:srgbClr val="FFFFFF"/>
                          </a:solidFill>
                          <a:ln w="9525">
                            <a:solidFill>
                              <a:srgbClr val="000000"/>
                            </a:solidFill>
                            <a:miter lim="800000"/>
                            <a:headEnd/>
                            <a:tailEnd/>
                          </a:ln>
                        </wps:spPr>
                        <wps:txbx>
                          <w:txbxContent>
                            <w:p w:rsidR="00862F6C" w:rsidRPr="00437D2E" w:rsidRDefault="00862F6C" w:rsidP="00864842">
                              <w:pPr>
                                <w:spacing w:before="120"/>
                                <w:ind w:firstLine="142"/>
                                <w:jc w:val="center"/>
                                <w:rPr>
                                  <w:rFonts w:asciiTheme="majorHAnsi" w:hAnsiTheme="majorHAnsi" w:cstheme="majorHAnsi"/>
                                  <w:sz w:val="18"/>
                                  <w:szCs w:val="18"/>
                                </w:rPr>
                              </w:pPr>
                              <w:r w:rsidRPr="00437D2E">
                                <w:rPr>
                                  <w:rFonts w:asciiTheme="majorHAnsi" w:hAnsiTheme="majorHAnsi" w:cstheme="majorHAnsi"/>
                                  <w:sz w:val="18"/>
                                  <w:szCs w:val="18"/>
                                </w:rPr>
                                <w:t>Prepare for  purging</w:t>
                              </w:r>
                            </w:p>
                            <w:p w:rsidR="00862F6C" w:rsidRPr="00437D2E" w:rsidRDefault="00862F6C" w:rsidP="00864842">
                              <w:pPr>
                                <w:ind w:firstLine="142"/>
                                <w:jc w:val="center"/>
                                <w:rPr>
                                  <w:rFonts w:asciiTheme="majorHAnsi" w:hAnsiTheme="majorHAnsi" w:cstheme="majorHAnsi"/>
                                  <w:sz w:val="18"/>
                                  <w:szCs w:val="18"/>
                                </w:rPr>
                              </w:pPr>
                            </w:p>
                            <w:p w:rsidR="00862F6C" w:rsidRPr="00437D2E" w:rsidRDefault="00862F6C" w:rsidP="00864842">
                              <w:pPr>
                                <w:rPr>
                                  <w:rFonts w:asciiTheme="majorHAnsi" w:hAnsiTheme="majorHAnsi" w:cstheme="majorHAnsi"/>
                                  <w:sz w:val="18"/>
                                  <w:szCs w:val="18"/>
                                </w:rPr>
                              </w:pPr>
                            </w:p>
                          </w:txbxContent>
                        </wps:txbx>
                        <wps:bodyPr rot="0" vert="horz" wrap="square" lIns="0" tIns="0" rIns="0" bIns="0" anchor="t" anchorCtr="0" upright="1">
                          <a:noAutofit/>
                        </wps:bodyPr>
                      </wps:wsp>
                      <wps:wsp>
                        <wps:cNvPr id="16087" name="Text Box 11435"/>
                        <wps:cNvSpPr txBox="1">
                          <a:spLocks noChangeArrowheads="1"/>
                        </wps:cNvSpPr>
                        <wps:spPr bwMode="auto">
                          <a:xfrm>
                            <a:off x="4166" y="4485"/>
                            <a:ext cx="2434" cy="781"/>
                          </a:xfrm>
                          <a:prstGeom prst="rect">
                            <a:avLst/>
                          </a:prstGeom>
                          <a:solidFill>
                            <a:srgbClr val="FFFFFF"/>
                          </a:solidFill>
                          <a:ln w="9525">
                            <a:solidFill>
                              <a:srgbClr val="000000"/>
                            </a:solidFill>
                            <a:miter lim="800000"/>
                            <a:headEnd/>
                            <a:tailEnd/>
                          </a:ln>
                        </wps:spPr>
                        <wps:txbx>
                          <w:txbxContent>
                            <w:p w:rsidR="00862F6C" w:rsidRPr="00437D2E" w:rsidRDefault="00862F6C" w:rsidP="00864842">
                              <w:pPr>
                                <w:ind w:left="57"/>
                                <w:rPr>
                                  <w:rFonts w:asciiTheme="majorHAnsi" w:hAnsiTheme="majorHAnsi" w:cstheme="majorHAnsi"/>
                                  <w:sz w:val="18"/>
                                  <w:szCs w:val="18"/>
                                </w:rPr>
                              </w:pPr>
                              <w:r>
                                <w:rPr>
                                  <w:rFonts w:asciiTheme="majorHAnsi" w:hAnsiTheme="majorHAnsi" w:cstheme="majorHAnsi"/>
                                  <w:sz w:val="18"/>
                                  <w:szCs w:val="18"/>
                                </w:rPr>
                                <w:t xml:space="preserve">Open </w:t>
                              </w:r>
                              <w:r w:rsidRPr="00437D2E">
                                <w:rPr>
                                  <w:rFonts w:asciiTheme="majorHAnsi" w:hAnsiTheme="majorHAnsi" w:cstheme="majorHAnsi"/>
                                  <w:sz w:val="18"/>
                                  <w:szCs w:val="18"/>
                                </w:rPr>
                                <w:t>CV</w:t>
                              </w:r>
                              <w:r>
                                <w:rPr>
                                  <w:rFonts w:asciiTheme="majorHAnsi" w:hAnsiTheme="majorHAnsi" w:cstheme="majorHAnsi"/>
                                  <w:sz w:val="18"/>
                                  <w:szCs w:val="18"/>
                                </w:rPr>
                                <w:t>380</w:t>
                              </w:r>
                              <w:r w:rsidRPr="00437D2E">
                                <w:rPr>
                                  <w:rFonts w:asciiTheme="majorHAnsi" w:hAnsiTheme="majorHAnsi" w:cstheme="majorHAnsi"/>
                                  <w:sz w:val="18"/>
                                  <w:szCs w:val="18"/>
                                </w:rPr>
                                <w:t xml:space="preserve"> </w:t>
                              </w:r>
                            </w:p>
                            <w:p w:rsidR="00862F6C" w:rsidRPr="00437D2E" w:rsidRDefault="00862F6C" w:rsidP="00864842">
                              <w:pPr>
                                <w:rPr>
                                  <w:rFonts w:asciiTheme="majorHAnsi" w:hAnsiTheme="majorHAnsi" w:cstheme="majorHAnsi"/>
                                  <w:sz w:val="18"/>
                                  <w:szCs w:val="18"/>
                                </w:rPr>
                              </w:pPr>
                            </w:p>
                          </w:txbxContent>
                        </wps:txbx>
                        <wps:bodyPr rot="0" vert="horz" wrap="square" lIns="0" tIns="0" rIns="0" bIns="0" anchor="t" anchorCtr="0" upright="1">
                          <a:noAutofit/>
                        </wps:bodyPr>
                      </wps:wsp>
                      <wps:wsp>
                        <wps:cNvPr id="16088" name="Text Box 11436"/>
                        <wps:cNvSpPr txBox="1">
                          <a:spLocks noChangeArrowheads="1"/>
                        </wps:cNvSpPr>
                        <wps:spPr bwMode="auto">
                          <a:xfrm>
                            <a:off x="6591" y="4485"/>
                            <a:ext cx="3458" cy="780"/>
                          </a:xfrm>
                          <a:prstGeom prst="rect">
                            <a:avLst/>
                          </a:prstGeom>
                          <a:solidFill>
                            <a:srgbClr val="FFFFFF"/>
                          </a:solidFill>
                          <a:ln w="9525">
                            <a:solidFill>
                              <a:srgbClr val="000000"/>
                            </a:solidFill>
                            <a:miter lim="800000"/>
                            <a:headEnd/>
                            <a:tailEnd/>
                          </a:ln>
                        </wps:spPr>
                        <wps:txbx>
                          <w:txbxContent>
                            <w:p w:rsidR="00862F6C" w:rsidRPr="00437D2E" w:rsidRDefault="00862F6C" w:rsidP="00864842">
                              <w:pPr>
                                <w:ind w:left="57"/>
                                <w:rPr>
                                  <w:rFonts w:asciiTheme="majorHAnsi" w:hAnsiTheme="majorHAnsi" w:cstheme="majorHAnsi"/>
                                  <w:sz w:val="18"/>
                                  <w:szCs w:val="18"/>
                                </w:rPr>
                              </w:pPr>
                              <w:r>
                                <w:rPr>
                                  <w:rFonts w:asciiTheme="majorHAnsi" w:hAnsiTheme="majorHAnsi" w:cstheme="majorHAnsi"/>
                                  <w:sz w:val="18"/>
                                  <w:szCs w:val="18"/>
                                </w:rPr>
                                <w:t>Open FV381, FV382</w:t>
                              </w:r>
                            </w:p>
                            <w:p w:rsidR="00862F6C" w:rsidRPr="00437D2E" w:rsidRDefault="00862F6C" w:rsidP="00864842">
                              <w:pPr>
                                <w:ind w:left="57"/>
                                <w:rPr>
                                  <w:rFonts w:asciiTheme="majorHAnsi" w:hAnsiTheme="majorHAnsi" w:cstheme="majorHAnsi"/>
                                  <w:sz w:val="18"/>
                                  <w:szCs w:val="18"/>
                                </w:rPr>
                              </w:pPr>
                              <w:r>
                                <w:rPr>
                                  <w:rFonts w:asciiTheme="majorHAnsi" w:hAnsiTheme="majorHAnsi" w:cstheme="majorHAnsi"/>
                                  <w:sz w:val="18"/>
                                  <w:szCs w:val="18"/>
                                </w:rPr>
                                <w:t>Close FV383</w:t>
                              </w:r>
                              <w:r w:rsidRPr="00437D2E">
                                <w:rPr>
                                  <w:rFonts w:asciiTheme="majorHAnsi" w:hAnsiTheme="majorHAnsi" w:cstheme="majorHAnsi"/>
                                  <w:sz w:val="18"/>
                                  <w:szCs w:val="18"/>
                                </w:rPr>
                                <w:t xml:space="preserve"> </w:t>
                              </w:r>
                            </w:p>
                          </w:txbxContent>
                        </wps:txbx>
                        <wps:bodyPr rot="0" vert="horz" wrap="square" lIns="0" tIns="0" rIns="0" bIns="0" anchor="t" anchorCtr="0" upright="1">
                          <a:noAutofit/>
                        </wps:bodyPr>
                      </wps:wsp>
                      <wps:wsp>
                        <wps:cNvPr id="16089" name="Rectangle 11437"/>
                        <wps:cNvSpPr>
                          <a:spLocks noChangeArrowheads="1"/>
                        </wps:cNvSpPr>
                        <wps:spPr bwMode="auto">
                          <a:xfrm>
                            <a:off x="2749" y="5605"/>
                            <a:ext cx="1341" cy="680"/>
                          </a:xfrm>
                          <a:prstGeom prst="rect">
                            <a:avLst/>
                          </a:prstGeom>
                          <a:solidFill>
                            <a:srgbClr val="FFFFFF"/>
                          </a:solidFill>
                          <a:ln w="9525">
                            <a:solidFill>
                              <a:srgbClr val="000000"/>
                            </a:solidFill>
                            <a:miter lim="800000"/>
                            <a:headEnd/>
                            <a:tailEnd/>
                          </a:ln>
                        </wps:spPr>
                        <wps:txbx>
                          <w:txbxContent>
                            <w:p w:rsidR="00862F6C" w:rsidRPr="00437D2E" w:rsidRDefault="00862F6C" w:rsidP="00864842">
                              <w:pPr>
                                <w:spacing w:before="80"/>
                                <w:ind w:firstLine="142"/>
                                <w:jc w:val="center"/>
                                <w:rPr>
                                  <w:rFonts w:asciiTheme="majorHAnsi" w:hAnsiTheme="majorHAnsi" w:cstheme="majorHAnsi"/>
                                  <w:sz w:val="18"/>
                                  <w:szCs w:val="18"/>
                                </w:rPr>
                              </w:pPr>
                              <w:r w:rsidRPr="00437D2E">
                                <w:rPr>
                                  <w:rFonts w:asciiTheme="majorHAnsi" w:hAnsiTheme="majorHAnsi" w:cstheme="majorHAnsi"/>
                                  <w:sz w:val="18"/>
                                  <w:szCs w:val="18"/>
                                </w:rPr>
                                <w:t>Start the Pumping</w:t>
                              </w:r>
                            </w:p>
                            <w:p w:rsidR="00862F6C" w:rsidRPr="00437D2E" w:rsidRDefault="00862F6C" w:rsidP="00864842">
                              <w:pPr>
                                <w:rPr>
                                  <w:rFonts w:asciiTheme="majorHAnsi" w:hAnsiTheme="majorHAnsi" w:cstheme="majorHAnsi"/>
                                  <w:sz w:val="18"/>
                                  <w:szCs w:val="18"/>
                                </w:rPr>
                              </w:pPr>
                            </w:p>
                          </w:txbxContent>
                        </wps:txbx>
                        <wps:bodyPr rot="0" vert="horz" wrap="square" lIns="0" tIns="0" rIns="0" bIns="0" anchor="t" anchorCtr="0" upright="1">
                          <a:noAutofit/>
                        </wps:bodyPr>
                      </wps:wsp>
                      <wps:wsp>
                        <wps:cNvPr id="16090" name="Text Box 11438"/>
                        <wps:cNvSpPr txBox="1">
                          <a:spLocks noChangeArrowheads="1"/>
                        </wps:cNvSpPr>
                        <wps:spPr bwMode="auto">
                          <a:xfrm>
                            <a:off x="4087" y="5605"/>
                            <a:ext cx="1854" cy="680"/>
                          </a:xfrm>
                          <a:prstGeom prst="rect">
                            <a:avLst/>
                          </a:prstGeom>
                          <a:solidFill>
                            <a:srgbClr val="FFFFFF"/>
                          </a:solidFill>
                          <a:ln w="9525">
                            <a:solidFill>
                              <a:srgbClr val="000000"/>
                            </a:solidFill>
                            <a:miter lim="800000"/>
                            <a:headEnd/>
                            <a:tailEnd/>
                          </a:ln>
                        </wps:spPr>
                        <wps:txbx>
                          <w:txbxContent>
                            <w:p w:rsidR="00862F6C" w:rsidRPr="00437D2E" w:rsidRDefault="00862F6C" w:rsidP="00864842">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FV091NO</w:t>
                              </w:r>
                            </w:p>
                            <w:p w:rsidR="00862F6C" w:rsidRPr="00437D2E" w:rsidRDefault="00862F6C" w:rsidP="00864842">
                              <w:pPr>
                                <w:ind w:left="57"/>
                                <w:rPr>
                                  <w:rFonts w:asciiTheme="majorHAnsi" w:hAnsiTheme="majorHAnsi" w:cstheme="majorHAnsi"/>
                                  <w:sz w:val="18"/>
                                  <w:szCs w:val="18"/>
                                </w:rPr>
                              </w:pPr>
                              <w:r>
                                <w:rPr>
                                  <w:rFonts w:asciiTheme="majorHAnsi" w:hAnsiTheme="majorHAnsi" w:cstheme="majorHAnsi"/>
                                  <w:sz w:val="18"/>
                                  <w:szCs w:val="18"/>
                                </w:rPr>
                                <w:t>Open FV090</w:t>
                              </w:r>
                            </w:p>
                            <w:p w:rsidR="00862F6C" w:rsidRPr="00437D2E" w:rsidRDefault="00862F6C" w:rsidP="00864842">
                              <w:pPr>
                                <w:ind w:left="57"/>
                                <w:rPr>
                                  <w:rFonts w:asciiTheme="majorHAnsi" w:hAnsiTheme="majorHAnsi" w:cstheme="majorHAnsi"/>
                                  <w:sz w:val="18"/>
                                  <w:szCs w:val="18"/>
                                </w:rPr>
                              </w:pPr>
                              <w:r>
                                <w:rPr>
                                  <w:rFonts w:asciiTheme="majorHAnsi" w:hAnsiTheme="majorHAnsi" w:cstheme="majorHAnsi"/>
                                  <w:sz w:val="18"/>
                                  <w:szCs w:val="18"/>
                                </w:rPr>
                                <w:t xml:space="preserve">Start the </w:t>
                              </w:r>
                              <w:r w:rsidRPr="00437D2E">
                                <w:rPr>
                                  <w:rFonts w:asciiTheme="majorHAnsi" w:hAnsiTheme="majorHAnsi" w:cstheme="majorHAnsi"/>
                                  <w:sz w:val="18"/>
                                  <w:szCs w:val="18"/>
                                </w:rPr>
                                <w:t>Pump P090</w:t>
                              </w:r>
                            </w:p>
                            <w:p w:rsidR="00862F6C" w:rsidRPr="00437D2E" w:rsidRDefault="00862F6C" w:rsidP="00864842">
                              <w:pPr>
                                <w:rPr>
                                  <w:rFonts w:asciiTheme="majorHAnsi" w:hAnsiTheme="majorHAnsi" w:cstheme="majorHAnsi"/>
                                  <w:sz w:val="18"/>
                                  <w:szCs w:val="18"/>
                                </w:rPr>
                              </w:pPr>
                            </w:p>
                          </w:txbxContent>
                        </wps:txbx>
                        <wps:bodyPr rot="0" vert="horz" wrap="square" lIns="0" tIns="0" rIns="0" bIns="0" anchor="t" anchorCtr="0" upright="1">
                          <a:noAutofit/>
                        </wps:bodyPr>
                      </wps:wsp>
                      <wps:wsp>
                        <wps:cNvPr id="16091" name="Text Box 11439"/>
                        <wps:cNvSpPr txBox="1">
                          <a:spLocks noChangeArrowheads="1"/>
                        </wps:cNvSpPr>
                        <wps:spPr bwMode="auto">
                          <a:xfrm>
                            <a:off x="3698" y="6710"/>
                            <a:ext cx="1338" cy="680"/>
                          </a:xfrm>
                          <a:prstGeom prst="rect">
                            <a:avLst/>
                          </a:prstGeom>
                          <a:solidFill>
                            <a:srgbClr val="FFFFFF"/>
                          </a:solidFill>
                          <a:ln w="9525">
                            <a:solidFill>
                              <a:srgbClr val="000000"/>
                            </a:solidFill>
                            <a:miter lim="800000"/>
                            <a:headEnd/>
                            <a:tailEnd/>
                          </a:ln>
                        </wps:spPr>
                        <wps:txbx>
                          <w:txbxContent>
                            <w:p w:rsidR="00862F6C" w:rsidRDefault="00862F6C" w:rsidP="00864842">
                              <w:pPr>
                                <w:ind w:left="57"/>
                                <w:rPr>
                                  <w:rFonts w:asciiTheme="majorHAnsi" w:hAnsiTheme="majorHAnsi" w:cstheme="majorHAnsi"/>
                                  <w:sz w:val="18"/>
                                  <w:szCs w:val="18"/>
                                  <w:lang w:val="fr-FR"/>
                                </w:rPr>
                              </w:pPr>
                              <w:r>
                                <w:rPr>
                                  <w:rFonts w:asciiTheme="majorHAnsi" w:hAnsiTheme="majorHAnsi" w:cstheme="majorHAnsi"/>
                                  <w:sz w:val="18"/>
                                  <w:szCs w:val="18"/>
                                  <w:lang w:val="fr-FR"/>
                                </w:rPr>
                                <w:t>Open FV380</w:t>
                              </w:r>
                            </w:p>
                            <w:p w:rsidR="00862F6C" w:rsidRPr="001D36DB" w:rsidRDefault="00862F6C" w:rsidP="00864842">
                              <w:pPr>
                                <w:ind w:left="57"/>
                                <w:rPr>
                                  <w:rFonts w:asciiTheme="majorHAnsi" w:hAnsiTheme="majorHAnsi" w:cstheme="majorHAnsi"/>
                                  <w:sz w:val="18"/>
                                  <w:szCs w:val="18"/>
                                  <w:lang w:val="fr-FR"/>
                                </w:rPr>
                              </w:pPr>
                              <w:r>
                                <w:rPr>
                                  <w:rFonts w:asciiTheme="majorHAnsi" w:hAnsiTheme="majorHAnsi" w:cstheme="majorHAnsi"/>
                                  <w:sz w:val="18"/>
                                  <w:szCs w:val="18"/>
                                  <w:lang w:val="fr-FR"/>
                                </w:rPr>
                                <w:t>Delay tvac2</w:t>
                              </w:r>
                            </w:p>
                          </w:txbxContent>
                        </wps:txbx>
                        <wps:bodyPr rot="0" vert="horz" wrap="square" lIns="0" tIns="0" rIns="0" bIns="0" anchor="ctr" anchorCtr="0" upright="1">
                          <a:noAutofit/>
                        </wps:bodyPr>
                      </wps:wsp>
                      <wps:wsp>
                        <wps:cNvPr id="16092" name="Text Box 11440"/>
                        <wps:cNvSpPr txBox="1">
                          <a:spLocks noChangeArrowheads="1"/>
                        </wps:cNvSpPr>
                        <wps:spPr bwMode="auto">
                          <a:xfrm>
                            <a:off x="2769" y="6710"/>
                            <a:ext cx="933" cy="680"/>
                          </a:xfrm>
                          <a:prstGeom prst="rect">
                            <a:avLst/>
                          </a:prstGeom>
                          <a:solidFill>
                            <a:srgbClr val="FFFFFF"/>
                          </a:solidFill>
                          <a:ln w="9525">
                            <a:solidFill>
                              <a:srgbClr val="000000"/>
                            </a:solidFill>
                            <a:miter lim="800000"/>
                            <a:headEnd/>
                            <a:tailEnd/>
                          </a:ln>
                        </wps:spPr>
                        <wps:txbx>
                          <w:txbxContent>
                            <w:p w:rsidR="00862F6C" w:rsidRPr="00437D2E" w:rsidRDefault="00862F6C" w:rsidP="00864842">
                              <w:pPr>
                                <w:ind w:firstLine="142"/>
                                <w:rPr>
                                  <w:rFonts w:asciiTheme="majorHAnsi" w:hAnsiTheme="majorHAnsi" w:cstheme="majorHAnsi"/>
                                  <w:sz w:val="18"/>
                                  <w:szCs w:val="18"/>
                                </w:rPr>
                              </w:pPr>
                              <w:r>
                                <w:rPr>
                                  <w:rFonts w:asciiTheme="majorHAnsi" w:hAnsiTheme="majorHAnsi" w:cstheme="majorHAnsi"/>
                                  <w:sz w:val="18"/>
                                  <w:szCs w:val="18"/>
                                </w:rPr>
                                <w:t>Pumping</w:t>
                              </w:r>
                            </w:p>
                          </w:txbxContent>
                        </wps:txbx>
                        <wps:bodyPr rot="0" vert="horz" wrap="square" lIns="0" tIns="0" rIns="0" bIns="0" anchor="ctr" anchorCtr="0" upright="1">
                          <a:noAutofit/>
                        </wps:bodyPr>
                      </wps:wsp>
                      <wps:wsp>
                        <wps:cNvPr id="16093" name="Text Box 11441"/>
                        <wps:cNvSpPr txBox="1">
                          <a:spLocks noChangeArrowheads="1"/>
                        </wps:cNvSpPr>
                        <wps:spPr bwMode="auto">
                          <a:xfrm>
                            <a:off x="5932" y="5605"/>
                            <a:ext cx="3731" cy="680"/>
                          </a:xfrm>
                          <a:prstGeom prst="rect">
                            <a:avLst/>
                          </a:prstGeom>
                          <a:solidFill>
                            <a:srgbClr val="FFFFFF"/>
                          </a:solidFill>
                          <a:ln w="9525">
                            <a:solidFill>
                              <a:srgbClr val="000000"/>
                            </a:solidFill>
                            <a:miter lim="800000"/>
                            <a:headEnd/>
                            <a:tailEnd/>
                          </a:ln>
                        </wps:spPr>
                        <wps:txbx>
                          <w:txbxContent>
                            <w:p w:rsidR="00862F6C" w:rsidRDefault="00862F6C" w:rsidP="00864842">
                              <w:pPr>
                                <w:ind w:left="57"/>
                                <w:rPr>
                                  <w:rFonts w:asciiTheme="majorHAnsi" w:hAnsiTheme="majorHAnsi" w:cstheme="majorHAnsi"/>
                                  <w:sz w:val="18"/>
                                  <w:szCs w:val="18"/>
                                </w:rPr>
                              </w:pPr>
                              <w:r w:rsidRPr="00E06C73">
                                <w:rPr>
                                  <w:rFonts w:asciiTheme="majorHAnsi" w:hAnsiTheme="majorHAnsi" w:cstheme="majorHAnsi"/>
                                  <w:sz w:val="18"/>
                                  <w:szCs w:val="18"/>
                                </w:rPr>
                                <w:t>CV</w:t>
                              </w:r>
                              <w:r>
                                <w:rPr>
                                  <w:rFonts w:asciiTheme="majorHAnsi" w:hAnsiTheme="majorHAnsi" w:cstheme="majorHAnsi"/>
                                  <w:sz w:val="18"/>
                                  <w:szCs w:val="18"/>
                                </w:rPr>
                                <w:t>3</w:t>
                              </w:r>
                              <w:r w:rsidRPr="00E06C73">
                                <w:rPr>
                                  <w:rFonts w:asciiTheme="majorHAnsi" w:hAnsiTheme="majorHAnsi" w:cstheme="majorHAnsi"/>
                                  <w:sz w:val="18"/>
                                  <w:szCs w:val="18"/>
                                </w:rPr>
                                <w:t>8</w:t>
                              </w:r>
                              <w:r>
                                <w:rPr>
                                  <w:rFonts w:asciiTheme="majorHAnsi" w:hAnsiTheme="majorHAnsi" w:cstheme="majorHAnsi"/>
                                  <w:sz w:val="18"/>
                                  <w:szCs w:val="18"/>
                                </w:rPr>
                                <w:t>0</w:t>
                              </w:r>
                              <w:r w:rsidRPr="00E06C73">
                                <w:rPr>
                                  <w:rFonts w:asciiTheme="majorHAnsi" w:hAnsiTheme="majorHAnsi" w:cstheme="majorHAnsi"/>
                                  <w:sz w:val="18"/>
                                  <w:szCs w:val="18"/>
                                </w:rPr>
                                <w:t xml:space="preserve"> opened</w:t>
                              </w:r>
                            </w:p>
                            <w:p w:rsidR="00862F6C" w:rsidRPr="00E06C73" w:rsidRDefault="00862F6C" w:rsidP="00864842">
                              <w:pPr>
                                <w:ind w:left="57"/>
                                <w:rPr>
                                  <w:rFonts w:asciiTheme="majorHAnsi" w:hAnsiTheme="majorHAnsi" w:cstheme="majorHAnsi"/>
                                  <w:sz w:val="18"/>
                                  <w:szCs w:val="18"/>
                                </w:rPr>
                              </w:pPr>
                              <w:r w:rsidRPr="00E06C73">
                                <w:rPr>
                                  <w:rFonts w:asciiTheme="majorHAnsi" w:hAnsiTheme="majorHAnsi" w:cstheme="majorHAnsi"/>
                                  <w:sz w:val="18"/>
                                  <w:szCs w:val="18"/>
                                </w:rPr>
                                <w:t>FV</w:t>
                              </w:r>
                              <w:r>
                                <w:rPr>
                                  <w:rFonts w:asciiTheme="majorHAnsi" w:hAnsiTheme="majorHAnsi" w:cstheme="majorHAnsi"/>
                                  <w:sz w:val="18"/>
                                  <w:szCs w:val="18"/>
                                </w:rPr>
                                <w:t>381, FV38</w:t>
                              </w:r>
                              <w:r w:rsidRPr="00E06C73">
                                <w:rPr>
                                  <w:rFonts w:asciiTheme="majorHAnsi" w:hAnsiTheme="majorHAnsi" w:cstheme="majorHAnsi"/>
                                  <w:sz w:val="18"/>
                                  <w:szCs w:val="18"/>
                                </w:rPr>
                                <w:t>2 opened</w:t>
                              </w:r>
                            </w:p>
                            <w:p w:rsidR="00862F6C" w:rsidRPr="00E06C73" w:rsidRDefault="00862F6C" w:rsidP="00864842">
                              <w:pPr>
                                <w:rPr>
                                  <w:szCs w:val="18"/>
                                </w:rPr>
                              </w:pPr>
                            </w:p>
                          </w:txbxContent>
                        </wps:txbx>
                        <wps:bodyPr rot="0" vert="horz" wrap="square" lIns="0" tIns="0" rIns="0" bIns="0" anchor="t" anchorCtr="0" upright="1">
                          <a:noAutofit/>
                        </wps:bodyPr>
                      </wps:wsp>
                      <wps:wsp>
                        <wps:cNvPr id="16094" name="Text Box 11442"/>
                        <wps:cNvSpPr txBox="1">
                          <a:spLocks noChangeArrowheads="1"/>
                        </wps:cNvSpPr>
                        <wps:spPr bwMode="auto">
                          <a:xfrm>
                            <a:off x="5029" y="6710"/>
                            <a:ext cx="4592" cy="680"/>
                          </a:xfrm>
                          <a:prstGeom prst="rect">
                            <a:avLst/>
                          </a:prstGeom>
                          <a:solidFill>
                            <a:srgbClr val="FFFFFF"/>
                          </a:solidFill>
                          <a:ln w="9525">
                            <a:solidFill>
                              <a:srgbClr val="000000"/>
                            </a:solidFill>
                            <a:miter lim="800000"/>
                            <a:headEnd/>
                            <a:tailEnd/>
                          </a:ln>
                        </wps:spPr>
                        <wps:txbx>
                          <w:txbxContent>
                            <w:p w:rsidR="00862F6C" w:rsidRPr="00E06C73" w:rsidRDefault="00862F6C" w:rsidP="00864842">
                              <w:pPr>
                                <w:ind w:left="57"/>
                                <w:rPr>
                                  <w:rFonts w:asciiTheme="majorHAnsi" w:hAnsiTheme="majorHAnsi" w:cstheme="majorHAnsi"/>
                                  <w:sz w:val="18"/>
                                  <w:szCs w:val="18"/>
                                </w:rPr>
                              </w:pPr>
                              <w:r w:rsidRPr="00E06C73">
                                <w:rPr>
                                  <w:rFonts w:asciiTheme="majorHAnsi" w:hAnsiTheme="majorHAnsi" w:cstheme="majorHAnsi"/>
                                  <w:sz w:val="18"/>
                                  <w:szCs w:val="18"/>
                                </w:rPr>
                                <w:t>CV</w:t>
                              </w:r>
                              <w:r>
                                <w:rPr>
                                  <w:rFonts w:asciiTheme="majorHAnsi" w:hAnsiTheme="majorHAnsi" w:cstheme="majorHAnsi"/>
                                  <w:sz w:val="18"/>
                                  <w:szCs w:val="18"/>
                                </w:rPr>
                                <w:t>3</w:t>
                              </w:r>
                              <w:r w:rsidRPr="00E06C73">
                                <w:rPr>
                                  <w:rFonts w:asciiTheme="majorHAnsi" w:hAnsiTheme="majorHAnsi" w:cstheme="majorHAnsi"/>
                                  <w:sz w:val="18"/>
                                  <w:szCs w:val="18"/>
                                </w:rPr>
                                <w:t xml:space="preserve">80 opened    </w:t>
                              </w:r>
                            </w:p>
                            <w:p w:rsidR="00862F6C" w:rsidRDefault="00862F6C" w:rsidP="00864842">
                              <w:pPr>
                                <w:ind w:left="57"/>
                                <w:rPr>
                                  <w:rFonts w:asciiTheme="majorHAnsi" w:hAnsiTheme="majorHAnsi" w:cstheme="majorHAnsi"/>
                                  <w:sz w:val="18"/>
                                  <w:szCs w:val="18"/>
                                </w:rPr>
                              </w:pPr>
                              <w:r>
                                <w:rPr>
                                  <w:rFonts w:asciiTheme="majorHAnsi" w:hAnsiTheme="majorHAnsi" w:cstheme="majorHAnsi"/>
                                  <w:sz w:val="18"/>
                                  <w:szCs w:val="18"/>
                                </w:rPr>
                                <w:t xml:space="preserve">FV090, </w:t>
                              </w:r>
                              <w:r w:rsidRPr="00196C5A">
                                <w:rPr>
                                  <w:rFonts w:asciiTheme="majorHAnsi" w:hAnsiTheme="majorHAnsi" w:cstheme="majorHAnsi"/>
                                  <w:sz w:val="18"/>
                                  <w:szCs w:val="18"/>
                                </w:rPr>
                                <w:t xml:space="preserve">FV381, FV382 </w:t>
                              </w:r>
                              <w:r>
                                <w:rPr>
                                  <w:rFonts w:asciiTheme="majorHAnsi" w:hAnsiTheme="majorHAnsi" w:cstheme="majorHAnsi"/>
                                  <w:sz w:val="18"/>
                                  <w:szCs w:val="18"/>
                                </w:rPr>
                                <w:t>opened</w:t>
                              </w:r>
                            </w:p>
                            <w:p w:rsidR="00862F6C" w:rsidRPr="00437D2E" w:rsidRDefault="00862F6C" w:rsidP="00864842">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Pr="000A363C" w:rsidRDefault="00862F6C" w:rsidP="00864842">
                              <w:pPr>
                                <w:rPr>
                                  <w:szCs w:val="18"/>
                                </w:rPr>
                              </w:pPr>
                            </w:p>
                          </w:txbxContent>
                        </wps:txbx>
                        <wps:bodyPr rot="0" vert="horz" wrap="square" lIns="0" tIns="0" rIns="0" bIns="0" anchor="t" anchorCtr="0" upright="1">
                          <a:noAutofit/>
                        </wps:bodyPr>
                      </wps:wsp>
                      <wps:wsp>
                        <wps:cNvPr id="16095" name="Rectangle 11443"/>
                        <wps:cNvSpPr>
                          <a:spLocks noChangeArrowheads="1"/>
                        </wps:cNvSpPr>
                        <wps:spPr bwMode="auto">
                          <a:xfrm>
                            <a:off x="4508" y="7771"/>
                            <a:ext cx="1320" cy="680"/>
                          </a:xfrm>
                          <a:prstGeom prst="rect">
                            <a:avLst/>
                          </a:prstGeom>
                          <a:solidFill>
                            <a:srgbClr val="FFFFFF"/>
                          </a:solidFill>
                          <a:ln w="9525">
                            <a:solidFill>
                              <a:srgbClr val="000000"/>
                            </a:solidFill>
                            <a:miter lim="800000"/>
                            <a:headEnd/>
                            <a:tailEnd/>
                          </a:ln>
                        </wps:spPr>
                        <wps:txbx>
                          <w:txbxContent>
                            <w:p w:rsidR="00862F6C" w:rsidRPr="00437D2E" w:rsidRDefault="00862F6C" w:rsidP="00864842">
                              <w:pPr>
                                <w:jc w:val="center"/>
                                <w:rPr>
                                  <w:rFonts w:asciiTheme="majorHAnsi" w:hAnsiTheme="majorHAnsi" w:cstheme="majorHAnsi"/>
                                  <w:sz w:val="18"/>
                                  <w:szCs w:val="18"/>
                                </w:rPr>
                              </w:pPr>
                              <w:r w:rsidRPr="00437D2E">
                                <w:rPr>
                                  <w:rFonts w:asciiTheme="majorHAnsi" w:hAnsiTheme="majorHAnsi" w:cstheme="majorHAnsi"/>
                                  <w:sz w:val="18"/>
                                  <w:szCs w:val="18"/>
                                </w:rPr>
                                <w:t>Leak test at low pressure</w:t>
                              </w:r>
                            </w:p>
                          </w:txbxContent>
                        </wps:txbx>
                        <wps:bodyPr rot="0" vert="horz" wrap="square" lIns="0" tIns="0" rIns="0" bIns="0" anchor="t" anchorCtr="0" upright="1">
                          <a:noAutofit/>
                        </wps:bodyPr>
                      </wps:wsp>
                      <wps:wsp>
                        <wps:cNvPr id="29568" name="Text Box 11444"/>
                        <wps:cNvSpPr txBox="1">
                          <a:spLocks noChangeArrowheads="1"/>
                        </wps:cNvSpPr>
                        <wps:spPr bwMode="auto">
                          <a:xfrm>
                            <a:off x="5828" y="7771"/>
                            <a:ext cx="1779" cy="680"/>
                          </a:xfrm>
                          <a:prstGeom prst="rect">
                            <a:avLst/>
                          </a:prstGeom>
                          <a:solidFill>
                            <a:srgbClr val="FFFFFF"/>
                          </a:solidFill>
                          <a:ln w="9525">
                            <a:solidFill>
                              <a:srgbClr val="000000"/>
                            </a:solidFill>
                            <a:miter lim="800000"/>
                            <a:headEnd/>
                            <a:tailEnd/>
                          </a:ln>
                        </wps:spPr>
                        <wps:txbx>
                          <w:txbxContent>
                            <w:p w:rsidR="00862F6C" w:rsidRPr="00E06C73" w:rsidRDefault="00862F6C" w:rsidP="00864842">
                              <w:pPr>
                                <w:ind w:left="57"/>
                                <w:rPr>
                                  <w:rFonts w:asciiTheme="majorHAnsi" w:hAnsiTheme="majorHAnsi" w:cstheme="majorHAnsi"/>
                                  <w:sz w:val="18"/>
                                  <w:szCs w:val="18"/>
                                </w:rPr>
                              </w:pPr>
                              <w:r w:rsidRPr="00E06C73">
                                <w:rPr>
                                  <w:rFonts w:asciiTheme="majorHAnsi" w:hAnsiTheme="majorHAnsi" w:cstheme="majorHAnsi"/>
                                  <w:sz w:val="18"/>
                                  <w:szCs w:val="18"/>
                                </w:rPr>
                                <w:t>Close FV090 &amp; FV</w:t>
                              </w:r>
                              <w:r>
                                <w:rPr>
                                  <w:rFonts w:asciiTheme="majorHAnsi" w:hAnsiTheme="majorHAnsi" w:cstheme="majorHAnsi"/>
                                  <w:sz w:val="18"/>
                                  <w:szCs w:val="18"/>
                                </w:rPr>
                                <w:t>380</w:t>
                              </w:r>
                              <w:r w:rsidRPr="00E06C73">
                                <w:rPr>
                                  <w:rFonts w:asciiTheme="majorHAnsi" w:hAnsiTheme="majorHAnsi" w:cstheme="majorHAnsi"/>
                                  <w:sz w:val="18"/>
                                  <w:szCs w:val="18"/>
                                </w:rPr>
                                <w:t xml:space="preserve"> Delay tvac1</w:t>
                              </w:r>
                            </w:p>
                            <w:p w:rsidR="00862F6C" w:rsidRPr="00E06C73" w:rsidRDefault="00862F6C" w:rsidP="00864842">
                              <w:pPr>
                                <w:rPr>
                                  <w:rFonts w:asciiTheme="majorHAnsi" w:hAnsiTheme="majorHAnsi" w:cstheme="majorHAnsi"/>
                                  <w:sz w:val="18"/>
                                  <w:szCs w:val="18"/>
                                </w:rPr>
                              </w:pPr>
                            </w:p>
                          </w:txbxContent>
                        </wps:txbx>
                        <wps:bodyPr rot="0" vert="horz" wrap="square" lIns="0" tIns="0" rIns="0" bIns="0" anchor="t" anchorCtr="0" upright="1">
                          <a:noAutofit/>
                        </wps:bodyPr>
                      </wps:wsp>
                      <wps:wsp>
                        <wps:cNvPr id="29569" name="Text Box 11445"/>
                        <wps:cNvSpPr txBox="1">
                          <a:spLocks noChangeArrowheads="1"/>
                        </wps:cNvSpPr>
                        <wps:spPr bwMode="auto">
                          <a:xfrm>
                            <a:off x="7604" y="7772"/>
                            <a:ext cx="2748" cy="680"/>
                          </a:xfrm>
                          <a:prstGeom prst="rect">
                            <a:avLst/>
                          </a:prstGeom>
                          <a:solidFill>
                            <a:srgbClr val="FFFFFF"/>
                          </a:solidFill>
                          <a:ln w="9525">
                            <a:solidFill>
                              <a:srgbClr val="000000"/>
                            </a:solidFill>
                            <a:miter lim="800000"/>
                            <a:headEnd/>
                            <a:tailEnd/>
                          </a:ln>
                        </wps:spPr>
                        <wps:txbx>
                          <w:txbxContent>
                            <w:p w:rsidR="00862F6C" w:rsidRDefault="00862F6C" w:rsidP="00864842">
                              <w:pPr>
                                <w:ind w:left="57"/>
                                <w:rPr>
                                  <w:rFonts w:asciiTheme="majorHAnsi" w:hAnsiTheme="majorHAnsi" w:cstheme="majorHAnsi"/>
                                  <w:sz w:val="18"/>
                                  <w:szCs w:val="18"/>
                                </w:rPr>
                              </w:pPr>
                              <w:r w:rsidRPr="00E06C73">
                                <w:rPr>
                                  <w:rFonts w:asciiTheme="majorHAnsi" w:hAnsiTheme="majorHAnsi" w:cstheme="majorHAnsi"/>
                                  <w:sz w:val="18"/>
                                  <w:szCs w:val="18"/>
                                </w:rPr>
                                <w:t>CV</w:t>
                              </w:r>
                              <w:r>
                                <w:rPr>
                                  <w:rFonts w:asciiTheme="majorHAnsi" w:hAnsiTheme="majorHAnsi" w:cstheme="majorHAnsi"/>
                                  <w:sz w:val="18"/>
                                  <w:szCs w:val="18"/>
                                </w:rPr>
                                <w:t>3</w:t>
                              </w:r>
                              <w:r w:rsidRPr="00E06C73">
                                <w:rPr>
                                  <w:rFonts w:asciiTheme="majorHAnsi" w:hAnsiTheme="majorHAnsi" w:cstheme="majorHAnsi"/>
                                  <w:sz w:val="18"/>
                                  <w:szCs w:val="18"/>
                                </w:rPr>
                                <w:t>80 opened</w:t>
                              </w:r>
                            </w:p>
                            <w:p w:rsidR="00862F6C" w:rsidRPr="00E06C73" w:rsidRDefault="00862F6C" w:rsidP="00864842">
                              <w:pPr>
                                <w:ind w:left="57"/>
                                <w:rPr>
                                  <w:rFonts w:asciiTheme="majorHAnsi" w:hAnsiTheme="majorHAnsi" w:cstheme="majorHAnsi"/>
                                  <w:sz w:val="18"/>
                                  <w:szCs w:val="18"/>
                                </w:rPr>
                              </w:pPr>
                              <w:r w:rsidRPr="00E06C73">
                                <w:rPr>
                                  <w:rFonts w:asciiTheme="majorHAnsi" w:hAnsiTheme="majorHAnsi" w:cstheme="majorHAnsi"/>
                                  <w:sz w:val="18"/>
                                  <w:szCs w:val="18"/>
                                </w:rPr>
                                <w:t>FV</w:t>
                              </w:r>
                              <w:r>
                                <w:rPr>
                                  <w:rFonts w:asciiTheme="majorHAnsi" w:hAnsiTheme="majorHAnsi" w:cstheme="majorHAnsi"/>
                                  <w:sz w:val="18"/>
                                  <w:szCs w:val="18"/>
                                </w:rPr>
                                <w:t>381</w:t>
                              </w:r>
                              <w:r w:rsidRPr="00E06C73">
                                <w:rPr>
                                  <w:rFonts w:asciiTheme="majorHAnsi" w:hAnsiTheme="majorHAnsi" w:cstheme="majorHAnsi"/>
                                  <w:sz w:val="18"/>
                                  <w:szCs w:val="18"/>
                                </w:rPr>
                                <w:t>, FV</w:t>
                              </w:r>
                              <w:r>
                                <w:rPr>
                                  <w:rFonts w:asciiTheme="majorHAnsi" w:hAnsiTheme="majorHAnsi" w:cstheme="majorHAnsi"/>
                                  <w:sz w:val="18"/>
                                  <w:szCs w:val="18"/>
                                </w:rPr>
                                <w:t>38</w:t>
                              </w:r>
                              <w:r w:rsidRPr="00E06C73">
                                <w:rPr>
                                  <w:rFonts w:asciiTheme="majorHAnsi" w:hAnsiTheme="majorHAnsi" w:cstheme="majorHAnsi"/>
                                  <w:sz w:val="18"/>
                                  <w:szCs w:val="18"/>
                                </w:rPr>
                                <w:t>2 opened</w:t>
                              </w:r>
                            </w:p>
                            <w:p w:rsidR="00862F6C" w:rsidRPr="00437D2E" w:rsidRDefault="00862F6C" w:rsidP="00864842">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Pr="000A363C" w:rsidRDefault="00862F6C" w:rsidP="00864842">
                              <w:pPr>
                                <w:rPr>
                                  <w:szCs w:val="18"/>
                                </w:rPr>
                              </w:pPr>
                            </w:p>
                          </w:txbxContent>
                        </wps:txbx>
                        <wps:bodyPr rot="0" vert="horz" wrap="square" lIns="0" tIns="0" rIns="0" bIns="0" anchor="t" anchorCtr="0" upright="1">
                          <a:noAutofit/>
                        </wps:bodyPr>
                      </wps:wsp>
                      <wps:wsp>
                        <wps:cNvPr id="29570" name="Text Box 11446"/>
                        <wps:cNvSpPr txBox="1">
                          <a:spLocks noChangeArrowheads="1"/>
                        </wps:cNvSpPr>
                        <wps:spPr bwMode="auto">
                          <a:xfrm>
                            <a:off x="7867" y="9151"/>
                            <a:ext cx="2942" cy="680"/>
                          </a:xfrm>
                          <a:prstGeom prst="rect">
                            <a:avLst/>
                          </a:prstGeom>
                          <a:solidFill>
                            <a:srgbClr val="FFFFFF"/>
                          </a:solidFill>
                          <a:ln w="9525">
                            <a:solidFill>
                              <a:srgbClr val="000000"/>
                            </a:solidFill>
                            <a:miter lim="800000"/>
                            <a:headEnd/>
                            <a:tailEnd/>
                          </a:ln>
                        </wps:spPr>
                        <wps:txbx>
                          <w:txbxContent>
                            <w:p w:rsidR="00862F6C" w:rsidRDefault="00862F6C" w:rsidP="00864842">
                              <w:pPr>
                                <w:ind w:left="57"/>
                                <w:rPr>
                                  <w:rFonts w:asciiTheme="majorHAnsi" w:hAnsiTheme="majorHAnsi" w:cstheme="majorHAnsi"/>
                                  <w:sz w:val="18"/>
                                  <w:szCs w:val="18"/>
                                </w:rPr>
                              </w:pPr>
                              <w:r>
                                <w:rPr>
                                  <w:rFonts w:asciiTheme="majorHAnsi" w:hAnsiTheme="majorHAnsi" w:cstheme="majorHAnsi"/>
                                  <w:sz w:val="18"/>
                                  <w:szCs w:val="18"/>
                                </w:rPr>
                                <w:t>CV3</w:t>
                              </w:r>
                              <w:r w:rsidRPr="00E06C73">
                                <w:rPr>
                                  <w:rFonts w:asciiTheme="majorHAnsi" w:hAnsiTheme="majorHAnsi" w:cstheme="majorHAnsi"/>
                                  <w:sz w:val="18"/>
                                  <w:szCs w:val="18"/>
                                </w:rPr>
                                <w:t>80 opened</w:t>
                              </w:r>
                            </w:p>
                            <w:p w:rsidR="00862F6C" w:rsidRPr="00E06C73" w:rsidRDefault="00862F6C" w:rsidP="00864842">
                              <w:pPr>
                                <w:ind w:left="57"/>
                                <w:rPr>
                                  <w:rFonts w:asciiTheme="majorHAnsi" w:hAnsiTheme="majorHAnsi" w:cstheme="majorHAnsi"/>
                                  <w:sz w:val="18"/>
                                  <w:szCs w:val="18"/>
                                </w:rPr>
                              </w:pPr>
                              <w:r w:rsidRPr="00E06C73">
                                <w:rPr>
                                  <w:rFonts w:asciiTheme="majorHAnsi" w:hAnsiTheme="majorHAnsi" w:cstheme="majorHAnsi"/>
                                  <w:sz w:val="18"/>
                                  <w:szCs w:val="18"/>
                                </w:rPr>
                                <w:t>FV</w:t>
                              </w:r>
                              <w:r>
                                <w:rPr>
                                  <w:rFonts w:asciiTheme="majorHAnsi" w:hAnsiTheme="majorHAnsi" w:cstheme="majorHAnsi"/>
                                  <w:sz w:val="18"/>
                                  <w:szCs w:val="18"/>
                                </w:rPr>
                                <w:t>38</w:t>
                              </w:r>
                              <w:r w:rsidRPr="00E06C73">
                                <w:rPr>
                                  <w:rFonts w:asciiTheme="majorHAnsi" w:hAnsiTheme="majorHAnsi" w:cstheme="majorHAnsi"/>
                                  <w:sz w:val="18"/>
                                  <w:szCs w:val="18"/>
                                </w:rPr>
                                <w:t>1, FV</w:t>
                              </w:r>
                              <w:r>
                                <w:rPr>
                                  <w:rFonts w:asciiTheme="majorHAnsi" w:hAnsiTheme="majorHAnsi" w:cstheme="majorHAnsi"/>
                                  <w:sz w:val="18"/>
                                  <w:szCs w:val="18"/>
                                </w:rPr>
                                <w:t>38</w:t>
                              </w:r>
                              <w:r w:rsidRPr="00E06C73">
                                <w:rPr>
                                  <w:rFonts w:asciiTheme="majorHAnsi" w:hAnsiTheme="majorHAnsi" w:cstheme="majorHAnsi"/>
                                  <w:sz w:val="18"/>
                                  <w:szCs w:val="18"/>
                                </w:rPr>
                                <w:t>2 opened</w:t>
                              </w:r>
                            </w:p>
                            <w:p w:rsidR="00862F6C" w:rsidRPr="00437D2E" w:rsidRDefault="00862F6C" w:rsidP="00864842">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Pr="000A363C" w:rsidRDefault="00862F6C" w:rsidP="00864842">
                              <w:pPr>
                                <w:rPr>
                                  <w:szCs w:val="18"/>
                                </w:rPr>
                              </w:pPr>
                            </w:p>
                          </w:txbxContent>
                        </wps:txbx>
                        <wps:bodyPr rot="0" vert="horz" wrap="square" lIns="0" tIns="0" rIns="0" bIns="0" anchor="t" anchorCtr="0" upright="1">
                          <a:noAutofit/>
                        </wps:bodyPr>
                      </wps:wsp>
                      <wps:wsp>
                        <wps:cNvPr id="29571" name="Rectangle 11447"/>
                        <wps:cNvSpPr>
                          <a:spLocks noChangeArrowheads="1"/>
                        </wps:cNvSpPr>
                        <wps:spPr bwMode="auto">
                          <a:xfrm>
                            <a:off x="7653" y="13215"/>
                            <a:ext cx="1347" cy="567"/>
                          </a:xfrm>
                          <a:prstGeom prst="rect">
                            <a:avLst/>
                          </a:prstGeom>
                          <a:solidFill>
                            <a:srgbClr val="FFFFFF"/>
                          </a:solidFill>
                          <a:ln w="9525">
                            <a:solidFill>
                              <a:srgbClr val="000000"/>
                            </a:solidFill>
                            <a:miter lim="800000"/>
                            <a:headEnd/>
                            <a:tailEnd/>
                          </a:ln>
                        </wps:spPr>
                        <wps:txbx>
                          <w:txbxContent>
                            <w:p w:rsidR="00862F6C" w:rsidRPr="00C24AA8" w:rsidRDefault="00862F6C" w:rsidP="00864842">
                              <w:pPr>
                                <w:spacing w:before="40"/>
                                <w:ind w:firstLine="142"/>
                                <w:jc w:val="center"/>
                                <w:rPr>
                                  <w:rFonts w:asciiTheme="majorHAnsi" w:hAnsiTheme="majorHAnsi" w:cstheme="majorHAnsi"/>
                                  <w:sz w:val="18"/>
                                  <w:szCs w:val="18"/>
                                  <w:lang w:val="fr-FR"/>
                                </w:rPr>
                              </w:pPr>
                              <w:r>
                                <w:rPr>
                                  <w:rFonts w:asciiTheme="majorHAnsi" w:hAnsiTheme="majorHAnsi" w:cstheme="majorHAnsi"/>
                                  <w:sz w:val="18"/>
                                  <w:szCs w:val="18"/>
                                  <w:lang w:val="fr-FR"/>
                                </w:rPr>
                                <w:t>SHe circuits isolated</w:t>
                              </w:r>
                            </w:p>
                          </w:txbxContent>
                        </wps:txbx>
                        <wps:bodyPr rot="0" vert="horz" wrap="square" lIns="0" tIns="0" rIns="0" bIns="0" anchor="t" anchorCtr="0" upright="1">
                          <a:noAutofit/>
                        </wps:bodyPr>
                      </wps:wsp>
                      <wps:wsp>
                        <wps:cNvPr id="29572" name="Text Box 11448"/>
                        <wps:cNvSpPr txBox="1">
                          <a:spLocks noChangeArrowheads="1"/>
                        </wps:cNvSpPr>
                        <wps:spPr bwMode="auto">
                          <a:xfrm>
                            <a:off x="8983" y="13215"/>
                            <a:ext cx="2324" cy="567"/>
                          </a:xfrm>
                          <a:prstGeom prst="rect">
                            <a:avLst/>
                          </a:prstGeom>
                          <a:solidFill>
                            <a:srgbClr val="FFFFFF"/>
                          </a:solidFill>
                          <a:ln w="9525">
                            <a:solidFill>
                              <a:srgbClr val="000000"/>
                            </a:solidFill>
                            <a:miter lim="800000"/>
                            <a:headEnd/>
                            <a:tailEnd/>
                          </a:ln>
                        </wps:spPr>
                        <wps:txbx>
                          <w:txbxContent>
                            <w:p w:rsidR="00862F6C" w:rsidRDefault="00862F6C" w:rsidP="00864842">
                              <w:pPr>
                                <w:ind w:left="57"/>
                                <w:rPr>
                                  <w:rFonts w:asciiTheme="majorHAnsi" w:hAnsiTheme="majorHAnsi" w:cstheme="majorHAnsi"/>
                                  <w:sz w:val="18"/>
                                  <w:szCs w:val="18"/>
                                </w:rPr>
                              </w:pPr>
                              <w:r>
                                <w:rPr>
                                  <w:rFonts w:asciiTheme="majorHAnsi" w:hAnsiTheme="majorHAnsi" w:cstheme="majorHAnsi"/>
                                  <w:sz w:val="18"/>
                                  <w:szCs w:val="18"/>
                                </w:rPr>
                                <w:t>Close FV380, FV381, FV382</w:t>
                              </w:r>
                            </w:p>
                            <w:p w:rsidR="00862F6C" w:rsidRPr="00E06C73" w:rsidRDefault="00862F6C" w:rsidP="008C48A3">
                              <w:pPr>
                                <w:ind w:left="57"/>
                                <w:rPr>
                                  <w:rFonts w:asciiTheme="majorHAnsi" w:hAnsiTheme="majorHAnsi" w:cstheme="majorHAnsi"/>
                                  <w:sz w:val="18"/>
                                  <w:szCs w:val="18"/>
                                </w:rPr>
                              </w:pPr>
                              <w:r w:rsidRPr="00E06C73">
                                <w:rPr>
                                  <w:rFonts w:asciiTheme="majorHAnsi" w:hAnsiTheme="majorHAnsi" w:cstheme="majorHAnsi"/>
                                  <w:sz w:val="18"/>
                                  <w:szCs w:val="18"/>
                                </w:rPr>
                                <w:t>Close CV</w:t>
                              </w:r>
                              <w:r>
                                <w:rPr>
                                  <w:rFonts w:asciiTheme="majorHAnsi" w:hAnsiTheme="majorHAnsi" w:cstheme="majorHAnsi"/>
                                  <w:sz w:val="18"/>
                                  <w:szCs w:val="18"/>
                                </w:rPr>
                                <w:t>38</w:t>
                              </w:r>
                              <w:r w:rsidRPr="00E06C73">
                                <w:rPr>
                                  <w:rFonts w:asciiTheme="majorHAnsi" w:hAnsiTheme="majorHAnsi" w:cstheme="majorHAnsi"/>
                                  <w:sz w:val="18"/>
                                  <w:szCs w:val="18"/>
                                </w:rPr>
                                <w:t>0</w:t>
                              </w:r>
                            </w:p>
                            <w:p w:rsidR="00862F6C" w:rsidRPr="00437D2E" w:rsidRDefault="00862F6C" w:rsidP="00864842">
                              <w:pPr>
                                <w:ind w:left="57"/>
                                <w:rPr>
                                  <w:rFonts w:asciiTheme="majorHAnsi" w:hAnsiTheme="majorHAnsi" w:cstheme="majorHAnsi"/>
                                  <w:sz w:val="18"/>
                                  <w:szCs w:val="18"/>
                                </w:rPr>
                              </w:pPr>
                            </w:p>
                          </w:txbxContent>
                        </wps:txbx>
                        <wps:bodyPr rot="0" vert="horz" wrap="square" lIns="0" tIns="0" rIns="0" bIns="0" anchor="t" anchorCtr="0" upright="1">
                          <a:noAutofit/>
                        </wps:bodyPr>
                      </wps:wsp>
                      <wps:wsp>
                        <wps:cNvPr id="29573" name="AutoShape 12397"/>
                        <wps:cNvCnPr>
                          <a:cxnSpLocks noChangeShapeType="1"/>
                        </wps:cNvCnPr>
                        <wps:spPr bwMode="auto">
                          <a:xfrm>
                            <a:off x="4152" y="9731"/>
                            <a:ext cx="340" cy="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574" name="Text Box 12398"/>
                        <wps:cNvSpPr txBox="1">
                          <a:spLocks noChangeArrowheads="1"/>
                        </wps:cNvSpPr>
                        <wps:spPr bwMode="auto">
                          <a:xfrm>
                            <a:off x="3605" y="10056"/>
                            <a:ext cx="301" cy="2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24628E">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wps:txbx>
                        <wps:bodyPr rot="0" vert="horz" wrap="square" lIns="0" tIns="0" rIns="0" bIns="0" anchor="t" anchorCtr="0" upright="1">
                          <a:noAutofit/>
                        </wps:bodyPr>
                      </wps:wsp>
                      <wps:wsp>
                        <wps:cNvPr id="29575" name="AutoShape 12399"/>
                        <wps:cNvCnPr>
                          <a:cxnSpLocks noChangeShapeType="1"/>
                        </wps:cNvCnPr>
                        <wps:spPr bwMode="auto">
                          <a:xfrm>
                            <a:off x="3003" y="9851"/>
                            <a:ext cx="0" cy="2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76" name="AutoShape 12400"/>
                        <wps:cNvCnPr>
                          <a:cxnSpLocks noChangeShapeType="1"/>
                        </wps:cNvCnPr>
                        <wps:spPr bwMode="auto">
                          <a:xfrm>
                            <a:off x="1913" y="10048"/>
                            <a:ext cx="35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9577" name="Group 12401"/>
                        <wpg:cNvGrpSpPr>
                          <a:grpSpLocks/>
                        </wpg:cNvGrpSpPr>
                        <wpg:grpSpPr bwMode="auto">
                          <a:xfrm>
                            <a:off x="1800" y="10038"/>
                            <a:ext cx="227" cy="373"/>
                            <a:chOff x="4444" y="2685"/>
                            <a:chExt cx="255" cy="720"/>
                          </a:xfrm>
                        </wpg:grpSpPr>
                        <wps:wsp>
                          <wps:cNvPr id="29578" name="AutoShape 12402"/>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79" name="AutoShape 12403"/>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580" name="Text Box 12404"/>
                        <wps:cNvSpPr txBox="1">
                          <a:spLocks noChangeArrowheads="1"/>
                        </wps:cNvSpPr>
                        <wps:spPr bwMode="auto">
                          <a:xfrm>
                            <a:off x="2092" y="10102"/>
                            <a:ext cx="324"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24628E">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wps:txbx>
                        <wps:bodyPr rot="0" vert="horz" wrap="square" lIns="0" tIns="0" rIns="0" bIns="0" anchor="t" anchorCtr="0" upright="1">
                          <a:noAutofit/>
                        </wps:bodyPr>
                      </wps:wsp>
                      <wps:wsp>
                        <wps:cNvPr id="29581" name="Text Box 12405"/>
                        <wps:cNvSpPr txBox="1">
                          <a:spLocks noChangeArrowheads="1"/>
                        </wps:cNvSpPr>
                        <wps:spPr bwMode="auto">
                          <a:xfrm>
                            <a:off x="1362" y="10374"/>
                            <a:ext cx="1440" cy="789"/>
                          </a:xfrm>
                          <a:prstGeom prst="rect">
                            <a:avLst/>
                          </a:prstGeom>
                          <a:solidFill>
                            <a:srgbClr val="FFFFFF"/>
                          </a:solidFill>
                          <a:ln w="9525">
                            <a:solidFill>
                              <a:srgbClr val="000000"/>
                            </a:solidFill>
                            <a:miter lim="800000"/>
                            <a:headEnd/>
                            <a:tailEnd/>
                          </a:ln>
                        </wps:spPr>
                        <wps:txbx>
                          <w:txbxContent>
                            <w:p w:rsidR="00862F6C" w:rsidRPr="007F2C06" w:rsidRDefault="00862F6C" w:rsidP="0024628E">
                              <w:pPr>
                                <w:spacing w:before="40"/>
                                <w:ind w:firstLine="142"/>
                                <w:jc w:val="center"/>
                                <w:rPr>
                                  <w:rFonts w:asciiTheme="majorHAnsi" w:hAnsiTheme="majorHAnsi" w:cstheme="majorHAnsi"/>
                                  <w:sz w:val="18"/>
                                  <w:szCs w:val="18"/>
                                </w:rPr>
                              </w:pPr>
                              <w:r w:rsidRPr="007F2C06">
                                <w:rPr>
                                  <w:rFonts w:asciiTheme="majorHAnsi" w:hAnsiTheme="majorHAnsi" w:cstheme="majorHAnsi"/>
                                  <w:sz w:val="18"/>
                                  <w:szCs w:val="18"/>
                                </w:rPr>
                                <w:t>“Do you want to keep lines under vacuum?“</w:t>
                              </w:r>
                            </w:p>
                            <w:p w:rsidR="00862F6C" w:rsidRPr="007F2C06" w:rsidRDefault="00862F6C" w:rsidP="0024628E">
                              <w:pPr>
                                <w:rPr>
                                  <w:szCs w:val="18"/>
                                </w:rPr>
                              </w:pPr>
                            </w:p>
                          </w:txbxContent>
                        </wps:txbx>
                        <wps:bodyPr rot="0" vert="horz" wrap="square" lIns="0" tIns="0" rIns="0" bIns="0" anchor="t" anchorCtr="0" upright="1">
                          <a:noAutofit/>
                        </wps:bodyPr>
                      </wps:wsp>
                      <wps:wsp>
                        <wps:cNvPr id="29582" name="AutoShape 12406"/>
                        <wps:cNvCnPr>
                          <a:cxnSpLocks noChangeShapeType="1"/>
                        </wps:cNvCnPr>
                        <wps:spPr bwMode="auto">
                          <a:xfrm>
                            <a:off x="1850" y="11170"/>
                            <a:ext cx="0" cy="2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83" name="AutoShape 12407"/>
                        <wps:cNvCnPr>
                          <a:cxnSpLocks noChangeShapeType="1"/>
                        </wps:cNvCnPr>
                        <wps:spPr bwMode="auto">
                          <a:xfrm>
                            <a:off x="1546" y="11378"/>
                            <a:ext cx="73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84" name="Text Box 12408"/>
                        <wps:cNvSpPr txBox="1">
                          <a:spLocks noChangeArrowheads="1"/>
                        </wps:cNvSpPr>
                        <wps:spPr bwMode="auto">
                          <a:xfrm>
                            <a:off x="1598" y="12434"/>
                            <a:ext cx="34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24628E">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wps:txbx>
                        <wps:bodyPr rot="0" vert="horz" wrap="square" lIns="0" tIns="0" rIns="0" bIns="0" anchor="t" anchorCtr="0" upright="1">
                          <a:noAutofit/>
                        </wps:bodyPr>
                      </wps:wsp>
                      <wps:wsp>
                        <wps:cNvPr id="29585" name="AutoShape 12409"/>
                        <wps:cNvCnPr>
                          <a:cxnSpLocks noChangeShapeType="1"/>
                        </wps:cNvCnPr>
                        <wps:spPr bwMode="auto">
                          <a:xfrm>
                            <a:off x="5434" y="9698"/>
                            <a:ext cx="0" cy="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86" name="AutoShape 12410"/>
                        <wps:cNvCnPr>
                          <a:cxnSpLocks noChangeShapeType="1"/>
                        </wps:cNvCnPr>
                        <wps:spPr bwMode="auto">
                          <a:xfrm>
                            <a:off x="3549" y="9927"/>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87" name="AutoShape 12413"/>
                        <wps:cNvCnPr>
                          <a:cxnSpLocks noChangeShapeType="1"/>
                        </wps:cNvCnPr>
                        <wps:spPr bwMode="auto">
                          <a:xfrm>
                            <a:off x="1540" y="11358"/>
                            <a:ext cx="0" cy="38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88" name="AutoShape 12414"/>
                        <wps:cNvCnPr>
                          <a:cxnSpLocks noChangeShapeType="1"/>
                        </wps:cNvCnPr>
                        <wps:spPr bwMode="auto">
                          <a:xfrm>
                            <a:off x="1423" y="1243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89" name="AutoShape 12436"/>
                        <wps:cNvCnPr>
                          <a:cxnSpLocks noChangeShapeType="1"/>
                        </wps:cNvCnPr>
                        <wps:spPr bwMode="auto">
                          <a:xfrm>
                            <a:off x="5889" y="12954"/>
                            <a:ext cx="215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90" name="AutoShape 12437"/>
                        <wps:cNvCnPr>
                          <a:cxnSpLocks noChangeShapeType="1"/>
                        </wps:cNvCnPr>
                        <wps:spPr bwMode="auto">
                          <a:xfrm>
                            <a:off x="1525" y="15221"/>
                            <a:ext cx="583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91" name="AutoShape 12438"/>
                        <wps:cNvCnPr>
                          <a:cxnSpLocks noChangeShapeType="1"/>
                        </wps:cNvCnPr>
                        <wps:spPr bwMode="auto">
                          <a:xfrm>
                            <a:off x="7363" y="13055"/>
                            <a:ext cx="0" cy="215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92" name="Rectangle 11285"/>
                        <wps:cNvSpPr>
                          <a:spLocks noChangeArrowheads="1"/>
                        </wps:cNvSpPr>
                        <wps:spPr bwMode="auto">
                          <a:xfrm>
                            <a:off x="7641" y="10902"/>
                            <a:ext cx="1325" cy="505"/>
                          </a:xfrm>
                          <a:prstGeom prst="rect">
                            <a:avLst/>
                          </a:prstGeom>
                          <a:solidFill>
                            <a:srgbClr val="FFFFFF"/>
                          </a:solidFill>
                          <a:ln w="9525">
                            <a:solidFill>
                              <a:srgbClr val="000000"/>
                            </a:solidFill>
                            <a:miter lim="800000"/>
                            <a:headEnd/>
                            <a:tailEnd/>
                          </a:ln>
                        </wps:spPr>
                        <wps:txbx>
                          <w:txbxContent>
                            <w:p w:rsidR="00862F6C" w:rsidRPr="00626B84" w:rsidRDefault="00862F6C" w:rsidP="00864842">
                              <w:pPr>
                                <w:jc w:val="center"/>
                                <w:rPr>
                                  <w:rFonts w:asciiTheme="majorHAnsi" w:hAnsiTheme="majorHAnsi" w:cstheme="majorHAnsi"/>
                                  <w:sz w:val="18"/>
                                  <w:szCs w:val="18"/>
                                  <w:lang w:val="fr-FR"/>
                                </w:rPr>
                              </w:pPr>
                              <w:r>
                                <w:rPr>
                                  <w:rFonts w:asciiTheme="majorHAnsi" w:hAnsiTheme="majorHAnsi" w:cstheme="majorHAnsi"/>
                                  <w:sz w:val="18"/>
                                  <w:szCs w:val="18"/>
                                  <w:lang w:val="fr-FR"/>
                                </w:rPr>
                                <w:t>Leak test at high pressure</w:t>
                              </w:r>
                            </w:p>
                          </w:txbxContent>
                        </wps:txbx>
                        <wps:bodyPr rot="0" vert="horz" wrap="square" lIns="0" tIns="0" rIns="0" bIns="0" anchor="t" anchorCtr="0" upright="1">
                          <a:noAutofit/>
                        </wps:bodyPr>
                      </wps:wsp>
                      <wps:wsp>
                        <wps:cNvPr id="29593" name="Text Box 11286"/>
                        <wps:cNvSpPr txBox="1">
                          <a:spLocks noChangeArrowheads="1"/>
                        </wps:cNvSpPr>
                        <wps:spPr bwMode="auto">
                          <a:xfrm>
                            <a:off x="8966" y="10902"/>
                            <a:ext cx="1810" cy="505"/>
                          </a:xfrm>
                          <a:prstGeom prst="rect">
                            <a:avLst/>
                          </a:prstGeom>
                          <a:solidFill>
                            <a:srgbClr val="FFFFFF"/>
                          </a:solidFill>
                          <a:ln w="9525">
                            <a:solidFill>
                              <a:srgbClr val="000000"/>
                            </a:solidFill>
                            <a:miter lim="800000"/>
                            <a:headEnd/>
                            <a:tailEnd/>
                          </a:ln>
                        </wps:spPr>
                        <wps:txbx>
                          <w:txbxContent>
                            <w:p w:rsidR="00862F6C" w:rsidRDefault="00862F6C" w:rsidP="00864842">
                              <w:pPr>
                                <w:ind w:left="57"/>
                                <w:rPr>
                                  <w:rFonts w:asciiTheme="majorHAnsi" w:hAnsiTheme="majorHAnsi" w:cstheme="majorHAnsi"/>
                                  <w:sz w:val="18"/>
                                  <w:szCs w:val="18"/>
                                </w:rPr>
                              </w:pPr>
                              <w:r>
                                <w:rPr>
                                  <w:rFonts w:asciiTheme="majorHAnsi" w:hAnsiTheme="majorHAnsi" w:cstheme="majorHAnsi"/>
                                  <w:sz w:val="18"/>
                                  <w:szCs w:val="18"/>
                                </w:rPr>
                                <w:t>Close FV092 &amp; FV380</w:t>
                              </w:r>
                            </w:p>
                            <w:p w:rsidR="00862F6C" w:rsidRPr="00437D2E" w:rsidRDefault="00862F6C" w:rsidP="00864842">
                              <w:pPr>
                                <w:ind w:left="57"/>
                                <w:rPr>
                                  <w:rFonts w:asciiTheme="majorHAnsi" w:hAnsiTheme="majorHAnsi" w:cstheme="majorHAnsi"/>
                                  <w:sz w:val="18"/>
                                  <w:szCs w:val="18"/>
                                </w:rPr>
                              </w:pPr>
                              <w:r>
                                <w:rPr>
                                  <w:rFonts w:asciiTheme="majorHAnsi" w:hAnsiTheme="majorHAnsi" w:cstheme="majorHAnsi"/>
                                  <w:sz w:val="18"/>
                                  <w:szCs w:val="18"/>
                                </w:rPr>
                                <w:t>Delay tp1</w:t>
                              </w:r>
                            </w:p>
                          </w:txbxContent>
                        </wps:txbx>
                        <wps:bodyPr rot="0" vert="horz" wrap="square" lIns="0" tIns="0" rIns="0" bIns="0" anchor="t" anchorCtr="0" upright="1">
                          <a:noAutofit/>
                        </wps:bodyPr>
                      </wps:wsp>
                      <wps:wsp>
                        <wps:cNvPr id="29594" name="Rectangle 11422"/>
                        <wps:cNvSpPr>
                          <a:spLocks noChangeArrowheads="1"/>
                        </wps:cNvSpPr>
                        <wps:spPr bwMode="auto">
                          <a:xfrm>
                            <a:off x="7688" y="14093"/>
                            <a:ext cx="1177" cy="803"/>
                          </a:xfrm>
                          <a:prstGeom prst="rect">
                            <a:avLst/>
                          </a:prstGeom>
                          <a:solidFill>
                            <a:srgbClr val="FFFFFF"/>
                          </a:solidFill>
                          <a:ln w="9525">
                            <a:solidFill>
                              <a:srgbClr val="000000"/>
                            </a:solidFill>
                            <a:miter lim="800000"/>
                            <a:headEnd/>
                            <a:tailEnd/>
                          </a:ln>
                        </wps:spPr>
                        <wps:txbx>
                          <w:txbxContent>
                            <w:p w:rsidR="00862F6C" w:rsidRPr="00437D2E" w:rsidRDefault="00862F6C" w:rsidP="00864842">
                              <w:pPr>
                                <w:spacing w:before="40"/>
                                <w:ind w:firstLine="142"/>
                                <w:jc w:val="center"/>
                                <w:rPr>
                                  <w:rFonts w:asciiTheme="majorHAnsi" w:hAnsiTheme="majorHAnsi" w:cstheme="majorHAnsi"/>
                                  <w:sz w:val="18"/>
                                  <w:szCs w:val="18"/>
                                </w:rPr>
                              </w:pPr>
                              <w:r w:rsidRPr="00437D2E">
                                <w:rPr>
                                  <w:rFonts w:asciiTheme="majorHAnsi" w:hAnsiTheme="majorHAnsi" w:cstheme="majorHAnsi"/>
                                  <w:sz w:val="18"/>
                                  <w:szCs w:val="18"/>
                                </w:rPr>
                                <w:t>Helium conditioning stopped</w:t>
                              </w:r>
                            </w:p>
                          </w:txbxContent>
                        </wps:txbx>
                        <wps:bodyPr rot="0" vert="horz" wrap="square" lIns="0" tIns="0" rIns="0" bIns="0" anchor="t" anchorCtr="0" upright="1">
                          <a:noAutofit/>
                        </wps:bodyPr>
                      </wps:wsp>
                      <wps:wsp>
                        <wps:cNvPr id="29595" name="Text Box 11423"/>
                        <wps:cNvSpPr txBox="1">
                          <a:spLocks noChangeArrowheads="1"/>
                        </wps:cNvSpPr>
                        <wps:spPr bwMode="auto">
                          <a:xfrm>
                            <a:off x="8850" y="14093"/>
                            <a:ext cx="2467" cy="803"/>
                          </a:xfrm>
                          <a:prstGeom prst="rect">
                            <a:avLst/>
                          </a:prstGeom>
                          <a:solidFill>
                            <a:srgbClr val="FFFFFF"/>
                          </a:solidFill>
                          <a:ln w="9525">
                            <a:solidFill>
                              <a:srgbClr val="000000"/>
                            </a:solidFill>
                            <a:miter lim="800000"/>
                            <a:headEnd/>
                            <a:tailEnd/>
                          </a:ln>
                        </wps:spPr>
                        <wps:txbx>
                          <w:txbxContent>
                            <w:p w:rsidR="00862F6C" w:rsidRDefault="00862F6C" w:rsidP="00864842">
                              <w:pPr>
                                <w:ind w:left="57"/>
                                <w:rPr>
                                  <w:rFonts w:asciiTheme="majorHAnsi" w:hAnsiTheme="majorHAnsi" w:cstheme="majorHAnsi"/>
                                  <w:sz w:val="18"/>
                                  <w:szCs w:val="18"/>
                                </w:rPr>
                              </w:pPr>
                              <w:r>
                                <w:rPr>
                                  <w:rFonts w:asciiTheme="majorHAnsi" w:hAnsiTheme="majorHAnsi" w:cstheme="majorHAnsi"/>
                                  <w:sz w:val="18"/>
                                  <w:szCs w:val="18"/>
                                </w:rPr>
                                <w:t>Close FV090, FV092</w:t>
                              </w:r>
                            </w:p>
                            <w:p w:rsidR="00862F6C" w:rsidRPr="00E06C73" w:rsidRDefault="00862F6C" w:rsidP="00864842">
                              <w:pPr>
                                <w:ind w:left="57"/>
                                <w:rPr>
                                  <w:rFonts w:asciiTheme="majorHAnsi" w:hAnsiTheme="majorHAnsi" w:cstheme="majorHAnsi"/>
                                  <w:sz w:val="18"/>
                                  <w:szCs w:val="18"/>
                                </w:rPr>
                              </w:pPr>
                            </w:p>
                          </w:txbxContent>
                        </wps:txbx>
                        <wps:bodyPr rot="0" vert="horz" wrap="square" lIns="0" tIns="0" rIns="0" bIns="0" anchor="t" anchorCtr="0" upright="1">
                          <a:noAutofit/>
                        </wps:bodyPr>
                      </wps:wsp>
                      <wps:wsp>
                        <wps:cNvPr id="29596" name="Text Box 12440"/>
                        <wps:cNvSpPr txBox="1">
                          <a:spLocks noChangeArrowheads="1"/>
                        </wps:cNvSpPr>
                        <wps:spPr bwMode="auto">
                          <a:xfrm>
                            <a:off x="6307" y="12944"/>
                            <a:ext cx="301"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2B1945">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wps:txbx>
                        <wps:bodyPr rot="0" vert="horz" wrap="square" lIns="0" tIns="0" rIns="0" bIns="0" anchor="t" anchorCtr="0" upright="1">
                          <a:noAutofit/>
                        </wps:bodyPr>
                      </wps:wsp>
                      <wps:wsp>
                        <wps:cNvPr id="29597" name="AutoShape 12441"/>
                        <wps:cNvCnPr>
                          <a:cxnSpLocks noChangeShapeType="1"/>
                        </wps:cNvCnPr>
                        <wps:spPr bwMode="auto">
                          <a:xfrm>
                            <a:off x="5906" y="12707"/>
                            <a:ext cx="0" cy="24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98" name="Text Box 12443"/>
                        <wps:cNvSpPr txBox="1">
                          <a:spLocks noChangeArrowheads="1"/>
                        </wps:cNvSpPr>
                        <wps:spPr bwMode="auto">
                          <a:xfrm>
                            <a:off x="5924" y="13401"/>
                            <a:ext cx="324"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2B1945">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wps:txbx>
                        <wps:bodyPr rot="0" vert="horz" wrap="square" lIns="0" tIns="0" rIns="0" bIns="0" anchor="t" anchorCtr="0" upright="1">
                          <a:noAutofit/>
                        </wps:bodyPr>
                      </wps:wsp>
                      <wps:wsp>
                        <wps:cNvPr id="29599" name="AutoShape 12445"/>
                        <wps:cNvCnPr>
                          <a:cxnSpLocks noChangeShapeType="1"/>
                        </wps:cNvCnPr>
                        <wps:spPr bwMode="auto">
                          <a:xfrm>
                            <a:off x="6248" y="12837"/>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00" name="AutoShape 12446"/>
                        <wps:cNvCnPr>
                          <a:cxnSpLocks noChangeShapeType="1"/>
                        </wps:cNvCnPr>
                        <wps:spPr bwMode="auto">
                          <a:xfrm>
                            <a:off x="5777" y="1329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01" name="AutoShape 11326"/>
                        <wps:cNvCnPr>
                          <a:cxnSpLocks noChangeShapeType="1"/>
                        </wps:cNvCnPr>
                        <wps:spPr bwMode="auto">
                          <a:xfrm>
                            <a:off x="2858" y="860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02" name="AutoShape 11311"/>
                        <wps:cNvCnPr>
                          <a:cxnSpLocks noChangeShapeType="1"/>
                        </wps:cNvCnPr>
                        <wps:spPr bwMode="auto">
                          <a:xfrm>
                            <a:off x="2970" y="7501"/>
                            <a:ext cx="0" cy="187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03" name="AutoShape 11312"/>
                        <wps:cNvCnPr>
                          <a:cxnSpLocks noChangeShapeType="1"/>
                        </wps:cNvCnPr>
                        <wps:spPr bwMode="auto">
                          <a:xfrm>
                            <a:off x="2848" y="772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04" name="Text Box 14235"/>
                        <wps:cNvSpPr txBox="1">
                          <a:spLocks noChangeArrowheads="1"/>
                        </wps:cNvSpPr>
                        <wps:spPr bwMode="auto">
                          <a:xfrm>
                            <a:off x="2253" y="9296"/>
                            <a:ext cx="1855" cy="558"/>
                          </a:xfrm>
                          <a:prstGeom prst="rect">
                            <a:avLst/>
                          </a:prstGeom>
                          <a:solidFill>
                            <a:srgbClr val="FFFFFF"/>
                          </a:solidFill>
                          <a:ln w="9525">
                            <a:solidFill>
                              <a:srgbClr val="000000"/>
                            </a:solidFill>
                            <a:miter lim="800000"/>
                            <a:headEnd/>
                            <a:tailEnd/>
                          </a:ln>
                        </wps:spPr>
                        <wps:txbx>
                          <w:txbxContent>
                            <w:p w:rsidR="00862F6C" w:rsidRPr="0068090F" w:rsidRDefault="00862F6C" w:rsidP="00FD1B62">
                              <w:pPr>
                                <w:spacing w:before="40"/>
                                <w:jc w:val="center"/>
                                <w:rPr>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 xml:space="preserve">want to </w:t>
                              </w:r>
                              <w:r>
                                <w:rPr>
                                  <w:rFonts w:asciiTheme="majorHAnsi" w:hAnsiTheme="majorHAnsi" w:cstheme="majorHAnsi"/>
                                  <w:sz w:val="18"/>
                                  <w:szCs w:val="18"/>
                                </w:rPr>
                                <w:t>sto</w:t>
                              </w:r>
                              <w:r w:rsidRPr="00730ECB">
                                <w:rPr>
                                  <w:rFonts w:asciiTheme="majorHAnsi" w:hAnsiTheme="majorHAnsi" w:cstheme="majorHAnsi"/>
                                  <w:sz w:val="18"/>
                                  <w:szCs w:val="18"/>
                                </w:rPr>
                                <w:t xml:space="preserve">p </w:t>
                              </w:r>
                              <w:r>
                                <w:rPr>
                                  <w:rFonts w:asciiTheme="majorHAnsi" w:hAnsiTheme="majorHAnsi" w:cstheme="majorHAnsi"/>
                                  <w:sz w:val="18"/>
                                  <w:szCs w:val="18"/>
                                </w:rPr>
                                <w:t>the conditioning</w:t>
                              </w:r>
                              <w:r w:rsidRPr="002F4637">
                                <w:rPr>
                                  <w:rFonts w:asciiTheme="majorHAnsi" w:hAnsiTheme="majorHAnsi" w:cstheme="majorHAnsi"/>
                                  <w:sz w:val="18"/>
                                  <w:szCs w:val="18"/>
                                </w:rPr>
                                <w:t>?“</w:t>
                              </w:r>
                            </w:p>
                            <w:p w:rsidR="00862F6C" w:rsidRPr="00AC44A4" w:rsidRDefault="00862F6C" w:rsidP="00FD1B62">
                              <w:pPr>
                                <w:rPr>
                                  <w:szCs w:val="18"/>
                                </w:rPr>
                              </w:pPr>
                            </w:p>
                          </w:txbxContent>
                        </wps:txbx>
                        <wps:bodyPr rot="0" vert="horz" wrap="square" lIns="0" tIns="0" rIns="0" bIns="0" anchor="t" anchorCtr="0" upright="1">
                          <a:noAutofit/>
                        </wps:bodyPr>
                      </wps:wsp>
                      <wpg:grpSp>
                        <wpg:cNvPr id="29605" name="Group 14236"/>
                        <wpg:cNvGrpSpPr>
                          <a:grpSpLocks/>
                        </wpg:cNvGrpSpPr>
                        <wpg:grpSpPr bwMode="auto">
                          <a:xfrm>
                            <a:off x="2058" y="7857"/>
                            <a:ext cx="2212" cy="512"/>
                            <a:chOff x="1698" y="8145"/>
                            <a:chExt cx="2212" cy="512"/>
                          </a:xfrm>
                        </wpg:grpSpPr>
                        <wps:wsp>
                          <wps:cNvPr id="29606" name="Text Box 14237"/>
                          <wps:cNvSpPr txBox="1">
                            <a:spLocks noChangeArrowheads="1"/>
                          </wps:cNvSpPr>
                          <wps:spPr bwMode="auto">
                            <a:xfrm>
                              <a:off x="1698" y="8145"/>
                              <a:ext cx="1077" cy="510"/>
                            </a:xfrm>
                            <a:prstGeom prst="rect">
                              <a:avLst/>
                            </a:prstGeom>
                            <a:solidFill>
                              <a:srgbClr val="FFFFFF"/>
                            </a:solidFill>
                            <a:ln w="9525">
                              <a:solidFill>
                                <a:srgbClr val="000000"/>
                              </a:solidFill>
                              <a:miter lim="800000"/>
                              <a:headEnd/>
                              <a:tailEnd/>
                            </a:ln>
                          </wps:spPr>
                          <wps:txbx>
                            <w:txbxContent>
                              <w:p w:rsidR="00862F6C" w:rsidRDefault="00862F6C" w:rsidP="00FD1B62">
                                <w:pPr>
                                  <w:ind w:left="113"/>
                                  <w:jc w:val="center"/>
                                  <w:rPr>
                                    <w:rFonts w:asciiTheme="majorHAnsi" w:hAnsiTheme="majorHAnsi" w:cstheme="majorHAnsi"/>
                                    <w:sz w:val="18"/>
                                    <w:szCs w:val="18"/>
                                  </w:rPr>
                                </w:pPr>
                                <w:r>
                                  <w:rPr>
                                    <w:rFonts w:asciiTheme="majorHAnsi" w:hAnsiTheme="majorHAnsi" w:cstheme="majorHAnsi"/>
                                    <w:sz w:val="18"/>
                                    <w:szCs w:val="18"/>
                                  </w:rPr>
                                  <w:t>V</w:t>
                                </w:r>
                                <w:r w:rsidRPr="00437D2E">
                                  <w:rPr>
                                    <w:rFonts w:asciiTheme="majorHAnsi" w:hAnsiTheme="majorHAnsi" w:cstheme="majorHAnsi"/>
                                    <w:sz w:val="18"/>
                                    <w:szCs w:val="18"/>
                                  </w:rPr>
                                  <w:t>acuum</w:t>
                                </w:r>
                              </w:p>
                              <w:p w:rsidR="00862F6C" w:rsidRPr="00437D2E" w:rsidRDefault="00862F6C" w:rsidP="00FD1B62">
                                <w:pPr>
                                  <w:ind w:left="113"/>
                                  <w:jc w:val="center"/>
                                  <w:rPr>
                                    <w:rFonts w:asciiTheme="majorHAnsi" w:hAnsiTheme="majorHAnsi" w:cstheme="majorHAnsi"/>
                                    <w:sz w:val="18"/>
                                    <w:szCs w:val="18"/>
                                  </w:rPr>
                                </w:pPr>
                                <w:r>
                                  <w:rPr>
                                    <w:rFonts w:asciiTheme="majorHAnsi" w:hAnsiTheme="majorHAnsi" w:cstheme="majorHAnsi"/>
                                    <w:sz w:val="18"/>
                                    <w:szCs w:val="18"/>
                                  </w:rPr>
                                  <w:t>A</w:t>
                                </w:r>
                                <w:r w:rsidRPr="00437D2E">
                                  <w:rPr>
                                    <w:rFonts w:asciiTheme="majorHAnsi" w:hAnsiTheme="majorHAnsi" w:cstheme="majorHAnsi"/>
                                    <w:sz w:val="18"/>
                                    <w:szCs w:val="18"/>
                                  </w:rPr>
                                  <w:t>larm</w:t>
                                </w:r>
                              </w:p>
                            </w:txbxContent>
                          </wps:txbx>
                          <wps:bodyPr rot="0" vert="horz" wrap="square" lIns="0" tIns="0" rIns="0" bIns="0" anchor="ctr" anchorCtr="0" upright="1">
                            <a:noAutofit/>
                          </wps:bodyPr>
                        </wps:wsp>
                        <wps:wsp>
                          <wps:cNvPr id="29607" name="Text Box 14238"/>
                          <wps:cNvSpPr txBox="1">
                            <a:spLocks noChangeArrowheads="1"/>
                          </wps:cNvSpPr>
                          <wps:spPr bwMode="auto">
                            <a:xfrm>
                              <a:off x="2776" y="8147"/>
                              <a:ext cx="1134" cy="510"/>
                            </a:xfrm>
                            <a:prstGeom prst="rect">
                              <a:avLst/>
                            </a:prstGeom>
                            <a:solidFill>
                              <a:srgbClr val="FFFFFF"/>
                            </a:solidFill>
                            <a:ln w="9525">
                              <a:solidFill>
                                <a:srgbClr val="000000"/>
                              </a:solidFill>
                              <a:miter lim="800000"/>
                              <a:headEnd/>
                              <a:tailEnd/>
                            </a:ln>
                          </wps:spPr>
                          <wps:txbx>
                            <w:txbxContent>
                              <w:p w:rsidR="00862F6C" w:rsidRDefault="00862F6C" w:rsidP="00FD1B62">
                                <w:pPr>
                                  <w:spacing w:before="120"/>
                                  <w:ind w:left="57"/>
                                  <w:rPr>
                                    <w:rFonts w:asciiTheme="majorHAnsi" w:hAnsiTheme="majorHAnsi" w:cstheme="majorHAnsi"/>
                                    <w:sz w:val="18"/>
                                    <w:szCs w:val="18"/>
                                  </w:rPr>
                                </w:pPr>
                                <w:r w:rsidRPr="007F2C06">
                                  <w:rPr>
                                    <w:rFonts w:asciiTheme="majorHAnsi" w:hAnsiTheme="majorHAnsi" w:cstheme="majorHAnsi"/>
                                    <w:sz w:val="18"/>
                                    <w:szCs w:val="18"/>
                                  </w:rPr>
                                  <w:t>Close FV090</w:t>
                                </w:r>
                              </w:p>
                              <w:p w:rsidR="00862F6C" w:rsidRPr="007F2C06" w:rsidRDefault="00862F6C" w:rsidP="00FD1B62">
                                <w:pPr>
                                  <w:rPr>
                                    <w:rFonts w:asciiTheme="majorHAnsi" w:hAnsiTheme="majorHAnsi" w:cstheme="majorHAnsi"/>
                                    <w:sz w:val="18"/>
                                    <w:szCs w:val="18"/>
                                  </w:rPr>
                                </w:pPr>
                              </w:p>
                            </w:txbxContent>
                          </wps:txbx>
                          <wps:bodyPr rot="0" vert="horz" wrap="square" lIns="0" tIns="0" rIns="0" bIns="0" anchor="t" anchorCtr="0" upright="1">
                            <a:noAutofit/>
                          </wps:bodyPr>
                        </wps:wsp>
                      </wpg:grpSp>
                      <wps:wsp>
                        <wps:cNvPr id="29608" name="AutoShape 11293"/>
                        <wps:cNvCnPr>
                          <a:cxnSpLocks noChangeShapeType="1"/>
                        </wps:cNvCnPr>
                        <wps:spPr bwMode="auto">
                          <a:xfrm>
                            <a:off x="5738" y="1165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09" name="AutoShape 11282"/>
                        <wps:cNvCnPr>
                          <a:cxnSpLocks noChangeShapeType="1"/>
                        </wps:cNvCnPr>
                        <wps:spPr bwMode="auto">
                          <a:xfrm>
                            <a:off x="5857" y="10499"/>
                            <a:ext cx="0" cy="175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10" name="AutoShape 11283"/>
                        <wps:cNvCnPr>
                          <a:cxnSpLocks noChangeShapeType="1"/>
                        </wps:cNvCnPr>
                        <wps:spPr bwMode="auto">
                          <a:xfrm>
                            <a:off x="5743" y="1074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11" name="Text Box 14242"/>
                        <wps:cNvSpPr txBox="1">
                          <a:spLocks noChangeArrowheads="1"/>
                        </wps:cNvSpPr>
                        <wps:spPr bwMode="auto">
                          <a:xfrm>
                            <a:off x="4682" y="12163"/>
                            <a:ext cx="1855" cy="558"/>
                          </a:xfrm>
                          <a:prstGeom prst="rect">
                            <a:avLst/>
                          </a:prstGeom>
                          <a:solidFill>
                            <a:srgbClr val="FFFFFF"/>
                          </a:solidFill>
                          <a:ln w="9525">
                            <a:solidFill>
                              <a:srgbClr val="000000"/>
                            </a:solidFill>
                            <a:miter lim="800000"/>
                            <a:headEnd/>
                            <a:tailEnd/>
                          </a:ln>
                        </wps:spPr>
                        <wps:txbx>
                          <w:txbxContent>
                            <w:p w:rsidR="00862F6C" w:rsidRPr="0068090F" w:rsidRDefault="00862F6C" w:rsidP="00FD1B62">
                              <w:pPr>
                                <w:spacing w:before="40"/>
                                <w:jc w:val="center"/>
                                <w:rPr>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 xml:space="preserve">want to </w:t>
                              </w:r>
                              <w:r>
                                <w:rPr>
                                  <w:rFonts w:asciiTheme="majorHAnsi" w:hAnsiTheme="majorHAnsi" w:cstheme="majorHAnsi"/>
                                  <w:sz w:val="18"/>
                                  <w:szCs w:val="18"/>
                                </w:rPr>
                                <w:t>sto</w:t>
                              </w:r>
                              <w:r w:rsidRPr="00730ECB">
                                <w:rPr>
                                  <w:rFonts w:asciiTheme="majorHAnsi" w:hAnsiTheme="majorHAnsi" w:cstheme="majorHAnsi"/>
                                  <w:sz w:val="18"/>
                                  <w:szCs w:val="18"/>
                                </w:rPr>
                                <w:t xml:space="preserve">p </w:t>
                              </w:r>
                              <w:r>
                                <w:rPr>
                                  <w:rFonts w:asciiTheme="majorHAnsi" w:hAnsiTheme="majorHAnsi" w:cstheme="majorHAnsi"/>
                                  <w:sz w:val="18"/>
                                  <w:szCs w:val="18"/>
                                </w:rPr>
                                <w:t>the conditioning</w:t>
                              </w:r>
                              <w:r w:rsidRPr="002F4637">
                                <w:rPr>
                                  <w:rFonts w:asciiTheme="majorHAnsi" w:hAnsiTheme="majorHAnsi" w:cstheme="majorHAnsi"/>
                                  <w:sz w:val="18"/>
                                  <w:szCs w:val="18"/>
                                </w:rPr>
                                <w:t>?“</w:t>
                              </w:r>
                            </w:p>
                            <w:p w:rsidR="00862F6C" w:rsidRPr="000215E1" w:rsidRDefault="00862F6C" w:rsidP="00FD1B62">
                              <w:pPr>
                                <w:rPr>
                                  <w:szCs w:val="18"/>
                                </w:rPr>
                              </w:pPr>
                            </w:p>
                          </w:txbxContent>
                        </wps:txbx>
                        <wps:bodyPr rot="0" vert="horz" wrap="square" lIns="0" tIns="0" rIns="0" bIns="0" anchor="t" anchorCtr="0" upright="1">
                          <a:noAutofit/>
                        </wps:bodyPr>
                      </wps:wsp>
                      <wpg:grpSp>
                        <wpg:cNvPr id="29612" name="Group 14243"/>
                        <wpg:cNvGrpSpPr>
                          <a:grpSpLocks/>
                        </wpg:cNvGrpSpPr>
                        <wpg:grpSpPr bwMode="auto">
                          <a:xfrm>
                            <a:off x="4978" y="10889"/>
                            <a:ext cx="2172" cy="516"/>
                            <a:chOff x="4678" y="11207"/>
                            <a:chExt cx="2172" cy="516"/>
                          </a:xfrm>
                        </wpg:grpSpPr>
                        <wps:wsp>
                          <wps:cNvPr id="29613" name="Text Box 14244"/>
                          <wps:cNvSpPr txBox="1">
                            <a:spLocks noChangeArrowheads="1"/>
                          </wps:cNvSpPr>
                          <wps:spPr bwMode="auto">
                            <a:xfrm>
                              <a:off x="4678" y="11213"/>
                              <a:ext cx="1077" cy="510"/>
                            </a:xfrm>
                            <a:prstGeom prst="rect">
                              <a:avLst/>
                            </a:prstGeom>
                            <a:solidFill>
                              <a:srgbClr val="FFFFFF"/>
                            </a:solidFill>
                            <a:ln w="9525">
                              <a:solidFill>
                                <a:srgbClr val="000000"/>
                              </a:solidFill>
                              <a:miter lim="800000"/>
                              <a:headEnd/>
                              <a:tailEnd/>
                            </a:ln>
                          </wps:spPr>
                          <wps:txbx>
                            <w:txbxContent>
                              <w:p w:rsidR="00862F6C" w:rsidRDefault="00862F6C" w:rsidP="00FD1B62">
                                <w:pPr>
                                  <w:ind w:left="113"/>
                                  <w:jc w:val="center"/>
                                  <w:rPr>
                                    <w:rFonts w:asciiTheme="majorHAnsi" w:hAnsiTheme="majorHAnsi" w:cstheme="majorHAnsi"/>
                                    <w:sz w:val="18"/>
                                    <w:szCs w:val="18"/>
                                  </w:rPr>
                                </w:pPr>
                                <w:r>
                                  <w:rPr>
                                    <w:rFonts w:asciiTheme="majorHAnsi" w:hAnsiTheme="majorHAnsi" w:cstheme="majorHAnsi"/>
                                    <w:sz w:val="18"/>
                                    <w:szCs w:val="18"/>
                                  </w:rPr>
                                  <w:t>Pressure</w:t>
                                </w:r>
                              </w:p>
                              <w:p w:rsidR="00862F6C" w:rsidRPr="00437D2E" w:rsidRDefault="00862F6C" w:rsidP="00FD1B62">
                                <w:pPr>
                                  <w:ind w:left="113"/>
                                  <w:jc w:val="center"/>
                                  <w:rPr>
                                    <w:rFonts w:asciiTheme="majorHAnsi" w:hAnsiTheme="majorHAnsi" w:cstheme="majorHAnsi"/>
                                    <w:sz w:val="18"/>
                                    <w:szCs w:val="18"/>
                                  </w:rPr>
                                </w:pPr>
                                <w:r>
                                  <w:rPr>
                                    <w:rFonts w:asciiTheme="majorHAnsi" w:hAnsiTheme="majorHAnsi" w:cstheme="majorHAnsi"/>
                                    <w:sz w:val="18"/>
                                    <w:szCs w:val="18"/>
                                  </w:rPr>
                                  <w:t>A</w:t>
                                </w:r>
                                <w:r w:rsidRPr="00437D2E">
                                  <w:rPr>
                                    <w:rFonts w:asciiTheme="majorHAnsi" w:hAnsiTheme="majorHAnsi" w:cstheme="majorHAnsi"/>
                                    <w:sz w:val="18"/>
                                    <w:szCs w:val="18"/>
                                  </w:rPr>
                                  <w:t>larm</w:t>
                                </w:r>
                              </w:p>
                            </w:txbxContent>
                          </wps:txbx>
                          <wps:bodyPr rot="0" vert="horz" wrap="square" lIns="0" tIns="0" rIns="0" bIns="0" anchor="t" anchorCtr="0" upright="1">
                            <a:noAutofit/>
                          </wps:bodyPr>
                        </wps:wsp>
                        <wps:wsp>
                          <wps:cNvPr id="29614" name="Text Box 14245"/>
                          <wps:cNvSpPr txBox="1">
                            <a:spLocks noChangeArrowheads="1"/>
                          </wps:cNvSpPr>
                          <wps:spPr bwMode="auto">
                            <a:xfrm>
                              <a:off x="5716" y="11207"/>
                              <a:ext cx="1134" cy="510"/>
                            </a:xfrm>
                            <a:prstGeom prst="rect">
                              <a:avLst/>
                            </a:prstGeom>
                            <a:solidFill>
                              <a:srgbClr val="FFFFFF"/>
                            </a:solidFill>
                            <a:ln w="9525">
                              <a:solidFill>
                                <a:srgbClr val="000000"/>
                              </a:solidFill>
                              <a:miter lim="800000"/>
                              <a:headEnd/>
                              <a:tailEnd/>
                            </a:ln>
                          </wps:spPr>
                          <wps:txbx>
                            <w:txbxContent>
                              <w:p w:rsidR="00862F6C" w:rsidRDefault="00862F6C" w:rsidP="00FD1B62">
                                <w:pPr>
                                  <w:spacing w:before="120"/>
                                  <w:ind w:left="57"/>
                                  <w:rPr>
                                    <w:rFonts w:asciiTheme="majorHAnsi" w:hAnsiTheme="majorHAnsi" w:cstheme="majorHAnsi"/>
                                    <w:sz w:val="18"/>
                                    <w:szCs w:val="18"/>
                                  </w:rPr>
                                </w:pPr>
                                <w:r w:rsidRPr="007F2C06">
                                  <w:rPr>
                                    <w:rFonts w:asciiTheme="majorHAnsi" w:hAnsiTheme="majorHAnsi" w:cstheme="majorHAnsi"/>
                                    <w:sz w:val="18"/>
                                    <w:szCs w:val="18"/>
                                  </w:rPr>
                                  <w:t>Close FV09</w:t>
                                </w:r>
                                <w:r>
                                  <w:rPr>
                                    <w:rFonts w:asciiTheme="majorHAnsi" w:hAnsiTheme="majorHAnsi" w:cstheme="majorHAnsi"/>
                                    <w:sz w:val="18"/>
                                    <w:szCs w:val="18"/>
                                  </w:rPr>
                                  <w:t>2</w:t>
                                </w:r>
                              </w:p>
                              <w:p w:rsidR="00862F6C" w:rsidRPr="007F2C06" w:rsidRDefault="00862F6C" w:rsidP="00FD1B62">
                                <w:pPr>
                                  <w:rPr>
                                    <w:rFonts w:asciiTheme="majorHAnsi" w:hAnsiTheme="majorHAnsi" w:cstheme="majorHAnsi"/>
                                    <w:sz w:val="18"/>
                                    <w:szCs w:val="18"/>
                                  </w:rPr>
                                </w:pPr>
                              </w:p>
                            </w:txbxContent>
                          </wps:txbx>
                          <wps:bodyPr rot="0" vert="horz" wrap="square" lIns="0" tIns="0" rIns="0" bIns="0" anchor="t" anchorCtr="0" upright="1">
                            <a:noAutofit/>
                          </wps:bodyPr>
                        </wps:wsp>
                      </wpg:grpSp>
                      <wps:wsp>
                        <wps:cNvPr id="29615" name="AutoShape 14247"/>
                        <wps:cNvCnPr>
                          <a:cxnSpLocks noChangeShapeType="1"/>
                        </wps:cNvCnPr>
                        <wps:spPr bwMode="auto">
                          <a:xfrm>
                            <a:off x="2036" y="13742"/>
                            <a:ext cx="255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16" name="AutoShape 14248"/>
                        <wps:cNvCnPr>
                          <a:cxnSpLocks noChangeShapeType="1"/>
                        </wps:cNvCnPr>
                        <wps:spPr bwMode="auto">
                          <a:xfrm>
                            <a:off x="2044" y="13706"/>
                            <a:ext cx="0" cy="153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17" name="AutoShape 14249"/>
                        <wps:cNvCnPr>
                          <a:cxnSpLocks noChangeShapeType="1"/>
                        </wps:cNvCnPr>
                        <wps:spPr bwMode="auto">
                          <a:xfrm>
                            <a:off x="2294" y="11362"/>
                            <a:ext cx="0" cy="23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18" name="AutoShape 14250"/>
                        <wps:cNvCnPr>
                          <a:cxnSpLocks noChangeShapeType="1"/>
                        </wps:cNvCnPr>
                        <wps:spPr bwMode="auto">
                          <a:xfrm>
                            <a:off x="2166" y="1155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19" name="Text Box 14251"/>
                        <wps:cNvSpPr txBox="1">
                          <a:spLocks noChangeArrowheads="1"/>
                        </wps:cNvSpPr>
                        <wps:spPr bwMode="auto">
                          <a:xfrm>
                            <a:off x="2468" y="11432"/>
                            <a:ext cx="301" cy="2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204875">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wps:txbx>
                        <wps:bodyPr rot="0" vert="horz" wrap="square" lIns="0" tIns="0" rIns="0" bIns="0" anchor="t" anchorCtr="0" upright="1">
                          <a:noAutofit/>
                        </wps:bodyPr>
                      </wps:wsp>
                      <wps:wsp>
                        <wps:cNvPr id="29620" name="Text Box 14252"/>
                        <wps:cNvSpPr txBox="1">
                          <a:spLocks noChangeArrowheads="1"/>
                        </wps:cNvSpPr>
                        <wps:spPr bwMode="auto">
                          <a:xfrm>
                            <a:off x="4627" y="14038"/>
                            <a:ext cx="1072"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204875">
                              <w:pPr>
                                <w:rPr>
                                  <w:rFonts w:asciiTheme="majorHAnsi" w:hAnsiTheme="majorHAnsi" w:cstheme="majorHAnsi"/>
                                  <w:sz w:val="18"/>
                                  <w:szCs w:val="18"/>
                                </w:rPr>
                              </w:pPr>
                              <w:r>
                                <w:rPr>
                                  <w:rFonts w:asciiTheme="majorHAnsi" w:hAnsiTheme="majorHAnsi" w:cstheme="majorHAnsi"/>
                                  <w:sz w:val="18"/>
                                  <w:szCs w:val="18"/>
                                </w:rPr>
                                <w:t xml:space="preserve">PT381 &gt; P He </w:t>
                              </w:r>
                            </w:p>
                            <w:p w:rsidR="00862F6C" w:rsidRPr="00437D2E" w:rsidRDefault="00862F6C" w:rsidP="00204875">
                              <w:pPr>
                                <w:rPr>
                                  <w:rFonts w:asciiTheme="majorHAnsi" w:hAnsiTheme="majorHAnsi" w:cstheme="majorHAnsi"/>
                                  <w:sz w:val="18"/>
                                  <w:szCs w:val="18"/>
                                </w:rPr>
                              </w:pPr>
                            </w:p>
                          </w:txbxContent>
                        </wps:txbx>
                        <wps:bodyPr rot="0" vert="horz" wrap="square" lIns="0" tIns="0" rIns="0" bIns="0" anchor="t" anchorCtr="0" upright="1">
                          <a:noAutofit/>
                        </wps:bodyPr>
                      </wps:wsp>
                      <wps:wsp>
                        <wps:cNvPr id="29621" name="Text Box 14253"/>
                        <wps:cNvSpPr txBox="1">
                          <a:spLocks noChangeArrowheads="1"/>
                        </wps:cNvSpPr>
                        <wps:spPr bwMode="auto">
                          <a:xfrm>
                            <a:off x="2193" y="13931"/>
                            <a:ext cx="1941"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204875">
                              <w:pPr>
                                <w:rPr>
                                  <w:rFonts w:asciiTheme="majorHAnsi" w:hAnsiTheme="majorHAnsi" w:cstheme="majorHAnsi"/>
                                  <w:sz w:val="18"/>
                                  <w:szCs w:val="18"/>
                                </w:rPr>
                              </w:pPr>
                              <w:r w:rsidRPr="00437D2E">
                                <w:rPr>
                                  <w:rFonts w:asciiTheme="majorHAnsi" w:hAnsiTheme="majorHAnsi" w:cstheme="majorHAnsi"/>
                                  <w:sz w:val="18"/>
                                  <w:szCs w:val="18"/>
                                </w:rPr>
                                <w:t>t &gt; tp2</w:t>
                              </w:r>
                              <w:r w:rsidRPr="00933992">
                                <w:rPr>
                                  <w:rFonts w:asciiTheme="majorHAnsi" w:hAnsiTheme="majorHAnsi" w:cstheme="majorHAnsi"/>
                                  <w:sz w:val="18"/>
                                  <w:szCs w:val="18"/>
                                </w:rPr>
                                <w:t xml:space="preserve"> </w:t>
                              </w:r>
                              <w:r>
                                <w:rPr>
                                  <w:rFonts w:asciiTheme="majorHAnsi" w:hAnsiTheme="majorHAnsi" w:cstheme="majorHAnsi"/>
                                  <w:sz w:val="18"/>
                                  <w:szCs w:val="18"/>
                                </w:rPr>
                                <w:t xml:space="preserve">&amp; PT381&lt;P He </w:t>
                              </w:r>
                            </w:p>
                            <w:p w:rsidR="00862F6C" w:rsidRPr="00437D2E" w:rsidRDefault="00862F6C" w:rsidP="00204875">
                              <w:pPr>
                                <w:rPr>
                                  <w:rFonts w:asciiTheme="majorHAnsi" w:hAnsiTheme="majorHAnsi" w:cstheme="majorHAnsi"/>
                                  <w:sz w:val="18"/>
                                  <w:szCs w:val="18"/>
                                </w:rPr>
                              </w:pPr>
                            </w:p>
                          </w:txbxContent>
                        </wps:txbx>
                        <wps:bodyPr rot="0" vert="horz" wrap="square" lIns="0" tIns="0" rIns="0" bIns="0" anchor="t" anchorCtr="0" upright="1">
                          <a:noAutofit/>
                        </wps:bodyPr>
                      </wps:wsp>
                      <wps:wsp>
                        <wps:cNvPr id="29622" name="AutoShape 14254"/>
                        <wps:cNvCnPr>
                          <a:cxnSpLocks noChangeShapeType="1"/>
                        </wps:cNvCnPr>
                        <wps:spPr bwMode="auto">
                          <a:xfrm>
                            <a:off x="1922" y="1499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23" name="Text Box 14255"/>
                        <wps:cNvSpPr txBox="1">
                          <a:spLocks noChangeArrowheads="1"/>
                        </wps:cNvSpPr>
                        <wps:spPr bwMode="auto">
                          <a:xfrm>
                            <a:off x="2187" y="14911"/>
                            <a:ext cx="1498"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7D2E" w:rsidRDefault="00862F6C" w:rsidP="00204875">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wps:txbx>
                        <wps:bodyPr rot="0" vert="horz" wrap="square" lIns="0" tIns="0" rIns="0" bIns="0" anchor="t" anchorCtr="0" upright="1">
                          <a:noAutofit/>
                        </wps:bodyPr>
                      </wps:wsp>
                      <wps:wsp>
                        <wps:cNvPr id="29624" name="AutoShape 14256"/>
                        <wps:cNvCnPr>
                          <a:cxnSpLocks noChangeShapeType="1"/>
                        </wps:cNvCnPr>
                        <wps:spPr bwMode="auto">
                          <a:xfrm>
                            <a:off x="4578" y="13708"/>
                            <a:ext cx="0" cy="153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25" name="AutoShape 14257"/>
                        <wps:cNvCnPr>
                          <a:cxnSpLocks noChangeShapeType="1"/>
                        </wps:cNvCnPr>
                        <wps:spPr bwMode="auto">
                          <a:xfrm>
                            <a:off x="4476" y="1395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26" name="AutoShape 14258"/>
                        <wps:cNvCnPr>
                          <a:cxnSpLocks noChangeShapeType="1"/>
                        </wps:cNvCnPr>
                        <wps:spPr bwMode="auto">
                          <a:xfrm>
                            <a:off x="1927" y="1394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9627" name="Group 14259"/>
                        <wpg:cNvGrpSpPr>
                          <a:grpSpLocks/>
                        </wpg:cNvGrpSpPr>
                        <wpg:grpSpPr bwMode="auto">
                          <a:xfrm>
                            <a:off x="2015" y="12758"/>
                            <a:ext cx="2313" cy="737"/>
                            <a:chOff x="1700" y="12356"/>
                            <a:chExt cx="2313" cy="737"/>
                          </a:xfrm>
                        </wpg:grpSpPr>
                        <wps:wsp>
                          <wps:cNvPr id="29628" name="Rectangle 14260"/>
                          <wps:cNvSpPr>
                            <a:spLocks noChangeArrowheads="1"/>
                          </wps:cNvSpPr>
                          <wps:spPr bwMode="auto">
                            <a:xfrm>
                              <a:off x="1700" y="12356"/>
                              <a:ext cx="1146" cy="737"/>
                            </a:xfrm>
                            <a:prstGeom prst="rect">
                              <a:avLst/>
                            </a:prstGeom>
                            <a:solidFill>
                              <a:srgbClr val="FFFFFF"/>
                            </a:solidFill>
                            <a:ln w="9525">
                              <a:solidFill>
                                <a:srgbClr val="000000"/>
                              </a:solidFill>
                              <a:miter lim="800000"/>
                              <a:headEnd/>
                              <a:tailEnd/>
                            </a:ln>
                          </wps:spPr>
                          <wps:txbx>
                            <w:txbxContent>
                              <w:p w:rsidR="00862F6C" w:rsidRDefault="00862F6C" w:rsidP="00204875">
                                <w:pPr>
                                  <w:spacing w:before="40"/>
                                  <w:jc w:val="center"/>
                                  <w:rPr>
                                    <w:rFonts w:asciiTheme="majorHAnsi" w:hAnsiTheme="majorHAnsi" w:cstheme="majorHAnsi"/>
                                    <w:sz w:val="18"/>
                                    <w:szCs w:val="18"/>
                                  </w:rPr>
                                </w:pPr>
                                <w:r w:rsidRPr="00437D2E">
                                  <w:rPr>
                                    <w:rFonts w:asciiTheme="majorHAnsi" w:hAnsiTheme="majorHAnsi" w:cstheme="majorHAnsi"/>
                                    <w:sz w:val="18"/>
                                    <w:szCs w:val="18"/>
                                  </w:rPr>
                                  <w:t xml:space="preserve">Flushing </w:t>
                                </w:r>
                              </w:p>
                              <w:p w:rsidR="00862F6C" w:rsidRPr="00437D2E" w:rsidRDefault="00862F6C" w:rsidP="00204875">
                                <w:pPr>
                                  <w:spacing w:before="40"/>
                                  <w:jc w:val="center"/>
                                  <w:rPr>
                                    <w:rFonts w:asciiTheme="majorHAnsi" w:hAnsiTheme="majorHAnsi" w:cstheme="majorHAnsi"/>
                                    <w:sz w:val="18"/>
                                    <w:szCs w:val="18"/>
                                  </w:rPr>
                                </w:pPr>
                                <w:r>
                                  <w:rPr>
                                    <w:rFonts w:asciiTheme="majorHAnsi" w:hAnsiTheme="majorHAnsi" w:cstheme="majorHAnsi"/>
                                    <w:sz w:val="18"/>
                                    <w:szCs w:val="18"/>
                                  </w:rPr>
                                  <w:t>w</w:t>
                                </w:r>
                                <w:r w:rsidRPr="00437D2E">
                                  <w:rPr>
                                    <w:rFonts w:asciiTheme="majorHAnsi" w:hAnsiTheme="majorHAnsi" w:cstheme="majorHAnsi"/>
                                    <w:sz w:val="18"/>
                                    <w:szCs w:val="18"/>
                                  </w:rPr>
                                  <w:t>ith</w:t>
                                </w:r>
                                <w:r>
                                  <w:rPr>
                                    <w:rFonts w:asciiTheme="majorHAnsi" w:hAnsiTheme="majorHAnsi" w:cstheme="majorHAnsi"/>
                                    <w:sz w:val="18"/>
                                    <w:szCs w:val="18"/>
                                  </w:rPr>
                                  <w:t xml:space="preserve"> </w:t>
                                </w:r>
                                <w:r w:rsidRPr="007D52E9">
                                  <w:rPr>
                                    <w:rFonts w:asciiTheme="majorHAnsi" w:hAnsiTheme="majorHAnsi" w:cstheme="majorHAnsi"/>
                                    <w:i/>
                                    <w:sz w:val="18"/>
                                    <w:szCs w:val="18"/>
                                  </w:rPr>
                                  <w:t>GHe</w:t>
                                </w:r>
                              </w:p>
                              <w:p w:rsidR="00862F6C" w:rsidRPr="00437D2E" w:rsidRDefault="00862F6C" w:rsidP="00204875">
                                <w:pPr>
                                  <w:rPr>
                                    <w:rFonts w:asciiTheme="majorHAnsi" w:hAnsiTheme="majorHAnsi" w:cstheme="majorHAnsi"/>
                                    <w:sz w:val="18"/>
                                    <w:szCs w:val="18"/>
                                  </w:rPr>
                                </w:pPr>
                              </w:p>
                            </w:txbxContent>
                          </wps:txbx>
                          <wps:bodyPr rot="0" vert="horz" wrap="square" lIns="0" tIns="0" rIns="0" bIns="0" anchor="t" anchorCtr="0" upright="1">
                            <a:noAutofit/>
                          </wps:bodyPr>
                        </wps:wsp>
                        <wps:wsp>
                          <wps:cNvPr id="29629" name="Text Box 14261"/>
                          <wps:cNvSpPr txBox="1">
                            <a:spLocks noChangeArrowheads="1"/>
                          </wps:cNvSpPr>
                          <wps:spPr bwMode="auto">
                            <a:xfrm>
                              <a:off x="2781" y="12356"/>
                              <a:ext cx="1232" cy="737"/>
                            </a:xfrm>
                            <a:prstGeom prst="rect">
                              <a:avLst/>
                            </a:prstGeom>
                            <a:solidFill>
                              <a:srgbClr val="FFFFFF"/>
                            </a:solidFill>
                            <a:ln w="9525">
                              <a:solidFill>
                                <a:srgbClr val="000000"/>
                              </a:solidFill>
                              <a:miter lim="800000"/>
                              <a:headEnd/>
                              <a:tailEnd/>
                            </a:ln>
                          </wps:spPr>
                          <wps:txbx>
                            <w:txbxContent>
                              <w:p w:rsidR="00862F6C" w:rsidRPr="007F2C06" w:rsidRDefault="00862F6C" w:rsidP="00204875">
                                <w:pPr>
                                  <w:ind w:left="57"/>
                                  <w:rPr>
                                    <w:rFonts w:asciiTheme="majorHAnsi" w:hAnsiTheme="majorHAnsi" w:cstheme="majorHAnsi"/>
                                    <w:sz w:val="18"/>
                                    <w:szCs w:val="18"/>
                                  </w:rPr>
                                </w:pPr>
                                <w:r w:rsidRPr="007F2C06">
                                  <w:rPr>
                                    <w:rFonts w:asciiTheme="majorHAnsi" w:hAnsiTheme="majorHAnsi" w:cstheme="majorHAnsi"/>
                                    <w:sz w:val="18"/>
                                    <w:szCs w:val="18"/>
                                  </w:rPr>
                                  <w:t xml:space="preserve">Open FV092 </w:t>
                                </w:r>
                                <w:r>
                                  <w:rPr>
                                    <w:rFonts w:asciiTheme="majorHAnsi" w:hAnsiTheme="majorHAnsi" w:cstheme="majorHAnsi"/>
                                    <w:sz w:val="18"/>
                                    <w:szCs w:val="18"/>
                                  </w:rPr>
                                  <w:t>Open FV38</w:t>
                                </w:r>
                                <w:r w:rsidRPr="007F2C06">
                                  <w:rPr>
                                    <w:rFonts w:asciiTheme="majorHAnsi" w:hAnsiTheme="majorHAnsi" w:cstheme="majorHAnsi"/>
                                    <w:sz w:val="18"/>
                                    <w:szCs w:val="18"/>
                                  </w:rPr>
                                  <w:t>0</w:t>
                                </w:r>
                              </w:p>
                              <w:p w:rsidR="00862F6C" w:rsidRPr="007F2C06" w:rsidRDefault="00862F6C" w:rsidP="00204875">
                                <w:pPr>
                                  <w:ind w:left="57"/>
                                  <w:rPr>
                                    <w:rFonts w:asciiTheme="majorHAnsi" w:hAnsiTheme="majorHAnsi" w:cstheme="majorHAnsi"/>
                                    <w:sz w:val="18"/>
                                    <w:szCs w:val="18"/>
                                  </w:rPr>
                                </w:pPr>
                                <w:r w:rsidRPr="007F2C06">
                                  <w:rPr>
                                    <w:rFonts w:asciiTheme="majorHAnsi" w:hAnsiTheme="majorHAnsi" w:cstheme="majorHAnsi"/>
                                    <w:sz w:val="18"/>
                                    <w:szCs w:val="18"/>
                                  </w:rPr>
                                  <w:t>Delay tp2</w:t>
                                </w:r>
                              </w:p>
                              <w:p w:rsidR="00862F6C" w:rsidRPr="007F2C06" w:rsidRDefault="00862F6C" w:rsidP="00204875">
                                <w:pPr>
                                  <w:rPr>
                                    <w:rFonts w:asciiTheme="majorHAnsi" w:hAnsiTheme="majorHAnsi" w:cstheme="majorHAnsi"/>
                                    <w:sz w:val="18"/>
                                    <w:szCs w:val="18"/>
                                  </w:rPr>
                                </w:pPr>
                              </w:p>
                            </w:txbxContent>
                          </wps:txbx>
                          <wps:bodyPr rot="0" vert="horz" wrap="square" lIns="0" tIns="0" rIns="0" bIns="0" anchor="t" anchorCtr="0" upright="1">
                            <a:noAutofit/>
                          </wps:bodyPr>
                        </wps:wsp>
                      </wpg:grpSp>
                      <wpg:grpSp>
                        <wpg:cNvPr id="29630" name="Group 14262"/>
                        <wpg:cNvGrpSpPr>
                          <a:grpSpLocks/>
                        </wpg:cNvGrpSpPr>
                        <wpg:grpSpPr bwMode="auto">
                          <a:xfrm>
                            <a:off x="1840" y="14214"/>
                            <a:ext cx="2632" cy="567"/>
                            <a:chOff x="1495" y="14380"/>
                            <a:chExt cx="2632" cy="567"/>
                          </a:xfrm>
                        </wpg:grpSpPr>
                        <wps:wsp>
                          <wps:cNvPr id="29631" name="Text Box 14263"/>
                          <wps:cNvSpPr txBox="1">
                            <a:spLocks noChangeArrowheads="1"/>
                          </wps:cNvSpPr>
                          <wps:spPr bwMode="auto">
                            <a:xfrm>
                              <a:off x="2993" y="14380"/>
                              <a:ext cx="1134" cy="567"/>
                            </a:xfrm>
                            <a:prstGeom prst="rect">
                              <a:avLst/>
                            </a:prstGeom>
                            <a:solidFill>
                              <a:srgbClr val="FFFFFF"/>
                            </a:solidFill>
                            <a:ln w="9525">
                              <a:solidFill>
                                <a:srgbClr val="000000"/>
                              </a:solidFill>
                              <a:miter lim="800000"/>
                              <a:headEnd/>
                              <a:tailEnd/>
                            </a:ln>
                          </wps:spPr>
                          <wps:txbx>
                            <w:txbxContent>
                              <w:p w:rsidR="00862F6C" w:rsidRPr="00437D2E" w:rsidRDefault="00862F6C" w:rsidP="00204875">
                                <w:pPr>
                                  <w:spacing w:before="120"/>
                                  <w:ind w:left="57"/>
                                  <w:jc w:val="center"/>
                                  <w:rPr>
                                    <w:rFonts w:asciiTheme="majorHAnsi" w:hAnsiTheme="majorHAnsi" w:cstheme="majorHAnsi"/>
                                    <w:sz w:val="18"/>
                                    <w:szCs w:val="18"/>
                                  </w:rPr>
                                </w:pPr>
                                <w:r>
                                  <w:rPr>
                                    <w:rFonts w:asciiTheme="majorHAnsi" w:hAnsiTheme="majorHAnsi" w:cstheme="majorHAnsi"/>
                                    <w:sz w:val="18"/>
                                    <w:szCs w:val="18"/>
                                  </w:rPr>
                                  <w:t>Close FV092</w:t>
                                </w:r>
                              </w:p>
                            </w:txbxContent>
                          </wps:txbx>
                          <wps:bodyPr rot="0" vert="horz" wrap="square" lIns="0" tIns="0" rIns="0" bIns="0" anchor="t" anchorCtr="0" upright="1">
                            <a:noAutofit/>
                          </wps:bodyPr>
                        </wps:wsp>
                        <wps:wsp>
                          <wps:cNvPr id="29632" name="Text Box 14264"/>
                          <wps:cNvSpPr txBox="1">
                            <a:spLocks noChangeArrowheads="1"/>
                          </wps:cNvSpPr>
                          <wps:spPr bwMode="auto">
                            <a:xfrm>
                              <a:off x="1495" y="14380"/>
                              <a:ext cx="1540" cy="567"/>
                            </a:xfrm>
                            <a:prstGeom prst="rect">
                              <a:avLst/>
                            </a:prstGeom>
                            <a:solidFill>
                              <a:srgbClr val="FFFFFF"/>
                            </a:solidFill>
                            <a:ln w="9525">
                              <a:solidFill>
                                <a:srgbClr val="000000"/>
                              </a:solidFill>
                              <a:miter lim="800000"/>
                              <a:headEnd/>
                              <a:tailEnd/>
                            </a:ln>
                          </wps:spPr>
                          <wps:txbx>
                            <w:txbxContent>
                              <w:p w:rsidR="00862F6C" w:rsidRPr="007F2C06" w:rsidRDefault="00862F6C" w:rsidP="00204875">
                                <w:pPr>
                                  <w:spacing w:before="40"/>
                                  <w:jc w:val="center"/>
                                  <w:rPr>
                                    <w:szCs w:val="18"/>
                                  </w:rPr>
                                </w:pPr>
                                <w:r w:rsidRPr="007F2C06">
                                  <w:rPr>
                                    <w:rFonts w:asciiTheme="majorHAnsi" w:hAnsiTheme="majorHAnsi" w:cstheme="majorHAnsi"/>
                                    <w:sz w:val="18"/>
                                    <w:szCs w:val="18"/>
                                  </w:rPr>
                                  <w:t>“Not possible to pressure the line”</w:t>
                                </w:r>
                              </w:p>
                            </w:txbxContent>
                          </wps:txbx>
                          <wps:bodyPr rot="0" vert="horz" wrap="square" lIns="0" tIns="0" rIns="0" bIns="0" anchor="t" anchorCtr="0" upright="1">
                            <a:noAutofit/>
                          </wps:bodyPr>
                        </wps:wsp>
                      </wpg:grpSp>
                      <wps:wsp>
                        <wps:cNvPr id="29633" name="Oval 4246"/>
                        <wps:cNvSpPr>
                          <a:spLocks noChangeArrowheads="1"/>
                        </wps:cNvSpPr>
                        <wps:spPr bwMode="auto">
                          <a:xfrm>
                            <a:off x="1611" y="1403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F84B5F">
                              <w:pPr>
                                <w:jc w:val="center"/>
                                <w:rPr>
                                  <w:rFonts w:ascii="Times New Roman" w:hAnsi="Times New Roman" w:cs="Times New Roman"/>
                                  <w:b/>
                                  <w:szCs w:val="20"/>
                                </w:rPr>
                              </w:pPr>
                              <w:r>
                                <w:rPr>
                                  <w:rFonts w:ascii="Times New Roman" w:hAnsi="Times New Roman" w:cs="Times New Roman"/>
                                  <w:b/>
                                  <w:szCs w:val="20"/>
                                </w:rPr>
                                <w:t>34</w:t>
                              </w:r>
                            </w:p>
                          </w:txbxContent>
                        </wps:txbx>
                        <wps:bodyPr rot="0" vert="horz" wrap="square" lIns="0" tIns="0" rIns="0" bIns="0" anchor="t" anchorCtr="0" upright="1">
                          <a:noAutofit/>
                        </wps:bodyPr>
                      </wps:wsp>
                      <wps:wsp>
                        <wps:cNvPr id="29634" name="Oval 4245"/>
                        <wps:cNvSpPr>
                          <a:spLocks noChangeArrowheads="1"/>
                        </wps:cNvSpPr>
                        <wps:spPr bwMode="auto">
                          <a:xfrm>
                            <a:off x="1800" y="1267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F84B5F">
                              <w:pPr>
                                <w:jc w:val="center"/>
                                <w:rPr>
                                  <w:rFonts w:ascii="Times New Roman" w:hAnsi="Times New Roman" w:cs="Times New Roman"/>
                                  <w:b/>
                                  <w:szCs w:val="20"/>
                                </w:rPr>
                              </w:pPr>
                              <w:r>
                                <w:rPr>
                                  <w:rFonts w:ascii="Times New Roman" w:hAnsi="Times New Roman" w:cs="Times New Roman"/>
                                  <w:b/>
                                  <w:szCs w:val="20"/>
                                </w:rPr>
                                <w:t>32</w:t>
                              </w:r>
                            </w:p>
                          </w:txbxContent>
                        </wps:txbx>
                        <wps:bodyPr rot="0" vert="horz" wrap="square" lIns="0" tIns="0" rIns="0" bIns="0" anchor="t" anchorCtr="0" upright="1">
                          <a:noAutofit/>
                        </wps:bodyPr>
                      </wps:wsp>
                      <wps:wsp>
                        <wps:cNvPr id="29635" name="Oval 4243"/>
                        <wps:cNvSpPr>
                          <a:spLocks noChangeArrowheads="1"/>
                        </wps:cNvSpPr>
                        <wps:spPr bwMode="auto">
                          <a:xfrm>
                            <a:off x="1221" y="10154"/>
                            <a:ext cx="408" cy="406"/>
                          </a:xfrm>
                          <a:prstGeom prst="ellipse">
                            <a:avLst/>
                          </a:prstGeom>
                          <a:solidFill>
                            <a:srgbClr val="FFFFFF"/>
                          </a:solidFill>
                          <a:ln w="44450">
                            <a:solidFill>
                              <a:srgbClr val="4A7EBB"/>
                            </a:solidFill>
                            <a:round/>
                            <a:headEnd/>
                            <a:tailEnd/>
                          </a:ln>
                        </wps:spPr>
                        <wps:txbx>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28</w:t>
                              </w:r>
                            </w:p>
                          </w:txbxContent>
                        </wps:txbx>
                        <wps:bodyPr rot="0" vert="horz" wrap="square" lIns="0" tIns="0" rIns="0" bIns="0" anchor="t" anchorCtr="0" upright="1">
                          <a:noAutofit/>
                        </wps:bodyPr>
                      </wps:wsp>
                      <wps:wsp>
                        <wps:cNvPr id="29636" name="Text Box 12092"/>
                        <wps:cNvSpPr txBox="1">
                          <a:spLocks noChangeArrowheads="1"/>
                        </wps:cNvSpPr>
                        <wps:spPr bwMode="auto">
                          <a:xfrm>
                            <a:off x="2463" y="12430"/>
                            <a:ext cx="1021" cy="2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F314B8">
                              <w:pPr>
                                <w:rPr>
                                  <w:rFonts w:asciiTheme="majorHAnsi" w:hAnsiTheme="majorHAnsi" w:cstheme="majorHAnsi"/>
                                  <w:sz w:val="18"/>
                                  <w:szCs w:val="18"/>
                                  <w:lang w:val="fr-FR"/>
                                </w:rPr>
                              </w:pPr>
                              <w:r>
                                <w:rPr>
                                  <w:rFonts w:asciiTheme="majorHAnsi" w:hAnsiTheme="majorHAnsi" w:cstheme="majorHAnsi"/>
                                  <w:sz w:val="18"/>
                                  <w:szCs w:val="18"/>
                                  <w:lang w:val="fr-FR"/>
                                </w:rPr>
                                <w:t>FV090 closed</w:t>
                              </w:r>
                            </w:p>
                          </w:txbxContent>
                        </wps:txbx>
                        <wps:bodyPr rot="0" vert="horz" wrap="square" lIns="0" tIns="0" rIns="0" bIns="0" anchor="t" anchorCtr="0" upright="1">
                          <a:noAutofit/>
                        </wps:bodyPr>
                      </wps:wsp>
                      <wps:wsp>
                        <wps:cNvPr id="29637" name="Rectangle 4116"/>
                        <wps:cNvSpPr>
                          <a:spLocks noChangeArrowheads="1"/>
                        </wps:cNvSpPr>
                        <wps:spPr bwMode="auto">
                          <a:xfrm>
                            <a:off x="1975" y="11745"/>
                            <a:ext cx="1542" cy="586"/>
                          </a:xfrm>
                          <a:prstGeom prst="rect">
                            <a:avLst/>
                          </a:prstGeom>
                          <a:solidFill>
                            <a:srgbClr val="FFFFFF"/>
                          </a:solidFill>
                          <a:ln w="9525">
                            <a:solidFill>
                              <a:schemeClr val="tx1">
                                <a:lumMod val="100000"/>
                                <a:lumOff val="0"/>
                              </a:schemeClr>
                            </a:solidFill>
                            <a:miter lim="800000"/>
                            <a:headEnd/>
                            <a:tailEnd/>
                          </a:ln>
                        </wps:spPr>
                        <wps:txbx>
                          <w:txbxContent>
                            <w:p w:rsidR="00862F6C" w:rsidRDefault="00862F6C" w:rsidP="00F314B8">
                              <w:r>
                                <w:t>Close FV090</w:t>
                              </w:r>
                            </w:p>
                          </w:txbxContent>
                        </wps:txbx>
                        <wps:bodyPr rot="0" vert="horz" wrap="square" lIns="91440" tIns="91440" rIns="91440" bIns="91440" anchor="t" anchorCtr="0" upright="1">
                          <a:noAutofit/>
                        </wps:bodyPr>
                      </wps:wsp>
                      <wps:wsp>
                        <wps:cNvPr id="29638" name="Oval 4115"/>
                        <wps:cNvSpPr>
                          <a:spLocks noChangeArrowheads="1"/>
                        </wps:cNvSpPr>
                        <wps:spPr bwMode="auto">
                          <a:xfrm>
                            <a:off x="1732" y="1155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30</w:t>
                              </w:r>
                            </w:p>
                          </w:txbxContent>
                        </wps:txbx>
                        <wps:bodyPr rot="0" vert="horz" wrap="square" lIns="0" tIns="0" rIns="0" bIns="0" anchor="t" anchorCtr="0" upright="1">
                          <a:noAutofit/>
                        </wps:bodyPr>
                      </wps:wsp>
                      <wps:wsp>
                        <wps:cNvPr id="29639" name="AutoShape 14250"/>
                        <wps:cNvCnPr/>
                        <wps:spPr bwMode="auto">
                          <a:xfrm>
                            <a:off x="2185" y="1254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40" name="Oval 4239"/>
                        <wps:cNvSpPr>
                          <a:spLocks noChangeArrowheads="1"/>
                        </wps:cNvSpPr>
                        <wps:spPr bwMode="auto">
                          <a:xfrm>
                            <a:off x="7540" y="1506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20</w:t>
                              </w:r>
                            </w:p>
                          </w:txbxContent>
                        </wps:txbx>
                        <wps:bodyPr rot="0" vert="horz" wrap="square" lIns="0" tIns="0" rIns="0" bIns="0" anchor="t" anchorCtr="0" upright="1">
                          <a:noAutofit/>
                        </wps:bodyPr>
                      </wps:wsp>
                      <wps:wsp>
                        <wps:cNvPr id="29641" name="Oval 4237"/>
                        <wps:cNvSpPr>
                          <a:spLocks noChangeArrowheads="1"/>
                        </wps:cNvSpPr>
                        <wps:spPr bwMode="auto">
                          <a:xfrm>
                            <a:off x="7541" y="13984"/>
                            <a:ext cx="408" cy="406"/>
                          </a:xfrm>
                          <a:prstGeom prst="ellipse">
                            <a:avLst/>
                          </a:prstGeom>
                          <a:solidFill>
                            <a:srgbClr val="FFFFFF"/>
                          </a:solidFill>
                          <a:ln w="44450">
                            <a:solidFill>
                              <a:srgbClr val="4A7EBB"/>
                            </a:solidFill>
                            <a:round/>
                            <a:headEnd/>
                            <a:tailEnd/>
                          </a:ln>
                        </wps:spPr>
                        <wps:txbx>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18</w:t>
                              </w:r>
                            </w:p>
                          </w:txbxContent>
                        </wps:txbx>
                        <wps:bodyPr rot="0" vert="horz" wrap="square" lIns="0" tIns="0" rIns="0" bIns="0" anchor="t" anchorCtr="0" upright="1">
                          <a:noAutofit/>
                        </wps:bodyPr>
                      </wps:wsp>
                      <wps:wsp>
                        <wps:cNvPr id="29642" name="Oval 4236"/>
                        <wps:cNvSpPr>
                          <a:spLocks noChangeArrowheads="1"/>
                        </wps:cNvSpPr>
                        <wps:spPr bwMode="auto">
                          <a:xfrm>
                            <a:off x="7462" y="13177"/>
                            <a:ext cx="408" cy="406"/>
                          </a:xfrm>
                          <a:prstGeom prst="ellipse">
                            <a:avLst/>
                          </a:prstGeom>
                          <a:solidFill>
                            <a:srgbClr val="FFFFFF"/>
                          </a:solidFill>
                          <a:ln w="44450">
                            <a:solidFill>
                              <a:srgbClr val="4A7EBB"/>
                            </a:solidFill>
                            <a:round/>
                            <a:headEnd/>
                            <a:tailEnd/>
                          </a:ln>
                        </wps:spPr>
                        <wps:txbx>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16</w:t>
                              </w:r>
                            </w:p>
                          </w:txbxContent>
                        </wps:txbx>
                        <wps:bodyPr rot="0" vert="horz" wrap="square" lIns="0" tIns="0" rIns="0" bIns="0" anchor="t" anchorCtr="0" upright="1">
                          <a:noAutofit/>
                        </wps:bodyPr>
                      </wps:wsp>
                      <wps:wsp>
                        <wps:cNvPr id="29643" name="Oval 4249"/>
                        <wps:cNvSpPr>
                          <a:spLocks noChangeArrowheads="1"/>
                        </wps:cNvSpPr>
                        <wps:spPr bwMode="auto">
                          <a:xfrm>
                            <a:off x="4413" y="1201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40</w:t>
                              </w:r>
                            </w:p>
                          </w:txbxContent>
                        </wps:txbx>
                        <wps:bodyPr rot="0" vert="horz" wrap="square" lIns="0" tIns="0" rIns="0" bIns="0" anchor="t" anchorCtr="0" upright="1">
                          <a:noAutofit/>
                        </wps:bodyPr>
                      </wps:wsp>
                      <wps:wsp>
                        <wps:cNvPr id="29644" name="Oval 4247"/>
                        <wps:cNvSpPr>
                          <a:spLocks noChangeArrowheads="1"/>
                        </wps:cNvSpPr>
                        <wps:spPr bwMode="auto">
                          <a:xfrm>
                            <a:off x="4803" y="10722"/>
                            <a:ext cx="408" cy="406"/>
                          </a:xfrm>
                          <a:prstGeom prst="ellipse">
                            <a:avLst/>
                          </a:prstGeom>
                          <a:solidFill>
                            <a:srgbClr val="FFFFFF"/>
                          </a:solidFill>
                          <a:ln w="44450">
                            <a:solidFill>
                              <a:srgbClr val="4A7EBB"/>
                            </a:solidFill>
                            <a:round/>
                            <a:headEnd/>
                            <a:tailEnd/>
                          </a:ln>
                        </wps:spPr>
                        <wps:txbx>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36</w:t>
                              </w:r>
                            </w:p>
                          </w:txbxContent>
                        </wps:txbx>
                        <wps:bodyPr rot="0" vert="horz" wrap="square" lIns="0" tIns="0" rIns="0" bIns="0" anchor="t" anchorCtr="0" upright="1">
                          <a:noAutofit/>
                        </wps:bodyPr>
                      </wps:wsp>
                      <wps:wsp>
                        <wps:cNvPr id="29645" name="Oval 4235"/>
                        <wps:cNvSpPr>
                          <a:spLocks noChangeArrowheads="1"/>
                        </wps:cNvSpPr>
                        <wps:spPr bwMode="auto">
                          <a:xfrm>
                            <a:off x="7468" y="1111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14</w:t>
                              </w:r>
                            </w:p>
                          </w:txbxContent>
                        </wps:txbx>
                        <wps:bodyPr rot="0" vert="horz" wrap="square" lIns="0" tIns="0" rIns="0" bIns="0" anchor="t" anchorCtr="0" upright="1">
                          <a:noAutofit/>
                        </wps:bodyPr>
                      </wps:wsp>
                      <wps:wsp>
                        <wps:cNvPr id="29646" name="Oval 4248"/>
                        <wps:cNvSpPr>
                          <a:spLocks noChangeArrowheads="1"/>
                        </wps:cNvSpPr>
                        <wps:spPr bwMode="auto">
                          <a:xfrm>
                            <a:off x="6545" y="11687"/>
                            <a:ext cx="408" cy="406"/>
                          </a:xfrm>
                          <a:prstGeom prst="ellipse">
                            <a:avLst/>
                          </a:prstGeom>
                          <a:solidFill>
                            <a:srgbClr val="FFFFFF"/>
                          </a:solidFill>
                          <a:ln w="44450">
                            <a:solidFill>
                              <a:srgbClr val="4A7EBB"/>
                            </a:solidFill>
                            <a:round/>
                            <a:headEnd/>
                            <a:tailEnd/>
                          </a:ln>
                        </wps:spPr>
                        <wps:txbx>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38</w:t>
                              </w:r>
                            </w:p>
                          </w:txbxContent>
                        </wps:txbx>
                        <wps:bodyPr rot="0" vert="horz" wrap="square" lIns="0" tIns="0" rIns="0" bIns="0" anchor="t" anchorCtr="0" upright="1">
                          <a:noAutofit/>
                        </wps:bodyPr>
                      </wps:wsp>
                      <wps:wsp>
                        <wps:cNvPr id="29647" name="Oval 4234"/>
                        <wps:cNvSpPr>
                          <a:spLocks noChangeArrowheads="1"/>
                        </wps:cNvSpPr>
                        <wps:spPr bwMode="auto">
                          <a:xfrm>
                            <a:off x="6711" y="9832"/>
                            <a:ext cx="408" cy="406"/>
                          </a:xfrm>
                          <a:prstGeom prst="ellipse">
                            <a:avLst/>
                          </a:prstGeom>
                          <a:solidFill>
                            <a:srgbClr val="FFFFFF"/>
                          </a:solidFill>
                          <a:ln w="44450">
                            <a:solidFill>
                              <a:srgbClr val="4A7EBB"/>
                            </a:solidFill>
                            <a:round/>
                            <a:headEnd/>
                            <a:tailEnd/>
                          </a:ln>
                        </wps:spPr>
                        <wps:txbx>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12</w:t>
                              </w:r>
                            </w:p>
                          </w:txbxContent>
                        </wps:txbx>
                        <wps:bodyPr rot="0" vert="horz" wrap="square" lIns="0" tIns="0" rIns="0" bIns="0" anchor="t" anchorCtr="0" upright="1">
                          <a:noAutofit/>
                        </wps:bodyPr>
                      </wps:wsp>
                      <wps:wsp>
                        <wps:cNvPr id="29648" name="Oval 4242"/>
                        <wps:cNvSpPr>
                          <a:spLocks noChangeArrowheads="1"/>
                        </wps:cNvSpPr>
                        <wps:spPr bwMode="auto">
                          <a:xfrm>
                            <a:off x="1991" y="910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26</w:t>
                              </w:r>
                            </w:p>
                          </w:txbxContent>
                        </wps:txbx>
                        <wps:bodyPr rot="0" vert="horz" wrap="square" lIns="0" tIns="0" rIns="0" bIns="0" anchor="t" anchorCtr="0" upright="1">
                          <a:noAutofit/>
                        </wps:bodyPr>
                      </wps:wsp>
                      <wps:wsp>
                        <wps:cNvPr id="29649" name="Oval 4241"/>
                        <wps:cNvSpPr>
                          <a:spLocks noChangeArrowheads="1"/>
                        </wps:cNvSpPr>
                        <wps:spPr bwMode="auto">
                          <a:xfrm>
                            <a:off x="4130" y="8830"/>
                            <a:ext cx="408" cy="406"/>
                          </a:xfrm>
                          <a:prstGeom prst="ellipse">
                            <a:avLst/>
                          </a:prstGeom>
                          <a:solidFill>
                            <a:srgbClr val="FFFFFF"/>
                          </a:solidFill>
                          <a:ln w="44450">
                            <a:solidFill>
                              <a:srgbClr val="4A7EBB"/>
                            </a:solidFill>
                            <a:round/>
                            <a:headEnd/>
                            <a:tailEnd/>
                          </a:ln>
                        </wps:spPr>
                        <wps:txbx>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24</w:t>
                              </w:r>
                            </w:p>
                          </w:txbxContent>
                        </wps:txbx>
                        <wps:bodyPr rot="0" vert="horz" wrap="square" lIns="0" tIns="0" rIns="0" bIns="0" anchor="t" anchorCtr="0" upright="1">
                          <a:noAutofit/>
                        </wps:bodyPr>
                      </wps:wsp>
                      <wps:wsp>
                        <wps:cNvPr id="29650" name="Oval 4240"/>
                        <wps:cNvSpPr>
                          <a:spLocks noChangeArrowheads="1"/>
                        </wps:cNvSpPr>
                        <wps:spPr bwMode="auto">
                          <a:xfrm>
                            <a:off x="1868" y="7736"/>
                            <a:ext cx="408" cy="406"/>
                          </a:xfrm>
                          <a:prstGeom prst="ellipse">
                            <a:avLst/>
                          </a:prstGeom>
                          <a:solidFill>
                            <a:srgbClr val="FFFFFF"/>
                          </a:solidFill>
                          <a:ln w="44450">
                            <a:solidFill>
                              <a:srgbClr val="4A7EBB"/>
                            </a:solidFill>
                            <a:round/>
                            <a:headEnd/>
                            <a:tailEnd/>
                          </a:ln>
                        </wps:spPr>
                        <wps:txbx>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22</w:t>
                              </w:r>
                            </w:p>
                          </w:txbxContent>
                        </wps:txbx>
                        <wps:bodyPr rot="0" vert="horz" wrap="square" lIns="0" tIns="0" rIns="0" bIns="0" anchor="t" anchorCtr="0" upright="1">
                          <a:noAutofit/>
                        </wps:bodyPr>
                      </wps:wsp>
                      <wps:wsp>
                        <wps:cNvPr id="29651" name="Oval 4238"/>
                        <wps:cNvSpPr>
                          <a:spLocks noChangeArrowheads="1"/>
                        </wps:cNvSpPr>
                        <wps:spPr bwMode="auto">
                          <a:xfrm>
                            <a:off x="4374" y="798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10</w:t>
                              </w:r>
                            </w:p>
                          </w:txbxContent>
                        </wps:txbx>
                        <wps:bodyPr rot="0" vert="horz" wrap="square" lIns="0" tIns="0" rIns="0" bIns="0" anchor="t" anchorCtr="0" upright="1">
                          <a:noAutofit/>
                        </wps:bodyPr>
                      </wps:wsp>
                      <wps:wsp>
                        <wps:cNvPr id="29652" name="Oval 4233"/>
                        <wps:cNvSpPr>
                          <a:spLocks noChangeArrowheads="1"/>
                        </wps:cNvSpPr>
                        <wps:spPr bwMode="auto">
                          <a:xfrm>
                            <a:off x="2577" y="658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wps:wsp>
                        <wps:cNvPr id="29653" name="Oval 4232"/>
                        <wps:cNvSpPr>
                          <a:spLocks noChangeArrowheads="1"/>
                        </wps:cNvSpPr>
                        <wps:spPr bwMode="auto">
                          <a:xfrm>
                            <a:off x="2543" y="5513"/>
                            <a:ext cx="408" cy="406"/>
                          </a:xfrm>
                          <a:prstGeom prst="ellipse">
                            <a:avLst/>
                          </a:prstGeom>
                          <a:solidFill>
                            <a:srgbClr val="FFFFFF"/>
                          </a:solidFill>
                          <a:ln w="44450">
                            <a:solidFill>
                              <a:srgbClr val="4A7EBB"/>
                            </a:solidFill>
                            <a:round/>
                            <a:headEnd/>
                            <a:tailEnd/>
                          </a:ln>
                        </wps:spPr>
                        <wps:txbx>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29654" name="Oval 4231"/>
                        <wps:cNvSpPr>
                          <a:spLocks noChangeArrowheads="1"/>
                        </wps:cNvSpPr>
                        <wps:spPr bwMode="auto">
                          <a:xfrm>
                            <a:off x="2608" y="428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wps:wsp>
                        <wps:cNvPr id="29655" name="Oval 4230"/>
                        <wps:cNvSpPr>
                          <a:spLocks noChangeArrowheads="1"/>
                        </wps:cNvSpPr>
                        <wps:spPr bwMode="auto">
                          <a:xfrm>
                            <a:off x="3311" y="3443"/>
                            <a:ext cx="408" cy="406"/>
                          </a:xfrm>
                          <a:prstGeom prst="ellipse">
                            <a:avLst/>
                          </a:prstGeom>
                          <a:solidFill>
                            <a:srgbClr val="FFFFFF"/>
                          </a:solidFill>
                          <a:ln w="44450">
                            <a:solidFill>
                              <a:srgbClr val="4A7EBB"/>
                            </a:solidFill>
                            <a:round/>
                            <a:headEnd/>
                            <a:tailEnd/>
                          </a:ln>
                        </wps:spPr>
                        <wps:txbx>
                          <w:txbxContent>
                            <w:p w:rsidR="00862F6C" w:rsidRPr="00A87CE9" w:rsidRDefault="00862F6C" w:rsidP="00F314B8">
                              <w:pPr>
                                <w:jc w:val="center"/>
                                <w:rPr>
                                  <w:rFonts w:ascii="Times New Roman" w:hAnsi="Times New Roman" w:cs="Times New Roman"/>
                                  <w:b/>
                                  <w:szCs w:val="20"/>
                                </w:rPr>
                              </w:pPr>
                              <w:r w:rsidRPr="00A87CE9">
                                <w:rPr>
                                  <w:rFonts w:ascii="Times New Roman" w:hAnsi="Times New Roman" w:cs="Times New Roman"/>
                                  <w:b/>
                                  <w:szCs w:val="20"/>
                                </w:rPr>
                                <w:t>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679" o:spid="_x0000_s2070" style="position:absolute;left:0;text-align:left;margin-left:-9.85pt;margin-top:10.2pt;width:520.15pt;height:634.7pt;z-index:273733120" coordorigin="1221,3443" coordsize="10403,12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">
                <v:line id="Line 11266" o:spid="_x0000_s2071" style="position:absolute;visibility:visible;mso-wrap-style:square" from="4229,4501" to="7580,45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86xccAAADeAAAADwAAAGRycy9kb3ducmV2LnhtbESPQWsCMRSE70L/Q3gFbzWr0N12NYpI&#10;i9abWijeHpvXzdLNyzaJuv77Rih4HGbmG2a26G0rzuRD41jBeJSBIK6cbrhW8Hl4f3oBESKyxtYx&#10;KbhSgMX8YTDDUrsL7+i8j7VIEA4lKjAxdqWUoTJkMYxcR5y8b+ctxiR9LbXHS4LbVk6yLJcWG04L&#10;BjtaGap+9ieroM1tsV761W9hxi7v3w7H7ebrQ6nhY7+cgojUx3v4v73RCiavz3kBtzvpCsj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rzrFxwAAAN4AAAAPAAAAAAAA&#10;AAAAAAAAAKECAABkcnMvZG93bnJldi54bWxQSwUGAAAAAAQABAD5AAAAlQMAAAAA&#10;" stroked="f" strokecolor="white [3212]" strokeweight="3.5pt"/>
                <v:group id="Group 11267" o:spid="_x0000_s2072" style="position:absolute;left:5368;top:7510;width:251;height:340"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QR7KsQAAADeAAAA&#10;DwAAAAAAAAAAAAAAAACqAgAAZHJzL2Rvd25yZXYueG1sUEsFBgAAAAAEAAQA+gAAAJsDAAAAAA==&#10;">
                  <v:shape id="AutoShape 11268" o:spid="_x0000_s2073"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E3ucUAAADeAAAADwAAAGRycy9kb3ducmV2LnhtbERPS2sCMRC+F/ofwgi9FM1qqcrWKNuC&#10;UAsefN3HzXQT3Ey2m6jbf98UBG/z8T1ntuhcLS7UButZwXCQgSAuvbZcKdjvlv0piBCRNdaeScEv&#10;BVjMHx9mmGt/5Q1dtrESKYRDjgpMjE0uZSgNOQwD3xAn7tu3DmOCbSV1i9cU7mo5yrKxdGg5NRhs&#10;6MNQedqenYL1avheHI1dfW1+7Pp1WdTn6vmg1FOvK95AROriXXxzf+o0f/IyHcH/O+kGO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yE3ucUAAADeAAAADwAAAAAAAAAA&#10;AAAAAAChAgAAZHJzL2Rvd25yZXYueG1sUEsFBgAAAAAEAAQA+QAAAJMDAAAAAA==&#10;"/>
                  <v:shape id="AutoShape 11269" o:spid="_x0000_s2074"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2SIsUAAADeAAAADwAAAGRycy9kb3ducmV2LnhtbERPS2sCMRC+F/ofwhR6KZq10ipbo6yC&#10;UAsefN3HzXQTuplsN1G3/94IQm/z8T1nMutcLc7UButZwaCfgSAuvbZcKdjvlr0xiBCRNdaeScEf&#10;BZhNHx8mmGt/4Q2dt7ESKYRDjgpMjE0uZSgNOQx93xAn7tu3DmOCbSV1i5cU7mr5mmXv0qHl1GCw&#10;oYWh8md7cgrWq8G8OBq7+tr82vXbsqhP1ctBqeenrvgAEamL/+K7+1On+aPheAi3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2SIsUAAADeAAAADwAAAAAAAAAA&#10;AAAAAAChAgAAZHJzL2Rvd25yZXYueG1sUEsFBgAAAAAEAAQA+QAAAJMDAAAAAA==&#10;"/>
                </v:group>
                <v:shape id="Text Box 11270" o:spid="_x0000_s2075" type="#_x0000_t202" style="position:absolute;left:5605;top:7492;width:2310;height: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RGi8UA&#10;AADeAAAADwAAAGRycy9kb3ducmV2LnhtbERPS4vCMBC+L+x/CCN4WTRVF5VqlPWxsAc9+MDz0Ixt&#10;sZmUJNr6783Cwt7m43vOfNmaSjzI+dKygkE/AUGcWV1yruB8+u5NQfiArLGyTAqe5GG5eH+bY6pt&#10;wwd6HEMuYgj7FBUUIdSplD4ryKDv25o4clfrDIYIXS61wyaGm0oOk2QsDZYcGwqsaV1QdjvejYLx&#10;xt2bA68/NuftDvd1Prysnhelup32awYiUBv+xX/uHx3nT0bTT/h9J94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NEaLxQAAAN4AAAAPAAAAAAAAAAAAAAAAAJgCAABkcnMv&#10;ZG93bnJldi54bWxQSwUGAAAAAAQABAD1AAAAigMAAAAA&#10;" stroked="f">
                  <v:textbox inset="0,0,0,0">
                    <w:txbxContent>
                      <w:p w:rsidR="00862F6C" w:rsidRPr="00437D2E" w:rsidRDefault="00862F6C" w:rsidP="00864842">
                        <w:pPr>
                          <w:rPr>
                            <w:rFonts w:asciiTheme="majorHAnsi" w:hAnsiTheme="majorHAnsi" w:cstheme="majorHAnsi"/>
                            <w:sz w:val="18"/>
                            <w:szCs w:val="18"/>
                          </w:rPr>
                        </w:pPr>
                        <w:r w:rsidRPr="00437D2E">
                          <w:rPr>
                            <w:rFonts w:asciiTheme="majorHAnsi" w:hAnsiTheme="majorHAnsi" w:cstheme="majorHAnsi"/>
                            <w:sz w:val="18"/>
                            <w:szCs w:val="18"/>
                          </w:rPr>
                          <w:t>PT</w:t>
                        </w:r>
                        <w:r>
                          <w:rPr>
                            <w:rFonts w:asciiTheme="majorHAnsi" w:hAnsiTheme="majorHAnsi" w:cstheme="majorHAnsi"/>
                            <w:sz w:val="18"/>
                            <w:szCs w:val="18"/>
                          </w:rPr>
                          <w:t>3</w:t>
                        </w:r>
                        <w:r w:rsidRPr="00437D2E">
                          <w:rPr>
                            <w:rFonts w:asciiTheme="majorHAnsi" w:hAnsiTheme="majorHAnsi" w:cstheme="majorHAnsi"/>
                            <w:sz w:val="18"/>
                            <w:szCs w:val="18"/>
                          </w:rPr>
                          <w:t>8</w:t>
                        </w:r>
                        <w:r>
                          <w:rPr>
                            <w:rFonts w:asciiTheme="majorHAnsi" w:hAnsiTheme="majorHAnsi" w:cstheme="majorHAnsi"/>
                            <w:sz w:val="18"/>
                            <w:szCs w:val="18"/>
                          </w:rPr>
                          <w:t>1</w:t>
                        </w:r>
                        <w:r w:rsidRPr="00437D2E">
                          <w:rPr>
                            <w:rFonts w:asciiTheme="majorHAnsi" w:hAnsiTheme="majorHAnsi" w:cstheme="majorHAnsi"/>
                            <w:sz w:val="18"/>
                            <w:szCs w:val="18"/>
                          </w:rPr>
                          <w:t xml:space="preserve"> &lt; </w:t>
                        </w:r>
                        <w:r>
                          <w:rPr>
                            <w:rFonts w:asciiTheme="majorHAnsi" w:hAnsiTheme="majorHAnsi" w:cstheme="majorHAnsi"/>
                            <w:sz w:val="18"/>
                            <w:szCs w:val="18"/>
                          </w:rPr>
                          <w:t>Pvac</w:t>
                        </w:r>
                      </w:p>
                    </w:txbxContent>
                  </v:textbox>
                </v:shape>
                <v:shape id="Text Box 11271" o:spid="_x0000_s2076" type="#_x0000_t202" style="position:absolute;left:4631;top:11656;width:1421;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jjEMUA&#10;AADeAAAADwAAAGRycy9kb3ducmV2LnhtbERPS4vCMBC+L+x/CCN4WTRVWZVqlPWxsAc9+MDz0Ixt&#10;sZmUJNr6783Cwt7m43vOfNmaSjzI+dKygkE/AUGcWV1yruB8+u5NQfiArLGyTAqe5GG5eH+bY6pt&#10;wwd6HEMuYgj7FBUUIdSplD4ryKDv25o4clfrDIYIXS61wyaGm0oOk2QsDZYcGwqsaV1QdjvejYLx&#10;xt2bA68/NuftDvd1Prysnhelup32awYiUBv+xX/uHx3nT0bTT/h9J94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OMQxQAAAN4AAAAPAAAAAAAAAAAAAAAAAJgCAABkcnMv&#10;ZG93bnJldi54bWxQSwUGAAAAAAQABAD1AAAAigMAAAAA&#10;" stroked="f">
                  <v:textbox inset="0,0,0,0">
                    <w:txbxContent>
                      <w:p w:rsidR="00862F6C" w:rsidRPr="00437D2E" w:rsidRDefault="00862F6C" w:rsidP="00864842">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v:textbox>
                </v:shape>
                <v:shape id="Text Box 11272" o:spid="_x0000_s2077" type="#_x0000_t202" style="position:absolute;left:7319;top:8590;width:2329;height: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p9Z8QA&#10;AADeAAAADwAAAGRycy9kb3ducmV2LnhtbERPTWvCQBC9C/6HZQq9SN3UQpToKlZb6EEPseJ5yI5J&#10;aHY27K4m/vuuIHibx/ucxao3jbiS87VlBe/jBARxYXXNpYLj7/fbDIQPyBoby6TgRh5Wy+FggZm2&#10;Hed0PYRSxBD2GSqoQmgzKX1RkUE/ti1x5M7WGQwRulJqh10MN42cJEkqDdYcGypsaVNR8Xe4GAXp&#10;1l26nDej7fFrh/u2nJw+byelXl/69RxEoD48xQ/3j47zpx+zFO7vxBv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qfWfEAAAA3gAAAA8AAAAAAAAAAAAAAAAAmAIAAGRycy9k&#10;b3ducmV2LnhtbFBLBQYAAAAABAAEAPUAAACJAwAAAAA=&#10;" stroked="f">
                  <v:textbox inset="0,0,0,0">
                    <w:txbxContent>
                      <w:p w:rsidR="00862F6C" w:rsidRPr="00437D2E" w:rsidRDefault="00862F6C" w:rsidP="00864842">
                        <w:pPr>
                          <w:rPr>
                            <w:rFonts w:asciiTheme="majorHAnsi" w:hAnsiTheme="majorHAnsi" w:cstheme="majorHAnsi"/>
                            <w:sz w:val="18"/>
                            <w:szCs w:val="18"/>
                          </w:rPr>
                        </w:pPr>
                        <w:r>
                          <w:rPr>
                            <w:rFonts w:asciiTheme="majorHAnsi" w:hAnsiTheme="majorHAnsi" w:cstheme="majorHAnsi"/>
                            <w:sz w:val="18"/>
                            <w:szCs w:val="18"/>
                          </w:rPr>
                          <w:t>PT381 &lt; PvacMax</w:t>
                        </w:r>
                        <w:r w:rsidRPr="00437D2E">
                          <w:rPr>
                            <w:rFonts w:asciiTheme="majorHAnsi" w:hAnsiTheme="majorHAnsi" w:cstheme="majorHAnsi"/>
                            <w:sz w:val="18"/>
                            <w:szCs w:val="18"/>
                          </w:rPr>
                          <w:t xml:space="preserve"> &amp; t</w:t>
                        </w:r>
                        <w:r>
                          <w:rPr>
                            <w:rFonts w:asciiTheme="majorHAnsi" w:hAnsiTheme="majorHAnsi" w:cstheme="majorHAnsi"/>
                            <w:sz w:val="18"/>
                            <w:szCs w:val="18"/>
                          </w:rPr>
                          <w:t xml:space="preserve"> &gt; </w:t>
                        </w:r>
                        <w:r w:rsidRPr="00437D2E">
                          <w:rPr>
                            <w:rFonts w:asciiTheme="majorHAnsi" w:hAnsiTheme="majorHAnsi" w:cstheme="majorHAnsi"/>
                            <w:sz w:val="18"/>
                            <w:szCs w:val="18"/>
                          </w:rPr>
                          <w:t>tvac1</w:t>
                        </w:r>
                      </w:p>
                    </w:txbxContent>
                  </v:textbox>
                </v:shape>
                <v:shape id="AutoShape 11273" o:spid="_x0000_s2078" type="#_x0000_t32" style="position:absolute;left:1227;top:3869;width:0;height:122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BTMsEAAADeAAAADwAAAGRycy9kb3ducmV2LnhtbERPzYrCMBC+C/sOYRa8aWpdVKpRFkGQ&#10;vW31AYZmbKrNpDRZG99+Iwje5uP7nc0u2lbcqfeNYwWzaQaCuHK64VrB+XSYrED4gKyxdUwKHuRh&#10;t/0YbbDQbuBfupehFimEfYEKTAhdIaWvDFn0U9cRJ+7ieoshwb6WuschhdtW5lm2kBYbTg0GO9ob&#10;qm7ln1WQm1n8Olyxm/+U8ZZfynrhqkGp8Wf8XoMIFMNb/HIfdZq/nK+W8Hwn3S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YFMywQAAAN4AAAAPAAAAAAAAAAAAAAAA&#10;AKECAABkcnMvZG93bnJldi54bWxQSwUGAAAAAAQABAD5AAAAjwMAAAAA&#10;" strokeweight=".5pt">
                  <v:stroke endarrow="block"/>
                </v:shape>
                <v:group id="Group 11274" o:spid="_x0000_s2079" style="position:absolute;left:3925;top:4025;width:3169;height:764" coordorigin="4539,4993" coordsize="3405,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LICOuTIAAAA&#10;3gAAAA8AAAAAAAAAAAAAAAAAqgIAAGRycy9kb3ducmV2LnhtbFBLBQYAAAAABAAEAPoAAACfAwAA&#10;AAA=&#10;">
                  <v:shape id="Text Box 11275" o:spid="_x0000_s2080" type="#_x0000_t202" style="position:absolute;left:4719;top:5082;width:3225;height: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XpFcUA&#10;AADeAAAADwAAAGRycy9kb3ducmV2LnhtbERPS4vCMBC+C/sfwizsRTTVBVerUVzdBQ/uwQeeh2Zs&#10;i82kJNHWf78RBG/z8T1ntmhNJW7kfGlZwaCfgCDOrC45V3A8/PbGIHxA1lhZJgV38rCYv3VmmGrb&#10;8I5u+5CLGMI+RQVFCHUqpc8KMuj7tiaO3Nk6gyFCl0vtsInhppLDJBlJgyXHhgJrWhWUXfZXo2C0&#10;dtdmx6vu+vizxb86H56+7yelPt7b5RREoDa8xE/3Rsf5X5/jCTzei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ekVxQAAAN4AAAAPAAAAAAAAAAAAAAAAAJgCAABkcnMv&#10;ZG93bnJldi54bWxQSwUGAAAAAAQABAD1AAAAigMAAAAA&#10;" stroked="f">
                    <v:textbox inset="0,0,0,0">
                      <w:txbxContent>
                        <w:p w:rsidR="00862F6C" w:rsidRPr="00437D2E" w:rsidRDefault="00862F6C" w:rsidP="00864842">
                          <w:pPr>
                            <w:rPr>
                              <w:rFonts w:asciiTheme="majorHAnsi" w:hAnsiTheme="majorHAnsi" w:cstheme="majorHAnsi"/>
                              <w:sz w:val="18"/>
                              <w:szCs w:val="18"/>
                            </w:rPr>
                          </w:pPr>
                          <w:r w:rsidRPr="00437D2E">
                            <w:rPr>
                              <w:rFonts w:asciiTheme="majorHAnsi" w:hAnsiTheme="majorHAnsi" w:cstheme="majorHAnsi"/>
                              <w:sz w:val="18"/>
                              <w:szCs w:val="18"/>
                            </w:rPr>
                            <w:t xml:space="preserve">Start conditioning </w:t>
                          </w:r>
                        </w:p>
                      </w:txbxContent>
                    </v:textbox>
                  </v:shape>
                  <v:shape id="AutoShape 11276" o:spid="_x0000_s2081" type="#_x0000_t32" style="position:absolute;left:4666;top:4993;width:0;height:7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aaiMkAAADeAAAADwAAAGRycy9kb3ducmV2LnhtbESPT0/DMAzF70h8h8hIXBBLB+LPyrKp&#10;IE1ik3bYgLvXmCaicUqTbd23nw9I3Gz5+b33m86H0KoD9clHNjAeFaCI62g9NwY+Pxa3z6BSRrbY&#10;RiYDJ0own11eTLG08cgbOmxzo8SEU4kGXM5dqXWqHQVMo9gRy+079gGzrH2jbY9HMQ+tviuKRx3Q&#10;syQ47OjNUf2z3QcD6+X4tdo5v1xtfv36YVG1++bmy5jrq6F6AZVpyP/iv+93K/Wf7icCIDgyg56d&#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lmmojJAAAA3gAAAA8AAAAA&#10;AAAAAAAAAAAAoQIAAGRycy9kb3ducmV2LnhtbFBLBQYAAAAABAAEAPkAAACXAwAAAAA=&#10;"/>
                  <v:shape id="AutoShape 11277" o:spid="_x0000_s2082" type="#_x0000_t32" style="position:absolute;left:4539;top:5316;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o/E8YAAADeAAAADwAAAGRycy9kb3ducmV2LnhtbERPS0sDMRC+C/6HMIVepM1uRa3bpmUV&#10;ClbooQ/v0810E9xM1k3arv/eCIK3+fieM1/2rhEX6oL1rCAfZyCIK68t1woO+9VoCiJEZI2NZ1Lw&#10;TQGWi9ubORbaX3lLl12sRQrhUKACE2NbSBkqQw7D2LfEiTv5zmFMsKul7vCawl0jJ1n2KB1aTg0G&#10;W3o1VH3uzk7BZp2/lEdj1+/bL7t5WJXNub77UGo46MsZiEh9/Bf/ud90mv90/5zD7zvpBrn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qPxPGAAAA3gAAAA8AAAAAAAAA&#10;AAAAAAAAoQIAAGRycy9kb3ducmV2LnhtbFBLBQYAAAAABAAEAPkAAACUAwAAAAA=&#10;"/>
                </v:group>
                <v:shape id="AutoShape 11278" o:spid="_x0000_s2083" type="#_x0000_t32" style="position:absolute;left:5503;top:8362;width:0;height:2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ihZMYAAADeAAAADwAAAGRycy9kb3ducmV2LnhtbERPS2sCMRC+C/0PYQq9iGa1tNqtUbYF&#10;oQoefN2nm+kmdDPZbqJu/70RCr3Nx/ec2aJztThTG6xnBaNhBoK49NpypeCwXw6mIEJE1lh7JgW/&#10;FGAxv+vNMNf+wls672IlUgiHHBWYGJtcylAachiGviFO3JdvHcYE20rqFi8p3NVynGXP0qHl1GCw&#10;oXdD5ffu5BRsVqO34tPY1Xr7YzdPy6I+Vf2jUg/3XfEKIlIX/8V/7g+d5k8eX8Zweyfd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4oWTGAAAA3gAAAA8AAAAAAAAA&#10;AAAAAAAAoQIAAGRycy9kb3ducmV2LnhtbFBLBQYAAAAABAAEAPkAAACUAwAAAAA=&#10;"/>
                <v:shape id="AutoShape 11279" o:spid="_x0000_s2084" type="#_x0000_t32" style="position:absolute;left:4496;top:8583;width:2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QE/8YAAADeAAAADwAAAGRycy9kb3ducmV2LnhtbERPS2sCMRC+F/ofwhR6KTWrUttujbIW&#10;BBU8+Oh9upluQjeT7Sbq+u+NUPA2H99zxtPO1eJIbbCeFfR7GQji0mvLlYL9bv78BiJEZI21Z1Jw&#10;pgDTyf3dGHPtT7yh4zZWIoVwyFGBibHJpQylIYeh5xvixP341mFMsK2kbvGUwl0tB1k2kg4tpwaD&#10;DX0aKn+3B6dgvezPim9jl6vNn12/zIv6UD19KfX40BUfICJ18Sb+dy90mv86fB/C9Z10g5x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0BP/GAAAA3gAAAA8AAAAAAAAA&#10;AAAAAAAAoQIAAGRycy9kb3ducmV2LnhtbFBLBQYAAAAABAAEAPkAAACUAwAAAAA=&#10;"/>
                <v:shape id="Text Box 11280" o:spid="_x0000_s2085" type="#_x0000_t202" style="position:absolute;left:4675;top:8635;width:2351;height: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CvrsUA&#10;AADeAAAADwAAAGRycy9kb3ducmV2LnhtbERPS2vCQBC+F/wPywi91Y22+IiuImKhUCjGePA4Zsdk&#10;MTsbs1tN/323UPA2H99zFqvO1uJGrTeOFQwHCQjiwmnDpYJD/v4yBeEDssbaMSn4IQ+rZe9pgal2&#10;d87otg+liCHsU1RQhdCkUvqiIot+4BriyJ1dazFE2JZSt3iP4baWoyQZS4uGY0OFDW0qKi77b6tg&#10;feRsa65fp112zkyezxL+HF+Ueu536zmIQF14iP/dHzrOn7zO3uDvnXiD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EK+uxQAAAN4AAAAPAAAAAAAAAAAAAAAAAJgCAABkcnMv&#10;ZG93bnJldi54bWxQSwUGAAAAAAQABAD1AAAAigMAAAAA&#10;" filled="f" stroked="f">
                  <v:textbox inset="0,0,0,0">
                    <w:txbxContent>
                      <w:p w:rsidR="00862F6C" w:rsidRPr="00437D2E" w:rsidRDefault="00862F6C" w:rsidP="00864842">
                        <w:pPr>
                          <w:rPr>
                            <w:rFonts w:asciiTheme="majorHAnsi" w:hAnsiTheme="majorHAnsi" w:cstheme="majorHAnsi"/>
                            <w:sz w:val="18"/>
                            <w:szCs w:val="18"/>
                          </w:rPr>
                        </w:pPr>
                        <w:r>
                          <w:rPr>
                            <w:rFonts w:asciiTheme="majorHAnsi" w:hAnsiTheme="majorHAnsi" w:cstheme="majorHAnsi"/>
                            <w:sz w:val="18"/>
                            <w:szCs w:val="18"/>
                          </w:rPr>
                          <w:t>PT381</w:t>
                        </w:r>
                        <w:r w:rsidRPr="00437D2E">
                          <w:rPr>
                            <w:rFonts w:asciiTheme="majorHAnsi" w:hAnsiTheme="majorHAnsi" w:cstheme="majorHAnsi"/>
                            <w:sz w:val="18"/>
                            <w:szCs w:val="18"/>
                          </w:rPr>
                          <w:t xml:space="preserve"> </w:t>
                        </w:r>
                        <w:r w:rsidRPr="00437D2E">
                          <w:rPr>
                            <w:rFonts w:asciiTheme="majorHAnsi" w:hAnsiTheme="majorHAnsi" w:cstheme="majorHAnsi"/>
                            <w:sz w:val="18"/>
                            <w:szCs w:val="18"/>
                          </w:rPr>
                          <w:sym w:font="Symbol" w:char="F0B3"/>
                        </w:r>
                        <w:r w:rsidRPr="00437D2E">
                          <w:rPr>
                            <w:rFonts w:asciiTheme="majorHAnsi" w:hAnsiTheme="majorHAnsi" w:cstheme="majorHAnsi"/>
                            <w:sz w:val="18"/>
                            <w:szCs w:val="18"/>
                          </w:rPr>
                          <w:t xml:space="preserve"> </w:t>
                        </w:r>
                        <w:r>
                          <w:rPr>
                            <w:rFonts w:asciiTheme="majorHAnsi" w:hAnsiTheme="majorHAnsi" w:cstheme="majorHAnsi"/>
                            <w:sz w:val="18"/>
                            <w:szCs w:val="18"/>
                          </w:rPr>
                          <w:t xml:space="preserve">PvacMax </w:t>
                        </w:r>
                        <w:r w:rsidRPr="00437D2E">
                          <w:rPr>
                            <w:rFonts w:asciiTheme="majorHAnsi" w:hAnsiTheme="majorHAnsi" w:cstheme="majorHAnsi"/>
                            <w:sz w:val="18"/>
                            <w:szCs w:val="18"/>
                          </w:rPr>
                          <w:t>&amp; t</w:t>
                        </w:r>
                        <w:r>
                          <w:rPr>
                            <w:rFonts w:asciiTheme="majorHAnsi" w:hAnsiTheme="majorHAnsi" w:cstheme="majorHAnsi"/>
                            <w:sz w:val="18"/>
                            <w:szCs w:val="18"/>
                          </w:rPr>
                          <w:t xml:space="preserve"> &lt; </w:t>
                        </w:r>
                        <w:r w:rsidRPr="00437D2E">
                          <w:rPr>
                            <w:rFonts w:asciiTheme="majorHAnsi" w:hAnsiTheme="majorHAnsi" w:cstheme="majorHAnsi"/>
                            <w:sz w:val="18"/>
                            <w:szCs w:val="18"/>
                          </w:rPr>
                          <w:t>tvac1</w:t>
                        </w:r>
                      </w:p>
                    </w:txbxContent>
                  </v:textbox>
                </v:shape>
                <v:shape id="Text Box 11287" o:spid="_x0000_s2086" type="#_x0000_t202" style="position:absolute;left:8128;top:10562;width:349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F1zcUA&#10;AADeAAAADwAAAGRycy9kb3ducmV2LnhtbERPS2sCMRC+C/0PYQq9iGZr8bUapdUKHurBB56Hzbi7&#10;dDNZkuiu/74RhN7m43vOfNmaStzI+dKygvd+AoI4s7rkXMHpuOlNQPiArLGyTAru5GG5eOnMMdW2&#10;4T3dDiEXMYR9igqKEOpUSp8VZND3bU0cuYt1BkOELpfaYRPDTSUHSTKSBkuODQXWtCoo+z1cjYLR&#10;2l2bPa+669P3D+7qfHD+up+VenttP2cgArXhX/x0b3WcP/6YDuHxTrx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oXXNxQAAAN4AAAAPAAAAAAAAAAAAAAAAAJgCAABkcnMv&#10;ZG93bnJldi54bWxQSwUGAAAAAAQABAD1AAAAigMAAAAA&#10;" stroked="f">
                  <v:textbox inset="0,0,0,0">
                    <w:txbxContent>
                      <w:p w:rsidR="00862F6C" w:rsidRPr="00437D2E" w:rsidRDefault="00862F6C" w:rsidP="00864842">
                        <w:pPr>
                          <w:rPr>
                            <w:rFonts w:asciiTheme="majorHAnsi" w:hAnsiTheme="majorHAnsi" w:cstheme="majorHAnsi"/>
                            <w:sz w:val="18"/>
                            <w:szCs w:val="18"/>
                          </w:rPr>
                        </w:pPr>
                        <w:r>
                          <w:rPr>
                            <w:rFonts w:asciiTheme="majorHAnsi" w:hAnsiTheme="majorHAnsi" w:cstheme="majorHAnsi"/>
                            <w:sz w:val="18"/>
                            <w:szCs w:val="18"/>
                          </w:rPr>
                          <w:t xml:space="preserve">PT381 &gt; P He </w:t>
                        </w:r>
                      </w:p>
                      <w:p w:rsidR="00862F6C" w:rsidRPr="00437D2E" w:rsidRDefault="00862F6C" w:rsidP="00864842">
                        <w:pPr>
                          <w:rPr>
                            <w:rFonts w:asciiTheme="majorHAnsi" w:hAnsiTheme="majorHAnsi" w:cstheme="majorHAnsi"/>
                            <w:sz w:val="18"/>
                            <w:szCs w:val="18"/>
                          </w:rPr>
                        </w:pPr>
                      </w:p>
                    </w:txbxContent>
                  </v:textbox>
                </v:shape>
                <v:shape id="AutoShape 11288" o:spid="_x0000_s2087" type="#_x0000_t32" style="position:absolute;left:7938;top:11383;width:0;height:1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OnZ8YAAADeAAAADwAAAGRycy9kb3ducmV2LnhtbERPS2sCMRC+F/ofwhR6KTWrpbauRlkL&#10;QhU8+Oh93Iyb0M1ku4m6/fdNQfA2H99zJrPO1eJMbbCeFfR7GQji0mvLlYL9bvH8DiJEZI21Z1Lw&#10;SwFm0/u7CebaX3hD522sRArhkKMCE2OTSxlKQw5DzzfEiTv61mFMsK2kbvGSwl0tB1k2lA4tpwaD&#10;DX0YKr+3J6dgvezPi4Oxy9Xmx65fF0V9qp6+lHp86IoxiEhdvImv7k+d5r+9jIbw/066QU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Dp2fGAAAA3gAAAA8AAAAAAAAA&#10;AAAAAAAAoQIAAGRycy9kb3ducmV2LnhtbFBLBQYAAAAABAAEAPkAAACUAwAAAAA=&#10;"/>
                <v:shape id="AutoShape 11289" o:spid="_x0000_s2088" type="#_x0000_t32" style="position:absolute;left:6920;top:11552;width:27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8C/MYAAADeAAAADwAAAGRycy9kb3ducmV2LnhtbERP30vDMBB+F/wfwgm+iEun6GZtOqow&#10;2AZ76JzvZ3M2weZSm2zr/nsjCL7dx/fzisXoOnGkIVjPCqaTDARx47XlVsH+bXk7BxEissbOMyk4&#10;U4BFeXlRYK79iWs67mIrUgiHHBWYGPtcytAYchgmvidO3KcfHMYEh1bqAU8p3HXyLssepUPLqcFg&#10;T6+Gmq/dwSnYrqcv1Yex6039bbcPy6o7tDfvSl1fjdUziEhj/Bf/uVc6zZ/dP83g9510gy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PAvzGAAAA3gAAAA8AAAAAAAAA&#10;AAAAAAAAoQIAAGRycy9kb3ducmV2LnhtbFBLBQYAAAAABAAEAPkAAACUAwAAAAA=&#10;"/>
                <v:shape id="Text Box 11290" o:spid="_x0000_s2089" type="#_x0000_t202" style="position:absolute;left:8245;top:12105;width:1735;height: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DaU8gA&#10;AADeAAAADwAAAGRycy9kb3ducmV2LnhtbESPT2/CMAzF75P2HSIjcUEjhUls6who/JnEgR1giLPV&#10;eG1F41RJoOXbz4dJu9l6z+/9PF/2rlE3CrH2bGAyzkARF97WXBo4fX8+vYKKCdli45kM3CnCcvH4&#10;MMfc+o4PdDumUkkIxxwNVCm1udaxqMhhHPuWWLQfHxwmWUOpbcBOwl2jp1k20w5rloYKW1pXVFyO&#10;V2dgtgnX7sDr0ea03eNXW07Pq/vZmOGg/3gHlahP/+a/650V/JfnN+GVd2QG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oNpTyAAAAN4AAAAPAAAAAAAAAAAAAAAAAJgCAABk&#10;cnMvZG93bnJldi54bWxQSwUGAAAAAAQABAD1AAAAjQMAAAAA&#10;" stroked="f">
                  <v:textbox inset="0,0,0,0">
                    <w:txbxContent>
                      <w:p w:rsidR="00862F6C" w:rsidRPr="009A15CF" w:rsidRDefault="00862F6C" w:rsidP="00864842">
                        <w:pPr>
                          <w:rPr>
                            <w:rFonts w:asciiTheme="majorHAnsi" w:hAnsiTheme="majorHAnsi" w:cstheme="majorHAnsi"/>
                            <w:sz w:val="18"/>
                            <w:szCs w:val="18"/>
                          </w:rPr>
                        </w:pPr>
                        <w:r w:rsidRPr="009A15CF">
                          <w:rPr>
                            <w:rFonts w:asciiTheme="majorHAnsi" w:hAnsiTheme="majorHAnsi" w:cstheme="majorHAnsi"/>
                            <w:sz w:val="18"/>
                            <w:szCs w:val="18"/>
                          </w:rPr>
                          <w:t>PT381 &gt; P He min</w:t>
                        </w:r>
                      </w:p>
                      <w:p w:rsidR="00862F6C" w:rsidRPr="009A15CF" w:rsidRDefault="00862F6C" w:rsidP="00864842">
                        <w:pPr>
                          <w:rPr>
                            <w:rFonts w:asciiTheme="majorHAnsi" w:hAnsiTheme="majorHAnsi" w:cstheme="majorHAnsi"/>
                            <w:sz w:val="18"/>
                            <w:szCs w:val="18"/>
                          </w:rPr>
                        </w:pPr>
                        <w:r w:rsidRPr="009A15CF">
                          <w:rPr>
                            <w:rFonts w:asciiTheme="majorHAnsi" w:hAnsiTheme="majorHAnsi" w:cstheme="majorHAnsi"/>
                            <w:sz w:val="18"/>
                            <w:szCs w:val="18"/>
                          </w:rPr>
                          <w:t>&amp; t &gt; tp1</w:t>
                        </w:r>
                      </w:p>
                      <w:p w:rsidR="00862F6C" w:rsidRPr="00D077DF" w:rsidRDefault="00862F6C" w:rsidP="00864842">
                        <w:pPr>
                          <w:rPr>
                            <w:rFonts w:asciiTheme="majorHAnsi" w:hAnsiTheme="majorHAnsi" w:cstheme="majorHAnsi"/>
                            <w:sz w:val="18"/>
                            <w:szCs w:val="18"/>
                            <w:lang w:val="fr-FR"/>
                          </w:rPr>
                        </w:pPr>
                        <w:r w:rsidRPr="00D077DF">
                          <w:rPr>
                            <w:rFonts w:asciiTheme="majorHAnsi" w:hAnsiTheme="majorHAnsi" w:cstheme="majorHAnsi"/>
                            <w:sz w:val="18"/>
                            <w:szCs w:val="18"/>
                            <w:lang w:val="fr-FR"/>
                          </w:rPr>
                          <w:t xml:space="preserve">&amp; N </w:t>
                        </w:r>
                        <w:r>
                          <w:rPr>
                            <w:rFonts w:asciiTheme="majorHAnsi" w:hAnsiTheme="majorHAnsi" w:cstheme="majorHAnsi"/>
                            <w:sz w:val="18"/>
                            <w:szCs w:val="18"/>
                            <w:lang w:val="fr-FR"/>
                          </w:rPr>
                          <w:t>≥</w:t>
                        </w:r>
                        <w:r w:rsidRPr="00D077DF">
                          <w:rPr>
                            <w:rFonts w:asciiTheme="majorHAnsi" w:hAnsiTheme="majorHAnsi" w:cstheme="majorHAnsi"/>
                            <w:sz w:val="18"/>
                            <w:szCs w:val="18"/>
                            <w:lang w:val="fr-FR"/>
                          </w:rPr>
                          <w:t xml:space="preserve"> Nb cycle</w:t>
                        </w:r>
                      </w:p>
                      <w:p w:rsidR="00862F6C" w:rsidRPr="00D077DF" w:rsidRDefault="00862F6C" w:rsidP="00864842">
                        <w:pPr>
                          <w:rPr>
                            <w:rFonts w:asciiTheme="majorHAnsi" w:hAnsiTheme="majorHAnsi" w:cstheme="majorHAnsi"/>
                            <w:sz w:val="18"/>
                            <w:szCs w:val="18"/>
                            <w:lang w:val="fr-FR"/>
                          </w:rPr>
                        </w:pPr>
                      </w:p>
                    </w:txbxContent>
                  </v:textbox>
                </v:shape>
                <v:group id="Group 11294" o:spid="_x0000_s2090" style="position:absolute;left:9536;top:11562;width:211;height:838"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iXCaLFAAAA3gAA&#10;AA8AAAAAAAAAAAAAAAAAqgIAAGRycy9kb3ducmV2LnhtbFBLBQYAAAAABAAEAPoAAACcAwAAAAA=&#10;">
                  <v:shape id="AutoShape 11295" o:spid="_x0000_s2091"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bCasgAAADeAAAADwAAAGRycy9kb3ducmV2LnhtbESPT0sDMRDF74LfIYzgRdpsRa1sm5ZV&#10;KFihh/7xPt2Mm+Bmsm7Sdv32zkHwNsO8ee/95sshtOpMffKRDUzGBSjiOlrPjYHDfjV6BpUyssU2&#10;Mhn4oQTLxfXVHEsbL7yl8y43Skw4lWjA5dyVWqfaUcA0jh2x3D5jHzDL2jfa9ngR89Dq+6J40gE9&#10;S4LDjl4d1V+7UzCwWU9eqqPz6/ftt988rqr21Nx9GHN7M1QzUJmG/C/++36zUn/6UAiA4MgMe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cbCasgAAADeAAAADwAAAAAA&#10;AAAAAAAAAAChAgAAZHJzL2Rvd25yZXYueG1sUEsFBgAAAAAEAAQA+QAAAJYDAAAAAA==&#10;"/>
                  <v:shape id="AutoShape 11296" o:spid="_x0000_s2092"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pn8cUAAADeAAAADwAAAGRycy9kb3ducmV2LnhtbERPTWsCMRC9F/ofwhR6KZpdaW3ZGmUV&#10;hFrwoLX36Wa6Cd1M1k3U7b83guBtHu9zJrPeNeJIXbCeFeTDDARx5bXlWsHuazl4AxEissbGMyn4&#10;pwCz6f3dBAvtT7yh4zbWIoVwKFCBibEtpAyVIYdh6FvixP36zmFMsKul7vCUwl0jR1k2lg4tpwaD&#10;LS0MVX/bg1OwXuXz8sfY1edmb9cvy7I51E/fSj0+9OU7iEh9vImv7g+d5r8+Zzlc3kk3yOkZ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opn8cUAAADeAAAADwAAAAAAAAAA&#10;AAAAAAChAgAAZHJzL2Rvd25yZXYueG1sUEsFBgAAAAAEAAQA+QAAAJMDAAAAAA==&#10;"/>
                </v:group>
                <v:shape id="Text Box 11297" o:spid="_x0000_s2093" type="#_x0000_t202" style="position:absolute;left:9842;top:11668;width:1428;height: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i1W8QA&#10;AADeAAAADwAAAGRycy9kb3ducmV2LnhtbERPS4vCMBC+L/gfwgh7WTTdIirVKK6usIf14APPQzO2&#10;xWZSkmjrv98Iwt7m43vOfNmZWtzJ+cqygs9hAoI4t7riQsHpuB1MQfiArLG2TAoe5GG56L3NMdO2&#10;5T3dD6EQMYR9hgrKEJpMSp+XZNAPbUMcuYt1BkOErpDaYRvDTS3TJBlLgxXHhhIbWpeUXw83o2C8&#10;cbd2z+uPzen7F3dNkZ6/Hmel3vvdagYiUBf+xS/3j47zJ6Mkhec78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otVvEAAAA3gAAAA8AAAAAAAAAAAAAAAAAmAIAAGRycy9k&#10;b3ducmV2LnhtbFBLBQYAAAAABAAEAPUAAACJAwAAAAA=&#10;" stroked="f">
                  <v:textbox inset="0,0,0,0">
                    <w:txbxContent>
                      <w:p w:rsidR="00862F6C" w:rsidRPr="009A15CF" w:rsidRDefault="00862F6C" w:rsidP="00864842">
                        <w:pPr>
                          <w:rPr>
                            <w:rFonts w:asciiTheme="majorHAnsi" w:hAnsiTheme="majorHAnsi" w:cstheme="majorHAnsi"/>
                            <w:sz w:val="18"/>
                            <w:szCs w:val="18"/>
                          </w:rPr>
                        </w:pPr>
                        <w:r w:rsidRPr="009A15CF">
                          <w:rPr>
                            <w:rFonts w:asciiTheme="majorHAnsi" w:hAnsiTheme="majorHAnsi" w:cstheme="majorHAnsi"/>
                            <w:sz w:val="18"/>
                            <w:szCs w:val="18"/>
                          </w:rPr>
                          <w:t xml:space="preserve">PT381 &gt; P He min </w:t>
                        </w:r>
                      </w:p>
                      <w:p w:rsidR="00862F6C" w:rsidRPr="009A15CF" w:rsidRDefault="00862F6C" w:rsidP="00864842">
                        <w:pPr>
                          <w:rPr>
                            <w:rFonts w:asciiTheme="majorHAnsi" w:hAnsiTheme="majorHAnsi" w:cstheme="majorHAnsi"/>
                            <w:sz w:val="18"/>
                            <w:szCs w:val="18"/>
                          </w:rPr>
                        </w:pPr>
                        <w:r w:rsidRPr="009A15CF">
                          <w:rPr>
                            <w:rFonts w:asciiTheme="majorHAnsi" w:hAnsiTheme="majorHAnsi" w:cstheme="majorHAnsi"/>
                            <w:sz w:val="18"/>
                            <w:szCs w:val="18"/>
                          </w:rPr>
                          <w:t>&amp; t &gt; tp1</w:t>
                        </w:r>
                      </w:p>
                      <w:p w:rsidR="00862F6C" w:rsidRPr="00F51CA6" w:rsidRDefault="00862F6C" w:rsidP="00864842">
                        <w:pPr>
                          <w:rPr>
                            <w:rFonts w:asciiTheme="majorHAnsi" w:hAnsiTheme="majorHAnsi" w:cstheme="majorHAnsi"/>
                            <w:sz w:val="18"/>
                            <w:szCs w:val="18"/>
                            <w:lang w:val="fr-FR"/>
                          </w:rPr>
                        </w:pPr>
                        <w:r w:rsidRPr="00F51CA6">
                          <w:rPr>
                            <w:rFonts w:asciiTheme="majorHAnsi" w:hAnsiTheme="majorHAnsi" w:cstheme="majorHAnsi"/>
                            <w:sz w:val="18"/>
                            <w:szCs w:val="18"/>
                            <w:lang w:val="fr-FR"/>
                          </w:rPr>
                          <w:t>&amp; N &lt; Nb cycle</w:t>
                        </w:r>
                      </w:p>
                      <w:p w:rsidR="00862F6C" w:rsidRPr="00F51CA6" w:rsidRDefault="00862F6C" w:rsidP="00864842">
                        <w:pPr>
                          <w:rPr>
                            <w:rFonts w:asciiTheme="majorHAnsi" w:hAnsiTheme="majorHAnsi" w:cstheme="majorHAnsi"/>
                            <w:sz w:val="18"/>
                            <w:szCs w:val="18"/>
                            <w:lang w:val="fr-FR"/>
                          </w:rPr>
                        </w:pPr>
                      </w:p>
                    </w:txbxContent>
                  </v:textbox>
                </v:shape>
                <v:shape id="AutoShape 11298" o:spid="_x0000_s2094" type="#_x0000_t32" style="position:absolute;left:9636;top:12389;width:175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zt3sUAAADeAAAADwAAAGRycy9kb3ducmV2LnhtbERPTWvCQBC9C/0PywheRDexRSV1lVIo&#10;iIdCYw4eh91pEszOprvbGP99t1DobR7vc3aH0XZiIB9axwryZQaCWDvTcq2gOr8ttiBCRDbYOSYF&#10;dwpw2D9MdlgYd+MPGspYixTCoUAFTYx9IWXQDVkMS9cTJ+7TeYsxQV9L4/GWwm0nV1m2lhZbTg0N&#10;9vTakL6W31ZBe6req2H+Fb3envKLz8P50mmlZtPx5RlEpDH+i//cR5Pmb56yR/h9J90g9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kzt3sUAAADeAAAADwAAAAAAAAAA&#10;AAAAAAChAgAAZHJzL2Rvd25yZXYueG1sUEsFBgAAAAAEAAQA+QAAAJMDAAAAAA==&#10;"/>
                <v:shape id="AutoShape 11299" o:spid="_x0000_s2095" type="#_x0000_t32" style="position:absolute;left:11383;top:6600;width:0;height:57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3EacUAAADeAAAADwAAAGRycy9kb3ducmV2LnhtbERPTWsCMRC9F/wPYQQvpWYVtWVrlFUQ&#10;quBBbe/TzXQT3EzWTdTtv28Khd7m8T5nvuxcLW7UButZwWiYgSAuvbZcKXg/bZ5eQISIrLH2TAq+&#10;KcBy0XuYY679nQ90O8ZKpBAOOSowMTa5lKE05DAMfUOcuC/fOowJtpXULd5TuKvlOMtm0qHl1GCw&#10;obWh8ny8OgX77WhVfBq73R0udj/dFPW1evxQatDvilcQkbr4L/5zv+k0/3mSTeD3nXSDX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3EacUAAADeAAAADwAAAAAAAAAA&#10;AAAAAAChAgAAZHJzL2Rvd25yZXYueG1sUEsFBgAAAAAEAAQA+QAAAJMDAAAAAA==&#10;"/>
                <v:shape id="AutoShape 11300" o:spid="_x0000_s2096" type="#_x0000_t32" style="position:absolute;left:1249;top:3869;width:21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KVT8UAAADeAAAADwAAAGRycy9kb3ducmV2LnhtbERPS2sCMRC+C/0PYQq9aVbpQ1ajqFBs&#10;FQ+uj/Owme4u3UzWJNXVX98Ihd7m43vOeNqaWpzJ+cqygn4vAUGcW11xoWC/e+8OQfiArLG2TAqu&#10;5GE6eeiMMdX2wls6Z6EQMYR9igrKEJpUSp+XZND3bEMcuS/rDIYIXSG1w0sMN7UcJMmrNFhxbCix&#10;oUVJ+Xf2YxSs1k01OC037rMOdMz07TBf9g9KPT22sxGIQG34F/+5P3Sc//acvMD9nXiDn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5KVT8UAAADeAAAADwAAAAAAAAAA&#10;AAAAAAChAgAAZHJzL2Rvd25yZXYueG1sUEsFBgAAAAAEAAQA+QAAAJMDAAAAAA==&#10;" strokeweight=".5pt">
                  <v:stroke endarrow="block"/>
                </v:shape>
                <v:group id="Group 11303" o:spid="_x0000_s2097" style="position:absolute;left:4387;top:9435;width:237;height:300"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GoxTLFAAAA3gAA&#10;AA8AAAAAAAAAAAAAAAAAqgIAAGRycy9kb3ducmV2LnhtbFBLBQYAAAAABAAEAPoAAACcAwAAAAA=&#10;">
                  <v:shape id="AutoShape 11304" o:spid="_x0000_s2098"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9aHsUAAADeAAAADwAAAGRycy9kb3ducmV2LnhtbERPTWsCMRC9C/0PYQpepGYtWstqlG1B&#10;UMGDtr2Pm+kmdDPZbqKu/74pCN7m8T5nvuxcLc7UButZwWiYgSAuvbZcKfj8WD29gggRWWPtmRRc&#10;KcBy8dCbY679hfd0PsRKpBAOOSowMTa5lKE05DAMfUOcuG/fOowJtpXULV5SuKvlc5a9SIeWU4PB&#10;ht4NlT+Hk1Ow24zeiqOxm+3+1+4mq6I+VYMvpfqPXTEDEamLd/HNvdZp/nScTeH/nXSD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i9aHsUAAADeAAAADwAAAAAAAAAA&#10;AAAAAAChAgAAZHJzL2Rvd25yZXYueG1sUEsFBgAAAAAEAAQA+QAAAJMDAAAAAA==&#10;"/>
                  <v:shape id="AutoShape 11305" o:spid="_x0000_s2099"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46pcUAAADeAAAADwAAAGRycy9kb3ducmV2LnhtbERPS2sCMRC+F/wPYQq9lJq1RVtWo2wL&#10;QhU8+LpPN+MmdDNZN1G3/94UBG/z8T1nMutcLc7UButZwaCfgSAuvbZcKdht5y8fIEJE1lh7JgV/&#10;FGA27T1MMNf+wms6b2IlUgiHHBWYGJtcylAachj6viFO3MG3DmOCbSV1i5cU7mr5mmUj6dByajDY&#10;0Jeh8ndzcgpWi8Fn8WPsYrk+2tVwXtSn6nmv1NNjV4xBROriXXxzf+s0/334NoL/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e46pcUAAADeAAAADwAAAAAAAAAA&#10;AAAAAAChAgAAZHJzL2Rvd25yZXYueG1sUEsFBgAAAAAEAAQA+QAAAJMDAAAAAA==&#10;"/>
                </v:group>
                <v:shape id="Text Box 11306" o:spid="_x0000_s2100" type="#_x0000_t202" style="position:absolute;left:4642;top:9429;width:1389;height: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G8UA&#10;AADeAAAADwAAAGRycy9kb3ducmV2LnhtbERPS2vCQBC+F/wPywi91Y2W+oiuImKhUCjGePA4Zsdk&#10;MTsbs1tN/323UPA2H99zFqvO1uJGrTeOFQwHCQjiwmnDpYJD/v4yBeEDssbaMSn4IQ+rZe9pgal2&#10;d87otg+liCHsU1RQhdCkUvqiIot+4BriyJ1dazFE2JZSt3iP4baWoyQZS4uGY0OFDW0qKi77b6tg&#10;feRsa65fp112zkyezxL+HF+Ueu536zmIQF14iP/dHzrOn7y9TuDvnXiD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76wbxQAAAN4AAAAPAAAAAAAAAAAAAAAAAJgCAABkcnMv&#10;ZG93bnJldi54bWxQSwUGAAAAAAQABAD1AAAAigMAAAAA&#10;" filled="f" stroked="f">
                  <v:textbox inset="0,0,0,0">
                    <w:txbxContent>
                      <w:p w:rsidR="00862F6C" w:rsidRPr="00437D2E" w:rsidRDefault="00862F6C" w:rsidP="00864842">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v:textbox>
                </v:shape>
                <v:shape id="AutoShape 11307" o:spid="_x0000_s2101" type="#_x0000_t32" style="position:absolute;left:1252;top:16126;width:69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KCPMYAAADeAAAADwAAAGRycy9kb3ducmV2LnhtbESPT2/CMAzF75P2HSJP2m2k29hAhYD2&#10;R6BdgV24WY1pKxqnS7K28OnxAYmbrff83s/z5eAa1VGItWcDz6MMFHHhbc2lgd/d6mkKKiZki41n&#10;MnCiCMvF/d0cc+t73lC3TaWSEI45GqhSanOtY1GRwzjyLbFoBx8cJllDqW3AXsJdo1+y7F07rFka&#10;Kmzpq6LiuP13BjaI2X6d/s7NZ1jb7tR+r/rxzpjHh+FjBirRkG7m6/WPFfzJ26vwyjsyg15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igjzGAAAA3gAAAA8AAAAAAAAA&#10;AAAAAAAAoQIAAGRycy9kb3ducmV2LnhtbFBLBQYAAAAABAAEAPkAAACUAwAAAAA=&#10;" strokeweight=".5pt">
                  <v:stroke startarrow="block"/>
                </v:shape>
                <v:shape id="AutoShape 11309" o:spid="_x0000_s2102" type="#_x0000_t32" style="position:absolute;left:2962;top:7515;width:255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Gu18YAAADeAAAADwAAAGRycy9kb3ducmV2LnhtbERPS2sCMRC+F/ofwhR6KTWrom23RlkL&#10;ggoefPQ+3Uw3oZvJdhN1/feNUPA2H99zJrPO1eJEbbCeFfR7GQji0mvLlYLDfvH8CiJEZI21Z1Jw&#10;oQCz6f3dBHPtz7yl0y5WIoVwyFGBibHJpQylIYeh5xvixH371mFMsK2kbvGcwl0tB1k2lg4tpwaD&#10;DX0YKn92R6dgs+rPiy9jV+vtr92MFkV9rJ4+lXp86Ip3EJG6eBP/u5c6zX8ZDd/g+k66QU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xrtfGAAAA3gAAAA8AAAAAAAAA&#10;AAAAAAAAoQIAAGRycy9kb3ducmV2LnhtbFBLBQYAAAAABAAEAPkAAACUAwAAAAA=&#10;"/>
                <v:shape id="Text Box 11313" o:spid="_x0000_s2103" type="#_x0000_t202" style="position:absolute;left:3076;top:7537;width:2336;height: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BHEsgA&#10;AADeAAAADwAAAGRycy9kb3ducmV2LnhtbESPQWvCQBCF74X+h2UK3uqmxapNXUXEQkEoxvTQ4zQ7&#10;JovZ2TS71fjvO4dCbzPMm/fet1gNvlVn6qMLbOBhnIEiroJ1XBv4KF/v56BiQrbYBiYDV4qwWt7e&#10;LDC34cIFnQ+pVmLCMUcDTUpdrnWsGvIYx6Ejltsx9B6TrH2tbY8XMfetfsyyqfboWBIa7GjTUHU6&#10;/HgD608utu77/WtfHAtXls8Z76YnY0Z3w/oFVKIh/Yv/vt+s1J89TQRAcGQGv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AEcSyAAAAN4AAAAPAAAAAAAAAAAAAAAAAJgCAABk&#10;cnMvZG93bnJldi54bWxQSwUGAAAAAAQABAD1AAAAjQMAAAAA&#10;" filled="f" stroked="f">
                  <v:textbox inset="0,0,0,0">
                    <w:txbxContent>
                      <w:p w:rsidR="00862F6C" w:rsidRPr="00437D2E" w:rsidRDefault="00862F6C" w:rsidP="00864842">
                        <w:pPr>
                          <w:rPr>
                            <w:rFonts w:asciiTheme="majorHAnsi" w:hAnsiTheme="majorHAnsi" w:cstheme="majorHAnsi"/>
                            <w:sz w:val="18"/>
                            <w:szCs w:val="18"/>
                          </w:rPr>
                        </w:pPr>
                        <w:r>
                          <w:rPr>
                            <w:rFonts w:asciiTheme="majorHAnsi" w:hAnsiTheme="majorHAnsi" w:cstheme="majorHAnsi"/>
                            <w:sz w:val="18"/>
                            <w:szCs w:val="18"/>
                          </w:rPr>
                          <w:t xml:space="preserve">t &gt; </w:t>
                        </w:r>
                        <w:r w:rsidRPr="00437D2E">
                          <w:rPr>
                            <w:rFonts w:asciiTheme="majorHAnsi" w:hAnsiTheme="majorHAnsi" w:cstheme="majorHAnsi"/>
                            <w:sz w:val="18"/>
                            <w:szCs w:val="18"/>
                          </w:rPr>
                          <w:t>tvac2</w:t>
                        </w:r>
                        <w:r>
                          <w:rPr>
                            <w:rFonts w:asciiTheme="majorHAnsi" w:hAnsiTheme="majorHAnsi" w:cstheme="majorHAnsi"/>
                            <w:sz w:val="18"/>
                            <w:szCs w:val="18"/>
                          </w:rPr>
                          <w:t xml:space="preserve"> &amp; PT381 &gt;</w:t>
                        </w:r>
                        <w:r w:rsidRPr="00437D2E">
                          <w:rPr>
                            <w:rFonts w:asciiTheme="majorHAnsi" w:hAnsiTheme="majorHAnsi" w:cstheme="majorHAnsi"/>
                            <w:sz w:val="18"/>
                            <w:szCs w:val="18"/>
                          </w:rPr>
                          <w:t xml:space="preserve"> </w:t>
                        </w:r>
                        <w:r>
                          <w:rPr>
                            <w:rFonts w:asciiTheme="majorHAnsi" w:hAnsiTheme="majorHAnsi" w:cstheme="majorHAnsi"/>
                            <w:sz w:val="18"/>
                            <w:szCs w:val="18"/>
                          </w:rPr>
                          <w:t>Pvac</w:t>
                        </w:r>
                      </w:p>
                    </w:txbxContent>
                  </v:textbox>
                </v:shape>
                <v:shape id="AutoShape 11314" o:spid="_x0000_s2104" type="#_x0000_t32" style="position:absolute;left:5845;top:10503;width:20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HRrMYAAADeAAAADwAAAGRycy9kb3ducmV2LnhtbERPTWsCMRC9F/ofwgi9FM1uqVW2RtkW&#10;hFrwoNX7uJlugpvJdhN1/feNUOhtHu9zZoveNeJMXbCeFeSjDARx5bXlWsHuazmcgggRWWPjmRRc&#10;KcBifn83w0L7C2/ovI21SCEcClRgYmwLKUNlyGEY+ZY4cd++cxgT7GqpO7ykcNfIpyx7kQ4tpwaD&#10;Lb0bqo7bk1OwXuVv5cHY1efmx67Hy7I51Y97pR4GffkKIlIf/8V/7g+d5k/Gzznc3kk3y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4B0azGAAAA3gAAAA8AAAAAAAAA&#10;AAAAAAAAoQIAAGRycy9kb3ducmV2LnhtbFBLBQYAAAAABAAEAPkAAACUAwAAAAA=&#10;"/>
                <v:shape id="Text Box 11315" o:spid="_x0000_s2105" type="#_x0000_t202" style="position:absolute;left:5874;top:10517;width:2121;height: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58/sUA&#10;AADeAAAADwAAAGRycy9kb3ducmV2LnhtbERPTWvCQBC9F/wPyxR6q5tKtTW6iogFQSgm6cHjmB2T&#10;xexszG41/vtuodDbPN7nzJe9bcSVOm8cK3gZJiCIS6cNVwq+io/ndxA+IGtsHJOCO3lYLgYPc0y1&#10;u3FG1zxUIoawT1FBHUKbSunLmiz6oWuJI3dyncUQYVdJ3eEthttGjpJkIi0ajg01trSuqTzn31bB&#10;6sDZxlw+j/vslJmimCa8m5yVenrsVzMQgfrwL/5zb3Wc/zZ+HcHvO/EG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nnz+xQAAAN4AAAAPAAAAAAAAAAAAAAAAAJgCAABkcnMv&#10;ZG93bnJldi54bWxQSwUGAAAAAAQABAD1AAAAigMAAAAA&#10;" filled="f" stroked="f">
                  <v:textbox inset="0,0,0,0">
                    <w:txbxContent>
                      <w:p w:rsidR="00862F6C" w:rsidRPr="00437D2E" w:rsidRDefault="00862F6C" w:rsidP="00864842">
                        <w:pPr>
                          <w:rPr>
                            <w:rFonts w:asciiTheme="majorHAnsi" w:hAnsiTheme="majorHAnsi" w:cstheme="majorHAnsi"/>
                            <w:sz w:val="18"/>
                            <w:szCs w:val="18"/>
                          </w:rPr>
                        </w:pPr>
                        <w:r w:rsidRPr="00437D2E">
                          <w:rPr>
                            <w:rFonts w:asciiTheme="majorHAnsi" w:hAnsiTheme="majorHAnsi" w:cstheme="majorHAnsi"/>
                            <w:sz w:val="18"/>
                            <w:szCs w:val="18"/>
                          </w:rPr>
                          <w:t>t &gt; tp2</w:t>
                        </w:r>
                        <w:r w:rsidRPr="00933992">
                          <w:rPr>
                            <w:rFonts w:asciiTheme="majorHAnsi" w:hAnsiTheme="majorHAnsi" w:cstheme="majorHAnsi"/>
                            <w:sz w:val="18"/>
                            <w:szCs w:val="18"/>
                          </w:rPr>
                          <w:t xml:space="preserve"> </w:t>
                        </w:r>
                        <w:r>
                          <w:rPr>
                            <w:rFonts w:asciiTheme="majorHAnsi" w:hAnsiTheme="majorHAnsi" w:cstheme="majorHAnsi"/>
                            <w:sz w:val="18"/>
                            <w:szCs w:val="18"/>
                          </w:rPr>
                          <w:t xml:space="preserve">&amp; PT381&lt;P He </w:t>
                        </w:r>
                      </w:p>
                      <w:p w:rsidR="00862F6C" w:rsidRPr="00437D2E" w:rsidRDefault="00862F6C" w:rsidP="00864842">
                        <w:pPr>
                          <w:rPr>
                            <w:rFonts w:asciiTheme="majorHAnsi" w:hAnsiTheme="majorHAnsi" w:cstheme="majorHAnsi"/>
                            <w:sz w:val="18"/>
                            <w:szCs w:val="18"/>
                          </w:rPr>
                        </w:pPr>
                      </w:p>
                    </w:txbxContent>
                  </v:textbox>
                </v:shape>
                <v:shape id="AutoShape 11316" o:spid="_x0000_s2106" type="#_x0000_t32" style="position:absolute;left:4124;top:6600;width:72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ktU8IAAADeAAAADwAAAGRycy9kb3ducmV2LnhtbERPzYrCMBC+L/gOYQRva2p1VapRZEGQ&#10;vW31AYZmbKrNpDRZG9/eLCzsbT6+39nuo23Fg3rfOFYwm2YgiCunG64VXM7H9zUIH5A1to5JwZM8&#10;7Hejty0W2g38TY8y1CKFsC9QgQmhK6T0lSGLfuo64sRdXW8xJNjXUvc4pHDbyjzLltJiw6nBYEef&#10;hqp7+WMV5GYWF8cbdvOvMt7za1kvXTUoNRnHwwZEoBj+xX/uk07zVx+LOfy+k26Qu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qktU8IAAADeAAAADwAAAAAAAAAAAAAA&#10;AAChAgAAZHJzL2Rvd25yZXYueG1sUEsFBgAAAAAEAAQA+QAAAJADAAAAAA==&#10;" strokeweight=".5pt">
                  <v:stroke endarrow="block"/>
                </v:shape>
                <v:shape id="Text Box 11317" o:spid="_x0000_s2107" type="#_x0000_t202" style="position:absolute;left:4306;top:8956;width:1855;height: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JWNsQA&#10;AADeAAAADwAAAGRycy9kb3ducmV2LnhtbERPS2sCMRC+F/wPYYTeatZFq90aRQVB6cVH6XnYzD50&#10;M1mSdN3++0Yo9DYf33MWq940oiPna8sKxqMEBHFudc2lgs/L7mUOwgdkjY1lUvBDHlbLwdMCM23v&#10;fKLuHEoRQ9hnqKAKoc2k9HlFBv3ItsSRK6wzGCJ0pdQO7zHcNDJNkldpsObYUGFL24ry2/nbKLh0&#10;G78/XcObPhQbmX4Ux/TLrZV6HvbrdxCB+vAv/nPvdZw/m04m8Hgn3i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VjbEAAAA3gAAAA8AAAAAAAAAAAAAAAAAmAIAAGRycy9k&#10;b3ducmV2LnhtbFBLBQYAAAAABAAEAPUAAACJAwAAAAA=&#10;">
                  <v:textbox inset="0,0,0,0">
                    <w:txbxContent>
                      <w:p w:rsidR="00862F6C" w:rsidRPr="00437D2E" w:rsidRDefault="00862F6C" w:rsidP="00864842">
                        <w:pPr>
                          <w:ind w:firstLine="142"/>
                          <w:jc w:val="center"/>
                          <w:rPr>
                            <w:rFonts w:asciiTheme="majorHAnsi" w:hAnsiTheme="majorHAnsi" w:cstheme="majorHAnsi"/>
                            <w:sz w:val="18"/>
                            <w:szCs w:val="18"/>
                          </w:rPr>
                        </w:pPr>
                        <w:r>
                          <w:rPr>
                            <w:rFonts w:asciiTheme="majorHAnsi" w:hAnsiTheme="majorHAnsi" w:cstheme="majorHAnsi"/>
                            <w:sz w:val="18"/>
                            <w:szCs w:val="18"/>
                          </w:rPr>
                          <w:t>High level</w:t>
                        </w:r>
                        <w:r w:rsidRPr="00437D2E">
                          <w:rPr>
                            <w:rFonts w:asciiTheme="majorHAnsi" w:hAnsiTheme="majorHAnsi" w:cstheme="majorHAnsi"/>
                            <w:sz w:val="18"/>
                            <w:szCs w:val="18"/>
                          </w:rPr>
                          <w:t xml:space="preserve"> vacuum alarm</w:t>
                        </w:r>
                      </w:p>
                    </w:txbxContent>
                  </v:textbox>
                </v:shape>
                <v:shape id="Text Box 11318" o:spid="_x0000_s2108" type="#_x0000_t202" style="position:absolute;left:4343;top:6359;width:2402;height: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fkisUA&#10;AADeAAAADwAAAGRycy9kb3ducmV2LnhtbERPTWvCQBC9C/6HZYTedKNUq9FVpLRQKBRjPHgcs2Oy&#10;mJ1Ns1tN/70rFHqbx/uc1aaztbhS641jBeNRAoK4cNpwqeCQvw/nIHxA1lg7JgW/5GGz7vdWmGp3&#10;44yu+1CKGMI+RQVVCE0qpS8qsuhHriGO3Nm1FkOEbSl1i7cYbms5SZKZtGg4NlTY0GtFxWX/YxVs&#10;j5y9me+v0y47ZybPFwl/zi5KPQ267RJEoC78i//cHzrOf5k+T+HxTrxB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d+SKxQAAAN4AAAAPAAAAAAAAAAAAAAAAAJgCAABkcnMv&#10;ZG93bnJldi54bWxQSwUGAAAAAAQABAD1AAAAigMAAAAA&#10;" filled="f" stroked="f">
                  <v:textbox inset="0,0,0,0">
                    <w:txbxContent>
                      <w:p w:rsidR="00862F6C" w:rsidRPr="001D36DB" w:rsidRDefault="00862F6C" w:rsidP="00864842">
                        <w:pPr>
                          <w:rPr>
                            <w:rFonts w:asciiTheme="majorHAnsi" w:hAnsiTheme="majorHAnsi" w:cstheme="majorHAnsi"/>
                            <w:sz w:val="18"/>
                            <w:szCs w:val="18"/>
                            <w:lang w:val="fr-FR"/>
                          </w:rPr>
                        </w:pPr>
                        <w:r>
                          <w:rPr>
                            <w:rFonts w:asciiTheme="majorHAnsi" w:hAnsiTheme="majorHAnsi" w:cstheme="majorHAnsi"/>
                            <w:sz w:val="18"/>
                            <w:szCs w:val="18"/>
                            <w:lang w:val="fr-FR"/>
                          </w:rPr>
                          <w:t>P090 running</w:t>
                        </w:r>
                      </w:p>
                    </w:txbxContent>
                  </v:textbox>
                </v:shape>
                <v:group id="Group 11319" o:spid="_x0000_s2109" style="position:absolute;left:3878;top:6180;width:214;height:573"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Ejc2/FAAAA3gAA&#10;AA8AAAAAAAAAAAAAAAAAqgIAAGRycy9kb3ducmV2LnhtbFBLBQYAAAAABAAEAPoAAACcAwAAAAA=&#10;">
                  <v:shape id="AutoShape 11320" o:spid="_x0000_s2110"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TsQ8UAAADeAAAADwAAAGRycy9kb3ducmV2LnhtbERPS2sCMRC+C/0PYQq9iGYttcrWKKsg&#10;1IIHX/dxM92EbibbTdTtv28KQm/z8T1ntuhcLa7UButZwWiYgSAuvbZcKTge1oMpiBCRNdaeScEP&#10;BVjMH3ozzLW/8Y6u+1iJFMIhRwUmxiaXMpSGHIahb4gT9+lbhzHBtpK6xVsKd7V8zrJX6dByajDY&#10;0MpQ+bW/OAXbzWhZnI3dfOy+7Xa8LupL1T8p9fTYFW8gInXxX3x3v+s0fzJ+mcD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TsQ8UAAADeAAAADwAAAAAAAAAA&#10;AAAAAAChAgAAZHJzL2Rvd25yZXYueG1sUEsFBgAAAAAEAAQA+QAAAJMDAAAAAA==&#10;"/>
                  <v:shape id="AutoShape 11321" o:spid="_x0000_s2111"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t4McgAAADeAAAADwAAAGRycy9kb3ducmV2LnhtbESPQU8CMRCF7yb8h2ZMvBjpYkDNSiGr&#10;CQmYcAD1Pm7HbeN2umwLrP/eOZhwm8l789438+UQWnWiPvnIBibjAhRxHa3nxsDH++ruCVTKyBbb&#10;yGTglxIsF6OrOZY2nnlHp31ulIRwKtGAy7krtU61o4BpHDti0b5jHzDL2jfa9niW8NDq+6J40AE9&#10;S4PDjl4d1T/7YzCw3Uxeqi/nN2+7g9/OVlV7bG4/jbm5HqpnUJmGfDH/X6+t4D/OpsIr78gMevE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zt4McgAAADeAAAADwAAAAAA&#10;AAAAAAAAAAChAgAAZHJzL2Rvd25yZXYueG1sUEsFBgAAAAAEAAQA+QAAAJYDAAAAAA==&#10;"/>
                </v:group>
                <v:shape id="AutoShape 11322" o:spid="_x0000_s2112" type="#_x0000_t32" style="position:absolute;left:4186;top:7228;width:1;height:2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fdqsYAAADeAAAADwAAAGRycy9kb3ducmV2LnhtbERPS2sCMRC+F/ofwhR6KTWrqG23RlkL&#10;ggoefPQ+3Uw3oZvJdhN1/feNUPA2H99zJrPO1eJEbbCeFfR7GQji0mvLlYLDfvH8CiJEZI21Z1Jw&#10;oQCz6f3dBHPtz7yl0y5WIoVwyFGBibHJpQylIYeh5xvixH371mFMsK2kbvGcwl0tB1k2lg4tpwaD&#10;DX0YKn92R6dgs+rPiy9jV+vtr92MFkV9rJ4+lXp86Ip3EJG6eBP/u5c6zX8ZDd/g+k66QU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33arGAAAA3gAAAA8AAAAAAAAA&#10;AAAAAAAAoQIAAGRycy9kb3ducmV2LnhtbFBLBQYAAAAABAAEAPkAAACUAwAAAAA=&#10;"/>
                <v:shape id="Text Box 11323" o:spid="_x0000_s2113" type="#_x0000_t202" style="position:absolute;left:3017;top:8614;width:1566;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nRz8gA&#10;AADeAAAADwAAAGRycy9kb3ducmV2LnhtbESPQWvCQBCF74X+h2UK3uqmgrZNXUWKgiCUxvTQ4zQ7&#10;JovZ2ZhdNf33nUPB2wzz5r33zZeDb9WF+ugCG3gaZ6CIq2Ad1wa+ys3jC6iYkC22gcnAL0VYLu7v&#10;5pjbcOWCLvtUKzHhmKOBJqUu1zpWDXmM49ARy+0Qeo9J1r7WtsermPtWT7Jspj06loQGO3pvqDru&#10;z97A6puLtTt9/HwWh8KV5WvGu9nRmNHDsHoDlWhIN/H/99ZK/efpVAAER2b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2dHPyAAAAN4AAAAPAAAAAAAAAAAAAAAAAJgCAABk&#10;cnMvZG93bnJldi54bWxQSwUGAAAAAAQABAD1AAAAjQMAAAAA&#10;" filled="f" stroked="f">
                  <v:textbox inset="0,0,0,0">
                    <w:txbxContent>
                      <w:p w:rsidR="00862F6C" w:rsidRPr="00437D2E" w:rsidRDefault="00862F6C" w:rsidP="00864842">
                        <w:pPr>
                          <w:rPr>
                            <w:rFonts w:asciiTheme="majorHAnsi" w:hAnsiTheme="majorHAnsi" w:cstheme="majorHAnsi"/>
                            <w:sz w:val="18"/>
                            <w:szCs w:val="18"/>
                          </w:rPr>
                        </w:pPr>
                        <w:r>
                          <w:rPr>
                            <w:rFonts w:asciiTheme="majorHAnsi" w:hAnsiTheme="majorHAnsi" w:cstheme="majorHAnsi"/>
                            <w:sz w:val="18"/>
                            <w:szCs w:val="18"/>
                          </w:rPr>
                          <w:t>Alarm validated</w:t>
                        </w:r>
                      </w:p>
                    </w:txbxContent>
                  </v:textbox>
                </v:shape>
                <v:shape id="AutoShape 11350" o:spid="_x0000_s2114" type="#_x0000_t32" style="position:absolute;left:5438;top:9697;width:1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1in8QAAADeAAAADwAAAGRycy9kb3ducmV2LnhtbERPS4vCMBC+L/gfwgje1rQLbqUaRXZX&#10;dg9efBw8Ds20KTaT0qRa//1GELzNx/ec5XqwjbhS52vHCtJpAoK4cLrmSsHpuH2fg/ABWWPjmBTc&#10;ycN6NXpbYq7djfd0PYRKxBD2OSowIbS5lL4wZNFPXUscudJ1FkOEXSV1h7cYbhv5kSSf0mLNscFg&#10;S1+Gisuhtwq+77vit0/aymTlz77PSunTc6nUZDxsFiACDeElfrr/dJyfzWYpPN6JN8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WKfxAAAAN4AAAAPAAAAAAAAAAAA&#10;AAAAAKECAABkcnMvZG93bnJldi54bWxQSwUGAAAAAAQABAD5AAAAkgMAAAAA&#10;" strokeweight=".5pt">
                  <v:stroke startarrow="block"/>
                </v:shape>
                <v:group id="Group 11352" o:spid="_x0000_s2115" style="position:absolute;left:4416;top:8581;width:146;height:381" coordorigin="7322,9810" coordsize="14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8HjscQAAADeAAAA&#10;DwAAAAAAAAAAAAAAAACqAgAAZHJzL2Rvd25yZXYueG1sUEsFBgAAAAAEAAQA+gAAAJsDAAAAAA==&#10;">
                  <v:shape id="AutoShape 11353" o:spid="_x0000_s2116" type="#_x0000_t32" style="position:absolute;left:7397;top:9810;width:0;height: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Z8ncYAAADeAAAADwAAAGRycy9kb3ducmV2LnhtbERPTWsCMRC9C/0PYYReRLO2bJWtUbYF&#10;oRY8aPU+bqab4Gay3UTd/vumUOhtHu9zFqveNeJKXbCeFUwnGQjiymvLtYLDx3o8BxEissbGMyn4&#10;pgCr5d1ggYX2N97RdR9rkUI4FKjAxNgWUobKkMMw8S1x4j595zAm2NVSd3hL4a6RD1n2JB1aTg0G&#10;W3o1VJ33F6dgu5m+lCdjN++7L7vN12VzqUdHpe6HffkMIlIf/8V/7jed5s/y/BF+30k3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RGfJ3GAAAA3gAAAA8AAAAAAAAA&#10;AAAAAAAAoQIAAGRycy9kb3ducmV2LnhtbFBLBQYAAAAABAAEAPkAAACUAwAAAAA=&#10;"/>
                  <v:shape id="AutoShape 11354" o:spid="_x0000_s2117" type="#_x0000_t32" style="position:absolute;left:7322;top:9952;width:1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k6cYAAADeAAAADwAAAGRycy9kb3ducmV2LnhtbERPTWsCMRC9C/0PYYReRLOWbpWtUbYF&#10;oRY8aPU+bqab4Gay3UTd/vumUOhtHu9zFqveNeJKXbCeFUwnGQjiymvLtYLDx3o8BxEissbGMyn4&#10;pgCr5d1ggYX2N97RdR9rkUI4FKjAxNgWUobKkMMw8S1x4j595zAm2NVSd3hL4a6RD1n2JB1aTg0G&#10;W3o1VJ33F6dgu5m+lCdjN++7L7vN12VzqUdHpe6HffkMIlIf/8V/7jed5s/y/BF+30k3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v5OnGAAAA3gAAAA8AAAAAAAAA&#10;AAAAAAAAoQIAAGRycy9kb3ducmV2LnhtbFBLBQYAAAAABAAEAPkAAACUAwAAAAA=&#10;"/>
                </v:group>
                <v:group id="Group 11357" o:spid="_x0000_s2118" style="position:absolute;left:7147;top:8583;width:146;height:1915" coordorigin="7322,9810" coordsize="146,12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oe8XFAAAA3gAA&#10;AA8AAAAAAAAAAAAAAAAAqgIAAGRycy9kb3ducmV2LnhtbFBLBQYAAAAABAAEAPoAAACcAwAAAAA=&#10;">
                  <v:shape id="AutoShape 11358" o:spid="_x0000_s2119" type="#_x0000_t32" style="position:absolute;left:7397;top:9810;width:0;height:12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HfBcUAAADeAAAADwAAAGRycy9kb3ducmV2LnhtbERPTWsCMRC9C/0PYQpeRLMKa2VrlK0g&#10;aMGDtr1PN9NN6GaybqKu/74pFHqbx/uc5bp3jbhSF6xnBdNJBoK48tpyreD9bTtegAgRWWPjmRTc&#10;KcB69TBYYqH9jY90PcVapBAOBSowMbaFlKEy5DBMfEucuC/fOYwJdrXUHd5SuGvkLMvm0qHl1GCw&#10;pY2h6vt0cQoO++lL+Wns/vV4tod8WzaXevSh1PCxL59BROrjv/jPvdNp/lOez+H3nXSD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DHfBcUAAADeAAAADwAAAAAAAAAA&#10;AAAAAAChAgAAZHJzL2Rvd25yZXYueG1sUEsFBgAAAAAEAAQA+QAAAJMDAAAAAA==&#10;"/>
                  <v:shape id="AutoShape 11359" o:spid="_x0000_s2120" type="#_x0000_t32" style="position:absolute;left:7322;top:9952;width:1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16nsUAAADeAAAADwAAAGRycy9kb3ducmV2LnhtbERPTWsCMRC9C/0PYQq9iGYtrMrWKFtB&#10;qAUP2vY+3Uw3oZvJuom6/feNIHibx/ucxap3jThTF6xnBZNxBoK48tpyreDzYzOagwgRWWPjmRT8&#10;UYDV8mGwwEL7C+/pfIi1SCEcClRgYmwLKUNlyGEY+5Y4cT++cxgT7GqpO7ykcNfI5yybSoeWU4PB&#10;ltaGqt/DySnYbSev5bex2/f90e7yTdmc6uGXUk+PffkCIlIf7+Kb+02n+bM8n8H1nXSDX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16nsUAAADeAAAADwAAAAAAAAAA&#10;AAAAAAChAgAAZHJzL2Rvd25yZXYueG1sUEsFBgAAAAAEAAQA+QAAAJMDAAAAAA==&#10;"/>
                </v:group>
                <v:group id="Group 11360" o:spid="_x0000_s2121" style="position:absolute;left:6852;top:9829;width:3312;height:505" coordorigin="4545,9567" coordsize="411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Hop1FvIAAAA&#10;3gAAAA8AAAAAAAAAAAAAAAAAqgIAAGRycy9kb3ducmV2LnhtbFBLBQYAAAAABAAEAPoAAACfAwAA&#10;AAA=&#10;">
                  <v:rect id="Rectangle 11361" o:spid="_x0000_s2122" style="position:absolute;left:4545;top:9567;width:196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on28kA&#10;AADeAAAADwAAAGRycy9kb3ducmV2LnhtbESPQWvCQBCF74L/YRmhN91YmqrRVUpBKC0VjSIeh+yY&#10;pM3Ohuw2xv56t1DwNsN78743i1VnKtFS40rLCsajCARxZnXJuYLDfj2cgnAeWWNlmRRcycFq2e8t&#10;MNH2wjtqU5+LEMIuQQWF93UipcsKMuhGtiYO2tk2Bn1Ym1zqBi8h3FTyMYqepcGSA6HAml4Lyr7T&#10;HxO4T/XXYfO+WX9ef4+t236c0vhslXoYdC9zEJ46fzf/X7/pUH8SxzP4eyfMIJ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won28kAAADeAAAADwAAAAAAAAAAAAAAAACYAgAA&#10;ZHJzL2Rvd25yZXYueG1sUEsFBgAAAAAEAAQA9QAAAI4DAAAAAA==&#10;">
                    <v:textbox inset="0,0,0,0">
                      <w:txbxContent>
                        <w:p w:rsidR="00862F6C" w:rsidRPr="00437D2E" w:rsidRDefault="00862F6C" w:rsidP="00864842">
                          <w:pPr>
                            <w:spacing w:before="40"/>
                            <w:ind w:firstLine="142"/>
                            <w:jc w:val="center"/>
                            <w:rPr>
                              <w:rFonts w:asciiTheme="majorHAnsi" w:hAnsiTheme="majorHAnsi" w:cstheme="majorHAnsi"/>
                              <w:sz w:val="18"/>
                              <w:szCs w:val="18"/>
                            </w:rPr>
                          </w:pPr>
                          <w:r w:rsidRPr="00437D2E">
                            <w:rPr>
                              <w:rFonts w:asciiTheme="majorHAnsi" w:hAnsiTheme="majorHAnsi" w:cstheme="majorHAnsi"/>
                              <w:sz w:val="18"/>
                              <w:szCs w:val="18"/>
                            </w:rPr>
                            <w:t>Flushing with</w:t>
                          </w:r>
                        </w:p>
                        <w:p w:rsidR="00862F6C" w:rsidRPr="00437D2E" w:rsidRDefault="00862F6C" w:rsidP="00864842">
                          <w:pPr>
                            <w:jc w:val="center"/>
                            <w:rPr>
                              <w:rFonts w:asciiTheme="majorHAnsi" w:hAnsiTheme="majorHAnsi" w:cstheme="majorHAnsi"/>
                              <w:sz w:val="18"/>
                              <w:szCs w:val="18"/>
                            </w:rPr>
                          </w:pPr>
                          <w:r w:rsidRPr="00437D2E">
                            <w:rPr>
                              <w:rFonts w:asciiTheme="majorHAnsi" w:hAnsiTheme="majorHAnsi" w:cstheme="majorHAnsi"/>
                              <w:sz w:val="18"/>
                              <w:szCs w:val="18"/>
                            </w:rPr>
                            <w:t>GHe</w:t>
                          </w:r>
                        </w:p>
                        <w:p w:rsidR="00862F6C" w:rsidRPr="00437D2E" w:rsidRDefault="00862F6C" w:rsidP="00864842">
                          <w:pPr>
                            <w:rPr>
                              <w:rFonts w:asciiTheme="majorHAnsi" w:hAnsiTheme="majorHAnsi" w:cstheme="majorHAnsi"/>
                              <w:sz w:val="18"/>
                              <w:szCs w:val="18"/>
                            </w:rPr>
                          </w:pPr>
                        </w:p>
                      </w:txbxContent>
                    </v:textbox>
                  </v:rect>
                  <v:shape id="Text Box 11362" o:spid="_x0000_s2123" type="#_x0000_t202" style="position:absolute;left:6505;top:9567;width:215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wMVccA&#10;AADeAAAADwAAAGRycy9kb3ducmV2LnhtbESPS2vDMBCE74X+B7GB3ho5hqaJEyUkhUJKL82DnBdr&#10;/WitlZFUx/333UOht112dma+9XZ0nRooxNazgdk0A0VcettybeByfn1cgIoJ2WLnmQz8UITt5v5u&#10;jYX1Nz7ScEq1EhOOBRpoUuoLrWPZkMM49T2x3CofHCZZQ61twJuYu07nWTbXDluWhAZ7emmo/Dp9&#10;OwPnYR8Px8+0tG/VXufv1Ud+DTtjHibjbgUq0Zj+xX/fByv1n5/mAiA4MoP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MDFXHAAAA3gAAAA8AAAAAAAAAAAAAAAAAmAIAAGRy&#10;cy9kb3ducmV2LnhtbFBLBQYAAAAABAAEAPUAAACMAwAAAAA=&#10;">
                    <v:textbox inset="0,0,0,0">
                      <w:txbxContent>
                        <w:p w:rsidR="00862F6C" w:rsidRDefault="00862F6C" w:rsidP="00864842">
                          <w:pPr>
                            <w:ind w:left="57"/>
                            <w:rPr>
                              <w:rFonts w:asciiTheme="majorHAnsi" w:hAnsiTheme="majorHAnsi" w:cstheme="majorHAnsi"/>
                              <w:sz w:val="18"/>
                              <w:szCs w:val="18"/>
                            </w:rPr>
                          </w:pPr>
                          <w:r>
                            <w:rPr>
                              <w:rFonts w:asciiTheme="majorHAnsi" w:hAnsiTheme="majorHAnsi" w:cstheme="majorHAnsi"/>
                              <w:sz w:val="18"/>
                              <w:szCs w:val="18"/>
                            </w:rPr>
                            <w:t>Open FV092 &amp; FV380</w:t>
                          </w:r>
                        </w:p>
                        <w:p w:rsidR="00862F6C" w:rsidRPr="00437D2E" w:rsidRDefault="00862F6C" w:rsidP="00864842">
                          <w:pPr>
                            <w:ind w:left="57"/>
                            <w:rPr>
                              <w:rFonts w:asciiTheme="majorHAnsi" w:hAnsiTheme="majorHAnsi" w:cstheme="majorHAnsi"/>
                              <w:sz w:val="18"/>
                              <w:szCs w:val="18"/>
                            </w:rPr>
                          </w:pPr>
                          <w:r>
                            <w:rPr>
                              <w:rFonts w:asciiTheme="majorHAnsi" w:hAnsiTheme="majorHAnsi" w:cstheme="majorHAnsi"/>
                              <w:sz w:val="18"/>
                              <w:szCs w:val="18"/>
                            </w:rPr>
                            <w:t>Delay tp2</w:t>
                          </w:r>
                        </w:p>
                        <w:p w:rsidR="00862F6C" w:rsidRPr="00437D2E" w:rsidRDefault="00862F6C" w:rsidP="00864842">
                          <w:pPr>
                            <w:rPr>
                              <w:rFonts w:asciiTheme="majorHAnsi" w:hAnsiTheme="majorHAnsi" w:cstheme="majorHAnsi"/>
                              <w:sz w:val="18"/>
                              <w:szCs w:val="18"/>
                            </w:rPr>
                          </w:pPr>
                        </w:p>
                      </w:txbxContent>
                    </v:textbox>
                  </v:shape>
                </v:group>
                <v:group id="Group 11363" o:spid="_x0000_s2124" style="position:absolute;left:7833;top:10499;width:192;height:397"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AMcScQAAADeAAAA&#10;DwAAAAAAAAAAAAAAAACqAgAAZHJzL2Rvd25yZXYueG1sUEsFBgAAAAAEAAQA+gAAAJsDAAAAAA==&#10;">
                  <v:shape id="AutoShape 11364" o:spid="_x0000_s2125"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1r76MYAAADeAAAADwAAAGRycy9kb3ducmV2LnhtbERPS2sCMRC+F/ofwhR6KTVrYfvYGmUV&#10;hFrw4Fbv0810E7qZbDdRt//eCIK3+fieM5kNrhUH6oP1rGA8ykAQ115bbhRsv5aPryBCRNbYeiYF&#10;/xRgNr29mWCh/ZE3dKhiI1IIhwIVmBi7QspQG3IYRr4jTtyP7x3GBPtG6h6PKdy18inLnqVDy6nB&#10;YEcLQ/VvtXcK1qvxvPw2dvW5+bPrfFm2++Zhp9T93VC+g4g0xKv44v7Qaf5L/pbD+Z10g5y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9a++jGAAAA3gAAAA8AAAAAAAAA&#10;AAAAAAAAoQIAAGRycy9kb3ducmV2LnhtbFBLBQYAAAAABAAEAPkAAACUAwAAAAA=&#10;"/>
                  <v:shape id="AutoShape 11365" o:spid="_x0000_s2126"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hln8UAAADeAAAADwAAAGRycy9kb3ducmV2LnhtbERPTWsCMRC9C/6HMEIvolkL2nZrlLUg&#10;VMGD1t6nm+kmdDNZN1G3/94UhN7m8T5nvuxcLS7UButZwWScgSAuvbZcKTh+rEfPIEJE1lh7JgW/&#10;FGC56PfmmGt/5T1dDrESKYRDjgpMjE0uZSgNOQxj3xAn7tu3DmOCbSV1i9cU7mr5mGUz6dByajDY&#10;0Juh8udwdgp2m8mq+DJ2s92f7G66LupzNfxU6mHQFa8gInXxX3x3v+s0/2n6MoO/d9IN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4hln8UAAADeAAAADwAAAAAAAAAA&#10;AAAAAAChAgAAZHJzL2Rvd25yZXYueG1sUEsFBgAAAAAEAAQA+QAAAJMDAAAAAA==&#10;"/>
                </v:group>
                <v:rect id="Rectangle 11366" o:spid="_x0000_s2127" style="position:absolute;left:3417;top:3603;width:1237;height: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CsqMkA&#10;AADeAAAADwAAAGRycy9kb3ducmV2LnhtbESPQWvCQBCF74L/YZlCb7qp1NqmriKCIErFpqH0OGTH&#10;JJqdDdk1xv56tyD0NsN7874303lnKtFS40rLCp6GEQjizOqScwXp12rwCsJ5ZI2VZVJwJQfzWb83&#10;xVjbC39Sm/hchBB2MSoovK9jKV1WkEE3tDVx0A62MejD2uRSN3gJ4aaSoyh6kQZLDoQCa1oWlJ2S&#10;swnc5/qY7ja71cf197t1++1PMj5YpR4fusU7CE+d/zffr9c61J+M3ybw906YQc5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mCsqMkAAADeAAAADwAAAAAAAAAAAAAAAACYAgAA&#10;ZHJzL2Rvd25yZXYueG1sUEsFBgAAAAAEAAQA9QAAAI4DAAAAAA==&#10;">
                  <v:textbox inset="0,0,0,0">
                    <w:txbxContent>
                      <w:p w:rsidR="00862F6C" w:rsidRPr="00437D2E" w:rsidRDefault="00862F6C" w:rsidP="00864842">
                        <w:pPr>
                          <w:spacing w:before="40"/>
                          <w:jc w:val="center"/>
                          <w:rPr>
                            <w:rFonts w:asciiTheme="majorHAnsi" w:hAnsiTheme="majorHAnsi" w:cstheme="majorHAnsi"/>
                            <w:sz w:val="18"/>
                            <w:szCs w:val="18"/>
                          </w:rPr>
                        </w:pPr>
                        <w:r w:rsidRPr="00437D2E">
                          <w:rPr>
                            <w:rFonts w:asciiTheme="majorHAnsi" w:hAnsiTheme="majorHAnsi" w:cstheme="majorHAnsi"/>
                            <w:sz w:val="18"/>
                            <w:szCs w:val="18"/>
                          </w:rPr>
                          <w:t>Stop</w:t>
                        </w:r>
                      </w:p>
                    </w:txbxContent>
                  </v:textbox>
                </v:rect>
                <v:shape id="Text Box 11367" o:spid="_x0000_s2128" type="#_x0000_t202" style="position:absolute;left:4243;top:5293;width:3848;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sYq8gA&#10;AADeAAAADwAAAGRycy9kb3ducmV2LnhtbESPT2/CMAzF75P2HSIjcUEjBWls6who/JnEgR1giLPV&#10;eG1F41RJoOXbz4dJu9l6z+/9PF/2rlE3CrH2bGAyzkARF97WXBo4fX8+vYKKCdli45kM3CnCcvH4&#10;MMfc+o4PdDumUkkIxxwNVCm1udaxqMhhHPuWWLQfHxwmWUOpbcBOwl2jp1k20w5rloYKW1pXVFyO&#10;V2dgtgnX7sDr0ea03eNXW07Pq/vZmOGg/3gHlahP/+a/650V/JfnN+GVd2QG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6xiryAAAAN4AAAAPAAAAAAAAAAAAAAAAAJgCAABk&#10;cnMvZG93bnJldi54bWxQSwUGAAAAAAQABAD1AAAAjQMAAAAA&#10;" stroked="f">
                  <v:textbox inset="0,0,0,0">
                    <w:txbxContent>
                      <w:p w:rsidR="00862F6C" w:rsidRPr="00E06C73" w:rsidRDefault="00862F6C" w:rsidP="00864842">
                        <w:pPr>
                          <w:rPr>
                            <w:rFonts w:asciiTheme="majorHAnsi" w:hAnsiTheme="majorHAnsi" w:cstheme="majorHAnsi"/>
                            <w:sz w:val="18"/>
                            <w:szCs w:val="18"/>
                          </w:rPr>
                        </w:pPr>
                        <w:r w:rsidRPr="00E06C73">
                          <w:rPr>
                            <w:rFonts w:asciiTheme="majorHAnsi" w:hAnsiTheme="majorHAnsi" w:cstheme="majorHAnsi"/>
                            <w:sz w:val="18"/>
                            <w:szCs w:val="18"/>
                          </w:rPr>
                          <w:t xml:space="preserve">t &gt; tstarting &amp; </w:t>
                        </w:r>
                        <w:r>
                          <w:rPr>
                            <w:rFonts w:asciiTheme="majorHAnsi" w:hAnsiTheme="majorHAnsi" w:cstheme="majorHAnsi"/>
                            <w:sz w:val="18"/>
                            <w:szCs w:val="18"/>
                          </w:rPr>
                          <w:t>FV383</w:t>
                        </w:r>
                        <w:r w:rsidRPr="00E06C73">
                          <w:rPr>
                            <w:rFonts w:asciiTheme="majorHAnsi" w:hAnsiTheme="majorHAnsi" w:cstheme="majorHAnsi"/>
                            <w:sz w:val="18"/>
                            <w:szCs w:val="18"/>
                          </w:rPr>
                          <w:t xml:space="preserve"> closed </w:t>
                        </w:r>
                      </w:p>
                    </w:txbxContent>
                  </v:textbox>
                </v:shape>
                <v:group id="Group 11368" o:spid="_x0000_s2129" style="position:absolute;left:3922;top:5235;width:181;height:425" coordorigin="4042,6426" coordsize="296,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cy1rFAAAA3gAA&#10;AA8AAAAAAAAAAAAAAAAAqgIAAGRycy9kb3ducmV2LnhtbFBLBQYAAAAABAAEAPoAAACcAwAAAAA=&#10;">
                  <v:shape id="AutoShape 11369" o:spid="_x0000_s2130" type="#_x0000_t32" style="position:absolute;left:4194;top:6426;width:0;height:4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5OBsUAAADeAAAADwAAAGRycy9kb3ducmV2LnhtbERPTWsCMRC9C/6HMEIvollLt8jWKGtB&#10;qAUP2nqfbqab0M1k3UTd/vtGEHqbx/ucxap3jbhQF6xnBbNpBoK48tpyreDzYzOZgwgRWWPjmRT8&#10;UoDVcjhYYKH9lfd0OcRapBAOBSowMbaFlKEy5DBMfUucuG/fOYwJdrXUHV5TuGvkY5Y9S4eWU4PB&#10;ll4NVT+Hs1Ow287W5Zex2/f9ye7yTdmc6/FRqYdRX76AiNTHf/Hd/abT/DyfP8HtnXSD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H5OBsUAAADeAAAADwAAAAAAAAAA&#10;AAAAAAChAgAAZHJzL2Rvd25yZXYueG1sUEsFBgAAAAAEAAQA+QAAAJMDAAAAAA==&#10;"/>
                  <v:shape id="AutoShape 11370" o:spid="_x0000_s2131" type="#_x0000_t32" style="position:absolute;left:4042;top:6602;width:2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rncQAAADeAAAADwAAAGRycy9kb3ducmV2LnhtbERPTWsCMRC9F/ofwhR6KZq1sCKrUbYF&#10;oQoetPU+bsZNcDPZbqKu/74pCN7m8T5ntuhdIy7UBetZwWiYgSCuvLZcK/j5Xg4mIEJE1th4JgU3&#10;CrCYPz/NsND+ylu67GItUgiHAhWYGNtCylAZchiGviVO3NF3DmOCXS11h9cU7hr5nmVj6dByajDY&#10;0qeh6rQ7OwWb1eijPBi7Wm9/7SZfls25ftsr9frSl1MQkfr4EN/dXzrNz/NJDv/vpBv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MuudxAAAAN4AAAAPAAAAAAAAAAAA&#10;AAAAAKECAABkcnMvZG93bnJldi54bWxQSwUGAAAAAAQABAD5AAAAkgMAAAAA&#10;"/>
                </v:group>
                <v:shape id="AutoShape 11394" o:spid="_x0000_s2132" type="#_x0000_t32" style="position:absolute;left:11387;top:12457;width:0;height:5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8msIAAADeAAAADwAAAGRycy9kb3ducmV2LnhtbERPS4vCMBC+L/gfwgh7W9OVVaQaZVUU&#10;rz4u3oZmti3bTGoS2+qvN4LgbT6+58wWnalEQ86XlhV8DxIQxJnVJecKTsfN1wSED8gaK8uk4EYe&#10;FvPexwxTbVveU3MIuYgh7FNUUIRQp1L6rCCDfmBr4sj9WWcwROhyqR22MdxUcpgkY2mw5NhQYE2r&#10;grL/w9Uo2CMm52243Kul2+rmVq837c9Rqc9+9zsFEagLb/HLvdNx/mg0GcPznXiDn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n/8msIAAADeAAAADwAAAAAAAAAAAAAA&#10;AAChAgAAZHJzL2Rvd25yZXYueG1sUEsFBgAAAAAEAAQA+QAAAJADAAAAAA==&#10;" strokeweight=".5pt">
                  <v:stroke startarrow="block"/>
                </v:shape>
                <v:shape id="Text Box 11396" o:spid="_x0000_s2133" type="#_x0000_t202" style="position:absolute;left:6995;top:11579;width:2335;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HjVMUA&#10;AADeAAAADwAAAGRycy9kb3ducmV2LnhtbERPS2vCQBC+C/0Pywi96UbBR6OrSGmhUCjGeOhxzI7J&#10;YnY2Zrca/71bELzNx/ec5bqztbhQ641jBaNhAoK4cNpwqWCffw7mIHxA1lg7JgU38rBevfSWmGp3&#10;5Ywuu1CKGMI+RQVVCE0qpS8qsuiHriGO3NG1FkOEbSl1i9cYbms5TpKptGg4NlTY0HtFxWn3ZxVs&#10;fjn7MOefwzY7ZibP3xL+np6Ueu13mwWIQF14ih/uLx3nTybzGfy/E2+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4eNUxQAAAN4AAAAPAAAAAAAAAAAAAAAAAJgCAABkcnMv&#10;ZG93bnJldi54bWxQSwUGAAAAAAQABAD1AAAAigMAAAAA&#10;" filled="f" stroked="f">
                  <v:textbox inset="0,0,0,0">
                    <w:txbxContent>
                      <w:p w:rsidR="00862F6C" w:rsidRPr="00437D2E" w:rsidRDefault="00862F6C" w:rsidP="00864842">
                        <w:pPr>
                          <w:rPr>
                            <w:rFonts w:asciiTheme="majorHAnsi" w:hAnsiTheme="majorHAnsi" w:cstheme="majorHAnsi"/>
                            <w:sz w:val="18"/>
                            <w:szCs w:val="18"/>
                          </w:rPr>
                        </w:pPr>
                        <w:r w:rsidRPr="00437D2E">
                          <w:rPr>
                            <w:rFonts w:asciiTheme="majorHAnsi" w:hAnsiTheme="majorHAnsi" w:cstheme="majorHAnsi"/>
                            <w:sz w:val="18"/>
                            <w:szCs w:val="18"/>
                          </w:rPr>
                          <w:t>PT</w:t>
                        </w:r>
                        <w:r>
                          <w:rPr>
                            <w:rFonts w:asciiTheme="majorHAnsi" w:hAnsiTheme="majorHAnsi" w:cstheme="majorHAnsi"/>
                            <w:sz w:val="18"/>
                            <w:szCs w:val="18"/>
                          </w:rPr>
                          <w:t>381</w:t>
                        </w:r>
                        <w:r w:rsidRPr="00437D2E">
                          <w:rPr>
                            <w:rFonts w:asciiTheme="majorHAnsi" w:hAnsiTheme="majorHAnsi" w:cstheme="majorHAnsi"/>
                            <w:sz w:val="18"/>
                            <w:szCs w:val="18"/>
                          </w:rPr>
                          <w:t xml:space="preserve"> </w:t>
                        </w:r>
                        <w:r>
                          <w:rPr>
                            <w:rFonts w:asciiTheme="majorHAnsi" w:hAnsiTheme="majorHAnsi" w:cstheme="majorHAnsi"/>
                            <w:sz w:val="18"/>
                            <w:szCs w:val="18"/>
                          </w:rPr>
                          <w:sym w:font="Math1" w:char="F0A3"/>
                        </w:r>
                        <w:r w:rsidRPr="00437D2E">
                          <w:rPr>
                            <w:rFonts w:asciiTheme="majorHAnsi" w:hAnsiTheme="majorHAnsi" w:cstheme="majorHAnsi"/>
                            <w:sz w:val="18"/>
                            <w:szCs w:val="18"/>
                          </w:rPr>
                          <w:t xml:space="preserve"> </w:t>
                        </w:r>
                        <w:r>
                          <w:rPr>
                            <w:rFonts w:asciiTheme="majorHAnsi" w:hAnsiTheme="majorHAnsi" w:cstheme="majorHAnsi"/>
                            <w:sz w:val="18"/>
                            <w:szCs w:val="18"/>
                          </w:rPr>
                          <w:t xml:space="preserve">P He min </w:t>
                        </w:r>
                        <w:r w:rsidRPr="00437D2E">
                          <w:rPr>
                            <w:rFonts w:asciiTheme="majorHAnsi" w:hAnsiTheme="majorHAnsi" w:cstheme="majorHAnsi"/>
                            <w:sz w:val="18"/>
                            <w:szCs w:val="18"/>
                          </w:rPr>
                          <w:t>&amp; t</w:t>
                        </w:r>
                        <w:r>
                          <w:rPr>
                            <w:rFonts w:asciiTheme="majorHAnsi" w:hAnsiTheme="majorHAnsi" w:cstheme="majorHAnsi"/>
                            <w:sz w:val="18"/>
                            <w:szCs w:val="18"/>
                          </w:rPr>
                          <w:t xml:space="preserve"> &lt; </w:t>
                        </w:r>
                        <w:r w:rsidRPr="00437D2E">
                          <w:rPr>
                            <w:rFonts w:asciiTheme="majorHAnsi" w:hAnsiTheme="majorHAnsi" w:cstheme="majorHAnsi"/>
                            <w:sz w:val="18"/>
                            <w:szCs w:val="18"/>
                          </w:rPr>
                          <w:t>t</w:t>
                        </w:r>
                        <w:r>
                          <w:rPr>
                            <w:rFonts w:asciiTheme="majorHAnsi" w:hAnsiTheme="majorHAnsi" w:cstheme="majorHAnsi"/>
                            <w:sz w:val="18"/>
                            <w:szCs w:val="18"/>
                          </w:rPr>
                          <w:t>p</w:t>
                        </w:r>
                        <w:r w:rsidRPr="00437D2E">
                          <w:rPr>
                            <w:rFonts w:asciiTheme="majorHAnsi" w:hAnsiTheme="majorHAnsi" w:cstheme="majorHAnsi"/>
                            <w:sz w:val="18"/>
                            <w:szCs w:val="18"/>
                          </w:rPr>
                          <w:t>1</w:t>
                        </w:r>
                      </w:p>
                    </w:txbxContent>
                  </v:textbox>
                </v:shape>
                <v:shape id="AutoShape 11397" o:spid="_x0000_s2134" type="#_x0000_t32" style="position:absolute;left:6533;top:12633;width:3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zNc8YAAADeAAAADwAAAGRycy9kb3ducmV2LnhtbESPT2/CMAzF75P2HSJP4jbSTYBQR0Db&#10;EIgrfy67WY1pKxqnS0Jb9unnAxI3W+/5vZ8Xq8E1qqMQa88G3sYZKOLC25pLA6fj5nUOKiZki41n&#10;MnCjCKvl89MCc+t73lN3SKWSEI45GqhSanOtY1GRwzj2LbFoZx8cJllDqW3AXsJdo9+zbKYd1iwN&#10;Fbb0XVFxOVydgT1i9rNNv3/NV9ja7tauN/3kaMzoZfj8AJVoSA/z/XpnBX86nQuvvCMz6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SszXPGAAAA3gAAAA8AAAAAAAAA&#10;AAAAAAAAoQIAAGRycy9kb3ducmV2LnhtbFBLBQYAAAAABAAEAPkAAACUAwAAAAA=&#10;" strokeweight=".5pt">
                  <v:stroke startarrow="block"/>
                </v:shape>
                <v:group id="Group 11398" o:spid="_x0000_s2135" style="position:absolute;left:6795;top:12323;width:237;height:300"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TbL8QAAADeAAAA&#10;DwAAAAAAAAAAAAAAAACqAgAAZHJzL2Rvd25yZXYueG1sUEsFBgAAAAAEAAQA+gAAAJsDAAAAAA==&#10;">
                  <v:shape id="AutoShape 11399" o:spid="_x0000_s2136"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ze2MgAAADeAAAADwAAAGRycy9kb3ducmV2LnhtbESPT0sDMRDF70K/QxjBi9hshRVdm5at&#10;ULBCD/3jfdyMm+Bmsm7Sdv32zkHwNsO8ee/95ssxdOpMQ/KRDcymBSjiJlrPrYHjYX33CCplZItd&#10;ZDLwQwmWi8nVHCsbL7yj8z63Skw4VWjA5dxXWqfGUcA0jT2x3D7jEDDLOrTaDngR89Dp+6J40AE9&#10;S4LDnl4cNV/7UzCw3cxW9Yfzm7fdt9+W67o7tbfvxtxcj/UzqExj/hf/fb9aqV+WTwIgODKDXv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pze2MgAAADeAAAADwAAAAAA&#10;AAAAAAAAAAChAgAAZHJzL2Rvd25yZXYueG1sUEsFBgAAAAAEAAQA+QAAAJYDAAAAAA==&#10;"/>
                  <v:shape id="AutoShape 11400" o:spid="_x0000_s2137"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B7Q8UAAADeAAAADwAAAGRycy9kb3ducmV2LnhtbERP32vCMBB+F/Y/hBvsRWbaQYfrjFIH&#10;whz4oG7vt+bWhDWX2kSt/70ZDHy7j+/nzRaDa8WJ+mA9K8gnGQji2mvLjYLP/epxCiJEZI2tZ1Jw&#10;oQCL+d1ohqX2Z97SaRcbkUI4lKjAxNiVUobakMMw8R1x4n587zAm2DdS93hO4a6VT1n2LB1aTg0G&#10;O3ozVP/ujk7BZp0vq29j1x/bg90Uq6o9NuMvpR7uh+oVRKQh3sT/7ned5hfFSw5/76Qb5P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B7Q8UAAADeAAAADwAAAAAAAAAA&#10;AAAAAAChAgAAZHJzL2Rvd25yZXYueG1sUEsFBgAAAAAEAAQA+QAAAJMDAAAAAA==&#10;"/>
                </v:group>
                <v:shape id="Text Box 11401" o:spid="_x0000_s2138" type="#_x0000_t202" style="position:absolute;left:6554;top:12645;width:1389;height: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WEcQA&#10;AADeAAAADwAAAGRycy9kb3ducmV2LnhtbERPTYvCMBC9C/sfwgh701RB0a5RZHFhYUGs9eBxthnb&#10;YDOpTVa7/94Igrd5vM9ZrDpbiyu13jhWMBomIIgLpw2XCg7512AGwgdkjbVjUvBPHlbLt94CU+1u&#10;nNF1H0oRQ9inqKAKoUml9EVFFv3QNcSRO7nWYoiwLaVu8RbDbS3HSTKVFg3Hhgob+qyoOO//rIL1&#10;kbONuWx/d9kpM3k+T/hnelbqvd+tP0AE6sJL/HR/6zh/MpmP4fFOvEE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P1hHEAAAA3gAAAA8AAAAAAAAAAAAAAAAAmAIAAGRycy9k&#10;b3ducmV2LnhtbFBLBQYAAAAABAAEAPUAAACJAwAAAAA=&#10;" filled="f" stroked="f">
                  <v:textbox inset="0,0,0,0">
                    <w:txbxContent>
                      <w:p w:rsidR="00862F6C" w:rsidRPr="00437D2E" w:rsidRDefault="00862F6C" w:rsidP="00864842">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v:textbox>
                </v:shape>
                <v:shape id="Text Box 11402" o:spid="_x0000_s2139" type="#_x0000_t202" style="position:absolute;left:6730;top:11843;width:1239;height: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krcMA&#10;AADeAAAADwAAAGRycy9kb3ducmV2LnhtbERPS2sCMRC+F/wPYQRvNeuKRbdGUUFQeqkPeh42s492&#10;M1mSuK7/vikUvM3H95zlujeN6Mj52rKCyTgBQZxbXXOp4HrZv85B+ICssbFMCh7kYb0avCwx0/bO&#10;J+rOoRQxhH2GCqoQ2kxKn1dk0I9tSxy5wjqDIUJXSu3wHsNNI9MkeZMGa44NFba0qyj/Od+Mgku3&#10;9YfTd1joY7GV6UfxmX65jVKjYb95BxGoD0/xv/ug4/zZbDGFv3fiD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krcMAAADeAAAADwAAAAAAAAAAAAAAAACYAgAAZHJzL2Rv&#10;d25yZXYueG1sUEsFBgAAAAAEAAQA9QAAAIgDAAAAAA==&#10;">
                  <v:textbox inset="0,0,0,0">
                    <w:txbxContent>
                      <w:p w:rsidR="00862F6C" w:rsidRPr="00437D2E" w:rsidRDefault="00862F6C" w:rsidP="00864842">
                        <w:pPr>
                          <w:ind w:firstLine="142"/>
                          <w:jc w:val="center"/>
                          <w:rPr>
                            <w:rFonts w:asciiTheme="majorHAnsi" w:hAnsiTheme="majorHAnsi" w:cstheme="majorHAnsi"/>
                            <w:sz w:val="18"/>
                            <w:szCs w:val="18"/>
                          </w:rPr>
                        </w:pPr>
                        <w:r>
                          <w:rPr>
                            <w:rFonts w:asciiTheme="majorHAnsi" w:hAnsiTheme="majorHAnsi" w:cstheme="majorHAnsi"/>
                            <w:sz w:val="18"/>
                            <w:szCs w:val="18"/>
                          </w:rPr>
                          <w:t>Low level</w:t>
                        </w:r>
                        <w:r w:rsidRPr="00437D2E">
                          <w:rPr>
                            <w:rFonts w:asciiTheme="majorHAnsi" w:hAnsiTheme="majorHAnsi" w:cstheme="majorHAnsi"/>
                            <w:sz w:val="18"/>
                            <w:szCs w:val="18"/>
                          </w:rPr>
                          <w:t xml:space="preserve"> </w:t>
                        </w:r>
                        <w:r>
                          <w:rPr>
                            <w:rFonts w:asciiTheme="majorHAnsi" w:hAnsiTheme="majorHAnsi" w:cstheme="majorHAnsi"/>
                            <w:sz w:val="18"/>
                            <w:szCs w:val="18"/>
                          </w:rPr>
                          <w:t xml:space="preserve">pressure </w:t>
                        </w:r>
                        <w:r w:rsidRPr="00437D2E">
                          <w:rPr>
                            <w:rFonts w:asciiTheme="majorHAnsi" w:hAnsiTheme="majorHAnsi" w:cstheme="majorHAnsi"/>
                            <w:sz w:val="18"/>
                            <w:szCs w:val="18"/>
                          </w:rPr>
                          <w:t>alarm</w:t>
                        </w:r>
                      </w:p>
                    </w:txbxContent>
                  </v:textbox>
                </v:shape>
                <v:group id="Group 11403" o:spid="_x0000_s2140" style="position:absolute;left:6856;top:11549;width:122;height:293" coordorigin="7322,9810" coordsize="14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Fs4mzFAAAA3gAA&#10;AA8AAAAAAAAAAAAAAAAAqgIAAGRycy9kb3ducmV2LnhtbFBLBQYAAAAABAAEAPoAAACcAwAAAAA=&#10;">
                  <v:shape id="AutoShape 11404" o:spid="_x0000_s2141" type="#_x0000_t32" style="position:absolute;left:7397;top:9810;width:0;height: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9QMUAAADeAAAADwAAAGRycy9kb3ducmV2LnhtbERPS2sCMRC+C/0PYQq9iGYtbNHVKNuC&#10;UAsefN3HzXQTuplsN1G3/74pFLzNx/ecxap3jbhSF6xnBZNxBoK48tpyreB4WI+mIEJE1th4JgU/&#10;FGC1fBgssND+xju67mMtUgiHAhWYGNtCylAZchjGviVO3KfvHMYEu1rqDm8p3DXyOctepEPLqcFg&#10;S2+Gqq/9xSnYbiav5dnYzcfu227zddlc6uFJqafHvpyDiNTHu/jf/a7T/Dyf5fD3Trp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9QMUAAADeAAAADwAAAAAAAAAA&#10;AAAAAAChAgAAZHJzL2Rvd25yZXYueG1sUEsFBgAAAAAEAAQA+QAAAJMDAAAAAA==&#10;"/>
                  <v:shape id="AutoShape 11405" o:spid="_x0000_s2142" type="#_x0000_t32" style="position:absolute;left:7322;top:9952;width:1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njN8UAAADeAAAADwAAAGRycy9kb3ducmV2LnhtbERPTWsCMRC9C/0PYQpeRLMKK3VrlK0g&#10;aMGDtr1PN9NN6GaybqKu/74pFHqbx/uc5bp3jbhSF6xnBdNJBoK48tpyreD9bTt+AhEissbGMym4&#10;U4D16mGwxEL7Gx/peoq1SCEcClRgYmwLKUNlyGGY+JY4cV++cxgT7GqpO7ylcNfIWZbNpUPLqcFg&#10;SxtD1ffp4hQc9tOX8tPY/evxbA/5tmwu9ehDqeFjXz6DiNTHf/Gfe6fT/DxfzOH3nXSD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njN8UAAADeAAAADwAAAAAAAAAA&#10;AAAAAAChAgAAZHJzL2Rvd25yZXYueG1sUEsFBgAAAAAEAAQA+QAAAJMDAAAAAA==&#10;"/>
                </v:group>
                <v:shape id="AutoShape 11407" o:spid="_x0000_s2143" type="#_x0000_t32" style="position:absolute;left:8389;top:12960;width:3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VGrMYAAADeAAAADwAAAGRycy9kb3ducmV2LnhtbERPS2sCMRC+F/ofwhR6KTVrYfvYGmUV&#10;hFrw4Fbv0810E7qZbDdRt//eCIK3+fieM5kNrhUH6oP1rGA8ykAQ115bbhRsv5aPryBCRNbYeiYF&#10;/xRgNr29mWCh/ZE3dKhiI1IIhwIVmBi7QspQG3IYRr4jTtyP7x3GBPtG6h6PKdy18inLnqVDy6nB&#10;YEcLQ/VvtXcK1qvxvPw2dvW5+bPrfFm2++Zhp9T93VC+g4g0xKv44v7QaX6ev73A+Z10g5y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F1RqzGAAAA3gAAAA8AAAAAAAAA&#10;AAAAAAAAoQIAAGRycy9kb3ducmV2LnhtbFBLBQYAAAAABAAEAPkAAACUAwAAAAA=&#10;"/>
                <v:shape id="AutoShape 11409" o:spid="_x0000_s2144" type="#_x0000_t85" style="position:absolute;left:8176;top:12748;width:104;height:34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6iw8cA&#10;AADeAAAADwAAAGRycy9kb3ducmV2LnhtbESPQUvDQBCF74L/YRnBi9iNwkqN3RYRxOJBSOqhxzE7&#10;JqHZ2ZCdtvHfOwfB2wzvzXvfrDZzHMyJptwn9nC3KMAQNyn03Hr43L3eLsFkQQ44JCYPP5Rhs768&#10;WGEZ0pkrOtXSGg3hXKKHTmQsrc1NRxHzIo3Eqn2nKaLoOrU2THjW8DjY+6J4sBF71oYOR3rpqDnU&#10;x+jBHar36mvXOtlL/ZaPW7f/uBm9v76an5/ACM3yb/673gbFd+5RefUdncG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OosPHAAAA3gAAAA8AAAAAAAAAAAAAAAAAmAIAAGRy&#10;cy9kb3ducmV2LnhtbFBLBQYAAAAABAAEAPUAAACMAwAAAAA=&#10;" fillcolor="black [3213]" strokecolor="black [3213]" strokeweight="1pt">
                  <v:shadow on="t" opacity="22938f" offset="0"/>
                  <v:textbox inset=",7.2pt,,7.2pt"/>
                </v:shape>
                <v:group id="Group 11410" o:spid="_x0000_s2145" style="position:absolute;left:8109;top:13615;width:186;height:565"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9tTfLFAAAA3gAA&#10;AA8AAAAAAAAAAAAAAAAAqgIAAGRycy9kb3ducmV2LnhtbFBLBQYAAAAABAAEAPoAAACcAwAAAAA=&#10;">
                  <v:shape id="AutoShape 11411" o:spid="_x0000_s2146"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MqI8gAAADeAAAADwAAAGRycy9kb3ducmV2LnhtbESPQWsCMRCF7wX/Qxihl6JZC0rZGmUt&#10;CLXgQdvex810E9xMtpuo23/fORR6m2HevPe+5XoIrbpSn3xkA7NpAYq4jtZzY+DjfTt5ApUyssU2&#10;Mhn4oQTr1ehuiaWNNz7Q9ZgbJSacSjTgcu5KrVPtKGCaxo5Ybl+xD5hl7Rtte7yJeWj1Y1EsdEDP&#10;kuCwoxdH9fl4CQb2u9mmOjm/ezt8+/18W7WX5uHTmPvxUD2DyjTkf/Hf96uV+vNFIQCCIzPo1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bMqI8gAAADeAAAADwAAAAAA&#10;AAAAAAAAAAChAgAAZHJzL2Rvd25yZXYueG1sUEsFBgAAAAAEAAQA+QAAAJYDAAAAAA==&#10;"/>
                  <v:shape id="AutoShape 11412" o:spid="_x0000_s2147"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uMQAAADeAAAADwAAAGRycy9kb3ducmV2LnhtbERPTWsCMRC9F/wPYYReima3oJStUVZB&#10;qAUP2vY+bqab4GaybqJu/30jCN7m8T5ntuhdIy7UBetZQT7OQBBXXluuFXx/rUdvIEJE1th4JgV/&#10;FGAxHzzNsND+yju67GMtUgiHAhWYGNtCylAZchjGviVO3K/vHMYEu1rqDq8p3DXyNcum0qHl1GCw&#10;pZWh6rg/OwXbTb4sD8ZuPncnu52sy+Zcv/wo9Tzsy3cQkfr4EN/dHzrNn0yzHG7vpBv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4+4xAAAAN4AAAAPAAAAAAAAAAAA&#10;AAAAAKECAABkcnMvZG93bnJldi54bWxQSwUGAAAAAAQABAD5AAAAkgMAAAAA&#10;"/>
                </v:group>
                <v:group id="Group 11413" o:spid="_x0000_s2148" style="position:absolute;left:8115;top:11562;width:167;height:1754"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LmK3jFAAAA3gAA&#10;AA8AAAAAAAAAAAAAAAAAqgIAAGRycy9kb3ducmV2LnhtbFBLBQYAAAAABAAEAPoAAACcAwAAAAA=&#10;">
                  <v:shape id="AutoShape 11414" o:spid="_x0000_s2149"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G0VMUAAADeAAAADwAAAGRycy9kb3ducmV2LnhtbERPS2sCMRC+F/ofwhR6KZq1RZGtUbaC&#10;UAUPvu7jZroJ3UzWTdT13xuh0Nt8fM+ZzDpXiwu1wXpWMOhnIIhLry1XCva7RW8MIkRkjbVnUnCj&#10;ALPp89MEc+2vvKHLNlYihXDIUYGJscmlDKUhh6HvG+LE/fjWYUywraRu8ZrCXS3fs2wkHVpODQYb&#10;mhsqf7dnp2C9HHwVR2OXq83JroeLoj5XbwelXl+64hNEpC7+i//c3zrNH46yD3i8k26Q0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WG0VMUAAADeAAAADwAAAAAAAAAA&#10;AAAAAAChAgAAZHJzL2Rvd25yZXYueG1sUEsFBgAAAAAEAAQA+QAAAJMDAAAAAA==&#10;"/>
                  <v:shape id="AutoShape 11415" o:spid="_x0000_s2150"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gsIMUAAADeAAAADwAAAGRycy9kb3ducmV2LnhtbERPS2sCMRC+F/ofwhR6KZq1VJGtUbaC&#10;UAUPvu7jZroJ3UzWTdT13xuh0Nt8fM+ZzDpXiwu1wXpWMOhnIIhLry1XCva7RW8MIkRkjbVnUnCj&#10;ALPp89MEc+2vvKHLNlYihXDIUYGJscmlDKUhh6HvG+LE/fjWYUywraRu8ZrCXS3fs2wkHVpODQYb&#10;mhsqf7dnp2C9HHwVR2OXq83JroeLoj5XbwelXl+64hNEpC7+i//c3zrNH46yD3i8k26Q0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ogsIMUAAADeAAAADwAAAAAAAAAA&#10;AAAAAAChAgAAZHJzL2Rvd25yZXYueG1sUEsFBgAAAAAEAAQA+QAAAJMDAAAAAA==&#10;"/>
                </v:group>
                <v:shape id="Text Box 11416" o:spid="_x0000_s2151" type="#_x0000_t202" style="position:absolute;left:8349;top:13825;width:1026;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m6nsQA&#10;AADeAAAADwAAAGRycy9kb3ducmV2LnhtbERP32vCMBB+F/Y/hBv4pomCZatGkaEgDMZq97DHW3O2&#10;webSNVG7/34ZDHy7j+/nrTaDa8WV+mA9a5hNFQjiyhvLtYaPcj95AhEissHWM2n4oQCb9cNohbnx&#10;Ny7oeoy1SCEcctTQxNjlUoaqIYdh6jvixJ187zAm2NfS9HhL4a6Vc6Uy6dByamiwo5eGqvPx4jRs&#10;P7nY2e+3r/fiVNiyfFb8mp21Hj8O2yWISEO8i//dB5PmLzK1gL930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Jup7EAAAA3gAAAA8AAAAAAAAAAAAAAAAAmAIAAGRycy9k&#10;b3ducmV2LnhtbFBLBQYAAAAABAAEAPUAAACJAwAAAAA=&#10;" filled="f" stroked="f">
                  <v:textbox inset="0,0,0,0">
                    <w:txbxContent>
                      <w:p w:rsidR="00862F6C" w:rsidRPr="00E46DCC" w:rsidRDefault="00862F6C" w:rsidP="00864842">
                        <w:pPr>
                          <w:rPr>
                            <w:rFonts w:asciiTheme="majorHAnsi" w:hAnsiTheme="majorHAnsi" w:cstheme="majorHAnsi"/>
                            <w:sz w:val="18"/>
                            <w:szCs w:val="18"/>
                            <w:lang w:val="fr-FR"/>
                          </w:rPr>
                        </w:pPr>
                        <w:r>
                          <w:rPr>
                            <w:rFonts w:asciiTheme="majorHAnsi" w:hAnsiTheme="majorHAnsi" w:cstheme="majorHAnsi"/>
                            <w:sz w:val="18"/>
                            <w:szCs w:val="18"/>
                            <w:lang w:val="fr-FR"/>
                          </w:rPr>
                          <w:t>FV380 closed</w:t>
                        </w:r>
                      </w:p>
                    </w:txbxContent>
                  </v:textbox>
                </v:shape>
                <v:shape id="Text Box 11417" o:spid="_x0000_s2152" type="#_x0000_t202" style="position:absolute;left:8407;top:14975;width:1972;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52CsUA&#10;AADeAAAADwAAAGRycy9kb3ducmV2LnhtbERP32vCMBB+H+x/CDfwbSYb2G3VKDIUBoKsdg97PJuz&#10;DTaXrsm0/vdmMPDtPr6fN1sMrhUn6oP1rOFprEAQV95YrjV8levHVxAhIhtsPZOGCwVYzO/vZpgb&#10;f+aCTrtYixTCIUcNTYxdLmWoGnIYxr4jTtzB9w5jgn0tTY/nFO5a+axUJh1aTg0NdvTeUHXc/ToN&#10;y28uVvZnu/8sDoUtyzfFm+yo9ehhWE5BRBriTfzv/jBpfqZeJvD3TrpB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rnYKxQAAAN4AAAAPAAAAAAAAAAAAAAAAAJgCAABkcnMv&#10;ZG93bnJldi54bWxQSwUGAAAAAAQABAD1AAAAigMAAAAA&#10;" filled="f" stroked="f">
                  <v:textbox inset="0,0,0,0">
                    <w:txbxContent>
                      <w:p w:rsidR="00862F6C" w:rsidRPr="00E46DCC" w:rsidRDefault="00862F6C" w:rsidP="00864842">
                        <w:pPr>
                          <w:rPr>
                            <w:rFonts w:asciiTheme="majorHAnsi" w:hAnsiTheme="majorHAnsi" w:cstheme="majorHAnsi"/>
                            <w:sz w:val="18"/>
                            <w:szCs w:val="18"/>
                            <w:lang w:val="fr-FR"/>
                          </w:rPr>
                        </w:pPr>
                        <w:r>
                          <w:rPr>
                            <w:rFonts w:asciiTheme="majorHAnsi" w:hAnsiTheme="majorHAnsi" w:cstheme="majorHAnsi"/>
                            <w:sz w:val="18"/>
                            <w:szCs w:val="18"/>
                            <w:lang w:val="fr-FR"/>
                          </w:rPr>
                          <w:t>(FV090&amp;FV092) closed</w:t>
                        </w:r>
                      </w:p>
                    </w:txbxContent>
                  </v:textbox>
                </v:shape>
                <v:group id="Group 11418" o:spid="_x0000_s2153" style="position:absolute;left:8136;top:14770;width:186;height:565"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64e/FAAAA3gAA&#10;AA8AAAAAAAAAAAAAAAAAqgIAAGRycy9kb3ducmV2LnhtbFBLBQYAAAAABAAEAPoAAACcAwAAAAA=&#10;">
                  <v:shape id="AutoShape 11419" o:spid="_x0000_s2154"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1+w8UAAADeAAAADwAAAGRycy9kb3ducmV2LnhtbERPS2sCMRC+F/ofwhR6KZq1UJWtUbaC&#10;UAUPvu7jZroJ3UzWTdT13xuh0Nt8fM+ZzDpXiwu1wXpWMOhnIIhLry1XCva7RW8MIkRkjbVnUnCj&#10;ALPp89MEc+2vvKHLNlYihXDIUYGJscmlDKUhh6HvG+LE/fjWYUywraRu8ZrCXS3fs2woHVpODQYb&#10;mhsqf7dnp2C9HHwVR2OXq83Jrj8WRX2u3g5Kvb50xSeISF38F/+5v3WaP8xGI3i8k26Q0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1+w8UAAADeAAAADwAAAAAAAAAA&#10;AAAAAAChAgAAZHJzL2Rvd25yZXYueG1sUEsFBgAAAAAEAAQA+QAAAJMDAAAAAA==&#10;"/>
                  <v:shape id="AutoShape 11420" o:spid="_x0000_s2155"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LqscgAAADeAAAADwAAAGRycy9kb3ducmV2LnhtbESPT0sDMRDF74LfIUzBi7TZCtayNi2r&#10;ULBCD/3jfdyMm9DNZN2k7frtnYPgbYb35r3fLFZDaNWF+uQjG5hOClDEdbSeGwPHw3o8B5UyssU2&#10;Mhn4oQSr5e3NAksbr7yjyz43SkI4lWjA5dyVWqfaUcA0iR2xaF+xD5hl7Rtte7xKeGj1Q1HMdEDP&#10;0uCwo1dH9Wl/Dga2m+lL9en85n337beP66o9N/cfxtyNhuoZVKYh/5v/rt+s4M+KJ+GVd2QGvfw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OLqscgAAADeAAAADwAAAAAA&#10;AAAAAAAAAAChAgAAZHJzL2Rvd25yZXYueG1sUEsFBgAAAAAEAAQA+QAAAJYDAAAAAA==&#10;"/>
                </v:group>
                <v:group id="Group 11424" o:spid="_x0000_s2156" style="position:absolute;left:8117;top:15695;width:240;height:442"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tldZ3FAAAA3gAA&#10;AA8AAAAAAAAAAAAAAAAAqgIAAGRycy9kb3ducmV2LnhtbFBLBQYAAAAABAAEAPoAAACcAwAAAAA=&#10;">
                  <v:shape id="AutoShape 11425" o:spid="_x0000_s2157"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WkMgAAADeAAAADwAAAGRycy9kb3ducmV2LnhtbESPQWsCMRCF7wX/Qxihl1KzFiqyGmUt&#10;CLXgQdvex810E7qZrJuo23/fORR6m2HevPe+5XoIrbpSn3xkA9NJAYq4jtZzY+Djffs4B5UyssU2&#10;Mhn4oQTr1ehuiaWNNz7Q9ZgbJSacSjTgcu5KrVPtKGCaxI5Ybl+xD5hl7Rtte7yJeWj1U1HMdEDP&#10;kuCwoxdH9ffxEgzsd9NNdXJ+93Y4+/3ztmovzcOnMffjoVqAyjTkf/Hf96uV+rNiLgCCIzPo1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GWkMgAAADeAAAADwAAAAAA&#10;AAAAAAAAAAChAgAAZHJzL2Rvd25yZXYueG1sUEsFBgAAAAAEAAQA+QAAAJYDAAAAAA==&#10;"/>
                  <v:shape id="AutoShape 11426" o:spid="_x0000_s2158"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0zC8QAAADeAAAADwAAAGRycy9kb3ducmV2LnhtbERPTWsCMRC9F/wPYYReima3UJHVKGtB&#10;qAUP2nofN+MmuJmsm6jbf98UCt7m8T5nvuxdI27UBetZQT7OQBBXXluuFXx/rUdTECEia2w8k4If&#10;CrBcDJ7mWGh/5x3d9rEWKYRDgQpMjG0hZagMOQxj3xIn7uQ7hzHBrpa6w3sKd418zbKJdGg5NRhs&#10;6d1Qdd5fnYLtJl+VR2M3n7uL3b6ty+ZavxyUeh725QxEpD4+xP/uD53mT7JpDn/vpBv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DTMLxAAAAN4AAAAPAAAAAAAAAAAA&#10;AAAAAKECAABkcnMvZG93bnJldi54bWxQSwUGAAAAAAQABAD5AAAAkgMAAAAA&#10;"/>
                </v:group>
                <v:shape id="Text Box 11427" o:spid="_x0000_s2159" type="#_x0000_t202" style="position:absolute;left:8457;top:15835;width:1026;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KeWcQA&#10;AADeAAAADwAAAGRycy9kb3ducmV2LnhtbERPTWsCMRC9C/0PYYTeNNHDolujSKlQKJSu66HH6Wbc&#10;DW4m6ybV7b9vBMHbPN7nrDaDa8WF+mA9a5hNFQjiyhvLtYZDuZssQISIbLD1TBr+KMBm/TRaYW78&#10;lQu67GMtUgiHHDU0MXa5lKFqyGGY+o44cUffO4wJ9rU0PV5TuGvlXKlMOrScGhrs6LWh6rT/dRq2&#10;31y82fPnz1dxLGxZLhV/ZCetn8fD9gVEpCE+xHf3u0nzM7WYw+2ddIN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SnlnEAAAA3gAAAA8AAAAAAAAAAAAAAAAAmAIAAGRycy9k&#10;b3ducmV2LnhtbFBLBQYAAAAABAAEAPUAAACJAwAAAAA=&#10;" filled="f" stroked="f">
                  <v:textbox inset="0,0,0,0">
                    <w:txbxContent>
                      <w:p w:rsidR="00862F6C" w:rsidRPr="00E46DCC" w:rsidRDefault="00862F6C" w:rsidP="00864842">
                        <w:pPr>
                          <w:rPr>
                            <w:rFonts w:asciiTheme="majorHAnsi" w:hAnsiTheme="majorHAnsi" w:cstheme="majorHAnsi"/>
                            <w:sz w:val="18"/>
                            <w:szCs w:val="18"/>
                            <w:lang w:val="fr-FR"/>
                          </w:rPr>
                        </w:pPr>
                        <w:r>
                          <w:rPr>
                            <w:rFonts w:asciiTheme="majorHAnsi" w:hAnsiTheme="majorHAnsi" w:cstheme="majorHAnsi"/>
                            <w:sz w:val="18"/>
                            <w:szCs w:val="18"/>
                            <w:lang w:val="fr-FR"/>
                          </w:rPr>
                          <w:t>P090 stopped</w:t>
                        </w:r>
                      </w:p>
                    </w:txbxContent>
                  </v:textbox>
                </v:shape>
                <v:rect id="Rectangle 11428" o:spid="_x0000_s2160" style="position:absolute;left:7706;top:15232;width:976;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dkS8gA&#10;AADeAAAADwAAAGRycy9kb3ducmV2LnhtbESPQWvCQBCF74L/YZmCN91Uq0h0FREEsVRqlNLjkB2T&#10;aHY2ZNcY++u7BaG3Gd6b972ZL1tTioZqV1hW8DqIQBCnVhecKTgdN/0pCOeRNZaWScGDHCwX3c4c&#10;Y23vfKAm8ZkIIexiVJB7X8VSujQng25gK+KgnW1t0Ie1zqSu8R7CTSmHUTSRBgsOhBwrWueUXpOb&#10;Cdy36nLa7/abj8fPV+M+37+T8dkq1XtpVzMQnlr/b35eb3WoP4mmI/h7J8w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N2RLyAAAAN4AAAAPAAAAAAAAAAAAAAAAAJgCAABk&#10;cnMvZG93bnJldi54bWxQSwUGAAAAAAQABAD1AAAAjQMAAAAA&#10;">
                  <v:textbox inset="0,0,0,0">
                    <w:txbxContent>
                      <w:p w:rsidR="00862F6C" w:rsidRPr="00C24AA8" w:rsidRDefault="00862F6C" w:rsidP="00864842">
                        <w:pPr>
                          <w:spacing w:before="40"/>
                          <w:jc w:val="center"/>
                          <w:rPr>
                            <w:rFonts w:asciiTheme="majorHAnsi" w:hAnsiTheme="majorHAnsi" w:cstheme="majorHAnsi"/>
                            <w:sz w:val="18"/>
                            <w:szCs w:val="18"/>
                            <w:lang w:val="fr-FR"/>
                          </w:rPr>
                        </w:pPr>
                        <w:r>
                          <w:rPr>
                            <w:rFonts w:asciiTheme="majorHAnsi" w:hAnsiTheme="majorHAnsi" w:cstheme="majorHAnsi"/>
                            <w:sz w:val="18"/>
                            <w:szCs w:val="18"/>
                            <w:lang w:val="fr-FR"/>
                          </w:rPr>
                          <w:t>Pump stopped</w:t>
                        </w:r>
                      </w:p>
                    </w:txbxContent>
                  </v:textbox>
                </v:rect>
                <v:shape id="Text Box 11429" o:spid="_x0000_s2161" type="#_x0000_t202" style="position:absolute;left:8678;top:15232;width:1545;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60kcMA&#10;AADeAAAADwAAAGRycy9kb3ducmV2LnhtbERPS2sCMRC+F/wPYQRvNesiYlejqFBQevFRPA+b2Ydu&#10;JkuSruu/b4RCb/PxPWe57k0jOnK+tqxgMk5AEOdW11wq+L58vs9B+ICssbFMCp7kYb0avC0x0/bB&#10;J+rOoRQxhH2GCqoQ2kxKn1dk0I9tSxy5wjqDIUJXSu3wEcNNI9MkmUmDNceGClvaVZTfzz9GwaXb&#10;+v3pFj70odjK9Ks4ple3UWo07DcLEIH68C/+c+91nD9L5lN4vRNv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E60kcMAAADeAAAADwAAAAAAAAAAAAAAAACYAgAAZHJzL2Rv&#10;d25yZXYueG1sUEsFBgAAAAAEAAQA9QAAAIgDAAAAAA==&#10;">
                  <v:textbox inset="0,0,0,0">
                    <w:txbxContent>
                      <w:p w:rsidR="00862F6C" w:rsidRDefault="00862F6C" w:rsidP="00864842">
                        <w:pPr>
                          <w:ind w:left="57"/>
                          <w:rPr>
                            <w:rFonts w:asciiTheme="majorHAnsi" w:hAnsiTheme="majorHAnsi" w:cstheme="majorHAnsi"/>
                            <w:sz w:val="18"/>
                            <w:szCs w:val="18"/>
                            <w:lang w:val="fr-FR"/>
                          </w:rPr>
                        </w:pPr>
                        <w:r>
                          <w:rPr>
                            <w:rFonts w:asciiTheme="majorHAnsi" w:hAnsiTheme="majorHAnsi" w:cstheme="majorHAnsi"/>
                            <w:sz w:val="18"/>
                            <w:szCs w:val="18"/>
                            <w:lang w:val="fr-FR"/>
                          </w:rPr>
                          <w:t>Stop P090</w:t>
                        </w:r>
                      </w:p>
                      <w:p w:rsidR="00862F6C" w:rsidRPr="00950700" w:rsidRDefault="00862F6C" w:rsidP="00864842">
                        <w:pPr>
                          <w:ind w:left="57"/>
                          <w:rPr>
                            <w:rFonts w:asciiTheme="majorHAnsi" w:hAnsiTheme="majorHAnsi" w:cstheme="majorHAnsi"/>
                            <w:sz w:val="18"/>
                            <w:szCs w:val="18"/>
                            <w:lang w:val="fr-FR"/>
                          </w:rPr>
                        </w:pPr>
                        <w:r>
                          <w:rPr>
                            <w:rFonts w:asciiTheme="majorHAnsi" w:hAnsiTheme="majorHAnsi" w:cstheme="majorHAnsi"/>
                            <w:sz w:val="18"/>
                            <w:szCs w:val="18"/>
                            <w:lang w:val="fr-FR"/>
                          </w:rPr>
                          <w:t>Open FV091NO</w:t>
                        </w:r>
                      </w:p>
                    </w:txbxContent>
                  </v:textbox>
                </v:shape>
                <v:shape id="AutoShape 11432" o:spid="_x0000_s2162" type="#_x0000_t32" style="position:absolute;left:7375;top:13072;width:7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XBtcQAAADeAAAADwAAAGRycy9kb3ducmV2LnhtbERPTWsCMRC9C/6HMEJvmlWoyGqUVhC1&#10;4sFt9TxsprtLN5M1ibr11zcFwds83ufMFq2pxZWcrywrGA4SEMS51RUXCr4+V/0JCB+QNdaWScEv&#10;eVjMu50Zptre+EDXLBQihrBPUUEZQpNK6fOSDPqBbYgj922dwRChK6R2eIvhppajJBlLgxXHhhIb&#10;WpaU/2QXo+Bj11Sj83rvtnWgU6bvx/f18KjUS699m4II1Ian+OHe6Dh/nExe4f+deIO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FcG1xAAAAN4AAAAPAAAAAAAAAAAA&#10;AAAAAKECAABkcnMvZG93bnJldi54bWxQSwUGAAAAAAQABAD5AAAAkgMAAAAA&#10;" strokeweight=".5pt">
                  <v:stroke endarrow="block"/>
                </v:shape>
                <v:rect id="Rectangle 11434" o:spid="_x0000_s2163" style="position:absolute;left:2783;top:4485;width:1386;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DH08gA&#10;AADeAAAADwAAAGRycy9kb3ducmV2LnhtbESPQWvCQBCF7wX/wzJCb3VjsUGiq4ggFEtFo4jHITsm&#10;0exsyG5j7K/vFgRvM7w373sznXemEi01rrSsYDiIQBBnVpecKzjsV29jEM4ja6wsk4I7OZjPei9T&#10;TLS98Y7a1OcihLBLUEHhfZ1I6bKCDLqBrYmDdraNQR/WJpe6wVsIN5V8j6JYGiw5EAqsaVlQdk1/&#10;TOCO6sths96svu+/x9Ztv07px9kq9drvFhMQnjr/ND+uP3WoH0fjGP7fCTP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QMfTyAAAAN4AAAAPAAAAAAAAAAAAAAAAAJgCAABk&#10;cnMvZG93bnJldi54bWxQSwUGAAAAAAQABAD1AAAAjQMAAAAA&#10;">
                  <v:textbox inset="0,0,0,0">
                    <w:txbxContent>
                      <w:p w:rsidR="00862F6C" w:rsidRPr="00437D2E" w:rsidRDefault="00862F6C" w:rsidP="00864842">
                        <w:pPr>
                          <w:spacing w:before="120"/>
                          <w:ind w:firstLine="142"/>
                          <w:jc w:val="center"/>
                          <w:rPr>
                            <w:rFonts w:asciiTheme="majorHAnsi" w:hAnsiTheme="majorHAnsi" w:cstheme="majorHAnsi"/>
                            <w:sz w:val="18"/>
                            <w:szCs w:val="18"/>
                          </w:rPr>
                        </w:pPr>
                        <w:r w:rsidRPr="00437D2E">
                          <w:rPr>
                            <w:rFonts w:asciiTheme="majorHAnsi" w:hAnsiTheme="majorHAnsi" w:cstheme="majorHAnsi"/>
                            <w:sz w:val="18"/>
                            <w:szCs w:val="18"/>
                          </w:rPr>
                          <w:t>Prepare for  purging</w:t>
                        </w:r>
                      </w:p>
                      <w:p w:rsidR="00862F6C" w:rsidRPr="00437D2E" w:rsidRDefault="00862F6C" w:rsidP="00864842">
                        <w:pPr>
                          <w:ind w:firstLine="142"/>
                          <w:jc w:val="center"/>
                          <w:rPr>
                            <w:rFonts w:asciiTheme="majorHAnsi" w:hAnsiTheme="majorHAnsi" w:cstheme="majorHAnsi"/>
                            <w:sz w:val="18"/>
                            <w:szCs w:val="18"/>
                          </w:rPr>
                        </w:pPr>
                      </w:p>
                      <w:p w:rsidR="00862F6C" w:rsidRPr="00437D2E" w:rsidRDefault="00862F6C" w:rsidP="00864842">
                        <w:pPr>
                          <w:rPr>
                            <w:rFonts w:asciiTheme="majorHAnsi" w:hAnsiTheme="majorHAnsi" w:cstheme="majorHAnsi"/>
                            <w:sz w:val="18"/>
                            <w:szCs w:val="18"/>
                          </w:rPr>
                        </w:pPr>
                      </w:p>
                    </w:txbxContent>
                  </v:textbox>
                </v:rect>
                <v:shape id="Text Box 11435" o:spid="_x0000_s2164" type="#_x0000_t202" style="position:absolute;left:4166;top:4485;width:2434;height: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wq5sMA&#10;AADeAAAADwAAAGRycy9kb3ducmV2LnhtbERPS2sCMRC+F/wPYQRvNese1K5GUaGgeKlaPA+b2Ydu&#10;JkuSruu/N4VCb/PxPWe57k0jOnK+tqxgMk5AEOdW11wq+L58vs9B+ICssbFMCp7kYb0avC0x0/bB&#10;J+rOoRQxhH2GCqoQ2kxKn1dk0I9tSxy5wjqDIUJXSu3wEcNNI9MkmUqDNceGClvaVZTfzz9GwaXb&#10;+v3pFj70odjK9Fh8pVe3UWo07DcLEIH68C/+c+91nD9N5jP4fSfe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wq5sMAAADeAAAADwAAAAAAAAAAAAAAAACYAgAAZHJzL2Rv&#10;d25yZXYueG1sUEsFBgAAAAAEAAQA9QAAAIgDAAAAAA==&#10;">
                  <v:textbox inset="0,0,0,0">
                    <w:txbxContent>
                      <w:p w:rsidR="00862F6C" w:rsidRPr="00437D2E" w:rsidRDefault="00862F6C" w:rsidP="00864842">
                        <w:pPr>
                          <w:ind w:left="57"/>
                          <w:rPr>
                            <w:rFonts w:asciiTheme="majorHAnsi" w:hAnsiTheme="majorHAnsi" w:cstheme="majorHAnsi"/>
                            <w:sz w:val="18"/>
                            <w:szCs w:val="18"/>
                          </w:rPr>
                        </w:pPr>
                        <w:r>
                          <w:rPr>
                            <w:rFonts w:asciiTheme="majorHAnsi" w:hAnsiTheme="majorHAnsi" w:cstheme="majorHAnsi"/>
                            <w:sz w:val="18"/>
                            <w:szCs w:val="18"/>
                          </w:rPr>
                          <w:t xml:space="preserve">Open </w:t>
                        </w:r>
                        <w:r w:rsidRPr="00437D2E">
                          <w:rPr>
                            <w:rFonts w:asciiTheme="majorHAnsi" w:hAnsiTheme="majorHAnsi" w:cstheme="majorHAnsi"/>
                            <w:sz w:val="18"/>
                            <w:szCs w:val="18"/>
                          </w:rPr>
                          <w:t>CV</w:t>
                        </w:r>
                        <w:r>
                          <w:rPr>
                            <w:rFonts w:asciiTheme="majorHAnsi" w:hAnsiTheme="majorHAnsi" w:cstheme="majorHAnsi"/>
                            <w:sz w:val="18"/>
                            <w:szCs w:val="18"/>
                          </w:rPr>
                          <w:t>380</w:t>
                        </w:r>
                        <w:r w:rsidRPr="00437D2E">
                          <w:rPr>
                            <w:rFonts w:asciiTheme="majorHAnsi" w:hAnsiTheme="majorHAnsi" w:cstheme="majorHAnsi"/>
                            <w:sz w:val="18"/>
                            <w:szCs w:val="18"/>
                          </w:rPr>
                          <w:t xml:space="preserve"> </w:t>
                        </w:r>
                      </w:p>
                      <w:p w:rsidR="00862F6C" w:rsidRPr="00437D2E" w:rsidRDefault="00862F6C" w:rsidP="00864842">
                        <w:pPr>
                          <w:rPr>
                            <w:rFonts w:asciiTheme="majorHAnsi" w:hAnsiTheme="majorHAnsi" w:cstheme="majorHAnsi"/>
                            <w:sz w:val="18"/>
                            <w:szCs w:val="18"/>
                          </w:rPr>
                        </w:pPr>
                      </w:p>
                    </w:txbxContent>
                  </v:textbox>
                </v:shape>
                <v:shape id="Text Box 11436" o:spid="_x0000_s2165" type="#_x0000_t202" style="position:absolute;left:6591;top:4485;width:3458;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O+lMYA&#10;AADeAAAADwAAAGRycy9kb3ducmV2LnhtbESPS2vDMBCE74X+B7GF3hq5PoTEjRKSQiGhl7zIebHW&#10;j9ZaGUlx3H/fPQRy22VmZ75drEbXqYFCbD0beJ9koIhLb1uuDZxPX28zUDEhW+w8k4E/irBaPj8t&#10;sLD+xgcajqlWEsKxQANNSn2hdSwbchgnvicWrfLBYZI11NoGvEm463SeZVPtsGVpaLCnz4bK3+PV&#10;GTgNm7g9/KS53VUbnX9X+/wS1sa8vozrD1CJxvQw36+3VvCn2Ux45R2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O+lMYAAADeAAAADwAAAAAAAAAAAAAAAACYAgAAZHJz&#10;L2Rvd25yZXYueG1sUEsFBgAAAAAEAAQA9QAAAIsDAAAAAA==&#10;">
                  <v:textbox inset="0,0,0,0">
                    <w:txbxContent>
                      <w:p w:rsidR="00862F6C" w:rsidRPr="00437D2E" w:rsidRDefault="00862F6C" w:rsidP="00864842">
                        <w:pPr>
                          <w:ind w:left="57"/>
                          <w:rPr>
                            <w:rFonts w:asciiTheme="majorHAnsi" w:hAnsiTheme="majorHAnsi" w:cstheme="majorHAnsi"/>
                            <w:sz w:val="18"/>
                            <w:szCs w:val="18"/>
                          </w:rPr>
                        </w:pPr>
                        <w:r>
                          <w:rPr>
                            <w:rFonts w:asciiTheme="majorHAnsi" w:hAnsiTheme="majorHAnsi" w:cstheme="majorHAnsi"/>
                            <w:sz w:val="18"/>
                            <w:szCs w:val="18"/>
                          </w:rPr>
                          <w:t>Open FV381, FV382</w:t>
                        </w:r>
                      </w:p>
                      <w:p w:rsidR="00862F6C" w:rsidRPr="00437D2E" w:rsidRDefault="00862F6C" w:rsidP="00864842">
                        <w:pPr>
                          <w:ind w:left="57"/>
                          <w:rPr>
                            <w:rFonts w:asciiTheme="majorHAnsi" w:hAnsiTheme="majorHAnsi" w:cstheme="majorHAnsi"/>
                            <w:sz w:val="18"/>
                            <w:szCs w:val="18"/>
                          </w:rPr>
                        </w:pPr>
                        <w:r>
                          <w:rPr>
                            <w:rFonts w:asciiTheme="majorHAnsi" w:hAnsiTheme="majorHAnsi" w:cstheme="majorHAnsi"/>
                            <w:sz w:val="18"/>
                            <w:szCs w:val="18"/>
                          </w:rPr>
                          <w:t>Close FV383</w:t>
                        </w:r>
                        <w:r w:rsidRPr="00437D2E">
                          <w:rPr>
                            <w:rFonts w:asciiTheme="majorHAnsi" w:hAnsiTheme="majorHAnsi" w:cstheme="majorHAnsi"/>
                            <w:sz w:val="18"/>
                            <w:szCs w:val="18"/>
                          </w:rPr>
                          <w:t xml:space="preserve"> </w:t>
                        </w:r>
                      </w:p>
                    </w:txbxContent>
                  </v:textbox>
                </v:shape>
                <v:rect id="Rectangle 11437" o:spid="_x0000_s2166" style="position:absolute;left:2749;top:5605;width:1341;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9TocgA&#10;AADeAAAADwAAAGRycy9kb3ducmV2LnhtbESPQWvCQBCF70L/wzKF3nSjVNHoKkUQSotiUxGPQ3ZM&#10;YrOzIbuN0V/vCoK3Gd6b972ZLVpTioZqV1hW0O9FIIhTqwvOFOx+V90xCOeRNZaWScGFHCzmL50Z&#10;xtqe+YeaxGcihLCLUUHufRVL6dKcDLqerYiDdrS1QR/WOpO6xnMIN6UcRNFIGiw4EHKsaJlT+pf8&#10;m8B9r067zddmtb5c943bfh+S4dEq9fbafkxBeGr90/y4/tSh/igaT+D+TphBz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31OhyAAAAN4AAAAPAAAAAAAAAAAAAAAAAJgCAABk&#10;cnMvZG93bnJldi54bWxQSwUGAAAAAAQABAD1AAAAjQMAAAAA&#10;">
                  <v:textbox inset="0,0,0,0">
                    <w:txbxContent>
                      <w:p w:rsidR="00862F6C" w:rsidRPr="00437D2E" w:rsidRDefault="00862F6C" w:rsidP="00864842">
                        <w:pPr>
                          <w:spacing w:before="80"/>
                          <w:ind w:firstLine="142"/>
                          <w:jc w:val="center"/>
                          <w:rPr>
                            <w:rFonts w:asciiTheme="majorHAnsi" w:hAnsiTheme="majorHAnsi" w:cstheme="majorHAnsi"/>
                            <w:sz w:val="18"/>
                            <w:szCs w:val="18"/>
                          </w:rPr>
                        </w:pPr>
                        <w:r w:rsidRPr="00437D2E">
                          <w:rPr>
                            <w:rFonts w:asciiTheme="majorHAnsi" w:hAnsiTheme="majorHAnsi" w:cstheme="majorHAnsi"/>
                            <w:sz w:val="18"/>
                            <w:szCs w:val="18"/>
                          </w:rPr>
                          <w:t>Start the Pumping</w:t>
                        </w:r>
                      </w:p>
                      <w:p w:rsidR="00862F6C" w:rsidRPr="00437D2E" w:rsidRDefault="00862F6C" w:rsidP="00864842">
                        <w:pPr>
                          <w:rPr>
                            <w:rFonts w:asciiTheme="majorHAnsi" w:hAnsiTheme="majorHAnsi" w:cstheme="majorHAnsi"/>
                            <w:sz w:val="18"/>
                            <w:szCs w:val="18"/>
                          </w:rPr>
                        </w:pPr>
                      </w:p>
                    </w:txbxContent>
                  </v:textbox>
                </v:rect>
                <v:shape id="Text Box 11438" o:spid="_x0000_s2167" type="#_x0000_t202" style="position:absolute;left:4087;top:5605;width:1854;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kT8YA&#10;AADeAAAADwAAAGRycy9kb3ducmV2LnhtbESPS2vDMBCE74X+B7GF3hq5PoTEjRKSQiGhl7zIebHW&#10;j9ZaGUlx3H/fPQRy22VnZ+ZbrEbXqYFCbD0beJ9koIhLb1uuDZxPX28zUDEhW+w8k4E/irBaPj8t&#10;sLD+xgcajqlWYsKxQANNSn2hdSwbchgnvieWW+WDwyRrqLUNeBNz1+k8y6baYcuS0GBPnw2Vv8er&#10;M3AaNnF7+Elzu6s2Ov+u9vklrI15fRnXH6ASjekhvn9vrdSfZnMBEBy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wkT8YAAADeAAAADwAAAAAAAAAAAAAAAACYAgAAZHJz&#10;L2Rvd25yZXYueG1sUEsFBgAAAAAEAAQA9QAAAIsDAAAAAA==&#10;">
                  <v:textbox inset="0,0,0,0">
                    <w:txbxContent>
                      <w:p w:rsidR="00862F6C" w:rsidRPr="00437D2E" w:rsidRDefault="00862F6C" w:rsidP="00864842">
                        <w:pPr>
                          <w:ind w:left="57"/>
                          <w:rPr>
                            <w:rFonts w:asciiTheme="majorHAnsi" w:hAnsiTheme="majorHAnsi" w:cstheme="majorHAnsi"/>
                            <w:sz w:val="18"/>
                            <w:szCs w:val="18"/>
                          </w:rPr>
                        </w:pPr>
                        <w:r>
                          <w:rPr>
                            <w:rFonts w:asciiTheme="majorHAnsi" w:hAnsiTheme="majorHAnsi" w:cstheme="majorHAnsi"/>
                            <w:sz w:val="18"/>
                            <w:szCs w:val="18"/>
                          </w:rPr>
                          <w:t xml:space="preserve">Close </w:t>
                        </w:r>
                        <w:r w:rsidRPr="00437D2E">
                          <w:rPr>
                            <w:rFonts w:asciiTheme="majorHAnsi" w:hAnsiTheme="majorHAnsi" w:cstheme="majorHAnsi"/>
                            <w:sz w:val="18"/>
                            <w:szCs w:val="18"/>
                          </w:rPr>
                          <w:t>FV091NO</w:t>
                        </w:r>
                      </w:p>
                      <w:p w:rsidR="00862F6C" w:rsidRPr="00437D2E" w:rsidRDefault="00862F6C" w:rsidP="00864842">
                        <w:pPr>
                          <w:ind w:left="57"/>
                          <w:rPr>
                            <w:rFonts w:asciiTheme="majorHAnsi" w:hAnsiTheme="majorHAnsi" w:cstheme="majorHAnsi"/>
                            <w:sz w:val="18"/>
                            <w:szCs w:val="18"/>
                          </w:rPr>
                        </w:pPr>
                        <w:r>
                          <w:rPr>
                            <w:rFonts w:asciiTheme="majorHAnsi" w:hAnsiTheme="majorHAnsi" w:cstheme="majorHAnsi"/>
                            <w:sz w:val="18"/>
                            <w:szCs w:val="18"/>
                          </w:rPr>
                          <w:t>Open FV090</w:t>
                        </w:r>
                      </w:p>
                      <w:p w:rsidR="00862F6C" w:rsidRPr="00437D2E" w:rsidRDefault="00862F6C" w:rsidP="00864842">
                        <w:pPr>
                          <w:ind w:left="57"/>
                          <w:rPr>
                            <w:rFonts w:asciiTheme="majorHAnsi" w:hAnsiTheme="majorHAnsi" w:cstheme="majorHAnsi"/>
                            <w:sz w:val="18"/>
                            <w:szCs w:val="18"/>
                          </w:rPr>
                        </w:pPr>
                        <w:r>
                          <w:rPr>
                            <w:rFonts w:asciiTheme="majorHAnsi" w:hAnsiTheme="majorHAnsi" w:cstheme="majorHAnsi"/>
                            <w:sz w:val="18"/>
                            <w:szCs w:val="18"/>
                          </w:rPr>
                          <w:t xml:space="preserve">Start the </w:t>
                        </w:r>
                        <w:r w:rsidRPr="00437D2E">
                          <w:rPr>
                            <w:rFonts w:asciiTheme="majorHAnsi" w:hAnsiTheme="majorHAnsi" w:cstheme="majorHAnsi"/>
                            <w:sz w:val="18"/>
                            <w:szCs w:val="18"/>
                          </w:rPr>
                          <w:t>Pump P090</w:t>
                        </w:r>
                      </w:p>
                      <w:p w:rsidR="00862F6C" w:rsidRPr="00437D2E" w:rsidRDefault="00862F6C" w:rsidP="00864842">
                        <w:pPr>
                          <w:rPr>
                            <w:rFonts w:asciiTheme="majorHAnsi" w:hAnsiTheme="majorHAnsi" w:cstheme="majorHAnsi"/>
                            <w:sz w:val="18"/>
                            <w:szCs w:val="18"/>
                          </w:rPr>
                        </w:pPr>
                      </w:p>
                    </w:txbxContent>
                  </v:textbox>
                </v:shape>
                <v:shape id="Text Box 11439" o:spid="_x0000_s2168" type="#_x0000_t202" style="position:absolute;left:3698;top:6710;width:1338;height: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5PyL4A&#10;AADeAAAADwAAAGRycy9kb3ducmV2LnhtbERPSwrCMBDdC94hjODOpnUhWo0iiiDu/BxgaMa22kxK&#10;E2319EYQ3M3jfWex6kwlntS40rKCJIpBEGdWl5wruJx3oykI55E1VpZJwYscrJb93gJTbVs+0vPk&#10;cxFC2KWooPC+TqV0WUEGXWRr4sBdbWPQB9jkUjfYhnBTyXEcT6TBkkNDgTVtCsrup4dRwOOtSbKq&#10;u8n1Gd/79qDb7c0rNRx06zkIT53/i3/uvQ7zJ/Esge874Qa5/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i+T8i+AAAA3gAAAA8AAAAAAAAAAAAAAAAAmAIAAGRycy9kb3ducmV2&#10;LnhtbFBLBQYAAAAABAAEAPUAAACDAwAAAAA=&#10;">
                  <v:textbox inset="0,0,0,0">
                    <w:txbxContent>
                      <w:p w:rsidR="00862F6C" w:rsidRDefault="00862F6C" w:rsidP="00864842">
                        <w:pPr>
                          <w:ind w:left="57"/>
                          <w:rPr>
                            <w:rFonts w:asciiTheme="majorHAnsi" w:hAnsiTheme="majorHAnsi" w:cstheme="majorHAnsi"/>
                            <w:sz w:val="18"/>
                            <w:szCs w:val="18"/>
                            <w:lang w:val="fr-FR"/>
                          </w:rPr>
                        </w:pPr>
                        <w:r>
                          <w:rPr>
                            <w:rFonts w:asciiTheme="majorHAnsi" w:hAnsiTheme="majorHAnsi" w:cstheme="majorHAnsi"/>
                            <w:sz w:val="18"/>
                            <w:szCs w:val="18"/>
                            <w:lang w:val="fr-FR"/>
                          </w:rPr>
                          <w:t>Open FV380</w:t>
                        </w:r>
                      </w:p>
                      <w:p w:rsidR="00862F6C" w:rsidRPr="001D36DB" w:rsidRDefault="00862F6C" w:rsidP="00864842">
                        <w:pPr>
                          <w:ind w:left="57"/>
                          <w:rPr>
                            <w:rFonts w:asciiTheme="majorHAnsi" w:hAnsiTheme="majorHAnsi" w:cstheme="majorHAnsi"/>
                            <w:sz w:val="18"/>
                            <w:szCs w:val="18"/>
                            <w:lang w:val="fr-FR"/>
                          </w:rPr>
                        </w:pPr>
                        <w:r>
                          <w:rPr>
                            <w:rFonts w:asciiTheme="majorHAnsi" w:hAnsiTheme="majorHAnsi" w:cstheme="majorHAnsi"/>
                            <w:sz w:val="18"/>
                            <w:szCs w:val="18"/>
                            <w:lang w:val="fr-FR"/>
                          </w:rPr>
                          <w:t>Delay tvac2</w:t>
                        </w:r>
                      </w:p>
                    </w:txbxContent>
                  </v:textbox>
                </v:shape>
                <v:shape id="Text Box 11440" o:spid="_x0000_s2169" type="#_x0000_t202" style="position:absolute;left:2769;top:6710;width:933;height: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zRv74A&#10;AADeAAAADwAAAGRycy9kb3ducmV2LnhtbERPSwrCMBDdC94hjODOpnYhWo0iiiDu/BxgaMa22kxK&#10;E2319EYQ3M3jfWex6kwlntS40rKCcRSDIM6sLjlXcDnvRlMQziNrrCyTghc5WC37vQWm2rZ8pOfJ&#10;5yKEsEtRQeF9nUrpsoIMusjWxIG72sagD7DJpW6wDeGmkkkcT6TBkkNDgTVtCsrup4dRwMnWjLOq&#10;u8n1Gd/79qDb7c0rNRx06zkIT53/i3/uvQ7zJ/Esge874Qa5/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hs0b++AAAA3gAAAA8AAAAAAAAAAAAAAAAAmAIAAGRycy9kb3ducmV2&#10;LnhtbFBLBQYAAAAABAAEAPUAAACDAwAAAAA=&#10;">
                  <v:textbox inset="0,0,0,0">
                    <w:txbxContent>
                      <w:p w:rsidR="00862F6C" w:rsidRPr="00437D2E" w:rsidRDefault="00862F6C" w:rsidP="00864842">
                        <w:pPr>
                          <w:ind w:firstLine="142"/>
                          <w:rPr>
                            <w:rFonts w:asciiTheme="majorHAnsi" w:hAnsiTheme="majorHAnsi" w:cstheme="majorHAnsi"/>
                            <w:sz w:val="18"/>
                            <w:szCs w:val="18"/>
                          </w:rPr>
                        </w:pPr>
                        <w:r>
                          <w:rPr>
                            <w:rFonts w:asciiTheme="majorHAnsi" w:hAnsiTheme="majorHAnsi" w:cstheme="majorHAnsi"/>
                            <w:sz w:val="18"/>
                            <w:szCs w:val="18"/>
                          </w:rPr>
                          <w:t>Pumping</w:t>
                        </w:r>
                      </w:p>
                    </w:txbxContent>
                  </v:textbox>
                </v:shape>
                <v:shape id="Text Box 11441" o:spid="_x0000_s2170" type="#_x0000_t202" style="position:absolute;left:5932;top:5605;width:3731;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66OMMA&#10;AADeAAAADwAAAGRycy9kb3ducmV2LnhtbERPS2sCMRC+F/wPYQRvNesKUlejqCAovVQtPQ+b2Ydu&#10;JksS1/Xfm0Kht/n4nrNc96YRHTlfW1YwGScgiHOray4VfF/27x8gfEDW2FgmBU/ysF4N3paYafvg&#10;E3XnUIoYwj5DBVUIbSalzysy6Me2JY5cYZ3BEKErpXb4iOGmkWmSzKTBmmNDhS3tKspv57tRcOm2&#10;/nC6hrk+FluZfhZf6Y/bKDUa9psFiEB9+Bf/uQ86zp8l8yn8vhNv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66OMMAAADeAAAADwAAAAAAAAAAAAAAAACYAgAAZHJzL2Rv&#10;d25yZXYueG1sUEsFBgAAAAAEAAQA9QAAAIgDAAAAAA==&#10;">
                  <v:textbox inset="0,0,0,0">
                    <w:txbxContent>
                      <w:p w:rsidR="00862F6C" w:rsidRDefault="00862F6C" w:rsidP="00864842">
                        <w:pPr>
                          <w:ind w:left="57"/>
                          <w:rPr>
                            <w:rFonts w:asciiTheme="majorHAnsi" w:hAnsiTheme="majorHAnsi" w:cstheme="majorHAnsi"/>
                            <w:sz w:val="18"/>
                            <w:szCs w:val="18"/>
                          </w:rPr>
                        </w:pPr>
                        <w:r w:rsidRPr="00E06C73">
                          <w:rPr>
                            <w:rFonts w:asciiTheme="majorHAnsi" w:hAnsiTheme="majorHAnsi" w:cstheme="majorHAnsi"/>
                            <w:sz w:val="18"/>
                            <w:szCs w:val="18"/>
                          </w:rPr>
                          <w:t>CV</w:t>
                        </w:r>
                        <w:r>
                          <w:rPr>
                            <w:rFonts w:asciiTheme="majorHAnsi" w:hAnsiTheme="majorHAnsi" w:cstheme="majorHAnsi"/>
                            <w:sz w:val="18"/>
                            <w:szCs w:val="18"/>
                          </w:rPr>
                          <w:t>3</w:t>
                        </w:r>
                        <w:r w:rsidRPr="00E06C73">
                          <w:rPr>
                            <w:rFonts w:asciiTheme="majorHAnsi" w:hAnsiTheme="majorHAnsi" w:cstheme="majorHAnsi"/>
                            <w:sz w:val="18"/>
                            <w:szCs w:val="18"/>
                          </w:rPr>
                          <w:t>8</w:t>
                        </w:r>
                        <w:r>
                          <w:rPr>
                            <w:rFonts w:asciiTheme="majorHAnsi" w:hAnsiTheme="majorHAnsi" w:cstheme="majorHAnsi"/>
                            <w:sz w:val="18"/>
                            <w:szCs w:val="18"/>
                          </w:rPr>
                          <w:t>0</w:t>
                        </w:r>
                        <w:r w:rsidRPr="00E06C73">
                          <w:rPr>
                            <w:rFonts w:asciiTheme="majorHAnsi" w:hAnsiTheme="majorHAnsi" w:cstheme="majorHAnsi"/>
                            <w:sz w:val="18"/>
                            <w:szCs w:val="18"/>
                          </w:rPr>
                          <w:t xml:space="preserve"> opened</w:t>
                        </w:r>
                      </w:p>
                      <w:p w:rsidR="00862F6C" w:rsidRPr="00E06C73" w:rsidRDefault="00862F6C" w:rsidP="00864842">
                        <w:pPr>
                          <w:ind w:left="57"/>
                          <w:rPr>
                            <w:rFonts w:asciiTheme="majorHAnsi" w:hAnsiTheme="majorHAnsi" w:cstheme="majorHAnsi"/>
                            <w:sz w:val="18"/>
                            <w:szCs w:val="18"/>
                          </w:rPr>
                        </w:pPr>
                        <w:r w:rsidRPr="00E06C73">
                          <w:rPr>
                            <w:rFonts w:asciiTheme="majorHAnsi" w:hAnsiTheme="majorHAnsi" w:cstheme="majorHAnsi"/>
                            <w:sz w:val="18"/>
                            <w:szCs w:val="18"/>
                          </w:rPr>
                          <w:t>FV</w:t>
                        </w:r>
                        <w:r>
                          <w:rPr>
                            <w:rFonts w:asciiTheme="majorHAnsi" w:hAnsiTheme="majorHAnsi" w:cstheme="majorHAnsi"/>
                            <w:sz w:val="18"/>
                            <w:szCs w:val="18"/>
                          </w:rPr>
                          <w:t>381, FV38</w:t>
                        </w:r>
                        <w:r w:rsidRPr="00E06C73">
                          <w:rPr>
                            <w:rFonts w:asciiTheme="majorHAnsi" w:hAnsiTheme="majorHAnsi" w:cstheme="majorHAnsi"/>
                            <w:sz w:val="18"/>
                            <w:szCs w:val="18"/>
                          </w:rPr>
                          <w:t>2 opened</w:t>
                        </w:r>
                      </w:p>
                      <w:p w:rsidR="00862F6C" w:rsidRPr="00E06C73" w:rsidRDefault="00862F6C" w:rsidP="00864842">
                        <w:pPr>
                          <w:rPr>
                            <w:szCs w:val="18"/>
                          </w:rPr>
                        </w:pPr>
                      </w:p>
                    </w:txbxContent>
                  </v:textbox>
                </v:shape>
                <v:shape id="Text Box 11442" o:spid="_x0000_s2171" type="#_x0000_t202" style="position:absolute;left:5029;top:6710;width:4592;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ciTMMA&#10;AADeAAAADwAAAGRycy9kb3ducmV2LnhtbERPS2sCMRC+F/wPYQRvNesiUlejqCAovVQtPQ+b2Ydu&#10;JksS1/Xfm0Kht/n4nrNc96YRHTlfW1YwGScgiHOray4VfF/27x8gfEDW2FgmBU/ysF4N3paYafvg&#10;E3XnUIoYwj5DBVUIbSalzysy6Me2JY5cYZ3BEKErpXb4iOGmkWmSzKTBmmNDhS3tKspv57tRcOm2&#10;/nC6hrk+FluZfhZf6Y/bKDUa9psFiEB9+Bf/uQ86zp8l8yn8vhNv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ciTMMAAADeAAAADwAAAAAAAAAAAAAAAACYAgAAZHJzL2Rv&#10;d25yZXYueG1sUEsFBgAAAAAEAAQA9QAAAIgDAAAAAA==&#10;">
                  <v:textbox inset="0,0,0,0">
                    <w:txbxContent>
                      <w:p w:rsidR="00862F6C" w:rsidRPr="00E06C73" w:rsidRDefault="00862F6C" w:rsidP="00864842">
                        <w:pPr>
                          <w:ind w:left="57"/>
                          <w:rPr>
                            <w:rFonts w:asciiTheme="majorHAnsi" w:hAnsiTheme="majorHAnsi" w:cstheme="majorHAnsi"/>
                            <w:sz w:val="18"/>
                            <w:szCs w:val="18"/>
                          </w:rPr>
                        </w:pPr>
                        <w:r w:rsidRPr="00E06C73">
                          <w:rPr>
                            <w:rFonts w:asciiTheme="majorHAnsi" w:hAnsiTheme="majorHAnsi" w:cstheme="majorHAnsi"/>
                            <w:sz w:val="18"/>
                            <w:szCs w:val="18"/>
                          </w:rPr>
                          <w:t>CV</w:t>
                        </w:r>
                        <w:r>
                          <w:rPr>
                            <w:rFonts w:asciiTheme="majorHAnsi" w:hAnsiTheme="majorHAnsi" w:cstheme="majorHAnsi"/>
                            <w:sz w:val="18"/>
                            <w:szCs w:val="18"/>
                          </w:rPr>
                          <w:t>3</w:t>
                        </w:r>
                        <w:r w:rsidRPr="00E06C73">
                          <w:rPr>
                            <w:rFonts w:asciiTheme="majorHAnsi" w:hAnsiTheme="majorHAnsi" w:cstheme="majorHAnsi"/>
                            <w:sz w:val="18"/>
                            <w:szCs w:val="18"/>
                          </w:rPr>
                          <w:t xml:space="preserve">80 opened    </w:t>
                        </w:r>
                      </w:p>
                      <w:p w:rsidR="00862F6C" w:rsidRDefault="00862F6C" w:rsidP="00864842">
                        <w:pPr>
                          <w:ind w:left="57"/>
                          <w:rPr>
                            <w:rFonts w:asciiTheme="majorHAnsi" w:hAnsiTheme="majorHAnsi" w:cstheme="majorHAnsi"/>
                            <w:sz w:val="18"/>
                            <w:szCs w:val="18"/>
                          </w:rPr>
                        </w:pPr>
                        <w:r>
                          <w:rPr>
                            <w:rFonts w:asciiTheme="majorHAnsi" w:hAnsiTheme="majorHAnsi" w:cstheme="majorHAnsi"/>
                            <w:sz w:val="18"/>
                            <w:szCs w:val="18"/>
                          </w:rPr>
                          <w:t xml:space="preserve">FV090, </w:t>
                        </w:r>
                        <w:r w:rsidRPr="00196C5A">
                          <w:rPr>
                            <w:rFonts w:asciiTheme="majorHAnsi" w:hAnsiTheme="majorHAnsi" w:cstheme="majorHAnsi"/>
                            <w:sz w:val="18"/>
                            <w:szCs w:val="18"/>
                          </w:rPr>
                          <w:t xml:space="preserve">FV381, FV382 </w:t>
                        </w:r>
                        <w:r>
                          <w:rPr>
                            <w:rFonts w:asciiTheme="majorHAnsi" w:hAnsiTheme="majorHAnsi" w:cstheme="majorHAnsi"/>
                            <w:sz w:val="18"/>
                            <w:szCs w:val="18"/>
                          </w:rPr>
                          <w:t>opened</w:t>
                        </w:r>
                      </w:p>
                      <w:p w:rsidR="00862F6C" w:rsidRPr="00437D2E" w:rsidRDefault="00862F6C" w:rsidP="00864842">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Pr="000A363C" w:rsidRDefault="00862F6C" w:rsidP="00864842">
                        <w:pPr>
                          <w:rPr>
                            <w:szCs w:val="18"/>
                          </w:rPr>
                        </w:pPr>
                      </w:p>
                    </w:txbxContent>
                  </v:textbox>
                </v:shape>
                <v:rect id="Rectangle 11443" o:spid="_x0000_s2172" style="position:absolute;left:4508;top:7771;width:1320;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PeckA&#10;AADeAAAADwAAAGRycy9kb3ducmV2LnhtbESP3WrCQBCF7wu+wzJC73RjqWJjVpGCUFoqGqV4OWQn&#10;P5qdDdltjH36bkHo3QznzPnOJKve1KKj1lWWFUzGEQjizOqKCwXHw2Y0B+E8ssbaMim4kYPVcvCQ&#10;YKztlffUpb4QIYRdjApK75tYSpeVZNCNbUMctNy2Bn1Y20LqFq8h3NTyKYpm0mDFgVBiQ68lZZf0&#10;2wTuc3M+bt+3m8/bz1fndh+ndJpbpR6H/XoBwlPv/8336zcd6s+ilyn8vRNm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EvPeckAAADeAAAADwAAAAAAAAAAAAAAAACYAgAA&#10;ZHJzL2Rvd25yZXYueG1sUEsFBgAAAAAEAAQA9QAAAI4DAAAAAA==&#10;">
                  <v:textbox inset="0,0,0,0">
                    <w:txbxContent>
                      <w:p w:rsidR="00862F6C" w:rsidRPr="00437D2E" w:rsidRDefault="00862F6C" w:rsidP="00864842">
                        <w:pPr>
                          <w:jc w:val="center"/>
                          <w:rPr>
                            <w:rFonts w:asciiTheme="majorHAnsi" w:hAnsiTheme="majorHAnsi" w:cstheme="majorHAnsi"/>
                            <w:sz w:val="18"/>
                            <w:szCs w:val="18"/>
                          </w:rPr>
                        </w:pPr>
                        <w:r w:rsidRPr="00437D2E">
                          <w:rPr>
                            <w:rFonts w:asciiTheme="majorHAnsi" w:hAnsiTheme="majorHAnsi" w:cstheme="majorHAnsi"/>
                            <w:sz w:val="18"/>
                            <w:szCs w:val="18"/>
                          </w:rPr>
                          <w:t>Leak test at low pressure</w:t>
                        </w:r>
                      </w:p>
                    </w:txbxContent>
                  </v:textbox>
                </v:rect>
                <v:shape id="Text Box 11444" o:spid="_x0000_s2173" type="#_x0000_t202" style="position:absolute;left:5828;top:7771;width:1779;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a7l8IA&#10;AADeAAAADwAAAGRycy9kb3ducmV2LnhtbERPy4rCMBTdD/gP4QruxtSCMlajqDCgzMYXri/N7UOb&#10;m5Jkav37yUKY5eG8l+veNKIj52vLCibjBARxbnXNpYLr5fvzC4QPyBoby6TgRR7Wq8HHEjNtn3yi&#10;7hxKEUPYZ6igCqHNpPR5RQb92LbEkSusMxgidKXUDp8x3DQyTZKZNFhzbKiwpV1F+eP8axRcuq3f&#10;n+5hrg/FVqY/xTG9uY1So2G/WYAI1Id/8du91wrS+XQW98Y78Qr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FruXwgAAAN4AAAAPAAAAAAAAAAAAAAAAAJgCAABkcnMvZG93&#10;bnJldi54bWxQSwUGAAAAAAQABAD1AAAAhwMAAAAA&#10;">
                  <v:textbox inset="0,0,0,0">
                    <w:txbxContent>
                      <w:p w:rsidR="00862F6C" w:rsidRPr="00E06C73" w:rsidRDefault="00862F6C" w:rsidP="00864842">
                        <w:pPr>
                          <w:ind w:left="57"/>
                          <w:rPr>
                            <w:rFonts w:asciiTheme="majorHAnsi" w:hAnsiTheme="majorHAnsi" w:cstheme="majorHAnsi"/>
                            <w:sz w:val="18"/>
                            <w:szCs w:val="18"/>
                          </w:rPr>
                        </w:pPr>
                        <w:r w:rsidRPr="00E06C73">
                          <w:rPr>
                            <w:rFonts w:asciiTheme="majorHAnsi" w:hAnsiTheme="majorHAnsi" w:cstheme="majorHAnsi"/>
                            <w:sz w:val="18"/>
                            <w:szCs w:val="18"/>
                          </w:rPr>
                          <w:t>Close FV090 &amp; FV</w:t>
                        </w:r>
                        <w:r>
                          <w:rPr>
                            <w:rFonts w:asciiTheme="majorHAnsi" w:hAnsiTheme="majorHAnsi" w:cstheme="majorHAnsi"/>
                            <w:sz w:val="18"/>
                            <w:szCs w:val="18"/>
                          </w:rPr>
                          <w:t>380</w:t>
                        </w:r>
                        <w:r w:rsidRPr="00E06C73">
                          <w:rPr>
                            <w:rFonts w:asciiTheme="majorHAnsi" w:hAnsiTheme="majorHAnsi" w:cstheme="majorHAnsi"/>
                            <w:sz w:val="18"/>
                            <w:szCs w:val="18"/>
                          </w:rPr>
                          <w:t xml:space="preserve"> Delay tvac1</w:t>
                        </w:r>
                      </w:p>
                      <w:p w:rsidR="00862F6C" w:rsidRPr="00E06C73" w:rsidRDefault="00862F6C" w:rsidP="00864842">
                        <w:pPr>
                          <w:rPr>
                            <w:rFonts w:asciiTheme="majorHAnsi" w:hAnsiTheme="majorHAnsi" w:cstheme="majorHAnsi"/>
                            <w:sz w:val="18"/>
                            <w:szCs w:val="18"/>
                          </w:rPr>
                        </w:pPr>
                      </w:p>
                    </w:txbxContent>
                  </v:textbox>
                </v:shape>
                <v:shape id="Text Box 11445" o:spid="_x0000_s2174" type="#_x0000_t202" style="position:absolute;left:7604;top:7772;width:2748;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oeDMUA&#10;AADeAAAADwAAAGRycy9kb3ducmV2LnhtbESPT2sCMRTE7wW/Q3iCt5rtgtLdGkUFQfFStfT82Lz9&#10;025eliSu67c3QqHHYWZ+wyxWg2lFT843lhW8TRMQxIXVDVcKvi6713cQPiBrbC2Tgjt5WC1HLwvM&#10;tb3xifpzqESEsM9RQR1Cl0vpi5oM+qntiKNXWmcwROkqqR3eIty0Mk2SuTTYcFyosaNtTcXv+WoU&#10;XPqN359+QqYP5Uamx/Iz/XZrpSbjYf0BItAQ/sN/7b1WkGazeQbPO/EK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Wh4MxQAAAN4AAAAPAAAAAAAAAAAAAAAAAJgCAABkcnMv&#10;ZG93bnJldi54bWxQSwUGAAAAAAQABAD1AAAAigMAAAAA&#10;">
                  <v:textbox inset="0,0,0,0">
                    <w:txbxContent>
                      <w:p w:rsidR="00862F6C" w:rsidRDefault="00862F6C" w:rsidP="00864842">
                        <w:pPr>
                          <w:ind w:left="57"/>
                          <w:rPr>
                            <w:rFonts w:asciiTheme="majorHAnsi" w:hAnsiTheme="majorHAnsi" w:cstheme="majorHAnsi"/>
                            <w:sz w:val="18"/>
                            <w:szCs w:val="18"/>
                          </w:rPr>
                        </w:pPr>
                        <w:r w:rsidRPr="00E06C73">
                          <w:rPr>
                            <w:rFonts w:asciiTheme="majorHAnsi" w:hAnsiTheme="majorHAnsi" w:cstheme="majorHAnsi"/>
                            <w:sz w:val="18"/>
                            <w:szCs w:val="18"/>
                          </w:rPr>
                          <w:t>CV</w:t>
                        </w:r>
                        <w:r>
                          <w:rPr>
                            <w:rFonts w:asciiTheme="majorHAnsi" w:hAnsiTheme="majorHAnsi" w:cstheme="majorHAnsi"/>
                            <w:sz w:val="18"/>
                            <w:szCs w:val="18"/>
                          </w:rPr>
                          <w:t>3</w:t>
                        </w:r>
                        <w:r w:rsidRPr="00E06C73">
                          <w:rPr>
                            <w:rFonts w:asciiTheme="majorHAnsi" w:hAnsiTheme="majorHAnsi" w:cstheme="majorHAnsi"/>
                            <w:sz w:val="18"/>
                            <w:szCs w:val="18"/>
                          </w:rPr>
                          <w:t>80 opened</w:t>
                        </w:r>
                      </w:p>
                      <w:p w:rsidR="00862F6C" w:rsidRPr="00E06C73" w:rsidRDefault="00862F6C" w:rsidP="00864842">
                        <w:pPr>
                          <w:ind w:left="57"/>
                          <w:rPr>
                            <w:rFonts w:asciiTheme="majorHAnsi" w:hAnsiTheme="majorHAnsi" w:cstheme="majorHAnsi"/>
                            <w:sz w:val="18"/>
                            <w:szCs w:val="18"/>
                          </w:rPr>
                        </w:pPr>
                        <w:r w:rsidRPr="00E06C73">
                          <w:rPr>
                            <w:rFonts w:asciiTheme="majorHAnsi" w:hAnsiTheme="majorHAnsi" w:cstheme="majorHAnsi"/>
                            <w:sz w:val="18"/>
                            <w:szCs w:val="18"/>
                          </w:rPr>
                          <w:t>FV</w:t>
                        </w:r>
                        <w:r>
                          <w:rPr>
                            <w:rFonts w:asciiTheme="majorHAnsi" w:hAnsiTheme="majorHAnsi" w:cstheme="majorHAnsi"/>
                            <w:sz w:val="18"/>
                            <w:szCs w:val="18"/>
                          </w:rPr>
                          <w:t>381</w:t>
                        </w:r>
                        <w:r w:rsidRPr="00E06C73">
                          <w:rPr>
                            <w:rFonts w:asciiTheme="majorHAnsi" w:hAnsiTheme="majorHAnsi" w:cstheme="majorHAnsi"/>
                            <w:sz w:val="18"/>
                            <w:szCs w:val="18"/>
                          </w:rPr>
                          <w:t>, FV</w:t>
                        </w:r>
                        <w:r>
                          <w:rPr>
                            <w:rFonts w:asciiTheme="majorHAnsi" w:hAnsiTheme="majorHAnsi" w:cstheme="majorHAnsi"/>
                            <w:sz w:val="18"/>
                            <w:szCs w:val="18"/>
                          </w:rPr>
                          <w:t>38</w:t>
                        </w:r>
                        <w:r w:rsidRPr="00E06C73">
                          <w:rPr>
                            <w:rFonts w:asciiTheme="majorHAnsi" w:hAnsiTheme="majorHAnsi" w:cstheme="majorHAnsi"/>
                            <w:sz w:val="18"/>
                            <w:szCs w:val="18"/>
                          </w:rPr>
                          <w:t>2 opened</w:t>
                        </w:r>
                      </w:p>
                      <w:p w:rsidR="00862F6C" w:rsidRPr="00437D2E" w:rsidRDefault="00862F6C" w:rsidP="00864842">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Pr="000A363C" w:rsidRDefault="00862F6C" w:rsidP="00864842">
                        <w:pPr>
                          <w:rPr>
                            <w:szCs w:val="18"/>
                          </w:rPr>
                        </w:pPr>
                      </w:p>
                    </w:txbxContent>
                  </v:textbox>
                </v:shape>
                <v:shape id="Text Box 11446" o:spid="_x0000_s2175" type="#_x0000_t202" style="position:absolute;left:7867;top:9151;width:2942;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khTMQA&#10;AADeAAAADwAAAGRycy9kb3ducmV2LnhtbESPy2oCMRSG9wXfIRzBXc04YKujUVQQLN3UC64PkzMX&#10;nZwMSRzHt28WhS5//hvfct2bRnTkfG1ZwWScgCDOra65VHA5799nIHxA1thYJgUv8rBeDd6WmGn7&#10;5CN1p1CKOMI+QwVVCG0mpc8rMujHtiWOXmGdwRClK6V2+IzjppFpknxIgzXHhwpb2lWU308Po+Dc&#10;bf3heAtz/VVsZfpd/KRXt1FqNOw3CxCB+vAf/msftIJ0Pv2MABEno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5IUzEAAAA3gAAAA8AAAAAAAAAAAAAAAAAmAIAAGRycy9k&#10;b3ducmV2LnhtbFBLBQYAAAAABAAEAPUAAACJAwAAAAA=&#10;">
                  <v:textbox inset="0,0,0,0">
                    <w:txbxContent>
                      <w:p w:rsidR="00862F6C" w:rsidRDefault="00862F6C" w:rsidP="00864842">
                        <w:pPr>
                          <w:ind w:left="57"/>
                          <w:rPr>
                            <w:rFonts w:asciiTheme="majorHAnsi" w:hAnsiTheme="majorHAnsi" w:cstheme="majorHAnsi"/>
                            <w:sz w:val="18"/>
                            <w:szCs w:val="18"/>
                          </w:rPr>
                        </w:pPr>
                        <w:r>
                          <w:rPr>
                            <w:rFonts w:asciiTheme="majorHAnsi" w:hAnsiTheme="majorHAnsi" w:cstheme="majorHAnsi"/>
                            <w:sz w:val="18"/>
                            <w:szCs w:val="18"/>
                          </w:rPr>
                          <w:t>CV3</w:t>
                        </w:r>
                        <w:r w:rsidRPr="00E06C73">
                          <w:rPr>
                            <w:rFonts w:asciiTheme="majorHAnsi" w:hAnsiTheme="majorHAnsi" w:cstheme="majorHAnsi"/>
                            <w:sz w:val="18"/>
                            <w:szCs w:val="18"/>
                          </w:rPr>
                          <w:t>80 opened</w:t>
                        </w:r>
                      </w:p>
                      <w:p w:rsidR="00862F6C" w:rsidRPr="00E06C73" w:rsidRDefault="00862F6C" w:rsidP="00864842">
                        <w:pPr>
                          <w:ind w:left="57"/>
                          <w:rPr>
                            <w:rFonts w:asciiTheme="majorHAnsi" w:hAnsiTheme="majorHAnsi" w:cstheme="majorHAnsi"/>
                            <w:sz w:val="18"/>
                            <w:szCs w:val="18"/>
                          </w:rPr>
                        </w:pPr>
                        <w:r w:rsidRPr="00E06C73">
                          <w:rPr>
                            <w:rFonts w:asciiTheme="majorHAnsi" w:hAnsiTheme="majorHAnsi" w:cstheme="majorHAnsi"/>
                            <w:sz w:val="18"/>
                            <w:szCs w:val="18"/>
                          </w:rPr>
                          <w:t>FV</w:t>
                        </w:r>
                        <w:r>
                          <w:rPr>
                            <w:rFonts w:asciiTheme="majorHAnsi" w:hAnsiTheme="majorHAnsi" w:cstheme="majorHAnsi"/>
                            <w:sz w:val="18"/>
                            <w:szCs w:val="18"/>
                          </w:rPr>
                          <w:t>38</w:t>
                        </w:r>
                        <w:r w:rsidRPr="00E06C73">
                          <w:rPr>
                            <w:rFonts w:asciiTheme="majorHAnsi" w:hAnsiTheme="majorHAnsi" w:cstheme="majorHAnsi"/>
                            <w:sz w:val="18"/>
                            <w:szCs w:val="18"/>
                          </w:rPr>
                          <w:t>1, FV</w:t>
                        </w:r>
                        <w:r>
                          <w:rPr>
                            <w:rFonts w:asciiTheme="majorHAnsi" w:hAnsiTheme="majorHAnsi" w:cstheme="majorHAnsi"/>
                            <w:sz w:val="18"/>
                            <w:szCs w:val="18"/>
                          </w:rPr>
                          <w:t>38</w:t>
                        </w:r>
                        <w:r w:rsidRPr="00E06C73">
                          <w:rPr>
                            <w:rFonts w:asciiTheme="majorHAnsi" w:hAnsiTheme="majorHAnsi" w:cstheme="majorHAnsi"/>
                            <w:sz w:val="18"/>
                            <w:szCs w:val="18"/>
                          </w:rPr>
                          <w:t>2 opened</w:t>
                        </w:r>
                      </w:p>
                      <w:p w:rsidR="00862F6C" w:rsidRPr="00437D2E" w:rsidRDefault="00862F6C" w:rsidP="00864842">
                        <w:pPr>
                          <w:ind w:left="57"/>
                          <w:rPr>
                            <w:rFonts w:asciiTheme="majorHAnsi" w:hAnsiTheme="majorHAnsi" w:cstheme="majorHAnsi"/>
                            <w:sz w:val="18"/>
                            <w:szCs w:val="18"/>
                          </w:rPr>
                        </w:pPr>
                        <w:r>
                          <w:rPr>
                            <w:rFonts w:asciiTheme="majorHAnsi" w:hAnsiTheme="majorHAnsi" w:cstheme="majorHAnsi"/>
                            <w:sz w:val="18"/>
                            <w:szCs w:val="18"/>
                          </w:rPr>
                          <w:t>FV091NO closed, P090 running</w:t>
                        </w:r>
                      </w:p>
                      <w:p w:rsidR="00862F6C" w:rsidRPr="000A363C" w:rsidRDefault="00862F6C" w:rsidP="00864842">
                        <w:pPr>
                          <w:rPr>
                            <w:szCs w:val="18"/>
                          </w:rPr>
                        </w:pPr>
                      </w:p>
                    </w:txbxContent>
                  </v:textbox>
                </v:shape>
                <v:rect id="Rectangle 11447" o:spid="_x0000_s2176" style="position:absolute;left:7653;top:13215;width:1347;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XMecgA&#10;AADeAAAADwAAAGRycy9kb3ducmV2LnhtbESPX2vCMBTF3wW/Q7gD3zRVptPOKDIQZGMyaxl7vDTX&#10;ttrclCardZ9+GQh7PJw/P85y3ZlKtNS40rKC8SgCQZxZXXKuID1uh3MQziNrrCyTghs5WK/6vSXG&#10;2l75QG3icxFG2MWooPC+jqV0WUEG3cjWxME72cagD7LJpW7wGsZNJSdRNJMGSw6EAmt6KSi7JN8m&#10;cB/rc7p/3W/fbz+frft4+0qmJ6vU4KHbPIPw1Pn/8L290womi+nTG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Zcx5yAAAAN4AAAAPAAAAAAAAAAAAAAAAAJgCAABk&#10;cnMvZG93bnJldi54bWxQSwUGAAAAAAQABAD1AAAAjQMAAAAA&#10;">
                  <v:textbox inset="0,0,0,0">
                    <w:txbxContent>
                      <w:p w:rsidR="00862F6C" w:rsidRPr="00C24AA8" w:rsidRDefault="00862F6C" w:rsidP="00864842">
                        <w:pPr>
                          <w:spacing w:before="40"/>
                          <w:ind w:firstLine="142"/>
                          <w:jc w:val="center"/>
                          <w:rPr>
                            <w:rFonts w:asciiTheme="majorHAnsi" w:hAnsiTheme="majorHAnsi" w:cstheme="majorHAnsi"/>
                            <w:sz w:val="18"/>
                            <w:szCs w:val="18"/>
                            <w:lang w:val="fr-FR"/>
                          </w:rPr>
                        </w:pPr>
                        <w:r>
                          <w:rPr>
                            <w:rFonts w:asciiTheme="majorHAnsi" w:hAnsiTheme="majorHAnsi" w:cstheme="majorHAnsi"/>
                            <w:sz w:val="18"/>
                            <w:szCs w:val="18"/>
                            <w:lang w:val="fr-FR"/>
                          </w:rPr>
                          <w:t>SHe circuits isolated</w:t>
                        </w:r>
                      </w:p>
                    </w:txbxContent>
                  </v:textbox>
                </v:rect>
                <v:shape id="Text Box 11448" o:spid="_x0000_s2177" type="#_x0000_t202" style="position:absolute;left:8983;top:13215;width:2324;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caoMYA&#10;AADeAAAADwAAAGRycy9kb3ducmV2LnhtbESPW2sCMRSE3wv9D+EU+lazBtrqahQtFCx9qRd8PmzO&#10;XnRzsiTpuv33jSD4OMzMN8x8OdhW9ORD41jDeJSBIC6cabjScNh/vkxAhIhssHVMGv4owHLx+DDH&#10;3LgLb6nfxUokCIccNdQxdrmUoajJYhi5jjh5pfMWY5K+ksbjJcFtK1WWvUmLDaeFGjv6qKk4736t&#10;hn2/DpvtKU7NV7mW6rv8UUe/0vr5aVjNQEQa4j18a2+MBjV9fVdwvZOu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caoMYAAADeAAAADwAAAAAAAAAAAAAAAACYAgAAZHJz&#10;L2Rvd25yZXYueG1sUEsFBgAAAAAEAAQA9QAAAIsDAAAAAA==&#10;">
                  <v:textbox inset="0,0,0,0">
                    <w:txbxContent>
                      <w:p w:rsidR="00862F6C" w:rsidRDefault="00862F6C" w:rsidP="00864842">
                        <w:pPr>
                          <w:ind w:left="57"/>
                          <w:rPr>
                            <w:rFonts w:asciiTheme="majorHAnsi" w:hAnsiTheme="majorHAnsi" w:cstheme="majorHAnsi"/>
                            <w:sz w:val="18"/>
                            <w:szCs w:val="18"/>
                          </w:rPr>
                        </w:pPr>
                        <w:r>
                          <w:rPr>
                            <w:rFonts w:asciiTheme="majorHAnsi" w:hAnsiTheme="majorHAnsi" w:cstheme="majorHAnsi"/>
                            <w:sz w:val="18"/>
                            <w:szCs w:val="18"/>
                          </w:rPr>
                          <w:t>Close FV380, FV381, FV382</w:t>
                        </w:r>
                      </w:p>
                      <w:p w:rsidR="00862F6C" w:rsidRPr="00E06C73" w:rsidRDefault="00862F6C" w:rsidP="008C48A3">
                        <w:pPr>
                          <w:ind w:left="57"/>
                          <w:rPr>
                            <w:rFonts w:asciiTheme="majorHAnsi" w:hAnsiTheme="majorHAnsi" w:cstheme="majorHAnsi"/>
                            <w:sz w:val="18"/>
                            <w:szCs w:val="18"/>
                          </w:rPr>
                        </w:pPr>
                        <w:r w:rsidRPr="00E06C73">
                          <w:rPr>
                            <w:rFonts w:asciiTheme="majorHAnsi" w:hAnsiTheme="majorHAnsi" w:cstheme="majorHAnsi"/>
                            <w:sz w:val="18"/>
                            <w:szCs w:val="18"/>
                          </w:rPr>
                          <w:t>Close CV</w:t>
                        </w:r>
                        <w:r>
                          <w:rPr>
                            <w:rFonts w:asciiTheme="majorHAnsi" w:hAnsiTheme="majorHAnsi" w:cstheme="majorHAnsi"/>
                            <w:sz w:val="18"/>
                            <w:szCs w:val="18"/>
                          </w:rPr>
                          <w:t>38</w:t>
                        </w:r>
                        <w:r w:rsidRPr="00E06C73">
                          <w:rPr>
                            <w:rFonts w:asciiTheme="majorHAnsi" w:hAnsiTheme="majorHAnsi" w:cstheme="majorHAnsi"/>
                            <w:sz w:val="18"/>
                            <w:szCs w:val="18"/>
                          </w:rPr>
                          <w:t>0</w:t>
                        </w:r>
                      </w:p>
                      <w:p w:rsidR="00862F6C" w:rsidRPr="00437D2E" w:rsidRDefault="00862F6C" w:rsidP="00864842">
                        <w:pPr>
                          <w:ind w:left="57"/>
                          <w:rPr>
                            <w:rFonts w:asciiTheme="majorHAnsi" w:hAnsiTheme="majorHAnsi" w:cstheme="majorHAnsi"/>
                            <w:sz w:val="18"/>
                            <w:szCs w:val="18"/>
                          </w:rPr>
                        </w:pPr>
                      </w:p>
                    </w:txbxContent>
                  </v:textbox>
                </v:shape>
                <v:shape id="AutoShape 12397" o:spid="_x0000_s2178" type="#_x0000_t32" style="position:absolute;left:4152;top:9731;width:3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TwMMUAAADeAAAADwAAAGRycy9kb3ducmV2LnhtbESPS4vCMBSF9wPzH8IdcCOaTgdf1Sgi&#10;FVy48LVweWmubZnmpjSpdv69EYRZHs7j4yxWnanEnRpXWlbwPYxAEGdWl5wruJy3gykI55E1VpZJ&#10;wR85WC0/PxaYaPvgI91PPhdhhF2CCgrv60RKlxVk0A1tTRy8m20M+iCbXOoGH2HcVDKOorE0WHIg&#10;FFjTpqDs99SaF7ffkr6mh37qt7u43WSTfTpVqvfVrecgPHX+P/xu77SCeDaa/MDrTrgCcvk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TwMMUAAADeAAAADwAAAAAAAAAA&#10;AAAAAAChAgAAZHJzL2Rvd25yZXYueG1sUEsFBgAAAAAEAAQA+QAAAJMDAAAAAA==&#10;">
                  <v:stroke startarrow="block"/>
                </v:shape>
                <v:shape id="Text Box 12398" o:spid="_x0000_s2179" type="#_x0000_t202" style="position:absolute;left:3605;top:10056;width:301;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ZPkMgA&#10;AADeAAAADwAAAGRycy9kb3ducmV2LnhtbESPQWvCQBSE70L/w/IKvUjdGKpto6u0asFDe9CK50f2&#10;mQSzb8PuxsR/7xaEHoeZ+YaZL3tTiws5X1lWMB4lIIhzqysuFBx+v57fQPiArLG2TAqu5GG5eBjM&#10;MdO24x1d9qEQEcI+QwVlCE0mpc9LMuhHtiGO3sk6gyFKV0jtsItwU8s0SabSYMVxocSGViXl531r&#10;FEzXru12vBquD5tv/GmK9Ph5PSr19Nh/zEAE6sN/+N7eagXp++T1Bf7uxCs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Bk+QyAAAAN4AAAAPAAAAAAAAAAAAAAAAAJgCAABk&#10;cnMvZG93bnJldi54bWxQSwUGAAAAAAQABAD1AAAAjQMAAAAA&#10;" stroked="f">
                  <v:textbox inset="0,0,0,0">
                    <w:txbxContent>
                      <w:p w:rsidR="00862F6C" w:rsidRPr="00E46DCC" w:rsidRDefault="00862F6C" w:rsidP="0024628E">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v:textbox>
                </v:shape>
                <v:shape id="AutoShape 12399" o:spid="_x0000_s2180" type="#_x0000_t32" style="position:absolute;left:3003;top:9851;width:0;height:2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qm1sgAAADeAAAADwAAAGRycy9kb3ducmV2LnhtbESPQWsCMRSE7wX/Q3hCL6VmFba2W6Os&#10;BUELHrTt/XXzugndvKybqOu/bwqCx2FmvmFmi9414kRdsJ4VjEcZCOLKa8u1gs+P1eMziBCRNTae&#10;ScGFAizmg7sZFtqfeUenfaxFgnAoUIGJsS2kDJUhh2HkW+Lk/fjOYUyyq6Xu8JzgrpGTLHuSDi2n&#10;BYMtvRmqfvdHp2C7GS/Lb2M377uD3earsjnWD19K3Q/78hVEpD7ewtf2WiuYvOTTHP7vpCsg5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Pqm1sgAAADeAAAADwAAAAAA&#10;AAAAAAAAAAChAgAAZHJzL2Rvd25yZXYueG1sUEsFBgAAAAAEAAQA+QAAAJYDAAAAAA==&#10;"/>
                <v:shape id="AutoShape 12400" o:spid="_x0000_s2181" type="#_x0000_t32" style="position:absolute;left:1913;top:10048;width:35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g4occAAADeAAAADwAAAGRycy9kb3ducmV2LnhtbESPQWsCMRSE74X+h/CEXopmFbS6Ncq2&#10;INSCB63en5vXTXDzst1EXf99IxR6HGbmG2a+7FwtLtQG61nBcJCBIC69tlwp2H+t+lMQISJrrD2T&#10;ghsFWC4eH+aYa3/lLV12sRIJwiFHBSbGJpcylIYchoFviJP37VuHMcm2krrFa4K7Wo6ybCIdWk4L&#10;Bht6N1SedmenYLMevhVHY9ef2x+7Ga+K+lw9H5R66nXFK4hIXfwP/7U/tILRbPwygfuddAXk4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KDihxwAAAN4AAAAPAAAAAAAA&#10;AAAAAAAAAKECAABkcnMvZG93bnJldi54bWxQSwUGAAAAAAQABAD5AAAAlQMAAAAA&#10;"/>
                <v:group id="Group 12401" o:spid="_x0000_s2182" style="position:absolute;left:1800;top:10038;width:227;height:373"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6+njccAAADe&#10;AAAADwAAAAAAAAAAAAAAAACqAgAAZHJzL2Rvd25yZXYueG1sUEsFBgAAAAAEAAQA+gAAAJ4DAAAA&#10;AA==&#10;">
                  <v:shape id="AutoShape 12402" o:spid="_x0000_s2183"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sJSMQAAADeAAAADwAAAGRycy9kb3ducmV2LnhtbERPTWsCMRC9C/6HMIIXqVkFa7saZSsI&#10;VfCgbe/jZroJ3Uy2m6jbf28OBY+P971cd64WV2qD9axgMs5AEJdeW64UfH5sn15AhIissfZMCv4o&#10;wHrV7y0x1/7GR7qeYiVSCIccFZgYm1zKUBpyGMa+IU7ct28dxgTbSuoWbync1XKaZc/SoeXUYLCh&#10;jaHy53RxCg67yVtxNna3P/7aw2xb1Jdq9KXUcNAVCxCRuvgQ/7vftYLp62ye9qY76QrI1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wlIxAAAAN4AAAAPAAAAAAAAAAAA&#10;AAAAAKECAABkcnMvZG93bnJldi54bWxQSwUGAAAAAAQABAD5AAAAkgMAAAAA&#10;"/>
                  <v:shape id="AutoShape 12403" o:spid="_x0000_s2184"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es08cAAADeAAAADwAAAGRycy9kb3ducmV2LnhtbESPQWsCMRSE74X+h/AKvRTNKmh1Ncq2&#10;IKjgQav35+Z1E7p52W6irv++KRR6HGbmG2a+7FwtrtQG61nBoJ+BIC69tlwpOH6sehMQISJrrD2T&#10;gjsFWC4eH+aYa3/jPV0PsRIJwiFHBSbGJpcylIYchr5viJP36VuHMcm2krrFW4K7Wg6zbCwdWk4L&#10;Bht6N1R+HS5OwW4zeCvOxm62+2+7G62K+lK9nJR6fuqKGYhIXfwP/7XXWsFwOnqdwu+ddAX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t6zTxwAAAN4AAAAPAAAAAAAA&#10;AAAAAAAAAKECAABkcnMvZG93bnJldi54bWxQSwUGAAAAAAQABAD5AAAAlQMAAAAA&#10;"/>
                </v:group>
                <v:shape id="Text Box 12404" o:spid="_x0000_s2185" type="#_x0000_t202" style="position:absolute;left:2092;top:10102;width:324;height: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VGTMQA&#10;AADeAAAADwAAAGRycy9kb3ducmV2LnhtbESPzYrCMBSF98K8Q7iCO00VFK1GkWEGBEGsdeHy2lzb&#10;YHPTaTJa394sBmZ5OH98q01na/Gg1hvHCsajBARx4bThUsE5/x7OQfiArLF2TApe5GGz/uitMNXu&#10;yRk9TqEUcYR9igqqEJpUSl9UZNGPXEMcvZtrLYYo21LqFp9x3NZykiQzadFwfKiwoc+Kivvp1yrY&#10;Xjj7Mj+H6zG7ZSbPFwnvZ3elBv1uuwQRqAv/4b/2TiuYLKbzCBBxIgrI9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VRkzEAAAA3gAAAA8AAAAAAAAAAAAAAAAAmAIAAGRycy9k&#10;b3ducmV2LnhtbFBLBQYAAAAABAAEAPUAAACJAwAAAAA=&#10;" filled="f" stroked="f">
                  <v:textbox inset="0,0,0,0">
                    <w:txbxContent>
                      <w:p w:rsidR="00862F6C" w:rsidRPr="00E46DCC" w:rsidRDefault="00862F6C" w:rsidP="0024628E">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v:textbox>
                </v:shape>
                <v:shape id="Text Box 12405" o:spid="_x0000_s2186" type="#_x0000_t202" style="position:absolute;left:1362;top:10374;width:1440;height: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08MUA&#10;AADeAAAADwAAAGRycy9kb3ducmV2LnhtbESPW2sCMRSE3wv+h3AE32rWBUVXo6ggKL7UCz4fNmcv&#10;7eZkSeK6/fdNodDHYWa+YVab3jSiI+drywom4wQEcW51zaWC++3wPgfhA7LGxjIp+CYPm/XgbYWZ&#10;ti++UHcNpYgQ9hkqqEJoMyl9XpFBP7YtcfQK6wyGKF0ptcNXhJtGpkkykwZrjgsVtrSvKP+6Po2C&#10;W7fzx8tnWOhTsZPpufhIH26r1GjYb5cgAvXhP/zXPmoF6WI6n8DvnXgF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IPTwxQAAAN4AAAAPAAAAAAAAAAAAAAAAAJgCAABkcnMv&#10;ZG93bnJldi54bWxQSwUGAAAAAAQABAD1AAAAigMAAAAA&#10;">
                  <v:textbox inset="0,0,0,0">
                    <w:txbxContent>
                      <w:p w:rsidR="00862F6C" w:rsidRPr="007F2C06" w:rsidRDefault="00862F6C" w:rsidP="0024628E">
                        <w:pPr>
                          <w:spacing w:before="40"/>
                          <w:ind w:firstLine="142"/>
                          <w:jc w:val="center"/>
                          <w:rPr>
                            <w:rFonts w:asciiTheme="majorHAnsi" w:hAnsiTheme="majorHAnsi" w:cstheme="majorHAnsi"/>
                            <w:sz w:val="18"/>
                            <w:szCs w:val="18"/>
                          </w:rPr>
                        </w:pPr>
                        <w:r w:rsidRPr="007F2C06">
                          <w:rPr>
                            <w:rFonts w:asciiTheme="majorHAnsi" w:hAnsiTheme="majorHAnsi" w:cstheme="majorHAnsi"/>
                            <w:sz w:val="18"/>
                            <w:szCs w:val="18"/>
                          </w:rPr>
                          <w:t>“Do you want to keep lines under vacuum?“</w:t>
                        </w:r>
                      </w:p>
                      <w:p w:rsidR="00862F6C" w:rsidRPr="007F2C06" w:rsidRDefault="00862F6C" w:rsidP="0024628E">
                        <w:pPr>
                          <w:rPr>
                            <w:szCs w:val="18"/>
                          </w:rPr>
                        </w:pPr>
                      </w:p>
                    </w:txbxContent>
                  </v:textbox>
                </v:shape>
                <v:shape id="AutoShape 12406" o:spid="_x0000_s2187" type="#_x0000_t32" style="position:absolute;left:1850;top:11170;width:0;height:2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ZOhccAAADeAAAADwAAAGRycy9kb3ducmV2LnhtbESPQWsCMRSE74X+h/AKXopmXbDY1Shb&#10;QdCCB229Pzevm9DNy3YTdf33TUHocZiZb5j5sneNuFAXrGcF41EGgrjy2nKt4PNjPZyCCBFZY+OZ&#10;FNwowHLx+DDHQvsr7+lyiLVIEA4FKjAxtoWUoTLkMIx8S5y8L985jEl2tdQdXhPcNTLPshfp0HJa&#10;MNjSylD1fTg7Bbvt+K08Gbt93//Y3WRdNuf6+ajU4KkvZyAi9fE/fG9vtIL8dTLN4e9OugJy8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xk6FxwAAAN4AAAAPAAAAAAAA&#10;AAAAAAAAAKECAABkcnMvZG93bnJldi54bWxQSwUGAAAAAAQABAD5AAAAlQMAAAAA&#10;"/>
                <v:shape id="AutoShape 12407" o:spid="_x0000_s2188" type="#_x0000_t32" style="position:absolute;left:1546;top:11378;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rrHscAAADeAAAADwAAAGRycy9kb3ducmV2LnhtbESPQWsCMRSE74X+h/AKvRTNqlh0a5Rt&#10;QVDBg1bvr5vnJrh52W6ibv+9KRR6HGbmG2a26FwtrtQG61nBoJ+BIC69tlwpOHwuexMQISJrrD2T&#10;gh8KsJg/Psww1/7GO7ruYyUShEOOCkyMTS5lKA05DH3fECfv5FuHMcm2krrFW4K7Wg6z7FU6tJwW&#10;DDb0Yag87y9OwXY9eC++jF1vdt92O14W9aV6OSr1/NQVbyAidfE//NdeaQXD6Xgygt876QrI+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iusexwAAAN4AAAAPAAAAAAAA&#10;AAAAAAAAAKECAABkcnMvZG93bnJldi54bWxQSwUGAAAAAAQABAD5AAAAlQMAAAAA&#10;"/>
                <v:shape id="Text Box 12408" o:spid="_x0000_s2189" type="#_x0000_t202" style="position:absolute;left:1598;top:12434;width:34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5AT8cA&#10;AADeAAAADwAAAGRycy9kb3ducmV2LnhtbESPQWvCQBSE74L/YXlCb7pRqmh0FZEWBKE0pocen9ln&#10;sph9m2a3Gv99tyB4HGbmG2a16WwtrtR641jBeJSAIC6cNlwq+Mrfh3MQPiBrrB2Tgjt52Kz7vRWm&#10;2t04o+sxlCJC2KeooAqhSaX0RUUW/cg1xNE7u9ZiiLItpW7xFuG2lpMkmUmLhuNChQ3tKioux1+r&#10;YPvN2Zv5+Th9ZufM5Pki4cPsotTLoNsuQQTqwjP8aO+1gsliOn+F/zvxCs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uQE/HAAAA3gAAAA8AAAAAAAAAAAAAAAAAmAIAAGRy&#10;cy9kb3ducmV2LnhtbFBLBQYAAAAABAAEAPUAAACMAwAAAAA=&#10;" filled="f" stroked="f">
                  <v:textbox inset="0,0,0,0">
                    <w:txbxContent>
                      <w:p w:rsidR="00862F6C" w:rsidRPr="00E46DCC" w:rsidRDefault="00862F6C" w:rsidP="0024628E">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v:textbox>
                </v:shape>
                <v:shape id="AutoShape 12409" o:spid="_x0000_s2190" type="#_x0000_t32" style="position:absolute;left:5434;top:9698;width:0;height: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W8ccAAADeAAAADwAAAGRycy9kb3ducmV2LnhtbESPQWsCMRSE70L/Q3iFXqRmFVbs1ijb&#10;glAFD2p7f928bkI3L9tN1O2/N4LgcZiZb5j5sneNOFEXrGcF41EGgrjy2nKt4POwep6BCBFZY+OZ&#10;FPxTgOXiYTDHQvsz7+i0j7VIEA4FKjAxtoWUoTLkMIx8S5y8H985jEl2tdQdnhPcNXKSZVPp0HJa&#10;MNjSu6Hqd390Crbr8Vv5bex6s/uz23xVNsd6+KXU02NfvoKI1Md7+Nb+0AomL/ksh+uddAXk4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L9bxxwAAAN4AAAAPAAAAAAAA&#10;AAAAAAAAAKECAABkcnMvZG93bnJldi54bWxQSwUGAAAAAAQABAD5AAAAlQMAAAAA&#10;"/>
                <v:shape id="AutoShape 12410" o:spid="_x0000_s2191" type="#_x0000_t32" style="position:absolute;left:3549;top:9927;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1IhscAAADeAAAADwAAAGRycy9kb3ducmV2LnhtbESPT2sCMRTE7wW/Q3iFXopmFRTdGmUt&#10;CLXgwT+9v25eN6Gbl+0m6vrtTUHwOMzMb5j5snO1OFMbrGcFw0EGgrj02nKl4HhY96cgQkTWWHsm&#10;BVcKsFz0nuaYa3/hHZ33sRIJwiFHBSbGJpcylIYchoFviJP341uHMcm2krrFS4K7Wo6ybCIdWk4L&#10;Bht6N1T+7k9OwXYzXBXfxm4+d392O14X9al6/VLq5bkr3kBE6uIjfG9/aAWj2Xg6gf876QrIx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UiGxwAAAN4AAAAPAAAAAAAA&#10;AAAAAAAAAKECAABkcnMvZG93bnJldi54bWxQSwUGAAAAAAQABAD5AAAAlQMAAAAA&#10;"/>
                <v:shape id="AutoShape 12413" o:spid="_x0000_s2192" type="#_x0000_t32" style="position:absolute;left:1540;top:11358;width:0;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HtHccAAADeAAAADwAAAGRycy9kb3ducmV2LnhtbESPQWsCMRSE74X+h/AKvRTNKmh1a5Rt&#10;QVDBg1bvr5vnJrh52W6irv++KRR6HGbmG2a26FwtrtQG61nBoJ+BIC69tlwpOHwuexMQISJrrD2T&#10;gjsFWMwfH2aYa3/jHV33sRIJwiFHBSbGJpcylIYchr5viJN38q3DmGRbSd3iLcFdLYdZNpYOLacF&#10;gw19GCrP+4tTsF0P3osvY9eb3bfdjpZFfalejko9P3XFG4hIXfwP/7VXWsFwOpq8wu+ddAXk/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se0dxwAAAN4AAAAPAAAAAAAA&#10;AAAAAAAAAKECAABkcnMvZG93bnJldi54bWxQSwUGAAAAAAQABAD5AAAAlQMAAAAA&#10;"/>
                <v:shape id="AutoShape 12414" o:spid="_x0000_s2193" type="#_x0000_t32" style="position:absolute;left:1423;top:12434;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55b8UAAADeAAAADwAAAGRycy9kb3ducmV2LnhtbERPz2vCMBS+D/wfwhN2GTZVcLjaKHUg&#10;zIEH3bw/m7cmrHmpTdTuv18Ogx0/vt/lenCtuFEfrGcF0ywHQVx7bblR8PmxnSxAhIissfVMCn4o&#10;wHo1eiix0P7OB7odYyNSCIcCFZgYu0LKUBtyGDLfESfuy/cOY4J9I3WP9xTuWjnL82fp0HJqMNjR&#10;q6H6+3h1Cva76aY6G7t7P1zsfr6t2mvzdFLqcTxUSxCRhvgv/nO/aQWzl/ki7U130hW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y55b8UAAADeAAAADwAAAAAAAAAA&#10;AAAAAAChAgAAZHJzL2Rvd25yZXYueG1sUEsFBgAAAAAEAAQA+QAAAJMDAAAAAA==&#10;"/>
                <v:shape id="AutoShape 12436" o:spid="_x0000_s2194" type="#_x0000_t32" style="position:absolute;left:5889;top:12954;width:21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Lc9McAAADeAAAADwAAAGRycy9kb3ducmV2LnhtbESPT2sCMRTE7wW/Q3hCL0WzChbdGmUt&#10;CFXw4L/76+Z1E7p5WTdRt9/eFAo9DjPzG2a+7FwtbtQG61nBaJiBIC69tlwpOB3XgymIEJE11p5J&#10;wQ8FWC56T3PMtb/znm6HWIkE4ZCjAhNjk0sZSkMOw9A3xMn78q3DmGRbSd3iPcFdLcdZ9iodWk4L&#10;Bht6N1R+H65OwW4zWhWfxm62+4vdTdZFfa1ezko997viDUSkLv6H/9ofWsF4NpnO4PdOugJy8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Ytz0xwAAAN4AAAAPAAAAAAAA&#10;AAAAAAAAAKECAABkcnMvZG93bnJldi54bWxQSwUGAAAAAAQABAD5AAAAlQMAAAAA&#10;"/>
                <v:shape id="AutoShape 12437" o:spid="_x0000_s2195" type="#_x0000_t32" style="position:absolute;left:1525;top:15221;width:58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HjtMYAAADeAAAADwAAAGRycy9kb3ducmV2LnhtbESPXWvCMBSG7wf+h3CE3QybKjhmbZQ6&#10;EObAC928PzZnTVhzUpuo3b9fLga7fHm/eMr14Fpxoz5YzwqmWQ6CuPbacqPg82M7eQERIrLG1jMp&#10;+KEA69XoocRC+zsf6HaMjUgjHApUYGLsCilDbchhyHxHnLwv3zuMSfaN1D3e07hr5SzPn6VDy+nB&#10;YEevhurv49Up2O+mm+ps7O79cLH7+bZqr83TSanH8VAtQUQa4n/4r/2mFcwW80UCSDgJBe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B47TGAAAA3gAAAA8AAAAAAAAA&#10;AAAAAAAAoQIAAGRycy9kb3ducmV2LnhtbFBLBQYAAAAABAAEAPkAAACUAwAAAAA=&#10;"/>
                <v:shape id="AutoShape 12438" o:spid="_x0000_s2196" type="#_x0000_t32" style="position:absolute;left:7363;top:13055;width:0;height:21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1GL8cAAADeAAAADwAAAGRycy9kb3ducmV2LnhtbESPQWsCMRSE70L/Q3iFXqRmV1Dq1ihb&#10;QagFD9r2/rp53YRuXtZN1PXfm4LgcZiZb5j5sneNOFEXrGcF+SgDQVx5bblW8PW5fn4BESKyxsYz&#10;KbhQgOXiYTDHQvsz7+i0j7VIEA4FKjAxtoWUoTLkMIx8S5y8X985jEl2tdQdnhPcNXKcZVPp0HJa&#10;MNjSylD1tz86BdtN/lb+GLv52B3sdrIum2M9/Fbq6bEvX0FE6uM9fGu/awXj2WSWw/+ddAXk4g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zUYvxwAAAN4AAAAPAAAAAAAA&#10;AAAAAAAAAKECAABkcnMvZG93bnJldi54bWxQSwUGAAAAAAQABAD5AAAAlQMAAAAA&#10;"/>
                <v:rect id="Rectangle 11285" o:spid="_x0000_s2197" style="position:absolute;left:7641;top:10902;width:1325;height: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u09McA&#10;AADeAAAADwAAAGRycy9kb3ducmV2LnhtbESPX2vCMBTF3wd+h3CFvWlqmUOrUWQgjI2JVhEfL821&#10;rTY3pclq3adfBsIeD+fPjzNfdqYSLTWutKxgNIxAEGdWl5wrOOzXgwkI55E1VpZJwZ0cLBe9pzkm&#10;2t54R23qcxFG2CWooPC+TqR0WUEG3dDWxME728agD7LJpW7wFsZNJeMoepUGSw6EAmt6Kyi7pt8m&#10;cF/qy2HzsVl/3X+Ordt+ntLx2Sr13O9WMxCeOv8ffrTftYJ4Op7G8HcnX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7tPTHAAAA3gAAAA8AAAAAAAAAAAAAAAAAmAIAAGRy&#10;cy9kb3ducmV2LnhtbFBLBQYAAAAABAAEAPUAAACMAwAAAAA=&#10;">
                  <v:textbox inset="0,0,0,0">
                    <w:txbxContent>
                      <w:p w:rsidR="00862F6C" w:rsidRPr="00626B84" w:rsidRDefault="00862F6C" w:rsidP="00864842">
                        <w:pPr>
                          <w:jc w:val="center"/>
                          <w:rPr>
                            <w:rFonts w:asciiTheme="majorHAnsi" w:hAnsiTheme="majorHAnsi" w:cstheme="majorHAnsi"/>
                            <w:sz w:val="18"/>
                            <w:szCs w:val="18"/>
                            <w:lang w:val="fr-FR"/>
                          </w:rPr>
                        </w:pPr>
                        <w:r>
                          <w:rPr>
                            <w:rFonts w:asciiTheme="majorHAnsi" w:hAnsiTheme="majorHAnsi" w:cstheme="majorHAnsi"/>
                            <w:sz w:val="18"/>
                            <w:szCs w:val="18"/>
                            <w:lang w:val="fr-FR"/>
                          </w:rPr>
                          <w:t>Leak test at high pressure</w:t>
                        </w:r>
                      </w:p>
                    </w:txbxContent>
                  </v:textbox>
                </v:rect>
                <v:shape id="Text Box 11286" o:spid="_x0000_s2198" type="#_x0000_t202" style="position:absolute;left:8966;top:10902;width:1810;height: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ZwcYA&#10;AADeAAAADwAAAGRycy9kb3ducmV2LnhtbESPT2sCMRTE7wW/Q3iCt5rtiqW7NYoWBMVL1dLzY/P2&#10;T7t5WZJ0Xb+9EYQeh5n5DbNYDaYVPTnfWFbwMk1AEBdWN1wp+Dpvn99A+ICssbVMCq7kYbUcPS0w&#10;1/bCR+pPoRIRwj5HBXUIXS6lL2oy6Ke2I45eaZ3BEKWrpHZ4iXDTyjRJXqXBhuNCjR191FT8nv6M&#10;gnO/8bvjT8j0vtzI9FB+pt9urdRkPKzfQQQawn/40d5pBWk2z2ZwvxOv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dZwcYAAADeAAAADwAAAAAAAAAAAAAAAACYAgAAZHJz&#10;L2Rvd25yZXYueG1sUEsFBgAAAAAEAAQA9QAAAIsDAAAAAA==&#10;">
                  <v:textbox inset="0,0,0,0">
                    <w:txbxContent>
                      <w:p w:rsidR="00862F6C" w:rsidRDefault="00862F6C" w:rsidP="00864842">
                        <w:pPr>
                          <w:ind w:left="57"/>
                          <w:rPr>
                            <w:rFonts w:asciiTheme="majorHAnsi" w:hAnsiTheme="majorHAnsi" w:cstheme="majorHAnsi"/>
                            <w:sz w:val="18"/>
                            <w:szCs w:val="18"/>
                          </w:rPr>
                        </w:pPr>
                        <w:r>
                          <w:rPr>
                            <w:rFonts w:asciiTheme="majorHAnsi" w:hAnsiTheme="majorHAnsi" w:cstheme="majorHAnsi"/>
                            <w:sz w:val="18"/>
                            <w:szCs w:val="18"/>
                          </w:rPr>
                          <w:t>Close FV092 &amp; FV380</w:t>
                        </w:r>
                      </w:p>
                      <w:p w:rsidR="00862F6C" w:rsidRPr="00437D2E" w:rsidRDefault="00862F6C" w:rsidP="00864842">
                        <w:pPr>
                          <w:ind w:left="57"/>
                          <w:rPr>
                            <w:rFonts w:asciiTheme="majorHAnsi" w:hAnsiTheme="majorHAnsi" w:cstheme="majorHAnsi"/>
                            <w:sz w:val="18"/>
                            <w:szCs w:val="18"/>
                          </w:rPr>
                        </w:pPr>
                        <w:r>
                          <w:rPr>
                            <w:rFonts w:asciiTheme="majorHAnsi" w:hAnsiTheme="majorHAnsi" w:cstheme="majorHAnsi"/>
                            <w:sz w:val="18"/>
                            <w:szCs w:val="18"/>
                          </w:rPr>
                          <w:t>Delay tp1</w:t>
                        </w:r>
                      </w:p>
                    </w:txbxContent>
                  </v:textbox>
                </v:shape>
                <v:rect id="Rectangle 11422" o:spid="_x0000_s2199" style="position:absolute;left:7688;top:14093;width:1177;height: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6JG8cA&#10;AADeAAAADwAAAGRycy9kb3ducmV2LnhtbESPX2vCMBTF3wW/Q7iCbzNVdGg1yhgIsjHZqoiPl+ba&#10;Vpub0mS1+unNYODj4fz5cRar1pSiodoVlhUMBxEI4tTqgjMF+936ZQrCeWSNpWVScCMHq2W3s8BY&#10;2yv/UJP4TIQRdjEqyL2vYildmpNBN7AVcfBOtjbog6wzqWu8hnFTylEUvUqDBQdCjhW955Rekl8T&#10;uOPqvN9+bNdft/uhcd+fx2Ryskr1e+3bHISn1j/D/+2NVjCaTWZj+LsTroBc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eiRvHAAAA3gAAAA8AAAAAAAAAAAAAAAAAmAIAAGRy&#10;cy9kb3ducmV2LnhtbFBLBQYAAAAABAAEAPUAAACMAwAAAAA=&#10;">
                  <v:textbox inset="0,0,0,0">
                    <w:txbxContent>
                      <w:p w:rsidR="00862F6C" w:rsidRPr="00437D2E" w:rsidRDefault="00862F6C" w:rsidP="00864842">
                        <w:pPr>
                          <w:spacing w:before="40"/>
                          <w:ind w:firstLine="142"/>
                          <w:jc w:val="center"/>
                          <w:rPr>
                            <w:rFonts w:asciiTheme="majorHAnsi" w:hAnsiTheme="majorHAnsi" w:cstheme="majorHAnsi"/>
                            <w:sz w:val="18"/>
                            <w:szCs w:val="18"/>
                          </w:rPr>
                        </w:pPr>
                        <w:r w:rsidRPr="00437D2E">
                          <w:rPr>
                            <w:rFonts w:asciiTheme="majorHAnsi" w:hAnsiTheme="majorHAnsi" w:cstheme="majorHAnsi"/>
                            <w:sz w:val="18"/>
                            <w:szCs w:val="18"/>
                          </w:rPr>
                          <w:t>Helium conditioning stopped</w:t>
                        </w:r>
                      </w:p>
                    </w:txbxContent>
                  </v:textbox>
                </v:rect>
                <v:shape id="Text Box 11423" o:spid="_x0000_s2200" type="#_x0000_t202" style="position:absolute;left:8850;top:14093;width:2467;height: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JkLsYA&#10;AADeAAAADwAAAGRycy9kb3ducmV2LnhtbESPW2sCMRSE3wv+h3AE32q2C0p3axQVBKUvXkqfD5uz&#10;l3ZzsiRxXf99Iwh9HGbmG2axGkwrenK+sazgbZqAIC6sbrhS8HXZvb6D8AFZY2uZFNzJw2o5ellg&#10;ru2NT9SfQyUihH2OCuoQulxKX9Rk0E9tRxy90jqDIUpXSe3wFuGmlWmSzKXBhuNCjR1tayp+z1ej&#10;4NJv/P70EzJ9KDcy/SyP6bdbKzUZD+sPEIGG8B9+tvdaQZrNshk87sQr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JkLsYAAADeAAAADwAAAAAAAAAAAAAAAACYAgAAZHJz&#10;L2Rvd25yZXYueG1sUEsFBgAAAAAEAAQA9QAAAIsDAAAAAA==&#10;">
                  <v:textbox inset="0,0,0,0">
                    <w:txbxContent>
                      <w:p w:rsidR="00862F6C" w:rsidRDefault="00862F6C" w:rsidP="00864842">
                        <w:pPr>
                          <w:ind w:left="57"/>
                          <w:rPr>
                            <w:rFonts w:asciiTheme="majorHAnsi" w:hAnsiTheme="majorHAnsi" w:cstheme="majorHAnsi"/>
                            <w:sz w:val="18"/>
                            <w:szCs w:val="18"/>
                          </w:rPr>
                        </w:pPr>
                        <w:r>
                          <w:rPr>
                            <w:rFonts w:asciiTheme="majorHAnsi" w:hAnsiTheme="majorHAnsi" w:cstheme="majorHAnsi"/>
                            <w:sz w:val="18"/>
                            <w:szCs w:val="18"/>
                          </w:rPr>
                          <w:t>Close FV090, FV092</w:t>
                        </w:r>
                      </w:p>
                      <w:p w:rsidR="00862F6C" w:rsidRPr="00E06C73" w:rsidRDefault="00862F6C" w:rsidP="00864842">
                        <w:pPr>
                          <w:ind w:left="57"/>
                          <w:rPr>
                            <w:rFonts w:asciiTheme="majorHAnsi" w:hAnsiTheme="majorHAnsi" w:cstheme="majorHAnsi"/>
                            <w:sz w:val="18"/>
                            <w:szCs w:val="18"/>
                          </w:rPr>
                        </w:pPr>
                      </w:p>
                    </w:txbxContent>
                  </v:textbox>
                </v:shape>
                <v:shape id="Text Box 12440" o:spid="_x0000_s2201" type="#_x0000_t202" style="position:absolute;left:6307;top:12944;width:301;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ntfscA&#10;AADeAAAADwAAAGRycy9kb3ducmV2LnhtbESPQWvCQBSE70L/w/IKvemmQoNJXUWKgiAUY3ro8TX7&#10;TBazb9PsqvHfdwWhx2FmvmHmy8G24kK9N44VvE4SEMSV04ZrBV/lZjwD4QOyxtYxKbiRh+XiaTTH&#10;XLsrF3Q5hFpECPscFTQhdLmUvmrIop+4jjh6R9dbDFH2tdQ9XiPctnKaJKm0aDguNNjRR0PV6XC2&#10;ClbfXKzN7+fPvjgWpiyzhHfpSamX52H1DiLQEP7Dj/ZWK5hmb1kK9zvx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p7X7HAAAA3gAAAA8AAAAAAAAAAAAAAAAAmAIAAGRy&#10;cy9kb3ducmV2LnhtbFBLBQYAAAAABAAEAPUAAACMAwAAAAA=&#10;" filled="f" stroked="f">
                  <v:textbox inset="0,0,0,0">
                    <w:txbxContent>
                      <w:p w:rsidR="00862F6C" w:rsidRPr="00E46DCC" w:rsidRDefault="00862F6C" w:rsidP="002B1945">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v:textbox>
                </v:shape>
                <v:shape id="AutoShape 12441" o:spid="_x0000_s2202" type="#_x0000_t32" style="position:absolute;left:5906;top:12707;width:0;height:24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h7wMcAAADeAAAADwAAAGRycy9kb3ducmV2LnhtbESPQWsCMRSE74X+h/AKvRTNKmh1Ncq2&#10;IKjgQav35+Z1E7p52W6irv++KRR6HGbmG2a+7FwtrtQG61nBoJ+BIC69tlwpOH6sehMQISJrrD2T&#10;gjsFWC4eH+aYa3/jPV0PsRIJwiFHBSbGJpcylIYchr5viJP36VuHMcm2krrFW4K7Wg6zbCwdWk4L&#10;Bht6N1R+HS5OwW4zeCvOxm62+2+7G62K+lK9nJR6fuqKGYhIXfwP/7XXWsFwOpq+wu+ddAX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aHvAxwAAAN4AAAAPAAAAAAAA&#10;AAAAAAAAAKECAABkcnMvZG93bnJldi54bWxQSwUGAAAAAAQABAD5AAAAlQMAAAAA&#10;"/>
                <v:shape id="Text Box 12443" o:spid="_x0000_s2203" type="#_x0000_t202" style="position:absolute;left:5924;top:13401;width:324;height: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rcl8MA&#10;AADeAAAADwAAAGRycy9kb3ducmV2LnhtbERPz2vCMBS+C/4P4Qm7aaowWatRRDYQBsNaDx6fzbMN&#10;Ni+1idr998tB2PHj+71c97YRD+q8caxgOklAEJdOG64UHIuv8QcIH5A1No5JwS95WK+GgyVm2j05&#10;p8chVCKGsM9QQR1Cm0npy5os+olriSN3cZ3FEGFXSd3hM4bbRs6SZC4tGo4NNba0ram8Hu5WwebE&#10;+ae5/Zz3+SU3RZEm/D2/KvU26jcLEIH68C9+uXdawSx9T+PeeCde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7rcl8MAAADeAAAADwAAAAAAAAAAAAAAAACYAgAAZHJzL2Rv&#10;d25yZXYueG1sUEsFBgAAAAAEAAQA9QAAAIgDAAAAAA==&#10;" filled="f" stroked="f">
                  <v:textbox inset="0,0,0,0">
                    <w:txbxContent>
                      <w:p w:rsidR="00862F6C" w:rsidRPr="00E46DCC" w:rsidRDefault="00862F6C" w:rsidP="002B1945">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v:textbox>
                </v:shape>
                <v:shape id="AutoShape 12445" o:spid="_x0000_s2204" type="#_x0000_t32" style="position:absolute;left:6248;top:12837;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tKKccAAADeAAAADwAAAGRycy9kb3ducmV2LnhtbESPQWsCMRSE74X+h/AKXkrNKiju1ihb&#10;QdCCB7W9v25eN6Gbl3UTdfvvm4LgcZiZb5j5sneNuFAXrGcFo2EGgrjy2nKt4OO4fpmBCBFZY+OZ&#10;FPxSgOXi8WGOhfZX3tPlEGuRIBwKVGBibAspQ2XIYRj6ljh5375zGJPsaqk7vCa4a+Q4y6bSoeW0&#10;YLCllaHq53B2Cnbb0Vv5Zez2fX+yu8m6bM7186dSg6e+fAURqY/38K290QrG+STP4f9Oug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u0opxwAAAN4AAAAPAAAAAAAA&#10;AAAAAAAAAKECAABkcnMvZG93bnJldi54bWxQSwUGAAAAAAQABAD5AAAAlQMAAAAA&#10;"/>
                <v:shape id="AutoShape 12446" o:spid="_x0000_s2205" type="#_x0000_t32" style="position:absolute;left:5777;top:13298;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4XT8UAAADeAAAADwAAAGRycy9kb3ducmV2LnhtbESPzWoCMRSF94LvEK7gRmpGQWmnRpkK&#10;ghZcaNv97eQ6CU5uppOo49ubRcHl4fzxLVadq8WV2mA9K5iMMxDEpdeWKwXfX5uXVxAhImusPZOC&#10;OwVYLfu9Beba3/hA12OsRBrhkKMCE2OTSxlKQw7D2DfEyTv51mFMsq2kbvGWxl0tp1k2lw4tpweD&#10;Da0NlefjxSnY7yYfxa+xu8/Dn93PNkV9qUY/Sg0HXfEOIlIXn+H/9lYrmL7NswSQcBIK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64XT8UAAADeAAAADwAAAAAAAAAA&#10;AAAAAAChAgAAZHJzL2Rvd25yZXYueG1sUEsFBgAAAAAEAAQA+QAAAJMDAAAAAA==&#10;"/>
                <v:shape id="AutoShape 11326" o:spid="_x0000_s2206" type="#_x0000_t32" style="position:absolute;left:2858;top:860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Ky1McAAADeAAAADwAAAGRycy9kb3ducmV2LnhtbESPQWsCMRSE70L/Q3iFXkSzKyi6NcpW&#10;EGrBg7a9v25eN6Gbl3UTdf33TaHgcZiZb5jluneNuFAXrGcF+TgDQVx5bblW8PG+Hc1BhIissfFM&#10;Cm4UYL16GCyx0P7KB7ocYy0ShEOBCkyMbSFlqAw5DGPfEifv23cOY5JdLXWH1wR3jZxk2Uw6tJwW&#10;DLa0MVT9HM9OwX6Xv5Rfxu7eDie7n27L5lwPP5V6euzLZxCR+ngP/7dftYLJYpbl8HcnXQG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4rLUxwAAAN4AAAAPAAAAAAAA&#10;AAAAAAAAAKECAABkcnMvZG93bnJldi54bWxQSwUGAAAAAAQABAD5AAAAlQMAAAAA&#10;"/>
                <v:shape id="AutoShape 11311" o:spid="_x0000_s2207" type="#_x0000_t32" style="position:absolute;left:2970;top:7501;width:0;height:18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Aso8cAAADeAAAADwAAAGRycy9kb3ducmV2LnhtbESPQWsCMRSE70L/Q3iFXkSzLii6NcpW&#10;EGrBg7a9v25eN6Gbl3UTdf33TaHgcZiZb5jluneNuFAXrGcFk3EGgrjy2nKt4ON9O5qDCBFZY+OZ&#10;FNwowHr1MFhiof2VD3Q5xlokCIcCFZgY20LKUBlyGMa+JU7et+8cxiS7WuoOrwnuGpln2Uw6tJwW&#10;DLa0MVT9HM9OwX43eSm/jN29HU52P92Wzbkefir19NiXzyAi9fEe/m+/agX5Ypbl8HcnXQG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MCyjxwAAAN4AAAAPAAAAAAAA&#10;AAAAAAAAAKECAABkcnMvZG93bnJldi54bWxQSwUGAAAAAAQABAD5AAAAlQMAAAAA&#10;"/>
                <v:shape id="AutoShape 11312" o:spid="_x0000_s2208" type="#_x0000_t32" style="position:absolute;left:2848;top:772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yJOMcAAADeAAAADwAAAGRycy9kb3ducmV2LnhtbESPQWsCMRSE74X+h/AKXopmVSq6Ncq2&#10;IGjBg1bvz83rJnTzst1EXf99UxB6HGbmG2a+7FwtLtQG61nBcJCBIC69tlwpOHyu+lMQISJrrD2T&#10;ghsFWC4eH+aYa3/lHV32sRIJwiFHBSbGJpcylIYchoFviJP35VuHMcm2krrFa4K7Wo6ybCIdWk4L&#10;Bht6N1R+789OwXYzfCtOxm4+dj92+7Iq6nP1fFSq99QVryAidfE/fG+vtYLRbJKN4e9OugJy8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7fIk4xwAAAN4AAAAPAAAAAAAA&#10;AAAAAAAAAKECAABkcnMvZG93bnJldi54bWxQSwUGAAAAAAQABAD5AAAAlQMAAAAA&#10;"/>
                <v:shape id="Text Box 14235" o:spid="_x0000_s2209" type="#_x0000_t202" style="position:absolute;left:2253;top:9296;width:1855;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E1TsUA&#10;AADeAAAADwAAAGRycy9kb3ducmV2LnhtbESPT2sCMRTE7wW/Q3iCt5p1EamrUVQQlF6qlp4fm7d/&#10;dPOyJHFdv70pFHocZuY3zHLdm0Z05HxtWcFknIAgzq2uuVTwfdm/f4DwAVljY5kUPMnDejV4W2Km&#10;7YNP1J1DKSKEfYYKqhDaTEqfV2TQj21LHL3COoMhSldK7fAR4aaRaZLMpMGa40KFLe0qym/nu1Fw&#10;6bb+cLqGuT4WW5l+Fl/pj9soNRr2mwWIQH34D/+1D1pBOp8lU/i9E6+A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TVOxQAAAN4AAAAPAAAAAAAAAAAAAAAAAJgCAABkcnMv&#10;ZG93bnJldi54bWxQSwUGAAAAAAQABAD1AAAAigMAAAAA&#10;">
                  <v:textbox inset="0,0,0,0">
                    <w:txbxContent>
                      <w:p w:rsidR="00862F6C" w:rsidRPr="0068090F" w:rsidRDefault="00862F6C" w:rsidP="00FD1B62">
                        <w:pPr>
                          <w:spacing w:before="40"/>
                          <w:jc w:val="center"/>
                          <w:rPr>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 xml:space="preserve">want to </w:t>
                        </w:r>
                        <w:r>
                          <w:rPr>
                            <w:rFonts w:asciiTheme="majorHAnsi" w:hAnsiTheme="majorHAnsi" w:cstheme="majorHAnsi"/>
                            <w:sz w:val="18"/>
                            <w:szCs w:val="18"/>
                          </w:rPr>
                          <w:t>sto</w:t>
                        </w:r>
                        <w:r w:rsidRPr="00730ECB">
                          <w:rPr>
                            <w:rFonts w:asciiTheme="majorHAnsi" w:hAnsiTheme="majorHAnsi" w:cstheme="majorHAnsi"/>
                            <w:sz w:val="18"/>
                            <w:szCs w:val="18"/>
                          </w:rPr>
                          <w:t xml:space="preserve">p </w:t>
                        </w:r>
                        <w:r>
                          <w:rPr>
                            <w:rFonts w:asciiTheme="majorHAnsi" w:hAnsiTheme="majorHAnsi" w:cstheme="majorHAnsi"/>
                            <w:sz w:val="18"/>
                            <w:szCs w:val="18"/>
                          </w:rPr>
                          <w:t>the conditioning</w:t>
                        </w:r>
                        <w:r w:rsidRPr="002F4637">
                          <w:rPr>
                            <w:rFonts w:asciiTheme="majorHAnsi" w:hAnsiTheme="majorHAnsi" w:cstheme="majorHAnsi"/>
                            <w:sz w:val="18"/>
                            <w:szCs w:val="18"/>
                          </w:rPr>
                          <w:t>?“</w:t>
                        </w:r>
                      </w:p>
                      <w:p w:rsidR="00862F6C" w:rsidRPr="00AC44A4" w:rsidRDefault="00862F6C" w:rsidP="00FD1B62">
                        <w:pPr>
                          <w:rPr>
                            <w:szCs w:val="18"/>
                          </w:rPr>
                        </w:pPr>
                      </w:p>
                    </w:txbxContent>
                  </v:textbox>
                </v:shape>
                <v:group id="Group 14236" o:spid="_x0000_s2210" style="position:absolute;left:2058;top:7857;width:2212;height:512" coordorigin="1698,8145" coordsize="2212,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xKOYMcAAADe&#10;AAAADwAAAAAAAAAAAAAAAACqAgAAZHJzL2Rvd25yZXYueG1sUEsFBgAAAAAEAAQA+gAAAJ4DAAAA&#10;AA==&#10;">
                  <v:shape id="Text Box 14237" o:spid="_x0000_s2211" type="#_x0000_t202" style="position:absolute;left:1698;top:8145;width:1077;height: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HAvsAA&#10;AADeAAAADwAAAGRycy9kb3ducmV2LnhtbESPzQrCMBCE74LvEFbwpqk9FK1GEUUQb/48wNKsbbXZ&#10;lCba6tMbQfA4zMw3zGLVmUo8qXGlZQWTcQSCOLO65FzB5bwbTUE4j6yxskwKXuRgtez3Fphq2/KR&#10;niefiwBhl6KCwvs6ldJlBRl0Y1sTB+9qG4M+yCaXusE2wE0l4yhKpMGSw0KBNW0Kyu6nh1HA8dZM&#10;sqq7yfUZ3/v2oNvtzSs1HHTrOQhPnf+Hf+29VhDPkiiB751wBeTy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HAvsAAAADeAAAADwAAAAAAAAAAAAAAAACYAgAAZHJzL2Rvd25y&#10;ZXYueG1sUEsFBgAAAAAEAAQA9QAAAIUDAAAAAA==&#10;">
                    <v:textbox inset="0,0,0,0">
                      <w:txbxContent>
                        <w:p w:rsidR="00862F6C" w:rsidRDefault="00862F6C" w:rsidP="00FD1B62">
                          <w:pPr>
                            <w:ind w:left="113"/>
                            <w:jc w:val="center"/>
                            <w:rPr>
                              <w:rFonts w:asciiTheme="majorHAnsi" w:hAnsiTheme="majorHAnsi" w:cstheme="majorHAnsi"/>
                              <w:sz w:val="18"/>
                              <w:szCs w:val="18"/>
                            </w:rPr>
                          </w:pPr>
                          <w:r>
                            <w:rPr>
                              <w:rFonts w:asciiTheme="majorHAnsi" w:hAnsiTheme="majorHAnsi" w:cstheme="majorHAnsi"/>
                              <w:sz w:val="18"/>
                              <w:szCs w:val="18"/>
                            </w:rPr>
                            <w:t>V</w:t>
                          </w:r>
                          <w:r w:rsidRPr="00437D2E">
                            <w:rPr>
                              <w:rFonts w:asciiTheme="majorHAnsi" w:hAnsiTheme="majorHAnsi" w:cstheme="majorHAnsi"/>
                              <w:sz w:val="18"/>
                              <w:szCs w:val="18"/>
                            </w:rPr>
                            <w:t>acuum</w:t>
                          </w:r>
                        </w:p>
                        <w:p w:rsidR="00862F6C" w:rsidRPr="00437D2E" w:rsidRDefault="00862F6C" w:rsidP="00FD1B62">
                          <w:pPr>
                            <w:ind w:left="113"/>
                            <w:jc w:val="center"/>
                            <w:rPr>
                              <w:rFonts w:asciiTheme="majorHAnsi" w:hAnsiTheme="majorHAnsi" w:cstheme="majorHAnsi"/>
                              <w:sz w:val="18"/>
                              <w:szCs w:val="18"/>
                            </w:rPr>
                          </w:pPr>
                          <w:r>
                            <w:rPr>
                              <w:rFonts w:asciiTheme="majorHAnsi" w:hAnsiTheme="majorHAnsi" w:cstheme="majorHAnsi"/>
                              <w:sz w:val="18"/>
                              <w:szCs w:val="18"/>
                            </w:rPr>
                            <w:t>A</w:t>
                          </w:r>
                          <w:r w:rsidRPr="00437D2E">
                            <w:rPr>
                              <w:rFonts w:asciiTheme="majorHAnsi" w:hAnsiTheme="majorHAnsi" w:cstheme="majorHAnsi"/>
                              <w:sz w:val="18"/>
                              <w:szCs w:val="18"/>
                            </w:rPr>
                            <w:t>larm</w:t>
                          </w:r>
                        </w:p>
                      </w:txbxContent>
                    </v:textbox>
                  </v:shape>
                  <v:shape id="Text Box 14238" o:spid="_x0000_s2212" type="#_x0000_t202" style="position:absolute;left:2776;top:8147;width:1134;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OrOcUA&#10;AADeAAAADwAAAGRycy9kb3ducmV2LnhtbESPT2sCMRTE7wW/Q3iCt5p1D1pXo6ggKL1ULT0/Nm//&#10;6OZlSeK6fvtGKPQ4zMxvmOW6N43oyPnasoLJOAFBnFtdc6ng+7J//wDhA7LGxjIpeJKH9WrwtsRM&#10;2wefqDuHUkQI+wwVVCG0mZQ+r8igH9uWOHqFdQZDlK6U2uEjwk0j0ySZSoM1x4UKW9pVlN/Od6Pg&#10;0m394XQNc30stjL9LL7SH7dRajTsNwsQgfrwH/5rH7SCdD5NZvC6E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c6s5xQAAAN4AAAAPAAAAAAAAAAAAAAAAAJgCAABkcnMv&#10;ZG93bnJldi54bWxQSwUGAAAAAAQABAD1AAAAigMAAAAA&#10;">
                    <v:textbox inset="0,0,0,0">
                      <w:txbxContent>
                        <w:p w:rsidR="00862F6C" w:rsidRDefault="00862F6C" w:rsidP="00FD1B62">
                          <w:pPr>
                            <w:spacing w:before="120"/>
                            <w:ind w:left="57"/>
                            <w:rPr>
                              <w:rFonts w:asciiTheme="majorHAnsi" w:hAnsiTheme="majorHAnsi" w:cstheme="majorHAnsi"/>
                              <w:sz w:val="18"/>
                              <w:szCs w:val="18"/>
                            </w:rPr>
                          </w:pPr>
                          <w:r w:rsidRPr="007F2C06">
                            <w:rPr>
                              <w:rFonts w:asciiTheme="majorHAnsi" w:hAnsiTheme="majorHAnsi" w:cstheme="majorHAnsi"/>
                              <w:sz w:val="18"/>
                              <w:szCs w:val="18"/>
                            </w:rPr>
                            <w:t>Close FV090</w:t>
                          </w:r>
                        </w:p>
                        <w:p w:rsidR="00862F6C" w:rsidRPr="007F2C06" w:rsidRDefault="00862F6C" w:rsidP="00FD1B62">
                          <w:pPr>
                            <w:rPr>
                              <w:rFonts w:asciiTheme="majorHAnsi" w:hAnsiTheme="majorHAnsi" w:cstheme="majorHAnsi"/>
                              <w:sz w:val="18"/>
                              <w:szCs w:val="18"/>
                            </w:rPr>
                          </w:pPr>
                        </w:p>
                      </w:txbxContent>
                    </v:textbox>
                  </v:shape>
                </v:group>
                <v:shape id="AutoShape 11293" o:spid="_x0000_s2213" type="#_x0000_t32" style="position:absolute;left:5738;top:11655;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gbScQAAADeAAAADwAAAGRycy9kb3ducmV2LnhtbERPTWsCMRC9C/6HMIIXqVkFpd0aZSsI&#10;WvCgbe/TzbgJbibbTdT135tDwePjfS9WnavFldpgPSuYjDMQxKXXlisF31+bl1cQISJrrD2TgjsF&#10;WC37vQXm2t/4QNdjrEQK4ZCjAhNjk0sZSkMOw9g3xIk7+dZhTLCtpG7xlsJdLadZNpcOLacGgw2t&#10;DZXn48Up2O8mH8WvsbvPw5/dzzZFfalGP0oNB13xDiJSF5/if/dWK5i+zbO0N91JV0A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2BtJxAAAAN4AAAAPAAAAAAAAAAAA&#10;AAAAAKECAABkcnMvZG93bnJldi54bWxQSwUGAAAAAAQABAD5AAAAkgMAAAAA&#10;"/>
                <v:shape id="AutoShape 11282" o:spid="_x0000_s2214" type="#_x0000_t32" style="position:absolute;left:5857;top:10499;width:0;height:17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S+0scAAADeAAAADwAAAGRycy9kb3ducmV2LnhtbESPT2sCMRTE74V+h/AKXopmFSq6GmVb&#10;ELTgwX/35+a5Cd28bDdRt9++KRQ8DjPzG2a+7FwtbtQG61nBcJCBIC69tlwpOB5W/QmIEJE11p5J&#10;wQ8FWC6en+aYa3/nHd32sRIJwiFHBSbGJpcylIYchoFviJN38a3DmGRbSd3iPcFdLUdZNpYOLacF&#10;gw19GCq/9lenYLsZvhdnYzefu2+7fVsV9bV6PSnVe+mKGYhIXXyE/9trrWA0HWdT+LuTro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lL7SxwAAAN4AAAAPAAAAAAAA&#10;AAAAAAAAAKECAABkcnMvZG93bnJldi54bWxQSwUGAAAAAAQABAD5AAAAlQMAAAAA&#10;"/>
                <v:shape id="AutoShape 11283" o:spid="_x0000_s2215" type="#_x0000_t32" style="position:absolute;left:5743;top:10745;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eBksYAAADeAAAADwAAAGRycy9kb3ducmV2LnhtbESPy2oCMRSG90LfIZxCN6KZESo6GmVa&#10;EGrBhbf9cXI6CZ2cTCdRp2/fLAouf/4b33Ldu0bcqAvWs4J8nIEgrry2XCs4HTejGYgQkTU2nknB&#10;LwVYr54GSyy0v/OebodYizTCoUAFJsa2kDJUhhyGsW+Jk/flO4cxya6WusN7GneNnGTZVDq0nB4M&#10;tvRuqPo+XJ2C3TZ/Ky/Gbj/3P3b3uimbaz08K/Xy3JcLEJH6+Aj/tz+0gsl8mieAhJNQ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53gZLGAAAA3gAAAA8AAAAAAAAA&#10;AAAAAAAAoQIAAGRycy9kb3ducmV2LnhtbFBLBQYAAAAABAAEAPkAAACUAwAAAAA=&#10;"/>
                <v:shape id="Text Box 14242" o:spid="_x0000_s2216" type="#_x0000_t202" style="position:absolute;left:4682;top:12163;width:1855;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8AC8UA&#10;AADeAAAADwAAAGRycy9kb3ducmV2LnhtbESPzWsCMRTE7wX/h/AEbzW7e5C6GkWFgtJL/cDzY/P2&#10;QzcvS5Ku2/++KQgeh5n5DbNcD6YVPTnfWFaQThMQxIXVDVcKLufP9w8QPiBrbC2Tgl/ysF6N3paY&#10;a/vgI/WnUIkIYZ+jgjqELpfSFzUZ9FPbEUevtM5giNJVUjt8RLhpZZYkM2mw4bhQY0e7mor76cco&#10;OPdbvz/ewlwfyq3Mvsrv7Oo2Sk3Gw2YBItAQXuFne68VZPNZmsL/nXgF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DwALxQAAAN4AAAAPAAAAAAAAAAAAAAAAAJgCAABkcnMv&#10;ZG93bnJldi54bWxQSwUGAAAAAAQABAD1AAAAigMAAAAA&#10;">
                  <v:textbox inset="0,0,0,0">
                    <w:txbxContent>
                      <w:p w:rsidR="00862F6C" w:rsidRPr="0068090F" w:rsidRDefault="00862F6C" w:rsidP="00FD1B62">
                        <w:pPr>
                          <w:spacing w:before="40"/>
                          <w:jc w:val="center"/>
                          <w:rPr>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 xml:space="preserve">want to </w:t>
                        </w:r>
                        <w:r>
                          <w:rPr>
                            <w:rFonts w:asciiTheme="majorHAnsi" w:hAnsiTheme="majorHAnsi" w:cstheme="majorHAnsi"/>
                            <w:sz w:val="18"/>
                            <w:szCs w:val="18"/>
                          </w:rPr>
                          <w:t>sto</w:t>
                        </w:r>
                        <w:r w:rsidRPr="00730ECB">
                          <w:rPr>
                            <w:rFonts w:asciiTheme="majorHAnsi" w:hAnsiTheme="majorHAnsi" w:cstheme="majorHAnsi"/>
                            <w:sz w:val="18"/>
                            <w:szCs w:val="18"/>
                          </w:rPr>
                          <w:t xml:space="preserve">p </w:t>
                        </w:r>
                        <w:r>
                          <w:rPr>
                            <w:rFonts w:asciiTheme="majorHAnsi" w:hAnsiTheme="majorHAnsi" w:cstheme="majorHAnsi"/>
                            <w:sz w:val="18"/>
                            <w:szCs w:val="18"/>
                          </w:rPr>
                          <w:t>the conditioning</w:t>
                        </w:r>
                        <w:r w:rsidRPr="002F4637">
                          <w:rPr>
                            <w:rFonts w:asciiTheme="majorHAnsi" w:hAnsiTheme="majorHAnsi" w:cstheme="majorHAnsi"/>
                            <w:sz w:val="18"/>
                            <w:szCs w:val="18"/>
                          </w:rPr>
                          <w:t>?“</w:t>
                        </w:r>
                      </w:p>
                      <w:p w:rsidR="00862F6C" w:rsidRPr="000215E1" w:rsidRDefault="00862F6C" w:rsidP="00FD1B62">
                        <w:pPr>
                          <w:rPr>
                            <w:szCs w:val="18"/>
                          </w:rPr>
                        </w:pPr>
                      </w:p>
                    </w:txbxContent>
                  </v:textbox>
                </v:shape>
                <v:group id="Group 14243" o:spid="_x0000_s2217" style="position:absolute;left:4978;top:10889;width:2172;height:516" coordorigin="4678,11207" coordsize="2172,5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SKAyccAAADe&#10;AAAADwAAAAAAAAAAAAAAAACqAgAAZHJzL2Rvd25yZXYueG1sUEsFBgAAAAAEAAQA+gAAAJ4DAAAA&#10;AA==&#10;">
                  <v:shape id="Text Box 14244" o:spid="_x0000_s2218" type="#_x0000_t202" style="position:absolute;left:4678;top:11213;width:1077;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E758UA&#10;AADeAAAADwAAAGRycy9kb3ducmV2LnhtbESPW2sCMRSE3wv+h3AE32rWFaSuRlFBUHypF3w+bM5e&#10;2s3JksR1++8bodDHYWa+YZbr3jSiI+drywom4wQEcW51zaWC23X//gHCB2SNjWVS8EMe1qvB2xIz&#10;bZ98pu4SShEh7DNUUIXQZlL6vCKDfmxb4ugV1hkMUbpSaofPCDeNTJNkJg3WHBcqbGlXUf59eRgF&#10;127rD+evMNfHYivTU/GZ3t1GqdGw3yxABOrDf/ivfdAK0vlsMoXXnXgF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kTvnxQAAAN4AAAAPAAAAAAAAAAAAAAAAAJgCAABkcnMv&#10;ZG93bnJldi54bWxQSwUGAAAAAAQABAD1AAAAigMAAAAA&#10;">
                    <v:textbox inset="0,0,0,0">
                      <w:txbxContent>
                        <w:p w:rsidR="00862F6C" w:rsidRDefault="00862F6C" w:rsidP="00FD1B62">
                          <w:pPr>
                            <w:ind w:left="113"/>
                            <w:jc w:val="center"/>
                            <w:rPr>
                              <w:rFonts w:asciiTheme="majorHAnsi" w:hAnsiTheme="majorHAnsi" w:cstheme="majorHAnsi"/>
                              <w:sz w:val="18"/>
                              <w:szCs w:val="18"/>
                            </w:rPr>
                          </w:pPr>
                          <w:r>
                            <w:rPr>
                              <w:rFonts w:asciiTheme="majorHAnsi" w:hAnsiTheme="majorHAnsi" w:cstheme="majorHAnsi"/>
                              <w:sz w:val="18"/>
                              <w:szCs w:val="18"/>
                            </w:rPr>
                            <w:t>Pressure</w:t>
                          </w:r>
                        </w:p>
                        <w:p w:rsidR="00862F6C" w:rsidRPr="00437D2E" w:rsidRDefault="00862F6C" w:rsidP="00FD1B62">
                          <w:pPr>
                            <w:ind w:left="113"/>
                            <w:jc w:val="center"/>
                            <w:rPr>
                              <w:rFonts w:asciiTheme="majorHAnsi" w:hAnsiTheme="majorHAnsi" w:cstheme="majorHAnsi"/>
                              <w:sz w:val="18"/>
                              <w:szCs w:val="18"/>
                            </w:rPr>
                          </w:pPr>
                          <w:r>
                            <w:rPr>
                              <w:rFonts w:asciiTheme="majorHAnsi" w:hAnsiTheme="majorHAnsi" w:cstheme="majorHAnsi"/>
                              <w:sz w:val="18"/>
                              <w:szCs w:val="18"/>
                            </w:rPr>
                            <w:t>A</w:t>
                          </w:r>
                          <w:r w:rsidRPr="00437D2E">
                            <w:rPr>
                              <w:rFonts w:asciiTheme="majorHAnsi" w:hAnsiTheme="majorHAnsi" w:cstheme="majorHAnsi"/>
                              <w:sz w:val="18"/>
                              <w:szCs w:val="18"/>
                            </w:rPr>
                            <w:t>larm</w:t>
                          </w:r>
                        </w:p>
                      </w:txbxContent>
                    </v:textbox>
                  </v:shape>
                  <v:shape id="Text Box 14245" o:spid="_x0000_s2219" type="#_x0000_t202" style="position:absolute;left:5716;top:11207;width:1134;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ijk8UA&#10;AADeAAAADwAAAGRycy9kb3ducmV2LnhtbESPW2sCMRSE3wv+h3AE32rWRaSuRlFBUHypF3w+bM5e&#10;2s3JksR1++8bodDHYWa+YZbr3jSiI+drywom4wQEcW51zaWC23X//gHCB2SNjWVS8EMe1qvB2xIz&#10;bZ98pu4SShEh7DNUUIXQZlL6vCKDfmxb4ugV1hkMUbpSaofPCDeNTJNkJg3WHBcqbGlXUf59eRgF&#10;127rD+evMNfHYivTU/GZ3t1GqdGw3yxABOrDf/ivfdAK0vlsMoXXnXgF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KOTxQAAAN4AAAAPAAAAAAAAAAAAAAAAAJgCAABkcnMv&#10;ZG93bnJldi54bWxQSwUGAAAAAAQABAD1AAAAigMAAAAA&#10;">
                    <v:textbox inset="0,0,0,0">
                      <w:txbxContent>
                        <w:p w:rsidR="00862F6C" w:rsidRDefault="00862F6C" w:rsidP="00FD1B62">
                          <w:pPr>
                            <w:spacing w:before="120"/>
                            <w:ind w:left="57"/>
                            <w:rPr>
                              <w:rFonts w:asciiTheme="majorHAnsi" w:hAnsiTheme="majorHAnsi" w:cstheme="majorHAnsi"/>
                              <w:sz w:val="18"/>
                              <w:szCs w:val="18"/>
                            </w:rPr>
                          </w:pPr>
                          <w:r w:rsidRPr="007F2C06">
                            <w:rPr>
                              <w:rFonts w:asciiTheme="majorHAnsi" w:hAnsiTheme="majorHAnsi" w:cstheme="majorHAnsi"/>
                              <w:sz w:val="18"/>
                              <w:szCs w:val="18"/>
                            </w:rPr>
                            <w:t>Close FV09</w:t>
                          </w:r>
                          <w:r>
                            <w:rPr>
                              <w:rFonts w:asciiTheme="majorHAnsi" w:hAnsiTheme="majorHAnsi" w:cstheme="majorHAnsi"/>
                              <w:sz w:val="18"/>
                              <w:szCs w:val="18"/>
                            </w:rPr>
                            <w:t>2</w:t>
                          </w:r>
                        </w:p>
                        <w:p w:rsidR="00862F6C" w:rsidRPr="007F2C06" w:rsidRDefault="00862F6C" w:rsidP="00FD1B62">
                          <w:pPr>
                            <w:rPr>
                              <w:rFonts w:asciiTheme="majorHAnsi" w:hAnsiTheme="majorHAnsi" w:cstheme="majorHAnsi"/>
                              <w:sz w:val="18"/>
                              <w:szCs w:val="18"/>
                            </w:rPr>
                          </w:pPr>
                        </w:p>
                      </w:txbxContent>
                    </v:textbox>
                  </v:shape>
                </v:group>
                <v:shape id="AutoShape 14247" o:spid="_x0000_s2220" type="#_x0000_t32" style="position:absolute;left:2036;top:13742;width:25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AiCscAAADeAAAADwAAAGRycy9kb3ducmV2LnhtbESPQWsCMRSE74X+h/AKXkrNrqDYrVFW&#10;QdCCB7W9v25eN6Gbl3UTdf33TaHgcZiZb5jZoneNuFAXrGcF+TADQVx5bblW8HFcv0xBhIissfFM&#10;Cm4UYDF/fJhhof2V93Q5xFokCIcCFZgY20LKUBlyGIa+JU7et+8cxiS7WuoOrwnuGjnKsol0aDkt&#10;GGxpZaj6OZydgt02X5Zfxm7f9ye7G6/L5lw/fyo1eOrLNxCR+ngP/7c3WsHodZKP4e9Ou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ACIKxwAAAN4AAAAPAAAAAAAA&#10;AAAAAAAAAKECAABkcnMvZG93bnJldi54bWxQSwUGAAAAAAQABAD5AAAAlQMAAAAA&#10;"/>
                <v:shape id="AutoShape 14248" o:spid="_x0000_s2221" type="#_x0000_t32" style="position:absolute;left:2044;top:13706;width:0;height:1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K8fcgAAADeAAAADwAAAGRycy9kb3ducmV2LnhtbESPQWsCMRSE70L/Q3iFXkSzK3SpW6Ns&#10;C0IteNDW+3PzugndvGw3Ubf/vhGEHoeZ+YZZrAbXijP1wXpWkE8zEMS115YbBZ8f68kTiBCRNbae&#10;ScEvBVgt70YLLLW/8I7O+9iIBOFQogITY1dKGWpDDsPUd8TJ+/K9w5hk30jd4yXBXStnWVZIh5bT&#10;gsGOXg3V3/uTU7Dd5C/V0djN++7Hbh/XVXtqxgelHu6H6hlEpCH+h2/tN61gNi/yAq530hWQy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tK8fcgAAADeAAAADwAAAAAA&#10;AAAAAAAAAAChAgAAZHJzL2Rvd25yZXYueG1sUEsFBgAAAAAEAAQA+QAAAJYDAAAAAA==&#10;"/>
                <v:shape id="AutoShape 14249" o:spid="_x0000_s2222" type="#_x0000_t32" style="position:absolute;left:2294;top:11362;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4Z5sgAAADeAAAADwAAAGRycy9kb3ducmV2LnhtbESPT2sCMRTE74V+h/AKvRTNrqC1W6Ns&#10;C4IKHvzT++vmdRO6edluom6/vSkIPQ4z8xtmtuhdI87UBetZQT7MQBBXXluuFRwPy8EURIjIGhvP&#10;pOCXAizm93czLLS/8I7O+1iLBOFQoAITY1tIGSpDDsPQt8TJ+/Kdw5hkV0vd4SXBXSNHWTaRDi2n&#10;BYMtvRuqvvcnp2C7zt/KT2PXm92P3Y6XZXOqnz6Uenzoy1cQkfr4H761V1rB6GWSP8PfnXQF5PwK&#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Z4Z5sgAAADeAAAADwAAAAAA&#10;AAAAAAAAAAChAgAAZHJzL2Rvd25yZXYueG1sUEsFBgAAAAAEAAQA+QAAAJYDAAAAAA==&#10;"/>
                <v:shape id="AutoShape 14250" o:spid="_x0000_s2223" type="#_x0000_t32" style="position:absolute;left:2166;top:11552;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GNlMQAAADeAAAADwAAAGRycy9kb3ducmV2LnhtbERPy2oCMRTdC/2HcAvdiGZGqOholGlB&#10;qAUXvvbXye0kdHIznUSd/n2zKLg8nPdy3btG3KgL1rOCfJyBIK68tlwrOB03oxmIEJE1Np5JwS8F&#10;WK+eBksstL/znm6HWIsUwqFABSbGtpAyVIYchrFviRP35TuHMcGulrrDewp3jZxk2VQ6tJwaDLb0&#10;bqj6Plydgt02fysvxm4/9z9297opm2s9PCv18tyXCxCR+vgQ/7s/tILJfJqnvelOugJ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AY2UxAAAAN4AAAAPAAAAAAAAAAAA&#10;AAAAAKECAABkcnMvZG93bnJldi54bWxQSwUGAAAAAAQABAD5AAAAkgMAAAAA&#10;"/>
                <v:shape id="Text Box 14251" o:spid="_x0000_s2224" type="#_x0000_t202" style="position:absolute;left:2468;top:11432;width:301;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1k0scA&#10;AADeAAAADwAAAGRycy9kb3ducmV2LnhtbESPzYvCMBTE7wv+D+EJe1k0tYei1Sjrx8Ie9OAHnh/N&#10;sy3bvJQk2vrfb4SFPQ4z8xtmsepNIx7kfG1ZwWScgCAurK65VHA5f42mIHxA1thYJgVP8rBaDt4W&#10;mGvb8ZEep1CKCGGfo4IqhDaX0hcVGfRj2xJH72adwRClK6V22EW4aWSaJJk0WHNcqLClTUXFz+lu&#10;FGRbd++OvPnYXnZ7PLRlel0/r0q9D/vPOYhAffgP/7W/tYJ0lk1m8LoTr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9ZNLHAAAA3gAAAA8AAAAAAAAAAAAAAAAAmAIAAGRy&#10;cy9kb3ducmV2LnhtbFBLBQYAAAAABAAEAPUAAACMAwAAAAA=&#10;" stroked="f">
                  <v:textbox inset="0,0,0,0">
                    <w:txbxContent>
                      <w:p w:rsidR="00862F6C" w:rsidRPr="00E46DCC" w:rsidRDefault="00862F6C" w:rsidP="00204875">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v:textbox>
                </v:shape>
                <v:shape id="Text Box 14252" o:spid="_x0000_s2225" type="#_x0000_t202" style="position:absolute;left:4627;top:14038;width:1072;height: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Z4CsUA&#10;AADeAAAADwAAAGRycy9kb3ducmV2LnhtbESPzYrCMBSF9wO+Q7jC7MbULopWo4g4MCAM1s5iltfm&#10;2gabm9pE7bz9ZCG4PJw/vuV6sK24U++NYwXTSQKCuHLacK3gp/z8mIHwAVlj65gU/JGH9Wr0tsRc&#10;uwcXdD+GWsQR9jkqaELocil91ZBFP3EdcfTOrrcYouxrqXt8xHHbyjRJMmnRcHxosKNtQ9XleLMK&#10;Nr9c7Mz1+3QozoUpy3nC++yi1Pt42CxABBrCK/xsf2kF6TxLI0DEiSg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ngKxQAAAN4AAAAPAAAAAAAAAAAAAAAAAJgCAABkcnMv&#10;ZG93bnJldi54bWxQSwUGAAAAAAQABAD1AAAAigMAAAAA&#10;" filled="f" stroked="f">
                  <v:textbox inset="0,0,0,0">
                    <w:txbxContent>
                      <w:p w:rsidR="00862F6C" w:rsidRPr="00437D2E" w:rsidRDefault="00862F6C" w:rsidP="00204875">
                        <w:pPr>
                          <w:rPr>
                            <w:rFonts w:asciiTheme="majorHAnsi" w:hAnsiTheme="majorHAnsi" w:cstheme="majorHAnsi"/>
                            <w:sz w:val="18"/>
                            <w:szCs w:val="18"/>
                          </w:rPr>
                        </w:pPr>
                        <w:r>
                          <w:rPr>
                            <w:rFonts w:asciiTheme="majorHAnsi" w:hAnsiTheme="majorHAnsi" w:cstheme="majorHAnsi"/>
                            <w:sz w:val="18"/>
                            <w:szCs w:val="18"/>
                          </w:rPr>
                          <w:t xml:space="preserve">PT381 &gt; P He </w:t>
                        </w:r>
                      </w:p>
                      <w:p w:rsidR="00862F6C" w:rsidRPr="00437D2E" w:rsidRDefault="00862F6C" w:rsidP="00204875">
                        <w:pPr>
                          <w:rPr>
                            <w:rFonts w:asciiTheme="majorHAnsi" w:hAnsiTheme="majorHAnsi" w:cstheme="majorHAnsi"/>
                            <w:sz w:val="18"/>
                            <w:szCs w:val="18"/>
                          </w:rPr>
                        </w:pPr>
                      </w:p>
                    </w:txbxContent>
                  </v:textbox>
                </v:shape>
                <v:shape id="Text Box 14253" o:spid="_x0000_s2226" type="#_x0000_t202" style="position:absolute;left:2193;top:13931;width:1941;height: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rdkccA&#10;AADeAAAADwAAAGRycy9kb3ducmV2LnhtbESPQWvCQBSE7wX/w/IK3uomOYSaukooFgRBGtNDj6/Z&#10;Z7KYfZtmV43/vlso9DjMzDfMajPZXlxp9MaxgnSRgCBunDbcKvio356eQfiArLF3TAru5GGznj2s&#10;sNDuxhVdj6EVEcK+QAVdCEMhpW86sugXbiCO3smNFkOUYyv1iLcIt73MkiSXFg3HhQ4Heu2oOR8v&#10;VkH5ydXWfB++3qtTZep6mfA+Pys1f5zKFxCBpvAf/mvvtIJsmWcp/N6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a3ZHHAAAA3gAAAA8AAAAAAAAAAAAAAAAAmAIAAGRy&#10;cy9kb3ducmV2LnhtbFBLBQYAAAAABAAEAPUAAACMAwAAAAA=&#10;" filled="f" stroked="f">
                  <v:textbox inset="0,0,0,0">
                    <w:txbxContent>
                      <w:p w:rsidR="00862F6C" w:rsidRPr="00437D2E" w:rsidRDefault="00862F6C" w:rsidP="00204875">
                        <w:pPr>
                          <w:rPr>
                            <w:rFonts w:asciiTheme="majorHAnsi" w:hAnsiTheme="majorHAnsi" w:cstheme="majorHAnsi"/>
                            <w:sz w:val="18"/>
                            <w:szCs w:val="18"/>
                          </w:rPr>
                        </w:pPr>
                        <w:r w:rsidRPr="00437D2E">
                          <w:rPr>
                            <w:rFonts w:asciiTheme="majorHAnsi" w:hAnsiTheme="majorHAnsi" w:cstheme="majorHAnsi"/>
                            <w:sz w:val="18"/>
                            <w:szCs w:val="18"/>
                          </w:rPr>
                          <w:t>t &gt; tp2</w:t>
                        </w:r>
                        <w:r w:rsidRPr="00933992">
                          <w:rPr>
                            <w:rFonts w:asciiTheme="majorHAnsi" w:hAnsiTheme="majorHAnsi" w:cstheme="majorHAnsi"/>
                            <w:sz w:val="18"/>
                            <w:szCs w:val="18"/>
                          </w:rPr>
                          <w:t xml:space="preserve"> </w:t>
                        </w:r>
                        <w:r>
                          <w:rPr>
                            <w:rFonts w:asciiTheme="majorHAnsi" w:hAnsiTheme="majorHAnsi" w:cstheme="majorHAnsi"/>
                            <w:sz w:val="18"/>
                            <w:szCs w:val="18"/>
                          </w:rPr>
                          <w:t xml:space="preserve">&amp; PT381&lt;P He </w:t>
                        </w:r>
                      </w:p>
                      <w:p w:rsidR="00862F6C" w:rsidRPr="00437D2E" w:rsidRDefault="00862F6C" w:rsidP="00204875">
                        <w:pPr>
                          <w:rPr>
                            <w:rFonts w:asciiTheme="majorHAnsi" w:hAnsiTheme="majorHAnsi" w:cstheme="majorHAnsi"/>
                            <w:sz w:val="18"/>
                            <w:szCs w:val="18"/>
                          </w:rPr>
                        </w:pPr>
                      </w:p>
                    </w:txbxContent>
                  </v:textbox>
                </v:shape>
                <v:shape id="AutoShape 14254" o:spid="_x0000_s2227" type="#_x0000_t32" style="position:absolute;left:1922;top:14991;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Vww8cAAADeAAAADwAAAGRycy9kb3ducmV2LnhtbESPQWsCMRSE74X+h/AKvRTNulDR1Shb&#10;QagFD9p6f26em9DNy7qJuv33TaHgcZiZb5j5sneNuFIXrGcFo2EGgrjy2nKt4OtzPZiACBFZY+OZ&#10;FPxQgOXi8WGOhfY33tF1H2uRIBwKVGBibAspQ2XIYRj6ljh5J985jEl2tdQd3hLcNTLPsrF0aDkt&#10;GGxpZaj63l+cgu1m9FYejd187M52+7oum0v9clDq+akvZyAi9fEe/m+/awX5dJzn8HcnXQ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hXDDxwAAAN4AAAAPAAAAAAAA&#10;AAAAAAAAAKECAABkcnMvZG93bnJldi54bWxQSwUGAAAAAAQABAD5AAAAlQMAAAAA&#10;"/>
                <v:shape id="Text Box 14255" o:spid="_x0000_s2228" type="#_x0000_t202" style="position:absolute;left:2187;top:14911;width:1498;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TmfccA&#10;AADeAAAADwAAAGRycy9kb3ducmV2LnhtbESPQWvCQBSE70L/w/IK3nTTCEFTV5HSgiAUY3ro8TX7&#10;TBazb9PsqvHfdwWhx2FmvmGW68G24kK9N44VvEwTEMSV04ZrBV/lx2QOwgdkja1jUnAjD+vV02iJ&#10;uXZXLuhyCLWIEPY5KmhC6HIpfdWQRT91HXH0jq63GKLsa6l7vEa4bWWaJJm0aDguNNjRW0PV6XC2&#10;CjbfXLyb38+ffXEsTFkuEt5lJ6XGz8PmFUSgIfyHH+2tVpAusnQG9zvxCs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E5n3HAAAA3gAAAA8AAAAAAAAAAAAAAAAAmAIAAGRy&#10;cy9kb3ducmV2LnhtbFBLBQYAAAAABAAEAPUAAACMAwAAAAA=&#10;" filled="f" stroked="f">
                  <v:textbox inset="0,0,0,0">
                    <w:txbxContent>
                      <w:p w:rsidR="00862F6C" w:rsidRPr="00437D2E" w:rsidRDefault="00862F6C" w:rsidP="00204875">
                        <w:pPr>
                          <w:rPr>
                            <w:rFonts w:asciiTheme="majorHAnsi" w:hAnsiTheme="majorHAnsi" w:cstheme="majorHAnsi"/>
                            <w:sz w:val="18"/>
                            <w:szCs w:val="18"/>
                          </w:rPr>
                        </w:pPr>
                        <w:r w:rsidRPr="00437D2E">
                          <w:rPr>
                            <w:rFonts w:asciiTheme="majorHAnsi" w:hAnsiTheme="majorHAnsi" w:cstheme="majorHAnsi"/>
                            <w:sz w:val="18"/>
                            <w:szCs w:val="18"/>
                          </w:rPr>
                          <w:t>Alarm validated</w:t>
                        </w:r>
                      </w:p>
                    </w:txbxContent>
                  </v:textbox>
                </v:shape>
                <v:shape id="AutoShape 14256" o:spid="_x0000_s2229" type="#_x0000_t32" style="position:absolute;left:4578;top:13708;width:0;height:1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BNLMgAAADeAAAADwAAAGRycy9kb3ducmV2LnhtbESPQWsCMRSE70L/Q3hCL1KzLq3UrVG2&#10;BaEWPGj1/ty8boKbl+0m6vbfNwWhx2FmvmHmy9414kJdsJ4VTMYZCOLKa8u1gv3n6uEZRIjIGhvP&#10;pOCHAiwXd4M5FtpfeUuXXaxFgnAoUIGJsS2kDJUhh2HsW+LkffnOYUyyq6Xu8JrgrpF5lk2lQ8tp&#10;wWBLb4aq0+7sFGzWk9fyaOz6Y/ttN0+rsjnXo4NS98O+fAERqY//4Vv7XSvIZ9P8Ef7upCsgF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yBNLMgAAADeAAAADwAAAAAA&#10;AAAAAAAAAAChAgAAZHJzL2Rvd25yZXYueG1sUEsFBgAAAAAEAAQA+QAAAJYDAAAAAA==&#10;"/>
                <v:shape id="AutoShape 14257" o:spid="_x0000_s2230" type="#_x0000_t32" style="position:absolute;left:4476;top:1395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zot8cAAADeAAAADwAAAGRycy9kb3ducmV2LnhtbESPQWsCMRSE74X+h/AKXkrNuqDYrVFW&#10;QdCCB7W9v25eN6Gbl3UTdf33TaHgcZiZb5jZoneNuFAXrGcFo2EGgrjy2nKt4OO4fpmCCBFZY+OZ&#10;FNwowGL++DDDQvsr7+lyiLVIEA4FKjAxtoWUoTLkMAx9S5y8b985jEl2tdQdXhPcNTLPsol0aDkt&#10;GGxpZaj6OZydgt12tCy/jN2+7092N16Xzbl+/lRq8NSXbyAi9fEe/m9vtIL8dZKP4e9Ou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bOi3xwAAAN4AAAAPAAAAAAAA&#10;AAAAAAAAAKECAABkcnMvZG93bnJldi54bWxQSwUGAAAAAAQABAD5AAAAlQMAAAAA&#10;"/>
                <v:shape id="AutoShape 14258" o:spid="_x0000_s2231" type="#_x0000_t32" style="position:absolute;left:1927;top:13943;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52wMgAAADeAAAADwAAAGRycy9kb3ducmV2LnhtbESPQWsCMRSE70L/Q3iFXkSzLnSpW6Ns&#10;C0IteNDW+3PzugndvGw3Ubf/vhGEHoeZ+YZZrAbXijP1wXpWMJtmIIhrry03Cj4/1pMnECEia2w9&#10;k4JfCrBa3o0WWGp/4R2d97ERCcKhRAUmxq6UMtSGHIap74iT9+V7hzHJvpG6x0uCu1bmWVZIh5bT&#10;gsGOXg3V3/uTU7DdzF6qo7Gb992P3T6uq/bUjA9KPdwP1TOISEP8D9/ab1pBPi/yAq530hWQy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L52wMgAAADeAAAADwAAAAAA&#10;AAAAAAAAAAChAgAAZHJzL2Rvd25yZXYueG1sUEsFBgAAAAAEAAQA+QAAAJYDAAAAAA==&#10;"/>
                <v:group id="Group 14259" o:spid="_x0000_s2232" style="position:absolute;left:2015;top:12758;width:2313;height:737" coordorigin="1700,12356" coordsize="2313,7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A856ezIAAAA&#10;3gAAAA8AAAAAAAAAAAAAAAAAqgIAAGRycy9kb3ducmV2LnhtbFBLBQYAAAAABAAEAPoAAACfAwAA&#10;AAA=&#10;">
                  <v:rect id="Rectangle 14260" o:spid="_x0000_s2233" style="position:absolute;left:1700;top:12356;width:1146;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krhcYA&#10;AADeAAAADwAAAGRycy9kb3ducmV2LnhtbERPTWvCQBC9F/oflhF6qxtDlZq6SikIpUWxUUqPQ3ZM&#10;0mZnQ3Ybo7/eORR6fLzvxWpwjeqpC7VnA5NxAoq48Lbm0sBhv75/BBUissXGMxk4U4DV8vZmgZn1&#10;J/6gPo+lkhAOGRqoYmwzrUNRkcMw9i2xcEffOYwCu1LbDk8S7hqdJslMO6xZGips6aWi4if/ddL7&#10;0H4ftm/b9eZ8+ezD7v0rnx69MXej4fkJVKQh/ov/3K/WQDqfpbJX7sgV0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krhcYAAADeAAAADwAAAAAAAAAAAAAAAACYAgAAZHJz&#10;L2Rvd25yZXYueG1sUEsFBgAAAAAEAAQA9QAAAIsDAAAAAA==&#10;">
                    <v:textbox inset="0,0,0,0">
                      <w:txbxContent>
                        <w:p w:rsidR="00862F6C" w:rsidRDefault="00862F6C" w:rsidP="00204875">
                          <w:pPr>
                            <w:spacing w:before="40"/>
                            <w:jc w:val="center"/>
                            <w:rPr>
                              <w:rFonts w:asciiTheme="majorHAnsi" w:hAnsiTheme="majorHAnsi" w:cstheme="majorHAnsi"/>
                              <w:sz w:val="18"/>
                              <w:szCs w:val="18"/>
                            </w:rPr>
                          </w:pPr>
                          <w:r w:rsidRPr="00437D2E">
                            <w:rPr>
                              <w:rFonts w:asciiTheme="majorHAnsi" w:hAnsiTheme="majorHAnsi" w:cstheme="majorHAnsi"/>
                              <w:sz w:val="18"/>
                              <w:szCs w:val="18"/>
                            </w:rPr>
                            <w:t xml:space="preserve">Flushing </w:t>
                          </w:r>
                        </w:p>
                        <w:p w:rsidR="00862F6C" w:rsidRPr="00437D2E" w:rsidRDefault="00862F6C" w:rsidP="00204875">
                          <w:pPr>
                            <w:spacing w:before="40"/>
                            <w:jc w:val="center"/>
                            <w:rPr>
                              <w:rFonts w:asciiTheme="majorHAnsi" w:hAnsiTheme="majorHAnsi" w:cstheme="majorHAnsi"/>
                              <w:sz w:val="18"/>
                              <w:szCs w:val="18"/>
                            </w:rPr>
                          </w:pPr>
                          <w:r>
                            <w:rPr>
                              <w:rFonts w:asciiTheme="majorHAnsi" w:hAnsiTheme="majorHAnsi" w:cstheme="majorHAnsi"/>
                              <w:sz w:val="18"/>
                              <w:szCs w:val="18"/>
                            </w:rPr>
                            <w:t>w</w:t>
                          </w:r>
                          <w:r w:rsidRPr="00437D2E">
                            <w:rPr>
                              <w:rFonts w:asciiTheme="majorHAnsi" w:hAnsiTheme="majorHAnsi" w:cstheme="majorHAnsi"/>
                              <w:sz w:val="18"/>
                              <w:szCs w:val="18"/>
                            </w:rPr>
                            <w:t>ith</w:t>
                          </w:r>
                          <w:r>
                            <w:rPr>
                              <w:rFonts w:asciiTheme="majorHAnsi" w:hAnsiTheme="majorHAnsi" w:cstheme="majorHAnsi"/>
                              <w:sz w:val="18"/>
                              <w:szCs w:val="18"/>
                            </w:rPr>
                            <w:t xml:space="preserve"> </w:t>
                          </w:r>
                          <w:r w:rsidRPr="007D52E9">
                            <w:rPr>
                              <w:rFonts w:asciiTheme="majorHAnsi" w:hAnsiTheme="majorHAnsi" w:cstheme="majorHAnsi"/>
                              <w:i/>
                              <w:sz w:val="18"/>
                              <w:szCs w:val="18"/>
                            </w:rPr>
                            <w:t>GHe</w:t>
                          </w:r>
                        </w:p>
                        <w:p w:rsidR="00862F6C" w:rsidRPr="00437D2E" w:rsidRDefault="00862F6C" w:rsidP="00204875">
                          <w:pPr>
                            <w:rPr>
                              <w:rFonts w:asciiTheme="majorHAnsi" w:hAnsiTheme="majorHAnsi" w:cstheme="majorHAnsi"/>
                              <w:sz w:val="18"/>
                              <w:szCs w:val="18"/>
                            </w:rPr>
                          </w:pPr>
                        </w:p>
                      </w:txbxContent>
                    </v:textbox>
                  </v:rect>
                  <v:shape id="Text Box 14261" o:spid="_x0000_s2234" type="#_x0000_t202" style="position:absolute;left:2781;top:12356;width:1232;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XGsMYA&#10;AADeAAAADwAAAGRycy9kb3ducmV2LnhtbESPzWrDMBCE74W+g9hCb41cHULsRglJIZDSSxOHnhdr&#10;/dNaKyMpjvv2VSCQ4zAz3zDL9WR7MZIPnWMNr7MMBHHlTMeNhlO5e1mACBHZYO+YNPxRgPXq8WGJ&#10;hXEXPtB4jI1IEA4FamhjHAopQ9WSxTBzA3HyauctxiR9I43HS4LbXqosm0uLHaeFFgd6b6n6PZ6t&#10;hnLchv3hJ+bmo95K9Vl/qW+/0fr5adq8gYg0xXv41t4bDSqfqxyud9IV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RXGsMYAAADeAAAADwAAAAAAAAAAAAAAAACYAgAAZHJz&#10;L2Rvd25yZXYueG1sUEsFBgAAAAAEAAQA9QAAAIsDAAAAAA==&#10;">
                    <v:textbox inset="0,0,0,0">
                      <w:txbxContent>
                        <w:p w:rsidR="00862F6C" w:rsidRPr="007F2C06" w:rsidRDefault="00862F6C" w:rsidP="00204875">
                          <w:pPr>
                            <w:ind w:left="57"/>
                            <w:rPr>
                              <w:rFonts w:asciiTheme="majorHAnsi" w:hAnsiTheme="majorHAnsi" w:cstheme="majorHAnsi"/>
                              <w:sz w:val="18"/>
                              <w:szCs w:val="18"/>
                            </w:rPr>
                          </w:pPr>
                          <w:r w:rsidRPr="007F2C06">
                            <w:rPr>
                              <w:rFonts w:asciiTheme="majorHAnsi" w:hAnsiTheme="majorHAnsi" w:cstheme="majorHAnsi"/>
                              <w:sz w:val="18"/>
                              <w:szCs w:val="18"/>
                            </w:rPr>
                            <w:t xml:space="preserve">Open FV092 </w:t>
                          </w:r>
                          <w:r>
                            <w:rPr>
                              <w:rFonts w:asciiTheme="majorHAnsi" w:hAnsiTheme="majorHAnsi" w:cstheme="majorHAnsi"/>
                              <w:sz w:val="18"/>
                              <w:szCs w:val="18"/>
                            </w:rPr>
                            <w:t>Open FV38</w:t>
                          </w:r>
                          <w:r w:rsidRPr="007F2C06">
                            <w:rPr>
                              <w:rFonts w:asciiTheme="majorHAnsi" w:hAnsiTheme="majorHAnsi" w:cstheme="majorHAnsi"/>
                              <w:sz w:val="18"/>
                              <w:szCs w:val="18"/>
                            </w:rPr>
                            <w:t>0</w:t>
                          </w:r>
                        </w:p>
                        <w:p w:rsidR="00862F6C" w:rsidRPr="007F2C06" w:rsidRDefault="00862F6C" w:rsidP="00204875">
                          <w:pPr>
                            <w:ind w:left="57"/>
                            <w:rPr>
                              <w:rFonts w:asciiTheme="majorHAnsi" w:hAnsiTheme="majorHAnsi" w:cstheme="majorHAnsi"/>
                              <w:sz w:val="18"/>
                              <w:szCs w:val="18"/>
                            </w:rPr>
                          </w:pPr>
                          <w:r w:rsidRPr="007F2C06">
                            <w:rPr>
                              <w:rFonts w:asciiTheme="majorHAnsi" w:hAnsiTheme="majorHAnsi" w:cstheme="majorHAnsi"/>
                              <w:sz w:val="18"/>
                              <w:szCs w:val="18"/>
                            </w:rPr>
                            <w:t>Delay tp2</w:t>
                          </w:r>
                        </w:p>
                        <w:p w:rsidR="00862F6C" w:rsidRPr="007F2C06" w:rsidRDefault="00862F6C" w:rsidP="00204875">
                          <w:pPr>
                            <w:rPr>
                              <w:rFonts w:asciiTheme="majorHAnsi" w:hAnsiTheme="majorHAnsi" w:cstheme="majorHAnsi"/>
                              <w:sz w:val="18"/>
                              <w:szCs w:val="18"/>
                            </w:rPr>
                          </w:pPr>
                        </w:p>
                      </w:txbxContent>
                    </v:textbox>
                  </v:shape>
                </v:group>
                <v:group id="Group 14262" o:spid="_x0000_s2235" style="position:absolute;left:1840;top:14214;width:2632;height:567" coordorigin="1495,14380" coordsize="2632,5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UJ50XFAAAA3gAA&#10;AA8AAAAAAAAAAAAAAAAAqgIAAGRycy9kb3ducmV2LnhtbFBLBQYAAAAABAAEAPoAAACcAwAAAAA=&#10;">
                  <v:shape id="Text Box 14263" o:spid="_x0000_s2236" type="#_x0000_t202" style="position:absolute;left:2993;top:14380;width:1134;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pca8UA&#10;AADeAAAADwAAAGRycy9kb3ducmV2LnhtbESPW2sCMRSE3wv+h3AE32rWFaSuRlFBUHypF3w+bM5e&#10;2s3JksR1++8bodDHYWa+YZbr3jSiI+drywom4wQEcW51zaWC23X//gHCB2SNjWVS8EMe1qvB2xIz&#10;bZ98pu4SShEh7DNUUIXQZlL6vCKDfmxb4ugV1hkMUbpSaofPCDeNTJNkJg3WHBcqbGlXUf59eRgF&#10;127rD+evMNfHYivTU/GZ3t1GqdGw3yxABOrDf/ivfdAK0vlsOoHXnXgF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ulxrxQAAAN4AAAAPAAAAAAAAAAAAAAAAAJgCAABkcnMv&#10;ZG93bnJldi54bWxQSwUGAAAAAAQABAD1AAAAigMAAAAA&#10;">
                    <v:textbox inset="0,0,0,0">
                      <w:txbxContent>
                        <w:p w:rsidR="00862F6C" w:rsidRPr="00437D2E" w:rsidRDefault="00862F6C" w:rsidP="00204875">
                          <w:pPr>
                            <w:spacing w:before="120"/>
                            <w:ind w:left="57"/>
                            <w:jc w:val="center"/>
                            <w:rPr>
                              <w:rFonts w:asciiTheme="majorHAnsi" w:hAnsiTheme="majorHAnsi" w:cstheme="majorHAnsi"/>
                              <w:sz w:val="18"/>
                              <w:szCs w:val="18"/>
                            </w:rPr>
                          </w:pPr>
                          <w:r>
                            <w:rPr>
                              <w:rFonts w:asciiTheme="majorHAnsi" w:hAnsiTheme="majorHAnsi" w:cstheme="majorHAnsi"/>
                              <w:sz w:val="18"/>
                              <w:szCs w:val="18"/>
                            </w:rPr>
                            <w:t>Close FV092</w:t>
                          </w:r>
                        </w:p>
                      </w:txbxContent>
                    </v:textbox>
                  </v:shape>
                  <v:shape id="Text Box 14264" o:spid="_x0000_s2237" type="#_x0000_t202" style="position:absolute;left:1495;top:14380;width:1540;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jCHMYA&#10;AADeAAAADwAAAGRycy9kb3ducmV2LnhtbESPT2sCMRTE70K/Q3iF3jRrCqJbo2ihYOlF19LzY/P2&#10;T928LEm6br99UxA8DjPzG2a9HW0nBvKhdaxhPstAEJfOtFxr+Dy/TZcgQkQ22DkmDb8UYLt5mKwx&#10;N+7KJxqKWIsE4ZCjhibGPpcylA1ZDDPXEyevct5iTNLX0ni8JrjtpMqyhbTYclposKfXhspL8WM1&#10;nId9OJy+48q8V3upPqqj+vI7rZ8ex90LiEhjvIdv7YPRoFaLZwX/d9IV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jCHMYAAADeAAAADwAAAAAAAAAAAAAAAACYAgAAZHJz&#10;L2Rvd25yZXYueG1sUEsFBgAAAAAEAAQA9QAAAIsDAAAAAA==&#10;">
                    <v:textbox inset="0,0,0,0">
                      <w:txbxContent>
                        <w:p w:rsidR="00862F6C" w:rsidRPr="007F2C06" w:rsidRDefault="00862F6C" w:rsidP="00204875">
                          <w:pPr>
                            <w:spacing w:before="40"/>
                            <w:jc w:val="center"/>
                            <w:rPr>
                              <w:szCs w:val="18"/>
                            </w:rPr>
                          </w:pPr>
                          <w:r w:rsidRPr="007F2C06">
                            <w:rPr>
                              <w:rFonts w:asciiTheme="majorHAnsi" w:hAnsiTheme="majorHAnsi" w:cstheme="majorHAnsi"/>
                              <w:sz w:val="18"/>
                              <w:szCs w:val="18"/>
                            </w:rPr>
                            <w:t>“Not possible to pressure the line”</w:t>
                          </w:r>
                        </w:p>
                      </w:txbxContent>
                    </v:textbox>
                  </v:shape>
                </v:group>
                <v:oval id="Oval 4246" o:spid="_x0000_s2238" style="position:absolute;left:1611;top:1403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edxcUA&#10;AADeAAAADwAAAGRycy9kb3ducmV2LnhtbESPQWsCMRSE74X+h/AKXopm61ppt0YpBcGbaEvPz83r&#10;ZnHzEpJUV3+9EQSPw8x8w8wWve3EgUJsHSt4GRUgiGunW24U/Hwvh28gYkLW2DkmBSeKsJg/Psyw&#10;0u7IGzpsUyMyhGOFCkxKvpIy1oYsxpHzxNn7c8FiyjI0Ugc8Zrjt5LgoptJiy3nBoKcvQ/V++28V&#10;TNbn+rXV+5N/3k02vvztKRij1OCp//wAkahP9/CtvdIKxu/TsoTrnXwF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53FxQAAAN4AAAAPAAAAAAAAAAAAAAAAAJgCAABkcnMv&#10;ZG93bnJldi54bWxQSwUGAAAAAAQABAD1AAAAigMAAAAA&#10;" strokecolor="#4a7ebb" strokeweight="3.5pt">
                  <v:textbox inset="0,0,0,0">
                    <w:txbxContent>
                      <w:p w:rsidR="00862F6C" w:rsidRPr="00A87CE9" w:rsidRDefault="00862F6C" w:rsidP="00F84B5F">
                        <w:pPr>
                          <w:jc w:val="center"/>
                          <w:rPr>
                            <w:rFonts w:ascii="Times New Roman" w:hAnsi="Times New Roman" w:cs="Times New Roman"/>
                            <w:b/>
                            <w:szCs w:val="20"/>
                          </w:rPr>
                        </w:pPr>
                        <w:r>
                          <w:rPr>
                            <w:rFonts w:ascii="Times New Roman" w:hAnsi="Times New Roman" w:cs="Times New Roman"/>
                            <w:b/>
                            <w:szCs w:val="20"/>
                          </w:rPr>
                          <w:t>34</w:t>
                        </w:r>
                      </w:p>
                    </w:txbxContent>
                  </v:textbox>
                </v:oval>
                <v:oval id="Oval 4245" o:spid="_x0000_s2239" style="position:absolute;left:1800;top:1267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4FscUA&#10;AADeAAAADwAAAGRycy9kb3ducmV2LnhtbESPQWsCMRSE70L/Q3gFL6LZ6lbarVFKQfAm2tLzc/O6&#10;Wdy8hCTV1V9vCgWPw8x8wyxWve3EiUJsHSt4mhQgiGunW24UfH2uxy8gYkLW2DkmBReKsFo+DBZY&#10;aXfmHZ32qREZwrFCBSYlX0kZa0MW48R54uz9uGAxZRkaqQOeM9x2cloUc2mx5bxg0NOHofq4/7UK&#10;yu21fm718eJHh3LnZ989BWOUGj72728gEvXpHv5vb7SC6et8VsLfnXwF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gWxxQAAAN4AAAAPAAAAAAAAAAAAAAAAAJgCAABkcnMv&#10;ZG93bnJldi54bWxQSwUGAAAAAAQABAD1AAAAigMAAAAA&#10;" strokecolor="#4a7ebb" strokeweight="3.5pt">
                  <v:textbox inset="0,0,0,0">
                    <w:txbxContent>
                      <w:p w:rsidR="00862F6C" w:rsidRPr="00A87CE9" w:rsidRDefault="00862F6C" w:rsidP="00F84B5F">
                        <w:pPr>
                          <w:jc w:val="center"/>
                          <w:rPr>
                            <w:rFonts w:ascii="Times New Roman" w:hAnsi="Times New Roman" w:cs="Times New Roman"/>
                            <w:b/>
                            <w:szCs w:val="20"/>
                          </w:rPr>
                        </w:pPr>
                        <w:r>
                          <w:rPr>
                            <w:rFonts w:ascii="Times New Roman" w:hAnsi="Times New Roman" w:cs="Times New Roman"/>
                            <w:b/>
                            <w:szCs w:val="20"/>
                          </w:rPr>
                          <w:t>32</w:t>
                        </w:r>
                      </w:p>
                    </w:txbxContent>
                  </v:textbox>
                </v:oval>
                <v:oval id="Oval 4243" o:spid="_x0000_s2240" style="position:absolute;left:1221;top:10154;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KgKsUA&#10;AADeAAAADwAAAGRycy9kb3ducmV2LnhtbESPT2sCMRTE7wW/Q3hCL6Vm/YuuRpFCwVvRiufXzXOz&#10;uHkJSaqrn74pFHocZuY3zGrT2VZcKcTGsYLhoABBXDndcK3g+Pn+OgcRE7LG1jEpuFOEzbr3tMJS&#10;uxvv6XpItcgQjiUqMCn5UspYGbIYB84TZ+/sgsWUZailDnjLcNvKUVHMpMWG84JBT2+Gqsvh2yqY&#10;fDyqaaMvd//yNdn78amjYIxSz/1uuwSRqEv/4b/2TisYLWbjKfzeyV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0qAqxQAAAN4AAAAPAAAAAAAAAAAAAAAAAJgCAABkcnMv&#10;ZG93bnJldi54bWxQSwUGAAAAAAQABAD1AAAAigMAAAAA&#10;" strokecolor="#4a7ebb" strokeweight="3.5pt">
                  <v:textbox inset="0,0,0,0">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28</w:t>
                        </w:r>
                      </w:p>
                    </w:txbxContent>
                  </v:textbox>
                </v:oval>
                <v:shape id="Text Box 12092" o:spid="_x0000_s2241" type="#_x0000_t202" style="position:absolute;left:2463;top:12430;width:1021;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eswMcA&#10;AADeAAAADwAAAGRycy9kb3ducmV2LnhtbESPzWvCQBTE7wX/h+UVeim6MYWgqav40YKHevADz4/s&#10;axKafRt2VxP/e1cQehxm5jfMbNGbRlzJ+dqygvEoAUFcWF1zqeB0/B5OQPiArLGxTApu5GExH7zM&#10;MNe24z1dD6EUEcI+RwVVCG0upS8qMuhHtiWO3q91BkOUrpTaYRfhppFpkmTSYM1xocKW1hUVf4eL&#10;UZBt3KXb8/p9c/r6wV1bpufV7azU22u//AQRqA//4Wd7qxWk0+wjg8edeAX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XrMDHAAAA3gAAAA8AAAAAAAAAAAAAAAAAmAIAAGRy&#10;cy9kb3ducmV2LnhtbFBLBQYAAAAABAAEAPUAAACMAwAAAAA=&#10;" stroked="f">
                  <v:textbox inset="0,0,0,0">
                    <w:txbxContent>
                      <w:p w:rsidR="00862F6C" w:rsidRPr="00E46DCC" w:rsidRDefault="00862F6C" w:rsidP="00F314B8">
                        <w:pPr>
                          <w:rPr>
                            <w:rFonts w:asciiTheme="majorHAnsi" w:hAnsiTheme="majorHAnsi" w:cstheme="majorHAnsi"/>
                            <w:sz w:val="18"/>
                            <w:szCs w:val="18"/>
                            <w:lang w:val="fr-FR"/>
                          </w:rPr>
                        </w:pPr>
                        <w:r>
                          <w:rPr>
                            <w:rFonts w:asciiTheme="majorHAnsi" w:hAnsiTheme="majorHAnsi" w:cstheme="majorHAnsi"/>
                            <w:sz w:val="18"/>
                            <w:szCs w:val="18"/>
                            <w:lang w:val="fr-FR"/>
                          </w:rPr>
                          <w:t>FV090 closed</w:t>
                        </w:r>
                      </w:p>
                    </w:txbxContent>
                  </v:textbox>
                </v:shape>
                <v:rect id="Rectangle 4116" o:spid="_x0000_s2242" style="position:absolute;left:1975;top:11745;width:1542;height: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MH6sgA&#10;AADeAAAADwAAAGRycy9kb3ducmV2LnhtbESPT2vCQBTE70K/w/IKvUjdVCVtU1epSkXoqYkl10f2&#10;5Q9m34bsVtNv7wqCx2FmfsMsVoNpxYl611hW8DKJQBAXVjdcKThkX89vIJxH1thaJgX/5GC1fBgt&#10;MNH2zD90Sn0lAoRdggpq77tESlfUZNBNbEccvNL2Bn2QfSV1j+cAN62cRlEsDTYcFmrsaFNTcUz/&#10;jIIyW89naye/f+f51me7QxSP86NST4/D5wcIT4O/h2/tvVYwfY9nr3C9E66AXF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kwfqyAAAAN4AAAAPAAAAAAAAAAAAAAAAAJgCAABk&#10;cnMvZG93bnJldi54bWxQSwUGAAAAAAQABAD1AAAAjQMAAAAA&#10;" strokecolor="black [3213]">
                  <v:textbox inset=",7.2pt,,7.2pt">
                    <w:txbxContent>
                      <w:p w:rsidR="00862F6C" w:rsidRDefault="00862F6C" w:rsidP="00F314B8">
                        <w:r>
                          <w:t>Close FV090</w:t>
                        </w:r>
                      </w:p>
                    </w:txbxContent>
                  </v:textbox>
                </v:rect>
                <v:oval id="Oval 4115" o:spid="_x0000_s2243" style="position:absolute;left:1732;top:1155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MPtMMA&#10;AADeAAAADwAAAGRycy9kb3ducmV2LnhtbERPTWsCMRC9F/ofwhR6KZqtWmnXzUoRCt6KtvQ8bsbN&#10;4mYSkqirv745CB4f77taDrYXJwqxc6zgdVyAIG6c7rhV8PvzNXoHEROyxt4xKbhQhGX9+FBhqd2Z&#10;N3TaplbkEI4lKjAp+VLK2BiyGMfOE2du74LFlGFopQ54zuG2l5OimEuLHecGg55WhprD9mgVzL6v&#10;zVunDxf/sptt/PRvoGCMUs9Pw+cCRKIh3cU391ormHzMp3lvvpOvgK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MPtMMAAADeAAAADwAAAAAAAAAAAAAAAACYAgAAZHJzL2Rv&#10;d25yZXYueG1sUEsFBgAAAAAEAAQA9QAAAIgDAAAAAA==&#10;" strokecolor="#4a7ebb" strokeweight="3.5pt">
                  <v:textbox inset="0,0,0,0">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30</w:t>
                        </w:r>
                      </w:p>
                    </w:txbxContent>
                  </v:textbox>
                </v:oval>
                <v:shape id="AutoShape 14250" o:spid="_x0000_s2244" type="#_x0000_t32" style="position:absolute;left:2185;top:12540;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h0b8cAAADeAAAADwAAAGRycy9kb3ducmV2LnhtbESPQWsCMRSE74X+h/CEXopmVSp1a5Rt&#10;QagFD1q9Pzevm+DmZbuJuv57IxR6HGbmG2a26FwtztQG61nBcJCBIC69tlwp2H0v+68gQkTWWHsm&#10;BVcKsJg/Psww1/7CGzpvYyUShEOOCkyMTS5lKA05DAPfECfvx7cOY5JtJXWLlwR3tRxl2UQ6tJwW&#10;DDb0Yag8bk9OwXo1fC8Oxq6+Nr92/bIs6lP1vFfqqdcVbyAidfE//Nf+1ApG08l4Cv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HRvxwAAAN4AAAAPAAAAAAAA&#10;AAAAAAAAAKECAABkcnMvZG93bnJldi54bWxQSwUGAAAAAAQABAD5AAAAlQMAAAAA&#10;"/>
                <v:oval id="Oval 4239" o:spid="_x0000_s2245" style="position:absolute;left:7540;top:1506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Nwz8QA&#10;AADeAAAADwAAAGRycy9kb3ducmV2LnhtbESPzWoCMRSF94LvEG6hG6kZdSrt1CilUHAnjqXr28nt&#10;ZHByE5JUxz69WQguD+ePb7UZbC9OFGLnWMFsWoAgbpzuuFXwdfh8egERE7LG3jEpuFCEzXo8WmGl&#10;3Zn3dKpTK/IIxwoVmJR8JWVsDFmMU+eJs/frgsWUZWilDnjO47aX86JYSosd5weDnj4MNcf6zyoo&#10;d//Nc6ePFz/5Kfd+8T1QMEapx4fh/Q1EoiHdw7f2ViuYvy7LDJBxMgrI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jcM/EAAAA3gAAAA8AAAAAAAAAAAAAAAAAmAIAAGRycy9k&#10;b3ducmV2LnhtbFBLBQYAAAAABAAEAPUAAACJAwAAAAA=&#10;" strokecolor="#4a7ebb" strokeweight="3.5pt">
                  <v:textbox inset="0,0,0,0">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20</w:t>
                        </w:r>
                      </w:p>
                    </w:txbxContent>
                  </v:textbox>
                </v:oval>
                <v:oval id="Oval 4237" o:spid="_x0000_s2246" style="position:absolute;left:7541;top:13984;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VVMUA&#10;AADeAAAADwAAAGRycy9kb3ducmV2LnhtbESPQWsCMRSE70L/Q3iFXkSz6lZ0a5RSKHgr2tLzc/O6&#10;Wdy8hCTVtb++EQSPw8x8w6w2ve3EiUJsHSuYjAsQxLXTLTcKvj7fRwsQMSFr7ByTggtF2KwfBius&#10;tDvzjk771IgM4VihApOSr6SMtSGLcew8cfZ+XLCYsgyN1AHPGW47OS2KubTYcl4w6OnNUH3c/1oF&#10;5cdf/dzq48UPD+XOz757CsYo9fTYv76ASNSne/jW3moF0+W8nMD1Tr4C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79VUxQAAAN4AAAAPAAAAAAAAAAAAAAAAAJgCAABkcnMv&#10;ZG93bnJldi54bWxQSwUGAAAAAAQABAD1AAAAigMAAAAA&#10;" strokecolor="#4a7ebb" strokeweight="3.5pt">
                  <v:textbox inset="0,0,0,0">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18</w:t>
                        </w:r>
                      </w:p>
                    </w:txbxContent>
                  </v:textbox>
                </v:oval>
                <v:oval id="Oval 4236" o:spid="_x0000_s2247" style="position:absolute;left:7462;top:13177;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LI8YA&#10;AADeAAAADwAAAGRycy9kb3ducmV2LnhtbESPQWsCMRSE74X+h/AKXopmu92Kbo1SBKG3oi2en5vn&#10;ZnHzEpJUV399Uyj0OMzMN8xiNdhenCnEzrGCp0kBgrhxuuNWwdfnZjwDEROyxt4xKbhShNXy/m6B&#10;tXYX3tJ5l1qRIRxrVGBS8rWUsTFkMU6cJ87e0QWLKcvQSh3wkuG2l2VRTKXFjvOCQU9rQ81p920V&#10;VB+35qXTp6t/PFRb/7wfKBij1OhheHsFkWhI/+G/9rtWUM6nVQm/d/IV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LI8YAAADeAAAADwAAAAAAAAAAAAAAAACYAgAAZHJz&#10;L2Rvd25yZXYueG1sUEsFBgAAAAAEAAQA9QAAAIsDAAAAAA==&#10;" strokecolor="#4a7ebb" strokeweight="3.5pt">
                  <v:textbox inset="0,0,0,0">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16</w:t>
                        </w:r>
                      </w:p>
                    </w:txbxContent>
                  </v:textbox>
                </v:oval>
                <v:oval id="Oval 4249" o:spid="_x0000_s2248" style="position:absolute;left:4413;top:1201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HuuMUA&#10;AADeAAAADwAAAGRycy9kb3ducmV2LnhtbESPQWsCMRSE70L/Q3gFL6LZ6lbarVFKQfAm2tLzc/O6&#10;Wdy8hCTV1V9vCgWPw8x8wyxWve3EiUJsHSt4mhQgiGunW24UfH2uxy8gYkLW2DkmBReKsFo+DBZY&#10;aXfmHZ32qREZwrFCBSYlX0kZa0MW48R54uz9uGAxZRkaqQOeM9x2cloUc2mx5bxg0NOHofq4/7UK&#10;yu21fm718eJHh3LnZ989BWOUGj72728gEvXpHv5vb7SC6eu8nMHfnXwF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e64xQAAAN4AAAAPAAAAAAAAAAAAAAAAAJgCAABkcnMv&#10;ZG93bnJldi54bWxQSwUGAAAAAAQABAD1AAAAigMAAAAA&#10;" strokecolor="#4a7ebb" strokeweight="3.5pt">
                  <v:textbox inset="0,0,0,0">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40</w:t>
                        </w:r>
                      </w:p>
                    </w:txbxContent>
                  </v:textbox>
                </v:oval>
                <v:oval id="Oval 4247" o:spid="_x0000_s2249" style="position:absolute;left:4803;top:1072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h2zMYA&#10;AADeAAAADwAAAGRycy9kb3ducmV2LnhtbESPT2sCMRTE7wW/Q3iFXopmtavYrVFKodBb8Q+en5vX&#10;zeLmJSSprv30jSB4HGbmN8xi1dtOnCjE1rGC8agAQVw73XKjYLf9HM5BxISssXNMCi4UYbUcPCyw&#10;0u7MazptUiMyhGOFCkxKvpIy1oYsxpHzxNn7ccFiyjI0Ugc8Z7jt5KQoZtJiy3nBoKcPQ/Vx82sV&#10;lN9/9bTVx4t/PpRr/7LvKRij1NNj//4GIlGf7uFb+0srmLzOyhKud/IV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h2zMYAAADeAAAADwAAAAAAAAAAAAAAAACYAgAAZHJz&#10;L2Rvd25yZXYueG1sUEsFBgAAAAAEAAQA9QAAAIsDAAAAAA==&#10;" strokecolor="#4a7ebb" strokeweight="3.5pt">
                  <v:textbox inset="0,0,0,0">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36</w:t>
                        </w:r>
                      </w:p>
                    </w:txbxContent>
                  </v:textbox>
                </v:oval>
                <v:oval id="Oval 4235" o:spid="_x0000_s2250" style="position:absolute;left:7468;top:1111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TTV8UA&#10;AADeAAAADwAAAGRycy9kb3ducmV2LnhtbESPQWsCMRSE74X+h/AKXopma1fRrVGKIPRWtMXzc/Pc&#10;LG5eQpLq6q9vCgWPw8x8wyxWve3EmUJsHSt4GRUgiGunW24UfH9thjMQMSFr7ByTgitFWC0fHxZY&#10;aXfhLZ13qREZwrFCBSYlX0kZa0MW48h54uwdXbCYsgyN1AEvGW47OS6KqbTYcl4w6GltqD7tfqyC&#10;8vNWT1p9uvrnQ7n1r/uegjFKDZ769zcQifp0D/+3P7SC8XxaTuDvTr4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1NNXxQAAAN4AAAAPAAAAAAAAAAAAAAAAAJgCAABkcnMv&#10;ZG93bnJldi54bWxQSwUGAAAAAAQABAD1AAAAigMAAAAA&#10;" strokecolor="#4a7ebb" strokeweight="3.5pt">
                  <v:textbox inset="0,0,0,0">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14</w:t>
                        </w:r>
                      </w:p>
                    </w:txbxContent>
                  </v:textbox>
                </v:oval>
                <v:oval id="Oval 4248" o:spid="_x0000_s2251" style="position:absolute;left:6545;top:11687;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ZNIMYA&#10;AADeAAAADwAAAGRycy9kb3ducmV2LnhtbESPQWsCMRSE74X+h/AKXopma7eLbo1SBKG3oi2en5vn&#10;ZnHzEpJUV399Uyj0OMzMN8xiNdhenCnEzrGCp0kBgrhxuuNWwdfnZjwDEROyxt4xKbhShNXy/m6B&#10;tXYX3tJ5l1qRIRxrVGBS8rWUsTFkMU6cJ87e0QWLKcvQSh3wkuG2l9OiqKTFjvOCQU9rQ81p920V&#10;lB+35qXTp6t/PJRb/7wfKBij1OhheHsFkWhI/+G/9rtWMJ1XZQW/d/IV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ZNIMYAAADeAAAADwAAAAAAAAAAAAAAAACYAgAAZHJz&#10;L2Rvd25yZXYueG1sUEsFBgAAAAAEAAQA9QAAAIsDAAAAAA==&#10;" strokecolor="#4a7ebb" strokeweight="3.5pt">
                  <v:textbox inset="0,0,0,0">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38</w:t>
                        </w:r>
                      </w:p>
                    </w:txbxContent>
                  </v:textbox>
                </v:oval>
                <v:oval id="Oval 4234" o:spid="_x0000_s2252" style="position:absolute;left:6711;top:983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rou8YA&#10;AADeAAAADwAAAGRycy9kb3ducmV2LnhtbESPQWsCMRSE70L/Q3iFXqRmq1ttt0YpBcFb0RbPr5vX&#10;zeLmJSSprv56IxQ8DjPzDTNf9rYTBwqxdazgaVSAIK6dbrlR8P21enwBEROyxs4xKThRhOXibjDH&#10;Srsjb+iwTY3IEI4VKjAp+UrKWBuyGEfOE2fv1wWLKcvQSB3wmOG2k+OimEqLLecFg54+DNX77Z9V&#10;UH6e6+dW709++FNu/GTXUzBGqYf7/v0NRKI+3cL/7bVWMH6dljO43slX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rou8YAAADeAAAADwAAAAAAAAAAAAAAAACYAgAAZHJz&#10;L2Rvd25yZXYueG1sUEsFBgAAAAAEAAQA9QAAAIsDAAAAAA==&#10;" strokecolor="#4a7ebb" strokeweight="3.5pt">
                  <v:textbox inset="0,0,0,0">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12</w:t>
                        </w:r>
                      </w:p>
                    </w:txbxContent>
                  </v:textbox>
                </v:oval>
                <v:oval id="Oval 4242" o:spid="_x0000_s2253" style="position:absolute;left:1991;top:910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V8ycMA&#10;AADeAAAADwAAAGRycy9kb3ducmV2LnhtbERPTWsCMRC9C/6HMIVepGbVrbRbo5RCwZu4lp6nm+lm&#10;cTMJSaprf705CB4f73u1GWwvThRi51jBbFqAIG6c7rhV8HX4fHoBEROyxt4xKbhQhM16PFphpd2Z&#10;93SqUytyCMcKFZiUfCVlbAxZjFPniTP364LFlGFopQ54zuG2l/OiWEqLHecGg54+DDXH+s8qKHf/&#10;zXOnjxc/+Sn3fvE9UDBGqceH4f0NRKIh3cU391YrmL8uy7w338lXQK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V8ycMAAADeAAAADwAAAAAAAAAAAAAAAACYAgAAZHJzL2Rv&#10;d25yZXYueG1sUEsFBgAAAAAEAAQA9QAAAIgDAAAAAA==&#10;" strokecolor="#4a7ebb" strokeweight="3.5pt">
                  <v:textbox inset="0,0,0,0">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26</w:t>
                        </w:r>
                      </w:p>
                    </w:txbxContent>
                  </v:textbox>
                </v:oval>
                <v:oval id="Oval 4241" o:spid="_x0000_s2254" style="position:absolute;left:4130;top:883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nZUsUA&#10;AADeAAAADwAAAGRycy9kb3ducmV2LnhtbESPQWsCMRSE74X+h/AKXopma7eiW6MUQeitaMXzc/Pc&#10;LG5eQpLq6q9vCgWPw8x8w8yXve3EmUJsHSt4GRUgiGunW24U7L7XwymImJA1do5JwZUiLBePD3Os&#10;tLvwhs7b1IgM4VihApOSr6SMtSGLceQ8cfaOLlhMWYZG6oCXDLedHBfFRFpsOS8Y9LQyVJ+2P1ZB&#10;+XWr31p9uvrnQ7nxr/uegjFKDZ76j3cQifp0D/+3P7WC8WxSzuDvTr4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mdlSxQAAAN4AAAAPAAAAAAAAAAAAAAAAAJgCAABkcnMv&#10;ZG93bnJldi54bWxQSwUGAAAAAAQABAD1AAAAigMAAAAA&#10;" strokecolor="#4a7ebb" strokeweight="3.5pt">
                  <v:textbox inset="0,0,0,0">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24</w:t>
                        </w:r>
                      </w:p>
                    </w:txbxContent>
                  </v:textbox>
                </v:oval>
                <v:oval id="Oval 4240" o:spid="_x0000_s2255" style="position:absolute;left:1868;top:773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rmEsQA&#10;AADeAAAADwAAAGRycy9kb3ducmV2LnhtbESPy2oCMRSG90LfIZxCN6KZWhU7NUopCN2JF1wfJ6eT&#10;wclJSFIdfXqzEFz+/De++bKzrThTiI1jBe/DAgRx5XTDtYL9bjWYgYgJWWPrmBRcKcJy8dKbY6nd&#10;hTd03qZa5BGOJSowKflSylgZshiHzhNn788FiynLUEsd8JLHbStHRTGVFhvODwY9/RiqTtt/q2C8&#10;vlWTRp+uvn8cb/zHoaNgjFJvr933F4hEXXqGH+1frWD0OZ1kgIyTUU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65hLEAAAA3gAAAA8AAAAAAAAAAAAAAAAAmAIAAGRycy9k&#10;b3ducmV2LnhtbFBLBQYAAAAABAAEAPUAAACJAwAAAAA=&#10;" strokecolor="#4a7ebb" strokeweight="3.5pt">
                  <v:textbox inset="0,0,0,0">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22</w:t>
                        </w:r>
                      </w:p>
                    </w:txbxContent>
                  </v:textbox>
                </v:oval>
                <v:oval id="Oval 4238" o:spid="_x0000_s2256" style="position:absolute;left:4374;top:798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ZDicUA&#10;AADeAAAADwAAAGRycy9kb3ducmV2LnhtbESPQWsCMRSE70L/Q3gFL6JZrUq7GqUIQm9FK56fm+dm&#10;cfMSklRXf31TKPQ4zMw3zHLd2VZcKcTGsYLxqABBXDndcK3g8LUdvoKICVlj65gU3CnCevXUW2Kp&#10;3Y13dN2nWmQIxxIVmJR8KWWsDFmMI+eJs3d2wWLKMtRSB7xluG3lpCjm0mLDecGgp42h6rL/tgqm&#10;n49q1ujL3Q9O051/OXYUjFGq/9y9L0Ak6tJ/+K/9oRVM3uazMfzeyVd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kOJxQAAAN4AAAAPAAAAAAAAAAAAAAAAAJgCAABkcnMv&#10;ZG93bnJldi54bWxQSwUGAAAAAAQABAD1AAAAigMAAAAA&#10;" strokecolor="#4a7ebb" strokeweight="3.5pt">
                  <v:textbox inset="0,0,0,0">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10</w:t>
                        </w:r>
                      </w:p>
                    </w:txbxContent>
                  </v:textbox>
                </v:oval>
                <v:oval id="Oval 4233" o:spid="_x0000_s2257" style="position:absolute;left:2577;top:658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sUA&#10;AADeAAAADwAAAGRycy9kb3ducmV2LnhtbESPQWsCMRSE74X+h/AKXopmu1XRrVGKIPRWtMXzc/Pc&#10;LG5eQpLq6q9vCgWPw8x8wyxWve3EmUJsHSt4GRUgiGunW24UfH9thjMQMSFr7ByTgitFWC0fHxZY&#10;aXfhLZ13qREZwrFCBSYlX0kZa0MW48h54uwdXbCYsgyN1AEvGW47WRbFVFpsOS8Y9LQ2VJ92P1bB&#10;+PNWT1p9uvrnw3jrX/c9BWOUGjz1728gEvXpHv5vf2gF5Xw6KeHvTr4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N3+xQAAAN4AAAAPAAAAAAAAAAAAAAAAAJgCAABkcnMv&#10;ZG93bnJldi54bWxQSwUGAAAAAAQABAD1AAAAigMAAAAA&#10;" strokecolor="#4a7ebb" strokeweight="3.5pt">
                  <v:textbox inset="0,0,0,0">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8</w:t>
                        </w:r>
                      </w:p>
                    </w:txbxContent>
                  </v:textbox>
                </v:oval>
                <v:oval id="Oval 4232" o:spid="_x0000_s2258" style="position:absolute;left:2543;top:551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h4ZcUA&#10;AADeAAAADwAAAGRycy9kb3ducmV2LnhtbESPT2sCMRTE7wW/Q3hCL6Vm/YuuRpFCwVvRiufXzXOz&#10;uHkJSaqrn74pFHocZuY3zGrT2VZcKcTGsYLhoABBXDndcK3g+Pn+OgcRE7LG1jEpuFOEzbr3tMJS&#10;uxvv6XpItcgQjiUqMCn5UspYGbIYB84TZ+/sgsWUZailDnjLcNvKUVHMpMWG84JBT2+Gqsvh2yqY&#10;fDyqaaMvd//yNdn78amjYIxSz/1uuwSRqEv/4b/2TisYLWbTMfzeyV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qHhlxQAAAN4AAAAPAAAAAAAAAAAAAAAAAJgCAABkcnMv&#10;ZG93bnJldi54bWxQSwUGAAAAAAQABAD1AAAAigMAAAAA&#10;" strokecolor="#4a7ebb" strokeweight="3.5pt">
                  <v:textbox inset="0,0,0,0">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6</w:t>
                        </w:r>
                      </w:p>
                    </w:txbxContent>
                  </v:textbox>
                </v:oval>
                <v:oval id="Oval 4231" o:spid="_x0000_s2259" style="position:absolute;left:2608;top:428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gEcUA&#10;AADeAAAADwAAAGRycy9kb3ducmV2LnhtbESPQWsCMRSE74X+h/AKXopma1fRrVGKIPRWtMXzc/Pc&#10;LG5eQpLq6q9vCgWPw8x8wyxWve3EmUJsHSt4GRUgiGunW24UfH9thjMQMSFr7ByTgitFWC0fHxZY&#10;aXfhLZ13qREZwrFCBSYlX0kZa0MW48h54uwdXbCYsgyN1AEvGW47OS6KqbTYcl4w6GltqD7tfqyC&#10;8vNWT1p9uvrnQ7n1r/uegjFKDZ769zcQifp0D/+3P7SC8Xw6KeHvTr4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eARxQAAAN4AAAAPAAAAAAAAAAAAAAAAAJgCAABkcnMv&#10;ZG93bnJldi54bWxQSwUGAAAAAAQABAD1AAAAigMAAAAA&#10;" strokecolor="#4a7ebb" strokeweight="3.5pt">
                  <v:textbox inset="0,0,0,0">
                    <w:txbxContent>
                      <w:p w:rsidR="00862F6C" w:rsidRPr="00A87CE9" w:rsidRDefault="00862F6C" w:rsidP="00F314B8">
                        <w:pPr>
                          <w:jc w:val="center"/>
                          <w:rPr>
                            <w:rFonts w:ascii="Times New Roman" w:hAnsi="Times New Roman" w:cs="Times New Roman"/>
                            <w:b/>
                            <w:szCs w:val="20"/>
                          </w:rPr>
                        </w:pPr>
                        <w:r>
                          <w:rPr>
                            <w:rFonts w:ascii="Times New Roman" w:hAnsi="Times New Roman" w:cs="Times New Roman"/>
                            <w:b/>
                            <w:szCs w:val="20"/>
                          </w:rPr>
                          <w:t>4</w:t>
                        </w:r>
                      </w:p>
                    </w:txbxContent>
                  </v:textbox>
                </v:oval>
                <v:oval id="Oval 4230" o:spid="_x0000_s2260" style="position:absolute;left:3311;top:344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1FisUA&#10;AADeAAAADwAAAGRycy9kb3ducmV2LnhtbESPQWsCMRSE74X+h/AKXopma13RrVGKIPRWtMXzc/Pc&#10;LG5eQpLq6q9vCgWPw8x8wyxWve3EmUJsHSt4GRUgiGunW24UfH9thjMQMSFr7ByTgitFWC0fHxZY&#10;aXfhLZ13qREZwrFCBSYlX0kZa0MW48h54uwdXbCYsgyN1AEvGW47OS6KqbTYcl4w6GltqD7tfqyC&#10;yeetLlt9uvrnw2TrX/c9BWOUGjz1728gEvXpHv5vf2gF4/m0LOHvTr4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DUWKxQAAAN4AAAAPAAAAAAAAAAAAAAAAAJgCAABkcnMv&#10;ZG93bnJldi54bWxQSwUGAAAAAAQABAD1AAAAigMAAAAA&#10;" strokecolor="#4a7ebb" strokeweight="3.5pt">
                  <v:textbox inset="0,0,0,0">
                    <w:txbxContent>
                      <w:p w:rsidR="00862F6C" w:rsidRPr="00A87CE9" w:rsidRDefault="00862F6C" w:rsidP="00F314B8">
                        <w:pPr>
                          <w:jc w:val="center"/>
                          <w:rPr>
                            <w:rFonts w:ascii="Times New Roman" w:hAnsi="Times New Roman" w:cs="Times New Roman"/>
                            <w:b/>
                            <w:szCs w:val="20"/>
                          </w:rPr>
                        </w:pPr>
                        <w:r w:rsidRPr="00A87CE9">
                          <w:rPr>
                            <w:rFonts w:ascii="Times New Roman" w:hAnsi="Times New Roman" w:cs="Times New Roman"/>
                            <w:b/>
                            <w:szCs w:val="20"/>
                          </w:rPr>
                          <w:t>0</w:t>
                        </w:r>
                      </w:p>
                    </w:txbxContent>
                  </v:textbox>
                </v:oval>
              </v:group>
            </w:pict>
          </mc:Fallback>
        </mc:AlternateContent>
      </w:r>
    </w:p>
    <w:p w:rsidR="00864842" w:rsidRDefault="00864842" w:rsidP="009C03A1">
      <w:pPr>
        <w:ind w:left="170"/>
        <w:jc w:val="center"/>
        <w:rPr>
          <w:szCs w:val="20"/>
        </w:rPr>
      </w:pPr>
    </w:p>
    <w:p w:rsidR="00687034" w:rsidRPr="009666F5" w:rsidRDefault="00313734" w:rsidP="009C03A1">
      <w:pPr>
        <w:ind w:left="170"/>
        <w:jc w:val="center"/>
      </w:pPr>
      <w:r w:rsidRPr="00F84B5F">
        <w:rPr>
          <w:sz w:val="18"/>
          <w:szCs w:val="20"/>
        </w:rPr>
        <w:br w:type="page"/>
      </w:r>
      <w:r w:rsidR="00687034" w:rsidRPr="009666F5">
        <w:lastRenderedPageBreak/>
        <w:t>4 – High Voltage electrical insulation tests</w:t>
      </w:r>
    </w:p>
    <w:p w:rsidR="00687034" w:rsidRPr="009666F5" w:rsidRDefault="00687034" w:rsidP="00687034">
      <w:pPr>
        <w:rPr>
          <w:szCs w:val="20"/>
        </w:rPr>
      </w:pPr>
    </w:p>
    <w:p w:rsidR="00687034" w:rsidRPr="00466DFF" w:rsidRDefault="00687034" w:rsidP="00687034">
      <w:pPr>
        <w:rPr>
          <w:b/>
          <w:szCs w:val="20"/>
        </w:rPr>
      </w:pPr>
      <w:r w:rsidRPr="00466DFF">
        <w:rPr>
          <w:b/>
          <w:szCs w:val="20"/>
        </w:rPr>
        <w:t xml:space="preserve">Sensors and actuators used: </w:t>
      </w:r>
    </w:p>
    <w:p w:rsidR="00687034" w:rsidRPr="009666F5" w:rsidRDefault="00687034" w:rsidP="00687034">
      <w:pPr>
        <w:ind w:firstLine="360"/>
        <w:rPr>
          <w:szCs w:val="20"/>
        </w:rPr>
      </w:pPr>
    </w:p>
    <w:p w:rsidR="00687034" w:rsidRPr="009666F5" w:rsidRDefault="00687034" w:rsidP="00687034">
      <w:pPr>
        <w:ind w:firstLine="360"/>
        <w:rPr>
          <w:szCs w:val="20"/>
        </w:rPr>
      </w:pPr>
    </w:p>
    <w:tbl>
      <w:tblPr>
        <w:tblStyle w:val="TableGrid"/>
        <w:tblW w:w="0" w:type="auto"/>
        <w:tblLook w:val="04A0" w:firstRow="1" w:lastRow="0" w:firstColumn="1" w:lastColumn="0" w:noHBand="0" w:noVBand="1"/>
      </w:tblPr>
      <w:tblGrid>
        <w:gridCol w:w="4977"/>
        <w:gridCol w:w="4593"/>
      </w:tblGrid>
      <w:tr w:rsidR="002615A4" w:rsidRPr="002615A4" w:rsidTr="002615A4">
        <w:tc>
          <w:tcPr>
            <w:tcW w:w="4977" w:type="dxa"/>
          </w:tcPr>
          <w:p w:rsidR="002615A4" w:rsidRPr="00466DFF" w:rsidRDefault="002615A4" w:rsidP="002E4EFD">
            <w:pPr>
              <w:rPr>
                <w:b/>
                <w:szCs w:val="20"/>
              </w:rPr>
            </w:pPr>
            <w:r w:rsidRPr="00466DFF">
              <w:rPr>
                <w:b/>
                <w:szCs w:val="20"/>
              </w:rPr>
              <w:t>The user chooses:</w:t>
            </w:r>
          </w:p>
        </w:tc>
        <w:tc>
          <w:tcPr>
            <w:tcW w:w="4593" w:type="dxa"/>
          </w:tcPr>
          <w:p w:rsidR="002615A4" w:rsidRPr="00466DFF" w:rsidRDefault="002615A4" w:rsidP="002E4EFD">
            <w:pPr>
              <w:rPr>
                <w:b/>
                <w:szCs w:val="20"/>
              </w:rPr>
            </w:pPr>
            <w:r w:rsidRPr="00466DFF">
              <w:rPr>
                <w:b/>
                <w:szCs w:val="20"/>
              </w:rPr>
              <w:t>Initial conditions:</w:t>
            </w:r>
          </w:p>
        </w:tc>
      </w:tr>
      <w:tr w:rsidR="002615A4" w:rsidRPr="002615A4" w:rsidTr="002615A4">
        <w:tc>
          <w:tcPr>
            <w:tcW w:w="4977" w:type="dxa"/>
          </w:tcPr>
          <w:p w:rsidR="002615A4" w:rsidRPr="002615A4" w:rsidRDefault="002615A4" w:rsidP="002E4EFD">
            <w:pPr>
              <w:rPr>
                <w:szCs w:val="20"/>
              </w:rPr>
            </w:pPr>
          </w:p>
        </w:tc>
        <w:tc>
          <w:tcPr>
            <w:tcW w:w="4593" w:type="dxa"/>
          </w:tcPr>
          <w:p w:rsidR="002615A4" w:rsidRPr="00B139E1" w:rsidRDefault="002615A4" w:rsidP="002E4EFD">
            <w:pPr>
              <w:rPr>
                <w:szCs w:val="20"/>
              </w:rPr>
            </w:pPr>
          </w:p>
        </w:tc>
      </w:tr>
    </w:tbl>
    <w:p w:rsidR="00B34E5E" w:rsidRPr="009666F5" w:rsidRDefault="00B34E5E" w:rsidP="00687034">
      <w:pPr>
        <w:ind w:firstLine="360"/>
        <w:rPr>
          <w:szCs w:val="20"/>
        </w:rPr>
      </w:pPr>
    </w:p>
    <w:p w:rsidR="00B34E5E" w:rsidRPr="009666F5" w:rsidRDefault="00B34E5E" w:rsidP="00687034">
      <w:pPr>
        <w:ind w:firstLine="360"/>
        <w:rPr>
          <w:color w:val="FF0000"/>
        </w:rPr>
      </w:pPr>
      <w:r w:rsidRPr="009666F5">
        <w:rPr>
          <w:color w:val="FF0000"/>
        </w:rPr>
        <w:t>This sequence is not defined</w:t>
      </w:r>
    </w:p>
    <w:p w:rsidR="00687034" w:rsidRPr="009666F5" w:rsidRDefault="00687034" w:rsidP="00687034">
      <w:pPr>
        <w:rPr>
          <w:color w:val="FF0000"/>
          <w:szCs w:val="20"/>
        </w:rPr>
      </w:pPr>
    </w:p>
    <w:p w:rsidR="00EB7EBC" w:rsidRPr="009666F5" w:rsidRDefault="00687034" w:rsidP="009C03A1">
      <w:pPr>
        <w:ind w:left="170"/>
        <w:jc w:val="center"/>
      </w:pPr>
      <w:r w:rsidRPr="009666F5">
        <w:rPr>
          <w:szCs w:val="20"/>
        </w:rPr>
        <w:br w:type="page"/>
      </w:r>
      <w:r w:rsidRPr="009666F5">
        <w:lastRenderedPageBreak/>
        <w:t>5</w:t>
      </w:r>
      <w:r w:rsidR="00EB7EBC" w:rsidRPr="009666F5">
        <w:t xml:space="preserve"> – Valve</w:t>
      </w:r>
      <w:r w:rsidR="003D1A34" w:rsidRPr="009666F5">
        <w:t xml:space="preserve"> B</w:t>
      </w:r>
      <w:r w:rsidR="00EB7EBC" w:rsidRPr="009666F5">
        <w:t>ox thermal shield cooling</w:t>
      </w:r>
    </w:p>
    <w:p w:rsidR="00313734" w:rsidRPr="009666F5" w:rsidRDefault="00313734">
      <w:pPr>
        <w:rPr>
          <w:szCs w:val="20"/>
        </w:rPr>
      </w:pPr>
    </w:p>
    <w:p w:rsidR="005B7EE4" w:rsidRPr="00466DFF" w:rsidRDefault="005B7EE4" w:rsidP="005B7EE4">
      <w:pPr>
        <w:rPr>
          <w:b/>
          <w:szCs w:val="20"/>
        </w:rPr>
      </w:pPr>
      <w:r w:rsidRPr="00466DFF">
        <w:rPr>
          <w:b/>
          <w:szCs w:val="20"/>
        </w:rPr>
        <w:t xml:space="preserve">Sensors and actuators used: </w:t>
      </w:r>
    </w:p>
    <w:p w:rsidR="005B7EE4" w:rsidRPr="00862F6C" w:rsidRDefault="00F13E4D" w:rsidP="00F13E4D">
      <w:pPr>
        <w:rPr>
          <w:szCs w:val="20"/>
          <w:lang w:val="sv-SE"/>
        </w:rPr>
      </w:pPr>
      <w:r w:rsidRPr="00862F6C">
        <w:rPr>
          <w:szCs w:val="20"/>
          <w:lang w:val="sv-SE"/>
        </w:rPr>
        <w:t>-</w:t>
      </w:r>
      <w:r w:rsidR="005B7EE4" w:rsidRPr="00862F6C">
        <w:rPr>
          <w:szCs w:val="20"/>
          <w:lang w:val="sv-SE"/>
        </w:rPr>
        <w:t xml:space="preserve"> Temperature:  </w:t>
      </w:r>
      <w:r w:rsidR="00512B82" w:rsidRPr="00862F6C">
        <w:rPr>
          <w:szCs w:val="20"/>
          <w:lang w:val="sv-SE"/>
        </w:rPr>
        <w:t xml:space="preserve">TT700, </w:t>
      </w:r>
      <w:r w:rsidR="005B7EE4" w:rsidRPr="00862F6C">
        <w:rPr>
          <w:szCs w:val="20"/>
          <w:lang w:val="sv-SE"/>
        </w:rPr>
        <w:t>TT70</w:t>
      </w:r>
      <w:r w:rsidR="00AB232A" w:rsidRPr="00862F6C">
        <w:rPr>
          <w:szCs w:val="20"/>
          <w:lang w:val="sv-SE"/>
        </w:rPr>
        <w:t xml:space="preserve">4, </w:t>
      </w:r>
      <w:r w:rsidR="00AC64FD" w:rsidRPr="00862F6C">
        <w:rPr>
          <w:szCs w:val="20"/>
          <w:lang w:val="sv-SE"/>
        </w:rPr>
        <w:t>TT705</w:t>
      </w:r>
      <w:r w:rsidR="006C0A8B" w:rsidRPr="00862F6C">
        <w:rPr>
          <w:szCs w:val="20"/>
          <w:lang w:val="sv-SE"/>
        </w:rPr>
        <w:t>, TT706</w:t>
      </w:r>
      <w:r w:rsidR="0059207C" w:rsidRPr="00862F6C">
        <w:rPr>
          <w:szCs w:val="20"/>
          <w:lang w:val="sv-SE"/>
        </w:rPr>
        <w:t>, TT707</w:t>
      </w:r>
    </w:p>
    <w:p w:rsidR="005B7EE4" w:rsidRPr="009666F5" w:rsidRDefault="00F13E4D" w:rsidP="00F13E4D">
      <w:pPr>
        <w:rPr>
          <w:szCs w:val="20"/>
        </w:rPr>
      </w:pPr>
      <w:r>
        <w:rPr>
          <w:szCs w:val="20"/>
        </w:rPr>
        <w:t>-</w:t>
      </w:r>
      <w:r w:rsidR="00487610" w:rsidRPr="009666F5">
        <w:rPr>
          <w:szCs w:val="20"/>
        </w:rPr>
        <w:t xml:space="preserve"> Valve</w:t>
      </w:r>
      <w:r w:rsidR="005B7EE4" w:rsidRPr="009666F5">
        <w:rPr>
          <w:szCs w:val="20"/>
        </w:rPr>
        <w:t xml:space="preserve">: </w:t>
      </w:r>
      <w:r w:rsidR="00AC64FD" w:rsidRPr="009666F5">
        <w:rPr>
          <w:szCs w:val="20"/>
        </w:rPr>
        <w:t>EV700</w:t>
      </w:r>
    </w:p>
    <w:p w:rsidR="005B7EE4" w:rsidRPr="009666F5" w:rsidRDefault="00F13E4D" w:rsidP="00F13E4D">
      <w:pPr>
        <w:rPr>
          <w:szCs w:val="20"/>
        </w:rPr>
      </w:pPr>
      <w:r>
        <w:rPr>
          <w:szCs w:val="20"/>
        </w:rPr>
        <w:t>-</w:t>
      </w:r>
      <w:r w:rsidR="00487610" w:rsidRPr="009666F5">
        <w:rPr>
          <w:szCs w:val="20"/>
        </w:rPr>
        <w:t xml:space="preserve"> Control valve</w:t>
      </w:r>
      <w:r w:rsidR="005B7EE4" w:rsidRPr="009666F5">
        <w:rPr>
          <w:szCs w:val="20"/>
        </w:rPr>
        <w:t xml:space="preserve">: </w:t>
      </w:r>
      <w:r w:rsidR="00512B82" w:rsidRPr="009666F5">
        <w:rPr>
          <w:szCs w:val="20"/>
        </w:rPr>
        <w:t>CV700</w:t>
      </w:r>
    </w:p>
    <w:p w:rsidR="0048625E" w:rsidRPr="009666F5" w:rsidRDefault="00F13E4D" w:rsidP="00F13E4D">
      <w:pPr>
        <w:rPr>
          <w:szCs w:val="20"/>
        </w:rPr>
      </w:pPr>
      <w:r>
        <w:rPr>
          <w:szCs w:val="20"/>
        </w:rPr>
        <w:t>-</w:t>
      </w:r>
      <w:r w:rsidR="00487610" w:rsidRPr="009666F5">
        <w:rPr>
          <w:szCs w:val="20"/>
        </w:rPr>
        <w:t xml:space="preserve"> Heater</w:t>
      </w:r>
      <w:r w:rsidR="0048625E" w:rsidRPr="009666F5">
        <w:rPr>
          <w:szCs w:val="20"/>
        </w:rPr>
        <w:t>: EH700</w:t>
      </w:r>
    </w:p>
    <w:p w:rsidR="005B7EE4" w:rsidRPr="009666F5" w:rsidRDefault="005B7EE4" w:rsidP="005B7EE4">
      <w:pPr>
        <w:ind w:firstLine="360"/>
        <w:rPr>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8"/>
        <w:gridCol w:w="4392"/>
      </w:tblGrid>
      <w:tr w:rsidR="002615A4" w:rsidRPr="002615A4" w:rsidTr="00BE47E2">
        <w:tc>
          <w:tcPr>
            <w:tcW w:w="5178" w:type="dxa"/>
          </w:tcPr>
          <w:p w:rsidR="002615A4" w:rsidRPr="00466DFF" w:rsidRDefault="002615A4" w:rsidP="002E4EFD">
            <w:pPr>
              <w:rPr>
                <w:b/>
                <w:szCs w:val="20"/>
              </w:rPr>
            </w:pPr>
            <w:r w:rsidRPr="00466DFF">
              <w:rPr>
                <w:b/>
                <w:szCs w:val="20"/>
              </w:rPr>
              <w:t>The user chooses:</w:t>
            </w:r>
          </w:p>
        </w:tc>
        <w:tc>
          <w:tcPr>
            <w:tcW w:w="4392" w:type="dxa"/>
          </w:tcPr>
          <w:p w:rsidR="002615A4" w:rsidRPr="00466DFF" w:rsidRDefault="002615A4" w:rsidP="002E4EFD">
            <w:pPr>
              <w:rPr>
                <w:b/>
                <w:szCs w:val="20"/>
              </w:rPr>
            </w:pPr>
            <w:r w:rsidRPr="00466DFF">
              <w:rPr>
                <w:b/>
                <w:szCs w:val="20"/>
              </w:rPr>
              <w:t>Initial conditions:</w:t>
            </w:r>
          </w:p>
        </w:tc>
      </w:tr>
      <w:tr w:rsidR="002615A4" w:rsidRPr="002615A4" w:rsidTr="00BE47E2">
        <w:tc>
          <w:tcPr>
            <w:tcW w:w="5178" w:type="dxa"/>
          </w:tcPr>
          <w:p w:rsidR="002615A4" w:rsidRPr="00862F6C" w:rsidRDefault="002615A4" w:rsidP="002E4EFD">
            <w:pPr>
              <w:rPr>
                <w:szCs w:val="20"/>
                <w:lang w:val="sv-SE"/>
              </w:rPr>
            </w:pPr>
            <w:r w:rsidRPr="00862F6C">
              <w:rPr>
                <w:szCs w:val="20"/>
                <w:lang w:val="sv-SE"/>
              </w:rPr>
              <w:t>- Temperature: TT700L, TT700H, TT705L, TT705H, TT700C, TT700W</w:t>
            </w:r>
          </w:p>
        </w:tc>
        <w:tc>
          <w:tcPr>
            <w:tcW w:w="4392" w:type="dxa"/>
          </w:tcPr>
          <w:p w:rsidR="00401F89" w:rsidRDefault="00401F89" w:rsidP="002615A4">
            <w:pPr>
              <w:rPr>
                <w:szCs w:val="20"/>
              </w:rPr>
            </w:pPr>
            <w:r>
              <w:rPr>
                <w:szCs w:val="20"/>
              </w:rPr>
              <w:t>- Sequence 1 stopped</w:t>
            </w:r>
          </w:p>
          <w:p w:rsidR="002615A4" w:rsidRPr="00B139E1" w:rsidRDefault="002615A4" w:rsidP="002615A4">
            <w:pPr>
              <w:rPr>
                <w:szCs w:val="20"/>
              </w:rPr>
            </w:pPr>
            <w:r>
              <w:rPr>
                <w:szCs w:val="20"/>
              </w:rPr>
              <w:t>- Sequence 21 stopped</w:t>
            </w:r>
          </w:p>
        </w:tc>
      </w:tr>
      <w:tr w:rsidR="002615A4" w:rsidRPr="002615A4" w:rsidTr="00BE47E2">
        <w:tc>
          <w:tcPr>
            <w:tcW w:w="5178" w:type="dxa"/>
          </w:tcPr>
          <w:p w:rsidR="002615A4" w:rsidRPr="002615A4" w:rsidRDefault="002615A4" w:rsidP="002E4EFD">
            <w:pPr>
              <w:rPr>
                <w:szCs w:val="20"/>
              </w:rPr>
            </w:pPr>
            <w:r w:rsidRPr="002615A4">
              <w:rPr>
                <w:szCs w:val="20"/>
              </w:rPr>
              <w:t>- Control valve: CV700%opening</w:t>
            </w:r>
          </w:p>
        </w:tc>
        <w:tc>
          <w:tcPr>
            <w:tcW w:w="4392" w:type="dxa"/>
          </w:tcPr>
          <w:p w:rsidR="002615A4" w:rsidRPr="002615A4" w:rsidRDefault="002615A4" w:rsidP="002E4EFD">
            <w:pPr>
              <w:rPr>
                <w:szCs w:val="20"/>
              </w:rPr>
            </w:pPr>
          </w:p>
        </w:tc>
      </w:tr>
    </w:tbl>
    <w:p w:rsidR="003909FA" w:rsidRPr="009666F5" w:rsidRDefault="003909FA">
      <w:pPr>
        <w:rPr>
          <w:szCs w:val="20"/>
        </w:rPr>
      </w:pPr>
    </w:p>
    <w:p w:rsidR="003909FA" w:rsidRPr="009666F5" w:rsidRDefault="003909FA">
      <w:pPr>
        <w:rPr>
          <w:szCs w:val="20"/>
        </w:rPr>
      </w:pPr>
    </w:p>
    <w:p w:rsidR="00AF142A" w:rsidRPr="009666F5" w:rsidRDefault="0023450B" w:rsidP="00AF142A">
      <w:pPr>
        <w:jc w:val="center"/>
      </w:pPr>
      <w:r>
        <w:rPr>
          <w:noProof/>
          <w:szCs w:val="20"/>
          <w:lang w:val="sv-SE" w:eastAsia="sv-SE"/>
        </w:rPr>
        <mc:AlternateContent>
          <mc:Choice Requires="wps">
            <w:drawing>
              <wp:anchor distT="0" distB="0" distL="114300" distR="114300" simplePos="0" relativeHeight="251638272" behindDoc="0" locked="0" layoutInCell="1" allowOverlap="1">
                <wp:simplePos x="0" y="0"/>
                <wp:positionH relativeFrom="margin">
                  <wp:posOffset>2685415</wp:posOffset>
                </wp:positionH>
                <wp:positionV relativeFrom="paragraph">
                  <wp:posOffset>3080385</wp:posOffset>
                </wp:positionV>
                <wp:extent cx="890270" cy="201295"/>
                <wp:effectExtent l="0" t="0" r="5080" b="8255"/>
                <wp:wrapNone/>
                <wp:docPr id="17563" name="Text Box 4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270" cy="201295"/>
                        </a:xfrm>
                        <a:prstGeom prst="rect">
                          <a:avLst/>
                        </a:prstGeom>
                        <a:solidFill>
                          <a:schemeClr val="bg1"/>
                        </a:solidFill>
                        <a:ln>
                          <a:noFill/>
                        </a:ln>
                        <a:effectLst/>
                      </wps:spPr>
                      <wps:txbx>
                        <w:txbxContent>
                          <w:p w:rsidR="00862F6C" w:rsidRPr="00DF61A7" w:rsidRDefault="00862F6C" w:rsidP="00DF61A7">
                            <w:pPr>
                              <w:rPr>
                                <w:color w:val="FF0000"/>
                              </w:rPr>
                            </w:pPr>
                            <w:r>
                              <w:rPr>
                                <w:color w:val="FF0000"/>
                              </w:rPr>
                              <w:t>Subsequence</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128" o:spid="_x0000_s2261" type="#_x0000_t202" style="position:absolute;left:0;text-align:left;margin-left:211.45pt;margin-top:242.55pt;width:70.1pt;height:15.85pt;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" fillcolor="white [3212]" stroked="f">
                <v:textbox inset="0,0,0,0">
                  <w:txbxContent>
                    <w:p w:rsidR="00862F6C" w:rsidRPr="00DF61A7" w:rsidRDefault="00862F6C" w:rsidP="00DF61A7">
                      <w:pPr>
                        <w:rPr>
                          <w:color w:val="FF0000"/>
                        </w:rPr>
                      </w:pPr>
                      <w:r>
                        <w:rPr>
                          <w:color w:val="FF0000"/>
                        </w:rPr>
                        <w:t>Subsequence</w:t>
                      </w:r>
                    </w:p>
                  </w:txbxContent>
                </v:textbox>
                <w10:wrap anchorx="margin"/>
              </v:shape>
            </w:pict>
          </mc:Fallback>
        </mc:AlternateContent>
      </w:r>
      <w:r>
        <w:rPr>
          <w:noProof/>
          <w:lang w:val="sv-SE" w:eastAsia="sv-SE"/>
        </w:rPr>
        <mc:AlternateContent>
          <mc:Choice Requires="wps">
            <w:drawing>
              <wp:anchor distT="0" distB="0" distL="114300" distR="114300" simplePos="0" relativeHeight="251636224" behindDoc="0" locked="0" layoutInCell="1" allowOverlap="1">
                <wp:simplePos x="0" y="0"/>
                <wp:positionH relativeFrom="margin">
                  <wp:align>left</wp:align>
                </wp:positionH>
                <wp:positionV relativeFrom="paragraph">
                  <wp:posOffset>2378710</wp:posOffset>
                </wp:positionV>
                <wp:extent cx="890905" cy="201930"/>
                <wp:effectExtent l="0" t="0" r="4445" b="7620"/>
                <wp:wrapNone/>
                <wp:docPr id="17561" name="Text Box 4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905" cy="201930"/>
                        </a:xfrm>
                        <a:prstGeom prst="rect">
                          <a:avLst/>
                        </a:prstGeom>
                        <a:solidFill>
                          <a:schemeClr val="bg1"/>
                        </a:solidFill>
                        <a:ln>
                          <a:noFill/>
                        </a:ln>
                        <a:effectLst/>
                      </wps:spPr>
                      <wps:txbx>
                        <w:txbxContent>
                          <w:p w:rsidR="00862F6C" w:rsidRPr="00DF61A7" w:rsidRDefault="00862F6C" w:rsidP="00DF61A7">
                            <w:pPr>
                              <w:rPr>
                                <w:color w:val="FF0000"/>
                              </w:rPr>
                            </w:pPr>
                            <w:r>
                              <w:rPr>
                                <w:color w:val="FF0000"/>
                              </w:rPr>
                              <w:t>Subsequence</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2262" type="#_x0000_t202" style="position:absolute;left:0;text-align:left;margin-left:0;margin-top:187.3pt;width:70.15pt;height:15.9pt;z-index:251636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" fillcolor="white [3212]" stroked="f">
                <v:textbox inset="0,0,0,0">
                  <w:txbxContent>
                    <w:p w:rsidR="00862F6C" w:rsidRPr="00DF61A7" w:rsidRDefault="00862F6C" w:rsidP="00DF61A7">
                      <w:pPr>
                        <w:rPr>
                          <w:color w:val="FF0000"/>
                        </w:rPr>
                      </w:pPr>
                      <w:r>
                        <w:rPr>
                          <w:color w:val="FF0000"/>
                        </w:rPr>
                        <w:t>Subsequence</w:t>
                      </w:r>
                    </w:p>
                  </w:txbxContent>
                </v:textbox>
                <w10:wrap anchorx="margin"/>
              </v:shape>
            </w:pict>
          </mc:Fallback>
        </mc:AlternateContent>
      </w:r>
      <w:r>
        <w:rPr>
          <w:noProof/>
          <w:szCs w:val="20"/>
          <w:lang w:val="sv-SE" w:eastAsia="sv-SE"/>
        </w:rPr>
        <mc:AlternateContent>
          <mc:Choice Requires="wps">
            <w:drawing>
              <wp:anchor distT="0" distB="0" distL="114300" distR="114300" simplePos="0" relativeHeight="251634176" behindDoc="0" locked="0" layoutInCell="1" allowOverlap="1">
                <wp:simplePos x="0" y="0"/>
                <wp:positionH relativeFrom="column">
                  <wp:posOffset>2618740</wp:posOffset>
                </wp:positionH>
                <wp:positionV relativeFrom="paragraph">
                  <wp:posOffset>4326255</wp:posOffset>
                </wp:positionV>
                <wp:extent cx="259080" cy="257810"/>
                <wp:effectExtent l="19050" t="19050" r="26670" b="27940"/>
                <wp:wrapNone/>
                <wp:docPr id="17380" name="Oval 4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0342D8">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Oval 4262" o:spid="_x0000_s2263" style="position:absolute;left:0;text-align:left;margin-left:206.2pt;margin-top:340.65pt;width:20.4pt;height:20.3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" strokecolor="#4a7ebb" strokeweight="3.5pt">
                <v:textbox inset="0,0,0,0">
                  <w:txbxContent>
                    <w:p w:rsidR="00862F6C" w:rsidRPr="00A87CE9" w:rsidRDefault="00862F6C" w:rsidP="000342D8">
                      <w:pPr>
                        <w:jc w:val="center"/>
                        <w:rPr>
                          <w:rFonts w:ascii="Times New Roman" w:hAnsi="Times New Roman" w:cs="Times New Roman"/>
                          <w:b/>
                          <w:szCs w:val="20"/>
                        </w:rPr>
                      </w:pPr>
                      <w:r>
                        <w:rPr>
                          <w:rFonts w:ascii="Times New Roman" w:hAnsi="Times New Roman" w:cs="Times New Roman"/>
                          <w:b/>
                          <w:szCs w:val="20"/>
                        </w:rPr>
                        <w:t>8</w:t>
                      </w:r>
                    </w:p>
                  </w:txbxContent>
                </v:textbox>
              </v:oval>
            </w:pict>
          </mc:Fallback>
        </mc:AlternateContent>
      </w:r>
      <w:r>
        <w:rPr>
          <w:noProof/>
          <w:szCs w:val="20"/>
          <w:lang w:val="sv-SE" w:eastAsia="sv-SE"/>
        </w:rPr>
        <mc:AlternateContent>
          <mc:Choice Requires="wps">
            <w:drawing>
              <wp:anchor distT="0" distB="0" distL="114300" distR="114300" simplePos="0" relativeHeight="251633152" behindDoc="0" locked="0" layoutInCell="1" allowOverlap="1">
                <wp:simplePos x="0" y="0"/>
                <wp:positionH relativeFrom="column">
                  <wp:posOffset>2912110</wp:posOffset>
                </wp:positionH>
                <wp:positionV relativeFrom="paragraph">
                  <wp:posOffset>2319655</wp:posOffset>
                </wp:positionV>
                <wp:extent cx="259080" cy="257810"/>
                <wp:effectExtent l="19050" t="19050" r="26670" b="27940"/>
                <wp:wrapNone/>
                <wp:docPr id="17379" name="Oval 4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0342D8">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Oval 4261" o:spid="_x0000_s2264" style="position:absolute;left:0;text-align:left;margin-left:229.3pt;margin-top:182.65pt;width:20.4pt;height:20.3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" strokecolor="#4a7ebb" strokeweight="3.5pt">
                <v:textbox inset="0,0,0,0">
                  <w:txbxContent>
                    <w:p w:rsidR="00862F6C" w:rsidRPr="00A87CE9" w:rsidRDefault="00862F6C" w:rsidP="000342D8">
                      <w:pPr>
                        <w:jc w:val="center"/>
                        <w:rPr>
                          <w:rFonts w:ascii="Times New Roman" w:hAnsi="Times New Roman" w:cs="Times New Roman"/>
                          <w:b/>
                          <w:szCs w:val="20"/>
                        </w:rPr>
                      </w:pPr>
                      <w:r>
                        <w:rPr>
                          <w:rFonts w:ascii="Times New Roman" w:hAnsi="Times New Roman" w:cs="Times New Roman"/>
                          <w:b/>
                          <w:szCs w:val="20"/>
                        </w:rPr>
                        <w:t>6</w:t>
                      </w:r>
                    </w:p>
                  </w:txbxContent>
                </v:textbox>
              </v:oval>
            </w:pict>
          </mc:Fallback>
        </mc:AlternateContent>
      </w:r>
      <w:r>
        <w:rPr>
          <w:noProof/>
          <w:szCs w:val="20"/>
          <w:lang w:val="sv-SE" w:eastAsia="sv-SE"/>
        </w:rPr>
        <mc:AlternateContent>
          <mc:Choice Requires="wps">
            <w:drawing>
              <wp:anchor distT="0" distB="0" distL="114300" distR="114300" simplePos="0" relativeHeight="251632128" behindDoc="0" locked="0" layoutInCell="1" allowOverlap="1">
                <wp:simplePos x="0" y="0"/>
                <wp:positionH relativeFrom="column">
                  <wp:posOffset>1402080</wp:posOffset>
                </wp:positionH>
                <wp:positionV relativeFrom="paragraph">
                  <wp:posOffset>1160145</wp:posOffset>
                </wp:positionV>
                <wp:extent cx="259080" cy="257810"/>
                <wp:effectExtent l="19050" t="19050" r="26670" b="27940"/>
                <wp:wrapNone/>
                <wp:docPr id="17378" name="Oval 4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0342D8">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Oval 4260" o:spid="_x0000_s2265" style="position:absolute;left:0;text-align:left;margin-left:110.4pt;margin-top:91.35pt;width:20.4pt;height:20.3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" strokecolor="#4a7ebb" strokeweight="3.5pt">
                <v:textbox inset="0,0,0,0">
                  <w:txbxContent>
                    <w:p w:rsidR="00862F6C" w:rsidRPr="00A87CE9" w:rsidRDefault="00862F6C" w:rsidP="000342D8">
                      <w:pPr>
                        <w:jc w:val="center"/>
                        <w:rPr>
                          <w:rFonts w:ascii="Times New Roman" w:hAnsi="Times New Roman" w:cs="Times New Roman"/>
                          <w:b/>
                          <w:szCs w:val="20"/>
                        </w:rPr>
                      </w:pPr>
                      <w:r>
                        <w:rPr>
                          <w:rFonts w:ascii="Times New Roman" w:hAnsi="Times New Roman" w:cs="Times New Roman"/>
                          <w:b/>
                          <w:szCs w:val="20"/>
                        </w:rPr>
                        <w:t>4</w:t>
                      </w:r>
                    </w:p>
                  </w:txbxContent>
                </v:textbox>
              </v:oval>
            </w:pict>
          </mc:Fallback>
        </mc:AlternateContent>
      </w:r>
      <w:r>
        <w:rPr>
          <w:noProof/>
          <w:szCs w:val="20"/>
          <w:lang w:val="sv-SE" w:eastAsia="sv-SE"/>
        </w:rPr>
        <mc:AlternateContent>
          <mc:Choice Requires="wps">
            <w:drawing>
              <wp:anchor distT="0" distB="0" distL="114300" distR="114300" simplePos="0" relativeHeight="251631104" behindDoc="0" locked="0" layoutInCell="1" allowOverlap="1">
                <wp:simplePos x="0" y="0"/>
                <wp:positionH relativeFrom="column">
                  <wp:posOffset>1389380</wp:posOffset>
                </wp:positionH>
                <wp:positionV relativeFrom="paragraph">
                  <wp:posOffset>460375</wp:posOffset>
                </wp:positionV>
                <wp:extent cx="259080" cy="257810"/>
                <wp:effectExtent l="19050" t="19050" r="26670" b="27940"/>
                <wp:wrapNone/>
                <wp:docPr id="17377" name="Oval 4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0342D8">
                            <w:pPr>
                              <w:jc w:val="center"/>
                              <w:rPr>
                                <w:rFonts w:ascii="Times New Roman" w:hAnsi="Times New Roman" w:cs="Times New Roman"/>
                                <w:b/>
                                <w:szCs w:val="20"/>
                              </w:rPr>
                            </w:pPr>
                            <w:r w:rsidRPr="00A87CE9">
                              <w:rPr>
                                <w:rFonts w:ascii="Times New Roman" w:hAnsi="Times New Roman" w:cs="Times New Roman"/>
                                <w:b/>
                                <w:szCs w:val="20"/>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Oval 4258" o:spid="_x0000_s2266" style="position:absolute;left:0;text-align:left;margin-left:109.4pt;margin-top:36.25pt;width:20.4pt;height:20.3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" strokecolor="#4a7ebb" strokeweight="3.5pt">
                <v:textbox inset="0,0,0,0">
                  <w:txbxContent>
                    <w:p w:rsidR="00862F6C" w:rsidRPr="00A87CE9" w:rsidRDefault="00862F6C" w:rsidP="000342D8">
                      <w:pPr>
                        <w:jc w:val="center"/>
                        <w:rPr>
                          <w:rFonts w:ascii="Times New Roman" w:hAnsi="Times New Roman" w:cs="Times New Roman"/>
                          <w:b/>
                          <w:szCs w:val="20"/>
                        </w:rPr>
                      </w:pPr>
                      <w:r w:rsidRPr="00A87CE9">
                        <w:rPr>
                          <w:rFonts w:ascii="Times New Roman" w:hAnsi="Times New Roman" w:cs="Times New Roman"/>
                          <w:b/>
                          <w:szCs w:val="20"/>
                        </w:rPr>
                        <w:t>0</w:t>
                      </w:r>
                    </w:p>
                  </w:txbxContent>
                </v:textbox>
              </v:oval>
            </w:pict>
          </mc:Fallback>
        </mc:AlternateContent>
      </w:r>
      <w:r>
        <w:rPr>
          <w:noProof/>
          <w:szCs w:val="20"/>
          <w:lang w:val="sv-SE" w:eastAsia="sv-SE"/>
        </w:rPr>
        <mc:AlternateContent>
          <mc:Choice Requires="wps">
            <w:drawing>
              <wp:anchor distT="0" distB="0" distL="114300" distR="114300" simplePos="0" relativeHeight="251637248" behindDoc="0" locked="0" layoutInCell="1" allowOverlap="1">
                <wp:simplePos x="0" y="0"/>
                <wp:positionH relativeFrom="column">
                  <wp:posOffset>2894965</wp:posOffset>
                </wp:positionH>
                <wp:positionV relativeFrom="paragraph">
                  <wp:posOffset>3154045</wp:posOffset>
                </wp:positionV>
                <wp:extent cx="2343785" cy="978535"/>
                <wp:effectExtent l="19050" t="19050" r="18415" b="12065"/>
                <wp:wrapNone/>
                <wp:docPr id="17562" name="AutoShape 4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3785" cy="978535"/>
                        </a:xfrm>
                        <a:prstGeom prst="roundRect">
                          <a:avLst>
                            <a:gd name="adj" fmla="val 16667"/>
                          </a:avLst>
                        </a:prstGeom>
                        <a:noFill/>
                        <a:ln w="44450">
                          <a:solidFill>
                            <a:srgbClr val="FF0000"/>
                          </a:solidFill>
                          <a:round/>
                          <a:headEnd/>
                          <a:tailEnd/>
                        </a:ln>
                        <a:effectLst/>
                        <a:extLst>
                          <a:ext uri="{909E8E84-426E-40DD-AFC4-6F175D3DCCD1}">
                            <a14:hiddenFill xmlns:a14="http://schemas.microsoft.com/office/drawing/2010/main">
                              <a:solidFill>
                                <a:srgbClr val="FFFFFF"/>
                              </a:soli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263" o:spid="_x0000_s1026" style="position:absolute;margin-left:227.95pt;margin-top:248.35pt;width:184.55pt;height:77.0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" filled="f" strokecolor="red" strokeweight="3.5pt">
                <v:textbox inset=",7.2pt,,7.2pt"/>
              </v:roundrect>
            </w:pict>
          </mc:Fallback>
        </mc:AlternateContent>
      </w:r>
      <w:r>
        <w:rPr>
          <w:noProof/>
          <w:szCs w:val="20"/>
          <w:lang w:val="sv-SE" w:eastAsia="sv-SE"/>
        </w:rPr>
        <mc:AlternateContent>
          <mc:Choice Requires="wps">
            <w:drawing>
              <wp:anchor distT="0" distB="0" distL="114300" distR="114300" simplePos="0" relativeHeight="251635200" behindDoc="0" locked="0" layoutInCell="1" allowOverlap="1">
                <wp:simplePos x="0" y="0"/>
                <wp:positionH relativeFrom="column">
                  <wp:posOffset>13970</wp:posOffset>
                </wp:positionH>
                <wp:positionV relativeFrom="paragraph">
                  <wp:posOffset>2414905</wp:posOffset>
                </wp:positionV>
                <wp:extent cx="2344420" cy="1912620"/>
                <wp:effectExtent l="19050" t="19050" r="17780" b="11430"/>
                <wp:wrapNone/>
                <wp:docPr id="17381" name="AutoShape 4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4420" cy="1912620"/>
                        </a:xfrm>
                        <a:prstGeom prst="roundRect">
                          <a:avLst>
                            <a:gd name="adj" fmla="val 16667"/>
                          </a:avLst>
                        </a:prstGeom>
                        <a:noFill/>
                        <a:ln w="44450">
                          <a:solidFill>
                            <a:srgbClr val="FF0000"/>
                          </a:solidFill>
                          <a:round/>
                          <a:headEnd/>
                          <a:tailEnd/>
                        </a:ln>
                        <a:effectLst/>
                        <a:extLst>
                          <a:ext uri="{909E8E84-426E-40DD-AFC4-6F175D3DCCD1}">
                            <a14:hiddenFill xmlns:a14="http://schemas.microsoft.com/office/drawing/2010/main">
                              <a:solidFill>
                                <a:srgbClr val="FFFFFF"/>
                              </a:soli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263" o:spid="_x0000_s1026" style="position:absolute;margin-left:1.1pt;margin-top:190.15pt;width:184.6pt;height:150.6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" filled="f" strokecolor="red" strokeweight="3.5pt">
                <v:textbox inset=",7.2pt,,7.2pt"/>
              </v:roundrect>
            </w:pict>
          </mc:Fallback>
        </mc:AlternateContent>
      </w:r>
      <w:r>
        <w:rPr>
          <w:noProof/>
          <w:szCs w:val="20"/>
          <w:lang w:val="sv-SE" w:eastAsia="sv-SE"/>
        </w:rPr>
        <mc:AlternateContent>
          <mc:Choice Requires="wpg">
            <w:drawing>
              <wp:anchor distT="0" distB="0" distL="114300" distR="114300" simplePos="0" relativeHeight="251306496" behindDoc="0" locked="0" layoutInCell="1" allowOverlap="1">
                <wp:simplePos x="0" y="0"/>
                <wp:positionH relativeFrom="column">
                  <wp:posOffset>78105</wp:posOffset>
                </wp:positionH>
                <wp:positionV relativeFrom="paragraph">
                  <wp:posOffset>554990</wp:posOffset>
                </wp:positionV>
                <wp:extent cx="5587365" cy="4667250"/>
                <wp:effectExtent l="0" t="0" r="70485" b="95250"/>
                <wp:wrapNone/>
                <wp:docPr id="16012" name="Group 14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7365" cy="4667250"/>
                          <a:chOff x="1541" y="4417"/>
                          <a:chExt cx="8799" cy="7350"/>
                        </a:xfrm>
                      </wpg:grpSpPr>
                      <wpg:grpSp>
                        <wpg:cNvPr id="16013" name="Group 3185"/>
                        <wpg:cNvGrpSpPr>
                          <a:grpSpLocks/>
                        </wpg:cNvGrpSpPr>
                        <wpg:grpSpPr bwMode="auto">
                          <a:xfrm>
                            <a:off x="4295" y="5025"/>
                            <a:ext cx="215" cy="525"/>
                            <a:chOff x="4444" y="2685"/>
                            <a:chExt cx="255" cy="720"/>
                          </a:xfrm>
                        </wpg:grpSpPr>
                        <wps:wsp>
                          <wps:cNvPr id="16014" name="AutoShape 3186"/>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15" name="AutoShape 3187"/>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6016" name="Text Box 3188"/>
                        <wps:cNvSpPr txBox="1">
                          <a:spLocks noChangeArrowheads="1"/>
                        </wps:cNvSpPr>
                        <wps:spPr bwMode="auto">
                          <a:xfrm>
                            <a:off x="4586" y="5025"/>
                            <a:ext cx="3177" cy="3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9666F5" w:rsidRDefault="00862F6C" w:rsidP="00193662">
                              <w:pPr>
                                <w:rPr>
                                  <w:rFonts w:asciiTheme="majorHAnsi" w:hAnsiTheme="majorHAnsi" w:cstheme="majorHAnsi"/>
                                  <w:sz w:val="18"/>
                                  <w:szCs w:val="18"/>
                                </w:rPr>
                              </w:pPr>
                              <w:r w:rsidRPr="009666F5">
                                <w:rPr>
                                  <w:rFonts w:asciiTheme="majorHAnsi" w:hAnsiTheme="majorHAnsi" w:cstheme="majorHAnsi"/>
                                  <w:sz w:val="18"/>
                                  <w:szCs w:val="18"/>
                                </w:rPr>
                                <w:t>Valve Box, start cooling</w:t>
                              </w:r>
                            </w:p>
                          </w:txbxContent>
                        </wps:txbx>
                        <wps:bodyPr rot="0" vert="horz" wrap="square" lIns="91440" tIns="45720" rIns="91440" bIns="45720" anchor="t" anchorCtr="0" upright="1">
                          <a:noAutofit/>
                        </wps:bodyPr>
                      </wps:wsp>
                      <wps:wsp>
                        <wps:cNvPr id="16017" name="Text Box 3194"/>
                        <wps:cNvSpPr txBox="1">
                          <a:spLocks noChangeArrowheads="1"/>
                        </wps:cNvSpPr>
                        <wps:spPr bwMode="auto">
                          <a:xfrm>
                            <a:off x="2483" y="9725"/>
                            <a:ext cx="1599" cy="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9666F5" w:rsidRDefault="00862F6C" w:rsidP="00193662">
                              <w:pPr>
                                <w:rPr>
                                  <w:rFonts w:asciiTheme="majorHAnsi" w:hAnsiTheme="majorHAnsi" w:cstheme="majorHAnsi"/>
                                  <w:sz w:val="18"/>
                                  <w:szCs w:val="18"/>
                                </w:rPr>
                              </w:pPr>
                              <w:r w:rsidRPr="009666F5">
                                <w:rPr>
                                  <w:rFonts w:asciiTheme="majorHAnsi" w:hAnsiTheme="majorHAnsi" w:cstheme="majorHAnsi"/>
                                  <w:sz w:val="18"/>
                                  <w:szCs w:val="18"/>
                                </w:rPr>
                                <w:t>TT700 &lt;TT700L</w:t>
                              </w:r>
                            </w:p>
                          </w:txbxContent>
                        </wps:txbx>
                        <wps:bodyPr rot="0" vert="horz" wrap="square" lIns="91440" tIns="45720" rIns="91440" bIns="45720" anchor="t" anchorCtr="0" upright="1">
                          <a:noAutofit/>
                        </wps:bodyPr>
                      </wps:wsp>
                      <wps:wsp>
                        <wps:cNvPr id="16018" name="AutoShape 3201"/>
                        <wps:cNvCnPr>
                          <a:cxnSpLocks noChangeShapeType="1"/>
                        </wps:cNvCnPr>
                        <wps:spPr bwMode="auto">
                          <a:xfrm>
                            <a:off x="2479" y="6997"/>
                            <a:ext cx="0" cy="7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19" name="AutoShape 3202"/>
                        <wps:cNvCnPr>
                          <a:cxnSpLocks noChangeShapeType="1"/>
                        </wps:cNvCnPr>
                        <wps:spPr bwMode="auto">
                          <a:xfrm flipH="1">
                            <a:off x="2491" y="7250"/>
                            <a:ext cx="2645"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020" name="AutoShape 3203"/>
                        <wps:cNvCnPr>
                          <a:cxnSpLocks noChangeShapeType="1"/>
                        </wps:cNvCnPr>
                        <wps:spPr bwMode="auto">
                          <a:xfrm>
                            <a:off x="1562" y="10174"/>
                            <a:ext cx="357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21" name="AutoShape 3204"/>
                        <wps:cNvCnPr>
                          <a:cxnSpLocks noChangeShapeType="1"/>
                        </wps:cNvCnPr>
                        <wps:spPr bwMode="auto">
                          <a:xfrm flipH="1" flipV="1">
                            <a:off x="5136" y="7249"/>
                            <a:ext cx="0" cy="29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22" name="AutoShape 3205"/>
                        <wps:cNvCnPr>
                          <a:cxnSpLocks noChangeShapeType="1"/>
                        </wps:cNvCnPr>
                        <wps:spPr bwMode="auto">
                          <a:xfrm flipH="1">
                            <a:off x="2473" y="9594"/>
                            <a:ext cx="0" cy="58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23" name="AutoShape 3206"/>
                        <wps:cNvCnPr>
                          <a:cxnSpLocks noChangeShapeType="1"/>
                        </wps:cNvCnPr>
                        <wps:spPr bwMode="auto">
                          <a:xfrm rot="5400000">
                            <a:off x="2779" y="10161"/>
                            <a:ext cx="22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24" name="AutoShape 3207"/>
                        <wps:cNvCnPr>
                          <a:cxnSpLocks noChangeShapeType="1"/>
                        </wps:cNvCnPr>
                        <wps:spPr bwMode="auto">
                          <a:xfrm>
                            <a:off x="6394" y="11759"/>
                            <a:ext cx="3946"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025" name="AutoShape 3208"/>
                        <wps:cNvCnPr>
                          <a:cxnSpLocks noChangeShapeType="1"/>
                        </wps:cNvCnPr>
                        <wps:spPr bwMode="auto">
                          <a:xfrm>
                            <a:off x="10309" y="4661"/>
                            <a:ext cx="0" cy="70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26" name="Text Box 3210"/>
                        <wps:cNvSpPr txBox="1">
                          <a:spLocks noChangeArrowheads="1"/>
                        </wps:cNvSpPr>
                        <wps:spPr bwMode="auto">
                          <a:xfrm>
                            <a:off x="5410" y="5550"/>
                            <a:ext cx="3623" cy="702"/>
                          </a:xfrm>
                          <a:prstGeom prst="rect">
                            <a:avLst/>
                          </a:prstGeom>
                          <a:solidFill>
                            <a:srgbClr val="FFFFFF"/>
                          </a:solidFill>
                          <a:ln w="9525">
                            <a:solidFill>
                              <a:srgbClr val="000000"/>
                            </a:solidFill>
                            <a:miter lim="800000"/>
                            <a:headEnd/>
                            <a:tailEnd/>
                          </a:ln>
                        </wps:spPr>
                        <wps:txbx>
                          <w:txbxContent>
                            <w:p w:rsidR="00862F6C" w:rsidRPr="009666F5" w:rsidRDefault="00862F6C" w:rsidP="00193662">
                              <w:pPr>
                                <w:rPr>
                                  <w:rFonts w:asciiTheme="majorHAnsi" w:hAnsiTheme="majorHAnsi" w:cstheme="majorHAnsi"/>
                                  <w:sz w:val="18"/>
                                  <w:szCs w:val="18"/>
                                </w:rPr>
                              </w:pPr>
                              <w:r w:rsidRPr="009666F5">
                                <w:rPr>
                                  <w:rFonts w:asciiTheme="majorHAnsi" w:hAnsiTheme="majorHAnsi" w:cstheme="majorHAnsi"/>
                                  <w:sz w:val="18"/>
                                  <w:szCs w:val="18"/>
                                </w:rPr>
                                <w:t>Opening CV700, slope 10%/s,</w:t>
                              </w:r>
                            </w:p>
                            <w:p w:rsidR="00862F6C" w:rsidRPr="009666F5" w:rsidRDefault="00862F6C" w:rsidP="00193662">
                              <w:pPr>
                                <w:rPr>
                                  <w:rFonts w:asciiTheme="majorHAnsi" w:hAnsiTheme="majorHAnsi" w:cstheme="majorHAnsi"/>
                                  <w:sz w:val="18"/>
                                  <w:szCs w:val="18"/>
                                </w:rPr>
                              </w:pPr>
                              <w:r>
                                <w:rPr>
                                  <w:rFonts w:asciiTheme="majorHAnsi" w:hAnsiTheme="majorHAnsi" w:cstheme="majorHAnsi"/>
                                  <w:sz w:val="18"/>
                                  <w:szCs w:val="18"/>
                                </w:rPr>
                                <w:t>Open EV700</w:t>
                              </w:r>
                            </w:p>
                          </w:txbxContent>
                        </wps:txbx>
                        <wps:bodyPr rot="0" vert="horz" wrap="square" lIns="91440" tIns="45720" rIns="91440" bIns="45720" anchor="t" anchorCtr="0" upright="1">
                          <a:noAutofit/>
                        </wps:bodyPr>
                      </wps:wsp>
                      <wpg:grpSp>
                        <wpg:cNvPr id="16027" name="Group 3211"/>
                        <wpg:cNvGrpSpPr>
                          <a:grpSpLocks/>
                        </wpg:cNvGrpSpPr>
                        <wpg:grpSpPr bwMode="auto">
                          <a:xfrm>
                            <a:off x="4297" y="6168"/>
                            <a:ext cx="196" cy="829"/>
                            <a:chOff x="4444" y="2685"/>
                            <a:chExt cx="255" cy="720"/>
                          </a:xfrm>
                        </wpg:grpSpPr>
                        <wps:wsp>
                          <wps:cNvPr id="16028" name="AutoShape 3212"/>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29" name="AutoShape 3213"/>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6030" name="Text Box 3214"/>
                        <wps:cNvSpPr txBox="1">
                          <a:spLocks noChangeArrowheads="1"/>
                        </wps:cNvSpPr>
                        <wps:spPr bwMode="auto">
                          <a:xfrm>
                            <a:off x="4500" y="6330"/>
                            <a:ext cx="3596"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9666F5" w:rsidRDefault="00862F6C" w:rsidP="00193662">
                              <w:pPr>
                                <w:rPr>
                                  <w:rFonts w:asciiTheme="majorHAnsi" w:hAnsiTheme="majorHAnsi" w:cstheme="majorHAnsi"/>
                                  <w:sz w:val="18"/>
                                  <w:szCs w:val="18"/>
                                </w:rPr>
                              </w:pPr>
                              <w:r w:rsidRPr="009666F5">
                                <w:rPr>
                                  <w:rFonts w:asciiTheme="majorHAnsi" w:hAnsiTheme="majorHAnsi" w:cstheme="majorHAnsi"/>
                                  <w:sz w:val="18"/>
                                  <w:szCs w:val="18"/>
                                </w:rPr>
                                <w:t>TT704 &lt; 200 K or TT706 &lt; 200 K</w:t>
                              </w:r>
                            </w:p>
                          </w:txbxContent>
                        </wps:txbx>
                        <wps:bodyPr rot="0" vert="horz" wrap="square" lIns="91440" tIns="45720" rIns="91440" bIns="45720" anchor="t" anchorCtr="0" upright="1">
                          <a:noAutofit/>
                        </wps:bodyPr>
                      </wps:wsp>
                      <wps:wsp>
                        <wps:cNvPr id="16031" name="AutoShape 3215"/>
                        <wps:cNvCnPr>
                          <a:cxnSpLocks noChangeShapeType="1"/>
                        </wps:cNvCnPr>
                        <wps:spPr bwMode="auto">
                          <a:xfrm flipH="1" flipV="1">
                            <a:off x="5030" y="4656"/>
                            <a:ext cx="5272"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032" name="AutoShape 3219"/>
                        <wps:cNvCnPr>
                          <a:cxnSpLocks noChangeShapeType="1"/>
                        </wps:cNvCnPr>
                        <wps:spPr bwMode="auto">
                          <a:xfrm>
                            <a:off x="2475" y="6997"/>
                            <a:ext cx="437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33" name="AutoShape 3220"/>
                        <wps:cNvCnPr>
                          <a:cxnSpLocks noChangeShapeType="1"/>
                        </wps:cNvCnPr>
                        <wps:spPr bwMode="auto">
                          <a:xfrm>
                            <a:off x="6849" y="6980"/>
                            <a:ext cx="0" cy="4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34" name="AutoShape 3222"/>
                        <wps:cNvCnPr>
                          <a:cxnSpLocks noChangeShapeType="1"/>
                        </wps:cNvCnPr>
                        <wps:spPr bwMode="auto">
                          <a:xfrm flipH="1">
                            <a:off x="6894" y="7241"/>
                            <a:ext cx="2891"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035" name="Text Box 3226"/>
                        <wps:cNvSpPr txBox="1">
                          <a:spLocks noChangeArrowheads="1"/>
                        </wps:cNvSpPr>
                        <wps:spPr bwMode="auto">
                          <a:xfrm>
                            <a:off x="6790" y="8066"/>
                            <a:ext cx="2784" cy="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Default="00862F6C" w:rsidP="00193662">
                              <w:pPr>
                                <w:rPr>
                                  <w:rFonts w:asciiTheme="majorHAnsi" w:hAnsiTheme="majorHAnsi" w:cstheme="majorHAnsi"/>
                                  <w:sz w:val="18"/>
                                  <w:szCs w:val="18"/>
                                </w:rPr>
                              </w:pPr>
                              <w:r>
                                <w:rPr>
                                  <w:rFonts w:asciiTheme="majorHAnsi" w:hAnsiTheme="majorHAnsi" w:cstheme="majorHAnsi"/>
                                  <w:sz w:val="18"/>
                                  <w:szCs w:val="18"/>
                                </w:rPr>
                                <w:t>(TT705 OR TT707)&lt;TT705L OR</w:t>
                              </w:r>
                            </w:p>
                            <w:p w:rsidR="00862F6C" w:rsidRPr="009666F5" w:rsidRDefault="00862F6C" w:rsidP="00193662">
                              <w:pPr>
                                <w:rPr>
                                  <w:rFonts w:asciiTheme="majorHAnsi" w:hAnsiTheme="majorHAnsi" w:cstheme="majorHAnsi"/>
                                  <w:sz w:val="18"/>
                                  <w:szCs w:val="18"/>
                                </w:rPr>
                              </w:pPr>
                              <w:r w:rsidRPr="009666F5">
                                <w:rPr>
                                  <w:rFonts w:asciiTheme="majorHAnsi" w:hAnsiTheme="majorHAnsi" w:cstheme="majorHAnsi"/>
                                  <w:sz w:val="18"/>
                                  <w:szCs w:val="18"/>
                                </w:rPr>
                                <w:t>TT700&lt;</w:t>
                              </w:r>
                              <w:r>
                                <w:rPr>
                                  <w:rFonts w:asciiTheme="majorHAnsi" w:hAnsiTheme="majorHAnsi" w:cstheme="majorHAnsi"/>
                                  <w:sz w:val="18"/>
                                  <w:szCs w:val="18"/>
                                </w:rPr>
                                <w:t>TT700C OR Stop</w:t>
                              </w:r>
                            </w:p>
                          </w:txbxContent>
                        </wps:txbx>
                        <wps:bodyPr rot="0" vert="horz" wrap="square" lIns="91440" tIns="45720" rIns="91440" bIns="45720" anchor="t" anchorCtr="0" upright="1">
                          <a:noAutofit/>
                        </wps:bodyPr>
                      </wps:wsp>
                      <wps:wsp>
                        <wps:cNvPr id="16036" name="Text Box 3228"/>
                        <wps:cNvSpPr txBox="1">
                          <a:spLocks noChangeArrowheads="1"/>
                        </wps:cNvSpPr>
                        <wps:spPr bwMode="auto">
                          <a:xfrm>
                            <a:off x="7619" y="8635"/>
                            <a:ext cx="1599" cy="737"/>
                          </a:xfrm>
                          <a:prstGeom prst="rect">
                            <a:avLst/>
                          </a:prstGeom>
                          <a:solidFill>
                            <a:srgbClr val="FFFFFF"/>
                          </a:solidFill>
                          <a:ln w="9525">
                            <a:solidFill>
                              <a:srgbClr val="000000"/>
                            </a:solidFill>
                            <a:miter lim="800000"/>
                            <a:headEnd/>
                            <a:tailEnd/>
                          </a:ln>
                        </wps:spPr>
                        <wps:txbx>
                          <w:txbxContent>
                            <w:p w:rsidR="00862F6C" w:rsidRDefault="00862F6C" w:rsidP="00193662">
                              <w:pPr>
                                <w:rPr>
                                  <w:rFonts w:asciiTheme="majorHAnsi" w:hAnsiTheme="majorHAnsi" w:cstheme="majorHAnsi"/>
                                  <w:sz w:val="18"/>
                                  <w:szCs w:val="18"/>
                                </w:rPr>
                              </w:pPr>
                              <w:r>
                                <w:rPr>
                                  <w:rFonts w:asciiTheme="majorHAnsi" w:hAnsiTheme="majorHAnsi" w:cstheme="majorHAnsi"/>
                                  <w:sz w:val="18"/>
                                  <w:szCs w:val="18"/>
                                </w:rPr>
                                <w:t>CV700 opened</w:t>
                              </w:r>
                            </w:p>
                            <w:p w:rsidR="00862F6C" w:rsidRPr="009666F5" w:rsidRDefault="00862F6C" w:rsidP="00193662">
                              <w:pPr>
                                <w:rPr>
                                  <w:rFonts w:asciiTheme="majorHAnsi" w:hAnsiTheme="majorHAnsi" w:cstheme="majorHAnsi"/>
                                  <w:sz w:val="18"/>
                                  <w:szCs w:val="18"/>
                                </w:rPr>
                              </w:pPr>
                              <w:r>
                                <w:rPr>
                                  <w:rFonts w:asciiTheme="majorHAnsi" w:hAnsiTheme="majorHAnsi" w:cstheme="majorHAnsi"/>
                                  <w:sz w:val="18"/>
                                  <w:szCs w:val="18"/>
                                </w:rPr>
                                <w:t>Close EV700</w:t>
                              </w:r>
                            </w:p>
                          </w:txbxContent>
                        </wps:txbx>
                        <wps:bodyPr rot="0" vert="horz" wrap="square" lIns="91440" tIns="45720" rIns="91440" bIns="45720" anchor="t" anchorCtr="0" upright="1">
                          <a:noAutofit/>
                        </wps:bodyPr>
                      </wps:wsp>
                      <wps:wsp>
                        <wps:cNvPr id="16037" name="AutoShape 3229"/>
                        <wps:cNvCnPr>
                          <a:cxnSpLocks noChangeShapeType="1"/>
                        </wps:cNvCnPr>
                        <wps:spPr bwMode="auto">
                          <a:xfrm>
                            <a:off x="6711" y="9349"/>
                            <a:ext cx="0" cy="2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38" name="AutoShape 3230"/>
                        <wps:cNvCnPr>
                          <a:cxnSpLocks noChangeShapeType="1"/>
                        </wps:cNvCnPr>
                        <wps:spPr bwMode="auto">
                          <a:xfrm>
                            <a:off x="6347" y="9620"/>
                            <a:ext cx="100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6039" name="Group 3234"/>
                        <wpg:cNvGrpSpPr>
                          <a:grpSpLocks/>
                        </wpg:cNvGrpSpPr>
                        <wpg:grpSpPr bwMode="auto">
                          <a:xfrm>
                            <a:off x="7234" y="9620"/>
                            <a:ext cx="222" cy="503"/>
                            <a:chOff x="4444" y="2685"/>
                            <a:chExt cx="255" cy="720"/>
                          </a:xfrm>
                        </wpg:grpSpPr>
                        <wps:wsp>
                          <wps:cNvPr id="16040" name="AutoShape 3235"/>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41" name="AutoShape 3236"/>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6042" name="Text Box 3237"/>
                        <wps:cNvSpPr txBox="1">
                          <a:spLocks noChangeArrowheads="1"/>
                        </wps:cNvSpPr>
                        <wps:spPr bwMode="auto">
                          <a:xfrm>
                            <a:off x="7349" y="9436"/>
                            <a:ext cx="2420" cy="6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62F6C" w:rsidRDefault="00862F6C" w:rsidP="00193662">
                              <w:pPr>
                                <w:rPr>
                                  <w:rFonts w:asciiTheme="majorHAnsi" w:hAnsiTheme="majorHAnsi" w:cstheme="majorHAnsi"/>
                                  <w:sz w:val="18"/>
                                  <w:szCs w:val="18"/>
                                  <w:lang w:val="sv-SE"/>
                                </w:rPr>
                              </w:pPr>
                              <w:r w:rsidRPr="00862F6C">
                                <w:rPr>
                                  <w:rFonts w:asciiTheme="majorHAnsi" w:hAnsiTheme="majorHAnsi" w:cstheme="majorHAnsi"/>
                                  <w:sz w:val="18"/>
                                  <w:szCs w:val="18"/>
                                  <w:lang w:val="sv-SE"/>
                                </w:rPr>
                                <w:t xml:space="preserve">(TT705 OR TT707)&gt;TT705H </w:t>
                              </w:r>
                            </w:p>
                            <w:p w:rsidR="00862F6C" w:rsidRPr="00862F6C" w:rsidRDefault="00862F6C" w:rsidP="00193662">
                              <w:pPr>
                                <w:rPr>
                                  <w:rFonts w:asciiTheme="majorHAnsi" w:hAnsiTheme="majorHAnsi" w:cstheme="majorHAnsi"/>
                                  <w:sz w:val="18"/>
                                  <w:szCs w:val="18"/>
                                  <w:lang w:val="sv-SE"/>
                                </w:rPr>
                              </w:pPr>
                              <w:r w:rsidRPr="00862F6C">
                                <w:rPr>
                                  <w:rFonts w:asciiTheme="majorHAnsi" w:hAnsiTheme="majorHAnsi" w:cstheme="majorHAnsi"/>
                                  <w:sz w:val="18"/>
                                  <w:szCs w:val="18"/>
                                  <w:lang w:val="sv-SE"/>
                                </w:rPr>
                                <w:t>&amp; TT700&gt;TT700W</w:t>
                              </w:r>
                            </w:p>
                          </w:txbxContent>
                        </wps:txbx>
                        <wps:bodyPr rot="0" vert="horz" wrap="square" lIns="91440" tIns="45720" rIns="91440" bIns="45720" anchor="t" anchorCtr="0" upright="1">
                          <a:noAutofit/>
                        </wps:bodyPr>
                      </wps:wsp>
                      <wps:wsp>
                        <wps:cNvPr id="16043" name="AutoShape 3238"/>
                        <wps:cNvCnPr>
                          <a:cxnSpLocks noChangeShapeType="1"/>
                        </wps:cNvCnPr>
                        <wps:spPr bwMode="auto">
                          <a:xfrm>
                            <a:off x="7348" y="10113"/>
                            <a:ext cx="243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44" name="Text Box 3239"/>
                        <wps:cNvSpPr txBox="1">
                          <a:spLocks noChangeArrowheads="1"/>
                        </wps:cNvSpPr>
                        <wps:spPr bwMode="auto">
                          <a:xfrm>
                            <a:off x="6328" y="10159"/>
                            <a:ext cx="736"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9666F5" w:rsidRDefault="00862F6C" w:rsidP="00193662">
                              <w:pPr>
                                <w:rPr>
                                  <w:rFonts w:asciiTheme="majorHAnsi" w:hAnsiTheme="majorHAnsi" w:cstheme="majorHAnsi"/>
                                  <w:sz w:val="18"/>
                                  <w:szCs w:val="18"/>
                                </w:rPr>
                              </w:pPr>
                              <w:r w:rsidRPr="009666F5">
                                <w:rPr>
                                  <w:rFonts w:asciiTheme="majorHAnsi" w:hAnsiTheme="majorHAnsi" w:cstheme="majorHAnsi"/>
                                  <w:sz w:val="18"/>
                                  <w:szCs w:val="18"/>
                                </w:rPr>
                                <w:t xml:space="preserve">Stop </w:t>
                              </w:r>
                            </w:p>
                          </w:txbxContent>
                        </wps:txbx>
                        <wps:bodyPr rot="0" vert="horz" wrap="square" lIns="91440" tIns="45720" rIns="91440" bIns="45720" anchor="t" anchorCtr="0" upright="1">
                          <a:noAutofit/>
                        </wps:bodyPr>
                      </wps:wsp>
                      <wps:wsp>
                        <wps:cNvPr id="16045" name="Rectangle 8659"/>
                        <wps:cNvSpPr>
                          <a:spLocks noChangeArrowheads="1"/>
                        </wps:cNvSpPr>
                        <wps:spPr bwMode="auto">
                          <a:xfrm>
                            <a:off x="3809" y="4417"/>
                            <a:ext cx="1170" cy="599"/>
                          </a:xfrm>
                          <a:prstGeom prst="rect">
                            <a:avLst/>
                          </a:prstGeom>
                          <a:solidFill>
                            <a:srgbClr val="FFFFFF"/>
                          </a:solidFill>
                          <a:ln w="9525">
                            <a:solidFill>
                              <a:srgbClr val="000000"/>
                            </a:solidFill>
                            <a:miter lim="800000"/>
                            <a:headEnd/>
                            <a:tailEnd/>
                          </a:ln>
                        </wps:spPr>
                        <wps:txbx>
                          <w:txbxContent>
                            <w:p w:rsidR="00862F6C" w:rsidRPr="009666F5" w:rsidRDefault="00862F6C" w:rsidP="00A33438">
                              <w:pPr>
                                <w:spacing w:before="80"/>
                                <w:jc w:val="center"/>
                                <w:rPr>
                                  <w:rFonts w:asciiTheme="majorHAnsi" w:hAnsiTheme="majorHAnsi" w:cstheme="majorHAnsi"/>
                                  <w:sz w:val="18"/>
                                  <w:szCs w:val="18"/>
                                </w:rPr>
                              </w:pPr>
                              <w:r w:rsidRPr="009666F5">
                                <w:rPr>
                                  <w:rFonts w:asciiTheme="majorHAnsi" w:hAnsiTheme="majorHAnsi" w:cstheme="majorHAnsi"/>
                                  <w:sz w:val="18"/>
                                  <w:szCs w:val="18"/>
                                </w:rPr>
                                <w:t xml:space="preserve">Stop </w:t>
                              </w:r>
                            </w:p>
                          </w:txbxContent>
                        </wps:txbx>
                        <wps:bodyPr rot="0" vert="horz" wrap="square" lIns="91440" tIns="45720" rIns="91440" bIns="45720" anchor="t" anchorCtr="0" upright="1">
                          <a:noAutofit/>
                        </wps:bodyPr>
                      </wps:wsp>
                      <wps:wsp>
                        <wps:cNvPr id="16046" name="Rectangle 8661"/>
                        <wps:cNvSpPr>
                          <a:spLocks noChangeArrowheads="1"/>
                        </wps:cNvSpPr>
                        <wps:spPr bwMode="auto">
                          <a:xfrm>
                            <a:off x="3797" y="5550"/>
                            <a:ext cx="1613" cy="702"/>
                          </a:xfrm>
                          <a:prstGeom prst="rect">
                            <a:avLst/>
                          </a:prstGeom>
                          <a:solidFill>
                            <a:srgbClr val="FFFFFF"/>
                          </a:solidFill>
                          <a:ln w="9525">
                            <a:solidFill>
                              <a:srgbClr val="000000"/>
                            </a:solidFill>
                            <a:miter lim="800000"/>
                            <a:headEnd/>
                            <a:tailEnd/>
                          </a:ln>
                        </wps:spPr>
                        <wps:txbx>
                          <w:txbxContent>
                            <w:p w:rsidR="00862F6C" w:rsidRPr="009666F5" w:rsidRDefault="00862F6C" w:rsidP="003C115B">
                              <w:pPr>
                                <w:jc w:val="center"/>
                                <w:rPr>
                                  <w:rFonts w:asciiTheme="majorHAnsi" w:hAnsiTheme="majorHAnsi" w:cstheme="majorHAnsi"/>
                                  <w:sz w:val="18"/>
                                  <w:szCs w:val="18"/>
                                  <w:lang w:val="fr-FR"/>
                                </w:rPr>
                              </w:pPr>
                              <w:r w:rsidRPr="009666F5">
                                <w:rPr>
                                  <w:rFonts w:asciiTheme="majorHAnsi" w:hAnsiTheme="majorHAnsi" w:cstheme="majorHAnsi"/>
                                  <w:sz w:val="18"/>
                                  <w:szCs w:val="18"/>
                                  <w:lang w:val="fr-FR"/>
                                </w:rPr>
                                <w:t>Starting LN2 flow</w:t>
                              </w:r>
                            </w:p>
                          </w:txbxContent>
                        </wps:txbx>
                        <wps:bodyPr rot="0" vert="horz" wrap="square" lIns="91440" tIns="45720" rIns="91440" bIns="45720" anchor="t" anchorCtr="0" upright="1">
                          <a:noAutofit/>
                        </wps:bodyPr>
                      </wps:wsp>
                      <wps:wsp>
                        <wps:cNvPr id="16047" name="AutoShape 8662"/>
                        <wps:cNvCnPr>
                          <a:cxnSpLocks noChangeShapeType="1"/>
                        </wps:cNvCnPr>
                        <wps:spPr bwMode="auto">
                          <a:xfrm>
                            <a:off x="6381" y="11200"/>
                            <a:ext cx="0" cy="56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48" name="AutoShape 3232"/>
                        <wps:cNvCnPr>
                          <a:cxnSpLocks noChangeShapeType="1"/>
                        </wps:cNvCnPr>
                        <wps:spPr bwMode="auto">
                          <a:xfrm>
                            <a:off x="6338" y="9620"/>
                            <a:ext cx="0" cy="98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49" name="AutoShape 3233"/>
                        <wps:cNvCnPr>
                          <a:cxnSpLocks noChangeShapeType="1"/>
                        </wps:cNvCnPr>
                        <wps:spPr bwMode="auto">
                          <a:xfrm>
                            <a:off x="6230" y="10175"/>
                            <a:ext cx="2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50" name="AutoShape 10265"/>
                        <wps:cNvCnPr>
                          <a:cxnSpLocks noChangeShapeType="1"/>
                        </wps:cNvCnPr>
                        <wps:spPr bwMode="auto">
                          <a:xfrm>
                            <a:off x="6260" y="11493"/>
                            <a:ext cx="2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51" name="Text Box 10266"/>
                        <wps:cNvSpPr txBox="1">
                          <a:spLocks noChangeArrowheads="1"/>
                        </wps:cNvSpPr>
                        <wps:spPr bwMode="auto">
                          <a:xfrm>
                            <a:off x="6484" y="11267"/>
                            <a:ext cx="2788"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650B05" w:rsidRDefault="00862F6C" w:rsidP="00650B05">
                              <w:pPr>
                                <w:rPr>
                                  <w:rFonts w:asciiTheme="majorHAnsi" w:hAnsiTheme="majorHAnsi" w:cstheme="majorHAnsi"/>
                                  <w:sz w:val="18"/>
                                  <w:szCs w:val="18"/>
                                  <w:lang w:val="fr-FR"/>
                                </w:rPr>
                              </w:pPr>
                              <w:r>
                                <w:rPr>
                                  <w:rFonts w:asciiTheme="majorHAnsi" w:hAnsiTheme="majorHAnsi" w:cstheme="majorHAnsi"/>
                                  <w:sz w:val="18"/>
                                  <w:szCs w:val="18"/>
                                  <w:lang w:val="fr-FR"/>
                                </w:rPr>
                                <w:t>CV700 closed</w:t>
                              </w:r>
                            </w:p>
                          </w:txbxContent>
                        </wps:txbx>
                        <wps:bodyPr rot="0" vert="horz" wrap="square" lIns="91440" tIns="45720" rIns="91440" bIns="45720" anchor="t" anchorCtr="0" upright="1">
                          <a:noAutofit/>
                        </wps:bodyPr>
                      </wps:wsp>
                      <wps:wsp>
                        <wps:cNvPr id="16052" name="AutoShape 10613"/>
                        <wps:cNvCnPr>
                          <a:cxnSpLocks noChangeShapeType="1"/>
                        </wps:cNvCnPr>
                        <wps:spPr bwMode="auto">
                          <a:xfrm>
                            <a:off x="1568" y="10164"/>
                            <a:ext cx="0" cy="2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53" name="AutoShape 10614"/>
                        <wps:cNvCnPr>
                          <a:cxnSpLocks noChangeShapeType="1"/>
                        </wps:cNvCnPr>
                        <wps:spPr bwMode="auto">
                          <a:xfrm rot="5400000">
                            <a:off x="1983" y="10165"/>
                            <a:ext cx="22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54" name="Text Box 10615"/>
                        <wps:cNvSpPr txBox="1">
                          <a:spLocks noChangeArrowheads="1"/>
                        </wps:cNvSpPr>
                        <wps:spPr bwMode="auto">
                          <a:xfrm>
                            <a:off x="1541" y="9797"/>
                            <a:ext cx="714"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9666F5" w:rsidRDefault="00862F6C" w:rsidP="00FF5036">
                              <w:pPr>
                                <w:rPr>
                                  <w:rFonts w:asciiTheme="majorHAnsi" w:hAnsiTheme="majorHAnsi" w:cstheme="majorHAnsi"/>
                                  <w:sz w:val="18"/>
                                  <w:szCs w:val="18"/>
                                </w:rPr>
                              </w:pPr>
                              <w:r>
                                <w:rPr>
                                  <w:rFonts w:asciiTheme="majorHAnsi" w:hAnsiTheme="majorHAnsi" w:cstheme="majorHAnsi"/>
                                  <w:sz w:val="18"/>
                                  <w:szCs w:val="18"/>
                                </w:rPr>
                                <w:t xml:space="preserve">Stop </w:t>
                              </w:r>
                            </w:p>
                          </w:txbxContent>
                        </wps:txbx>
                        <wps:bodyPr rot="0" vert="horz" wrap="square" lIns="91440" tIns="45720" rIns="91440" bIns="45720" anchor="t" anchorCtr="0" upright="1">
                          <a:noAutofit/>
                        </wps:bodyPr>
                      </wps:wsp>
                      <wps:wsp>
                        <wps:cNvPr id="16055" name="AutoShape 10616"/>
                        <wps:cNvCnPr>
                          <a:cxnSpLocks noChangeShapeType="1"/>
                        </wps:cNvCnPr>
                        <wps:spPr bwMode="auto">
                          <a:xfrm>
                            <a:off x="1566" y="10439"/>
                            <a:ext cx="4706"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6056" name="Group 10676"/>
                        <wpg:cNvGrpSpPr>
                          <a:grpSpLocks/>
                        </wpg:cNvGrpSpPr>
                        <wpg:grpSpPr bwMode="auto">
                          <a:xfrm>
                            <a:off x="6628" y="8025"/>
                            <a:ext cx="227" cy="675"/>
                            <a:chOff x="4444" y="2685"/>
                            <a:chExt cx="255" cy="720"/>
                          </a:xfrm>
                        </wpg:grpSpPr>
                        <wps:wsp>
                          <wps:cNvPr id="16057" name="AutoShape 10677"/>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58" name="AutoShape 10678"/>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6059" name="AutoShape 10679"/>
                        <wps:cNvCnPr>
                          <a:cxnSpLocks noChangeShapeType="1"/>
                        </wps:cNvCnPr>
                        <wps:spPr bwMode="auto">
                          <a:xfrm>
                            <a:off x="9786" y="7249"/>
                            <a:ext cx="0" cy="286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6060" name="Group 10680"/>
                        <wpg:cNvGrpSpPr>
                          <a:grpSpLocks/>
                        </wpg:cNvGrpSpPr>
                        <wpg:grpSpPr bwMode="auto">
                          <a:xfrm>
                            <a:off x="6130" y="7410"/>
                            <a:ext cx="3099" cy="680"/>
                            <a:chOff x="3930" y="1920"/>
                            <a:chExt cx="5145" cy="765"/>
                          </a:xfrm>
                        </wpg:grpSpPr>
                        <wps:wsp>
                          <wps:cNvPr id="16061" name="Rectangle 10681"/>
                          <wps:cNvSpPr>
                            <a:spLocks noChangeArrowheads="1"/>
                          </wps:cNvSpPr>
                          <wps:spPr bwMode="auto">
                            <a:xfrm>
                              <a:off x="3930" y="1920"/>
                              <a:ext cx="2520" cy="765"/>
                            </a:xfrm>
                            <a:prstGeom prst="rect">
                              <a:avLst/>
                            </a:prstGeom>
                            <a:solidFill>
                              <a:srgbClr val="FFFFFF"/>
                            </a:solidFill>
                            <a:ln w="9525">
                              <a:solidFill>
                                <a:srgbClr val="000000"/>
                              </a:solidFill>
                              <a:miter lim="800000"/>
                              <a:headEnd/>
                              <a:tailEnd/>
                            </a:ln>
                          </wps:spPr>
                          <wps:txbx>
                            <w:txbxContent>
                              <w:p w:rsidR="00862F6C" w:rsidRPr="009666F5" w:rsidRDefault="00862F6C" w:rsidP="00CC4155">
                                <w:pPr>
                                  <w:jc w:val="center"/>
                                  <w:rPr>
                                    <w:rFonts w:asciiTheme="majorHAnsi" w:hAnsiTheme="majorHAnsi" w:cstheme="majorHAnsi"/>
                                    <w:sz w:val="18"/>
                                    <w:szCs w:val="18"/>
                                  </w:rPr>
                                </w:pPr>
                                <w:r>
                                  <w:rPr>
                                    <w:rFonts w:asciiTheme="majorHAnsi" w:hAnsiTheme="majorHAnsi" w:cstheme="majorHAnsi"/>
                                    <w:sz w:val="18"/>
                                    <w:szCs w:val="18"/>
                                  </w:rPr>
                                  <w:t xml:space="preserve">Start </w:t>
                                </w:r>
                                <w:r w:rsidRPr="009666F5">
                                  <w:rPr>
                                    <w:rFonts w:asciiTheme="majorHAnsi" w:hAnsiTheme="majorHAnsi" w:cstheme="majorHAnsi"/>
                                    <w:sz w:val="18"/>
                                    <w:szCs w:val="18"/>
                                  </w:rPr>
                                  <w:t>LN2 Circulation</w:t>
                                </w:r>
                              </w:p>
                            </w:txbxContent>
                          </wps:txbx>
                          <wps:bodyPr rot="0" vert="horz" wrap="square" lIns="91440" tIns="45720" rIns="91440" bIns="45720" anchor="t" anchorCtr="0" upright="1">
                            <a:noAutofit/>
                          </wps:bodyPr>
                        </wps:wsp>
                        <wps:wsp>
                          <wps:cNvPr id="16062" name="Text Box 10682"/>
                          <wps:cNvSpPr txBox="1">
                            <a:spLocks noChangeArrowheads="1"/>
                          </wps:cNvSpPr>
                          <wps:spPr bwMode="auto">
                            <a:xfrm>
                              <a:off x="6450" y="1920"/>
                              <a:ext cx="2625" cy="765"/>
                            </a:xfrm>
                            <a:prstGeom prst="rect">
                              <a:avLst/>
                            </a:prstGeom>
                            <a:solidFill>
                              <a:srgbClr val="FFFFFF"/>
                            </a:solidFill>
                            <a:ln w="9525">
                              <a:solidFill>
                                <a:srgbClr val="000000"/>
                              </a:solidFill>
                              <a:miter lim="800000"/>
                              <a:headEnd/>
                              <a:tailEnd/>
                            </a:ln>
                          </wps:spPr>
                          <wps:txbx>
                            <w:txbxContent>
                              <w:p w:rsidR="00862F6C" w:rsidRDefault="00862F6C" w:rsidP="00CC4155">
                                <w:pPr>
                                  <w:rPr>
                                    <w:rFonts w:asciiTheme="majorHAnsi" w:hAnsiTheme="majorHAnsi" w:cstheme="majorHAnsi"/>
                                    <w:sz w:val="18"/>
                                    <w:szCs w:val="18"/>
                                  </w:rPr>
                                </w:pPr>
                                <w:r>
                                  <w:rPr>
                                    <w:rFonts w:asciiTheme="majorHAnsi" w:hAnsiTheme="majorHAnsi" w:cstheme="majorHAnsi"/>
                                    <w:sz w:val="18"/>
                                    <w:szCs w:val="18"/>
                                  </w:rPr>
                                  <w:t>CV700 opened</w:t>
                                </w:r>
                              </w:p>
                              <w:p w:rsidR="00862F6C" w:rsidRPr="009666F5" w:rsidRDefault="00862F6C" w:rsidP="00CC4155">
                                <w:pPr>
                                  <w:rPr>
                                    <w:rFonts w:asciiTheme="majorHAnsi" w:hAnsiTheme="majorHAnsi" w:cstheme="majorHAnsi"/>
                                    <w:sz w:val="18"/>
                                    <w:szCs w:val="18"/>
                                  </w:rPr>
                                </w:pPr>
                                <w:r>
                                  <w:rPr>
                                    <w:rFonts w:asciiTheme="majorHAnsi" w:hAnsiTheme="majorHAnsi" w:cstheme="majorHAnsi"/>
                                    <w:sz w:val="18"/>
                                    <w:szCs w:val="18"/>
                                  </w:rPr>
                                  <w:t xml:space="preserve">Open </w:t>
                                </w:r>
                                <w:r w:rsidRPr="009666F5">
                                  <w:rPr>
                                    <w:rFonts w:asciiTheme="majorHAnsi" w:hAnsiTheme="majorHAnsi" w:cstheme="majorHAnsi"/>
                                    <w:sz w:val="18"/>
                                    <w:szCs w:val="18"/>
                                  </w:rPr>
                                  <w:t>EV700</w:t>
                                </w:r>
                              </w:p>
                            </w:txbxContent>
                          </wps:txbx>
                          <wps:bodyPr rot="0" vert="horz" wrap="square" lIns="91440" tIns="45720" rIns="91440" bIns="45720" anchor="t" anchorCtr="0" upright="1">
                            <a:noAutofit/>
                          </wps:bodyPr>
                        </wps:wsp>
                      </wpg:grpSp>
                      <wps:wsp>
                        <wps:cNvPr id="16063" name="Rectangle 10683"/>
                        <wps:cNvSpPr>
                          <a:spLocks noChangeArrowheads="1"/>
                        </wps:cNvSpPr>
                        <wps:spPr bwMode="auto">
                          <a:xfrm>
                            <a:off x="6130" y="8635"/>
                            <a:ext cx="1496" cy="737"/>
                          </a:xfrm>
                          <a:prstGeom prst="rect">
                            <a:avLst/>
                          </a:prstGeom>
                          <a:solidFill>
                            <a:srgbClr val="FFFFFF"/>
                          </a:solidFill>
                          <a:ln w="9525">
                            <a:solidFill>
                              <a:srgbClr val="000000"/>
                            </a:solidFill>
                            <a:miter lim="800000"/>
                            <a:headEnd/>
                            <a:tailEnd/>
                          </a:ln>
                        </wps:spPr>
                        <wps:txbx>
                          <w:txbxContent>
                            <w:p w:rsidR="00862F6C" w:rsidRPr="009666F5" w:rsidRDefault="00862F6C" w:rsidP="00CC4155">
                              <w:pPr>
                                <w:jc w:val="center"/>
                                <w:rPr>
                                  <w:rFonts w:asciiTheme="majorHAnsi" w:hAnsiTheme="majorHAnsi" w:cstheme="majorHAnsi"/>
                                  <w:sz w:val="18"/>
                                  <w:szCs w:val="18"/>
                                </w:rPr>
                              </w:pPr>
                              <w:r w:rsidRPr="009666F5">
                                <w:rPr>
                                  <w:rFonts w:asciiTheme="majorHAnsi" w:hAnsiTheme="majorHAnsi" w:cstheme="majorHAnsi"/>
                                  <w:sz w:val="18"/>
                                  <w:szCs w:val="18"/>
                                </w:rPr>
                                <w:t>Stop LN2 circulation</w:t>
                              </w:r>
                            </w:p>
                          </w:txbxContent>
                        </wps:txbx>
                        <wps:bodyPr rot="0" vert="horz" wrap="square" lIns="91440" tIns="45720" rIns="91440" bIns="45720" anchor="t" anchorCtr="0" upright="1">
                          <a:noAutofit/>
                        </wps:bodyPr>
                      </wps:wsp>
                      <wps:wsp>
                        <wps:cNvPr id="16064" name="Text Box 3193"/>
                        <wps:cNvSpPr txBox="1">
                          <a:spLocks noChangeArrowheads="1"/>
                        </wps:cNvSpPr>
                        <wps:spPr bwMode="auto">
                          <a:xfrm>
                            <a:off x="2680" y="8464"/>
                            <a:ext cx="2377" cy="4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9666F5" w:rsidRDefault="00862F6C" w:rsidP="00193662">
                              <w:pPr>
                                <w:rPr>
                                  <w:rFonts w:asciiTheme="majorHAnsi" w:hAnsiTheme="majorHAnsi" w:cstheme="majorHAnsi"/>
                                  <w:sz w:val="18"/>
                                  <w:szCs w:val="18"/>
                                </w:rPr>
                              </w:pPr>
                              <w:r w:rsidRPr="009666F5">
                                <w:rPr>
                                  <w:rFonts w:asciiTheme="majorHAnsi" w:hAnsiTheme="majorHAnsi" w:cstheme="majorHAnsi"/>
                                  <w:sz w:val="18"/>
                                  <w:szCs w:val="18"/>
                                </w:rPr>
                                <w:t>TT700 &gt;TT700H</w:t>
                              </w:r>
                              <w:r>
                                <w:rPr>
                                  <w:rFonts w:asciiTheme="majorHAnsi" w:hAnsiTheme="majorHAnsi" w:cstheme="majorHAnsi"/>
                                  <w:sz w:val="18"/>
                                  <w:szCs w:val="18"/>
                                </w:rPr>
                                <w:t xml:space="preserve"> OR Stop</w:t>
                              </w:r>
                            </w:p>
                          </w:txbxContent>
                        </wps:txbx>
                        <wps:bodyPr rot="0" vert="horz" wrap="square" lIns="91440" tIns="45720" rIns="91440" bIns="45720" anchor="t" anchorCtr="0" upright="1">
                          <a:noAutofit/>
                        </wps:bodyPr>
                      </wps:wsp>
                      <wps:wsp>
                        <wps:cNvPr id="16065" name="AutoShape 3191"/>
                        <wps:cNvCnPr>
                          <a:cxnSpLocks noChangeShapeType="1"/>
                        </wps:cNvCnPr>
                        <wps:spPr bwMode="auto">
                          <a:xfrm>
                            <a:off x="2537" y="8326"/>
                            <a:ext cx="0" cy="6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66" name="AutoShape 3192"/>
                        <wps:cNvCnPr>
                          <a:cxnSpLocks noChangeShapeType="1"/>
                        </wps:cNvCnPr>
                        <wps:spPr bwMode="auto">
                          <a:xfrm>
                            <a:off x="2423" y="865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6067" name="Group 10690"/>
                        <wpg:cNvGrpSpPr>
                          <a:grpSpLocks/>
                        </wpg:cNvGrpSpPr>
                        <wpg:grpSpPr bwMode="auto">
                          <a:xfrm>
                            <a:off x="1632" y="7703"/>
                            <a:ext cx="3294" cy="680"/>
                            <a:chOff x="3930" y="1920"/>
                            <a:chExt cx="5145" cy="765"/>
                          </a:xfrm>
                        </wpg:grpSpPr>
                        <wps:wsp>
                          <wps:cNvPr id="16068" name="Rectangle 10691"/>
                          <wps:cNvSpPr>
                            <a:spLocks noChangeArrowheads="1"/>
                          </wps:cNvSpPr>
                          <wps:spPr bwMode="auto">
                            <a:xfrm>
                              <a:off x="3930" y="1920"/>
                              <a:ext cx="2520" cy="765"/>
                            </a:xfrm>
                            <a:prstGeom prst="rect">
                              <a:avLst/>
                            </a:prstGeom>
                            <a:solidFill>
                              <a:srgbClr val="FFFFFF"/>
                            </a:solidFill>
                            <a:ln w="9525">
                              <a:solidFill>
                                <a:srgbClr val="000000"/>
                              </a:solidFill>
                              <a:miter lim="800000"/>
                              <a:headEnd/>
                              <a:tailEnd/>
                            </a:ln>
                          </wps:spPr>
                          <wps:txbx>
                            <w:txbxContent>
                              <w:p w:rsidR="00862F6C" w:rsidRPr="009666F5" w:rsidRDefault="00862F6C" w:rsidP="00CC4155">
                                <w:pPr>
                                  <w:jc w:val="center"/>
                                  <w:rPr>
                                    <w:rFonts w:asciiTheme="majorHAnsi" w:hAnsiTheme="majorHAnsi" w:cstheme="majorHAnsi"/>
                                    <w:sz w:val="18"/>
                                    <w:szCs w:val="18"/>
                                  </w:rPr>
                                </w:pPr>
                                <w:r>
                                  <w:rPr>
                                    <w:rFonts w:asciiTheme="majorHAnsi" w:hAnsiTheme="majorHAnsi" w:cstheme="majorHAnsi"/>
                                    <w:sz w:val="18"/>
                                    <w:szCs w:val="18"/>
                                  </w:rPr>
                                  <w:t xml:space="preserve">Start </w:t>
                                </w:r>
                                <w:r w:rsidRPr="009666F5">
                                  <w:rPr>
                                    <w:rFonts w:asciiTheme="majorHAnsi" w:hAnsiTheme="majorHAnsi" w:cstheme="majorHAnsi"/>
                                    <w:sz w:val="18"/>
                                    <w:szCs w:val="18"/>
                                  </w:rPr>
                                  <w:t>GN2 heating</w:t>
                                </w:r>
                              </w:p>
                            </w:txbxContent>
                          </wps:txbx>
                          <wps:bodyPr rot="0" vert="horz" wrap="square" lIns="91440" tIns="45720" rIns="91440" bIns="45720" anchor="t" anchorCtr="0" upright="1">
                            <a:noAutofit/>
                          </wps:bodyPr>
                        </wps:wsp>
                        <wps:wsp>
                          <wps:cNvPr id="16069" name="Text Box 10692"/>
                          <wps:cNvSpPr txBox="1">
                            <a:spLocks noChangeArrowheads="1"/>
                          </wps:cNvSpPr>
                          <wps:spPr bwMode="auto">
                            <a:xfrm>
                              <a:off x="6450" y="1920"/>
                              <a:ext cx="2625" cy="765"/>
                            </a:xfrm>
                            <a:prstGeom prst="rect">
                              <a:avLst/>
                            </a:prstGeom>
                            <a:solidFill>
                              <a:srgbClr val="FFFFFF"/>
                            </a:solidFill>
                            <a:ln w="9525">
                              <a:solidFill>
                                <a:srgbClr val="000000"/>
                              </a:solidFill>
                              <a:miter lim="800000"/>
                              <a:headEnd/>
                              <a:tailEnd/>
                            </a:ln>
                          </wps:spPr>
                          <wps:txbx>
                            <w:txbxContent>
                              <w:p w:rsidR="00862F6C" w:rsidRPr="009666F5" w:rsidRDefault="00862F6C" w:rsidP="00CC4155">
                                <w:pPr>
                                  <w:rPr>
                                    <w:rFonts w:asciiTheme="majorHAnsi" w:hAnsiTheme="majorHAnsi" w:cstheme="majorHAnsi"/>
                                    <w:sz w:val="18"/>
                                    <w:szCs w:val="18"/>
                                  </w:rPr>
                                </w:pPr>
                                <w:r>
                                  <w:rPr>
                                    <w:rFonts w:asciiTheme="majorHAnsi" w:hAnsiTheme="majorHAnsi" w:cstheme="majorHAnsi"/>
                                    <w:sz w:val="18"/>
                                    <w:szCs w:val="18"/>
                                  </w:rPr>
                                  <w:t>Start EH700</w:t>
                                </w:r>
                              </w:p>
                            </w:txbxContent>
                          </wps:txbx>
                          <wps:bodyPr rot="0" vert="horz" wrap="square" lIns="91440" tIns="45720" rIns="91440" bIns="45720" anchor="t" anchorCtr="0" upright="1">
                            <a:noAutofit/>
                          </wps:bodyPr>
                        </wps:wsp>
                      </wpg:grpSp>
                      <wpg:grpSp>
                        <wpg:cNvPr id="16070" name="Group 10693"/>
                        <wpg:cNvGrpSpPr>
                          <a:grpSpLocks/>
                        </wpg:cNvGrpSpPr>
                        <wpg:grpSpPr bwMode="auto">
                          <a:xfrm>
                            <a:off x="1660" y="8918"/>
                            <a:ext cx="3294" cy="680"/>
                            <a:chOff x="3930" y="1920"/>
                            <a:chExt cx="5145" cy="765"/>
                          </a:xfrm>
                        </wpg:grpSpPr>
                        <wps:wsp>
                          <wps:cNvPr id="16071" name="Rectangle 10694"/>
                          <wps:cNvSpPr>
                            <a:spLocks noChangeArrowheads="1"/>
                          </wps:cNvSpPr>
                          <wps:spPr bwMode="auto">
                            <a:xfrm>
                              <a:off x="3930" y="1920"/>
                              <a:ext cx="2520" cy="765"/>
                            </a:xfrm>
                            <a:prstGeom prst="rect">
                              <a:avLst/>
                            </a:prstGeom>
                            <a:solidFill>
                              <a:srgbClr val="FFFFFF"/>
                            </a:solidFill>
                            <a:ln w="9525">
                              <a:solidFill>
                                <a:srgbClr val="000000"/>
                              </a:solidFill>
                              <a:miter lim="800000"/>
                              <a:headEnd/>
                              <a:tailEnd/>
                            </a:ln>
                          </wps:spPr>
                          <wps:txbx>
                            <w:txbxContent>
                              <w:p w:rsidR="00862F6C" w:rsidRPr="009666F5" w:rsidRDefault="00862F6C" w:rsidP="00CC4155">
                                <w:pPr>
                                  <w:jc w:val="center"/>
                                  <w:rPr>
                                    <w:rFonts w:asciiTheme="majorHAnsi" w:hAnsiTheme="majorHAnsi" w:cstheme="majorHAnsi"/>
                                    <w:sz w:val="18"/>
                                    <w:szCs w:val="18"/>
                                  </w:rPr>
                                </w:pPr>
                                <w:r w:rsidRPr="009666F5">
                                  <w:rPr>
                                    <w:rFonts w:asciiTheme="majorHAnsi" w:hAnsiTheme="majorHAnsi" w:cstheme="majorHAnsi"/>
                                    <w:sz w:val="18"/>
                                    <w:szCs w:val="18"/>
                                  </w:rPr>
                                  <w:t xml:space="preserve">Stop heating </w:t>
                                </w:r>
                              </w:p>
                            </w:txbxContent>
                          </wps:txbx>
                          <wps:bodyPr rot="0" vert="horz" wrap="square" lIns="91440" tIns="45720" rIns="91440" bIns="45720" anchor="t" anchorCtr="0" upright="1">
                            <a:noAutofit/>
                          </wps:bodyPr>
                        </wps:wsp>
                        <wps:wsp>
                          <wps:cNvPr id="16072" name="Text Box 10695"/>
                          <wps:cNvSpPr txBox="1">
                            <a:spLocks noChangeArrowheads="1"/>
                          </wps:cNvSpPr>
                          <wps:spPr bwMode="auto">
                            <a:xfrm>
                              <a:off x="6450" y="1920"/>
                              <a:ext cx="2625" cy="765"/>
                            </a:xfrm>
                            <a:prstGeom prst="rect">
                              <a:avLst/>
                            </a:prstGeom>
                            <a:solidFill>
                              <a:srgbClr val="FFFFFF"/>
                            </a:solidFill>
                            <a:ln w="9525">
                              <a:solidFill>
                                <a:srgbClr val="000000"/>
                              </a:solidFill>
                              <a:miter lim="800000"/>
                              <a:headEnd/>
                              <a:tailEnd/>
                            </a:ln>
                          </wps:spPr>
                          <wps:txbx>
                            <w:txbxContent>
                              <w:p w:rsidR="00862F6C" w:rsidRPr="009666F5" w:rsidRDefault="00862F6C" w:rsidP="00CC4155">
                                <w:pPr>
                                  <w:rPr>
                                    <w:rFonts w:asciiTheme="majorHAnsi" w:hAnsiTheme="majorHAnsi" w:cstheme="majorHAnsi"/>
                                    <w:sz w:val="18"/>
                                    <w:szCs w:val="18"/>
                                  </w:rPr>
                                </w:pPr>
                                <w:r>
                                  <w:rPr>
                                    <w:rFonts w:asciiTheme="majorHAnsi" w:hAnsiTheme="majorHAnsi" w:cstheme="majorHAnsi"/>
                                    <w:sz w:val="18"/>
                                    <w:szCs w:val="18"/>
                                  </w:rPr>
                                  <w:t>Stop EH700</w:t>
                                </w:r>
                              </w:p>
                            </w:txbxContent>
                          </wps:txbx>
                          <wps:bodyPr rot="0" vert="horz" wrap="square" lIns="91440" tIns="45720" rIns="91440" bIns="45720" anchor="t" anchorCtr="0" upright="1">
                            <a:noAutofit/>
                          </wps:bodyPr>
                        </wps:wsp>
                      </wpg:grpSp>
                      <wps:wsp>
                        <wps:cNvPr id="16073" name="Rectangle 12449"/>
                        <wps:cNvSpPr>
                          <a:spLocks noChangeArrowheads="1"/>
                        </wps:cNvSpPr>
                        <wps:spPr bwMode="auto">
                          <a:xfrm>
                            <a:off x="5757" y="10566"/>
                            <a:ext cx="1621" cy="717"/>
                          </a:xfrm>
                          <a:prstGeom prst="rect">
                            <a:avLst/>
                          </a:prstGeom>
                          <a:solidFill>
                            <a:srgbClr val="FFFFFF"/>
                          </a:solidFill>
                          <a:ln w="9525">
                            <a:solidFill>
                              <a:srgbClr val="000000"/>
                            </a:solidFill>
                            <a:miter lim="800000"/>
                            <a:headEnd/>
                            <a:tailEnd/>
                          </a:ln>
                        </wps:spPr>
                        <wps:txbx>
                          <w:txbxContent>
                            <w:p w:rsidR="00862F6C" w:rsidRPr="00A32084" w:rsidRDefault="00862F6C" w:rsidP="00A33438">
                              <w:pPr>
                                <w:jc w:val="center"/>
                                <w:rPr>
                                  <w:rFonts w:asciiTheme="majorHAnsi" w:hAnsiTheme="majorHAnsi" w:cstheme="majorHAnsi"/>
                                  <w:sz w:val="18"/>
                                  <w:szCs w:val="18"/>
                                  <w:lang w:val="fr-FR"/>
                                </w:rPr>
                              </w:pPr>
                              <w:r>
                                <w:rPr>
                                  <w:rFonts w:asciiTheme="majorHAnsi" w:hAnsiTheme="majorHAnsi" w:cstheme="majorHAnsi"/>
                                  <w:sz w:val="18"/>
                                  <w:szCs w:val="18"/>
                                  <w:lang w:val="fr-FR"/>
                                </w:rPr>
                                <w:t>Close filling valve</w:t>
                              </w:r>
                            </w:p>
                          </w:txbxContent>
                        </wps:txbx>
                        <wps:bodyPr rot="0" vert="horz" wrap="square" lIns="91440" tIns="45720" rIns="91440" bIns="45720" anchor="t" anchorCtr="0" upright="1">
                          <a:noAutofit/>
                        </wps:bodyPr>
                      </wps:wsp>
                      <wps:wsp>
                        <wps:cNvPr id="16074" name="Text Box 12450"/>
                        <wps:cNvSpPr txBox="1">
                          <a:spLocks noChangeArrowheads="1"/>
                        </wps:cNvSpPr>
                        <wps:spPr bwMode="auto">
                          <a:xfrm>
                            <a:off x="7377" y="10566"/>
                            <a:ext cx="2402" cy="717"/>
                          </a:xfrm>
                          <a:prstGeom prst="rect">
                            <a:avLst/>
                          </a:prstGeom>
                          <a:solidFill>
                            <a:srgbClr val="FFFFFF"/>
                          </a:solidFill>
                          <a:ln w="9525">
                            <a:solidFill>
                              <a:srgbClr val="000000"/>
                            </a:solidFill>
                            <a:miter lim="800000"/>
                            <a:headEnd/>
                            <a:tailEnd/>
                          </a:ln>
                        </wps:spPr>
                        <wps:txbx>
                          <w:txbxContent>
                            <w:p w:rsidR="00862F6C" w:rsidRPr="009666F5" w:rsidRDefault="00862F6C" w:rsidP="00A33438">
                              <w:pPr>
                                <w:rPr>
                                  <w:rFonts w:asciiTheme="majorHAnsi" w:hAnsiTheme="majorHAnsi" w:cstheme="majorHAnsi"/>
                                  <w:sz w:val="18"/>
                                  <w:szCs w:val="18"/>
                                </w:rPr>
                              </w:pPr>
                              <w:r>
                                <w:rPr>
                                  <w:rFonts w:asciiTheme="majorHAnsi" w:hAnsiTheme="majorHAnsi" w:cstheme="majorHAnsi"/>
                                  <w:sz w:val="18"/>
                                  <w:szCs w:val="18"/>
                                </w:rPr>
                                <w:t xml:space="preserve">Closing </w:t>
                              </w:r>
                              <w:r w:rsidRPr="009666F5">
                                <w:rPr>
                                  <w:rFonts w:asciiTheme="majorHAnsi" w:hAnsiTheme="majorHAnsi" w:cstheme="majorHAnsi"/>
                                  <w:sz w:val="18"/>
                                  <w:szCs w:val="18"/>
                                </w:rPr>
                                <w:t>CV700</w:t>
                              </w:r>
                              <w:r>
                                <w:rPr>
                                  <w:rFonts w:asciiTheme="majorHAnsi" w:hAnsiTheme="majorHAnsi" w:cstheme="majorHAnsi"/>
                                  <w:sz w:val="18"/>
                                  <w:szCs w:val="18"/>
                                </w:rPr>
                                <w:t>, slope 10%/s</w:t>
                              </w:r>
                            </w:p>
                            <w:p w:rsidR="00862F6C" w:rsidRPr="009666F5" w:rsidRDefault="00862F6C" w:rsidP="00A33438">
                              <w:pPr>
                                <w:rPr>
                                  <w:rFonts w:asciiTheme="majorHAnsi" w:hAnsiTheme="majorHAnsi" w:cstheme="majorHAnsi"/>
                                  <w:sz w:val="18"/>
                                  <w:szCs w:val="18"/>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270" o:spid="_x0000_s2267" style="position:absolute;left:0;text-align:left;margin-left:6.15pt;margin-top:43.7pt;width:439.95pt;height:367.5pt;z-index:251306496" coordorigin="1541,4417" coordsize="8799,7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">
                <v:group id="Group 3185" o:spid="_x0000_s2268" style="position:absolute;left:4295;top:5025;width:215;height:525"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1Kn18QAAADeAAAA&#10;DwAAAAAAAAAAAAAAAACqAgAAZHJzL2Rvd25yZXYueG1sUEsFBgAAAAAEAAQA+gAAAJsDAAAAAA==&#10;">
                  <v:shape id="AutoShape 3186" o:spid="_x0000_s2269"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AFFMUAAADeAAAADwAAAGRycy9kb3ducmV2LnhtbERPTWsCMRC9C/0PYQq9iGZXqpStUbaC&#10;UAse1Hqfbqab0M1ku4m6/feNIHibx/uc+bJ3jThTF6xnBfk4A0FceW25VvB5WI9eQISIrLHxTAr+&#10;KMBy8TCYY6H9hXd03sdapBAOBSowMbaFlKEy5DCMfUucuG/fOYwJdrXUHV5SuGvkJMtm0qHl1GCw&#10;pZWh6md/cgq2m/yt/DJ287H7tdvpumxO9fCo1NNjX76CiNTHu/jmftdp/izLn+H6TrpB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HAFFMUAAADeAAAADwAAAAAAAAAA&#10;AAAAAAChAgAAZHJzL2Rvd25yZXYueG1sUEsFBgAAAAAEAAQA+QAAAJMDAAAAAA==&#10;"/>
                  <v:shape id="AutoShape 3187" o:spid="_x0000_s2270"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ygj8QAAADeAAAADwAAAGRycy9kb3ducmV2LnhtbERPTWsCMRC9F/wPYYReima3oJStUVZB&#10;qAUP2vY+bqab4GaybqJu/30jCN7m8T5ntuhdIy7UBetZQT7OQBBXXluuFXx/rUdvIEJE1th4JgV/&#10;FGAxHzzNsND+yju67GMtUgiHAhWYGNtCylAZchjGviVO3K/vHMYEu1rqDq8p3DXyNcum0qHl1GCw&#10;pZWh6rg/OwXbTb4sD8ZuPncnu52sy+Zcv/wo9Tzsy3cQkfr4EN/dHzrNn2b5BG7vpBv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PKCPxAAAAN4AAAAPAAAAAAAAAAAA&#10;AAAAAKECAABkcnMvZG93bnJldi54bWxQSwUGAAAAAAQABAD5AAAAkgMAAAAA&#10;"/>
                </v:group>
                <v:shape id="Text Box 3188" o:spid="_x0000_s2271" type="#_x0000_t202" style="position:absolute;left:4586;top:5025;width:3177;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TYTsIA&#10;AADeAAAADwAAAGRycy9kb3ducmV2LnhtbERP24rCMBB9X/Afwgi+LDZ1WatWo7iCi69ePmDajG2x&#10;mZQm2vr3ZmHBtzmc66w2vanFg1pXWVYwiWIQxLnVFRcKLuf9eA7CeWSNtWVS8CQHm/XgY4Wpth0f&#10;6XHyhQgh7FJUUHrfpFK6vCSDLrINceCutjXoA2wLqVvsQrip5VccJ9JgxaGhxIZ2JeW3090ouB66&#10;z+miy379ZXb8Tn6wmmX2qdRo2G+XIDz1/i3+dx90mJ/EkwT+3gk3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dNhOwgAAAN4AAAAPAAAAAAAAAAAAAAAAAJgCAABkcnMvZG93&#10;bnJldi54bWxQSwUGAAAAAAQABAD1AAAAhwMAAAAA&#10;" stroked="f">
                  <v:textbox>
                    <w:txbxContent>
                      <w:p w:rsidR="00862F6C" w:rsidRPr="009666F5" w:rsidRDefault="00862F6C" w:rsidP="00193662">
                        <w:pPr>
                          <w:rPr>
                            <w:rFonts w:asciiTheme="majorHAnsi" w:hAnsiTheme="majorHAnsi" w:cstheme="majorHAnsi"/>
                            <w:sz w:val="18"/>
                            <w:szCs w:val="18"/>
                          </w:rPr>
                        </w:pPr>
                        <w:r w:rsidRPr="009666F5">
                          <w:rPr>
                            <w:rFonts w:asciiTheme="majorHAnsi" w:hAnsiTheme="majorHAnsi" w:cstheme="majorHAnsi"/>
                            <w:sz w:val="18"/>
                            <w:szCs w:val="18"/>
                          </w:rPr>
                          <w:t>Valve Box, start cooling</w:t>
                        </w:r>
                      </w:p>
                    </w:txbxContent>
                  </v:textbox>
                </v:shape>
                <v:shape id="Text Box 3194" o:spid="_x0000_s2272" type="#_x0000_t202" style="position:absolute;left:2483;top:9725;width:1599;height: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h91cMA&#10;AADeAAAADwAAAGRycy9kb3ducmV2LnhtbERPzWrCQBC+F3yHZYReSt1Y2kSjq9iCJVfTPMCYHZNg&#10;djZkV5O8vVso9DYf3+9s96NpxZ1611hWsFxEIIhLqxuuFBQ/x9cVCOeRNbaWScFEDva72dMWU20H&#10;PtE995UIIexSVFB736VSurImg25hO+LAXWxv0AfYV1L3OIRw08q3KIqlwYZDQ40dfdVUXvObUXDJ&#10;hpeP9XD+9kVyeo8/sUnOdlLqeT4eNiA8jf5f/OfOdJgfR8sEft8JN8jd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h91cMAAADeAAAADwAAAAAAAAAAAAAAAACYAgAAZHJzL2Rv&#10;d25yZXYueG1sUEsFBgAAAAAEAAQA9QAAAIgDAAAAAA==&#10;" stroked="f">
                  <v:textbox>
                    <w:txbxContent>
                      <w:p w:rsidR="00862F6C" w:rsidRPr="009666F5" w:rsidRDefault="00862F6C" w:rsidP="00193662">
                        <w:pPr>
                          <w:rPr>
                            <w:rFonts w:asciiTheme="majorHAnsi" w:hAnsiTheme="majorHAnsi" w:cstheme="majorHAnsi"/>
                            <w:sz w:val="18"/>
                            <w:szCs w:val="18"/>
                          </w:rPr>
                        </w:pPr>
                        <w:r w:rsidRPr="009666F5">
                          <w:rPr>
                            <w:rFonts w:asciiTheme="majorHAnsi" w:hAnsiTheme="majorHAnsi" w:cstheme="majorHAnsi"/>
                            <w:sz w:val="18"/>
                            <w:szCs w:val="18"/>
                          </w:rPr>
                          <w:t>TT700 &lt;TT700L</w:t>
                        </w:r>
                      </w:p>
                    </w:txbxContent>
                  </v:textbox>
                </v:shape>
                <v:shape id="AutoShape 3201" o:spid="_x0000_s2273" type="#_x0000_t32" style="position:absolute;left:2479;top:6997;width:0;height: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0PEcgAAADeAAAADwAAAGRycy9kb3ducmV2LnhtbESPQUsDMRCF70L/Q5iCF7HZFSyyNi1b&#10;oWCFHtrqfdyMm+Bmst2k7frvnYPgbYb35r1vFqsxdOpCQ/KRDZSzAhRxE63n1sD7cXP/BCplZItd&#10;ZDLwQwlWy8nNAisbr7ynyyG3SkI4VWjA5dxXWqfGUcA0iz2xaF9xCJhlHVptB7xKeOj0Q1HMdUDP&#10;0uCwpxdHzffhHAzstuW6/nR++7Y/+d3jpu7O7d2HMbfTsX4GlWnM/+a/61cr+POiFF55R2bQy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6T0PEcgAAADeAAAADwAAAAAA&#10;AAAAAAAAAAChAgAAZHJzL2Rvd25yZXYueG1sUEsFBgAAAAAEAAQA+QAAAJYDAAAAAA==&#10;"/>
                <v:shape id="AutoShape 3202" o:spid="_x0000_s2274" type="#_x0000_t32" style="position:absolute;left:2491;top:7250;width:264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dtmcEAAADeAAAADwAAAGRycy9kb3ducmV2LnhtbERP3WrCMBS+H/gO4QjezbR1lFmNIgNh&#10;7G51D3Bojk21OSlNZrO3XwTBu/Px/Z7tPtpe3Gj0nWMF+TIDQdw43XGr4Od0fH0H4QOyxt4xKfgj&#10;D/vd7GWLlXYTf9OtDq1IIewrVGBCGCopfWPIol+6gThxZzdaDAmOrdQjTinc9rLIslJa7Dg1GBzo&#10;w1BzrX+tgsLk8e14wWH1Vcdrca7b0jWTUot5PGxABIrhKX64P3WaX2b5Gu7vpBvk7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R22ZwQAAAN4AAAAPAAAAAAAAAAAAAAAA&#10;AKECAABkcnMvZG93bnJldi54bWxQSwUGAAAAAAQABAD5AAAAjwMAAAAA&#10;" strokeweight=".5pt">
                  <v:stroke endarrow="block"/>
                </v:shape>
                <v:shape id="AutoShape 3203" o:spid="_x0000_s2275" type="#_x0000_t32" style="position:absolute;left:1562;top:10174;width:3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fJqsgAAADeAAAADwAAAGRycy9kb3ducmV2LnhtbESPQWsCMRCF7wX/Qxihl6JZhUrZGmUt&#10;CLXgQdvex810E9xMtpuo23/fORR6m2HevPe+5XoIrbpSn3xkA7NpAYq4jtZzY+DjfTt5ApUyssU2&#10;Mhn4oQTr1ehuiaWNNz7Q9ZgbJSacSjTgcu5KrVPtKGCaxo5Ybl+xD5hl7Rtte7yJeWj1vCgWOqBn&#10;SXDY0Yuj+ny8BAP73WxTnZzfvR2+/f5xW7WX5uHTmPvxUD2DyjTkf/Hf96uV+otiLgCCIzPo1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SfJqsgAAADeAAAADwAAAAAA&#10;AAAAAAAAAAChAgAAZHJzL2Rvd25yZXYueG1sUEsFBgAAAAAEAAQA+QAAAJYDAAAAAA==&#10;"/>
                <v:shape id="AutoShape 3204" o:spid="_x0000_s2276" type="#_x0000_t32" style="position:absolute;left:5136;top:7249;width:0;height:29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GHrcUAAADeAAAADwAAAGRycy9kb3ducmV2LnhtbERPTWvCQBC9F/wPywi9lGYTQSmpq4SI&#10;UASxRiHXITtNUrOzIbvV9N+7QqG3ebzPWa5H04krDa61rCCJYhDEldUt1wrOp+3rGwjnkTV2lknB&#10;LzlYryZPS0y1vfGRroWvRQhhl6KCxvs+ldJVDRl0ke2JA/dlB4M+wKGWesBbCDednMXxQhpsOTQ0&#10;2FPeUHUpfowCv3/Zzb+Ph0NWMG+yz115yfJSqefpmL2D8DT6f/Gf+0OH+Yt4lsDjnXCDX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EGHrcUAAADeAAAADwAAAAAAAAAA&#10;AAAAAAChAgAAZHJzL2Rvd25yZXYueG1sUEsFBgAAAAAEAAQA+QAAAJMDAAAAAA==&#10;"/>
                <v:shape id="AutoShape 3205" o:spid="_x0000_s2277" type="#_x0000_t32" style="position:absolute;left:2473;top:9594;width:0;height:58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FDhcMAAADeAAAADwAAAGRycy9kb3ducmV2LnhtbERPTYvCMBC9L/gfwgheFk3bg0g1yiII&#10;iwdhtQePQzLblm0m3SRb6783C4K3ebzP2exG24mBfGgdK8gXGQhi7UzLtYLqcpivQISIbLBzTAru&#10;FGC3nbxtsDTuxl80nGMtUgiHEhU0MfallEE3ZDEsXE+cuG/nLcYEfS2Nx1sKt50ssmwpLbacGhrs&#10;ad+Q/jn/WQXtsTpVw/tv9Hp1zK8+D5drp5WaTcePNYhIY3yJn+5Pk+Yvs6KA/3fSDXL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XhQ4XDAAAA3gAAAA8AAAAAAAAAAAAA&#10;AAAAoQIAAGRycy9kb3ducmV2LnhtbFBLBQYAAAAABAAEAPkAAACRAwAAAAA=&#10;"/>
                <v:shape id="AutoShape 3206" o:spid="_x0000_s2278" type="#_x0000_t32" style="position:absolute;left:2779;top:10161;width:222;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zvDsMAAADeAAAADwAAAGRycy9kb3ducmV2LnhtbERPzYrCMBC+C75DGMGbJupuka5RZEEQ&#10;9yC6fYChGdtqMylNtq1vv1kQ9jYf3+9sdoOtRUetrxxrWMwVCOLcmYoLDdn3YbYG4QOywdoxaXiS&#10;h912PNpgalzPF+quoRAxhH2KGsoQmlRKn5dk0c9dQxy5m2sthgjbQpoW+xhua7lUKpEWK44NJTb0&#10;WVL+uP5YDV/rt1DcLze3yrrzu2zU6ZD1idbTybD/ABFoCP/il/to4vxELVfw9068QW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M7w7DAAAA3gAAAA8AAAAAAAAAAAAA&#10;AAAAoQIAAGRycy9kb3ducmV2LnhtbFBLBQYAAAAABAAEAPkAAACRAwAAAAA=&#10;"/>
                <v:shape id="AutoShape 3207" o:spid="_x0000_s2279" type="#_x0000_t32" style="position:absolute;left:6394;top:11759;width:39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87FMQAAADeAAAADwAAAGRycy9kb3ducmV2LnhtbERPS2vCQBC+F/wPyxS81Y1BpKSuYgXx&#10;RQ+m1fOQHZNgdjburpr217uFQm/z8T1nMutMI27kfG1ZwXCQgCAurK65VPD1uXx5BeEDssbGMin4&#10;Jg+zae9pgpm2d97TLQ+liCHsM1RQhdBmUvqiIoN+YFviyJ2sMxgidKXUDu8x3DQyTZKxNFhzbKiw&#10;pUVFxTm/GgXbXVunl9WH2zSBjrn+Obyvhgel+s/d/A1EoC78i//cax3nj5N0BL/vxBvk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PzsUxAAAAN4AAAAPAAAAAAAAAAAA&#10;AAAAAKECAABkcnMvZG93bnJldi54bWxQSwUGAAAAAAQABAD5AAAAkgMAAAAA&#10;" strokeweight=".5pt">
                  <v:stroke endarrow="block"/>
                </v:shape>
                <v:shape id="AutoShape 3208" o:spid="_x0000_s2280" type="#_x0000_t32" style="position:absolute;left:10309;top:4661;width:0;height:70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BqMsQAAADeAAAADwAAAGRycy9kb3ducmV2LnhtbERPTWsCMRC9C/6HMIIXqVkFpWyNshUE&#10;LXhQ2/t0M92EbibbTdT13zeC4G0e73MWq87V4kJtsJ4VTMYZCOLSa8uVgs/T5uUVRIjIGmvPpOBG&#10;AVbLfm+BufZXPtDlGCuRQjjkqMDE2ORShtKQwzD2DXHifnzrMCbYVlK3eE3hrpbTLJtLh5ZTg8GG&#10;1obK3+PZKdjvJu/Ft7G7j8Of3c82RX2uRl9KDQdd8QYiUhef4od7q9P8eTadwf2ddIN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UGoyxAAAAN4AAAAPAAAAAAAAAAAA&#10;AAAAAKECAABkcnMvZG93bnJldi54bWxQSwUGAAAAAAQABAD5AAAAkgMAAAAA&#10;"/>
                <v:shape id="Text Box 3210" o:spid="_x0000_s2281" type="#_x0000_t202" style="position:absolute;left:5410;top:5550;width:3623;height: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ZchMUA&#10;AADeAAAADwAAAGRycy9kb3ducmV2LnhtbERPTWvCQBC9C/0PyxR6Ed1UJbWpq0hBsTebil6H7JiE&#10;Zmfj7hrTf98tCL3N433OYtWbRnTkfG1ZwfM4AUFcWF1zqeDwtRnNQfiArLGxTAp+yMNq+TBYYKbt&#10;jT+py0MpYgj7DBVUIbSZlL6oyKAf25Y4cmfrDIYIXSm1w1sMN42cJEkqDdYcGyps6b2i4ju/GgXz&#10;2a47+Y/p/lik5+Y1DF+67cUp9fTYr99ABOrDv/ju3uk4P00mKfy9E2+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lyExQAAAN4AAAAPAAAAAAAAAAAAAAAAAJgCAABkcnMv&#10;ZG93bnJldi54bWxQSwUGAAAAAAQABAD1AAAAigMAAAAA&#10;">
                  <v:textbox>
                    <w:txbxContent>
                      <w:p w:rsidR="00862F6C" w:rsidRPr="009666F5" w:rsidRDefault="00862F6C" w:rsidP="00193662">
                        <w:pPr>
                          <w:rPr>
                            <w:rFonts w:asciiTheme="majorHAnsi" w:hAnsiTheme="majorHAnsi" w:cstheme="majorHAnsi"/>
                            <w:sz w:val="18"/>
                            <w:szCs w:val="18"/>
                          </w:rPr>
                        </w:pPr>
                        <w:r w:rsidRPr="009666F5">
                          <w:rPr>
                            <w:rFonts w:asciiTheme="majorHAnsi" w:hAnsiTheme="majorHAnsi" w:cstheme="majorHAnsi"/>
                            <w:sz w:val="18"/>
                            <w:szCs w:val="18"/>
                          </w:rPr>
                          <w:t>Opening CV700, slope 10%/s,</w:t>
                        </w:r>
                      </w:p>
                      <w:p w:rsidR="00862F6C" w:rsidRPr="009666F5" w:rsidRDefault="00862F6C" w:rsidP="00193662">
                        <w:pPr>
                          <w:rPr>
                            <w:rFonts w:asciiTheme="majorHAnsi" w:hAnsiTheme="majorHAnsi" w:cstheme="majorHAnsi"/>
                            <w:sz w:val="18"/>
                            <w:szCs w:val="18"/>
                          </w:rPr>
                        </w:pPr>
                        <w:r>
                          <w:rPr>
                            <w:rFonts w:asciiTheme="majorHAnsi" w:hAnsiTheme="majorHAnsi" w:cstheme="majorHAnsi"/>
                            <w:sz w:val="18"/>
                            <w:szCs w:val="18"/>
                          </w:rPr>
                          <w:t>Open EV700</w:t>
                        </w:r>
                      </w:p>
                    </w:txbxContent>
                  </v:textbox>
                </v:shape>
                <v:group id="Group 3211" o:spid="_x0000_s2282" style="position:absolute;left:4297;top:6168;width:196;height:829"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gVracYAAADeAAAADwAAAGRycy9kb3ducmV2LnhtbERPTWvCQBC9F/wPywi9&#10;NZtYmkrMKiJWPIRCVSi9DdkxCWZnQ3abxH/fLRR6m8f7nHwzmVYM1LvGsoIkikEQl1Y3XCm4nN+e&#10;liCcR9bYWiYFd3KwWc8ecsy0HfmDhpOvRAhhl6GC2vsuk9KVNRl0ke2IA3e1vUEfYF9J3eMYwk0r&#10;F3GcSoMNh4YaO9rVVN5O30bBYcRx+5zsh+J23d2/zi/vn0VCSj3Op+0KhKfJ/4v/3Ecd5qfx4hV+&#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WBWtpxgAAAN4A&#10;AAAPAAAAAAAAAAAAAAAAAKoCAABkcnMvZG93bnJldi54bWxQSwUGAAAAAAQABAD6AAAAnQMAAAAA&#10;">
                  <v:shape id="AutoShape 3212" o:spid="_x0000_s2283"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HFrMgAAADeAAAADwAAAGRycy9kb3ducmV2LnhtbESPQWsCMRCF7wX/Qxihl6JZhUrZGmUt&#10;CLXgQdvex810E9xMtpuo23/fORR6m+G9ee+b5XoIrbpSn3xkA7NpAYq4jtZzY+DjfTt5ApUyssU2&#10;Mhn4oQTr1ehuiaWNNz7Q9ZgbJSGcSjTgcu5KrVPtKGCaxo5YtK/YB8yy9o22Pd4kPLR6XhQLHdCz&#10;NDjs6MVRfT5egoH9brapTs7v3g7ffv+4rdpL8/BpzP14qJ5BZRryv/nv+tUK/qKYC6+8IzPo1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1HFrMgAAADeAAAADwAAAAAA&#10;AAAAAAAAAAChAgAAZHJzL2Rvd25yZXYueG1sUEsFBgAAAAAEAAQA+QAAAJYDAAAAAA==&#10;"/>
                  <v:shape id="AutoShape 3213" o:spid="_x0000_s2284"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1gN8UAAADeAAAADwAAAGRycy9kb3ducmV2LnhtbERPS2sCMRC+C/0PYQpepGYVlHZrlK0g&#10;aMGDj96nm+kmdDNZN1HXf98IQm/z8T1ntuhcLS7UButZwWiYgSAuvbZcKTgeVi+vIEJE1lh7JgU3&#10;CrCYP/VmmGt/5R1d9rESKYRDjgpMjE0uZSgNOQxD3xAn7se3DmOCbSV1i9cU7mo5zrKpdGg5NRhs&#10;aGmo/N2fnYLtZvRRfBu7+dyd7HayKupzNfhSqv/cFe8gInXxX/xwr3WaP83Gb3B/J90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B1gN8UAAADeAAAADwAAAAAAAAAA&#10;AAAAAAChAgAAZHJzL2Rvd25yZXYueG1sUEsFBgAAAAAEAAQA+QAAAJMDAAAAAA==&#10;"/>
                </v:group>
                <v:shape id="Text Box 3214" o:spid="_x0000_s2285" type="#_x0000_t202" style="position:absolute;left:4500;top:6330;width:3596;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B1sYA&#10;AADeAAAADwAAAGRycy9kb3ducmV2LnhtbESPQWvCQBCF74L/YRnBm+6qVWp0FWkp9FSpbQVvQ3ZM&#10;gtnZkN2a9N93DoXeZpg3771vu+99re7UxiqwhdnUgCLOg6u4sPD58TJ5BBUTssM6MFn4oQj73XCw&#10;xcyFjt/pfkqFEhOOGVooU2oyrWNeksc4DQ2x3K6h9ZhkbQvtWuzE3Nd6bsxKe6xYEkps6Kmk/Hb6&#10;9ha+3q6X84M5Fs9+2XShN5r9Wls7HvWHDahEffoX/32/Oqm/MgsBEByZQe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RB1sYAAADeAAAADwAAAAAAAAAAAAAAAACYAgAAZHJz&#10;L2Rvd25yZXYueG1sUEsFBgAAAAAEAAQA9QAAAIsDAAAAAA==&#10;" filled="f" stroked="f">
                  <v:textbox>
                    <w:txbxContent>
                      <w:p w:rsidR="00862F6C" w:rsidRPr="009666F5" w:rsidRDefault="00862F6C" w:rsidP="00193662">
                        <w:pPr>
                          <w:rPr>
                            <w:rFonts w:asciiTheme="majorHAnsi" w:hAnsiTheme="majorHAnsi" w:cstheme="majorHAnsi"/>
                            <w:sz w:val="18"/>
                            <w:szCs w:val="18"/>
                          </w:rPr>
                        </w:pPr>
                        <w:r w:rsidRPr="009666F5">
                          <w:rPr>
                            <w:rFonts w:asciiTheme="majorHAnsi" w:hAnsiTheme="majorHAnsi" w:cstheme="majorHAnsi"/>
                            <w:sz w:val="18"/>
                            <w:szCs w:val="18"/>
                          </w:rPr>
                          <w:t>TT704 &lt; 200 K or TT706 &lt; 200 K</w:t>
                        </w:r>
                      </w:p>
                    </w:txbxContent>
                  </v:textbox>
                </v:shape>
                <v:shape id="AutoShape 3215" o:spid="_x0000_s2286" type="#_x0000_t32" style="position:absolute;left:5030;top:4656;width:5272;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7plMQAAADeAAAADwAAAGRycy9kb3ducmV2LnhtbERPTYvCMBC9C/6HMAt707QKIl2jyNLC&#10;wuJB3cvehma2rW0mNYna/fdGELzN433OajOYTlzJ+caygnSagCAurW64UvBzLCZLED4ga+wsk4J/&#10;8rBZj0crzLS98Z6uh1CJGMI+QwV1CH0mpS9rMuintieO3J91BkOErpLa4S2Gm07OkmQhDTYcG2rs&#10;6bOmsj1cjILf2Xexa+c7l1bFpcWzz0/5MVfq/W3YfoAINISX+On+0nH+Ipmn8Hgn3i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rumUxAAAAN4AAAAPAAAAAAAAAAAA&#10;AAAAAKECAABkcnMvZG93bnJldi54bWxQSwUGAAAAAAQABAD5AAAAkgMAAAAA&#10;" strokeweight=".5pt">
                  <v:stroke endarrow="block"/>
                </v:shape>
                <v:shape id="AutoShape 3219" o:spid="_x0000_s2287" type="#_x0000_t32" style="position:absolute;left:2475;top:6997;width:43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Bkm8UAAADeAAAADwAAAGRycy9kb3ducmV2LnhtbERPS2sCMRC+F/wPYQq9FM1qUWRrlFUQ&#10;asGDr/u4mW5CN5N1E3X77xuh0Nt8fM+ZLTpXixu1wXpWMBxkIIhLry1XCo6HdX8KIkRkjbVnUvBD&#10;ARbz3tMMc+3vvKPbPlYihXDIUYGJscmlDKUhh2HgG+LEffnWYUywraRu8Z7CXS1HWTaRDi2nBoMN&#10;rQyV3/urU7DdDJfF2djN5+5it+N1UV+r15NSL89d8Q4iUhf/xX/uD53mT7K3ETzeSTfI+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2Bkm8UAAADeAAAADwAAAAAAAAAA&#10;AAAAAAChAgAAZHJzL2Rvd25yZXYueG1sUEsFBgAAAAAEAAQA+QAAAJMDAAAAAA==&#10;"/>
                <v:shape id="AutoShape 3220" o:spid="_x0000_s2288" type="#_x0000_t32" style="position:absolute;left:6849;top:6980;width:0;height:4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zBAMUAAADeAAAADwAAAGRycy9kb3ducmV2LnhtbERPS2sCMRC+C/6HMIVepGatKGVrlFUQ&#10;quDBR+/TzXQTupmsm6jbf2+EQm/z8T1ntuhcLa7UButZwWiYgSAuvbZcKTgd1y9vIEJE1lh7JgW/&#10;FGAx7/dmmGt/4z1dD7ESKYRDjgpMjE0uZSgNOQxD3xAn7tu3DmOCbSV1i7cU7mr5mmVT6dByajDY&#10;0MpQ+XO4OAW7zWhZfBm72e7PdjdZF/WlGnwq9fzUFe8gInXxX/zn/tBp/jQbj+HxTrpB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zBAMUAAADeAAAADwAAAAAAAAAA&#10;AAAAAAChAgAAZHJzL2Rvd25yZXYueG1sUEsFBgAAAAAEAAQA+QAAAJMDAAAAAA==&#10;"/>
                <v:shape id="AutoShape 3222" o:spid="_x0000_s2289" type="#_x0000_t32" style="position:absolute;left:6894;top:7241;width:28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OeZ8AAAADeAAAADwAAAGRycy9kb3ducmV2LnhtbERPzYrCMBC+C75DmAVvmlqlSDXKIgiL&#10;N6sPMDRjU20mpcna7NtvhIW9zcf3O7tDtJ140eBbxwqWiwwEce10y42C2/U034DwAVlj55gU/JCH&#10;w3462WGp3cgXelWhESmEfYkKTAh9KaWvDVn0C9cTJ+7uBoshwaGResAxhdtO5llWSIstpwaDPR0N&#10;1c/q2yrIzTKuTw/sV+cqPvN71RSuHpWafcTPLYhAMfyL/9xfOs0vstUa3u+kG+T+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znmfAAAAA3gAAAA8AAAAAAAAAAAAAAAAA&#10;oQIAAGRycy9kb3ducmV2LnhtbFBLBQYAAAAABAAEAPkAAACOAwAAAAA=&#10;" strokeweight=".5pt">
                  <v:stroke endarrow="block"/>
                </v:shape>
                <v:shape id="Text Box 3226" o:spid="_x0000_s2290" type="#_x0000_t202" style="position:absolute;left:6790;top:8066;width:2784;height: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iTsMA&#10;AADeAAAADwAAAGRycy9kb3ducmV2LnhtbERPS4vCMBC+C/6HMII3TVZX0a5RRBH2pKwv2NvQjG3Z&#10;ZlKaaLv/fiMIe5uP7zmLVWtL8aDaF441vA0VCOLUmYIzDefTbjAD4QOywdIxafglD6tlt7PAxLiG&#10;v+hxDJmIIewT1JCHUCVS+jQni37oKuLI3VxtMURYZ9LU2MRwW8qRUlNpseDYkGNFm5zSn+Pdarjs&#10;b9/Xd3XItnZSNa5Vku1cat3vtesPEIHa8C9+uT9NnD9V4wk834k3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PiTsMAAADeAAAADwAAAAAAAAAAAAAAAACYAgAAZHJzL2Rv&#10;d25yZXYueG1sUEsFBgAAAAAEAAQA9QAAAIgDAAAAAA==&#10;" filled="f" stroked="f">
                  <v:textbox>
                    <w:txbxContent>
                      <w:p w:rsidR="00862F6C" w:rsidRDefault="00862F6C" w:rsidP="00193662">
                        <w:pPr>
                          <w:rPr>
                            <w:rFonts w:asciiTheme="majorHAnsi" w:hAnsiTheme="majorHAnsi" w:cstheme="majorHAnsi"/>
                            <w:sz w:val="18"/>
                            <w:szCs w:val="18"/>
                          </w:rPr>
                        </w:pPr>
                        <w:r>
                          <w:rPr>
                            <w:rFonts w:asciiTheme="majorHAnsi" w:hAnsiTheme="majorHAnsi" w:cstheme="majorHAnsi"/>
                            <w:sz w:val="18"/>
                            <w:szCs w:val="18"/>
                          </w:rPr>
                          <w:t>(TT705 OR TT707)&lt;TT705L OR</w:t>
                        </w:r>
                      </w:p>
                      <w:p w:rsidR="00862F6C" w:rsidRPr="009666F5" w:rsidRDefault="00862F6C" w:rsidP="00193662">
                        <w:pPr>
                          <w:rPr>
                            <w:rFonts w:asciiTheme="majorHAnsi" w:hAnsiTheme="majorHAnsi" w:cstheme="majorHAnsi"/>
                            <w:sz w:val="18"/>
                            <w:szCs w:val="18"/>
                          </w:rPr>
                        </w:pPr>
                        <w:r w:rsidRPr="009666F5">
                          <w:rPr>
                            <w:rFonts w:asciiTheme="majorHAnsi" w:hAnsiTheme="majorHAnsi" w:cstheme="majorHAnsi"/>
                            <w:sz w:val="18"/>
                            <w:szCs w:val="18"/>
                          </w:rPr>
                          <w:t>TT700&lt;</w:t>
                        </w:r>
                        <w:r>
                          <w:rPr>
                            <w:rFonts w:asciiTheme="majorHAnsi" w:hAnsiTheme="majorHAnsi" w:cstheme="majorHAnsi"/>
                            <w:sz w:val="18"/>
                            <w:szCs w:val="18"/>
                          </w:rPr>
                          <w:t>TT700C OR Stop</w:t>
                        </w:r>
                      </w:p>
                    </w:txbxContent>
                  </v:textbox>
                </v:shape>
                <v:shape id="Text Box 3228" o:spid="_x0000_s2291" type="#_x0000_t202" style="position:absolute;left:7619;top:8635;width:1599;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WcUA&#10;AADeAAAADwAAAGRycy9kb3ducmV2LnhtbERPTWvCQBC9F/wPyxR6KbqxSqrRVUqhxd40Fb0O2TEJ&#10;zc6mu9sY/71bELzN433Oct2bRnTkfG1ZwXiUgCAurK65VLD//hjOQPiArLGxTAou5GG9GjwsMdP2&#10;zDvq8lCKGMI+QwVVCG0mpS8qMuhHtiWO3Mk6gyFCV0rt8BzDTSNfkiSVBmuODRW29F5R8ZP/GQWz&#10;6aY7+q/J9lCkp2Yenl+7z1+n1NNj/7YAEagPd/HNvdFxfppMUvh/J94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8pZxQAAAN4AAAAPAAAAAAAAAAAAAAAAAJgCAABkcnMv&#10;ZG93bnJldi54bWxQSwUGAAAAAAQABAD1AAAAigMAAAAA&#10;">
                  <v:textbox>
                    <w:txbxContent>
                      <w:p w:rsidR="00862F6C" w:rsidRDefault="00862F6C" w:rsidP="00193662">
                        <w:pPr>
                          <w:rPr>
                            <w:rFonts w:asciiTheme="majorHAnsi" w:hAnsiTheme="majorHAnsi" w:cstheme="majorHAnsi"/>
                            <w:sz w:val="18"/>
                            <w:szCs w:val="18"/>
                          </w:rPr>
                        </w:pPr>
                        <w:r>
                          <w:rPr>
                            <w:rFonts w:asciiTheme="majorHAnsi" w:hAnsiTheme="majorHAnsi" w:cstheme="majorHAnsi"/>
                            <w:sz w:val="18"/>
                            <w:szCs w:val="18"/>
                          </w:rPr>
                          <w:t>CV700 opened</w:t>
                        </w:r>
                      </w:p>
                      <w:p w:rsidR="00862F6C" w:rsidRPr="009666F5" w:rsidRDefault="00862F6C" w:rsidP="00193662">
                        <w:pPr>
                          <w:rPr>
                            <w:rFonts w:asciiTheme="majorHAnsi" w:hAnsiTheme="majorHAnsi" w:cstheme="majorHAnsi"/>
                            <w:sz w:val="18"/>
                            <w:szCs w:val="18"/>
                          </w:rPr>
                        </w:pPr>
                        <w:r>
                          <w:rPr>
                            <w:rFonts w:asciiTheme="majorHAnsi" w:hAnsiTheme="majorHAnsi" w:cstheme="majorHAnsi"/>
                            <w:sz w:val="18"/>
                            <w:szCs w:val="18"/>
                          </w:rPr>
                          <w:t>Close EV700</w:t>
                        </w:r>
                      </w:p>
                    </w:txbxContent>
                  </v:textbox>
                </v:shape>
                <v:shape id="AutoShape 3229" o:spid="_x0000_s2292" type="#_x0000_t32" style="position:absolute;left:6711;top:9349;width:0;height:2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fHA8UAAADeAAAADwAAAGRycy9kb3ducmV2LnhtbERPTWsCMRC9C/0PYQpepGataMtqlG1B&#10;UMGDtr2Pm+kmdDPZbqKu/74pCN7m8T5nvuxcLc7UButZwWiYgSAuvbZcKfj8WD29gggRWWPtmRRc&#10;KcBy8dCbY679hfd0PsRKpBAOOSowMTa5lKE05DAMfUOcuG/fOowJtpXULV5SuKvlc5ZNpUPLqcFg&#10;Q++Gyp/DySnYbUZvxdHYzXb/a3eTVVGfqsGXUv3HrpiBiNTFu/jmXus0f5qNX+D/nXSD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xfHA8UAAADeAAAADwAAAAAAAAAA&#10;AAAAAAChAgAAZHJzL2Rvd25yZXYueG1sUEsFBgAAAAAEAAQA+QAAAJMDAAAAAA==&#10;"/>
                <v:shape id="AutoShape 3230" o:spid="_x0000_s2293" type="#_x0000_t32" style="position:absolute;left:6347;top:9620;width:10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hTccgAAADeAAAADwAAAGRycy9kb3ducmV2LnhtbESPQU8CMRCF7yb8h2ZIvBjoopGYlUJW&#10;ExIx4QDKfdwO24btdN0WWP+9czDxNpP35r1vFqshtOpCffKRDcymBSjiOlrPjYHPj/XkCVTKyBbb&#10;yGTghxKslqObBZY2XnlHl31ulIRwKtGAy7krtU61o4BpGjti0Y6xD5hl7Rtte7xKeGj1fVHMdUDP&#10;0uCwo1dH9Wl/Dga2m9lL9eX85n337beP66o9N3cHY27HQ/UMKtOQ/81/129W8OfFg/DKOzKDXv4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ohTccgAAADeAAAADwAAAAAA&#10;AAAAAAAAAAChAgAAZHJzL2Rvd25yZXYueG1sUEsFBgAAAAAEAAQA+QAAAJYDAAAAAA==&#10;"/>
                <v:group id="Group 3234" o:spid="_x0000_s2294" style="position:absolute;left:7234;top:9620;width:222;height:503"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MXcQAAADeAAAADwAAAGRycy9kb3ducmV2LnhtbERPTYvCMBC9C/sfwgh7&#10;07QriluNIuIuexBBXRBvQzO2xWZSmtjWf28Ewds83ufMl50pRUO1KywriIcRCOLU6oIzBf/Hn8EU&#10;hPPIGkvLpOBODpaLj94cE21b3lNz8JkIIewSVJB7XyVSujQng25oK+LAXWxt0AdYZ1LX2IZwU8qv&#10;KJpIgwWHhhwrWueUXg83o+C3xXY1ijfN9npZ38/H8e60jUmpz363moHw1Pm3+OX+02H+JBp9w/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Q/MXcQAAADeAAAA&#10;DwAAAAAAAAAAAAAAAACqAgAAZHJzL2Rvd25yZXYueG1sUEsFBgAAAAAEAAQA+gAAAJsDAAAAAA==&#10;">
                  <v:shape id="AutoShape 3235" o:spid="_x0000_s2295"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gsCsgAAADeAAAADwAAAGRycy9kb3ducmV2LnhtbESPQU8CMRCF7yb8h2ZIvBjoYpSYlUJW&#10;ExIx4QDKfdwO24btdN0WWP+9czDxNpN58977FqshtOpCffKRDcymBSjiOlrPjYHPj/XkCVTKyBbb&#10;yGTghxKslqObBZY2XnlHl31ulJhwKtGAy7krtU61o4BpGjtiuR1jHzDL2jfa9ngV89Dq+6KY64Ce&#10;JcFhR6+O6tP+HAxsN7OX6sv5zfvu228f11V7bu4OxtyOh+oZVKYh/4v/vt+s1J8XDwIgODKDXv4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PgsCsgAAADeAAAADwAAAAAA&#10;AAAAAAAAAAChAgAAZHJzL2Rvd25yZXYueG1sUEsFBgAAAAAEAAQA+QAAAJYDAAAAAA==&#10;"/>
                  <v:shape id="AutoShape 3236" o:spid="_x0000_s2296"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SJkcUAAADeAAAADwAAAGRycy9kb3ducmV2LnhtbERPTWsCMRC9C/0PYQq9iGZXqpStUbaC&#10;UAse1Hqfbqab0M1ku4m6/feNIHibx/uc+bJ3jThTF6xnBfk4A0FceW25VvB5WI9eQISIrLHxTAr+&#10;KMBy8TCYY6H9hXd03sdapBAOBSowMbaFlKEy5DCMfUucuG/fOYwJdrXUHV5SuGvkJMtm0qHl1GCw&#10;pZWh6md/cgq2m/yt/DJ287H7tdvpumxO9fCo1NNjX76CiNTHu/jmftdp/ix7zuH6TrpB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7SJkcUAAADeAAAADwAAAAAAAAAA&#10;AAAAAAChAgAAZHJzL2Rvd25yZXYueG1sUEsFBgAAAAAEAAQA+QAAAJMDAAAAAA==&#10;"/>
                </v:group>
                <v:shape id="Text Box 3237" o:spid="_x0000_s2297" type="#_x0000_t202" style="position:absolute;left:7349;top:9436;width:2420;height: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wJR8QA&#10;AADeAAAADwAAAGRycy9kb3ducmV2LnhtbERPTWvCQBC9C/6HZQredLeShjZ1FWkRPFkaW8HbkB2T&#10;0OxsyK5J/PfdQsHbPN7nrDajbURPna8da3hcKBDEhTM1lxq+jrv5MwgfkA02jknDjTxs1tPJCjPj&#10;Bv6kPg+liCHsM9RQhdBmUvqiIot+4VriyF1cZzFE2JXSdDjEcNvIpVKptFhzbKiwpbeKip/8ajV8&#10;Hy7nU6I+ynf71A5uVJLti9R69jBuX0EEGsNd/O/emzg/VckS/t6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sCUfEAAAA3gAAAA8AAAAAAAAAAAAAAAAAmAIAAGRycy9k&#10;b3ducmV2LnhtbFBLBQYAAAAABAAEAPUAAACJAwAAAAA=&#10;" filled="f" stroked="f">
                  <v:textbox>
                    <w:txbxContent>
                      <w:p w:rsidR="00862F6C" w:rsidRPr="00862F6C" w:rsidRDefault="00862F6C" w:rsidP="00193662">
                        <w:pPr>
                          <w:rPr>
                            <w:rFonts w:asciiTheme="majorHAnsi" w:hAnsiTheme="majorHAnsi" w:cstheme="majorHAnsi"/>
                            <w:sz w:val="18"/>
                            <w:szCs w:val="18"/>
                            <w:lang w:val="sv-SE"/>
                          </w:rPr>
                        </w:pPr>
                        <w:r w:rsidRPr="00862F6C">
                          <w:rPr>
                            <w:rFonts w:asciiTheme="majorHAnsi" w:hAnsiTheme="majorHAnsi" w:cstheme="majorHAnsi"/>
                            <w:sz w:val="18"/>
                            <w:szCs w:val="18"/>
                            <w:lang w:val="sv-SE"/>
                          </w:rPr>
                          <w:t xml:space="preserve">(TT705 OR TT707)&gt;TT705H </w:t>
                        </w:r>
                      </w:p>
                      <w:p w:rsidR="00862F6C" w:rsidRPr="00862F6C" w:rsidRDefault="00862F6C" w:rsidP="00193662">
                        <w:pPr>
                          <w:rPr>
                            <w:rFonts w:asciiTheme="majorHAnsi" w:hAnsiTheme="majorHAnsi" w:cstheme="majorHAnsi"/>
                            <w:sz w:val="18"/>
                            <w:szCs w:val="18"/>
                            <w:lang w:val="sv-SE"/>
                          </w:rPr>
                        </w:pPr>
                        <w:r w:rsidRPr="00862F6C">
                          <w:rPr>
                            <w:rFonts w:asciiTheme="majorHAnsi" w:hAnsiTheme="majorHAnsi" w:cstheme="majorHAnsi"/>
                            <w:sz w:val="18"/>
                            <w:szCs w:val="18"/>
                            <w:lang w:val="sv-SE"/>
                          </w:rPr>
                          <w:t>&amp; TT700&gt;TT700W</w:t>
                        </w:r>
                      </w:p>
                    </w:txbxContent>
                  </v:textbox>
                </v:shape>
                <v:shape id="AutoShape 3238" o:spid="_x0000_s2298" type="#_x0000_t32" style="position:absolute;left:7348;top:10113;width:24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qyfcUAAADeAAAADwAAAGRycy9kb3ducmV2LnhtbERPTWsCMRC9C/0PYQpepGatVspqlG1B&#10;UMGDtr2Pm+kmdDPZbqKu/74pCN7m8T5nvuxcLc7UButZwWiYgSAuvbZcKfj8WD29gggRWWPtmRRc&#10;KcBy8dCbY679hfd0PsRKpBAOOSowMTa5lKE05DAMfUOcuG/fOowJtpXULV5SuKvlc5ZNpUPLqcFg&#10;Q++Gyp/DySnYbUZvxdHYzXb/a3cvq6I+VYMvpfqPXTEDEamLd/HNvdZp/jSbjOH/nXSD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CqyfcUAAADeAAAADwAAAAAAAAAA&#10;AAAAAAChAgAAZHJzL2Rvd25yZXYueG1sUEsFBgAAAAAEAAQA+QAAAJMDAAAAAA==&#10;"/>
                <v:shape id="Text Box 3239" o:spid="_x0000_s2299" type="#_x0000_t202" style="position:absolute;left:6328;top:10159;width:736;height: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k0qMMA&#10;AADeAAAADwAAAGRycy9kb3ducmV2LnhtbERPS2vCQBC+F/wPywi91V1LKhrdBLEIPbXUF3gbsmMS&#10;zM6G7GrSf98tFLzNx/ecVT7YRtyp87VjDdOJAkFcOFNzqeGw377MQfiAbLBxTBp+yEOejZ5WmBrX&#10;8zfdd6EUMYR9ihqqENpUSl9UZNFPXEscuYvrLIYIu1KaDvsYbhv5qtRMWqw5NlTY0qai4rq7WQ3H&#10;z8v5lKiv8t2+tb0blGS7kFo/j4f1EkSgITzE/+4PE+fPVJLA3zvxBp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k0qMMAAADeAAAADwAAAAAAAAAAAAAAAACYAgAAZHJzL2Rv&#10;d25yZXYueG1sUEsFBgAAAAAEAAQA9QAAAIgDAAAAAA==&#10;" filled="f" stroked="f">
                  <v:textbox>
                    <w:txbxContent>
                      <w:p w:rsidR="00862F6C" w:rsidRPr="009666F5" w:rsidRDefault="00862F6C" w:rsidP="00193662">
                        <w:pPr>
                          <w:rPr>
                            <w:rFonts w:asciiTheme="majorHAnsi" w:hAnsiTheme="majorHAnsi" w:cstheme="majorHAnsi"/>
                            <w:sz w:val="18"/>
                            <w:szCs w:val="18"/>
                          </w:rPr>
                        </w:pPr>
                        <w:r w:rsidRPr="009666F5">
                          <w:rPr>
                            <w:rFonts w:asciiTheme="majorHAnsi" w:hAnsiTheme="majorHAnsi" w:cstheme="majorHAnsi"/>
                            <w:sz w:val="18"/>
                            <w:szCs w:val="18"/>
                          </w:rPr>
                          <w:t xml:space="preserve">Stop </w:t>
                        </w:r>
                      </w:p>
                    </w:txbxContent>
                  </v:textbox>
                </v:shape>
                <v:rect id="Rectangle 8659" o:spid="_x0000_s2300" style="position:absolute;left:3809;top:4417;width:1170;height:5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x7SsQA&#10;AADeAAAADwAAAGRycy9kb3ducmV2LnhtbERPyW7CMBC9I/EP1iD1BnbZRFMMQiCqcoRw6W0aT5O0&#10;8TiKDYR+PUZC4jZPb535srWVOFPjS8caXgcKBHHmTMm5hmO67c9A+IBssHJMGq7kYbnoduaYGHfh&#10;PZ0PIRcxhH2CGooQ6kRKnxVk0Q9cTRy5H9dYDBE2uTQNXmK4reRQqam0WHJsKLCmdUHZ3+FkNXyX&#10;wyP+79MPZd+2o7Br09/T10brl167egcRqA1P8cP9aeL8qRpP4P5OvEE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Me0rEAAAA3gAAAA8AAAAAAAAAAAAAAAAAmAIAAGRycy9k&#10;b3ducmV2LnhtbFBLBQYAAAAABAAEAPUAAACJAwAAAAA=&#10;">
                  <v:textbox>
                    <w:txbxContent>
                      <w:p w:rsidR="00862F6C" w:rsidRPr="009666F5" w:rsidRDefault="00862F6C" w:rsidP="00A33438">
                        <w:pPr>
                          <w:spacing w:before="80"/>
                          <w:jc w:val="center"/>
                          <w:rPr>
                            <w:rFonts w:asciiTheme="majorHAnsi" w:hAnsiTheme="majorHAnsi" w:cstheme="majorHAnsi"/>
                            <w:sz w:val="18"/>
                            <w:szCs w:val="18"/>
                          </w:rPr>
                        </w:pPr>
                        <w:r w:rsidRPr="009666F5">
                          <w:rPr>
                            <w:rFonts w:asciiTheme="majorHAnsi" w:hAnsiTheme="majorHAnsi" w:cstheme="majorHAnsi"/>
                            <w:sz w:val="18"/>
                            <w:szCs w:val="18"/>
                          </w:rPr>
                          <w:t xml:space="preserve">Stop </w:t>
                        </w:r>
                      </w:p>
                    </w:txbxContent>
                  </v:textbox>
                </v:rect>
                <v:rect id="Rectangle 8661" o:spid="_x0000_s2301" style="position:absolute;left:3797;top:5550;width:1613;height: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7lPcQA&#10;AADeAAAADwAAAGRycy9kb3ducmV2LnhtbERPTWvCQBC9F/wPywje6q5WgqauIhalHjVevE2z0yQ1&#10;Oxuyq6b+erdQ8DaP9znzZWdrcaXWV441jIYKBHHuTMWFhmO2eZ2C8AHZYO2YNPySh+Wi9zLH1Lgb&#10;7+l6CIWIIexT1FCG0KRS+rwki37oGuLIfbvWYoiwLaRp8RbDbS3HSiXSYsWxocSG1iXl58PFaviq&#10;xke877OtsrPNW9h12c/l9KH1oN+t3kEE6sJT/O/+NHF+oiYJ/L0Tb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e5T3EAAAA3gAAAA8AAAAAAAAAAAAAAAAAmAIAAGRycy9k&#10;b3ducmV2LnhtbFBLBQYAAAAABAAEAPUAAACJAwAAAAA=&#10;">
                  <v:textbox>
                    <w:txbxContent>
                      <w:p w:rsidR="00862F6C" w:rsidRPr="009666F5" w:rsidRDefault="00862F6C" w:rsidP="003C115B">
                        <w:pPr>
                          <w:jc w:val="center"/>
                          <w:rPr>
                            <w:rFonts w:asciiTheme="majorHAnsi" w:hAnsiTheme="majorHAnsi" w:cstheme="majorHAnsi"/>
                            <w:sz w:val="18"/>
                            <w:szCs w:val="18"/>
                            <w:lang w:val="fr-FR"/>
                          </w:rPr>
                        </w:pPr>
                        <w:r w:rsidRPr="009666F5">
                          <w:rPr>
                            <w:rFonts w:asciiTheme="majorHAnsi" w:hAnsiTheme="majorHAnsi" w:cstheme="majorHAnsi"/>
                            <w:sz w:val="18"/>
                            <w:szCs w:val="18"/>
                            <w:lang w:val="fr-FR"/>
                          </w:rPr>
                          <w:t>Starting LN2 flow</w:t>
                        </w:r>
                      </w:p>
                    </w:txbxContent>
                  </v:textbox>
                </v:rect>
                <v:shape id="AutoShape 8662" o:spid="_x0000_s2302" type="#_x0000_t32" style="position:absolute;left:6381;top:11200;width:0;height:5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G0fsUAAADeAAAADwAAAGRycy9kb3ducmV2LnhtbERPTWsCMRC9C/0PYQpepGYtastqlG1B&#10;UMGDtr2Pm+kmdDPZbqKu/74pCN7m8T5nvuxcLc7UButZwWiYgSAuvbZcKfj8WD29gggRWWPtmRRc&#10;KcBy8dCbY679hfd0PsRKpBAOOSowMTa5lKE05DAMfUOcuG/fOowJtpXULV5SuKvlc5ZNpUPLqcFg&#10;Q++Gyp/DySnYbUZvxdHYzXb/a3eTVVGfqsGXUv3HrpiBiNTFu/jmXus0f5qNX+D/nXSD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xG0fsUAAADeAAAADwAAAAAAAAAA&#10;AAAAAAChAgAAZHJzL2Rvd25yZXYueG1sUEsFBgAAAAAEAAQA+QAAAJMDAAAAAA==&#10;"/>
                <v:shape id="AutoShape 3232" o:spid="_x0000_s2303" type="#_x0000_t32" style="position:absolute;left:6338;top:9620;width:0;height:9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gDMgAAADeAAAADwAAAGRycy9kb3ducmV2LnhtbESPQU8CMRCF7yb8h2ZIvBjoYpSYlUJW&#10;ExIx4QDKfdwO24btdN0WWP+9czDxNpP35r1vFqshtOpCffKRDcymBSjiOlrPjYHPj/XkCVTKyBbb&#10;yGTghxKslqObBZY2XnlHl31ulIRwKtGAy7krtU61o4BpGjti0Y6xD5hl7Rtte7xKeGj1fVHMdUDP&#10;0uCwo1dH9Wl/Dga2m9lL9eX85n337beP66o9N3cHY27HQ/UMKtOQ/81/129W8OfFg/DKOzKDXv4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4gDMgAAADeAAAADwAAAAAA&#10;AAAAAAAAAAChAgAAZHJzL2Rvd25yZXYueG1sUEsFBgAAAAAEAAQA+QAAAJYDAAAAAA==&#10;"/>
                <v:shape id="AutoShape 3233" o:spid="_x0000_s2304" type="#_x0000_t32" style="position:absolute;left:6230;top:10175;width:2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KFl8UAAADeAAAADwAAAGRycy9kb3ducmV2LnhtbERPTWsCMRC9C/0PYQpepGYtKu1qlG1B&#10;UMGDtr2Pm+kmdDPZbqKu/74pCN7m8T5nvuxcLc7UButZwWiYgSAuvbZcKfj8WD29gAgRWWPtmRRc&#10;KcBy8dCbY679hfd0PsRKpBAOOSowMTa5lKE05DAMfUOcuG/fOowJtpXULV5SuKvlc5ZNpUPLqcFg&#10;Q++Gyp/DySnYbUZvxdHYzXb/a3eTVVGfqsGXUv3HrpiBiNTFu/jmXus0f5qNX+H/nXSD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cKFl8UAAADeAAAADwAAAAAAAAAA&#10;AAAAAAChAgAAZHJzL2Rvd25yZXYueG1sUEsFBgAAAAAEAAQA+QAAAJMDAAAAAA==&#10;"/>
                <v:shape id="AutoShape 10265" o:spid="_x0000_s2305" type="#_x0000_t32" style="position:absolute;left:6260;top:11493;width:2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G618gAAADeAAAADwAAAGRycy9kb3ducmV2LnhtbESPQWsCMRCF7wX/Qxihl6JZC0rZGmUt&#10;CLXgQdvex810E9xMtpuo23/fORR6m2HevPe+5XoIrbpSn3xkA7NpAYq4jtZzY+DjfTt5ApUyssU2&#10;Mhn4oQTr1ehuiaWNNz7Q9ZgbJSacSjTgcu5KrVPtKGCaxo5Ybl+xD5hl7Rtte7yJeWj1Y1EsdEDP&#10;kuCwoxdH9fl4CQb2u9mmOjm/ezt8+/18W7WX5uHTmPvxUD2DyjTkf/Hf96uV+otiLgCCIzPo1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SG618gAAADeAAAADwAAAAAA&#10;AAAAAAAAAAChAgAAZHJzL2Rvd25yZXYueG1sUEsFBgAAAAAEAAQA+QAAAJYDAAAAAA==&#10;"/>
                <v:shape id="Text Box 10266" o:spid="_x0000_s2306" type="#_x0000_t202" style="position:absolute;left:6484;top:11267;width:2788;height: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cB7cQA&#10;AADeAAAADwAAAGRycy9kb3ducmV2LnhtbERPTWvCQBC9C/0PyxR6011LE9rUVcRS6EkxtoK3ITsm&#10;odnZkN0m6b93BcHbPN7nLFajbURPna8da5jPFAjiwpmaSw3fh8/pKwgfkA02jknDP3lYLR8mC8yM&#10;G3hPfR5KEUPYZ6ihCqHNpPRFRRb9zLXEkTu7zmKIsCul6XCI4baRz0ql0mLNsaHCljYVFb/5n9Xw&#10;sz2fji9qV37YpB3cqCTbN6n10+O4fgcRaAx38c39ZeL8VCVzuL4Tb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nAe3EAAAA3gAAAA8AAAAAAAAAAAAAAAAAmAIAAGRycy9k&#10;b3ducmV2LnhtbFBLBQYAAAAABAAEAPUAAACJAwAAAAA=&#10;" filled="f" stroked="f">
                  <v:textbox>
                    <w:txbxContent>
                      <w:p w:rsidR="00862F6C" w:rsidRPr="00650B05" w:rsidRDefault="00862F6C" w:rsidP="00650B05">
                        <w:pPr>
                          <w:rPr>
                            <w:rFonts w:asciiTheme="majorHAnsi" w:hAnsiTheme="majorHAnsi" w:cstheme="majorHAnsi"/>
                            <w:sz w:val="18"/>
                            <w:szCs w:val="18"/>
                            <w:lang w:val="fr-FR"/>
                          </w:rPr>
                        </w:pPr>
                        <w:r>
                          <w:rPr>
                            <w:rFonts w:asciiTheme="majorHAnsi" w:hAnsiTheme="majorHAnsi" w:cstheme="majorHAnsi"/>
                            <w:sz w:val="18"/>
                            <w:szCs w:val="18"/>
                            <w:lang w:val="fr-FR"/>
                          </w:rPr>
                          <w:t>CV700 closed</w:t>
                        </w:r>
                      </w:p>
                    </w:txbxContent>
                  </v:textbox>
                </v:shape>
                <v:shape id="AutoShape 10613" o:spid="_x0000_s2307" type="#_x0000_t32" style="position:absolute;left:1568;top:10164;width:0;height:2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BO8QAAADeAAAADwAAAGRycy9kb3ducmV2LnhtbERPTWsCMRC9C/6HMIIXqVkFpWyNshUE&#10;LXhQ2/t0M92EbibbTdT13zeC4G0e73MWq87V4kJtsJ4VTMYZCOLSa8uVgs/T5uUVRIjIGmvPpOBG&#10;AVbLfm+BufZXPtDlGCuRQjjkqMDE2ORShtKQwzD2DXHifnzrMCbYVlK3eE3hrpbTLJtLh5ZTg8GG&#10;1obK3+PZKdjvJu/Ft7G7j8Of3c82RX2uRl9KDQdd8QYiUhef4od7q9P8eTabwv2ddIN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v4E7xAAAAN4AAAAPAAAAAAAAAAAA&#10;AAAAAKECAABkcnMvZG93bnJldi54bWxQSwUGAAAAAAQABAD5AAAAkgMAAAAA&#10;"/>
                <v:shape id="AutoShape 10614" o:spid="_x0000_s2308" type="#_x0000_t32" style="position:absolute;left:1983;top:10165;width:222;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qcc8MAAADeAAAADwAAAGRycy9kb3ducmV2LnhtbERPzYrCMBC+C75DGMGbJq5apGsUWRBk&#10;PSy6fYChGdtqMylNbOvbbxYW9jYf3+9s94OtRUetrxxrWMwVCOLcmYoLDdn3cbYB4QOywdoxaXiR&#10;h/1uPNpialzPF+quoRAxhH2KGsoQmlRKn5dk0c9dQxy5m2sthgjbQpoW+xhua/mmVCItVhwbSmzo&#10;o6T8cX1aDefNKhT3y80ts+5rLRv1ecz6ROvpZDi8gwg0hH/xn/tk4vxErZfw+068Qe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1KnHPDAAAA3gAAAA8AAAAAAAAAAAAA&#10;AAAAoQIAAGRycy9kb3ducmV2LnhtbFBLBQYAAAAABAAEAPkAAACRAwAAAAA=&#10;"/>
                <v:shape id="Text Box 10615" o:spid="_x0000_s2309" type="#_x0000_t202" style="position:absolute;left:1541;top:9797;width:714;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idcQA&#10;AADeAAAADwAAAGRycy9kb3ducmV2LnhtbERPTWvCQBC9C/6HZQq96W7FhDZ1FbEUPFVMW8HbkB2T&#10;0OxsyG6T+O+7gtDbPN7nrDajbURPna8da3iaKxDEhTM1lxq+Pt9nzyB8QDbYOCYNV/KwWU8nK8yM&#10;G/hIfR5KEUPYZ6ihCqHNpPRFRRb93LXEkbu4zmKIsCul6XCI4baRC6VSabHm2FBhS7uKip/812r4&#10;/ricT0t1KN9s0g5uVJLti9T68WHcvoIINIZ/8d29N3F+qpIl3N6JN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QonXEAAAA3gAAAA8AAAAAAAAAAAAAAAAAmAIAAGRycy9k&#10;b3ducmV2LnhtbFBLBQYAAAAABAAEAPUAAACJAwAAAAA=&#10;" filled="f" stroked="f">
                  <v:textbox>
                    <w:txbxContent>
                      <w:p w:rsidR="00862F6C" w:rsidRPr="009666F5" w:rsidRDefault="00862F6C" w:rsidP="00FF5036">
                        <w:pPr>
                          <w:rPr>
                            <w:rFonts w:asciiTheme="majorHAnsi" w:hAnsiTheme="majorHAnsi" w:cstheme="majorHAnsi"/>
                            <w:sz w:val="18"/>
                            <w:szCs w:val="18"/>
                          </w:rPr>
                        </w:pPr>
                        <w:r>
                          <w:rPr>
                            <w:rFonts w:asciiTheme="majorHAnsi" w:hAnsiTheme="majorHAnsi" w:cstheme="majorHAnsi"/>
                            <w:sz w:val="18"/>
                            <w:szCs w:val="18"/>
                          </w:rPr>
                          <w:t xml:space="preserve">Stop </w:t>
                        </w:r>
                      </w:p>
                    </w:txbxContent>
                  </v:textbox>
                </v:shape>
                <v:shape id="AutoShape 10616" o:spid="_x0000_s2310" type="#_x0000_t32" style="position:absolute;left:1566;top:10439;width:47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Xt8sUAAADeAAAADwAAAGRycy9kb3ducmV2LnhtbERPTWvCQBC9C/6HZYTedBNBKdE1VEGs&#10;Fg9Nq+chO02C2dl0d6tpf31XKPQ2j/c5y7w3rbiS841lBekkAUFcWt1wpeD9bTt+BOEDssbWMin4&#10;Jg/5ajhYYqbtjV/pWoRKxBD2GSqoQ+gyKX1Zk0E/sR1x5D6sMxgidJXUDm8x3LRymiRzabDh2FBj&#10;R5uaykvxZRQcXrpm+rk7un0b6Fzon9N6l56Uehj1TwsQgfrwL/5zP+s4f57MZnB/J9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3Xt8sUAAADeAAAADwAAAAAAAAAA&#10;AAAAAAChAgAAZHJzL2Rvd25yZXYueG1sUEsFBgAAAAAEAAQA+QAAAJMDAAAAAA==&#10;" strokeweight=".5pt">
                  <v:stroke endarrow="block"/>
                </v:shape>
                <v:group id="Group 10676" o:spid="_x0000_s2311" style="position:absolute;left:6628;top:8025;width:227;height:675"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U+9j8QAAADeAAAA&#10;DwAAAAAAAAAAAAAAAACqAgAAZHJzL2Rvd25yZXYueG1sUEsFBgAAAAAEAAQA+gAAAJsDAAAAAA==&#10;">
                  <v:shape id="AutoShape 10677" o:spid="_x0000_s2312"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gio8UAAADeAAAADwAAAGRycy9kb3ducmV2LnhtbERPS2sCMRC+F/wPYQq9FM1a0MrWKKsg&#10;VMGDr/u4mW5CN5N1E3X7702h0Nt8fM+ZzjtXixu1wXpWMBxkIIhLry1XCo6HVX8CIkRkjbVnUvBD&#10;Aeaz3tMUc+3vvKPbPlYihXDIUYGJscmlDKUhh2HgG+LEffnWYUywraRu8Z7CXS3fsmwsHVpODQYb&#10;Whoqv/dXp2C7Hi6Ks7Hrze5it6NVUV+r15NSL89d8QEiUhf/xX/uT53mj7PRO/y+k26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sgio8UAAADeAAAADwAAAAAAAAAA&#10;AAAAAAChAgAAZHJzL2Rvd25yZXYueG1sUEsFBgAAAAAEAAQA+QAAAJMDAAAAAA==&#10;"/>
                  <v:shape id="AutoShape 10678" o:spid="_x0000_s2313"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e20cgAAADeAAAADwAAAGRycy9kb3ducmV2LnhtbESPQWsCMRCF7wX/Qxihl6JZC0rZGmUt&#10;CLXgQdvex810E9xMtpuo23/fORR6m+G9ee+b5XoIrbpSn3xkA7NpAYq4jtZzY+DjfTt5ApUyssU2&#10;Mhn4oQTr1ehuiaWNNz7Q9ZgbJSGcSjTgcu5KrVPtKGCaxo5YtK/YB8yy9o22Pd4kPLT6sSgWOqBn&#10;aXDY0Yuj+ny8BAP73WxTnZzfvR2+/X6+rdpL8/BpzP14qJ5BZRryv/nv+tUK/qKYC6+8IzPo1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1e20cgAAADeAAAADwAAAAAA&#10;AAAAAAAAAAChAgAAZHJzL2Rvd25yZXYueG1sUEsFBgAAAAAEAAQA+QAAAJYDAAAAAA==&#10;"/>
                </v:group>
                <v:shape id="AutoShape 10679" o:spid="_x0000_s2314" type="#_x0000_t32" style="position:absolute;left:9786;top:7249;width:0;height:2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sTSsUAAADeAAAADwAAAGRycy9kb3ducmV2LnhtbERPS2sCMRC+F/wPYQq9FM1aUOrWKKsg&#10;VMGDr/u4mW5CN5N1E3X7702h0Nt8fM+ZzjtXixu1wXpWMBxkIIhLry1XCo6HVf8dRIjIGmvPpOCH&#10;Asxnvacp5trfeUe3faxECuGQowITY5NLGUpDDsPAN8SJ+/Ktw5hgW0nd4j2Fu1q+ZdlYOrScGgw2&#10;tDRUfu+vTsF2PVwUZ2PXm93Fbkeror5WryelXp674gNEpC7+i//cnzrNH2ejCfy+k26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BsTSsUAAADeAAAADwAAAAAAAAAA&#10;AAAAAAChAgAAZHJzL2Rvd25yZXYueG1sUEsFBgAAAAAEAAQA+QAAAJMDAAAAAA==&#10;"/>
                <v:group id="Group 10680" o:spid="_x0000_s2315" style="position:absolute;left:6130;top:7410;width:3099;height:680" coordorigin="3930,1920" coordsize="514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GSt3IAAAA&#10;3gAAAA8AAAAAAAAAAAAAAAAAqgIAAGRycy9kb3ducmV2LnhtbFBLBQYAAAAABAAEAPoAAACfAwAA&#10;AAA=&#10;">
                  <v:rect id="Rectangle 10681" o:spid="_x0000_s2316" style="position:absolute;left:3930;top:1920;width:252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IhKcMA&#10;AADeAAAADwAAAGRycy9kb3ducmV2LnhtbERPTWvCQBC9F/wPywi91V0tBJu6iihKe9Tk4m3MTpNo&#10;djZkV037611B6G0e73Nmi9424kqdrx1rGI8UCOLCmZpLDXm2eZuC8AHZYOOYNPySh8V88DLD1Lgb&#10;7+i6D6WIIexT1FCF0KZS+qIii37kWuLI/bjOYoiwK6Xp8BbDbSMnSiXSYs2xocKWVhUV5/3FajjW&#10;kxz/dtlW2Y/Ne/jus9PlsNb6ddgvP0EE6sO/+On+MnF+opIxPN6JN8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IhKcMAAADeAAAADwAAAAAAAAAAAAAAAACYAgAAZHJzL2Rv&#10;d25yZXYueG1sUEsFBgAAAAAEAAQA9QAAAIgDAAAAAA==&#10;">
                    <v:textbox>
                      <w:txbxContent>
                        <w:p w:rsidR="00862F6C" w:rsidRPr="009666F5" w:rsidRDefault="00862F6C" w:rsidP="00CC4155">
                          <w:pPr>
                            <w:jc w:val="center"/>
                            <w:rPr>
                              <w:rFonts w:asciiTheme="majorHAnsi" w:hAnsiTheme="majorHAnsi" w:cstheme="majorHAnsi"/>
                              <w:sz w:val="18"/>
                              <w:szCs w:val="18"/>
                            </w:rPr>
                          </w:pPr>
                          <w:r>
                            <w:rPr>
                              <w:rFonts w:asciiTheme="majorHAnsi" w:hAnsiTheme="majorHAnsi" w:cstheme="majorHAnsi"/>
                              <w:sz w:val="18"/>
                              <w:szCs w:val="18"/>
                            </w:rPr>
                            <w:t xml:space="preserve">Start </w:t>
                          </w:r>
                          <w:r w:rsidRPr="009666F5">
                            <w:rPr>
                              <w:rFonts w:asciiTheme="majorHAnsi" w:hAnsiTheme="majorHAnsi" w:cstheme="majorHAnsi"/>
                              <w:sz w:val="18"/>
                              <w:szCs w:val="18"/>
                            </w:rPr>
                            <w:t>LN2 Circulation</w:t>
                          </w:r>
                        </w:p>
                      </w:txbxContent>
                    </v:textbox>
                  </v:rect>
                  <v:shape id="Text Box 10682" o:spid="_x0000_s2317" type="#_x0000_t202" style="position:absolute;left:6450;top:1920;width:262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fjR8UA&#10;AADeAAAADwAAAGRycy9kb3ducmV2LnhtbERPTWvCQBC9C/0PyxR6Ed1UJbWpq0hBsTebil6H7JiE&#10;Zmfj7hrTf98tCL3N433OYtWbRnTkfG1ZwfM4AUFcWF1zqeDwtRnNQfiArLGxTAp+yMNq+TBYYKbt&#10;jT+py0MpYgj7DBVUIbSZlL6oyKAf25Y4cmfrDIYIXSm1w1sMN42cJEkqDdYcGyps6b2i4ju/GgXz&#10;2a47+Y/p/lik5+Y1DF+67cUp9fTYr99ABOrDv/ju3uk4P03SCfy9E2+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J+NHxQAAAN4AAAAPAAAAAAAAAAAAAAAAAJgCAABkcnMv&#10;ZG93bnJldi54bWxQSwUGAAAAAAQABAD1AAAAigMAAAAA&#10;">
                    <v:textbox>
                      <w:txbxContent>
                        <w:p w:rsidR="00862F6C" w:rsidRDefault="00862F6C" w:rsidP="00CC4155">
                          <w:pPr>
                            <w:rPr>
                              <w:rFonts w:asciiTheme="majorHAnsi" w:hAnsiTheme="majorHAnsi" w:cstheme="majorHAnsi"/>
                              <w:sz w:val="18"/>
                              <w:szCs w:val="18"/>
                            </w:rPr>
                          </w:pPr>
                          <w:r>
                            <w:rPr>
                              <w:rFonts w:asciiTheme="majorHAnsi" w:hAnsiTheme="majorHAnsi" w:cstheme="majorHAnsi"/>
                              <w:sz w:val="18"/>
                              <w:szCs w:val="18"/>
                            </w:rPr>
                            <w:t>CV700 opened</w:t>
                          </w:r>
                        </w:p>
                        <w:p w:rsidR="00862F6C" w:rsidRPr="009666F5" w:rsidRDefault="00862F6C" w:rsidP="00CC4155">
                          <w:pPr>
                            <w:rPr>
                              <w:rFonts w:asciiTheme="majorHAnsi" w:hAnsiTheme="majorHAnsi" w:cstheme="majorHAnsi"/>
                              <w:sz w:val="18"/>
                              <w:szCs w:val="18"/>
                            </w:rPr>
                          </w:pPr>
                          <w:r>
                            <w:rPr>
                              <w:rFonts w:asciiTheme="majorHAnsi" w:hAnsiTheme="majorHAnsi" w:cstheme="majorHAnsi"/>
                              <w:sz w:val="18"/>
                              <w:szCs w:val="18"/>
                            </w:rPr>
                            <w:t xml:space="preserve">Open </w:t>
                          </w:r>
                          <w:r w:rsidRPr="009666F5">
                            <w:rPr>
                              <w:rFonts w:asciiTheme="majorHAnsi" w:hAnsiTheme="majorHAnsi" w:cstheme="majorHAnsi"/>
                              <w:sz w:val="18"/>
                              <w:szCs w:val="18"/>
                            </w:rPr>
                            <w:t>EV700</w:t>
                          </w:r>
                        </w:p>
                      </w:txbxContent>
                    </v:textbox>
                  </v:shape>
                </v:group>
                <v:rect id="Rectangle 10683" o:spid="_x0000_s2318" style="position:absolute;left:6130;top:8635;width:1496;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waxcMA&#10;AADeAAAADwAAAGRycy9kb3ducmV2LnhtbERPTYvCMBC9L/gfwgje1kSFotUosouye9R68TY2Y1tt&#10;JqWJ2t1fv1kQvM3jfc5i1dla3Kn1lWMNo6ECQZw7U3Gh4ZBt3qcgfEA2WDsmDT/kYbXsvS0wNe7B&#10;O7rvQyFiCPsUNZQhNKmUPi/Joh+6hjhyZ9daDBG2hTQtPmK4reVYqURarDg2lNjQR0n5dX+zGk7V&#10;+IC/u2yr7GwzCd9ddrkdP7Ue9Lv1HESgLrzET/eXifMTlUzg/514g1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waxcMAAADeAAAADwAAAAAAAAAAAAAAAACYAgAAZHJzL2Rv&#10;d25yZXYueG1sUEsFBgAAAAAEAAQA9QAAAIgDAAAAAA==&#10;">
                  <v:textbox>
                    <w:txbxContent>
                      <w:p w:rsidR="00862F6C" w:rsidRPr="009666F5" w:rsidRDefault="00862F6C" w:rsidP="00CC4155">
                        <w:pPr>
                          <w:jc w:val="center"/>
                          <w:rPr>
                            <w:rFonts w:asciiTheme="majorHAnsi" w:hAnsiTheme="majorHAnsi" w:cstheme="majorHAnsi"/>
                            <w:sz w:val="18"/>
                            <w:szCs w:val="18"/>
                          </w:rPr>
                        </w:pPr>
                        <w:r w:rsidRPr="009666F5">
                          <w:rPr>
                            <w:rFonts w:asciiTheme="majorHAnsi" w:hAnsiTheme="majorHAnsi" w:cstheme="majorHAnsi"/>
                            <w:sz w:val="18"/>
                            <w:szCs w:val="18"/>
                          </w:rPr>
                          <w:t>Stop LN2 circulation</w:t>
                        </w:r>
                      </w:p>
                    </w:txbxContent>
                  </v:textbox>
                </v:rect>
                <v:shape id="Text Box 3193" o:spid="_x0000_s2319" type="#_x0000_t202" style="position:absolute;left:2680;top:8464;width:2377;height: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38EA&#10;AADeAAAADwAAAGRycy9kb3ducmV2LnhtbERPy6rCMBDdC/5DGMGNaKp4q1ajqHDFrY8PGJuxLTaT&#10;0kRb/95cEO5uDuc5q01rSvGi2hWWFYxHEQji1OqCMwXXy+9wDsJ5ZI2lZVLwJgebdbezwkTbhk/0&#10;OvtMhBB2CSrIva8SKV2ak0E3shVx4O62NugDrDOpa2xCuCnlJIpiabDg0JBjRfuc0sf5aRTcj83g&#10;Z9HcDv46O03jHRazm30r1e+12yUIT63/F3/dRx3mx1E8hb93wg1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skN/BAAAA3gAAAA8AAAAAAAAAAAAAAAAAmAIAAGRycy9kb3du&#10;cmV2LnhtbFBLBQYAAAAABAAEAPUAAACGAwAAAAA=&#10;" stroked="f">
                  <v:textbox>
                    <w:txbxContent>
                      <w:p w:rsidR="00862F6C" w:rsidRPr="009666F5" w:rsidRDefault="00862F6C" w:rsidP="00193662">
                        <w:pPr>
                          <w:rPr>
                            <w:rFonts w:asciiTheme="majorHAnsi" w:hAnsiTheme="majorHAnsi" w:cstheme="majorHAnsi"/>
                            <w:sz w:val="18"/>
                            <w:szCs w:val="18"/>
                          </w:rPr>
                        </w:pPr>
                        <w:r w:rsidRPr="009666F5">
                          <w:rPr>
                            <w:rFonts w:asciiTheme="majorHAnsi" w:hAnsiTheme="majorHAnsi" w:cstheme="majorHAnsi"/>
                            <w:sz w:val="18"/>
                            <w:szCs w:val="18"/>
                          </w:rPr>
                          <w:t>TT700 &gt;TT700H</w:t>
                        </w:r>
                        <w:r>
                          <w:rPr>
                            <w:rFonts w:asciiTheme="majorHAnsi" w:hAnsiTheme="majorHAnsi" w:cstheme="majorHAnsi"/>
                            <w:sz w:val="18"/>
                            <w:szCs w:val="18"/>
                          </w:rPr>
                          <w:t xml:space="preserve"> OR Stop</w:t>
                        </w:r>
                      </w:p>
                    </w:txbxContent>
                  </v:textbox>
                </v:shape>
                <v:shape id="AutoShape 3191" o:spid="_x0000_s2320" type="#_x0000_t32" style="position:absolute;left:2537;top:8326;width:0;height:6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rT8sQAAADeAAAADwAAAGRycy9kb3ducmV2LnhtbERPTWsCMRC9F/wPYQQvRbMWXMrWKKsg&#10;1IIHbXsfN9NNcDNZN1HXf98UCt7m8T5nvuxdI67UBetZwXSSgSCuvLZcK/j63IxfQYSIrLHxTAru&#10;FGC5GDzNsdD+xnu6HmItUgiHAhWYGNtCylAZchgmviVO3I/vHMYEu1rqDm8p3DXyJcty6dByajDY&#10;0tpQdTpcnILddroqj8ZuP/Znu5ttyuZSP38rNRr25RuISH18iP/d7zrNz7N8Bn/vpBv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OtPyxAAAAN4AAAAPAAAAAAAAAAAA&#10;AAAAAKECAABkcnMvZG93bnJldi54bWxQSwUGAAAAAAQABAD5AAAAkgMAAAAA&#10;"/>
                <v:shape id="AutoShape 3192" o:spid="_x0000_s2321" type="#_x0000_t32" style="position:absolute;left:2423;top:8651;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NhcUAAADeAAAADwAAAGRycy9kb3ducmV2LnhtbERP32vCMBB+H/g/hBP2MmzqYGVUo9SB&#10;MAc+qPP9bG5NWHOpTdTuv18GA9/u4/t58+XgWnGlPljPCqZZDoK49tpyo+DzsJ68gggRWWPrmRT8&#10;UIDlYvQwx1L7G+/ouo+NSCEcSlRgYuxKKUNtyGHIfEecuC/fO4wJ9o3UPd5SuGvlc54X0qHl1GCw&#10;ozdD9ff+4hRsN9NVdTJ287E72+3LumovzdNRqcfxUM1ARBriXfzvftdpfpEXBfy9k26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hNhcUAAADeAAAADwAAAAAAAAAA&#10;AAAAAAChAgAAZHJzL2Rvd25yZXYueG1sUEsFBgAAAAAEAAQA+QAAAJMDAAAAAA==&#10;"/>
                <v:group id="Group 10690" o:spid="_x0000_s2322" style="position:absolute;left:1632;top:7703;width:3294;height:680" coordorigin="3930,1920" coordsize="514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Bv0qnFAAAA3gAA&#10;AA8AAAAAAAAAAAAAAAAAqgIAAGRycy9kb3ducmV2LnhtbFBLBQYAAAAABAAEAPoAAACcAwAAAAA=&#10;">
                  <v:rect id="Rectangle 10691" o:spid="_x0000_s2323" style="position:absolute;left:3930;top:1920;width:252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iItMYA&#10;AADeAAAADwAAAGRycy9kb3ducmV2LnhtbESPQW/CMAyF75P2HyJP4jaSgVRBR0BoE9N2hHLh5jWm&#10;LTRO1QTo9uvnwyRutt7ze58Xq8G36kp9bAJbeBkbUMRlcA1XFvbF5nkGKiZkh21gsvBDEVbLx4cF&#10;5i7ceEvXXaqUhHDM0UKdUpdrHcuaPMZx6IhFO4beY5K1r7Tr8SbhvtUTYzLtsWFpqLGjt5rK8+7i&#10;LXw3kz3+bosP4+ebafoaitPl8G7t6GlYv4JKNKS7+f/60wl+ZjLhlXdkBr3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iItMYAAADeAAAADwAAAAAAAAAAAAAAAACYAgAAZHJz&#10;L2Rvd25yZXYueG1sUEsFBgAAAAAEAAQA9QAAAIsDAAAAAA==&#10;">
                    <v:textbox>
                      <w:txbxContent>
                        <w:p w:rsidR="00862F6C" w:rsidRPr="009666F5" w:rsidRDefault="00862F6C" w:rsidP="00CC4155">
                          <w:pPr>
                            <w:jc w:val="center"/>
                            <w:rPr>
                              <w:rFonts w:asciiTheme="majorHAnsi" w:hAnsiTheme="majorHAnsi" w:cstheme="majorHAnsi"/>
                              <w:sz w:val="18"/>
                              <w:szCs w:val="18"/>
                            </w:rPr>
                          </w:pPr>
                          <w:r>
                            <w:rPr>
                              <w:rFonts w:asciiTheme="majorHAnsi" w:hAnsiTheme="majorHAnsi" w:cstheme="majorHAnsi"/>
                              <w:sz w:val="18"/>
                              <w:szCs w:val="18"/>
                            </w:rPr>
                            <w:t xml:space="preserve">Start </w:t>
                          </w:r>
                          <w:r w:rsidRPr="009666F5">
                            <w:rPr>
                              <w:rFonts w:asciiTheme="majorHAnsi" w:hAnsiTheme="majorHAnsi" w:cstheme="majorHAnsi"/>
                              <w:sz w:val="18"/>
                              <w:szCs w:val="18"/>
                            </w:rPr>
                            <w:t>GN2 heating</w:t>
                          </w:r>
                        </w:p>
                      </w:txbxContent>
                    </v:textbox>
                  </v:rect>
                  <v:shape id="Text Box 10692" o:spid="_x0000_s2324" type="#_x0000_t202" style="position:absolute;left:6450;top:1920;width:262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NxNsQA&#10;AADeAAAADwAAAGRycy9kb3ducmV2LnhtbERPTWvCQBC9F/wPywheim5qJdXUVURo0Zu1otchOyah&#10;2dl0dxvjv3cFobd5vM+ZLztTi5acrywreBklIIhzqysuFBy+P4ZTED4ga6wtk4IreVguek9zzLS9&#10;8Be1+1CIGMI+QwVlCE0mpc9LMuhHtiGO3Nk6gyFCV0jt8BLDTS3HSZJKgxXHhhIbWpeU/+z/jILp&#10;ZNOe/PZ1d8zTcz0Lz2/t569TatDvVu8gAnXhX/xwb3ScnybpDO7vx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DcTbEAAAA3gAAAA8AAAAAAAAAAAAAAAAAmAIAAGRycy9k&#10;b3ducmV2LnhtbFBLBQYAAAAABAAEAPUAAACJAwAAAAA=&#10;">
                    <v:textbox>
                      <w:txbxContent>
                        <w:p w:rsidR="00862F6C" w:rsidRPr="009666F5" w:rsidRDefault="00862F6C" w:rsidP="00CC4155">
                          <w:pPr>
                            <w:rPr>
                              <w:rFonts w:asciiTheme="majorHAnsi" w:hAnsiTheme="majorHAnsi" w:cstheme="majorHAnsi"/>
                              <w:sz w:val="18"/>
                              <w:szCs w:val="18"/>
                            </w:rPr>
                          </w:pPr>
                          <w:r>
                            <w:rPr>
                              <w:rFonts w:asciiTheme="majorHAnsi" w:hAnsiTheme="majorHAnsi" w:cstheme="majorHAnsi"/>
                              <w:sz w:val="18"/>
                              <w:szCs w:val="18"/>
                            </w:rPr>
                            <w:t>Start EH700</w:t>
                          </w:r>
                        </w:p>
                      </w:txbxContent>
                    </v:textbox>
                  </v:shape>
                </v:group>
                <v:group id="Group 10693" o:spid="_x0000_s2325" style="position:absolute;left:1660;top:8918;width:3294;height:680" coordorigin="3930,1920" coordsize="514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l/cAMcAAADe&#10;AAAADwAAAAAAAAAAAAAAAACqAgAAZHJzL2Rvd25yZXYueG1sUEsFBgAAAAAEAAQA+gAAAJ4DAAAA&#10;AA==&#10;">
                  <v:rect id="Rectangle 10694" o:spid="_x0000_s2326" style="position:absolute;left:3930;top:1920;width:252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u39MQA&#10;AADeAAAADwAAAGRycy9kb3ducmV2LnhtbERPTWvCQBC9F/oflil4q7sqWI1uQqko7VHjxduYHZO0&#10;2dmQXTX117uFgrd5vM9ZZr1txIU6XzvWMBoqEMSFMzWXGvb5+nUGwgdkg41j0vBLHrL0+WmJiXFX&#10;3tJlF0oRQ9gnqKEKoU2k9EVFFv3QtcSRO7nOYoiwK6Xp8BrDbSPHSk2lxZpjQ4UtfVRU/OzOVsOx&#10;Hu/xts03ys7Xk/DV59/nw0rrwUv/vgARqA8P8b/708T5U/U2gr934g0y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bt/TEAAAA3gAAAA8AAAAAAAAAAAAAAAAAmAIAAGRycy9k&#10;b3ducmV2LnhtbFBLBQYAAAAABAAEAPUAAACJAwAAAAA=&#10;">
                    <v:textbox>
                      <w:txbxContent>
                        <w:p w:rsidR="00862F6C" w:rsidRPr="009666F5" w:rsidRDefault="00862F6C" w:rsidP="00CC4155">
                          <w:pPr>
                            <w:jc w:val="center"/>
                            <w:rPr>
                              <w:rFonts w:asciiTheme="majorHAnsi" w:hAnsiTheme="majorHAnsi" w:cstheme="majorHAnsi"/>
                              <w:sz w:val="18"/>
                              <w:szCs w:val="18"/>
                            </w:rPr>
                          </w:pPr>
                          <w:r w:rsidRPr="009666F5">
                            <w:rPr>
                              <w:rFonts w:asciiTheme="majorHAnsi" w:hAnsiTheme="majorHAnsi" w:cstheme="majorHAnsi"/>
                              <w:sz w:val="18"/>
                              <w:szCs w:val="18"/>
                            </w:rPr>
                            <w:t xml:space="preserve">Stop heating </w:t>
                          </w:r>
                        </w:p>
                      </w:txbxContent>
                    </v:textbox>
                  </v:rect>
                  <v:shape id="Text Box 10695" o:spid="_x0000_s2327" type="#_x0000_t202" style="position:absolute;left:6450;top:1920;width:262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51msUA&#10;AADeAAAADwAAAGRycy9kb3ducmV2LnhtbERPTWvCQBC9C/0PyxS8iG6qEm3qKkWo2JtNRa9DdkxC&#10;s7Pp7jam/75bELzN433OatObRnTkfG1ZwdMkAUFcWF1zqeD4+TZegvABWWNjmRT8kofN+mGwwkzb&#10;K39Ql4dSxBD2GSqoQmgzKX1RkUE/sS1x5C7WGQwRulJqh9cYbho5TZJUGqw5NlTY0rai4iv/MQqW&#10;83139u+zw6lIL81zGC263bdTavjYv76ACNSHu/jm3us4P00WU/h/J94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nWaxQAAAN4AAAAPAAAAAAAAAAAAAAAAAJgCAABkcnMv&#10;ZG93bnJldi54bWxQSwUGAAAAAAQABAD1AAAAigMAAAAA&#10;">
                    <v:textbox>
                      <w:txbxContent>
                        <w:p w:rsidR="00862F6C" w:rsidRPr="009666F5" w:rsidRDefault="00862F6C" w:rsidP="00CC4155">
                          <w:pPr>
                            <w:rPr>
                              <w:rFonts w:asciiTheme="majorHAnsi" w:hAnsiTheme="majorHAnsi" w:cstheme="majorHAnsi"/>
                              <w:sz w:val="18"/>
                              <w:szCs w:val="18"/>
                            </w:rPr>
                          </w:pPr>
                          <w:r>
                            <w:rPr>
                              <w:rFonts w:asciiTheme="majorHAnsi" w:hAnsiTheme="majorHAnsi" w:cstheme="majorHAnsi"/>
                              <w:sz w:val="18"/>
                              <w:szCs w:val="18"/>
                            </w:rPr>
                            <w:t>Stop EH700</w:t>
                          </w:r>
                        </w:p>
                      </w:txbxContent>
                    </v:textbox>
                  </v:shape>
                </v:group>
                <v:rect id="Rectangle 12449" o:spid="_x0000_s2328" style="position:absolute;left:5757;top:10566;width:162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WMGMMA&#10;AADeAAAADwAAAGRycy9kb3ducmV2LnhtbERPTYvCMBC9C/6HMMLeNFFB3a5RZBcX96j14m22mW2r&#10;zaQ0Uau/3iwI3ubxPme+bG0lLtT40rGG4UCBIM6cKTnXsE/X/RkIH5ANVo5Jw408LBfdzhwT4668&#10;pcsu5CKGsE9QQxFCnUjps4Is+oGriSP35xqLIcIml6bBawy3lRwpNZEWS44NBdb0WVB22p2tht9y&#10;tMf7Nv1W9n09Dj9tejwfvrR+67WrDxCB2vASP90bE+dP1HQM/+/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WMGMMAAADeAAAADwAAAAAAAAAAAAAAAACYAgAAZHJzL2Rv&#10;d25yZXYueG1sUEsFBgAAAAAEAAQA9QAAAIgDAAAAAA==&#10;">
                  <v:textbox>
                    <w:txbxContent>
                      <w:p w:rsidR="00862F6C" w:rsidRPr="00A32084" w:rsidRDefault="00862F6C" w:rsidP="00A33438">
                        <w:pPr>
                          <w:jc w:val="center"/>
                          <w:rPr>
                            <w:rFonts w:asciiTheme="majorHAnsi" w:hAnsiTheme="majorHAnsi" w:cstheme="majorHAnsi"/>
                            <w:sz w:val="18"/>
                            <w:szCs w:val="18"/>
                            <w:lang w:val="fr-FR"/>
                          </w:rPr>
                        </w:pPr>
                        <w:r>
                          <w:rPr>
                            <w:rFonts w:asciiTheme="majorHAnsi" w:hAnsiTheme="majorHAnsi" w:cstheme="majorHAnsi"/>
                            <w:sz w:val="18"/>
                            <w:szCs w:val="18"/>
                            <w:lang w:val="fr-FR"/>
                          </w:rPr>
                          <w:t>Close filling valve</w:t>
                        </w:r>
                      </w:p>
                    </w:txbxContent>
                  </v:textbox>
                </v:rect>
                <v:shape id="Text Box 12450" o:spid="_x0000_s2329" type="#_x0000_t202" style="position:absolute;left:7377;top:10566;width:2402;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tIdcUA&#10;AADeAAAADwAAAGRycy9kb3ducmV2LnhtbERPTWvCQBC9C/0PyxR6kbqpSrSpq4jQojeblvY6ZMck&#10;NDsbd7cx/ntXELzN433OYtWbRnTkfG1ZwcsoAUFcWF1zqeD76/15DsIHZI2NZVJwJg+r5cNggZm2&#10;J/6kLg+liCHsM1RQhdBmUvqiIoN+ZFviyB2sMxgidKXUDk8x3DRynCSpNFhzbKiwpU1FxV/+bxTM&#10;p9vu1+8m+58iPTSvYTjrPo5OqafHfv0GIlAf7uKbe6vj/DSZTeH6Trx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W0h1xQAAAN4AAAAPAAAAAAAAAAAAAAAAAJgCAABkcnMv&#10;ZG93bnJldi54bWxQSwUGAAAAAAQABAD1AAAAigMAAAAA&#10;">
                  <v:textbox>
                    <w:txbxContent>
                      <w:p w:rsidR="00862F6C" w:rsidRPr="009666F5" w:rsidRDefault="00862F6C" w:rsidP="00A33438">
                        <w:pPr>
                          <w:rPr>
                            <w:rFonts w:asciiTheme="majorHAnsi" w:hAnsiTheme="majorHAnsi" w:cstheme="majorHAnsi"/>
                            <w:sz w:val="18"/>
                            <w:szCs w:val="18"/>
                          </w:rPr>
                        </w:pPr>
                        <w:r>
                          <w:rPr>
                            <w:rFonts w:asciiTheme="majorHAnsi" w:hAnsiTheme="majorHAnsi" w:cstheme="majorHAnsi"/>
                            <w:sz w:val="18"/>
                            <w:szCs w:val="18"/>
                          </w:rPr>
                          <w:t xml:space="preserve">Closing </w:t>
                        </w:r>
                        <w:r w:rsidRPr="009666F5">
                          <w:rPr>
                            <w:rFonts w:asciiTheme="majorHAnsi" w:hAnsiTheme="majorHAnsi" w:cstheme="majorHAnsi"/>
                            <w:sz w:val="18"/>
                            <w:szCs w:val="18"/>
                          </w:rPr>
                          <w:t>CV700</w:t>
                        </w:r>
                        <w:r>
                          <w:rPr>
                            <w:rFonts w:asciiTheme="majorHAnsi" w:hAnsiTheme="majorHAnsi" w:cstheme="majorHAnsi"/>
                            <w:sz w:val="18"/>
                            <w:szCs w:val="18"/>
                          </w:rPr>
                          <w:t>, slope 10%/s</w:t>
                        </w:r>
                      </w:p>
                      <w:p w:rsidR="00862F6C" w:rsidRPr="009666F5" w:rsidRDefault="00862F6C" w:rsidP="00A33438">
                        <w:pPr>
                          <w:rPr>
                            <w:rFonts w:asciiTheme="majorHAnsi" w:hAnsiTheme="majorHAnsi" w:cstheme="majorHAnsi"/>
                            <w:sz w:val="18"/>
                            <w:szCs w:val="18"/>
                          </w:rPr>
                        </w:pPr>
                      </w:p>
                    </w:txbxContent>
                  </v:textbox>
                </v:shape>
              </v:group>
            </w:pict>
          </mc:Fallback>
        </mc:AlternateContent>
      </w:r>
      <w:r w:rsidR="003909FA" w:rsidRPr="009666F5">
        <w:rPr>
          <w:szCs w:val="20"/>
        </w:rPr>
        <w:br w:type="page"/>
      </w:r>
      <w:r w:rsidR="00687034" w:rsidRPr="009666F5">
        <w:lastRenderedPageBreak/>
        <w:t>6</w:t>
      </w:r>
      <w:r w:rsidR="00AF142A" w:rsidRPr="009666F5">
        <w:t xml:space="preserve"> – Cryostat thermal shield cooling</w:t>
      </w:r>
    </w:p>
    <w:p w:rsidR="00AF142A" w:rsidRPr="00D63381" w:rsidRDefault="00AF142A" w:rsidP="00AF142A">
      <w:pPr>
        <w:rPr>
          <w:sz w:val="22"/>
          <w:szCs w:val="22"/>
        </w:rPr>
      </w:pPr>
    </w:p>
    <w:p w:rsidR="00AF142A" w:rsidRPr="00466DFF" w:rsidRDefault="00AF142A" w:rsidP="00AF142A">
      <w:pPr>
        <w:rPr>
          <w:b/>
          <w:szCs w:val="20"/>
        </w:rPr>
      </w:pPr>
      <w:r w:rsidRPr="00466DFF">
        <w:rPr>
          <w:b/>
          <w:szCs w:val="20"/>
        </w:rPr>
        <w:t xml:space="preserve">Sensors and actuators used: </w:t>
      </w:r>
    </w:p>
    <w:p w:rsidR="00AF142A" w:rsidRPr="00862F6C" w:rsidRDefault="00F13E4D" w:rsidP="00F13E4D">
      <w:pPr>
        <w:rPr>
          <w:szCs w:val="20"/>
          <w:lang w:val="sv-SE"/>
        </w:rPr>
      </w:pPr>
      <w:r w:rsidRPr="00862F6C">
        <w:rPr>
          <w:szCs w:val="20"/>
          <w:lang w:val="sv-SE"/>
        </w:rPr>
        <w:t>-</w:t>
      </w:r>
      <w:r w:rsidR="00AF142A" w:rsidRPr="00862F6C">
        <w:rPr>
          <w:szCs w:val="20"/>
          <w:lang w:val="sv-SE"/>
        </w:rPr>
        <w:t xml:space="preserve"> Temperature:  TT740, TT744, TT745, TT747, TT748, TT749, TT750</w:t>
      </w:r>
      <w:r w:rsidR="006C75EB" w:rsidRPr="00862F6C">
        <w:rPr>
          <w:szCs w:val="20"/>
          <w:lang w:val="sv-SE"/>
        </w:rPr>
        <w:t>, TT752</w:t>
      </w:r>
      <w:r w:rsidR="00723D82" w:rsidRPr="00862F6C">
        <w:rPr>
          <w:szCs w:val="20"/>
          <w:lang w:val="sv-SE"/>
        </w:rPr>
        <w:t>, TT753, TT754, TT755</w:t>
      </w:r>
    </w:p>
    <w:p w:rsidR="00AF142A" w:rsidRPr="009666F5" w:rsidRDefault="00F13E4D" w:rsidP="00F13E4D">
      <w:pPr>
        <w:rPr>
          <w:szCs w:val="20"/>
        </w:rPr>
      </w:pPr>
      <w:r>
        <w:rPr>
          <w:szCs w:val="20"/>
        </w:rPr>
        <w:t>-</w:t>
      </w:r>
      <w:r w:rsidR="00AF142A" w:rsidRPr="009666F5">
        <w:rPr>
          <w:szCs w:val="20"/>
        </w:rPr>
        <w:t xml:space="preserve"> Valve: EV740, EV744, EV748</w:t>
      </w:r>
    </w:p>
    <w:p w:rsidR="00AF142A" w:rsidRPr="009666F5" w:rsidRDefault="00F13E4D" w:rsidP="00F13E4D">
      <w:pPr>
        <w:rPr>
          <w:szCs w:val="20"/>
        </w:rPr>
      </w:pPr>
      <w:r>
        <w:rPr>
          <w:szCs w:val="20"/>
        </w:rPr>
        <w:t>-</w:t>
      </w:r>
      <w:r w:rsidR="00AF142A" w:rsidRPr="009666F5">
        <w:rPr>
          <w:szCs w:val="20"/>
        </w:rPr>
        <w:t xml:space="preserve"> Control valve: </w:t>
      </w:r>
      <w:r w:rsidR="00AC64FD" w:rsidRPr="009666F5">
        <w:rPr>
          <w:szCs w:val="20"/>
        </w:rPr>
        <w:t>CV740</w:t>
      </w:r>
    </w:p>
    <w:p w:rsidR="00AF142A" w:rsidRPr="009666F5" w:rsidRDefault="00F13E4D" w:rsidP="00F13E4D">
      <w:pPr>
        <w:rPr>
          <w:szCs w:val="20"/>
        </w:rPr>
      </w:pPr>
      <w:r>
        <w:rPr>
          <w:szCs w:val="20"/>
        </w:rPr>
        <w:t>-</w:t>
      </w:r>
      <w:r w:rsidR="00AF142A" w:rsidRPr="009666F5">
        <w:rPr>
          <w:szCs w:val="20"/>
        </w:rPr>
        <w:t xml:space="preserve"> Heater: EH740, EH744, EH748</w:t>
      </w:r>
    </w:p>
    <w:p w:rsidR="00AF142A" w:rsidRPr="009666F5" w:rsidRDefault="00AF142A" w:rsidP="00AF142A">
      <w:pPr>
        <w:ind w:firstLine="360"/>
        <w:rPr>
          <w:szCs w:val="20"/>
        </w:rPr>
      </w:pPr>
    </w:p>
    <w:tbl>
      <w:tblPr>
        <w:tblStyle w:val="TableGrid"/>
        <w:tblW w:w="98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8"/>
        <w:gridCol w:w="317"/>
        <w:gridCol w:w="4075"/>
        <w:gridCol w:w="317"/>
      </w:tblGrid>
      <w:tr w:rsidR="002615A4" w:rsidRPr="002615A4" w:rsidTr="00F13E4D">
        <w:tc>
          <w:tcPr>
            <w:tcW w:w="5495" w:type="dxa"/>
            <w:gridSpan w:val="2"/>
          </w:tcPr>
          <w:p w:rsidR="002615A4" w:rsidRPr="00466DFF" w:rsidRDefault="002615A4" w:rsidP="002E4EFD">
            <w:pPr>
              <w:rPr>
                <w:b/>
                <w:szCs w:val="20"/>
              </w:rPr>
            </w:pPr>
            <w:r w:rsidRPr="00466DFF">
              <w:rPr>
                <w:b/>
                <w:szCs w:val="20"/>
              </w:rPr>
              <w:t>The user chooses:</w:t>
            </w:r>
          </w:p>
        </w:tc>
        <w:tc>
          <w:tcPr>
            <w:tcW w:w="4392" w:type="dxa"/>
            <w:gridSpan w:val="2"/>
          </w:tcPr>
          <w:p w:rsidR="002615A4" w:rsidRPr="00466DFF" w:rsidRDefault="002615A4" w:rsidP="002E4EFD">
            <w:pPr>
              <w:rPr>
                <w:b/>
                <w:szCs w:val="20"/>
              </w:rPr>
            </w:pPr>
            <w:r w:rsidRPr="00466DFF">
              <w:rPr>
                <w:b/>
                <w:szCs w:val="20"/>
              </w:rPr>
              <w:t>Initial conditions:</w:t>
            </w:r>
          </w:p>
        </w:tc>
      </w:tr>
      <w:tr w:rsidR="002615A4" w:rsidRPr="002615A4" w:rsidTr="00F13E4D">
        <w:tc>
          <w:tcPr>
            <w:tcW w:w="5495" w:type="dxa"/>
            <w:gridSpan w:val="2"/>
          </w:tcPr>
          <w:p w:rsidR="002615A4" w:rsidRPr="002615A4" w:rsidRDefault="002615A4" w:rsidP="002E4EFD">
            <w:pPr>
              <w:rPr>
                <w:szCs w:val="20"/>
              </w:rPr>
            </w:pPr>
            <w:r w:rsidRPr="002615A4">
              <w:rPr>
                <w:szCs w:val="20"/>
              </w:rPr>
              <w:t>- Temperature: TT740H, TT740L, TT740C, TT740W, TT744L, TT744H, TT744C, TT744W, TT745L, TT745H, TT747L, TT747H, TT748L, TT748H, TT748C, TT748W, TT750L, TT750H</w:t>
            </w:r>
          </w:p>
        </w:tc>
        <w:tc>
          <w:tcPr>
            <w:tcW w:w="4392" w:type="dxa"/>
            <w:gridSpan w:val="2"/>
          </w:tcPr>
          <w:p w:rsidR="00D71934" w:rsidRDefault="002615A4" w:rsidP="002615A4">
            <w:pPr>
              <w:rPr>
                <w:szCs w:val="20"/>
              </w:rPr>
            </w:pPr>
            <w:r>
              <w:rPr>
                <w:szCs w:val="20"/>
              </w:rPr>
              <w:t xml:space="preserve">- </w:t>
            </w:r>
            <w:r w:rsidR="00D71934">
              <w:rPr>
                <w:szCs w:val="20"/>
              </w:rPr>
              <w:t>Liquid or Magnet insert selected</w:t>
            </w:r>
          </w:p>
          <w:p w:rsidR="008012E0" w:rsidRDefault="00D71934" w:rsidP="002615A4">
            <w:pPr>
              <w:rPr>
                <w:szCs w:val="20"/>
              </w:rPr>
            </w:pPr>
            <w:r>
              <w:rPr>
                <w:szCs w:val="20"/>
              </w:rPr>
              <w:t xml:space="preserve">- </w:t>
            </w:r>
            <w:r w:rsidR="008012E0">
              <w:rPr>
                <w:szCs w:val="20"/>
              </w:rPr>
              <w:t>Sequences 2 &amp; 3 stopped</w:t>
            </w:r>
          </w:p>
          <w:p w:rsidR="002615A4" w:rsidRDefault="008012E0" w:rsidP="002615A4">
            <w:pPr>
              <w:rPr>
                <w:szCs w:val="20"/>
              </w:rPr>
            </w:pPr>
            <w:r>
              <w:rPr>
                <w:szCs w:val="20"/>
              </w:rPr>
              <w:t xml:space="preserve">- </w:t>
            </w:r>
            <w:r w:rsidR="002615A4">
              <w:rPr>
                <w:szCs w:val="20"/>
              </w:rPr>
              <w:t>Sequence 22 stopped</w:t>
            </w:r>
          </w:p>
          <w:p w:rsidR="008012E0" w:rsidRPr="00B139E1" w:rsidRDefault="008012E0" w:rsidP="002615A4">
            <w:pPr>
              <w:rPr>
                <w:szCs w:val="20"/>
              </w:rPr>
            </w:pPr>
          </w:p>
        </w:tc>
      </w:tr>
      <w:tr w:rsidR="002615A4" w:rsidRPr="002615A4" w:rsidTr="00F13E4D">
        <w:trPr>
          <w:gridAfter w:val="1"/>
          <w:wAfter w:w="317" w:type="dxa"/>
        </w:trPr>
        <w:tc>
          <w:tcPr>
            <w:tcW w:w="5178" w:type="dxa"/>
          </w:tcPr>
          <w:p w:rsidR="002615A4" w:rsidRPr="002615A4" w:rsidRDefault="002615A4" w:rsidP="002E4EFD">
            <w:pPr>
              <w:rPr>
                <w:szCs w:val="20"/>
              </w:rPr>
            </w:pPr>
            <w:r w:rsidRPr="002615A4">
              <w:rPr>
                <w:szCs w:val="20"/>
              </w:rPr>
              <w:t>- Control valve: CV740%opening</w:t>
            </w:r>
          </w:p>
        </w:tc>
        <w:tc>
          <w:tcPr>
            <w:tcW w:w="4392" w:type="dxa"/>
            <w:gridSpan w:val="2"/>
          </w:tcPr>
          <w:p w:rsidR="002615A4" w:rsidRPr="002615A4" w:rsidRDefault="002615A4" w:rsidP="002E4EFD">
            <w:pPr>
              <w:rPr>
                <w:szCs w:val="20"/>
              </w:rPr>
            </w:pPr>
          </w:p>
        </w:tc>
      </w:tr>
    </w:tbl>
    <w:p w:rsidR="00AF142A" w:rsidRPr="009666F5" w:rsidRDefault="00AF142A" w:rsidP="00AF142A">
      <w:pPr>
        <w:rPr>
          <w:szCs w:val="20"/>
        </w:rPr>
      </w:pPr>
    </w:p>
    <w:p w:rsidR="00AF142A" w:rsidRPr="009666F5" w:rsidRDefault="00AF142A" w:rsidP="00AF142A">
      <w:pPr>
        <w:rPr>
          <w:szCs w:val="20"/>
        </w:rPr>
      </w:pPr>
    </w:p>
    <w:p w:rsidR="00AF142A" w:rsidRPr="009666F5" w:rsidRDefault="0023450B" w:rsidP="00AF142A">
      <w:pPr>
        <w:rPr>
          <w:szCs w:val="20"/>
        </w:rPr>
      </w:pPr>
      <w:r>
        <w:rPr>
          <w:noProof/>
          <w:szCs w:val="20"/>
          <w:lang w:val="sv-SE" w:eastAsia="sv-SE"/>
        </w:rPr>
        <mc:AlternateContent>
          <mc:Choice Requires="wps">
            <w:drawing>
              <wp:anchor distT="0" distB="0" distL="114300" distR="114300" simplePos="0" relativeHeight="251646464" behindDoc="0" locked="0" layoutInCell="1" allowOverlap="1">
                <wp:simplePos x="0" y="0"/>
                <wp:positionH relativeFrom="margin">
                  <wp:align>center</wp:align>
                </wp:positionH>
                <wp:positionV relativeFrom="paragraph">
                  <wp:posOffset>3051810</wp:posOffset>
                </wp:positionV>
                <wp:extent cx="890270" cy="201295"/>
                <wp:effectExtent l="0" t="0" r="5080" b="8255"/>
                <wp:wrapNone/>
                <wp:docPr id="17571" name="Text Box 4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270" cy="201295"/>
                        </a:xfrm>
                        <a:prstGeom prst="rect">
                          <a:avLst/>
                        </a:prstGeom>
                        <a:solidFill>
                          <a:schemeClr val="bg1"/>
                        </a:solidFill>
                        <a:ln>
                          <a:noFill/>
                        </a:ln>
                        <a:effectLst/>
                      </wps:spPr>
                      <wps:txbx>
                        <w:txbxContent>
                          <w:p w:rsidR="00862F6C" w:rsidRPr="00DF61A7" w:rsidRDefault="00862F6C" w:rsidP="009C28F1">
                            <w:pPr>
                              <w:rPr>
                                <w:color w:val="FF0000"/>
                              </w:rPr>
                            </w:pPr>
                            <w:r>
                              <w:rPr>
                                <w:color w:val="FF0000"/>
                              </w:rPr>
                              <w:t>Subsequence</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2330" type="#_x0000_t202" style="position:absolute;margin-left:0;margin-top:240.3pt;width:70.1pt;height:15.85pt;z-index:251646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" fillcolor="white [3212]" stroked="f">
                <v:textbox inset="0,0,0,0">
                  <w:txbxContent>
                    <w:p w:rsidR="00862F6C" w:rsidRPr="00DF61A7" w:rsidRDefault="00862F6C" w:rsidP="009C28F1">
                      <w:pPr>
                        <w:rPr>
                          <w:color w:val="FF0000"/>
                        </w:rPr>
                      </w:pPr>
                      <w:r>
                        <w:rPr>
                          <w:color w:val="FF0000"/>
                        </w:rPr>
                        <w:t>Subsequence</w:t>
                      </w:r>
                    </w:p>
                  </w:txbxContent>
                </v:textbox>
                <w10:wrap anchorx="margin"/>
              </v:shape>
            </w:pict>
          </mc:Fallback>
        </mc:AlternateContent>
      </w:r>
      <w:r>
        <w:rPr>
          <w:noProof/>
          <w:szCs w:val="20"/>
          <w:lang w:val="sv-SE" w:eastAsia="sv-SE"/>
        </w:rPr>
        <mc:AlternateContent>
          <mc:Choice Requires="wps">
            <w:drawing>
              <wp:anchor distT="0" distB="0" distL="114300" distR="114300" simplePos="0" relativeHeight="251644416" behindDoc="0" locked="0" layoutInCell="1" allowOverlap="1">
                <wp:simplePos x="0" y="0"/>
                <wp:positionH relativeFrom="column">
                  <wp:posOffset>-349885</wp:posOffset>
                </wp:positionH>
                <wp:positionV relativeFrom="paragraph">
                  <wp:posOffset>2437130</wp:posOffset>
                </wp:positionV>
                <wp:extent cx="890270" cy="201295"/>
                <wp:effectExtent l="0" t="0" r="5080" b="8255"/>
                <wp:wrapNone/>
                <wp:docPr id="17569" name="Text Box 4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270" cy="201295"/>
                        </a:xfrm>
                        <a:prstGeom prst="rect">
                          <a:avLst/>
                        </a:prstGeom>
                        <a:solidFill>
                          <a:schemeClr val="bg1"/>
                        </a:solidFill>
                        <a:ln>
                          <a:noFill/>
                        </a:ln>
                        <a:effectLst/>
                      </wps:spPr>
                      <wps:txbx>
                        <w:txbxContent>
                          <w:p w:rsidR="00862F6C" w:rsidRPr="00DF61A7" w:rsidRDefault="00862F6C" w:rsidP="009C28F1">
                            <w:pPr>
                              <w:rPr>
                                <w:color w:val="FF0000"/>
                              </w:rPr>
                            </w:pPr>
                            <w:r>
                              <w:rPr>
                                <w:color w:val="FF0000"/>
                              </w:rPr>
                              <w:t>Subsequence</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2331" type="#_x0000_t202" style="position:absolute;margin-left:-27.55pt;margin-top:191.9pt;width:70.1pt;height:15.8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" fillcolor="white [3212]" stroked="f">
                <v:textbox inset="0,0,0,0">
                  <w:txbxContent>
                    <w:p w:rsidR="00862F6C" w:rsidRPr="00DF61A7" w:rsidRDefault="00862F6C" w:rsidP="009C28F1">
                      <w:pPr>
                        <w:rPr>
                          <w:color w:val="FF0000"/>
                        </w:rPr>
                      </w:pPr>
                      <w:r>
                        <w:rPr>
                          <w:color w:val="FF0000"/>
                        </w:rPr>
                        <w:t>Subsequence</w:t>
                      </w:r>
                    </w:p>
                  </w:txbxContent>
                </v:textbox>
              </v:shape>
            </w:pict>
          </mc:Fallback>
        </mc:AlternateContent>
      </w:r>
      <w:r>
        <w:rPr>
          <w:noProof/>
          <w:szCs w:val="20"/>
          <w:lang w:val="sv-SE" w:eastAsia="sv-SE"/>
        </w:rPr>
        <mc:AlternateContent>
          <mc:Choice Requires="wps">
            <w:drawing>
              <wp:anchor distT="0" distB="0" distL="114300" distR="114300" simplePos="0" relativeHeight="251642368" behindDoc="0" locked="0" layoutInCell="1" allowOverlap="1">
                <wp:simplePos x="0" y="0"/>
                <wp:positionH relativeFrom="column">
                  <wp:posOffset>2400935</wp:posOffset>
                </wp:positionH>
                <wp:positionV relativeFrom="paragraph">
                  <wp:posOffset>4556125</wp:posOffset>
                </wp:positionV>
                <wp:extent cx="259080" cy="257810"/>
                <wp:effectExtent l="19050" t="19050" r="26670" b="27940"/>
                <wp:wrapNone/>
                <wp:docPr id="17567" name="Oval 4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9C28F1">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2332" style="position:absolute;margin-left:189.05pt;margin-top:358.75pt;width:20.4pt;height:20.3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" strokecolor="#4a7ebb" strokeweight="3.5pt">
                <v:textbox inset="0,0,0,0">
                  <w:txbxContent>
                    <w:p w:rsidR="00862F6C" w:rsidRPr="00A87CE9" w:rsidRDefault="00862F6C" w:rsidP="009C28F1">
                      <w:pPr>
                        <w:jc w:val="center"/>
                        <w:rPr>
                          <w:rFonts w:ascii="Times New Roman" w:hAnsi="Times New Roman" w:cs="Times New Roman"/>
                          <w:b/>
                          <w:szCs w:val="20"/>
                        </w:rPr>
                      </w:pPr>
                      <w:r>
                        <w:rPr>
                          <w:rFonts w:ascii="Times New Roman" w:hAnsi="Times New Roman" w:cs="Times New Roman"/>
                          <w:b/>
                          <w:szCs w:val="20"/>
                        </w:rPr>
                        <w:t>8</w:t>
                      </w:r>
                    </w:p>
                  </w:txbxContent>
                </v:textbox>
              </v:oval>
            </w:pict>
          </mc:Fallback>
        </mc:AlternateContent>
      </w:r>
      <w:r>
        <w:rPr>
          <w:noProof/>
          <w:szCs w:val="20"/>
          <w:lang w:val="sv-SE" w:eastAsia="sv-SE"/>
        </w:rPr>
        <mc:AlternateContent>
          <mc:Choice Requires="wps">
            <w:drawing>
              <wp:anchor distT="0" distB="0" distL="114300" distR="114300" simplePos="0" relativeHeight="251641344" behindDoc="0" locked="0" layoutInCell="1" allowOverlap="1">
                <wp:simplePos x="0" y="0"/>
                <wp:positionH relativeFrom="column">
                  <wp:posOffset>2771140</wp:posOffset>
                </wp:positionH>
                <wp:positionV relativeFrom="paragraph">
                  <wp:posOffset>2399030</wp:posOffset>
                </wp:positionV>
                <wp:extent cx="259080" cy="257810"/>
                <wp:effectExtent l="19050" t="19050" r="26670" b="27940"/>
                <wp:wrapNone/>
                <wp:docPr id="17566" name="Oval 4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9C28F1">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2333" style="position:absolute;margin-left:218.2pt;margin-top:188.9pt;width:20.4pt;height:20.3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" strokecolor="#4a7ebb" strokeweight="3.5pt">
                <v:textbox inset="0,0,0,0">
                  <w:txbxContent>
                    <w:p w:rsidR="00862F6C" w:rsidRPr="00A87CE9" w:rsidRDefault="00862F6C" w:rsidP="009C28F1">
                      <w:pPr>
                        <w:jc w:val="center"/>
                        <w:rPr>
                          <w:rFonts w:ascii="Times New Roman" w:hAnsi="Times New Roman" w:cs="Times New Roman"/>
                          <w:b/>
                          <w:szCs w:val="20"/>
                        </w:rPr>
                      </w:pPr>
                      <w:r>
                        <w:rPr>
                          <w:rFonts w:ascii="Times New Roman" w:hAnsi="Times New Roman" w:cs="Times New Roman"/>
                          <w:b/>
                          <w:szCs w:val="20"/>
                        </w:rPr>
                        <w:t>6</w:t>
                      </w:r>
                    </w:p>
                  </w:txbxContent>
                </v:textbox>
              </v:oval>
            </w:pict>
          </mc:Fallback>
        </mc:AlternateContent>
      </w:r>
      <w:r>
        <w:rPr>
          <w:noProof/>
          <w:szCs w:val="20"/>
          <w:lang w:val="sv-SE" w:eastAsia="sv-SE"/>
        </w:rPr>
        <mc:AlternateContent>
          <mc:Choice Requires="wps">
            <w:drawing>
              <wp:anchor distT="0" distB="0" distL="114300" distR="114300" simplePos="0" relativeHeight="251640320" behindDoc="0" locked="0" layoutInCell="1" allowOverlap="1">
                <wp:simplePos x="0" y="0"/>
                <wp:positionH relativeFrom="column">
                  <wp:posOffset>1326515</wp:posOffset>
                </wp:positionH>
                <wp:positionV relativeFrom="paragraph">
                  <wp:posOffset>1183640</wp:posOffset>
                </wp:positionV>
                <wp:extent cx="259080" cy="257810"/>
                <wp:effectExtent l="19050" t="19050" r="26670" b="27940"/>
                <wp:wrapNone/>
                <wp:docPr id="17565" name="Oval 4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9C28F1">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2334" style="position:absolute;margin-left:104.45pt;margin-top:93.2pt;width:20.4pt;height:20.3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" strokecolor="#4a7ebb" strokeweight="3.5pt">
                <v:textbox inset="0,0,0,0">
                  <w:txbxContent>
                    <w:p w:rsidR="00862F6C" w:rsidRPr="00A87CE9" w:rsidRDefault="00862F6C" w:rsidP="009C28F1">
                      <w:pPr>
                        <w:jc w:val="center"/>
                        <w:rPr>
                          <w:rFonts w:ascii="Times New Roman" w:hAnsi="Times New Roman" w:cs="Times New Roman"/>
                          <w:b/>
                          <w:szCs w:val="20"/>
                        </w:rPr>
                      </w:pPr>
                      <w:r>
                        <w:rPr>
                          <w:rFonts w:ascii="Times New Roman" w:hAnsi="Times New Roman" w:cs="Times New Roman"/>
                          <w:b/>
                          <w:szCs w:val="20"/>
                        </w:rPr>
                        <w:t>4</w:t>
                      </w:r>
                    </w:p>
                  </w:txbxContent>
                </v:textbox>
              </v:oval>
            </w:pict>
          </mc:Fallback>
        </mc:AlternateContent>
      </w:r>
      <w:r>
        <w:rPr>
          <w:noProof/>
          <w:szCs w:val="20"/>
          <w:lang w:val="sv-SE" w:eastAsia="sv-SE"/>
        </w:rPr>
        <mc:AlternateContent>
          <mc:Choice Requires="wps">
            <w:drawing>
              <wp:anchor distT="0" distB="0" distL="114300" distR="114300" simplePos="0" relativeHeight="251639296" behindDoc="0" locked="0" layoutInCell="1" allowOverlap="1">
                <wp:simplePos x="0" y="0"/>
                <wp:positionH relativeFrom="column">
                  <wp:posOffset>1282065</wp:posOffset>
                </wp:positionH>
                <wp:positionV relativeFrom="paragraph">
                  <wp:posOffset>386715</wp:posOffset>
                </wp:positionV>
                <wp:extent cx="259080" cy="257810"/>
                <wp:effectExtent l="19050" t="19050" r="26670" b="27940"/>
                <wp:wrapNone/>
                <wp:docPr id="17564" name="Oval 4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9C28F1">
                            <w:pPr>
                              <w:jc w:val="center"/>
                              <w:rPr>
                                <w:rFonts w:ascii="Times New Roman" w:hAnsi="Times New Roman" w:cs="Times New Roman"/>
                                <w:b/>
                                <w:szCs w:val="20"/>
                              </w:rPr>
                            </w:pPr>
                            <w:r w:rsidRPr="00A87CE9">
                              <w:rPr>
                                <w:rFonts w:ascii="Times New Roman" w:hAnsi="Times New Roman" w:cs="Times New Roman"/>
                                <w:b/>
                                <w:szCs w:val="20"/>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2335" style="position:absolute;margin-left:100.95pt;margin-top:30.45pt;width:20.4pt;height:20.3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" strokecolor="#4a7ebb" strokeweight="3.5pt">
                <v:textbox inset="0,0,0,0">
                  <w:txbxContent>
                    <w:p w:rsidR="00862F6C" w:rsidRPr="00A87CE9" w:rsidRDefault="00862F6C" w:rsidP="009C28F1">
                      <w:pPr>
                        <w:jc w:val="center"/>
                        <w:rPr>
                          <w:rFonts w:ascii="Times New Roman" w:hAnsi="Times New Roman" w:cs="Times New Roman"/>
                          <w:b/>
                          <w:szCs w:val="20"/>
                        </w:rPr>
                      </w:pPr>
                      <w:r w:rsidRPr="00A87CE9">
                        <w:rPr>
                          <w:rFonts w:ascii="Times New Roman" w:hAnsi="Times New Roman" w:cs="Times New Roman"/>
                          <w:b/>
                          <w:szCs w:val="20"/>
                        </w:rPr>
                        <w:t>0</w:t>
                      </w:r>
                    </w:p>
                  </w:txbxContent>
                </v:textbox>
              </v:oval>
            </w:pict>
          </mc:Fallback>
        </mc:AlternateContent>
      </w:r>
      <w:r>
        <w:rPr>
          <w:noProof/>
          <w:szCs w:val="20"/>
          <w:lang w:val="sv-SE" w:eastAsia="sv-SE"/>
        </w:rPr>
        <mc:AlternateContent>
          <mc:Choice Requires="wps">
            <w:drawing>
              <wp:anchor distT="0" distB="0" distL="114300" distR="114300" simplePos="0" relativeHeight="251645440" behindDoc="0" locked="0" layoutInCell="1" allowOverlap="1">
                <wp:simplePos x="0" y="0"/>
                <wp:positionH relativeFrom="column">
                  <wp:posOffset>2896870</wp:posOffset>
                </wp:positionH>
                <wp:positionV relativeFrom="paragraph">
                  <wp:posOffset>3149600</wp:posOffset>
                </wp:positionV>
                <wp:extent cx="2343785" cy="977900"/>
                <wp:effectExtent l="19050" t="19050" r="18415" b="12700"/>
                <wp:wrapNone/>
                <wp:docPr id="17570" name="AutoShape 4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3785" cy="977900"/>
                        </a:xfrm>
                        <a:prstGeom prst="roundRect">
                          <a:avLst>
                            <a:gd name="adj" fmla="val 16667"/>
                          </a:avLst>
                        </a:prstGeom>
                        <a:noFill/>
                        <a:ln w="44450">
                          <a:solidFill>
                            <a:srgbClr val="FF0000"/>
                          </a:solidFill>
                          <a:round/>
                          <a:headEnd/>
                          <a:tailEnd/>
                        </a:ln>
                        <a:effectLst/>
                        <a:extLst>
                          <a:ext uri="{909E8E84-426E-40DD-AFC4-6F175D3DCCD1}">
                            <a14:hiddenFill xmlns:a14="http://schemas.microsoft.com/office/drawing/2010/main">
                              <a:solidFill>
                                <a:srgbClr val="FFFFFF"/>
                              </a:soli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263" o:spid="_x0000_s1026" style="position:absolute;margin-left:228.1pt;margin-top:248pt;width:184.55pt;height:77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" filled="f" strokecolor="red" strokeweight="3.5pt">
                <v:textbox inset=",7.2pt,,7.2pt"/>
              </v:roundrect>
            </w:pict>
          </mc:Fallback>
        </mc:AlternateContent>
      </w:r>
      <w:r>
        <w:rPr>
          <w:noProof/>
          <w:szCs w:val="20"/>
          <w:lang w:val="sv-SE" w:eastAsia="sv-SE"/>
        </w:rPr>
        <mc:AlternateContent>
          <mc:Choice Requires="wps">
            <w:drawing>
              <wp:anchor distT="0" distB="0" distL="114300" distR="114300" simplePos="0" relativeHeight="251643392" behindDoc="0" locked="0" layoutInCell="1" allowOverlap="1">
                <wp:simplePos x="0" y="0"/>
                <wp:positionH relativeFrom="column">
                  <wp:posOffset>-146685</wp:posOffset>
                </wp:positionH>
                <wp:positionV relativeFrom="paragraph">
                  <wp:posOffset>2450465</wp:posOffset>
                </wp:positionV>
                <wp:extent cx="2343785" cy="1912620"/>
                <wp:effectExtent l="19050" t="19050" r="18415" b="11430"/>
                <wp:wrapNone/>
                <wp:docPr id="17568" name="AutoShape 4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3785" cy="1912620"/>
                        </a:xfrm>
                        <a:prstGeom prst="roundRect">
                          <a:avLst>
                            <a:gd name="adj" fmla="val 16667"/>
                          </a:avLst>
                        </a:prstGeom>
                        <a:noFill/>
                        <a:ln w="44450">
                          <a:solidFill>
                            <a:srgbClr val="FF0000"/>
                          </a:solidFill>
                          <a:round/>
                          <a:headEnd/>
                          <a:tailEnd/>
                        </a:ln>
                        <a:effectLst/>
                        <a:extLst>
                          <a:ext uri="{909E8E84-426E-40DD-AFC4-6F175D3DCCD1}">
                            <a14:hiddenFill xmlns:a14="http://schemas.microsoft.com/office/drawing/2010/main">
                              <a:solidFill>
                                <a:srgbClr val="FFFFFF"/>
                              </a:soli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263" o:spid="_x0000_s1026" style="position:absolute;margin-left:-11.55pt;margin-top:192.95pt;width:184.55pt;height:150.6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" filled="f" strokecolor="red" strokeweight="3.5pt">
                <v:textbox inset=",7.2pt,,7.2pt"/>
              </v:roundrect>
            </w:pict>
          </mc:Fallback>
        </mc:AlternateContent>
      </w:r>
      <w:r>
        <w:rPr>
          <w:noProof/>
          <w:szCs w:val="20"/>
          <w:lang w:val="sv-SE" w:eastAsia="sv-SE"/>
        </w:rPr>
        <mc:AlternateContent>
          <mc:Choice Requires="wpg">
            <w:drawing>
              <wp:anchor distT="0" distB="0" distL="114300" distR="114300" simplePos="0" relativeHeight="251307520" behindDoc="0" locked="0" layoutInCell="1" allowOverlap="1">
                <wp:simplePos x="0" y="0"/>
                <wp:positionH relativeFrom="column">
                  <wp:posOffset>-127000</wp:posOffset>
                </wp:positionH>
                <wp:positionV relativeFrom="paragraph">
                  <wp:posOffset>510540</wp:posOffset>
                </wp:positionV>
                <wp:extent cx="5838190" cy="4875530"/>
                <wp:effectExtent l="0" t="0" r="86360" b="77470"/>
                <wp:wrapNone/>
                <wp:docPr id="15934" name="Group 14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8190" cy="4875530"/>
                          <a:chOff x="1218" y="4583"/>
                          <a:chExt cx="9194" cy="7678"/>
                        </a:xfrm>
                      </wpg:grpSpPr>
                      <wpg:grpSp>
                        <wpg:cNvPr id="15935" name="Group 6197"/>
                        <wpg:cNvGrpSpPr>
                          <a:grpSpLocks/>
                        </wpg:cNvGrpSpPr>
                        <wpg:grpSpPr bwMode="auto">
                          <a:xfrm>
                            <a:off x="1888" y="4862"/>
                            <a:ext cx="587" cy="570"/>
                            <a:chOff x="190" y="5424"/>
                            <a:chExt cx="676" cy="608"/>
                          </a:xfrm>
                        </wpg:grpSpPr>
                        <wps:wsp>
                          <wps:cNvPr id="15936" name="Oval 6198"/>
                          <wps:cNvSpPr>
                            <a:spLocks noChangeArrowheads="1"/>
                          </wps:cNvSpPr>
                          <wps:spPr bwMode="auto">
                            <a:xfrm>
                              <a:off x="190" y="5424"/>
                              <a:ext cx="676" cy="6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937" name="Text Box 6199"/>
                          <wps:cNvSpPr txBox="1">
                            <a:spLocks noChangeArrowheads="1"/>
                          </wps:cNvSpPr>
                          <wps:spPr bwMode="auto">
                            <a:xfrm>
                              <a:off x="308" y="5506"/>
                              <a:ext cx="407" cy="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A56AA" w:rsidRDefault="00862F6C" w:rsidP="00AF142A">
                                <w:pPr>
                                  <w:rPr>
                                    <w:rFonts w:asciiTheme="majorHAnsi" w:hAnsiTheme="majorHAnsi" w:cstheme="majorHAnsi"/>
                                    <w:b/>
                                    <w:sz w:val="18"/>
                                    <w:szCs w:val="18"/>
                                    <w:lang w:val="fr-FR"/>
                                  </w:rPr>
                                </w:pPr>
                                <w:r w:rsidRPr="00EA56AA">
                                  <w:rPr>
                                    <w:rFonts w:asciiTheme="majorHAnsi" w:hAnsiTheme="majorHAnsi" w:cstheme="majorHAnsi"/>
                                    <w:b/>
                                    <w:sz w:val="18"/>
                                    <w:szCs w:val="18"/>
                                    <w:lang w:val="fr-FR"/>
                                  </w:rPr>
                                  <w:t>A</w:t>
                                </w:r>
                              </w:p>
                            </w:txbxContent>
                          </wps:txbx>
                          <wps:bodyPr rot="0" vert="horz" wrap="square" lIns="91440" tIns="45720" rIns="91440" bIns="45720" anchor="t" anchorCtr="0" upright="1">
                            <a:noAutofit/>
                          </wps:bodyPr>
                        </wps:wsp>
                      </wpg:grpSp>
                      <wpg:grpSp>
                        <wpg:cNvPr id="15938" name="Group 6200"/>
                        <wpg:cNvGrpSpPr>
                          <a:grpSpLocks/>
                        </wpg:cNvGrpSpPr>
                        <wpg:grpSpPr bwMode="auto">
                          <a:xfrm>
                            <a:off x="1902" y="5574"/>
                            <a:ext cx="587" cy="570"/>
                            <a:chOff x="190" y="5424"/>
                            <a:chExt cx="676" cy="608"/>
                          </a:xfrm>
                        </wpg:grpSpPr>
                        <wps:wsp>
                          <wps:cNvPr id="15939" name="Oval 6201"/>
                          <wps:cNvSpPr>
                            <a:spLocks noChangeArrowheads="1"/>
                          </wps:cNvSpPr>
                          <wps:spPr bwMode="auto">
                            <a:xfrm>
                              <a:off x="190" y="5424"/>
                              <a:ext cx="676" cy="6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940" name="Text Box 6202"/>
                          <wps:cNvSpPr txBox="1">
                            <a:spLocks noChangeArrowheads="1"/>
                          </wps:cNvSpPr>
                          <wps:spPr bwMode="auto">
                            <a:xfrm>
                              <a:off x="308" y="5506"/>
                              <a:ext cx="407" cy="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A56AA" w:rsidRDefault="00862F6C" w:rsidP="00AF142A">
                                <w:pPr>
                                  <w:rPr>
                                    <w:rFonts w:asciiTheme="majorHAnsi" w:hAnsiTheme="majorHAnsi" w:cstheme="majorHAnsi"/>
                                    <w:b/>
                                    <w:sz w:val="18"/>
                                    <w:szCs w:val="18"/>
                                    <w:lang w:val="fr-FR"/>
                                  </w:rPr>
                                </w:pPr>
                                <w:r w:rsidRPr="00EA56AA">
                                  <w:rPr>
                                    <w:rFonts w:asciiTheme="majorHAnsi" w:hAnsiTheme="majorHAnsi" w:cstheme="majorHAnsi"/>
                                    <w:b/>
                                    <w:sz w:val="18"/>
                                    <w:szCs w:val="18"/>
                                    <w:lang w:val="fr-FR"/>
                                  </w:rPr>
                                  <w:t>B</w:t>
                                </w:r>
                              </w:p>
                            </w:txbxContent>
                          </wps:txbx>
                          <wps:bodyPr rot="0" vert="horz" wrap="square" lIns="91440" tIns="45720" rIns="91440" bIns="45720" anchor="t" anchorCtr="0" upright="1">
                            <a:noAutofit/>
                          </wps:bodyPr>
                        </wps:wsp>
                      </wpg:grpSp>
                      <wps:wsp>
                        <wps:cNvPr id="15941" name="AutoShape 6203"/>
                        <wps:cNvCnPr>
                          <a:cxnSpLocks noChangeShapeType="1"/>
                        </wps:cNvCnPr>
                        <wps:spPr bwMode="auto">
                          <a:xfrm>
                            <a:off x="2939" y="5138"/>
                            <a:ext cx="0" cy="21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42" name="AutoShape 6204"/>
                        <wps:cNvCnPr>
                          <a:cxnSpLocks noChangeShapeType="1"/>
                        </wps:cNvCnPr>
                        <wps:spPr bwMode="auto">
                          <a:xfrm flipH="1">
                            <a:off x="2490" y="5138"/>
                            <a:ext cx="44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43" name="AutoShape 6205"/>
                        <wps:cNvCnPr>
                          <a:cxnSpLocks noChangeShapeType="1"/>
                        </wps:cNvCnPr>
                        <wps:spPr bwMode="auto">
                          <a:xfrm flipH="1">
                            <a:off x="2492" y="5861"/>
                            <a:ext cx="44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5944" name="Group 6207"/>
                        <wpg:cNvGrpSpPr>
                          <a:grpSpLocks/>
                        </wpg:cNvGrpSpPr>
                        <wpg:grpSpPr bwMode="auto">
                          <a:xfrm>
                            <a:off x="4140" y="5311"/>
                            <a:ext cx="215" cy="525"/>
                            <a:chOff x="4444" y="2685"/>
                            <a:chExt cx="255" cy="720"/>
                          </a:xfrm>
                        </wpg:grpSpPr>
                        <wps:wsp>
                          <wps:cNvPr id="15945" name="AutoShape 6208"/>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46" name="AutoShape 6209"/>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5947" name="Text Box 6210"/>
                        <wps:cNvSpPr txBox="1">
                          <a:spLocks noChangeArrowheads="1"/>
                        </wps:cNvSpPr>
                        <wps:spPr bwMode="auto">
                          <a:xfrm>
                            <a:off x="4431" y="5311"/>
                            <a:ext cx="3177" cy="3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AF142A">
                              <w:pPr>
                                <w:rPr>
                                  <w:rFonts w:asciiTheme="majorHAnsi" w:hAnsiTheme="majorHAnsi" w:cstheme="majorHAnsi"/>
                                  <w:sz w:val="18"/>
                                  <w:szCs w:val="18"/>
                                </w:rPr>
                              </w:pPr>
                              <w:r w:rsidRPr="008A5886">
                                <w:rPr>
                                  <w:rFonts w:asciiTheme="majorHAnsi" w:hAnsiTheme="majorHAnsi" w:cstheme="majorHAnsi"/>
                                  <w:sz w:val="18"/>
                                  <w:szCs w:val="18"/>
                                </w:rPr>
                                <w:t>Cryostat, start cooling</w:t>
                              </w:r>
                            </w:p>
                          </w:txbxContent>
                        </wps:txbx>
                        <wps:bodyPr rot="0" vert="horz" wrap="square" lIns="91440" tIns="45720" rIns="91440" bIns="45720" anchor="t" anchorCtr="0" upright="1">
                          <a:noAutofit/>
                        </wps:bodyPr>
                      </wps:wsp>
                      <wps:wsp>
                        <wps:cNvPr id="15948" name="Text Box 6216"/>
                        <wps:cNvSpPr txBox="1">
                          <a:spLocks noChangeArrowheads="1"/>
                        </wps:cNvSpPr>
                        <wps:spPr bwMode="auto">
                          <a:xfrm>
                            <a:off x="2655" y="9926"/>
                            <a:ext cx="1599" cy="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AF142A">
                              <w:pPr>
                                <w:rPr>
                                  <w:rFonts w:asciiTheme="majorHAnsi" w:hAnsiTheme="majorHAnsi" w:cstheme="majorHAnsi"/>
                                  <w:sz w:val="18"/>
                                  <w:szCs w:val="18"/>
                                </w:rPr>
                              </w:pPr>
                              <w:r w:rsidRPr="008A5886">
                                <w:rPr>
                                  <w:rFonts w:asciiTheme="majorHAnsi" w:hAnsiTheme="majorHAnsi" w:cstheme="majorHAnsi"/>
                                  <w:sz w:val="18"/>
                                  <w:szCs w:val="18"/>
                                </w:rPr>
                                <w:t>TT740 &lt;TT740L</w:t>
                              </w:r>
                            </w:p>
                          </w:txbxContent>
                        </wps:txbx>
                        <wps:bodyPr rot="0" vert="horz" wrap="square" lIns="91440" tIns="45720" rIns="91440" bIns="45720" anchor="t" anchorCtr="0" upright="1">
                          <a:noAutofit/>
                        </wps:bodyPr>
                      </wps:wsp>
                      <wps:wsp>
                        <wps:cNvPr id="15949" name="AutoShape 6223"/>
                        <wps:cNvCnPr>
                          <a:cxnSpLocks noChangeShapeType="1"/>
                        </wps:cNvCnPr>
                        <wps:spPr bwMode="auto">
                          <a:xfrm>
                            <a:off x="2324" y="7283"/>
                            <a:ext cx="0" cy="7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50" name="AutoShape 6224"/>
                        <wps:cNvCnPr>
                          <a:cxnSpLocks noChangeShapeType="1"/>
                        </wps:cNvCnPr>
                        <wps:spPr bwMode="auto">
                          <a:xfrm flipH="1">
                            <a:off x="2306" y="7536"/>
                            <a:ext cx="2645"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51" name="AutoShape 6225"/>
                        <wps:cNvCnPr>
                          <a:cxnSpLocks noChangeShapeType="1"/>
                        </wps:cNvCnPr>
                        <wps:spPr bwMode="auto">
                          <a:xfrm>
                            <a:off x="1550" y="10339"/>
                            <a:ext cx="340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52" name="AutoShape 6226"/>
                        <wps:cNvCnPr>
                          <a:cxnSpLocks noChangeShapeType="1"/>
                        </wps:cNvCnPr>
                        <wps:spPr bwMode="auto">
                          <a:xfrm flipH="1" flipV="1">
                            <a:off x="4951" y="7546"/>
                            <a:ext cx="0" cy="27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53" name="AutoShape 6227"/>
                        <wps:cNvCnPr>
                          <a:cxnSpLocks noChangeShapeType="1"/>
                        </wps:cNvCnPr>
                        <wps:spPr bwMode="auto">
                          <a:xfrm flipH="1">
                            <a:off x="2318" y="9748"/>
                            <a:ext cx="2" cy="58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54" name="AutoShape 6228"/>
                        <wps:cNvCnPr>
                          <a:cxnSpLocks noChangeShapeType="1"/>
                        </wps:cNvCnPr>
                        <wps:spPr bwMode="auto">
                          <a:xfrm rot="-5400000">
                            <a:off x="2833" y="10337"/>
                            <a:ext cx="22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55" name="AutoShape 6229"/>
                        <wps:cNvCnPr>
                          <a:cxnSpLocks noChangeShapeType="1"/>
                        </wps:cNvCnPr>
                        <wps:spPr bwMode="auto">
                          <a:xfrm>
                            <a:off x="6160" y="12229"/>
                            <a:ext cx="4252"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56" name="AutoShape 6230"/>
                        <wps:cNvCnPr>
                          <a:cxnSpLocks noChangeShapeType="1"/>
                        </wps:cNvCnPr>
                        <wps:spPr bwMode="auto">
                          <a:xfrm>
                            <a:off x="10402" y="4932"/>
                            <a:ext cx="0" cy="73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57" name="Text Box 6232"/>
                        <wps:cNvSpPr txBox="1">
                          <a:spLocks noChangeArrowheads="1"/>
                        </wps:cNvSpPr>
                        <wps:spPr bwMode="auto">
                          <a:xfrm>
                            <a:off x="5255" y="5836"/>
                            <a:ext cx="3623" cy="702"/>
                          </a:xfrm>
                          <a:prstGeom prst="rect">
                            <a:avLst/>
                          </a:prstGeom>
                          <a:solidFill>
                            <a:srgbClr val="FFFFFF"/>
                          </a:solidFill>
                          <a:ln w="9525">
                            <a:solidFill>
                              <a:srgbClr val="000000"/>
                            </a:solidFill>
                            <a:miter lim="800000"/>
                            <a:headEnd/>
                            <a:tailEnd/>
                          </a:ln>
                        </wps:spPr>
                        <wps:txbx>
                          <w:txbxContent>
                            <w:p w:rsidR="00862F6C" w:rsidRPr="008A5886" w:rsidRDefault="00862F6C" w:rsidP="00AF142A">
                              <w:pPr>
                                <w:rPr>
                                  <w:rFonts w:asciiTheme="majorHAnsi" w:hAnsiTheme="majorHAnsi" w:cstheme="majorHAnsi"/>
                                  <w:sz w:val="18"/>
                                  <w:szCs w:val="18"/>
                                </w:rPr>
                              </w:pPr>
                              <w:r>
                                <w:rPr>
                                  <w:rFonts w:asciiTheme="majorHAnsi" w:hAnsiTheme="majorHAnsi" w:cstheme="majorHAnsi"/>
                                  <w:sz w:val="18"/>
                                  <w:szCs w:val="18"/>
                                </w:rPr>
                                <w:t>Opening CV740, slope 10%/s</w:t>
                              </w:r>
                            </w:p>
                            <w:p w:rsidR="00862F6C" w:rsidRPr="008A5886" w:rsidRDefault="00862F6C" w:rsidP="00AF142A">
                              <w:pPr>
                                <w:rPr>
                                  <w:rFonts w:asciiTheme="majorHAnsi" w:hAnsiTheme="majorHAnsi" w:cstheme="majorHAnsi"/>
                                  <w:sz w:val="18"/>
                                  <w:szCs w:val="18"/>
                                </w:rPr>
                              </w:pPr>
                              <w:r>
                                <w:rPr>
                                  <w:rFonts w:asciiTheme="majorHAnsi" w:hAnsiTheme="majorHAnsi" w:cstheme="majorHAnsi"/>
                                  <w:sz w:val="18"/>
                                  <w:szCs w:val="18"/>
                                </w:rPr>
                                <w:t>Open EV740, EV744, EV748</w:t>
                              </w:r>
                            </w:p>
                          </w:txbxContent>
                        </wps:txbx>
                        <wps:bodyPr rot="0" vert="horz" wrap="square" lIns="91440" tIns="45720" rIns="91440" bIns="45720" anchor="t" anchorCtr="0" upright="1">
                          <a:noAutofit/>
                        </wps:bodyPr>
                      </wps:wsp>
                      <wpg:grpSp>
                        <wpg:cNvPr id="15958" name="Group 6233"/>
                        <wpg:cNvGrpSpPr>
                          <a:grpSpLocks/>
                        </wpg:cNvGrpSpPr>
                        <wpg:grpSpPr bwMode="auto">
                          <a:xfrm>
                            <a:off x="4142" y="6454"/>
                            <a:ext cx="196" cy="829"/>
                            <a:chOff x="4444" y="2685"/>
                            <a:chExt cx="255" cy="720"/>
                          </a:xfrm>
                        </wpg:grpSpPr>
                        <wps:wsp>
                          <wps:cNvPr id="15959" name="AutoShape 6234"/>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60" name="AutoShape 6235"/>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5961" name="Text Box 6236"/>
                        <wps:cNvSpPr txBox="1">
                          <a:spLocks noChangeArrowheads="1"/>
                        </wps:cNvSpPr>
                        <wps:spPr bwMode="auto">
                          <a:xfrm>
                            <a:off x="4345" y="6616"/>
                            <a:ext cx="3596"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AF142A">
                              <w:pPr>
                                <w:rPr>
                                  <w:rFonts w:asciiTheme="majorHAnsi" w:hAnsiTheme="majorHAnsi" w:cstheme="majorHAnsi"/>
                                  <w:sz w:val="18"/>
                                  <w:szCs w:val="18"/>
                                </w:rPr>
                              </w:pPr>
                              <w:r w:rsidRPr="008A5886">
                                <w:rPr>
                                  <w:rFonts w:asciiTheme="majorHAnsi" w:hAnsiTheme="majorHAnsi" w:cstheme="majorHAnsi"/>
                                  <w:sz w:val="18"/>
                                  <w:szCs w:val="18"/>
                                </w:rPr>
                                <w:t>TT752 &lt; 200 K or TT749 &lt; 200 K</w:t>
                              </w:r>
                            </w:p>
                          </w:txbxContent>
                        </wps:txbx>
                        <wps:bodyPr rot="0" vert="horz" wrap="square" lIns="91440" tIns="45720" rIns="91440" bIns="45720" anchor="t" anchorCtr="0" upright="1">
                          <a:noAutofit/>
                        </wps:bodyPr>
                      </wps:wsp>
                      <wps:wsp>
                        <wps:cNvPr id="15962" name="AutoShape 6237"/>
                        <wps:cNvCnPr>
                          <a:cxnSpLocks noChangeShapeType="1"/>
                        </wps:cNvCnPr>
                        <wps:spPr bwMode="auto">
                          <a:xfrm flipH="1" flipV="1">
                            <a:off x="5173" y="4942"/>
                            <a:ext cx="5216"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63" name="AutoShape 6241"/>
                        <wps:cNvCnPr>
                          <a:cxnSpLocks noChangeShapeType="1"/>
                        </wps:cNvCnPr>
                        <wps:spPr bwMode="auto">
                          <a:xfrm>
                            <a:off x="2320" y="7283"/>
                            <a:ext cx="437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64" name="AutoShape 6242"/>
                        <wps:cNvCnPr>
                          <a:cxnSpLocks noChangeShapeType="1"/>
                        </wps:cNvCnPr>
                        <wps:spPr bwMode="auto">
                          <a:xfrm>
                            <a:off x="6694" y="7266"/>
                            <a:ext cx="0" cy="4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65" name="AutoShape 6244"/>
                        <wps:cNvCnPr>
                          <a:cxnSpLocks noChangeShapeType="1"/>
                        </wps:cNvCnPr>
                        <wps:spPr bwMode="auto">
                          <a:xfrm flipH="1">
                            <a:off x="6694" y="7527"/>
                            <a:ext cx="3137"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66" name="Text Box 6248"/>
                        <wps:cNvSpPr txBox="1">
                          <a:spLocks noChangeArrowheads="1"/>
                        </wps:cNvSpPr>
                        <wps:spPr bwMode="auto">
                          <a:xfrm>
                            <a:off x="6649" y="8405"/>
                            <a:ext cx="2623" cy="5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Default="00862F6C" w:rsidP="00AF142A">
                              <w:pPr>
                                <w:rPr>
                                  <w:rFonts w:asciiTheme="majorHAnsi" w:hAnsiTheme="majorHAnsi" w:cstheme="majorHAnsi"/>
                                  <w:sz w:val="18"/>
                                  <w:szCs w:val="18"/>
                                </w:rPr>
                              </w:pPr>
                              <w:r>
                                <w:rPr>
                                  <w:rFonts w:asciiTheme="majorHAnsi" w:hAnsiTheme="majorHAnsi" w:cstheme="majorHAnsi"/>
                                  <w:sz w:val="18"/>
                                  <w:szCs w:val="18"/>
                                </w:rPr>
                                <w:t>(</w:t>
                              </w:r>
                              <w:r w:rsidRPr="008A5886">
                                <w:rPr>
                                  <w:rFonts w:asciiTheme="majorHAnsi" w:hAnsiTheme="majorHAnsi" w:cstheme="majorHAnsi"/>
                                  <w:sz w:val="18"/>
                                  <w:szCs w:val="18"/>
                                </w:rPr>
                                <w:t>TT745</w:t>
                              </w:r>
                              <w:r>
                                <w:rPr>
                                  <w:rFonts w:asciiTheme="majorHAnsi" w:hAnsiTheme="majorHAnsi" w:cstheme="majorHAnsi"/>
                                  <w:sz w:val="18"/>
                                  <w:szCs w:val="18"/>
                                </w:rPr>
                                <w:t xml:space="preserve"> OR TT753)</w:t>
                              </w:r>
                              <w:r w:rsidRPr="008A5886">
                                <w:rPr>
                                  <w:rFonts w:asciiTheme="majorHAnsi" w:hAnsiTheme="majorHAnsi" w:cstheme="majorHAnsi"/>
                                  <w:sz w:val="18"/>
                                  <w:szCs w:val="18"/>
                                </w:rPr>
                                <w:t xml:space="preserve">&lt;TT745L </w:t>
                              </w:r>
                            </w:p>
                            <w:p w:rsidR="00862F6C" w:rsidRPr="008A5886" w:rsidRDefault="00862F6C" w:rsidP="00AF142A">
                              <w:pPr>
                                <w:rPr>
                                  <w:rFonts w:asciiTheme="majorHAnsi" w:hAnsiTheme="majorHAnsi" w:cstheme="majorHAnsi"/>
                                  <w:sz w:val="18"/>
                                  <w:szCs w:val="18"/>
                                </w:rPr>
                              </w:pPr>
                              <w:r>
                                <w:rPr>
                                  <w:rFonts w:asciiTheme="majorHAnsi" w:hAnsiTheme="majorHAnsi" w:cstheme="majorHAnsi"/>
                                  <w:sz w:val="18"/>
                                  <w:szCs w:val="18"/>
                                </w:rPr>
                                <w:t>OR</w:t>
                              </w:r>
                              <w:r w:rsidRPr="008A5886">
                                <w:rPr>
                                  <w:rFonts w:asciiTheme="majorHAnsi" w:hAnsiTheme="majorHAnsi" w:cstheme="majorHAnsi"/>
                                  <w:sz w:val="18"/>
                                  <w:szCs w:val="18"/>
                                </w:rPr>
                                <w:t xml:space="preserve"> TT740&lt;</w:t>
                              </w:r>
                              <w:r>
                                <w:rPr>
                                  <w:rFonts w:asciiTheme="majorHAnsi" w:hAnsiTheme="majorHAnsi" w:cstheme="majorHAnsi"/>
                                  <w:sz w:val="18"/>
                                  <w:szCs w:val="18"/>
                                </w:rPr>
                                <w:t>TT740C OR Stop</w:t>
                              </w:r>
                            </w:p>
                          </w:txbxContent>
                        </wps:txbx>
                        <wps:bodyPr rot="0" vert="horz" wrap="square" lIns="91440" tIns="45720" rIns="91440" bIns="45720" anchor="t" anchorCtr="0" upright="1">
                          <a:noAutofit/>
                        </wps:bodyPr>
                      </wps:wsp>
                      <wps:wsp>
                        <wps:cNvPr id="15967" name="Text Box 6250"/>
                        <wps:cNvSpPr txBox="1">
                          <a:spLocks noChangeArrowheads="1"/>
                        </wps:cNvSpPr>
                        <wps:spPr bwMode="auto">
                          <a:xfrm>
                            <a:off x="7514" y="8925"/>
                            <a:ext cx="1636" cy="737"/>
                          </a:xfrm>
                          <a:prstGeom prst="rect">
                            <a:avLst/>
                          </a:prstGeom>
                          <a:solidFill>
                            <a:srgbClr val="FFFFFF"/>
                          </a:solidFill>
                          <a:ln w="9525">
                            <a:solidFill>
                              <a:srgbClr val="000000"/>
                            </a:solidFill>
                            <a:miter lim="800000"/>
                            <a:headEnd/>
                            <a:tailEnd/>
                          </a:ln>
                        </wps:spPr>
                        <wps:txbx>
                          <w:txbxContent>
                            <w:p w:rsidR="00862F6C" w:rsidRDefault="00862F6C" w:rsidP="00AF142A">
                              <w:pPr>
                                <w:rPr>
                                  <w:rFonts w:asciiTheme="majorHAnsi" w:hAnsiTheme="majorHAnsi" w:cstheme="majorHAnsi"/>
                                  <w:sz w:val="18"/>
                                  <w:szCs w:val="18"/>
                                </w:rPr>
                              </w:pPr>
                              <w:r>
                                <w:rPr>
                                  <w:rFonts w:asciiTheme="majorHAnsi" w:hAnsiTheme="majorHAnsi" w:cstheme="majorHAnsi"/>
                                  <w:sz w:val="18"/>
                                  <w:szCs w:val="18"/>
                                </w:rPr>
                                <w:t>CV740 opened</w:t>
                              </w:r>
                            </w:p>
                            <w:p w:rsidR="00862F6C" w:rsidRPr="008A5886" w:rsidRDefault="00862F6C" w:rsidP="00AF142A">
                              <w:pPr>
                                <w:rPr>
                                  <w:rFonts w:asciiTheme="majorHAnsi" w:hAnsiTheme="majorHAnsi" w:cstheme="majorHAnsi"/>
                                  <w:sz w:val="18"/>
                                  <w:szCs w:val="18"/>
                                </w:rPr>
                              </w:pPr>
                              <w:r>
                                <w:rPr>
                                  <w:rFonts w:asciiTheme="majorHAnsi" w:hAnsiTheme="majorHAnsi" w:cstheme="majorHAnsi"/>
                                  <w:sz w:val="18"/>
                                  <w:szCs w:val="18"/>
                                </w:rPr>
                                <w:t>Close EV740</w:t>
                              </w:r>
                            </w:p>
                          </w:txbxContent>
                        </wps:txbx>
                        <wps:bodyPr rot="0" vert="horz" wrap="square" lIns="91440" tIns="45720" rIns="91440" bIns="45720" anchor="t" anchorCtr="0" upright="1">
                          <a:noAutofit/>
                        </wps:bodyPr>
                      </wps:wsp>
                      <wps:wsp>
                        <wps:cNvPr id="15968" name="AutoShape 6251"/>
                        <wps:cNvCnPr>
                          <a:cxnSpLocks noChangeShapeType="1"/>
                        </wps:cNvCnPr>
                        <wps:spPr bwMode="auto">
                          <a:xfrm>
                            <a:off x="6654" y="9668"/>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69" name="AutoShape 6252"/>
                        <wps:cNvCnPr>
                          <a:cxnSpLocks noChangeShapeType="1"/>
                        </wps:cNvCnPr>
                        <wps:spPr bwMode="auto">
                          <a:xfrm>
                            <a:off x="6192" y="9906"/>
                            <a:ext cx="100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5970" name="Group 6253"/>
                        <wpg:cNvGrpSpPr>
                          <a:grpSpLocks/>
                        </wpg:cNvGrpSpPr>
                        <wpg:grpSpPr bwMode="auto">
                          <a:xfrm>
                            <a:off x="6075" y="9906"/>
                            <a:ext cx="224" cy="1304"/>
                            <a:chOff x="4444" y="2685"/>
                            <a:chExt cx="255" cy="720"/>
                          </a:xfrm>
                        </wpg:grpSpPr>
                        <wps:wsp>
                          <wps:cNvPr id="15971" name="AutoShape 6254"/>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72" name="AutoShape 6255"/>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5973" name="Group 6256"/>
                        <wpg:cNvGrpSpPr>
                          <a:grpSpLocks/>
                        </wpg:cNvGrpSpPr>
                        <wpg:grpSpPr bwMode="auto">
                          <a:xfrm>
                            <a:off x="7079" y="9906"/>
                            <a:ext cx="222" cy="503"/>
                            <a:chOff x="4444" y="2685"/>
                            <a:chExt cx="255" cy="720"/>
                          </a:xfrm>
                        </wpg:grpSpPr>
                        <wps:wsp>
                          <wps:cNvPr id="15974" name="AutoShape 6257"/>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75" name="AutoShape 6258"/>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5976" name="Text Box 6259"/>
                        <wps:cNvSpPr txBox="1">
                          <a:spLocks noChangeArrowheads="1"/>
                        </wps:cNvSpPr>
                        <wps:spPr bwMode="auto">
                          <a:xfrm>
                            <a:off x="7215" y="9732"/>
                            <a:ext cx="3193" cy="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62F6C" w:rsidRDefault="00862F6C" w:rsidP="00AF142A">
                              <w:pPr>
                                <w:rPr>
                                  <w:rFonts w:asciiTheme="majorHAnsi" w:hAnsiTheme="majorHAnsi" w:cstheme="majorHAnsi"/>
                                  <w:sz w:val="18"/>
                                  <w:szCs w:val="18"/>
                                  <w:lang w:val="sv-SE"/>
                                </w:rPr>
                              </w:pPr>
                              <w:r w:rsidRPr="00862F6C">
                                <w:rPr>
                                  <w:rFonts w:asciiTheme="majorHAnsi" w:hAnsiTheme="majorHAnsi" w:cstheme="majorHAnsi"/>
                                  <w:sz w:val="18"/>
                                  <w:szCs w:val="18"/>
                                  <w:lang w:val="sv-SE"/>
                                </w:rPr>
                                <w:t>(TT745 OR TT753) &gt;TT745H</w:t>
                              </w:r>
                            </w:p>
                            <w:p w:rsidR="00862F6C" w:rsidRPr="00862F6C" w:rsidRDefault="00862F6C" w:rsidP="00AF142A">
                              <w:pPr>
                                <w:rPr>
                                  <w:rFonts w:asciiTheme="majorHAnsi" w:hAnsiTheme="majorHAnsi" w:cstheme="majorHAnsi"/>
                                  <w:sz w:val="18"/>
                                  <w:szCs w:val="18"/>
                                  <w:lang w:val="sv-SE"/>
                                </w:rPr>
                              </w:pPr>
                              <w:r w:rsidRPr="00862F6C">
                                <w:rPr>
                                  <w:rFonts w:asciiTheme="majorHAnsi" w:hAnsiTheme="majorHAnsi" w:cstheme="majorHAnsi"/>
                                  <w:sz w:val="18"/>
                                  <w:szCs w:val="18"/>
                                  <w:lang w:val="sv-SE"/>
                                </w:rPr>
                                <w:t xml:space="preserve"> &amp; TT740&gt;TT740W</w:t>
                              </w:r>
                            </w:p>
                          </w:txbxContent>
                        </wps:txbx>
                        <wps:bodyPr rot="0" vert="horz" wrap="square" lIns="91440" tIns="45720" rIns="91440" bIns="45720" anchor="t" anchorCtr="0" upright="1">
                          <a:noAutofit/>
                        </wps:bodyPr>
                      </wps:wsp>
                      <wps:wsp>
                        <wps:cNvPr id="15977" name="AutoShape 6260"/>
                        <wps:cNvCnPr>
                          <a:cxnSpLocks noChangeShapeType="1"/>
                        </wps:cNvCnPr>
                        <wps:spPr bwMode="auto">
                          <a:xfrm>
                            <a:off x="7193" y="10399"/>
                            <a:ext cx="264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78" name="Text Box 6261"/>
                        <wps:cNvSpPr txBox="1">
                          <a:spLocks noChangeArrowheads="1"/>
                        </wps:cNvSpPr>
                        <wps:spPr bwMode="auto">
                          <a:xfrm>
                            <a:off x="6285" y="10445"/>
                            <a:ext cx="777"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AF142A">
                              <w:pPr>
                                <w:rPr>
                                  <w:rFonts w:asciiTheme="majorHAnsi" w:hAnsiTheme="majorHAnsi" w:cstheme="majorHAnsi"/>
                                  <w:sz w:val="18"/>
                                  <w:szCs w:val="18"/>
                                </w:rPr>
                              </w:pPr>
                              <w:r w:rsidRPr="008A5886">
                                <w:rPr>
                                  <w:rFonts w:asciiTheme="majorHAnsi" w:hAnsiTheme="majorHAnsi" w:cstheme="majorHAnsi"/>
                                  <w:sz w:val="18"/>
                                  <w:szCs w:val="18"/>
                                </w:rPr>
                                <w:t xml:space="preserve">Stop </w:t>
                              </w:r>
                            </w:p>
                          </w:txbxContent>
                        </wps:txbx>
                        <wps:bodyPr rot="0" vert="horz" wrap="square" lIns="91440" tIns="45720" rIns="91440" bIns="45720" anchor="t" anchorCtr="0" upright="1">
                          <a:noAutofit/>
                        </wps:bodyPr>
                      </wps:wsp>
                      <wps:wsp>
                        <wps:cNvPr id="15979" name="AutoShape 8666"/>
                        <wps:cNvCnPr>
                          <a:cxnSpLocks noChangeShapeType="1"/>
                        </wps:cNvCnPr>
                        <wps:spPr bwMode="auto">
                          <a:xfrm>
                            <a:off x="6164" y="11676"/>
                            <a:ext cx="0" cy="56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80" name="Rectangle 8667"/>
                        <wps:cNvSpPr>
                          <a:spLocks noChangeArrowheads="1"/>
                        </wps:cNvSpPr>
                        <wps:spPr bwMode="auto">
                          <a:xfrm>
                            <a:off x="3549" y="4583"/>
                            <a:ext cx="1417" cy="717"/>
                          </a:xfrm>
                          <a:prstGeom prst="rect">
                            <a:avLst/>
                          </a:prstGeom>
                          <a:solidFill>
                            <a:srgbClr val="FFFFFF"/>
                          </a:solidFill>
                          <a:ln w="9525">
                            <a:solidFill>
                              <a:srgbClr val="000000"/>
                            </a:solidFill>
                            <a:miter lim="800000"/>
                            <a:headEnd/>
                            <a:tailEnd/>
                          </a:ln>
                        </wps:spPr>
                        <wps:txbx>
                          <w:txbxContent>
                            <w:p w:rsidR="00862F6C" w:rsidRPr="009666F5" w:rsidRDefault="00862F6C" w:rsidP="003C115B">
                              <w:pPr>
                                <w:spacing w:before="120"/>
                                <w:jc w:val="center"/>
                                <w:rPr>
                                  <w:rFonts w:asciiTheme="majorHAnsi" w:hAnsiTheme="majorHAnsi" w:cstheme="majorHAnsi"/>
                                  <w:sz w:val="18"/>
                                  <w:szCs w:val="18"/>
                                </w:rPr>
                              </w:pPr>
                              <w:r w:rsidRPr="009666F5">
                                <w:rPr>
                                  <w:rFonts w:asciiTheme="majorHAnsi" w:hAnsiTheme="majorHAnsi" w:cstheme="majorHAnsi"/>
                                  <w:sz w:val="18"/>
                                  <w:szCs w:val="18"/>
                                </w:rPr>
                                <w:t xml:space="preserve">Stop </w:t>
                              </w:r>
                            </w:p>
                          </w:txbxContent>
                        </wps:txbx>
                        <wps:bodyPr rot="0" vert="horz" wrap="square" lIns="91440" tIns="45720" rIns="91440" bIns="45720" anchor="t" anchorCtr="0" upright="1">
                          <a:noAutofit/>
                        </wps:bodyPr>
                      </wps:wsp>
                      <wps:wsp>
                        <wps:cNvPr id="15981" name="AutoShape 8677"/>
                        <wps:cNvCnPr>
                          <a:cxnSpLocks noChangeShapeType="1"/>
                        </wps:cNvCnPr>
                        <wps:spPr bwMode="auto">
                          <a:xfrm>
                            <a:off x="1548" y="10900"/>
                            <a:ext cx="4592"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5982" name="Group 8678"/>
                        <wpg:cNvGrpSpPr>
                          <a:grpSpLocks/>
                        </wpg:cNvGrpSpPr>
                        <wpg:grpSpPr bwMode="auto">
                          <a:xfrm>
                            <a:off x="1218" y="11450"/>
                            <a:ext cx="629" cy="576"/>
                            <a:chOff x="190" y="5424"/>
                            <a:chExt cx="676" cy="608"/>
                          </a:xfrm>
                        </wpg:grpSpPr>
                        <wps:wsp>
                          <wps:cNvPr id="15983" name="Oval 8679"/>
                          <wps:cNvSpPr>
                            <a:spLocks noChangeArrowheads="1"/>
                          </wps:cNvSpPr>
                          <wps:spPr bwMode="auto">
                            <a:xfrm>
                              <a:off x="190" y="5424"/>
                              <a:ext cx="676" cy="6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984" name="Text Box 8680"/>
                          <wps:cNvSpPr txBox="1">
                            <a:spLocks noChangeArrowheads="1"/>
                          </wps:cNvSpPr>
                          <wps:spPr bwMode="auto">
                            <a:xfrm>
                              <a:off x="308" y="5506"/>
                              <a:ext cx="407" cy="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A56AA" w:rsidRDefault="00862F6C" w:rsidP="00F6401F">
                                <w:pPr>
                                  <w:rPr>
                                    <w:rFonts w:asciiTheme="majorHAnsi" w:hAnsiTheme="majorHAnsi" w:cstheme="majorHAnsi"/>
                                    <w:b/>
                                    <w:sz w:val="18"/>
                                    <w:szCs w:val="18"/>
                                    <w:lang w:val="fr-FR"/>
                                  </w:rPr>
                                </w:pPr>
                                <w:r w:rsidRPr="00EA56AA">
                                  <w:rPr>
                                    <w:rFonts w:asciiTheme="majorHAnsi" w:hAnsiTheme="majorHAnsi" w:cstheme="majorHAnsi"/>
                                    <w:b/>
                                    <w:sz w:val="18"/>
                                    <w:szCs w:val="18"/>
                                    <w:lang w:val="fr-FR"/>
                                  </w:rPr>
                                  <w:t>C</w:t>
                                </w:r>
                              </w:p>
                            </w:txbxContent>
                          </wps:txbx>
                          <wps:bodyPr rot="0" vert="horz" wrap="square" lIns="91440" tIns="45720" rIns="91440" bIns="45720" anchor="t" anchorCtr="0" upright="1">
                            <a:noAutofit/>
                          </wps:bodyPr>
                        </wps:wsp>
                      </wpg:grpSp>
                      <wps:wsp>
                        <wps:cNvPr id="15985" name="Text Box 10268"/>
                        <wps:cNvSpPr txBox="1">
                          <a:spLocks noChangeArrowheads="1"/>
                        </wps:cNvSpPr>
                        <wps:spPr bwMode="auto">
                          <a:xfrm>
                            <a:off x="6378" y="11814"/>
                            <a:ext cx="1837"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9666F5" w:rsidRDefault="00862F6C" w:rsidP="006054FE">
                              <w:pPr>
                                <w:rPr>
                                  <w:rFonts w:asciiTheme="majorHAnsi" w:hAnsiTheme="majorHAnsi" w:cstheme="majorHAnsi"/>
                                  <w:sz w:val="18"/>
                                  <w:szCs w:val="18"/>
                                </w:rPr>
                              </w:pPr>
                              <w:r>
                                <w:rPr>
                                  <w:rFonts w:asciiTheme="majorHAnsi" w:hAnsiTheme="majorHAnsi" w:cstheme="majorHAnsi"/>
                                  <w:sz w:val="18"/>
                                  <w:szCs w:val="18"/>
                                </w:rPr>
                                <w:t xml:space="preserve">CV740 closed </w:t>
                              </w:r>
                            </w:p>
                          </w:txbxContent>
                        </wps:txbx>
                        <wps:bodyPr rot="0" vert="horz" wrap="square" lIns="91440" tIns="45720" rIns="91440" bIns="45720" anchor="t" anchorCtr="0" upright="1">
                          <a:noAutofit/>
                        </wps:bodyPr>
                      </wps:wsp>
                      <wps:wsp>
                        <wps:cNvPr id="15986" name="AutoShape 10269"/>
                        <wps:cNvCnPr>
                          <a:cxnSpLocks noChangeShapeType="1"/>
                        </wps:cNvCnPr>
                        <wps:spPr bwMode="auto">
                          <a:xfrm>
                            <a:off x="6047" y="11998"/>
                            <a:ext cx="22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87" name="AutoShape 10641"/>
                        <wps:cNvCnPr>
                          <a:cxnSpLocks noChangeShapeType="1"/>
                        </wps:cNvCnPr>
                        <wps:spPr bwMode="auto">
                          <a:xfrm>
                            <a:off x="9833" y="7535"/>
                            <a:ext cx="0" cy="286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5988" name="Group 10642"/>
                        <wpg:cNvGrpSpPr>
                          <a:grpSpLocks/>
                        </wpg:cNvGrpSpPr>
                        <wpg:grpSpPr bwMode="auto">
                          <a:xfrm>
                            <a:off x="6541" y="8311"/>
                            <a:ext cx="227" cy="675"/>
                            <a:chOff x="4444" y="2685"/>
                            <a:chExt cx="255" cy="720"/>
                          </a:xfrm>
                        </wpg:grpSpPr>
                        <wps:wsp>
                          <wps:cNvPr id="15989" name="AutoShape 10643"/>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90" name="AutoShape 10644"/>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5991" name="Group 10645"/>
                        <wpg:cNvGrpSpPr>
                          <a:grpSpLocks/>
                        </wpg:cNvGrpSpPr>
                        <wpg:grpSpPr bwMode="auto">
                          <a:xfrm>
                            <a:off x="5975" y="7696"/>
                            <a:ext cx="3099" cy="712"/>
                            <a:chOff x="3930" y="1920"/>
                            <a:chExt cx="5145" cy="765"/>
                          </a:xfrm>
                        </wpg:grpSpPr>
                        <wps:wsp>
                          <wps:cNvPr id="15992" name="Rectangle 10646"/>
                          <wps:cNvSpPr>
                            <a:spLocks noChangeArrowheads="1"/>
                          </wps:cNvSpPr>
                          <wps:spPr bwMode="auto">
                            <a:xfrm>
                              <a:off x="3930" y="1920"/>
                              <a:ext cx="2520" cy="765"/>
                            </a:xfrm>
                            <a:prstGeom prst="rect">
                              <a:avLst/>
                            </a:prstGeom>
                            <a:solidFill>
                              <a:srgbClr val="FFFFFF"/>
                            </a:solidFill>
                            <a:ln w="9525">
                              <a:solidFill>
                                <a:srgbClr val="000000"/>
                              </a:solidFill>
                              <a:miter lim="800000"/>
                              <a:headEnd/>
                              <a:tailEnd/>
                            </a:ln>
                          </wps:spPr>
                          <wps:txbx>
                            <w:txbxContent>
                              <w:p w:rsidR="00862F6C" w:rsidRPr="008A5886" w:rsidRDefault="00862F6C" w:rsidP="00610346">
                                <w:pPr>
                                  <w:jc w:val="center"/>
                                  <w:rPr>
                                    <w:rFonts w:asciiTheme="majorHAnsi" w:hAnsiTheme="majorHAnsi" w:cstheme="majorHAnsi"/>
                                    <w:sz w:val="18"/>
                                    <w:szCs w:val="18"/>
                                  </w:rPr>
                                </w:pPr>
                                <w:r>
                                  <w:rPr>
                                    <w:rFonts w:asciiTheme="majorHAnsi" w:hAnsiTheme="majorHAnsi" w:cstheme="majorHAnsi"/>
                                    <w:sz w:val="18"/>
                                    <w:szCs w:val="18"/>
                                  </w:rPr>
                                  <w:t xml:space="preserve">Start </w:t>
                                </w:r>
                                <w:r w:rsidRPr="008A5886">
                                  <w:rPr>
                                    <w:rFonts w:asciiTheme="majorHAnsi" w:hAnsiTheme="majorHAnsi" w:cstheme="majorHAnsi"/>
                                    <w:sz w:val="18"/>
                                    <w:szCs w:val="18"/>
                                  </w:rPr>
                                  <w:t>LN2 Circulation</w:t>
                                </w:r>
                              </w:p>
                            </w:txbxContent>
                          </wps:txbx>
                          <wps:bodyPr rot="0" vert="horz" wrap="square" lIns="91440" tIns="45720" rIns="91440" bIns="45720" anchor="t" anchorCtr="0" upright="1">
                            <a:noAutofit/>
                          </wps:bodyPr>
                        </wps:wsp>
                        <wps:wsp>
                          <wps:cNvPr id="15993" name="Text Box 10647"/>
                          <wps:cNvSpPr txBox="1">
                            <a:spLocks noChangeArrowheads="1"/>
                          </wps:cNvSpPr>
                          <wps:spPr bwMode="auto">
                            <a:xfrm>
                              <a:off x="6450" y="1920"/>
                              <a:ext cx="2625" cy="765"/>
                            </a:xfrm>
                            <a:prstGeom prst="rect">
                              <a:avLst/>
                            </a:prstGeom>
                            <a:solidFill>
                              <a:srgbClr val="FFFFFF"/>
                            </a:solidFill>
                            <a:ln w="9525">
                              <a:solidFill>
                                <a:srgbClr val="000000"/>
                              </a:solidFill>
                              <a:miter lim="800000"/>
                              <a:headEnd/>
                              <a:tailEnd/>
                            </a:ln>
                          </wps:spPr>
                          <wps:txbx>
                            <w:txbxContent>
                              <w:p w:rsidR="00862F6C" w:rsidRPr="008A5886" w:rsidRDefault="00862F6C" w:rsidP="00610346">
                                <w:pPr>
                                  <w:rPr>
                                    <w:rFonts w:asciiTheme="majorHAnsi" w:hAnsiTheme="majorHAnsi" w:cstheme="majorHAnsi"/>
                                    <w:sz w:val="18"/>
                                    <w:szCs w:val="18"/>
                                  </w:rPr>
                                </w:pPr>
                                <w:r>
                                  <w:rPr>
                                    <w:rFonts w:asciiTheme="majorHAnsi" w:hAnsiTheme="majorHAnsi" w:cstheme="majorHAnsi"/>
                                    <w:sz w:val="18"/>
                                    <w:szCs w:val="18"/>
                                  </w:rPr>
                                  <w:t xml:space="preserve">CV740 opened Open </w:t>
                                </w:r>
                                <w:r w:rsidRPr="008A5886">
                                  <w:rPr>
                                    <w:rFonts w:asciiTheme="majorHAnsi" w:hAnsiTheme="majorHAnsi" w:cstheme="majorHAnsi"/>
                                    <w:sz w:val="18"/>
                                    <w:szCs w:val="18"/>
                                  </w:rPr>
                                  <w:t>EV740</w:t>
                                </w:r>
                              </w:p>
                            </w:txbxContent>
                          </wps:txbx>
                          <wps:bodyPr rot="0" vert="horz" wrap="square" lIns="91440" tIns="45720" rIns="91440" bIns="45720" anchor="t" anchorCtr="0" upright="1">
                            <a:noAutofit/>
                          </wps:bodyPr>
                        </wps:wsp>
                      </wpg:grpSp>
                      <wps:wsp>
                        <wps:cNvPr id="15994" name="Rectangle 10648"/>
                        <wps:cNvSpPr>
                          <a:spLocks noChangeArrowheads="1"/>
                        </wps:cNvSpPr>
                        <wps:spPr bwMode="auto">
                          <a:xfrm>
                            <a:off x="5975" y="8925"/>
                            <a:ext cx="1539" cy="737"/>
                          </a:xfrm>
                          <a:prstGeom prst="rect">
                            <a:avLst/>
                          </a:prstGeom>
                          <a:solidFill>
                            <a:srgbClr val="FFFFFF"/>
                          </a:solidFill>
                          <a:ln w="9525">
                            <a:solidFill>
                              <a:srgbClr val="000000"/>
                            </a:solidFill>
                            <a:miter lim="800000"/>
                            <a:headEnd/>
                            <a:tailEnd/>
                          </a:ln>
                        </wps:spPr>
                        <wps:txbx>
                          <w:txbxContent>
                            <w:p w:rsidR="00862F6C" w:rsidRPr="008A5886" w:rsidRDefault="00862F6C" w:rsidP="00610346">
                              <w:pPr>
                                <w:jc w:val="center"/>
                                <w:rPr>
                                  <w:rFonts w:asciiTheme="majorHAnsi" w:hAnsiTheme="majorHAnsi" w:cstheme="majorHAnsi"/>
                                  <w:sz w:val="18"/>
                                  <w:szCs w:val="18"/>
                                </w:rPr>
                              </w:pPr>
                              <w:r w:rsidRPr="008A5886">
                                <w:rPr>
                                  <w:rFonts w:asciiTheme="majorHAnsi" w:hAnsiTheme="majorHAnsi" w:cstheme="majorHAnsi"/>
                                  <w:sz w:val="18"/>
                                  <w:szCs w:val="18"/>
                                </w:rPr>
                                <w:t>Stop LN2 circulation</w:t>
                              </w:r>
                            </w:p>
                          </w:txbxContent>
                        </wps:txbx>
                        <wps:bodyPr rot="0" vert="horz" wrap="square" lIns="91440" tIns="45720" rIns="91440" bIns="45720" anchor="t" anchorCtr="0" upright="1">
                          <a:noAutofit/>
                        </wps:bodyPr>
                      </wps:wsp>
                      <wps:wsp>
                        <wps:cNvPr id="15995" name="AutoShape 10649"/>
                        <wps:cNvCnPr>
                          <a:cxnSpLocks noChangeShapeType="1"/>
                        </wps:cNvCnPr>
                        <wps:spPr bwMode="auto">
                          <a:xfrm rot="-5400000">
                            <a:off x="1730" y="10340"/>
                            <a:ext cx="22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96" name="Text Box 10650"/>
                        <wps:cNvSpPr txBox="1">
                          <a:spLocks noChangeArrowheads="1"/>
                        </wps:cNvSpPr>
                        <wps:spPr bwMode="auto">
                          <a:xfrm>
                            <a:off x="1518" y="9922"/>
                            <a:ext cx="777"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7F1592">
                              <w:pPr>
                                <w:rPr>
                                  <w:rFonts w:asciiTheme="majorHAnsi" w:hAnsiTheme="majorHAnsi" w:cstheme="majorHAnsi"/>
                                  <w:sz w:val="18"/>
                                  <w:szCs w:val="18"/>
                                </w:rPr>
                              </w:pPr>
                              <w:r w:rsidRPr="008A5886">
                                <w:rPr>
                                  <w:rFonts w:asciiTheme="majorHAnsi" w:hAnsiTheme="majorHAnsi" w:cstheme="majorHAnsi"/>
                                  <w:sz w:val="18"/>
                                  <w:szCs w:val="18"/>
                                </w:rPr>
                                <w:t xml:space="preserve">Stop </w:t>
                              </w:r>
                            </w:p>
                          </w:txbxContent>
                        </wps:txbx>
                        <wps:bodyPr rot="0" vert="horz" wrap="square" lIns="91440" tIns="45720" rIns="91440" bIns="45720" anchor="t" anchorCtr="0" upright="1">
                          <a:noAutofit/>
                        </wps:bodyPr>
                      </wps:wsp>
                      <wps:wsp>
                        <wps:cNvPr id="15997" name="AutoShape 10651"/>
                        <wps:cNvCnPr>
                          <a:cxnSpLocks noChangeShapeType="1"/>
                        </wps:cNvCnPr>
                        <wps:spPr bwMode="auto">
                          <a:xfrm>
                            <a:off x="1552" y="10328"/>
                            <a:ext cx="0" cy="567"/>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98" name="AutoShape 10652"/>
                        <wps:cNvCnPr>
                          <a:cxnSpLocks noChangeShapeType="1"/>
                        </wps:cNvCnPr>
                        <wps:spPr bwMode="auto">
                          <a:xfrm>
                            <a:off x="1545" y="10891"/>
                            <a:ext cx="1" cy="567"/>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5999" name="Text Box 6219"/>
                        <wps:cNvSpPr txBox="1">
                          <a:spLocks noChangeArrowheads="1"/>
                        </wps:cNvSpPr>
                        <wps:spPr bwMode="auto">
                          <a:xfrm>
                            <a:off x="6802" y="11076"/>
                            <a:ext cx="2804" cy="680"/>
                          </a:xfrm>
                          <a:prstGeom prst="rect">
                            <a:avLst/>
                          </a:prstGeom>
                          <a:solidFill>
                            <a:srgbClr val="FFFFFF"/>
                          </a:solidFill>
                          <a:ln w="9525">
                            <a:solidFill>
                              <a:srgbClr val="000000"/>
                            </a:solidFill>
                            <a:miter lim="800000"/>
                            <a:headEnd/>
                            <a:tailEnd/>
                          </a:ln>
                        </wps:spPr>
                        <wps:txbx>
                          <w:txbxContent>
                            <w:p w:rsidR="00862F6C" w:rsidRDefault="00862F6C" w:rsidP="00AF142A">
                              <w:pPr>
                                <w:rPr>
                                  <w:rFonts w:asciiTheme="majorHAnsi" w:hAnsiTheme="majorHAnsi" w:cstheme="majorHAnsi"/>
                                  <w:sz w:val="18"/>
                                  <w:szCs w:val="18"/>
                                </w:rPr>
                              </w:pPr>
                              <w:r>
                                <w:rPr>
                                  <w:rFonts w:asciiTheme="majorHAnsi" w:hAnsiTheme="majorHAnsi" w:cstheme="majorHAnsi"/>
                                  <w:sz w:val="18"/>
                                  <w:szCs w:val="18"/>
                                </w:rPr>
                                <w:t xml:space="preserve">Closing </w:t>
                              </w:r>
                              <w:r w:rsidRPr="008A5886">
                                <w:rPr>
                                  <w:rFonts w:asciiTheme="majorHAnsi" w:hAnsiTheme="majorHAnsi" w:cstheme="majorHAnsi"/>
                                  <w:sz w:val="18"/>
                                  <w:szCs w:val="18"/>
                                </w:rPr>
                                <w:t>CV740</w:t>
                              </w:r>
                              <w:r>
                                <w:rPr>
                                  <w:rFonts w:asciiTheme="majorHAnsi" w:hAnsiTheme="majorHAnsi" w:cstheme="majorHAnsi"/>
                                  <w:sz w:val="18"/>
                                  <w:szCs w:val="18"/>
                                </w:rPr>
                                <w:t>, slope 10%/s</w:t>
                              </w:r>
                            </w:p>
                            <w:p w:rsidR="00862F6C" w:rsidRDefault="00862F6C"/>
                          </w:txbxContent>
                        </wps:txbx>
                        <wps:bodyPr rot="0" vert="horz" wrap="square" lIns="91440" tIns="45720" rIns="91440" bIns="45720" anchor="t" anchorCtr="0" upright="1">
                          <a:noAutofit/>
                        </wps:bodyPr>
                      </wps:wsp>
                      <wps:wsp>
                        <wps:cNvPr id="16000" name="Rectangle 8668"/>
                        <wps:cNvSpPr>
                          <a:spLocks noChangeArrowheads="1"/>
                        </wps:cNvSpPr>
                        <wps:spPr bwMode="auto">
                          <a:xfrm>
                            <a:off x="5402" y="11077"/>
                            <a:ext cx="1417" cy="680"/>
                          </a:xfrm>
                          <a:prstGeom prst="rect">
                            <a:avLst/>
                          </a:prstGeom>
                          <a:solidFill>
                            <a:srgbClr val="FFFFFF"/>
                          </a:solidFill>
                          <a:ln w="9525">
                            <a:solidFill>
                              <a:srgbClr val="000000"/>
                            </a:solidFill>
                            <a:miter lim="800000"/>
                            <a:headEnd/>
                            <a:tailEnd/>
                          </a:ln>
                        </wps:spPr>
                        <wps:txbx>
                          <w:txbxContent>
                            <w:p w:rsidR="00862F6C" w:rsidRPr="00397AB7" w:rsidRDefault="00862F6C" w:rsidP="003C115B">
                              <w:pPr>
                                <w:jc w:val="center"/>
                                <w:rPr>
                                  <w:rFonts w:asciiTheme="majorHAnsi" w:hAnsiTheme="majorHAnsi" w:cstheme="majorHAnsi"/>
                                  <w:sz w:val="18"/>
                                  <w:szCs w:val="18"/>
                                  <w:lang w:val="fr-FR"/>
                                </w:rPr>
                              </w:pPr>
                              <w:r>
                                <w:rPr>
                                  <w:rFonts w:asciiTheme="majorHAnsi" w:hAnsiTheme="majorHAnsi" w:cstheme="majorHAnsi"/>
                                  <w:sz w:val="18"/>
                                  <w:szCs w:val="18"/>
                                  <w:lang w:val="fr-FR"/>
                                </w:rPr>
                                <w:t>Close end valve</w:t>
                              </w:r>
                            </w:p>
                          </w:txbxContent>
                        </wps:txbx>
                        <wps:bodyPr rot="0" vert="horz" wrap="square" lIns="91440" tIns="45720" rIns="91440" bIns="45720" anchor="t" anchorCtr="0" upright="1">
                          <a:noAutofit/>
                        </wps:bodyPr>
                      </wps:wsp>
                      <wps:wsp>
                        <wps:cNvPr id="16001" name="Rectangle 11454"/>
                        <wps:cNvSpPr>
                          <a:spLocks noChangeArrowheads="1"/>
                        </wps:cNvSpPr>
                        <wps:spPr bwMode="auto">
                          <a:xfrm>
                            <a:off x="3642" y="5836"/>
                            <a:ext cx="1613" cy="702"/>
                          </a:xfrm>
                          <a:prstGeom prst="rect">
                            <a:avLst/>
                          </a:prstGeom>
                          <a:solidFill>
                            <a:srgbClr val="FFFFFF"/>
                          </a:solidFill>
                          <a:ln w="9525">
                            <a:solidFill>
                              <a:srgbClr val="000000"/>
                            </a:solidFill>
                            <a:miter lim="800000"/>
                            <a:headEnd/>
                            <a:tailEnd/>
                          </a:ln>
                        </wps:spPr>
                        <wps:txbx>
                          <w:txbxContent>
                            <w:p w:rsidR="00862F6C" w:rsidRPr="008A5886" w:rsidRDefault="00862F6C" w:rsidP="00744828">
                              <w:pPr>
                                <w:jc w:val="center"/>
                                <w:rPr>
                                  <w:rFonts w:asciiTheme="majorHAnsi" w:hAnsiTheme="majorHAnsi" w:cstheme="majorHAnsi"/>
                                  <w:sz w:val="18"/>
                                  <w:szCs w:val="18"/>
                                  <w:lang w:val="fr-FR"/>
                                </w:rPr>
                              </w:pPr>
                              <w:r w:rsidRPr="008A5886">
                                <w:rPr>
                                  <w:rFonts w:asciiTheme="majorHAnsi" w:hAnsiTheme="majorHAnsi" w:cstheme="majorHAnsi"/>
                                  <w:sz w:val="18"/>
                                  <w:szCs w:val="18"/>
                                  <w:lang w:val="fr-FR"/>
                                </w:rPr>
                                <w:t>Starting LN2 flow</w:t>
                              </w:r>
                            </w:p>
                          </w:txbxContent>
                        </wps:txbx>
                        <wps:bodyPr rot="0" vert="horz" wrap="square" lIns="91440" tIns="45720" rIns="91440" bIns="45720" anchor="t" anchorCtr="0" upright="1">
                          <a:noAutofit/>
                        </wps:bodyPr>
                      </wps:wsp>
                      <wpg:grpSp>
                        <wpg:cNvPr id="16002" name="Group 6212"/>
                        <wpg:cNvGrpSpPr>
                          <a:grpSpLocks/>
                        </wpg:cNvGrpSpPr>
                        <wpg:grpSpPr bwMode="auto">
                          <a:xfrm>
                            <a:off x="2213" y="8590"/>
                            <a:ext cx="227" cy="680"/>
                            <a:chOff x="4444" y="2685"/>
                            <a:chExt cx="255" cy="720"/>
                          </a:xfrm>
                        </wpg:grpSpPr>
                        <wps:wsp>
                          <wps:cNvPr id="16003" name="AutoShape 6213"/>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04" name="AutoShape 6214"/>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6005" name="Text Box 6215"/>
                        <wps:cNvSpPr txBox="1">
                          <a:spLocks noChangeArrowheads="1"/>
                        </wps:cNvSpPr>
                        <wps:spPr bwMode="auto">
                          <a:xfrm>
                            <a:off x="2502" y="8739"/>
                            <a:ext cx="2196" cy="4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AF142A">
                              <w:pPr>
                                <w:rPr>
                                  <w:rFonts w:asciiTheme="majorHAnsi" w:hAnsiTheme="majorHAnsi" w:cstheme="majorHAnsi"/>
                                  <w:sz w:val="18"/>
                                  <w:szCs w:val="18"/>
                                </w:rPr>
                              </w:pPr>
                              <w:r w:rsidRPr="008A5886">
                                <w:rPr>
                                  <w:rFonts w:asciiTheme="majorHAnsi" w:hAnsiTheme="majorHAnsi" w:cstheme="majorHAnsi"/>
                                  <w:sz w:val="18"/>
                                  <w:szCs w:val="18"/>
                                </w:rPr>
                                <w:t>TT740 &gt;TT740H</w:t>
                              </w:r>
                              <w:r>
                                <w:rPr>
                                  <w:rFonts w:asciiTheme="majorHAnsi" w:hAnsiTheme="majorHAnsi" w:cstheme="majorHAnsi"/>
                                  <w:sz w:val="18"/>
                                  <w:szCs w:val="18"/>
                                </w:rPr>
                                <w:t xml:space="preserve"> OR Stop</w:t>
                              </w:r>
                            </w:p>
                          </w:txbxContent>
                        </wps:txbx>
                        <wps:bodyPr rot="0" vert="horz" wrap="square" lIns="91440" tIns="45720" rIns="91440" bIns="45720" anchor="t" anchorCtr="0" upright="1">
                          <a:noAutofit/>
                        </wps:bodyPr>
                      </wps:wsp>
                      <wpg:grpSp>
                        <wpg:cNvPr id="16006" name="Group 11455"/>
                        <wpg:cNvGrpSpPr>
                          <a:grpSpLocks/>
                        </wpg:cNvGrpSpPr>
                        <wpg:grpSpPr bwMode="auto">
                          <a:xfrm>
                            <a:off x="1477" y="7989"/>
                            <a:ext cx="3294" cy="680"/>
                            <a:chOff x="3930" y="1920"/>
                            <a:chExt cx="5145" cy="765"/>
                          </a:xfrm>
                        </wpg:grpSpPr>
                        <wps:wsp>
                          <wps:cNvPr id="16007" name="Rectangle 11456"/>
                          <wps:cNvSpPr>
                            <a:spLocks noChangeArrowheads="1"/>
                          </wps:cNvSpPr>
                          <wps:spPr bwMode="auto">
                            <a:xfrm>
                              <a:off x="3930" y="1920"/>
                              <a:ext cx="2520" cy="765"/>
                            </a:xfrm>
                            <a:prstGeom prst="rect">
                              <a:avLst/>
                            </a:prstGeom>
                            <a:solidFill>
                              <a:srgbClr val="FFFFFF"/>
                            </a:solidFill>
                            <a:ln w="9525">
                              <a:solidFill>
                                <a:srgbClr val="000000"/>
                              </a:solidFill>
                              <a:miter lim="800000"/>
                              <a:headEnd/>
                              <a:tailEnd/>
                            </a:ln>
                          </wps:spPr>
                          <wps:txbx>
                            <w:txbxContent>
                              <w:p w:rsidR="00862F6C" w:rsidRPr="008A5886" w:rsidRDefault="00862F6C" w:rsidP="001165B6">
                                <w:pPr>
                                  <w:jc w:val="center"/>
                                  <w:rPr>
                                    <w:rFonts w:asciiTheme="majorHAnsi" w:hAnsiTheme="majorHAnsi" w:cstheme="majorHAnsi"/>
                                    <w:sz w:val="18"/>
                                    <w:szCs w:val="18"/>
                                  </w:rPr>
                                </w:pPr>
                                <w:r>
                                  <w:rPr>
                                    <w:rFonts w:asciiTheme="majorHAnsi" w:hAnsiTheme="majorHAnsi" w:cstheme="majorHAnsi"/>
                                    <w:sz w:val="18"/>
                                    <w:szCs w:val="18"/>
                                  </w:rPr>
                                  <w:t xml:space="preserve">Start </w:t>
                                </w:r>
                                <w:r w:rsidRPr="008A5886">
                                  <w:rPr>
                                    <w:rFonts w:asciiTheme="majorHAnsi" w:hAnsiTheme="majorHAnsi" w:cstheme="majorHAnsi"/>
                                    <w:sz w:val="18"/>
                                    <w:szCs w:val="18"/>
                                  </w:rPr>
                                  <w:t>GN2 heating</w:t>
                                </w:r>
                              </w:p>
                            </w:txbxContent>
                          </wps:txbx>
                          <wps:bodyPr rot="0" vert="horz" wrap="square" lIns="91440" tIns="45720" rIns="91440" bIns="45720" anchor="t" anchorCtr="0" upright="1">
                            <a:noAutofit/>
                          </wps:bodyPr>
                        </wps:wsp>
                        <wps:wsp>
                          <wps:cNvPr id="16008" name="Text Box 11457"/>
                          <wps:cNvSpPr txBox="1">
                            <a:spLocks noChangeArrowheads="1"/>
                          </wps:cNvSpPr>
                          <wps:spPr bwMode="auto">
                            <a:xfrm>
                              <a:off x="6450" y="1920"/>
                              <a:ext cx="2625" cy="765"/>
                            </a:xfrm>
                            <a:prstGeom prst="rect">
                              <a:avLst/>
                            </a:prstGeom>
                            <a:solidFill>
                              <a:srgbClr val="FFFFFF"/>
                            </a:solidFill>
                            <a:ln w="9525">
                              <a:solidFill>
                                <a:srgbClr val="000000"/>
                              </a:solidFill>
                              <a:miter lim="800000"/>
                              <a:headEnd/>
                              <a:tailEnd/>
                            </a:ln>
                          </wps:spPr>
                          <wps:txbx>
                            <w:txbxContent>
                              <w:p w:rsidR="00862F6C" w:rsidRPr="008A5886" w:rsidRDefault="00862F6C" w:rsidP="001165B6">
                                <w:pPr>
                                  <w:rPr>
                                    <w:rFonts w:asciiTheme="majorHAnsi" w:hAnsiTheme="majorHAnsi" w:cstheme="majorHAnsi"/>
                                    <w:sz w:val="18"/>
                                    <w:szCs w:val="18"/>
                                  </w:rPr>
                                </w:pPr>
                                <w:r>
                                  <w:rPr>
                                    <w:rFonts w:asciiTheme="majorHAnsi" w:hAnsiTheme="majorHAnsi" w:cstheme="majorHAnsi"/>
                                    <w:sz w:val="18"/>
                                    <w:szCs w:val="18"/>
                                  </w:rPr>
                                  <w:t xml:space="preserve">Start </w:t>
                                </w:r>
                                <w:r w:rsidRPr="008A5886">
                                  <w:rPr>
                                    <w:rFonts w:asciiTheme="majorHAnsi" w:hAnsiTheme="majorHAnsi" w:cstheme="majorHAnsi"/>
                                    <w:sz w:val="18"/>
                                    <w:szCs w:val="18"/>
                                  </w:rPr>
                                  <w:t>EH740</w:t>
                                </w:r>
                              </w:p>
                            </w:txbxContent>
                          </wps:txbx>
                          <wps:bodyPr rot="0" vert="horz" wrap="square" lIns="91440" tIns="45720" rIns="91440" bIns="45720" anchor="t" anchorCtr="0" upright="1">
                            <a:noAutofit/>
                          </wps:bodyPr>
                        </wps:wsp>
                      </wpg:grpSp>
                      <wpg:grpSp>
                        <wpg:cNvPr id="16009" name="Group 11458"/>
                        <wpg:cNvGrpSpPr>
                          <a:grpSpLocks/>
                        </wpg:cNvGrpSpPr>
                        <wpg:grpSpPr bwMode="auto">
                          <a:xfrm>
                            <a:off x="1505" y="9237"/>
                            <a:ext cx="3294" cy="680"/>
                            <a:chOff x="3930" y="1920"/>
                            <a:chExt cx="5145" cy="765"/>
                          </a:xfrm>
                        </wpg:grpSpPr>
                        <wps:wsp>
                          <wps:cNvPr id="16010" name="Rectangle 11459"/>
                          <wps:cNvSpPr>
                            <a:spLocks noChangeArrowheads="1"/>
                          </wps:cNvSpPr>
                          <wps:spPr bwMode="auto">
                            <a:xfrm>
                              <a:off x="3930" y="1920"/>
                              <a:ext cx="2520" cy="765"/>
                            </a:xfrm>
                            <a:prstGeom prst="rect">
                              <a:avLst/>
                            </a:prstGeom>
                            <a:solidFill>
                              <a:srgbClr val="FFFFFF"/>
                            </a:solidFill>
                            <a:ln w="9525">
                              <a:solidFill>
                                <a:srgbClr val="000000"/>
                              </a:solidFill>
                              <a:miter lim="800000"/>
                              <a:headEnd/>
                              <a:tailEnd/>
                            </a:ln>
                          </wps:spPr>
                          <wps:txbx>
                            <w:txbxContent>
                              <w:p w:rsidR="00862F6C" w:rsidRPr="008A5886" w:rsidRDefault="00862F6C" w:rsidP="001165B6">
                                <w:pPr>
                                  <w:jc w:val="center"/>
                                  <w:rPr>
                                    <w:rFonts w:asciiTheme="majorHAnsi" w:hAnsiTheme="majorHAnsi" w:cstheme="majorHAnsi"/>
                                    <w:sz w:val="18"/>
                                    <w:szCs w:val="18"/>
                                  </w:rPr>
                                </w:pPr>
                                <w:r w:rsidRPr="008A5886">
                                  <w:rPr>
                                    <w:rFonts w:asciiTheme="majorHAnsi" w:hAnsiTheme="majorHAnsi" w:cstheme="majorHAnsi"/>
                                    <w:sz w:val="18"/>
                                    <w:szCs w:val="18"/>
                                  </w:rPr>
                                  <w:t xml:space="preserve">Stop heating </w:t>
                                </w:r>
                              </w:p>
                            </w:txbxContent>
                          </wps:txbx>
                          <wps:bodyPr rot="0" vert="horz" wrap="square" lIns="91440" tIns="45720" rIns="91440" bIns="45720" anchor="t" anchorCtr="0" upright="1">
                            <a:noAutofit/>
                          </wps:bodyPr>
                        </wps:wsp>
                        <wps:wsp>
                          <wps:cNvPr id="16011" name="Text Box 11460"/>
                          <wps:cNvSpPr txBox="1">
                            <a:spLocks noChangeArrowheads="1"/>
                          </wps:cNvSpPr>
                          <wps:spPr bwMode="auto">
                            <a:xfrm>
                              <a:off x="6450" y="1920"/>
                              <a:ext cx="2625" cy="765"/>
                            </a:xfrm>
                            <a:prstGeom prst="rect">
                              <a:avLst/>
                            </a:prstGeom>
                            <a:solidFill>
                              <a:srgbClr val="FFFFFF"/>
                            </a:solidFill>
                            <a:ln w="9525">
                              <a:solidFill>
                                <a:srgbClr val="000000"/>
                              </a:solidFill>
                              <a:miter lim="800000"/>
                              <a:headEnd/>
                              <a:tailEnd/>
                            </a:ln>
                          </wps:spPr>
                          <wps:txbx>
                            <w:txbxContent>
                              <w:p w:rsidR="00862F6C" w:rsidRPr="008A5886" w:rsidRDefault="00862F6C" w:rsidP="001165B6">
                                <w:pPr>
                                  <w:rPr>
                                    <w:rFonts w:asciiTheme="majorHAnsi" w:hAnsiTheme="majorHAnsi" w:cstheme="majorHAnsi"/>
                                    <w:sz w:val="18"/>
                                    <w:szCs w:val="18"/>
                                  </w:rPr>
                                </w:pPr>
                                <w:r>
                                  <w:rPr>
                                    <w:rFonts w:asciiTheme="majorHAnsi" w:hAnsiTheme="majorHAnsi" w:cstheme="majorHAnsi"/>
                                    <w:sz w:val="18"/>
                                    <w:szCs w:val="18"/>
                                  </w:rPr>
                                  <w:t xml:space="preserve">Stop </w:t>
                                </w:r>
                                <w:r w:rsidRPr="008A5886">
                                  <w:rPr>
                                    <w:rFonts w:asciiTheme="majorHAnsi" w:hAnsiTheme="majorHAnsi" w:cstheme="majorHAnsi"/>
                                    <w:sz w:val="18"/>
                                    <w:szCs w:val="18"/>
                                  </w:rPr>
                                  <w:t>EH740</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4271" o:spid="_x0000_s2336" style="position:absolute;margin-left:-10pt;margin-top:40.2pt;width:459.7pt;height:383.9pt;z-index:251307520" coordorigin="1218,4583" coordsize="9194,7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">
                <v:group id="Group 6197" o:spid="_x0000_s2337" style="position:absolute;left:1888;top:4862;width:587;height:570" coordorigin="190,5424" coordsize="676,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dft58QAAADeAAAA&#10;DwAAAAAAAAAAAAAAAACqAgAAZHJzL2Rvd25yZXYueG1sUEsFBgAAAAAEAAQA+gAAAJsDAAAAAA==&#10;">
                  <v:oval id="Oval 6198" o:spid="_x0000_s2338" style="position:absolute;left:190;top:5424;width:676;height: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ZD+cQA&#10;AADeAAAADwAAAGRycy9kb3ducmV2LnhtbERPTWvCQBC9F/oflhG81Y0NCTa6ilQEe+ih0d6H7JgE&#10;s7MhO43pv+8WCr3N433OZje5To00hNazgeUiAUVcedtybeByPj6tQAVBtth5JgPfFGC3fXzYYGH9&#10;nT9oLKVWMYRDgQYakb7QOlQNOQwL3xNH7uoHhxLhUGs74D2Gu04/J0muHbYcGxrs6bWh6lZ+OQOH&#10;el/mo04lS6+Hk2S3z/e3dGnMfDbt16CEJvkX/7lPNs7PXtIcft+JN+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2Q/nEAAAA3gAAAA8AAAAAAAAAAAAAAAAAmAIAAGRycy9k&#10;b3ducmV2LnhtbFBLBQYAAAAABAAEAPUAAACJAwAAAAA=&#10;"/>
                  <v:shape id="Text Box 6199" o:spid="_x0000_s2339" type="#_x0000_t202" style="position:absolute;left:308;top:5506;width:407;height:4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gKCsIA&#10;AADeAAAADwAAAGRycy9kb3ducmV2LnhtbERPzYrCMBC+L/gOYQQvi6bqarUaRQUXr7o+wNiMbbGZ&#10;lCba+vZGEPY2H9/vLNetKcWDaldYVjAcRCCIU6sLzhSc//b9GQjnkTWWlknBkxysV52vJSbaNnyk&#10;x8lnIoSwS1BB7n2VSOnSnAy6ga2IA3e1tUEfYJ1JXWMTwk0pR1E0lQYLDg05VrTLKb2d7kbB9dB8&#10;T+bN5def4+PPdItFfLFPpXrddrMA4an1/+KP+6DD/Ml8HMP7nXCD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GAoKwgAAAN4AAAAPAAAAAAAAAAAAAAAAAJgCAABkcnMvZG93&#10;bnJldi54bWxQSwUGAAAAAAQABAD1AAAAhwMAAAAA&#10;" stroked="f">
                    <v:textbox>
                      <w:txbxContent>
                        <w:p w:rsidR="00862F6C" w:rsidRPr="00EA56AA" w:rsidRDefault="00862F6C" w:rsidP="00AF142A">
                          <w:pPr>
                            <w:rPr>
                              <w:rFonts w:asciiTheme="majorHAnsi" w:hAnsiTheme="majorHAnsi" w:cstheme="majorHAnsi"/>
                              <w:b/>
                              <w:sz w:val="18"/>
                              <w:szCs w:val="18"/>
                              <w:lang w:val="fr-FR"/>
                            </w:rPr>
                          </w:pPr>
                          <w:r w:rsidRPr="00EA56AA">
                            <w:rPr>
                              <w:rFonts w:asciiTheme="majorHAnsi" w:hAnsiTheme="majorHAnsi" w:cstheme="majorHAnsi"/>
                              <w:b/>
                              <w:sz w:val="18"/>
                              <w:szCs w:val="18"/>
                              <w:lang w:val="fr-FR"/>
                            </w:rPr>
                            <w:t>A</w:t>
                          </w:r>
                        </w:p>
                      </w:txbxContent>
                    </v:textbox>
                  </v:shape>
                </v:group>
                <v:group id="Group 6200" o:spid="_x0000_s2340" style="position:absolute;left:1902;top:5574;width:587;height:570" coordorigin="190,5424" coordsize="676,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BvWQnnIAAAA&#10;3gAAAA8AAAAAAAAAAAAAAAAAqgIAAGRycy9kb3ducmV2LnhtbFBLBQYAAAAABAAEAPoAAACfAwAA&#10;AAA=&#10;">
                  <v:oval id="Oval 6201" o:spid="_x0000_s2341" style="position:absolute;left:190;top:5424;width:676;height: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Xi8MA&#10;AADeAAAADwAAAGRycy9kb3ducmV2LnhtbERPTWvCQBC9C/0PyxS86UZDpKauIhXBHnpoqvchOybB&#10;7GzIjjH9991Cobd5vM/Z7EbXqoH60Hg2sJgnoIhLbxuuDJy/jrMXUEGQLbaeycA3BdhtnyYbzK1/&#10;8CcNhVQqhnDI0UAt0uVah7Imh2HuO+LIXX3vUCLsK217fMRw1+plkqy0w4ZjQ40dvdVU3oq7M3Co&#10;9sVq0Klk6fVwkux2+XhPF8ZMn8f9KyihUf7Ff+6TjfOzdbqG33fiDXr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Xi8MAAADeAAAADwAAAAAAAAAAAAAAAACYAgAAZHJzL2Rv&#10;d25yZXYueG1sUEsFBgAAAAAEAAQA9QAAAIgDAAAAAA==&#10;"/>
                  <v:shape id="Text Box 6202" o:spid="_x0000_s2342" type="#_x0000_t202" style="position:absolute;left:308;top:5506;width:407;height:4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fhA8UA&#10;AADeAAAADwAAAGRycy9kb3ducmV2LnhtbESPzW7CQAyE75V4h5WRuFSwAfGbsiCoVMSVnwcwWZNE&#10;zXqj7ELC29eHStxseTwz33rbuUo9qQmlZwPjUQKKOPO25NzA9fIzXIIKEdli5ZkMvCjAdtP7WGNq&#10;fcsnep5jrsSEQ4oGihjrVOuQFeQwjHxNLLe7bxxGWZtc2wZbMXeVniTJXDssWRIKrOm7oOz3/HAG&#10;7sf2c7Zqb4d4XZym8z2Wi5t/GTPod7svUJG6+Bb/fx+t1J+tpgIgODKD3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9+EDxQAAAN4AAAAPAAAAAAAAAAAAAAAAAJgCAABkcnMv&#10;ZG93bnJldi54bWxQSwUGAAAAAAQABAD1AAAAigMAAAAA&#10;" stroked="f">
                    <v:textbox>
                      <w:txbxContent>
                        <w:p w:rsidR="00862F6C" w:rsidRPr="00EA56AA" w:rsidRDefault="00862F6C" w:rsidP="00AF142A">
                          <w:pPr>
                            <w:rPr>
                              <w:rFonts w:asciiTheme="majorHAnsi" w:hAnsiTheme="majorHAnsi" w:cstheme="majorHAnsi"/>
                              <w:b/>
                              <w:sz w:val="18"/>
                              <w:szCs w:val="18"/>
                              <w:lang w:val="fr-FR"/>
                            </w:rPr>
                          </w:pPr>
                          <w:r w:rsidRPr="00EA56AA">
                            <w:rPr>
                              <w:rFonts w:asciiTheme="majorHAnsi" w:hAnsiTheme="majorHAnsi" w:cstheme="majorHAnsi"/>
                              <w:b/>
                              <w:sz w:val="18"/>
                              <w:szCs w:val="18"/>
                              <w:lang w:val="fr-FR"/>
                            </w:rPr>
                            <w:t>B</w:t>
                          </w:r>
                        </w:p>
                      </w:txbxContent>
                    </v:textbox>
                  </v:shape>
                </v:group>
                <v:shape id="AutoShape 6203" o:spid="_x0000_s2343" type="#_x0000_t32" style="position:absolute;left:2939;top:5138;width:0;height:2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GiLsYAAADeAAAADwAAAGRycy9kb3ducmV2LnhtbERPTWsCMRC9F/ofwgi9FM1uqUW3RtkW&#10;hFrwoNX7uJlugpvJdhN1/feNUOhtHu9zZoveNeJMXbCeFeSjDARx5bXlWsHuazmcgAgRWWPjmRRc&#10;KcBifn83w0L7C2/ovI21SCEcClRgYmwLKUNlyGEY+ZY4cd++cxgT7GqpO7ykcNfIpyx7kQ4tpwaD&#10;Lb0bqo7bk1OwXuVv5cHY1efmx67Hy7I51Y97pR4GffkKIlIf/8V/7g+d5o+nzznc3kk3y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hoi7GAAAA3gAAAA8AAAAAAAAA&#10;AAAAAAAAoQIAAGRycy9kb3ducmV2LnhtbFBLBQYAAAAABAAEAPkAAACUAwAAAAA=&#10;"/>
                <v:shape id="AutoShape 6204" o:spid="_x0000_s2344" type="#_x0000_t32" style="position:absolute;left:2490;top:5138;width:4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IWMIAAADeAAAADwAAAGRycy9kb3ducmV2LnhtbERPTWsCMRC9F/ofwhS81WxFi26N0gqC&#10;eJGqoMdhM90N3UyWTdys/94Igrd5vM+ZL3tbi45abxwr+BhmIIgLpw2XCo6H9fsUhA/IGmvHpOBK&#10;HpaL15c55tpF/qVuH0qRQtjnqKAKocml9EVFFv3QNcSJ+3OtxZBgW0rdYkzhtpajLPuUFg2nhgob&#10;WlVU/O8vVoGJO9M1m1X82Z7OXkcy14kzSg3e+u8vEIH68BQ/3Bud5k9m4xHc30k3y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nIWMIAAADeAAAADwAAAAAAAAAAAAAA&#10;AAChAgAAZHJzL2Rvd25yZXYueG1sUEsFBgAAAAAEAAQA+QAAAJADAAAAAA==&#10;">
                  <v:stroke endarrow="block"/>
                </v:shape>
                <v:shape id="AutoShape 6205" o:spid="_x0000_s2345" type="#_x0000_t32" style="position:absolute;left:2492;top:5861;width:4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Vtw8MAAADeAAAADwAAAGRycy9kb3ducmV2LnhtbERP32vCMBB+F/Y/hBvsTdNtKq4zyiYI&#10;4otYBfd4NLc2rLmUJmvqf28GA9/u4/t5y/VgG9FT541jBc+TDARx6bThSsH5tB0vQPiArLFxTAqu&#10;5GG9ehgtMdcu8pH6IlQihbDPUUEdQptL6cuaLPqJa4kT9+06iyHBrpK6w5jCbSNfsmwuLRpODTW2&#10;tKmp/Cl+rQITD6Zvd5v4ub98eR3JXGfOKPX0OHy8gwg0hLv4373Taf7sbfoKf++kG+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1bcPDAAAA3gAAAA8AAAAAAAAAAAAA&#10;AAAAoQIAAGRycy9kb3ducmV2LnhtbFBLBQYAAAAABAAEAPkAAACRAwAAAAA=&#10;">
                  <v:stroke endarrow="block"/>
                </v:shape>
                <v:group id="Group 6207" o:spid="_x0000_s2346" style="position:absolute;left:4140;top:5311;width:215;height:525"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dOwHFAAAA3gAA&#10;AA8AAAAAAAAAAAAAAAAAqgIAAGRycy9kb3ducmV2LnhtbFBLBQYAAAAABAAEAPoAAACcAwAAAAA=&#10;">
                  <v:shape id="AutoShape 6208" o:spid="_x0000_s2347"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qkLcYAAADeAAAADwAAAGRycy9kb3ducmV2LnhtbERPTWsCMRC9C/0PYYReRLOWbtGtUbYF&#10;oRY8aPU+bqab4Gay3UTd/vumUOhtHu9zFqveNeJKXbCeFUwnGQjiymvLtYLDx3o8AxEissbGMyn4&#10;pgCr5d1ggYX2N97RdR9rkUI4FKjAxNgWUobKkMMw8S1x4j595zAm2NVSd3hL4a6RD1n2JB1aTg0G&#10;W3o1VJ33F6dgu5m+lCdjN++7L7vN12VzqUdHpe6HffkMIlIf/8V/7jed5ufzxxx+30k3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0apC3GAAAA3gAAAA8AAAAAAAAA&#10;AAAAAAAAoQIAAGRycy9kb3ducmV2LnhtbFBLBQYAAAAABAAEAPkAAACUAwAAAAA=&#10;"/>
                  <v:shape id="AutoShape 6209" o:spid="_x0000_s2348"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g6WsUAAADeAAAADwAAAGRycy9kb3ducmV2LnhtbERPS2sCMRC+F/wPYQq9lJq1VGlXo2wL&#10;QhU8+LpPN+MmdDNZN1G3/94UBG/z8T1nMutcLc7UButZwaCfgSAuvbZcKdht5y/vIEJE1lh7JgV/&#10;FGA27T1MMNf+wms6b2IlUgiHHBWYGJtcylAachj6viFO3MG3DmOCbSV1i5cU7mr5mmUj6dByajDY&#10;0Jeh8ndzcgpWi8Fn8WPsYrk+2tVwXtSn6nmv1NNjV4xBROriXXxzf+s0f/jxNoL/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cg6WsUAAADeAAAADwAAAAAAAAAA&#10;AAAAAAChAgAAZHJzL2Rvd25yZXYueG1sUEsFBgAAAAAEAAQA+QAAAJMDAAAAAA==&#10;"/>
                </v:group>
                <v:shape id="Text Box 6210" o:spid="_x0000_s2349" type="#_x0000_t202" style="position:absolute;left:4431;top:5311;width:3177;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55d8IA&#10;AADeAAAADwAAAGRycy9kb3ducmV2LnhtbERP24rCMBB9X/Afwgi+LGuqqLXVKKvg4quuHzA20ws2&#10;k9Jkbf17syD4NodznfW2N7W4U+sqywom4wgEcWZ1xYWCy+/hawnCeWSNtWVS8CAH283gY42pth2f&#10;6H72hQgh7FJUUHrfpFK6rCSDbmwb4sDltjXoA2wLqVvsQrip5TSKFtJgxaGhxIb2JWW3859RkB+7&#10;z3nSXX/8JT7NFjus4qt9KDUa9t8rEJ56/xa/3Ecd5s+TWQz/74Qb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Hnl3wgAAAN4AAAAPAAAAAAAAAAAAAAAAAJgCAABkcnMvZG93&#10;bnJldi54bWxQSwUGAAAAAAQABAD1AAAAhwMAAAAA&#10;" stroked="f">
                  <v:textbox>
                    <w:txbxContent>
                      <w:p w:rsidR="00862F6C" w:rsidRPr="008A5886" w:rsidRDefault="00862F6C" w:rsidP="00AF142A">
                        <w:pPr>
                          <w:rPr>
                            <w:rFonts w:asciiTheme="majorHAnsi" w:hAnsiTheme="majorHAnsi" w:cstheme="majorHAnsi"/>
                            <w:sz w:val="18"/>
                            <w:szCs w:val="18"/>
                          </w:rPr>
                        </w:pPr>
                        <w:r w:rsidRPr="008A5886">
                          <w:rPr>
                            <w:rFonts w:asciiTheme="majorHAnsi" w:hAnsiTheme="majorHAnsi" w:cstheme="majorHAnsi"/>
                            <w:sz w:val="18"/>
                            <w:szCs w:val="18"/>
                          </w:rPr>
                          <w:t>Cryostat, start cooling</w:t>
                        </w:r>
                      </w:p>
                    </w:txbxContent>
                  </v:textbox>
                </v:shape>
                <v:shape id="Text Box 6216" o:spid="_x0000_s2350" type="#_x0000_t202" style="position:absolute;left:2655;top:9926;width:1599;height: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HtBcUA&#10;AADeAAAADwAAAGRycy9kb3ducmV2LnhtbESPzW7CQAyE75V4h5WRuFSwAfGbsiCoVMSVnwcwWZNE&#10;zXqj7ELC29eHStxszXjm83rbuUo9qQmlZwPjUQKKOPO25NzA9fIzXIIKEdli5ZkMvCjAdtP7WGNq&#10;fcsnep5jriSEQ4oGihjrVOuQFeQwjHxNLNrdNw6jrE2ubYOthLtKT5Jkrh2WLA0F1vRdUPZ7fjgD&#10;92P7OVu1t0O8Lk7T+R7Lxc2/jBn0u90XqEhdfJv/r49W8GerqfDKOzKD3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ge0FxQAAAN4AAAAPAAAAAAAAAAAAAAAAAJgCAABkcnMv&#10;ZG93bnJldi54bWxQSwUGAAAAAAQABAD1AAAAigMAAAAA&#10;" stroked="f">
                  <v:textbox>
                    <w:txbxContent>
                      <w:p w:rsidR="00862F6C" w:rsidRPr="008A5886" w:rsidRDefault="00862F6C" w:rsidP="00AF142A">
                        <w:pPr>
                          <w:rPr>
                            <w:rFonts w:asciiTheme="majorHAnsi" w:hAnsiTheme="majorHAnsi" w:cstheme="majorHAnsi"/>
                            <w:sz w:val="18"/>
                            <w:szCs w:val="18"/>
                          </w:rPr>
                        </w:pPr>
                        <w:r w:rsidRPr="008A5886">
                          <w:rPr>
                            <w:rFonts w:asciiTheme="majorHAnsi" w:hAnsiTheme="majorHAnsi" w:cstheme="majorHAnsi"/>
                            <w:sz w:val="18"/>
                            <w:szCs w:val="18"/>
                          </w:rPr>
                          <w:t>TT740 &lt;TT740L</w:t>
                        </w:r>
                      </w:p>
                    </w:txbxContent>
                  </v:textbox>
                </v:shape>
                <v:shape id="AutoShape 6223" o:spid="_x0000_s2351" type="#_x0000_t32" style="position:absolute;left:2324;top:7283;width:0;height: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euKMUAAADeAAAADwAAAGRycy9kb3ducmV2LnhtbERPS2sCMRC+C/0PYQq9iGYttejWKKsg&#10;1IIHX/dxM92EbibbTdTtv28KQm/z8T1ntuhcLa7UButZwWiYgSAuvbZcKTge1oMJiBCRNdaeScEP&#10;BVjMH3ozzLW/8Y6u+1iJFMIhRwUmxiaXMpSGHIahb4gT9+lbhzHBtpK6xVsKd7V8zrJX6dByajDY&#10;0MpQ+bW/OAXbzWhZnI3dfOy+7Xa8LupL1T8p9fTYFW8gInXxX3x3v+s0fzx9mcL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euKMUAAADeAAAADwAAAAAAAAAA&#10;AAAAAAChAgAAZHJzL2Rvd25yZXYueG1sUEsFBgAAAAAEAAQA+QAAAJMDAAAAAA==&#10;"/>
                <v:shape id="AutoShape 6224" o:spid="_x0000_s2352" type="#_x0000_t32" style="position:absolute;left:2306;top:7536;width:264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JWe8UAAADeAAAADwAAAGRycy9kb3ducmV2LnhtbESPQW/CMAyF75P2HyIjcRspZSDWEdA0&#10;CWnabYUfYDWmKTRO1WQ0+/fzYdJutvz83vt2h+x7dacxdoENLBcFKOIm2I5bA+fT8WkLKiZki31g&#10;MvBDEQ77x4cdVjZM/EX3OrVKTDhWaMClNFRax8aRx7gIA7HcLmH0mGQdW21HnMTc97osio322LEk&#10;OBzo3VFzq7+9gdIt8/PxisPqs8638lK3m9BMxsxn+e0VVKKc/sV/3x9W6q9f1gIgODKD3v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4JWe8UAAADeAAAADwAAAAAAAAAA&#10;AAAAAAChAgAAZHJzL2Rvd25yZXYueG1sUEsFBgAAAAAEAAQA+QAAAJMDAAAAAA==&#10;" strokeweight=".5pt">
                  <v:stroke endarrow="block"/>
                </v:shape>
                <v:shape id="AutoShape 6225" o:spid="_x0000_s2353" type="#_x0000_t32" style="position:absolute;left:1550;top:10339;width:340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088UAAADeAAAADwAAAGRycy9kb3ducmV2LnhtbERP32vCMBB+F/Y/hBvsRWbaQYfrjFIH&#10;whz4oG7vt+bWhDWX2kSt/70ZDHy7j+/nzRaDa8WJ+mA9K8gnGQji2mvLjYLP/epxCiJEZI2tZ1Jw&#10;oQCL+d1ohqX2Z97SaRcbkUI4lKjAxNiVUobakMMw8R1x4n587zAm2DdS93hO4a6VT1n2LB1aTg0G&#10;O3ozVP/ujk7BZp0vq29j1x/bg90Uq6o9NuMvpR7uh+oVRKQh3sT/7ned5hcvRQ5/76Qb5P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g088UAAADeAAAADwAAAAAAAAAA&#10;AAAAAAChAgAAZHJzL2Rvd25yZXYueG1sUEsFBgAAAAAEAAQA+QAAAJMDAAAAAA==&#10;"/>
                <v:shape id="AutoShape 6226" o:spid="_x0000_s2354" type="#_x0000_t32" style="position:absolute;left:4951;top:7546;width:0;height:27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BBGMUAAADeAAAADwAAAGRycy9kb3ducmV2LnhtbERPTWvCQBC9F/wPywi9lLpRiNQ0GwmW&#10;QhHEJha8DtlpEs3OhuxW03/vCoXe5vE+J12PphMXGlxrWcF8FoEgrqxuuVbwdXh/fgHhPLLGzjIp&#10;+CUH62zykGKi7ZULupS+FiGEXYIKGu/7REpXNWTQzWxPHLhvOxj0AQ611ANeQ7jp5CKKltJgy6Gh&#10;wZ42DVXn8sco8LunbXwq9vu8ZH7LP7fHc745KvU4HfNXEJ5G/y/+c3/oMD9exQu4vxNuk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QBBGMUAAADeAAAADwAAAAAAAAAA&#10;AAAAAAChAgAAZHJzL2Rvd25yZXYueG1sUEsFBgAAAAAEAAQA+QAAAJMDAAAAAA==&#10;"/>
                <v:shape id="AutoShape 6227" o:spid="_x0000_s2355" type="#_x0000_t32" style="position:absolute;left:2318;top:9748;width:2;height:58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6+3MUAAADeAAAADwAAAGRycy9kb3ducmV2LnhtbERPTWsCMRC9F/wPYYReimZXUezWKCII&#10;xUOhugePQzLdXbqZrElct/++EQq9zeN9zno72Fb05EPjWEE+zUAQa2carhSU58NkBSJEZIOtY1Lw&#10;QwG2m9HTGgvj7vxJ/SlWIoVwKFBBHWNXSBl0TRbD1HXEifty3mJM0FfSeLyncNvKWZYtpcWGU0ON&#10;He1r0t+nm1XQHMuPsn+5Rq9Xx/zi83C+tFqp5/GwewMRaYj/4j/3u0nzF6+LOTzeSTf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z6+3MUAAADeAAAADwAAAAAAAAAA&#10;AAAAAAChAgAAZHJzL2Rvd25yZXYueG1sUEsFBgAAAAAEAAQA+QAAAJMDAAAAAA==&#10;"/>
                <v:shape id="AutoShape 6228" o:spid="_x0000_s2356" type="#_x0000_t32" style="position:absolute;left:2833;top:10337;width:222;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Bx6MUAAADeAAAADwAAAGRycy9kb3ducmV2LnhtbERPTWvCQBC9F/wPyxR6q5sWLRpdRVqU&#10;HPRgFM9DdtwEs7NpdmvS/npXKHibx/uc+bK3tbhS6yvHCt6GCQjiwumKjYLjYf06AeEDssbaMSn4&#10;JQ/LxeBpjql2He/pmgcjYgj7FBWUITSplL4oyaIfuoY4cmfXWgwRtkbqFrsYbmv5niQf0mLFsaHE&#10;hj5LKi75j1VgyK6/N5Ozyf+6bPt1OI12fpMp9fLcr2YgAvXhIf53ZzrOH0/HI7i/E2+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yBx6MUAAADeAAAADwAAAAAAAAAA&#10;AAAAAAChAgAAZHJzL2Rvd25yZXYueG1sUEsFBgAAAAAEAAQA+QAAAJMDAAAAAA==&#10;"/>
                <v:shape id="AutoShape 6229" o:spid="_x0000_s2357" type="#_x0000_t32" style="position:absolute;left:6160;top:12229;width:42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DGTcUAAADeAAAADwAAAGRycy9kb3ducmV2LnhtbERPS2vCQBC+F/wPywi96UYhRaOrqFDs&#10;gx4aH+chOybB7Gy6u9W0v74rCL3Nx/ec+bIzjbiQ87VlBaNhAoK4sLrmUsF+9zyYgPABWWNjmRT8&#10;kIflovcwx0zbK3/SJQ+liCHsM1RQhdBmUvqiIoN+aFviyJ2sMxgidKXUDq8x3DRynCRP0mDNsaHC&#10;ljYVFef82yh4e2/r8df2w702gY65/j2st6ODUo/9bjUDEagL/+K7+0XH+ek0TeH2TrxB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uDGTcUAAADeAAAADwAAAAAAAAAA&#10;AAAAAAChAgAAZHJzL2Rvd25yZXYueG1sUEsFBgAAAAAEAAQA+QAAAJMDAAAAAA==&#10;" strokeweight=".5pt">
                  <v:stroke endarrow="block"/>
                </v:shape>
                <v:shape id="AutoShape 6230" o:spid="_x0000_s2358" type="#_x0000_t32" style="position:absolute;left:10402;top:4932;width:0;height:73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Gsh8UAAADeAAAADwAAAGRycy9kb3ducmV2LnhtbERPTWsCMRC9C/0PYQpeRLMKK3VrlK0g&#10;aMGDtr1PN9NN6GaybqKu/74pFHqbx/uc5bp3jbhSF6xnBdNJBoK48tpyreD9bTt+AhEissbGMym4&#10;U4D16mGwxEL7Gx/peoq1SCEcClRgYmwLKUNlyGGY+JY4cV++cxgT7GqpO7ylcNfIWZbNpUPLqcFg&#10;SxtD1ffp4hQc9tOX8tPY/evxbA/5tmwu9ehDqeFjXz6DiNTHf/Gfe6fT/HyRz+H3nXSD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BGsh8UAAADeAAAADwAAAAAAAAAA&#10;AAAAAAChAgAAZHJzL2Rvd25yZXYueG1sUEsFBgAAAAAEAAQA+QAAAJMDAAAAAA==&#10;"/>
                <v:shape id="Text Box 6232" o:spid="_x0000_s2359" type="#_x0000_t202" style="position:absolute;left:5255;top:5836;width:3623;height: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mh3cUA&#10;AADeAAAADwAAAGRycy9kb3ducmV2LnhtbERPS2sCMRC+C/0PYQpeRLPa+toapRQq9uYLex024+7i&#10;ZrJN0nX990Yo9DYf33MWq9ZUoiHnS8sKhoMEBHFmdcm5guPhsz8D4QOyxsoyKbiRh9XyqbPAVNsr&#10;76jZh1zEEPYpKihCqFMpfVaQQT+wNXHkztYZDBG6XGqH1xhuKjlKkok0WHJsKLCmj4Kyy/7XKJi9&#10;bppv//WyPWWTczUPvWmz/nFKdZ/b9zcQgdrwL/5zb3ScP56Pp/B4J94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qaHdxQAAAN4AAAAPAAAAAAAAAAAAAAAAAJgCAABkcnMv&#10;ZG93bnJldi54bWxQSwUGAAAAAAQABAD1AAAAigMAAAAA&#10;">
                  <v:textbox>
                    <w:txbxContent>
                      <w:p w:rsidR="00862F6C" w:rsidRPr="008A5886" w:rsidRDefault="00862F6C" w:rsidP="00AF142A">
                        <w:pPr>
                          <w:rPr>
                            <w:rFonts w:asciiTheme="majorHAnsi" w:hAnsiTheme="majorHAnsi" w:cstheme="majorHAnsi"/>
                            <w:sz w:val="18"/>
                            <w:szCs w:val="18"/>
                          </w:rPr>
                        </w:pPr>
                        <w:r>
                          <w:rPr>
                            <w:rFonts w:asciiTheme="majorHAnsi" w:hAnsiTheme="majorHAnsi" w:cstheme="majorHAnsi"/>
                            <w:sz w:val="18"/>
                            <w:szCs w:val="18"/>
                          </w:rPr>
                          <w:t>Opening CV740, slope 10%/s</w:t>
                        </w:r>
                      </w:p>
                      <w:p w:rsidR="00862F6C" w:rsidRPr="008A5886" w:rsidRDefault="00862F6C" w:rsidP="00AF142A">
                        <w:pPr>
                          <w:rPr>
                            <w:rFonts w:asciiTheme="majorHAnsi" w:hAnsiTheme="majorHAnsi" w:cstheme="majorHAnsi"/>
                            <w:sz w:val="18"/>
                            <w:szCs w:val="18"/>
                          </w:rPr>
                        </w:pPr>
                        <w:r>
                          <w:rPr>
                            <w:rFonts w:asciiTheme="majorHAnsi" w:hAnsiTheme="majorHAnsi" w:cstheme="majorHAnsi"/>
                            <w:sz w:val="18"/>
                            <w:szCs w:val="18"/>
                          </w:rPr>
                          <w:t>Open EV740, EV744, EV748</w:t>
                        </w:r>
                      </w:p>
                    </w:txbxContent>
                  </v:textbox>
                </v:shape>
                <v:group id="Group 6233" o:spid="_x0000_s2360" style="position:absolute;left:4142;top:6454;width:196;height:829"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YJp9nIAAAA&#10;3gAAAA8AAAAAAAAAAAAAAAAAqgIAAGRycy9kb3ducmV2LnhtbFBLBQYAAAAABAAEAPoAAACfAwAA&#10;AAA=&#10;">
                  <v:shape id="AutoShape 6234" o:spid="_x0000_s2361"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449cUAAADeAAAADwAAAGRycy9kb3ducmV2LnhtbERPTWsCMRC9F/ofwhS8FM0qbKmrUbaC&#10;oAUP2nofN+MmuJlsN1G3/74pFHqbx/uc+bJ3jbhRF6xnBeNRBoK48tpyreDzYz18BREissbGMyn4&#10;pgDLxePDHAvt77yn2yHWIoVwKFCBibEtpAyVIYdh5FvixJ195zAm2NVSd3hP4a6Rkyx7kQ4tpwaD&#10;La0MVZfD1SnYbcdv5cnY7fv+y+7yddlc6+ejUoOnvpyBiNTHf/Gfe6PT/HyaT+H3nXSDX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Y449cUAAADeAAAADwAAAAAAAAAA&#10;AAAAAAChAgAAZHJzL2Rvd25yZXYueG1sUEsFBgAAAAAEAAQA+QAAAJMDAAAAAA==&#10;"/>
                  <v:shape id="AutoShape 6235" o:spid="_x0000_s2362"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hb1cgAAADeAAAADwAAAGRycy9kb3ducmV2LnhtbESPQU8CMRCF7yb8h2ZIvBjpYgLRlUJW&#10;ExIh4QDqfdyO28btdN0WWP+9cyDhNpN58977FqshtOpEffKRDUwnBSjiOlrPjYGP9/X9I6iUkS22&#10;kcnAHyVYLUc3CyxtPPOeTofcKDHhVKIBl3NXap1qRwHTJHbEcvuOfcAsa99o2+NZzEOrH4pirgN6&#10;lgSHHb06qn8Ox2Bgt5m+VF/Ob7b7X7+brav22Nx9GnM7HqpnUJmGfBVfvt+s1J89zQVAcGQGvfw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thb1cgAAADeAAAADwAAAAAA&#10;AAAAAAAAAAChAgAAZHJzL2Rvd25yZXYueG1sUEsFBgAAAAAEAAQA+QAAAJYDAAAAAA==&#10;"/>
                </v:group>
                <v:shape id="Text Box 6236" o:spid="_x0000_s2363" type="#_x0000_t202" style="position:absolute;left:4345;top:6616;width:3596;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7g78IA&#10;AADeAAAADwAAAGRycy9kb3ducmV2LnhtbERPS4vCMBC+L+x/CLPgbU0UFe0aRZQFT4pP8DY0Y1u2&#10;mZQma+u/N4LgbT6+50znrS3FjWpfONbQ6yoQxKkzBWcajoff7zEIH5ANlo5Jw508zGefH1NMjGt4&#10;R7d9yEQMYZ+ghjyEKpHSpzlZ9F1XEUfu6mqLIcI6k6bGJobbUvaVGkmLBceGHCta5pT+7f+thtPm&#10;ejkP1DZb2WHVuFZJthOpdeerXfyACNSGt/jlXps4fzgZ9eD5TrxB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nuDvwgAAAN4AAAAPAAAAAAAAAAAAAAAAAJgCAABkcnMvZG93&#10;bnJldi54bWxQSwUGAAAAAAQABAD1AAAAhwMAAAAA&#10;" filled="f" stroked="f">
                  <v:textbox>
                    <w:txbxContent>
                      <w:p w:rsidR="00862F6C" w:rsidRPr="008A5886" w:rsidRDefault="00862F6C" w:rsidP="00AF142A">
                        <w:pPr>
                          <w:rPr>
                            <w:rFonts w:asciiTheme="majorHAnsi" w:hAnsiTheme="majorHAnsi" w:cstheme="majorHAnsi"/>
                            <w:sz w:val="18"/>
                            <w:szCs w:val="18"/>
                          </w:rPr>
                        </w:pPr>
                        <w:r w:rsidRPr="008A5886">
                          <w:rPr>
                            <w:rFonts w:asciiTheme="majorHAnsi" w:hAnsiTheme="majorHAnsi" w:cstheme="majorHAnsi"/>
                            <w:sz w:val="18"/>
                            <w:szCs w:val="18"/>
                          </w:rPr>
                          <w:t>TT752 &lt; 200 K or TT749 &lt; 200 K</w:t>
                        </w:r>
                      </w:p>
                    </w:txbxContent>
                  </v:textbox>
                </v:shape>
                <v:shape id="AutoShape 6237" o:spid="_x0000_s2364" type="#_x0000_t32" style="position:absolute;left:5173;top:4942;width:5216;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pzQcUAAADeAAAADwAAAGRycy9kb3ducmV2LnhtbERPTWvCQBC9F/oflhF6qxtTKjW6SpEE&#10;CsWD2ou3ITsmMdnZuLtq+u+7BcHbPN7nLFaD6cSVnG8sK5iMExDEpdUNVwp+9sXrBwgfkDV2lknB&#10;L3lYLZ+fFphpe+MtXXehEjGEfYYK6hD6TEpf1mTQj21PHLmjdQZDhK6S2uEthptOpkkylQYbjg01&#10;9rSuqWx3F6PgkH4Xm/Zt4yZVcWnx7PNTvs+VehkNn3MQgYbwEN/dXzrOf59NU/h/J94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FpzQcUAAADeAAAADwAAAAAAAAAA&#10;AAAAAAChAgAAZHJzL2Rvd25yZXYueG1sUEsFBgAAAAAEAAQA+QAAAJMDAAAAAA==&#10;" strokeweight=".5pt">
                  <v:stroke endarrow="block"/>
                </v:shape>
                <v:shape id="AutoShape 6241" o:spid="_x0000_s2365" type="#_x0000_t32" style="position:absolute;left:2320;top:7283;width:43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rFosUAAADeAAAADwAAAGRycy9kb3ducmV2LnhtbERPS2sCMRC+F/wPYQq9lJq1RWlXo2wL&#10;QhU8+LpPN+MmdDNZN1G3/94UBG/z8T1nMutcLc7UButZwaCfgSAuvbZcKdht5y/vIEJE1lh7JgV/&#10;FGA27T1MMNf+wms6b2IlUgiHHBWYGJtcylAachj6viFO3MG3DmOCbSV1i5cU7mr5mmUj6dByajDY&#10;0Jeh8ndzcgpWi8Fn8WPsYrk+2tVwXtSn6nmv1NNjV4xBROriXXxzf+s0f/gxeoP/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grFosUAAADeAAAADwAAAAAAAAAA&#10;AAAAAAChAgAAZHJzL2Rvd25yZXYueG1sUEsFBgAAAAAEAAQA+QAAAJMDAAAAAA==&#10;"/>
                <v:shape id="AutoShape 6242" o:spid="_x0000_s2366" type="#_x0000_t32" style="position:absolute;left:6694;top:7266;width:0;height:4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Nd1sUAAADeAAAADwAAAGRycy9kb3ducmV2LnhtbERPS2sCMRC+F/wPYQq9lJq1VGlXo2wL&#10;QhU8+LpPN+MmdDNZN1G3/94UBG/z8T1nMutcLc7UButZwaCfgSAuvbZcKdht5y/vIEJE1lh7JgV/&#10;FGA27T1MMNf+wms6b2IlUgiHHBWYGJtcylAachj6viFO3MG3DmOCbSV1i5cU7mr5mmUj6dByajDY&#10;0Jeh8ndzcgpWi8Fn8WPsYrk+2tVwXtSn6nmv1NNjV4xBROriXXxzf+s0f/gxeoP/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Nd1sUAAADeAAAADwAAAAAAAAAA&#10;AAAAAAChAgAAZHJzL2Rvd25yZXYueG1sUEsFBgAAAAAEAAQA+QAAAJMDAAAAAA==&#10;"/>
                <v:shape id="AutoShape 6244" o:spid="_x0000_s2367" type="#_x0000_t32" style="position:absolute;left:6694;top:7527;width:313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k/XsIAAADeAAAADwAAAGRycy9kb3ducmV2LnhtbERP3WrCMBS+H/gO4Qi7m6l1Fq1GEUGQ&#10;3a3bAxyaY1NtTkoTbfb2ZjDY3fn4fs92H20nHjT41rGC+SwDQVw73XKj4Pvr9LYC4QOyxs4xKfgh&#10;D/vd5GWLpXYjf9KjCo1IIexLVGBC6EspfW3Iop+5njhxFzdYDAkOjdQDjincdjLPskJabDk1GOzp&#10;aKi+VXerIDfz+H66Yr/4qOItv1RN4epRqddpPGxABIrhX/znPus0f7kulvD7TrpB7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Zk/XsIAAADeAAAADwAAAAAAAAAAAAAA&#10;AAChAgAAZHJzL2Rvd25yZXYueG1sUEsFBgAAAAAEAAQA+QAAAJADAAAAAA==&#10;" strokeweight=".5pt">
                  <v:stroke endarrow="block"/>
                </v:shape>
                <v:shape id="Text Box 6248" o:spid="_x0000_s2368" type="#_x0000_t202" style="position:absolute;left:6649;top:8405;width:2623;height: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eAjMEA&#10;AADeAAAADwAAAGRycy9kb3ducmV2LnhtbERPy6rCMBDdX/AfwghuLpoq16rVKCpccevjA8ZmbIvN&#10;pDTR1r83guBuDuc5i1VrSvGg2hWWFQwHEQji1OqCMwXn039/CsJ5ZI2lZVLwJAerZedngYm2DR/o&#10;cfSZCCHsElSQe18lUro0J4NuYCviwF1tbdAHWGdS19iEcFPKURTF0mDBoSHHirY5pbfj3Si47pvf&#10;8ay57Px5cviLN1hMLvapVK/brucgPLX+K/649zrMH8/iGN7vhBvk8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ngIzBAAAA3gAAAA8AAAAAAAAAAAAAAAAAmAIAAGRycy9kb3du&#10;cmV2LnhtbFBLBQYAAAAABAAEAPUAAACGAwAAAAA=&#10;" stroked="f">
                  <v:textbox>
                    <w:txbxContent>
                      <w:p w:rsidR="00862F6C" w:rsidRDefault="00862F6C" w:rsidP="00AF142A">
                        <w:pPr>
                          <w:rPr>
                            <w:rFonts w:asciiTheme="majorHAnsi" w:hAnsiTheme="majorHAnsi" w:cstheme="majorHAnsi"/>
                            <w:sz w:val="18"/>
                            <w:szCs w:val="18"/>
                          </w:rPr>
                        </w:pPr>
                        <w:r>
                          <w:rPr>
                            <w:rFonts w:asciiTheme="majorHAnsi" w:hAnsiTheme="majorHAnsi" w:cstheme="majorHAnsi"/>
                            <w:sz w:val="18"/>
                            <w:szCs w:val="18"/>
                          </w:rPr>
                          <w:t>(</w:t>
                        </w:r>
                        <w:r w:rsidRPr="008A5886">
                          <w:rPr>
                            <w:rFonts w:asciiTheme="majorHAnsi" w:hAnsiTheme="majorHAnsi" w:cstheme="majorHAnsi"/>
                            <w:sz w:val="18"/>
                            <w:szCs w:val="18"/>
                          </w:rPr>
                          <w:t>TT745</w:t>
                        </w:r>
                        <w:r>
                          <w:rPr>
                            <w:rFonts w:asciiTheme="majorHAnsi" w:hAnsiTheme="majorHAnsi" w:cstheme="majorHAnsi"/>
                            <w:sz w:val="18"/>
                            <w:szCs w:val="18"/>
                          </w:rPr>
                          <w:t xml:space="preserve"> OR TT753)</w:t>
                        </w:r>
                        <w:r w:rsidRPr="008A5886">
                          <w:rPr>
                            <w:rFonts w:asciiTheme="majorHAnsi" w:hAnsiTheme="majorHAnsi" w:cstheme="majorHAnsi"/>
                            <w:sz w:val="18"/>
                            <w:szCs w:val="18"/>
                          </w:rPr>
                          <w:t xml:space="preserve">&lt;TT745L </w:t>
                        </w:r>
                      </w:p>
                      <w:p w:rsidR="00862F6C" w:rsidRPr="008A5886" w:rsidRDefault="00862F6C" w:rsidP="00AF142A">
                        <w:pPr>
                          <w:rPr>
                            <w:rFonts w:asciiTheme="majorHAnsi" w:hAnsiTheme="majorHAnsi" w:cstheme="majorHAnsi"/>
                            <w:sz w:val="18"/>
                            <w:szCs w:val="18"/>
                          </w:rPr>
                        </w:pPr>
                        <w:r>
                          <w:rPr>
                            <w:rFonts w:asciiTheme="majorHAnsi" w:hAnsiTheme="majorHAnsi" w:cstheme="majorHAnsi"/>
                            <w:sz w:val="18"/>
                            <w:szCs w:val="18"/>
                          </w:rPr>
                          <w:t>OR</w:t>
                        </w:r>
                        <w:r w:rsidRPr="008A5886">
                          <w:rPr>
                            <w:rFonts w:asciiTheme="majorHAnsi" w:hAnsiTheme="majorHAnsi" w:cstheme="majorHAnsi"/>
                            <w:sz w:val="18"/>
                            <w:szCs w:val="18"/>
                          </w:rPr>
                          <w:t xml:space="preserve"> TT740&lt;</w:t>
                        </w:r>
                        <w:r>
                          <w:rPr>
                            <w:rFonts w:asciiTheme="majorHAnsi" w:hAnsiTheme="majorHAnsi" w:cstheme="majorHAnsi"/>
                            <w:sz w:val="18"/>
                            <w:szCs w:val="18"/>
                          </w:rPr>
                          <w:t>TT740C OR Stop</w:t>
                        </w:r>
                      </w:p>
                    </w:txbxContent>
                  </v:textbox>
                </v:shape>
                <v:shape id="Text Box 6250" o:spid="_x0000_s2369" type="#_x0000_t202" style="position:absolute;left:7514;top:8925;width:1636;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VrYMUA&#10;AADeAAAADwAAAGRycy9kb3ducmV2LnhtbERPTWvCQBC9C/0PyxS8lLqprVFTVxHBojer0l6H7JiE&#10;ZmfT3TXGf+8WCt7m8T5ntuhMLVpyvrKs4GWQgCDOra64UHA8rJ8nIHxA1lhbJgVX8rCYP/RmmGl7&#10;4U9q96EQMYR9hgrKEJpMSp+XZNAPbEMcuZN1BkOErpDa4SWGm1oOkySVBiuODSU2tCop/9mfjYLJ&#10;26b99tvX3VeenuppeBq3H79Oqf5jt3wHEagLd/G/e6Pj/NE0HcPfO/EG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xWtgxQAAAN4AAAAPAAAAAAAAAAAAAAAAAJgCAABkcnMv&#10;ZG93bnJldi54bWxQSwUGAAAAAAQABAD1AAAAigMAAAAA&#10;">
                  <v:textbox>
                    <w:txbxContent>
                      <w:p w:rsidR="00862F6C" w:rsidRDefault="00862F6C" w:rsidP="00AF142A">
                        <w:pPr>
                          <w:rPr>
                            <w:rFonts w:asciiTheme="majorHAnsi" w:hAnsiTheme="majorHAnsi" w:cstheme="majorHAnsi"/>
                            <w:sz w:val="18"/>
                            <w:szCs w:val="18"/>
                          </w:rPr>
                        </w:pPr>
                        <w:r>
                          <w:rPr>
                            <w:rFonts w:asciiTheme="majorHAnsi" w:hAnsiTheme="majorHAnsi" w:cstheme="majorHAnsi"/>
                            <w:sz w:val="18"/>
                            <w:szCs w:val="18"/>
                          </w:rPr>
                          <w:t>CV740 opened</w:t>
                        </w:r>
                      </w:p>
                      <w:p w:rsidR="00862F6C" w:rsidRPr="008A5886" w:rsidRDefault="00862F6C" w:rsidP="00AF142A">
                        <w:pPr>
                          <w:rPr>
                            <w:rFonts w:asciiTheme="majorHAnsi" w:hAnsiTheme="majorHAnsi" w:cstheme="majorHAnsi"/>
                            <w:sz w:val="18"/>
                            <w:szCs w:val="18"/>
                          </w:rPr>
                        </w:pPr>
                        <w:r>
                          <w:rPr>
                            <w:rFonts w:asciiTheme="majorHAnsi" w:hAnsiTheme="majorHAnsi" w:cstheme="majorHAnsi"/>
                            <w:sz w:val="18"/>
                            <w:szCs w:val="18"/>
                          </w:rPr>
                          <w:t>Close EV740</w:t>
                        </w:r>
                      </w:p>
                    </w:txbxContent>
                  </v:textbox>
                </v:shape>
                <v:shape id="AutoShape 6251" o:spid="_x0000_s2370" type="#_x0000_t32" style="position:absolute;left:6654;top:9668;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5X08gAAADeAAAADwAAAGRycy9kb3ducmV2LnhtbESPQU8CMRCF7yb8h2ZIvBjpYgLRlUJW&#10;ExIh4QDqfdyO28btdN0WWP+9cyDhNpP35r1vFqshtOpEffKRDUwnBSjiOlrPjYGP9/X9I6iUkS22&#10;kcnAHyVYLUc3CyxtPPOeTofcKAnhVKIBl3NXap1qRwHTJHbEon3HPmCWtW+07fEs4aHVD0Ux1wE9&#10;S4PDjl4d1T+HYzCw20xfqi/nN9v9r9/N1lV7bO4+jbkdD9UzqExDvpov129W8GdPc+GVd2QGvfw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K5X08gAAADeAAAADwAAAAAA&#10;AAAAAAAAAAChAgAAZHJzL2Rvd25yZXYueG1sUEsFBgAAAAAEAAQA+QAAAJYDAAAAAA==&#10;"/>
                <v:shape id="AutoShape 6252" o:spid="_x0000_s2371" type="#_x0000_t32" style="position:absolute;left:6192;top:9906;width:10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ySMUAAADeAAAADwAAAGRycy9kb3ducmV2LnhtbERPTWsCMRC9F/ofwhS8FM0qKHU1yrYg&#10;aMGDVu/jZtyEbibbTdT13zeFgrd5vM+ZLztXiyu1wXpWMBxkIIhLry1XCg5fq/4biBCRNdaeScGd&#10;AiwXz09zzLW/8Y6u+1iJFMIhRwUmxiaXMpSGHIaBb4gTd/atw5hgW0nd4i2Fu1qOsmwiHVpODQYb&#10;+jBUfu8vTsF2M3wvTsZuPnc/djteFfWlej0q1XvpihmISF18iP/da53mj6eTKfy9k26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LySMUAAADeAAAADwAAAAAAAAAA&#10;AAAAAAChAgAAZHJzL2Rvd25yZXYueG1sUEsFBgAAAAAEAAQA+QAAAJMDAAAAAA==&#10;"/>
                <v:group id="Group 6253" o:spid="_x0000_s2372" style="position:absolute;left:6075;top:9906;width:224;height:1304"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HPK97/IAAAA&#10;3gAAAA8AAAAAAAAAAAAAAAAAqgIAAGRycy9kb3ducmV2LnhtbFBLBQYAAAAABAAEAPoAAACfAwAA&#10;AAA=&#10;">
                  <v:shape id="AutoShape 6254" o:spid="_x0000_s2373"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1ok8YAAADeAAAADwAAAGRycy9kb3ducmV2LnhtbERPTWsCMRC9C/0PYYReRLNbsNWtUbYF&#10;oRY8aPU+bqab4Gay3UTd/vumUOhtHu9zFqveNeJKXbCeFeSTDARx5bXlWsHhYz2egQgRWWPjmRR8&#10;U4DV8m6wwEL7G+/ouo+1SCEcClRgYmwLKUNlyGGY+JY4cZ++cxgT7GqpO7ylcNfIhyx7lA4tpwaD&#10;Lb0aqs77i1Ow3eQv5cnYzfvuy26n67K51KOjUvfDvnwGEamP/+I/95tO86fzpxx+30k3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xNaJPGAAAA3gAAAA8AAAAAAAAA&#10;AAAAAAAAoQIAAGRycy9kb3ducmV2LnhtbFBLBQYAAAAABAAEAPkAAACUAwAAAAA=&#10;"/>
                  <v:shape id="AutoShape 6255" o:spid="_x0000_s2374"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25MUAAADeAAAADwAAAGRycy9kb3ducmV2LnhtbERPTWsCMRC9F/wPYYReimYVrO1qlG1B&#10;qAUPWnsfN+MmuJlsN1G3/74pCN7m8T5nvuxcLS7UButZwWiYgSAuvbZcKdh/rQYvIEJE1lh7JgW/&#10;FGC56D3MMdf+ylu67GIlUgiHHBWYGJtcylAachiGviFO3NG3DmOCbSV1i9cU7mo5zrJn6dByajDY&#10;0Luh8rQ7OwWb9eitOBi7/tz+2M1kVdTn6ulbqcd+V8xAROriXXxzf+g0f/I6HcP/O+kG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J/25MUAAADeAAAADwAAAAAAAAAA&#10;AAAAAAChAgAAZHJzL2Rvd25yZXYueG1sUEsFBgAAAAAEAAQA+QAAAJMDAAAAAA==&#10;"/>
                </v:group>
                <v:group id="Group 6256" o:spid="_x0000_s2375" style="position:absolute;left:7079;top:9906;width:222;height:503"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MYacjFAAAA3gAA&#10;AA8AAAAAAAAAAAAAAAAAqgIAAGRycy9kb3ducmV2LnhtbFBLBQYAAAAABAAEAPoAAACcAwAAAAA=&#10;">
                  <v:shape id="AutoShape 6257" o:spid="_x0000_s2376"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rLC8YAAADeAAAADwAAAGRycy9kb3ducmV2LnhtbERPS2sCMRC+F/ofwhR6KTWrqG23RlkL&#10;ggoefPQ+3Uw3oZvJdhN1/feNUPA2H99zJrPO1eJEbbCeFfR7GQji0mvLlYLDfvH8CiJEZI21Z1Jw&#10;oQCz6f3dBHPtz7yl0y5WIoVwyFGBibHJpQylIYeh5xvixH371mFMsK2kbvGcwl0tB1k2lg4tpwaD&#10;DX0YKn92R6dgs+rPiy9jV+vtr92MFkV9rJ4+lXp86Ip3EJG6eBP/u5c6zR+9vQzh+k66QU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w6ywvGAAAA3gAAAA8AAAAAAAAA&#10;AAAAAAAAoQIAAGRycy9kb3ducmV2LnhtbFBLBQYAAAAABAAEAPkAAACUAwAAAAA=&#10;"/>
                  <v:shape id="AutoShape 6258" o:spid="_x0000_s2377"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ZukMYAAADeAAAADwAAAGRycy9kb3ducmV2LnhtbERPS2sCMRC+F/ofwhR6KTVrYfvYGmUV&#10;hFrw4Fbv0810E7qZbDdRt//eCIK3+fieM5kNrhUH6oP1rGA8ykAQ115bbhRsv5aPryBCRNbYeiYF&#10;/xRgNr29mWCh/ZE3dKhiI1IIhwIVmBi7QspQG3IYRr4jTtyP7x3GBPtG6h6PKdy18inLnqVDy6nB&#10;YEcLQ/VvtXcK1qvxvPw2dvW5+bPrfFm2++Zhp9T93VC+g4g0xKv44v7QaX7+9pLD+Z10g5y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2bpDGAAAA3gAAAA8AAAAAAAAA&#10;AAAAAAAAoQIAAGRycy9kb3ducmV2LnhtbFBLBQYAAAAABAAEAPkAAACUAwAAAAA=&#10;"/>
                </v:group>
                <v:shape id="Text Box 6259" o:spid="_x0000_s2378" type="#_x0000_t202" style="position:absolute;left:7215;top:9732;width:3193;height: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7uRsQA&#10;AADeAAAADwAAAGRycy9kb3ducmV2LnhtbERPS2sCMRC+F/wPYYTeatJSta4bpSiCpxbXKngbNrMP&#10;upksm+iu/74pFHqbj+856XqwjbhR52vHGp4nCgRx7kzNpYav4+7pDYQPyAYbx6ThTh7Wq9FDiolx&#10;PR/oloVSxBD2CWqoQmgTKX1ekUU/cS1x5ArXWQwRdqU0HfYx3DbyRamZtFhzbKiwpU1F+Xd2tRpO&#10;H8Xl/Ko+y62dtr0blGS7kFo/jof3JYhAQ/gX/7n3Js6fLuYz+H0n3i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u7kbEAAAA3gAAAA8AAAAAAAAAAAAAAAAAmAIAAGRycy9k&#10;b3ducmV2LnhtbFBLBQYAAAAABAAEAPUAAACJAwAAAAA=&#10;" filled="f" stroked="f">
                  <v:textbox>
                    <w:txbxContent>
                      <w:p w:rsidR="00862F6C" w:rsidRPr="00862F6C" w:rsidRDefault="00862F6C" w:rsidP="00AF142A">
                        <w:pPr>
                          <w:rPr>
                            <w:rFonts w:asciiTheme="majorHAnsi" w:hAnsiTheme="majorHAnsi" w:cstheme="majorHAnsi"/>
                            <w:sz w:val="18"/>
                            <w:szCs w:val="18"/>
                            <w:lang w:val="sv-SE"/>
                          </w:rPr>
                        </w:pPr>
                        <w:r w:rsidRPr="00862F6C">
                          <w:rPr>
                            <w:rFonts w:asciiTheme="majorHAnsi" w:hAnsiTheme="majorHAnsi" w:cstheme="majorHAnsi"/>
                            <w:sz w:val="18"/>
                            <w:szCs w:val="18"/>
                            <w:lang w:val="sv-SE"/>
                          </w:rPr>
                          <w:t>(TT745 OR TT753) &gt;TT745H</w:t>
                        </w:r>
                      </w:p>
                      <w:p w:rsidR="00862F6C" w:rsidRPr="00862F6C" w:rsidRDefault="00862F6C" w:rsidP="00AF142A">
                        <w:pPr>
                          <w:rPr>
                            <w:rFonts w:asciiTheme="majorHAnsi" w:hAnsiTheme="majorHAnsi" w:cstheme="majorHAnsi"/>
                            <w:sz w:val="18"/>
                            <w:szCs w:val="18"/>
                            <w:lang w:val="sv-SE"/>
                          </w:rPr>
                        </w:pPr>
                        <w:r w:rsidRPr="00862F6C">
                          <w:rPr>
                            <w:rFonts w:asciiTheme="majorHAnsi" w:hAnsiTheme="majorHAnsi" w:cstheme="majorHAnsi"/>
                            <w:sz w:val="18"/>
                            <w:szCs w:val="18"/>
                            <w:lang w:val="sv-SE"/>
                          </w:rPr>
                          <w:t xml:space="preserve"> &amp; TT740&gt;TT740W</w:t>
                        </w:r>
                      </w:p>
                    </w:txbxContent>
                  </v:textbox>
                </v:shape>
                <v:shape id="AutoShape 6260" o:spid="_x0000_s2379" type="#_x0000_t32" style="position:absolute;left:7193;top:10399;width:26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hVfMUAAADeAAAADwAAAGRycy9kb3ducmV2LnhtbERPS2sCMRC+F/wPYQq9lJq1oLarUbYF&#10;oQoefN2nm3ETupmsm6jbf98UBG/z8T1nOu9cLS7UButZwaCfgSAuvbZcKdjvFi9vIEJE1lh7JgW/&#10;FGA+6z1MMdf+yhu6bGMlUgiHHBWYGJtcylAachj6viFO3NG3DmOCbSV1i9cU7mr5mmUj6dByajDY&#10;0Keh8md7dgrWy8FH8W3scrU52fVwUdTn6vmg1NNjV0xAROriXXxzf+k0f/g+HsP/O+kG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hVfMUAAADeAAAADwAAAAAAAAAA&#10;AAAAAAChAgAAZHJzL2Rvd25yZXYueG1sUEsFBgAAAAAEAAQA+QAAAJMDAAAAAA==&#10;"/>
                <v:shape id="Text Box 6261" o:spid="_x0000_s2380" type="#_x0000_t202" style="position:absolute;left:6285;top:10445;width:777;height: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3fr8YA&#10;AADeAAAADwAAAGRycy9kb3ducmV2LnhtbESPQWvCQBCF74L/YRmht7prqW1NXaUoQk8VbRV6G7Jj&#10;EszOhuxq0n/fOQjeZnhv3vtmvux9ra7UxiqwhcnYgCLOg6u4sPDzvXl8AxUTssM6MFn4owjLxXAw&#10;x8yFjnd03adCSQjHDC2UKTWZ1jEvyWMch4ZYtFNoPSZZ20K7FjsJ97V+MuZFe6xYGkpsaFVSft5f&#10;vIXD1+n3+Gy2xdpPmy70RrOfaWsfRv3HO6hEfbqbb9efTvCns1fhlXdkBr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3fr8YAAADeAAAADwAAAAAAAAAAAAAAAACYAgAAZHJz&#10;L2Rvd25yZXYueG1sUEsFBgAAAAAEAAQA9QAAAIsDAAAAAA==&#10;" filled="f" stroked="f">
                  <v:textbox>
                    <w:txbxContent>
                      <w:p w:rsidR="00862F6C" w:rsidRPr="008A5886" w:rsidRDefault="00862F6C" w:rsidP="00AF142A">
                        <w:pPr>
                          <w:rPr>
                            <w:rFonts w:asciiTheme="majorHAnsi" w:hAnsiTheme="majorHAnsi" w:cstheme="majorHAnsi"/>
                            <w:sz w:val="18"/>
                            <w:szCs w:val="18"/>
                          </w:rPr>
                        </w:pPr>
                        <w:r w:rsidRPr="008A5886">
                          <w:rPr>
                            <w:rFonts w:asciiTheme="majorHAnsi" w:hAnsiTheme="majorHAnsi" w:cstheme="majorHAnsi"/>
                            <w:sz w:val="18"/>
                            <w:szCs w:val="18"/>
                          </w:rPr>
                          <w:t xml:space="preserve">Stop </w:t>
                        </w:r>
                      </w:p>
                    </w:txbxContent>
                  </v:textbox>
                </v:shape>
                <v:shape id="AutoShape 8666" o:spid="_x0000_s2381" type="#_x0000_t32" style="position:absolute;left:6164;top:11676;width:0;height:5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tklcUAAADeAAAADwAAAGRycy9kb3ducmV2LnhtbERPS2sCMRC+F/ofwhR6KZq1YKtbo6yC&#10;UAsefN3HzXQTuplsN1G3/94IQm/z8T1nMutcLc7UButZwaCfgSAuvbZcKdjvlr0RiBCRNdaeScEf&#10;BZhNHx8mmGt/4Q2dt7ESKYRDjgpMjE0uZSgNOQx93xAn7tu3DmOCbSV1i5cU7mr5mmVv0qHl1GCw&#10;oYWh8md7cgrWq8G8OBq7+tr82vVwWdSn6uWg1PNTV3yAiNTFf/Hd/anT/OH4fQy3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tklcUAAADeAAAADwAAAAAAAAAA&#10;AAAAAAChAgAAZHJzL2Rvd25yZXYueG1sUEsFBgAAAAAEAAQA+QAAAJMDAAAAAA==&#10;"/>
                <v:rect id="Rectangle 8667" o:spid="_x0000_s2382" style="position:absolute;left:3549;top:4583;width:1417;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dJ98YA&#10;AADeAAAADwAAAGRycy9kb3ducmV2LnhtbESPQW/CMAyF75P4D5GRuI0UJiYoBISYQNsRymU305i2&#10;0DhVE6Dj18+HSbvZ8vN771usOlerO7Wh8mxgNExAEefeVlwYOGbb1ymoEJEt1p7JwA8FWC17LwtM&#10;rX/wnu6HWCgx4ZCigTLGJtU65CU5DEPfEMvt7FuHUda20LbFh5i7Wo+T5F07rFgSSmxoU1J+Pdyc&#10;gVM1PuJzn+0SN9u+xa8uu9y+P4wZ9Lv1HFSkLv6L/74/rdSfzKYCIDg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dJ98YAAADeAAAADwAAAAAAAAAAAAAAAACYAgAAZHJz&#10;L2Rvd25yZXYueG1sUEsFBgAAAAAEAAQA9QAAAIsDAAAAAA==&#10;">
                  <v:textbox>
                    <w:txbxContent>
                      <w:p w:rsidR="00862F6C" w:rsidRPr="009666F5" w:rsidRDefault="00862F6C" w:rsidP="003C115B">
                        <w:pPr>
                          <w:spacing w:before="120"/>
                          <w:jc w:val="center"/>
                          <w:rPr>
                            <w:rFonts w:asciiTheme="majorHAnsi" w:hAnsiTheme="majorHAnsi" w:cstheme="majorHAnsi"/>
                            <w:sz w:val="18"/>
                            <w:szCs w:val="18"/>
                          </w:rPr>
                        </w:pPr>
                        <w:r w:rsidRPr="009666F5">
                          <w:rPr>
                            <w:rFonts w:asciiTheme="majorHAnsi" w:hAnsiTheme="majorHAnsi" w:cstheme="majorHAnsi"/>
                            <w:sz w:val="18"/>
                            <w:szCs w:val="18"/>
                          </w:rPr>
                          <w:t xml:space="preserve">Stop </w:t>
                        </w:r>
                      </w:p>
                    </w:txbxContent>
                  </v:textbox>
                </v:rect>
                <v:shape id="AutoShape 8677" o:spid="_x0000_s2383" type="#_x0000_t32" style="position:absolute;left:1548;top:10900;width:45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vsCcUAAADeAAAADwAAAGRycy9kb3ducmV2LnhtbERPTWvCQBC9F/wPywjedBPBoqmrqCC2&#10;lh4aa89DdpoEs7Nxd6uxv75bEHqbx/uc+bIzjbiQ87VlBekoAUFcWF1zqeDjsB1OQfiArLGxTApu&#10;5GG56D3MMdP2yu90yUMpYgj7DBVUIbSZlL6oyKAf2ZY4cl/WGQwRulJqh9cYbho5TpJHabDm2FBh&#10;S5uKilP+bRTsX9t6fN69uZcm0Geuf47rXXpUatDvVk8gAnXhX3x3P+s4fzKbpvD3TrxB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7vsCcUAAADeAAAADwAAAAAAAAAA&#10;AAAAAAChAgAAZHJzL2Rvd25yZXYueG1sUEsFBgAAAAAEAAQA+QAAAJMDAAAAAA==&#10;" strokeweight=".5pt">
                  <v:stroke endarrow="block"/>
                </v:shape>
                <v:group id="Group 8678" o:spid="_x0000_s2384" style="position:absolute;left:1218;top:11450;width:629;height:576" coordorigin="190,5424" coordsize="676,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YG8dMQAAADeAAAA&#10;DwAAAAAAAAAAAAAAAACqAgAAZHJzL2Rvd25yZXYueG1sUEsFBgAAAAAEAAQA+gAAAJsDAAAAAA==&#10;">
                  <v:oval id="Oval 8679" o:spid="_x0000_s2385" style="position:absolute;left:190;top:5424;width:676;height: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4phsMA&#10;AADeAAAADwAAAGRycy9kb3ducmV2LnhtbERPTWvCQBC9C/6HZQredKMhYlNXEUWwhx6atvchOybB&#10;7GzIjjH9991Cobd5vM/Z7kfXqoH60Hg2sFwkoIhLbxuuDHx+nOcbUEGQLbaeycA3BdjvppMt5tY/&#10;+J2GQioVQzjkaKAW6XKtQ1mTw7DwHXHkrr53KBH2lbY9PmK4a/UqSdbaYcOxocaOjjWVt+LuDJyq&#10;Q7EedCpZej1dJLt9vb2mS2NmT+PhBZTQKP/iP/fFxvnZ8yaF33fiDXr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b4phsMAAADeAAAADwAAAAAAAAAAAAAAAACYAgAAZHJzL2Rv&#10;d25yZXYueG1sUEsFBgAAAAAEAAQA9QAAAIgDAAAAAA==&#10;"/>
                  <v:shape id="Text Box 8680" o:spid="_x0000_s2386" type="#_x0000_t202" style="position:absolute;left:308;top:5506;width:407;height:4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VdmsMA&#10;AADeAAAADwAAAGRycy9kb3ducmV2LnhtbERPyWrDMBC9F/oPYgK5lEZuyeK4lk0baMk1yweMrfFC&#10;rJGx1Nj5+6oQyG0eb500n0wnrjS41rKCt0UEgri0uuVawfn0/RqDcB5ZY2eZFNzIQZ49P6WYaDvy&#10;ga5HX4sQwi5BBY33fSKlKxsy6Ba2Jw5cZQeDPsChlnrAMYSbTr5H0VoabDk0NNjTrqHycvw1Cqr9&#10;+LLajsWPP28Oy/UXtpvC3pSaz6bPDxCeJv8Q3917HeavtvES/t8JN8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VdmsMAAADeAAAADwAAAAAAAAAAAAAAAACYAgAAZHJzL2Rv&#10;d25yZXYueG1sUEsFBgAAAAAEAAQA9QAAAIgDAAAAAA==&#10;" stroked="f">
                    <v:textbox>
                      <w:txbxContent>
                        <w:p w:rsidR="00862F6C" w:rsidRPr="00EA56AA" w:rsidRDefault="00862F6C" w:rsidP="00F6401F">
                          <w:pPr>
                            <w:rPr>
                              <w:rFonts w:asciiTheme="majorHAnsi" w:hAnsiTheme="majorHAnsi" w:cstheme="majorHAnsi"/>
                              <w:b/>
                              <w:sz w:val="18"/>
                              <w:szCs w:val="18"/>
                              <w:lang w:val="fr-FR"/>
                            </w:rPr>
                          </w:pPr>
                          <w:r w:rsidRPr="00EA56AA">
                            <w:rPr>
                              <w:rFonts w:asciiTheme="majorHAnsi" w:hAnsiTheme="majorHAnsi" w:cstheme="majorHAnsi"/>
                              <w:b/>
                              <w:sz w:val="18"/>
                              <w:szCs w:val="18"/>
                              <w:lang w:val="fr-FR"/>
                            </w:rPr>
                            <w:t>C</w:t>
                          </w:r>
                        </w:p>
                      </w:txbxContent>
                    </v:textbox>
                  </v:shape>
                </v:group>
                <v:shape id="Text Box 10268" o:spid="_x0000_s2387" type="#_x0000_t202" style="position:absolute;left:6378;top:11814;width:1837;height: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kAFsMA&#10;AADeAAAADwAAAGRycy9kb3ducmV2LnhtbERPTYvCMBC9L/gfwgje1kSxi3aNIorgSVlXF/Y2NGNb&#10;tpmUJtr6740g7G0e73Pmy85W4kaNLx1rGA0VCOLMmZJzDafv7fsUhA/IBivHpOFOHpaL3tscU+Na&#10;/qLbMeQihrBPUUMRQp1K6bOCLPqhq4kjd3GNxRBhk0vTYBvDbSXHSn1IiyXHhgJrWheU/R2vVsN5&#10;f/n9mahDvrFJ3bpOSbYzqfWg360+QQTqwr/45d6ZOD+ZTRN4vhNv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kAFsMAAADeAAAADwAAAAAAAAAAAAAAAACYAgAAZHJzL2Rv&#10;d25yZXYueG1sUEsFBgAAAAAEAAQA9QAAAIgDAAAAAA==&#10;" filled="f" stroked="f">
                  <v:textbox>
                    <w:txbxContent>
                      <w:p w:rsidR="00862F6C" w:rsidRPr="009666F5" w:rsidRDefault="00862F6C" w:rsidP="006054FE">
                        <w:pPr>
                          <w:rPr>
                            <w:rFonts w:asciiTheme="majorHAnsi" w:hAnsiTheme="majorHAnsi" w:cstheme="majorHAnsi"/>
                            <w:sz w:val="18"/>
                            <w:szCs w:val="18"/>
                          </w:rPr>
                        </w:pPr>
                        <w:r>
                          <w:rPr>
                            <w:rFonts w:asciiTheme="majorHAnsi" w:hAnsiTheme="majorHAnsi" w:cstheme="majorHAnsi"/>
                            <w:sz w:val="18"/>
                            <w:szCs w:val="18"/>
                          </w:rPr>
                          <w:t xml:space="preserve">CV740 closed </w:t>
                        </w:r>
                      </w:p>
                    </w:txbxContent>
                  </v:textbox>
                </v:shape>
                <v:shape id="AutoShape 10269" o:spid="_x0000_s2388" type="#_x0000_t32" style="position:absolute;left:6047;top:11998;width:2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GAwMUAAADeAAAADwAAAGRycy9kb3ducmV2LnhtbERPS2sCMRC+F/ofwhR6KZq1oOhqlG1B&#10;qAUPvu7jZroJ3Uy2m6jrvzcFwdt8fM+ZLTpXizO1wXpWMOhnIIhLry1XCva7ZW8MIkRkjbVnUnCl&#10;AIv589MMc+0vvKHzNlYihXDIUYGJscmlDKUhh6HvG+LE/fjWYUywraRu8ZLCXS3fs2wkHVpODQYb&#10;+jRU/m5PTsF6Nfgojsauvjd/dj1cFvWpejso9frSFVMQkbr4EN/dXzrNH07GI/h/J90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GAwMUAAADeAAAADwAAAAAAAAAA&#10;AAAAAAChAgAAZHJzL2Rvd25yZXYueG1sUEsFBgAAAAAEAAQA+QAAAJMDAAAAAA==&#10;"/>
                <v:shape id="AutoShape 10641" o:spid="_x0000_s2389" type="#_x0000_t32" style="position:absolute;left:9833;top:7535;width:0;height:2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0lW8UAAADeAAAADwAAAGRycy9kb3ducmV2LnhtbERPS2sCMRC+F/ofwhR6KZq1YKtbo6yC&#10;UAsefN3HzXQTuplsN1G3/94IQm/z8T1nMutcLc7UButZwaCfgSAuvbZcKdjvlr0RiBCRNdaeScEf&#10;BZhNHx8mmGt/4Q2dt7ESKYRDjgpMjE0uZSgNOQx93xAn7tu3DmOCbSV1i5cU7mr5mmVv0qHl1GCw&#10;oYWh8md7cgrWq8G8OBq7+tr82vVwWdSn6uWg1PNTV3yAiNTFf/Hd/anT/OF49A63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0lW8UAAADeAAAADwAAAAAAAAAA&#10;AAAAAAChAgAAZHJzL2Rvd25yZXYueG1sUEsFBgAAAAAEAAQA+QAAAJMDAAAAAA==&#10;"/>
                <v:group id="Group 10642" o:spid="_x0000_s2390" style="position:absolute;left:6541;top:8311;width:227;height:675"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Lhpi57IAAAA&#10;3gAAAA8AAAAAAAAAAAAAAAAAqgIAAGRycy9kb3ducmV2LnhtbFBLBQYAAAAABAAEAPoAAACfAwAA&#10;AAA=&#10;">
                  <v:shape id="AutoShape 10643" o:spid="_x0000_s2391"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UssUAAADeAAAADwAAAGRycy9kb3ducmV2LnhtbERPTWsCMRC9C/0PYQq9iGYtWHQ1ylYQ&#10;asGDVu/jZtyEbibrJur23zcFobd5vM+ZLztXixu1wXpWMBpmIIhLry1XCg5f68EERIjIGmvPpOCH&#10;AiwXT7055trfeUe3faxECuGQowITY5NLGUpDDsPQN8SJO/vWYUywraRu8Z7CXS1fs+xNOrScGgw2&#10;tDJUfu+vTsF2M3ovTsZuPncXux2vi/pa9Y9KvTx3xQxEpC7+ix/uD53mj6eTKfy9k26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4UssUAAADeAAAADwAAAAAAAAAA&#10;AAAAAAChAgAAZHJzL2Rvd25yZXYueG1sUEsFBgAAAAAEAAQA+QAAAJMDAAAAAA==&#10;"/>
                  <v:shape id="AutoShape 10644" o:spid="_x0000_s2392"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0r8sgAAADeAAAADwAAAGRycy9kb3ducmV2LnhtbESPQU8CMRCF7yb8h2ZMvBjpYoKBlUIW&#10;ExIx4QDofdyO28btdN0WWP+9czDhNpN58977FqshtOpMffKRDUzGBSjiOlrPjYH34+ZhBiplZItt&#10;ZDLwSwlWy9HNAksbL7yn8yE3Skw4lWjA5dyVWqfaUcA0jh2x3L5iHzDL2jfa9ngR89Dqx6J40gE9&#10;S4LDjl4c1d+HUzCw207W1afz27f9j99NN1V7au4/jLm7HapnUJmGfBX/f79aqT+dzwVAcGQGvfw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w0r8sgAAADeAAAADwAAAAAA&#10;AAAAAAAAAAChAgAAZHJzL2Rvd25yZXYueG1sUEsFBgAAAAAEAAQA+QAAAJYDAAAAAA==&#10;"/>
                </v:group>
                <v:group id="Group 10645" o:spid="_x0000_s2393" style="position:absolute;left:5975;top:7696;width:3099;height:712" coordorigin="3930,1920" coordsize="514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yKtN7FAAAA3gAA&#10;AA8AAAAAAAAAAAAAAAAAqgIAAGRycy9kb3ducmV2LnhtbFBLBQYAAAAABAAEAPoAAACcAwAAAAA=&#10;">
                  <v:rect id="Rectangle 10646" o:spid="_x0000_s2394" style="position:absolute;left:3930;top:1920;width:252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DkxsUA&#10;AADeAAAADwAAAGRycy9kb3ducmV2LnhtbERPTWvCQBC9C/0PyxS86aaRShNdpSgp7VGTS2/T7Jik&#10;zc6G7EZTf71bEHqbx/uc9XY0rThT7xrLCp7mEQji0uqGKwVFns1eQDiPrLG1TAp+ycF28zBZY6rt&#10;hQ90PvpKhBB2KSqove9SKV1Zk0E3tx1x4E62N+gD7Cupe7yEcNPKOIqW0mDDoaHGjnY1lT/HwSj4&#10;auICr4f8LTJJtvAfY/49fO6Vmj6OrysQnkb/L76733WY/5wkMfy9E26Qm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UOTGxQAAAN4AAAAPAAAAAAAAAAAAAAAAAJgCAABkcnMv&#10;ZG93bnJldi54bWxQSwUGAAAAAAQABAD1AAAAigMAAAAA&#10;">
                    <v:textbox>
                      <w:txbxContent>
                        <w:p w:rsidR="00862F6C" w:rsidRPr="008A5886" w:rsidRDefault="00862F6C" w:rsidP="00610346">
                          <w:pPr>
                            <w:jc w:val="center"/>
                            <w:rPr>
                              <w:rFonts w:asciiTheme="majorHAnsi" w:hAnsiTheme="majorHAnsi" w:cstheme="majorHAnsi"/>
                              <w:sz w:val="18"/>
                              <w:szCs w:val="18"/>
                            </w:rPr>
                          </w:pPr>
                          <w:r>
                            <w:rPr>
                              <w:rFonts w:asciiTheme="majorHAnsi" w:hAnsiTheme="majorHAnsi" w:cstheme="majorHAnsi"/>
                              <w:sz w:val="18"/>
                              <w:szCs w:val="18"/>
                            </w:rPr>
                            <w:t xml:space="preserve">Start </w:t>
                          </w:r>
                          <w:r w:rsidRPr="008A5886">
                            <w:rPr>
                              <w:rFonts w:asciiTheme="majorHAnsi" w:hAnsiTheme="majorHAnsi" w:cstheme="majorHAnsi"/>
                              <w:sz w:val="18"/>
                              <w:szCs w:val="18"/>
                            </w:rPr>
                            <w:t>LN2 Circulation</w:t>
                          </w:r>
                        </w:p>
                      </w:txbxContent>
                    </v:textbox>
                  </v:rect>
                  <v:shape id="Text Box 10647" o:spid="_x0000_s2395" type="#_x0000_t202" style="position:absolute;left:6450;top:1920;width:262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dRMUA&#10;AADeAAAADwAAAGRycy9kb3ducmV2LnhtbERPTWvCQBC9C/6HZYReSt20ttZEVxGhRW+tSr0O2TEJ&#10;zc7G3TXGf+8WCt7m8T5ntuhMLVpyvrKs4HmYgCDOra64ULDffTxNQPiArLG2TAqu5GEx7/dmmGl7&#10;4W9qt6EQMYR9hgrKEJpMSp+XZNAPbUMcuaN1BkOErpDa4SWGm1q+JMlYGqw4NpTY0Kqk/Hd7Ngom&#10;r+v24Dejr598fKzT8Pjefp6cUg+DbjkFEagLd/G/e63j/Lc0HcHfO/EG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Kx1ExQAAAN4AAAAPAAAAAAAAAAAAAAAAAJgCAABkcnMv&#10;ZG93bnJldi54bWxQSwUGAAAAAAQABAD1AAAAigMAAAAA&#10;">
                    <v:textbox>
                      <w:txbxContent>
                        <w:p w:rsidR="00862F6C" w:rsidRPr="008A5886" w:rsidRDefault="00862F6C" w:rsidP="00610346">
                          <w:pPr>
                            <w:rPr>
                              <w:rFonts w:asciiTheme="majorHAnsi" w:hAnsiTheme="majorHAnsi" w:cstheme="majorHAnsi"/>
                              <w:sz w:val="18"/>
                              <w:szCs w:val="18"/>
                            </w:rPr>
                          </w:pPr>
                          <w:r>
                            <w:rPr>
                              <w:rFonts w:asciiTheme="majorHAnsi" w:hAnsiTheme="majorHAnsi" w:cstheme="majorHAnsi"/>
                              <w:sz w:val="18"/>
                              <w:szCs w:val="18"/>
                            </w:rPr>
                            <w:t xml:space="preserve">CV740 opened Open </w:t>
                          </w:r>
                          <w:r w:rsidRPr="008A5886">
                            <w:rPr>
                              <w:rFonts w:asciiTheme="majorHAnsi" w:hAnsiTheme="majorHAnsi" w:cstheme="majorHAnsi"/>
                              <w:sz w:val="18"/>
                              <w:szCs w:val="18"/>
                            </w:rPr>
                            <w:t>EV740</w:t>
                          </w:r>
                        </w:p>
                      </w:txbxContent>
                    </v:textbox>
                  </v:shape>
                </v:group>
                <v:rect id="Rectangle 10648" o:spid="_x0000_s2396" style="position:absolute;left:5975;top:8925;width:1539;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XZKcUA&#10;AADeAAAADwAAAGRycy9kb3ducmV2LnhtbERPS2vCQBC+F/oflin0VjfaByZmI2KxtEdNLt7G7JhE&#10;s7Mhu2raX+8KQm/z8T0nnQ+mFWfqXWNZwXgUgSAurW64UlDkq5cpCOeRNbaWScEvOZhnjw8pJtpe&#10;eE3nja9ECGGXoILa+y6R0pU1GXQj2xEHbm97gz7AvpK6x0sIN62cRNGHNNhwaKixo2VN5XFzMgp2&#10;zaTAv3X+FZl49ep/hvxw2n4q9fw0LGYgPA3+X3x3f+sw/z2O3+D2TrhBZ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9dkpxQAAAN4AAAAPAAAAAAAAAAAAAAAAAJgCAABkcnMv&#10;ZG93bnJldi54bWxQSwUGAAAAAAQABAD1AAAAigMAAAAA&#10;">
                  <v:textbox>
                    <w:txbxContent>
                      <w:p w:rsidR="00862F6C" w:rsidRPr="008A5886" w:rsidRDefault="00862F6C" w:rsidP="00610346">
                        <w:pPr>
                          <w:jc w:val="center"/>
                          <w:rPr>
                            <w:rFonts w:asciiTheme="majorHAnsi" w:hAnsiTheme="majorHAnsi" w:cstheme="majorHAnsi"/>
                            <w:sz w:val="18"/>
                            <w:szCs w:val="18"/>
                          </w:rPr>
                        </w:pPr>
                        <w:r w:rsidRPr="008A5886">
                          <w:rPr>
                            <w:rFonts w:asciiTheme="majorHAnsi" w:hAnsiTheme="majorHAnsi" w:cstheme="majorHAnsi"/>
                            <w:sz w:val="18"/>
                            <w:szCs w:val="18"/>
                          </w:rPr>
                          <w:t>Stop LN2 circulation</w:t>
                        </w:r>
                      </w:p>
                    </w:txbxContent>
                  </v:textbox>
                </v:rect>
                <v:shape id="AutoShape 10649" o:spid="_x0000_s2397" type="#_x0000_t32" style="position:absolute;left:1730;top:10340;width:222;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Vu6cUAAADeAAAADwAAAGRycy9kb3ducmV2LnhtbERPTWvCQBC9F/wPywje6qZFi6auIi1K&#10;DvbQpPQ8ZMdNaHY2Zrcm+uvdQsHbPN7nrDaDbcSZOl87VvA0TUAQl07XbBR8FbvHBQgfkDU2jknB&#10;hTxs1qOHFaba9fxJ5zwYEUPYp6igCqFNpfRlRRb91LXEkTu6zmKIsDNSd9jHcNvI5yR5kRZrjg0V&#10;tvRWUfmT/1oFhuzutF8cTX7ts8N78T378PtMqcl42L6CCDSEu/jfnek4f75czuHvnXiDX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9Vu6cUAAADeAAAADwAAAAAAAAAA&#10;AAAAAAChAgAAZHJzL2Rvd25yZXYueG1sUEsFBgAAAAAEAAQA+QAAAJMDAAAAAA==&#10;"/>
                <v:shape id="Text Box 10650" o:spid="_x0000_s2398" type="#_x0000_t202" style="position:absolute;left:1518;top:9922;width:777;height: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IIvMMA&#10;AADeAAAADwAAAGRycy9kb3ducmV2LnhtbERPTWvCQBC9C/6HZYTedNfSiImuIhahp5ZaFbwN2TEJ&#10;ZmdDdk3Sf98tFHqbx/uc9Xawteio9ZVjDfOZAkGcO1NxoeH0dZguQfiAbLB2TBq+ycN2Mx6tMTOu&#10;50/qjqEQMYR9hhrKEJpMSp+XZNHPXEMcuZtrLYYI20KaFvsYbmv5rNRCWqw4NpTY0L6k/H58WA3n&#10;99v18qI+ilebNL0blGSbSq2fJsNuBSLQEP7Ff+43E+cnabqA33fiD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IIvMMAAADeAAAADwAAAAAAAAAAAAAAAACYAgAAZHJzL2Rv&#10;d25yZXYueG1sUEsFBgAAAAAEAAQA9QAAAIgDAAAAAA==&#10;" filled="f" stroked="f">
                  <v:textbox>
                    <w:txbxContent>
                      <w:p w:rsidR="00862F6C" w:rsidRPr="008A5886" w:rsidRDefault="00862F6C" w:rsidP="007F1592">
                        <w:pPr>
                          <w:rPr>
                            <w:rFonts w:asciiTheme="majorHAnsi" w:hAnsiTheme="majorHAnsi" w:cstheme="majorHAnsi"/>
                            <w:sz w:val="18"/>
                            <w:szCs w:val="18"/>
                          </w:rPr>
                        </w:pPr>
                        <w:r w:rsidRPr="008A5886">
                          <w:rPr>
                            <w:rFonts w:asciiTheme="majorHAnsi" w:hAnsiTheme="majorHAnsi" w:cstheme="majorHAnsi"/>
                            <w:sz w:val="18"/>
                            <w:szCs w:val="18"/>
                          </w:rPr>
                          <w:t xml:space="preserve">Stop </w:t>
                        </w:r>
                      </w:p>
                    </w:txbxContent>
                  </v:textbox>
                </v:shape>
                <v:shape id="AutoShape 10651" o:spid="_x0000_s2399" type="#_x0000_t32" style="position:absolute;left:1552;top:10328;width:0;height:5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dHO8UAAADeAAAADwAAAGRycy9kb3ducmV2LnhtbERPS2sCMRC+C/6HMEJvmlWoj61R2kJR&#10;Kx7c1p6Hzbi7uJlsk1S3/fWmIHibj+8582VranEm5yvLCoaDBARxbnXFhYLPj7f+FIQPyBpry6Tg&#10;lzwsF93OHFNtL7yncxYKEUPYp6igDKFJpfR5SQb9wDbEkTtaZzBE6AqpHV5iuKnlKEnG0mDFsaHE&#10;hl5Lyk/Zj1Hwvm2q0fdq5zZ1oK9M/x1eVsODUg+99vkJRKA23MU391rH+Y+z2QT+34k3yM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dHO8UAAADeAAAADwAAAAAAAAAA&#10;AAAAAAChAgAAZHJzL2Rvd25yZXYueG1sUEsFBgAAAAAEAAQA+QAAAJMDAAAAAA==&#10;" strokeweight=".5pt">
                  <v:stroke endarrow="block"/>
                </v:shape>
                <v:shape id="AutoShape 10652" o:spid="_x0000_s2400" type="#_x0000_t32" style="position:absolute;left:1545;top:10891;width:1;height:5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SuhMUAAADeAAAADwAAAGRycy9kb3ducmV2LnhtbESPQW/CMAyF75P2HyJP2m2kQ2yCQkAD&#10;BOIK7LKb1Zi2WuN0SWjLfv18QNrN1nt+7/NiNbhGdRRi7dnA6ygDRVx4W3Np4PO8e5mCignZYuOZ&#10;DNwowmr5+LDA3Pqej9SdUqkkhGOOBqqU2lzrWFTkMI58SyzaxQeHSdZQahuwl3DX6HGWvWuHNUtD&#10;hS1tKiq+T1dn4IiYfe3Tz2+zDnvb3drtrp+cjXl+Gj7moBIN6d98vz5YwX+bzYRX3pEZ9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OSuhMUAAADeAAAADwAAAAAAAAAA&#10;AAAAAAChAgAAZHJzL2Rvd25yZXYueG1sUEsFBgAAAAAEAAQA+QAAAJMDAAAAAA==&#10;" strokeweight=".5pt">
                  <v:stroke startarrow="block"/>
                </v:shape>
                <v:shape id="Text Box 6219" o:spid="_x0000_s2401" type="#_x0000_t202" style="position:absolute;left:6802;top:11076;width:2804;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MqrsUA&#10;AADeAAAADwAAAGRycy9kb3ducmV2LnhtbERPTWvCQBC9C/6HZQQvpW5qqzXRVUSw2Fu1Ra9DdkyC&#10;2dl0d43pv+8WCt7m8T5nsepMLVpyvrKs4GmUgCDOra64UPD1uX2cgfABWWNtmRT8kIfVst9bYKbt&#10;jffUHkIhYgj7DBWUITSZlD4vyaAf2YY4cmfrDIYIXSG1w1sMN7UcJ8lUGqw4NpTY0Kak/HK4GgWz&#10;l1178u/PH8d8eq7T8PDavn07pYaDbj0HEagLd/G/e6fj/EmapvD3Trx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wyquxQAAAN4AAAAPAAAAAAAAAAAAAAAAAJgCAABkcnMv&#10;ZG93bnJldi54bWxQSwUGAAAAAAQABAD1AAAAigMAAAAA&#10;">
                  <v:textbox>
                    <w:txbxContent>
                      <w:p w:rsidR="00862F6C" w:rsidRDefault="00862F6C" w:rsidP="00AF142A">
                        <w:pPr>
                          <w:rPr>
                            <w:rFonts w:asciiTheme="majorHAnsi" w:hAnsiTheme="majorHAnsi" w:cstheme="majorHAnsi"/>
                            <w:sz w:val="18"/>
                            <w:szCs w:val="18"/>
                          </w:rPr>
                        </w:pPr>
                        <w:r>
                          <w:rPr>
                            <w:rFonts w:asciiTheme="majorHAnsi" w:hAnsiTheme="majorHAnsi" w:cstheme="majorHAnsi"/>
                            <w:sz w:val="18"/>
                            <w:szCs w:val="18"/>
                          </w:rPr>
                          <w:t xml:space="preserve">Closing </w:t>
                        </w:r>
                        <w:r w:rsidRPr="008A5886">
                          <w:rPr>
                            <w:rFonts w:asciiTheme="majorHAnsi" w:hAnsiTheme="majorHAnsi" w:cstheme="majorHAnsi"/>
                            <w:sz w:val="18"/>
                            <w:szCs w:val="18"/>
                          </w:rPr>
                          <w:t>CV740</w:t>
                        </w:r>
                        <w:r>
                          <w:rPr>
                            <w:rFonts w:asciiTheme="majorHAnsi" w:hAnsiTheme="majorHAnsi" w:cstheme="majorHAnsi"/>
                            <w:sz w:val="18"/>
                            <w:szCs w:val="18"/>
                          </w:rPr>
                          <w:t>, slope 10%/s</w:t>
                        </w:r>
                      </w:p>
                      <w:p w:rsidR="00862F6C" w:rsidRDefault="00862F6C"/>
                    </w:txbxContent>
                  </v:textbox>
                </v:shape>
                <v:rect id="Rectangle 8668" o:spid="_x0000_s2402" style="position:absolute;left:5402;top:11077;width:1417;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FhEsYA&#10;AADeAAAADwAAAGRycy9kb3ducmV2LnhtbESPQW/CMAyF75P4D5GRdhsJTEJbIaAJBNqO0F52M41p&#10;yxqnagJ0+/XzYdJutvz83vuW68G36kZ9bAJbmE4MKOIyuIYrC0W+e3oBFROywzYwWfimCOvV6GGJ&#10;mQt3PtDtmColJhwztFCn1GVax7Imj3ESOmK5nUPvMcnaV9r1eBdz3+qZMXPtsWFJqLGjTU3l1/Hq&#10;LZyaWYE/h3xv/OvuOX0M+eX6ubX2cTy8LUAlGtK/+O/73Un9uTECIDgyg1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FhEsYAAADeAAAADwAAAAAAAAAAAAAAAACYAgAAZHJz&#10;L2Rvd25yZXYueG1sUEsFBgAAAAAEAAQA9QAAAIsDAAAAAA==&#10;">
                  <v:textbox>
                    <w:txbxContent>
                      <w:p w:rsidR="00862F6C" w:rsidRPr="00397AB7" w:rsidRDefault="00862F6C" w:rsidP="003C115B">
                        <w:pPr>
                          <w:jc w:val="center"/>
                          <w:rPr>
                            <w:rFonts w:asciiTheme="majorHAnsi" w:hAnsiTheme="majorHAnsi" w:cstheme="majorHAnsi"/>
                            <w:sz w:val="18"/>
                            <w:szCs w:val="18"/>
                            <w:lang w:val="fr-FR"/>
                          </w:rPr>
                        </w:pPr>
                        <w:r>
                          <w:rPr>
                            <w:rFonts w:asciiTheme="majorHAnsi" w:hAnsiTheme="majorHAnsi" w:cstheme="majorHAnsi"/>
                            <w:sz w:val="18"/>
                            <w:szCs w:val="18"/>
                            <w:lang w:val="fr-FR"/>
                          </w:rPr>
                          <w:t>Close end valve</w:t>
                        </w:r>
                      </w:p>
                    </w:txbxContent>
                  </v:textbox>
                </v:rect>
                <v:rect id="Rectangle 11454" o:spid="_x0000_s2403" style="position:absolute;left:3642;top:5836;width:1613;height: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3EicQA&#10;AADeAAAADwAAAGRycy9kb3ducmV2LnhtbERPTWvCQBC9F/wPywi91V1TkDZ1FbGk2KPGi7cxO03S&#10;ZmdDdhNjf70rFHqbx/uc5Xq0jRio87VjDfOZAkFcOFNzqeGYZ08vIHxANtg4Jg1X8rBeTR6WmBp3&#10;4T0Nh1CKGMI+RQ1VCG0qpS8qsuhnriWO3JfrLIYIu1KaDi8x3DYyUWohLdYcGypsaVtR8XPorYZz&#10;nRzxd59/KPuaPYfPMf/uT+9aP07HzRuIQGP4F/+5dybOXyg1h/s78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dxInEAAAA3gAAAA8AAAAAAAAAAAAAAAAAmAIAAGRycy9k&#10;b3ducmV2LnhtbFBLBQYAAAAABAAEAPUAAACJAwAAAAA=&#10;">
                  <v:textbox>
                    <w:txbxContent>
                      <w:p w:rsidR="00862F6C" w:rsidRPr="008A5886" w:rsidRDefault="00862F6C" w:rsidP="00744828">
                        <w:pPr>
                          <w:jc w:val="center"/>
                          <w:rPr>
                            <w:rFonts w:asciiTheme="majorHAnsi" w:hAnsiTheme="majorHAnsi" w:cstheme="majorHAnsi"/>
                            <w:sz w:val="18"/>
                            <w:szCs w:val="18"/>
                            <w:lang w:val="fr-FR"/>
                          </w:rPr>
                        </w:pPr>
                        <w:r w:rsidRPr="008A5886">
                          <w:rPr>
                            <w:rFonts w:asciiTheme="majorHAnsi" w:hAnsiTheme="majorHAnsi" w:cstheme="majorHAnsi"/>
                            <w:sz w:val="18"/>
                            <w:szCs w:val="18"/>
                            <w:lang w:val="fr-FR"/>
                          </w:rPr>
                          <w:t>Starting LN2 flow</w:t>
                        </w:r>
                      </w:p>
                    </w:txbxContent>
                  </v:textbox>
                </v:rect>
                <v:group id="Group 6212" o:spid="_x0000_s2404" style="position:absolute;left:2213;top:8590;width:227;height:680"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ceUkcQAAADeAAAA&#10;DwAAAAAAAAAAAAAAAACqAgAAZHJzL2Rvd25yZXYueG1sUEsFBgAAAAAEAAQA+gAAAJsDAAAAAA==&#10;">
                  <v:shape id="AutoShape 6213" o:spid="_x0000_s2405"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ALvcUAAADeAAAADwAAAGRycy9kb3ducmV2LnhtbERPTUsDMRC9C/6HMIIXaZNVLLJtuqxC&#10;wQo9tNr7dDNugpvJuknb9d8boeBtHu9zFtXoO3GiIbrAGoqpAkHcBOO41fDxvpo8gYgJ2WAXmDT8&#10;UIRqeX21wNKEM2/ptEutyCEcS9RgU+pLKWNjyWOchp44c59h8JgyHFppBjzncN/Je6Vm0qPj3GCx&#10;pxdLzdfu6DVs1sVzfbBu/bb9dpvHVd0d27u91rc3Yz0HkWhM/+KL+9Xk+TOlHuDvnXyD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kALvcUAAADeAAAADwAAAAAAAAAA&#10;AAAAAAChAgAAZHJzL2Rvd25yZXYueG1sUEsFBgAAAAAEAAQA+QAAAJMDAAAAAA==&#10;"/>
                  <v:shape id="AutoShape 6214" o:spid="_x0000_s2406"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mTycUAAADeAAAADwAAAGRycy9kb3ducmV2LnhtbERPTUsDMRC9C/6HMIIXaZMVLbJtuqxC&#10;wQo9tNr7dDNugpvJuknb9d8boeBtHu9zFtXoO3GiIbrAGoqpAkHcBOO41fDxvpo8gYgJ2WAXmDT8&#10;UIRqeX21wNKEM2/ptEutyCEcS9RgU+pLKWNjyWOchp44c59h8JgyHFppBjzncN/Je6Vm0qPj3GCx&#10;pxdLzdfu6DVs1sVzfbBu/bb9dpvHVd0d27u91rc3Yz0HkWhM/+KL+9Xk+TOlHuDvnXyD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amTycUAAADeAAAADwAAAAAAAAAA&#10;AAAAAAChAgAAZHJzL2Rvd25yZXYueG1sUEsFBgAAAAAEAAQA+QAAAJMDAAAAAA==&#10;"/>
                </v:group>
                <v:shape id="Text Box 6215" o:spid="_x0000_s2407" type="#_x0000_t202" style="position:absolute;left:2502;top:8739;width:2196;height:4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5MMA&#10;AADeAAAADwAAAGRycy9kb3ducmV2LnhtbERP22rCQBB9F/oPyxT6InW3RaNGN6EtWHzV+gFjdkyC&#10;2dmQ3eby991CoW9zONfZ56NtRE+drx1reFkoEMSFMzWXGi5fh+cNCB+QDTaOScNEHvLsYbbH1LiB&#10;T9SfQyliCPsUNVQhtKmUvqjIol+4ljhyN9dZDBF2pTQdDjHcNvJVqURarDk2VNjSR0XF/fxtNdyO&#10;w3y1Ha6f4bI+LZN3rNdXN2n99Di+7UAEGsO/+M99NHF+otQKft+JN8j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Q5MMAAADeAAAADwAAAAAAAAAAAAAAAACYAgAAZHJzL2Rv&#10;d25yZXYueG1sUEsFBgAAAAAEAAQA9QAAAIgDAAAAAA==&#10;" stroked="f">
                  <v:textbox>
                    <w:txbxContent>
                      <w:p w:rsidR="00862F6C" w:rsidRPr="008A5886" w:rsidRDefault="00862F6C" w:rsidP="00AF142A">
                        <w:pPr>
                          <w:rPr>
                            <w:rFonts w:asciiTheme="majorHAnsi" w:hAnsiTheme="majorHAnsi" w:cstheme="majorHAnsi"/>
                            <w:sz w:val="18"/>
                            <w:szCs w:val="18"/>
                          </w:rPr>
                        </w:pPr>
                        <w:r w:rsidRPr="008A5886">
                          <w:rPr>
                            <w:rFonts w:asciiTheme="majorHAnsi" w:hAnsiTheme="majorHAnsi" w:cstheme="majorHAnsi"/>
                            <w:sz w:val="18"/>
                            <w:szCs w:val="18"/>
                          </w:rPr>
                          <w:t>TT740 &gt;TT740H</w:t>
                        </w:r>
                        <w:r>
                          <w:rPr>
                            <w:rFonts w:asciiTheme="majorHAnsi" w:hAnsiTheme="majorHAnsi" w:cstheme="majorHAnsi"/>
                            <w:sz w:val="18"/>
                            <w:szCs w:val="18"/>
                          </w:rPr>
                          <w:t xml:space="preserve"> OR Stop</w:t>
                        </w:r>
                      </w:p>
                    </w:txbxContent>
                  </v:textbox>
                </v:shape>
                <v:group id="Group 11455" o:spid="_x0000_s2408" style="position:absolute;left:1477;top:7989;width:3294;height:680" coordorigin="3930,1920" coordsize="514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vySkscAAADe&#10;AAAADwAAAAAAAAAAAAAAAACqAgAAZHJzL2Rvd25yZXYueG1sUEsFBgAAAAAEAAQA+gAAAJ4DAAAA&#10;AA==&#10;">
                  <v:rect id="Rectangle 11456" o:spid="_x0000_s2409" style="position:absolute;left:3930;top:1920;width:252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j5ZsQA&#10;AADeAAAADwAAAGRycy9kb3ducmV2LnhtbERPTWvCQBC9F/oflil4q7u1oDW6kdKi1KMmF29jdkxi&#10;s7Mhu8a0v74rCL3N433OcjXYRvTU+dqxhpexAkFcOFNzqSHP1s9vIHxANtg4Jg0/5GGVPj4sMTHu&#10;yjvq96EUMYR9ghqqENpESl9UZNGPXUscuZPrLIYIu1KaDq8x3DZyotRUWqw5NlTY0kdFxff+YjUc&#10;60mOv7tso+x8/Rq2Q3a+HD61Hj0N7wsQgYbwL767v0ycP1VqBrd34g0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4+WbEAAAA3gAAAA8AAAAAAAAAAAAAAAAAmAIAAGRycy9k&#10;b3ducmV2LnhtbFBLBQYAAAAABAAEAPUAAACJAwAAAAA=&#10;">
                    <v:textbox>
                      <w:txbxContent>
                        <w:p w:rsidR="00862F6C" w:rsidRPr="008A5886" w:rsidRDefault="00862F6C" w:rsidP="001165B6">
                          <w:pPr>
                            <w:jc w:val="center"/>
                            <w:rPr>
                              <w:rFonts w:asciiTheme="majorHAnsi" w:hAnsiTheme="majorHAnsi" w:cstheme="majorHAnsi"/>
                              <w:sz w:val="18"/>
                              <w:szCs w:val="18"/>
                            </w:rPr>
                          </w:pPr>
                          <w:r>
                            <w:rPr>
                              <w:rFonts w:asciiTheme="majorHAnsi" w:hAnsiTheme="majorHAnsi" w:cstheme="majorHAnsi"/>
                              <w:sz w:val="18"/>
                              <w:szCs w:val="18"/>
                            </w:rPr>
                            <w:t xml:space="preserve">Start </w:t>
                          </w:r>
                          <w:r w:rsidRPr="008A5886">
                            <w:rPr>
                              <w:rFonts w:asciiTheme="majorHAnsi" w:hAnsiTheme="majorHAnsi" w:cstheme="majorHAnsi"/>
                              <w:sz w:val="18"/>
                              <w:szCs w:val="18"/>
                            </w:rPr>
                            <w:t>GN2 heating</w:t>
                          </w:r>
                        </w:p>
                      </w:txbxContent>
                    </v:textbox>
                  </v:rect>
                  <v:shape id="Text Box 11457" o:spid="_x0000_s2410" type="#_x0000_t202" style="position:absolute;left:6450;top:1920;width:262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AxDcgA&#10;AADeAAAADwAAAGRycy9kb3ducmV2LnhtbESPT0/DMAzF70h8h8hIXBBL+KMyyrJpmjQ0bmNM42o1&#10;XlvROCXJuvLt8QGJm633/N7Ps8XoOzVQTG1gC3cTA4q4Cq7l2sL+Y307BZUyssMuMFn4oQSL+eXF&#10;DEsXzvxOwy7XSkI4lWihybkvtU5VQx7TJPTEoh1D9JhljbV2Ec8S7jt9b0yhPbYsDQ32tGqo+tqd&#10;vIXp42b4TG8P20NVHLvnfPM0vH5Ha6+vxuULqExj/jf/XW+c4BfGCK+8IzPo+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EDENyAAAAN4AAAAPAAAAAAAAAAAAAAAAAJgCAABk&#10;cnMvZG93bnJldi54bWxQSwUGAAAAAAQABAD1AAAAjQMAAAAA&#10;">
                    <v:textbox>
                      <w:txbxContent>
                        <w:p w:rsidR="00862F6C" w:rsidRPr="008A5886" w:rsidRDefault="00862F6C" w:rsidP="001165B6">
                          <w:pPr>
                            <w:rPr>
                              <w:rFonts w:asciiTheme="majorHAnsi" w:hAnsiTheme="majorHAnsi" w:cstheme="majorHAnsi"/>
                              <w:sz w:val="18"/>
                              <w:szCs w:val="18"/>
                            </w:rPr>
                          </w:pPr>
                          <w:r>
                            <w:rPr>
                              <w:rFonts w:asciiTheme="majorHAnsi" w:hAnsiTheme="majorHAnsi" w:cstheme="majorHAnsi"/>
                              <w:sz w:val="18"/>
                              <w:szCs w:val="18"/>
                            </w:rPr>
                            <w:t xml:space="preserve">Start </w:t>
                          </w:r>
                          <w:r w:rsidRPr="008A5886">
                            <w:rPr>
                              <w:rFonts w:asciiTheme="majorHAnsi" w:hAnsiTheme="majorHAnsi" w:cstheme="majorHAnsi"/>
                              <w:sz w:val="18"/>
                              <w:szCs w:val="18"/>
                            </w:rPr>
                            <w:t>EH740</w:t>
                          </w:r>
                        </w:p>
                      </w:txbxContent>
                    </v:textbox>
                  </v:shape>
                </v:group>
                <v:group id="Group 11458" o:spid="_x0000_s2411" style="position:absolute;left:1505;top:9237;width:3294;height:680" coordorigin="3930,1920" coordsize="514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NjBuDFAAAA3gAA&#10;AA8AAAAAAAAAAAAAAAAAqgIAAGRycy9kb3ducmV2LnhtbFBLBQYAAAAABAAEAPoAAACcAwAAAAA=&#10;">
                  <v:rect id="Rectangle 11459" o:spid="_x0000_s2412" style="position:absolute;left:3930;top:1920;width:252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j3z8YA&#10;AADeAAAADwAAAGRycy9kb3ducmV2LnhtbESPQW/CMAyF70j7D5GRdoMEJqFRCAhtYhpHKJfdvMa0&#10;hcapmgAdv34+TNrNlp/fe99y3ftG3aiLdWALk7EBRVwEV3Np4ZhvR6+gYkJ22AQmCz8UYb16Giwx&#10;c+HOe7odUqnEhGOGFqqU2kzrWFTkMY5DSyy3U+g8Jlm7UrsO72LuGz01ZqY91iwJFbb0VlFxOVy9&#10;he96esTHPv8wfr59Sbs+P1+/3q19HvabBahEffoX/31/Oqk/MxMBEBy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4j3z8YAAADeAAAADwAAAAAAAAAAAAAAAACYAgAAZHJz&#10;L2Rvd25yZXYueG1sUEsFBgAAAAAEAAQA9QAAAIsDAAAAAA==&#10;">
                    <v:textbox>
                      <w:txbxContent>
                        <w:p w:rsidR="00862F6C" w:rsidRPr="008A5886" w:rsidRDefault="00862F6C" w:rsidP="001165B6">
                          <w:pPr>
                            <w:jc w:val="center"/>
                            <w:rPr>
                              <w:rFonts w:asciiTheme="majorHAnsi" w:hAnsiTheme="majorHAnsi" w:cstheme="majorHAnsi"/>
                              <w:sz w:val="18"/>
                              <w:szCs w:val="18"/>
                            </w:rPr>
                          </w:pPr>
                          <w:r w:rsidRPr="008A5886">
                            <w:rPr>
                              <w:rFonts w:asciiTheme="majorHAnsi" w:hAnsiTheme="majorHAnsi" w:cstheme="majorHAnsi"/>
                              <w:sz w:val="18"/>
                              <w:szCs w:val="18"/>
                            </w:rPr>
                            <w:t xml:space="preserve">Stop heating </w:t>
                          </w:r>
                        </w:p>
                      </w:txbxContent>
                    </v:textbox>
                  </v:rect>
                  <v:shape id="Text Box 11460" o:spid="_x0000_s2413" type="#_x0000_t202" style="position:absolute;left:6450;top:1920;width:262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MOTcUA&#10;AADeAAAADwAAAGRycy9kb3ducmV2LnhtbERPTWvCQBC9C/6HZYReRDdpS6rRVUrBYm9qpb0O2TEJ&#10;Zmfj7hrTf98tFLzN433Oct2bRnTkfG1ZQTpNQBAXVtdcKjh+biYzED4ga2wsk4If8rBeDQdLzLW9&#10;8Z66QyhFDGGfo4IqhDaX0hcVGfRT2xJH7mSdwRChK6V2eIvhppGPSZJJgzXHhgpbequoOB+uRsHs&#10;edt9+4+n3VeRnZp5GL907xen1MOof12ACNSHu/jfvdVxfpakKfy9E2+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w5NxQAAAN4AAAAPAAAAAAAAAAAAAAAAAJgCAABkcnMv&#10;ZG93bnJldi54bWxQSwUGAAAAAAQABAD1AAAAigMAAAAA&#10;">
                    <v:textbox>
                      <w:txbxContent>
                        <w:p w:rsidR="00862F6C" w:rsidRPr="008A5886" w:rsidRDefault="00862F6C" w:rsidP="001165B6">
                          <w:pPr>
                            <w:rPr>
                              <w:rFonts w:asciiTheme="majorHAnsi" w:hAnsiTheme="majorHAnsi" w:cstheme="majorHAnsi"/>
                              <w:sz w:val="18"/>
                              <w:szCs w:val="18"/>
                            </w:rPr>
                          </w:pPr>
                          <w:r>
                            <w:rPr>
                              <w:rFonts w:asciiTheme="majorHAnsi" w:hAnsiTheme="majorHAnsi" w:cstheme="majorHAnsi"/>
                              <w:sz w:val="18"/>
                              <w:szCs w:val="18"/>
                            </w:rPr>
                            <w:t xml:space="preserve">Stop </w:t>
                          </w:r>
                          <w:r w:rsidRPr="008A5886">
                            <w:rPr>
                              <w:rFonts w:asciiTheme="majorHAnsi" w:hAnsiTheme="majorHAnsi" w:cstheme="majorHAnsi"/>
                              <w:sz w:val="18"/>
                              <w:szCs w:val="18"/>
                            </w:rPr>
                            <w:t>EH740</w:t>
                          </w:r>
                        </w:p>
                      </w:txbxContent>
                    </v:textbox>
                  </v:shape>
                </v:group>
              </v:group>
            </w:pict>
          </mc:Fallback>
        </mc:AlternateContent>
      </w:r>
      <w:r w:rsidR="00AF142A" w:rsidRPr="009666F5">
        <w:rPr>
          <w:szCs w:val="20"/>
        </w:rPr>
        <w:br w:type="page"/>
      </w:r>
    </w:p>
    <w:p w:rsidR="00EB7EBC" w:rsidRPr="00902EBC" w:rsidRDefault="0023450B" w:rsidP="009C03A1">
      <w:pPr>
        <w:ind w:left="170"/>
        <w:jc w:val="center"/>
      </w:pPr>
      <w:r>
        <w:rPr>
          <w:noProof/>
          <w:sz w:val="22"/>
          <w:szCs w:val="22"/>
          <w:lang w:val="sv-SE" w:eastAsia="sv-SE"/>
        </w:rPr>
        <w:lastRenderedPageBreak/>
        <mc:AlternateContent>
          <mc:Choice Requires="wps">
            <w:drawing>
              <wp:anchor distT="0" distB="0" distL="114300" distR="114300" simplePos="0" relativeHeight="251648512" behindDoc="0" locked="0" layoutInCell="1" allowOverlap="1">
                <wp:simplePos x="0" y="0"/>
                <wp:positionH relativeFrom="column">
                  <wp:posOffset>364490</wp:posOffset>
                </wp:positionH>
                <wp:positionV relativeFrom="paragraph">
                  <wp:posOffset>303530</wp:posOffset>
                </wp:positionV>
                <wp:extent cx="1477645" cy="264795"/>
                <wp:effectExtent l="0" t="0" r="8255" b="1905"/>
                <wp:wrapNone/>
                <wp:docPr id="17573" name="Text Box 4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7645" cy="264795"/>
                        </a:xfrm>
                        <a:prstGeom prst="rect">
                          <a:avLst/>
                        </a:prstGeom>
                        <a:solidFill>
                          <a:schemeClr val="bg1"/>
                        </a:solidFill>
                        <a:ln>
                          <a:noFill/>
                        </a:ln>
                        <a:effectLst/>
                      </wps:spPr>
                      <wps:txbx>
                        <w:txbxContent>
                          <w:p w:rsidR="00862F6C" w:rsidRPr="00DF61A7" w:rsidRDefault="00862F6C" w:rsidP="00AD3085">
                            <w:pPr>
                              <w:rPr>
                                <w:color w:val="FF0000"/>
                              </w:rPr>
                            </w:pPr>
                            <w:r>
                              <w:rPr>
                                <w:color w:val="FF0000"/>
                              </w:rPr>
                              <w:t>Subsequences</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2414" type="#_x0000_t202" style="position:absolute;left:0;text-align:left;margin-left:28.7pt;margin-top:23.9pt;width:116.35pt;height:20.8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" fillcolor="white [3212]" stroked="f">
                <v:textbox inset="0,0,0,0">
                  <w:txbxContent>
                    <w:p w:rsidR="00862F6C" w:rsidRPr="00DF61A7" w:rsidRDefault="00862F6C" w:rsidP="00AD3085">
                      <w:pPr>
                        <w:rPr>
                          <w:color w:val="FF0000"/>
                        </w:rPr>
                      </w:pPr>
                      <w:r>
                        <w:rPr>
                          <w:color w:val="FF0000"/>
                        </w:rPr>
                        <w:t>Subsequences</w:t>
                      </w:r>
                    </w:p>
                  </w:txbxContent>
                </v:textbox>
              </v:shape>
            </w:pict>
          </mc:Fallback>
        </mc:AlternateContent>
      </w:r>
      <w:r>
        <w:rPr>
          <w:noProof/>
          <w:sz w:val="22"/>
          <w:szCs w:val="22"/>
          <w:lang w:val="sv-SE" w:eastAsia="sv-SE"/>
        </w:rPr>
        <mc:AlternateContent>
          <mc:Choice Requires="wps">
            <w:drawing>
              <wp:anchor distT="0" distB="0" distL="114300" distR="114300" simplePos="0" relativeHeight="251647488" behindDoc="0" locked="0" layoutInCell="1" allowOverlap="1">
                <wp:simplePos x="0" y="0"/>
                <wp:positionH relativeFrom="column">
                  <wp:posOffset>139065</wp:posOffset>
                </wp:positionH>
                <wp:positionV relativeFrom="paragraph">
                  <wp:posOffset>334010</wp:posOffset>
                </wp:positionV>
                <wp:extent cx="6179820" cy="7009130"/>
                <wp:effectExtent l="19050" t="19050" r="11430" b="20320"/>
                <wp:wrapNone/>
                <wp:docPr id="17572" name="AutoShape 4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9820" cy="7009130"/>
                        </a:xfrm>
                        <a:prstGeom prst="roundRect">
                          <a:avLst>
                            <a:gd name="adj" fmla="val 16667"/>
                          </a:avLst>
                        </a:prstGeom>
                        <a:noFill/>
                        <a:ln w="44450">
                          <a:solidFill>
                            <a:srgbClr val="FF0000"/>
                          </a:solidFill>
                          <a:round/>
                          <a:headEnd/>
                          <a:tailEnd/>
                        </a:ln>
                        <a:effectLst/>
                        <a:extLst>
                          <a:ext uri="{909E8E84-426E-40DD-AFC4-6F175D3DCCD1}">
                            <a14:hiddenFill xmlns:a14="http://schemas.microsoft.com/office/drawing/2010/main">
                              <a:solidFill>
                                <a:srgbClr val="FFFFFF"/>
                              </a:soli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263" o:spid="_x0000_s1026" style="position:absolute;margin-left:10.95pt;margin-top:26.3pt;width:486.6pt;height:551.9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" filled="f" strokecolor="red" strokeweight="3.5pt">
                <v:textbox inset=",7.2pt,,7.2pt"/>
              </v:roundrect>
            </w:pict>
          </mc:Fallback>
        </mc:AlternateContent>
      </w:r>
      <w:r>
        <w:rPr>
          <w:noProof/>
          <w:sz w:val="22"/>
          <w:szCs w:val="22"/>
          <w:lang w:val="sv-SE" w:eastAsia="sv-SE"/>
        </w:rPr>
        <mc:AlternateContent>
          <mc:Choice Requires="wpg">
            <w:drawing>
              <wp:anchor distT="0" distB="0" distL="114300" distR="114300" simplePos="0" relativeHeight="251308544" behindDoc="0" locked="0" layoutInCell="1" allowOverlap="1">
                <wp:simplePos x="0" y="0"/>
                <wp:positionH relativeFrom="column">
                  <wp:posOffset>350520</wp:posOffset>
                </wp:positionH>
                <wp:positionV relativeFrom="paragraph">
                  <wp:posOffset>613410</wp:posOffset>
                </wp:positionV>
                <wp:extent cx="5937885" cy="6751955"/>
                <wp:effectExtent l="0" t="0" r="24765" b="29845"/>
                <wp:wrapNone/>
                <wp:docPr id="15833" name="Group 14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7885" cy="6751955"/>
                          <a:chOff x="1970" y="1626"/>
                          <a:chExt cx="9351" cy="10633"/>
                        </a:xfrm>
                      </wpg:grpSpPr>
                      <wps:wsp>
                        <wps:cNvPr id="15834" name="AutoShape 6095"/>
                        <wps:cNvCnPr>
                          <a:cxnSpLocks noChangeShapeType="1"/>
                        </wps:cNvCnPr>
                        <wps:spPr bwMode="auto">
                          <a:xfrm>
                            <a:off x="11010" y="6794"/>
                            <a:ext cx="0" cy="5374"/>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15835" name="Group 6096"/>
                        <wpg:cNvGrpSpPr>
                          <a:grpSpLocks/>
                        </wpg:cNvGrpSpPr>
                        <wpg:grpSpPr bwMode="auto">
                          <a:xfrm>
                            <a:off x="5290" y="7582"/>
                            <a:ext cx="629" cy="576"/>
                            <a:chOff x="190" y="5424"/>
                            <a:chExt cx="676" cy="608"/>
                          </a:xfrm>
                        </wpg:grpSpPr>
                        <wps:wsp>
                          <wps:cNvPr id="15836" name="Oval 6097"/>
                          <wps:cNvSpPr>
                            <a:spLocks noChangeArrowheads="1"/>
                          </wps:cNvSpPr>
                          <wps:spPr bwMode="auto">
                            <a:xfrm>
                              <a:off x="190" y="5424"/>
                              <a:ext cx="676" cy="6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837" name="Text Box 6098"/>
                          <wps:cNvSpPr txBox="1">
                            <a:spLocks noChangeArrowheads="1"/>
                          </wps:cNvSpPr>
                          <wps:spPr bwMode="auto">
                            <a:xfrm>
                              <a:off x="308" y="5506"/>
                              <a:ext cx="407" cy="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A56AA" w:rsidRDefault="00862F6C" w:rsidP="00AF142A">
                                <w:pPr>
                                  <w:rPr>
                                    <w:rFonts w:asciiTheme="majorHAnsi" w:hAnsiTheme="majorHAnsi" w:cstheme="majorHAnsi"/>
                                    <w:b/>
                                    <w:sz w:val="18"/>
                                    <w:szCs w:val="18"/>
                                    <w:lang w:val="fr-FR"/>
                                  </w:rPr>
                                </w:pPr>
                                <w:r w:rsidRPr="00EA56AA">
                                  <w:rPr>
                                    <w:rFonts w:asciiTheme="majorHAnsi" w:hAnsiTheme="majorHAnsi" w:cstheme="majorHAnsi"/>
                                    <w:b/>
                                    <w:sz w:val="18"/>
                                    <w:szCs w:val="18"/>
                                    <w:lang w:val="fr-FR"/>
                                  </w:rPr>
                                  <w:t>B</w:t>
                                </w:r>
                              </w:p>
                            </w:txbxContent>
                          </wps:txbx>
                          <wps:bodyPr rot="0" vert="horz" wrap="square" lIns="91440" tIns="45720" rIns="91440" bIns="45720" anchor="t" anchorCtr="0" upright="1">
                            <a:noAutofit/>
                          </wps:bodyPr>
                        </wps:wsp>
                      </wpg:grpSp>
                      <wps:wsp>
                        <wps:cNvPr id="15838" name="Text Box 6099"/>
                        <wps:cNvSpPr txBox="1">
                          <a:spLocks noChangeArrowheads="1"/>
                        </wps:cNvSpPr>
                        <wps:spPr bwMode="auto">
                          <a:xfrm>
                            <a:off x="7681" y="11054"/>
                            <a:ext cx="2775" cy="5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62F6C" w:rsidRDefault="00862F6C" w:rsidP="00AF142A">
                              <w:pPr>
                                <w:rPr>
                                  <w:rFonts w:asciiTheme="majorHAnsi" w:hAnsiTheme="majorHAnsi" w:cstheme="majorHAnsi"/>
                                  <w:sz w:val="18"/>
                                  <w:szCs w:val="18"/>
                                  <w:lang w:val="sv-SE"/>
                                </w:rPr>
                              </w:pPr>
                              <w:r w:rsidRPr="00862F6C">
                                <w:rPr>
                                  <w:rFonts w:asciiTheme="majorHAnsi" w:hAnsiTheme="majorHAnsi" w:cstheme="majorHAnsi"/>
                                  <w:sz w:val="18"/>
                                  <w:szCs w:val="18"/>
                                  <w:lang w:val="sv-SE"/>
                                </w:rPr>
                                <w:t xml:space="preserve">(TT750 OR TT755)&gt;TT750H </w:t>
                              </w:r>
                            </w:p>
                            <w:p w:rsidR="00862F6C" w:rsidRPr="00862F6C" w:rsidRDefault="00862F6C" w:rsidP="00AF142A">
                              <w:pPr>
                                <w:rPr>
                                  <w:rFonts w:asciiTheme="majorHAnsi" w:hAnsiTheme="majorHAnsi" w:cstheme="majorHAnsi"/>
                                  <w:sz w:val="18"/>
                                  <w:szCs w:val="18"/>
                                  <w:lang w:val="sv-SE"/>
                                </w:rPr>
                              </w:pPr>
                              <w:r w:rsidRPr="00862F6C">
                                <w:rPr>
                                  <w:rFonts w:asciiTheme="majorHAnsi" w:hAnsiTheme="majorHAnsi" w:cstheme="majorHAnsi"/>
                                  <w:sz w:val="18"/>
                                  <w:szCs w:val="18"/>
                                  <w:lang w:val="sv-SE"/>
                                </w:rPr>
                                <w:t>&amp; TT748&gt;TT748W</w:t>
                              </w:r>
                            </w:p>
                          </w:txbxContent>
                        </wps:txbx>
                        <wps:bodyPr rot="0" vert="horz" wrap="square" lIns="91440" tIns="45720" rIns="91440" bIns="45720" anchor="t" anchorCtr="0" upright="1">
                          <a:noAutofit/>
                        </wps:bodyPr>
                      </wps:wsp>
                      <wps:wsp>
                        <wps:cNvPr id="15839" name="Text Box 6100"/>
                        <wps:cNvSpPr txBox="1">
                          <a:spLocks noChangeArrowheads="1"/>
                        </wps:cNvSpPr>
                        <wps:spPr bwMode="auto">
                          <a:xfrm>
                            <a:off x="7004" y="11694"/>
                            <a:ext cx="938" cy="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AF142A">
                              <w:pPr>
                                <w:rPr>
                                  <w:rFonts w:asciiTheme="majorHAnsi" w:hAnsiTheme="majorHAnsi" w:cstheme="majorHAnsi"/>
                                  <w:sz w:val="18"/>
                                  <w:szCs w:val="18"/>
                                </w:rPr>
                              </w:pPr>
                              <w:r w:rsidRPr="008A5886">
                                <w:rPr>
                                  <w:rFonts w:asciiTheme="majorHAnsi" w:hAnsiTheme="majorHAnsi" w:cstheme="majorHAnsi"/>
                                  <w:sz w:val="18"/>
                                  <w:szCs w:val="18"/>
                                </w:rPr>
                                <w:t xml:space="preserve">Stop </w:t>
                              </w:r>
                            </w:p>
                          </w:txbxContent>
                        </wps:txbx>
                        <wps:bodyPr rot="0" vert="horz" wrap="square" lIns="91440" tIns="45720" rIns="91440" bIns="45720" anchor="t" anchorCtr="0" upright="1">
                          <a:noAutofit/>
                        </wps:bodyPr>
                      </wps:wsp>
                      <wps:wsp>
                        <wps:cNvPr id="15840" name="Text Box 6101"/>
                        <wps:cNvSpPr txBox="1">
                          <a:spLocks noChangeArrowheads="1"/>
                        </wps:cNvSpPr>
                        <wps:spPr bwMode="auto">
                          <a:xfrm>
                            <a:off x="7371" y="9685"/>
                            <a:ext cx="3108"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Default="00862F6C" w:rsidP="00AF142A">
                              <w:pPr>
                                <w:rPr>
                                  <w:rFonts w:asciiTheme="majorHAnsi" w:hAnsiTheme="majorHAnsi" w:cstheme="majorHAnsi"/>
                                  <w:sz w:val="18"/>
                                  <w:szCs w:val="18"/>
                                </w:rPr>
                              </w:pPr>
                              <w:r>
                                <w:rPr>
                                  <w:rFonts w:asciiTheme="majorHAnsi" w:hAnsiTheme="majorHAnsi" w:cstheme="majorHAnsi"/>
                                  <w:sz w:val="18"/>
                                  <w:szCs w:val="18"/>
                                </w:rPr>
                                <w:t>(</w:t>
                              </w:r>
                              <w:r w:rsidRPr="008A5886">
                                <w:rPr>
                                  <w:rFonts w:asciiTheme="majorHAnsi" w:hAnsiTheme="majorHAnsi" w:cstheme="majorHAnsi"/>
                                  <w:sz w:val="18"/>
                                  <w:szCs w:val="18"/>
                                </w:rPr>
                                <w:t>TT750</w:t>
                              </w:r>
                              <w:r>
                                <w:rPr>
                                  <w:rFonts w:asciiTheme="majorHAnsi" w:hAnsiTheme="majorHAnsi" w:cstheme="majorHAnsi"/>
                                  <w:sz w:val="18"/>
                                  <w:szCs w:val="18"/>
                                </w:rPr>
                                <w:t xml:space="preserve"> OR TT755)</w:t>
                              </w:r>
                              <w:r w:rsidRPr="008A5886">
                                <w:rPr>
                                  <w:rFonts w:asciiTheme="majorHAnsi" w:hAnsiTheme="majorHAnsi" w:cstheme="majorHAnsi"/>
                                  <w:sz w:val="18"/>
                                  <w:szCs w:val="18"/>
                                </w:rPr>
                                <w:t xml:space="preserve">&lt;TT750L </w:t>
                              </w:r>
                            </w:p>
                            <w:p w:rsidR="00862F6C" w:rsidRPr="008A5886" w:rsidRDefault="00862F6C" w:rsidP="00AF142A">
                              <w:pPr>
                                <w:rPr>
                                  <w:rFonts w:asciiTheme="majorHAnsi" w:hAnsiTheme="majorHAnsi" w:cstheme="majorHAnsi"/>
                                  <w:sz w:val="18"/>
                                  <w:szCs w:val="18"/>
                                </w:rPr>
                              </w:pPr>
                              <w:r>
                                <w:rPr>
                                  <w:rFonts w:asciiTheme="majorHAnsi" w:hAnsiTheme="majorHAnsi" w:cstheme="majorHAnsi"/>
                                  <w:sz w:val="18"/>
                                  <w:szCs w:val="18"/>
                                </w:rPr>
                                <w:t>OR</w:t>
                              </w:r>
                              <w:r w:rsidRPr="008A5886">
                                <w:rPr>
                                  <w:rFonts w:asciiTheme="majorHAnsi" w:hAnsiTheme="majorHAnsi" w:cstheme="majorHAnsi"/>
                                  <w:sz w:val="18"/>
                                  <w:szCs w:val="18"/>
                                </w:rPr>
                                <w:t xml:space="preserve"> TT748&lt;</w:t>
                              </w:r>
                              <w:r>
                                <w:rPr>
                                  <w:rFonts w:asciiTheme="majorHAnsi" w:hAnsiTheme="majorHAnsi" w:cstheme="majorHAnsi"/>
                                  <w:sz w:val="18"/>
                                  <w:szCs w:val="18"/>
                                </w:rPr>
                                <w:t>TT748C OR Stop</w:t>
                              </w:r>
                            </w:p>
                          </w:txbxContent>
                        </wps:txbx>
                        <wps:bodyPr rot="0" vert="horz" wrap="square" lIns="91440" tIns="45720" rIns="91440" bIns="45720" anchor="t" anchorCtr="0" upright="1">
                          <a:noAutofit/>
                        </wps:bodyPr>
                      </wps:wsp>
                      <wps:wsp>
                        <wps:cNvPr id="15841" name="Text Box 6107"/>
                        <wps:cNvSpPr txBox="1">
                          <a:spLocks noChangeArrowheads="1"/>
                        </wps:cNvSpPr>
                        <wps:spPr bwMode="auto">
                          <a:xfrm>
                            <a:off x="3240" y="11242"/>
                            <a:ext cx="1711" cy="4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AF142A">
                              <w:pPr>
                                <w:rPr>
                                  <w:rFonts w:asciiTheme="majorHAnsi" w:hAnsiTheme="majorHAnsi" w:cstheme="majorHAnsi"/>
                                  <w:sz w:val="18"/>
                                  <w:szCs w:val="18"/>
                                </w:rPr>
                              </w:pPr>
                              <w:r w:rsidRPr="008A5886">
                                <w:rPr>
                                  <w:rFonts w:asciiTheme="majorHAnsi" w:hAnsiTheme="majorHAnsi" w:cstheme="majorHAnsi"/>
                                  <w:sz w:val="18"/>
                                  <w:szCs w:val="18"/>
                                </w:rPr>
                                <w:t>TT748 &lt; TT748L</w:t>
                              </w:r>
                            </w:p>
                          </w:txbxContent>
                        </wps:txbx>
                        <wps:bodyPr rot="0" vert="horz" wrap="square" lIns="91440" tIns="45720" rIns="91440" bIns="45720" anchor="t" anchorCtr="0" upright="1">
                          <a:noAutofit/>
                        </wps:bodyPr>
                      </wps:wsp>
                      <wps:wsp>
                        <wps:cNvPr id="15842" name="AutoShape 6108"/>
                        <wps:cNvCnPr>
                          <a:cxnSpLocks noChangeShapeType="1"/>
                        </wps:cNvCnPr>
                        <wps:spPr bwMode="auto">
                          <a:xfrm flipH="1">
                            <a:off x="10738" y="8663"/>
                            <a:ext cx="0" cy="30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43" name="AutoShape 6109"/>
                        <wps:cNvCnPr>
                          <a:cxnSpLocks noChangeShapeType="1"/>
                        </wps:cNvCnPr>
                        <wps:spPr bwMode="auto">
                          <a:xfrm flipH="1">
                            <a:off x="7348" y="8676"/>
                            <a:ext cx="3409"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844" name="AutoShape 6110"/>
                        <wps:cNvCnPr>
                          <a:cxnSpLocks noChangeShapeType="1"/>
                        </wps:cNvCnPr>
                        <wps:spPr bwMode="auto">
                          <a:xfrm>
                            <a:off x="3046" y="8439"/>
                            <a:ext cx="0" cy="71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45" name="AutoShape 6111"/>
                        <wps:cNvCnPr>
                          <a:cxnSpLocks noChangeShapeType="1"/>
                        </wps:cNvCnPr>
                        <wps:spPr bwMode="auto">
                          <a:xfrm>
                            <a:off x="2162" y="11737"/>
                            <a:ext cx="36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46" name="AutoShape 6112"/>
                        <wps:cNvCnPr>
                          <a:cxnSpLocks noChangeShapeType="1"/>
                        </wps:cNvCnPr>
                        <wps:spPr bwMode="auto">
                          <a:xfrm flipV="1">
                            <a:off x="5857" y="8681"/>
                            <a:ext cx="0" cy="306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5847" name="Group 6116"/>
                        <wpg:cNvGrpSpPr>
                          <a:grpSpLocks/>
                        </wpg:cNvGrpSpPr>
                        <wpg:grpSpPr bwMode="auto">
                          <a:xfrm>
                            <a:off x="7158" y="9546"/>
                            <a:ext cx="227" cy="682"/>
                            <a:chOff x="4444" y="2685"/>
                            <a:chExt cx="255" cy="720"/>
                          </a:xfrm>
                        </wpg:grpSpPr>
                        <wps:wsp>
                          <wps:cNvPr id="15848" name="AutoShape 6117"/>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49" name="AutoShape 6118"/>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5850" name="Rectangle 6119"/>
                        <wps:cNvSpPr>
                          <a:spLocks noChangeArrowheads="1"/>
                        </wps:cNvSpPr>
                        <wps:spPr bwMode="auto">
                          <a:xfrm>
                            <a:off x="6648" y="10226"/>
                            <a:ext cx="1625" cy="737"/>
                          </a:xfrm>
                          <a:prstGeom prst="rect">
                            <a:avLst/>
                          </a:prstGeom>
                          <a:solidFill>
                            <a:srgbClr val="FFFFFF"/>
                          </a:solidFill>
                          <a:ln w="9525">
                            <a:solidFill>
                              <a:srgbClr val="000000"/>
                            </a:solidFill>
                            <a:miter lim="800000"/>
                            <a:headEnd/>
                            <a:tailEnd/>
                          </a:ln>
                        </wps:spPr>
                        <wps:txbx>
                          <w:txbxContent>
                            <w:p w:rsidR="00862F6C" w:rsidRPr="008A5886" w:rsidRDefault="00862F6C" w:rsidP="00AF142A">
                              <w:pPr>
                                <w:jc w:val="center"/>
                                <w:rPr>
                                  <w:rFonts w:asciiTheme="majorHAnsi" w:hAnsiTheme="majorHAnsi" w:cstheme="majorHAnsi"/>
                                  <w:sz w:val="18"/>
                                  <w:szCs w:val="18"/>
                                </w:rPr>
                              </w:pPr>
                              <w:r w:rsidRPr="008A5886">
                                <w:rPr>
                                  <w:rFonts w:asciiTheme="majorHAnsi" w:hAnsiTheme="majorHAnsi" w:cstheme="majorHAnsi"/>
                                  <w:sz w:val="18"/>
                                  <w:szCs w:val="18"/>
                                </w:rPr>
                                <w:t>Stop LN2 circulation</w:t>
                              </w:r>
                            </w:p>
                          </w:txbxContent>
                        </wps:txbx>
                        <wps:bodyPr rot="0" vert="horz" wrap="square" lIns="91440" tIns="45720" rIns="91440" bIns="45720" anchor="t" anchorCtr="0" upright="1">
                          <a:noAutofit/>
                        </wps:bodyPr>
                      </wps:wsp>
                      <wps:wsp>
                        <wps:cNvPr id="15851" name="Text Box 6120"/>
                        <wps:cNvSpPr txBox="1">
                          <a:spLocks noChangeArrowheads="1"/>
                        </wps:cNvSpPr>
                        <wps:spPr bwMode="auto">
                          <a:xfrm>
                            <a:off x="8273" y="10226"/>
                            <a:ext cx="1693" cy="737"/>
                          </a:xfrm>
                          <a:prstGeom prst="rect">
                            <a:avLst/>
                          </a:prstGeom>
                          <a:solidFill>
                            <a:srgbClr val="FFFFFF"/>
                          </a:solidFill>
                          <a:ln w="9525">
                            <a:solidFill>
                              <a:srgbClr val="000000"/>
                            </a:solidFill>
                            <a:miter lim="800000"/>
                            <a:headEnd/>
                            <a:tailEnd/>
                          </a:ln>
                        </wps:spPr>
                        <wps:txbx>
                          <w:txbxContent>
                            <w:p w:rsidR="00862F6C" w:rsidRDefault="00862F6C" w:rsidP="00AF142A">
                              <w:pPr>
                                <w:rPr>
                                  <w:rFonts w:asciiTheme="majorHAnsi" w:hAnsiTheme="majorHAnsi" w:cstheme="majorHAnsi"/>
                                  <w:sz w:val="18"/>
                                  <w:szCs w:val="18"/>
                                </w:rPr>
                              </w:pPr>
                              <w:r>
                                <w:rPr>
                                  <w:rFonts w:asciiTheme="majorHAnsi" w:hAnsiTheme="majorHAnsi" w:cstheme="majorHAnsi"/>
                                  <w:sz w:val="18"/>
                                  <w:szCs w:val="18"/>
                                </w:rPr>
                                <w:t>CV740 opened</w:t>
                              </w:r>
                            </w:p>
                            <w:p w:rsidR="00862F6C" w:rsidRPr="008A5886" w:rsidRDefault="00862F6C" w:rsidP="00AF142A">
                              <w:pPr>
                                <w:rPr>
                                  <w:rFonts w:asciiTheme="majorHAnsi" w:hAnsiTheme="majorHAnsi" w:cstheme="majorHAnsi"/>
                                  <w:sz w:val="18"/>
                                  <w:szCs w:val="18"/>
                                </w:rPr>
                              </w:pPr>
                              <w:r>
                                <w:rPr>
                                  <w:rFonts w:asciiTheme="majorHAnsi" w:hAnsiTheme="majorHAnsi" w:cstheme="majorHAnsi"/>
                                  <w:sz w:val="18"/>
                                  <w:szCs w:val="18"/>
                                </w:rPr>
                                <w:t>Close EV748</w:t>
                              </w:r>
                            </w:p>
                          </w:txbxContent>
                        </wps:txbx>
                        <wps:bodyPr rot="0" vert="horz" wrap="square" lIns="91440" tIns="45720" rIns="91440" bIns="45720" anchor="t" anchorCtr="0" upright="1">
                          <a:noAutofit/>
                        </wps:bodyPr>
                      </wps:wsp>
                      <wps:wsp>
                        <wps:cNvPr id="15852" name="AutoShape 6121"/>
                        <wps:cNvCnPr>
                          <a:cxnSpLocks noChangeShapeType="1"/>
                        </wps:cNvCnPr>
                        <wps:spPr bwMode="auto">
                          <a:xfrm>
                            <a:off x="7271" y="10952"/>
                            <a:ext cx="0" cy="20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53" name="AutoShape 6122"/>
                        <wps:cNvCnPr>
                          <a:cxnSpLocks noChangeShapeType="1"/>
                        </wps:cNvCnPr>
                        <wps:spPr bwMode="auto">
                          <a:xfrm flipV="1">
                            <a:off x="6881" y="11156"/>
                            <a:ext cx="8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54" name="AutoShape 6123"/>
                        <wps:cNvCnPr>
                          <a:cxnSpLocks noChangeShapeType="1"/>
                        </wps:cNvCnPr>
                        <wps:spPr bwMode="auto">
                          <a:xfrm>
                            <a:off x="6871" y="11159"/>
                            <a:ext cx="0" cy="9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55" name="AutoShape 6124"/>
                        <wps:cNvCnPr>
                          <a:cxnSpLocks noChangeShapeType="1"/>
                        </wps:cNvCnPr>
                        <wps:spPr bwMode="auto">
                          <a:xfrm>
                            <a:off x="6756" y="11902"/>
                            <a:ext cx="22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5856" name="Group 6125"/>
                        <wpg:cNvGrpSpPr>
                          <a:grpSpLocks/>
                        </wpg:cNvGrpSpPr>
                        <wpg:grpSpPr bwMode="auto">
                          <a:xfrm>
                            <a:off x="7582" y="11159"/>
                            <a:ext cx="237" cy="508"/>
                            <a:chOff x="4444" y="2685"/>
                            <a:chExt cx="255" cy="720"/>
                          </a:xfrm>
                        </wpg:grpSpPr>
                        <wps:wsp>
                          <wps:cNvPr id="15857" name="AutoShape 6126"/>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58" name="AutoShape 6127"/>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5859" name="AutoShape 6128"/>
                        <wps:cNvCnPr>
                          <a:cxnSpLocks noChangeShapeType="1"/>
                        </wps:cNvCnPr>
                        <wps:spPr bwMode="auto">
                          <a:xfrm flipV="1">
                            <a:off x="7714" y="11660"/>
                            <a:ext cx="304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5860" name="Group 6129"/>
                        <wpg:cNvGrpSpPr>
                          <a:grpSpLocks/>
                        </wpg:cNvGrpSpPr>
                        <wpg:grpSpPr bwMode="auto">
                          <a:xfrm>
                            <a:off x="6648" y="8923"/>
                            <a:ext cx="3318" cy="720"/>
                            <a:chOff x="3930" y="1920"/>
                            <a:chExt cx="5145" cy="765"/>
                          </a:xfrm>
                        </wpg:grpSpPr>
                        <wps:wsp>
                          <wps:cNvPr id="15861" name="Rectangle 6130"/>
                          <wps:cNvSpPr>
                            <a:spLocks noChangeArrowheads="1"/>
                          </wps:cNvSpPr>
                          <wps:spPr bwMode="auto">
                            <a:xfrm>
                              <a:off x="3930" y="1920"/>
                              <a:ext cx="2520" cy="765"/>
                            </a:xfrm>
                            <a:prstGeom prst="rect">
                              <a:avLst/>
                            </a:prstGeom>
                            <a:solidFill>
                              <a:srgbClr val="FFFFFF"/>
                            </a:solidFill>
                            <a:ln w="9525">
                              <a:solidFill>
                                <a:srgbClr val="000000"/>
                              </a:solidFill>
                              <a:miter lim="800000"/>
                              <a:headEnd/>
                              <a:tailEnd/>
                            </a:ln>
                          </wps:spPr>
                          <wps:txbx>
                            <w:txbxContent>
                              <w:p w:rsidR="00862F6C" w:rsidRPr="008A5886" w:rsidRDefault="00862F6C" w:rsidP="00AF142A">
                                <w:pPr>
                                  <w:jc w:val="center"/>
                                  <w:rPr>
                                    <w:rFonts w:asciiTheme="majorHAnsi" w:hAnsiTheme="majorHAnsi" w:cstheme="majorHAnsi"/>
                                    <w:sz w:val="18"/>
                                    <w:szCs w:val="18"/>
                                  </w:rPr>
                                </w:pPr>
                                <w:r>
                                  <w:rPr>
                                    <w:rFonts w:asciiTheme="majorHAnsi" w:hAnsiTheme="majorHAnsi" w:cstheme="majorHAnsi"/>
                                    <w:sz w:val="18"/>
                                    <w:szCs w:val="18"/>
                                  </w:rPr>
                                  <w:t xml:space="preserve">Start </w:t>
                                </w:r>
                                <w:r w:rsidRPr="008A5886">
                                  <w:rPr>
                                    <w:rFonts w:asciiTheme="majorHAnsi" w:hAnsiTheme="majorHAnsi" w:cstheme="majorHAnsi"/>
                                    <w:sz w:val="18"/>
                                    <w:szCs w:val="18"/>
                                  </w:rPr>
                                  <w:t xml:space="preserve">LN2 Circulation </w:t>
                                </w:r>
                              </w:p>
                            </w:txbxContent>
                          </wps:txbx>
                          <wps:bodyPr rot="0" vert="horz" wrap="square" lIns="91440" tIns="45720" rIns="91440" bIns="45720" anchor="t" anchorCtr="0" upright="1">
                            <a:noAutofit/>
                          </wps:bodyPr>
                        </wps:wsp>
                        <wps:wsp>
                          <wps:cNvPr id="15862" name="Text Box 6131"/>
                          <wps:cNvSpPr txBox="1">
                            <a:spLocks noChangeArrowheads="1"/>
                          </wps:cNvSpPr>
                          <wps:spPr bwMode="auto">
                            <a:xfrm>
                              <a:off x="6450" y="1920"/>
                              <a:ext cx="2625" cy="765"/>
                            </a:xfrm>
                            <a:prstGeom prst="rect">
                              <a:avLst/>
                            </a:prstGeom>
                            <a:solidFill>
                              <a:srgbClr val="FFFFFF"/>
                            </a:solidFill>
                            <a:ln w="9525">
                              <a:solidFill>
                                <a:srgbClr val="000000"/>
                              </a:solidFill>
                              <a:miter lim="800000"/>
                              <a:headEnd/>
                              <a:tailEnd/>
                            </a:ln>
                          </wps:spPr>
                          <wps:txbx>
                            <w:txbxContent>
                              <w:p w:rsidR="00862F6C" w:rsidRDefault="00862F6C" w:rsidP="00AF142A">
                                <w:pPr>
                                  <w:rPr>
                                    <w:rFonts w:asciiTheme="majorHAnsi" w:hAnsiTheme="majorHAnsi" w:cstheme="majorHAnsi"/>
                                    <w:sz w:val="18"/>
                                    <w:szCs w:val="18"/>
                                  </w:rPr>
                                </w:pPr>
                                <w:r>
                                  <w:rPr>
                                    <w:rFonts w:asciiTheme="majorHAnsi" w:hAnsiTheme="majorHAnsi" w:cstheme="majorHAnsi"/>
                                    <w:sz w:val="18"/>
                                    <w:szCs w:val="18"/>
                                  </w:rPr>
                                  <w:t>CV740 opened</w:t>
                                </w:r>
                              </w:p>
                              <w:p w:rsidR="00862F6C" w:rsidRPr="008A5886" w:rsidRDefault="00862F6C" w:rsidP="00AF142A">
                                <w:pPr>
                                  <w:rPr>
                                    <w:rFonts w:asciiTheme="majorHAnsi" w:hAnsiTheme="majorHAnsi" w:cstheme="majorHAnsi"/>
                                    <w:sz w:val="18"/>
                                    <w:szCs w:val="18"/>
                                  </w:rPr>
                                </w:pPr>
                                <w:r>
                                  <w:rPr>
                                    <w:rFonts w:asciiTheme="majorHAnsi" w:hAnsiTheme="majorHAnsi" w:cstheme="majorHAnsi"/>
                                    <w:sz w:val="18"/>
                                    <w:szCs w:val="18"/>
                                  </w:rPr>
                                  <w:t xml:space="preserve">Open </w:t>
                                </w:r>
                                <w:r w:rsidRPr="008A5886">
                                  <w:rPr>
                                    <w:rFonts w:asciiTheme="majorHAnsi" w:hAnsiTheme="majorHAnsi" w:cstheme="majorHAnsi"/>
                                    <w:sz w:val="18"/>
                                    <w:szCs w:val="18"/>
                                  </w:rPr>
                                  <w:t>EV748</w:t>
                                </w:r>
                              </w:p>
                            </w:txbxContent>
                          </wps:txbx>
                          <wps:bodyPr rot="0" vert="horz" wrap="square" lIns="91440" tIns="45720" rIns="91440" bIns="45720" anchor="t" anchorCtr="0" upright="1">
                            <a:noAutofit/>
                          </wps:bodyPr>
                        </wps:wsp>
                      </wpg:grpSp>
                      <wps:wsp>
                        <wps:cNvPr id="15863" name="AutoShape 6135"/>
                        <wps:cNvCnPr>
                          <a:cxnSpLocks noChangeShapeType="1"/>
                        </wps:cNvCnPr>
                        <wps:spPr bwMode="auto">
                          <a:xfrm>
                            <a:off x="3055" y="8442"/>
                            <a:ext cx="430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64" name="AutoShape 6139"/>
                        <wps:cNvCnPr>
                          <a:cxnSpLocks noChangeShapeType="1"/>
                        </wps:cNvCnPr>
                        <wps:spPr bwMode="auto">
                          <a:xfrm flipH="1">
                            <a:off x="7348" y="8442"/>
                            <a:ext cx="0" cy="48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65" name="AutoShape 6140"/>
                        <wps:cNvCnPr>
                          <a:cxnSpLocks noChangeShapeType="1"/>
                        </wps:cNvCnPr>
                        <wps:spPr bwMode="auto">
                          <a:xfrm>
                            <a:off x="5597" y="8163"/>
                            <a:ext cx="5" cy="26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66" name="AutoShape 6141"/>
                        <wps:cNvCnPr>
                          <a:cxnSpLocks noChangeShapeType="1"/>
                        </wps:cNvCnPr>
                        <wps:spPr bwMode="auto">
                          <a:xfrm flipH="1">
                            <a:off x="3045" y="8688"/>
                            <a:ext cx="2812"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867" name="AutoShape 6142"/>
                        <wps:cNvCnPr>
                          <a:cxnSpLocks noChangeShapeType="1"/>
                        </wps:cNvCnPr>
                        <wps:spPr bwMode="auto">
                          <a:xfrm flipV="1">
                            <a:off x="2156" y="12166"/>
                            <a:ext cx="8844"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868" name="AutoShape 6047"/>
                        <wps:cNvCnPr>
                          <a:cxnSpLocks noChangeShapeType="1"/>
                        </wps:cNvCnPr>
                        <wps:spPr bwMode="auto">
                          <a:xfrm>
                            <a:off x="11008" y="2179"/>
                            <a:ext cx="0" cy="4706"/>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15869" name="Group 6048"/>
                        <wpg:cNvGrpSpPr>
                          <a:grpSpLocks/>
                        </wpg:cNvGrpSpPr>
                        <wpg:grpSpPr bwMode="auto">
                          <a:xfrm>
                            <a:off x="5288" y="2258"/>
                            <a:ext cx="629" cy="576"/>
                            <a:chOff x="190" y="5424"/>
                            <a:chExt cx="676" cy="608"/>
                          </a:xfrm>
                        </wpg:grpSpPr>
                        <wps:wsp>
                          <wps:cNvPr id="15870" name="Oval 6049"/>
                          <wps:cNvSpPr>
                            <a:spLocks noChangeArrowheads="1"/>
                          </wps:cNvSpPr>
                          <wps:spPr bwMode="auto">
                            <a:xfrm>
                              <a:off x="190" y="5424"/>
                              <a:ext cx="676" cy="6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871" name="Text Box 6050"/>
                          <wps:cNvSpPr txBox="1">
                            <a:spLocks noChangeArrowheads="1"/>
                          </wps:cNvSpPr>
                          <wps:spPr bwMode="auto">
                            <a:xfrm>
                              <a:off x="308" y="5506"/>
                              <a:ext cx="407" cy="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A56AA" w:rsidRDefault="00862F6C" w:rsidP="00AF142A">
                                <w:pPr>
                                  <w:rPr>
                                    <w:rFonts w:asciiTheme="majorHAnsi" w:hAnsiTheme="majorHAnsi" w:cstheme="majorHAnsi"/>
                                    <w:b/>
                                    <w:sz w:val="18"/>
                                    <w:szCs w:val="18"/>
                                    <w:lang w:val="fr-FR"/>
                                  </w:rPr>
                                </w:pPr>
                                <w:r w:rsidRPr="00EA56AA">
                                  <w:rPr>
                                    <w:rFonts w:asciiTheme="majorHAnsi" w:hAnsiTheme="majorHAnsi" w:cstheme="majorHAnsi"/>
                                    <w:b/>
                                    <w:sz w:val="18"/>
                                    <w:szCs w:val="18"/>
                                    <w:lang w:val="fr-FR"/>
                                  </w:rPr>
                                  <w:t>A</w:t>
                                </w:r>
                              </w:p>
                            </w:txbxContent>
                          </wps:txbx>
                          <wps:bodyPr rot="0" vert="horz" wrap="square" lIns="91440" tIns="45720" rIns="91440" bIns="45720" anchor="t" anchorCtr="0" upright="1">
                            <a:noAutofit/>
                          </wps:bodyPr>
                        </wps:wsp>
                      </wpg:grpSp>
                      <wps:wsp>
                        <wps:cNvPr id="15872" name="Text Box 6051"/>
                        <wps:cNvSpPr txBox="1">
                          <a:spLocks noChangeArrowheads="1"/>
                        </wps:cNvSpPr>
                        <wps:spPr bwMode="auto">
                          <a:xfrm>
                            <a:off x="7734" y="5704"/>
                            <a:ext cx="2559" cy="5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62F6C" w:rsidRDefault="00862F6C" w:rsidP="00AF142A">
                              <w:pPr>
                                <w:rPr>
                                  <w:rFonts w:asciiTheme="majorHAnsi" w:hAnsiTheme="majorHAnsi" w:cstheme="majorHAnsi"/>
                                  <w:sz w:val="18"/>
                                  <w:szCs w:val="18"/>
                                  <w:lang w:val="sv-SE"/>
                                </w:rPr>
                              </w:pPr>
                              <w:r w:rsidRPr="00862F6C">
                                <w:rPr>
                                  <w:rFonts w:asciiTheme="majorHAnsi" w:hAnsiTheme="majorHAnsi" w:cstheme="majorHAnsi"/>
                                  <w:sz w:val="18"/>
                                  <w:szCs w:val="18"/>
                                  <w:lang w:val="sv-SE"/>
                                </w:rPr>
                                <w:t xml:space="preserve">(TT747 OR TT754)&gt;TT747H </w:t>
                              </w:r>
                            </w:p>
                            <w:p w:rsidR="00862F6C" w:rsidRPr="00862F6C" w:rsidRDefault="00862F6C" w:rsidP="00AF142A">
                              <w:pPr>
                                <w:rPr>
                                  <w:rFonts w:asciiTheme="majorHAnsi" w:hAnsiTheme="majorHAnsi" w:cstheme="majorHAnsi"/>
                                  <w:sz w:val="18"/>
                                  <w:szCs w:val="18"/>
                                  <w:lang w:val="sv-SE"/>
                                </w:rPr>
                              </w:pPr>
                              <w:r w:rsidRPr="00862F6C">
                                <w:rPr>
                                  <w:rFonts w:asciiTheme="majorHAnsi" w:hAnsiTheme="majorHAnsi" w:cstheme="majorHAnsi"/>
                                  <w:sz w:val="18"/>
                                  <w:szCs w:val="18"/>
                                  <w:lang w:val="sv-SE"/>
                                </w:rPr>
                                <w:t>&amp; TT744&gt;TT744W</w:t>
                              </w:r>
                            </w:p>
                          </w:txbxContent>
                        </wps:txbx>
                        <wps:bodyPr rot="0" vert="horz" wrap="square" lIns="91440" tIns="45720" rIns="91440" bIns="45720" anchor="t" anchorCtr="0" upright="1">
                          <a:noAutofit/>
                        </wps:bodyPr>
                      </wps:wsp>
                      <wps:wsp>
                        <wps:cNvPr id="15873" name="Text Box 6052"/>
                        <wps:cNvSpPr txBox="1">
                          <a:spLocks noChangeArrowheads="1"/>
                        </wps:cNvSpPr>
                        <wps:spPr bwMode="auto">
                          <a:xfrm>
                            <a:off x="7002" y="6370"/>
                            <a:ext cx="755" cy="4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AF142A">
                              <w:pPr>
                                <w:rPr>
                                  <w:rFonts w:asciiTheme="majorHAnsi" w:hAnsiTheme="majorHAnsi" w:cstheme="majorHAnsi"/>
                                  <w:sz w:val="18"/>
                                  <w:szCs w:val="18"/>
                                </w:rPr>
                              </w:pPr>
                              <w:r w:rsidRPr="008A5886">
                                <w:rPr>
                                  <w:rFonts w:asciiTheme="majorHAnsi" w:hAnsiTheme="majorHAnsi" w:cstheme="majorHAnsi"/>
                                  <w:sz w:val="18"/>
                                  <w:szCs w:val="18"/>
                                </w:rPr>
                                <w:t xml:space="preserve">Stop </w:t>
                              </w:r>
                            </w:p>
                          </w:txbxContent>
                        </wps:txbx>
                        <wps:bodyPr rot="0" vert="horz" wrap="square" lIns="91440" tIns="45720" rIns="91440" bIns="45720" anchor="t" anchorCtr="0" upright="1">
                          <a:noAutofit/>
                        </wps:bodyPr>
                      </wps:wsp>
                      <wps:wsp>
                        <wps:cNvPr id="15874" name="Text Box 6053"/>
                        <wps:cNvSpPr txBox="1">
                          <a:spLocks noChangeArrowheads="1"/>
                        </wps:cNvSpPr>
                        <wps:spPr bwMode="auto">
                          <a:xfrm>
                            <a:off x="7369" y="4328"/>
                            <a:ext cx="3108" cy="6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Default="00862F6C" w:rsidP="00AF142A">
                              <w:pPr>
                                <w:rPr>
                                  <w:rFonts w:asciiTheme="majorHAnsi" w:hAnsiTheme="majorHAnsi" w:cstheme="majorHAnsi"/>
                                  <w:sz w:val="18"/>
                                  <w:szCs w:val="18"/>
                                </w:rPr>
                              </w:pPr>
                              <w:r>
                                <w:rPr>
                                  <w:rFonts w:asciiTheme="majorHAnsi" w:hAnsiTheme="majorHAnsi" w:cstheme="majorHAnsi"/>
                                  <w:sz w:val="18"/>
                                  <w:szCs w:val="18"/>
                                </w:rPr>
                                <w:t>(</w:t>
                              </w:r>
                              <w:r w:rsidRPr="008A5886">
                                <w:rPr>
                                  <w:rFonts w:asciiTheme="majorHAnsi" w:hAnsiTheme="majorHAnsi" w:cstheme="majorHAnsi"/>
                                  <w:sz w:val="18"/>
                                  <w:szCs w:val="18"/>
                                </w:rPr>
                                <w:t>TT747</w:t>
                              </w:r>
                              <w:r>
                                <w:rPr>
                                  <w:rFonts w:asciiTheme="majorHAnsi" w:hAnsiTheme="majorHAnsi" w:cstheme="majorHAnsi"/>
                                  <w:sz w:val="18"/>
                                  <w:szCs w:val="18"/>
                                </w:rPr>
                                <w:t xml:space="preserve"> OR TT754)</w:t>
                              </w:r>
                              <w:r w:rsidRPr="008A5886">
                                <w:rPr>
                                  <w:rFonts w:asciiTheme="majorHAnsi" w:hAnsiTheme="majorHAnsi" w:cstheme="majorHAnsi"/>
                                  <w:sz w:val="18"/>
                                  <w:szCs w:val="18"/>
                                </w:rPr>
                                <w:t xml:space="preserve">&lt;TT747L </w:t>
                              </w:r>
                            </w:p>
                            <w:p w:rsidR="00862F6C" w:rsidRPr="008A5886" w:rsidRDefault="00862F6C" w:rsidP="00AF142A">
                              <w:pPr>
                                <w:rPr>
                                  <w:rFonts w:asciiTheme="majorHAnsi" w:hAnsiTheme="majorHAnsi" w:cstheme="majorHAnsi"/>
                                  <w:sz w:val="18"/>
                                  <w:szCs w:val="18"/>
                                </w:rPr>
                              </w:pPr>
                              <w:r>
                                <w:rPr>
                                  <w:rFonts w:asciiTheme="majorHAnsi" w:hAnsiTheme="majorHAnsi" w:cstheme="majorHAnsi"/>
                                  <w:sz w:val="18"/>
                                  <w:szCs w:val="18"/>
                                </w:rPr>
                                <w:t>OR</w:t>
                              </w:r>
                              <w:r w:rsidRPr="008A5886">
                                <w:rPr>
                                  <w:rFonts w:asciiTheme="majorHAnsi" w:hAnsiTheme="majorHAnsi" w:cstheme="majorHAnsi"/>
                                  <w:sz w:val="18"/>
                                  <w:szCs w:val="18"/>
                                </w:rPr>
                                <w:t xml:space="preserve"> TT744&lt;</w:t>
                              </w:r>
                              <w:r>
                                <w:rPr>
                                  <w:rFonts w:asciiTheme="majorHAnsi" w:hAnsiTheme="majorHAnsi" w:cstheme="majorHAnsi"/>
                                  <w:sz w:val="18"/>
                                  <w:szCs w:val="18"/>
                                </w:rPr>
                                <w:t>TT744C OR Stop</w:t>
                              </w:r>
                            </w:p>
                          </w:txbxContent>
                        </wps:txbx>
                        <wps:bodyPr rot="0" vert="horz" wrap="square" lIns="91440" tIns="45720" rIns="91440" bIns="45720" anchor="t" anchorCtr="0" upright="1">
                          <a:noAutofit/>
                        </wps:bodyPr>
                      </wps:wsp>
                      <wps:wsp>
                        <wps:cNvPr id="15875" name="Text Box 6059"/>
                        <wps:cNvSpPr txBox="1">
                          <a:spLocks noChangeArrowheads="1"/>
                        </wps:cNvSpPr>
                        <wps:spPr bwMode="auto">
                          <a:xfrm>
                            <a:off x="3324" y="5692"/>
                            <a:ext cx="1711" cy="4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AF142A">
                              <w:pPr>
                                <w:rPr>
                                  <w:rFonts w:asciiTheme="majorHAnsi" w:hAnsiTheme="majorHAnsi" w:cstheme="majorHAnsi"/>
                                  <w:sz w:val="18"/>
                                  <w:szCs w:val="18"/>
                                </w:rPr>
                              </w:pPr>
                              <w:r w:rsidRPr="008A5886">
                                <w:rPr>
                                  <w:rFonts w:asciiTheme="majorHAnsi" w:hAnsiTheme="majorHAnsi" w:cstheme="majorHAnsi"/>
                                  <w:sz w:val="18"/>
                                  <w:szCs w:val="18"/>
                                </w:rPr>
                                <w:t>TT744 &lt; TT744L</w:t>
                              </w:r>
                            </w:p>
                          </w:txbxContent>
                        </wps:txbx>
                        <wps:bodyPr rot="0" vert="horz" wrap="square" lIns="91440" tIns="45720" rIns="91440" bIns="45720" anchor="t" anchorCtr="0" upright="1">
                          <a:noAutofit/>
                        </wps:bodyPr>
                      </wps:wsp>
                      <wps:wsp>
                        <wps:cNvPr id="15876" name="AutoShape 6060"/>
                        <wps:cNvCnPr>
                          <a:cxnSpLocks noChangeShapeType="1"/>
                        </wps:cNvCnPr>
                        <wps:spPr bwMode="auto">
                          <a:xfrm flipH="1">
                            <a:off x="10736" y="3339"/>
                            <a:ext cx="0" cy="30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77" name="AutoShape 6061"/>
                        <wps:cNvCnPr>
                          <a:cxnSpLocks noChangeShapeType="1"/>
                        </wps:cNvCnPr>
                        <wps:spPr bwMode="auto">
                          <a:xfrm flipH="1">
                            <a:off x="7346" y="3352"/>
                            <a:ext cx="3409"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878" name="AutoShape 6062"/>
                        <wps:cNvCnPr>
                          <a:cxnSpLocks noChangeShapeType="1"/>
                        </wps:cNvCnPr>
                        <wps:spPr bwMode="auto">
                          <a:xfrm>
                            <a:off x="3044" y="3115"/>
                            <a:ext cx="0" cy="71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79" name="AutoShape 6064"/>
                        <wps:cNvCnPr>
                          <a:cxnSpLocks noChangeShapeType="1"/>
                        </wps:cNvCnPr>
                        <wps:spPr bwMode="auto">
                          <a:xfrm flipV="1">
                            <a:off x="5855" y="3357"/>
                            <a:ext cx="0" cy="272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5880" name="Group 6068"/>
                        <wpg:cNvGrpSpPr>
                          <a:grpSpLocks/>
                        </wpg:cNvGrpSpPr>
                        <wpg:grpSpPr bwMode="auto">
                          <a:xfrm>
                            <a:off x="7156" y="4244"/>
                            <a:ext cx="227" cy="682"/>
                            <a:chOff x="4444" y="2685"/>
                            <a:chExt cx="255" cy="720"/>
                          </a:xfrm>
                        </wpg:grpSpPr>
                        <wps:wsp>
                          <wps:cNvPr id="15881" name="AutoShape 6069"/>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82" name="AutoShape 6070"/>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5883" name="Rectangle 6071"/>
                        <wps:cNvSpPr>
                          <a:spLocks noChangeArrowheads="1"/>
                        </wps:cNvSpPr>
                        <wps:spPr bwMode="auto">
                          <a:xfrm>
                            <a:off x="6646" y="4891"/>
                            <a:ext cx="1625" cy="737"/>
                          </a:xfrm>
                          <a:prstGeom prst="rect">
                            <a:avLst/>
                          </a:prstGeom>
                          <a:solidFill>
                            <a:srgbClr val="FFFFFF"/>
                          </a:solidFill>
                          <a:ln w="9525">
                            <a:solidFill>
                              <a:srgbClr val="000000"/>
                            </a:solidFill>
                            <a:miter lim="800000"/>
                            <a:headEnd/>
                            <a:tailEnd/>
                          </a:ln>
                        </wps:spPr>
                        <wps:txbx>
                          <w:txbxContent>
                            <w:p w:rsidR="00862F6C" w:rsidRPr="008A5886" w:rsidRDefault="00862F6C" w:rsidP="00AF142A">
                              <w:pPr>
                                <w:jc w:val="center"/>
                                <w:rPr>
                                  <w:rFonts w:asciiTheme="majorHAnsi" w:hAnsiTheme="majorHAnsi" w:cstheme="majorHAnsi"/>
                                  <w:sz w:val="18"/>
                                  <w:szCs w:val="18"/>
                                </w:rPr>
                              </w:pPr>
                              <w:r w:rsidRPr="008A5886">
                                <w:rPr>
                                  <w:rFonts w:asciiTheme="majorHAnsi" w:hAnsiTheme="majorHAnsi" w:cstheme="majorHAnsi"/>
                                  <w:sz w:val="18"/>
                                  <w:szCs w:val="18"/>
                                </w:rPr>
                                <w:t>Stop LN2 circulation</w:t>
                              </w:r>
                            </w:p>
                          </w:txbxContent>
                        </wps:txbx>
                        <wps:bodyPr rot="0" vert="horz" wrap="square" lIns="91440" tIns="45720" rIns="91440" bIns="45720" anchor="t" anchorCtr="0" upright="1">
                          <a:noAutofit/>
                        </wps:bodyPr>
                      </wps:wsp>
                      <wps:wsp>
                        <wps:cNvPr id="15884" name="Text Box 6072"/>
                        <wps:cNvSpPr txBox="1">
                          <a:spLocks noChangeArrowheads="1"/>
                        </wps:cNvSpPr>
                        <wps:spPr bwMode="auto">
                          <a:xfrm>
                            <a:off x="8271" y="4891"/>
                            <a:ext cx="1693" cy="737"/>
                          </a:xfrm>
                          <a:prstGeom prst="rect">
                            <a:avLst/>
                          </a:prstGeom>
                          <a:solidFill>
                            <a:srgbClr val="FFFFFF"/>
                          </a:solidFill>
                          <a:ln w="9525">
                            <a:solidFill>
                              <a:srgbClr val="000000"/>
                            </a:solidFill>
                            <a:miter lim="800000"/>
                            <a:headEnd/>
                            <a:tailEnd/>
                          </a:ln>
                        </wps:spPr>
                        <wps:txbx>
                          <w:txbxContent>
                            <w:p w:rsidR="00862F6C" w:rsidRDefault="00862F6C" w:rsidP="00AF142A">
                              <w:pPr>
                                <w:rPr>
                                  <w:rFonts w:asciiTheme="majorHAnsi" w:hAnsiTheme="majorHAnsi" w:cstheme="majorHAnsi"/>
                                  <w:sz w:val="18"/>
                                  <w:szCs w:val="18"/>
                                </w:rPr>
                              </w:pPr>
                              <w:r>
                                <w:rPr>
                                  <w:rFonts w:asciiTheme="majorHAnsi" w:hAnsiTheme="majorHAnsi" w:cstheme="majorHAnsi"/>
                                  <w:sz w:val="18"/>
                                  <w:szCs w:val="18"/>
                                </w:rPr>
                                <w:t>CV740 opened</w:t>
                              </w:r>
                            </w:p>
                            <w:p w:rsidR="00862F6C" w:rsidRPr="008A5886" w:rsidRDefault="00862F6C" w:rsidP="00AF142A">
                              <w:pPr>
                                <w:rPr>
                                  <w:rFonts w:asciiTheme="majorHAnsi" w:hAnsiTheme="majorHAnsi" w:cstheme="majorHAnsi"/>
                                  <w:sz w:val="18"/>
                                  <w:szCs w:val="18"/>
                                </w:rPr>
                              </w:pPr>
                              <w:r>
                                <w:rPr>
                                  <w:rFonts w:asciiTheme="majorHAnsi" w:hAnsiTheme="majorHAnsi" w:cstheme="majorHAnsi"/>
                                  <w:sz w:val="18"/>
                                  <w:szCs w:val="18"/>
                                </w:rPr>
                                <w:t>Close EV744</w:t>
                              </w:r>
                            </w:p>
                          </w:txbxContent>
                        </wps:txbx>
                        <wps:bodyPr rot="0" vert="horz" wrap="square" lIns="91440" tIns="45720" rIns="91440" bIns="45720" anchor="t" anchorCtr="0" upright="1">
                          <a:noAutofit/>
                        </wps:bodyPr>
                      </wps:wsp>
                      <wps:wsp>
                        <wps:cNvPr id="15885" name="AutoShape 6073"/>
                        <wps:cNvCnPr>
                          <a:cxnSpLocks noChangeShapeType="1"/>
                        </wps:cNvCnPr>
                        <wps:spPr bwMode="auto">
                          <a:xfrm>
                            <a:off x="7269" y="5628"/>
                            <a:ext cx="0" cy="20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86" name="AutoShape 6074"/>
                        <wps:cNvCnPr>
                          <a:cxnSpLocks noChangeShapeType="1"/>
                        </wps:cNvCnPr>
                        <wps:spPr bwMode="auto">
                          <a:xfrm flipV="1">
                            <a:off x="6879" y="5832"/>
                            <a:ext cx="82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87" name="AutoShape 6075"/>
                        <wps:cNvCnPr>
                          <a:cxnSpLocks noChangeShapeType="1"/>
                        </wps:cNvCnPr>
                        <wps:spPr bwMode="auto">
                          <a:xfrm>
                            <a:off x="6869" y="5824"/>
                            <a:ext cx="0" cy="96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88" name="AutoShape 6076"/>
                        <wps:cNvCnPr>
                          <a:cxnSpLocks noChangeShapeType="1"/>
                        </wps:cNvCnPr>
                        <wps:spPr bwMode="auto">
                          <a:xfrm>
                            <a:off x="6754" y="6578"/>
                            <a:ext cx="22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5889" name="Group 6077"/>
                        <wpg:cNvGrpSpPr>
                          <a:grpSpLocks/>
                        </wpg:cNvGrpSpPr>
                        <wpg:grpSpPr bwMode="auto">
                          <a:xfrm>
                            <a:off x="7580" y="5835"/>
                            <a:ext cx="237" cy="508"/>
                            <a:chOff x="4444" y="2685"/>
                            <a:chExt cx="255" cy="720"/>
                          </a:xfrm>
                        </wpg:grpSpPr>
                        <wps:wsp>
                          <wps:cNvPr id="15890" name="AutoShape 6078"/>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91" name="AutoShape 6079"/>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5892" name="AutoShape 6080"/>
                        <wps:cNvCnPr>
                          <a:cxnSpLocks noChangeShapeType="1"/>
                        </wps:cNvCnPr>
                        <wps:spPr bwMode="auto">
                          <a:xfrm flipV="1">
                            <a:off x="7712" y="6336"/>
                            <a:ext cx="304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5893" name="Group 6081"/>
                        <wpg:cNvGrpSpPr>
                          <a:grpSpLocks/>
                        </wpg:cNvGrpSpPr>
                        <wpg:grpSpPr bwMode="auto">
                          <a:xfrm>
                            <a:off x="6646" y="3599"/>
                            <a:ext cx="3318" cy="720"/>
                            <a:chOff x="3930" y="1920"/>
                            <a:chExt cx="5145" cy="765"/>
                          </a:xfrm>
                        </wpg:grpSpPr>
                        <wps:wsp>
                          <wps:cNvPr id="15894" name="Rectangle 6082"/>
                          <wps:cNvSpPr>
                            <a:spLocks noChangeArrowheads="1"/>
                          </wps:cNvSpPr>
                          <wps:spPr bwMode="auto">
                            <a:xfrm>
                              <a:off x="3930" y="1920"/>
                              <a:ext cx="2520" cy="765"/>
                            </a:xfrm>
                            <a:prstGeom prst="rect">
                              <a:avLst/>
                            </a:prstGeom>
                            <a:solidFill>
                              <a:srgbClr val="FFFFFF"/>
                            </a:solidFill>
                            <a:ln w="9525">
                              <a:solidFill>
                                <a:srgbClr val="000000"/>
                              </a:solidFill>
                              <a:miter lim="800000"/>
                              <a:headEnd/>
                              <a:tailEnd/>
                            </a:ln>
                          </wps:spPr>
                          <wps:txbx>
                            <w:txbxContent>
                              <w:p w:rsidR="00862F6C" w:rsidRPr="008A5886" w:rsidRDefault="00862F6C" w:rsidP="00AF142A">
                                <w:pPr>
                                  <w:jc w:val="center"/>
                                  <w:rPr>
                                    <w:rFonts w:asciiTheme="majorHAnsi" w:hAnsiTheme="majorHAnsi" w:cstheme="majorHAnsi"/>
                                    <w:sz w:val="18"/>
                                    <w:szCs w:val="18"/>
                                  </w:rPr>
                                </w:pPr>
                                <w:r>
                                  <w:rPr>
                                    <w:rFonts w:asciiTheme="majorHAnsi" w:hAnsiTheme="majorHAnsi" w:cstheme="majorHAnsi"/>
                                    <w:sz w:val="18"/>
                                    <w:szCs w:val="18"/>
                                  </w:rPr>
                                  <w:t>Start LN2 Circulation</w:t>
                                </w:r>
                              </w:p>
                            </w:txbxContent>
                          </wps:txbx>
                          <wps:bodyPr rot="0" vert="horz" wrap="square" lIns="91440" tIns="45720" rIns="91440" bIns="45720" anchor="t" anchorCtr="0" upright="1">
                            <a:noAutofit/>
                          </wps:bodyPr>
                        </wps:wsp>
                        <wps:wsp>
                          <wps:cNvPr id="15895" name="Text Box 6083"/>
                          <wps:cNvSpPr txBox="1">
                            <a:spLocks noChangeArrowheads="1"/>
                          </wps:cNvSpPr>
                          <wps:spPr bwMode="auto">
                            <a:xfrm>
                              <a:off x="6450" y="1920"/>
                              <a:ext cx="2625" cy="765"/>
                            </a:xfrm>
                            <a:prstGeom prst="rect">
                              <a:avLst/>
                            </a:prstGeom>
                            <a:solidFill>
                              <a:srgbClr val="FFFFFF"/>
                            </a:solidFill>
                            <a:ln w="9525">
                              <a:solidFill>
                                <a:srgbClr val="000000"/>
                              </a:solidFill>
                              <a:miter lim="800000"/>
                              <a:headEnd/>
                              <a:tailEnd/>
                            </a:ln>
                          </wps:spPr>
                          <wps:txbx>
                            <w:txbxContent>
                              <w:p w:rsidR="00862F6C" w:rsidRDefault="00862F6C" w:rsidP="00AF142A">
                                <w:pPr>
                                  <w:rPr>
                                    <w:rFonts w:asciiTheme="majorHAnsi" w:hAnsiTheme="majorHAnsi" w:cstheme="majorHAnsi"/>
                                    <w:sz w:val="18"/>
                                    <w:szCs w:val="18"/>
                                  </w:rPr>
                                </w:pPr>
                                <w:r>
                                  <w:rPr>
                                    <w:rFonts w:asciiTheme="majorHAnsi" w:hAnsiTheme="majorHAnsi" w:cstheme="majorHAnsi"/>
                                    <w:sz w:val="18"/>
                                    <w:szCs w:val="18"/>
                                  </w:rPr>
                                  <w:t>CV740 opened</w:t>
                                </w:r>
                              </w:p>
                              <w:p w:rsidR="00862F6C" w:rsidRPr="008A5886" w:rsidRDefault="00862F6C" w:rsidP="00AF142A">
                                <w:pPr>
                                  <w:rPr>
                                    <w:rFonts w:asciiTheme="majorHAnsi" w:hAnsiTheme="majorHAnsi" w:cstheme="majorHAnsi"/>
                                    <w:sz w:val="18"/>
                                    <w:szCs w:val="18"/>
                                  </w:rPr>
                                </w:pPr>
                                <w:r>
                                  <w:rPr>
                                    <w:rFonts w:asciiTheme="majorHAnsi" w:hAnsiTheme="majorHAnsi" w:cstheme="majorHAnsi"/>
                                    <w:sz w:val="18"/>
                                    <w:szCs w:val="18"/>
                                  </w:rPr>
                                  <w:t xml:space="preserve">Open </w:t>
                                </w:r>
                                <w:r w:rsidRPr="008A5886">
                                  <w:rPr>
                                    <w:rFonts w:asciiTheme="majorHAnsi" w:hAnsiTheme="majorHAnsi" w:cstheme="majorHAnsi"/>
                                    <w:sz w:val="18"/>
                                    <w:szCs w:val="18"/>
                                  </w:rPr>
                                  <w:t>EV744</w:t>
                                </w:r>
                              </w:p>
                            </w:txbxContent>
                          </wps:txbx>
                          <wps:bodyPr rot="0" vert="horz" wrap="square" lIns="91440" tIns="45720" rIns="91440" bIns="45720" anchor="t" anchorCtr="0" upright="1">
                            <a:noAutofit/>
                          </wps:bodyPr>
                        </wps:wsp>
                      </wpg:grpSp>
                      <wps:wsp>
                        <wps:cNvPr id="15896" name="AutoShape 6087"/>
                        <wps:cNvCnPr>
                          <a:cxnSpLocks noChangeShapeType="1"/>
                        </wps:cNvCnPr>
                        <wps:spPr bwMode="auto">
                          <a:xfrm>
                            <a:off x="3042" y="3118"/>
                            <a:ext cx="430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97" name="AutoShape 6091"/>
                        <wps:cNvCnPr>
                          <a:cxnSpLocks noChangeShapeType="1"/>
                        </wps:cNvCnPr>
                        <wps:spPr bwMode="auto">
                          <a:xfrm flipH="1">
                            <a:off x="7346" y="3118"/>
                            <a:ext cx="0" cy="48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98" name="AutoShape 6092"/>
                        <wps:cNvCnPr>
                          <a:cxnSpLocks noChangeShapeType="1"/>
                        </wps:cNvCnPr>
                        <wps:spPr bwMode="auto">
                          <a:xfrm>
                            <a:off x="5595" y="2839"/>
                            <a:ext cx="5" cy="26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99" name="AutoShape 6093"/>
                        <wps:cNvCnPr>
                          <a:cxnSpLocks noChangeShapeType="1"/>
                        </wps:cNvCnPr>
                        <wps:spPr bwMode="auto">
                          <a:xfrm flipH="1">
                            <a:off x="3043" y="3364"/>
                            <a:ext cx="2812"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00" name="AutoShape 6094"/>
                        <wps:cNvCnPr>
                          <a:cxnSpLocks noChangeShapeType="1"/>
                        </wps:cNvCnPr>
                        <wps:spPr bwMode="auto">
                          <a:xfrm flipV="1">
                            <a:off x="2179" y="6787"/>
                            <a:ext cx="8787"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5901" name="Group 8670"/>
                        <wpg:cNvGrpSpPr>
                          <a:grpSpLocks/>
                        </wpg:cNvGrpSpPr>
                        <wpg:grpSpPr bwMode="auto">
                          <a:xfrm>
                            <a:off x="10692" y="1626"/>
                            <a:ext cx="629" cy="576"/>
                            <a:chOff x="190" y="5424"/>
                            <a:chExt cx="676" cy="608"/>
                          </a:xfrm>
                        </wpg:grpSpPr>
                        <wps:wsp>
                          <wps:cNvPr id="15902" name="Oval 8671"/>
                          <wps:cNvSpPr>
                            <a:spLocks noChangeArrowheads="1"/>
                          </wps:cNvSpPr>
                          <wps:spPr bwMode="auto">
                            <a:xfrm>
                              <a:off x="190" y="5424"/>
                              <a:ext cx="676" cy="6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903" name="Text Box 8672"/>
                          <wps:cNvSpPr txBox="1">
                            <a:spLocks noChangeArrowheads="1"/>
                          </wps:cNvSpPr>
                          <wps:spPr bwMode="auto">
                            <a:xfrm>
                              <a:off x="308" y="5506"/>
                              <a:ext cx="407" cy="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A56AA" w:rsidRDefault="00862F6C" w:rsidP="00F6401F">
                                <w:pPr>
                                  <w:rPr>
                                    <w:rFonts w:asciiTheme="majorHAnsi" w:hAnsiTheme="majorHAnsi" w:cstheme="majorHAnsi"/>
                                    <w:b/>
                                    <w:sz w:val="18"/>
                                    <w:szCs w:val="18"/>
                                    <w:lang w:val="fr-FR"/>
                                  </w:rPr>
                                </w:pPr>
                                <w:r w:rsidRPr="00EA56AA">
                                  <w:rPr>
                                    <w:rFonts w:asciiTheme="majorHAnsi" w:hAnsiTheme="majorHAnsi" w:cstheme="majorHAnsi"/>
                                    <w:b/>
                                    <w:sz w:val="18"/>
                                    <w:szCs w:val="18"/>
                                    <w:lang w:val="fr-FR"/>
                                  </w:rPr>
                                  <w:t>C</w:t>
                                </w:r>
                              </w:p>
                            </w:txbxContent>
                          </wps:txbx>
                          <wps:bodyPr rot="0" vert="horz" wrap="square" lIns="91440" tIns="45720" rIns="91440" bIns="45720" anchor="t" anchorCtr="0" upright="1">
                            <a:noAutofit/>
                          </wps:bodyPr>
                        </wps:wsp>
                      </wpg:grpSp>
                      <wps:wsp>
                        <wps:cNvPr id="15904" name="Text Box 6058"/>
                        <wps:cNvSpPr txBox="1">
                          <a:spLocks noChangeArrowheads="1"/>
                        </wps:cNvSpPr>
                        <wps:spPr bwMode="auto">
                          <a:xfrm>
                            <a:off x="3170" y="4569"/>
                            <a:ext cx="2281" cy="43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AF142A">
                              <w:pPr>
                                <w:rPr>
                                  <w:rFonts w:asciiTheme="majorHAnsi" w:hAnsiTheme="majorHAnsi" w:cstheme="majorHAnsi"/>
                                  <w:sz w:val="18"/>
                                  <w:szCs w:val="18"/>
                                </w:rPr>
                              </w:pPr>
                              <w:r w:rsidRPr="008A5886">
                                <w:rPr>
                                  <w:rFonts w:asciiTheme="majorHAnsi" w:hAnsiTheme="majorHAnsi" w:cstheme="majorHAnsi"/>
                                  <w:sz w:val="18"/>
                                  <w:szCs w:val="18"/>
                                </w:rPr>
                                <w:t>TT744 &gt; TT744H</w:t>
                              </w:r>
                              <w:r>
                                <w:rPr>
                                  <w:rFonts w:asciiTheme="majorHAnsi" w:hAnsiTheme="majorHAnsi" w:cstheme="majorHAnsi"/>
                                  <w:sz w:val="18"/>
                                  <w:szCs w:val="18"/>
                                </w:rPr>
                                <w:t xml:space="preserve"> OR Stop</w:t>
                              </w:r>
                            </w:p>
                          </w:txbxContent>
                        </wps:txbx>
                        <wps:bodyPr rot="0" vert="horz" wrap="square" lIns="91440" tIns="45720" rIns="91440" bIns="45720" anchor="t" anchorCtr="0" upright="1">
                          <a:noAutofit/>
                        </wps:bodyPr>
                      </wps:wsp>
                      <wps:wsp>
                        <wps:cNvPr id="15905" name="AutoShape 10654"/>
                        <wps:cNvCnPr>
                          <a:cxnSpLocks noChangeShapeType="1"/>
                        </wps:cNvCnPr>
                        <wps:spPr bwMode="auto">
                          <a:xfrm>
                            <a:off x="3032" y="4491"/>
                            <a:ext cx="0" cy="59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06" name="AutoShape 10655"/>
                        <wps:cNvCnPr>
                          <a:cxnSpLocks noChangeShapeType="1"/>
                        </wps:cNvCnPr>
                        <wps:spPr bwMode="auto">
                          <a:xfrm>
                            <a:off x="2914" y="478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5907" name="Group 10656"/>
                        <wpg:cNvGrpSpPr>
                          <a:grpSpLocks/>
                        </wpg:cNvGrpSpPr>
                        <wpg:grpSpPr bwMode="auto">
                          <a:xfrm>
                            <a:off x="2138" y="3817"/>
                            <a:ext cx="3526" cy="680"/>
                            <a:chOff x="3930" y="1920"/>
                            <a:chExt cx="5145" cy="765"/>
                          </a:xfrm>
                        </wpg:grpSpPr>
                        <wps:wsp>
                          <wps:cNvPr id="15908" name="Rectangle 10657"/>
                          <wps:cNvSpPr>
                            <a:spLocks noChangeArrowheads="1"/>
                          </wps:cNvSpPr>
                          <wps:spPr bwMode="auto">
                            <a:xfrm>
                              <a:off x="3930" y="1920"/>
                              <a:ext cx="2520" cy="765"/>
                            </a:xfrm>
                            <a:prstGeom prst="rect">
                              <a:avLst/>
                            </a:prstGeom>
                            <a:solidFill>
                              <a:srgbClr val="FFFFFF"/>
                            </a:solidFill>
                            <a:ln w="9525">
                              <a:solidFill>
                                <a:srgbClr val="000000"/>
                              </a:solidFill>
                              <a:miter lim="800000"/>
                              <a:headEnd/>
                              <a:tailEnd/>
                            </a:ln>
                          </wps:spPr>
                          <wps:txbx>
                            <w:txbxContent>
                              <w:p w:rsidR="00862F6C" w:rsidRPr="008A5886" w:rsidRDefault="00862F6C" w:rsidP="0026588B">
                                <w:pPr>
                                  <w:jc w:val="center"/>
                                  <w:rPr>
                                    <w:rFonts w:asciiTheme="majorHAnsi" w:hAnsiTheme="majorHAnsi" w:cstheme="majorHAnsi"/>
                                    <w:sz w:val="18"/>
                                    <w:szCs w:val="18"/>
                                  </w:rPr>
                                </w:pPr>
                                <w:r>
                                  <w:rPr>
                                    <w:rFonts w:asciiTheme="majorHAnsi" w:hAnsiTheme="majorHAnsi" w:cstheme="majorHAnsi"/>
                                    <w:sz w:val="18"/>
                                    <w:szCs w:val="18"/>
                                  </w:rPr>
                                  <w:t xml:space="preserve">Start </w:t>
                                </w:r>
                                <w:r w:rsidRPr="008A5886">
                                  <w:rPr>
                                    <w:rFonts w:asciiTheme="majorHAnsi" w:hAnsiTheme="majorHAnsi" w:cstheme="majorHAnsi"/>
                                    <w:sz w:val="18"/>
                                    <w:szCs w:val="18"/>
                                  </w:rPr>
                                  <w:t>GN2 heating</w:t>
                                </w:r>
                              </w:p>
                            </w:txbxContent>
                          </wps:txbx>
                          <wps:bodyPr rot="0" vert="horz" wrap="square" lIns="91440" tIns="45720" rIns="91440" bIns="45720" anchor="t" anchorCtr="0" upright="1">
                            <a:noAutofit/>
                          </wps:bodyPr>
                        </wps:wsp>
                        <wps:wsp>
                          <wps:cNvPr id="15909" name="Text Box 10658"/>
                          <wps:cNvSpPr txBox="1">
                            <a:spLocks noChangeArrowheads="1"/>
                          </wps:cNvSpPr>
                          <wps:spPr bwMode="auto">
                            <a:xfrm>
                              <a:off x="6450" y="1920"/>
                              <a:ext cx="2625" cy="765"/>
                            </a:xfrm>
                            <a:prstGeom prst="rect">
                              <a:avLst/>
                            </a:prstGeom>
                            <a:solidFill>
                              <a:srgbClr val="FFFFFF"/>
                            </a:solidFill>
                            <a:ln w="9525">
                              <a:solidFill>
                                <a:srgbClr val="000000"/>
                              </a:solidFill>
                              <a:miter lim="800000"/>
                              <a:headEnd/>
                              <a:tailEnd/>
                            </a:ln>
                          </wps:spPr>
                          <wps:txbx>
                            <w:txbxContent>
                              <w:p w:rsidR="00862F6C" w:rsidRPr="008A5886" w:rsidRDefault="00862F6C" w:rsidP="0026588B">
                                <w:pPr>
                                  <w:rPr>
                                    <w:rFonts w:asciiTheme="majorHAnsi" w:hAnsiTheme="majorHAnsi" w:cstheme="majorHAnsi"/>
                                    <w:sz w:val="18"/>
                                    <w:szCs w:val="18"/>
                                  </w:rPr>
                                </w:pPr>
                                <w:r>
                                  <w:rPr>
                                    <w:rFonts w:asciiTheme="majorHAnsi" w:hAnsiTheme="majorHAnsi" w:cstheme="majorHAnsi"/>
                                    <w:sz w:val="18"/>
                                    <w:szCs w:val="18"/>
                                  </w:rPr>
                                  <w:t>Start EH744</w:t>
                                </w:r>
                              </w:p>
                            </w:txbxContent>
                          </wps:txbx>
                          <wps:bodyPr rot="0" vert="horz" wrap="square" lIns="91440" tIns="45720" rIns="91440" bIns="45720" anchor="t" anchorCtr="0" upright="1">
                            <a:noAutofit/>
                          </wps:bodyPr>
                        </wps:wsp>
                      </wpg:grpSp>
                      <wps:wsp>
                        <wps:cNvPr id="15910" name="AutoShape 6066"/>
                        <wps:cNvCnPr>
                          <a:cxnSpLocks noChangeShapeType="1"/>
                        </wps:cNvCnPr>
                        <wps:spPr bwMode="auto">
                          <a:xfrm>
                            <a:off x="3041" y="5411"/>
                            <a:ext cx="0" cy="6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11" name="AutoShape 6067"/>
                        <wps:cNvCnPr>
                          <a:cxnSpLocks noChangeShapeType="1"/>
                        </wps:cNvCnPr>
                        <wps:spPr bwMode="auto">
                          <a:xfrm rot="5400000">
                            <a:off x="3719" y="608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12" name="AutoShape 6114"/>
                        <wps:cNvCnPr>
                          <a:cxnSpLocks noChangeShapeType="1"/>
                        </wps:cNvCnPr>
                        <wps:spPr bwMode="auto">
                          <a:xfrm>
                            <a:off x="3043" y="11054"/>
                            <a:ext cx="0" cy="6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13" name="AutoShape 6115"/>
                        <wps:cNvCnPr>
                          <a:cxnSpLocks noChangeShapeType="1"/>
                        </wps:cNvCnPr>
                        <wps:spPr bwMode="auto">
                          <a:xfrm rot="5400000">
                            <a:off x="3614" y="1173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14" name="AutoShape 10665"/>
                        <wps:cNvCnPr>
                          <a:cxnSpLocks noChangeShapeType="1"/>
                        </wps:cNvCnPr>
                        <wps:spPr bwMode="auto">
                          <a:xfrm rot="5400000">
                            <a:off x="2317" y="1171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15" name="AutoShape 10666"/>
                        <wps:cNvCnPr>
                          <a:cxnSpLocks noChangeShapeType="1"/>
                        </wps:cNvCnPr>
                        <wps:spPr bwMode="auto">
                          <a:xfrm>
                            <a:off x="2154" y="11724"/>
                            <a:ext cx="0" cy="45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16" name="Text Box 10667"/>
                        <wps:cNvSpPr txBox="1">
                          <a:spLocks noChangeArrowheads="1"/>
                        </wps:cNvSpPr>
                        <wps:spPr bwMode="auto">
                          <a:xfrm>
                            <a:off x="2064" y="11192"/>
                            <a:ext cx="938" cy="3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ED0085">
                              <w:pPr>
                                <w:rPr>
                                  <w:rFonts w:asciiTheme="majorHAnsi" w:hAnsiTheme="majorHAnsi" w:cstheme="majorHAnsi"/>
                                  <w:sz w:val="18"/>
                                  <w:szCs w:val="18"/>
                                </w:rPr>
                              </w:pPr>
                              <w:r w:rsidRPr="008A5886">
                                <w:rPr>
                                  <w:rFonts w:asciiTheme="majorHAnsi" w:hAnsiTheme="majorHAnsi" w:cstheme="majorHAnsi"/>
                                  <w:sz w:val="18"/>
                                  <w:szCs w:val="18"/>
                                </w:rPr>
                                <w:t xml:space="preserve">Stop </w:t>
                              </w:r>
                            </w:p>
                          </w:txbxContent>
                        </wps:txbx>
                        <wps:bodyPr rot="0" vert="horz" wrap="square" lIns="91440" tIns="45720" rIns="91440" bIns="45720" anchor="t" anchorCtr="0" upright="1">
                          <a:noAutofit/>
                        </wps:bodyPr>
                      </wps:wsp>
                      <wps:wsp>
                        <wps:cNvPr id="15917" name="Text Box 10669"/>
                        <wps:cNvSpPr txBox="1">
                          <a:spLocks noChangeArrowheads="1"/>
                        </wps:cNvSpPr>
                        <wps:spPr bwMode="auto">
                          <a:xfrm>
                            <a:off x="1970" y="5708"/>
                            <a:ext cx="755" cy="4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ED0085">
                              <w:pPr>
                                <w:rPr>
                                  <w:rFonts w:asciiTheme="majorHAnsi" w:hAnsiTheme="majorHAnsi" w:cstheme="majorHAnsi"/>
                                  <w:sz w:val="18"/>
                                  <w:szCs w:val="18"/>
                                </w:rPr>
                              </w:pPr>
                              <w:r w:rsidRPr="008A5886">
                                <w:rPr>
                                  <w:rFonts w:asciiTheme="majorHAnsi" w:hAnsiTheme="majorHAnsi" w:cstheme="majorHAnsi"/>
                                  <w:sz w:val="18"/>
                                  <w:szCs w:val="18"/>
                                </w:rPr>
                                <w:t xml:space="preserve">Stop </w:t>
                              </w:r>
                            </w:p>
                          </w:txbxContent>
                        </wps:txbx>
                        <wps:bodyPr rot="0" vert="horz" wrap="square" lIns="91440" tIns="45720" rIns="91440" bIns="45720" anchor="t" anchorCtr="0" upright="1">
                          <a:noAutofit/>
                        </wps:bodyPr>
                      </wps:wsp>
                      <wps:wsp>
                        <wps:cNvPr id="15918" name="AutoShape 10670"/>
                        <wps:cNvCnPr>
                          <a:cxnSpLocks noChangeShapeType="1"/>
                        </wps:cNvCnPr>
                        <wps:spPr bwMode="auto">
                          <a:xfrm>
                            <a:off x="2183" y="6094"/>
                            <a:ext cx="36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19" name="AutoShape 10671"/>
                        <wps:cNvCnPr>
                          <a:cxnSpLocks noChangeShapeType="1"/>
                        </wps:cNvCnPr>
                        <wps:spPr bwMode="auto">
                          <a:xfrm rot="5400000">
                            <a:off x="2401" y="609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5920" name="Group 10672"/>
                        <wpg:cNvGrpSpPr>
                          <a:grpSpLocks/>
                        </wpg:cNvGrpSpPr>
                        <wpg:grpSpPr bwMode="auto">
                          <a:xfrm>
                            <a:off x="2168" y="5003"/>
                            <a:ext cx="3526" cy="680"/>
                            <a:chOff x="3930" y="1920"/>
                            <a:chExt cx="5145" cy="765"/>
                          </a:xfrm>
                        </wpg:grpSpPr>
                        <wps:wsp>
                          <wps:cNvPr id="15921" name="Rectangle 10673"/>
                          <wps:cNvSpPr>
                            <a:spLocks noChangeArrowheads="1"/>
                          </wps:cNvSpPr>
                          <wps:spPr bwMode="auto">
                            <a:xfrm>
                              <a:off x="3930" y="1920"/>
                              <a:ext cx="2520" cy="765"/>
                            </a:xfrm>
                            <a:prstGeom prst="rect">
                              <a:avLst/>
                            </a:prstGeom>
                            <a:solidFill>
                              <a:srgbClr val="FFFFFF"/>
                            </a:solidFill>
                            <a:ln w="9525">
                              <a:solidFill>
                                <a:srgbClr val="000000"/>
                              </a:solidFill>
                              <a:miter lim="800000"/>
                              <a:headEnd/>
                              <a:tailEnd/>
                            </a:ln>
                          </wps:spPr>
                          <wps:txbx>
                            <w:txbxContent>
                              <w:p w:rsidR="00862F6C" w:rsidRPr="008A5886" w:rsidRDefault="00862F6C" w:rsidP="00ED0085">
                                <w:pPr>
                                  <w:jc w:val="center"/>
                                  <w:rPr>
                                    <w:rFonts w:asciiTheme="majorHAnsi" w:hAnsiTheme="majorHAnsi" w:cstheme="majorHAnsi"/>
                                    <w:sz w:val="18"/>
                                    <w:szCs w:val="18"/>
                                  </w:rPr>
                                </w:pPr>
                                <w:r w:rsidRPr="008A5886">
                                  <w:rPr>
                                    <w:rFonts w:asciiTheme="majorHAnsi" w:hAnsiTheme="majorHAnsi" w:cstheme="majorHAnsi"/>
                                    <w:sz w:val="18"/>
                                    <w:szCs w:val="18"/>
                                  </w:rPr>
                                  <w:t xml:space="preserve">Stop heating </w:t>
                                </w:r>
                              </w:p>
                            </w:txbxContent>
                          </wps:txbx>
                          <wps:bodyPr rot="0" vert="horz" wrap="square" lIns="91440" tIns="45720" rIns="91440" bIns="45720" anchor="t" anchorCtr="0" upright="1">
                            <a:noAutofit/>
                          </wps:bodyPr>
                        </wps:wsp>
                        <wps:wsp>
                          <wps:cNvPr id="15922" name="Text Box 10674"/>
                          <wps:cNvSpPr txBox="1">
                            <a:spLocks noChangeArrowheads="1"/>
                          </wps:cNvSpPr>
                          <wps:spPr bwMode="auto">
                            <a:xfrm>
                              <a:off x="6450" y="1920"/>
                              <a:ext cx="2625" cy="765"/>
                            </a:xfrm>
                            <a:prstGeom prst="rect">
                              <a:avLst/>
                            </a:prstGeom>
                            <a:solidFill>
                              <a:srgbClr val="FFFFFF"/>
                            </a:solidFill>
                            <a:ln w="9525">
                              <a:solidFill>
                                <a:srgbClr val="000000"/>
                              </a:solidFill>
                              <a:miter lim="800000"/>
                              <a:headEnd/>
                              <a:tailEnd/>
                            </a:ln>
                          </wps:spPr>
                          <wps:txbx>
                            <w:txbxContent>
                              <w:p w:rsidR="00862F6C" w:rsidRPr="008A5886" w:rsidRDefault="00862F6C" w:rsidP="00ED0085">
                                <w:pPr>
                                  <w:rPr>
                                    <w:rFonts w:asciiTheme="majorHAnsi" w:hAnsiTheme="majorHAnsi" w:cstheme="majorHAnsi"/>
                                    <w:sz w:val="18"/>
                                    <w:szCs w:val="18"/>
                                  </w:rPr>
                                </w:pPr>
                                <w:r>
                                  <w:rPr>
                                    <w:rFonts w:asciiTheme="majorHAnsi" w:hAnsiTheme="majorHAnsi" w:cstheme="majorHAnsi"/>
                                    <w:sz w:val="18"/>
                                    <w:szCs w:val="18"/>
                                  </w:rPr>
                                  <w:t xml:space="preserve">Stop </w:t>
                                </w:r>
                                <w:r w:rsidRPr="008A5886">
                                  <w:rPr>
                                    <w:rFonts w:asciiTheme="majorHAnsi" w:hAnsiTheme="majorHAnsi" w:cstheme="majorHAnsi"/>
                                    <w:sz w:val="18"/>
                                    <w:szCs w:val="18"/>
                                  </w:rPr>
                                  <w:t>EH744</w:t>
                                </w:r>
                              </w:p>
                            </w:txbxContent>
                          </wps:txbx>
                          <wps:bodyPr rot="0" vert="horz" wrap="square" lIns="91440" tIns="45720" rIns="91440" bIns="45720" anchor="t" anchorCtr="0" upright="1">
                            <a:noAutofit/>
                          </wps:bodyPr>
                        </wps:wsp>
                      </wpg:grpSp>
                      <wps:wsp>
                        <wps:cNvPr id="15923" name="AutoShape 10675"/>
                        <wps:cNvCnPr>
                          <a:cxnSpLocks noChangeShapeType="1"/>
                        </wps:cNvCnPr>
                        <wps:spPr bwMode="auto">
                          <a:xfrm>
                            <a:off x="2184" y="6102"/>
                            <a:ext cx="0" cy="6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5924" name="Group 6103"/>
                        <wpg:cNvGrpSpPr>
                          <a:grpSpLocks/>
                        </wpg:cNvGrpSpPr>
                        <wpg:grpSpPr bwMode="auto">
                          <a:xfrm>
                            <a:off x="2927" y="9771"/>
                            <a:ext cx="227" cy="680"/>
                            <a:chOff x="4444" y="2685"/>
                            <a:chExt cx="255" cy="720"/>
                          </a:xfrm>
                        </wpg:grpSpPr>
                        <wps:wsp>
                          <wps:cNvPr id="15925" name="AutoShape 6104"/>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26" name="AutoShape 6105"/>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5927" name="Text Box 6106"/>
                        <wps:cNvSpPr txBox="1">
                          <a:spLocks noChangeArrowheads="1"/>
                        </wps:cNvSpPr>
                        <wps:spPr bwMode="auto">
                          <a:xfrm>
                            <a:off x="3241" y="9893"/>
                            <a:ext cx="2385" cy="43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AF142A">
                              <w:pPr>
                                <w:rPr>
                                  <w:rFonts w:asciiTheme="majorHAnsi" w:hAnsiTheme="majorHAnsi" w:cstheme="majorHAnsi"/>
                                  <w:sz w:val="18"/>
                                  <w:szCs w:val="18"/>
                                </w:rPr>
                              </w:pPr>
                              <w:r w:rsidRPr="008A5886">
                                <w:rPr>
                                  <w:rFonts w:asciiTheme="majorHAnsi" w:hAnsiTheme="majorHAnsi" w:cstheme="majorHAnsi"/>
                                  <w:sz w:val="18"/>
                                  <w:szCs w:val="18"/>
                                </w:rPr>
                                <w:t>TT748 &gt; TT748H</w:t>
                              </w:r>
                              <w:r>
                                <w:rPr>
                                  <w:rFonts w:asciiTheme="majorHAnsi" w:hAnsiTheme="majorHAnsi" w:cstheme="majorHAnsi"/>
                                  <w:sz w:val="18"/>
                                  <w:szCs w:val="18"/>
                                </w:rPr>
                                <w:t xml:space="preserve"> OR Stop</w:t>
                              </w:r>
                            </w:p>
                          </w:txbxContent>
                        </wps:txbx>
                        <wps:bodyPr rot="0" vert="horz" wrap="square" lIns="91440" tIns="45720" rIns="91440" bIns="45720" anchor="t" anchorCtr="0" upright="1">
                          <a:noAutofit/>
                        </wps:bodyPr>
                      </wps:wsp>
                      <wpg:grpSp>
                        <wpg:cNvPr id="15928" name="Group 11461"/>
                        <wpg:cNvGrpSpPr>
                          <a:grpSpLocks/>
                        </wpg:cNvGrpSpPr>
                        <wpg:grpSpPr bwMode="auto">
                          <a:xfrm>
                            <a:off x="2140" y="9141"/>
                            <a:ext cx="3526" cy="680"/>
                            <a:chOff x="3930" y="1920"/>
                            <a:chExt cx="5145" cy="765"/>
                          </a:xfrm>
                        </wpg:grpSpPr>
                        <wps:wsp>
                          <wps:cNvPr id="15929" name="Rectangle 11462"/>
                          <wps:cNvSpPr>
                            <a:spLocks noChangeArrowheads="1"/>
                          </wps:cNvSpPr>
                          <wps:spPr bwMode="auto">
                            <a:xfrm>
                              <a:off x="3930" y="1920"/>
                              <a:ext cx="2520" cy="765"/>
                            </a:xfrm>
                            <a:prstGeom prst="rect">
                              <a:avLst/>
                            </a:prstGeom>
                            <a:solidFill>
                              <a:srgbClr val="FFFFFF"/>
                            </a:solidFill>
                            <a:ln w="9525">
                              <a:solidFill>
                                <a:srgbClr val="000000"/>
                              </a:solidFill>
                              <a:miter lim="800000"/>
                              <a:headEnd/>
                              <a:tailEnd/>
                            </a:ln>
                          </wps:spPr>
                          <wps:txbx>
                            <w:txbxContent>
                              <w:p w:rsidR="00862F6C" w:rsidRPr="008A5886" w:rsidRDefault="00862F6C" w:rsidP="00486F5A">
                                <w:pPr>
                                  <w:jc w:val="center"/>
                                  <w:rPr>
                                    <w:rFonts w:asciiTheme="majorHAnsi" w:hAnsiTheme="majorHAnsi" w:cstheme="majorHAnsi"/>
                                    <w:sz w:val="18"/>
                                    <w:szCs w:val="18"/>
                                  </w:rPr>
                                </w:pPr>
                                <w:r>
                                  <w:rPr>
                                    <w:rFonts w:asciiTheme="majorHAnsi" w:hAnsiTheme="majorHAnsi" w:cstheme="majorHAnsi"/>
                                    <w:sz w:val="18"/>
                                    <w:szCs w:val="18"/>
                                  </w:rPr>
                                  <w:t xml:space="preserve">Start </w:t>
                                </w:r>
                                <w:r w:rsidRPr="008A5886">
                                  <w:rPr>
                                    <w:rFonts w:asciiTheme="majorHAnsi" w:hAnsiTheme="majorHAnsi" w:cstheme="majorHAnsi"/>
                                    <w:sz w:val="18"/>
                                    <w:szCs w:val="18"/>
                                  </w:rPr>
                                  <w:t>GN2 heating</w:t>
                                </w:r>
                              </w:p>
                            </w:txbxContent>
                          </wps:txbx>
                          <wps:bodyPr rot="0" vert="horz" wrap="square" lIns="91440" tIns="45720" rIns="91440" bIns="45720" anchor="t" anchorCtr="0" upright="1">
                            <a:noAutofit/>
                          </wps:bodyPr>
                        </wps:wsp>
                        <wps:wsp>
                          <wps:cNvPr id="15930" name="Text Box 11463"/>
                          <wps:cNvSpPr txBox="1">
                            <a:spLocks noChangeArrowheads="1"/>
                          </wps:cNvSpPr>
                          <wps:spPr bwMode="auto">
                            <a:xfrm>
                              <a:off x="6450" y="1920"/>
                              <a:ext cx="2625" cy="765"/>
                            </a:xfrm>
                            <a:prstGeom prst="rect">
                              <a:avLst/>
                            </a:prstGeom>
                            <a:solidFill>
                              <a:srgbClr val="FFFFFF"/>
                            </a:solidFill>
                            <a:ln w="9525">
                              <a:solidFill>
                                <a:srgbClr val="000000"/>
                              </a:solidFill>
                              <a:miter lim="800000"/>
                              <a:headEnd/>
                              <a:tailEnd/>
                            </a:ln>
                          </wps:spPr>
                          <wps:txbx>
                            <w:txbxContent>
                              <w:p w:rsidR="00862F6C" w:rsidRPr="008A5886" w:rsidRDefault="00862F6C" w:rsidP="00486F5A">
                                <w:pPr>
                                  <w:rPr>
                                    <w:rFonts w:asciiTheme="majorHAnsi" w:hAnsiTheme="majorHAnsi" w:cstheme="majorHAnsi"/>
                                    <w:sz w:val="18"/>
                                    <w:szCs w:val="18"/>
                                  </w:rPr>
                                </w:pPr>
                                <w:r>
                                  <w:rPr>
                                    <w:rFonts w:asciiTheme="majorHAnsi" w:hAnsiTheme="majorHAnsi" w:cstheme="majorHAnsi"/>
                                    <w:sz w:val="18"/>
                                    <w:szCs w:val="18"/>
                                  </w:rPr>
                                  <w:t>Start EH748</w:t>
                                </w:r>
                              </w:p>
                            </w:txbxContent>
                          </wps:txbx>
                          <wps:bodyPr rot="0" vert="horz" wrap="square" lIns="91440" tIns="45720" rIns="91440" bIns="45720" anchor="t" anchorCtr="0" upright="1">
                            <a:noAutofit/>
                          </wps:bodyPr>
                        </wps:wsp>
                      </wpg:grpSp>
                      <wpg:grpSp>
                        <wpg:cNvPr id="15931" name="Group 11464"/>
                        <wpg:cNvGrpSpPr>
                          <a:grpSpLocks/>
                        </wpg:cNvGrpSpPr>
                        <wpg:grpSpPr bwMode="auto">
                          <a:xfrm>
                            <a:off x="2170" y="10404"/>
                            <a:ext cx="3525" cy="680"/>
                            <a:chOff x="3930" y="1920"/>
                            <a:chExt cx="5145" cy="765"/>
                          </a:xfrm>
                        </wpg:grpSpPr>
                        <wps:wsp>
                          <wps:cNvPr id="15932" name="Rectangle 11465"/>
                          <wps:cNvSpPr>
                            <a:spLocks noChangeArrowheads="1"/>
                          </wps:cNvSpPr>
                          <wps:spPr bwMode="auto">
                            <a:xfrm>
                              <a:off x="3930" y="1920"/>
                              <a:ext cx="2520" cy="765"/>
                            </a:xfrm>
                            <a:prstGeom prst="rect">
                              <a:avLst/>
                            </a:prstGeom>
                            <a:solidFill>
                              <a:srgbClr val="FFFFFF"/>
                            </a:solidFill>
                            <a:ln w="9525">
                              <a:solidFill>
                                <a:srgbClr val="000000"/>
                              </a:solidFill>
                              <a:miter lim="800000"/>
                              <a:headEnd/>
                              <a:tailEnd/>
                            </a:ln>
                          </wps:spPr>
                          <wps:txbx>
                            <w:txbxContent>
                              <w:p w:rsidR="00862F6C" w:rsidRPr="008A5886" w:rsidRDefault="00862F6C" w:rsidP="00486F5A">
                                <w:pPr>
                                  <w:jc w:val="center"/>
                                  <w:rPr>
                                    <w:rFonts w:asciiTheme="majorHAnsi" w:hAnsiTheme="majorHAnsi" w:cstheme="majorHAnsi"/>
                                    <w:sz w:val="18"/>
                                    <w:szCs w:val="18"/>
                                  </w:rPr>
                                </w:pPr>
                                <w:r w:rsidRPr="008A5886">
                                  <w:rPr>
                                    <w:rFonts w:asciiTheme="majorHAnsi" w:hAnsiTheme="majorHAnsi" w:cstheme="majorHAnsi"/>
                                    <w:sz w:val="18"/>
                                    <w:szCs w:val="18"/>
                                  </w:rPr>
                                  <w:t xml:space="preserve">Stop heating </w:t>
                                </w:r>
                              </w:p>
                            </w:txbxContent>
                          </wps:txbx>
                          <wps:bodyPr rot="0" vert="horz" wrap="square" lIns="91440" tIns="45720" rIns="91440" bIns="45720" anchor="t" anchorCtr="0" upright="1">
                            <a:noAutofit/>
                          </wps:bodyPr>
                        </wps:wsp>
                        <wps:wsp>
                          <wps:cNvPr id="15933" name="Text Box 11466"/>
                          <wps:cNvSpPr txBox="1">
                            <a:spLocks noChangeArrowheads="1"/>
                          </wps:cNvSpPr>
                          <wps:spPr bwMode="auto">
                            <a:xfrm>
                              <a:off x="6450" y="1920"/>
                              <a:ext cx="2625" cy="765"/>
                            </a:xfrm>
                            <a:prstGeom prst="rect">
                              <a:avLst/>
                            </a:prstGeom>
                            <a:solidFill>
                              <a:srgbClr val="FFFFFF"/>
                            </a:solidFill>
                            <a:ln w="9525">
                              <a:solidFill>
                                <a:srgbClr val="000000"/>
                              </a:solidFill>
                              <a:miter lim="800000"/>
                              <a:headEnd/>
                              <a:tailEnd/>
                            </a:ln>
                          </wps:spPr>
                          <wps:txbx>
                            <w:txbxContent>
                              <w:p w:rsidR="00862F6C" w:rsidRPr="008A5886" w:rsidRDefault="00862F6C" w:rsidP="00486F5A">
                                <w:pPr>
                                  <w:rPr>
                                    <w:rFonts w:asciiTheme="majorHAnsi" w:hAnsiTheme="majorHAnsi" w:cstheme="majorHAnsi"/>
                                    <w:sz w:val="18"/>
                                    <w:szCs w:val="18"/>
                                  </w:rPr>
                                </w:pPr>
                                <w:r>
                                  <w:rPr>
                                    <w:rFonts w:asciiTheme="majorHAnsi" w:hAnsiTheme="majorHAnsi" w:cstheme="majorHAnsi"/>
                                    <w:sz w:val="18"/>
                                    <w:szCs w:val="18"/>
                                  </w:rPr>
                                  <w:t xml:space="preserve">Stop </w:t>
                                </w:r>
                                <w:r w:rsidRPr="008A5886">
                                  <w:rPr>
                                    <w:rFonts w:asciiTheme="majorHAnsi" w:hAnsiTheme="majorHAnsi" w:cstheme="majorHAnsi"/>
                                    <w:sz w:val="18"/>
                                    <w:szCs w:val="18"/>
                                  </w:rPr>
                                  <w:t>EH748</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4272" o:spid="_x0000_s2415" style="position:absolute;left:0;text-align:left;margin-left:27.6pt;margin-top:48.3pt;width:467.55pt;height:531.65pt;z-index:251308544" coordorigin="1970,1626" coordsize="9351,10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">
                <v:shape id="AutoShape 6095" o:spid="_x0000_s2416" type="#_x0000_t32" style="position:absolute;left:11010;top:6794;width:0;height:53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70JsMAAADeAAAADwAAAGRycy9kb3ducmV2LnhtbERPS2vCQBC+F/wPywi91Y3WisRsxFqU&#10;Xn1cvA3ZMQlmZ9PdbRL767uFgrf5+J6TrQfTiI6cry0rmE4SEMSF1TWXCs6n3csShA/IGhvLpOBO&#10;Htb56CnDVNueD9QdQyliCPsUFVQhtKmUvqjIoJ/YljhyV+sMhghdKbXDPoabRs6SZCEN1hwbKmxp&#10;W1FxO34bBQfE5LIPXz/Nu9vr7t5+7Pr5Sann8bBZgQg0hIf43/2p4/y35esc/t6JN8j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0u9CbDAAAA3gAAAA8AAAAAAAAAAAAA&#10;AAAAoQIAAGRycy9kb3ducmV2LnhtbFBLBQYAAAAABAAEAPkAAACRAwAAAAA=&#10;" strokeweight=".5pt">
                  <v:stroke startarrow="block"/>
                </v:shape>
                <v:group id="Group 6096" o:spid="_x0000_s2417" style="position:absolute;left:5290;top:7582;width:629;height:576" coordorigin="190,5424" coordsize="676,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zbiesQAAADeAAAA&#10;DwAAAAAAAAAAAAAAAACqAgAAZHJzL2Rvd25yZXYueG1sUEsFBgAAAAAEAAQA+gAAAJsDAAAAAA==&#10;">
                  <v:oval id="Oval 6097" o:spid="_x0000_s2418" style="position:absolute;left:190;top:5424;width:676;height: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MZMMA&#10;AADeAAAADwAAAGRycy9kb3ducmV2LnhtbERPTWvCQBC9F/wPyxS81Y0NCZK6iiiCPfTQ2N6H7JgE&#10;s7MhO43x37uFQm/zeJ+z3k6uUyMNofVsYLlIQBFX3rZcG/g6H19WoIIgW+w8k4E7BdhuZk9rLKy/&#10;8SeNpdQqhnAo0EAj0hdah6ohh2Hhe+LIXfzgUCIcam0HvMVw1+nXJMm1w5ZjQ4M97RuqruWPM3Co&#10;d2U+6lSy9HI4SXb9/nhPl8bMn6fdGyihSf7Ff+6TjfOzVZrD7zvxBr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dMZMMAAADeAAAADwAAAAAAAAAAAAAAAACYAgAAZHJzL2Rv&#10;d25yZXYueG1sUEsFBgAAAAAEAAQA9QAAAIgDAAAAAA==&#10;"/>
                  <v:shape id="Text Box 6098" o:spid="_x0000_s2419" type="#_x0000_t202" style="position:absolute;left:308;top:5506;width:407;height:4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l8MA&#10;AADeAAAADwAAAGRycy9kb3ducmV2LnhtbERP22rCQBB9L/gPywi+FN30otHoGmqhJa9aP2DMjkkw&#10;Oxuy21z+visIfZvDuc4uHUwtOmpdZVnByyICQZxbXXGh4PzzNV+DcB5ZY22ZFIzkIN1PnnaYaNvz&#10;kbqTL0QIYZeggtL7JpHS5SUZdAvbEAfualuDPsC2kLrFPoSbWr5G0UoarDg0lNjQZ0n57fRrFFyz&#10;/nm56S/f/hwf31cHrOKLHZWaTYePLQhPg/8XP9yZDvOX67cY7u+E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Fl8MAAADeAAAADwAAAAAAAAAAAAAAAACYAgAAZHJzL2Rv&#10;d25yZXYueG1sUEsFBgAAAAAEAAQA9QAAAIgDAAAAAA==&#10;" stroked="f">
                    <v:textbox>
                      <w:txbxContent>
                        <w:p w:rsidR="00862F6C" w:rsidRPr="00EA56AA" w:rsidRDefault="00862F6C" w:rsidP="00AF142A">
                          <w:pPr>
                            <w:rPr>
                              <w:rFonts w:asciiTheme="majorHAnsi" w:hAnsiTheme="majorHAnsi" w:cstheme="majorHAnsi"/>
                              <w:b/>
                              <w:sz w:val="18"/>
                              <w:szCs w:val="18"/>
                              <w:lang w:val="fr-FR"/>
                            </w:rPr>
                          </w:pPr>
                          <w:r w:rsidRPr="00EA56AA">
                            <w:rPr>
                              <w:rFonts w:asciiTheme="majorHAnsi" w:hAnsiTheme="majorHAnsi" w:cstheme="majorHAnsi"/>
                              <w:b/>
                              <w:sz w:val="18"/>
                              <w:szCs w:val="18"/>
                              <w:lang w:val="fr-FR"/>
                            </w:rPr>
                            <w:t>B</w:t>
                          </w:r>
                        </w:p>
                      </w:txbxContent>
                    </v:textbox>
                  </v:shape>
                </v:group>
                <v:shape id="Text Box 6099" o:spid="_x0000_s2420" type="#_x0000_t202" style="position:absolute;left:7681;top:11054;width:2775;height: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aR5cYA&#10;AADeAAAADwAAAGRycy9kb3ducmV2LnhtbESPzW7CQAyE75V4h5WRuFSwoZS/wIIKUiuu/DyAyZok&#10;IuuNsgsJb18fKvVma8Yzn9fbzlXqSU0oPRsYjxJQxJm3JecGLufv4QJUiMgWK89k4EUBtpve2xpT&#10;61s+0vMUcyUhHFI0UMRYp1qHrCCHYeRrYtFuvnEYZW1ybRtsJdxV+iNJZtphydJQYE37grL76eEM&#10;3A7t+3TZXn/iZX78nO2wnF/9y5hBv/tagYrUxX/z3/XBCv50MRFeeUdm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aR5cYAAADeAAAADwAAAAAAAAAAAAAAAACYAgAAZHJz&#10;L2Rvd25yZXYueG1sUEsFBgAAAAAEAAQA9QAAAIsDAAAAAA==&#10;" stroked="f">
                  <v:textbox>
                    <w:txbxContent>
                      <w:p w:rsidR="00862F6C" w:rsidRPr="00862F6C" w:rsidRDefault="00862F6C" w:rsidP="00AF142A">
                        <w:pPr>
                          <w:rPr>
                            <w:rFonts w:asciiTheme="majorHAnsi" w:hAnsiTheme="majorHAnsi" w:cstheme="majorHAnsi"/>
                            <w:sz w:val="18"/>
                            <w:szCs w:val="18"/>
                            <w:lang w:val="sv-SE"/>
                          </w:rPr>
                        </w:pPr>
                        <w:r w:rsidRPr="00862F6C">
                          <w:rPr>
                            <w:rFonts w:asciiTheme="majorHAnsi" w:hAnsiTheme="majorHAnsi" w:cstheme="majorHAnsi"/>
                            <w:sz w:val="18"/>
                            <w:szCs w:val="18"/>
                            <w:lang w:val="sv-SE"/>
                          </w:rPr>
                          <w:t xml:space="preserve">(TT750 OR TT755)&gt;TT750H </w:t>
                        </w:r>
                      </w:p>
                      <w:p w:rsidR="00862F6C" w:rsidRPr="00862F6C" w:rsidRDefault="00862F6C" w:rsidP="00AF142A">
                        <w:pPr>
                          <w:rPr>
                            <w:rFonts w:asciiTheme="majorHAnsi" w:hAnsiTheme="majorHAnsi" w:cstheme="majorHAnsi"/>
                            <w:sz w:val="18"/>
                            <w:szCs w:val="18"/>
                            <w:lang w:val="sv-SE"/>
                          </w:rPr>
                        </w:pPr>
                        <w:r w:rsidRPr="00862F6C">
                          <w:rPr>
                            <w:rFonts w:asciiTheme="majorHAnsi" w:hAnsiTheme="majorHAnsi" w:cstheme="majorHAnsi"/>
                            <w:sz w:val="18"/>
                            <w:szCs w:val="18"/>
                            <w:lang w:val="sv-SE"/>
                          </w:rPr>
                          <w:t>&amp; TT748&gt;TT748W</w:t>
                        </w:r>
                      </w:p>
                    </w:txbxContent>
                  </v:textbox>
                </v:shape>
                <v:shape id="Text Box 6100" o:spid="_x0000_s2421" type="#_x0000_t202" style="position:absolute;left:7004;top:11694;width:938;height: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o0fsQA&#10;AADeAAAADwAAAGRycy9kb3ducmV2LnhtbERP22rCQBB9F/oPyxT6InXTqlHTbEIrVHw19QPG7ORC&#10;s7MhuzXx77uFgm9zONdJ88l04kqDay0reFlEIIhLq1uuFZy/Pp+3IJxH1thZJgU3cpBnD7MUE21H&#10;PtG18LUIIewSVNB43ydSurIhg25he+LAVXYw6AMcaqkHHEO46eRrFMXSYMuhocGe9g2V38WPUVAd&#10;x/l6N14O/rw5reIPbDcXe1Pq6XF6fwPhafJ38b/7qMP89Xa5g793wg0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qNH7EAAAA3gAAAA8AAAAAAAAAAAAAAAAAmAIAAGRycy9k&#10;b3ducmV2LnhtbFBLBQYAAAAABAAEAPUAAACJAwAAAAA=&#10;" stroked="f">
                  <v:textbox>
                    <w:txbxContent>
                      <w:p w:rsidR="00862F6C" w:rsidRPr="008A5886" w:rsidRDefault="00862F6C" w:rsidP="00AF142A">
                        <w:pPr>
                          <w:rPr>
                            <w:rFonts w:asciiTheme="majorHAnsi" w:hAnsiTheme="majorHAnsi" w:cstheme="majorHAnsi"/>
                            <w:sz w:val="18"/>
                            <w:szCs w:val="18"/>
                          </w:rPr>
                        </w:pPr>
                        <w:r w:rsidRPr="008A5886">
                          <w:rPr>
                            <w:rFonts w:asciiTheme="majorHAnsi" w:hAnsiTheme="majorHAnsi" w:cstheme="majorHAnsi"/>
                            <w:sz w:val="18"/>
                            <w:szCs w:val="18"/>
                          </w:rPr>
                          <w:t xml:space="preserve">Stop </w:t>
                        </w:r>
                      </w:p>
                    </w:txbxContent>
                  </v:textbox>
                </v:shape>
                <v:shape id="Text Box 6101" o:spid="_x0000_s2422" type="#_x0000_t202" style="position:absolute;left:7371;top:9685;width:3108;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bunsUA&#10;AADeAAAADwAAAGRycy9kb3ducmV2LnhtbESPzW7CQAyE75V4h5WRuFSwAfGbsiCoVMSVnwcwWZNE&#10;zXqj7ELC29eHStxseTwz33rbuUo9qQmlZwPjUQKKOPO25NzA9fIzXIIKEdli5ZkMvCjAdtP7WGNq&#10;fcsnep5jrsSEQ4oGihjrVOuQFeQwjHxNLLe7bxxGWZtc2wZbMXeVniTJXDssWRIKrOm7oOz3/HAG&#10;7sf2c7Zqb4d4XZym8z2Wi5t/GTPod7svUJG6+Bb/fx+t1J8tpwIgODKD3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u6exQAAAN4AAAAPAAAAAAAAAAAAAAAAAJgCAABkcnMv&#10;ZG93bnJldi54bWxQSwUGAAAAAAQABAD1AAAAigMAAAAA&#10;" stroked="f">
                  <v:textbox>
                    <w:txbxContent>
                      <w:p w:rsidR="00862F6C" w:rsidRDefault="00862F6C" w:rsidP="00AF142A">
                        <w:pPr>
                          <w:rPr>
                            <w:rFonts w:asciiTheme="majorHAnsi" w:hAnsiTheme="majorHAnsi" w:cstheme="majorHAnsi"/>
                            <w:sz w:val="18"/>
                            <w:szCs w:val="18"/>
                          </w:rPr>
                        </w:pPr>
                        <w:r>
                          <w:rPr>
                            <w:rFonts w:asciiTheme="majorHAnsi" w:hAnsiTheme="majorHAnsi" w:cstheme="majorHAnsi"/>
                            <w:sz w:val="18"/>
                            <w:szCs w:val="18"/>
                          </w:rPr>
                          <w:t>(</w:t>
                        </w:r>
                        <w:r w:rsidRPr="008A5886">
                          <w:rPr>
                            <w:rFonts w:asciiTheme="majorHAnsi" w:hAnsiTheme="majorHAnsi" w:cstheme="majorHAnsi"/>
                            <w:sz w:val="18"/>
                            <w:szCs w:val="18"/>
                          </w:rPr>
                          <w:t>TT750</w:t>
                        </w:r>
                        <w:r>
                          <w:rPr>
                            <w:rFonts w:asciiTheme="majorHAnsi" w:hAnsiTheme="majorHAnsi" w:cstheme="majorHAnsi"/>
                            <w:sz w:val="18"/>
                            <w:szCs w:val="18"/>
                          </w:rPr>
                          <w:t xml:space="preserve"> OR TT755)</w:t>
                        </w:r>
                        <w:r w:rsidRPr="008A5886">
                          <w:rPr>
                            <w:rFonts w:asciiTheme="majorHAnsi" w:hAnsiTheme="majorHAnsi" w:cstheme="majorHAnsi"/>
                            <w:sz w:val="18"/>
                            <w:szCs w:val="18"/>
                          </w:rPr>
                          <w:t xml:space="preserve">&lt;TT750L </w:t>
                        </w:r>
                      </w:p>
                      <w:p w:rsidR="00862F6C" w:rsidRPr="008A5886" w:rsidRDefault="00862F6C" w:rsidP="00AF142A">
                        <w:pPr>
                          <w:rPr>
                            <w:rFonts w:asciiTheme="majorHAnsi" w:hAnsiTheme="majorHAnsi" w:cstheme="majorHAnsi"/>
                            <w:sz w:val="18"/>
                            <w:szCs w:val="18"/>
                          </w:rPr>
                        </w:pPr>
                        <w:r>
                          <w:rPr>
                            <w:rFonts w:asciiTheme="majorHAnsi" w:hAnsiTheme="majorHAnsi" w:cstheme="majorHAnsi"/>
                            <w:sz w:val="18"/>
                            <w:szCs w:val="18"/>
                          </w:rPr>
                          <w:t>OR</w:t>
                        </w:r>
                        <w:r w:rsidRPr="008A5886">
                          <w:rPr>
                            <w:rFonts w:asciiTheme="majorHAnsi" w:hAnsiTheme="majorHAnsi" w:cstheme="majorHAnsi"/>
                            <w:sz w:val="18"/>
                            <w:szCs w:val="18"/>
                          </w:rPr>
                          <w:t xml:space="preserve"> TT748&lt;</w:t>
                        </w:r>
                        <w:r>
                          <w:rPr>
                            <w:rFonts w:asciiTheme="majorHAnsi" w:hAnsiTheme="majorHAnsi" w:cstheme="majorHAnsi"/>
                            <w:sz w:val="18"/>
                            <w:szCs w:val="18"/>
                          </w:rPr>
                          <w:t>TT748C OR Stop</w:t>
                        </w:r>
                      </w:p>
                    </w:txbxContent>
                  </v:textbox>
                </v:shape>
                <v:shape id="Text Box 6107" o:spid="_x0000_s2423" type="#_x0000_t202" style="position:absolute;left:3240;top:11242;width:171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pLBcMA&#10;AADeAAAADwAAAGRycy9kb3ducmV2LnhtbERP24rCMBB9F/Yfwizsi2iqeKnVKLqw4mvVD5g2Y1ts&#10;JqWJtv79RljYtzmc62x2vanFk1pXWVYwGUcgiHOrKy4UXC8/oxiE88gaa8uk4EUOdtuPwQYTbTtO&#10;6Xn2hQgh7BJUUHrfJFK6vCSDbmwb4sDdbGvQB9gWUrfYhXBTy2kULaTBikNDiQ19l5Tfzw+j4Hbq&#10;hvNVlx39dZnOFgeslpl9KfX12e/XIDz1/l/85z7pMH8ezybwfifc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pLBcMAAADeAAAADwAAAAAAAAAAAAAAAACYAgAAZHJzL2Rv&#10;d25yZXYueG1sUEsFBgAAAAAEAAQA9QAAAIgDAAAAAA==&#10;" stroked="f">
                  <v:textbox>
                    <w:txbxContent>
                      <w:p w:rsidR="00862F6C" w:rsidRPr="008A5886" w:rsidRDefault="00862F6C" w:rsidP="00AF142A">
                        <w:pPr>
                          <w:rPr>
                            <w:rFonts w:asciiTheme="majorHAnsi" w:hAnsiTheme="majorHAnsi" w:cstheme="majorHAnsi"/>
                            <w:sz w:val="18"/>
                            <w:szCs w:val="18"/>
                          </w:rPr>
                        </w:pPr>
                        <w:r w:rsidRPr="008A5886">
                          <w:rPr>
                            <w:rFonts w:asciiTheme="majorHAnsi" w:hAnsiTheme="majorHAnsi" w:cstheme="majorHAnsi"/>
                            <w:sz w:val="18"/>
                            <w:szCs w:val="18"/>
                          </w:rPr>
                          <w:t>TT748 &lt; TT748L</w:t>
                        </w:r>
                      </w:p>
                    </w:txbxContent>
                  </v:textbox>
                </v:shape>
                <v:shape id="AutoShape 6108" o:spid="_x0000_s2424" type="#_x0000_t32" style="position:absolute;left:10738;top:8663;width:0;height:30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qCB8UAAADeAAAADwAAAGRycy9kb3ducmV2LnhtbERPTWvCQBC9F/oflil4KXUTqRKiq5RC&#10;oXgQanLwOOxOk2B2Nt3dxvjv3ULB2zze52x2k+3FSD50jhXk8wwEsXam40ZBXX28FCBCRDbYOyYF&#10;Vwqw2z4+bLA07sJfNB5jI1IIhxIVtDEOpZRBt2QxzN1AnLhv5y3GBH0jjcdLCre9XGTZSlrsODW0&#10;ONB7S/p8/LUKun19qMfnn+h1sc9PPg/VqddKzZ6mtzWISFO8i//dnybNXxavC/h7J90gt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0qCB8UAAADeAAAADwAAAAAAAAAA&#10;AAAAAAChAgAAZHJzL2Rvd25yZXYueG1sUEsFBgAAAAAEAAQA+QAAAJMDAAAAAA==&#10;"/>
                <v:shape id="AutoShape 6109" o:spid="_x0000_s2425" type="#_x0000_t32" style="position:absolute;left:7348;top:8676;width:340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hRTMEAAADeAAAADwAAAGRycy9kb3ducmV2LnhtbERP24rCMBB9F/Yfwiz4pqn1glSjLIIg&#10;+7bVDxiasak2k9Jkbfz7jSDs2xzOdbb7aFvxoN43jhXMphkI4srphmsFl/NxsgbhA7LG1jEpeJKH&#10;/e5jtMVCu4F/6FGGWqQQ9gUqMCF0hZS+MmTRT11HnLir6y2GBPta6h6HFG5bmWfZSlpsODUY7Ohg&#10;qLqXv1ZBbmZxcbxhN/8u4z2/lvXKVYNS48/4tQERKIZ/8dt90mn+cr2Yw+uddIP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aFFMwQAAAN4AAAAPAAAAAAAAAAAAAAAA&#10;AKECAABkcnMvZG93bnJldi54bWxQSwUGAAAAAAQABAD5AAAAjwMAAAAA&#10;" strokeweight=".5pt">
                  <v:stroke endarrow="block"/>
                </v:shape>
                <v:shape id="AutoShape 6110" o:spid="_x0000_s2426" type="#_x0000_t32" style="position:absolute;left:3046;top:8439;width:0;height:7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cOK8UAAADeAAAADwAAAGRycy9kb3ducmV2LnhtbERPTWsCMRC9F/ofwhS8FM0qWmQ1yrYg&#10;aMGDVu/jZtyEbibbTdT13zeFgrd5vM+ZLztXiyu1wXpWMBxkIIhLry1XCg5fq/4URIjIGmvPpOBO&#10;AZaL56c55trfeEfXfaxECuGQowITY5NLGUpDDsPAN8SJO/vWYUywraRu8ZbCXS1HWfYmHVpODQYb&#10;+jBUfu8vTsF2M3wvTsZuPnc/djtZFfWlej0q1XvpihmISF18iP/da53mT6bjMfy9k26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LcOK8UAAADeAAAADwAAAAAAAAAA&#10;AAAAAAChAgAAZHJzL2Rvd25yZXYueG1sUEsFBgAAAAAEAAQA+QAAAJMDAAAAAA==&#10;"/>
                <v:shape id="AutoShape 6111" o:spid="_x0000_s2427" type="#_x0000_t32" style="position:absolute;left:2162;top:11737;width:36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rsMUAAADeAAAADwAAAGRycy9kb3ducmV2LnhtbERPTWsCMRC9C/6HMEIvollLt8jWKGtB&#10;qAUP2nqfbqab0M1k3UTd/vtGEHqbx/ucxap3jbhQF6xnBbNpBoK48tpyreDzYzOZgwgRWWPjmRT8&#10;UoDVcjhYYKH9lfd0OcRapBAOBSowMbaFlKEy5DBMfUucuG/fOYwJdrXUHV5TuGvkY5Y9S4eWU4PB&#10;ll4NVT+Hs1Ow287W5Zex2/f9ye7yTdmc6/FRqYdRX76AiNTHf/Hd/abT/Hz+lMPtnXSD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rsMUAAADeAAAADwAAAAAAAAAA&#10;AAAAAAChAgAAZHJzL2Rvd25yZXYueG1sUEsFBgAAAAAEAAQA+QAAAJMDAAAAAA==&#10;"/>
                <v:shape id="AutoShape 6112" o:spid="_x0000_s2428" type="#_x0000_t32" style="position:absolute;left:5857;top:8681;width:0;height:30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GEBMUAAADeAAAADwAAAGRycy9kb3ducmV2LnhtbERPTWvCQBC9C/0Pywi9iG5SqoTUVUQo&#10;FA+Fmhw8DrvTJJidTXe3Mf333ULB2zze52z3k+3FSD50jhXkqwwEsXam40ZBXb0uCxAhIhvsHZOC&#10;Hwqw3z3Mtlgad+MPGs+xESmEQ4kK2hiHUsqgW7IYVm4gTtyn8xZjgr6RxuMthdtePmXZRlrsODW0&#10;ONCxJX09f1sF3al+r8fFV/S6OOUXn4fq0mulHufT4QVEpCnexf/uN5Pmr4vnDfy9k26Qu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GEBMUAAADeAAAADwAAAAAAAAAA&#10;AAAAAAChAgAAZHJzL2Rvd25yZXYueG1sUEsFBgAAAAAEAAQA+QAAAJMDAAAAAA==&#10;"/>
                <v:group id="Group 6116" o:spid="_x0000_s2429" style="position:absolute;left:7158;top:9546;width:227;height:682"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SuquvFAAAA3gAA&#10;AA8AAAAAAAAAAAAAAAAAqgIAAGRycy9kb3ducmV2LnhtbFBLBQYAAAAABAAEAPoAAACcAwAAAAA=&#10;">
                  <v:shape id="AutoShape 6117" o:spid="_x0000_s2430"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oELsgAAADeAAAADwAAAGRycy9kb3ducmV2LnhtbESPQU8CMRCF7yb8h2ZMvBjpYsSQlUIW&#10;ExIh4QDqfdyO28btdN0WWP+9cyDhNpP35r1v5sshtOpEffKRDUzGBSjiOlrPjYGP9/XDDFTKyBbb&#10;yGTgjxIsF6ObOZY2nnlPp0NulIRwKtGAy7krtU61o4BpHDti0b5jHzDL2jfa9niW8NDqx6J41gE9&#10;S4PDjl4d1T+HYzCw20xW1Zfzm+3+1++m66o9NvefxtzdDtULqExDvpov129W8KezJ+GVd2QGvfg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foELsgAAADeAAAADwAAAAAA&#10;AAAAAAAAAAChAgAAZHJzL2Rvd25yZXYueG1sUEsFBgAAAAAEAAQA+QAAAJYDAAAAAA==&#10;"/>
                  <v:shape id="AutoShape 6118" o:spid="_x0000_s2431"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ahtcUAAADeAAAADwAAAGRycy9kb3ducmV2LnhtbERPS2sCMRC+C/0PYQq9iGYttejWKKsg&#10;1IIHX/dxM92EbibbTdTtv28KQm/z8T1ntuhcLa7UButZwWiYgSAuvbZcKTge1oMJiBCRNdaeScEP&#10;BVjMH3ozzLW/8Y6u+1iJFMIhRwUmxiaXMpSGHIahb4gT9+lbhzHBtpK6xVsKd7V8zrJX6dByajDY&#10;0MpQ+bW/OAXbzWhZnI3dfOy+7Xa8LupL1T8p9fTYFW8gInXxX3x3v+s0fzx5mcL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rahtcUAAADeAAAADwAAAAAAAAAA&#10;AAAAAAChAgAAZHJzL2Rvd25yZXYueG1sUEsFBgAAAAAEAAQA+QAAAJMDAAAAAA==&#10;"/>
                </v:group>
                <v:rect id="Rectangle 6119" o:spid="_x0000_s2432" style="position:absolute;left:6648;top:10226;width:1625;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ZqLcYA&#10;AADeAAAADwAAAGRycy9kb3ducmV2LnhtbESPQW/CMAyF75P4D5GRuI0UEBMUAkKbmMYRymU305i2&#10;0DhVE6Dbr8eHSbvZ8vN771uuO1erO7Wh8mxgNExAEefeVlwYOGbb1xmoEJEt1p7JwA8FWK96L0tM&#10;rX/wnu6HWCgx4ZCigTLGJtU65CU5DEPfEMvt7FuHUda20LbFh5i7Wo+T5E07rFgSSmzovaT8erg5&#10;A6dqfMTfffaZuPl2Endddrl9fxgz6HebBahIXfwX/31/Wak/nU0FQHBkBr1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ZqLcYAAADeAAAADwAAAAAAAAAAAAAAAACYAgAAZHJz&#10;L2Rvd25yZXYueG1sUEsFBgAAAAAEAAQA9QAAAIsDAAAAAA==&#10;">
                  <v:textbox>
                    <w:txbxContent>
                      <w:p w:rsidR="00862F6C" w:rsidRPr="008A5886" w:rsidRDefault="00862F6C" w:rsidP="00AF142A">
                        <w:pPr>
                          <w:jc w:val="center"/>
                          <w:rPr>
                            <w:rFonts w:asciiTheme="majorHAnsi" w:hAnsiTheme="majorHAnsi" w:cstheme="majorHAnsi"/>
                            <w:sz w:val="18"/>
                            <w:szCs w:val="18"/>
                          </w:rPr>
                        </w:pPr>
                        <w:r w:rsidRPr="008A5886">
                          <w:rPr>
                            <w:rFonts w:asciiTheme="majorHAnsi" w:hAnsiTheme="majorHAnsi" w:cstheme="majorHAnsi"/>
                            <w:sz w:val="18"/>
                            <w:szCs w:val="18"/>
                          </w:rPr>
                          <w:t>Stop LN2 circulation</w:t>
                        </w:r>
                      </w:p>
                    </w:txbxContent>
                  </v:textbox>
                </v:rect>
                <v:shape id="Text Box 6120" o:spid="_x0000_s2433" type="#_x0000_t202" style="position:absolute;left:8273;top:10226;width:1693;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2Tr8UA&#10;AADeAAAADwAAAGRycy9kb3ducmV2LnhtbERPS2vCQBC+F/oflhG8FN1oq8boKkVo0Vt9oNchOyah&#10;2dl0d43pv+8WCr3Nx/ec5boztWjJ+cqygtEwAUGcW11xoeB0fBukIHxA1lhbJgXf5GG9enxYYqbt&#10;nffUHkIhYgj7DBWUITSZlD4vyaAf2oY4clfrDIYIXSG1w3sMN7UcJ8lUGqw4NpTY0Kak/PNwMwrS&#10;l2178bvnj3M+vdbz8DRr37+cUv1e97oAEagL/+I/91bH+ZN0MoLfd+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7ZOvxQAAAN4AAAAPAAAAAAAAAAAAAAAAAJgCAABkcnMv&#10;ZG93bnJldi54bWxQSwUGAAAAAAQABAD1AAAAigMAAAAA&#10;">
                  <v:textbox>
                    <w:txbxContent>
                      <w:p w:rsidR="00862F6C" w:rsidRDefault="00862F6C" w:rsidP="00AF142A">
                        <w:pPr>
                          <w:rPr>
                            <w:rFonts w:asciiTheme="majorHAnsi" w:hAnsiTheme="majorHAnsi" w:cstheme="majorHAnsi"/>
                            <w:sz w:val="18"/>
                            <w:szCs w:val="18"/>
                          </w:rPr>
                        </w:pPr>
                        <w:r>
                          <w:rPr>
                            <w:rFonts w:asciiTheme="majorHAnsi" w:hAnsiTheme="majorHAnsi" w:cstheme="majorHAnsi"/>
                            <w:sz w:val="18"/>
                            <w:szCs w:val="18"/>
                          </w:rPr>
                          <w:t>CV740 opened</w:t>
                        </w:r>
                      </w:p>
                      <w:p w:rsidR="00862F6C" w:rsidRPr="008A5886" w:rsidRDefault="00862F6C" w:rsidP="00AF142A">
                        <w:pPr>
                          <w:rPr>
                            <w:rFonts w:asciiTheme="majorHAnsi" w:hAnsiTheme="majorHAnsi" w:cstheme="majorHAnsi"/>
                            <w:sz w:val="18"/>
                            <w:szCs w:val="18"/>
                          </w:rPr>
                        </w:pPr>
                        <w:r>
                          <w:rPr>
                            <w:rFonts w:asciiTheme="majorHAnsi" w:hAnsiTheme="majorHAnsi" w:cstheme="majorHAnsi"/>
                            <w:sz w:val="18"/>
                            <w:szCs w:val="18"/>
                          </w:rPr>
                          <w:t>Close EV748</w:t>
                        </w:r>
                      </w:p>
                    </w:txbxContent>
                  </v:textbox>
                </v:shape>
                <v:shape id="AutoShape 6121" o:spid="_x0000_s2434" type="#_x0000_t32" style="position:absolute;left:7271;top:10952;width:0;height: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ulGcUAAADeAAAADwAAAGRycy9kb3ducmV2LnhtbERPTWsCMRC9F/ofwhR6KZpVWJHVKFtB&#10;qAUPWr2Pm3ETupmsm6jbf98UhN7m8T5nvuxdI27UBetZwWiYgSCuvLZcKzh8rQdTECEia2w8k4If&#10;CrBcPD/NsdD+zju67WMtUgiHAhWYGNtCylAZchiGviVO3Nl3DmOCXS11h/cU7ho5zrKJdGg5NRhs&#10;aWWo+t5fnYLtZvRenozdfO4udpuvy+Zavx2Ven3pyxmISH38Fz/cHzrNz6f5GP7eSTf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culGcUAAADeAAAADwAAAAAAAAAA&#10;AAAAAAChAgAAZHJzL2Rvd25yZXYueG1sUEsFBgAAAAAEAAQA+QAAAJMDAAAAAA==&#10;"/>
                <v:shape id="AutoShape 6122" o:spid="_x0000_s2435" type="#_x0000_t32" style="position:absolute;left:6881;top:11156;width:82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xQcUAAADeAAAADwAAAGRycy9kb3ducmV2LnhtbERPTWvCQBC9F/oflin0UuomFSVEVymF&#10;QvEgaHLwOOxOk2B2Nt3dxvjv3ULB2zze56y3k+3FSD50jhXkswwEsXam40ZBXX2+FiBCRDbYOyYF&#10;Vwqw3Tw+rLE07sIHGo+xESmEQ4kK2hiHUsqgW7IYZm4gTty38xZjgr6RxuMlhdtevmXZUlrsODW0&#10;ONBHS/p8/LUKul29r8eXn+h1sctPPg/VqddKPT9N7ysQkaZ4F/+7v0yavygWc/h7J90gN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d+xQcUAAADeAAAADwAAAAAAAAAA&#10;AAAAAAChAgAAZHJzL2Rvd25yZXYueG1sUEsFBgAAAAAEAAQA+QAAAJMDAAAAAA==&#10;"/>
                <v:shape id="AutoShape 6123" o:spid="_x0000_s2436" type="#_x0000_t32" style="position:absolute;left:6871;top:11159;width:0;height:9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6Y9sUAAADeAAAADwAAAGRycy9kb3ducmV2LnhtbERPTWsCMRC9C/6HMEIvollLt8jWKGtB&#10;qAUP2nqfbqab0M1k3UTd/vtGEHqbx/ucxap3jbhQF6xnBbNpBoK48tpyreDzYzOZgwgRWWPjmRT8&#10;UoDVcjhYYKH9lfd0OcRapBAOBSowMbaFlKEy5DBMfUucuG/fOYwJdrXUHV5TuGvkY5Y9S4eWU4PB&#10;ll4NVT+Hs1Ow287W5Zex2/f9ye7yTdmc6/FRqYdRX76AiNTHf/Hd/abT/HyeP8HtnXSD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W6Y9sUAAADeAAAADwAAAAAAAAAA&#10;AAAAAAChAgAAZHJzL2Rvd25yZXYueG1sUEsFBgAAAAAEAAQA+QAAAJMDAAAAAA==&#10;"/>
                <v:shape id="AutoShape 6124" o:spid="_x0000_s2437" type="#_x0000_t32" style="position:absolute;left:6756;top:11902;width:22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I9bcQAAADeAAAADwAAAGRycy9kb3ducmV2LnhtbERPTWsCMRC9F/ofwhR6KZq1sCKrUbYF&#10;oQoetPU+bsZNcDPZbqKu/74pCN7m8T5ntuhdIy7UBetZwWiYgSCuvLZcK/j5Xg4mIEJE1th4JgU3&#10;CrCYPz/NsND+ylu67GItUgiHAhWYGNtCylAZchiGviVO3NF3DmOCXS11h9cU7hr5nmVj6dByajDY&#10;0qeh6rQ7OwWb1eijPBi7Wm9/7SZfls25ftsr9frSl1MQkfr4EN/dXzrNzyd5Dv/vpBv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Ij1txAAAAN4AAAAPAAAAAAAAAAAA&#10;AAAAAKECAABkcnMvZG93bnJldi54bWxQSwUGAAAAAAQABAD5AAAAkgMAAAAA&#10;"/>
                <v:group id="Group 6125" o:spid="_x0000_s2438" style="position:absolute;left:7582;top:11159;width:237;height:508"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juZrcQAAADeAAAA&#10;DwAAAAAAAAAAAAAAAACqAgAAZHJzL2Rvd25yZXYueG1sUEsFBgAAAAAEAAQA+gAAAJsDAAAAAA==&#10;">
                  <v:shape id="AutoShape 6126" o:spid="_x0000_s2439"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wGgcUAAADeAAAADwAAAGRycy9kb3ducmV2LnhtbERPTWsCMRC9F/ofwhS8FM0qbCurUbaC&#10;oAUP2nofN+MmuJlsN1G3/74pFHqbx/uc+bJ3jbhRF6xnBeNRBoK48tpyreDzYz2cgggRWWPjmRR8&#10;U4Dl4vFhjoX2d97T7RBrkUI4FKjAxNgWUobKkMMw8i1x4s6+cxgT7GqpO7yncNfISZa9SIeWU4PB&#10;llaGqsvh6hTstuO38mTs9n3/ZXf5umyu9fNRqcFTX85AROrjv/jPvdFpfj7NX+H3nXSDX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wGgcUAAADeAAAADwAAAAAAAAAA&#10;AAAAAAChAgAAZHJzL2Rvd25yZXYueG1sUEsFBgAAAAAEAAQA+QAAAJMDAAAAAA==&#10;"/>
                  <v:shape id="AutoShape 6127" o:spid="_x0000_s2440"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OS88gAAADeAAAADwAAAGRycy9kb3ducmV2LnhtbESPQUsDMRCF70L/Q5iCF7HZCitlbVq2&#10;QsEKPbTqfdyMm+Bmst2k7frvnYPgbYb35r1vlusxdOpCQ/KRDcxnBSjiJlrPrYH3t+39AlTKyBa7&#10;yGTghxKsV5ObJVY2XvlAl2NulYRwqtCAy7mvtE6No4BpFnti0b7iEDDLOrTaDniV8NDph6J41AE9&#10;S4PDnp4dNd/HczCw38039afzu9fDye/Lbd2d27sPY26nY/0EKtOY/81/1y9W8MtFKbzyjsygV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COS88gAAADeAAAADwAAAAAA&#10;AAAAAAAAAAChAgAAZHJzL2Rvd25yZXYueG1sUEsFBgAAAAAEAAQA+QAAAJYDAAAAAA==&#10;"/>
                </v:group>
                <v:shape id="AutoShape 6128" o:spid="_x0000_s2441" type="#_x0000_t32" style="position:absolute;left:7714;top:11660;width:3043;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eGq8QAAADeAAAADwAAAGRycy9kb3ducmV2LnhtbERPTWvCQBC9F/oflin0UnSTgiVGVykF&#10;QTwU1Bw8DrtjEszOprvbGP+9WxB6m8f7nOV6tJ0YyIfWsYJ8moEg1s60XCuojptJASJEZIOdY1Jw&#10;owDr1fPTEkvjrryn4RBrkUI4lKigibEvpQy6IYth6nrixJ2dtxgT9LU0Hq8p3HbyPcs+pMWWU0OD&#10;PX01pC+HX6ug3VXf1fD2E70udvnJ5+F46rRSry/j5wJEpDH+ix/urUnzZ8VsDn/vpBv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N4arxAAAAN4AAAAPAAAAAAAAAAAA&#10;AAAAAKECAABkcnMvZG93bnJldi54bWxQSwUGAAAAAAQABAD5AAAAkgMAAAAA&#10;"/>
                <v:group id="Group 6129" o:spid="_x0000_s2442" style="position:absolute;left:6648;top:8923;width:3318;height:720" coordorigin="3930,1920" coordsize="514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IDybv/IAAAA&#10;3gAAAA8AAAAAAAAAAAAAAAAAqgIAAGRycy9kb3ducmV2LnhtbFBLBQYAAAAABAAEAPoAAACfAwAA&#10;AAA=&#10;">
                  <v:rect id="Rectangle 6130" o:spid="_x0000_s2443" style="position:absolute;left:3930;top:1920;width:252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YFC8MA&#10;AADeAAAADwAAAGRycy9kb3ducmV2LnhtbERPTYvCMBC9C/6HMII3TVUU7RpFFEWPWi/eZpvZtmsz&#10;KU3U6q83wsLe5vE+Z75sTCnuVLvCsoJBPwJBnFpdcKbgnGx7UxDOI2ssLZOCJzlYLtqtOcbaPvhI&#10;95PPRAhhF6OC3PsqltKlORl0fVsRB+7H1gZ9gHUmdY2PEG5KOYyiiTRYcGjIsaJ1Tun1dDMKvovh&#10;GV/HZBeZ2XbkD03ye7tslOp2mtUXCE+N/xf/ufc6zB9PJwP4vBNukI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7YFC8MAAADeAAAADwAAAAAAAAAAAAAAAACYAgAAZHJzL2Rv&#10;d25yZXYueG1sUEsFBgAAAAAEAAQA9QAAAIgDAAAAAA==&#10;">
                    <v:textbox>
                      <w:txbxContent>
                        <w:p w:rsidR="00862F6C" w:rsidRPr="008A5886" w:rsidRDefault="00862F6C" w:rsidP="00AF142A">
                          <w:pPr>
                            <w:jc w:val="center"/>
                            <w:rPr>
                              <w:rFonts w:asciiTheme="majorHAnsi" w:hAnsiTheme="majorHAnsi" w:cstheme="majorHAnsi"/>
                              <w:sz w:val="18"/>
                              <w:szCs w:val="18"/>
                            </w:rPr>
                          </w:pPr>
                          <w:r>
                            <w:rPr>
                              <w:rFonts w:asciiTheme="majorHAnsi" w:hAnsiTheme="majorHAnsi" w:cstheme="majorHAnsi"/>
                              <w:sz w:val="18"/>
                              <w:szCs w:val="18"/>
                            </w:rPr>
                            <w:t xml:space="preserve">Start </w:t>
                          </w:r>
                          <w:r w:rsidRPr="008A5886">
                            <w:rPr>
                              <w:rFonts w:asciiTheme="majorHAnsi" w:hAnsiTheme="majorHAnsi" w:cstheme="majorHAnsi"/>
                              <w:sz w:val="18"/>
                              <w:szCs w:val="18"/>
                            </w:rPr>
                            <w:t xml:space="preserve">LN2 Circulation </w:t>
                          </w:r>
                        </w:p>
                      </w:txbxContent>
                    </v:textbox>
                  </v:rect>
                  <v:shape id="Text Box 6131" o:spid="_x0000_s2444" type="#_x0000_t202" style="position:absolute;left:6450;top:1920;width:262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PHZcYA&#10;AADeAAAADwAAAGRycy9kb3ducmV2LnhtbERPS2vCQBC+C/0PyxR6KbqprTFGVykFi73VB3odsmMS&#10;mp1Nd9eY/vtuoeBtPr7nLFa9aURHzteWFTyNEhDEhdU1lwoO+/UwA+EDssbGMin4IQ+r5d1ggbm2&#10;V95StwuliCHsc1RQhdDmUvqiIoN+ZFviyJ2tMxgidKXUDq8x3DRynCSpNFhzbKiwpbeKiq/dxSjI&#10;XjbdyX88fx6L9NzMwuO0e/92Sj3c969zEIH6cBP/uzc6zp9k6Rj+3o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PHZcYAAADeAAAADwAAAAAAAAAAAAAAAACYAgAAZHJz&#10;L2Rvd25yZXYueG1sUEsFBgAAAAAEAAQA9QAAAIsDAAAAAA==&#10;">
                    <v:textbox>
                      <w:txbxContent>
                        <w:p w:rsidR="00862F6C" w:rsidRDefault="00862F6C" w:rsidP="00AF142A">
                          <w:pPr>
                            <w:rPr>
                              <w:rFonts w:asciiTheme="majorHAnsi" w:hAnsiTheme="majorHAnsi" w:cstheme="majorHAnsi"/>
                              <w:sz w:val="18"/>
                              <w:szCs w:val="18"/>
                            </w:rPr>
                          </w:pPr>
                          <w:r>
                            <w:rPr>
                              <w:rFonts w:asciiTheme="majorHAnsi" w:hAnsiTheme="majorHAnsi" w:cstheme="majorHAnsi"/>
                              <w:sz w:val="18"/>
                              <w:szCs w:val="18"/>
                            </w:rPr>
                            <w:t>CV740 opened</w:t>
                          </w:r>
                        </w:p>
                        <w:p w:rsidR="00862F6C" w:rsidRPr="008A5886" w:rsidRDefault="00862F6C" w:rsidP="00AF142A">
                          <w:pPr>
                            <w:rPr>
                              <w:rFonts w:asciiTheme="majorHAnsi" w:hAnsiTheme="majorHAnsi" w:cstheme="majorHAnsi"/>
                              <w:sz w:val="18"/>
                              <w:szCs w:val="18"/>
                            </w:rPr>
                          </w:pPr>
                          <w:r>
                            <w:rPr>
                              <w:rFonts w:asciiTheme="majorHAnsi" w:hAnsiTheme="majorHAnsi" w:cstheme="majorHAnsi"/>
                              <w:sz w:val="18"/>
                              <w:szCs w:val="18"/>
                            </w:rPr>
                            <w:t xml:space="preserve">Open </w:t>
                          </w:r>
                          <w:r w:rsidRPr="008A5886">
                            <w:rPr>
                              <w:rFonts w:asciiTheme="majorHAnsi" w:hAnsiTheme="majorHAnsi" w:cstheme="majorHAnsi"/>
                              <w:sz w:val="18"/>
                              <w:szCs w:val="18"/>
                            </w:rPr>
                            <w:t>EV748</w:t>
                          </w:r>
                        </w:p>
                      </w:txbxContent>
                    </v:textbox>
                  </v:shape>
                </v:group>
                <v:shape id="AutoShape 6135" o:spid="_x0000_s2445" type="#_x0000_t32" style="position:absolute;left:3055;top:8442;width:43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vKP8UAAADeAAAADwAAAGRycy9kb3ducmV2LnhtbERPTWsCMRC9F/ofwhS8FM2qKLIaZVsQ&#10;tOBBq/dxM25CN5PtJur23zcFobd5vM9ZrDpXixu1wXpWMBxkIIhLry1XCo6f6/4MRIjIGmvPpOCH&#10;AqyWz08LzLW/855uh1iJFMIhRwUmxiaXMpSGHIaBb4gTd/Gtw5hgW0nd4j2Fu1qOsmwqHVpODQYb&#10;ejdUfh2uTsFuO3wrzsZuP/bfdjdZF/W1ej0p1XvpijmISF38Fz/cG53mT2bTMfy9k26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OvKP8UAAADeAAAADwAAAAAAAAAA&#10;AAAAAAChAgAAZHJzL2Rvd25yZXYueG1sUEsFBgAAAAAEAAQA+QAAAJMDAAAAAA==&#10;"/>
                <v:shape id="AutoShape 6139" o:spid="_x0000_s2446" type="#_x0000_t32" style="position:absolute;left:7348;top:8442;width:0;height:48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rjiMUAAADeAAAADwAAAGRycy9kb3ducmV2LnhtbERPTWvCQBC9C/0Pywi9iG5SqoTUVUQo&#10;FA+Fmhw8DrvTJJidTXe3Mf333ULB2zze52z3k+3FSD50jhXkqwwEsXam40ZBXb0uCxAhIhvsHZOC&#10;Hwqw3z3Mtlgad+MPGs+xESmEQ4kK2hiHUsqgW7IYVm4gTtyn8xZjgr6RxuMthdtePmXZRlrsODW0&#10;ONCxJX09f1sF3al+r8fFV/S6OOUXn4fq0mulHufT4QVEpCnexf/uN5Pmr4vNM/y9k26Qu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rjiMUAAADeAAAADwAAAAAAAAAA&#10;AAAAAAChAgAAZHJzL2Rvd25yZXYueG1sUEsFBgAAAAAEAAQA+QAAAJMDAAAAAA==&#10;"/>
                <v:shape id="AutoShape 6140" o:spid="_x0000_s2447" type="#_x0000_t32" style="position:absolute;left:5597;top:8163;width:5;height:2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730MUAAADeAAAADwAAAGRycy9kb3ducmV2LnhtbERPS2sCMRC+C/0PYQq9iGYtrMhqlG1B&#10;qAUPvu7jZtyEbibbTdTtv28KBW/z8T1nsepdI27UBetZwWScgSCuvLZcKzge1qMZiBCRNTaeScEP&#10;BVgtnwYLLLS/845u+1iLFMKhQAUmxraQMlSGHIaxb4kTd/Gdw5hgV0vd4T2Fu0a+ZtlUOrScGgy2&#10;9G6o+tpfnYLtZvJWno3dfO6+7TZfl821Hp6UennuyzmISH18iP/dHzrNz2fTHP7eSTf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730MUAAADeAAAADwAAAAAAAAAA&#10;AAAAAAChAgAAZHJzL2Rvd25yZXYueG1sUEsFBgAAAAAEAAQA+QAAAJMDAAAAAA==&#10;"/>
                <v:shape id="AutoShape 6141" o:spid="_x0000_s2448" type="#_x0000_t32" style="position:absolute;left:3045;top:8688;width:281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qutMEAAADeAAAADwAAAGRycy9kb3ducmV2LnhtbERPzYrCMBC+L+w7hFnwtqbW3SLVKIsg&#10;iLetPsDQjE21mZQma+PbG2HB23x8v7PaRNuJGw2+daxgNs1AENdOt9woOB13nwsQPiBr7ByTgjt5&#10;2Kzf31ZYajfyL92q0IgUwr5EBSaEvpTS14Ys+qnriRN3doPFkODQSD3gmMJtJ/MsK6TFllODwZ62&#10;hupr9WcV5GYWv3YX7OeHKl7zc9UUrh6VmnzEnyWIQDG8xP/uvU7zvxdFAc930g1y/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qq60wQAAAN4AAAAPAAAAAAAAAAAAAAAA&#10;AKECAABkcnMvZG93bnJldi54bWxQSwUGAAAAAAQABAD5AAAAjwMAAAAA&#10;" strokeweight=".5pt">
                  <v:stroke endarrow="block"/>
                </v:shape>
                <v:shape id="AutoShape 6142" o:spid="_x0000_s2449" type="#_x0000_t32" style="position:absolute;left:2156;top:12166;width:8844;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YLL8IAAADeAAAADwAAAGRycy9kb3ducmV2LnhtbERP3WrCMBS+H/gO4Qy8m6nVddIZRQRh&#10;eLfqAxyaY9PZnJQm2vj2ZjDY3fn4fs96G20n7jT41rGC+SwDQVw73XKj4Hw6vK1A+ICssXNMCh7k&#10;YbuZvKyx1G7kb7pXoREphH2JCkwIfSmlrw1Z9DPXEyfu4gaLIcGhkXrAMYXbTuZZVkiLLacGgz3t&#10;DdXX6mYV5GYel4cf7BfHKl7zS9UUrh6Vmr7G3SeIQDH8i//cXzrNf18VH/D7TrpBb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OYLL8IAAADeAAAADwAAAAAAAAAAAAAA&#10;AAChAgAAZHJzL2Rvd25yZXYueG1sUEsFBgAAAAAEAAQA+QAAAJADAAAAAA==&#10;" strokeweight=".5pt">
                  <v:stroke endarrow="block"/>
                </v:shape>
                <v:shape id="AutoShape 6047" o:spid="_x0000_s2450" type="#_x0000_t32" style="position:absolute;left:11008;top:2179;width:0;height:47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DRPsYAAADeAAAADwAAAGRycy9kb3ducmV2LnhtbESPT2/CMAzF75P4DpGRdhspaEOoIyDG&#10;BNqVP5fdrMa0FY3TJVlb9unnAxI3W+/5vZ+X68E1qqMQa88GppMMFHHhbc2lgfNp97IAFROyxcYz&#10;GbhRhPVq9LTE3PqeD9QdU6kkhGOOBqqU2lzrWFTkME58SyzaxQeHSdZQahuwl3DX6FmWzbXDmqWh&#10;wpa2FRXX468zcEDMvvfp56/5CHvb3drPXf96MuZ5PGzeQSUa0sN8v/6ygv+2mAuvvCMz6N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0T7GAAAA3gAAAA8AAAAAAAAA&#10;AAAAAAAAoQIAAGRycy9kb3ducmV2LnhtbFBLBQYAAAAABAAEAPkAAACUAwAAAAA=&#10;" strokeweight=".5pt">
                  <v:stroke startarrow="block"/>
                </v:shape>
                <v:group id="Group 6048" o:spid="_x0000_s2451" style="position:absolute;left:5288;top:2258;width:629;height:576" coordorigin="190,5424" coordsize="676,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cjHYsQAAADeAAAA&#10;DwAAAAAAAAAAAAAAAACqAgAAZHJzL2Rvd25yZXYueG1sUEsFBgAAAAAEAAQA+gAAAJsDAAAAAA==&#10;">
                  <v:oval id="Oval 6049" o:spid="_x0000_s2452" style="position:absolute;left:190;top:5424;width:676;height: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jIS8YA&#10;AADeAAAADwAAAGRycy9kb3ducmV2LnhtbESPQUvDQBCF74L/YRnBm93UkFpit6VYhHrwYKr3ITtN&#10;QrOzITum8d87B8HbDPPmvfdtdnPozURj6iI7WC4yMMR19B03Dj5Prw9rMEmQPfaRycEPJdhtb282&#10;WPp45Q+aKmmMmnAq0UErMpTWprqlgGkRB2K9neMYUHQdG+tHvKp56O1jlq1swI41ocWBXlqqL9V3&#10;cHBo9tVqsrkU+flwlOLy9f6WL527v5v3z2CEZvkX/30fvdYv1k8KoDg6g93+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jIS8YAAADeAAAADwAAAAAAAAAAAAAAAACYAgAAZHJz&#10;L2Rvd25yZXYueG1sUEsFBgAAAAAEAAQA9QAAAIsDAAAAAA==&#10;"/>
                  <v:shape id="Text Box 6050" o:spid="_x0000_s2453" type="#_x0000_t202" style="position:absolute;left:308;top:5506;width:407;height:4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aBuMIA&#10;AADeAAAADwAAAGRycy9kb3ducmV2LnhtbERP24rCMBB9F/Yfwgj7IjZ1Uet2jbIuKL56+YCxmV6w&#10;mZQm2vr3G0HwbQ7nOst1b2pxp9ZVlhVMohgEcWZ1xYWC82k7XoBwHlljbZkUPMjBevUxWGKqbccH&#10;uh99IUIIuxQVlN43qZQuK8mgi2xDHLjctgZ9gG0hdYtdCDe1/IrjuTRYcWgosaG/krLr8WYU5Ptu&#10;NPvuLjt/Tg7T+Qar5GIfSn0O+98fEJ56/xa/3Hsd5s8WyQSe74Qb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NoG4wgAAAN4AAAAPAAAAAAAAAAAAAAAAAJgCAABkcnMvZG93&#10;bnJldi54bWxQSwUGAAAAAAQABAD1AAAAhwMAAAAA&#10;" stroked="f">
                    <v:textbox>
                      <w:txbxContent>
                        <w:p w:rsidR="00862F6C" w:rsidRPr="00EA56AA" w:rsidRDefault="00862F6C" w:rsidP="00AF142A">
                          <w:pPr>
                            <w:rPr>
                              <w:rFonts w:asciiTheme="majorHAnsi" w:hAnsiTheme="majorHAnsi" w:cstheme="majorHAnsi"/>
                              <w:b/>
                              <w:sz w:val="18"/>
                              <w:szCs w:val="18"/>
                              <w:lang w:val="fr-FR"/>
                            </w:rPr>
                          </w:pPr>
                          <w:r w:rsidRPr="00EA56AA">
                            <w:rPr>
                              <w:rFonts w:asciiTheme="majorHAnsi" w:hAnsiTheme="majorHAnsi" w:cstheme="majorHAnsi"/>
                              <w:b/>
                              <w:sz w:val="18"/>
                              <w:szCs w:val="18"/>
                              <w:lang w:val="fr-FR"/>
                            </w:rPr>
                            <w:t>A</w:t>
                          </w:r>
                        </w:p>
                      </w:txbxContent>
                    </v:textbox>
                  </v:shape>
                </v:group>
                <v:shape id="Text Box 6051" o:spid="_x0000_s2454" type="#_x0000_t202" style="position:absolute;left:7734;top:5704;width:2559;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Qfz8IA&#10;AADeAAAADwAAAGRycy9kb3ducmV2LnhtbERP24rCMBB9F/Yfwgj7IjZdUet2jeIuKL56+YCxmV6w&#10;mZQm2vr3G0HwbQ7nOst1b2pxp9ZVlhV8RTEI4szqigsF59N2vADhPLLG2jIpeJCD9epjsMRU244P&#10;dD/6QoQQdikqKL1vUildVpJBF9mGOHC5bQ36ANtC6ha7EG5qOYnjuTRYcWgosaG/krLr8WYU5Ptu&#10;NPvuLjt/Tg7T+S9WycU+lPoc9psfEJ56/xa/3Hsd5s8WyQSe74Qb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5B/PwgAAAN4AAAAPAAAAAAAAAAAAAAAAAJgCAABkcnMvZG93&#10;bnJldi54bWxQSwUGAAAAAAQABAD1AAAAhwMAAAAA&#10;" stroked="f">
                  <v:textbox>
                    <w:txbxContent>
                      <w:p w:rsidR="00862F6C" w:rsidRPr="00862F6C" w:rsidRDefault="00862F6C" w:rsidP="00AF142A">
                        <w:pPr>
                          <w:rPr>
                            <w:rFonts w:asciiTheme="majorHAnsi" w:hAnsiTheme="majorHAnsi" w:cstheme="majorHAnsi"/>
                            <w:sz w:val="18"/>
                            <w:szCs w:val="18"/>
                            <w:lang w:val="sv-SE"/>
                          </w:rPr>
                        </w:pPr>
                        <w:r w:rsidRPr="00862F6C">
                          <w:rPr>
                            <w:rFonts w:asciiTheme="majorHAnsi" w:hAnsiTheme="majorHAnsi" w:cstheme="majorHAnsi"/>
                            <w:sz w:val="18"/>
                            <w:szCs w:val="18"/>
                            <w:lang w:val="sv-SE"/>
                          </w:rPr>
                          <w:t xml:space="preserve">(TT747 OR TT754)&gt;TT747H </w:t>
                        </w:r>
                      </w:p>
                      <w:p w:rsidR="00862F6C" w:rsidRPr="00862F6C" w:rsidRDefault="00862F6C" w:rsidP="00AF142A">
                        <w:pPr>
                          <w:rPr>
                            <w:rFonts w:asciiTheme="majorHAnsi" w:hAnsiTheme="majorHAnsi" w:cstheme="majorHAnsi"/>
                            <w:sz w:val="18"/>
                            <w:szCs w:val="18"/>
                            <w:lang w:val="sv-SE"/>
                          </w:rPr>
                        </w:pPr>
                        <w:r w:rsidRPr="00862F6C">
                          <w:rPr>
                            <w:rFonts w:asciiTheme="majorHAnsi" w:hAnsiTheme="majorHAnsi" w:cstheme="majorHAnsi"/>
                            <w:sz w:val="18"/>
                            <w:szCs w:val="18"/>
                            <w:lang w:val="sv-SE"/>
                          </w:rPr>
                          <w:t>&amp; TT744&gt;TT744W</w:t>
                        </w:r>
                      </w:p>
                    </w:txbxContent>
                  </v:textbox>
                </v:shape>
                <v:shape id="Text Box 6052" o:spid="_x0000_s2455" type="#_x0000_t202" style="position:absolute;left:7002;top:6370;width:755;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i6VMMA&#10;AADeAAAADwAAAGRycy9kb3ducmV2LnhtbERP22rCQBB9L/gPywi+FN30otHoGmqhJa9aP2DMjkkw&#10;Oxuy21z+visIfZvDuc4uHUwtOmpdZVnByyICQZxbXXGh4PzzNV+DcB5ZY22ZFIzkIN1PnnaYaNvz&#10;kbqTL0QIYZeggtL7JpHS5SUZdAvbEAfualuDPsC2kLrFPoSbWr5G0UoarDg0lNjQZ0n57fRrFFyz&#10;/nm56S/f/hwf31cHrOKLHZWaTYePLQhPg/8XP9yZDvOX6/gN7u+E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i6VMMAAADeAAAADwAAAAAAAAAAAAAAAACYAgAAZHJzL2Rv&#10;d25yZXYueG1sUEsFBgAAAAAEAAQA9QAAAIgDAAAAAA==&#10;" stroked="f">
                  <v:textbox>
                    <w:txbxContent>
                      <w:p w:rsidR="00862F6C" w:rsidRPr="008A5886" w:rsidRDefault="00862F6C" w:rsidP="00AF142A">
                        <w:pPr>
                          <w:rPr>
                            <w:rFonts w:asciiTheme="majorHAnsi" w:hAnsiTheme="majorHAnsi" w:cstheme="majorHAnsi"/>
                            <w:sz w:val="18"/>
                            <w:szCs w:val="18"/>
                          </w:rPr>
                        </w:pPr>
                        <w:r w:rsidRPr="008A5886">
                          <w:rPr>
                            <w:rFonts w:asciiTheme="majorHAnsi" w:hAnsiTheme="majorHAnsi" w:cstheme="majorHAnsi"/>
                            <w:sz w:val="18"/>
                            <w:szCs w:val="18"/>
                          </w:rPr>
                          <w:t xml:space="preserve">Stop </w:t>
                        </w:r>
                      </w:p>
                    </w:txbxContent>
                  </v:textbox>
                </v:shape>
                <v:shape id="Text Box 6053" o:spid="_x0000_s2456" type="#_x0000_t202" style="position:absolute;left:7369;top:4328;width:3108;height: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EiIMIA&#10;AADeAAAADwAAAGRycy9kb3ducmV2LnhtbERP24rCMBB9X/Afwgi+LNtUUavVKKvg4quuHzA20ws2&#10;k9Jkbf17syD4NodznfW2N7W4U+sqywrGUQyCOLO64kLB5ffwtQDhPLLG2jIpeJCD7WbwscZU245P&#10;dD/7QoQQdikqKL1vUildVpJBF9mGOHC5bQ36ANtC6ha7EG5qOYnjuTRYcWgosaF9Sdnt/GcU5Mfu&#10;c7bsrj/+kpym8x1WydU+lBoN++8VCE+9f4tf7qMO82eLZAr/74Qb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QSIgwgAAAN4AAAAPAAAAAAAAAAAAAAAAAJgCAABkcnMvZG93&#10;bnJldi54bWxQSwUGAAAAAAQABAD1AAAAhwMAAAAA&#10;" stroked="f">
                  <v:textbox>
                    <w:txbxContent>
                      <w:p w:rsidR="00862F6C" w:rsidRDefault="00862F6C" w:rsidP="00AF142A">
                        <w:pPr>
                          <w:rPr>
                            <w:rFonts w:asciiTheme="majorHAnsi" w:hAnsiTheme="majorHAnsi" w:cstheme="majorHAnsi"/>
                            <w:sz w:val="18"/>
                            <w:szCs w:val="18"/>
                          </w:rPr>
                        </w:pPr>
                        <w:r>
                          <w:rPr>
                            <w:rFonts w:asciiTheme="majorHAnsi" w:hAnsiTheme="majorHAnsi" w:cstheme="majorHAnsi"/>
                            <w:sz w:val="18"/>
                            <w:szCs w:val="18"/>
                          </w:rPr>
                          <w:t>(</w:t>
                        </w:r>
                        <w:r w:rsidRPr="008A5886">
                          <w:rPr>
                            <w:rFonts w:asciiTheme="majorHAnsi" w:hAnsiTheme="majorHAnsi" w:cstheme="majorHAnsi"/>
                            <w:sz w:val="18"/>
                            <w:szCs w:val="18"/>
                          </w:rPr>
                          <w:t>TT747</w:t>
                        </w:r>
                        <w:r>
                          <w:rPr>
                            <w:rFonts w:asciiTheme="majorHAnsi" w:hAnsiTheme="majorHAnsi" w:cstheme="majorHAnsi"/>
                            <w:sz w:val="18"/>
                            <w:szCs w:val="18"/>
                          </w:rPr>
                          <w:t xml:space="preserve"> OR TT754)</w:t>
                        </w:r>
                        <w:r w:rsidRPr="008A5886">
                          <w:rPr>
                            <w:rFonts w:asciiTheme="majorHAnsi" w:hAnsiTheme="majorHAnsi" w:cstheme="majorHAnsi"/>
                            <w:sz w:val="18"/>
                            <w:szCs w:val="18"/>
                          </w:rPr>
                          <w:t xml:space="preserve">&lt;TT747L </w:t>
                        </w:r>
                      </w:p>
                      <w:p w:rsidR="00862F6C" w:rsidRPr="008A5886" w:rsidRDefault="00862F6C" w:rsidP="00AF142A">
                        <w:pPr>
                          <w:rPr>
                            <w:rFonts w:asciiTheme="majorHAnsi" w:hAnsiTheme="majorHAnsi" w:cstheme="majorHAnsi"/>
                            <w:sz w:val="18"/>
                            <w:szCs w:val="18"/>
                          </w:rPr>
                        </w:pPr>
                        <w:r>
                          <w:rPr>
                            <w:rFonts w:asciiTheme="majorHAnsi" w:hAnsiTheme="majorHAnsi" w:cstheme="majorHAnsi"/>
                            <w:sz w:val="18"/>
                            <w:szCs w:val="18"/>
                          </w:rPr>
                          <w:t>OR</w:t>
                        </w:r>
                        <w:r w:rsidRPr="008A5886">
                          <w:rPr>
                            <w:rFonts w:asciiTheme="majorHAnsi" w:hAnsiTheme="majorHAnsi" w:cstheme="majorHAnsi"/>
                            <w:sz w:val="18"/>
                            <w:szCs w:val="18"/>
                          </w:rPr>
                          <w:t xml:space="preserve"> TT744&lt;</w:t>
                        </w:r>
                        <w:r>
                          <w:rPr>
                            <w:rFonts w:asciiTheme="majorHAnsi" w:hAnsiTheme="majorHAnsi" w:cstheme="majorHAnsi"/>
                            <w:sz w:val="18"/>
                            <w:szCs w:val="18"/>
                          </w:rPr>
                          <w:t>TT744C OR Stop</w:t>
                        </w:r>
                      </w:p>
                    </w:txbxContent>
                  </v:textbox>
                </v:shape>
                <v:shape id="Text Box 6059" o:spid="_x0000_s2457" type="#_x0000_t202" style="position:absolute;left:3324;top:5692;width:171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2Hu8IA&#10;AADeAAAADwAAAGRycy9kb3ducmV2LnhtbERPzYrCMBC+C/sOYRb2Imu6i7VuNcoqKF6rPsDYjG2x&#10;mZQm2vr2RhC8zcf3O/Nlb2pxo9ZVlhX8jCIQxLnVFRcKjofN9xSE88gaa8uk4E4OlouPwRxTbTvO&#10;6Lb3hQgh7FJUUHrfpFK6vCSDbmQb4sCdbWvQB9gWUrfYhXBTy98omkiDFYeGEhtal5Rf9lej4Lzr&#10;hvFfd9r6Y5KNJyuskpO9K/X12f/PQHjq/Vv8cu90mB9Pkxie74Qb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Ye7wgAAAN4AAAAPAAAAAAAAAAAAAAAAAJgCAABkcnMvZG93&#10;bnJldi54bWxQSwUGAAAAAAQABAD1AAAAhwMAAAAA&#10;" stroked="f">
                  <v:textbox>
                    <w:txbxContent>
                      <w:p w:rsidR="00862F6C" w:rsidRPr="008A5886" w:rsidRDefault="00862F6C" w:rsidP="00AF142A">
                        <w:pPr>
                          <w:rPr>
                            <w:rFonts w:asciiTheme="majorHAnsi" w:hAnsiTheme="majorHAnsi" w:cstheme="majorHAnsi"/>
                            <w:sz w:val="18"/>
                            <w:szCs w:val="18"/>
                          </w:rPr>
                        </w:pPr>
                        <w:r w:rsidRPr="008A5886">
                          <w:rPr>
                            <w:rFonts w:asciiTheme="majorHAnsi" w:hAnsiTheme="majorHAnsi" w:cstheme="majorHAnsi"/>
                            <w:sz w:val="18"/>
                            <w:szCs w:val="18"/>
                          </w:rPr>
                          <w:t>TT744 &lt; TT744L</w:t>
                        </w:r>
                      </w:p>
                    </w:txbxContent>
                  </v:textbox>
                </v:shape>
                <v:shape id="AutoShape 6060" o:spid="_x0000_s2458" type="#_x0000_t32" style="position:absolute;left:10736;top:3339;width:0;height:30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1OucUAAADeAAAADwAAAGRycy9kb3ducmV2LnhtbERPTWvCQBC9F/oflin0UuomBTVEVymF&#10;QvEgaHLwOOxOk2B2Nt3dxvjv3ULB2zze56y3k+3FSD50jhXkswwEsXam40ZBXX2+FiBCRDbYOyYF&#10;Vwqw3Tw+rLE07sIHGo+xESmEQ4kK2hiHUsqgW7IYZm4gTty38xZjgr6RxuMlhdtevmXZQlrsODW0&#10;ONBHS/p8/LUKul29r8eXn+h1sctPPg/VqddKPT9N7ysQkaZ4F/+7v0yaPy+WC/h7J90gN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h1OucUAAADeAAAADwAAAAAAAAAA&#10;AAAAAAChAgAAZHJzL2Rvd25yZXYueG1sUEsFBgAAAAAEAAQA+QAAAJMDAAAAAA==&#10;"/>
                <v:shape id="AutoShape 6061" o:spid="_x0000_s2459" type="#_x0000_t32" style="position:absolute;left:7346;top:3352;width:340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d8sIAAADeAAAADwAAAGRycy9kb3ducmV2LnhtbERP3WrCMBS+H/gO4Qjeral1U6lGkYEg&#10;u1v1AQ7Nsak2J6XJbPb2izDY3fn4fs92H20nHjT41rGCeZaDIK6dbrlRcDkfX9cgfEDW2DkmBT/k&#10;Yb+bvGyx1G7kL3pUoREphH2JCkwIfSmlrw1Z9JnriRN3dYPFkODQSD3gmMJtJ4s8X0qLLacGgz19&#10;GKrv1bdVUJh5fDvesF98VvFeXKtm6epRqdk0HjYgAsXwL/5zn3Sa/75ereD5TrpB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T+d8sIAAADeAAAADwAAAAAAAAAAAAAA&#10;AAChAgAAZHJzL2Rvd25yZXYueG1sUEsFBgAAAAAEAAQA+QAAAJADAAAAAA==&#10;" strokeweight=".5pt">
                  <v:stroke endarrow="block"/>
                </v:shape>
                <v:shape id="AutoShape 6062" o:spid="_x0000_s2460" type="#_x0000_t32" style="position:absolute;left:3044;top:3115;width:0;height:7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bOk8gAAADeAAAADwAAAGRycy9kb3ducmV2LnhtbESPQU8CMRCF7yb8h2ZMvBjpYoKQlUIW&#10;ExIx4QDofdyO28btdN0WWP+9czDhNpP35r1vFqshtOpMffKRDUzGBSjiOlrPjYH34+ZhDiplZItt&#10;ZDLwSwlWy9HNAksbL7yn8yE3SkI4lWjA5dyVWqfaUcA0jh2xaF+xD5hl7Rtte7xIeGj1Y1E86YCe&#10;pcFhRy+O6u/DKRjYbSfr6tP57dv+x++mm6o9NfcfxtzdDtUzqExDvpr/r1+t4E/nM+GVd2QGvfw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5bOk8gAAADeAAAADwAAAAAA&#10;AAAAAAAAAAChAgAAZHJzL2Rvd25yZXYueG1sUEsFBgAAAAAEAAQA+QAAAJYDAAAAAA==&#10;"/>
                <v:shape id="AutoShape 6064" o:spid="_x0000_s2461" type="#_x0000_t32" style="position:absolute;left:5855;top:3357;width:0;height:27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Lay8UAAADeAAAADwAAAGRycy9kb3ducmV2LnhtbERPTWvCQBC9C/0PyxR6kbpJoZpGVymF&#10;gngQ1Bw8DrtjEpqdTXe3Mf77rlDobR7vc1ab0XZiIB9axwryWQaCWDvTcq2gOn0+FyBCRDbYOSYF&#10;NwqwWT9MVlgad+UDDcdYixTCoUQFTYx9KWXQDVkMM9cTJ+7ivMWYoK+l8XhN4baTL1k2lxZbTg0N&#10;9vTRkP46/lgF7a7aV8P0O3pd7PKzz8Pp3Gmlnh7H9yWISGP8F/+5tybNfy0Wb3B/J90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4Lay8UAAADeAAAADwAAAAAAAAAA&#10;AAAAAAChAgAAZHJzL2Rvd25yZXYueG1sUEsFBgAAAAAEAAQA+QAAAJMDAAAAAA==&#10;"/>
                <v:group id="Group 6068" o:spid="_x0000_s2462" style="position:absolute;left:7156;top:4244;width:227;height:682"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DD+iAXIAAAA&#10;3gAAAA8AAAAAAAAAAAAAAAAAqgIAAGRycy9kb3ducmV2LnhtbFBLBQYAAAAABAAEAPoAAACfAwAA&#10;AAA=&#10;">
                  <v:shape id="AutoShape 6069" o:spid="_x0000_s2463"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kXKcUAAADeAAAADwAAAGRycy9kb3ducmV2LnhtbERP32vCMBB+F/Y/hBv4IjOtoJTOKN1A&#10;mAMfdNv7rbk1Yc2la6J2/70RBN/u4/t5y/XgWnGiPljPCvJpBoK49tpyo+DzY/NUgAgRWWPrmRT8&#10;U4D16mG0xFL7M+/pdIiNSCEcSlRgYuxKKUNtyGGY+o44cT++dxgT7BupezyncNfKWZYtpEPLqcFg&#10;R6+G6t/D0SnYbfOX6tvY7fv+z+7mm6o9NpMvpcaPQ/UMItIQ7+Kb+02n+fOiyOH6TrpBr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kXKcUAAADeAAAADwAAAAAAAAAA&#10;AAAAAAChAgAAZHJzL2Rvd25yZXYueG1sUEsFBgAAAAAEAAQA+QAAAJMDAAAAAA==&#10;"/>
                  <v:shape id="AutoShape 6070" o:spid="_x0000_s2464"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uJXsUAAADeAAAADwAAAGRycy9kb3ducmV2LnhtbERPTWsCMRC9F/ofwhR6KZpVUJbVKFtB&#10;qAUPWr2Pm3ETupmsm6jbf98UhN7m8T5nvuxdI27UBetZwWiYgSCuvLZcKzh8rQc5iBCRNTaeScEP&#10;BVgunp/mWGh/5x3d9rEWKYRDgQpMjG0hZagMOQxD3xIn7uw7hzHBrpa6w3sKd40cZ9lUOrScGgy2&#10;tDJUfe+vTsF2M3ovT8ZuPncXu52sy+Zavx2Ven3pyxmISH38Fz/cHzrNn+T5GP7eSTf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6uJXsUAAADeAAAADwAAAAAAAAAA&#10;AAAAAAChAgAAZHJzL2Rvd25yZXYueG1sUEsFBgAAAAAEAAQA+QAAAJMDAAAAAA==&#10;"/>
                </v:group>
                <v:rect id="Rectangle 6071" o:spid="_x0000_s2465" style="position:absolute;left:6646;top:4891;width:1625;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TYHcMA&#10;AADeAAAADwAAAGRycy9kb3ducmV2LnhtbERPTYvCMBC9C/sfwix403QVpVuNsiiKHrVevM02Y9vd&#10;ZlKaqNVfbwTB2zze50znranEhRpXWlbw1Y9AEGdWl5wrOKSrXgzCeWSNlWVScCMH89lHZ4qJtlfe&#10;0WXvcxFC2CWooPC+TqR0WUEGXd/WxIE72cagD7DJpW7wGsJNJQdRNJYGSw4NBda0KCj735+Ngt9y&#10;cMD7Ll1H5ns19Ns2/Tsfl0p1P9ufCQhPrX+LX+6NDvNHcTyE5zvhBj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TYHcMAAADeAAAADwAAAAAAAAAAAAAAAACYAgAAZHJzL2Rv&#10;d25yZXYueG1sUEsFBgAAAAAEAAQA9QAAAIgDAAAAAA==&#10;">
                  <v:textbox>
                    <w:txbxContent>
                      <w:p w:rsidR="00862F6C" w:rsidRPr="008A5886" w:rsidRDefault="00862F6C" w:rsidP="00AF142A">
                        <w:pPr>
                          <w:jc w:val="center"/>
                          <w:rPr>
                            <w:rFonts w:asciiTheme="majorHAnsi" w:hAnsiTheme="majorHAnsi" w:cstheme="majorHAnsi"/>
                            <w:sz w:val="18"/>
                            <w:szCs w:val="18"/>
                          </w:rPr>
                        </w:pPr>
                        <w:r w:rsidRPr="008A5886">
                          <w:rPr>
                            <w:rFonts w:asciiTheme="majorHAnsi" w:hAnsiTheme="majorHAnsi" w:cstheme="majorHAnsi"/>
                            <w:sz w:val="18"/>
                            <w:szCs w:val="18"/>
                          </w:rPr>
                          <w:t>Stop LN2 circulation</w:t>
                        </w:r>
                      </w:p>
                    </w:txbxContent>
                  </v:textbox>
                </v:rect>
                <v:shape id="Text Box 6072" o:spid="_x0000_s2466" type="#_x0000_t202" style="position:absolute;left:8271;top:4891;width:1693;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ccMUA&#10;AADeAAAADwAAAGRycy9kb3ducmV2LnhtbERPTWvCQBC9C/6HZQQvpW601qapq4hQsbfWlvY6ZMck&#10;mJ2Nu2uM/94VCt7m8T5nvuxMLVpyvrKsYDxKQBDnVldcKPj5fn9MQfiArLG2TAou5GG56PfmmGl7&#10;5i9qd6EQMYR9hgrKEJpMSp+XZNCPbEMcub11BkOErpDa4TmGm1pOkmQmDVYcG0psaF1SftidjIJ0&#10;um3//MfT528+29ev4eGl3RydUsNBt3oDEagLd/G/e6vj/Oc0ncLtnXiD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hxwxQAAAN4AAAAPAAAAAAAAAAAAAAAAAJgCAABkcnMv&#10;ZG93bnJldi54bWxQSwUGAAAAAAQABAD1AAAAigMAAAAA&#10;">
                  <v:textbox>
                    <w:txbxContent>
                      <w:p w:rsidR="00862F6C" w:rsidRDefault="00862F6C" w:rsidP="00AF142A">
                        <w:pPr>
                          <w:rPr>
                            <w:rFonts w:asciiTheme="majorHAnsi" w:hAnsiTheme="majorHAnsi" w:cstheme="majorHAnsi"/>
                            <w:sz w:val="18"/>
                            <w:szCs w:val="18"/>
                          </w:rPr>
                        </w:pPr>
                        <w:r>
                          <w:rPr>
                            <w:rFonts w:asciiTheme="majorHAnsi" w:hAnsiTheme="majorHAnsi" w:cstheme="majorHAnsi"/>
                            <w:sz w:val="18"/>
                            <w:szCs w:val="18"/>
                          </w:rPr>
                          <w:t>CV740 opened</w:t>
                        </w:r>
                      </w:p>
                      <w:p w:rsidR="00862F6C" w:rsidRPr="008A5886" w:rsidRDefault="00862F6C" w:rsidP="00AF142A">
                        <w:pPr>
                          <w:rPr>
                            <w:rFonts w:asciiTheme="majorHAnsi" w:hAnsiTheme="majorHAnsi" w:cstheme="majorHAnsi"/>
                            <w:sz w:val="18"/>
                            <w:szCs w:val="18"/>
                          </w:rPr>
                        </w:pPr>
                        <w:r>
                          <w:rPr>
                            <w:rFonts w:asciiTheme="majorHAnsi" w:hAnsiTheme="majorHAnsi" w:cstheme="majorHAnsi"/>
                            <w:sz w:val="18"/>
                            <w:szCs w:val="18"/>
                          </w:rPr>
                          <w:t>Close EV744</w:t>
                        </w:r>
                      </w:p>
                    </w:txbxContent>
                  </v:textbox>
                </v:shape>
                <v:shape id="AutoShape 6073" o:spid="_x0000_s2467" type="#_x0000_t32" style="position:absolute;left:7269;top:5628;width:0;height: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IRKsUAAADeAAAADwAAAGRycy9kb3ducmV2LnhtbERP32vCMBB+F/Y/hBv4IjNVqJTOKN1A&#10;mAMfdNv7rbk1Yc2la6J2/70RBN/u4/t5y/XgWnGiPljPCmbTDARx7bXlRsHnx+apABEissbWMyn4&#10;pwDr1cNoiaX2Z97T6RAbkUI4lKjAxNiVUobakMMw9R1x4n587zAm2DdS93hO4a6V8yxbSIeWU4PB&#10;jl4N1b+Ho1Ow285eqm9jt+/7P7vLN1V7bCZfSo0fh+oZRKQh3sU395tO8/OiyOH6TrpBr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EIRKsUAAADeAAAADwAAAAAAAAAA&#10;AAAAAAChAgAAZHJzL2Rvd25yZXYueG1sUEsFBgAAAAAEAAQA+QAAAJMDAAAAAA==&#10;"/>
                <v:shape id="AutoShape 6074" o:spid="_x0000_s2468" type="#_x0000_t32" style="position:absolute;left:6879;top:5832;width:821;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g+nsQAAADeAAAADwAAAGRycy9kb3ducmV2LnhtbERPTWvCQBC9F/wPyxS8FN1EUEJ0lVIo&#10;iIeCmoPHYXeahGZn4+4a03/fLQje5vE+Z7MbbScG8qF1rCCfZyCItTMt1wqq8+esABEissHOMSn4&#10;pQC77eRlg6Vxdz7ScIq1SCEcSlTQxNiXUgbdkMUwdz1x4r6dtxgT9LU0Hu8p3HZykWUrabHl1NBg&#10;Tx8N6Z/TzSpoD9VXNbxdo9fFIb/4PJwvnVZq+jq+r0FEGuNT/HDvTZq/LIoV/L+TbpD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yD6exAAAAN4AAAAPAAAAAAAAAAAA&#10;AAAAAKECAABkcnMvZG93bnJldi54bWxQSwUGAAAAAAQABAD5AAAAkgMAAAAA&#10;"/>
                <v:shape id="AutoShape 6075" o:spid="_x0000_s2469" type="#_x0000_t32" style="position:absolute;left:6869;top:5824;width:0;height: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wqxsUAAADeAAAADwAAAGRycy9kb3ducmV2LnhtbERPS2sCMRC+C/0PYQq9iGYt2C6rUbYF&#10;oRY8+LqPm+kmdDPZbqKu/94UCr3Nx/ec+bJ3jbhQF6xnBZNxBoK48tpyreCwX41yECEia2w8k4Ib&#10;BVguHgZzLLS/8pYuu1iLFMKhQAUmxraQMlSGHIaxb4kT9+U7hzHBrpa6w2sKd418zrIX6dByajDY&#10;0ruh6nt3dgo268lbeTJ2/bn9sZvpqmzO9fCo1NNjX85AROrjv/jP/aHT/Gmev8LvO+kGub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wqxsUAAADeAAAADwAAAAAAAAAA&#10;AAAAAAChAgAAZHJzL2Rvd25yZXYueG1sUEsFBgAAAAAEAAQA+QAAAJMDAAAAAA==&#10;"/>
                <v:shape id="AutoShape 6076" o:spid="_x0000_s2470" type="#_x0000_t32" style="position:absolute;left:6754;top:6578;width:22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O+tMgAAADeAAAADwAAAGRycy9kb3ducmV2LnhtbESPQUsDMRCF70L/Q5iCF7HZCpVlbVq2&#10;QsEKPbTqfdyMm+Bmst2k7frvnYPgbYb35r1vlusxdOpCQ/KRDcxnBSjiJlrPrYH3t+19CSplZItd&#10;ZDLwQwnWq8nNEisbr3ygyzG3SkI4VWjA5dxXWqfGUcA0iz2xaF9xCJhlHVptB7xKeOj0Q1E86oCe&#10;pcFhT8+Omu/jORjY7+ab+tP53evh5PeLbd2d27sPY26nY/0EKtOY/81/1y9W8BdlKbzyjsygV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kO+tMgAAADeAAAADwAAAAAA&#10;AAAAAAAAAAChAgAAZHJzL2Rvd25yZXYueG1sUEsFBgAAAAAEAAQA+QAAAJYDAAAAAA==&#10;"/>
                <v:group id="Group 6077" o:spid="_x0000_s2471" style="position:absolute;left:7580;top:5835;width:237;height:508"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cQhmMQAAADeAAAA&#10;DwAAAAAAAAAAAAAAAACqAgAAZHJzL2Rvd25yZXYueG1sUEsFBgAAAAAEAAQA+gAAAJsDAAAAAA==&#10;">
                  <v:shape id="AutoShape 6078" o:spid="_x0000_s2472"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wkb8gAAADeAAAADwAAAGRycy9kb3ducmV2LnhtbESPT0sDMRDF70K/QxjBi9hshUpdm5at&#10;ULBCD/3jfdyMm+Bmsm7Sdv32zkHobYZ58977zZdDaNWZ+uQjG5iMC1DEdbSeGwPHw/phBiplZItt&#10;ZDLwSwmWi9HNHEsbL7yj8z43Skw4lWjA5dyVWqfaUcA0jh2x3L5iHzDL2jfa9ngR89Dqx6J40gE9&#10;S4LDjl4d1d/7UzCw3UxW1afzm/fdj99O11V7au4/jLm7HaoXUJmGfBX/f79ZqT+dPQuA4MgMevE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ewkb8gAAADeAAAADwAAAAAA&#10;AAAAAAAAAAChAgAAZHJzL2Rvd25yZXYueG1sUEsFBgAAAAAEAAQA+QAAAJYDAAAAAA==&#10;"/>
                  <v:shape id="AutoShape 6079" o:spid="_x0000_s2473"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CB9MUAAADeAAAADwAAAGRycy9kb3ducmV2LnhtbERPTWsCMRC9F/wPYQpeimZXsOjWKGtB&#10;UMGDtr1PN9NN6Gay3URd/70pFHqbx/ucxap3jbhQF6xnBfk4A0FceW25VvD+thnNQISIrLHxTApu&#10;FGC1HDwssND+yke6nGItUgiHAhWYGNtCylAZchjGviVO3JfvHMYEu1rqDq8p3DVykmXP0qHl1GCw&#10;pVdD1ffp7BQcdvm6/DR2tz/+2MN0Uzbn+ulDqeFjX76AiNTHf/Gfe6vT/OlsnsPvO+kG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qCB9MUAAADeAAAADwAAAAAAAAAA&#10;AAAAAAChAgAAZHJzL2Rvd25yZXYueG1sUEsFBgAAAAAEAAQA+QAAAJMDAAAAAA==&#10;"/>
                </v:group>
                <v:shape id="AutoShape 6080" o:spid="_x0000_s2474" type="#_x0000_t32" style="position:absolute;left:7712;top:6336;width:3043;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quQMQAAADeAAAADwAAAGRycy9kb3ducmV2LnhtbERPTWvCQBC9C/0PyxR6kbqJYInRVYpQ&#10;KB4Kag4eh91pEszOprtrTP99VxB6m8f7nPV2tJ0YyIfWsYJ8loEg1s60XCuoTh+vBYgQkQ12jknB&#10;LwXYbp4mayyNu/GBhmOsRQrhUKKCJsa+lDLohiyGmeuJE/ftvMWYoK+l8XhL4baT8yx7kxZbTg0N&#10;9rRrSF+OV6ug3Vdf1TD9iV4X+/zs83A6d1qpl+fxfQUi0hj/xQ/3p0nzF8VyDvd30g1y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Kq5AxAAAAN4AAAAPAAAAAAAAAAAA&#10;AAAAAKECAABkcnMvZG93bnJldi54bWxQSwUGAAAAAAQABAD5AAAAkgMAAAAA&#10;"/>
                <v:group id="Group 6081" o:spid="_x0000_s2475" style="position:absolute;left:6646;top:3599;width:3318;height:720" coordorigin="3930,1920" coordsize="514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fWAr8QAAADeAAAA&#10;DwAAAAAAAAAAAAAAAACqAgAAZHJzL2Rvd25yZXYueG1sUEsFBgAAAAAEAAQA+gAAAJsDAAAAAA==&#10;">
                  <v:rect id="Rectangle 6082" o:spid="_x0000_s2476" style="position:absolute;left:3930;top:1920;width:252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TWtMUA&#10;AADeAAAADwAAAGRycy9kb3ducmV2LnhtbERPPW/CMBDdK/EfrEPqVhygIEgxCIGoypiEhe0aXxOX&#10;+BzFBtL++rpSpW739D5vteltI27UeeNYwXiUgCAunTZcKTgVh6cFCB+QNTaOScEXedisBw8rTLW7&#10;c0a3PFQihrBPUUEdQptK6cuaLPqRa4kj9+E6iyHCrpK6w3sMt42cJMlcWjQcG2psaVdTecmvVsG7&#10;mZzwOyteE7s8TMOxLz6v571Sj8N++wIiUB/+xX/uNx3nzxbLZ/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FNa0xQAAAN4AAAAPAAAAAAAAAAAAAAAAAJgCAABkcnMv&#10;ZG93bnJldi54bWxQSwUGAAAAAAQABAD1AAAAigMAAAAA&#10;">
                    <v:textbox>
                      <w:txbxContent>
                        <w:p w:rsidR="00862F6C" w:rsidRPr="008A5886" w:rsidRDefault="00862F6C" w:rsidP="00AF142A">
                          <w:pPr>
                            <w:jc w:val="center"/>
                            <w:rPr>
                              <w:rFonts w:asciiTheme="majorHAnsi" w:hAnsiTheme="majorHAnsi" w:cstheme="majorHAnsi"/>
                              <w:sz w:val="18"/>
                              <w:szCs w:val="18"/>
                            </w:rPr>
                          </w:pPr>
                          <w:r>
                            <w:rPr>
                              <w:rFonts w:asciiTheme="majorHAnsi" w:hAnsiTheme="majorHAnsi" w:cstheme="majorHAnsi"/>
                              <w:sz w:val="18"/>
                              <w:szCs w:val="18"/>
                            </w:rPr>
                            <w:t>Start LN2 Circulation</w:t>
                          </w:r>
                        </w:p>
                      </w:txbxContent>
                    </v:textbox>
                  </v:rect>
                  <v:shape id="Text Box 6083" o:spid="_x0000_s2477" type="#_x0000_t202" style="position:absolute;left:6450;top:1920;width:262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8vNsUA&#10;AADeAAAADwAAAGRycy9kb3ducmV2LnhtbERPS2vCQBC+C/6HZQQvopvaqjG6Sim06K0+0OuQHZPQ&#10;7Gy6u43pv+8WCr3Nx/ec9bYztWjJ+cqygodJAoI4t7riQsH59DpOQfiArLG2TAq+ycN20++tMdP2&#10;zgdqj6EQMYR9hgrKEJpMSp+XZNBPbEMcuZt1BkOErpDa4T2Gm1pOk2QuDVYcG0ps6KWk/OP4ZRSk&#10;T7v26veP75d8fquXYbRo3z6dUsNB97wCEagL/+I/907H+bN0OYPfd+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by82xQAAAN4AAAAPAAAAAAAAAAAAAAAAAJgCAABkcnMv&#10;ZG93bnJldi54bWxQSwUGAAAAAAQABAD1AAAAigMAAAAA&#10;">
                    <v:textbox>
                      <w:txbxContent>
                        <w:p w:rsidR="00862F6C" w:rsidRDefault="00862F6C" w:rsidP="00AF142A">
                          <w:pPr>
                            <w:rPr>
                              <w:rFonts w:asciiTheme="majorHAnsi" w:hAnsiTheme="majorHAnsi" w:cstheme="majorHAnsi"/>
                              <w:sz w:val="18"/>
                              <w:szCs w:val="18"/>
                            </w:rPr>
                          </w:pPr>
                          <w:r>
                            <w:rPr>
                              <w:rFonts w:asciiTheme="majorHAnsi" w:hAnsiTheme="majorHAnsi" w:cstheme="majorHAnsi"/>
                              <w:sz w:val="18"/>
                              <w:szCs w:val="18"/>
                            </w:rPr>
                            <w:t>CV740 opened</w:t>
                          </w:r>
                        </w:p>
                        <w:p w:rsidR="00862F6C" w:rsidRPr="008A5886" w:rsidRDefault="00862F6C" w:rsidP="00AF142A">
                          <w:pPr>
                            <w:rPr>
                              <w:rFonts w:asciiTheme="majorHAnsi" w:hAnsiTheme="majorHAnsi" w:cstheme="majorHAnsi"/>
                              <w:sz w:val="18"/>
                              <w:szCs w:val="18"/>
                            </w:rPr>
                          </w:pPr>
                          <w:r>
                            <w:rPr>
                              <w:rFonts w:asciiTheme="majorHAnsi" w:hAnsiTheme="majorHAnsi" w:cstheme="majorHAnsi"/>
                              <w:sz w:val="18"/>
                              <w:szCs w:val="18"/>
                            </w:rPr>
                            <w:t xml:space="preserve">Open </w:t>
                          </w:r>
                          <w:r w:rsidRPr="008A5886">
                            <w:rPr>
                              <w:rFonts w:asciiTheme="majorHAnsi" w:hAnsiTheme="majorHAnsi" w:cstheme="majorHAnsi"/>
                              <w:sz w:val="18"/>
                              <w:szCs w:val="18"/>
                            </w:rPr>
                            <w:t>EV744</w:t>
                          </w:r>
                        </w:p>
                      </w:txbxContent>
                    </v:textbox>
                  </v:shape>
                </v:group>
                <v:shape id="AutoShape 6087" o:spid="_x0000_s2478" type="#_x0000_t32" style="position:absolute;left:3042;top:3118;width:43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kZgMUAAADeAAAADwAAAGRycy9kb3ducmV2LnhtbERPS2sCMRC+F/ofwhR6KZq1oOhqlG1B&#10;qAUPvu7jZroJ3Uy2m6jrvzcFwdt8fM+ZLTpXizO1wXpWMOhnIIhLry1XCva7ZW8MIkRkjbVnUnCl&#10;AIv589MMc+0vvKHzNlYihXDIUYGJscmlDKUhh6HvG+LE/fjWYUywraRu8ZLCXS3fs2wkHVpODQYb&#10;+jRU/m5PTsF6Nfgojsauvjd/dj1cFvWpejso9frSFVMQkbr4EN/dXzrNH44nI/h/J90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kZgMUAAADeAAAADwAAAAAAAAAA&#10;AAAAAAChAgAAZHJzL2Rvd25yZXYueG1sUEsFBgAAAAAEAAQA+QAAAJMDAAAAAA==&#10;"/>
                <v:shape id="AutoShape 6091" o:spid="_x0000_s2479" type="#_x0000_t32" style="position:absolute;left:7346;top:3118;width:0;height:48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0N2MUAAADeAAAADwAAAGRycy9kb3ducmV2LnhtbERPTWvCQBC9C/0PyxR6kbpJoZpGVymF&#10;gngQ1Bw8DrtjEpqdTXe3Mf77rlDobR7vc1ab0XZiIB9axwryWQaCWDvTcq2gOn0+FyBCRDbYOSYF&#10;NwqwWT9MVlgad+UDDcdYixTCoUQFTYx9KWXQDVkMM9cTJ+7ivMWYoK+l8XhN4baTL1k2lxZbTg0N&#10;9vTRkP46/lgF7a7aV8P0O3pd7PKzz8Pp3Gmlnh7H9yWISGP8F/+5tybNfy3eFnB/J90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0N2MUAAADeAAAADwAAAAAAAAAA&#10;AAAAAAChAgAAZHJzL2Rvd25yZXYueG1sUEsFBgAAAAAEAAQA+QAAAJMDAAAAAA==&#10;"/>
                <v:shape id="AutoShape 6092" o:spid="_x0000_s2480" type="#_x0000_t32" style="position:absolute;left:5595;top:2839;width:5;height:2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ooacgAAADeAAAADwAAAGRycy9kb3ducmV2LnhtbESPT0sDMRDF70K/QxjBi9hshUpdm5at&#10;ULBCD/3jfdyMm+Bmsm7Sdv32zkHobYb35r3fzJdDaNWZ+uQjG5iMC1DEdbSeGwPHw/phBiplZItt&#10;ZDLwSwmWi9HNHEsbL7yj8z43SkI4lWjA5dyVWqfaUcA0jh2xaF+xD5hl7Rtte7xIeGj1Y1E86YCe&#10;pcFhR6+O6u/9KRjYbiar6tP5zfvux2+n66o9NfcfxtzdDtULqExDvpr/r9+s4E9nz8Ir78gMevE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5ooacgAAADeAAAADwAAAAAA&#10;AAAAAAAAAAChAgAAZHJzL2Rvd25yZXYueG1sUEsFBgAAAAAEAAQA+QAAAJYDAAAAAA==&#10;"/>
                <v:shape id="AutoShape 6093" o:spid="_x0000_s2481" type="#_x0000_t32" style="position:absolute;left:3043;top:3364;width:281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K4cIAAADeAAAADwAAAGRycy9kb3ducmV2LnhtbERP3WrCMBS+H/gO4Qjeral1E61GkYEg&#10;u1v1AQ7Nsak2J6XJbPb2izDY3fn4fs92H20nHjT41rGCeZaDIK6dbrlRcDkfX1cgfEDW2DkmBT/k&#10;Yb+bvGyx1G7kL3pUoREphH2JCkwIfSmlrw1Z9JnriRN3dYPFkODQSD3gmMJtJ4s8X0qLLacGgz19&#10;GKrv1bdVUJh5fDvesF98VvFeXKtm6epRqdk0HjYgAsXwL/5zn3Sa/75ar+H5TrpB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BK4cIAAADeAAAADwAAAAAAAAAAAAAA&#10;AAChAgAAZHJzL2Rvd25yZXYueG1sUEsFBgAAAAAEAAQA+QAAAJADAAAAAA==&#10;" strokeweight=".5pt">
                  <v:stroke endarrow="block"/>
                </v:shape>
                <v:shape id="AutoShape 6094" o:spid="_x0000_s2482" type="#_x0000_t32" style="position:absolute;left:2179;top:6787;width:878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F5ZsUAAADeAAAADwAAAGRycy9kb3ducmV2LnhtbESPQW/CMAyF75P2HyJP4jZSykBbR0AT&#10;EtK0G91+gNWYpqNxqiaj4d/PByRutvz83vs2u+x7daExdoENLOYFKOIm2I5bAz/fh+dXUDEhW+wD&#10;k4ErRdhtHx82WNkw8ZEudWqVmHCs0IBLaai0jo0jj3EeBmK5ncLoMck6ttqOOIm573VZFGvtsWNJ&#10;cDjQ3lFzrv+8gdIt8svhF4flV53P5alu16GZjJk95Y93UIlyuotv359W6q/eCgEQHJlBb/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F5ZsUAAADeAAAADwAAAAAAAAAA&#10;AAAAAAChAgAAZHJzL2Rvd25yZXYueG1sUEsFBgAAAAAEAAQA+QAAAJMDAAAAAA==&#10;" strokeweight=".5pt">
                  <v:stroke endarrow="block"/>
                </v:shape>
                <v:group id="Group 8670" o:spid="_x0000_s2483" style="position:absolute;left:10692;top:1626;width:629;height:576" coordorigin="190,5424" coordsize="676,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SAIVnFAAAA3gAA&#10;AA8AAAAAAAAAAAAAAAAAqgIAAGRycy9kb3ducmV2LnhtbFBLBQYAAAAABAAEAPoAAACcAwAAAAA=&#10;">
                  <v:oval id="Oval 8671" o:spid="_x0000_s2484" style="position:absolute;left:190;top:5424;width:676;height: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GPR8QA&#10;AADeAAAADwAAAGRycy9kb3ducmV2LnhtbERPTWvCQBC9F/wPywi9NRsNEY2uIpWCPfTQ2N6H7JgE&#10;s7MhO43pv+8WCr3N433O7jC5To00hNazgUWSgiKuvG25NvBxeXlagwqCbLHzTAa+KcBhP3vYYWH9&#10;nd9pLKVWMYRDgQYakb7QOlQNOQyJ74kjd/WDQ4lwqLUd8B7DXaeXabrSDluODQ329NxQdSu/nIFT&#10;fSxXo84kz66ns+S3z7fXbGHM43w6bkEJTfIv/nOfbZyfb9Il/L4Tb9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hj0fEAAAA3gAAAA8AAAAAAAAAAAAAAAAAmAIAAGRycy9k&#10;b3ducmV2LnhtbFBLBQYAAAAABAAEAPUAAACJAwAAAAA=&#10;"/>
                  <v:shape id="Text Box 8672" o:spid="_x0000_s2485" type="#_x0000_t202" style="position:absolute;left:308;top:5506;width:407;height:4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GtMMA&#10;AADeAAAADwAAAGRycy9kb3ducmV2LnhtbERPzYrCMBC+L/gOYQQvi6a6q9WuUXTBxavaBxibsS3b&#10;TEoTbX17Iwje5uP7neW6M5W4UeNKywrGowgEcWZ1ybmC9LQbzkE4j6yxskwK7uRgvep9LDHRtuUD&#10;3Y4+FyGEXYIKCu/rREqXFWTQjWxNHLiLbQz6AJtc6gbbEG4qOYmimTRYcmgosKbfgrL/49UouOzb&#10;z+miPf/5ND58z7ZYxmd7V2rQ7zY/IDx1/i1+ufc6zJ8uoi94vhNu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GtMMAAADeAAAADwAAAAAAAAAAAAAAAACYAgAAZHJzL2Rv&#10;d25yZXYueG1sUEsFBgAAAAAEAAQA9QAAAIgDAAAAAA==&#10;" stroked="f">
                    <v:textbox>
                      <w:txbxContent>
                        <w:p w:rsidR="00862F6C" w:rsidRPr="00EA56AA" w:rsidRDefault="00862F6C" w:rsidP="00F6401F">
                          <w:pPr>
                            <w:rPr>
                              <w:rFonts w:asciiTheme="majorHAnsi" w:hAnsiTheme="majorHAnsi" w:cstheme="majorHAnsi"/>
                              <w:b/>
                              <w:sz w:val="18"/>
                              <w:szCs w:val="18"/>
                              <w:lang w:val="fr-FR"/>
                            </w:rPr>
                          </w:pPr>
                          <w:r w:rsidRPr="00EA56AA">
                            <w:rPr>
                              <w:rFonts w:asciiTheme="majorHAnsi" w:hAnsiTheme="majorHAnsi" w:cstheme="majorHAnsi"/>
                              <w:b/>
                              <w:sz w:val="18"/>
                              <w:szCs w:val="18"/>
                              <w:lang w:val="fr-FR"/>
                            </w:rPr>
                            <w:t>C</w:t>
                          </w:r>
                        </w:p>
                      </w:txbxContent>
                    </v:textbox>
                  </v:shape>
                </v:group>
                <v:shape id="Text Box 6058" o:spid="_x0000_s2486" type="#_x0000_t202" style="position:absolute;left:3170;top:4569;width:2281;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ZewMMA&#10;AADeAAAADwAAAGRycy9kb3ducmV2LnhtbERP22qDQBB9L+Qflin0pdQ1xdyMa0gLLXk1zQeM7kSl&#10;7qy4m6h/3y0U+jaHc53sMJlO3GlwrWUFyygGQVxZ3XKt4PL18bIF4Tyyxs4yKZjJwSFfPGSYajty&#10;Qfezr0UIYZeigsb7PpXSVQ0ZdJHtiQN3tYNBH+BQSz3gGMJNJ1/jeC0NthwaGuzpvaHq+3wzCq6n&#10;8Xm1G8tPf9kUyfoN201pZ6WeHqfjHoSnyf+L/9wnHeavdnECv++EG2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ZewMMAAADeAAAADwAAAAAAAAAAAAAAAACYAgAAZHJzL2Rv&#10;d25yZXYueG1sUEsFBgAAAAAEAAQA9QAAAIgDAAAAAA==&#10;" stroked="f">
                  <v:textbox>
                    <w:txbxContent>
                      <w:p w:rsidR="00862F6C" w:rsidRPr="008A5886" w:rsidRDefault="00862F6C" w:rsidP="00AF142A">
                        <w:pPr>
                          <w:rPr>
                            <w:rFonts w:asciiTheme="majorHAnsi" w:hAnsiTheme="majorHAnsi" w:cstheme="majorHAnsi"/>
                            <w:sz w:val="18"/>
                            <w:szCs w:val="18"/>
                          </w:rPr>
                        </w:pPr>
                        <w:r w:rsidRPr="008A5886">
                          <w:rPr>
                            <w:rFonts w:asciiTheme="majorHAnsi" w:hAnsiTheme="majorHAnsi" w:cstheme="majorHAnsi"/>
                            <w:sz w:val="18"/>
                            <w:szCs w:val="18"/>
                          </w:rPr>
                          <w:t>TT744 &gt; TT744H</w:t>
                        </w:r>
                        <w:r>
                          <w:rPr>
                            <w:rFonts w:asciiTheme="majorHAnsi" w:hAnsiTheme="majorHAnsi" w:cstheme="majorHAnsi"/>
                            <w:sz w:val="18"/>
                            <w:szCs w:val="18"/>
                          </w:rPr>
                          <w:t xml:space="preserve"> OR Stop</w:t>
                        </w:r>
                      </w:p>
                    </w:txbxContent>
                  </v:textbox>
                </v:shape>
                <v:shape id="AutoShape 10654" o:spid="_x0000_s2487" type="#_x0000_t32" style="position:absolute;left:3032;top:4491;width:0;height:5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Ad7cUAAADeAAAADwAAAGRycy9kb3ducmV2LnhtbERPTWsCMRC9F/ofwhS8FM0qrLRbo2wF&#10;QQsetPU+3Uw3oZvJdhN1/femIHibx/uc2aJ3jThRF6xnBeNRBoK48tpyreDrczV8AREissbGMym4&#10;UIDF/PFhhoX2Z97RaR9rkUI4FKjAxNgWUobKkMMw8i1x4n585zAm2NVSd3hO4a6RkyybSoeWU4PB&#10;lpaGqt/90SnYbsbv5bexm4/dn93mq7I51s8HpQZPffkGIlIf7+Kbe63T/Pw1y+H/nXSD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3Ad7cUAAADeAAAADwAAAAAAAAAA&#10;AAAAAAChAgAAZHJzL2Rvd25yZXYueG1sUEsFBgAAAAAEAAQA+QAAAJMDAAAAAA==&#10;"/>
                <v:shape id="AutoShape 10655" o:spid="_x0000_s2488" type="#_x0000_t32" style="position:absolute;left:2914;top:4783;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KDmsUAAADeAAAADwAAAGRycy9kb3ducmV2LnhtbERPS2sCMRC+F/wPYQq9FM1aUOrWKKsg&#10;VMGDr/u4mW5CN5N1E3X7702h0Nt8fM+ZzjtXixu1wXpWMBxkIIhLry1XCo6HVf8dRIjIGmvPpOCH&#10;Asxnvacp5trfeUe3faxECuGQowITY5NLGUpDDsPAN8SJ+/Ktw5hgW0nd4j2Fu1q+ZdlYOrScGgw2&#10;tDRUfu+vTsF2PVwUZ2PXm93Fbkeror5WryelXp674gNEpC7+i//cnzrNH02yMfy+k26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6KDmsUAAADeAAAADwAAAAAAAAAA&#10;AAAAAAChAgAAZHJzL2Rvd25yZXYueG1sUEsFBgAAAAAEAAQA+QAAAJMDAAAAAA==&#10;"/>
                <v:group id="Group 10656" o:spid="_x0000_s2489" style="position:absolute;left:2138;top:3817;width:3526;height:680" coordorigin="3930,1920" coordsize="514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QlHLbFAAAA3gAA&#10;AA8AAAAAAAAAAAAAAAAAqgIAAGRycy9kb3ducmV2LnhtbFBLBQYAAAAABAAEAPoAAACcAwAAAAA=&#10;">
                  <v:rect id="Rectangle 10657" o:spid="_x0000_s2490" style="position:absolute;left:3930;top:1920;width:252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JGq8YA&#10;AADeAAAADwAAAGRycy9kb3ducmV2LnhtbESPQW/CMAyF75P2HyJP4jaSMTFBR0DTJhA7Qrlw8xrT&#10;ljVO1QQo/Pr5MImbrff83ufZoveNOlMX68AWXoYGFHERXM2lhV2+fJ6AignZYROYLFwpwmL++DDD&#10;zIULb+i8TaWSEI4ZWqhSajOtY1GRxzgMLbFoh9B5TLJ2pXYdXiTcN3pkzJv2WLM0VNjSZ0XF7/bk&#10;LfzUox3eNvnK+OnyNX33+fG0/7J28NR/vINK1Ke7+f967QR/PDXCK+/IDH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JGq8YAAADeAAAADwAAAAAAAAAAAAAAAACYAgAAZHJz&#10;L2Rvd25yZXYueG1sUEsFBgAAAAAEAAQA9QAAAIsDAAAAAA==&#10;">
                    <v:textbox>
                      <w:txbxContent>
                        <w:p w:rsidR="00862F6C" w:rsidRPr="008A5886" w:rsidRDefault="00862F6C" w:rsidP="0026588B">
                          <w:pPr>
                            <w:jc w:val="center"/>
                            <w:rPr>
                              <w:rFonts w:asciiTheme="majorHAnsi" w:hAnsiTheme="majorHAnsi" w:cstheme="majorHAnsi"/>
                              <w:sz w:val="18"/>
                              <w:szCs w:val="18"/>
                            </w:rPr>
                          </w:pPr>
                          <w:r>
                            <w:rPr>
                              <w:rFonts w:asciiTheme="majorHAnsi" w:hAnsiTheme="majorHAnsi" w:cstheme="majorHAnsi"/>
                              <w:sz w:val="18"/>
                              <w:szCs w:val="18"/>
                            </w:rPr>
                            <w:t xml:space="preserve">Start </w:t>
                          </w:r>
                          <w:r w:rsidRPr="008A5886">
                            <w:rPr>
                              <w:rFonts w:asciiTheme="majorHAnsi" w:hAnsiTheme="majorHAnsi" w:cstheme="majorHAnsi"/>
                              <w:sz w:val="18"/>
                              <w:szCs w:val="18"/>
                            </w:rPr>
                            <w:t>GN2 heating</w:t>
                          </w:r>
                        </w:p>
                      </w:txbxContent>
                    </v:textbox>
                  </v:rect>
                  <v:shape id="Text Box 10658" o:spid="_x0000_s2491" type="#_x0000_t202" style="position:absolute;left:6450;top:1920;width:262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m/KcUA&#10;AADeAAAADwAAAGRycy9kb3ducmV2LnhtbERPTWvCQBC9F/wPywi9SN3YqjXRVUqhRW9qi16H7JgE&#10;s7NxdxvTf98VhN7m8T5nsepMLVpyvrKsYDRMQBDnVldcKPj++niagfABWWNtmRT8kofVsvewwEzb&#10;K++o3YdCxBD2GSooQ2gyKX1ekkE/tA1x5E7WGQwRukJqh9cYbmr5nCRTabDi2FBiQ+8l5ef9j1Ew&#10;G6/bo9+8bA/59FSnYfDafl6cUo/97m0OIlAX/sV391rH+ZM0SeH2TrxB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b8pxQAAAN4AAAAPAAAAAAAAAAAAAAAAAJgCAABkcnMv&#10;ZG93bnJldi54bWxQSwUGAAAAAAQABAD1AAAAigMAAAAA&#10;">
                    <v:textbox>
                      <w:txbxContent>
                        <w:p w:rsidR="00862F6C" w:rsidRPr="008A5886" w:rsidRDefault="00862F6C" w:rsidP="0026588B">
                          <w:pPr>
                            <w:rPr>
                              <w:rFonts w:asciiTheme="majorHAnsi" w:hAnsiTheme="majorHAnsi" w:cstheme="majorHAnsi"/>
                              <w:sz w:val="18"/>
                              <w:szCs w:val="18"/>
                            </w:rPr>
                          </w:pPr>
                          <w:r>
                            <w:rPr>
                              <w:rFonts w:asciiTheme="majorHAnsi" w:hAnsiTheme="majorHAnsi" w:cstheme="majorHAnsi"/>
                              <w:sz w:val="18"/>
                              <w:szCs w:val="18"/>
                            </w:rPr>
                            <w:t>Start EH744</w:t>
                          </w:r>
                        </w:p>
                      </w:txbxContent>
                    </v:textbox>
                  </v:shape>
                </v:group>
                <v:shape id="AutoShape 6066" o:spid="_x0000_s2492" type="#_x0000_t32" style="position:absolute;left:3041;top:5411;width:0;height:6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4oqMgAAADeAAAADwAAAGRycy9kb3ducmV2LnhtbESPT0sDMRDF70K/QxjBi9jsChVdm5at&#10;ULBCD/3jfdyMm+Bmsm7Sdv32zkHwNsO8ee/95ssxdOpMQ/KRDZTTAhRxE63n1sDxsL57BJUyssUu&#10;Mhn4oQTLxeRqjpWNF97ReZ9bJSacKjTgcu4rrVPjKGCaxp5Ybp9xCJhlHVptB7yIeej0fVE86ICe&#10;JcFhTy+Omq/9KRjYbspV/eH85m337bezdd2d2tt3Y26ux/oZVKYx/4v/vl+t1J89lQIgODKDXv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t4oqMgAAADeAAAADwAAAAAA&#10;AAAAAAAAAAChAgAAZHJzL2Rvd25yZXYueG1sUEsFBgAAAAAEAAQA+QAAAJYDAAAAAA==&#10;"/>
                <v:shape id="AutoShape 6067" o:spid="_x0000_s2493" type="#_x0000_t32" style="position:absolute;left:3719;top:6083;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s14MMAAADeAAAADwAAAGRycy9kb3ducmV2LnhtbERP24rCMBB9X/Afwgi+rWm9odUoIgiy&#10;+7Co/YChGdtqMylNbOvfb4SFfZvDuc5m15tKtNS40rKCeByBIM6sLjlXkF6Pn0sQziNrrCyTghc5&#10;2G0HHxtMtO34TO3F5yKEsEtQQeF9nUjpsoIMurGtiQN3s41BH2CTS91gF8JNJSdRtJAGSw4NBdZ0&#10;KCh7XJ5Gwfdy5vP7+Wanafszl3X0dUy7hVKjYb9fg/DU+3/xn/ukw/z5Ko7h/U64QW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0rNeDDAAAA3gAAAA8AAAAAAAAAAAAA&#10;AAAAoQIAAGRycy9kb3ducmV2LnhtbFBLBQYAAAAABAAEAPkAAACRAwAAAAA=&#10;"/>
                <v:shape id="AutoShape 6114" o:spid="_x0000_s2494" type="#_x0000_t32" style="position:absolute;left:3043;top:11054;width:0;height:6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ATRMUAAADeAAAADwAAAGRycy9kb3ducmV2LnhtbERPTWsCMRC9C/0PYQpeRLMrWHRrlG1B&#10;0IIHbXufbqab0M1ku4m6/ntTKHibx/uc5bp3jThTF6xnBfkkA0FceW25VvDxvhnPQYSIrLHxTAqu&#10;FGC9ehgssdD+wgc6H2MtUgiHAhWYGNtCylAZchgmviVO3LfvHMYEu1rqDi8p3DVymmVP0qHl1GCw&#10;pVdD1c/x5BTsd/lL+WXs7u3wa/ezTdmc6tGnUsPHvnwGEamPd/G/e6vT/Nkin8LfO+kG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UATRMUAAADeAAAADwAAAAAAAAAA&#10;AAAAAAChAgAAZHJzL2Rvd25yZXYueG1sUEsFBgAAAAAEAAQA+QAAAJMDAAAAAA==&#10;"/>
                <v:shape id="AutoShape 6115" o:spid="_x0000_s2495" type="#_x0000_t32" style="position:absolute;left:3614;top:11737;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UODMQAAADeAAAADwAAAGRycy9kb3ducmV2LnhtbERPzWrCQBC+F3yHZQRvdWOtwUbXIIWA&#10;tIdimgcYsmMSzc6G7JrEt+8WCr3Nx/c7+3QyrRiod41lBatlBIK4tLrhSkHxnT1vQTiPrLG1TAoe&#10;5CA9zJ72mGg78pmG3FcihLBLUEHtfZdI6cqaDLql7YgDd7G9QR9gX0nd4xjCTStfoiiWBhsODTV2&#10;9F5TecvvRsHn9tVX1/PFrovhayO76CMrxlipxXw67kB4mvy/+M990mH+5m21ht93wg3y8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tQ4MxAAAAN4AAAAPAAAAAAAAAAAA&#10;AAAAAKECAABkcnMvZG93bnJldi54bWxQSwUGAAAAAAQABAD5AAAAkgMAAAAA&#10;"/>
                <v:shape id="AutoShape 10665" o:spid="_x0000_s2496" type="#_x0000_t32" style="position:absolute;left:2317;top:11719;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yWeMMAAADeAAAADwAAAGRycy9kb3ducmV2LnhtbERPzYrCMBC+C/sOYRa8aaqrotUoiyCI&#10;HqTaBxiasa3bTEqTbbtvvxEEb/Px/c5m15tKtNS40rKCyTgCQZxZXXKuIL0dRksQziNrrCyTgj9y&#10;sNt+DDYYa9txQu3V5yKEsItRQeF9HUvpsoIMurGtiQN3t41BH2CTS91gF8JNJadRtJAGSw4NBda0&#10;Lyj7uf4aBeflzOeP5G6/0vYyl3V0OqTdQqnhZ/+9BuGp92/xy33UYf58NZnB851wg9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1clnjDAAAA3gAAAA8AAAAAAAAAAAAA&#10;AAAAoQIAAGRycy9kb3ducmV2LnhtbFBLBQYAAAAABAAEAPkAAACRAwAAAAA=&#10;"/>
                <v:shape id="AutoShape 10666" o:spid="_x0000_s2497" type="#_x0000_t32" style="position:absolute;left:2154;top:11724;width:0;height:4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mLMMUAAADeAAAADwAAAGRycy9kb3ducmV2LnhtbERP32vCMBB+F/Y/hBvsRWbaQYfrjFIH&#10;whz4oG7vt+bWhDWX2kSt/70ZDHy7j+/nzRaDa8WJ+mA9K8gnGQji2mvLjYLP/epxCiJEZI2tZ1Jw&#10;oQCL+d1ohqX2Z97SaRcbkUI4lKjAxNiVUobakMMw8R1x4n587zAm2DdS93hO4a6VT1n2LB1aTg0G&#10;O3ozVP/ujk7BZp0vq29j1x/bg90Uq6o9NuMvpR7uh+oVRKQh3sT/7ned5hcveQF/76Qb5P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qmLMMUAAADeAAAADwAAAAAAAAAA&#10;AAAAAAChAgAAZHJzL2Rvd25yZXYueG1sUEsFBgAAAAAEAAQA+QAAAJMDAAAAAA==&#10;"/>
                <v:shape id="Text Box 10667" o:spid="_x0000_s2498" type="#_x0000_t202" style="position:absolute;left:2064;top:11192;width:938;height: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Hz8cQA&#10;AADeAAAADwAAAGRycy9kb3ducmV2LnhtbERPzWqDQBC+F/oOywRyKXU1VNPYbKQNtHhNmgcY3YlK&#10;3Flxt9G8fbZQ6G0+vt/ZFrPpxZVG11lWkEQxCOLa6o4bBafvz+dXEM4ja+wtk4IbOSh2jw9bzLWd&#10;+EDXo29ECGGXo4LW+yGX0tUtGXSRHYgDd7ajQR/g2Eg94hTCTS9XcZxJgx2HhhYH2rdUX44/RsG5&#10;nJ7SzVR9+dP68JJ9YLeu7E2p5WJ+fwPhafb/4j93qcP8dJNk8PtOuEH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h8/HEAAAA3gAAAA8AAAAAAAAAAAAAAAAAmAIAAGRycy9k&#10;b3ducmV2LnhtbFBLBQYAAAAABAAEAPUAAACJAwAAAAA=&#10;" stroked="f">
                  <v:textbox>
                    <w:txbxContent>
                      <w:p w:rsidR="00862F6C" w:rsidRPr="008A5886" w:rsidRDefault="00862F6C" w:rsidP="00ED0085">
                        <w:pPr>
                          <w:rPr>
                            <w:rFonts w:asciiTheme="majorHAnsi" w:hAnsiTheme="majorHAnsi" w:cstheme="majorHAnsi"/>
                            <w:sz w:val="18"/>
                            <w:szCs w:val="18"/>
                          </w:rPr>
                        </w:pPr>
                        <w:r w:rsidRPr="008A5886">
                          <w:rPr>
                            <w:rFonts w:asciiTheme="majorHAnsi" w:hAnsiTheme="majorHAnsi" w:cstheme="majorHAnsi"/>
                            <w:sz w:val="18"/>
                            <w:szCs w:val="18"/>
                          </w:rPr>
                          <w:t xml:space="preserve">Stop </w:t>
                        </w:r>
                      </w:p>
                    </w:txbxContent>
                  </v:textbox>
                </v:shape>
                <v:shape id="Text Box 10669" o:spid="_x0000_s2499" type="#_x0000_t202" style="position:absolute;left:1970;top:5708;width:755;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WasIA&#10;AADeAAAADwAAAGRycy9kb3ducmV2LnhtbERP24rCMBB9F/Yfwgj7Ipq6qN12jbIuKL56+YCxmV6w&#10;mZQm2vr3G0HwbQ7nOst1b2pxp9ZVlhVMJxEI4szqigsF59N2/A3CeWSNtWVS8CAH69XHYImpth0f&#10;6H70hQgh7FJUUHrfpFK6rCSDbmIb4sDltjXoA2wLqVvsQrip5VcULaTBikNDiQ39lZRdjzejIN93&#10;o3nSXXb+HB9miw1W8cU+lPoc9r8/IDz1/i1+ufc6zJ8n0xie74Qb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rVZqwgAAAN4AAAAPAAAAAAAAAAAAAAAAAJgCAABkcnMvZG93&#10;bnJldi54bWxQSwUGAAAAAAQABAD1AAAAhwMAAAAA&#10;" stroked="f">
                  <v:textbox>
                    <w:txbxContent>
                      <w:p w:rsidR="00862F6C" w:rsidRPr="008A5886" w:rsidRDefault="00862F6C" w:rsidP="00ED0085">
                        <w:pPr>
                          <w:rPr>
                            <w:rFonts w:asciiTheme="majorHAnsi" w:hAnsiTheme="majorHAnsi" w:cstheme="majorHAnsi"/>
                            <w:sz w:val="18"/>
                            <w:szCs w:val="18"/>
                          </w:rPr>
                        </w:pPr>
                        <w:r w:rsidRPr="008A5886">
                          <w:rPr>
                            <w:rFonts w:asciiTheme="majorHAnsi" w:hAnsiTheme="majorHAnsi" w:cstheme="majorHAnsi"/>
                            <w:sz w:val="18"/>
                            <w:szCs w:val="18"/>
                          </w:rPr>
                          <w:t xml:space="preserve">Stop </w:t>
                        </w:r>
                      </w:p>
                    </w:txbxContent>
                  </v:textbox>
                </v:shape>
                <v:shape id="AutoShape 10670" o:spid="_x0000_s2500" type="#_x0000_t32" style="position:absolute;left:2183;top:6094;width:36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gkrsgAAADeAAAADwAAAGRycy9kb3ducmV2LnhtbESPT0sDMRDF70K/QxjBi9jsChVdm5at&#10;ULBCD/3jfdyMm+Bmsm7Sdv32zkHwNsN7895v5ssxdOpMQ/KRDZTTAhRxE63n1sDxsL57BJUyssUu&#10;Mhn4oQTLxeRqjpWNF97ReZ9bJSGcKjTgcu4rrVPjKGCaxp5YtM84BMyyDq22A14kPHT6vigedEDP&#10;0uCwpxdHzdf+FAxsN+Wq/nB+87b79tvZuu5O7e27MTfXY/0MKtOY/81/169W8GdPpfDKOzKDXv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KgkrsgAAADeAAAADwAAAAAA&#10;AAAAAAAAAAChAgAAZHJzL2Rvd25yZXYueG1sUEsFBgAAAAAEAAQA+QAAAJYDAAAAAA==&#10;"/>
                <v:shape id="AutoShape 10671" o:spid="_x0000_s2501" type="#_x0000_t32" style="position:absolute;left:2401;top:6098;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055sMAAADeAAAADwAAAGRycy9kb3ducmV2LnhtbERPzYrCMBC+C/sOYRb2pqm7Kto1yiII&#10;ogep2wcYmrGtNpPSxLa+vREEb/Px/c5y3ZtKtNS40rKC8SgCQZxZXXKuIP3fDucgnEfWWFkmBXdy&#10;sF59DJYYa9txQu3J5yKEsItRQeF9HUvpsoIMupGtiQN3to1BH2CTS91gF8JNJb+jaCYNlhwaCqxp&#10;U1B2Pd2MgsN84vNLcrY/aXucyjrab9NuptTXZ//3C8JT79/il3unw/zpYryA5zvhBr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dOebDAAAA3gAAAA8AAAAAAAAAAAAA&#10;AAAAoQIAAGRycy9kb3ducmV2LnhtbFBLBQYAAAAABAAEAPkAAACRAwAAAAA=&#10;"/>
                <v:group id="Group 10672" o:spid="_x0000_s2502" style="position:absolute;left:2168;top:5003;width:3526;height:680" coordorigin="3930,1920" coordsize="514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GB52KLIAAAA&#10;3gAAAA8AAAAAAAAAAAAAAAAAqgIAAGRycy9kb3ducmV2LnhtbFBLBQYAAAAABAAEAPoAAACfAwAA&#10;AAA=&#10;">
                  <v:rect id="Rectangle 10673" o:spid="_x0000_s2503" style="position:absolute;left:3930;top:1920;width:252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2zVsUA&#10;AADeAAAADwAAAGRycy9kb3ducmV2LnhtbERPTWvCQBC9F/oflin0VjdJqWh0ldJiaY8mXryN2TGJ&#10;zc6G7Mak/nq3IHibx/uc5Xo0jThT52rLCuJJBIK4sLrmUsEu37zMQDiPrLGxTAr+yMF69fiwxFTb&#10;gbd0znwpQgi7FBVU3replK6oyKCb2JY4cEfbGfQBdqXUHQ4h3DQyiaKpNFhzaKiwpY+Kit+sNwoO&#10;dbLDyzb/isx88+p/xvzU7z+Ven4a3xcgPI3+Lr65v3WY/zZPYvh/J9w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PbNWxQAAAN4AAAAPAAAAAAAAAAAAAAAAAJgCAABkcnMv&#10;ZG93bnJldi54bWxQSwUGAAAAAAQABAD1AAAAigMAAAAA&#10;">
                    <v:textbox>
                      <w:txbxContent>
                        <w:p w:rsidR="00862F6C" w:rsidRPr="008A5886" w:rsidRDefault="00862F6C" w:rsidP="00ED0085">
                          <w:pPr>
                            <w:jc w:val="center"/>
                            <w:rPr>
                              <w:rFonts w:asciiTheme="majorHAnsi" w:hAnsiTheme="majorHAnsi" w:cstheme="majorHAnsi"/>
                              <w:sz w:val="18"/>
                              <w:szCs w:val="18"/>
                            </w:rPr>
                          </w:pPr>
                          <w:r w:rsidRPr="008A5886">
                            <w:rPr>
                              <w:rFonts w:asciiTheme="majorHAnsi" w:hAnsiTheme="majorHAnsi" w:cstheme="majorHAnsi"/>
                              <w:sz w:val="18"/>
                              <w:szCs w:val="18"/>
                            </w:rPr>
                            <w:t xml:space="preserve">Stop heating </w:t>
                          </w:r>
                        </w:p>
                      </w:txbxContent>
                    </v:textbox>
                  </v:rect>
                  <v:shape id="Text Box 10674" o:spid="_x0000_s2504" type="#_x0000_t202" style="position:absolute;left:6450;top:1920;width:262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hxOMUA&#10;AADeAAAADwAAAGRycy9kb3ducmV2LnhtbERPS2vCQBC+F/wPywi9FN00tj6iq5RCRW/1gV6H7JiE&#10;ZmfT3W2M/94tFHqbj+85i1VnatGS85VlBc/DBARxbnXFhYLj4WMwBeEDssbaMim4kYfVsvewwEzb&#10;K++o3YdCxBD2GSooQ2gyKX1ekkE/tA1x5C7WGQwRukJqh9cYbmqZJslYGqw4NpTY0HtJ+df+xyiY&#10;vmzas9+OPk/5+FLPwtOkXX87pR773dscRKAu/Iv/3Bsd57/O0hR+34k3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2HE4xQAAAN4AAAAPAAAAAAAAAAAAAAAAAJgCAABkcnMv&#10;ZG93bnJldi54bWxQSwUGAAAAAAQABAD1AAAAigMAAAAA&#10;">
                    <v:textbox>
                      <w:txbxContent>
                        <w:p w:rsidR="00862F6C" w:rsidRPr="008A5886" w:rsidRDefault="00862F6C" w:rsidP="00ED0085">
                          <w:pPr>
                            <w:rPr>
                              <w:rFonts w:asciiTheme="majorHAnsi" w:hAnsiTheme="majorHAnsi" w:cstheme="majorHAnsi"/>
                              <w:sz w:val="18"/>
                              <w:szCs w:val="18"/>
                            </w:rPr>
                          </w:pPr>
                          <w:r>
                            <w:rPr>
                              <w:rFonts w:asciiTheme="majorHAnsi" w:hAnsiTheme="majorHAnsi" w:cstheme="majorHAnsi"/>
                              <w:sz w:val="18"/>
                              <w:szCs w:val="18"/>
                            </w:rPr>
                            <w:t xml:space="preserve">Stop </w:t>
                          </w:r>
                          <w:r w:rsidRPr="008A5886">
                            <w:rPr>
                              <w:rFonts w:asciiTheme="majorHAnsi" w:hAnsiTheme="majorHAnsi" w:cstheme="majorHAnsi"/>
                              <w:sz w:val="18"/>
                              <w:szCs w:val="18"/>
                            </w:rPr>
                            <w:t>EH744</w:t>
                          </w:r>
                        </w:p>
                      </w:txbxContent>
                    </v:textbox>
                  </v:shape>
                </v:group>
                <v:shape id="AutoShape 10675" o:spid="_x0000_s2505" type="#_x0000_t32" style="position:absolute;left:2184;top:6102;width:0;height:6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B8YsUAAADeAAAADwAAAGRycy9kb3ducmV2LnhtbERPTWsCMRC9F/wPYYReima1KO1qlG1B&#10;qAUPWnsfN+MmuJlsN1G3/74pCN7m8T5nvuxcLS7UButZwWiYgSAuvbZcKdh/rQYvIEJE1lh7JgW/&#10;FGC56D3MMdf+ylu67GIlUgiHHBWYGJtcylAachiGviFO3NG3DmOCbSV1i9cU7mo5zrKpdGg5NRhs&#10;6N1QedqdnYLNevRWHIxdf25/7GayKupz9fSt1GO/K2YgInXxLr65P3SaP3kdP8P/O+kG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B8YsUAAADeAAAADwAAAAAAAAAA&#10;AAAAAAChAgAAZHJzL2Rvd25yZXYueG1sUEsFBgAAAAAEAAQA+QAAAJMDAAAAAA==&#10;"/>
                <v:group id="Group 6103" o:spid="_x0000_s2506" style="position:absolute;left:2927;top:9771;width:227;height:680"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9C3qHFAAAA3gAA&#10;AA8AAAAAAAAAAAAAAAAAqgIAAGRycy9kb3ducmV2LnhtbFBLBQYAAAAABAAEAPoAAACcAwAAAAA=&#10;">
                  <v:shape id="AutoShape 6104" o:spid="_x0000_s2507"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VBjcUAAADeAAAADwAAAGRycy9kb3ducmV2LnhtbERPTWsCMRC9F/wPYQq9FM0qrNStUVZB&#10;qIIHbXufbqab0M1k3UTd/vtGEHqbx/uc+bJ3jbhQF6xnBeNRBoK48tpyreDjfTN8AREissbGMyn4&#10;pQDLxeBhjoX2Vz7Q5RhrkUI4FKjAxNgWUobKkMMw8i1x4r595zAm2NVSd3hN4a6RkyybSoeWU4PB&#10;ltaGqp/j2SnYb8er8svY7e5wsvt8Uzbn+vlTqafHvnwFEamP/+K7+02n+flsksPtnXSD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MVBjcUAAADeAAAADwAAAAAAAAAA&#10;AAAAAAChAgAAZHJzL2Rvd25yZXYueG1sUEsFBgAAAAAEAAQA+QAAAJMDAAAAAA==&#10;"/>
                  <v:shape id="AutoShape 6105" o:spid="_x0000_s2508"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ff+sUAAADeAAAADwAAAGRycy9kb3ducmV2LnhtbERPTWsCMRC9C/0PYQq9iGYVlHZrlG1B&#10;UMGD23qfbqab0M1ku4m6/ntTKHibx/ucxap3jThTF6xnBZNxBoK48tpyreDzYz16BhEissbGMym4&#10;UoDV8mGwwFz7Cx/oXMZapBAOOSowMba5lKEy5DCMfUucuG/fOYwJdrXUHV5SuGvkNMvm0qHl1GCw&#10;pXdD1U95cgr228lb8WXsdnf4tfvZumhO9fCo1NNjX7yCiNTHu/jfvdFp/uxlOoe/d9IN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Bff+sUAAADeAAAADwAAAAAAAAAA&#10;AAAAAAChAgAAZHJzL2Rvd25yZXYueG1sUEsFBgAAAAAEAAQA+QAAAJMDAAAAAA==&#10;"/>
                </v:group>
                <v:shape id="Text Box 6106" o:spid="_x0000_s2509" type="#_x0000_t202" style="position:absolute;left:3241;top:9893;width:2385;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c18IA&#10;AADeAAAADwAAAGRycy9kb3ducmV2LnhtbERP24rCMBB9F/Yfwgj7IpquqN12jeIuKL56+YCxmV6w&#10;mZQm2vr3G0HwbQ7nOst1b2pxp9ZVlhV8TSIQxJnVFRcKzqft+BuE88gaa8uk4EEO1quPwRJTbTs+&#10;0P3oCxFC2KWooPS+SaV0WUkG3cQ2xIHLbWvQB9gWUrfYhXBTy2kULaTBikNDiQ39lZRdjzejIN93&#10;o3nSXXb+HB9mi1+s4ot9KPU57Dc/IDz1/i1+ufc6zJ8n0xie74Qb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wZzXwgAAAN4AAAAPAAAAAAAAAAAAAAAAAJgCAABkcnMvZG93&#10;bnJldi54bWxQSwUGAAAAAAQABAD1AAAAhwMAAAAA&#10;" stroked="f">
                  <v:textbox>
                    <w:txbxContent>
                      <w:p w:rsidR="00862F6C" w:rsidRPr="008A5886" w:rsidRDefault="00862F6C" w:rsidP="00AF142A">
                        <w:pPr>
                          <w:rPr>
                            <w:rFonts w:asciiTheme="majorHAnsi" w:hAnsiTheme="majorHAnsi" w:cstheme="majorHAnsi"/>
                            <w:sz w:val="18"/>
                            <w:szCs w:val="18"/>
                          </w:rPr>
                        </w:pPr>
                        <w:r w:rsidRPr="008A5886">
                          <w:rPr>
                            <w:rFonts w:asciiTheme="majorHAnsi" w:hAnsiTheme="majorHAnsi" w:cstheme="majorHAnsi"/>
                            <w:sz w:val="18"/>
                            <w:szCs w:val="18"/>
                          </w:rPr>
                          <w:t>TT748 &gt; TT748H</w:t>
                        </w:r>
                        <w:r>
                          <w:rPr>
                            <w:rFonts w:asciiTheme="majorHAnsi" w:hAnsiTheme="majorHAnsi" w:cstheme="majorHAnsi"/>
                            <w:sz w:val="18"/>
                            <w:szCs w:val="18"/>
                          </w:rPr>
                          <w:t xml:space="preserve"> OR Stop</w:t>
                        </w:r>
                      </w:p>
                    </w:txbxContent>
                  </v:textbox>
                </v:shape>
                <v:group id="Group 11461" o:spid="_x0000_s2510" style="position:absolute;left:2140;top:9141;width:3526;height:680" coordorigin="3930,1920" coordsize="514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J4P1KTIAAAA&#10;3gAAAA8AAAAAAAAAAAAAAAAAqgIAAGRycy9kb3ducmV2LnhtbFBLBQYAAAAABAAEAPoAAACfAwAA&#10;AAA=&#10;">
                  <v:rect id="Rectangle 11462" o:spid="_x0000_s2511" style="position:absolute;left:3930;top:1920;width:252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u/UMUA&#10;AADeAAAADwAAAGRycy9kb3ducmV2LnhtbERPTWvCQBC9C/0PyxS86aaRShNdpSgp7VGTS2/T7Jik&#10;zc6G7EZTf71bEHqbx/uc9XY0rThT7xrLCp7mEQji0uqGKwVFns1eQDiPrLG1TAp+ycF28zBZY6rt&#10;hQ90PvpKhBB2KSqove9SKV1Zk0E3tx1x4E62N+gD7Cupe7yEcNPKOIqW0mDDoaHGjnY1lT/HwSj4&#10;auICr4f8LTJJtvAfY/49fO6Vmj6OrysQnkb/L76733WY/5zECfy9E26Qm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S79QxQAAAN4AAAAPAAAAAAAAAAAAAAAAAJgCAABkcnMv&#10;ZG93bnJldi54bWxQSwUGAAAAAAQABAD1AAAAigMAAAAA&#10;">
                    <v:textbox>
                      <w:txbxContent>
                        <w:p w:rsidR="00862F6C" w:rsidRPr="008A5886" w:rsidRDefault="00862F6C" w:rsidP="00486F5A">
                          <w:pPr>
                            <w:jc w:val="center"/>
                            <w:rPr>
                              <w:rFonts w:asciiTheme="majorHAnsi" w:hAnsiTheme="majorHAnsi" w:cstheme="majorHAnsi"/>
                              <w:sz w:val="18"/>
                              <w:szCs w:val="18"/>
                            </w:rPr>
                          </w:pPr>
                          <w:r>
                            <w:rPr>
                              <w:rFonts w:asciiTheme="majorHAnsi" w:hAnsiTheme="majorHAnsi" w:cstheme="majorHAnsi"/>
                              <w:sz w:val="18"/>
                              <w:szCs w:val="18"/>
                            </w:rPr>
                            <w:t xml:space="preserve">Start </w:t>
                          </w:r>
                          <w:r w:rsidRPr="008A5886">
                            <w:rPr>
                              <w:rFonts w:asciiTheme="majorHAnsi" w:hAnsiTheme="majorHAnsi" w:cstheme="majorHAnsi"/>
                              <w:sz w:val="18"/>
                              <w:szCs w:val="18"/>
                            </w:rPr>
                            <w:t>GN2 heating</w:t>
                          </w:r>
                        </w:p>
                      </w:txbxContent>
                    </v:textbox>
                  </v:rect>
                  <v:shape id="Text Box 11463" o:spid="_x0000_s2512" type="#_x0000_t202" style="position:absolute;left:6450;top:1920;width:262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cCcgA&#10;AADeAAAADwAAAGRycy9kb3ducmV2LnhtbESPT0/CQBDF7yZ+h82QcDGwFZQ/hYUQEg3eFIheJ92h&#10;bezO1t211G/vHEy8zWTevPd+623vGtVRiLVnA/fjDBRx4W3NpYHz6Wm0ABUTssXGMxn4oQjbze3N&#10;GnPrr/xG3TGVSkw45migSqnNtY5FRQ7j2LfEcrv44DDJGkptA17F3DV6kmUz7bBmSaiwpX1Fxefx&#10;2xlYPBy6j/gyfX0vZpdmme7m3fNXMGY46HcrUIn69C/++z5Yqf+4nAqA4MgMevM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n9wJyAAAAN4AAAAPAAAAAAAAAAAAAAAAAJgCAABk&#10;cnMvZG93bnJldi54bWxQSwUGAAAAAAQABAD1AAAAjQMAAAAA&#10;">
                    <v:textbox>
                      <w:txbxContent>
                        <w:p w:rsidR="00862F6C" w:rsidRPr="008A5886" w:rsidRDefault="00862F6C" w:rsidP="00486F5A">
                          <w:pPr>
                            <w:rPr>
                              <w:rFonts w:asciiTheme="majorHAnsi" w:hAnsiTheme="majorHAnsi" w:cstheme="majorHAnsi"/>
                              <w:sz w:val="18"/>
                              <w:szCs w:val="18"/>
                            </w:rPr>
                          </w:pPr>
                          <w:r>
                            <w:rPr>
                              <w:rFonts w:asciiTheme="majorHAnsi" w:hAnsiTheme="majorHAnsi" w:cstheme="majorHAnsi"/>
                              <w:sz w:val="18"/>
                              <w:szCs w:val="18"/>
                            </w:rPr>
                            <w:t>Start EH748</w:t>
                          </w:r>
                        </w:p>
                      </w:txbxContent>
                    </v:textbox>
                  </v:shape>
                </v:group>
                <v:group id="Group 11464" o:spid="_x0000_s2513" style="position:absolute;left:2170;top:10404;width:3525;height:680" coordorigin="3930,1920" coordsize="514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zr5MQAAADeAAAADwAAAGRycy9kb3ducmV2LnhtbERPTYvCMBC9C/sfwgh7&#10;07QriluNIuIuexBBXRBvQzO2xWZSmtjWf28Ewds83ufMl50pRUO1KywriIcRCOLU6oIzBf/Hn8EU&#10;hPPIGkvLpOBODpaLj94cE21b3lNz8JkIIewSVJB7XyVSujQng25oK+LAXWxt0AdYZ1LX2IZwU8qv&#10;KJpIgwWHhhwrWueUXg83o+C3xXY1ijfN9npZ38/H8e60jUmpz363moHw1Pm3+OX+02H++HsUw/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zr5MQAAADeAAAA&#10;DwAAAAAAAAAAAAAAAACqAgAAZHJzL2Rvd25yZXYueG1sUEsFBgAAAAAEAAQA+gAAAJsDAAAAAA==&#10;">
                  <v:rect id="Rectangle 11465" o:spid="_x0000_s2514" style="position:absolute;left:3930;top:1920;width:252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a7/MUA&#10;AADeAAAADwAAAGRycy9kb3ducmV2LnhtbERPTWvCQBC9F/wPywi91Y0JlZq6ilgs7dHES2/T7JhE&#10;s7MhuzFpf323IHibx/uc1WY0jbhS52rLCuazCARxYXXNpYJjvn96AeE8ssbGMin4IQeb9eRhham2&#10;Ax/omvlShBB2KSqovG9TKV1RkUE3sy1x4E62M+gD7EqpOxxCuGlkHEULabDm0FBhS7uKikvWGwXf&#10;dXzE30P+HpnlPvGfY37uv96UepyO21cQnkZ/F9/cHzrMf14mMfy/E26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rv8xQAAAN4AAAAPAAAAAAAAAAAAAAAAAJgCAABkcnMv&#10;ZG93bnJldi54bWxQSwUGAAAAAAQABAD1AAAAigMAAAAA&#10;">
                    <v:textbox>
                      <w:txbxContent>
                        <w:p w:rsidR="00862F6C" w:rsidRPr="008A5886" w:rsidRDefault="00862F6C" w:rsidP="00486F5A">
                          <w:pPr>
                            <w:jc w:val="center"/>
                            <w:rPr>
                              <w:rFonts w:asciiTheme="majorHAnsi" w:hAnsiTheme="majorHAnsi" w:cstheme="majorHAnsi"/>
                              <w:sz w:val="18"/>
                              <w:szCs w:val="18"/>
                            </w:rPr>
                          </w:pPr>
                          <w:r w:rsidRPr="008A5886">
                            <w:rPr>
                              <w:rFonts w:asciiTheme="majorHAnsi" w:hAnsiTheme="majorHAnsi" w:cstheme="majorHAnsi"/>
                              <w:sz w:val="18"/>
                              <w:szCs w:val="18"/>
                            </w:rPr>
                            <w:t xml:space="preserve">Stop heating </w:t>
                          </w:r>
                        </w:p>
                      </w:txbxContent>
                    </v:textbox>
                  </v:rect>
                  <v:shape id="Text Box 11466" o:spid="_x0000_s2515" type="#_x0000_t202" style="position:absolute;left:6450;top:1920;width:262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1CfsUA&#10;AADeAAAADwAAAGRycy9kb3ducmV2LnhtbERPTWvCQBC9C/6HZYReSt20aa1GVxGhRW+tSr0O2TEJ&#10;zc7G3TXGf+8WCt7m8T5ntuhMLVpyvrKs4HmYgCDOra64ULDffTyNQfiArLG2TAqu5GEx7/dmmGl7&#10;4W9qt6EQMYR9hgrKEJpMSp+XZNAPbUMcuaN1BkOErpDa4SWGm1q+JMlIGqw4NpTY0Kqk/Hd7NgrG&#10;r+v24Dfp108+OtaT8Pjefp6cUg+DbjkFEagLd/G/e63j/LdJmsLfO/EG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TUJ+xQAAAN4AAAAPAAAAAAAAAAAAAAAAAJgCAABkcnMv&#10;ZG93bnJldi54bWxQSwUGAAAAAAQABAD1AAAAigMAAAAA&#10;">
                    <v:textbox>
                      <w:txbxContent>
                        <w:p w:rsidR="00862F6C" w:rsidRPr="008A5886" w:rsidRDefault="00862F6C" w:rsidP="00486F5A">
                          <w:pPr>
                            <w:rPr>
                              <w:rFonts w:asciiTheme="majorHAnsi" w:hAnsiTheme="majorHAnsi" w:cstheme="majorHAnsi"/>
                              <w:sz w:val="18"/>
                              <w:szCs w:val="18"/>
                            </w:rPr>
                          </w:pPr>
                          <w:r>
                            <w:rPr>
                              <w:rFonts w:asciiTheme="majorHAnsi" w:hAnsiTheme="majorHAnsi" w:cstheme="majorHAnsi"/>
                              <w:sz w:val="18"/>
                              <w:szCs w:val="18"/>
                            </w:rPr>
                            <w:t xml:space="preserve">Stop </w:t>
                          </w:r>
                          <w:r w:rsidRPr="008A5886">
                            <w:rPr>
                              <w:rFonts w:asciiTheme="majorHAnsi" w:hAnsiTheme="majorHAnsi" w:cstheme="majorHAnsi"/>
                              <w:sz w:val="18"/>
                              <w:szCs w:val="18"/>
                            </w:rPr>
                            <w:t>EH748</w:t>
                          </w:r>
                        </w:p>
                      </w:txbxContent>
                    </v:textbox>
                  </v:shape>
                </v:group>
              </v:group>
            </w:pict>
          </mc:Fallback>
        </mc:AlternateContent>
      </w:r>
      <w:r w:rsidR="00AF142A" w:rsidRPr="00D63381">
        <w:rPr>
          <w:sz w:val="22"/>
          <w:szCs w:val="22"/>
        </w:rPr>
        <w:br w:type="page"/>
      </w:r>
      <w:r w:rsidR="00687034" w:rsidRPr="00902EBC">
        <w:lastRenderedPageBreak/>
        <w:t>7</w:t>
      </w:r>
      <w:r w:rsidR="00EB7EBC" w:rsidRPr="00902EBC">
        <w:t xml:space="preserve"> – </w:t>
      </w:r>
      <w:r w:rsidR="00BB7F26" w:rsidRPr="00902EBC">
        <w:t>Vacuum i</w:t>
      </w:r>
      <w:r w:rsidR="00EB7EBC" w:rsidRPr="00902EBC">
        <w:t>nsert thermal shield cooling</w:t>
      </w:r>
    </w:p>
    <w:p w:rsidR="00193662" w:rsidRPr="00902EBC" w:rsidRDefault="00193662" w:rsidP="00592B96">
      <w:pPr>
        <w:spacing w:before="120"/>
        <w:jc w:val="both"/>
        <w:rPr>
          <w:szCs w:val="20"/>
        </w:rPr>
      </w:pPr>
    </w:p>
    <w:p w:rsidR="00DF3E1E" w:rsidRPr="00466DFF" w:rsidRDefault="00DF3E1E" w:rsidP="00DF3E1E">
      <w:pPr>
        <w:rPr>
          <w:b/>
          <w:szCs w:val="20"/>
        </w:rPr>
      </w:pPr>
      <w:r w:rsidRPr="00466DFF">
        <w:rPr>
          <w:b/>
          <w:szCs w:val="20"/>
        </w:rPr>
        <w:t xml:space="preserve">Sensors and actuators used: </w:t>
      </w:r>
    </w:p>
    <w:p w:rsidR="00DF3E1E" w:rsidRPr="00862F6C" w:rsidRDefault="00F13E4D" w:rsidP="00F13E4D">
      <w:pPr>
        <w:rPr>
          <w:szCs w:val="20"/>
          <w:lang w:val="sv-SE"/>
        </w:rPr>
      </w:pPr>
      <w:r w:rsidRPr="00862F6C">
        <w:rPr>
          <w:szCs w:val="20"/>
          <w:lang w:val="sv-SE"/>
        </w:rPr>
        <w:t>-</w:t>
      </w:r>
      <w:r w:rsidR="00DF3E1E" w:rsidRPr="00862F6C">
        <w:rPr>
          <w:szCs w:val="20"/>
          <w:lang w:val="sv-SE"/>
        </w:rPr>
        <w:t xml:space="preserve"> Temperature:  </w:t>
      </w:r>
      <w:r w:rsidR="00B54262" w:rsidRPr="00862F6C">
        <w:rPr>
          <w:szCs w:val="20"/>
          <w:lang w:val="sv-SE"/>
        </w:rPr>
        <w:t>TT746, TT76</w:t>
      </w:r>
      <w:r w:rsidR="00DF3E1E" w:rsidRPr="00862F6C">
        <w:rPr>
          <w:szCs w:val="20"/>
          <w:lang w:val="sv-SE"/>
        </w:rPr>
        <w:t xml:space="preserve">0, </w:t>
      </w:r>
      <w:r w:rsidR="00B54262" w:rsidRPr="00862F6C">
        <w:rPr>
          <w:szCs w:val="20"/>
          <w:lang w:val="sv-SE"/>
        </w:rPr>
        <w:t>TT762, TT76</w:t>
      </w:r>
      <w:r w:rsidR="009E1E1B" w:rsidRPr="00862F6C">
        <w:rPr>
          <w:szCs w:val="20"/>
          <w:lang w:val="sv-SE"/>
        </w:rPr>
        <w:t>4</w:t>
      </w:r>
      <w:r w:rsidR="00B54262" w:rsidRPr="00862F6C">
        <w:rPr>
          <w:szCs w:val="20"/>
          <w:lang w:val="sv-SE"/>
        </w:rPr>
        <w:t xml:space="preserve">, </w:t>
      </w:r>
      <w:r w:rsidR="00DF3E1E" w:rsidRPr="00862F6C">
        <w:rPr>
          <w:szCs w:val="20"/>
          <w:lang w:val="sv-SE"/>
        </w:rPr>
        <w:t>TT7</w:t>
      </w:r>
      <w:r w:rsidR="00B54262" w:rsidRPr="00862F6C">
        <w:rPr>
          <w:szCs w:val="20"/>
          <w:lang w:val="sv-SE"/>
        </w:rPr>
        <w:t>66</w:t>
      </w:r>
      <w:r w:rsidR="00DF3E1E" w:rsidRPr="00862F6C">
        <w:rPr>
          <w:szCs w:val="20"/>
          <w:lang w:val="sv-SE"/>
        </w:rPr>
        <w:t>, TT7</w:t>
      </w:r>
      <w:r w:rsidR="00B54262" w:rsidRPr="00862F6C">
        <w:rPr>
          <w:szCs w:val="20"/>
          <w:lang w:val="sv-SE"/>
        </w:rPr>
        <w:t>67</w:t>
      </w:r>
    </w:p>
    <w:p w:rsidR="00DF3E1E" w:rsidRPr="00902EBC" w:rsidRDefault="00F13E4D" w:rsidP="00F13E4D">
      <w:pPr>
        <w:rPr>
          <w:szCs w:val="20"/>
        </w:rPr>
      </w:pPr>
      <w:r>
        <w:rPr>
          <w:szCs w:val="20"/>
        </w:rPr>
        <w:t>-</w:t>
      </w:r>
      <w:r w:rsidR="00DF3E1E" w:rsidRPr="00902EBC">
        <w:rPr>
          <w:szCs w:val="20"/>
        </w:rPr>
        <w:t xml:space="preserve"> Valve: </w:t>
      </w:r>
      <w:r w:rsidR="00B54262" w:rsidRPr="00902EBC">
        <w:rPr>
          <w:szCs w:val="20"/>
        </w:rPr>
        <w:t>F</w:t>
      </w:r>
      <w:r w:rsidR="00DF3E1E" w:rsidRPr="00902EBC">
        <w:rPr>
          <w:szCs w:val="20"/>
        </w:rPr>
        <w:t>V7</w:t>
      </w:r>
      <w:r w:rsidR="00B54262" w:rsidRPr="00902EBC">
        <w:rPr>
          <w:szCs w:val="20"/>
        </w:rPr>
        <w:t>4</w:t>
      </w:r>
      <w:r w:rsidR="00DF3E1E" w:rsidRPr="00902EBC">
        <w:rPr>
          <w:szCs w:val="20"/>
        </w:rPr>
        <w:t>0, EV7</w:t>
      </w:r>
      <w:r w:rsidR="00B54262" w:rsidRPr="00902EBC">
        <w:rPr>
          <w:szCs w:val="20"/>
        </w:rPr>
        <w:t>6</w:t>
      </w:r>
      <w:r w:rsidR="00DF3E1E" w:rsidRPr="00902EBC">
        <w:rPr>
          <w:szCs w:val="20"/>
        </w:rPr>
        <w:t>0, EV7</w:t>
      </w:r>
      <w:r w:rsidR="00B54262" w:rsidRPr="00902EBC">
        <w:rPr>
          <w:szCs w:val="20"/>
        </w:rPr>
        <w:t>62</w:t>
      </w:r>
    </w:p>
    <w:p w:rsidR="0048625E" w:rsidRPr="00902EBC" w:rsidRDefault="00F13E4D" w:rsidP="00F13E4D">
      <w:pPr>
        <w:rPr>
          <w:szCs w:val="20"/>
        </w:rPr>
      </w:pPr>
      <w:r>
        <w:rPr>
          <w:szCs w:val="20"/>
        </w:rPr>
        <w:t>-</w:t>
      </w:r>
      <w:r w:rsidR="0048625E" w:rsidRPr="00902EBC">
        <w:rPr>
          <w:szCs w:val="20"/>
        </w:rPr>
        <w:t xml:space="preserve"> Heater: EH760, EH762</w:t>
      </w:r>
    </w:p>
    <w:p w:rsidR="00DF3E1E" w:rsidRPr="00902EBC" w:rsidRDefault="00DF3E1E" w:rsidP="00DF3E1E">
      <w:pPr>
        <w:ind w:firstLine="360"/>
        <w:rPr>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4"/>
        <w:gridCol w:w="4466"/>
      </w:tblGrid>
      <w:tr w:rsidR="002615A4" w:rsidRPr="002615A4" w:rsidTr="00E834D3">
        <w:tc>
          <w:tcPr>
            <w:tcW w:w="5104" w:type="dxa"/>
          </w:tcPr>
          <w:p w:rsidR="002615A4" w:rsidRPr="00466DFF" w:rsidRDefault="002615A4" w:rsidP="002E4EFD">
            <w:pPr>
              <w:rPr>
                <w:b/>
                <w:szCs w:val="20"/>
              </w:rPr>
            </w:pPr>
            <w:r w:rsidRPr="00466DFF">
              <w:rPr>
                <w:b/>
                <w:szCs w:val="20"/>
              </w:rPr>
              <w:t>The user chooses:</w:t>
            </w:r>
          </w:p>
        </w:tc>
        <w:tc>
          <w:tcPr>
            <w:tcW w:w="4466" w:type="dxa"/>
          </w:tcPr>
          <w:p w:rsidR="002615A4" w:rsidRPr="00466DFF" w:rsidRDefault="002615A4" w:rsidP="002E4EFD">
            <w:pPr>
              <w:rPr>
                <w:b/>
                <w:szCs w:val="20"/>
              </w:rPr>
            </w:pPr>
            <w:r w:rsidRPr="00466DFF">
              <w:rPr>
                <w:b/>
                <w:szCs w:val="20"/>
              </w:rPr>
              <w:t>Initial conditions:</w:t>
            </w:r>
          </w:p>
        </w:tc>
      </w:tr>
      <w:tr w:rsidR="002615A4" w:rsidRPr="002615A4" w:rsidTr="00E834D3">
        <w:tc>
          <w:tcPr>
            <w:tcW w:w="5104" w:type="dxa"/>
          </w:tcPr>
          <w:p w:rsidR="002615A4" w:rsidRPr="00862F6C" w:rsidRDefault="002615A4" w:rsidP="002E4EFD">
            <w:pPr>
              <w:rPr>
                <w:szCs w:val="20"/>
                <w:lang w:val="sv-SE"/>
              </w:rPr>
            </w:pPr>
            <w:r w:rsidRPr="00862F6C">
              <w:rPr>
                <w:szCs w:val="20"/>
                <w:lang w:val="sv-SE"/>
              </w:rPr>
              <w:t>- Temperature: TT760L, TT760H, TT762L, TT762H, TT766L, TT766H, TT767L, TT767H</w:t>
            </w:r>
          </w:p>
        </w:tc>
        <w:tc>
          <w:tcPr>
            <w:tcW w:w="4466" w:type="dxa"/>
          </w:tcPr>
          <w:p w:rsidR="002615A4" w:rsidRDefault="00D71934" w:rsidP="002615A4">
            <w:pPr>
              <w:rPr>
                <w:szCs w:val="20"/>
              </w:rPr>
            </w:pPr>
            <w:r>
              <w:rPr>
                <w:szCs w:val="20"/>
              </w:rPr>
              <w:t>- Vacuum insert selected</w:t>
            </w:r>
          </w:p>
          <w:p w:rsidR="002503FD" w:rsidRDefault="00D71934" w:rsidP="002615A4">
            <w:pPr>
              <w:rPr>
                <w:szCs w:val="20"/>
              </w:rPr>
            </w:pPr>
            <w:r>
              <w:rPr>
                <w:szCs w:val="20"/>
              </w:rPr>
              <w:t xml:space="preserve">- </w:t>
            </w:r>
            <w:r w:rsidR="002503FD">
              <w:rPr>
                <w:szCs w:val="20"/>
              </w:rPr>
              <w:t>Sequences 2 &amp;3 stopped</w:t>
            </w:r>
          </w:p>
          <w:p w:rsidR="00D71934" w:rsidRPr="00B139E1" w:rsidRDefault="002503FD" w:rsidP="002615A4">
            <w:pPr>
              <w:rPr>
                <w:szCs w:val="20"/>
              </w:rPr>
            </w:pPr>
            <w:r>
              <w:rPr>
                <w:szCs w:val="20"/>
              </w:rPr>
              <w:t xml:space="preserve">- </w:t>
            </w:r>
            <w:r w:rsidR="00D71934">
              <w:rPr>
                <w:szCs w:val="20"/>
              </w:rPr>
              <w:t>Sequence 23 stopped</w:t>
            </w:r>
          </w:p>
        </w:tc>
      </w:tr>
      <w:tr w:rsidR="002615A4" w:rsidRPr="002615A4" w:rsidTr="00E834D3">
        <w:tc>
          <w:tcPr>
            <w:tcW w:w="5104" w:type="dxa"/>
          </w:tcPr>
          <w:p w:rsidR="002615A4" w:rsidRPr="002615A4" w:rsidRDefault="002615A4" w:rsidP="002E4EFD">
            <w:pPr>
              <w:rPr>
                <w:szCs w:val="20"/>
              </w:rPr>
            </w:pPr>
            <w:r w:rsidRPr="002615A4">
              <w:rPr>
                <w:szCs w:val="20"/>
              </w:rPr>
              <w:t>- Mode: vacuum</w:t>
            </w:r>
          </w:p>
        </w:tc>
        <w:tc>
          <w:tcPr>
            <w:tcW w:w="4466" w:type="dxa"/>
          </w:tcPr>
          <w:p w:rsidR="002615A4" w:rsidRPr="002615A4" w:rsidRDefault="002615A4" w:rsidP="002E4EFD">
            <w:pPr>
              <w:rPr>
                <w:szCs w:val="20"/>
              </w:rPr>
            </w:pPr>
          </w:p>
        </w:tc>
      </w:tr>
    </w:tbl>
    <w:p w:rsidR="00193662" w:rsidRPr="00902EBC" w:rsidRDefault="0023450B" w:rsidP="00592B96">
      <w:pPr>
        <w:spacing w:before="120"/>
        <w:jc w:val="both"/>
        <w:rPr>
          <w:szCs w:val="20"/>
        </w:rPr>
      </w:pPr>
      <w:r>
        <w:rPr>
          <w:noProof/>
          <w:szCs w:val="20"/>
          <w:lang w:val="sv-SE" w:eastAsia="sv-SE"/>
        </w:rPr>
        <mc:AlternateContent>
          <mc:Choice Requires="wpg">
            <w:drawing>
              <wp:anchor distT="0" distB="0" distL="114300" distR="114300" simplePos="0" relativeHeight="251243008" behindDoc="0" locked="0" layoutInCell="1" allowOverlap="1">
                <wp:simplePos x="0" y="0"/>
                <wp:positionH relativeFrom="column">
                  <wp:posOffset>-81915</wp:posOffset>
                </wp:positionH>
                <wp:positionV relativeFrom="paragraph">
                  <wp:posOffset>80010</wp:posOffset>
                </wp:positionV>
                <wp:extent cx="6022340" cy="7432675"/>
                <wp:effectExtent l="57150" t="0" r="92710" b="92075"/>
                <wp:wrapNone/>
                <wp:docPr id="15716" name="Group 137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2340" cy="7432675"/>
                          <a:chOff x="1289" y="3418"/>
                          <a:chExt cx="9484" cy="11705"/>
                        </a:xfrm>
                      </wpg:grpSpPr>
                      <wpg:grpSp>
                        <wpg:cNvPr id="15717" name="Group 3246"/>
                        <wpg:cNvGrpSpPr>
                          <a:grpSpLocks/>
                        </wpg:cNvGrpSpPr>
                        <wpg:grpSpPr bwMode="auto">
                          <a:xfrm>
                            <a:off x="5326" y="10539"/>
                            <a:ext cx="642" cy="585"/>
                            <a:chOff x="190" y="5424"/>
                            <a:chExt cx="676" cy="608"/>
                          </a:xfrm>
                        </wpg:grpSpPr>
                        <wps:wsp>
                          <wps:cNvPr id="15718" name="Oval 3247"/>
                          <wps:cNvSpPr>
                            <a:spLocks noChangeArrowheads="1"/>
                          </wps:cNvSpPr>
                          <wps:spPr bwMode="auto">
                            <a:xfrm>
                              <a:off x="190" y="5424"/>
                              <a:ext cx="676" cy="6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719" name="Text Box 3248"/>
                          <wps:cNvSpPr txBox="1">
                            <a:spLocks noChangeArrowheads="1"/>
                          </wps:cNvSpPr>
                          <wps:spPr bwMode="auto">
                            <a:xfrm>
                              <a:off x="308" y="5506"/>
                              <a:ext cx="407" cy="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193662">
                                <w:pPr>
                                  <w:rPr>
                                    <w:rFonts w:asciiTheme="majorHAnsi" w:hAnsiTheme="majorHAnsi" w:cstheme="majorHAnsi"/>
                                    <w:sz w:val="18"/>
                                    <w:szCs w:val="18"/>
                                    <w:lang w:val="fr-FR"/>
                                  </w:rPr>
                                </w:pPr>
                                <w:r w:rsidRPr="008A5886">
                                  <w:rPr>
                                    <w:rFonts w:asciiTheme="majorHAnsi" w:hAnsiTheme="majorHAnsi" w:cstheme="majorHAnsi"/>
                                    <w:sz w:val="18"/>
                                    <w:szCs w:val="18"/>
                                    <w:lang w:val="fr-FR"/>
                                  </w:rPr>
                                  <w:t>A</w:t>
                                </w:r>
                              </w:p>
                            </w:txbxContent>
                          </wps:txbx>
                          <wps:bodyPr rot="0" vert="horz" wrap="square" lIns="91440" tIns="45720" rIns="91440" bIns="45720" anchor="t" anchorCtr="0" upright="1">
                            <a:noAutofit/>
                          </wps:bodyPr>
                        </wps:wsp>
                      </wpg:grpSp>
                      <wps:wsp>
                        <wps:cNvPr id="15720" name="Text Box 3249"/>
                        <wps:cNvSpPr txBox="1">
                          <a:spLocks noChangeArrowheads="1"/>
                        </wps:cNvSpPr>
                        <wps:spPr bwMode="auto">
                          <a:xfrm>
                            <a:off x="7279" y="14191"/>
                            <a:ext cx="3339" cy="3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193662">
                              <w:pPr>
                                <w:rPr>
                                  <w:rFonts w:asciiTheme="majorHAnsi" w:hAnsiTheme="majorHAnsi" w:cstheme="majorHAnsi"/>
                                  <w:sz w:val="18"/>
                                  <w:szCs w:val="18"/>
                                </w:rPr>
                              </w:pPr>
                              <w:r>
                                <w:rPr>
                                  <w:rFonts w:asciiTheme="majorHAnsi" w:hAnsiTheme="majorHAnsi" w:cstheme="majorHAnsi"/>
                                  <w:sz w:val="18"/>
                                  <w:szCs w:val="18"/>
                                </w:rPr>
                                <w:t>TT767&gt;TT767H &amp; TT762&gt;20</w:t>
                              </w:r>
                              <w:r w:rsidRPr="008A5886">
                                <w:rPr>
                                  <w:rFonts w:asciiTheme="majorHAnsi" w:hAnsiTheme="majorHAnsi" w:cstheme="majorHAnsi"/>
                                  <w:sz w:val="18"/>
                                  <w:szCs w:val="18"/>
                                </w:rPr>
                                <w:t>0K</w:t>
                              </w:r>
                            </w:p>
                          </w:txbxContent>
                        </wps:txbx>
                        <wps:bodyPr rot="0" vert="horz" wrap="square" lIns="91440" tIns="45720" rIns="91440" bIns="45720" anchor="t" anchorCtr="0" upright="1">
                          <a:noAutofit/>
                        </wps:bodyPr>
                      </wps:wsp>
                      <wps:wsp>
                        <wps:cNvPr id="15721" name="Text Box 3250"/>
                        <wps:cNvSpPr txBox="1">
                          <a:spLocks noChangeArrowheads="1"/>
                        </wps:cNvSpPr>
                        <wps:spPr bwMode="auto">
                          <a:xfrm>
                            <a:off x="6588" y="14632"/>
                            <a:ext cx="1067" cy="4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193662">
                              <w:pPr>
                                <w:rPr>
                                  <w:rFonts w:asciiTheme="majorHAnsi" w:hAnsiTheme="majorHAnsi" w:cstheme="majorHAnsi"/>
                                  <w:sz w:val="18"/>
                                  <w:szCs w:val="18"/>
                                </w:rPr>
                              </w:pPr>
                              <w:r w:rsidRPr="008A5886">
                                <w:rPr>
                                  <w:rFonts w:asciiTheme="majorHAnsi" w:hAnsiTheme="majorHAnsi" w:cstheme="majorHAnsi"/>
                                  <w:sz w:val="18"/>
                                  <w:szCs w:val="18"/>
                                </w:rPr>
                                <w:t xml:space="preserve">Stop </w:t>
                              </w:r>
                            </w:p>
                          </w:txbxContent>
                        </wps:txbx>
                        <wps:bodyPr rot="0" vert="horz" wrap="square" lIns="91440" tIns="45720" rIns="91440" bIns="45720" anchor="t" anchorCtr="0" upright="1">
                          <a:noAutofit/>
                        </wps:bodyPr>
                      </wps:wsp>
                      <wps:wsp>
                        <wps:cNvPr id="15722" name="Text Box 3251"/>
                        <wps:cNvSpPr txBox="1">
                          <a:spLocks noChangeArrowheads="1"/>
                        </wps:cNvSpPr>
                        <wps:spPr bwMode="auto">
                          <a:xfrm>
                            <a:off x="6962" y="12604"/>
                            <a:ext cx="3635" cy="4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193662">
                              <w:pPr>
                                <w:rPr>
                                  <w:rFonts w:asciiTheme="majorHAnsi" w:hAnsiTheme="majorHAnsi" w:cstheme="majorHAnsi"/>
                                  <w:sz w:val="18"/>
                                  <w:szCs w:val="18"/>
                                </w:rPr>
                              </w:pPr>
                              <w:r>
                                <w:rPr>
                                  <w:rFonts w:asciiTheme="majorHAnsi" w:hAnsiTheme="majorHAnsi" w:cstheme="majorHAnsi"/>
                                  <w:sz w:val="18"/>
                                  <w:szCs w:val="18"/>
                                </w:rPr>
                                <w:t xml:space="preserve">TT767&lt;TT767L OR </w:t>
                              </w:r>
                              <w:r w:rsidRPr="008A5886">
                                <w:rPr>
                                  <w:rFonts w:asciiTheme="majorHAnsi" w:hAnsiTheme="majorHAnsi" w:cstheme="majorHAnsi"/>
                                  <w:sz w:val="18"/>
                                  <w:szCs w:val="18"/>
                                </w:rPr>
                                <w:t>TT762&lt;150K</w:t>
                              </w:r>
                              <w:r>
                                <w:rPr>
                                  <w:rFonts w:asciiTheme="majorHAnsi" w:hAnsiTheme="majorHAnsi" w:cstheme="majorHAnsi"/>
                                  <w:sz w:val="18"/>
                                  <w:szCs w:val="18"/>
                                </w:rPr>
                                <w:t xml:space="preserve"> OR Stop</w:t>
                              </w:r>
                            </w:p>
                          </w:txbxContent>
                        </wps:txbx>
                        <wps:bodyPr rot="0" vert="horz" wrap="square" lIns="91440" tIns="45720" rIns="91440" bIns="45720" anchor="t" anchorCtr="0" upright="1">
                          <a:noAutofit/>
                        </wps:bodyPr>
                      </wps:wsp>
                      <wps:wsp>
                        <wps:cNvPr id="15723" name="Text Box 3257"/>
                        <wps:cNvSpPr txBox="1">
                          <a:spLocks noChangeArrowheads="1"/>
                        </wps:cNvSpPr>
                        <wps:spPr bwMode="auto">
                          <a:xfrm>
                            <a:off x="2744" y="14184"/>
                            <a:ext cx="1748" cy="4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193662">
                              <w:pPr>
                                <w:rPr>
                                  <w:rFonts w:asciiTheme="majorHAnsi" w:hAnsiTheme="majorHAnsi" w:cstheme="majorHAnsi"/>
                                  <w:sz w:val="18"/>
                                  <w:szCs w:val="18"/>
                                </w:rPr>
                              </w:pPr>
                              <w:r w:rsidRPr="008A5886">
                                <w:rPr>
                                  <w:rFonts w:asciiTheme="majorHAnsi" w:hAnsiTheme="majorHAnsi" w:cstheme="majorHAnsi"/>
                                  <w:sz w:val="18"/>
                                  <w:szCs w:val="18"/>
                                </w:rPr>
                                <w:t>TT762 &lt; TT762L</w:t>
                              </w:r>
                            </w:p>
                          </w:txbxContent>
                        </wps:txbx>
                        <wps:bodyPr rot="0" vert="horz" wrap="square" lIns="91440" tIns="45720" rIns="91440" bIns="45720" anchor="t" anchorCtr="0" upright="1">
                          <a:noAutofit/>
                        </wps:bodyPr>
                      </wps:wsp>
                      <wps:wsp>
                        <wps:cNvPr id="15724" name="AutoShape 3258"/>
                        <wps:cNvCnPr>
                          <a:cxnSpLocks noChangeShapeType="1"/>
                        </wps:cNvCnPr>
                        <wps:spPr bwMode="auto">
                          <a:xfrm flipH="1">
                            <a:off x="10401" y="11566"/>
                            <a:ext cx="0" cy="305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25" name="AutoShape 3259"/>
                        <wps:cNvCnPr>
                          <a:cxnSpLocks noChangeShapeType="1"/>
                        </wps:cNvCnPr>
                        <wps:spPr bwMode="auto">
                          <a:xfrm flipH="1">
                            <a:off x="6995" y="11578"/>
                            <a:ext cx="3402"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26" name="AutoShape 3260"/>
                        <wps:cNvCnPr>
                          <a:cxnSpLocks noChangeShapeType="1"/>
                        </wps:cNvCnPr>
                        <wps:spPr bwMode="auto">
                          <a:xfrm>
                            <a:off x="2558" y="11338"/>
                            <a:ext cx="0" cy="72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27" name="AutoShape 3262"/>
                        <wps:cNvCnPr>
                          <a:cxnSpLocks noChangeShapeType="1"/>
                        </wps:cNvCnPr>
                        <wps:spPr bwMode="auto">
                          <a:xfrm flipV="1">
                            <a:off x="5417" y="11584"/>
                            <a:ext cx="0" cy="309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5728" name="Group 3266"/>
                        <wpg:cNvGrpSpPr>
                          <a:grpSpLocks/>
                        </wpg:cNvGrpSpPr>
                        <wpg:grpSpPr bwMode="auto">
                          <a:xfrm>
                            <a:off x="6745" y="12462"/>
                            <a:ext cx="227" cy="693"/>
                            <a:chOff x="4444" y="2685"/>
                            <a:chExt cx="255" cy="720"/>
                          </a:xfrm>
                        </wpg:grpSpPr>
                        <wps:wsp>
                          <wps:cNvPr id="15729" name="AutoShape 3267"/>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30" name="AutoShape 3268"/>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5731" name="Rectangle 3269"/>
                        <wps:cNvSpPr>
                          <a:spLocks noChangeArrowheads="1"/>
                        </wps:cNvSpPr>
                        <wps:spPr bwMode="auto">
                          <a:xfrm>
                            <a:off x="6225" y="13126"/>
                            <a:ext cx="1659" cy="737"/>
                          </a:xfrm>
                          <a:prstGeom prst="rect">
                            <a:avLst/>
                          </a:prstGeom>
                          <a:solidFill>
                            <a:srgbClr val="FFFFFF"/>
                          </a:solidFill>
                          <a:ln w="9525">
                            <a:solidFill>
                              <a:srgbClr val="000000"/>
                            </a:solidFill>
                            <a:miter lim="800000"/>
                            <a:headEnd/>
                            <a:tailEnd/>
                          </a:ln>
                        </wps:spPr>
                        <wps:txbx>
                          <w:txbxContent>
                            <w:p w:rsidR="00862F6C" w:rsidRPr="008A5886" w:rsidRDefault="00862F6C" w:rsidP="00193662">
                              <w:pPr>
                                <w:jc w:val="center"/>
                                <w:rPr>
                                  <w:rFonts w:asciiTheme="majorHAnsi" w:hAnsiTheme="majorHAnsi" w:cstheme="majorHAnsi"/>
                                  <w:sz w:val="18"/>
                                  <w:szCs w:val="18"/>
                                </w:rPr>
                              </w:pPr>
                              <w:r w:rsidRPr="008A5886">
                                <w:rPr>
                                  <w:rFonts w:asciiTheme="majorHAnsi" w:hAnsiTheme="majorHAnsi" w:cstheme="majorHAnsi"/>
                                  <w:sz w:val="18"/>
                                  <w:szCs w:val="18"/>
                                </w:rPr>
                                <w:t>Stop LN2 circulation</w:t>
                              </w:r>
                            </w:p>
                          </w:txbxContent>
                        </wps:txbx>
                        <wps:bodyPr rot="0" vert="horz" wrap="square" lIns="91440" tIns="45720" rIns="91440" bIns="45720" anchor="t" anchorCtr="0" upright="1">
                          <a:noAutofit/>
                        </wps:bodyPr>
                      </wps:wsp>
                      <wps:wsp>
                        <wps:cNvPr id="15732" name="Text Box 3270"/>
                        <wps:cNvSpPr txBox="1">
                          <a:spLocks noChangeArrowheads="1"/>
                        </wps:cNvSpPr>
                        <wps:spPr bwMode="auto">
                          <a:xfrm>
                            <a:off x="7884" y="13130"/>
                            <a:ext cx="1729" cy="737"/>
                          </a:xfrm>
                          <a:prstGeom prst="rect">
                            <a:avLst/>
                          </a:prstGeom>
                          <a:solidFill>
                            <a:srgbClr val="FFFFFF"/>
                          </a:solidFill>
                          <a:ln w="9525">
                            <a:solidFill>
                              <a:srgbClr val="000000"/>
                            </a:solidFill>
                            <a:miter lim="800000"/>
                            <a:headEnd/>
                            <a:tailEnd/>
                          </a:ln>
                        </wps:spPr>
                        <wps:txbx>
                          <w:txbxContent>
                            <w:p w:rsidR="00862F6C" w:rsidRDefault="00862F6C" w:rsidP="00611E58">
                              <w:pPr>
                                <w:rPr>
                                  <w:rFonts w:asciiTheme="majorHAnsi" w:hAnsiTheme="majorHAnsi" w:cstheme="majorHAnsi"/>
                                  <w:sz w:val="18"/>
                                  <w:szCs w:val="18"/>
                                </w:rPr>
                              </w:pPr>
                              <w:r>
                                <w:rPr>
                                  <w:rFonts w:asciiTheme="majorHAnsi" w:hAnsiTheme="majorHAnsi" w:cstheme="majorHAnsi"/>
                                  <w:sz w:val="18"/>
                                  <w:szCs w:val="18"/>
                                </w:rPr>
                                <w:t>FV740 opened</w:t>
                              </w:r>
                            </w:p>
                            <w:p w:rsidR="00862F6C" w:rsidRPr="008A5886" w:rsidRDefault="00862F6C" w:rsidP="00193662">
                              <w:pPr>
                                <w:rPr>
                                  <w:rFonts w:asciiTheme="majorHAnsi" w:hAnsiTheme="majorHAnsi" w:cstheme="majorHAnsi"/>
                                  <w:sz w:val="18"/>
                                  <w:szCs w:val="18"/>
                                </w:rPr>
                              </w:pPr>
                              <w:r>
                                <w:rPr>
                                  <w:rFonts w:asciiTheme="majorHAnsi" w:hAnsiTheme="majorHAnsi" w:cstheme="majorHAnsi"/>
                                  <w:sz w:val="18"/>
                                  <w:szCs w:val="18"/>
                                </w:rPr>
                                <w:t>Close EV762</w:t>
                              </w:r>
                            </w:p>
                          </w:txbxContent>
                        </wps:txbx>
                        <wps:bodyPr rot="0" vert="horz" wrap="square" lIns="91440" tIns="45720" rIns="91440" bIns="45720" anchor="t" anchorCtr="0" upright="1">
                          <a:noAutofit/>
                        </wps:bodyPr>
                      </wps:wsp>
                      <wps:wsp>
                        <wps:cNvPr id="15733" name="AutoShape 3271"/>
                        <wps:cNvCnPr>
                          <a:cxnSpLocks noChangeShapeType="1"/>
                        </wps:cNvCnPr>
                        <wps:spPr bwMode="auto">
                          <a:xfrm>
                            <a:off x="6861" y="13890"/>
                            <a:ext cx="0" cy="2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34" name="AutoShape 3272"/>
                        <wps:cNvCnPr>
                          <a:cxnSpLocks noChangeShapeType="1"/>
                        </wps:cNvCnPr>
                        <wps:spPr bwMode="auto">
                          <a:xfrm flipV="1">
                            <a:off x="6462" y="14097"/>
                            <a:ext cx="83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35" name="AutoShape 3273"/>
                        <wps:cNvCnPr>
                          <a:cxnSpLocks noChangeShapeType="1"/>
                        </wps:cNvCnPr>
                        <wps:spPr bwMode="auto">
                          <a:xfrm>
                            <a:off x="6453" y="14100"/>
                            <a:ext cx="0" cy="10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36" name="AutoShape 3274"/>
                        <wps:cNvCnPr>
                          <a:cxnSpLocks noChangeShapeType="1"/>
                        </wps:cNvCnPr>
                        <wps:spPr bwMode="auto">
                          <a:xfrm>
                            <a:off x="6335" y="14854"/>
                            <a:ext cx="22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5737" name="Group 3275"/>
                        <wpg:cNvGrpSpPr>
                          <a:grpSpLocks/>
                        </wpg:cNvGrpSpPr>
                        <wpg:grpSpPr bwMode="auto">
                          <a:xfrm>
                            <a:off x="7178" y="14100"/>
                            <a:ext cx="242" cy="516"/>
                            <a:chOff x="4444" y="2685"/>
                            <a:chExt cx="255" cy="720"/>
                          </a:xfrm>
                        </wpg:grpSpPr>
                        <wps:wsp>
                          <wps:cNvPr id="15738" name="AutoShape 3276"/>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39" name="AutoShape 3277"/>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5740" name="AutoShape 3278"/>
                        <wps:cNvCnPr>
                          <a:cxnSpLocks noChangeShapeType="1"/>
                        </wps:cNvCnPr>
                        <wps:spPr bwMode="auto">
                          <a:xfrm flipV="1">
                            <a:off x="7313" y="14609"/>
                            <a:ext cx="310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5741" name="Group 3279"/>
                        <wpg:cNvGrpSpPr>
                          <a:grpSpLocks/>
                        </wpg:cNvGrpSpPr>
                        <wpg:grpSpPr bwMode="auto">
                          <a:xfrm>
                            <a:off x="6225" y="11830"/>
                            <a:ext cx="3388" cy="737"/>
                            <a:chOff x="3930" y="1920"/>
                            <a:chExt cx="5145" cy="765"/>
                          </a:xfrm>
                        </wpg:grpSpPr>
                        <wps:wsp>
                          <wps:cNvPr id="15742" name="Rectangle 3280"/>
                          <wps:cNvSpPr>
                            <a:spLocks noChangeArrowheads="1"/>
                          </wps:cNvSpPr>
                          <wps:spPr bwMode="auto">
                            <a:xfrm>
                              <a:off x="3930" y="1920"/>
                              <a:ext cx="2520" cy="765"/>
                            </a:xfrm>
                            <a:prstGeom prst="rect">
                              <a:avLst/>
                            </a:prstGeom>
                            <a:solidFill>
                              <a:srgbClr val="FFFFFF"/>
                            </a:solidFill>
                            <a:ln w="9525">
                              <a:solidFill>
                                <a:srgbClr val="000000"/>
                              </a:solidFill>
                              <a:miter lim="800000"/>
                              <a:headEnd/>
                              <a:tailEnd/>
                            </a:ln>
                          </wps:spPr>
                          <wps:txbx>
                            <w:txbxContent>
                              <w:p w:rsidR="00862F6C" w:rsidRPr="008A5886" w:rsidRDefault="00862F6C" w:rsidP="00193662">
                                <w:pPr>
                                  <w:jc w:val="center"/>
                                  <w:rPr>
                                    <w:rFonts w:asciiTheme="majorHAnsi" w:hAnsiTheme="majorHAnsi" w:cstheme="majorHAnsi"/>
                                    <w:sz w:val="18"/>
                                    <w:szCs w:val="18"/>
                                  </w:rPr>
                                </w:pPr>
                                <w:r>
                                  <w:rPr>
                                    <w:rFonts w:asciiTheme="majorHAnsi" w:hAnsiTheme="majorHAnsi" w:cstheme="majorHAnsi"/>
                                    <w:sz w:val="18"/>
                                    <w:szCs w:val="18"/>
                                  </w:rPr>
                                  <w:t>Start LN2 Circulation</w:t>
                                </w:r>
                              </w:p>
                            </w:txbxContent>
                          </wps:txbx>
                          <wps:bodyPr rot="0" vert="horz" wrap="square" lIns="91440" tIns="45720" rIns="91440" bIns="45720" anchor="t" anchorCtr="0" upright="1">
                            <a:noAutofit/>
                          </wps:bodyPr>
                        </wps:wsp>
                        <wps:wsp>
                          <wps:cNvPr id="15743" name="Text Box 3281"/>
                          <wps:cNvSpPr txBox="1">
                            <a:spLocks noChangeArrowheads="1"/>
                          </wps:cNvSpPr>
                          <wps:spPr bwMode="auto">
                            <a:xfrm>
                              <a:off x="6450" y="1920"/>
                              <a:ext cx="2625" cy="765"/>
                            </a:xfrm>
                            <a:prstGeom prst="rect">
                              <a:avLst/>
                            </a:prstGeom>
                            <a:solidFill>
                              <a:srgbClr val="FFFFFF"/>
                            </a:solidFill>
                            <a:ln w="9525">
                              <a:solidFill>
                                <a:srgbClr val="000000"/>
                              </a:solidFill>
                              <a:miter lim="800000"/>
                              <a:headEnd/>
                              <a:tailEnd/>
                            </a:ln>
                          </wps:spPr>
                          <wps:txbx>
                            <w:txbxContent>
                              <w:p w:rsidR="00862F6C" w:rsidRDefault="00862F6C" w:rsidP="00611E58">
                                <w:pPr>
                                  <w:rPr>
                                    <w:rFonts w:asciiTheme="majorHAnsi" w:hAnsiTheme="majorHAnsi" w:cstheme="majorHAnsi"/>
                                    <w:sz w:val="18"/>
                                    <w:szCs w:val="18"/>
                                  </w:rPr>
                                </w:pPr>
                                <w:r>
                                  <w:rPr>
                                    <w:rFonts w:asciiTheme="majorHAnsi" w:hAnsiTheme="majorHAnsi" w:cstheme="majorHAnsi"/>
                                    <w:sz w:val="18"/>
                                    <w:szCs w:val="18"/>
                                  </w:rPr>
                                  <w:t>FV740 opened</w:t>
                                </w:r>
                              </w:p>
                              <w:p w:rsidR="00862F6C" w:rsidRPr="008A5886" w:rsidRDefault="00862F6C" w:rsidP="00193662">
                                <w:pPr>
                                  <w:rPr>
                                    <w:rFonts w:asciiTheme="majorHAnsi" w:hAnsiTheme="majorHAnsi" w:cstheme="majorHAnsi"/>
                                    <w:sz w:val="18"/>
                                    <w:szCs w:val="18"/>
                                  </w:rPr>
                                </w:pPr>
                                <w:r>
                                  <w:rPr>
                                    <w:rFonts w:asciiTheme="majorHAnsi" w:hAnsiTheme="majorHAnsi" w:cstheme="majorHAnsi"/>
                                    <w:sz w:val="18"/>
                                    <w:szCs w:val="18"/>
                                  </w:rPr>
                                  <w:t>Open EV762</w:t>
                                </w:r>
                              </w:p>
                            </w:txbxContent>
                          </wps:txbx>
                          <wps:bodyPr rot="0" vert="horz" wrap="square" lIns="91440" tIns="45720" rIns="91440" bIns="45720" anchor="t" anchorCtr="0" upright="1">
                            <a:noAutofit/>
                          </wps:bodyPr>
                        </wps:wsp>
                      </wpg:grpSp>
                      <wps:wsp>
                        <wps:cNvPr id="15744" name="AutoShape 3285"/>
                        <wps:cNvCnPr>
                          <a:cxnSpLocks noChangeShapeType="1"/>
                        </wps:cNvCnPr>
                        <wps:spPr bwMode="auto">
                          <a:xfrm>
                            <a:off x="2578" y="11342"/>
                            <a:ext cx="435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45" name="AutoShape 3289"/>
                        <wps:cNvCnPr>
                          <a:cxnSpLocks noChangeShapeType="1"/>
                        </wps:cNvCnPr>
                        <wps:spPr bwMode="auto">
                          <a:xfrm flipH="1">
                            <a:off x="6940" y="11342"/>
                            <a:ext cx="0" cy="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46" name="AutoShape 3290"/>
                        <wps:cNvCnPr>
                          <a:cxnSpLocks noChangeShapeType="1"/>
                        </wps:cNvCnPr>
                        <wps:spPr bwMode="auto">
                          <a:xfrm>
                            <a:off x="5639" y="11107"/>
                            <a:ext cx="5" cy="21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47" name="AutoShape 3291"/>
                        <wps:cNvCnPr>
                          <a:cxnSpLocks noChangeShapeType="1"/>
                        </wps:cNvCnPr>
                        <wps:spPr bwMode="auto">
                          <a:xfrm flipH="1">
                            <a:off x="2634" y="11591"/>
                            <a:ext cx="2778"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5748" name="Group 3294"/>
                        <wpg:cNvGrpSpPr>
                          <a:grpSpLocks/>
                        </wpg:cNvGrpSpPr>
                        <wpg:grpSpPr bwMode="auto">
                          <a:xfrm>
                            <a:off x="1801" y="5144"/>
                            <a:ext cx="642" cy="585"/>
                            <a:chOff x="190" y="5424"/>
                            <a:chExt cx="676" cy="608"/>
                          </a:xfrm>
                        </wpg:grpSpPr>
                        <wps:wsp>
                          <wps:cNvPr id="15749" name="Oval 3295"/>
                          <wps:cNvSpPr>
                            <a:spLocks noChangeArrowheads="1"/>
                          </wps:cNvSpPr>
                          <wps:spPr bwMode="auto">
                            <a:xfrm>
                              <a:off x="190" y="5424"/>
                              <a:ext cx="676" cy="6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750" name="Text Box 3296"/>
                          <wps:cNvSpPr txBox="1">
                            <a:spLocks noChangeArrowheads="1"/>
                          </wps:cNvSpPr>
                          <wps:spPr bwMode="auto">
                            <a:xfrm>
                              <a:off x="308" y="5506"/>
                              <a:ext cx="407" cy="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193662">
                                <w:pPr>
                                  <w:rPr>
                                    <w:rFonts w:asciiTheme="majorHAnsi" w:hAnsiTheme="majorHAnsi" w:cstheme="majorHAnsi"/>
                                    <w:sz w:val="18"/>
                                    <w:szCs w:val="18"/>
                                    <w:lang w:val="fr-FR"/>
                                  </w:rPr>
                                </w:pPr>
                                <w:r w:rsidRPr="008A5886">
                                  <w:rPr>
                                    <w:rFonts w:asciiTheme="majorHAnsi" w:hAnsiTheme="majorHAnsi" w:cstheme="majorHAnsi"/>
                                    <w:sz w:val="18"/>
                                    <w:szCs w:val="18"/>
                                    <w:lang w:val="fr-FR"/>
                                  </w:rPr>
                                  <w:t>A</w:t>
                                </w:r>
                              </w:p>
                            </w:txbxContent>
                          </wps:txbx>
                          <wps:bodyPr rot="0" vert="horz" wrap="square" lIns="91440" tIns="45720" rIns="91440" bIns="45720" anchor="t" anchorCtr="0" upright="1">
                            <a:noAutofit/>
                          </wps:bodyPr>
                        </wps:wsp>
                      </wpg:grpSp>
                      <wps:wsp>
                        <wps:cNvPr id="15751" name="AutoShape 3303"/>
                        <wps:cNvCnPr>
                          <a:cxnSpLocks noChangeShapeType="1"/>
                        </wps:cNvCnPr>
                        <wps:spPr bwMode="auto">
                          <a:xfrm>
                            <a:off x="2917" y="5437"/>
                            <a:ext cx="1" cy="70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52" name="AutoShape 3306"/>
                        <wps:cNvCnPr>
                          <a:cxnSpLocks noChangeShapeType="1"/>
                        </wps:cNvCnPr>
                        <wps:spPr bwMode="auto">
                          <a:xfrm flipH="1">
                            <a:off x="2429" y="5434"/>
                            <a:ext cx="4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5753" name="Group 3307"/>
                        <wpg:cNvGrpSpPr>
                          <a:grpSpLocks/>
                        </wpg:cNvGrpSpPr>
                        <wpg:grpSpPr bwMode="auto">
                          <a:xfrm>
                            <a:off x="4230" y="4124"/>
                            <a:ext cx="236" cy="540"/>
                            <a:chOff x="4444" y="2685"/>
                            <a:chExt cx="255" cy="720"/>
                          </a:xfrm>
                        </wpg:grpSpPr>
                        <wps:wsp>
                          <wps:cNvPr id="15754" name="AutoShape 3308"/>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55" name="AutoShape 3309"/>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5756" name="Text Box 3310"/>
                        <wps:cNvSpPr txBox="1">
                          <a:spLocks noChangeArrowheads="1"/>
                        </wps:cNvSpPr>
                        <wps:spPr bwMode="auto">
                          <a:xfrm>
                            <a:off x="4549" y="4124"/>
                            <a:ext cx="3472" cy="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193662">
                              <w:pPr>
                                <w:rPr>
                                  <w:rFonts w:asciiTheme="majorHAnsi" w:hAnsiTheme="majorHAnsi" w:cstheme="majorHAnsi"/>
                                  <w:sz w:val="18"/>
                                  <w:szCs w:val="18"/>
                                </w:rPr>
                              </w:pPr>
                              <w:r w:rsidRPr="008A5886">
                                <w:rPr>
                                  <w:rFonts w:asciiTheme="majorHAnsi" w:hAnsiTheme="majorHAnsi" w:cstheme="majorHAnsi"/>
                                  <w:sz w:val="18"/>
                                  <w:szCs w:val="18"/>
                                </w:rPr>
                                <w:t xml:space="preserve"> Start cooling &amp; Vacuum</w:t>
                              </w:r>
                            </w:p>
                          </w:txbxContent>
                        </wps:txbx>
                        <wps:bodyPr rot="0" vert="horz" wrap="square" lIns="91440" tIns="45720" rIns="91440" bIns="45720" anchor="t" anchorCtr="0" upright="1">
                          <a:noAutofit/>
                        </wps:bodyPr>
                      </wps:wsp>
                      <wps:wsp>
                        <wps:cNvPr id="15757" name="Text Box 3316"/>
                        <wps:cNvSpPr txBox="1">
                          <a:spLocks noChangeArrowheads="1"/>
                        </wps:cNvSpPr>
                        <wps:spPr bwMode="auto">
                          <a:xfrm>
                            <a:off x="2432" y="8789"/>
                            <a:ext cx="1747" cy="4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193662">
                              <w:pPr>
                                <w:rPr>
                                  <w:rFonts w:asciiTheme="majorHAnsi" w:hAnsiTheme="majorHAnsi" w:cstheme="majorHAnsi"/>
                                  <w:sz w:val="18"/>
                                  <w:szCs w:val="18"/>
                                </w:rPr>
                              </w:pPr>
                              <w:r w:rsidRPr="008A5886">
                                <w:rPr>
                                  <w:rFonts w:asciiTheme="majorHAnsi" w:hAnsiTheme="majorHAnsi" w:cstheme="majorHAnsi"/>
                                  <w:sz w:val="18"/>
                                  <w:szCs w:val="18"/>
                                </w:rPr>
                                <w:t>TT760 &lt; TT760L</w:t>
                              </w:r>
                            </w:p>
                          </w:txbxContent>
                        </wps:txbx>
                        <wps:bodyPr rot="0" vert="horz" wrap="square" lIns="91440" tIns="45720" rIns="91440" bIns="45720" anchor="t" anchorCtr="0" upright="1">
                          <a:noAutofit/>
                        </wps:bodyPr>
                      </wps:wsp>
                      <wps:wsp>
                        <wps:cNvPr id="15758" name="AutoShape 3323"/>
                        <wps:cNvCnPr>
                          <a:cxnSpLocks noChangeShapeType="1"/>
                        </wps:cNvCnPr>
                        <wps:spPr bwMode="auto">
                          <a:xfrm>
                            <a:off x="2245" y="6150"/>
                            <a:ext cx="0" cy="73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59" name="AutoShape 3324"/>
                        <wps:cNvCnPr>
                          <a:cxnSpLocks noChangeShapeType="1"/>
                        </wps:cNvCnPr>
                        <wps:spPr bwMode="auto">
                          <a:xfrm flipH="1">
                            <a:off x="2223" y="6410"/>
                            <a:ext cx="2891"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60" name="AutoShape 3325"/>
                        <wps:cNvCnPr>
                          <a:cxnSpLocks noChangeShapeType="1"/>
                        </wps:cNvCnPr>
                        <wps:spPr bwMode="auto">
                          <a:xfrm>
                            <a:off x="1317" y="9194"/>
                            <a:ext cx="37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61" name="AutoShape 3326"/>
                        <wps:cNvCnPr>
                          <a:cxnSpLocks noChangeShapeType="1"/>
                        </wps:cNvCnPr>
                        <wps:spPr bwMode="auto">
                          <a:xfrm flipH="1" flipV="1">
                            <a:off x="5117" y="6409"/>
                            <a:ext cx="0" cy="27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62" name="AutoShape 3327"/>
                        <wps:cNvCnPr>
                          <a:cxnSpLocks noChangeShapeType="1"/>
                        </wps:cNvCnPr>
                        <wps:spPr bwMode="auto">
                          <a:xfrm flipH="1">
                            <a:off x="2228" y="8598"/>
                            <a:ext cx="0" cy="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63" name="AutoShape 3328"/>
                        <wps:cNvCnPr>
                          <a:cxnSpLocks noChangeShapeType="1"/>
                        </wps:cNvCnPr>
                        <wps:spPr bwMode="auto">
                          <a:xfrm rot="5400000">
                            <a:off x="2399" y="919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64" name="AutoShape 3329"/>
                        <wps:cNvCnPr>
                          <a:cxnSpLocks noChangeShapeType="1"/>
                        </wps:cNvCnPr>
                        <wps:spPr bwMode="auto">
                          <a:xfrm>
                            <a:off x="6453" y="10969"/>
                            <a:ext cx="4313"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65" name="AutoShape 3330"/>
                        <wps:cNvCnPr>
                          <a:cxnSpLocks noChangeShapeType="1"/>
                        </wps:cNvCnPr>
                        <wps:spPr bwMode="auto">
                          <a:xfrm>
                            <a:off x="10773" y="3751"/>
                            <a:ext cx="0" cy="7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66" name="Rectangle 3331"/>
                        <wps:cNvSpPr>
                          <a:spLocks noChangeArrowheads="1"/>
                        </wps:cNvSpPr>
                        <wps:spPr bwMode="auto">
                          <a:xfrm>
                            <a:off x="3686" y="4664"/>
                            <a:ext cx="1764" cy="721"/>
                          </a:xfrm>
                          <a:prstGeom prst="rect">
                            <a:avLst/>
                          </a:prstGeom>
                          <a:solidFill>
                            <a:srgbClr val="FFFFFF"/>
                          </a:solidFill>
                          <a:ln w="9525">
                            <a:solidFill>
                              <a:srgbClr val="000000"/>
                            </a:solidFill>
                            <a:miter lim="800000"/>
                            <a:headEnd/>
                            <a:tailEnd/>
                          </a:ln>
                        </wps:spPr>
                        <wps:txbx>
                          <w:txbxContent>
                            <w:p w:rsidR="00862F6C" w:rsidRPr="008A5886" w:rsidRDefault="00862F6C" w:rsidP="00193662">
                              <w:pPr>
                                <w:jc w:val="center"/>
                                <w:rPr>
                                  <w:rFonts w:asciiTheme="majorHAnsi" w:hAnsiTheme="majorHAnsi" w:cstheme="majorHAnsi"/>
                                  <w:sz w:val="18"/>
                                  <w:szCs w:val="18"/>
                                  <w:lang w:val="fr-FR"/>
                                </w:rPr>
                              </w:pPr>
                              <w:r w:rsidRPr="008A5886">
                                <w:rPr>
                                  <w:rFonts w:asciiTheme="majorHAnsi" w:hAnsiTheme="majorHAnsi" w:cstheme="majorHAnsi"/>
                                  <w:sz w:val="18"/>
                                  <w:szCs w:val="18"/>
                                  <w:lang w:val="fr-FR"/>
                                </w:rPr>
                                <w:t>Starting LN2 flow</w:t>
                              </w:r>
                            </w:p>
                          </w:txbxContent>
                        </wps:txbx>
                        <wps:bodyPr rot="0" vert="horz" wrap="square" lIns="91440" tIns="45720" rIns="91440" bIns="45720" anchor="t" anchorCtr="0" upright="1">
                          <a:noAutofit/>
                        </wps:bodyPr>
                      </wps:wsp>
                      <wps:wsp>
                        <wps:cNvPr id="15767" name="Text Box 3332"/>
                        <wps:cNvSpPr txBox="1">
                          <a:spLocks noChangeArrowheads="1"/>
                        </wps:cNvSpPr>
                        <wps:spPr bwMode="auto">
                          <a:xfrm>
                            <a:off x="5450" y="4664"/>
                            <a:ext cx="3960" cy="721"/>
                          </a:xfrm>
                          <a:prstGeom prst="rect">
                            <a:avLst/>
                          </a:prstGeom>
                          <a:solidFill>
                            <a:srgbClr val="FFFFFF"/>
                          </a:solidFill>
                          <a:ln w="9525">
                            <a:solidFill>
                              <a:srgbClr val="000000"/>
                            </a:solidFill>
                            <a:miter lim="800000"/>
                            <a:headEnd/>
                            <a:tailEnd/>
                          </a:ln>
                        </wps:spPr>
                        <wps:txbx>
                          <w:txbxContent>
                            <w:p w:rsidR="00862F6C" w:rsidRPr="008A5886" w:rsidRDefault="00862F6C" w:rsidP="00193662">
                              <w:pPr>
                                <w:rPr>
                                  <w:rFonts w:asciiTheme="majorHAnsi" w:hAnsiTheme="majorHAnsi" w:cstheme="majorHAnsi"/>
                                  <w:sz w:val="18"/>
                                  <w:szCs w:val="18"/>
                                </w:rPr>
                              </w:pPr>
                              <w:r>
                                <w:rPr>
                                  <w:rFonts w:asciiTheme="majorHAnsi" w:hAnsiTheme="majorHAnsi" w:cstheme="majorHAnsi"/>
                                  <w:sz w:val="18"/>
                                  <w:szCs w:val="18"/>
                                </w:rPr>
                                <w:t>Open FV740, EV760, EV762</w:t>
                              </w:r>
                            </w:p>
                          </w:txbxContent>
                        </wps:txbx>
                        <wps:bodyPr rot="0" vert="horz" wrap="square" lIns="91440" tIns="45720" rIns="91440" bIns="45720" anchor="t" anchorCtr="0" upright="1">
                          <a:noAutofit/>
                        </wps:bodyPr>
                      </wps:wsp>
                      <wpg:grpSp>
                        <wpg:cNvPr id="15768" name="Group 3333"/>
                        <wpg:cNvGrpSpPr>
                          <a:grpSpLocks/>
                        </wpg:cNvGrpSpPr>
                        <wpg:grpSpPr bwMode="auto">
                          <a:xfrm>
                            <a:off x="4233" y="5299"/>
                            <a:ext cx="214" cy="852"/>
                            <a:chOff x="4444" y="2685"/>
                            <a:chExt cx="255" cy="720"/>
                          </a:xfrm>
                        </wpg:grpSpPr>
                        <wps:wsp>
                          <wps:cNvPr id="15769" name="AutoShape 3334"/>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70" name="AutoShape 3335"/>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5771" name="Text Box 3336"/>
                        <wps:cNvSpPr txBox="1">
                          <a:spLocks noChangeArrowheads="1"/>
                        </wps:cNvSpPr>
                        <wps:spPr bwMode="auto">
                          <a:xfrm>
                            <a:off x="4455" y="5465"/>
                            <a:ext cx="3930" cy="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193662">
                              <w:pPr>
                                <w:rPr>
                                  <w:rFonts w:asciiTheme="majorHAnsi" w:hAnsiTheme="majorHAnsi" w:cstheme="majorHAnsi"/>
                                  <w:sz w:val="18"/>
                                  <w:szCs w:val="18"/>
                                </w:rPr>
                              </w:pPr>
                              <w:r w:rsidRPr="008A5886">
                                <w:rPr>
                                  <w:rFonts w:asciiTheme="majorHAnsi" w:hAnsiTheme="majorHAnsi" w:cstheme="majorHAnsi"/>
                                  <w:sz w:val="18"/>
                                  <w:szCs w:val="18"/>
                                </w:rPr>
                                <w:t>TT746 &lt; 200 K or TT764 &lt; 200 K</w:t>
                              </w:r>
                            </w:p>
                          </w:txbxContent>
                        </wps:txbx>
                        <wps:bodyPr rot="0" vert="horz" wrap="square" lIns="91440" tIns="45720" rIns="91440" bIns="45720" anchor="t" anchorCtr="0" upright="1">
                          <a:noAutofit/>
                        </wps:bodyPr>
                      </wps:wsp>
                      <wps:wsp>
                        <wps:cNvPr id="15772" name="AutoShape 3337"/>
                        <wps:cNvCnPr>
                          <a:cxnSpLocks noChangeShapeType="1"/>
                        </wps:cNvCnPr>
                        <wps:spPr bwMode="auto">
                          <a:xfrm flipH="1" flipV="1">
                            <a:off x="5152" y="3745"/>
                            <a:ext cx="5613"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73" name="AutoShape 3341"/>
                        <wps:cNvCnPr>
                          <a:cxnSpLocks noChangeShapeType="1"/>
                        </wps:cNvCnPr>
                        <wps:spPr bwMode="auto">
                          <a:xfrm>
                            <a:off x="2241" y="6150"/>
                            <a:ext cx="478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74" name="AutoShape 3342"/>
                        <wps:cNvCnPr>
                          <a:cxnSpLocks noChangeShapeType="1"/>
                        </wps:cNvCnPr>
                        <wps:spPr bwMode="auto">
                          <a:xfrm>
                            <a:off x="7023" y="6133"/>
                            <a:ext cx="0" cy="44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75" name="AutoShape 3343"/>
                        <wps:cNvCnPr>
                          <a:cxnSpLocks noChangeShapeType="1"/>
                        </wps:cNvCnPr>
                        <wps:spPr bwMode="auto">
                          <a:xfrm>
                            <a:off x="10458" y="6409"/>
                            <a:ext cx="0" cy="29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76" name="AutoShape 3344"/>
                        <wps:cNvCnPr>
                          <a:cxnSpLocks noChangeShapeType="1"/>
                        </wps:cNvCnPr>
                        <wps:spPr bwMode="auto">
                          <a:xfrm flipH="1">
                            <a:off x="7023" y="6401"/>
                            <a:ext cx="3428"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5777" name="Group 3345"/>
                        <wpg:cNvGrpSpPr>
                          <a:grpSpLocks/>
                        </wpg:cNvGrpSpPr>
                        <wpg:grpSpPr bwMode="auto">
                          <a:xfrm>
                            <a:off x="6850" y="7207"/>
                            <a:ext cx="227" cy="693"/>
                            <a:chOff x="4444" y="2685"/>
                            <a:chExt cx="255" cy="720"/>
                          </a:xfrm>
                        </wpg:grpSpPr>
                        <wps:wsp>
                          <wps:cNvPr id="15778" name="AutoShape 3346"/>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79" name="AutoShape 3347"/>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5780" name="Text Box 3348"/>
                        <wps:cNvSpPr txBox="1">
                          <a:spLocks noChangeArrowheads="1"/>
                        </wps:cNvSpPr>
                        <wps:spPr bwMode="auto">
                          <a:xfrm>
                            <a:off x="7211" y="7348"/>
                            <a:ext cx="3219" cy="3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193662">
                              <w:pPr>
                                <w:rPr>
                                  <w:rFonts w:asciiTheme="majorHAnsi" w:hAnsiTheme="majorHAnsi" w:cstheme="majorHAnsi"/>
                                  <w:sz w:val="18"/>
                                  <w:szCs w:val="18"/>
                                </w:rPr>
                              </w:pPr>
                              <w:r w:rsidRPr="008A5886">
                                <w:rPr>
                                  <w:rFonts w:asciiTheme="majorHAnsi" w:hAnsiTheme="majorHAnsi" w:cstheme="majorHAnsi"/>
                                  <w:sz w:val="18"/>
                                  <w:szCs w:val="18"/>
                                </w:rPr>
                                <w:t xml:space="preserve">TT766&lt;TT766L </w:t>
                              </w:r>
                              <w:r>
                                <w:rPr>
                                  <w:rFonts w:asciiTheme="majorHAnsi" w:hAnsiTheme="majorHAnsi" w:cstheme="majorHAnsi"/>
                                  <w:sz w:val="18"/>
                                  <w:szCs w:val="18"/>
                                </w:rPr>
                                <w:t>OR</w:t>
                              </w:r>
                              <w:r w:rsidRPr="008A5886">
                                <w:rPr>
                                  <w:rFonts w:asciiTheme="majorHAnsi" w:hAnsiTheme="majorHAnsi" w:cstheme="majorHAnsi"/>
                                  <w:sz w:val="18"/>
                                  <w:szCs w:val="18"/>
                                </w:rPr>
                                <w:t xml:space="preserve"> TT760&lt;150K</w:t>
                              </w:r>
                              <w:r>
                                <w:rPr>
                                  <w:rFonts w:asciiTheme="majorHAnsi" w:hAnsiTheme="majorHAnsi" w:cstheme="majorHAnsi"/>
                                  <w:sz w:val="18"/>
                                  <w:szCs w:val="18"/>
                                </w:rPr>
                                <w:t xml:space="preserve"> OR Stop</w:t>
                              </w:r>
                            </w:p>
                          </w:txbxContent>
                        </wps:txbx>
                        <wps:bodyPr rot="0" vert="horz" wrap="square" lIns="91440" tIns="45720" rIns="91440" bIns="45720" anchor="t" anchorCtr="0" upright="1">
                          <a:noAutofit/>
                        </wps:bodyPr>
                      </wps:wsp>
                      <wps:wsp>
                        <wps:cNvPr id="15781" name="Rectangle 3349"/>
                        <wps:cNvSpPr>
                          <a:spLocks noChangeArrowheads="1"/>
                        </wps:cNvSpPr>
                        <wps:spPr bwMode="auto">
                          <a:xfrm>
                            <a:off x="6236" y="7837"/>
                            <a:ext cx="1883" cy="737"/>
                          </a:xfrm>
                          <a:prstGeom prst="rect">
                            <a:avLst/>
                          </a:prstGeom>
                          <a:solidFill>
                            <a:srgbClr val="FFFFFF"/>
                          </a:solidFill>
                          <a:ln w="9525">
                            <a:solidFill>
                              <a:srgbClr val="000000"/>
                            </a:solidFill>
                            <a:miter lim="800000"/>
                            <a:headEnd/>
                            <a:tailEnd/>
                          </a:ln>
                        </wps:spPr>
                        <wps:txbx>
                          <w:txbxContent>
                            <w:p w:rsidR="00862F6C" w:rsidRPr="008A5886" w:rsidRDefault="00862F6C" w:rsidP="00193662">
                              <w:pPr>
                                <w:jc w:val="center"/>
                                <w:rPr>
                                  <w:rFonts w:asciiTheme="majorHAnsi" w:hAnsiTheme="majorHAnsi" w:cstheme="majorHAnsi"/>
                                  <w:sz w:val="18"/>
                                  <w:szCs w:val="18"/>
                                </w:rPr>
                              </w:pPr>
                              <w:r w:rsidRPr="008A5886">
                                <w:rPr>
                                  <w:rFonts w:asciiTheme="majorHAnsi" w:hAnsiTheme="majorHAnsi" w:cstheme="majorHAnsi"/>
                                  <w:sz w:val="18"/>
                                  <w:szCs w:val="18"/>
                                </w:rPr>
                                <w:t>Stop LN2 circulation</w:t>
                              </w:r>
                            </w:p>
                          </w:txbxContent>
                        </wps:txbx>
                        <wps:bodyPr rot="0" vert="horz" wrap="square" lIns="91440" tIns="45720" rIns="91440" bIns="45720" anchor="t" anchorCtr="0" upright="1">
                          <a:noAutofit/>
                        </wps:bodyPr>
                      </wps:wsp>
                      <wps:wsp>
                        <wps:cNvPr id="15782" name="Text Box 3350"/>
                        <wps:cNvSpPr txBox="1">
                          <a:spLocks noChangeArrowheads="1"/>
                        </wps:cNvSpPr>
                        <wps:spPr bwMode="auto">
                          <a:xfrm>
                            <a:off x="8111" y="7834"/>
                            <a:ext cx="1500" cy="737"/>
                          </a:xfrm>
                          <a:prstGeom prst="rect">
                            <a:avLst/>
                          </a:prstGeom>
                          <a:solidFill>
                            <a:srgbClr val="FFFFFF"/>
                          </a:solidFill>
                          <a:ln w="9525">
                            <a:solidFill>
                              <a:srgbClr val="000000"/>
                            </a:solidFill>
                            <a:miter lim="800000"/>
                            <a:headEnd/>
                            <a:tailEnd/>
                          </a:ln>
                        </wps:spPr>
                        <wps:txbx>
                          <w:txbxContent>
                            <w:p w:rsidR="00862F6C" w:rsidRDefault="00862F6C" w:rsidP="00611E58">
                              <w:pPr>
                                <w:rPr>
                                  <w:rFonts w:asciiTheme="majorHAnsi" w:hAnsiTheme="majorHAnsi" w:cstheme="majorHAnsi"/>
                                  <w:sz w:val="18"/>
                                  <w:szCs w:val="18"/>
                                </w:rPr>
                              </w:pPr>
                              <w:r>
                                <w:rPr>
                                  <w:rFonts w:asciiTheme="majorHAnsi" w:hAnsiTheme="majorHAnsi" w:cstheme="majorHAnsi"/>
                                  <w:sz w:val="18"/>
                                  <w:szCs w:val="18"/>
                                </w:rPr>
                                <w:t>FV740 opened</w:t>
                              </w:r>
                            </w:p>
                            <w:p w:rsidR="00862F6C" w:rsidRPr="008A5886" w:rsidRDefault="00862F6C" w:rsidP="00193662">
                              <w:pPr>
                                <w:rPr>
                                  <w:rFonts w:asciiTheme="majorHAnsi" w:hAnsiTheme="majorHAnsi" w:cstheme="majorHAnsi"/>
                                  <w:sz w:val="18"/>
                                  <w:szCs w:val="18"/>
                                </w:rPr>
                              </w:pPr>
                              <w:r>
                                <w:rPr>
                                  <w:rFonts w:asciiTheme="majorHAnsi" w:hAnsiTheme="majorHAnsi" w:cstheme="majorHAnsi"/>
                                  <w:sz w:val="18"/>
                                  <w:szCs w:val="18"/>
                                </w:rPr>
                                <w:t>Close EV760</w:t>
                              </w:r>
                            </w:p>
                          </w:txbxContent>
                        </wps:txbx>
                        <wps:bodyPr rot="0" vert="horz" wrap="square" lIns="91440" tIns="45720" rIns="91440" bIns="45720" anchor="t" anchorCtr="0" upright="1">
                          <a:noAutofit/>
                        </wps:bodyPr>
                      </wps:wsp>
                      <wps:wsp>
                        <wps:cNvPr id="15783" name="AutoShape 3351"/>
                        <wps:cNvCnPr>
                          <a:cxnSpLocks noChangeShapeType="1"/>
                        </wps:cNvCnPr>
                        <wps:spPr bwMode="auto">
                          <a:xfrm>
                            <a:off x="6993" y="8558"/>
                            <a:ext cx="0" cy="2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84" name="AutoShape 3352"/>
                        <wps:cNvCnPr>
                          <a:cxnSpLocks noChangeShapeType="1"/>
                        </wps:cNvCnPr>
                        <wps:spPr bwMode="auto">
                          <a:xfrm>
                            <a:off x="6473" y="8845"/>
                            <a:ext cx="10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5785" name="Group 3353"/>
                        <wpg:cNvGrpSpPr>
                          <a:grpSpLocks/>
                        </wpg:cNvGrpSpPr>
                        <wpg:grpSpPr bwMode="auto">
                          <a:xfrm>
                            <a:off x="6388" y="8845"/>
                            <a:ext cx="159" cy="943"/>
                            <a:chOff x="4444" y="2685"/>
                            <a:chExt cx="255" cy="720"/>
                          </a:xfrm>
                        </wpg:grpSpPr>
                        <wps:wsp>
                          <wps:cNvPr id="15786" name="AutoShape 3354"/>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87" name="AutoShape 3355"/>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5788" name="Group 3356"/>
                        <wpg:cNvGrpSpPr>
                          <a:grpSpLocks/>
                        </wpg:cNvGrpSpPr>
                        <wpg:grpSpPr bwMode="auto">
                          <a:xfrm>
                            <a:off x="7443" y="8845"/>
                            <a:ext cx="227" cy="516"/>
                            <a:chOff x="4444" y="2685"/>
                            <a:chExt cx="255" cy="720"/>
                          </a:xfrm>
                        </wpg:grpSpPr>
                        <wps:wsp>
                          <wps:cNvPr id="15789" name="AutoShape 3357"/>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90" name="AutoShape 3358"/>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5791" name="Text Box 3359"/>
                        <wps:cNvSpPr txBox="1">
                          <a:spLocks noChangeArrowheads="1"/>
                        </wps:cNvSpPr>
                        <wps:spPr bwMode="auto">
                          <a:xfrm>
                            <a:off x="7695" y="8898"/>
                            <a:ext cx="2647" cy="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193662">
                              <w:pPr>
                                <w:rPr>
                                  <w:rFonts w:asciiTheme="majorHAnsi" w:hAnsiTheme="majorHAnsi" w:cstheme="majorHAnsi"/>
                                  <w:sz w:val="18"/>
                                  <w:szCs w:val="18"/>
                                </w:rPr>
                              </w:pPr>
                              <w:r w:rsidRPr="008A5886">
                                <w:rPr>
                                  <w:rFonts w:asciiTheme="majorHAnsi" w:hAnsiTheme="majorHAnsi" w:cstheme="majorHAnsi"/>
                                  <w:sz w:val="18"/>
                                  <w:szCs w:val="18"/>
                                </w:rPr>
                                <w:t>TT766&gt;</w:t>
                              </w:r>
                              <w:r>
                                <w:rPr>
                                  <w:rFonts w:asciiTheme="majorHAnsi" w:hAnsiTheme="majorHAnsi" w:cstheme="majorHAnsi"/>
                                  <w:sz w:val="18"/>
                                  <w:szCs w:val="18"/>
                                </w:rPr>
                                <w:t>TT766H &amp; TT760&gt;20</w:t>
                              </w:r>
                              <w:r w:rsidRPr="008A5886">
                                <w:rPr>
                                  <w:rFonts w:asciiTheme="majorHAnsi" w:hAnsiTheme="majorHAnsi" w:cstheme="majorHAnsi"/>
                                  <w:sz w:val="18"/>
                                  <w:szCs w:val="18"/>
                                </w:rPr>
                                <w:t>0 K</w:t>
                              </w:r>
                            </w:p>
                          </w:txbxContent>
                        </wps:txbx>
                        <wps:bodyPr rot="0" vert="horz" wrap="square" lIns="91440" tIns="45720" rIns="91440" bIns="45720" anchor="t" anchorCtr="0" upright="1">
                          <a:noAutofit/>
                        </wps:bodyPr>
                      </wps:wsp>
                      <wps:wsp>
                        <wps:cNvPr id="15792" name="AutoShape 3360"/>
                        <wps:cNvCnPr>
                          <a:cxnSpLocks noChangeShapeType="1"/>
                        </wps:cNvCnPr>
                        <wps:spPr bwMode="auto">
                          <a:xfrm>
                            <a:off x="7568" y="9341"/>
                            <a:ext cx="288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93" name="Text Box 3361"/>
                        <wps:cNvSpPr txBox="1">
                          <a:spLocks noChangeArrowheads="1"/>
                        </wps:cNvSpPr>
                        <wps:spPr bwMode="auto">
                          <a:xfrm>
                            <a:off x="6523" y="9278"/>
                            <a:ext cx="1020" cy="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193662">
                              <w:pPr>
                                <w:rPr>
                                  <w:rFonts w:asciiTheme="majorHAnsi" w:hAnsiTheme="majorHAnsi" w:cstheme="majorHAnsi"/>
                                  <w:sz w:val="18"/>
                                  <w:szCs w:val="18"/>
                                </w:rPr>
                              </w:pPr>
                              <w:r w:rsidRPr="008A5886">
                                <w:rPr>
                                  <w:rFonts w:asciiTheme="majorHAnsi" w:hAnsiTheme="majorHAnsi" w:cstheme="majorHAnsi"/>
                                  <w:sz w:val="18"/>
                                  <w:szCs w:val="18"/>
                                </w:rPr>
                                <w:t xml:space="preserve">Stop </w:t>
                              </w:r>
                            </w:p>
                          </w:txbxContent>
                        </wps:txbx>
                        <wps:bodyPr rot="0" vert="horz" wrap="square" lIns="91440" tIns="45720" rIns="91440" bIns="45720" anchor="t" anchorCtr="0" upright="1">
                          <a:noAutofit/>
                        </wps:bodyPr>
                      </wps:wsp>
                      <wpg:grpSp>
                        <wpg:cNvPr id="15794" name="Group 3362"/>
                        <wpg:cNvGrpSpPr>
                          <a:grpSpLocks/>
                        </wpg:cNvGrpSpPr>
                        <wpg:grpSpPr bwMode="auto">
                          <a:xfrm>
                            <a:off x="6236" y="6574"/>
                            <a:ext cx="3388" cy="737"/>
                            <a:chOff x="3930" y="1920"/>
                            <a:chExt cx="5145" cy="765"/>
                          </a:xfrm>
                        </wpg:grpSpPr>
                        <wps:wsp>
                          <wps:cNvPr id="15795" name="Rectangle 3363"/>
                          <wps:cNvSpPr>
                            <a:spLocks noChangeArrowheads="1"/>
                          </wps:cNvSpPr>
                          <wps:spPr bwMode="auto">
                            <a:xfrm>
                              <a:off x="3930" y="1920"/>
                              <a:ext cx="2520" cy="765"/>
                            </a:xfrm>
                            <a:prstGeom prst="rect">
                              <a:avLst/>
                            </a:prstGeom>
                            <a:solidFill>
                              <a:srgbClr val="FFFFFF"/>
                            </a:solidFill>
                            <a:ln w="9525">
                              <a:solidFill>
                                <a:srgbClr val="000000"/>
                              </a:solidFill>
                              <a:miter lim="800000"/>
                              <a:headEnd/>
                              <a:tailEnd/>
                            </a:ln>
                          </wps:spPr>
                          <wps:txbx>
                            <w:txbxContent>
                              <w:p w:rsidR="00862F6C" w:rsidRPr="008A5886" w:rsidRDefault="00862F6C" w:rsidP="00193662">
                                <w:pPr>
                                  <w:jc w:val="center"/>
                                  <w:rPr>
                                    <w:rFonts w:asciiTheme="majorHAnsi" w:hAnsiTheme="majorHAnsi" w:cstheme="majorHAnsi"/>
                                    <w:sz w:val="18"/>
                                    <w:szCs w:val="18"/>
                                  </w:rPr>
                                </w:pPr>
                                <w:r>
                                  <w:rPr>
                                    <w:rFonts w:asciiTheme="majorHAnsi" w:hAnsiTheme="majorHAnsi" w:cstheme="majorHAnsi"/>
                                    <w:sz w:val="18"/>
                                    <w:szCs w:val="18"/>
                                  </w:rPr>
                                  <w:t xml:space="preserve">Start </w:t>
                                </w:r>
                                <w:r w:rsidRPr="008A5886">
                                  <w:rPr>
                                    <w:rFonts w:asciiTheme="majorHAnsi" w:hAnsiTheme="majorHAnsi" w:cstheme="majorHAnsi"/>
                                    <w:sz w:val="18"/>
                                    <w:szCs w:val="18"/>
                                  </w:rPr>
                                  <w:t>LN2 Circulation</w:t>
                                </w:r>
                              </w:p>
                            </w:txbxContent>
                          </wps:txbx>
                          <wps:bodyPr rot="0" vert="horz" wrap="square" lIns="91440" tIns="45720" rIns="91440" bIns="45720" anchor="t" anchorCtr="0" upright="1">
                            <a:noAutofit/>
                          </wps:bodyPr>
                        </wps:wsp>
                        <wps:wsp>
                          <wps:cNvPr id="15796" name="Text Box 3364"/>
                          <wps:cNvSpPr txBox="1">
                            <a:spLocks noChangeArrowheads="1"/>
                          </wps:cNvSpPr>
                          <wps:spPr bwMode="auto">
                            <a:xfrm>
                              <a:off x="6450" y="1920"/>
                              <a:ext cx="2625" cy="765"/>
                            </a:xfrm>
                            <a:prstGeom prst="rect">
                              <a:avLst/>
                            </a:prstGeom>
                            <a:solidFill>
                              <a:srgbClr val="FFFFFF"/>
                            </a:solidFill>
                            <a:ln w="9525">
                              <a:solidFill>
                                <a:srgbClr val="000000"/>
                              </a:solidFill>
                              <a:miter lim="800000"/>
                              <a:headEnd/>
                              <a:tailEnd/>
                            </a:ln>
                          </wps:spPr>
                          <wps:txbx>
                            <w:txbxContent>
                              <w:p w:rsidR="00862F6C" w:rsidRDefault="00862F6C" w:rsidP="00193662">
                                <w:pPr>
                                  <w:rPr>
                                    <w:rFonts w:asciiTheme="majorHAnsi" w:hAnsiTheme="majorHAnsi" w:cstheme="majorHAnsi"/>
                                    <w:sz w:val="18"/>
                                    <w:szCs w:val="18"/>
                                  </w:rPr>
                                </w:pPr>
                                <w:r>
                                  <w:rPr>
                                    <w:rFonts w:asciiTheme="majorHAnsi" w:hAnsiTheme="majorHAnsi" w:cstheme="majorHAnsi"/>
                                    <w:sz w:val="18"/>
                                    <w:szCs w:val="18"/>
                                  </w:rPr>
                                  <w:t>FV740 opened</w:t>
                                </w:r>
                              </w:p>
                              <w:p w:rsidR="00862F6C" w:rsidRPr="008A5886" w:rsidRDefault="00862F6C" w:rsidP="00193662">
                                <w:pPr>
                                  <w:rPr>
                                    <w:rFonts w:asciiTheme="majorHAnsi" w:hAnsiTheme="majorHAnsi" w:cstheme="majorHAnsi"/>
                                    <w:sz w:val="18"/>
                                    <w:szCs w:val="18"/>
                                  </w:rPr>
                                </w:pPr>
                                <w:r>
                                  <w:rPr>
                                    <w:rFonts w:asciiTheme="majorHAnsi" w:hAnsiTheme="majorHAnsi" w:cstheme="majorHAnsi"/>
                                    <w:sz w:val="18"/>
                                    <w:szCs w:val="18"/>
                                  </w:rPr>
                                  <w:t xml:space="preserve">Open </w:t>
                                </w:r>
                                <w:r w:rsidRPr="008A5886">
                                  <w:rPr>
                                    <w:rFonts w:asciiTheme="majorHAnsi" w:hAnsiTheme="majorHAnsi" w:cstheme="majorHAnsi"/>
                                    <w:sz w:val="18"/>
                                    <w:szCs w:val="18"/>
                                  </w:rPr>
                                  <w:t>EV760</w:t>
                                </w:r>
                              </w:p>
                            </w:txbxContent>
                          </wps:txbx>
                          <wps:bodyPr rot="0" vert="horz" wrap="square" lIns="91440" tIns="45720" rIns="91440" bIns="45720" anchor="t" anchorCtr="0" upright="1">
                            <a:noAutofit/>
                          </wps:bodyPr>
                        </wps:wsp>
                      </wpg:grpSp>
                      <wps:wsp>
                        <wps:cNvPr id="15797" name="AutoShape 8684"/>
                        <wps:cNvCnPr>
                          <a:cxnSpLocks noChangeShapeType="1"/>
                        </wps:cNvCnPr>
                        <wps:spPr bwMode="auto">
                          <a:xfrm>
                            <a:off x="1364" y="9605"/>
                            <a:ext cx="5046"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98" name="AutoShape 8685"/>
                        <wps:cNvCnPr>
                          <a:cxnSpLocks noChangeShapeType="1"/>
                        </wps:cNvCnPr>
                        <wps:spPr bwMode="auto">
                          <a:xfrm>
                            <a:off x="6468" y="10457"/>
                            <a:ext cx="0" cy="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5799" name="Group 8686"/>
                        <wpg:cNvGrpSpPr>
                          <a:grpSpLocks/>
                        </wpg:cNvGrpSpPr>
                        <wpg:grpSpPr bwMode="auto">
                          <a:xfrm>
                            <a:off x="6163" y="9786"/>
                            <a:ext cx="3954" cy="680"/>
                            <a:chOff x="3724" y="2935"/>
                            <a:chExt cx="4525" cy="814"/>
                          </a:xfrm>
                        </wpg:grpSpPr>
                        <wps:wsp>
                          <wps:cNvPr id="15800" name="Rectangle 8687"/>
                          <wps:cNvSpPr>
                            <a:spLocks noChangeArrowheads="1"/>
                          </wps:cNvSpPr>
                          <wps:spPr bwMode="auto">
                            <a:xfrm>
                              <a:off x="3724" y="2935"/>
                              <a:ext cx="2028" cy="814"/>
                            </a:xfrm>
                            <a:prstGeom prst="rect">
                              <a:avLst/>
                            </a:prstGeom>
                            <a:solidFill>
                              <a:srgbClr val="FFFFFF"/>
                            </a:solidFill>
                            <a:ln w="9525">
                              <a:solidFill>
                                <a:srgbClr val="000000"/>
                              </a:solidFill>
                              <a:miter lim="800000"/>
                              <a:headEnd/>
                              <a:tailEnd/>
                            </a:ln>
                          </wps:spPr>
                          <wps:txbx>
                            <w:txbxContent>
                              <w:p w:rsidR="00862F6C" w:rsidRPr="001051C4" w:rsidRDefault="00862F6C" w:rsidP="00011F88">
                                <w:pPr>
                                  <w:jc w:val="center"/>
                                  <w:rPr>
                                    <w:rFonts w:asciiTheme="majorHAnsi" w:hAnsiTheme="majorHAnsi" w:cstheme="majorHAnsi"/>
                                    <w:sz w:val="18"/>
                                    <w:szCs w:val="18"/>
                                    <w:lang w:val="fr-FR"/>
                                  </w:rPr>
                                </w:pPr>
                                <w:r>
                                  <w:rPr>
                                    <w:rFonts w:asciiTheme="majorHAnsi" w:hAnsiTheme="majorHAnsi" w:cstheme="majorHAnsi"/>
                                    <w:sz w:val="18"/>
                                    <w:szCs w:val="18"/>
                                    <w:lang w:val="fr-FR"/>
                                  </w:rPr>
                                  <w:t>Close filling valve</w:t>
                                </w:r>
                              </w:p>
                            </w:txbxContent>
                          </wps:txbx>
                          <wps:bodyPr rot="0" vert="horz" wrap="square" lIns="91440" tIns="45720" rIns="91440" bIns="45720" anchor="t" anchorCtr="0" upright="1">
                            <a:noAutofit/>
                          </wps:bodyPr>
                        </wps:wsp>
                        <wps:wsp>
                          <wps:cNvPr id="15801" name="Text Box 8688"/>
                          <wps:cNvSpPr txBox="1">
                            <a:spLocks noChangeArrowheads="1"/>
                          </wps:cNvSpPr>
                          <wps:spPr bwMode="auto">
                            <a:xfrm>
                              <a:off x="5751" y="2935"/>
                              <a:ext cx="2498" cy="814"/>
                            </a:xfrm>
                            <a:prstGeom prst="rect">
                              <a:avLst/>
                            </a:prstGeom>
                            <a:solidFill>
                              <a:srgbClr val="FFFFFF"/>
                            </a:solidFill>
                            <a:ln w="9525">
                              <a:solidFill>
                                <a:srgbClr val="000000"/>
                              </a:solidFill>
                              <a:miter lim="800000"/>
                              <a:headEnd/>
                              <a:tailEnd/>
                            </a:ln>
                          </wps:spPr>
                          <wps:txbx>
                            <w:txbxContent>
                              <w:p w:rsidR="00862F6C" w:rsidRPr="008A5886" w:rsidRDefault="00862F6C" w:rsidP="00011F88">
                                <w:pPr>
                                  <w:rPr>
                                    <w:rFonts w:asciiTheme="majorHAnsi" w:hAnsiTheme="majorHAnsi" w:cstheme="majorHAnsi"/>
                                    <w:sz w:val="18"/>
                                    <w:szCs w:val="18"/>
                                  </w:rPr>
                                </w:pPr>
                                <w:r>
                                  <w:rPr>
                                    <w:rFonts w:asciiTheme="majorHAnsi" w:hAnsiTheme="majorHAnsi" w:cstheme="majorHAnsi"/>
                                    <w:sz w:val="18"/>
                                    <w:szCs w:val="18"/>
                                  </w:rPr>
                                  <w:t xml:space="preserve">Close </w:t>
                                </w:r>
                                <w:r w:rsidRPr="008A5886">
                                  <w:rPr>
                                    <w:rFonts w:asciiTheme="majorHAnsi" w:hAnsiTheme="majorHAnsi" w:cstheme="majorHAnsi"/>
                                    <w:sz w:val="18"/>
                                    <w:szCs w:val="18"/>
                                  </w:rPr>
                                  <w:t>FV740</w:t>
                                </w:r>
                              </w:p>
                            </w:txbxContent>
                          </wps:txbx>
                          <wps:bodyPr rot="0" vert="horz" wrap="square" lIns="91440" tIns="45720" rIns="91440" bIns="45720" anchor="t" anchorCtr="0" upright="1">
                            <a:noAutofit/>
                          </wps:bodyPr>
                        </wps:wsp>
                      </wpg:grpSp>
                      <wps:wsp>
                        <wps:cNvPr id="15802" name="Rectangle 8690"/>
                        <wps:cNvSpPr>
                          <a:spLocks noChangeArrowheads="1"/>
                        </wps:cNvSpPr>
                        <wps:spPr bwMode="auto">
                          <a:xfrm>
                            <a:off x="3679" y="3418"/>
                            <a:ext cx="1342" cy="736"/>
                          </a:xfrm>
                          <a:prstGeom prst="rect">
                            <a:avLst/>
                          </a:prstGeom>
                          <a:solidFill>
                            <a:srgbClr val="FFFFFF"/>
                          </a:solidFill>
                          <a:ln w="9525">
                            <a:solidFill>
                              <a:srgbClr val="000000"/>
                            </a:solidFill>
                            <a:miter lim="800000"/>
                            <a:headEnd/>
                            <a:tailEnd/>
                          </a:ln>
                        </wps:spPr>
                        <wps:txbx>
                          <w:txbxContent>
                            <w:p w:rsidR="00862F6C" w:rsidRPr="00011F88" w:rsidRDefault="00862F6C" w:rsidP="00A21BCB">
                              <w:pPr>
                                <w:spacing w:before="80"/>
                                <w:jc w:val="center"/>
                                <w:rPr>
                                  <w:rFonts w:asciiTheme="majorHAnsi" w:hAnsiTheme="majorHAnsi" w:cstheme="majorHAnsi"/>
                                  <w:sz w:val="18"/>
                                  <w:szCs w:val="18"/>
                                  <w:lang w:val="fr-FR"/>
                                </w:rPr>
                              </w:pPr>
                              <w:r>
                                <w:rPr>
                                  <w:rFonts w:asciiTheme="majorHAnsi" w:hAnsiTheme="majorHAnsi" w:cstheme="majorHAnsi"/>
                                  <w:sz w:val="18"/>
                                  <w:szCs w:val="18"/>
                                  <w:lang w:val="fr-FR"/>
                                </w:rPr>
                                <w:t>Stop</w:t>
                              </w:r>
                            </w:p>
                          </w:txbxContent>
                        </wps:txbx>
                        <wps:bodyPr rot="0" vert="horz" wrap="square" lIns="91440" tIns="45720" rIns="91440" bIns="45720" anchor="t" anchorCtr="0" upright="1">
                          <a:noAutofit/>
                        </wps:bodyPr>
                      </wps:wsp>
                      <wps:wsp>
                        <wps:cNvPr id="15803" name="AutoShape 3264"/>
                        <wps:cNvCnPr>
                          <a:cxnSpLocks noChangeShapeType="1"/>
                        </wps:cNvCnPr>
                        <wps:spPr bwMode="auto">
                          <a:xfrm>
                            <a:off x="2543" y="13994"/>
                            <a:ext cx="0" cy="69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04" name="AutoShape 10620"/>
                        <wps:cNvCnPr>
                          <a:cxnSpLocks noChangeShapeType="1"/>
                        </wps:cNvCnPr>
                        <wps:spPr bwMode="auto">
                          <a:xfrm rot="-5400000">
                            <a:off x="3044" y="14690"/>
                            <a:ext cx="24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05" name="Text Box 10621"/>
                        <wps:cNvSpPr txBox="1">
                          <a:spLocks noChangeArrowheads="1"/>
                        </wps:cNvSpPr>
                        <wps:spPr bwMode="auto">
                          <a:xfrm>
                            <a:off x="1446" y="14283"/>
                            <a:ext cx="1012"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AD5FB5">
                              <w:pPr>
                                <w:rPr>
                                  <w:rFonts w:asciiTheme="majorHAnsi" w:hAnsiTheme="majorHAnsi" w:cstheme="majorHAnsi"/>
                                  <w:sz w:val="18"/>
                                  <w:szCs w:val="18"/>
                                </w:rPr>
                              </w:pPr>
                              <w:r w:rsidRPr="008A5886">
                                <w:rPr>
                                  <w:rFonts w:asciiTheme="majorHAnsi" w:hAnsiTheme="majorHAnsi" w:cstheme="majorHAnsi"/>
                                  <w:sz w:val="18"/>
                                  <w:szCs w:val="18"/>
                                </w:rPr>
                                <w:t xml:space="preserve">Stop </w:t>
                              </w:r>
                            </w:p>
                          </w:txbxContent>
                        </wps:txbx>
                        <wps:bodyPr rot="0" vert="horz" wrap="square" lIns="91440" tIns="45720" rIns="91440" bIns="45720" anchor="t" anchorCtr="0" upright="1">
                          <a:noAutofit/>
                        </wps:bodyPr>
                      </wps:wsp>
                      <wps:wsp>
                        <wps:cNvPr id="15806" name="AutoShape 10622"/>
                        <wps:cNvCnPr>
                          <a:cxnSpLocks noChangeShapeType="1"/>
                        </wps:cNvCnPr>
                        <wps:spPr bwMode="auto">
                          <a:xfrm>
                            <a:off x="1289" y="14687"/>
                            <a:ext cx="4139"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5807" name="AutoShape 10623"/>
                        <wps:cNvCnPr>
                          <a:cxnSpLocks noChangeShapeType="1"/>
                        </wps:cNvCnPr>
                        <wps:spPr bwMode="auto">
                          <a:xfrm rot="5400000">
                            <a:off x="1968" y="14692"/>
                            <a:ext cx="24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08" name="AutoShape 10624"/>
                        <wps:cNvCnPr>
                          <a:cxnSpLocks noChangeShapeType="1"/>
                        </wps:cNvCnPr>
                        <wps:spPr bwMode="auto">
                          <a:xfrm>
                            <a:off x="1305" y="9603"/>
                            <a:ext cx="0" cy="5499"/>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5809" name="AutoShape 10625"/>
                        <wps:cNvCnPr>
                          <a:cxnSpLocks noChangeShapeType="1"/>
                        </wps:cNvCnPr>
                        <wps:spPr bwMode="auto">
                          <a:xfrm flipH="1" flipV="1">
                            <a:off x="1304" y="15123"/>
                            <a:ext cx="5159"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810" name="Text Box 3256"/>
                        <wps:cNvSpPr txBox="1">
                          <a:spLocks noChangeArrowheads="1"/>
                        </wps:cNvSpPr>
                        <wps:spPr bwMode="auto">
                          <a:xfrm>
                            <a:off x="2733" y="12832"/>
                            <a:ext cx="2346" cy="5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193662">
                              <w:pPr>
                                <w:rPr>
                                  <w:rFonts w:asciiTheme="majorHAnsi" w:hAnsiTheme="majorHAnsi" w:cstheme="majorHAnsi"/>
                                  <w:sz w:val="18"/>
                                  <w:szCs w:val="18"/>
                                </w:rPr>
                              </w:pPr>
                              <w:r w:rsidRPr="008A5886">
                                <w:rPr>
                                  <w:rFonts w:asciiTheme="majorHAnsi" w:hAnsiTheme="majorHAnsi" w:cstheme="majorHAnsi"/>
                                  <w:sz w:val="18"/>
                                  <w:szCs w:val="18"/>
                                </w:rPr>
                                <w:t>TT762 &gt; TT762H</w:t>
                              </w:r>
                              <w:r>
                                <w:rPr>
                                  <w:rFonts w:asciiTheme="majorHAnsi" w:hAnsiTheme="majorHAnsi" w:cstheme="majorHAnsi"/>
                                  <w:sz w:val="18"/>
                                  <w:szCs w:val="18"/>
                                </w:rPr>
                                <w:t xml:space="preserve"> OR Stop</w:t>
                              </w:r>
                            </w:p>
                          </w:txbxContent>
                        </wps:txbx>
                        <wps:bodyPr rot="0" vert="horz" wrap="square" lIns="91440" tIns="45720" rIns="91440" bIns="45720" anchor="t" anchorCtr="0" upright="1">
                          <a:noAutofit/>
                        </wps:bodyPr>
                      </wps:wsp>
                      <wps:wsp>
                        <wps:cNvPr id="15811" name="AutoShape 3254"/>
                        <wps:cNvCnPr>
                          <a:cxnSpLocks noChangeShapeType="1"/>
                        </wps:cNvCnPr>
                        <wps:spPr bwMode="auto">
                          <a:xfrm>
                            <a:off x="2592" y="12691"/>
                            <a:ext cx="0" cy="69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12" name="AutoShape 3255"/>
                        <wps:cNvCnPr>
                          <a:cxnSpLocks noChangeShapeType="1"/>
                        </wps:cNvCnPr>
                        <wps:spPr bwMode="auto">
                          <a:xfrm>
                            <a:off x="2480" y="1308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13" name="Text Box 3315"/>
                        <wps:cNvSpPr txBox="1">
                          <a:spLocks noChangeArrowheads="1"/>
                        </wps:cNvSpPr>
                        <wps:spPr bwMode="auto">
                          <a:xfrm>
                            <a:off x="2420" y="7437"/>
                            <a:ext cx="2335" cy="5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193662">
                              <w:pPr>
                                <w:rPr>
                                  <w:rFonts w:asciiTheme="majorHAnsi" w:hAnsiTheme="majorHAnsi" w:cstheme="majorHAnsi"/>
                                  <w:sz w:val="18"/>
                                  <w:szCs w:val="18"/>
                                </w:rPr>
                              </w:pPr>
                              <w:r w:rsidRPr="008A5886">
                                <w:rPr>
                                  <w:rFonts w:asciiTheme="majorHAnsi" w:hAnsiTheme="majorHAnsi" w:cstheme="majorHAnsi"/>
                                  <w:sz w:val="18"/>
                                  <w:szCs w:val="18"/>
                                </w:rPr>
                                <w:t>TT760 &gt; TT760H</w:t>
                              </w:r>
                              <w:r>
                                <w:rPr>
                                  <w:rFonts w:asciiTheme="majorHAnsi" w:hAnsiTheme="majorHAnsi" w:cstheme="majorHAnsi"/>
                                  <w:sz w:val="18"/>
                                  <w:szCs w:val="18"/>
                                </w:rPr>
                                <w:t xml:space="preserve"> OR Stop</w:t>
                              </w:r>
                            </w:p>
                          </w:txbxContent>
                        </wps:txbx>
                        <wps:bodyPr rot="0" vert="horz" wrap="square" lIns="91440" tIns="45720" rIns="91440" bIns="45720" anchor="t" anchorCtr="0" upright="1">
                          <a:noAutofit/>
                        </wps:bodyPr>
                      </wps:wsp>
                      <wps:wsp>
                        <wps:cNvPr id="15814" name="AutoShape 3313"/>
                        <wps:cNvCnPr>
                          <a:cxnSpLocks noChangeShapeType="1"/>
                        </wps:cNvCnPr>
                        <wps:spPr bwMode="auto">
                          <a:xfrm>
                            <a:off x="2279" y="7296"/>
                            <a:ext cx="0" cy="69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15" name="AutoShape 3314"/>
                        <wps:cNvCnPr>
                          <a:cxnSpLocks noChangeShapeType="1"/>
                        </wps:cNvCnPr>
                        <wps:spPr bwMode="auto">
                          <a:xfrm>
                            <a:off x="2157" y="759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5816" name="Group 10626"/>
                        <wpg:cNvGrpSpPr>
                          <a:grpSpLocks/>
                        </wpg:cNvGrpSpPr>
                        <wpg:grpSpPr bwMode="auto">
                          <a:xfrm>
                            <a:off x="1309" y="6656"/>
                            <a:ext cx="3600" cy="680"/>
                            <a:chOff x="3930" y="1920"/>
                            <a:chExt cx="5145" cy="765"/>
                          </a:xfrm>
                        </wpg:grpSpPr>
                        <wps:wsp>
                          <wps:cNvPr id="15817" name="Rectangle 10627"/>
                          <wps:cNvSpPr>
                            <a:spLocks noChangeArrowheads="1"/>
                          </wps:cNvSpPr>
                          <wps:spPr bwMode="auto">
                            <a:xfrm>
                              <a:off x="3930" y="1920"/>
                              <a:ext cx="2520" cy="765"/>
                            </a:xfrm>
                            <a:prstGeom prst="rect">
                              <a:avLst/>
                            </a:prstGeom>
                            <a:solidFill>
                              <a:srgbClr val="FFFFFF"/>
                            </a:solidFill>
                            <a:ln w="9525">
                              <a:solidFill>
                                <a:srgbClr val="000000"/>
                              </a:solidFill>
                              <a:miter lim="800000"/>
                              <a:headEnd/>
                              <a:tailEnd/>
                            </a:ln>
                          </wps:spPr>
                          <wps:txbx>
                            <w:txbxContent>
                              <w:p w:rsidR="00862F6C" w:rsidRPr="008A5886" w:rsidRDefault="00862F6C" w:rsidP="00502D46">
                                <w:pPr>
                                  <w:jc w:val="center"/>
                                  <w:rPr>
                                    <w:rFonts w:asciiTheme="majorHAnsi" w:hAnsiTheme="majorHAnsi" w:cstheme="majorHAnsi"/>
                                    <w:sz w:val="18"/>
                                    <w:szCs w:val="18"/>
                                  </w:rPr>
                                </w:pPr>
                                <w:r>
                                  <w:rPr>
                                    <w:rFonts w:asciiTheme="majorHAnsi" w:hAnsiTheme="majorHAnsi" w:cstheme="majorHAnsi"/>
                                    <w:sz w:val="18"/>
                                    <w:szCs w:val="18"/>
                                  </w:rPr>
                                  <w:t xml:space="preserve">Start </w:t>
                                </w:r>
                                <w:r w:rsidRPr="008A5886">
                                  <w:rPr>
                                    <w:rFonts w:asciiTheme="majorHAnsi" w:hAnsiTheme="majorHAnsi" w:cstheme="majorHAnsi"/>
                                    <w:sz w:val="18"/>
                                    <w:szCs w:val="18"/>
                                  </w:rPr>
                                  <w:t>GN2 heating</w:t>
                                </w:r>
                              </w:p>
                            </w:txbxContent>
                          </wps:txbx>
                          <wps:bodyPr rot="0" vert="horz" wrap="square" lIns="91440" tIns="45720" rIns="91440" bIns="45720" anchor="t" anchorCtr="0" upright="1">
                            <a:noAutofit/>
                          </wps:bodyPr>
                        </wps:wsp>
                        <wps:wsp>
                          <wps:cNvPr id="15818" name="Text Box 10628"/>
                          <wps:cNvSpPr txBox="1">
                            <a:spLocks noChangeArrowheads="1"/>
                          </wps:cNvSpPr>
                          <wps:spPr bwMode="auto">
                            <a:xfrm>
                              <a:off x="6450" y="1920"/>
                              <a:ext cx="2625" cy="765"/>
                            </a:xfrm>
                            <a:prstGeom prst="rect">
                              <a:avLst/>
                            </a:prstGeom>
                            <a:solidFill>
                              <a:srgbClr val="FFFFFF"/>
                            </a:solidFill>
                            <a:ln w="9525">
                              <a:solidFill>
                                <a:srgbClr val="000000"/>
                              </a:solidFill>
                              <a:miter lim="800000"/>
                              <a:headEnd/>
                              <a:tailEnd/>
                            </a:ln>
                          </wps:spPr>
                          <wps:txbx>
                            <w:txbxContent>
                              <w:p w:rsidR="00862F6C" w:rsidRPr="008A5886" w:rsidRDefault="00862F6C" w:rsidP="00502D46">
                                <w:pPr>
                                  <w:rPr>
                                    <w:rFonts w:asciiTheme="majorHAnsi" w:hAnsiTheme="majorHAnsi" w:cstheme="majorHAnsi"/>
                                    <w:sz w:val="18"/>
                                    <w:szCs w:val="18"/>
                                  </w:rPr>
                                </w:pPr>
                                <w:r>
                                  <w:rPr>
                                    <w:rFonts w:asciiTheme="majorHAnsi" w:hAnsiTheme="majorHAnsi" w:cstheme="majorHAnsi"/>
                                    <w:sz w:val="18"/>
                                    <w:szCs w:val="18"/>
                                  </w:rPr>
                                  <w:t xml:space="preserve">Start </w:t>
                                </w:r>
                                <w:r w:rsidRPr="008A5886">
                                  <w:rPr>
                                    <w:rFonts w:asciiTheme="majorHAnsi" w:hAnsiTheme="majorHAnsi" w:cstheme="majorHAnsi"/>
                                    <w:sz w:val="18"/>
                                    <w:szCs w:val="18"/>
                                  </w:rPr>
                                  <w:t>EH760</w:t>
                                </w:r>
                              </w:p>
                            </w:txbxContent>
                          </wps:txbx>
                          <wps:bodyPr rot="0" vert="horz" wrap="square" lIns="91440" tIns="45720" rIns="91440" bIns="45720" anchor="t" anchorCtr="0" upright="1">
                            <a:noAutofit/>
                          </wps:bodyPr>
                        </wps:wsp>
                      </wpg:grpSp>
                      <wpg:grpSp>
                        <wpg:cNvPr id="15819" name="Group 10629"/>
                        <wpg:cNvGrpSpPr>
                          <a:grpSpLocks/>
                        </wpg:cNvGrpSpPr>
                        <wpg:grpSpPr bwMode="auto">
                          <a:xfrm>
                            <a:off x="1339" y="7905"/>
                            <a:ext cx="3601" cy="680"/>
                            <a:chOff x="3930" y="1920"/>
                            <a:chExt cx="5145" cy="765"/>
                          </a:xfrm>
                        </wpg:grpSpPr>
                        <wps:wsp>
                          <wps:cNvPr id="15820" name="Rectangle 10630"/>
                          <wps:cNvSpPr>
                            <a:spLocks noChangeArrowheads="1"/>
                          </wps:cNvSpPr>
                          <wps:spPr bwMode="auto">
                            <a:xfrm>
                              <a:off x="3930" y="1920"/>
                              <a:ext cx="2520" cy="765"/>
                            </a:xfrm>
                            <a:prstGeom prst="rect">
                              <a:avLst/>
                            </a:prstGeom>
                            <a:solidFill>
                              <a:srgbClr val="FFFFFF"/>
                            </a:solidFill>
                            <a:ln w="9525">
                              <a:solidFill>
                                <a:srgbClr val="000000"/>
                              </a:solidFill>
                              <a:miter lim="800000"/>
                              <a:headEnd/>
                              <a:tailEnd/>
                            </a:ln>
                          </wps:spPr>
                          <wps:txbx>
                            <w:txbxContent>
                              <w:p w:rsidR="00862F6C" w:rsidRPr="008A5886" w:rsidRDefault="00862F6C" w:rsidP="00502D46">
                                <w:pPr>
                                  <w:jc w:val="center"/>
                                  <w:rPr>
                                    <w:rFonts w:asciiTheme="majorHAnsi" w:hAnsiTheme="majorHAnsi" w:cstheme="majorHAnsi"/>
                                    <w:sz w:val="18"/>
                                    <w:szCs w:val="18"/>
                                  </w:rPr>
                                </w:pPr>
                                <w:r w:rsidRPr="008A5886">
                                  <w:rPr>
                                    <w:rFonts w:asciiTheme="majorHAnsi" w:hAnsiTheme="majorHAnsi" w:cstheme="majorHAnsi"/>
                                    <w:sz w:val="18"/>
                                    <w:szCs w:val="18"/>
                                  </w:rPr>
                                  <w:t xml:space="preserve">Stop heating </w:t>
                                </w:r>
                              </w:p>
                            </w:txbxContent>
                          </wps:txbx>
                          <wps:bodyPr rot="0" vert="horz" wrap="square" lIns="91440" tIns="45720" rIns="91440" bIns="45720" anchor="t" anchorCtr="0" upright="1">
                            <a:noAutofit/>
                          </wps:bodyPr>
                        </wps:wsp>
                        <wps:wsp>
                          <wps:cNvPr id="15821" name="Text Box 10631"/>
                          <wps:cNvSpPr txBox="1">
                            <a:spLocks noChangeArrowheads="1"/>
                          </wps:cNvSpPr>
                          <wps:spPr bwMode="auto">
                            <a:xfrm>
                              <a:off x="6450" y="1920"/>
                              <a:ext cx="2625" cy="765"/>
                            </a:xfrm>
                            <a:prstGeom prst="rect">
                              <a:avLst/>
                            </a:prstGeom>
                            <a:solidFill>
                              <a:srgbClr val="FFFFFF"/>
                            </a:solidFill>
                            <a:ln w="9525">
                              <a:solidFill>
                                <a:srgbClr val="000000"/>
                              </a:solidFill>
                              <a:miter lim="800000"/>
                              <a:headEnd/>
                              <a:tailEnd/>
                            </a:ln>
                          </wps:spPr>
                          <wps:txbx>
                            <w:txbxContent>
                              <w:p w:rsidR="00862F6C" w:rsidRPr="008A5886" w:rsidRDefault="00862F6C" w:rsidP="00502D46">
                                <w:pPr>
                                  <w:rPr>
                                    <w:rFonts w:asciiTheme="majorHAnsi" w:hAnsiTheme="majorHAnsi" w:cstheme="majorHAnsi"/>
                                    <w:sz w:val="18"/>
                                    <w:szCs w:val="18"/>
                                  </w:rPr>
                                </w:pPr>
                                <w:r>
                                  <w:rPr>
                                    <w:rFonts w:asciiTheme="majorHAnsi" w:hAnsiTheme="majorHAnsi" w:cstheme="majorHAnsi"/>
                                    <w:sz w:val="18"/>
                                    <w:szCs w:val="18"/>
                                  </w:rPr>
                                  <w:t>Stop EH760</w:t>
                                </w:r>
                              </w:p>
                            </w:txbxContent>
                          </wps:txbx>
                          <wps:bodyPr rot="0" vert="horz" wrap="square" lIns="91440" tIns="45720" rIns="91440" bIns="45720" anchor="t" anchorCtr="0" upright="1">
                            <a:noAutofit/>
                          </wps:bodyPr>
                        </wps:wsp>
                      </wpg:grpSp>
                      <wpg:grpSp>
                        <wpg:cNvPr id="15822" name="Group 10632"/>
                        <wpg:cNvGrpSpPr>
                          <a:grpSpLocks/>
                        </wpg:cNvGrpSpPr>
                        <wpg:grpSpPr bwMode="auto">
                          <a:xfrm>
                            <a:off x="1652" y="13333"/>
                            <a:ext cx="3600" cy="680"/>
                            <a:chOff x="3930" y="1920"/>
                            <a:chExt cx="5145" cy="765"/>
                          </a:xfrm>
                        </wpg:grpSpPr>
                        <wps:wsp>
                          <wps:cNvPr id="15823" name="Rectangle 10633"/>
                          <wps:cNvSpPr>
                            <a:spLocks noChangeArrowheads="1"/>
                          </wps:cNvSpPr>
                          <wps:spPr bwMode="auto">
                            <a:xfrm>
                              <a:off x="3930" y="1920"/>
                              <a:ext cx="2520" cy="765"/>
                            </a:xfrm>
                            <a:prstGeom prst="rect">
                              <a:avLst/>
                            </a:prstGeom>
                            <a:solidFill>
                              <a:srgbClr val="FFFFFF"/>
                            </a:solidFill>
                            <a:ln w="9525">
                              <a:solidFill>
                                <a:srgbClr val="000000"/>
                              </a:solidFill>
                              <a:miter lim="800000"/>
                              <a:headEnd/>
                              <a:tailEnd/>
                            </a:ln>
                          </wps:spPr>
                          <wps:txbx>
                            <w:txbxContent>
                              <w:p w:rsidR="00862F6C" w:rsidRPr="008A5886" w:rsidRDefault="00862F6C" w:rsidP="00502D46">
                                <w:pPr>
                                  <w:jc w:val="center"/>
                                  <w:rPr>
                                    <w:rFonts w:asciiTheme="majorHAnsi" w:hAnsiTheme="majorHAnsi" w:cstheme="majorHAnsi"/>
                                    <w:sz w:val="18"/>
                                    <w:szCs w:val="18"/>
                                  </w:rPr>
                                </w:pPr>
                                <w:r w:rsidRPr="008A5886">
                                  <w:rPr>
                                    <w:rFonts w:asciiTheme="majorHAnsi" w:hAnsiTheme="majorHAnsi" w:cstheme="majorHAnsi"/>
                                    <w:sz w:val="18"/>
                                    <w:szCs w:val="18"/>
                                  </w:rPr>
                                  <w:t xml:space="preserve">Stop heating </w:t>
                                </w:r>
                              </w:p>
                            </w:txbxContent>
                          </wps:txbx>
                          <wps:bodyPr rot="0" vert="horz" wrap="square" lIns="91440" tIns="45720" rIns="91440" bIns="45720" anchor="t" anchorCtr="0" upright="1">
                            <a:noAutofit/>
                          </wps:bodyPr>
                        </wps:wsp>
                        <wps:wsp>
                          <wps:cNvPr id="15824" name="Text Box 10634"/>
                          <wps:cNvSpPr txBox="1">
                            <a:spLocks noChangeArrowheads="1"/>
                          </wps:cNvSpPr>
                          <wps:spPr bwMode="auto">
                            <a:xfrm>
                              <a:off x="6450" y="1920"/>
                              <a:ext cx="2625" cy="765"/>
                            </a:xfrm>
                            <a:prstGeom prst="rect">
                              <a:avLst/>
                            </a:prstGeom>
                            <a:solidFill>
                              <a:srgbClr val="FFFFFF"/>
                            </a:solidFill>
                            <a:ln w="9525">
                              <a:solidFill>
                                <a:srgbClr val="000000"/>
                              </a:solidFill>
                              <a:miter lim="800000"/>
                              <a:headEnd/>
                              <a:tailEnd/>
                            </a:ln>
                          </wps:spPr>
                          <wps:txbx>
                            <w:txbxContent>
                              <w:p w:rsidR="00862F6C" w:rsidRPr="008A5886" w:rsidRDefault="00862F6C" w:rsidP="00502D46">
                                <w:pPr>
                                  <w:rPr>
                                    <w:rFonts w:asciiTheme="majorHAnsi" w:hAnsiTheme="majorHAnsi" w:cstheme="majorHAnsi"/>
                                    <w:sz w:val="18"/>
                                    <w:szCs w:val="18"/>
                                  </w:rPr>
                                </w:pPr>
                                <w:r>
                                  <w:rPr>
                                    <w:rFonts w:asciiTheme="majorHAnsi" w:hAnsiTheme="majorHAnsi" w:cstheme="majorHAnsi"/>
                                    <w:sz w:val="18"/>
                                    <w:szCs w:val="18"/>
                                  </w:rPr>
                                  <w:t xml:space="preserve">Stop </w:t>
                                </w:r>
                                <w:r w:rsidRPr="008A5886">
                                  <w:rPr>
                                    <w:rFonts w:asciiTheme="majorHAnsi" w:hAnsiTheme="majorHAnsi" w:cstheme="majorHAnsi"/>
                                    <w:sz w:val="18"/>
                                    <w:szCs w:val="18"/>
                                  </w:rPr>
                                  <w:t>EH762</w:t>
                                </w:r>
                              </w:p>
                            </w:txbxContent>
                          </wps:txbx>
                          <wps:bodyPr rot="0" vert="horz" wrap="square" lIns="91440" tIns="45720" rIns="91440" bIns="45720" anchor="t" anchorCtr="0" upright="1">
                            <a:noAutofit/>
                          </wps:bodyPr>
                        </wps:wsp>
                      </wpg:grpSp>
                      <wpg:grpSp>
                        <wpg:cNvPr id="15825" name="Group 10635"/>
                        <wpg:cNvGrpSpPr>
                          <a:grpSpLocks/>
                        </wpg:cNvGrpSpPr>
                        <wpg:grpSpPr bwMode="auto">
                          <a:xfrm>
                            <a:off x="1621" y="12051"/>
                            <a:ext cx="3601" cy="680"/>
                            <a:chOff x="3930" y="1920"/>
                            <a:chExt cx="5145" cy="765"/>
                          </a:xfrm>
                        </wpg:grpSpPr>
                        <wps:wsp>
                          <wps:cNvPr id="15826" name="Rectangle 10636"/>
                          <wps:cNvSpPr>
                            <a:spLocks noChangeArrowheads="1"/>
                          </wps:cNvSpPr>
                          <wps:spPr bwMode="auto">
                            <a:xfrm>
                              <a:off x="3930" y="1920"/>
                              <a:ext cx="2520" cy="765"/>
                            </a:xfrm>
                            <a:prstGeom prst="rect">
                              <a:avLst/>
                            </a:prstGeom>
                            <a:solidFill>
                              <a:srgbClr val="FFFFFF"/>
                            </a:solidFill>
                            <a:ln w="9525">
                              <a:solidFill>
                                <a:srgbClr val="000000"/>
                              </a:solidFill>
                              <a:miter lim="800000"/>
                              <a:headEnd/>
                              <a:tailEnd/>
                            </a:ln>
                          </wps:spPr>
                          <wps:txbx>
                            <w:txbxContent>
                              <w:p w:rsidR="00862F6C" w:rsidRPr="008A5886" w:rsidRDefault="00862F6C" w:rsidP="00502D46">
                                <w:pPr>
                                  <w:jc w:val="center"/>
                                  <w:rPr>
                                    <w:rFonts w:asciiTheme="majorHAnsi" w:hAnsiTheme="majorHAnsi" w:cstheme="majorHAnsi"/>
                                    <w:sz w:val="18"/>
                                    <w:szCs w:val="18"/>
                                  </w:rPr>
                                </w:pPr>
                                <w:r>
                                  <w:rPr>
                                    <w:rFonts w:asciiTheme="majorHAnsi" w:hAnsiTheme="majorHAnsi" w:cstheme="majorHAnsi"/>
                                    <w:sz w:val="18"/>
                                    <w:szCs w:val="18"/>
                                  </w:rPr>
                                  <w:t xml:space="preserve">Stop </w:t>
                                </w:r>
                                <w:r w:rsidRPr="008A5886">
                                  <w:rPr>
                                    <w:rFonts w:asciiTheme="majorHAnsi" w:hAnsiTheme="majorHAnsi" w:cstheme="majorHAnsi"/>
                                    <w:sz w:val="18"/>
                                    <w:szCs w:val="18"/>
                                  </w:rPr>
                                  <w:t>GN2 heating</w:t>
                                </w:r>
                              </w:p>
                            </w:txbxContent>
                          </wps:txbx>
                          <wps:bodyPr rot="0" vert="horz" wrap="square" lIns="91440" tIns="45720" rIns="91440" bIns="45720" anchor="t" anchorCtr="0" upright="1">
                            <a:noAutofit/>
                          </wps:bodyPr>
                        </wps:wsp>
                        <wps:wsp>
                          <wps:cNvPr id="15827" name="Text Box 10637"/>
                          <wps:cNvSpPr txBox="1">
                            <a:spLocks noChangeArrowheads="1"/>
                          </wps:cNvSpPr>
                          <wps:spPr bwMode="auto">
                            <a:xfrm>
                              <a:off x="6450" y="1920"/>
                              <a:ext cx="2625" cy="765"/>
                            </a:xfrm>
                            <a:prstGeom prst="rect">
                              <a:avLst/>
                            </a:prstGeom>
                            <a:solidFill>
                              <a:srgbClr val="FFFFFF"/>
                            </a:solidFill>
                            <a:ln w="9525">
                              <a:solidFill>
                                <a:srgbClr val="000000"/>
                              </a:solidFill>
                              <a:miter lim="800000"/>
                              <a:headEnd/>
                              <a:tailEnd/>
                            </a:ln>
                          </wps:spPr>
                          <wps:txbx>
                            <w:txbxContent>
                              <w:p w:rsidR="00862F6C" w:rsidRPr="008A5886" w:rsidRDefault="00862F6C" w:rsidP="00502D46">
                                <w:pPr>
                                  <w:rPr>
                                    <w:rFonts w:asciiTheme="majorHAnsi" w:hAnsiTheme="majorHAnsi" w:cstheme="majorHAnsi"/>
                                    <w:sz w:val="18"/>
                                    <w:szCs w:val="18"/>
                                  </w:rPr>
                                </w:pPr>
                                <w:r>
                                  <w:rPr>
                                    <w:rFonts w:asciiTheme="majorHAnsi" w:hAnsiTheme="majorHAnsi" w:cstheme="majorHAnsi"/>
                                    <w:sz w:val="18"/>
                                    <w:szCs w:val="18"/>
                                  </w:rPr>
                                  <w:t xml:space="preserve">Start </w:t>
                                </w:r>
                                <w:r w:rsidRPr="008A5886">
                                  <w:rPr>
                                    <w:rFonts w:asciiTheme="majorHAnsi" w:hAnsiTheme="majorHAnsi" w:cstheme="majorHAnsi"/>
                                    <w:sz w:val="18"/>
                                    <w:szCs w:val="18"/>
                                  </w:rPr>
                                  <w:t>EH762</w:t>
                                </w:r>
                              </w:p>
                            </w:txbxContent>
                          </wps:txbx>
                          <wps:bodyPr rot="0" vert="horz" wrap="square" lIns="91440" tIns="45720" rIns="91440" bIns="45720" anchor="t" anchorCtr="0" upright="1">
                            <a:noAutofit/>
                          </wps:bodyPr>
                        </wps:wsp>
                      </wpg:grpSp>
                      <wps:wsp>
                        <wps:cNvPr id="15828" name="AutoShape 10638"/>
                        <wps:cNvCnPr>
                          <a:cxnSpLocks noChangeShapeType="1"/>
                        </wps:cNvCnPr>
                        <wps:spPr bwMode="auto">
                          <a:xfrm rot="5400000">
                            <a:off x="1790" y="918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29" name="AutoShape 10639"/>
                        <wps:cNvCnPr>
                          <a:cxnSpLocks noChangeShapeType="1"/>
                        </wps:cNvCnPr>
                        <wps:spPr bwMode="auto">
                          <a:xfrm>
                            <a:off x="1308" y="9184"/>
                            <a:ext cx="0" cy="34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830" name="Text Box 10640"/>
                        <wps:cNvSpPr txBox="1">
                          <a:spLocks noChangeArrowheads="1"/>
                        </wps:cNvSpPr>
                        <wps:spPr bwMode="auto">
                          <a:xfrm>
                            <a:off x="1349" y="8799"/>
                            <a:ext cx="697" cy="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F20E5B">
                              <w:pPr>
                                <w:rPr>
                                  <w:rFonts w:asciiTheme="majorHAnsi" w:hAnsiTheme="majorHAnsi" w:cstheme="majorHAnsi"/>
                                  <w:sz w:val="18"/>
                                  <w:szCs w:val="18"/>
                                </w:rPr>
                              </w:pPr>
                              <w:r w:rsidRPr="008A5886">
                                <w:rPr>
                                  <w:rFonts w:asciiTheme="majorHAnsi" w:hAnsiTheme="majorHAnsi" w:cstheme="majorHAnsi"/>
                                  <w:sz w:val="18"/>
                                  <w:szCs w:val="18"/>
                                </w:rPr>
                                <w:t xml:space="preserve">Stop </w:t>
                              </w:r>
                            </w:p>
                          </w:txbxContent>
                        </wps:txbx>
                        <wps:bodyPr rot="0" vert="horz" wrap="square" lIns="91440" tIns="45720" rIns="91440" bIns="45720" anchor="t" anchorCtr="0" upright="1">
                          <a:noAutofit/>
                        </wps:bodyPr>
                      </wps:wsp>
                      <wps:wsp>
                        <wps:cNvPr id="15831" name="AutoShape 11467"/>
                        <wps:cNvCnPr>
                          <a:cxnSpLocks noChangeShapeType="1"/>
                        </wps:cNvCnPr>
                        <wps:spPr bwMode="auto">
                          <a:xfrm rot="10800000">
                            <a:off x="6335" y="1068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32" name="Text Box 11468"/>
                        <wps:cNvSpPr txBox="1">
                          <a:spLocks noChangeArrowheads="1"/>
                        </wps:cNvSpPr>
                        <wps:spPr bwMode="auto">
                          <a:xfrm>
                            <a:off x="6466" y="10519"/>
                            <a:ext cx="1772" cy="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42451A">
                              <w:pPr>
                                <w:rPr>
                                  <w:rFonts w:asciiTheme="majorHAnsi" w:hAnsiTheme="majorHAnsi" w:cstheme="majorHAnsi"/>
                                  <w:sz w:val="18"/>
                                  <w:szCs w:val="18"/>
                                </w:rPr>
                              </w:pPr>
                              <w:r>
                                <w:rPr>
                                  <w:rFonts w:asciiTheme="majorHAnsi" w:hAnsiTheme="majorHAnsi" w:cstheme="majorHAnsi"/>
                                  <w:sz w:val="18"/>
                                  <w:szCs w:val="18"/>
                                </w:rPr>
                                <w:t>FV740 closed</w:t>
                              </w:r>
                              <w:r w:rsidRPr="008A5886">
                                <w:rPr>
                                  <w:rFonts w:asciiTheme="majorHAnsi" w:hAnsiTheme="majorHAnsi" w:cstheme="majorHAnsi"/>
                                  <w:sz w:val="18"/>
                                  <w:szCs w:val="18"/>
                                </w:rPr>
                                <w:t xml:space="preserve">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770" o:spid="_x0000_s2516" style="position:absolute;left:0;text-align:left;margin-left:-6.45pt;margin-top:6.3pt;width:474.2pt;height:585.25pt;z-index:251243008" coordorigin="1289,3418" coordsize="9484,11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">
                <v:group id="Group 3246" o:spid="_x0000_s2517" style="position:absolute;left:5326;top:10539;width:642;height:585" coordorigin="190,5424" coordsize="676,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akRoMQAAADeAAAA&#10;DwAAAAAAAAAAAAAAAACqAgAAZHJzL2Rvd25yZXYueG1sUEsFBgAAAAAEAAQA+gAAAJsDAAAAAA==&#10;">
                  <v:oval id="Oval 3247" o:spid="_x0000_s2518" style="position:absolute;left:190;top:5424;width:676;height: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1u8YA&#10;AADeAAAADwAAAGRycy9kb3ducmV2LnhtbESPQUvDQBCF74L/YRnBm93EkCqx21IsQj14MOp9yE6T&#10;0OxsyI5p/PfOQfA2w3vz3jeb3RIGM9OU+sgO8lUGhriJvufWwefHy90jmCTIHofI5OCHEuy211cb&#10;rHy88DvNtbRGQzhV6KATGStrU9NRwLSKI7FqpzgFFF2n1voJLxoeBnufZWsbsGdt6HCk546ac/0d&#10;HBzafb2ebSFlcTocpTx/vb0WuXO3N8v+CYzQIv/mv+ujV/zyIVdefUdns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W1u8YAAADeAAAADwAAAAAAAAAAAAAAAACYAgAAZHJz&#10;L2Rvd25yZXYueG1sUEsFBgAAAAAEAAQA9QAAAIsDAAAAAA==&#10;"/>
                  <v:shape id="Text Box 3248" o:spid="_x0000_s2519" type="#_x0000_t202" style="position:absolute;left:308;top:5506;width:407;height:4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v8SMIA&#10;AADeAAAADwAAAGRycy9kb3ducmV2LnhtbERP24rCMBB9F/Yfwgj7Ipq6qN12jbIuKL56+YCxmV6w&#10;mZQm2vr3G0HwbQ7nOst1b2pxp9ZVlhVMJxEI4szqigsF59N2/A3CeWSNtWVS8CAH69XHYImpth0f&#10;6H70hQgh7FJUUHrfpFK6rCSDbmIb4sDltjXoA2wLqVvsQrip5VcULaTBikNDiQ39lZRdjzejIN93&#10;o3nSXXb+HB9miw1W8cU+lPoc9r8/IDz1/i1+ufc6zJ/H0wSe74Qb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K/xIwgAAAN4AAAAPAAAAAAAAAAAAAAAAAJgCAABkcnMvZG93&#10;bnJldi54bWxQSwUGAAAAAAQABAD1AAAAhwMAAAAA&#10;" stroked="f">
                    <v:textbox>
                      <w:txbxContent>
                        <w:p w:rsidR="00862F6C" w:rsidRPr="008A5886" w:rsidRDefault="00862F6C" w:rsidP="00193662">
                          <w:pPr>
                            <w:rPr>
                              <w:rFonts w:asciiTheme="majorHAnsi" w:hAnsiTheme="majorHAnsi" w:cstheme="majorHAnsi"/>
                              <w:sz w:val="18"/>
                              <w:szCs w:val="18"/>
                              <w:lang w:val="fr-FR"/>
                            </w:rPr>
                          </w:pPr>
                          <w:r w:rsidRPr="008A5886">
                            <w:rPr>
                              <w:rFonts w:asciiTheme="majorHAnsi" w:hAnsiTheme="majorHAnsi" w:cstheme="majorHAnsi"/>
                              <w:sz w:val="18"/>
                              <w:szCs w:val="18"/>
                              <w:lang w:val="fr-FR"/>
                            </w:rPr>
                            <w:t>A</w:t>
                          </w:r>
                        </w:p>
                      </w:txbxContent>
                    </v:textbox>
                  </v:shape>
                </v:group>
                <v:shape id="Text Box 3249" o:spid="_x0000_s2520" type="#_x0000_t202" style="position:absolute;left:7279;top:14191;width:3339;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2faMYA&#10;AADeAAAADwAAAGRycy9kb3ducmV2LnhtbESPzW7CQAyE75V4h5WRuFTNBlRIm7IgikTFFcoDmKzz&#10;o2a9UXZLwtvjQ6XebHk8M996O7pW3agPjWcD8yQFRVx423Bl4PJ9eHkDFSKyxdYzGbhTgO1m8rTG&#10;3PqBT3Q7x0qJCYccDdQxdrnWoajJYUh8Ryy30vcOo6x9pW2Pg5i7Vi/SdKUdNiwJNXa0r6n4Of86&#10;A+VxeF6+D9eveMlOr6tPbLKrvxszm467D1CRxvgv/vs+Wqm/zBYCIDgyg94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32faMYAAADeAAAADwAAAAAAAAAAAAAAAACYAgAAZHJz&#10;L2Rvd25yZXYueG1sUEsFBgAAAAAEAAQA9QAAAIsDAAAAAA==&#10;" stroked="f">
                  <v:textbox>
                    <w:txbxContent>
                      <w:p w:rsidR="00862F6C" w:rsidRPr="008A5886" w:rsidRDefault="00862F6C" w:rsidP="00193662">
                        <w:pPr>
                          <w:rPr>
                            <w:rFonts w:asciiTheme="majorHAnsi" w:hAnsiTheme="majorHAnsi" w:cstheme="majorHAnsi"/>
                            <w:sz w:val="18"/>
                            <w:szCs w:val="18"/>
                          </w:rPr>
                        </w:pPr>
                        <w:r>
                          <w:rPr>
                            <w:rFonts w:asciiTheme="majorHAnsi" w:hAnsiTheme="majorHAnsi" w:cstheme="majorHAnsi"/>
                            <w:sz w:val="18"/>
                            <w:szCs w:val="18"/>
                          </w:rPr>
                          <w:t>TT767&gt;TT767H &amp; TT762&gt;20</w:t>
                        </w:r>
                        <w:r w:rsidRPr="008A5886">
                          <w:rPr>
                            <w:rFonts w:asciiTheme="majorHAnsi" w:hAnsiTheme="majorHAnsi" w:cstheme="majorHAnsi"/>
                            <w:sz w:val="18"/>
                            <w:szCs w:val="18"/>
                          </w:rPr>
                          <w:t>0K</w:t>
                        </w:r>
                      </w:p>
                    </w:txbxContent>
                  </v:textbox>
                </v:shape>
                <v:shape id="Text Box 3250" o:spid="_x0000_s2521" type="#_x0000_t202" style="position:absolute;left:6588;top:14632;width:1067;height: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E688MA&#10;AADeAAAADwAAAGRycy9kb3ducmV2LnhtbERPzWrCQBC+F3yHZYReSt0kNEajq1ihJVetDzBmxySY&#10;nQ3Z1cS3dwuF3ubj+531djStuFPvGssK4lkEgri0uuFKwenn630Bwnlkja1lUvAgB9vN5GWNubYD&#10;H+h+9JUIIexyVFB73+VSurImg25mO+LAXWxv0AfYV1L3OIRw08okiubSYMOhocaO9jWV1+PNKLgU&#10;w1u6HM7f/pQdPuaf2GRn+1DqdTruViA8jf5f/OcudJifZkkMv++EG+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E688MAAADeAAAADwAAAAAAAAAAAAAAAACYAgAAZHJzL2Rv&#10;d25yZXYueG1sUEsFBgAAAAAEAAQA9QAAAIgDAAAAAA==&#10;" stroked="f">
                  <v:textbox>
                    <w:txbxContent>
                      <w:p w:rsidR="00862F6C" w:rsidRPr="008A5886" w:rsidRDefault="00862F6C" w:rsidP="00193662">
                        <w:pPr>
                          <w:rPr>
                            <w:rFonts w:asciiTheme="majorHAnsi" w:hAnsiTheme="majorHAnsi" w:cstheme="majorHAnsi"/>
                            <w:sz w:val="18"/>
                            <w:szCs w:val="18"/>
                          </w:rPr>
                        </w:pPr>
                        <w:r w:rsidRPr="008A5886">
                          <w:rPr>
                            <w:rFonts w:asciiTheme="majorHAnsi" w:hAnsiTheme="majorHAnsi" w:cstheme="majorHAnsi"/>
                            <w:sz w:val="18"/>
                            <w:szCs w:val="18"/>
                          </w:rPr>
                          <w:t xml:space="preserve">Stop </w:t>
                        </w:r>
                      </w:p>
                    </w:txbxContent>
                  </v:textbox>
                </v:shape>
                <v:shape id="Text Box 3251" o:spid="_x0000_s2522" type="#_x0000_t202" style="position:absolute;left:6962;top:12604;width:3635;height: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OkhMIA&#10;AADeAAAADwAAAGRycy9kb3ducmV2LnhtbERPzYrCMBC+C/sOYYS9yJpuUbtWo7gLiteqDzA2Y1ts&#10;JqWJtr79RhC8zcf3O8t1b2pxp9ZVlhV8jyMQxLnVFRcKTsft1w8I55E11pZJwYMcrFcfgyWm2nac&#10;0f3gCxFC2KWooPS+SaV0eUkG3dg2xIG72NagD7AtpG6xC+GmlnEUzaTBikNDiQ39lZRfDzej4LLv&#10;RtN5d975U5JNZr9YJWf7UOpz2G8WIDz1/i1+ufc6zJ8mcQzPd8IN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46SEwgAAAN4AAAAPAAAAAAAAAAAAAAAAAJgCAABkcnMvZG93&#10;bnJldi54bWxQSwUGAAAAAAQABAD1AAAAhwMAAAAA&#10;" stroked="f">
                  <v:textbox>
                    <w:txbxContent>
                      <w:p w:rsidR="00862F6C" w:rsidRPr="008A5886" w:rsidRDefault="00862F6C" w:rsidP="00193662">
                        <w:pPr>
                          <w:rPr>
                            <w:rFonts w:asciiTheme="majorHAnsi" w:hAnsiTheme="majorHAnsi" w:cstheme="majorHAnsi"/>
                            <w:sz w:val="18"/>
                            <w:szCs w:val="18"/>
                          </w:rPr>
                        </w:pPr>
                        <w:r>
                          <w:rPr>
                            <w:rFonts w:asciiTheme="majorHAnsi" w:hAnsiTheme="majorHAnsi" w:cstheme="majorHAnsi"/>
                            <w:sz w:val="18"/>
                            <w:szCs w:val="18"/>
                          </w:rPr>
                          <w:t xml:space="preserve">TT767&lt;TT767L OR </w:t>
                        </w:r>
                        <w:r w:rsidRPr="008A5886">
                          <w:rPr>
                            <w:rFonts w:asciiTheme="majorHAnsi" w:hAnsiTheme="majorHAnsi" w:cstheme="majorHAnsi"/>
                            <w:sz w:val="18"/>
                            <w:szCs w:val="18"/>
                          </w:rPr>
                          <w:t>TT762&lt;150K</w:t>
                        </w:r>
                        <w:r>
                          <w:rPr>
                            <w:rFonts w:asciiTheme="majorHAnsi" w:hAnsiTheme="majorHAnsi" w:cstheme="majorHAnsi"/>
                            <w:sz w:val="18"/>
                            <w:szCs w:val="18"/>
                          </w:rPr>
                          <w:t xml:space="preserve"> OR Stop</w:t>
                        </w:r>
                      </w:p>
                    </w:txbxContent>
                  </v:textbox>
                </v:shape>
                <v:shape id="Text Box 3257" o:spid="_x0000_s2523" type="#_x0000_t202" style="position:absolute;left:2744;top:14184;width:1748;height: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8BH8MA&#10;AADeAAAADwAAAGRycy9kb3ducmV2LnhtbERP24rCMBB9F/Yfwiz4Imu6rrVrNYouKL56+YCxGduy&#10;zaQ00da/N4Lg2xzOdebLzlTiRo0rLSv4HkYgiDOrS84VnI6br18QziNrrCyTgjs5WC4+enNMtW15&#10;T7eDz0UIYZeigsL7OpXSZQUZdENbEwfuYhuDPsAml7rBNoSbSo6iaCINlhwaCqzpr6Ds/3A1Ci67&#10;dhBP2/PWn5L9eLLGMjnbu1L9z241A+Gp82/xy73TYX6cjH7g+U6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8BH8MAAADeAAAADwAAAAAAAAAAAAAAAACYAgAAZHJzL2Rv&#10;d25yZXYueG1sUEsFBgAAAAAEAAQA9QAAAIgDAAAAAA==&#10;" stroked="f">
                  <v:textbox>
                    <w:txbxContent>
                      <w:p w:rsidR="00862F6C" w:rsidRPr="008A5886" w:rsidRDefault="00862F6C" w:rsidP="00193662">
                        <w:pPr>
                          <w:rPr>
                            <w:rFonts w:asciiTheme="majorHAnsi" w:hAnsiTheme="majorHAnsi" w:cstheme="majorHAnsi"/>
                            <w:sz w:val="18"/>
                            <w:szCs w:val="18"/>
                          </w:rPr>
                        </w:pPr>
                        <w:r w:rsidRPr="008A5886">
                          <w:rPr>
                            <w:rFonts w:asciiTheme="majorHAnsi" w:hAnsiTheme="majorHAnsi" w:cstheme="majorHAnsi"/>
                            <w:sz w:val="18"/>
                            <w:szCs w:val="18"/>
                          </w:rPr>
                          <w:t>TT762 &lt; TT762L</w:t>
                        </w:r>
                      </w:p>
                    </w:txbxContent>
                  </v:textbox>
                </v:shape>
                <v:shape id="AutoShape 3258" o:spid="_x0000_s2524" type="#_x0000_t32" style="position:absolute;left:10401;top:11566;width:0;height:30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TOHsUAAADeAAAADwAAAGRycy9kb3ducmV2LnhtbERPTWsCMRC9F/wPYQQvpWZXbCtbo0hB&#10;KB6E6h48Dsl0d+lmsibpuv33RhC8zeN9znI92Fb05EPjWEE+zUAQa2carhSUx+3LAkSIyAZbx6Tg&#10;nwKsV6OnJRbGXfib+kOsRArhUKCCOsaukDLomiyGqeuIE/fjvMWYoK+k8XhJ4baVsyx7kxYbTg01&#10;dvRZk/49/FkFza7cl/3zOXq92OUnn4fjqdVKTcbD5gNEpCE+xHf3l0nzX99nc7i9k26Qq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ITOHsUAAADeAAAADwAAAAAAAAAA&#10;AAAAAAChAgAAZHJzL2Rvd25yZXYueG1sUEsFBgAAAAAEAAQA+QAAAJMDAAAAAA==&#10;"/>
                <v:shape id="AutoShape 3259" o:spid="_x0000_s2525" type="#_x0000_t32" style="position:absolute;left:6995;top:11578;width:340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YdVcIAAADeAAAADwAAAGRycy9kb3ducmV2LnhtbERP24rCMBB9X/Afwgi+ral1vVCNIoIg&#10;+7bd/YChGZtqMylNtPHvzcLCvs3hXGe7j7YVD+p941jBbJqBIK6cbrhW8PN9el+D8AFZY+uYFDzJ&#10;w343ettiod3AX/QoQy1SCPsCFZgQukJKXxmy6KeuI07cxfUWQ4J9LXWPQwq3rcyzbCktNpwaDHZ0&#10;NFTdyrtVkJtZ/DhdsZt/lvGWX8p66apBqck4HjYgAsXwL/5zn3Wav1jlC/h9J90gd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6YdVcIAAADeAAAADwAAAAAAAAAAAAAA&#10;AAChAgAAZHJzL2Rvd25yZXYueG1sUEsFBgAAAAAEAAQA+QAAAJADAAAAAA==&#10;" strokeweight=".5pt">
                  <v:stroke endarrow="block"/>
                </v:shape>
                <v:shape id="AutoShape 3260" o:spid="_x0000_s2526" type="#_x0000_t32" style="position:absolute;left:2558;top:11338;width:0;height:7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JEMcUAAADeAAAADwAAAGRycy9kb3ducmV2LnhtbERPTWsCMRC9C/0PYQq9iGYVtGVrlG1B&#10;UMGD23qfbqab0M1ku4m6/ntTKHibx/ucxap3jThTF6xnBZNxBoK48tpyreDzYz16AREissbGMym4&#10;UoDV8mGwwFz7Cx/oXMZapBAOOSowMba5lKEy5DCMfUucuG/fOYwJdrXUHV5SuGvkNMvm0qHl1GCw&#10;pXdD1U95cgr228lb8WXsdnf4tfvZumhO9fCo1NNjX7yCiNTHu/jfvdFp/ux5Ooe/d9IN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EJEMcUAAADeAAAADwAAAAAAAAAA&#10;AAAAAAChAgAAZHJzL2Rvd25yZXYueG1sUEsFBgAAAAAEAAQA+QAAAJMDAAAAAA==&#10;"/>
                <v:shape id="AutoShape 3262" o:spid="_x0000_s2527" type="#_x0000_t32" style="position:absolute;left:5417;top:11584;width:0;height:30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ZQacQAAADeAAAADwAAAGRycy9kb3ducmV2LnhtbERPTWsCMRC9C/0PYQq9SM2uYJWtUUQQ&#10;xENB3YPHIZnuLt1M1iSu23/fCEJv83ifs1wPthU9+dA4VpBPMhDE2pmGKwXlefe+ABEissHWMSn4&#10;pQDr1ctoiYVxdz5Sf4qVSCEcClRQx9gVUgZdk8UwcR1x4r6dtxgT9JU0Hu8p3LZymmUf0mLDqaHG&#10;jrY16Z/TzSpoDuVX2Y+v0evFIb/4PJwvrVbq7XXYfIKINMR/8dO9N2n+bD6dw+OddIN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VlBpxAAAAN4AAAAPAAAAAAAAAAAA&#10;AAAAAKECAABkcnMvZG93bnJldi54bWxQSwUGAAAAAAQABAD5AAAAkgMAAAAA&#10;"/>
                <v:group id="Group 3266" o:spid="_x0000_s2528" style="position:absolute;left:6745;top:12462;width:227;height:693"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B5aT2/IAAAA&#10;3gAAAA8AAAAAAAAAAAAAAAAAqgIAAGRycy9kb3ducmV2LnhtbFBLBQYAAAAABAAEAPoAAACfAwAA&#10;AAA=&#10;">
                  <v:shape id="AutoShape 3267" o:spid="_x0000_s2529"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3QQ8UAAADeAAAADwAAAGRycy9kb3ducmV2LnhtbERPTWsCMRC9F/wPYYReimYVrO1qlG1B&#10;qAUPWnsfN+MmuJlsN1G3/74pCN7m8T5nvuxcLS7UButZwWiYgSAuvbZcKdh/rQYvIEJE1lh7JgW/&#10;FGC56D3MMdf+ylu67GIlUgiHHBWYGJtcylAachiGviFO3NG3DmOCbSV1i9cU7mo5zrJn6dByajDY&#10;0Luh8rQ7OwWb9eitOBi7/tz+2M1kVdTn6ulbqcd+V8xAROriXXxzf+g0fzIdv8L/O+kG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d3QQ8UAAADeAAAADwAAAAAAAAAA&#10;AAAAAAChAgAAZHJzL2Rvd25yZXYueG1sUEsFBgAAAAAEAAQA+QAAAJMDAAAAAA==&#10;"/>
                  <v:shape id="AutoShape 3268" o:spid="_x0000_s2530"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7vA8gAAADeAAAADwAAAGRycy9kb3ducmV2LnhtbESPQU8CMRCF7yb8h2ZMvBjpIkHNSiGr&#10;CQmYcAD1Pm7HbeN2umwLrP/eOZhwm8m8ee998+UQWnWiPvnIBibjAhRxHa3nxsDH++ruCVTKyBbb&#10;yGTglxIsF6OrOZY2nnlHp31ulJhwKtGAy7krtU61o4BpHDtiuX3HPmCWtW+07fEs5qHV90XxoAN6&#10;lgSHHb06qn/2x2Bgu5m8VF/Ob952B7+drar22Nx+GnNzPVTPoDIN+SL+/15bqT97nAqA4MgMevE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T7vA8gAAADeAAAADwAAAAAA&#10;AAAAAAAAAAChAgAAZHJzL2Rvd25yZXYueG1sUEsFBgAAAAAEAAQA+QAAAJYDAAAAAA==&#10;"/>
                </v:group>
                <v:rect id="Rectangle 3269" o:spid="_x0000_s2531" style="position:absolute;left:6225;top:13126;width:1659;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G+QMMA&#10;AADeAAAADwAAAGRycy9kb3ducmV2LnhtbERPTYvCMBC9C/6HMMLeNFVZd61GEcVFj1ov3sZmtu3a&#10;TEoTteuvN4LgbR7vc6bzxpTiSrUrLCvo9yIQxKnVBWcKDsm6+w3CeWSNpWVS8E8O5rN2a4qxtjfe&#10;0XXvMxFC2MWoIPe+iqV0aU4GXc9WxIH7tbVBH2CdSV3jLYSbUg6iaCQNFhwacqxomVN63l+MglMx&#10;OOB9l/xEZrwe+m2T/F2OK6U+Os1iAsJT49/il3ujw/zPr2Ef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G+QMMAAADeAAAADwAAAAAAAAAAAAAAAACYAgAAZHJzL2Rv&#10;d25yZXYueG1sUEsFBgAAAAAEAAQA9QAAAIgDAAAAAA==&#10;">
                  <v:textbox>
                    <w:txbxContent>
                      <w:p w:rsidR="00862F6C" w:rsidRPr="008A5886" w:rsidRDefault="00862F6C" w:rsidP="00193662">
                        <w:pPr>
                          <w:jc w:val="center"/>
                          <w:rPr>
                            <w:rFonts w:asciiTheme="majorHAnsi" w:hAnsiTheme="majorHAnsi" w:cstheme="majorHAnsi"/>
                            <w:sz w:val="18"/>
                            <w:szCs w:val="18"/>
                          </w:rPr>
                        </w:pPr>
                        <w:r w:rsidRPr="008A5886">
                          <w:rPr>
                            <w:rFonts w:asciiTheme="majorHAnsi" w:hAnsiTheme="majorHAnsi" w:cstheme="majorHAnsi"/>
                            <w:sz w:val="18"/>
                            <w:szCs w:val="18"/>
                          </w:rPr>
                          <w:t>Stop LN2 circulation</w:t>
                        </w:r>
                      </w:p>
                    </w:txbxContent>
                  </v:textbox>
                </v:rect>
                <v:shape id="Text Box 3270" o:spid="_x0000_s2532" type="#_x0000_t202" style="position:absolute;left:7884;top:13130;width:1729;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R8LsUA&#10;AADeAAAADwAAAGRycy9kb3ducmV2LnhtbERPTWsCMRC9C/0PYQpeRLPVVu3WKCK06M2q2OuwGXeX&#10;bibbJK7rvzcFwds83ufMFq2pREPOl5YVvAwSEMSZ1SXnCg77z/4UhA/IGivLpOBKHhbzp84MU20v&#10;/E3NLuQihrBPUUERQp1K6bOCDPqBrYkjd7LOYIjQ5VI7vMRwU8lhkoylwZJjQ4E1rQrKfndno2D6&#10;um5+/Ga0PWbjU/UeepPm688p1X1ulx8gArXhIb671zrOf5uMhvD/Trx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VHwuxQAAAN4AAAAPAAAAAAAAAAAAAAAAAJgCAABkcnMv&#10;ZG93bnJldi54bWxQSwUGAAAAAAQABAD1AAAAigMAAAAA&#10;">
                  <v:textbox>
                    <w:txbxContent>
                      <w:p w:rsidR="00862F6C" w:rsidRDefault="00862F6C" w:rsidP="00611E58">
                        <w:pPr>
                          <w:rPr>
                            <w:rFonts w:asciiTheme="majorHAnsi" w:hAnsiTheme="majorHAnsi" w:cstheme="majorHAnsi"/>
                            <w:sz w:val="18"/>
                            <w:szCs w:val="18"/>
                          </w:rPr>
                        </w:pPr>
                        <w:r>
                          <w:rPr>
                            <w:rFonts w:asciiTheme="majorHAnsi" w:hAnsiTheme="majorHAnsi" w:cstheme="majorHAnsi"/>
                            <w:sz w:val="18"/>
                            <w:szCs w:val="18"/>
                          </w:rPr>
                          <w:t>FV740 opened</w:t>
                        </w:r>
                      </w:p>
                      <w:p w:rsidR="00862F6C" w:rsidRPr="008A5886" w:rsidRDefault="00862F6C" w:rsidP="00193662">
                        <w:pPr>
                          <w:rPr>
                            <w:rFonts w:asciiTheme="majorHAnsi" w:hAnsiTheme="majorHAnsi" w:cstheme="majorHAnsi"/>
                            <w:sz w:val="18"/>
                            <w:szCs w:val="18"/>
                          </w:rPr>
                        </w:pPr>
                        <w:r>
                          <w:rPr>
                            <w:rFonts w:asciiTheme="majorHAnsi" w:hAnsiTheme="majorHAnsi" w:cstheme="majorHAnsi"/>
                            <w:sz w:val="18"/>
                            <w:szCs w:val="18"/>
                          </w:rPr>
                          <w:t>Close EV762</w:t>
                        </w:r>
                      </w:p>
                    </w:txbxContent>
                  </v:textbox>
                </v:shape>
                <v:shape id="AutoShape 3271" o:spid="_x0000_s2533" type="#_x0000_t32" style="position:absolute;left:6861;top:13890;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xxdMUAAADeAAAADwAAAGRycy9kb3ducmV2LnhtbERPTWsCMRC9C/6HMEIvolkrtmVrlLUg&#10;VMGD1t6nm+kmdDNZN1G3/94UhN7m8T5nvuxcLS7UButZwWScgSAuvbZcKTh+rEcvIEJE1lh7JgW/&#10;FGC56PfmmGt/5T1dDrESKYRDjgpMjE0uZSgNOQxj3xAn7tu3DmOCbSV1i9cU7mr5mGVP0qHl1GCw&#10;oTdD5c/h7BTsNpNV8WXsZrs/2d1sXdTnavip1MOgK15BROriv/juftdp/ux5OoW/d9IN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exxdMUAAADeAAAADwAAAAAAAAAA&#10;AAAAAAChAgAAZHJzL2Rvd25yZXYueG1sUEsFBgAAAAAEAAQA+QAAAJMDAAAAAA==&#10;"/>
                <v:shape id="AutoShape 3272" o:spid="_x0000_s2534" type="#_x0000_t32" style="position:absolute;left:6462;top:14097;width:83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1Yw8UAAADeAAAADwAAAGRycy9kb3ducmV2LnhtbERPS2sCMRC+F/wPYYReima3D5XVKKVQ&#10;KB6E6h48Dsm4u7iZbJN03f57Iwi9zcf3nNVmsK3oyYfGsYJ8moEg1s40XCkoD5+TBYgQkQ22jknB&#10;HwXYrEcPKyyMu/A39ftYiRTCoUAFdYxdIWXQNVkMU9cRJ+7kvMWYoK+k8XhJ4baVz1k2kxYbTg01&#10;dvRRkz7vf62CZlvuyv7pJ3q92OZHn4fDsdVKPY6H9yWISEP8F9/dXybNf5u/vMLtnXSDX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V1Yw8UAAADeAAAADwAAAAAAAAAA&#10;AAAAAAChAgAAZHJzL2Rvd25yZXYueG1sUEsFBgAAAAAEAAQA+QAAAJMDAAAAAA==&#10;"/>
                <v:shape id="AutoShape 3273" o:spid="_x0000_s2535" type="#_x0000_t32" style="position:absolute;left:6453;top:14100;width:0;height:10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lMm8YAAADeAAAADwAAAGRycy9kb3ducmV2LnhtbERPTWsCMRC9C/0PYYReRLO2bJWtUbYF&#10;oRY8aPU+bqab4Gay3UTd/vumUOhtHu9zFqveNeJKXbCeFUwnGQjiymvLtYLDx3o8BxEissbGMyn4&#10;pgCr5d1ggYX2N97RdR9rkUI4FKjAxNgWUobKkMMw8S1x4j595zAm2NVSd3hL4a6RD1n2JB1aTg0G&#10;W3o1VJ33F6dgu5m+lCdjN++7L7vN12VzqUdHpe6HffkMIlIf/8V/7jed5uezxxx+30k3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JTJvGAAAA3gAAAA8AAAAAAAAA&#10;AAAAAAAAoQIAAGRycy9kb3ducmV2LnhtbFBLBQYAAAAABAAEAPkAAACUAwAAAAA=&#10;"/>
                <v:shape id="AutoShape 3274" o:spid="_x0000_s2536" type="#_x0000_t32" style="position:absolute;left:6335;top:14854;width:2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vS7MUAAADeAAAADwAAAGRycy9kb3ducmV2LnhtbERPS2sCMRC+F/wPYQq9lJq1RVtWo2wL&#10;QhU8+LpPN+MmdDNZN1G3/94UBG/z8T1nMutcLc7UButZwaCfgSAuvbZcKdht5y8fIEJE1lh7JgV/&#10;FGA27T1MMNf+wms6b2IlUgiHHBWYGJtcylAachj6viFO3MG3DmOCbSV1i5cU7mr5mmUj6dByajDY&#10;0Jeh8ndzcgpWi8Fn8WPsYrk+2tVwXtSn6nmv1NNjV4xBROriXXxzf+s0f/j+NoL/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ZvS7MUAAADeAAAADwAAAAAAAAAA&#10;AAAAAAChAgAAZHJzL2Rvd25yZXYueG1sUEsFBgAAAAAEAAQA+QAAAJMDAAAAAA==&#10;"/>
                <v:group id="Group 3275" o:spid="_x0000_s2537" style="position:absolute;left:7178;top:14100;width:242;height:516"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hxNwMQAAADeAAAA&#10;DwAAAAAAAAAAAAAAAACqAgAAZHJzL2Rvd25yZXYueG1sUEsFBgAAAAAEAAQA+gAAAJsDAAAAAA==&#10;">
                  <v:shape id="AutoShape 3276" o:spid="_x0000_s2538"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jjBcgAAADeAAAADwAAAGRycy9kb3ducmV2LnhtbESPQU8CMRCF7yb8h2ZMvBjpIkHNSiGr&#10;CQmYcAD1Pm7HbeN2umwLrP/eOZhwm8l789438+UQWnWiPvnIBibjAhRxHa3nxsDH++ruCVTKyBbb&#10;yGTglxIsF6OrOZY2nnlHp31ulIRwKtGAy7krtU61o4BpHDti0b5jHzDL2jfa9niW8NDq+6J40AE9&#10;S4PDjl4d1T/7YzCw3Uxeqi/nN2+7g9/OVlV7bG4/jbm5HqpnUJmGfDH/X6+t4M8ep8Ir78gMevE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0jjBcgAAADeAAAADwAAAAAA&#10;AAAAAAAAAAChAgAAZHJzL2Rvd25yZXYueG1sUEsFBgAAAAAEAAQA+QAAAJYDAAAAAA==&#10;"/>
                  <v:shape id="AutoShape 3277" o:spid="_x0000_s2539"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RGnsYAAADeAAAADwAAAGRycy9kb3ducmV2LnhtbERPS2sCMRC+F/ofwhR6KTWrom23RlkL&#10;ggoefPQ+3Uw3oZvJdhN1/feNUPA2H99zJrPO1eJEbbCeFfR7GQji0mvLlYLDfvH8CiJEZI21Z1Jw&#10;oQCz6f3dBHPtz7yl0y5WIoVwyFGBibHJpQylIYeh5xvixH371mFMsK2kbvGcwl0tB1k2lg4tpwaD&#10;DX0YKn92R6dgs+rPiy9jV+vtr92MFkV9rJ4+lXp86Ip3EJG6eBP/u5c6zR+9DN/g+k66QU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ERp7GAAAA3gAAAA8AAAAAAAAA&#10;AAAAAAAAoQIAAGRycy9kb3ducmV2LnhtbFBLBQYAAAAABAAEAPkAAACUAwAAAAA=&#10;"/>
                </v:group>
                <v:shape id="AutoShape 3278" o:spid="_x0000_s2540" type="#_x0000_t32" style="position:absolute;left:7313;top:14609;width:310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AtvcgAAADeAAAADwAAAGRycy9kb3ducmV2LnhtbESPT2vDMAzF74N9B6PBLmN1UvanpHVL&#10;GRRGD4O1OfQobC0JjeXU9tLs20+HwW4Senrv/VabyfdqpJi6wAbKWQGK2AbXcWOgPu4eF6BSRnbY&#10;ByYDP5Rgs769WWHlwpU/aTzkRokJpwoNtDkPldbJtuQxzcJALLevED1mWWOjXcSrmPtez4viRXvs&#10;WBJaHOitJXs+fHsD3b7+qMeHS452sS9PsUzHU2+Nub+btktQmab8L/77fndS//n1SQAER2bQ6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mAtvcgAAADeAAAADwAAAAAA&#10;AAAAAAAAAAChAgAAZHJzL2Rvd25yZXYueG1sUEsFBgAAAAAEAAQA+QAAAJYDAAAAAA==&#10;"/>
                <v:group id="Group 3279" o:spid="_x0000_s2541" style="position:absolute;left:6225;top:11830;width:3388;height:737" coordorigin="3930,1920" coordsize="514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A1LFAAAA3gAA&#10;AA8AAAAAAAAAAAAAAAAAqgIAAGRycy9kb3ducmV2LnhtbFBLBQYAAAAABAAEAPoAAACcAwAAAAA=&#10;">
                  <v:rect id="Rectangle 3280" o:spid="_x0000_s2542" style="position:absolute;left:3930;top:1920;width:252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VTSsQA&#10;AADeAAAADwAAAGRycy9kb3ducmV2LnhtbERPPW/CMBDdK/U/WFeJrTgNUCBgEAJRwQhhYTviIwmN&#10;z1FsIO2vr5GQut3T+7zpvDWVuFHjSssKProRCOLM6pJzBYd0/T4C4TyyxsoyKfghB/PZ68sUE23v&#10;vKPb3ucihLBLUEHhfZ1I6bKCDLqurYkDd7aNQR9gk0vd4D2Em0rGUfQpDZYcGgqsaVlQ9r2/GgWn&#10;Mj7g7y79isx43fPbNr1cjyulOm/tYgLCU+v/xU/3Rof5g2E/hsc74QY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lU0rEAAAA3gAAAA8AAAAAAAAAAAAAAAAAmAIAAGRycy9k&#10;b3ducmV2LnhtbFBLBQYAAAAABAAEAPUAAACJAwAAAAA=&#10;">
                    <v:textbox>
                      <w:txbxContent>
                        <w:p w:rsidR="00862F6C" w:rsidRPr="008A5886" w:rsidRDefault="00862F6C" w:rsidP="00193662">
                          <w:pPr>
                            <w:jc w:val="center"/>
                            <w:rPr>
                              <w:rFonts w:asciiTheme="majorHAnsi" w:hAnsiTheme="majorHAnsi" w:cstheme="majorHAnsi"/>
                              <w:sz w:val="18"/>
                              <w:szCs w:val="18"/>
                            </w:rPr>
                          </w:pPr>
                          <w:r>
                            <w:rPr>
                              <w:rFonts w:asciiTheme="majorHAnsi" w:hAnsiTheme="majorHAnsi" w:cstheme="majorHAnsi"/>
                              <w:sz w:val="18"/>
                              <w:szCs w:val="18"/>
                            </w:rPr>
                            <w:t>Start LN2 Circulation</w:t>
                          </w:r>
                        </w:p>
                      </w:txbxContent>
                    </v:textbox>
                  </v:rect>
                  <v:shape id="Text Box 3281" o:spid="_x0000_s2543" type="#_x0000_t202" style="position:absolute;left:6450;top:1920;width:262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6qyMUA&#10;AADeAAAADwAAAGRycy9kb3ducmV2LnhtbERPTWvCQBC9F/oflhG8SN1YbdToKkWw6M3aUq9DdkxC&#10;s7Nxd43pv+8WhN7m8T5nue5MLVpyvrKsYDRMQBDnVldcKPj82D7NQPiArLG2TAp+yMN69fiwxEzb&#10;G79TewyFiCHsM1RQhtBkUvq8JIN+aBviyJ2tMxgidIXUDm8x3NTyOUlSabDi2FBiQ5uS8u/j1SiY&#10;TXbtye/Hh688PdfzMJi2bxenVL/XvS5ABOrCv/ju3uk4/2U6GcPfO/EG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HqrIxQAAAN4AAAAPAAAAAAAAAAAAAAAAAJgCAABkcnMv&#10;ZG93bnJldi54bWxQSwUGAAAAAAQABAD1AAAAigMAAAAA&#10;">
                    <v:textbox>
                      <w:txbxContent>
                        <w:p w:rsidR="00862F6C" w:rsidRDefault="00862F6C" w:rsidP="00611E58">
                          <w:pPr>
                            <w:rPr>
                              <w:rFonts w:asciiTheme="majorHAnsi" w:hAnsiTheme="majorHAnsi" w:cstheme="majorHAnsi"/>
                              <w:sz w:val="18"/>
                              <w:szCs w:val="18"/>
                            </w:rPr>
                          </w:pPr>
                          <w:r>
                            <w:rPr>
                              <w:rFonts w:asciiTheme="majorHAnsi" w:hAnsiTheme="majorHAnsi" w:cstheme="majorHAnsi"/>
                              <w:sz w:val="18"/>
                              <w:szCs w:val="18"/>
                            </w:rPr>
                            <w:t>FV740 opened</w:t>
                          </w:r>
                        </w:p>
                        <w:p w:rsidR="00862F6C" w:rsidRPr="008A5886" w:rsidRDefault="00862F6C" w:rsidP="00193662">
                          <w:pPr>
                            <w:rPr>
                              <w:rFonts w:asciiTheme="majorHAnsi" w:hAnsiTheme="majorHAnsi" w:cstheme="majorHAnsi"/>
                              <w:sz w:val="18"/>
                              <w:szCs w:val="18"/>
                            </w:rPr>
                          </w:pPr>
                          <w:r>
                            <w:rPr>
                              <w:rFonts w:asciiTheme="majorHAnsi" w:hAnsiTheme="majorHAnsi" w:cstheme="majorHAnsi"/>
                              <w:sz w:val="18"/>
                              <w:szCs w:val="18"/>
                            </w:rPr>
                            <w:t>Open EV762</w:t>
                          </w:r>
                        </w:p>
                      </w:txbxContent>
                    </v:textbox>
                  </v:shape>
                </v:group>
                <v:shape id="AutoShape 3285" o:spid="_x0000_s2544" type="#_x0000_t32" style="position:absolute;left:2578;top:11342;width:43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OafcUAAADeAAAADwAAAGRycy9kb3ducmV2LnhtbERPTWsCMRC9C/6HMEIvolmLtmVrlLUg&#10;VMGD1t6nm+kmdDNZN1G3/94UhN7m8T5nvuxcLS7UButZwWScgSAuvbZcKTh+rEcvIEJE1lh7JgW/&#10;FGC56PfmmGt/5T1dDrESKYRDjgpMjE0uZSgNOQxj3xAn7tu3DmOCbSV1i9cU7mr5mGVP0qHl1GCw&#10;oTdD5c/h7BTsNpNV8WXsZrs/2d1sXdTnavip1MOgK15BROriv/juftdp/ux5OoW/d9IN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gOafcUAAADeAAAADwAAAAAAAAAA&#10;AAAAAAChAgAAZHJzL2Rvd25yZXYueG1sUEsFBgAAAAAEAAQA+QAAAJMDAAAAAA==&#10;"/>
                <v:shape id="AutoShape 3289" o:spid="_x0000_s2545" type="#_x0000_t32" style="position:absolute;left:6940;top:11342;width:0;height:4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eOJcUAAADeAAAADwAAAGRycy9kb3ducmV2LnhtbERPS2sCMRC+F/wPYYReSs2u+GJrFBGE&#10;4qFQ3YPHIZnuLt1M1iSu23/fCIXe5uN7zno72Fb05EPjWEE+yUAQa2carhSU58PrCkSIyAZbx6Tg&#10;hwJsN6OnNRbG3fmT+lOsRArhUKCCOsaukDLomiyGieuIE/flvMWYoK+k8XhP4baV0yxbSIsNp4Ya&#10;O9rXpL9PN6ugOZYfZf9yjV6vjvnF5+F8abVSz+Nh9wYi0hD/xX/ud5Pmz5ezOTzeSTf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eOJcUAAADeAAAADwAAAAAAAAAA&#10;AAAAAAChAgAAZHJzL2Rvd25yZXYueG1sUEsFBgAAAAAEAAQA+QAAAJMDAAAAAA==&#10;"/>
                <v:shape id="AutoShape 3290" o:spid="_x0000_s2546" type="#_x0000_t32" style="position:absolute;left:5639;top:11107;width:5;height:2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2hkcUAAADeAAAADwAAAGRycy9kb3ducmV2LnhtbERPS2sCMRC+F/wPYQq9lJq1VFtWo2wL&#10;QhU8+LpPN+MmdDNZN1G3/94UBG/z8T1nMutcLc7UButZwaCfgSAuvbZcKdht5y8fIEJE1lh7JgV/&#10;FGA27T1MMNf+wms6b2IlUgiHHBWYGJtcylAachj6viFO3MG3DmOCbSV1i5cU7mr5mmUj6dByajDY&#10;0Jeh8ndzcgpWi8Fn8WPsYrk+2tVwXtSn6nmv1NNjV4xBROriXXxzf+s0f/j+NoL/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Z2hkcUAAADeAAAADwAAAAAAAAAA&#10;AAAAAAChAgAAZHJzL2Rvd25yZXYueG1sUEsFBgAAAAAEAAQA+QAAAJMDAAAAAA==&#10;"/>
                <v:shape id="AutoShape 3291" o:spid="_x0000_s2547" type="#_x0000_t32" style="position:absolute;left:2634;top:11591;width:27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fDGcIAAADeAAAADwAAAGRycy9kb3ducmV2LnhtbERPzYrCMBC+L/gOYQRva2p1VbpGEUFY&#10;9rbVBxiasenaTEoTbXz7zYLgbT6+39nsom3FnXrfOFYwm2YgiCunG64VnE/H9zUIH5A1to5JwYM8&#10;7Lajtw0W2g38Q/cy1CKFsC9QgQmhK6T0lSGLfuo64sRdXG8xJNjXUvc4pHDbyjzLltJiw6nBYEcH&#10;Q9W1vFkFuZnFxfEXu/l3Ga/5payXrhqUmozj/hNEoBhe4qf7S6f5H6vFCv7fSTfI7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fDGcIAAADeAAAADwAAAAAAAAAAAAAA&#10;AAChAgAAZHJzL2Rvd25yZXYueG1sUEsFBgAAAAAEAAQA+QAAAJADAAAAAA==&#10;" strokeweight=".5pt">
                  <v:stroke endarrow="block"/>
                </v:shape>
                <v:group id="Group 3294" o:spid="_x0000_s2548" style="position:absolute;left:1801;top:5144;width:642;height:585" coordorigin="190,5424" coordsize="676,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OFqs/IAAAA&#10;3gAAAA8AAAAAAAAAAAAAAAAAqgIAAGRycy9kb3ducmV2LnhtbFBLBQYAAAAABAAEAPoAAACfAwAA&#10;AAA=&#10;">
                  <v:oval id="Oval 3295" o:spid="_x0000_s2549" style="position:absolute;left:190;top:5424;width:676;height: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o/PcQA&#10;AADeAAAADwAAAGRycy9kb3ducmV2LnhtbERPTWvCQBC9F/oflin0Vjeaxmp0FakU7MFD03ofsmMS&#10;zM6G7BjTf98tFHqbx/uc9XZ0rRqoD41nA9NJAoq49LbhysDX59vTAlQQZIutZzLwTQG2m/u7NebW&#10;3/iDhkIqFUM45GigFulyrUNZk8Mw8R1x5M6+dygR9pW2Pd5iuGv1LEnm2mHDsaHGjl5rKi/F1RnY&#10;V7tiPuhUsvS8P0h2OR3f06kxjw/jbgVKaJR/8Z/7YOP87OV5Cb/vxBv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6Pz3EAAAA3gAAAA8AAAAAAAAAAAAAAAAAmAIAAGRycy9k&#10;b3ducmV2LnhtbFBLBQYAAAAABAAEAPUAAACJAwAAAAA=&#10;"/>
                  <v:shape id="Text Box 3296" o:spid="_x0000_s2550" type="#_x0000_t202" style="position:absolute;left:308;top:5506;width:407;height:4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sFcYA&#10;AADeAAAADwAAAGRycy9kb3ducmV2LnhtbESPzW7CQAyE70h9h5Ur9YLKphUhJbAgWqmIKz8PYLIm&#10;iZr1RtmFhLevD0jcbHk8M99yPbhG3agLtWcDH5MEFHHhbc2lgdPx9/0LVIjIFhvPZOBOAdarl9ES&#10;c+t73tPtEEslJhxyNFDF2OZah6Iih2HiW2K5XXznMMraldp22Iu5a/Rnksy0w5olocKWfioq/g5X&#10;Z+Cy68fpvD9v4ynbT2ffWGdnfzfm7XXYLEBFGuJT/PjeWamfZqkACI7Mo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3vsFcYAAADeAAAADwAAAAAAAAAAAAAAAACYAgAAZHJz&#10;L2Rvd25yZXYueG1sUEsFBgAAAAAEAAQA9QAAAIsDAAAAAA==&#10;" stroked="f">
                    <v:textbox>
                      <w:txbxContent>
                        <w:p w:rsidR="00862F6C" w:rsidRPr="008A5886" w:rsidRDefault="00862F6C" w:rsidP="00193662">
                          <w:pPr>
                            <w:rPr>
                              <w:rFonts w:asciiTheme="majorHAnsi" w:hAnsiTheme="majorHAnsi" w:cstheme="majorHAnsi"/>
                              <w:sz w:val="18"/>
                              <w:szCs w:val="18"/>
                              <w:lang w:val="fr-FR"/>
                            </w:rPr>
                          </w:pPr>
                          <w:r w:rsidRPr="008A5886">
                            <w:rPr>
                              <w:rFonts w:asciiTheme="majorHAnsi" w:hAnsiTheme="majorHAnsi" w:cstheme="majorHAnsi"/>
                              <w:sz w:val="18"/>
                              <w:szCs w:val="18"/>
                              <w:lang w:val="fr-FR"/>
                            </w:rPr>
                            <w:t>A</w:t>
                          </w:r>
                        </w:p>
                      </w:txbxContent>
                    </v:textbox>
                  </v:shape>
                </v:group>
                <v:shape id="AutoShape 3303" o:spid="_x0000_s2551" type="#_x0000_t32" style="position:absolute;left:2917;top:5437;width:1;height:7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2vOMUAAADeAAAADwAAAGRycy9kb3ducmV2LnhtbERP32vCMBB+F/Y/hBvsRWbaQefojFIH&#10;whz4oG7vt+bWhDWX2kSt/70ZDHy7j+/nzRaDa8WJ+mA9K8gnGQji2mvLjYLP/erxBUSIyBpbz6Tg&#10;QgEW87vRDEvtz7yl0y42IoVwKFGBibErpQy1IYdh4jvixP343mFMsG+k7vGcwl0rn7LsWTq0nBoM&#10;dvRmqP7dHZ2CzTpfVt/Grj+2B7spVlV7bMZfSj3cD9UriEhDvIn/3e86zS+mRQ5/76Qb5P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62vOMUAAADeAAAADwAAAAAAAAAA&#10;AAAAAAChAgAAZHJzL2Rvd25yZXYueG1sUEsFBgAAAAAEAAQA+QAAAJMDAAAAAA==&#10;"/>
                <v:shape id="AutoShape 3306" o:spid="_x0000_s2552" type="#_x0000_t32" style="position:absolute;left:2429;top:5434;width:48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XFTsIAAADeAAAADwAAAGRycy9kb3ducmV2LnhtbERP32vCMBB+H/g/hBN8m6lCN6lGUWEg&#10;voypoI9Hc7bB5lKarKn//TIY7O0+vp+32gy2ET113jhWMJtmIIhLpw1XCi7nj9cFCB+QNTaOScGT&#10;PGzWo5cVFtpF/qL+FCqRQtgXqKAOoS2k9GVNFv3UtcSJu7vOYkiwq6TuMKZw28h5lr1Ji4ZTQ40t&#10;7WsqH6dvq8DET9O3h33cHa83ryOZZ+6MUpPxsF2CCDSEf/Gf+6DT/Pw9n8PvO+kGuf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nXFTsIAAADeAAAADwAAAAAAAAAAAAAA&#10;AAChAgAAZHJzL2Rvd25yZXYueG1sUEsFBgAAAAAEAAQA+QAAAJADAAAAAA==&#10;">
                  <v:stroke endarrow="block"/>
                </v:shape>
                <v:group id="Group 3307" o:spid="_x0000_s2553" style="position:absolute;left:4230;top:4124;width:236;height:540"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PiuY8QAAADeAAAA&#10;DwAAAAAAAAAAAAAAAACqAgAAZHJzL2Rvd25yZXYueG1sUEsFBgAAAAAEAAQA+gAAAJsDAAAAAA==&#10;">
                  <v:shape id="AutoShape 3308" o:spid="_x0000_s2554"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oMoMYAAADeAAAADwAAAGRycy9kb3ducmV2LnhtbERPTWsCMRC9C/0PYYReRLOWbpWtUbYF&#10;oRY8aPU+bqab4Gay3UTd/vumUOhtHu9zFqveNeJKXbCeFUwnGQjiymvLtYLDx3o8BxEissbGMyn4&#10;pgCr5d1ggYX2N97RdR9rkUI4FKjAxNgWUobKkMMw8S1x4j595zAm2NVSd3hL4a6RD1n2JB1aTg0G&#10;W3o1VJ33F6dgu5m+lCdjN++7L7vN12VzqUdHpe6HffkMIlIf/8V/7jed5uez/BF+30k3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aDKDGAAAA3gAAAA8AAAAAAAAA&#10;AAAAAAAAoQIAAGRycy9kb3ducmV2LnhtbFBLBQYAAAAABAAEAPkAAACUAwAAAAA=&#10;"/>
                  <v:shape id="AutoShape 3309" o:spid="_x0000_s2555"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apO8UAAADeAAAADwAAAGRycy9kb3ducmV2LnhtbERPS2sCMRC+C/0PYQq9iGYtbJXVKNuC&#10;UAsefN3HzXQTuplsN1G3/74pFLzNx/ecxap3jbhSF6xnBZNxBoK48tpyreB4WI9mIEJE1th4JgU/&#10;FGC1fBgssND+xju67mMtUgiHAhWYGNtCylAZchjGviVO3KfvHMYEu1rqDm8p3DXyOctepEPLqcFg&#10;S2+Gqq/9xSnYbiav5dnYzcfu227zddlc6uFJqafHvpyDiNTHu/jf/a7T/Hya5/D3Trp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JapO8UAAADeAAAADwAAAAAAAAAA&#10;AAAAAAChAgAAZHJzL2Rvd25yZXYueG1sUEsFBgAAAAAEAAQA+QAAAJMDAAAAAA==&#10;"/>
                </v:group>
                <v:shape id="Text Box 3310" o:spid="_x0000_s2556" type="#_x0000_t202" style="position:absolute;left:4549;top:4124;width:3472;height: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7R+sQA&#10;AADeAAAADwAAAGRycy9kb3ducmV2LnhtbERPzWqDQBC+F/oOyxR6KcnaErW12YSmkOA1iQ8wuhOV&#10;urPibqK+fTdQ6G0+vt9ZbyfTiRsNrrWs4HUZgSCurG65VlCc94t3EM4ja+wsk4KZHGw3jw9rzLQd&#10;+Ui3k69FCGGXoYLG+z6T0lUNGXRL2xMH7mIHgz7AoZZ6wDGEm06+RVEiDbYcGhrs6buh6ud0NQou&#10;+fgSf4zlwRfpcZXssE1LOyv1/DR9fYLwNPl/8Z8712F+nMYJ3N8JN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0frEAAAA3gAAAA8AAAAAAAAAAAAAAAAAmAIAAGRycy9k&#10;b3ducmV2LnhtbFBLBQYAAAAABAAEAPUAAACJAwAAAAA=&#10;" stroked="f">
                  <v:textbox>
                    <w:txbxContent>
                      <w:p w:rsidR="00862F6C" w:rsidRPr="008A5886" w:rsidRDefault="00862F6C" w:rsidP="00193662">
                        <w:pPr>
                          <w:rPr>
                            <w:rFonts w:asciiTheme="majorHAnsi" w:hAnsiTheme="majorHAnsi" w:cstheme="majorHAnsi"/>
                            <w:sz w:val="18"/>
                            <w:szCs w:val="18"/>
                          </w:rPr>
                        </w:pPr>
                        <w:r w:rsidRPr="008A5886">
                          <w:rPr>
                            <w:rFonts w:asciiTheme="majorHAnsi" w:hAnsiTheme="majorHAnsi" w:cstheme="majorHAnsi"/>
                            <w:sz w:val="18"/>
                            <w:szCs w:val="18"/>
                          </w:rPr>
                          <w:t xml:space="preserve"> Start cooling &amp; Vacuum</w:t>
                        </w:r>
                      </w:p>
                    </w:txbxContent>
                  </v:textbox>
                </v:shape>
                <v:shape id="Text Box 3316" o:spid="_x0000_s2557" type="#_x0000_t202" style="position:absolute;left:2432;top:8789;width:1747;height: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J0YcIA&#10;AADeAAAADwAAAGRycy9kb3ducmV2LnhtbERPzYrCMBC+C/sOYRb2IpruYq1Wo+wKiteqDzA2Y1ts&#10;JqXJ2vr2RhC8zcf3O8t1b2pxo9ZVlhV8jyMQxLnVFRcKTsftaAbCeWSNtWVScCcH69XHYImpth1n&#10;dDv4QoQQdikqKL1vUildXpJBN7YNceAutjXoA2wLqVvsQrip5U8UTaXBikNDiQ1tSsqvh3+j4LLv&#10;hvG8O+/8Kckm0z+skrO9K/X12f8uQHjq/Vv8cu91mB8ncQLPd8IN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knRhwgAAAN4AAAAPAAAAAAAAAAAAAAAAAJgCAABkcnMvZG93&#10;bnJldi54bWxQSwUGAAAAAAQABAD1AAAAhwMAAAAA&#10;" stroked="f">
                  <v:textbox>
                    <w:txbxContent>
                      <w:p w:rsidR="00862F6C" w:rsidRPr="008A5886" w:rsidRDefault="00862F6C" w:rsidP="00193662">
                        <w:pPr>
                          <w:rPr>
                            <w:rFonts w:asciiTheme="majorHAnsi" w:hAnsiTheme="majorHAnsi" w:cstheme="majorHAnsi"/>
                            <w:sz w:val="18"/>
                            <w:szCs w:val="18"/>
                          </w:rPr>
                        </w:pPr>
                        <w:r w:rsidRPr="008A5886">
                          <w:rPr>
                            <w:rFonts w:asciiTheme="majorHAnsi" w:hAnsiTheme="majorHAnsi" w:cstheme="majorHAnsi"/>
                            <w:sz w:val="18"/>
                            <w:szCs w:val="18"/>
                          </w:rPr>
                          <w:t>TT760 &lt; TT760L</w:t>
                        </w:r>
                      </w:p>
                    </w:txbxContent>
                  </v:textbox>
                </v:shape>
                <v:shape id="AutoShape 3323" o:spid="_x0000_s2558" type="#_x0000_t32" style="position:absolute;left:2245;top:6150;width:0;height:7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GpcgAAADeAAAADwAAAGRycy9kb3ducmV2LnhtbESPT0sDMRDF70K/QxjBi9hshVVZm5at&#10;ULBCD/3jfdyMm+Bmsm7Sdv32zkHwNsN7895v5ssxdOpMQ/KRDcymBSjiJlrPrYHjYX33BCplZItd&#10;ZDLwQwmWi8nVHCsbL7yj8z63SkI4VWjA5dxXWqfGUcA0jT2xaJ9xCJhlHVptB7xIeOj0fVE86ICe&#10;pcFhTy+Omq/9KRjYbmar+sP5zdvu22/Ldd2d2tt3Y26ux/oZVKYx/5v/rl+t4JePpfDKOzKDXv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pcGpcgAAADeAAAADwAAAAAA&#10;AAAAAAAAAAChAgAAZHJzL2Rvd25yZXYueG1sUEsFBgAAAAAEAAQA+QAAAJYDAAAAAA==&#10;"/>
                <v:shape id="AutoShape 3324" o:spid="_x0000_s2559" type="#_x0000_t32" style="position:absolute;left:2223;top:6410;width:28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1kLcIAAADeAAAADwAAAGRycy9kb3ducmV2LnhtbERP3WrCMBS+H/gO4QjezdRu/lWjyEAY&#10;u1v1AQ7Nsak2J6WJNr79Mhjs7nx8v2e7j7YVD+p941jBbJqBIK6cbrhWcD4dX1cgfEDW2DomBU/y&#10;sN+NXrZYaDfwNz3KUIsUwr5ABSaErpDSV4Ys+qnriBN3cb3FkGBfS93jkMJtK/MsW0iLDacGgx19&#10;GKpu5d0qyM0svh+v2L19lfGWX8p64apBqck4HjYgAsXwL/5zf+o0f76cr+H3nXSD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u1kLcIAAADeAAAADwAAAAAAAAAAAAAA&#10;AAChAgAAZHJzL2Rvd25yZXYueG1sUEsFBgAAAAAEAAQA+QAAAJADAAAAAA==&#10;" strokeweight=".5pt">
                  <v:stroke endarrow="block"/>
                </v:shape>
                <v:shape id="AutoShape 3325" o:spid="_x0000_s2560" type="#_x0000_t32" style="position:absolute;left:1317;top:9194;width:37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3AHsgAAADeAAAADwAAAGRycy9kb3ducmV2LnhtbESPQU8CMRCF7yb8h2ZIvBjpYgKalUJW&#10;ExIh4QDqfdyO28btdN0WWP+9cyDhNpN58977FqshtOpEffKRDUwnBSjiOlrPjYGP9/X9E6iUkS22&#10;kcnAHyVYLUc3CyxtPPOeTofcKDHhVKIBl3NXap1qRwHTJHbEcvuOfcAsa99o2+NZzEOrH4pirgN6&#10;lgSHHb06qn8Ox2Bgt5m+VF/Ob7b7X7+brav22Nx9GnM7HqpnUJmGfBVfvt+s1J89zgVAcGQGvfw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o3AHsgAAADeAAAADwAAAAAA&#10;AAAAAAAAAAChAgAAZHJzL2Rvd25yZXYueG1sUEsFBgAAAAAEAAQA+QAAAJYDAAAAAA==&#10;"/>
                <v:shape id="AutoShape 3326" o:spid="_x0000_s2561" type="#_x0000_t32" style="position:absolute;left:5117;top:6409;width:0;height:27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OGcQAAADeAAAADwAAAGRycy9kb3ducmV2LnhtbERPTYvCMBC9C/6HMIIXWVMF3aUapbgs&#10;iLCoXcHr0IxttZmUJmr992ZB8DaP9znzZWsqcaPGlZYVjIYRCOLM6pJzBYe/n48vEM4ja6wsk4IH&#10;OVguup05xtreeU+31OcihLCLUUHhfR1L6bKCDLqhrYkDd7KNQR9gk0vd4D2Em0qOo2gqDZYcGgqs&#10;aVVQdkmvRoH/HWwm5/12m6TM38luc7wkq6NS/V6bzEB4av1b/HKvdZg/+ZyO4P+dcINc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644ZxAAAAN4AAAAPAAAAAAAAAAAA&#10;AAAAAKECAABkcnMvZG93bnJldi54bWxQSwUGAAAAAAQABAD5AAAAkgMAAAAA&#10;"/>
                <v:shape id="AutoShape 3327" o:spid="_x0000_s2562" type="#_x0000_t32" style="position:absolute;left:2228;top:8598;width:0;height:6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tKMcQAAADeAAAADwAAAGRycy9kb3ducmV2LnhtbERPTWsCMRC9C/6HMAUvotkVqrIapRQE&#10;8VCo7sHjkIy7SzeTNYnr9t83hUJv83ifs90PthU9+dA4VpDPMxDE2pmGKwXl5TBbgwgR2WDrmBR8&#10;U4D9bjzaYmHckz+pP8dKpBAOBSqoY+wKKYOuyWKYu444cTfnLcYEfSWNx2cKt61cZNlSWmw4NdTY&#10;0XtN+uv8sAqaU/lR9tN79Hp9yq8+D5drq5WavAxvGxCRhvgv/nMfTZr/ulou4PeddIP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S0oxxAAAAN4AAAAPAAAAAAAAAAAA&#10;AAAAAKECAABkcnMvZG93bnJldi54bWxQSwUGAAAAAAQABAD5AAAAkgMAAAAA&#10;"/>
                <v:shape id="AutoShape 3328" o:spid="_x0000_s2563" type="#_x0000_t32" style="position:absolute;left:2399;top:9190;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bmusMAAADeAAAADwAAAGRycy9kb3ducmV2LnhtbERP24rCMBB9F/Yfwizsm6brpUo1yiII&#10;iz6I2g8YmrGtNpPSZNvu3xtB8G0O5zqrTW8q0VLjSssKvkcRCOLM6pJzBellN1yAcB5ZY2WZFPyT&#10;g836Y7DCRNuOT9SefS5CCLsEFRTe14mULivIoBvZmjhwV9sY9AE2udQNdiHcVHIcRbE0WHJoKLCm&#10;bUHZ/fxnFBwWU5/fTlc7SdvjTNbRfpd2sVJfn/3PEoSn3r/FL/evDvNn83gCz3fCDXL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m5rrDAAAA3gAAAA8AAAAAAAAAAAAA&#10;AAAAoQIAAGRycy9kb3ducmV2LnhtbFBLBQYAAAAABAAEAPkAAACRAwAAAAA=&#10;"/>
                <v:shape id="AutoShape 3329" o:spid="_x0000_s2564" type="#_x0000_t32" style="position:absolute;left:6453;top:10969;width:43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UyoMUAAADeAAAADwAAAGRycy9kb3ducmV2LnhtbERPTWsCMRC9C/6HMEJvmlValdUoVSi2&#10;ioeutedhM+4u3Uy2Sapbf30jCL3N433OfNmaWpzJ+cqyguEgAUGcW11xoeDj8NKfgvABWWNtmRT8&#10;koflotuZY6rthd/pnIVCxBD2KSooQ2hSKX1ekkE/sA1x5E7WGQwRukJqh5cYbmo5SpKxNFhxbCix&#10;oXVJ+Vf2YxRsd001+t7s3Vsd6DPT1+NqMzwq9dBrn2cgArXhX3x3v+o4/2kyfoTbO/EG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5UyoMUAAADeAAAADwAAAAAAAAAA&#10;AAAAAAChAgAAZHJzL2Rvd25yZXYueG1sUEsFBgAAAAAEAAQA+QAAAJMDAAAAAA==&#10;" strokeweight=".5pt">
                  <v:stroke endarrow="block"/>
                </v:shape>
                <v:shape id="AutoShape 3330" o:spid="_x0000_s2565" type="#_x0000_t32" style="position:absolute;left:10773;top:3751;width:0;height:7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pjhsUAAADeAAAADwAAAGRycy9kb3ducmV2LnhtbERPTWsCMRC9C/0PYQpeRLMKa2VrlK0g&#10;aMGDtr1PN9NN6GaybqKu/74pFHqbx/uc5bp3jbhSF6xnBdNJBoK48tpyreD9bTtegAgRWWPjmRTc&#10;KcB69TBYYqH9jY90PcVapBAOBSowMbaFlKEy5DBMfEucuC/fOYwJdrXUHd5SuGvkLMvm0qHl1GCw&#10;pY2h6vt0cQoO++lL+Wns/vV4tod8WzaXevSh1PCxL59BROrjv/jPvdNpfv40z+H3nXSD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vpjhsUAAADeAAAADwAAAAAAAAAA&#10;AAAAAAChAgAAZHJzL2Rvd25yZXYueG1sUEsFBgAAAAAEAAQA+QAAAJMDAAAAAA==&#10;"/>
                <v:rect id="Rectangle 3331" o:spid="_x0000_s2566" style="position:absolute;left:3686;top:4664;width:1764;height: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sJKcQA&#10;AADeAAAADwAAAGRycy9kb3ducmV2LnhtbERPTWvCQBC9C/0PywjedKNirKmrlBZFjxovvY3ZaZI2&#10;Oxuyq0Z/vSsI3ubxPme+bE0lztS40rKC4SACQZxZXXKu4JCu+u8gnEfWWFkmBVdysFy8deaYaHvh&#10;HZ33PhchhF2CCgrv60RKlxVk0A1sTRy4X9sY9AE2udQNXkK4qeQoimJpsOTQUGBNXwVl//uTUXAs&#10;Rwe87dJ1ZGarsd+26d/p51upXrf9/ADhqfUv8dO90WH+ZBrH8Hgn3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rCSnEAAAA3gAAAA8AAAAAAAAAAAAAAAAAmAIAAGRycy9k&#10;b3ducmV2LnhtbFBLBQYAAAAABAAEAPUAAACJAwAAAAA=&#10;">
                  <v:textbox>
                    <w:txbxContent>
                      <w:p w:rsidR="00862F6C" w:rsidRPr="008A5886" w:rsidRDefault="00862F6C" w:rsidP="00193662">
                        <w:pPr>
                          <w:jc w:val="center"/>
                          <w:rPr>
                            <w:rFonts w:asciiTheme="majorHAnsi" w:hAnsiTheme="majorHAnsi" w:cstheme="majorHAnsi"/>
                            <w:sz w:val="18"/>
                            <w:szCs w:val="18"/>
                            <w:lang w:val="fr-FR"/>
                          </w:rPr>
                        </w:pPr>
                        <w:r w:rsidRPr="008A5886">
                          <w:rPr>
                            <w:rFonts w:asciiTheme="majorHAnsi" w:hAnsiTheme="majorHAnsi" w:cstheme="majorHAnsi"/>
                            <w:sz w:val="18"/>
                            <w:szCs w:val="18"/>
                            <w:lang w:val="fr-FR"/>
                          </w:rPr>
                          <w:t>Starting LN2 flow</w:t>
                        </w:r>
                      </w:p>
                    </w:txbxContent>
                  </v:textbox>
                </v:rect>
                <v:shape id="Text Box 3332" o:spid="_x0000_s2567" type="#_x0000_t202" style="position:absolute;left:5450;top:4664;width:3960;height: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wq8UA&#10;AADeAAAADwAAAGRycy9kb3ducmV2LnhtbERPS2vCQBC+C/0PyxS8lLrpw0RTVymCxd6qFb0O2TEJ&#10;zc6mu2uM/94tFLzNx/ec2aI3jejI+dqygqdRAoK4sLrmUsHue/U4AeEDssbGMim4kIfF/G4ww1zb&#10;M2+o24ZSxBD2OSqoQmhzKX1RkUE/si1x5I7WGQwRulJqh+cYbhr5nCSpNFhzbKiwpWVFxc/2ZBRM&#10;XtfdwX++fO2L9NhMw0PWffw6pYb3/fsbiEB9uIn/3Wsd54+zNIO/d+IN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kPCrxQAAAN4AAAAPAAAAAAAAAAAAAAAAAJgCAABkcnMv&#10;ZG93bnJldi54bWxQSwUGAAAAAAQABAD1AAAAigMAAAAA&#10;">
                  <v:textbox>
                    <w:txbxContent>
                      <w:p w:rsidR="00862F6C" w:rsidRPr="008A5886" w:rsidRDefault="00862F6C" w:rsidP="00193662">
                        <w:pPr>
                          <w:rPr>
                            <w:rFonts w:asciiTheme="majorHAnsi" w:hAnsiTheme="majorHAnsi" w:cstheme="majorHAnsi"/>
                            <w:sz w:val="18"/>
                            <w:szCs w:val="18"/>
                          </w:rPr>
                        </w:pPr>
                        <w:r>
                          <w:rPr>
                            <w:rFonts w:asciiTheme="majorHAnsi" w:hAnsiTheme="majorHAnsi" w:cstheme="majorHAnsi"/>
                            <w:sz w:val="18"/>
                            <w:szCs w:val="18"/>
                          </w:rPr>
                          <w:t>Open FV740, EV760, EV762</w:t>
                        </w:r>
                      </w:p>
                    </w:txbxContent>
                  </v:textbox>
                </v:shape>
                <v:group id="Group 3333" o:spid="_x0000_s2568" style="position:absolute;left:4233;top:5299;width:214;height:852"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Igw9q/IAAAA&#10;3gAAAA8AAAAAAAAAAAAAAAAAqgIAAGRycy9kb3ducmV2LnhtbFBLBQYAAAAABAAEAPoAAACfAwAA&#10;AAA=&#10;">
                  <v:shape id="AutoShape 3334" o:spid="_x0000_s2569"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dpg8UAAADeAAAADwAAAGRycy9kb3ducmV2LnhtbERPTWsCMRC9C/6HMEIvolkL2nZrlLUg&#10;VMGD1t6nm+kmdDNZN1G3/94UhN7m8T5nvuxcLS7UButZwWScgSAuvbZcKTh+rEfPIEJE1lh7JgW/&#10;FGC56PfmmGt/5T1dDrESKYRDjgpMjE0uZSgNOQxj3xAn7tu3DmOCbSV1i9cU7mr5mGUz6dByajDY&#10;0Juh8udwdgp2m8mq+DJ2s92f7G66LupzNfxU6mHQFa8gInXxX3x3v+s0f/o0e4G/d9IN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7dpg8UAAADeAAAADwAAAAAAAAAA&#10;AAAAAAChAgAAZHJzL2Rvd25yZXYueG1sUEsFBgAAAAAEAAQA+QAAAJMDAAAAAA==&#10;"/>
                  <v:shape id="AutoShape 3335" o:spid="_x0000_s2570"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RWw8gAAADeAAAADwAAAGRycy9kb3ducmV2LnhtbESPT0sDMRDF70K/QxjBi9hshVpZm5at&#10;ULBCD/3jfdyMm+Bmsm7Sdv32zkHobYZ58977zZdDaNWZ+uQjG5iMC1DEdbSeGwPHw/rhGVTKyBbb&#10;yGTglxIsF6ObOZY2XnhH531ulJhwKtGAy7krtU61o4BpHDtiuX3FPmCWtW+07fEi5qHVj0XxpAN6&#10;lgSHHb06qr/3p2Bgu5msqk/nN++7H7+drqv21Nx/GHN3O1QvoDIN+Sr+/36zUn86mwmA4MgMevE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1RWw8gAAADeAAAADwAAAAAA&#10;AAAAAAAAAAChAgAAZHJzL2Rvd25yZXYueG1sUEsFBgAAAAAEAAQA+QAAAJYDAAAAAA==&#10;"/>
                </v:group>
                <v:shape id="Text Box 3336" o:spid="_x0000_s2571" type="#_x0000_t202" style="position:absolute;left:4455;top:5465;width:3930;height: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Lt+cMA&#10;AADeAAAADwAAAGRycy9kb3ducmV2LnhtbERPS2vCQBC+F/wPywje6q6iVaOrSEvBU4vxAd6G7JgE&#10;s7MhuzXx33cLBW/z8T1ntelsJe7U+NKxhtFQgSDOnCk513A8fL7OQfiAbLByTBoe5GGz7r2sMDGu&#10;5T3d05CLGMI+QQ1FCHUipc8KsuiHriaO3NU1FkOETS5Ng20Mt5UcK/UmLZYcGwqs6b2g7Jb+WA2n&#10;r+vlPFHf+Yed1q3rlGS7kFoP+t12CSJQF57if/fOxPnT2WwEf+/EG+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Lt+cMAAADeAAAADwAAAAAAAAAAAAAAAACYAgAAZHJzL2Rv&#10;d25yZXYueG1sUEsFBgAAAAAEAAQA9QAAAIgDAAAAAA==&#10;" filled="f" stroked="f">
                  <v:textbox>
                    <w:txbxContent>
                      <w:p w:rsidR="00862F6C" w:rsidRPr="008A5886" w:rsidRDefault="00862F6C" w:rsidP="00193662">
                        <w:pPr>
                          <w:rPr>
                            <w:rFonts w:asciiTheme="majorHAnsi" w:hAnsiTheme="majorHAnsi" w:cstheme="majorHAnsi"/>
                            <w:sz w:val="18"/>
                            <w:szCs w:val="18"/>
                          </w:rPr>
                        </w:pPr>
                        <w:r w:rsidRPr="008A5886">
                          <w:rPr>
                            <w:rFonts w:asciiTheme="majorHAnsi" w:hAnsiTheme="majorHAnsi" w:cstheme="majorHAnsi"/>
                            <w:sz w:val="18"/>
                            <w:szCs w:val="18"/>
                          </w:rPr>
                          <w:t>TT746 &lt; 200 K or TT764 &lt; 200 K</w:t>
                        </w:r>
                      </w:p>
                    </w:txbxContent>
                  </v:textbox>
                </v:shape>
                <v:shape id="AutoShape 3337" o:spid="_x0000_s2572" type="#_x0000_t32" style="position:absolute;left:5152;top:3745;width:5613;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Z+V8UAAADeAAAADwAAAGRycy9kb3ducmV2LnhtbERPTWvCQBC9F/oflin0VjdGrBJdpUgC&#10;heKh2ktvQ3ZMYrKz6e6q6b93BcHbPN7nLNeD6cSZnG8sKxiPEhDEpdUNVwp+9sXbHIQPyBo7y6Tg&#10;nzysV89PS8y0vfA3nXehEjGEfYYK6hD6TEpf1mTQj2xPHLmDdQZDhK6S2uElhptOpknyLg02HBtq&#10;7GlTU9nuTkbBb/pVbNvJ1o2r4tTin8+P+T5X6vVl+FiACDSEh/ju/tRx/nQ2S+H2TrxBr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dZ+V8UAAADeAAAADwAAAAAAAAAA&#10;AAAAAAChAgAAZHJzL2Rvd25yZXYueG1sUEsFBgAAAAAEAAQA+QAAAJMDAAAAAA==&#10;" strokeweight=".5pt">
                  <v:stroke endarrow="block"/>
                </v:shape>
                <v:shape id="AutoShape 3341" o:spid="_x0000_s2573" type="#_x0000_t32" style="position:absolute;left:2241;top:6150;width:47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bItMUAAADeAAAADwAAAGRycy9kb3ducmV2LnhtbERPS2sCMRC+C/0PYQq9iGZtscrWKKsg&#10;1IIHX/dxM92EbibbTdTtv28KQm/z8T1ntuhcLa7UButZwWiYgSAuvbZcKTge1oMpiBCRNdaeScEP&#10;BVjMH3ozzLW/8Y6u+1iJFMIhRwUmxiaXMpSGHIahb4gT9+lbhzHBtpK6xVsKd7V8zrJX6dByajDY&#10;0MpQ+bW/OAXbzWhZnI3dfOy+7Xa8LupL1T8p9fTYFW8gInXxX3x3v+s0fzyZvMD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4bItMUAAADeAAAADwAAAAAAAAAA&#10;AAAAAAChAgAAZHJzL2Rvd25yZXYueG1sUEsFBgAAAAAEAAQA+QAAAJMDAAAAAA==&#10;"/>
                <v:shape id="AutoShape 3342" o:spid="_x0000_s2574" type="#_x0000_t32" style="position:absolute;left:7023;top:6133;width:0;height:4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9QwMUAAADeAAAADwAAAGRycy9kb3ducmV2LnhtbERPS2sCMRC+C/0PYQq9iGYttcrWKKsg&#10;1IIHX/dxM92EbibbTdTtv28KQm/z8T1ntuhcLa7UButZwWiYgSAuvbZcKTge1oMpiBCRNdaeScEP&#10;BVjMH3ozzLW/8Y6u+1iJFMIhRwUmxiaXMpSGHIahb4gT9+lbhzHBtpK6xVsKd7V8zrJX6dByajDY&#10;0MpQ+bW/OAXbzWhZnI3dfOy+7Xa8LupL1T8p9fTYFW8gInXxX3x3v+s0fzyZvMD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G9QwMUAAADeAAAADwAAAAAAAAAA&#10;AAAAAAChAgAAZHJzL2Rvd25yZXYueG1sUEsFBgAAAAAEAAQA+QAAAJMDAAAAAA==&#10;"/>
                <v:shape id="AutoShape 3343" o:spid="_x0000_s2575" type="#_x0000_t32" style="position:absolute;left:10458;top:6409;width:0;height:29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P1W8UAAADeAAAADwAAAGRycy9kb3ducmV2LnhtbERPTWsCMRC9C/0PYQq9iGYtrMrWKFtB&#10;qAUP2vY+3Uw3oZvJuom6/feNIHibx/ucxap3jThTF6xnBZNxBoK48tpyreDzYzOagwgRWWPjmRT8&#10;UYDV8mGwwEL7C+/pfIi1SCEcClRgYmwLKUNlyGEY+5Y4cT++cxgT7GqpO7ykcNfI5yybSoeWU4PB&#10;ltaGqt/DySnYbSev5bex2/f90e7yTdmc6uGXUk+PffkCIlIf7+Kb+02n+flslsP1nXSDX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P1W8UAAADeAAAADwAAAAAAAAAA&#10;AAAAAAChAgAAZHJzL2Rvd25yZXYueG1sUEsFBgAAAAAEAAQA+QAAAJMDAAAAAA==&#10;"/>
                <v:shape id="AutoShape 3344" o:spid="_x0000_s2576" type="#_x0000_t32" style="position:absolute;left:7023;top:6401;width:342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esP8IAAADeAAAADwAAAGRycy9kb3ducmV2LnhtbERP3WrCMBS+H/gO4Qy8m6nV1dEZRQRh&#10;eLfqAxyaY9PZnJQm2vj2ZjDY3fn4fs96G20n7jT41rGC+SwDQVw73XKj4Hw6vH2A8AFZY+eYFDzI&#10;w3YzeVljqd3I33SvQiNSCPsSFZgQ+lJKXxuy6GeuJ07cxQ0WQ4JDI/WAYwq3ncyzrJAWW04NBnva&#10;G6qv1c0qyM08Lg8/2C+OVbzml6opXD0qNX2Nu08QgWL4F/+5v3Sa/75aFfD7TrpBb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MesP8IAAADeAAAADwAAAAAAAAAAAAAA&#10;AAChAgAAZHJzL2Rvd25yZXYueG1sUEsFBgAAAAAEAAQA+QAAAJADAAAAAA==&#10;" strokeweight=".5pt">
                  <v:stroke endarrow="block"/>
                </v:shape>
                <v:group id="Group 3345" o:spid="_x0000_s2577" style="position:absolute;left:6850;top:7207;width:227;height:693"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Hb0AMQAAADeAAAA&#10;DwAAAAAAAAAAAAAAAACqAgAAZHJzL2Rvd25yZXYueG1sUEsFBgAAAAAEAAQA+gAAAJsDAAAAAA==&#10;">
                  <v:shape id="AutoShape 3346" o:spid="_x0000_s2578"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JaxcgAAADeAAAADwAAAGRycy9kb3ducmV2LnhtbESPT0sDMRDF70K/QxjBi9hshVpZm5at&#10;ULBCD/3jfdyMm+Bmsm7Sdv32zkHobYb35r3fzJdDaNWZ+uQjG5iMC1DEdbSeGwPHw/rhGVTKyBbb&#10;yGTglxIsF6ObOZY2XnhH531ulIRwKtGAy7krtU61o4BpHDti0b5iHzDL2jfa9niR8NDqx6J40gE9&#10;S4PDjl4d1d/7UzCw3UxW1afzm/fdj99O11V7au4/jLm7HaoXUJmGfDX/X79ZwZ/OZsIr78gMevE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SJaxcgAAADeAAAADwAAAAAA&#10;AAAAAAAAAAChAgAAZHJzL2Rvd25yZXYueG1sUEsFBgAAAAAEAAQA+QAAAJYDAAAAAA==&#10;"/>
                  <v:shape id="AutoShape 3347" o:spid="_x0000_s2579"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7/XsUAAADeAAAADwAAAGRycy9kb3ducmV2LnhtbERPS2sCMRC+F/wPYQq9lJq1oLarUbYF&#10;oQoefN2nm3ETupmsm6jbf98UBG/z8T1nOu9cLS7UButZwaCfgSAuvbZcKdjvFi9vIEJE1lh7JgW/&#10;FGA+6z1MMdf+yhu6bGMlUgiHHBWYGJtcylAachj6viFO3NG3DmOCbSV1i9cU7mr5mmUj6dByajDY&#10;0Keh8md7dgrWy8FH8W3scrU52fVwUdTn6vmg1NNjV0xAROriXXxzf+k0fzgev8P/O+kG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7/XsUAAADeAAAADwAAAAAAAAAA&#10;AAAAAAChAgAAZHJzL2Rvd25yZXYueG1sUEsFBgAAAAAEAAQA+QAAAJMDAAAAAA==&#10;"/>
                </v:group>
                <v:shape id="Text Box 3348" o:spid="_x0000_s2580" type="#_x0000_t202" style="position:absolute;left:7211;top:7348;width:3219;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vAUsYA&#10;AADeAAAADwAAAGRycy9kb3ducmV2LnhtbESPzW7CQAyE70i8w8qVekGwAQGhKQsqlYq48vMAJmuS&#10;qFlvlN2S8Pb1AYmbLY9n5ltve1erO7Wh8mxgOklAEefeVlwYuJx/xitQISJbrD2TgQcF2G6GgzVm&#10;1nd8pPspFkpMOGRooIyxybQOeUkOw8Q3xHK7+dZhlLUttG2xE3NX61mSLLXDiiWhxIa+S8p/T3/O&#10;wO3QjRYf3XUfL+lxvtxhlV79w5j3t/7rE1SkPr7Ez++DlfqLdCUAgiMz6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vAUsYAAADeAAAADwAAAAAAAAAAAAAAAACYAgAAZHJz&#10;L2Rvd25yZXYueG1sUEsFBgAAAAAEAAQA9QAAAIsDAAAAAA==&#10;" stroked="f">
                  <v:textbox>
                    <w:txbxContent>
                      <w:p w:rsidR="00862F6C" w:rsidRPr="008A5886" w:rsidRDefault="00862F6C" w:rsidP="00193662">
                        <w:pPr>
                          <w:rPr>
                            <w:rFonts w:asciiTheme="majorHAnsi" w:hAnsiTheme="majorHAnsi" w:cstheme="majorHAnsi"/>
                            <w:sz w:val="18"/>
                            <w:szCs w:val="18"/>
                          </w:rPr>
                        </w:pPr>
                        <w:r w:rsidRPr="008A5886">
                          <w:rPr>
                            <w:rFonts w:asciiTheme="majorHAnsi" w:hAnsiTheme="majorHAnsi" w:cstheme="majorHAnsi"/>
                            <w:sz w:val="18"/>
                            <w:szCs w:val="18"/>
                          </w:rPr>
                          <w:t xml:space="preserve">TT766&lt;TT766L </w:t>
                        </w:r>
                        <w:r>
                          <w:rPr>
                            <w:rFonts w:asciiTheme="majorHAnsi" w:hAnsiTheme="majorHAnsi" w:cstheme="majorHAnsi"/>
                            <w:sz w:val="18"/>
                            <w:szCs w:val="18"/>
                          </w:rPr>
                          <w:t>OR</w:t>
                        </w:r>
                        <w:r w:rsidRPr="008A5886">
                          <w:rPr>
                            <w:rFonts w:asciiTheme="majorHAnsi" w:hAnsiTheme="majorHAnsi" w:cstheme="majorHAnsi"/>
                            <w:sz w:val="18"/>
                            <w:szCs w:val="18"/>
                          </w:rPr>
                          <w:t xml:space="preserve"> TT760&lt;150K</w:t>
                        </w:r>
                        <w:r>
                          <w:rPr>
                            <w:rFonts w:asciiTheme="majorHAnsi" w:hAnsiTheme="majorHAnsi" w:cstheme="majorHAnsi"/>
                            <w:sz w:val="18"/>
                            <w:szCs w:val="18"/>
                          </w:rPr>
                          <w:t xml:space="preserve"> OR Stop</w:t>
                        </w:r>
                      </w:p>
                    </w:txbxContent>
                  </v:textbox>
                </v:shape>
                <v:rect id="Rectangle 3349" o:spid="_x0000_s2581" style="position:absolute;left:6236;top:7837;width:1883;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53p8UA&#10;AADeAAAADwAAAGRycy9kb3ducmV2LnhtbERPPW/CMBDdkfofrKvUDRyo2kLAIERF1Y5JWLod8ZEY&#10;4nMUG0j76zFSpW739D5vseptIy7UeeNYwXiUgCAunTZcKdgV2+EUhA/IGhvHpOCHPKyWD4MFptpd&#10;OaNLHioRQ9inqKAOoU2l9GVNFv3ItcSRO7jOYoiwq6Tu8BrDbSMnSfIqLRqODTW2tKmpPOVnq2Bv&#10;Jjv8zYqPxM62z+GrL47n73elnh779RxEoD78i//cnzrOf3mbjuH+TrxB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DnenxQAAAN4AAAAPAAAAAAAAAAAAAAAAAJgCAABkcnMv&#10;ZG93bnJldi54bWxQSwUGAAAAAAQABAD1AAAAigMAAAAA&#10;">
                  <v:textbox>
                    <w:txbxContent>
                      <w:p w:rsidR="00862F6C" w:rsidRPr="008A5886" w:rsidRDefault="00862F6C" w:rsidP="00193662">
                        <w:pPr>
                          <w:jc w:val="center"/>
                          <w:rPr>
                            <w:rFonts w:asciiTheme="majorHAnsi" w:hAnsiTheme="majorHAnsi" w:cstheme="majorHAnsi"/>
                            <w:sz w:val="18"/>
                            <w:szCs w:val="18"/>
                          </w:rPr>
                        </w:pPr>
                        <w:r w:rsidRPr="008A5886">
                          <w:rPr>
                            <w:rFonts w:asciiTheme="majorHAnsi" w:hAnsiTheme="majorHAnsi" w:cstheme="majorHAnsi"/>
                            <w:sz w:val="18"/>
                            <w:szCs w:val="18"/>
                          </w:rPr>
                          <w:t>Stop LN2 circulation</w:t>
                        </w:r>
                      </w:p>
                    </w:txbxContent>
                  </v:textbox>
                </v:rect>
                <v:shape id="Text Box 3350" o:spid="_x0000_s2582" type="#_x0000_t202" style="position:absolute;left:8111;top:7834;width:1500;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u1ycUA&#10;AADeAAAADwAAAGRycy9kb3ducmV2LnhtbERPS2vCQBC+C/6HZYReim5qW43RVUrBorf6QK9DdkxC&#10;s7Pp7hrTf98tFLzNx/ecxaoztWjJ+cqygqdRAoI4t7riQsHxsB6mIHxA1lhbJgU/5GG17PcWmGl7&#10;4x21+1CIGMI+QwVlCE0mpc9LMuhHtiGO3MU6gyFCV0jt8BbDTS3HSTKRBiuODSU29F5S/rW/GgXp&#10;y6Y9++3z5ymfXOpZeJy2H99OqYdB9zYHEagLd/G/e6Pj/NdpOoa/d+IN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67XJxQAAAN4AAAAPAAAAAAAAAAAAAAAAAJgCAABkcnMv&#10;ZG93bnJldi54bWxQSwUGAAAAAAQABAD1AAAAigMAAAAA&#10;">
                  <v:textbox>
                    <w:txbxContent>
                      <w:p w:rsidR="00862F6C" w:rsidRDefault="00862F6C" w:rsidP="00611E58">
                        <w:pPr>
                          <w:rPr>
                            <w:rFonts w:asciiTheme="majorHAnsi" w:hAnsiTheme="majorHAnsi" w:cstheme="majorHAnsi"/>
                            <w:sz w:val="18"/>
                            <w:szCs w:val="18"/>
                          </w:rPr>
                        </w:pPr>
                        <w:r>
                          <w:rPr>
                            <w:rFonts w:asciiTheme="majorHAnsi" w:hAnsiTheme="majorHAnsi" w:cstheme="majorHAnsi"/>
                            <w:sz w:val="18"/>
                            <w:szCs w:val="18"/>
                          </w:rPr>
                          <w:t>FV740 opened</w:t>
                        </w:r>
                      </w:p>
                      <w:p w:rsidR="00862F6C" w:rsidRPr="008A5886" w:rsidRDefault="00862F6C" w:rsidP="00193662">
                        <w:pPr>
                          <w:rPr>
                            <w:rFonts w:asciiTheme="majorHAnsi" w:hAnsiTheme="majorHAnsi" w:cstheme="majorHAnsi"/>
                            <w:sz w:val="18"/>
                            <w:szCs w:val="18"/>
                          </w:rPr>
                        </w:pPr>
                        <w:r>
                          <w:rPr>
                            <w:rFonts w:asciiTheme="majorHAnsi" w:hAnsiTheme="majorHAnsi" w:cstheme="majorHAnsi"/>
                            <w:sz w:val="18"/>
                            <w:szCs w:val="18"/>
                          </w:rPr>
                          <w:t>Close EV760</w:t>
                        </w:r>
                      </w:p>
                    </w:txbxContent>
                  </v:textbox>
                </v:shape>
                <v:shape id="AutoShape 3351" o:spid="_x0000_s2583" type="#_x0000_t32" style="position:absolute;left:6993;top:8558;width:0;height:2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O4k8UAAADeAAAADwAAAGRycy9kb3ducmV2LnhtbERPS2sCMRC+C/0PYQq9iGZtscrWKKsg&#10;1IIHX/dxM92EbibbTdTtv28KQm/z8T1ntuhcLa7UButZwWiYgSAuvbZcKTge1oMpiBCRNdaeScEP&#10;BVjMH3ozzLW/8Y6u+1iJFMIhRwUmxiaXMpSGHIahb4gT9+lbhzHBtpK6xVsKd7V8zrJX6dByajDY&#10;0MpQ+bW/OAXbzWhZnI3dfOy+7Xa8LupL1T8p9fTYFW8gInXxX3x3v+s0fzyZvsD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lO4k8UAAADeAAAADwAAAAAAAAAA&#10;AAAAAAChAgAAZHJzL2Rvd25yZXYueG1sUEsFBgAAAAAEAAQA+QAAAJMDAAAAAA==&#10;"/>
                <v:shape id="AutoShape 3352" o:spid="_x0000_s2584" type="#_x0000_t32" style="position:absolute;left:6473;top:8845;width:10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og58UAAADeAAAADwAAAGRycy9kb3ducmV2LnhtbERPS2sCMRC+C/0PYQq9iGYttcrWKKsg&#10;1IIHX/dxM92EbibbTdTtv28KQm/z8T1ntuhcLa7UButZwWiYgSAuvbZcKTge1oMpiBCRNdaeScEP&#10;BVjMH3ozzLW/8Y6u+1iJFMIhRwUmxiaXMpSGHIahb4gT9+lbhzHBtpK6xVsKd7V8zrJX6dByajDY&#10;0MpQ+bW/OAXbzWhZnI3dfOy+7Xa8LupL1T8p9fTYFW8gInXxX3x3v+s0fzyZvsD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bog58UAAADeAAAADwAAAAAAAAAA&#10;AAAAAAChAgAAZHJzL2Rvd25yZXYueG1sUEsFBgAAAAAEAAQA+QAAAJMDAAAAAA==&#10;"/>
                <v:group id="Group 3353" o:spid="_x0000_s2585" style="position:absolute;left:6388;top:8845;width:159;height:943"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Y9v8vFAAAA3gAA&#10;AA8AAAAAAAAAAAAAAAAAqgIAAGRycy9kb3ducmV2LnhtbFBLBQYAAAAABAAEAPoAAACcAwAAAAA=&#10;">
                  <v:shape id="AutoShape 3354" o:spid="_x0000_s2586"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QbC8UAAADeAAAADwAAAGRycy9kb3ducmV2LnhtbERPTWsCMRC9F/ofwhS8FM0qaGU1yrYg&#10;aMGDVu/jZtyEbibbTdT13zeFgrd5vM+ZLztXiyu1wXpWMBxkIIhLry1XCg5fq/4URIjIGmvPpOBO&#10;AZaL56c55trfeEfXfaxECuGQowITY5NLGUpDDsPAN8SJO/vWYUywraRu8ZbCXS1HWTaRDi2nBoMN&#10;fRgqv/cXp2C7Gb4XJ2M3n7sfux2vivpSvR6V6r10xQxEpC4+xP/utU7zx2/TCfy9k26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iQbC8UAAADeAAAADwAAAAAAAAAA&#10;AAAAAAChAgAAZHJzL2Rvd25yZXYueG1sUEsFBgAAAAAEAAQA+QAAAJMDAAAAAA==&#10;"/>
                  <v:shape id="AutoShape 3355" o:spid="_x0000_s2587"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i+kMUAAADeAAAADwAAAGRycy9kb3ducmV2LnhtbERPTWsCMRC9C/0PYQq9iGYtWGU1ylYQ&#10;asGDVu/jZtyEbibrJur23zcFobd5vM+ZLztXixu1wXpWMBpmIIhLry1XCg5f68EURIjIGmvPpOCH&#10;AiwXT7055trfeUe3faxECuGQowITY5NLGUpDDsPQN8SJO/vWYUywraRu8Z7CXS1fs+xNOrScGgw2&#10;tDJUfu+vTsF2M3ovTsZuPncXux2vi/pa9Y9KvTx3xQxEpC7+ix/uD53mjyfTCfy9k26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Wi+kMUAAADeAAAADwAAAAAAAAAA&#10;AAAAAAChAgAAZHJzL2Rvd25yZXYueG1sUEsFBgAAAAAEAAQA+QAAAJMDAAAAAA==&#10;"/>
                </v:group>
                <v:group id="Group 3356" o:spid="_x0000_s2588" style="position:absolute;left:7443;top:8845;width:227;height:516"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Dg8EFXIAAAA&#10;3gAAAA8AAAAAAAAAAAAAAAAAqgIAAGRycy9kb3ducmV2LnhtbFBLBQYAAAAABAAEAPoAAACfAwAA&#10;AAA=&#10;">
                  <v:shape id="AutoShape 3357" o:spid="_x0000_s2589"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7uPecUAAADeAAAADwAAAGRycy9kb3ducmV2LnhtbERPS2sCMRC+F/ofwhR6KZq1YKtbo6yC&#10;UAsefN3HzXQTuplsN1G3/94IQm/z8T1nMutcLc7UButZwaCfgSAuvbZcKdjvlr0RiBCRNdaeScEf&#10;BZhNHx8mmGt/4Q2dt7ESKYRDjgpMjE0uZSgNOQx93xAn7tu3DmOCbSV1i5cU7mr5mmVv0qHl1GCw&#10;oYWh8md7cgrWq8G8OBq7+tr82vVwWdSn6uWg1PNTV3yAiNTFf/Hd/anT/OH7aAy3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7uPecUAAADeAAAADwAAAAAAAAAA&#10;AAAAAAChAgAAZHJzL2Rvd25yZXYueG1sUEsFBgAAAAAEAAQA+QAAAJMDAAAAAA==&#10;"/>
                  <v:shape id="AutoShape 3358" o:spid="_x0000_s2590"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iwOckAAADeAAAADwAAAGRycy9kb3ducmV2LnhtbESPT08CMRDF7yZ8h2ZMvBjpYoJ/VgpZ&#10;TUjAhAOo93E7bhu302VbYPn2zsGE20zmzXvvN1sMoVVH6pOPbGAyLkAR19F6bgx8fizvnkCljGyx&#10;jUwGzpRgMR9dzbC08cRbOu5yo8SEU4kGXM5dqXWqHQVM49gRy+0n9gGzrH2jbY8nMQ+tvi+KBx3Q&#10;syQ47OjNUf27OwQDm/Xktfp2fv2+3fvNdFm1h+b2y5ib66F6AZVpyBfx//fKSv3p47MACI7MoOd/&#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NYsDnJAAAA3gAAAA8AAAAA&#10;AAAAAAAAAAAAoQIAAGRycy9kb3ducmV2LnhtbFBLBQYAAAAABAAEAPkAAACXAwAAAAA=&#10;"/>
                </v:group>
                <v:shape id="Text Box 3359" o:spid="_x0000_s2591" type="#_x0000_t202" style="position:absolute;left:7695;top:8898;width:2647;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4LA8MA&#10;AADeAAAADwAAAGRycy9kb3ducmV2LnhtbERPyWrDMBC9F/IPYgK9NVJCVtdKCAmFnhKytNDbYI0X&#10;Yo2Mpcbu31eBQm/zeOukm97W4k6trxxrGI8UCOLMmYoLDdfL28sShA/IBmvHpOGHPGzWg6cUE+M6&#10;PtH9HAoRQ9gnqKEMoUmk9FlJFv3INcSRy11rMUTYFtK02MVwW8uJUnNpseLYUGJDu5Ky2/nbavg4&#10;5F+fU3Us9nbWdK5Xku1Kav087LevIAL14V/85343cf5ssRrD4514g1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4LA8MAAADeAAAADwAAAAAAAAAAAAAAAACYAgAAZHJzL2Rv&#10;d25yZXYueG1sUEsFBgAAAAAEAAQA9QAAAIgDAAAAAA==&#10;" filled="f" stroked="f">
                  <v:textbox>
                    <w:txbxContent>
                      <w:p w:rsidR="00862F6C" w:rsidRPr="008A5886" w:rsidRDefault="00862F6C" w:rsidP="00193662">
                        <w:pPr>
                          <w:rPr>
                            <w:rFonts w:asciiTheme="majorHAnsi" w:hAnsiTheme="majorHAnsi" w:cstheme="majorHAnsi"/>
                            <w:sz w:val="18"/>
                            <w:szCs w:val="18"/>
                          </w:rPr>
                        </w:pPr>
                        <w:r w:rsidRPr="008A5886">
                          <w:rPr>
                            <w:rFonts w:asciiTheme="majorHAnsi" w:hAnsiTheme="majorHAnsi" w:cstheme="majorHAnsi"/>
                            <w:sz w:val="18"/>
                            <w:szCs w:val="18"/>
                          </w:rPr>
                          <w:t>TT766&gt;</w:t>
                        </w:r>
                        <w:r>
                          <w:rPr>
                            <w:rFonts w:asciiTheme="majorHAnsi" w:hAnsiTheme="majorHAnsi" w:cstheme="majorHAnsi"/>
                            <w:sz w:val="18"/>
                            <w:szCs w:val="18"/>
                          </w:rPr>
                          <w:t>TT766H &amp; TT760&gt;20</w:t>
                        </w:r>
                        <w:r w:rsidRPr="008A5886">
                          <w:rPr>
                            <w:rFonts w:asciiTheme="majorHAnsi" w:hAnsiTheme="majorHAnsi" w:cstheme="majorHAnsi"/>
                            <w:sz w:val="18"/>
                            <w:szCs w:val="18"/>
                          </w:rPr>
                          <w:t>0 K</w:t>
                        </w:r>
                      </w:p>
                    </w:txbxContent>
                  </v:textbox>
                </v:shape>
                <v:shape id="AutoShape 3360" o:spid="_x0000_s2592" type="#_x0000_t32" style="position:absolute;left:7568;top:9341;width:288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aL1cUAAADeAAAADwAAAGRycy9kb3ducmV2LnhtbERPTWsCMRC9F/wPYYReimYVrO1qlG1B&#10;qAUPWnsfN+MmuJlsN1G3/74pCN7m8T5nvuxcLS7UButZwWiYgSAuvbZcKdh/rQYvIEJE1lh7JgW/&#10;FGC56D3MMdf+ylu67GIlUgiHHBWYGJtcylAachiGviFO3NG3DmOCbSV1i9cU7mo5zrJn6dByajDY&#10;0Luh8rQ7OwWb9eitOBi7/tz+2M1kVdTn6ulbqcd+V8xAROriXXxzf+g0fzJ9HcP/O+kG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aL1cUAAADeAAAADwAAAAAAAAAA&#10;AAAAAAChAgAAZHJzL2Rvd25yZXYueG1sUEsFBgAAAAAEAAQA+QAAAJMDAAAAAA==&#10;"/>
                <v:shape id="Text Box 3361" o:spid="_x0000_s2593" type="#_x0000_t202" style="position:absolute;left:6523;top:9278;width:1020;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Aw78QA&#10;AADeAAAADwAAAGRycy9kb3ducmV2LnhtbERPS2vCQBC+F/wPyxS86W6ttjVmI1IRPFVqH+BtyI5J&#10;MDsbsquJ/94tCL3Nx/ecdNnbWlyo9ZVjDU9jBYI4d6biQsP312b0BsIHZIO1Y9JwJQ/LbPCQYmJc&#10;x5902YdCxBD2CWooQ2gSKX1ekkU/dg1x5I6utRgibAtpWuxiuK3lRKkXabHi2FBiQ+8l5af92Wr4&#10;+TgefqdqV6ztrOlcryTbudR6+NivFiAC9eFffHdvTZw/e50/w9878Qa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AMO/EAAAA3gAAAA8AAAAAAAAAAAAAAAAAmAIAAGRycy9k&#10;b3ducmV2LnhtbFBLBQYAAAAABAAEAPUAAACJAwAAAAA=&#10;" filled="f" stroked="f">
                  <v:textbox>
                    <w:txbxContent>
                      <w:p w:rsidR="00862F6C" w:rsidRPr="008A5886" w:rsidRDefault="00862F6C" w:rsidP="00193662">
                        <w:pPr>
                          <w:rPr>
                            <w:rFonts w:asciiTheme="majorHAnsi" w:hAnsiTheme="majorHAnsi" w:cstheme="majorHAnsi"/>
                            <w:sz w:val="18"/>
                            <w:szCs w:val="18"/>
                          </w:rPr>
                        </w:pPr>
                        <w:r w:rsidRPr="008A5886">
                          <w:rPr>
                            <w:rFonts w:asciiTheme="majorHAnsi" w:hAnsiTheme="majorHAnsi" w:cstheme="majorHAnsi"/>
                            <w:sz w:val="18"/>
                            <w:szCs w:val="18"/>
                          </w:rPr>
                          <w:t xml:space="preserve">Stop </w:t>
                        </w:r>
                      </w:p>
                    </w:txbxContent>
                  </v:textbox>
                </v:shape>
                <v:group id="Group 3362" o:spid="_x0000_s2594" style="position:absolute;left:6236;top:6574;width:3388;height:737" coordorigin="3930,1920" coordsize="514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yojI3FAAAA3gAA&#10;AA8AAAAAAAAAAAAAAAAAqgIAAGRycy9kb3ducmV2LnhtbFBLBQYAAAAABAAEAPoAAACcAwAAAAA=&#10;">
                  <v:rect id="Rectangle 3363" o:spid="_x0000_s2595" style="position:absolute;left:3930;top:1920;width:252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necUA&#10;AADeAAAADwAAAGRycy9kb3ducmV2LnhtbERPyW7CMBC9V+IfrEHi1jiA2FIMQq2oyhGSS2/TeJoY&#10;4nEUG0j79XWlSr3N01tnve1tI27UeeNYwThJQRCXThuuFBT5/nEJwgdkjY1jUvBFHrabwcMaM+3u&#10;fKTbKVQihrDPUEEdQptJ6cuaLPrEtcSR+3SdxRBhV0nd4T2G20ZO0nQuLRqODTW29FxTeTldrYIP&#10;Mynw+5i/pna1n4ZDn5+v7y9KjYb97glEoD78i//cbzrOny1WM/h9J94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7Od5xQAAAN4AAAAPAAAAAAAAAAAAAAAAAJgCAABkcnMv&#10;ZG93bnJldi54bWxQSwUGAAAAAAQABAD1AAAAigMAAAAA&#10;">
                    <v:textbox>
                      <w:txbxContent>
                        <w:p w:rsidR="00862F6C" w:rsidRPr="008A5886" w:rsidRDefault="00862F6C" w:rsidP="00193662">
                          <w:pPr>
                            <w:jc w:val="center"/>
                            <w:rPr>
                              <w:rFonts w:asciiTheme="majorHAnsi" w:hAnsiTheme="majorHAnsi" w:cstheme="majorHAnsi"/>
                              <w:sz w:val="18"/>
                              <w:szCs w:val="18"/>
                            </w:rPr>
                          </w:pPr>
                          <w:r>
                            <w:rPr>
                              <w:rFonts w:asciiTheme="majorHAnsi" w:hAnsiTheme="majorHAnsi" w:cstheme="majorHAnsi"/>
                              <w:sz w:val="18"/>
                              <w:szCs w:val="18"/>
                            </w:rPr>
                            <w:t xml:space="preserve">Start </w:t>
                          </w:r>
                          <w:r w:rsidRPr="008A5886">
                            <w:rPr>
                              <w:rFonts w:asciiTheme="majorHAnsi" w:hAnsiTheme="majorHAnsi" w:cstheme="majorHAnsi"/>
                              <w:sz w:val="18"/>
                              <w:szCs w:val="18"/>
                            </w:rPr>
                            <w:t>LN2 Circulation</w:t>
                          </w:r>
                        </w:p>
                      </w:txbxContent>
                    </v:textbox>
                  </v:rect>
                  <v:shape id="Text Box 3364" o:spid="_x0000_s2596" type="#_x0000_t202" style="position:absolute;left:6450;top:1920;width:262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klF8UA&#10;AADeAAAADwAAAGRycy9kb3ducmV2LnhtbERPTWvCQBC9C/0PyxS8lLqprVFTVxHBojer0l6H7JiE&#10;ZmfT3TXGf+8WCt7m8T5ntuhMLVpyvrKs4GWQgCDOra64UHA8rJ8nIHxA1lhbJgVX8rCYP/RmmGl7&#10;4U9q96EQMYR9hgrKEJpMSp+XZNAPbEMcuZN1BkOErpDa4SWGm1oOkySVBiuODSU2tCop/9mfjYLJ&#10;26b99tvX3VeenuppeBq3H79Oqf5jt3wHEagLd/G/e6Pj/NF4msLfO/EG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CSUXxQAAAN4AAAAPAAAAAAAAAAAAAAAAAJgCAABkcnMv&#10;ZG93bnJldi54bWxQSwUGAAAAAAQABAD1AAAAigMAAAAA&#10;">
                    <v:textbox>
                      <w:txbxContent>
                        <w:p w:rsidR="00862F6C" w:rsidRDefault="00862F6C" w:rsidP="00193662">
                          <w:pPr>
                            <w:rPr>
                              <w:rFonts w:asciiTheme="majorHAnsi" w:hAnsiTheme="majorHAnsi" w:cstheme="majorHAnsi"/>
                              <w:sz w:val="18"/>
                              <w:szCs w:val="18"/>
                            </w:rPr>
                          </w:pPr>
                          <w:r>
                            <w:rPr>
                              <w:rFonts w:asciiTheme="majorHAnsi" w:hAnsiTheme="majorHAnsi" w:cstheme="majorHAnsi"/>
                              <w:sz w:val="18"/>
                              <w:szCs w:val="18"/>
                            </w:rPr>
                            <w:t>FV740 opened</w:t>
                          </w:r>
                        </w:p>
                        <w:p w:rsidR="00862F6C" w:rsidRPr="008A5886" w:rsidRDefault="00862F6C" w:rsidP="00193662">
                          <w:pPr>
                            <w:rPr>
                              <w:rFonts w:asciiTheme="majorHAnsi" w:hAnsiTheme="majorHAnsi" w:cstheme="majorHAnsi"/>
                              <w:sz w:val="18"/>
                              <w:szCs w:val="18"/>
                            </w:rPr>
                          </w:pPr>
                          <w:r>
                            <w:rPr>
                              <w:rFonts w:asciiTheme="majorHAnsi" w:hAnsiTheme="majorHAnsi" w:cstheme="majorHAnsi"/>
                              <w:sz w:val="18"/>
                              <w:szCs w:val="18"/>
                            </w:rPr>
                            <w:t xml:space="preserve">Open </w:t>
                          </w:r>
                          <w:r w:rsidRPr="008A5886">
                            <w:rPr>
                              <w:rFonts w:asciiTheme="majorHAnsi" w:hAnsiTheme="majorHAnsi" w:cstheme="majorHAnsi"/>
                              <w:sz w:val="18"/>
                              <w:szCs w:val="18"/>
                            </w:rPr>
                            <w:t>EV760</w:t>
                          </w:r>
                        </w:p>
                      </w:txbxContent>
                    </v:textbox>
                  </v:shape>
                </v:group>
                <v:shape id="AutoShape 8684" o:spid="_x0000_s2597" type="#_x0000_t32" style="position:absolute;left:1364;top:9605;width:50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Lc8MUAAADeAAAADwAAAGRycy9kb3ducmV2LnhtbERPTWsCMRC9C/6HMEJvmlVo1dUoVSi2&#10;ioeutedhM+4u3Uy2Sapbf30jCL3N433OfNmaWpzJ+cqyguEgAUGcW11xoeDj8NKfgPABWWNtmRT8&#10;koflotuZY6rthd/pnIVCxBD2KSooQ2hSKX1ekkE/sA1x5E7WGQwRukJqh5cYbmo5SpInabDi2FBi&#10;Q+uS8q/sxyjY7ppq9L3Zu7c60Gemr8fVZnhU6qHXPs9ABGrDv/juftVx/uN4OobbO/EG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pLc8MUAAADeAAAADwAAAAAAAAAA&#10;AAAAAAChAgAAZHJzL2Rvd25yZXYueG1sUEsFBgAAAAAEAAQA+QAAAJMDAAAAAA==&#10;" strokeweight=".5pt">
                  <v:stroke endarrow="block"/>
                </v:shape>
                <v:shape id="AutoShape 8685" o:spid="_x0000_s2598" type="#_x0000_t32" style="position:absolute;left:6468;top:10457;width:0;height:5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68P8kAAADeAAAADwAAAGRycy9kb3ducmV2LnhtbESPT08CMRDF7yZ8h2ZMvBjpYoJ/VgpZ&#10;TUjAhAOo93E7bhu302VbYPn2zsGE20zem/d+M1sMoVVH6pOPbGAyLkAR19F6bgx8fizvnkCljGyx&#10;jUwGzpRgMR9dzbC08cRbOu5yoySEU4kGXM5dqXWqHQVM49gRi/YT+4BZ1r7RtseThIdW3xfFgw7o&#10;WRocdvTmqP7dHYKBzXryWn07v37f7v1muqzaQ3P7ZczN9VC9gMo05Iv5/3plBX/6+Cy88o7MoOd/&#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0uvD/JAAAA3gAAAA8AAAAA&#10;AAAAAAAAAAAAoQIAAGRycy9kb3ducmV2LnhtbFBLBQYAAAAABAAEAPkAAACXAwAAAAA=&#10;"/>
                <v:group id="Group 8686" o:spid="_x0000_s2599" style="position:absolute;left:6163;top:9786;width:3954;height:680" coordorigin="3724,2935" coordsize="4525,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KpIxPFAAAA3gAA&#10;AA8AAAAAAAAAAAAAAAAAqgIAAGRycy9kb3ducmV2LnhtbFBLBQYAAAAABAAEAPoAAACcAwAAAAA=&#10;">
                  <v:rect id="Rectangle 8687" o:spid="_x0000_s2600" style="position:absolute;left:3724;top:2935;width:202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VFMMYA&#10;AADeAAAADwAAAGRycy9kb3ducmV2LnhtbESPQW/CMAyF75P2HyJP4jaSMTFBIaBpE4gdoVy4mcZr&#10;uzVO1QQo/Pr5MImbLT+/9775sveNOlMX68AWXoYGFHERXM2lhX2+ep6AignZYROYLFwpwnLx+DDH&#10;zIULb+m8S6USE44ZWqhSajOtY1GRxzgMLbHcvkPnMcnaldp1eBFz3+iRMW/aY82SUGFLHxUVv7uT&#10;t3CsR3u8bfO18dPVa/rq85/T4dPawVP/PgOVqE938f/3xkn98cQIgODID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VFMMYAAADeAAAADwAAAAAAAAAAAAAAAACYAgAAZHJz&#10;L2Rvd25yZXYueG1sUEsFBgAAAAAEAAQA9QAAAIsDAAAAAA==&#10;">
                    <v:textbox>
                      <w:txbxContent>
                        <w:p w:rsidR="00862F6C" w:rsidRPr="001051C4" w:rsidRDefault="00862F6C" w:rsidP="00011F88">
                          <w:pPr>
                            <w:jc w:val="center"/>
                            <w:rPr>
                              <w:rFonts w:asciiTheme="majorHAnsi" w:hAnsiTheme="majorHAnsi" w:cstheme="majorHAnsi"/>
                              <w:sz w:val="18"/>
                              <w:szCs w:val="18"/>
                              <w:lang w:val="fr-FR"/>
                            </w:rPr>
                          </w:pPr>
                          <w:r>
                            <w:rPr>
                              <w:rFonts w:asciiTheme="majorHAnsi" w:hAnsiTheme="majorHAnsi" w:cstheme="majorHAnsi"/>
                              <w:sz w:val="18"/>
                              <w:szCs w:val="18"/>
                              <w:lang w:val="fr-FR"/>
                            </w:rPr>
                            <w:t>Close filling valve</w:t>
                          </w:r>
                        </w:p>
                      </w:txbxContent>
                    </v:textbox>
                  </v:rect>
                  <v:shape id="Text Box 8688" o:spid="_x0000_s2601" type="#_x0000_t202" style="position:absolute;left:5751;top:2935;width:249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68ssUA&#10;AADeAAAADwAAAGRycy9kb3ducmV2LnhtbERPTWvCQBC9C/0PyxR6KbqxtRqjq5RCi96sil6H7JiE&#10;ZmfT3W2M/94VCt7m8T5nvuxMLVpyvrKsYDhIQBDnVldcKNjvPvspCB+QNdaWScGFPCwXD705Ztqe&#10;+ZvabShEDGGfoYIyhCaT0uclGfQD2xBH7mSdwRChK6R2eI7hppYvSTKWBiuODSU29FFS/rP9MwrS&#10;0ao9+vXr5pCPT/U0PE/ar1+n1NNj9z4DEagLd/G/e6Xj/Lc0GcLtnXiD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ryyxQAAAN4AAAAPAAAAAAAAAAAAAAAAAJgCAABkcnMv&#10;ZG93bnJldi54bWxQSwUGAAAAAAQABAD1AAAAigMAAAAA&#10;">
                    <v:textbox>
                      <w:txbxContent>
                        <w:p w:rsidR="00862F6C" w:rsidRPr="008A5886" w:rsidRDefault="00862F6C" w:rsidP="00011F88">
                          <w:pPr>
                            <w:rPr>
                              <w:rFonts w:asciiTheme="majorHAnsi" w:hAnsiTheme="majorHAnsi" w:cstheme="majorHAnsi"/>
                              <w:sz w:val="18"/>
                              <w:szCs w:val="18"/>
                            </w:rPr>
                          </w:pPr>
                          <w:r>
                            <w:rPr>
                              <w:rFonts w:asciiTheme="majorHAnsi" w:hAnsiTheme="majorHAnsi" w:cstheme="majorHAnsi"/>
                              <w:sz w:val="18"/>
                              <w:szCs w:val="18"/>
                            </w:rPr>
                            <w:t xml:space="preserve">Close </w:t>
                          </w:r>
                          <w:r w:rsidRPr="008A5886">
                            <w:rPr>
                              <w:rFonts w:asciiTheme="majorHAnsi" w:hAnsiTheme="majorHAnsi" w:cstheme="majorHAnsi"/>
                              <w:sz w:val="18"/>
                              <w:szCs w:val="18"/>
                            </w:rPr>
                            <w:t>FV740</w:t>
                          </w:r>
                        </w:p>
                      </w:txbxContent>
                    </v:textbox>
                  </v:shape>
                </v:group>
                <v:rect id="Rectangle 8690" o:spid="_x0000_s2602" style="position:absolute;left:3679;top:3418;width:1342;height: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t+3MQA&#10;AADeAAAADwAAAGRycy9kb3ducmV2LnhtbERPTWvCQBC9F/wPywje6m4jLTa6iiiKHjVeehuzYxKb&#10;nQ3ZVWN/vVso9DaP9znTeWdrcaPWV441vA0VCOLcmYoLDcds/ToG4QOywdoxaXiQh/ms9zLF1Lg7&#10;7+l2CIWIIexT1FCG0KRS+rwki37oGuLInV1rMUTYFtK0eI/htpaJUh/SYsWxocSGliXl34er1XCq&#10;kiP+7LONsp/rUdh12eX6tdJ60O8WExCBuvAv/nNvTZz/PlYJ/L4Tb5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7ftzEAAAA3gAAAA8AAAAAAAAAAAAAAAAAmAIAAGRycy9k&#10;b3ducmV2LnhtbFBLBQYAAAAABAAEAPUAAACJAwAAAAA=&#10;">
                  <v:textbox>
                    <w:txbxContent>
                      <w:p w:rsidR="00862F6C" w:rsidRPr="00011F88" w:rsidRDefault="00862F6C" w:rsidP="00A21BCB">
                        <w:pPr>
                          <w:spacing w:before="80"/>
                          <w:jc w:val="center"/>
                          <w:rPr>
                            <w:rFonts w:asciiTheme="majorHAnsi" w:hAnsiTheme="majorHAnsi" w:cstheme="majorHAnsi"/>
                            <w:sz w:val="18"/>
                            <w:szCs w:val="18"/>
                            <w:lang w:val="fr-FR"/>
                          </w:rPr>
                        </w:pPr>
                        <w:r>
                          <w:rPr>
                            <w:rFonts w:asciiTheme="majorHAnsi" w:hAnsiTheme="majorHAnsi" w:cstheme="majorHAnsi"/>
                            <w:sz w:val="18"/>
                            <w:szCs w:val="18"/>
                            <w:lang w:val="fr-FR"/>
                          </w:rPr>
                          <w:t>Stop</w:t>
                        </w:r>
                      </w:p>
                    </w:txbxContent>
                  </v:textbox>
                </v:rect>
                <v:shape id="AutoShape 3264" o:spid="_x0000_s2603" type="#_x0000_t32" style="position:absolute;left:2543;top:13994;width:0;height:6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Qvn8UAAADeAAAADwAAAGRycy9kb3ducmV2LnhtbERPTWsCMRC9F/ofwhR6KZq1RZHVKNuC&#10;UAUPrnofN9NN6Gay3UTd/ntTKHibx/uc+bJ3jbhQF6xnBaNhBoK48tpyreCwXw2mIEJE1th4JgW/&#10;FGC5eHyYY679lXd0KWMtUgiHHBWYGNtcylAZchiGviVO3JfvHMYEu1rqDq8p3DXyNcsm0qHl1GCw&#10;pQ9D1Xd5dgq269F7cTJ2vdn92O14VTTn+uWo1PNTX8xAROrjXfzv/tRp/niavcHfO+kG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TQvn8UAAADeAAAADwAAAAAAAAAA&#10;AAAAAAChAgAAZHJzL2Rvd25yZXYueG1sUEsFBgAAAAAEAAQA+QAAAJMDAAAAAA==&#10;"/>
                <v:shape id="AutoShape 10620" o:spid="_x0000_s2604" type="#_x0000_t32" style="position:absolute;left:3044;top:14690;width:242;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JRaMQAAADeAAAADwAAAGRycy9kb3ducmV2LnhtbERPTWvCQBC9F/wPywje6qbFlpC6SrEo&#10;OdRDo3gesuMmNDsbs6tJ++tdQfA2j/c58+VgG3GhzteOFbxMExDEpdM1GwX73fo5BeEDssbGMSn4&#10;Iw/Lxehpjpl2Pf/QpQhGxBD2GSqoQmgzKX1ZkUU/dS1x5I6usxgi7IzUHfYx3DbyNUnepcWaY0OF&#10;La0qKn+Ls1VgyK5Pm/Roiv8+//7aHWZbv8mVmoyHzw8QgYbwEN/duY7z39JkBrd34g1yc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clFoxAAAAN4AAAAPAAAAAAAAAAAA&#10;AAAAAKECAABkcnMvZG93bnJldi54bWxQSwUGAAAAAAQABAD5AAAAkgMAAAAA&#10;"/>
                <v:shape id="Text Box 10621" o:spid="_x0000_s2605" type="#_x0000_t202" style="position:absolute;left:1446;top:14283;width:1012;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v0xsEA&#10;AADeAAAADwAAAGRycy9kb3ducmV2LnhtbERPy6rCMBDdX/AfwghuLpoqtz6qUVS44tbHB4zN2Bab&#10;SWmirX9vBMHdHM5zFqvWlOJBtSssKxgOIhDEqdUFZwrOp//+FITzyBpLy6TgSQ5Wy87PAhNtGz7Q&#10;4+gzEULYJagg975KpHRpTgbdwFbEgbva2qAPsM6krrEJ4aaUoygaS4MFh4YcK9rmlN6Od6Pgum9+&#10;41lz2fnz5PA33mAxudinUr1uu56D8NT6r/jj3uswP55GMbzfCT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L9MbBAAAA3gAAAA8AAAAAAAAAAAAAAAAAmAIAAGRycy9kb3du&#10;cmV2LnhtbFBLBQYAAAAABAAEAPUAAACGAwAAAAA=&#10;" stroked="f">
                  <v:textbox>
                    <w:txbxContent>
                      <w:p w:rsidR="00862F6C" w:rsidRPr="008A5886" w:rsidRDefault="00862F6C" w:rsidP="00AD5FB5">
                        <w:pPr>
                          <w:rPr>
                            <w:rFonts w:asciiTheme="majorHAnsi" w:hAnsiTheme="majorHAnsi" w:cstheme="majorHAnsi"/>
                            <w:sz w:val="18"/>
                            <w:szCs w:val="18"/>
                          </w:rPr>
                        </w:pPr>
                        <w:r w:rsidRPr="008A5886">
                          <w:rPr>
                            <w:rFonts w:asciiTheme="majorHAnsi" w:hAnsiTheme="majorHAnsi" w:cstheme="majorHAnsi"/>
                            <w:sz w:val="18"/>
                            <w:szCs w:val="18"/>
                          </w:rPr>
                          <w:t xml:space="preserve">Stop </w:t>
                        </w:r>
                      </w:p>
                    </w:txbxContent>
                  </v:textbox>
                </v:shape>
                <v:shape id="AutoShape 10622" o:spid="_x0000_s2606" type="#_x0000_t32" style="position:absolute;left:1289;top:14687;width:41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wFd8IAAADeAAAADwAAAGRycy9kb3ducmV2LnhtbERPTWsCMRC9C/6HMEJvmliqyGoUtSi9&#10;qr30NmzG3cXNZE3S3bW/vhEKvc3jfc5q09tatORD5VjDdKJAEOfOVFxo+LwcxgsQISIbrB2ThgcF&#10;2KyHgxVmxnV8ovYcC5FCOGSooYyxyaQMeUkWw8Q1xIm7Om8xJugLaTx2KdzW8lWpubRYcWoosaF9&#10;Sfnt/G01nBDV1zHef+qdP5r20bwfureL1i+jfrsEEamP/+I/94dJ82cLNYfnO+kGu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NwFd8IAAADeAAAADwAAAAAAAAAAAAAA&#10;AAChAgAAZHJzL2Rvd25yZXYueG1sUEsFBgAAAAAEAAQA+QAAAJADAAAAAA==&#10;" strokeweight=".5pt">
                  <v:stroke startarrow="block"/>
                </v:shape>
                <v:shape id="AutoShape 10623" o:spid="_x0000_s2607" type="#_x0000_t32" style="position:absolute;left:1968;top:14692;width:242;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aRT8QAAADeAAAADwAAAGRycy9kb3ducmV2LnhtbERP22rCQBB9L/gPywh9q7u1VUPMKlIQ&#10;pH0oaj5gyE4uNjsbstsk/n23UOjbHM51sv1kWzFQ7xvHGp4XCgRx4UzDlYb8enxKQPiAbLB1TBru&#10;5GG/mz1kmBo38pmGS6hEDGGfooY6hC6V0hc1WfQL1xFHrnS9xRBhX0nT4xjDbSuXSq2lxYZjQ40d&#10;vdVUfF2+rYaP5DVUt3PpXvLhcyU79X7Mx7XWj/PpsAURaAr/4j/3ycT5q0Rt4PedeIP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tpFPxAAAAN4AAAAPAAAAAAAAAAAA&#10;AAAAAKECAABkcnMvZG93bnJldi54bWxQSwUGAAAAAAQABAD5AAAAkgMAAAAA&#10;"/>
                <v:shape id="AutoShape 10624" o:spid="_x0000_s2608" type="#_x0000_t32" style="position:absolute;left:1305;top:9603;width:0;height:54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80nsUAAADeAAAADwAAAGRycy9kb3ducmV2LnhtbESPQW/CMAyF70j7D5En7QbJpg2hQkBs&#10;E2hXYJfdrMa0FY3TJVlb9uvnwyRutt7ze59Xm9G3qqeYmsAWHmcGFHEZXMOVhc/TbroAlTKywzYw&#10;WbhSgs36brLCwoWBD9Qfc6UkhFOBFuqcu0LrVNbkMc1CRyzaOUSPWdZYaRdxkHDf6idj5tpjw9JQ&#10;Y0dvNZWX44+3cEA0X/v8/du+xr3rr937bng+WftwP26XoDKN+Wb+v/5wgv+yMMIr78gMe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g80nsUAAADeAAAADwAAAAAAAAAA&#10;AAAAAAChAgAAZHJzL2Rvd25yZXYueG1sUEsFBgAAAAAEAAQA+QAAAJMDAAAAAA==&#10;" strokeweight=".5pt">
                  <v:stroke startarrow="block"/>
                </v:shape>
                <v:shape id="AutoShape 10625" o:spid="_x0000_s2609" type="#_x0000_t32" style="position:absolute;left:1304;top:15123;width:5159;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ALDcQAAADeAAAADwAAAGRycy9kb3ducmV2LnhtbERPTWvCQBC9C/6HZQRvutFisamrSElA&#10;KB6qXrwN2WmSJjsbd1dN/71bKHibx/uc1aY3rbiR87VlBbNpAoK4sLrmUsHpmE+WIHxA1thaJgW/&#10;5GGzHg5WmGp75y+6HUIpYgj7FBVUIXSplL6oyKCf2o44ct/WGQwRulJqh/cYblo5T5JXabDm2FBh&#10;Rx8VFc3hahSc55/5vnnZu1mZXxu8+OwnO2ZKjUf99h1EoD48xf/unY7zF8vkDf7eiTfI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wAsNxAAAAN4AAAAPAAAAAAAAAAAA&#10;AAAAAKECAABkcnMvZG93bnJldi54bWxQSwUGAAAAAAQABAD5AAAAkgMAAAAA&#10;" strokeweight=".5pt">
                  <v:stroke endarrow="block"/>
                </v:shape>
                <v:shape id="Text Box 3256" o:spid="_x0000_s2610" type="#_x0000_t202" style="position:absolute;left:2733;top:12832;width:2346;height: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XBg8UA&#10;AADeAAAADwAAAGRycy9kb3ducmV2LnhtbESPzW7CQAyE70i8w8pIXBBsqPhNWRBFasWVnwcwWZNE&#10;zXqj7ELC29cHpN5seTwz32bXuUo9qQmlZwPTSQKKOPO25NzA9fI9XoEKEdli5ZkMvCjAbtvvbTC1&#10;vuUTPc8xV2LCIUUDRYx1qnXICnIYJr4mltvdNw6jrE2ubYOtmLtKfyTJQjssWRIKrOlQUPZ7fjgD&#10;92M7mq/b20+8Lk+zxReWy5t/GTMcdPtPUJG6+C9+fx+t1J+vpgIgODKD3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pcGDxQAAAN4AAAAPAAAAAAAAAAAAAAAAAJgCAABkcnMv&#10;ZG93bnJldi54bWxQSwUGAAAAAAQABAD1AAAAigMAAAAA&#10;" stroked="f">
                  <v:textbox>
                    <w:txbxContent>
                      <w:p w:rsidR="00862F6C" w:rsidRPr="008A5886" w:rsidRDefault="00862F6C" w:rsidP="00193662">
                        <w:pPr>
                          <w:rPr>
                            <w:rFonts w:asciiTheme="majorHAnsi" w:hAnsiTheme="majorHAnsi" w:cstheme="majorHAnsi"/>
                            <w:sz w:val="18"/>
                            <w:szCs w:val="18"/>
                          </w:rPr>
                        </w:pPr>
                        <w:r w:rsidRPr="008A5886">
                          <w:rPr>
                            <w:rFonts w:asciiTheme="majorHAnsi" w:hAnsiTheme="majorHAnsi" w:cstheme="majorHAnsi"/>
                            <w:sz w:val="18"/>
                            <w:szCs w:val="18"/>
                          </w:rPr>
                          <w:t>TT762 &gt; TT762H</w:t>
                        </w:r>
                        <w:r>
                          <w:rPr>
                            <w:rFonts w:asciiTheme="majorHAnsi" w:hAnsiTheme="majorHAnsi" w:cstheme="majorHAnsi"/>
                            <w:sz w:val="18"/>
                            <w:szCs w:val="18"/>
                          </w:rPr>
                          <w:t xml:space="preserve"> OR Stop</w:t>
                        </w:r>
                      </w:p>
                    </w:txbxContent>
                  </v:textbox>
                </v:shape>
                <v:shape id="AutoShape 3254" o:spid="_x0000_s2611" type="#_x0000_t32" style="position:absolute;left:2592;top:12691;width:0;height:6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OCrsQAAADeAAAADwAAAGRycy9kb3ducmV2LnhtbERPTWsCMRC9F/ofwhR6KZrdgiKrUbYF&#10;oQoetPU+bsZNcDPZbqKu/74pCN7m8T5ntuhdIy7UBetZQT7MQBBXXluuFfx8LwcTECEia2w8k4Ib&#10;BVjMn59mWGh/5S1ddrEWKYRDgQpMjG0hZagMOQxD3xIn7ug7hzHBrpa6w2sKd418z7KxdGg5NRhs&#10;6dNQddqdnYLNKv8oD8au1ttfuxkty+Zcv+2Ven3pyymISH18iO/uL53mjyZ5Dv/vpBv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c4KuxAAAAN4AAAAPAAAAAAAAAAAA&#10;AAAAAKECAABkcnMvZG93bnJldi54bWxQSwUGAAAAAAQABAD5AAAAkgMAAAAA&#10;"/>
                <v:shape id="AutoShape 3255" o:spid="_x0000_s2612" type="#_x0000_t32" style="position:absolute;left:2480;top:13081;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Ec2cUAAADeAAAADwAAAGRycy9kb3ducmV2LnhtbERPTWsCMRC9F/ofwhR6KZpdwSKrUbaC&#10;UAsetHofN+MmdDNZN1G3/94Ihd7m8T5ntuhdI67UBetZQT7MQBBXXluuFey/V4MJiBCRNTaeScEv&#10;BVjMn59mWGh/4y1dd7EWKYRDgQpMjG0hZagMOQxD3xIn7uQ7hzHBrpa6w1sKd40cZdm7dGg5NRhs&#10;aWmo+tldnILNOv8oj8auv7ZnuxmvyuZSvx2Uen3pyymISH38F/+5P3WaP57kI3i8k26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6Ec2cUAAADeAAAADwAAAAAAAAAA&#10;AAAAAAChAgAAZHJzL2Rvd25yZXYueG1sUEsFBgAAAAAEAAQA+QAAAJMDAAAAAA==&#10;"/>
                <v:shape id="Text Box 3315" o:spid="_x0000_s2613" type="#_x0000_t202" style="position:absolute;left:2420;top:7437;width:2335;height: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df9MIA&#10;AADeAAAADwAAAGRycy9kb3ducmV2LnhtbERP24rCMBB9F/Yfwizsi6yp12o1iisovur2A8ZmbMs2&#10;k9Jkbf17Iwi+zeFcZ7XpTCVu1LjSsoLhIAJBnFldcq4g/d1/z0E4j6yxskwK7uRgs/7orTDRtuUT&#10;3c4+FyGEXYIKCu/rREqXFWTQDWxNHLirbQz6AJtc6gbbEG4qOYqimTRYcmgosKZdQdnf+d8ouB7b&#10;/nTRXg4+jU+T2Q+W8cXelfr67LZLEJ46/xa/3Ecd5k/nwzE83wk3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1/0wgAAAN4AAAAPAAAAAAAAAAAAAAAAAJgCAABkcnMvZG93&#10;bnJldi54bWxQSwUGAAAAAAQABAD1AAAAhwMAAAAA&#10;" stroked="f">
                  <v:textbox>
                    <w:txbxContent>
                      <w:p w:rsidR="00862F6C" w:rsidRPr="008A5886" w:rsidRDefault="00862F6C" w:rsidP="00193662">
                        <w:pPr>
                          <w:rPr>
                            <w:rFonts w:asciiTheme="majorHAnsi" w:hAnsiTheme="majorHAnsi" w:cstheme="majorHAnsi"/>
                            <w:sz w:val="18"/>
                            <w:szCs w:val="18"/>
                          </w:rPr>
                        </w:pPr>
                        <w:r w:rsidRPr="008A5886">
                          <w:rPr>
                            <w:rFonts w:asciiTheme="majorHAnsi" w:hAnsiTheme="majorHAnsi" w:cstheme="majorHAnsi"/>
                            <w:sz w:val="18"/>
                            <w:szCs w:val="18"/>
                          </w:rPr>
                          <w:t>TT760 &gt; TT760H</w:t>
                        </w:r>
                        <w:r>
                          <w:rPr>
                            <w:rFonts w:asciiTheme="majorHAnsi" w:hAnsiTheme="majorHAnsi" w:cstheme="majorHAnsi"/>
                            <w:sz w:val="18"/>
                            <w:szCs w:val="18"/>
                          </w:rPr>
                          <w:t xml:space="preserve"> OR Stop</w:t>
                        </w:r>
                      </w:p>
                    </w:txbxContent>
                  </v:textbox>
                </v:shape>
                <v:shape id="AutoShape 3313" o:spid="_x0000_s2614" type="#_x0000_t32" style="position:absolute;left:2279;top:7296;width:0;height:6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QhNsUAAADeAAAADwAAAGRycy9kb3ducmV2LnhtbERPTWsCMRC9F/wPYQQvRbNbtMjWKNuC&#10;oIIHbb1PN9NN6Gay3URd/70pFHqbx/ucxap3jbhQF6xnBfkkA0FceW25VvDxvh7PQYSIrLHxTApu&#10;FGC1HDwssND+yge6HGMtUgiHAhWYGNtCylAZchgmviVO3JfvHMYEu1rqDq8p3DXyKcuepUPLqcFg&#10;S2+Gqu/j2SnYb/PX8tPY7e7wY/ezddmc68eTUqNhX76AiNTHf/Gfe6PT/Nk8n8LvO+kG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QhNsUAAADeAAAADwAAAAAAAAAA&#10;AAAAAAChAgAAZHJzL2Rvd25yZXYueG1sUEsFBgAAAAAEAAQA+QAAAJMDAAAAAA==&#10;"/>
                <v:shape id="AutoShape 3314" o:spid="_x0000_s2615" type="#_x0000_t32" style="position:absolute;left:2157;top:7598;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iErcUAAADeAAAADwAAAGRycy9kb3ducmV2LnhtbERP32vCMBB+F/Y/hBv4IjOtUJHOKN1A&#10;mAMfdNv7rbk1Yc2la6J2/70RBN/u4/t5y/XgWnGiPljPCvJpBoK49tpyo+DzY/O0ABEissbWMyn4&#10;pwDr1cNoiaX2Z97T6RAbkUI4lKjAxNiVUobakMMw9R1x4n587zAm2DdS93hO4a6VsyybS4eWU4PB&#10;jl4N1b+Ho1Ow2+Yv1bex2/f9n90Vm6o9NpMvpcaPQ/UMItIQ7+Kb+02n+cUiL+D6TrpBr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EiErcUAAADeAAAADwAAAAAAAAAA&#10;AAAAAAChAgAAZHJzL2Rvd25yZXYueG1sUEsFBgAAAAAEAAQA+QAAAJMDAAAAAA==&#10;"/>
                <v:group id="Group 10626" o:spid="_x0000_s2616" style="position:absolute;left:1309;top:6656;width:3600;height:680" coordorigin="3930,1920" coordsize="514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hRIG3FAAAA3gAA&#10;AA8AAAAAAAAAAAAAAAAAqgIAAGRycy9kb3ducmV2LnhtbFBLBQYAAAAABAAEAPoAAACcAwAAAAA=&#10;">
                  <v:rect id="Rectangle 10627" o:spid="_x0000_s2617" style="position:absolute;left:3930;top:1920;width:252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VLmcUA&#10;AADeAAAADwAAAGRycy9kb3ducmV2LnhtbERPPW/CMBDdkfofrKvUDRyo2kLAIERF1Y5JWLod8ZEY&#10;4nMUG0j76zFSpW739D5vseptIy7UeeNYwXiUgCAunTZcKdgV2+EUhA/IGhvHpOCHPKyWD4MFptpd&#10;OaNLHioRQ9inqKAOoU2l9GVNFv3ItcSRO7jOYoiwq6Tu8BrDbSMnSfIqLRqODTW2tKmpPOVnq2Bv&#10;Jjv8zYqPxM62z+GrL47n73elnh779RxEoD78i//cnzrOf5mO3+D+TrxB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FUuZxQAAAN4AAAAPAAAAAAAAAAAAAAAAAJgCAABkcnMv&#10;ZG93bnJldi54bWxQSwUGAAAAAAQABAD1AAAAigMAAAAA&#10;">
                    <v:textbox>
                      <w:txbxContent>
                        <w:p w:rsidR="00862F6C" w:rsidRPr="008A5886" w:rsidRDefault="00862F6C" w:rsidP="00502D46">
                          <w:pPr>
                            <w:jc w:val="center"/>
                            <w:rPr>
                              <w:rFonts w:asciiTheme="majorHAnsi" w:hAnsiTheme="majorHAnsi" w:cstheme="majorHAnsi"/>
                              <w:sz w:val="18"/>
                              <w:szCs w:val="18"/>
                            </w:rPr>
                          </w:pPr>
                          <w:r>
                            <w:rPr>
                              <w:rFonts w:asciiTheme="majorHAnsi" w:hAnsiTheme="majorHAnsi" w:cstheme="majorHAnsi"/>
                              <w:sz w:val="18"/>
                              <w:szCs w:val="18"/>
                            </w:rPr>
                            <w:t xml:space="preserve">Start </w:t>
                          </w:r>
                          <w:r w:rsidRPr="008A5886">
                            <w:rPr>
                              <w:rFonts w:asciiTheme="majorHAnsi" w:hAnsiTheme="majorHAnsi" w:cstheme="majorHAnsi"/>
                              <w:sz w:val="18"/>
                              <w:szCs w:val="18"/>
                            </w:rPr>
                            <w:t>GN2 heating</w:t>
                          </w:r>
                        </w:p>
                      </w:txbxContent>
                    </v:textbox>
                  </v:rect>
                  <v:shape id="Text Box 10628" o:spid="_x0000_s2618" type="#_x0000_t202" style="position:absolute;left:6450;top:1920;width:262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2D8sgA&#10;AADeAAAADwAAAGRycy9kb3ducmV2LnhtbESPQU/CQBCF7yb+h82QeDGyRRFqYSHGRAI3RYPXSXdo&#10;G7uzdXct5d8zBxNvM3lv3vtmuR5cq3oKsfFsYDLOQBGX3jZcGfj8eL3LQcWEbLH1TAbOFGG9ur5a&#10;YmH9id+p36dKSQjHAg3UKXWF1rGsyWEc+45YtKMPDpOsodI24EnCXavvs2ymHTYsDTV29FJT+b3/&#10;dQby6bb/iruHt0M5O7ZP6Xbeb36CMTej4XkBKtGQ/s1/11sr+I/5RHjlHZlBry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vYPyyAAAAN4AAAAPAAAAAAAAAAAAAAAAAJgCAABk&#10;cnMvZG93bnJldi54bWxQSwUGAAAAAAQABAD1AAAAjQMAAAAA&#10;">
                    <v:textbox>
                      <w:txbxContent>
                        <w:p w:rsidR="00862F6C" w:rsidRPr="008A5886" w:rsidRDefault="00862F6C" w:rsidP="00502D46">
                          <w:pPr>
                            <w:rPr>
                              <w:rFonts w:asciiTheme="majorHAnsi" w:hAnsiTheme="majorHAnsi" w:cstheme="majorHAnsi"/>
                              <w:sz w:val="18"/>
                              <w:szCs w:val="18"/>
                            </w:rPr>
                          </w:pPr>
                          <w:r>
                            <w:rPr>
                              <w:rFonts w:asciiTheme="majorHAnsi" w:hAnsiTheme="majorHAnsi" w:cstheme="majorHAnsi"/>
                              <w:sz w:val="18"/>
                              <w:szCs w:val="18"/>
                            </w:rPr>
                            <w:t xml:space="preserve">Start </w:t>
                          </w:r>
                          <w:r w:rsidRPr="008A5886">
                            <w:rPr>
                              <w:rFonts w:asciiTheme="majorHAnsi" w:hAnsiTheme="majorHAnsi" w:cstheme="majorHAnsi"/>
                              <w:sz w:val="18"/>
                              <w:szCs w:val="18"/>
                            </w:rPr>
                            <w:t>EH760</w:t>
                          </w:r>
                        </w:p>
                      </w:txbxContent>
                    </v:textbox>
                  </v:shape>
                </v:group>
                <v:group id="Group 10629" o:spid="_x0000_s2619" style="position:absolute;left:1339;top:7905;width:3601;height:680" coordorigin="3930,1920" coordsize="514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c60H8QAAADeAAAA&#10;DwAAAAAAAAAAAAAAAACqAgAAZHJzL2Rvd25yZXYueG1sUEsFBgAAAAAEAAQA+gAAAJsDAAAAAA==&#10;">
                  <v:rect id="Rectangle 10630" o:spid="_x0000_s2620" style="position:absolute;left:3930;top:1920;width:252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ZUMYA&#10;AADeAAAADwAAAGRycy9kb3ducmV2LnhtbESPQW/CMAyF75P4D5GRuI2UTpugIyDEBGJHKBduXuO1&#10;HY1TNQHKfv18mMTNlp/fe9982btGXakLtWcDk3ECirjwtubSwDHfPE9BhYhssfFMBu4UYLkYPM0x&#10;s/7Ge7oeYqnEhEOGBqoY20zrUFTkMIx9Syy3b985jLJ2pbYd3sTcNTpNkjftsGZJqLCldUXF+XBx&#10;Br7q9Ii/+3ybuNnmJX72+c/l9GHMaNiv3kFF6uND/P+9s1L/dZoKgODID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AZUMYAAADeAAAADwAAAAAAAAAAAAAAAACYAgAAZHJz&#10;L2Rvd25yZXYueG1sUEsFBgAAAAAEAAQA9QAAAIsDAAAAAA==&#10;">
                    <v:textbox>
                      <w:txbxContent>
                        <w:p w:rsidR="00862F6C" w:rsidRPr="008A5886" w:rsidRDefault="00862F6C" w:rsidP="00502D46">
                          <w:pPr>
                            <w:jc w:val="center"/>
                            <w:rPr>
                              <w:rFonts w:asciiTheme="majorHAnsi" w:hAnsiTheme="majorHAnsi" w:cstheme="majorHAnsi"/>
                              <w:sz w:val="18"/>
                              <w:szCs w:val="18"/>
                            </w:rPr>
                          </w:pPr>
                          <w:r w:rsidRPr="008A5886">
                            <w:rPr>
                              <w:rFonts w:asciiTheme="majorHAnsi" w:hAnsiTheme="majorHAnsi" w:cstheme="majorHAnsi"/>
                              <w:sz w:val="18"/>
                              <w:szCs w:val="18"/>
                            </w:rPr>
                            <w:t xml:space="preserve">Stop heating </w:t>
                          </w:r>
                        </w:p>
                      </w:txbxContent>
                    </v:textbox>
                  </v:rect>
                  <v:shape id="Text Box 10631" o:spid="_x0000_s2621" type="#_x0000_t202" style="position:absolute;left:6450;top:1920;width:262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vg0sUA&#10;AADeAAAADwAAAGRycy9kb3ducmV2LnhtbERPS2vCQBC+C/0Pywi9FN1oW43RVUqhRW/1gV6H7JiE&#10;ZmfT3W2M/94tFLzNx/ecxaoztWjJ+cqygtEwAUGcW11xoeCw/xikIHxA1lhbJgVX8rBaPvQWmGl7&#10;4S21u1CIGMI+QwVlCE0mpc9LMuiHtiGO3Nk6gyFCV0jt8BLDTS3HSTKRBiuODSU29F5S/r37NQrS&#10;l3V78pvnr2M+Odez8DRtP3+cUo/97m0OIlAX7uJ/91rH+a/peAR/78Qb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6+DSxQAAAN4AAAAPAAAAAAAAAAAAAAAAAJgCAABkcnMv&#10;ZG93bnJldi54bWxQSwUGAAAAAAQABAD1AAAAigMAAAAA&#10;">
                    <v:textbox>
                      <w:txbxContent>
                        <w:p w:rsidR="00862F6C" w:rsidRPr="008A5886" w:rsidRDefault="00862F6C" w:rsidP="00502D46">
                          <w:pPr>
                            <w:rPr>
                              <w:rFonts w:asciiTheme="majorHAnsi" w:hAnsiTheme="majorHAnsi" w:cstheme="majorHAnsi"/>
                              <w:sz w:val="18"/>
                              <w:szCs w:val="18"/>
                            </w:rPr>
                          </w:pPr>
                          <w:r>
                            <w:rPr>
                              <w:rFonts w:asciiTheme="majorHAnsi" w:hAnsiTheme="majorHAnsi" w:cstheme="majorHAnsi"/>
                              <w:sz w:val="18"/>
                              <w:szCs w:val="18"/>
                            </w:rPr>
                            <w:t>Stop EH760</w:t>
                          </w:r>
                        </w:p>
                      </w:txbxContent>
                    </v:textbox>
                  </v:shape>
                </v:group>
                <v:group id="Group 10632" o:spid="_x0000_s2622" style="position:absolute;left:1652;top:13333;width:3600;height:680" coordorigin="3930,1920" coordsize="514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Qbs08QAAADeAAAA&#10;DwAAAAAAAAAAAAAAAACqAgAAZHJzL2Rvd25yZXYueG1sUEsFBgAAAAAEAAQA+gAAAJsDAAAAAA==&#10;">
                  <v:rect id="Rectangle 10633" o:spid="_x0000_s2623" style="position:absolute;left:3930;top:1920;width:252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HJ8UA&#10;AADeAAAADwAAAGRycy9kb3ducmV2LnhtbERPTWvCQBC9F/wPywi91Y2RlhhdRVpS2mOMl97G7JhE&#10;s7Mhu9G0v75bEHqbx/uc9XY0rbhS7xrLCuazCARxaXXDlYJDkT0lIJxH1thaJgXf5GC7mTysMdX2&#10;xjld974SIYRdigpq77tUSlfWZNDNbEccuJPtDfoA+0rqHm8h3LQyjqIXabDh0FBjR681lZf9YBQc&#10;m/iAP3nxHplltvCfY3Eevt6UepyOuxUIT6P/F9/dHzrMf07iB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QocnxQAAAN4AAAAPAAAAAAAAAAAAAAAAAJgCAABkcnMv&#10;ZG93bnJldi54bWxQSwUGAAAAAAQABAD1AAAAigMAAAAA&#10;">
                    <v:textbox>
                      <w:txbxContent>
                        <w:p w:rsidR="00862F6C" w:rsidRPr="008A5886" w:rsidRDefault="00862F6C" w:rsidP="00502D46">
                          <w:pPr>
                            <w:jc w:val="center"/>
                            <w:rPr>
                              <w:rFonts w:asciiTheme="majorHAnsi" w:hAnsiTheme="majorHAnsi" w:cstheme="majorHAnsi"/>
                              <w:sz w:val="18"/>
                              <w:szCs w:val="18"/>
                            </w:rPr>
                          </w:pPr>
                          <w:r w:rsidRPr="008A5886">
                            <w:rPr>
                              <w:rFonts w:asciiTheme="majorHAnsi" w:hAnsiTheme="majorHAnsi" w:cstheme="majorHAnsi"/>
                              <w:sz w:val="18"/>
                              <w:szCs w:val="18"/>
                            </w:rPr>
                            <w:t xml:space="preserve">Stop heating </w:t>
                          </w:r>
                        </w:p>
                      </w:txbxContent>
                    </v:textbox>
                  </v:rect>
                  <v:shape id="Text Box 10634" o:spid="_x0000_s2624" type="#_x0000_t202" style="position:absolute;left:6450;top:1920;width:262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xDSsUA&#10;AADeAAAADwAAAGRycy9kb3ducmV2LnhtbERPS2vCQBC+F/wPyxR6Ed3UWhtTVymFit7qg3odsmMS&#10;zM6mu9sY/70rCL3Nx/ec2aIztWjJ+cqygudhAoI4t7riQsF+9zVIQfiArLG2TAou5GEx7z3MMNP2&#10;zBtqt6EQMYR9hgrKEJpMSp+XZNAPbUMcuaN1BkOErpDa4TmGm1qOkmQiDVYcG0ps6LOk/LT9MwrS&#10;8ao9+PXL908+OdbT0H9rl79OqafH7uMdRKAu/Ivv7pWO81/T0Rhu78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ENKxQAAAN4AAAAPAAAAAAAAAAAAAAAAAJgCAABkcnMv&#10;ZG93bnJldi54bWxQSwUGAAAAAAQABAD1AAAAigMAAAAA&#10;">
                    <v:textbox>
                      <w:txbxContent>
                        <w:p w:rsidR="00862F6C" w:rsidRPr="008A5886" w:rsidRDefault="00862F6C" w:rsidP="00502D46">
                          <w:pPr>
                            <w:rPr>
                              <w:rFonts w:asciiTheme="majorHAnsi" w:hAnsiTheme="majorHAnsi" w:cstheme="majorHAnsi"/>
                              <w:sz w:val="18"/>
                              <w:szCs w:val="18"/>
                            </w:rPr>
                          </w:pPr>
                          <w:r>
                            <w:rPr>
                              <w:rFonts w:asciiTheme="majorHAnsi" w:hAnsiTheme="majorHAnsi" w:cstheme="majorHAnsi"/>
                              <w:sz w:val="18"/>
                              <w:szCs w:val="18"/>
                            </w:rPr>
                            <w:t xml:space="preserve">Stop </w:t>
                          </w:r>
                          <w:r w:rsidRPr="008A5886">
                            <w:rPr>
                              <w:rFonts w:asciiTheme="majorHAnsi" w:hAnsiTheme="majorHAnsi" w:cstheme="majorHAnsi"/>
                              <w:sz w:val="18"/>
                              <w:szCs w:val="18"/>
                            </w:rPr>
                            <w:t>EH762</w:t>
                          </w:r>
                        </w:p>
                      </w:txbxContent>
                    </v:textbox>
                  </v:shape>
                </v:group>
                <v:group id="Group 10635" o:spid="_x0000_s2625" style="position:absolute;left:1621;top:12051;width:3601;height:680" coordorigin="3930,1920" coordsize="514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u90p8QAAADeAAAA&#10;DwAAAAAAAAAAAAAAAACqAgAAZHJzL2Rvd25yZXYueG1sUEsFBgAAAAAEAAQA+gAAAJsDAAAAAA==&#10;">
                  <v:rect id="Rectangle 10636" o:spid="_x0000_s2626" style="position:absolute;left:3930;top:1920;width:252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Ukv8MA&#10;AADeAAAADwAAAGRycy9kb3ducmV2LnhtbERPTYvCMBC9C/sfwix403QriluNsiiKHrVevM02Y9vd&#10;ZlKaqNVfbwTB2zze50znranEhRpXWlbw1Y9AEGdWl5wrOKSr3hiE88gaK8uk4EYO5rOPzhQTba+8&#10;o8ve5yKEsEtQQeF9nUjpsoIMur6tiQN3so1BH2CTS93gNYSbSsZRNJIGSw4NBda0KCj735+Ngt8y&#10;PuB9l64j870a+G2b/p2PS6W6n+3PBISn1r/FL/dGh/nDcTyC5zvhBj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Ukv8MAAADeAAAADwAAAAAAAAAAAAAAAACYAgAAZHJzL2Rv&#10;d25yZXYueG1sUEsFBgAAAAAEAAQA9QAAAIgDAAAAAA==&#10;">
                    <v:textbox>
                      <w:txbxContent>
                        <w:p w:rsidR="00862F6C" w:rsidRPr="008A5886" w:rsidRDefault="00862F6C" w:rsidP="00502D46">
                          <w:pPr>
                            <w:jc w:val="center"/>
                            <w:rPr>
                              <w:rFonts w:asciiTheme="majorHAnsi" w:hAnsiTheme="majorHAnsi" w:cstheme="majorHAnsi"/>
                              <w:sz w:val="18"/>
                              <w:szCs w:val="18"/>
                            </w:rPr>
                          </w:pPr>
                          <w:r>
                            <w:rPr>
                              <w:rFonts w:asciiTheme="majorHAnsi" w:hAnsiTheme="majorHAnsi" w:cstheme="majorHAnsi"/>
                              <w:sz w:val="18"/>
                              <w:szCs w:val="18"/>
                            </w:rPr>
                            <w:t xml:space="preserve">Stop </w:t>
                          </w:r>
                          <w:r w:rsidRPr="008A5886">
                            <w:rPr>
                              <w:rFonts w:asciiTheme="majorHAnsi" w:hAnsiTheme="majorHAnsi" w:cstheme="majorHAnsi"/>
                              <w:sz w:val="18"/>
                              <w:szCs w:val="18"/>
                            </w:rPr>
                            <w:t>GN2 heating</w:t>
                          </w:r>
                        </w:p>
                      </w:txbxContent>
                    </v:textbox>
                  </v:rect>
                  <v:shape id="Text Box 10637" o:spid="_x0000_s2627" type="#_x0000_t202" style="position:absolute;left:6450;top:1920;width:262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7dPcUA&#10;AADeAAAADwAAAGRycy9kb3ducmV2LnhtbERPS2vCQBC+C/6HZYReim5qW43RVUrBorf6QK9DdkxC&#10;s7Pp7hrTf98tFLzNx/ecxaoztWjJ+cqygqdRAoI4t7riQsHxsB6mIHxA1lhbJgU/5GG17PcWmGl7&#10;4x21+1CIGMI+QwVlCE0mpc9LMuhHtiGO3MU6gyFCV0jt8BbDTS3HSTKRBiuODSU29F5S/rW/GgXp&#10;y6Y9++3z5ymfXOpZeJy2H99OqYdB9zYHEagLd/G/e6Pj/Nd0PIW/d+IN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Tt09xQAAAN4AAAAPAAAAAAAAAAAAAAAAAJgCAABkcnMv&#10;ZG93bnJldi54bWxQSwUGAAAAAAQABAD1AAAAigMAAAAA&#10;">
                    <v:textbox>
                      <w:txbxContent>
                        <w:p w:rsidR="00862F6C" w:rsidRPr="008A5886" w:rsidRDefault="00862F6C" w:rsidP="00502D46">
                          <w:pPr>
                            <w:rPr>
                              <w:rFonts w:asciiTheme="majorHAnsi" w:hAnsiTheme="majorHAnsi" w:cstheme="majorHAnsi"/>
                              <w:sz w:val="18"/>
                              <w:szCs w:val="18"/>
                            </w:rPr>
                          </w:pPr>
                          <w:r>
                            <w:rPr>
                              <w:rFonts w:asciiTheme="majorHAnsi" w:hAnsiTheme="majorHAnsi" w:cstheme="majorHAnsi"/>
                              <w:sz w:val="18"/>
                              <w:szCs w:val="18"/>
                            </w:rPr>
                            <w:t xml:space="preserve">Start </w:t>
                          </w:r>
                          <w:r w:rsidRPr="008A5886">
                            <w:rPr>
                              <w:rFonts w:asciiTheme="majorHAnsi" w:hAnsiTheme="majorHAnsi" w:cstheme="majorHAnsi"/>
                              <w:sz w:val="18"/>
                              <w:szCs w:val="18"/>
                            </w:rPr>
                            <w:t>EH762</w:t>
                          </w:r>
                        </w:p>
                      </w:txbxContent>
                    </v:textbox>
                  </v:shape>
                </v:group>
                <v:shape id="AutoShape 10638" o:spid="_x0000_s2628" type="#_x0000_t32" style="position:absolute;left:1790;top:9184;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xZXccAAADeAAAADwAAAGRycy9kb3ducmV2LnhtbESPwWrDQAxE74X+w6JCb806aROM63Uo&#10;hUBIDyWJP0B4FduNV2u8G9v5++pQ6E1iRjNP+XZ2nRppCK1nA8tFAoq48rbl2kB53r2koEJEtth5&#10;JgN3CrAtHh9yzKyf+EjjKdZKQjhkaKCJsc+0DlVDDsPC98SiXfzgMMo61NoOOEm46/QqSTbaYcvS&#10;0GBPnw1V19PNGfhK32L9c7z413L8Xus+OezKaWPM89P88Q4q0hz/zX/Xeyv463QlvPKOzK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nFldxwAAAN4AAAAPAAAAAAAA&#10;AAAAAAAAAKECAABkcnMvZG93bnJldi54bWxQSwUGAAAAAAQABAD5AAAAlQMAAAAA&#10;"/>
                <v:shape id="AutoShape 10639" o:spid="_x0000_s2629" type="#_x0000_t32" style="position:absolute;left:1308;top:9184;width:0;height: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qwqMUAAADeAAAADwAAAGRycy9kb3ducmV2LnhtbERPTWvCQBC9C/0PyxS81Y0BxUZXqYJY&#10;LT00Vc9DdkxCs7Nxd6uxv75bKHibx/uc2aIzjbiQ87VlBcNBAoK4sLrmUsH+c/00AeEDssbGMim4&#10;kYfF/KE3w0zbK3/QJQ+liCHsM1RQhdBmUvqiIoN+YFviyJ2sMxgidKXUDq8x3DQyTZKxNFhzbKiw&#10;pVVFxVf+bRTs3to6PW/e3bYJdMz1z2G5GR6U6j92L1MQgbpwF/+7X3WcP5qkz/D3TrxB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qwqMUAAADeAAAADwAAAAAAAAAA&#10;AAAAAAChAgAAZHJzL2Rvd25yZXYueG1sUEsFBgAAAAAEAAQA+QAAAJMDAAAAAA==&#10;" strokeweight=".5pt">
                  <v:stroke endarrow="block"/>
                </v:shape>
                <v:shape id="Text Box 10640" o:spid="_x0000_s2630" type="#_x0000_t202" style="position:absolute;left:1349;top:8799;width:697;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Bl9MYA&#10;AADeAAAADwAAAGRycy9kb3ducmV2LnhtbESPQWvCQBCF74L/YRmht7prW4tGVykthZ4sWhW8Ddkx&#10;CWZnQ3Zr0n/fOQjeZpg3771vue59ra7UxiqwhcnYgCLOg6u4sLD/+XycgYoJ2WEdmCz8UYT1ajhY&#10;YuZCx1u67lKhxIRjhhbKlJpM65iX5DGOQ0Mst3NoPSZZ20K7Fjsx97V+MuZVe6xYEkps6L2k/LL7&#10;9RYOm/Pp+GK+iw8/bbrQG81+rq19GPVvC1CJ+nQX376/nNSfzp4FQHBkBr3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Bl9MYAAADeAAAADwAAAAAAAAAAAAAAAACYAgAAZHJz&#10;L2Rvd25yZXYueG1sUEsFBgAAAAAEAAQA9QAAAIsDAAAAAA==&#10;" filled="f" stroked="f">
                  <v:textbox>
                    <w:txbxContent>
                      <w:p w:rsidR="00862F6C" w:rsidRPr="008A5886" w:rsidRDefault="00862F6C" w:rsidP="00F20E5B">
                        <w:pPr>
                          <w:rPr>
                            <w:rFonts w:asciiTheme="majorHAnsi" w:hAnsiTheme="majorHAnsi" w:cstheme="majorHAnsi"/>
                            <w:sz w:val="18"/>
                            <w:szCs w:val="18"/>
                          </w:rPr>
                        </w:pPr>
                        <w:r w:rsidRPr="008A5886">
                          <w:rPr>
                            <w:rFonts w:asciiTheme="majorHAnsi" w:hAnsiTheme="majorHAnsi" w:cstheme="majorHAnsi"/>
                            <w:sz w:val="18"/>
                            <w:szCs w:val="18"/>
                          </w:rPr>
                          <w:t xml:space="preserve">Stop </w:t>
                        </w:r>
                      </w:p>
                    </w:txbxContent>
                  </v:textbox>
                </v:shape>
                <v:shape id="AutoShape 11467" o:spid="_x0000_s2631" type="#_x0000_t32" style="position:absolute;left:6335;top:10687;width:227;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0TItsgAAADeAAAADwAAAGRycy9kb3ducmV2LnhtbESP3WrCQBCF7wu+wzJCb6RubOoPqZsg&#10;hVJFULR9gCE7JsHsbMhuTPr2bkHo3QznzPnOrLPB1OJGrassK5hNIxDEudUVFwp+vj9fViCcR9ZY&#10;WyYFv+QgS0dPa0y07flEt7MvRAhhl6CC0vsmkdLlJRl0U9sQB+1iW4M+rG0hdYt9CDe1fI2ihTRY&#10;cSCU2NBHSfn13JnAjd92XHS62y33y+Pk8OWa08Up9TweNu8gPA3+3/y43upQf76KZ/D3TphBpn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0TItsgAAADeAAAADwAAAAAA&#10;AAAAAAAAAAChAgAAZHJzL2Rvd25yZXYueG1sUEsFBgAAAAAEAAQA+QAAAJYDAAAAAA==&#10;"/>
                <v:shape id="Text Box 11468" o:spid="_x0000_s2632" type="#_x0000_t202" style="position:absolute;left:6466;top:10519;width:177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eGMMA&#10;AADeAAAADwAAAGRycy9kb3ducmV2LnhtbERPS2sCMRC+F/wPYQRvNVGr2HWjiCJ4alHbgrdhM/vA&#10;zWTZRHf775tCobf5+J6Tbnpbiwe1vnKsYTJWIIgzZyouNHxcDs9LED4gG6wdk4Zv8rBZD55STIzr&#10;+ESPcyhEDGGfoIYyhCaR0mclWfRj1xBHLnetxRBhW0jTYhfDbS2nSi2kxYpjQ4kN7UrKbue71fD5&#10;ll+/XtR7sbfzpnO9kmxfpdajYb9dgQjUh3/xn/to4vz5cjaF33fiD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5eGMMAAADeAAAADwAAAAAAAAAAAAAAAACYAgAAZHJzL2Rv&#10;d25yZXYueG1sUEsFBgAAAAAEAAQA9QAAAIgDAAAAAA==&#10;" filled="f" stroked="f">
                  <v:textbox>
                    <w:txbxContent>
                      <w:p w:rsidR="00862F6C" w:rsidRPr="008A5886" w:rsidRDefault="00862F6C" w:rsidP="0042451A">
                        <w:pPr>
                          <w:rPr>
                            <w:rFonts w:asciiTheme="majorHAnsi" w:hAnsiTheme="majorHAnsi" w:cstheme="majorHAnsi"/>
                            <w:sz w:val="18"/>
                            <w:szCs w:val="18"/>
                          </w:rPr>
                        </w:pPr>
                        <w:r>
                          <w:rPr>
                            <w:rFonts w:asciiTheme="majorHAnsi" w:hAnsiTheme="majorHAnsi" w:cstheme="majorHAnsi"/>
                            <w:sz w:val="18"/>
                            <w:szCs w:val="18"/>
                          </w:rPr>
                          <w:t>FV740 closed</w:t>
                        </w:r>
                        <w:r w:rsidRPr="008A5886">
                          <w:rPr>
                            <w:rFonts w:asciiTheme="majorHAnsi" w:hAnsiTheme="majorHAnsi" w:cstheme="majorHAnsi"/>
                            <w:sz w:val="18"/>
                            <w:szCs w:val="18"/>
                          </w:rPr>
                          <w:t xml:space="preserve"> </w:t>
                        </w:r>
                      </w:p>
                    </w:txbxContent>
                  </v:textbox>
                </v:shape>
              </v:group>
            </w:pict>
          </mc:Fallback>
        </mc:AlternateContent>
      </w:r>
    </w:p>
    <w:p w:rsidR="00EB7EBC" w:rsidRPr="00902EBC" w:rsidRDefault="0023450B" w:rsidP="009C03A1">
      <w:pPr>
        <w:ind w:left="170"/>
        <w:jc w:val="center"/>
      </w:pPr>
      <w:r>
        <w:rPr>
          <w:noProof/>
          <w:szCs w:val="20"/>
          <w:lang w:val="sv-SE" w:eastAsia="sv-SE"/>
        </w:rPr>
        <mc:AlternateContent>
          <mc:Choice Requires="wps">
            <w:drawing>
              <wp:anchor distT="0" distB="0" distL="114300" distR="114300" simplePos="0" relativeHeight="251651584" behindDoc="0" locked="0" layoutInCell="1" allowOverlap="1">
                <wp:simplePos x="0" y="0"/>
                <wp:positionH relativeFrom="column">
                  <wp:posOffset>3054350</wp:posOffset>
                </wp:positionH>
                <wp:positionV relativeFrom="paragraph">
                  <wp:posOffset>2034540</wp:posOffset>
                </wp:positionV>
                <wp:extent cx="259080" cy="257810"/>
                <wp:effectExtent l="19050" t="19050" r="26670" b="27940"/>
                <wp:wrapNone/>
                <wp:docPr id="17576" name="Oval 4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AD3085">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2633" style="position:absolute;left:0;text-align:left;margin-left:240.5pt;margin-top:160.2pt;width:20.4pt;height:20.3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" strokecolor="#4a7ebb" strokeweight="3.5pt">
                <v:textbox inset="0,0,0,0">
                  <w:txbxContent>
                    <w:p w:rsidR="00862F6C" w:rsidRPr="00A87CE9" w:rsidRDefault="00862F6C" w:rsidP="00AD3085">
                      <w:pPr>
                        <w:jc w:val="center"/>
                        <w:rPr>
                          <w:rFonts w:ascii="Times New Roman" w:hAnsi="Times New Roman" w:cs="Times New Roman"/>
                          <w:b/>
                          <w:szCs w:val="20"/>
                        </w:rPr>
                      </w:pPr>
                      <w:r>
                        <w:rPr>
                          <w:rFonts w:ascii="Times New Roman" w:hAnsi="Times New Roman" w:cs="Times New Roman"/>
                          <w:b/>
                          <w:szCs w:val="20"/>
                        </w:rPr>
                        <w:t>6</w:t>
                      </w:r>
                    </w:p>
                  </w:txbxContent>
                </v:textbox>
              </v:oval>
            </w:pict>
          </mc:Fallback>
        </mc:AlternateContent>
      </w:r>
      <w:r>
        <w:rPr>
          <w:noProof/>
          <w:szCs w:val="20"/>
          <w:lang w:val="sv-SE" w:eastAsia="sv-SE"/>
        </w:rPr>
        <mc:AlternateContent>
          <mc:Choice Requires="wps">
            <w:drawing>
              <wp:anchor distT="0" distB="0" distL="114300" distR="114300" simplePos="0" relativeHeight="251650560" behindDoc="0" locked="0" layoutInCell="1" allowOverlap="1">
                <wp:simplePos x="0" y="0"/>
                <wp:positionH relativeFrom="column">
                  <wp:posOffset>1440815</wp:posOffset>
                </wp:positionH>
                <wp:positionV relativeFrom="paragraph">
                  <wp:posOffset>841375</wp:posOffset>
                </wp:positionV>
                <wp:extent cx="259080" cy="257810"/>
                <wp:effectExtent l="19050" t="19050" r="26670" b="27940"/>
                <wp:wrapNone/>
                <wp:docPr id="17575" name="Oval 4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AD3085">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2634" style="position:absolute;left:0;text-align:left;margin-left:113.45pt;margin-top:66.25pt;width:20.4pt;height:20.3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" strokecolor="#4a7ebb" strokeweight="3.5pt">
                <v:textbox inset="0,0,0,0">
                  <w:txbxContent>
                    <w:p w:rsidR="00862F6C" w:rsidRPr="00A87CE9" w:rsidRDefault="00862F6C" w:rsidP="00AD3085">
                      <w:pPr>
                        <w:jc w:val="center"/>
                        <w:rPr>
                          <w:rFonts w:ascii="Times New Roman" w:hAnsi="Times New Roman" w:cs="Times New Roman"/>
                          <w:b/>
                          <w:szCs w:val="20"/>
                        </w:rPr>
                      </w:pPr>
                      <w:r>
                        <w:rPr>
                          <w:rFonts w:ascii="Times New Roman" w:hAnsi="Times New Roman" w:cs="Times New Roman"/>
                          <w:b/>
                          <w:szCs w:val="20"/>
                        </w:rPr>
                        <w:t>4</w:t>
                      </w:r>
                    </w:p>
                  </w:txbxContent>
                </v:textbox>
              </v:oval>
            </w:pict>
          </mc:Fallback>
        </mc:AlternateContent>
      </w:r>
      <w:r>
        <w:rPr>
          <w:noProof/>
          <w:szCs w:val="20"/>
          <w:lang w:val="sv-SE" w:eastAsia="sv-SE"/>
        </w:rPr>
        <mc:AlternateContent>
          <mc:Choice Requires="wps">
            <w:drawing>
              <wp:anchor distT="0" distB="0" distL="114300" distR="114300" simplePos="0" relativeHeight="251649536" behindDoc="0" locked="0" layoutInCell="1" allowOverlap="1">
                <wp:simplePos x="0" y="0"/>
                <wp:positionH relativeFrom="column">
                  <wp:posOffset>1435100</wp:posOffset>
                </wp:positionH>
                <wp:positionV relativeFrom="paragraph">
                  <wp:posOffset>37465</wp:posOffset>
                </wp:positionV>
                <wp:extent cx="259080" cy="257810"/>
                <wp:effectExtent l="19050" t="19050" r="26670" b="27940"/>
                <wp:wrapNone/>
                <wp:docPr id="17574" name="Oval 4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AD3085">
                            <w:pPr>
                              <w:jc w:val="center"/>
                              <w:rPr>
                                <w:rFonts w:ascii="Times New Roman" w:hAnsi="Times New Roman" w:cs="Times New Roman"/>
                                <w:b/>
                                <w:szCs w:val="20"/>
                              </w:rPr>
                            </w:pPr>
                            <w:r w:rsidRPr="00A87CE9">
                              <w:rPr>
                                <w:rFonts w:ascii="Times New Roman" w:hAnsi="Times New Roman" w:cs="Times New Roman"/>
                                <w:b/>
                                <w:szCs w:val="20"/>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2635" style="position:absolute;left:0;text-align:left;margin-left:113pt;margin-top:2.95pt;width:20.4pt;height:20.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" strokecolor="#4a7ebb" strokeweight="3.5pt">
                <v:textbox inset="0,0,0,0">
                  <w:txbxContent>
                    <w:p w:rsidR="00862F6C" w:rsidRPr="00A87CE9" w:rsidRDefault="00862F6C" w:rsidP="00AD3085">
                      <w:pPr>
                        <w:jc w:val="center"/>
                        <w:rPr>
                          <w:rFonts w:ascii="Times New Roman" w:hAnsi="Times New Roman" w:cs="Times New Roman"/>
                          <w:b/>
                          <w:szCs w:val="20"/>
                        </w:rPr>
                      </w:pPr>
                      <w:r w:rsidRPr="00A87CE9">
                        <w:rPr>
                          <w:rFonts w:ascii="Times New Roman" w:hAnsi="Times New Roman" w:cs="Times New Roman"/>
                          <w:b/>
                          <w:szCs w:val="20"/>
                        </w:rPr>
                        <w:t>0</w:t>
                      </w:r>
                    </w:p>
                  </w:txbxContent>
                </v:textbox>
              </v:oval>
            </w:pict>
          </mc:Fallback>
        </mc:AlternateContent>
      </w:r>
      <w:r>
        <w:rPr>
          <w:noProof/>
          <w:szCs w:val="20"/>
          <w:lang w:val="sv-SE" w:eastAsia="sv-SE"/>
        </w:rPr>
        <mc:AlternateContent>
          <mc:Choice Requires="wps">
            <w:drawing>
              <wp:anchor distT="0" distB="0" distL="114300" distR="114300" simplePos="0" relativeHeight="251657728" behindDoc="0" locked="0" layoutInCell="1" allowOverlap="1">
                <wp:simplePos x="0" y="0"/>
                <wp:positionH relativeFrom="margin">
                  <wp:align>left</wp:align>
                </wp:positionH>
                <wp:positionV relativeFrom="paragraph">
                  <wp:posOffset>4742180</wp:posOffset>
                </wp:positionV>
                <wp:extent cx="890270" cy="201295"/>
                <wp:effectExtent l="0" t="0" r="5080" b="8255"/>
                <wp:wrapNone/>
                <wp:docPr id="17583" name="Text Box 4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270" cy="201295"/>
                        </a:xfrm>
                        <a:prstGeom prst="rect">
                          <a:avLst/>
                        </a:prstGeom>
                        <a:solidFill>
                          <a:schemeClr val="bg1"/>
                        </a:solidFill>
                        <a:ln>
                          <a:noFill/>
                        </a:ln>
                        <a:effectLst/>
                      </wps:spPr>
                      <wps:txbx>
                        <w:txbxContent>
                          <w:p w:rsidR="00862F6C" w:rsidRPr="00DF61A7" w:rsidRDefault="00862F6C" w:rsidP="00AD3085">
                            <w:pPr>
                              <w:rPr>
                                <w:color w:val="FF0000"/>
                              </w:rPr>
                            </w:pPr>
                            <w:r>
                              <w:rPr>
                                <w:color w:val="FF0000"/>
                              </w:rPr>
                              <w:t>Subsequence</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2636" type="#_x0000_t202" style="position:absolute;left:0;text-align:left;margin-left:0;margin-top:373.4pt;width:70.1pt;height:15.85pt;z-index:251657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" fillcolor="white [3212]" stroked="f">
                <v:textbox inset="0,0,0,0">
                  <w:txbxContent>
                    <w:p w:rsidR="00862F6C" w:rsidRPr="00DF61A7" w:rsidRDefault="00862F6C" w:rsidP="00AD3085">
                      <w:pPr>
                        <w:rPr>
                          <w:color w:val="FF0000"/>
                        </w:rPr>
                      </w:pPr>
                      <w:r>
                        <w:rPr>
                          <w:color w:val="FF0000"/>
                        </w:rPr>
                        <w:t>Subsequence</w:t>
                      </w:r>
                    </w:p>
                  </w:txbxContent>
                </v:textbox>
                <w10:wrap anchorx="margin"/>
              </v:shape>
            </w:pict>
          </mc:Fallback>
        </mc:AlternateContent>
      </w:r>
      <w:r>
        <w:rPr>
          <w:noProof/>
          <w:szCs w:val="20"/>
          <w:lang w:val="sv-SE" w:eastAsia="sv-SE"/>
        </w:rPr>
        <mc:AlternateContent>
          <mc:Choice Requires="wps">
            <w:drawing>
              <wp:anchor distT="0" distB="0" distL="114300" distR="114300" simplePos="0" relativeHeight="251653632" behindDoc="0" locked="0" layoutInCell="1" allowOverlap="1">
                <wp:simplePos x="0" y="0"/>
                <wp:positionH relativeFrom="column">
                  <wp:posOffset>-210185</wp:posOffset>
                </wp:positionH>
                <wp:positionV relativeFrom="paragraph">
                  <wp:posOffset>1659255</wp:posOffset>
                </wp:positionV>
                <wp:extent cx="890270" cy="201295"/>
                <wp:effectExtent l="0" t="0" r="5080" b="8255"/>
                <wp:wrapNone/>
                <wp:docPr id="17579" name="Text Box 4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270" cy="201295"/>
                        </a:xfrm>
                        <a:prstGeom prst="rect">
                          <a:avLst/>
                        </a:prstGeom>
                        <a:solidFill>
                          <a:schemeClr val="bg1"/>
                        </a:solidFill>
                        <a:ln>
                          <a:noFill/>
                        </a:ln>
                        <a:effectLst/>
                      </wps:spPr>
                      <wps:txbx>
                        <w:txbxContent>
                          <w:p w:rsidR="00862F6C" w:rsidRPr="00DF61A7" w:rsidRDefault="00862F6C" w:rsidP="00AD3085">
                            <w:pPr>
                              <w:rPr>
                                <w:color w:val="FF0000"/>
                              </w:rPr>
                            </w:pPr>
                            <w:r>
                              <w:rPr>
                                <w:color w:val="FF0000"/>
                              </w:rPr>
                              <w:t>Subsequence</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2637" type="#_x0000_t202" style="position:absolute;left:0;text-align:left;margin-left:-16.55pt;margin-top:130.65pt;width:70.1pt;height:15.8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" fillcolor="white [3212]" stroked="f">
                <v:textbox inset="0,0,0,0">
                  <w:txbxContent>
                    <w:p w:rsidR="00862F6C" w:rsidRPr="00DF61A7" w:rsidRDefault="00862F6C" w:rsidP="00AD3085">
                      <w:pPr>
                        <w:rPr>
                          <w:color w:val="FF0000"/>
                        </w:rPr>
                      </w:pPr>
                      <w:r>
                        <w:rPr>
                          <w:color w:val="FF0000"/>
                        </w:rPr>
                        <w:t>Subsequence</w:t>
                      </w:r>
                    </w:p>
                  </w:txbxContent>
                </v:textbox>
              </v:shape>
            </w:pict>
          </mc:Fallback>
        </mc:AlternateContent>
      </w:r>
      <w:r>
        <w:rPr>
          <w:noProof/>
          <w:szCs w:val="20"/>
          <w:lang w:val="sv-SE" w:eastAsia="sv-SE"/>
        </w:rPr>
        <mc:AlternateContent>
          <mc:Choice Requires="wps">
            <w:drawing>
              <wp:anchor distT="0" distB="0" distL="114300" distR="114300" simplePos="0" relativeHeight="251655680" behindDoc="0" locked="0" layoutInCell="1" allowOverlap="1">
                <wp:simplePos x="0" y="0"/>
                <wp:positionH relativeFrom="margin">
                  <wp:posOffset>2799080</wp:posOffset>
                </wp:positionH>
                <wp:positionV relativeFrom="paragraph">
                  <wp:posOffset>2395855</wp:posOffset>
                </wp:positionV>
                <wp:extent cx="890270" cy="201295"/>
                <wp:effectExtent l="0" t="0" r="5080" b="8255"/>
                <wp:wrapNone/>
                <wp:docPr id="17581" name="Text Box 4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270" cy="201295"/>
                        </a:xfrm>
                        <a:prstGeom prst="rect">
                          <a:avLst/>
                        </a:prstGeom>
                        <a:solidFill>
                          <a:schemeClr val="bg1"/>
                        </a:solidFill>
                        <a:ln>
                          <a:noFill/>
                        </a:ln>
                        <a:effectLst/>
                      </wps:spPr>
                      <wps:txbx>
                        <w:txbxContent>
                          <w:p w:rsidR="00862F6C" w:rsidRPr="00DF61A7" w:rsidRDefault="00862F6C" w:rsidP="00AD3085">
                            <w:pPr>
                              <w:rPr>
                                <w:color w:val="FF0000"/>
                              </w:rPr>
                            </w:pPr>
                            <w:r>
                              <w:rPr>
                                <w:color w:val="FF0000"/>
                              </w:rPr>
                              <w:t>Subsequence</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2638" type="#_x0000_t202" style="position:absolute;left:0;text-align:left;margin-left:220.4pt;margin-top:188.65pt;width:70.1pt;height:15.8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" fillcolor="white [3212]" stroked="f">
                <v:textbox inset="0,0,0,0">
                  <w:txbxContent>
                    <w:p w:rsidR="00862F6C" w:rsidRPr="00DF61A7" w:rsidRDefault="00862F6C" w:rsidP="00AD3085">
                      <w:pPr>
                        <w:rPr>
                          <w:color w:val="FF0000"/>
                        </w:rPr>
                      </w:pPr>
                      <w:r>
                        <w:rPr>
                          <w:color w:val="FF0000"/>
                        </w:rPr>
                        <w:t>Subsequence</w:t>
                      </w:r>
                    </w:p>
                  </w:txbxContent>
                </v:textbox>
                <w10:wrap anchorx="margin"/>
              </v:shape>
            </w:pict>
          </mc:Fallback>
        </mc:AlternateContent>
      </w:r>
      <w:r>
        <w:rPr>
          <w:noProof/>
          <w:szCs w:val="20"/>
          <w:lang w:val="sv-SE" w:eastAsia="sv-SE"/>
        </w:rPr>
        <mc:AlternateContent>
          <mc:Choice Requires="wps">
            <w:drawing>
              <wp:anchor distT="0" distB="0" distL="114300" distR="114300" simplePos="0" relativeHeight="251656704" behindDoc="0" locked="0" layoutInCell="1" allowOverlap="1">
                <wp:simplePos x="0" y="0"/>
                <wp:positionH relativeFrom="column">
                  <wp:posOffset>-52070</wp:posOffset>
                </wp:positionH>
                <wp:positionV relativeFrom="paragraph">
                  <wp:posOffset>4773930</wp:posOffset>
                </wp:positionV>
                <wp:extent cx="5871210" cy="2512060"/>
                <wp:effectExtent l="19050" t="19050" r="15240" b="21590"/>
                <wp:wrapNone/>
                <wp:docPr id="17582" name="AutoShape 4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1210" cy="2512060"/>
                        </a:xfrm>
                        <a:prstGeom prst="roundRect">
                          <a:avLst>
                            <a:gd name="adj" fmla="val 16667"/>
                          </a:avLst>
                        </a:prstGeom>
                        <a:noFill/>
                        <a:ln w="44450">
                          <a:solidFill>
                            <a:srgbClr val="FF0000"/>
                          </a:solidFill>
                          <a:round/>
                          <a:headEnd/>
                          <a:tailEnd/>
                        </a:ln>
                        <a:effectLst/>
                        <a:extLst>
                          <a:ext uri="{909E8E84-426E-40DD-AFC4-6F175D3DCCD1}">
                            <a14:hiddenFill xmlns:a14="http://schemas.microsoft.com/office/drawing/2010/main">
                              <a:solidFill>
                                <a:srgbClr val="FFFFFF"/>
                              </a:soli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263" o:spid="_x0000_s1026" style="position:absolute;margin-left:-4.1pt;margin-top:375.9pt;width:462.3pt;height:197.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" filled="f" strokecolor="red" strokeweight="3.5pt">
                <v:textbox inset=",7.2pt,,7.2pt"/>
              </v:roundrect>
            </w:pict>
          </mc:Fallback>
        </mc:AlternateContent>
      </w:r>
      <w:r>
        <w:rPr>
          <w:noProof/>
          <w:szCs w:val="20"/>
          <w:lang w:val="sv-SE" w:eastAsia="sv-SE"/>
        </w:rPr>
        <mc:AlternateContent>
          <mc:Choice Requires="wps">
            <w:drawing>
              <wp:anchor distT="0" distB="0" distL="114300" distR="114300" simplePos="0" relativeHeight="251654656" behindDoc="0" locked="0" layoutInCell="1" allowOverlap="1">
                <wp:simplePos x="0" y="0"/>
                <wp:positionH relativeFrom="column">
                  <wp:posOffset>2903855</wp:posOffset>
                </wp:positionH>
                <wp:positionV relativeFrom="paragraph">
                  <wp:posOffset>2435225</wp:posOffset>
                </wp:positionV>
                <wp:extent cx="2343785" cy="2213610"/>
                <wp:effectExtent l="19050" t="19050" r="18415" b="15240"/>
                <wp:wrapNone/>
                <wp:docPr id="17580" name="AutoShape 4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3785" cy="2213610"/>
                        </a:xfrm>
                        <a:prstGeom prst="roundRect">
                          <a:avLst>
                            <a:gd name="adj" fmla="val 16667"/>
                          </a:avLst>
                        </a:prstGeom>
                        <a:noFill/>
                        <a:ln w="44450">
                          <a:solidFill>
                            <a:srgbClr val="FF0000"/>
                          </a:solidFill>
                          <a:round/>
                          <a:headEnd/>
                          <a:tailEnd/>
                        </a:ln>
                        <a:effectLst/>
                        <a:extLst>
                          <a:ext uri="{909E8E84-426E-40DD-AFC4-6F175D3DCCD1}">
                            <a14:hiddenFill xmlns:a14="http://schemas.microsoft.com/office/drawing/2010/main">
                              <a:solidFill>
                                <a:srgbClr val="FFFFFF"/>
                              </a:soli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263" o:spid="_x0000_s1026" style="position:absolute;margin-left:228.65pt;margin-top:191.75pt;width:184.55pt;height:174.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" filled="f" strokecolor="red" strokeweight="3.5pt">
                <v:textbox inset=",7.2pt,,7.2pt"/>
              </v:roundrect>
            </w:pict>
          </mc:Fallback>
        </mc:AlternateContent>
      </w:r>
      <w:r>
        <w:rPr>
          <w:noProof/>
          <w:szCs w:val="20"/>
          <w:lang w:val="sv-SE" w:eastAsia="sv-SE"/>
        </w:rPr>
        <mc:AlternateContent>
          <mc:Choice Requires="wps">
            <w:drawing>
              <wp:anchor distT="0" distB="0" distL="114300" distR="114300" simplePos="0" relativeHeight="251652608" behindDoc="0" locked="0" layoutInCell="1" allowOverlap="1">
                <wp:simplePos x="0" y="0"/>
                <wp:positionH relativeFrom="column">
                  <wp:posOffset>-142875</wp:posOffset>
                </wp:positionH>
                <wp:positionV relativeFrom="paragraph">
                  <wp:posOffset>1739265</wp:posOffset>
                </wp:positionV>
                <wp:extent cx="2343785" cy="1912620"/>
                <wp:effectExtent l="19050" t="19050" r="18415" b="11430"/>
                <wp:wrapNone/>
                <wp:docPr id="17578" name="AutoShape 4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3785" cy="1912620"/>
                        </a:xfrm>
                        <a:prstGeom prst="roundRect">
                          <a:avLst>
                            <a:gd name="adj" fmla="val 16667"/>
                          </a:avLst>
                        </a:prstGeom>
                        <a:noFill/>
                        <a:ln w="44450">
                          <a:solidFill>
                            <a:srgbClr val="FF0000"/>
                          </a:solidFill>
                          <a:round/>
                          <a:headEnd/>
                          <a:tailEnd/>
                        </a:ln>
                        <a:effectLst/>
                        <a:extLst>
                          <a:ext uri="{909E8E84-426E-40DD-AFC4-6F175D3DCCD1}">
                            <a14:hiddenFill xmlns:a14="http://schemas.microsoft.com/office/drawing/2010/main">
                              <a:solidFill>
                                <a:srgbClr val="FFFFFF"/>
                              </a:soli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263" o:spid="_x0000_s1026" style="position:absolute;margin-left:-11.25pt;margin-top:136.95pt;width:184.55pt;height:150.6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" filled="f" strokecolor="red" strokeweight="3.5pt">
                <v:textbox inset=",7.2pt,,7.2pt"/>
              </v:roundrect>
            </w:pict>
          </mc:Fallback>
        </mc:AlternateContent>
      </w:r>
      <w:r w:rsidR="00193662" w:rsidRPr="00902EBC">
        <w:rPr>
          <w:szCs w:val="20"/>
        </w:rPr>
        <w:br w:type="page"/>
      </w:r>
      <w:r w:rsidR="00687034" w:rsidRPr="00902EBC">
        <w:lastRenderedPageBreak/>
        <w:t>8</w:t>
      </w:r>
      <w:r w:rsidR="00EB7EBC" w:rsidRPr="00902EBC">
        <w:t xml:space="preserve"> – LHe level measurement</w:t>
      </w:r>
    </w:p>
    <w:p w:rsidR="00902EBC" w:rsidRDefault="00902EBC" w:rsidP="009268FB">
      <w:pPr>
        <w:spacing w:before="120"/>
        <w:jc w:val="both"/>
        <w:rPr>
          <w:szCs w:val="20"/>
        </w:rPr>
      </w:pPr>
    </w:p>
    <w:p w:rsidR="009268FB" w:rsidRPr="00466DFF" w:rsidRDefault="009268FB" w:rsidP="009268FB">
      <w:pPr>
        <w:spacing w:before="120"/>
        <w:jc w:val="both"/>
        <w:rPr>
          <w:b/>
          <w:szCs w:val="20"/>
        </w:rPr>
      </w:pPr>
      <w:r w:rsidRPr="00466DFF">
        <w:rPr>
          <w:b/>
          <w:szCs w:val="20"/>
        </w:rPr>
        <w:t xml:space="preserve">Sensors and actuators used: </w:t>
      </w:r>
    </w:p>
    <w:p w:rsidR="009268FB" w:rsidRPr="00862F6C" w:rsidRDefault="00F13E4D" w:rsidP="00F13E4D">
      <w:pPr>
        <w:rPr>
          <w:szCs w:val="20"/>
          <w:lang w:val="sv-SE"/>
        </w:rPr>
      </w:pPr>
      <w:r w:rsidRPr="00862F6C">
        <w:rPr>
          <w:szCs w:val="20"/>
          <w:lang w:val="sv-SE"/>
        </w:rPr>
        <w:t>-</w:t>
      </w:r>
      <w:r w:rsidR="009268FB" w:rsidRPr="00862F6C">
        <w:rPr>
          <w:szCs w:val="20"/>
          <w:lang w:val="sv-SE"/>
        </w:rPr>
        <w:t xml:space="preserve"> Temperature:  TT603, TT613, TT6</w:t>
      </w:r>
      <w:r w:rsidR="006770A2" w:rsidRPr="00862F6C">
        <w:rPr>
          <w:szCs w:val="20"/>
          <w:lang w:val="sv-SE"/>
        </w:rPr>
        <w:t>42, TT644, TT646, TT647, TT662, TT663, TT666</w:t>
      </w:r>
      <w:r w:rsidR="00740B88" w:rsidRPr="00862F6C">
        <w:rPr>
          <w:szCs w:val="20"/>
          <w:lang w:val="sv-SE"/>
        </w:rPr>
        <w:t>,</w:t>
      </w:r>
      <w:r w:rsidR="006770A2" w:rsidRPr="00862F6C">
        <w:rPr>
          <w:szCs w:val="20"/>
          <w:lang w:val="sv-SE"/>
        </w:rPr>
        <w:t xml:space="preserve"> TT684</w:t>
      </w:r>
    </w:p>
    <w:p w:rsidR="009268FB" w:rsidRPr="00862F6C" w:rsidRDefault="00F13E4D" w:rsidP="00F13E4D">
      <w:pPr>
        <w:rPr>
          <w:szCs w:val="20"/>
          <w:lang w:val="sv-SE"/>
        </w:rPr>
      </w:pPr>
      <w:r w:rsidRPr="00862F6C">
        <w:rPr>
          <w:szCs w:val="20"/>
          <w:lang w:val="sv-SE"/>
        </w:rPr>
        <w:t>-</w:t>
      </w:r>
      <w:r w:rsidR="009268FB" w:rsidRPr="00862F6C">
        <w:rPr>
          <w:szCs w:val="20"/>
          <w:lang w:val="sv-SE"/>
        </w:rPr>
        <w:t xml:space="preserve"> Level: LT600, </w:t>
      </w:r>
      <w:r w:rsidR="00165F9D" w:rsidRPr="00862F6C">
        <w:rPr>
          <w:szCs w:val="20"/>
          <w:lang w:val="sv-SE"/>
        </w:rPr>
        <w:t xml:space="preserve">LT660, </w:t>
      </w:r>
      <w:r w:rsidR="009E1E1B" w:rsidRPr="00862F6C">
        <w:rPr>
          <w:szCs w:val="20"/>
          <w:lang w:val="sv-SE"/>
        </w:rPr>
        <w:t>LT661</w:t>
      </w:r>
      <w:r w:rsidR="009268FB" w:rsidRPr="00862F6C">
        <w:rPr>
          <w:szCs w:val="20"/>
          <w:lang w:val="sv-SE"/>
        </w:rPr>
        <w:t xml:space="preserve">, </w:t>
      </w:r>
      <w:r w:rsidR="00165F9D" w:rsidRPr="00862F6C">
        <w:rPr>
          <w:szCs w:val="20"/>
          <w:lang w:val="sv-SE"/>
        </w:rPr>
        <w:t>LT</w:t>
      </w:r>
      <w:r w:rsidR="009268FB" w:rsidRPr="00862F6C">
        <w:rPr>
          <w:szCs w:val="20"/>
          <w:lang w:val="sv-SE"/>
        </w:rPr>
        <w:t>670</w:t>
      </w:r>
      <w:r w:rsidR="00165F9D" w:rsidRPr="00862F6C">
        <w:rPr>
          <w:szCs w:val="20"/>
          <w:lang w:val="sv-SE"/>
        </w:rPr>
        <w:t>,</w:t>
      </w:r>
      <w:r w:rsidR="009E1E1B" w:rsidRPr="00862F6C">
        <w:rPr>
          <w:szCs w:val="20"/>
          <w:lang w:val="sv-SE"/>
        </w:rPr>
        <w:t xml:space="preserve"> </w:t>
      </w:r>
      <w:r w:rsidR="00165F9D" w:rsidRPr="00862F6C">
        <w:rPr>
          <w:szCs w:val="20"/>
          <w:lang w:val="sv-SE"/>
        </w:rPr>
        <w:t>LT671</w:t>
      </w:r>
      <w:r w:rsidR="009268FB" w:rsidRPr="00862F6C">
        <w:rPr>
          <w:szCs w:val="20"/>
          <w:lang w:val="sv-SE"/>
        </w:rPr>
        <w:t xml:space="preserve">, </w:t>
      </w:r>
      <w:r w:rsidR="00165F9D" w:rsidRPr="00862F6C">
        <w:rPr>
          <w:szCs w:val="20"/>
          <w:lang w:val="sv-SE"/>
        </w:rPr>
        <w:t>LT</w:t>
      </w:r>
      <w:r w:rsidR="009268FB" w:rsidRPr="00862F6C">
        <w:rPr>
          <w:szCs w:val="20"/>
          <w:lang w:val="sv-SE"/>
        </w:rPr>
        <w:t>680</w:t>
      </w:r>
      <w:r w:rsidR="00165F9D" w:rsidRPr="00862F6C">
        <w:rPr>
          <w:szCs w:val="20"/>
          <w:lang w:val="sv-SE"/>
        </w:rPr>
        <w:t xml:space="preserve">, </w:t>
      </w:r>
      <w:r w:rsidR="009E1E1B" w:rsidRPr="00862F6C">
        <w:rPr>
          <w:szCs w:val="20"/>
          <w:lang w:val="sv-SE"/>
        </w:rPr>
        <w:t>LT681, LT682</w:t>
      </w:r>
      <w:r w:rsidR="009268FB" w:rsidRPr="00862F6C">
        <w:rPr>
          <w:szCs w:val="20"/>
          <w:lang w:val="sv-SE"/>
        </w:rPr>
        <w:t>, LT68</w:t>
      </w:r>
      <w:r w:rsidR="009E1E1B" w:rsidRPr="00862F6C">
        <w:rPr>
          <w:szCs w:val="20"/>
          <w:lang w:val="sv-SE"/>
        </w:rPr>
        <w:t>3</w:t>
      </w:r>
      <w:r w:rsidR="00165F9D" w:rsidRPr="00862F6C">
        <w:rPr>
          <w:szCs w:val="20"/>
          <w:lang w:val="sv-SE"/>
        </w:rPr>
        <w:t>, LI660, LI670, LI680</w:t>
      </w:r>
    </w:p>
    <w:p w:rsidR="007F612E" w:rsidRPr="00862F6C" w:rsidRDefault="007F612E" w:rsidP="007F612E">
      <w:pPr>
        <w:jc w:val="both"/>
        <w:rPr>
          <w:szCs w:val="20"/>
          <w:lang w:val="sv-SE"/>
        </w:rPr>
      </w:pPr>
    </w:p>
    <w:p w:rsidR="007F612E" w:rsidRPr="00902EBC" w:rsidRDefault="007F612E" w:rsidP="007F612E">
      <w:pPr>
        <w:jc w:val="both"/>
        <w:rPr>
          <w:szCs w:val="20"/>
        </w:rPr>
      </w:pPr>
      <w:r w:rsidRPr="00902EBC">
        <w:rPr>
          <w:szCs w:val="20"/>
        </w:rPr>
        <w:t>This sequence starts the level measurement.</w:t>
      </w:r>
    </w:p>
    <w:p w:rsidR="007F612E" w:rsidRPr="00902EBC" w:rsidRDefault="007F612E" w:rsidP="007F612E">
      <w:pPr>
        <w:jc w:val="both"/>
        <w:rPr>
          <w:szCs w:val="20"/>
        </w:rPr>
      </w:pPr>
      <w:r w:rsidRPr="00902EBC">
        <w:rPr>
          <w:szCs w:val="20"/>
        </w:rPr>
        <w:t>The level measurement is stopped at the end of the warm-up sequence.</w:t>
      </w:r>
    </w:p>
    <w:p w:rsidR="007F612E" w:rsidRDefault="007F612E" w:rsidP="00592B96">
      <w:pPr>
        <w:spacing w:before="120"/>
        <w:jc w:val="both"/>
        <w:rPr>
          <w:szCs w:val="20"/>
        </w:rPr>
      </w:pPr>
    </w:p>
    <w:p w:rsidR="004B1B4F" w:rsidRPr="00902EBC" w:rsidRDefault="0023450B" w:rsidP="00592B96">
      <w:pPr>
        <w:spacing w:before="120"/>
        <w:jc w:val="both"/>
        <w:rPr>
          <w:szCs w:val="20"/>
        </w:rPr>
      </w:pPr>
      <w:r>
        <w:rPr>
          <w:noProof/>
          <w:szCs w:val="20"/>
          <w:lang w:val="sv-SE" w:eastAsia="sv-SE"/>
        </w:rPr>
        <mc:AlternateContent>
          <mc:Choice Requires="wpg">
            <w:drawing>
              <wp:anchor distT="0" distB="0" distL="114300" distR="114300" simplePos="0" relativeHeight="251309568" behindDoc="0" locked="0" layoutInCell="1" allowOverlap="1">
                <wp:simplePos x="0" y="0"/>
                <wp:positionH relativeFrom="column">
                  <wp:posOffset>-439420</wp:posOffset>
                </wp:positionH>
                <wp:positionV relativeFrom="paragraph">
                  <wp:posOffset>59690</wp:posOffset>
                </wp:positionV>
                <wp:extent cx="6693535" cy="8399145"/>
                <wp:effectExtent l="0" t="0" r="0" b="1905"/>
                <wp:wrapNone/>
                <wp:docPr id="15606" name="Group 14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93535" cy="8399145"/>
                          <a:chOff x="726" y="2334"/>
                          <a:chExt cx="10702" cy="13376"/>
                        </a:xfrm>
                      </wpg:grpSpPr>
                      <wps:wsp>
                        <wps:cNvPr id="15607" name="AutoShape 4730"/>
                        <wps:cNvCnPr>
                          <a:cxnSpLocks noChangeShapeType="1"/>
                        </wps:cNvCnPr>
                        <wps:spPr bwMode="auto">
                          <a:xfrm flipH="1">
                            <a:off x="6335" y="6364"/>
                            <a:ext cx="487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08" name="AutoShape 4734"/>
                        <wps:cNvCnPr>
                          <a:cxnSpLocks noChangeShapeType="1"/>
                        </wps:cNvCnPr>
                        <wps:spPr bwMode="auto">
                          <a:xfrm flipH="1">
                            <a:off x="5906" y="2644"/>
                            <a:ext cx="1323" cy="1"/>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609" name="AutoShape 4735"/>
                        <wps:cNvCnPr>
                          <a:cxnSpLocks noChangeShapeType="1"/>
                        </wps:cNvCnPr>
                        <wps:spPr bwMode="auto">
                          <a:xfrm>
                            <a:off x="3911" y="3580"/>
                            <a:ext cx="38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10" name="Text Box 4745"/>
                        <wps:cNvSpPr txBox="1">
                          <a:spLocks noChangeArrowheads="1"/>
                        </wps:cNvSpPr>
                        <wps:spPr bwMode="auto">
                          <a:xfrm>
                            <a:off x="3908" y="6490"/>
                            <a:ext cx="2252" cy="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4B1B4F">
                              <w:pPr>
                                <w:rPr>
                                  <w:rFonts w:asciiTheme="majorHAnsi" w:hAnsiTheme="majorHAnsi" w:cstheme="majorHAnsi"/>
                                  <w:sz w:val="18"/>
                                  <w:szCs w:val="18"/>
                                </w:rPr>
                              </w:pPr>
                              <w:r>
                                <w:rPr>
                                  <w:rFonts w:asciiTheme="majorHAnsi" w:hAnsiTheme="majorHAnsi" w:cstheme="majorHAnsi"/>
                                  <w:sz w:val="18"/>
                                  <w:szCs w:val="18"/>
                                </w:rPr>
                                <w:t>(TT603 &amp;</w:t>
                              </w:r>
                              <w:r w:rsidRPr="008A5886">
                                <w:rPr>
                                  <w:rFonts w:asciiTheme="majorHAnsi" w:hAnsiTheme="majorHAnsi" w:cstheme="majorHAnsi"/>
                                  <w:sz w:val="18"/>
                                  <w:szCs w:val="18"/>
                                </w:rPr>
                                <w:t xml:space="preserve"> TT613</w:t>
                              </w:r>
                              <w:r>
                                <w:rPr>
                                  <w:rFonts w:asciiTheme="majorHAnsi" w:hAnsiTheme="majorHAnsi" w:cstheme="majorHAnsi"/>
                                  <w:sz w:val="18"/>
                                  <w:szCs w:val="18"/>
                                </w:rPr>
                                <w:t>)</w:t>
                              </w:r>
                              <w:r w:rsidRPr="008A5886">
                                <w:rPr>
                                  <w:rFonts w:asciiTheme="majorHAnsi" w:hAnsiTheme="majorHAnsi" w:cstheme="majorHAnsi"/>
                                  <w:sz w:val="18"/>
                                  <w:szCs w:val="18"/>
                                </w:rPr>
                                <w:t xml:space="preserve">&gt; 200 K </w:t>
                              </w:r>
                            </w:p>
                            <w:p w:rsidR="00862F6C" w:rsidRPr="008A5886" w:rsidRDefault="00862F6C" w:rsidP="004B1B4F">
                              <w:pPr>
                                <w:rPr>
                                  <w:rFonts w:asciiTheme="majorHAnsi" w:hAnsiTheme="majorHAnsi" w:cstheme="majorHAnsi"/>
                                  <w:sz w:val="18"/>
                                  <w:szCs w:val="18"/>
                                </w:rPr>
                              </w:pPr>
                              <w:r w:rsidRPr="008A5886">
                                <w:rPr>
                                  <w:rFonts w:asciiTheme="majorHAnsi" w:hAnsiTheme="majorHAnsi" w:cstheme="majorHAnsi"/>
                                  <w:sz w:val="18"/>
                                  <w:szCs w:val="18"/>
                                </w:rPr>
                                <w:t>&amp; LT600 &lt; 5%</w:t>
                              </w:r>
                            </w:p>
                          </w:txbxContent>
                        </wps:txbx>
                        <wps:bodyPr rot="0" vert="horz" wrap="square" lIns="91440" tIns="45720" rIns="91440" bIns="45720" anchor="t" anchorCtr="0" upright="1">
                          <a:noAutofit/>
                        </wps:bodyPr>
                      </wps:wsp>
                      <wps:wsp>
                        <wps:cNvPr id="15611" name="Text Box 4750"/>
                        <wps:cNvSpPr txBox="1">
                          <a:spLocks noChangeArrowheads="1"/>
                        </wps:cNvSpPr>
                        <wps:spPr bwMode="auto">
                          <a:xfrm>
                            <a:off x="2209" y="3651"/>
                            <a:ext cx="1764"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4B1B4F">
                              <w:pPr>
                                <w:rPr>
                                  <w:rFonts w:asciiTheme="majorHAnsi" w:hAnsiTheme="majorHAnsi" w:cstheme="majorHAnsi"/>
                                  <w:sz w:val="18"/>
                                  <w:szCs w:val="18"/>
                                </w:rPr>
                              </w:pPr>
                              <w:r>
                                <w:rPr>
                                  <w:rFonts w:asciiTheme="majorHAnsi" w:hAnsiTheme="majorHAnsi" w:cstheme="majorHAnsi"/>
                                  <w:sz w:val="18"/>
                                  <w:szCs w:val="18"/>
                                </w:rPr>
                                <w:t>Start</w:t>
                              </w:r>
                              <w:r w:rsidRPr="008A5886">
                                <w:rPr>
                                  <w:rFonts w:asciiTheme="majorHAnsi" w:hAnsiTheme="majorHAnsi" w:cstheme="majorHAnsi"/>
                                  <w:sz w:val="18"/>
                                  <w:szCs w:val="18"/>
                                </w:rPr>
                                <w:t xml:space="preserve"> cool down VB</w:t>
                              </w:r>
                            </w:p>
                          </w:txbxContent>
                        </wps:txbx>
                        <wps:bodyPr rot="0" vert="horz" wrap="square" lIns="91440" tIns="45720" rIns="91440" bIns="45720" anchor="t" anchorCtr="0" upright="1">
                          <a:noAutofit/>
                        </wps:bodyPr>
                      </wps:wsp>
                      <wps:wsp>
                        <wps:cNvPr id="15612" name="AutoShape 4754"/>
                        <wps:cNvCnPr>
                          <a:cxnSpLocks noChangeShapeType="1"/>
                        </wps:cNvCnPr>
                        <wps:spPr bwMode="auto">
                          <a:xfrm>
                            <a:off x="6338" y="3884"/>
                            <a:ext cx="0" cy="24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13" name="Text Box 4758"/>
                        <wps:cNvSpPr txBox="1">
                          <a:spLocks noChangeArrowheads="1"/>
                        </wps:cNvSpPr>
                        <wps:spPr bwMode="auto">
                          <a:xfrm>
                            <a:off x="7720" y="4903"/>
                            <a:ext cx="2385"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4B1B4F">
                              <w:pPr>
                                <w:rPr>
                                  <w:rFonts w:asciiTheme="majorHAnsi" w:hAnsiTheme="majorHAnsi" w:cstheme="majorHAnsi"/>
                                  <w:sz w:val="18"/>
                                  <w:szCs w:val="18"/>
                                </w:rPr>
                              </w:pPr>
                              <w:r>
                                <w:rPr>
                                  <w:rFonts w:asciiTheme="majorHAnsi" w:hAnsiTheme="majorHAnsi" w:cstheme="majorHAnsi"/>
                                  <w:sz w:val="18"/>
                                  <w:szCs w:val="18"/>
                                </w:rPr>
                                <w:t>(TT662 OR</w:t>
                              </w:r>
                              <w:r w:rsidRPr="008A5886">
                                <w:rPr>
                                  <w:rFonts w:asciiTheme="majorHAnsi" w:hAnsiTheme="majorHAnsi" w:cstheme="majorHAnsi"/>
                                  <w:sz w:val="18"/>
                                  <w:szCs w:val="18"/>
                                </w:rPr>
                                <w:t xml:space="preserve"> TT663</w:t>
                              </w:r>
                              <w:r>
                                <w:rPr>
                                  <w:rFonts w:asciiTheme="majorHAnsi" w:hAnsiTheme="majorHAnsi" w:cstheme="majorHAnsi"/>
                                  <w:sz w:val="18"/>
                                  <w:szCs w:val="18"/>
                                </w:rPr>
                                <w:t>)</w:t>
                              </w:r>
                              <w:r w:rsidRPr="008A5886">
                                <w:rPr>
                                  <w:rFonts w:asciiTheme="majorHAnsi" w:hAnsiTheme="majorHAnsi" w:cstheme="majorHAnsi"/>
                                  <w:sz w:val="18"/>
                                  <w:szCs w:val="18"/>
                                </w:rPr>
                                <w:t>&lt; 100 K</w:t>
                              </w:r>
                            </w:p>
                          </w:txbxContent>
                        </wps:txbx>
                        <wps:bodyPr rot="0" vert="horz" wrap="square" lIns="91440" tIns="45720" rIns="91440" bIns="45720" anchor="t" anchorCtr="0" upright="1">
                          <a:noAutofit/>
                        </wps:bodyPr>
                      </wps:wsp>
                      <wps:wsp>
                        <wps:cNvPr id="15614" name="AutoShape 4766"/>
                        <wps:cNvCnPr>
                          <a:cxnSpLocks noChangeShapeType="1"/>
                        </wps:cNvCnPr>
                        <wps:spPr bwMode="auto">
                          <a:xfrm flipH="1">
                            <a:off x="6317" y="3895"/>
                            <a:ext cx="1417"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5615" name="Text Box 4767"/>
                        <wps:cNvSpPr txBox="1">
                          <a:spLocks noChangeArrowheads="1"/>
                        </wps:cNvSpPr>
                        <wps:spPr bwMode="auto">
                          <a:xfrm>
                            <a:off x="5915" y="6456"/>
                            <a:ext cx="2106" cy="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4B1B4F">
                              <w:pPr>
                                <w:rPr>
                                  <w:rFonts w:asciiTheme="majorHAnsi" w:hAnsiTheme="majorHAnsi" w:cstheme="majorHAnsi"/>
                                  <w:sz w:val="18"/>
                                  <w:szCs w:val="18"/>
                                </w:rPr>
                              </w:pPr>
                              <w:r>
                                <w:rPr>
                                  <w:rFonts w:asciiTheme="majorHAnsi" w:hAnsiTheme="majorHAnsi" w:cstheme="majorHAnsi"/>
                                  <w:sz w:val="18"/>
                                  <w:szCs w:val="18"/>
                                </w:rPr>
                                <w:t>(</w:t>
                              </w:r>
                              <w:r w:rsidRPr="008A5886">
                                <w:rPr>
                                  <w:rFonts w:asciiTheme="majorHAnsi" w:hAnsiTheme="majorHAnsi" w:cstheme="majorHAnsi"/>
                                  <w:sz w:val="18"/>
                                  <w:szCs w:val="18"/>
                                </w:rPr>
                                <w:t xml:space="preserve">TT662 </w:t>
                              </w:r>
                              <w:r>
                                <w:rPr>
                                  <w:rFonts w:asciiTheme="majorHAnsi" w:hAnsiTheme="majorHAnsi" w:cstheme="majorHAnsi"/>
                                  <w:sz w:val="18"/>
                                  <w:szCs w:val="18"/>
                                </w:rPr>
                                <w:t>&amp;</w:t>
                              </w:r>
                              <w:r w:rsidRPr="008A5886">
                                <w:rPr>
                                  <w:rFonts w:asciiTheme="majorHAnsi" w:hAnsiTheme="majorHAnsi" w:cstheme="majorHAnsi"/>
                                  <w:sz w:val="18"/>
                                  <w:szCs w:val="18"/>
                                </w:rPr>
                                <w:t xml:space="preserve"> TT663</w:t>
                              </w:r>
                              <w:r>
                                <w:rPr>
                                  <w:rFonts w:asciiTheme="majorHAnsi" w:hAnsiTheme="majorHAnsi" w:cstheme="majorHAnsi"/>
                                  <w:sz w:val="18"/>
                                  <w:szCs w:val="18"/>
                                </w:rPr>
                                <w:t>)</w:t>
                              </w:r>
                              <w:r w:rsidRPr="008A5886">
                                <w:rPr>
                                  <w:rFonts w:asciiTheme="majorHAnsi" w:hAnsiTheme="majorHAnsi" w:cstheme="majorHAnsi"/>
                                  <w:sz w:val="18"/>
                                  <w:szCs w:val="18"/>
                                </w:rPr>
                                <w:t xml:space="preserve">&gt; 200 K </w:t>
                              </w:r>
                            </w:p>
                            <w:p w:rsidR="00862F6C" w:rsidRPr="008A5886" w:rsidRDefault="00862F6C" w:rsidP="009E1E1B">
                              <w:pPr>
                                <w:rPr>
                                  <w:rFonts w:asciiTheme="majorHAnsi" w:hAnsiTheme="majorHAnsi" w:cstheme="majorHAnsi"/>
                                  <w:sz w:val="18"/>
                                  <w:szCs w:val="18"/>
                                </w:rPr>
                              </w:pPr>
                              <w:r>
                                <w:rPr>
                                  <w:rFonts w:asciiTheme="majorHAnsi" w:hAnsiTheme="majorHAnsi" w:cstheme="majorHAnsi"/>
                                  <w:sz w:val="18"/>
                                  <w:szCs w:val="18"/>
                                </w:rPr>
                                <w:t>&amp; LI</w:t>
                              </w:r>
                              <w:r w:rsidRPr="008A5886">
                                <w:rPr>
                                  <w:rFonts w:asciiTheme="majorHAnsi" w:hAnsiTheme="majorHAnsi" w:cstheme="majorHAnsi"/>
                                  <w:sz w:val="18"/>
                                  <w:szCs w:val="18"/>
                                </w:rPr>
                                <w:t>660 &lt; 5%</w:t>
                              </w:r>
                            </w:p>
                            <w:p w:rsidR="00862F6C" w:rsidRPr="008A5886" w:rsidRDefault="00862F6C" w:rsidP="004B1B4F">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5616" name="Rectangle 4768"/>
                        <wps:cNvSpPr>
                          <a:spLocks noChangeArrowheads="1"/>
                        </wps:cNvSpPr>
                        <wps:spPr bwMode="auto">
                          <a:xfrm>
                            <a:off x="6503" y="2334"/>
                            <a:ext cx="2086" cy="546"/>
                          </a:xfrm>
                          <a:prstGeom prst="rect">
                            <a:avLst/>
                          </a:prstGeom>
                          <a:solidFill>
                            <a:srgbClr val="FFFFFF"/>
                          </a:solidFill>
                          <a:ln w="9525">
                            <a:solidFill>
                              <a:srgbClr val="000000"/>
                            </a:solidFill>
                            <a:miter lim="800000"/>
                            <a:headEnd/>
                            <a:tailEnd/>
                          </a:ln>
                        </wps:spPr>
                        <wps:txbx>
                          <w:txbxContent>
                            <w:p w:rsidR="00862F6C" w:rsidRPr="008A5886" w:rsidRDefault="00862F6C" w:rsidP="00DB0D6F">
                              <w:pPr>
                                <w:spacing w:before="40"/>
                                <w:jc w:val="center"/>
                                <w:rPr>
                                  <w:rFonts w:asciiTheme="majorHAnsi" w:hAnsiTheme="majorHAnsi" w:cstheme="majorHAnsi"/>
                                  <w:sz w:val="18"/>
                                  <w:szCs w:val="18"/>
                                </w:rPr>
                              </w:pPr>
                              <w:r w:rsidRPr="008A5886">
                                <w:rPr>
                                  <w:rFonts w:asciiTheme="majorHAnsi" w:hAnsiTheme="majorHAnsi" w:cstheme="majorHAnsi"/>
                                  <w:sz w:val="18"/>
                                  <w:szCs w:val="18"/>
                                </w:rPr>
                                <w:t>Warm-up finished</w:t>
                              </w:r>
                            </w:p>
                            <w:p w:rsidR="00862F6C" w:rsidRPr="008A5886" w:rsidRDefault="00862F6C" w:rsidP="004B1B4F">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5617" name="AutoShape 4773"/>
                        <wps:cNvCnPr>
                          <a:cxnSpLocks noChangeShapeType="1"/>
                        </wps:cNvCnPr>
                        <wps:spPr bwMode="auto">
                          <a:xfrm flipH="1">
                            <a:off x="4658" y="14100"/>
                            <a:ext cx="226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18" name="AutoShape 4774"/>
                        <wps:cNvCnPr>
                          <a:cxnSpLocks noChangeShapeType="1"/>
                        </wps:cNvCnPr>
                        <wps:spPr bwMode="auto">
                          <a:xfrm>
                            <a:off x="5551" y="7802"/>
                            <a:ext cx="0" cy="26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19" name="AutoShape 4775"/>
                        <wps:cNvCnPr>
                          <a:cxnSpLocks noChangeShapeType="1"/>
                        </wps:cNvCnPr>
                        <wps:spPr bwMode="auto">
                          <a:xfrm>
                            <a:off x="3487" y="7352"/>
                            <a:ext cx="425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20" name="Text Box 4779"/>
                        <wps:cNvSpPr txBox="1">
                          <a:spLocks noChangeArrowheads="1"/>
                        </wps:cNvSpPr>
                        <wps:spPr bwMode="auto">
                          <a:xfrm>
                            <a:off x="1474" y="8760"/>
                            <a:ext cx="2113"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4B1B4F">
                              <w:pPr>
                                <w:rPr>
                                  <w:rFonts w:asciiTheme="majorHAnsi" w:hAnsiTheme="majorHAnsi" w:cstheme="majorHAnsi"/>
                                  <w:sz w:val="18"/>
                                  <w:szCs w:val="18"/>
                                </w:rPr>
                              </w:pPr>
                              <w:r w:rsidRPr="008A5886">
                                <w:rPr>
                                  <w:rFonts w:asciiTheme="majorHAnsi" w:hAnsiTheme="majorHAnsi" w:cstheme="majorHAnsi"/>
                                  <w:sz w:val="18"/>
                                  <w:szCs w:val="18"/>
                                </w:rPr>
                                <w:t xml:space="preserve">TT644 </w:t>
                              </w:r>
                              <w:r>
                                <w:rPr>
                                  <w:rFonts w:asciiTheme="majorHAnsi" w:hAnsiTheme="majorHAnsi" w:cstheme="majorHAnsi"/>
                                  <w:sz w:val="18"/>
                                  <w:szCs w:val="18"/>
                                </w:rPr>
                                <w:t>OR</w:t>
                              </w:r>
                              <w:r w:rsidRPr="008A5886">
                                <w:rPr>
                                  <w:rFonts w:asciiTheme="majorHAnsi" w:hAnsiTheme="majorHAnsi" w:cstheme="majorHAnsi"/>
                                  <w:sz w:val="18"/>
                                  <w:szCs w:val="18"/>
                                </w:rPr>
                                <w:t xml:space="preserve"> TT6</w:t>
                              </w:r>
                              <w:r>
                                <w:rPr>
                                  <w:rFonts w:asciiTheme="majorHAnsi" w:hAnsiTheme="majorHAnsi" w:cstheme="majorHAnsi"/>
                                  <w:sz w:val="18"/>
                                  <w:szCs w:val="18"/>
                                </w:rPr>
                                <w:t>47</w:t>
                              </w:r>
                              <w:r w:rsidRPr="008A5886">
                                <w:rPr>
                                  <w:rFonts w:asciiTheme="majorHAnsi" w:hAnsiTheme="majorHAnsi" w:cstheme="majorHAnsi"/>
                                  <w:sz w:val="18"/>
                                  <w:szCs w:val="18"/>
                                </w:rPr>
                                <w:t>&lt; 100 K</w:t>
                              </w:r>
                            </w:p>
                          </w:txbxContent>
                        </wps:txbx>
                        <wps:bodyPr rot="0" vert="horz" wrap="square" lIns="91440" tIns="45720" rIns="91440" bIns="45720" anchor="t" anchorCtr="0" upright="1">
                          <a:noAutofit/>
                        </wps:bodyPr>
                      </wps:wsp>
                      <wps:wsp>
                        <wps:cNvPr id="15621" name="AutoShape 4780"/>
                        <wps:cNvCnPr>
                          <a:cxnSpLocks noChangeShapeType="1"/>
                        </wps:cNvCnPr>
                        <wps:spPr bwMode="auto">
                          <a:xfrm>
                            <a:off x="3503" y="7352"/>
                            <a:ext cx="0" cy="311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22" name="Rectangle 4781"/>
                        <wps:cNvSpPr>
                          <a:spLocks noChangeArrowheads="1"/>
                        </wps:cNvSpPr>
                        <wps:spPr bwMode="auto">
                          <a:xfrm>
                            <a:off x="2788" y="9143"/>
                            <a:ext cx="2381" cy="714"/>
                          </a:xfrm>
                          <a:prstGeom prst="rect">
                            <a:avLst/>
                          </a:prstGeom>
                          <a:solidFill>
                            <a:srgbClr val="FFFFFF"/>
                          </a:solidFill>
                          <a:ln w="9525">
                            <a:solidFill>
                              <a:srgbClr val="000000"/>
                            </a:solidFill>
                            <a:miter lim="800000"/>
                            <a:headEnd/>
                            <a:tailEnd/>
                          </a:ln>
                        </wps:spPr>
                        <wps:txbx>
                          <w:txbxContent>
                            <w:p w:rsidR="00862F6C" w:rsidRPr="008A5886" w:rsidRDefault="00862F6C" w:rsidP="004B1B4F">
                              <w:pPr>
                                <w:spacing w:before="120"/>
                                <w:rPr>
                                  <w:rFonts w:asciiTheme="majorHAnsi" w:hAnsiTheme="majorHAnsi" w:cstheme="majorHAnsi"/>
                                  <w:sz w:val="18"/>
                                  <w:szCs w:val="18"/>
                                </w:rPr>
                              </w:pPr>
                              <w:r w:rsidRPr="008A5886">
                                <w:rPr>
                                  <w:rFonts w:asciiTheme="majorHAnsi" w:hAnsiTheme="majorHAnsi" w:cstheme="majorHAnsi"/>
                                  <w:sz w:val="18"/>
                                  <w:szCs w:val="18"/>
                                </w:rPr>
                                <w:t>LT670</w:t>
                              </w:r>
                              <w:r>
                                <w:rPr>
                                  <w:rFonts w:asciiTheme="majorHAnsi" w:hAnsiTheme="majorHAnsi" w:cstheme="majorHAnsi"/>
                                  <w:sz w:val="18"/>
                                  <w:szCs w:val="18"/>
                                </w:rPr>
                                <w:t xml:space="preserve"> &amp; LT671</w:t>
                              </w:r>
                              <w:r w:rsidRPr="008A5886">
                                <w:rPr>
                                  <w:rFonts w:asciiTheme="majorHAnsi" w:hAnsiTheme="majorHAnsi" w:cstheme="majorHAnsi"/>
                                  <w:sz w:val="18"/>
                                  <w:szCs w:val="18"/>
                                </w:rPr>
                                <w:t xml:space="preserve"> in operation</w:t>
                              </w:r>
                            </w:p>
                          </w:txbxContent>
                        </wps:txbx>
                        <wps:bodyPr rot="0" vert="horz" wrap="square" lIns="91440" tIns="45720" rIns="91440" bIns="45720" anchor="t" anchorCtr="0" upright="1">
                          <a:noAutofit/>
                        </wps:bodyPr>
                      </wps:wsp>
                      <wps:wsp>
                        <wps:cNvPr id="15623" name="Text Box 4785"/>
                        <wps:cNvSpPr txBox="1">
                          <a:spLocks noChangeArrowheads="1"/>
                        </wps:cNvSpPr>
                        <wps:spPr bwMode="auto">
                          <a:xfrm>
                            <a:off x="3610" y="10533"/>
                            <a:ext cx="211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4B1B4F">
                              <w:pPr>
                                <w:rPr>
                                  <w:rFonts w:asciiTheme="majorHAnsi" w:hAnsiTheme="majorHAnsi" w:cstheme="majorHAnsi"/>
                                  <w:sz w:val="18"/>
                                  <w:szCs w:val="18"/>
                                </w:rPr>
                              </w:pPr>
                              <w:r>
                                <w:rPr>
                                  <w:rFonts w:asciiTheme="majorHAnsi" w:hAnsiTheme="majorHAnsi" w:cstheme="majorHAnsi"/>
                                  <w:sz w:val="18"/>
                                  <w:szCs w:val="18"/>
                                </w:rPr>
                                <w:t>(</w:t>
                              </w:r>
                              <w:r w:rsidRPr="008A5886">
                                <w:rPr>
                                  <w:rFonts w:asciiTheme="majorHAnsi" w:hAnsiTheme="majorHAnsi" w:cstheme="majorHAnsi"/>
                                  <w:sz w:val="18"/>
                                  <w:szCs w:val="18"/>
                                </w:rPr>
                                <w:t xml:space="preserve">TT644 </w:t>
                              </w:r>
                              <w:r>
                                <w:rPr>
                                  <w:rFonts w:asciiTheme="majorHAnsi" w:hAnsiTheme="majorHAnsi" w:cstheme="majorHAnsi"/>
                                  <w:sz w:val="18"/>
                                  <w:szCs w:val="18"/>
                                </w:rPr>
                                <w:t>&amp;</w:t>
                              </w:r>
                              <w:r w:rsidRPr="008A5886">
                                <w:rPr>
                                  <w:rFonts w:asciiTheme="majorHAnsi" w:hAnsiTheme="majorHAnsi" w:cstheme="majorHAnsi"/>
                                  <w:sz w:val="18"/>
                                  <w:szCs w:val="18"/>
                                </w:rPr>
                                <w:t xml:space="preserve"> TT6</w:t>
                              </w:r>
                              <w:r>
                                <w:rPr>
                                  <w:rFonts w:asciiTheme="majorHAnsi" w:hAnsiTheme="majorHAnsi" w:cstheme="majorHAnsi"/>
                                  <w:sz w:val="18"/>
                                  <w:szCs w:val="18"/>
                                </w:rPr>
                                <w:t>47)</w:t>
                              </w:r>
                              <w:r w:rsidRPr="008A5886">
                                <w:rPr>
                                  <w:rFonts w:asciiTheme="majorHAnsi" w:hAnsiTheme="majorHAnsi" w:cstheme="majorHAnsi"/>
                                  <w:sz w:val="18"/>
                                  <w:szCs w:val="18"/>
                                </w:rPr>
                                <w:t xml:space="preserve">&gt; 200 K </w:t>
                              </w:r>
                            </w:p>
                            <w:p w:rsidR="00862F6C" w:rsidRPr="008A5886" w:rsidRDefault="00862F6C" w:rsidP="004B1B4F">
                              <w:pPr>
                                <w:rPr>
                                  <w:rFonts w:asciiTheme="majorHAnsi" w:hAnsiTheme="majorHAnsi" w:cstheme="majorHAnsi"/>
                                  <w:sz w:val="18"/>
                                  <w:szCs w:val="18"/>
                                </w:rPr>
                              </w:pPr>
                              <w:r>
                                <w:rPr>
                                  <w:rFonts w:asciiTheme="majorHAnsi" w:hAnsiTheme="majorHAnsi" w:cstheme="majorHAnsi"/>
                                  <w:sz w:val="18"/>
                                  <w:szCs w:val="18"/>
                                </w:rPr>
                                <w:t>&amp; LI</w:t>
                              </w:r>
                              <w:r w:rsidRPr="008A5886">
                                <w:rPr>
                                  <w:rFonts w:asciiTheme="majorHAnsi" w:hAnsiTheme="majorHAnsi" w:cstheme="majorHAnsi"/>
                                  <w:sz w:val="18"/>
                                  <w:szCs w:val="18"/>
                                </w:rPr>
                                <w:t>670 &lt; 5%</w:t>
                              </w:r>
                            </w:p>
                          </w:txbxContent>
                        </wps:txbx>
                        <wps:bodyPr rot="0" vert="horz" wrap="square" lIns="91440" tIns="45720" rIns="91440" bIns="45720" anchor="t" anchorCtr="0" upright="1">
                          <a:noAutofit/>
                        </wps:bodyPr>
                      </wps:wsp>
                      <wpg:grpSp>
                        <wpg:cNvPr id="15624" name="Group 4786"/>
                        <wpg:cNvGrpSpPr>
                          <a:grpSpLocks/>
                        </wpg:cNvGrpSpPr>
                        <wpg:grpSpPr bwMode="auto">
                          <a:xfrm>
                            <a:off x="2890" y="7988"/>
                            <a:ext cx="2381" cy="788"/>
                            <a:chOff x="2075" y="5415"/>
                            <a:chExt cx="3506" cy="744"/>
                          </a:xfrm>
                        </wpg:grpSpPr>
                        <wps:wsp>
                          <wps:cNvPr id="15625" name="Rectangle 4787"/>
                          <wps:cNvSpPr>
                            <a:spLocks noChangeArrowheads="1"/>
                          </wps:cNvSpPr>
                          <wps:spPr bwMode="auto">
                            <a:xfrm>
                              <a:off x="2075" y="5415"/>
                              <a:ext cx="1864" cy="743"/>
                            </a:xfrm>
                            <a:prstGeom prst="rect">
                              <a:avLst/>
                            </a:prstGeom>
                            <a:solidFill>
                              <a:srgbClr val="FFFFFF"/>
                            </a:solidFill>
                            <a:ln w="9525">
                              <a:solidFill>
                                <a:srgbClr val="000000"/>
                              </a:solidFill>
                              <a:miter lim="800000"/>
                              <a:headEnd/>
                              <a:tailEnd/>
                            </a:ln>
                          </wps:spPr>
                          <wps:txbx>
                            <w:txbxContent>
                              <w:p w:rsidR="00862F6C" w:rsidRPr="008A5886" w:rsidRDefault="00862F6C" w:rsidP="009E1E1B">
                                <w:pPr>
                                  <w:jc w:val="center"/>
                                  <w:rPr>
                                    <w:rFonts w:asciiTheme="majorHAnsi" w:hAnsiTheme="majorHAnsi" w:cstheme="majorHAnsi"/>
                                    <w:sz w:val="18"/>
                                    <w:szCs w:val="18"/>
                                  </w:rPr>
                                </w:pPr>
                                <w:r w:rsidRPr="008A5886">
                                  <w:rPr>
                                    <w:rFonts w:asciiTheme="majorHAnsi" w:hAnsiTheme="majorHAnsi" w:cstheme="majorHAnsi"/>
                                    <w:sz w:val="18"/>
                                    <w:szCs w:val="18"/>
                                  </w:rPr>
                                  <w:t>Temperature control</w:t>
                                </w:r>
                              </w:p>
                            </w:txbxContent>
                          </wps:txbx>
                          <wps:bodyPr rot="0" vert="horz" wrap="square" lIns="91440" tIns="45720" rIns="91440" bIns="45720" anchor="t" anchorCtr="0" upright="1">
                            <a:noAutofit/>
                          </wps:bodyPr>
                        </wps:wsp>
                        <wps:wsp>
                          <wps:cNvPr id="15626" name="Rectangle 4788"/>
                          <wps:cNvSpPr>
                            <a:spLocks noChangeArrowheads="1"/>
                          </wps:cNvSpPr>
                          <wps:spPr bwMode="auto">
                            <a:xfrm>
                              <a:off x="3939" y="5416"/>
                              <a:ext cx="1642" cy="743"/>
                            </a:xfrm>
                            <a:prstGeom prst="rect">
                              <a:avLst/>
                            </a:prstGeom>
                            <a:solidFill>
                              <a:srgbClr val="FFFFFF"/>
                            </a:solidFill>
                            <a:ln w="9525">
                              <a:solidFill>
                                <a:srgbClr val="000000"/>
                              </a:solidFill>
                              <a:miter lim="800000"/>
                              <a:headEnd/>
                              <a:tailEnd/>
                            </a:ln>
                          </wps:spPr>
                          <wps:txbx>
                            <w:txbxContent>
                              <w:p w:rsidR="00862F6C" w:rsidRPr="008A5886" w:rsidRDefault="00862F6C" w:rsidP="004B1B4F">
                                <w:pPr>
                                  <w:rPr>
                                    <w:rFonts w:asciiTheme="majorHAnsi" w:hAnsiTheme="majorHAnsi" w:cstheme="majorHAnsi"/>
                                    <w:sz w:val="18"/>
                                    <w:szCs w:val="18"/>
                                    <w:lang w:val="fr-FR"/>
                                  </w:rPr>
                                </w:pPr>
                                <w:r w:rsidRPr="008A5886">
                                  <w:rPr>
                                    <w:rFonts w:asciiTheme="majorHAnsi" w:hAnsiTheme="majorHAnsi" w:cstheme="majorHAnsi"/>
                                    <w:sz w:val="18"/>
                                    <w:szCs w:val="18"/>
                                    <w:lang w:val="fr-FR"/>
                                  </w:rPr>
                                  <w:t>Waiting</w:t>
                                </w:r>
                              </w:p>
                              <w:p w:rsidR="00862F6C" w:rsidRPr="008A5886" w:rsidRDefault="00862F6C" w:rsidP="004B1B4F">
                                <w:pPr>
                                  <w:rPr>
                                    <w:rFonts w:asciiTheme="majorHAnsi" w:hAnsiTheme="majorHAnsi" w:cstheme="majorHAnsi"/>
                                    <w:sz w:val="18"/>
                                    <w:szCs w:val="18"/>
                                    <w:lang w:val="fr-FR"/>
                                  </w:rPr>
                                </w:pPr>
                              </w:p>
                            </w:txbxContent>
                          </wps:txbx>
                          <wps:bodyPr rot="0" vert="horz" wrap="square" lIns="91440" tIns="45720" rIns="91440" bIns="45720" anchor="t" anchorCtr="0" upright="1">
                            <a:noAutofit/>
                          </wps:bodyPr>
                        </wps:wsp>
                      </wpg:grpSp>
                      <wps:wsp>
                        <wps:cNvPr id="15627" name="AutoShape 4790"/>
                        <wps:cNvCnPr>
                          <a:cxnSpLocks noChangeShapeType="1"/>
                        </wps:cNvCnPr>
                        <wps:spPr bwMode="auto">
                          <a:xfrm flipH="1">
                            <a:off x="3583" y="7803"/>
                            <a:ext cx="1984"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628" name="Text Box 4795"/>
                        <wps:cNvSpPr txBox="1">
                          <a:spLocks noChangeArrowheads="1"/>
                        </wps:cNvSpPr>
                        <wps:spPr bwMode="auto">
                          <a:xfrm>
                            <a:off x="5952" y="12634"/>
                            <a:ext cx="2273" cy="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4B1B4F">
                              <w:pPr>
                                <w:rPr>
                                  <w:rFonts w:asciiTheme="majorHAnsi" w:hAnsiTheme="majorHAnsi" w:cstheme="majorHAnsi"/>
                                  <w:sz w:val="18"/>
                                  <w:szCs w:val="18"/>
                                </w:rPr>
                              </w:pPr>
                              <w:r>
                                <w:rPr>
                                  <w:rFonts w:asciiTheme="majorHAnsi" w:hAnsiTheme="majorHAnsi" w:cstheme="majorHAnsi"/>
                                  <w:sz w:val="18"/>
                                  <w:szCs w:val="18"/>
                                </w:rPr>
                                <w:t>(TT644 OR</w:t>
                              </w:r>
                              <w:r w:rsidRPr="008A5886">
                                <w:rPr>
                                  <w:rFonts w:asciiTheme="majorHAnsi" w:hAnsiTheme="majorHAnsi" w:cstheme="majorHAnsi"/>
                                  <w:sz w:val="18"/>
                                  <w:szCs w:val="18"/>
                                </w:rPr>
                                <w:t xml:space="preserve"> TT6</w:t>
                              </w:r>
                              <w:r>
                                <w:rPr>
                                  <w:rFonts w:asciiTheme="majorHAnsi" w:hAnsiTheme="majorHAnsi" w:cstheme="majorHAnsi"/>
                                  <w:sz w:val="18"/>
                                  <w:szCs w:val="18"/>
                                </w:rPr>
                                <w:t>47)</w:t>
                              </w:r>
                              <w:r w:rsidRPr="008A5886">
                                <w:rPr>
                                  <w:rFonts w:asciiTheme="majorHAnsi" w:hAnsiTheme="majorHAnsi" w:cstheme="majorHAnsi"/>
                                  <w:sz w:val="18"/>
                                  <w:szCs w:val="18"/>
                                </w:rPr>
                                <w:t>&lt; 100 K</w:t>
                              </w:r>
                            </w:p>
                          </w:txbxContent>
                        </wps:txbx>
                        <wps:bodyPr rot="0" vert="horz" wrap="square" lIns="91440" tIns="45720" rIns="91440" bIns="45720" anchor="t" anchorCtr="0" upright="1">
                          <a:noAutofit/>
                        </wps:bodyPr>
                      </wps:wsp>
                      <wps:wsp>
                        <wps:cNvPr id="15629" name="Text Box 4802"/>
                        <wps:cNvSpPr txBox="1">
                          <a:spLocks noChangeArrowheads="1"/>
                        </wps:cNvSpPr>
                        <wps:spPr bwMode="auto">
                          <a:xfrm>
                            <a:off x="3025" y="14168"/>
                            <a:ext cx="3565"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4A24CB">
                              <w:pPr>
                                <w:rPr>
                                  <w:rFonts w:asciiTheme="majorHAnsi" w:hAnsiTheme="majorHAnsi" w:cstheme="majorHAnsi"/>
                                  <w:sz w:val="18"/>
                                  <w:szCs w:val="18"/>
                                </w:rPr>
                              </w:pPr>
                              <w:r>
                                <w:rPr>
                                  <w:rFonts w:asciiTheme="majorHAnsi" w:hAnsiTheme="majorHAnsi" w:cstheme="majorHAnsi"/>
                                  <w:sz w:val="18"/>
                                  <w:szCs w:val="18"/>
                                </w:rPr>
                                <w:t>(TT644 &amp;</w:t>
                              </w:r>
                              <w:r w:rsidRPr="008A5886">
                                <w:rPr>
                                  <w:rFonts w:asciiTheme="majorHAnsi" w:hAnsiTheme="majorHAnsi" w:cstheme="majorHAnsi"/>
                                  <w:sz w:val="18"/>
                                  <w:szCs w:val="18"/>
                                </w:rPr>
                                <w:t xml:space="preserve"> TT6</w:t>
                              </w:r>
                              <w:r>
                                <w:rPr>
                                  <w:rFonts w:asciiTheme="majorHAnsi" w:hAnsiTheme="majorHAnsi" w:cstheme="majorHAnsi"/>
                                  <w:sz w:val="18"/>
                                  <w:szCs w:val="18"/>
                                </w:rPr>
                                <w:t>47)</w:t>
                              </w:r>
                              <w:r w:rsidRPr="008A5886">
                                <w:rPr>
                                  <w:rFonts w:asciiTheme="majorHAnsi" w:hAnsiTheme="majorHAnsi" w:cstheme="majorHAnsi"/>
                                  <w:sz w:val="18"/>
                                  <w:szCs w:val="18"/>
                                </w:rPr>
                                <w:t>&gt; 200 K</w:t>
                              </w:r>
                              <w:r>
                                <w:rPr>
                                  <w:rFonts w:asciiTheme="majorHAnsi" w:hAnsiTheme="majorHAnsi" w:cstheme="majorHAnsi"/>
                                  <w:sz w:val="18"/>
                                  <w:szCs w:val="18"/>
                                </w:rPr>
                                <w:t xml:space="preserve"> &amp; LI</w:t>
                              </w:r>
                              <w:r w:rsidRPr="008A5886">
                                <w:rPr>
                                  <w:rFonts w:asciiTheme="majorHAnsi" w:hAnsiTheme="majorHAnsi" w:cstheme="majorHAnsi"/>
                                  <w:sz w:val="18"/>
                                  <w:szCs w:val="18"/>
                                </w:rPr>
                                <w:t>680 &lt; 5%</w:t>
                              </w:r>
                            </w:p>
                            <w:p w:rsidR="00862F6C" w:rsidRPr="008A5886" w:rsidRDefault="00862F6C" w:rsidP="004B1B4F">
                              <w:pPr>
                                <w:rPr>
                                  <w:rFonts w:asciiTheme="majorHAnsi" w:hAnsiTheme="majorHAnsi" w:cstheme="majorHAnsi"/>
                                  <w:sz w:val="18"/>
                                  <w:szCs w:val="18"/>
                                </w:rPr>
                              </w:pPr>
                            </w:p>
                            <w:p w:rsidR="00862F6C" w:rsidRPr="008A5886" w:rsidRDefault="00862F6C" w:rsidP="004B1B4F">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5630" name="AutoShape 4808"/>
                        <wps:cNvCnPr>
                          <a:cxnSpLocks noChangeShapeType="1"/>
                        </wps:cNvCnPr>
                        <wps:spPr bwMode="auto">
                          <a:xfrm>
                            <a:off x="4644" y="11525"/>
                            <a:ext cx="113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631" name="AutoShape 4823"/>
                        <wps:cNvCnPr>
                          <a:cxnSpLocks noChangeShapeType="1"/>
                        </wps:cNvCnPr>
                        <wps:spPr bwMode="auto">
                          <a:xfrm flipH="1">
                            <a:off x="5928" y="3134"/>
                            <a:ext cx="5272"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632" name="Text Box 4843"/>
                        <wps:cNvSpPr txBox="1">
                          <a:spLocks noChangeArrowheads="1"/>
                        </wps:cNvSpPr>
                        <wps:spPr bwMode="auto">
                          <a:xfrm>
                            <a:off x="7873" y="3364"/>
                            <a:ext cx="2898"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B0671D">
                              <w:pPr>
                                <w:rPr>
                                  <w:rFonts w:asciiTheme="majorHAnsi" w:hAnsiTheme="majorHAnsi" w:cstheme="majorHAnsi"/>
                                  <w:sz w:val="18"/>
                                  <w:szCs w:val="18"/>
                                </w:rPr>
                              </w:pPr>
                              <w:r w:rsidRPr="008A5886">
                                <w:rPr>
                                  <w:rFonts w:asciiTheme="majorHAnsi" w:hAnsiTheme="majorHAnsi" w:cstheme="majorHAnsi"/>
                                  <w:sz w:val="18"/>
                                  <w:szCs w:val="18"/>
                                </w:rPr>
                                <w:t>Start cool down Vacuum Insert</w:t>
                              </w:r>
                            </w:p>
                          </w:txbxContent>
                        </wps:txbx>
                        <wps:bodyPr rot="0" vert="horz" wrap="square" lIns="91440" tIns="45720" rIns="91440" bIns="45720" anchor="t" anchorCtr="0" upright="1">
                          <a:noAutofit/>
                        </wps:bodyPr>
                      </wps:wsp>
                      <wps:wsp>
                        <wps:cNvPr id="15633" name="Text Box 4844"/>
                        <wps:cNvSpPr txBox="1">
                          <a:spLocks noChangeArrowheads="1"/>
                        </wps:cNvSpPr>
                        <wps:spPr bwMode="auto">
                          <a:xfrm>
                            <a:off x="7741" y="7450"/>
                            <a:ext cx="289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B0671D">
                              <w:pPr>
                                <w:rPr>
                                  <w:rFonts w:asciiTheme="majorHAnsi" w:hAnsiTheme="majorHAnsi" w:cstheme="majorHAnsi"/>
                                  <w:sz w:val="18"/>
                                  <w:szCs w:val="18"/>
                                </w:rPr>
                              </w:pPr>
                              <w:r w:rsidRPr="008A5886">
                                <w:rPr>
                                  <w:rFonts w:asciiTheme="majorHAnsi" w:hAnsiTheme="majorHAnsi" w:cstheme="majorHAnsi"/>
                                  <w:sz w:val="18"/>
                                  <w:szCs w:val="18"/>
                                </w:rPr>
                                <w:t>Start cool down Magnet</w:t>
                              </w:r>
                              <w:r>
                                <w:rPr>
                                  <w:rFonts w:asciiTheme="majorHAnsi" w:hAnsiTheme="majorHAnsi" w:cstheme="majorHAnsi"/>
                                  <w:sz w:val="18"/>
                                  <w:szCs w:val="18"/>
                                </w:rPr>
                                <w:t xml:space="preserve"> OR Liquid</w:t>
                              </w:r>
                            </w:p>
                          </w:txbxContent>
                        </wps:txbx>
                        <wps:bodyPr rot="0" vert="horz" wrap="square" lIns="91440" tIns="45720" rIns="91440" bIns="45720" anchor="t" anchorCtr="0" upright="1">
                          <a:noAutofit/>
                        </wps:bodyPr>
                      </wps:wsp>
                      <wps:wsp>
                        <wps:cNvPr id="15634" name="Text Box 4845"/>
                        <wps:cNvSpPr txBox="1">
                          <a:spLocks noChangeArrowheads="1"/>
                        </wps:cNvSpPr>
                        <wps:spPr bwMode="auto">
                          <a:xfrm>
                            <a:off x="1200" y="7303"/>
                            <a:ext cx="2456"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B0671D">
                              <w:pPr>
                                <w:rPr>
                                  <w:rFonts w:asciiTheme="majorHAnsi" w:hAnsiTheme="majorHAnsi" w:cstheme="majorHAnsi"/>
                                  <w:sz w:val="18"/>
                                  <w:szCs w:val="18"/>
                                </w:rPr>
                              </w:pPr>
                              <w:r w:rsidRPr="008A5886">
                                <w:rPr>
                                  <w:rFonts w:asciiTheme="majorHAnsi" w:hAnsiTheme="majorHAnsi" w:cstheme="majorHAnsi"/>
                                  <w:sz w:val="18"/>
                                  <w:szCs w:val="18"/>
                                </w:rPr>
                                <w:t>Start cool down Liquid Insert</w:t>
                              </w:r>
                            </w:p>
                          </w:txbxContent>
                        </wps:txbx>
                        <wps:bodyPr rot="0" vert="horz" wrap="square" lIns="91440" tIns="45720" rIns="91440" bIns="45720" anchor="t" anchorCtr="0" upright="1">
                          <a:noAutofit/>
                        </wps:bodyPr>
                      </wps:wsp>
                      <wps:wsp>
                        <wps:cNvPr id="15635" name="Text Box 4858"/>
                        <wps:cNvSpPr txBox="1">
                          <a:spLocks noChangeArrowheads="1"/>
                        </wps:cNvSpPr>
                        <wps:spPr bwMode="auto">
                          <a:xfrm>
                            <a:off x="5936" y="11072"/>
                            <a:ext cx="2445"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B0671D">
                              <w:pPr>
                                <w:rPr>
                                  <w:rFonts w:asciiTheme="majorHAnsi" w:hAnsiTheme="majorHAnsi" w:cstheme="majorHAnsi"/>
                                  <w:sz w:val="18"/>
                                  <w:szCs w:val="18"/>
                                </w:rPr>
                              </w:pPr>
                              <w:r w:rsidRPr="008A5886">
                                <w:rPr>
                                  <w:rFonts w:asciiTheme="majorHAnsi" w:hAnsiTheme="majorHAnsi" w:cstheme="majorHAnsi"/>
                                  <w:sz w:val="18"/>
                                  <w:szCs w:val="18"/>
                                </w:rPr>
                                <w:t>Start cool down Magnet</w:t>
                              </w:r>
                            </w:p>
                          </w:txbxContent>
                        </wps:txbx>
                        <wps:bodyPr rot="0" vert="horz" wrap="square" lIns="91440" tIns="45720" rIns="91440" bIns="45720" anchor="t" anchorCtr="0" upright="1">
                          <a:noAutofit/>
                        </wps:bodyPr>
                      </wps:wsp>
                      <wps:wsp>
                        <wps:cNvPr id="15636" name="AutoShape 4859"/>
                        <wps:cNvCnPr>
                          <a:cxnSpLocks noChangeShapeType="1"/>
                        </wps:cNvCnPr>
                        <wps:spPr bwMode="auto">
                          <a:xfrm>
                            <a:off x="5882" y="3570"/>
                            <a:ext cx="0" cy="105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37" name="AutoShape 4860"/>
                        <wps:cNvCnPr>
                          <a:cxnSpLocks noChangeShapeType="1"/>
                        </wps:cNvCnPr>
                        <wps:spPr bwMode="auto">
                          <a:xfrm>
                            <a:off x="5094" y="3240"/>
                            <a:ext cx="0" cy="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38" name="AutoShape 8653"/>
                        <wps:cNvCnPr>
                          <a:cxnSpLocks noChangeShapeType="1"/>
                        </wps:cNvCnPr>
                        <wps:spPr bwMode="auto">
                          <a:xfrm>
                            <a:off x="3698" y="2695"/>
                            <a:ext cx="680"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639" name="Rectangle 8654"/>
                        <wps:cNvSpPr>
                          <a:spLocks noChangeArrowheads="1"/>
                        </wps:cNvSpPr>
                        <wps:spPr bwMode="auto">
                          <a:xfrm>
                            <a:off x="2055" y="2372"/>
                            <a:ext cx="1722" cy="546"/>
                          </a:xfrm>
                          <a:prstGeom prst="rect">
                            <a:avLst/>
                          </a:prstGeom>
                          <a:solidFill>
                            <a:srgbClr val="FFFFFF"/>
                          </a:solidFill>
                          <a:ln w="9525">
                            <a:solidFill>
                              <a:srgbClr val="000000"/>
                            </a:solidFill>
                            <a:miter lim="800000"/>
                            <a:headEnd/>
                            <a:tailEnd/>
                          </a:ln>
                        </wps:spPr>
                        <wps:txbx>
                          <w:txbxContent>
                            <w:p w:rsidR="00862F6C" w:rsidRPr="008A5886" w:rsidRDefault="00862F6C" w:rsidP="00DB0D6F">
                              <w:pPr>
                                <w:spacing w:before="40"/>
                                <w:rPr>
                                  <w:rFonts w:asciiTheme="majorHAnsi" w:hAnsiTheme="majorHAnsi" w:cstheme="majorHAnsi"/>
                                  <w:sz w:val="18"/>
                                  <w:szCs w:val="18"/>
                                </w:rPr>
                              </w:pPr>
                              <w:r w:rsidRPr="008A5886">
                                <w:rPr>
                                  <w:rFonts w:asciiTheme="majorHAnsi" w:hAnsiTheme="majorHAnsi" w:cstheme="majorHAnsi"/>
                                  <w:sz w:val="18"/>
                                  <w:szCs w:val="18"/>
                                </w:rPr>
                                <w:t xml:space="preserve">User wants </w:t>
                              </w:r>
                              <w:r>
                                <w:rPr>
                                  <w:rFonts w:asciiTheme="majorHAnsi" w:hAnsiTheme="majorHAnsi" w:cstheme="majorHAnsi"/>
                                  <w:sz w:val="18"/>
                                  <w:szCs w:val="18"/>
                                </w:rPr>
                                <w:t xml:space="preserve">to </w:t>
                              </w:r>
                              <w:r w:rsidRPr="008A5886">
                                <w:rPr>
                                  <w:rFonts w:asciiTheme="majorHAnsi" w:hAnsiTheme="majorHAnsi" w:cstheme="majorHAnsi"/>
                                  <w:sz w:val="18"/>
                                  <w:szCs w:val="18"/>
                                </w:rPr>
                                <w:t>stop</w:t>
                              </w:r>
                            </w:p>
                            <w:p w:rsidR="00862F6C" w:rsidRPr="008A5886" w:rsidRDefault="00862F6C" w:rsidP="00DD2D41">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5640" name="AutoShape 4840"/>
                        <wps:cNvCnPr>
                          <a:cxnSpLocks noChangeShapeType="1"/>
                        </wps:cNvCnPr>
                        <wps:spPr bwMode="auto">
                          <a:xfrm>
                            <a:off x="7751" y="3579"/>
                            <a:ext cx="0" cy="27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41" name="AutoShape 4841"/>
                        <wps:cNvCnPr>
                          <a:cxnSpLocks noChangeShapeType="1"/>
                        </wps:cNvCnPr>
                        <wps:spPr bwMode="auto">
                          <a:xfrm>
                            <a:off x="7634" y="373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5642" name="Group 11469"/>
                        <wpg:cNvGrpSpPr>
                          <a:grpSpLocks/>
                        </wpg:cNvGrpSpPr>
                        <wpg:grpSpPr bwMode="auto">
                          <a:xfrm>
                            <a:off x="6817" y="4116"/>
                            <a:ext cx="2381" cy="789"/>
                            <a:chOff x="2075" y="5415"/>
                            <a:chExt cx="3506" cy="744"/>
                          </a:xfrm>
                        </wpg:grpSpPr>
                        <wps:wsp>
                          <wps:cNvPr id="15643" name="Rectangle 11470"/>
                          <wps:cNvSpPr>
                            <a:spLocks noChangeArrowheads="1"/>
                          </wps:cNvSpPr>
                          <wps:spPr bwMode="auto">
                            <a:xfrm>
                              <a:off x="2075" y="5415"/>
                              <a:ext cx="1864" cy="743"/>
                            </a:xfrm>
                            <a:prstGeom prst="rect">
                              <a:avLst/>
                            </a:prstGeom>
                            <a:solidFill>
                              <a:srgbClr val="FFFFFF"/>
                            </a:solidFill>
                            <a:ln w="9525">
                              <a:solidFill>
                                <a:srgbClr val="000000"/>
                              </a:solidFill>
                              <a:miter lim="800000"/>
                              <a:headEnd/>
                              <a:tailEnd/>
                            </a:ln>
                          </wps:spPr>
                          <wps:txbx>
                            <w:txbxContent>
                              <w:p w:rsidR="00862F6C" w:rsidRPr="008A5886" w:rsidRDefault="00862F6C" w:rsidP="00F22795">
                                <w:pPr>
                                  <w:jc w:val="center"/>
                                  <w:rPr>
                                    <w:rFonts w:asciiTheme="majorHAnsi" w:hAnsiTheme="majorHAnsi" w:cstheme="majorHAnsi"/>
                                    <w:sz w:val="18"/>
                                    <w:szCs w:val="18"/>
                                  </w:rPr>
                                </w:pPr>
                                <w:r w:rsidRPr="008A5886">
                                  <w:rPr>
                                    <w:rFonts w:asciiTheme="majorHAnsi" w:hAnsiTheme="majorHAnsi" w:cstheme="majorHAnsi"/>
                                    <w:sz w:val="18"/>
                                    <w:szCs w:val="18"/>
                                  </w:rPr>
                                  <w:t>Temperature control</w:t>
                                </w:r>
                              </w:p>
                            </w:txbxContent>
                          </wps:txbx>
                          <wps:bodyPr rot="0" vert="horz" wrap="square" lIns="91440" tIns="45720" rIns="91440" bIns="45720" anchor="t" anchorCtr="0" upright="1">
                            <a:noAutofit/>
                          </wps:bodyPr>
                        </wps:wsp>
                        <wps:wsp>
                          <wps:cNvPr id="15644" name="Rectangle 11471"/>
                          <wps:cNvSpPr>
                            <a:spLocks noChangeArrowheads="1"/>
                          </wps:cNvSpPr>
                          <wps:spPr bwMode="auto">
                            <a:xfrm>
                              <a:off x="3939" y="5416"/>
                              <a:ext cx="1642" cy="743"/>
                            </a:xfrm>
                            <a:prstGeom prst="rect">
                              <a:avLst/>
                            </a:prstGeom>
                            <a:solidFill>
                              <a:srgbClr val="FFFFFF"/>
                            </a:solidFill>
                            <a:ln w="9525">
                              <a:solidFill>
                                <a:srgbClr val="000000"/>
                              </a:solidFill>
                              <a:miter lim="800000"/>
                              <a:headEnd/>
                              <a:tailEnd/>
                            </a:ln>
                          </wps:spPr>
                          <wps:txbx>
                            <w:txbxContent>
                              <w:p w:rsidR="00862F6C" w:rsidRPr="008A5886" w:rsidRDefault="00862F6C" w:rsidP="00F22795">
                                <w:pPr>
                                  <w:rPr>
                                    <w:rFonts w:asciiTheme="majorHAnsi" w:hAnsiTheme="majorHAnsi" w:cstheme="majorHAnsi"/>
                                    <w:sz w:val="18"/>
                                    <w:szCs w:val="18"/>
                                    <w:lang w:val="fr-FR"/>
                                  </w:rPr>
                                </w:pPr>
                                <w:r w:rsidRPr="008A5886">
                                  <w:rPr>
                                    <w:rFonts w:asciiTheme="majorHAnsi" w:hAnsiTheme="majorHAnsi" w:cstheme="majorHAnsi"/>
                                    <w:sz w:val="18"/>
                                    <w:szCs w:val="18"/>
                                    <w:lang w:val="fr-FR"/>
                                  </w:rPr>
                                  <w:t>Waiting</w:t>
                                </w:r>
                              </w:p>
                              <w:p w:rsidR="00862F6C" w:rsidRPr="008A5886" w:rsidRDefault="00862F6C" w:rsidP="00F22795">
                                <w:pPr>
                                  <w:rPr>
                                    <w:rFonts w:asciiTheme="majorHAnsi" w:hAnsiTheme="majorHAnsi" w:cstheme="majorHAnsi"/>
                                    <w:sz w:val="18"/>
                                    <w:szCs w:val="18"/>
                                    <w:lang w:val="fr-FR"/>
                                  </w:rPr>
                                </w:pPr>
                              </w:p>
                            </w:txbxContent>
                          </wps:txbx>
                          <wps:bodyPr rot="0" vert="horz" wrap="square" lIns="91440" tIns="45720" rIns="91440" bIns="45720" anchor="t" anchorCtr="0" upright="1">
                            <a:noAutofit/>
                          </wps:bodyPr>
                        </wps:wsp>
                      </wpg:grpSp>
                      <wps:wsp>
                        <wps:cNvPr id="15645" name="Rectangle 12981"/>
                        <wps:cNvSpPr>
                          <a:spLocks noChangeArrowheads="1"/>
                        </wps:cNvSpPr>
                        <wps:spPr bwMode="auto">
                          <a:xfrm>
                            <a:off x="4404" y="2533"/>
                            <a:ext cx="1479" cy="745"/>
                          </a:xfrm>
                          <a:prstGeom prst="rect">
                            <a:avLst/>
                          </a:prstGeom>
                          <a:solidFill>
                            <a:srgbClr val="FFFFFF"/>
                          </a:solidFill>
                          <a:ln w="9525">
                            <a:solidFill>
                              <a:srgbClr val="000000"/>
                            </a:solidFill>
                            <a:miter lim="800000"/>
                            <a:headEnd/>
                            <a:tailEnd/>
                          </a:ln>
                        </wps:spPr>
                        <wps:txbx>
                          <w:txbxContent>
                            <w:p w:rsidR="00862F6C" w:rsidRPr="008A5886" w:rsidRDefault="00862F6C" w:rsidP="00A21BCB">
                              <w:pPr>
                                <w:spacing w:before="120"/>
                                <w:jc w:val="center"/>
                                <w:rPr>
                                  <w:rFonts w:asciiTheme="majorHAnsi" w:hAnsiTheme="majorHAnsi" w:cstheme="majorHAnsi"/>
                                  <w:sz w:val="18"/>
                                  <w:szCs w:val="18"/>
                                  <w:lang w:val="fr-FR"/>
                                </w:rPr>
                              </w:pPr>
                              <w:r w:rsidRPr="008A5886">
                                <w:rPr>
                                  <w:rFonts w:asciiTheme="majorHAnsi" w:hAnsiTheme="majorHAnsi" w:cstheme="majorHAnsi"/>
                                  <w:sz w:val="18"/>
                                  <w:szCs w:val="18"/>
                                  <w:lang w:val="fr-FR"/>
                                </w:rPr>
                                <w:t>Stop</w:t>
                              </w:r>
                            </w:p>
                          </w:txbxContent>
                        </wps:txbx>
                        <wps:bodyPr rot="0" vert="horz" wrap="square" lIns="91440" tIns="45720" rIns="91440" bIns="45720" anchor="t" anchorCtr="0" upright="1">
                          <a:noAutofit/>
                        </wps:bodyPr>
                      </wps:wsp>
                      <wps:wsp>
                        <wps:cNvPr id="15646" name="AutoShape 4851"/>
                        <wps:cNvCnPr>
                          <a:cxnSpLocks noChangeShapeType="1"/>
                        </wps:cNvCnPr>
                        <wps:spPr bwMode="auto">
                          <a:xfrm>
                            <a:off x="7563" y="7639"/>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47" name="AutoShape 4794"/>
                        <wps:cNvCnPr>
                          <a:cxnSpLocks noChangeShapeType="1"/>
                        </wps:cNvCnPr>
                        <wps:spPr bwMode="auto">
                          <a:xfrm>
                            <a:off x="5773" y="1284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48" name="AutoShape 4800"/>
                        <wps:cNvCnPr>
                          <a:cxnSpLocks noChangeShapeType="1"/>
                        </wps:cNvCnPr>
                        <wps:spPr bwMode="auto">
                          <a:xfrm rot="-5400000">
                            <a:off x="4790" y="1410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49" name="Rectangle 13949"/>
                        <wps:cNvSpPr>
                          <a:spLocks noChangeArrowheads="1"/>
                        </wps:cNvSpPr>
                        <wps:spPr bwMode="auto">
                          <a:xfrm>
                            <a:off x="5005" y="13109"/>
                            <a:ext cx="3446" cy="714"/>
                          </a:xfrm>
                          <a:prstGeom prst="rect">
                            <a:avLst/>
                          </a:prstGeom>
                          <a:solidFill>
                            <a:srgbClr val="FFFFFF"/>
                          </a:solidFill>
                          <a:ln w="9525">
                            <a:solidFill>
                              <a:srgbClr val="000000"/>
                            </a:solidFill>
                            <a:miter lim="800000"/>
                            <a:headEnd/>
                            <a:tailEnd/>
                          </a:ln>
                        </wps:spPr>
                        <wps:txbx>
                          <w:txbxContent>
                            <w:p w:rsidR="00862F6C" w:rsidRPr="00862F6C" w:rsidRDefault="00862F6C" w:rsidP="00BB0AB0">
                              <w:pPr>
                                <w:spacing w:before="120"/>
                                <w:rPr>
                                  <w:rFonts w:asciiTheme="majorHAnsi" w:hAnsiTheme="majorHAnsi" w:cstheme="majorHAnsi"/>
                                  <w:sz w:val="18"/>
                                  <w:szCs w:val="18"/>
                                  <w:lang w:val="sv-SE"/>
                                </w:rPr>
                              </w:pPr>
                              <w:r w:rsidRPr="00862F6C">
                                <w:rPr>
                                  <w:rFonts w:asciiTheme="majorHAnsi" w:hAnsiTheme="majorHAnsi" w:cstheme="majorHAnsi"/>
                                  <w:sz w:val="18"/>
                                  <w:szCs w:val="18"/>
                                  <w:lang w:val="sv-SE"/>
                                </w:rPr>
                                <w:t>LT680, LT681, LT682, LT683 in operation</w:t>
                              </w:r>
                            </w:p>
                          </w:txbxContent>
                        </wps:txbx>
                        <wps:bodyPr rot="0" vert="horz" wrap="square" lIns="91440" tIns="45720" rIns="91440" bIns="45720" anchor="t" anchorCtr="0" upright="1">
                          <a:noAutofit/>
                        </wps:bodyPr>
                      </wps:wsp>
                      <wps:wsp>
                        <wps:cNvPr id="15650" name="AutoShape 13950"/>
                        <wps:cNvCnPr>
                          <a:cxnSpLocks noChangeShapeType="1"/>
                        </wps:cNvCnPr>
                        <wps:spPr bwMode="auto">
                          <a:xfrm rot="5400000">
                            <a:off x="3381" y="12818"/>
                            <a:ext cx="2551" cy="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5651" name="AutoShape 13952"/>
                        <wps:cNvCnPr>
                          <a:cxnSpLocks noChangeShapeType="1"/>
                        </wps:cNvCnPr>
                        <wps:spPr bwMode="auto">
                          <a:xfrm>
                            <a:off x="7164" y="9953"/>
                            <a:ext cx="4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52" name="AutoShape 13953"/>
                        <wps:cNvCnPr>
                          <a:cxnSpLocks noChangeShapeType="1"/>
                        </wps:cNvCnPr>
                        <wps:spPr bwMode="auto">
                          <a:xfrm>
                            <a:off x="6813" y="7896"/>
                            <a:ext cx="0" cy="27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53" name="AutoShape 13954"/>
                        <wps:cNvCnPr>
                          <a:cxnSpLocks noChangeShapeType="1"/>
                        </wps:cNvCnPr>
                        <wps:spPr bwMode="auto">
                          <a:xfrm>
                            <a:off x="6815" y="7897"/>
                            <a:ext cx="850"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654" name="AutoShape 13955"/>
                        <wps:cNvCnPr>
                          <a:cxnSpLocks noChangeShapeType="1"/>
                        </wps:cNvCnPr>
                        <wps:spPr bwMode="auto">
                          <a:xfrm>
                            <a:off x="7606" y="8921"/>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55" name="AutoShape 13956"/>
                        <wps:cNvCnPr>
                          <a:cxnSpLocks noChangeShapeType="1"/>
                        </wps:cNvCnPr>
                        <wps:spPr bwMode="auto">
                          <a:xfrm>
                            <a:off x="7176" y="9953"/>
                            <a:ext cx="0" cy="73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56" name="Text Box 13958"/>
                        <wps:cNvSpPr txBox="1">
                          <a:spLocks noChangeArrowheads="1"/>
                        </wps:cNvSpPr>
                        <wps:spPr bwMode="auto">
                          <a:xfrm>
                            <a:off x="9814" y="9472"/>
                            <a:ext cx="787"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A94ED6">
                              <w:pP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15657" name="AutoShape 13959"/>
                        <wps:cNvCnPr>
                          <a:cxnSpLocks noChangeShapeType="1"/>
                        </wps:cNvCnPr>
                        <wps:spPr bwMode="auto">
                          <a:xfrm rot="5400000">
                            <a:off x="9980" y="9961"/>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58" name="AutoShape 13960"/>
                        <wps:cNvCnPr>
                          <a:cxnSpLocks noChangeShapeType="1"/>
                        </wps:cNvCnPr>
                        <wps:spPr bwMode="auto">
                          <a:xfrm>
                            <a:off x="6808" y="10672"/>
                            <a:ext cx="3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59" name="AutoShape 13961"/>
                        <wps:cNvCnPr>
                          <a:cxnSpLocks noChangeShapeType="1"/>
                        </wps:cNvCnPr>
                        <wps:spPr bwMode="auto">
                          <a:xfrm>
                            <a:off x="7715" y="7346"/>
                            <a:ext cx="0" cy="26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5660" name="Group 13965"/>
                        <wpg:cNvGrpSpPr>
                          <a:grpSpLocks/>
                        </wpg:cNvGrpSpPr>
                        <wpg:grpSpPr bwMode="auto">
                          <a:xfrm>
                            <a:off x="7161" y="9124"/>
                            <a:ext cx="2381" cy="624"/>
                            <a:chOff x="4731" y="8651"/>
                            <a:chExt cx="5755" cy="312"/>
                          </a:xfrm>
                        </wpg:grpSpPr>
                        <wps:wsp>
                          <wps:cNvPr id="15661" name="Rectangle 13966"/>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A94ED6">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A94ED6">
                                <w:pPr>
                                  <w:jc w:val="center"/>
                                  <w:rPr>
                                    <w:rFonts w:asciiTheme="majorHAnsi" w:hAnsiTheme="majorHAnsi" w:cstheme="majorHAnsi"/>
                                    <w:sz w:val="18"/>
                                    <w:szCs w:val="18"/>
                                  </w:rPr>
                                </w:pPr>
                                <w:r>
                                  <w:rPr>
                                    <w:rFonts w:asciiTheme="majorHAnsi" w:hAnsiTheme="majorHAnsi" w:cstheme="majorHAnsi"/>
                                    <w:sz w:val="18"/>
                                    <w:szCs w:val="18"/>
                                  </w:rPr>
                                  <w:t>Heating</w:t>
                                </w:r>
                              </w:p>
                            </w:txbxContent>
                          </wps:txbx>
                          <wps:bodyPr rot="0" vert="horz" wrap="square" lIns="91440" tIns="45720" rIns="91440" bIns="45720" anchor="t" anchorCtr="0" upright="1">
                            <a:noAutofit/>
                          </wps:bodyPr>
                        </wps:wsp>
                        <wps:wsp>
                          <wps:cNvPr id="15662" name="Text Box 13967"/>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Pr="00F811DC" w:rsidRDefault="00862F6C" w:rsidP="00A94ED6">
                                <w:pPr>
                                  <w:rPr>
                                    <w:rFonts w:asciiTheme="majorHAnsi" w:hAnsiTheme="majorHAnsi" w:cstheme="majorHAnsi"/>
                                    <w:sz w:val="18"/>
                                    <w:szCs w:val="18"/>
                                  </w:rPr>
                                </w:pPr>
                                <w:r>
                                  <w:rPr>
                                    <w:rFonts w:asciiTheme="majorHAnsi" w:hAnsiTheme="majorHAnsi" w:cstheme="majorHAnsi"/>
                                    <w:sz w:val="18"/>
                                    <w:szCs w:val="18"/>
                                  </w:rPr>
                                  <w:t>Stop EH670AC</w:t>
                                </w:r>
                              </w:p>
                            </w:txbxContent>
                          </wps:txbx>
                          <wps:bodyPr rot="0" vert="horz" wrap="square" lIns="91440" tIns="45720" rIns="91440" bIns="45720" anchor="t" anchorCtr="0" upright="1">
                            <a:noAutofit/>
                          </wps:bodyPr>
                        </wps:wsp>
                      </wpg:grpSp>
                      <wps:wsp>
                        <wps:cNvPr id="15663" name="Text Box 13968"/>
                        <wps:cNvSpPr txBox="1">
                          <a:spLocks noChangeArrowheads="1"/>
                        </wps:cNvSpPr>
                        <wps:spPr bwMode="auto">
                          <a:xfrm>
                            <a:off x="7757" y="8681"/>
                            <a:ext cx="3348" cy="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A94ED6">
                              <w:pPr>
                                <w:rPr>
                                  <w:rFonts w:asciiTheme="majorHAnsi" w:hAnsiTheme="majorHAnsi" w:cstheme="majorHAnsi"/>
                                  <w:sz w:val="18"/>
                                  <w:szCs w:val="18"/>
                                </w:rPr>
                              </w:pPr>
                              <w:r>
                                <w:rPr>
                                  <w:rFonts w:asciiTheme="majorHAnsi" w:hAnsiTheme="majorHAnsi" w:cstheme="majorHAnsi"/>
                                  <w:sz w:val="18"/>
                                  <w:szCs w:val="18"/>
                                </w:rPr>
                                <w:t>(TT670A OR TT670B OR TT670C) &gt; 30°C</w:t>
                              </w:r>
                            </w:p>
                          </w:txbxContent>
                        </wps:txbx>
                        <wps:bodyPr rot="0" vert="horz" wrap="square" lIns="91440" tIns="45720" rIns="91440" bIns="45720" anchor="t" anchorCtr="0" upright="1">
                          <a:noAutofit/>
                        </wps:bodyPr>
                      </wps:wsp>
                      <wps:wsp>
                        <wps:cNvPr id="15664" name="Text Box 13969"/>
                        <wps:cNvSpPr txBox="1">
                          <a:spLocks noChangeArrowheads="1"/>
                        </wps:cNvSpPr>
                        <wps:spPr bwMode="auto">
                          <a:xfrm>
                            <a:off x="7285" y="10029"/>
                            <a:ext cx="2070" cy="5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A94ED6" w:rsidRDefault="00862F6C" w:rsidP="00A94ED6">
                              <w:pPr>
                                <w:rPr>
                                  <w:rFonts w:asciiTheme="majorHAnsi" w:hAnsiTheme="majorHAnsi" w:cstheme="majorHAnsi"/>
                                  <w:sz w:val="18"/>
                                  <w:szCs w:val="18"/>
                                </w:rPr>
                              </w:pPr>
                              <w:r>
                                <w:rPr>
                                  <w:rFonts w:asciiTheme="majorHAnsi" w:hAnsiTheme="majorHAnsi" w:cstheme="majorHAnsi"/>
                                  <w:sz w:val="18"/>
                                  <w:szCs w:val="18"/>
                                </w:rPr>
                                <w:t>(</w:t>
                              </w:r>
                              <w:r w:rsidRPr="00A94ED6">
                                <w:rPr>
                                  <w:rFonts w:asciiTheme="majorHAnsi" w:hAnsiTheme="majorHAnsi" w:cstheme="majorHAnsi"/>
                                  <w:sz w:val="18"/>
                                  <w:szCs w:val="18"/>
                                </w:rPr>
                                <w:t xml:space="preserve">TT670A </w:t>
                              </w:r>
                              <w:r>
                                <w:rPr>
                                  <w:rFonts w:asciiTheme="majorHAnsi" w:hAnsiTheme="majorHAnsi" w:cstheme="majorHAnsi"/>
                                  <w:sz w:val="18"/>
                                  <w:szCs w:val="18"/>
                                </w:rPr>
                                <w:t>OR</w:t>
                              </w:r>
                              <w:r w:rsidRPr="00A94ED6">
                                <w:rPr>
                                  <w:rFonts w:asciiTheme="majorHAnsi" w:hAnsiTheme="majorHAnsi" w:cstheme="majorHAnsi"/>
                                  <w:sz w:val="18"/>
                                  <w:szCs w:val="18"/>
                                </w:rPr>
                                <w:t xml:space="preserve"> TT670B OR TT670C </w:t>
                              </w:r>
                              <w:r>
                                <w:rPr>
                                  <w:rFonts w:asciiTheme="majorHAnsi" w:hAnsiTheme="majorHAnsi" w:cstheme="majorHAnsi"/>
                                  <w:sz w:val="18"/>
                                  <w:szCs w:val="18"/>
                                </w:rPr>
                                <w:t>)</w:t>
                              </w:r>
                              <w:r w:rsidRPr="00A94ED6">
                                <w:rPr>
                                  <w:rFonts w:asciiTheme="majorHAnsi" w:hAnsiTheme="majorHAnsi" w:cstheme="majorHAnsi"/>
                                  <w:sz w:val="18"/>
                                  <w:szCs w:val="18"/>
                                </w:rPr>
                                <w:t>&lt; 0°C</w:t>
                              </w:r>
                            </w:p>
                          </w:txbxContent>
                        </wps:txbx>
                        <wps:bodyPr rot="0" vert="horz" wrap="square" lIns="91440" tIns="45720" rIns="91440" bIns="45720" anchor="t" anchorCtr="0" upright="1">
                          <a:noAutofit/>
                        </wps:bodyPr>
                      </wps:wsp>
                      <wps:wsp>
                        <wps:cNvPr id="15665" name="AutoShape 13970"/>
                        <wps:cNvCnPr>
                          <a:cxnSpLocks noChangeShapeType="1"/>
                        </wps:cNvCnPr>
                        <wps:spPr bwMode="auto">
                          <a:xfrm>
                            <a:off x="7036" y="10343"/>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66" name="AutoShape 4757"/>
                        <wps:cNvCnPr>
                          <a:cxnSpLocks noChangeShapeType="1"/>
                        </wps:cNvCnPr>
                        <wps:spPr bwMode="auto">
                          <a:xfrm>
                            <a:off x="7630" y="516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67" name="AutoShape 4763"/>
                        <wps:cNvCnPr>
                          <a:cxnSpLocks noChangeShapeType="1"/>
                        </wps:cNvCnPr>
                        <wps:spPr bwMode="auto">
                          <a:xfrm rot="-5400000">
                            <a:off x="6927" y="635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68" name="Rectangle 13971"/>
                        <wps:cNvSpPr>
                          <a:spLocks noChangeArrowheads="1"/>
                        </wps:cNvSpPr>
                        <wps:spPr bwMode="auto">
                          <a:xfrm>
                            <a:off x="6862" y="5374"/>
                            <a:ext cx="2381" cy="713"/>
                          </a:xfrm>
                          <a:prstGeom prst="rect">
                            <a:avLst/>
                          </a:prstGeom>
                          <a:solidFill>
                            <a:srgbClr val="FFFFFF"/>
                          </a:solidFill>
                          <a:ln w="9525">
                            <a:solidFill>
                              <a:srgbClr val="000000"/>
                            </a:solidFill>
                            <a:miter lim="800000"/>
                            <a:headEnd/>
                            <a:tailEnd/>
                          </a:ln>
                        </wps:spPr>
                        <wps:txbx>
                          <w:txbxContent>
                            <w:p w:rsidR="00862F6C" w:rsidRPr="008A5886" w:rsidRDefault="00862F6C" w:rsidP="00A94ED6">
                              <w:pPr>
                                <w:spacing w:before="120"/>
                                <w:rPr>
                                  <w:rFonts w:asciiTheme="majorHAnsi" w:hAnsiTheme="majorHAnsi" w:cstheme="majorHAnsi"/>
                                  <w:sz w:val="18"/>
                                  <w:szCs w:val="18"/>
                                  <w:lang w:val="fr-FR"/>
                                </w:rPr>
                              </w:pPr>
                              <w:r w:rsidRPr="008A5886">
                                <w:rPr>
                                  <w:rFonts w:asciiTheme="majorHAnsi" w:hAnsiTheme="majorHAnsi" w:cstheme="majorHAnsi"/>
                                  <w:sz w:val="18"/>
                                  <w:szCs w:val="18"/>
                                  <w:lang w:val="fr-FR"/>
                                </w:rPr>
                                <w:t xml:space="preserve">LT660 </w:t>
                              </w:r>
                              <w:r>
                                <w:rPr>
                                  <w:rFonts w:asciiTheme="majorHAnsi" w:hAnsiTheme="majorHAnsi" w:cstheme="majorHAnsi"/>
                                  <w:sz w:val="18"/>
                                  <w:szCs w:val="18"/>
                                  <w:lang w:val="fr-FR"/>
                                </w:rPr>
                                <w:t xml:space="preserve">&amp; LT661 </w:t>
                              </w:r>
                              <w:r w:rsidRPr="008A5886">
                                <w:rPr>
                                  <w:rFonts w:asciiTheme="majorHAnsi" w:hAnsiTheme="majorHAnsi" w:cstheme="majorHAnsi"/>
                                  <w:sz w:val="18"/>
                                  <w:szCs w:val="18"/>
                                  <w:lang w:val="fr-FR"/>
                                </w:rPr>
                                <w:t>in operation</w:t>
                              </w:r>
                            </w:p>
                          </w:txbxContent>
                        </wps:txbx>
                        <wps:bodyPr rot="0" vert="horz" wrap="square" lIns="91440" tIns="45720" rIns="91440" bIns="45720" anchor="t" anchorCtr="0" upright="1">
                          <a:noAutofit/>
                        </wps:bodyPr>
                      </wps:wsp>
                      <wps:wsp>
                        <wps:cNvPr id="15669" name="Rectangle 13973"/>
                        <wps:cNvSpPr>
                          <a:spLocks noChangeArrowheads="1"/>
                        </wps:cNvSpPr>
                        <wps:spPr bwMode="auto">
                          <a:xfrm>
                            <a:off x="8772" y="6181"/>
                            <a:ext cx="1758" cy="713"/>
                          </a:xfrm>
                          <a:prstGeom prst="rect">
                            <a:avLst/>
                          </a:prstGeom>
                          <a:solidFill>
                            <a:srgbClr val="FFFFFF"/>
                          </a:solidFill>
                          <a:ln w="9525">
                            <a:solidFill>
                              <a:srgbClr val="000000"/>
                            </a:solidFill>
                            <a:miter lim="800000"/>
                            <a:headEnd/>
                            <a:tailEnd/>
                          </a:ln>
                        </wps:spPr>
                        <wps:txbx>
                          <w:txbxContent>
                            <w:p w:rsidR="00862F6C" w:rsidRPr="008A5886" w:rsidRDefault="00862F6C" w:rsidP="007D77E6">
                              <w:pPr>
                                <w:spacing w:before="120"/>
                                <w:rPr>
                                  <w:rFonts w:asciiTheme="majorHAnsi" w:hAnsiTheme="majorHAnsi" w:cstheme="majorHAnsi"/>
                                  <w:sz w:val="18"/>
                                  <w:szCs w:val="18"/>
                                  <w:lang w:val="fr-FR"/>
                                </w:rPr>
                              </w:pPr>
                              <w:r w:rsidRPr="008A5886">
                                <w:rPr>
                                  <w:rFonts w:asciiTheme="majorHAnsi" w:hAnsiTheme="majorHAnsi" w:cstheme="majorHAnsi"/>
                                  <w:sz w:val="18"/>
                                  <w:szCs w:val="18"/>
                                  <w:lang w:val="fr-FR"/>
                                </w:rPr>
                                <w:t xml:space="preserve">LT660 </w:t>
                              </w:r>
                              <w:r>
                                <w:rPr>
                                  <w:rFonts w:asciiTheme="majorHAnsi" w:hAnsiTheme="majorHAnsi" w:cstheme="majorHAnsi"/>
                                  <w:sz w:val="18"/>
                                  <w:szCs w:val="18"/>
                                  <w:lang w:val="fr-FR"/>
                                </w:rPr>
                                <w:t>&amp; LT661 OFF</w:t>
                              </w:r>
                            </w:p>
                          </w:txbxContent>
                        </wps:txbx>
                        <wps:bodyPr rot="0" vert="horz" wrap="square" lIns="91440" tIns="45720" rIns="91440" bIns="45720" anchor="t" anchorCtr="0" upright="1">
                          <a:noAutofit/>
                        </wps:bodyPr>
                      </wps:wsp>
                      <wps:wsp>
                        <wps:cNvPr id="15670" name="AutoShape 13974"/>
                        <wps:cNvCnPr>
                          <a:cxnSpLocks noChangeShapeType="1"/>
                        </wps:cNvCnPr>
                        <wps:spPr bwMode="auto">
                          <a:xfrm rot="-5400000">
                            <a:off x="8256" y="637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71" name="Text Box 13975"/>
                        <wps:cNvSpPr txBox="1">
                          <a:spLocks noChangeArrowheads="1"/>
                        </wps:cNvSpPr>
                        <wps:spPr bwMode="auto">
                          <a:xfrm>
                            <a:off x="8086" y="6443"/>
                            <a:ext cx="787"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7D77E6">
                              <w:pP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15672" name="AutoShape 13981"/>
                        <wps:cNvCnPr>
                          <a:cxnSpLocks noChangeShapeType="1"/>
                        </wps:cNvCnPr>
                        <wps:spPr bwMode="auto">
                          <a:xfrm rot="-5400000">
                            <a:off x="10707" y="636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73" name="Text Box 13982"/>
                        <wps:cNvSpPr txBox="1">
                          <a:spLocks noChangeArrowheads="1"/>
                        </wps:cNvSpPr>
                        <wps:spPr bwMode="auto">
                          <a:xfrm>
                            <a:off x="9443" y="5825"/>
                            <a:ext cx="1985"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C877B9" w:rsidRDefault="00862F6C" w:rsidP="00C877B9">
                              <w:pPr>
                                <w:rPr>
                                  <w:rFonts w:asciiTheme="majorHAnsi" w:hAnsiTheme="majorHAnsi" w:cstheme="majorHAnsi"/>
                                  <w:sz w:val="18"/>
                                  <w:szCs w:val="18"/>
                                  <w:lang w:val="fr-FR"/>
                                </w:rPr>
                              </w:pPr>
                              <w:r>
                                <w:rPr>
                                  <w:rFonts w:asciiTheme="majorHAnsi" w:hAnsiTheme="majorHAnsi" w:cstheme="majorHAnsi"/>
                                  <w:sz w:val="18"/>
                                  <w:szCs w:val="18"/>
                                  <w:lang w:val="fr-FR"/>
                                </w:rPr>
                                <w:t>Cde Vacuum LT OFF</w:t>
                              </w:r>
                            </w:p>
                          </w:txbxContent>
                        </wps:txbx>
                        <wps:bodyPr rot="0" vert="horz" wrap="square" lIns="91440" tIns="45720" rIns="91440" bIns="45720" anchor="t" anchorCtr="0" upright="1">
                          <a:noAutofit/>
                        </wps:bodyPr>
                      </wps:wsp>
                      <wps:wsp>
                        <wps:cNvPr id="15674" name="AutoShape 13984"/>
                        <wps:cNvCnPr>
                          <a:cxnSpLocks noChangeShapeType="1"/>
                        </wps:cNvCnPr>
                        <wps:spPr bwMode="auto">
                          <a:xfrm rot="-10800000">
                            <a:off x="6794" y="1432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75" name="Text Box 13985"/>
                        <wps:cNvSpPr txBox="1">
                          <a:spLocks noChangeArrowheads="1"/>
                        </wps:cNvSpPr>
                        <wps:spPr bwMode="auto">
                          <a:xfrm>
                            <a:off x="7043" y="14131"/>
                            <a:ext cx="787"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387144">
                              <w:pP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15676" name="AutoShape 13986"/>
                        <wps:cNvCnPr>
                          <a:cxnSpLocks noChangeShapeType="1"/>
                        </wps:cNvCnPr>
                        <wps:spPr bwMode="auto">
                          <a:xfrm rot="-10800000">
                            <a:off x="6790" y="1541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77" name="Text Box 13987"/>
                        <wps:cNvSpPr txBox="1">
                          <a:spLocks noChangeArrowheads="1"/>
                        </wps:cNvSpPr>
                        <wps:spPr bwMode="auto">
                          <a:xfrm>
                            <a:off x="5171" y="15297"/>
                            <a:ext cx="2601"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C877B9" w:rsidRDefault="00862F6C" w:rsidP="00387144">
                              <w:pPr>
                                <w:rPr>
                                  <w:rFonts w:asciiTheme="majorHAnsi" w:hAnsiTheme="majorHAnsi" w:cstheme="majorHAnsi"/>
                                  <w:sz w:val="18"/>
                                  <w:szCs w:val="18"/>
                                  <w:lang w:val="fr-FR"/>
                                </w:rPr>
                              </w:pPr>
                              <w:r>
                                <w:rPr>
                                  <w:rFonts w:asciiTheme="majorHAnsi" w:hAnsiTheme="majorHAnsi" w:cstheme="majorHAnsi"/>
                                  <w:sz w:val="18"/>
                                  <w:szCs w:val="18"/>
                                  <w:lang w:val="fr-FR"/>
                                </w:rPr>
                                <w:t xml:space="preserve">Cde </w:t>
                              </w:r>
                              <w:r w:rsidRPr="00B75904">
                                <w:rPr>
                                  <w:rFonts w:asciiTheme="majorHAnsi" w:hAnsiTheme="majorHAnsi" w:cstheme="majorHAnsi"/>
                                  <w:sz w:val="18"/>
                                  <w:szCs w:val="18"/>
                                </w:rPr>
                                <w:t>Magnet</w:t>
                              </w:r>
                              <w:r>
                                <w:rPr>
                                  <w:rFonts w:asciiTheme="majorHAnsi" w:hAnsiTheme="majorHAnsi" w:cstheme="majorHAnsi"/>
                                  <w:sz w:val="18"/>
                                  <w:szCs w:val="18"/>
                                  <w:lang w:val="fr-FR"/>
                                </w:rPr>
                                <w:t xml:space="preserve"> LT OFF</w:t>
                              </w:r>
                            </w:p>
                          </w:txbxContent>
                        </wps:txbx>
                        <wps:bodyPr rot="0" vert="horz" wrap="square" lIns="91440" tIns="45720" rIns="91440" bIns="45720" anchor="t" anchorCtr="0" upright="1">
                          <a:noAutofit/>
                        </wps:bodyPr>
                      </wps:wsp>
                      <wps:wsp>
                        <wps:cNvPr id="15678" name="AutoShape 13989"/>
                        <wps:cNvCnPr>
                          <a:cxnSpLocks noChangeShapeType="1"/>
                        </wps:cNvCnPr>
                        <wps:spPr bwMode="auto">
                          <a:xfrm>
                            <a:off x="6901" y="14092"/>
                            <a:ext cx="0" cy="15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79" name="Rectangle 13990"/>
                        <wps:cNvSpPr>
                          <a:spLocks noChangeArrowheads="1"/>
                        </wps:cNvSpPr>
                        <wps:spPr bwMode="auto">
                          <a:xfrm>
                            <a:off x="6024" y="14518"/>
                            <a:ext cx="2793" cy="713"/>
                          </a:xfrm>
                          <a:prstGeom prst="rect">
                            <a:avLst/>
                          </a:prstGeom>
                          <a:solidFill>
                            <a:srgbClr val="FFFFFF"/>
                          </a:solidFill>
                          <a:ln w="9525">
                            <a:solidFill>
                              <a:srgbClr val="000000"/>
                            </a:solidFill>
                            <a:miter lim="800000"/>
                            <a:headEnd/>
                            <a:tailEnd/>
                          </a:ln>
                        </wps:spPr>
                        <wps:txbx>
                          <w:txbxContent>
                            <w:p w:rsidR="00862F6C" w:rsidRPr="008A5886" w:rsidRDefault="00862F6C" w:rsidP="00387144">
                              <w:pPr>
                                <w:spacing w:before="120"/>
                                <w:rPr>
                                  <w:rFonts w:asciiTheme="majorHAnsi" w:hAnsiTheme="majorHAnsi" w:cstheme="majorHAnsi"/>
                                  <w:sz w:val="18"/>
                                  <w:szCs w:val="18"/>
                                  <w:lang w:val="fr-FR"/>
                                </w:rPr>
                              </w:pPr>
                              <w:r>
                                <w:rPr>
                                  <w:rFonts w:asciiTheme="majorHAnsi" w:hAnsiTheme="majorHAnsi" w:cstheme="majorHAnsi"/>
                                  <w:sz w:val="18"/>
                                  <w:szCs w:val="18"/>
                                  <w:lang w:val="fr-FR"/>
                                </w:rPr>
                                <w:t>LT680,  LT681, LT682, LT683 OFF</w:t>
                              </w:r>
                            </w:p>
                          </w:txbxContent>
                        </wps:txbx>
                        <wps:bodyPr rot="0" vert="horz" wrap="square" lIns="91440" tIns="45720" rIns="91440" bIns="45720" anchor="t" anchorCtr="0" upright="1">
                          <a:noAutofit/>
                        </wps:bodyPr>
                      </wps:wsp>
                      <wps:wsp>
                        <wps:cNvPr id="15680" name="AutoShape 14004"/>
                        <wps:cNvCnPr>
                          <a:cxnSpLocks noChangeShapeType="1"/>
                        </wps:cNvCnPr>
                        <wps:spPr bwMode="auto">
                          <a:xfrm>
                            <a:off x="11190" y="3131"/>
                            <a:ext cx="0" cy="1252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81" name="AutoShape 14005"/>
                        <wps:cNvCnPr>
                          <a:cxnSpLocks noChangeShapeType="1"/>
                        </wps:cNvCnPr>
                        <wps:spPr bwMode="auto">
                          <a:xfrm>
                            <a:off x="6901" y="15678"/>
                            <a:ext cx="430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82" name="AutoShape 14006"/>
                        <wps:cNvCnPr>
                          <a:cxnSpLocks noChangeShapeType="1"/>
                        </wps:cNvCnPr>
                        <wps:spPr bwMode="auto">
                          <a:xfrm flipH="1">
                            <a:off x="790" y="6354"/>
                            <a:ext cx="476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83" name="AutoShape 14007"/>
                        <wps:cNvCnPr>
                          <a:cxnSpLocks noChangeShapeType="1"/>
                        </wps:cNvCnPr>
                        <wps:spPr bwMode="auto">
                          <a:xfrm>
                            <a:off x="5557" y="3877"/>
                            <a:ext cx="0" cy="24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84" name="Text Box 14008"/>
                        <wps:cNvSpPr txBox="1">
                          <a:spLocks noChangeArrowheads="1"/>
                        </wps:cNvSpPr>
                        <wps:spPr bwMode="auto">
                          <a:xfrm>
                            <a:off x="1829" y="4908"/>
                            <a:ext cx="2220"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A05E18">
                              <w:pPr>
                                <w:rPr>
                                  <w:rFonts w:asciiTheme="majorHAnsi" w:hAnsiTheme="majorHAnsi" w:cstheme="majorHAnsi"/>
                                  <w:sz w:val="18"/>
                                  <w:szCs w:val="18"/>
                                </w:rPr>
                              </w:pPr>
                              <w:r>
                                <w:rPr>
                                  <w:rFonts w:asciiTheme="majorHAnsi" w:hAnsiTheme="majorHAnsi" w:cstheme="majorHAnsi"/>
                                  <w:sz w:val="18"/>
                                  <w:szCs w:val="18"/>
                                </w:rPr>
                                <w:t>(</w:t>
                              </w:r>
                              <w:r w:rsidRPr="008A5886">
                                <w:rPr>
                                  <w:rFonts w:asciiTheme="majorHAnsi" w:hAnsiTheme="majorHAnsi" w:cstheme="majorHAnsi"/>
                                  <w:sz w:val="18"/>
                                  <w:szCs w:val="18"/>
                                </w:rPr>
                                <w:t>TT6</w:t>
                              </w:r>
                              <w:r>
                                <w:rPr>
                                  <w:rFonts w:asciiTheme="majorHAnsi" w:hAnsiTheme="majorHAnsi" w:cstheme="majorHAnsi"/>
                                  <w:sz w:val="18"/>
                                  <w:szCs w:val="18"/>
                                </w:rPr>
                                <w:t>03 OR TT61</w:t>
                              </w:r>
                              <w:r w:rsidRPr="008A5886">
                                <w:rPr>
                                  <w:rFonts w:asciiTheme="majorHAnsi" w:hAnsiTheme="majorHAnsi" w:cstheme="majorHAnsi"/>
                                  <w:sz w:val="18"/>
                                  <w:szCs w:val="18"/>
                                </w:rPr>
                                <w:t>3</w:t>
                              </w:r>
                              <w:r>
                                <w:rPr>
                                  <w:rFonts w:asciiTheme="majorHAnsi" w:hAnsiTheme="majorHAnsi" w:cstheme="majorHAnsi"/>
                                  <w:sz w:val="18"/>
                                  <w:szCs w:val="18"/>
                                </w:rPr>
                                <w:t>)</w:t>
                              </w:r>
                              <w:r w:rsidRPr="008A5886">
                                <w:rPr>
                                  <w:rFonts w:asciiTheme="majorHAnsi" w:hAnsiTheme="majorHAnsi" w:cstheme="majorHAnsi"/>
                                  <w:sz w:val="18"/>
                                  <w:szCs w:val="18"/>
                                </w:rPr>
                                <w:t>&lt; 100 K</w:t>
                              </w:r>
                            </w:p>
                          </w:txbxContent>
                        </wps:txbx>
                        <wps:bodyPr rot="0" vert="horz" wrap="square" lIns="91440" tIns="45720" rIns="91440" bIns="45720" anchor="t" anchorCtr="0" upright="1">
                          <a:noAutofit/>
                        </wps:bodyPr>
                      </wps:wsp>
                      <wps:wsp>
                        <wps:cNvPr id="15685" name="AutoShape 14009"/>
                        <wps:cNvCnPr>
                          <a:cxnSpLocks noChangeShapeType="1"/>
                        </wps:cNvCnPr>
                        <wps:spPr bwMode="auto">
                          <a:xfrm>
                            <a:off x="4007" y="3897"/>
                            <a:ext cx="1531"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5686" name="AutoShape 14010"/>
                        <wps:cNvCnPr>
                          <a:cxnSpLocks noChangeShapeType="1"/>
                        </wps:cNvCnPr>
                        <wps:spPr bwMode="auto">
                          <a:xfrm>
                            <a:off x="3922" y="3569"/>
                            <a:ext cx="0" cy="27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87" name="AutoShape 14011"/>
                        <wps:cNvCnPr>
                          <a:cxnSpLocks noChangeShapeType="1"/>
                        </wps:cNvCnPr>
                        <wps:spPr bwMode="auto">
                          <a:xfrm>
                            <a:off x="3805" y="375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5688" name="Group 14012"/>
                        <wpg:cNvGrpSpPr>
                          <a:grpSpLocks/>
                        </wpg:cNvGrpSpPr>
                        <wpg:grpSpPr bwMode="auto">
                          <a:xfrm>
                            <a:off x="2922" y="4139"/>
                            <a:ext cx="2381" cy="789"/>
                            <a:chOff x="2075" y="5415"/>
                            <a:chExt cx="3506" cy="744"/>
                          </a:xfrm>
                        </wpg:grpSpPr>
                        <wps:wsp>
                          <wps:cNvPr id="15689" name="Rectangle 14013"/>
                          <wps:cNvSpPr>
                            <a:spLocks noChangeArrowheads="1"/>
                          </wps:cNvSpPr>
                          <wps:spPr bwMode="auto">
                            <a:xfrm>
                              <a:off x="2075" y="5415"/>
                              <a:ext cx="1864" cy="743"/>
                            </a:xfrm>
                            <a:prstGeom prst="rect">
                              <a:avLst/>
                            </a:prstGeom>
                            <a:solidFill>
                              <a:srgbClr val="FFFFFF"/>
                            </a:solidFill>
                            <a:ln w="9525">
                              <a:solidFill>
                                <a:srgbClr val="000000"/>
                              </a:solidFill>
                              <a:miter lim="800000"/>
                              <a:headEnd/>
                              <a:tailEnd/>
                            </a:ln>
                          </wps:spPr>
                          <wps:txbx>
                            <w:txbxContent>
                              <w:p w:rsidR="00862F6C" w:rsidRPr="008A5886" w:rsidRDefault="00862F6C" w:rsidP="00A05E18">
                                <w:pPr>
                                  <w:jc w:val="center"/>
                                  <w:rPr>
                                    <w:rFonts w:asciiTheme="majorHAnsi" w:hAnsiTheme="majorHAnsi" w:cstheme="majorHAnsi"/>
                                    <w:sz w:val="18"/>
                                    <w:szCs w:val="18"/>
                                  </w:rPr>
                                </w:pPr>
                                <w:r w:rsidRPr="008A5886">
                                  <w:rPr>
                                    <w:rFonts w:asciiTheme="majorHAnsi" w:hAnsiTheme="majorHAnsi" w:cstheme="majorHAnsi"/>
                                    <w:sz w:val="18"/>
                                    <w:szCs w:val="18"/>
                                  </w:rPr>
                                  <w:t>Temperature control</w:t>
                                </w:r>
                              </w:p>
                            </w:txbxContent>
                          </wps:txbx>
                          <wps:bodyPr rot="0" vert="horz" wrap="square" lIns="91440" tIns="45720" rIns="91440" bIns="45720" anchor="t" anchorCtr="0" upright="1">
                            <a:noAutofit/>
                          </wps:bodyPr>
                        </wps:wsp>
                        <wps:wsp>
                          <wps:cNvPr id="15690" name="Rectangle 14014"/>
                          <wps:cNvSpPr>
                            <a:spLocks noChangeArrowheads="1"/>
                          </wps:cNvSpPr>
                          <wps:spPr bwMode="auto">
                            <a:xfrm>
                              <a:off x="3939" y="5416"/>
                              <a:ext cx="1642" cy="743"/>
                            </a:xfrm>
                            <a:prstGeom prst="rect">
                              <a:avLst/>
                            </a:prstGeom>
                            <a:solidFill>
                              <a:srgbClr val="FFFFFF"/>
                            </a:solidFill>
                            <a:ln w="9525">
                              <a:solidFill>
                                <a:srgbClr val="000000"/>
                              </a:solidFill>
                              <a:miter lim="800000"/>
                              <a:headEnd/>
                              <a:tailEnd/>
                            </a:ln>
                          </wps:spPr>
                          <wps:txbx>
                            <w:txbxContent>
                              <w:p w:rsidR="00862F6C" w:rsidRPr="008A5886" w:rsidRDefault="00862F6C" w:rsidP="00A05E18">
                                <w:pPr>
                                  <w:rPr>
                                    <w:rFonts w:asciiTheme="majorHAnsi" w:hAnsiTheme="majorHAnsi" w:cstheme="majorHAnsi"/>
                                    <w:sz w:val="18"/>
                                    <w:szCs w:val="18"/>
                                    <w:lang w:val="fr-FR"/>
                                  </w:rPr>
                                </w:pPr>
                                <w:r w:rsidRPr="008A5886">
                                  <w:rPr>
                                    <w:rFonts w:asciiTheme="majorHAnsi" w:hAnsiTheme="majorHAnsi" w:cstheme="majorHAnsi"/>
                                    <w:sz w:val="18"/>
                                    <w:szCs w:val="18"/>
                                    <w:lang w:val="fr-FR"/>
                                  </w:rPr>
                                  <w:t>Waiting</w:t>
                                </w:r>
                              </w:p>
                              <w:p w:rsidR="00862F6C" w:rsidRPr="008A5886" w:rsidRDefault="00862F6C" w:rsidP="00A05E18">
                                <w:pPr>
                                  <w:rPr>
                                    <w:rFonts w:asciiTheme="majorHAnsi" w:hAnsiTheme="majorHAnsi" w:cstheme="majorHAnsi"/>
                                    <w:sz w:val="18"/>
                                    <w:szCs w:val="18"/>
                                    <w:lang w:val="fr-FR"/>
                                  </w:rPr>
                                </w:pPr>
                              </w:p>
                            </w:txbxContent>
                          </wps:txbx>
                          <wps:bodyPr rot="0" vert="horz" wrap="square" lIns="91440" tIns="45720" rIns="91440" bIns="45720" anchor="t" anchorCtr="0" upright="1">
                            <a:noAutofit/>
                          </wps:bodyPr>
                        </wps:wsp>
                      </wpg:grpSp>
                      <wps:wsp>
                        <wps:cNvPr id="15691" name="AutoShape 14015"/>
                        <wps:cNvCnPr>
                          <a:cxnSpLocks noChangeShapeType="1"/>
                        </wps:cNvCnPr>
                        <wps:spPr bwMode="auto">
                          <a:xfrm>
                            <a:off x="3801" y="518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92" name="AutoShape 14016"/>
                        <wps:cNvCnPr>
                          <a:cxnSpLocks noChangeShapeType="1"/>
                        </wps:cNvCnPr>
                        <wps:spPr bwMode="auto">
                          <a:xfrm rot="-5400000">
                            <a:off x="2944" y="637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93" name="Rectangle 14017"/>
                        <wps:cNvSpPr>
                          <a:spLocks noChangeArrowheads="1"/>
                        </wps:cNvSpPr>
                        <wps:spPr bwMode="auto">
                          <a:xfrm>
                            <a:off x="2879" y="5397"/>
                            <a:ext cx="2381" cy="713"/>
                          </a:xfrm>
                          <a:prstGeom prst="rect">
                            <a:avLst/>
                          </a:prstGeom>
                          <a:solidFill>
                            <a:srgbClr val="FFFFFF"/>
                          </a:solidFill>
                          <a:ln w="9525">
                            <a:solidFill>
                              <a:srgbClr val="000000"/>
                            </a:solidFill>
                            <a:miter lim="800000"/>
                            <a:headEnd/>
                            <a:tailEnd/>
                          </a:ln>
                        </wps:spPr>
                        <wps:txbx>
                          <w:txbxContent>
                            <w:p w:rsidR="00862F6C" w:rsidRPr="008A5886" w:rsidRDefault="00862F6C" w:rsidP="00A05E18">
                              <w:pPr>
                                <w:spacing w:before="120"/>
                                <w:rPr>
                                  <w:rFonts w:asciiTheme="majorHAnsi" w:hAnsiTheme="majorHAnsi" w:cstheme="majorHAnsi"/>
                                  <w:sz w:val="18"/>
                                  <w:szCs w:val="18"/>
                                  <w:lang w:val="fr-FR"/>
                                </w:rPr>
                              </w:pPr>
                              <w:r w:rsidRPr="008A5886">
                                <w:rPr>
                                  <w:rFonts w:asciiTheme="majorHAnsi" w:hAnsiTheme="majorHAnsi" w:cstheme="majorHAnsi"/>
                                  <w:sz w:val="18"/>
                                  <w:szCs w:val="18"/>
                                  <w:lang w:val="fr-FR"/>
                                </w:rPr>
                                <w:t>LT6</w:t>
                              </w:r>
                              <w:r>
                                <w:rPr>
                                  <w:rFonts w:asciiTheme="majorHAnsi" w:hAnsiTheme="majorHAnsi" w:cstheme="majorHAnsi"/>
                                  <w:sz w:val="18"/>
                                  <w:szCs w:val="18"/>
                                  <w:lang w:val="fr-FR"/>
                                </w:rPr>
                                <w:t xml:space="preserve">00 </w:t>
                              </w:r>
                              <w:r w:rsidRPr="008A5886">
                                <w:rPr>
                                  <w:rFonts w:asciiTheme="majorHAnsi" w:hAnsiTheme="majorHAnsi" w:cstheme="majorHAnsi"/>
                                  <w:sz w:val="18"/>
                                  <w:szCs w:val="18"/>
                                  <w:lang w:val="fr-FR"/>
                                </w:rPr>
                                <w:t>in operation</w:t>
                              </w:r>
                            </w:p>
                          </w:txbxContent>
                        </wps:txbx>
                        <wps:bodyPr rot="0" vert="horz" wrap="square" lIns="91440" tIns="45720" rIns="91440" bIns="45720" anchor="t" anchorCtr="0" upright="1">
                          <a:noAutofit/>
                        </wps:bodyPr>
                      </wps:wsp>
                      <wps:wsp>
                        <wps:cNvPr id="15694" name="Rectangle 14018"/>
                        <wps:cNvSpPr>
                          <a:spLocks noChangeArrowheads="1"/>
                        </wps:cNvSpPr>
                        <wps:spPr bwMode="auto">
                          <a:xfrm>
                            <a:off x="1401" y="6036"/>
                            <a:ext cx="1248" cy="713"/>
                          </a:xfrm>
                          <a:prstGeom prst="rect">
                            <a:avLst/>
                          </a:prstGeom>
                          <a:solidFill>
                            <a:srgbClr val="FFFFFF"/>
                          </a:solidFill>
                          <a:ln w="9525">
                            <a:solidFill>
                              <a:srgbClr val="000000"/>
                            </a:solidFill>
                            <a:miter lim="800000"/>
                            <a:headEnd/>
                            <a:tailEnd/>
                          </a:ln>
                        </wps:spPr>
                        <wps:txbx>
                          <w:txbxContent>
                            <w:p w:rsidR="00862F6C" w:rsidRPr="008A5886" w:rsidRDefault="00862F6C" w:rsidP="00A05E18">
                              <w:pPr>
                                <w:spacing w:before="120"/>
                                <w:rPr>
                                  <w:rFonts w:asciiTheme="majorHAnsi" w:hAnsiTheme="majorHAnsi" w:cstheme="majorHAnsi"/>
                                  <w:sz w:val="18"/>
                                  <w:szCs w:val="18"/>
                                  <w:lang w:val="fr-FR"/>
                                </w:rPr>
                              </w:pPr>
                              <w:r w:rsidRPr="008A5886">
                                <w:rPr>
                                  <w:rFonts w:asciiTheme="majorHAnsi" w:hAnsiTheme="majorHAnsi" w:cstheme="majorHAnsi"/>
                                  <w:sz w:val="18"/>
                                  <w:szCs w:val="18"/>
                                  <w:lang w:val="fr-FR"/>
                                </w:rPr>
                                <w:t>LT6</w:t>
                              </w:r>
                              <w:r>
                                <w:rPr>
                                  <w:rFonts w:asciiTheme="majorHAnsi" w:hAnsiTheme="majorHAnsi" w:cstheme="majorHAnsi"/>
                                  <w:sz w:val="18"/>
                                  <w:szCs w:val="18"/>
                                  <w:lang w:val="fr-FR"/>
                                </w:rPr>
                                <w:t>00 OFF</w:t>
                              </w:r>
                            </w:p>
                          </w:txbxContent>
                        </wps:txbx>
                        <wps:bodyPr rot="0" vert="horz" wrap="square" lIns="91440" tIns="45720" rIns="91440" bIns="45720" anchor="t" anchorCtr="0" upright="1">
                          <a:noAutofit/>
                        </wps:bodyPr>
                      </wps:wsp>
                      <wps:wsp>
                        <wps:cNvPr id="15695" name="AutoShape 14019"/>
                        <wps:cNvCnPr>
                          <a:cxnSpLocks noChangeShapeType="1"/>
                        </wps:cNvCnPr>
                        <wps:spPr bwMode="auto">
                          <a:xfrm rot="-5400000">
                            <a:off x="4625" y="635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96" name="Text Box 14020"/>
                        <wps:cNvSpPr txBox="1">
                          <a:spLocks noChangeArrowheads="1"/>
                        </wps:cNvSpPr>
                        <wps:spPr bwMode="auto">
                          <a:xfrm>
                            <a:off x="2720" y="6513"/>
                            <a:ext cx="787"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A05E18">
                              <w:pP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15697" name="AutoShape 14021"/>
                        <wps:cNvCnPr>
                          <a:cxnSpLocks noChangeShapeType="1"/>
                        </wps:cNvCnPr>
                        <wps:spPr bwMode="auto">
                          <a:xfrm rot="-5400000">
                            <a:off x="928" y="633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98" name="Text Box 14022"/>
                        <wps:cNvSpPr txBox="1">
                          <a:spLocks noChangeArrowheads="1"/>
                        </wps:cNvSpPr>
                        <wps:spPr bwMode="auto">
                          <a:xfrm>
                            <a:off x="726" y="5665"/>
                            <a:ext cx="1636"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C877B9" w:rsidRDefault="00862F6C" w:rsidP="00A05E18">
                              <w:pPr>
                                <w:rPr>
                                  <w:rFonts w:asciiTheme="majorHAnsi" w:hAnsiTheme="majorHAnsi" w:cstheme="majorHAnsi"/>
                                  <w:sz w:val="18"/>
                                  <w:szCs w:val="18"/>
                                  <w:lang w:val="fr-FR"/>
                                </w:rPr>
                              </w:pPr>
                              <w:r>
                                <w:rPr>
                                  <w:rFonts w:asciiTheme="majorHAnsi" w:hAnsiTheme="majorHAnsi" w:cstheme="majorHAnsi"/>
                                  <w:sz w:val="18"/>
                                  <w:szCs w:val="18"/>
                                  <w:lang w:val="fr-FR"/>
                                </w:rPr>
                                <w:t>Cde LT600 OFF OFF</w:t>
                              </w:r>
                            </w:p>
                          </w:txbxContent>
                        </wps:txbx>
                        <wps:bodyPr rot="0" vert="horz" wrap="square" lIns="91440" tIns="45720" rIns="91440" bIns="45720" anchor="t" anchorCtr="0" upright="1">
                          <a:noAutofit/>
                        </wps:bodyPr>
                      </wps:wsp>
                      <wps:wsp>
                        <wps:cNvPr id="15699" name="AutoShape 4778"/>
                        <wps:cNvCnPr>
                          <a:cxnSpLocks noChangeShapeType="1"/>
                        </wps:cNvCnPr>
                        <wps:spPr bwMode="auto">
                          <a:xfrm>
                            <a:off x="3387" y="897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00" name="AutoShape 4848"/>
                        <wps:cNvCnPr>
                          <a:cxnSpLocks noChangeShapeType="1"/>
                        </wps:cNvCnPr>
                        <wps:spPr bwMode="auto">
                          <a:xfrm>
                            <a:off x="3374" y="7684"/>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01" name="AutoShape 14023"/>
                        <wps:cNvCnPr>
                          <a:cxnSpLocks noChangeShapeType="1"/>
                        </wps:cNvCnPr>
                        <wps:spPr bwMode="auto">
                          <a:xfrm flipH="1">
                            <a:off x="782" y="10463"/>
                            <a:ext cx="476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02" name="AutoShape 14024"/>
                        <wps:cNvCnPr>
                          <a:cxnSpLocks noChangeShapeType="1"/>
                        </wps:cNvCnPr>
                        <wps:spPr bwMode="auto">
                          <a:xfrm rot="-5400000">
                            <a:off x="3057" y="1048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03" name="Rectangle 14025"/>
                        <wps:cNvSpPr>
                          <a:spLocks noChangeArrowheads="1"/>
                        </wps:cNvSpPr>
                        <wps:spPr bwMode="auto">
                          <a:xfrm>
                            <a:off x="1154" y="10112"/>
                            <a:ext cx="1724" cy="713"/>
                          </a:xfrm>
                          <a:prstGeom prst="rect">
                            <a:avLst/>
                          </a:prstGeom>
                          <a:solidFill>
                            <a:srgbClr val="FFFFFF"/>
                          </a:solidFill>
                          <a:ln w="9525">
                            <a:solidFill>
                              <a:srgbClr val="000000"/>
                            </a:solidFill>
                            <a:miter lim="800000"/>
                            <a:headEnd/>
                            <a:tailEnd/>
                          </a:ln>
                        </wps:spPr>
                        <wps:txbx>
                          <w:txbxContent>
                            <w:p w:rsidR="00862F6C" w:rsidRPr="008A5886" w:rsidRDefault="00862F6C" w:rsidP="00EC3679">
                              <w:pPr>
                                <w:spacing w:before="120"/>
                                <w:rPr>
                                  <w:rFonts w:asciiTheme="majorHAnsi" w:hAnsiTheme="majorHAnsi" w:cstheme="majorHAnsi"/>
                                  <w:sz w:val="18"/>
                                  <w:szCs w:val="18"/>
                                  <w:lang w:val="fr-FR"/>
                                </w:rPr>
                              </w:pPr>
                              <w:r w:rsidRPr="008A5886">
                                <w:rPr>
                                  <w:rFonts w:asciiTheme="majorHAnsi" w:hAnsiTheme="majorHAnsi" w:cstheme="majorHAnsi"/>
                                  <w:sz w:val="18"/>
                                  <w:szCs w:val="18"/>
                                  <w:lang w:val="fr-FR"/>
                                </w:rPr>
                                <w:t>LT6</w:t>
                              </w:r>
                              <w:r>
                                <w:rPr>
                                  <w:rFonts w:asciiTheme="majorHAnsi" w:hAnsiTheme="majorHAnsi" w:cstheme="majorHAnsi"/>
                                  <w:sz w:val="18"/>
                                  <w:szCs w:val="18"/>
                                  <w:lang w:val="fr-FR"/>
                                </w:rPr>
                                <w:t>70 &amp; LT671 OFF</w:t>
                              </w:r>
                            </w:p>
                          </w:txbxContent>
                        </wps:txbx>
                        <wps:bodyPr rot="0" vert="horz" wrap="square" lIns="91440" tIns="45720" rIns="91440" bIns="45720" anchor="t" anchorCtr="0" upright="1">
                          <a:noAutofit/>
                        </wps:bodyPr>
                      </wps:wsp>
                      <wps:wsp>
                        <wps:cNvPr id="15704" name="AutoShape 14026"/>
                        <wps:cNvCnPr>
                          <a:cxnSpLocks noChangeShapeType="1"/>
                        </wps:cNvCnPr>
                        <wps:spPr bwMode="auto">
                          <a:xfrm rot="-5400000">
                            <a:off x="4551" y="1046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05" name="Text Box 14027"/>
                        <wps:cNvSpPr txBox="1">
                          <a:spLocks noChangeArrowheads="1"/>
                        </wps:cNvSpPr>
                        <wps:spPr bwMode="auto">
                          <a:xfrm>
                            <a:off x="2827" y="10566"/>
                            <a:ext cx="787"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EC3679">
                              <w:pP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15706" name="AutoShape 14028"/>
                        <wps:cNvCnPr>
                          <a:cxnSpLocks noChangeShapeType="1"/>
                        </wps:cNvCnPr>
                        <wps:spPr bwMode="auto">
                          <a:xfrm rot="-5400000">
                            <a:off x="854" y="1044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07" name="Text Box 14029"/>
                        <wps:cNvSpPr txBox="1">
                          <a:spLocks noChangeArrowheads="1"/>
                        </wps:cNvSpPr>
                        <wps:spPr bwMode="auto">
                          <a:xfrm>
                            <a:off x="740" y="9686"/>
                            <a:ext cx="1775"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C877B9" w:rsidRDefault="00862F6C" w:rsidP="00EC3679">
                              <w:pPr>
                                <w:rPr>
                                  <w:rFonts w:asciiTheme="majorHAnsi" w:hAnsiTheme="majorHAnsi" w:cstheme="majorHAnsi"/>
                                  <w:sz w:val="18"/>
                                  <w:szCs w:val="18"/>
                                  <w:lang w:val="fr-FR"/>
                                </w:rPr>
                              </w:pPr>
                              <w:r>
                                <w:rPr>
                                  <w:rFonts w:asciiTheme="majorHAnsi" w:hAnsiTheme="majorHAnsi" w:cstheme="majorHAnsi"/>
                                  <w:sz w:val="18"/>
                                  <w:szCs w:val="18"/>
                                  <w:lang w:val="fr-FR"/>
                                </w:rPr>
                                <w:t xml:space="preserve">Cde </w:t>
                              </w:r>
                              <w:r w:rsidRPr="00B75904">
                                <w:rPr>
                                  <w:rFonts w:asciiTheme="majorHAnsi" w:hAnsiTheme="majorHAnsi" w:cstheme="majorHAnsi"/>
                                  <w:sz w:val="18"/>
                                  <w:szCs w:val="18"/>
                                </w:rPr>
                                <w:t>Liquid</w:t>
                              </w:r>
                              <w:r>
                                <w:rPr>
                                  <w:rFonts w:asciiTheme="majorHAnsi" w:hAnsiTheme="majorHAnsi" w:cstheme="majorHAnsi"/>
                                  <w:sz w:val="18"/>
                                  <w:szCs w:val="18"/>
                                  <w:lang w:val="fr-FR"/>
                                </w:rPr>
                                <w:t xml:space="preserve"> LT OFF</w:t>
                              </w:r>
                            </w:p>
                          </w:txbxContent>
                        </wps:txbx>
                        <wps:bodyPr rot="0" vert="horz" wrap="square" lIns="91440" tIns="45720" rIns="91440" bIns="45720" anchor="t" anchorCtr="0" upright="1">
                          <a:noAutofit/>
                        </wps:bodyPr>
                      </wps:wsp>
                      <wps:wsp>
                        <wps:cNvPr id="15708" name="AutoShape 14030"/>
                        <wps:cNvCnPr>
                          <a:cxnSpLocks noChangeShapeType="1"/>
                        </wps:cNvCnPr>
                        <wps:spPr bwMode="auto">
                          <a:xfrm>
                            <a:off x="795" y="3147"/>
                            <a:ext cx="3515"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09" name="AutoShape 14031"/>
                        <wps:cNvCnPr>
                          <a:cxnSpLocks noChangeShapeType="1"/>
                        </wps:cNvCnPr>
                        <wps:spPr bwMode="auto">
                          <a:xfrm>
                            <a:off x="792" y="3142"/>
                            <a:ext cx="0" cy="73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10" name="Rectangle 13963"/>
                        <wps:cNvSpPr>
                          <a:spLocks noChangeArrowheads="1"/>
                        </wps:cNvSpPr>
                        <wps:spPr bwMode="auto">
                          <a:xfrm>
                            <a:off x="7173" y="8034"/>
                            <a:ext cx="1459" cy="624"/>
                          </a:xfrm>
                          <a:prstGeom prst="rect">
                            <a:avLst/>
                          </a:prstGeom>
                          <a:solidFill>
                            <a:srgbClr val="FFFFFF"/>
                          </a:solidFill>
                          <a:ln w="9525">
                            <a:solidFill>
                              <a:srgbClr val="000000"/>
                            </a:solidFill>
                            <a:miter lim="800000"/>
                            <a:headEnd/>
                            <a:tailEnd/>
                          </a:ln>
                        </wps:spPr>
                        <wps:txbx>
                          <w:txbxContent>
                            <w:p w:rsidR="00862F6C" w:rsidRDefault="00862F6C" w:rsidP="00A94ED6">
                              <w:pPr>
                                <w:jc w:val="center"/>
                                <w:rPr>
                                  <w:rFonts w:asciiTheme="majorHAnsi" w:hAnsiTheme="majorHAnsi" w:cstheme="majorHAnsi"/>
                                  <w:sz w:val="18"/>
                                  <w:szCs w:val="18"/>
                                  <w:lang w:val="fr-FR"/>
                                </w:rPr>
                              </w:pPr>
                              <w:r>
                                <w:rPr>
                                  <w:rFonts w:asciiTheme="majorHAnsi" w:hAnsiTheme="majorHAnsi" w:cstheme="majorHAnsi"/>
                                  <w:sz w:val="18"/>
                                  <w:szCs w:val="18"/>
                                  <w:lang w:val="fr-FR"/>
                                </w:rPr>
                                <w:t>Heating</w:t>
                              </w:r>
                            </w:p>
                            <w:p w:rsidR="00862F6C" w:rsidRPr="00A94ED6" w:rsidRDefault="00862F6C" w:rsidP="00A94ED6">
                              <w:pPr>
                                <w:jc w:val="center"/>
                                <w:rPr>
                                  <w:rFonts w:asciiTheme="majorHAnsi" w:hAnsiTheme="majorHAnsi" w:cstheme="majorHAnsi"/>
                                  <w:sz w:val="18"/>
                                  <w:szCs w:val="18"/>
                                  <w:lang w:val="fr-FR"/>
                                </w:rPr>
                              </w:pPr>
                              <w:r>
                                <w:rPr>
                                  <w:rFonts w:asciiTheme="majorHAnsi" w:hAnsiTheme="majorHAnsi" w:cstheme="majorHAnsi"/>
                                  <w:sz w:val="18"/>
                                  <w:szCs w:val="18"/>
                                  <w:lang w:val="fr-FR"/>
                                </w:rPr>
                                <w:t>Thermal Shield</w:t>
                              </w:r>
                            </w:p>
                          </w:txbxContent>
                        </wps:txbx>
                        <wps:bodyPr rot="0" vert="horz" wrap="square" lIns="91440" tIns="45720" rIns="91440" bIns="45720" anchor="t" anchorCtr="0" upright="1">
                          <a:noAutofit/>
                        </wps:bodyPr>
                      </wps:wsp>
                      <wps:wsp>
                        <wps:cNvPr id="15711" name="Text Box 13964"/>
                        <wps:cNvSpPr txBox="1">
                          <a:spLocks noChangeArrowheads="1"/>
                        </wps:cNvSpPr>
                        <wps:spPr bwMode="auto">
                          <a:xfrm>
                            <a:off x="8602" y="8034"/>
                            <a:ext cx="1477" cy="624"/>
                          </a:xfrm>
                          <a:prstGeom prst="rect">
                            <a:avLst/>
                          </a:prstGeom>
                          <a:solidFill>
                            <a:srgbClr val="FFFFFF"/>
                          </a:solidFill>
                          <a:ln w="9525">
                            <a:solidFill>
                              <a:srgbClr val="000000"/>
                            </a:solidFill>
                            <a:miter lim="800000"/>
                            <a:headEnd/>
                            <a:tailEnd/>
                          </a:ln>
                        </wps:spPr>
                        <wps:txbx>
                          <w:txbxContent>
                            <w:p w:rsidR="00862F6C" w:rsidRPr="00F811DC" w:rsidRDefault="00862F6C" w:rsidP="00A94ED6">
                              <w:pPr>
                                <w:rPr>
                                  <w:rFonts w:asciiTheme="majorHAnsi" w:hAnsiTheme="majorHAnsi" w:cstheme="majorHAnsi"/>
                                  <w:sz w:val="18"/>
                                  <w:szCs w:val="18"/>
                                </w:rPr>
                              </w:pPr>
                              <w:r>
                                <w:rPr>
                                  <w:rFonts w:asciiTheme="majorHAnsi" w:hAnsiTheme="majorHAnsi" w:cstheme="majorHAnsi"/>
                                  <w:sz w:val="18"/>
                                  <w:szCs w:val="18"/>
                                </w:rPr>
                                <w:t xml:space="preserve">Start </w:t>
                              </w:r>
                              <w:r w:rsidRPr="00F811DC">
                                <w:rPr>
                                  <w:rFonts w:asciiTheme="majorHAnsi" w:hAnsiTheme="majorHAnsi" w:cstheme="majorHAnsi"/>
                                  <w:sz w:val="18"/>
                                  <w:szCs w:val="18"/>
                                </w:rPr>
                                <w:t>EH</w:t>
                              </w:r>
                              <w:r>
                                <w:rPr>
                                  <w:rFonts w:asciiTheme="majorHAnsi" w:hAnsiTheme="majorHAnsi" w:cstheme="majorHAnsi"/>
                                  <w:sz w:val="18"/>
                                  <w:szCs w:val="18"/>
                                </w:rPr>
                                <w:t>670AC</w:t>
                              </w:r>
                            </w:p>
                          </w:txbxContent>
                        </wps:txbx>
                        <wps:bodyPr rot="0" vert="horz" wrap="square" lIns="91440" tIns="45720" rIns="91440" bIns="45720" anchor="t" anchorCtr="0" upright="1">
                          <a:noAutofit/>
                        </wps:bodyPr>
                      </wps:wsp>
                      <wps:wsp>
                        <wps:cNvPr id="15712" name="AutoShape 4857"/>
                        <wps:cNvCnPr>
                          <a:cxnSpLocks noChangeShapeType="1"/>
                        </wps:cNvCnPr>
                        <wps:spPr bwMode="auto">
                          <a:xfrm>
                            <a:off x="5757" y="11231"/>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5713" name="Group 14275"/>
                        <wpg:cNvGrpSpPr>
                          <a:grpSpLocks/>
                        </wpg:cNvGrpSpPr>
                        <wpg:grpSpPr bwMode="auto">
                          <a:xfrm>
                            <a:off x="4960" y="11797"/>
                            <a:ext cx="2381" cy="788"/>
                            <a:chOff x="4960" y="11797"/>
                            <a:chExt cx="2381" cy="788"/>
                          </a:xfrm>
                        </wpg:grpSpPr>
                        <wps:wsp>
                          <wps:cNvPr id="15714" name="Rectangle 13947"/>
                          <wps:cNvSpPr>
                            <a:spLocks noChangeArrowheads="1"/>
                          </wps:cNvSpPr>
                          <wps:spPr bwMode="auto">
                            <a:xfrm>
                              <a:off x="4960" y="11797"/>
                              <a:ext cx="1266" cy="788"/>
                            </a:xfrm>
                            <a:prstGeom prst="rect">
                              <a:avLst/>
                            </a:prstGeom>
                            <a:solidFill>
                              <a:srgbClr val="FFFFFF"/>
                            </a:solidFill>
                            <a:ln w="9525">
                              <a:solidFill>
                                <a:srgbClr val="000000"/>
                              </a:solidFill>
                              <a:miter lim="800000"/>
                              <a:headEnd/>
                              <a:tailEnd/>
                            </a:ln>
                          </wps:spPr>
                          <wps:txbx>
                            <w:txbxContent>
                              <w:p w:rsidR="00862F6C" w:rsidRPr="008A5886" w:rsidRDefault="00862F6C" w:rsidP="00BB0AB0">
                                <w:pPr>
                                  <w:jc w:val="center"/>
                                  <w:rPr>
                                    <w:rFonts w:asciiTheme="majorHAnsi" w:hAnsiTheme="majorHAnsi" w:cstheme="majorHAnsi"/>
                                    <w:sz w:val="18"/>
                                    <w:szCs w:val="18"/>
                                  </w:rPr>
                                </w:pPr>
                                <w:r w:rsidRPr="008A5886">
                                  <w:rPr>
                                    <w:rFonts w:asciiTheme="majorHAnsi" w:hAnsiTheme="majorHAnsi" w:cstheme="majorHAnsi"/>
                                    <w:sz w:val="18"/>
                                    <w:szCs w:val="18"/>
                                  </w:rPr>
                                  <w:t>Temperature control</w:t>
                                </w:r>
                              </w:p>
                              <w:p w:rsidR="00862F6C" w:rsidRPr="008A5886" w:rsidRDefault="00862F6C" w:rsidP="00BB0AB0">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5715" name="Rectangle 13948"/>
                          <wps:cNvSpPr>
                            <a:spLocks noChangeArrowheads="1"/>
                          </wps:cNvSpPr>
                          <wps:spPr bwMode="auto">
                            <a:xfrm>
                              <a:off x="6226" y="11797"/>
                              <a:ext cx="1115" cy="788"/>
                            </a:xfrm>
                            <a:prstGeom prst="rect">
                              <a:avLst/>
                            </a:prstGeom>
                            <a:solidFill>
                              <a:srgbClr val="FFFFFF"/>
                            </a:solidFill>
                            <a:ln w="9525">
                              <a:solidFill>
                                <a:srgbClr val="000000"/>
                              </a:solidFill>
                              <a:miter lim="800000"/>
                              <a:headEnd/>
                              <a:tailEnd/>
                            </a:ln>
                          </wps:spPr>
                          <wps:txbx>
                            <w:txbxContent>
                              <w:p w:rsidR="00862F6C" w:rsidRPr="008A5886" w:rsidRDefault="00862F6C" w:rsidP="00BB0AB0">
                                <w:pPr>
                                  <w:rPr>
                                    <w:rFonts w:asciiTheme="majorHAnsi" w:hAnsiTheme="majorHAnsi" w:cstheme="majorHAnsi"/>
                                    <w:sz w:val="18"/>
                                    <w:szCs w:val="18"/>
                                    <w:lang w:val="fr-FR"/>
                                  </w:rPr>
                                </w:pPr>
                                <w:r w:rsidRPr="008A5886">
                                  <w:rPr>
                                    <w:rFonts w:asciiTheme="majorHAnsi" w:hAnsiTheme="majorHAnsi" w:cstheme="majorHAnsi"/>
                                    <w:sz w:val="18"/>
                                    <w:szCs w:val="18"/>
                                    <w:lang w:val="fr-FR"/>
                                  </w:rPr>
                                  <w:t>Waiting</w:t>
                                </w:r>
                              </w:p>
                              <w:p w:rsidR="00862F6C" w:rsidRPr="008A5886" w:rsidRDefault="00862F6C" w:rsidP="00BB0AB0">
                                <w:pPr>
                                  <w:rPr>
                                    <w:rFonts w:asciiTheme="majorHAnsi" w:hAnsiTheme="majorHAnsi" w:cstheme="majorHAnsi"/>
                                    <w:sz w:val="18"/>
                                    <w:szCs w:val="18"/>
                                    <w:lang w:val="fr-FR"/>
                                  </w:rPr>
                                </w:pP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4276" o:spid="_x0000_s2639" style="position:absolute;left:0;text-align:left;margin-left:-34.6pt;margin-top:4.7pt;width:527.05pt;height:661.35pt;z-index:251309568" coordorigin="726,2334" coordsize="10702,13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">
                <v:shape id="AutoShape 4730" o:spid="_x0000_s2640" type="#_x0000_t32" style="position:absolute;left:6335;top:6364;width:48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IDlMQAAADeAAAADwAAAGRycy9kb3ducmV2LnhtbERPTWsCMRC9F/ofwhR6KZrdQlW2RhFB&#10;EA8FdQ8eh2TcXbqZrElct/++EQRv83ifM18OthU9+dA4VpCPMxDE2pmGKwXlcTOagQgR2WDrmBT8&#10;UYDl4vVljoVxN95Tf4iVSCEcClRQx9gVUgZdk8Uwdh1x4s7OW4wJ+koaj7cUblv5mWUTabHh1FBj&#10;R+ua9O/hahU0u/Kn7D8u0evZLj/5PBxPrVbq/W1YfYOINMSn+OHemjT/a5JN4f5OukE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AgOUxAAAAN4AAAAPAAAAAAAAAAAA&#10;AAAAAKECAABkcnMvZG93bnJldi54bWxQSwUGAAAAAAQABAD5AAAAkgMAAAAA&#10;"/>
                <v:shape id="AutoShape 4734" o:spid="_x0000_s2641" type="#_x0000_t32" style="position:absolute;left:5906;top:2644;width:1323;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PhNsQAAADeAAAADwAAAGRycy9kb3ducmV2LnhtbESPQWvDMAyF74P+B6PCbqvTbAslrVvK&#10;oDB2W9YfIGI1ThvLIfYa799Ph8FuEu/pvU+7Q/aDutMU+8AG1qsCFHEbbM+dgfPX6WkDKiZki0Ng&#10;MvBDEQ77xcMOaxtm/qR7kzolIRxrNOBSGmutY+vIY1yFkVi0S5g8JlmnTtsJZwn3gy6LotIee5YG&#10;hyO9OWpvzbc3ULp1fjldcXz+aPKtvDRdFdrZmMdlPm5BJcrp3/x3/W4F/7UqhFfekRn0/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8+E2xAAAAN4AAAAPAAAAAAAAAAAA&#10;AAAAAKECAABkcnMvZG93bnJldi54bWxQSwUGAAAAAAQABAD5AAAAkgMAAAAA&#10;" strokeweight=".5pt">
                  <v:stroke endarrow="block"/>
                </v:shape>
                <v:shape id="AutoShape 4735" o:spid="_x0000_s2642" type="#_x0000_t32" style="position:absolute;left:3911;top:3580;width:38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mDvsUAAADeAAAADwAAAGRycy9kb3ducmV2LnhtbERPS2sCMRC+F/wPYQq9FM1aUOrWKKsg&#10;VMGDr/u4mW5CN5N1E3X7702h0Nt8fM+ZzjtXixu1wXpWMBxkIIhLry1XCo6HVf8dRIjIGmvPpOCH&#10;Asxnvacp5trfeUe3faxECuGQowITY5NLGUpDDsPAN8SJ+/Ktw5hgW0nd4j2Fu1q+ZdlYOrScGgw2&#10;tDRUfu+vTsF2PVwUZ2PXm93Fbkeror5WryelXp674gNEpC7+i//cnzrNH42zCfy+k26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ImDvsUAAADeAAAADwAAAAAAAAAA&#10;AAAAAAChAgAAZHJzL2Rvd25yZXYueG1sUEsFBgAAAAAEAAQA+QAAAJMDAAAAAA==&#10;"/>
                <v:shape id="Text Box 4745" o:spid="_x0000_s2643" type="#_x0000_t202" style="position:absolute;left:3908;top:6490;width:2252;height: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CiX8YA&#10;AADeAAAADwAAAGRycy9kb3ducmV2LnhtbESPT2vCQBDF74LfYRnBm+4qKjZ1lVIp9NTinwrehuyY&#10;hGZnQ3Zr0m/fORS8zTBv3nu/za73tbpTG6vAFmZTA4o4D67iwsL59DZZg4oJ2WEdmCz8UoTddjjY&#10;YOZCxwe6H1OhxIRjhhbKlJpM65iX5DFOQ0Mst1toPSZZ20K7Fjsx97WeG7PSHiuWhBIbei0p/z7+&#10;eAtfH7frZWE+i71fNl3ojWb/pK0dj/qXZ1CJ+vQQ/3+/O6m/XM0EQHBkBr3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CiX8YAAADeAAAADwAAAAAAAAAAAAAAAACYAgAAZHJz&#10;L2Rvd25yZXYueG1sUEsFBgAAAAAEAAQA9QAAAIsDAAAAAA==&#10;" filled="f" stroked="f">
                  <v:textbox>
                    <w:txbxContent>
                      <w:p w:rsidR="00862F6C" w:rsidRPr="008A5886" w:rsidRDefault="00862F6C" w:rsidP="004B1B4F">
                        <w:pPr>
                          <w:rPr>
                            <w:rFonts w:asciiTheme="majorHAnsi" w:hAnsiTheme="majorHAnsi" w:cstheme="majorHAnsi"/>
                            <w:sz w:val="18"/>
                            <w:szCs w:val="18"/>
                          </w:rPr>
                        </w:pPr>
                        <w:r>
                          <w:rPr>
                            <w:rFonts w:asciiTheme="majorHAnsi" w:hAnsiTheme="majorHAnsi" w:cstheme="majorHAnsi"/>
                            <w:sz w:val="18"/>
                            <w:szCs w:val="18"/>
                          </w:rPr>
                          <w:t>(TT603 &amp;</w:t>
                        </w:r>
                        <w:r w:rsidRPr="008A5886">
                          <w:rPr>
                            <w:rFonts w:asciiTheme="majorHAnsi" w:hAnsiTheme="majorHAnsi" w:cstheme="majorHAnsi"/>
                            <w:sz w:val="18"/>
                            <w:szCs w:val="18"/>
                          </w:rPr>
                          <w:t xml:space="preserve"> TT613</w:t>
                        </w:r>
                        <w:r>
                          <w:rPr>
                            <w:rFonts w:asciiTheme="majorHAnsi" w:hAnsiTheme="majorHAnsi" w:cstheme="majorHAnsi"/>
                            <w:sz w:val="18"/>
                            <w:szCs w:val="18"/>
                          </w:rPr>
                          <w:t>)</w:t>
                        </w:r>
                        <w:r w:rsidRPr="008A5886">
                          <w:rPr>
                            <w:rFonts w:asciiTheme="majorHAnsi" w:hAnsiTheme="majorHAnsi" w:cstheme="majorHAnsi"/>
                            <w:sz w:val="18"/>
                            <w:szCs w:val="18"/>
                          </w:rPr>
                          <w:t xml:space="preserve">&gt; 200 K </w:t>
                        </w:r>
                      </w:p>
                      <w:p w:rsidR="00862F6C" w:rsidRPr="008A5886" w:rsidRDefault="00862F6C" w:rsidP="004B1B4F">
                        <w:pPr>
                          <w:rPr>
                            <w:rFonts w:asciiTheme="majorHAnsi" w:hAnsiTheme="majorHAnsi" w:cstheme="majorHAnsi"/>
                            <w:sz w:val="18"/>
                            <w:szCs w:val="18"/>
                          </w:rPr>
                        </w:pPr>
                        <w:r w:rsidRPr="008A5886">
                          <w:rPr>
                            <w:rFonts w:asciiTheme="majorHAnsi" w:hAnsiTheme="majorHAnsi" w:cstheme="majorHAnsi"/>
                            <w:sz w:val="18"/>
                            <w:szCs w:val="18"/>
                          </w:rPr>
                          <w:t>&amp; LT600 &lt; 5%</w:t>
                        </w:r>
                      </w:p>
                    </w:txbxContent>
                  </v:textbox>
                </v:shape>
                <v:shape id="Text Box 4750" o:spid="_x0000_s2644" type="#_x0000_t202" style="position:absolute;left:2209;top:3651;width:1764;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wHxMMA&#10;AADeAAAADwAAAGRycy9kb3ducmV2LnhtbERPTWvCQBC9C/6HZQRvZjei0qauUioFT4raFnobsmMS&#10;mp0N2a2J/94VBG/zeJ+zXPe2FhdqfeVYQ5ooEMS5MxUXGr5On5MXED4gG6wdk4YreVivhoMlZsZ1&#10;fKDLMRQihrDPUEMZQpNJ6fOSLPrENcSRO7vWYoiwLaRpsYvhtpZTpRbSYsWxocSGPkrK/47/VsP3&#10;7vz7M1P7YmPnTed6Jdm+Sq3Ho/79DUSgPjzFD/fWxPnzRZrC/Z14g1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wHxMMAAADeAAAADwAAAAAAAAAAAAAAAACYAgAAZHJzL2Rv&#10;d25yZXYueG1sUEsFBgAAAAAEAAQA9QAAAIgDAAAAAA==&#10;" filled="f" stroked="f">
                  <v:textbox>
                    <w:txbxContent>
                      <w:p w:rsidR="00862F6C" w:rsidRPr="008A5886" w:rsidRDefault="00862F6C" w:rsidP="004B1B4F">
                        <w:pPr>
                          <w:rPr>
                            <w:rFonts w:asciiTheme="majorHAnsi" w:hAnsiTheme="majorHAnsi" w:cstheme="majorHAnsi"/>
                            <w:sz w:val="18"/>
                            <w:szCs w:val="18"/>
                          </w:rPr>
                        </w:pPr>
                        <w:r>
                          <w:rPr>
                            <w:rFonts w:asciiTheme="majorHAnsi" w:hAnsiTheme="majorHAnsi" w:cstheme="majorHAnsi"/>
                            <w:sz w:val="18"/>
                            <w:szCs w:val="18"/>
                          </w:rPr>
                          <w:t>Start</w:t>
                        </w:r>
                        <w:r w:rsidRPr="008A5886">
                          <w:rPr>
                            <w:rFonts w:asciiTheme="majorHAnsi" w:hAnsiTheme="majorHAnsi" w:cstheme="majorHAnsi"/>
                            <w:sz w:val="18"/>
                            <w:szCs w:val="18"/>
                          </w:rPr>
                          <w:t xml:space="preserve"> cool down VB</w:t>
                        </w:r>
                      </w:p>
                    </w:txbxContent>
                  </v:textbox>
                </v:shape>
                <v:shape id="AutoShape 4754" o:spid="_x0000_s2645" type="#_x0000_t32" style="position:absolute;left:6338;top:3884;width:0;height:24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HEsUAAADeAAAADwAAAGRycy9kb3ducmV2LnhtbERPTWsCMRC9F/ofwhS8FM2uoJTVKFtB&#10;UMGDtt7HzXQTuplsN1HXf28Khd7m8T5nvuxdI67UBetZQT7KQBBXXluuFXx+rIdvIEJE1th4JgV3&#10;CrBcPD/NsdD+xge6HmMtUgiHAhWYGNtCylAZchhGviVO3JfvHMYEu1rqDm8p3DVynGVT6dByajDY&#10;0spQ9X28OAX7bf5eno3d7g4/dj9Zl82lfj0pNXjpyxmISH38F/+5NzrNn0zzMfy+k26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HEsUAAADeAAAADwAAAAAAAAAA&#10;AAAAAAChAgAAZHJzL2Rvd25yZXYueG1sUEsFBgAAAAAEAAQA+QAAAJMDAAAAAA==&#10;"/>
                <v:shape id="Text Box 4758" o:spid="_x0000_s2646" type="#_x0000_t202" style="position:absolute;left:7720;top:4903;width:2385;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I8KMMA&#10;AADeAAAADwAAAGRycy9kb3ducmV2LnhtbERPTWvCQBC9F/wPywje6q5axUZXEUXoqcVoC70N2TEJ&#10;ZmdDdjXx37uFgrd5vM9ZrjtbiRs1vnSsYTRUIIgzZ0rONZyO+9c5CB+QDVaOScOdPKxXvZclJsa1&#10;fKBbGnIRQ9gnqKEIoU6k9FlBFv3Q1cSRO7vGYoiwyaVpsI3htpJjpWbSYsmxocCatgVll/RqNXx/&#10;nn9/3tRXvrPTunWdkmzfpdaDfrdZgAjUhaf43/1h4vzpbDSBv3fiD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I8KMMAAADeAAAADwAAAAAAAAAAAAAAAACYAgAAZHJzL2Rv&#10;d25yZXYueG1sUEsFBgAAAAAEAAQA9QAAAIgDAAAAAA==&#10;" filled="f" stroked="f">
                  <v:textbox>
                    <w:txbxContent>
                      <w:p w:rsidR="00862F6C" w:rsidRPr="008A5886" w:rsidRDefault="00862F6C" w:rsidP="004B1B4F">
                        <w:pPr>
                          <w:rPr>
                            <w:rFonts w:asciiTheme="majorHAnsi" w:hAnsiTheme="majorHAnsi" w:cstheme="majorHAnsi"/>
                            <w:sz w:val="18"/>
                            <w:szCs w:val="18"/>
                          </w:rPr>
                        </w:pPr>
                        <w:r>
                          <w:rPr>
                            <w:rFonts w:asciiTheme="majorHAnsi" w:hAnsiTheme="majorHAnsi" w:cstheme="majorHAnsi"/>
                            <w:sz w:val="18"/>
                            <w:szCs w:val="18"/>
                          </w:rPr>
                          <w:t>(TT662 OR</w:t>
                        </w:r>
                        <w:r w:rsidRPr="008A5886">
                          <w:rPr>
                            <w:rFonts w:asciiTheme="majorHAnsi" w:hAnsiTheme="majorHAnsi" w:cstheme="majorHAnsi"/>
                            <w:sz w:val="18"/>
                            <w:szCs w:val="18"/>
                          </w:rPr>
                          <w:t xml:space="preserve"> TT663</w:t>
                        </w:r>
                        <w:r>
                          <w:rPr>
                            <w:rFonts w:asciiTheme="majorHAnsi" w:hAnsiTheme="majorHAnsi" w:cstheme="majorHAnsi"/>
                            <w:sz w:val="18"/>
                            <w:szCs w:val="18"/>
                          </w:rPr>
                          <w:t>)</w:t>
                        </w:r>
                        <w:r w:rsidRPr="008A5886">
                          <w:rPr>
                            <w:rFonts w:asciiTheme="majorHAnsi" w:hAnsiTheme="majorHAnsi" w:cstheme="majorHAnsi"/>
                            <w:sz w:val="18"/>
                            <w:szCs w:val="18"/>
                          </w:rPr>
                          <w:t>&lt; 100 K</w:t>
                        </w:r>
                      </w:p>
                    </w:txbxContent>
                  </v:textbox>
                </v:shape>
                <v:shape id="AutoShape 4766" o:spid="_x0000_s2647" type="#_x0000_t32" style="position:absolute;left:6317;top:3895;width:141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SfE8UAAADeAAAADwAAAGRycy9kb3ducmV2LnhtbERPS2vCQBC+C/6HZYTedJNitaRuglhL&#10;PfTi49DjkJ1kQ7OzIbvR+O+7BaG3+fiesylG24or9b5xrCBdJCCIS6cbrhVczh/zVxA+IGtsHZOC&#10;O3ko8ulkg5l2Nz7S9RRqEUPYZ6jAhNBlUvrSkEW/cB1x5CrXWwwR9rXUPd5iuG3lc5KspMWGY4PB&#10;jnaGyp/TYBW837/KzyHparOu9sdhXUmffldKPc3G7RuIQGP4Fz/cBx3nv6zSJfy9E2+Q+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HSfE8UAAADeAAAADwAAAAAAAAAA&#10;AAAAAAChAgAAZHJzL2Rvd25yZXYueG1sUEsFBgAAAAAEAAQA+QAAAJMDAAAAAA==&#10;" strokeweight=".5pt">
                  <v:stroke startarrow="block"/>
                </v:shape>
                <v:shape id="Text Box 4767" o:spid="_x0000_s2648" type="#_x0000_t202" style="position:absolute;left:5915;top:6456;width:2106;height: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cBx8QA&#10;AADeAAAADwAAAGRycy9kb3ducmV2LnhtbERPTWvCQBC9F/wPywjemt0UIzV1FbEUPLVoq+BtyI5J&#10;aHY2ZLdJ/PfdgtDbPN7nrDajbURPna8da0gTBYK4cKbmUsPX59vjMwgfkA02jknDjTxs1pOHFebG&#10;DXyg/hhKEUPY56ihCqHNpfRFRRZ94lriyF1dZzFE2JXSdDjEcNvIJ6UW0mLNsaHClnYVFd/HH6vh&#10;9H69nOfqo3y1WTu4UUm2S6n1bDpuX0AEGsO/+O7emzg/W6QZ/L0Tb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XAcfEAAAA3gAAAA8AAAAAAAAAAAAAAAAAmAIAAGRycy9k&#10;b3ducmV2LnhtbFBLBQYAAAAABAAEAPUAAACJAwAAAAA=&#10;" filled="f" stroked="f">
                  <v:textbox>
                    <w:txbxContent>
                      <w:p w:rsidR="00862F6C" w:rsidRPr="008A5886" w:rsidRDefault="00862F6C" w:rsidP="004B1B4F">
                        <w:pPr>
                          <w:rPr>
                            <w:rFonts w:asciiTheme="majorHAnsi" w:hAnsiTheme="majorHAnsi" w:cstheme="majorHAnsi"/>
                            <w:sz w:val="18"/>
                            <w:szCs w:val="18"/>
                          </w:rPr>
                        </w:pPr>
                        <w:r>
                          <w:rPr>
                            <w:rFonts w:asciiTheme="majorHAnsi" w:hAnsiTheme="majorHAnsi" w:cstheme="majorHAnsi"/>
                            <w:sz w:val="18"/>
                            <w:szCs w:val="18"/>
                          </w:rPr>
                          <w:t>(</w:t>
                        </w:r>
                        <w:r w:rsidRPr="008A5886">
                          <w:rPr>
                            <w:rFonts w:asciiTheme="majorHAnsi" w:hAnsiTheme="majorHAnsi" w:cstheme="majorHAnsi"/>
                            <w:sz w:val="18"/>
                            <w:szCs w:val="18"/>
                          </w:rPr>
                          <w:t xml:space="preserve">TT662 </w:t>
                        </w:r>
                        <w:r>
                          <w:rPr>
                            <w:rFonts w:asciiTheme="majorHAnsi" w:hAnsiTheme="majorHAnsi" w:cstheme="majorHAnsi"/>
                            <w:sz w:val="18"/>
                            <w:szCs w:val="18"/>
                          </w:rPr>
                          <w:t>&amp;</w:t>
                        </w:r>
                        <w:r w:rsidRPr="008A5886">
                          <w:rPr>
                            <w:rFonts w:asciiTheme="majorHAnsi" w:hAnsiTheme="majorHAnsi" w:cstheme="majorHAnsi"/>
                            <w:sz w:val="18"/>
                            <w:szCs w:val="18"/>
                          </w:rPr>
                          <w:t xml:space="preserve"> TT663</w:t>
                        </w:r>
                        <w:r>
                          <w:rPr>
                            <w:rFonts w:asciiTheme="majorHAnsi" w:hAnsiTheme="majorHAnsi" w:cstheme="majorHAnsi"/>
                            <w:sz w:val="18"/>
                            <w:szCs w:val="18"/>
                          </w:rPr>
                          <w:t>)</w:t>
                        </w:r>
                        <w:r w:rsidRPr="008A5886">
                          <w:rPr>
                            <w:rFonts w:asciiTheme="majorHAnsi" w:hAnsiTheme="majorHAnsi" w:cstheme="majorHAnsi"/>
                            <w:sz w:val="18"/>
                            <w:szCs w:val="18"/>
                          </w:rPr>
                          <w:t xml:space="preserve">&gt; 200 K </w:t>
                        </w:r>
                      </w:p>
                      <w:p w:rsidR="00862F6C" w:rsidRPr="008A5886" w:rsidRDefault="00862F6C" w:rsidP="009E1E1B">
                        <w:pPr>
                          <w:rPr>
                            <w:rFonts w:asciiTheme="majorHAnsi" w:hAnsiTheme="majorHAnsi" w:cstheme="majorHAnsi"/>
                            <w:sz w:val="18"/>
                            <w:szCs w:val="18"/>
                          </w:rPr>
                        </w:pPr>
                        <w:r>
                          <w:rPr>
                            <w:rFonts w:asciiTheme="majorHAnsi" w:hAnsiTheme="majorHAnsi" w:cstheme="majorHAnsi"/>
                            <w:sz w:val="18"/>
                            <w:szCs w:val="18"/>
                          </w:rPr>
                          <w:t>&amp; LI</w:t>
                        </w:r>
                        <w:r w:rsidRPr="008A5886">
                          <w:rPr>
                            <w:rFonts w:asciiTheme="majorHAnsi" w:hAnsiTheme="majorHAnsi" w:cstheme="majorHAnsi"/>
                            <w:sz w:val="18"/>
                            <w:szCs w:val="18"/>
                          </w:rPr>
                          <w:t>660 &lt; 5%</w:t>
                        </w:r>
                      </w:p>
                      <w:p w:rsidR="00862F6C" w:rsidRPr="008A5886" w:rsidRDefault="00862F6C" w:rsidP="004B1B4F">
                        <w:pPr>
                          <w:rPr>
                            <w:rFonts w:asciiTheme="majorHAnsi" w:hAnsiTheme="majorHAnsi" w:cstheme="majorHAnsi"/>
                            <w:sz w:val="18"/>
                            <w:szCs w:val="18"/>
                          </w:rPr>
                        </w:pPr>
                      </w:p>
                    </w:txbxContent>
                  </v:textbox>
                </v:shape>
                <v:rect id="Rectangle 4768" o:spid="_x0000_s2649" style="position:absolute;left:6503;top:2334;width:2086;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x1ycMA&#10;AADeAAAADwAAAGRycy9kb3ducmV2LnhtbERPTYvCMBC9C/sfwix401TF4lajLCuKHrVevM02Y9vd&#10;ZlKaqNVfbwTB2zze58wWranEhRpXWlYw6EcgiDOrS84VHNJVbwLCeWSNlWVScCMHi/lHZ4aJtlfe&#10;0WXvcxFC2CWooPC+TqR0WUEGXd/WxIE72cagD7DJpW7wGsJNJYdRFEuDJYeGAmv6KSj735+Ngt9y&#10;eMD7Ll1H5ms18ts2/Tsfl0p1P9vvKQhPrX+LX+6NDvPH8SCG5zvhBj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x1ycMAAADeAAAADwAAAAAAAAAAAAAAAACYAgAAZHJzL2Rv&#10;d25yZXYueG1sUEsFBgAAAAAEAAQA9QAAAIgDAAAAAA==&#10;">
                  <v:textbox>
                    <w:txbxContent>
                      <w:p w:rsidR="00862F6C" w:rsidRPr="008A5886" w:rsidRDefault="00862F6C" w:rsidP="00DB0D6F">
                        <w:pPr>
                          <w:spacing w:before="40"/>
                          <w:jc w:val="center"/>
                          <w:rPr>
                            <w:rFonts w:asciiTheme="majorHAnsi" w:hAnsiTheme="majorHAnsi" w:cstheme="majorHAnsi"/>
                            <w:sz w:val="18"/>
                            <w:szCs w:val="18"/>
                          </w:rPr>
                        </w:pPr>
                        <w:r w:rsidRPr="008A5886">
                          <w:rPr>
                            <w:rFonts w:asciiTheme="majorHAnsi" w:hAnsiTheme="majorHAnsi" w:cstheme="majorHAnsi"/>
                            <w:sz w:val="18"/>
                            <w:szCs w:val="18"/>
                          </w:rPr>
                          <w:t>Warm-up finished</w:t>
                        </w:r>
                      </w:p>
                      <w:p w:rsidR="00862F6C" w:rsidRPr="008A5886" w:rsidRDefault="00862F6C" w:rsidP="004B1B4F">
                        <w:pPr>
                          <w:rPr>
                            <w:rFonts w:asciiTheme="majorHAnsi" w:hAnsiTheme="majorHAnsi" w:cstheme="majorHAnsi"/>
                            <w:sz w:val="18"/>
                            <w:szCs w:val="18"/>
                          </w:rPr>
                        </w:pPr>
                      </w:p>
                    </w:txbxContent>
                  </v:textbox>
                </v:rect>
                <v:shape id="AutoShape 4773" o:spid="_x0000_s2650" type="#_x0000_t32" style="position:absolute;left:4658;top:14100;width:22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uVScUAAADeAAAADwAAAGRycy9kb3ducmV2LnhtbERPTWvCQBC9F/oflil4KbqJUJU0G5FC&#10;oXgoVHPwOOyOSWh2Nu5uY/z3bqHQ2zze55TbyfZiJB86xwryRQaCWDvTcaOgPr7PNyBCRDbYOyYF&#10;NwqwrR4fSiyMu/IXjYfYiBTCoUAFbYxDIWXQLVkMCzcQJ+7svMWYoG+k8XhN4baXyyxbSYsdp4YW&#10;B3prSX8ffqyCbl9/1uPzJXq92ecnn4fjqddKzZ6m3SuISFP8F/+5P0ya/7LK1/D7TrpBVn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NuVScUAAADeAAAADwAAAAAAAAAA&#10;AAAAAAChAgAAZHJzL2Rvd25yZXYueG1sUEsFBgAAAAAEAAQA+QAAAJMDAAAAAA==&#10;"/>
                <v:shape id="AutoShape 4774" o:spid="_x0000_s2651" type="#_x0000_t32" style="position:absolute;left:5551;top:7802;width:0;height:26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yw+MgAAADeAAAADwAAAGRycy9kb3ducmV2LnhtbESPQUsDMRCF74X+hzCCl2KzK7TI2rRs&#10;hYIVemjV+7gZN8HNZN2k7frvnYPgbYb35r1vVpsxdOpCQ/KRDZTzAhRxE63n1sDb6+7uAVTKyBa7&#10;yGTghxJs1tPJCisbr3ykyym3SkI4VWjA5dxXWqfGUcA0jz2xaJ9xCJhlHVptB7xKeOj0fVEsdUDP&#10;0uCwpydHzdfpHAwc9uW2/nB+/3L89ofFru7O7ezdmNubsX4ElWnM/+a/62cr+ItlKbzyjsyg1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hyw+MgAAADeAAAADwAAAAAA&#10;AAAAAAAAAAChAgAAZHJzL2Rvd25yZXYueG1sUEsFBgAAAAAEAAQA+QAAAJYDAAAAAA==&#10;"/>
                <v:shape id="AutoShape 4775" o:spid="_x0000_s2652" type="#_x0000_t32" style="position:absolute;left:3487;top:7352;width:42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AVY8UAAADeAAAADwAAAGRycy9kb3ducmV2LnhtbERPS2sCMRC+F/ofwgi9FM1uQamrUbYF&#10;oRY8+LqPm3ET3Ey2m6jbf98UCr3Nx/ec+bJ3jbhRF6xnBfkoA0FceW25VnDYr4avIEJE1th4JgXf&#10;FGC5eHyYY6H9nbd028VapBAOBSowMbaFlKEy5DCMfEucuLPvHMYEu1rqDu8p3DXyJcsm0qHl1GCw&#10;pXdD1WV3dQo26/ytPBm7/tx+2c14VTbX+vmo1NOgL2cgIvXxX/zn/tBp/niST+H3nXSDX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VAVY8UAAADeAAAADwAAAAAAAAAA&#10;AAAAAAChAgAAZHJzL2Rvd25yZXYueG1sUEsFBgAAAAAEAAQA+QAAAJMDAAAAAA==&#10;"/>
                <v:shape id="Text Box 4779" o:spid="_x0000_s2653" type="#_x0000_t202" style="position:absolute;left:1474;top:8760;width:211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xo4sYA&#10;AADeAAAADwAAAGRycy9kb3ducmV2LnhtbESPQWvCQBCF74L/YRnBm+4qKm3qKqIUempRW8HbkB2T&#10;0OxsyG5N+u87h4K3GebNe+9bb3tfqzu1sQpsYTY1oIjz4CouLHyeXydPoGJCdlgHJgu/FGG7GQ7W&#10;mLnQ8ZHup1QoMeGYoYUypSbTOuYleYzT0BDL7RZaj0nWttCuxU7Mfa3nxqy0x4olocSG9iXl36cf&#10;b+Hr/Xa9LMxHcfDLpgu90eyftbXjUb97AZWoTw/x//ebk/rL1VwABEdm0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xo4sYAAADeAAAADwAAAAAAAAAAAAAAAACYAgAAZHJz&#10;L2Rvd25yZXYueG1sUEsFBgAAAAAEAAQA9QAAAIsDAAAAAA==&#10;" filled="f" stroked="f">
                  <v:textbox>
                    <w:txbxContent>
                      <w:p w:rsidR="00862F6C" w:rsidRPr="008A5886" w:rsidRDefault="00862F6C" w:rsidP="004B1B4F">
                        <w:pPr>
                          <w:rPr>
                            <w:rFonts w:asciiTheme="majorHAnsi" w:hAnsiTheme="majorHAnsi" w:cstheme="majorHAnsi"/>
                            <w:sz w:val="18"/>
                            <w:szCs w:val="18"/>
                          </w:rPr>
                        </w:pPr>
                        <w:r w:rsidRPr="008A5886">
                          <w:rPr>
                            <w:rFonts w:asciiTheme="majorHAnsi" w:hAnsiTheme="majorHAnsi" w:cstheme="majorHAnsi"/>
                            <w:sz w:val="18"/>
                            <w:szCs w:val="18"/>
                          </w:rPr>
                          <w:t xml:space="preserve">TT644 </w:t>
                        </w:r>
                        <w:r>
                          <w:rPr>
                            <w:rFonts w:asciiTheme="majorHAnsi" w:hAnsiTheme="majorHAnsi" w:cstheme="majorHAnsi"/>
                            <w:sz w:val="18"/>
                            <w:szCs w:val="18"/>
                          </w:rPr>
                          <w:t>OR</w:t>
                        </w:r>
                        <w:r w:rsidRPr="008A5886">
                          <w:rPr>
                            <w:rFonts w:asciiTheme="majorHAnsi" w:hAnsiTheme="majorHAnsi" w:cstheme="majorHAnsi"/>
                            <w:sz w:val="18"/>
                            <w:szCs w:val="18"/>
                          </w:rPr>
                          <w:t xml:space="preserve"> TT6</w:t>
                        </w:r>
                        <w:r>
                          <w:rPr>
                            <w:rFonts w:asciiTheme="majorHAnsi" w:hAnsiTheme="majorHAnsi" w:cstheme="majorHAnsi"/>
                            <w:sz w:val="18"/>
                            <w:szCs w:val="18"/>
                          </w:rPr>
                          <w:t>47</w:t>
                        </w:r>
                        <w:r w:rsidRPr="008A5886">
                          <w:rPr>
                            <w:rFonts w:asciiTheme="majorHAnsi" w:hAnsiTheme="majorHAnsi" w:cstheme="majorHAnsi"/>
                            <w:sz w:val="18"/>
                            <w:szCs w:val="18"/>
                          </w:rPr>
                          <w:t>&lt; 100 K</w:t>
                        </w:r>
                      </w:p>
                    </w:txbxContent>
                  </v:textbox>
                </v:shape>
                <v:shape id="AutoShape 4780" o:spid="_x0000_s2654" type="#_x0000_t32" style="position:absolute;left:3503;top:7352;width:0;height:31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rT2MUAAADeAAAADwAAAGRycy9kb3ducmV2LnhtbERPTWsCMRC9F/ofwhS8FM2uoJTVKFtB&#10;UMGDtt7HzXQTuplsN1HXf28Khd7m8T5nvuxdI67UBetZQT7KQBBXXluuFXx+rIdvIEJE1th4JgV3&#10;CrBcPD/NsdD+xge6HmMtUgiHAhWYGNtCylAZchhGviVO3JfvHMYEu1rqDm8p3DVynGVT6dByajDY&#10;0spQ9X28OAX7bf5eno3d7g4/dj9Zl82lfj0pNXjpyxmISH38F/+5NzrNn0zHOfy+k26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UrT2MUAAADeAAAADwAAAAAAAAAA&#10;AAAAAAChAgAAZHJzL2Rvd25yZXYueG1sUEsFBgAAAAAEAAQA+QAAAJMDAAAAAA==&#10;"/>
                <v:rect id="Rectangle 4781" o:spid="_x0000_s2655" style="position:absolute;left:2788;top:9143;width:2381;height: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5d8UA&#10;AADeAAAADwAAAGRycy9kb3ducmV2LnhtbERPTWvCQBC9F/oflin0VjdGlDa6Sqmk2KOJl97G7JhE&#10;s7MhuybRX98tFHqbx/uc1WY0jeipc7VlBdNJBIK4sLrmUsEhT19eQTiPrLGxTApu5GCzfnxYYaLt&#10;wHvqM1+KEMIuQQWV920ipSsqMugmtiUO3Ml2Bn2AXSl1h0MIN42Mo2ghDdYcGips6aOi4pJdjYJj&#10;HR/wvs8/I/OWzvzXmJ+v31ulnp/G9yUIT6P/F/+5dzrMny/iGH7fC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7l3xQAAAN4AAAAPAAAAAAAAAAAAAAAAAJgCAABkcnMv&#10;ZG93bnJldi54bWxQSwUGAAAAAAQABAD1AAAAigMAAAAA&#10;">
                  <v:textbox>
                    <w:txbxContent>
                      <w:p w:rsidR="00862F6C" w:rsidRPr="008A5886" w:rsidRDefault="00862F6C" w:rsidP="004B1B4F">
                        <w:pPr>
                          <w:spacing w:before="120"/>
                          <w:rPr>
                            <w:rFonts w:asciiTheme="majorHAnsi" w:hAnsiTheme="majorHAnsi" w:cstheme="majorHAnsi"/>
                            <w:sz w:val="18"/>
                            <w:szCs w:val="18"/>
                          </w:rPr>
                        </w:pPr>
                        <w:r w:rsidRPr="008A5886">
                          <w:rPr>
                            <w:rFonts w:asciiTheme="majorHAnsi" w:hAnsiTheme="majorHAnsi" w:cstheme="majorHAnsi"/>
                            <w:sz w:val="18"/>
                            <w:szCs w:val="18"/>
                          </w:rPr>
                          <w:t>LT670</w:t>
                        </w:r>
                        <w:r>
                          <w:rPr>
                            <w:rFonts w:asciiTheme="majorHAnsi" w:hAnsiTheme="majorHAnsi" w:cstheme="majorHAnsi"/>
                            <w:sz w:val="18"/>
                            <w:szCs w:val="18"/>
                          </w:rPr>
                          <w:t xml:space="preserve"> &amp; LT671</w:t>
                        </w:r>
                        <w:r w:rsidRPr="008A5886">
                          <w:rPr>
                            <w:rFonts w:asciiTheme="majorHAnsi" w:hAnsiTheme="majorHAnsi" w:cstheme="majorHAnsi"/>
                            <w:sz w:val="18"/>
                            <w:szCs w:val="18"/>
                          </w:rPr>
                          <w:t xml:space="preserve"> in operation</w:t>
                        </w:r>
                      </w:p>
                    </w:txbxContent>
                  </v:textbox>
                </v:rect>
                <v:shape id="Text Box 4785" o:spid="_x0000_s2656" type="#_x0000_t202" style="position:absolute;left:3610;top:10533;width:211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72lcMA&#10;AADeAAAADwAAAGRycy9kb3ducmV2LnhtbERPS4vCMBC+L/gfwgh7WxNdFa1GkV0WPLn4BG9DM7bF&#10;ZlKarK3/3ggL3ubje8582dpS3Kj2hWMN/Z4CQZw6U3Cm4bD/+ZiA8AHZYOmYNNzJw3LReZtjYlzD&#10;W7rtQiZiCPsENeQhVImUPs3Jou+5ijhyF1dbDBHWmTQ1NjHclnKg1FhaLDg25FjRV07pdfdnNRw3&#10;l/NpqH6zbzuqGtcqyXYqtX7vtqsZiEBteIn/3WsT54/Gg094vhNv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72lcMAAADeAAAADwAAAAAAAAAAAAAAAACYAgAAZHJzL2Rv&#10;d25yZXYueG1sUEsFBgAAAAAEAAQA9QAAAIgDAAAAAA==&#10;" filled="f" stroked="f">
                  <v:textbox>
                    <w:txbxContent>
                      <w:p w:rsidR="00862F6C" w:rsidRPr="008A5886" w:rsidRDefault="00862F6C" w:rsidP="004B1B4F">
                        <w:pPr>
                          <w:rPr>
                            <w:rFonts w:asciiTheme="majorHAnsi" w:hAnsiTheme="majorHAnsi" w:cstheme="majorHAnsi"/>
                            <w:sz w:val="18"/>
                            <w:szCs w:val="18"/>
                          </w:rPr>
                        </w:pPr>
                        <w:r>
                          <w:rPr>
                            <w:rFonts w:asciiTheme="majorHAnsi" w:hAnsiTheme="majorHAnsi" w:cstheme="majorHAnsi"/>
                            <w:sz w:val="18"/>
                            <w:szCs w:val="18"/>
                          </w:rPr>
                          <w:t>(</w:t>
                        </w:r>
                        <w:r w:rsidRPr="008A5886">
                          <w:rPr>
                            <w:rFonts w:asciiTheme="majorHAnsi" w:hAnsiTheme="majorHAnsi" w:cstheme="majorHAnsi"/>
                            <w:sz w:val="18"/>
                            <w:szCs w:val="18"/>
                          </w:rPr>
                          <w:t xml:space="preserve">TT644 </w:t>
                        </w:r>
                        <w:r>
                          <w:rPr>
                            <w:rFonts w:asciiTheme="majorHAnsi" w:hAnsiTheme="majorHAnsi" w:cstheme="majorHAnsi"/>
                            <w:sz w:val="18"/>
                            <w:szCs w:val="18"/>
                          </w:rPr>
                          <w:t>&amp;</w:t>
                        </w:r>
                        <w:r w:rsidRPr="008A5886">
                          <w:rPr>
                            <w:rFonts w:asciiTheme="majorHAnsi" w:hAnsiTheme="majorHAnsi" w:cstheme="majorHAnsi"/>
                            <w:sz w:val="18"/>
                            <w:szCs w:val="18"/>
                          </w:rPr>
                          <w:t xml:space="preserve"> TT6</w:t>
                        </w:r>
                        <w:r>
                          <w:rPr>
                            <w:rFonts w:asciiTheme="majorHAnsi" w:hAnsiTheme="majorHAnsi" w:cstheme="majorHAnsi"/>
                            <w:sz w:val="18"/>
                            <w:szCs w:val="18"/>
                          </w:rPr>
                          <w:t>47)</w:t>
                        </w:r>
                        <w:r w:rsidRPr="008A5886">
                          <w:rPr>
                            <w:rFonts w:asciiTheme="majorHAnsi" w:hAnsiTheme="majorHAnsi" w:cstheme="majorHAnsi"/>
                            <w:sz w:val="18"/>
                            <w:szCs w:val="18"/>
                          </w:rPr>
                          <w:t xml:space="preserve">&gt; 200 K </w:t>
                        </w:r>
                      </w:p>
                      <w:p w:rsidR="00862F6C" w:rsidRPr="008A5886" w:rsidRDefault="00862F6C" w:rsidP="004B1B4F">
                        <w:pPr>
                          <w:rPr>
                            <w:rFonts w:asciiTheme="majorHAnsi" w:hAnsiTheme="majorHAnsi" w:cstheme="majorHAnsi"/>
                            <w:sz w:val="18"/>
                            <w:szCs w:val="18"/>
                          </w:rPr>
                        </w:pPr>
                        <w:r>
                          <w:rPr>
                            <w:rFonts w:asciiTheme="majorHAnsi" w:hAnsiTheme="majorHAnsi" w:cstheme="majorHAnsi"/>
                            <w:sz w:val="18"/>
                            <w:szCs w:val="18"/>
                          </w:rPr>
                          <w:t>&amp; LI</w:t>
                        </w:r>
                        <w:r w:rsidRPr="008A5886">
                          <w:rPr>
                            <w:rFonts w:asciiTheme="majorHAnsi" w:hAnsiTheme="majorHAnsi" w:cstheme="majorHAnsi"/>
                            <w:sz w:val="18"/>
                            <w:szCs w:val="18"/>
                          </w:rPr>
                          <w:t>670 &lt; 5%</w:t>
                        </w:r>
                      </w:p>
                    </w:txbxContent>
                  </v:textbox>
                </v:shape>
                <v:group id="Group 4786" o:spid="_x0000_s2657" style="position:absolute;left:2890;top:7988;width:2381;height:788" coordorigin="2075,5415" coordsize="3506,7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fZK98QAAADeAAAA&#10;DwAAAAAAAAAAAAAAAACqAgAAZHJzL2Rvd25yZXYueG1sUEsFBgAAAAAEAAQA+gAAAJsDAAAAAA==&#10;">
                  <v:rect id="Rectangle 4787" o:spid="_x0000_s2658" style="position:absolute;left:2075;top:5415;width:1864;height: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hA8MA&#10;AADeAAAADwAAAGRycy9kb3ducmV2LnhtbERPTYvCMBC9C/sfwix403QriluNsiiKHrVevM02Y9vd&#10;ZlKaqNVfbwTB2zze50znranEhRpXWlbw1Y9AEGdWl5wrOKSr3hiE88gaK8uk4EYO5rOPzhQTba+8&#10;o8ve5yKEsEtQQeF9nUjpsoIMur6tiQN3so1BH2CTS93gNYSbSsZRNJIGSw4NBda0KCj735+Ngt8y&#10;PuB9l64j870a+G2b/p2PS6W6n+3PBISn1r/FL/dGh/nDUTyE5zvhBj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hA8MAAADeAAAADwAAAAAAAAAAAAAAAACYAgAAZHJzL2Rv&#10;d25yZXYueG1sUEsFBgAAAAAEAAQA9QAAAIgDAAAAAA==&#10;">
                    <v:textbox>
                      <w:txbxContent>
                        <w:p w:rsidR="00862F6C" w:rsidRPr="008A5886" w:rsidRDefault="00862F6C" w:rsidP="009E1E1B">
                          <w:pPr>
                            <w:jc w:val="center"/>
                            <w:rPr>
                              <w:rFonts w:asciiTheme="majorHAnsi" w:hAnsiTheme="majorHAnsi" w:cstheme="majorHAnsi"/>
                              <w:sz w:val="18"/>
                              <w:szCs w:val="18"/>
                            </w:rPr>
                          </w:pPr>
                          <w:r w:rsidRPr="008A5886">
                            <w:rPr>
                              <w:rFonts w:asciiTheme="majorHAnsi" w:hAnsiTheme="majorHAnsi" w:cstheme="majorHAnsi"/>
                              <w:sz w:val="18"/>
                              <w:szCs w:val="18"/>
                            </w:rPr>
                            <w:t>Temperature control</w:t>
                          </w:r>
                        </w:p>
                      </w:txbxContent>
                    </v:textbox>
                  </v:rect>
                  <v:rect id="Rectangle 4788" o:spid="_x0000_s2659" style="position:absolute;left:3939;top:5416;width:1642;height: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dMUA&#10;AADeAAAADwAAAGRycy9kb3ducmV2LnhtbERPTWvCQBC9F/wPywje6qYpDW10FbFE7FGTS29jdpqk&#10;zc6G7EZjf31XEHqbx/uc5Xo0rThT7xrLCp7mEQji0uqGKwVFnj2+gnAeWWNrmRRcycF6NXlYYqrt&#10;hQ90PvpKhBB2KSqove9SKV1Zk0E3tx1x4L5sb9AH2FdS93gJ4aaVcRQl0mDDoaHGjrY1lT/HwSg4&#10;NXGBv4d8F5m37Nl/jPn38Pmu1Gw6bhYgPI3+X3x373WY/5LECdzeCT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YL90xQAAAN4AAAAPAAAAAAAAAAAAAAAAAJgCAABkcnMv&#10;ZG93bnJldi54bWxQSwUGAAAAAAQABAD1AAAAigMAAAAA&#10;">
                    <v:textbox>
                      <w:txbxContent>
                        <w:p w:rsidR="00862F6C" w:rsidRPr="008A5886" w:rsidRDefault="00862F6C" w:rsidP="004B1B4F">
                          <w:pPr>
                            <w:rPr>
                              <w:rFonts w:asciiTheme="majorHAnsi" w:hAnsiTheme="majorHAnsi" w:cstheme="majorHAnsi"/>
                              <w:sz w:val="18"/>
                              <w:szCs w:val="18"/>
                              <w:lang w:val="fr-FR"/>
                            </w:rPr>
                          </w:pPr>
                          <w:r w:rsidRPr="008A5886">
                            <w:rPr>
                              <w:rFonts w:asciiTheme="majorHAnsi" w:hAnsiTheme="majorHAnsi" w:cstheme="majorHAnsi"/>
                              <w:sz w:val="18"/>
                              <w:szCs w:val="18"/>
                              <w:lang w:val="fr-FR"/>
                            </w:rPr>
                            <w:t>Waiting</w:t>
                          </w:r>
                        </w:p>
                        <w:p w:rsidR="00862F6C" w:rsidRPr="008A5886" w:rsidRDefault="00862F6C" w:rsidP="004B1B4F">
                          <w:pPr>
                            <w:rPr>
                              <w:rFonts w:asciiTheme="majorHAnsi" w:hAnsiTheme="majorHAnsi" w:cstheme="majorHAnsi"/>
                              <w:sz w:val="18"/>
                              <w:szCs w:val="18"/>
                              <w:lang w:val="fr-FR"/>
                            </w:rPr>
                          </w:pPr>
                        </w:p>
                      </w:txbxContent>
                    </v:textbox>
                  </v:rect>
                </v:group>
                <v:shape id="AutoShape 4790" o:spid="_x0000_s2660" type="#_x0000_t32" style="position:absolute;left:3583;top:7803;width:198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kpJMIAAADeAAAADwAAAGRycy9kb3ducmV2LnhtbERP3WrCMBS+H/gO4QjezdS6ValGkYEw&#10;drfqAxyaY1NtTkqT2fj2ZjDY3fn4fs92H20n7jT41rGCxTwDQVw73XKj4Hw6vq5B+ICssXNMCh7k&#10;Yb+bvGyx1G7kb7pXoREphH2JCkwIfSmlrw1Z9HPXEyfu4gaLIcGhkXrAMYXbTuZZVkiLLacGgz19&#10;GKpv1Y9VkJtFfDtesV9+VfGWX6qmcPWo1GwaDxsQgWL4F/+5P3Wa/17kK/h9J90gd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tkpJMIAAADeAAAADwAAAAAAAAAAAAAA&#10;AAChAgAAZHJzL2Rvd25yZXYueG1sUEsFBgAAAAAEAAQA+QAAAJADAAAAAA==&#10;" strokeweight=".5pt">
                  <v:stroke endarrow="block"/>
                </v:shape>
                <v:shape id="Text Box 4795" o:spid="_x0000_s2661" type="#_x0000_t202" style="position:absolute;left:5952;top:12634;width:2273;height: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pk5MYA&#10;AADeAAAADwAAAGRycy9kb3ducmV2LnhtbESPQWvCQBCF74L/YRnBm+4qKm3qKqIUempRW8HbkB2T&#10;0OxsyG5N+u87h4K3Gd6b975Zb3tfqzu1sQpsYTY1oIjz4CouLHyeXydPoGJCdlgHJgu/FGG7GQ7W&#10;mLnQ8ZHup1QoCeGYoYUypSbTOuYleYzT0BCLdgutxyRrW2jXYifhvtZzY1baY8XSUGJD+5Ly79OP&#10;t/D1frteFuajOPhl04XeaPbP2trxqN+9gErUp4f5//rNCf5yNRdeeUdm0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pk5MYAAADeAAAADwAAAAAAAAAAAAAAAACYAgAAZHJz&#10;L2Rvd25yZXYueG1sUEsFBgAAAAAEAAQA9QAAAIsDAAAAAA==&#10;" filled="f" stroked="f">
                  <v:textbox>
                    <w:txbxContent>
                      <w:p w:rsidR="00862F6C" w:rsidRPr="008A5886" w:rsidRDefault="00862F6C" w:rsidP="004B1B4F">
                        <w:pPr>
                          <w:rPr>
                            <w:rFonts w:asciiTheme="majorHAnsi" w:hAnsiTheme="majorHAnsi" w:cstheme="majorHAnsi"/>
                            <w:sz w:val="18"/>
                            <w:szCs w:val="18"/>
                          </w:rPr>
                        </w:pPr>
                        <w:r>
                          <w:rPr>
                            <w:rFonts w:asciiTheme="majorHAnsi" w:hAnsiTheme="majorHAnsi" w:cstheme="majorHAnsi"/>
                            <w:sz w:val="18"/>
                            <w:szCs w:val="18"/>
                          </w:rPr>
                          <w:t>(TT644 OR</w:t>
                        </w:r>
                        <w:r w:rsidRPr="008A5886">
                          <w:rPr>
                            <w:rFonts w:asciiTheme="majorHAnsi" w:hAnsiTheme="majorHAnsi" w:cstheme="majorHAnsi"/>
                            <w:sz w:val="18"/>
                            <w:szCs w:val="18"/>
                          </w:rPr>
                          <w:t xml:space="preserve"> TT6</w:t>
                        </w:r>
                        <w:r>
                          <w:rPr>
                            <w:rFonts w:asciiTheme="majorHAnsi" w:hAnsiTheme="majorHAnsi" w:cstheme="majorHAnsi"/>
                            <w:sz w:val="18"/>
                            <w:szCs w:val="18"/>
                          </w:rPr>
                          <w:t>47)</w:t>
                        </w:r>
                        <w:r w:rsidRPr="008A5886">
                          <w:rPr>
                            <w:rFonts w:asciiTheme="majorHAnsi" w:hAnsiTheme="majorHAnsi" w:cstheme="majorHAnsi"/>
                            <w:sz w:val="18"/>
                            <w:szCs w:val="18"/>
                          </w:rPr>
                          <w:t>&lt; 100 K</w:t>
                        </w:r>
                      </w:p>
                    </w:txbxContent>
                  </v:textbox>
                </v:shape>
                <v:shape id="Text Box 4802" o:spid="_x0000_s2662" type="#_x0000_t202" style="position:absolute;left:3025;top:14168;width:3565;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bBf8IA&#10;AADeAAAADwAAAGRycy9kb3ducmV2LnhtbERPS4vCMBC+C/6HMAveNFlR0a5RRFnYk+ITvA3N2JZt&#10;JqXJ2u6/N4LgbT6+58yXrS3FnWpfONbwOVAgiFNnCs40nI7f/SkIH5ANlo5Jwz95WC66nTkmxjW8&#10;p/shZCKGsE9QQx5ClUjp05ws+oGriCN3c7XFEGGdSVNjE8NtKYdKTaTFgmNDjhWtc0p/D39Ww3l7&#10;u15Gapdt7LhqXKsk25nUuvfRrr5ABGrDW/xy/5g4fzwZzuD5TrxB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NsF/wgAAAN4AAAAPAAAAAAAAAAAAAAAAAJgCAABkcnMvZG93&#10;bnJldi54bWxQSwUGAAAAAAQABAD1AAAAhwMAAAAA&#10;" filled="f" stroked="f">
                  <v:textbox>
                    <w:txbxContent>
                      <w:p w:rsidR="00862F6C" w:rsidRPr="008A5886" w:rsidRDefault="00862F6C" w:rsidP="004A24CB">
                        <w:pPr>
                          <w:rPr>
                            <w:rFonts w:asciiTheme="majorHAnsi" w:hAnsiTheme="majorHAnsi" w:cstheme="majorHAnsi"/>
                            <w:sz w:val="18"/>
                            <w:szCs w:val="18"/>
                          </w:rPr>
                        </w:pPr>
                        <w:r>
                          <w:rPr>
                            <w:rFonts w:asciiTheme="majorHAnsi" w:hAnsiTheme="majorHAnsi" w:cstheme="majorHAnsi"/>
                            <w:sz w:val="18"/>
                            <w:szCs w:val="18"/>
                          </w:rPr>
                          <w:t>(TT644 &amp;</w:t>
                        </w:r>
                        <w:r w:rsidRPr="008A5886">
                          <w:rPr>
                            <w:rFonts w:asciiTheme="majorHAnsi" w:hAnsiTheme="majorHAnsi" w:cstheme="majorHAnsi"/>
                            <w:sz w:val="18"/>
                            <w:szCs w:val="18"/>
                          </w:rPr>
                          <w:t xml:space="preserve"> TT6</w:t>
                        </w:r>
                        <w:r>
                          <w:rPr>
                            <w:rFonts w:asciiTheme="majorHAnsi" w:hAnsiTheme="majorHAnsi" w:cstheme="majorHAnsi"/>
                            <w:sz w:val="18"/>
                            <w:szCs w:val="18"/>
                          </w:rPr>
                          <w:t>47)</w:t>
                        </w:r>
                        <w:r w:rsidRPr="008A5886">
                          <w:rPr>
                            <w:rFonts w:asciiTheme="majorHAnsi" w:hAnsiTheme="majorHAnsi" w:cstheme="majorHAnsi"/>
                            <w:sz w:val="18"/>
                            <w:szCs w:val="18"/>
                          </w:rPr>
                          <w:t>&gt; 200 K</w:t>
                        </w:r>
                        <w:r>
                          <w:rPr>
                            <w:rFonts w:asciiTheme="majorHAnsi" w:hAnsiTheme="majorHAnsi" w:cstheme="majorHAnsi"/>
                            <w:sz w:val="18"/>
                            <w:szCs w:val="18"/>
                          </w:rPr>
                          <w:t xml:space="preserve"> &amp; LI</w:t>
                        </w:r>
                        <w:r w:rsidRPr="008A5886">
                          <w:rPr>
                            <w:rFonts w:asciiTheme="majorHAnsi" w:hAnsiTheme="majorHAnsi" w:cstheme="majorHAnsi"/>
                            <w:sz w:val="18"/>
                            <w:szCs w:val="18"/>
                          </w:rPr>
                          <w:t>680 &lt; 5%</w:t>
                        </w:r>
                      </w:p>
                      <w:p w:rsidR="00862F6C" w:rsidRPr="008A5886" w:rsidRDefault="00862F6C" w:rsidP="004B1B4F">
                        <w:pPr>
                          <w:rPr>
                            <w:rFonts w:asciiTheme="majorHAnsi" w:hAnsiTheme="majorHAnsi" w:cstheme="majorHAnsi"/>
                            <w:sz w:val="18"/>
                            <w:szCs w:val="18"/>
                          </w:rPr>
                        </w:pPr>
                      </w:p>
                      <w:p w:rsidR="00862F6C" w:rsidRPr="008A5886" w:rsidRDefault="00862F6C" w:rsidP="004B1B4F">
                        <w:pPr>
                          <w:rPr>
                            <w:rFonts w:asciiTheme="majorHAnsi" w:hAnsiTheme="majorHAnsi" w:cstheme="majorHAnsi"/>
                            <w:sz w:val="18"/>
                            <w:szCs w:val="18"/>
                          </w:rPr>
                        </w:pPr>
                      </w:p>
                    </w:txbxContent>
                  </v:textbox>
                </v:shape>
                <v:shape id="AutoShape 4808" o:spid="_x0000_s2663" type="#_x0000_t32" style="position:absolute;left:4644;top:11525;width:11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V9psgAAADeAAAADwAAAGRycy9kb3ducmV2LnhtbESPQWvCQBCF74X+h2UK3nRjpVJTVykF&#10;pSg9qCW0tyE7TUKzs2F31eiv7xyE3maYN++9b77sXatOFGLj2cB4lIEiLr1tuDLweVgNn0HFhGyx&#10;9UwGLhRhubi/m2Nu/Zl3dNqnSokJxxwN1Cl1udaxrMlhHPmOWG4/PjhMsoZK24BnMXetfsyyqXbY&#10;sCTU2NFbTeXv/ugMfG1nx+JSfNCmGM823xhcvB7Wxgwe+tcXUIn69C++fb9bqf80nQiA4MgMevE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5V9psgAAADeAAAADwAAAAAA&#10;AAAAAAAAAAChAgAAZHJzL2Rvd25yZXYueG1sUEsFBgAAAAAEAAQA+QAAAJYDAAAAAA==&#10;">
                  <v:stroke endarrow="block"/>
                </v:shape>
                <v:shape id="AutoShape 4823" o:spid="_x0000_s2664" type="#_x0000_t32" style="position:absolute;left:5928;top:3134;width:527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WCFsIAAADeAAAADwAAAGRycy9kb3ducmV2LnhtbERP3WrCMBS+H+wdwhF2N9PWWUZnlCEI&#10;w7tVH+DQHJtqc1KaaLO3XwTBu/Px/Z7VJtpe3Gj0nWMF+TwDQdw43XGr4HjYvX+C8AFZY++YFPyR&#10;h8369WWFlXYT/9KtDq1IIewrVGBCGCopfWPIop+7gThxJzdaDAmOrdQjTinc9rLIslJa7Dg1GBxo&#10;a6i51FeroDB5/NidcVjs63gpTnVbumZS6m0Wv79ABIrhKX64f3SavywXOdzfSTfI9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6WCFsIAAADeAAAADwAAAAAAAAAAAAAA&#10;AAChAgAAZHJzL2Rvd25yZXYueG1sUEsFBgAAAAAEAAQA+QAAAJADAAAAAA==&#10;" strokeweight=".5pt">
                  <v:stroke endarrow="block"/>
                </v:shape>
                <v:shape id="Text Box 4843" o:spid="_x0000_s2665" type="#_x0000_t202" style="position:absolute;left:7873;top:3364;width:2898;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vF08MA&#10;AADeAAAADwAAAGRycy9kb3ducmV2LnhtbERPS4vCMBC+L/gfwgh7WxNdFa1GkV0WPLn4BG9DM7bF&#10;ZlKarK3/3ggL3ubje8582dpS3Kj2hWMN/Z4CQZw6U3Cm4bD/+ZiA8AHZYOmYNNzJw3LReZtjYlzD&#10;W7rtQiZiCPsENeQhVImUPs3Jou+5ijhyF1dbDBHWmTQ1NjHclnKg1FhaLDg25FjRV07pdfdnNRw3&#10;l/NpqH6zbzuqGtcqyXYqtX7vtqsZiEBteIn/3WsT54/GnwN4vhNv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vF08MAAADeAAAADwAAAAAAAAAAAAAAAACYAgAAZHJzL2Rv&#10;d25yZXYueG1sUEsFBgAAAAAEAAQA9QAAAIgDAAAAAA==&#10;" filled="f" stroked="f">
                  <v:textbox>
                    <w:txbxContent>
                      <w:p w:rsidR="00862F6C" w:rsidRPr="008A5886" w:rsidRDefault="00862F6C" w:rsidP="00B0671D">
                        <w:pPr>
                          <w:rPr>
                            <w:rFonts w:asciiTheme="majorHAnsi" w:hAnsiTheme="majorHAnsi" w:cstheme="majorHAnsi"/>
                            <w:sz w:val="18"/>
                            <w:szCs w:val="18"/>
                          </w:rPr>
                        </w:pPr>
                        <w:r w:rsidRPr="008A5886">
                          <w:rPr>
                            <w:rFonts w:asciiTheme="majorHAnsi" w:hAnsiTheme="majorHAnsi" w:cstheme="majorHAnsi"/>
                            <w:sz w:val="18"/>
                            <w:szCs w:val="18"/>
                          </w:rPr>
                          <w:t>Start cool down Vacuum Insert</w:t>
                        </w:r>
                      </w:p>
                    </w:txbxContent>
                  </v:textbox>
                </v:shape>
                <v:shape id="Text Box 4844" o:spid="_x0000_s2666" type="#_x0000_t202" style="position:absolute;left:7741;top:7450;width:2898;height: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dgSMQA&#10;AADeAAAADwAAAGRycy9kb3ducmV2LnhtbERPTWvCQBC9F/wPywi91V21io3ZiFgKPbUYbaG3ITsm&#10;wexsyG5N/PduoeBtHu9z0s1gG3GhzteONUwnCgRx4UzNpYbj4e1pBcIHZIONY9JwJQ+bbPSQYmJc&#10;z3u65KEUMYR9ghqqENpESl9UZNFPXEscuZPrLIYIu1KaDvsYbhs5U2opLdYcGypsaVdRcc5/rYav&#10;j9PP97P6LF/tou3doCTbF6n143jYrkEEGsJd/O9+N3H+Yjmfw9878Qa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HYEjEAAAA3gAAAA8AAAAAAAAAAAAAAAAAmAIAAGRycy9k&#10;b3ducmV2LnhtbFBLBQYAAAAABAAEAPUAAACJAwAAAAA=&#10;" filled="f" stroked="f">
                  <v:textbox>
                    <w:txbxContent>
                      <w:p w:rsidR="00862F6C" w:rsidRPr="008A5886" w:rsidRDefault="00862F6C" w:rsidP="00B0671D">
                        <w:pPr>
                          <w:rPr>
                            <w:rFonts w:asciiTheme="majorHAnsi" w:hAnsiTheme="majorHAnsi" w:cstheme="majorHAnsi"/>
                            <w:sz w:val="18"/>
                            <w:szCs w:val="18"/>
                          </w:rPr>
                        </w:pPr>
                        <w:r w:rsidRPr="008A5886">
                          <w:rPr>
                            <w:rFonts w:asciiTheme="majorHAnsi" w:hAnsiTheme="majorHAnsi" w:cstheme="majorHAnsi"/>
                            <w:sz w:val="18"/>
                            <w:szCs w:val="18"/>
                          </w:rPr>
                          <w:t>Start cool down Magnet</w:t>
                        </w:r>
                        <w:r>
                          <w:rPr>
                            <w:rFonts w:asciiTheme="majorHAnsi" w:hAnsiTheme="majorHAnsi" w:cstheme="majorHAnsi"/>
                            <w:sz w:val="18"/>
                            <w:szCs w:val="18"/>
                          </w:rPr>
                          <w:t xml:space="preserve"> OR Liquid</w:t>
                        </w:r>
                      </w:p>
                    </w:txbxContent>
                  </v:textbox>
                </v:shape>
                <v:shape id="Text Box 4845" o:spid="_x0000_s2667" type="#_x0000_t202" style="position:absolute;left:1200;top:7303;width:2456;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74PMQA&#10;AADeAAAADwAAAGRycy9kb3ducmV2LnhtbERPTWvCQBC9F/wPywje6q5WpU2zEbEInizGttDbkB2T&#10;0OxsyK4m/fddoeBtHu9z0vVgG3GlzteONcymCgRx4UzNpYaP0+7xGYQPyAYbx6Thlzyss9FDiolx&#10;PR/pmodSxBD2CWqoQmgTKX1RkUU/dS1x5M6usxgi7EppOuxjuG3kXKmVtFhzbKiwpW1FxU9+sRo+&#10;D+fvr4V6L9/ssu3doCTbF6n1ZDxsXkEEGsJd/O/emzh/uXpawO2deIP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u+DzEAAAA3gAAAA8AAAAAAAAAAAAAAAAAmAIAAGRycy9k&#10;b3ducmV2LnhtbFBLBQYAAAAABAAEAPUAAACJAwAAAAA=&#10;" filled="f" stroked="f">
                  <v:textbox>
                    <w:txbxContent>
                      <w:p w:rsidR="00862F6C" w:rsidRPr="008A5886" w:rsidRDefault="00862F6C" w:rsidP="00B0671D">
                        <w:pPr>
                          <w:rPr>
                            <w:rFonts w:asciiTheme="majorHAnsi" w:hAnsiTheme="majorHAnsi" w:cstheme="majorHAnsi"/>
                            <w:sz w:val="18"/>
                            <w:szCs w:val="18"/>
                          </w:rPr>
                        </w:pPr>
                        <w:r w:rsidRPr="008A5886">
                          <w:rPr>
                            <w:rFonts w:asciiTheme="majorHAnsi" w:hAnsiTheme="majorHAnsi" w:cstheme="majorHAnsi"/>
                            <w:sz w:val="18"/>
                            <w:szCs w:val="18"/>
                          </w:rPr>
                          <w:t>Start cool down Liquid Insert</w:t>
                        </w:r>
                      </w:p>
                    </w:txbxContent>
                  </v:textbox>
                </v:shape>
                <v:shape id="Text Box 4858" o:spid="_x0000_s2668" type="#_x0000_t202" style="position:absolute;left:5936;top:11072;width:2445;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Jdp8MA&#10;AADeAAAADwAAAGRycy9kb3ducmV2LnhtbERPS4vCMBC+C/6HMMLeNNlHZbc2yqIIe1LWfYC3oZk+&#10;2GZSmmjrvzeCsLf5+J6TrQbbiDN1vnas4XGmQBDnztRcavj+2k5fQfiAbLBxTBou5GG1HI8yTI3r&#10;+ZPOh1CKGMI+RQ1VCG0qpc8rsuhnriWOXOE6iyHCrpSmwz6G20Y+KTWXFmuODRW2tK4o/zucrIaf&#10;XXH8fVH7cmOTtneDkmzfpNYPk+F9ASLQEP7Fd/eHifOT+XMCt3fiDXJ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Jdp8MAAADeAAAADwAAAAAAAAAAAAAAAACYAgAAZHJzL2Rv&#10;d25yZXYueG1sUEsFBgAAAAAEAAQA9QAAAIgDAAAAAA==&#10;" filled="f" stroked="f">
                  <v:textbox>
                    <w:txbxContent>
                      <w:p w:rsidR="00862F6C" w:rsidRPr="008A5886" w:rsidRDefault="00862F6C" w:rsidP="00B0671D">
                        <w:pPr>
                          <w:rPr>
                            <w:rFonts w:asciiTheme="majorHAnsi" w:hAnsiTheme="majorHAnsi" w:cstheme="majorHAnsi"/>
                            <w:sz w:val="18"/>
                            <w:szCs w:val="18"/>
                          </w:rPr>
                        </w:pPr>
                        <w:r w:rsidRPr="008A5886">
                          <w:rPr>
                            <w:rFonts w:asciiTheme="majorHAnsi" w:hAnsiTheme="majorHAnsi" w:cstheme="majorHAnsi"/>
                            <w:sz w:val="18"/>
                            <w:szCs w:val="18"/>
                          </w:rPr>
                          <w:t>Start cool down Magnet</w:t>
                        </w:r>
                      </w:p>
                    </w:txbxContent>
                  </v:textbox>
                </v:shape>
                <v:shape id="AutoShape 4859" o:spid="_x0000_s2669" type="#_x0000_t32" style="position:absolute;left:5882;top:3570;width:0;height:105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rdccUAAADeAAAADwAAAGRycy9kb3ducmV2LnhtbERPTWsCMRC9C/0PYQq9iGZtcZHVKFtB&#10;qAUP2nofN+MmdDNZN1G3/74pFHqbx/ucxap3jbhRF6xnBZNxBoK48tpyreDzYzOagQgRWWPjmRR8&#10;U4DV8mGwwEL7O+/pdoi1SCEcClRgYmwLKUNlyGEY+5Y4cWffOYwJdrXUHd5TuGvkc5bl0qHl1GCw&#10;pbWh6utwdQp228lreTJ2+76/2N10UzbXenhU6umxL+cgIvXxX/znftNp/jR/yeH3nXSD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3rdccUAAADeAAAADwAAAAAAAAAA&#10;AAAAAAChAgAAZHJzL2Rvd25yZXYueG1sUEsFBgAAAAAEAAQA+QAAAJMDAAAAAA==&#10;"/>
                <v:shape id="AutoShape 4860" o:spid="_x0000_s2670" type="#_x0000_t32" style="position:absolute;left:5094;top:3240;width:0;height: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Z46sUAAADeAAAADwAAAGRycy9kb3ducmV2LnhtbERPS2sCMRC+F/wPYQq9lJq1RVtWo2wL&#10;QhU8+LpPN+MmdDNZN1G3/94UBG/z8T1nMutcLc7UButZwaCfgSAuvbZcKdht5y8fIEJE1lh7JgV/&#10;FGA27T1MMNf+wms6b2IlUgiHHBWYGJtcylAachj6viFO3MG3DmOCbSV1i5cU7mr5mmUj6dByajDY&#10;0Jeh8ndzcgpWi8Fn8WPsYrk+2tVwXtSn6nmv1NNjV4xBROriXXxzf+s0fzh6e4f/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DZ46sUAAADeAAAADwAAAAAAAAAA&#10;AAAAAAChAgAAZHJzL2Rvd25yZXYueG1sUEsFBgAAAAAEAAQA+QAAAJMDAAAAAA==&#10;"/>
                <v:shape id="AutoShape 8653" o:spid="_x0000_s2671" type="#_x0000_t32" style="position:absolute;left:3698;top:2695;width: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oYJcgAAADeAAAADwAAAGRycy9kb3ducmV2LnhtbESPT2/CMAzF70j7DpEncRspTCBUCGib&#10;NLE/4kA3OFuN11ZrnC4JUPbp58Mkbrbe83s/L9e9a9WJQmw8GxiPMlDEpbcNVwY+P57v5qBiQrbY&#10;eiYDF4qwXt0Mlphbf+YdnYpUKQnhmKOBOqUu1zqWNTmMI98Ri/blg8Mka6i0DXiWcNfqSZbNtMOG&#10;paHGjp5qKr+LozPw9t41k5/NNry2iQ6F/d0/bsZ7Y4a3/cMCVKI+Xc3/1y9W8Keze+GVd2QGvfo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4oYJcgAAADeAAAADwAAAAAA&#10;AAAAAAAAAAChAgAAZHJzL2Rvd25yZXYueG1sUEsFBgAAAAAEAAQA+QAAAJYDAAAAAA==&#10;" strokeweight=".5pt">
                  <v:stroke endarrow="block"/>
                </v:shape>
                <v:rect id="Rectangle 8654" o:spid="_x0000_s2672" style="position:absolute;left:2055;top:2372;width:1722;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928UA&#10;AADeAAAADwAAAGRycy9kb3ducmV2LnhtbERPTWvCQBC9F/wPywi91Y2RikbXIC0p9qjJpbdpdkzS&#10;ZmdDdo2xv75bKHibx/ucbTqaVgzUu8aygvksAkFcWt1wpaDIs6cVCOeRNbaWScGNHKS7ycMWE22v&#10;fKTh5CsRQtglqKD2vkukdGVNBt3MdsSBO9veoA+wr6Tu8RrCTSvjKFpKgw2Hhho7eqmp/D5djILP&#10;Ji7w55i/RWadLfz7mH9dPl6VepyO+w0IT6O/i//dBx3mPy8Xa/h7J9w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Jr3bxQAAAN4AAAAPAAAAAAAAAAAAAAAAAJgCAABkcnMv&#10;ZG93bnJldi54bWxQSwUGAAAAAAQABAD1AAAAigMAAAAA&#10;">
                  <v:textbox>
                    <w:txbxContent>
                      <w:p w:rsidR="00862F6C" w:rsidRPr="008A5886" w:rsidRDefault="00862F6C" w:rsidP="00DB0D6F">
                        <w:pPr>
                          <w:spacing w:before="40"/>
                          <w:rPr>
                            <w:rFonts w:asciiTheme="majorHAnsi" w:hAnsiTheme="majorHAnsi" w:cstheme="majorHAnsi"/>
                            <w:sz w:val="18"/>
                            <w:szCs w:val="18"/>
                          </w:rPr>
                        </w:pPr>
                        <w:r w:rsidRPr="008A5886">
                          <w:rPr>
                            <w:rFonts w:asciiTheme="majorHAnsi" w:hAnsiTheme="majorHAnsi" w:cstheme="majorHAnsi"/>
                            <w:sz w:val="18"/>
                            <w:szCs w:val="18"/>
                          </w:rPr>
                          <w:t xml:space="preserve">User wants </w:t>
                        </w:r>
                        <w:r>
                          <w:rPr>
                            <w:rFonts w:asciiTheme="majorHAnsi" w:hAnsiTheme="majorHAnsi" w:cstheme="majorHAnsi"/>
                            <w:sz w:val="18"/>
                            <w:szCs w:val="18"/>
                          </w:rPr>
                          <w:t xml:space="preserve">to </w:t>
                        </w:r>
                        <w:r w:rsidRPr="008A5886">
                          <w:rPr>
                            <w:rFonts w:asciiTheme="majorHAnsi" w:hAnsiTheme="majorHAnsi" w:cstheme="majorHAnsi"/>
                            <w:sz w:val="18"/>
                            <w:szCs w:val="18"/>
                          </w:rPr>
                          <w:t>stop</w:t>
                        </w:r>
                      </w:p>
                      <w:p w:rsidR="00862F6C" w:rsidRPr="008A5886" w:rsidRDefault="00862F6C" w:rsidP="00DD2D41">
                        <w:pPr>
                          <w:rPr>
                            <w:rFonts w:asciiTheme="majorHAnsi" w:hAnsiTheme="majorHAnsi" w:cstheme="majorHAnsi"/>
                            <w:sz w:val="18"/>
                            <w:szCs w:val="18"/>
                          </w:rPr>
                        </w:pPr>
                      </w:p>
                    </w:txbxContent>
                  </v:textbox>
                </v:rect>
                <v:shape id="AutoShape 4840" o:spid="_x0000_s2673" type="#_x0000_t32" style="position:absolute;left:7751;top:3579;width:0;height:27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mT48gAAADeAAAADwAAAGRycy9kb3ducmV2LnhtbESPQU8CMRCF7yb8h2ZMvBjpYoSYlUIW&#10;ExIh4QDqfdyO28btdN0WWP+9cyDhNpN589775sshtOpEffKRDUzGBSjiOlrPjYGP9/XDM6iUkS22&#10;kcnAHyVYLkY3cyxtPPOeTofcKDHhVKIBl3NXap1qRwHTOHbEcvuOfcAsa99o2+NZzEOrH4tipgN6&#10;lgSHHb06qn8Ox2Bgt5msqi/nN9v9r99N11V7bO4/jbm7HaoXUJmGfBVfvt+s1J/OngRAcGQGvfg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9mT48gAAADeAAAADwAAAAAA&#10;AAAAAAAAAAChAgAAZHJzL2Rvd25yZXYueG1sUEsFBgAAAAAEAAQA+QAAAJYDAAAAAA==&#10;"/>
                <v:shape id="AutoShape 4841" o:spid="_x0000_s2674" type="#_x0000_t32" style="position:absolute;left:7634;top:3735;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U2eMUAAADeAAAADwAAAGRycy9kb3ducmV2LnhtbERPTWsCMRC9F/ofwgheimZXVGRrlG1B&#10;UMGDtr1PN9NNcDPZbqJu/30jFHqbx/uc5bp3jbhSF6xnBfk4A0FceW25VvD+thktQISIrLHxTAp+&#10;KMB69fiwxEL7Gx/peoq1SCEcClRgYmwLKUNlyGEY+5Y4cV++cxgT7GqpO7ylcNfISZbNpUPLqcFg&#10;S6+GqvPp4hQcdvlL+Wnsbn/8tofZpmwu9dOHUsNBXz6DiNTHf/Gfe6vT/Nl8msP9nXSD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JU2eMUAAADeAAAADwAAAAAAAAAA&#10;AAAAAAChAgAAZHJzL2Rvd25yZXYueG1sUEsFBgAAAAAEAAQA+QAAAJMDAAAAAA==&#10;"/>
                <v:group id="Group 11469" o:spid="_x0000_s2675" style="position:absolute;left:6817;top:4116;width:2381;height:789" coordorigin="2075,5415" coordsize="3506,7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IySuMQAAADeAAAA&#10;DwAAAAAAAAAAAAAAAACqAgAAZHJzL2Rvd25yZXYueG1sUEsFBgAAAAAEAAQA+gAAAJsDAAAAAA==&#10;">
                  <v:rect id="Rectangle 11470" o:spid="_x0000_s2676" style="position:absolute;left:2075;top:5415;width:1864;height: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j5TMMA&#10;AADeAAAADwAAAGRycy9kb3ducmV2LnhtbERPTYvCMBC9C/6HMMLeNFV3RatRRHFxj1ov3sZmbKvN&#10;pDRRu/56IyzsbR7vc2aLxpTiTrUrLCvo9yIQxKnVBWcKDsmmOwbhPLLG0jIp+CUHi3m7NcNY2wfv&#10;6L73mQgh7GJUkHtfxVK6NCeDrmcr4sCdbW3QB1hnUtf4COGmlIMoGkmDBYeGHCta5ZRe9zej4FQM&#10;DvjcJd+RmWyG/qdJLrfjWqmPTrOcgvDU+H/xn3urw/yv0ecQ3u+EG+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j5TMMAAADeAAAADwAAAAAAAAAAAAAAAACYAgAAZHJzL2Rv&#10;d25yZXYueG1sUEsFBgAAAAAEAAQA9QAAAIgDAAAAAA==&#10;">
                    <v:textbox>
                      <w:txbxContent>
                        <w:p w:rsidR="00862F6C" w:rsidRPr="008A5886" w:rsidRDefault="00862F6C" w:rsidP="00F22795">
                          <w:pPr>
                            <w:jc w:val="center"/>
                            <w:rPr>
                              <w:rFonts w:asciiTheme="majorHAnsi" w:hAnsiTheme="majorHAnsi" w:cstheme="majorHAnsi"/>
                              <w:sz w:val="18"/>
                              <w:szCs w:val="18"/>
                            </w:rPr>
                          </w:pPr>
                          <w:r w:rsidRPr="008A5886">
                            <w:rPr>
                              <w:rFonts w:asciiTheme="majorHAnsi" w:hAnsiTheme="majorHAnsi" w:cstheme="majorHAnsi"/>
                              <w:sz w:val="18"/>
                              <w:szCs w:val="18"/>
                            </w:rPr>
                            <w:t>Temperature control</w:t>
                          </w:r>
                        </w:p>
                      </w:txbxContent>
                    </v:textbox>
                  </v:rect>
                  <v:rect id="Rectangle 11471" o:spid="_x0000_s2677" style="position:absolute;left:3939;top:5416;width:1642;height: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hOMMA&#10;AADeAAAADwAAAGRycy9kb3ducmV2LnhtbERPTYvCMBC9C/6HMAt703RdV9ZqFFEU96j1srexGdtq&#10;MylN1OqvN4LgbR7vc8bTxpTiQrUrLCv46kYgiFOrC84U7JJl5xeE88gaS8uk4EYOppN2a4yxtlfe&#10;0GXrMxFC2MWoIPe+iqV0aU4GXddWxIE72NqgD7DOpK7xGsJNKXtRNJAGCw4NOVY0zyk9bc9Gwb7o&#10;7fC+SVaRGS6//V+THM//C6U+P5rZCISnxr/FL/dah/k/g34fnu+EG+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FhOMMAAADeAAAADwAAAAAAAAAAAAAAAACYAgAAZHJzL2Rv&#10;d25yZXYueG1sUEsFBgAAAAAEAAQA9QAAAIgDAAAAAA==&#10;">
                    <v:textbox>
                      <w:txbxContent>
                        <w:p w:rsidR="00862F6C" w:rsidRPr="008A5886" w:rsidRDefault="00862F6C" w:rsidP="00F22795">
                          <w:pPr>
                            <w:rPr>
                              <w:rFonts w:asciiTheme="majorHAnsi" w:hAnsiTheme="majorHAnsi" w:cstheme="majorHAnsi"/>
                              <w:sz w:val="18"/>
                              <w:szCs w:val="18"/>
                              <w:lang w:val="fr-FR"/>
                            </w:rPr>
                          </w:pPr>
                          <w:r w:rsidRPr="008A5886">
                            <w:rPr>
                              <w:rFonts w:asciiTheme="majorHAnsi" w:hAnsiTheme="majorHAnsi" w:cstheme="majorHAnsi"/>
                              <w:sz w:val="18"/>
                              <w:szCs w:val="18"/>
                              <w:lang w:val="fr-FR"/>
                            </w:rPr>
                            <w:t>Waiting</w:t>
                          </w:r>
                        </w:p>
                        <w:p w:rsidR="00862F6C" w:rsidRPr="008A5886" w:rsidRDefault="00862F6C" w:rsidP="00F22795">
                          <w:pPr>
                            <w:rPr>
                              <w:rFonts w:asciiTheme="majorHAnsi" w:hAnsiTheme="majorHAnsi" w:cstheme="majorHAnsi"/>
                              <w:sz w:val="18"/>
                              <w:szCs w:val="18"/>
                              <w:lang w:val="fr-FR"/>
                            </w:rPr>
                          </w:pPr>
                        </w:p>
                      </w:txbxContent>
                    </v:textbox>
                  </v:rect>
                </v:group>
                <v:rect id="Rectangle 12981" o:spid="_x0000_s2678" style="position:absolute;left:4404;top:2533;width:1479;height: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3Eo8MA&#10;AADeAAAADwAAAGRycy9kb3ducmV2LnhtbERPTYvCMBC9L/gfwizsbU3XVVmrUURR9Kj1srexGdtq&#10;MylN1OqvN4LgbR7vc0aTxpTiQrUrLCv4aUcgiFOrC84U7JLF9x8I55E1lpZJwY0cTMatjxHG2l55&#10;Q5etz0QIYRejgtz7KpbSpTkZdG1bEQfuYGuDPsA6k7rGawg3pexEUV8aLDg05FjRLKf0tD0bBfui&#10;s8P7JllGZrD49esmOZ7/50p9fTbTIQhPjX+LX+6VDvN7/W4Pnu+EG+T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3Eo8MAAADeAAAADwAAAAAAAAAAAAAAAACYAgAAZHJzL2Rv&#10;d25yZXYueG1sUEsFBgAAAAAEAAQA9QAAAIgDAAAAAA==&#10;">
                  <v:textbox>
                    <w:txbxContent>
                      <w:p w:rsidR="00862F6C" w:rsidRPr="008A5886" w:rsidRDefault="00862F6C" w:rsidP="00A21BCB">
                        <w:pPr>
                          <w:spacing w:before="120"/>
                          <w:jc w:val="center"/>
                          <w:rPr>
                            <w:rFonts w:asciiTheme="majorHAnsi" w:hAnsiTheme="majorHAnsi" w:cstheme="majorHAnsi"/>
                            <w:sz w:val="18"/>
                            <w:szCs w:val="18"/>
                            <w:lang w:val="fr-FR"/>
                          </w:rPr>
                        </w:pPr>
                        <w:r w:rsidRPr="008A5886">
                          <w:rPr>
                            <w:rFonts w:asciiTheme="majorHAnsi" w:hAnsiTheme="majorHAnsi" w:cstheme="majorHAnsi"/>
                            <w:sz w:val="18"/>
                            <w:szCs w:val="18"/>
                            <w:lang w:val="fr-FR"/>
                          </w:rPr>
                          <w:t>Stop</w:t>
                        </w:r>
                      </w:p>
                    </w:txbxContent>
                  </v:textbox>
                </v:rect>
                <v:shape id="AutoShape 4851" o:spid="_x0000_s2679" type="#_x0000_t32" style="position:absolute;left:7563;top:7639;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yuDMUAAADeAAAADwAAAGRycy9kb3ducmV2LnhtbERPTWsCMRC9C/0PYQq9iGYtdZHVKFtB&#10;qAUP2nofN+MmdDNZN1G3/74pFHqbx/ucxap3jbhRF6xnBZNxBoK48tpyreDzYzOagQgRWWPjmRR8&#10;U4DV8mGwwEL7O+/pdoi1SCEcClRgYmwLKUNlyGEY+5Y4cWffOYwJdrXUHd5TuGvkc5bl0qHl1GCw&#10;pbWh6utwdQp228lreTJ2+76/2N10UzbXenhU6umxL+cgIvXxX/znftNp/jR/yeH3nXSD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3yuDMUAAADeAAAADwAAAAAAAAAA&#10;AAAAAAChAgAAZHJzL2Rvd25yZXYueG1sUEsFBgAAAAAEAAQA+QAAAJMDAAAAAA==&#10;"/>
                <v:shape id="AutoShape 4794" o:spid="_x0000_s2680" type="#_x0000_t32" style="position:absolute;left:5773;top:12844;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ALl8UAAADeAAAADwAAAGRycy9kb3ducmV2LnhtbERPS2sCMRC+F/wPYQq9lJq1VFtWo2wL&#10;QhU8+LpPN+MmdDNZN1G3/94UBG/z8T1nMutcLc7UButZwaCfgSAuvbZcKdht5y8fIEJE1lh7JgV/&#10;FGA27T1MMNf+wms6b2IlUgiHHBWYGJtcylAachj6viFO3MG3DmOCbSV1i5cU7mr5mmUj6dByajDY&#10;0Jeh8ndzcgpWi8Fn8WPsYrk+2tVwXtSn6nmv1NNjV4xBROriXXxzf+s0fzh6e4f/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ALl8UAAADeAAAADwAAAAAAAAAA&#10;AAAAAAChAgAAZHJzL2Rvd25yZXYueG1sUEsFBgAAAAAEAAQA+QAAAJMDAAAAAA==&#10;"/>
                <v:shape id="AutoShape 4800" o:spid="_x0000_s2681" type="#_x0000_t32" style="position:absolute;left:4790;top:14106;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B5ZscAAADeAAAADwAAAGRycy9kb3ducmV2LnhtbESPQW/CMAyF75P4D5En7TbSTQyhQkCI&#10;CdTDdlhBnK3GpBWN0zUZ7fbr58Ok3Wy95/c+rzajb9WN+tgENvA0zUARV8E27AycjvvHBaiYkC22&#10;gcnAN0XYrCd3K8xtGPiDbmVySkI45migTqnLtY5VTR7jNHTEol1C7zHJ2jttexwk3Lf6Ocvm2mPD&#10;0lBjR7uaqmv55Q048vvPw+Liyp+heHs9nmfv8VAY83A/bpegEo3p3/x3XVjBf5nPhFfekRn0+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AHlmxwAAAN4AAAAPAAAAAAAA&#10;AAAAAAAAAKECAABkcnMvZG93bnJldi54bWxQSwUGAAAAAAQABAD5AAAAlQMAAAAA&#10;"/>
                <v:rect id="Rectangle 13949" o:spid="_x0000_s2682" style="position:absolute;left:5005;top:13109;width:3446;height: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DOpsUA&#10;AADeAAAADwAAAGRycy9kb3ducmV2LnhtbERPPW/CMBDdK/EfrEPqVhygIEgxCIGoypiEhe0aXxOX&#10;+BzFBtL++rpSpW739D5vteltI27UeeNYwXiUgCAunTZcKTgVh6cFCB+QNTaOScEXedisBw8rTLW7&#10;c0a3PFQihrBPUUEdQptK6cuaLPqRa4kj9+E6iyHCrpK6w3sMt42cJMlcWjQcG2psaVdTecmvVsG7&#10;mZzwOyteE7s8TMOxLz6v571Sj8N++wIiUB/+xX/uNx3nz+bPS/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IM6mxQAAAN4AAAAPAAAAAAAAAAAAAAAAAJgCAABkcnMv&#10;ZG93bnJldi54bWxQSwUGAAAAAAQABAD1AAAAigMAAAAA&#10;">
                  <v:textbox>
                    <w:txbxContent>
                      <w:p w:rsidR="00862F6C" w:rsidRPr="00862F6C" w:rsidRDefault="00862F6C" w:rsidP="00BB0AB0">
                        <w:pPr>
                          <w:spacing w:before="120"/>
                          <w:rPr>
                            <w:rFonts w:asciiTheme="majorHAnsi" w:hAnsiTheme="majorHAnsi" w:cstheme="majorHAnsi"/>
                            <w:sz w:val="18"/>
                            <w:szCs w:val="18"/>
                            <w:lang w:val="sv-SE"/>
                          </w:rPr>
                        </w:pPr>
                        <w:r w:rsidRPr="00862F6C">
                          <w:rPr>
                            <w:rFonts w:asciiTheme="majorHAnsi" w:hAnsiTheme="majorHAnsi" w:cstheme="majorHAnsi"/>
                            <w:sz w:val="18"/>
                            <w:szCs w:val="18"/>
                            <w:lang w:val="sv-SE"/>
                          </w:rPr>
                          <w:t>LT680, LT681, LT682, LT683 in operation</w:t>
                        </w:r>
                      </w:p>
                    </w:txbxContent>
                  </v:textbox>
                </v:rect>
                <v:shape id="AutoShape 13950" o:spid="_x0000_s2683" type="#_x0000_t32" style="position:absolute;left:3381;top:12818;width:2551;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kfXMgAAADeAAAADwAAAGRycy9kb3ducmV2LnhtbESPQUsDMRCF70L/QxjBm81WaClr02IL&#10;FakHsS1Sb+Nm3Cwmk2WTbdd/7xyE3maYN++9b7Eagldn6lIT2cBkXIAirqJtuDZwPGzv56BSRrbo&#10;I5OBX0qwWo5uFljaeOF3Ou9zrcSEU4kGXM5tqXWqHAVM49gSy+07dgGzrF2tbYcXMQ9ePxTFTAds&#10;WBIctrRxVP3s+2Bg/vX22T/37F79erL74N12fTp5Y+5uh6dHUJmGfBX/f79YqT+dTQVAcGQGvfw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8kfXMgAAADeAAAADwAAAAAA&#10;AAAAAAAAAAChAgAAZHJzL2Rvd25yZXYueG1sUEsFBgAAAAAEAAQA+QAAAJYDAAAAAA==&#10;" strokeweight=".5pt"/>
                <v:shape id="AutoShape 13952" o:spid="_x0000_s2684" type="#_x0000_t32" style="position:absolute;left:7164;top:9953;width:40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ygpcUAAADeAAAADwAAAGRycy9kb3ducmV2LnhtbERP32vCMBB+F/Y/hBv4IjPtoDI6o3SC&#10;MAUfdNv7rbk1Yc2lNlHrf28GA9/u4/t58+XgWnGmPljPCvJpBoK49tpyo+DzY/30AiJEZI2tZ1Jw&#10;pQDLxcNojqX2F97T+RAbkUI4lKjAxNiVUobakMMw9R1x4n587zAm2DdS93hJ4a6Vz1k2kw4tpwaD&#10;Ha0M1b+Hk1Ow2+Rv1bexm+3+aHfFumpPzeRLqfHjUL2CiDTEu/jf/a7T/GJW5PD3TrpBL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UygpcUAAADeAAAADwAAAAAAAAAA&#10;AAAAAAChAgAAZHJzL2Rvd25yZXYueG1sUEsFBgAAAAAEAAQA+QAAAJMDAAAAAA==&#10;"/>
                <v:shape id="AutoShape 13953" o:spid="_x0000_s2685" type="#_x0000_t32" style="position:absolute;left:6813;top:7896;width:0;height:27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4+0sUAAADeAAAADwAAAGRycy9kb3ducmV2LnhtbERP32vCMBB+F/Y/hBvsRWaqUBmdUTpB&#10;UMEHdXu/NbcmrLl0Tazdf28GA9/u4/t5i9XgGtFTF6xnBdNJBoK48tpyreD9vHl+AREissbGMyn4&#10;pQCr5cNogYX2Vz5Sf4q1SCEcClRgYmwLKUNlyGGY+JY4cV++cxgT7GqpO7ymcNfIWZbNpUPLqcFg&#10;S2tD1ffp4hQcdtO38tPY3f74Yw/5pmwu9fhDqafHoXwFEWmId/G/e6vT/Hyez+DvnXSDX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Z4+0sUAAADeAAAADwAAAAAAAAAA&#10;AAAAAAChAgAAZHJzL2Rvd25yZXYueG1sUEsFBgAAAAAEAAQA+QAAAJMDAAAAAA==&#10;"/>
                <v:shape id="AutoShape 13954" o:spid="_x0000_s2686" type="#_x0000_t32" style="position:absolute;left:6815;top:7897;width:8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Fv9MUAAADeAAAADwAAAGRycy9kb3ducmV2LnhtbERPS2vCQBC+C/0Pywi9NRstSomuYoWi&#10;tnhofJyH7JgEs7Nxd6tpf323UPA2H99zpvPONOJKzteWFQySFARxYXXNpYL97u3pBYQPyBoby6Tg&#10;mzzMZw+9KWba3viTrnkoRQxhn6GCKoQ2k9IXFRn0iW2JI3eyzmCI0JVSO7zFcNPIYZqOpcGaY0OF&#10;LS0rKs75l1Hw/tHWw8tq6zZNoGOufw6vq8FBqcd+t5iACNSFu/jfvdZx/mg8eoa/d+INcvY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PFv9MUAAADeAAAADwAAAAAAAAAA&#10;AAAAAAChAgAAZHJzL2Rvd25yZXYueG1sUEsFBgAAAAAEAAQA+QAAAJMDAAAAAA==&#10;" strokeweight=".5pt">
                  <v:stroke endarrow="block"/>
                </v:shape>
                <v:shape id="AutoShape 13955" o:spid="_x0000_s2687" type="#_x0000_t32" style="position:absolute;left:7606;top:8921;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sDPcUAAADeAAAADwAAAGRycy9kb3ducmV2LnhtbERPTWsCMRC9C/0PYQq9iGYtXZHVKFtB&#10;qAUP2nofN+MmdDNZN1G3/74pFHqbx/ucxap3jbhRF6xnBZNxBoK48tpyreDzYzOagQgRWWPjmRR8&#10;U4DV8mGwwEL7O+/pdoi1SCEcClRgYmwLKUNlyGEY+5Y4cWffOYwJdrXUHd5TuGvkc5ZNpUPLqcFg&#10;S2tD1dfh6hTstpPX8mTs9n1/sbt8UzbXenhU6umxL+cgIvXxX/znftNpfj7NX+D3nXSD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sDPcUAAADeAAAADwAAAAAAAAAA&#10;AAAAAAChAgAAZHJzL2Rvd25yZXYueG1sUEsFBgAAAAAEAAQA+QAAAJMDAAAAAA==&#10;"/>
                <v:shape id="AutoShape 13956" o:spid="_x0000_s2688" type="#_x0000_t32" style="position:absolute;left:7176;top:9953;width:0;height: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empsQAAADeAAAADwAAAGRycy9kb3ducmV2LnhtbERPTWsCMRC9F/wPYYReimYtrJTVKGtB&#10;qAUPWr2Pm3ET3Ey2m6jbf98UCt7m8T5nvuxdI27UBetZwWScgSCuvLZcKzh8rUdvIEJE1th4JgU/&#10;FGC5GDzNsdD+zju67WMtUgiHAhWYGNtCylAZchjGviVO3Nl3DmOCXS11h/cU7hr5mmVT6dByajDY&#10;0ruh6rK/OgXbzWRVnozdfO6+7TZfl821fjkq9TzsyxmISH18iP/dHzrNz6d5Dn/vpBv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6amxAAAAN4AAAAPAAAAAAAAAAAA&#10;AAAAAKECAABkcnMvZG93bnJldi54bWxQSwUGAAAAAAQABAD5AAAAkgMAAAAA&#10;"/>
                <v:shape id="Text Box 13958" o:spid="_x0000_s2689" type="#_x0000_t202" style="position:absolute;left:9814;top:9472;width:787;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8mcMMA&#10;AADeAAAADwAAAGRycy9kb3ducmV2LnhtbERPS2vCQBC+F/wPywi91V1LEzR1I2Ip9GRRW6G3ITt5&#10;YHY2ZLcm/fduQfA2H99zVuvRtuJCvW8ca5jPFAjiwpmGKw1fx/enBQgfkA22jknDH3lY55OHFWbG&#10;DbynyyFUIoawz1BDHUKXSemLmiz6meuII1e63mKIsK+k6XGI4baVz0ql0mLDsaHGjrY1FefDr9Xw&#10;vSt/Ti/qs3qzSTe4UUm2S6n143TcvIIINIa7+Ob+MHF+kiYp/L8Tb5D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K8mcMMAAADeAAAADwAAAAAAAAAAAAAAAACYAgAAZHJzL2Rv&#10;d25yZXYueG1sUEsFBgAAAAAEAAQA9QAAAIgDAAAAAA==&#10;" filled="f" stroked="f">
                  <v:textbox>
                    <w:txbxContent>
                      <w:p w:rsidR="00862F6C" w:rsidRPr="00F811DC" w:rsidRDefault="00862F6C" w:rsidP="00A94ED6">
                        <w:pPr>
                          <w:rPr>
                            <w:rFonts w:asciiTheme="majorHAnsi" w:hAnsiTheme="majorHAnsi" w:cstheme="majorHAnsi"/>
                            <w:sz w:val="18"/>
                            <w:szCs w:val="18"/>
                          </w:rPr>
                        </w:pPr>
                        <w:r w:rsidRPr="00F811DC">
                          <w:rPr>
                            <w:rFonts w:asciiTheme="majorHAnsi" w:hAnsiTheme="majorHAnsi" w:cstheme="majorHAnsi"/>
                            <w:sz w:val="18"/>
                            <w:szCs w:val="18"/>
                          </w:rPr>
                          <w:t>Stop</w:t>
                        </w:r>
                      </w:p>
                    </w:txbxContent>
                  </v:textbox>
                </v:shape>
                <v:shape id="AutoShape 13959" o:spid="_x0000_s2690" type="#_x0000_t32" style="position:absolute;left:9980;top:9961;width:248;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AlmcQAAADeAAAADwAAAGRycy9kb3ducmV2LnhtbERP22qDQBB9D/Qflin0LVl70QTrGkog&#10;UNKHYOIHDO5Ebd1ZcTdq/z5bKORtDuc62XY2nRhpcK1lBc+rCARxZXXLtYLyvF9uQDiPrLGzTAp+&#10;ycE2f1hkmGo7cUHjydcihLBLUUHjfZ9K6aqGDLqV7YkDd7GDQR/gUEs94BTCTSdfoiiRBlsODQ32&#10;tGuo+jldjYKvzZuvv4uLfS3HYyz76LAvp0Spp8f54x2Ep9nfxf/uTx3mx0m8hr93wg0y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UCWZxAAAAN4AAAAPAAAAAAAAAAAA&#10;AAAAAKECAABkcnMvZG93bnJldi54bWxQSwUGAAAAAAQABAD5AAAAkgMAAAAA&#10;"/>
                <v:shape id="AutoShape 13960" o:spid="_x0000_s2691" type="#_x0000_t32" style="position:absolute;left:6808;top:10672;width:3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YJOMgAAADeAAAADwAAAGRycy9kb3ducmV2LnhtbESPQUsDMRCF70L/QxjBi9hshS2yNi1b&#10;oWCFHlr1Pm7GTXAzWTdpu/5751DobYb35r1vFqsxdOpEQ/KRDcymBSjiJlrPrYGP983DE6iUkS12&#10;kcnAHyVYLSc3C6xsPPOeTofcKgnhVKEBl3NfaZ0aRwHTNPbEon3HIWCWdWi1HfAs4aHTj0Ux1wE9&#10;S4PDnl4cNT+HYzCw287W9Zfz27f9r9+Vm7o7tvefxtzdjvUzqExjvpov169W8Mt5Kbzyjsygl/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HYJOMgAAADeAAAADwAAAAAA&#10;AAAAAAAAAAChAgAAZHJzL2Rvd25yZXYueG1sUEsFBgAAAAAEAAQA+QAAAJYDAAAAAA==&#10;"/>
                <v:shape id="AutoShape 13961" o:spid="_x0000_s2692" type="#_x0000_t32" style="position:absolute;left:7715;top:7346;width:0;height:26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qso8UAAADeAAAADwAAAGRycy9kb3ducmV2LnhtbERPTWsCMRC9C/0PYQpeRLMKK3VrlK0g&#10;aMGDtr1PN9NN6GaybqKu/74pFHqbx/uc5bp3jbhSF6xnBdNJBoK48tpyreD9bTt+AhEissbGMym4&#10;U4D16mGwxEL7Gx/peoq1SCEcClRgYmwLKUNlyGGY+JY4cV++cxgT7GqpO7ylcNfIWZbNpUPLqcFg&#10;SxtD1ffp4hQc9tOX8tPY/evxbA/5tmwu9ehDqeFjXz6DiNTHf/Gfe6fT/HyeL+D3nXSD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zqso8UAAADeAAAADwAAAAAAAAAA&#10;AAAAAAChAgAAZHJzL2Rvd25yZXYueG1sUEsFBgAAAAAEAAQA+QAAAJMDAAAAAA==&#10;"/>
                <v:group id="Group 13965" o:spid="_x0000_s2693" style="position:absolute;left:7161;top:9124;width:2381;height:624"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ACn9TTIAAAA&#10;3gAAAA8AAAAAAAAAAAAAAAAAqgIAAGRycy9kb3ducmV2LnhtbFBLBQYAAAAABAAEAPoAAACfAwAA&#10;AAA=&#10;">
                  <v:rect id="Rectangle 13966" o:spid="_x0000_s2694"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ewMMA&#10;AADeAAAADwAAAGRycy9kb3ducmV2LnhtbERPTYvCMBC9C/sfwix401TF4lajLCuKHrVevM02Y9vd&#10;ZlKaqNVfbwTB2zze58wWranEhRpXWlYw6EcgiDOrS84VHNJVbwLCeWSNlWVScCMHi/lHZ4aJtlfe&#10;0WXvcxFC2CWooPC+TqR0WUEGXd/WxIE72cagD7DJpW7wGsJNJYdRFEuDJYeGAmv6KSj735+Ngt9y&#10;eMD7Ll1H5ms18ts2/Tsfl0p1P9vvKQhPrX+LX+6NDvPHcTyA5zvhBj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ewMMAAADeAAAADwAAAAAAAAAAAAAAAACYAgAAZHJzL2Rv&#10;d25yZXYueG1sUEsFBgAAAAAEAAQA9QAAAIgDAAAAAA==&#10;">
                    <v:textbox>
                      <w:txbxContent>
                        <w:p w:rsidR="00862F6C" w:rsidRPr="00F811DC" w:rsidRDefault="00862F6C" w:rsidP="00A94ED6">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A94ED6">
                          <w:pPr>
                            <w:jc w:val="center"/>
                            <w:rPr>
                              <w:rFonts w:asciiTheme="majorHAnsi" w:hAnsiTheme="majorHAnsi" w:cstheme="majorHAnsi"/>
                              <w:sz w:val="18"/>
                              <w:szCs w:val="18"/>
                            </w:rPr>
                          </w:pPr>
                          <w:r>
                            <w:rPr>
                              <w:rFonts w:asciiTheme="majorHAnsi" w:hAnsiTheme="majorHAnsi" w:cstheme="majorHAnsi"/>
                              <w:sz w:val="18"/>
                              <w:szCs w:val="18"/>
                            </w:rPr>
                            <w:t>Heating</w:t>
                          </w:r>
                        </w:p>
                      </w:txbxContent>
                    </v:textbox>
                  </v:rect>
                  <v:shape id="Text Box 13967" o:spid="_x0000_s2695"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ZcrsUA&#10;AADeAAAADwAAAGRycy9kb3ducmV2LnhtbERPTWvCQBC9C/0PyxS8iG7UNtrUVYpQsbdWpb0O2TEJ&#10;ZmfT3W2M/94tCN7m8T5nsepMLVpyvrKsYDxKQBDnVldcKDjs34dzED4ga6wtk4ILeVgtH3oLzLQ9&#10;8xe1u1CIGMI+QwVlCE0mpc9LMuhHtiGO3NE6gyFCV0jt8BzDTS0nSZJKgxXHhhIbWpeUn3Z/RsH8&#10;adv++I/p53eeHuuXMJi1m1+nVP+xe3sFEagLd/HNvdVx/nOaTuD/nXiD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BlyuxQAAAN4AAAAPAAAAAAAAAAAAAAAAAJgCAABkcnMv&#10;ZG93bnJldi54bWxQSwUGAAAAAAQABAD1AAAAigMAAAAA&#10;">
                    <v:textbox>
                      <w:txbxContent>
                        <w:p w:rsidR="00862F6C" w:rsidRPr="00F811DC" w:rsidRDefault="00862F6C" w:rsidP="00A94ED6">
                          <w:pPr>
                            <w:rPr>
                              <w:rFonts w:asciiTheme="majorHAnsi" w:hAnsiTheme="majorHAnsi" w:cstheme="majorHAnsi"/>
                              <w:sz w:val="18"/>
                              <w:szCs w:val="18"/>
                            </w:rPr>
                          </w:pPr>
                          <w:r>
                            <w:rPr>
                              <w:rFonts w:asciiTheme="majorHAnsi" w:hAnsiTheme="majorHAnsi" w:cstheme="majorHAnsi"/>
                              <w:sz w:val="18"/>
                              <w:szCs w:val="18"/>
                            </w:rPr>
                            <w:t>Stop EH670AC</w:t>
                          </w:r>
                        </w:p>
                      </w:txbxContent>
                    </v:textbox>
                  </v:shape>
                </v:group>
                <v:shape id="Text Box 13968" o:spid="_x0000_s2696" type="#_x0000_t202" style="position:absolute;left:7757;top:8681;width:3348;height: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RPVcMA&#10;AADeAAAADwAAAGRycy9kb3ducmV2LnhtbERPS4vCMBC+C/6HMMLeNNmHZbc2yqIIe1LWfYC3oZk+&#10;2GZSmmjrvzeCsLf5+J6TrQbbiDN1vnas4XGmQBDnztRcavj+2k5fQfiAbLBxTBou5GG1HI8yTI3r&#10;+ZPOh1CKGMI+RQ1VCG0qpc8rsuhnriWOXOE6iyHCrpSmwz6G20Y+KZVIizXHhgpbWleU/x1OVsPP&#10;rjj+vqh9ubHztneDkmzfpNYPk+F9ASLQEP7Fd/eHifPnSfIMt3fiDXJ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RPVcMAAADeAAAADwAAAAAAAAAAAAAAAACYAgAAZHJzL2Rv&#10;d25yZXYueG1sUEsFBgAAAAAEAAQA9QAAAIgDAAAAAA==&#10;" filled="f" stroked="f">
                  <v:textbox>
                    <w:txbxContent>
                      <w:p w:rsidR="00862F6C" w:rsidRPr="00F811DC" w:rsidRDefault="00862F6C" w:rsidP="00A94ED6">
                        <w:pPr>
                          <w:rPr>
                            <w:rFonts w:asciiTheme="majorHAnsi" w:hAnsiTheme="majorHAnsi" w:cstheme="majorHAnsi"/>
                            <w:sz w:val="18"/>
                            <w:szCs w:val="18"/>
                          </w:rPr>
                        </w:pPr>
                        <w:r>
                          <w:rPr>
                            <w:rFonts w:asciiTheme="majorHAnsi" w:hAnsiTheme="majorHAnsi" w:cstheme="majorHAnsi"/>
                            <w:sz w:val="18"/>
                            <w:szCs w:val="18"/>
                          </w:rPr>
                          <w:t>(TT670A OR TT670B OR TT670C) &gt; 30°C</w:t>
                        </w:r>
                      </w:p>
                    </w:txbxContent>
                  </v:textbox>
                </v:shape>
                <v:shape id="Text Box 13969" o:spid="_x0000_s2697" type="#_x0000_t202" style="position:absolute;left:7285;top:10029;width:2070;height: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3XIcMA&#10;AADeAAAADwAAAGRycy9kb3ducmV2LnhtbERPTYvCMBC9L/gfwgje1kTR4lajiCJ4Wll1F/Y2NGNb&#10;bCalibb++42w4G0e73MWq85W4k6NLx1rGA0VCOLMmZJzDefT7n0Gwgdkg5Vj0vAgD6tl722BqXEt&#10;f9H9GHIRQ9inqKEIoU6l9FlBFv3Q1cSRu7jGYoiwyaVpsI3htpJjpRJpseTYUGBNm4Ky6/FmNXx/&#10;Xn5/JuqQb+20bl2nJNsPqfWg363nIAJ14SX+d+9NnD9Nkgk834k3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3XIcMAAADeAAAADwAAAAAAAAAAAAAAAACYAgAAZHJzL2Rv&#10;d25yZXYueG1sUEsFBgAAAAAEAAQA9QAAAIgDAAAAAA==&#10;" filled="f" stroked="f">
                  <v:textbox>
                    <w:txbxContent>
                      <w:p w:rsidR="00862F6C" w:rsidRPr="00A94ED6" w:rsidRDefault="00862F6C" w:rsidP="00A94ED6">
                        <w:pPr>
                          <w:rPr>
                            <w:rFonts w:asciiTheme="majorHAnsi" w:hAnsiTheme="majorHAnsi" w:cstheme="majorHAnsi"/>
                            <w:sz w:val="18"/>
                            <w:szCs w:val="18"/>
                          </w:rPr>
                        </w:pPr>
                        <w:r>
                          <w:rPr>
                            <w:rFonts w:asciiTheme="majorHAnsi" w:hAnsiTheme="majorHAnsi" w:cstheme="majorHAnsi"/>
                            <w:sz w:val="18"/>
                            <w:szCs w:val="18"/>
                          </w:rPr>
                          <w:t>(</w:t>
                        </w:r>
                        <w:r w:rsidRPr="00A94ED6">
                          <w:rPr>
                            <w:rFonts w:asciiTheme="majorHAnsi" w:hAnsiTheme="majorHAnsi" w:cstheme="majorHAnsi"/>
                            <w:sz w:val="18"/>
                            <w:szCs w:val="18"/>
                          </w:rPr>
                          <w:t xml:space="preserve">TT670A </w:t>
                        </w:r>
                        <w:r>
                          <w:rPr>
                            <w:rFonts w:asciiTheme="majorHAnsi" w:hAnsiTheme="majorHAnsi" w:cstheme="majorHAnsi"/>
                            <w:sz w:val="18"/>
                            <w:szCs w:val="18"/>
                          </w:rPr>
                          <w:t>OR</w:t>
                        </w:r>
                        <w:r w:rsidRPr="00A94ED6">
                          <w:rPr>
                            <w:rFonts w:asciiTheme="majorHAnsi" w:hAnsiTheme="majorHAnsi" w:cstheme="majorHAnsi"/>
                            <w:sz w:val="18"/>
                            <w:szCs w:val="18"/>
                          </w:rPr>
                          <w:t xml:space="preserve"> TT670B OR TT670C </w:t>
                        </w:r>
                        <w:r>
                          <w:rPr>
                            <w:rFonts w:asciiTheme="majorHAnsi" w:hAnsiTheme="majorHAnsi" w:cstheme="majorHAnsi"/>
                            <w:sz w:val="18"/>
                            <w:szCs w:val="18"/>
                          </w:rPr>
                          <w:t>)</w:t>
                        </w:r>
                        <w:r w:rsidRPr="00A94ED6">
                          <w:rPr>
                            <w:rFonts w:asciiTheme="majorHAnsi" w:hAnsiTheme="majorHAnsi" w:cstheme="majorHAnsi"/>
                            <w:sz w:val="18"/>
                            <w:szCs w:val="18"/>
                          </w:rPr>
                          <w:t>&lt; 0°C</w:t>
                        </w:r>
                      </w:p>
                    </w:txbxContent>
                  </v:textbox>
                </v:shape>
                <v:shape id="AutoShape 13970" o:spid="_x0000_s2698" type="#_x0000_t32" style="position:absolute;left:7036;top:10343;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tsG8UAAADeAAAADwAAAGRycy9kb3ducmV2LnhtbERP32vCMBB+F/Y/hBv4IjN10DI6o3SC&#10;MAUfdNv7rbk1Yc2lNlHrf28GA9/u4/t58+XgWnGmPljPCmbTDARx7bXlRsHnx/rpBUSIyBpbz6Tg&#10;SgGWi4fRHEvtL7yn8yE2IoVwKFGBibErpQy1IYdh6jvixP343mFMsG+k7vGSwl0rn7OskA4tpwaD&#10;Ha0M1b+Hk1Ow28zeqm9jN9v90e7yddWemsmXUuPHoXoFEWmId/G/+12n+XlR5PD3TrpBL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BtsG8UAAADeAAAADwAAAAAAAAAA&#10;AAAAAAChAgAAZHJzL2Rvd25yZXYueG1sUEsFBgAAAAAEAAQA+QAAAJMDAAAAAA==&#10;"/>
                <v:shape id="AutoShape 4757" o:spid="_x0000_s2699" type="#_x0000_t32" style="position:absolute;left:7630;top:5163;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nybMQAAADeAAAADwAAAGRycy9kb3ducmV2LnhtbERPTWsCMRC9F/wPYQQvRbMWXMrWKKsg&#10;1IIHbXsfN9NNcDNZN1HXf98UCt7m8T5nvuxdI67UBetZwXSSgSCuvLZcK/j63IxfQYSIrLHxTAru&#10;FGC5GDzNsdD+xnu6HmItUgiHAhWYGNtCylAZchgmviVO3I/vHMYEu1rqDm8p3DXyJcty6dByajDY&#10;0tpQdTpcnILddroqj8ZuP/Znu5ttyuZSP38rNRr25RuISH18iP/d7zrNn+V5Dn/vpBv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yfJsxAAAAN4AAAAPAAAAAAAAAAAA&#10;AAAAAKECAABkcnMvZG93bnJldi54bWxQSwUGAAAAAAQABAD5AAAAkgMAAAAA&#10;"/>
                <v:shape id="AutoShape 4763" o:spid="_x0000_s2700" type="#_x0000_t32" style="position:absolute;left:6927;top:6354;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qxdMUAAADeAAAADwAAAGRycy9kb3ducmV2LnhtbERPTWvCQBC9C/0PyxR6001FU0ldpShK&#10;Du2hsfQ8ZMdNaHY2ZleT+uu7BcHbPN7nLNeDbcSFOl87VvA8SUAQl07XbBR8HXbjBQgfkDU2jknB&#10;L3lYrx5GS8y06/mTLkUwIoawz1BBFUKbSenLiiz6iWuJI3d0ncUQYWek7rCP4baR0yRJpcWaY0OF&#10;LW0qKn+Ks1VgyO5O+8XRFNc+f98evmcffp8r9fQ4vL2CCDSEu/jmznWcP0/TF/h/J94gV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qxdMUAAADeAAAADwAAAAAAAAAA&#10;AAAAAAChAgAAZHJzL2Rvd25yZXYueG1sUEsFBgAAAAAEAAQA+QAAAJMDAAAAAA==&#10;"/>
                <v:rect id="Rectangle 13971" o:spid="_x0000_s2701" style="position:absolute;left:6862;top:5374;width:2381;height: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3XcYA&#10;AADeAAAADwAAAGRycy9kb3ducmV2LnhtbESPQW/CMAyF75P4D5En7TbSMVGNQkBoExMcoVx2M41p&#10;uzVO1QTo+PX4gMTN1nt+7/Ns0btGnakLtWcDb8MEFHHhbc2lgX2+ev0AFSKyxcYzGfinAIv54GmG&#10;mfUX3tJ5F0slIRwyNFDF2GZah6Iih2HoW2LRjr5zGGXtSm07vEi4a/QoSVLtsGZpqLClz4qKv93J&#10;GTjUoz1et/l34iar97jp89/Tz5cxL8/9cgoqUh8f5vv12gr+OE2FV96RGf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k3XcYAAADeAAAADwAAAAAAAAAAAAAAAACYAgAAZHJz&#10;L2Rvd25yZXYueG1sUEsFBgAAAAAEAAQA9QAAAIsDAAAAAA==&#10;">
                  <v:textbox>
                    <w:txbxContent>
                      <w:p w:rsidR="00862F6C" w:rsidRPr="008A5886" w:rsidRDefault="00862F6C" w:rsidP="00A94ED6">
                        <w:pPr>
                          <w:spacing w:before="120"/>
                          <w:rPr>
                            <w:rFonts w:asciiTheme="majorHAnsi" w:hAnsiTheme="majorHAnsi" w:cstheme="majorHAnsi"/>
                            <w:sz w:val="18"/>
                            <w:szCs w:val="18"/>
                            <w:lang w:val="fr-FR"/>
                          </w:rPr>
                        </w:pPr>
                        <w:r w:rsidRPr="008A5886">
                          <w:rPr>
                            <w:rFonts w:asciiTheme="majorHAnsi" w:hAnsiTheme="majorHAnsi" w:cstheme="majorHAnsi"/>
                            <w:sz w:val="18"/>
                            <w:szCs w:val="18"/>
                            <w:lang w:val="fr-FR"/>
                          </w:rPr>
                          <w:t xml:space="preserve">LT660 </w:t>
                        </w:r>
                        <w:r>
                          <w:rPr>
                            <w:rFonts w:asciiTheme="majorHAnsi" w:hAnsiTheme="majorHAnsi" w:cstheme="majorHAnsi"/>
                            <w:sz w:val="18"/>
                            <w:szCs w:val="18"/>
                            <w:lang w:val="fr-FR"/>
                          </w:rPr>
                          <w:t xml:space="preserve">&amp; LT661 </w:t>
                        </w:r>
                        <w:r w:rsidRPr="008A5886">
                          <w:rPr>
                            <w:rFonts w:asciiTheme="majorHAnsi" w:hAnsiTheme="majorHAnsi" w:cstheme="majorHAnsi"/>
                            <w:sz w:val="18"/>
                            <w:szCs w:val="18"/>
                            <w:lang w:val="fr-FR"/>
                          </w:rPr>
                          <w:t>in operation</w:t>
                        </w:r>
                      </w:p>
                    </w:txbxContent>
                  </v:textbox>
                </v:rect>
                <v:rect id="Rectangle 13973" o:spid="_x0000_s2702" style="position:absolute;left:8772;top:6181;width:1758;height: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SxsUA&#10;AADeAAAADwAAAGRycy9kb3ducmV2LnhtbERPTWvCQBC9F/oflin0VjemGGp0FbGktEeNl97G7JhE&#10;s7Mhu4mpv75bKHibx/uc5Xo0jRioc7VlBdNJBIK4sLrmUsEhz17eQDiPrLGxTAp+yMF69fiwxFTb&#10;K+9o2PtShBB2KSqovG9TKV1RkUE3sS1x4E62M+gD7EqpO7yGcNPIOIoSabDm0FBhS9uKisu+NwqO&#10;dXzA2y7/iMw8e/VfY37uv9+Ven4aNwsQnkZ/F/+7P3WYP0uSO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lZLGxQAAAN4AAAAPAAAAAAAAAAAAAAAAAJgCAABkcnMv&#10;ZG93bnJldi54bWxQSwUGAAAAAAQABAD1AAAAigMAAAAA&#10;">
                  <v:textbox>
                    <w:txbxContent>
                      <w:p w:rsidR="00862F6C" w:rsidRPr="008A5886" w:rsidRDefault="00862F6C" w:rsidP="007D77E6">
                        <w:pPr>
                          <w:spacing w:before="120"/>
                          <w:rPr>
                            <w:rFonts w:asciiTheme="majorHAnsi" w:hAnsiTheme="majorHAnsi" w:cstheme="majorHAnsi"/>
                            <w:sz w:val="18"/>
                            <w:szCs w:val="18"/>
                            <w:lang w:val="fr-FR"/>
                          </w:rPr>
                        </w:pPr>
                        <w:r w:rsidRPr="008A5886">
                          <w:rPr>
                            <w:rFonts w:asciiTheme="majorHAnsi" w:hAnsiTheme="majorHAnsi" w:cstheme="majorHAnsi"/>
                            <w:sz w:val="18"/>
                            <w:szCs w:val="18"/>
                            <w:lang w:val="fr-FR"/>
                          </w:rPr>
                          <w:t xml:space="preserve">LT660 </w:t>
                        </w:r>
                        <w:r>
                          <w:rPr>
                            <w:rFonts w:asciiTheme="majorHAnsi" w:hAnsiTheme="majorHAnsi" w:cstheme="majorHAnsi"/>
                            <w:sz w:val="18"/>
                            <w:szCs w:val="18"/>
                            <w:lang w:val="fr-FR"/>
                          </w:rPr>
                          <w:t>&amp; LT661 OFF</w:t>
                        </w:r>
                      </w:p>
                    </w:txbxContent>
                  </v:textbox>
                </v:rect>
                <v:shape id="AutoShape 13974" o:spid="_x0000_s2703" type="#_x0000_t32" style="position:absolute;left:8256;top:6374;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q/3cgAAADeAAAADwAAAGRycy9kb3ducmV2LnhtbESPQU/DMAyF70j7D5EncWPpEGxTWTYh&#10;0KYe4LBu4mw1XlqtcUoT1sKvxwckbrb8/N771tvRt+pKfWwCG5jPMlDEVbANOwOn4+5uBSomZItt&#10;YDLwTRG2m8nNGnMbBj7QtUxOiQnHHA3UKXW51rGqyWOchY5YbufQe0yy9k7bHgcx962+z7KF9tiw&#10;JNTY0UtN1aX88gYc+d3nfnV25c9QvL0ePx7e474w5nY6Pj+BSjSmf/Hfd2Gl/uNiKQCCIzPoz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Rq/3cgAAADeAAAADwAAAAAA&#10;AAAAAAAAAAChAgAAZHJzL2Rvd25yZXYueG1sUEsFBgAAAAAEAAQA+QAAAJYDAAAAAA==&#10;"/>
                <v:shape id="Text Box 13975" o:spid="_x0000_s2704" type="#_x0000_t202" style="position:absolute;left:8086;top:6443;width:787;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PiZMMA&#10;AADeAAAADwAAAGRycy9kb3ducmV2LnhtbERPS2vCQBC+F/wPywje6q7iM7qKtBQ8tRgf4G3Ijkkw&#10;OxuyWxP/fbdQ6G0+vuest52txIMaXzrWMBoqEMSZMyXnGk7Hj9cFCB+QDVaOScOTPGw3vZc1Jsa1&#10;fKBHGnIRQ9gnqKEIoU6k9FlBFv3Q1cSRu7nGYoiwyaVpsI3htpJjpWbSYsmxocCa3grK7um31XD+&#10;vF0vE/WVv9tp3bpOSbZLqfWg3+1WIAJ14V/8596bOH86m4/g9514g9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PiZMMAAADeAAAADwAAAAAAAAAAAAAAAACYAgAAZHJzL2Rv&#10;d25yZXYueG1sUEsFBgAAAAAEAAQA9QAAAIgDAAAAAA==&#10;" filled="f" stroked="f">
                  <v:textbox>
                    <w:txbxContent>
                      <w:p w:rsidR="00862F6C" w:rsidRPr="00F811DC" w:rsidRDefault="00862F6C" w:rsidP="007D77E6">
                        <w:pPr>
                          <w:rPr>
                            <w:rFonts w:asciiTheme="majorHAnsi" w:hAnsiTheme="majorHAnsi" w:cstheme="majorHAnsi"/>
                            <w:sz w:val="18"/>
                            <w:szCs w:val="18"/>
                          </w:rPr>
                        </w:pPr>
                        <w:r w:rsidRPr="00F811DC">
                          <w:rPr>
                            <w:rFonts w:asciiTheme="majorHAnsi" w:hAnsiTheme="majorHAnsi" w:cstheme="majorHAnsi"/>
                            <w:sz w:val="18"/>
                            <w:szCs w:val="18"/>
                          </w:rPr>
                          <w:t>Stop</w:t>
                        </w:r>
                      </w:p>
                    </w:txbxContent>
                  </v:textbox>
                </v:shape>
                <v:shape id="AutoShape 13981" o:spid="_x0000_s2705" type="#_x0000_t32" style="position:absolute;left:10707;top:6361;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SEMcUAAADeAAAADwAAAGRycy9kb3ducmV2LnhtbERPTWvCQBC9C/6HZQRvdVNpVVJXKYqS&#10;gz0YpechO25Cs7Npdmtif71bKHibx/uc5bq3tbhS6yvHCp4nCQjiwumKjYLzafe0AOEDssbaMSm4&#10;kYf1ajhYYqpdx0e65sGIGMI+RQVlCE0qpS9KsugnriGO3MW1FkOErZG6xS6G21pOk2QmLVYcG0ps&#10;aFNS8ZX/WAWG7O57v7iY/LfLDtvT58uH32dKjUf9+xuIQH14iP/dmY7zX2fzKfy9E2+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oSEMcUAAADeAAAADwAAAAAAAAAA&#10;AAAAAAChAgAAZHJzL2Rvd25yZXYueG1sUEsFBgAAAAAEAAQA+QAAAJMDAAAAAA==&#10;"/>
                <v:shape id="Text Box 13982" o:spid="_x0000_s2706" type="#_x0000_t202" style="position:absolute;left:9443;top:5825;width:1985;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3ZiMMA&#10;AADeAAAADwAAAGRycy9kb3ducmV2LnhtbERPS2sCMRC+F/ofwhS81cRndd0oYhF6UmpbwduwmX3g&#10;ZrJsUnf775uC0Nt8fM9JN72txY1aXznWMBoqEMSZMxUXGj4/9s8LED4gG6wdk4Yf8rBZPz6kmBjX&#10;8TvdTqEQMYR9ghrKEJpESp+VZNEPXUMcudy1FkOEbSFNi10Mt7UcKzWXFiuODSU2tCspu56+rYav&#10;Q345T9WxeLWzpnO9kmyXUuvBU79dgQjUh3/x3f1m4vzZ/GUCf+/EG+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23ZiMMAAADeAAAADwAAAAAAAAAAAAAAAACYAgAAZHJzL2Rv&#10;d25yZXYueG1sUEsFBgAAAAAEAAQA9QAAAIgDAAAAAA==&#10;" filled="f" stroked="f">
                  <v:textbox>
                    <w:txbxContent>
                      <w:p w:rsidR="00862F6C" w:rsidRPr="00C877B9" w:rsidRDefault="00862F6C" w:rsidP="00C877B9">
                        <w:pPr>
                          <w:rPr>
                            <w:rFonts w:asciiTheme="majorHAnsi" w:hAnsiTheme="majorHAnsi" w:cstheme="majorHAnsi"/>
                            <w:sz w:val="18"/>
                            <w:szCs w:val="18"/>
                            <w:lang w:val="fr-FR"/>
                          </w:rPr>
                        </w:pPr>
                        <w:r>
                          <w:rPr>
                            <w:rFonts w:asciiTheme="majorHAnsi" w:hAnsiTheme="majorHAnsi" w:cstheme="majorHAnsi"/>
                            <w:sz w:val="18"/>
                            <w:szCs w:val="18"/>
                            <w:lang w:val="fr-FR"/>
                          </w:rPr>
                          <w:t>Cde Vacuum LT OFF</w:t>
                        </w:r>
                      </w:p>
                    </w:txbxContent>
                  </v:textbox>
                </v:shape>
                <v:shape id="AutoShape 13984" o:spid="_x0000_s2707" type="#_x0000_t32" style="position:absolute;left:6794;top:14326;width:227;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xJJcYAAADeAAAADwAAAGRycy9kb3ducmV2LnhtbESP3YrCMBCF7wXfIYzgzbKm/napRhFB&#10;XBEU3X2AoRnbYjMpTar17c3CgncznDPnO7NYtaYUd6pdYVnBcBCBIE6tLjhT8Puz/fwC4TyyxtIy&#10;KXiSg9Wy21lgou2Dz3S/+EyEEHYJKsi9rxIpXZqTQTewFXHQrrY26MNaZ1LX+AjhppSjKJpJgwUH&#10;Qo4VbXJKb5fGBO54sues0c0+PsSnj+POVeerU6rfa9dzEJ5a/zb/X3/rUH86iyfw906YQS5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EMSSXGAAAA3gAAAA8AAAAAAAAA&#10;AAAAAAAAoQIAAGRycy9kb3ducmV2LnhtbFBLBQYAAAAABAAEAPkAAACUAwAAAAA=&#10;"/>
                <v:shape id="Text Box 13985" o:spid="_x0000_s2708" type="#_x0000_t202" style="position:absolute;left:7043;top:14131;width:787;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jkZ8MA&#10;AADeAAAADwAAAGRycy9kb3ducmV2LnhtbERPS2sCMRC+C/6HMEJvmrR0bbtulKIIPSm1D/A2bGYf&#10;dDNZNtHd/nsjCN7m43tOthpsI87U+dqxhseZAkGcO1NzqeH7azt9BeEDssHGMWn4Jw+r5XiUYWpc&#10;z590PoRSxBD2KWqoQmhTKX1ekUU/cy1x5ArXWQwRdqU0HfYx3DbySam5tFhzbKiwpXVF+d/hZDX8&#10;7Irj77PalxubtL0blGT7JrV+mAzvCxCBhnAX39wfJs5P5i8JXN+JN8j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8jkZ8MAAADeAAAADwAAAAAAAAAAAAAAAACYAgAAZHJzL2Rv&#10;d25yZXYueG1sUEsFBgAAAAAEAAQA9QAAAIgDAAAAAA==&#10;" filled="f" stroked="f">
                  <v:textbox>
                    <w:txbxContent>
                      <w:p w:rsidR="00862F6C" w:rsidRPr="00F811DC" w:rsidRDefault="00862F6C" w:rsidP="00387144">
                        <w:pPr>
                          <w:rPr>
                            <w:rFonts w:asciiTheme="majorHAnsi" w:hAnsiTheme="majorHAnsi" w:cstheme="majorHAnsi"/>
                            <w:sz w:val="18"/>
                            <w:szCs w:val="18"/>
                          </w:rPr>
                        </w:pPr>
                        <w:r w:rsidRPr="00F811DC">
                          <w:rPr>
                            <w:rFonts w:asciiTheme="majorHAnsi" w:hAnsiTheme="majorHAnsi" w:cstheme="majorHAnsi"/>
                            <w:sz w:val="18"/>
                            <w:szCs w:val="18"/>
                          </w:rPr>
                          <w:t>Stop</w:t>
                        </w:r>
                      </w:p>
                    </w:txbxContent>
                  </v:textbox>
                </v:shape>
                <v:shape id="AutoShape 13986" o:spid="_x0000_s2709" type="#_x0000_t32" style="position:absolute;left:6790;top:15417;width:227;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JyyccAAADeAAAADwAAAGRycy9kb3ducmV2LnhtbESP3WrCQBCF7wt9h2UKvRHdtLaJxKwi&#10;QmlFqER9gCE7+aHZ2ZDdaHz7bkHo3QznzPnOZOvRtOJCvWssK3iZRSCIC6sbrhScTx/TBQjnkTW2&#10;lknBjRysV48PGabaXjmny9FXIoSwS1FB7X2XSumKmgy6me2Ig1ba3qAPa19J3eM1hJtWvkZRLA02&#10;HAg1drStqfg5DiZw5287rgY97JJ9cph8f7ouL51Sz0/jZgnC0+j/zffrLx3qv8dJDH/vhBnk6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nLJxwAAAN4AAAAPAAAAAAAA&#10;AAAAAAAAAKECAABkcnMvZG93bnJldi54bWxQSwUGAAAAAAQABAD5AAAAlQMAAAAA&#10;"/>
                <v:shape id="Text Box 13987" o:spid="_x0000_s2710" type="#_x0000_t202" style="position:absolute;left:5171;top:15297;width:2601;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fi8QA&#10;AADeAAAADwAAAGRycy9kb3ducmV2LnhtbERPTWvCQBC9F/wPywje6q5StU2zEbEInizGttDbkB2T&#10;0OxsyK4m/fddoeBtHu9z0vVgG3GlzteONcymCgRx4UzNpYaP0+7xGYQPyAYbx6Thlzyss9FDiolx&#10;PR/pmodSxBD2CWqoQmgTKX1RkUU/dS1x5M6usxgi7EppOuxjuG3kXKmltFhzbKiwpW1FxU9+sRo+&#10;D+fvryf1Xr7ZRdu7QUm2L1LryXjYvIIINIS7+N+9N3H+Yrlawe2deIP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W34vEAAAA3gAAAA8AAAAAAAAAAAAAAAAAmAIAAGRycy9k&#10;b3ducmV2LnhtbFBLBQYAAAAABAAEAPUAAACJAwAAAAA=&#10;" filled="f" stroked="f">
                  <v:textbox>
                    <w:txbxContent>
                      <w:p w:rsidR="00862F6C" w:rsidRPr="00C877B9" w:rsidRDefault="00862F6C" w:rsidP="00387144">
                        <w:pPr>
                          <w:rPr>
                            <w:rFonts w:asciiTheme="majorHAnsi" w:hAnsiTheme="majorHAnsi" w:cstheme="majorHAnsi"/>
                            <w:sz w:val="18"/>
                            <w:szCs w:val="18"/>
                            <w:lang w:val="fr-FR"/>
                          </w:rPr>
                        </w:pPr>
                        <w:r>
                          <w:rPr>
                            <w:rFonts w:asciiTheme="majorHAnsi" w:hAnsiTheme="majorHAnsi" w:cstheme="majorHAnsi"/>
                            <w:sz w:val="18"/>
                            <w:szCs w:val="18"/>
                            <w:lang w:val="fr-FR"/>
                          </w:rPr>
                          <w:t xml:space="preserve">Cde </w:t>
                        </w:r>
                        <w:r w:rsidRPr="00B75904">
                          <w:rPr>
                            <w:rFonts w:asciiTheme="majorHAnsi" w:hAnsiTheme="majorHAnsi" w:cstheme="majorHAnsi"/>
                            <w:sz w:val="18"/>
                            <w:szCs w:val="18"/>
                          </w:rPr>
                          <w:t>Magnet</w:t>
                        </w:r>
                        <w:r>
                          <w:rPr>
                            <w:rFonts w:asciiTheme="majorHAnsi" w:hAnsiTheme="majorHAnsi" w:cstheme="majorHAnsi"/>
                            <w:sz w:val="18"/>
                            <w:szCs w:val="18"/>
                            <w:lang w:val="fr-FR"/>
                          </w:rPr>
                          <w:t xml:space="preserve"> LT OFF</w:t>
                        </w:r>
                      </w:p>
                    </w:txbxContent>
                  </v:textbox>
                </v:shape>
                <v:shape id="AutoShape 13989" o:spid="_x0000_s2711" type="#_x0000_t32" style="position:absolute;left:6901;top:14092;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VWMgAAADeAAAADwAAAGRycy9kb3ducmV2LnhtbESPQU8CMRCF7yb8h2ZIvBjpYgKalUJW&#10;ExIh4QDqfdyO28btdN0WWP+9cyDhNpP35r1vFqshtOpEffKRDUwnBSjiOlrPjYGP9/X9E6iUkS22&#10;kcnAHyVYLUc3CyxtPPOeTofcKAnhVKIBl3NXap1qRwHTJHbEon3HPmCWtW+07fEs4aHVD0Ux1wE9&#10;S4PDjl4d1T+HYzCw20xfqi/nN9v9r9/N1lV7bO4+jbkdD9UzqExDvpov129W8GfzR+GVd2QGvfw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NVWMgAAADeAAAADwAAAAAA&#10;AAAAAAAAAAChAgAAZHJzL2Rvd25yZXYueG1sUEsFBgAAAAAEAAQA+QAAAJYDAAAAAA==&#10;"/>
                <v:rect id="Rectangle 13990" o:spid="_x0000_s2712" style="position:absolute;left:6024;top:14518;width:2793;height: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EG8UA&#10;AADeAAAADwAAAGRycy9kb3ducmV2LnhtbERPyW7CMBC9I/EP1iBxIw6gsqQYhFpRtUdILr1N42li&#10;iMdRbCDt19eVKvU2T2+dza63jbhR541jBdMkBUFcOm24UlDkh8kKhA/IGhvHpOCLPOy2w8EGM+3u&#10;fKTbKVQihrDPUEEdQptJ6cuaLPrEtcSR+3SdxRBhV0nd4T2G20bO0nQhLRqODTW29FRTeTldrYIP&#10;Myvw+5i/pHZ9mIe3Pj9f35+VGo/6/SOIQH34F/+5X3Wc/7BYruH3nXiD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TAQbxQAAAN4AAAAPAAAAAAAAAAAAAAAAAJgCAABkcnMv&#10;ZG93bnJldi54bWxQSwUGAAAAAAQABAD1AAAAigMAAAAA&#10;">
                  <v:textbox>
                    <w:txbxContent>
                      <w:p w:rsidR="00862F6C" w:rsidRPr="008A5886" w:rsidRDefault="00862F6C" w:rsidP="00387144">
                        <w:pPr>
                          <w:spacing w:before="120"/>
                          <w:rPr>
                            <w:rFonts w:asciiTheme="majorHAnsi" w:hAnsiTheme="majorHAnsi" w:cstheme="majorHAnsi"/>
                            <w:sz w:val="18"/>
                            <w:szCs w:val="18"/>
                            <w:lang w:val="fr-FR"/>
                          </w:rPr>
                        </w:pPr>
                        <w:r>
                          <w:rPr>
                            <w:rFonts w:asciiTheme="majorHAnsi" w:hAnsiTheme="majorHAnsi" w:cstheme="majorHAnsi"/>
                            <w:sz w:val="18"/>
                            <w:szCs w:val="18"/>
                            <w:lang w:val="fr-FR"/>
                          </w:rPr>
                          <w:t>LT680,  LT681, LT682, LT683 OFF</w:t>
                        </w:r>
                      </w:p>
                    </w:txbxContent>
                  </v:textbox>
                </v:rect>
                <v:shape id="AutoShape 14004" o:spid="_x0000_s2713" type="#_x0000_t32" style="position:absolute;left:11190;top:3131;width:0;height:125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ApecgAAADeAAAADwAAAGRycy9kb3ducmV2LnhtbESPT2vDMAzF74V9B6PBLmV1OmgpWd2S&#10;DQrroIf+u2uxFpvFcha7bfbtp8NgNwk9vfd+y/UQWnWlPvnIBqaTAhRxHa3nxsDpuHlcgEoZ2WIb&#10;mQz8UIL16m60xNLGG+/pesiNEhNOJRpwOXel1ql2FDBNYkcst8/YB8yy9o22Pd7EPLT6qSjmOqBn&#10;SXDY0auj+utwCQZ22+lL9eH89n3/7XezTdVemvHZmIf7oXoGlWnI/+K/7zcr9WfzhQAIjsygV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GApecgAAADeAAAADwAAAAAA&#10;AAAAAAAAAAChAgAAZHJzL2Rvd25yZXYueG1sUEsFBgAAAAAEAAQA+QAAAJYDAAAAAA==&#10;"/>
                <v:shape id="AutoShape 14005" o:spid="_x0000_s2714" type="#_x0000_t32" style="position:absolute;left:6901;top:15678;width:43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yM4sUAAADeAAAADwAAAGRycy9kb3ducmV2LnhtbERP32vCMBB+H+x/CDfYy9C0A6V0RukG&#10;whR8ULf3s7k1Yc2la6J2/70RBN/u4/t5s8XgWnGiPljPCvJxBoK49tpyo+BrvxwVIEJE1th6JgX/&#10;FGAxf3yYYan9mbd02sVGpBAOJSowMXallKE25DCMfUecuB/fO4wJ9o3UPZ5TuGvla5ZNpUPLqcFg&#10;Rx+G6t/d0SnYrPL36mDsar39s5vJsmqPzcu3Us9PQ/UGItIQ7+Kb+1On+ZNpkcP1nXSDn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yM4sUAAADeAAAADwAAAAAAAAAA&#10;AAAAAAChAgAAZHJzL2Rvd25yZXYueG1sUEsFBgAAAAAEAAQA+QAAAJMDAAAAAA==&#10;"/>
                <v:shape id="AutoShape 14006" o:spid="_x0000_s2715" type="#_x0000_t32" style="position:absolute;left:790;top:6354;width:47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jVsQAAADeAAAADwAAAGRycy9kb3ducmV2LnhtbERPTWvCQBC9F/oflin0UnQToRKiq0ih&#10;UDwI1Rw8DrtjEszOprvbGP+9Kwje5vE+Z7kebScG8qF1rCCfZiCItTMt1wqqw/ekABEissHOMSm4&#10;UoD16vVliaVxF/6lYR9rkUI4lKigibEvpQy6IYth6nrixJ2ctxgT9LU0Hi8p3HZylmVzabHl1NBg&#10;T18N6fP+3ypot9WuGj7+otfFNj/6PByOnVbq/W3cLEBEGuNT/HD/mDT/c17M4P5OukG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pqNWxAAAAN4AAAAPAAAAAAAAAAAA&#10;AAAAAKECAABkcnMvZG93bnJldi54bWxQSwUGAAAAAAQABAD5AAAAkgMAAAAA&#10;"/>
                <v:shape id="AutoShape 14007" o:spid="_x0000_s2716" type="#_x0000_t32" style="position:absolute;left:5557;top:3877;width:0;height:24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K3DsUAAADeAAAADwAAAGRycy9kb3ducmV2LnhtbERPTWsCMRC9F/ofwhS8FM2qKLIaZVsQ&#10;tOBBq/dxM25CN5PtJur23zcFobd5vM9ZrDpXixu1wXpWMBxkIIhLry1XCo6f6/4MRIjIGmvPpOCH&#10;AqyWz08LzLW/855uh1iJFMIhRwUmxiaXMpSGHIaBb4gTd/Gtw5hgW0nd4j2Fu1qOsmwqHVpODQYb&#10;ejdUfh2uTsFuO3wrzsZuP/bfdjdZF/W1ej0p1XvpijmISF38Fz/cG53mT6azMfy9k26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LK3DsUAAADeAAAADwAAAAAAAAAA&#10;AAAAAAChAgAAZHJzL2Rvd25yZXYueG1sUEsFBgAAAAAEAAQA+QAAAJMDAAAAAA==&#10;"/>
                <v:shape id="Text Box 14008" o:spid="_x0000_s2717" type="#_x0000_t202" style="position:absolute;left:1829;top:4908;width:2220;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Ex28IA&#10;AADeAAAADwAAAGRycy9kb3ducmV2LnhtbERPTYvCMBC9C/6HMAt702RFxa1GEWXBk6K7K3gbmrEt&#10;NpPSRFv/vREEb/N4nzNbtLYUN6p94VjDV1+BIE6dKTjT8Pf705uA8AHZYOmYNNzJw2Le7cwwMa7h&#10;Pd0OIRMxhH2CGvIQqkRKn+Zk0fddRRy5s6sthgjrTJoamxhuSzlQaiwtFhwbcqxolVN6OVythv/t&#10;+XQcql22tqOqca2SbL+l1p8f7XIKIlAb3uKXe2Pi/NF4MoTnO/EG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UTHbwgAAAN4AAAAPAAAAAAAAAAAAAAAAAJgCAABkcnMvZG93&#10;bnJldi54bWxQSwUGAAAAAAQABAD1AAAAhwMAAAAA&#10;" filled="f" stroked="f">
                  <v:textbox>
                    <w:txbxContent>
                      <w:p w:rsidR="00862F6C" w:rsidRPr="008A5886" w:rsidRDefault="00862F6C" w:rsidP="00A05E18">
                        <w:pPr>
                          <w:rPr>
                            <w:rFonts w:asciiTheme="majorHAnsi" w:hAnsiTheme="majorHAnsi" w:cstheme="majorHAnsi"/>
                            <w:sz w:val="18"/>
                            <w:szCs w:val="18"/>
                          </w:rPr>
                        </w:pPr>
                        <w:r>
                          <w:rPr>
                            <w:rFonts w:asciiTheme="majorHAnsi" w:hAnsiTheme="majorHAnsi" w:cstheme="majorHAnsi"/>
                            <w:sz w:val="18"/>
                            <w:szCs w:val="18"/>
                          </w:rPr>
                          <w:t>(</w:t>
                        </w:r>
                        <w:r w:rsidRPr="008A5886">
                          <w:rPr>
                            <w:rFonts w:asciiTheme="majorHAnsi" w:hAnsiTheme="majorHAnsi" w:cstheme="majorHAnsi"/>
                            <w:sz w:val="18"/>
                            <w:szCs w:val="18"/>
                          </w:rPr>
                          <w:t>TT6</w:t>
                        </w:r>
                        <w:r>
                          <w:rPr>
                            <w:rFonts w:asciiTheme="majorHAnsi" w:hAnsiTheme="majorHAnsi" w:cstheme="majorHAnsi"/>
                            <w:sz w:val="18"/>
                            <w:szCs w:val="18"/>
                          </w:rPr>
                          <w:t>03 OR TT61</w:t>
                        </w:r>
                        <w:r w:rsidRPr="008A5886">
                          <w:rPr>
                            <w:rFonts w:asciiTheme="majorHAnsi" w:hAnsiTheme="majorHAnsi" w:cstheme="majorHAnsi"/>
                            <w:sz w:val="18"/>
                            <w:szCs w:val="18"/>
                          </w:rPr>
                          <w:t>3</w:t>
                        </w:r>
                        <w:r>
                          <w:rPr>
                            <w:rFonts w:asciiTheme="majorHAnsi" w:hAnsiTheme="majorHAnsi" w:cstheme="majorHAnsi"/>
                            <w:sz w:val="18"/>
                            <w:szCs w:val="18"/>
                          </w:rPr>
                          <w:t>)</w:t>
                        </w:r>
                        <w:r w:rsidRPr="008A5886">
                          <w:rPr>
                            <w:rFonts w:asciiTheme="majorHAnsi" w:hAnsiTheme="majorHAnsi" w:cstheme="majorHAnsi"/>
                            <w:sz w:val="18"/>
                            <w:szCs w:val="18"/>
                          </w:rPr>
                          <w:t>&lt; 100 K</w:t>
                        </w:r>
                      </w:p>
                    </w:txbxContent>
                  </v:textbox>
                </v:shape>
                <v:shape id="AutoShape 14009" o:spid="_x0000_s2718" type="#_x0000_t32" style="position:absolute;left:4007;top:3897;width:153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gDkcIAAADeAAAADwAAAGRycy9kb3ducmV2LnhtbERPS4vCMBC+L/gfwgh7W9OVVaQaZVUU&#10;rz4u3oZmti3bTGoS2+qvN4LgbT6+58wWnalEQ86XlhV8DxIQxJnVJecKTsfN1wSED8gaK8uk4EYe&#10;FvPexwxTbVveU3MIuYgh7FNUUIRQp1L6rCCDfmBr4sj9WWcwROhyqR22MdxUcpgkY2mw5NhQYE2r&#10;grL/w9Uo2CMm52243Kul2+rmVq837c9Rqc9+9zsFEagLb/HLvdNx/mg8GcHznXiDn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YgDkcIAAADeAAAADwAAAAAAAAAAAAAA&#10;AAChAgAAZHJzL2Rvd25yZXYueG1sUEsFBgAAAAAEAAQA+QAAAJADAAAAAA==&#10;" strokeweight=".5pt">
                  <v:stroke startarrow="block"/>
                </v:shape>
                <v:shape id="AutoShape 14010" o:spid="_x0000_s2719" type="#_x0000_t32" style="position:absolute;left:3922;top:3569;width:0;height:27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UUlsUAAADeAAAADwAAAGRycy9kb3ducmV2LnhtbERP32vCMBB+F/Y/hBv4Ipo6sJTOKN1A&#10;mAMf1O39bG5NWHPpmqj1v18GA9/u4/t5y/XgWnGhPljPCuazDARx7bXlRsHHcTMtQISIrLH1TApu&#10;FGC9ehgtsdT+ynu6HGIjUgiHEhWYGLtSylAbchhmviNO3JfvHcYE+0bqHq8p3LXyKcty6dByajDY&#10;0auh+vtwdgp22/lLdTJ2+77/sbvFpmrPzeRTqfHjUD2DiDTEu/jf/abT/EVe5PD3TrpB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MUUlsUAAADeAAAADwAAAAAAAAAA&#10;AAAAAAChAgAAZHJzL2Rvd25yZXYueG1sUEsFBgAAAAAEAAQA+QAAAJMDAAAAAA==&#10;"/>
                <v:shape id="AutoShape 14011" o:spid="_x0000_s2720" type="#_x0000_t32" style="position:absolute;left:3805;top:3758;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mxDcUAAADeAAAADwAAAGRycy9kb3ducmV2LnhtbERPTWsCMRC9F/ofwhS8FM0qaGU1yrYg&#10;aMGDVu/jZtyEbibbTdT13zeFgrd5vM+ZLztXiyu1wXpWMBxkIIhLry1XCg5fq/4URIjIGmvPpOBO&#10;AZaL56c55trfeEfXfaxECuGQowITY5NLGUpDDsPAN8SJO/vWYUywraRu8ZbCXS1HWTaRDi2nBoMN&#10;fRgqv/cXp2C7Gb4XJ2M3n7sfux2vivpSvR6V6r10xQxEpC4+xP/utU7zx5PpG/y9k26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4mxDcUAAADeAAAADwAAAAAAAAAA&#10;AAAAAAChAgAAZHJzL2Rvd25yZXYueG1sUEsFBgAAAAAEAAQA+QAAAJMDAAAAAA==&#10;"/>
                <v:group id="Group 14012" o:spid="_x0000_s2721" style="position:absolute;left:2922;top:4139;width:2381;height:789" coordorigin="2075,5415" coordsize="3506,7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7dH8jIAAAA&#10;3gAAAA8AAAAAAAAAAAAAAAAAqgIAAGRycy9kb3ducmV2LnhtbFBLBQYAAAAABAAEAPoAAACfAwAA&#10;AAA=&#10;">
                  <v:rect id="Rectangle 14013" o:spid="_x0000_s2722" style="position:absolute;left:2075;top:5415;width:1864;height: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l0PMMA&#10;AADeAAAADwAAAGRycy9kb3ducmV2LnhtbERPTYvCMBC9C/6HMII3TVUUrUYRxcU9ar14G5uxrTaT&#10;0kTt+uvNwsLe5vE+Z7FqTCmeVLvCsoJBPwJBnFpdcKbglOx6UxDOI2ssLZOCH3KwWrZbC4y1ffGB&#10;nkefiRDCLkYFufdVLKVLczLo+rYiDtzV1gZ9gHUmdY2vEG5KOYyiiTRYcGjIsaJNTun9+DAKLsXw&#10;hO9D8hWZ2W7kv5vk9jhvlep2mvUchKfG/4v/3Hsd5o8n0xn8vhNukM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l0PMMAAADeAAAADwAAAAAAAAAAAAAAAACYAgAAZHJzL2Rv&#10;d25yZXYueG1sUEsFBgAAAAAEAAQA9QAAAIgDAAAAAA==&#10;">
                    <v:textbox>
                      <w:txbxContent>
                        <w:p w:rsidR="00862F6C" w:rsidRPr="008A5886" w:rsidRDefault="00862F6C" w:rsidP="00A05E18">
                          <w:pPr>
                            <w:jc w:val="center"/>
                            <w:rPr>
                              <w:rFonts w:asciiTheme="majorHAnsi" w:hAnsiTheme="majorHAnsi" w:cstheme="majorHAnsi"/>
                              <w:sz w:val="18"/>
                              <w:szCs w:val="18"/>
                            </w:rPr>
                          </w:pPr>
                          <w:r w:rsidRPr="008A5886">
                            <w:rPr>
                              <w:rFonts w:asciiTheme="majorHAnsi" w:hAnsiTheme="majorHAnsi" w:cstheme="majorHAnsi"/>
                              <w:sz w:val="18"/>
                              <w:szCs w:val="18"/>
                            </w:rPr>
                            <w:t>Temperature control</w:t>
                          </w:r>
                        </w:p>
                      </w:txbxContent>
                    </v:textbox>
                  </v:rect>
                  <v:rect id="Rectangle 14014" o:spid="_x0000_s2723" style="position:absolute;left:3939;top:5416;width:1642;height: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LfMYA&#10;AADeAAAADwAAAGRycy9kb3ducmV2LnhtbESPQW/CMAyF75P4D5GRuI0U0NAoBIQ2MW1HKBdupjFt&#10;oXGqJkDHr8eHSbvZ8vN771usOlerG7Wh8mxgNExAEefeVlwY2Geb13dQISJbrD2TgV8KsFr2XhaY&#10;Wn/nLd12sVBiwiFFA2WMTap1yEtyGIa+IZbbybcOo6xtoW2LdzF3tR4nyVQ7rFgSSmzoo6T8srs6&#10;A8dqvMfHNvtK3GwziT9ddr4ePo0Z9Lv1HFSkLv6L/76/rdR/m84EQHBkBr1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LfMYAAADeAAAADwAAAAAAAAAAAAAAAACYAgAAZHJz&#10;L2Rvd25yZXYueG1sUEsFBgAAAAAEAAQA9QAAAIsDAAAAAA==&#10;">
                    <v:textbox>
                      <w:txbxContent>
                        <w:p w:rsidR="00862F6C" w:rsidRPr="008A5886" w:rsidRDefault="00862F6C" w:rsidP="00A05E18">
                          <w:pPr>
                            <w:rPr>
                              <w:rFonts w:asciiTheme="majorHAnsi" w:hAnsiTheme="majorHAnsi" w:cstheme="majorHAnsi"/>
                              <w:sz w:val="18"/>
                              <w:szCs w:val="18"/>
                              <w:lang w:val="fr-FR"/>
                            </w:rPr>
                          </w:pPr>
                          <w:r w:rsidRPr="008A5886">
                            <w:rPr>
                              <w:rFonts w:asciiTheme="majorHAnsi" w:hAnsiTheme="majorHAnsi" w:cstheme="majorHAnsi"/>
                              <w:sz w:val="18"/>
                              <w:szCs w:val="18"/>
                              <w:lang w:val="fr-FR"/>
                            </w:rPr>
                            <w:t>Waiting</w:t>
                          </w:r>
                        </w:p>
                        <w:p w:rsidR="00862F6C" w:rsidRPr="008A5886" w:rsidRDefault="00862F6C" w:rsidP="00A05E18">
                          <w:pPr>
                            <w:rPr>
                              <w:rFonts w:asciiTheme="majorHAnsi" w:hAnsiTheme="majorHAnsi" w:cstheme="majorHAnsi"/>
                              <w:sz w:val="18"/>
                              <w:szCs w:val="18"/>
                              <w:lang w:val="fr-FR"/>
                            </w:rPr>
                          </w:pPr>
                        </w:p>
                      </w:txbxContent>
                    </v:textbox>
                  </v:rect>
                </v:group>
                <v:shape id="AutoShape 14015" o:spid="_x0000_s2724" type="#_x0000_t32" style="position:absolute;left:3801;top:5186;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UaP8UAAADeAAAADwAAAGRycy9kb3ducmV2LnhtbERPS2sCMRC+F/ofwgi9FM1uQamrUbYF&#10;oRY8+LqPm3ET3Ey2m6jbf98UCr3Nx/ec+bJ3jbhRF6xnBfkoA0FceW25VnDYr4avIEJE1th4JgXf&#10;FGC5eHyYY6H9nbd028VapBAOBSowMbaFlKEy5DCMfEucuLPvHMYEu1rqDu8p3DXyJcsm0qHl1GCw&#10;pXdD1WV3dQo26/ytPBm7/tx+2c14VTbX+vmo1NOgL2cgIvXxX/zn/tBp/ngyzeH3nXSDX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vUaP8UAAADeAAAADwAAAAAAAAAA&#10;AAAAAAChAgAAZHJzL2Rvd25yZXYueG1sUEsFBgAAAAAEAAQA+QAAAJMDAAAAAA==&#10;"/>
                <v:shape id="AutoShape 14016" o:spid="_x0000_s2725" type="#_x0000_t32" style="position:absolute;left:2944;top:6377;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hiy8UAAADeAAAADwAAAGRycy9kb3ducmV2LnhtbERPTWvCQBC9F/wPywi91Y1SxaauIhUl&#10;h3owSs9DdtyEZmfT7Gpif323IHibx/ucxaq3tbhS6yvHCsajBARx4XTFRsHpuH2Zg/ABWWPtmBTc&#10;yMNqOXhaYKpdxwe65sGIGMI+RQVlCE0qpS9KsuhHriGO3Nm1FkOErZG6xS6G21pOkmQmLVYcG0ps&#10;6KOk4ju/WAWG7PZnNz+b/LfLPjfHr9e932VKPQ/79TuIQH14iO/uTMf509nbBP7fiTfI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ohiy8UAAADeAAAADwAAAAAAAAAA&#10;AAAAAAChAgAAZHJzL2Rvd25yZXYueG1sUEsFBgAAAAAEAAQA+QAAAJMDAAAAAA==&#10;"/>
                <v:rect id="Rectangle 14017" o:spid="_x0000_s2726" style="position:absolute;left:2879;top:5397;width:2381;height: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jVC8UA&#10;AADeAAAADwAAAGRycy9kb3ducmV2LnhtbERPTWvCQBC9F/wPywi91Y2RikbXIC0p9qjJpbdpdkzS&#10;ZmdDdo2xv75bKHibx/ucbTqaVgzUu8aygvksAkFcWt1wpaDIs6cVCOeRNbaWScGNHKS7ycMWE22v&#10;fKTh5CsRQtglqKD2vkukdGVNBt3MdsSBO9veoA+wr6Tu8RrCTSvjKFpKgw2Hhho7eqmp/D5djILP&#10;Ji7w55i/RWadLfz7mH9dPl6VepyO+w0IT6O/i//dBx3mPy/XC/h7J9w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qNULxQAAAN4AAAAPAAAAAAAAAAAAAAAAAJgCAABkcnMv&#10;ZG93bnJldi54bWxQSwUGAAAAAAQABAD1AAAAigMAAAAA&#10;">
                  <v:textbox>
                    <w:txbxContent>
                      <w:p w:rsidR="00862F6C" w:rsidRPr="008A5886" w:rsidRDefault="00862F6C" w:rsidP="00A05E18">
                        <w:pPr>
                          <w:spacing w:before="120"/>
                          <w:rPr>
                            <w:rFonts w:asciiTheme="majorHAnsi" w:hAnsiTheme="majorHAnsi" w:cstheme="majorHAnsi"/>
                            <w:sz w:val="18"/>
                            <w:szCs w:val="18"/>
                            <w:lang w:val="fr-FR"/>
                          </w:rPr>
                        </w:pPr>
                        <w:r w:rsidRPr="008A5886">
                          <w:rPr>
                            <w:rFonts w:asciiTheme="majorHAnsi" w:hAnsiTheme="majorHAnsi" w:cstheme="majorHAnsi"/>
                            <w:sz w:val="18"/>
                            <w:szCs w:val="18"/>
                            <w:lang w:val="fr-FR"/>
                          </w:rPr>
                          <w:t>LT6</w:t>
                        </w:r>
                        <w:r>
                          <w:rPr>
                            <w:rFonts w:asciiTheme="majorHAnsi" w:hAnsiTheme="majorHAnsi" w:cstheme="majorHAnsi"/>
                            <w:sz w:val="18"/>
                            <w:szCs w:val="18"/>
                            <w:lang w:val="fr-FR"/>
                          </w:rPr>
                          <w:t xml:space="preserve">00 </w:t>
                        </w:r>
                        <w:r w:rsidRPr="008A5886">
                          <w:rPr>
                            <w:rFonts w:asciiTheme="majorHAnsi" w:hAnsiTheme="majorHAnsi" w:cstheme="majorHAnsi"/>
                            <w:sz w:val="18"/>
                            <w:szCs w:val="18"/>
                            <w:lang w:val="fr-FR"/>
                          </w:rPr>
                          <w:t>in operation</w:t>
                        </w:r>
                      </w:p>
                    </w:txbxContent>
                  </v:textbox>
                </v:rect>
                <v:rect id="Rectangle 14018" o:spid="_x0000_s2727" style="position:absolute;left:1401;top:6036;width:1248;height: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FNf8UA&#10;AADeAAAADwAAAGRycy9kb3ducmV2LnhtbERPPW/CMBDdK/EfrEPqVhygIEgxCIGoypiEhe0aXxOX&#10;+BzFBtL++rpSpW739D5vteltI27UeeNYwXiUgCAunTZcKTgVh6cFCB+QNTaOScEXedisBw8rTLW7&#10;c0a3PFQihrBPUUEdQptK6cuaLPqRa4kj9+E6iyHCrpK6w3sMt42cJMlcWjQcG2psaVdTecmvVsG7&#10;mZzwOyteE7s8TMOxLz6v571Sj8N++wIiUB/+xX/uNx3nz+bLZ/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QU1/xQAAAN4AAAAPAAAAAAAAAAAAAAAAAJgCAABkcnMv&#10;ZG93bnJldi54bWxQSwUGAAAAAAQABAD1AAAAigMAAAAA&#10;">
                  <v:textbox>
                    <w:txbxContent>
                      <w:p w:rsidR="00862F6C" w:rsidRPr="008A5886" w:rsidRDefault="00862F6C" w:rsidP="00A05E18">
                        <w:pPr>
                          <w:spacing w:before="120"/>
                          <w:rPr>
                            <w:rFonts w:asciiTheme="majorHAnsi" w:hAnsiTheme="majorHAnsi" w:cstheme="majorHAnsi"/>
                            <w:sz w:val="18"/>
                            <w:szCs w:val="18"/>
                            <w:lang w:val="fr-FR"/>
                          </w:rPr>
                        </w:pPr>
                        <w:r w:rsidRPr="008A5886">
                          <w:rPr>
                            <w:rFonts w:asciiTheme="majorHAnsi" w:hAnsiTheme="majorHAnsi" w:cstheme="majorHAnsi"/>
                            <w:sz w:val="18"/>
                            <w:szCs w:val="18"/>
                            <w:lang w:val="fr-FR"/>
                          </w:rPr>
                          <w:t>LT6</w:t>
                        </w:r>
                        <w:r>
                          <w:rPr>
                            <w:rFonts w:asciiTheme="majorHAnsi" w:hAnsiTheme="majorHAnsi" w:cstheme="majorHAnsi"/>
                            <w:sz w:val="18"/>
                            <w:szCs w:val="18"/>
                            <w:lang w:val="fr-FR"/>
                          </w:rPr>
                          <w:t>00 OFF</w:t>
                        </w:r>
                      </w:p>
                    </w:txbxContent>
                  </v:textbox>
                </v:rect>
                <v:shape id="AutoShape 14019" o:spid="_x0000_s2728" type="#_x0000_t32" style="position:absolute;left:4625;top:6351;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H6v8UAAADeAAAADwAAAGRycy9kb3ducmV2LnhtbERPTWvCQBC9F/wPyxR6q5sWFY2uIhYl&#10;h3poLJ6H7LgJZmdjdjVpf323IHibx/ucxaq3tbhR6yvHCt6GCQjiwumKjYLvw/Z1CsIHZI21Y1Lw&#10;Qx5Wy8HTAlPtOv6iWx6MiCHsU1RQhtCkUvqiJIt+6BriyJ1cazFE2BqpW+xiuK3le5JMpMWKY0OJ&#10;DW1KKs751SowZLeX3fRk8t8u+/w4HEd7v8uUennu13MQgfrwEN/dmY7zx5PZGP7fiTfI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WH6v8UAAADeAAAADwAAAAAAAAAA&#10;AAAAAAChAgAAZHJzL2Rvd25yZXYueG1sUEsFBgAAAAAEAAQA+QAAAJMDAAAAAA==&#10;"/>
                <v:shape id="Text Box 14020" o:spid="_x0000_s2729" type="#_x0000_t202" style="position:absolute;left:2720;top:6513;width:787;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ac6sMA&#10;AADeAAAADwAAAGRycy9kb3ducmV2LnhtbERPTWvCQBC9C/6HZQRvZreioaauIkqhJ0VtC70N2TEJ&#10;zc6G7Nak/94VBG/zeJ+zXPe2FldqfeVYw0uiQBDnzlRcaPg8v09eQfiAbLB2TBr+ycN6NRwsMTOu&#10;4yNdT6EQMYR9hhrKEJpMSp+XZNEnriGO3MW1FkOEbSFNi10Mt7WcKpVKixXHhhIb2paU/57+rIav&#10;/eXne6YOxc7Om871SrJdSK3Ho37zBiJQH57ih/vDxPnzdJHC/Z14g1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ac6sMAAADeAAAADwAAAAAAAAAAAAAAAACYAgAAZHJzL2Rv&#10;d25yZXYueG1sUEsFBgAAAAAEAAQA9QAAAIgDAAAAAA==&#10;" filled="f" stroked="f">
                  <v:textbox>
                    <w:txbxContent>
                      <w:p w:rsidR="00862F6C" w:rsidRPr="00F811DC" w:rsidRDefault="00862F6C" w:rsidP="00A05E18">
                        <w:pPr>
                          <w:rPr>
                            <w:rFonts w:asciiTheme="majorHAnsi" w:hAnsiTheme="majorHAnsi" w:cstheme="majorHAnsi"/>
                            <w:sz w:val="18"/>
                            <w:szCs w:val="18"/>
                          </w:rPr>
                        </w:pPr>
                        <w:r w:rsidRPr="00F811DC">
                          <w:rPr>
                            <w:rFonts w:asciiTheme="majorHAnsi" w:hAnsiTheme="majorHAnsi" w:cstheme="majorHAnsi"/>
                            <w:sz w:val="18"/>
                            <w:szCs w:val="18"/>
                          </w:rPr>
                          <w:t>Stop</w:t>
                        </w:r>
                      </w:p>
                    </w:txbxContent>
                  </v:textbox>
                </v:shape>
                <v:shape id="AutoShape 14021" o:spid="_x0000_s2730" type="#_x0000_t32" style="position:absolute;left:928;top:6339;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BU8UAAADeAAAADwAAAGRycy9kb3ducmV2LnhtbERPS2vCQBC+C/6HZQq96aalvlJXkRYl&#10;h3owiuchO25Cs7NpdjVpf323UPA2H99zluve1uJGra8cK3gaJyCIC6crNgpOx+1oDsIHZI21Y1Lw&#10;TR7Wq+Fgial2HR/olgcjYgj7FBWUITSplL4oyaIfu4Y4chfXWgwRtkbqFrsYbmv5nCRTabHi2FBi&#10;Q28lFZ/51SowZLdfu/nF5D9d9vF+PL/s/S5T6vGh37yCCNSHu/jfnek4fzJdzODvnXiD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BU8UAAADeAAAADwAAAAAAAAAA&#10;AAAAAAChAgAAZHJzL2Rvd25yZXYueG1sUEsFBgAAAAAEAAQA+QAAAJMDAAAAAA==&#10;"/>
                <v:shape id="Text Box 14022" o:spid="_x0000_s2731" type="#_x0000_t202" style="position:absolute;left:726;top:5665;width:1636;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WtA8YA&#10;AADeAAAADwAAAGRycy9kb3ducmV2LnhtbESPT2vCQBDF7wW/wzJCb3XXUkWjq4hF6Kml/gNvQ3ZM&#10;gtnZkF1N+u07h0JvM7w37/1mue59rR7UxiqwhfHIgCLOg6u4sHA87F5moGJCdlgHJgs/FGG9Gjwt&#10;MXOh42967FOhJIRjhhbKlJpM65iX5DGOQkMs2jW0HpOsbaFdi52E+1q/GjPVHiuWhhIb2paU3/Z3&#10;b+H0eb2c38xX8e4nTRd6o9nPtbXPw36zAJWoT//mv+sPJ/iT6Vx45R2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WtA8YAAADeAAAADwAAAAAAAAAAAAAAAACYAgAAZHJz&#10;L2Rvd25yZXYueG1sUEsFBgAAAAAEAAQA9QAAAIsDAAAAAA==&#10;" filled="f" stroked="f">
                  <v:textbox>
                    <w:txbxContent>
                      <w:p w:rsidR="00862F6C" w:rsidRPr="00C877B9" w:rsidRDefault="00862F6C" w:rsidP="00A05E18">
                        <w:pPr>
                          <w:rPr>
                            <w:rFonts w:asciiTheme="majorHAnsi" w:hAnsiTheme="majorHAnsi" w:cstheme="majorHAnsi"/>
                            <w:sz w:val="18"/>
                            <w:szCs w:val="18"/>
                            <w:lang w:val="fr-FR"/>
                          </w:rPr>
                        </w:pPr>
                        <w:r>
                          <w:rPr>
                            <w:rFonts w:asciiTheme="majorHAnsi" w:hAnsiTheme="majorHAnsi" w:cstheme="majorHAnsi"/>
                            <w:sz w:val="18"/>
                            <w:szCs w:val="18"/>
                            <w:lang w:val="fr-FR"/>
                          </w:rPr>
                          <w:t>Cde LT600 OFF OFF</w:t>
                        </w:r>
                      </w:p>
                    </w:txbxContent>
                  </v:textbox>
                </v:shape>
                <v:shape id="AutoShape 4778" o:spid="_x0000_s2732" type="#_x0000_t32" style="position:absolute;left:3387;top:8971;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MWOcUAAADeAAAADwAAAGRycy9kb3ducmV2LnhtbERPTWsCMRC9F/ofwhS8FM0qKHU1yrYg&#10;aMGDVu/jZtyEbibbTdT13zeFgrd5vM+ZLztXiyu1wXpWMBxkIIhLry1XCg5fq/4biBCRNdaeScGd&#10;AiwXz09zzLW/8Y6u+1iJFMIhRwUmxiaXMpSGHIaBb4gTd/atw5hgW0nd4i2Fu1qOsmwiHVpODQYb&#10;+jBUfu8vTsF2M3wvTsZuPnc/djteFfWlej0q1XvpihmISF18iP/da53mjyfTKfy9k26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IMWOcUAAADeAAAADwAAAAAAAAAA&#10;AAAAAAChAgAAZHJzL2Rvd25yZXYueG1sUEsFBgAAAAAEAAQA+QAAAJMDAAAAAA==&#10;"/>
                <v:shape id="AutoShape 4848" o:spid="_x0000_s2733" type="#_x0000_t32" style="position:absolute;left:3374;top:7684;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IlvsgAAADeAAAADwAAAGRycy9kb3ducmV2LnhtbESPT0sDMRDF74LfIUzBi7TZCtWyNi2r&#10;ULBCD/3jfdyMm9DNZN2k7frtnYPgbYZ58977LVZDaNWF+uQjG5hOClDEdbSeGwPHw3o8B5UyssU2&#10;Mhn4oQSr5e3NAksbr7yjyz43Skw4lWjA5dyVWqfaUcA0iR2x3L5iHzDL2jfa9ngV89Dqh6J41AE9&#10;S4LDjl4d1af9ORjYbqYv1afzm/fdt9/O1lV7bu4/jLkbDdUzqExD/hf/fb9ZqT97KgRAcGQGvfw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1IlvsgAAADeAAAADwAAAAAA&#10;AAAAAAAAAAChAgAAZHJzL2Rvd25yZXYueG1sUEsFBgAAAAAEAAQA+QAAAJYDAAAAAA==&#10;"/>
                <v:shape id="AutoShape 14023" o:spid="_x0000_s2734" type="#_x0000_t32" style="position:absolute;left:782;top:10463;width:47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Yx5sQAAADeAAAADwAAAGRycy9kb3ducmV2LnhtbERPTWsCMRC9F/ofwgheimZXqMrWKKUg&#10;iAehugePQzLdXdxMtklc139vCgVv83ifs9oMthU9+dA4VpBPMxDE2pmGKwXlaTtZgggR2WDrmBTc&#10;KcBm/fqywsK4G39Tf4yVSCEcClRQx9gVUgZdk8UwdR1x4n6ctxgT9JU0Hm8p3LZylmVzabHh1FBj&#10;R1816cvxahU0+/JQ9m+/0evlPj/7PJzOrVZqPBo+P0BEGuJT/O/emTT/fZHl8PdOukG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RjHmxAAAAN4AAAAPAAAAAAAAAAAA&#10;AAAAAKECAABkcnMvZG93bnJldi54bWxQSwUGAAAAAAQABAD5AAAAkgMAAAAA&#10;"/>
                <v:shape id="AutoShape 14024" o:spid="_x0000_s2735" type="#_x0000_t32" style="position:absolute;left:3057;top:10486;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P40cQAAADeAAAADwAAAGRycy9kb3ducmV2LnhtbERPTWvCQBC9F/wPywjedKPYVqKrSEXJ&#10;oT00iuchO26C2dk0u5q0v75bEHqbx/uc1aa3tbhT6yvHCqaTBARx4XTFRsHpuB8vQPiArLF2TAq+&#10;ycNmPXhaYapdx590z4MRMYR9igrKEJpUSl+UZNFPXEMcuYtrLYYIWyN1i10Mt7WcJcmLtFhxbCix&#10;obeSimt+swoM2f3XYXEx+U+Xve+O5/mHP2RKjYb9dgkiUB/+xQ93puP859dkBn/vxBvk+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Y/jRxAAAAN4AAAAPAAAAAAAAAAAA&#10;AAAAAKECAABkcnMvZG93bnJldi54bWxQSwUGAAAAAAQABAD5AAAAkgMAAAAA&#10;"/>
                <v:rect id="Rectangle 14025" o:spid="_x0000_s2736" style="position:absolute;left:1154;top:10112;width:1724;height: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NPEcQA&#10;AADeAAAADwAAAGRycy9kb3ducmV2LnhtbERPPW/CMBDdkfofrKvUDeyCoJBiUAWighHCwnbE1yRt&#10;fI5iA4Ffj5GQut3T+7zpvLWVOFPjS8ca3nsKBHHmTMm5hn266o5B+IBssHJMGq7kYT576UwxMe7C&#10;WzrvQi5iCPsENRQh1ImUPivIou+5mjhyP66xGCJscmkavMRwW8m+UiNpseTYUGBNi4Kyv93JajiW&#10;/T3etum3spPVIGza9Pd0WGr99tp+fYII1IZ/8dO9NnH+8EMN4PFOvEH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DTxHEAAAA3gAAAA8AAAAAAAAAAAAAAAAAmAIAAGRycy9k&#10;b3ducmV2LnhtbFBLBQYAAAAABAAEAPUAAACJAwAAAAA=&#10;">
                  <v:textbox>
                    <w:txbxContent>
                      <w:p w:rsidR="00862F6C" w:rsidRPr="008A5886" w:rsidRDefault="00862F6C" w:rsidP="00EC3679">
                        <w:pPr>
                          <w:spacing w:before="120"/>
                          <w:rPr>
                            <w:rFonts w:asciiTheme="majorHAnsi" w:hAnsiTheme="majorHAnsi" w:cstheme="majorHAnsi"/>
                            <w:sz w:val="18"/>
                            <w:szCs w:val="18"/>
                            <w:lang w:val="fr-FR"/>
                          </w:rPr>
                        </w:pPr>
                        <w:r w:rsidRPr="008A5886">
                          <w:rPr>
                            <w:rFonts w:asciiTheme="majorHAnsi" w:hAnsiTheme="majorHAnsi" w:cstheme="majorHAnsi"/>
                            <w:sz w:val="18"/>
                            <w:szCs w:val="18"/>
                            <w:lang w:val="fr-FR"/>
                          </w:rPr>
                          <w:t>LT6</w:t>
                        </w:r>
                        <w:r>
                          <w:rPr>
                            <w:rFonts w:asciiTheme="majorHAnsi" w:hAnsiTheme="majorHAnsi" w:cstheme="majorHAnsi"/>
                            <w:sz w:val="18"/>
                            <w:szCs w:val="18"/>
                            <w:lang w:val="fr-FR"/>
                          </w:rPr>
                          <w:t>70 &amp; LT671 OFF</w:t>
                        </w:r>
                      </w:p>
                    </w:txbxContent>
                  </v:textbox>
                </v:rect>
                <v:shape id="AutoShape 14026" o:spid="_x0000_s2737" type="#_x0000_t32" style="position:absolute;left:4551;top:10460;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bFPsQAAADeAAAADwAAAGRycy9kb3ducmV2LnhtbERPTWvCQBC9F/wPyxR6002LthJdRSxK&#10;DvbQWHoesuMmmJ2N2a2J/npXEHqbx/uc+bK3tThT6yvHCl5HCQjiwumKjYKf/WY4BeEDssbaMSm4&#10;kIflYvA0x1S7jr/pnAcjYgj7FBWUITSplL4oyaIfuYY4cgfXWgwRtkbqFrsYbmv5liTv0mLFsaHE&#10;htYlFcf8zyowZDen7fRg8muX7T73v+Mvv82UennuVzMQgfrwL364Mx3nTz6SMdzfiTfIx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xsU+xAAAAN4AAAAPAAAAAAAAAAAA&#10;AAAAAKECAABkcnMvZG93bnJldi54bWxQSwUGAAAAAAQABAD5AAAAkgMAAAAA&#10;"/>
                <v:shape id="Text Box 14027" o:spid="_x0000_s2738" type="#_x0000_t202" style="position:absolute;left:2827;top:10566;width:787;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Yh8MA&#10;AADeAAAADwAAAGRycy9kb3ducmV2LnhtbERPS2vCQBC+F/wPywi91V1L4yO6irQUelJ8grchOybB&#10;7GzIbk38965Q6G0+vufMl52txI0aXzrWMBwoEMSZMyXnGg7777cJCB+QDVaOScOdPCwXvZc5psa1&#10;vKXbLuQihrBPUUMRQp1K6bOCLPqBq4kjd3GNxRBhk0vTYBvDbSXflRpJiyXHhgJr+iwou+5+rYbj&#10;+nI+fahN/mWTunWdkmynUuvXfreagQjUhX/xn/vHxPnJWCXwfCfe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Yh8MAAADeAAAADwAAAAAAAAAAAAAAAACYAgAAZHJzL2Rv&#10;d25yZXYueG1sUEsFBgAAAAAEAAQA9QAAAIgDAAAAAA==&#10;" filled="f" stroked="f">
                  <v:textbox>
                    <w:txbxContent>
                      <w:p w:rsidR="00862F6C" w:rsidRPr="00F811DC" w:rsidRDefault="00862F6C" w:rsidP="00EC3679">
                        <w:pPr>
                          <w:rPr>
                            <w:rFonts w:asciiTheme="majorHAnsi" w:hAnsiTheme="majorHAnsi" w:cstheme="majorHAnsi"/>
                            <w:sz w:val="18"/>
                            <w:szCs w:val="18"/>
                          </w:rPr>
                        </w:pPr>
                        <w:r w:rsidRPr="00F811DC">
                          <w:rPr>
                            <w:rFonts w:asciiTheme="majorHAnsi" w:hAnsiTheme="majorHAnsi" w:cstheme="majorHAnsi"/>
                            <w:sz w:val="18"/>
                            <w:szCs w:val="18"/>
                          </w:rPr>
                          <w:t>Stop</w:t>
                        </w:r>
                      </w:p>
                    </w:txbxContent>
                  </v:textbox>
                </v:shape>
                <v:shape id="AutoShape 14028" o:spid="_x0000_s2739" type="#_x0000_t32" style="position:absolute;left:854;top:10448;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j+0sQAAADeAAAADwAAAGRycy9kb3ducmV2LnhtbERPTWvCQBC9F/wPywi91Y1irURXkYqS&#10;gz00iuchO26C2dk0u5q0v94tFHqbx/uc5bq3tbhT6yvHCsajBARx4XTFRsHpuHuZg/ABWWPtmBR8&#10;k4f1avC0xFS7jj/pngcjYgj7FBWUITSplL4oyaIfuYY4chfXWgwRtkbqFrsYbms5SZKZtFhxbCix&#10;ofeSimt+swoM2d3Xfn4x+U+XHbbH8/TD7zOlnof9ZgEiUB/+xX/uTMf5r2/JDH7fiTfI1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P7SxAAAAN4AAAAPAAAAAAAAAAAA&#10;AAAAAKECAABkcnMvZG93bnJldi54bWxQSwUGAAAAAAQABAD5AAAAkgMAAAAA&#10;"/>
                <v:shape id="Text Box 14029" o:spid="_x0000_s2740" type="#_x0000_t202" style="position:absolute;left:740;top:9686;width:1775;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Gja8QA&#10;AADeAAAADwAAAGRycy9kb3ducmV2LnhtbERPTWvCQBC9C/6HZYTedFep1cZsRFoKnipNa8HbkB2T&#10;YHY2ZLcm/vuuUOhtHu9z0u1gG3GlzteONcxnCgRx4UzNpYavz7fpGoQPyAYbx6ThRh622XiUYmJc&#10;zx90zUMpYgj7BDVUIbSJlL6oyKKfuZY4cmfXWQwRdqU0HfYx3DZyodSTtFhzbKiwpZeKikv+YzUc&#10;38+n70d1KF/tsu3doCTbZ6n1w2TYbUAEGsK/+M+9N3H+cqVWcH8n3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xo2vEAAAA3gAAAA8AAAAAAAAAAAAAAAAAmAIAAGRycy9k&#10;b3ducmV2LnhtbFBLBQYAAAAABAAEAPUAAACJAwAAAAA=&#10;" filled="f" stroked="f">
                  <v:textbox>
                    <w:txbxContent>
                      <w:p w:rsidR="00862F6C" w:rsidRPr="00C877B9" w:rsidRDefault="00862F6C" w:rsidP="00EC3679">
                        <w:pPr>
                          <w:rPr>
                            <w:rFonts w:asciiTheme="majorHAnsi" w:hAnsiTheme="majorHAnsi" w:cstheme="majorHAnsi"/>
                            <w:sz w:val="18"/>
                            <w:szCs w:val="18"/>
                            <w:lang w:val="fr-FR"/>
                          </w:rPr>
                        </w:pPr>
                        <w:r>
                          <w:rPr>
                            <w:rFonts w:asciiTheme="majorHAnsi" w:hAnsiTheme="majorHAnsi" w:cstheme="majorHAnsi"/>
                            <w:sz w:val="18"/>
                            <w:szCs w:val="18"/>
                            <w:lang w:val="fr-FR"/>
                          </w:rPr>
                          <w:t xml:space="preserve">Cde </w:t>
                        </w:r>
                        <w:r w:rsidRPr="00B75904">
                          <w:rPr>
                            <w:rFonts w:asciiTheme="majorHAnsi" w:hAnsiTheme="majorHAnsi" w:cstheme="majorHAnsi"/>
                            <w:sz w:val="18"/>
                            <w:szCs w:val="18"/>
                          </w:rPr>
                          <w:t>Liquid</w:t>
                        </w:r>
                        <w:r>
                          <w:rPr>
                            <w:rFonts w:asciiTheme="majorHAnsi" w:hAnsiTheme="majorHAnsi" w:cstheme="majorHAnsi"/>
                            <w:sz w:val="18"/>
                            <w:szCs w:val="18"/>
                            <w:lang w:val="fr-FR"/>
                          </w:rPr>
                          <w:t xml:space="preserve"> LT OFF</w:t>
                        </w:r>
                      </w:p>
                    </w:txbxContent>
                  </v:textbox>
                </v:shape>
                <v:shape id="AutoShape 14030" o:spid="_x0000_s2741" type="#_x0000_t32" style="position:absolute;left:795;top:3147;width:35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fdBcgAAADeAAAADwAAAGRycy9kb3ducmV2LnhtbESPQU/CQBCF7yb8h82QcJMtJKipLERI&#10;CKjxYBXPk+7YNnZny+4ClV/PHEy8zeS9ee+b+bJ3rTpRiI1nA5NxBoq49LbhysDnx+b2AVRMyBZb&#10;z2TglyIsF4ObOebWn/mdTkWqlIRwzNFAnVKXax3LmhzGse+IRfv2wWGSNVTaBjxLuGv1NMvutMOG&#10;paHGjtY1lT/F0Rl4ee2a6WH7Fp7bRF+FvexX28nemNGwf3oElahP/+a/650V/Nl9JrzyjsygF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wfdBcgAAADeAAAADwAAAAAA&#10;AAAAAAAAAAChAgAAZHJzL2Rvd25yZXYueG1sUEsFBgAAAAAEAAQA+QAAAJYDAAAAAA==&#10;" strokeweight=".5pt">
                  <v:stroke endarrow="block"/>
                </v:shape>
                <v:shape id="AutoShape 14031" o:spid="_x0000_s2742" type="#_x0000_t32" style="position:absolute;left:792;top:3142;width:0;height:73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iMI8UAAADeAAAADwAAAGRycy9kb3ducmV2LnhtbERPTWsCMRC9F/wPYQQvpWYV1HZrlFUQ&#10;quBBbe/TzXQT3EzWTdTtv28Khd7m8T5nvuxcLW7UButZwWiYgSAuvbZcKXg/bZ6eQYSIrLH2TAq+&#10;KcBy0XuYY679nQ90O8ZKpBAOOSowMTa5lKE05DAMfUOcuC/fOowJtpXULd5TuKvlOMum0qHl1GCw&#10;obWh8ny8OgX77WhVfBq73R0udj/ZFPW1evxQatDvilcQkbr4L/5zv+k0fzLLXuD3nXSDX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miMI8UAAADeAAAADwAAAAAAAAAA&#10;AAAAAAChAgAAZHJzL2Rvd25yZXYueG1sUEsFBgAAAAAEAAQA+QAAAJMDAAAAAA==&#10;"/>
                <v:rect id="Rectangle 13963" o:spid="_x0000_s2743" style="position:absolute;left:7173;top:8034;width:1459;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Hu8YA&#10;AADeAAAADwAAAGRycy9kb3ducmV2LnhtbESPQW/CMAyF75P4D5GRuI0UJmB0BISYQNsRymU303ht&#10;t8apmgBlv34+IHGz5ef33rdYda5WF2pD5dnAaJiAIs69rbgwcMy2z6+gQkS2WHsmAzcKsFr2nhaY&#10;Wn/lPV0OsVBiwiFFA2WMTap1yEtyGIa+IZbbt28dRlnbQtsWr2Luaj1Okql2WLEklNjQpqT893B2&#10;Bk7V+Ih/+2yXuPn2JX522c/5692YQb9bv4GK1MWH+P79YaX+ZDYSAMGRGf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hHu8YAAADeAAAADwAAAAAAAAAAAAAAAACYAgAAZHJz&#10;L2Rvd25yZXYueG1sUEsFBgAAAAAEAAQA9QAAAIsDAAAAAA==&#10;">
                  <v:textbox>
                    <w:txbxContent>
                      <w:p w:rsidR="00862F6C" w:rsidRDefault="00862F6C" w:rsidP="00A94ED6">
                        <w:pPr>
                          <w:jc w:val="center"/>
                          <w:rPr>
                            <w:rFonts w:asciiTheme="majorHAnsi" w:hAnsiTheme="majorHAnsi" w:cstheme="majorHAnsi"/>
                            <w:sz w:val="18"/>
                            <w:szCs w:val="18"/>
                            <w:lang w:val="fr-FR"/>
                          </w:rPr>
                        </w:pPr>
                        <w:r>
                          <w:rPr>
                            <w:rFonts w:asciiTheme="majorHAnsi" w:hAnsiTheme="majorHAnsi" w:cstheme="majorHAnsi"/>
                            <w:sz w:val="18"/>
                            <w:szCs w:val="18"/>
                            <w:lang w:val="fr-FR"/>
                          </w:rPr>
                          <w:t>Heating</w:t>
                        </w:r>
                      </w:p>
                      <w:p w:rsidR="00862F6C" w:rsidRPr="00A94ED6" w:rsidRDefault="00862F6C" w:rsidP="00A94ED6">
                        <w:pPr>
                          <w:jc w:val="center"/>
                          <w:rPr>
                            <w:rFonts w:asciiTheme="majorHAnsi" w:hAnsiTheme="majorHAnsi" w:cstheme="majorHAnsi"/>
                            <w:sz w:val="18"/>
                            <w:szCs w:val="18"/>
                            <w:lang w:val="fr-FR"/>
                          </w:rPr>
                        </w:pPr>
                        <w:r>
                          <w:rPr>
                            <w:rFonts w:asciiTheme="majorHAnsi" w:hAnsiTheme="majorHAnsi" w:cstheme="majorHAnsi"/>
                            <w:sz w:val="18"/>
                            <w:szCs w:val="18"/>
                            <w:lang w:val="fr-FR"/>
                          </w:rPr>
                          <w:t>Thermal Shield</w:t>
                        </w:r>
                      </w:p>
                    </w:txbxContent>
                  </v:textbox>
                </v:rect>
                <v:shape id="Text Box 13964" o:spid="_x0000_s2744" type="#_x0000_t202" style="position:absolute;left:8602;top:8034;width:1477;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O+OcUA&#10;AADeAAAADwAAAGRycy9kb3ducmV2LnhtbERPS2vCQBC+F/wPywi9FN2ktj6iq5RCRW/1gV6H7JiE&#10;ZmfT3W2M/94tFHqbj+85i1VnatGS85VlBekwAUGcW11xoeB4+BhMQfiArLG2TApu5GG17D0sMNP2&#10;yjtq96EQMYR9hgrKEJpMSp+XZNAPbUMcuYt1BkOErpDa4TWGm1o+J8lYGqw4NpTY0HtJ+df+xyiY&#10;vmzas9+OPk/5+FLPwtOkXX87pR773dscRKAu/Iv/3Bsd579O0hR+34k3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M745xQAAAN4AAAAPAAAAAAAAAAAAAAAAAJgCAABkcnMv&#10;ZG93bnJldi54bWxQSwUGAAAAAAQABAD1AAAAigMAAAAA&#10;">
                  <v:textbox>
                    <w:txbxContent>
                      <w:p w:rsidR="00862F6C" w:rsidRPr="00F811DC" w:rsidRDefault="00862F6C" w:rsidP="00A94ED6">
                        <w:pPr>
                          <w:rPr>
                            <w:rFonts w:asciiTheme="majorHAnsi" w:hAnsiTheme="majorHAnsi" w:cstheme="majorHAnsi"/>
                            <w:sz w:val="18"/>
                            <w:szCs w:val="18"/>
                          </w:rPr>
                        </w:pPr>
                        <w:r>
                          <w:rPr>
                            <w:rFonts w:asciiTheme="majorHAnsi" w:hAnsiTheme="majorHAnsi" w:cstheme="majorHAnsi"/>
                            <w:sz w:val="18"/>
                            <w:szCs w:val="18"/>
                          </w:rPr>
                          <w:t xml:space="preserve">Start </w:t>
                        </w:r>
                        <w:r w:rsidRPr="00F811DC">
                          <w:rPr>
                            <w:rFonts w:asciiTheme="majorHAnsi" w:hAnsiTheme="majorHAnsi" w:cstheme="majorHAnsi"/>
                            <w:sz w:val="18"/>
                            <w:szCs w:val="18"/>
                          </w:rPr>
                          <w:t>EH</w:t>
                        </w:r>
                        <w:r>
                          <w:rPr>
                            <w:rFonts w:asciiTheme="majorHAnsi" w:hAnsiTheme="majorHAnsi" w:cstheme="majorHAnsi"/>
                            <w:sz w:val="18"/>
                            <w:szCs w:val="18"/>
                          </w:rPr>
                          <w:t>670AC</w:t>
                        </w:r>
                      </w:p>
                    </w:txbxContent>
                  </v:textbox>
                </v:shape>
                <v:shape id="AutoShape 4857" o:spid="_x0000_s2745" type="#_x0000_t32" style="position:absolute;left:5757;top:11231;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WIj8UAAADeAAAADwAAAGRycy9kb3ducmV2LnhtbERPTWsCMRC9C/0PYQpeRLMrWGVrlG1B&#10;0IIHbXufbqab0M1ku4m6/ntTKHibx/uc5bp3jThTF6xnBfkkA0FceW25VvDxvhkvQISIrLHxTAqu&#10;FGC9ehgssdD+wgc6H2MtUgiHAhWYGNtCylAZchgmviVO3LfvHMYEu1rqDi8p3DVymmVP0qHl1GCw&#10;pVdD1c/x5BTsd/lL+WXs7u3wa/ezTdmc6tGnUsPHvnwGEamPd/G/e6vT/Nk8n8LfO+kG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WIj8UAAADeAAAADwAAAAAAAAAA&#10;AAAAAAChAgAAZHJzL2Rvd25yZXYueG1sUEsFBgAAAAAEAAQA+QAAAJMDAAAAAA==&#10;"/>
                <v:group id="Group 14275" o:spid="_x0000_s2746" style="position:absolute;left:4960;top:11797;width:2381;height:788" coordorigin="4960,11797" coordsize="2381,7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IXo8QAAADeAAAADwAAAGRycy9kb3ducmV2LnhtbERPTYvCMBC9C/sfwgh7&#10;07Qr6lKNIuIuexBBXRBvQzO2xWZSmtjWf28Ewds83ufMl50pRUO1KywriIcRCOLU6oIzBf/Hn8E3&#10;COeRNZaWScGdHCwXH705Jtq2vKfm4DMRQtglqCD3vkqkdGlOBt3QVsSBu9jaoA+wzqSusQ3hppRf&#10;UTSRBgsODTlWtM4pvR5uRsFvi+1qFG+a7fWyvp+P491pG5NSn/1uNQPhqfNv8cv9p8P88TQewf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IXo8QAAADeAAAA&#10;DwAAAAAAAAAAAAAAAACqAgAAZHJzL2Rvd25yZXYueG1sUEsFBgAAAAAEAAQA+gAAAJsDAAAAAA==&#10;">
                  <v:rect id="Rectangle 13947" o:spid="_x0000_s2747" style="position:absolute;left:4960;top:11797;width:1266;height: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NBuMQA&#10;AADeAAAADwAAAGRycy9kb3ducmV2LnhtbERPPW/CMBDdkfgP1iF1AwdaoA0YhKioYISwdLvGRxKI&#10;z1FsIOXXYyQktnt6nzedN6YUF6pdYVlBvxeBIE6tLjhTsE9W3U8QziNrLC2Tgn9yMJ+1W1OMtb3y&#10;li47n4kQwi5GBbn3VSylS3My6Hq2Ig7cwdYGfYB1JnWN1xBuSjmIopE0WHBoyLGiZU7paXc2Cv6K&#10;wR5v2+QnMl+rd79pkuP591upt06zmIDw1PiX+Ole6zB/OO5/wOOdc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zQbjEAAAA3gAAAA8AAAAAAAAAAAAAAAAAmAIAAGRycy9k&#10;b3ducmV2LnhtbFBLBQYAAAAABAAEAPUAAACJAwAAAAA=&#10;">
                    <v:textbox>
                      <w:txbxContent>
                        <w:p w:rsidR="00862F6C" w:rsidRPr="008A5886" w:rsidRDefault="00862F6C" w:rsidP="00BB0AB0">
                          <w:pPr>
                            <w:jc w:val="center"/>
                            <w:rPr>
                              <w:rFonts w:asciiTheme="majorHAnsi" w:hAnsiTheme="majorHAnsi" w:cstheme="majorHAnsi"/>
                              <w:sz w:val="18"/>
                              <w:szCs w:val="18"/>
                            </w:rPr>
                          </w:pPr>
                          <w:r w:rsidRPr="008A5886">
                            <w:rPr>
                              <w:rFonts w:asciiTheme="majorHAnsi" w:hAnsiTheme="majorHAnsi" w:cstheme="majorHAnsi"/>
                              <w:sz w:val="18"/>
                              <w:szCs w:val="18"/>
                            </w:rPr>
                            <w:t>Temperature control</w:t>
                          </w:r>
                        </w:p>
                        <w:p w:rsidR="00862F6C" w:rsidRPr="008A5886" w:rsidRDefault="00862F6C" w:rsidP="00BB0AB0">
                          <w:pPr>
                            <w:rPr>
                              <w:rFonts w:asciiTheme="majorHAnsi" w:hAnsiTheme="majorHAnsi" w:cstheme="majorHAnsi"/>
                              <w:sz w:val="18"/>
                              <w:szCs w:val="18"/>
                            </w:rPr>
                          </w:pPr>
                        </w:p>
                      </w:txbxContent>
                    </v:textbox>
                  </v:rect>
                  <v:rect id="Rectangle 13948" o:spid="_x0000_s2748" style="position:absolute;left:6226;top:11797;width:1115;height: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kI8UA&#10;AADeAAAADwAAAGRycy9kb3ducmV2LnhtbERPTU/CQBC9m/AfNkPCTbZAClhZGqLByBHKxdvYHdpC&#10;d7bpLm3117smJt7m5X3OJh1MLTpqXWVZwWwagSDOra64UHDO9o9rEM4ja6wtk4IvcpBuRw8bTLTt&#10;+UjdyRcihLBLUEHpfZNI6fKSDLqpbYgDd7GtQR9gW0jdYh/CTS3nUbSUBisODSU29FJSfjvdjYLP&#10;an7G72P2Fpmn/cIfhux6/3hVajIeds8gPA3+X/znftdhfryaxfD7TrhB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P+QjxQAAAN4AAAAPAAAAAAAAAAAAAAAAAJgCAABkcnMv&#10;ZG93bnJldi54bWxQSwUGAAAAAAQABAD1AAAAigMAAAAA&#10;">
                    <v:textbox>
                      <w:txbxContent>
                        <w:p w:rsidR="00862F6C" w:rsidRPr="008A5886" w:rsidRDefault="00862F6C" w:rsidP="00BB0AB0">
                          <w:pPr>
                            <w:rPr>
                              <w:rFonts w:asciiTheme="majorHAnsi" w:hAnsiTheme="majorHAnsi" w:cstheme="majorHAnsi"/>
                              <w:sz w:val="18"/>
                              <w:szCs w:val="18"/>
                              <w:lang w:val="fr-FR"/>
                            </w:rPr>
                          </w:pPr>
                          <w:r w:rsidRPr="008A5886">
                            <w:rPr>
                              <w:rFonts w:asciiTheme="majorHAnsi" w:hAnsiTheme="majorHAnsi" w:cstheme="majorHAnsi"/>
                              <w:sz w:val="18"/>
                              <w:szCs w:val="18"/>
                              <w:lang w:val="fr-FR"/>
                            </w:rPr>
                            <w:t>Waiting</w:t>
                          </w:r>
                        </w:p>
                        <w:p w:rsidR="00862F6C" w:rsidRPr="008A5886" w:rsidRDefault="00862F6C" w:rsidP="00BB0AB0">
                          <w:pPr>
                            <w:rPr>
                              <w:rFonts w:asciiTheme="majorHAnsi" w:hAnsiTheme="majorHAnsi" w:cstheme="majorHAnsi"/>
                              <w:sz w:val="18"/>
                              <w:szCs w:val="18"/>
                              <w:lang w:val="fr-FR"/>
                            </w:rPr>
                          </w:pPr>
                        </w:p>
                      </w:txbxContent>
                    </v:textbox>
                  </v:rect>
                </v:group>
              </v:group>
            </w:pict>
          </mc:Fallback>
        </mc:AlternateContent>
      </w:r>
      <w:r>
        <w:rPr>
          <w:noProof/>
          <w:szCs w:val="20"/>
          <w:lang w:val="sv-SE" w:eastAsia="sv-SE"/>
        </w:rPr>
        <mc:AlternateContent>
          <mc:Choice Requires="wps">
            <w:drawing>
              <wp:anchor distT="0" distB="0" distL="114300" distR="114300" simplePos="0" relativeHeight="251658752" behindDoc="0" locked="0" layoutInCell="1" allowOverlap="1">
                <wp:simplePos x="0" y="0"/>
                <wp:positionH relativeFrom="column">
                  <wp:posOffset>1791335</wp:posOffset>
                </wp:positionH>
                <wp:positionV relativeFrom="paragraph">
                  <wp:posOffset>13970</wp:posOffset>
                </wp:positionV>
                <wp:extent cx="259080" cy="257810"/>
                <wp:effectExtent l="19050" t="19050" r="26670" b="27940"/>
                <wp:wrapNone/>
                <wp:docPr id="17584" name="Oval 40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4A7DB5">
                            <w:pPr>
                              <w:jc w:val="center"/>
                              <w:rPr>
                                <w:rFonts w:ascii="Times New Roman" w:hAnsi="Times New Roman" w:cs="Times New Roman"/>
                                <w:b/>
                                <w:szCs w:val="20"/>
                              </w:rPr>
                            </w:pPr>
                            <w:r w:rsidRPr="00A87CE9">
                              <w:rPr>
                                <w:rFonts w:ascii="Times New Roman" w:hAnsi="Times New Roman" w:cs="Times New Roman"/>
                                <w:b/>
                                <w:szCs w:val="20"/>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Oval 4080" o:spid="_x0000_s2749" style="position:absolute;left:0;text-align:left;margin-left:141.05pt;margin-top:1.1pt;width:20.4pt;height:20.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" strokecolor="#4a7ebb" strokeweight="3.5pt">
                <v:textbox inset="0,0,0,0">
                  <w:txbxContent>
                    <w:p w:rsidR="00862F6C" w:rsidRPr="00A87CE9" w:rsidRDefault="00862F6C" w:rsidP="004A7DB5">
                      <w:pPr>
                        <w:jc w:val="center"/>
                        <w:rPr>
                          <w:rFonts w:ascii="Times New Roman" w:hAnsi="Times New Roman" w:cs="Times New Roman"/>
                          <w:b/>
                          <w:szCs w:val="20"/>
                        </w:rPr>
                      </w:pPr>
                      <w:r w:rsidRPr="00A87CE9">
                        <w:rPr>
                          <w:rFonts w:ascii="Times New Roman" w:hAnsi="Times New Roman" w:cs="Times New Roman"/>
                          <w:b/>
                          <w:szCs w:val="20"/>
                        </w:rPr>
                        <w:t>0</w:t>
                      </w:r>
                    </w:p>
                  </w:txbxContent>
                </v:textbox>
              </v:oval>
            </w:pict>
          </mc:Fallback>
        </mc:AlternateContent>
      </w:r>
    </w:p>
    <w:p w:rsidR="004B1B4F" w:rsidRPr="00902EBC" w:rsidRDefault="004B1B4F" w:rsidP="00592B96">
      <w:pPr>
        <w:spacing w:before="120"/>
        <w:jc w:val="both"/>
        <w:rPr>
          <w:szCs w:val="20"/>
        </w:rPr>
      </w:pPr>
    </w:p>
    <w:p w:rsidR="004B1B4F" w:rsidRPr="00902EBC" w:rsidRDefault="0023450B" w:rsidP="00B0671D">
      <w:pPr>
        <w:tabs>
          <w:tab w:val="left" w:pos="8640"/>
        </w:tabs>
        <w:spacing w:before="120"/>
        <w:jc w:val="both"/>
        <w:rPr>
          <w:szCs w:val="20"/>
        </w:rPr>
      </w:pPr>
      <w:r>
        <w:rPr>
          <w:noProof/>
          <w:szCs w:val="20"/>
          <w:lang w:val="sv-SE" w:eastAsia="sv-SE"/>
        </w:rPr>
        <mc:AlternateContent>
          <mc:Choice Requires="wps">
            <w:drawing>
              <wp:anchor distT="0" distB="0" distL="114300" distR="114300" simplePos="0" relativeHeight="251662848" behindDoc="0" locked="0" layoutInCell="1" allowOverlap="1">
                <wp:simplePos x="0" y="0"/>
                <wp:positionH relativeFrom="column">
                  <wp:posOffset>2925445</wp:posOffset>
                </wp:positionH>
                <wp:positionV relativeFrom="paragraph">
                  <wp:posOffset>79375</wp:posOffset>
                </wp:positionV>
                <wp:extent cx="1205230" cy="243840"/>
                <wp:effectExtent l="0" t="0" r="0" b="3810"/>
                <wp:wrapNone/>
                <wp:docPr id="17588" name="Text Box 4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5230" cy="243840"/>
                        </a:xfrm>
                        <a:prstGeom prst="rect">
                          <a:avLst/>
                        </a:prstGeom>
                        <a:solidFill>
                          <a:schemeClr val="bg1"/>
                        </a:solidFill>
                        <a:ln>
                          <a:noFill/>
                        </a:ln>
                        <a:effectLst/>
                      </wps:spPr>
                      <wps:txbx>
                        <w:txbxContent>
                          <w:p w:rsidR="00862F6C" w:rsidRPr="00DF61A7" w:rsidRDefault="00862F6C" w:rsidP="00AC5BD7">
                            <w:pPr>
                              <w:rPr>
                                <w:color w:val="FF0000"/>
                              </w:rPr>
                            </w:pPr>
                            <w:r>
                              <w:rPr>
                                <w:color w:val="FF0000"/>
                              </w:rPr>
                              <w:t>Subsequence</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2750" type="#_x0000_t202" style="position:absolute;left:0;text-align:left;margin-left:230.35pt;margin-top:6.25pt;width:94.9pt;height:19.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" fillcolor="white [3212]" stroked="f">
                <v:textbox inset="0,0,0,0">
                  <w:txbxContent>
                    <w:p w:rsidR="00862F6C" w:rsidRPr="00DF61A7" w:rsidRDefault="00862F6C" w:rsidP="00AC5BD7">
                      <w:pPr>
                        <w:rPr>
                          <w:color w:val="FF0000"/>
                        </w:rPr>
                      </w:pPr>
                      <w:r>
                        <w:rPr>
                          <w:color w:val="FF0000"/>
                        </w:rPr>
                        <w:t>Subsequence</w:t>
                      </w:r>
                    </w:p>
                  </w:txbxContent>
                </v:textbox>
              </v:shape>
            </w:pict>
          </mc:Fallback>
        </mc:AlternateContent>
      </w:r>
      <w:r>
        <w:rPr>
          <w:noProof/>
          <w:szCs w:val="20"/>
          <w:lang w:val="sv-SE" w:eastAsia="sv-SE"/>
        </w:rPr>
        <mc:AlternateContent>
          <mc:Choice Requires="wps">
            <w:drawing>
              <wp:anchor distT="0" distB="0" distL="114300" distR="114300" simplePos="0" relativeHeight="251660800" behindDoc="0" locked="0" layoutInCell="1" allowOverlap="1">
                <wp:simplePos x="0" y="0"/>
                <wp:positionH relativeFrom="column">
                  <wp:posOffset>-492760</wp:posOffset>
                </wp:positionH>
                <wp:positionV relativeFrom="paragraph">
                  <wp:posOffset>141605</wp:posOffset>
                </wp:positionV>
                <wp:extent cx="1205230" cy="243840"/>
                <wp:effectExtent l="0" t="0" r="0" b="3810"/>
                <wp:wrapNone/>
                <wp:docPr id="17586" name="Text Box 4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5230" cy="243840"/>
                        </a:xfrm>
                        <a:prstGeom prst="rect">
                          <a:avLst/>
                        </a:prstGeom>
                        <a:solidFill>
                          <a:schemeClr val="bg1"/>
                        </a:solidFill>
                        <a:ln>
                          <a:noFill/>
                        </a:ln>
                        <a:effectLst/>
                      </wps:spPr>
                      <wps:txbx>
                        <w:txbxContent>
                          <w:p w:rsidR="00862F6C" w:rsidRPr="00DF61A7" w:rsidRDefault="00862F6C" w:rsidP="009C7AAC">
                            <w:pPr>
                              <w:rPr>
                                <w:color w:val="FF0000"/>
                              </w:rPr>
                            </w:pPr>
                            <w:r>
                              <w:rPr>
                                <w:color w:val="FF0000"/>
                              </w:rPr>
                              <w:t>Subsequence</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2751" type="#_x0000_t202" style="position:absolute;left:0;text-align:left;margin-left:-38.8pt;margin-top:11.15pt;width:94.9pt;height:19.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" fillcolor="white [3212]" stroked="f">
                <v:textbox inset="0,0,0,0">
                  <w:txbxContent>
                    <w:p w:rsidR="00862F6C" w:rsidRPr="00DF61A7" w:rsidRDefault="00862F6C" w:rsidP="009C7AAC">
                      <w:pPr>
                        <w:rPr>
                          <w:color w:val="FF0000"/>
                        </w:rPr>
                      </w:pPr>
                      <w:r>
                        <w:rPr>
                          <w:color w:val="FF0000"/>
                        </w:rPr>
                        <w:t>Subsequence</w:t>
                      </w:r>
                    </w:p>
                  </w:txbxContent>
                </v:textbox>
              </v:shape>
            </w:pict>
          </mc:Fallback>
        </mc:AlternateContent>
      </w:r>
      <w:r>
        <w:rPr>
          <w:noProof/>
          <w:szCs w:val="20"/>
          <w:lang w:val="sv-SE" w:eastAsia="sv-SE"/>
        </w:rPr>
        <mc:AlternateContent>
          <mc:Choice Requires="wps">
            <w:drawing>
              <wp:anchor distT="0" distB="0" distL="114300" distR="114300" simplePos="0" relativeHeight="251661824" behindDoc="0" locked="0" layoutInCell="1" allowOverlap="1">
                <wp:simplePos x="0" y="0"/>
                <wp:positionH relativeFrom="column">
                  <wp:posOffset>2831465</wp:posOffset>
                </wp:positionH>
                <wp:positionV relativeFrom="paragraph">
                  <wp:posOffset>215265</wp:posOffset>
                </wp:positionV>
                <wp:extent cx="3383915" cy="2457450"/>
                <wp:effectExtent l="19050" t="19050" r="26035" b="19050"/>
                <wp:wrapNone/>
                <wp:docPr id="17587" name="AutoShape 4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83915" cy="2457450"/>
                        </a:xfrm>
                        <a:prstGeom prst="roundRect">
                          <a:avLst>
                            <a:gd name="adj" fmla="val 16667"/>
                          </a:avLst>
                        </a:prstGeom>
                        <a:noFill/>
                        <a:ln w="44450">
                          <a:solidFill>
                            <a:srgbClr val="FF0000"/>
                          </a:solidFill>
                          <a:round/>
                          <a:headEnd/>
                          <a:tailEnd/>
                        </a:ln>
                        <a:effectLst/>
                        <a:extLst>
                          <a:ext uri="{909E8E84-426E-40DD-AFC4-6F175D3DCCD1}">
                            <a14:hiddenFill xmlns:a14="http://schemas.microsoft.com/office/drawing/2010/main">
                              <a:solidFill>
                                <a:srgbClr val="FFFFFF"/>
                              </a:soli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263" o:spid="_x0000_s1026" style="position:absolute;margin-left:222.95pt;margin-top:16.95pt;width:266.45pt;height:19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" filled="f" strokecolor="red" strokeweight="3.5pt">
                <v:textbox inset=",7.2pt,,7.2pt"/>
              </v:roundrect>
            </w:pict>
          </mc:Fallback>
        </mc:AlternateContent>
      </w:r>
      <w:r>
        <w:rPr>
          <w:noProof/>
          <w:szCs w:val="20"/>
          <w:lang w:val="sv-SE" w:eastAsia="sv-SE"/>
        </w:rPr>
        <mc:AlternateContent>
          <mc:Choice Requires="wps">
            <w:drawing>
              <wp:anchor distT="0" distB="0" distL="114300" distR="114300" simplePos="0" relativeHeight="251659776" behindDoc="0" locked="0" layoutInCell="1" allowOverlap="1">
                <wp:simplePos x="0" y="0"/>
                <wp:positionH relativeFrom="column">
                  <wp:posOffset>-471805</wp:posOffset>
                </wp:positionH>
                <wp:positionV relativeFrom="paragraph">
                  <wp:posOffset>205740</wp:posOffset>
                </wp:positionV>
                <wp:extent cx="3362325" cy="2409190"/>
                <wp:effectExtent l="19050" t="19050" r="28575" b="10160"/>
                <wp:wrapNone/>
                <wp:docPr id="17585" name="AutoShape 4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62325" cy="2409190"/>
                        </a:xfrm>
                        <a:prstGeom prst="roundRect">
                          <a:avLst>
                            <a:gd name="adj" fmla="val 16667"/>
                          </a:avLst>
                        </a:prstGeom>
                        <a:noFill/>
                        <a:ln w="44450">
                          <a:solidFill>
                            <a:srgbClr val="FF0000"/>
                          </a:solidFill>
                          <a:round/>
                          <a:headEnd/>
                          <a:tailEnd/>
                        </a:ln>
                        <a:effectLst/>
                        <a:extLst>
                          <a:ext uri="{909E8E84-426E-40DD-AFC4-6F175D3DCCD1}">
                            <a14:hiddenFill xmlns:a14="http://schemas.microsoft.com/office/drawing/2010/main">
                              <a:solidFill>
                                <a:srgbClr val="FFFFFF"/>
                              </a:soli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263" o:spid="_x0000_s1026" style="position:absolute;margin-left:-37.15pt;margin-top:16.2pt;width:264.75pt;height:189.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" filled="f" strokecolor="red" strokeweight="3.5pt">
                <v:textbox inset=",7.2pt,,7.2pt"/>
              </v:roundrect>
            </w:pict>
          </mc:Fallback>
        </mc:AlternateContent>
      </w:r>
    </w:p>
    <w:p w:rsidR="004B1B4F" w:rsidRPr="00902EBC" w:rsidRDefault="004B1B4F" w:rsidP="00592B96">
      <w:pPr>
        <w:spacing w:before="120"/>
        <w:jc w:val="both"/>
        <w:rPr>
          <w:szCs w:val="20"/>
        </w:rPr>
      </w:pPr>
    </w:p>
    <w:p w:rsidR="004B1B4F" w:rsidRPr="00902EBC" w:rsidRDefault="004B1B4F" w:rsidP="00592B96">
      <w:pPr>
        <w:spacing w:before="120"/>
        <w:jc w:val="both"/>
        <w:rPr>
          <w:szCs w:val="20"/>
        </w:rPr>
      </w:pPr>
    </w:p>
    <w:p w:rsidR="004B1B4F" w:rsidRPr="00902EBC" w:rsidRDefault="004B1B4F" w:rsidP="00592B96">
      <w:pPr>
        <w:spacing w:before="120"/>
        <w:jc w:val="both"/>
        <w:rPr>
          <w:szCs w:val="20"/>
        </w:rPr>
      </w:pPr>
    </w:p>
    <w:p w:rsidR="004B1B4F" w:rsidRPr="00902EBC" w:rsidRDefault="004B1B4F" w:rsidP="00592B96">
      <w:pPr>
        <w:spacing w:before="120"/>
        <w:jc w:val="both"/>
        <w:rPr>
          <w:szCs w:val="20"/>
        </w:rPr>
      </w:pPr>
    </w:p>
    <w:p w:rsidR="004B1B4F" w:rsidRPr="00902EBC" w:rsidRDefault="004B1B4F" w:rsidP="00592B96">
      <w:pPr>
        <w:spacing w:before="120"/>
        <w:jc w:val="both"/>
        <w:rPr>
          <w:szCs w:val="20"/>
        </w:rPr>
      </w:pPr>
    </w:p>
    <w:p w:rsidR="004B1B4F" w:rsidRPr="00902EBC" w:rsidRDefault="004B1B4F" w:rsidP="00592B96">
      <w:pPr>
        <w:spacing w:before="120"/>
        <w:jc w:val="both"/>
        <w:rPr>
          <w:szCs w:val="20"/>
        </w:rPr>
      </w:pPr>
    </w:p>
    <w:p w:rsidR="004B1B4F" w:rsidRPr="00902EBC" w:rsidRDefault="004B1B4F" w:rsidP="00592B96">
      <w:pPr>
        <w:spacing w:before="120"/>
        <w:jc w:val="both"/>
        <w:rPr>
          <w:szCs w:val="20"/>
        </w:rPr>
      </w:pPr>
    </w:p>
    <w:p w:rsidR="004B1B4F" w:rsidRPr="00902EBC" w:rsidRDefault="004B1B4F" w:rsidP="00592B96">
      <w:pPr>
        <w:spacing w:before="120"/>
        <w:jc w:val="both"/>
        <w:rPr>
          <w:szCs w:val="20"/>
        </w:rPr>
      </w:pPr>
    </w:p>
    <w:p w:rsidR="004B1B4F" w:rsidRPr="00902EBC" w:rsidRDefault="004B1B4F" w:rsidP="00592B96">
      <w:pPr>
        <w:spacing w:before="120"/>
        <w:jc w:val="both"/>
        <w:rPr>
          <w:szCs w:val="20"/>
        </w:rPr>
      </w:pPr>
    </w:p>
    <w:p w:rsidR="004B1B4F" w:rsidRPr="00902EBC" w:rsidRDefault="004B1B4F" w:rsidP="00592B96">
      <w:pPr>
        <w:spacing w:before="120"/>
        <w:jc w:val="both"/>
        <w:rPr>
          <w:szCs w:val="20"/>
        </w:rPr>
      </w:pPr>
    </w:p>
    <w:p w:rsidR="004B1B4F" w:rsidRPr="00902EBC" w:rsidRDefault="0023450B" w:rsidP="00592B96">
      <w:pPr>
        <w:spacing w:before="120"/>
        <w:jc w:val="both"/>
        <w:rPr>
          <w:szCs w:val="20"/>
        </w:rPr>
      </w:pPr>
      <w:r>
        <w:rPr>
          <w:noProof/>
          <w:szCs w:val="20"/>
          <w:lang w:val="sv-SE" w:eastAsia="sv-SE"/>
        </w:rPr>
        <mc:AlternateContent>
          <mc:Choice Requires="wps">
            <w:drawing>
              <wp:anchor distT="0" distB="0" distL="114300" distR="114300" simplePos="0" relativeHeight="251666944" behindDoc="0" locked="0" layoutInCell="1" allowOverlap="1">
                <wp:simplePos x="0" y="0"/>
                <wp:positionH relativeFrom="column">
                  <wp:posOffset>2978785</wp:posOffset>
                </wp:positionH>
                <wp:positionV relativeFrom="paragraph">
                  <wp:posOffset>223520</wp:posOffset>
                </wp:positionV>
                <wp:extent cx="1204595" cy="243205"/>
                <wp:effectExtent l="0" t="0" r="0" b="4445"/>
                <wp:wrapNone/>
                <wp:docPr id="17592" name="Text Box 4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595" cy="243205"/>
                        </a:xfrm>
                        <a:prstGeom prst="rect">
                          <a:avLst/>
                        </a:prstGeom>
                        <a:solidFill>
                          <a:schemeClr val="bg1"/>
                        </a:solidFill>
                        <a:ln>
                          <a:noFill/>
                        </a:ln>
                        <a:effectLst/>
                      </wps:spPr>
                      <wps:txbx>
                        <w:txbxContent>
                          <w:p w:rsidR="00862F6C" w:rsidRPr="00DF61A7" w:rsidRDefault="00862F6C" w:rsidP="00AC5BD7">
                            <w:pPr>
                              <w:rPr>
                                <w:color w:val="FF0000"/>
                              </w:rPr>
                            </w:pPr>
                            <w:r>
                              <w:rPr>
                                <w:color w:val="FF0000"/>
                              </w:rPr>
                              <w:t>Subsequence</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2752" type="#_x0000_t202" style="position:absolute;left:0;text-align:left;margin-left:234.55pt;margin-top:17.6pt;width:94.85pt;height:19.1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" fillcolor="white [3212]" stroked="f">
                <v:textbox inset="0,0,0,0">
                  <w:txbxContent>
                    <w:p w:rsidR="00862F6C" w:rsidRPr="00DF61A7" w:rsidRDefault="00862F6C" w:rsidP="00AC5BD7">
                      <w:pPr>
                        <w:rPr>
                          <w:color w:val="FF0000"/>
                        </w:rPr>
                      </w:pPr>
                      <w:r>
                        <w:rPr>
                          <w:color w:val="FF0000"/>
                        </w:rPr>
                        <w:t>Subsequence</w:t>
                      </w:r>
                    </w:p>
                  </w:txbxContent>
                </v:textbox>
              </v:shape>
            </w:pict>
          </mc:Fallback>
        </mc:AlternateContent>
      </w:r>
      <w:r>
        <w:rPr>
          <w:noProof/>
          <w:szCs w:val="20"/>
          <w:lang w:val="sv-SE" w:eastAsia="sv-SE"/>
        </w:rPr>
        <mc:AlternateContent>
          <mc:Choice Requires="wps">
            <w:drawing>
              <wp:anchor distT="0" distB="0" distL="114300" distR="114300" simplePos="0" relativeHeight="251664896" behindDoc="0" locked="0" layoutInCell="1" allowOverlap="1">
                <wp:simplePos x="0" y="0"/>
                <wp:positionH relativeFrom="column">
                  <wp:posOffset>-501650</wp:posOffset>
                </wp:positionH>
                <wp:positionV relativeFrom="paragraph">
                  <wp:posOffset>111125</wp:posOffset>
                </wp:positionV>
                <wp:extent cx="800100" cy="243205"/>
                <wp:effectExtent l="0" t="0" r="0" b="4445"/>
                <wp:wrapNone/>
                <wp:docPr id="17590" name="Text Box 4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43205"/>
                        </a:xfrm>
                        <a:prstGeom prst="rect">
                          <a:avLst/>
                        </a:prstGeom>
                        <a:solidFill>
                          <a:schemeClr val="bg1"/>
                        </a:solidFill>
                        <a:ln>
                          <a:noFill/>
                        </a:ln>
                        <a:effectLst/>
                      </wps:spPr>
                      <wps:txbx>
                        <w:txbxContent>
                          <w:p w:rsidR="00862F6C" w:rsidRPr="00DF61A7" w:rsidRDefault="00862F6C" w:rsidP="00AC5BD7">
                            <w:pPr>
                              <w:rPr>
                                <w:color w:val="FF0000"/>
                              </w:rPr>
                            </w:pPr>
                            <w:r>
                              <w:rPr>
                                <w:color w:val="FF0000"/>
                              </w:rPr>
                              <w:t>Subsequence</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2753" type="#_x0000_t202" style="position:absolute;left:0;text-align:left;margin-left:-39.5pt;margin-top:8.75pt;width:63pt;height:19.1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" fillcolor="white [3212]" stroked="f">
                <v:textbox inset="0,0,0,0">
                  <w:txbxContent>
                    <w:p w:rsidR="00862F6C" w:rsidRPr="00DF61A7" w:rsidRDefault="00862F6C" w:rsidP="00AC5BD7">
                      <w:pPr>
                        <w:rPr>
                          <w:color w:val="FF0000"/>
                        </w:rPr>
                      </w:pPr>
                      <w:r>
                        <w:rPr>
                          <w:color w:val="FF0000"/>
                        </w:rPr>
                        <w:t>Subsequence</w:t>
                      </w:r>
                    </w:p>
                  </w:txbxContent>
                </v:textbox>
              </v:shape>
            </w:pict>
          </mc:Fallback>
        </mc:AlternateContent>
      </w:r>
      <w:r>
        <w:rPr>
          <w:noProof/>
          <w:szCs w:val="20"/>
          <w:lang w:val="sv-SE" w:eastAsia="sv-SE"/>
        </w:rPr>
        <mc:AlternateContent>
          <mc:Choice Requires="wps">
            <w:drawing>
              <wp:anchor distT="0" distB="0" distL="114300" distR="114300" simplePos="0" relativeHeight="251663872" behindDoc="0" locked="0" layoutInCell="1" allowOverlap="1">
                <wp:simplePos x="0" y="0"/>
                <wp:positionH relativeFrom="column">
                  <wp:posOffset>-471805</wp:posOffset>
                </wp:positionH>
                <wp:positionV relativeFrom="paragraph">
                  <wp:posOffset>263525</wp:posOffset>
                </wp:positionV>
                <wp:extent cx="3267075" cy="2409190"/>
                <wp:effectExtent l="19050" t="19050" r="28575" b="10160"/>
                <wp:wrapNone/>
                <wp:docPr id="17589" name="AutoShape 4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67075" cy="2409190"/>
                        </a:xfrm>
                        <a:prstGeom prst="roundRect">
                          <a:avLst>
                            <a:gd name="adj" fmla="val 16667"/>
                          </a:avLst>
                        </a:prstGeom>
                        <a:noFill/>
                        <a:ln w="44450">
                          <a:solidFill>
                            <a:srgbClr val="FF0000"/>
                          </a:solidFill>
                          <a:round/>
                          <a:headEnd/>
                          <a:tailEnd/>
                        </a:ln>
                        <a:effectLst/>
                        <a:extLst>
                          <a:ext uri="{909E8E84-426E-40DD-AFC4-6F175D3DCCD1}">
                            <a14:hiddenFill xmlns:a14="http://schemas.microsoft.com/office/drawing/2010/main">
                              <a:solidFill>
                                <a:srgbClr val="FFFFFF"/>
                              </a:soli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263" o:spid="_x0000_s1026" style="position:absolute;margin-left:-37.15pt;margin-top:20.75pt;width:257.25pt;height:189.7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" filled="f" strokecolor="red" strokeweight="3.5pt">
                <v:textbox inset=",7.2pt,,7.2pt"/>
              </v:roundrect>
            </w:pict>
          </mc:Fallback>
        </mc:AlternateContent>
      </w:r>
    </w:p>
    <w:p w:rsidR="004B1B4F" w:rsidRPr="00902EBC" w:rsidRDefault="0023450B" w:rsidP="00592B96">
      <w:pPr>
        <w:spacing w:before="120"/>
        <w:jc w:val="both"/>
        <w:rPr>
          <w:szCs w:val="20"/>
        </w:rPr>
      </w:pPr>
      <w:r>
        <w:rPr>
          <w:noProof/>
          <w:szCs w:val="20"/>
          <w:lang w:val="sv-SE" w:eastAsia="sv-SE"/>
        </w:rPr>
        <mc:AlternateContent>
          <mc:Choice Requires="wps">
            <w:drawing>
              <wp:anchor distT="0" distB="0" distL="114300" distR="114300" simplePos="0" relativeHeight="251665920" behindDoc="0" locked="0" layoutInCell="1" allowOverlap="1">
                <wp:simplePos x="0" y="0"/>
                <wp:positionH relativeFrom="column">
                  <wp:posOffset>2890520</wp:posOffset>
                </wp:positionH>
                <wp:positionV relativeFrom="paragraph">
                  <wp:posOffset>48260</wp:posOffset>
                </wp:positionV>
                <wp:extent cx="3317240" cy="2457450"/>
                <wp:effectExtent l="19050" t="19050" r="16510" b="19050"/>
                <wp:wrapNone/>
                <wp:docPr id="17591" name="AutoShape 4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7240" cy="2457450"/>
                        </a:xfrm>
                        <a:prstGeom prst="roundRect">
                          <a:avLst>
                            <a:gd name="adj" fmla="val 16667"/>
                          </a:avLst>
                        </a:prstGeom>
                        <a:noFill/>
                        <a:ln w="44450">
                          <a:solidFill>
                            <a:srgbClr val="FF0000"/>
                          </a:solidFill>
                          <a:round/>
                          <a:headEnd/>
                          <a:tailEnd/>
                        </a:ln>
                        <a:effectLst/>
                        <a:extLst>
                          <a:ext uri="{909E8E84-426E-40DD-AFC4-6F175D3DCCD1}">
                            <a14:hiddenFill xmlns:a14="http://schemas.microsoft.com/office/drawing/2010/main">
                              <a:solidFill>
                                <a:srgbClr val="FFFFFF"/>
                              </a:soli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263" o:spid="_x0000_s1026" style="position:absolute;margin-left:227.6pt;margin-top:3.8pt;width:261.2pt;height:19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" filled="f" strokecolor="red" strokeweight="3.5pt">
                <v:textbox inset=",7.2pt,,7.2pt"/>
              </v:roundrect>
            </w:pict>
          </mc:Fallback>
        </mc:AlternateContent>
      </w:r>
    </w:p>
    <w:p w:rsidR="004B1B4F" w:rsidRPr="00902EBC" w:rsidRDefault="004B1B4F" w:rsidP="00592B96">
      <w:pPr>
        <w:spacing w:before="120"/>
        <w:jc w:val="both"/>
        <w:rPr>
          <w:szCs w:val="20"/>
        </w:rPr>
      </w:pPr>
    </w:p>
    <w:p w:rsidR="004B1B4F" w:rsidRPr="00902EBC" w:rsidRDefault="004B1B4F" w:rsidP="00592B96">
      <w:pPr>
        <w:spacing w:before="120"/>
        <w:jc w:val="both"/>
        <w:rPr>
          <w:szCs w:val="20"/>
        </w:rPr>
      </w:pPr>
    </w:p>
    <w:p w:rsidR="004B1B4F" w:rsidRPr="00902EBC" w:rsidRDefault="004B1B4F" w:rsidP="00592B96">
      <w:pPr>
        <w:spacing w:before="120"/>
        <w:jc w:val="both"/>
        <w:rPr>
          <w:szCs w:val="20"/>
        </w:rPr>
      </w:pPr>
    </w:p>
    <w:p w:rsidR="004B1B4F" w:rsidRPr="00902EBC" w:rsidRDefault="004B1B4F" w:rsidP="00592B96">
      <w:pPr>
        <w:spacing w:before="120"/>
        <w:jc w:val="both"/>
        <w:rPr>
          <w:szCs w:val="20"/>
        </w:rPr>
      </w:pPr>
    </w:p>
    <w:p w:rsidR="004B1B4F" w:rsidRPr="00902EBC" w:rsidRDefault="004B1B4F" w:rsidP="00592B96">
      <w:pPr>
        <w:spacing w:before="120"/>
        <w:jc w:val="both"/>
        <w:rPr>
          <w:szCs w:val="20"/>
        </w:rPr>
      </w:pPr>
    </w:p>
    <w:p w:rsidR="004B1B4F" w:rsidRPr="00902EBC" w:rsidRDefault="004B1B4F" w:rsidP="00592B96">
      <w:pPr>
        <w:spacing w:before="120"/>
        <w:jc w:val="both"/>
        <w:rPr>
          <w:szCs w:val="20"/>
        </w:rPr>
      </w:pPr>
    </w:p>
    <w:p w:rsidR="004B1B4F" w:rsidRPr="00902EBC" w:rsidRDefault="004B1B4F" w:rsidP="00592B96">
      <w:pPr>
        <w:spacing w:before="120"/>
        <w:jc w:val="both"/>
        <w:rPr>
          <w:szCs w:val="20"/>
        </w:rPr>
      </w:pPr>
    </w:p>
    <w:p w:rsidR="004B1B4F" w:rsidRPr="00902EBC" w:rsidRDefault="004B1B4F" w:rsidP="00592B96">
      <w:pPr>
        <w:spacing w:before="120"/>
        <w:jc w:val="both"/>
        <w:rPr>
          <w:szCs w:val="20"/>
        </w:rPr>
      </w:pPr>
    </w:p>
    <w:p w:rsidR="004B1B4F" w:rsidRPr="00902EBC" w:rsidRDefault="004B1B4F" w:rsidP="00592B96">
      <w:pPr>
        <w:spacing w:before="120"/>
        <w:jc w:val="both"/>
        <w:rPr>
          <w:szCs w:val="20"/>
        </w:rPr>
      </w:pPr>
    </w:p>
    <w:p w:rsidR="004B1B4F" w:rsidRPr="00902EBC" w:rsidRDefault="004B1B4F" w:rsidP="00592B96">
      <w:pPr>
        <w:spacing w:before="120"/>
        <w:jc w:val="both"/>
        <w:rPr>
          <w:szCs w:val="20"/>
        </w:rPr>
      </w:pPr>
    </w:p>
    <w:p w:rsidR="004B1B4F" w:rsidRPr="00902EBC" w:rsidRDefault="0023450B" w:rsidP="00592B96">
      <w:pPr>
        <w:spacing w:before="120"/>
        <w:jc w:val="both"/>
        <w:rPr>
          <w:szCs w:val="20"/>
        </w:rPr>
      </w:pPr>
      <w:r>
        <w:rPr>
          <w:noProof/>
          <w:szCs w:val="20"/>
          <w:lang w:val="sv-SE" w:eastAsia="sv-SE"/>
        </w:rPr>
        <mc:AlternateContent>
          <mc:Choice Requires="wps">
            <w:drawing>
              <wp:anchor distT="0" distB="0" distL="114300" distR="114300" simplePos="0" relativeHeight="251668992" behindDoc="0" locked="0" layoutInCell="1" allowOverlap="1">
                <wp:simplePos x="0" y="0"/>
                <wp:positionH relativeFrom="column">
                  <wp:posOffset>1573530</wp:posOffset>
                </wp:positionH>
                <wp:positionV relativeFrom="paragraph">
                  <wp:posOffset>86995</wp:posOffset>
                </wp:positionV>
                <wp:extent cx="800100" cy="272415"/>
                <wp:effectExtent l="0" t="0" r="0" b="0"/>
                <wp:wrapNone/>
                <wp:docPr id="17594" name="Text Box 4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72415"/>
                        </a:xfrm>
                        <a:prstGeom prst="rect">
                          <a:avLst/>
                        </a:prstGeom>
                        <a:solidFill>
                          <a:schemeClr val="bg1"/>
                        </a:solidFill>
                        <a:ln>
                          <a:noFill/>
                        </a:ln>
                        <a:effectLst/>
                      </wps:spPr>
                      <wps:txbx>
                        <w:txbxContent>
                          <w:p w:rsidR="00862F6C" w:rsidRPr="00DF61A7" w:rsidRDefault="00862F6C" w:rsidP="00AC5BD7">
                            <w:pPr>
                              <w:rPr>
                                <w:color w:val="FF0000"/>
                              </w:rPr>
                            </w:pPr>
                            <w:r>
                              <w:rPr>
                                <w:color w:val="FF0000"/>
                              </w:rPr>
                              <w:t>Subsequence</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2754" type="#_x0000_t202" style="position:absolute;left:0;text-align:left;margin-left:123.9pt;margin-top:6.85pt;width:63pt;height:21.4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" fillcolor="white [3212]" stroked="f">
                <v:textbox inset="0,0,0,0">
                  <w:txbxContent>
                    <w:p w:rsidR="00862F6C" w:rsidRPr="00DF61A7" w:rsidRDefault="00862F6C" w:rsidP="00AC5BD7">
                      <w:pPr>
                        <w:rPr>
                          <w:color w:val="FF0000"/>
                        </w:rPr>
                      </w:pPr>
                      <w:r>
                        <w:rPr>
                          <w:color w:val="FF0000"/>
                        </w:rPr>
                        <w:t>Subsequence</w:t>
                      </w:r>
                    </w:p>
                  </w:txbxContent>
                </v:textbox>
              </v:shape>
            </w:pict>
          </mc:Fallback>
        </mc:AlternateContent>
      </w:r>
      <w:r>
        <w:rPr>
          <w:noProof/>
          <w:szCs w:val="20"/>
          <w:lang w:val="sv-SE" w:eastAsia="sv-SE"/>
        </w:rPr>
        <mc:AlternateContent>
          <mc:Choice Requires="wps">
            <w:drawing>
              <wp:anchor distT="0" distB="0" distL="114300" distR="114300" simplePos="0" relativeHeight="251667968" behindDoc="0" locked="0" layoutInCell="1" allowOverlap="1">
                <wp:simplePos x="0" y="0"/>
                <wp:positionH relativeFrom="column">
                  <wp:posOffset>1642745</wp:posOffset>
                </wp:positionH>
                <wp:positionV relativeFrom="paragraph">
                  <wp:posOffset>200660</wp:posOffset>
                </wp:positionV>
                <wp:extent cx="3362325" cy="2695575"/>
                <wp:effectExtent l="19050" t="19050" r="28575" b="28575"/>
                <wp:wrapNone/>
                <wp:docPr id="17593" name="AutoShape 4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62325" cy="2695575"/>
                        </a:xfrm>
                        <a:prstGeom prst="roundRect">
                          <a:avLst>
                            <a:gd name="adj" fmla="val 16667"/>
                          </a:avLst>
                        </a:prstGeom>
                        <a:noFill/>
                        <a:ln w="44450">
                          <a:solidFill>
                            <a:srgbClr val="FF0000"/>
                          </a:solidFill>
                          <a:round/>
                          <a:headEnd/>
                          <a:tailEnd/>
                        </a:ln>
                        <a:effectLst/>
                        <a:extLst>
                          <a:ext uri="{909E8E84-426E-40DD-AFC4-6F175D3DCCD1}">
                            <a14:hiddenFill xmlns:a14="http://schemas.microsoft.com/office/drawing/2010/main">
                              <a:solidFill>
                                <a:srgbClr val="FFFFFF"/>
                              </a:soli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263" o:spid="_x0000_s1026" style="position:absolute;margin-left:129.35pt;margin-top:15.8pt;width:264.75pt;height:212.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" filled="f" strokecolor="red" strokeweight="3.5pt">
                <v:textbox inset=",7.2pt,,7.2pt"/>
              </v:roundrect>
            </w:pict>
          </mc:Fallback>
        </mc:AlternateContent>
      </w:r>
    </w:p>
    <w:p w:rsidR="004B1B4F" w:rsidRPr="00902EBC" w:rsidRDefault="004B1B4F" w:rsidP="00592B96">
      <w:pPr>
        <w:spacing w:before="120"/>
        <w:jc w:val="both"/>
        <w:rPr>
          <w:szCs w:val="20"/>
        </w:rPr>
      </w:pPr>
    </w:p>
    <w:p w:rsidR="004B1B4F" w:rsidRPr="00902EBC" w:rsidRDefault="004B1B4F" w:rsidP="00592B96">
      <w:pPr>
        <w:spacing w:before="120"/>
        <w:jc w:val="both"/>
        <w:rPr>
          <w:szCs w:val="20"/>
        </w:rPr>
      </w:pPr>
    </w:p>
    <w:p w:rsidR="004B1B4F" w:rsidRPr="00902EBC" w:rsidRDefault="004B1B4F" w:rsidP="00592B96">
      <w:pPr>
        <w:spacing w:before="120"/>
        <w:jc w:val="both"/>
        <w:rPr>
          <w:szCs w:val="20"/>
        </w:rPr>
      </w:pPr>
    </w:p>
    <w:p w:rsidR="00AB0F9E" w:rsidRPr="00902EBC" w:rsidRDefault="00AB0F9E" w:rsidP="00592B96">
      <w:pPr>
        <w:spacing w:before="120"/>
        <w:jc w:val="both"/>
        <w:rPr>
          <w:szCs w:val="20"/>
        </w:rPr>
      </w:pPr>
    </w:p>
    <w:p w:rsidR="00AB0F9E" w:rsidRPr="00902EBC" w:rsidRDefault="00AB0F9E" w:rsidP="00592B96">
      <w:pPr>
        <w:spacing w:before="120"/>
        <w:jc w:val="both"/>
        <w:rPr>
          <w:szCs w:val="20"/>
        </w:rPr>
      </w:pPr>
    </w:p>
    <w:p w:rsidR="004B1B4F" w:rsidRPr="00902EBC" w:rsidRDefault="004B1B4F" w:rsidP="00592B96">
      <w:pPr>
        <w:spacing w:before="120"/>
        <w:jc w:val="both"/>
        <w:rPr>
          <w:szCs w:val="20"/>
        </w:rPr>
      </w:pPr>
    </w:p>
    <w:p w:rsidR="004B1B4F" w:rsidRPr="00902EBC" w:rsidRDefault="004B1B4F" w:rsidP="00592B96">
      <w:pPr>
        <w:spacing w:before="120"/>
        <w:jc w:val="both"/>
        <w:rPr>
          <w:szCs w:val="20"/>
        </w:rPr>
      </w:pPr>
    </w:p>
    <w:p w:rsidR="004B1B4F" w:rsidRPr="00902EBC" w:rsidRDefault="004B1B4F" w:rsidP="00592B96">
      <w:pPr>
        <w:spacing w:before="120"/>
        <w:jc w:val="both"/>
        <w:rPr>
          <w:szCs w:val="20"/>
        </w:rPr>
      </w:pPr>
    </w:p>
    <w:p w:rsidR="00EB7EBC" w:rsidRPr="00902EBC" w:rsidRDefault="00183065" w:rsidP="009C03A1">
      <w:pPr>
        <w:ind w:left="170"/>
        <w:jc w:val="center"/>
      </w:pPr>
      <w:r>
        <w:rPr>
          <w:sz w:val="28"/>
          <w:szCs w:val="28"/>
        </w:rPr>
        <w:br w:type="page"/>
      </w:r>
      <w:r w:rsidR="00687034" w:rsidRPr="00902EBC">
        <w:lastRenderedPageBreak/>
        <w:t>9</w:t>
      </w:r>
      <w:r w:rsidR="008925EE" w:rsidRPr="00902EBC">
        <w:t xml:space="preserve"> – </w:t>
      </w:r>
      <w:r w:rsidR="002F52F1" w:rsidRPr="00902EBC">
        <w:t xml:space="preserve">Valve Box </w:t>
      </w:r>
      <w:r w:rsidR="002F52F1">
        <w:t>cooling and 4K tank c</w:t>
      </w:r>
      <w:r w:rsidR="008925EE" w:rsidRPr="00902EBC">
        <w:t xml:space="preserve">ontrol </w:t>
      </w:r>
      <w:r w:rsidR="002F52F1">
        <w:t>level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4"/>
        <w:gridCol w:w="5776"/>
      </w:tblGrid>
      <w:tr w:rsidR="00466DFF" w:rsidRPr="00466DFF" w:rsidTr="00466DFF">
        <w:tc>
          <w:tcPr>
            <w:tcW w:w="3794" w:type="dxa"/>
          </w:tcPr>
          <w:p w:rsidR="00466DFF" w:rsidRPr="00466DFF" w:rsidRDefault="00466DFF" w:rsidP="002E4EFD">
            <w:pPr>
              <w:spacing w:before="120"/>
              <w:jc w:val="both"/>
              <w:rPr>
                <w:b/>
                <w:szCs w:val="20"/>
              </w:rPr>
            </w:pPr>
            <w:r w:rsidRPr="00466DFF">
              <w:rPr>
                <w:b/>
                <w:szCs w:val="20"/>
              </w:rPr>
              <w:t xml:space="preserve">Sensors and actuators used: </w:t>
            </w:r>
          </w:p>
        </w:tc>
        <w:tc>
          <w:tcPr>
            <w:tcW w:w="5776" w:type="dxa"/>
          </w:tcPr>
          <w:p w:rsidR="00466DFF" w:rsidRPr="00466DFF" w:rsidRDefault="00466DFF" w:rsidP="002E4EFD">
            <w:pPr>
              <w:spacing w:before="120"/>
              <w:jc w:val="both"/>
              <w:rPr>
                <w:szCs w:val="20"/>
              </w:rPr>
            </w:pPr>
          </w:p>
        </w:tc>
      </w:tr>
      <w:tr w:rsidR="00466DFF" w:rsidRPr="00466DFF" w:rsidTr="00466DFF">
        <w:tc>
          <w:tcPr>
            <w:tcW w:w="3794" w:type="dxa"/>
          </w:tcPr>
          <w:p w:rsidR="00466DFF" w:rsidRPr="00466DFF" w:rsidRDefault="00466DFF" w:rsidP="002E4EFD">
            <w:pPr>
              <w:jc w:val="both"/>
              <w:rPr>
                <w:szCs w:val="20"/>
              </w:rPr>
            </w:pPr>
            <w:r w:rsidRPr="00466DFF">
              <w:rPr>
                <w:szCs w:val="20"/>
              </w:rPr>
              <w:t>- Pressure:  PT600</w:t>
            </w:r>
          </w:p>
        </w:tc>
        <w:tc>
          <w:tcPr>
            <w:tcW w:w="5776" w:type="dxa"/>
          </w:tcPr>
          <w:p w:rsidR="00466DFF" w:rsidRPr="00466DFF" w:rsidRDefault="00466DFF" w:rsidP="002E4EFD">
            <w:pPr>
              <w:jc w:val="both"/>
              <w:rPr>
                <w:szCs w:val="20"/>
              </w:rPr>
            </w:pPr>
            <w:r w:rsidRPr="00466DFF">
              <w:rPr>
                <w:szCs w:val="20"/>
              </w:rPr>
              <w:t>- Control valve: CV600, CV580, CV590, CV-He-liquefier</w:t>
            </w:r>
          </w:p>
        </w:tc>
      </w:tr>
      <w:tr w:rsidR="00466DFF" w:rsidRPr="00466DFF" w:rsidTr="00466DFF">
        <w:tc>
          <w:tcPr>
            <w:tcW w:w="3794" w:type="dxa"/>
          </w:tcPr>
          <w:p w:rsidR="00466DFF" w:rsidRPr="00466DFF" w:rsidRDefault="00466DFF" w:rsidP="002E4EFD">
            <w:pPr>
              <w:jc w:val="both"/>
              <w:rPr>
                <w:szCs w:val="20"/>
              </w:rPr>
            </w:pPr>
            <w:r w:rsidRPr="00466DFF">
              <w:rPr>
                <w:szCs w:val="20"/>
              </w:rPr>
              <w:t>- Flow rate: FT580</w:t>
            </w:r>
          </w:p>
        </w:tc>
        <w:tc>
          <w:tcPr>
            <w:tcW w:w="5776" w:type="dxa"/>
          </w:tcPr>
          <w:p w:rsidR="00466DFF" w:rsidRPr="00466DFF" w:rsidRDefault="00466DFF" w:rsidP="002E4EFD">
            <w:pPr>
              <w:jc w:val="both"/>
              <w:rPr>
                <w:szCs w:val="20"/>
              </w:rPr>
            </w:pPr>
            <w:r w:rsidRPr="00466DFF">
              <w:rPr>
                <w:szCs w:val="20"/>
              </w:rPr>
              <w:t>- Level: LT600</w:t>
            </w:r>
          </w:p>
        </w:tc>
      </w:tr>
      <w:tr w:rsidR="00466DFF" w:rsidRPr="00466DFF" w:rsidTr="00466DFF">
        <w:tc>
          <w:tcPr>
            <w:tcW w:w="3794" w:type="dxa"/>
          </w:tcPr>
          <w:p w:rsidR="00466DFF" w:rsidRPr="00466DFF" w:rsidRDefault="00466DFF" w:rsidP="002E4EFD">
            <w:pPr>
              <w:jc w:val="both"/>
              <w:rPr>
                <w:szCs w:val="20"/>
              </w:rPr>
            </w:pPr>
            <w:r w:rsidRPr="00466DFF">
              <w:rPr>
                <w:szCs w:val="20"/>
              </w:rPr>
              <w:t>- Valve: FV601, FV602</w:t>
            </w:r>
          </w:p>
        </w:tc>
        <w:tc>
          <w:tcPr>
            <w:tcW w:w="5776" w:type="dxa"/>
          </w:tcPr>
          <w:p w:rsidR="00466DFF" w:rsidRPr="00466DFF" w:rsidRDefault="00466DFF" w:rsidP="002E4EFD">
            <w:pPr>
              <w:jc w:val="both"/>
              <w:rPr>
                <w:szCs w:val="20"/>
              </w:rPr>
            </w:pPr>
            <w:r w:rsidRPr="00466DFF">
              <w:rPr>
                <w:szCs w:val="20"/>
              </w:rPr>
              <w:t>- Temperature: TT602, TT614</w:t>
            </w:r>
          </w:p>
        </w:tc>
      </w:tr>
    </w:tbl>
    <w:p w:rsidR="00592B96" w:rsidRPr="00902EBC" w:rsidRDefault="00592B96" w:rsidP="00592B96">
      <w:pPr>
        <w:jc w:val="both"/>
        <w:rPr>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9"/>
        <w:gridCol w:w="4331"/>
      </w:tblGrid>
      <w:tr w:rsidR="002615A4" w:rsidRPr="002615A4" w:rsidTr="00E834D3">
        <w:tc>
          <w:tcPr>
            <w:tcW w:w="5239" w:type="dxa"/>
          </w:tcPr>
          <w:p w:rsidR="002615A4" w:rsidRPr="00466DFF" w:rsidRDefault="002615A4" w:rsidP="002E4EFD">
            <w:pPr>
              <w:jc w:val="both"/>
              <w:rPr>
                <w:b/>
                <w:szCs w:val="20"/>
              </w:rPr>
            </w:pPr>
            <w:r w:rsidRPr="00466DFF">
              <w:rPr>
                <w:b/>
                <w:szCs w:val="20"/>
              </w:rPr>
              <w:t>The user chooses:</w:t>
            </w:r>
          </w:p>
        </w:tc>
        <w:tc>
          <w:tcPr>
            <w:tcW w:w="4331" w:type="dxa"/>
          </w:tcPr>
          <w:p w:rsidR="002615A4" w:rsidRPr="00466DFF" w:rsidRDefault="002615A4" w:rsidP="002E4EFD">
            <w:pPr>
              <w:rPr>
                <w:b/>
                <w:szCs w:val="20"/>
              </w:rPr>
            </w:pPr>
            <w:r w:rsidRPr="00466DFF">
              <w:rPr>
                <w:b/>
                <w:szCs w:val="20"/>
              </w:rPr>
              <w:t>Initial conditions</w:t>
            </w:r>
            <w:r w:rsidR="00466DFF">
              <w:rPr>
                <w:b/>
                <w:szCs w:val="20"/>
              </w:rPr>
              <w:t>:</w:t>
            </w:r>
          </w:p>
        </w:tc>
      </w:tr>
      <w:tr w:rsidR="00D71934" w:rsidRPr="002615A4" w:rsidTr="00E834D3">
        <w:tc>
          <w:tcPr>
            <w:tcW w:w="5239" w:type="dxa"/>
          </w:tcPr>
          <w:p w:rsidR="00D71934" w:rsidRPr="00EB07C5" w:rsidRDefault="00D71934" w:rsidP="00466DFF">
            <w:pPr>
              <w:rPr>
                <w:szCs w:val="20"/>
              </w:rPr>
            </w:pPr>
            <w:r w:rsidRPr="00EB07C5">
              <w:rPr>
                <w:szCs w:val="20"/>
              </w:rPr>
              <w:t>- Level: LT600setpoint, LT600mini, LT600Maxi</w:t>
            </w:r>
          </w:p>
        </w:tc>
        <w:tc>
          <w:tcPr>
            <w:tcW w:w="4331" w:type="dxa"/>
          </w:tcPr>
          <w:p w:rsidR="00D71934" w:rsidRPr="00EB07C5" w:rsidRDefault="00D71934" w:rsidP="002E4EFD">
            <w:pPr>
              <w:rPr>
                <w:szCs w:val="20"/>
              </w:rPr>
            </w:pPr>
            <w:r w:rsidRPr="00EB07C5">
              <w:rPr>
                <w:szCs w:val="20"/>
              </w:rPr>
              <w:t>- Sequences from 1 to 3 stopped</w:t>
            </w:r>
          </w:p>
        </w:tc>
      </w:tr>
      <w:tr w:rsidR="00D71934" w:rsidRPr="002615A4" w:rsidTr="00E834D3">
        <w:tc>
          <w:tcPr>
            <w:tcW w:w="5239" w:type="dxa"/>
          </w:tcPr>
          <w:p w:rsidR="00D71934" w:rsidRPr="00EB07C5" w:rsidRDefault="00D71934" w:rsidP="00466DFF">
            <w:pPr>
              <w:rPr>
                <w:szCs w:val="20"/>
              </w:rPr>
            </w:pPr>
            <w:r w:rsidRPr="00EB07C5">
              <w:rPr>
                <w:szCs w:val="20"/>
              </w:rPr>
              <w:t>- Pressure: PT600setpoint</w:t>
            </w:r>
          </w:p>
        </w:tc>
        <w:tc>
          <w:tcPr>
            <w:tcW w:w="4331" w:type="dxa"/>
          </w:tcPr>
          <w:p w:rsidR="00D71934" w:rsidRPr="00EB07C5" w:rsidRDefault="00D71934" w:rsidP="00F37A80">
            <w:pPr>
              <w:rPr>
                <w:szCs w:val="20"/>
              </w:rPr>
            </w:pPr>
            <w:r w:rsidRPr="00EB07C5">
              <w:rPr>
                <w:szCs w:val="20"/>
              </w:rPr>
              <w:t>- Sequence</w:t>
            </w:r>
            <w:r w:rsidR="007F612E">
              <w:rPr>
                <w:szCs w:val="20"/>
              </w:rPr>
              <w:t>s</w:t>
            </w:r>
            <w:r w:rsidRPr="00EB07C5">
              <w:rPr>
                <w:szCs w:val="20"/>
              </w:rPr>
              <w:t xml:space="preserve"> </w:t>
            </w:r>
            <w:r w:rsidR="00F37A80">
              <w:rPr>
                <w:szCs w:val="20"/>
              </w:rPr>
              <w:t>5</w:t>
            </w:r>
            <w:r w:rsidR="00FF33EE">
              <w:rPr>
                <w:szCs w:val="20"/>
              </w:rPr>
              <w:t xml:space="preserve"> </w:t>
            </w:r>
            <w:r w:rsidR="00F37A80">
              <w:rPr>
                <w:szCs w:val="20"/>
              </w:rPr>
              <w:t>&amp;</w:t>
            </w:r>
            <w:r w:rsidR="00FF33EE">
              <w:rPr>
                <w:szCs w:val="20"/>
              </w:rPr>
              <w:t xml:space="preserve"> </w:t>
            </w:r>
            <w:r w:rsidR="00F37A80">
              <w:rPr>
                <w:szCs w:val="20"/>
              </w:rPr>
              <w:t>8</w:t>
            </w:r>
            <w:r w:rsidRPr="00EB07C5">
              <w:rPr>
                <w:szCs w:val="20"/>
              </w:rPr>
              <w:t xml:space="preserve"> in operation</w:t>
            </w:r>
          </w:p>
        </w:tc>
      </w:tr>
      <w:tr w:rsidR="00D71934" w:rsidRPr="002615A4" w:rsidTr="00E834D3">
        <w:tc>
          <w:tcPr>
            <w:tcW w:w="5239" w:type="dxa"/>
          </w:tcPr>
          <w:p w:rsidR="00D71934" w:rsidRPr="00EB07C5" w:rsidRDefault="00D71934" w:rsidP="00466DFF">
            <w:pPr>
              <w:rPr>
                <w:szCs w:val="20"/>
              </w:rPr>
            </w:pPr>
            <w:r w:rsidRPr="00EB07C5">
              <w:rPr>
                <w:szCs w:val="20"/>
              </w:rPr>
              <w:t>- Flow: FT580limit</w:t>
            </w:r>
          </w:p>
        </w:tc>
        <w:tc>
          <w:tcPr>
            <w:tcW w:w="4331" w:type="dxa"/>
          </w:tcPr>
          <w:p w:rsidR="00D71934" w:rsidRPr="00EB07C5" w:rsidRDefault="00D71934" w:rsidP="002E4EFD">
            <w:pPr>
              <w:rPr>
                <w:szCs w:val="20"/>
              </w:rPr>
            </w:pPr>
          </w:p>
        </w:tc>
      </w:tr>
      <w:tr w:rsidR="00D71934" w:rsidRPr="002615A4" w:rsidTr="00E834D3">
        <w:tc>
          <w:tcPr>
            <w:tcW w:w="5239" w:type="dxa"/>
          </w:tcPr>
          <w:p w:rsidR="00D71934" w:rsidRPr="00EB07C5" w:rsidRDefault="00D71934" w:rsidP="00466DFF">
            <w:pPr>
              <w:rPr>
                <w:szCs w:val="20"/>
              </w:rPr>
            </w:pPr>
            <w:r w:rsidRPr="00EB07C5">
              <w:rPr>
                <w:szCs w:val="20"/>
              </w:rPr>
              <w:t>- Valve: CV600%opening, CV580%opening, CV-He-liquefier%opening, CV590%opening</w:t>
            </w:r>
          </w:p>
        </w:tc>
        <w:tc>
          <w:tcPr>
            <w:tcW w:w="4331" w:type="dxa"/>
          </w:tcPr>
          <w:p w:rsidR="00D71934" w:rsidRPr="002615A4" w:rsidRDefault="00D71934" w:rsidP="00466DFF"/>
        </w:tc>
      </w:tr>
      <w:tr w:rsidR="00D71934" w:rsidRPr="002615A4" w:rsidTr="00E834D3">
        <w:tc>
          <w:tcPr>
            <w:tcW w:w="5239" w:type="dxa"/>
          </w:tcPr>
          <w:p w:rsidR="00D71934" w:rsidRPr="00EB07C5" w:rsidRDefault="00D71934" w:rsidP="00466DFF">
            <w:pPr>
              <w:rPr>
                <w:szCs w:val="20"/>
              </w:rPr>
            </w:pPr>
            <w:r w:rsidRPr="00EB07C5">
              <w:rPr>
                <w:szCs w:val="20"/>
              </w:rPr>
              <w:t>- Mode: Regulation or Intermittent</w:t>
            </w:r>
          </w:p>
        </w:tc>
        <w:tc>
          <w:tcPr>
            <w:tcW w:w="4331" w:type="dxa"/>
          </w:tcPr>
          <w:p w:rsidR="00D71934" w:rsidRPr="002615A4" w:rsidRDefault="00D71934" w:rsidP="00466DFF"/>
        </w:tc>
      </w:tr>
      <w:tr w:rsidR="00D71934" w:rsidRPr="002615A4" w:rsidTr="00E834D3">
        <w:tc>
          <w:tcPr>
            <w:tcW w:w="5239" w:type="dxa"/>
          </w:tcPr>
          <w:p w:rsidR="00D71934" w:rsidRPr="00EB07C5" w:rsidRDefault="00D71934" w:rsidP="00466DFF">
            <w:pPr>
              <w:rPr>
                <w:szCs w:val="20"/>
              </w:rPr>
            </w:pPr>
            <w:r w:rsidRPr="00EB07C5">
              <w:rPr>
                <w:szCs w:val="20"/>
              </w:rPr>
              <w:t>- Helium supplier: Liquefier/Stop Liquefier or Dewar/Stop Dewar</w:t>
            </w:r>
          </w:p>
        </w:tc>
        <w:tc>
          <w:tcPr>
            <w:tcW w:w="4331" w:type="dxa"/>
          </w:tcPr>
          <w:p w:rsidR="00D71934" w:rsidRPr="00EC4E5B" w:rsidRDefault="00D71934" w:rsidP="00D71934">
            <w:pPr>
              <w:rPr>
                <w:lang w:val="en-GB"/>
              </w:rPr>
            </w:pPr>
          </w:p>
          <w:p w:rsidR="00D71934" w:rsidRPr="002615A4" w:rsidRDefault="00D71934" w:rsidP="00466DFF"/>
        </w:tc>
      </w:tr>
    </w:tbl>
    <w:p w:rsidR="005A2370" w:rsidRPr="00902EBC" w:rsidRDefault="005A2370" w:rsidP="00313734">
      <w:pPr>
        <w:jc w:val="both"/>
        <w:rPr>
          <w:szCs w:val="20"/>
        </w:rPr>
      </w:pPr>
    </w:p>
    <w:p w:rsidR="006071A6" w:rsidRPr="00902EBC" w:rsidRDefault="0023450B" w:rsidP="00313734">
      <w:pPr>
        <w:jc w:val="both"/>
        <w:rPr>
          <w:szCs w:val="20"/>
        </w:rPr>
      </w:pPr>
      <w:r>
        <w:rPr>
          <w:noProof/>
          <w:szCs w:val="20"/>
          <w:lang w:val="sv-SE" w:eastAsia="sv-SE"/>
        </w:rPr>
        <mc:AlternateContent>
          <mc:Choice Requires="wpg">
            <w:drawing>
              <wp:anchor distT="0" distB="0" distL="114300" distR="114300" simplePos="0" relativeHeight="273830400" behindDoc="0" locked="0" layoutInCell="1" allowOverlap="1">
                <wp:simplePos x="0" y="0"/>
                <wp:positionH relativeFrom="column">
                  <wp:posOffset>-316865</wp:posOffset>
                </wp:positionH>
                <wp:positionV relativeFrom="paragraph">
                  <wp:posOffset>16510</wp:posOffset>
                </wp:positionV>
                <wp:extent cx="6336030" cy="7218680"/>
                <wp:effectExtent l="6985" t="0" r="19685" b="13335"/>
                <wp:wrapNone/>
                <wp:docPr id="29451" name="Group 46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6030" cy="7218680"/>
                          <a:chOff x="919" y="4792"/>
                          <a:chExt cx="9978" cy="11368"/>
                        </a:xfrm>
                      </wpg:grpSpPr>
                      <wps:wsp>
                        <wps:cNvPr id="29452" name="Text Box 10415"/>
                        <wps:cNvSpPr txBox="1">
                          <a:spLocks noChangeArrowheads="1"/>
                        </wps:cNvSpPr>
                        <wps:spPr bwMode="auto">
                          <a:xfrm>
                            <a:off x="1456" y="15563"/>
                            <a:ext cx="1401" cy="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F0DEB" w:rsidRDefault="00862F6C" w:rsidP="009C2EC7">
                              <w:pPr>
                                <w:rPr>
                                  <w:rFonts w:asciiTheme="majorHAnsi" w:hAnsiTheme="majorHAnsi" w:cstheme="majorHAnsi"/>
                                  <w:sz w:val="18"/>
                                  <w:szCs w:val="18"/>
                                  <w:lang w:val="fr-FR"/>
                                </w:rPr>
                              </w:pPr>
                              <w:r>
                                <w:rPr>
                                  <w:rFonts w:asciiTheme="majorHAnsi" w:hAnsiTheme="majorHAnsi" w:cstheme="majorHAnsi"/>
                                  <w:sz w:val="18"/>
                                  <w:szCs w:val="18"/>
                                  <w:lang w:val="fr-FR"/>
                                </w:rPr>
                                <w:t>Stop</w:t>
                              </w:r>
                            </w:p>
                          </w:txbxContent>
                        </wps:txbx>
                        <wps:bodyPr rot="0" vert="horz" wrap="square" lIns="91440" tIns="45720" rIns="91440" bIns="45720" anchor="t" anchorCtr="0" upright="1">
                          <a:noAutofit/>
                        </wps:bodyPr>
                      </wps:wsp>
                      <wps:wsp>
                        <wps:cNvPr id="29453" name="AutoShape 1355"/>
                        <wps:cNvCnPr>
                          <a:cxnSpLocks noChangeShapeType="1"/>
                        </wps:cNvCnPr>
                        <wps:spPr bwMode="auto">
                          <a:xfrm>
                            <a:off x="4982" y="5008"/>
                            <a:ext cx="0" cy="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54" name="AutoShape 1380"/>
                        <wps:cNvCnPr>
                          <a:cxnSpLocks noChangeShapeType="1"/>
                        </wps:cNvCnPr>
                        <wps:spPr bwMode="auto">
                          <a:xfrm>
                            <a:off x="6270" y="7582"/>
                            <a:ext cx="850"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455" name="Text Box 1401"/>
                        <wps:cNvSpPr txBox="1">
                          <a:spLocks noChangeArrowheads="1"/>
                        </wps:cNvSpPr>
                        <wps:spPr bwMode="auto">
                          <a:xfrm>
                            <a:off x="1143" y="9709"/>
                            <a:ext cx="1344" cy="6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Default="00862F6C" w:rsidP="00A8458E">
                              <w:pPr>
                                <w:jc w:val="center"/>
                                <w:rPr>
                                  <w:rFonts w:asciiTheme="majorHAnsi" w:hAnsiTheme="majorHAnsi" w:cstheme="majorHAnsi"/>
                                  <w:sz w:val="18"/>
                                  <w:szCs w:val="18"/>
                                </w:rPr>
                              </w:pPr>
                              <w:r w:rsidRPr="008A5886">
                                <w:rPr>
                                  <w:rFonts w:asciiTheme="majorHAnsi" w:hAnsiTheme="majorHAnsi" w:cstheme="majorHAnsi"/>
                                  <w:sz w:val="18"/>
                                  <w:szCs w:val="18"/>
                                </w:rPr>
                                <w:t>Stop</w:t>
                              </w:r>
                              <w:r>
                                <w:rPr>
                                  <w:rFonts w:asciiTheme="majorHAnsi" w:hAnsiTheme="majorHAnsi" w:cstheme="majorHAnsi"/>
                                  <w:sz w:val="18"/>
                                  <w:szCs w:val="18"/>
                                </w:rPr>
                                <w:t xml:space="preserve"> Liquefier</w:t>
                              </w:r>
                            </w:p>
                            <w:p w:rsidR="00862F6C" w:rsidRPr="008A5886" w:rsidRDefault="00862F6C" w:rsidP="00A8458E">
                              <w:pPr>
                                <w:jc w:val="center"/>
                                <w:rPr>
                                  <w:rFonts w:asciiTheme="majorHAnsi" w:hAnsiTheme="majorHAnsi" w:cstheme="majorHAnsi"/>
                                  <w:sz w:val="18"/>
                                  <w:szCs w:val="18"/>
                                </w:rPr>
                              </w:pPr>
                              <w:r>
                                <w:rPr>
                                  <w:rFonts w:asciiTheme="majorHAnsi" w:hAnsiTheme="majorHAnsi" w:cstheme="majorHAnsi"/>
                                  <w:sz w:val="18"/>
                                  <w:szCs w:val="18"/>
                                </w:rPr>
                                <w:t>OR Stop</w:t>
                              </w:r>
                            </w:p>
                          </w:txbxContent>
                        </wps:txbx>
                        <wps:bodyPr rot="0" vert="horz" wrap="square" lIns="91440" tIns="45720" rIns="91440" bIns="45720" anchor="t" anchorCtr="0" upright="1">
                          <a:noAutofit/>
                        </wps:bodyPr>
                      </wps:wsp>
                      <wps:wsp>
                        <wps:cNvPr id="29456" name="AutoShape 1400"/>
                        <wps:cNvCnPr>
                          <a:cxnSpLocks noChangeShapeType="1"/>
                        </wps:cNvCnPr>
                        <wps:spPr bwMode="auto">
                          <a:xfrm>
                            <a:off x="2512" y="8528"/>
                            <a:ext cx="0" cy="232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57" name="AutoShape 2895"/>
                        <wps:cNvCnPr>
                          <a:cxnSpLocks noChangeShapeType="1"/>
                        </wps:cNvCnPr>
                        <wps:spPr bwMode="auto">
                          <a:xfrm rot="10800000">
                            <a:off x="2386" y="1028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58" name="Text Box 2897"/>
                        <wps:cNvSpPr txBox="1">
                          <a:spLocks noChangeArrowheads="1"/>
                        </wps:cNvSpPr>
                        <wps:spPr bwMode="auto">
                          <a:xfrm>
                            <a:off x="2545" y="8912"/>
                            <a:ext cx="1249" cy="3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383EDF">
                              <w:pPr>
                                <w:rPr>
                                  <w:rFonts w:asciiTheme="majorHAnsi" w:hAnsiTheme="majorHAnsi" w:cstheme="majorHAnsi"/>
                                  <w:sz w:val="18"/>
                                  <w:szCs w:val="18"/>
                                  <w:lang w:val="fr-FR"/>
                                </w:rPr>
                              </w:pPr>
                              <w:r w:rsidRPr="008A5886">
                                <w:rPr>
                                  <w:rFonts w:asciiTheme="majorHAnsi" w:hAnsiTheme="majorHAnsi" w:cstheme="majorHAnsi"/>
                                  <w:sz w:val="18"/>
                                  <w:szCs w:val="18"/>
                                  <w:lang w:val="fr-FR"/>
                                </w:rPr>
                                <w:t>Intermittent</w:t>
                              </w:r>
                            </w:p>
                          </w:txbxContent>
                        </wps:txbx>
                        <wps:bodyPr rot="0" vert="horz" wrap="square" lIns="91440" tIns="45720" rIns="91440" bIns="45720" anchor="t" anchorCtr="0" upright="1">
                          <a:noAutofit/>
                        </wps:bodyPr>
                      </wps:wsp>
                      <wps:wsp>
                        <wps:cNvPr id="29459" name="Text Box 1374"/>
                        <wps:cNvSpPr txBox="1">
                          <a:spLocks noChangeArrowheads="1"/>
                        </wps:cNvSpPr>
                        <wps:spPr bwMode="auto">
                          <a:xfrm>
                            <a:off x="7353" y="12782"/>
                            <a:ext cx="1970" cy="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163B1" w:rsidRDefault="00862F6C" w:rsidP="00313734">
                              <w:pPr>
                                <w:rPr>
                                  <w:rFonts w:asciiTheme="majorHAnsi" w:hAnsiTheme="majorHAnsi" w:cstheme="majorHAnsi"/>
                                  <w:sz w:val="18"/>
                                  <w:szCs w:val="18"/>
                                  <w:lang w:val="fr-FR"/>
                                </w:rPr>
                              </w:pPr>
                              <w:r>
                                <w:rPr>
                                  <w:rFonts w:asciiTheme="majorHAnsi" w:hAnsiTheme="majorHAnsi" w:cstheme="majorHAnsi"/>
                                  <w:sz w:val="18"/>
                                  <w:szCs w:val="18"/>
                                  <w:lang w:val="fr-FR"/>
                                </w:rPr>
                                <w:t>Stop Liquefier OR Stop</w:t>
                              </w:r>
                            </w:p>
                          </w:txbxContent>
                        </wps:txbx>
                        <wps:bodyPr rot="0" vert="horz" wrap="square" lIns="91440" tIns="45720" rIns="91440" bIns="45720" anchor="t" anchorCtr="0" upright="1">
                          <a:noAutofit/>
                        </wps:bodyPr>
                      </wps:wsp>
                      <wps:wsp>
                        <wps:cNvPr id="29460" name="AutoShape 3780"/>
                        <wps:cNvCnPr>
                          <a:cxnSpLocks noChangeShapeType="1"/>
                        </wps:cNvCnPr>
                        <wps:spPr bwMode="auto">
                          <a:xfrm>
                            <a:off x="10885" y="7190"/>
                            <a:ext cx="0" cy="54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61" name="AutoShape 6880"/>
                        <wps:cNvCnPr>
                          <a:cxnSpLocks noChangeShapeType="1"/>
                        </wps:cNvCnPr>
                        <wps:spPr bwMode="auto">
                          <a:xfrm>
                            <a:off x="6286" y="7570"/>
                            <a:ext cx="0" cy="504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62" name="Text Box 1354"/>
                        <wps:cNvSpPr txBox="1">
                          <a:spLocks noChangeArrowheads="1"/>
                        </wps:cNvSpPr>
                        <wps:spPr bwMode="auto">
                          <a:xfrm>
                            <a:off x="2599" y="5576"/>
                            <a:ext cx="4039" cy="3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313734">
                              <w:pPr>
                                <w:rPr>
                                  <w:rFonts w:asciiTheme="majorHAnsi" w:hAnsiTheme="majorHAnsi" w:cstheme="majorHAnsi"/>
                                  <w:sz w:val="18"/>
                                  <w:szCs w:val="18"/>
                                </w:rPr>
                              </w:pPr>
                              <w:r w:rsidRPr="008A5886">
                                <w:rPr>
                                  <w:rFonts w:asciiTheme="majorHAnsi" w:hAnsiTheme="majorHAnsi" w:cstheme="majorHAnsi"/>
                                  <w:sz w:val="18"/>
                                  <w:szCs w:val="18"/>
                                </w:rPr>
                                <w:t xml:space="preserve">Regulation </w:t>
                              </w:r>
                              <w:r>
                                <w:rPr>
                                  <w:rFonts w:asciiTheme="majorHAnsi" w:hAnsiTheme="majorHAnsi" w:cstheme="majorHAnsi"/>
                                  <w:sz w:val="18"/>
                                  <w:szCs w:val="18"/>
                                </w:rPr>
                                <w:t>&amp; Liquefier &amp; Validation</w:t>
                              </w:r>
                            </w:p>
                          </w:txbxContent>
                        </wps:txbx>
                        <wps:bodyPr rot="0" vert="horz" wrap="square" lIns="91440" tIns="45720" rIns="91440" bIns="45720" anchor="t" anchorCtr="0" upright="1">
                          <a:noAutofit/>
                        </wps:bodyPr>
                      </wps:wsp>
                      <wps:wsp>
                        <wps:cNvPr id="29463" name="Text Box 8727"/>
                        <wps:cNvSpPr txBox="1">
                          <a:spLocks noChangeArrowheads="1"/>
                        </wps:cNvSpPr>
                        <wps:spPr bwMode="auto">
                          <a:xfrm>
                            <a:off x="9463" y="12430"/>
                            <a:ext cx="1230" cy="3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9B2B57">
                              <w:pPr>
                                <w:rPr>
                                  <w:rFonts w:asciiTheme="majorHAnsi" w:hAnsiTheme="majorHAnsi" w:cstheme="majorHAnsi"/>
                                  <w:sz w:val="18"/>
                                  <w:szCs w:val="18"/>
                                  <w:lang w:val="fr-FR"/>
                                </w:rPr>
                              </w:pPr>
                              <w:r>
                                <w:rPr>
                                  <w:rFonts w:asciiTheme="majorHAnsi" w:hAnsiTheme="majorHAnsi" w:cstheme="majorHAnsi"/>
                                  <w:sz w:val="18"/>
                                  <w:szCs w:val="18"/>
                                </w:rPr>
                                <w:t>Regulation</w:t>
                              </w:r>
                            </w:p>
                          </w:txbxContent>
                        </wps:txbx>
                        <wps:bodyPr rot="0" vert="horz" wrap="square" lIns="91440" tIns="45720" rIns="91440" bIns="45720" anchor="t" anchorCtr="0" upright="1">
                          <a:noAutofit/>
                        </wps:bodyPr>
                      </wps:wsp>
                      <wps:wsp>
                        <wps:cNvPr id="29464" name="Text Box 8731"/>
                        <wps:cNvSpPr txBox="1">
                          <a:spLocks noChangeArrowheads="1"/>
                        </wps:cNvSpPr>
                        <wps:spPr bwMode="auto">
                          <a:xfrm>
                            <a:off x="2747" y="6804"/>
                            <a:ext cx="3150" cy="3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261F8C" w:rsidRDefault="00862F6C" w:rsidP="009B2B57">
                              <w:pPr>
                                <w:rPr>
                                  <w:rFonts w:asciiTheme="majorHAnsi" w:hAnsiTheme="majorHAnsi" w:cstheme="majorHAnsi"/>
                                  <w:sz w:val="18"/>
                                  <w:szCs w:val="18"/>
                                  <w:lang w:val="fr-FR"/>
                                </w:rPr>
                              </w:pPr>
                              <w:r>
                                <w:rPr>
                                  <w:rFonts w:asciiTheme="majorHAnsi" w:hAnsiTheme="majorHAnsi" w:cstheme="majorHAnsi"/>
                                  <w:sz w:val="18"/>
                                  <w:szCs w:val="18"/>
                                  <w:lang w:val="fr-FR"/>
                                </w:rPr>
                                <w:t>CV580 fully opened</w:t>
                              </w:r>
                            </w:p>
                          </w:txbxContent>
                        </wps:txbx>
                        <wps:bodyPr rot="0" vert="horz" wrap="square" lIns="91440" tIns="45720" rIns="91440" bIns="45720" anchor="t" anchorCtr="0" upright="1">
                          <a:noAutofit/>
                        </wps:bodyPr>
                      </wps:wsp>
                      <wps:wsp>
                        <wps:cNvPr id="29465" name="Text Box 8739"/>
                        <wps:cNvSpPr txBox="1">
                          <a:spLocks noChangeArrowheads="1"/>
                        </wps:cNvSpPr>
                        <wps:spPr bwMode="auto">
                          <a:xfrm>
                            <a:off x="2480" y="13726"/>
                            <a:ext cx="1680" cy="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F66C77">
                              <w:pPr>
                                <w:rPr>
                                  <w:rFonts w:asciiTheme="majorHAnsi" w:hAnsiTheme="majorHAnsi" w:cstheme="majorHAnsi"/>
                                  <w:sz w:val="18"/>
                                  <w:szCs w:val="18"/>
                                </w:rPr>
                              </w:pPr>
                              <w:r>
                                <w:rPr>
                                  <w:rFonts w:asciiTheme="majorHAnsi" w:hAnsiTheme="majorHAnsi" w:cstheme="majorHAnsi"/>
                                  <w:sz w:val="18"/>
                                  <w:szCs w:val="18"/>
                                </w:rPr>
                                <w:t>CV600 closed</w:t>
                              </w:r>
                            </w:p>
                          </w:txbxContent>
                        </wps:txbx>
                        <wps:bodyPr rot="0" vert="horz" wrap="square" lIns="91440" tIns="45720" rIns="91440" bIns="45720" anchor="t" anchorCtr="0" upright="1">
                          <a:noAutofit/>
                        </wps:bodyPr>
                      </wps:wsp>
                      <wps:wsp>
                        <wps:cNvPr id="29466" name="Text Box 1361"/>
                        <wps:cNvSpPr txBox="1">
                          <a:spLocks noChangeArrowheads="1"/>
                        </wps:cNvSpPr>
                        <wps:spPr bwMode="auto">
                          <a:xfrm>
                            <a:off x="7364" y="7258"/>
                            <a:ext cx="2383" cy="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313734">
                              <w:pPr>
                                <w:rPr>
                                  <w:rFonts w:asciiTheme="majorHAnsi" w:hAnsiTheme="majorHAnsi" w:cstheme="majorHAnsi"/>
                                  <w:sz w:val="18"/>
                                  <w:szCs w:val="18"/>
                                </w:rPr>
                              </w:pPr>
                              <w:r w:rsidRPr="008A5886">
                                <w:rPr>
                                  <w:rFonts w:asciiTheme="majorHAnsi" w:hAnsiTheme="majorHAnsi" w:cstheme="majorHAnsi"/>
                                  <w:sz w:val="18"/>
                                  <w:szCs w:val="18"/>
                                </w:rPr>
                                <w:t>LT600 &lt; LT600mini</w:t>
                              </w:r>
                              <w:r>
                                <w:rPr>
                                  <w:rFonts w:asciiTheme="majorHAnsi" w:hAnsiTheme="majorHAnsi" w:cstheme="majorHAnsi"/>
                                  <w:sz w:val="18"/>
                                  <w:szCs w:val="18"/>
                                </w:rPr>
                                <w:t xml:space="preserve">  OR Stop</w:t>
                              </w:r>
                            </w:p>
                          </w:txbxContent>
                        </wps:txbx>
                        <wps:bodyPr rot="0" vert="horz" wrap="square" lIns="91440" tIns="45720" rIns="91440" bIns="45720" anchor="t" anchorCtr="0" upright="1">
                          <a:noAutofit/>
                        </wps:bodyPr>
                      </wps:wsp>
                      <wps:wsp>
                        <wps:cNvPr id="29467" name="AutoShape 1360"/>
                        <wps:cNvCnPr>
                          <a:cxnSpLocks noChangeShapeType="1"/>
                        </wps:cNvCnPr>
                        <wps:spPr bwMode="auto">
                          <a:xfrm>
                            <a:off x="7225" y="5525"/>
                            <a:ext cx="0" cy="873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68" name="AutoShape 1359"/>
                        <wps:cNvCnPr>
                          <a:cxnSpLocks noChangeShapeType="1"/>
                        </wps:cNvCnPr>
                        <wps:spPr bwMode="auto">
                          <a:xfrm>
                            <a:off x="7102" y="742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69" name="AutoShape 1353"/>
                        <wps:cNvCnPr>
                          <a:cxnSpLocks noChangeShapeType="1"/>
                        </wps:cNvCnPr>
                        <wps:spPr bwMode="auto">
                          <a:xfrm>
                            <a:off x="2534" y="5523"/>
                            <a:ext cx="0" cy="62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70" name="AutoShape 1352"/>
                        <wps:cNvCnPr>
                          <a:cxnSpLocks noChangeShapeType="1"/>
                        </wps:cNvCnPr>
                        <wps:spPr bwMode="auto">
                          <a:xfrm>
                            <a:off x="2420" y="5814"/>
                            <a:ext cx="21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71" name="AutoShape 8746"/>
                        <wps:cNvCnPr>
                          <a:cxnSpLocks noChangeShapeType="1"/>
                        </wps:cNvCnPr>
                        <wps:spPr bwMode="auto">
                          <a:xfrm>
                            <a:off x="2526" y="5518"/>
                            <a:ext cx="470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9472" name="Group 8858"/>
                        <wpg:cNvGrpSpPr>
                          <a:grpSpLocks/>
                        </wpg:cNvGrpSpPr>
                        <wpg:grpSpPr bwMode="auto">
                          <a:xfrm>
                            <a:off x="4683" y="4792"/>
                            <a:ext cx="595" cy="580"/>
                            <a:chOff x="2109" y="3597"/>
                            <a:chExt cx="595" cy="580"/>
                          </a:xfrm>
                        </wpg:grpSpPr>
                        <wps:wsp>
                          <wps:cNvPr id="29473" name="Oval 8859"/>
                          <wps:cNvSpPr>
                            <a:spLocks noChangeArrowheads="1"/>
                          </wps:cNvSpPr>
                          <wps:spPr bwMode="auto">
                            <a:xfrm>
                              <a:off x="2109" y="3630"/>
                              <a:ext cx="595" cy="547"/>
                            </a:xfrm>
                            <a:prstGeom prst="ellipse">
                              <a:avLst/>
                            </a:prstGeom>
                            <a:solidFill>
                              <a:srgbClr val="FFFFFF"/>
                            </a:solidFill>
                            <a:ln w="1270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29474" name="Text Box 8860"/>
                          <wps:cNvSpPr txBox="1">
                            <a:spLocks noChangeArrowheads="1"/>
                          </wps:cNvSpPr>
                          <wps:spPr bwMode="auto">
                            <a:xfrm>
                              <a:off x="2189" y="3597"/>
                              <a:ext cx="470"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44450">
                                  <a:solidFill>
                                    <a:srgbClr val="4A7EBB"/>
                                  </a:solidFill>
                                  <a:miter lim="800000"/>
                                  <a:headEnd/>
                                  <a:tailEnd/>
                                </a14:hiddenLine>
                              </a:ext>
                            </a:extLst>
                          </wps:spPr>
                          <wps:txbx>
                            <w:txbxContent>
                              <w:p w:rsidR="00862F6C" w:rsidRPr="0071496C" w:rsidRDefault="00862F6C" w:rsidP="0071496C">
                                <w:pPr>
                                  <w:rPr>
                                    <w:rFonts w:asciiTheme="majorHAnsi" w:hAnsiTheme="majorHAnsi" w:cstheme="majorHAnsi"/>
                                    <w:lang w:val="fr-FR"/>
                                  </w:rPr>
                                </w:pPr>
                                <w:r w:rsidRPr="0071496C">
                                  <w:rPr>
                                    <w:rFonts w:asciiTheme="majorHAnsi" w:hAnsiTheme="majorHAnsi" w:cstheme="majorHAnsi"/>
                                    <w:lang w:val="fr-FR"/>
                                  </w:rPr>
                                  <w:t>A</w:t>
                                </w:r>
                              </w:p>
                            </w:txbxContent>
                          </wps:txbx>
                          <wps:bodyPr rot="0" vert="horz" wrap="square" lIns="91440" tIns="91440" rIns="91440" bIns="91440" anchor="t" anchorCtr="0" upright="1">
                            <a:noAutofit/>
                          </wps:bodyPr>
                        </wps:wsp>
                      </wpg:grpSp>
                      <wpg:grpSp>
                        <wpg:cNvPr id="29475" name="Group 8890"/>
                        <wpg:cNvGrpSpPr>
                          <a:grpSpLocks/>
                        </wpg:cNvGrpSpPr>
                        <wpg:grpSpPr bwMode="auto">
                          <a:xfrm>
                            <a:off x="919" y="4818"/>
                            <a:ext cx="595" cy="580"/>
                            <a:chOff x="2109" y="3597"/>
                            <a:chExt cx="595" cy="580"/>
                          </a:xfrm>
                        </wpg:grpSpPr>
                        <wps:wsp>
                          <wps:cNvPr id="29476" name="Oval 8891"/>
                          <wps:cNvSpPr>
                            <a:spLocks noChangeArrowheads="1"/>
                          </wps:cNvSpPr>
                          <wps:spPr bwMode="auto">
                            <a:xfrm>
                              <a:off x="2109" y="3630"/>
                              <a:ext cx="595" cy="547"/>
                            </a:xfrm>
                            <a:prstGeom prst="ellipse">
                              <a:avLst/>
                            </a:prstGeom>
                            <a:solidFill>
                              <a:srgbClr val="FFFFFF"/>
                            </a:solidFill>
                            <a:ln w="1270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29477" name="Text Box 8892"/>
                          <wps:cNvSpPr txBox="1">
                            <a:spLocks noChangeArrowheads="1"/>
                          </wps:cNvSpPr>
                          <wps:spPr bwMode="auto">
                            <a:xfrm>
                              <a:off x="2189" y="3597"/>
                              <a:ext cx="470"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44450">
                                  <a:solidFill>
                                    <a:srgbClr val="4A7EBB"/>
                                  </a:solidFill>
                                  <a:miter lim="800000"/>
                                  <a:headEnd/>
                                  <a:tailEnd/>
                                </a14:hiddenLine>
                              </a:ext>
                            </a:extLst>
                          </wps:spPr>
                          <wps:txbx>
                            <w:txbxContent>
                              <w:p w:rsidR="00862F6C" w:rsidRPr="0071496C" w:rsidRDefault="00862F6C" w:rsidP="00117E48">
                                <w:pPr>
                                  <w:rPr>
                                    <w:rFonts w:asciiTheme="majorHAnsi" w:hAnsiTheme="majorHAnsi" w:cstheme="majorHAnsi"/>
                                    <w:lang w:val="fr-FR"/>
                                  </w:rPr>
                                </w:pPr>
                                <w:r>
                                  <w:rPr>
                                    <w:rFonts w:asciiTheme="majorHAnsi" w:hAnsiTheme="majorHAnsi" w:cstheme="majorHAnsi"/>
                                    <w:lang w:val="fr-FR"/>
                                  </w:rPr>
                                  <w:t>C</w:t>
                                </w:r>
                              </w:p>
                            </w:txbxContent>
                          </wps:txbx>
                          <wps:bodyPr rot="0" vert="horz" wrap="square" lIns="91440" tIns="91440" rIns="91440" bIns="91440" anchor="t" anchorCtr="0" upright="1">
                            <a:noAutofit/>
                          </wps:bodyPr>
                        </wps:wsp>
                      </wpg:grpSp>
                      <wps:wsp>
                        <wps:cNvPr id="29478" name="AutoShape 8897"/>
                        <wps:cNvCnPr>
                          <a:cxnSpLocks noChangeShapeType="1"/>
                        </wps:cNvCnPr>
                        <wps:spPr bwMode="auto">
                          <a:xfrm>
                            <a:off x="7222" y="11074"/>
                            <a:ext cx="3572"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479" name="AutoShape 8898"/>
                        <wps:cNvCnPr>
                          <a:cxnSpLocks noChangeShapeType="1"/>
                        </wps:cNvCnPr>
                        <wps:spPr bwMode="auto">
                          <a:xfrm rot="5400000">
                            <a:off x="9301" y="12752"/>
                            <a:ext cx="22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80" name="Text Box 1379"/>
                        <wps:cNvSpPr txBox="1">
                          <a:spLocks noChangeArrowheads="1"/>
                        </wps:cNvSpPr>
                        <wps:spPr bwMode="auto">
                          <a:xfrm>
                            <a:off x="7197" y="11108"/>
                            <a:ext cx="2392"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313734">
                              <w:pPr>
                                <w:rPr>
                                  <w:rFonts w:asciiTheme="majorHAnsi" w:hAnsiTheme="majorHAnsi" w:cstheme="majorHAnsi"/>
                                  <w:sz w:val="18"/>
                                  <w:szCs w:val="18"/>
                                </w:rPr>
                              </w:pPr>
                              <w:r>
                                <w:rPr>
                                  <w:rFonts w:asciiTheme="majorHAnsi" w:hAnsiTheme="majorHAnsi" w:cstheme="majorHAnsi"/>
                                  <w:sz w:val="18"/>
                                  <w:szCs w:val="18"/>
                                </w:rPr>
                                <w:t>LT600 &gt; LT600 M</w:t>
                              </w:r>
                              <w:r w:rsidRPr="008A5886">
                                <w:rPr>
                                  <w:rFonts w:asciiTheme="majorHAnsi" w:hAnsiTheme="majorHAnsi" w:cstheme="majorHAnsi"/>
                                  <w:sz w:val="18"/>
                                  <w:szCs w:val="18"/>
                                </w:rPr>
                                <w:t>axi</w:t>
                              </w:r>
                              <w:r>
                                <w:rPr>
                                  <w:rFonts w:asciiTheme="majorHAnsi" w:hAnsiTheme="majorHAnsi" w:cstheme="majorHAnsi"/>
                                  <w:sz w:val="18"/>
                                  <w:szCs w:val="18"/>
                                </w:rPr>
                                <w:t xml:space="preserve"> OR Stop </w:t>
                              </w:r>
                            </w:p>
                          </w:txbxContent>
                        </wps:txbx>
                        <wps:bodyPr rot="0" vert="horz" wrap="square" lIns="91440" tIns="45720" rIns="91440" bIns="45720" anchor="t" anchorCtr="0" upright="1">
                          <a:noAutofit/>
                        </wps:bodyPr>
                      </wps:wsp>
                      <wps:wsp>
                        <wps:cNvPr id="29481" name="AutoShape 1377"/>
                        <wps:cNvCnPr>
                          <a:cxnSpLocks noChangeShapeType="1"/>
                        </wps:cNvCnPr>
                        <wps:spPr bwMode="auto">
                          <a:xfrm>
                            <a:off x="7114" y="1121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82" name="AutoShape 8900"/>
                        <wps:cNvCnPr>
                          <a:cxnSpLocks noChangeShapeType="1"/>
                        </wps:cNvCnPr>
                        <wps:spPr bwMode="auto">
                          <a:xfrm rot="5400000">
                            <a:off x="9405" y="1106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83" name="Text Box 10281"/>
                        <wps:cNvSpPr txBox="1">
                          <a:spLocks noChangeArrowheads="1"/>
                        </wps:cNvSpPr>
                        <wps:spPr bwMode="auto">
                          <a:xfrm>
                            <a:off x="2485" y="12077"/>
                            <a:ext cx="3150" cy="3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DD6EA3" w:rsidRDefault="00862F6C" w:rsidP="00261F8C">
                              <w:pPr>
                                <w:rPr>
                                  <w:rFonts w:asciiTheme="majorHAnsi" w:hAnsiTheme="majorHAnsi" w:cstheme="majorHAnsi"/>
                                  <w:sz w:val="18"/>
                                  <w:szCs w:val="18"/>
                                  <w:lang w:val="fr-FR"/>
                                </w:rPr>
                              </w:pPr>
                              <w:r>
                                <w:rPr>
                                  <w:rFonts w:asciiTheme="majorHAnsi" w:hAnsiTheme="majorHAnsi" w:cstheme="majorHAnsi"/>
                                  <w:sz w:val="18"/>
                                  <w:szCs w:val="18"/>
                                  <w:lang w:val="fr-FR"/>
                                </w:rPr>
                                <w:t>CV-He-liquefier closed</w:t>
                              </w:r>
                            </w:p>
                          </w:txbxContent>
                        </wps:txbx>
                        <wps:bodyPr rot="0" vert="horz" wrap="square" lIns="91440" tIns="45720" rIns="91440" bIns="45720" anchor="t" anchorCtr="0" upright="1">
                          <a:noAutofit/>
                        </wps:bodyPr>
                      </wps:wsp>
                      <wps:wsp>
                        <wps:cNvPr id="29484" name="AutoShape 10282"/>
                        <wps:cNvCnPr>
                          <a:cxnSpLocks noChangeShapeType="1"/>
                        </wps:cNvCnPr>
                        <wps:spPr bwMode="auto">
                          <a:xfrm rot="5400000">
                            <a:off x="2643" y="968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85" name="Rectangle 10286"/>
                        <wps:cNvSpPr>
                          <a:spLocks noChangeArrowheads="1"/>
                        </wps:cNvSpPr>
                        <wps:spPr bwMode="auto">
                          <a:xfrm>
                            <a:off x="1662" y="10558"/>
                            <a:ext cx="1354" cy="1474"/>
                          </a:xfrm>
                          <a:prstGeom prst="rect">
                            <a:avLst/>
                          </a:prstGeom>
                          <a:solidFill>
                            <a:srgbClr val="FFFFFF"/>
                          </a:solidFill>
                          <a:ln w="9525">
                            <a:solidFill>
                              <a:srgbClr val="000000"/>
                            </a:solidFill>
                            <a:miter lim="800000"/>
                            <a:headEnd/>
                            <a:tailEnd/>
                          </a:ln>
                        </wps:spPr>
                        <wps:txbx>
                          <w:txbxContent>
                            <w:p w:rsidR="00862F6C" w:rsidRPr="009B2B57" w:rsidRDefault="00862F6C" w:rsidP="00C00361">
                              <w:pPr>
                                <w:jc w:val="center"/>
                                <w:rPr>
                                  <w:rFonts w:asciiTheme="majorHAnsi" w:hAnsiTheme="majorHAnsi" w:cstheme="majorHAnsi"/>
                                  <w:sz w:val="18"/>
                                  <w:szCs w:val="18"/>
                                  <w:lang w:val="fr-FR"/>
                                </w:rPr>
                              </w:pPr>
                              <w:r>
                                <w:rPr>
                                  <w:rFonts w:asciiTheme="majorHAnsi" w:hAnsiTheme="majorHAnsi" w:cstheme="majorHAnsi"/>
                                  <w:sz w:val="18"/>
                                  <w:szCs w:val="18"/>
                                  <w:lang w:val="fr-FR"/>
                                </w:rPr>
                                <w:t>Liquefier valve closing</w:t>
                              </w:r>
                            </w:p>
                          </w:txbxContent>
                        </wps:txbx>
                        <wps:bodyPr rot="0" vert="horz" wrap="square" lIns="91440" tIns="45720" rIns="91440" bIns="45720" anchor="t" anchorCtr="0" upright="1">
                          <a:noAutofit/>
                        </wps:bodyPr>
                      </wps:wsp>
                      <wps:wsp>
                        <wps:cNvPr id="29486" name="Text Box 10287"/>
                        <wps:cNvSpPr txBox="1">
                          <a:spLocks noChangeArrowheads="1"/>
                        </wps:cNvSpPr>
                        <wps:spPr bwMode="auto">
                          <a:xfrm>
                            <a:off x="3011" y="10554"/>
                            <a:ext cx="2628" cy="1472"/>
                          </a:xfrm>
                          <a:prstGeom prst="rect">
                            <a:avLst/>
                          </a:prstGeom>
                          <a:solidFill>
                            <a:srgbClr val="FFFFFF"/>
                          </a:solidFill>
                          <a:ln w="9525">
                            <a:solidFill>
                              <a:srgbClr val="000000"/>
                            </a:solidFill>
                            <a:miter lim="800000"/>
                            <a:headEnd/>
                            <a:tailEnd/>
                          </a:ln>
                        </wps:spPr>
                        <wps:txbx>
                          <w:txbxContent>
                            <w:p w:rsidR="00862F6C" w:rsidRDefault="00862F6C" w:rsidP="00C00361">
                              <w:pPr>
                                <w:rPr>
                                  <w:rFonts w:asciiTheme="majorHAnsi" w:hAnsiTheme="majorHAnsi" w:cstheme="majorHAnsi"/>
                                  <w:sz w:val="18"/>
                                  <w:szCs w:val="18"/>
                                </w:rPr>
                              </w:pPr>
                              <w:r>
                                <w:rPr>
                                  <w:rFonts w:asciiTheme="majorHAnsi" w:hAnsiTheme="majorHAnsi" w:cstheme="majorHAnsi"/>
                                  <w:sz w:val="18"/>
                                  <w:szCs w:val="18"/>
                                </w:rPr>
                                <w:t>Close CV-He-liquefier</w:t>
                              </w:r>
                            </w:p>
                            <w:p w:rsidR="00862F6C" w:rsidRDefault="00862F6C" w:rsidP="00F2445E">
                              <w:pPr>
                                <w:spacing w:before="40"/>
                                <w:rPr>
                                  <w:rFonts w:asciiTheme="majorHAnsi" w:hAnsiTheme="majorHAnsi" w:cstheme="majorHAnsi"/>
                                  <w:sz w:val="18"/>
                                  <w:szCs w:val="18"/>
                                </w:rPr>
                              </w:pPr>
                              <w:r>
                                <w:rPr>
                                  <w:rFonts w:asciiTheme="majorHAnsi" w:hAnsiTheme="majorHAnsi" w:cstheme="majorHAnsi"/>
                                  <w:sz w:val="18"/>
                                  <w:szCs w:val="18"/>
                                </w:rPr>
                                <w:t>CV580 regulated</w:t>
                              </w:r>
                            </w:p>
                            <w:p w:rsidR="00862F6C" w:rsidRDefault="00862F6C" w:rsidP="00C00361">
                              <w:pPr>
                                <w:rPr>
                                  <w:rFonts w:asciiTheme="majorHAnsi" w:hAnsiTheme="majorHAnsi" w:cstheme="majorHAnsi"/>
                                  <w:sz w:val="18"/>
                                  <w:szCs w:val="18"/>
                                </w:rPr>
                              </w:pPr>
                              <w:r>
                                <w:rPr>
                                  <w:rFonts w:asciiTheme="majorHAnsi" w:hAnsiTheme="majorHAnsi" w:cstheme="majorHAnsi"/>
                                  <w:sz w:val="18"/>
                                  <w:szCs w:val="18"/>
                                </w:rPr>
                                <w:t>PT600=PT600setpoint</w:t>
                              </w:r>
                            </w:p>
                            <w:p w:rsidR="00862F6C" w:rsidRPr="008A5886" w:rsidRDefault="00862F6C" w:rsidP="00F2445E">
                              <w:pPr>
                                <w:spacing w:before="40"/>
                                <w:rPr>
                                  <w:rFonts w:asciiTheme="majorHAnsi" w:hAnsiTheme="majorHAnsi" w:cstheme="majorHAnsi"/>
                                  <w:sz w:val="18"/>
                                  <w:szCs w:val="18"/>
                                </w:rPr>
                              </w:pPr>
                              <w:r w:rsidRPr="008A5886">
                                <w:rPr>
                                  <w:rFonts w:asciiTheme="majorHAnsi" w:hAnsiTheme="majorHAnsi" w:cstheme="majorHAnsi"/>
                                  <w:sz w:val="18"/>
                                  <w:szCs w:val="18"/>
                                </w:rPr>
                                <w:t>CV600 regulated</w:t>
                              </w:r>
                            </w:p>
                            <w:p w:rsidR="00862F6C" w:rsidRDefault="00862F6C" w:rsidP="00C00361">
                              <w:pPr>
                                <w:rPr>
                                  <w:rFonts w:asciiTheme="majorHAnsi" w:hAnsiTheme="majorHAnsi" w:cstheme="majorHAnsi"/>
                                  <w:sz w:val="18"/>
                                  <w:szCs w:val="18"/>
                                </w:rPr>
                              </w:pPr>
                              <w:r w:rsidRPr="008A5886">
                                <w:rPr>
                                  <w:rFonts w:asciiTheme="majorHAnsi" w:hAnsiTheme="majorHAnsi" w:cstheme="majorHAnsi"/>
                                  <w:sz w:val="18"/>
                                  <w:szCs w:val="18"/>
                                </w:rPr>
                                <w:t>LT600=LT600setPoint</w:t>
                              </w:r>
                            </w:p>
                            <w:p w:rsidR="00862F6C" w:rsidRPr="008A5886" w:rsidRDefault="00862F6C" w:rsidP="00C00361">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9487" name="AutoShape 10291"/>
                        <wps:cNvCnPr>
                          <a:cxnSpLocks noChangeShapeType="1"/>
                        </wps:cNvCnPr>
                        <wps:spPr bwMode="auto">
                          <a:xfrm>
                            <a:off x="1205" y="15472"/>
                            <a:ext cx="4706"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488" name="Text Box 10293"/>
                        <wps:cNvSpPr txBox="1">
                          <a:spLocks noChangeArrowheads="1"/>
                        </wps:cNvSpPr>
                        <wps:spPr bwMode="auto">
                          <a:xfrm>
                            <a:off x="2992" y="14147"/>
                            <a:ext cx="2700" cy="1020"/>
                          </a:xfrm>
                          <a:prstGeom prst="rect">
                            <a:avLst/>
                          </a:prstGeom>
                          <a:solidFill>
                            <a:srgbClr val="FFFFFF"/>
                          </a:solidFill>
                          <a:ln w="9525">
                            <a:solidFill>
                              <a:srgbClr val="000000"/>
                            </a:solidFill>
                            <a:miter lim="800000"/>
                            <a:headEnd/>
                            <a:tailEnd/>
                          </a:ln>
                        </wps:spPr>
                        <wps:txbx>
                          <w:txbxContent>
                            <w:p w:rsidR="00862F6C" w:rsidRPr="008A5886" w:rsidRDefault="00862F6C" w:rsidP="00E16726">
                              <w:pPr>
                                <w:rPr>
                                  <w:rFonts w:asciiTheme="majorHAnsi" w:hAnsiTheme="majorHAnsi" w:cstheme="majorHAnsi"/>
                                  <w:sz w:val="18"/>
                                  <w:szCs w:val="18"/>
                                </w:rPr>
                              </w:pPr>
                              <w:r>
                                <w:rPr>
                                  <w:rFonts w:asciiTheme="majorHAnsi" w:hAnsiTheme="majorHAnsi" w:cstheme="majorHAnsi"/>
                                  <w:sz w:val="18"/>
                                  <w:szCs w:val="18"/>
                                </w:rPr>
                                <w:t>FV601 opened</w:t>
                              </w:r>
                            </w:p>
                            <w:p w:rsidR="00862F6C" w:rsidRDefault="00862F6C" w:rsidP="00E16726">
                              <w:pPr>
                                <w:rPr>
                                  <w:rFonts w:asciiTheme="majorHAnsi" w:hAnsiTheme="majorHAnsi" w:cstheme="majorHAnsi"/>
                                  <w:sz w:val="18"/>
                                  <w:szCs w:val="18"/>
                                </w:rPr>
                              </w:pPr>
                              <w:r>
                                <w:rPr>
                                  <w:rFonts w:asciiTheme="majorHAnsi" w:hAnsiTheme="majorHAnsi" w:cstheme="majorHAnsi"/>
                                  <w:sz w:val="18"/>
                                  <w:szCs w:val="18"/>
                                </w:rPr>
                                <w:t>CV580 regulated</w:t>
                              </w:r>
                            </w:p>
                            <w:p w:rsidR="00862F6C" w:rsidRDefault="00862F6C" w:rsidP="00E16726">
                              <w:pPr>
                                <w:rPr>
                                  <w:rFonts w:asciiTheme="majorHAnsi" w:hAnsiTheme="majorHAnsi" w:cstheme="majorHAnsi"/>
                                  <w:sz w:val="18"/>
                                  <w:szCs w:val="18"/>
                                </w:rPr>
                              </w:pPr>
                              <w:r>
                                <w:rPr>
                                  <w:rFonts w:asciiTheme="majorHAnsi" w:hAnsiTheme="majorHAnsi" w:cstheme="majorHAnsi"/>
                                  <w:sz w:val="18"/>
                                  <w:szCs w:val="18"/>
                                </w:rPr>
                                <w:t>PT600=PT600setpoint</w:t>
                              </w:r>
                            </w:p>
                          </w:txbxContent>
                        </wps:txbx>
                        <wps:bodyPr rot="0" vert="horz" wrap="square" lIns="91440" tIns="45720" rIns="91440" bIns="45720" anchor="t" anchorCtr="0" upright="1">
                          <a:noAutofit/>
                        </wps:bodyPr>
                      </wps:wsp>
                      <wps:wsp>
                        <wps:cNvPr id="29489" name="Text Box 10297"/>
                        <wps:cNvSpPr txBox="1">
                          <a:spLocks noChangeArrowheads="1"/>
                        </wps:cNvSpPr>
                        <wps:spPr bwMode="auto">
                          <a:xfrm>
                            <a:off x="7259" y="13805"/>
                            <a:ext cx="2117"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F0DEB" w:rsidRDefault="00862F6C" w:rsidP="00E16726">
                              <w:pPr>
                                <w:rPr>
                                  <w:rFonts w:asciiTheme="majorHAnsi" w:hAnsiTheme="majorHAnsi" w:cstheme="majorHAnsi"/>
                                  <w:sz w:val="18"/>
                                  <w:szCs w:val="18"/>
                                  <w:lang w:val="fr-FR"/>
                                </w:rPr>
                              </w:pPr>
                              <w:r>
                                <w:rPr>
                                  <w:rFonts w:asciiTheme="majorHAnsi" w:hAnsiTheme="majorHAnsi" w:cstheme="majorHAnsi"/>
                                  <w:sz w:val="18"/>
                                  <w:szCs w:val="18"/>
                                  <w:lang w:val="fr-FR"/>
                                </w:rPr>
                                <w:t>CV-He-liquefier closed</w:t>
                              </w:r>
                            </w:p>
                          </w:txbxContent>
                        </wps:txbx>
                        <wps:bodyPr rot="0" vert="horz" wrap="square" lIns="91440" tIns="45720" rIns="91440" bIns="45720" anchor="t" anchorCtr="0" upright="1">
                          <a:noAutofit/>
                        </wps:bodyPr>
                      </wps:wsp>
                      <wps:wsp>
                        <wps:cNvPr id="29490" name="AutoShape 10284"/>
                        <wps:cNvCnPr>
                          <a:cxnSpLocks noChangeShapeType="1"/>
                        </wps:cNvCnPr>
                        <wps:spPr bwMode="auto">
                          <a:xfrm>
                            <a:off x="2419" y="13186"/>
                            <a:ext cx="0" cy="130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91" name="AutoShape 10285"/>
                        <wps:cNvCnPr>
                          <a:cxnSpLocks noChangeShapeType="1"/>
                        </wps:cNvCnPr>
                        <wps:spPr bwMode="auto">
                          <a:xfrm>
                            <a:off x="2300" y="1389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92" name="Rectangle 10298"/>
                        <wps:cNvSpPr>
                          <a:spLocks noChangeArrowheads="1"/>
                        </wps:cNvSpPr>
                        <wps:spPr bwMode="auto">
                          <a:xfrm>
                            <a:off x="1653" y="12681"/>
                            <a:ext cx="1376" cy="1020"/>
                          </a:xfrm>
                          <a:prstGeom prst="rect">
                            <a:avLst/>
                          </a:prstGeom>
                          <a:solidFill>
                            <a:srgbClr val="FFFFFF"/>
                          </a:solidFill>
                          <a:ln w="9525">
                            <a:solidFill>
                              <a:srgbClr val="000000"/>
                            </a:solidFill>
                            <a:miter lim="800000"/>
                            <a:headEnd/>
                            <a:tailEnd/>
                          </a:ln>
                        </wps:spPr>
                        <wps:txbx>
                          <w:txbxContent>
                            <w:p w:rsidR="00862F6C" w:rsidRPr="00CC39FA" w:rsidRDefault="00862F6C" w:rsidP="00F55260">
                              <w:pPr>
                                <w:spacing w:before="120"/>
                                <w:jc w:val="center"/>
                                <w:rPr>
                                  <w:rFonts w:asciiTheme="majorHAnsi" w:hAnsiTheme="majorHAnsi" w:cstheme="majorHAnsi"/>
                                  <w:sz w:val="18"/>
                                  <w:szCs w:val="18"/>
                                  <w:lang w:val="fr-FR"/>
                                </w:rPr>
                              </w:pPr>
                              <w:r>
                                <w:rPr>
                                  <w:rFonts w:asciiTheme="majorHAnsi" w:hAnsiTheme="majorHAnsi" w:cstheme="majorHAnsi"/>
                                  <w:sz w:val="18"/>
                                  <w:szCs w:val="18"/>
                                  <w:lang w:val="fr-FR"/>
                                </w:rPr>
                                <w:t>Avoid closed volume</w:t>
                              </w:r>
                            </w:p>
                          </w:txbxContent>
                        </wps:txbx>
                        <wps:bodyPr rot="0" vert="horz" wrap="square" lIns="91440" tIns="45720" rIns="91440" bIns="45720" anchor="t" anchorCtr="0" upright="1">
                          <a:noAutofit/>
                        </wps:bodyPr>
                      </wps:wsp>
                      <wps:wsp>
                        <wps:cNvPr id="29493" name="Rectangle 10299"/>
                        <wps:cNvSpPr>
                          <a:spLocks noChangeArrowheads="1"/>
                        </wps:cNvSpPr>
                        <wps:spPr bwMode="auto">
                          <a:xfrm>
                            <a:off x="1608" y="14148"/>
                            <a:ext cx="1384" cy="1020"/>
                          </a:xfrm>
                          <a:prstGeom prst="rect">
                            <a:avLst/>
                          </a:prstGeom>
                          <a:solidFill>
                            <a:srgbClr val="FFFFFF"/>
                          </a:solidFill>
                          <a:ln w="9525">
                            <a:solidFill>
                              <a:srgbClr val="000000"/>
                            </a:solidFill>
                            <a:miter lim="800000"/>
                            <a:headEnd/>
                            <a:tailEnd/>
                          </a:ln>
                        </wps:spPr>
                        <wps:txbx>
                          <w:txbxContent>
                            <w:p w:rsidR="00862F6C" w:rsidRPr="008A5886" w:rsidRDefault="00862F6C" w:rsidP="009D2FA3">
                              <w:pPr>
                                <w:spacing w:before="240" w:line="24" w:lineRule="auto"/>
                                <w:rPr>
                                  <w:rFonts w:asciiTheme="majorHAnsi" w:hAnsiTheme="majorHAnsi" w:cstheme="majorHAnsi"/>
                                  <w:sz w:val="18"/>
                                  <w:szCs w:val="18"/>
                                </w:rPr>
                              </w:pPr>
                              <w:r w:rsidRPr="008A5886">
                                <w:rPr>
                                  <w:rFonts w:asciiTheme="majorHAnsi" w:hAnsiTheme="majorHAnsi" w:cstheme="majorHAnsi"/>
                                  <w:sz w:val="18"/>
                                  <w:szCs w:val="18"/>
                                </w:rPr>
                                <w:t xml:space="preserve">    Tank 4K</w:t>
                              </w:r>
                            </w:p>
                            <w:p w:rsidR="00862F6C" w:rsidRPr="008A5886" w:rsidRDefault="00862F6C" w:rsidP="009D2FA3">
                              <w:pPr>
                                <w:spacing w:before="240" w:line="24" w:lineRule="auto"/>
                                <w:jc w:val="center"/>
                                <w:rPr>
                                  <w:rFonts w:asciiTheme="majorHAnsi" w:hAnsiTheme="majorHAnsi" w:cstheme="majorHAnsi"/>
                                  <w:sz w:val="18"/>
                                  <w:szCs w:val="18"/>
                                </w:rPr>
                              </w:pPr>
                              <w:r w:rsidRPr="008A5886">
                                <w:rPr>
                                  <w:rFonts w:asciiTheme="majorHAnsi" w:hAnsiTheme="majorHAnsi" w:cstheme="majorHAnsi"/>
                                  <w:sz w:val="18"/>
                                  <w:szCs w:val="18"/>
                                </w:rPr>
                                <w:t>outgassing</w:t>
                              </w:r>
                            </w:p>
                          </w:txbxContent>
                        </wps:txbx>
                        <wps:bodyPr rot="0" vert="horz" wrap="square" lIns="91440" tIns="45720" rIns="91440" bIns="45720" anchor="t" anchorCtr="0" upright="1">
                          <a:noAutofit/>
                        </wps:bodyPr>
                      </wps:wsp>
                      <wps:wsp>
                        <wps:cNvPr id="29494" name="AutoShape 10300"/>
                        <wps:cNvCnPr>
                          <a:cxnSpLocks noChangeShapeType="1"/>
                        </wps:cNvCnPr>
                        <wps:spPr bwMode="auto">
                          <a:xfrm flipV="1">
                            <a:off x="2664" y="7200"/>
                            <a:ext cx="8220"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495" name="AutoShape 8737"/>
                        <wps:cNvCnPr>
                          <a:cxnSpLocks noChangeShapeType="1"/>
                        </wps:cNvCnPr>
                        <wps:spPr bwMode="auto">
                          <a:xfrm>
                            <a:off x="2546" y="6803"/>
                            <a:ext cx="0" cy="68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96" name="AutoShape 8738"/>
                        <wps:cNvCnPr>
                          <a:cxnSpLocks noChangeShapeType="1"/>
                        </wps:cNvCnPr>
                        <wps:spPr bwMode="auto">
                          <a:xfrm>
                            <a:off x="2418" y="704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9497" name="Group 10301"/>
                        <wpg:cNvGrpSpPr>
                          <a:grpSpLocks/>
                        </wpg:cNvGrpSpPr>
                        <wpg:grpSpPr bwMode="auto">
                          <a:xfrm>
                            <a:off x="1712" y="6051"/>
                            <a:ext cx="4098" cy="796"/>
                            <a:chOff x="1738" y="8380"/>
                            <a:chExt cx="4098" cy="1475"/>
                          </a:xfrm>
                        </wpg:grpSpPr>
                        <wps:wsp>
                          <wps:cNvPr id="29498" name="Rectangle 3190"/>
                          <wps:cNvSpPr>
                            <a:spLocks noChangeArrowheads="1"/>
                          </wps:cNvSpPr>
                          <wps:spPr bwMode="auto">
                            <a:xfrm>
                              <a:off x="1738" y="8381"/>
                              <a:ext cx="1677" cy="1474"/>
                            </a:xfrm>
                            <a:prstGeom prst="rect">
                              <a:avLst/>
                            </a:prstGeom>
                            <a:solidFill>
                              <a:srgbClr val="FFFFFF"/>
                            </a:solidFill>
                            <a:ln w="9525">
                              <a:solidFill>
                                <a:srgbClr val="000000"/>
                              </a:solidFill>
                              <a:miter lim="800000"/>
                              <a:headEnd/>
                              <a:tailEnd/>
                            </a:ln>
                          </wps:spPr>
                          <wps:txbx>
                            <w:txbxContent>
                              <w:p w:rsidR="00862F6C" w:rsidRPr="008A5886" w:rsidRDefault="00862F6C" w:rsidP="009D2FA3">
                                <w:pPr>
                                  <w:spacing w:before="120"/>
                                  <w:jc w:val="center"/>
                                  <w:rPr>
                                    <w:rFonts w:asciiTheme="majorHAnsi" w:hAnsiTheme="majorHAnsi" w:cstheme="majorHAnsi"/>
                                    <w:sz w:val="18"/>
                                    <w:szCs w:val="18"/>
                                  </w:rPr>
                                </w:pPr>
                                <w:r>
                                  <w:rPr>
                                    <w:rFonts w:asciiTheme="majorHAnsi" w:hAnsiTheme="majorHAnsi" w:cstheme="majorHAnsi"/>
                                    <w:sz w:val="18"/>
                                    <w:szCs w:val="18"/>
                                  </w:rPr>
                                  <w:t>Preparation to regulate</w:t>
                                </w:r>
                              </w:p>
                            </w:txbxContent>
                          </wps:txbx>
                          <wps:bodyPr rot="0" vert="horz" wrap="square" lIns="91440" tIns="45720" rIns="91440" bIns="45720" anchor="t" anchorCtr="0" upright="1">
                            <a:noAutofit/>
                          </wps:bodyPr>
                        </wps:wsp>
                        <wps:wsp>
                          <wps:cNvPr id="29499" name="Text Box 3189"/>
                          <wps:cNvSpPr txBox="1">
                            <a:spLocks noChangeArrowheads="1"/>
                          </wps:cNvSpPr>
                          <wps:spPr bwMode="auto">
                            <a:xfrm>
                              <a:off x="3314" y="8380"/>
                              <a:ext cx="2522" cy="1474"/>
                            </a:xfrm>
                            <a:prstGeom prst="rect">
                              <a:avLst/>
                            </a:prstGeom>
                            <a:solidFill>
                              <a:srgbClr val="FFFFFF"/>
                            </a:solidFill>
                            <a:ln w="9525">
                              <a:solidFill>
                                <a:srgbClr val="000000"/>
                              </a:solidFill>
                              <a:miter lim="800000"/>
                              <a:headEnd/>
                              <a:tailEnd/>
                            </a:ln>
                          </wps:spPr>
                          <wps:txbx>
                            <w:txbxContent>
                              <w:p w:rsidR="00862F6C" w:rsidRPr="008A5886" w:rsidRDefault="00862F6C" w:rsidP="009D2FA3">
                                <w:pPr>
                                  <w:rPr>
                                    <w:rFonts w:asciiTheme="majorHAnsi" w:hAnsiTheme="majorHAnsi" w:cstheme="majorHAnsi"/>
                                    <w:sz w:val="18"/>
                                    <w:szCs w:val="18"/>
                                  </w:rPr>
                                </w:pPr>
                                <w:r>
                                  <w:rPr>
                                    <w:rFonts w:asciiTheme="majorHAnsi" w:hAnsiTheme="majorHAnsi" w:cstheme="majorHAnsi"/>
                                    <w:sz w:val="18"/>
                                    <w:szCs w:val="18"/>
                                  </w:rPr>
                                  <w:t>Close FV601</w:t>
                                </w:r>
                              </w:p>
                              <w:p w:rsidR="00862F6C" w:rsidRPr="008A5886" w:rsidRDefault="00862F6C" w:rsidP="009D2FA3">
                                <w:pPr>
                                  <w:rPr>
                                    <w:rFonts w:asciiTheme="majorHAnsi" w:hAnsiTheme="majorHAnsi" w:cstheme="majorHAnsi"/>
                                    <w:sz w:val="18"/>
                                    <w:szCs w:val="18"/>
                                  </w:rPr>
                                </w:pPr>
                                <w:r w:rsidRPr="008A5886">
                                  <w:rPr>
                                    <w:rFonts w:asciiTheme="majorHAnsi" w:hAnsiTheme="majorHAnsi" w:cstheme="majorHAnsi"/>
                                    <w:sz w:val="18"/>
                                    <w:szCs w:val="18"/>
                                  </w:rPr>
                                  <w:t>CV-He-liquefier %opening</w:t>
                                </w:r>
                              </w:p>
                              <w:p w:rsidR="00862F6C" w:rsidRPr="008A5886" w:rsidRDefault="00862F6C" w:rsidP="009D2FA3">
                                <w:pPr>
                                  <w:rPr>
                                    <w:rFonts w:asciiTheme="majorHAnsi" w:hAnsiTheme="majorHAnsi" w:cstheme="majorHAnsi"/>
                                    <w:sz w:val="18"/>
                                    <w:szCs w:val="18"/>
                                  </w:rPr>
                                </w:pPr>
                                <w:r>
                                  <w:rPr>
                                    <w:rFonts w:asciiTheme="majorHAnsi" w:hAnsiTheme="majorHAnsi" w:cstheme="majorHAnsi"/>
                                    <w:sz w:val="18"/>
                                    <w:szCs w:val="18"/>
                                  </w:rPr>
                                  <w:t xml:space="preserve">Open CV580 </w:t>
                                </w:r>
                              </w:p>
                            </w:txbxContent>
                          </wps:txbx>
                          <wps:bodyPr rot="0" vert="horz" wrap="square" lIns="91440" tIns="45720" rIns="91440" bIns="45720" anchor="t" anchorCtr="0" upright="1">
                            <a:noAutofit/>
                          </wps:bodyPr>
                        </wps:wsp>
                      </wpg:grpSp>
                      <wps:wsp>
                        <wps:cNvPr id="29500" name="AutoShape 10304"/>
                        <wps:cNvCnPr>
                          <a:cxnSpLocks noChangeShapeType="1"/>
                        </wps:cNvCnPr>
                        <wps:spPr bwMode="auto">
                          <a:xfrm>
                            <a:off x="2594" y="12511"/>
                            <a:ext cx="3288"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29501" name="Group 10307"/>
                        <wpg:cNvGrpSpPr>
                          <a:grpSpLocks/>
                        </wpg:cNvGrpSpPr>
                        <wpg:grpSpPr bwMode="auto">
                          <a:xfrm>
                            <a:off x="6643" y="7817"/>
                            <a:ext cx="3618" cy="1054"/>
                            <a:chOff x="5987" y="8609"/>
                            <a:chExt cx="4312" cy="1268"/>
                          </a:xfrm>
                        </wpg:grpSpPr>
                        <wps:wsp>
                          <wps:cNvPr id="29502" name="Rectangle 3186"/>
                          <wps:cNvSpPr>
                            <a:spLocks noChangeArrowheads="1"/>
                          </wps:cNvSpPr>
                          <wps:spPr bwMode="auto">
                            <a:xfrm>
                              <a:off x="5987" y="8609"/>
                              <a:ext cx="1311" cy="1268"/>
                            </a:xfrm>
                            <a:prstGeom prst="rect">
                              <a:avLst/>
                            </a:prstGeom>
                            <a:solidFill>
                              <a:srgbClr val="FFFFFF"/>
                            </a:solidFill>
                            <a:ln w="9525">
                              <a:solidFill>
                                <a:srgbClr val="000000"/>
                              </a:solidFill>
                              <a:miter lim="800000"/>
                              <a:headEnd/>
                              <a:tailEnd/>
                            </a:ln>
                          </wps:spPr>
                          <wps:txbx>
                            <w:txbxContent>
                              <w:p w:rsidR="00862F6C" w:rsidRPr="008A5886" w:rsidRDefault="00862F6C" w:rsidP="00CD5BEA">
                                <w:pPr>
                                  <w:spacing w:before="120" w:line="264" w:lineRule="auto"/>
                                  <w:jc w:val="center"/>
                                  <w:rPr>
                                    <w:rFonts w:asciiTheme="majorHAnsi" w:hAnsiTheme="majorHAnsi" w:cstheme="majorHAnsi"/>
                                    <w:sz w:val="18"/>
                                    <w:szCs w:val="18"/>
                                  </w:rPr>
                                </w:pPr>
                                <w:r w:rsidRPr="008A5886">
                                  <w:rPr>
                                    <w:rFonts w:asciiTheme="majorHAnsi" w:hAnsiTheme="majorHAnsi" w:cstheme="majorHAnsi"/>
                                    <w:sz w:val="18"/>
                                    <w:szCs w:val="18"/>
                                  </w:rPr>
                                  <w:t>Cool down TL L010</w:t>
                                </w:r>
                              </w:p>
                            </w:txbxContent>
                          </wps:txbx>
                          <wps:bodyPr rot="0" vert="horz" wrap="square" lIns="91440" tIns="45720" rIns="91440" bIns="45720" anchor="t" anchorCtr="0" upright="1">
                            <a:noAutofit/>
                          </wps:bodyPr>
                        </wps:wsp>
                        <wps:wsp>
                          <wps:cNvPr id="29503" name="Text Box 10309"/>
                          <wps:cNvSpPr txBox="1">
                            <a:spLocks noChangeArrowheads="1"/>
                          </wps:cNvSpPr>
                          <wps:spPr bwMode="auto">
                            <a:xfrm>
                              <a:off x="7298" y="8610"/>
                              <a:ext cx="3001" cy="1267"/>
                            </a:xfrm>
                            <a:prstGeom prst="rect">
                              <a:avLst/>
                            </a:prstGeom>
                            <a:solidFill>
                              <a:srgbClr val="FFFFFF"/>
                            </a:solidFill>
                            <a:ln w="9525">
                              <a:solidFill>
                                <a:srgbClr val="000000"/>
                              </a:solidFill>
                              <a:miter lim="800000"/>
                              <a:headEnd/>
                              <a:tailEnd/>
                            </a:ln>
                          </wps:spPr>
                          <wps:txbx>
                            <w:txbxContent>
                              <w:p w:rsidR="00862F6C" w:rsidRDefault="00862F6C"/>
                            </w:txbxContent>
                          </wps:txbx>
                          <wps:bodyPr rot="0" vert="horz" wrap="square" lIns="91440" tIns="45720" rIns="91440" bIns="45720" anchor="t" anchorCtr="0" upright="1">
                            <a:noAutofit/>
                          </wps:bodyPr>
                        </wps:wsp>
                      </wpg:grpSp>
                      <wps:wsp>
                        <wps:cNvPr id="29504" name="Rectangle 10271"/>
                        <wps:cNvSpPr>
                          <a:spLocks noChangeArrowheads="1"/>
                        </wps:cNvSpPr>
                        <wps:spPr bwMode="auto">
                          <a:xfrm>
                            <a:off x="1624" y="7349"/>
                            <a:ext cx="1500" cy="1474"/>
                          </a:xfrm>
                          <a:prstGeom prst="rect">
                            <a:avLst/>
                          </a:prstGeom>
                          <a:solidFill>
                            <a:srgbClr val="FFFFFF"/>
                          </a:solidFill>
                          <a:ln w="9525">
                            <a:solidFill>
                              <a:srgbClr val="000000"/>
                            </a:solidFill>
                            <a:miter lim="800000"/>
                            <a:headEnd/>
                            <a:tailEnd/>
                          </a:ln>
                        </wps:spPr>
                        <wps:txbx>
                          <w:txbxContent>
                            <w:p w:rsidR="00862F6C" w:rsidRPr="008A5886" w:rsidRDefault="00862F6C" w:rsidP="008E4DE6">
                              <w:pPr>
                                <w:spacing w:before="120"/>
                                <w:jc w:val="center"/>
                                <w:rPr>
                                  <w:rFonts w:asciiTheme="majorHAnsi" w:hAnsiTheme="majorHAnsi" w:cstheme="majorHAnsi"/>
                                  <w:sz w:val="18"/>
                                  <w:szCs w:val="18"/>
                                </w:rPr>
                              </w:pPr>
                              <w:r w:rsidRPr="008A5886">
                                <w:rPr>
                                  <w:rFonts w:asciiTheme="majorHAnsi" w:hAnsiTheme="majorHAnsi" w:cstheme="majorHAnsi"/>
                                  <w:sz w:val="18"/>
                                  <w:szCs w:val="18"/>
                                </w:rPr>
                                <w:t>Regulation</w:t>
                              </w:r>
                            </w:p>
                            <w:p w:rsidR="00862F6C" w:rsidRPr="008A5886" w:rsidRDefault="00862F6C" w:rsidP="008E4DE6">
                              <w:pPr>
                                <w:spacing w:before="120"/>
                                <w:jc w:val="center"/>
                                <w:rPr>
                                  <w:rFonts w:asciiTheme="majorHAnsi" w:hAnsiTheme="majorHAnsi" w:cstheme="majorHAnsi"/>
                                  <w:sz w:val="18"/>
                                  <w:szCs w:val="18"/>
                                </w:rPr>
                              </w:pPr>
                              <w:r w:rsidRPr="008A5886">
                                <w:rPr>
                                  <w:rFonts w:asciiTheme="majorHAnsi" w:hAnsiTheme="majorHAnsi" w:cstheme="majorHAnsi"/>
                                  <w:sz w:val="18"/>
                                  <w:szCs w:val="18"/>
                                </w:rPr>
                                <w:t>mode</w:t>
                              </w:r>
                            </w:p>
                          </w:txbxContent>
                        </wps:txbx>
                        <wps:bodyPr rot="0" vert="horz" wrap="square" lIns="91440" tIns="45720" rIns="91440" bIns="45720" anchor="t" anchorCtr="0" upright="1">
                          <a:noAutofit/>
                        </wps:bodyPr>
                      </wps:wsp>
                      <wps:wsp>
                        <wps:cNvPr id="29505" name="Text Box 10272"/>
                        <wps:cNvSpPr txBox="1">
                          <a:spLocks noChangeArrowheads="1"/>
                        </wps:cNvSpPr>
                        <wps:spPr bwMode="auto">
                          <a:xfrm>
                            <a:off x="3091" y="7348"/>
                            <a:ext cx="2318" cy="1474"/>
                          </a:xfrm>
                          <a:prstGeom prst="rect">
                            <a:avLst/>
                          </a:prstGeom>
                          <a:solidFill>
                            <a:srgbClr val="FFFFFF"/>
                          </a:solidFill>
                          <a:ln w="9525">
                            <a:solidFill>
                              <a:srgbClr val="000000"/>
                            </a:solidFill>
                            <a:miter lim="800000"/>
                            <a:headEnd/>
                            <a:tailEnd/>
                          </a:ln>
                        </wps:spPr>
                        <wps:txbx>
                          <w:txbxContent>
                            <w:p w:rsidR="00862F6C" w:rsidRPr="008A5886" w:rsidRDefault="00862F6C" w:rsidP="008E4DE6">
                              <w:pPr>
                                <w:rPr>
                                  <w:rFonts w:asciiTheme="majorHAnsi" w:hAnsiTheme="majorHAnsi" w:cstheme="majorHAnsi"/>
                                  <w:sz w:val="18"/>
                                  <w:szCs w:val="18"/>
                                </w:rPr>
                              </w:pPr>
                              <w:r w:rsidRPr="008A5886">
                                <w:rPr>
                                  <w:rFonts w:asciiTheme="majorHAnsi" w:hAnsiTheme="majorHAnsi" w:cstheme="majorHAnsi"/>
                                  <w:sz w:val="18"/>
                                  <w:szCs w:val="18"/>
                                </w:rPr>
                                <w:t>CV-He-liquefier %opening</w:t>
                              </w:r>
                            </w:p>
                            <w:p w:rsidR="00862F6C" w:rsidRPr="008A5886" w:rsidRDefault="00862F6C" w:rsidP="008E4DE6">
                              <w:pPr>
                                <w:rPr>
                                  <w:rFonts w:asciiTheme="majorHAnsi" w:hAnsiTheme="majorHAnsi" w:cstheme="majorHAnsi"/>
                                  <w:sz w:val="18"/>
                                  <w:szCs w:val="18"/>
                                </w:rPr>
                              </w:pPr>
                              <w:r w:rsidRPr="008A5886">
                                <w:rPr>
                                  <w:rFonts w:asciiTheme="majorHAnsi" w:hAnsiTheme="majorHAnsi" w:cstheme="majorHAnsi"/>
                                  <w:sz w:val="18"/>
                                  <w:szCs w:val="18"/>
                                </w:rPr>
                                <w:t>CV600 regulated</w:t>
                              </w:r>
                            </w:p>
                            <w:p w:rsidR="00862F6C" w:rsidRDefault="00862F6C" w:rsidP="008E4DE6">
                              <w:pPr>
                                <w:rPr>
                                  <w:rFonts w:asciiTheme="majorHAnsi" w:hAnsiTheme="majorHAnsi" w:cstheme="majorHAnsi"/>
                                  <w:sz w:val="18"/>
                                  <w:szCs w:val="18"/>
                                </w:rPr>
                              </w:pPr>
                              <w:r w:rsidRPr="008A5886">
                                <w:rPr>
                                  <w:rFonts w:asciiTheme="majorHAnsi" w:hAnsiTheme="majorHAnsi" w:cstheme="majorHAnsi"/>
                                  <w:sz w:val="18"/>
                                  <w:szCs w:val="18"/>
                                </w:rPr>
                                <w:t>LT600=LT600setPoint</w:t>
                              </w:r>
                            </w:p>
                            <w:p w:rsidR="00862F6C" w:rsidRDefault="00862F6C" w:rsidP="008E4DE6">
                              <w:pPr>
                                <w:rPr>
                                  <w:rFonts w:asciiTheme="majorHAnsi" w:hAnsiTheme="majorHAnsi" w:cstheme="majorHAnsi"/>
                                  <w:sz w:val="18"/>
                                  <w:szCs w:val="18"/>
                                </w:rPr>
                              </w:pPr>
                              <w:r>
                                <w:rPr>
                                  <w:rFonts w:asciiTheme="majorHAnsi" w:hAnsiTheme="majorHAnsi" w:cstheme="majorHAnsi"/>
                                  <w:sz w:val="18"/>
                                  <w:szCs w:val="18"/>
                                </w:rPr>
                                <w:t>FT580 &lt; FT580limit</w:t>
                              </w:r>
                            </w:p>
                            <w:p w:rsidR="00862F6C" w:rsidRDefault="00862F6C" w:rsidP="008E4DE6">
                              <w:pPr>
                                <w:rPr>
                                  <w:rFonts w:asciiTheme="majorHAnsi" w:hAnsiTheme="majorHAnsi" w:cstheme="majorHAnsi"/>
                                  <w:sz w:val="18"/>
                                  <w:szCs w:val="18"/>
                                </w:rPr>
                              </w:pPr>
                              <w:r>
                                <w:rPr>
                                  <w:rFonts w:asciiTheme="majorHAnsi" w:hAnsiTheme="majorHAnsi" w:cstheme="majorHAnsi"/>
                                  <w:sz w:val="18"/>
                                  <w:szCs w:val="18"/>
                                </w:rPr>
                                <w:t>CV580 regulated</w:t>
                              </w:r>
                            </w:p>
                            <w:p w:rsidR="00862F6C" w:rsidRPr="008A5886" w:rsidRDefault="00862F6C" w:rsidP="008E4DE6">
                              <w:pPr>
                                <w:rPr>
                                  <w:rFonts w:asciiTheme="majorHAnsi" w:hAnsiTheme="majorHAnsi" w:cstheme="majorHAnsi"/>
                                  <w:sz w:val="18"/>
                                  <w:szCs w:val="18"/>
                                </w:rPr>
                              </w:pPr>
                              <w:r>
                                <w:rPr>
                                  <w:rFonts w:asciiTheme="majorHAnsi" w:hAnsiTheme="majorHAnsi" w:cstheme="majorHAnsi"/>
                                  <w:sz w:val="18"/>
                                  <w:szCs w:val="18"/>
                                </w:rPr>
                                <w:t>PT600=PT600setpoint</w:t>
                              </w:r>
                            </w:p>
                          </w:txbxContent>
                        </wps:txbx>
                        <wps:bodyPr rot="0" vert="horz" wrap="square" lIns="91440" tIns="45720" rIns="91440" bIns="45720" anchor="t" anchorCtr="0" upright="1">
                          <a:noAutofit/>
                        </wps:bodyPr>
                      </wps:wsp>
                      <wpg:grpSp>
                        <wpg:cNvPr id="29506" name="Group 10391"/>
                        <wpg:cNvGrpSpPr>
                          <a:grpSpLocks/>
                        </wpg:cNvGrpSpPr>
                        <wpg:grpSpPr bwMode="auto">
                          <a:xfrm>
                            <a:off x="6588" y="9275"/>
                            <a:ext cx="4082" cy="1531"/>
                            <a:chOff x="6366" y="10375"/>
                            <a:chExt cx="4147" cy="1432"/>
                          </a:xfrm>
                        </wpg:grpSpPr>
                        <wps:wsp>
                          <wps:cNvPr id="29507" name="Rectangle 10392"/>
                          <wps:cNvSpPr>
                            <a:spLocks noChangeArrowheads="1"/>
                          </wps:cNvSpPr>
                          <wps:spPr bwMode="auto">
                            <a:xfrm>
                              <a:off x="6366" y="10375"/>
                              <a:ext cx="1665" cy="1432"/>
                            </a:xfrm>
                            <a:prstGeom prst="rect">
                              <a:avLst/>
                            </a:prstGeom>
                            <a:solidFill>
                              <a:srgbClr val="FFFFFF"/>
                            </a:solidFill>
                            <a:ln w="9525">
                              <a:solidFill>
                                <a:srgbClr val="000000"/>
                              </a:solidFill>
                              <a:miter lim="800000"/>
                              <a:headEnd/>
                              <a:tailEnd/>
                            </a:ln>
                          </wps:spPr>
                          <wps:txbx>
                            <w:txbxContent>
                              <w:p w:rsidR="00862F6C" w:rsidRPr="008A5886" w:rsidRDefault="00862F6C" w:rsidP="006E023B">
                                <w:pPr>
                                  <w:spacing w:before="120"/>
                                  <w:jc w:val="center"/>
                                  <w:rPr>
                                    <w:rFonts w:asciiTheme="majorHAnsi" w:hAnsiTheme="majorHAnsi" w:cstheme="majorHAnsi"/>
                                    <w:sz w:val="18"/>
                                    <w:szCs w:val="18"/>
                                  </w:rPr>
                                </w:pPr>
                                <w:r>
                                  <w:rPr>
                                    <w:rFonts w:asciiTheme="majorHAnsi" w:hAnsiTheme="majorHAnsi" w:cstheme="majorHAnsi"/>
                                    <w:sz w:val="18"/>
                                    <w:szCs w:val="18"/>
                                  </w:rPr>
                                  <w:t>4K tank</w:t>
                                </w:r>
                              </w:p>
                              <w:p w:rsidR="00862F6C" w:rsidRPr="008A5886" w:rsidRDefault="00862F6C" w:rsidP="006E023B">
                                <w:pPr>
                                  <w:spacing w:before="120"/>
                                  <w:jc w:val="center"/>
                                  <w:rPr>
                                    <w:rFonts w:asciiTheme="majorHAnsi" w:hAnsiTheme="majorHAnsi" w:cstheme="majorHAnsi"/>
                                    <w:sz w:val="18"/>
                                    <w:szCs w:val="18"/>
                                  </w:rPr>
                                </w:pPr>
                                <w:r w:rsidRPr="008A5886">
                                  <w:rPr>
                                    <w:rFonts w:asciiTheme="majorHAnsi" w:hAnsiTheme="majorHAnsi" w:cstheme="majorHAnsi"/>
                                    <w:sz w:val="18"/>
                                    <w:szCs w:val="18"/>
                                  </w:rPr>
                                  <w:t>Filling</w:t>
                                </w:r>
                              </w:p>
                            </w:txbxContent>
                          </wps:txbx>
                          <wps:bodyPr rot="0" vert="horz" wrap="square" lIns="91440" tIns="45720" rIns="91440" bIns="45720" anchor="t" anchorCtr="0" upright="1">
                            <a:noAutofit/>
                          </wps:bodyPr>
                        </wps:wsp>
                        <wps:wsp>
                          <wps:cNvPr id="29508" name="Text Box 10393"/>
                          <wps:cNvSpPr txBox="1">
                            <a:spLocks noChangeArrowheads="1"/>
                          </wps:cNvSpPr>
                          <wps:spPr bwMode="auto">
                            <a:xfrm>
                              <a:off x="7945" y="10375"/>
                              <a:ext cx="2568" cy="1432"/>
                            </a:xfrm>
                            <a:prstGeom prst="rect">
                              <a:avLst/>
                            </a:prstGeom>
                            <a:solidFill>
                              <a:srgbClr val="FFFFFF"/>
                            </a:solidFill>
                            <a:ln w="9525">
                              <a:solidFill>
                                <a:srgbClr val="000000"/>
                              </a:solidFill>
                              <a:miter lim="800000"/>
                              <a:headEnd/>
                              <a:tailEnd/>
                            </a:ln>
                          </wps:spPr>
                          <wps:txbx>
                            <w:txbxContent>
                              <w:p w:rsidR="00862F6C" w:rsidRPr="008A5886" w:rsidRDefault="00862F6C" w:rsidP="006E023B">
                                <w:pPr>
                                  <w:rPr>
                                    <w:rFonts w:asciiTheme="majorHAnsi" w:hAnsiTheme="majorHAnsi" w:cstheme="majorHAnsi"/>
                                    <w:sz w:val="18"/>
                                    <w:szCs w:val="18"/>
                                  </w:rPr>
                                </w:pPr>
                                <w:r w:rsidRPr="008A5886">
                                  <w:rPr>
                                    <w:rFonts w:asciiTheme="majorHAnsi" w:hAnsiTheme="majorHAnsi" w:cstheme="majorHAnsi"/>
                                    <w:sz w:val="18"/>
                                    <w:szCs w:val="18"/>
                                  </w:rPr>
                                  <w:t>CV-He-liquefier %opening</w:t>
                                </w:r>
                              </w:p>
                              <w:p w:rsidR="00862F6C" w:rsidRDefault="00862F6C" w:rsidP="006E023B">
                                <w:pPr>
                                  <w:rPr>
                                    <w:rFonts w:asciiTheme="majorHAnsi" w:hAnsiTheme="majorHAnsi" w:cstheme="majorHAnsi"/>
                                    <w:sz w:val="18"/>
                                    <w:szCs w:val="18"/>
                                  </w:rPr>
                                </w:pPr>
                                <w:r>
                                  <w:rPr>
                                    <w:rFonts w:asciiTheme="majorHAnsi" w:hAnsiTheme="majorHAnsi" w:cstheme="majorHAnsi"/>
                                    <w:sz w:val="18"/>
                                    <w:szCs w:val="18"/>
                                  </w:rPr>
                                  <w:t>CV580 regulated</w:t>
                                </w:r>
                              </w:p>
                              <w:p w:rsidR="00862F6C" w:rsidRDefault="00862F6C" w:rsidP="006E023B">
                                <w:pPr>
                                  <w:rPr>
                                    <w:rFonts w:asciiTheme="majorHAnsi" w:hAnsiTheme="majorHAnsi" w:cstheme="majorHAnsi"/>
                                    <w:sz w:val="18"/>
                                    <w:szCs w:val="18"/>
                                  </w:rPr>
                                </w:pPr>
                                <w:r>
                                  <w:rPr>
                                    <w:rFonts w:asciiTheme="majorHAnsi" w:hAnsiTheme="majorHAnsi" w:cstheme="majorHAnsi"/>
                                    <w:sz w:val="18"/>
                                    <w:szCs w:val="18"/>
                                  </w:rPr>
                                  <w:t>PT600=PT600setpoint</w:t>
                                </w:r>
                              </w:p>
                              <w:p w:rsidR="00862F6C" w:rsidRPr="008A5886" w:rsidRDefault="00862F6C" w:rsidP="006E023B">
                                <w:pPr>
                                  <w:spacing w:before="40"/>
                                  <w:rPr>
                                    <w:rFonts w:asciiTheme="majorHAnsi" w:hAnsiTheme="majorHAnsi" w:cstheme="majorHAnsi"/>
                                    <w:sz w:val="18"/>
                                    <w:szCs w:val="18"/>
                                  </w:rPr>
                                </w:pPr>
                                <w:r>
                                  <w:rPr>
                                    <w:rFonts w:asciiTheme="majorHAnsi" w:hAnsiTheme="majorHAnsi" w:cstheme="majorHAnsi"/>
                                    <w:sz w:val="18"/>
                                    <w:szCs w:val="18"/>
                                  </w:rPr>
                                  <w:t>Close FV601</w:t>
                                </w:r>
                              </w:p>
                              <w:p w:rsidR="00862F6C" w:rsidRPr="008A5886" w:rsidRDefault="00862F6C" w:rsidP="006E023B">
                                <w:pPr>
                                  <w:spacing w:before="40"/>
                                  <w:rPr>
                                    <w:rFonts w:asciiTheme="majorHAnsi" w:hAnsiTheme="majorHAnsi" w:cstheme="majorHAnsi"/>
                                    <w:sz w:val="18"/>
                                    <w:szCs w:val="18"/>
                                  </w:rPr>
                                </w:pPr>
                                <w:r w:rsidRPr="008A5886">
                                  <w:rPr>
                                    <w:rFonts w:asciiTheme="majorHAnsi" w:hAnsiTheme="majorHAnsi" w:cstheme="majorHAnsi"/>
                                    <w:sz w:val="18"/>
                                    <w:szCs w:val="18"/>
                                  </w:rPr>
                                  <w:t>CV600 open and controlled</w:t>
                                </w:r>
                              </w:p>
                              <w:p w:rsidR="00862F6C" w:rsidRPr="008A5886" w:rsidRDefault="00862F6C" w:rsidP="006E023B">
                                <w:pPr>
                                  <w:rPr>
                                    <w:rFonts w:asciiTheme="majorHAnsi" w:hAnsiTheme="majorHAnsi" w:cstheme="majorHAnsi"/>
                                    <w:sz w:val="18"/>
                                    <w:szCs w:val="18"/>
                                  </w:rPr>
                                </w:pPr>
                                <w:r>
                                  <w:rPr>
                                    <w:rFonts w:asciiTheme="majorHAnsi" w:hAnsiTheme="majorHAnsi" w:cstheme="majorHAnsi"/>
                                    <w:sz w:val="18"/>
                                    <w:szCs w:val="18"/>
                                  </w:rPr>
                                  <w:t>FT580 &lt; FT580limi</w:t>
                                </w:r>
                                <w:r w:rsidRPr="008A5886">
                                  <w:rPr>
                                    <w:rFonts w:asciiTheme="majorHAnsi" w:hAnsiTheme="majorHAnsi" w:cstheme="majorHAnsi"/>
                                    <w:sz w:val="18"/>
                                    <w:szCs w:val="18"/>
                                  </w:rPr>
                                  <w:t>t</w:t>
                                </w:r>
                              </w:p>
                              <w:p w:rsidR="00862F6C" w:rsidRPr="008A5886" w:rsidRDefault="00862F6C" w:rsidP="006E023B">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s:wsp>
                        <wps:cNvPr id="29509" name="AutoShape 10394"/>
                        <wps:cNvCnPr>
                          <a:cxnSpLocks noChangeShapeType="1"/>
                        </wps:cNvCnPr>
                        <wps:spPr bwMode="auto">
                          <a:xfrm rot="5400000">
                            <a:off x="6512" y="12748"/>
                            <a:ext cx="22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10" name="AutoShape 10395"/>
                        <wps:cNvCnPr>
                          <a:cxnSpLocks noChangeShapeType="1"/>
                        </wps:cNvCnPr>
                        <wps:spPr bwMode="auto">
                          <a:xfrm flipH="1">
                            <a:off x="6305" y="12746"/>
                            <a:ext cx="4592" cy="0"/>
                          </a:xfrm>
                          <a:prstGeom prst="straightConnector1">
                            <a:avLst/>
                          </a:prstGeom>
                          <a:noFill/>
                          <a:ln w="6350">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9511" name="AutoShape 1372"/>
                        <wps:cNvCnPr>
                          <a:cxnSpLocks noChangeShapeType="1"/>
                        </wps:cNvCnPr>
                        <wps:spPr bwMode="auto">
                          <a:xfrm>
                            <a:off x="7103" y="1293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9512" name="Group 10396"/>
                        <wpg:cNvGrpSpPr>
                          <a:grpSpLocks/>
                        </wpg:cNvGrpSpPr>
                        <wpg:grpSpPr bwMode="auto">
                          <a:xfrm>
                            <a:off x="6585" y="11410"/>
                            <a:ext cx="4082" cy="1020"/>
                            <a:chOff x="6365" y="12427"/>
                            <a:chExt cx="4322" cy="1538"/>
                          </a:xfrm>
                        </wpg:grpSpPr>
                        <wps:wsp>
                          <wps:cNvPr id="29513" name="Rectangle 10397"/>
                          <wps:cNvSpPr>
                            <a:spLocks noChangeArrowheads="1"/>
                          </wps:cNvSpPr>
                          <wps:spPr bwMode="auto">
                            <a:xfrm>
                              <a:off x="6365" y="12427"/>
                              <a:ext cx="1787" cy="1538"/>
                            </a:xfrm>
                            <a:prstGeom prst="rect">
                              <a:avLst/>
                            </a:prstGeom>
                            <a:solidFill>
                              <a:srgbClr val="FFFFFF"/>
                            </a:solidFill>
                            <a:ln w="9525">
                              <a:solidFill>
                                <a:srgbClr val="000000"/>
                              </a:solidFill>
                              <a:miter lim="800000"/>
                              <a:headEnd/>
                              <a:tailEnd/>
                            </a:ln>
                          </wps:spPr>
                          <wps:txbx>
                            <w:txbxContent>
                              <w:p w:rsidR="00862F6C" w:rsidRPr="008A5886" w:rsidRDefault="00862F6C" w:rsidP="00CC1455">
                                <w:pPr>
                                  <w:spacing w:before="120"/>
                                  <w:jc w:val="center"/>
                                  <w:rPr>
                                    <w:rFonts w:asciiTheme="majorHAnsi" w:hAnsiTheme="majorHAnsi" w:cstheme="majorHAnsi"/>
                                    <w:sz w:val="18"/>
                                    <w:szCs w:val="18"/>
                                  </w:rPr>
                                </w:pPr>
                                <w:r>
                                  <w:rPr>
                                    <w:rFonts w:asciiTheme="majorHAnsi" w:hAnsiTheme="majorHAnsi" w:cstheme="majorHAnsi"/>
                                    <w:sz w:val="18"/>
                                    <w:szCs w:val="18"/>
                                  </w:rPr>
                                  <w:t>End of</w:t>
                                </w:r>
                                <w:r w:rsidRPr="008A5886">
                                  <w:rPr>
                                    <w:rFonts w:asciiTheme="majorHAnsi" w:hAnsiTheme="majorHAnsi" w:cstheme="majorHAnsi"/>
                                    <w:sz w:val="18"/>
                                    <w:szCs w:val="18"/>
                                  </w:rPr>
                                  <w:t xml:space="preserve"> </w:t>
                                </w:r>
                              </w:p>
                              <w:p w:rsidR="00862F6C" w:rsidRPr="008A5886" w:rsidRDefault="00862F6C" w:rsidP="00CC1455">
                                <w:pPr>
                                  <w:spacing w:before="120"/>
                                  <w:jc w:val="center"/>
                                  <w:rPr>
                                    <w:rFonts w:asciiTheme="majorHAnsi" w:hAnsiTheme="majorHAnsi" w:cstheme="majorHAnsi"/>
                                    <w:sz w:val="18"/>
                                    <w:szCs w:val="18"/>
                                  </w:rPr>
                                </w:pPr>
                                <w:r w:rsidRPr="008A5886">
                                  <w:rPr>
                                    <w:rFonts w:asciiTheme="majorHAnsi" w:hAnsiTheme="majorHAnsi" w:cstheme="majorHAnsi"/>
                                    <w:sz w:val="18"/>
                                    <w:szCs w:val="18"/>
                                  </w:rPr>
                                  <w:t>Filling</w:t>
                                </w:r>
                              </w:p>
                            </w:txbxContent>
                          </wps:txbx>
                          <wps:bodyPr rot="0" vert="horz" wrap="square" lIns="91440" tIns="45720" rIns="91440" bIns="45720" anchor="t" anchorCtr="0" upright="1">
                            <a:noAutofit/>
                          </wps:bodyPr>
                        </wps:wsp>
                        <wps:wsp>
                          <wps:cNvPr id="29514" name="Text Box 10398"/>
                          <wps:cNvSpPr txBox="1">
                            <a:spLocks noChangeArrowheads="1"/>
                          </wps:cNvSpPr>
                          <wps:spPr bwMode="auto">
                            <a:xfrm>
                              <a:off x="7945" y="12427"/>
                              <a:ext cx="2742" cy="1538"/>
                            </a:xfrm>
                            <a:prstGeom prst="rect">
                              <a:avLst/>
                            </a:prstGeom>
                            <a:solidFill>
                              <a:srgbClr val="FFFFFF"/>
                            </a:solidFill>
                            <a:ln w="9525">
                              <a:solidFill>
                                <a:srgbClr val="000000"/>
                              </a:solidFill>
                              <a:miter lim="800000"/>
                              <a:headEnd/>
                              <a:tailEnd/>
                            </a:ln>
                          </wps:spPr>
                          <wps:txbx>
                            <w:txbxContent>
                              <w:p w:rsidR="00862F6C" w:rsidRPr="008A5886" w:rsidRDefault="00862F6C" w:rsidP="00CC1455">
                                <w:pPr>
                                  <w:rPr>
                                    <w:rFonts w:asciiTheme="majorHAnsi" w:hAnsiTheme="majorHAnsi" w:cstheme="majorHAnsi"/>
                                    <w:sz w:val="18"/>
                                    <w:szCs w:val="18"/>
                                  </w:rPr>
                                </w:pPr>
                                <w:r w:rsidRPr="008A5886">
                                  <w:rPr>
                                    <w:rFonts w:asciiTheme="majorHAnsi" w:hAnsiTheme="majorHAnsi" w:cstheme="majorHAnsi"/>
                                    <w:sz w:val="18"/>
                                    <w:szCs w:val="18"/>
                                  </w:rPr>
                                  <w:t>CV-He-liquefier %opening</w:t>
                                </w:r>
                              </w:p>
                              <w:p w:rsidR="00862F6C" w:rsidRDefault="00862F6C" w:rsidP="00CC1455">
                                <w:pPr>
                                  <w:rPr>
                                    <w:rFonts w:asciiTheme="majorHAnsi" w:hAnsiTheme="majorHAnsi" w:cstheme="majorHAnsi"/>
                                    <w:sz w:val="18"/>
                                    <w:szCs w:val="18"/>
                                  </w:rPr>
                                </w:pPr>
                                <w:r>
                                  <w:rPr>
                                    <w:rFonts w:asciiTheme="majorHAnsi" w:hAnsiTheme="majorHAnsi" w:cstheme="majorHAnsi"/>
                                    <w:sz w:val="18"/>
                                    <w:szCs w:val="18"/>
                                  </w:rPr>
                                  <w:t>CV580 regulated</w:t>
                                </w:r>
                              </w:p>
                              <w:p w:rsidR="00862F6C" w:rsidRPr="008A5886" w:rsidRDefault="00862F6C" w:rsidP="00CC1455">
                                <w:pPr>
                                  <w:rPr>
                                    <w:rFonts w:asciiTheme="majorHAnsi" w:hAnsiTheme="majorHAnsi" w:cstheme="majorHAnsi"/>
                                    <w:sz w:val="18"/>
                                    <w:szCs w:val="18"/>
                                  </w:rPr>
                                </w:pPr>
                                <w:r>
                                  <w:rPr>
                                    <w:rFonts w:asciiTheme="majorHAnsi" w:hAnsiTheme="majorHAnsi" w:cstheme="majorHAnsi"/>
                                    <w:sz w:val="18"/>
                                    <w:szCs w:val="18"/>
                                  </w:rPr>
                                  <w:t>PT600=PT600setpoint</w:t>
                                </w:r>
                              </w:p>
                              <w:p w:rsidR="00862F6C" w:rsidRPr="008A5886" w:rsidRDefault="00862F6C" w:rsidP="00CC1455">
                                <w:pPr>
                                  <w:rPr>
                                    <w:rFonts w:asciiTheme="majorHAnsi" w:hAnsiTheme="majorHAnsi" w:cstheme="majorHAnsi"/>
                                    <w:sz w:val="18"/>
                                    <w:szCs w:val="18"/>
                                  </w:rPr>
                                </w:pPr>
                                <w:r>
                                  <w:rPr>
                                    <w:rFonts w:asciiTheme="majorHAnsi" w:hAnsiTheme="majorHAnsi" w:cstheme="majorHAnsi"/>
                                    <w:sz w:val="18"/>
                                    <w:szCs w:val="18"/>
                                  </w:rPr>
                                  <w:t>Close CV600</w:t>
                                </w:r>
                                <w:r w:rsidRPr="008A5886">
                                  <w:rPr>
                                    <w:rFonts w:asciiTheme="majorHAnsi" w:hAnsiTheme="majorHAnsi" w:cstheme="majorHAnsi"/>
                                    <w:sz w:val="18"/>
                                    <w:szCs w:val="18"/>
                                  </w:rPr>
                                  <w:t xml:space="preserve"> </w:t>
                                </w:r>
                              </w:p>
                              <w:p w:rsidR="00862F6C" w:rsidRPr="008A5886" w:rsidRDefault="00862F6C" w:rsidP="00CC1455">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s:wsp>
                        <wps:cNvPr id="29515" name="AutoShape 10399"/>
                        <wps:cNvCnPr>
                          <a:cxnSpLocks noChangeShapeType="1"/>
                        </wps:cNvCnPr>
                        <wps:spPr bwMode="auto">
                          <a:xfrm rot="5400000">
                            <a:off x="4353" y="7818"/>
                            <a:ext cx="0" cy="3742"/>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516" name="Text Box 10400"/>
                        <wps:cNvSpPr txBox="1">
                          <a:spLocks noChangeArrowheads="1"/>
                        </wps:cNvSpPr>
                        <wps:spPr bwMode="auto">
                          <a:xfrm>
                            <a:off x="8096" y="13116"/>
                            <a:ext cx="2564" cy="624"/>
                          </a:xfrm>
                          <a:prstGeom prst="rect">
                            <a:avLst/>
                          </a:prstGeom>
                          <a:solidFill>
                            <a:srgbClr val="FFFFFF"/>
                          </a:solidFill>
                          <a:ln w="9525">
                            <a:solidFill>
                              <a:srgbClr val="000000"/>
                            </a:solidFill>
                            <a:miter lim="800000"/>
                            <a:headEnd/>
                            <a:tailEnd/>
                          </a:ln>
                        </wps:spPr>
                        <wps:txbx>
                          <w:txbxContent>
                            <w:p w:rsidR="00862F6C" w:rsidRDefault="00862F6C" w:rsidP="009425F5">
                              <w:pPr>
                                <w:rPr>
                                  <w:rFonts w:asciiTheme="majorHAnsi" w:hAnsiTheme="majorHAnsi" w:cstheme="majorHAnsi"/>
                                  <w:sz w:val="18"/>
                                  <w:szCs w:val="18"/>
                                </w:rPr>
                              </w:pPr>
                              <w:r>
                                <w:rPr>
                                  <w:rFonts w:asciiTheme="majorHAnsi" w:hAnsiTheme="majorHAnsi" w:cstheme="majorHAnsi"/>
                                  <w:sz w:val="18"/>
                                  <w:szCs w:val="18"/>
                                </w:rPr>
                                <w:t>Close CV-He-liquefier</w:t>
                              </w:r>
                            </w:p>
                            <w:p w:rsidR="00862F6C" w:rsidRPr="008A5886" w:rsidRDefault="00862F6C" w:rsidP="009425F5">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9517" name="Rectangle 10401"/>
                        <wps:cNvSpPr>
                          <a:spLocks noChangeArrowheads="1"/>
                        </wps:cNvSpPr>
                        <wps:spPr bwMode="auto">
                          <a:xfrm>
                            <a:off x="6635" y="13117"/>
                            <a:ext cx="1474" cy="624"/>
                          </a:xfrm>
                          <a:prstGeom prst="rect">
                            <a:avLst/>
                          </a:prstGeom>
                          <a:solidFill>
                            <a:srgbClr val="FFFFFF"/>
                          </a:solidFill>
                          <a:ln w="9525">
                            <a:solidFill>
                              <a:srgbClr val="000000"/>
                            </a:solidFill>
                            <a:miter lim="800000"/>
                            <a:headEnd/>
                            <a:tailEnd/>
                          </a:ln>
                        </wps:spPr>
                        <wps:txbx>
                          <w:txbxContent>
                            <w:p w:rsidR="00862F6C" w:rsidRPr="009425F5" w:rsidRDefault="00862F6C" w:rsidP="009425F5">
                              <w:pPr>
                                <w:spacing w:before="100" w:beforeAutospacing="1"/>
                                <w:jc w:val="center"/>
                                <w:rPr>
                                  <w:rFonts w:asciiTheme="majorHAnsi" w:hAnsiTheme="majorHAnsi" w:cstheme="majorHAnsi"/>
                                  <w:sz w:val="18"/>
                                  <w:szCs w:val="18"/>
                                  <w:lang w:val="fr-FR"/>
                                </w:rPr>
                              </w:pPr>
                              <w:r>
                                <w:rPr>
                                  <w:rFonts w:asciiTheme="majorHAnsi" w:hAnsiTheme="majorHAnsi" w:cstheme="majorHAnsi"/>
                                  <w:sz w:val="18"/>
                                  <w:szCs w:val="18"/>
                                  <w:lang w:val="fr-FR"/>
                                </w:rPr>
                                <w:t>Liquefier valve</w:t>
                              </w:r>
                              <w:r w:rsidRPr="009425F5">
                                <w:rPr>
                                  <w:rFonts w:asciiTheme="majorHAnsi" w:hAnsiTheme="majorHAnsi" w:cstheme="majorHAnsi"/>
                                  <w:sz w:val="18"/>
                                  <w:szCs w:val="18"/>
                                  <w:lang w:val="fr-FR"/>
                                </w:rPr>
                                <w:t xml:space="preserve"> closing</w:t>
                              </w:r>
                            </w:p>
                          </w:txbxContent>
                        </wps:txbx>
                        <wps:bodyPr rot="0" vert="horz" wrap="square" lIns="91440" tIns="45720" rIns="91440" bIns="45720" anchor="t" anchorCtr="0" upright="1">
                          <a:noAutofit/>
                        </wps:bodyPr>
                      </wps:wsp>
                      <wps:wsp>
                        <wps:cNvPr id="29518" name="AutoShape 10405"/>
                        <wps:cNvCnPr>
                          <a:cxnSpLocks noChangeShapeType="1"/>
                        </wps:cNvCnPr>
                        <wps:spPr bwMode="auto">
                          <a:xfrm>
                            <a:off x="5870" y="14244"/>
                            <a:ext cx="136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19" name="Text Box 10407"/>
                        <wps:cNvSpPr txBox="1">
                          <a:spLocks noChangeArrowheads="1"/>
                        </wps:cNvSpPr>
                        <wps:spPr bwMode="auto">
                          <a:xfrm>
                            <a:off x="2984" y="12679"/>
                            <a:ext cx="2662" cy="1020"/>
                          </a:xfrm>
                          <a:prstGeom prst="rect">
                            <a:avLst/>
                          </a:prstGeom>
                          <a:solidFill>
                            <a:srgbClr val="FFFFFF"/>
                          </a:solidFill>
                          <a:ln w="9525">
                            <a:solidFill>
                              <a:srgbClr val="000000"/>
                            </a:solidFill>
                            <a:miter lim="800000"/>
                            <a:headEnd/>
                            <a:tailEnd/>
                          </a:ln>
                        </wps:spPr>
                        <wps:txbx>
                          <w:txbxContent>
                            <w:p w:rsidR="00862F6C" w:rsidRDefault="00862F6C" w:rsidP="00EF0DEB">
                              <w:pPr>
                                <w:rPr>
                                  <w:rFonts w:asciiTheme="majorHAnsi" w:hAnsiTheme="majorHAnsi" w:cstheme="majorHAnsi"/>
                                  <w:sz w:val="18"/>
                                  <w:szCs w:val="18"/>
                                </w:rPr>
                              </w:pPr>
                              <w:r>
                                <w:rPr>
                                  <w:rFonts w:asciiTheme="majorHAnsi" w:hAnsiTheme="majorHAnsi" w:cstheme="majorHAnsi"/>
                                  <w:sz w:val="18"/>
                                  <w:szCs w:val="18"/>
                                </w:rPr>
                                <w:t>Close CV600</w:t>
                              </w:r>
                            </w:p>
                            <w:p w:rsidR="00862F6C" w:rsidRDefault="00862F6C" w:rsidP="00EF0DEB">
                              <w:pPr>
                                <w:rPr>
                                  <w:rFonts w:asciiTheme="majorHAnsi" w:hAnsiTheme="majorHAnsi" w:cstheme="majorHAnsi"/>
                                  <w:sz w:val="18"/>
                                  <w:szCs w:val="18"/>
                                </w:rPr>
                              </w:pPr>
                              <w:r>
                                <w:rPr>
                                  <w:rFonts w:asciiTheme="majorHAnsi" w:hAnsiTheme="majorHAnsi" w:cstheme="majorHAnsi"/>
                                  <w:sz w:val="18"/>
                                  <w:szCs w:val="18"/>
                                </w:rPr>
                                <w:t>Open FV601</w:t>
                              </w:r>
                            </w:p>
                            <w:p w:rsidR="00862F6C" w:rsidRDefault="00862F6C" w:rsidP="00EF0DEB">
                              <w:pPr>
                                <w:rPr>
                                  <w:rFonts w:asciiTheme="majorHAnsi" w:hAnsiTheme="majorHAnsi" w:cstheme="majorHAnsi"/>
                                  <w:sz w:val="18"/>
                                  <w:szCs w:val="18"/>
                                </w:rPr>
                              </w:pPr>
                              <w:r>
                                <w:rPr>
                                  <w:rFonts w:asciiTheme="majorHAnsi" w:hAnsiTheme="majorHAnsi" w:cstheme="majorHAnsi"/>
                                  <w:sz w:val="18"/>
                                  <w:szCs w:val="18"/>
                                </w:rPr>
                                <w:t>CV580 regulated</w:t>
                              </w:r>
                            </w:p>
                            <w:p w:rsidR="00862F6C" w:rsidRDefault="00862F6C" w:rsidP="00EF0DEB">
                              <w:pPr>
                                <w:rPr>
                                  <w:rFonts w:asciiTheme="majorHAnsi" w:hAnsiTheme="majorHAnsi" w:cstheme="majorHAnsi"/>
                                  <w:sz w:val="18"/>
                                  <w:szCs w:val="18"/>
                                </w:rPr>
                              </w:pPr>
                              <w:r>
                                <w:rPr>
                                  <w:rFonts w:asciiTheme="majorHAnsi" w:hAnsiTheme="majorHAnsi" w:cstheme="majorHAnsi"/>
                                  <w:sz w:val="18"/>
                                  <w:szCs w:val="18"/>
                                </w:rPr>
                                <w:t>PT600=PT600setpoint</w:t>
                              </w:r>
                            </w:p>
                            <w:p w:rsidR="00862F6C" w:rsidRPr="008A5886" w:rsidRDefault="00862F6C" w:rsidP="00EF0DEB">
                              <w:pPr>
                                <w:rPr>
                                  <w:rFonts w:asciiTheme="majorHAnsi" w:hAnsiTheme="majorHAnsi" w:cstheme="majorHAnsi"/>
                                  <w:sz w:val="18"/>
                                  <w:szCs w:val="18"/>
                                </w:rPr>
                              </w:pPr>
                            </w:p>
                            <w:p w:rsidR="00862F6C" w:rsidRPr="008A5886" w:rsidRDefault="00862F6C" w:rsidP="00EF0DEB">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g:cNvPr id="29520" name="Group 10408"/>
                        <wpg:cNvGrpSpPr>
                          <a:grpSpLocks/>
                        </wpg:cNvGrpSpPr>
                        <wpg:grpSpPr bwMode="auto">
                          <a:xfrm>
                            <a:off x="2362" y="12018"/>
                            <a:ext cx="227" cy="680"/>
                            <a:chOff x="4444" y="2685"/>
                            <a:chExt cx="255" cy="720"/>
                          </a:xfrm>
                        </wpg:grpSpPr>
                        <wps:wsp>
                          <wps:cNvPr id="29521" name="AutoShape 10409"/>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22" name="AutoShape 10410"/>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523" name="AutoShape 10411"/>
                        <wps:cNvCnPr>
                          <a:cxnSpLocks noChangeShapeType="1"/>
                        </wps:cNvCnPr>
                        <wps:spPr bwMode="auto">
                          <a:xfrm>
                            <a:off x="5877" y="12502"/>
                            <a:ext cx="0" cy="175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24" name="Text Box 10412"/>
                        <wps:cNvSpPr txBox="1">
                          <a:spLocks noChangeArrowheads="1"/>
                        </wps:cNvSpPr>
                        <wps:spPr bwMode="auto">
                          <a:xfrm>
                            <a:off x="3056" y="15167"/>
                            <a:ext cx="1140"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F0DEB" w:rsidRDefault="00862F6C" w:rsidP="00C778AD">
                              <w:pPr>
                                <w:rPr>
                                  <w:rFonts w:asciiTheme="majorHAnsi" w:hAnsiTheme="majorHAnsi" w:cstheme="majorHAnsi"/>
                                  <w:sz w:val="18"/>
                                  <w:szCs w:val="18"/>
                                  <w:lang w:val="fr-FR"/>
                                </w:rPr>
                              </w:pPr>
                              <w:r>
                                <w:rPr>
                                  <w:rFonts w:asciiTheme="majorHAnsi" w:hAnsiTheme="majorHAnsi" w:cstheme="majorHAnsi"/>
                                  <w:sz w:val="18"/>
                                  <w:szCs w:val="18"/>
                                  <w:lang w:val="fr-FR"/>
                                </w:rPr>
                                <w:t>Dewar</w:t>
                              </w:r>
                            </w:p>
                          </w:txbxContent>
                        </wps:txbx>
                        <wps:bodyPr rot="0" vert="horz" wrap="square" lIns="91440" tIns="45720" rIns="91440" bIns="45720" anchor="t" anchorCtr="0" upright="1">
                          <a:noAutofit/>
                        </wps:bodyPr>
                      </wps:wsp>
                      <wps:wsp>
                        <wps:cNvPr id="29525" name="AutoShape 10413"/>
                        <wps:cNvCnPr>
                          <a:cxnSpLocks noChangeShapeType="1"/>
                        </wps:cNvCnPr>
                        <wps:spPr bwMode="auto">
                          <a:xfrm flipH="1">
                            <a:off x="1217" y="5435"/>
                            <a:ext cx="1" cy="10035"/>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526" name="AutoShape 10295"/>
                        <wps:cNvCnPr>
                          <a:cxnSpLocks noChangeShapeType="1"/>
                        </wps:cNvCnPr>
                        <wps:spPr bwMode="auto">
                          <a:xfrm>
                            <a:off x="2384" y="15157"/>
                            <a:ext cx="0" cy="73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27" name="AutoShape 10296"/>
                        <wps:cNvCnPr>
                          <a:cxnSpLocks noChangeShapeType="1"/>
                        </wps:cNvCnPr>
                        <wps:spPr bwMode="auto">
                          <a:xfrm>
                            <a:off x="1678" y="15372"/>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28" name="AutoShape 10414"/>
                        <wps:cNvCnPr>
                          <a:cxnSpLocks noChangeShapeType="1"/>
                        </wps:cNvCnPr>
                        <wps:spPr bwMode="auto">
                          <a:xfrm>
                            <a:off x="3020" y="15382"/>
                            <a:ext cx="0" cy="21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9529" name="Group 10420"/>
                        <wpg:cNvGrpSpPr>
                          <a:grpSpLocks/>
                        </wpg:cNvGrpSpPr>
                        <wpg:grpSpPr bwMode="auto">
                          <a:xfrm>
                            <a:off x="5943" y="15190"/>
                            <a:ext cx="595" cy="580"/>
                            <a:chOff x="2109" y="3597"/>
                            <a:chExt cx="595" cy="580"/>
                          </a:xfrm>
                        </wpg:grpSpPr>
                        <wps:wsp>
                          <wps:cNvPr id="29530" name="Oval 10421"/>
                          <wps:cNvSpPr>
                            <a:spLocks noChangeArrowheads="1"/>
                          </wps:cNvSpPr>
                          <wps:spPr bwMode="auto">
                            <a:xfrm>
                              <a:off x="2109" y="3630"/>
                              <a:ext cx="595" cy="547"/>
                            </a:xfrm>
                            <a:prstGeom prst="ellipse">
                              <a:avLst/>
                            </a:prstGeom>
                            <a:solidFill>
                              <a:srgbClr val="FFFFFF"/>
                            </a:solidFill>
                            <a:ln w="1270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29531" name="Text Box 10422"/>
                          <wps:cNvSpPr txBox="1">
                            <a:spLocks noChangeArrowheads="1"/>
                          </wps:cNvSpPr>
                          <wps:spPr bwMode="auto">
                            <a:xfrm>
                              <a:off x="2189" y="3597"/>
                              <a:ext cx="470"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44450">
                                  <a:solidFill>
                                    <a:srgbClr val="4A7EBB"/>
                                  </a:solidFill>
                                  <a:miter lim="800000"/>
                                  <a:headEnd/>
                                  <a:tailEnd/>
                                </a14:hiddenLine>
                              </a:ext>
                            </a:extLst>
                          </wps:spPr>
                          <wps:txbx>
                            <w:txbxContent>
                              <w:p w:rsidR="00862F6C" w:rsidRPr="0071496C" w:rsidRDefault="00862F6C" w:rsidP="009C2EC7">
                                <w:pPr>
                                  <w:rPr>
                                    <w:rFonts w:asciiTheme="majorHAnsi" w:hAnsiTheme="majorHAnsi" w:cstheme="majorHAnsi"/>
                                    <w:lang w:val="fr-FR"/>
                                  </w:rPr>
                                </w:pPr>
                                <w:r>
                                  <w:rPr>
                                    <w:rFonts w:asciiTheme="majorHAnsi" w:hAnsiTheme="majorHAnsi" w:cstheme="majorHAnsi"/>
                                    <w:lang w:val="fr-FR"/>
                                  </w:rPr>
                                  <w:t>B</w:t>
                                </w:r>
                              </w:p>
                            </w:txbxContent>
                          </wps:txbx>
                          <wps:bodyPr rot="0" vert="horz" wrap="square" lIns="91440" tIns="91440" rIns="91440" bIns="91440" anchor="t" anchorCtr="0" upright="1">
                            <a:noAutofit/>
                          </wps:bodyPr>
                        </wps:wsp>
                      </wpg:grpSp>
                      <wps:wsp>
                        <wps:cNvPr id="29532" name="Text Box 3751"/>
                        <wps:cNvSpPr txBox="1">
                          <a:spLocks noChangeArrowheads="1"/>
                        </wps:cNvSpPr>
                        <wps:spPr bwMode="auto">
                          <a:xfrm>
                            <a:off x="4472" y="10112"/>
                            <a:ext cx="1751" cy="3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EA20C2">
                              <w:pPr>
                                <w:rPr>
                                  <w:rFonts w:asciiTheme="majorHAnsi" w:hAnsiTheme="majorHAnsi" w:cstheme="majorHAnsi"/>
                                  <w:sz w:val="18"/>
                                  <w:szCs w:val="18"/>
                                  <w:lang w:val="fr-FR"/>
                                </w:rPr>
                              </w:pPr>
                              <w:r w:rsidRPr="008A5886">
                                <w:rPr>
                                  <w:rFonts w:asciiTheme="majorHAnsi" w:hAnsiTheme="majorHAnsi" w:cstheme="majorHAnsi"/>
                                  <w:sz w:val="18"/>
                                  <w:szCs w:val="18"/>
                                </w:rPr>
                                <w:t>LT600 &lt; LT600mini</w:t>
                              </w:r>
                            </w:p>
                          </w:txbxContent>
                        </wps:txbx>
                        <wps:bodyPr rot="0" vert="horz" wrap="square" lIns="91440" tIns="45720" rIns="91440" bIns="45720" anchor="t" anchorCtr="0" upright="1">
                          <a:noAutofit/>
                        </wps:bodyPr>
                      </wps:wsp>
                      <wps:wsp>
                        <wps:cNvPr id="29533" name="AutoShape 3752"/>
                        <wps:cNvCnPr>
                          <a:cxnSpLocks noChangeShapeType="1"/>
                        </wps:cNvCnPr>
                        <wps:spPr bwMode="auto">
                          <a:xfrm rot="5400000">
                            <a:off x="5851" y="968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9534" name="Group 3753"/>
                        <wpg:cNvGrpSpPr>
                          <a:grpSpLocks/>
                        </wpg:cNvGrpSpPr>
                        <wpg:grpSpPr bwMode="auto">
                          <a:xfrm>
                            <a:off x="6530" y="6022"/>
                            <a:ext cx="3618" cy="855"/>
                            <a:chOff x="5987" y="8609"/>
                            <a:chExt cx="4312" cy="1268"/>
                          </a:xfrm>
                        </wpg:grpSpPr>
                        <wps:wsp>
                          <wps:cNvPr id="29535" name="Rectangle 3754"/>
                          <wps:cNvSpPr>
                            <a:spLocks noChangeArrowheads="1"/>
                          </wps:cNvSpPr>
                          <wps:spPr bwMode="auto">
                            <a:xfrm>
                              <a:off x="5987" y="8609"/>
                              <a:ext cx="1311" cy="1268"/>
                            </a:xfrm>
                            <a:prstGeom prst="rect">
                              <a:avLst/>
                            </a:prstGeom>
                            <a:solidFill>
                              <a:srgbClr val="FFFFFF"/>
                            </a:solidFill>
                            <a:ln w="9525">
                              <a:solidFill>
                                <a:srgbClr val="000000"/>
                              </a:solidFill>
                              <a:miter lim="800000"/>
                              <a:headEnd/>
                              <a:tailEnd/>
                            </a:ln>
                          </wps:spPr>
                          <wps:txbx>
                            <w:txbxContent>
                              <w:p w:rsidR="00862F6C" w:rsidRPr="008A5886" w:rsidRDefault="00862F6C" w:rsidP="00D17201">
                                <w:pPr>
                                  <w:spacing w:before="120" w:line="264" w:lineRule="auto"/>
                                  <w:jc w:val="center"/>
                                  <w:rPr>
                                    <w:rFonts w:asciiTheme="majorHAnsi" w:hAnsiTheme="majorHAnsi" w:cstheme="majorHAnsi"/>
                                    <w:sz w:val="18"/>
                                    <w:szCs w:val="18"/>
                                  </w:rPr>
                                </w:pPr>
                                <w:r>
                                  <w:rPr>
                                    <w:rFonts w:asciiTheme="majorHAnsi" w:hAnsiTheme="majorHAnsi" w:cstheme="majorHAnsi"/>
                                    <w:sz w:val="18"/>
                                    <w:szCs w:val="18"/>
                                  </w:rPr>
                                  <w:t xml:space="preserve">Waiting for </w:t>
                                </w:r>
                                <w:r w:rsidRPr="008A5886">
                                  <w:rPr>
                                    <w:rFonts w:asciiTheme="majorHAnsi" w:hAnsiTheme="majorHAnsi" w:cstheme="majorHAnsi"/>
                                    <w:sz w:val="18"/>
                                    <w:szCs w:val="18"/>
                                  </w:rPr>
                                  <w:t>L</w:t>
                                </w:r>
                                <w:r>
                                  <w:rPr>
                                    <w:rFonts w:asciiTheme="majorHAnsi" w:hAnsiTheme="majorHAnsi" w:cstheme="majorHAnsi"/>
                                    <w:sz w:val="18"/>
                                    <w:szCs w:val="18"/>
                                  </w:rPr>
                                  <w:t>evel</w:t>
                                </w:r>
                              </w:p>
                            </w:txbxContent>
                          </wps:txbx>
                          <wps:bodyPr rot="0" vert="horz" wrap="square" lIns="91440" tIns="45720" rIns="91440" bIns="45720" anchor="t" anchorCtr="0" upright="1">
                            <a:noAutofit/>
                          </wps:bodyPr>
                        </wps:wsp>
                        <wps:wsp>
                          <wps:cNvPr id="29536" name="Text Box 10309"/>
                          <wps:cNvSpPr txBox="1">
                            <a:spLocks noChangeArrowheads="1"/>
                          </wps:cNvSpPr>
                          <wps:spPr bwMode="auto">
                            <a:xfrm>
                              <a:off x="7298" y="8610"/>
                              <a:ext cx="3001" cy="1267"/>
                            </a:xfrm>
                            <a:prstGeom prst="rect">
                              <a:avLst/>
                            </a:prstGeom>
                            <a:solidFill>
                              <a:srgbClr val="FFFFFF"/>
                            </a:solidFill>
                            <a:ln w="9525">
                              <a:solidFill>
                                <a:srgbClr val="000000"/>
                              </a:solidFill>
                              <a:miter lim="800000"/>
                              <a:headEnd/>
                              <a:tailEnd/>
                            </a:ln>
                          </wps:spPr>
                          <wps:txbx>
                            <w:txbxContent>
                              <w:p w:rsidR="00862F6C" w:rsidRDefault="00862F6C" w:rsidP="00CD5BEA">
                                <w:pPr>
                                  <w:rPr>
                                    <w:rFonts w:asciiTheme="majorHAnsi" w:hAnsiTheme="majorHAnsi" w:cstheme="majorHAnsi"/>
                                    <w:sz w:val="18"/>
                                    <w:szCs w:val="18"/>
                                  </w:rPr>
                                </w:pPr>
                                <w:r w:rsidRPr="008A5886">
                                  <w:rPr>
                                    <w:rFonts w:asciiTheme="majorHAnsi" w:hAnsiTheme="majorHAnsi" w:cstheme="majorHAnsi"/>
                                    <w:sz w:val="18"/>
                                    <w:szCs w:val="18"/>
                                  </w:rPr>
                                  <w:t>CV-He-liquefier %opening</w:t>
                                </w:r>
                                <w:r>
                                  <w:rPr>
                                    <w:rFonts w:asciiTheme="majorHAnsi" w:hAnsiTheme="majorHAnsi" w:cstheme="majorHAnsi"/>
                                    <w:sz w:val="18"/>
                                    <w:szCs w:val="18"/>
                                  </w:rPr>
                                  <w:t>CV580 regulated</w:t>
                                </w:r>
                              </w:p>
                              <w:p w:rsidR="00862F6C" w:rsidRPr="008A5886" w:rsidRDefault="00862F6C" w:rsidP="00CD5BEA">
                                <w:pPr>
                                  <w:rPr>
                                    <w:rFonts w:asciiTheme="majorHAnsi" w:hAnsiTheme="majorHAnsi" w:cstheme="majorHAnsi"/>
                                    <w:sz w:val="18"/>
                                    <w:szCs w:val="18"/>
                                  </w:rPr>
                                </w:pPr>
                                <w:r>
                                  <w:rPr>
                                    <w:rFonts w:asciiTheme="majorHAnsi" w:hAnsiTheme="majorHAnsi" w:cstheme="majorHAnsi"/>
                                    <w:sz w:val="18"/>
                                    <w:szCs w:val="18"/>
                                  </w:rPr>
                                  <w:t>PT600=PT600setpoint</w:t>
                                </w:r>
                              </w:p>
                              <w:p w:rsidR="00862F6C" w:rsidRDefault="00862F6C" w:rsidP="00CD5BEA">
                                <w:pPr>
                                  <w:rPr>
                                    <w:rFonts w:asciiTheme="majorHAnsi" w:hAnsiTheme="majorHAnsi" w:cstheme="majorHAnsi"/>
                                    <w:sz w:val="18"/>
                                    <w:szCs w:val="18"/>
                                  </w:rPr>
                                </w:pPr>
                                <w:r>
                                  <w:rPr>
                                    <w:rFonts w:asciiTheme="majorHAnsi" w:hAnsiTheme="majorHAnsi" w:cstheme="majorHAnsi"/>
                                    <w:sz w:val="18"/>
                                    <w:szCs w:val="18"/>
                                  </w:rPr>
                                  <w:t>Open F</w:t>
                                </w:r>
                                <w:r w:rsidRPr="008A5886">
                                  <w:rPr>
                                    <w:rFonts w:asciiTheme="majorHAnsi" w:hAnsiTheme="majorHAnsi" w:cstheme="majorHAnsi"/>
                                    <w:sz w:val="18"/>
                                    <w:szCs w:val="18"/>
                                  </w:rPr>
                                  <w:t>V60</w:t>
                                </w:r>
                                <w:r>
                                  <w:rPr>
                                    <w:rFonts w:asciiTheme="majorHAnsi" w:hAnsiTheme="majorHAnsi" w:cstheme="majorHAnsi"/>
                                    <w:sz w:val="18"/>
                                    <w:szCs w:val="18"/>
                                  </w:rPr>
                                  <w:t>1</w:t>
                                </w:r>
                                <w:r w:rsidRPr="008A5886">
                                  <w:rPr>
                                    <w:rFonts w:asciiTheme="majorHAnsi" w:hAnsiTheme="majorHAnsi" w:cstheme="majorHAnsi"/>
                                    <w:sz w:val="18"/>
                                    <w:szCs w:val="18"/>
                                  </w:rPr>
                                  <w:t xml:space="preserve"> </w:t>
                                </w:r>
                              </w:p>
                              <w:p w:rsidR="00862F6C" w:rsidRPr="008A5886" w:rsidRDefault="00862F6C" w:rsidP="00CD5BEA">
                                <w:pPr>
                                  <w:rPr>
                                    <w:rFonts w:asciiTheme="majorHAnsi" w:hAnsiTheme="majorHAnsi" w:cstheme="majorHAnsi"/>
                                    <w:sz w:val="18"/>
                                    <w:szCs w:val="18"/>
                                  </w:rPr>
                                </w:pPr>
                                <w:r w:rsidRPr="008A5886">
                                  <w:rPr>
                                    <w:rFonts w:asciiTheme="majorHAnsi" w:hAnsiTheme="majorHAnsi" w:cstheme="majorHAnsi"/>
                                    <w:sz w:val="18"/>
                                    <w:szCs w:val="18"/>
                                  </w:rPr>
                                  <w:t>CV-He-liquefier %opening</w:t>
                                </w:r>
                              </w:p>
                            </w:txbxContent>
                          </wps:txbx>
                          <wps:bodyPr rot="0" vert="horz" wrap="square" lIns="91440" tIns="45720" rIns="91440" bIns="45720" anchor="t" anchorCtr="0" upright="1">
                            <a:noAutofit/>
                          </wps:bodyPr>
                        </wps:wsp>
                      </wpg:grpSp>
                      <wps:wsp>
                        <wps:cNvPr id="29537" name="AutoShape 3756"/>
                        <wps:cNvCnPr>
                          <a:cxnSpLocks noChangeShapeType="1"/>
                        </wps:cNvCnPr>
                        <wps:spPr bwMode="auto">
                          <a:xfrm>
                            <a:off x="7085" y="5769"/>
                            <a:ext cx="26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38" name="Text Box 3757"/>
                        <wps:cNvSpPr txBox="1">
                          <a:spLocks noChangeArrowheads="1"/>
                        </wps:cNvSpPr>
                        <wps:spPr bwMode="auto">
                          <a:xfrm>
                            <a:off x="7320" y="5487"/>
                            <a:ext cx="3188" cy="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D17201">
                              <w:pPr>
                                <w:rPr>
                                  <w:rFonts w:asciiTheme="majorHAnsi" w:hAnsiTheme="majorHAnsi" w:cstheme="majorHAnsi"/>
                                  <w:sz w:val="18"/>
                                  <w:szCs w:val="18"/>
                                </w:rPr>
                              </w:pPr>
                              <w:r w:rsidRPr="008A5886">
                                <w:rPr>
                                  <w:rFonts w:asciiTheme="majorHAnsi" w:hAnsiTheme="majorHAnsi" w:cstheme="majorHAnsi"/>
                                  <w:sz w:val="18"/>
                                  <w:szCs w:val="18"/>
                                </w:rPr>
                                <w:t xml:space="preserve">Intermittent </w:t>
                              </w:r>
                              <w:r>
                                <w:rPr>
                                  <w:rFonts w:asciiTheme="majorHAnsi" w:hAnsiTheme="majorHAnsi" w:cstheme="majorHAnsi"/>
                                  <w:sz w:val="18"/>
                                  <w:szCs w:val="18"/>
                                </w:rPr>
                                <w:t>&amp; Liquefier &amp; Validation</w:t>
                              </w:r>
                            </w:p>
                          </w:txbxContent>
                        </wps:txbx>
                        <wps:bodyPr rot="0" vert="horz" wrap="square" lIns="91440" tIns="45720" rIns="91440" bIns="45720" anchor="t" anchorCtr="0" upright="1">
                          <a:noAutofit/>
                        </wps:bodyPr>
                      </wps:wsp>
                      <wps:wsp>
                        <wps:cNvPr id="29539" name="AutoShape 3759"/>
                        <wps:cNvCnPr>
                          <a:cxnSpLocks noChangeShapeType="1"/>
                        </wps:cNvCnPr>
                        <wps:spPr bwMode="auto">
                          <a:xfrm flipH="1">
                            <a:off x="5682" y="7247"/>
                            <a:ext cx="0" cy="2438"/>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540" name="AutoShape 3760"/>
                        <wps:cNvCnPr>
                          <a:cxnSpLocks noChangeShapeType="1"/>
                        </wps:cNvCnPr>
                        <wps:spPr bwMode="auto">
                          <a:xfrm rot="10800000">
                            <a:off x="5575" y="890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41" name="Text Box 3762"/>
                        <wps:cNvSpPr txBox="1">
                          <a:spLocks noChangeArrowheads="1"/>
                        </wps:cNvSpPr>
                        <wps:spPr bwMode="auto">
                          <a:xfrm>
                            <a:off x="4008" y="8825"/>
                            <a:ext cx="1740"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9178E8">
                              <w:pPr>
                                <w:rPr>
                                  <w:rFonts w:asciiTheme="majorHAnsi" w:hAnsiTheme="majorHAnsi" w:cstheme="majorHAnsi"/>
                                  <w:sz w:val="18"/>
                                  <w:szCs w:val="18"/>
                                  <w:lang w:val="fr-FR"/>
                                </w:rPr>
                              </w:pPr>
                              <w:r>
                                <w:rPr>
                                  <w:rFonts w:asciiTheme="majorHAnsi" w:hAnsiTheme="majorHAnsi" w:cstheme="majorHAnsi"/>
                                  <w:sz w:val="18"/>
                                  <w:szCs w:val="18"/>
                                  <w:lang w:val="fr-FR"/>
                                </w:rPr>
                                <w:t>Regulation OR Stop</w:t>
                              </w:r>
                            </w:p>
                          </w:txbxContent>
                        </wps:txbx>
                        <wps:bodyPr rot="0" vert="horz" wrap="square" lIns="91440" tIns="45720" rIns="91440" bIns="45720" anchor="t" anchorCtr="0" upright="1">
                          <a:noAutofit/>
                        </wps:bodyPr>
                      </wps:wsp>
                      <wpg:grpSp>
                        <wpg:cNvPr id="29542" name="Group 3764"/>
                        <wpg:cNvGrpSpPr>
                          <a:grpSpLocks/>
                        </wpg:cNvGrpSpPr>
                        <wpg:grpSpPr bwMode="auto">
                          <a:xfrm>
                            <a:off x="7143" y="15580"/>
                            <a:ext cx="595" cy="580"/>
                            <a:chOff x="2109" y="3597"/>
                            <a:chExt cx="595" cy="580"/>
                          </a:xfrm>
                        </wpg:grpSpPr>
                        <wps:wsp>
                          <wps:cNvPr id="29543" name="Oval 10421"/>
                          <wps:cNvSpPr>
                            <a:spLocks noChangeArrowheads="1"/>
                          </wps:cNvSpPr>
                          <wps:spPr bwMode="auto">
                            <a:xfrm>
                              <a:off x="2109" y="3630"/>
                              <a:ext cx="595" cy="547"/>
                            </a:xfrm>
                            <a:prstGeom prst="ellipse">
                              <a:avLst/>
                            </a:prstGeom>
                            <a:solidFill>
                              <a:srgbClr val="FFFFFF"/>
                            </a:solidFill>
                            <a:ln w="1270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29544" name="Text Box 10422"/>
                          <wps:cNvSpPr txBox="1">
                            <a:spLocks noChangeArrowheads="1"/>
                          </wps:cNvSpPr>
                          <wps:spPr bwMode="auto">
                            <a:xfrm>
                              <a:off x="2189" y="3597"/>
                              <a:ext cx="470"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44450">
                                  <a:solidFill>
                                    <a:srgbClr val="4A7EBB"/>
                                  </a:solidFill>
                                  <a:miter lim="800000"/>
                                  <a:headEnd/>
                                  <a:tailEnd/>
                                </a14:hiddenLine>
                              </a:ext>
                            </a:extLst>
                          </wps:spPr>
                          <wps:txbx>
                            <w:txbxContent>
                              <w:p w:rsidR="00862F6C" w:rsidRPr="0071496C" w:rsidRDefault="00862F6C" w:rsidP="008F68E4">
                                <w:pPr>
                                  <w:rPr>
                                    <w:rFonts w:asciiTheme="majorHAnsi" w:hAnsiTheme="majorHAnsi" w:cstheme="majorHAnsi"/>
                                    <w:lang w:val="fr-FR"/>
                                  </w:rPr>
                                </w:pPr>
                                <w:r>
                                  <w:rPr>
                                    <w:rFonts w:asciiTheme="majorHAnsi" w:hAnsiTheme="majorHAnsi" w:cstheme="majorHAnsi"/>
                                    <w:lang w:val="fr-FR"/>
                                  </w:rPr>
                                  <w:t>A</w:t>
                                </w:r>
                              </w:p>
                            </w:txbxContent>
                          </wps:txbx>
                          <wps:bodyPr rot="0" vert="horz" wrap="square" lIns="91440" tIns="91440" rIns="91440" bIns="91440" anchor="t" anchorCtr="0" upright="1">
                            <a:noAutofit/>
                          </wps:bodyPr>
                        </wps:wsp>
                      </wpg:grpSp>
                      <wps:wsp>
                        <wps:cNvPr id="29545" name="AutoShape 3767"/>
                        <wps:cNvCnPr>
                          <a:cxnSpLocks noChangeShapeType="1"/>
                        </wps:cNvCnPr>
                        <wps:spPr bwMode="auto">
                          <a:xfrm>
                            <a:off x="3876" y="15790"/>
                            <a:ext cx="0" cy="21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46" name="AutoShape 3768"/>
                        <wps:cNvCnPr>
                          <a:cxnSpLocks noChangeShapeType="1"/>
                        </wps:cNvCnPr>
                        <wps:spPr bwMode="auto">
                          <a:xfrm>
                            <a:off x="2409" y="15889"/>
                            <a:ext cx="4706"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547" name="Text Box 3769"/>
                        <wps:cNvSpPr txBox="1">
                          <a:spLocks noChangeArrowheads="1"/>
                        </wps:cNvSpPr>
                        <wps:spPr bwMode="auto">
                          <a:xfrm>
                            <a:off x="3935" y="15517"/>
                            <a:ext cx="1140"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F0DEB" w:rsidRDefault="00862F6C" w:rsidP="008F68E4">
                              <w:pPr>
                                <w:rPr>
                                  <w:rFonts w:asciiTheme="majorHAnsi" w:hAnsiTheme="majorHAnsi" w:cstheme="majorHAnsi"/>
                                  <w:sz w:val="18"/>
                                  <w:szCs w:val="18"/>
                                  <w:lang w:val="fr-FR"/>
                                </w:rPr>
                              </w:pPr>
                              <w:r>
                                <w:rPr>
                                  <w:rFonts w:asciiTheme="majorHAnsi" w:hAnsiTheme="majorHAnsi" w:cstheme="majorHAnsi"/>
                                  <w:sz w:val="18"/>
                                  <w:szCs w:val="18"/>
                                  <w:lang w:val="fr-FR"/>
                                </w:rPr>
                                <w:t>Liquefier</w:t>
                              </w:r>
                            </w:p>
                          </w:txbxContent>
                        </wps:txbx>
                        <wps:bodyPr rot="0" vert="horz" wrap="square" lIns="91440" tIns="45720" rIns="91440" bIns="45720" anchor="t" anchorCtr="0" upright="1">
                          <a:noAutofit/>
                        </wps:bodyPr>
                      </wps:wsp>
                      <wps:wsp>
                        <wps:cNvPr id="29548" name="Rectangle 10302"/>
                        <wps:cNvSpPr>
                          <a:spLocks noChangeArrowheads="1"/>
                        </wps:cNvSpPr>
                        <wps:spPr bwMode="auto">
                          <a:xfrm>
                            <a:off x="2957" y="9268"/>
                            <a:ext cx="1065" cy="795"/>
                          </a:xfrm>
                          <a:prstGeom prst="rect">
                            <a:avLst/>
                          </a:prstGeom>
                          <a:solidFill>
                            <a:srgbClr val="FFFFFF"/>
                          </a:solidFill>
                          <a:ln w="9525">
                            <a:solidFill>
                              <a:srgbClr val="000000"/>
                            </a:solidFill>
                            <a:miter lim="800000"/>
                            <a:headEnd/>
                            <a:tailEnd/>
                          </a:ln>
                        </wps:spPr>
                        <wps:txbx>
                          <w:txbxContent>
                            <w:p w:rsidR="00862F6C" w:rsidRPr="008A5886" w:rsidRDefault="00862F6C" w:rsidP="00D17201">
                              <w:pPr>
                                <w:spacing w:before="40"/>
                                <w:jc w:val="center"/>
                                <w:rPr>
                                  <w:rFonts w:asciiTheme="majorHAnsi" w:hAnsiTheme="majorHAnsi" w:cstheme="majorHAnsi"/>
                                  <w:sz w:val="18"/>
                                  <w:szCs w:val="18"/>
                                </w:rPr>
                              </w:pPr>
                              <w:r>
                                <w:rPr>
                                  <w:rFonts w:asciiTheme="majorHAnsi" w:hAnsiTheme="majorHAnsi" w:cstheme="majorHAnsi"/>
                                  <w:sz w:val="18"/>
                                  <w:szCs w:val="18"/>
                                </w:rPr>
                                <w:t>Waiting for level</w:t>
                              </w:r>
                            </w:p>
                          </w:txbxContent>
                        </wps:txbx>
                        <wps:bodyPr rot="0" vert="horz" wrap="square" lIns="91440" tIns="45720" rIns="91440" bIns="45720" anchor="t" anchorCtr="0" upright="1">
                          <a:noAutofit/>
                        </wps:bodyPr>
                      </wps:wsp>
                      <wps:wsp>
                        <wps:cNvPr id="29549" name="Text Box 10303"/>
                        <wps:cNvSpPr txBox="1">
                          <a:spLocks noChangeArrowheads="1"/>
                        </wps:cNvSpPr>
                        <wps:spPr bwMode="auto">
                          <a:xfrm>
                            <a:off x="4016" y="9267"/>
                            <a:ext cx="1435" cy="795"/>
                          </a:xfrm>
                          <a:prstGeom prst="rect">
                            <a:avLst/>
                          </a:prstGeom>
                          <a:solidFill>
                            <a:srgbClr val="FFFFFF"/>
                          </a:solidFill>
                          <a:ln w="9525">
                            <a:solidFill>
                              <a:srgbClr val="000000"/>
                            </a:solidFill>
                            <a:miter lim="800000"/>
                            <a:headEnd/>
                            <a:tailEnd/>
                          </a:ln>
                        </wps:spPr>
                        <wps:txbx>
                          <w:txbxContent>
                            <w:p w:rsidR="00862F6C" w:rsidRPr="008A5886" w:rsidRDefault="00862F6C" w:rsidP="00492C9A">
                              <w:pPr>
                                <w:spacing w:before="200"/>
                                <w:rPr>
                                  <w:rFonts w:asciiTheme="majorHAnsi" w:hAnsiTheme="majorHAnsi" w:cstheme="majorHAnsi"/>
                                  <w:sz w:val="18"/>
                                  <w:szCs w:val="18"/>
                                </w:rPr>
                              </w:pPr>
                              <w:r>
                                <w:rPr>
                                  <w:rFonts w:asciiTheme="majorHAnsi" w:hAnsiTheme="majorHAnsi" w:cstheme="majorHAnsi"/>
                                  <w:sz w:val="18"/>
                                  <w:szCs w:val="18"/>
                                </w:rPr>
                                <w:t>Close CV600</w:t>
                              </w:r>
                            </w:p>
                          </w:txbxContent>
                        </wps:txbx>
                        <wps:bodyPr rot="0" vert="horz" wrap="square" lIns="91440" tIns="45720" rIns="91440" bIns="45720" anchor="t" anchorCtr="0" upright="1">
                          <a:noAutofit/>
                        </wps:bodyPr>
                      </wps:wsp>
                      <wps:wsp>
                        <wps:cNvPr id="29550" name="Text Box 1366"/>
                        <wps:cNvSpPr txBox="1">
                          <a:spLocks noChangeArrowheads="1"/>
                        </wps:cNvSpPr>
                        <wps:spPr bwMode="auto">
                          <a:xfrm>
                            <a:off x="7303" y="8887"/>
                            <a:ext cx="3084"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313734">
                              <w:pPr>
                                <w:rPr>
                                  <w:rFonts w:asciiTheme="majorHAnsi" w:hAnsiTheme="majorHAnsi" w:cstheme="majorHAnsi"/>
                                  <w:sz w:val="18"/>
                                  <w:szCs w:val="18"/>
                                </w:rPr>
                              </w:pPr>
                              <w:r w:rsidRPr="008A5886">
                                <w:rPr>
                                  <w:rFonts w:asciiTheme="majorHAnsi" w:hAnsiTheme="majorHAnsi" w:cstheme="majorHAnsi"/>
                                  <w:sz w:val="18"/>
                                  <w:szCs w:val="18"/>
                                </w:rPr>
                                <w:t>TT602 &lt; 10K</w:t>
                              </w:r>
                              <w:r>
                                <w:rPr>
                                  <w:rFonts w:asciiTheme="majorHAnsi" w:hAnsiTheme="majorHAnsi" w:cstheme="majorHAnsi"/>
                                  <w:sz w:val="18"/>
                                  <w:szCs w:val="18"/>
                                </w:rPr>
                                <w:t xml:space="preserve"> OR TT614 &lt; 10K OR Stop</w:t>
                              </w:r>
                            </w:p>
                          </w:txbxContent>
                        </wps:txbx>
                        <wps:bodyPr rot="0" vert="horz" wrap="square" lIns="91440" tIns="45720" rIns="91440" bIns="45720" anchor="t" anchorCtr="0" upright="1">
                          <a:noAutofit/>
                        </wps:bodyPr>
                      </wps:wsp>
                      <wps:wsp>
                        <wps:cNvPr id="29551" name="AutoShape 1364"/>
                        <wps:cNvCnPr>
                          <a:cxnSpLocks noChangeShapeType="1"/>
                        </wps:cNvCnPr>
                        <wps:spPr bwMode="auto">
                          <a:xfrm>
                            <a:off x="7110" y="906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52" name="AutoShape 10404"/>
                        <wps:cNvCnPr>
                          <a:cxnSpLocks noChangeShapeType="1"/>
                        </wps:cNvCnPr>
                        <wps:spPr bwMode="auto">
                          <a:xfrm>
                            <a:off x="7103" y="1397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53" name="Text Box 3866"/>
                        <wps:cNvSpPr txBox="1">
                          <a:spLocks noChangeArrowheads="1"/>
                        </wps:cNvSpPr>
                        <wps:spPr bwMode="auto">
                          <a:xfrm>
                            <a:off x="9463" y="10740"/>
                            <a:ext cx="1181"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9D1EE7">
                              <w:pPr>
                                <w:rPr>
                                  <w:rFonts w:asciiTheme="majorHAnsi" w:hAnsiTheme="majorHAnsi" w:cstheme="majorHAnsi"/>
                                  <w:sz w:val="18"/>
                                  <w:szCs w:val="18"/>
                                  <w:lang w:val="fr-FR"/>
                                </w:rPr>
                              </w:pPr>
                              <w:r>
                                <w:rPr>
                                  <w:rFonts w:asciiTheme="majorHAnsi" w:hAnsiTheme="majorHAnsi" w:cstheme="majorHAnsi"/>
                                  <w:sz w:val="18"/>
                                  <w:szCs w:val="18"/>
                                  <w:lang w:val="fr-FR"/>
                                </w:rPr>
                                <w:t>Regulation</w:t>
                              </w:r>
                            </w:p>
                          </w:txbxContent>
                        </wps:txbx>
                        <wps:bodyPr rot="0" vert="horz" wrap="square" lIns="91440" tIns="45720" rIns="91440" bIns="45720" anchor="t" anchorCtr="0" upright="1">
                          <a:noAutofit/>
                        </wps:bodyPr>
                      </wps:wsp>
                      <wps:wsp>
                        <wps:cNvPr id="29554" name="Text Box 10290"/>
                        <wps:cNvSpPr txBox="1">
                          <a:spLocks noChangeArrowheads="1"/>
                        </wps:cNvSpPr>
                        <wps:spPr bwMode="auto">
                          <a:xfrm>
                            <a:off x="4548" y="12139"/>
                            <a:ext cx="2793"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336D41">
                              <w:pPr>
                                <w:rPr>
                                  <w:rFonts w:asciiTheme="majorHAnsi" w:hAnsiTheme="majorHAnsi" w:cstheme="majorHAnsi"/>
                                  <w:sz w:val="18"/>
                                  <w:szCs w:val="18"/>
                                  <w:lang w:val="fr-FR"/>
                                </w:rPr>
                              </w:pPr>
                              <w:r w:rsidRPr="008A5886">
                                <w:rPr>
                                  <w:rFonts w:asciiTheme="majorHAnsi" w:hAnsiTheme="majorHAnsi" w:cstheme="majorHAnsi"/>
                                  <w:sz w:val="18"/>
                                  <w:szCs w:val="18"/>
                                  <w:lang w:val="fr-FR"/>
                                </w:rPr>
                                <w:t>Intermittent</w:t>
                              </w:r>
                              <w:r>
                                <w:rPr>
                                  <w:rFonts w:asciiTheme="majorHAnsi" w:hAnsiTheme="majorHAnsi" w:cstheme="majorHAnsi"/>
                                  <w:sz w:val="18"/>
                                  <w:szCs w:val="18"/>
                                  <w:lang w:val="fr-FR"/>
                                </w:rPr>
                                <w:t xml:space="preserve"> </w:t>
                              </w:r>
                              <w:r w:rsidRPr="008A5886">
                                <w:rPr>
                                  <w:rFonts w:asciiTheme="majorHAnsi" w:hAnsiTheme="majorHAnsi" w:cstheme="majorHAnsi"/>
                                  <w:sz w:val="18"/>
                                  <w:szCs w:val="18"/>
                                </w:rPr>
                                <w:t>&amp; LT600 &lt; LT600mini</w:t>
                              </w:r>
                            </w:p>
                          </w:txbxContent>
                        </wps:txbx>
                        <wps:bodyPr rot="0" vert="horz" wrap="square" lIns="91440" tIns="45720" rIns="91440" bIns="45720" anchor="t" anchorCtr="0" upright="1">
                          <a:noAutofit/>
                        </wps:bodyPr>
                      </wps:wsp>
                      <wps:wsp>
                        <wps:cNvPr id="29555" name="Oval 4682"/>
                        <wps:cNvSpPr>
                          <a:spLocks noChangeArrowheads="1"/>
                        </wps:cNvSpPr>
                        <wps:spPr bwMode="auto">
                          <a:xfrm>
                            <a:off x="1569" y="592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32</w:t>
                              </w:r>
                            </w:p>
                          </w:txbxContent>
                        </wps:txbx>
                        <wps:bodyPr rot="0" vert="horz" wrap="square" lIns="0" tIns="0" rIns="0" bIns="0" anchor="t" anchorCtr="0" upright="1">
                          <a:noAutofit/>
                        </wps:bodyPr>
                      </wps:wsp>
                      <wps:wsp>
                        <wps:cNvPr id="29556" name="Oval 4683"/>
                        <wps:cNvSpPr>
                          <a:spLocks noChangeArrowheads="1"/>
                        </wps:cNvSpPr>
                        <wps:spPr bwMode="auto">
                          <a:xfrm>
                            <a:off x="1467" y="7173"/>
                            <a:ext cx="408" cy="406"/>
                          </a:xfrm>
                          <a:prstGeom prst="ellipse">
                            <a:avLst/>
                          </a:prstGeom>
                          <a:solidFill>
                            <a:srgbClr val="FFFFFF"/>
                          </a:solidFill>
                          <a:ln w="44450">
                            <a:solidFill>
                              <a:srgbClr val="4A7EBB"/>
                            </a:solidFill>
                            <a:round/>
                            <a:headEnd/>
                            <a:tailEnd/>
                          </a:ln>
                        </wps:spPr>
                        <wps:txbx>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34</w:t>
                              </w:r>
                            </w:p>
                          </w:txbxContent>
                        </wps:txbx>
                        <wps:bodyPr rot="0" vert="horz" wrap="square" lIns="0" tIns="0" rIns="0" bIns="0" anchor="t" anchorCtr="0" upright="1">
                          <a:noAutofit/>
                        </wps:bodyPr>
                      </wps:wsp>
                      <wps:wsp>
                        <wps:cNvPr id="29557" name="Oval 4684"/>
                        <wps:cNvSpPr>
                          <a:spLocks noChangeArrowheads="1"/>
                        </wps:cNvSpPr>
                        <wps:spPr bwMode="auto">
                          <a:xfrm>
                            <a:off x="1463" y="10452"/>
                            <a:ext cx="408" cy="406"/>
                          </a:xfrm>
                          <a:prstGeom prst="ellipse">
                            <a:avLst/>
                          </a:prstGeom>
                          <a:solidFill>
                            <a:srgbClr val="FFFFFF"/>
                          </a:solidFill>
                          <a:ln w="44450">
                            <a:solidFill>
                              <a:srgbClr val="4A7EBB"/>
                            </a:solidFill>
                            <a:round/>
                            <a:headEnd/>
                            <a:tailEnd/>
                          </a:ln>
                        </wps:spPr>
                        <wps:txbx>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36</w:t>
                              </w:r>
                            </w:p>
                          </w:txbxContent>
                        </wps:txbx>
                        <wps:bodyPr rot="0" vert="horz" wrap="square" lIns="0" tIns="0" rIns="0" bIns="0" anchor="t" anchorCtr="0" upright="1">
                          <a:noAutofit/>
                        </wps:bodyPr>
                      </wps:wsp>
                      <wps:wsp>
                        <wps:cNvPr id="29558" name="Oval 4685"/>
                        <wps:cNvSpPr>
                          <a:spLocks noChangeArrowheads="1"/>
                        </wps:cNvSpPr>
                        <wps:spPr bwMode="auto">
                          <a:xfrm>
                            <a:off x="2786" y="919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35</w:t>
                              </w:r>
                            </w:p>
                          </w:txbxContent>
                        </wps:txbx>
                        <wps:bodyPr rot="0" vert="horz" wrap="square" lIns="0" tIns="0" rIns="0" bIns="0" anchor="t" anchorCtr="0" upright="1">
                          <a:noAutofit/>
                        </wps:bodyPr>
                      </wps:wsp>
                      <wps:wsp>
                        <wps:cNvPr id="29559" name="Oval 3556"/>
                        <wps:cNvSpPr>
                          <a:spLocks noChangeArrowheads="1"/>
                        </wps:cNvSpPr>
                        <wps:spPr bwMode="auto">
                          <a:xfrm>
                            <a:off x="6406" y="5900"/>
                            <a:ext cx="408" cy="406"/>
                          </a:xfrm>
                          <a:prstGeom prst="ellipse">
                            <a:avLst/>
                          </a:prstGeom>
                          <a:solidFill>
                            <a:srgbClr val="FFFFFF"/>
                          </a:solidFill>
                          <a:ln w="44450">
                            <a:solidFill>
                              <a:srgbClr val="4A7EBB"/>
                            </a:solidFill>
                            <a:round/>
                            <a:headEnd/>
                            <a:tailEnd/>
                          </a:ln>
                        </wps:spPr>
                        <wps:txbx>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41</w:t>
                              </w:r>
                            </w:p>
                          </w:txbxContent>
                        </wps:txbx>
                        <wps:bodyPr rot="0" vert="horz" wrap="square" lIns="0" tIns="0" rIns="0" bIns="0" anchor="t" anchorCtr="0" upright="1">
                          <a:noAutofit/>
                        </wps:bodyPr>
                      </wps:wsp>
                      <wps:wsp>
                        <wps:cNvPr id="29560" name="Oval 4687"/>
                        <wps:cNvSpPr>
                          <a:spLocks noChangeArrowheads="1"/>
                        </wps:cNvSpPr>
                        <wps:spPr bwMode="auto">
                          <a:xfrm>
                            <a:off x="6501" y="7696"/>
                            <a:ext cx="408" cy="406"/>
                          </a:xfrm>
                          <a:prstGeom prst="ellipse">
                            <a:avLst/>
                          </a:prstGeom>
                          <a:solidFill>
                            <a:srgbClr val="FFFFFF"/>
                          </a:solidFill>
                          <a:ln w="44450">
                            <a:solidFill>
                              <a:srgbClr val="4A7EBB"/>
                            </a:solidFill>
                            <a:round/>
                            <a:headEnd/>
                            <a:tailEnd/>
                          </a:ln>
                        </wps:spPr>
                        <wps:txbx>
                          <w:txbxContent>
                            <w:p w:rsidR="00862F6C" w:rsidRDefault="00862F6C" w:rsidP="00C8349F">
                              <w:pPr>
                                <w:jc w:val="center"/>
                                <w:rPr>
                                  <w:rFonts w:ascii="Times New Roman" w:hAnsi="Times New Roman" w:cs="Times New Roman"/>
                                  <w:b/>
                                  <w:szCs w:val="20"/>
                                </w:rPr>
                              </w:pPr>
                              <w:r>
                                <w:rPr>
                                  <w:rFonts w:ascii="Times New Roman" w:hAnsi="Times New Roman" w:cs="Times New Roman"/>
                                  <w:b/>
                                  <w:szCs w:val="20"/>
                                </w:rPr>
                                <w:t>42</w:t>
                              </w:r>
                            </w:p>
                            <w:p w:rsidR="00862F6C" w:rsidRPr="00A87CE9" w:rsidRDefault="00862F6C" w:rsidP="00C8349F">
                              <w:pPr>
                                <w:jc w:val="center"/>
                                <w:rPr>
                                  <w:rFonts w:ascii="Times New Roman" w:hAnsi="Times New Roman" w:cs="Times New Roman"/>
                                  <w:b/>
                                  <w:szCs w:val="20"/>
                                </w:rPr>
                              </w:pPr>
                              <w:r w:rsidRPr="00AC5BD7">
                                <w:rPr>
                                  <w:rFonts w:ascii="Times New Roman" w:hAnsi="Times New Roman" w:cs="Times New Roman"/>
                                  <w:b/>
                                  <w:noProof/>
                                  <w:szCs w:val="20"/>
                                  <w:lang w:val="sv-SE" w:eastAsia="sv-SE"/>
                                </w:rPr>
                                <w:drawing>
                                  <wp:inline distT="0" distB="0" distL="0" distR="0">
                                    <wp:extent cx="200025" cy="138430"/>
                                    <wp:effectExtent l="0" t="0" r="9525" b="0"/>
                                    <wp:docPr id="23140" name="Image 1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13843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29561" name="Oval 4688"/>
                        <wps:cNvSpPr>
                          <a:spLocks noChangeArrowheads="1"/>
                        </wps:cNvSpPr>
                        <wps:spPr bwMode="auto">
                          <a:xfrm>
                            <a:off x="6600" y="9308"/>
                            <a:ext cx="408" cy="406"/>
                          </a:xfrm>
                          <a:prstGeom prst="ellipse">
                            <a:avLst/>
                          </a:prstGeom>
                          <a:solidFill>
                            <a:srgbClr val="FFFFFF"/>
                          </a:solidFill>
                          <a:ln w="44450">
                            <a:solidFill>
                              <a:srgbClr val="4A7EBB"/>
                            </a:solidFill>
                            <a:round/>
                            <a:headEnd/>
                            <a:tailEnd/>
                          </a:ln>
                        </wps:spPr>
                        <wps:txbx>
                          <w:txbxContent>
                            <w:p w:rsidR="00862F6C" w:rsidRDefault="00862F6C" w:rsidP="00C8349F">
                              <w:pPr>
                                <w:jc w:val="center"/>
                                <w:rPr>
                                  <w:rFonts w:ascii="Times New Roman" w:hAnsi="Times New Roman" w:cs="Times New Roman"/>
                                  <w:b/>
                                  <w:szCs w:val="20"/>
                                </w:rPr>
                              </w:pPr>
                              <w:r>
                                <w:rPr>
                                  <w:rFonts w:ascii="Times New Roman" w:hAnsi="Times New Roman" w:cs="Times New Roman"/>
                                  <w:b/>
                                  <w:szCs w:val="20"/>
                                </w:rPr>
                                <w:t>44</w:t>
                              </w:r>
                            </w:p>
                            <w:p w:rsidR="00862F6C" w:rsidRPr="00A87CE9" w:rsidRDefault="00862F6C" w:rsidP="00C8349F">
                              <w:pPr>
                                <w:jc w:val="center"/>
                                <w:rPr>
                                  <w:rFonts w:ascii="Times New Roman" w:hAnsi="Times New Roman" w:cs="Times New Roman"/>
                                  <w:b/>
                                  <w:szCs w:val="20"/>
                                </w:rPr>
                              </w:pPr>
                              <w:r w:rsidRPr="00AC5BD7">
                                <w:rPr>
                                  <w:rFonts w:ascii="Times New Roman" w:hAnsi="Times New Roman" w:cs="Times New Roman"/>
                                  <w:b/>
                                  <w:noProof/>
                                  <w:szCs w:val="20"/>
                                  <w:lang w:val="sv-SE" w:eastAsia="sv-SE"/>
                                </w:rPr>
                                <w:drawing>
                                  <wp:inline distT="0" distB="0" distL="0" distR="0">
                                    <wp:extent cx="200025" cy="138430"/>
                                    <wp:effectExtent l="0" t="0" r="9525" b="0"/>
                                    <wp:docPr id="23176" name="Image 1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13843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29562" name="Oval 4689"/>
                        <wps:cNvSpPr>
                          <a:spLocks noChangeArrowheads="1"/>
                        </wps:cNvSpPr>
                        <wps:spPr bwMode="auto">
                          <a:xfrm>
                            <a:off x="6612" y="11447"/>
                            <a:ext cx="408" cy="406"/>
                          </a:xfrm>
                          <a:prstGeom prst="ellipse">
                            <a:avLst/>
                          </a:prstGeom>
                          <a:solidFill>
                            <a:srgbClr val="FFFFFF"/>
                          </a:solidFill>
                          <a:ln w="44450">
                            <a:solidFill>
                              <a:srgbClr val="4A7EBB"/>
                            </a:solidFill>
                            <a:round/>
                            <a:headEnd/>
                            <a:tailEnd/>
                          </a:ln>
                        </wps:spPr>
                        <wps:txbx>
                          <w:txbxContent>
                            <w:p w:rsidR="00862F6C" w:rsidRDefault="00862F6C" w:rsidP="00C8349F">
                              <w:pPr>
                                <w:jc w:val="center"/>
                                <w:rPr>
                                  <w:rFonts w:ascii="Times New Roman" w:hAnsi="Times New Roman" w:cs="Times New Roman"/>
                                  <w:b/>
                                  <w:szCs w:val="20"/>
                                </w:rPr>
                              </w:pPr>
                              <w:r>
                                <w:rPr>
                                  <w:rFonts w:ascii="Times New Roman" w:hAnsi="Times New Roman" w:cs="Times New Roman"/>
                                  <w:b/>
                                  <w:szCs w:val="20"/>
                                </w:rPr>
                                <w:t>46</w:t>
                              </w:r>
                            </w:p>
                            <w:p w:rsidR="00862F6C" w:rsidRPr="00A87CE9" w:rsidRDefault="00862F6C" w:rsidP="00C8349F">
                              <w:pPr>
                                <w:jc w:val="center"/>
                                <w:rPr>
                                  <w:rFonts w:ascii="Times New Roman" w:hAnsi="Times New Roman" w:cs="Times New Roman"/>
                                  <w:b/>
                                  <w:szCs w:val="20"/>
                                </w:rPr>
                              </w:pPr>
                              <w:r w:rsidRPr="00AC5BD7">
                                <w:rPr>
                                  <w:rFonts w:ascii="Times New Roman" w:hAnsi="Times New Roman" w:cs="Times New Roman"/>
                                  <w:b/>
                                  <w:noProof/>
                                  <w:szCs w:val="20"/>
                                  <w:lang w:val="sv-SE" w:eastAsia="sv-SE"/>
                                </w:rPr>
                                <w:drawing>
                                  <wp:inline distT="0" distB="0" distL="0" distR="0">
                                    <wp:extent cx="200025" cy="138430"/>
                                    <wp:effectExtent l="0" t="0" r="9525" b="0"/>
                                    <wp:docPr id="23212" name="Image 1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13843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29563" name="Oval 4690"/>
                        <wps:cNvSpPr>
                          <a:spLocks noChangeArrowheads="1"/>
                        </wps:cNvSpPr>
                        <wps:spPr bwMode="auto">
                          <a:xfrm>
                            <a:off x="6577" y="13431"/>
                            <a:ext cx="408" cy="406"/>
                          </a:xfrm>
                          <a:prstGeom prst="ellipse">
                            <a:avLst/>
                          </a:prstGeom>
                          <a:solidFill>
                            <a:srgbClr val="FFFFFF"/>
                          </a:solidFill>
                          <a:ln w="44450">
                            <a:solidFill>
                              <a:srgbClr val="4A7EBB"/>
                            </a:solidFill>
                            <a:round/>
                            <a:headEnd/>
                            <a:tailEnd/>
                          </a:ln>
                        </wps:spPr>
                        <wps:txbx>
                          <w:txbxContent>
                            <w:p w:rsidR="00862F6C" w:rsidRDefault="00862F6C" w:rsidP="00C8349F">
                              <w:pPr>
                                <w:jc w:val="center"/>
                                <w:rPr>
                                  <w:rFonts w:ascii="Times New Roman" w:hAnsi="Times New Roman" w:cs="Times New Roman"/>
                                  <w:b/>
                                  <w:szCs w:val="20"/>
                                </w:rPr>
                              </w:pPr>
                              <w:r>
                                <w:rPr>
                                  <w:rFonts w:ascii="Times New Roman" w:hAnsi="Times New Roman" w:cs="Times New Roman"/>
                                  <w:b/>
                                  <w:szCs w:val="20"/>
                                </w:rPr>
                                <w:t>48</w:t>
                              </w:r>
                            </w:p>
                            <w:p w:rsidR="00862F6C" w:rsidRPr="00A87CE9" w:rsidRDefault="00862F6C" w:rsidP="00C8349F">
                              <w:pPr>
                                <w:jc w:val="center"/>
                                <w:rPr>
                                  <w:rFonts w:ascii="Times New Roman" w:hAnsi="Times New Roman" w:cs="Times New Roman"/>
                                  <w:b/>
                                  <w:szCs w:val="20"/>
                                </w:rPr>
                              </w:pPr>
                              <w:r w:rsidRPr="00AC5BD7">
                                <w:rPr>
                                  <w:rFonts w:ascii="Times New Roman" w:hAnsi="Times New Roman" w:cs="Times New Roman"/>
                                  <w:b/>
                                  <w:noProof/>
                                  <w:szCs w:val="20"/>
                                  <w:lang w:val="sv-SE" w:eastAsia="sv-SE"/>
                                </w:rPr>
                                <w:drawing>
                                  <wp:inline distT="0" distB="0" distL="0" distR="0">
                                    <wp:extent cx="200025" cy="138430"/>
                                    <wp:effectExtent l="0" t="0" r="9525" b="0"/>
                                    <wp:docPr id="23248" name="Image 1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13843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29564" name="Oval 4691"/>
                        <wps:cNvSpPr>
                          <a:spLocks noChangeArrowheads="1"/>
                        </wps:cNvSpPr>
                        <wps:spPr bwMode="auto">
                          <a:xfrm>
                            <a:off x="1599" y="12514"/>
                            <a:ext cx="408" cy="406"/>
                          </a:xfrm>
                          <a:prstGeom prst="ellipse">
                            <a:avLst/>
                          </a:prstGeom>
                          <a:solidFill>
                            <a:srgbClr val="FFFFFF"/>
                          </a:solidFill>
                          <a:ln w="44450">
                            <a:solidFill>
                              <a:srgbClr val="4A7EBB"/>
                            </a:solidFill>
                            <a:round/>
                            <a:headEnd/>
                            <a:tailEnd/>
                          </a:ln>
                        </wps:spPr>
                        <wps:txbx>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38</w:t>
                              </w:r>
                            </w:p>
                          </w:txbxContent>
                        </wps:txbx>
                        <wps:bodyPr rot="0" vert="horz" wrap="square" lIns="0" tIns="0" rIns="0" bIns="0" anchor="t" anchorCtr="0" upright="1">
                          <a:noAutofit/>
                        </wps:bodyPr>
                      </wps:wsp>
                      <wps:wsp>
                        <wps:cNvPr id="29565" name="Oval 4692"/>
                        <wps:cNvSpPr>
                          <a:spLocks noChangeArrowheads="1"/>
                        </wps:cNvSpPr>
                        <wps:spPr bwMode="auto">
                          <a:xfrm>
                            <a:off x="1531" y="14067"/>
                            <a:ext cx="408" cy="406"/>
                          </a:xfrm>
                          <a:prstGeom prst="ellipse">
                            <a:avLst/>
                          </a:prstGeom>
                          <a:solidFill>
                            <a:srgbClr val="FFFFFF"/>
                          </a:solidFill>
                          <a:ln w="44450">
                            <a:solidFill>
                              <a:srgbClr val="4A7EBB"/>
                            </a:solidFill>
                            <a:round/>
                            <a:headEnd/>
                            <a:tailEnd/>
                          </a:ln>
                        </wps:spPr>
                        <wps:txbx>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40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693" o:spid="_x0000_s2755" style="position:absolute;left:0;text-align:left;margin-left:-24.95pt;margin-top:1.3pt;width:498.9pt;height:568.4pt;z-index:273830400" coordorigin="919,4792" coordsize="9978,11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">
                <v:shape id="Text Box 10415" o:spid="_x0000_s2756" type="#_x0000_t202" style="position:absolute;left:1456;top:15563;width:1401;height: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L6cUA&#10;AADeAAAADwAAAGRycy9kb3ducmV2LnhtbESP3YrCMBSE74V9h3AWvJE13eLPWo2yCi7eqn2A0+bY&#10;FpuT0kRb394sCF4OM/MNs9r0phZ3al1lWcH3OAJBnFtdcaEgPe+/fkA4j6yxtkwKHuRgs/4YrDDR&#10;tuMj3U++EAHCLkEFpfdNIqXLSzLoxrYhDt7FtgZ9kG0hdYtdgJtaxlE0kwYrDgslNrQrKb+ebkbB&#10;5dCNposu+/Pp/DiZbbGaZ/ah1PCz/12C8NT7d/jVPmgF8WIyjeH/TrgCcv0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3YvpxQAAAN4AAAAPAAAAAAAAAAAAAAAAAJgCAABkcnMv&#10;ZG93bnJldi54bWxQSwUGAAAAAAQABAD1AAAAigMAAAAA&#10;" stroked="f">
                  <v:textbox>
                    <w:txbxContent>
                      <w:p w:rsidR="00862F6C" w:rsidRPr="00EF0DEB" w:rsidRDefault="00862F6C" w:rsidP="009C2EC7">
                        <w:pPr>
                          <w:rPr>
                            <w:rFonts w:asciiTheme="majorHAnsi" w:hAnsiTheme="majorHAnsi" w:cstheme="majorHAnsi"/>
                            <w:sz w:val="18"/>
                            <w:szCs w:val="18"/>
                            <w:lang w:val="fr-FR"/>
                          </w:rPr>
                        </w:pPr>
                        <w:r>
                          <w:rPr>
                            <w:rFonts w:asciiTheme="majorHAnsi" w:hAnsiTheme="majorHAnsi" w:cstheme="majorHAnsi"/>
                            <w:sz w:val="18"/>
                            <w:szCs w:val="18"/>
                            <w:lang w:val="fr-FR"/>
                          </w:rPr>
                          <w:t>Stop</w:t>
                        </w:r>
                      </w:p>
                    </w:txbxContent>
                  </v:textbox>
                </v:shape>
                <v:shape id="AutoShape 1355" o:spid="_x0000_s2757" type="#_x0000_t32" style="position:absolute;left:4982;top:5008;width:0;height:5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vIxMgAAADeAAAADwAAAGRycy9kb3ducmV2LnhtbESPQWsCMRSE7wX/Q3gFL6Vm1Vp0a5St&#10;IGjBg1bvr5vXTXDzst1E3f77plDocZiZb5j5snO1uFIbrGcFw0EGgrj02nKl4Pi+fpyCCBFZY+2Z&#10;FHxTgOWidzfHXPsb7+l6iJVIEA45KjAxNrmUoTTkMAx8Q5y8T986jEm2ldQt3hLc1XKUZc/SoeW0&#10;YLChlaHyfLg4Bbvt8LX4MHb7tv+yu8m6qC/Vw0mp/n1XvICI1MX/8F97oxWMZk+TMfzeSVdALn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QvIxMgAAADeAAAADwAAAAAA&#10;AAAAAAAAAAChAgAAZHJzL2Rvd25yZXYueG1sUEsFBgAAAAAEAAQA+QAAAJYDAAAAAA==&#10;"/>
                <v:shape id="AutoShape 1380" o:spid="_x0000_s2758" type="#_x0000_t32" style="position:absolute;left:6270;top:7582;width:8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GkDcgAAADeAAAADwAAAGRycy9kb3ducmV2LnhtbESPT2vCQBTE74V+h+UVeqsbgxaNrlKF&#10;olY8NP45P7LPJDT7Nt3datpP7xYKPQ4z8xtmOu9MIy7kfG1ZQb+XgCAurK65VHDYvz6NQPiArLGx&#10;TAq+ycN8dn83xUzbK7/TJQ+liBD2GSqoQmgzKX1RkUHfsy1x9M7WGQxRulJqh9cIN41Mk+RZGqw5&#10;LlTY0rKi4iP/Mgretm2dfq52btMEOuX657hY9Y9KPT50LxMQgbrwH/5rr7WCdDwYDuD3TrwCcnY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MGkDcgAAADeAAAADwAAAAAA&#10;AAAAAAAAAAChAgAAZHJzL2Rvd25yZXYueG1sUEsFBgAAAAAEAAQA+QAAAJYDAAAAAA==&#10;" strokeweight=".5pt">
                  <v:stroke endarrow="block"/>
                </v:shape>
                <v:shape id="Text Box 1401" o:spid="_x0000_s2759" type="#_x0000_t202" style="position:absolute;left:1143;top:9709;width:1344;height: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QTncQA&#10;AADeAAAADwAAAGRycy9kb3ducmV2LnhtbESP3YrCMBSE7wXfIRzBG9FUsf50jaLCirf+PMCxObZl&#10;m5PSRFvffiMIXg4z8w2z2rSmFE+qXWFZwXgUgSBOrS44U3C9/A4XIJxH1lhaJgUvcrBZdzsrTLRt&#10;+ETPs89EgLBLUEHufZVI6dKcDLqRrYiDd7e1QR9knUldYxPgppSTKJpJgwWHhRwr2ueU/p0fRsH9&#10;2AziZXM7+Ov8NJ3tsJjf7Eupfq/d/oDw1Ppv+NM+agWT5TSO4X0nX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0E53EAAAA3gAAAA8AAAAAAAAAAAAAAAAAmAIAAGRycy9k&#10;b3ducmV2LnhtbFBLBQYAAAAABAAEAPUAAACJAwAAAAA=&#10;" stroked="f">
                  <v:textbox>
                    <w:txbxContent>
                      <w:p w:rsidR="00862F6C" w:rsidRDefault="00862F6C" w:rsidP="00A8458E">
                        <w:pPr>
                          <w:jc w:val="center"/>
                          <w:rPr>
                            <w:rFonts w:asciiTheme="majorHAnsi" w:hAnsiTheme="majorHAnsi" w:cstheme="majorHAnsi"/>
                            <w:sz w:val="18"/>
                            <w:szCs w:val="18"/>
                          </w:rPr>
                        </w:pPr>
                        <w:r w:rsidRPr="008A5886">
                          <w:rPr>
                            <w:rFonts w:asciiTheme="majorHAnsi" w:hAnsiTheme="majorHAnsi" w:cstheme="majorHAnsi"/>
                            <w:sz w:val="18"/>
                            <w:szCs w:val="18"/>
                          </w:rPr>
                          <w:t>Stop</w:t>
                        </w:r>
                        <w:r>
                          <w:rPr>
                            <w:rFonts w:asciiTheme="majorHAnsi" w:hAnsiTheme="majorHAnsi" w:cstheme="majorHAnsi"/>
                            <w:sz w:val="18"/>
                            <w:szCs w:val="18"/>
                          </w:rPr>
                          <w:t xml:space="preserve"> Liquefier</w:t>
                        </w:r>
                      </w:p>
                      <w:p w:rsidR="00862F6C" w:rsidRPr="008A5886" w:rsidRDefault="00862F6C" w:rsidP="00A8458E">
                        <w:pPr>
                          <w:jc w:val="center"/>
                          <w:rPr>
                            <w:rFonts w:asciiTheme="majorHAnsi" w:hAnsiTheme="majorHAnsi" w:cstheme="majorHAnsi"/>
                            <w:sz w:val="18"/>
                            <w:szCs w:val="18"/>
                          </w:rPr>
                        </w:pPr>
                        <w:r>
                          <w:rPr>
                            <w:rFonts w:asciiTheme="majorHAnsi" w:hAnsiTheme="majorHAnsi" w:cstheme="majorHAnsi"/>
                            <w:sz w:val="18"/>
                            <w:szCs w:val="18"/>
                          </w:rPr>
                          <w:t>OR Stop</w:t>
                        </w:r>
                      </w:p>
                    </w:txbxContent>
                  </v:textbox>
                </v:shape>
                <v:shape id="AutoShape 1400" o:spid="_x0000_s2760" type="#_x0000_t32" style="position:absolute;left:2512;top:8528;width:0;height:2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xrXMcAAADeAAAADwAAAGRycy9kb3ducmV2LnhtbESPQWsCMRSE74X+h/AKvRTNKip1a5Rt&#10;QVDBg1bvr5vnJrh52W6ibv+9KRR6HGbmG2a26FwtrtQG61nBoJ+BIC69tlwpOHwue68gQkTWWHsm&#10;BT8UYDF/fJhhrv2Nd3Tdx0okCIccFZgYm1zKUBpyGPq+IU7eybcOY5JtJXWLtwR3tRxm2UQ6tJwW&#10;DDb0Yag87y9OwXY9eC++jF1vdt92O14W9aV6OSr1/NQVbyAidfE//NdeaQXD6Wg8gd876QrI+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fGtcxwAAAN4AAAAPAAAAAAAA&#10;AAAAAAAAAKECAABkcnMvZG93bnJldi54bWxQSwUGAAAAAAQABAD5AAAAlQMAAAAA&#10;"/>
                <v:shape id="AutoShape 2895" o:spid="_x0000_s2761" type="#_x0000_t32" style="position:absolute;left:2386;top:10287;width:227;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LYv8YAAADeAAAADwAAAGRycy9kb3ducmV2LnhtbESP3WrCQBCF7wt9h2UK3hTd+Js2dRNE&#10;kFaEltg+wJAdk9DsbMhuNH17VxB6eTg/H2edDaYRZ+pcbVnBdBKBIC6srrlU8PO9G7+AcB5ZY2OZ&#10;FPyRgyx9fFhjou2FczoffSnCCLsEFVTet4mUrqjIoJvYljh4J9sZ9EF2pdQdXsK4aeQsilbSYM2B&#10;UGFL24qK32NvAne+2HPZ634fH+Kv58931+Ynp9Toadi8gfA0+P/wvf2hFcxeF8sYbnfCFZDp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y2L/GAAAA3gAAAA8AAAAAAAAA&#10;AAAAAAAAoQIAAGRycy9kb3ducmV2LnhtbFBLBQYAAAAABAAEAPkAAACUAwAAAAA=&#10;"/>
                <v:shape id="Text Box 2897" o:spid="_x0000_s2762" type="#_x0000_t202" style="position:absolute;left:2545;top:8912;width:1249;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8A78A&#10;AADeAAAADwAAAGRycy9kb3ducmV2LnhtbERPSwrCMBDdC94hjOBGNFX8VqOooLj1c4CxGdtiMylN&#10;tPX2ZiG4fLz/atOYQrypcrllBcNBBII4sTrnVMHteujPQTiPrLGwTAo+5GCzbrdWGGtb85neF5+K&#10;EMIuRgWZ92UspUsyMugGtiQO3MNWBn2AVSp1hXUIN4UcRdFUGsw5NGRY0j6j5Hl5GQWPU92bLOr7&#10;0d9m5/F0h/nsbj9KdTvNdgnCU+P/4p/7pBWMFuNJ2BvuhCsg1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NbwDvwAAAN4AAAAPAAAAAAAAAAAAAAAAAJgCAABkcnMvZG93bnJl&#10;di54bWxQSwUGAAAAAAQABAD1AAAAhAMAAAAA&#10;" stroked="f">
                  <v:textbox>
                    <w:txbxContent>
                      <w:p w:rsidR="00862F6C" w:rsidRPr="008A5886" w:rsidRDefault="00862F6C" w:rsidP="00383EDF">
                        <w:pPr>
                          <w:rPr>
                            <w:rFonts w:asciiTheme="majorHAnsi" w:hAnsiTheme="majorHAnsi" w:cstheme="majorHAnsi"/>
                            <w:sz w:val="18"/>
                            <w:szCs w:val="18"/>
                            <w:lang w:val="fr-FR"/>
                          </w:rPr>
                        </w:pPr>
                        <w:r w:rsidRPr="008A5886">
                          <w:rPr>
                            <w:rFonts w:asciiTheme="majorHAnsi" w:hAnsiTheme="majorHAnsi" w:cstheme="majorHAnsi"/>
                            <w:sz w:val="18"/>
                            <w:szCs w:val="18"/>
                            <w:lang w:val="fr-FR"/>
                          </w:rPr>
                          <w:t>Intermittent</w:t>
                        </w:r>
                      </w:p>
                    </w:txbxContent>
                  </v:textbox>
                </v:shape>
                <v:shape id="Text Box 1374" o:spid="_x0000_s2763" type="#_x0000_t202" style="position:absolute;left:7353;top:12782;width:1970;height: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kZmMUA&#10;AADeAAAADwAAAGRycy9kb3ducmV2LnhtbESPW4vCMBSE34X9D+Es+CI2XfHWapRVcPHVyw84NqcX&#10;bE5KE23992ZhYR+HmfmGWW97U4snta6yrOArikEQZ1ZXXCi4Xg7jJQjnkTXWlknBixxsNx+DNaba&#10;dnyi59kXIkDYpaig9L5JpXRZSQZdZBvi4OW2NeiDbAupW+wC3NRyEsdzabDisFBiQ/uSsvv5YRTk&#10;x240S7rbj78uTtP5DqvFzb6UGn723ysQnnr/H/5rH7WCSTKdJfB7J1wBuX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eRmYxQAAAN4AAAAPAAAAAAAAAAAAAAAAAJgCAABkcnMv&#10;ZG93bnJldi54bWxQSwUGAAAAAAQABAD1AAAAigMAAAAA&#10;" stroked="f">
                  <v:textbox>
                    <w:txbxContent>
                      <w:p w:rsidR="00862F6C" w:rsidRPr="00F163B1" w:rsidRDefault="00862F6C" w:rsidP="00313734">
                        <w:pPr>
                          <w:rPr>
                            <w:rFonts w:asciiTheme="majorHAnsi" w:hAnsiTheme="majorHAnsi" w:cstheme="majorHAnsi"/>
                            <w:sz w:val="18"/>
                            <w:szCs w:val="18"/>
                            <w:lang w:val="fr-FR"/>
                          </w:rPr>
                        </w:pPr>
                        <w:r>
                          <w:rPr>
                            <w:rFonts w:asciiTheme="majorHAnsi" w:hAnsiTheme="majorHAnsi" w:cstheme="majorHAnsi"/>
                            <w:sz w:val="18"/>
                            <w:szCs w:val="18"/>
                            <w:lang w:val="fr-FR"/>
                          </w:rPr>
                          <w:t>Stop Liquefier OR Stop</w:t>
                        </w:r>
                      </w:p>
                    </w:txbxContent>
                  </v:textbox>
                </v:shape>
                <v:shape id="AutoShape 3780" o:spid="_x0000_s2764" type="#_x0000_t32" style="position:absolute;left:10885;top:7190;width:0;height:54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WcDscAAADeAAAADwAAAGRycy9kb3ducmV2LnhtbESPzWoCMRSF94W+Q7iFbopmlCp1NMq0&#10;IFTBxVjdXye3k9DJzXQSdfr2zUJweTh/fItV7xpxoS5YzwpGwwwEceW15VrB4Ws9eAMRIrLGxjMp&#10;+KMAq+XjwwJz7a9c0mUfa5FGOOSowMTY5lKGypDDMPQtcfK+fecwJtnVUnd4TeOukeMsm0qHltOD&#10;wZY+DFU/+7NTsNuM3ouTsZtt+Wt3k3XRnOuXo1LPT30xBxGpj/fwrf2pFYxnr9MEkHASCsj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tZwOxwAAAN4AAAAPAAAAAAAA&#10;AAAAAAAAAKECAABkcnMvZG93bnJldi54bWxQSwUGAAAAAAQABAD5AAAAlQMAAAAA&#10;"/>
                <v:shape id="AutoShape 6880" o:spid="_x0000_s2765" type="#_x0000_t32" style="position:absolute;left:6286;top:7570;width:0;height:5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k5lcgAAADeAAAADwAAAGRycy9kb3ducmV2LnhtbESPQWsCMRSE74X+h/CEXkrNrlipW6Ns&#10;C0IteNDq/bl53QQ3L9tN1PXfNwWhx2FmvmFmi9414kxdsJ4V5MMMBHHlteVawe5r+fQCIkRkjY1n&#10;UnClAIv5/d0MC+0vvKHzNtYiQTgUqMDE2BZShsqQwzD0LXHyvn3nMCbZ1VJ3eElw18hRlk2kQ8tp&#10;wWBL74aq4/bkFKxX+Vt5MHb1ufmx6+dl2Zzqx71SD4O+fAURqY//4Vv7QysYTceTHP7upCs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Pk5lcgAAADeAAAADwAAAAAA&#10;AAAAAAAAAAChAgAAZHJzL2Rvd25yZXYueG1sUEsFBgAAAAAEAAQA+QAAAJYDAAAAAA==&#10;"/>
                <v:shape id="Text Box 1354" o:spid="_x0000_s2766" type="#_x0000_t202" style="position:absolute;left:2599;top:5576;width:4039;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FBVMQA&#10;AADeAAAADwAAAGRycy9kb3ducmV2LnhtbESP3YrCMBSE7xd8h3AEbxZNLW7VahQVVrz15wGOzbEt&#10;Nieliba+vVkQ9nKYmW+Y5bozlXhS40rLCsajCARxZnXJuYLL+Xc4A+E8ssbKMil4kYP1qve1xFTb&#10;lo/0PPlcBAi7FBUU3teplC4ryKAb2Zo4eDfbGPRBNrnUDbYBbioZR1EiDZYcFgqsaVdQdj89jILb&#10;of3+mbfXvb9Mj5Nki+X0al9KDfrdZgHCU+f/w5/2QSuI55Mkhr874QrI1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xQVTEAAAA3gAAAA8AAAAAAAAAAAAAAAAAmAIAAGRycy9k&#10;b3ducmV2LnhtbFBLBQYAAAAABAAEAPUAAACJAwAAAAA=&#10;" stroked="f">
                  <v:textbox>
                    <w:txbxContent>
                      <w:p w:rsidR="00862F6C" w:rsidRPr="008A5886" w:rsidRDefault="00862F6C" w:rsidP="00313734">
                        <w:pPr>
                          <w:rPr>
                            <w:rFonts w:asciiTheme="majorHAnsi" w:hAnsiTheme="majorHAnsi" w:cstheme="majorHAnsi"/>
                            <w:sz w:val="18"/>
                            <w:szCs w:val="18"/>
                          </w:rPr>
                        </w:pPr>
                        <w:r w:rsidRPr="008A5886">
                          <w:rPr>
                            <w:rFonts w:asciiTheme="majorHAnsi" w:hAnsiTheme="majorHAnsi" w:cstheme="majorHAnsi"/>
                            <w:sz w:val="18"/>
                            <w:szCs w:val="18"/>
                          </w:rPr>
                          <w:t xml:space="preserve">Regulation </w:t>
                        </w:r>
                        <w:r>
                          <w:rPr>
                            <w:rFonts w:asciiTheme="majorHAnsi" w:hAnsiTheme="majorHAnsi" w:cstheme="majorHAnsi"/>
                            <w:sz w:val="18"/>
                            <w:szCs w:val="18"/>
                          </w:rPr>
                          <w:t>&amp; Liquefier &amp; Validation</w:t>
                        </w:r>
                      </w:p>
                    </w:txbxContent>
                  </v:textbox>
                </v:shape>
                <v:shape id="Text Box 8727" o:spid="_x0000_s2767" type="#_x0000_t202" style="position:absolute;left:9463;top:12430;width:1230;height: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3kz8UA&#10;AADeAAAADwAAAGRycy9kb3ducmV2LnhtbESP3YrCMBSE7xf2HcJZ2JtFU/+qdo2yCoq3VR/g2Bzb&#10;ss1JaaKtb28EwcthZr5hFqvOVOJGjSstKxj0IxDEmdUl5wpOx21vBsJ5ZI2VZVJwJwer5efHAhNt&#10;W07pdvC5CBB2CSoovK8TKV1WkEHXtzVx8C62MeiDbHKpG2wD3FRyGEWxNFhyWCiwpk1B2f/hahRc&#10;9u3PZN6ed/40TcfxGsvp2d6V+v7q/n5BeOr8O/xq77WC4Xwcj+B5J1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eTPxQAAAN4AAAAPAAAAAAAAAAAAAAAAAJgCAABkcnMv&#10;ZG93bnJldi54bWxQSwUGAAAAAAQABAD1AAAAigMAAAAA&#10;" stroked="f">
                  <v:textbox>
                    <w:txbxContent>
                      <w:p w:rsidR="00862F6C" w:rsidRPr="008A5886" w:rsidRDefault="00862F6C" w:rsidP="009B2B57">
                        <w:pPr>
                          <w:rPr>
                            <w:rFonts w:asciiTheme="majorHAnsi" w:hAnsiTheme="majorHAnsi" w:cstheme="majorHAnsi"/>
                            <w:sz w:val="18"/>
                            <w:szCs w:val="18"/>
                            <w:lang w:val="fr-FR"/>
                          </w:rPr>
                        </w:pPr>
                        <w:r>
                          <w:rPr>
                            <w:rFonts w:asciiTheme="majorHAnsi" w:hAnsiTheme="majorHAnsi" w:cstheme="majorHAnsi"/>
                            <w:sz w:val="18"/>
                            <w:szCs w:val="18"/>
                          </w:rPr>
                          <w:t>Regulation</w:t>
                        </w:r>
                      </w:p>
                    </w:txbxContent>
                  </v:textbox>
                </v:shape>
                <v:shape id="Text Box 8731" o:spid="_x0000_s2768" type="#_x0000_t202" style="position:absolute;left:2747;top:6804;width:3150;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R8u8YA&#10;AADeAAAADwAAAGRycy9kb3ducmV2LnhtbESPzWrDMBCE74W+g9hCLyWRG1ynca2ENtDgq5M8wMZa&#10;/1BrZSw1tt8+KgR6HGbmGybbTaYTVxpca1nB6zICQVxa3XKt4Hz6XryDcB5ZY2eZFMzkYLd9fMgw&#10;1Xbkgq5HX4sAYZeigsb7PpXSlQ0ZdEvbEwevsoNBH+RQSz3gGOCmk6soSqTBlsNCgz3tGyp/jr9G&#10;QZWPL2+b8XLw53URJ1/Yri92Vur5afr8AOFp8v/hezvXClabOInh7064AnJ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R8u8YAAADeAAAADwAAAAAAAAAAAAAAAACYAgAAZHJz&#10;L2Rvd25yZXYueG1sUEsFBgAAAAAEAAQA9QAAAIsDAAAAAA==&#10;" stroked="f">
                  <v:textbox>
                    <w:txbxContent>
                      <w:p w:rsidR="00862F6C" w:rsidRPr="00261F8C" w:rsidRDefault="00862F6C" w:rsidP="009B2B57">
                        <w:pPr>
                          <w:rPr>
                            <w:rFonts w:asciiTheme="majorHAnsi" w:hAnsiTheme="majorHAnsi" w:cstheme="majorHAnsi"/>
                            <w:sz w:val="18"/>
                            <w:szCs w:val="18"/>
                            <w:lang w:val="fr-FR"/>
                          </w:rPr>
                        </w:pPr>
                        <w:r>
                          <w:rPr>
                            <w:rFonts w:asciiTheme="majorHAnsi" w:hAnsiTheme="majorHAnsi" w:cstheme="majorHAnsi"/>
                            <w:sz w:val="18"/>
                            <w:szCs w:val="18"/>
                            <w:lang w:val="fr-FR"/>
                          </w:rPr>
                          <w:t>CV580 fully opened</w:t>
                        </w:r>
                      </w:p>
                    </w:txbxContent>
                  </v:textbox>
                </v:shape>
                <v:shape id="Text Box 8739" o:spid="_x0000_s2769" type="#_x0000_t202" style="position:absolute;left:2480;top:13726;width:1680;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jZIMYA&#10;AADeAAAADwAAAGRycy9kb3ducmV2LnhtbESP3WrCQBSE7wu+w3IEb4puFE00dRUrtHir5gGO2WMS&#10;mj0bstv8vH23UOjlMDPfMPvjYGrRUesqywqWiwgEcW51xYWC7P4x34JwHlljbZkUjOTgeJi87DHV&#10;tucrdTdfiABhl6KC0vsmldLlJRl0C9sQB+9pW4M+yLaQusU+wE0tV1EUS4MVh4USGzqXlH/dvo2C&#10;56V/3ez6x6fPkus6fscqedhRqdl0OL2B8DT4//Bf+6IVrHbreAO/d8IVkIc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jZIMYAAADeAAAADwAAAAAAAAAAAAAAAACYAgAAZHJz&#10;L2Rvd25yZXYueG1sUEsFBgAAAAAEAAQA9QAAAIsDAAAAAA==&#10;" stroked="f">
                  <v:textbox>
                    <w:txbxContent>
                      <w:p w:rsidR="00862F6C" w:rsidRPr="008A5886" w:rsidRDefault="00862F6C" w:rsidP="00F66C77">
                        <w:pPr>
                          <w:rPr>
                            <w:rFonts w:asciiTheme="majorHAnsi" w:hAnsiTheme="majorHAnsi" w:cstheme="majorHAnsi"/>
                            <w:sz w:val="18"/>
                            <w:szCs w:val="18"/>
                          </w:rPr>
                        </w:pPr>
                        <w:r>
                          <w:rPr>
                            <w:rFonts w:asciiTheme="majorHAnsi" w:hAnsiTheme="majorHAnsi" w:cstheme="majorHAnsi"/>
                            <w:sz w:val="18"/>
                            <w:szCs w:val="18"/>
                          </w:rPr>
                          <w:t>CV600 closed</w:t>
                        </w:r>
                      </w:p>
                    </w:txbxContent>
                  </v:textbox>
                </v:shape>
                <v:shape id="Text Box 1361" o:spid="_x0000_s2770" type="#_x0000_t202" style="position:absolute;left:7364;top:7258;width:2383;height: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q/QMUA&#10;AADeAAAADwAAAGRycy9kb3ducmV2LnhtbESPQWvCQBSE7wX/w/IEb82uoqGmriItBU+KthW8PbLP&#10;JDT7NmS3Jv57VxA8DjPzDbNY9bYWF2p95VjDOFEgiHNnKi40/Hx/vb6B8AHZYO2YNFzJw2o5eFlg&#10;ZlzHe7ocQiEihH2GGsoQmkxKn5dk0SeuIY7e2bUWQ5RtIU2LXYTbWk6USqXFiuNCiQ19lJT/Hf6t&#10;ht/t+XScql3xaWdN53ol2c6l1qNhv34HEagPz/CjvTEaJvNpmsL9Trw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r9AxQAAAN4AAAAPAAAAAAAAAAAAAAAAAJgCAABkcnMv&#10;ZG93bnJldi54bWxQSwUGAAAAAAQABAD1AAAAigMAAAAA&#10;" filled="f" stroked="f">
                  <v:textbox>
                    <w:txbxContent>
                      <w:p w:rsidR="00862F6C" w:rsidRPr="008A5886" w:rsidRDefault="00862F6C" w:rsidP="00313734">
                        <w:pPr>
                          <w:rPr>
                            <w:rFonts w:asciiTheme="majorHAnsi" w:hAnsiTheme="majorHAnsi" w:cstheme="majorHAnsi"/>
                            <w:sz w:val="18"/>
                            <w:szCs w:val="18"/>
                          </w:rPr>
                        </w:pPr>
                        <w:r w:rsidRPr="008A5886">
                          <w:rPr>
                            <w:rFonts w:asciiTheme="majorHAnsi" w:hAnsiTheme="majorHAnsi" w:cstheme="majorHAnsi"/>
                            <w:sz w:val="18"/>
                            <w:szCs w:val="18"/>
                          </w:rPr>
                          <w:t>LT600 &lt; LT600mini</w:t>
                        </w:r>
                        <w:r>
                          <w:rPr>
                            <w:rFonts w:asciiTheme="majorHAnsi" w:hAnsiTheme="majorHAnsi" w:cstheme="majorHAnsi"/>
                            <w:sz w:val="18"/>
                            <w:szCs w:val="18"/>
                          </w:rPr>
                          <w:t xml:space="preserve">  OR Stop</w:t>
                        </w:r>
                      </w:p>
                    </w:txbxContent>
                  </v:textbox>
                </v:shape>
                <v:shape id="AutoShape 1360" o:spid="_x0000_s2771" type="#_x0000_t32" style="position:absolute;left:7225;top:5525;width:0;height:87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wEesgAAADeAAAADwAAAGRycy9kb3ducmV2LnhtbESPQWsCMRSE7wX/Q3gFL6VmFWt1a5St&#10;IGjBg1bvr5vXTXDzst1E3f77plDocZiZb5j5snO1uFIbrGcFw0EGgrj02nKl4Pi+fpyCCBFZY+2Z&#10;FHxTgOWidzfHXPsb7+l6iJVIEA45KjAxNrmUoTTkMAx8Q5y8T986jEm2ldQt3hLc1XKUZRPp0HJa&#10;MNjQylB5Plycgt12+Fp8GLt923/Z3dO6qC/Vw0mp/n1XvICI1MX/8F97oxWMZuPJM/zeSVdALn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FwEesgAAADeAAAADwAAAAAA&#10;AAAAAAAAAAChAgAAZHJzL2Rvd25yZXYueG1sUEsFBgAAAAAEAAQA+QAAAJYDAAAAAA==&#10;"/>
                <v:shape id="AutoShape 1359" o:spid="_x0000_s2772" type="#_x0000_t32" style="position:absolute;left:7102;top:7429;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OQCMUAAADeAAAADwAAAGRycy9kb3ducmV2LnhtbERPz2vCMBS+D/Y/hDfYZWiqTJnVKN1A&#10;mIKHOr0/m7cmrHnpmqjdf78cBI8f3+/FqneNuFAXrGcFo2EGgrjy2nKt4PC1HryBCBFZY+OZFPxR&#10;gNXy8WGBufZXLumyj7VIIRxyVGBibHMpQ2XIYRj6ljhx375zGBPsaqk7vKZw18hxlk2lQ8upwWBL&#10;H4aqn/3ZKdhtRu/FydjNtvy1u8m6aM71y1Gp56e+mIOI1Me7+Ob+1ArGs9dp2pvupCs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cOQCMUAAADeAAAADwAAAAAAAAAA&#10;AAAAAAChAgAAZHJzL2Rvd25yZXYueG1sUEsFBgAAAAAEAAQA+QAAAJMDAAAAAA==&#10;"/>
                <v:shape id="AutoShape 1353" o:spid="_x0000_s2773" type="#_x0000_t32" style="position:absolute;left:2534;top:5523;width:0;height: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81k8cAAADeAAAADwAAAGRycy9kb3ducmV2LnhtbESPQWsCMRSE74X+h/CEXopmFSt1a5Rt&#10;QagFD1q9Pzevm+DmZbuJuv57IxR6HGbmG2a26FwtztQG61nBcJCBIC69tlwp2H0v+68gQkTWWHsm&#10;BVcKsJg/Psww1/7CGzpvYyUShEOOCkyMTS5lKA05DAPfECfvx7cOY5JtJXWLlwR3tRxl2UQ6tJwW&#10;DDb0Yag8bk9OwXo1fC8Oxq6+Nr92/bIs6lP1vFfqqdcVbyAidfE//Nf+1ApG0/FkCv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jzWTxwAAAN4AAAAPAAAAAAAA&#10;AAAAAAAAAKECAABkcnMvZG93bnJldi54bWxQSwUGAAAAAAQABAD5AAAAlQMAAAAA&#10;"/>
                <v:shape id="AutoShape 1352" o:spid="_x0000_s2774" type="#_x0000_t32" style="position:absolute;left:2420;top:5814;width:21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wK08YAAADeAAAADwAAAGRycy9kb3ducmV2LnhtbESPy2oCMRSG90LfIRzBjdSMUnuZGmUq&#10;CFVwoW33p5PjJHRyMp1EHd/eLASXP/+Nb7boXC1O1AbrWcF4lIEgLr22XCn4/lo9voIIEVlj7ZkU&#10;XCjAYv7Qm2Gu/Zl3dNrHSqQRDjkqMDE2uZShNOQwjHxDnLyDbx3GJNtK6hbPadzVcpJlz9Kh5fRg&#10;sKGlofJvf3QKtuvxR/Fr7Hqz+7fb6aqoj9XwR6lBvyveQUTq4j18a39qBZO3p5cEkHASCs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5sCtPGAAAA3gAAAA8AAAAAAAAA&#10;AAAAAAAAoQIAAGRycy9kb3ducmV2LnhtbFBLBQYAAAAABAAEAPkAAACUAwAAAAA=&#10;"/>
                <v:shape id="AutoShape 8746" o:spid="_x0000_s2775" type="#_x0000_t32" style="position:absolute;left:2526;top:5518;width:47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CvSMkAAADeAAAADwAAAGRycy9kb3ducmV2LnhtbESPT0sDMRTE74LfITzBi7TZLbXVtWlZ&#10;CwVb6KF/vD83z01w87Ju0nb99kYQehxm5jfMbNG7RpypC9azgnyYgSCuvLZcKzgeVoMnECEia2w8&#10;k4IfCrCY397MsND+wjs672MtEoRDgQpMjG0hZagMOQxD3xIn79N3DmOSXS11h5cEd40cZdlEOrSc&#10;Fgy2tDRUfe1PTsF2nb+WH8auN7tvu31clc2pfnhX6v6uL19AROrjNfzfftMKRs/jaQ5/d9IV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Egr0jJAAAA3gAAAA8AAAAA&#10;AAAAAAAAAAAAoQIAAGRycy9kb3ducmV2LnhtbFBLBQYAAAAABAAEAPkAAACXAwAAAAA=&#10;"/>
                <v:group id="Group 8858" o:spid="_x0000_s2776" style="position:absolute;left:4683;top:4792;width:595;height:580" coordorigin="2109,3597" coordsize="595,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KE5C4jIAAAA&#10;3gAAAA8AAAAAAAAAAAAAAAAAqgIAAGRycy9kb3ducmV2LnhtbFBLBQYAAAAABAAEAPoAAACfAwAA&#10;AAA=&#10;">
                  <v:oval id="Oval 8859" o:spid="_x0000_s2777" style="position:absolute;left:2109;top:3630;width:595;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HeF8cA&#10;AADeAAAADwAAAGRycy9kb3ducmV2LnhtbESPS2vDMBCE74X8B7GF3hq5aZ5ulBAChdxKnAfJbbE2&#10;thtr5Uqq4/77KlDocZiZb5j5sjO1aMn5yrKCl34Cgji3uuJCwX73/jwF4QOyxtoyKfghD8tF72GO&#10;qbY33lKbhUJECPsUFZQhNKmUPi/JoO/bhjh6F+sMhihdIbXDW4SbWg6SZCwNVhwXSmxoXVJ+zb6N&#10;gqOb+c15xSN/uqwP2ddnO8TiQ6mnx271BiJQF/7Df+2NVjCYDSevcL8Tr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B3hfHAAAA3gAAAA8AAAAAAAAAAAAAAAAAmAIAAGRy&#10;cy9kb3ducmV2LnhtbFBLBQYAAAAABAAEAPUAAACMAwAAAAA=&#10;" strokecolor="black [3213]" strokeweight="1pt">
                    <v:shadow opacity="22938f" offset="0"/>
                    <v:textbox inset=",7.2pt,,7.2pt"/>
                  </v:oval>
                  <v:shape id="Text Box 8860" o:spid="_x0000_s2778" type="#_x0000_t202" style="position:absolute;left:2189;top:3597;width:470;height: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V+hcYA&#10;AADeAAAADwAAAGRycy9kb3ducmV2LnhtbESPT2sCMRTE74LfITyhF9GsYv2zNUopVLx2bQVvj81r&#10;dnHzsmxSTf30plDwOMzMb5j1NtpGXKjztWMFk3EGgrh0umaj4PPwPlqC8AFZY+OYFPySh+2m31tj&#10;rt2VP+hSBCMShH2OCqoQ2lxKX1Zk0Y9dS5y8b9dZDEl2RuoOrwluGznNsrm0WHNaqLClt4rKc/Fj&#10;FUTzfPsyYRdNMyxd5uftsS5OSj0N4usLiEAxPML/7b1WMF3NFjP4u5OugN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V+hcYAAADeAAAADwAAAAAAAAAAAAAAAACYAgAAZHJz&#10;L2Rvd25yZXYueG1sUEsFBgAAAAAEAAQA9QAAAIsDAAAAAA==&#10;" filled="f" stroked="f" strokecolor="#4a7ebb" strokeweight="3.5pt">
                    <v:textbox inset=",7.2pt,,7.2pt">
                      <w:txbxContent>
                        <w:p w:rsidR="00862F6C" w:rsidRPr="0071496C" w:rsidRDefault="00862F6C" w:rsidP="0071496C">
                          <w:pPr>
                            <w:rPr>
                              <w:rFonts w:asciiTheme="majorHAnsi" w:hAnsiTheme="majorHAnsi" w:cstheme="majorHAnsi"/>
                              <w:lang w:val="fr-FR"/>
                            </w:rPr>
                          </w:pPr>
                          <w:r w:rsidRPr="0071496C">
                            <w:rPr>
                              <w:rFonts w:asciiTheme="majorHAnsi" w:hAnsiTheme="majorHAnsi" w:cstheme="majorHAnsi"/>
                              <w:lang w:val="fr-FR"/>
                            </w:rPr>
                            <w:t>A</w:t>
                          </w:r>
                        </w:p>
                      </w:txbxContent>
                    </v:textbox>
                  </v:shape>
                </v:group>
                <v:group id="Group 8890" o:spid="_x0000_s2779" style="position:absolute;left:919;top:4818;width:595;height:580" coordorigin="2109,3597" coordsize="595,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C7Qk/zIAAAA&#10;3gAAAA8AAAAAAAAAAAAAAAAAqgIAAGRycy9kb3ducmV2LnhtbFBLBQYAAAAABAAEAPoAAACfAwAA&#10;AAA=&#10;">
                  <v:oval id="Oval 8891" o:spid="_x0000_s2780" style="position:absolute;left:2109;top:3630;width:595;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Z9j8YA&#10;AADeAAAADwAAAGRycy9kb3ducmV2LnhtbESPT2vCQBTE74V+h+UVequbin+jq4ggeJOmVfT2yD6T&#10;2OzbuLuN6bd3hUKPw8z8hpkvO1OLlpyvLCt47yUgiHOrKy4UfH1u3iYgfEDWWFsmBb/kYbl4fppj&#10;qu2NP6jNQiEihH2KCsoQmlRKn5dk0PdsQxy9s3UGQ5SukNrhLcJNLftJMpIGK44LJTa0Lin/zn6M&#10;goOb+u1pxUN/PK/32fXSDrDYKfX60q1mIAJ14T/8195qBf3pYDyCx514Be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Z9j8YAAADeAAAADwAAAAAAAAAAAAAAAACYAgAAZHJz&#10;L2Rvd25yZXYueG1sUEsFBgAAAAAEAAQA9QAAAIsDAAAAAA==&#10;" strokecolor="black [3213]" strokeweight="1pt">
                    <v:shadow opacity="22938f" offset="0"/>
                    <v:textbox inset=",7.2pt,,7.2pt"/>
                  </v:oval>
                  <v:shape id="Text Box 8892" o:spid="_x0000_s2781" type="#_x0000_t202" style="position:absolute;left:2189;top:3597;width:470;height: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g8sYA&#10;AADeAAAADwAAAGRycy9kb3ducmV2LnhtbESPQWsCMRSE70L/Q3gFL6JZpV3brVFEUHp1bYXeHpvX&#10;7NLNy7KJGvvrG6HgcZiZb5jFKtpWnKn3jWMF00kGgrhyumGj4OOwHb+A8AFZY+uYFFzJw2r5MFhg&#10;od2F93QugxEJwr5ABXUIXSGlr2qy6CeuI07et+sthiR7I3WPlwS3rZxlWS4tNpwWauxoU1P1U56s&#10;gmiefz9N2EXTjiqX+bw7NuWXUsPHuH4DESiGe/i//a4VzF6f5nO43U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g8sYAAADeAAAADwAAAAAAAAAAAAAAAACYAgAAZHJz&#10;L2Rvd25yZXYueG1sUEsFBgAAAAAEAAQA9QAAAIsDAAAAAA==&#10;" filled="f" stroked="f" strokecolor="#4a7ebb" strokeweight="3.5pt">
                    <v:textbox inset=",7.2pt,,7.2pt">
                      <w:txbxContent>
                        <w:p w:rsidR="00862F6C" w:rsidRPr="0071496C" w:rsidRDefault="00862F6C" w:rsidP="00117E48">
                          <w:pPr>
                            <w:rPr>
                              <w:rFonts w:asciiTheme="majorHAnsi" w:hAnsiTheme="majorHAnsi" w:cstheme="majorHAnsi"/>
                              <w:lang w:val="fr-FR"/>
                            </w:rPr>
                          </w:pPr>
                          <w:r>
                            <w:rPr>
                              <w:rFonts w:asciiTheme="majorHAnsi" w:hAnsiTheme="majorHAnsi" w:cstheme="majorHAnsi"/>
                              <w:lang w:val="fr-FR"/>
                            </w:rPr>
                            <w:t>C</w:t>
                          </w:r>
                        </w:p>
                      </w:txbxContent>
                    </v:textbox>
                  </v:shape>
                </v:group>
                <v:shape id="AutoShape 8897" o:spid="_x0000_s2782" type="#_x0000_t32" style="position:absolute;left:7222;top:11074;width:3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nyaMUAAADeAAAADwAAAGRycy9kb3ducmV2LnhtbERPz2vCMBS+D/wfwhN2m6lFNu2MooK4&#10;TTzYzZ0fzbMtNi81ybTzrzeHwY4f3+/pvDONuJDztWUFw0ECgriwuuZSwdfn+mkMwgdkjY1lUvBL&#10;Huaz3sMUM22vvKdLHkoRQ9hnqKAKoc2k9EVFBv3AtsSRO1pnMEToSqkdXmO4aWSaJM/SYM2xocKW&#10;VhUVp/zHKPjYtnV63uzcexPoO9e3w3IzPCj12O8WryACdeFf/Od+0wrSyegl7o134hWQ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jnyaMUAAADeAAAADwAAAAAAAAAA&#10;AAAAAAChAgAAZHJzL2Rvd25yZXYueG1sUEsFBgAAAAAEAAQA+QAAAJMDAAAAAA==&#10;" strokeweight=".5pt">
                  <v:stroke endarrow="block"/>
                </v:shape>
                <v:shape id="AutoShape 8898" o:spid="_x0000_s2783" type="#_x0000_t32" style="position:absolute;left:9301;top:12752;width:227;height:1;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bncUAAADeAAAADwAAAGRycy9kb3ducmV2LnhtbESP3YrCMBSE74V9h3AWvNN0/bcaZRGE&#10;RS8W3T7AoTm21eakNLHtvr0RBC+HmfmGWW87U4qGaldYVvA1jEAQp1YXnClI/vaDBQjnkTWWlknB&#10;PznYbj56a4y1bflEzdlnIkDYxagg976KpXRpTgbd0FbEwbvY2qAPss6krrENcFPKURTNpMGCw0KO&#10;Fe1ySm/nu1FwXEx8dj1d7Dhpfqeyig77pJ0p1f/svlcgPHX+HX61f7SC0XIyX8LzTrgCcvM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8bncUAAADeAAAADwAAAAAAAAAA&#10;AAAAAAChAgAAZHJzL2Rvd25yZXYueG1sUEsFBgAAAAAEAAQA+QAAAJMDAAAAAA==&#10;"/>
                <v:shape id="Text Box 1379" o:spid="_x0000_s2784" type="#_x0000_t202" style="position:absolute;left:7197;top:11108;width:2392;height: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VcUA&#10;AADeAAAADwAAAGRycy9kb3ducmV2LnhtbESPy2rCQBSG9wXfYThCd81Mgy0xOgZRCq4qtRdwd8gc&#10;k9DMmZAZTXx7ZyG4/PlvfMtitK24UO8bxxpeEwWCuHSm4UrDz/fHSwbCB2SDrWPScCUPxWrytMTc&#10;uIG/6HIIlYgj7HPUUIfQ5VL6siaLPnEdcfROrrcYouwraXoc4rhtZarUu7TYcHyosaNNTeX/4Ww1&#10;/H6ejn8zta+29q0b3Kgk27nU+nk6rhcgAo3hEb63d0ZDOp9lESDiRBS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2RVxQAAAN4AAAAPAAAAAAAAAAAAAAAAAJgCAABkcnMv&#10;ZG93bnJldi54bWxQSwUGAAAAAAQABAD1AAAAigMAAAAA&#10;" filled="f" stroked="f">
                  <v:textbox>
                    <w:txbxContent>
                      <w:p w:rsidR="00862F6C" w:rsidRPr="008A5886" w:rsidRDefault="00862F6C" w:rsidP="00313734">
                        <w:pPr>
                          <w:rPr>
                            <w:rFonts w:asciiTheme="majorHAnsi" w:hAnsiTheme="majorHAnsi" w:cstheme="majorHAnsi"/>
                            <w:sz w:val="18"/>
                            <w:szCs w:val="18"/>
                          </w:rPr>
                        </w:pPr>
                        <w:r>
                          <w:rPr>
                            <w:rFonts w:asciiTheme="majorHAnsi" w:hAnsiTheme="majorHAnsi" w:cstheme="majorHAnsi"/>
                            <w:sz w:val="18"/>
                            <w:szCs w:val="18"/>
                          </w:rPr>
                          <w:t>LT600 &gt; LT600 M</w:t>
                        </w:r>
                        <w:r w:rsidRPr="008A5886">
                          <w:rPr>
                            <w:rFonts w:asciiTheme="majorHAnsi" w:hAnsiTheme="majorHAnsi" w:cstheme="majorHAnsi"/>
                            <w:sz w:val="18"/>
                            <w:szCs w:val="18"/>
                          </w:rPr>
                          <w:t>axi</w:t>
                        </w:r>
                        <w:r>
                          <w:rPr>
                            <w:rFonts w:asciiTheme="majorHAnsi" w:hAnsiTheme="majorHAnsi" w:cstheme="majorHAnsi"/>
                            <w:sz w:val="18"/>
                            <w:szCs w:val="18"/>
                          </w:rPr>
                          <w:t xml:space="preserve"> OR Stop </w:t>
                        </w:r>
                      </w:p>
                    </w:txbxContent>
                  </v:textbox>
                </v:shape>
                <v:shape id="AutoShape 1377" o:spid="_x0000_s2785" type="#_x0000_t32" style="position:absolute;left:7114;top:11215;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Xfb8gAAADeAAAADwAAAGRycy9kb3ducmV2LnhtbESPT2sCMRTE74V+h/CEXopmV2yxW6Ns&#10;C0ItePDf/XXzugluXrabqOu3bwpCj8PM/IaZLXrXiDN1wXpWkI8yEMSV15ZrBfvdcjgFESKyxsYz&#10;KbhSgMX8/m6GhfYX3tB5G2uRIBwKVGBibAspQ2XIYRj5ljh5375zGJPsaqk7vCS4a+Q4y56lQ8tp&#10;wWBL74aq4/bkFKxX+Vv5Zezqc/Nj10/LsjnVjwelHgZ9+QoiUh//w7f2h1YwfplMc/i7k66AnP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PXfb8gAAADeAAAADwAAAAAA&#10;AAAAAAAAAAChAgAAZHJzL2Rvd25yZXYueG1sUEsFBgAAAAAEAAQA+QAAAJYDAAAAAA==&#10;"/>
                <v:shape id="AutoShape 8900" o:spid="_x0000_s2786" type="#_x0000_t32" style="position:absolute;left:9405;top:11063;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75y8YAAADeAAAADwAAAGRycy9kb3ducmV2LnhtbESP0WrCQBRE3wv+w3IF3+rGaCVGV5GC&#10;UOxDUfMBl+w1iWbvhuw2Sf/eLQg+DjNzhtnsBlOLjlpXWVYwm0YgiHOrKy4UZJfDewLCeWSNtWVS&#10;8EcOdtvR2wZTbXs+UXf2hQgQdikqKL1vUildXpJBN7UNcfCutjXog2wLqVvsA9zUMo6ipTRYcVgo&#10;saHPkvL7+dco+E4WvridrnaedT8fsomOh6xfKjUZD/s1CE+Df4Wf7S+tIF4tkhj+74QrIL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e+cvGAAAA3gAAAA8AAAAAAAAA&#10;AAAAAAAAoQIAAGRycy9kb3ducmV2LnhtbFBLBQYAAAAABAAEAPkAAACUAwAAAAA=&#10;"/>
                <v:shape id="Text Box 10281" o:spid="_x0000_s2787" type="#_x0000_t202" style="position:absolute;left:2485;top:12077;width:3150;height: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ECNcUA&#10;AADeAAAADwAAAGRycy9kb3ducmV2LnhtbESP3YrCMBSE74V9h3AW9kbWdP2rVqOsguKtrg9w2hzb&#10;YnNSmqytb28EwcthZr5hluvOVOJGjSstK/gZRCCIM6tLzhWc/3bfMxDOI2usLJOCOzlYrz56S0y0&#10;bflIt5PPRYCwS1BB4X2dSOmyggy6ga2Jg3exjUEfZJNL3WAb4KaSwyiaSoMlh4UCa9oWlF1P/0bB&#10;5dD2J/M23ftzfBxPN1jGqb0r9fXZ/S5AeOr8O/xqH7SC4Xw8G8HzTrg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8QI1xQAAAN4AAAAPAAAAAAAAAAAAAAAAAJgCAABkcnMv&#10;ZG93bnJldi54bWxQSwUGAAAAAAQABAD1AAAAigMAAAAA&#10;" stroked="f">
                  <v:textbox>
                    <w:txbxContent>
                      <w:p w:rsidR="00862F6C" w:rsidRPr="00DD6EA3" w:rsidRDefault="00862F6C" w:rsidP="00261F8C">
                        <w:pPr>
                          <w:rPr>
                            <w:rFonts w:asciiTheme="majorHAnsi" w:hAnsiTheme="majorHAnsi" w:cstheme="majorHAnsi"/>
                            <w:sz w:val="18"/>
                            <w:szCs w:val="18"/>
                            <w:lang w:val="fr-FR"/>
                          </w:rPr>
                        </w:pPr>
                        <w:r>
                          <w:rPr>
                            <w:rFonts w:asciiTheme="majorHAnsi" w:hAnsiTheme="majorHAnsi" w:cstheme="majorHAnsi"/>
                            <w:sz w:val="18"/>
                            <w:szCs w:val="18"/>
                            <w:lang w:val="fr-FR"/>
                          </w:rPr>
                          <w:t>CV-He-liquefier closed</w:t>
                        </w:r>
                      </w:p>
                    </w:txbxContent>
                  </v:textbox>
                </v:shape>
                <v:shape id="AutoShape 10282" o:spid="_x0000_s2788" type="#_x0000_t32" style="position:absolute;left:2643;top:9685;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EJMYAAADeAAAADwAAAGRycy9kb3ducmV2LnhtbESP0WrCQBRE3wv+w3KFvtWNNpUYXUUE&#10;odSHouYDLtlrEs3eDdk1Sf++Kwg+DjNzhlltBlOLjlpXWVYwnUQgiHOrKy4UZOf9RwLCeWSNtWVS&#10;8EcONuvR2wpTbXs+UnfyhQgQdikqKL1vUildXpJBN7ENcfAutjXog2wLqVvsA9zUchZFc2mw4rBQ&#10;YkO7kvLb6W4UHJLYF9fjxX5m3e+XbKKffdbPlXofD9slCE+Df4Wf7W+tYLaIkxged8IVkO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7xCTGAAAA3gAAAA8AAAAAAAAA&#10;AAAAAAAAoQIAAGRycy9kb3ducmV2LnhtbFBLBQYAAAAABAAEAPkAAACUAwAAAAA=&#10;"/>
                <v:rect id="Rectangle 10286" o:spid="_x0000_s2789" style="position:absolute;left:1662;top:10558;width:1354;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ttMcA&#10;AADeAAAADwAAAGRycy9kb3ducmV2LnhtbESPQWvCQBSE74X+h+UVems2jVZMdJVSsbRHjRdvz+wz&#10;ic2+Ddk1xv56Vyj0OMzMN8x8OZhG9NS52rKC1ygGQVxYXXOpYJevX6YgnEfW2FgmBVdysFw8Pswx&#10;0/bCG+q3vhQBwi5DBZX3bSalKyoy6CLbEgfvaDuDPsiulLrDS4CbRiZxPJEGaw4LFbb0UVHxsz0b&#10;BYc62eHvJv+MTboe+e8hP533K6Wen4b3GQhPg/8P/7W/tIIkHU/f4H4nX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NLbTHAAAA3gAAAA8AAAAAAAAAAAAAAAAAmAIAAGRy&#10;cy9kb3ducmV2LnhtbFBLBQYAAAAABAAEAPUAAACMAwAAAAA=&#10;">
                  <v:textbox>
                    <w:txbxContent>
                      <w:p w:rsidR="00862F6C" w:rsidRPr="009B2B57" w:rsidRDefault="00862F6C" w:rsidP="00C00361">
                        <w:pPr>
                          <w:jc w:val="center"/>
                          <w:rPr>
                            <w:rFonts w:asciiTheme="majorHAnsi" w:hAnsiTheme="majorHAnsi" w:cstheme="majorHAnsi"/>
                            <w:sz w:val="18"/>
                            <w:szCs w:val="18"/>
                            <w:lang w:val="fr-FR"/>
                          </w:rPr>
                        </w:pPr>
                        <w:r>
                          <w:rPr>
                            <w:rFonts w:asciiTheme="majorHAnsi" w:hAnsiTheme="majorHAnsi" w:cstheme="majorHAnsi"/>
                            <w:sz w:val="18"/>
                            <w:szCs w:val="18"/>
                            <w:lang w:val="fr-FR"/>
                          </w:rPr>
                          <w:t>Liquefier valve closing</w:t>
                        </w:r>
                      </w:p>
                    </w:txbxContent>
                  </v:textbox>
                </v:rect>
                <v:shape id="Text Box 10287" o:spid="_x0000_s2790" type="#_x0000_t202" style="position:absolute;left:3011;top:10554;width:2628;height:1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jv2sgA&#10;AADeAAAADwAAAGRycy9kb3ducmV2LnhtbESPT2vCQBTE74V+h+UVvJS68Q9pTF1FhBZ7U1va6yP7&#10;TEKzb+PuGuO3d4WCx2FmfsPMl71pREfO15YVjIYJCOLC6ppLBd9f7y8ZCB+QNTaWScGFPCwXjw9z&#10;zLU98466fShFhLDPUUEVQptL6YuKDPqhbYmjd7DOYIjSlVI7PEe4aeQ4SVJpsOa4UGFL64qKv/3J&#10;KMimm+7Xf062P0V6aGbh+bX7ODqlBk/96g1EoD7cw//tjVYwnk2zFG534hWQi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6O/ayAAAAN4AAAAPAAAAAAAAAAAAAAAAAJgCAABk&#10;cnMvZG93bnJldi54bWxQSwUGAAAAAAQABAD1AAAAjQMAAAAA&#10;">
                  <v:textbox>
                    <w:txbxContent>
                      <w:p w:rsidR="00862F6C" w:rsidRDefault="00862F6C" w:rsidP="00C00361">
                        <w:pPr>
                          <w:rPr>
                            <w:rFonts w:asciiTheme="majorHAnsi" w:hAnsiTheme="majorHAnsi" w:cstheme="majorHAnsi"/>
                            <w:sz w:val="18"/>
                            <w:szCs w:val="18"/>
                          </w:rPr>
                        </w:pPr>
                        <w:r>
                          <w:rPr>
                            <w:rFonts w:asciiTheme="majorHAnsi" w:hAnsiTheme="majorHAnsi" w:cstheme="majorHAnsi"/>
                            <w:sz w:val="18"/>
                            <w:szCs w:val="18"/>
                          </w:rPr>
                          <w:t>Close CV-He-liquefier</w:t>
                        </w:r>
                      </w:p>
                      <w:p w:rsidR="00862F6C" w:rsidRDefault="00862F6C" w:rsidP="00F2445E">
                        <w:pPr>
                          <w:spacing w:before="40"/>
                          <w:rPr>
                            <w:rFonts w:asciiTheme="majorHAnsi" w:hAnsiTheme="majorHAnsi" w:cstheme="majorHAnsi"/>
                            <w:sz w:val="18"/>
                            <w:szCs w:val="18"/>
                          </w:rPr>
                        </w:pPr>
                        <w:r>
                          <w:rPr>
                            <w:rFonts w:asciiTheme="majorHAnsi" w:hAnsiTheme="majorHAnsi" w:cstheme="majorHAnsi"/>
                            <w:sz w:val="18"/>
                            <w:szCs w:val="18"/>
                          </w:rPr>
                          <w:t>CV580 regulated</w:t>
                        </w:r>
                      </w:p>
                      <w:p w:rsidR="00862F6C" w:rsidRDefault="00862F6C" w:rsidP="00C00361">
                        <w:pPr>
                          <w:rPr>
                            <w:rFonts w:asciiTheme="majorHAnsi" w:hAnsiTheme="majorHAnsi" w:cstheme="majorHAnsi"/>
                            <w:sz w:val="18"/>
                            <w:szCs w:val="18"/>
                          </w:rPr>
                        </w:pPr>
                        <w:r>
                          <w:rPr>
                            <w:rFonts w:asciiTheme="majorHAnsi" w:hAnsiTheme="majorHAnsi" w:cstheme="majorHAnsi"/>
                            <w:sz w:val="18"/>
                            <w:szCs w:val="18"/>
                          </w:rPr>
                          <w:t>PT600=PT600setpoint</w:t>
                        </w:r>
                      </w:p>
                      <w:p w:rsidR="00862F6C" w:rsidRPr="008A5886" w:rsidRDefault="00862F6C" w:rsidP="00F2445E">
                        <w:pPr>
                          <w:spacing w:before="40"/>
                          <w:rPr>
                            <w:rFonts w:asciiTheme="majorHAnsi" w:hAnsiTheme="majorHAnsi" w:cstheme="majorHAnsi"/>
                            <w:sz w:val="18"/>
                            <w:szCs w:val="18"/>
                          </w:rPr>
                        </w:pPr>
                        <w:r w:rsidRPr="008A5886">
                          <w:rPr>
                            <w:rFonts w:asciiTheme="majorHAnsi" w:hAnsiTheme="majorHAnsi" w:cstheme="majorHAnsi"/>
                            <w:sz w:val="18"/>
                            <w:szCs w:val="18"/>
                          </w:rPr>
                          <w:t>CV600 regulated</w:t>
                        </w:r>
                      </w:p>
                      <w:p w:rsidR="00862F6C" w:rsidRDefault="00862F6C" w:rsidP="00C00361">
                        <w:pPr>
                          <w:rPr>
                            <w:rFonts w:asciiTheme="majorHAnsi" w:hAnsiTheme="majorHAnsi" w:cstheme="majorHAnsi"/>
                            <w:sz w:val="18"/>
                            <w:szCs w:val="18"/>
                          </w:rPr>
                        </w:pPr>
                        <w:r w:rsidRPr="008A5886">
                          <w:rPr>
                            <w:rFonts w:asciiTheme="majorHAnsi" w:hAnsiTheme="majorHAnsi" w:cstheme="majorHAnsi"/>
                            <w:sz w:val="18"/>
                            <w:szCs w:val="18"/>
                          </w:rPr>
                          <w:t>LT600=LT600setPoint</w:t>
                        </w:r>
                      </w:p>
                      <w:p w:rsidR="00862F6C" w:rsidRPr="008A5886" w:rsidRDefault="00862F6C" w:rsidP="00C00361">
                        <w:pPr>
                          <w:rPr>
                            <w:rFonts w:asciiTheme="majorHAnsi" w:hAnsiTheme="majorHAnsi" w:cstheme="majorHAnsi"/>
                            <w:sz w:val="18"/>
                            <w:szCs w:val="18"/>
                          </w:rPr>
                        </w:pPr>
                      </w:p>
                    </w:txbxContent>
                  </v:textbox>
                </v:shape>
                <v:shape id="AutoShape 10291" o:spid="_x0000_s2791" type="#_x0000_t32" style="position:absolute;left:1205;top:15472;width:47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MWPcgAAADeAAAADwAAAGRycy9kb3ducmV2LnhtbESPT2vCQBTE7wW/w/KE3urGUFqNrmIL&#10;Ylvpwfjn/Mg+k2D2bdzdatpP3y0UPA4z8xtmOu9MIy7kfG1ZwXCQgCAurK65VLDbLh9GIHxA1thY&#10;JgXf5GE+691NMdP2yhu65KEUEcI+QwVVCG0mpS8qMugHtiWO3tE6gyFKV0rt8BrhppFpkjxJgzXH&#10;hQpbeq2oOOVfRsHHuq3T8+rTvTeBDrn+2b+shnul7vvdYgIiUBdu4f/2m1aQjh9Hz/B3J14BOfs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nMWPcgAAADeAAAADwAAAAAA&#10;AAAAAAAAAAChAgAAZHJzL2Rvd25yZXYueG1sUEsFBgAAAAAEAAQA+QAAAJYDAAAAAA==&#10;" strokeweight=".5pt">
                  <v:stroke endarrow="block"/>
                </v:shape>
                <v:shape id="Text Box 10293" o:spid="_x0000_s2792" type="#_x0000_t202" style="position:absolute;left:2992;top:14147;width:2700;height:1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veM8QA&#10;AADeAAAADwAAAGRycy9kb3ducmV2LnhtbERPz2vCMBS+D/Y/hDfwMjSdiqudUURQ9KZO9Pponm1Z&#10;89Ilsdb/3hwGO358v2eLztSiJecrywo+BgkI4tzqigsFp+91PwXhA7LG2jIpeJCHxfz1ZYaZtnc+&#10;UHsMhYgh7DNUUIbQZFL6vCSDfmAb4shdrTMYInSF1A7vMdzUcpgkE2mw4thQYkOrkvKf480oSMfb&#10;9uJ3o/05n1zraXj/bDe/TqneW7f8AhGoC//iP/dWKxhOx2ncG+/EK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73jPEAAAA3gAAAA8AAAAAAAAAAAAAAAAAmAIAAGRycy9k&#10;b3ducmV2LnhtbFBLBQYAAAAABAAEAPUAAACJAwAAAAA=&#10;">
                  <v:textbox>
                    <w:txbxContent>
                      <w:p w:rsidR="00862F6C" w:rsidRPr="008A5886" w:rsidRDefault="00862F6C" w:rsidP="00E16726">
                        <w:pPr>
                          <w:rPr>
                            <w:rFonts w:asciiTheme="majorHAnsi" w:hAnsiTheme="majorHAnsi" w:cstheme="majorHAnsi"/>
                            <w:sz w:val="18"/>
                            <w:szCs w:val="18"/>
                          </w:rPr>
                        </w:pPr>
                        <w:r>
                          <w:rPr>
                            <w:rFonts w:asciiTheme="majorHAnsi" w:hAnsiTheme="majorHAnsi" w:cstheme="majorHAnsi"/>
                            <w:sz w:val="18"/>
                            <w:szCs w:val="18"/>
                          </w:rPr>
                          <w:t>FV601 opened</w:t>
                        </w:r>
                      </w:p>
                      <w:p w:rsidR="00862F6C" w:rsidRDefault="00862F6C" w:rsidP="00E16726">
                        <w:pPr>
                          <w:rPr>
                            <w:rFonts w:asciiTheme="majorHAnsi" w:hAnsiTheme="majorHAnsi" w:cstheme="majorHAnsi"/>
                            <w:sz w:val="18"/>
                            <w:szCs w:val="18"/>
                          </w:rPr>
                        </w:pPr>
                        <w:r>
                          <w:rPr>
                            <w:rFonts w:asciiTheme="majorHAnsi" w:hAnsiTheme="majorHAnsi" w:cstheme="majorHAnsi"/>
                            <w:sz w:val="18"/>
                            <w:szCs w:val="18"/>
                          </w:rPr>
                          <w:t>CV580 regulated</w:t>
                        </w:r>
                      </w:p>
                      <w:p w:rsidR="00862F6C" w:rsidRDefault="00862F6C" w:rsidP="00E16726">
                        <w:pPr>
                          <w:rPr>
                            <w:rFonts w:asciiTheme="majorHAnsi" w:hAnsiTheme="majorHAnsi" w:cstheme="majorHAnsi"/>
                            <w:sz w:val="18"/>
                            <w:szCs w:val="18"/>
                          </w:rPr>
                        </w:pPr>
                        <w:r>
                          <w:rPr>
                            <w:rFonts w:asciiTheme="majorHAnsi" w:hAnsiTheme="majorHAnsi" w:cstheme="majorHAnsi"/>
                            <w:sz w:val="18"/>
                            <w:szCs w:val="18"/>
                          </w:rPr>
                          <w:t>PT600=PT600setpoint</w:t>
                        </w:r>
                      </w:p>
                    </w:txbxContent>
                  </v:textbox>
                </v:shape>
                <v:shape id="Text Box 10297" o:spid="_x0000_s2793" type="#_x0000_t202" style="position:absolute;left:7259;top:13805;width:2117;height: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NyMUA&#10;AADeAAAADwAAAGRycy9kb3ducmV2LnhtbESPT4vCMBTE7wv7HcJb8LYmirvYapRlRfC0sv4Db4/m&#10;2Rabl9JEW7+9EQSPw8z8hpnOO1uJKzW+dKxh0FcgiDNnSs417LbLzzEIH5ANVo5Jw408zGfvb1NM&#10;jWv5n66bkIsIYZ+ihiKEOpXSZwVZ9H1XE0fv5BqLIcoml6bBNsJtJYdKfUuLJceFAmv6LSg7by5W&#10;w/7vdDyM1Dpf2K+6dZ2SbBOpde+j+5mACNSFV/jZXhkNw2Q0TuBxJ14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ic3IxQAAAN4AAAAPAAAAAAAAAAAAAAAAAJgCAABkcnMv&#10;ZG93bnJldi54bWxQSwUGAAAAAAQABAD1AAAAigMAAAAA&#10;" filled="f" stroked="f">
                  <v:textbox>
                    <w:txbxContent>
                      <w:p w:rsidR="00862F6C" w:rsidRPr="00EF0DEB" w:rsidRDefault="00862F6C" w:rsidP="00E16726">
                        <w:pPr>
                          <w:rPr>
                            <w:rFonts w:asciiTheme="majorHAnsi" w:hAnsiTheme="majorHAnsi" w:cstheme="majorHAnsi"/>
                            <w:sz w:val="18"/>
                            <w:szCs w:val="18"/>
                            <w:lang w:val="fr-FR"/>
                          </w:rPr>
                        </w:pPr>
                        <w:r>
                          <w:rPr>
                            <w:rFonts w:asciiTheme="majorHAnsi" w:hAnsiTheme="majorHAnsi" w:cstheme="majorHAnsi"/>
                            <w:sz w:val="18"/>
                            <w:szCs w:val="18"/>
                            <w:lang w:val="fr-FR"/>
                          </w:rPr>
                          <w:t>CV-He-liquefier closed</w:t>
                        </w:r>
                      </w:p>
                    </w:txbxContent>
                  </v:textbox>
                </v:shape>
                <v:shape id="AutoShape 10284" o:spid="_x0000_s2794" type="#_x0000_t32" style="position:absolute;left:2419;top:13186;width:0;height:13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DsKcYAAADeAAAADwAAAGRycy9kb3ducmV2LnhtbESPzWoCMRSF94LvEG6hG9GMUkudGmVa&#10;EKrgQqv76+R2Ejq5GSdRp29vFkKXh/PHN192rhZXaoP1rGA8ykAQl15brhQcvlfDNxAhImusPZOC&#10;PwqwXPR7c8y1v/GOrvtYiTTCIUcFJsYmlzKUhhyGkW+Ik/fjW4cxybaSusVbGne1nGTZq3RoOT0Y&#10;bOjTUPm7vzgF2/X4ozgZu97sznY7XRX1pRoclXp+6op3EJG6+B9+tL+0gsnsZZYAEk5C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g7CnGAAAA3gAAAA8AAAAAAAAA&#10;AAAAAAAAoQIAAGRycy9kb3ducmV2LnhtbFBLBQYAAAAABAAEAPkAAACUAwAAAAA=&#10;"/>
                <v:shape id="AutoShape 10285" o:spid="_x0000_s2795" type="#_x0000_t32" style="position:absolute;left:2300;top:13899;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xJssgAAADeAAAADwAAAGRycy9kb3ducmV2LnhtbESPT2sCMRTE74V+h/CEXopmV2zRrVG2&#10;BaEWPPin99fN6ya4edluoq7fvikIPQ4z8xtmvuxdI87UBetZQT7KQBBXXluuFRz2q+EURIjIGhvP&#10;pOBKAZaL+7s5FtpfeEvnXaxFgnAoUIGJsS2kDJUhh2HkW+LkffvOYUyyq6Xu8JLgrpHjLHuWDi2n&#10;BYMtvRmqjruTU7BZ56/ll7Hrj+2P3TytyuZUP34q9TDoyxcQkfr4H76137WC8Wwyy+HvTroCc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SxJssgAAADeAAAADwAAAAAA&#10;AAAAAAAAAAChAgAAZHJzL2Rvd25yZXYueG1sUEsFBgAAAAAEAAQA+QAAAJYDAAAAAA==&#10;"/>
                <v:rect id="Rectangle 10298" o:spid="_x0000_s2796" style="position:absolute;left:1653;top:12681;width:1376;height:1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0jHcYA&#10;AADeAAAADwAAAGRycy9kb3ducmV2LnhtbESPQWvCQBSE7wX/w/KE3urGVIqJriItih41Xrw9s88k&#10;mn0bsqvG/vquUPA4zMw3zHTemVrcqHWVZQXDQQSCOLe64kLBPlt+jEE4j6yxtkwKHuRgPuu9TTHV&#10;9s5buu18IQKEXYoKSu+bVEqXl2TQDWxDHLyTbQ36INtC6hbvAW5qGUfRlzRYcVgosaHvkvLL7moU&#10;HKt4j7/bbBWZZPnpN112vh5+lHrvd4sJCE+df4X/22utIE5GSQzPO+EK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0jHcYAAADeAAAADwAAAAAAAAAAAAAAAACYAgAAZHJz&#10;L2Rvd25yZXYueG1sUEsFBgAAAAAEAAQA9QAAAIsDAAAAAA==&#10;">
                  <v:textbox>
                    <w:txbxContent>
                      <w:p w:rsidR="00862F6C" w:rsidRPr="00CC39FA" w:rsidRDefault="00862F6C" w:rsidP="00F55260">
                        <w:pPr>
                          <w:spacing w:before="120"/>
                          <w:jc w:val="center"/>
                          <w:rPr>
                            <w:rFonts w:asciiTheme="majorHAnsi" w:hAnsiTheme="majorHAnsi" w:cstheme="majorHAnsi"/>
                            <w:sz w:val="18"/>
                            <w:szCs w:val="18"/>
                            <w:lang w:val="fr-FR"/>
                          </w:rPr>
                        </w:pPr>
                        <w:r>
                          <w:rPr>
                            <w:rFonts w:asciiTheme="majorHAnsi" w:hAnsiTheme="majorHAnsi" w:cstheme="majorHAnsi"/>
                            <w:sz w:val="18"/>
                            <w:szCs w:val="18"/>
                            <w:lang w:val="fr-FR"/>
                          </w:rPr>
                          <w:t>Avoid closed volume</w:t>
                        </w:r>
                      </w:p>
                    </w:txbxContent>
                  </v:textbox>
                </v:rect>
                <v:rect id="Rectangle 10299" o:spid="_x0000_s2797" style="position:absolute;left:1608;top:14148;width:1384;height:1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GGhsYA&#10;AADeAAAADwAAAGRycy9kb3ducmV2LnhtbESPQWvCQBSE7wX/w/IEb3XTWIqJbkKpKO1R48XbM/tM&#10;YrNvQ3bV2F/fLRQ8DjPzDbPMB9OKK/WusazgZRqBIC6tbrhSsC/Wz3MQziNrbC2Tgjs5yLPR0xJT&#10;bW+8pevOVyJA2KWooPa+S6V0ZU0G3dR2xME72d6gD7KvpO7xFuCmlXEUvUmDDYeFGjv6qKn83l2M&#10;gmMT7/FnW2wik6xn/msozpfDSqnJeHhfgPA0+Ef4v/2pFcTJazKDvzvhCs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GGhsYAAADeAAAADwAAAAAAAAAAAAAAAACYAgAAZHJz&#10;L2Rvd25yZXYueG1sUEsFBgAAAAAEAAQA9QAAAIsDAAAAAA==&#10;">
                  <v:textbox>
                    <w:txbxContent>
                      <w:p w:rsidR="00862F6C" w:rsidRPr="008A5886" w:rsidRDefault="00862F6C" w:rsidP="009D2FA3">
                        <w:pPr>
                          <w:spacing w:before="240" w:line="24" w:lineRule="auto"/>
                          <w:rPr>
                            <w:rFonts w:asciiTheme="majorHAnsi" w:hAnsiTheme="majorHAnsi" w:cstheme="majorHAnsi"/>
                            <w:sz w:val="18"/>
                            <w:szCs w:val="18"/>
                          </w:rPr>
                        </w:pPr>
                        <w:r w:rsidRPr="008A5886">
                          <w:rPr>
                            <w:rFonts w:asciiTheme="majorHAnsi" w:hAnsiTheme="majorHAnsi" w:cstheme="majorHAnsi"/>
                            <w:sz w:val="18"/>
                            <w:szCs w:val="18"/>
                          </w:rPr>
                          <w:t xml:space="preserve">    Tank 4K</w:t>
                        </w:r>
                      </w:p>
                      <w:p w:rsidR="00862F6C" w:rsidRPr="008A5886" w:rsidRDefault="00862F6C" w:rsidP="009D2FA3">
                        <w:pPr>
                          <w:spacing w:before="240" w:line="24" w:lineRule="auto"/>
                          <w:jc w:val="center"/>
                          <w:rPr>
                            <w:rFonts w:asciiTheme="majorHAnsi" w:hAnsiTheme="majorHAnsi" w:cstheme="majorHAnsi"/>
                            <w:sz w:val="18"/>
                            <w:szCs w:val="18"/>
                          </w:rPr>
                        </w:pPr>
                        <w:r w:rsidRPr="008A5886">
                          <w:rPr>
                            <w:rFonts w:asciiTheme="majorHAnsi" w:hAnsiTheme="majorHAnsi" w:cstheme="majorHAnsi"/>
                            <w:sz w:val="18"/>
                            <w:szCs w:val="18"/>
                          </w:rPr>
                          <w:t>outgassing</w:t>
                        </w:r>
                      </w:p>
                    </w:txbxContent>
                  </v:textbox>
                </v:rect>
                <v:shape id="AutoShape 10300" o:spid="_x0000_s2798" type="#_x0000_t32" style="position:absolute;left:2664;top:7200;width:822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7PxMYAAADeAAAADwAAAGRycy9kb3ducmV2LnhtbESPzYvCMBTE78L+D+Et7E1TRfyoRllW&#10;F/fgxY+Dx0fz2hSbl9KkWv97Iyx4HGbmN8xy3dlK3KjxpWMFw0ECgjhzuuRCwfn025+B8AFZY+WY&#10;FDzIw3r10Vtiqt2dD3Q7hkJECPsUFZgQ6lRKnxmy6AeuJo5e7hqLIcqmkLrBe4TbSo6SZCItlhwX&#10;DNb0Yyi7HlurYPPYZ7s2qQszzbeHdppLP7zkSn19dt8LEIG68A7/t/+0gtF8PB/D6068AnL1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5+z8TGAAAA3gAAAA8AAAAAAAAA&#10;AAAAAAAAoQIAAGRycy9kb3ducmV2LnhtbFBLBQYAAAAABAAEAPkAAACUAwAAAAA=&#10;" strokeweight=".5pt">
                  <v:stroke startarrow="block"/>
                </v:shape>
                <v:shape id="AutoShape 8737" o:spid="_x0000_s2799" type="#_x0000_t32" style="position:absolute;left:2546;top:6803;width:0;height:6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dPsccAAADeAAAADwAAAGRycy9kb3ducmV2LnhtbESPQWsCMRSE74X+h/AKvRTNKlp0Ncq2&#10;IKjgQav35+Z1E7p52W6ibv+9KRR6HGbmG2a+7FwtrtQG61nBoJ+BIC69tlwpOH6sehMQISJrrD2T&#10;gh8KsFw8Pswx1/7Ge7oeYiUShEOOCkyMTS5lKA05DH3fECfv07cOY5JtJXWLtwR3tRxm2at0aDkt&#10;GGzo3VD5dbg4BbvN4K04G7vZ7r/tbrwq6kv1clLq+akrZiAidfE//NdeawXD6Wg6ht876QrIx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F0+xxwAAAN4AAAAPAAAAAAAA&#10;AAAAAAAAAKECAABkcnMvZG93bnJldi54bWxQSwUGAAAAAAQABAD5AAAAlQMAAAAA&#10;"/>
                <v:shape id="AutoShape 8738" o:spid="_x0000_s2800" type="#_x0000_t32" style="position:absolute;left:2418;top:704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XRxscAAADeAAAADwAAAGRycy9kb3ducmV2LnhtbESPQWsCMRSE74X+h/CEXopmFSt1a5Rt&#10;QagFD1q9Pzevm+DmZbuJuv57IxR6HGbmG2a26FwtztQG61nBcJCBIC69tlwp2H0v+68gQkTWWHsm&#10;BVcKsJg/Psww1/7CGzpvYyUShEOOCkyMTS5lKA05DAPfECfvx7cOY5JtJXWLlwR3tRxl2UQ6tJwW&#10;DDb0Yag8bk9OwXo1fC8Oxq6+Nr92/bIs6lP1vFfqqdcVbyAidfE//Nf+1ApG0/F0Av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xdHGxwAAAN4AAAAPAAAAAAAA&#10;AAAAAAAAAKECAABkcnMvZG93bnJldi54bWxQSwUGAAAAAAQABAD5AAAAlQMAAAAA&#10;"/>
                <v:group id="Group 10301" o:spid="_x0000_s2801" style="position:absolute;left:1712;top:6051;width:4098;height:796" coordorigin="1738,8380" coordsize="4098,1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UJO6scAAADe&#10;AAAADwAAAAAAAAAAAAAAAACqAgAAZHJzL2Rvd25yZXYueG1sUEsFBgAAAAAEAAQA+gAAAJ4DAAAA&#10;AA==&#10;">
                  <v:rect id="Rectangle 3190" o:spid="_x0000_s2802" style="position:absolute;left:1738;top:8381;width:1677;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UU98MA&#10;AADeAAAADwAAAGRycy9kb3ducmV2LnhtbERPPW/CMBDdkfofrKvEBk4DQiTFoKoIBCOEhe0aH0lo&#10;fI5iA4Ffjwckxqf3PVt0phZXal1lWcHXMAJBnFtdcaHgkK0GUxDOI2usLZOCOzlYzD96M0y1vfGO&#10;rntfiBDCLkUFpfdNKqXLSzLohrYhDtzJtgZ9gG0hdYu3EG5qGUfRRBqsODSU2NBvSfn//mIU/FXx&#10;AR+7bB2ZZDXy2y47X45Lpfqf3c83CE+df4tf7o1WECfjJOwNd8IV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UU98MAAADeAAAADwAAAAAAAAAAAAAAAACYAgAAZHJzL2Rv&#10;d25yZXYueG1sUEsFBgAAAAAEAAQA9QAAAIgDAAAAAA==&#10;">
                    <v:textbox>
                      <w:txbxContent>
                        <w:p w:rsidR="00862F6C" w:rsidRPr="008A5886" w:rsidRDefault="00862F6C" w:rsidP="009D2FA3">
                          <w:pPr>
                            <w:spacing w:before="120"/>
                            <w:jc w:val="center"/>
                            <w:rPr>
                              <w:rFonts w:asciiTheme="majorHAnsi" w:hAnsiTheme="majorHAnsi" w:cstheme="majorHAnsi"/>
                              <w:sz w:val="18"/>
                              <w:szCs w:val="18"/>
                            </w:rPr>
                          </w:pPr>
                          <w:r>
                            <w:rPr>
                              <w:rFonts w:asciiTheme="majorHAnsi" w:hAnsiTheme="majorHAnsi" w:cstheme="majorHAnsi"/>
                              <w:sz w:val="18"/>
                              <w:szCs w:val="18"/>
                            </w:rPr>
                            <w:t>Preparation to regulate</w:t>
                          </w:r>
                        </w:p>
                      </w:txbxContent>
                    </v:textbox>
                  </v:rect>
                  <v:shape id="Text Box 3189" o:spid="_x0000_s2803" type="#_x0000_t202" style="position:absolute;left:3314;top:8380;width:2522;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7tdccA&#10;AADeAAAADwAAAGRycy9kb3ducmV2LnhtbESPT2vCQBTE74V+h+UVeim6qRU10VVEaLE3/6HXR/aZ&#10;BLNv091tTL+9KxQ8DjPzG2a26EwtWnK+sqzgvZ+AIM6trrhQcNh/9iYgfEDWWFsmBX/kYTF/fpph&#10;pu2Vt9TuQiEihH2GCsoQmkxKn5dk0PdtQxy9s3UGQ5SukNrhNcJNLQdJMpIGK44LJTa0Kim/7H6N&#10;gslw3Z7898fmmI/OdRrexu3Xj1Pq9aVbTkEE6sIj/N9eawWDdJimcL8Tr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u7XXHAAAA3gAAAA8AAAAAAAAAAAAAAAAAmAIAAGRy&#10;cy9kb3ducmV2LnhtbFBLBQYAAAAABAAEAPUAAACMAwAAAAA=&#10;">
                    <v:textbox>
                      <w:txbxContent>
                        <w:p w:rsidR="00862F6C" w:rsidRPr="008A5886" w:rsidRDefault="00862F6C" w:rsidP="009D2FA3">
                          <w:pPr>
                            <w:rPr>
                              <w:rFonts w:asciiTheme="majorHAnsi" w:hAnsiTheme="majorHAnsi" w:cstheme="majorHAnsi"/>
                              <w:sz w:val="18"/>
                              <w:szCs w:val="18"/>
                            </w:rPr>
                          </w:pPr>
                          <w:r>
                            <w:rPr>
                              <w:rFonts w:asciiTheme="majorHAnsi" w:hAnsiTheme="majorHAnsi" w:cstheme="majorHAnsi"/>
                              <w:sz w:val="18"/>
                              <w:szCs w:val="18"/>
                            </w:rPr>
                            <w:t>Close FV601</w:t>
                          </w:r>
                        </w:p>
                        <w:p w:rsidR="00862F6C" w:rsidRPr="008A5886" w:rsidRDefault="00862F6C" w:rsidP="009D2FA3">
                          <w:pPr>
                            <w:rPr>
                              <w:rFonts w:asciiTheme="majorHAnsi" w:hAnsiTheme="majorHAnsi" w:cstheme="majorHAnsi"/>
                              <w:sz w:val="18"/>
                              <w:szCs w:val="18"/>
                            </w:rPr>
                          </w:pPr>
                          <w:r w:rsidRPr="008A5886">
                            <w:rPr>
                              <w:rFonts w:asciiTheme="majorHAnsi" w:hAnsiTheme="majorHAnsi" w:cstheme="majorHAnsi"/>
                              <w:sz w:val="18"/>
                              <w:szCs w:val="18"/>
                            </w:rPr>
                            <w:t>CV-He-liquefier %opening</w:t>
                          </w:r>
                        </w:p>
                        <w:p w:rsidR="00862F6C" w:rsidRPr="008A5886" w:rsidRDefault="00862F6C" w:rsidP="009D2FA3">
                          <w:pPr>
                            <w:rPr>
                              <w:rFonts w:asciiTheme="majorHAnsi" w:hAnsiTheme="majorHAnsi" w:cstheme="majorHAnsi"/>
                              <w:sz w:val="18"/>
                              <w:szCs w:val="18"/>
                            </w:rPr>
                          </w:pPr>
                          <w:r>
                            <w:rPr>
                              <w:rFonts w:asciiTheme="majorHAnsi" w:hAnsiTheme="majorHAnsi" w:cstheme="majorHAnsi"/>
                              <w:sz w:val="18"/>
                              <w:szCs w:val="18"/>
                            </w:rPr>
                            <w:t xml:space="preserve">Open CV580 </w:t>
                          </w:r>
                        </w:p>
                      </w:txbxContent>
                    </v:textbox>
                  </v:shape>
                </v:group>
                <v:shape id="AutoShape 10304" o:spid="_x0000_s2804" type="#_x0000_t32" style="position:absolute;left:2594;top:12511;width:32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T/Q8QAAADeAAAADwAAAGRycy9kb3ducmV2LnhtbESPy27CMBBF95X4B2sqsSt2UaloikHQ&#10;CsSWx4bdKB6SiHgcbDcJfD1eIHV5dV86s0Vva9GSD5VjDe8jBYI4d6biQsPxsH6bgggR2WDtmDTc&#10;KMBiPniZYWZcxztq97EQaYRDhhrKGJtMypCXZDGMXEOcvLPzFmOSvpDGY5fGbS3HSn1KixWnhxIb&#10;+ikpv+z/rIYdojpt4vVer/zGtLfmd919HLQevvbLbxCR+vgffra3RsP4a6ISQMJJKC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FP9DxAAAAN4AAAAPAAAAAAAAAAAA&#10;AAAAAKECAABkcnMvZG93bnJldi54bWxQSwUGAAAAAAQABAD5AAAAkgMAAAAA&#10;" strokeweight=".5pt">
                  <v:stroke startarrow="block"/>
                </v:shape>
                <v:group id="Group 10307" o:spid="_x0000_s2805" style="position:absolute;left:6643;top:7817;width:3618;height:1054" coordorigin="5987,8609" coordsize="4312,12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OkfxgAAAN4A&#10;AAAPAAAAAAAAAAAAAAAAAKoCAABkcnMvZG93bnJldi54bWxQSwUGAAAAAAQABAD6AAAAnQMAAAAA&#10;">
                  <v:rect id="Rectangle 3186" o:spid="_x0000_s2806" style="position:absolute;left:5987;top:8609;width:1311;height:1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a5B8YA&#10;AADeAAAADwAAAGRycy9kb3ducmV2LnhtbESPQWvCQBSE74X+h+UVvNXdRhRN3YSiWPSo8dLba/Y1&#10;SZt9G7Krpv31XUHwOMzMN8wyH2wrztT7xrGGl7ECQVw603Cl4VhsnucgfEA22DomDb/kIc8eH5aY&#10;GnfhPZ0PoRIRwj5FDXUIXSqlL2uy6MeuI47el+sthij7SpoeLxFuW5koNZMWG44LNXa0qqn8OZys&#10;hs8mOeLfvnhXdrGZhN1QfJ8+1lqPnoa3VxCBhnAP39pboyFZTFUC1zvxCsj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9a5B8YAAADeAAAADwAAAAAAAAAAAAAAAACYAgAAZHJz&#10;L2Rvd25yZXYueG1sUEsFBgAAAAAEAAQA9QAAAIsDAAAAAA==&#10;">
                    <v:textbox>
                      <w:txbxContent>
                        <w:p w:rsidR="00862F6C" w:rsidRPr="008A5886" w:rsidRDefault="00862F6C" w:rsidP="00CD5BEA">
                          <w:pPr>
                            <w:spacing w:before="120" w:line="264" w:lineRule="auto"/>
                            <w:jc w:val="center"/>
                            <w:rPr>
                              <w:rFonts w:asciiTheme="majorHAnsi" w:hAnsiTheme="majorHAnsi" w:cstheme="majorHAnsi"/>
                              <w:sz w:val="18"/>
                              <w:szCs w:val="18"/>
                            </w:rPr>
                          </w:pPr>
                          <w:r w:rsidRPr="008A5886">
                            <w:rPr>
                              <w:rFonts w:asciiTheme="majorHAnsi" w:hAnsiTheme="majorHAnsi" w:cstheme="majorHAnsi"/>
                              <w:sz w:val="18"/>
                              <w:szCs w:val="18"/>
                            </w:rPr>
                            <w:t>Cool down TL L010</w:t>
                          </w:r>
                        </w:p>
                      </w:txbxContent>
                    </v:textbox>
                  </v:rect>
                  <v:shape id="Text Box 10309" o:spid="_x0000_s2807" type="#_x0000_t202" style="position:absolute;left:7298;top:8610;width:3001;height:1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1AhccA&#10;AADeAAAADwAAAGRycy9kb3ducmV2LnhtbESPQWsCMRSE70L/Q3hCL6Vmq9bqapQiKHqztuj1sXnu&#10;Lt28bJO4rv/eCAWPw8x8w8wWralEQ86XlhW89RIQxJnVJecKfr5Xr2MQPiBrrCyTgit5WMyfOjNM&#10;tb3wFzX7kIsIYZ+igiKEOpXSZwUZ9D1bE0fvZJ3BEKXLpXZ4iXBTyX6SjKTBkuNCgTUtC8p+92ej&#10;YDzcNEe/HewO2ehUTcLLR7P+c0o9d9vPKYhAbXiE/9sbraA/eU8GcL8Tr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tQIXHAAAA3gAAAA8AAAAAAAAAAAAAAAAAmAIAAGRy&#10;cy9kb3ducmV2LnhtbFBLBQYAAAAABAAEAPUAAACMAwAAAAA=&#10;">
                    <v:textbox>
                      <w:txbxContent>
                        <w:p w:rsidR="00862F6C" w:rsidRDefault="00862F6C"/>
                      </w:txbxContent>
                    </v:textbox>
                  </v:shape>
                </v:group>
                <v:rect id="Rectangle 10271" o:spid="_x0000_s2808" style="position:absolute;left:1624;top:7349;width:1500;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OE6MYA&#10;AADeAAAADwAAAGRycy9kb3ducmV2LnhtbESPwW7CMBBE75X4B2uReis2oaASMAiBqMoRwqW3Jd4m&#10;KfE6ig2k/fq6EhLH0cy80cyXna3FlVpfOdYwHCgQxLkzFRcajtn25Q2ED8gGa8ek4Yc8LBe9pzmm&#10;xt14T9dDKESEsE9RQxlCk0rp85Is+oFriKP35VqLIcq2kKbFW4TbWiZKTaTFiuNCiQ2tS8rPh4vV&#10;cKqSI/7us3dlp9tR2HXZ9+Vzo/Vzv1vNQATqwiN8b38YDcl0rF7h/06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OE6MYAAADeAAAADwAAAAAAAAAAAAAAAACYAgAAZHJz&#10;L2Rvd25yZXYueG1sUEsFBgAAAAAEAAQA9QAAAIsDAAAAAA==&#10;">
                  <v:textbox>
                    <w:txbxContent>
                      <w:p w:rsidR="00862F6C" w:rsidRPr="008A5886" w:rsidRDefault="00862F6C" w:rsidP="008E4DE6">
                        <w:pPr>
                          <w:spacing w:before="120"/>
                          <w:jc w:val="center"/>
                          <w:rPr>
                            <w:rFonts w:asciiTheme="majorHAnsi" w:hAnsiTheme="majorHAnsi" w:cstheme="majorHAnsi"/>
                            <w:sz w:val="18"/>
                            <w:szCs w:val="18"/>
                          </w:rPr>
                        </w:pPr>
                        <w:r w:rsidRPr="008A5886">
                          <w:rPr>
                            <w:rFonts w:asciiTheme="majorHAnsi" w:hAnsiTheme="majorHAnsi" w:cstheme="majorHAnsi"/>
                            <w:sz w:val="18"/>
                            <w:szCs w:val="18"/>
                          </w:rPr>
                          <w:t>Regulation</w:t>
                        </w:r>
                      </w:p>
                      <w:p w:rsidR="00862F6C" w:rsidRPr="008A5886" w:rsidRDefault="00862F6C" w:rsidP="008E4DE6">
                        <w:pPr>
                          <w:spacing w:before="120"/>
                          <w:jc w:val="center"/>
                          <w:rPr>
                            <w:rFonts w:asciiTheme="majorHAnsi" w:hAnsiTheme="majorHAnsi" w:cstheme="majorHAnsi"/>
                            <w:sz w:val="18"/>
                            <w:szCs w:val="18"/>
                          </w:rPr>
                        </w:pPr>
                        <w:r w:rsidRPr="008A5886">
                          <w:rPr>
                            <w:rFonts w:asciiTheme="majorHAnsi" w:hAnsiTheme="majorHAnsi" w:cstheme="majorHAnsi"/>
                            <w:sz w:val="18"/>
                            <w:szCs w:val="18"/>
                          </w:rPr>
                          <w:t>mode</w:t>
                        </w:r>
                      </w:p>
                    </w:txbxContent>
                  </v:textbox>
                </v:rect>
                <v:shape id="Text Box 10272" o:spid="_x0000_s2809" type="#_x0000_t202" style="position:absolute;left:3091;top:7348;width:2318;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h9ascA&#10;AADeAAAADwAAAGRycy9kb3ducmV2LnhtbESPT2sCMRTE74V+h/CEXkrN+re6GqUIir21tuj1sXnu&#10;Lt28rElc129vBKHHYWZ+w8yXralEQ86XlhX0ugkI4szqknMFvz/rtwkIH5A1VpZJwZU8LBfPT3NM&#10;tb3wNzW7kIsIYZ+igiKEOpXSZwUZ9F1bE0fvaJ3BEKXLpXZ4iXBTyX6SjKXBkuNCgTWtCsr+dmej&#10;YDLcNgf/OfjaZ+NjNQ2v783m5JR66bQfMxCB2vAffrS3WkF/OkpGcL8Tr4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IfWrHAAAA3gAAAA8AAAAAAAAAAAAAAAAAmAIAAGRy&#10;cy9kb3ducmV2LnhtbFBLBQYAAAAABAAEAPUAAACMAwAAAAA=&#10;">
                  <v:textbox>
                    <w:txbxContent>
                      <w:p w:rsidR="00862F6C" w:rsidRPr="008A5886" w:rsidRDefault="00862F6C" w:rsidP="008E4DE6">
                        <w:pPr>
                          <w:rPr>
                            <w:rFonts w:asciiTheme="majorHAnsi" w:hAnsiTheme="majorHAnsi" w:cstheme="majorHAnsi"/>
                            <w:sz w:val="18"/>
                            <w:szCs w:val="18"/>
                          </w:rPr>
                        </w:pPr>
                        <w:r w:rsidRPr="008A5886">
                          <w:rPr>
                            <w:rFonts w:asciiTheme="majorHAnsi" w:hAnsiTheme="majorHAnsi" w:cstheme="majorHAnsi"/>
                            <w:sz w:val="18"/>
                            <w:szCs w:val="18"/>
                          </w:rPr>
                          <w:t>CV-He-liquefier %opening</w:t>
                        </w:r>
                      </w:p>
                      <w:p w:rsidR="00862F6C" w:rsidRPr="008A5886" w:rsidRDefault="00862F6C" w:rsidP="008E4DE6">
                        <w:pPr>
                          <w:rPr>
                            <w:rFonts w:asciiTheme="majorHAnsi" w:hAnsiTheme="majorHAnsi" w:cstheme="majorHAnsi"/>
                            <w:sz w:val="18"/>
                            <w:szCs w:val="18"/>
                          </w:rPr>
                        </w:pPr>
                        <w:r w:rsidRPr="008A5886">
                          <w:rPr>
                            <w:rFonts w:asciiTheme="majorHAnsi" w:hAnsiTheme="majorHAnsi" w:cstheme="majorHAnsi"/>
                            <w:sz w:val="18"/>
                            <w:szCs w:val="18"/>
                          </w:rPr>
                          <w:t>CV600 regulated</w:t>
                        </w:r>
                      </w:p>
                      <w:p w:rsidR="00862F6C" w:rsidRDefault="00862F6C" w:rsidP="008E4DE6">
                        <w:pPr>
                          <w:rPr>
                            <w:rFonts w:asciiTheme="majorHAnsi" w:hAnsiTheme="majorHAnsi" w:cstheme="majorHAnsi"/>
                            <w:sz w:val="18"/>
                            <w:szCs w:val="18"/>
                          </w:rPr>
                        </w:pPr>
                        <w:r w:rsidRPr="008A5886">
                          <w:rPr>
                            <w:rFonts w:asciiTheme="majorHAnsi" w:hAnsiTheme="majorHAnsi" w:cstheme="majorHAnsi"/>
                            <w:sz w:val="18"/>
                            <w:szCs w:val="18"/>
                          </w:rPr>
                          <w:t>LT600=LT600setPoint</w:t>
                        </w:r>
                      </w:p>
                      <w:p w:rsidR="00862F6C" w:rsidRDefault="00862F6C" w:rsidP="008E4DE6">
                        <w:pPr>
                          <w:rPr>
                            <w:rFonts w:asciiTheme="majorHAnsi" w:hAnsiTheme="majorHAnsi" w:cstheme="majorHAnsi"/>
                            <w:sz w:val="18"/>
                            <w:szCs w:val="18"/>
                          </w:rPr>
                        </w:pPr>
                        <w:r>
                          <w:rPr>
                            <w:rFonts w:asciiTheme="majorHAnsi" w:hAnsiTheme="majorHAnsi" w:cstheme="majorHAnsi"/>
                            <w:sz w:val="18"/>
                            <w:szCs w:val="18"/>
                          </w:rPr>
                          <w:t>FT580 &lt; FT580limit</w:t>
                        </w:r>
                      </w:p>
                      <w:p w:rsidR="00862F6C" w:rsidRDefault="00862F6C" w:rsidP="008E4DE6">
                        <w:pPr>
                          <w:rPr>
                            <w:rFonts w:asciiTheme="majorHAnsi" w:hAnsiTheme="majorHAnsi" w:cstheme="majorHAnsi"/>
                            <w:sz w:val="18"/>
                            <w:szCs w:val="18"/>
                          </w:rPr>
                        </w:pPr>
                        <w:r>
                          <w:rPr>
                            <w:rFonts w:asciiTheme="majorHAnsi" w:hAnsiTheme="majorHAnsi" w:cstheme="majorHAnsi"/>
                            <w:sz w:val="18"/>
                            <w:szCs w:val="18"/>
                          </w:rPr>
                          <w:t>CV580 regulated</w:t>
                        </w:r>
                      </w:p>
                      <w:p w:rsidR="00862F6C" w:rsidRPr="008A5886" w:rsidRDefault="00862F6C" w:rsidP="008E4DE6">
                        <w:pPr>
                          <w:rPr>
                            <w:rFonts w:asciiTheme="majorHAnsi" w:hAnsiTheme="majorHAnsi" w:cstheme="majorHAnsi"/>
                            <w:sz w:val="18"/>
                            <w:szCs w:val="18"/>
                          </w:rPr>
                        </w:pPr>
                        <w:r>
                          <w:rPr>
                            <w:rFonts w:asciiTheme="majorHAnsi" w:hAnsiTheme="majorHAnsi" w:cstheme="majorHAnsi"/>
                            <w:sz w:val="18"/>
                            <w:szCs w:val="18"/>
                          </w:rPr>
                          <w:t>PT600=PT600setpoint</w:t>
                        </w:r>
                      </w:p>
                    </w:txbxContent>
                  </v:textbox>
                </v:shape>
                <v:group id="Group 10391" o:spid="_x0000_s2810" style="position:absolute;left:6588;top:9275;width:4082;height:1531" coordorigin="6366,10375" coordsize="4147,1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OVxa8cAAADe&#10;AAAADwAAAAAAAAAAAAAAAACqAgAAZHJzL2Rvd25yZXYueG1sUEsFBgAAAAAEAAQA+gAAAJ4DAAAA&#10;AA==&#10;">
                  <v:rect id="Rectangle 10392" o:spid="_x0000_s2811" style="position:absolute;left:6366;top:10375;width:1665;height:1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Ean8YA&#10;AADeAAAADwAAAGRycy9kb3ducmV2LnhtbESPwW7CMBBE75X4B2uReis2QYUSMAiBqMoRwqW3Jd4m&#10;KfE6ig2k/fq6EhLH0cy80cyXna3FlVpfOdYwHCgQxLkzFRcajtn25Q2ED8gGa8ek4Yc8LBe9pzmm&#10;xt14T9dDKESEsE9RQxlCk0rp85Is+oFriKP35VqLIcq2kKbFW4TbWiZKjaXFiuNCiQ2tS8rPh4vV&#10;cKqSI/7us3dlp9tR2HXZ9+Vzo/Vzv1vNQATqwiN8b38YDcn0VU3g/06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6Ean8YAAADeAAAADwAAAAAAAAAAAAAAAACYAgAAZHJz&#10;L2Rvd25yZXYueG1sUEsFBgAAAAAEAAQA9QAAAIsDAAAAAA==&#10;">
                    <v:textbox>
                      <w:txbxContent>
                        <w:p w:rsidR="00862F6C" w:rsidRPr="008A5886" w:rsidRDefault="00862F6C" w:rsidP="006E023B">
                          <w:pPr>
                            <w:spacing w:before="120"/>
                            <w:jc w:val="center"/>
                            <w:rPr>
                              <w:rFonts w:asciiTheme="majorHAnsi" w:hAnsiTheme="majorHAnsi" w:cstheme="majorHAnsi"/>
                              <w:sz w:val="18"/>
                              <w:szCs w:val="18"/>
                            </w:rPr>
                          </w:pPr>
                          <w:r>
                            <w:rPr>
                              <w:rFonts w:asciiTheme="majorHAnsi" w:hAnsiTheme="majorHAnsi" w:cstheme="majorHAnsi"/>
                              <w:sz w:val="18"/>
                              <w:szCs w:val="18"/>
                            </w:rPr>
                            <w:t>4K tank</w:t>
                          </w:r>
                        </w:p>
                        <w:p w:rsidR="00862F6C" w:rsidRPr="008A5886" w:rsidRDefault="00862F6C" w:rsidP="006E023B">
                          <w:pPr>
                            <w:spacing w:before="120"/>
                            <w:jc w:val="center"/>
                            <w:rPr>
                              <w:rFonts w:asciiTheme="majorHAnsi" w:hAnsiTheme="majorHAnsi" w:cstheme="majorHAnsi"/>
                              <w:sz w:val="18"/>
                              <w:szCs w:val="18"/>
                            </w:rPr>
                          </w:pPr>
                          <w:r w:rsidRPr="008A5886">
                            <w:rPr>
                              <w:rFonts w:asciiTheme="majorHAnsi" w:hAnsiTheme="majorHAnsi" w:cstheme="majorHAnsi"/>
                              <w:sz w:val="18"/>
                              <w:szCs w:val="18"/>
                            </w:rPr>
                            <w:t>Filling</w:t>
                          </w:r>
                        </w:p>
                      </w:txbxContent>
                    </v:textbox>
                  </v:rect>
                  <v:shape id="Text Box 10393" o:spid="_x0000_s2812" type="#_x0000_t202" style="position:absolute;left:7945;top:10375;width:2568;height:1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nS9MQA&#10;AADeAAAADwAAAGRycy9kb3ducmV2LnhtbERPy2oCMRTdF/oP4Qpuima01sdoFBEqurMq7fYyuc4M&#10;ndyMSRzHvzeLQpeH816sWlOJhpwvLSsY9BMQxJnVJecKzqfP3hSED8gaK8uk4EEeVsvXlwWm2t75&#10;i5pjyEUMYZ+igiKEOpXSZwUZ9H1bE0fuYp3BEKHLpXZ4j+GmksMkGUuDJceGAmvaFJT9Hm9GwXS0&#10;a378/v3wnY0v1Sy8TZrt1SnV7bTrOYhAbfgX/7l3WsFw9pHEvfFOv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J0vTEAAAA3gAAAA8AAAAAAAAAAAAAAAAAmAIAAGRycy9k&#10;b3ducmV2LnhtbFBLBQYAAAAABAAEAPUAAACJAwAAAAA=&#10;">
                    <v:textbox>
                      <w:txbxContent>
                        <w:p w:rsidR="00862F6C" w:rsidRPr="008A5886" w:rsidRDefault="00862F6C" w:rsidP="006E023B">
                          <w:pPr>
                            <w:rPr>
                              <w:rFonts w:asciiTheme="majorHAnsi" w:hAnsiTheme="majorHAnsi" w:cstheme="majorHAnsi"/>
                              <w:sz w:val="18"/>
                              <w:szCs w:val="18"/>
                            </w:rPr>
                          </w:pPr>
                          <w:r w:rsidRPr="008A5886">
                            <w:rPr>
                              <w:rFonts w:asciiTheme="majorHAnsi" w:hAnsiTheme="majorHAnsi" w:cstheme="majorHAnsi"/>
                              <w:sz w:val="18"/>
                              <w:szCs w:val="18"/>
                            </w:rPr>
                            <w:t>CV-He-liquefier %opening</w:t>
                          </w:r>
                        </w:p>
                        <w:p w:rsidR="00862F6C" w:rsidRDefault="00862F6C" w:rsidP="006E023B">
                          <w:pPr>
                            <w:rPr>
                              <w:rFonts w:asciiTheme="majorHAnsi" w:hAnsiTheme="majorHAnsi" w:cstheme="majorHAnsi"/>
                              <w:sz w:val="18"/>
                              <w:szCs w:val="18"/>
                            </w:rPr>
                          </w:pPr>
                          <w:r>
                            <w:rPr>
                              <w:rFonts w:asciiTheme="majorHAnsi" w:hAnsiTheme="majorHAnsi" w:cstheme="majorHAnsi"/>
                              <w:sz w:val="18"/>
                              <w:szCs w:val="18"/>
                            </w:rPr>
                            <w:t>CV580 regulated</w:t>
                          </w:r>
                        </w:p>
                        <w:p w:rsidR="00862F6C" w:rsidRDefault="00862F6C" w:rsidP="006E023B">
                          <w:pPr>
                            <w:rPr>
                              <w:rFonts w:asciiTheme="majorHAnsi" w:hAnsiTheme="majorHAnsi" w:cstheme="majorHAnsi"/>
                              <w:sz w:val="18"/>
                              <w:szCs w:val="18"/>
                            </w:rPr>
                          </w:pPr>
                          <w:r>
                            <w:rPr>
                              <w:rFonts w:asciiTheme="majorHAnsi" w:hAnsiTheme="majorHAnsi" w:cstheme="majorHAnsi"/>
                              <w:sz w:val="18"/>
                              <w:szCs w:val="18"/>
                            </w:rPr>
                            <w:t>PT600=PT600setpoint</w:t>
                          </w:r>
                        </w:p>
                        <w:p w:rsidR="00862F6C" w:rsidRPr="008A5886" w:rsidRDefault="00862F6C" w:rsidP="006E023B">
                          <w:pPr>
                            <w:spacing w:before="40"/>
                            <w:rPr>
                              <w:rFonts w:asciiTheme="majorHAnsi" w:hAnsiTheme="majorHAnsi" w:cstheme="majorHAnsi"/>
                              <w:sz w:val="18"/>
                              <w:szCs w:val="18"/>
                            </w:rPr>
                          </w:pPr>
                          <w:r>
                            <w:rPr>
                              <w:rFonts w:asciiTheme="majorHAnsi" w:hAnsiTheme="majorHAnsi" w:cstheme="majorHAnsi"/>
                              <w:sz w:val="18"/>
                              <w:szCs w:val="18"/>
                            </w:rPr>
                            <w:t>Close FV601</w:t>
                          </w:r>
                        </w:p>
                        <w:p w:rsidR="00862F6C" w:rsidRPr="008A5886" w:rsidRDefault="00862F6C" w:rsidP="006E023B">
                          <w:pPr>
                            <w:spacing w:before="40"/>
                            <w:rPr>
                              <w:rFonts w:asciiTheme="majorHAnsi" w:hAnsiTheme="majorHAnsi" w:cstheme="majorHAnsi"/>
                              <w:sz w:val="18"/>
                              <w:szCs w:val="18"/>
                            </w:rPr>
                          </w:pPr>
                          <w:r w:rsidRPr="008A5886">
                            <w:rPr>
                              <w:rFonts w:asciiTheme="majorHAnsi" w:hAnsiTheme="majorHAnsi" w:cstheme="majorHAnsi"/>
                              <w:sz w:val="18"/>
                              <w:szCs w:val="18"/>
                            </w:rPr>
                            <w:t>CV600 open and controlled</w:t>
                          </w:r>
                        </w:p>
                        <w:p w:rsidR="00862F6C" w:rsidRPr="008A5886" w:rsidRDefault="00862F6C" w:rsidP="006E023B">
                          <w:pPr>
                            <w:rPr>
                              <w:rFonts w:asciiTheme="majorHAnsi" w:hAnsiTheme="majorHAnsi" w:cstheme="majorHAnsi"/>
                              <w:sz w:val="18"/>
                              <w:szCs w:val="18"/>
                            </w:rPr>
                          </w:pPr>
                          <w:r>
                            <w:rPr>
                              <w:rFonts w:asciiTheme="majorHAnsi" w:hAnsiTheme="majorHAnsi" w:cstheme="majorHAnsi"/>
                              <w:sz w:val="18"/>
                              <w:szCs w:val="18"/>
                            </w:rPr>
                            <w:t>FT580 &lt; FT580limi</w:t>
                          </w:r>
                          <w:r w:rsidRPr="008A5886">
                            <w:rPr>
                              <w:rFonts w:asciiTheme="majorHAnsi" w:hAnsiTheme="majorHAnsi" w:cstheme="majorHAnsi"/>
                              <w:sz w:val="18"/>
                              <w:szCs w:val="18"/>
                            </w:rPr>
                            <w:t>t</w:t>
                          </w:r>
                        </w:p>
                        <w:p w:rsidR="00862F6C" w:rsidRPr="008A5886" w:rsidRDefault="00862F6C" w:rsidP="006E023B">
                          <w:pPr>
                            <w:rPr>
                              <w:rFonts w:asciiTheme="majorHAnsi" w:hAnsiTheme="majorHAnsi" w:cstheme="majorHAnsi"/>
                              <w:sz w:val="18"/>
                              <w:szCs w:val="18"/>
                            </w:rPr>
                          </w:pPr>
                        </w:p>
                      </w:txbxContent>
                    </v:textbox>
                  </v:shape>
                </v:group>
                <v:shape id="AutoShape 10394" o:spid="_x0000_s2813" type="#_x0000_t32" style="position:absolute;left:6512;top:12748;width:227;height:1;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hnfcYAAADeAAAADwAAAGRycy9kb3ducmV2LnhtbESP0WrCQBRE3wX/YbmCb7qrVtHoKlIQ&#10;Sn0oaj7gkr0m0ezdkN0m6d93C0Ifh5k5w+wOva1ES40vHWuYTRUI4syZknMN6e00WYPwAdlg5Zg0&#10;/JCHw3442GFiXMcXaq8hFxHCPkENRQh1IqXPCrLop64mjt7dNRZDlE0uTYNdhNtKzpVaSYslx4UC&#10;a3ovKHtev62G8/ot5I/L3S3S9mspa/V5SruV1uNRf9yCCNSH//Cr/WE0zDdLtYG/O/EKyP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0IZ33GAAAA3gAAAA8AAAAAAAAA&#10;AAAAAAAAoQIAAGRycy9kb3ducmV2LnhtbFBLBQYAAAAABAAEAPkAAACUAwAAAAA=&#10;"/>
                <v:shape id="AutoShape 10395" o:spid="_x0000_s2814" type="#_x0000_t32" style="position:absolute;left:6305;top:12746;width:459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7aZcIAAADeAAAADwAAAGRycy9kb3ducmV2LnhtbESPy4rCMBSG94LvEI4wO00tKFqNIhUZ&#10;VwNeNu4OzbEtNiclibW+vVkMuPz5b3zrbW8a0ZHztWUF00kCgriwuuZSwfVyGC9A+ICssbFMCt7k&#10;YbsZDtaYafviE3XnUIo4wj5DBVUIbSalLyoy6Ce2JY7e3TqDIUpXSu3wFcdNI9MkmUuDNceHClvK&#10;Kyoe56dRcKhvM85P3T59N7v88hto7p5/Sv2M+t0KRKA+fMP/7aNWkC5n0wgQcSIKyM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B7aZcIAAADeAAAADwAAAAAAAAAAAAAA&#10;AAChAgAAZHJzL2Rvd25yZXYueG1sUEsFBgAAAAAEAAQA+QAAAJADAAAAAA==&#10;" strokeweight=".5pt">
                  <v:stroke startarrow="block" endarrow="block"/>
                </v:shape>
                <v:shape id="AutoShape 1372" o:spid="_x0000_s2815" type="#_x0000_t32" style="position:absolute;left:7103;top:12938;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5FdccAAADeAAAADwAAAGRycy9kb3ducmV2LnhtbESPQWsCMRSE70L/Q3gFL6LZFSy6Ncq2&#10;IGjBg7a9v25eN6Gbl+0m6vrvTaHgcZiZb5jluneNOFMXrGcF+SQDQVx5bblW8PG+Gc9BhIissfFM&#10;Cq4UYL16GCyx0P7CBzofYy0ShEOBCkyMbSFlqAw5DBPfEifv23cOY5JdLXWHlwR3jZxm2ZN0aDkt&#10;GGzp1VD1czw5Bftd/lJ+Gbt7O/za/WxTNqd69KnU8LEvn0FE6uM9/N/eagXTxSzP4e9OugJyd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HkV1xwAAAN4AAAAPAAAAAAAA&#10;AAAAAAAAAKECAABkcnMvZG93bnJldi54bWxQSwUGAAAAAAQABAD5AAAAlQMAAAAA&#10;"/>
                <v:group id="Group 10396" o:spid="_x0000_s2816" style="position:absolute;left:6585;top:11410;width:4082;height:1020" coordorigin="6365,12427" coordsize="4322,15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gfhtccAAADe&#10;AAAADwAAAAAAAAAAAAAAAACqAgAAZHJzL2Rvd25yZXYueG1sUEsFBgAAAAAEAAQA+gAAAJ4DAAAA&#10;AA==&#10;">
                  <v:rect id="Rectangle 10397" o:spid="_x0000_s2817" style="position:absolute;left:6365;top:12427;width:1787;height:15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KQcUA&#10;AADeAAAADwAAAGRycy9kb3ducmV2LnhtbESPQYvCMBSE78L+h/AWvGlqRdGuUURR9Kj1sre3zdu2&#10;u81LaaJWf70RBI/DzHzDzBatqcSFGldaVjDoRyCIM6tLzhWc0k1vAsJ5ZI2VZVJwIweL+Udnhom2&#10;Vz7Q5ehzESDsElRQeF8nUrqsIIOub2vi4P3axqAPssmlbvAa4KaScRSNpcGSw0KBNa0Kyv6PZ6Pg&#10;p4xPeD+k28hMN0O/b9O/8/daqe5nu/wC4an17/CrvdMK4uloMITnnXAF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4pBxQAAAN4AAAAPAAAAAAAAAAAAAAAAAJgCAABkcnMv&#10;ZG93bnJldi54bWxQSwUGAAAAAAQABAD1AAAAigMAAAAA&#10;">
                    <v:textbox>
                      <w:txbxContent>
                        <w:p w:rsidR="00862F6C" w:rsidRPr="008A5886" w:rsidRDefault="00862F6C" w:rsidP="00CC1455">
                          <w:pPr>
                            <w:spacing w:before="120"/>
                            <w:jc w:val="center"/>
                            <w:rPr>
                              <w:rFonts w:asciiTheme="majorHAnsi" w:hAnsiTheme="majorHAnsi" w:cstheme="majorHAnsi"/>
                              <w:sz w:val="18"/>
                              <w:szCs w:val="18"/>
                            </w:rPr>
                          </w:pPr>
                          <w:r>
                            <w:rPr>
                              <w:rFonts w:asciiTheme="majorHAnsi" w:hAnsiTheme="majorHAnsi" w:cstheme="majorHAnsi"/>
                              <w:sz w:val="18"/>
                              <w:szCs w:val="18"/>
                            </w:rPr>
                            <w:t>End of</w:t>
                          </w:r>
                          <w:r w:rsidRPr="008A5886">
                            <w:rPr>
                              <w:rFonts w:asciiTheme="majorHAnsi" w:hAnsiTheme="majorHAnsi" w:cstheme="majorHAnsi"/>
                              <w:sz w:val="18"/>
                              <w:szCs w:val="18"/>
                            </w:rPr>
                            <w:t xml:space="preserve"> </w:t>
                          </w:r>
                        </w:p>
                        <w:p w:rsidR="00862F6C" w:rsidRPr="008A5886" w:rsidRDefault="00862F6C" w:rsidP="00CC1455">
                          <w:pPr>
                            <w:spacing w:before="120"/>
                            <w:jc w:val="center"/>
                            <w:rPr>
                              <w:rFonts w:asciiTheme="majorHAnsi" w:hAnsiTheme="majorHAnsi" w:cstheme="majorHAnsi"/>
                              <w:sz w:val="18"/>
                              <w:szCs w:val="18"/>
                            </w:rPr>
                          </w:pPr>
                          <w:r w:rsidRPr="008A5886">
                            <w:rPr>
                              <w:rFonts w:asciiTheme="majorHAnsi" w:hAnsiTheme="majorHAnsi" w:cstheme="majorHAnsi"/>
                              <w:sz w:val="18"/>
                              <w:szCs w:val="18"/>
                            </w:rPr>
                            <w:t>Filling</w:t>
                          </w:r>
                        </w:p>
                      </w:txbxContent>
                    </v:textbox>
                  </v:rect>
                  <v:shape id="Text Box 10398" o:spid="_x0000_s2818" type="#_x0000_t202" style="position:absolute;left:7945;top:12427;width:2742;height:15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1OLMcA&#10;AADeAAAADwAAAGRycy9kb3ducmV2LnhtbESPQWsCMRSE74L/ITyhF6lZrbW6GqUUWvTWqtTrY/Pc&#10;Xdy8rEm6bv+9EQSPw8x8wyxWralEQ86XlhUMBwkI4szqknMF+93n8xSED8gaK8uk4J88rJbdzgJT&#10;bS/8Q8025CJC2KeooAihTqX0WUEG/cDWxNE7WmcwROlyqR1eItxUcpQkE2mw5LhQYE0fBWWn7Z9R&#10;MB2vm4PfvHz/ZpNjNQv9t+br7JR66rXvcxCB2vAI39trrWA0ex2O4XYnXg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TizHAAAA3gAAAA8AAAAAAAAAAAAAAAAAmAIAAGRy&#10;cy9kb3ducmV2LnhtbFBLBQYAAAAABAAEAPUAAACMAwAAAAA=&#10;">
                    <v:textbox>
                      <w:txbxContent>
                        <w:p w:rsidR="00862F6C" w:rsidRPr="008A5886" w:rsidRDefault="00862F6C" w:rsidP="00CC1455">
                          <w:pPr>
                            <w:rPr>
                              <w:rFonts w:asciiTheme="majorHAnsi" w:hAnsiTheme="majorHAnsi" w:cstheme="majorHAnsi"/>
                              <w:sz w:val="18"/>
                              <w:szCs w:val="18"/>
                            </w:rPr>
                          </w:pPr>
                          <w:r w:rsidRPr="008A5886">
                            <w:rPr>
                              <w:rFonts w:asciiTheme="majorHAnsi" w:hAnsiTheme="majorHAnsi" w:cstheme="majorHAnsi"/>
                              <w:sz w:val="18"/>
                              <w:szCs w:val="18"/>
                            </w:rPr>
                            <w:t>CV-He-liquefier %opening</w:t>
                          </w:r>
                        </w:p>
                        <w:p w:rsidR="00862F6C" w:rsidRDefault="00862F6C" w:rsidP="00CC1455">
                          <w:pPr>
                            <w:rPr>
                              <w:rFonts w:asciiTheme="majorHAnsi" w:hAnsiTheme="majorHAnsi" w:cstheme="majorHAnsi"/>
                              <w:sz w:val="18"/>
                              <w:szCs w:val="18"/>
                            </w:rPr>
                          </w:pPr>
                          <w:r>
                            <w:rPr>
                              <w:rFonts w:asciiTheme="majorHAnsi" w:hAnsiTheme="majorHAnsi" w:cstheme="majorHAnsi"/>
                              <w:sz w:val="18"/>
                              <w:szCs w:val="18"/>
                            </w:rPr>
                            <w:t>CV580 regulated</w:t>
                          </w:r>
                        </w:p>
                        <w:p w:rsidR="00862F6C" w:rsidRPr="008A5886" w:rsidRDefault="00862F6C" w:rsidP="00CC1455">
                          <w:pPr>
                            <w:rPr>
                              <w:rFonts w:asciiTheme="majorHAnsi" w:hAnsiTheme="majorHAnsi" w:cstheme="majorHAnsi"/>
                              <w:sz w:val="18"/>
                              <w:szCs w:val="18"/>
                            </w:rPr>
                          </w:pPr>
                          <w:r>
                            <w:rPr>
                              <w:rFonts w:asciiTheme="majorHAnsi" w:hAnsiTheme="majorHAnsi" w:cstheme="majorHAnsi"/>
                              <w:sz w:val="18"/>
                              <w:szCs w:val="18"/>
                            </w:rPr>
                            <w:t>PT600=PT600setpoint</w:t>
                          </w:r>
                        </w:p>
                        <w:p w:rsidR="00862F6C" w:rsidRPr="008A5886" w:rsidRDefault="00862F6C" w:rsidP="00CC1455">
                          <w:pPr>
                            <w:rPr>
                              <w:rFonts w:asciiTheme="majorHAnsi" w:hAnsiTheme="majorHAnsi" w:cstheme="majorHAnsi"/>
                              <w:sz w:val="18"/>
                              <w:szCs w:val="18"/>
                            </w:rPr>
                          </w:pPr>
                          <w:r>
                            <w:rPr>
                              <w:rFonts w:asciiTheme="majorHAnsi" w:hAnsiTheme="majorHAnsi" w:cstheme="majorHAnsi"/>
                              <w:sz w:val="18"/>
                              <w:szCs w:val="18"/>
                            </w:rPr>
                            <w:t>Close CV600</w:t>
                          </w:r>
                          <w:r w:rsidRPr="008A5886">
                            <w:rPr>
                              <w:rFonts w:asciiTheme="majorHAnsi" w:hAnsiTheme="majorHAnsi" w:cstheme="majorHAnsi"/>
                              <w:sz w:val="18"/>
                              <w:szCs w:val="18"/>
                            </w:rPr>
                            <w:t xml:space="preserve"> </w:t>
                          </w:r>
                        </w:p>
                        <w:p w:rsidR="00862F6C" w:rsidRPr="008A5886" w:rsidRDefault="00862F6C" w:rsidP="00CC1455">
                          <w:pPr>
                            <w:rPr>
                              <w:rFonts w:asciiTheme="majorHAnsi" w:hAnsiTheme="majorHAnsi" w:cstheme="majorHAnsi"/>
                              <w:sz w:val="18"/>
                              <w:szCs w:val="18"/>
                            </w:rPr>
                          </w:pPr>
                        </w:p>
                      </w:txbxContent>
                    </v:textbox>
                  </v:shape>
                </v:group>
                <v:shape id="AutoShape 10399" o:spid="_x0000_s2819" type="#_x0000_t32" style="position:absolute;left:4353;top:7818;width:0;height:3742;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5Ul8UAAADeAAAADwAAAGRycy9kb3ducmV2LnhtbESPT2sCMRTE74V+h/AKXopmFRTdGkUE&#10;UdpT1Yu3x+btH5q8rEnU3W9vCoUeh5n5DbNcd9aIO/nQOFYwHmUgiAunG64UnE+74RxEiMgajWNS&#10;0FOA9er1ZYm5dg/+pvsxViJBOOSooI6xzaUMRU0Ww8i1xMkrnbcYk/SV1B4fCW6NnGTZTFpsOC3U&#10;2NK2puLneLMKPrHk3l38F5ZmP+sX72j28qrU4K3bfICI1MX/8F/7oBVMFtPxFH7vpCsgV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a5Ul8UAAADeAAAADwAAAAAAAAAA&#10;AAAAAAChAgAAZHJzL2Rvd25yZXYueG1sUEsFBgAAAAAEAAQA+QAAAJMDAAAAAA==&#10;" strokeweight=".5pt">
                  <v:stroke startarrow="block"/>
                </v:shape>
                <v:shape id="Text Box 10400" o:spid="_x0000_s2820" type="#_x0000_t202" style="position:absolute;left:8096;top:13116;width:2564;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1wMgA&#10;AADeAAAADwAAAGRycy9kb3ducmV2LnhtbESPT2vCQBTE7wW/w/IEL0U32ho1ukoRWuyt/kGvj+wz&#10;CWbfprvbmH77bqHQ4zAzv2FWm87UoiXnK8sKxqMEBHFudcWFgtPxdTgH4QOyxtoyKfgmD5t172GF&#10;mbZ33lN7CIWIEPYZKihDaDIpfV6SQT+yDXH0rtYZDFG6QmqH9wg3tZwkSSoNVhwXSmxoW1J+O3wZ&#10;BfPnXXvx708f5zy91ovwOGvfPp1Sg373sgQRqAv/4b/2TiuYLKbjFH7vxCsg1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A3XAyAAAAN4AAAAPAAAAAAAAAAAAAAAAAJgCAABk&#10;cnMvZG93bnJldi54bWxQSwUGAAAAAAQABAD1AAAAjQMAAAAA&#10;">
                  <v:textbox>
                    <w:txbxContent>
                      <w:p w:rsidR="00862F6C" w:rsidRDefault="00862F6C" w:rsidP="009425F5">
                        <w:pPr>
                          <w:rPr>
                            <w:rFonts w:asciiTheme="majorHAnsi" w:hAnsiTheme="majorHAnsi" w:cstheme="majorHAnsi"/>
                            <w:sz w:val="18"/>
                            <w:szCs w:val="18"/>
                          </w:rPr>
                        </w:pPr>
                        <w:r>
                          <w:rPr>
                            <w:rFonts w:asciiTheme="majorHAnsi" w:hAnsiTheme="majorHAnsi" w:cstheme="majorHAnsi"/>
                            <w:sz w:val="18"/>
                            <w:szCs w:val="18"/>
                          </w:rPr>
                          <w:t>Close CV-He-liquefier</w:t>
                        </w:r>
                      </w:p>
                      <w:p w:rsidR="00862F6C" w:rsidRPr="008A5886" w:rsidRDefault="00862F6C" w:rsidP="009425F5">
                        <w:pPr>
                          <w:rPr>
                            <w:rFonts w:asciiTheme="majorHAnsi" w:hAnsiTheme="majorHAnsi" w:cstheme="majorHAnsi"/>
                            <w:sz w:val="18"/>
                            <w:szCs w:val="18"/>
                          </w:rPr>
                        </w:pPr>
                      </w:p>
                    </w:txbxContent>
                  </v:textbox>
                </v:shape>
                <v:rect id="Rectangle 10401" o:spid="_x0000_s2821" style="position:absolute;left:6635;top:13117;width:1474;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MQscA&#10;AADeAAAADwAAAGRycy9kb3ducmV2LnhtbESPQWvCQBSE74X+h+UVeqsbI1aNWaVULO1Rk4u3Z/aZ&#10;pM2+DdmNxv56Vyj0OMzMN0y6HkwjztS52rKC8SgCQVxYXXOpIM+2L3MQziNrbCyTgis5WK8eH1JM&#10;tL3wjs57X4oAYZeggsr7NpHSFRUZdCPbEgfvZDuDPsiulLrDS4CbRsZR9CoN1hwWKmzpvaLiZ98b&#10;Bcc6zvF3l31EZrGd+K8h++4PG6Wen4a3JQhPg/8P/7U/tYJ4MR3P4H4nXAG5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4jELHAAAA3gAAAA8AAAAAAAAAAAAAAAAAmAIAAGRy&#10;cy9kb3ducmV2LnhtbFBLBQYAAAAABAAEAPUAAACMAwAAAAA=&#10;">
                  <v:textbox>
                    <w:txbxContent>
                      <w:p w:rsidR="00862F6C" w:rsidRPr="009425F5" w:rsidRDefault="00862F6C" w:rsidP="009425F5">
                        <w:pPr>
                          <w:spacing w:before="100" w:beforeAutospacing="1"/>
                          <w:jc w:val="center"/>
                          <w:rPr>
                            <w:rFonts w:asciiTheme="majorHAnsi" w:hAnsiTheme="majorHAnsi" w:cstheme="majorHAnsi"/>
                            <w:sz w:val="18"/>
                            <w:szCs w:val="18"/>
                            <w:lang w:val="fr-FR"/>
                          </w:rPr>
                        </w:pPr>
                        <w:r>
                          <w:rPr>
                            <w:rFonts w:asciiTheme="majorHAnsi" w:hAnsiTheme="majorHAnsi" w:cstheme="majorHAnsi"/>
                            <w:sz w:val="18"/>
                            <w:szCs w:val="18"/>
                            <w:lang w:val="fr-FR"/>
                          </w:rPr>
                          <w:t>Liquefier valve</w:t>
                        </w:r>
                        <w:r w:rsidRPr="009425F5">
                          <w:rPr>
                            <w:rFonts w:asciiTheme="majorHAnsi" w:hAnsiTheme="majorHAnsi" w:cstheme="majorHAnsi"/>
                            <w:sz w:val="18"/>
                            <w:szCs w:val="18"/>
                            <w:lang w:val="fr-FR"/>
                          </w:rPr>
                          <w:t xml:space="preserve"> closing</w:t>
                        </w:r>
                      </w:p>
                    </w:txbxContent>
                  </v:textbox>
                </v:rect>
                <v:shape id="AutoShape 10405" o:spid="_x0000_s2822" type="#_x0000_t32" style="position:absolute;left:5870;top:14244;width:13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Ts6MQAAADeAAAADwAAAGRycy9kb3ducmV2LnhtbERPz2vCMBS+C/sfwht4EU0rOGY1SicI&#10;c+BBp/dn89aENS9dE7X775fDwOPH93u57l0jbtQF61lBPslAEFdeW64VnD6341cQISJrbDyTgl8K&#10;sF49DZZYaH/nA92OsRYphEOBCkyMbSFlqAw5DBPfEifuy3cOY4JdLXWH9xTuGjnNshfp0HJqMNjS&#10;xlD1fbw6Bftd/lZejN19HH7sfrYtm2s9Ois1fO7LBYhIfXyI/93vWsF0PsvT3nQnXQ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JOzoxAAAAN4AAAAPAAAAAAAAAAAA&#10;AAAAAKECAABkcnMvZG93bnJldi54bWxQSwUGAAAAAAQABAD5AAAAkgMAAAAA&#10;"/>
                <v:shape id="Text Box 10407" o:spid="_x0000_s2823" type="#_x0000_t202" style="position:absolute;left:2984;top:12679;width:2662;height:1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zhssgA&#10;AADeAAAADwAAAGRycy9kb3ducmV2LnhtbESPT2vCQBTE70K/w/IKvZS6UeufpK5SCoq9VSt6fWSf&#10;SWj2bbq7xvjt3ULB4zAzv2Hmy87UoiXnK8sKBv0EBHFudcWFgv336mUGwgdkjbVlUnAlD8vFQ2+O&#10;mbYX3lK7C4WIEPYZKihDaDIpfV6SQd+3DXH0TtYZDFG6QmqHlwg3tRwmyUQarDgulNjQR0n5z+5s&#10;FMxeN+3Rf46+DvnkVKfhedquf51ST4/d+xuIQF24h//bG61gmI4HKfzdiVd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nOGyyAAAAN4AAAAPAAAAAAAAAAAAAAAAAJgCAABk&#10;cnMvZG93bnJldi54bWxQSwUGAAAAAAQABAD1AAAAjQMAAAAA&#10;">
                  <v:textbox>
                    <w:txbxContent>
                      <w:p w:rsidR="00862F6C" w:rsidRDefault="00862F6C" w:rsidP="00EF0DEB">
                        <w:pPr>
                          <w:rPr>
                            <w:rFonts w:asciiTheme="majorHAnsi" w:hAnsiTheme="majorHAnsi" w:cstheme="majorHAnsi"/>
                            <w:sz w:val="18"/>
                            <w:szCs w:val="18"/>
                          </w:rPr>
                        </w:pPr>
                        <w:r>
                          <w:rPr>
                            <w:rFonts w:asciiTheme="majorHAnsi" w:hAnsiTheme="majorHAnsi" w:cstheme="majorHAnsi"/>
                            <w:sz w:val="18"/>
                            <w:szCs w:val="18"/>
                          </w:rPr>
                          <w:t>Close CV600</w:t>
                        </w:r>
                      </w:p>
                      <w:p w:rsidR="00862F6C" w:rsidRDefault="00862F6C" w:rsidP="00EF0DEB">
                        <w:pPr>
                          <w:rPr>
                            <w:rFonts w:asciiTheme="majorHAnsi" w:hAnsiTheme="majorHAnsi" w:cstheme="majorHAnsi"/>
                            <w:sz w:val="18"/>
                            <w:szCs w:val="18"/>
                          </w:rPr>
                        </w:pPr>
                        <w:r>
                          <w:rPr>
                            <w:rFonts w:asciiTheme="majorHAnsi" w:hAnsiTheme="majorHAnsi" w:cstheme="majorHAnsi"/>
                            <w:sz w:val="18"/>
                            <w:szCs w:val="18"/>
                          </w:rPr>
                          <w:t>Open FV601</w:t>
                        </w:r>
                      </w:p>
                      <w:p w:rsidR="00862F6C" w:rsidRDefault="00862F6C" w:rsidP="00EF0DEB">
                        <w:pPr>
                          <w:rPr>
                            <w:rFonts w:asciiTheme="majorHAnsi" w:hAnsiTheme="majorHAnsi" w:cstheme="majorHAnsi"/>
                            <w:sz w:val="18"/>
                            <w:szCs w:val="18"/>
                          </w:rPr>
                        </w:pPr>
                        <w:r>
                          <w:rPr>
                            <w:rFonts w:asciiTheme="majorHAnsi" w:hAnsiTheme="majorHAnsi" w:cstheme="majorHAnsi"/>
                            <w:sz w:val="18"/>
                            <w:szCs w:val="18"/>
                          </w:rPr>
                          <w:t>CV580 regulated</w:t>
                        </w:r>
                      </w:p>
                      <w:p w:rsidR="00862F6C" w:rsidRDefault="00862F6C" w:rsidP="00EF0DEB">
                        <w:pPr>
                          <w:rPr>
                            <w:rFonts w:asciiTheme="majorHAnsi" w:hAnsiTheme="majorHAnsi" w:cstheme="majorHAnsi"/>
                            <w:sz w:val="18"/>
                            <w:szCs w:val="18"/>
                          </w:rPr>
                        </w:pPr>
                        <w:r>
                          <w:rPr>
                            <w:rFonts w:asciiTheme="majorHAnsi" w:hAnsiTheme="majorHAnsi" w:cstheme="majorHAnsi"/>
                            <w:sz w:val="18"/>
                            <w:szCs w:val="18"/>
                          </w:rPr>
                          <w:t>PT600=PT600setpoint</w:t>
                        </w:r>
                      </w:p>
                      <w:p w:rsidR="00862F6C" w:rsidRPr="008A5886" w:rsidRDefault="00862F6C" w:rsidP="00EF0DEB">
                        <w:pPr>
                          <w:rPr>
                            <w:rFonts w:asciiTheme="majorHAnsi" w:hAnsiTheme="majorHAnsi" w:cstheme="majorHAnsi"/>
                            <w:sz w:val="18"/>
                            <w:szCs w:val="18"/>
                          </w:rPr>
                        </w:pPr>
                      </w:p>
                      <w:p w:rsidR="00862F6C" w:rsidRPr="008A5886" w:rsidRDefault="00862F6C" w:rsidP="00EF0DEB">
                        <w:pPr>
                          <w:rPr>
                            <w:rFonts w:asciiTheme="majorHAnsi" w:hAnsiTheme="majorHAnsi" w:cstheme="majorHAnsi"/>
                            <w:sz w:val="18"/>
                            <w:szCs w:val="18"/>
                          </w:rPr>
                        </w:pPr>
                      </w:p>
                    </w:txbxContent>
                  </v:textbox>
                </v:shape>
                <v:group id="Group 10408" o:spid="_x0000_s2824" style="position:absolute;left:2362;top:12018;width:227;height:680"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v1EOTFAAAA3gAA&#10;AA8AAAAAAAAAAAAAAAAAqgIAAGRycy9kb3ducmV2LnhtbFBLBQYAAAAABAAEAPoAAACcAwAAAAA=&#10;">
                  <v:shape id="AutoShape 10409" o:spid="_x0000_s2825"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KPyMgAAADeAAAADwAAAGRycy9kb3ducmV2LnhtbESPQWsCMRSE74X+h/AKXkrN7oJit0bZ&#10;FgQVPGjb++vmdRO6edluom7/fSMIHoeZ+YaZLwfXihP1wXpWkI8zEMS115YbBR/vq6cZiBCRNbae&#10;ScEfBVgu7u/mWGp/5j2dDrERCcKhRAUmxq6UMtSGHIax74iT9+17hzHJvpG6x3OCu1YWWTaVDi2n&#10;BYMdvRmqfw5Hp2C3yV+rL2M32/2v3U1WVXtsHj+VGj0M1QuISEO8ha/ttVZQPE+KHC530hWQi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HKPyMgAAADeAAAADwAAAAAA&#10;AAAAAAAAAAChAgAAZHJzL2Rvd25yZXYueG1sUEsFBgAAAAAEAAQA+QAAAJYDAAAAAA==&#10;"/>
                  <v:shape id="AutoShape 10410" o:spid="_x0000_s2826"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ARv8cAAADeAAAADwAAAGRycy9kb3ducmV2LnhtbESPQWsCMRSE70L/Q3gFL6JZFyy6Ncq2&#10;IGjBg7a9v25eN6Gbl+0m6vrvTaHgcZiZb5jluneNOFMXrGcF00kGgrjy2nKt4ON9M56DCBFZY+OZ&#10;FFwpwHr1MFhiof2FD3Q+xlokCIcCFZgY20LKUBlyGCa+JU7et+8cxiS7WuoOLwnuGpln2ZN0aDkt&#10;GGzp1VD1czw5Bfvd9KX8Mnb3dvi1+9mmbE716FOp4WNfPoOI1Md7+L+91QryxSzP4e9OugJyd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oBG/xwAAAN4AAAAPAAAAAAAA&#10;AAAAAAAAAKECAABkcnMvZG93bnJldi54bWxQSwUGAAAAAAQABAD5AAAAlQMAAAAA&#10;"/>
                </v:group>
                <v:shape id="AutoShape 10411" o:spid="_x0000_s2827" type="#_x0000_t32" style="position:absolute;left:5877;top:12502;width:0;height:17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0JMgAAADeAAAADwAAAGRycy9kb3ducmV2LnhtbESPT2sCMRTE74V+h/AKXopm3WKxW6Ns&#10;BaEKHvzT++vmdRO6edluom6/vSkIPQ4z8xtmtuhdI87UBetZwXiUgSCuvLZcKzgeVsMpiBCRNTae&#10;ScEvBVjM7+9mWGh/4R2d97EWCcKhQAUmxraQMlSGHIaRb4mT9+U7hzHJrpa6w0uCu0bmWfYsHVpO&#10;CwZbWhqqvvcnp2C7Hr+Vn8auN7sfu52syuZUP34oNXjoy1cQkfr4H76137WC/GWSP8HfnXQF5PwK&#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y0JMgAAADeAAAADwAAAAAA&#10;AAAAAAAAAAChAgAAZHJzL2Rvd25yZXYueG1sUEsFBgAAAAAEAAQA+QAAAJYDAAAAAA==&#10;"/>
                <v:shape id="Text Box 10412" o:spid="_x0000_s2828" type="#_x0000_t202" style="position:absolute;left:3056;top:15167;width:1140;height: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8y8cYA&#10;AADeAAAADwAAAGRycy9kb3ducmV2LnhtbESPT2sCMRTE7wW/Q3hCbzVx0aJbsyItQk+Wait4e2ze&#10;/qGbl2UT3fXbN4LgcZiZ3zCr9WAbcaHO1441TCcKBHHuTM2lhp/D9mUBwgdkg41j0nAlD+ts9LTC&#10;1Liev+myD6WIEPYpaqhCaFMpfV6RRT9xLXH0CtdZDFF2pTQd9hFuG5ko9Sot1hwXKmzpvaL8b3+2&#10;Gn53xek4U1/lh523vRuUZLuUWj+Ph80biEBDeITv7U+jIVnOkxnc7sQrIL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g8y8cYAAADeAAAADwAAAAAAAAAAAAAAAACYAgAAZHJz&#10;L2Rvd25yZXYueG1sUEsFBgAAAAAEAAQA9QAAAIsDAAAAAA==&#10;" filled="f" stroked="f">
                  <v:textbox>
                    <w:txbxContent>
                      <w:p w:rsidR="00862F6C" w:rsidRPr="00EF0DEB" w:rsidRDefault="00862F6C" w:rsidP="00C778AD">
                        <w:pPr>
                          <w:rPr>
                            <w:rFonts w:asciiTheme="majorHAnsi" w:hAnsiTheme="majorHAnsi" w:cstheme="majorHAnsi"/>
                            <w:sz w:val="18"/>
                            <w:szCs w:val="18"/>
                            <w:lang w:val="fr-FR"/>
                          </w:rPr>
                        </w:pPr>
                        <w:r>
                          <w:rPr>
                            <w:rFonts w:asciiTheme="majorHAnsi" w:hAnsiTheme="majorHAnsi" w:cstheme="majorHAnsi"/>
                            <w:sz w:val="18"/>
                            <w:szCs w:val="18"/>
                            <w:lang w:val="fr-FR"/>
                          </w:rPr>
                          <w:t>Dewar</w:t>
                        </w:r>
                      </w:p>
                    </w:txbxContent>
                  </v:textbox>
                </v:shape>
                <v:shape id="AutoShape 10413" o:spid="_x0000_s2829" type="#_x0000_t32" style="position:absolute;left:1217;top:5435;width:1;height:100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ysJccAAADeAAAADwAAAGRycy9kb3ducmV2LnhtbESPzWrDMBCE74W+g9hCb40cQ5rUsRxK&#10;f2gOuTjJocfFWlsm1spYcuK8fVUI5DjMzDdMvplsJ840+NaxgvksAUFcOd1yo+B4+H5ZgfABWWPn&#10;mBRcycOmeHzIMdPuwiWd96EREcI+QwUmhD6T0leGLPqZ64mjV7vBYohyaKQe8BLhtpNpkrxKiy3H&#10;BYM9fRiqTvvRKvi87qqfMekbs6y/ynFZSz//rZV6fpre1yACTeEevrW3WkH6tkgX8H8nXgFZ/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bKwlxwAAAN4AAAAPAAAAAAAA&#10;AAAAAAAAAKECAABkcnMvZG93bnJldi54bWxQSwUGAAAAAAQABAD5AAAAlQMAAAAA&#10;" strokeweight=".5pt">
                  <v:stroke startarrow="block"/>
                </v:shape>
                <v:shape id="AutoShape 10295" o:spid="_x0000_s2830" type="#_x0000_t32" style="position:absolute;left:2384;top:15157;width:0;height: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sXvMcAAADeAAAADwAAAGRycy9kb3ducmV2LnhtbESPQWsCMRSE74X+h/AKXkrNuqDYrVFW&#10;QdCCB7W9v25eN6Gbl3UTdf33TaHgcZiZb5jZoneNuFAXrGcFo2EGgrjy2nKt4OO4fpmCCBFZY+OZ&#10;FNwowGL++DDDQvsr7+lyiLVIEA4FKjAxtoWUoTLkMAx9S5y8b985jEl2tdQdXhPcNTLPsol0aDkt&#10;GGxpZaj6OZydgt12tCy/jN2+7092N16Xzbl+/lRq8NSXbyAi9fEe/m9vtIL8dZxP4O9Ou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mxe8xwAAAN4AAAAPAAAAAAAA&#10;AAAAAAAAAKECAABkcnMvZG93bnJldi54bWxQSwUGAAAAAAQABAD5AAAAlQMAAAAA&#10;"/>
                <v:shape id="AutoShape 10296" o:spid="_x0000_s2831" type="#_x0000_t32" style="position:absolute;left:1678;top:15372;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eyJ8gAAADeAAAADwAAAGRycy9kb3ducmV2LnhtbESPT2sCMRTE74V+h/AKXopmXdDarVG2&#10;glAFD/7p/XXzugndvGw3UbffvikIPQ4z8xtmvuxdIy7UBetZwXiUgSCuvLZcKzgd18MZiBCRNTae&#10;ScEPBVgu7u/mWGh/5T1dDrEWCcKhQAUmxraQMlSGHIaRb4mT9+k7hzHJrpa6w2uCu0bmWTaVDi2n&#10;BYMtrQxVX4ezU7DbjF/LD2M32/233U3WZXOuH9+VGjz05QuISH38D9/ab1pB/jzJn+DvTroCc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NeyJ8gAAADeAAAADwAAAAAA&#10;AAAAAAAAAAChAgAAZHJzL2Rvd25yZXYueG1sUEsFBgAAAAAEAAQA+QAAAJYDAAAAAA==&#10;"/>
                <v:shape id="AutoShape 10414" o:spid="_x0000_s2832" type="#_x0000_t32" style="position:absolute;left:3020;top:15382;width:0;height:2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gmVcQAAADeAAAADwAAAGRycy9kb3ducmV2LnhtbERPz2vCMBS+C/sfwhvsIppacMxqlG4g&#10;6MCDTu/P5q0Ja166Jmr975fDwOPH93ux6l0jrtQF61nBZJyBIK68tlwrOH6tR28gQkTW2HgmBXcK&#10;sFo+DRZYaH/jPV0PsRYphEOBCkyMbSFlqAw5DGPfEifu23cOY4JdLXWHtxTuGpln2at0aDk1GGzp&#10;w1D1c7g4Bbvt5L08G7v93P/a3XRdNpd6eFLq5bkv5yAi9fEh/ndvtIJ8Ns3T3nQnXQG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SCZVxAAAAN4AAAAPAAAAAAAAAAAA&#10;AAAAAKECAABkcnMvZG93bnJldi54bWxQSwUGAAAAAAQABAD5AAAAkgMAAAAA&#10;"/>
                <v:group id="Group 10420" o:spid="_x0000_s2833" style="position:absolute;left:5943;top:15190;width:595;height:580" coordorigin="2109,3597" coordsize="595,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s+5eccAAADe&#10;AAAADwAAAAAAAAAAAAAAAACqAgAAZHJzL2Rvd25yZXYueG1sUEsFBgAAAAAEAAQA+gAAAJ4DAAAA&#10;AA==&#10;">
                  <v:oval id="Oval 10421" o:spid="_x0000_s2834" style="position:absolute;left:2109;top:3630;width:595;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j2PcYA&#10;AADeAAAADwAAAGRycy9kb3ducmV2LnhtbESPy2rCQBSG9wXfYTiCuzqpVqkxo4gguCumtbS7Q+bk&#10;YjNn4sw0pm/vLApd/vw3vmw7mFb05HxjWcHTNAFBXFjdcKXg/e3w+ALCB2SNrWVS8EsetpvRQ4ap&#10;tjc+UZ+HSsQR9ikqqEPoUil9UZNBP7UdcfRK6wyGKF0ltcNbHDetnCXJUhpsOD7U2NG+puI7/zEK&#10;PtzKH792vPCf5f6cXy/9M1avSk3Gw24NItAQ/sN/7aNWMFst5hEg4kQUkJ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j2PcYAAADeAAAADwAAAAAAAAAAAAAAAACYAgAAZHJz&#10;L2Rvd25yZXYueG1sUEsFBgAAAAAEAAQA9QAAAIsDAAAAAA==&#10;" strokecolor="black [3213]" strokeweight="1pt">
                    <v:shadow opacity="22938f" offset="0"/>
                    <v:textbox inset=",7.2pt,,7.2pt"/>
                  </v:oval>
                  <v:shape id="Text Box 10422" o:spid="_x0000_s2835" type="#_x0000_t202" style="position:absolute;left:2189;top:3597;width:470;height: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rQMUA&#10;AADeAAAADwAAAGRycy9kb3ducmV2LnhtbESPQWsCMRSE70L/Q3iFXkSzWhRdjVKEFq+utuDtsXlm&#10;l25elk3U1F/fCILHYWa+YZbraBtxoc7XjhWMhhkI4tLpmo2Cw/5zMAPhA7LGxjEp+CMP69VLb4m5&#10;dlfe0aUIRiQI+xwVVCG0uZS+rMiiH7qWOHkn11kMSXZG6g6vCW4bOc6yqbRYc1qosKVNReVvcbYK&#10;opncvk34iqbply7z0/anLo5Kvb3GjwWIQDE8w4/2VisYzyfvI7jfSV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WWtAxQAAAN4AAAAPAAAAAAAAAAAAAAAAAJgCAABkcnMv&#10;ZG93bnJldi54bWxQSwUGAAAAAAQABAD1AAAAigMAAAAA&#10;" filled="f" stroked="f" strokecolor="#4a7ebb" strokeweight="3.5pt">
                    <v:textbox inset=",7.2pt,,7.2pt">
                      <w:txbxContent>
                        <w:p w:rsidR="00862F6C" w:rsidRPr="0071496C" w:rsidRDefault="00862F6C" w:rsidP="009C2EC7">
                          <w:pPr>
                            <w:rPr>
                              <w:rFonts w:asciiTheme="majorHAnsi" w:hAnsiTheme="majorHAnsi" w:cstheme="majorHAnsi"/>
                              <w:lang w:val="fr-FR"/>
                            </w:rPr>
                          </w:pPr>
                          <w:r>
                            <w:rPr>
                              <w:rFonts w:asciiTheme="majorHAnsi" w:hAnsiTheme="majorHAnsi" w:cstheme="majorHAnsi"/>
                              <w:lang w:val="fr-FR"/>
                            </w:rPr>
                            <w:t>B</w:t>
                          </w:r>
                        </w:p>
                      </w:txbxContent>
                    </v:textbox>
                  </v:shape>
                </v:group>
                <v:shape id="Text Box 3751" o:spid="_x0000_s2836" type="#_x0000_t202" style="position:absolute;left:4472;top:10112;width:1751;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Nh1MYA&#10;AADeAAAADwAAAGRycy9kb3ducmV2LnhtbESP0WrCQBRE3wv+w3ILvhTdmFatqZtQCy2+JvoB1+w1&#10;Cc3eDdmtiX/fFQQfh5k5w2yz0bTiQr1rLCtYzCMQxKXVDVcKjofv2TsI55E1tpZJwZUcZOnkaYuJ&#10;tgPndCl8JQKEXYIKau+7REpX1mTQzW1HHLyz7Q36IPtK6h6HADetjKNoJQ02HBZq7OirpvK3+DMK&#10;zvvhZbkZTj/+uM7fVjts1id7VWr6PH5+gPA0+kf43t5rBfFm+RrD7U64Aj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Nh1MYAAADeAAAADwAAAAAAAAAAAAAAAACYAgAAZHJz&#10;L2Rvd25yZXYueG1sUEsFBgAAAAAEAAQA9QAAAIsDAAAAAA==&#10;" stroked="f">
                  <v:textbox>
                    <w:txbxContent>
                      <w:p w:rsidR="00862F6C" w:rsidRPr="008A5886" w:rsidRDefault="00862F6C" w:rsidP="00EA20C2">
                        <w:pPr>
                          <w:rPr>
                            <w:rFonts w:asciiTheme="majorHAnsi" w:hAnsiTheme="majorHAnsi" w:cstheme="majorHAnsi"/>
                            <w:sz w:val="18"/>
                            <w:szCs w:val="18"/>
                            <w:lang w:val="fr-FR"/>
                          </w:rPr>
                        </w:pPr>
                        <w:r w:rsidRPr="008A5886">
                          <w:rPr>
                            <w:rFonts w:asciiTheme="majorHAnsi" w:hAnsiTheme="majorHAnsi" w:cstheme="majorHAnsi"/>
                            <w:sz w:val="18"/>
                            <w:szCs w:val="18"/>
                          </w:rPr>
                          <w:t>LT600 &lt; LT600mini</w:t>
                        </w:r>
                      </w:p>
                    </w:txbxContent>
                  </v:textbox>
                </v:shape>
                <v:shape id="AutoShape 3752" o:spid="_x0000_s2837" type="#_x0000_t32" style="position:absolute;left:5851;top:9680;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yaKsUAAADeAAAADwAAAGRycy9kb3ducmV2LnhtbESP0YrCMBRE34X9h3AXfNN0rYpbjSKC&#10;sOiD6PYDLs21rdvclCa23b83guDjMDNnmNWmN5VoqXGlZQVf4wgEcWZ1ybmC9Hc/WoBwHlljZZkU&#10;/JODzfpjsMJE247P1F58LgKEXYIKCu/rREqXFWTQjW1NHLyrbQz6IJtc6ga7ADeVnETRXBosOSwU&#10;WNOuoOzvcjcKjoupz2/nq43T9jSTdXTYp91cqeFnv12C8NT7d/jV/tEKJt+zOIbnnXAF5P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oyaKsUAAADeAAAADwAAAAAAAAAA&#10;AAAAAAChAgAAZHJzL2Rvd25yZXYueG1sUEsFBgAAAAAEAAQA+QAAAJMDAAAAAA==&#10;"/>
                <v:group id="Group 3753" o:spid="_x0000_s2838" style="position:absolute;left:6530;top:6022;width:3618;height:855" coordorigin="5987,8609" coordsize="4312,12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ReAOscAAADe&#10;AAAADwAAAAAAAAAAAAAAAACqAgAAZHJzL2Rvd25yZXYueG1sUEsFBgAAAAAEAAQA+gAAAJ4DAAAA&#10;AA==&#10;">
                  <v:rect id="Rectangle 3754" o:spid="_x0000_s2839" style="position:absolute;left:5987;top:8609;width:1311;height:1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PrzsUA&#10;AADeAAAADwAAAGRycy9kb3ducmV2LnhtbESPQYvCMBSE7wv7H8ITvK2pFRetRll2UfSo9eLt2Tzb&#10;avNSmqjVX2+EBY/DzHzDTOetqcSVGldaVtDvRSCIM6tLzhXs0sXXCITzyBory6TgTg7ms8+PKSba&#10;3nhD163PRYCwS1BB4X2dSOmyggy6nq2Jg3e0jUEfZJNL3eAtwE0l4yj6lgZLDgsF1vRbUHbeXoyC&#10;Qxnv8LFJl5EZLwZ+3aany/5PqW6n/ZmA8NT6d/i/vdIK4vFwMITXnXAF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U+vOxQAAAN4AAAAPAAAAAAAAAAAAAAAAAJgCAABkcnMv&#10;ZG93bnJldi54bWxQSwUGAAAAAAQABAD1AAAAigMAAAAA&#10;">
                    <v:textbox>
                      <w:txbxContent>
                        <w:p w:rsidR="00862F6C" w:rsidRPr="008A5886" w:rsidRDefault="00862F6C" w:rsidP="00D17201">
                          <w:pPr>
                            <w:spacing w:before="120" w:line="264" w:lineRule="auto"/>
                            <w:jc w:val="center"/>
                            <w:rPr>
                              <w:rFonts w:asciiTheme="majorHAnsi" w:hAnsiTheme="majorHAnsi" w:cstheme="majorHAnsi"/>
                              <w:sz w:val="18"/>
                              <w:szCs w:val="18"/>
                            </w:rPr>
                          </w:pPr>
                          <w:r>
                            <w:rPr>
                              <w:rFonts w:asciiTheme="majorHAnsi" w:hAnsiTheme="majorHAnsi" w:cstheme="majorHAnsi"/>
                              <w:sz w:val="18"/>
                              <w:szCs w:val="18"/>
                            </w:rPr>
                            <w:t xml:space="preserve">Waiting for </w:t>
                          </w:r>
                          <w:r w:rsidRPr="008A5886">
                            <w:rPr>
                              <w:rFonts w:asciiTheme="majorHAnsi" w:hAnsiTheme="majorHAnsi" w:cstheme="majorHAnsi"/>
                              <w:sz w:val="18"/>
                              <w:szCs w:val="18"/>
                            </w:rPr>
                            <w:t>L</w:t>
                          </w:r>
                          <w:r>
                            <w:rPr>
                              <w:rFonts w:asciiTheme="majorHAnsi" w:hAnsiTheme="majorHAnsi" w:cstheme="majorHAnsi"/>
                              <w:sz w:val="18"/>
                              <w:szCs w:val="18"/>
                            </w:rPr>
                            <w:t>evel</w:t>
                          </w:r>
                        </w:p>
                      </w:txbxContent>
                    </v:textbox>
                  </v:rect>
                  <v:shape id="Text Box 10309" o:spid="_x0000_s2840" type="#_x0000_t202" style="position:absolute;left:7298;top:8610;width:3001;height:1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YpoMgA&#10;AADeAAAADwAAAGRycy9kb3ducmV2LnhtbESPT2vCQBTE7wW/w/IEL0U31Ro1uooUWuyt/kGvj+wz&#10;CWbfprvbmH77bqHQ4zAzv2FWm87UoiXnK8sKnkYJCOLc6ooLBafj63AOwgdkjbVlUvBNHjbr3sMK&#10;M23vvKf2EAoRIewzVFCG0GRS+rwkg35kG+LoXa0zGKJ0hdQO7xFuajlOklQarDgulNjQS0n57fBl&#10;FMyfd+3Fv08+znl6rRfhcda+fTqlBv1uuwQRqAv/4b/2TisYL6aTFH7vxCsg1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timgyAAAAN4AAAAPAAAAAAAAAAAAAAAAAJgCAABk&#10;cnMvZG93bnJldi54bWxQSwUGAAAAAAQABAD1AAAAjQMAAAAA&#10;">
                    <v:textbox>
                      <w:txbxContent>
                        <w:p w:rsidR="00862F6C" w:rsidRDefault="00862F6C" w:rsidP="00CD5BEA">
                          <w:pPr>
                            <w:rPr>
                              <w:rFonts w:asciiTheme="majorHAnsi" w:hAnsiTheme="majorHAnsi" w:cstheme="majorHAnsi"/>
                              <w:sz w:val="18"/>
                              <w:szCs w:val="18"/>
                            </w:rPr>
                          </w:pPr>
                          <w:r w:rsidRPr="008A5886">
                            <w:rPr>
                              <w:rFonts w:asciiTheme="majorHAnsi" w:hAnsiTheme="majorHAnsi" w:cstheme="majorHAnsi"/>
                              <w:sz w:val="18"/>
                              <w:szCs w:val="18"/>
                            </w:rPr>
                            <w:t>CV-He-liquefier %opening</w:t>
                          </w:r>
                          <w:r>
                            <w:rPr>
                              <w:rFonts w:asciiTheme="majorHAnsi" w:hAnsiTheme="majorHAnsi" w:cstheme="majorHAnsi"/>
                              <w:sz w:val="18"/>
                              <w:szCs w:val="18"/>
                            </w:rPr>
                            <w:t>CV580 regulated</w:t>
                          </w:r>
                        </w:p>
                        <w:p w:rsidR="00862F6C" w:rsidRPr="008A5886" w:rsidRDefault="00862F6C" w:rsidP="00CD5BEA">
                          <w:pPr>
                            <w:rPr>
                              <w:rFonts w:asciiTheme="majorHAnsi" w:hAnsiTheme="majorHAnsi" w:cstheme="majorHAnsi"/>
                              <w:sz w:val="18"/>
                              <w:szCs w:val="18"/>
                            </w:rPr>
                          </w:pPr>
                          <w:r>
                            <w:rPr>
                              <w:rFonts w:asciiTheme="majorHAnsi" w:hAnsiTheme="majorHAnsi" w:cstheme="majorHAnsi"/>
                              <w:sz w:val="18"/>
                              <w:szCs w:val="18"/>
                            </w:rPr>
                            <w:t>PT600=PT600setpoint</w:t>
                          </w:r>
                        </w:p>
                        <w:p w:rsidR="00862F6C" w:rsidRDefault="00862F6C" w:rsidP="00CD5BEA">
                          <w:pPr>
                            <w:rPr>
                              <w:rFonts w:asciiTheme="majorHAnsi" w:hAnsiTheme="majorHAnsi" w:cstheme="majorHAnsi"/>
                              <w:sz w:val="18"/>
                              <w:szCs w:val="18"/>
                            </w:rPr>
                          </w:pPr>
                          <w:r>
                            <w:rPr>
                              <w:rFonts w:asciiTheme="majorHAnsi" w:hAnsiTheme="majorHAnsi" w:cstheme="majorHAnsi"/>
                              <w:sz w:val="18"/>
                              <w:szCs w:val="18"/>
                            </w:rPr>
                            <w:t>Open F</w:t>
                          </w:r>
                          <w:r w:rsidRPr="008A5886">
                            <w:rPr>
                              <w:rFonts w:asciiTheme="majorHAnsi" w:hAnsiTheme="majorHAnsi" w:cstheme="majorHAnsi"/>
                              <w:sz w:val="18"/>
                              <w:szCs w:val="18"/>
                            </w:rPr>
                            <w:t>V60</w:t>
                          </w:r>
                          <w:r>
                            <w:rPr>
                              <w:rFonts w:asciiTheme="majorHAnsi" w:hAnsiTheme="majorHAnsi" w:cstheme="majorHAnsi"/>
                              <w:sz w:val="18"/>
                              <w:szCs w:val="18"/>
                            </w:rPr>
                            <w:t>1</w:t>
                          </w:r>
                          <w:r w:rsidRPr="008A5886">
                            <w:rPr>
                              <w:rFonts w:asciiTheme="majorHAnsi" w:hAnsiTheme="majorHAnsi" w:cstheme="majorHAnsi"/>
                              <w:sz w:val="18"/>
                              <w:szCs w:val="18"/>
                            </w:rPr>
                            <w:t xml:space="preserve"> </w:t>
                          </w:r>
                        </w:p>
                        <w:p w:rsidR="00862F6C" w:rsidRPr="008A5886" w:rsidRDefault="00862F6C" w:rsidP="00CD5BEA">
                          <w:pPr>
                            <w:rPr>
                              <w:rFonts w:asciiTheme="majorHAnsi" w:hAnsiTheme="majorHAnsi" w:cstheme="majorHAnsi"/>
                              <w:sz w:val="18"/>
                              <w:szCs w:val="18"/>
                            </w:rPr>
                          </w:pPr>
                          <w:r w:rsidRPr="008A5886">
                            <w:rPr>
                              <w:rFonts w:asciiTheme="majorHAnsi" w:hAnsiTheme="majorHAnsi" w:cstheme="majorHAnsi"/>
                              <w:sz w:val="18"/>
                              <w:szCs w:val="18"/>
                            </w:rPr>
                            <w:t>CV-He-liquefier %opening</w:t>
                          </w:r>
                        </w:p>
                      </w:txbxContent>
                    </v:textbox>
                  </v:shape>
                </v:group>
                <v:shape id="AutoShape 3756" o:spid="_x0000_s2841" type="#_x0000_t32" style="position:absolute;left:7085;top:5769;width:26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4k+sgAAADeAAAADwAAAGRycy9kb3ducmV2LnhtbESPQWsCMRSE7wX/Q3gFL6VmVWx1a5St&#10;IGjBg1bvr5vXTXDzst1E3f77plDocZiZb5j5snO1uFIbrGcFw0EGgrj02nKl4Pi+fpyCCBFZY+2Z&#10;FHxTgOWidzfHXPsb7+l6iJVIEA45KjAxNrmUoTTkMAx8Q5y8T986jEm2ldQt3hLc1XKUZU/SoeW0&#10;YLChlaHyfLg4Bbvt8LX4MHb7tv+yu8m6qC/Vw0mp/n1XvICI1MX/8F97oxWMZpPxM/zeSVdALn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Q4k+sgAAADeAAAADwAAAAAA&#10;AAAAAAAAAAChAgAAZHJzL2Rvd25yZXYueG1sUEsFBgAAAAAEAAQA+QAAAJYDAAAAAA==&#10;"/>
                <v:shape id="Text Box 3757" o:spid="_x0000_s2842" type="#_x0000_t202" style="position:absolute;left:7320;top:5487;width:3188;height: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uuKcQA&#10;AADeAAAADwAAAGRycy9kb3ducmV2LnhtbERPyWrDMBC9F/IPYgq9JVLdOCRuFBMSCjk1ZCv0NlgT&#10;29QaGUu13b+vDoUeH29f56NtRE+drx1reJ4pEMSFMzWXGq6Xt+kShA/IBhvHpOGHPOSbycMaM+MG&#10;PlF/DqWIIewz1FCF0GZS+qIii37mWuLI3V1nMUTYldJ0OMRw28hEqYW0WHNsqLClXUXF1/nbari9&#10;3z8/5upY7m3aDm5Uku1Kav30OG5fQQQaw7/4z30wGpJV+hL3xjvxCs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brinEAAAA3gAAAA8AAAAAAAAAAAAAAAAAmAIAAGRycy9k&#10;b3ducmV2LnhtbFBLBQYAAAAABAAEAPUAAACJAwAAAAA=&#10;" filled="f" stroked="f">
                  <v:textbox>
                    <w:txbxContent>
                      <w:p w:rsidR="00862F6C" w:rsidRPr="008A5886" w:rsidRDefault="00862F6C" w:rsidP="00D17201">
                        <w:pPr>
                          <w:rPr>
                            <w:rFonts w:asciiTheme="majorHAnsi" w:hAnsiTheme="majorHAnsi" w:cstheme="majorHAnsi"/>
                            <w:sz w:val="18"/>
                            <w:szCs w:val="18"/>
                          </w:rPr>
                        </w:pPr>
                        <w:r w:rsidRPr="008A5886">
                          <w:rPr>
                            <w:rFonts w:asciiTheme="majorHAnsi" w:hAnsiTheme="majorHAnsi" w:cstheme="majorHAnsi"/>
                            <w:sz w:val="18"/>
                            <w:szCs w:val="18"/>
                          </w:rPr>
                          <w:t xml:space="preserve">Intermittent </w:t>
                        </w:r>
                        <w:r>
                          <w:rPr>
                            <w:rFonts w:asciiTheme="majorHAnsi" w:hAnsiTheme="majorHAnsi" w:cstheme="majorHAnsi"/>
                            <w:sz w:val="18"/>
                            <w:szCs w:val="18"/>
                          </w:rPr>
                          <w:t>&amp; Liquefier &amp; Validation</w:t>
                        </w:r>
                      </w:p>
                    </w:txbxContent>
                  </v:textbox>
                </v:shape>
                <v:shape id="AutoShape 3759" o:spid="_x0000_s2843" type="#_x0000_t32" style="position:absolute;left:5682;top:7247;width:0;height:24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gw/cYAAADeAAAADwAAAGRycy9kb3ducmV2LnhtbESPQWvCQBSE74L/YXlCb7pRsWrqKqKV&#10;9tBLtIceH9mXbGj2bchuNP77riD0OMzMN8xm19taXKn1lWMF00kCgjh3uuJSwfflNF6B8AFZY+2Y&#10;FNzJw247HGww1e7GGV3PoRQRwj5FBSaEJpXS54Ys+olriKNXuNZiiLItpW7xFuG2lrMkeZUWK44L&#10;Bhs6GMp/z51VcLx/5R9d0pRmWbxn3bKQfvpTKPUy6vdvIAL14T/8bH9qBbP1Yr6Gx514BeT2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D4MP3GAAAA3gAAAA8AAAAAAAAA&#10;AAAAAAAAoQIAAGRycy9kb3ducmV2LnhtbFBLBQYAAAAABAAEAPkAAACUAwAAAAA=&#10;" strokeweight=".5pt">
                  <v:stroke startarrow="block"/>
                </v:shape>
                <v:shape id="AutoShape 3760" o:spid="_x0000_s2844" type="#_x0000_t32" style="position:absolute;left:5575;top:8901;width:227;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PZi8YAAADeAAAADwAAAGRycy9kb3ducmV2LnhtbESP22rCQBCG7wXfYRmhN6IbrVWbukop&#10;FCuFiocHGLJjEszOhuxG07d3Lgq9/PlPfKtN5yp1oyaUng1Mxgko4szbknMD59PnaAkqRGSLlWcy&#10;8EsBNut+b4Wp9Xc+0O0YcyUjHFI0UMRYp1qHrCCHYexrYvEuvnEYRTa5tg3eZdxVepokc+2wZHko&#10;sKaPgrLrsXXy+zzbcd7adrf4XuyHP9tQHy7BmKdB9/4GKlIX/8N/7S9rYPr6MhMAwREU0O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1j2YvGAAAA3gAAAA8AAAAAAAAA&#10;AAAAAAAAoQIAAGRycy9kb3ducmV2LnhtbFBLBQYAAAAABAAEAPkAAACUAwAAAAA=&#10;"/>
                <v:shape id="Text Box 3762" o:spid="_x0000_s2845" type="#_x0000_t202" style="position:absolute;left:4008;top:8825;width:1740;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d0ycQA&#10;AADeAAAADwAAAGRycy9kb3ducmV2LnhtbESPQYvCMBSE74L/IbwFb5ooKmvXKKIInhR1d2Fvj+bZ&#10;lm1eShNt/fdGEDwOM/MNM1+2thQ3qn3hWMNwoEAQp84UnGn4Pm/7nyB8QDZYOiYNd/KwXHQ7c0yM&#10;a/hIt1PIRISwT1BDHkKVSOnTnCz6gauIo3dxtcUQZZ1JU2MT4baUI6Wm0mLBcSHHitY5pf+nq9Xw&#10;s7/8/Y7VIdvYSdW4Vkm2M6l176NdfYEI1IZ3+NXeGQ2j2WQ8hOedeAX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dMnEAAAA3gAAAA8AAAAAAAAAAAAAAAAAmAIAAGRycy9k&#10;b3ducmV2LnhtbFBLBQYAAAAABAAEAPUAAACJAwAAAAA=&#10;" filled="f" stroked="f">
                  <v:textbox>
                    <w:txbxContent>
                      <w:p w:rsidR="00862F6C" w:rsidRPr="008A5886" w:rsidRDefault="00862F6C" w:rsidP="009178E8">
                        <w:pPr>
                          <w:rPr>
                            <w:rFonts w:asciiTheme="majorHAnsi" w:hAnsiTheme="majorHAnsi" w:cstheme="majorHAnsi"/>
                            <w:sz w:val="18"/>
                            <w:szCs w:val="18"/>
                            <w:lang w:val="fr-FR"/>
                          </w:rPr>
                        </w:pPr>
                        <w:r>
                          <w:rPr>
                            <w:rFonts w:asciiTheme="majorHAnsi" w:hAnsiTheme="majorHAnsi" w:cstheme="majorHAnsi"/>
                            <w:sz w:val="18"/>
                            <w:szCs w:val="18"/>
                            <w:lang w:val="fr-FR"/>
                          </w:rPr>
                          <w:t>Regulation OR Stop</w:t>
                        </w:r>
                      </w:p>
                    </w:txbxContent>
                  </v:textbox>
                </v:shape>
                <v:group id="Group 3764" o:spid="_x0000_s2846" style="position:absolute;left:7143;top:15580;width:595;height:580" coordorigin="2109,3597" coordsize="595,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Bm0zqjIAAAA&#10;3gAAAA8AAAAAAAAAAAAAAAAAqgIAAGRycy9kb3ducmV2LnhtbFBLBQYAAAAABAAEAPoAAACfAwAA&#10;AAA=&#10;">
                  <v:oval id="Oval 10421" o:spid="_x0000_s2847" style="position:absolute;left:2109;top:3630;width:595;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wbN8YA&#10;AADeAAAADwAAAGRycy9kb3ducmV2LnhtbESPQWvCQBSE7wX/w/KE3uqmVkWjq4ggeCtNq+jtkX0m&#10;sdm3cXcb03/vCoUeh5n5hlmsOlOLlpyvLCt4HSQgiHOrKy4UfH1uX6YgfEDWWFsmBb/kYbXsPS0w&#10;1fbGH9RmoRARwj5FBWUITSqlz0sy6Ae2IY7e2TqDIUpXSO3wFuGmlsMkmUiDFceFEhvalJR/Zz9G&#10;wcHN/O605rE/njf77HppR1i8K/Xc79ZzEIG68B/+a++0guFsPHqDx514Be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wbN8YAAADeAAAADwAAAAAAAAAAAAAAAACYAgAAZHJz&#10;L2Rvd25yZXYueG1sUEsFBgAAAAAEAAQA9QAAAIsDAAAAAA==&#10;" strokecolor="black [3213]" strokeweight="1pt">
                    <v:shadow opacity="22938f" offset="0"/>
                    <v:textbox inset=",7.2pt,,7.2pt"/>
                  </v:oval>
                  <v:shape id="Text Box 10422" o:spid="_x0000_s2848" type="#_x0000_t202" style="position:absolute;left:2189;top:3597;width:470;height: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i7pcYA&#10;AADeAAAADwAAAGRycy9kb3ducmV2LnhtbESPQWsCMRSE74L/ITzBi2i2omK3mxUpVHrttgq9PTav&#10;2cXNy7JJNe2vbwqCx2FmvmGKXbSduNDgW8cKHhYZCOLa6ZaNgo/3l/kWhA/IGjvHpOCHPOzK8ajA&#10;XLsrv9GlCkYkCPscFTQh9LmUvm7Iol+4njh5X26wGJIcjNQDXhPcdnKZZRtpseW00GBPzw3V5+rb&#10;Kohm/Xs04RBNN6td5jf9qa0+lZpO4v4JRKAY7uFb+1UrWD6uVyv4v5Oug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i7pcYAAADeAAAADwAAAAAAAAAAAAAAAACYAgAAZHJz&#10;L2Rvd25yZXYueG1sUEsFBgAAAAAEAAQA9QAAAIsDAAAAAA==&#10;" filled="f" stroked="f" strokecolor="#4a7ebb" strokeweight="3.5pt">
                    <v:textbox inset=",7.2pt,,7.2pt">
                      <w:txbxContent>
                        <w:p w:rsidR="00862F6C" w:rsidRPr="0071496C" w:rsidRDefault="00862F6C" w:rsidP="008F68E4">
                          <w:pPr>
                            <w:rPr>
                              <w:rFonts w:asciiTheme="majorHAnsi" w:hAnsiTheme="majorHAnsi" w:cstheme="majorHAnsi"/>
                              <w:lang w:val="fr-FR"/>
                            </w:rPr>
                          </w:pPr>
                          <w:r>
                            <w:rPr>
                              <w:rFonts w:asciiTheme="majorHAnsi" w:hAnsiTheme="majorHAnsi" w:cstheme="majorHAnsi"/>
                              <w:lang w:val="fr-FR"/>
                            </w:rPr>
                            <w:t>A</w:t>
                          </w:r>
                        </w:p>
                      </w:txbxContent>
                    </v:textbox>
                  </v:shape>
                </v:group>
                <v:shape id="AutoShape 3767" o:spid="_x0000_s2849" type="#_x0000_t32" style="position:absolute;left:3876;top:15790;width:0;height:2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Zsa8gAAADeAAAADwAAAGRycy9kb3ducmV2LnhtbESPQUsDMRSE7wX/Q3iCl2KzLV3RtWlZ&#10;hUJb6KGr3p+b5ya4eVk3abv++0YoeBxm5htmsRpcK07UB+tZwXSSgSCuvbbcKHh/W98/gggRWWPr&#10;mRT8UoDV8ma0wEL7Mx/oVMVGJAiHAhWYGLtCylAbchgmviNO3pfvHcYk+0bqHs8J7lo5y7IH6dBy&#10;WjDY0auh+rs6OgX77fSl/DR2uzv82H2+LttjM/5Q6u52KJ9BRBrif/ja3mgFs6d8nsPfnXQF5PI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pZsa8gAAADeAAAADwAAAAAA&#10;AAAAAAAAAAChAgAAZHJzL2Rvd25yZXYueG1sUEsFBgAAAAAEAAQA+QAAAJYDAAAAAA==&#10;"/>
                <v:shape id="AutoShape 3768" o:spid="_x0000_s2850" type="#_x0000_t32" style="position:absolute;left:2409;top:15889;width:47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cGocgAAADeAAAADwAAAGRycy9kb3ducmV2LnhtbESPT2vCQBTE70K/w/IKvenG0EqNrtIW&#10;xFbpofHP+ZF9JqHZt3F3q6mfvisIPQ4z8xtmOu9MI07kfG1ZwXCQgCAurK65VLDdLPrPIHxA1thY&#10;JgW/5GE+u+tNMdP2zF90ykMpIoR9hgqqENpMSl9UZNAPbEscvYN1BkOUrpTa4TnCTSPTJBlJgzXH&#10;hQpbequo+M5/jILVuq3T4/LTfTSB9rm+7F6Xw51SD/fdywREoC78h2/td60gHT89juB6J14BOfs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GcGocgAAADeAAAADwAAAAAA&#10;AAAAAAAAAAChAgAAZHJzL2Rvd25yZXYueG1sUEsFBgAAAAAEAAQA+QAAAJYDAAAAAA==&#10;" strokeweight=".5pt">
                  <v:stroke endarrow="block"/>
                </v:shape>
                <v:shape id="Text Box 3769" o:spid="_x0000_s2851" type="#_x0000_t202" style="position:absolute;left:3935;top:15517;width:1140;height: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JJsUA&#10;AADeAAAADwAAAGRycy9kb3ducmV2LnhtbESPQWsCMRSE7wX/Q3iCN00UbetqFFEET5aqLfT22Dx3&#10;Fzcvyya66783gtDjMDPfMPNla0txo9oXjjUMBwoEcepMwZmG03Hb/wThA7LB0jFpuJOH5aLzNsfE&#10;uIa/6XYImYgQ9glqyEOoEil9mpNFP3AVcfTOrrYYoqwzaWpsItyWcqTUu7RYcFzIsaJ1TunlcLUa&#10;fvbnv9+x+so2dlI1rlWS7VRq3eu2qxmIQG34D7/aO6NhNJ2MP+B5J1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kkmxQAAAN4AAAAPAAAAAAAAAAAAAAAAAJgCAABkcnMv&#10;ZG93bnJldi54bWxQSwUGAAAAAAQABAD1AAAAigMAAAAA&#10;" filled="f" stroked="f">
                  <v:textbox>
                    <w:txbxContent>
                      <w:p w:rsidR="00862F6C" w:rsidRPr="00EF0DEB" w:rsidRDefault="00862F6C" w:rsidP="008F68E4">
                        <w:pPr>
                          <w:rPr>
                            <w:rFonts w:asciiTheme="majorHAnsi" w:hAnsiTheme="majorHAnsi" w:cstheme="majorHAnsi"/>
                            <w:sz w:val="18"/>
                            <w:szCs w:val="18"/>
                            <w:lang w:val="fr-FR"/>
                          </w:rPr>
                        </w:pPr>
                        <w:r>
                          <w:rPr>
                            <w:rFonts w:asciiTheme="majorHAnsi" w:hAnsiTheme="majorHAnsi" w:cstheme="majorHAnsi"/>
                            <w:sz w:val="18"/>
                            <w:szCs w:val="18"/>
                            <w:lang w:val="fr-FR"/>
                          </w:rPr>
                          <w:t>Liquefier</w:t>
                        </w:r>
                      </w:p>
                    </w:txbxContent>
                  </v:textbox>
                </v:shape>
                <v:rect id="Rectangle 10302" o:spid="_x0000_s2852" style="position:absolute;left:2957;top:9268;width:1065;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Q3LcMA&#10;AADeAAAADwAAAGRycy9kb3ducmV2LnhtbERPu27CMBTdK/UfrFuJrTiEhyBgUFUEoiOEhe0SX5JA&#10;fB3FBgJfXw9IjEfnPVu0phI3alxpWUGvG4EgzqwuOVewT1ffYxDOI2usLJOCBzlYzD8/Zphoe+ct&#10;3XY+FyGEXYIKCu/rREqXFWTQdW1NHLiTbQz6AJtc6gbvIdxUMo6ikTRYcmgosKbfgrLL7moUHMt4&#10;j89tuo7MZNX3f216vh6WSnW+2p8pCE+tf4tf7o1WEE+Gg7A33AlX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Q3LcMAAADeAAAADwAAAAAAAAAAAAAAAACYAgAAZHJzL2Rv&#10;d25yZXYueG1sUEsFBgAAAAAEAAQA9QAAAIgDAAAAAA==&#10;">
                  <v:textbox>
                    <w:txbxContent>
                      <w:p w:rsidR="00862F6C" w:rsidRPr="008A5886" w:rsidRDefault="00862F6C" w:rsidP="00D17201">
                        <w:pPr>
                          <w:spacing w:before="40"/>
                          <w:jc w:val="center"/>
                          <w:rPr>
                            <w:rFonts w:asciiTheme="majorHAnsi" w:hAnsiTheme="majorHAnsi" w:cstheme="majorHAnsi"/>
                            <w:sz w:val="18"/>
                            <w:szCs w:val="18"/>
                          </w:rPr>
                        </w:pPr>
                        <w:r>
                          <w:rPr>
                            <w:rFonts w:asciiTheme="majorHAnsi" w:hAnsiTheme="majorHAnsi" w:cstheme="majorHAnsi"/>
                            <w:sz w:val="18"/>
                            <w:szCs w:val="18"/>
                          </w:rPr>
                          <w:t>Waiting for level</w:t>
                        </w:r>
                      </w:p>
                    </w:txbxContent>
                  </v:textbox>
                </v:rect>
                <v:shape id="Text Box 10303" o:spid="_x0000_s2853" type="#_x0000_t202" style="position:absolute;left:4016;top:9267;width:1435;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Or8cA&#10;AADeAAAADwAAAGRycy9kb3ducmV2LnhtbESPT2vCQBTE7wW/w/IKvZS68b9JXaUULHpTK+31kX0m&#10;wezbuLuN6bd3hUKPw8z8hlmsOlOLlpyvLCsY9BMQxLnVFRcKjp/rlzkIH5A11pZJwS95WC17DwvM&#10;tL3yntpDKESEsM9QQRlCk0np85IM+r5tiKN3ss5giNIVUju8Rrip5TBJptJgxXGhxIbeS8rPhx+j&#10;YD7etN9+O9p95dNTnYbnWftxcUo9PXZvryACdeE//NfeaAXDdDJO4X4nXg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vzq/HAAAA3gAAAA8AAAAAAAAAAAAAAAAAmAIAAGRy&#10;cy9kb3ducmV2LnhtbFBLBQYAAAAABAAEAPUAAACMAwAAAAA=&#10;">
                  <v:textbox>
                    <w:txbxContent>
                      <w:p w:rsidR="00862F6C" w:rsidRPr="008A5886" w:rsidRDefault="00862F6C" w:rsidP="00492C9A">
                        <w:pPr>
                          <w:spacing w:before="200"/>
                          <w:rPr>
                            <w:rFonts w:asciiTheme="majorHAnsi" w:hAnsiTheme="majorHAnsi" w:cstheme="majorHAnsi"/>
                            <w:sz w:val="18"/>
                            <w:szCs w:val="18"/>
                          </w:rPr>
                        </w:pPr>
                        <w:r>
                          <w:rPr>
                            <w:rFonts w:asciiTheme="majorHAnsi" w:hAnsiTheme="majorHAnsi" w:cstheme="majorHAnsi"/>
                            <w:sz w:val="18"/>
                            <w:szCs w:val="18"/>
                          </w:rPr>
                          <w:t>Close CV600</w:t>
                        </w:r>
                      </w:p>
                    </w:txbxContent>
                  </v:textbox>
                </v:shape>
                <v:shape id="Text Box 1366" o:spid="_x0000_s2854" type="#_x0000_t202" style="position:absolute;left:7303;top:8887;width:3084;height: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JHj8MA&#10;AADeAAAADwAAAGRycy9kb3ducmV2LnhtbESPy4rCMBSG98K8QzgD7jQZmYpWo4jDgCvFK7g7NMe2&#10;THNSmoytb28Wgsuf/8Y3X3a2EndqfOlYw9dQgSDOnCk513A6/g4mIHxANlg5Jg0P8rBcfPTmmBrX&#10;8p7uh5CLOMI+RQ1FCHUqpc8KsuiHriaO3s01FkOUTS5Ng20ct5UcKTWWFkuODwXWtC4o+zv8Ww3n&#10;7e16+Va7/Mcmdes6JdlOpdb9z241AxGoC+/wq70xGkbTJIkAESei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JHj8MAAADeAAAADwAAAAAAAAAAAAAAAACYAgAAZHJzL2Rv&#10;d25yZXYueG1sUEsFBgAAAAAEAAQA9QAAAIgDAAAAAA==&#10;" filled="f" stroked="f">
                  <v:textbox>
                    <w:txbxContent>
                      <w:p w:rsidR="00862F6C" w:rsidRPr="008A5886" w:rsidRDefault="00862F6C" w:rsidP="00313734">
                        <w:pPr>
                          <w:rPr>
                            <w:rFonts w:asciiTheme="majorHAnsi" w:hAnsiTheme="majorHAnsi" w:cstheme="majorHAnsi"/>
                            <w:sz w:val="18"/>
                            <w:szCs w:val="18"/>
                          </w:rPr>
                        </w:pPr>
                        <w:r w:rsidRPr="008A5886">
                          <w:rPr>
                            <w:rFonts w:asciiTheme="majorHAnsi" w:hAnsiTheme="majorHAnsi" w:cstheme="majorHAnsi"/>
                            <w:sz w:val="18"/>
                            <w:szCs w:val="18"/>
                          </w:rPr>
                          <w:t>TT602 &lt; 10K</w:t>
                        </w:r>
                        <w:r>
                          <w:rPr>
                            <w:rFonts w:asciiTheme="majorHAnsi" w:hAnsiTheme="majorHAnsi" w:cstheme="majorHAnsi"/>
                            <w:sz w:val="18"/>
                            <w:szCs w:val="18"/>
                          </w:rPr>
                          <w:t xml:space="preserve"> OR TT614 &lt; 10K OR Stop</w:t>
                        </w:r>
                      </w:p>
                    </w:txbxContent>
                  </v:textbox>
                </v:shape>
                <v:shape id="AutoShape 1364" o:spid="_x0000_s2855" type="#_x0000_t32" style="position:absolute;left:7110;top:9062;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T8tcgAAADeAAAADwAAAGRycy9kb3ducmV2LnhtbESPQWsCMRSE74X+h/AKvRTNrrCiW6Ns&#10;C0IteNDW+3PzugndvGw3Ubf/vikIHoeZ+YZZrAbXijP1wXpWkI8zEMS115YbBZ8f69EMRIjIGlvP&#10;pOCXAqyW93cLLLW/8I7O+9iIBOFQogITY1dKGWpDDsPYd8TJ+/K9w5hk30jd4yXBXSsnWTaVDi2n&#10;BYMdvRqqv/cnp2C7yV+qo7Gb992P3Rbrqj01TwelHh+G6hlEpCHewtf2m1YwmRdFDv930hWQy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HT8tcgAAADeAAAADwAAAAAA&#10;AAAAAAAAAAChAgAAZHJzL2Rvd25yZXYueG1sUEsFBgAAAAAEAAQA+QAAAJYDAAAAAA==&#10;"/>
                <v:shape id="AutoShape 10404" o:spid="_x0000_s2856" type="#_x0000_t32" style="position:absolute;left:7103;top:13970;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ZiwsgAAADeAAAADwAAAGRycy9kb3ducmV2LnhtbESPQWsCMRSE74X+h/AKXkrNurBit0bZ&#10;FgQVPGjb++vmdRO6edluom7/fSMIHoeZ+YaZLwfXihP1wXpWMBlnIIhrry03Cj7eV08zECEia2w9&#10;k4I/CrBc3N/NsdT+zHs6HWIjEoRDiQpMjF0pZagNOQxj3xEn79v3DmOSfSN1j+cEd63Ms2wqHVpO&#10;CwY7ejNU/xyOTsFuM3mtvozdbPe/dlesqvbYPH4qNXoYqhcQkYZ4C1/ba60gfy6KHC530hWQi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KZiwsgAAADeAAAADwAAAAAA&#10;AAAAAAAAAAChAgAAZHJzL2Rvd25yZXYueG1sUEsFBgAAAAAEAAQA+QAAAJYDAAAAAA==&#10;"/>
                <v:shape id="Text Box 3866" o:spid="_x0000_s2857" type="#_x0000_t202" style="position:absolute;left:9463;top:10740;width:1181;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DZ+MYA&#10;AADeAAAADwAAAGRycy9kb3ducmV2LnhtbESPT2vCQBTE7wW/w/KE3nTXPykaXaVUCj1ZtCp4e2Sf&#10;STD7NmS3Jn57tyD0OMzMb5jlurOVuFHjS8caRkMFgjhzpuRcw+HnczAD4QOywcoxabiTh/Wq97LE&#10;1LiWd3Tbh1xECPsUNRQh1KmUPivIoh+6mjh6F9dYDFE2uTQNthFuKzlW6k1aLDkuFFjTR0HZdf9r&#10;NRy3l/Npqr7zjU3q1nVKsp1LrV/73fsCRKAu/Ief7S+jYTxPkgn83YlX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DZ+MYAAADeAAAADwAAAAAAAAAAAAAAAACYAgAAZHJz&#10;L2Rvd25yZXYueG1sUEsFBgAAAAAEAAQA9QAAAIsDAAAAAA==&#10;" filled="f" stroked="f">
                  <v:textbox>
                    <w:txbxContent>
                      <w:p w:rsidR="00862F6C" w:rsidRPr="008A5886" w:rsidRDefault="00862F6C" w:rsidP="009D1EE7">
                        <w:pPr>
                          <w:rPr>
                            <w:rFonts w:asciiTheme="majorHAnsi" w:hAnsiTheme="majorHAnsi" w:cstheme="majorHAnsi"/>
                            <w:sz w:val="18"/>
                            <w:szCs w:val="18"/>
                            <w:lang w:val="fr-FR"/>
                          </w:rPr>
                        </w:pPr>
                        <w:r>
                          <w:rPr>
                            <w:rFonts w:asciiTheme="majorHAnsi" w:hAnsiTheme="majorHAnsi" w:cstheme="majorHAnsi"/>
                            <w:sz w:val="18"/>
                            <w:szCs w:val="18"/>
                            <w:lang w:val="fr-FR"/>
                          </w:rPr>
                          <w:t>Regulation</w:t>
                        </w:r>
                      </w:p>
                    </w:txbxContent>
                  </v:textbox>
                </v:shape>
                <v:shape id="Text Box 10290" o:spid="_x0000_s2858" type="#_x0000_t202" style="position:absolute;left:4548;top:12139;width:2793;height: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lBjMYA&#10;AADeAAAADwAAAGRycy9kb3ducmV2LnhtbESPT2sCMRTE7wW/Q3hCbzVR3FJXsyIthZ4qtSp4e2ze&#10;/sHNy7JJ3e23N4LgcZiZ3zCr9WAbcaHO1441TCcKBHHuTM2lhv3v58sbCB+QDTaOScM/eVhno6cV&#10;psb1/EOXXShFhLBPUUMVQptK6fOKLPqJa4mjV7jOYoiyK6XpsI9w28iZUq/SYs1xocKW3ivKz7s/&#10;q+HwXZyOc7UtP2zS9m5Qku1Cav08HjZLEIGG8Ajf219Gw2yRJHO43YlXQG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lBjMYAAADeAAAADwAAAAAAAAAAAAAAAACYAgAAZHJz&#10;L2Rvd25yZXYueG1sUEsFBgAAAAAEAAQA9QAAAIsDAAAAAA==&#10;" filled="f" stroked="f">
                  <v:textbox>
                    <w:txbxContent>
                      <w:p w:rsidR="00862F6C" w:rsidRPr="008A5886" w:rsidRDefault="00862F6C" w:rsidP="00336D41">
                        <w:pPr>
                          <w:rPr>
                            <w:rFonts w:asciiTheme="majorHAnsi" w:hAnsiTheme="majorHAnsi" w:cstheme="majorHAnsi"/>
                            <w:sz w:val="18"/>
                            <w:szCs w:val="18"/>
                            <w:lang w:val="fr-FR"/>
                          </w:rPr>
                        </w:pPr>
                        <w:r w:rsidRPr="008A5886">
                          <w:rPr>
                            <w:rFonts w:asciiTheme="majorHAnsi" w:hAnsiTheme="majorHAnsi" w:cstheme="majorHAnsi"/>
                            <w:sz w:val="18"/>
                            <w:szCs w:val="18"/>
                            <w:lang w:val="fr-FR"/>
                          </w:rPr>
                          <w:t>Intermittent</w:t>
                        </w:r>
                        <w:r>
                          <w:rPr>
                            <w:rFonts w:asciiTheme="majorHAnsi" w:hAnsiTheme="majorHAnsi" w:cstheme="majorHAnsi"/>
                            <w:sz w:val="18"/>
                            <w:szCs w:val="18"/>
                            <w:lang w:val="fr-FR"/>
                          </w:rPr>
                          <w:t xml:space="preserve"> </w:t>
                        </w:r>
                        <w:r w:rsidRPr="008A5886">
                          <w:rPr>
                            <w:rFonts w:asciiTheme="majorHAnsi" w:hAnsiTheme="majorHAnsi" w:cstheme="majorHAnsi"/>
                            <w:sz w:val="18"/>
                            <w:szCs w:val="18"/>
                          </w:rPr>
                          <w:t>&amp; LT600 &lt; LT600mini</w:t>
                        </w:r>
                      </w:p>
                    </w:txbxContent>
                  </v:textbox>
                </v:shape>
                <v:oval id="Oval 4682" o:spid="_x0000_s2859" style="position:absolute;left:1569;top:592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gk9sUA&#10;AADeAAAADwAAAGRycy9kb3ducmV2LnhtbESPQWsCMRSE7wX/Q3iFXopmta7UrVGkUOitaMXz6+a5&#10;Wdy8hCTq2l/fCEKPw8x8wyxWve3EmUJsHSsYjwoQxLXTLTcKdt8fw1cQMSFr7ByTgitFWC0HDwus&#10;tLvwhs7b1IgM4VihApOSr6SMtSGLceQ8cfYOLlhMWYZG6oCXDLednBTFTFpsOS8Y9PRuqD5uT1bB&#10;9Ou3Llt9vPrnn+nGv+x7CsYo9fTYr99AJOrTf/je/tQKJvOyLOF2J18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KCT2xQAAAN4AAAAPAAAAAAAAAAAAAAAAAJgCAABkcnMv&#10;ZG93bnJldi54bWxQSwUGAAAAAAQABAD1AAAAigMAAAAA&#10;" strokecolor="#4a7ebb" strokeweight="3.5pt">
                  <v:textbox inset="0,0,0,0">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32</w:t>
                        </w:r>
                      </w:p>
                    </w:txbxContent>
                  </v:textbox>
                </v:oval>
                <v:oval id="Oval 4683" o:spid="_x0000_s2860" style="position:absolute;left:1467;top:717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6gcUA&#10;AADeAAAADwAAAGRycy9kb3ducmV2LnhtbESPQWsCMRSE74X+h/AKXopma13RrVGKIPRWtMXzc/Pc&#10;LG5eQpLq6q9vCgWPw8x8wyxWve3EmUJsHSt4GRUgiGunW24UfH9thjMQMSFr7ByTgitFWC0fHxZY&#10;aXfhLZ13qREZwrFCBSYlX0kZa0MW48h54uwdXbCYsgyN1AEvGW47OS6KqbTYcl4w6GltqD7tfqyC&#10;yeetLlt9uvrnw2TrX/c9BWOUGjz1728gEvXpHv5vf2gF43lZTuHvTr4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qBxQAAAN4AAAAPAAAAAAAAAAAAAAAAAJgCAABkcnMv&#10;ZG93bnJldi54bWxQSwUGAAAAAAQABAD1AAAAigMAAAAA&#10;" strokecolor="#4a7ebb" strokeweight="3.5pt">
                  <v:textbox inset="0,0,0,0">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34</w:t>
                        </w:r>
                      </w:p>
                    </w:txbxContent>
                  </v:textbox>
                </v:oval>
                <v:oval id="Oval 4684" o:spid="_x0000_s2861" style="position:absolute;left:1463;top:1045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YfGscA&#10;AADeAAAADwAAAGRycy9kb3ducmV2LnhtbESPT0sDMRTE74LfITzBi7RZa9c/66ZFBMFb6So9PzfP&#10;zbKbl5DEduunN4WCx2FmfsPU68mOYk8h9o4V3M4LEMSt0z13Cj4/3maPIGJC1jg6JgVHirBeXV7U&#10;WGl34C3tm9SJDOFYoQKTkq+kjK0hi3HuPHH2vl2wmLIMndQBDxluR7kointpsee8YNDTq6F2aH6s&#10;guXmty17PRz9zddy6+92EwVjlLq+ml6eQSSa0n/43H7XChZPZfkApzv5Cs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2HxrHAAAA3gAAAA8AAAAAAAAAAAAAAAAAmAIAAGRy&#10;cy9kb3ducmV2LnhtbFBLBQYAAAAABAAEAPUAAACMAwAAAAA=&#10;" strokecolor="#4a7ebb" strokeweight="3.5pt">
                  <v:textbox inset="0,0,0,0">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36</w:t>
                        </w:r>
                      </w:p>
                    </w:txbxContent>
                  </v:textbox>
                </v:oval>
                <v:oval id="Oval 4685" o:spid="_x0000_s2862" style="position:absolute;left:2786;top:919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LaMMA&#10;AADeAAAADwAAAGRycy9kb3ducmV2LnhtbERPy2oCMRTdC/5DuAU3UjM+prRToxSh4E584Pp2cjsZ&#10;nNyEJNWxX28WhS4P571c97YTVwqxdaxgOilAENdOt9woOB0/n19BxISssXNMCu4UYb0aDpZYaXfj&#10;PV0PqRE5hGOFCkxKvpIy1oYsxonzxJn7dsFiyjA0Uge85XDbyVlRvEiLLecGg542hurL4ccqWOx+&#10;67LVl7sffy32fn7uKRij1Oip/3gHkahP/+I/91YrmL2VZd6b7+Qr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mLaMMAAADeAAAADwAAAAAAAAAAAAAAAACYAgAAZHJzL2Rv&#10;d25yZXYueG1sUEsFBgAAAAAEAAQA9QAAAIgDAAAAAA==&#10;" strokecolor="#4a7ebb" strokeweight="3.5pt">
                  <v:textbox inset="0,0,0,0">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35</w:t>
                        </w:r>
                      </w:p>
                    </w:txbxContent>
                  </v:textbox>
                </v:oval>
                <v:oval id="Oval 3556" o:spid="_x0000_s2863" style="position:absolute;left:6406;top:590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Uu88UA&#10;AADeAAAADwAAAGRycy9kb3ducmV2LnhtbESPQWsCMRSE74X+h/AKXopma13RrVGKIPRWtMXzc/Pc&#10;LG5eQpLq6q9vCgWPw8x8wyxWve3EmUJsHSt4GRUgiGunW24UfH9thjMQMSFr7ByTgitFWC0fHxZY&#10;aXfhLZ13qREZwrFCBSYlX0kZa0MW48h54uwdXbCYsgyN1AEvGW47OS6KqbTYcl4w6GltqD7tfqyC&#10;yeetLlt9uvrnw2TrX/c9BWOUGjz1728gEvXpHv5vf2gF43lZzuHvTr4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ZS7zxQAAAN4AAAAPAAAAAAAAAAAAAAAAAJgCAABkcnMv&#10;ZG93bnJldi54bWxQSwUGAAAAAAQABAD1AAAAigMAAAAA&#10;" strokecolor="#4a7ebb" strokeweight="3.5pt">
                  <v:textbox inset="0,0,0,0">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41</w:t>
                        </w:r>
                      </w:p>
                    </w:txbxContent>
                  </v:textbox>
                </v:oval>
                <v:oval id="Oval 4687" o:spid="_x0000_s2864" style="position:absolute;left:6501;top:769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NN08QA&#10;AADeAAAADwAAAGRycy9kb3ducmV2LnhtbESPy2oCMRSG90LfIZxCN6KZWhU7NUopCN2JF1wfJ6eT&#10;wclJSFIdfXqzEFz+/De++bKzrThTiI1jBe/DAgRx5XTDtYL9bjWYgYgJWWPrmBRcKcJy8dKbY6nd&#10;hTd03qZa5BGOJSowKflSylgZshiHzhNn788FiynLUEsd8JLHbStHRTGVFhvODwY9/RiqTtt/q2C8&#10;vlWTRp+uvn8cb/zHoaNgjFJvr933F4hEXXqGH+1frWD0OZlmgIyTUU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zTdPEAAAA3gAAAA8AAAAAAAAAAAAAAAAAmAIAAGRycy9k&#10;b3ducmV2LnhtbFBLBQYAAAAABAAEAPUAAACJAwAAAAA=&#10;" strokecolor="#4a7ebb" strokeweight="3.5pt">
                  <v:textbox inset="0,0,0,0">
                    <w:txbxContent>
                      <w:p w:rsidR="00862F6C" w:rsidRDefault="00862F6C" w:rsidP="00C8349F">
                        <w:pPr>
                          <w:jc w:val="center"/>
                          <w:rPr>
                            <w:rFonts w:ascii="Times New Roman" w:hAnsi="Times New Roman" w:cs="Times New Roman"/>
                            <w:b/>
                            <w:szCs w:val="20"/>
                          </w:rPr>
                        </w:pPr>
                        <w:r>
                          <w:rPr>
                            <w:rFonts w:ascii="Times New Roman" w:hAnsi="Times New Roman" w:cs="Times New Roman"/>
                            <w:b/>
                            <w:szCs w:val="20"/>
                          </w:rPr>
                          <w:t>42</w:t>
                        </w:r>
                      </w:p>
                      <w:p w:rsidR="00862F6C" w:rsidRPr="00A87CE9" w:rsidRDefault="00862F6C" w:rsidP="00C8349F">
                        <w:pPr>
                          <w:jc w:val="center"/>
                          <w:rPr>
                            <w:rFonts w:ascii="Times New Roman" w:hAnsi="Times New Roman" w:cs="Times New Roman"/>
                            <w:b/>
                            <w:szCs w:val="20"/>
                          </w:rPr>
                        </w:pPr>
                        <w:r w:rsidRPr="00AC5BD7">
                          <w:rPr>
                            <w:rFonts w:ascii="Times New Roman" w:hAnsi="Times New Roman" w:cs="Times New Roman"/>
                            <w:b/>
                            <w:noProof/>
                            <w:szCs w:val="20"/>
                            <w:lang w:val="sv-SE" w:eastAsia="sv-SE"/>
                          </w:rPr>
                          <w:drawing>
                            <wp:inline distT="0" distB="0" distL="0" distR="0">
                              <wp:extent cx="200025" cy="138430"/>
                              <wp:effectExtent l="0" t="0" r="9525" b="0"/>
                              <wp:docPr id="23140" name="Image 1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138430"/>
                                      </a:xfrm>
                                      <a:prstGeom prst="rect">
                                        <a:avLst/>
                                      </a:prstGeom>
                                      <a:noFill/>
                                      <a:ln>
                                        <a:noFill/>
                                      </a:ln>
                                    </pic:spPr>
                                  </pic:pic>
                                </a:graphicData>
                              </a:graphic>
                            </wp:inline>
                          </w:drawing>
                        </w:r>
                      </w:p>
                    </w:txbxContent>
                  </v:textbox>
                </v:oval>
                <v:oval id="Oval 4688" o:spid="_x0000_s2865" style="position:absolute;left:6600;top:930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oSMUA&#10;AADeAAAADwAAAGRycy9kb3ducmV2LnhtbESPQWsCMRSE70L/Q3gFL6JZrUq7GqUIQm9FK56fm+dm&#10;cfMSklRXf31TKPQ4zMw3zHLd2VZcKcTGsYLxqABBXDndcK3g8LUdvoKICVlj65gU3CnCevXUW2Kp&#10;3Y13dN2nWmQIxxIVmJR8KWWsDFmMI+eJs3d2wWLKMtRSB7xluG3lpCjm0mLDecGgp42h6rL/tgqm&#10;n49q1ujL3Q9O051/OXYUjFGq/9y9L0Ak6tJ/+K/9oRVM3mbzMfzeyVd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f+hIxQAAAN4AAAAPAAAAAAAAAAAAAAAAAJgCAABkcnMv&#10;ZG93bnJldi54bWxQSwUGAAAAAAQABAD1AAAAigMAAAAA&#10;" strokecolor="#4a7ebb" strokeweight="3.5pt">
                  <v:textbox inset="0,0,0,0">
                    <w:txbxContent>
                      <w:p w:rsidR="00862F6C" w:rsidRDefault="00862F6C" w:rsidP="00C8349F">
                        <w:pPr>
                          <w:jc w:val="center"/>
                          <w:rPr>
                            <w:rFonts w:ascii="Times New Roman" w:hAnsi="Times New Roman" w:cs="Times New Roman"/>
                            <w:b/>
                            <w:szCs w:val="20"/>
                          </w:rPr>
                        </w:pPr>
                        <w:r>
                          <w:rPr>
                            <w:rFonts w:ascii="Times New Roman" w:hAnsi="Times New Roman" w:cs="Times New Roman"/>
                            <w:b/>
                            <w:szCs w:val="20"/>
                          </w:rPr>
                          <w:t>44</w:t>
                        </w:r>
                      </w:p>
                      <w:p w:rsidR="00862F6C" w:rsidRPr="00A87CE9" w:rsidRDefault="00862F6C" w:rsidP="00C8349F">
                        <w:pPr>
                          <w:jc w:val="center"/>
                          <w:rPr>
                            <w:rFonts w:ascii="Times New Roman" w:hAnsi="Times New Roman" w:cs="Times New Roman"/>
                            <w:b/>
                            <w:szCs w:val="20"/>
                          </w:rPr>
                        </w:pPr>
                        <w:r w:rsidRPr="00AC5BD7">
                          <w:rPr>
                            <w:rFonts w:ascii="Times New Roman" w:hAnsi="Times New Roman" w:cs="Times New Roman"/>
                            <w:b/>
                            <w:noProof/>
                            <w:szCs w:val="20"/>
                            <w:lang w:val="sv-SE" w:eastAsia="sv-SE"/>
                          </w:rPr>
                          <w:drawing>
                            <wp:inline distT="0" distB="0" distL="0" distR="0">
                              <wp:extent cx="200025" cy="138430"/>
                              <wp:effectExtent l="0" t="0" r="9525" b="0"/>
                              <wp:docPr id="23176" name="Image 1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138430"/>
                                      </a:xfrm>
                                      <a:prstGeom prst="rect">
                                        <a:avLst/>
                                      </a:prstGeom>
                                      <a:noFill/>
                                      <a:ln>
                                        <a:noFill/>
                                      </a:ln>
                                    </pic:spPr>
                                  </pic:pic>
                                </a:graphicData>
                              </a:graphic>
                            </wp:inline>
                          </w:drawing>
                        </w:r>
                      </w:p>
                    </w:txbxContent>
                  </v:textbox>
                </v:oval>
                <v:oval id="Oval 4689" o:spid="_x0000_s2866" style="position:absolute;left:6612;top:11447;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12P8UA&#10;AADeAAAADwAAAGRycy9kb3ducmV2LnhtbESPQWsCMRSE74X+h/AKXopmu1XRrVGKIPRWtMXzc/Pc&#10;LG5eQpLq6q9vCgWPw8x8wyxWve3EmUJsHSt4GRUgiGunW24UfH9thjMQMSFr7ByTgitFWC0fHxZY&#10;aXfhLZ13qREZwrFCBSYlX0kZa0MW48h54uwdXbCYsgyN1AEvGW47WRbFVFpsOS8Y9LQ2VJ92P1bB&#10;+PNWT1p9uvrnw3jrX/c9BWOUGjz1728gEvXpHv5vf2gF5XwyLeHvTr4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XY/xQAAAN4AAAAPAAAAAAAAAAAAAAAAAJgCAABkcnMv&#10;ZG93bnJldi54bWxQSwUGAAAAAAQABAD1AAAAigMAAAAA&#10;" strokecolor="#4a7ebb" strokeweight="3.5pt">
                  <v:textbox inset="0,0,0,0">
                    <w:txbxContent>
                      <w:p w:rsidR="00862F6C" w:rsidRDefault="00862F6C" w:rsidP="00C8349F">
                        <w:pPr>
                          <w:jc w:val="center"/>
                          <w:rPr>
                            <w:rFonts w:ascii="Times New Roman" w:hAnsi="Times New Roman" w:cs="Times New Roman"/>
                            <w:b/>
                            <w:szCs w:val="20"/>
                          </w:rPr>
                        </w:pPr>
                        <w:r>
                          <w:rPr>
                            <w:rFonts w:ascii="Times New Roman" w:hAnsi="Times New Roman" w:cs="Times New Roman"/>
                            <w:b/>
                            <w:szCs w:val="20"/>
                          </w:rPr>
                          <w:t>46</w:t>
                        </w:r>
                      </w:p>
                      <w:p w:rsidR="00862F6C" w:rsidRPr="00A87CE9" w:rsidRDefault="00862F6C" w:rsidP="00C8349F">
                        <w:pPr>
                          <w:jc w:val="center"/>
                          <w:rPr>
                            <w:rFonts w:ascii="Times New Roman" w:hAnsi="Times New Roman" w:cs="Times New Roman"/>
                            <w:b/>
                            <w:szCs w:val="20"/>
                          </w:rPr>
                        </w:pPr>
                        <w:r w:rsidRPr="00AC5BD7">
                          <w:rPr>
                            <w:rFonts w:ascii="Times New Roman" w:hAnsi="Times New Roman" w:cs="Times New Roman"/>
                            <w:b/>
                            <w:noProof/>
                            <w:szCs w:val="20"/>
                            <w:lang w:val="sv-SE" w:eastAsia="sv-SE"/>
                          </w:rPr>
                          <w:drawing>
                            <wp:inline distT="0" distB="0" distL="0" distR="0">
                              <wp:extent cx="200025" cy="138430"/>
                              <wp:effectExtent l="0" t="0" r="9525" b="0"/>
                              <wp:docPr id="23212" name="Image 1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138430"/>
                                      </a:xfrm>
                                      <a:prstGeom prst="rect">
                                        <a:avLst/>
                                      </a:prstGeom>
                                      <a:noFill/>
                                      <a:ln>
                                        <a:noFill/>
                                      </a:ln>
                                    </pic:spPr>
                                  </pic:pic>
                                </a:graphicData>
                              </a:graphic>
                            </wp:inline>
                          </w:drawing>
                        </w:r>
                      </w:p>
                    </w:txbxContent>
                  </v:textbox>
                </v:oval>
                <v:oval id="Oval 4690" o:spid="_x0000_s2867" style="position:absolute;left:6577;top:1343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TpMUA&#10;AADeAAAADwAAAGRycy9kb3ducmV2LnhtbESPT2sCMRTE7wW/Q3hCL6Vm/YuuRpFCwVvRiufXzXOz&#10;uHkJSaqrn74pFHocZuY3zGrT2VZcKcTGsYLhoABBXDndcK3g+Pn+OgcRE7LG1jEpuFOEzbr3tMJS&#10;uxvv6XpItcgQjiUqMCn5UspYGbIYB84TZ+/sgsWUZailDnjLcNvKUVHMpMWG84JBT2+Gqsvh2yqY&#10;fDyqaaMvd//yNdn78amjYIxSz/1uuwSRqEv/4b/2TisYLaazMfzeyV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4dOkxQAAAN4AAAAPAAAAAAAAAAAAAAAAAJgCAABkcnMv&#10;ZG93bnJldi54bWxQSwUGAAAAAAQABAD1AAAAigMAAAAA&#10;" strokecolor="#4a7ebb" strokeweight="3.5pt">
                  <v:textbox inset="0,0,0,0">
                    <w:txbxContent>
                      <w:p w:rsidR="00862F6C" w:rsidRDefault="00862F6C" w:rsidP="00C8349F">
                        <w:pPr>
                          <w:jc w:val="center"/>
                          <w:rPr>
                            <w:rFonts w:ascii="Times New Roman" w:hAnsi="Times New Roman" w:cs="Times New Roman"/>
                            <w:b/>
                            <w:szCs w:val="20"/>
                          </w:rPr>
                        </w:pPr>
                        <w:r>
                          <w:rPr>
                            <w:rFonts w:ascii="Times New Roman" w:hAnsi="Times New Roman" w:cs="Times New Roman"/>
                            <w:b/>
                            <w:szCs w:val="20"/>
                          </w:rPr>
                          <w:t>48</w:t>
                        </w:r>
                      </w:p>
                      <w:p w:rsidR="00862F6C" w:rsidRPr="00A87CE9" w:rsidRDefault="00862F6C" w:rsidP="00C8349F">
                        <w:pPr>
                          <w:jc w:val="center"/>
                          <w:rPr>
                            <w:rFonts w:ascii="Times New Roman" w:hAnsi="Times New Roman" w:cs="Times New Roman"/>
                            <w:b/>
                            <w:szCs w:val="20"/>
                          </w:rPr>
                        </w:pPr>
                        <w:r w:rsidRPr="00AC5BD7">
                          <w:rPr>
                            <w:rFonts w:ascii="Times New Roman" w:hAnsi="Times New Roman" w:cs="Times New Roman"/>
                            <w:b/>
                            <w:noProof/>
                            <w:szCs w:val="20"/>
                            <w:lang w:val="sv-SE" w:eastAsia="sv-SE"/>
                          </w:rPr>
                          <w:drawing>
                            <wp:inline distT="0" distB="0" distL="0" distR="0">
                              <wp:extent cx="200025" cy="138430"/>
                              <wp:effectExtent l="0" t="0" r="9525" b="0"/>
                              <wp:docPr id="23248" name="Image 1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138430"/>
                                      </a:xfrm>
                                      <a:prstGeom prst="rect">
                                        <a:avLst/>
                                      </a:prstGeom>
                                      <a:noFill/>
                                      <a:ln>
                                        <a:noFill/>
                                      </a:ln>
                                    </pic:spPr>
                                  </pic:pic>
                                </a:graphicData>
                              </a:graphic>
                            </wp:inline>
                          </w:drawing>
                        </w:r>
                      </w:p>
                    </w:txbxContent>
                  </v:textbox>
                </v:oval>
                <v:oval id="Oval 4691" o:spid="_x0000_s2868" style="position:absolute;left:1599;top:12514;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hL0MUA&#10;AADeAAAADwAAAGRycy9kb3ducmV2LnhtbESPQWsCMRSE74X+h/AKXopma1fRrVGKIPRWtMXzc/Pc&#10;LG5eQpLq6q9vCgWPw8x8wyxWve3EmUJsHSt4GRUgiGunW24UfH9thjMQMSFr7ByTgitFWC0fHxZY&#10;aXfhLZ13qREZwrFCBSYlX0kZa0MW48h54uwdXbCYsgyN1AEvGW47OS6KqbTYcl4w6GltqD7tfqyC&#10;8vNWT1p9uvrnQ7n1r/uegjFKDZ769zcQifp0D/+3P7SC8XwyLeHvTr4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CEvQxQAAAN4AAAAPAAAAAAAAAAAAAAAAAJgCAABkcnMv&#10;ZG93bnJldi54bWxQSwUGAAAAAAQABAD1AAAAigMAAAAA&#10;" strokecolor="#4a7ebb" strokeweight="3.5pt">
                  <v:textbox inset="0,0,0,0">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38</w:t>
                        </w:r>
                      </w:p>
                    </w:txbxContent>
                  </v:textbox>
                </v:oval>
                <v:oval id="Oval 4692" o:spid="_x0000_s2869" style="position:absolute;left:1531;top:14067;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TuS8UA&#10;AADeAAAADwAAAGRycy9kb3ducmV2LnhtbESPQWsCMRSE74X+h/AKXopma13RrVGKIPRWtMXzc/Pc&#10;LG5eQpLq6q9vCgWPw8x8wyxWve3EmUJsHSt4GRUgiGunW24UfH9thjMQMSFr7ByTgitFWC0fHxZY&#10;aXfhLZ13qREZwrFCBSYlX0kZa0MW48h54uwdXbCYsgyN1AEvGW47OS6KqbTYcl4w6GltqD7tfqyC&#10;yeetLlt9uvrnw2TrX/c9BWOUGjz1728gEvXpHv5vf2gF43k5LeHvTr4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O5LxQAAAN4AAAAPAAAAAAAAAAAAAAAAAJgCAABkcnMv&#10;ZG93bnJldi54bWxQSwUGAAAAAAQABAD1AAAAigMAAAAA&#10;" strokecolor="#4a7ebb" strokeweight="3.5pt">
                  <v:textbox inset="0,0,0,0">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40</w:t>
                        </w:r>
                      </w:p>
                    </w:txbxContent>
                  </v:textbox>
                </v:oval>
              </v:group>
            </w:pict>
          </mc:Fallback>
        </mc:AlternateContent>
      </w:r>
    </w:p>
    <w:p w:rsidR="00313734" w:rsidRPr="00902EBC" w:rsidRDefault="00313734" w:rsidP="00313734">
      <w:pPr>
        <w:rPr>
          <w:szCs w:val="20"/>
        </w:rPr>
      </w:pPr>
    </w:p>
    <w:p w:rsidR="00313734" w:rsidRPr="00902EBC" w:rsidRDefault="00313734" w:rsidP="00313734">
      <w:pPr>
        <w:rPr>
          <w:szCs w:val="20"/>
        </w:rPr>
      </w:pPr>
    </w:p>
    <w:p w:rsidR="00313734" w:rsidRPr="00902EBC" w:rsidRDefault="00313734" w:rsidP="00313734">
      <w:pPr>
        <w:rPr>
          <w:szCs w:val="20"/>
        </w:rPr>
      </w:pPr>
    </w:p>
    <w:p w:rsidR="00313734" w:rsidRPr="00902EBC" w:rsidRDefault="00313734" w:rsidP="00313734">
      <w:pPr>
        <w:rPr>
          <w:szCs w:val="20"/>
        </w:rPr>
      </w:pPr>
    </w:p>
    <w:p w:rsidR="00313734" w:rsidRPr="00902EBC" w:rsidRDefault="00313734">
      <w:pPr>
        <w:rPr>
          <w:szCs w:val="20"/>
        </w:rPr>
      </w:pPr>
    </w:p>
    <w:p w:rsidR="00313734" w:rsidRPr="00902EBC" w:rsidRDefault="00313734">
      <w:pPr>
        <w:rPr>
          <w:szCs w:val="20"/>
        </w:rPr>
      </w:pPr>
    </w:p>
    <w:p w:rsidR="00313734" w:rsidRPr="00902EBC" w:rsidRDefault="00313734">
      <w:pPr>
        <w:rPr>
          <w:szCs w:val="20"/>
        </w:rPr>
      </w:pPr>
    </w:p>
    <w:p w:rsidR="00313734" w:rsidRPr="00902EBC" w:rsidRDefault="00313734" w:rsidP="00313734">
      <w:pPr>
        <w:ind w:left="708"/>
        <w:rPr>
          <w:szCs w:val="20"/>
        </w:rPr>
      </w:pPr>
    </w:p>
    <w:p w:rsidR="00313734" w:rsidRPr="00902EBC" w:rsidRDefault="00313734" w:rsidP="00313734">
      <w:pPr>
        <w:ind w:left="708"/>
        <w:rPr>
          <w:szCs w:val="20"/>
        </w:rPr>
      </w:pPr>
    </w:p>
    <w:p w:rsidR="00313734" w:rsidRPr="00902EBC" w:rsidRDefault="00313734">
      <w:pPr>
        <w:rPr>
          <w:szCs w:val="20"/>
        </w:rPr>
      </w:pPr>
    </w:p>
    <w:p w:rsidR="00313734" w:rsidRPr="00902EBC" w:rsidRDefault="00313734">
      <w:pPr>
        <w:rPr>
          <w:szCs w:val="20"/>
        </w:rPr>
      </w:pPr>
    </w:p>
    <w:p w:rsidR="00313734" w:rsidRPr="00902EBC" w:rsidRDefault="00313734">
      <w:pPr>
        <w:rPr>
          <w:szCs w:val="20"/>
        </w:rPr>
      </w:pPr>
    </w:p>
    <w:p w:rsidR="00313734" w:rsidRPr="00902EBC" w:rsidRDefault="00313734">
      <w:pPr>
        <w:rPr>
          <w:szCs w:val="20"/>
        </w:rPr>
      </w:pPr>
    </w:p>
    <w:p w:rsidR="00313734" w:rsidRPr="00902EBC" w:rsidRDefault="00313734">
      <w:pPr>
        <w:rPr>
          <w:szCs w:val="20"/>
        </w:rPr>
      </w:pPr>
    </w:p>
    <w:p w:rsidR="00313734" w:rsidRPr="00902EBC" w:rsidRDefault="00313734">
      <w:pPr>
        <w:rPr>
          <w:szCs w:val="20"/>
        </w:rPr>
      </w:pPr>
    </w:p>
    <w:p w:rsidR="00313734" w:rsidRPr="00902EBC" w:rsidRDefault="00313734">
      <w:pPr>
        <w:rPr>
          <w:szCs w:val="20"/>
        </w:rPr>
      </w:pPr>
    </w:p>
    <w:p w:rsidR="00313734" w:rsidRPr="00902EBC" w:rsidRDefault="00313734">
      <w:pPr>
        <w:rPr>
          <w:szCs w:val="20"/>
        </w:rPr>
      </w:pPr>
    </w:p>
    <w:p w:rsidR="00313734" w:rsidRPr="00902EBC" w:rsidRDefault="00313734">
      <w:pPr>
        <w:rPr>
          <w:szCs w:val="20"/>
        </w:rPr>
      </w:pPr>
    </w:p>
    <w:p w:rsidR="001929FD" w:rsidRPr="00902EBC" w:rsidRDefault="001929FD" w:rsidP="004C3D94">
      <w:pPr>
        <w:spacing w:before="120"/>
        <w:ind w:left="170"/>
        <w:jc w:val="center"/>
        <w:rPr>
          <w:szCs w:val="20"/>
        </w:rPr>
      </w:pPr>
    </w:p>
    <w:p w:rsidR="001929FD" w:rsidRPr="00902EBC" w:rsidRDefault="001929FD" w:rsidP="004C3D94">
      <w:pPr>
        <w:spacing w:before="120"/>
        <w:ind w:left="170"/>
        <w:jc w:val="center"/>
        <w:rPr>
          <w:szCs w:val="20"/>
        </w:rPr>
      </w:pPr>
    </w:p>
    <w:p w:rsidR="001929FD" w:rsidRPr="00902EBC" w:rsidRDefault="001929FD" w:rsidP="004C3D94">
      <w:pPr>
        <w:spacing w:before="120"/>
        <w:ind w:left="170"/>
        <w:jc w:val="center"/>
        <w:rPr>
          <w:szCs w:val="20"/>
        </w:rPr>
      </w:pPr>
    </w:p>
    <w:p w:rsidR="001929FD" w:rsidRPr="00902EBC" w:rsidRDefault="001929FD" w:rsidP="004C3D94">
      <w:pPr>
        <w:spacing w:before="120"/>
        <w:ind w:left="170"/>
        <w:jc w:val="center"/>
        <w:rPr>
          <w:szCs w:val="20"/>
        </w:rPr>
      </w:pPr>
    </w:p>
    <w:p w:rsidR="001929FD" w:rsidRPr="00902EBC" w:rsidRDefault="001929FD" w:rsidP="00F2445E">
      <w:pPr>
        <w:tabs>
          <w:tab w:val="left" w:pos="9072"/>
        </w:tabs>
        <w:spacing w:before="120"/>
        <w:ind w:left="170"/>
        <w:rPr>
          <w:szCs w:val="20"/>
        </w:rPr>
      </w:pPr>
      <w:r w:rsidRPr="00902EBC">
        <w:rPr>
          <w:szCs w:val="20"/>
        </w:rPr>
        <w:br w:type="page"/>
      </w:r>
    </w:p>
    <w:p w:rsidR="001929FD" w:rsidRPr="00902EBC" w:rsidRDefault="0023450B" w:rsidP="001929FD">
      <w:pPr>
        <w:spacing w:before="120"/>
        <w:ind w:left="170"/>
        <w:rPr>
          <w:szCs w:val="20"/>
        </w:rPr>
      </w:pPr>
      <w:r>
        <w:rPr>
          <w:rFonts w:ascii="Calibri" w:eastAsia="Calibri" w:hAnsi="Calibri" w:cs="Times New Roman"/>
          <w:noProof/>
          <w:sz w:val="22"/>
          <w:szCs w:val="22"/>
          <w:lang w:val="sv-SE" w:eastAsia="sv-SE"/>
        </w:rPr>
        <w:lastRenderedPageBreak/>
        <mc:AlternateContent>
          <mc:Choice Requires="wpg">
            <w:drawing>
              <wp:anchor distT="0" distB="0" distL="114300" distR="114300" simplePos="0" relativeHeight="273969664" behindDoc="0" locked="0" layoutInCell="1" allowOverlap="1">
                <wp:simplePos x="0" y="0"/>
                <wp:positionH relativeFrom="column">
                  <wp:posOffset>-490855</wp:posOffset>
                </wp:positionH>
                <wp:positionV relativeFrom="paragraph">
                  <wp:posOffset>81915</wp:posOffset>
                </wp:positionV>
                <wp:extent cx="6739890" cy="9843135"/>
                <wp:effectExtent l="0" t="19050" r="22860" b="24765"/>
                <wp:wrapNone/>
                <wp:docPr id="29290" name="Group 4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39890" cy="9843135"/>
                          <a:chOff x="645" y="554"/>
                          <a:chExt cx="10614" cy="15501"/>
                        </a:xfrm>
                      </wpg:grpSpPr>
                      <wps:wsp>
                        <wps:cNvPr id="29291" name="Text Box 3513"/>
                        <wps:cNvSpPr txBox="1">
                          <a:spLocks noChangeArrowheads="1"/>
                        </wps:cNvSpPr>
                        <wps:spPr bwMode="auto">
                          <a:xfrm>
                            <a:off x="7328" y="4715"/>
                            <a:ext cx="2529"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4A7EBB"/>
                                </a:solidFill>
                                <a:miter lim="800000"/>
                                <a:headEnd/>
                                <a:tailEnd/>
                              </a14:hiddenLine>
                            </a:ext>
                          </a:extLst>
                        </wps:spPr>
                        <wps:txbx>
                          <w:txbxContent>
                            <w:p w:rsidR="00862F6C" w:rsidRDefault="00862F6C" w:rsidP="00377878">
                              <w:r>
                                <w:t>LT600 value &gt; LT600min</w:t>
                              </w:r>
                            </w:p>
                          </w:txbxContent>
                        </wps:txbx>
                        <wps:bodyPr rot="0" vert="horz" wrap="square" lIns="0" tIns="0" rIns="0" bIns="0" anchor="t" anchorCtr="0" upright="1">
                          <a:noAutofit/>
                        </wps:bodyPr>
                      </wps:wsp>
                      <wps:wsp>
                        <wps:cNvPr id="29292" name="AutoShape 8758"/>
                        <wps:cNvCnPr>
                          <a:cxnSpLocks noChangeShapeType="1"/>
                        </wps:cNvCnPr>
                        <wps:spPr bwMode="auto">
                          <a:xfrm>
                            <a:off x="1273" y="3162"/>
                            <a:ext cx="39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293" name="AutoShape 8766"/>
                        <wps:cNvCnPr>
                          <a:cxnSpLocks noChangeShapeType="1"/>
                        </wps:cNvCnPr>
                        <wps:spPr bwMode="auto">
                          <a:xfrm>
                            <a:off x="4413" y="964"/>
                            <a:ext cx="0" cy="221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294" name="AutoShape 8769"/>
                        <wps:cNvCnPr>
                          <a:cxnSpLocks noChangeShapeType="1"/>
                        </wps:cNvCnPr>
                        <wps:spPr bwMode="auto">
                          <a:xfrm>
                            <a:off x="11254" y="879"/>
                            <a:ext cx="0" cy="142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295" name="AutoShape 8770"/>
                        <wps:cNvCnPr>
                          <a:cxnSpLocks noChangeShapeType="1"/>
                        </wps:cNvCnPr>
                        <wps:spPr bwMode="auto">
                          <a:xfrm flipV="1">
                            <a:off x="5250" y="881"/>
                            <a:ext cx="6009"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296" name="AutoShape 8786"/>
                        <wps:cNvCnPr>
                          <a:cxnSpLocks noChangeShapeType="1"/>
                        </wps:cNvCnPr>
                        <wps:spPr bwMode="auto">
                          <a:xfrm>
                            <a:off x="2617" y="887"/>
                            <a:ext cx="1020"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29297" name="Group 8879"/>
                        <wpg:cNvGrpSpPr>
                          <a:grpSpLocks/>
                        </wpg:cNvGrpSpPr>
                        <wpg:grpSpPr bwMode="auto">
                          <a:xfrm>
                            <a:off x="2225" y="599"/>
                            <a:ext cx="595" cy="580"/>
                            <a:chOff x="2109" y="3597"/>
                            <a:chExt cx="595" cy="580"/>
                          </a:xfrm>
                        </wpg:grpSpPr>
                        <wps:wsp>
                          <wps:cNvPr id="29298" name="Oval 8880"/>
                          <wps:cNvSpPr>
                            <a:spLocks noChangeArrowheads="1"/>
                          </wps:cNvSpPr>
                          <wps:spPr bwMode="auto">
                            <a:xfrm>
                              <a:off x="2109" y="3630"/>
                              <a:ext cx="595" cy="547"/>
                            </a:xfrm>
                            <a:prstGeom prst="ellipse">
                              <a:avLst/>
                            </a:prstGeom>
                            <a:solidFill>
                              <a:srgbClr val="FFFFFF"/>
                            </a:solidFill>
                            <a:ln w="1270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29299" name="Text Box 8881"/>
                          <wps:cNvSpPr txBox="1">
                            <a:spLocks noChangeArrowheads="1"/>
                          </wps:cNvSpPr>
                          <wps:spPr bwMode="auto">
                            <a:xfrm>
                              <a:off x="2189" y="3597"/>
                              <a:ext cx="470"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44450">
                                  <a:solidFill>
                                    <a:srgbClr val="4A7EBB"/>
                                  </a:solidFill>
                                  <a:miter lim="800000"/>
                                  <a:headEnd/>
                                  <a:tailEnd/>
                                </a14:hiddenLine>
                              </a:ext>
                            </a:extLst>
                          </wps:spPr>
                          <wps:txbx>
                            <w:txbxContent>
                              <w:p w:rsidR="00862F6C" w:rsidRPr="0071496C" w:rsidRDefault="00862F6C" w:rsidP="00117E48">
                                <w:pPr>
                                  <w:rPr>
                                    <w:rFonts w:asciiTheme="majorHAnsi" w:hAnsiTheme="majorHAnsi" w:cstheme="majorHAnsi"/>
                                    <w:lang w:val="fr-FR"/>
                                  </w:rPr>
                                </w:pPr>
                                <w:r>
                                  <w:rPr>
                                    <w:rFonts w:asciiTheme="majorHAnsi" w:hAnsiTheme="majorHAnsi" w:cstheme="majorHAnsi"/>
                                    <w:lang w:val="fr-FR"/>
                                  </w:rPr>
                                  <w:t>C</w:t>
                                </w:r>
                              </w:p>
                            </w:txbxContent>
                          </wps:txbx>
                          <wps:bodyPr rot="0" vert="horz" wrap="square" lIns="91440" tIns="91440" rIns="91440" bIns="91440" anchor="t" anchorCtr="0" upright="1">
                            <a:noAutofit/>
                          </wps:bodyPr>
                        </wps:wsp>
                      </wpg:grpSp>
                      <wps:wsp>
                        <wps:cNvPr id="29300" name="Rectangle 8883"/>
                        <wps:cNvSpPr>
                          <a:spLocks noChangeArrowheads="1"/>
                        </wps:cNvSpPr>
                        <wps:spPr bwMode="auto">
                          <a:xfrm>
                            <a:off x="3772" y="614"/>
                            <a:ext cx="1286" cy="554"/>
                          </a:xfrm>
                          <a:prstGeom prst="rect">
                            <a:avLst/>
                          </a:prstGeom>
                          <a:solidFill>
                            <a:srgbClr val="FFFFFF"/>
                          </a:solidFill>
                          <a:ln w="9525">
                            <a:solidFill>
                              <a:srgbClr val="000000"/>
                            </a:solidFill>
                            <a:miter lim="800000"/>
                            <a:headEnd/>
                            <a:tailEnd/>
                          </a:ln>
                        </wps:spPr>
                        <wps:txbx>
                          <w:txbxContent>
                            <w:p w:rsidR="00862F6C" w:rsidRPr="00EA644B" w:rsidRDefault="00862F6C" w:rsidP="004C6376">
                              <w:pPr>
                                <w:spacing w:before="80"/>
                                <w:jc w:val="center"/>
                                <w:rPr>
                                  <w:rFonts w:asciiTheme="majorHAnsi" w:hAnsiTheme="majorHAnsi" w:cstheme="majorHAnsi"/>
                                  <w:sz w:val="18"/>
                                  <w:szCs w:val="18"/>
                                  <w:lang w:val="fr-FR"/>
                                </w:rPr>
                              </w:pPr>
                              <w:r>
                                <w:rPr>
                                  <w:rFonts w:asciiTheme="majorHAnsi" w:hAnsiTheme="majorHAnsi" w:cstheme="majorHAnsi"/>
                                  <w:sz w:val="18"/>
                                  <w:szCs w:val="18"/>
                                  <w:lang w:val="fr-FR"/>
                                </w:rPr>
                                <w:t>stop</w:t>
                              </w:r>
                            </w:p>
                          </w:txbxContent>
                        </wps:txbx>
                        <wps:bodyPr rot="0" vert="horz" wrap="square" lIns="91440" tIns="45720" rIns="91440" bIns="45720" anchor="t" anchorCtr="0" upright="1">
                          <a:noAutofit/>
                        </wps:bodyPr>
                      </wps:wsp>
                      <wps:wsp>
                        <wps:cNvPr id="29301" name="Text Box 8762"/>
                        <wps:cNvSpPr txBox="1">
                          <a:spLocks noChangeArrowheads="1"/>
                        </wps:cNvSpPr>
                        <wps:spPr bwMode="auto">
                          <a:xfrm>
                            <a:off x="4415" y="3292"/>
                            <a:ext cx="819" cy="3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AE0F09" w:rsidRDefault="00862F6C" w:rsidP="00924C84">
                              <w:pPr>
                                <w:rPr>
                                  <w:rFonts w:asciiTheme="majorHAnsi" w:hAnsiTheme="majorHAnsi" w:cstheme="majorHAnsi"/>
                                  <w:sz w:val="18"/>
                                  <w:szCs w:val="18"/>
                                  <w:lang w:val="fr-FR"/>
                                </w:rPr>
                              </w:pPr>
                              <w:r>
                                <w:rPr>
                                  <w:rFonts w:asciiTheme="majorHAnsi" w:hAnsiTheme="majorHAnsi" w:cstheme="majorHAnsi"/>
                                  <w:sz w:val="18"/>
                                  <w:szCs w:val="18"/>
                                  <w:lang w:val="fr-FR"/>
                                </w:rPr>
                                <w:t xml:space="preserve"> Dewar</w:t>
                              </w:r>
                            </w:p>
                          </w:txbxContent>
                        </wps:txbx>
                        <wps:bodyPr rot="0" vert="horz" wrap="square" lIns="91440" tIns="45720" rIns="91440" bIns="45720" anchor="t" anchorCtr="0" upright="1">
                          <a:noAutofit/>
                        </wps:bodyPr>
                      </wps:wsp>
                      <wps:wsp>
                        <wps:cNvPr id="29302" name="Text Box 8750"/>
                        <wps:cNvSpPr txBox="1">
                          <a:spLocks noChangeArrowheads="1"/>
                        </wps:cNvSpPr>
                        <wps:spPr bwMode="auto">
                          <a:xfrm>
                            <a:off x="1244" y="3236"/>
                            <a:ext cx="1134" cy="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924C84">
                              <w:pPr>
                                <w:rPr>
                                  <w:rFonts w:asciiTheme="majorHAnsi" w:hAnsiTheme="majorHAnsi" w:cstheme="majorHAnsi"/>
                                  <w:sz w:val="18"/>
                                  <w:szCs w:val="18"/>
                                </w:rPr>
                              </w:pPr>
                              <w:r>
                                <w:rPr>
                                  <w:rFonts w:asciiTheme="majorHAnsi" w:hAnsiTheme="majorHAnsi" w:cstheme="majorHAnsi"/>
                                  <w:sz w:val="18"/>
                                  <w:szCs w:val="18"/>
                                </w:rPr>
                                <w:t>Liquefier</w:t>
                              </w:r>
                              <w:r w:rsidRPr="008A5886">
                                <w:rPr>
                                  <w:rFonts w:asciiTheme="majorHAnsi" w:hAnsiTheme="majorHAnsi" w:cstheme="majorHAnsi"/>
                                  <w:sz w:val="18"/>
                                  <w:szCs w:val="18"/>
                                </w:rPr>
                                <w:t xml:space="preserve"> </w:t>
                              </w:r>
                            </w:p>
                          </w:txbxContent>
                        </wps:txbx>
                        <wps:bodyPr rot="0" vert="horz" wrap="square" lIns="91440" tIns="45720" rIns="91440" bIns="45720" anchor="t" anchorCtr="0" upright="1">
                          <a:noAutofit/>
                        </wps:bodyPr>
                      </wps:wsp>
                      <wpg:grpSp>
                        <wpg:cNvPr id="29303" name="Group 10386"/>
                        <wpg:cNvGrpSpPr>
                          <a:grpSpLocks/>
                        </wpg:cNvGrpSpPr>
                        <wpg:grpSpPr bwMode="auto">
                          <a:xfrm>
                            <a:off x="981" y="3748"/>
                            <a:ext cx="595" cy="580"/>
                            <a:chOff x="2109" y="3597"/>
                            <a:chExt cx="595" cy="580"/>
                          </a:xfrm>
                        </wpg:grpSpPr>
                        <wps:wsp>
                          <wps:cNvPr id="29304" name="Oval 10387"/>
                          <wps:cNvSpPr>
                            <a:spLocks noChangeArrowheads="1"/>
                          </wps:cNvSpPr>
                          <wps:spPr bwMode="auto">
                            <a:xfrm>
                              <a:off x="2109" y="3630"/>
                              <a:ext cx="595" cy="547"/>
                            </a:xfrm>
                            <a:prstGeom prst="ellipse">
                              <a:avLst/>
                            </a:prstGeom>
                            <a:solidFill>
                              <a:srgbClr val="FFFFFF"/>
                            </a:solidFill>
                            <a:ln w="1270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29305" name="Text Box 10388"/>
                          <wps:cNvSpPr txBox="1">
                            <a:spLocks noChangeArrowheads="1"/>
                          </wps:cNvSpPr>
                          <wps:spPr bwMode="auto">
                            <a:xfrm>
                              <a:off x="2189" y="3597"/>
                              <a:ext cx="470"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44450">
                                  <a:solidFill>
                                    <a:srgbClr val="4A7EBB"/>
                                  </a:solidFill>
                                  <a:miter lim="800000"/>
                                  <a:headEnd/>
                                  <a:tailEnd/>
                                </a14:hiddenLine>
                              </a:ext>
                            </a:extLst>
                          </wps:spPr>
                          <wps:txbx>
                            <w:txbxContent>
                              <w:p w:rsidR="00862F6C" w:rsidRPr="0071496C" w:rsidRDefault="00862F6C" w:rsidP="00EB723F">
                                <w:pPr>
                                  <w:rPr>
                                    <w:rFonts w:asciiTheme="majorHAnsi" w:hAnsiTheme="majorHAnsi" w:cstheme="majorHAnsi"/>
                                    <w:lang w:val="fr-FR"/>
                                  </w:rPr>
                                </w:pPr>
                                <w:r w:rsidRPr="0071496C">
                                  <w:rPr>
                                    <w:rFonts w:asciiTheme="majorHAnsi" w:hAnsiTheme="majorHAnsi" w:cstheme="majorHAnsi"/>
                                    <w:lang w:val="fr-FR"/>
                                  </w:rPr>
                                  <w:t>A</w:t>
                                </w:r>
                              </w:p>
                            </w:txbxContent>
                          </wps:txbx>
                          <wps:bodyPr rot="0" vert="horz" wrap="square" lIns="91440" tIns="91440" rIns="91440" bIns="91440" anchor="t" anchorCtr="0" upright="1">
                            <a:noAutofit/>
                          </wps:bodyPr>
                        </wps:wsp>
                      </wpg:grpSp>
                      <wps:wsp>
                        <wps:cNvPr id="29306" name="AutoShape 8764"/>
                        <wps:cNvCnPr>
                          <a:cxnSpLocks noChangeShapeType="1"/>
                        </wps:cNvCnPr>
                        <wps:spPr bwMode="auto">
                          <a:xfrm>
                            <a:off x="5196" y="3179"/>
                            <a:ext cx="0" cy="62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07" name="AutoShape 10416"/>
                        <wps:cNvCnPr>
                          <a:cxnSpLocks noChangeShapeType="1"/>
                        </wps:cNvCnPr>
                        <wps:spPr bwMode="auto">
                          <a:xfrm flipH="1">
                            <a:off x="5259" y="3392"/>
                            <a:ext cx="3628"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29308" name="Group 10417"/>
                        <wpg:cNvGrpSpPr>
                          <a:grpSpLocks/>
                        </wpg:cNvGrpSpPr>
                        <wpg:grpSpPr bwMode="auto">
                          <a:xfrm>
                            <a:off x="8560" y="3092"/>
                            <a:ext cx="595" cy="580"/>
                            <a:chOff x="2109" y="3597"/>
                            <a:chExt cx="595" cy="580"/>
                          </a:xfrm>
                        </wpg:grpSpPr>
                        <wps:wsp>
                          <wps:cNvPr id="29309" name="Oval 10418"/>
                          <wps:cNvSpPr>
                            <a:spLocks noChangeArrowheads="1"/>
                          </wps:cNvSpPr>
                          <wps:spPr bwMode="auto">
                            <a:xfrm>
                              <a:off x="2109" y="3630"/>
                              <a:ext cx="595" cy="547"/>
                            </a:xfrm>
                            <a:prstGeom prst="ellipse">
                              <a:avLst/>
                            </a:prstGeom>
                            <a:solidFill>
                              <a:srgbClr val="FFFFFF"/>
                            </a:solidFill>
                            <a:ln w="1270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29310" name="Text Box 10419"/>
                          <wps:cNvSpPr txBox="1">
                            <a:spLocks noChangeArrowheads="1"/>
                          </wps:cNvSpPr>
                          <wps:spPr bwMode="auto">
                            <a:xfrm>
                              <a:off x="2189" y="3597"/>
                              <a:ext cx="470"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44450">
                                  <a:solidFill>
                                    <a:srgbClr val="4A7EBB"/>
                                  </a:solidFill>
                                  <a:miter lim="800000"/>
                                  <a:headEnd/>
                                  <a:tailEnd/>
                                </a14:hiddenLine>
                              </a:ext>
                            </a:extLst>
                          </wps:spPr>
                          <wps:txbx>
                            <w:txbxContent>
                              <w:p w:rsidR="00862F6C" w:rsidRPr="0071496C" w:rsidRDefault="00862F6C" w:rsidP="009C2EC7">
                                <w:pPr>
                                  <w:rPr>
                                    <w:rFonts w:asciiTheme="majorHAnsi" w:hAnsiTheme="majorHAnsi" w:cstheme="majorHAnsi"/>
                                    <w:lang w:val="fr-FR"/>
                                  </w:rPr>
                                </w:pPr>
                                <w:r>
                                  <w:rPr>
                                    <w:rFonts w:asciiTheme="majorHAnsi" w:hAnsiTheme="majorHAnsi" w:cstheme="majorHAnsi"/>
                                    <w:lang w:val="fr-FR"/>
                                  </w:rPr>
                                  <w:t>B</w:t>
                                </w:r>
                              </w:p>
                            </w:txbxContent>
                          </wps:txbx>
                          <wps:bodyPr rot="0" vert="horz" wrap="square" lIns="91440" tIns="91440" rIns="91440" bIns="91440" anchor="t" anchorCtr="0" upright="1">
                            <a:noAutofit/>
                          </wps:bodyPr>
                        </wps:wsp>
                      </wpg:grpSp>
                      <wpg:grpSp>
                        <wpg:cNvPr id="29311" name="Group 10423"/>
                        <wpg:cNvGrpSpPr>
                          <a:grpSpLocks/>
                        </wpg:cNvGrpSpPr>
                        <wpg:grpSpPr bwMode="auto">
                          <a:xfrm>
                            <a:off x="7047" y="7435"/>
                            <a:ext cx="3568" cy="514"/>
                            <a:chOff x="6441" y="9902"/>
                            <a:chExt cx="2609" cy="683"/>
                          </a:xfrm>
                        </wpg:grpSpPr>
                        <wps:wsp>
                          <wps:cNvPr id="29312" name="Text Box 10424"/>
                          <wps:cNvSpPr txBox="1">
                            <a:spLocks noChangeArrowheads="1"/>
                          </wps:cNvSpPr>
                          <wps:spPr bwMode="auto">
                            <a:xfrm>
                              <a:off x="6622" y="10057"/>
                              <a:ext cx="2428" cy="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DD4CFD">
                                <w:pPr>
                                  <w:rPr>
                                    <w:rFonts w:asciiTheme="majorHAnsi" w:hAnsiTheme="majorHAnsi" w:cstheme="majorHAnsi"/>
                                    <w:sz w:val="18"/>
                                    <w:szCs w:val="18"/>
                                  </w:rPr>
                                </w:pPr>
                                <w:r w:rsidRPr="008A5886">
                                  <w:rPr>
                                    <w:rFonts w:asciiTheme="majorHAnsi" w:hAnsiTheme="majorHAnsi" w:cstheme="majorHAnsi"/>
                                    <w:sz w:val="18"/>
                                    <w:szCs w:val="18"/>
                                  </w:rPr>
                                  <w:t>TT602 &lt; 10K</w:t>
                                </w:r>
                                <w:r>
                                  <w:rPr>
                                    <w:rFonts w:asciiTheme="majorHAnsi" w:hAnsiTheme="majorHAnsi" w:cstheme="majorHAnsi"/>
                                    <w:sz w:val="18"/>
                                    <w:szCs w:val="18"/>
                                  </w:rPr>
                                  <w:t xml:space="preserve"> OR TT614 &lt; 10K OR Stop</w:t>
                                </w:r>
                              </w:p>
                            </w:txbxContent>
                          </wps:txbx>
                          <wps:bodyPr rot="0" vert="horz" wrap="square" lIns="91440" tIns="45720" rIns="91440" bIns="45720" anchor="t" anchorCtr="0" upright="1">
                            <a:noAutofit/>
                          </wps:bodyPr>
                        </wps:wsp>
                        <wpg:grpSp>
                          <wpg:cNvPr id="29313" name="Group 10425"/>
                          <wpg:cNvGrpSpPr>
                            <a:grpSpLocks/>
                          </wpg:cNvGrpSpPr>
                          <wpg:grpSpPr bwMode="auto">
                            <a:xfrm>
                              <a:off x="6441" y="9902"/>
                              <a:ext cx="247" cy="683"/>
                              <a:chOff x="4444" y="2685"/>
                              <a:chExt cx="255" cy="720"/>
                            </a:xfrm>
                          </wpg:grpSpPr>
                          <wps:wsp>
                            <wps:cNvPr id="29314" name="AutoShape 10426"/>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15" name="AutoShape 10427"/>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29316" name="Text Box 10429"/>
                        <wps:cNvSpPr txBox="1">
                          <a:spLocks noChangeArrowheads="1"/>
                        </wps:cNvSpPr>
                        <wps:spPr bwMode="auto">
                          <a:xfrm>
                            <a:off x="1157" y="9144"/>
                            <a:ext cx="1162" cy="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Default="00862F6C" w:rsidP="00DD4CFD">
                              <w:pPr>
                                <w:rPr>
                                  <w:rFonts w:asciiTheme="majorHAnsi" w:hAnsiTheme="majorHAnsi" w:cstheme="majorHAnsi"/>
                                  <w:sz w:val="18"/>
                                  <w:szCs w:val="18"/>
                                </w:rPr>
                              </w:pPr>
                              <w:r w:rsidRPr="008A5886">
                                <w:rPr>
                                  <w:rFonts w:asciiTheme="majorHAnsi" w:hAnsiTheme="majorHAnsi" w:cstheme="majorHAnsi"/>
                                  <w:sz w:val="18"/>
                                  <w:szCs w:val="18"/>
                                </w:rPr>
                                <w:t>Stop</w:t>
                              </w:r>
                              <w:r>
                                <w:rPr>
                                  <w:rFonts w:asciiTheme="majorHAnsi" w:hAnsiTheme="majorHAnsi" w:cstheme="majorHAnsi"/>
                                  <w:sz w:val="18"/>
                                  <w:szCs w:val="18"/>
                                </w:rPr>
                                <w:t xml:space="preserve"> Dewar</w:t>
                              </w:r>
                            </w:p>
                            <w:p w:rsidR="00862F6C" w:rsidRPr="008A5886" w:rsidRDefault="00862F6C" w:rsidP="00DD4CFD">
                              <w:pPr>
                                <w:rPr>
                                  <w:rFonts w:asciiTheme="majorHAnsi" w:hAnsiTheme="majorHAnsi" w:cstheme="majorHAnsi"/>
                                  <w:sz w:val="18"/>
                                  <w:szCs w:val="18"/>
                                </w:rPr>
                              </w:pPr>
                              <w:r>
                                <w:rPr>
                                  <w:rFonts w:asciiTheme="majorHAnsi" w:hAnsiTheme="majorHAnsi" w:cstheme="majorHAnsi"/>
                                  <w:sz w:val="18"/>
                                  <w:szCs w:val="18"/>
                                </w:rPr>
                                <w:t xml:space="preserve">   OR Stop</w:t>
                              </w:r>
                            </w:p>
                          </w:txbxContent>
                        </wps:txbx>
                        <wps:bodyPr rot="0" vert="horz" wrap="square" lIns="91440" tIns="45720" rIns="91440" bIns="45720" anchor="t" anchorCtr="0" upright="1">
                          <a:noAutofit/>
                        </wps:bodyPr>
                      </wps:wsp>
                      <wps:wsp>
                        <wps:cNvPr id="29317" name="AutoShape 10430"/>
                        <wps:cNvCnPr>
                          <a:cxnSpLocks noChangeShapeType="1"/>
                        </wps:cNvCnPr>
                        <wps:spPr bwMode="auto">
                          <a:xfrm>
                            <a:off x="2449" y="7468"/>
                            <a:ext cx="0" cy="41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18" name="AutoShape 10431"/>
                        <wps:cNvCnPr>
                          <a:cxnSpLocks noChangeShapeType="1"/>
                        </wps:cNvCnPr>
                        <wps:spPr bwMode="auto">
                          <a:xfrm rot="10800000">
                            <a:off x="2337" y="931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19" name="Text Box 10433"/>
                        <wps:cNvSpPr txBox="1">
                          <a:spLocks noChangeArrowheads="1"/>
                        </wps:cNvSpPr>
                        <wps:spPr bwMode="auto">
                          <a:xfrm>
                            <a:off x="7279" y="11402"/>
                            <a:ext cx="1831" cy="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163B1" w:rsidRDefault="00862F6C" w:rsidP="00DD4CFD">
                              <w:pPr>
                                <w:rPr>
                                  <w:rFonts w:asciiTheme="majorHAnsi" w:hAnsiTheme="majorHAnsi" w:cstheme="majorHAnsi"/>
                                  <w:sz w:val="18"/>
                                  <w:szCs w:val="18"/>
                                  <w:lang w:val="fr-FR"/>
                                </w:rPr>
                              </w:pPr>
                              <w:r>
                                <w:rPr>
                                  <w:rFonts w:asciiTheme="majorHAnsi" w:hAnsiTheme="majorHAnsi" w:cstheme="majorHAnsi"/>
                                  <w:sz w:val="18"/>
                                  <w:szCs w:val="18"/>
                                  <w:lang w:val="fr-FR"/>
                                </w:rPr>
                                <w:t>Stop Dewar OR Stop</w:t>
                              </w:r>
                            </w:p>
                          </w:txbxContent>
                        </wps:txbx>
                        <wps:bodyPr rot="0" vert="horz" wrap="square" lIns="91440" tIns="45720" rIns="91440" bIns="45720" anchor="t" anchorCtr="0" upright="1">
                          <a:noAutofit/>
                        </wps:bodyPr>
                      </wps:wsp>
                      <wps:wsp>
                        <wps:cNvPr id="29320" name="AutoShape 10434"/>
                        <wps:cNvCnPr>
                          <a:cxnSpLocks noChangeShapeType="1"/>
                        </wps:cNvCnPr>
                        <wps:spPr bwMode="auto">
                          <a:xfrm>
                            <a:off x="10797" y="6030"/>
                            <a:ext cx="0" cy="532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21" name="AutoShape 10435"/>
                        <wps:cNvCnPr>
                          <a:cxnSpLocks noChangeShapeType="1"/>
                        </wps:cNvCnPr>
                        <wps:spPr bwMode="auto">
                          <a:xfrm>
                            <a:off x="6273" y="6141"/>
                            <a:ext cx="0" cy="52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22" name="Text Box 10436"/>
                        <wps:cNvSpPr txBox="1">
                          <a:spLocks noChangeArrowheads="1"/>
                        </wps:cNvSpPr>
                        <wps:spPr bwMode="auto">
                          <a:xfrm>
                            <a:off x="4543" y="1119"/>
                            <a:ext cx="924"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DD4CFD">
                              <w:pPr>
                                <w:rPr>
                                  <w:rFonts w:asciiTheme="majorHAnsi" w:hAnsiTheme="majorHAnsi" w:cstheme="majorHAnsi"/>
                                  <w:sz w:val="18"/>
                                  <w:szCs w:val="18"/>
                                </w:rPr>
                              </w:pPr>
                              <w:r>
                                <w:rPr>
                                  <w:rFonts w:asciiTheme="majorHAnsi" w:hAnsiTheme="majorHAnsi" w:cstheme="majorHAnsi"/>
                                  <w:sz w:val="18"/>
                                  <w:szCs w:val="18"/>
                                </w:rPr>
                                <w:t>Start</w:t>
                              </w:r>
                              <w:r w:rsidRPr="008A5886">
                                <w:rPr>
                                  <w:rFonts w:asciiTheme="majorHAnsi" w:hAnsiTheme="majorHAnsi" w:cstheme="majorHAnsi"/>
                                  <w:sz w:val="18"/>
                                  <w:szCs w:val="18"/>
                                </w:rPr>
                                <w:t xml:space="preserve"> </w:t>
                              </w:r>
                            </w:p>
                          </w:txbxContent>
                        </wps:txbx>
                        <wps:bodyPr rot="0" vert="horz" wrap="square" lIns="91440" tIns="45720" rIns="91440" bIns="45720" anchor="t" anchorCtr="0" upright="1">
                          <a:noAutofit/>
                        </wps:bodyPr>
                      </wps:wsp>
                      <wps:wsp>
                        <wps:cNvPr id="29323" name="Text Box 10437"/>
                        <wps:cNvSpPr txBox="1">
                          <a:spLocks noChangeArrowheads="1"/>
                        </wps:cNvSpPr>
                        <wps:spPr bwMode="auto">
                          <a:xfrm>
                            <a:off x="9558" y="11287"/>
                            <a:ext cx="1170" cy="3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DD4CFD">
                              <w:pPr>
                                <w:rPr>
                                  <w:rFonts w:asciiTheme="majorHAnsi" w:hAnsiTheme="majorHAnsi" w:cstheme="majorHAnsi"/>
                                  <w:sz w:val="18"/>
                                  <w:szCs w:val="18"/>
                                  <w:lang w:val="fr-FR"/>
                                </w:rPr>
                              </w:pPr>
                              <w:r>
                                <w:rPr>
                                  <w:rFonts w:asciiTheme="majorHAnsi" w:hAnsiTheme="majorHAnsi" w:cstheme="majorHAnsi"/>
                                  <w:sz w:val="18"/>
                                  <w:szCs w:val="18"/>
                                </w:rPr>
                                <w:t>Regulation</w:t>
                              </w:r>
                            </w:p>
                          </w:txbxContent>
                        </wps:txbx>
                        <wps:bodyPr rot="0" vert="horz" wrap="square" lIns="91440" tIns="45720" rIns="91440" bIns="45720" anchor="t" anchorCtr="0" upright="1">
                          <a:noAutofit/>
                        </wps:bodyPr>
                      </wps:wsp>
                      <wps:wsp>
                        <wps:cNvPr id="29324" name="Text Box 10438"/>
                        <wps:cNvSpPr txBox="1">
                          <a:spLocks noChangeArrowheads="1"/>
                        </wps:cNvSpPr>
                        <wps:spPr bwMode="auto">
                          <a:xfrm>
                            <a:off x="2673" y="5363"/>
                            <a:ext cx="3150" cy="3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261F8C" w:rsidRDefault="00862F6C" w:rsidP="00DD4CFD">
                              <w:pPr>
                                <w:rPr>
                                  <w:rFonts w:asciiTheme="majorHAnsi" w:hAnsiTheme="majorHAnsi" w:cstheme="majorHAnsi"/>
                                  <w:sz w:val="18"/>
                                  <w:szCs w:val="18"/>
                                  <w:lang w:val="fr-FR"/>
                                </w:rPr>
                              </w:pPr>
                              <w:r>
                                <w:rPr>
                                  <w:rFonts w:asciiTheme="majorHAnsi" w:hAnsiTheme="majorHAnsi" w:cstheme="majorHAnsi"/>
                                  <w:sz w:val="18"/>
                                  <w:szCs w:val="18"/>
                                  <w:lang w:val="fr-FR"/>
                                </w:rPr>
                                <w:t>CV580 fully opened</w:t>
                              </w:r>
                            </w:p>
                          </w:txbxContent>
                        </wps:txbx>
                        <wps:bodyPr rot="0" vert="horz" wrap="square" lIns="91440" tIns="45720" rIns="91440" bIns="45720" anchor="t" anchorCtr="0" upright="1">
                          <a:noAutofit/>
                        </wps:bodyPr>
                      </wps:wsp>
                      <wps:wsp>
                        <wps:cNvPr id="29325" name="Text Box 10439"/>
                        <wps:cNvSpPr txBox="1">
                          <a:spLocks noChangeArrowheads="1"/>
                        </wps:cNvSpPr>
                        <wps:spPr bwMode="auto">
                          <a:xfrm>
                            <a:off x="2406" y="13463"/>
                            <a:ext cx="1680" cy="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DD4CFD">
                              <w:pPr>
                                <w:rPr>
                                  <w:rFonts w:asciiTheme="majorHAnsi" w:hAnsiTheme="majorHAnsi" w:cstheme="majorHAnsi"/>
                                  <w:sz w:val="18"/>
                                  <w:szCs w:val="18"/>
                                </w:rPr>
                              </w:pPr>
                              <w:r>
                                <w:rPr>
                                  <w:rFonts w:asciiTheme="majorHAnsi" w:hAnsiTheme="majorHAnsi" w:cstheme="majorHAnsi"/>
                                  <w:sz w:val="18"/>
                                  <w:szCs w:val="18"/>
                                </w:rPr>
                                <w:t>CV600 closed</w:t>
                              </w:r>
                            </w:p>
                          </w:txbxContent>
                        </wps:txbx>
                        <wps:bodyPr rot="0" vert="horz" wrap="square" lIns="91440" tIns="45720" rIns="91440" bIns="45720" anchor="t" anchorCtr="0" upright="1">
                          <a:noAutofit/>
                        </wps:bodyPr>
                      </wps:wsp>
                      <wps:wsp>
                        <wps:cNvPr id="29326" name="Text Box 10440"/>
                        <wps:cNvSpPr txBox="1">
                          <a:spLocks noChangeArrowheads="1"/>
                        </wps:cNvSpPr>
                        <wps:spPr bwMode="auto">
                          <a:xfrm>
                            <a:off x="7157" y="3673"/>
                            <a:ext cx="2826" cy="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DD4CFD">
                              <w:pPr>
                                <w:rPr>
                                  <w:rFonts w:asciiTheme="majorHAnsi" w:hAnsiTheme="majorHAnsi" w:cstheme="majorHAnsi"/>
                                  <w:sz w:val="18"/>
                                  <w:szCs w:val="18"/>
                                </w:rPr>
                              </w:pPr>
                              <w:r w:rsidRPr="008A5886">
                                <w:rPr>
                                  <w:rFonts w:asciiTheme="majorHAnsi" w:hAnsiTheme="majorHAnsi" w:cstheme="majorHAnsi"/>
                                  <w:sz w:val="18"/>
                                  <w:szCs w:val="18"/>
                                </w:rPr>
                                <w:t xml:space="preserve">Intermittent </w:t>
                              </w:r>
                              <w:r>
                                <w:rPr>
                                  <w:rFonts w:asciiTheme="majorHAnsi" w:hAnsiTheme="majorHAnsi" w:cstheme="majorHAnsi"/>
                                  <w:sz w:val="18"/>
                                  <w:szCs w:val="18"/>
                                </w:rPr>
                                <w:t>&amp; Dewar&amp; Validation</w:t>
                              </w:r>
                            </w:p>
                          </w:txbxContent>
                        </wps:txbx>
                        <wps:bodyPr rot="0" vert="horz" wrap="square" lIns="91440" tIns="45720" rIns="91440" bIns="45720" anchor="t" anchorCtr="0" upright="1">
                          <a:noAutofit/>
                        </wps:bodyPr>
                      </wps:wsp>
                      <wps:wsp>
                        <wps:cNvPr id="29327" name="AutoShape 10441"/>
                        <wps:cNvCnPr>
                          <a:cxnSpLocks noChangeShapeType="1"/>
                        </wps:cNvCnPr>
                        <wps:spPr bwMode="auto">
                          <a:xfrm>
                            <a:off x="7151" y="3799"/>
                            <a:ext cx="0" cy="306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28" name="AutoShape 10442"/>
                        <wps:cNvCnPr>
                          <a:cxnSpLocks noChangeShapeType="1"/>
                        </wps:cNvCnPr>
                        <wps:spPr bwMode="auto">
                          <a:xfrm>
                            <a:off x="7040" y="583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29" name="AutoShape 10443"/>
                        <wps:cNvCnPr>
                          <a:cxnSpLocks noChangeShapeType="1"/>
                        </wps:cNvCnPr>
                        <wps:spPr bwMode="auto">
                          <a:xfrm>
                            <a:off x="2460" y="3869"/>
                            <a:ext cx="0" cy="323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30" name="AutoShape 10444"/>
                        <wps:cNvCnPr>
                          <a:cxnSpLocks noChangeShapeType="1"/>
                        </wps:cNvCnPr>
                        <wps:spPr bwMode="auto">
                          <a:xfrm>
                            <a:off x="7040" y="396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31" name="AutoShape 10445"/>
                        <wps:cNvCnPr>
                          <a:cxnSpLocks noChangeShapeType="1"/>
                        </wps:cNvCnPr>
                        <wps:spPr bwMode="auto">
                          <a:xfrm>
                            <a:off x="2449" y="3825"/>
                            <a:ext cx="470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32" name="AutoShape 10446"/>
                        <wps:cNvCnPr>
                          <a:cxnSpLocks noChangeShapeType="1"/>
                        </wps:cNvCnPr>
                        <wps:spPr bwMode="auto">
                          <a:xfrm>
                            <a:off x="7148" y="9734"/>
                            <a:ext cx="3572"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333" name="AutoShape 10447"/>
                        <wps:cNvCnPr>
                          <a:cxnSpLocks noChangeShapeType="1"/>
                        </wps:cNvCnPr>
                        <wps:spPr bwMode="auto">
                          <a:xfrm rot="5400000">
                            <a:off x="9465" y="1139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34" name="Text Box 10448"/>
                        <wps:cNvSpPr txBox="1">
                          <a:spLocks noChangeArrowheads="1"/>
                        </wps:cNvSpPr>
                        <wps:spPr bwMode="auto">
                          <a:xfrm>
                            <a:off x="7140" y="9692"/>
                            <a:ext cx="3483"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DD4CFD">
                              <w:pPr>
                                <w:rPr>
                                  <w:rFonts w:asciiTheme="majorHAnsi" w:hAnsiTheme="majorHAnsi" w:cstheme="majorHAnsi"/>
                                  <w:sz w:val="18"/>
                                  <w:szCs w:val="18"/>
                                </w:rPr>
                              </w:pPr>
                              <w:r>
                                <w:rPr>
                                  <w:rFonts w:asciiTheme="majorHAnsi" w:hAnsiTheme="majorHAnsi" w:cstheme="majorHAnsi"/>
                                  <w:sz w:val="18"/>
                                  <w:szCs w:val="18"/>
                                </w:rPr>
                                <w:t>LT600 &gt; LT600 M</w:t>
                              </w:r>
                              <w:r w:rsidRPr="008A5886">
                                <w:rPr>
                                  <w:rFonts w:asciiTheme="majorHAnsi" w:hAnsiTheme="majorHAnsi" w:cstheme="majorHAnsi"/>
                                  <w:sz w:val="18"/>
                                  <w:szCs w:val="18"/>
                                </w:rPr>
                                <w:t>axi</w:t>
                              </w:r>
                              <w:r>
                                <w:rPr>
                                  <w:rFonts w:asciiTheme="majorHAnsi" w:hAnsiTheme="majorHAnsi" w:cstheme="majorHAnsi"/>
                                  <w:sz w:val="18"/>
                                  <w:szCs w:val="18"/>
                                </w:rPr>
                                <w:t xml:space="preserve"> OR Stop        Regulation</w:t>
                              </w:r>
                            </w:p>
                          </w:txbxContent>
                        </wps:txbx>
                        <wps:bodyPr rot="0" vert="horz" wrap="square" lIns="91440" tIns="45720" rIns="91440" bIns="45720" anchor="t" anchorCtr="0" upright="1">
                          <a:noAutofit/>
                        </wps:bodyPr>
                      </wps:wsp>
                      <wps:wsp>
                        <wps:cNvPr id="29335" name="AutoShape 10449"/>
                        <wps:cNvCnPr>
                          <a:cxnSpLocks noChangeShapeType="1"/>
                        </wps:cNvCnPr>
                        <wps:spPr bwMode="auto">
                          <a:xfrm>
                            <a:off x="7156" y="9394"/>
                            <a:ext cx="0" cy="7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36" name="AutoShape 10450"/>
                        <wps:cNvCnPr>
                          <a:cxnSpLocks noChangeShapeType="1"/>
                        </wps:cNvCnPr>
                        <wps:spPr bwMode="auto">
                          <a:xfrm>
                            <a:off x="7040" y="9890"/>
                            <a:ext cx="227"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37" name="AutoShape 10451"/>
                        <wps:cNvCnPr>
                          <a:cxnSpLocks noChangeShapeType="1"/>
                        </wps:cNvCnPr>
                        <wps:spPr bwMode="auto">
                          <a:xfrm rot="5400000">
                            <a:off x="9440" y="975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38" name="Text Box 10452"/>
                        <wps:cNvSpPr txBox="1">
                          <a:spLocks noChangeArrowheads="1"/>
                        </wps:cNvSpPr>
                        <wps:spPr bwMode="auto">
                          <a:xfrm>
                            <a:off x="2411" y="11180"/>
                            <a:ext cx="3150"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DD6EA3" w:rsidRDefault="00862F6C" w:rsidP="00DD4CFD">
                              <w:pPr>
                                <w:rPr>
                                  <w:rFonts w:asciiTheme="majorHAnsi" w:hAnsiTheme="majorHAnsi" w:cstheme="majorHAnsi"/>
                                  <w:sz w:val="18"/>
                                  <w:szCs w:val="18"/>
                                  <w:lang w:val="fr-FR"/>
                                </w:rPr>
                              </w:pPr>
                              <w:r>
                                <w:rPr>
                                  <w:rFonts w:asciiTheme="majorHAnsi" w:hAnsiTheme="majorHAnsi" w:cstheme="majorHAnsi"/>
                                  <w:sz w:val="18"/>
                                  <w:szCs w:val="18"/>
                                  <w:lang w:val="fr-FR"/>
                                </w:rPr>
                                <w:t>FV602 closed</w:t>
                              </w:r>
                            </w:p>
                          </w:txbxContent>
                        </wps:txbx>
                        <wps:bodyPr rot="0" vert="horz" wrap="square" lIns="91440" tIns="45720" rIns="91440" bIns="45720" anchor="t" anchorCtr="0" upright="1">
                          <a:noAutofit/>
                        </wps:bodyPr>
                      </wps:wsp>
                      <wps:wsp>
                        <wps:cNvPr id="29339" name="AutoShape 10453"/>
                        <wps:cNvCnPr>
                          <a:cxnSpLocks noChangeShapeType="1"/>
                        </wps:cNvCnPr>
                        <wps:spPr bwMode="auto">
                          <a:xfrm rot="5400000">
                            <a:off x="2602" y="887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40" name="Text Box 10459"/>
                        <wps:cNvSpPr txBox="1">
                          <a:spLocks noChangeArrowheads="1"/>
                        </wps:cNvSpPr>
                        <wps:spPr bwMode="auto">
                          <a:xfrm>
                            <a:off x="7285" y="14594"/>
                            <a:ext cx="2064" cy="4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F0DEB" w:rsidRDefault="00862F6C" w:rsidP="00DD4CFD">
                              <w:pPr>
                                <w:rPr>
                                  <w:rFonts w:asciiTheme="majorHAnsi" w:hAnsiTheme="majorHAnsi" w:cstheme="majorHAnsi"/>
                                  <w:sz w:val="18"/>
                                  <w:szCs w:val="18"/>
                                  <w:lang w:val="fr-FR"/>
                                </w:rPr>
                              </w:pPr>
                              <w:r>
                                <w:rPr>
                                  <w:rFonts w:asciiTheme="majorHAnsi" w:hAnsiTheme="majorHAnsi" w:cstheme="majorHAnsi"/>
                                  <w:sz w:val="18"/>
                                  <w:szCs w:val="18"/>
                                  <w:lang w:val="fr-FR"/>
                                </w:rPr>
                                <w:t>CV590 closed</w:t>
                              </w:r>
                            </w:p>
                          </w:txbxContent>
                        </wps:txbx>
                        <wps:bodyPr rot="0" vert="horz" wrap="square" lIns="91440" tIns="45720" rIns="91440" bIns="45720" anchor="t" anchorCtr="0" upright="1">
                          <a:noAutofit/>
                        </wps:bodyPr>
                      </wps:wsp>
                      <wps:wsp>
                        <wps:cNvPr id="29341" name="AutoShape 10460"/>
                        <wps:cNvCnPr>
                          <a:cxnSpLocks noChangeShapeType="1"/>
                        </wps:cNvCnPr>
                        <wps:spPr bwMode="auto">
                          <a:xfrm>
                            <a:off x="2345" y="11929"/>
                            <a:ext cx="0" cy="36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42" name="AutoShape 10461"/>
                        <wps:cNvCnPr>
                          <a:cxnSpLocks noChangeShapeType="1"/>
                        </wps:cNvCnPr>
                        <wps:spPr bwMode="auto">
                          <a:xfrm>
                            <a:off x="2226" y="1363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43" name="Rectangle 10462"/>
                        <wps:cNvSpPr>
                          <a:spLocks noChangeArrowheads="1"/>
                        </wps:cNvSpPr>
                        <wps:spPr bwMode="auto">
                          <a:xfrm>
                            <a:off x="1579" y="12278"/>
                            <a:ext cx="1376" cy="1134"/>
                          </a:xfrm>
                          <a:prstGeom prst="rect">
                            <a:avLst/>
                          </a:prstGeom>
                          <a:solidFill>
                            <a:srgbClr val="FFFFFF"/>
                          </a:solidFill>
                          <a:ln w="9525">
                            <a:solidFill>
                              <a:srgbClr val="000000"/>
                            </a:solidFill>
                            <a:miter lim="800000"/>
                            <a:headEnd/>
                            <a:tailEnd/>
                          </a:ln>
                        </wps:spPr>
                        <wps:txbx>
                          <w:txbxContent>
                            <w:p w:rsidR="00862F6C" w:rsidRPr="00CC39FA" w:rsidRDefault="00862F6C" w:rsidP="00F55260">
                              <w:pPr>
                                <w:spacing w:before="120"/>
                                <w:jc w:val="center"/>
                                <w:rPr>
                                  <w:rFonts w:asciiTheme="majorHAnsi" w:hAnsiTheme="majorHAnsi" w:cstheme="majorHAnsi"/>
                                  <w:sz w:val="18"/>
                                  <w:szCs w:val="18"/>
                                  <w:lang w:val="fr-FR"/>
                                </w:rPr>
                              </w:pPr>
                              <w:r>
                                <w:rPr>
                                  <w:rFonts w:asciiTheme="majorHAnsi" w:hAnsiTheme="majorHAnsi" w:cstheme="majorHAnsi"/>
                                  <w:sz w:val="18"/>
                                  <w:szCs w:val="18"/>
                                  <w:lang w:val="fr-FR"/>
                                </w:rPr>
                                <w:t>Avoid closed volume</w:t>
                              </w:r>
                            </w:p>
                          </w:txbxContent>
                        </wps:txbx>
                        <wps:bodyPr rot="0" vert="horz" wrap="square" lIns="91440" tIns="45720" rIns="91440" bIns="45720" anchor="t" anchorCtr="0" upright="1">
                          <a:noAutofit/>
                        </wps:bodyPr>
                      </wps:wsp>
                      <wps:wsp>
                        <wps:cNvPr id="29344" name="AutoShape 10464"/>
                        <wps:cNvCnPr>
                          <a:cxnSpLocks noChangeShapeType="1"/>
                        </wps:cNvCnPr>
                        <wps:spPr bwMode="auto">
                          <a:xfrm flipV="1">
                            <a:off x="2575" y="6014"/>
                            <a:ext cx="8220"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345" name="AutoShape 10466"/>
                        <wps:cNvCnPr>
                          <a:cxnSpLocks noChangeShapeType="1"/>
                        </wps:cNvCnPr>
                        <wps:spPr bwMode="auto">
                          <a:xfrm>
                            <a:off x="2355" y="556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9346" name="Group 10467"/>
                        <wpg:cNvGrpSpPr>
                          <a:grpSpLocks/>
                        </wpg:cNvGrpSpPr>
                        <wpg:grpSpPr bwMode="auto">
                          <a:xfrm>
                            <a:off x="1624" y="4582"/>
                            <a:ext cx="4098" cy="796"/>
                            <a:chOff x="1738" y="8380"/>
                            <a:chExt cx="4098" cy="1475"/>
                          </a:xfrm>
                        </wpg:grpSpPr>
                        <wps:wsp>
                          <wps:cNvPr id="29347" name="Rectangle 10468"/>
                          <wps:cNvSpPr>
                            <a:spLocks noChangeArrowheads="1"/>
                          </wps:cNvSpPr>
                          <wps:spPr bwMode="auto">
                            <a:xfrm>
                              <a:off x="1738" y="8381"/>
                              <a:ext cx="1677" cy="1474"/>
                            </a:xfrm>
                            <a:prstGeom prst="rect">
                              <a:avLst/>
                            </a:prstGeom>
                            <a:solidFill>
                              <a:srgbClr val="FFFFFF"/>
                            </a:solidFill>
                            <a:ln w="9525">
                              <a:solidFill>
                                <a:srgbClr val="000000"/>
                              </a:solidFill>
                              <a:miter lim="800000"/>
                              <a:headEnd/>
                              <a:tailEnd/>
                            </a:ln>
                          </wps:spPr>
                          <wps:txbx>
                            <w:txbxContent>
                              <w:p w:rsidR="00862F6C" w:rsidRPr="008A5886" w:rsidRDefault="00862F6C" w:rsidP="00D25545">
                                <w:pPr>
                                  <w:spacing w:before="80"/>
                                  <w:jc w:val="center"/>
                                  <w:rPr>
                                    <w:rFonts w:asciiTheme="majorHAnsi" w:hAnsiTheme="majorHAnsi" w:cstheme="majorHAnsi"/>
                                    <w:sz w:val="18"/>
                                    <w:szCs w:val="18"/>
                                  </w:rPr>
                                </w:pPr>
                                <w:r>
                                  <w:rPr>
                                    <w:rFonts w:asciiTheme="majorHAnsi" w:hAnsiTheme="majorHAnsi" w:cstheme="majorHAnsi"/>
                                    <w:sz w:val="18"/>
                                    <w:szCs w:val="18"/>
                                  </w:rPr>
                                  <w:t>Preparation to regulate</w:t>
                                </w:r>
                              </w:p>
                            </w:txbxContent>
                          </wps:txbx>
                          <wps:bodyPr rot="0" vert="horz" wrap="square" lIns="91440" tIns="45720" rIns="91440" bIns="45720" anchor="t" anchorCtr="0" upright="1">
                            <a:noAutofit/>
                          </wps:bodyPr>
                        </wps:wsp>
                        <wps:wsp>
                          <wps:cNvPr id="29348" name="Text Box 10469"/>
                          <wps:cNvSpPr txBox="1">
                            <a:spLocks noChangeArrowheads="1"/>
                          </wps:cNvSpPr>
                          <wps:spPr bwMode="auto">
                            <a:xfrm>
                              <a:off x="3314" y="8380"/>
                              <a:ext cx="2522" cy="1474"/>
                            </a:xfrm>
                            <a:prstGeom prst="rect">
                              <a:avLst/>
                            </a:prstGeom>
                            <a:solidFill>
                              <a:srgbClr val="FFFFFF"/>
                            </a:solidFill>
                            <a:ln w="9525">
                              <a:solidFill>
                                <a:srgbClr val="000000"/>
                              </a:solidFill>
                              <a:miter lim="800000"/>
                              <a:headEnd/>
                              <a:tailEnd/>
                            </a:ln>
                          </wps:spPr>
                          <wps:txbx>
                            <w:txbxContent>
                              <w:p w:rsidR="00862F6C" w:rsidRPr="008A5886" w:rsidRDefault="00862F6C" w:rsidP="00DD4CFD">
                                <w:pPr>
                                  <w:rPr>
                                    <w:rFonts w:asciiTheme="majorHAnsi" w:hAnsiTheme="majorHAnsi" w:cstheme="majorHAnsi"/>
                                    <w:sz w:val="18"/>
                                    <w:szCs w:val="18"/>
                                  </w:rPr>
                                </w:pPr>
                                <w:r>
                                  <w:rPr>
                                    <w:rFonts w:asciiTheme="majorHAnsi" w:hAnsiTheme="majorHAnsi" w:cstheme="majorHAnsi"/>
                                    <w:sz w:val="18"/>
                                    <w:szCs w:val="18"/>
                                  </w:rPr>
                                  <w:t>Close FV601</w:t>
                                </w:r>
                              </w:p>
                              <w:p w:rsidR="00862F6C" w:rsidRPr="008A5886" w:rsidRDefault="00862F6C" w:rsidP="00DD4CFD">
                                <w:pPr>
                                  <w:rPr>
                                    <w:rFonts w:asciiTheme="majorHAnsi" w:hAnsiTheme="majorHAnsi" w:cstheme="majorHAnsi"/>
                                    <w:sz w:val="18"/>
                                    <w:szCs w:val="18"/>
                                  </w:rPr>
                                </w:pPr>
                                <w:r>
                                  <w:rPr>
                                    <w:rFonts w:asciiTheme="majorHAnsi" w:hAnsiTheme="majorHAnsi" w:cstheme="majorHAnsi"/>
                                    <w:sz w:val="18"/>
                                    <w:szCs w:val="18"/>
                                  </w:rPr>
                                  <w:t>CV590 %ope</w:t>
                                </w:r>
                                <w:r w:rsidRPr="008A5886">
                                  <w:rPr>
                                    <w:rFonts w:asciiTheme="majorHAnsi" w:hAnsiTheme="majorHAnsi" w:cstheme="majorHAnsi"/>
                                    <w:sz w:val="18"/>
                                    <w:szCs w:val="18"/>
                                  </w:rPr>
                                  <w:t>ning</w:t>
                                </w:r>
                              </w:p>
                              <w:p w:rsidR="00862F6C" w:rsidRPr="008A5886" w:rsidRDefault="00862F6C" w:rsidP="00DD4CFD">
                                <w:pPr>
                                  <w:rPr>
                                    <w:rFonts w:asciiTheme="majorHAnsi" w:hAnsiTheme="majorHAnsi" w:cstheme="majorHAnsi"/>
                                    <w:sz w:val="18"/>
                                    <w:szCs w:val="18"/>
                                  </w:rPr>
                                </w:pPr>
                                <w:r>
                                  <w:rPr>
                                    <w:rFonts w:asciiTheme="majorHAnsi" w:hAnsiTheme="majorHAnsi" w:cstheme="majorHAnsi"/>
                                    <w:sz w:val="18"/>
                                    <w:szCs w:val="18"/>
                                  </w:rPr>
                                  <w:t xml:space="preserve">Open CV580, Open FV602 </w:t>
                                </w:r>
                              </w:p>
                            </w:txbxContent>
                          </wps:txbx>
                          <wps:bodyPr rot="0" vert="horz" wrap="square" lIns="91440" tIns="45720" rIns="91440" bIns="45720" anchor="t" anchorCtr="0" upright="1">
                            <a:noAutofit/>
                          </wps:bodyPr>
                        </wps:wsp>
                      </wpg:grpSp>
                      <wps:wsp>
                        <wps:cNvPr id="29349" name="AutoShape 10470"/>
                        <wps:cNvCnPr>
                          <a:cxnSpLocks noChangeShapeType="1"/>
                        </wps:cNvCnPr>
                        <wps:spPr bwMode="auto">
                          <a:xfrm>
                            <a:off x="2355" y="11912"/>
                            <a:ext cx="3458"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29350" name="Group 10471"/>
                        <wpg:cNvGrpSpPr>
                          <a:grpSpLocks/>
                        </wpg:cNvGrpSpPr>
                        <wpg:grpSpPr bwMode="auto">
                          <a:xfrm>
                            <a:off x="6569" y="6284"/>
                            <a:ext cx="3618" cy="1262"/>
                            <a:chOff x="5987" y="8609"/>
                            <a:chExt cx="4312" cy="1268"/>
                          </a:xfrm>
                        </wpg:grpSpPr>
                        <wps:wsp>
                          <wps:cNvPr id="29351" name="Rectangle 10472"/>
                          <wps:cNvSpPr>
                            <a:spLocks noChangeArrowheads="1"/>
                          </wps:cNvSpPr>
                          <wps:spPr bwMode="auto">
                            <a:xfrm>
                              <a:off x="5987" y="8609"/>
                              <a:ext cx="1311" cy="1268"/>
                            </a:xfrm>
                            <a:prstGeom prst="rect">
                              <a:avLst/>
                            </a:prstGeom>
                            <a:solidFill>
                              <a:srgbClr val="FFFFFF"/>
                            </a:solidFill>
                            <a:ln w="9525">
                              <a:solidFill>
                                <a:srgbClr val="000000"/>
                              </a:solidFill>
                              <a:miter lim="800000"/>
                              <a:headEnd/>
                              <a:tailEnd/>
                            </a:ln>
                          </wps:spPr>
                          <wps:txbx>
                            <w:txbxContent>
                              <w:p w:rsidR="00862F6C" w:rsidRPr="008A5886" w:rsidRDefault="00862F6C" w:rsidP="00DD4CFD">
                                <w:pPr>
                                  <w:spacing w:before="120" w:line="264" w:lineRule="auto"/>
                                  <w:jc w:val="center"/>
                                  <w:rPr>
                                    <w:rFonts w:asciiTheme="majorHAnsi" w:hAnsiTheme="majorHAnsi" w:cstheme="majorHAnsi"/>
                                    <w:sz w:val="18"/>
                                    <w:szCs w:val="18"/>
                                  </w:rPr>
                                </w:pPr>
                                <w:r w:rsidRPr="008A5886">
                                  <w:rPr>
                                    <w:rFonts w:asciiTheme="majorHAnsi" w:hAnsiTheme="majorHAnsi" w:cstheme="majorHAnsi"/>
                                    <w:sz w:val="18"/>
                                    <w:szCs w:val="18"/>
                                  </w:rPr>
                                  <w:t>Cool down TL L010</w:t>
                                </w:r>
                              </w:p>
                            </w:txbxContent>
                          </wps:txbx>
                          <wps:bodyPr rot="0" vert="horz" wrap="square" lIns="91440" tIns="45720" rIns="91440" bIns="45720" anchor="t" anchorCtr="0" upright="1">
                            <a:noAutofit/>
                          </wps:bodyPr>
                        </wps:wsp>
                        <wps:wsp>
                          <wps:cNvPr id="29352" name="Text Box 10473"/>
                          <wps:cNvSpPr txBox="1">
                            <a:spLocks noChangeArrowheads="1"/>
                          </wps:cNvSpPr>
                          <wps:spPr bwMode="auto">
                            <a:xfrm>
                              <a:off x="7298" y="8610"/>
                              <a:ext cx="3001" cy="1267"/>
                            </a:xfrm>
                            <a:prstGeom prst="rect">
                              <a:avLst/>
                            </a:prstGeom>
                            <a:solidFill>
                              <a:srgbClr val="FFFFFF"/>
                            </a:solidFill>
                            <a:ln w="9525">
                              <a:solidFill>
                                <a:srgbClr val="000000"/>
                              </a:solidFill>
                              <a:miter lim="800000"/>
                              <a:headEnd/>
                              <a:tailEnd/>
                            </a:ln>
                          </wps:spPr>
                          <wps:txbx>
                            <w:txbxContent>
                              <w:p w:rsidR="00862F6C" w:rsidRDefault="00862F6C" w:rsidP="00DD4CFD">
                                <w:pPr>
                                  <w:rPr>
                                    <w:rFonts w:asciiTheme="majorHAnsi" w:hAnsiTheme="majorHAnsi" w:cstheme="majorHAnsi"/>
                                    <w:sz w:val="18"/>
                                    <w:szCs w:val="18"/>
                                  </w:rPr>
                                </w:pPr>
                                <w:r>
                                  <w:rPr>
                                    <w:rFonts w:asciiTheme="majorHAnsi" w:hAnsiTheme="majorHAnsi" w:cstheme="majorHAnsi"/>
                                    <w:sz w:val="18"/>
                                    <w:szCs w:val="18"/>
                                  </w:rPr>
                                  <w:t>CV580 regulated</w:t>
                                </w:r>
                              </w:p>
                              <w:p w:rsidR="00862F6C" w:rsidRPr="008A5886" w:rsidRDefault="00862F6C" w:rsidP="00DD4CFD">
                                <w:pPr>
                                  <w:rPr>
                                    <w:rFonts w:asciiTheme="majorHAnsi" w:hAnsiTheme="majorHAnsi" w:cstheme="majorHAnsi"/>
                                    <w:sz w:val="18"/>
                                    <w:szCs w:val="18"/>
                                  </w:rPr>
                                </w:pPr>
                                <w:r>
                                  <w:rPr>
                                    <w:rFonts w:asciiTheme="majorHAnsi" w:hAnsiTheme="majorHAnsi" w:cstheme="majorHAnsi"/>
                                    <w:sz w:val="18"/>
                                    <w:szCs w:val="18"/>
                                  </w:rPr>
                                  <w:t>PT600=PT600setpoint</w:t>
                                </w:r>
                              </w:p>
                              <w:p w:rsidR="00862F6C" w:rsidRDefault="00862F6C" w:rsidP="00DD4CFD">
                                <w:pPr>
                                  <w:rPr>
                                    <w:rFonts w:asciiTheme="majorHAnsi" w:hAnsiTheme="majorHAnsi" w:cstheme="majorHAnsi"/>
                                    <w:sz w:val="18"/>
                                    <w:szCs w:val="18"/>
                                  </w:rPr>
                                </w:pPr>
                                <w:r>
                                  <w:rPr>
                                    <w:rFonts w:asciiTheme="majorHAnsi" w:hAnsiTheme="majorHAnsi" w:cstheme="majorHAnsi"/>
                                    <w:sz w:val="18"/>
                                    <w:szCs w:val="18"/>
                                  </w:rPr>
                                  <w:t>Open F</w:t>
                                </w:r>
                                <w:r w:rsidRPr="008A5886">
                                  <w:rPr>
                                    <w:rFonts w:asciiTheme="majorHAnsi" w:hAnsiTheme="majorHAnsi" w:cstheme="majorHAnsi"/>
                                    <w:sz w:val="18"/>
                                    <w:szCs w:val="18"/>
                                  </w:rPr>
                                  <w:t>V60</w:t>
                                </w:r>
                                <w:r>
                                  <w:rPr>
                                    <w:rFonts w:asciiTheme="majorHAnsi" w:hAnsiTheme="majorHAnsi" w:cstheme="majorHAnsi"/>
                                    <w:sz w:val="18"/>
                                    <w:szCs w:val="18"/>
                                  </w:rPr>
                                  <w:t>1</w:t>
                                </w:r>
                              </w:p>
                              <w:p w:rsidR="00862F6C" w:rsidRDefault="00862F6C" w:rsidP="00DD4CFD">
                                <w:pPr>
                                  <w:rPr>
                                    <w:rFonts w:asciiTheme="majorHAnsi" w:hAnsiTheme="majorHAnsi" w:cstheme="majorHAnsi"/>
                                    <w:sz w:val="18"/>
                                    <w:szCs w:val="18"/>
                                  </w:rPr>
                                </w:pPr>
                                <w:r w:rsidRPr="008A5886">
                                  <w:rPr>
                                    <w:rFonts w:asciiTheme="majorHAnsi" w:hAnsiTheme="majorHAnsi" w:cstheme="majorHAnsi"/>
                                    <w:sz w:val="18"/>
                                    <w:szCs w:val="18"/>
                                  </w:rPr>
                                  <w:t>CV</w:t>
                                </w:r>
                                <w:r>
                                  <w:rPr>
                                    <w:rFonts w:asciiTheme="majorHAnsi" w:hAnsiTheme="majorHAnsi" w:cstheme="majorHAnsi"/>
                                    <w:sz w:val="18"/>
                                    <w:szCs w:val="18"/>
                                  </w:rPr>
                                  <w:t>590</w:t>
                                </w:r>
                                <w:r w:rsidRPr="008A5886">
                                  <w:rPr>
                                    <w:rFonts w:asciiTheme="majorHAnsi" w:hAnsiTheme="majorHAnsi" w:cstheme="majorHAnsi"/>
                                    <w:sz w:val="18"/>
                                    <w:szCs w:val="18"/>
                                  </w:rPr>
                                  <w:t xml:space="preserve"> %opening</w:t>
                                </w:r>
                              </w:p>
                              <w:p w:rsidR="00862F6C" w:rsidRPr="008A5886" w:rsidRDefault="00862F6C" w:rsidP="00DD4CFD">
                                <w:pPr>
                                  <w:rPr>
                                    <w:rFonts w:asciiTheme="majorHAnsi" w:hAnsiTheme="majorHAnsi" w:cstheme="majorHAnsi"/>
                                    <w:sz w:val="18"/>
                                    <w:szCs w:val="18"/>
                                  </w:rPr>
                                </w:pPr>
                                <w:r>
                                  <w:rPr>
                                    <w:rFonts w:asciiTheme="majorHAnsi" w:hAnsiTheme="majorHAnsi" w:cstheme="majorHAnsi"/>
                                    <w:sz w:val="18"/>
                                    <w:szCs w:val="18"/>
                                  </w:rPr>
                                  <w:t>FV602 opened</w:t>
                                </w:r>
                              </w:p>
                            </w:txbxContent>
                          </wps:txbx>
                          <wps:bodyPr rot="0" vert="horz" wrap="square" lIns="91440" tIns="45720" rIns="91440" bIns="45720" anchor="t" anchorCtr="0" upright="1">
                            <a:noAutofit/>
                          </wps:bodyPr>
                        </wps:wsp>
                      </wpg:grpSp>
                      <wpg:grpSp>
                        <wpg:cNvPr id="29353" name="Group 10476"/>
                        <wpg:cNvGrpSpPr>
                          <a:grpSpLocks/>
                        </wpg:cNvGrpSpPr>
                        <wpg:grpSpPr bwMode="auto">
                          <a:xfrm>
                            <a:off x="6514" y="7914"/>
                            <a:ext cx="3958" cy="1644"/>
                            <a:chOff x="6366" y="10375"/>
                            <a:chExt cx="4147" cy="1432"/>
                          </a:xfrm>
                        </wpg:grpSpPr>
                        <wps:wsp>
                          <wps:cNvPr id="29354" name="Rectangle 10477"/>
                          <wps:cNvSpPr>
                            <a:spLocks noChangeArrowheads="1"/>
                          </wps:cNvSpPr>
                          <wps:spPr bwMode="auto">
                            <a:xfrm>
                              <a:off x="6366" y="10375"/>
                              <a:ext cx="1665" cy="1432"/>
                            </a:xfrm>
                            <a:prstGeom prst="rect">
                              <a:avLst/>
                            </a:prstGeom>
                            <a:solidFill>
                              <a:srgbClr val="FFFFFF"/>
                            </a:solidFill>
                            <a:ln w="9525">
                              <a:solidFill>
                                <a:srgbClr val="000000"/>
                              </a:solidFill>
                              <a:miter lim="800000"/>
                              <a:headEnd/>
                              <a:tailEnd/>
                            </a:ln>
                          </wps:spPr>
                          <wps:txbx>
                            <w:txbxContent>
                              <w:p w:rsidR="00862F6C" w:rsidRPr="008A5886" w:rsidRDefault="00862F6C" w:rsidP="00DD4CFD">
                                <w:pPr>
                                  <w:spacing w:before="120"/>
                                  <w:jc w:val="center"/>
                                  <w:rPr>
                                    <w:rFonts w:asciiTheme="majorHAnsi" w:hAnsiTheme="majorHAnsi" w:cstheme="majorHAnsi"/>
                                    <w:sz w:val="18"/>
                                    <w:szCs w:val="18"/>
                                  </w:rPr>
                                </w:pPr>
                                <w:r>
                                  <w:rPr>
                                    <w:rFonts w:asciiTheme="majorHAnsi" w:hAnsiTheme="majorHAnsi" w:cstheme="majorHAnsi"/>
                                    <w:sz w:val="18"/>
                                    <w:szCs w:val="18"/>
                                  </w:rPr>
                                  <w:t>4K tank</w:t>
                                </w:r>
                              </w:p>
                              <w:p w:rsidR="00862F6C" w:rsidRPr="008A5886" w:rsidRDefault="00862F6C" w:rsidP="00DD4CFD">
                                <w:pPr>
                                  <w:spacing w:before="120"/>
                                  <w:jc w:val="center"/>
                                  <w:rPr>
                                    <w:rFonts w:asciiTheme="majorHAnsi" w:hAnsiTheme="majorHAnsi" w:cstheme="majorHAnsi"/>
                                    <w:sz w:val="18"/>
                                    <w:szCs w:val="18"/>
                                  </w:rPr>
                                </w:pPr>
                                <w:r w:rsidRPr="008A5886">
                                  <w:rPr>
                                    <w:rFonts w:asciiTheme="majorHAnsi" w:hAnsiTheme="majorHAnsi" w:cstheme="majorHAnsi"/>
                                    <w:sz w:val="18"/>
                                    <w:szCs w:val="18"/>
                                  </w:rPr>
                                  <w:t>Filling</w:t>
                                </w:r>
                              </w:p>
                            </w:txbxContent>
                          </wps:txbx>
                          <wps:bodyPr rot="0" vert="horz" wrap="square" lIns="91440" tIns="45720" rIns="91440" bIns="45720" anchor="t" anchorCtr="0" upright="1">
                            <a:noAutofit/>
                          </wps:bodyPr>
                        </wps:wsp>
                        <wps:wsp>
                          <wps:cNvPr id="29355" name="Text Box 10478"/>
                          <wps:cNvSpPr txBox="1">
                            <a:spLocks noChangeArrowheads="1"/>
                          </wps:cNvSpPr>
                          <wps:spPr bwMode="auto">
                            <a:xfrm>
                              <a:off x="7945" y="10375"/>
                              <a:ext cx="2568" cy="1432"/>
                            </a:xfrm>
                            <a:prstGeom prst="rect">
                              <a:avLst/>
                            </a:prstGeom>
                            <a:solidFill>
                              <a:srgbClr val="FFFFFF"/>
                            </a:solidFill>
                            <a:ln w="9525">
                              <a:solidFill>
                                <a:srgbClr val="000000"/>
                              </a:solidFill>
                              <a:miter lim="800000"/>
                              <a:headEnd/>
                              <a:tailEnd/>
                            </a:ln>
                          </wps:spPr>
                          <wps:txbx>
                            <w:txbxContent>
                              <w:p w:rsidR="00862F6C" w:rsidRPr="008A5886" w:rsidRDefault="00862F6C" w:rsidP="00DD4CFD">
                                <w:pPr>
                                  <w:rPr>
                                    <w:rFonts w:asciiTheme="majorHAnsi" w:hAnsiTheme="majorHAnsi" w:cstheme="majorHAnsi"/>
                                    <w:sz w:val="18"/>
                                    <w:szCs w:val="18"/>
                                  </w:rPr>
                                </w:pPr>
                                <w:r w:rsidRPr="008A5886">
                                  <w:rPr>
                                    <w:rFonts w:asciiTheme="majorHAnsi" w:hAnsiTheme="majorHAnsi" w:cstheme="majorHAnsi"/>
                                    <w:sz w:val="18"/>
                                    <w:szCs w:val="18"/>
                                  </w:rPr>
                                  <w:t>CV</w:t>
                                </w:r>
                                <w:r>
                                  <w:rPr>
                                    <w:rFonts w:asciiTheme="majorHAnsi" w:hAnsiTheme="majorHAnsi" w:cstheme="majorHAnsi"/>
                                    <w:sz w:val="18"/>
                                    <w:szCs w:val="18"/>
                                  </w:rPr>
                                  <w:t>590</w:t>
                                </w:r>
                                <w:r w:rsidRPr="008A5886">
                                  <w:rPr>
                                    <w:rFonts w:asciiTheme="majorHAnsi" w:hAnsiTheme="majorHAnsi" w:cstheme="majorHAnsi"/>
                                    <w:sz w:val="18"/>
                                    <w:szCs w:val="18"/>
                                  </w:rPr>
                                  <w:t xml:space="preserve"> %opening</w:t>
                                </w:r>
                              </w:p>
                              <w:p w:rsidR="00862F6C" w:rsidRDefault="00862F6C" w:rsidP="00DD4CFD">
                                <w:pPr>
                                  <w:rPr>
                                    <w:rFonts w:asciiTheme="majorHAnsi" w:hAnsiTheme="majorHAnsi" w:cstheme="majorHAnsi"/>
                                    <w:sz w:val="18"/>
                                    <w:szCs w:val="18"/>
                                  </w:rPr>
                                </w:pPr>
                                <w:r>
                                  <w:rPr>
                                    <w:rFonts w:asciiTheme="majorHAnsi" w:hAnsiTheme="majorHAnsi" w:cstheme="majorHAnsi"/>
                                    <w:sz w:val="18"/>
                                    <w:szCs w:val="18"/>
                                  </w:rPr>
                                  <w:t>CV580 regulated</w:t>
                                </w:r>
                              </w:p>
                              <w:p w:rsidR="00862F6C" w:rsidRDefault="00862F6C" w:rsidP="00DD4CFD">
                                <w:pPr>
                                  <w:rPr>
                                    <w:rFonts w:asciiTheme="majorHAnsi" w:hAnsiTheme="majorHAnsi" w:cstheme="majorHAnsi"/>
                                    <w:sz w:val="18"/>
                                    <w:szCs w:val="18"/>
                                  </w:rPr>
                                </w:pPr>
                                <w:r>
                                  <w:rPr>
                                    <w:rFonts w:asciiTheme="majorHAnsi" w:hAnsiTheme="majorHAnsi" w:cstheme="majorHAnsi"/>
                                    <w:sz w:val="18"/>
                                    <w:szCs w:val="18"/>
                                  </w:rPr>
                                  <w:t>PT600=PT600setpoint</w:t>
                                </w:r>
                              </w:p>
                              <w:p w:rsidR="00862F6C" w:rsidRPr="008A5886" w:rsidRDefault="00862F6C" w:rsidP="00EC2D13">
                                <w:pPr>
                                  <w:rPr>
                                    <w:rFonts w:asciiTheme="majorHAnsi" w:hAnsiTheme="majorHAnsi" w:cstheme="majorHAnsi"/>
                                    <w:sz w:val="18"/>
                                    <w:szCs w:val="18"/>
                                  </w:rPr>
                                </w:pPr>
                                <w:r>
                                  <w:rPr>
                                    <w:rFonts w:asciiTheme="majorHAnsi" w:hAnsiTheme="majorHAnsi" w:cstheme="majorHAnsi"/>
                                    <w:sz w:val="18"/>
                                    <w:szCs w:val="18"/>
                                  </w:rPr>
                                  <w:t>Close FV601</w:t>
                                </w:r>
                              </w:p>
                              <w:p w:rsidR="00862F6C" w:rsidRPr="008A5886" w:rsidRDefault="00862F6C" w:rsidP="00EC2D13">
                                <w:pPr>
                                  <w:rPr>
                                    <w:rFonts w:asciiTheme="majorHAnsi" w:hAnsiTheme="majorHAnsi" w:cstheme="majorHAnsi"/>
                                    <w:sz w:val="18"/>
                                    <w:szCs w:val="18"/>
                                  </w:rPr>
                                </w:pPr>
                                <w:r w:rsidRPr="008A5886">
                                  <w:rPr>
                                    <w:rFonts w:asciiTheme="majorHAnsi" w:hAnsiTheme="majorHAnsi" w:cstheme="majorHAnsi"/>
                                    <w:sz w:val="18"/>
                                    <w:szCs w:val="18"/>
                                  </w:rPr>
                                  <w:t>CV600 open and controlled</w:t>
                                </w:r>
                              </w:p>
                              <w:p w:rsidR="00862F6C" w:rsidRDefault="00862F6C" w:rsidP="00DD4CFD">
                                <w:pPr>
                                  <w:rPr>
                                    <w:rFonts w:asciiTheme="majorHAnsi" w:hAnsiTheme="majorHAnsi" w:cstheme="majorHAnsi"/>
                                    <w:sz w:val="18"/>
                                    <w:szCs w:val="18"/>
                                  </w:rPr>
                                </w:pPr>
                                <w:r>
                                  <w:rPr>
                                    <w:rFonts w:asciiTheme="majorHAnsi" w:hAnsiTheme="majorHAnsi" w:cstheme="majorHAnsi"/>
                                    <w:sz w:val="18"/>
                                    <w:szCs w:val="18"/>
                                  </w:rPr>
                                  <w:t>FT580 &lt; FT58limi</w:t>
                                </w:r>
                                <w:r w:rsidRPr="008A5886">
                                  <w:rPr>
                                    <w:rFonts w:asciiTheme="majorHAnsi" w:hAnsiTheme="majorHAnsi" w:cstheme="majorHAnsi"/>
                                    <w:sz w:val="18"/>
                                    <w:szCs w:val="18"/>
                                  </w:rPr>
                                  <w:t>t</w:t>
                                </w:r>
                              </w:p>
                              <w:p w:rsidR="00862F6C" w:rsidRPr="008A5886" w:rsidRDefault="00862F6C" w:rsidP="00DD4CFD">
                                <w:pPr>
                                  <w:rPr>
                                    <w:rFonts w:asciiTheme="majorHAnsi" w:hAnsiTheme="majorHAnsi" w:cstheme="majorHAnsi"/>
                                    <w:sz w:val="18"/>
                                    <w:szCs w:val="18"/>
                                  </w:rPr>
                                </w:pPr>
                                <w:r>
                                  <w:rPr>
                                    <w:rFonts w:asciiTheme="majorHAnsi" w:hAnsiTheme="majorHAnsi" w:cstheme="majorHAnsi"/>
                                    <w:sz w:val="18"/>
                                    <w:szCs w:val="18"/>
                                  </w:rPr>
                                  <w:t>FV602 opened</w:t>
                                </w:r>
                              </w:p>
                              <w:p w:rsidR="00862F6C" w:rsidRPr="008A5886" w:rsidRDefault="00862F6C" w:rsidP="00DD4CFD">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s:wsp>
                        <wps:cNvPr id="29356" name="AutoShape 10481"/>
                        <wps:cNvCnPr>
                          <a:cxnSpLocks noChangeShapeType="1"/>
                        </wps:cNvCnPr>
                        <wps:spPr bwMode="auto">
                          <a:xfrm>
                            <a:off x="7184" y="10774"/>
                            <a:ext cx="0" cy="41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57" name="AutoShape 10482"/>
                        <wps:cNvCnPr>
                          <a:cxnSpLocks noChangeShapeType="1"/>
                        </wps:cNvCnPr>
                        <wps:spPr bwMode="auto">
                          <a:xfrm>
                            <a:off x="7068" y="1161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9358" name="Group 10483"/>
                        <wpg:cNvGrpSpPr>
                          <a:grpSpLocks/>
                        </wpg:cNvGrpSpPr>
                        <wpg:grpSpPr bwMode="auto">
                          <a:xfrm>
                            <a:off x="6511" y="10001"/>
                            <a:ext cx="3944" cy="1247"/>
                            <a:chOff x="6365" y="12427"/>
                            <a:chExt cx="4322" cy="1538"/>
                          </a:xfrm>
                        </wpg:grpSpPr>
                        <wps:wsp>
                          <wps:cNvPr id="29359" name="Rectangle 10484"/>
                          <wps:cNvSpPr>
                            <a:spLocks noChangeArrowheads="1"/>
                          </wps:cNvSpPr>
                          <wps:spPr bwMode="auto">
                            <a:xfrm>
                              <a:off x="6365" y="12427"/>
                              <a:ext cx="1787" cy="1538"/>
                            </a:xfrm>
                            <a:prstGeom prst="rect">
                              <a:avLst/>
                            </a:prstGeom>
                            <a:solidFill>
                              <a:srgbClr val="FFFFFF"/>
                            </a:solidFill>
                            <a:ln w="9525">
                              <a:solidFill>
                                <a:srgbClr val="000000"/>
                              </a:solidFill>
                              <a:miter lim="800000"/>
                              <a:headEnd/>
                              <a:tailEnd/>
                            </a:ln>
                          </wps:spPr>
                          <wps:txbx>
                            <w:txbxContent>
                              <w:p w:rsidR="00862F6C" w:rsidRPr="008A5886" w:rsidRDefault="00862F6C" w:rsidP="00DD4CFD">
                                <w:pPr>
                                  <w:spacing w:before="120"/>
                                  <w:jc w:val="center"/>
                                  <w:rPr>
                                    <w:rFonts w:asciiTheme="majorHAnsi" w:hAnsiTheme="majorHAnsi" w:cstheme="majorHAnsi"/>
                                    <w:sz w:val="18"/>
                                    <w:szCs w:val="18"/>
                                  </w:rPr>
                                </w:pPr>
                                <w:r>
                                  <w:rPr>
                                    <w:rFonts w:asciiTheme="majorHAnsi" w:hAnsiTheme="majorHAnsi" w:cstheme="majorHAnsi"/>
                                    <w:sz w:val="18"/>
                                    <w:szCs w:val="18"/>
                                  </w:rPr>
                                  <w:t>End of</w:t>
                                </w:r>
                                <w:r w:rsidRPr="008A5886">
                                  <w:rPr>
                                    <w:rFonts w:asciiTheme="majorHAnsi" w:hAnsiTheme="majorHAnsi" w:cstheme="majorHAnsi"/>
                                    <w:sz w:val="18"/>
                                    <w:szCs w:val="18"/>
                                  </w:rPr>
                                  <w:t xml:space="preserve"> </w:t>
                                </w:r>
                              </w:p>
                              <w:p w:rsidR="00862F6C" w:rsidRPr="008A5886" w:rsidRDefault="00862F6C" w:rsidP="00DD4CFD">
                                <w:pPr>
                                  <w:spacing w:before="120"/>
                                  <w:jc w:val="center"/>
                                  <w:rPr>
                                    <w:rFonts w:asciiTheme="majorHAnsi" w:hAnsiTheme="majorHAnsi" w:cstheme="majorHAnsi"/>
                                    <w:sz w:val="18"/>
                                    <w:szCs w:val="18"/>
                                  </w:rPr>
                                </w:pPr>
                                <w:r w:rsidRPr="008A5886">
                                  <w:rPr>
                                    <w:rFonts w:asciiTheme="majorHAnsi" w:hAnsiTheme="majorHAnsi" w:cstheme="majorHAnsi"/>
                                    <w:sz w:val="18"/>
                                    <w:szCs w:val="18"/>
                                  </w:rPr>
                                  <w:t>Filling</w:t>
                                </w:r>
                              </w:p>
                            </w:txbxContent>
                          </wps:txbx>
                          <wps:bodyPr rot="0" vert="horz" wrap="square" lIns="91440" tIns="45720" rIns="91440" bIns="45720" anchor="t" anchorCtr="0" upright="1">
                            <a:noAutofit/>
                          </wps:bodyPr>
                        </wps:wsp>
                        <wps:wsp>
                          <wps:cNvPr id="29360" name="Text Box 10485"/>
                          <wps:cNvSpPr txBox="1">
                            <a:spLocks noChangeArrowheads="1"/>
                          </wps:cNvSpPr>
                          <wps:spPr bwMode="auto">
                            <a:xfrm>
                              <a:off x="7945" y="12427"/>
                              <a:ext cx="2742" cy="1538"/>
                            </a:xfrm>
                            <a:prstGeom prst="rect">
                              <a:avLst/>
                            </a:prstGeom>
                            <a:solidFill>
                              <a:srgbClr val="FFFFFF"/>
                            </a:solidFill>
                            <a:ln w="9525">
                              <a:solidFill>
                                <a:srgbClr val="000000"/>
                              </a:solidFill>
                              <a:miter lim="800000"/>
                              <a:headEnd/>
                              <a:tailEnd/>
                            </a:ln>
                          </wps:spPr>
                          <wps:txbx>
                            <w:txbxContent>
                              <w:p w:rsidR="00862F6C" w:rsidRPr="008A5886" w:rsidRDefault="00862F6C" w:rsidP="00DD4CFD">
                                <w:pPr>
                                  <w:rPr>
                                    <w:rFonts w:asciiTheme="majorHAnsi" w:hAnsiTheme="majorHAnsi" w:cstheme="majorHAnsi"/>
                                    <w:sz w:val="18"/>
                                    <w:szCs w:val="18"/>
                                  </w:rPr>
                                </w:pPr>
                                <w:r w:rsidRPr="008A5886">
                                  <w:rPr>
                                    <w:rFonts w:asciiTheme="majorHAnsi" w:hAnsiTheme="majorHAnsi" w:cstheme="majorHAnsi"/>
                                    <w:sz w:val="18"/>
                                    <w:szCs w:val="18"/>
                                  </w:rPr>
                                  <w:t>CV</w:t>
                                </w:r>
                                <w:r>
                                  <w:rPr>
                                    <w:rFonts w:asciiTheme="majorHAnsi" w:hAnsiTheme="majorHAnsi" w:cstheme="majorHAnsi"/>
                                    <w:sz w:val="18"/>
                                    <w:szCs w:val="18"/>
                                  </w:rPr>
                                  <w:t>590</w:t>
                                </w:r>
                                <w:r w:rsidRPr="008A5886">
                                  <w:rPr>
                                    <w:rFonts w:asciiTheme="majorHAnsi" w:hAnsiTheme="majorHAnsi" w:cstheme="majorHAnsi"/>
                                    <w:sz w:val="18"/>
                                    <w:szCs w:val="18"/>
                                  </w:rPr>
                                  <w:t xml:space="preserve"> %opening</w:t>
                                </w:r>
                              </w:p>
                              <w:p w:rsidR="00862F6C" w:rsidRDefault="00862F6C" w:rsidP="00DD4CFD">
                                <w:pPr>
                                  <w:rPr>
                                    <w:rFonts w:asciiTheme="majorHAnsi" w:hAnsiTheme="majorHAnsi" w:cstheme="majorHAnsi"/>
                                    <w:sz w:val="18"/>
                                    <w:szCs w:val="18"/>
                                  </w:rPr>
                                </w:pPr>
                                <w:r>
                                  <w:rPr>
                                    <w:rFonts w:asciiTheme="majorHAnsi" w:hAnsiTheme="majorHAnsi" w:cstheme="majorHAnsi"/>
                                    <w:sz w:val="18"/>
                                    <w:szCs w:val="18"/>
                                  </w:rPr>
                                  <w:t>CV580 regulated</w:t>
                                </w:r>
                              </w:p>
                              <w:p w:rsidR="00862F6C" w:rsidRPr="008A5886" w:rsidRDefault="00862F6C" w:rsidP="00DD4CFD">
                                <w:pPr>
                                  <w:rPr>
                                    <w:rFonts w:asciiTheme="majorHAnsi" w:hAnsiTheme="majorHAnsi" w:cstheme="majorHAnsi"/>
                                    <w:sz w:val="18"/>
                                    <w:szCs w:val="18"/>
                                  </w:rPr>
                                </w:pPr>
                                <w:r>
                                  <w:rPr>
                                    <w:rFonts w:asciiTheme="majorHAnsi" w:hAnsiTheme="majorHAnsi" w:cstheme="majorHAnsi"/>
                                    <w:sz w:val="18"/>
                                    <w:szCs w:val="18"/>
                                  </w:rPr>
                                  <w:t>PT600=PT600setpoint</w:t>
                                </w:r>
                              </w:p>
                              <w:p w:rsidR="00862F6C" w:rsidRDefault="00862F6C" w:rsidP="00DD4CFD">
                                <w:pPr>
                                  <w:rPr>
                                    <w:rFonts w:asciiTheme="majorHAnsi" w:hAnsiTheme="majorHAnsi" w:cstheme="majorHAnsi"/>
                                    <w:sz w:val="18"/>
                                    <w:szCs w:val="18"/>
                                  </w:rPr>
                                </w:pPr>
                                <w:r>
                                  <w:rPr>
                                    <w:rFonts w:asciiTheme="majorHAnsi" w:hAnsiTheme="majorHAnsi" w:cstheme="majorHAnsi"/>
                                    <w:sz w:val="18"/>
                                    <w:szCs w:val="18"/>
                                  </w:rPr>
                                  <w:t>Close CV600</w:t>
                                </w:r>
                                <w:r w:rsidRPr="008A5886">
                                  <w:rPr>
                                    <w:rFonts w:asciiTheme="majorHAnsi" w:hAnsiTheme="majorHAnsi" w:cstheme="majorHAnsi"/>
                                    <w:sz w:val="18"/>
                                    <w:szCs w:val="18"/>
                                  </w:rPr>
                                  <w:t xml:space="preserve"> </w:t>
                                </w:r>
                              </w:p>
                              <w:p w:rsidR="00862F6C" w:rsidRPr="008A5886" w:rsidRDefault="00862F6C" w:rsidP="00EC2D13">
                                <w:pPr>
                                  <w:rPr>
                                    <w:rFonts w:asciiTheme="majorHAnsi" w:hAnsiTheme="majorHAnsi" w:cstheme="majorHAnsi"/>
                                    <w:sz w:val="18"/>
                                    <w:szCs w:val="18"/>
                                  </w:rPr>
                                </w:pPr>
                                <w:r>
                                  <w:rPr>
                                    <w:rFonts w:asciiTheme="majorHAnsi" w:hAnsiTheme="majorHAnsi" w:cstheme="majorHAnsi"/>
                                    <w:sz w:val="18"/>
                                    <w:szCs w:val="18"/>
                                  </w:rPr>
                                  <w:t>FV602 opened</w:t>
                                </w:r>
                              </w:p>
                              <w:p w:rsidR="00862F6C" w:rsidRPr="008A5886" w:rsidRDefault="00862F6C" w:rsidP="00DD4CFD">
                                <w:pPr>
                                  <w:rPr>
                                    <w:rFonts w:asciiTheme="majorHAnsi" w:hAnsiTheme="majorHAnsi" w:cstheme="majorHAnsi"/>
                                    <w:sz w:val="18"/>
                                    <w:szCs w:val="18"/>
                                  </w:rPr>
                                </w:pPr>
                              </w:p>
                              <w:p w:rsidR="00862F6C" w:rsidRPr="008A5886" w:rsidRDefault="00862F6C" w:rsidP="00DD4CFD">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s:wsp>
                        <wps:cNvPr id="29361" name="AutoShape 10486"/>
                        <wps:cNvCnPr>
                          <a:cxnSpLocks noChangeShapeType="1"/>
                        </wps:cNvCnPr>
                        <wps:spPr bwMode="auto">
                          <a:xfrm rot="5400000">
                            <a:off x="4316" y="7001"/>
                            <a:ext cx="0" cy="3742"/>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362" name="Text Box 10487"/>
                        <wps:cNvSpPr txBox="1">
                          <a:spLocks noChangeArrowheads="1"/>
                        </wps:cNvSpPr>
                        <wps:spPr bwMode="auto">
                          <a:xfrm>
                            <a:off x="8022" y="11791"/>
                            <a:ext cx="2453" cy="850"/>
                          </a:xfrm>
                          <a:prstGeom prst="rect">
                            <a:avLst/>
                          </a:prstGeom>
                          <a:solidFill>
                            <a:srgbClr val="FFFFFF"/>
                          </a:solidFill>
                          <a:ln w="9525">
                            <a:solidFill>
                              <a:srgbClr val="000000"/>
                            </a:solidFill>
                            <a:miter lim="800000"/>
                            <a:headEnd/>
                            <a:tailEnd/>
                          </a:ln>
                        </wps:spPr>
                        <wps:txbx>
                          <w:txbxContent>
                            <w:p w:rsidR="00862F6C" w:rsidRDefault="00862F6C" w:rsidP="00DD4CFD">
                              <w:pPr>
                                <w:rPr>
                                  <w:rFonts w:asciiTheme="majorHAnsi" w:hAnsiTheme="majorHAnsi" w:cstheme="majorHAnsi"/>
                                  <w:sz w:val="18"/>
                                  <w:szCs w:val="18"/>
                                </w:rPr>
                              </w:pPr>
                              <w:r>
                                <w:rPr>
                                  <w:rFonts w:asciiTheme="majorHAnsi" w:hAnsiTheme="majorHAnsi" w:cstheme="majorHAnsi"/>
                                  <w:sz w:val="18"/>
                                  <w:szCs w:val="18"/>
                                </w:rPr>
                                <w:t>Close FV602</w:t>
                              </w:r>
                            </w:p>
                            <w:p w:rsidR="00862F6C" w:rsidRDefault="00862F6C" w:rsidP="00516EC3">
                              <w:pPr>
                                <w:rPr>
                                  <w:rFonts w:asciiTheme="majorHAnsi" w:hAnsiTheme="majorHAnsi" w:cstheme="majorHAnsi"/>
                                  <w:sz w:val="18"/>
                                  <w:szCs w:val="18"/>
                                </w:rPr>
                              </w:pPr>
                              <w:r>
                                <w:rPr>
                                  <w:rFonts w:asciiTheme="majorHAnsi" w:hAnsiTheme="majorHAnsi" w:cstheme="majorHAnsi"/>
                                  <w:sz w:val="18"/>
                                  <w:szCs w:val="18"/>
                                </w:rPr>
                                <w:t>CV580 regulated</w:t>
                              </w:r>
                            </w:p>
                            <w:p w:rsidR="00862F6C" w:rsidRPr="008A5886" w:rsidRDefault="00862F6C" w:rsidP="00516EC3">
                              <w:pPr>
                                <w:rPr>
                                  <w:rFonts w:asciiTheme="majorHAnsi" w:hAnsiTheme="majorHAnsi" w:cstheme="majorHAnsi"/>
                                  <w:sz w:val="18"/>
                                  <w:szCs w:val="18"/>
                                </w:rPr>
                              </w:pPr>
                              <w:r>
                                <w:rPr>
                                  <w:rFonts w:asciiTheme="majorHAnsi" w:hAnsiTheme="majorHAnsi" w:cstheme="majorHAnsi"/>
                                  <w:sz w:val="18"/>
                                  <w:szCs w:val="18"/>
                                </w:rPr>
                                <w:t>PT600=PT600setpoint</w:t>
                              </w:r>
                            </w:p>
                            <w:p w:rsidR="00862F6C" w:rsidRDefault="00862F6C" w:rsidP="00DD4CFD">
                              <w:pPr>
                                <w:rPr>
                                  <w:rFonts w:asciiTheme="majorHAnsi" w:hAnsiTheme="majorHAnsi" w:cstheme="majorHAnsi"/>
                                  <w:sz w:val="18"/>
                                  <w:szCs w:val="18"/>
                                </w:rPr>
                              </w:pPr>
                            </w:p>
                            <w:p w:rsidR="00862F6C" w:rsidRPr="008A5886" w:rsidRDefault="00862F6C" w:rsidP="00DD4CFD">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9363" name="AutoShape 10492"/>
                        <wps:cNvCnPr>
                          <a:cxnSpLocks noChangeShapeType="1"/>
                        </wps:cNvCnPr>
                        <wps:spPr bwMode="auto">
                          <a:xfrm>
                            <a:off x="5808" y="13410"/>
                            <a:ext cx="10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64" name="AutoShape 10493"/>
                        <wps:cNvCnPr>
                          <a:cxnSpLocks noChangeShapeType="1"/>
                        </wps:cNvCnPr>
                        <wps:spPr bwMode="auto">
                          <a:xfrm rot="-5400000">
                            <a:off x="4295" y="9810"/>
                            <a:ext cx="0" cy="36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65" name="Text Box 10494"/>
                        <wps:cNvSpPr txBox="1">
                          <a:spLocks noChangeArrowheads="1"/>
                        </wps:cNvSpPr>
                        <wps:spPr bwMode="auto">
                          <a:xfrm>
                            <a:off x="2910" y="12278"/>
                            <a:ext cx="2662" cy="1134"/>
                          </a:xfrm>
                          <a:prstGeom prst="rect">
                            <a:avLst/>
                          </a:prstGeom>
                          <a:solidFill>
                            <a:srgbClr val="FFFFFF"/>
                          </a:solidFill>
                          <a:ln w="9525">
                            <a:solidFill>
                              <a:srgbClr val="000000"/>
                            </a:solidFill>
                            <a:miter lim="800000"/>
                            <a:headEnd/>
                            <a:tailEnd/>
                          </a:ln>
                        </wps:spPr>
                        <wps:txbx>
                          <w:txbxContent>
                            <w:p w:rsidR="00862F6C" w:rsidRDefault="00862F6C" w:rsidP="00DD4CFD">
                              <w:pPr>
                                <w:rPr>
                                  <w:rFonts w:asciiTheme="majorHAnsi" w:hAnsiTheme="majorHAnsi" w:cstheme="majorHAnsi"/>
                                  <w:sz w:val="18"/>
                                  <w:szCs w:val="18"/>
                                </w:rPr>
                              </w:pPr>
                              <w:r>
                                <w:rPr>
                                  <w:rFonts w:asciiTheme="majorHAnsi" w:hAnsiTheme="majorHAnsi" w:cstheme="majorHAnsi"/>
                                  <w:sz w:val="18"/>
                                  <w:szCs w:val="18"/>
                                </w:rPr>
                                <w:t>Close CV600</w:t>
                              </w:r>
                            </w:p>
                            <w:p w:rsidR="00862F6C" w:rsidRDefault="00862F6C" w:rsidP="00DD4CFD">
                              <w:pPr>
                                <w:rPr>
                                  <w:rFonts w:asciiTheme="majorHAnsi" w:hAnsiTheme="majorHAnsi" w:cstheme="majorHAnsi"/>
                                  <w:sz w:val="18"/>
                                  <w:szCs w:val="18"/>
                                </w:rPr>
                              </w:pPr>
                              <w:r>
                                <w:rPr>
                                  <w:rFonts w:asciiTheme="majorHAnsi" w:hAnsiTheme="majorHAnsi" w:cstheme="majorHAnsi"/>
                                  <w:sz w:val="18"/>
                                  <w:szCs w:val="18"/>
                                </w:rPr>
                                <w:t>Open FV601</w:t>
                              </w:r>
                            </w:p>
                            <w:p w:rsidR="00862F6C" w:rsidRDefault="00862F6C" w:rsidP="00DD4CFD">
                              <w:pPr>
                                <w:rPr>
                                  <w:rFonts w:asciiTheme="majorHAnsi" w:hAnsiTheme="majorHAnsi" w:cstheme="majorHAnsi"/>
                                  <w:sz w:val="18"/>
                                  <w:szCs w:val="18"/>
                                </w:rPr>
                              </w:pPr>
                              <w:r>
                                <w:rPr>
                                  <w:rFonts w:asciiTheme="majorHAnsi" w:hAnsiTheme="majorHAnsi" w:cstheme="majorHAnsi"/>
                                  <w:sz w:val="18"/>
                                  <w:szCs w:val="18"/>
                                </w:rPr>
                                <w:t>CV580 regulated</w:t>
                              </w:r>
                            </w:p>
                            <w:p w:rsidR="00862F6C" w:rsidRDefault="00862F6C" w:rsidP="00DD4CFD">
                              <w:pPr>
                                <w:rPr>
                                  <w:rFonts w:asciiTheme="majorHAnsi" w:hAnsiTheme="majorHAnsi" w:cstheme="majorHAnsi"/>
                                  <w:sz w:val="18"/>
                                  <w:szCs w:val="18"/>
                                </w:rPr>
                              </w:pPr>
                              <w:r>
                                <w:rPr>
                                  <w:rFonts w:asciiTheme="majorHAnsi" w:hAnsiTheme="majorHAnsi" w:cstheme="majorHAnsi"/>
                                  <w:sz w:val="18"/>
                                  <w:szCs w:val="18"/>
                                </w:rPr>
                                <w:t>PT600=PT600setpoint</w:t>
                              </w:r>
                            </w:p>
                            <w:p w:rsidR="00862F6C" w:rsidRPr="008A5886" w:rsidRDefault="00862F6C" w:rsidP="00DD4CFD">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9366" name="AutoShape 10498"/>
                        <wps:cNvCnPr>
                          <a:cxnSpLocks noChangeShapeType="1"/>
                        </wps:cNvCnPr>
                        <wps:spPr bwMode="auto">
                          <a:xfrm>
                            <a:off x="5813" y="11924"/>
                            <a:ext cx="0" cy="30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67" name="Text Box 10499"/>
                        <wps:cNvSpPr txBox="1">
                          <a:spLocks noChangeArrowheads="1"/>
                        </wps:cNvSpPr>
                        <wps:spPr bwMode="auto">
                          <a:xfrm>
                            <a:off x="1244" y="15202"/>
                            <a:ext cx="98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F0DEB" w:rsidRDefault="00862F6C" w:rsidP="00DD4CFD">
                              <w:pPr>
                                <w:rPr>
                                  <w:rFonts w:asciiTheme="majorHAnsi" w:hAnsiTheme="majorHAnsi" w:cstheme="majorHAnsi"/>
                                  <w:sz w:val="18"/>
                                  <w:szCs w:val="18"/>
                                  <w:lang w:val="fr-FR"/>
                                </w:rPr>
                              </w:pPr>
                              <w:r>
                                <w:rPr>
                                  <w:rFonts w:asciiTheme="majorHAnsi" w:hAnsiTheme="majorHAnsi" w:cstheme="majorHAnsi"/>
                                  <w:sz w:val="18"/>
                                  <w:szCs w:val="18"/>
                                  <w:lang w:val="fr-FR"/>
                                </w:rPr>
                                <w:t>Liquefier</w:t>
                              </w:r>
                            </w:p>
                          </w:txbxContent>
                        </wps:txbx>
                        <wps:bodyPr rot="0" vert="horz" wrap="square" lIns="91440" tIns="45720" rIns="91440" bIns="45720" anchor="t" anchorCtr="0" upright="1">
                          <a:noAutofit/>
                        </wps:bodyPr>
                      </wps:wsp>
                      <wps:wsp>
                        <wps:cNvPr id="29368" name="AutoShape 10500"/>
                        <wps:cNvCnPr>
                          <a:cxnSpLocks noChangeShapeType="1"/>
                        </wps:cNvCnPr>
                        <wps:spPr bwMode="auto">
                          <a:xfrm>
                            <a:off x="6226" y="13313"/>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69" name="AutoShape 10501"/>
                        <wps:cNvCnPr>
                          <a:cxnSpLocks noChangeShapeType="1"/>
                        </wps:cNvCnPr>
                        <wps:spPr bwMode="auto">
                          <a:xfrm rot="5400000">
                            <a:off x="1591" y="1514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70" name="AutoShape 10502"/>
                        <wps:cNvCnPr>
                          <a:cxnSpLocks noChangeShapeType="1"/>
                        </wps:cNvCnPr>
                        <wps:spPr bwMode="auto">
                          <a:xfrm rot="5400000">
                            <a:off x="2962" y="1515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9371" name="Group 10503"/>
                        <wpg:cNvGrpSpPr>
                          <a:grpSpLocks/>
                        </wpg:cNvGrpSpPr>
                        <wpg:grpSpPr bwMode="auto">
                          <a:xfrm>
                            <a:off x="645" y="14855"/>
                            <a:ext cx="595" cy="580"/>
                            <a:chOff x="2109" y="3597"/>
                            <a:chExt cx="595" cy="580"/>
                          </a:xfrm>
                        </wpg:grpSpPr>
                        <wps:wsp>
                          <wps:cNvPr id="29372" name="Oval 10504"/>
                          <wps:cNvSpPr>
                            <a:spLocks noChangeArrowheads="1"/>
                          </wps:cNvSpPr>
                          <wps:spPr bwMode="auto">
                            <a:xfrm>
                              <a:off x="2109" y="3630"/>
                              <a:ext cx="595" cy="547"/>
                            </a:xfrm>
                            <a:prstGeom prst="ellipse">
                              <a:avLst/>
                            </a:prstGeom>
                            <a:solidFill>
                              <a:srgbClr val="FFFFFF"/>
                            </a:solidFill>
                            <a:ln w="1270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29373" name="Text Box 10505"/>
                          <wps:cNvSpPr txBox="1">
                            <a:spLocks noChangeArrowheads="1"/>
                          </wps:cNvSpPr>
                          <wps:spPr bwMode="auto">
                            <a:xfrm>
                              <a:off x="2189" y="3597"/>
                              <a:ext cx="470"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44450">
                                  <a:solidFill>
                                    <a:srgbClr val="4A7EBB"/>
                                  </a:solidFill>
                                  <a:miter lim="800000"/>
                                  <a:headEnd/>
                                  <a:tailEnd/>
                                </a14:hiddenLine>
                              </a:ext>
                            </a:extLst>
                          </wps:spPr>
                          <wps:txbx>
                            <w:txbxContent>
                              <w:p w:rsidR="00862F6C" w:rsidRPr="0071496C" w:rsidRDefault="00862F6C" w:rsidP="00DD4CFD">
                                <w:pPr>
                                  <w:rPr>
                                    <w:rFonts w:asciiTheme="majorHAnsi" w:hAnsiTheme="majorHAnsi" w:cstheme="majorHAnsi"/>
                                    <w:lang w:val="fr-FR"/>
                                  </w:rPr>
                                </w:pPr>
                                <w:r>
                                  <w:rPr>
                                    <w:rFonts w:asciiTheme="majorHAnsi" w:hAnsiTheme="majorHAnsi" w:cstheme="majorHAnsi"/>
                                    <w:lang w:val="fr-FR"/>
                                  </w:rPr>
                                  <w:t>A</w:t>
                                </w:r>
                              </w:p>
                            </w:txbxContent>
                          </wps:txbx>
                          <wps:bodyPr rot="0" vert="horz" wrap="square" lIns="91440" tIns="91440" rIns="91440" bIns="91440" anchor="t" anchorCtr="0" upright="1">
                            <a:noAutofit/>
                          </wps:bodyPr>
                        </wps:wsp>
                      </wpg:grpSp>
                      <wps:wsp>
                        <wps:cNvPr id="29374" name="AutoShape 8752"/>
                        <wps:cNvCnPr>
                          <a:cxnSpLocks noChangeShapeType="1"/>
                        </wps:cNvCnPr>
                        <wps:spPr bwMode="auto">
                          <a:xfrm>
                            <a:off x="1278" y="3163"/>
                            <a:ext cx="0" cy="567"/>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375" name="Text Box 10506"/>
                        <wps:cNvSpPr txBox="1">
                          <a:spLocks noChangeArrowheads="1"/>
                        </wps:cNvSpPr>
                        <wps:spPr bwMode="auto">
                          <a:xfrm>
                            <a:off x="3175" y="15054"/>
                            <a:ext cx="769"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F0DEB" w:rsidRDefault="00862F6C" w:rsidP="007958EC">
                              <w:pPr>
                                <w:rPr>
                                  <w:rFonts w:asciiTheme="majorHAnsi" w:hAnsiTheme="majorHAnsi" w:cstheme="majorHAnsi"/>
                                  <w:sz w:val="18"/>
                                  <w:szCs w:val="18"/>
                                  <w:lang w:val="fr-FR"/>
                                </w:rPr>
                              </w:pPr>
                              <w:r>
                                <w:rPr>
                                  <w:rFonts w:asciiTheme="majorHAnsi" w:hAnsiTheme="majorHAnsi" w:cstheme="majorHAnsi"/>
                                  <w:sz w:val="18"/>
                                  <w:szCs w:val="18"/>
                                  <w:lang w:val="fr-FR"/>
                                </w:rPr>
                                <w:t>Stop</w:t>
                              </w:r>
                            </w:p>
                          </w:txbxContent>
                        </wps:txbx>
                        <wps:bodyPr rot="0" vert="horz" wrap="square" lIns="91440" tIns="45720" rIns="91440" bIns="45720" anchor="t" anchorCtr="0" upright="1">
                          <a:noAutofit/>
                        </wps:bodyPr>
                      </wps:wsp>
                      <wps:wsp>
                        <wps:cNvPr id="29376" name="AutoShape 10507"/>
                        <wps:cNvCnPr>
                          <a:cxnSpLocks noChangeShapeType="1"/>
                        </wps:cNvCnPr>
                        <wps:spPr bwMode="auto">
                          <a:xfrm>
                            <a:off x="1271" y="15147"/>
                            <a:ext cx="9978"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377" name="AutoShape 10529"/>
                        <wps:cNvCnPr>
                          <a:cxnSpLocks noChangeShapeType="1"/>
                        </wps:cNvCnPr>
                        <wps:spPr bwMode="auto">
                          <a:xfrm>
                            <a:off x="6267" y="6135"/>
                            <a:ext cx="794"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378" name="Rectangle 12464"/>
                        <wps:cNvSpPr>
                          <a:spLocks noChangeArrowheads="1"/>
                        </wps:cNvSpPr>
                        <wps:spPr bwMode="auto">
                          <a:xfrm>
                            <a:off x="3393" y="1491"/>
                            <a:ext cx="2783" cy="580"/>
                          </a:xfrm>
                          <a:prstGeom prst="rect">
                            <a:avLst/>
                          </a:prstGeom>
                          <a:solidFill>
                            <a:srgbClr val="FFFFFF"/>
                          </a:solidFill>
                          <a:ln w="9525">
                            <a:solidFill>
                              <a:srgbClr val="000000"/>
                            </a:solidFill>
                            <a:miter lim="800000"/>
                            <a:headEnd/>
                            <a:tailEnd/>
                          </a:ln>
                        </wps:spPr>
                        <wps:txbx>
                          <w:txbxContent>
                            <w:p w:rsidR="00862F6C" w:rsidRPr="002025CF" w:rsidRDefault="00862F6C" w:rsidP="002025CF">
                              <w:pPr>
                                <w:jc w:val="center"/>
                                <w:rPr>
                                  <w:rFonts w:asciiTheme="majorHAnsi" w:hAnsiTheme="majorHAnsi" w:cstheme="majorHAnsi"/>
                                  <w:sz w:val="18"/>
                                  <w:szCs w:val="18"/>
                                </w:rPr>
                              </w:pPr>
                              <w:r>
                                <w:rPr>
                                  <w:rFonts w:asciiTheme="majorHAnsi" w:hAnsiTheme="majorHAnsi" w:cstheme="majorHAnsi"/>
                                  <w:sz w:val="18"/>
                                  <w:szCs w:val="18"/>
                                </w:rPr>
                                <w:t>“Have</w:t>
                              </w:r>
                              <w:r w:rsidRPr="002025CF">
                                <w:rPr>
                                  <w:rFonts w:asciiTheme="majorHAnsi" w:hAnsiTheme="majorHAnsi" w:cstheme="majorHAnsi"/>
                                  <w:sz w:val="18"/>
                                  <w:szCs w:val="18"/>
                                </w:rPr>
                                <w:t xml:space="preserve"> you </w:t>
                              </w:r>
                              <w:r>
                                <w:rPr>
                                  <w:rFonts w:asciiTheme="majorHAnsi" w:hAnsiTheme="majorHAnsi" w:cstheme="majorHAnsi"/>
                                  <w:sz w:val="18"/>
                                  <w:szCs w:val="18"/>
                                </w:rPr>
                                <w:t xml:space="preserve">chosen </w:t>
                              </w:r>
                              <w:r w:rsidRPr="002025CF">
                                <w:rPr>
                                  <w:rFonts w:asciiTheme="majorHAnsi" w:hAnsiTheme="majorHAnsi" w:cstheme="majorHAnsi"/>
                                  <w:sz w:val="18"/>
                                  <w:szCs w:val="18"/>
                                </w:rPr>
                                <w:t>the recovery circuit fo</w:t>
                              </w:r>
                              <w:r>
                                <w:rPr>
                                  <w:rFonts w:asciiTheme="majorHAnsi" w:hAnsiTheme="majorHAnsi" w:cstheme="majorHAnsi"/>
                                  <w:sz w:val="18"/>
                                  <w:szCs w:val="18"/>
                                </w:rPr>
                                <w:t>r the valve Box? “</w:t>
                              </w:r>
                            </w:p>
                          </w:txbxContent>
                        </wps:txbx>
                        <wps:bodyPr rot="0" vert="horz" wrap="square" lIns="91440" tIns="45720" rIns="91440" bIns="45720" anchor="t" anchorCtr="0" upright="1">
                          <a:noAutofit/>
                        </wps:bodyPr>
                      </wps:wsp>
                      <wps:wsp>
                        <wps:cNvPr id="29379" name="AutoShape 12466"/>
                        <wps:cNvCnPr>
                          <a:cxnSpLocks noChangeShapeType="1"/>
                        </wps:cNvCnPr>
                        <wps:spPr bwMode="auto">
                          <a:xfrm>
                            <a:off x="4297" y="1322"/>
                            <a:ext cx="21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80" name="Text Box 12467"/>
                        <wps:cNvSpPr txBox="1">
                          <a:spLocks noChangeArrowheads="1"/>
                        </wps:cNvSpPr>
                        <wps:spPr bwMode="auto">
                          <a:xfrm>
                            <a:off x="2614" y="4092"/>
                            <a:ext cx="3455"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4D3EED">
                              <w:pPr>
                                <w:rPr>
                                  <w:rFonts w:asciiTheme="majorHAnsi" w:hAnsiTheme="majorHAnsi" w:cstheme="majorHAnsi"/>
                                  <w:sz w:val="18"/>
                                  <w:szCs w:val="18"/>
                                </w:rPr>
                              </w:pPr>
                              <w:r w:rsidRPr="008A5886">
                                <w:rPr>
                                  <w:rFonts w:asciiTheme="majorHAnsi" w:hAnsiTheme="majorHAnsi" w:cstheme="majorHAnsi"/>
                                  <w:sz w:val="18"/>
                                  <w:szCs w:val="18"/>
                                </w:rPr>
                                <w:t>Regulation</w:t>
                              </w:r>
                              <w:r>
                                <w:rPr>
                                  <w:rFonts w:asciiTheme="majorHAnsi" w:hAnsiTheme="majorHAnsi" w:cstheme="majorHAnsi"/>
                                  <w:sz w:val="18"/>
                                  <w:szCs w:val="18"/>
                                </w:rPr>
                                <w:t xml:space="preserve"> &amp; Dewar &amp; Validation</w:t>
                              </w:r>
                              <w:r w:rsidRPr="008A5886">
                                <w:rPr>
                                  <w:rFonts w:asciiTheme="majorHAnsi" w:hAnsiTheme="majorHAnsi" w:cstheme="majorHAnsi"/>
                                  <w:sz w:val="18"/>
                                  <w:szCs w:val="18"/>
                                </w:rPr>
                                <w:t xml:space="preserve"> </w:t>
                              </w:r>
                            </w:p>
                          </w:txbxContent>
                        </wps:txbx>
                        <wps:bodyPr rot="0" vert="horz" wrap="square" lIns="91440" tIns="45720" rIns="91440" bIns="45720" anchor="t" anchorCtr="0" upright="1">
                          <a:noAutofit/>
                        </wps:bodyPr>
                      </wps:wsp>
                      <wps:wsp>
                        <wps:cNvPr id="29381" name="AutoShape 12469"/>
                        <wps:cNvCnPr>
                          <a:cxnSpLocks noChangeShapeType="1"/>
                        </wps:cNvCnPr>
                        <wps:spPr bwMode="auto">
                          <a:xfrm>
                            <a:off x="4302" y="2195"/>
                            <a:ext cx="21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82" name="Text Box 12471"/>
                        <wps:cNvSpPr txBox="1">
                          <a:spLocks noChangeArrowheads="1"/>
                        </wps:cNvSpPr>
                        <wps:spPr bwMode="auto">
                          <a:xfrm>
                            <a:off x="4599" y="2058"/>
                            <a:ext cx="924"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4D3EED">
                              <w:pPr>
                                <w:rPr>
                                  <w:rFonts w:asciiTheme="majorHAnsi" w:hAnsiTheme="majorHAnsi" w:cstheme="majorHAnsi"/>
                                  <w:sz w:val="18"/>
                                  <w:szCs w:val="18"/>
                                </w:rPr>
                              </w:pPr>
                              <w:r>
                                <w:rPr>
                                  <w:rFonts w:asciiTheme="majorHAnsi" w:hAnsiTheme="majorHAnsi" w:cstheme="majorHAnsi"/>
                                  <w:sz w:val="18"/>
                                  <w:szCs w:val="18"/>
                                </w:rPr>
                                <w:t>Yes</w:t>
                              </w:r>
                              <w:r w:rsidRPr="008A5886">
                                <w:rPr>
                                  <w:rFonts w:asciiTheme="majorHAnsi" w:hAnsiTheme="majorHAnsi" w:cstheme="majorHAnsi"/>
                                  <w:sz w:val="18"/>
                                  <w:szCs w:val="18"/>
                                </w:rPr>
                                <w:t xml:space="preserve"> </w:t>
                              </w:r>
                            </w:p>
                          </w:txbxContent>
                        </wps:txbx>
                        <wps:bodyPr rot="0" vert="horz" wrap="square" lIns="91440" tIns="45720" rIns="91440" bIns="45720" anchor="t" anchorCtr="0" upright="1">
                          <a:noAutofit/>
                        </wps:bodyPr>
                      </wps:wsp>
                      <wps:wsp>
                        <wps:cNvPr id="29383" name="Rectangle 12472"/>
                        <wps:cNvSpPr>
                          <a:spLocks noChangeArrowheads="1"/>
                        </wps:cNvSpPr>
                        <wps:spPr bwMode="auto">
                          <a:xfrm>
                            <a:off x="3021" y="2366"/>
                            <a:ext cx="3277" cy="634"/>
                          </a:xfrm>
                          <a:prstGeom prst="rect">
                            <a:avLst/>
                          </a:prstGeom>
                          <a:solidFill>
                            <a:srgbClr val="FFFFFF"/>
                          </a:solidFill>
                          <a:ln w="9525">
                            <a:solidFill>
                              <a:srgbClr val="000000"/>
                            </a:solidFill>
                            <a:miter lim="800000"/>
                            <a:headEnd/>
                            <a:tailEnd/>
                          </a:ln>
                        </wps:spPr>
                        <wps:txbx>
                          <w:txbxContent>
                            <w:p w:rsidR="00862F6C" w:rsidRPr="002025CF" w:rsidRDefault="00862F6C" w:rsidP="004D3EED">
                              <w:pPr>
                                <w:jc w:val="center"/>
                                <w:rPr>
                                  <w:rFonts w:asciiTheme="majorHAnsi" w:hAnsiTheme="majorHAnsi" w:cstheme="majorHAnsi"/>
                                  <w:sz w:val="18"/>
                                  <w:szCs w:val="18"/>
                                </w:rPr>
                              </w:pPr>
                              <w:r>
                                <w:rPr>
                                  <w:rFonts w:asciiTheme="majorHAnsi" w:hAnsiTheme="majorHAnsi" w:cstheme="majorHAnsi"/>
                                  <w:sz w:val="18"/>
                                  <w:szCs w:val="18"/>
                                </w:rPr>
                                <w:t xml:space="preserve">“Do </w:t>
                              </w:r>
                              <w:r w:rsidRPr="002025CF">
                                <w:rPr>
                                  <w:rFonts w:asciiTheme="majorHAnsi" w:hAnsiTheme="majorHAnsi" w:cstheme="majorHAnsi"/>
                                  <w:sz w:val="18"/>
                                  <w:szCs w:val="18"/>
                                </w:rPr>
                                <w:t xml:space="preserve">you </w:t>
                              </w:r>
                              <w:r>
                                <w:rPr>
                                  <w:rFonts w:asciiTheme="majorHAnsi" w:hAnsiTheme="majorHAnsi" w:cstheme="majorHAnsi"/>
                                  <w:sz w:val="18"/>
                                  <w:szCs w:val="18"/>
                                </w:rPr>
                                <w:t>want operate with an extra Dewar or with the liquefier Dewar?</w:t>
                              </w:r>
                              <w:r w:rsidRPr="004F5F38">
                                <w:rPr>
                                  <w:rFonts w:asciiTheme="majorHAnsi" w:hAnsiTheme="majorHAnsi" w:cstheme="majorHAnsi"/>
                                  <w:sz w:val="18"/>
                                  <w:szCs w:val="18"/>
                                </w:rPr>
                                <w:t xml:space="preserve"> </w:t>
                              </w:r>
                              <w:r>
                                <w:rPr>
                                  <w:rFonts w:asciiTheme="majorHAnsi" w:hAnsiTheme="majorHAnsi" w:cstheme="majorHAnsi"/>
                                  <w:sz w:val="18"/>
                                  <w:szCs w:val="18"/>
                                </w:rPr>
                                <w:t>“</w:t>
                              </w:r>
                            </w:p>
                          </w:txbxContent>
                        </wps:txbx>
                        <wps:bodyPr rot="0" vert="horz" wrap="square" lIns="91440" tIns="45720" rIns="91440" bIns="45720" anchor="t" anchorCtr="0" upright="1">
                          <a:noAutofit/>
                        </wps:bodyPr>
                      </wps:wsp>
                      <wps:wsp>
                        <wps:cNvPr id="29384" name="Text Box 13789"/>
                        <wps:cNvSpPr txBox="1">
                          <a:spLocks noChangeArrowheads="1"/>
                        </wps:cNvSpPr>
                        <wps:spPr bwMode="auto">
                          <a:xfrm>
                            <a:off x="3872" y="11348"/>
                            <a:ext cx="2793" cy="372"/>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842A8D">
                              <w:pPr>
                                <w:rPr>
                                  <w:rFonts w:asciiTheme="majorHAnsi" w:hAnsiTheme="majorHAnsi" w:cstheme="majorHAnsi"/>
                                  <w:sz w:val="18"/>
                                  <w:szCs w:val="18"/>
                                  <w:lang w:val="fr-FR"/>
                                </w:rPr>
                              </w:pPr>
                              <w:r w:rsidRPr="008A5886">
                                <w:rPr>
                                  <w:rFonts w:asciiTheme="majorHAnsi" w:hAnsiTheme="majorHAnsi" w:cstheme="majorHAnsi"/>
                                  <w:sz w:val="18"/>
                                  <w:szCs w:val="18"/>
                                  <w:lang w:val="fr-FR"/>
                                </w:rPr>
                                <w:t>Intermittent</w:t>
                              </w:r>
                              <w:r>
                                <w:rPr>
                                  <w:rFonts w:asciiTheme="majorHAnsi" w:hAnsiTheme="majorHAnsi" w:cstheme="majorHAnsi"/>
                                  <w:sz w:val="18"/>
                                  <w:szCs w:val="18"/>
                                  <w:lang w:val="fr-FR"/>
                                </w:rPr>
                                <w:t xml:space="preserve"> </w:t>
                              </w:r>
                              <w:r w:rsidRPr="008A5886">
                                <w:rPr>
                                  <w:rFonts w:asciiTheme="majorHAnsi" w:hAnsiTheme="majorHAnsi" w:cstheme="majorHAnsi"/>
                                  <w:sz w:val="18"/>
                                  <w:szCs w:val="18"/>
                                </w:rPr>
                                <w:t>&amp; LT600 &lt; LT600mini</w:t>
                              </w:r>
                            </w:p>
                          </w:txbxContent>
                        </wps:txbx>
                        <wps:bodyPr rot="0" vert="horz" wrap="square" lIns="91440" tIns="45720" rIns="91440" bIns="45720" anchor="t" anchorCtr="0" upright="1">
                          <a:noAutofit/>
                        </wps:bodyPr>
                      </wps:wsp>
                      <wps:wsp>
                        <wps:cNvPr id="29385" name="Text Box 13790"/>
                        <wps:cNvSpPr txBox="1">
                          <a:spLocks noChangeArrowheads="1"/>
                        </wps:cNvSpPr>
                        <wps:spPr bwMode="auto">
                          <a:xfrm>
                            <a:off x="2918" y="13884"/>
                            <a:ext cx="2700" cy="1020"/>
                          </a:xfrm>
                          <a:prstGeom prst="rect">
                            <a:avLst/>
                          </a:prstGeom>
                          <a:solidFill>
                            <a:srgbClr val="FFFFFF"/>
                          </a:solidFill>
                          <a:ln w="9525">
                            <a:solidFill>
                              <a:srgbClr val="000000"/>
                            </a:solidFill>
                            <a:miter lim="800000"/>
                            <a:headEnd/>
                            <a:tailEnd/>
                          </a:ln>
                        </wps:spPr>
                        <wps:txbx>
                          <w:txbxContent>
                            <w:p w:rsidR="00862F6C" w:rsidRPr="008A5886" w:rsidRDefault="00862F6C" w:rsidP="00EC2D13">
                              <w:pPr>
                                <w:rPr>
                                  <w:rFonts w:asciiTheme="majorHAnsi" w:hAnsiTheme="majorHAnsi" w:cstheme="majorHAnsi"/>
                                  <w:sz w:val="18"/>
                                  <w:szCs w:val="18"/>
                                </w:rPr>
                              </w:pPr>
                              <w:r>
                                <w:rPr>
                                  <w:rFonts w:asciiTheme="majorHAnsi" w:hAnsiTheme="majorHAnsi" w:cstheme="majorHAnsi"/>
                                  <w:sz w:val="18"/>
                                  <w:szCs w:val="18"/>
                                </w:rPr>
                                <w:t>FV601 opened</w:t>
                              </w:r>
                            </w:p>
                            <w:p w:rsidR="00862F6C" w:rsidRDefault="00862F6C" w:rsidP="00EC2D13">
                              <w:pPr>
                                <w:rPr>
                                  <w:rFonts w:asciiTheme="majorHAnsi" w:hAnsiTheme="majorHAnsi" w:cstheme="majorHAnsi"/>
                                  <w:sz w:val="18"/>
                                  <w:szCs w:val="18"/>
                                </w:rPr>
                              </w:pPr>
                              <w:r>
                                <w:rPr>
                                  <w:rFonts w:asciiTheme="majorHAnsi" w:hAnsiTheme="majorHAnsi" w:cstheme="majorHAnsi"/>
                                  <w:sz w:val="18"/>
                                  <w:szCs w:val="18"/>
                                </w:rPr>
                                <w:t>CV580 regulated</w:t>
                              </w:r>
                            </w:p>
                            <w:p w:rsidR="00862F6C" w:rsidRDefault="00862F6C" w:rsidP="00EC2D13">
                              <w:pPr>
                                <w:rPr>
                                  <w:rFonts w:asciiTheme="majorHAnsi" w:hAnsiTheme="majorHAnsi" w:cstheme="majorHAnsi"/>
                                  <w:sz w:val="18"/>
                                  <w:szCs w:val="18"/>
                                </w:rPr>
                              </w:pPr>
                              <w:r>
                                <w:rPr>
                                  <w:rFonts w:asciiTheme="majorHAnsi" w:hAnsiTheme="majorHAnsi" w:cstheme="majorHAnsi"/>
                                  <w:sz w:val="18"/>
                                  <w:szCs w:val="18"/>
                                </w:rPr>
                                <w:t>PT600=PT600setpoint</w:t>
                              </w:r>
                            </w:p>
                          </w:txbxContent>
                        </wps:txbx>
                        <wps:bodyPr rot="0" vert="horz" wrap="square" lIns="91440" tIns="45720" rIns="91440" bIns="45720" anchor="t" anchorCtr="0" upright="1">
                          <a:noAutofit/>
                        </wps:bodyPr>
                      </wps:wsp>
                      <wps:wsp>
                        <wps:cNvPr id="29386" name="Rectangle 13791"/>
                        <wps:cNvSpPr>
                          <a:spLocks noChangeArrowheads="1"/>
                        </wps:cNvSpPr>
                        <wps:spPr bwMode="auto">
                          <a:xfrm>
                            <a:off x="1534" y="13884"/>
                            <a:ext cx="1384" cy="1020"/>
                          </a:xfrm>
                          <a:prstGeom prst="rect">
                            <a:avLst/>
                          </a:prstGeom>
                          <a:solidFill>
                            <a:srgbClr val="FFFFFF"/>
                          </a:solidFill>
                          <a:ln w="9525">
                            <a:solidFill>
                              <a:srgbClr val="000000"/>
                            </a:solidFill>
                            <a:miter lim="800000"/>
                            <a:headEnd/>
                            <a:tailEnd/>
                          </a:ln>
                        </wps:spPr>
                        <wps:txbx>
                          <w:txbxContent>
                            <w:p w:rsidR="00862F6C" w:rsidRPr="008A5886" w:rsidRDefault="00862F6C" w:rsidP="00EC2D13">
                              <w:pPr>
                                <w:spacing w:before="240" w:line="24" w:lineRule="auto"/>
                                <w:rPr>
                                  <w:rFonts w:asciiTheme="majorHAnsi" w:hAnsiTheme="majorHAnsi" w:cstheme="majorHAnsi"/>
                                  <w:sz w:val="18"/>
                                  <w:szCs w:val="18"/>
                                </w:rPr>
                              </w:pPr>
                              <w:r w:rsidRPr="008A5886">
                                <w:rPr>
                                  <w:rFonts w:asciiTheme="majorHAnsi" w:hAnsiTheme="majorHAnsi" w:cstheme="majorHAnsi"/>
                                  <w:sz w:val="18"/>
                                  <w:szCs w:val="18"/>
                                </w:rPr>
                                <w:t xml:space="preserve">    Tank 4K</w:t>
                              </w:r>
                            </w:p>
                            <w:p w:rsidR="00862F6C" w:rsidRPr="008A5886" w:rsidRDefault="00862F6C" w:rsidP="00EC2D13">
                              <w:pPr>
                                <w:spacing w:before="240" w:line="24" w:lineRule="auto"/>
                                <w:jc w:val="center"/>
                                <w:rPr>
                                  <w:rFonts w:asciiTheme="majorHAnsi" w:hAnsiTheme="majorHAnsi" w:cstheme="majorHAnsi"/>
                                  <w:sz w:val="18"/>
                                  <w:szCs w:val="18"/>
                                </w:rPr>
                              </w:pPr>
                              <w:r w:rsidRPr="008A5886">
                                <w:rPr>
                                  <w:rFonts w:asciiTheme="majorHAnsi" w:hAnsiTheme="majorHAnsi" w:cstheme="majorHAnsi"/>
                                  <w:sz w:val="18"/>
                                  <w:szCs w:val="18"/>
                                </w:rPr>
                                <w:t>outgassing</w:t>
                              </w:r>
                            </w:p>
                          </w:txbxContent>
                        </wps:txbx>
                        <wps:bodyPr rot="0" vert="horz" wrap="square" lIns="91440" tIns="45720" rIns="91440" bIns="45720" anchor="t" anchorCtr="0" upright="1">
                          <a:noAutofit/>
                        </wps:bodyPr>
                      </wps:wsp>
                      <wps:wsp>
                        <wps:cNvPr id="29387" name="AutoShape 13792"/>
                        <wps:cNvCnPr>
                          <a:cxnSpLocks noChangeShapeType="1"/>
                        </wps:cNvCnPr>
                        <wps:spPr bwMode="auto">
                          <a:xfrm rot="5400000">
                            <a:off x="6436" y="1139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88" name="Rectangle 13793"/>
                        <wps:cNvSpPr>
                          <a:spLocks noChangeArrowheads="1"/>
                        </wps:cNvSpPr>
                        <wps:spPr bwMode="auto">
                          <a:xfrm>
                            <a:off x="6561" y="11792"/>
                            <a:ext cx="1474" cy="850"/>
                          </a:xfrm>
                          <a:prstGeom prst="rect">
                            <a:avLst/>
                          </a:prstGeom>
                          <a:solidFill>
                            <a:srgbClr val="FFFFFF"/>
                          </a:solidFill>
                          <a:ln w="9525">
                            <a:solidFill>
                              <a:srgbClr val="000000"/>
                            </a:solidFill>
                            <a:miter lim="800000"/>
                            <a:headEnd/>
                            <a:tailEnd/>
                          </a:ln>
                        </wps:spPr>
                        <wps:txbx>
                          <w:txbxContent>
                            <w:p w:rsidR="00862F6C" w:rsidRPr="009425F5" w:rsidRDefault="00862F6C" w:rsidP="00EC2D13">
                              <w:pPr>
                                <w:spacing w:before="100" w:beforeAutospacing="1"/>
                                <w:jc w:val="center"/>
                                <w:rPr>
                                  <w:rFonts w:asciiTheme="majorHAnsi" w:hAnsiTheme="majorHAnsi" w:cstheme="majorHAnsi"/>
                                  <w:sz w:val="18"/>
                                  <w:szCs w:val="18"/>
                                  <w:lang w:val="fr-FR"/>
                                </w:rPr>
                              </w:pPr>
                              <w:r>
                                <w:rPr>
                                  <w:rFonts w:asciiTheme="majorHAnsi" w:hAnsiTheme="majorHAnsi" w:cstheme="majorHAnsi"/>
                                  <w:sz w:val="18"/>
                                  <w:szCs w:val="18"/>
                                  <w:lang w:val="fr-FR"/>
                                </w:rPr>
                                <w:t>Dewar</w:t>
                              </w:r>
                              <w:r w:rsidRPr="009425F5">
                                <w:rPr>
                                  <w:rFonts w:asciiTheme="majorHAnsi" w:hAnsiTheme="majorHAnsi" w:cstheme="majorHAnsi"/>
                                  <w:sz w:val="18"/>
                                  <w:szCs w:val="18"/>
                                  <w:lang w:val="fr-FR"/>
                                </w:rPr>
                                <w:t xml:space="preserve"> </w:t>
                              </w:r>
                              <w:r>
                                <w:rPr>
                                  <w:rFonts w:asciiTheme="majorHAnsi" w:hAnsiTheme="majorHAnsi" w:cstheme="majorHAnsi"/>
                                  <w:sz w:val="18"/>
                                  <w:szCs w:val="18"/>
                                  <w:lang w:val="fr-FR"/>
                                </w:rPr>
                                <w:t>Isolated</w:t>
                              </w:r>
                            </w:p>
                          </w:txbxContent>
                        </wps:txbx>
                        <wps:bodyPr rot="0" vert="horz" wrap="square" lIns="91440" tIns="45720" rIns="91440" bIns="45720" anchor="t" anchorCtr="0" upright="1">
                          <a:noAutofit/>
                        </wps:bodyPr>
                      </wps:wsp>
                      <wps:wsp>
                        <wps:cNvPr id="29389" name="AutoShape 13794"/>
                        <wps:cNvCnPr>
                          <a:cxnSpLocks noChangeShapeType="1"/>
                        </wps:cNvCnPr>
                        <wps:spPr bwMode="auto">
                          <a:xfrm flipH="1">
                            <a:off x="6284" y="11398"/>
                            <a:ext cx="4535" cy="0"/>
                          </a:xfrm>
                          <a:prstGeom prst="straightConnector1">
                            <a:avLst/>
                          </a:prstGeom>
                          <a:noFill/>
                          <a:ln w="6350">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9390" name="Rectangle 14035"/>
                        <wps:cNvSpPr>
                          <a:spLocks noChangeArrowheads="1"/>
                        </wps:cNvSpPr>
                        <wps:spPr bwMode="auto">
                          <a:xfrm>
                            <a:off x="6507" y="13138"/>
                            <a:ext cx="3952" cy="541"/>
                          </a:xfrm>
                          <a:prstGeom prst="rect">
                            <a:avLst/>
                          </a:prstGeom>
                          <a:solidFill>
                            <a:srgbClr val="FFFFFF"/>
                          </a:solidFill>
                          <a:ln w="9525">
                            <a:solidFill>
                              <a:srgbClr val="000000"/>
                            </a:solidFill>
                            <a:miter lim="800000"/>
                            <a:headEnd/>
                            <a:tailEnd/>
                          </a:ln>
                        </wps:spPr>
                        <wps:txbx>
                          <w:txbxContent>
                            <w:p w:rsidR="00862F6C" w:rsidRPr="00076CDB" w:rsidRDefault="00862F6C" w:rsidP="00076CDB">
                              <w:pPr>
                                <w:spacing w:before="100" w:beforeAutospacing="1"/>
                                <w:jc w:val="center"/>
                                <w:rPr>
                                  <w:rFonts w:asciiTheme="majorHAnsi" w:hAnsiTheme="majorHAnsi" w:cstheme="majorHAnsi"/>
                                  <w:sz w:val="18"/>
                                  <w:szCs w:val="18"/>
                                </w:rPr>
                              </w:pPr>
                              <w:r>
                                <w:rPr>
                                  <w:rFonts w:asciiTheme="majorHAnsi" w:hAnsiTheme="majorHAnsi" w:cstheme="majorHAnsi"/>
                                  <w:sz w:val="18"/>
                                  <w:szCs w:val="18"/>
                                </w:rPr>
                                <w:t>“</w:t>
                              </w:r>
                              <w:r w:rsidRPr="00076CDB">
                                <w:rPr>
                                  <w:rFonts w:asciiTheme="majorHAnsi" w:hAnsiTheme="majorHAnsi" w:cstheme="majorHAnsi"/>
                                  <w:sz w:val="18"/>
                                  <w:szCs w:val="18"/>
                                </w:rPr>
                                <w:t>Do you want close the valve of the Dewar</w:t>
                              </w:r>
                              <w:r>
                                <w:rPr>
                                  <w:rFonts w:asciiTheme="majorHAnsi" w:hAnsiTheme="majorHAnsi" w:cstheme="majorHAnsi"/>
                                  <w:sz w:val="18"/>
                                  <w:szCs w:val="18"/>
                                </w:rPr>
                                <w:t>?”</w:t>
                              </w:r>
                            </w:p>
                          </w:txbxContent>
                        </wps:txbx>
                        <wps:bodyPr rot="0" vert="horz" wrap="square" lIns="91440" tIns="45720" rIns="91440" bIns="45720" anchor="t" anchorCtr="0" upright="1">
                          <a:noAutofit/>
                        </wps:bodyPr>
                      </wps:wsp>
                      <wps:wsp>
                        <wps:cNvPr id="29391" name="AutoShape 14036"/>
                        <wps:cNvCnPr>
                          <a:cxnSpLocks noChangeShapeType="1"/>
                        </wps:cNvCnPr>
                        <wps:spPr bwMode="auto">
                          <a:xfrm>
                            <a:off x="7054" y="1284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92" name="Text Box 14037"/>
                        <wps:cNvSpPr txBox="1">
                          <a:spLocks noChangeArrowheads="1"/>
                        </wps:cNvSpPr>
                        <wps:spPr bwMode="auto">
                          <a:xfrm>
                            <a:off x="7220" y="12667"/>
                            <a:ext cx="2064"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F0DEB" w:rsidRDefault="00862F6C" w:rsidP="00AC2850">
                              <w:pPr>
                                <w:rPr>
                                  <w:rFonts w:asciiTheme="majorHAnsi" w:hAnsiTheme="majorHAnsi" w:cstheme="majorHAnsi"/>
                                  <w:sz w:val="18"/>
                                  <w:szCs w:val="18"/>
                                  <w:lang w:val="fr-FR"/>
                                </w:rPr>
                              </w:pPr>
                              <w:r>
                                <w:rPr>
                                  <w:rFonts w:asciiTheme="majorHAnsi" w:hAnsiTheme="majorHAnsi" w:cstheme="majorHAnsi"/>
                                  <w:sz w:val="18"/>
                                  <w:szCs w:val="18"/>
                                  <w:lang w:val="fr-FR"/>
                                </w:rPr>
                                <w:t>FV602 closed</w:t>
                              </w:r>
                            </w:p>
                          </w:txbxContent>
                        </wps:txbx>
                        <wps:bodyPr rot="0" vert="horz" wrap="square" lIns="91440" tIns="45720" rIns="91440" bIns="45720" anchor="t" anchorCtr="0" upright="1">
                          <a:noAutofit/>
                        </wps:bodyPr>
                      </wps:wsp>
                      <wps:wsp>
                        <wps:cNvPr id="29393" name="Text Box 14038"/>
                        <wps:cNvSpPr txBox="1">
                          <a:spLocks noChangeArrowheads="1"/>
                        </wps:cNvSpPr>
                        <wps:spPr bwMode="auto">
                          <a:xfrm>
                            <a:off x="7888" y="14056"/>
                            <a:ext cx="2453" cy="624"/>
                          </a:xfrm>
                          <a:prstGeom prst="rect">
                            <a:avLst/>
                          </a:prstGeom>
                          <a:solidFill>
                            <a:srgbClr val="FFFFFF"/>
                          </a:solidFill>
                          <a:ln w="9525">
                            <a:solidFill>
                              <a:srgbClr val="000000"/>
                            </a:solidFill>
                            <a:miter lim="800000"/>
                            <a:headEnd/>
                            <a:tailEnd/>
                          </a:ln>
                        </wps:spPr>
                        <wps:txbx>
                          <w:txbxContent>
                            <w:p w:rsidR="00862F6C" w:rsidRDefault="00862F6C" w:rsidP="008C6D52">
                              <w:pPr>
                                <w:rPr>
                                  <w:rFonts w:asciiTheme="majorHAnsi" w:hAnsiTheme="majorHAnsi" w:cstheme="majorHAnsi"/>
                                  <w:sz w:val="18"/>
                                  <w:szCs w:val="18"/>
                                </w:rPr>
                              </w:pPr>
                              <w:r>
                                <w:rPr>
                                  <w:rFonts w:asciiTheme="majorHAnsi" w:hAnsiTheme="majorHAnsi" w:cstheme="majorHAnsi"/>
                                  <w:sz w:val="18"/>
                                  <w:szCs w:val="18"/>
                                </w:rPr>
                                <w:t>Close CV590</w:t>
                              </w:r>
                            </w:p>
                            <w:p w:rsidR="00862F6C" w:rsidRPr="008A5886" w:rsidRDefault="00862F6C" w:rsidP="008C6D52">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9394" name="Rectangle 14039"/>
                        <wps:cNvSpPr>
                          <a:spLocks noChangeArrowheads="1"/>
                        </wps:cNvSpPr>
                        <wps:spPr bwMode="auto">
                          <a:xfrm>
                            <a:off x="6427" y="14056"/>
                            <a:ext cx="1474" cy="624"/>
                          </a:xfrm>
                          <a:prstGeom prst="rect">
                            <a:avLst/>
                          </a:prstGeom>
                          <a:solidFill>
                            <a:srgbClr val="FFFFFF"/>
                          </a:solidFill>
                          <a:ln w="9525">
                            <a:solidFill>
                              <a:srgbClr val="000000"/>
                            </a:solidFill>
                            <a:miter lim="800000"/>
                            <a:headEnd/>
                            <a:tailEnd/>
                          </a:ln>
                        </wps:spPr>
                        <wps:txbx>
                          <w:txbxContent>
                            <w:p w:rsidR="00862F6C" w:rsidRPr="009425F5" w:rsidRDefault="00862F6C" w:rsidP="008C6D52">
                              <w:pPr>
                                <w:spacing w:before="100" w:beforeAutospacing="1"/>
                                <w:jc w:val="center"/>
                                <w:rPr>
                                  <w:rFonts w:asciiTheme="majorHAnsi" w:hAnsiTheme="majorHAnsi" w:cstheme="majorHAnsi"/>
                                  <w:sz w:val="18"/>
                                  <w:szCs w:val="18"/>
                                  <w:lang w:val="fr-FR"/>
                                </w:rPr>
                              </w:pPr>
                              <w:r>
                                <w:rPr>
                                  <w:rFonts w:asciiTheme="majorHAnsi" w:hAnsiTheme="majorHAnsi" w:cstheme="majorHAnsi"/>
                                  <w:sz w:val="18"/>
                                  <w:szCs w:val="18"/>
                                  <w:lang w:val="fr-FR"/>
                                </w:rPr>
                                <w:t>Dewar valve closed</w:t>
                              </w:r>
                            </w:p>
                          </w:txbxContent>
                        </wps:txbx>
                        <wps:bodyPr rot="0" vert="horz" wrap="square" lIns="91440" tIns="45720" rIns="91440" bIns="45720" anchor="t" anchorCtr="0" upright="1">
                          <a:noAutofit/>
                        </wps:bodyPr>
                      </wps:wsp>
                      <wps:wsp>
                        <wps:cNvPr id="29395" name="AutoShape 10490"/>
                        <wps:cNvCnPr>
                          <a:cxnSpLocks noChangeShapeType="1"/>
                        </wps:cNvCnPr>
                        <wps:spPr bwMode="auto">
                          <a:xfrm rot="-5400000">
                            <a:off x="6505" y="14234"/>
                            <a:ext cx="0" cy="136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96" name="AutoShape 10491"/>
                        <wps:cNvCnPr>
                          <a:cxnSpLocks noChangeShapeType="1"/>
                        </wps:cNvCnPr>
                        <wps:spPr bwMode="auto">
                          <a:xfrm>
                            <a:off x="7053" y="1479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97" name="AutoShape 14040"/>
                        <wps:cNvCnPr>
                          <a:cxnSpLocks noChangeShapeType="1"/>
                        </wps:cNvCnPr>
                        <wps:spPr bwMode="auto">
                          <a:xfrm>
                            <a:off x="7057" y="1388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98" name="Text Box 14041"/>
                        <wps:cNvSpPr txBox="1">
                          <a:spLocks noChangeArrowheads="1"/>
                        </wps:cNvSpPr>
                        <wps:spPr bwMode="auto">
                          <a:xfrm>
                            <a:off x="7278" y="13705"/>
                            <a:ext cx="971"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F0DEB" w:rsidRDefault="00862F6C" w:rsidP="008C6D52">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wps:txbx>
                        <wps:bodyPr rot="0" vert="horz" wrap="square" lIns="91440" tIns="45720" rIns="91440" bIns="45720" anchor="t" anchorCtr="0" upright="1">
                          <a:noAutofit/>
                        </wps:bodyPr>
                      </wps:wsp>
                      <wps:wsp>
                        <wps:cNvPr id="29399" name="AutoShape 14042"/>
                        <wps:cNvCnPr>
                          <a:cxnSpLocks noChangeShapeType="1"/>
                        </wps:cNvCnPr>
                        <wps:spPr bwMode="auto">
                          <a:xfrm flipH="1">
                            <a:off x="6154" y="12994"/>
                            <a:ext cx="907"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400" name="AutoShape 10497"/>
                        <wps:cNvCnPr>
                          <a:cxnSpLocks noChangeShapeType="1"/>
                        </wps:cNvCnPr>
                        <wps:spPr bwMode="auto">
                          <a:xfrm>
                            <a:off x="2332" y="1147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01" name="Text Box 14043"/>
                        <wps:cNvSpPr txBox="1">
                          <a:spLocks noChangeArrowheads="1"/>
                        </wps:cNvSpPr>
                        <wps:spPr bwMode="auto">
                          <a:xfrm>
                            <a:off x="5880" y="13459"/>
                            <a:ext cx="971"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F0DEB" w:rsidRDefault="00862F6C" w:rsidP="008C6D52">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wps:txbx>
                        <wps:bodyPr rot="0" vert="horz" wrap="square" lIns="91440" tIns="45720" rIns="91440" bIns="45720" anchor="t" anchorCtr="0" upright="1">
                          <a:noAutofit/>
                        </wps:bodyPr>
                      </wps:wsp>
                      <wps:wsp>
                        <wps:cNvPr id="29402" name="AutoShape 14047"/>
                        <wps:cNvCnPr>
                          <a:cxnSpLocks noChangeShapeType="1"/>
                        </wps:cNvCnPr>
                        <wps:spPr bwMode="auto">
                          <a:xfrm>
                            <a:off x="6143" y="11653"/>
                            <a:ext cx="0" cy="130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9403" name="Group 4716"/>
                        <wpg:cNvGrpSpPr>
                          <a:grpSpLocks/>
                        </wpg:cNvGrpSpPr>
                        <wpg:grpSpPr bwMode="auto">
                          <a:xfrm>
                            <a:off x="1588" y="9647"/>
                            <a:ext cx="3977" cy="1474"/>
                            <a:chOff x="1588" y="9552"/>
                            <a:chExt cx="3977" cy="1474"/>
                          </a:xfrm>
                        </wpg:grpSpPr>
                        <wps:wsp>
                          <wps:cNvPr id="29404" name="Rectangle 14048"/>
                          <wps:cNvSpPr>
                            <a:spLocks noChangeArrowheads="1"/>
                          </wps:cNvSpPr>
                          <wps:spPr bwMode="auto">
                            <a:xfrm>
                              <a:off x="1588" y="9552"/>
                              <a:ext cx="1354" cy="1474"/>
                            </a:xfrm>
                            <a:prstGeom prst="rect">
                              <a:avLst/>
                            </a:prstGeom>
                            <a:solidFill>
                              <a:srgbClr val="FFFFFF"/>
                            </a:solidFill>
                            <a:ln w="9525">
                              <a:solidFill>
                                <a:srgbClr val="000000"/>
                              </a:solidFill>
                              <a:miter lim="800000"/>
                              <a:headEnd/>
                              <a:tailEnd/>
                            </a:ln>
                          </wps:spPr>
                          <wps:txbx>
                            <w:txbxContent>
                              <w:p w:rsidR="00862F6C" w:rsidRPr="009B2B57" w:rsidRDefault="00862F6C" w:rsidP="00612F0D">
                                <w:pPr>
                                  <w:spacing w:before="120"/>
                                  <w:jc w:val="center"/>
                                  <w:rPr>
                                    <w:rFonts w:asciiTheme="majorHAnsi" w:hAnsiTheme="majorHAnsi" w:cstheme="majorHAnsi"/>
                                    <w:sz w:val="18"/>
                                    <w:szCs w:val="18"/>
                                    <w:lang w:val="fr-FR"/>
                                  </w:rPr>
                                </w:pPr>
                                <w:r>
                                  <w:rPr>
                                    <w:rFonts w:asciiTheme="majorHAnsi" w:hAnsiTheme="majorHAnsi" w:cstheme="majorHAnsi"/>
                                    <w:sz w:val="18"/>
                                    <w:szCs w:val="18"/>
                                    <w:lang w:val="fr-FR"/>
                                  </w:rPr>
                                  <w:t>Dewar Isolated</w:t>
                                </w:r>
                              </w:p>
                            </w:txbxContent>
                          </wps:txbx>
                          <wps:bodyPr rot="0" vert="horz" wrap="square" lIns="91440" tIns="45720" rIns="91440" bIns="45720" anchor="t" anchorCtr="0" upright="1">
                            <a:noAutofit/>
                          </wps:bodyPr>
                        </wps:wsp>
                        <wps:wsp>
                          <wps:cNvPr id="29405" name="Text Box 14049"/>
                          <wps:cNvSpPr txBox="1">
                            <a:spLocks noChangeArrowheads="1"/>
                          </wps:cNvSpPr>
                          <wps:spPr bwMode="auto">
                            <a:xfrm>
                              <a:off x="2937" y="9554"/>
                              <a:ext cx="2628" cy="1472"/>
                            </a:xfrm>
                            <a:prstGeom prst="rect">
                              <a:avLst/>
                            </a:prstGeom>
                            <a:solidFill>
                              <a:srgbClr val="FFFFFF"/>
                            </a:solidFill>
                            <a:ln w="9525">
                              <a:solidFill>
                                <a:srgbClr val="000000"/>
                              </a:solidFill>
                              <a:miter lim="800000"/>
                              <a:headEnd/>
                              <a:tailEnd/>
                            </a:ln>
                          </wps:spPr>
                          <wps:txbx>
                            <w:txbxContent>
                              <w:p w:rsidR="00862F6C" w:rsidRDefault="00862F6C" w:rsidP="00612F0D">
                                <w:pPr>
                                  <w:rPr>
                                    <w:rFonts w:asciiTheme="majorHAnsi" w:hAnsiTheme="majorHAnsi" w:cstheme="majorHAnsi"/>
                                    <w:sz w:val="18"/>
                                    <w:szCs w:val="18"/>
                                  </w:rPr>
                                </w:pPr>
                                <w:r>
                                  <w:rPr>
                                    <w:rFonts w:asciiTheme="majorHAnsi" w:hAnsiTheme="majorHAnsi" w:cstheme="majorHAnsi"/>
                                    <w:sz w:val="18"/>
                                    <w:szCs w:val="18"/>
                                  </w:rPr>
                                  <w:t>Close FV602</w:t>
                                </w:r>
                              </w:p>
                              <w:p w:rsidR="00862F6C" w:rsidRDefault="00862F6C" w:rsidP="00612F0D">
                                <w:pPr>
                                  <w:rPr>
                                    <w:rFonts w:asciiTheme="majorHAnsi" w:hAnsiTheme="majorHAnsi" w:cstheme="majorHAnsi"/>
                                    <w:sz w:val="18"/>
                                    <w:szCs w:val="18"/>
                                  </w:rPr>
                                </w:pPr>
                                <w:r>
                                  <w:rPr>
                                    <w:rFonts w:asciiTheme="majorHAnsi" w:hAnsiTheme="majorHAnsi" w:cstheme="majorHAnsi"/>
                                    <w:sz w:val="18"/>
                                    <w:szCs w:val="18"/>
                                  </w:rPr>
                                  <w:t>CV580 regulated</w:t>
                                </w:r>
                              </w:p>
                              <w:p w:rsidR="00862F6C" w:rsidRDefault="00862F6C" w:rsidP="00612F0D">
                                <w:pPr>
                                  <w:rPr>
                                    <w:rFonts w:asciiTheme="majorHAnsi" w:hAnsiTheme="majorHAnsi" w:cstheme="majorHAnsi"/>
                                    <w:sz w:val="18"/>
                                    <w:szCs w:val="18"/>
                                  </w:rPr>
                                </w:pPr>
                                <w:r>
                                  <w:rPr>
                                    <w:rFonts w:asciiTheme="majorHAnsi" w:hAnsiTheme="majorHAnsi" w:cstheme="majorHAnsi"/>
                                    <w:sz w:val="18"/>
                                    <w:szCs w:val="18"/>
                                  </w:rPr>
                                  <w:t>PT600=PT600setpoint</w:t>
                                </w:r>
                              </w:p>
                              <w:p w:rsidR="00862F6C" w:rsidRPr="008A5886" w:rsidRDefault="00862F6C" w:rsidP="00612F0D">
                                <w:pPr>
                                  <w:rPr>
                                    <w:rFonts w:asciiTheme="majorHAnsi" w:hAnsiTheme="majorHAnsi" w:cstheme="majorHAnsi"/>
                                    <w:sz w:val="18"/>
                                    <w:szCs w:val="18"/>
                                  </w:rPr>
                                </w:pPr>
                                <w:r w:rsidRPr="008A5886">
                                  <w:rPr>
                                    <w:rFonts w:asciiTheme="majorHAnsi" w:hAnsiTheme="majorHAnsi" w:cstheme="majorHAnsi"/>
                                    <w:sz w:val="18"/>
                                    <w:szCs w:val="18"/>
                                  </w:rPr>
                                  <w:t>CV600 regulated</w:t>
                                </w:r>
                              </w:p>
                              <w:p w:rsidR="00862F6C" w:rsidRDefault="00862F6C" w:rsidP="00612F0D">
                                <w:pPr>
                                  <w:rPr>
                                    <w:rFonts w:asciiTheme="majorHAnsi" w:hAnsiTheme="majorHAnsi" w:cstheme="majorHAnsi"/>
                                    <w:sz w:val="18"/>
                                    <w:szCs w:val="18"/>
                                  </w:rPr>
                                </w:pPr>
                                <w:r w:rsidRPr="008A5886">
                                  <w:rPr>
                                    <w:rFonts w:asciiTheme="majorHAnsi" w:hAnsiTheme="majorHAnsi" w:cstheme="majorHAnsi"/>
                                    <w:sz w:val="18"/>
                                    <w:szCs w:val="18"/>
                                  </w:rPr>
                                  <w:t>LT600=LT600setPoint</w:t>
                                </w:r>
                              </w:p>
                              <w:p w:rsidR="00862F6C" w:rsidRPr="008A5886" w:rsidRDefault="00862F6C" w:rsidP="00612F0D">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s:wsp>
                        <wps:cNvPr id="29406" name="Text Box 14054"/>
                        <wps:cNvSpPr txBox="1">
                          <a:spLocks noChangeArrowheads="1"/>
                        </wps:cNvSpPr>
                        <wps:spPr bwMode="auto">
                          <a:xfrm>
                            <a:off x="7239" y="5636"/>
                            <a:ext cx="3696"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6C22C4" w:rsidRDefault="00862F6C" w:rsidP="00EE07BA">
                              <w:pPr>
                                <w:rPr>
                                  <w:rFonts w:asciiTheme="majorHAnsi" w:hAnsiTheme="majorHAnsi" w:cstheme="majorHAnsi"/>
                                  <w:sz w:val="18"/>
                                  <w:szCs w:val="18"/>
                                  <w:lang w:val="en-GB"/>
                                </w:rPr>
                              </w:pPr>
                              <w:r w:rsidRPr="006C22C4">
                                <w:rPr>
                                  <w:rFonts w:asciiTheme="majorHAnsi" w:hAnsiTheme="majorHAnsi" w:cstheme="majorHAnsi"/>
                                  <w:sz w:val="18"/>
                                  <w:szCs w:val="18"/>
                                  <w:lang w:val="en-GB"/>
                                </w:rPr>
                                <w:t xml:space="preserve">FV602 opened </w:t>
                              </w:r>
                              <w:r w:rsidRPr="008A5886">
                                <w:rPr>
                                  <w:rFonts w:asciiTheme="majorHAnsi" w:hAnsiTheme="majorHAnsi" w:cstheme="majorHAnsi"/>
                                  <w:sz w:val="18"/>
                                  <w:szCs w:val="18"/>
                                </w:rPr>
                                <w:t>&amp; LT600 &lt; LT600mini</w:t>
                              </w:r>
                              <w:r>
                                <w:rPr>
                                  <w:rFonts w:asciiTheme="majorHAnsi" w:hAnsiTheme="majorHAnsi" w:cstheme="majorHAnsi"/>
                                  <w:sz w:val="18"/>
                                  <w:szCs w:val="18"/>
                                </w:rPr>
                                <w:t xml:space="preserve"> OR Stop</w:t>
                              </w:r>
                            </w:p>
                          </w:txbxContent>
                        </wps:txbx>
                        <wps:bodyPr rot="0" vert="horz" wrap="square" lIns="91440" tIns="45720" rIns="91440" bIns="45720" anchor="t" anchorCtr="0" upright="1">
                          <a:noAutofit/>
                        </wps:bodyPr>
                      </wps:wsp>
                      <wps:wsp>
                        <wps:cNvPr id="29407" name="AutoShape 14432"/>
                        <wps:cNvCnPr>
                          <a:cxnSpLocks noChangeShapeType="1"/>
                        </wps:cNvCnPr>
                        <wps:spPr bwMode="auto">
                          <a:xfrm>
                            <a:off x="2350" y="430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08" name="Text Box 3772"/>
                        <wps:cNvSpPr txBox="1">
                          <a:spLocks noChangeArrowheads="1"/>
                        </wps:cNvSpPr>
                        <wps:spPr bwMode="auto">
                          <a:xfrm>
                            <a:off x="1324" y="8586"/>
                            <a:ext cx="1249"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78085A">
                              <w:pPr>
                                <w:rPr>
                                  <w:rFonts w:asciiTheme="majorHAnsi" w:hAnsiTheme="majorHAnsi" w:cstheme="majorHAnsi"/>
                                  <w:sz w:val="18"/>
                                  <w:szCs w:val="18"/>
                                  <w:lang w:val="fr-FR"/>
                                </w:rPr>
                              </w:pPr>
                              <w:r w:rsidRPr="008A5886">
                                <w:rPr>
                                  <w:rFonts w:asciiTheme="majorHAnsi" w:hAnsiTheme="majorHAnsi" w:cstheme="majorHAnsi"/>
                                  <w:sz w:val="18"/>
                                  <w:szCs w:val="18"/>
                                  <w:lang w:val="fr-FR"/>
                                </w:rPr>
                                <w:t>Intermittent</w:t>
                              </w:r>
                            </w:p>
                          </w:txbxContent>
                        </wps:txbx>
                        <wps:bodyPr rot="0" vert="horz" wrap="square" lIns="91440" tIns="45720" rIns="91440" bIns="45720" anchor="t" anchorCtr="0" upright="1">
                          <a:noAutofit/>
                        </wps:bodyPr>
                      </wps:wsp>
                      <wps:wsp>
                        <wps:cNvPr id="29409" name="AutoShape 3776"/>
                        <wps:cNvCnPr>
                          <a:cxnSpLocks noChangeShapeType="1"/>
                        </wps:cNvCnPr>
                        <wps:spPr bwMode="auto">
                          <a:xfrm flipH="1">
                            <a:off x="5668" y="6090"/>
                            <a:ext cx="0" cy="2778"/>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410" name="AutoShape 3777"/>
                        <wps:cNvCnPr>
                          <a:cxnSpLocks noChangeShapeType="1"/>
                        </wps:cNvCnPr>
                        <wps:spPr bwMode="auto">
                          <a:xfrm rot="10800000">
                            <a:off x="5561" y="803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11" name="AutoShape 3778"/>
                        <wps:cNvCnPr>
                          <a:cxnSpLocks noChangeShapeType="1"/>
                        </wps:cNvCnPr>
                        <wps:spPr bwMode="auto">
                          <a:xfrm rot="5400000">
                            <a:off x="5789" y="886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12" name="Text Box 3779"/>
                        <wps:cNvSpPr txBox="1">
                          <a:spLocks noChangeArrowheads="1"/>
                        </wps:cNvSpPr>
                        <wps:spPr bwMode="auto">
                          <a:xfrm>
                            <a:off x="4008" y="7932"/>
                            <a:ext cx="1737"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78085A">
                              <w:pPr>
                                <w:rPr>
                                  <w:rFonts w:asciiTheme="majorHAnsi" w:hAnsiTheme="majorHAnsi" w:cstheme="majorHAnsi"/>
                                  <w:sz w:val="18"/>
                                  <w:szCs w:val="18"/>
                                  <w:lang w:val="fr-FR"/>
                                </w:rPr>
                              </w:pPr>
                              <w:r>
                                <w:rPr>
                                  <w:rFonts w:asciiTheme="majorHAnsi" w:hAnsiTheme="majorHAnsi" w:cstheme="majorHAnsi"/>
                                  <w:sz w:val="18"/>
                                  <w:szCs w:val="18"/>
                                  <w:lang w:val="fr-FR"/>
                                </w:rPr>
                                <w:t>Regulation OR Stop</w:t>
                              </w:r>
                            </w:p>
                          </w:txbxContent>
                        </wps:txbx>
                        <wps:bodyPr rot="0" vert="horz" wrap="square" lIns="91440" tIns="45720" rIns="91440" bIns="45720" anchor="t" anchorCtr="0" upright="1">
                          <a:noAutofit/>
                        </wps:bodyPr>
                      </wps:wsp>
                      <wps:wsp>
                        <wps:cNvPr id="29413" name="Text Box 3780"/>
                        <wps:cNvSpPr txBox="1">
                          <a:spLocks noChangeArrowheads="1"/>
                        </wps:cNvSpPr>
                        <wps:spPr bwMode="auto">
                          <a:xfrm>
                            <a:off x="4531" y="9113"/>
                            <a:ext cx="1751"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78085A">
                              <w:pPr>
                                <w:rPr>
                                  <w:rFonts w:asciiTheme="majorHAnsi" w:hAnsiTheme="majorHAnsi" w:cstheme="majorHAnsi"/>
                                  <w:sz w:val="18"/>
                                  <w:szCs w:val="18"/>
                                  <w:lang w:val="fr-FR"/>
                                </w:rPr>
                              </w:pPr>
                              <w:r w:rsidRPr="008A5886">
                                <w:rPr>
                                  <w:rFonts w:asciiTheme="majorHAnsi" w:hAnsiTheme="majorHAnsi" w:cstheme="majorHAnsi"/>
                                  <w:sz w:val="18"/>
                                  <w:szCs w:val="18"/>
                                </w:rPr>
                                <w:t>LT600 &lt; LT600mini</w:t>
                              </w:r>
                            </w:p>
                          </w:txbxContent>
                        </wps:txbx>
                        <wps:bodyPr rot="0" vert="horz" wrap="square" lIns="91440" tIns="45720" rIns="91440" bIns="45720" anchor="t" anchorCtr="0" upright="1">
                          <a:noAutofit/>
                        </wps:bodyPr>
                      </wps:wsp>
                      <wpg:grpSp>
                        <wpg:cNvPr id="29414" name="Group 14051"/>
                        <wpg:cNvGrpSpPr>
                          <a:grpSpLocks/>
                        </wpg:cNvGrpSpPr>
                        <wpg:grpSpPr bwMode="auto">
                          <a:xfrm>
                            <a:off x="6226" y="4999"/>
                            <a:ext cx="3821" cy="663"/>
                            <a:chOff x="1738" y="8380"/>
                            <a:chExt cx="4098" cy="1475"/>
                          </a:xfrm>
                        </wpg:grpSpPr>
                        <wps:wsp>
                          <wps:cNvPr id="29415" name="Rectangle 14052"/>
                          <wps:cNvSpPr>
                            <a:spLocks noChangeArrowheads="1"/>
                          </wps:cNvSpPr>
                          <wps:spPr bwMode="auto">
                            <a:xfrm>
                              <a:off x="1738" y="8381"/>
                              <a:ext cx="1677" cy="1474"/>
                            </a:xfrm>
                            <a:prstGeom prst="rect">
                              <a:avLst/>
                            </a:prstGeom>
                            <a:solidFill>
                              <a:srgbClr val="FFFFFF"/>
                            </a:solidFill>
                            <a:ln w="9525">
                              <a:solidFill>
                                <a:srgbClr val="000000"/>
                              </a:solidFill>
                              <a:miter lim="800000"/>
                              <a:headEnd/>
                              <a:tailEnd/>
                            </a:ln>
                          </wps:spPr>
                          <wps:txbx>
                            <w:txbxContent>
                              <w:p w:rsidR="00862F6C" w:rsidRPr="008A5886" w:rsidRDefault="00862F6C" w:rsidP="00D25545">
                                <w:pPr>
                                  <w:spacing w:before="80"/>
                                  <w:jc w:val="center"/>
                                  <w:rPr>
                                    <w:rFonts w:asciiTheme="majorHAnsi" w:hAnsiTheme="majorHAnsi" w:cstheme="majorHAnsi"/>
                                    <w:sz w:val="18"/>
                                    <w:szCs w:val="18"/>
                                  </w:rPr>
                                </w:pPr>
                                <w:r>
                                  <w:rPr>
                                    <w:rFonts w:asciiTheme="majorHAnsi" w:hAnsiTheme="majorHAnsi" w:cstheme="majorHAnsi"/>
                                    <w:sz w:val="18"/>
                                    <w:szCs w:val="18"/>
                                  </w:rPr>
                                  <w:t>Preparation to fill</w:t>
                                </w:r>
                              </w:p>
                            </w:txbxContent>
                          </wps:txbx>
                          <wps:bodyPr rot="0" vert="horz" wrap="square" lIns="91440" tIns="45720" rIns="91440" bIns="45720" anchor="t" anchorCtr="0" upright="1">
                            <a:noAutofit/>
                          </wps:bodyPr>
                        </wps:wsp>
                        <wps:wsp>
                          <wps:cNvPr id="29416" name="Text Box 14053"/>
                          <wps:cNvSpPr txBox="1">
                            <a:spLocks noChangeArrowheads="1"/>
                          </wps:cNvSpPr>
                          <wps:spPr bwMode="auto">
                            <a:xfrm>
                              <a:off x="3314" y="8380"/>
                              <a:ext cx="2522" cy="1474"/>
                            </a:xfrm>
                            <a:prstGeom prst="rect">
                              <a:avLst/>
                            </a:prstGeom>
                            <a:solidFill>
                              <a:srgbClr val="FFFFFF"/>
                            </a:solidFill>
                            <a:ln w="9525">
                              <a:solidFill>
                                <a:srgbClr val="000000"/>
                              </a:solidFill>
                              <a:miter lim="800000"/>
                              <a:headEnd/>
                              <a:tailEnd/>
                            </a:ln>
                          </wps:spPr>
                          <wps:txbx>
                            <w:txbxContent>
                              <w:p w:rsidR="00862F6C" w:rsidRPr="008A5886" w:rsidRDefault="00862F6C" w:rsidP="00E6296C">
                                <w:pPr>
                                  <w:spacing w:before="40"/>
                                  <w:rPr>
                                    <w:rFonts w:asciiTheme="majorHAnsi" w:hAnsiTheme="majorHAnsi" w:cstheme="majorHAnsi"/>
                                    <w:sz w:val="18"/>
                                    <w:szCs w:val="18"/>
                                  </w:rPr>
                                </w:pPr>
                                <w:r>
                                  <w:rPr>
                                    <w:rFonts w:asciiTheme="majorHAnsi" w:hAnsiTheme="majorHAnsi" w:cstheme="majorHAnsi"/>
                                    <w:sz w:val="18"/>
                                    <w:szCs w:val="18"/>
                                  </w:rPr>
                                  <w:t xml:space="preserve">Open FV602 </w:t>
                                </w:r>
                              </w:p>
                            </w:txbxContent>
                          </wps:txbx>
                          <wps:bodyPr rot="0" vert="horz" wrap="square" lIns="91440" tIns="45720" rIns="91440" bIns="45720" anchor="t" anchorCtr="0" upright="1">
                            <a:noAutofit/>
                          </wps:bodyPr>
                        </wps:wsp>
                      </wpg:grpSp>
                      <wps:wsp>
                        <wps:cNvPr id="29417" name="Rectangle 3787"/>
                        <wps:cNvSpPr>
                          <a:spLocks noChangeArrowheads="1"/>
                        </wps:cNvSpPr>
                        <wps:spPr bwMode="auto">
                          <a:xfrm>
                            <a:off x="6077" y="3049"/>
                            <a:ext cx="2074" cy="634"/>
                          </a:xfrm>
                          <a:prstGeom prst="rect">
                            <a:avLst/>
                          </a:prstGeom>
                          <a:solidFill>
                            <a:srgbClr val="FFFFFF"/>
                          </a:solidFill>
                          <a:ln w="9525">
                            <a:solidFill>
                              <a:srgbClr val="000000"/>
                            </a:solidFill>
                            <a:miter lim="800000"/>
                            <a:headEnd/>
                            <a:tailEnd/>
                          </a:ln>
                        </wps:spPr>
                        <wps:txbx>
                          <w:txbxContent>
                            <w:p w:rsidR="00862F6C" w:rsidRPr="002025CF" w:rsidRDefault="00862F6C" w:rsidP="00C463D8">
                              <w:pPr>
                                <w:jc w:val="center"/>
                                <w:rPr>
                                  <w:rFonts w:asciiTheme="majorHAnsi" w:hAnsiTheme="majorHAnsi" w:cstheme="majorHAnsi"/>
                                  <w:sz w:val="18"/>
                                  <w:szCs w:val="18"/>
                                </w:rPr>
                              </w:pPr>
                              <w:r w:rsidRPr="004F5F38">
                                <w:rPr>
                                  <w:rFonts w:asciiTheme="majorHAnsi" w:hAnsiTheme="majorHAnsi" w:cstheme="majorHAnsi"/>
                                  <w:sz w:val="18"/>
                                  <w:szCs w:val="18"/>
                                </w:rPr>
                                <w:t>“Have</w:t>
                              </w:r>
                              <w:r>
                                <w:rPr>
                                  <w:rFonts w:asciiTheme="majorHAnsi" w:hAnsiTheme="majorHAnsi" w:cstheme="majorHAnsi"/>
                                  <w:sz w:val="18"/>
                                  <w:szCs w:val="18"/>
                                </w:rPr>
                                <w:t xml:space="preserve"> you connected the extra Dewar?</w:t>
                              </w:r>
                              <w:r w:rsidRPr="004F5F38">
                                <w:rPr>
                                  <w:rFonts w:asciiTheme="majorHAnsi" w:hAnsiTheme="majorHAnsi" w:cstheme="majorHAnsi"/>
                                  <w:sz w:val="18"/>
                                  <w:szCs w:val="18"/>
                                </w:rPr>
                                <w:t xml:space="preserve"> </w:t>
                              </w:r>
                              <w:r>
                                <w:rPr>
                                  <w:rFonts w:asciiTheme="majorHAnsi" w:hAnsiTheme="majorHAnsi" w:cstheme="majorHAnsi"/>
                                  <w:sz w:val="18"/>
                                  <w:szCs w:val="18"/>
                                </w:rPr>
                                <w:t>“</w:t>
                              </w:r>
                            </w:p>
                          </w:txbxContent>
                        </wps:txbx>
                        <wps:bodyPr rot="0" vert="horz" wrap="square" lIns="91440" tIns="45720" rIns="91440" bIns="45720" anchor="t" anchorCtr="0" upright="1">
                          <a:noAutofit/>
                        </wps:bodyPr>
                      </wps:wsp>
                      <wps:wsp>
                        <wps:cNvPr id="29418" name="AutoShape 3788"/>
                        <wps:cNvCnPr>
                          <a:cxnSpLocks noChangeShapeType="1"/>
                        </wps:cNvCnPr>
                        <wps:spPr bwMode="auto">
                          <a:xfrm>
                            <a:off x="5668" y="3275"/>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19" name="Text Box 3789"/>
                        <wps:cNvSpPr txBox="1">
                          <a:spLocks noChangeArrowheads="1"/>
                        </wps:cNvSpPr>
                        <wps:spPr bwMode="auto">
                          <a:xfrm>
                            <a:off x="5437" y="2987"/>
                            <a:ext cx="924"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A0630E">
                              <w:pPr>
                                <w:rPr>
                                  <w:rFonts w:asciiTheme="majorHAnsi" w:hAnsiTheme="majorHAnsi" w:cstheme="majorHAnsi"/>
                                  <w:sz w:val="18"/>
                                  <w:szCs w:val="18"/>
                                </w:rPr>
                              </w:pPr>
                              <w:r>
                                <w:rPr>
                                  <w:rFonts w:asciiTheme="majorHAnsi" w:hAnsiTheme="majorHAnsi" w:cstheme="majorHAnsi"/>
                                  <w:sz w:val="18"/>
                                  <w:szCs w:val="18"/>
                                </w:rPr>
                                <w:t>Yes</w:t>
                              </w:r>
                              <w:r w:rsidRPr="008A5886">
                                <w:rPr>
                                  <w:rFonts w:asciiTheme="majorHAnsi" w:hAnsiTheme="majorHAnsi" w:cstheme="majorHAnsi"/>
                                  <w:sz w:val="18"/>
                                  <w:szCs w:val="18"/>
                                </w:rPr>
                                <w:t xml:space="preserve"> </w:t>
                              </w:r>
                            </w:p>
                          </w:txbxContent>
                        </wps:txbx>
                        <wps:bodyPr rot="0" vert="horz" wrap="square" lIns="91440" tIns="45720" rIns="91440" bIns="45720" anchor="t" anchorCtr="0" upright="1">
                          <a:noAutofit/>
                        </wps:bodyPr>
                      </wps:wsp>
                      <wpg:grpSp>
                        <wpg:cNvPr id="29420" name="Group 3790"/>
                        <wpg:cNvGrpSpPr>
                          <a:grpSpLocks/>
                        </wpg:cNvGrpSpPr>
                        <wpg:grpSpPr bwMode="auto">
                          <a:xfrm>
                            <a:off x="2050" y="15475"/>
                            <a:ext cx="595" cy="580"/>
                            <a:chOff x="2109" y="3597"/>
                            <a:chExt cx="595" cy="580"/>
                          </a:xfrm>
                        </wpg:grpSpPr>
                        <wps:wsp>
                          <wps:cNvPr id="29421" name="Oval 10418"/>
                          <wps:cNvSpPr>
                            <a:spLocks noChangeArrowheads="1"/>
                          </wps:cNvSpPr>
                          <wps:spPr bwMode="auto">
                            <a:xfrm>
                              <a:off x="2109" y="3630"/>
                              <a:ext cx="595" cy="547"/>
                            </a:xfrm>
                            <a:prstGeom prst="ellipse">
                              <a:avLst/>
                            </a:prstGeom>
                            <a:solidFill>
                              <a:schemeClr val="bg1">
                                <a:lumMod val="100000"/>
                                <a:lumOff val="0"/>
                              </a:schemeClr>
                            </a:solidFill>
                            <a:ln w="1270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29422" name="Text Box 10419"/>
                          <wps:cNvSpPr txBox="1">
                            <a:spLocks noChangeArrowheads="1"/>
                          </wps:cNvSpPr>
                          <wps:spPr bwMode="auto">
                            <a:xfrm>
                              <a:off x="2189" y="3597"/>
                              <a:ext cx="470"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44450">
                                  <a:solidFill>
                                    <a:srgbClr val="4A7EBB"/>
                                  </a:solidFill>
                                  <a:miter lim="800000"/>
                                  <a:headEnd/>
                                  <a:tailEnd/>
                                </a14:hiddenLine>
                              </a:ext>
                            </a:extLst>
                          </wps:spPr>
                          <wps:txbx>
                            <w:txbxContent>
                              <w:p w:rsidR="00862F6C" w:rsidRPr="0071496C" w:rsidRDefault="00862F6C" w:rsidP="00A0630E">
                                <w:pPr>
                                  <w:rPr>
                                    <w:rFonts w:asciiTheme="majorHAnsi" w:hAnsiTheme="majorHAnsi" w:cstheme="majorHAnsi"/>
                                    <w:lang w:val="fr-FR"/>
                                  </w:rPr>
                                </w:pPr>
                                <w:r>
                                  <w:rPr>
                                    <w:rFonts w:asciiTheme="majorHAnsi" w:hAnsiTheme="majorHAnsi" w:cstheme="majorHAnsi"/>
                                    <w:lang w:val="fr-FR"/>
                                  </w:rPr>
                                  <w:t>B</w:t>
                                </w:r>
                              </w:p>
                            </w:txbxContent>
                          </wps:txbx>
                          <wps:bodyPr rot="0" vert="horz" wrap="square" lIns="91440" tIns="91440" rIns="91440" bIns="91440" anchor="t" anchorCtr="0" upright="1">
                            <a:noAutofit/>
                          </wps:bodyPr>
                        </wps:wsp>
                      </wpg:grpSp>
                      <wps:wsp>
                        <wps:cNvPr id="29423" name="AutoShape 3793"/>
                        <wps:cNvCnPr>
                          <a:cxnSpLocks noChangeShapeType="1"/>
                        </wps:cNvCnPr>
                        <wps:spPr bwMode="auto">
                          <a:xfrm>
                            <a:off x="2234" y="1537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24" name="Text Box 3794"/>
                        <wps:cNvSpPr txBox="1">
                          <a:spLocks noChangeArrowheads="1"/>
                        </wps:cNvSpPr>
                        <wps:spPr bwMode="auto">
                          <a:xfrm>
                            <a:off x="2371" y="15262"/>
                            <a:ext cx="805"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F0DEB" w:rsidRDefault="00862F6C" w:rsidP="004C6376">
                              <w:pPr>
                                <w:rPr>
                                  <w:rFonts w:asciiTheme="majorHAnsi" w:hAnsiTheme="majorHAnsi" w:cstheme="majorHAnsi"/>
                                  <w:sz w:val="18"/>
                                  <w:szCs w:val="18"/>
                                  <w:lang w:val="fr-FR"/>
                                </w:rPr>
                              </w:pPr>
                              <w:r>
                                <w:rPr>
                                  <w:rFonts w:asciiTheme="majorHAnsi" w:hAnsiTheme="majorHAnsi" w:cstheme="majorHAnsi"/>
                                  <w:sz w:val="18"/>
                                  <w:szCs w:val="18"/>
                                  <w:lang w:val="fr-FR"/>
                                </w:rPr>
                                <w:t>Dewar</w:t>
                              </w:r>
                            </w:p>
                          </w:txbxContent>
                        </wps:txbx>
                        <wps:bodyPr rot="0" vert="horz" wrap="square" lIns="91440" tIns="45720" rIns="91440" bIns="45720" anchor="t" anchorCtr="0" upright="1">
                          <a:noAutofit/>
                        </wps:bodyPr>
                      </wps:wsp>
                      <wpg:grpSp>
                        <wpg:cNvPr id="29425" name="Group 3870"/>
                        <wpg:cNvGrpSpPr>
                          <a:grpSpLocks/>
                        </wpg:cNvGrpSpPr>
                        <wpg:grpSpPr bwMode="auto">
                          <a:xfrm>
                            <a:off x="2879" y="8397"/>
                            <a:ext cx="2494" cy="795"/>
                            <a:chOff x="2879" y="8340"/>
                            <a:chExt cx="2494" cy="795"/>
                          </a:xfrm>
                        </wpg:grpSpPr>
                        <wps:wsp>
                          <wps:cNvPr id="29426" name="Rectangle 3774"/>
                          <wps:cNvSpPr>
                            <a:spLocks noChangeArrowheads="1"/>
                          </wps:cNvSpPr>
                          <wps:spPr bwMode="auto">
                            <a:xfrm>
                              <a:off x="2879" y="8340"/>
                              <a:ext cx="1065" cy="795"/>
                            </a:xfrm>
                            <a:prstGeom prst="rect">
                              <a:avLst/>
                            </a:prstGeom>
                            <a:solidFill>
                              <a:srgbClr val="FFFFFF"/>
                            </a:solidFill>
                            <a:ln w="9525">
                              <a:solidFill>
                                <a:srgbClr val="000000"/>
                              </a:solidFill>
                              <a:miter lim="800000"/>
                              <a:headEnd/>
                              <a:tailEnd/>
                            </a:ln>
                          </wps:spPr>
                          <wps:txbx>
                            <w:txbxContent>
                              <w:p w:rsidR="00862F6C" w:rsidRPr="008A5886" w:rsidRDefault="00862F6C" w:rsidP="0078085A">
                                <w:pPr>
                                  <w:spacing w:before="40"/>
                                  <w:jc w:val="center"/>
                                  <w:rPr>
                                    <w:rFonts w:asciiTheme="majorHAnsi" w:hAnsiTheme="majorHAnsi" w:cstheme="majorHAnsi"/>
                                    <w:sz w:val="18"/>
                                    <w:szCs w:val="18"/>
                                  </w:rPr>
                                </w:pPr>
                                <w:r>
                                  <w:rPr>
                                    <w:rFonts w:asciiTheme="majorHAnsi" w:hAnsiTheme="majorHAnsi" w:cstheme="majorHAnsi"/>
                                    <w:sz w:val="18"/>
                                    <w:szCs w:val="18"/>
                                  </w:rPr>
                                  <w:t>Waiting for level</w:t>
                                </w:r>
                              </w:p>
                            </w:txbxContent>
                          </wps:txbx>
                          <wps:bodyPr rot="0" vert="horz" wrap="square" lIns="91440" tIns="45720" rIns="91440" bIns="45720" anchor="t" anchorCtr="0" upright="1">
                            <a:noAutofit/>
                          </wps:bodyPr>
                        </wps:wsp>
                        <wps:wsp>
                          <wps:cNvPr id="29427" name="Text Box 3775"/>
                          <wps:cNvSpPr txBox="1">
                            <a:spLocks noChangeArrowheads="1"/>
                          </wps:cNvSpPr>
                          <wps:spPr bwMode="auto">
                            <a:xfrm>
                              <a:off x="3938" y="8340"/>
                              <a:ext cx="1435" cy="795"/>
                            </a:xfrm>
                            <a:prstGeom prst="rect">
                              <a:avLst/>
                            </a:prstGeom>
                            <a:solidFill>
                              <a:srgbClr val="FFFFFF"/>
                            </a:solidFill>
                            <a:ln w="9525">
                              <a:solidFill>
                                <a:srgbClr val="000000"/>
                              </a:solidFill>
                              <a:miter lim="800000"/>
                              <a:headEnd/>
                              <a:tailEnd/>
                            </a:ln>
                          </wps:spPr>
                          <wps:txbx>
                            <w:txbxContent>
                              <w:p w:rsidR="00862F6C" w:rsidRPr="008A5886" w:rsidRDefault="00862F6C" w:rsidP="0078085A">
                                <w:pPr>
                                  <w:spacing w:before="200"/>
                                  <w:rPr>
                                    <w:rFonts w:asciiTheme="majorHAnsi" w:hAnsiTheme="majorHAnsi" w:cstheme="majorHAnsi"/>
                                    <w:sz w:val="18"/>
                                    <w:szCs w:val="18"/>
                                  </w:rPr>
                                </w:pPr>
                                <w:r>
                                  <w:rPr>
                                    <w:rFonts w:asciiTheme="majorHAnsi" w:hAnsiTheme="majorHAnsi" w:cstheme="majorHAnsi"/>
                                    <w:sz w:val="18"/>
                                    <w:szCs w:val="18"/>
                                  </w:rPr>
                                  <w:t>Close CV600</w:t>
                                </w:r>
                              </w:p>
                            </w:txbxContent>
                          </wps:txbx>
                          <wps:bodyPr rot="0" vert="horz" wrap="square" lIns="91440" tIns="45720" rIns="91440" bIns="45720" anchor="t" anchorCtr="0" upright="1">
                            <a:noAutofit/>
                          </wps:bodyPr>
                        </wps:wsp>
                      </wpg:grpSp>
                      <wps:wsp>
                        <wps:cNvPr id="29428" name="Oval 4694"/>
                        <wps:cNvSpPr>
                          <a:spLocks noChangeArrowheads="1"/>
                        </wps:cNvSpPr>
                        <wps:spPr bwMode="auto">
                          <a:xfrm>
                            <a:off x="6605" y="12158"/>
                            <a:ext cx="408" cy="408"/>
                          </a:xfrm>
                          <a:prstGeom prst="ellipse">
                            <a:avLst/>
                          </a:prstGeom>
                          <a:solidFill>
                            <a:srgbClr val="FFFFFF"/>
                          </a:solidFill>
                          <a:ln w="44450">
                            <a:solidFill>
                              <a:srgbClr val="4A7EBB"/>
                            </a:solidFill>
                            <a:round/>
                            <a:headEnd/>
                            <a:tailEnd/>
                          </a:ln>
                        </wps:spPr>
                        <wps:txbx>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22</w:t>
                              </w:r>
                            </w:p>
                          </w:txbxContent>
                        </wps:txbx>
                        <wps:bodyPr rot="0" vert="horz" wrap="square" lIns="0" tIns="0" rIns="0" bIns="0" anchor="t" anchorCtr="0" upright="1">
                          <a:noAutofit/>
                        </wps:bodyPr>
                      </wps:wsp>
                      <wps:wsp>
                        <wps:cNvPr id="29429" name="Oval 4695"/>
                        <wps:cNvSpPr>
                          <a:spLocks noChangeArrowheads="1"/>
                        </wps:cNvSpPr>
                        <wps:spPr bwMode="auto">
                          <a:xfrm>
                            <a:off x="6543" y="10322"/>
                            <a:ext cx="408" cy="408"/>
                          </a:xfrm>
                          <a:prstGeom prst="ellipse">
                            <a:avLst/>
                          </a:prstGeom>
                          <a:solidFill>
                            <a:srgbClr val="FFFFFF"/>
                          </a:solidFill>
                          <a:ln w="44450">
                            <a:solidFill>
                              <a:srgbClr val="4A7EBB"/>
                            </a:solidFill>
                            <a:round/>
                            <a:headEnd/>
                            <a:tailEnd/>
                          </a:ln>
                        </wps:spPr>
                        <wps:txbx>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20</w:t>
                              </w:r>
                            </w:p>
                          </w:txbxContent>
                        </wps:txbx>
                        <wps:bodyPr rot="0" vert="horz" wrap="square" lIns="0" tIns="0" rIns="0" bIns="0" anchor="t" anchorCtr="0" upright="1">
                          <a:noAutofit/>
                        </wps:bodyPr>
                      </wps:wsp>
                      <wps:wsp>
                        <wps:cNvPr id="29430" name="Oval 4696"/>
                        <wps:cNvSpPr>
                          <a:spLocks noChangeArrowheads="1"/>
                        </wps:cNvSpPr>
                        <wps:spPr bwMode="auto">
                          <a:xfrm>
                            <a:off x="6579" y="8872"/>
                            <a:ext cx="408" cy="408"/>
                          </a:xfrm>
                          <a:prstGeom prst="ellipse">
                            <a:avLst/>
                          </a:prstGeom>
                          <a:solidFill>
                            <a:srgbClr val="FFFFFF"/>
                          </a:solidFill>
                          <a:ln w="44450">
                            <a:solidFill>
                              <a:srgbClr val="4A7EBB"/>
                            </a:solidFill>
                            <a:round/>
                            <a:headEnd/>
                            <a:tailEnd/>
                          </a:ln>
                        </wps:spPr>
                        <wps:txbx>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18</w:t>
                              </w:r>
                            </w:p>
                          </w:txbxContent>
                        </wps:txbx>
                        <wps:bodyPr rot="0" vert="horz" wrap="square" lIns="0" tIns="0" rIns="0" bIns="0" anchor="t" anchorCtr="0" upright="1">
                          <a:noAutofit/>
                        </wps:bodyPr>
                      </wps:wsp>
                      <wps:wsp>
                        <wps:cNvPr id="29431" name="Oval 4697"/>
                        <wps:cNvSpPr>
                          <a:spLocks noChangeArrowheads="1"/>
                        </wps:cNvSpPr>
                        <wps:spPr bwMode="auto">
                          <a:xfrm>
                            <a:off x="6628" y="7059"/>
                            <a:ext cx="408" cy="408"/>
                          </a:xfrm>
                          <a:prstGeom prst="ellipse">
                            <a:avLst/>
                          </a:prstGeom>
                          <a:solidFill>
                            <a:srgbClr val="FFFFFF"/>
                          </a:solidFill>
                          <a:ln w="44450">
                            <a:solidFill>
                              <a:srgbClr val="4A7EBB"/>
                            </a:solidFill>
                            <a:round/>
                            <a:headEnd/>
                            <a:tailEnd/>
                          </a:ln>
                        </wps:spPr>
                        <wps:txbx>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16</w:t>
                              </w:r>
                            </w:p>
                          </w:txbxContent>
                        </wps:txbx>
                        <wps:bodyPr rot="0" vert="horz" wrap="square" lIns="0" tIns="0" rIns="0" bIns="0" anchor="t" anchorCtr="0" upright="1">
                          <a:noAutofit/>
                        </wps:bodyPr>
                      </wps:wsp>
                      <wps:wsp>
                        <wps:cNvPr id="29432" name="Oval 4698"/>
                        <wps:cNvSpPr>
                          <a:spLocks noChangeArrowheads="1"/>
                        </wps:cNvSpPr>
                        <wps:spPr bwMode="auto">
                          <a:xfrm>
                            <a:off x="3770" y="554"/>
                            <a:ext cx="408" cy="408"/>
                          </a:xfrm>
                          <a:prstGeom prst="ellipse">
                            <a:avLst/>
                          </a:prstGeom>
                          <a:solidFill>
                            <a:srgbClr val="FFFFFF"/>
                          </a:solidFill>
                          <a:ln w="44450">
                            <a:solidFill>
                              <a:srgbClr val="4A7EBB"/>
                            </a:solidFill>
                            <a:round/>
                            <a:headEnd/>
                            <a:tailEnd/>
                          </a:ln>
                        </wps:spPr>
                        <wps:txbx>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wps:wsp>
                        <wps:cNvPr id="29433" name="Oval 4699"/>
                        <wps:cNvSpPr>
                          <a:spLocks noChangeArrowheads="1"/>
                        </wps:cNvSpPr>
                        <wps:spPr bwMode="auto">
                          <a:xfrm>
                            <a:off x="3167" y="1477"/>
                            <a:ext cx="408" cy="408"/>
                          </a:xfrm>
                          <a:prstGeom prst="ellipse">
                            <a:avLst/>
                          </a:prstGeom>
                          <a:solidFill>
                            <a:srgbClr val="FFFFFF"/>
                          </a:solidFill>
                          <a:ln w="44450">
                            <a:solidFill>
                              <a:srgbClr val="4A7EBB"/>
                            </a:solidFill>
                            <a:round/>
                            <a:headEnd/>
                            <a:tailEnd/>
                          </a:ln>
                        </wps:spPr>
                        <wps:txbx>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wps:wsp>
                        <wps:cNvPr id="29434" name="Oval 4700"/>
                        <wps:cNvSpPr>
                          <a:spLocks noChangeArrowheads="1"/>
                        </wps:cNvSpPr>
                        <wps:spPr bwMode="auto">
                          <a:xfrm>
                            <a:off x="2823" y="2321"/>
                            <a:ext cx="408" cy="408"/>
                          </a:xfrm>
                          <a:prstGeom prst="ellipse">
                            <a:avLst/>
                          </a:prstGeom>
                          <a:solidFill>
                            <a:srgbClr val="FFFFFF"/>
                          </a:solidFill>
                          <a:ln w="44450">
                            <a:solidFill>
                              <a:srgbClr val="4A7EBB"/>
                            </a:solidFill>
                            <a:round/>
                            <a:headEnd/>
                            <a:tailEnd/>
                          </a:ln>
                        </wps:spPr>
                        <wps:txbx>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29435" name="Oval 4701"/>
                        <wps:cNvSpPr>
                          <a:spLocks noChangeArrowheads="1"/>
                        </wps:cNvSpPr>
                        <wps:spPr bwMode="auto">
                          <a:xfrm>
                            <a:off x="1495" y="4510"/>
                            <a:ext cx="408" cy="408"/>
                          </a:xfrm>
                          <a:prstGeom prst="ellipse">
                            <a:avLst/>
                          </a:prstGeom>
                          <a:solidFill>
                            <a:srgbClr val="FFFFFF"/>
                          </a:solidFill>
                          <a:ln w="44450">
                            <a:solidFill>
                              <a:srgbClr val="4A7EBB"/>
                            </a:solidFill>
                            <a:round/>
                            <a:headEnd/>
                            <a:tailEnd/>
                          </a:ln>
                        </wps:spPr>
                        <wps:txbx>
                          <w:txbxContent>
                            <w:p w:rsidR="00862F6C" w:rsidRPr="00A87CE9" w:rsidRDefault="00862F6C" w:rsidP="00833A09">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wps:wsp>
                        <wps:cNvPr id="29436" name="Oval 4703"/>
                        <wps:cNvSpPr>
                          <a:spLocks noChangeArrowheads="1"/>
                        </wps:cNvSpPr>
                        <wps:spPr bwMode="auto">
                          <a:xfrm>
                            <a:off x="6027" y="5171"/>
                            <a:ext cx="408" cy="408"/>
                          </a:xfrm>
                          <a:prstGeom prst="ellipse">
                            <a:avLst/>
                          </a:prstGeom>
                          <a:solidFill>
                            <a:srgbClr val="FFFFFF"/>
                          </a:solidFill>
                          <a:ln w="44450">
                            <a:solidFill>
                              <a:srgbClr val="4A7EBB"/>
                            </a:solidFill>
                            <a:round/>
                            <a:headEnd/>
                            <a:tailEnd/>
                          </a:ln>
                        </wps:spPr>
                        <wps:txbx>
                          <w:txbxContent>
                            <w:p w:rsidR="00862F6C" w:rsidRPr="00A87CE9" w:rsidRDefault="00862F6C" w:rsidP="00833A09">
                              <w:pPr>
                                <w:jc w:val="center"/>
                                <w:rPr>
                                  <w:rFonts w:ascii="Times New Roman" w:hAnsi="Times New Roman" w:cs="Times New Roman"/>
                                  <w:b/>
                                  <w:szCs w:val="20"/>
                                </w:rPr>
                              </w:pPr>
                              <w:r>
                                <w:rPr>
                                  <w:rFonts w:ascii="Times New Roman" w:hAnsi="Times New Roman" w:cs="Times New Roman"/>
                                  <w:b/>
                                  <w:szCs w:val="20"/>
                                </w:rPr>
                                <w:t>14</w:t>
                              </w:r>
                            </w:p>
                          </w:txbxContent>
                        </wps:txbx>
                        <wps:bodyPr rot="0" vert="horz" wrap="square" lIns="0" tIns="0" rIns="0" bIns="0" anchor="t" anchorCtr="0" upright="1">
                          <a:noAutofit/>
                        </wps:bodyPr>
                      </wps:wsp>
                      <wps:wsp>
                        <wps:cNvPr id="29437" name="Oval 4704"/>
                        <wps:cNvSpPr>
                          <a:spLocks noChangeArrowheads="1"/>
                        </wps:cNvSpPr>
                        <wps:spPr bwMode="auto">
                          <a:xfrm>
                            <a:off x="7890" y="2889"/>
                            <a:ext cx="408" cy="408"/>
                          </a:xfrm>
                          <a:prstGeom prst="ellipse">
                            <a:avLst/>
                          </a:prstGeom>
                          <a:solidFill>
                            <a:srgbClr val="FFFFFF"/>
                          </a:solidFill>
                          <a:ln w="44450">
                            <a:solidFill>
                              <a:srgbClr val="4A7EBB"/>
                            </a:solidFill>
                            <a:round/>
                            <a:headEnd/>
                            <a:tailEnd/>
                          </a:ln>
                        </wps:spPr>
                        <wps:txbx>
                          <w:txbxContent>
                            <w:p w:rsidR="00862F6C" w:rsidRPr="00A87CE9" w:rsidRDefault="00862F6C" w:rsidP="00833A09">
                              <w:pPr>
                                <w:jc w:val="center"/>
                                <w:rPr>
                                  <w:rFonts w:ascii="Times New Roman" w:hAnsi="Times New Roman" w:cs="Times New Roman"/>
                                  <w:b/>
                                  <w:szCs w:val="20"/>
                                </w:rPr>
                              </w:pPr>
                              <w:r>
                                <w:rPr>
                                  <w:rFonts w:ascii="Times New Roman" w:hAnsi="Times New Roman" w:cs="Times New Roman"/>
                                  <w:b/>
                                  <w:szCs w:val="20"/>
                                </w:rPr>
                                <w:t>7</w:t>
                              </w:r>
                            </w:p>
                          </w:txbxContent>
                        </wps:txbx>
                        <wps:bodyPr rot="0" vert="horz" wrap="square" lIns="0" tIns="0" rIns="0" bIns="0" anchor="t" anchorCtr="0" upright="1">
                          <a:noAutofit/>
                        </wps:bodyPr>
                      </wps:wsp>
                      <wps:wsp>
                        <wps:cNvPr id="29438" name="Rectangle 3516"/>
                        <wps:cNvSpPr>
                          <a:spLocks noChangeArrowheads="1"/>
                        </wps:cNvSpPr>
                        <wps:spPr bwMode="auto">
                          <a:xfrm>
                            <a:off x="6303" y="4102"/>
                            <a:ext cx="1673" cy="586"/>
                          </a:xfrm>
                          <a:prstGeom prst="rect">
                            <a:avLst/>
                          </a:prstGeom>
                          <a:solidFill>
                            <a:srgbClr val="FFFFFF"/>
                          </a:solidFill>
                          <a:ln w="9525">
                            <a:solidFill>
                              <a:schemeClr val="tx1">
                                <a:lumMod val="100000"/>
                                <a:lumOff val="0"/>
                              </a:schemeClr>
                            </a:solidFill>
                            <a:miter lim="800000"/>
                            <a:headEnd/>
                            <a:tailEnd/>
                          </a:ln>
                        </wps:spPr>
                        <wps:txbx>
                          <w:txbxContent>
                            <w:p w:rsidR="00862F6C" w:rsidRDefault="00862F6C" w:rsidP="00377878">
                              <w:r>
                                <w:t>Waiting level</w:t>
                              </w:r>
                            </w:p>
                          </w:txbxContent>
                        </wps:txbx>
                        <wps:bodyPr rot="0" vert="horz" wrap="square" lIns="91440" tIns="91440" rIns="91440" bIns="91440" anchor="t" anchorCtr="0" upright="1">
                          <a:noAutofit/>
                        </wps:bodyPr>
                      </wps:wsp>
                      <wps:wsp>
                        <wps:cNvPr id="29439" name="Oval 3515"/>
                        <wps:cNvSpPr>
                          <a:spLocks noChangeArrowheads="1"/>
                        </wps:cNvSpPr>
                        <wps:spPr bwMode="auto">
                          <a:xfrm>
                            <a:off x="5984" y="395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377878">
                              <w:pPr>
                                <w:jc w:val="center"/>
                                <w:rPr>
                                  <w:rFonts w:ascii="Times New Roman" w:hAnsi="Times New Roman" w:cs="Times New Roman"/>
                                  <w:b/>
                                  <w:szCs w:val="20"/>
                                </w:rPr>
                              </w:pPr>
                              <w:r>
                                <w:rPr>
                                  <w:rFonts w:ascii="Times New Roman" w:hAnsi="Times New Roman" w:cs="Times New Roman"/>
                                  <w:b/>
                                  <w:szCs w:val="20"/>
                                </w:rPr>
                                <w:t>13</w:t>
                              </w:r>
                            </w:p>
                          </w:txbxContent>
                        </wps:txbx>
                        <wps:bodyPr rot="0" vert="horz" wrap="square" lIns="0" tIns="0" rIns="0" bIns="0" anchor="t" anchorCtr="0" upright="1">
                          <a:noAutofit/>
                        </wps:bodyPr>
                      </wps:wsp>
                      <wpg:grpSp>
                        <wpg:cNvPr id="29440" name="Group 4707"/>
                        <wpg:cNvGrpSpPr>
                          <a:grpSpLocks/>
                        </wpg:cNvGrpSpPr>
                        <wpg:grpSpPr bwMode="auto">
                          <a:xfrm>
                            <a:off x="1563" y="6193"/>
                            <a:ext cx="3767" cy="1702"/>
                            <a:chOff x="1563" y="6193"/>
                            <a:chExt cx="3767" cy="1702"/>
                          </a:xfrm>
                        </wpg:grpSpPr>
                        <wps:wsp>
                          <wps:cNvPr id="29441" name="Rectangle 10474"/>
                          <wps:cNvSpPr>
                            <a:spLocks noChangeArrowheads="1"/>
                          </wps:cNvSpPr>
                          <wps:spPr bwMode="auto">
                            <a:xfrm>
                              <a:off x="1563" y="6194"/>
                              <a:ext cx="1677" cy="1701"/>
                            </a:xfrm>
                            <a:prstGeom prst="rect">
                              <a:avLst/>
                            </a:prstGeom>
                            <a:solidFill>
                              <a:srgbClr val="FFFFFF"/>
                            </a:solidFill>
                            <a:ln w="9525">
                              <a:solidFill>
                                <a:srgbClr val="000000"/>
                              </a:solidFill>
                              <a:miter lim="800000"/>
                              <a:headEnd/>
                              <a:tailEnd/>
                            </a:ln>
                          </wps:spPr>
                          <wps:txbx>
                            <w:txbxContent>
                              <w:p w:rsidR="00862F6C" w:rsidRPr="008A5886" w:rsidRDefault="00862F6C" w:rsidP="00833A09">
                                <w:pPr>
                                  <w:spacing w:before="120"/>
                                  <w:jc w:val="center"/>
                                  <w:rPr>
                                    <w:rFonts w:asciiTheme="majorHAnsi" w:hAnsiTheme="majorHAnsi" w:cstheme="majorHAnsi"/>
                                    <w:sz w:val="18"/>
                                    <w:szCs w:val="18"/>
                                  </w:rPr>
                                </w:pPr>
                                <w:r w:rsidRPr="008A5886">
                                  <w:rPr>
                                    <w:rFonts w:asciiTheme="majorHAnsi" w:hAnsiTheme="majorHAnsi" w:cstheme="majorHAnsi"/>
                                    <w:sz w:val="18"/>
                                    <w:szCs w:val="18"/>
                                  </w:rPr>
                                  <w:t>Regulation</w:t>
                                </w:r>
                              </w:p>
                              <w:p w:rsidR="00862F6C" w:rsidRPr="008A5886" w:rsidRDefault="00862F6C" w:rsidP="00833A09">
                                <w:pPr>
                                  <w:spacing w:before="120"/>
                                  <w:jc w:val="center"/>
                                  <w:rPr>
                                    <w:rFonts w:asciiTheme="majorHAnsi" w:hAnsiTheme="majorHAnsi" w:cstheme="majorHAnsi"/>
                                    <w:sz w:val="18"/>
                                    <w:szCs w:val="18"/>
                                  </w:rPr>
                                </w:pPr>
                                <w:r w:rsidRPr="008A5886">
                                  <w:rPr>
                                    <w:rFonts w:asciiTheme="majorHAnsi" w:hAnsiTheme="majorHAnsi" w:cstheme="majorHAnsi"/>
                                    <w:sz w:val="18"/>
                                    <w:szCs w:val="18"/>
                                  </w:rPr>
                                  <w:t>mode</w:t>
                                </w:r>
                              </w:p>
                            </w:txbxContent>
                          </wps:txbx>
                          <wps:bodyPr rot="0" vert="horz" wrap="square" lIns="91440" tIns="45720" rIns="91440" bIns="45720" anchor="t" anchorCtr="0" upright="1">
                            <a:noAutofit/>
                          </wps:bodyPr>
                        </wps:wsp>
                        <wps:wsp>
                          <wps:cNvPr id="29442" name="Text Box 10475"/>
                          <wps:cNvSpPr txBox="1">
                            <a:spLocks noChangeArrowheads="1"/>
                          </wps:cNvSpPr>
                          <wps:spPr bwMode="auto">
                            <a:xfrm>
                              <a:off x="3139" y="6193"/>
                              <a:ext cx="2191" cy="1701"/>
                            </a:xfrm>
                            <a:prstGeom prst="rect">
                              <a:avLst/>
                            </a:prstGeom>
                            <a:solidFill>
                              <a:srgbClr val="FFFFFF"/>
                            </a:solidFill>
                            <a:ln w="9525">
                              <a:solidFill>
                                <a:srgbClr val="000000"/>
                              </a:solidFill>
                              <a:miter lim="800000"/>
                              <a:headEnd/>
                              <a:tailEnd/>
                            </a:ln>
                          </wps:spPr>
                          <wps:txbx>
                            <w:txbxContent>
                              <w:p w:rsidR="00862F6C" w:rsidRPr="008A5886" w:rsidRDefault="00862F6C" w:rsidP="00833A09">
                                <w:pPr>
                                  <w:rPr>
                                    <w:rFonts w:asciiTheme="majorHAnsi" w:hAnsiTheme="majorHAnsi" w:cstheme="majorHAnsi"/>
                                    <w:sz w:val="18"/>
                                    <w:szCs w:val="18"/>
                                  </w:rPr>
                                </w:pPr>
                                <w:r w:rsidRPr="008A5886">
                                  <w:rPr>
                                    <w:rFonts w:asciiTheme="majorHAnsi" w:hAnsiTheme="majorHAnsi" w:cstheme="majorHAnsi"/>
                                    <w:sz w:val="18"/>
                                    <w:szCs w:val="18"/>
                                  </w:rPr>
                                  <w:t>CV</w:t>
                                </w:r>
                                <w:r>
                                  <w:rPr>
                                    <w:rFonts w:asciiTheme="majorHAnsi" w:hAnsiTheme="majorHAnsi" w:cstheme="majorHAnsi"/>
                                    <w:sz w:val="18"/>
                                    <w:szCs w:val="18"/>
                                  </w:rPr>
                                  <w:t>590</w:t>
                                </w:r>
                                <w:r w:rsidRPr="008A5886">
                                  <w:rPr>
                                    <w:rFonts w:asciiTheme="majorHAnsi" w:hAnsiTheme="majorHAnsi" w:cstheme="majorHAnsi"/>
                                    <w:sz w:val="18"/>
                                    <w:szCs w:val="18"/>
                                  </w:rPr>
                                  <w:t xml:space="preserve"> %opening</w:t>
                                </w:r>
                              </w:p>
                              <w:p w:rsidR="00862F6C" w:rsidRPr="008A5886" w:rsidRDefault="00862F6C" w:rsidP="00833A09">
                                <w:pPr>
                                  <w:rPr>
                                    <w:rFonts w:asciiTheme="majorHAnsi" w:hAnsiTheme="majorHAnsi" w:cstheme="majorHAnsi"/>
                                    <w:sz w:val="18"/>
                                    <w:szCs w:val="18"/>
                                  </w:rPr>
                                </w:pPr>
                                <w:r w:rsidRPr="008A5886">
                                  <w:rPr>
                                    <w:rFonts w:asciiTheme="majorHAnsi" w:hAnsiTheme="majorHAnsi" w:cstheme="majorHAnsi"/>
                                    <w:sz w:val="18"/>
                                    <w:szCs w:val="18"/>
                                  </w:rPr>
                                  <w:t>CV600 regulated</w:t>
                                </w:r>
                              </w:p>
                              <w:p w:rsidR="00862F6C" w:rsidRDefault="00862F6C" w:rsidP="00833A09">
                                <w:pPr>
                                  <w:rPr>
                                    <w:rFonts w:asciiTheme="majorHAnsi" w:hAnsiTheme="majorHAnsi" w:cstheme="majorHAnsi"/>
                                    <w:sz w:val="18"/>
                                    <w:szCs w:val="18"/>
                                  </w:rPr>
                                </w:pPr>
                                <w:r w:rsidRPr="008A5886">
                                  <w:rPr>
                                    <w:rFonts w:asciiTheme="majorHAnsi" w:hAnsiTheme="majorHAnsi" w:cstheme="majorHAnsi"/>
                                    <w:sz w:val="18"/>
                                    <w:szCs w:val="18"/>
                                  </w:rPr>
                                  <w:t>LT600=LT600setPoint</w:t>
                                </w:r>
                              </w:p>
                              <w:p w:rsidR="00862F6C" w:rsidRDefault="00862F6C" w:rsidP="00833A09">
                                <w:pPr>
                                  <w:rPr>
                                    <w:rFonts w:asciiTheme="majorHAnsi" w:hAnsiTheme="majorHAnsi" w:cstheme="majorHAnsi"/>
                                    <w:sz w:val="18"/>
                                    <w:szCs w:val="18"/>
                                  </w:rPr>
                                </w:pPr>
                                <w:r>
                                  <w:rPr>
                                    <w:rFonts w:asciiTheme="majorHAnsi" w:hAnsiTheme="majorHAnsi" w:cstheme="majorHAnsi"/>
                                    <w:sz w:val="18"/>
                                    <w:szCs w:val="18"/>
                                  </w:rPr>
                                  <w:t>FT580 &lt; FT580limit</w:t>
                                </w:r>
                              </w:p>
                              <w:p w:rsidR="00862F6C" w:rsidRDefault="00862F6C" w:rsidP="00833A09">
                                <w:pPr>
                                  <w:rPr>
                                    <w:rFonts w:asciiTheme="majorHAnsi" w:hAnsiTheme="majorHAnsi" w:cstheme="majorHAnsi"/>
                                    <w:sz w:val="18"/>
                                    <w:szCs w:val="18"/>
                                  </w:rPr>
                                </w:pPr>
                                <w:r>
                                  <w:rPr>
                                    <w:rFonts w:asciiTheme="majorHAnsi" w:hAnsiTheme="majorHAnsi" w:cstheme="majorHAnsi"/>
                                    <w:sz w:val="18"/>
                                    <w:szCs w:val="18"/>
                                  </w:rPr>
                                  <w:t>CV580 regulated</w:t>
                                </w:r>
                              </w:p>
                              <w:p w:rsidR="00862F6C" w:rsidRDefault="00862F6C" w:rsidP="00833A09">
                                <w:pPr>
                                  <w:rPr>
                                    <w:rFonts w:asciiTheme="majorHAnsi" w:hAnsiTheme="majorHAnsi" w:cstheme="majorHAnsi"/>
                                    <w:sz w:val="18"/>
                                    <w:szCs w:val="18"/>
                                  </w:rPr>
                                </w:pPr>
                                <w:r>
                                  <w:rPr>
                                    <w:rFonts w:asciiTheme="majorHAnsi" w:hAnsiTheme="majorHAnsi" w:cstheme="majorHAnsi"/>
                                    <w:sz w:val="18"/>
                                    <w:szCs w:val="18"/>
                                  </w:rPr>
                                  <w:t>PT600=PT600setpoint</w:t>
                                </w:r>
                              </w:p>
                              <w:p w:rsidR="00862F6C" w:rsidRPr="008A5886" w:rsidRDefault="00862F6C" w:rsidP="00833A09">
                                <w:pPr>
                                  <w:rPr>
                                    <w:rFonts w:asciiTheme="majorHAnsi" w:hAnsiTheme="majorHAnsi" w:cstheme="majorHAnsi"/>
                                    <w:sz w:val="18"/>
                                    <w:szCs w:val="18"/>
                                  </w:rPr>
                                </w:pPr>
                                <w:r>
                                  <w:rPr>
                                    <w:rFonts w:asciiTheme="majorHAnsi" w:hAnsiTheme="majorHAnsi" w:cstheme="majorHAnsi"/>
                                    <w:sz w:val="18"/>
                                    <w:szCs w:val="18"/>
                                  </w:rPr>
                                  <w:t>FV602 opened</w:t>
                                </w:r>
                              </w:p>
                            </w:txbxContent>
                          </wps:txbx>
                          <wps:bodyPr rot="0" vert="horz" wrap="square" lIns="91440" tIns="45720" rIns="91440" bIns="45720" anchor="t" anchorCtr="0" upright="1">
                            <a:noAutofit/>
                          </wps:bodyPr>
                        </wps:wsp>
                      </wpg:grpSp>
                      <wps:wsp>
                        <wps:cNvPr id="29443" name="Oval 4708"/>
                        <wps:cNvSpPr>
                          <a:spLocks noChangeArrowheads="1"/>
                        </wps:cNvSpPr>
                        <wps:spPr bwMode="auto">
                          <a:xfrm>
                            <a:off x="1520" y="6085"/>
                            <a:ext cx="408" cy="408"/>
                          </a:xfrm>
                          <a:prstGeom prst="ellipse">
                            <a:avLst/>
                          </a:prstGeom>
                          <a:solidFill>
                            <a:srgbClr val="FFFFFF"/>
                          </a:solidFill>
                          <a:ln w="44450">
                            <a:solidFill>
                              <a:srgbClr val="4A7EBB"/>
                            </a:solidFill>
                            <a:round/>
                            <a:headEnd/>
                            <a:tailEnd/>
                          </a:ln>
                        </wps:spPr>
                        <wps:txbx>
                          <w:txbxContent>
                            <w:p w:rsidR="00862F6C" w:rsidRPr="00A87CE9" w:rsidRDefault="00862F6C" w:rsidP="00833A09">
                              <w:pPr>
                                <w:jc w:val="center"/>
                                <w:rPr>
                                  <w:rFonts w:ascii="Times New Roman" w:hAnsi="Times New Roman" w:cs="Times New Roman"/>
                                  <w:b/>
                                  <w:szCs w:val="20"/>
                                </w:rPr>
                              </w:pPr>
                              <w:r>
                                <w:rPr>
                                  <w:rFonts w:ascii="Times New Roman" w:hAnsi="Times New Roman" w:cs="Times New Roman"/>
                                  <w:b/>
                                  <w:szCs w:val="20"/>
                                </w:rPr>
                                <w:t>10</w:t>
                              </w:r>
                            </w:p>
                          </w:txbxContent>
                        </wps:txbx>
                        <wps:bodyPr rot="0" vert="horz" wrap="square" lIns="0" tIns="0" rIns="0" bIns="0" anchor="t" anchorCtr="0" upright="1">
                          <a:noAutofit/>
                        </wps:bodyPr>
                      </wps:wsp>
                      <wps:wsp>
                        <wps:cNvPr id="29444" name="Oval 4709"/>
                        <wps:cNvSpPr>
                          <a:spLocks noChangeArrowheads="1"/>
                        </wps:cNvSpPr>
                        <wps:spPr bwMode="auto">
                          <a:xfrm>
                            <a:off x="2851" y="8898"/>
                            <a:ext cx="408" cy="408"/>
                          </a:xfrm>
                          <a:prstGeom prst="ellipse">
                            <a:avLst/>
                          </a:prstGeom>
                          <a:solidFill>
                            <a:srgbClr val="FFFFFF"/>
                          </a:solidFill>
                          <a:ln w="44450">
                            <a:solidFill>
                              <a:srgbClr val="4A7EBB"/>
                            </a:solidFill>
                            <a:round/>
                            <a:headEnd/>
                            <a:tailEnd/>
                          </a:ln>
                        </wps:spPr>
                        <wps:txbx>
                          <w:txbxContent>
                            <w:p w:rsidR="00862F6C" w:rsidRPr="00A87CE9" w:rsidRDefault="00862F6C" w:rsidP="00833A09">
                              <w:pPr>
                                <w:jc w:val="center"/>
                                <w:rPr>
                                  <w:rFonts w:ascii="Times New Roman" w:hAnsi="Times New Roman" w:cs="Times New Roman"/>
                                  <w:b/>
                                  <w:szCs w:val="20"/>
                                </w:rPr>
                              </w:pPr>
                              <w:r>
                                <w:rPr>
                                  <w:rFonts w:ascii="Times New Roman" w:hAnsi="Times New Roman" w:cs="Times New Roman"/>
                                  <w:b/>
                                  <w:szCs w:val="20"/>
                                </w:rPr>
                                <w:t>11</w:t>
                              </w:r>
                            </w:p>
                          </w:txbxContent>
                        </wps:txbx>
                        <wps:bodyPr rot="0" vert="horz" wrap="square" lIns="0" tIns="0" rIns="0" bIns="0" anchor="t" anchorCtr="0" upright="1">
                          <a:noAutofit/>
                        </wps:bodyPr>
                      </wps:wsp>
                      <wps:wsp>
                        <wps:cNvPr id="29445" name="Oval 4710"/>
                        <wps:cNvSpPr>
                          <a:spLocks noChangeArrowheads="1"/>
                        </wps:cNvSpPr>
                        <wps:spPr bwMode="auto">
                          <a:xfrm>
                            <a:off x="1594" y="10434"/>
                            <a:ext cx="408" cy="408"/>
                          </a:xfrm>
                          <a:prstGeom prst="ellipse">
                            <a:avLst/>
                          </a:prstGeom>
                          <a:solidFill>
                            <a:srgbClr val="FFFFFF"/>
                          </a:solidFill>
                          <a:ln w="44450">
                            <a:solidFill>
                              <a:srgbClr val="4A7EBB"/>
                            </a:solidFill>
                            <a:round/>
                            <a:headEnd/>
                            <a:tailEnd/>
                          </a:ln>
                        </wps:spPr>
                        <wps:txbx>
                          <w:txbxContent>
                            <w:p w:rsidR="00862F6C" w:rsidRPr="00A87CE9" w:rsidRDefault="00862F6C" w:rsidP="00833A09">
                              <w:pPr>
                                <w:jc w:val="center"/>
                                <w:rPr>
                                  <w:rFonts w:ascii="Times New Roman" w:hAnsi="Times New Roman" w:cs="Times New Roman"/>
                                  <w:b/>
                                  <w:szCs w:val="20"/>
                                </w:rPr>
                              </w:pPr>
                              <w:r>
                                <w:rPr>
                                  <w:rFonts w:ascii="Times New Roman" w:hAnsi="Times New Roman" w:cs="Times New Roman"/>
                                  <w:b/>
                                  <w:szCs w:val="20"/>
                                </w:rPr>
                                <w:t>12</w:t>
                              </w:r>
                            </w:p>
                          </w:txbxContent>
                        </wps:txbx>
                        <wps:bodyPr rot="0" vert="horz" wrap="square" lIns="0" tIns="0" rIns="0" bIns="0" anchor="t" anchorCtr="0" upright="1">
                          <a:noAutofit/>
                        </wps:bodyPr>
                      </wps:wsp>
                      <wps:wsp>
                        <wps:cNvPr id="29446" name="AutoShape 10444"/>
                        <wps:cNvCnPr/>
                        <wps:spPr bwMode="auto">
                          <a:xfrm>
                            <a:off x="7033" y="480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47" name="Oval 4712"/>
                        <wps:cNvSpPr>
                          <a:spLocks noChangeArrowheads="1"/>
                        </wps:cNvSpPr>
                        <wps:spPr bwMode="auto">
                          <a:xfrm>
                            <a:off x="6415" y="12964"/>
                            <a:ext cx="408" cy="408"/>
                          </a:xfrm>
                          <a:prstGeom prst="ellipse">
                            <a:avLst/>
                          </a:prstGeom>
                          <a:solidFill>
                            <a:srgbClr val="FFFFFF"/>
                          </a:solidFill>
                          <a:ln w="44450">
                            <a:solidFill>
                              <a:srgbClr val="4A7EBB"/>
                            </a:solidFill>
                            <a:round/>
                            <a:headEnd/>
                            <a:tailEnd/>
                          </a:ln>
                        </wps:spPr>
                        <wps:txbx>
                          <w:txbxContent>
                            <w:p w:rsidR="00862F6C" w:rsidRPr="00A87CE9" w:rsidRDefault="00862F6C" w:rsidP="00833A09">
                              <w:pPr>
                                <w:jc w:val="center"/>
                                <w:rPr>
                                  <w:rFonts w:ascii="Times New Roman" w:hAnsi="Times New Roman" w:cs="Times New Roman"/>
                                  <w:b/>
                                  <w:szCs w:val="20"/>
                                </w:rPr>
                              </w:pPr>
                              <w:r>
                                <w:rPr>
                                  <w:rFonts w:ascii="Times New Roman" w:hAnsi="Times New Roman" w:cs="Times New Roman"/>
                                  <w:b/>
                                  <w:szCs w:val="20"/>
                                </w:rPr>
                                <w:t>24</w:t>
                              </w:r>
                            </w:p>
                          </w:txbxContent>
                        </wps:txbx>
                        <wps:bodyPr rot="0" vert="horz" wrap="square" lIns="0" tIns="0" rIns="0" bIns="0" anchor="t" anchorCtr="0" upright="1">
                          <a:noAutofit/>
                        </wps:bodyPr>
                      </wps:wsp>
                      <wps:wsp>
                        <wps:cNvPr id="29448" name="Oval 4713"/>
                        <wps:cNvSpPr>
                          <a:spLocks noChangeArrowheads="1"/>
                        </wps:cNvSpPr>
                        <wps:spPr bwMode="auto">
                          <a:xfrm>
                            <a:off x="6279" y="13922"/>
                            <a:ext cx="408" cy="408"/>
                          </a:xfrm>
                          <a:prstGeom prst="ellipse">
                            <a:avLst/>
                          </a:prstGeom>
                          <a:solidFill>
                            <a:srgbClr val="FFFFFF"/>
                          </a:solidFill>
                          <a:ln w="44450">
                            <a:solidFill>
                              <a:srgbClr val="4A7EBB"/>
                            </a:solidFill>
                            <a:round/>
                            <a:headEnd/>
                            <a:tailEnd/>
                          </a:ln>
                        </wps:spPr>
                        <wps:txbx>
                          <w:txbxContent>
                            <w:p w:rsidR="00862F6C" w:rsidRPr="00A87CE9" w:rsidRDefault="00862F6C" w:rsidP="00833A09">
                              <w:pPr>
                                <w:jc w:val="center"/>
                                <w:rPr>
                                  <w:rFonts w:ascii="Times New Roman" w:hAnsi="Times New Roman" w:cs="Times New Roman"/>
                                  <w:b/>
                                  <w:szCs w:val="20"/>
                                </w:rPr>
                              </w:pPr>
                              <w:r>
                                <w:rPr>
                                  <w:rFonts w:ascii="Times New Roman" w:hAnsi="Times New Roman" w:cs="Times New Roman"/>
                                  <w:b/>
                                  <w:szCs w:val="20"/>
                                </w:rPr>
                                <w:t>26</w:t>
                              </w:r>
                            </w:p>
                          </w:txbxContent>
                        </wps:txbx>
                        <wps:bodyPr rot="0" vert="horz" wrap="square" lIns="0" tIns="0" rIns="0" bIns="0" anchor="t" anchorCtr="0" upright="1">
                          <a:noAutofit/>
                        </wps:bodyPr>
                      </wps:wsp>
                      <wps:wsp>
                        <wps:cNvPr id="29449" name="Oval 4714"/>
                        <wps:cNvSpPr>
                          <a:spLocks noChangeArrowheads="1"/>
                        </wps:cNvSpPr>
                        <wps:spPr bwMode="auto">
                          <a:xfrm>
                            <a:off x="1463" y="12194"/>
                            <a:ext cx="408" cy="408"/>
                          </a:xfrm>
                          <a:prstGeom prst="ellipse">
                            <a:avLst/>
                          </a:prstGeom>
                          <a:solidFill>
                            <a:srgbClr val="FFFFFF"/>
                          </a:solidFill>
                          <a:ln w="44450">
                            <a:solidFill>
                              <a:srgbClr val="4A7EBB"/>
                            </a:solidFill>
                            <a:round/>
                            <a:headEnd/>
                            <a:tailEnd/>
                          </a:ln>
                        </wps:spPr>
                        <wps:txbx>
                          <w:txbxContent>
                            <w:p w:rsidR="00862F6C" w:rsidRPr="00A87CE9" w:rsidRDefault="00862F6C" w:rsidP="00833A09">
                              <w:pPr>
                                <w:jc w:val="center"/>
                                <w:rPr>
                                  <w:rFonts w:ascii="Times New Roman" w:hAnsi="Times New Roman" w:cs="Times New Roman"/>
                                  <w:b/>
                                  <w:szCs w:val="20"/>
                                </w:rPr>
                              </w:pPr>
                              <w:r>
                                <w:rPr>
                                  <w:rFonts w:ascii="Times New Roman" w:hAnsi="Times New Roman" w:cs="Times New Roman"/>
                                  <w:b/>
                                  <w:szCs w:val="20"/>
                                </w:rPr>
                                <w:t>28</w:t>
                              </w:r>
                            </w:p>
                          </w:txbxContent>
                        </wps:txbx>
                        <wps:bodyPr rot="0" vert="horz" wrap="square" lIns="0" tIns="0" rIns="0" bIns="0" anchor="t" anchorCtr="0" upright="1">
                          <a:noAutofit/>
                        </wps:bodyPr>
                      </wps:wsp>
                      <wps:wsp>
                        <wps:cNvPr id="29450" name="Oval 4715"/>
                        <wps:cNvSpPr>
                          <a:spLocks noChangeArrowheads="1"/>
                        </wps:cNvSpPr>
                        <wps:spPr bwMode="auto">
                          <a:xfrm>
                            <a:off x="1474" y="13741"/>
                            <a:ext cx="408" cy="408"/>
                          </a:xfrm>
                          <a:prstGeom prst="ellipse">
                            <a:avLst/>
                          </a:prstGeom>
                          <a:solidFill>
                            <a:srgbClr val="FFFFFF"/>
                          </a:solidFill>
                          <a:ln w="44450">
                            <a:solidFill>
                              <a:srgbClr val="4A7EBB"/>
                            </a:solidFill>
                            <a:round/>
                            <a:headEnd/>
                            <a:tailEnd/>
                          </a:ln>
                        </wps:spPr>
                        <wps:txbx>
                          <w:txbxContent>
                            <w:p w:rsidR="00862F6C" w:rsidRPr="00A87CE9" w:rsidRDefault="00862F6C" w:rsidP="00833A09">
                              <w:pPr>
                                <w:jc w:val="center"/>
                                <w:rPr>
                                  <w:rFonts w:ascii="Times New Roman" w:hAnsi="Times New Roman" w:cs="Times New Roman"/>
                                  <w:b/>
                                  <w:szCs w:val="20"/>
                                </w:rPr>
                              </w:pPr>
                              <w:r>
                                <w:rPr>
                                  <w:rFonts w:ascii="Times New Roman" w:hAnsi="Times New Roman" w:cs="Times New Roman"/>
                                  <w:b/>
                                  <w:szCs w:val="20"/>
                                </w:rPr>
                                <w:t>30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17" o:spid="_x0000_s2870" style="position:absolute;left:0;text-align:left;margin-left:-38.65pt;margin-top:6.45pt;width:530.7pt;height:775.05pt;z-index:273969664" coordorigin="645,554" coordsize="10614,155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">
                <v:shape id="Text Box 3513" o:spid="_x0000_s2871" type="#_x0000_t202" style="position:absolute;left:7328;top:4715;width:2529;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nWrMcA&#10;AADeAAAADwAAAGRycy9kb3ducmV2LnhtbESPQUvDQBSE74L/YXlCL9LuJkhtYrdFiqWehFa9P7Ov&#10;SWj2bdhdk/Tfu4LgcZiZb5j1drKdGMiH1rGGbKFAEFfOtFxr+Hjfz1cgQkQ22DkmDVcKsN3c3qyx&#10;NG7kIw2nWIsE4VCihibGvpQyVA1ZDAvXEyfv7LzFmKSvpfE4JrjtZK7UUlpsOS002NOuoepy+rYa&#10;Xvzb+HX4fNzdLx8uRVZENRzPSuvZ3fT8BCLSFP/Df+1XoyEv8iKD3zvpCs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J1qzHAAAA3gAAAA8AAAAAAAAAAAAAAAAAmAIAAGRy&#10;cy9kb3ducmV2LnhtbFBLBQYAAAAABAAEAPUAAACMAwAAAAA=&#10;" filled="f" stroked="f" strokecolor="#4a7ebb" strokeweight=".25pt">
                  <v:textbox inset="0,0,0,0">
                    <w:txbxContent>
                      <w:p w:rsidR="00862F6C" w:rsidRDefault="00862F6C" w:rsidP="00377878">
                        <w:r>
                          <w:t>LT600 value &gt; LT600min</w:t>
                        </w:r>
                      </w:p>
                    </w:txbxContent>
                  </v:textbox>
                </v:shape>
                <v:shape id="AutoShape 8758" o:spid="_x0000_s2872" type="#_x0000_t32" style="position:absolute;left:1273;top:3162;width:39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UVPcQAAADeAAAADwAAAGRycy9kb3ducmV2LnhtbERPTWsCMRS8C/6H8AQvUrMKSrs1ylYQ&#10;tOBB295fN89NcPOy3UTd/vumIMichvliFqvO1eJKbbCeFUzGGQji0mvLlYLPj83TM4gQkTXWnknB&#10;LwVYLfu9Beba3/hA12OsRCrhkKMCE2OTSxlKQw7D2DfESTv51mFMtK2kbvGWyl0tp1k2lw4tpwWD&#10;Da0NlefjxSnY7yZvxbexu/fDj93PNkV9qUZfSg0HXfEKIlIXH+Z7eqsVTF8S4P9Oug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tRU9xAAAAN4AAAAPAAAAAAAAAAAA&#10;AAAAAKECAABkcnMvZG93bnJldi54bWxQSwUGAAAAAAQABAD5AAAAkgMAAAAA&#10;"/>
                <v:shape id="AutoShape 8766" o:spid="_x0000_s2873" type="#_x0000_t32" style="position:absolute;left:4413;top:964;width:0;height:22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mwpsgAAADeAAAADwAAAGRycy9kb3ducmV2LnhtbESPT2sCMRTE70K/Q3hCL6JZt7To1ijb&#10;glALHvzT++vmdRPcvGw3UbffvikIPQ4z8xtmsepdIy7UBetZwXSSgSCuvLZcKzge1uMZiBCRNTae&#10;ScEPBVgt7wYLLLS/8o4u+1iLBOFQoAITY1tIGSpDDsPEt8TJ+/Kdw5hkV0vd4TXBXSPzLHuSDi2n&#10;BYMtvRqqTvuzU7DdTF/KT2M377tvu31cl825Hn0odT/sy2cQkfr4H76137SCfJ7PH+DvTroCcvk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PmwpsgAAADeAAAADwAAAAAA&#10;AAAAAAAAAAChAgAAZHJzL2Rvd25yZXYueG1sUEsFBgAAAAAEAAQA+QAAAJYDAAAAAA==&#10;"/>
                <v:shape id="AutoShape 8769" o:spid="_x0000_s2874" type="#_x0000_t32" style="position:absolute;left:11254;top:879;width:0;height:1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Ao0sgAAADeAAAADwAAAGRycy9kb3ducmV2LnhtbESPT2sCMRTE70K/Q3hCL6JZl7bo1ijb&#10;glALHvzT++vmdRPcvGw3UbffvikIPQ4z8xtmsepdIy7UBetZwXSSgSCuvLZcKzge1uMZiBCRNTae&#10;ScEPBVgt7wYLLLS/8o4u+1iLBOFQoAITY1tIGSpDDsPEt8TJ+/Kdw5hkV0vd4TXBXSPzLHuSDi2n&#10;BYMtvRqqTvuzU7DdTF/KT2M377tvu31cl825Hn0odT/sy2cQkfr4H76137SCfJ7PH+DvTroCcvk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xAo0sgAAADeAAAADwAAAAAA&#10;AAAAAAAAAAChAgAAZHJzL2Rvd25yZXYueG1sUEsFBgAAAAAEAAQA+QAAAJYDAAAAAA==&#10;"/>
                <v:shape id="AutoShape 8770" o:spid="_x0000_s2875" type="#_x0000_t32" style="position:absolute;left:5250;top:881;width:6009;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mop8YAAADeAAAADwAAAGRycy9kb3ducmV2LnhtbESPS2/CMBCE70j9D9ZW6g0cIvEKGFS1&#10;VHDohceB4yrexFHjdRQ7EP49RkLqcTQz32hWm97W4kqtrxwrGI8SEMS50xWXCs6nn+EchA/IGmvH&#10;pOBOHjbrt8EKM+1ufKDrMZQiQthnqMCE0GRS+tyQRT9yDXH0CtdaDFG2pdQt3iLc1jJNkqm0WHFc&#10;MNjQl6H879hZBd/333zXJU1pZsX20M0K6ceXQqmP9/5zCSJQH/7Dr/ZeK0gX6WICzzvxCsj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d5qKfGAAAA3gAAAA8AAAAAAAAA&#10;AAAAAAAAoQIAAGRycy9kb3ducmV2LnhtbFBLBQYAAAAABAAEAPkAAACUAwAAAAA=&#10;" strokeweight=".5pt">
                  <v:stroke startarrow="block"/>
                </v:shape>
                <v:shape id="AutoShape 8786" o:spid="_x0000_s2876" type="#_x0000_t32" style="position:absolute;left:2617;top:887;width:10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3ng8cAAADeAAAADwAAAGRycy9kb3ducmV2LnhtbESPQWvCQBSE7wX/w/IEb3VjDqKpq1RB&#10;rEoPjdrzI/uaBLNv091Vo7++Wyj0OMzMN8xs0ZlGXMn52rKC0TABQVxYXXOp4HhYP09A+ICssbFM&#10;Cu7kYTHvPc0w0/bGH3TNQykihH2GCqoQ2kxKX1Rk0A9tSxy9L+sMhihdKbXDW4SbRqZJMpYGa44L&#10;Fba0qqg45xejYLdv6/R78+62TaDPXD9Oy83opNSg372+gAjUhf/wX/tNK0in6XQMv3fiF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reeDxwAAAN4AAAAPAAAAAAAA&#10;AAAAAAAAAKECAABkcnMvZG93bnJldi54bWxQSwUGAAAAAAQABAD5AAAAlQMAAAAA&#10;" strokeweight=".5pt">
                  <v:stroke endarrow="block"/>
                </v:shape>
                <v:group id="Group 8879" o:spid="_x0000_s2877" style="position:absolute;left:2225;top:599;width:595;height:580" coordorigin="2109,3597" coordsize="595,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LcJjBLIAAAA&#10;3gAAAA8AAAAAAAAAAAAAAAAAqgIAAGRycy9kb3ducmV2LnhtbFBLBQYAAAAABAAEAPoAAACfAwAA&#10;AAA=&#10;">
                  <v:oval id="Oval 8880" o:spid="_x0000_s2878" style="position:absolute;left:2109;top:3630;width:595;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JoZMQA&#10;AADeAAAADwAAAGRycy9kb3ducmV2LnhtbERPz2vCMBS+C/4P4Qm7renKNtZqFBEG3saqju32aJ5t&#10;XfPSJVmt/705CB4/vt+L1Wg6MZDzrWUFT0kKgriyuuVawX73/vgGwgdkjZ1lUnAhD6vldLLAQtsz&#10;f9JQhlrEEPYFKmhC6AspfdWQQZ/YnjhyR+sMhghdLbXDcww3nczS9FUabDk2NNjTpqHqt/w3Cr5c&#10;7rc/a37x38fNofw7Dc9Yfyj1MBvXcxCBxnAX39xbrSDLszzujXfiFZD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iaGTEAAAA3gAAAA8AAAAAAAAAAAAAAAAAmAIAAGRycy9k&#10;b3ducmV2LnhtbFBLBQYAAAAABAAEAPUAAACJAwAAAAA=&#10;" strokecolor="black [3213]" strokeweight="1pt">
                    <v:shadow opacity="22938f" offset="0"/>
                    <v:textbox inset=",7.2pt,,7.2pt"/>
                  </v:oval>
                  <v:shape id="Text Box 8881" o:spid="_x0000_s2879" type="#_x0000_t202" style="position:absolute;left:2189;top:3597;width:470;height: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cUA&#10;AADeAAAADwAAAGRycy9kb3ducmV2LnhtbESPQWsCMRSE7wX/Q3iCl6LZLlTc1ShSqPTatRW8PTbP&#10;7OLmZdmkmvbXN4LgcZiZb5jVJtpOXGjwrWMFL7MMBHHtdMtGwdf+fboA4QOyxs4xKfglD5v16GmF&#10;pXZX/qRLFYxIEPYlKmhC6Espfd2QRT9zPXHyTm6wGJIcjNQDXhPcdjLPsrm02HJaaLCnt4bqc/Vj&#10;FUTz+vdtwi6a7rl2mZ/3h7Y6KjUZx+0SRKAYHuF7+0MryIu8KOB2J10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4/UZxQAAAN4AAAAPAAAAAAAAAAAAAAAAAJgCAABkcnMv&#10;ZG93bnJldi54bWxQSwUGAAAAAAQABAD1AAAAigMAAAAA&#10;" filled="f" stroked="f" strokecolor="#4a7ebb" strokeweight="3.5pt">
                    <v:textbox inset=",7.2pt,,7.2pt">
                      <w:txbxContent>
                        <w:p w:rsidR="00862F6C" w:rsidRPr="0071496C" w:rsidRDefault="00862F6C" w:rsidP="00117E48">
                          <w:pPr>
                            <w:rPr>
                              <w:rFonts w:asciiTheme="majorHAnsi" w:hAnsiTheme="majorHAnsi" w:cstheme="majorHAnsi"/>
                              <w:lang w:val="fr-FR"/>
                            </w:rPr>
                          </w:pPr>
                          <w:r>
                            <w:rPr>
                              <w:rFonts w:asciiTheme="majorHAnsi" w:hAnsiTheme="majorHAnsi" w:cstheme="majorHAnsi"/>
                              <w:lang w:val="fr-FR"/>
                            </w:rPr>
                            <w:t>C</w:t>
                          </w:r>
                        </w:p>
                      </w:txbxContent>
                    </v:textbox>
                  </v:shape>
                </v:group>
                <v:rect id="Rectangle 8883" o:spid="_x0000_s2880" style="position:absolute;left:3772;top:614;width:1286;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NAE8QA&#10;AADeAAAADwAAAGRycy9kb3ducmV2LnhtbESPzYrCMBSF98K8Q7iCO02sIGM1iszgoEutG3fX5tpW&#10;m5vSRK0+/WQxMMvD+eNbrDpbiwe1vnKsYTxSIIhzZyouNByzzfAThA/IBmvHpOFFHlbLj94CU+Oe&#10;vKfHIRQijrBPUUMZQpNK6fOSLPqRa4ijd3GtxRBlW0jT4jOO21omSk2lxYrjQ4kNfZWU3w53q+Fc&#10;JUd877MfZWebSdh12fV++tZ60O/WcxCBuvAf/mtvjYZkNlERIOJEFJ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DQBPEAAAA3gAAAA8AAAAAAAAAAAAAAAAAmAIAAGRycy9k&#10;b3ducmV2LnhtbFBLBQYAAAAABAAEAPUAAACJAwAAAAA=&#10;">
                  <v:textbox>
                    <w:txbxContent>
                      <w:p w:rsidR="00862F6C" w:rsidRPr="00EA644B" w:rsidRDefault="00862F6C" w:rsidP="004C6376">
                        <w:pPr>
                          <w:spacing w:before="80"/>
                          <w:jc w:val="center"/>
                          <w:rPr>
                            <w:rFonts w:asciiTheme="majorHAnsi" w:hAnsiTheme="majorHAnsi" w:cstheme="majorHAnsi"/>
                            <w:sz w:val="18"/>
                            <w:szCs w:val="18"/>
                            <w:lang w:val="fr-FR"/>
                          </w:rPr>
                        </w:pPr>
                        <w:r>
                          <w:rPr>
                            <w:rFonts w:asciiTheme="majorHAnsi" w:hAnsiTheme="majorHAnsi" w:cstheme="majorHAnsi"/>
                            <w:sz w:val="18"/>
                            <w:szCs w:val="18"/>
                            <w:lang w:val="fr-FR"/>
                          </w:rPr>
                          <w:t>stop</w:t>
                        </w:r>
                      </w:p>
                    </w:txbxContent>
                  </v:textbox>
                </v:rect>
                <v:shape id="Text Box 8762" o:spid="_x0000_s2881" type="#_x0000_t202" style="position:absolute;left:4415;top:3292;width:819;height: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b35sYA&#10;AADeAAAADwAAAGRycy9kb3ducmV2LnhtbESPwW7CMBBE75X6D9ZW6qUqDrQNJWBQW4mKa9J8wBIv&#10;SUS8jmIXh7/HSEgcRzPzRrPajKYTJxpca1nBdJKAIK6sbrlWUP5tXz9BOI+ssbNMCs7kYLN+fFhh&#10;pm3gnE6Fr0WEsMtQQeN9n0npqoYMuontiaN3sINBH+VQSz1giHDTyVmSpNJgy3GhwZ5+GqqOxb9R&#10;cNiFl49F2P/6cp6/p9/Yzvf2rNTz0/i1BOFp9Pfwrb3TCmaLt2QK1zvxCs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b35sYAAADeAAAADwAAAAAAAAAAAAAAAACYAgAAZHJz&#10;L2Rvd25yZXYueG1sUEsFBgAAAAAEAAQA9QAAAIsDAAAAAA==&#10;" stroked="f">
                  <v:textbox>
                    <w:txbxContent>
                      <w:p w:rsidR="00862F6C" w:rsidRPr="00AE0F09" w:rsidRDefault="00862F6C" w:rsidP="00924C84">
                        <w:pPr>
                          <w:rPr>
                            <w:rFonts w:asciiTheme="majorHAnsi" w:hAnsiTheme="majorHAnsi" w:cstheme="majorHAnsi"/>
                            <w:sz w:val="18"/>
                            <w:szCs w:val="18"/>
                            <w:lang w:val="fr-FR"/>
                          </w:rPr>
                        </w:pPr>
                        <w:r>
                          <w:rPr>
                            <w:rFonts w:asciiTheme="majorHAnsi" w:hAnsiTheme="majorHAnsi" w:cstheme="majorHAnsi"/>
                            <w:sz w:val="18"/>
                            <w:szCs w:val="18"/>
                            <w:lang w:val="fr-FR"/>
                          </w:rPr>
                          <w:t xml:space="preserve"> Dewar</w:t>
                        </w:r>
                      </w:p>
                    </w:txbxContent>
                  </v:textbox>
                </v:shape>
                <v:shape id="Text Box 8750" o:spid="_x0000_s2882" type="#_x0000_t202" style="position:absolute;left:1244;top:3236;width:1134;height:4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RpkcQA&#10;AADeAAAADwAAAGRycy9kb3ducmV2LnhtbESP3YrCMBSE74V9h3AW9kbWdOt/NYorKN7W9QGOzbEt&#10;25yUJtr69kYQvBxm5htmue5MJW7UuNKygp9BBII4s7rkXMHpb/c9A+E8ssbKMim4k4P16qO3xETb&#10;llO6HX0uAoRdggoK7+tESpcVZNANbE0cvIttDPogm1zqBtsAN5WMo2giDZYcFgqsaVtQ9n+8GgWX&#10;Q9sfz9vz3p+m6Wjyi+X0bO9KfX12mwUIT51/h1/tg1YQz4dRDM874Qr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EaZHEAAAA3gAAAA8AAAAAAAAAAAAAAAAAmAIAAGRycy9k&#10;b3ducmV2LnhtbFBLBQYAAAAABAAEAPUAAACJAwAAAAA=&#10;" stroked="f">
                  <v:textbox>
                    <w:txbxContent>
                      <w:p w:rsidR="00862F6C" w:rsidRPr="008A5886" w:rsidRDefault="00862F6C" w:rsidP="00924C84">
                        <w:pPr>
                          <w:rPr>
                            <w:rFonts w:asciiTheme="majorHAnsi" w:hAnsiTheme="majorHAnsi" w:cstheme="majorHAnsi"/>
                            <w:sz w:val="18"/>
                            <w:szCs w:val="18"/>
                          </w:rPr>
                        </w:pPr>
                        <w:r>
                          <w:rPr>
                            <w:rFonts w:asciiTheme="majorHAnsi" w:hAnsiTheme="majorHAnsi" w:cstheme="majorHAnsi"/>
                            <w:sz w:val="18"/>
                            <w:szCs w:val="18"/>
                          </w:rPr>
                          <w:t>Liquefier</w:t>
                        </w:r>
                        <w:r w:rsidRPr="008A5886">
                          <w:rPr>
                            <w:rFonts w:asciiTheme="majorHAnsi" w:hAnsiTheme="majorHAnsi" w:cstheme="majorHAnsi"/>
                            <w:sz w:val="18"/>
                            <w:szCs w:val="18"/>
                          </w:rPr>
                          <w:t xml:space="preserve"> </w:t>
                        </w:r>
                      </w:p>
                    </w:txbxContent>
                  </v:textbox>
                </v:shape>
                <v:group id="Group 10386" o:spid="_x0000_s2883" style="position:absolute;left:981;top:3748;width:595;height:580" coordorigin="2109,3597" coordsize="595,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tkQC8cAAADe&#10;AAAADwAAAAAAAAAAAAAAAACqAgAAZHJzL2Rvd25yZXYueG1sUEsFBgAAAAAEAAQA+gAAAJ4DAAAA&#10;AA==&#10;">
                  <v:oval id="Oval 10387" o:spid="_x0000_s2884" style="position:absolute;left:2109;top:3630;width:595;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4e8YA&#10;AADeAAAADwAAAGRycy9kb3ducmV2LnhtbESPQWvCQBSE74L/YXkFb3VTa4tGVxGh4K00VtHbI/tM&#10;otm3cXeN6b/vFgoeh5n5hpkvO1OLlpyvLCt4GSYgiHOrKy4UfG8/nicgfEDWWFsmBT/kYbno9+aY&#10;anvnL2qzUIgIYZ+igjKEJpXS5yUZ9EPbEEfvZJ3BEKUrpHZ4j3BTy1GSvEuDFceFEhtal5RfsptR&#10;sHdTvzmu+M0fTutddj23Yyw+lRo8dasZiEBdeIT/2xutYDR9Tcbwdyde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8T4e8YAAADeAAAADwAAAAAAAAAAAAAAAACYAgAAZHJz&#10;L2Rvd25yZXYueG1sUEsFBgAAAAAEAAQA9QAAAIsDAAAAAA==&#10;" strokecolor="black [3213]" strokeweight="1pt">
                    <v:shadow opacity="22938f" offset="0"/>
                    <v:textbox inset=",7.2pt,,7.2pt"/>
                  </v:oval>
                  <v:shape id="Text Box 10388" o:spid="_x0000_s2885" type="#_x0000_t202" style="position:absolute;left:2189;top:3597;width:470;height: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lBsUA&#10;AADeAAAADwAAAGRycy9kb3ducmV2LnhtbESPQWsCMRSE74X+h/AKXoomKkq7NYoISq9dteDtsXnN&#10;Lt28LJuosb/eFAo9DjPzDbNYJdeKC/Wh8axhPFIgiCtvGrYaDvvt8AVEiMgGW8+k4UYBVsvHhwUW&#10;xl/5gy5ltCJDOBSooY6xK6QMVU0Ow8h3xNn78r3DmGVvpenxmuGulROl5tJhw3mhxo42NVXf5dlp&#10;SHb2c7Rxl2z7XHkV5t1nU560Hjyl9RuISCn+h//a70bD5HWqZvB7J18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RWUGxQAAAN4AAAAPAAAAAAAAAAAAAAAAAJgCAABkcnMv&#10;ZG93bnJldi54bWxQSwUGAAAAAAQABAD1AAAAigMAAAAA&#10;" filled="f" stroked="f" strokecolor="#4a7ebb" strokeweight="3.5pt">
                    <v:textbox inset=",7.2pt,,7.2pt">
                      <w:txbxContent>
                        <w:p w:rsidR="00862F6C" w:rsidRPr="0071496C" w:rsidRDefault="00862F6C" w:rsidP="00EB723F">
                          <w:pPr>
                            <w:rPr>
                              <w:rFonts w:asciiTheme="majorHAnsi" w:hAnsiTheme="majorHAnsi" w:cstheme="majorHAnsi"/>
                              <w:lang w:val="fr-FR"/>
                            </w:rPr>
                          </w:pPr>
                          <w:r w:rsidRPr="0071496C">
                            <w:rPr>
                              <w:rFonts w:asciiTheme="majorHAnsi" w:hAnsiTheme="majorHAnsi" w:cstheme="majorHAnsi"/>
                              <w:lang w:val="fr-FR"/>
                            </w:rPr>
                            <w:t>A</w:t>
                          </w:r>
                        </w:p>
                      </w:txbxContent>
                    </v:textbox>
                  </v:shape>
                </v:group>
                <v:shape id="AutoShape 8764" o:spid="_x0000_s2886" type="#_x0000_t32" style="position:absolute;left:5196;top:3179;width:0;height: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WJJMcAAADeAAAADwAAAGRycy9kb3ducmV2LnhtbESPQWsCMRSE74X+h/AKXopmVSq6Ncq2&#10;IGjBg1bvz83rJnTzst1EXf99UxB6HGbmG2a+7FwtLtQG61nBcJCBIC69tlwpOHyu+lMQISJrrD2T&#10;ghsFWC4eH+aYa3/lHV32sRIJwiFHBSbGJpcylIYchoFviJP35VuHMcm2krrFa4K7Wo6ybCIdWk4L&#10;Bht6N1R+789OwXYzfCtOxm4+dj92+7Iq6nP1fFSq99QVryAidfE/fG+vtYLRbJxN4O9OugJy8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ZYkkxwAAAN4AAAAPAAAAAAAA&#10;AAAAAAAAAKECAABkcnMvZG93bnJldi54bWxQSwUGAAAAAAQABAD5AAAAlQMAAAAA&#10;"/>
                <v:shape id="AutoShape 10416" o:spid="_x0000_s2887" type="#_x0000_t32" style="position:absolute;left:5259;top:3392;width:362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rrMQAAADeAAAADwAAAGRycy9kb3ducmV2LnhtbESP3YrCMBSE7xd8h3AE79bUuvhTjSIL&#10;guzdVh/g0BybanNSmqyNb28WFvZymPlmmO0+2lY8qPeNYwWzaQaCuHK64VrB5Xx8X4HwAVlj65gU&#10;PMnDfjd622Kh3cDf9ChDLVIJ+wIVmBC6QkpfGbLop64jTt7V9RZDkn0tdY9DKretzLNsIS02nBYM&#10;dvRpqLqXP1ZBbmbx43jDbv5Vxnt+LeuFqwalJuN42IAIFMN/+I8+6cSt59kSfu+kKyB3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H+usxAAAAN4AAAAPAAAAAAAAAAAA&#10;AAAAAKECAABkcnMvZG93bnJldi54bWxQSwUGAAAAAAQABAD5AAAAkgMAAAAA&#10;" strokeweight=".5pt">
                  <v:stroke endarrow="block"/>
                </v:shape>
                <v:group id="Group 10417" o:spid="_x0000_s2888" style="position:absolute;left:8560;top:3092;width:595;height:580" coordorigin="2109,3597" coordsize="595,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h9gnrFAAAA3gAA&#10;AA8AAAAAAAAAAAAAAAAAqgIAAGRycy9kb3ducmV2LnhtbFBLBQYAAAAABAAEAPoAAACcAwAAAAA=&#10;">
                  <v:oval id="Oval 10418" o:spid="_x0000_s2889" style="position:absolute;left:2109;top:3630;width:595;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VX5ccA&#10;AADeAAAADwAAAGRycy9kb3ducmV2LnhtbESPT2vCQBTE74LfYXmCt7pR29KkriJCwZuY/kFvj+wz&#10;Sc2+TXfXmH57t1DwOMzMb5jFqjeN6Mj52rKC6SQBQVxYXXOp4OP97eEFhA/IGhvLpOCXPKyWw8EC&#10;M22vvKcuD6WIEPYZKqhCaDMpfVGRQT+xLXH0TtYZDFG6UmqH1wg3jZwlybM0WHNcqLClTUXFOb8Y&#10;BV8u9dvjmp/84bT5zH++u0csd0qNR/36FUSgPtzD/+2tVjBL50kKf3fiF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FV+XHAAAA3gAAAA8AAAAAAAAAAAAAAAAAmAIAAGRy&#10;cy9kb3ducmV2LnhtbFBLBQYAAAAABAAEAPUAAACMAwAAAAA=&#10;" strokecolor="black [3213]" strokeweight="1pt">
                    <v:shadow opacity="22938f" offset="0"/>
                    <v:textbox inset=",7.2pt,,7.2pt"/>
                  </v:oval>
                  <v:shape id="Text Box 10419" o:spid="_x0000_s2890" type="#_x0000_t202" style="position:absolute;left:2189;top:3597;width:470;height: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QQ8UA&#10;AADeAAAADwAAAGRycy9kb3ducmV2LnhtbESPXWvCMBSG7wX/QzjCbkRTHRZXTYsIG7td9wG7OzTH&#10;tNiclCZqtl+/XAy8fHm/ePZVtL240ug7xwpWywwEceN0x0bBx/vzYgvCB2SNvWNS8EMeqnI62WOh&#10;3Y3f6FoHI9II+wIVtCEMhZS+acmiX7qBOHknN1oMSY5G6hFvadz2cp1lubTYcXpocaBjS825vlgF&#10;0Wx+P014iaafNy7z+fDV1d9KPcziYQciUAz38H/7VStYPz2uEkDCSSgg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61BDxQAAAN4AAAAPAAAAAAAAAAAAAAAAAJgCAABkcnMv&#10;ZG93bnJldi54bWxQSwUGAAAAAAQABAD1AAAAigMAAAAA&#10;" filled="f" stroked="f" strokecolor="#4a7ebb" strokeweight="3.5pt">
                    <v:textbox inset=",7.2pt,,7.2pt">
                      <w:txbxContent>
                        <w:p w:rsidR="00862F6C" w:rsidRPr="0071496C" w:rsidRDefault="00862F6C" w:rsidP="009C2EC7">
                          <w:pPr>
                            <w:rPr>
                              <w:rFonts w:asciiTheme="majorHAnsi" w:hAnsiTheme="majorHAnsi" w:cstheme="majorHAnsi"/>
                              <w:lang w:val="fr-FR"/>
                            </w:rPr>
                          </w:pPr>
                          <w:r>
                            <w:rPr>
                              <w:rFonts w:asciiTheme="majorHAnsi" w:hAnsiTheme="majorHAnsi" w:cstheme="majorHAnsi"/>
                              <w:lang w:val="fr-FR"/>
                            </w:rPr>
                            <w:t>B</w:t>
                          </w:r>
                        </w:p>
                      </w:txbxContent>
                    </v:textbox>
                  </v:shape>
                </v:group>
                <v:group id="Group 10423" o:spid="_x0000_s2891" style="position:absolute;left:7047;top:7435;width:3568;height:514" coordorigin="6441,9902" coordsize="2609,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J69OscAAADe&#10;AAAADwAAAAAAAAAAAAAAAACqAgAAZHJzL2Rvd25yZXYueG1sUEsFBgAAAAAEAAQA+gAAAJ4DAAAA&#10;AA==&#10;">
                  <v:shape id="Text Box 10424" o:spid="_x0000_s2892" type="#_x0000_t202" style="position:absolute;left:6622;top:10057;width:2428;height: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3/TMUA&#10;AADeAAAADwAAAGRycy9kb3ducmV2LnhtbESP3YrCMBSE74V9h3AWvBFNra4/1SiroHhb1wc4Nse2&#10;2JyUJmvr25uFBS+HmfmGWW87U4kHNa60rGA8ikAQZ1aXnCu4/ByGCxDOI2usLJOCJznYbj56a0y0&#10;bTmlx9nnIkDYJaig8L5OpHRZQQbdyNbEwbvZxqAPssmlbrANcFPJOIpm0mDJYaHAmvYFZffzr1Fw&#10;O7WDr2V7PfrLPJ3OdljOr/apVP+z+16B8NT5d/i/fdIK4uVkHMPfnXAF5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Hf9MxQAAAN4AAAAPAAAAAAAAAAAAAAAAAJgCAABkcnMv&#10;ZG93bnJldi54bWxQSwUGAAAAAAQABAD1AAAAigMAAAAA&#10;" stroked="f">
                    <v:textbox>
                      <w:txbxContent>
                        <w:p w:rsidR="00862F6C" w:rsidRPr="008A5886" w:rsidRDefault="00862F6C" w:rsidP="00DD4CFD">
                          <w:pPr>
                            <w:rPr>
                              <w:rFonts w:asciiTheme="majorHAnsi" w:hAnsiTheme="majorHAnsi" w:cstheme="majorHAnsi"/>
                              <w:sz w:val="18"/>
                              <w:szCs w:val="18"/>
                            </w:rPr>
                          </w:pPr>
                          <w:r w:rsidRPr="008A5886">
                            <w:rPr>
                              <w:rFonts w:asciiTheme="majorHAnsi" w:hAnsiTheme="majorHAnsi" w:cstheme="majorHAnsi"/>
                              <w:sz w:val="18"/>
                              <w:szCs w:val="18"/>
                            </w:rPr>
                            <w:t>TT602 &lt; 10K</w:t>
                          </w:r>
                          <w:r>
                            <w:rPr>
                              <w:rFonts w:asciiTheme="majorHAnsi" w:hAnsiTheme="majorHAnsi" w:cstheme="majorHAnsi"/>
                              <w:sz w:val="18"/>
                              <w:szCs w:val="18"/>
                            </w:rPr>
                            <w:t xml:space="preserve"> OR TT614 &lt; 10K OR Stop</w:t>
                          </w:r>
                        </w:p>
                      </w:txbxContent>
                    </v:textbox>
                  </v:shape>
                  <v:group id="Group 10425" o:spid="_x0000_s2893" style="position:absolute;left:6441;top:9902;width:247;height:683"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wCG1scAAADe&#10;AAAADwAAAAAAAAAAAAAAAACqAgAAZHJzL2Rvd25yZXYueG1sUEsFBgAAAAAEAAQA+gAAAJ4DAAAA&#10;AA==&#10;">
                    <v:shape id="AutoShape 10426" o:spid="_x0000_s2894"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IkFckAAADeAAAADwAAAGRycy9kb3ducmV2LnhtbESPT0sDMRTE74LfITzBi7TZbW3RtWlZ&#10;CwVb6KF/vD83z01w87Ju0nb99kYQehxm5jfMbNG7RpypC9azgnyYgSCuvLZcKzgeVoMnECEia2w8&#10;k4IfCrCY397MsND+wjs672MtEoRDgQpMjG0hZagMOQxD3xIn79N3DmOSXS11h5cEd40cZdlUOrSc&#10;Fgy2tDRUfe1PTsF2nb+WH8auN7tvu52syuZUP7wrdX/Xly8gIvXxGv5vv2kFo+dx/gh/d9IV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wiJBXJAAAA3gAAAA8AAAAA&#10;AAAAAAAAAAAAoQIAAGRycy9kb3ducmV2LnhtbFBLBQYAAAAABAAEAPkAAACXAwAAAAA=&#10;"/>
                    <v:shape id="AutoShape 10427" o:spid="_x0000_s2895"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26BjsgAAADeAAAADwAAAGRycy9kb3ducmV2LnhtbESPT2sCMRTE74V+h/AKvRTNrmKxW6Ns&#10;C4IKHvzT++vmdRO6edluom6/vSkIPQ4z8xtmtuhdI87UBetZQT7MQBBXXluuFRwPy8EURIjIGhvP&#10;pOCXAizm93czLLS/8I7O+1iLBOFQoAITY1tIGSpDDsPQt8TJ+/Kdw5hkV0vd4SXBXSNHWfYsHVpO&#10;CwZbejdUfe9PTsF2nb+Vn8auN7sfu50sy+ZUP30o9fjQl68gIvXxP3xrr7SC0cs4n8DfnXQF5PwK&#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26BjsgAAADeAAAADwAAAAAA&#10;AAAAAAAAAAChAgAAZHJzL2Rvd25yZXYueG1sUEsFBgAAAAAEAAQA+QAAAJYDAAAAAA==&#10;"/>
                  </v:group>
                </v:group>
                <v:shape id="Text Box 10429" o:spid="_x0000_s2896" type="#_x0000_t202" style="position:absolute;left:1157;top:9144;width:1162;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b5T8UA&#10;AADeAAAADwAAAGRycy9kb3ducmV2LnhtbESP3YrCMBSE7xd8h3AEbxZNdbVq1yi6oHjrzwMcm2Nb&#10;tjkpTbT17Y0geDnMzDfMYtWaUtypdoVlBcNBBII4tbrgTMH5tO3PQDiPrLG0TAoe5GC17HwtMNG2&#10;4QPdjz4TAcIuQQW591UipUtzMugGtiIO3tXWBn2QdSZ1jU2Am1KOoiiWBgsOCzlW9JdT+n+8GQXX&#10;ffM9mTeXnT9PD+N4g8X0Yh9K9brt+heEp9Z/wu/2XisYzX+GMbzuh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JvlPxQAAAN4AAAAPAAAAAAAAAAAAAAAAAJgCAABkcnMv&#10;ZG93bnJldi54bWxQSwUGAAAAAAQABAD1AAAAigMAAAAA&#10;" stroked="f">
                  <v:textbox>
                    <w:txbxContent>
                      <w:p w:rsidR="00862F6C" w:rsidRDefault="00862F6C" w:rsidP="00DD4CFD">
                        <w:pPr>
                          <w:rPr>
                            <w:rFonts w:asciiTheme="majorHAnsi" w:hAnsiTheme="majorHAnsi" w:cstheme="majorHAnsi"/>
                            <w:sz w:val="18"/>
                            <w:szCs w:val="18"/>
                          </w:rPr>
                        </w:pPr>
                        <w:r w:rsidRPr="008A5886">
                          <w:rPr>
                            <w:rFonts w:asciiTheme="majorHAnsi" w:hAnsiTheme="majorHAnsi" w:cstheme="majorHAnsi"/>
                            <w:sz w:val="18"/>
                            <w:szCs w:val="18"/>
                          </w:rPr>
                          <w:t>Stop</w:t>
                        </w:r>
                        <w:r>
                          <w:rPr>
                            <w:rFonts w:asciiTheme="majorHAnsi" w:hAnsiTheme="majorHAnsi" w:cstheme="majorHAnsi"/>
                            <w:sz w:val="18"/>
                            <w:szCs w:val="18"/>
                          </w:rPr>
                          <w:t xml:space="preserve"> Dewar</w:t>
                        </w:r>
                      </w:p>
                      <w:p w:rsidR="00862F6C" w:rsidRPr="008A5886" w:rsidRDefault="00862F6C" w:rsidP="00DD4CFD">
                        <w:pPr>
                          <w:rPr>
                            <w:rFonts w:asciiTheme="majorHAnsi" w:hAnsiTheme="majorHAnsi" w:cstheme="majorHAnsi"/>
                            <w:sz w:val="18"/>
                            <w:szCs w:val="18"/>
                          </w:rPr>
                        </w:pPr>
                        <w:r>
                          <w:rPr>
                            <w:rFonts w:asciiTheme="majorHAnsi" w:hAnsiTheme="majorHAnsi" w:cstheme="majorHAnsi"/>
                            <w:sz w:val="18"/>
                            <w:szCs w:val="18"/>
                          </w:rPr>
                          <w:t xml:space="preserve">   OR Stop</w:t>
                        </w:r>
                      </w:p>
                    </w:txbxContent>
                  </v:textbox>
                </v:shape>
                <v:shape id="AutoShape 10430" o:spid="_x0000_s2897" type="#_x0000_t32" style="position:absolute;left:2449;top:7468;width:0;height:41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C6YskAAADeAAAADwAAAGRycy9kb3ducmV2LnhtbESPT0sDMRTE74LfITzBi7TZbbHVtWlZ&#10;CwVb6KF/vD83z01w87Ju0nb99kYQehxm5jfMbNG7RpypC9azgnyYgSCuvLZcKzgeVoMnECEia2w8&#10;k4IfCrCY397MsND+wjs672MtEoRDgQpMjG0hZagMOQxD3xIn79N3DmOSXS11h5cEd40cZdlEOrSc&#10;Fgy2tDRUfe1PTsF2nb+WH8auN7tvu31clc2pfnhX6v6uL19AROrjNfzfftMKRs/jfAp/d9IV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zwumLJAAAA3gAAAA8AAAAA&#10;AAAAAAAAAAAAoQIAAGRycy9kb3ducmV2LnhtbFBLBQYAAAAABAAEAPkAAACXAwAAAAA=&#10;"/>
                <v:shape id="AutoShape 10431" o:spid="_x0000_s2898" type="#_x0000_t32" style="position:absolute;left:2337;top:9312;width:227;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04aMMAAADeAAAADwAAAGRycy9kb3ducmV2LnhtbERP22rCQBB9L/Qflin4UupGLV6iqxRB&#10;VARF6wcM2TEJzc6G7EbTv+88CH08nPti1blK3akJpWcDg34CijjztuTcwPV78zEFFSKyxcozGfil&#10;AKvl68sCU+sffKb7JeZKQjikaKCIsU61DllBDkPf18TC3XzjMApscm0bfEi4q/QwScbaYcnSUGBN&#10;64Kyn0vrpHf0uee8te1+cpic3o/bUJ9vwZjeW/c1BxWpi//ip3tnDQxno4HslTtyBf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tOGjDAAAA3gAAAA8AAAAAAAAAAAAA&#10;AAAAoQIAAGRycy9kb3ducmV2LnhtbFBLBQYAAAAABAAEAPkAAACRAwAAAAA=&#10;"/>
                <v:shape id="Text Box 10433" o:spid="_x0000_s2899" type="#_x0000_t202" style="position:absolute;left:7279;top:11402;width:1831;height: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ltPcUA&#10;AADeAAAADwAAAGRycy9kb3ducmV2LnhtbESP3YrCMBSE7xd8h3AEbxZNdf1r1yi6oHjrzwMcm2Nb&#10;tjkpTbT17Y0geDnMzDfMYtWaUtypdoVlBcNBBII4tbrgTMH5tO3PQTiPrLG0TAoe5GC17HwtMNG2&#10;4QPdjz4TAcIuQQW591UipUtzMugGtiIO3tXWBn2QdSZ1jU2Am1KOomgqDRYcFnKs6C+n9P94Mwqu&#10;++Z7EjeXnT/PDuPpBovZxT6U6nXb9S8IT63/hN/tvVYwin+GMbzuh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uW09xQAAAN4AAAAPAAAAAAAAAAAAAAAAAJgCAABkcnMv&#10;ZG93bnJldi54bWxQSwUGAAAAAAQABAD1AAAAigMAAAAA&#10;" stroked="f">
                  <v:textbox>
                    <w:txbxContent>
                      <w:p w:rsidR="00862F6C" w:rsidRPr="00F163B1" w:rsidRDefault="00862F6C" w:rsidP="00DD4CFD">
                        <w:pPr>
                          <w:rPr>
                            <w:rFonts w:asciiTheme="majorHAnsi" w:hAnsiTheme="majorHAnsi" w:cstheme="majorHAnsi"/>
                            <w:sz w:val="18"/>
                            <w:szCs w:val="18"/>
                            <w:lang w:val="fr-FR"/>
                          </w:rPr>
                        </w:pPr>
                        <w:r>
                          <w:rPr>
                            <w:rFonts w:asciiTheme="majorHAnsi" w:hAnsiTheme="majorHAnsi" w:cstheme="majorHAnsi"/>
                            <w:sz w:val="18"/>
                            <w:szCs w:val="18"/>
                            <w:lang w:val="fr-FR"/>
                          </w:rPr>
                          <w:t>Stop Dewar OR Stop</w:t>
                        </w:r>
                      </w:p>
                    </w:txbxContent>
                  </v:textbox>
                </v:shape>
                <v:shape id="AutoShape 10434" o:spid="_x0000_s2900" type="#_x0000_t32" style="position:absolute;left:10797;top:6030;width:0;height:53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Xoq8YAAADeAAAADwAAAGRycy9kb3ducmV2LnhtbESPzWoCMRSF94W+Q7hCN0UzjrTo1CjT&#10;glALLrS6v05uJ8HJzXQSdXz7ZlFweTh/fPNl7xpxoS5YzwrGowwEceW15VrB/ns1nIIIEVlj45kU&#10;3CjAcvH4MMdC+ytv6bKLtUgjHApUYGJsCylDZchhGPmWOHk/vnMYk+xqqTu8pnHXyDzLXqVDy+nB&#10;YEsfhqrT7uwUbNbj9/Jo7Ppr+2s3L6uyOdfPB6WeBn35BiJSH+/h//anVpDPJnkCSDgJBe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116KvGAAAA3gAAAA8AAAAAAAAA&#10;AAAAAAAAoQIAAGRycy9kb3ducmV2LnhtbFBLBQYAAAAABAAEAPkAAACUAwAAAAA=&#10;"/>
                <v:shape id="AutoShape 10435" o:spid="_x0000_s2901" type="#_x0000_t32" style="position:absolute;left:6273;top:6141;width:0;height:5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lNMMgAAADeAAAADwAAAGRycy9kb3ducmV2LnhtbESPQUsDMRSE7wX/Q3gFL6XN7opS16Zl&#10;FQpW6KG1vT83z03o5mXdpO36740geBxm5htmsRpcKy7UB+tZQT7LQBDXXltuFBze19M5iBCRNbae&#10;ScE3BVgtb0YLLLW/8o4u+9iIBOFQogITY1dKGWpDDsPMd8TJ+/S9w5hk30jd4zXBXSuLLHuQDi2n&#10;BYMdvRiqT/uzU7Dd5M/Vh7Gbt92X3d6vq/bcTI5K3Y6H6glEpCH+h//ar1pB8XhX5PB7J10Bufw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jlNMMgAAADeAAAADwAAAAAA&#10;AAAAAAAAAAChAgAAZHJzL2Rvd25yZXYueG1sUEsFBgAAAAAEAAQA+QAAAJYDAAAAAA==&#10;"/>
                <v:shape id="Text Box 10436" o:spid="_x0000_s2902" type="#_x0000_t202" style="position:absolute;left:4543;top:1119;width:92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N5sYA&#10;AADeAAAADwAAAGRycy9kb3ducmV2LnhtbESPQWvCQBSE7wX/w/IEb7pr1FJjNiItBU+Vqi309sg+&#10;k2D2bchuTfrvuwWhx2FmvmGy7WAbcaPO1441zGcKBHHhTM2lhvPpdfoEwgdkg41j0vBDHrb56CHD&#10;1Lie3+l2DKWIEPYpaqhCaFMpfVGRRT9zLXH0Lq6zGKLsSmk67CPcNjJR6lFarDkuVNjSc0XF9fht&#10;NXy8Xb4+l+pQvthV27tBSbZrqfVkPOw2IAIN4T98b++NhmS9SBL4uxOv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HN5sYAAADeAAAADwAAAAAAAAAAAAAAAACYAgAAZHJz&#10;L2Rvd25yZXYueG1sUEsFBgAAAAAEAAQA9QAAAIsDAAAAAA==&#10;" filled="f" stroked="f">
                  <v:textbox>
                    <w:txbxContent>
                      <w:p w:rsidR="00862F6C" w:rsidRPr="008A5886" w:rsidRDefault="00862F6C" w:rsidP="00DD4CFD">
                        <w:pPr>
                          <w:rPr>
                            <w:rFonts w:asciiTheme="majorHAnsi" w:hAnsiTheme="majorHAnsi" w:cstheme="majorHAnsi"/>
                            <w:sz w:val="18"/>
                            <w:szCs w:val="18"/>
                          </w:rPr>
                        </w:pPr>
                        <w:r>
                          <w:rPr>
                            <w:rFonts w:asciiTheme="majorHAnsi" w:hAnsiTheme="majorHAnsi" w:cstheme="majorHAnsi"/>
                            <w:sz w:val="18"/>
                            <w:szCs w:val="18"/>
                          </w:rPr>
                          <w:t>Start</w:t>
                        </w:r>
                        <w:r w:rsidRPr="008A5886">
                          <w:rPr>
                            <w:rFonts w:asciiTheme="majorHAnsi" w:hAnsiTheme="majorHAnsi" w:cstheme="majorHAnsi"/>
                            <w:sz w:val="18"/>
                            <w:szCs w:val="18"/>
                          </w:rPr>
                          <w:t xml:space="preserve"> </w:t>
                        </w:r>
                      </w:p>
                    </w:txbxContent>
                  </v:textbox>
                </v:shape>
                <v:shape id="Text Box 10437" o:spid="_x0000_s2903" type="#_x0000_t202" style="position:absolute;left:9558;top:11287;width:1170;height: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2QasYA&#10;AADeAAAADwAAAGRycy9kb3ducmV2LnhtbESP3WrCQBSE7wu+w3KE3pS6MalaU9fQFlq89ecBjtlj&#10;Epo9G7Jrft6+KwheDjPzDbPJBlOLjlpXWVYwn0UgiHOrKy4UnI4/r+8gnEfWWFsmBSM5yLaTpw2m&#10;2va8p+7gCxEg7FJUUHrfpFK6vCSDbmYb4uBdbGvQB9kWUrfYB7ipZRxFS2mw4rBQYkPfJeV/h6tR&#10;cNn1L4t1f/71p9X+bfmF1epsR6Wep8PnBwhPg3+E7+2dVhCvkziB251wBeT2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2QasYAAADeAAAADwAAAAAAAAAAAAAAAACYAgAAZHJz&#10;L2Rvd25yZXYueG1sUEsFBgAAAAAEAAQA9QAAAIsDAAAAAA==&#10;" stroked="f">
                  <v:textbox>
                    <w:txbxContent>
                      <w:p w:rsidR="00862F6C" w:rsidRPr="008A5886" w:rsidRDefault="00862F6C" w:rsidP="00DD4CFD">
                        <w:pPr>
                          <w:rPr>
                            <w:rFonts w:asciiTheme="majorHAnsi" w:hAnsiTheme="majorHAnsi" w:cstheme="majorHAnsi"/>
                            <w:sz w:val="18"/>
                            <w:szCs w:val="18"/>
                            <w:lang w:val="fr-FR"/>
                          </w:rPr>
                        </w:pPr>
                        <w:r>
                          <w:rPr>
                            <w:rFonts w:asciiTheme="majorHAnsi" w:hAnsiTheme="majorHAnsi" w:cstheme="majorHAnsi"/>
                            <w:sz w:val="18"/>
                            <w:szCs w:val="18"/>
                          </w:rPr>
                          <w:t>Regulation</w:t>
                        </w:r>
                      </w:p>
                    </w:txbxContent>
                  </v:textbox>
                </v:shape>
                <v:shape id="Text Box 10438" o:spid="_x0000_s2904" type="#_x0000_t202" style="position:absolute;left:2673;top:5363;width:3150;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QIHsUA&#10;AADeAAAADwAAAGRycy9kb3ducmV2LnhtbESP3YrCMBSE74V9h3AWvBFNt7r+VKOosOJtXR/g2Bzb&#10;YnNSmqytb28WBC+HmfmGWW06U4k7Na60rOBrFIEgzqwuOVdw/v0ZzkE4j6yxskwKHuRgs/7orTDR&#10;tuWU7iefiwBhl6CCwvs6kdJlBRl0I1sTB+9qG4M+yCaXusE2wE0l4yiaSoMlh4UCa9oXlN1Of0bB&#10;9dgOvhft5eDPs3Qy3WE5u9iHUv3PbrsE4anz7/CrfdQK4sU4nsD/nXAF5P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1AgexQAAAN4AAAAPAAAAAAAAAAAAAAAAAJgCAABkcnMv&#10;ZG93bnJldi54bWxQSwUGAAAAAAQABAD1AAAAigMAAAAA&#10;" stroked="f">
                  <v:textbox>
                    <w:txbxContent>
                      <w:p w:rsidR="00862F6C" w:rsidRPr="00261F8C" w:rsidRDefault="00862F6C" w:rsidP="00DD4CFD">
                        <w:pPr>
                          <w:rPr>
                            <w:rFonts w:asciiTheme="majorHAnsi" w:hAnsiTheme="majorHAnsi" w:cstheme="majorHAnsi"/>
                            <w:sz w:val="18"/>
                            <w:szCs w:val="18"/>
                            <w:lang w:val="fr-FR"/>
                          </w:rPr>
                        </w:pPr>
                        <w:r>
                          <w:rPr>
                            <w:rFonts w:asciiTheme="majorHAnsi" w:hAnsiTheme="majorHAnsi" w:cstheme="majorHAnsi"/>
                            <w:sz w:val="18"/>
                            <w:szCs w:val="18"/>
                            <w:lang w:val="fr-FR"/>
                          </w:rPr>
                          <w:t>CV580 fully opened</w:t>
                        </w:r>
                      </w:p>
                    </w:txbxContent>
                  </v:textbox>
                </v:shape>
                <v:shape id="Text Box 10439" o:spid="_x0000_s2905" type="#_x0000_t202" style="position:absolute;left:2406;top:13463;width:1680;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ithcYA&#10;AADeAAAADwAAAGRycy9kb3ducmV2LnhtbESP0WrCQBRE3wv+w3ILvhTdmFatqZtQCy2+JvoB1+w1&#10;Cc3eDdmtiX/fFQQfh5k5w2yz0bTiQr1rLCtYzCMQxKXVDVcKjofv2TsI55E1tpZJwZUcZOnkaYuJ&#10;tgPndCl8JQKEXYIKau+7REpX1mTQzW1HHLyz7Q36IPtK6h6HADetjKNoJQ02HBZq7OirpvK3+DMK&#10;zvvhZbkZTj/+uM7fVjts1id7VWr6PH5+gPA0+kf43t5rBfHmNV7C7U64Aj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pithcYAAADeAAAADwAAAAAAAAAAAAAAAACYAgAAZHJz&#10;L2Rvd25yZXYueG1sUEsFBgAAAAAEAAQA9QAAAIsDAAAAAA==&#10;" stroked="f">
                  <v:textbox>
                    <w:txbxContent>
                      <w:p w:rsidR="00862F6C" w:rsidRPr="008A5886" w:rsidRDefault="00862F6C" w:rsidP="00DD4CFD">
                        <w:pPr>
                          <w:rPr>
                            <w:rFonts w:asciiTheme="majorHAnsi" w:hAnsiTheme="majorHAnsi" w:cstheme="majorHAnsi"/>
                            <w:sz w:val="18"/>
                            <w:szCs w:val="18"/>
                          </w:rPr>
                        </w:pPr>
                        <w:r>
                          <w:rPr>
                            <w:rFonts w:asciiTheme="majorHAnsi" w:hAnsiTheme="majorHAnsi" w:cstheme="majorHAnsi"/>
                            <w:sz w:val="18"/>
                            <w:szCs w:val="18"/>
                          </w:rPr>
                          <w:t>CV600 closed</w:t>
                        </w:r>
                      </w:p>
                    </w:txbxContent>
                  </v:textbox>
                </v:shape>
                <v:shape id="Text Box 10440" o:spid="_x0000_s2906" type="#_x0000_t202" style="position:absolute;left:7157;top:3673;width:2826;height: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L5cYA&#10;AADeAAAADwAAAGRycy9kb3ducmV2LnhtbESPQWvCQBSE7wX/w/KE3uqusZWaZiOiCJ5a1Cr09sg+&#10;k2D2bchuTfrvu4WCx2FmvmGy5WAbcaPO1441TCcKBHHhTM2lhs/j9ukVhA/IBhvHpOGHPCzz0UOG&#10;qXE97+l2CKWIEPYpaqhCaFMpfVGRRT9xLXH0Lq6zGKLsSmk67CPcNjJRai4t1hwXKmxpXVFxPXxb&#10;Daf3y9f5WX2UG/vS9m5Qku1Cav04HlZvIAIN4R7+b++MhmQxS+bwdyde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rL5cYAAADeAAAADwAAAAAAAAAAAAAAAACYAgAAZHJz&#10;L2Rvd25yZXYueG1sUEsFBgAAAAAEAAQA9QAAAIsDAAAAAA==&#10;" filled="f" stroked="f">
                  <v:textbox>
                    <w:txbxContent>
                      <w:p w:rsidR="00862F6C" w:rsidRPr="008A5886" w:rsidRDefault="00862F6C" w:rsidP="00DD4CFD">
                        <w:pPr>
                          <w:rPr>
                            <w:rFonts w:asciiTheme="majorHAnsi" w:hAnsiTheme="majorHAnsi" w:cstheme="majorHAnsi"/>
                            <w:sz w:val="18"/>
                            <w:szCs w:val="18"/>
                          </w:rPr>
                        </w:pPr>
                        <w:r w:rsidRPr="008A5886">
                          <w:rPr>
                            <w:rFonts w:asciiTheme="majorHAnsi" w:hAnsiTheme="majorHAnsi" w:cstheme="majorHAnsi"/>
                            <w:sz w:val="18"/>
                            <w:szCs w:val="18"/>
                          </w:rPr>
                          <w:t xml:space="preserve">Intermittent </w:t>
                        </w:r>
                        <w:r>
                          <w:rPr>
                            <w:rFonts w:asciiTheme="majorHAnsi" w:hAnsiTheme="majorHAnsi" w:cstheme="majorHAnsi"/>
                            <w:sz w:val="18"/>
                            <w:szCs w:val="18"/>
                          </w:rPr>
                          <w:t>&amp; Dewar&amp; Validation</w:t>
                        </w:r>
                      </w:p>
                    </w:txbxContent>
                  </v:textbox>
                </v:shape>
                <v:shape id="AutoShape 10441" o:spid="_x0000_s2907" type="#_x0000_t32" style="position:absolute;left:7151;top:3799;width:0;height:30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xw38gAAADeAAAADwAAAGRycy9kb3ducmV2LnhtbESPQWsCMRSE74X+h/AKXkrNukXbbo2y&#10;FoQqeNC299fN6ya4eVk3Ubf/vikIHoeZ+YaZznvXiBN1wXpWMBpmIIgrry3XCj4/lg/PIEJE1th4&#10;JgW/FGA+u72ZYqH9mbd02sVaJAiHAhWYGNtCylAZchiGviVO3o/vHMYku1rqDs8J7hqZZ9lEOrSc&#10;Fgy29Gao2u+OTsFmNVqU38au1tuD3YyXZXOs77+UGtz15SuISH28hi/td60gf3nMn+D/TroCcvY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pxw38gAAADeAAAADwAAAAAA&#10;AAAAAAAAAAChAgAAZHJzL2Rvd25yZXYueG1sUEsFBgAAAAAEAAQA+QAAAJYDAAAAAA==&#10;"/>
                <v:shape id="AutoShape 10442" o:spid="_x0000_s2908" type="#_x0000_t32" style="position:absolute;left:7040;top:583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PkrcUAAADeAAAADwAAAGRycy9kb3ducmV2LnhtbERPz2vCMBS+D/Y/hCfsMjS1sqGdUbqB&#10;MAcedHp/Nm9NsHnpmqj1v18OA48f3+/5sneNuFAXrGcF41EGgrjy2nKtYP+9Gk5BhIissfFMCm4U&#10;YLl4fJhjof2Vt3TZxVqkEA4FKjAxtoWUoTLkMIx8S5y4H985jAl2tdQdXlO4a2SeZa/SoeXUYLCl&#10;D0PVaXd2Cjbr8Xt5NHb9tf21m5dV2Zzr54NST4O+fAMRqY938b/7UyvIZ5M87U130hW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wPkrcUAAADeAAAADwAAAAAAAAAA&#10;AAAAAAChAgAAZHJzL2Rvd25yZXYueG1sUEsFBgAAAAAEAAQA+QAAAJMDAAAAAA==&#10;"/>
                <v:shape id="AutoShape 10443" o:spid="_x0000_s2909" type="#_x0000_t32" style="position:absolute;left:2460;top:3869;width:0;height:32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BNsgAAADeAAAADwAAAGRycy9kb3ducmV2LnhtbESPT2sCMRTE70K/Q3hCL6JZt7To1ijb&#10;glALHvzT++vmdRPcvGw3UbffvikIPQ4z8xtmsepdIy7UBetZwXSSgSCuvLZcKzge1uMZiBCRNTae&#10;ScEPBVgt7wYLLLS/8o4u+1iLBOFQoAITY1tIGSpDDsPEt8TJ+/Kdw5hkV0vd4TXBXSPzLHuSDi2n&#10;BYMtvRqqTvuzU7DdTF/KT2M377tvu31cl825Hn0odT/sy2cQkfr4H76137SCfP6Qz+HvTroCcvk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9BNsgAAADeAAAADwAAAAAA&#10;AAAAAAAAAAChAgAAZHJzL2Rvd25yZXYueG1sUEsFBgAAAAAEAAQA+QAAAJYDAAAAAA==&#10;"/>
                <v:shape id="AutoShape 10444" o:spid="_x0000_s2910" type="#_x0000_t32" style="position:absolute;left:7040;top:3960;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x+dsYAAADeAAAADwAAAGRycy9kb3ducmV2LnhtbESPzWoCMRSF94LvEK7gRmpGpdKORpkK&#10;QhVcaNv9dXI7CZ3cTCdRp29vFgWXh/PHt1x3rhZXaoP1rGAyzkAQl15brhR8fmyfXkCEiKyx9kwK&#10;/ijAetXvLTHX/sZHup5iJdIIhxwVmBibXMpQGnIYxr4hTt63bx3GJNtK6hZvadzVcpplc+nQcnow&#10;2NDGUPlzujgFh93krTgbu9sff+3heVvUl2r0pdRw0BULEJG6+Aj/t9+1gunrbJYAEk5CAbm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sfnbGAAAA3gAAAA8AAAAAAAAA&#10;AAAAAAAAoQIAAGRycy9kb3ducmV2LnhtbFBLBQYAAAAABAAEAPkAAACUAwAAAAA=&#10;"/>
                <v:shape id="AutoShape 10445" o:spid="_x0000_s2911" type="#_x0000_t32" style="position:absolute;left:2449;top:3825;width:47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b7cgAAADeAAAADwAAAGRycy9kb3ducmV2LnhtbESPT2sCMRTE74V+h/AKvRTNrmKxW6Ns&#10;C4IKHvzT++vmdRO6edluoq7fvikIPQ4z8xtmtuhdI87UBetZQT7MQBBXXluuFRwPy8EURIjIGhvP&#10;pOBKARbz+7sZFtpfeEfnfaxFgnAoUIGJsS2kDJUhh2HoW+LkffnOYUyyq6Xu8JLgrpGjLHuWDi2n&#10;BYMtvRuqvvcnp2C7zt/KT2PXm92P3U6WZXOqnz6Uenzoy1cQkfr4H761V1rB6GU8zuHvTroCcv4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Db7cgAAADeAAAADwAAAAAA&#10;AAAAAAAAAAChAgAAZHJzL2Rvd25yZXYueG1sUEsFBgAAAAAEAAQA+QAAAJYDAAAAAA==&#10;"/>
                <v:shape id="AutoShape 10446" o:spid="_x0000_s2912" type="#_x0000_t32" style="position:absolute;left:7148;top:9734;width:3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GxJ8gAAADeAAAADwAAAGRycy9kb3ducmV2LnhtbESPT2vCQBTE7wW/w/KE3nRjhKLRVWyh&#10;qC09NP45P7LPJJh9m+5uNe2n7wpCj8PM/IaZLzvTiAs5X1tWMBomIIgLq2suFex3r4MJCB+QNTaW&#10;ScEPeVgueg9zzLS98idd8lCKCGGfoYIqhDaT0hcVGfRD2xJH72SdwRClK6V2eI1w08g0SZ6kwZrj&#10;QoUtvVRUnPNvo+Dtva3Tr/WH2zaBjrn+PTyvRwelHvvdagYiUBf+w/f2RitIp+NxCrc78QrIx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RGxJ8gAAADeAAAADwAAAAAA&#10;AAAAAAAAAAChAgAAZHJzL2Rvd25yZXYueG1sUEsFBgAAAAAEAAQA+QAAAJYDAAAAAA==&#10;" strokeweight=".5pt">
                  <v:stroke endarrow="block"/>
                </v:shape>
                <v:shape id="AutoShape 10447" o:spid="_x0000_s2913" type="#_x0000_t32" style="position:absolute;left:9465;top:11395;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dY0sUAAADeAAAADwAAAGRycy9kb3ducmV2LnhtbESP0YrCMBRE34X9h3AX9k3TtSpajbIs&#10;CIs+iNoPuDTXttrclCbb1r83guDjMDNnmNWmN5VoqXGlZQXfowgEcWZ1ybmC9LwdzkE4j6yxskwK&#10;7uRgs/4YrDDRtuMjtSefiwBhl6CCwvs6kdJlBRl0I1sTB+9iG4M+yCaXusEuwE0lx1E0kwZLDgsF&#10;1vRbUHY7/RsF+/nE59fjxcZpe5jKOtpt026m1Ndn/7ME4an37/Cr/acVjBdxHMPzTrgCcv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dY0sUAAADeAAAADwAAAAAAAAAA&#10;AAAAAAChAgAAZHJzL2Rvd25yZXYueG1sUEsFBgAAAAAEAAQA+QAAAJMDAAAAAA==&#10;"/>
                <v:shape id="Text Box 10448" o:spid="_x0000_s2914" type="#_x0000_t202" style="position:absolute;left:7140;top:9692;width:3483;height: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1m1MYA&#10;AADeAAAADwAAAGRycy9kb3ducmV2LnhtbESPT4vCMBTE7wt+h/AEb5r4Z5e1GkUUwZPLqruwt0fz&#10;bIvNS2mird/eCMIeh5n5DTNftrYUN6p94VjDcKBAEKfOFJxpOB23/U8QPiAbLB2Thjt5WC46b3NM&#10;jGv4m26HkIkIYZ+ghjyEKpHSpzlZ9ANXEUfv7GqLIco6k6bGJsJtKUdKfUiLBceFHCta55ReDler&#10;4Wd//vudqK9sY9+rxrVKsp1KrXvddjUDEagN/+FXe2c0jKbj8QSed+IV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Z1m1MYAAADeAAAADwAAAAAAAAAAAAAAAACYAgAAZHJz&#10;L2Rvd25yZXYueG1sUEsFBgAAAAAEAAQA9QAAAIsDAAAAAA==&#10;" filled="f" stroked="f">
                  <v:textbox>
                    <w:txbxContent>
                      <w:p w:rsidR="00862F6C" w:rsidRPr="008A5886" w:rsidRDefault="00862F6C" w:rsidP="00DD4CFD">
                        <w:pPr>
                          <w:rPr>
                            <w:rFonts w:asciiTheme="majorHAnsi" w:hAnsiTheme="majorHAnsi" w:cstheme="majorHAnsi"/>
                            <w:sz w:val="18"/>
                            <w:szCs w:val="18"/>
                          </w:rPr>
                        </w:pPr>
                        <w:r>
                          <w:rPr>
                            <w:rFonts w:asciiTheme="majorHAnsi" w:hAnsiTheme="majorHAnsi" w:cstheme="majorHAnsi"/>
                            <w:sz w:val="18"/>
                            <w:szCs w:val="18"/>
                          </w:rPr>
                          <w:t>LT600 &gt; LT600 M</w:t>
                        </w:r>
                        <w:r w:rsidRPr="008A5886">
                          <w:rPr>
                            <w:rFonts w:asciiTheme="majorHAnsi" w:hAnsiTheme="majorHAnsi" w:cstheme="majorHAnsi"/>
                            <w:sz w:val="18"/>
                            <w:szCs w:val="18"/>
                          </w:rPr>
                          <w:t>axi</w:t>
                        </w:r>
                        <w:r>
                          <w:rPr>
                            <w:rFonts w:asciiTheme="majorHAnsi" w:hAnsiTheme="majorHAnsi" w:cstheme="majorHAnsi"/>
                            <w:sz w:val="18"/>
                            <w:szCs w:val="18"/>
                          </w:rPr>
                          <w:t xml:space="preserve"> OR Stop        Regulation</w:t>
                        </w:r>
                      </w:p>
                    </w:txbxContent>
                  </v:textbox>
                </v:shape>
                <v:shape id="AutoShape 10449" o:spid="_x0000_s2915" type="#_x0000_t32" style="position:absolute;left:7156;top:9394;width:0;height:7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d7scAAADeAAAADwAAAGRycy9kb3ducmV2LnhtbESPQWsCMRSE74X+h/CEXopmVSy6Ncq2&#10;INSCB63en5vXTXDzst1EXf99IxR6HGbmG2a+7FwtLtQG61nBcJCBIC69tlwp2H+t+lMQISJrrD2T&#10;ghsFWC4eH+aYa3/lLV12sRIJwiFHBSbGJpcylIYchoFviJP37VuHMcm2krrFa4K7Wo6y7EU6tJwW&#10;DDb0bqg87c5OwWY9fCuOxq4/tz92M1kV9bl6Pij11OuKVxCRuvgf/mt/aAWj2Xg8gfuddAXk4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4293uxwAAAN4AAAAPAAAAAAAA&#10;AAAAAAAAAKECAABkcnMvZG93bnJldi54bWxQSwUGAAAAAAQABAD5AAAAlQMAAAAA&#10;"/>
                <v:shape id="AutoShape 10450" o:spid="_x0000_s2916" type="#_x0000_t32" style="position:absolute;left:7040;top:9890;width:22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lDmccAAADeAAAADwAAAGRycy9kb3ducmV2LnhtbESPQWsCMRSE74X+h/AKvRTNqih1a5Rt&#10;QVDBg1bvr5vnJrh52W6irv++KRR6HGbmG2a26FwtrtQG61nBoJ+BIC69tlwpOHwue68gQkTWWHsm&#10;BXcKsJg/Psww1/7GO7ruYyUShEOOCkyMTS5lKA05DH3fECfv5FuHMcm2krrFW4K7Wg6zbCIdWk4L&#10;Bhv6MFSe9xenYLsevBdfxq43u2+7HS+L+lK9HJV6fuqKNxCRuvgf/muvtILhdDSawO+ddAXk/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CUOZxwAAAN4AAAAPAAAAAAAA&#10;AAAAAAAAAKECAABkcnMvZG93bnJldi54bWxQSwUGAAAAAAQABAD5AAAAlQMAAAAA&#10;"/>
                <v:shape id="AutoShape 10451" o:spid="_x0000_s2917" type="#_x0000_t32" style="position:absolute;left:9440;top:9752;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e0cYAAADeAAAADwAAAGRycy9kb3ducmV2LnhtbESP0WrCQBRE34X+w3ILvummplqbukoR&#10;hKIPEpsPuGSvSdrs3ZBdk/j3riD4OMzMGWa1GUwtOmpdZVnB2zQCQZxbXXGhIPvdTZYgnEfWWFsm&#10;BVdysFm/jFaYaNtzSt3JFyJA2CWooPS+SaR0eUkG3dQ2xME729agD7ItpG6xD3BTy1kULaTBisNC&#10;iQ1tS8r/Txej4LB898VferZx1h3nson2u6xfKDV+Hb6/QHga/DP8aP9oBbPPOP6A+51wBeT6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v8XtHGAAAA3gAAAA8AAAAAAAAA&#10;AAAAAAAAoQIAAGRycy9kb3ducmV2LnhtbFBLBQYAAAAABAAEAPkAAACUAwAAAAA=&#10;"/>
                <v:shape id="Text Box 10452" o:spid="_x0000_s2918" type="#_x0000_t202" style="position:absolute;left:2411;top:11180;width:3150;height: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Bs0cQA&#10;AADeAAAADwAAAGRycy9kb3ducmV2LnhtbERPy2rCQBTdC/7DcAvudKZJLZo6BmkRXLXUR6G7S+aa&#10;hGbuhMyYpH/fWRRcHs57k4+2ET11vnas4XGhQBAXztRcajif9vMVCB+QDTaOScMveci308kGM+MG&#10;/qT+GEoRQ9hnqKEKoc2k9EVFFv3CtcSRu7rOYoiwK6XpcIjhtpGJUs/SYs2xocKWXisqfo43q+Hy&#10;fv3+elIf5ZtdtoMblWS7llrPHsbdC4hAY7iL/90HoyFZp2ncG+/EK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QbNHEAAAA3gAAAA8AAAAAAAAAAAAAAAAAmAIAAGRycy9k&#10;b3ducmV2LnhtbFBLBQYAAAAABAAEAPUAAACJAwAAAAA=&#10;" filled="f" stroked="f">
                  <v:textbox>
                    <w:txbxContent>
                      <w:p w:rsidR="00862F6C" w:rsidRPr="00DD6EA3" w:rsidRDefault="00862F6C" w:rsidP="00DD4CFD">
                        <w:pPr>
                          <w:rPr>
                            <w:rFonts w:asciiTheme="majorHAnsi" w:hAnsiTheme="majorHAnsi" w:cstheme="majorHAnsi"/>
                            <w:sz w:val="18"/>
                            <w:szCs w:val="18"/>
                            <w:lang w:val="fr-FR"/>
                          </w:rPr>
                        </w:pPr>
                        <w:r>
                          <w:rPr>
                            <w:rFonts w:asciiTheme="majorHAnsi" w:hAnsiTheme="majorHAnsi" w:cstheme="majorHAnsi"/>
                            <w:sz w:val="18"/>
                            <w:szCs w:val="18"/>
                            <w:lang w:val="fr-FR"/>
                          </w:rPr>
                          <w:t>FV602 closed</w:t>
                        </w:r>
                      </w:p>
                    </w:txbxContent>
                  </v:textbox>
                </v:shape>
                <v:shape id="AutoShape 10453" o:spid="_x0000_s2919" type="#_x0000_t32" style="position:absolute;left:2602;top:8874;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9vOMUAAADeAAAADwAAAGRycy9kb3ducmV2LnhtbESP0YrCMBRE3wX/IdwF3zRdu4pWo4gg&#10;yO6DqP2AS3Ntu9vclCa29e/NguDjMDNnmPW2N5VoqXGlZQWfkwgEcWZ1ybmC9HoYL0A4j6yxskwK&#10;HuRguxkO1pho2/GZ2ovPRYCwS1BB4X2dSOmyggy6ia2Jg3ezjUEfZJNL3WAX4KaS0yiaS4Mlh4UC&#10;a9oXlP1d7kbBz+LL57/nm43T9jSTdfR9SLu5UqOPfrcC4an37/CrfdQKpss4XsL/nXAF5OY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S9vOMUAAADeAAAADwAAAAAAAAAA&#10;AAAAAAChAgAAZHJzL2Rvd25yZXYueG1sUEsFBgAAAAAEAAQA+QAAAJMDAAAAAA==&#10;"/>
                <v:shape id="Text Box 10459" o:spid="_x0000_s2920" type="#_x0000_t202" style="position:absolute;left:7285;top:14594;width:2064;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DrvcUA&#10;AADeAAAADwAAAGRycy9kb3ducmV2LnhtbESPy27CMBBF95X4B2uQuqmIw6NAAga1lVplm5QPGOIh&#10;iYjHUWxI+Hu8qNTl1X3p7I+jacWdetdYVjCPYhDEpdUNVwpOv9+zLQjnkTW2lknBgxwcD5OXPaba&#10;DpzTvfCVCCPsUlRQe9+lUrqyJoMush1x8C62N+iD7CupexzCuGnlIo7X0mDD4aHGjr5qKq/FzSi4&#10;ZMPbezKcf/xpk6/Wn9hszvah1Ot0/NiB8DT6//BfO9MKFslyFQACTkABe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Ou9xQAAAN4AAAAPAAAAAAAAAAAAAAAAAJgCAABkcnMv&#10;ZG93bnJldi54bWxQSwUGAAAAAAQABAD1AAAAigMAAAAA&#10;" stroked="f">
                  <v:textbox>
                    <w:txbxContent>
                      <w:p w:rsidR="00862F6C" w:rsidRPr="00EF0DEB" w:rsidRDefault="00862F6C" w:rsidP="00DD4CFD">
                        <w:pPr>
                          <w:rPr>
                            <w:rFonts w:asciiTheme="majorHAnsi" w:hAnsiTheme="majorHAnsi" w:cstheme="majorHAnsi"/>
                            <w:sz w:val="18"/>
                            <w:szCs w:val="18"/>
                            <w:lang w:val="fr-FR"/>
                          </w:rPr>
                        </w:pPr>
                        <w:r>
                          <w:rPr>
                            <w:rFonts w:asciiTheme="majorHAnsi" w:hAnsiTheme="majorHAnsi" w:cstheme="majorHAnsi"/>
                            <w:sz w:val="18"/>
                            <w:szCs w:val="18"/>
                            <w:lang w:val="fr-FR"/>
                          </w:rPr>
                          <w:t>CV590 closed</w:t>
                        </w:r>
                      </w:p>
                    </w:txbxContent>
                  </v:textbox>
                </v:shape>
                <v:shape id="AutoShape 10460" o:spid="_x0000_s2921" type="#_x0000_t32" style="position:absolute;left:2345;top:11929;width:0;height:36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okMkAAADeAAAADwAAAGRycy9kb3ducmV2LnhtbESPT0sDMRTE74LfITzBi7TZbW3RtWlZ&#10;CwVb6KF/vD83z01w87Ju0nb99kYQehxm5jfMbNG7RpypC9azgnyYgSCuvLZcKzgeVoMnECEia2w8&#10;k4IfCrCY397MsND+wjs672MtEoRDgQpMjG0hZagMOQxD3xIn79N3DmOSXS11h5cEd40cZdlUOrSc&#10;Fgy2tDRUfe1PTsF2nb+WH8auN7tvu52syuZUP7wrdX/Xly8gIvXxGv5vv2kFo+fxYw5/d9IV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mqJDJAAAA3gAAAA8AAAAA&#10;AAAAAAAAAAAAoQIAAGRycy9kb3ducmV2LnhtbFBLBQYAAAAABAAEAPkAAACXAwAAAAA=&#10;"/>
                <v:shape id="AutoShape 10461" o:spid="_x0000_s2922" type="#_x0000_t32" style="position:absolute;left:2226;top:13636;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Q258gAAADeAAAADwAAAGRycy9kb3ducmV2LnhtbESPQWsCMRSE74X+h/AKXkrNutXSbo2y&#10;FoQqeNC299fN6ya4eVk3Ubf/vikIHoeZ+YaZznvXiBN1wXpWMBpmIIgrry3XCj4/lg/PIEJE1th4&#10;JgW/FGA+u72ZYqH9mbd02sVaJAiHAhWYGNtCylAZchiGviVO3o/vHMYku1rqDs8J7hqZZ9mTdGg5&#10;LRhs6c1Qtd8dnYLNarQov41drbcHu5ksy+ZY338pNbjry1cQkfp4DV/a71pB/vI4zuH/TroCcvY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zQ258gAAADeAAAADwAAAAAA&#10;AAAAAAAAAAChAgAAZHJzL2Rvd25yZXYueG1sUEsFBgAAAAAEAAQA+QAAAJYDAAAAAA==&#10;"/>
                <v:rect id="Rectangle 10462" o:spid="_x0000_s2923" style="position:absolute;left:1579;top:12278;width:1376;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tnpMYA&#10;AADeAAAADwAAAGRycy9kb3ducmV2LnhtbESPQWvCQBSE70L/w/IKvenGRKRGVxGLxR41ufT2zD6T&#10;aPZtyK6a9td3C4LHYWa+YRar3jTiRp2rLSsYjyIQxIXVNZcK8mw7fAfhPLLGxjIp+CEHq+XLYIGp&#10;tnfe0+3gSxEg7FJUUHnfplK6oiKDbmRb4uCdbGfQB9mVUnd4D3DTyDiKptJgzWGhwpY2FRWXw9Uo&#10;ONZxjr/77DMys23iv/rsfP3+UOrttV/PQXjq/TP8aO+0gniWTBL4vxOu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tnpMYAAADeAAAADwAAAAAAAAAAAAAAAACYAgAAZHJz&#10;L2Rvd25yZXYueG1sUEsFBgAAAAAEAAQA9QAAAIsDAAAAAA==&#10;">
                  <v:textbox>
                    <w:txbxContent>
                      <w:p w:rsidR="00862F6C" w:rsidRPr="00CC39FA" w:rsidRDefault="00862F6C" w:rsidP="00F55260">
                        <w:pPr>
                          <w:spacing w:before="120"/>
                          <w:jc w:val="center"/>
                          <w:rPr>
                            <w:rFonts w:asciiTheme="majorHAnsi" w:hAnsiTheme="majorHAnsi" w:cstheme="majorHAnsi"/>
                            <w:sz w:val="18"/>
                            <w:szCs w:val="18"/>
                            <w:lang w:val="fr-FR"/>
                          </w:rPr>
                        </w:pPr>
                        <w:r>
                          <w:rPr>
                            <w:rFonts w:asciiTheme="majorHAnsi" w:hAnsiTheme="majorHAnsi" w:cstheme="majorHAnsi"/>
                            <w:sz w:val="18"/>
                            <w:szCs w:val="18"/>
                            <w:lang w:val="fr-FR"/>
                          </w:rPr>
                          <w:t>Avoid closed volume</w:t>
                        </w:r>
                      </w:p>
                    </w:txbxContent>
                  </v:textbox>
                </v:rect>
                <v:shape id="AutoShape 10464" o:spid="_x0000_s2924" type="#_x0000_t32" style="position:absolute;left:2575;top:6014;width:822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Qu5scAAADeAAAADwAAAGRycy9kb3ducmV2LnhtbESPzW7CMBCE70h9B2sr9QYOKYISMFHV&#10;H8Ghl1AOHFfxJo4ar6PYgfD2uFKlHkcz841mm4+2FRfqfeNYwXyWgCAunW64VnD6/py+gPABWWPr&#10;mBTcyEO+e5hsMdPuygVdjqEWEcI+QwUmhC6T0peGLPqZ64ijV7neYoiyr6Xu8RrhtpVpkiylxYbj&#10;gsGO3gyVP8fBKni/fZX7Ielqs6o+imFVST8/V0o9PY6vGxCBxvAf/msftIJ0/bxYwO+deAXk7g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tC7mxwAAAN4AAAAPAAAAAAAA&#10;AAAAAAAAAKECAABkcnMvZG93bnJldi54bWxQSwUGAAAAAAQABAD5AAAAlQMAAAAA&#10;" strokeweight=".5pt">
                  <v:stroke startarrow="block"/>
                </v:shape>
                <v:shape id="AutoShape 10466" o:spid="_x0000_s2925" type="#_x0000_t32" style="position:absolute;left:2355;top:5564;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2uk8gAAADeAAAADwAAAGRycy9kb3ducmV2LnhtbESPQWsCMRSE7wX/Q3gFL6Vm1Vp0a5St&#10;IGjBg1bvr5vXTXDzst1E3f77plDocZiZb5j5snO1uFIbrGcFw0EGgrj02nKl4Pi+fpyCCBFZY+2Z&#10;FHxTgOWidzfHXPsb7+l6iJVIEA45KjAxNrmUoTTkMAx8Q5y8T986jEm2ldQt3hLc1XKUZc/SoeW0&#10;YLChlaHyfLg4Bbvt8LX4MHb7tv+yu8m6qC/Vw0mp/n1XvICI1MX/8F97oxWMZuOnCfzeSVdALn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N2uk8gAAADeAAAADwAAAAAA&#10;AAAAAAAAAAChAgAAZHJzL2Rvd25yZXYueG1sUEsFBgAAAAAEAAQA+QAAAJYDAAAAAA==&#10;"/>
                <v:group id="Group 10467" o:spid="_x0000_s2926" style="position:absolute;left:1624;top:4582;width:4098;height:796" coordorigin="1738,8380" coordsize="4098,1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MQKU8cAAADe&#10;AAAADwAAAAAAAAAAAAAAAACqAgAAZHJzL2Rvd25yZXYueG1sUEsFBgAAAAAEAAQA+gAAAJ4DAAAA&#10;AA==&#10;">
                  <v:rect id="Rectangle 10468" o:spid="_x0000_s2927" style="position:absolute;left:1738;top:8381;width:1677;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Bhp8YA&#10;AADeAAAADwAAAGRycy9kb3ducmV2LnhtbESPQWvCQBSE70L/w/IKvemmsVSNrlIUiz1qcvH2zD6T&#10;tNm3Ibtq6q93BcHjMDPfMLNFZ2pxptZVlhW8DyIQxLnVFRcKsnTdH4NwHlljbZkU/JODxfylN8NE&#10;2wtv6bzzhQgQdgkqKL1vEildXpJBN7ANcfCOtjXog2wLqVu8BLipZRxFn9JgxWGhxIaWJeV/u5NR&#10;cKjiDK/b9Dsyk/XQ/3Tp72m/UurttfuagvDU+Wf40d5oBfFk+DGC+51wBe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Bhp8YAAADeAAAADwAAAAAAAAAAAAAAAACYAgAAZHJz&#10;L2Rvd25yZXYueG1sUEsFBgAAAAAEAAQA9QAAAIsDAAAAAA==&#10;">
                    <v:textbox>
                      <w:txbxContent>
                        <w:p w:rsidR="00862F6C" w:rsidRPr="008A5886" w:rsidRDefault="00862F6C" w:rsidP="00D25545">
                          <w:pPr>
                            <w:spacing w:before="80"/>
                            <w:jc w:val="center"/>
                            <w:rPr>
                              <w:rFonts w:asciiTheme="majorHAnsi" w:hAnsiTheme="majorHAnsi" w:cstheme="majorHAnsi"/>
                              <w:sz w:val="18"/>
                              <w:szCs w:val="18"/>
                            </w:rPr>
                          </w:pPr>
                          <w:r>
                            <w:rPr>
                              <w:rFonts w:asciiTheme="majorHAnsi" w:hAnsiTheme="majorHAnsi" w:cstheme="majorHAnsi"/>
                              <w:sz w:val="18"/>
                              <w:szCs w:val="18"/>
                            </w:rPr>
                            <w:t>Preparation to regulate</w:t>
                          </w:r>
                        </w:p>
                      </w:txbxContent>
                    </v:textbox>
                  </v:rect>
                  <v:shape id="Text Box 10469" o:spid="_x0000_s2928" type="#_x0000_t202" style="position:absolute;left:3314;top:8380;width:2522;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ipzMQA&#10;AADeAAAADwAAAGRycy9kb3ducmV2LnhtbERPyW7CMBC9V+IfrEHqBYHDIpYUg6pKILixVO11FA9J&#10;RDxObRPC3+MDUo9Pb1+uW1OJhpwvLSsYDhIQxJnVJecKvs+b/hyED8gaK8uk4EEe1qvO2xJTbe98&#10;pOYUchFD2KeooAihTqX0WUEG/cDWxJG7WGcwROhyqR3eY7ip5ChJptJgybGhwJq+Csqup5tRMJ/s&#10;ml+/Hx9+sumlWoTerNn+OaXeu+3nB4hAbfgXv9w7rWC0GE/i3ngnXg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oqczEAAAA3gAAAA8AAAAAAAAAAAAAAAAAmAIAAGRycy9k&#10;b3ducmV2LnhtbFBLBQYAAAAABAAEAPUAAACJAwAAAAA=&#10;">
                    <v:textbox>
                      <w:txbxContent>
                        <w:p w:rsidR="00862F6C" w:rsidRPr="008A5886" w:rsidRDefault="00862F6C" w:rsidP="00DD4CFD">
                          <w:pPr>
                            <w:rPr>
                              <w:rFonts w:asciiTheme="majorHAnsi" w:hAnsiTheme="majorHAnsi" w:cstheme="majorHAnsi"/>
                              <w:sz w:val="18"/>
                              <w:szCs w:val="18"/>
                            </w:rPr>
                          </w:pPr>
                          <w:r>
                            <w:rPr>
                              <w:rFonts w:asciiTheme="majorHAnsi" w:hAnsiTheme="majorHAnsi" w:cstheme="majorHAnsi"/>
                              <w:sz w:val="18"/>
                              <w:szCs w:val="18"/>
                            </w:rPr>
                            <w:t>Close FV601</w:t>
                          </w:r>
                        </w:p>
                        <w:p w:rsidR="00862F6C" w:rsidRPr="008A5886" w:rsidRDefault="00862F6C" w:rsidP="00DD4CFD">
                          <w:pPr>
                            <w:rPr>
                              <w:rFonts w:asciiTheme="majorHAnsi" w:hAnsiTheme="majorHAnsi" w:cstheme="majorHAnsi"/>
                              <w:sz w:val="18"/>
                              <w:szCs w:val="18"/>
                            </w:rPr>
                          </w:pPr>
                          <w:r>
                            <w:rPr>
                              <w:rFonts w:asciiTheme="majorHAnsi" w:hAnsiTheme="majorHAnsi" w:cstheme="majorHAnsi"/>
                              <w:sz w:val="18"/>
                              <w:szCs w:val="18"/>
                            </w:rPr>
                            <w:t>CV590 %ope</w:t>
                          </w:r>
                          <w:r w:rsidRPr="008A5886">
                            <w:rPr>
                              <w:rFonts w:asciiTheme="majorHAnsi" w:hAnsiTheme="majorHAnsi" w:cstheme="majorHAnsi"/>
                              <w:sz w:val="18"/>
                              <w:szCs w:val="18"/>
                            </w:rPr>
                            <w:t>ning</w:t>
                          </w:r>
                        </w:p>
                        <w:p w:rsidR="00862F6C" w:rsidRPr="008A5886" w:rsidRDefault="00862F6C" w:rsidP="00DD4CFD">
                          <w:pPr>
                            <w:rPr>
                              <w:rFonts w:asciiTheme="majorHAnsi" w:hAnsiTheme="majorHAnsi" w:cstheme="majorHAnsi"/>
                              <w:sz w:val="18"/>
                              <w:szCs w:val="18"/>
                            </w:rPr>
                          </w:pPr>
                          <w:r>
                            <w:rPr>
                              <w:rFonts w:asciiTheme="majorHAnsi" w:hAnsiTheme="majorHAnsi" w:cstheme="majorHAnsi"/>
                              <w:sz w:val="18"/>
                              <w:szCs w:val="18"/>
                            </w:rPr>
                            <w:t xml:space="preserve">Open CV580, Open FV602 </w:t>
                          </w:r>
                        </w:p>
                      </w:txbxContent>
                    </v:textbox>
                  </v:shape>
                </v:group>
                <v:shape id="AutoShape 10470" o:spid="_x0000_s2929" type="#_x0000_t32" style="position:absolute;left:2355;top:11912;width:34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8t5sYAAADeAAAADwAAAGRycy9kb3ducmV2LnhtbESPzW7CMBCE75V4B2uReisOFFUlxEG0&#10;CNQrPxduq3hJIuJ1sE0S+vR1pUo9jmbmG022GkwjOnK+tqxgOklAEBdW11wqOB23L+8gfEDW2Fgm&#10;BQ/ysMpHTxmm2va8p+4QShEh7FNUUIXQplL6oiKDfmJb4uhdrDMYonSl1A77CDeNnCXJmzRYc1yo&#10;sKXPiorr4W4U7BGT8y7cvpsPt9Pdo91s+/lRqefxsF6CCDSE//Bf+0srmC1e5wv4vROv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PLebGAAAA3gAAAA8AAAAAAAAA&#10;AAAAAAAAoQIAAGRycy9kb3ducmV2LnhtbFBLBQYAAAAABAAEAPkAAACUAwAAAAA=&#10;" strokeweight=".5pt">
                  <v:stroke startarrow="block"/>
                </v:shape>
                <v:group id="Group 10471" o:spid="_x0000_s2930" style="position:absolute;left:6569;top:6284;width:3618;height:1262" coordorigin="5987,8609" coordsize="4312,12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W4oWHFAAAA3gAA&#10;AA8AAAAAAAAAAAAAAAAAqgIAAGRycy9kb3ducmV2LnhtbFBLBQYAAAAABAAEAPoAAACcAwAAAAA=&#10;">
                  <v:rect id="Rectangle 10472" o:spid="_x0000_s2931" style="position:absolute;left:5987;top:8609;width:1311;height:1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zKlcUA&#10;AADeAAAADwAAAGRycy9kb3ducmV2LnhtbESPQYvCMBSE78L+h/AWvGlqRdGuUURR9Kj1sre3zdu2&#10;u81LaaJWf70RBI/DzHzDzBatqcSFGldaVjDoRyCIM6tLzhWc0k1vAsJ5ZI2VZVJwIweL+Udnhom2&#10;Vz7Q5ehzESDsElRQeF8nUrqsIIOub2vi4P3axqAPssmlbvAa4KaScRSNpcGSw0KBNa0Kyv6PZ6Pg&#10;p4xPeD+k28hMN0O/b9O/8/daqe5nu/wC4an17/CrvdMK4ulwNIDnnXAF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MqVxQAAAN4AAAAPAAAAAAAAAAAAAAAAAJgCAABkcnMv&#10;ZG93bnJldi54bWxQSwUGAAAAAAQABAD1AAAAigMAAAAA&#10;">
                    <v:textbox>
                      <w:txbxContent>
                        <w:p w:rsidR="00862F6C" w:rsidRPr="008A5886" w:rsidRDefault="00862F6C" w:rsidP="00DD4CFD">
                          <w:pPr>
                            <w:spacing w:before="120" w:line="264" w:lineRule="auto"/>
                            <w:jc w:val="center"/>
                            <w:rPr>
                              <w:rFonts w:asciiTheme="majorHAnsi" w:hAnsiTheme="majorHAnsi" w:cstheme="majorHAnsi"/>
                              <w:sz w:val="18"/>
                              <w:szCs w:val="18"/>
                            </w:rPr>
                          </w:pPr>
                          <w:r w:rsidRPr="008A5886">
                            <w:rPr>
                              <w:rFonts w:asciiTheme="majorHAnsi" w:hAnsiTheme="majorHAnsi" w:cstheme="majorHAnsi"/>
                              <w:sz w:val="18"/>
                              <w:szCs w:val="18"/>
                            </w:rPr>
                            <w:t>Cool down TL L010</w:t>
                          </w:r>
                        </w:p>
                      </w:txbxContent>
                    </v:textbox>
                  </v:rect>
                  <v:shape id="Text Box 10473" o:spid="_x0000_s2932" type="#_x0000_t202" style="position:absolute;left:7298;top:8610;width:3001;height:1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I+8gA&#10;AADeAAAADwAAAGRycy9kb3ducmV2LnhtbESPT2vCQBTE70K/w/IKvUjdNNZ/qasUocXeqhW9PrLP&#10;JDT7Nt1dY/z2bkHwOMzMb5j5sjO1aMn5yrKCl0ECgji3uuJCwe7n43kKwgdkjbVlUnAhD8vFQ2+O&#10;mbZn3lC7DYWIEPYZKihDaDIpfV6SQT+wDXH0jtYZDFG6QmqH5wg3tUyTZCwNVhwXSmxoVVL+uz0Z&#10;BdPXdXvwX8PvfT4+1rPQn7Sff06pp8fu/Q1EoC7cw7f2WitIZ8NRCv934hWQi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GQj7yAAAAN4AAAAPAAAAAAAAAAAAAAAAAJgCAABk&#10;cnMvZG93bnJldi54bWxQSwUGAAAAAAQABAD1AAAAjQMAAAAA&#10;">
                    <v:textbox>
                      <w:txbxContent>
                        <w:p w:rsidR="00862F6C" w:rsidRDefault="00862F6C" w:rsidP="00DD4CFD">
                          <w:pPr>
                            <w:rPr>
                              <w:rFonts w:asciiTheme="majorHAnsi" w:hAnsiTheme="majorHAnsi" w:cstheme="majorHAnsi"/>
                              <w:sz w:val="18"/>
                              <w:szCs w:val="18"/>
                            </w:rPr>
                          </w:pPr>
                          <w:r>
                            <w:rPr>
                              <w:rFonts w:asciiTheme="majorHAnsi" w:hAnsiTheme="majorHAnsi" w:cstheme="majorHAnsi"/>
                              <w:sz w:val="18"/>
                              <w:szCs w:val="18"/>
                            </w:rPr>
                            <w:t>CV580 regulated</w:t>
                          </w:r>
                        </w:p>
                        <w:p w:rsidR="00862F6C" w:rsidRPr="008A5886" w:rsidRDefault="00862F6C" w:rsidP="00DD4CFD">
                          <w:pPr>
                            <w:rPr>
                              <w:rFonts w:asciiTheme="majorHAnsi" w:hAnsiTheme="majorHAnsi" w:cstheme="majorHAnsi"/>
                              <w:sz w:val="18"/>
                              <w:szCs w:val="18"/>
                            </w:rPr>
                          </w:pPr>
                          <w:r>
                            <w:rPr>
                              <w:rFonts w:asciiTheme="majorHAnsi" w:hAnsiTheme="majorHAnsi" w:cstheme="majorHAnsi"/>
                              <w:sz w:val="18"/>
                              <w:szCs w:val="18"/>
                            </w:rPr>
                            <w:t>PT600=PT600setpoint</w:t>
                          </w:r>
                        </w:p>
                        <w:p w:rsidR="00862F6C" w:rsidRDefault="00862F6C" w:rsidP="00DD4CFD">
                          <w:pPr>
                            <w:rPr>
                              <w:rFonts w:asciiTheme="majorHAnsi" w:hAnsiTheme="majorHAnsi" w:cstheme="majorHAnsi"/>
                              <w:sz w:val="18"/>
                              <w:szCs w:val="18"/>
                            </w:rPr>
                          </w:pPr>
                          <w:r>
                            <w:rPr>
                              <w:rFonts w:asciiTheme="majorHAnsi" w:hAnsiTheme="majorHAnsi" w:cstheme="majorHAnsi"/>
                              <w:sz w:val="18"/>
                              <w:szCs w:val="18"/>
                            </w:rPr>
                            <w:t>Open F</w:t>
                          </w:r>
                          <w:r w:rsidRPr="008A5886">
                            <w:rPr>
                              <w:rFonts w:asciiTheme="majorHAnsi" w:hAnsiTheme="majorHAnsi" w:cstheme="majorHAnsi"/>
                              <w:sz w:val="18"/>
                              <w:szCs w:val="18"/>
                            </w:rPr>
                            <w:t>V60</w:t>
                          </w:r>
                          <w:r>
                            <w:rPr>
                              <w:rFonts w:asciiTheme="majorHAnsi" w:hAnsiTheme="majorHAnsi" w:cstheme="majorHAnsi"/>
                              <w:sz w:val="18"/>
                              <w:szCs w:val="18"/>
                            </w:rPr>
                            <w:t>1</w:t>
                          </w:r>
                        </w:p>
                        <w:p w:rsidR="00862F6C" w:rsidRDefault="00862F6C" w:rsidP="00DD4CFD">
                          <w:pPr>
                            <w:rPr>
                              <w:rFonts w:asciiTheme="majorHAnsi" w:hAnsiTheme="majorHAnsi" w:cstheme="majorHAnsi"/>
                              <w:sz w:val="18"/>
                              <w:szCs w:val="18"/>
                            </w:rPr>
                          </w:pPr>
                          <w:r w:rsidRPr="008A5886">
                            <w:rPr>
                              <w:rFonts w:asciiTheme="majorHAnsi" w:hAnsiTheme="majorHAnsi" w:cstheme="majorHAnsi"/>
                              <w:sz w:val="18"/>
                              <w:szCs w:val="18"/>
                            </w:rPr>
                            <w:t>CV</w:t>
                          </w:r>
                          <w:r>
                            <w:rPr>
                              <w:rFonts w:asciiTheme="majorHAnsi" w:hAnsiTheme="majorHAnsi" w:cstheme="majorHAnsi"/>
                              <w:sz w:val="18"/>
                              <w:szCs w:val="18"/>
                            </w:rPr>
                            <w:t>590</w:t>
                          </w:r>
                          <w:r w:rsidRPr="008A5886">
                            <w:rPr>
                              <w:rFonts w:asciiTheme="majorHAnsi" w:hAnsiTheme="majorHAnsi" w:cstheme="majorHAnsi"/>
                              <w:sz w:val="18"/>
                              <w:szCs w:val="18"/>
                            </w:rPr>
                            <w:t xml:space="preserve"> %opening</w:t>
                          </w:r>
                        </w:p>
                        <w:p w:rsidR="00862F6C" w:rsidRPr="008A5886" w:rsidRDefault="00862F6C" w:rsidP="00DD4CFD">
                          <w:pPr>
                            <w:rPr>
                              <w:rFonts w:asciiTheme="majorHAnsi" w:hAnsiTheme="majorHAnsi" w:cstheme="majorHAnsi"/>
                              <w:sz w:val="18"/>
                              <w:szCs w:val="18"/>
                            </w:rPr>
                          </w:pPr>
                          <w:r>
                            <w:rPr>
                              <w:rFonts w:asciiTheme="majorHAnsi" w:hAnsiTheme="majorHAnsi" w:cstheme="majorHAnsi"/>
                              <w:sz w:val="18"/>
                              <w:szCs w:val="18"/>
                            </w:rPr>
                            <w:t>FV602 opened</w:t>
                          </w:r>
                        </w:p>
                      </w:txbxContent>
                    </v:textbox>
                  </v:shape>
                </v:group>
                <v:group id="Group 10476" o:spid="_x0000_s2933" style="position:absolute;left:6514;top:7914;width:3958;height:1644" coordorigin="6366,10375" coordsize="4147,1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Wo/FscAAADe&#10;AAAADwAAAAAAAAAAAAAAAACqAgAAZHJzL2Rvd25yZXYueG1sUEsFBgAAAAAEAAQA+gAAAJ4DAAAA&#10;AA==&#10;">
                  <v:rect id="Rectangle 10477" o:spid="_x0000_s2934" style="position:absolute;left:6366;top:10375;width:1665;height:1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tpDcYA&#10;AADeAAAADwAAAGRycy9kb3ducmV2LnhtbESPQWvCQBSE70L/w/IKvemmsRWNrlIUiz1qcvH2zD6T&#10;tNm3Ibtq6q93BcHjMDPfMLNFZ2pxptZVlhW8DyIQxLnVFRcKsnTdH4NwHlljbZkU/JODxfylN8NE&#10;2wtv6bzzhQgQdgkqKL1vEildXpJBN7ANcfCOtjXog2wLqVu8BLipZRxFI2mw4rBQYkPLkvK/3cko&#10;OFRxhtdt+h2ZyXrof7r097RfKfX22n1NQXjq/DP8aG+0gngy/PyA+51wBe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tpDcYAAADeAAAADwAAAAAAAAAAAAAAAACYAgAAZHJz&#10;L2Rvd25yZXYueG1sUEsFBgAAAAAEAAQA9QAAAIsDAAAAAA==&#10;">
                    <v:textbox>
                      <w:txbxContent>
                        <w:p w:rsidR="00862F6C" w:rsidRPr="008A5886" w:rsidRDefault="00862F6C" w:rsidP="00DD4CFD">
                          <w:pPr>
                            <w:spacing w:before="120"/>
                            <w:jc w:val="center"/>
                            <w:rPr>
                              <w:rFonts w:asciiTheme="majorHAnsi" w:hAnsiTheme="majorHAnsi" w:cstheme="majorHAnsi"/>
                              <w:sz w:val="18"/>
                              <w:szCs w:val="18"/>
                            </w:rPr>
                          </w:pPr>
                          <w:r>
                            <w:rPr>
                              <w:rFonts w:asciiTheme="majorHAnsi" w:hAnsiTheme="majorHAnsi" w:cstheme="majorHAnsi"/>
                              <w:sz w:val="18"/>
                              <w:szCs w:val="18"/>
                            </w:rPr>
                            <w:t>4K tank</w:t>
                          </w:r>
                        </w:p>
                        <w:p w:rsidR="00862F6C" w:rsidRPr="008A5886" w:rsidRDefault="00862F6C" w:rsidP="00DD4CFD">
                          <w:pPr>
                            <w:spacing w:before="120"/>
                            <w:jc w:val="center"/>
                            <w:rPr>
                              <w:rFonts w:asciiTheme="majorHAnsi" w:hAnsiTheme="majorHAnsi" w:cstheme="majorHAnsi"/>
                              <w:sz w:val="18"/>
                              <w:szCs w:val="18"/>
                            </w:rPr>
                          </w:pPr>
                          <w:r w:rsidRPr="008A5886">
                            <w:rPr>
                              <w:rFonts w:asciiTheme="majorHAnsi" w:hAnsiTheme="majorHAnsi" w:cstheme="majorHAnsi"/>
                              <w:sz w:val="18"/>
                              <w:szCs w:val="18"/>
                            </w:rPr>
                            <w:t>Filling</w:t>
                          </w:r>
                        </w:p>
                      </w:txbxContent>
                    </v:textbox>
                  </v:rect>
                  <v:shape id="Text Box 10478" o:spid="_x0000_s2935" type="#_x0000_t202" style="position:absolute;left:7945;top:10375;width:2568;height:1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CQj8cA&#10;AADeAAAADwAAAGRycy9kb3ducmV2LnhtbESPQWsCMRSE74L/ITyhF6lZtVpdjVIKFb21KvX62Dx3&#10;Fzcv2yRd139vhEKPw8x8wyzXralEQ86XlhUMBwkI4szqknMFx8PH8wyED8gaK8uk4EYe1qtuZ4mp&#10;tlf+omYfchEh7FNUUIRQp1L6rCCDfmBr4uidrTMYonS51A6vEW4qOUqSqTRYclwosKb3grLL/tco&#10;mL1sm5PfjT+/s+m5mof+a7P5cUo99dq3BYhAbfgP/7W3WsFoPp5M4HEnXgG5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wkI/HAAAA3gAAAA8AAAAAAAAAAAAAAAAAmAIAAGRy&#10;cy9kb3ducmV2LnhtbFBLBQYAAAAABAAEAPUAAACMAwAAAAA=&#10;">
                    <v:textbox>
                      <w:txbxContent>
                        <w:p w:rsidR="00862F6C" w:rsidRPr="008A5886" w:rsidRDefault="00862F6C" w:rsidP="00DD4CFD">
                          <w:pPr>
                            <w:rPr>
                              <w:rFonts w:asciiTheme="majorHAnsi" w:hAnsiTheme="majorHAnsi" w:cstheme="majorHAnsi"/>
                              <w:sz w:val="18"/>
                              <w:szCs w:val="18"/>
                            </w:rPr>
                          </w:pPr>
                          <w:r w:rsidRPr="008A5886">
                            <w:rPr>
                              <w:rFonts w:asciiTheme="majorHAnsi" w:hAnsiTheme="majorHAnsi" w:cstheme="majorHAnsi"/>
                              <w:sz w:val="18"/>
                              <w:szCs w:val="18"/>
                            </w:rPr>
                            <w:t>CV</w:t>
                          </w:r>
                          <w:r>
                            <w:rPr>
                              <w:rFonts w:asciiTheme="majorHAnsi" w:hAnsiTheme="majorHAnsi" w:cstheme="majorHAnsi"/>
                              <w:sz w:val="18"/>
                              <w:szCs w:val="18"/>
                            </w:rPr>
                            <w:t>590</w:t>
                          </w:r>
                          <w:r w:rsidRPr="008A5886">
                            <w:rPr>
                              <w:rFonts w:asciiTheme="majorHAnsi" w:hAnsiTheme="majorHAnsi" w:cstheme="majorHAnsi"/>
                              <w:sz w:val="18"/>
                              <w:szCs w:val="18"/>
                            </w:rPr>
                            <w:t xml:space="preserve"> %opening</w:t>
                          </w:r>
                        </w:p>
                        <w:p w:rsidR="00862F6C" w:rsidRDefault="00862F6C" w:rsidP="00DD4CFD">
                          <w:pPr>
                            <w:rPr>
                              <w:rFonts w:asciiTheme="majorHAnsi" w:hAnsiTheme="majorHAnsi" w:cstheme="majorHAnsi"/>
                              <w:sz w:val="18"/>
                              <w:szCs w:val="18"/>
                            </w:rPr>
                          </w:pPr>
                          <w:r>
                            <w:rPr>
                              <w:rFonts w:asciiTheme="majorHAnsi" w:hAnsiTheme="majorHAnsi" w:cstheme="majorHAnsi"/>
                              <w:sz w:val="18"/>
                              <w:szCs w:val="18"/>
                            </w:rPr>
                            <w:t>CV580 regulated</w:t>
                          </w:r>
                        </w:p>
                        <w:p w:rsidR="00862F6C" w:rsidRDefault="00862F6C" w:rsidP="00DD4CFD">
                          <w:pPr>
                            <w:rPr>
                              <w:rFonts w:asciiTheme="majorHAnsi" w:hAnsiTheme="majorHAnsi" w:cstheme="majorHAnsi"/>
                              <w:sz w:val="18"/>
                              <w:szCs w:val="18"/>
                            </w:rPr>
                          </w:pPr>
                          <w:r>
                            <w:rPr>
                              <w:rFonts w:asciiTheme="majorHAnsi" w:hAnsiTheme="majorHAnsi" w:cstheme="majorHAnsi"/>
                              <w:sz w:val="18"/>
                              <w:szCs w:val="18"/>
                            </w:rPr>
                            <w:t>PT600=PT600setpoint</w:t>
                          </w:r>
                        </w:p>
                        <w:p w:rsidR="00862F6C" w:rsidRPr="008A5886" w:rsidRDefault="00862F6C" w:rsidP="00EC2D13">
                          <w:pPr>
                            <w:rPr>
                              <w:rFonts w:asciiTheme="majorHAnsi" w:hAnsiTheme="majorHAnsi" w:cstheme="majorHAnsi"/>
                              <w:sz w:val="18"/>
                              <w:szCs w:val="18"/>
                            </w:rPr>
                          </w:pPr>
                          <w:r>
                            <w:rPr>
                              <w:rFonts w:asciiTheme="majorHAnsi" w:hAnsiTheme="majorHAnsi" w:cstheme="majorHAnsi"/>
                              <w:sz w:val="18"/>
                              <w:szCs w:val="18"/>
                            </w:rPr>
                            <w:t>Close FV601</w:t>
                          </w:r>
                        </w:p>
                        <w:p w:rsidR="00862F6C" w:rsidRPr="008A5886" w:rsidRDefault="00862F6C" w:rsidP="00EC2D13">
                          <w:pPr>
                            <w:rPr>
                              <w:rFonts w:asciiTheme="majorHAnsi" w:hAnsiTheme="majorHAnsi" w:cstheme="majorHAnsi"/>
                              <w:sz w:val="18"/>
                              <w:szCs w:val="18"/>
                            </w:rPr>
                          </w:pPr>
                          <w:r w:rsidRPr="008A5886">
                            <w:rPr>
                              <w:rFonts w:asciiTheme="majorHAnsi" w:hAnsiTheme="majorHAnsi" w:cstheme="majorHAnsi"/>
                              <w:sz w:val="18"/>
                              <w:szCs w:val="18"/>
                            </w:rPr>
                            <w:t>CV600 open and controlled</w:t>
                          </w:r>
                        </w:p>
                        <w:p w:rsidR="00862F6C" w:rsidRDefault="00862F6C" w:rsidP="00DD4CFD">
                          <w:pPr>
                            <w:rPr>
                              <w:rFonts w:asciiTheme="majorHAnsi" w:hAnsiTheme="majorHAnsi" w:cstheme="majorHAnsi"/>
                              <w:sz w:val="18"/>
                              <w:szCs w:val="18"/>
                            </w:rPr>
                          </w:pPr>
                          <w:r>
                            <w:rPr>
                              <w:rFonts w:asciiTheme="majorHAnsi" w:hAnsiTheme="majorHAnsi" w:cstheme="majorHAnsi"/>
                              <w:sz w:val="18"/>
                              <w:szCs w:val="18"/>
                            </w:rPr>
                            <w:t>FT580 &lt; FT58limi</w:t>
                          </w:r>
                          <w:r w:rsidRPr="008A5886">
                            <w:rPr>
                              <w:rFonts w:asciiTheme="majorHAnsi" w:hAnsiTheme="majorHAnsi" w:cstheme="majorHAnsi"/>
                              <w:sz w:val="18"/>
                              <w:szCs w:val="18"/>
                            </w:rPr>
                            <w:t>t</w:t>
                          </w:r>
                        </w:p>
                        <w:p w:rsidR="00862F6C" w:rsidRPr="008A5886" w:rsidRDefault="00862F6C" w:rsidP="00DD4CFD">
                          <w:pPr>
                            <w:rPr>
                              <w:rFonts w:asciiTheme="majorHAnsi" w:hAnsiTheme="majorHAnsi" w:cstheme="majorHAnsi"/>
                              <w:sz w:val="18"/>
                              <w:szCs w:val="18"/>
                            </w:rPr>
                          </w:pPr>
                          <w:r>
                            <w:rPr>
                              <w:rFonts w:asciiTheme="majorHAnsi" w:hAnsiTheme="majorHAnsi" w:cstheme="majorHAnsi"/>
                              <w:sz w:val="18"/>
                              <w:szCs w:val="18"/>
                            </w:rPr>
                            <w:t>FV602 opened</w:t>
                          </w:r>
                        </w:p>
                        <w:p w:rsidR="00862F6C" w:rsidRPr="008A5886" w:rsidRDefault="00862F6C" w:rsidP="00DD4CFD">
                          <w:pPr>
                            <w:rPr>
                              <w:rFonts w:asciiTheme="majorHAnsi" w:hAnsiTheme="majorHAnsi" w:cstheme="majorHAnsi"/>
                              <w:sz w:val="18"/>
                              <w:szCs w:val="18"/>
                            </w:rPr>
                          </w:pPr>
                        </w:p>
                      </w:txbxContent>
                    </v:textbox>
                  </v:shape>
                </v:group>
                <v:shape id="AutoShape 10481" o:spid="_x0000_s2936" type="#_x0000_t32" style="position:absolute;left:7184;top:10774;width:0;height:41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amOccAAADeAAAADwAAAGRycy9kb3ducmV2LnhtbESPQWsCMRSE74X+h/AKvRTNqih1a5Rt&#10;QVDBg1bvr5vnJrh52W6ibv+9KRR6HGbmG2a26FwtrtQG61nBoJ+BIC69tlwpOHwue68gQkTWWHsm&#10;BT8UYDF/fJhhrv2Nd3Tdx0okCIccFZgYm1zKUBpyGPq+IU7eybcOY5JtJXWLtwR3tRxm2UQ6tJwW&#10;DDb0Yag87y9OwXY9eC++jF1vdt92O14W9aV6OSr1/NQVbyAidfE//NdeaQXD6Wg8gd876QrI+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1qY5xwAAAN4AAAAPAAAAAAAA&#10;AAAAAAAAAKECAABkcnMvZG93bnJldi54bWxQSwUGAAAAAAQABAD5AAAAlQMAAAAA&#10;"/>
                <v:shape id="AutoShape 10482" o:spid="_x0000_s2937" type="#_x0000_t32" style="position:absolute;left:7068;top:11613;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oDosgAAADeAAAADwAAAGRycy9kb3ducmV2LnhtbESPQWsCMRSE7wX/Q3gFL6VmVWx1a5St&#10;IGjBg1bvr5vXTXDzst1E3f77plDocZiZb5j5snO1uFIbrGcFw0EGgrj02nKl4Pi+fpyCCBFZY+2Z&#10;FHxTgOWidzfHXPsb7+l6iJVIEA45KjAxNrmUoTTkMAx8Q5y8T986jEm2ldQt3hLc1XKUZU/SoeW0&#10;YLChlaHyfLg4Bbvt8LX4MHb7tv+yu8m6qC/Vw0mp/n1XvICI1MX/8F97oxWMZuPJM/zeSVdALn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poDosgAAADeAAAADwAAAAAA&#10;AAAAAAAAAAChAgAAZHJzL2Rvd25yZXYueG1sUEsFBgAAAAAEAAQA+QAAAJYDAAAAAA==&#10;"/>
                <v:group id="Group 10483" o:spid="_x0000_s2938" style="position:absolute;left:6511;top:10001;width:3944;height:1247" coordorigin="6365,12427" coordsize="4322,15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86tZ8QAAADeAAAA&#10;DwAAAAAAAAAAAAAAAACqAgAAZHJzL2Rvd25yZXYueG1sUEsFBgAAAAAEAAQA+gAAAJsDAAAAAA==&#10;">
                  <v:rect id="Rectangle 10484" o:spid="_x0000_s2939" style="position:absolute;left:6365;top:12427;width:1787;height:15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rGk8YA&#10;AADeAAAADwAAAGRycy9kb3ducmV2LnhtbESPQWvCQBSE7wX/w/IEb3XTSIuJbkKpKO1R48XbM/tM&#10;YrNvQ3bV2F/fLRQ8DjPzDbPMB9OKK/WusazgZRqBIC6tbrhSsC/Wz3MQziNrbC2Tgjs5yLPR0xJT&#10;bW+8pevOVyJA2KWooPa+S6V0ZU0G3dR2xME72d6gD7KvpO7xFuCmlXEUvUmDDYeFGjv6qKn83l2M&#10;gmMT7/FnW2wik6xn/msozpfDSqnJeHhfgPA0+Ef4v/2pFcTJ7DWBvzvhCs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rGk8YAAADeAAAADwAAAAAAAAAAAAAAAACYAgAAZHJz&#10;L2Rvd25yZXYueG1sUEsFBgAAAAAEAAQA9QAAAIsDAAAAAA==&#10;">
                    <v:textbox>
                      <w:txbxContent>
                        <w:p w:rsidR="00862F6C" w:rsidRPr="008A5886" w:rsidRDefault="00862F6C" w:rsidP="00DD4CFD">
                          <w:pPr>
                            <w:spacing w:before="120"/>
                            <w:jc w:val="center"/>
                            <w:rPr>
                              <w:rFonts w:asciiTheme="majorHAnsi" w:hAnsiTheme="majorHAnsi" w:cstheme="majorHAnsi"/>
                              <w:sz w:val="18"/>
                              <w:szCs w:val="18"/>
                            </w:rPr>
                          </w:pPr>
                          <w:r>
                            <w:rPr>
                              <w:rFonts w:asciiTheme="majorHAnsi" w:hAnsiTheme="majorHAnsi" w:cstheme="majorHAnsi"/>
                              <w:sz w:val="18"/>
                              <w:szCs w:val="18"/>
                            </w:rPr>
                            <w:t>End of</w:t>
                          </w:r>
                          <w:r w:rsidRPr="008A5886">
                            <w:rPr>
                              <w:rFonts w:asciiTheme="majorHAnsi" w:hAnsiTheme="majorHAnsi" w:cstheme="majorHAnsi"/>
                              <w:sz w:val="18"/>
                              <w:szCs w:val="18"/>
                            </w:rPr>
                            <w:t xml:space="preserve"> </w:t>
                          </w:r>
                        </w:p>
                        <w:p w:rsidR="00862F6C" w:rsidRPr="008A5886" w:rsidRDefault="00862F6C" w:rsidP="00DD4CFD">
                          <w:pPr>
                            <w:spacing w:before="120"/>
                            <w:jc w:val="center"/>
                            <w:rPr>
                              <w:rFonts w:asciiTheme="majorHAnsi" w:hAnsiTheme="majorHAnsi" w:cstheme="majorHAnsi"/>
                              <w:sz w:val="18"/>
                              <w:szCs w:val="18"/>
                            </w:rPr>
                          </w:pPr>
                          <w:r w:rsidRPr="008A5886">
                            <w:rPr>
                              <w:rFonts w:asciiTheme="majorHAnsi" w:hAnsiTheme="majorHAnsi" w:cstheme="majorHAnsi"/>
                              <w:sz w:val="18"/>
                              <w:szCs w:val="18"/>
                            </w:rPr>
                            <w:t>Filling</w:t>
                          </w:r>
                        </w:p>
                      </w:txbxContent>
                    </v:textbox>
                  </v:rect>
                  <v:shape id="Text Box 10485" o:spid="_x0000_s2940" type="#_x0000_t202" style="position:absolute;left:7945;top:12427;width:2742;height:15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v5qsUA&#10;AADeAAAADwAAAGRycy9kb3ducmV2LnhtbESPzWrCQBSF94W+w3ALbopOqpJq6igiKLpTK7q9ZK5J&#10;aOZOOjPG+PbOotDl4fzxzRadqUVLzleWFXwMEhDEudUVFwpO3+v+BIQPyBpry6TgQR4W89eXGWba&#10;3vlA7TEUIo6wz1BBGUKTSenzkgz6gW2Io3e1zmCI0hVSO7zHcVPLYZKk0mDF8aHEhlYl5T/Hm1Ew&#10;GW/bi9+N9uc8vdbT8P7Zbn6dUr23bvkFIlAX/sN/7a1WMJyO0ggQcSIK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6/mqxQAAAN4AAAAPAAAAAAAAAAAAAAAAAJgCAABkcnMv&#10;ZG93bnJldi54bWxQSwUGAAAAAAQABAD1AAAAigMAAAAA&#10;">
                    <v:textbox>
                      <w:txbxContent>
                        <w:p w:rsidR="00862F6C" w:rsidRPr="008A5886" w:rsidRDefault="00862F6C" w:rsidP="00DD4CFD">
                          <w:pPr>
                            <w:rPr>
                              <w:rFonts w:asciiTheme="majorHAnsi" w:hAnsiTheme="majorHAnsi" w:cstheme="majorHAnsi"/>
                              <w:sz w:val="18"/>
                              <w:szCs w:val="18"/>
                            </w:rPr>
                          </w:pPr>
                          <w:r w:rsidRPr="008A5886">
                            <w:rPr>
                              <w:rFonts w:asciiTheme="majorHAnsi" w:hAnsiTheme="majorHAnsi" w:cstheme="majorHAnsi"/>
                              <w:sz w:val="18"/>
                              <w:szCs w:val="18"/>
                            </w:rPr>
                            <w:t>CV</w:t>
                          </w:r>
                          <w:r>
                            <w:rPr>
                              <w:rFonts w:asciiTheme="majorHAnsi" w:hAnsiTheme="majorHAnsi" w:cstheme="majorHAnsi"/>
                              <w:sz w:val="18"/>
                              <w:szCs w:val="18"/>
                            </w:rPr>
                            <w:t>590</w:t>
                          </w:r>
                          <w:r w:rsidRPr="008A5886">
                            <w:rPr>
                              <w:rFonts w:asciiTheme="majorHAnsi" w:hAnsiTheme="majorHAnsi" w:cstheme="majorHAnsi"/>
                              <w:sz w:val="18"/>
                              <w:szCs w:val="18"/>
                            </w:rPr>
                            <w:t xml:space="preserve"> %opening</w:t>
                          </w:r>
                        </w:p>
                        <w:p w:rsidR="00862F6C" w:rsidRDefault="00862F6C" w:rsidP="00DD4CFD">
                          <w:pPr>
                            <w:rPr>
                              <w:rFonts w:asciiTheme="majorHAnsi" w:hAnsiTheme="majorHAnsi" w:cstheme="majorHAnsi"/>
                              <w:sz w:val="18"/>
                              <w:szCs w:val="18"/>
                            </w:rPr>
                          </w:pPr>
                          <w:r>
                            <w:rPr>
                              <w:rFonts w:asciiTheme="majorHAnsi" w:hAnsiTheme="majorHAnsi" w:cstheme="majorHAnsi"/>
                              <w:sz w:val="18"/>
                              <w:szCs w:val="18"/>
                            </w:rPr>
                            <w:t>CV580 regulated</w:t>
                          </w:r>
                        </w:p>
                        <w:p w:rsidR="00862F6C" w:rsidRPr="008A5886" w:rsidRDefault="00862F6C" w:rsidP="00DD4CFD">
                          <w:pPr>
                            <w:rPr>
                              <w:rFonts w:asciiTheme="majorHAnsi" w:hAnsiTheme="majorHAnsi" w:cstheme="majorHAnsi"/>
                              <w:sz w:val="18"/>
                              <w:szCs w:val="18"/>
                            </w:rPr>
                          </w:pPr>
                          <w:r>
                            <w:rPr>
                              <w:rFonts w:asciiTheme="majorHAnsi" w:hAnsiTheme="majorHAnsi" w:cstheme="majorHAnsi"/>
                              <w:sz w:val="18"/>
                              <w:szCs w:val="18"/>
                            </w:rPr>
                            <w:t>PT600=PT600setpoint</w:t>
                          </w:r>
                        </w:p>
                        <w:p w:rsidR="00862F6C" w:rsidRDefault="00862F6C" w:rsidP="00DD4CFD">
                          <w:pPr>
                            <w:rPr>
                              <w:rFonts w:asciiTheme="majorHAnsi" w:hAnsiTheme="majorHAnsi" w:cstheme="majorHAnsi"/>
                              <w:sz w:val="18"/>
                              <w:szCs w:val="18"/>
                            </w:rPr>
                          </w:pPr>
                          <w:r>
                            <w:rPr>
                              <w:rFonts w:asciiTheme="majorHAnsi" w:hAnsiTheme="majorHAnsi" w:cstheme="majorHAnsi"/>
                              <w:sz w:val="18"/>
                              <w:szCs w:val="18"/>
                            </w:rPr>
                            <w:t>Close CV600</w:t>
                          </w:r>
                          <w:r w:rsidRPr="008A5886">
                            <w:rPr>
                              <w:rFonts w:asciiTheme="majorHAnsi" w:hAnsiTheme="majorHAnsi" w:cstheme="majorHAnsi"/>
                              <w:sz w:val="18"/>
                              <w:szCs w:val="18"/>
                            </w:rPr>
                            <w:t xml:space="preserve"> </w:t>
                          </w:r>
                        </w:p>
                        <w:p w:rsidR="00862F6C" w:rsidRPr="008A5886" w:rsidRDefault="00862F6C" w:rsidP="00EC2D13">
                          <w:pPr>
                            <w:rPr>
                              <w:rFonts w:asciiTheme="majorHAnsi" w:hAnsiTheme="majorHAnsi" w:cstheme="majorHAnsi"/>
                              <w:sz w:val="18"/>
                              <w:szCs w:val="18"/>
                            </w:rPr>
                          </w:pPr>
                          <w:r>
                            <w:rPr>
                              <w:rFonts w:asciiTheme="majorHAnsi" w:hAnsiTheme="majorHAnsi" w:cstheme="majorHAnsi"/>
                              <w:sz w:val="18"/>
                              <w:szCs w:val="18"/>
                            </w:rPr>
                            <w:t>FV602 opened</w:t>
                          </w:r>
                        </w:p>
                        <w:p w:rsidR="00862F6C" w:rsidRPr="008A5886" w:rsidRDefault="00862F6C" w:rsidP="00DD4CFD">
                          <w:pPr>
                            <w:rPr>
                              <w:rFonts w:asciiTheme="majorHAnsi" w:hAnsiTheme="majorHAnsi" w:cstheme="majorHAnsi"/>
                              <w:sz w:val="18"/>
                              <w:szCs w:val="18"/>
                            </w:rPr>
                          </w:pPr>
                        </w:p>
                        <w:p w:rsidR="00862F6C" w:rsidRPr="008A5886" w:rsidRDefault="00862F6C" w:rsidP="00DD4CFD">
                          <w:pPr>
                            <w:rPr>
                              <w:rFonts w:asciiTheme="majorHAnsi" w:hAnsiTheme="majorHAnsi" w:cstheme="majorHAnsi"/>
                              <w:sz w:val="18"/>
                              <w:szCs w:val="18"/>
                            </w:rPr>
                          </w:pPr>
                        </w:p>
                      </w:txbxContent>
                    </v:textbox>
                  </v:shape>
                </v:group>
                <v:shape id="AutoShape 10486" o:spid="_x0000_s2941" type="#_x0000_t32" style="position:absolute;left:4316;top:7001;width:0;height:3742;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jjEcYAAADeAAAADwAAAGRycy9kb3ducmV2LnhtbESPT2sCMRTE74V+h/AKXkrNamHRrVGK&#10;IIo9de2lt8fm7R+avKxJ1N1vbwqFHoeZ+Q2z2gzWiCv50DlWMJtmIIgrpztuFHyddi8LECEiazSO&#10;ScFIATbrx4cVFtrd+JOuZWxEgnAoUEEbY19IGaqWLIap64mTVztvMSbpG6k93hLcGjnPslxa7Dgt&#10;tNjTtqXqp7xYBUeseXTf/gNrs8/H5TOavTwrNXka3t9ARBrif/ivfdAK5svXfAa/d9IVkO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Y4xHGAAAA3gAAAA8AAAAAAAAA&#10;AAAAAAAAoQIAAGRycy9kb3ducmV2LnhtbFBLBQYAAAAABAAEAPkAAACUAwAAAAA=&#10;" strokeweight=".5pt">
                  <v:stroke startarrow="block"/>
                </v:shape>
                <v:shape id="Text Box 10487" o:spid="_x0000_s2942" type="#_x0000_t202" style="position:absolute;left:8022;top:11791;width:2453;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XCRscA&#10;AADeAAAADwAAAGRycy9kb3ducmV2LnhtbESPQWvCQBSE74X+h+UVvJS6MZZUU1cpBUVvakt7fWSf&#10;SWj2bdxdY/z3rlDwOMzMN8xs0ZtGdOR8bVnBaJiAIC6srrlU8P21fJmA8AFZY2OZFFzIw2L++DDD&#10;XNsz76jbh1JECPscFVQhtLmUvqjIoB/aljh6B+sMhihdKbXDc4SbRqZJkkmDNceFClv6rKj425+M&#10;gsnruvv1m/H2p8gOzTQ8v3Wro1Nq8NR/vIMI1Id7+L+91grS6ThL4XYnX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1wkbHAAAA3gAAAA8AAAAAAAAAAAAAAAAAmAIAAGRy&#10;cy9kb3ducmV2LnhtbFBLBQYAAAAABAAEAPUAAACMAwAAAAA=&#10;">
                  <v:textbox>
                    <w:txbxContent>
                      <w:p w:rsidR="00862F6C" w:rsidRDefault="00862F6C" w:rsidP="00DD4CFD">
                        <w:pPr>
                          <w:rPr>
                            <w:rFonts w:asciiTheme="majorHAnsi" w:hAnsiTheme="majorHAnsi" w:cstheme="majorHAnsi"/>
                            <w:sz w:val="18"/>
                            <w:szCs w:val="18"/>
                          </w:rPr>
                        </w:pPr>
                        <w:r>
                          <w:rPr>
                            <w:rFonts w:asciiTheme="majorHAnsi" w:hAnsiTheme="majorHAnsi" w:cstheme="majorHAnsi"/>
                            <w:sz w:val="18"/>
                            <w:szCs w:val="18"/>
                          </w:rPr>
                          <w:t>Close FV602</w:t>
                        </w:r>
                      </w:p>
                      <w:p w:rsidR="00862F6C" w:rsidRDefault="00862F6C" w:rsidP="00516EC3">
                        <w:pPr>
                          <w:rPr>
                            <w:rFonts w:asciiTheme="majorHAnsi" w:hAnsiTheme="majorHAnsi" w:cstheme="majorHAnsi"/>
                            <w:sz w:val="18"/>
                            <w:szCs w:val="18"/>
                          </w:rPr>
                        </w:pPr>
                        <w:r>
                          <w:rPr>
                            <w:rFonts w:asciiTheme="majorHAnsi" w:hAnsiTheme="majorHAnsi" w:cstheme="majorHAnsi"/>
                            <w:sz w:val="18"/>
                            <w:szCs w:val="18"/>
                          </w:rPr>
                          <w:t>CV580 regulated</w:t>
                        </w:r>
                      </w:p>
                      <w:p w:rsidR="00862F6C" w:rsidRPr="008A5886" w:rsidRDefault="00862F6C" w:rsidP="00516EC3">
                        <w:pPr>
                          <w:rPr>
                            <w:rFonts w:asciiTheme="majorHAnsi" w:hAnsiTheme="majorHAnsi" w:cstheme="majorHAnsi"/>
                            <w:sz w:val="18"/>
                            <w:szCs w:val="18"/>
                          </w:rPr>
                        </w:pPr>
                        <w:r>
                          <w:rPr>
                            <w:rFonts w:asciiTheme="majorHAnsi" w:hAnsiTheme="majorHAnsi" w:cstheme="majorHAnsi"/>
                            <w:sz w:val="18"/>
                            <w:szCs w:val="18"/>
                          </w:rPr>
                          <w:t>PT600=PT600setpoint</w:t>
                        </w:r>
                      </w:p>
                      <w:p w:rsidR="00862F6C" w:rsidRDefault="00862F6C" w:rsidP="00DD4CFD">
                        <w:pPr>
                          <w:rPr>
                            <w:rFonts w:asciiTheme="majorHAnsi" w:hAnsiTheme="majorHAnsi" w:cstheme="majorHAnsi"/>
                            <w:sz w:val="18"/>
                            <w:szCs w:val="18"/>
                          </w:rPr>
                        </w:pPr>
                      </w:p>
                      <w:p w:rsidR="00862F6C" w:rsidRPr="008A5886" w:rsidRDefault="00862F6C" w:rsidP="00DD4CFD">
                        <w:pPr>
                          <w:rPr>
                            <w:rFonts w:asciiTheme="majorHAnsi" w:hAnsiTheme="majorHAnsi" w:cstheme="majorHAnsi"/>
                            <w:sz w:val="18"/>
                            <w:szCs w:val="18"/>
                          </w:rPr>
                        </w:pPr>
                      </w:p>
                    </w:txbxContent>
                  </v:textbox>
                </v:shape>
                <v:shape id="AutoShape 10492" o:spid="_x0000_s2943" type="#_x0000_t32" style="position:absolute;left:5808;top:13410;width:10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3PHMcAAADeAAAADwAAAGRycy9kb3ducmV2LnhtbESPQWsCMRSE74X+h/AKvRTNqih1a5Rt&#10;QVDBg1bvr5vnJrh52W6irv++KRR6HGbmG2a26FwtrtQG61nBoJ+BIC69tlwpOHwue68gQkTWWHsm&#10;BXcKsJg/Psww1/7GO7ruYyUShEOOCkyMTS5lKA05DH3fECfv5FuHMcm2krrFW4K7Wg6zbCIdWk4L&#10;Bhv6MFSe9xenYLsevBdfxq43u2+7HS+L+lK9HJV6fuqKNxCRuvgf/muvtILhdDQZwe+ddAXk/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zc8cxwAAAN4AAAAPAAAAAAAA&#10;AAAAAAAAAKECAABkcnMvZG93bnJldi54bWxQSwUGAAAAAAQABAD5AAAAlQMAAAAA&#10;"/>
                <v:shape id="AutoShape 10493" o:spid="_x0000_s2944" type="#_x0000_t32" style="position:absolute;left:4295;top:9810;width:0;height:3685;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ux68cAAADeAAAADwAAAGRycy9kb3ducmV2LnhtbESPQWvCQBSE7wX/w/IEb3VTK2JTVxFF&#10;ycEejKXnR/a5Cc2+jdmtif31XaHgcZiZb5jFqre1uFLrK8cKXsYJCOLC6YqNgs/T7nkOwgdkjbVj&#10;UnAjD6vl4GmBqXYdH+maByMihH2KCsoQmlRKX5Rk0Y9dQxy9s2sthihbI3WLXYTbWk6SZCYtVhwX&#10;SmxoU1Lxnf9YBYbs7rKfn03+22WH7elr+uH3mVKjYb9+BxGoD4/wfzvTCiZvr7Mp3O/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i7HrxwAAAN4AAAAPAAAAAAAA&#10;AAAAAAAAAKECAABkcnMvZG93bnJldi54bWxQSwUGAAAAAAQABAD5AAAAlQMAAAAA&#10;"/>
                <v:shape id="Text Box 10494" o:spid="_x0000_s2945" type="#_x0000_t202" style="position:absolute;left:2910;top:12278;width:2662;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xaMsgA&#10;AADeAAAADwAAAGRycy9kb3ducmV2LnhtbESPT2vCQBTE7wW/w/IEL0U31Ro1uooUWuyt/kGvj+wz&#10;CWbfprvbmH77bqHQ4zAzv2FWm87UoiXnK8sKnkYJCOLc6ooLBafj63AOwgdkjbVlUvBNHjbr3sMK&#10;M23vvKf2EAoRIewzVFCG0GRS+rwkg35kG+LoXa0zGKJ0hdQO7xFuajlOklQarDgulNjQS0n57fBl&#10;FMyfd+3Fv08+znl6rRfhcda+fTqlBv1uuwQRqAv/4b/2TisYLybpFH7vxCsg1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nFoyyAAAAN4AAAAPAAAAAAAAAAAAAAAAAJgCAABk&#10;cnMvZG93bnJldi54bWxQSwUGAAAAAAQABAD1AAAAjQMAAAAA&#10;">
                  <v:textbox>
                    <w:txbxContent>
                      <w:p w:rsidR="00862F6C" w:rsidRDefault="00862F6C" w:rsidP="00DD4CFD">
                        <w:pPr>
                          <w:rPr>
                            <w:rFonts w:asciiTheme="majorHAnsi" w:hAnsiTheme="majorHAnsi" w:cstheme="majorHAnsi"/>
                            <w:sz w:val="18"/>
                            <w:szCs w:val="18"/>
                          </w:rPr>
                        </w:pPr>
                        <w:r>
                          <w:rPr>
                            <w:rFonts w:asciiTheme="majorHAnsi" w:hAnsiTheme="majorHAnsi" w:cstheme="majorHAnsi"/>
                            <w:sz w:val="18"/>
                            <w:szCs w:val="18"/>
                          </w:rPr>
                          <w:t>Close CV600</w:t>
                        </w:r>
                      </w:p>
                      <w:p w:rsidR="00862F6C" w:rsidRDefault="00862F6C" w:rsidP="00DD4CFD">
                        <w:pPr>
                          <w:rPr>
                            <w:rFonts w:asciiTheme="majorHAnsi" w:hAnsiTheme="majorHAnsi" w:cstheme="majorHAnsi"/>
                            <w:sz w:val="18"/>
                            <w:szCs w:val="18"/>
                          </w:rPr>
                        </w:pPr>
                        <w:r>
                          <w:rPr>
                            <w:rFonts w:asciiTheme="majorHAnsi" w:hAnsiTheme="majorHAnsi" w:cstheme="majorHAnsi"/>
                            <w:sz w:val="18"/>
                            <w:szCs w:val="18"/>
                          </w:rPr>
                          <w:t>Open FV601</w:t>
                        </w:r>
                      </w:p>
                      <w:p w:rsidR="00862F6C" w:rsidRDefault="00862F6C" w:rsidP="00DD4CFD">
                        <w:pPr>
                          <w:rPr>
                            <w:rFonts w:asciiTheme="majorHAnsi" w:hAnsiTheme="majorHAnsi" w:cstheme="majorHAnsi"/>
                            <w:sz w:val="18"/>
                            <w:szCs w:val="18"/>
                          </w:rPr>
                        </w:pPr>
                        <w:r>
                          <w:rPr>
                            <w:rFonts w:asciiTheme="majorHAnsi" w:hAnsiTheme="majorHAnsi" w:cstheme="majorHAnsi"/>
                            <w:sz w:val="18"/>
                            <w:szCs w:val="18"/>
                          </w:rPr>
                          <w:t>CV580 regulated</w:t>
                        </w:r>
                      </w:p>
                      <w:p w:rsidR="00862F6C" w:rsidRDefault="00862F6C" w:rsidP="00DD4CFD">
                        <w:pPr>
                          <w:rPr>
                            <w:rFonts w:asciiTheme="majorHAnsi" w:hAnsiTheme="majorHAnsi" w:cstheme="majorHAnsi"/>
                            <w:sz w:val="18"/>
                            <w:szCs w:val="18"/>
                          </w:rPr>
                        </w:pPr>
                        <w:r>
                          <w:rPr>
                            <w:rFonts w:asciiTheme="majorHAnsi" w:hAnsiTheme="majorHAnsi" w:cstheme="majorHAnsi"/>
                            <w:sz w:val="18"/>
                            <w:szCs w:val="18"/>
                          </w:rPr>
                          <w:t>PT600=PT600setpoint</w:t>
                        </w:r>
                      </w:p>
                      <w:p w:rsidR="00862F6C" w:rsidRPr="008A5886" w:rsidRDefault="00862F6C" w:rsidP="00DD4CFD">
                        <w:pPr>
                          <w:rPr>
                            <w:rFonts w:asciiTheme="majorHAnsi" w:hAnsiTheme="majorHAnsi" w:cstheme="majorHAnsi"/>
                            <w:sz w:val="18"/>
                            <w:szCs w:val="18"/>
                          </w:rPr>
                        </w:pPr>
                      </w:p>
                    </w:txbxContent>
                  </v:textbox>
                </v:shape>
                <v:shape id="AutoShape 10498" o:spid="_x0000_s2946" type="#_x0000_t32" style="position:absolute;left:5813;top:11924;width:0;height:30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pshMgAAADeAAAADwAAAGRycy9kb3ducmV2LnhtbESPQWsCMRSE74X+h/CEXkrNqri0W6Ns&#10;C0IVPKjt/XXzugluXrabqOu/bwqCx2FmvmFmi9414kRdsJ4VjIYZCOLKa8u1gs/98ukZRIjIGhvP&#10;pOBCARbz+7sZFtqfeUunXaxFgnAoUIGJsS2kDJUhh2HoW+Lk/fjOYUyyq6Xu8JzgrpHjLMulQ8tp&#10;wWBL74aqw+7oFGxWo7fy29jVevtrN9Nl2Rzrxy+lHgZ9+QoiUh9v4Wv7QysYv0zyHP7vpCsg5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7pshMgAAADeAAAADwAAAAAA&#10;AAAAAAAAAAChAgAAZHJzL2Rvd25yZXYueG1sUEsFBgAAAAAEAAQA+QAAAJYDAAAAAA==&#10;"/>
                <v:shape id="Text Box 10499" o:spid="_x0000_s2947" type="#_x0000_t202" style="position:absolute;left:1244;top:15202;width:981;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XvsYA&#10;AADeAAAADwAAAGRycy9kb3ducmV2LnhtbESPT2sCMRTE7wW/Q3iCt5r4p7auRhFF8NSitoK3x+a5&#10;u7h5WTbRXb+9KRR6HGbmN8x82dpS3Kn2hWMNg74CQZw6U3Cm4fu4ff0A4QOywdIxaXiQh+Wi8zLH&#10;xLiG93Q/hExECPsENeQhVImUPs3Jou+7ijh6F1dbDFHWmTQ1NhFuSzlUaiItFhwXcqxonVN6Pdys&#10;hp/Py/k0Vl/Zxr5VjWuVZDuVWve67WoGIlAb/sN/7Z3RMJyOJu/weydeAbl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zXvsYAAADeAAAADwAAAAAAAAAAAAAAAACYAgAAZHJz&#10;L2Rvd25yZXYueG1sUEsFBgAAAAAEAAQA9QAAAIsDAAAAAA==&#10;" filled="f" stroked="f">
                  <v:textbox>
                    <w:txbxContent>
                      <w:p w:rsidR="00862F6C" w:rsidRPr="00EF0DEB" w:rsidRDefault="00862F6C" w:rsidP="00DD4CFD">
                        <w:pPr>
                          <w:rPr>
                            <w:rFonts w:asciiTheme="majorHAnsi" w:hAnsiTheme="majorHAnsi" w:cstheme="majorHAnsi"/>
                            <w:sz w:val="18"/>
                            <w:szCs w:val="18"/>
                            <w:lang w:val="fr-FR"/>
                          </w:rPr>
                        </w:pPr>
                        <w:r>
                          <w:rPr>
                            <w:rFonts w:asciiTheme="majorHAnsi" w:hAnsiTheme="majorHAnsi" w:cstheme="majorHAnsi"/>
                            <w:sz w:val="18"/>
                            <w:szCs w:val="18"/>
                            <w:lang w:val="fr-FR"/>
                          </w:rPr>
                          <w:t>Liquefier</w:t>
                        </w:r>
                      </w:p>
                    </w:txbxContent>
                  </v:textbox>
                </v:shape>
                <v:shape id="AutoShape 10500" o:spid="_x0000_s2948" type="#_x0000_t32" style="position:absolute;left:6226;top:13313;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ldbcUAAADeAAAADwAAAGRycy9kb3ducmV2LnhtbERPz2vCMBS+D/Y/hDfYZWiqQ5nVKN1A&#10;mIKHOr0/m7cmrHnpmqjdf78cBI8f3+/FqneNuFAXrGcFo2EGgrjy2nKt4PC1HryBCBFZY+OZFPxR&#10;gNXy8WGBufZXLumyj7VIIRxyVGBibHMpQ2XIYRj6ljhx375zGBPsaqk7vKZw18hxlk2lQ8upwWBL&#10;H4aqn/3ZKdhtRu/FydjNtvy1u8m6aM71y1Gp56e+mIOI1Me7+Ob+1ArGs9dp2pvupCs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ldbcUAAADeAAAADwAAAAAAAAAA&#10;AAAAAAChAgAAZHJzL2Rvd25yZXYueG1sUEsFBgAAAAAEAAQA+QAAAJMDAAAAAA==&#10;"/>
                <v:shape id="AutoShape 10501" o:spid="_x0000_s2949" type="#_x0000_t32" style="position:absolute;left:1591;top:15142;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xAJcUAAADeAAAADwAAAGRycy9kb3ducmV2LnhtbESP0YrCMBRE3wX/IVzBN03VtWg1iiwI&#10;svsgaj/g0lzbanNTmmxb/94sLOzjMDNnmO2+N5VoqXGlZQWzaQSCOLO65FxBejtOViCcR9ZYWSYF&#10;L3Kw3w0HW0y07fhC7dXnIkDYJaig8L5OpHRZQQbd1NbEwbvbxqAPssmlbrALcFPJeRTF0mDJYaHA&#10;mj4Lyp7XH6Pge/Xh88flbhdpe17KOvo6pl2s1HjUHzYgPPX+P/zXPmkF8/UiXsPvnXAF5O4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pxAJcUAAADeAAAADwAAAAAAAAAA&#10;AAAAAAChAgAAZHJzL2Rvd25yZXYueG1sUEsFBgAAAAAEAAQA+QAAAJMDAAAAAA==&#10;"/>
                <v:shape id="AutoShape 10502" o:spid="_x0000_s2950" type="#_x0000_t32" style="position:absolute;left:2962;top:15157;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9/ZcQAAADeAAAADwAAAGRycy9kb3ducmV2LnhtbESPy4rCMBSG9wO+QziCuzH1Ml6qUWRA&#10;EGchah/g0BzbanNSmkxb394sBJc//41vve1MKRqqXWFZwWgYgSBOrS44U5Bc998LEM4jaywtk4In&#10;Odhuel9rjLVt+UzNxWcijLCLUUHufRVL6dKcDLqhrYiDd7O1QR9knUldYxvGTSnHUTSTBgsODzlW&#10;9JtT+rj8GwV/i6nP7uebnSTN6UdW0XGftDOlBv1utwLhqfOf8Lt90ArGy8k8AAScgAJy8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f39lxAAAAN4AAAAPAAAAAAAAAAAA&#10;AAAAAKECAABkcnMvZG93bnJldi54bWxQSwUGAAAAAAQABAD5AAAAkgMAAAAA&#10;"/>
                <v:group id="Group 10503" o:spid="_x0000_s2951" style="position:absolute;left:645;top:14855;width:595;height:580" coordorigin="2109,3597" coordsize="595,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JFBWJrIAAAA&#10;3gAAAA8AAAAAAAAAAAAAAAAAqgIAAGRycy9kb3ducmV2LnhtbFBLBQYAAAAABAAEAPoAAACfAwAA&#10;AAA=&#10;">
                  <v:oval id="Oval 10504" o:spid="_x0000_s2952" style="position:absolute;left:2109;top:3630;width:595;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e26ccA&#10;AADeAAAADwAAAGRycy9kb3ducmV2LnhtbESPT2vCQBTE74V+h+UVvOnGWNsaXUWEgrdi+od6e2Sf&#10;STT7Nu5uY/rtu4LQ4zAzv2EWq940oiPna8sKxqMEBHFhdc2lgo/31+ELCB+QNTaWScEveVgt7+8W&#10;mGl74R11eShFhLDPUEEVQptJ6YuKDPqRbYmjd7DOYIjSlVI7vES4aWSaJE/SYM1xocKWNhUVp/zH&#10;KPhyM7/dr3nqvw+bz/x87B6xfFNq8NCv5yAC9eE/fGtvtYJ0NnlO4XonX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9ntunHAAAA3gAAAA8AAAAAAAAAAAAAAAAAmAIAAGRy&#10;cy9kb3ducmV2LnhtbFBLBQYAAAAABAAEAPUAAACMAwAAAAA=&#10;" strokecolor="black [3213]" strokeweight="1pt">
                    <v:shadow opacity="22938f" offset="0"/>
                    <v:textbox inset=",7.2pt,,7.2pt"/>
                  </v:oval>
                  <v:shape id="Text Box 10505" o:spid="_x0000_s2953" type="#_x0000_t202" style="position:absolute;left:2189;top:3597;width:470;height: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YrlMYA&#10;AADeAAAADwAAAGRycy9kb3ducmV2LnhtbESPT2sCMRTE74LfITyhF9GsSv2zNUopVLx2bQVvj81r&#10;dnHzsmxSTf30plDwOMzMb5j1NtpGXKjztWMFk3EGgrh0umaj4PPwPlqC8AFZY+OYFPySh+2m31tj&#10;rt2VP+hSBCMShH2OCqoQ2lxKX1Zk0Y9dS5y8b9dZDEl2RuoOrwluGznNsrm0WHNaqLClt4rKc/Fj&#10;FUTzfPsyYRdNMyxd5uftsS5OSj0N4usLiEAxPML/7b1WMF3NFjP4u5OugN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YrlMYAAADeAAAADwAAAAAAAAAAAAAAAACYAgAAZHJz&#10;L2Rvd25yZXYueG1sUEsFBgAAAAAEAAQA9QAAAIsDAAAAAA==&#10;" filled="f" stroked="f" strokecolor="#4a7ebb" strokeweight="3.5pt">
                    <v:textbox inset=",7.2pt,,7.2pt">
                      <w:txbxContent>
                        <w:p w:rsidR="00862F6C" w:rsidRPr="0071496C" w:rsidRDefault="00862F6C" w:rsidP="00DD4CFD">
                          <w:pPr>
                            <w:rPr>
                              <w:rFonts w:asciiTheme="majorHAnsi" w:hAnsiTheme="majorHAnsi" w:cstheme="majorHAnsi"/>
                              <w:lang w:val="fr-FR"/>
                            </w:rPr>
                          </w:pPr>
                          <w:r>
                            <w:rPr>
                              <w:rFonts w:asciiTheme="majorHAnsi" w:hAnsiTheme="majorHAnsi" w:cstheme="majorHAnsi"/>
                              <w:lang w:val="fr-FR"/>
                            </w:rPr>
                            <w:t>A</w:t>
                          </w:r>
                        </w:p>
                      </w:txbxContent>
                    </v:textbox>
                  </v:shape>
                </v:group>
                <v:shape id="AutoShape 8752" o:spid="_x0000_s2954" type="#_x0000_t32" style="position:absolute;left:1278;top:3163;width:0;height:5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41CMgAAADeAAAADwAAAGRycy9kb3ducmV2LnhtbESPQU/CQBSE7yb+h80z4QZbihEsLERJ&#10;DALxYBHOL91n29h9W3ZXKP5614TE42RmvsnMFp1pxImcry0rGA4SEMSF1TWXCj52L/0JCB+QNTaW&#10;ScGFPCzmtzczzLQ98zud8lCKCGGfoYIqhDaT0hcVGfQD2xJH79M6gyFKV0rt8BzhppFpkjxIgzXH&#10;hQpbWlZUfOXfRsFm29bpcfXm1k2gQ65/9s+r4V6p3l33NAURqAv/4Wv7VStIH0fje/i7E6+AnP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941CMgAAADeAAAADwAAAAAA&#10;AAAAAAAAAAChAgAAZHJzL2Rvd25yZXYueG1sUEsFBgAAAAAEAAQA+QAAAJYDAAAAAA==&#10;" strokeweight=".5pt">
                  <v:stroke endarrow="block"/>
                </v:shape>
                <v:shape id="Text Box 10506" o:spid="_x0000_s2955" type="#_x0000_t202" style="position:absolute;left:3175;top:15054;width:769;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t6j8YA&#10;AADeAAAADwAAAGRycy9kb3ducmV2LnhtbESPT2sCMRTE7wW/Q3iCt5r4t3U1iiiCp5ZqK3h7bJ67&#10;i5uXZRPd9dubQqHHYWZ+wyxWrS3FnWpfONYw6CsQxKkzBWcavo+713cQPiAbLB2Thgd5WC07LwtM&#10;jGv4i+6HkIkIYZ+ghjyEKpHSpzlZ9H1XEUfv4mqLIco6k6bGJsJtKYdKTaXFguNCjhVtckqvh5vV&#10;8PNxOZ/G6jPb2knVuFZJtjOpda/brucgArXhP/zX3hsNw9nobQK/d+IV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t6j8YAAADeAAAADwAAAAAAAAAAAAAAAACYAgAAZHJz&#10;L2Rvd25yZXYueG1sUEsFBgAAAAAEAAQA9QAAAIsDAAAAAA==&#10;" filled="f" stroked="f">
                  <v:textbox>
                    <w:txbxContent>
                      <w:p w:rsidR="00862F6C" w:rsidRPr="00EF0DEB" w:rsidRDefault="00862F6C" w:rsidP="007958EC">
                        <w:pPr>
                          <w:rPr>
                            <w:rFonts w:asciiTheme="majorHAnsi" w:hAnsiTheme="majorHAnsi" w:cstheme="majorHAnsi"/>
                            <w:sz w:val="18"/>
                            <w:szCs w:val="18"/>
                            <w:lang w:val="fr-FR"/>
                          </w:rPr>
                        </w:pPr>
                        <w:r>
                          <w:rPr>
                            <w:rFonts w:asciiTheme="majorHAnsi" w:hAnsiTheme="majorHAnsi" w:cstheme="majorHAnsi"/>
                            <w:sz w:val="18"/>
                            <w:szCs w:val="18"/>
                            <w:lang w:val="fr-FR"/>
                          </w:rPr>
                          <w:t>Stop</w:t>
                        </w:r>
                      </w:p>
                    </w:txbxContent>
                  </v:textbox>
                </v:shape>
                <v:shape id="AutoShape 10507" o:spid="_x0000_s2956" type="#_x0000_t32" style="position:absolute;left:1271;top:15147;width:99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zKcYAAADeAAAADwAAAGRycy9kb3ducmV2LnhtbESPzW7CMBCE75V4B2uRuBUHioCmGESL&#10;QFz5ufS2irdJRLwOtpsEnr6uhMRxNDPfaBarzlSiIedLywpGwwQEcWZ1ybmC82n7OgfhA7LGyjIp&#10;uJGH1bL3ssBU25YP1BxDLiKEfYoKihDqVEqfFWTQD21NHL0f6wyGKF0utcM2wk0lx0kylQZLjgsF&#10;1vRVUHY5/hoFB8Tkexeu9+rT7XRzqzfbdnJSatDv1h8gAnXhGX6091rB+P1tNoX/O/EK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cynGAAAA3gAAAA8AAAAAAAAA&#10;AAAAAAAAoQIAAGRycy9kb3ducmV2LnhtbFBLBQYAAAAABAAEAPkAAACUAwAAAAA=&#10;" strokeweight=".5pt">
                  <v:stroke startarrow="block"/>
                </v:shape>
                <v:shape id="AutoShape 10529" o:spid="_x0000_s2957" type="#_x0000_t32" style="position:absolute;left:6267;top:6135;width:7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yrf8gAAADeAAAADwAAAGRycy9kb3ducmV2LnhtbESPT2vCQBTE70K/w/IKvenGFGqNrtIW&#10;xFbpofHP+ZF9JqHZt3F3q6mfvisIPQ4z8xtmOu9MI07kfG1ZwXCQgCAurK65VLDdLPrPIHxA1thY&#10;JgW/5GE+u+tNMdP2zF90ykMpIoR9hgqqENpMSl9UZNAPbEscvYN1BkOUrpTa4TnCTSPTJHmSBmuO&#10;CxW29FZR8Z3/GAWrdVunx+Wn+2gC7XN92b0uhzulHu67lwmIQF34D9/a71pBOn4cjeB6J14BOfs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wyrf8gAAADeAAAADwAAAAAA&#10;AAAAAAAAAAChAgAAZHJzL2Rvd25yZXYueG1sUEsFBgAAAAAEAAQA+QAAAJYDAAAAAA==&#10;" strokeweight=".5pt">
                  <v:stroke endarrow="block"/>
                </v:shape>
                <v:rect id="Rectangle 12464" o:spid="_x0000_s2958" style="position:absolute;left:3393;top:1491;width:2783;height: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M/aMIA&#10;AADeAAAADwAAAGRycy9kb3ducmV2LnhtbERPTYvCMBC9L/gfwgje1tQKrlajyC6KHrVevI3N2Fab&#10;SWmiVn+9OSx4fLzv2aI1lbhT40rLCgb9CARxZnXJuYJDuvoeg3AeWWNlmRQ8ycFi3vmaYaLtg3d0&#10;3/tchBB2CSoovK8TKV1WkEHXtzVx4M62MegDbHKpG3yEcFPJOIpG0mDJoaHAmn4Lyq77m1FwKuMD&#10;vnbpOjKT1dBv2/RyO/4p1eu2yykIT63/iP/dG60gngx/wt5wJ1wBOX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cz9owgAAAN4AAAAPAAAAAAAAAAAAAAAAAJgCAABkcnMvZG93&#10;bnJldi54bWxQSwUGAAAAAAQABAD1AAAAhwMAAAAA&#10;">
                  <v:textbox>
                    <w:txbxContent>
                      <w:p w:rsidR="00862F6C" w:rsidRPr="002025CF" w:rsidRDefault="00862F6C" w:rsidP="002025CF">
                        <w:pPr>
                          <w:jc w:val="center"/>
                          <w:rPr>
                            <w:rFonts w:asciiTheme="majorHAnsi" w:hAnsiTheme="majorHAnsi" w:cstheme="majorHAnsi"/>
                            <w:sz w:val="18"/>
                            <w:szCs w:val="18"/>
                          </w:rPr>
                        </w:pPr>
                        <w:r>
                          <w:rPr>
                            <w:rFonts w:asciiTheme="majorHAnsi" w:hAnsiTheme="majorHAnsi" w:cstheme="majorHAnsi"/>
                            <w:sz w:val="18"/>
                            <w:szCs w:val="18"/>
                          </w:rPr>
                          <w:t>“Have</w:t>
                        </w:r>
                        <w:r w:rsidRPr="002025CF">
                          <w:rPr>
                            <w:rFonts w:asciiTheme="majorHAnsi" w:hAnsiTheme="majorHAnsi" w:cstheme="majorHAnsi"/>
                            <w:sz w:val="18"/>
                            <w:szCs w:val="18"/>
                          </w:rPr>
                          <w:t xml:space="preserve"> you </w:t>
                        </w:r>
                        <w:r>
                          <w:rPr>
                            <w:rFonts w:asciiTheme="majorHAnsi" w:hAnsiTheme="majorHAnsi" w:cstheme="majorHAnsi"/>
                            <w:sz w:val="18"/>
                            <w:szCs w:val="18"/>
                          </w:rPr>
                          <w:t xml:space="preserve">chosen </w:t>
                        </w:r>
                        <w:r w:rsidRPr="002025CF">
                          <w:rPr>
                            <w:rFonts w:asciiTheme="majorHAnsi" w:hAnsiTheme="majorHAnsi" w:cstheme="majorHAnsi"/>
                            <w:sz w:val="18"/>
                            <w:szCs w:val="18"/>
                          </w:rPr>
                          <w:t>the recovery circuit fo</w:t>
                        </w:r>
                        <w:r>
                          <w:rPr>
                            <w:rFonts w:asciiTheme="majorHAnsi" w:hAnsiTheme="majorHAnsi" w:cstheme="majorHAnsi"/>
                            <w:sz w:val="18"/>
                            <w:szCs w:val="18"/>
                          </w:rPr>
                          <w:t>r the valve Box? “</w:t>
                        </w:r>
                      </w:p>
                    </w:txbxContent>
                  </v:textbox>
                </v:rect>
                <v:shape id="AutoShape 12466" o:spid="_x0000_s2959" type="#_x0000_t32" style="position:absolute;left:4297;top:1322;width:21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uK8gAAADeAAAADwAAAGRycy9kb3ducmV2LnhtbESPT2sCMRTE74V+h/AKvRTNqtjqapSt&#10;INSCB//0/rp5bkI3L9tN1O23bwpCj8PM/IaZLztXiwu1wXpWMOhnIIhLry1XCo6HdW8CIkRkjbVn&#10;UvBDAZaL+7s55tpfeUeXfaxEgnDIUYGJscmlDKUhh6HvG+LknXzrMCbZVlK3eE1wV8thlj1Lh5bT&#10;gsGGVobKr/3ZKdhuBq/Fp7Gb99233Y7XRX2unj6UenzoihmISF38D9/ab1rBcDp6mcLfnXQF5OI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xuK8gAAADeAAAADwAAAAAA&#10;AAAAAAAAAAChAgAAZHJzL2Rvd25yZXYueG1sUEsFBgAAAAAEAAQA+QAAAJYDAAAAAA==&#10;"/>
                <v:shape id="Text Box 12467" o:spid="_x0000_s2960" type="#_x0000_t202" style="position:absolute;left:2614;top:4092;width:3455;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mpMMMA&#10;AADeAAAADwAAAGRycy9kb3ducmV2LnhtbESPy4rCMBSG94LvEI7gTpNxVLRjlGEGwZXiFWZ3aI5t&#10;meakNNHWtzcLweXPf+NbrFpbijvVvnCs4WOoQBCnzhScaTgd14MZCB+QDZaOScODPKyW3c4CE+Ma&#10;3tP9EDIRR9gnqCEPoUqk9GlOFv3QVcTRu7raYoiyzqSpsYnjtpQjpabSYsHxIceKfnJK/w83q+G8&#10;vf5dxmqX/dpJ1bhWSbZzqXW/135/gQjUhnf41d4YDaP55ywCRJyI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mpMMMAAADeAAAADwAAAAAAAAAAAAAAAACYAgAAZHJzL2Rv&#10;d25yZXYueG1sUEsFBgAAAAAEAAQA9QAAAIgDAAAAAA==&#10;" filled="f" stroked="f">
                  <v:textbox>
                    <w:txbxContent>
                      <w:p w:rsidR="00862F6C" w:rsidRPr="008A5886" w:rsidRDefault="00862F6C" w:rsidP="004D3EED">
                        <w:pPr>
                          <w:rPr>
                            <w:rFonts w:asciiTheme="majorHAnsi" w:hAnsiTheme="majorHAnsi" w:cstheme="majorHAnsi"/>
                            <w:sz w:val="18"/>
                            <w:szCs w:val="18"/>
                          </w:rPr>
                        </w:pPr>
                        <w:r w:rsidRPr="008A5886">
                          <w:rPr>
                            <w:rFonts w:asciiTheme="majorHAnsi" w:hAnsiTheme="majorHAnsi" w:cstheme="majorHAnsi"/>
                            <w:sz w:val="18"/>
                            <w:szCs w:val="18"/>
                          </w:rPr>
                          <w:t>Regulation</w:t>
                        </w:r>
                        <w:r>
                          <w:rPr>
                            <w:rFonts w:asciiTheme="majorHAnsi" w:hAnsiTheme="majorHAnsi" w:cstheme="majorHAnsi"/>
                            <w:sz w:val="18"/>
                            <w:szCs w:val="18"/>
                          </w:rPr>
                          <w:t xml:space="preserve"> &amp; Dewar &amp; Validation</w:t>
                        </w:r>
                        <w:r w:rsidRPr="008A5886">
                          <w:rPr>
                            <w:rFonts w:asciiTheme="majorHAnsi" w:hAnsiTheme="majorHAnsi" w:cstheme="majorHAnsi"/>
                            <w:sz w:val="18"/>
                            <w:szCs w:val="18"/>
                          </w:rPr>
                          <w:t xml:space="preserve"> </w:t>
                        </w:r>
                      </w:p>
                    </w:txbxContent>
                  </v:textbox>
                </v:shape>
                <v:shape id="AutoShape 12469" o:spid="_x0000_s2961" type="#_x0000_t32" style="position:absolute;left:4302;top:2195;width:21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8SCsgAAADeAAAADwAAAGRycy9kb3ducmV2LnhtbESPT2sCMRTE74V+h/CEXopmV2mxW6Ns&#10;C0ItePDf/XXzugluXrabqOu3bwpCj8PM/IaZLXrXiDN1wXpWkI8yEMSV15ZrBfvdcjgFESKyxsYz&#10;KbhSgMX8/m6GhfYX3tB5G2uRIBwKVGBibAspQ2XIYRj5ljh5375zGJPsaqk7vCS4a+Q4y56lQ8tp&#10;wWBL74aq4/bkFKxX+Vv5Zezqc/Nj10/LsjnVjwelHgZ9+QoiUh//w7f2h1YwfplMc/i7k66AnP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F8SCsgAAADeAAAADwAAAAAA&#10;AAAAAAAAAAChAgAAZHJzL2Rvd25yZXYueG1sUEsFBgAAAAAEAAQA+QAAAJYDAAAAAA==&#10;"/>
                <v:shape id="Text Box 12471" o:spid="_x0000_s2962" type="#_x0000_t202" style="position:absolute;left:4599;top:2058;width:92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eS3MYA&#10;AADeAAAADwAAAGRycy9kb3ducmV2LnhtbESPT2sCMRTE70K/Q3iF3jTpVkW3G6UoBU8VtRW8PTZv&#10;/9DNy7JJ3e23bwqCx2FmfsNk68E24kqdrx1reJ4oEMS5MzWXGj5P7+MFCB+QDTaOScMveVivHkYZ&#10;psb1fKDrMZQiQtinqKEKoU2l9HlFFv3EtcTRK1xnMUTZldJ02Ee4bWSi1FxarDkuVNjSpqL8+/hj&#10;NXx9FJfzVO3LrZ21vRuUZLuUWj89Dm+vIAIN4R6+tXdGQ7J8WSTwfyde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eS3MYAAADeAAAADwAAAAAAAAAAAAAAAACYAgAAZHJz&#10;L2Rvd25yZXYueG1sUEsFBgAAAAAEAAQA9QAAAIsDAAAAAA==&#10;" filled="f" stroked="f">
                  <v:textbox>
                    <w:txbxContent>
                      <w:p w:rsidR="00862F6C" w:rsidRPr="008A5886" w:rsidRDefault="00862F6C" w:rsidP="004D3EED">
                        <w:pPr>
                          <w:rPr>
                            <w:rFonts w:asciiTheme="majorHAnsi" w:hAnsiTheme="majorHAnsi" w:cstheme="majorHAnsi"/>
                            <w:sz w:val="18"/>
                            <w:szCs w:val="18"/>
                          </w:rPr>
                        </w:pPr>
                        <w:r>
                          <w:rPr>
                            <w:rFonts w:asciiTheme="majorHAnsi" w:hAnsiTheme="majorHAnsi" w:cstheme="majorHAnsi"/>
                            <w:sz w:val="18"/>
                            <w:szCs w:val="18"/>
                          </w:rPr>
                          <w:t>Yes</w:t>
                        </w:r>
                        <w:r w:rsidRPr="008A5886">
                          <w:rPr>
                            <w:rFonts w:asciiTheme="majorHAnsi" w:hAnsiTheme="majorHAnsi" w:cstheme="majorHAnsi"/>
                            <w:sz w:val="18"/>
                            <w:szCs w:val="18"/>
                          </w:rPr>
                          <w:t xml:space="preserve"> </w:t>
                        </w:r>
                      </w:p>
                    </w:txbxContent>
                  </v:textbox>
                </v:shape>
                <v:rect id="Rectangle 12472" o:spid="_x0000_s2963" style="position:absolute;left:3021;top:2366;width:3277;height: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LdPscA&#10;AADeAAAADwAAAGRycy9kb3ducmV2LnhtbESPQWvCQBSE74X+h+UVvNWNCZSYuoq0ROwxxou3Z/Y1&#10;SZt9G7Ibjf313ULB4zAz3zCrzWQ6caHBtZYVLOYRCOLK6pZrBccyf05BOI+ssbNMCm7kYLN+fFhh&#10;pu2VC7ocfC0ChF2GChrv+0xKVzVk0M1tTxy8TzsY9EEOtdQDXgPcdDKOohdpsOWw0GBPbw1V34fR&#10;KDi38RF/inIXmWWe+I+p/BpP70rNnqbtKwhPk7+H/9t7rSBeJmkCf3fCF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C3T7HAAAA3gAAAA8AAAAAAAAAAAAAAAAAmAIAAGRy&#10;cy9kb3ducmV2LnhtbFBLBQYAAAAABAAEAPUAAACMAwAAAAA=&#10;">
                  <v:textbox>
                    <w:txbxContent>
                      <w:p w:rsidR="00862F6C" w:rsidRPr="002025CF" w:rsidRDefault="00862F6C" w:rsidP="004D3EED">
                        <w:pPr>
                          <w:jc w:val="center"/>
                          <w:rPr>
                            <w:rFonts w:asciiTheme="majorHAnsi" w:hAnsiTheme="majorHAnsi" w:cstheme="majorHAnsi"/>
                            <w:sz w:val="18"/>
                            <w:szCs w:val="18"/>
                          </w:rPr>
                        </w:pPr>
                        <w:r>
                          <w:rPr>
                            <w:rFonts w:asciiTheme="majorHAnsi" w:hAnsiTheme="majorHAnsi" w:cstheme="majorHAnsi"/>
                            <w:sz w:val="18"/>
                            <w:szCs w:val="18"/>
                          </w:rPr>
                          <w:t xml:space="preserve">“Do </w:t>
                        </w:r>
                        <w:r w:rsidRPr="002025CF">
                          <w:rPr>
                            <w:rFonts w:asciiTheme="majorHAnsi" w:hAnsiTheme="majorHAnsi" w:cstheme="majorHAnsi"/>
                            <w:sz w:val="18"/>
                            <w:szCs w:val="18"/>
                          </w:rPr>
                          <w:t xml:space="preserve">you </w:t>
                        </w:r>
                        <w:r>
                          <w:rPr>
                            <w:rFonts w:asciiTheme="majorHAnsi" w:hAnsiTheme="majorHAnsi" w:cstheme="majorHAnsi"/>
                            <w:sz w:val="18"/>
                            <w:szCs w:val="18"/>
                          </w:rPr>
                          <w:t>want operate with an extra Dewar or with the liquefier Dewar?</w:t>
                        </w:r>
                        <w:r w:rsidRPr="004F5F38">
                          <w:rPr>
                            <w:rFonts w:asciiTheme="majorHAnsi" w:hAnsiTheme="majorHAnsi" w:cstheme="majorHAnsi"/>
                            <w:sz w:val="18"/>
                            <w:szCs w:val="18"/>
                          </w:rPr>
                          <w:t xml:space="preserve"> </w:t>
                        </w:r>
                        <w:r>
                          <w:rPr>
                            <w:rFonts w:asciiTheme="majorHAnsi" w:hAnsiTheme="majorHAnsi" w:cstheme="majorHAnsi"/>
                            <w:sz w:val="18"/>
                            <w:szCs w:val="18"/>
                          </w:rPr>
                          <w:t>“</w:t>
                        </w:r>
                      </w:p>
                    </w:txbxContent>
                  </v:textbox>
                </v:rect>
                <v:shape id="Text Box 13789" o:spid="_x0000_s2964" type="#_x0000_t202" style="position:absolute;left:3872;top:11348;width:2793;height: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ctFMkA&#10;AADeAAAADwAAAGRycy9kb3ducmV2LnhtbESPS2/CMBCE75X4D9YicUHg8GhFUgzioarQS4H20tsq&#10;XpKIeB3ZBtJ/X1eq1ONoZr7RzJetqcWNnK8sKxgNExDEudUVFwo+P14GMxA+IGusLZOCb/KwXHQe&#10;5phpe+cj3U6hEBHCPkMFZQhNJqXPSzLoh7Yhjt7ZOoMhSldI7fAe4aaW4yR5kgYrjgslNrQpKb+c&#10;rkbBe7KRaf9tvf2q98eR26WPr+6wV6rXbVfPIAK14T/8195pBeN0MpvC7514BeTi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HctFMkAAADeAAAADwAAAAAAAAAAAAAAAACYAgAA&#10;ZHJzL2Rvd25yZXYueG1sUEsFBgAAAAAEAAQA9QAAAI4DAAAAAA==&#10;" filled="f" fillcolor="white [3212]" stroked="f">
                  <v:textbox>
                    <w:txbxContent>
                      <w:p w:rsidR="00862F6C" w:rsidRPr="008A5886" w:rsidRDefault="00862F6C" w:rsidP="00842A8D">
                        <w:pPr>
                          <w:rPr>
                            <w:rFonts w:asciiTheme="majorHAnsi" w:hAnsiTheme="majorHAnsi" w:cstheme="majorHAnsi"/>
                            <w:sz w:val="18"/>
                            <w:szCs w:val="18"/>
                            <w:lang w:val="fr-FR"/>
                          </w:rPr>
                        </w:pPr>
                        <w:r w:rsidRPr="008A5886">
                          <w:rPr>
                            <w:rFonts w:asciiTheme="majorHAnsi" w:hAnsiTheme="majorHAnsi" w:cstheme="majorHAnsi"/>
                            <w:sz w:val="18"/>
                            <w:szCs w:val="18"/>
                            <w:lang w:val="fr-FR"/>
                          </w:rPr>
                          <w:t>Intermittent</w:t>
                        </w:r>
                        <w:r>
                          <w:rPr>
                            <w:rFonts w:asciiTheme="majorHAnsi" w:hAnsiTheme="majorHAnsi" w:cstheme="majorHAnsi"/>
                            <w:sz w:val="18"/>
                            <w:szCs w:val="18"/>
                            <w:lang w:val="fr-FR"/>
                          </w:rPr>
                          <w:t xml:space="preserve"> </w:t>
                        </w:r>
                        <w:r w:rsidRPr="008A5886">
                          <w:rPr>
                            <w:rFonts w:asciiTheme="majorHAnsi" w:hAnsiTheme="majorHAnsi" w:cstheme="majorHAnsi"/>
                            <w:sz w:val="18"/>
                            <w:szCs w:val="18"/>
                          </w:rPr>
                          <w:t>&amp; LT600 &lt; LT600mini</w:t>
                        </w:r>
                      </w:p>
                    </w:txbxContent>
                  </v:textbox>
                </v:shape>
                <v:shape id="Text Box 13790" o:spid="_x0000_s2965" type="#_x0000_t202" style="position:absolute;left:2918;top:13884;width:2700;height:1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C8yMcA&#10;AADeAAAADwAAAGRycy9kb3ducmV2LnhtbESPQWvCQBSE70L/w/IKvUjdVKvG1FWK0GJv1YpeH9ln&#10;Epp9m+6uMf57tyB4HGbmG2a+7EwtWnK+sqzgZZCAIM6trrhQsPv5eE5B+ICssbZMCi7kYbl46M0x&#10;0/bMG2q3oRARwj5DBWUITSalz0sy6Ae2IY7e0TqDIUpXSO3wHOGmlsMkmUiDFceFEhtalZT/bk9G&#10;Qfq6bg/+a/S9zyfHehb60/bzzyn19Ni9v4EI1IV7+NZeawXD2Sgdw/+deAX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QvMjHAAAA3gAAAA8AAAAAAAAAAAAAAAAAmAIAAGRy&#10;cy9kb3ducmV2LnhtbFBLBQYAAAAABAAEAPUAAACMAwAAAAA=&#10;">
                  <v:textbox>
                    <w:txbxContent>
                      <w:p w:rsidR="00862F6C" w:rsidRPr="008A5886" w:rsidRDefault="00862F6C" w:rsidP="00EC2D13">
                        <w:pPr>
                          <w:rPr>
                            <w:rFonts w:asciiTheme="majorHAnsi" w:hAnsiTheme="majorHAnsi" w:cstheme="majorHAnsi"/>
                            <w:sz w:val="18"/>
                            <w:szCs w:val="18"/>
                          </w:rPr>
                        </w:pPr>
                        <w:r>
                          <w:rPr>
                            <w:rFonts w:asciiTheme="majorHAnsi" w:hAnsiTheme="majorHAnsi" w:cstheme="majorHAnsi"/>
                            <w:sz w:val="18"/>
                            <w:szCs w:val="18"/>
                          </w:rPr>
                          <w:t>FV601 opened</w:t>
                        </w:r>
                      </w:p>
                      <w:p w:rsidR="00862F6C" w:rsidRDefault="00862F6C" w:rsidP="00EC2D13">
                        <w:pPr>
                          <w:rPr>
                            <w:rFonts w:asciiTheme="majorHAnsi" w:hAnsiTheme="majorHAnsi" w:cstheme="majorHAnsi"/>
                            <w:sz w:val="18"/>
                            <w:szCs w:val="18"/>
                          </w:rPr>
                        </w:pPr>
                        <w:r>
                          <w:rPr>
                            <w:rFonts w:asciiTheme="majorHAnsi" w:hAnsiTheme="majorHAnsi" w:cstheme="majorHAnsi"/>
                            <w:sz w:val="18"/>
                            <w:szCs w:val="18"/>
                          </w:rPr>
                          <w:t>CV580 regulated</w:t>
                        </w:r>
                      </w:p>
                      <w:p w:rsidR="00862F6C" w:rsidRDefault="00862F6C" w:rsidP="00EC2D13">
                        <w:pPr>
                          <w:rPr>
                            <w:rFonts w:asciiTheme="majorHAnsi" w:hAnsiTheme="majorHAnsi" w:cstheme="majorHAnsi"/>
                            <w:sz w:val="18"/>
                            <w:szCs w:val="18"/>
                          </w:rPr>
                        </w:pPr>
                        <w:r>
                          <w:rPr>
                            <w:rFonts w:asciiTheme="majorHAnsi" w:hAnsiTheme="majorHAnsi" w:cstheme="majorHAnsi"/>
                            <w:sz w:val="18"/>
                            <w:szCs w:val="18"/>
                          </w:rPr>
                          <w:t>PT600=PT600setpoint</w:t>
                        </w:r>
                      </w:p>
                    </w:txbxContent>
                  </v:textbox>
                </v:shape>
                <v:rect id="Rectangle 13791" o:spid="_x0000_s2966" style="position:absolute;left:1534;top:13884;width:1384;height:1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V+psYA&#10;AADeAAAADwAAAGRycy9kb3ducmV2LnhtbESPQWvCQBSE70L/w/IK3nTTCKIxmyAtKfao8dLbM/tM&#10;otm3Ibtq2l/fLRR6HGbmGybNR9OJOw2utazgZR6BIK6sbrlWcCyL2QqE88gaO8uk4Isc5NnTJMVE&#10;2wfv6X7wtQgQdgkqaLzvEyld1ZBBN7c9cfDOdjDogxxqqQd8BLjpZBxFS2mw5bDQYE+vDVXXw80o&#10;OLXxEb/35Xtk1sXCf4zl5fb5ptT0edxuQHga/X/4r73TCuL1YrWE3zvhCsj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V+psYAAADeAAAADwAAAAAAAAAAAAAAAACYAgAAZHJz&#10;L2Rvd25yZXYueG1sUEsFBgAAAAAEAAQA9QAAAIsDAAAAAA==&#10;">
                  <v:textbox>
                    <w:txbxContent>
                      <w:p w:rsidR="00862F6C" w:rsidRPr="008A5886" w:rsidRDefault="00862F6C" w:rsidP="00EC2D13">
                        <w:pPr>
                          <w:spacing w:before="240" w:line="24" w:lineRule="auto"/>
                          <w:rPr>
                            <w:rFonts w:asciiTheme="majorHAnsi" w:hAnsiTheme="majorHAnsi" w:cstheme="majorHAnsi"/>
                            <w:sz w:val="18"/>
                            <w:szCs w:val="18"/>
                          </w:rPr>
                        </w:pPr>
                        <w:r w:rsidRPr="008A5886">
                          <w:rPr>
                            <w:rFonts w:asciiTheme="majorHAnsi" w:hAnsiTheme="majorHAnsi" w:cstheme="majorHAnsi"/>
                            <w:sz w:val="18"/>
                            <w:szCs w:val="18"/>
                          </w:rPr>
                          <w:t xml:space="preserve">    Tank 4K</w:t>
                        </w:r>
                      </w:p>
                      <w:p w:rsidR="00862F6C" w:rsidRPr="008A5886" w:rsidRDefault="00862F6C" w:rsidP="00EC2D13">
                        <w:pPr>
                          <w:spacing w:before="240" w:line="24" w:lineRule="auto"/>
                          <w:jc w:val="center"/>
                          <w:rPr>
                            <w:rFonts w:asciiTheme="majorHAnsi" w:hAnsiTheme="majorHAnsi" w:cstheme="majorHAnsi"/>
                            <w:sz w:val="18"/>
                            <w:szCs w:val="18"/>
                          </w:rPr>
                        </w:pPr>
                        <w:r w:rsidRPr="008A5886">
                          <w:rPr>
                            <w:rFonts w:asciiTheme="majorHAnsi" w:hAnsiTheme="majorHAnsi" w:cstheme="majorHAnsi"/>
                            <w:sz w:val="18"/>
                            <w:szCs w:val="18"/>
                          </w:rPr>
                          <w:t>outgassing</w:t>
                        </w:r>
                      </w:p>
                    </w:txbxContent>
                  </v:textbox>
                </v:rect>
                <v:shape id="AutoShape 13792" o:spid="_x0000_s2967" type="#_x0000_t32" style="position:absolute;left:6436;top:11391;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OXNscAAADeAAAADwAAAGRycy9kb3ducmV2LnhtbESP3WrCQBSE7wu+w3KE3tWNP9UYs4oU&#10;BGkvipoHOGRPfjR7NmS3Sfr23UKhl8PMfMOkh9E0oqfO1ZYVzGcRCOLc6ppLBdnt9BKDcB5ZY2OZ&#10;FHyTg8N+8pRiou3AF+qvvhQBwi5BBZX3bSKlyysy6Ga2JQ5eYTuDPsiulLrDIcBNIxdRtJYGaw4L&#10;Fbb0VlH+uH4ZBR/xypf3S2GXWf/5Ktvo/ZQNa6Wep+NxB8LT6P/Df+2zVrDYLuMN/N4JV0D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Q5c2xwAAAN4AAAAPAAAAAAAA&#10;AAAAAAAAAKECAABkcnMvZG93bnJldi54bWxQSwUGAAAAAAQABAD5AAAAlQMAAAAA&#10;"/>
                <v:rect id="Rectangle 13793" o:spid="_x0000_s2968" style="position:absolute;left:6561;top:11792;width:1474;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ZPT8EA&#10;AADeAAAADwAAAGRycy9kb3ducmV2LnhtbERPTa/BQBTdS/yHyZXYMVWJUIYIId6S2rzdfZ2rLZ07&#10;TWdQ79ebhcTy5HwvVq2pxIMaV1pWMBpGIIgzq0vOFZzT3WAKwnlkjZVlUvAiB6tlt7PARNsnH+lx&#10;8rkIIewSVFB4XydSuqwgg25oa+LAXWxj0AfY5FI3+AzhppJxFE2kwZJDQ4E1bQrKbqe7UfBXxmf8&#10;P6b7yMx2Y//Tptf771apfq9dz0F4av1X/HEftIJ4Np6GveFOu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2mT0/BAAAA3gAAAA8AAAAAAAAAAAAAAAAAmAIAAGRycy9kb3du&#10;cmV2LnhtbFBLBQYAAAAABAAEAPUAAACGAwAAAAA=&#10;">
                  <v:textbox>
                    <w:txbxContent>
                      <w:p w:rsidR="00862F6C" w:rsidRPr="009425F5" w:rsidRDefault="00862F6C" w:rsidP="00EC2D13">
                        <w:pPr>
                          <w:spacing w:before="100" w:beforeAutospacing="1"/>
                          <w:jc w:val="center"/>
                          <w:rPr>
                            <w:rFonts w:asciiTheme="majorHAnsi" w:hAnsiTheme="majorHAnsi" w:cstheme="majorHAnsi"/>
                            <w:sz w:val="18"/>
                            <w:szCs w:val="18"/>
                            <w:lang w:val="fr-FR"/>
                          </w:rPr>
                        </w:pPr>
                        <w:r>
                          <w:rPr>
                            <w:rFonts w:asciiTheme="majorHAnsi" w:hAnsiTheme="majorHAnsi" w:cstheme="majorHAnsi"/>
                            <w:sz w:val="18"/>
                            <w:szCs w:val="18"/>
                            <w:lang w:val="fr-FR"/>
                          </w:rPr>
                          <w:t>Dewar</w:t>
                        </w:r>
                        <w:r w:rsidRPr="009425F5">
                          <w:rPr>
                            <w:rFonts w:asciiTheme="majorHAnsi" w:hAnsiTheme="majorHAnsi" w:cstheme="majorHAnsi"/>
                            <w:sz w:val="18"/>
                            <w:szCs w:val="18"/>
                            <w:lang w:val="fr-FR"/>
                          </w:rPr>
                          <w:t xml:space="preserve"> </w:t>
                        </w:r>
                        <w:r>
                          <w:rPr>
                            <w:rFonts w:asciiTheme="majorHAnsi" w:hAnsiTheme="majorHAnsi" w:cstheme="majorHAnsi"/>
                            <w:sz w:val="18"/>
                            <w:szCs w:val="18"/>
                            <w:lang w:val="fr-FR"/>
                          </w:rPr>
                          <w:t>Isolated</w:t>
                        </w:r>
                      </w:p>
                    </w:txbxContent>
                  </v:textbox>
                </v:rect>
                <v:shape id="AutoShape 13794" o:spid="_x0000_s2969" type="#_x0000_t32" style="position:absolute;left:6284;top:11398;width:45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Ukh8UAAADeAAAADwAAAGRycy9kb3ducmV2LnhtbESPT4vCMBTE7wt+h/CEva2pXVa0GkUq&#10;4p4E/1y8PZpnW2xeShJr/fZmYcHjMDO/YRar3jSiI+drywrGowQEcWF1zaWC82n7NQXhA7LGxjIp&#10;eJKH1XLwscBM2wcfqDuGUkQI+wwVVCG0mZS+qMigH9mWOHpX6wyGKF0ptcNHhJtGpkkykQZrjgsV&#10;tpRXVNyOd6NgW19+OD90m/TZrPPTLtDE3fdKfQ779RxEoD68w//tX60gnX1PZ/B3J14BuX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2Ukh8UAAADeAAAADwAAAAAAAAAA&#10;AAAAAAChAgAAZHJzL2Rvd25yZXYueG1sUEsFBgAAAAAEAAQA+QAAAJMDAAAAAA==&#10;" strokeweight=".5pt">
                  <v:stroke startarrow="block" endarrow="block"/>
                </v:shape>
                <v:rect id="Rectangle 14035" o:spid="_x0000_s2970" style="position:absolute;left:6507;top:13138;width:3952;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nVlMQA&#10;AADeAAAADwAAAGRycy9kb3ducmV2LnhtbESPzYrCMBSF9wO+Q7gD7sZ0KojtGEUURZfabtzdaa5t&#10;tbkpTdTOPL1ZCC4P549vtuhNI+7Uudqygu9RBIK4sLrmUkGebb6mIJxH1thYJgV/5GAxH3zMMNX2&#10;wQe6H30pwgi7FBVU3replK6oyKAb2ZY4eGfbGfRBdqXUHT7CuGlkHEUTabDm8FBhS6uKiuvxZhT8&#10;1nGO/4dsG5lkM/b7PrvcTmulhp/98geEp96/w6/2TiuIk3ESAAJOQAE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J1ZTEAAAA3gAAAA8AAAAAAAAAAAAAAAAAmAIAAGRycy9k&#10;b3ducmV2LnhtbFBLBQYAAAAABAAEAPUAAACJAwAAAAA=&#10;">
                  <v:textbox>
                    <w:txbxContent>
                      <w:p w:rsidR="00862F6C" w:rsidRPr="00076CDB" w:rsidRDefault="00862F6C" w:rsidP="00076CDB">
                        <w:pPr>
                          <w:spacing w:before="100" w:beforeAutospacing="1"/>
                          <w:jc w:val="center"/>
                          <w:rPr>
                            <w:rFonts w:asciiTheme="majorHAnsi" w:hAnsiTheme="majorHAnsi" w:cstheme="majorHAnsi"/>
                            <w:sz w:val="18"/>
                            <w:szCs w:val="18"/>
                          </w:rPr>
                        </w:pPr>
                        <w:r>
                          <w:rPr>
                            <w:rFonts w:asciiTheme="majorHAnsi" w:hAnsiTheme="majorHAnsi" w:cstheme="majorHAnsi"/>
                            <w:sz w:val="18"/>
                            <w:szCs w:val="18"/>
                          </w:rPr>
                          <w:t>“</w:t>
                        </w:r>
                        <w:r w:rsidRPr="00076CDB">
                          <w:rPr>
                            <w:rFonts w:asciiTheme="majorHAnsi" w:hAnsiTheme="majorHAnsi" w:cstheme="majorHAnsi"/>
                            <w:sz w:val="18"/>
                            <w:szCs w:val="18"/>
                          </w:rPr>
                          <w:t>Do you want close the valve of the Dewar</w:t>
                        </w:r>
                        <w:r>
                          <w:rPr>
                            <w:rFonts w:asciiTheme="majorHAnsi" w:hAnsiTheme="majorHAnsi" w:cstheme="majorHAnsi"/>
                            <w:sz w:val="18"/>
                            <w:szCs w:val="18"/>
                          </w:rPr>
                          <w:t>?”</w:t>
                        </w:r>
                      </w:p>
                    </w:txbxContent>
                  </v:textbox>
                </v:rect>
                <v:shape id="AutoShape 14036" o:spid="_x0000_s2971" type="#_x0000_t32" style="position:absolute;left:7054;top:1284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aE18gAAADeAAAADwAAAGRycy9kb3ducmV2LnhtbESPT2sCMRTE74V+h/CEXopmV2nRrVG2&#10;BaEWPPin99fN6ya4edluoq7fvikIPQ4z8xtmvuxdI87UBetZQT7KQBBXXluuFRz2q+EURIjIGhvP&#10;pOBKAZaL+7s5FtpfeEvnXaxFgnAoUIGJsS2kDJUhh2HkW+LkffvOYUyyq6Xu8JLgrpHjLHuWDi2n&#10;BYMtvRmqjruTU7BZ56/ll7Hrj+2P3TytyuZUP34q9TDoyxcQkfr4H76137WC8Wwyy+HvTroCc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YaE18gAAADeAAAADwAAAAAA&#10;AAAAAAAAAAChAgAAZHJzL2Rvd25yZXYueG1sUEsFBgAAAAAEAAQA+QAAAJYDAAAAAA==&#10;"/>
                <v:shape id="Text Box 14037" o:spid="_x0000_s2972" type="#_x0000_t202" style="position:absolute;left:7220;top:12667;width:2064;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4EAcYA&#10;AADeAAAADwAAAGRycy9kb3ducmV2LnhtbESPT2vCQBTE7wW/w/IEb3XXaItJXUVaBE+W+g+8PbLP&#10;JDT7NmRXk377rlDocZiZ3zCLVW9rcafWV441TMYKBHHuTMWFhuNh8zwH4QOywdoxafghD6vl4GmB&#10;mXEdf9F9HwoRIewz1FCG0GRS+rwki37sGuLoXV1rMUTZFtK02EW4rWWi1Ku0WHFcKLGh95Ly7/3N&#10;ajjtrpfzTH0WH/al6VyvJNtUaj0a9us3EIH68B/+a2+NhiSdpgk87s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4EAcYAAADeAAAADwAAAAAAAAAAAAAAAACYAgAAZHJz&#10;L2Rvd25yZXYueG1sUEsFBgAAAAAEAAQA9QAAAIsDAAAAAA==&#10;" filled="f" stroked="f">
                  <v:textbox>
                    <w:txbxContent>
                      <w:p w:rsidR="00862F6C" w:rsidRPr="00EF0DEB" w:rsidRDefault="00862F6C" w:rsidP="00AC2850">
                        <w:pPr>
                          <w:rPr>
                            <w:rFonts w:asciiTheme="majorHAnsi" w:hAnsiTheme="majorHAnsi" w:cstheme="majorHAnsi"/>
                            <w:sz w:val="18"/>
                            <w:szCs w:val="18"/>
                            <w:lang w:val="fr-FR"/>
                          </w:rPr>
                        </w:pPr>
                        <w:r>
                          <w:rPr>
                            <w:rFonts w:asciiTheme="majorHAnsi" w:hAnsiTheme="majorHAnsi" w:cstheme="majorHAnsi"/>
                            <w:sz w:val="18"/>
                            <w:szCs w:val="18"/>
                            <w:lang w:val="fr-FR"/>
                          </w:rPr>
                          <w:t>FV602 closed</w:t>
                        </w:r>
                      </w:p>
                    </w:txbxContent>
                  </v:textbox>
                </v:shape>
                <v:shape id="Text Box 14038" o:spid="_x0000_s2973" type="#_x0000_t202" style="position:absolute;left:7888;top:14056;width:2453;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X+sgA&#10;AADeAAAADwAAAGRycy9kb3ducmV2LnhtbESPT2vCQBTE7wW/w/KEXkrdaIqa6CqloNibf0p7fWSf&#10;STD7Nu5uY/rtu4WCx2FmfsMs171pREfO15YVjEcJCOLC6ppLBR+nzfMchA/IGhvLpOCHPKxXg4cl&#10;5tre+EDdMZQiQtjnqKAKoc2l9EVFBv3ItsTRO1tnMETpSqkd3iLcNHKSJFNpsOa4UGFLbxUVl+O3&#10;UTB/2XVf/j3dfxbTc5OFp1m3vTqlHof96wJEoD7cw//tnVYwydIshb878Qr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7Bf6yAAAAN4AAAAPAAAAAAAAAAAAAAAAAJgCAABk&#10;cnMvZG93bnJldi54bWxQSwUGAAAAAAQABAD1AAAAjQMAAAAA&#10;">
                  <v:textbox>
                    <w:txbxContent>
                      <w:p w:rsidR="00862F6C" w:rsidRDefault="00862F6C" w:rsidP="008C6D52">
                        <w:pPr>
                          <w:rPr>
                            <w:rFonts w:asciiTheme="majorHAnsi" w:hAnsiTheme="majorHAnsi" w:cstheme="majorHAnsi"/>
                            <w:sz w:val="18"/>
                            <w:szCs w:val="18"/>
                          </w:rPr>
                        </w:pPr>
                        <w:r>
                          <w:rPr>
                            <w:rFonts w:asciiTheme="majorHAnsi" w:hAnsiTheme="majorHAnsi" w:cstheme="majorHAnsi"/>
                            <w:sz w:val="18"/>
                            <w:szCs w:val="18"/>
                          </w:rPr>
                          <w:t>Close CV590</w:t>
                        </w:r>
                      </w:p>
                      <w:p w:rsidR="00862F6C" w:rsidRPr="008A5886" w:rsidRDefault="00862F6C" w:rsidP="008C6D52">
                        <w:pPr>
                          <w:rPr>
                            <w:rFonts w:asciiTheme="majorHAnsi" w:hAnsiTheme="majorHAnsi" w:cstheme="majorHAnsi"/>
                            <w:sz w:val="18"/>
                            <w:szCs w:val="18"/>
                          </w:rPr>
                        </w:pPr>
                      </w:p>
                    </w:txbxContent>
                  </v:textbox>
                </v:shape>
                <v:rect id="Rectangle 14039" o:spid="_x0000_s2974" style="position:absolute;left:6427;top:14056;width:1474;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LTl8YA&#10;AADeAAAADwAAAGRycy9kb3ducmV2LnhtbESPQWvCQBSE7wX/w/IEb3XTWIqJbkKpKO1R48XbM/tM&#10;YrNvQ3bV2F/fLRQ8DjPzDbPMB9OKK/WusazgZRqBIC6tbrhSsC/Wz3MQziNrbC2Tgjs5yLPR0xJT&#10;bW+8pevOVyJA2KWooPa+S6V0ZU0G3dR2xME72d6gD7KvpO7xFuCmlXEUvUmDDYeFGjv6qKn83l2M&#10;gmMT7/FnW2wik6xn/msozpfDSqnJeHhfgPA0+Ef4v/2pFcTJLHmFvzvhCs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LTl8YAAADeAAAADwAAAAAAAAAAAAAAAACYAgAAZHJz&#10;L2Rvd25yZXYueG1sUEsFBgAAAAAEAAQA9QAAAIsDAAAAAA==&#10;">
                  <v:textbox>
                    <w:txbxContent>
                      <w:p w:rsidR="00862F6C" w:rsidRPr="009425F5" w:rsidRDefault="00862F6C" w:rsidP="008C6D52">
                        <w:pPr>
                          <w:spacing w:before="100" w:beforeAutospacing="1"/>
                          <w:jc w:val="center"/>
                          <w:rPr>
                            <w:rFonts w:asciiTheme="majorHAnsi" w:hAnsiTheme="majorHAnsi" w:cstheme="majorHAnsi"/>
                            <w:sz w:val="18"/>
                            <w:szCs w:val="18"/>
                            <w:lang w:val="fr-FR"/>
                          </w:rPr>
                        </w:pPr>
                        <w:r>
                          <w:rPr>
                            <w:rFonts w:asciiTheme="majorHAnsi" w:hAnsiTheme="majorHAnsi" w:cstheme="majorHAnsi"/>
                            <w:sz w:val="18"/>
                            <w:szCs w:val="18"/>
                            <w:lang w:val="fr-FR"/>
                          </w:rPr>
                          <w:t>Dewar valve closed</w:t>
                        </w:r>
                      </w:p>
                    </w:txbxContent>
                  </v:textbox>
                </v:rect>
                <v:shape id="AutoShape 10490" o:spid="_x0000_s2975" type="#_x0000_t32" style="position:absolute;left:6505;top:14234;width:0;height:1361;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JkV8cAAADeAAAADwAAAGRycy9kb3ducmV2LnhtbESPQWvCQBSE74L/YXlCb7rR2qLRVaRF&#10;yaE9NIrnR/a5CWbfptmtif313UKhx2FmvmHW297W4katrxwrmE4SEMSF0xUbBafjfrwA4QOyxtox&#10;KbiTh+1mOFhjql3HH3TLgxERwj5FBWUITSqlL0qy6CeuIY7exbUWQ5StkbrFLsJtLWdJ8iwtVhwX&#10;SmzopaTimn9ZBYbs/vOwuJj8u8veXo/n+bs/ZEo9jPrdCkSgPvyH/9qZVjBbPi6f4PdOvAJy8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EmRXxwAAAN4AAAAPAAAAAAAA&#10;AAAAAAAAAKECAABkcnMvZG93bnJldi54bWxQSwUGAAAAAAQABAD5AAAAlQMAAAAA&#10;"/>
                <v:shape id="AutoShape 10491" o:spid="_x0000_s2976" type="#_x0000_t32" style="position:absolute;left:7053;top:14798;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8co8cAAADeAAAADwAAAGRycy9kb3ducmV2LnhtbESPQWsCMRSE74X+h/CEXopmVSp1a5Rt&#10;QagFD1q9Pzevm+DmZbuJuv57IxR6HGbmG2a26FwtztQG61nBcJCBIC69tlwp2H0v+68gQkTWWHsm&#10;BVcKsJg/Psww1/7CGzpvYyUShEOOCkyMTS5lKA05DAPfECfvx7cOY5JtJXWLlwR3tRxl2UQ6tJwW&#10;DDb0Yag8bk9OwXo1fC8Oxq6+Nr92/bIs6lP1vFfqqdcVbyAidfE//Nf+1ApG0/F0Av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bxyjxwAAAN4AAAAPAAAAAAAA&#10;AAAAAAAAAKECAABkcnMvZG93bnJldi54bWxQSwUGAAAAAAQABAD5AAAAlQMAAAAA&#10;"/>
                <v:shape id="AutoShape 14040" o:spid="_x0000_s2977" type="#_x0000_t32" style="position:absolute;left:7057;top:13888;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O5OMgAAADeAAAADwAAAGRycy9kb3ducmV2LnhtbESPT2sCMRTE74V+h/AKvRTNqtjqapSt&#10;INSCB//0/rp5bkI3L9tN1O23bwpCj8PM/IaZLztXiwu1wXpWMOhnIIhLry1XCo6HdW8CIkRkjbVn&#10;UvBDAZaL+7s55tpfeUeXfaxEgnDIUYGJscmlDKUhh6HvG+LknXzrMCbZVlK3eE1wV8thlj1Lh5bT&#10;gsGGVobKr/3ZKdhuBq/Fp7Gb99233Y7XRX2unj6UenzoihmISF38D9/ab1rBcDqavsDfnXQF5OI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SO5OMgAAADeAAAADwAAAAAA&#10;AAAAAAAAAAChAgAAZHJzL2Rvd25yZXYueG1sUEsFBgAAAAAEAAQA+QAAAJYDAAAAAA==&#10;"/>
                <v:shape id="Text Box 14041" o:spid="_x0000_s2978" type="#_x0000_t202" style="position:absolute;left:7278;top:13705;width:971;height: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Yz68IA&#10;AADeAAAADwAAAGRycy9kb3ducmV2LnhtbERPy4rCMBTdD/gP4QqzGxMfI7YaRZSBWTn4BHeX5toW&#10;m5vSZGz9e7MYmOXhvBerzlbiQY0vHWsYDhQI4syZknMNp+PXxwyED8gGK8ek4UkeVsve2wJT41re&#10;0+MQchFD2KeooQihTqX0WUEW/cDVxJG7ucZiiLDJpWmwjeG2kiOlptJiybGhwJo2BWX3w6/VcN7d&#10;rpeJ+sm39rNuXack20Rq/d7v1nMQgbrwL/5zfxsNo2ScxL3xTrwC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tjPrwgAAAN4AAAAPAAAAAAAAAAAAAAAAAJgCAABkcnMvZG93&#10;bnJldi54bWxQSwUGAAAAAAQABAD1AAAAhwMAAAAA&#10;" filled="f" stroked="f">
                  <v:textbox>
                    <w:txbxContent>
                      <w:p w:rsidR="00862F6C" w:rsidRPr="00EF0DEB" w:rsidRDefault="00862F6C" w:rsidP="008C6D52">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v:textbox>
                </v:shape>
                <v:shape id="AutoShape 14042" o:spid="_x0000_s2979" type="#_x0000_t32" style="position:absolute;left:6154;top:12994;width:90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tP8YAAADeAAAADwAAAGRycy9kb3ducmV2LnhtbESPT4vCMBTE78J+h/CEvWmqgtquUZZd&#10;Fz3sxT+HPT6a16bYvJQm1frtjSDscZiZ3zCrTW9rcaXWV44VTMYJCOLc6YpLBefTz2gJwgdkjbVj&#10;UnAnD5v122CFmXY3PtD1GEoRIewzVGBCaDIpfW7Ioh+7hjh6hWsthijbUuoWbxFuazlNkrm0WHFc&#10;MNjQl6H8cuysgu/7b77rkqY0i2J76BaF9JO/Qqn3Yf/5ASJQH/7Dr/ZeK5imszSF5514BeT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DVrT/GAAAA3gAAAA8AAAAAAAAA&#10;AAAAAAAAoQIAAGRycy9kb3ducmV2LnhtbFBLBQYAAAAABAAEAPkAAACUAwAAAAA=&#10;" strokeweight=".5pt">
                  <v:stroke startarrow="block"/>
                </v:shape>
                <v:shape id="AutoShape 10497" o:spid="_x0000_s2980" type="#_x0000_t32" style="position:absolute;left:2332;top:11473;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p5rsYAAADeAAAADwAAAGRycy9kb3ducmV2LnhtbESPzWoCMRSF94LvEG6hG6kZpZZ2apRR&#10;EKrgYmy7v53cTkInN+Mk6vTtzUJweTh/fPNl7xpxpi5Yzwom4wwEceW15VrB1+fm6RVEiMgaG8+k&#10;4J8CLBfDwRxz7S9c0vkQa5FGOOSowMTY5lKGypDDMPYtcfJ+fecwJtnVUnd4SeOukdMse5EOLacH&#10;gy2tDVV/h5NTsN9OVsWPsdtdebT72aZoTvXoW6nHh754BxGpj/fwrf2hFUzfnrMEkHASCs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qea7GAAAA3gAAAA8AAAAAAAAA&#10;AAAAAAAAoQIAAGRycy9kb3ducmV2LnhtbFBLBQYAAAAABAAEAPkAAACUAwAAAAA=&#10;"/>
                <v:shape id="Text Box 14043" o:spid="_x0000_s2981" type="#_x0000_t202" style="position:absolute;left:5880;top:13459;width:971;height: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ClMYA&#10;AADeAAAADwAAAGRycy9kb3ducmV2LnhtbESPQWvCQBSE7wX/w/IEb3VXSYtGN0EsgqeWalvo7ZF9&#10;JsHs25DdJvHfdwsFj8PMfMNs89E2oqfO1441LOYKBHHhTM2lho/z4XEFwgdkg41j0nAjD3k2edhi&#10;atzA79SfQikihH2KGqoQ2lRKX1Rk0c9dSxy9i+sshii7UpoOhwi3jVwq9Swt1hwXKmxpX1FxPf1Y&#10;DZ+vl++vRL2VL/apHdyoJNu11Ho2HXcbEIHGcA//t49Gw3KdqAX83YlX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ClMYAAADeAAAADwAAAAAAAAAAAAAAAACYAgAAZHJz&#10;L2Rvd25yZXYueG1sUEsFBgAAAAAEAAQA9QAAAIsDAAAAAA==&#10;" filled="f" stroked="f">
                  <v:textbox>
                    <w:txbxContent>
                      <w:p w:rsidR="00862F6C" w:rsidRPr="00EF0DEB" w:rsidRDefault="00862F6C" w:rsidP="008C6D52">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v:textbox>
                </v:shape>
                <v:shape id="AutoShape 14047" o:spid="_x0000_s2982" type="#_x0000_t32" style="position:absolute;left:6143;top:11653;width:0;height:13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RCQsgAAADeAAAADwAAAGRycy9kb3ducmV2LnhtbESPQUsDMRSE74L/ITyhF7HZLiq6Ni3b&#10;QqEVeuja3p+b5ya4eVk3abv+eyMUehxm5htmOh9cK07UB+tZwWScgSCuvbbcKNh/rB5eQISIrLH1&#10;TAp+KcB8dnszxUL7M+/oVMVGJAiHAhWYGLtCylAbchjGviNO3pfvHcYk+0bqHs8J7lqZZ9mzdGg5&#10;LRjsaGmo/q6OTsF2M1mUn8Zu3nc/dvu0Kttjc39QanQ3lG8gIg3xGr6011pB/vqY5fB/J10BOfs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fRCQsgAAADeAAAADwAAAAAA&#10;AAAAAAAAAAChAgAAZHJzL2Rvd25yZXYueG1sUEsFBgAAAAAEAAQA+QAAAJYDAAAAAA==&#10;"/>
                <v:group id="Group 4716" o:spid="_x0000_s2983" style="position:absolute;left:1588;top:9647;width:3977;height:1474" coordorigin="1588,9552" coordsize="3977,14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nPdbscAAADe&#10;AAAADwAAAAAAAAAAAAAAAACqAgAAZHJzL2Rvd25yZXYueG1sUEsFBgAAAAAEAAQA+gAAAJ4DAAAA&#10;AA==&#10;">
                  <v:rect id="Rectangle 14048" o:spid="_x0000_s2984" style="position:absolute;left:1588;top:9552;width:1354;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KLdcYA&#10;AADeAAAADwAAAGRycy9kb3ducmV2LnhtbESPQWvCQBSE74X+h+UVvNVdU5GauopYlHrUeOntNftM&#10;otm3Ibtq6q93BcHjMDPfMJNZZ2txptZXjjUM+goEce5MxYWGXbZ8/wThA7LB2jFp+CcPs+nrywRT&#10;4y68ofM2FCJC2KeooQyhSaX0eUkWfd81xNHbu9ZiiLItpGnxEuG2lolSI2mx4rhQYkOLkvLj9mQ1&#10;/FXJDq+bbKXsePkR1l12OP1+a9176+ZfIAJ14Rl+tH+MhmQ8VEO434lX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KLdcYAAADeAAAADwAAAAAAAAAAAAAAAACYAgAAZHJz&#10;L2Rvd25yZXYueG1sUEsFBgAAAAAEAAQA9QAAAIsDAAAAAA==&#10;">
                    <v:textbox>
                      <w:txbxContent>
                        <w:p w:rsidR="00862F6C" w:rsidRPr="009B2B57" w:rsidRDefault="00862F6C" w:rsidP="00612F0D">
                          <w:pPr>
                            <w:spacing w:before="120"/>
                            <w:jc w:val="center"/>
                            <w:rPr>
                              <w:rFonts w:asciiTheme="majorHAnsi" w:hAnsiTheme="majorHAnsi" w:cstheme="majorHAnsi"/>
                              <w:sz w:val="18"/>
                              <w:szCs w:val="18"/>
                              <w:lang w:val="fr-FR"/>
                            </w:rPr>
                          </w:pPr>
                          <w:r>
                            <w:rPr>
                              <w:rFonts w:asciiTheme="majorHAnsi" w:hAnsiTheme="majorHAnsi" w:cstheme="majorHAnsi"/>
                              <w:sz w:val="18"/>
                              <w:szCs w:val="18"/>
                              <w:lang w:val="fr-FR"/>
                            </w:rPr>
                            <w:t>Dewar Isolated</w:t>
                          </w:r>
                        </w:p>
                      </w:txbxContent>
                    </v:textbox>
                  </v:rect>
                  <v:shape id="Text Box 14049" o:spid="_x0000_s2985" type="#_x0000_t202" style="position:absolute;left:2937;top:9554;width:2628;height:1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y98gA&#10;AADeAAAADwAAAGRycy9kb3ducmV2LnhtbESPW2sCMRSE3wv9D+EIfRHNeqmX1SiloNi3VqV9PWyO&#10;u0s3J2uSruu/N4LQx2FmvmGW69ZUoiHnS8sKBv0EBHFmdcm5guNh05uB8AFZY2WZFFzJw3r1/LTE&#10;VNsLf1GzD7mIEPYpKihCqFMpfVaQQd+3NXH0TtYZDFG6XGqHlwg3lRwmyUQaLDkuFFjTe0HZ7/7P&#10;KJiNd82P/xh9fmeTUzUP3WmzPTulXjrt2wJEoDb8hx/tnVYwnI+TV7jfi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6XL3yAAAAN4AAAAPAAAAAAAAAAAAAAAAAJgCAABk&#10;cnMvZG93bnJldi54bWxQSwUGAAAAAAQABAD1AAAAjQMAAAAA&#10;">
                    <v:textbox>
                      <w:txbxContent>
                        <w:p w:rsidR="00862F6C" w:rsidRDefault="00862F6C" w:rsidP="00612F0D">
                          <w:pPr>
                            <w:rPr>
                              <w:rFonts w:asciiTheme="majorHAnsi" w:hAnsiTheme="majorHAnsi" w:cstheme="majorHAnsi"/>
                              <w:sz w:val="18"/>
                              <w:szCs w:val="18"/>
                            </w:rPr>
                          </w:pPr>
                          <w:r>
                            <w:rPr>
                              <w:rFonts w:asciiTheme="majorHAnsi" w:hAnsiTheme="majorHAnsi" w:cstheme="majorHAnsi"/>
                              <w:sz w:val="18"/>
                              <w:szCs w:val="18"/>
                            </w:rPr>
                            <w:t>Close FV602</w:t>
                          </w:r>
                        </w:p>
                        <w:p w:rsidR="00862F6C" w:rsidRDefault="00862F6C" w:rsidP="00612F0D">
                          <w:pPr>
                            <w:rPr>
                              <w:rFonts w:asciiTheme="majorHAnsi" w:hAnsiTheme="majorHAnsi" w:cstheme="majorHAnsi"/>
                              <w:sz w:val="18"/>
                              <w:szCs w:val="18"/>
                            </w:rPr>
                          </w:pPr>
                          <w:r>
                            <w:rPr>
                              <w:rFonts w:asciiTheme="majorHAnsi" w:hAnsiTheme="majorHAnsi" w:cstheme="majorHAnsi"/>
                              <w:sz w:val="18"/>
                              <w:szCs w:val="18"/>
                            </w:rPr>
                            <w:t>CV580 regulated</w:t>
                          </w:r>
                        </w:p>
                        <w:p w:rsidR="00862F6C" w:rsidRDefault="00862F6C" w:rsidP="00612F0D">
                          <w:pPr>
                            <w:rPr>
                              <w:rFonts w:asciiTheme="majorHAnsi" w:hAnsiTheme="majorHAnsi" w:cstheme="majorHAnsi"/>
                              <w:sz w:val="18"/>
                              <w:szCs w:val="18"/>
                            </w:rPr>
                          </w:pPr>
                          <w:r>
                            <w:rPr>
                              <w:rFonts w:asciiTheme="majorHAnsi" w:hAnsiTheme="majorHAnsi" w:cstheme="majorHAnsi"/>
                              <w:sz w:val="18"/>
                              <w:szCs w:val="18"/>
                            </w:rPr>
                            <w:t>PT600=PT600setpoint</w:t>
                          </w:r>
                        </w:p>
                        <w:p w:rsidR="00862F6C" w:rsidRPr="008A5886" w:rsidRDefault="00862F6C" w:rsidP="00612F0D">
                          <w:pPr>
                            <w:rPr>
                              <w:rFonts w:asciiTheme="majorHAnsi" w:hAnsiTheme="majorHAnsi" w:cstheme="majorHAnsi"/>
                              <w:sz w:val="18"/>
                              <w:szCs w:val="18"/>
                            </w:rPr>
                          </w:pPr>
                          <w:r w:rsidRPr="008A5886">
                            <w:rPr>
                              <w:rFonts w:asciiTheme="majorHAnsi" w:hAnsiTheme="majorHAnsi" w:cstheme="majorHAnsi"/>
                              <w:sz w:val="18"/>
                              <w:szCs w:val="18"/>
                            </w:rPr>
                            <w:t>CV600 regulated</w:t>
                          </w:r>
                        </w:p>
                        <w:p w:rsidR="00862F6C" w:rsidRDefault="00862F6C" w:rsidP="00612F0D">
                          <w:pPr>
                            <w:rPr>
                              <w:rFonts w:asciiTheme="majorHAnsi" w:hAnsiTheme="majorHAnsi" w:cstheme="majorHAnsi"/>
                              <w:sz w:val="18"/>
                              <w:szCs w:val="18"/>
                            </w:rPr>
                          </w:pPr>
                          <w:r w:rsidRPr="008A5886">
                            <w:rPr>
                              <w:rFonts w:asciiTheme="majorHAnsi" w:hAnsiTheme="majorHAnsi" w:cstheme="majorHAnsi"/>
                              <w:sz w:val="18"/>
                              <w:szCs w:val="18"/>
                            </w:rPr>
                            <w:t>LT600=LT600setPoint</w:t>
                          </w:r>
                        </w:p>
                        <w:p w:rsidR="00862F6C" w:rsidRPr="008A5886" w:rsidRDefault="00862F6C" w:rsidP="00612F0D">
                          <w:pPr>
                            <w:rPr>
                              <w:rFonts w:asciiTheme="majorHAnsi" w:hAnsiTheme="majorHAnsi" w:cstheme="majorHAnsi"/>
                              <w:sz w:val="18"/>
                              <w:szCs w:val="18"/>
                            </w:rPr>
                          </w:pPr>
                        </w:p>
                      </w:txbxContent>
                    </v:textbox>
                  </v:shape>
                </v:group>
                <v:shape id="Text Box 14054" o:spid="_x0000_s2986" type="#_x0000_t202" style="position:absolute;left:7239;top:5636;width:3696;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a4MQA&#10;AADeAAAADwAAAGRycy9kb3ducmV2LnhtbESPT4vCMBTE74LfITxhb5oormg1iuwi7ElZ/4G3R/Ns&#10;i81LaaKt334jLHgcZuY3zGLV2lI8qPaFYw3DgQJBnDpTcKbheNj0pyB8QDZYOiYNT/KwWnY7C0yM&#10;a/iXHvuQiQhhn6CGPIQqkdKnOVn0A1cRR+/qaoshyjqTpsYmwm0pR0pNpMWC40KOFX3llN72d6vh&#10;tL1ezmO1y77tZ9W4Vkm2M6n1R69dz0EEasM7/N/+MRpGs7GawOtOv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FWuDEAAAA3gAAAA8AAAAAAAAAAAAAAAAAmAIAAGRycy9k&#10;b3ducmV2LnhtbFBLBQYAAAAABAAEAPUAAACJAwAAAAA=&#10;" filled="f" stroked="f">
                  <v:textbox>
                    <w:txbxContent>
                      <w:p w:rsidR="00862F6C" w:rsidRPr="006C22C4" w:rsidRDefault="00862F6C" w:rsidP="00EE07BA">
                        <w:pPr>
                          <w:rPr>
                            <w:rFonts w:asciiTheme="majorHAnsi" w:hAnsiTheme="majorHAnsi" w:cstheme="majorHAnsi"/>
                            <w:sz w:val="18"/>
                            <w:szCs w:val="18"/>
                            <w:lang w:val="en-GB"/>
                          </w:rPr>
                        </w:pPr>
                        <w:r w:rsidRPr="006C22C4">
                          <w:rPr>
                            <w:rFonts w:asciiTheme="majorHAnsi" w:hAnsiTheme="majorHAnsi" w:cstheme="majorHAnsi"/>
                            <w:sz w:val="18"/>
                            <w:szCs w:val="18"/>
                            <w:lang w:val="en-GB"/>
                          </w:rPr>
                          <w:t xml:space="preserve">FV602 opened </w:t>
                        </w:r>
                        <w:r w:rsidRPr="008A5886">
                          <w:rPr>
                            <w:rFonts w:asciiTheme="majorHAnsi" w:hAnsiTheme="majorHAnsi" w:cstheme="majorHAnsi"/>
                            <w:sz w:val="18"/>
                            <w:szCs w:val="18"/>
                          </w:rPr>
                          <w:t>&amp; LT600 &lt; LT600mini</w:t>
                        </w:r>
                        <w:r>
                          <w:rPr>
                            <w:rFonts w:asciiTheme="majorHAnsi" w:hAnsiTheme="majorHAnsi" w:cstheme="majorHAnsi"/>
                            <w:sz w:val="18"/>
                            <w:szCs w:val="18"/>
                          </w:rPr>
                          <w:t xml:space="preserve"> OR Stop</w:t>
                        </w:r>
                      </w:p>
                    </w:txbxContent>
                  </v:textbox>
                </v:shape>
                <v:shape id="AutoShape 14432" o:spid="_x0000_s2987" type="#_x0000_t32" style="position:absolute;left:2350;top:4302;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Ph2sgAAADeAAAADwAAAGRycy9kb3ducmV2LnhtbESPT2sCMRTE70K/Q3iFXkSzSlvt1ijb&#10;glAFD/67v25eN6Gbl+0m6vbbG6HQ4zAzv2Fmi87V4kxtsJ4VjIYZCOLSa8uVgsN+OZiCCBFZY+2Z&#10;FPxSgMX8rjfDXPsLb+m8i5VIEA45KjAxNrmUoTTkMAx9Q5y8L986jEm2ldQtXhLc1XKcZc/SoeW0&#10;YLChd0Pl9+7kFGxWo7fi09jVevtjN0/Loj5V/aNSD/dd8QoiUhf/w3/tD61g/PKYTeB2J10BOb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YPh2sgAAADeAAAADwAAAAAA&#10;AAAAAAAAAAChAgAAZHJzL2Rvd25yZXYueG1sUEsFBgAAAAAEAAQA+QAAAJYDAAAAAA==&#10;"/>
                <v:shape id="Text Box 3772" o:spid="_x0000_s2988" type="#_x0000_t202" style="position:absolute;left:1324;top:8586;width:1249;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rCcEA&#10;AADeAAAADwAAAGRycy9kb3ducmV2LnhtbERPTYvCMBC9C/6HMMLeNFlRWatRRFnwpFh3F7wNzdiW&#10;bSalibb+e3MQPD7e93Ld2UrcqfGlYw2fIwWCOHOm5FzDz/l7+AXCB2SDlWPS8CAP61W/t8TEuJZP&#10;dE9DLmII+wQ1FCHUiZQ+K8iiH7maOHJX11gMETa5NA22MdxWcqzUTFosOTYUWNO2oOw/vVkNv4fr&#10;5W+ijvnOTuvWdUqynUutPwbdZgEiUBfe4pd7bzSM5xMV98Y78Qr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4WawnBAAAA3gAAAA8AAAAAAAAAAAAAAAAAmAIAAGRycy9kb3du&#10;cmV2LnhtbFBLBQYAAAAABAAEAPUAAACGAwAAAAA=&#10;" filled="f" stroked="f">
                  <v:textbox>
                    <w:txbxContent>
                      <w:p w:rsidR="00862F6C" w:rsidRPr="008A5886" w:rsidRDefault="00862F6C" w:rsidP="0078085A">
                        <w:pPr>
                          <w:rPr>
                            <w:rFonts w:asciiTheme="majorHAnsi" w:hAnsiTheme="majorHAnsi" w:cstheme="majorHAnsi"/>
                            <w:sz w:val="18"/>
                            <w:szCs w:val="18"/>
                            <w:lang w:val="fr-FR"/>
                          </w:rPr>
                        </w:pPr>
                        <w:r w:rsidRPr="008A5886">
                          <w:rPr>
                            <w:rFonts w:asciiTheme="majorHAnsi" w:hAnsiTheme="majorHAnsi" w:cstheme="majorHAnsi"/>
                            <w:sz w:val="18"/>
                            <w:szCs w:val="18"/>
                            <w:lang w:val="fr-FR"/>
                          </w:rPr>
                          <w:t>Intermittent</w:t>
                        </w:r>
                      </w:p>
                    </w:txbxContent>
                  </v:textbox>
                </v:shape>
                <v:shape id="AutoShape 3776" o:spid="_x0000_s2989" type="#_x0000_t32" style="position:absolute;left:5668;top:6090;width:0;height:277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X13cYAAADeAAAADwAAAGRycy9kb3ducmV2LnhtbESPT2sCMRTE7wW/Q3gFbzVRpOrWKNIq&#10;eujFP4ceH5u3m6Wbl2WT1fXbm4LQ4zAzv2GW697V4kptqDxrGI8UCOLcm4pLDZfz7m0OIkRkg7Vn&#10;0nCnAOvV4GWJmfE3PtL1FEuRIBwy1GBjbDIpQ27JYRj5hjh5hW8dxiTbUpoWbwnuajlR6l06rDgt&#10;WGzo01L+e+qchq/7d77vVFPaWbE9drNChvFPofXwtd98gIjUx//ws30wGiaLqVrA3510BeTq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h19d3GAAAA3gAAAA8AAAAAAAAA&#10;AAAAAAAAoQIAAGRycy9kb3ducmV2LnhtbFBLBQYAAAAABAAEAPkAAACUAwAAAAA=&#10;" strokeweight=".5pt">
                  <v:stroke startarrow="block"/>
                </v:shape>
                <v:shape id="AutoShape 3777" o:spid="_x0000_s2990" type="#_x0000_t32" style="position:absolute;left:5561;top:8032;width:227;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5C8UAAADeAAAADwAAAGRycy9kb3ducmV2LnhtbESP22rCQBCG74W+wzKF3pS68YCH6Cql&#10;IFYEResDDNkxCc3OhuxG49t3Lgpe/vwnvuW6c5W6URNKzwYG/QQUceZtybmBy8/mYwYqRGSLlWcy&#10;8KAA69VLb4mp9Xc+0e0ccyUjHFI0UMRYp1qHrCCHoe9rYvGuvnEYRTa5tg3eZdxVepgkE+2wZHko&#10;sKavgrLfc+vkdzTecd7adjfdT4/vh22oT9dgzNtr97kAFamLz/B/+9saGM7HAwEQHEEBv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H5C8UAAADeAAAADwAAAAAAAAAA&#10;AAAAAAChAgAAZHJzL2Rvd25yZXYueG1sUEsFBgAAAAAEAAQA+QAAAJMDAAAAAA==&#10;"/>
                <v:shape id="AutoShape 3778" o:spid="_x0000_s2991" type="#_x0000_t32" style="position:absolute;left:5789;top:8861;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byO8UAAADeAAAADwAAAGRycy9kb3ducmV2LnhtbESP3YrCMBSE7xf2HcIRvFvT+od2jbIs&#10;CKIXovYBDs2x7dqclCbb1rc3guDlMDPfMKtNbyrRUuNKywriUQSCOLO65FxBetl+LUA4j6yxskwK&#10;7uRgs/78WGGibccnas8+FwHCLkEFhfd1IqXLCjLoRrYmDt7VNgZ9kE0udYNdgJtKjqNoLg2WHBYK&#10;rOm3oOx2/jcKDoupz/9OVztJ2+NM1tF+m3ZzpYaD/ucbhKfev8Ov9k4rGC+ncQzPO+EK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byO8UAAADeAAAADwAAAAAAAAAA&#10;AAAAAAChAgAAZHJzL2Rvd25yZXYueG1sUEsFBgAAAAAEAAQA+QAAAJMDAAAAAA==&#10;"/>
                <v:shape id="Text Box 3779" o:spid="_x0000_s2992" type="#_x0000_t202" style="position:absolute;left:4008;top:7932;width:1737;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KPsYA&#10;AADeAAAADwAAAGRycy9kb3ducmV2LnhtbESPT2vCQBTE7wW/w/KE3ppdgxZN3UipFDxZqq3g7ZF9&#10;+UOzb0N2NfHbdwsFj8PM/IZZb0bbiiv1vnGsYZYoEMSFMw1XGr6O709LED4gG2wdk4Ybedjkk4c1&#10;ZsYN/EnXQ6hEhLDPUEMdQpdJ6YuaLPrEdcTRK11vMUTZV9L0OES4bWWq1LO02HBcqLGjt5qKn8PF&#10;avjel+fTXH1UW7voBjcqyXYltX6cjq8vIAKN4R7+b++MhnQ1n6Xwdyde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KPsYAAADeAAAADwAAAAAAAAAAAAAAAACYAgAAZHJz&#10;L2Rvd25yZXYueG1sUEsFBgAAAAAEAAQA9QAAAIsDAAAAAA==&#10;" filled="f" stroked="f">
                  <v:textbox>
                    <w:txbxContent>
                      <w:p w:rsidR="00862F6C" w:rsidRPr="008A5886" w:rsidRDefault="00862F6C" w:rsidP="0078085A">
                        <w:pPr>
                          <w:rPr>
                            <w:rFonts w:asciiTheme="majorHAnsi" w:hAnsiTheme="majorHAnsi" w:cstheme="majorHAnsi"/>
                            <w:sz w:val="18"/>
                            <w:szCs w:val="18"/>
                            <w:lang w:val="fr-FR"/>
                          </w:rPr>
                        </w:pPr>
                        <w:r>
                          <w:rPr>
                            <w:rFonts w:asciiTheme="majorHAnsi" w:hAnsiTheme="majorHAnsi" w:cstheme="majorHAnsi"/>
                            <w:sz w:val="18"/>
                            <w:szCs w:val="18"/>
                            <w:lang w:val="fr-FR"/>
                          </w:rPr>
                          <w:t>Regulation OR Stop</w:t>
                        </w:r>
                      </w:p>
                    </w:txbxContent>
                  </v:textbox>
                </v:shape>
                <v:shape id="Text Box 3780" o:spid="_x0000_s2993" type="#_x0000_t202" style="position:absolute;left:4531;top:9113;width:1751;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tvpcYA&#10;AADeAAAADwAAAGRycy9kb3ducmV2LnhtbESPW2sCMRSE34X+h3AKvmmi1VK3G0Usgk9K7QX6dtic&#10;vdDNybKJ7vrvjSD4OMzMN0y66m0tztT6yrGGyViBIM6cqbjQ8P21Hb2B8AHZYO2YNFzIw2r5NEgx&#10;Ma7jTzofQyEihH2CGsoQmkRKn5Vk0Y9dQxy93LUWQ5RtIU2LXYTbWk6VepUWK44LJTa0KSn7P56s&#10;hp99/vc7U4fiw86bzvVKsl1IrYfP/fodRKA+PML39s5omC5mkxe43YlX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tvpcYAAADeAAAADwAAAAAAAAAAAAAAAACYAgAAZHJz&#10;L2Rvd25yZXYueG1sUEsFBgAAAAAEAAQA9QAAAIsDAAAAAA==&#10;" filled="f" stroked="f">
                  <v:textbox>
                    <w:txbxContent>
                      <w:p w:rsidR="00862F6C" w:rsidRPr="008A5886" w:rsidRDefault="00862F6C" w:rsidP="0078085A">
                        <w:pPr>
                          <w:rPr>
                            <w:rFonts w:asciiTheme="majorHAnsi" w:hAnsiTheme="majorHAnsi" w:cstheme="majorHAnsi"/>
                            <w:sz w:val="18"/>
                            <w:szCs w:val="18"/>
                            <w:lang w:val="fr-FR"/>
                          </w:rPr>
                        </w:pPr>
                        <w:r w:rsidRPr="008A5886">
                          <w:rPr>
                            <w:rFonts w:asciiTheme="majorHAnsi" w:hAnsiTheme="majorHAnsi" w:cstheme="majorHAnsi"/>
                            <w:sz w:val="18"/>
                            <w:szCs w:val="18"/>
                          </w:rPr>
                          <w:t>LT600 &lt; LT600mini</w:t>
                        </w:r>
                      </w:p>
                    </w:txbxContent>
                  </v:textbox>
                </v:shape>
                <v:group id="Group 14051" o:spid="_x0000_s2994" style="position:absolute;left:6226;top:4999;width:3821;height:663" coordorigin="1738,8380" coordsize="4098,1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EPTx8cAAADe&#10;AAAADwAAAAAAAAAAAAAAAACqAgAAZHJzL2Rvd25yZXYueG1sUEsFBgAAAAAEAAQA+gAAAJ4DAAAA&#10;AA==&#10;">
                  <v:rect id="Rectangle 14052" o:spid="_x0000_s2995" style="position:absolute;left:1738;top:8381;width:1677;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e4M8cA&#10;AADeAAAADwAAAGRycy9kb3ducmV2LnhtbESPQWvCQBSE74X+h+UVeqsboxWNWaVULO1Rk4u3Z/aZ&#10;pM2+DdmNxv56Vyj0OMzMN0y6HkwjztS52rKC8SgCQVxYXXOpIM+2L3MQziNrbCyTgis5WK8eH1JM&#10;tL3wjs57X4oAYZeggsr7NpHSFRUZdCPbEgfvZDuDPsiulLrDS4CbRsZRNJMGaw4LFbb0XlHxs++N&#10;gmMd5/i7yz4is9hO/NeQffeHjVLPT8PbEoSnwf+H/9qfWkG8mI5f4X4nXAG5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HuDPHAAAA3gAAAA8AAAAAAAAAAAAAAAAAmAIAAGRy&#10;cy9kb3ducmV2LnhtbFBLBQYAAAAABAAEAPUAAACMAwAAAAA=&#10;">
                    <v:textbox>
                      <w:txbxContent>
                        <w:p w:rsidR="00862F6C" w:rsidRPr="008A5886" w:rsidRDefault="00862F6C" w:rsidP="00D25545">
                          <w:pPr>
                            <w:spacing w:before="80"/>
                            <w:jc w:val="center"/>
                            <w:rPr>
                              <w:rFonts w:asciiTheme="majorHAnsi" w:hAnsiTheme="majorHAnsi" w:cstheme="majorHAnsi"/>
                              <w:sz w:val="18"/>
                              <w:szCs w:val="18"/>
                            </w:rPr>
                          </w:pPr>
                          <w:r>
                            <w:rPr>
                              <w:rFonts w:asciiTheme="majorHAnsi" w:hAnsiTheme="majorHAnsi" w:cstheme="majorHAnsi"/>
                              <w:sz w:val="18"/>
                              <w:szCs w:val="18"/>
                            </w:rPr>
                            <w:t>Preparation to fill</w:t>
                          </w:r>
                        </w:p>
                      </w:txbxContent>
                    </v:textbox>
                  </v:rect>
                  <v:shape id="Text Box 14053" o:spid="_x0000_s2996" type="#_x0000_t202" style="position:absolute;left:3314;top:8380;width:2522;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J6XccA&#10;AADeAAAADwAAAGRycy9kb3ducmV2LnhtbESPT2vCQBTE7wW/w/IKXkrd+IdUU1cpBUVvrRV7fWSf&#10;SWj2bdxdY/z2riD0OMzMb5j5sjO1aMn5yrKC4SABQZxbXXGhYP+zep2C8AFZY22ZFFzJw3LRe5pj&#10;pu2Fv6ndhUJECPsMFZQhNJmUPi/JoB/Yhjh6R+sMhihdIbXDS4SbWo6SJJUGK44LJTb0WVL+tzsb&#10;BdPJpv312/HXIU+P9Sy8vLXrk1Oq/9x9vIMI1IX/8KO90QpGs8kwhfudeAX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iel3HAAAA3gAAAA8AAAAAAAAAAAAAAAAAmAIAAGRy&#10;cy9kb3ducmV2LnhtbFBLBQYAAAAABAAEAPUAAACMAwAAAAA=&#10;">
                    <v:textbox>
                      <w:txbxContent>
                        <w:p w:rsidR="00862F6C" w:rsidRPr="008A5886" w:rsidRDefault="00862F6C" w:rsidP="00E6296C">
                          <w:pPr>
                            <w:spacing w:before="40"/>
                            <w:rPr>
                              <w:rFonts w:asciiTheme="majorHAnsi" w:hAnsiTheme="majorHAnsi" w:cstheme="majorHAnsi"/>
                              <w:sz w:val="18"/>
                              <w:szCs w:val="18"/>
                            </w:rPr>
                          </w:pPr>
                          <w:r>
                            <w:rPr>
                              <w:rFonts w:asciiTheme="majorHAnsi" w:hAnsiTheme="majorHAnsi" w:cstheme="majorHAnsi"/>
                              <w:sz w:val="18"/>
                              <w:szCs w:val="18"/>
                            </w:rPr>
                            <w:t xml:space="preserve">Open FV602 </w:t>
                          </w:r>
                        </w:p>
                      </w:txbxContent>
                    </v:textbox>
                  </v:shape>
                </v:group>
                <v:rect id="Rectangle 3787" o:spid="_x0000_s2997" style="position:absolute;left:6077;top:3049;width:2074;height: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mD38cA&#10;AADeAAAADwAAAGRycy9kb3ducmV2LnhtbESPQWvCQBSE74X+h+UVeqsbo1SNWaVULO1Rk4u3Z/aZ&#10;pM2+DdmNxv56Vyj0OMzMN0y6HkwjztS52rKC8SgCQVxYXXOpIM+2L3MQziNrbCyTgis5WK8eH1JM&#10;tL3wjs57X4oAYZeggsr7NpHSFRUZdCPbEgfvZDuDPsiulLrDS4CbRsZR9CoN1hwWKmzpvaLiZ98b&#10;Bcc6zvF3l31EZrGd+K8h++4PG6Wen4a3JQhPg/8P/7U/tYJ4MR3P4H4nXAG5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Zg9/HAAAA3gAAAA8AAAAAAAAAAAAAAAAAmAIAAGRy&#10;cy9kb3ducmV2LnhtbFBLBQYAAAAABAAEAPUAAACMAwAAAAA=&#10;">
                  <v:textbox>
                    <w:txbxContent>
                      <w:p w:rsidR="00862F6C" w:rsidRPr="002025CF" w:rsidRDefault="00862F6C" w:rsidP="00C463D8">
                        <w:pPr>
                          <w:jc w:val="center"/>
                          <w:rPr>
                            <w:rFonts w:asciiTheme="majorHAnsi" w:hAnsiTheme="majorHAnsi" w:cstheme="majorHAnsi"/>
                            <w:sz w:val="18"/>
                            <w:szCs w:val="18"/>
                          </w:rPr>
                        </w:pPr>
                        <w:r w:rsidRPr="004F5F38">
                          <w:rPr>
                            <w:rFonts w:asciiTheme="majorHAnsi" w:hAnsiTheme="majorHAnsi" w:cstheme="majorHAnsi"/>
                            <w:sz w:val="18"/>
                            <w:szCs w:val="18"/>
                          </w:rPr>
                          <w:t>“Have</w:t>
                        </w:r>
                        <w:r>
                          <w:rPr>
                            <w:rFonts w:asciiTheme="majorHAnsi" w:hAnsiTheme="majorHAnsi" w:cstheme="majorHAnsi"/>
                            <w:sz w:val="18"/>
                            <w:szCs w:val="18"/>
                          </w:rPr>
                          <w:t xml:space="preserve"> you connected the extra Dewar?</w:t>
                        </w:r>
                        <w:r w:rsidRPr="004F5F38">
                          <w:rPr>
                            <w:rFonts w:asciiTheme="majorHAnsi" w:hAnsiTheme="majorHAnsi" w:cstheme="majorHAnsi"/>
                            <w:sz w:val="18"/>
                            <w:szCs w:val="18"/>
                          </w:rPr>
                          <w:t xml:space="preserve"> </w:t>
                        </w:r>
                        <w:r>
                          <w:rPr>
                            <w:rFonts w:asciiTheme="majorHAnsi" w:hAnsiTheme="majorHAnsi" w:cstheme="majorHAnsi"/>
                            <w:sz w:val="18"/>
                            <w:szCs w:val="18"/>
                          </w:rPr>
                          <w:t>“</w:t>
                        </w:r>
                      </w:p>
                    </w:txbxContent>
                  </v:textbox>
                </v:rect>
                <v:shape id="AutoShape 3788" o:spid="_x0000_s2998" type="#_x0000_t32" style="position:absolute;left:5668;top:3275;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XjdcUAAADeAAAADwAAAGRycy9kb3ducmV2LnhtbERPz2vCMBS+D/Y/hCfsMjStuKGdUbqB&#10;MAcedHp/Nm9NsHnpmqj1v18OA48f3+/5sneNuFAXrGcF+SgDQVx5bblWsP9eDacgQkTW2HgmBTcK&#10;sFw8Psyx0P7KW7rsYi1SCIcCFZgY20LKUBlyGEa+JU7cj+8cxgS7WuoOryncNXKcZa/SoeXUYLCl&#10;D0PVaXd2Cjbr/L08Grv+2v7azcuqbM7180Gpp0FfvoGI1Me7+N/9qRWMZ5M87U130hW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cXjdcUAAADeAAAADwAAAAAAAAAA&#10;AAAAAAChAgAAZHJzL2Rvd25yZXYueG1sUEsFBgAAAAAEAAQA+QAAAJMDAAAAAA==&#10;"/>
                <v:shape id="Text Box 3789" o:spid="_x0000_s2999" type="#_x0000_t202" style="position:absolute;left:5437;top:2987;width:92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NYT8YA&#10;AADeAAAADwAAAGRycy9kb3ducmV2LnhtbESPT2vCQBTE7wW/w/IEb3U3wRYTXUUsQk8t9R94e2Sf&#10;STD7NmS3Jv323ULB4zAzv2GW68E24k6drx1rSKYKBHHhTM2lhuNh9zwH4QOywcYxafghD+vV6GmJ&#10;uXE9f9F9H0oRIexz1FCF0OZS+qIii37qWuLoXV1nMUTZldJ02Ee4bWSq1Ku0WHNcqLClbUXFbf9t&#10;NZw+rpfzTH2Wb/al7d2gJNtMaj0ZD5sFiEBDeIT/2+9GQ5rNkgz+7sQr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NYT8YAAADeAAAADwAAAAAAAAAAAAAAAACYAgAAZHJz&#10;L2Rvd25yZXYueG1sUEsFBgAAAAAEAAQA9QAAAIsDAAAAAA==&#10;" filled="f" stroked="f">
                  <v:textbox>
                    <w:txbxContent>
                      <w:p w:rsidR="00862F6C" w:rsidRPr="008A5886" w:rsidRDefault="00862F6C" w:rsidP="00A0630E">
                        <w:pPr>
                          <w:rPr>
                            <w:rFonts w:asciiTheme="majorHAnsi" w:hAnsiTheme="majorHAnsi" w:cstheme="majorHAnsi"/>
                            <w:sz w:val="18"/>
                            <w:szCs w:val="18"/>
                          </w:rPr>
                        </w:pPr>
                        <w:r>
                          <w:rPr>
                            <w:rFonts w:asciiTheme="majorHAnsi" w:hAnsiTheme="majorHAnsi" w:cstheme="majorHAnsi"/>
                            <w:sz w:val="18"/>
                            <w:szCs w:val="18"/>
                          </w:rPr>
                          <w:t>Yes</w:t>
                        </w:r>
                        <w:r w:rsidRPr="008A5886">
                          <w:rPr>
                            <w:rFonts w:asciiTheme="majorHAnsi" w:hAnsiTheme="majorHAnsi" w:cstheme="majorHAnsi"/>
                            <w:sz w:val="18"/>
                            <w:szCs w:val="18"/>
                          </w:rPr>
                          <w:t xml:space="preserve"> </w:t>
                        </w:r>
                      </w:p>
                    </w:txbxContent>
                  </v:textbox>
                </v:shape>
                <v:group id="Group 3790" o:spid="_x0000_s3000" style="position:absolute;left:2050;top:15475;width:595;height:580" coordorigin="2109,3597" coordsize="595,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FB95xgAAAN4A&#10;AAAPAAAAAAAAAAAAAAAAAKoCAABkcnMvZG93bnJldi54bWxQSwUGAAAAAAQABAD6AAAAnQMAAAAA&#10;">
                  <v:oval id="Oval 10418" o:spid="_x0000_s3001" style="position:absolute;left:2109;top:3630;width:595;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WAGMYA&#10;AADeAAAADwAAAGRycy9kb3ducmV2LnhtbESPQWvCQBSE7wX/w/KE3urGIFajq4goCBZK1IPHR/Y1&#10;G5p9G7KrSf+9WxA8DjPzDbNc97YWd2p95VjBeJSAIC6crrhUcDnvP2YgfEDWWDsmBX/kYb0avC0x&#10;067jnO6nUIoIYZ+hAhNCk0npC0MW/cg1xNH7ca3FEGVbSt1iF+G2lmmSTKXFiuOCwYa2horf080q&#10;mNruMJc38/153W3LYy7z7kvnSr0P+80CRKA+vMLP9kErSOeTdAz/d+IV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WAGMYAAADeAAAADwAAAAAAAAAAAAAAAACYAgAAZHJz&#10;L2Rvd25yZXYueG1sUEsFBgAAAAAEAAQA9QAAAIsDAAAAAA==&#10;" fillcolor="white [3212]" strokecolor="black [3213]" strokeweight="1pt">
                    <v:shadow opacity="22938f" offset="0"/>
                    <v:textbox inset=",7.2pt,,7.2pt"/>
                  </v:oval>
                  <v:shape id="Text Box 10419" o:spid="_x0000_s3002" type="#_x0000_t202" style="position:absolute;left:2189;top:3597;width:470;height: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sd8UA&#10;AADeAAAADwAAAGRycy9kb3ducmV2LnhtbESPT2sCMRTE70K/Q3gFL6LZLiq6GqUUKl7d/gFvj80z&#10;u3TzsmxSTfvpjSB4HGbmN8x6G20rztT7xrGCl0kGgrhyumGj4PPjfbwA4QOyxtYxKfgjD9vN02CN&#10;hXYXPtC5DEYkCPsCFdQhdIWUvqrJop+4jjh5J9dbDEn2RuoeLwluW5ln2VxabDgt1NjRW03VT/lr&#10;FUQz+/8yYRdNO6pc5ufdd1MelRo+x9cViEAxPML39l4ryJfTPIfbnXQF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s2x3xQAAAN4AAAAPAAAAAAAAAAAAAAAAAJgCAABkcnMv&#10;ZG93bnJldi54bWxQSwUGAAAAAAQABAD1AAAAigMAAAAA&#10;" filled="f" stroked="f" strokecolor="#4a7ebb" strokeweight="3.5pt">
                    <v:textbox inset=",7.2pt,,7.2pt">
                      <w:txbxContent>
                        <w:p w:rsidR="00862F6C" w:rsidRPr="0071496C" w:rsidRDefault="00862F6C" w:rsidP="00A0630E">
                          <w:pPr>
                            <w:rPr>
                              <w:rFonts w:asciiTheme="majorHAnsi" w:hAnsiTheme="majorHAnsi" w:cstheme="majorHAnsi"/>
                              <w:lang w:val="fr-FR"/>
                            </w:rPr>
                          </w:pPr>
                          <w:r>
                            <w:rPr>
                              <w:rFonts w:asciiTheme="majorHAnsi" w:hAnsiTheme="majorHAnsi" w:cstheme="majorHAnsi"/>
                              <w:lang w:val="fr-FR"/>
                            </w:rPr>
                            <w:t>B</w:t>
                          </w:r>
                        </w:p>
                      </w:txbxContent>
                    </v:textbox>
                  </v:shape>
                </v:group>
                <v:shape id="AutoShape 3793" o:spid="_x0000_s3003" type="#_x0000_t32" style="position:absolute;left:2234;top:15378;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27ucgAAADeAAAADwAAAGRycy9kb3ducmV2LnhtbESPQWsCMRSE74X+h/AKXkrNutXSbo2y&#10;FoQqeNC299fN6ya4eVk3Ubf/vikIHoeZ+YaZznvXiBN1wXpWMBpmIIgrry3XCj4/lg/PIEJE1th4&#10;JgW/FGA+u72ZYqH9mbd02sVaJAiHAhWYGNtCylAZchiGviVO3o/vHMYku1rqDs8J7hqZZ9mTdGg5&#10;LRhs6c1Qtd8dnYLNarQov41drbcHu5ksy+ZY338pNbjry1cQkfp4DV/a71pB/jLOH+H/TroCcvY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Q27ucgAAADeAAAADwAAAAAA&#10;AAAAAAAAAAChAgAAZHJzL2Rvd25yZXYueG1sUEsFBgAAAAAEAAQA+QAAAJYDAAAAAA==&#10;"/>
                <v:shape id="Text Box 3794" o:spid="_x0000_s3004" type="#_x0000_t202" style="position:absolute;left:2371;top:15262;width:805;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49bMYA&#10;AADeAAAADwAAAGRycy9kb3ducmV2LnhtbESPW2vCQBSE3wX/w3IE33TXkEqNWUUsQp9atBfw7ZA9&#10;uWD2bMhuTfrvu4VCH4eZ+YbJ96NtxZ163zjWsFoqEMSFMw1XGt7fTotHED4gG2wdk4Zv8rDfTSc5&#10;ZsYNfKb7JVQiQthnqKEOocuk9EVNFv3SdcTRK11vMUTZV9L0OES4bWWi1FpabDgu1NjRsabidvmy&#10;Gj5eyutnql6rJ/vQDW5Uku1Gaj2fjYctiEBj+A//tZ+NhmSTJin83olX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49bMYAAADeAAAADwAAAAAAAAAAAAAAAACYAgAAZHJz&#10;L2Rvd25yZXYueG1sUEsFBgAAAAAEAAQA9QAAAIsDAAAAAA==&#10;" filled="f" stroked="f">
                  <v:textbox>
                    <w:txbxContent>
                      <w:p w:rsidR="00862F6C" w:rsidRPr="00EF0DEB" w:rsidRDefault="00862F6C" w:rsidP="004C6376">
                        <w:pPr>
                          <w:rPr>
                            <w:rFonts w:asciiTheme="majorHAnsi" w:hAnsiTheme="majorHAnsi" w:cstheme="majorHAnsi"/>
                            <w:sz w:val="18"/>
                            <w:szCs w:val="18"/>
                            <w:lang w:val="fr-FR"/>
                          </w:rPr>
                        </w:pPr>
                        <w:r>
                          <w:rPr>
                            <w:rFonts w:asciiTheme="majorHAnsi" w:hAnsiTheme="majorHAnsi" w:cstheme="majorHAnsi"/>
                            <w:sz w:val="18"/>
                            <w:szCs w:val="18"/>
                            <w:lang w:val="fr-FR"/>
                          </w:rPr>
                          <w:t>Dewar</w:t>
                        </w:r>
                      </w:p>
                    </w:txbxContent>
                  </v:textbox>
                </v:shape>
                <v:group id="Group 3870" o:spid="_x0000_s3005" style="position:absolute;left:2879;top:8397;width:2494;height:795" coordorigin="2879,8340" coordsize="2494,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D1jvOHIAAAA&#10;3gAAAA8AAAAAAAAAAAAAAAAAqgIAAGRycy9kb3ducmV2LnhtbFBLBQYAAAAABAAEAPoAAACfAwAA&#10;AAA=&#10;">
                  <v:rect id="Rectangle 3774" o:spid="_x0000_s3006" style="position:absolute;left:2879;top:8340;width:1065;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s+ccA&#10;AADeAAAADwAAAGRycy9kb3ducmV2LnhtbESPT2vCQBTE7wW/w/KE3urGVKSmriKWlPao8dLba/aZ&#10;RLNvQ3bzp376bqHgcZiZ3zDr7Whq0VPrKssK5rMIBHFudcWFglOWPr2AcB5ZY22ZFPyQg+1m8rDG&#10;RNuBD9QffSEChF2CCkrvm0RKl5dk0M1sQxy8s20N+iDbQuoWhwA3tYyjaCkNVhwWSmxoX1J+PXZG&#10;wXcVn/B2yN4js0qf/eeYXbqvN6Uep+PuFYSn0d/D/+0PrSBeLeIl/N0JV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57PnHAAAA3gAAAA8AAAAAAAAAAAAAAAAAmAIAAGRy&#10;cy9kb3ducmV2LnhtbFBLBQYAAAAABAAEAPUAAACMAwAAAAA=&#10;">
                    <v:textbox>
                      <w:txbxContent>
                        <w:p w:rsidR="00862F6C" w:rsidRPr="008A5886" w:rsidRDefault="00862F6C" w:rsidP="0078085A">
                          <w:pPr>
                            <w:spacing w:before="40"/>
                            <w:jc w:val="center"/>
                            <w:rPr>
                              <w:rFonts w:asciiTheme="majorHAnsi" w:hAnsiTheme="majorHAnsi" w:cstheme="majorHAnsi"/>
                              <w:sz w:val="18"/>
                              <w:szCs w:val="18"/>
                            </w:rPr>
                          </w:pPr>
                          <w:r>
                            <w:rPr>
                              <w:rFonts w:asciiTheme="majorHAnsi" w:hAnsiTheme="majorHAnsi" w:cstheme="majorHAnsi"/>
                              <w:sz w:val="18"/>
                              <w:szCs w:val="18"/>
                            </w:rPr>
                            <w:t>Waiting for level</w:t>
                          </w:r>
                        </w:p>
                      </w:txbxContent>
                    </v:textbox>
                  </v:rect>
                  <v:shape id="Text Box 3775" o:spid="_x0000_s3007" type="#_x0000_t202" style="position:absolute;left:3938;top:8340;width:1435;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IVe8gA&#10;AADeAAAADwAAAGRycy9kb3ducmV2LnhtbESPW2vCQBSE3wv+h+UIfSm6MRUv0VVEaLFv9YK+HrLH&#10;JJg9G3e3Mf333UKhj8PMfMMs152pRUvOV5YVjIYJCOLc6ooLBafj22AGwgdkjbVlUvBNHtar3tMS&#10;M20fvKf2EAoRIewzVFCG0GRS+rwkg35oG+LoXa0zGKJ0hdQOHxFuapkmyUQarDgulNjQtqT8dvgy&#10;CmbjXXvxH6+f53xyrefhZdq+351Sz/1uswARqAv/4b/2TitI5+N0Cr934hW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whV7yAAAAN4AAAAPAAAAAAAAAAAAAAAAAJgCAABk&#10;cnMvZG93bnJldi54bWxQSwUGAAAAAAQABAD1AAAAjQMAAAAA&#10;">
                    <v:textbox>
                      <w:txbxContent>
                        <w:p w:rsidR="00862F6C" w:rsidRPr="008A5886" w:rsidRDefault="00862F6C" w:rsidP="0078085A">
                          <w:pPr>
                            <w:spacing w:before="200"/>
                            <w:rPr>
                              <w:rFonts w:asciiTheme="majorHAnsi" w:hAnsiTheme="majorHAnsi" w:cstheme="majorHAnsi"/>
                              <w:sz w:val="18"/>
                              <w:szCs w:val="18"/>
                            </w:rPr>
                          </w:pPr>
                          <w:r>
                            <w:rPr>
                              <w:rFonts w:asciiTheme="majorHAnsi" w:hAnsiTheme="majorHAnsi" w:cstheme="majorHAnsi"/>
                              <w:sz w:val="18"/>
                              <w:szCs w:val="18"/>
                            </w:rPr>
                            <w:t>Close CV600</w:t>
                          </w:r>
                        </w:p>
                      </w:txbxContent>
                    </v:textbox>
                  </v:shape>
                </v:group>
                <v:oval id="Oval 4694" o:spid="_x0000_s3008" style="position:absolute;left:6605;top:12158;width:408;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73iMMA&#10;AADeAAAADwAAAGRycy9kb3ducmV2LnhtbERPy2oCMRTdF/oP4Ra6KZrpdJQ6NUopFLoTH7i+nVwn&#10;g5ObkKQ69uvNQnB5OO/5crC9OFGInWMFr+MCBHHjdMetgt32e/QOIiZkjb1jUnChCMvF48Mca+3O&#10;vKbTJrUih3CsUYFJyddSxsaQxTh2njhzBxcspgxDK3XAcw63vSyLYiotdpwbDHr6MtQcN39WQbX6&#10;byadPl78y2+19m/7gYIxSj0/DZ8fIBIN6S6+uX+0gnJWlXlvvpOvgF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873iMMAAADeAAAADwAAAAAAAAAAAAAAAACYAgAAZHJzL2Rv&#10;d25yZXYueG1sUEsFBgAAAAAEAAQA9QAAAIgDAAAAAA==&#10;" strokecolor="#4a7ebb" strokeweight="3.5pt">
                  <v:textbox inset="0,0,0,0">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22</w:t>
                        </w:r>
                      </w:p>
                    </w:txbxContent>
                  </v:textbox>
                </v:oval>
                <v:oval id="Oval 4695" o:spid="_x0000_s3009" style="position:absolute;left:6543;top:10322;width:408;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JSE8YA&#10;AADeAAAADwAAAGRycy9kb3ducmV2LnhtbESPQWsCMRSE74X+h/AKXopmu92Kbo1SBKG3oi2en5vn&#10;ZnHzEpJUV399Uyj0OMzMN8xiNdhenCnEzrGCp0kBgrhxuuNWwdfnZjwDEROyxt4xKbhShNXy/m6B&#10;tXYX3tJ5l1qRIRxrVGBS8rWUsTFkMU6cJ87e0QWLKcvQSh3wkuG2l2VRTKXFjvOCQU9rQ81p920V&#10;VB+35qXTp6t/PFRb/7wfKBij1OhheHsFkWhI/+G/9rtWUM6rcg6/d/IV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JSE8YAAADeAAAADwAAAAAAAAAAAAAAAACYAgAAZHJz&#10;L2Rvd25yZXYueG1sUEsFBgAAAAAEAAQA9QAAAIsDAAAAAA==&#10;" strokecolor="#4a7ebb" strokeweight="3.5pt">
                  <v:textbox inset="0,0,0,0">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20</w:t>
                        </w:r>
                      </w:p>
                    </w:txbxContent>
                  </v:textbox>
                </v:oval>
                <v:oval id="Oval 4696" o:spid="_x0000_s3010" style="position:absolute;left:6579;top:8872;width:408;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FtU8QA&#10;AADeAAAADwAAAGRycy9kb3ducmV2LnhtbESPzWoCMRSF9wXfIVzBTakZdVp0NIoUBHdFLV3fTq6T&#10;wclNSFIdffpmUejycP74VpveduJKIbaOFUzGBQji2umWGwWfp93LHERMyBo7x6TgThE268HTCivt&#10;bnyg6zE1Io9wrFCBSclXUsbakMU4dp44e2cXLKYsQyN1wFset52cFsWbtNhyfjDo6d1QfTn+WAXl&#10;x6N+bfXl7p+/y4OfffUUjFFqNOy3SxCJ+vQf/mvvtYLpopxlgIyTUU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hbVPEAAAA3gAAAA8AAAAAAAAAAAAAAAAAmAIAAGRycy9k&#10;b3ducmV2LnhtbFBLBQYAAAAABAAEAPUAAACJAwAAAAA=&#10;" strokecolor="#4a7ebb" strokeweight="3.5pt">
                  <v:textbox inset="0,0,0,0">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18</w:t>
                        </w:r>
                      </w:p>
                    </w:txbxContent>
                  </v:textbox>
                </v:oval>
                <v:oval id="Oval 4697" o:spid="_x0000_s3011" style="position:absolute;left:6628;top:7059;width:408;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IyMUA&#10;AADeAAAADwAAAGRycy9kb3ducmV2LnhtbESPQWsCMRSE70L/Q3gFL6JZdSvt1ihFELwVben5dfO6&#10;Wdy8hCTq6q9vCgWPw8x8wyzXve3EmUJsHSuYTgoQxLXTLTcKPj+242cQMSFr7ByTgitFWK8eBkus&#10;tLvwns6H1IgM4VihApOSr6SMtSGLceI8cfZ+XLCYsgyN1AEvGW47OSuKhbTYcl4w6GljqD4eTlZB&#10;+X6rn1p9vPrRd7n386+egjFKDR/7t1cQifp0D/+3d1rB7KWcT+HvTr4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cjIxQAAAN4AAAAPAAAAAAAAAAAAAAAAAJgCAABkcnMv&#10;ZG93bnJldi54bWxQSwUGAAAAAAQABAD1AAAAigMAAAAA&#10;" strokecolor="#4a7ebb" strokeweight="3.5pt">
                  <v:textbox inset="0,0,0,0">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16</w:t>
                        </w:r>
                      </w:p>
                    </w:txbxContent>
                  </v:textbox>
                </v:oval>
                <v:oval id="Oval 4698" o:spid="_x0000_s3012" style="position:absolute;left:3770;top:554;width:408;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Wv8YA&#10;AADeAAAADwAAAGRycy9kb3ducmV2LnhtbESPQWsCMRSE70L/Q3gFL6LZrtvSbo1SBKG3opaen5vX&#10;zeLmJSRR1/76plDwOMzMN8xiNdhenCnEzrGCh1kBgrhxuuNWwed+M30GEROyxt4xKbhShNXybrTA&#10;WrsLb+m8S63IEI41KjAp+VrK2BiyGGfOE2fv2wWLKcvQSh3wkuG2l2VRPEmLHecFg57Whprj7mQV&#10;VB8/zWOnj1c/OVRbP/8aKBij1Ph+eHsFkWhIt/B/+10rKF+qeQl/d/IV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Wv8YAAADeAAAADwAAAAAAAAAAAAAAAACYAgAAZHJz&#10;L2Rvd25yZXYueG1sUEsFBgAAAAAEAAQA9QAAAIsDAAAAAA==&#10;" strokecolor="#4a7ebb" strokeweight="3.5pt">
                  <v:textbox inset="0,0,0,0">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0</w:t>
                        </w:r>
                      </w:p>
                    </w:txbxContent>
                  </v:textbox>
                </v:oval>
                <v:oval id="Oval 4699" o:spid="_x0000_s3013" style="position:absolute;left:3167;top:1477;width:408;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PzJMYA&#10;AADeAAAADwAAAGRycy9kb3ducmV2LnhtbESPQWsCMRSE70L/Q3iFXkSzdbeiW6OUQqE30RbPz83r&#10;ZnHzEpJU1/56Uyj0OMzMN8xqM9henCnEzrGCx2kBgrhxuuNWwefH22QBIiZkjb1jUnClCJv13WiF&#10;tXYX3tF5n1qRIRxrVGBS8rWUsTFkMU6dJ87elwsWU5ahlTrgJcNtL2dFMZcWO84LBj29GmpO+2+r&#10;oNr+NE+dPl39+FjtfHkYKBij1MP98PIMItGQ/sN/7XetYLasyhJ+7+QrI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PzJMYAAADeAAAADwAAAAAAAAAAAAAAAACYAgAAZHJz&#10;L2Rvd25yZXYueG1sUEsFBgAAAAAEAAQA9QAAAIsDAAAAAA==&#10;" strokecolor="#4a7ebb" strokeweight="3.5pt">
                  <v:textbox inset="0,0,0,0">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4</w:t>
                        </w:r>
                      </w:p>
                    </w:txbxContent>
                  </v:textbox>
                </v:oval>
                <v:oval id="Oval 4700" o:spid="_x0000_s3014" style="position:absolute;left:2823;top:2321;width:408;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prUMUA&#10;AADeAAAADwAAAGRycy9kb3ducmV2LnhtbESPQWsCMRSE7wX/Q3iCl6LZ6lba1SilIPRWtMXzc/Pc&#10;LG5eQpLq2l/fCEKPw8x8wyzXve3EmUJsHSt4mhQgiGunW24UfH9txi8gYkLW2DkmBVeKsF4NHpZY&#10;aXfhLZ13qREZwrFCBSYlX0kZa0MW48R54uwdXbCYsgyN1AEvGW47OS2KubTYcl4w6OndUH3a/VgF&#10;5edv/dzq09U/Hsqtn+17CsYoNRr2bwsQifr0H763P7SC6Ws5K+F2J18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WmtQxQAAAN4AAAAPAAAAAAAAAAAAAAAAAJgCAABkcnMv&#10;ZG93bnJldi54bWxQSwUGAAAAAAQABAD1AAAAigMAAAAA&#10;" strokecolor="#4a7ebb" strokeweight="3.5pt">
                  <v:textbox inset="0,0,0,0">
                    <w:txbxContent>
                      <w:p w:rsidR="00862F6C" w:rsidRPr="00A87CE9" w:rsidRDefault="00862F6C" w:rsidP="00C8349F">
                        <w:pPr>
                          <w:jc w:val="center"/>
                          <w:rPr>
                            <w:rFonts w:ascii="Times New Roman" w:hAnsi="Times New Roman" w:cs="Times New Roman"/>
                            <w:b/>
                            <w:szCs w:val="20"/>
                          </w:rPr>
                        </w:pPr>
                        <w:r>
                          <w:rPr>
                            <w:rFonts w:ascii="Times New Roman" w:hAnsi="Times New Roman" w:cs="Times New Roman"/>
                            <w:b/>
                            <w:szCs w:val="20"/>
                          </w:rPr>
                          <w:t>6</w:t>
                        </w:r>
                      </w:p>
                    </w:txbxContent>
                  </v:textbox>
                </v:oval>
                <v:oval id="Oval 4701" o:spid="_x0000_s3015" style="position:absolute;left:1495;top:4510;width:408;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bOy8UA&#10;AADeAAAADwAAAGRycy9kb3ducmV2LnhtbESPQWsCMRSE70L/Q3iFXkSz1VV0a5RSKPQm2uL5uXnd&#10;LG5eQpLq2l9vCgWPw8x8w6w2ve3EmUJsHSt4HhcgiGunW24UfH2+jxYgYkLW2DkmBVeKsFk/DFZY&#10;aXfhHZ33qREZwrFCBSYlX0kZa0MW49h54ux9u2AxZRkaqQNeMtx2clIUc2mx5bxg0NObofq0/7EK&#10;yu1vPWv16eqHx3Lnp4eegjFKPT32ry8gEvXpHv5vf2gFk2U5ncHfnXwF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Fs7LxQAAAN4AAAAPAAAAAAAAAAAAAAAAAJgCAABkcnMv&#10;ZG93bnJldi54bWxQSwUGAAAAAAQABAD1AAAAigMAAAAA&#10;" strokecolor="#4a7ebb" strokeweight="3.5pt">
                  <v:textbox inset="0,0,0,0">
                    <w:txbxContent>
                      <w:p w:rsidR="00862F6C" w:rsidRPr="00A87CE9" w:rsidRDefault="00862F6C" w:rsidP="00833A09">
                        <w:pPr>
                          <w:jc w:val="center"/>
                          <w:rPr>
                            <w:rFonts w:ascii="Times New Roman" w:hAnsi="Times New Roman" w:cs="Times New Roman"/>
                            <w:b/>
                            <w:szCs w:val="20"/>
                          </w:rPr>
                        </w:pPr>
                        <w:r>
                          <w:rPr>
                            <w:rFonts w:ascii="Times New Roman" w:hAnsi="Times New Roman" w:cs="Times New Roman"/>
                            <w:b/>
                            <w:szCs w:val="20"/>
                          </w:rPr>
                          <w:t>8</w:t>
                        </w:r>
                      </w:p>
                    </w:txbxContent>
                  </v:textbox>
                </v:oval>
                <v:oval id="Oval 4703" o:spid="_x0000_s3016" style="position:absolute;left:6027;top:5171;width:408;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QvMUA&#10;AADeAAAADwAAAGRycy9kb3ducmV2LnhtbESPQWsCMRSE70L/Q3gFL6LZ6lbarVFKQfAm2tLzc/O6&#10;Wdy8hCTV1V9vCgWPw8x8wyxWve3EiUJsHSt4mhQgiGunW24UfH2uxy8gYkLW2DkmBReKsFo+DBZY&#10;aXfmHZ32qREZwrFCBSYlX0kZa0MW48R54uz9uGAxZRkaqQOeM9x2cloUc2mx5bxg0NOHofq4/7UK&#10;yu21fm718eJHh3LnZ989BWOUGj72728gEvXpHv5vb7SC6Ws5m8PfnXwF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FC8xQAAAN4AAAAPAAAAAAAAAAAAAAAAAJgCAABkcnMv&#10;ZG93bnJldi54bWxQSwUGAAAAAAQABAD1AAAAigMAAAAA&#10;" strokecolor="#4a7ebb" strokeweight="3.5pt">
                  <v:textbox inset="0,0,0,0">
                    <w:txbxContent>
                      <w:p w:rsidR="00862F6C" w:rsidRPr="00A87CE9" w:rsidRDefault="00862F6C" w:rsidP="00833A09">
                        <w:pPr>
                          <w:jc w:val="center"/>
                          <w:rPr>
                            <w:rFonts w:ascii="Times New Roman" w:hAnsi="Times New Roman" w:cs="Times New Roman"/>
                            <w:b/>
                            <w:szCs w:val="20"/>
                          </w:rPr>
                        </w:pPr>
                        <w:r>
                          <w:rPr>
                            <w:rFonts w:ascii="Times New Roman" w:hAnsi="Times New Roman" w:cs="Times New Roman"/>
                            <w:b/>
                            <w:szCs w:val="20"/>
                          </w:rPr>
                          <w:t>14</w:t>
                        </w:r>
                      </w:p>
                    </w:txbxContent>
                  </v:textbox>
                </v:oval>
                <v:oval id="Oval 4704" o:spid="_x0000_s3017" style="position:absolute;left:7890;top:2889;width:408;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j1J8YA&#10;AADeAAAADwAAAGRycy9kb3ducmV2LnhtbESPT0sDMRTE74LfITzBi7RZ2/XfumkRQfAmXaXn5+a5&#10;WXbzEpLYbvvpG0HocZiZ3zD1erKj2FGIvWMFt/MCBHHrdM+dgq/Pt9kjiJiQNY6OScGBIqxXlxc1&#10;VtrteUO7JnUiQzhWqMCk5CspY2vIYpw7T5y9HxcspixDJ3XAfYbbUS6K4l5a7DkvGPT0aqgdml+r&#10;oPw4tne9Hg7+5rvc+OV2omCMUtdX08sziERTOof/2+9aweKpXD7A3518BeTq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j1J8YAAADeAAAADwAAAAAAAAAAAAAAAACYAgAAZHJz&#10;L2Rvd25yZXYueG1sUEsFBgAAAAAEAAQA9QAAAIsDAAAAAA==&#10;" strokecolor="#4a7ebb" strokeweight="3.5pt">
                  <v:textbox inset="0,0,0,0">
                    <w:txbxContent>
                      <w:p w:rsidR="00862F6C" w:rsidRPr="00A87CE9" w:rsidRDefault="00862F6C" w:rsidP="00833A09">
                        <w:pPr>
                          <w:jc w:val="center"/>
                          <w:rPr>
                            <w:rFonts w:ascii="Times New Roman" w:hAnsi="Times New Roman" w:cs="Times New Roman"/>
                            <w:b/>
                            <w:szCs w:val="20"/>
                          </w:rPr>
                        </w:pPr>
                        <w:r>
                          <w:rPr>
                            <w:rFonts w:ascii="Times New Roman" w:hAnsi="Times New Roman" w:cs="Times New Roman"/>
                            <w:b/>
                            <w:szCs w:val="20"/>
                          </w:rPr>
                          <w:t>7</w:t>
                        </w:r>
                      </w:p>
                    </w:txbxContent>
                  </v:textbox>
                </v:oval>
                <v:rect id="Rectangle 3516" o:spid="_x0000_s3018" style="position:absolute;left:6303;top:4102;width:1673;height: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j9ecMA&#10;AADeAAAADwAAAGRycy9kb3ducmV2LnhtbERPy4rCMBTdD/gP4QpuBk3VIlqN4gNlYFZjFbeX5toW&#10;m5vSRK1/bxbCLA/nvVi1phIPalxpWcFwEIEgzqwuOVdwSvf9KQjnkTVWlknBixyslp2vBSbaPvmP&#10;HkefixDCLkEFhfd1IqXLCjLoBrYmDtzVNgZ9gE0udYPPEG4qOYqiiTRYcmgosKZtQdnteDcKrukm&#10;Hm+c/D3Hl51PD6do8n25KdXrtus5CE+t/xd/3D9awWgWj8PecCdcA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j9ecMAAADeAAAADwAAAAAAAAAAAAAAAACYAgAAZHJzL2Rv&#10;d25yZXYueG1sUEsFBgAAAAAEAAQA9QAAAIgDAAAAAA==&#10;" strokecolor="black [3213]">
                  <v:textbox inset=",7.2pt,,7.2pt">
                    <w:txbxContent>
                      <w:p w:rsidR="00862F6C" w:rsidRDefault="00862F6C" w:rsidP="00377878">
                        <w:r>
                          <w:t>Waiting level</w:t>
                        </w:r>
                      </w:p>
                    </w:txbxContent>
                  </v:textbox>
                </v:rect>
                <v:oval id="Oval 3515" o:spid="_x0000_s3019" style="position:absolute;left:5984;top:395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vEzsUA&#10;AADeAAAADwAAAGRycy9kb3ducmV2LnhtbESPQWsCMRSE70L/Q3gFL6LZ6lbq1iilIHgTben5dfO6&#10;Wdy8hCTV1V9vCgWPw8x8wyzXve3EiUJsHSt4mhQgiGunW24UfH5sxi8gYkLW2DkmBReKsF49DJZY&#10;aXfmPZ0OqREZwrFCBSYlX0kZa0MW48R54uz9uGAxZRkaqQOeM9x2cloUc2mx5bxg0NO7ofp4+LUK&#10;yt21fm718eJH3+Xez756CsYoNXzs315BJOrTPfzf3moF00U5W8DfnXwF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W8TOxQAAAN4AAAAPAAAAAAAAAAAAAAAAAJgCAABkcnMv&#10;ZG93bnJldi54bWxQSwUGAAAAAAQABAD1AAAAigMAAAAA&#10;" strokecolor="#4a7ebb" strokeweight="3.5pt">
                  <v:textbox inset="0,0,0,0">
                    <w:txbxContent>
                      <w:p w:rsidR="00862F6C" w:rsidRPr="00A87CE9" w:rsidRDefault="00862F6C" w:rsidP="00377878">
                        <w:pPr>
                          <w:jc w:val="center"/>
                          <w:rPr>
                            <w:rFonts w:ascii="Times New Roman" w:hAnsi="Times New Roman" w:cs="Times New Roman"/>
                            <w:b/>
                            <w:szCs w:val="20"/>
                          </w:rPr>
                        </w:pPr>
                        <w:r>
                          <w:rPr>
                            <w:rFonts w:ascii="Times New Roman" w:hAnsi="Times New Roman" w:cs="Times New Roman"/>
                            <w:b/>
                            <w:szCs w:val="20"/>
                          </w:rPr>
                          <w:t>13</w:t>
                        </w:r>
                      </w:p>
                    </w:txbxContent>
                  </v:textbox>
                </v:oval>
                <v:group id="Group 4707" o:spid="_x0000_s3020" style="position:absolute;left:1563;top:6193;width:3767;height:1702" coordorigin="1563,6193" coordsize="3767,1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Mv62ccAAADe&#10;AAAADwAAAAAAAAAAAAAAAACqAgAAZHJzL2Rvd25yZXYueG1sUEsFBgAAAAAEAAQA+gAAAJ4DAAAA&#10;AA==&#10;">
                  <v:rect id="Rectangle 10474" o:spid="_x0000_s3021" style="position:absolute;left:1563;top:6194;width:1677;height:1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RLccA&#10;AADeAAAADwAAAGRycy9kb3ducmV2LnhtbESPQWvCQBSE70L/w/IK3szGNEhNs4pYlPao8dLba/Y1&#10;SZt9G7KrSf31bkHocZiZb5h8PZpWXKh3jWUF8ygGQVxa3XCl4FTsZs8gnEfW2FomBb/kYL16mOSY&#10;aTvwgS5HX4kAYZehgtr7LpPSlTUZdJHtiIP3ZXuDPsi+krrHIcBNK5M4XkiDDYeFGjva1lT+HM9G&#10;wWeTnPB6KPaxWe6e/PtYfJ8/XpWaPo6bFxCeRv8fvrfftIJkmaZz+LsTr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PkS3HAAAA3gAAAA8AAAAAAAAAAAAAAAAAmAIAAGRy&#10;cy9kb3ducmV2LnhtbFBLBQYAAAAABAAEAPUAAACMAwAAAAA=&#10;">
                    <v:textbox>
                      <w:txbxContent>
                        <w:p w:rsidR="00862F6C" w:rsidRPr="008A5886" w:rsidRDefault="00862F6C" w:rsidP="00833A09">
                          <w:pPr>
                            <w:spacing w:before="120"/>
                            <w:jc w:val="center"/>
                            <w:rPr>
                              <w:rFonts w:asciiTheme="majorHAnsi" w:hAnsiTheme="majorHAnsi" w:cstheme="majorHAnsi"/>
                              <w:sz w:val="18"/>
                              <w:szCs w:val="18"/>
                            </w:rPr>
                          </w:pPr>
                          <w:r w:rsidRPr="008A5886">
                            <w:rPr>
                              <w:rFonts w:asciiTheme="majorHAnsi" w:hAnsiTheme="majorHAnsi" w:cstheme="majorHAnsi"/>
                              <w:sz w:val="18"/>
                              <w:szCs w:val="18"/>
                            </w:rPr>
                            <w:t>Regulation</w:t>
                          </w:r>
                        </w:p>
                        <w:p w:rsidR="00862F6C" w:rsidRPr="008A5886" w:rsidRDefault="00862F6C" w:rsidP="00833A09">
                          <w:pPr>
                            <w:spacing w:before="120"/>
                            <w:jc w:val="center"/>
                            <w:rPr>
                              <w:rFonts w:asciiTheme="majorHAnsi" w:hAnsiTheme="majorHAnsi" w:cstheme="majorHAnsi"/>
                              <w:sz w:val="18"/>
                              <w:szCs w:val="18"/>
                            </w:rPr>
                          </w:pPr>
                          <w:r w:rsidRPr="008A5886">
                            <w:rPr>
                              <w:rFonts w:asciiTheme="majorHAnsi" w:hAnsiTheme="majorHAnsi" w:cstheme="majorHAnsi"/>
                              <w:sz w:val="18"/>
                              <w:szCs w:val="18"/>
                            </w:rPr>
                            <w:t>mode</w:t>
                          </w:r>
                        </w:p>
                      </w:txbxContent>
                    </v:textbox>
                  </v:rect>
                  <v:shape id="Text Box 10475" o:spid="_x0000_s3022" type="#_x0000_t202" style="position:absolute;left:3139;top:6193;width:2191;height:1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pTQ8cA&#10;AADeAAAADwAAAGRycy9kb3ducmV2LnhtbESPQWvCQBSE74X+h+UVvJS6MQarqauUgmJvakt7fWSf&#10;SWj2bdxdY/z3rlDwOMzMN8x82ZtGdOR8bVnBaJiAIC6srrlU8P21epmC8AFZY2OZFFzIw3Lx+DDH&#10;XNsz76jbh1JECPscFVQhtLmUvqjIoB/aljh6B+sMhihdKbXDc4SbRqZJMpEGa44LFbb0UVHxtz8Z&#10;BdNs0/36z/H2p5gcmll4fu3WR6fU4Kl/fwMRqA/38H97oxWksyxL4XYnXg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qU0PHAAAA3gAAAA8AAAAAAAAAAAAAAAAAmAIAAGRy&#10;cy9kb3ducmV2LnhtbFBLBQYAAAAABAAEAPUAAACMAwAAAAA=&#10;">
                    <v:textbox>
                      <w:txbxContent>
                        <w:p w:rsidR="00862F6C" w:rsidRPr="008A5886" w:rsidRDefault="00862F6C" w:rsidP="00833A09">
                          <w:pPr>
                            <w:rPr>
                              <w:rFonts w:asciiTheme="majorHAnsi" w:hAnsiTheme="majorHAnsi" w:cstheme="majorHAnsi"/>
                              <w:sz w:val="18"/>
                              <w:szCs w:val="18"/>
                            </w:rPr>
                          </w:pPr>
                          <w:r w:rsidRPr="008A5886">
                            <w:rPr>
                              <w:rFonts w:asciiTheme="majorHAnsi" w:hAnsiTheme="majorHAnsi" w:cstheme="majorHAnsi"/>
                              <w:sz w:val="18"/>
                              <w:szCs w:val="18"/>
                            </w:rPr>
                            <w:t>CV</w:t>
                          </w:r>
                          <w:r>
                            <w:rPr>
                              <w:rFonts w:asciiTheme="majorHAnsi" w:hAnsiTheme="majorHAnsi" w:cstheme="majorHAnsi"/>
                              <w:sz w:val="18"/>
                              <w:szCs w:val="18"/>
                            </w:rPr>
                            <w:t>590</w:t>
                          </w:r>
                          <w:r w:rsidRPr="008A5886">
                            <w:rPr>
                              <w:rFonts w:asciiTheme="majorHAnsi" w:hAnsiTheme="majorHAnsi" w:cstheme="majorHAnsi"/>
                              <w:sz w:val="18"/>
                              <w:szCs w:val="18"/>
                            </w:rPr>
                            <w:t xml:space="preserve"> %opening</w:t>
                          </w:r>
                        </w:p>
                        <w:p w:rsidR="00862F6C" w:rsidRPr="008A5886" w:rsidRDefault="00862F6C" w:rsidP="00833A09">
                          <w:pPr>
                            <w:rPr>
                              <w:rFonts w:asciiTheme="majorHAnsi" w:hAnsiTheme="majorHAnsi" w:cstheme="majorHAnsi"/>
                              <w:sz w:val="18"/>
                              <w:szCs w:val="18"/>
                            </w:rPr>
                          </w:pPr>
                          <w:r w:rsidRPr="008A5886">
                            <w:rPr>
                              <w:rFonts w:asciiTheme="majorHAnsi" w:hAnsiTheme="majorHAnsi" w:cstheme="majorHAnsi"/>
                              <w:sz w:val="18"/>
                              <w:szCs w:val="18"/>
                            </w:rPr>
                            <w:t>CV600 regulated</w:t>
                          </w:r>
                        </w:p>
                        <w:p w:rsidR="00862F6C" w:rsidRDefault="00862F6C" w:rsidP="00833A09">
                          <w:pPr>
                            <w:rPr>
                              <w:rFonts w:asciiTheme="majorHAnsi" w:hAnsiTheme="majorHAnsi" w:cstheme="majorHAnsi"/>
                              <w:sz w:val="18"/>
                              <w:szCs w:val="18"/>
                            </w:rPr>
                          </w:pPr>
                          <w:r w:rsidRPr="008A5886">
                            <w:rPr>
                              <w:rFonts w:asciiTheme="majorHAnsi" w:hAnsiTheme="majorHAnsi" w:cstheme="majorHAnsi"/>
                              <w:sz w:val="18"/>
                              <w:szCs w:val="18"/>
                            </w:rPr>
                            <w:t>LT600=LT600setPoint</w:t>
                          </w:r>
                        </w:p>
                        <w:p w:rsidR="00862F6C" w:rsidRDefault="00862F6C" w:rsidP="00833A09">
                          <w:pPr>
                            <w:rPr>
                              <w:rFonts w:asciiTheme="majorHAnsi" w:hAnsiTheme="majorHAnsi" w:cstheme="majorHAnsi"/>
                              <w:sz w:val="18"/>
                              <w:szCs w:val="18"/>
                            </w:rPr>
                          </w:pPr>
                          <w:r>
                            <w:rPr>
                              <w:rFonts w:asciiTheme="majorHAnsi" w:hAnsiTheme="majorHAnsi" w:cstheme="majorHAnsi"/>
                              <w:sz w:val="18"/>
                              <w:szCs w:val="18"/>
                            </w:rPr>
                            <w:t>FT580 &lt; FT580limit</w:t>
                          </w:r>
                        </w:p>
                        <w:p w:rsidR="00862F6C" w:rsidRDefault="00862F6C" w:rsidP="00833A09">
                          <w:pPr>
                            <w:rPr>
                              <w:rFonts w:asciiTheme="majorHAnsi" w:hAnsiTheme="majorHAnsi" w:cstheme="majorHAnsi"/>
                              <w:sz w:val="18"/>
                              <w:szCs w:val="18"/>
                            </w:rPr>
                          </w:pPr>
                          <w:r>
                            <w:rPr>
                              <w:rFonts w:asciiTheme="majorHAnsi" w:hAnsiTheme="majorHAnsi" w:cstheme="majorHAnsi"/>
                              <w:sz w:val="18"/>
                              <w:szCs w:val="18"/>
                            </w:rPr>
                            <w:t>CV580 regulated</w:t>
                          </w:r>
                        </w:p>
                        <w:p w:rsidR="00862F6C" w:rsidRDefault="00862F6C" w:rsidP="00833A09">
                          <w:pPr>
                            <w:rPr>
                              <w:rFonts w:asciiTheme="majorHAnsi" w:hAnsiTheme="majorHAnsi" w:cstheme="majorHAnsi"/>
                              <w:sz w:val="18"/>
                              <w:szCs w:val="18"/>
                            </w:rPr>
                          </w:pPr>
                          <w:r>
                            <w:rPr>
                              <w:rFonts w:asciiTheme="majorHAnsi" w:hAnsiTheme="majorHAnsi" w:cstheme="majorHAnsi"/>
                              <w:sz w:val="18"/>
                              <w:szCs w:val="18"/>
                            </w:rPr>
                            <w:t>PT600=PT600setpoint</w:t>
                          </w:r>
                        </w:p>
                        <w:p w:rsidR="00862F6C" w:rsidRPr="008A5886" w:rsidRDefault="00862F6C" w:rsidP="00833A09">
                          <w:pPr>
                            <w:rPr>
                              <w:rFonts w:asciiTheme="majorHAnsi" w:hAnsiTheme="majorHAnsi" w:cstheme="majorHAnsi"/>
                              <w:sz w:val="18"/>
                              <w:szCs w:val="18"/>
                            </w:rPr>
                          </w:pPr>
                          <w:r>
                            <w:rPr>
                              <w:rFonts w:asciiTheme="majorHAnsi" w:hAnsiTheme="majorHAnsi" w:cstheme="majorHAnsi"/>
                              <w:sz w:val="18"/>
                              <w:szCs w:val="18"/>
                            </w:rPr>
                            <w:t>FV602 opened</w:t>
                          </w:r>
                        </w:p>
                      </w:txbxContent>
                    </v:textbox>
                  </v:shape>
                </v:group>
                <v:oval id="Oval 4708" o:spid="_x0000_s3023" style="position:absolute;left:1520;top:6085;width:408;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WAWcUA&#10;AADeAAAADwAAAGRycy9kb3ducmV2LnhtbESPQWsCMRSE7wX/Q3iCl6LZ6lba1SilIPRWtMXzc/Pc&#10;LG5eQpLq2l/fCEKPw8x8wyzXve3EmUJsHSt4mhQgiGunW24UfH9txi8gYkLW2DkmBVeKsF4NHpZY&#10;aXfhLZ13qREZwrFCBSYlX0kZa0MW48R54uwdXbCYsgyN1AEvGW47OS2KubTYcl4w6OndUH3a/VgF&#10;5edv/dzq09U/Hsqtn+17CsYoNRr2bwsQifr0H763P7SC6WtZzuB2J18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tYBZxQAAAN4AAAAPAAAAAAAAAAAAAAAAAJgCAABkcnMv&#10;ZG93bnJldi54bWxQSwUGAAAAAAQABAD1AAAAigMAAAAA&#10;" strokecolor="#4a7ebb" strokeweight="3.5pt">
                  <v:textbox inset="0,0,0,0">
                    <w:txbxContent>
                      <w:p w:rsidR="00862F6C" w:rsidRPr="00A87CE9" w:rsidRDefault="00862F6C" w:rsidP="00833A09">
                        <w:pPr>
                          <w:jc w:val="center"/>
                          <w:rPr>
                            <w:rFonts w:ascii="Times New Roman" w:hAnsi="Times New Roman" w:cs="Times New Roman"/>
                            <w:b/>
                            <w:szCs w:val="20"/>
                          </w:rPr>
                        </w:pPr>
                        <w:r>
                          <w:rPr>
                            <w:rFonts w:ascii="Times New Roman" w:hAnsi="Times New Roman" w:cs="Times New Roman"/>
                            <w:b/>
                            <w:szCs w:val="20"/>
                          </w:rPr>
                          <w:t>10</w:t>
                        </w:r>
                      </w:p>
                    </w:txbxContent>
                  </v:textbox>
                </v:oval>
                <v:oval id="Oval 4709" o:spid="_x0000_s3024" style="position:absolute;left:2851;top:8898;width:408;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wYLcUA&#10;AADeAAAADwAAAGRycy9kb3ducmV2LnhtbESPQUsDMRSE74L/ITyhF7FZ2yi6Ni2lUOhNWsXzc/Pc&#10;LN28hCRtt/31RhB6HGbmG2a2GFwvjhRT51nD47gCQdx403Gr4fNj/fACImVkg71n0nCmBIv57c0M&#10;a+NPvKXjLreiQDjVqMHmHGopU2PJYRr7QFy8Hx8d5iJjK03EU4G7Xk6q6lk67LgsWAy0stTsdwen&#10;Qb1fmqfO7M/h/lttw/RroGit1qO7YfkGItOQr+H/9sZomLwqpeDvTrk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XBgtxQAAAN4AAAAPAAAAAAAAAAAAAAAAAJgCAABkcnMv&#10;ZG93bnJldi54bWxQSwUGAAAAAAQABAD1AAAAigMAAAAA&#10;" strokecolor="#4a7ebb" strokeweight="3.5pt">
                  <v:textbox inset="0,0,0,0">
                    <w:txbxContent>
                      <w:p w:rsidR="00862F6C" w:rsidRPr="00A87CE9" w:rsidRDefault="00862F6C" w:rsidP="00833A09">
                        <w:pPr>
                          <w:jc w:val="center"/>
                          <w:rPr>
                            <w:rFonts w:ascii="Times New Roman" w:hAnsi="Times New Roman" w:cs="Times New Roman"/>
                            <w:b/>
                            <w:szCs w:val="20"/>
                          </w:rPr>
                        </w:pPr>
                        <w:r>
                          <w:rPr>
                            <w:rFonts w:ascii="Times New Roman" w:hAnsi="Times New Roman" w:cs="Times New Roman"/>
                            <w:b/>
                            <w:szCs w:val="20"/>
                          </w:rPr>
                          <w:t>11</w:t>
                        </w:r>
                      </w:p>
                    </w:txbxContent>
                  </v:textbox>
                </v:oval>
                <v:oval id="Oval 4710" o:spid="_x0000_s3025" style="position:absolute;left:1594;top:10434;width:408;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C9tsYA&#10;AADeAAAADwAAAGRycy9kb3ducmV2LnhtbESPT2sCMRTE7wW/Q3iFXopmtavUrVFKodBb8Q+eXzfP&#10;zeLmJSSprv30jSB4HGbmN8xi1dtOnCjE1rGC8agAQVw73XKjYLf9HL6CiAlZY+eYFFwowmo5eFhg&#10;pd2Z13TapEZkCMcKFZiUfCVlrA1ZjCPnibN3cMFiyjI0Ugc8Z7jt5KQoZtJiy3nBoKcPQ/Vx82sV&#10;lN9/9bTVx4t//inX/mXfUzBGqafH/v0NRKI+3cO39pdWMJmX5RSud/IV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C9tsYAAADeAAAADwAAAAAAAAAAAAAAAACYAgAAZHJz&#10;L2Rvd25yZXYueG1sUEsFBgAAAAAEAAQA9QAAAIsDAAAAAA==&#10;" strokecolor="#4a7ebb" strokeweight="3.5pt">
                  <v:textbox inset="0,0,0,0">
                    <w:txbxContent>
                      <w:p w:rsidR="00862F6C" w:rsidRPr="00A87CE9" w:rsidRDefault="00862F6C" w:rsidP="00833A09">
                        <w:pPr>
                          <w:jc w:val="center"/>
                          <w:rPr>
                            <w:rFonts w:ascii="Times New Roman" w:hAnsi="Times New Roman" w:cs="Times New Roman"/>
                            <w:b/>
                            <w:szCs w:val="20"/>
                          </w:rPr>
                        </w:pPr>
                        <w:r>
                          <w:rPr>
                            <w:rFonts w:ascii="Times New Roman" w:hAnsi="Times New Roman" w:cs="Times New Roman"/>
                            <w:b/>
                            <w:szCs w:val="20"/>
                          </w:rPr>
                          <w:t>12</w:t>
                        </w:r>
                      </w:p>
                    </w:txbxContent>
                  </v:textbox>
                </v:oval>
                <v:shape id="AutoShape 10444" o:spid="_x0000_s3026" type="#_x0000_t32" style="position:absolute;left:7033;top:4808;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X9gccAAADeAAAADwAAAGRycy9kb3ducmV2LnhtbESPQWsCMRSE74X+h/AKvRTNKip1a5Rt&#10;QVDBg1bvr5vnJrh52W6irv++KRR6HGbmG2a26FwtrtQG61nBoJ+BIC69tlwpOHwue68gQkTWWHsm&#10;BXcKsJg/Psww1/7GO7ruYyUShEOOCkyMTS5lKA05DH3fECfv5FuHMcm2krrFW4K7Wg6zbCIdWk4L&#10;Bhv6MFSe9xenYLsevBdfxq43u2+7HS+L+lK9HJV6fuqKNxCRuvgf/muvtILhdDSawO+ddAXk/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pf2BxwAAAN4AAAAPAAAAAAAA&#10;AAAAAAAAAKECAABkcnMvZG93bnJldi54bWxQSwUGAAAAAAQABAD5AAAAlQMAAAAA&#10;"/>
                <v:oval id="Oval 4712" o:spid="_x0000_s3027" style="position:absolute;left:6415;top:12964;width:408;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6GWsYA&#10;AADeAAAADwAAAGRycy9kb3ducmV2LnhtbESPT2sCMRTE7wW/Q3hCL6VmtdtaV6NIodBb8Q+eXzfP&#10;zeLmJSRR1376plDocZiZ3zCLVW87caEQW8cKxqMCBHHtdMuNgv3u/fEVREzIGjvHpOBGEVbLwd0C&#10;K+2uvKHLNjUiQzhWqMCk5CspY23IYhw5T5y9owsWU5ahkTrgNcNtJydF8SIttpwXDHp6M1Sftmer&#10;oPz8rp9bfbr5h69y458OPQVjlLof9us5iER9+g//tT+0gsmsLKfweydf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6GWsYAAADeAAAADwAAAAAAAAAAAAAAAACYAgAAZHJz&#10;L2Rvd25yZXYueG1sUEsFBgAAAAAEAAQA9QAAAIsDAAAAAA==&#10;" strokecolor="#4a7ebb" strokeweight="3.5pt">
                  <v:textbox inset="0,0,0,0">
                    <w:txbxContent>
                      <w:p w:rsidR="00862F6C" w:rsidRPr="00A87CE9" w:rsidRDefault="00862F6C" w:rsidP="00833A09">
                        <w:pPr>
                          <w:jc w:val="center"/>
                          <w:rPr>
                            <w:rFonts w:ascii="Times New Roman" w:hAnsi="Times New Roman" w:cs="Times New Roman"/>
                            <w:b/>
                            <w:szCs w:val="20"/>
                          </w:rPr>
                        </w:pPr>
                        <w:r>
                          <w:rPr>
                            <w:rFonts w:ascii="Times New Roman" w:hAnsi="Times New Roman" w:cs="Times New Roman"/>
                            <w:b/>
                            <w:szCs w:val="20"/>
                          </w:rPr>
                          <w:t>24</w:t>
                        </w:r>
                      </w:p>
                    </w:txbxContent>
                  </v:textbox>
                </v:oval>
                <v:oval id="Oval 4713" o:spid="_x0000_s3028" style="position:absolute;left:6279;top:13922;width:408;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ESKMIA&#10;AADeAAAADwAAAGRycy9kb3ducmV2LnhtbERPTWsCMRC9F/wPYQq9FM1qt6Jbo0ih0JtoS8/jZtws&#10;biYhibr215uD4PHxvher3nbiTCG2jhWMRwUI4trplhsFvz9fwxmImJA1do5JwZUirJaDpwVW2l14&#10;S+ddakQO4VihApOSr6SMtSGLceQ8ceYOLlhMGYZG6oCXHG47OSmKqbTYcm4w6OnTUH3cnayCcvNf&#10;v7f6ePWv+3Lr3/56CsYo9fLcrz9AJOrTQ3x3f2sFk3lZ5r35Tr4C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ERIowgAAAN4AAAAPAAAAAAAAAAAAAAAAAJgCAABkcnMvZG93&#10;bnJldi54bWxQSwUGAAAAAAQABAD1AAAAhwMAAAAA&#10;" strokecolor="#4a7ebb" strokeweight="3.5pt">
                  <v:textbox inset="0,0,0,0">
                    <w:txbxContent>
                      <w:p w:rsidR="00862F6C" w:rsidRPr="00A87CE9" w:rsidRDefault="00862F6C" w:rsidP="00833A09">
                        <w:pPr>
                          <w:jc w:val="center"/>
                          <w:rPr>
                            <w:rFonts w:ascii="Times New Roman" w:hAnsi="Times New Roman" w:cs="Times New Roman"/>
                            <w:b/>
                            <w:szCs w:val="20"/>
                          </w:rPr>
                        </w:pPr>
                        <w:r>
                          <w:rPr>
                            <w:rFonts w:ascii="Times New Roman" w:hAnsi="Times New Roman" w:cs="Times New Roman"/>
                            <w:b/>
                            <w:szCs w:val="20"/>
                          </w:rPr>
                          <w:t>26</w:t>
                        </w:r>
                      </w:p>
                    </w:txbxContent>
                  </v:textbox>
                </v:oval>
                <v:oval id="Oval 4714" o:spid="_x0000_s3029" style="position:absolute;left:1463;top:12194;width:408;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23s8UA&#10;AADeAAAADwAAAGRycy9kb3ducmV2LnhtbESPQWsCMRSE7wX/Q3hCL0Wz2q3U1SilUOitqMXzc/O6&#10;Wdy8hCTVtb++EQSPw8x8wyzXve3EiUJsHSuYjAsQxLXTLTcKvncfo1cQMSFr7ByTggtFWK8GD0us&#10;tDvzhk7b1IgM4VihApOSr6SMtSGLcew8cfZ+XLCYsgyN1AHPGW47OS2KmbTYcl4w6OndUH3c/loF&#10;5ddf/dLq48U/HcqNf973FIxR6nHYvy1AJOrTPXxrf2oF03lZzuF6J18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XbezxQAAAN4AAAAPAAAAAAAAAAAAAAAAAJgCAABkcnMv&#10;ZG93bnJldi54bWxQSwUGAAAAAAQABAD1AAAAigMAAAAA&#10;" strokecolor="#4a7ebb" strokeweight="3.5pt">
                  <v:textbox inset="0,0,0,0">
                    <w:txbxContent>
                      <w:p w:rsidR="00862F6C" w:rsidRPr="00A87CE9" w:rsidRDefault="00862F6C" w:rsidP="00833A09">
                        <w:pPr>
                          <w:jc w:val="center"/>
                          <w:rPr>
                            <w:rFonts w:ascii="Times New Roman" w:hAnsi="Times New Roman" w:cs="Times New Roman"/>
                            <w:b/>
                            <w:szCs w:val="20"/>
                          </w:rPr>
                        </w:pPr>
                        <w:r>
                          <w:rPr>
                            <w:rFonts w:ascii="Times New Roman" w:hAnsi="Times New Roman" w:cs="Times New Roman"/>
                            <w:b/>
                            <w:szCs w:val="20"/>
                          </w:rPr>
                          <w:t>28</w:t>
                        </w:r>
                      </w:p>
                    </w:txbxContent>
                  </v:textbox>
                </v:oval>
                <v:oval id="Oval 4715" o:spid="_x0000_s3030" style="position:absolute;left:1474;top:13741;width:408;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6I88QA&#10;AADeAAAADwAAAGRycy9kb3ducmV2LnhtbESPzWoCMRSF94LvEG6hG6kZdSzt1CilUHAnjqXr28nt&#10;ZHByE5JUxz69WQguD+ePb7UZbC9OFGLnWMFsWoAgbpzuuFXwdfh8egERE7LG3jEpuFCEzXo8WmGl&#10;3Zn3dKpTK/IIxwoVmJR8JWVsDFmMU+eJs/frgsWUZWilDnjO47aX86J4lhY7zg8GPX0Yao71n1VQ&#10;7v6bZaePFz/5Kfd+8T1QMEapx4fh/Q1EoiHdw7f2ViuYv5bLDJBxMgrI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iPPEAAAA3gAAAA8AAAAAAAAAAAAAAAAAmAIAAGRycy9k&#10;b3ducmV2LnhtbFBLBQYAAAAABAAEAPUAAACJAwAAAAA=&#10;" strokecolor="#4a7ebb" strokeweight="3.5pt">
                  <v:textbox inset="0,0,0,0">
                    <w:txbxContent>
                      <w:p w:rsidR="00862F6C" w:rsidRPr="00A87CE9" w:rsidRDefault="00862F6C" w:rsidP="00833A09">
                        <w:pPr>
                          <w:jc w:val="center"/>
                          <w:rPr>
                            <w:rFonts w:ascii="Times New Roman" w:hAnsi="Times New Roman" w:cs="Times New Roman"/>
                            <w:b/>
                            <w:szCs w:val="20"/>
                          </w:rPr>
                        </w:pPr>
                        <w:r>
                          <w:rPr>
                            <w:rFonts w:ascii="Times New Roman" w:hAnsi="Times New Roman" w:cs="Times New Roman"/>
                            <w:b/>
                            <w:szCs w:val="20"/>
                          </w:rPr>
                          <w:t>30</w:t>
                        </w:r>
                      </w:p>
                    </w:txbxContent>
                  </v:textbox>
                </v:oval>
              </v:group>
            </w:pict>
          </mc:Fallback>
        </mc:AlternateContent>
      </w:r>
    </w:p>
    <w:p w:rsidR="001929FD" w:rsidRPr="00902EBC" w:rsidRDefault="001929FD" w:rsidP="001929FD">
      <w:pPr>
        <w:spacing w:before="120"/>
        <w:ind w:left="170"/>
        <w:rPr>
          <w:szCs w:val="20"/>
        </w:rPr>
      </w:pPr>
    </w:p>
    <w:p w:rsidR="001929FD" w:rsidRPr="00902EBC" w:rsidRDefault="001929FD" w:rsidP="001929FD">
      <w:pPr>
        <w:spacing w:before="120"/>
        <w:ind w:left="170"/>
        <w:rPr>
          <w:szCs w:val="20"/>
        </w:rPr>
      </w:pPr>
    </w:p>
    <w:p w:rsidR="001929FD" w:rsidRPr="00902EBC" w:rsidRDefault="001929FD" w:rsidP="001929FD">
      <w:pPr>
        <w:spacing w:before="120"/>
        <w:ind w:left="170"/>
        <w:rPr>
          <w:szCs w:val="20"/>
        </w:rPr>
      </w:pPr>
    </w:p>
    <w:p w:rsidR="001929FD" w:rsidRPr="00902EBC" w:rsidRDefault="001929FD" w:rsidP="001929FD">
      <w:pPr>
        <w:spacing w:before="120"/>
        <w:ind w:left="170"/>
        <w:rPr>
          <w:szCs w:val="20"/>
        </w:rPr>
      </w:pPr>
    </w:p>
    <w:p w:rsidR="001929FD" w:rsidRPr="00902EBC" w:rsidRDefault="001929FD" w:rsidP="001929FD">
      <w:pPr>
        <w:spacing w:before="120"/>
        <w:ind w:left="170"/>
        <w:rPr>
          <w:szCs w:val="20"/>
        </w:rPr>
      </w:pPr>
    </w:p>
    <w:p w:rsidR="001929FD" w:rsidRPr="00902EBC" w:rsidRDefault="001929FD" w:rsidP="001929FD">
      <w:pPr>
        <w:spacing w:before="120"/>
        <w:ind w:left="170"/>
        <w:rPr>
          <w:szCs w:val="20"/>
        </w:rPr>
      </w:pPr>
    </w:p>
    <w:p w:rsidR="001929FD" w:rsidRPr="00902EBC" w:rsidRDefault="001929FD" w:rsidP="001929FD">
      <w:pPr>
        <w:spacing w:before="120"/>
        <w:ind w:left="170"/>
        <w:rPr>
          <w:szCs w:val="20"/>
        </w:rPr>
      </w:pPr>
    </w:p>
    <w:p w:rsidR="001929FD" w:rsidRPr="00902EBC" w:rsidRDefault="001929FD" w:rsidP="001929FD">
      <w:pPr>
        <w:spacing w:before="120"/>
        <w:ind w:left="170"/>
        <w:rPr>
          <w:szCs w:val="20"/>
        </w:rPr>
      </w:pPr>
    </w:p>
    <w:p w:rsidR="001929FD" w:rsidRPr="00902EBC" w:rsidRDefault="001929FD" w:rsidP="001929FD">
      <w:pPr>
        <w:spacing w:before="120"/>
        <w:ind w:left="170"/>
        <w:rPr>
          <w:szCs w:val="20"/>
        </w:rPr>
      </w:pPr>
    </w:p>
    <w:p w:rsidR="001929FD" w:rsidRPr="00902EBC" w:rsidRDefault="001929FD" w:rsidP="001929FD">
      <w:pPr>
        <w:spacing w:before="120"/>
        <w:ind w:left="170"/>
        <w:rPr>
          <w:szCs w:val="20"/>
        </w:rPr>
      </w:pPr>
    </w:p>
    <w:p w:rsidR="001929FD" w:rsidRPr="00902EBC" w:rsidRDefault="001929FD" w:rsidP="001929FD">
      <w:pPr>
        <w:spacing w:before="120"/>
        <w:ind w:left="170"/>
        <w:rPr>
          <w:szCs w:val="20"/>
        </w:rPr>
      </w:pPr>
    </w:p>
    <w:p w:rsidR="004C3D94" w:rsidRPr="00AE5F34" w:rsidRDefault="00313734" w:rsidP="009C03A1">
      <w:pPr>
        <w:ind w:left="170"/>
        <w:jc w:val="center"/>
      </w:pPr>
      <w:r w:rsidRPr="00902EBC">
        <w:rPr>
          <w:szCs w:val="20"/>
        </w:rPr>
        <w:br w:type="page"/>
      </w:r>
      <w:r w:rsidR="00687034" w:rsidRPr="00AE5F34">
        <w:lastRenderedPageBreak/>
        <w:t>10</w:t>
      </w:r>
      <w:r w:rsidR="004C3D94" w:rsidRPr="00AE5F34">
        <w:t xml:space="preserve"> –</w:t>
      </w:r>
      <w:r w:rsidR="00C54A25" w:rsidRPr="00AE5F34">
        <w:t xml:space="preserve"> </w:t>
      </w:r>
      <w:r w:rsidR="00257791" w:rsidRPr="00AE5F34">
        <w:t>C</w:t>
      </w:r>
      <w:r w:rsidR="004C3D94" w:rsidRPr="00AE5F34">
        <w:t>avity</w:t>
      </w:r>
      <w:r w:rsidR="00257791" w:rsidRPr="00AE5F34">
        <w:t xml:space="preserve"> cool</w:t>
      </w:r>
      <w:r w:rsidR="00C54A25" w:rsidRPr="00AE5F34">
        <w:t>ing</w:t>
      </w:r>
      <w:r w:rsidR="00257791" w:rsidRPr="00AE5F34">
        <w:t xml:space="preserve"> down</w:t>
      </w:r>
    </w:p>
    <w:p w:rsidR="006071A6" w:rsidRPr="00E834D3" w:rsidRDefault="006071A6" w:rsidP="00E65F56">
      <w:pPr>
        <w:spacing w:before="240"/>
        <w:jc w:val="both"/>
        <w:rPr>
          <w:b/>
          <w:szCs w:val="20"/>
        </w:rPr>
      </w:pPr>
      <w:r w:rsidRPr="00E834D3">
        <w:rPr>
          <w:b/>
          <w:szCs w:val="20"/>
        </w:rPr>
        <w:t xml:space="preserve">Sensors and actuators used: </w:t>
      </w:r>
    </w:p>
    <w:p w:rsidR="006071A6" w:rsidRPr="00AE5F34" w:rsidRDefault="00EB07C5" w:rsidP="00EB07C5">
      <w:pPr>
        <w:jc w:val="both"/>
        <w:rPr>
          <w:szCs w:val="20"/>
        </w:rPr>
      </w:pPr>
      <w:r>
        <w:rPr>
          <w:szCs w:val="20"/>
        </w:rPr>
        <w:t>-</w:t>
      </w:r>
      <w:r w:rsidR="00C54A25" w:rsidRPr="00AE5F34">
        <w:rPr>
          <w:szCs w:val="20"/>
        </w:rPr>
        <w:t xml:space="preserve"> Pressure:  </w:t>
      </w:r>
      <w:r w:rsidR="00D85F50" w:rsidRPr="00AE5F34">
        <w:rPr>
          <w:szCs w:val="20"/>
        </w:rPr>
        <w:t>PT660</w:t>
      </w:r>
    </w:p>
    <w:p w:rsidR="006071A6" w:rsidRPr="00AE5F34" w:rsidRDefault="00EB07C5" w:rsidP="00EB07C5">
      <w:pPr>
        <w:jc w:val="both"/>
        <w:rPr>
          <w:szCs w:val="20"/>
        </w:rPr>
      </w:pPr>
      <w:r>
        <w:rPr>
          <w:szCs w:val="20"/>
        </w:rPr>
        <w:t>-</w:t>
      </w:r>
      <w:r w:rsidR="006071A6" w:rsidRPr="00AE5F34">
        <w:rPr>
          <w:szCs w:val="20"/>
        </w:rPr>
        <w:t xml:space="preserve"> Flow rate: FT581</w:t>
      </w:r>
    </w:p>
    <w:p w:rsidR="006071A6" w:rsidRPr="00AE5F34" w:rsidRDefault="00EB07C5" w:rsidP="00EB07C5">
      <w:pPr>
        <w:jc w:val="both"/>
        <w:rPr>
          <w:szCs w:val="20"/>
        </w:rPr>
      </w:pPr>
      <w:r>
        <w:rPr>
          <w:szCs w:val="20"/>
        </w:rPr>
        <w:t>-</w:t>
      </w:r>
      <w:r w:rsidR="006071A6" w:rsidRPr="00AE5F34">
        <w:rPr>
          <w:szCs w:val="20"/>
        </w:rPr>
        <w:t xml:space="preserve"> Valve: </w:t>
      </w:r>
      <w:r w:rsidR="004C3D94" w:rsidRPr="00AE5F34">
        <w:rPr>
          <w:szCs w:val="20"/>
        </w:rPr>
        <w:t>FV640, FV641, FV642, FV643</w:t>
      </w:r>
    </w:p>
    <w:p w:rsidR="006071A6" w:rsidRPr="00AE5F34" w:rsidRDefault="00EB07C5" w:rsidP="00EB07C5">
      <w:pPr>
        <w:jc w:val="both"/>
        <w:rPr>
          <w:szCs w:val="20"/>
        </w:rPr>
      </w:pPr>
      <w:r>
        <w:rPr>
          <w:szCs w:val="20"/>
        </w:rPr>
        <w:t>-</w:t>
      </w:r>
      <w:r w:rsidR="006071A6" w:rsidRPr="00AE5F34">
        <w:rPr>
          <w:szCs w:val="20"/>
        </w:rPr>
        <w:t xml:space="preserve"> Control valve: CV601, CV602, CV581</w:t>
      </w:r>
    </w:p>
    <w:p w:rsidR="006071A6" w:rsidRPr="00AE5F34" w:rsidRDefault="00EB07C5" w:rsidP="00EB07C5">
      <w:pPr>
        <w:jc w:val="both"/>
        <w:rPr>
          <w:szCs w:val="20"/>
        </w:rPr>
      </w:pPr>
      <w:r>
        <w:rPr>
          <w:szCs w:val="20"/>
        </w:rPr>
        <w:t>-</w:t>
      </w:r>
      <w:r w:rsidR="006071A6" w:rsidRPr="00AE5F34">
        <w:rPr>
          <w:szCs w:val="20"/>
        </w:rPr>
        <w:t xml:space="preserve"> Level: </w:t>
      </w:r>
      <w:r w:rsidR="008146F3">
        <w:rPr>
          <w:szCs w:val="20"/>
        </w:rPr>
        <w:t>LI</w:t>
      </w:r>
      <w:r w:rsidR="006071A6" w:rsidRPr="00AE5F34">
        <w:rPr>
          <w:szCs w:val="20"/>
        </w:rPr>
        <w:t>660</w:t>
      </w:r>
      <w:r w:rsidR="00454F46">
        <w:rPr>
          <w:szCs w:val="20"/>
        </w:rPr>
        <w:t xml:space="preserve"> (LT660+LT661)</w:t>
      </w:r>
      <w:r w:rsidR="004C3D94" w:rsidRPr="00AE5F34">
        <w:rPr>
          <w:szCs w:val="20"/>
        </w:rPr>
        <w:t xml:space="preserve">, </w:t>
      </w:r>
      <w:r w:rsidR="008146F3">
        <w:rPr>
          <w:szCs w:val="20"/>
        </w:rPr>
        <w:t>LI</w:t>
      </w:r>
      <w:r w:rsidR="004C3D94" w:rsidRPr="00AE5F34">
        <w:rPr>
          <w:szCs w:val="20"/>
        </w:rPr>
        <w:t>670</w:t>
      </w:r>
      <w:r w:rsidR="002B4CEC">
        <w:rPr>
          <w:szCs w:val="20"/>
        </w:rPr>
        <w:t xml:space="preserve"> (LT670+LT</w:t>
      </w:r>
      <w:r w:rsidR="00454F46">
        <w:rPr>
          <w:szCs w:val="20"/>
        </w:rPr>
        <w:t>671)</w:t>
      </w:r>
    </w:p>
    <w:p w:rsidR="006071A6" w:rsidRPr="00AE5F34" w:rsidRDefault="006071A6" w:rsidP="006071A6">
      <w:pPr>
        <w:jc w:val="both"/>
        <w:rPr>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1"/>
        <w:gridCol w:w="4379"/>
      </w:tblGrid>
      <w:tr w:rsidR="00E834D3" w:rsidRPr="00E834D3" w:rsidTr="00D8462D">
        <w:tc>
          <w:tcPr>
            <w:tcW w:w="5191" w:type="dxa"/>
          </w:tcPr>
          <w:p w:rsidR="00E834D3" w:rsidRPr="00E834D3" w:rsidRDefault="00E834D3" w:rsidP="00E834D3">
            <w:pPr>
              <w:rPr>
                <w:b/>
              </w:rPr>
            </w:pPr>
            <w:r w:rsidRPr="00E834D3">
              <w:rPr>
                <w:b/>
              </w:rPr>
              <w:t>The user chooses:</w:t>
            </w:r>
          </w:p>
        </w:tc>
        <w:tc>
          <w:tcPr>
            <w:tcW w:w="4379" w:type="dxa"/>
          </w:tcPr>
          <w:p w:rsidR="00E834D3" w:rsidRPr="00E834D3" w:rsidRDefault="00E834D3" w:rsidP="00E834D3">
            <w:pPr>
              <w:rPr>
                <w:b/>
              </w:rPr>
            </w:pPr>
            <w:r>
              <w:rPr>
                <w:b/>
              </w:rPr>
              <w:t>Initial conditions:</w:t>
            </w:r>
          </w:p>
        </w:tc>
      </w:tr>
      <w:tr w:rsidR="00E834D3" w:rsidRPr="00E834D3" w:rsidTr="00D8462D">
        <w:tc>
          <w:tcPr>
            <w:tcW w:w="5191" w:type="dxa"/>
          </w:tcPr>
          <w:p w:rsidR="00E834D3" w:rsidRPr="00EB07C5" w:rsidRDefault="00E834D3" w:rsidP="00E834D3">
            <w:pPr>
              <w:rPr>
                <w:szCs w:val="20"/>
                <w:lang w:val="fr-FR"/>
              </w:rPr>
            </w:pPr>
            <w:r w:rsidRPr="00EB07C5">
              <w:rPr>
                <w:szCs w:val="20"/>
                <w:lang w:val="fr-FR"/>
              </w:rPr>
              <w:t>- Level: LI660setpoint, LI660mini, LI660Maxi, LI670setpoint, LI670mini, LI670Maxi</w:t>
            </w:r>
          </w:p>
        </w:tc>
        <w:tc>
          <w:tcPr>
            <w:tcW w:w="4379" w:type="dxa"/>
            <w:vMerge w:val="restart"/>
          </w:tcPr>
          <w:p w:rsidR="00D71934" w:rsidRPr="00D71934" w:rsidRDefault="00D71934" w:rsidP="00E834D3">
            <w:pPr>
              <w:rPr>
                <w:lang w:val="en-GB"/>
              </w:rPr>
            </w:pPr>
            <w:r w:rsidRPr="00D71934">
              <w:rPr>
                <w:lang w:val="en-GB"/>
              </w:rPr>
              <w:t>- Liquid or Vacuum insert selected</w:t>
            </w:r>
          </w:p>
          <w:p w:rsidR="00E834D3" w:rsidRPr="00EB07C5" w:rsidRDefault="00E834D3" w:rsidP="00E834D3">
            <w:pPr>
              <w:rPr>
                <w:szCs w:val="20"/>
                <w:lang w:val="en-GB"/>
              </w:rPr>
            </w:pPr>
            <w:r w:rsidRPr="00EB07C5">
              <w:rPr>
                <w:szCs w:val="20"/>
                <w:lang w:val="en-GB"/>
              </w:rPr>
              <w:t>- Sequences from 1 to 3 stopped</w:t>
            </w:r>
          </w:p>
          <w:p w:rsidR="00E834D3" w:rsidRPr="00EB07C5" w:rsidRDefault="00E834D3" w:rsidP="00E834D3">
            <w:pPr>
              <w:rPr>
                <w:szCs w:val="20"/>
              </w:rPr>
            </w:pPr>
            <w:r w:rsidRPr="00EB07C5">
              <w:rPr>
                <w:szCs w:val="20"/>
                <w:lang w:val="en-GB"/>
              </w:rPr>
              <w:t>- Sequences from 12 to 13 stopped</w:t>
            </w:r>
          </w:p>
          <w:p w:rsidR="00E834D3" w:rsidRPr="00E834D3" w:rsidRDefault="00FF33EE" w:rsidP="009F7CBE">
            <w:pPr>
              <w:rPr>
                <w:lang w:val="en-GB"/>
              </w:rPr>
            </w:pPr>
            <w:r>
              <w:rPr>
                <w:lang w:val="en-GB"/>
              </w:rPr>
              <w:t>- Sequences 6 &amp; 8 in operation</w:t>
            </w:r>
          </w:p>
        </w:tc>
      </w:tr>
      <w:tr w:rsidR="00E834D3" w:rsidRPr="00E834D3" w:rsidTr="00D8462D">
        <w:tc>
          <w:tcPr>
            <w:tcW w:w="5191" w:type="dxa"/>
          </w:tcPr>
          <w:p w:rsidR="00E834D3" w:rsidRPr="00EB07C5" w:rsidRDefault="00E834D3" w:rsidP="00E834D3">
            <w:pPr>
              <w:rPr>
                <w:szCs w:val="20"/>
              </w:rPr>
            </w:pPr>
            <w:r w:rsidRPr="00EB07C5">
              <w:rPr>
                <w:szCs w:val="20"/>
              </w:rPr>
              <w:t>- Pressure: PT660setpoint</w:t>
            </w:r>
          </w:p>
        </w:tc>
        <w:tc>
          <w:tcPr>
            <w:tcW w:w="4379" w:type="dxa"/>
            <w:vMerge/>
          </w:tcPr>
          <w:p w:rsidR="00E834D3" w:rsidRPr="00E834D3" w:rsidRDefault="00E834D3" w:rsidP="00E834D3"/>
        </w:tc>
      </w:tr>
      <w:tr w:rsidR="00E834D3" w:rsidRPr="00E834D3" w:rsidTr="00D8462D">
        <w:tc>
          <w:tcPr>
            <w:tcW w:w="5191" w:type="dxa"/>
          </w:tcPr>
          <w:p w:rsidR="00E834D3" w:rsidRPr="00EB07C5" w:rsidRDefault="00E834D3" w:rsidP="00E834D3">
            <w:pPr>
              <w:rPr>
                <w:szCs w:val="20"/>
              </w:rPr>
            </w:pPr>
            <w:r w:rsidRPr="00EB07C5">
              <w:rPr>
                <w:szCs w:val="20"/>
              </w:rPr>
              <w:t>- Flow: FT581limit</w:t>
            </w:r>
          </w:p>
        </w:tc>
        <w:tc>
          <w:tcPr>
            <w:tcW w:w="4379" w:type="dxa"/>
            <w:vMerge/>
          </w:tcPr>
          <w:p w:rsidR="00E834D3" w:rsidRPr="00E834D3" w:rsidRDefault="00E834D3" w:rsidP="00E834D3"/>
        </w:tc>
      </w:tr>
      <w:tr w:rsidR="00E834D3" w:rsidRPr="00E834D3" w:rsidTr="00D8462D">
        <w:tc>
          <w:tcPr>
            <w:tcW w:w="5191" w:type="dxa"/>
          </w:tcPr>
          <w:p w:rsidR="00E834D3" w:rsidRPr="00EB07C5" w:rsidRDefault="00E834D3" w:rsidP="00E834D3">
            <w:pPr>
              <w:rPr>
                <w:szCs w:val="20"/>
              </w:rPr>
            </w:pPr>
            <w:r w:rsidRPr="00EB07C5">
              <w:rPr>
                <w:szCs w:val="20"/>
              </w:rPr>
              <w:t>- Control valve: CV601%opening, CV602%opening, CV581%opening</w:t>
            </w:r>
          </w:p>
        </w:tc>
        <w:tc>
          <w:tcPr>
            <w:tcW w:w="4379" w:type="dxa"/>
            <w:vMerge/>
          </w:tcPr>
          <w:p w:rsidR="00E834D3" w:rsidRPr="00E834D3" w:rsidRDefault="00E834D3" w:rsidP="00E834D3"/>
        </w:tc>
      </w:tr>
      <w:tr w:rsidR="00E834D3" w:rsidRPr="00E834D3" w:rsidTr="00D8462D">
        <w:tc>
          <w:tcPr>
            <w:tcW w:w="5191" w:type="dxa"/>
          </w:tcPr>
          <w:p w:rsidR="00E834D3" w:rsidRPr="00EB07C5" w:rsidRDefault="00E834D3" w:rsidP="00E834D3">
            <w:pPr>
              <w:rPr>
                <w:szCs w:val="20"/>
              </w:rPr>
            </w:pPr>
            <w:r w:rsidRPr="00EB07C5">
              <w:rPr>
                <w:szCs w:val="20"/>
              </w:rPr>
              <w:t>- Mode: Regulation or Intermittent</w:t>
            </w:r>
          </w:p>
        </w:tc>
        <w:tc>
          <w:tcPr>
            <w:tcW w:w="4379" w:type="dxa"/>
            <w:vMerge/>
          </w:tcPr>
          <w:p w:rsidR="00E834D3" w:rsidRPr="00E834D3" w:rsidRDefault="00E834D3" w:rsidP="00E834D3"/>
        </w:tc>
      </w:tr>
    </w:tbl>
    <w:p w:rsidR="00C837C6" w:rsidRPr="00AE5F34" w:rsidRDefault="0023450B" w:rsidP="00313734">
      <w:pPr>
        <w:jc w:val="both"/>
        <w:rPr>
          <w:szCs w:val="20"/>
        </w:rPr>
      </w:pPr>
      <w:r>
        <w:rPr>
          <w:noProof/>
          <w:szCs w:val="20"/>
          <w:lang w:val="sv-SE" w:eastAsia="sv-SE"/>
        </w:rPr>
        <mc:AlternateContent>
          <mc:Choice Requires="wpg">
            <w:drawing>
              <wp:anchor distT="0" distB="0" distL="114300" distR="114300" simplePos="0" relativeHeight="275249664" behindDoc="0" locked="0" layoutInCell="1" allowOverlap="1">
                <wp:simplePos x="0" y="0"/>
                <wp:positionH relativeFrom="column">
                  <wp:posOffset>-103505</wp:posOffset>
                </wp:positionH>
                <wp:positionV relativeFrom="paragraph">
                  <wp:posOffset>55245</wp:posOffset>
                </wp:positionV>
                <wp:extent cx="5830570" cy="7480300"/>
                <wp:effectExtent l="0" t="0" r="93980" b="6350"/>
                <wp:wrapNone/>
                <wp:docPr id="29235" name="Group 49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0570" cy="7480300"/>
                          <a:chOff x="1255" y="4504"/>
                          <a:chExt cx="9182" cy="11780"/>
                        </a:xfrm>
                      </wpg:grpSpPr>
                      <wpg:grpSp>
                        <wpg:cNvPr id="29236" name="Group 8988"/>
                        <wpg:cNvGrpSpPr>
                          <a:grpSpLocks/>
                        </wpg:cNvGrpSpPr>
                        <wpg:grpSpPr bwMode="auto">
                          <a:xfrm>
                            <a:off x="1255" y="5199"/>
                            <a:ext cx="595" cy="580"/>
                            <a:chOff x="2109" y="3597"/>
                            <a:chExt cx="595" cy="580"/>
                          </a:xfrm>
                        </wpg:grpSpPr>
                        <wps:wsp>
                          <wps:cNvPr id="29237" name="Oval 8989"/>
                          <wps:cNvSpPr>
                            <a:spLocks noChangeArrowheads="1"/>
                          </wps:cNvSpPr>
                          <wps:spPr bwMode="auto">
                            <a:xfrm>
                              <a:off x="2109" y="3630"/>
                              <a:ext cx="595" cy="547"/>
                            </a:xfrm>
                            <a:prstGeom prst="ellipse">
                              <a:avLst/>
                            </a:prstGeom>
                            <a:solidFill>
                              <a:srgbClr val="FFFFFF"/>
                            </a:solidFill>
                            <a:ln w="1270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29238" name="Text Box 8990"/>
                          <wps:cNvSpPr txBox="1">
                            <a:spLocks noChangeArrowheads="1"/>
                          </wps:cNvSpPr>
                          <wps:spPr bwMode="auto">
                            <a:xfrm>
                              <a:off x="2189" y="3597"/>
                              <a:ext cx="470"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44450">
                                  <a:solidFill>
                                    <a:srgbClr val="4A7EBB"/>
                                  </a:solidFill>
                                  <a:miter lim="800000"/>
                                  <a:headEnd/>
                                  <a:tailEnd/>
                                </a14:hiddenLine>
                              </a:ext>
                            </a:extLst>
                          </wps:spPr>
                          <wps:txbx>
                            <w:txbxContent>
                              <w:p w:rsidR="00862F6C" w:rsidRPr="0071496C" w:rsidRDefault="00862F6C" w:rsidP="008732B3">
                                <w:pPr>
                                  <w:rPr>
                                    <w:rFonts w:asciiTheme="majorHAnsi" w:hAnsiTheme="majorHAnsi" w:cstheme="majorHAnsi"/>
                                    <w:lang w:val="fr-FR"/>
                                  </w:rPr>
                                </w:pPr>
                                <w:r>
                                  <w:rPr>
                                    <w:rFonts w:asciiTheme="majorHAnsi" w:hAnsiTheme="majorHAnsi" w:cstheme="majorHAnsi"/>
                                    <w:lang w:val="fr-FR"/>
                                  </w:rPr>
                                  <w:t>B</w:t>
                                </w:r>
                              </w:p>
                            </w:txbxContent>
                          </wps:txbx>
                          <wps:bodyPr rot="0" vert="horz" wrap="square" lIns="91440" tIns="91440" rIns="91440" bIns="91440" anchor="t" anchorCtr="0" upright="1">
                            <a:noAutofit/>
                          </wps:bodyPr>
                        </wps:wsp>
                      </wpg:grpSp>
                      <wps:wsp>
                        <wps:cNvPr id="29239" name="AutoShape 3792"/>
                        <wps:cNvCnPr>
                          <a:cxnSpLocks noChangeShapeType="1"/>
                        </wps:cNvCnPr>
                        <wps:spPr bwMode="auto">
                          <a:xfrm>
                            <a:off x="6785" y="15759"/>
                            <a:ext cx="0" cy="39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5296" name="Group 3799"/>
                        <wpg:cNvGrpSpPr>
                          <a:grpSpLocks/>
                        </wpg:cNvGrpSpPr>
                        <wpg:grpSpPr bwMode="auto">
                          <a:xfrm>
                            <a:off x="4784" y="6496"/>
                            <a:ext cx="2682" cy="592"/>
                            <a:chOff x="6441" y="9902"/>
                            <a:chExt cx="2609" cy="683"/>
                          </a:xfrm>
                        </wpg:grpSpPr>
                        <wps:wsp>
                          <wps:cNvPr id="15297" name="Text Box 3800"/>
                          <wps:cNvSpPr txBox="1">
                            <a:spLocks noChangeArrowheads="1"/>
                          </wps:cNvSpPr>
                          <wps:spPr bwMode="auto">
                            <a:xfrm>
                              <a:off x="6622" y="10057"/>
                              <a:ext cx="2428" cy="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237F49" w:rsidRDefault="00862F6C" w:rsidP="006071A6">
                                <w:pPr>
                                  <w:pStyle w:val="ListBullet"/>
                                  <w:numPr>
                                    <w:ilvl w:val="0"/>
                                    <w:numId w:val="0"/>
                                  </w:numPr>
                                  <w:ind w:left="360"/>
                                  <w:rPr>
                                    <w:rFonts w:asciiTheme="majorHAnsi" w:hAnsiTheme="majorHAnsi" w:cstheme="majorHAnsi"/>
                                    <w:sz w:val="18"/>
                                    <w:szCs w:val="18"/>
                                  </w:rPr>
                                </w:pPr>
                                <w:r w:rsidRPr="00237F49">
                                  <w:rPr>
                                    <w:rFonts w:asciiTheme="majorHAnsi" w:hAnsiTheme="majorHAnsi" w:cstheme="majorHAnsi"/>
                                    <w:sz w:val="18"/>
                                    <w:szCs w:val="18"/>
                                  </w:rPr>
                                  <w:t>L</w:t>
                                </w:r>
                                <w:r>
                                  <w:rPr>
                                    <w:rFonts w:asciiTheme="majorHAnsi" w:hAnsiTheme="majorHAnsi" w:cstheme="majorHAnsi"/>
                                    <w:sz w:val="18"/>
                                    <w:szCs w:val="18"/>
                                  </w:rPr>
                                  <w:t>I660&gt;LI</w:t>
                                </w:r>
                                <w:r w:rsidRPr="00237F49">
                                  <w:rPr>
                                    <w:rFonts w:asciiTheme="majorHAnsi" w:hAnsiTheme="majorHAnsi" w:cstheme="majorHAnsi"/>
                                    <w:sz w:val="18"/>
                                    <w:szCs w:val="18"/>
                                  </w:rPr>
                                  <w:t>660Maxi</w:t>
                                </w:r>
                              </w:p>
                            </w:txbxContent>
                          </wps:txbx>
                          <wps:bodyPr rot="0" vert="horz" wrap="square" lIns="91440" tIns="45720" rIns="91440" bIns="45720" anchor="t" anchorCtr="0" upright="1">
                            <a:noAutofit/>
                          </wps:bodyPr>
                        </wps:wsp>
                        <wpg:grpSp>
                          <wpg:cNvPr id="15298" name="Group 3801"/>
                          <wpg:cNvGrpSpPr>
                            <a:grpSpLocks/>
                          </wpg:cNvGrpSpPr>
                          <wpg:grpSpPr bwMode="auto">
                            <a:xfrm>
                              <a:off x="6441" y="9902"/>
                              <a:ext cx="247" cy="683"/>
                              <a:chOff x="4444" y="2685"/>
                              <a:chExt cx="255" cy="720"/>
                            </a:xfrm>
                          </wpg:grpSpPr>
                          <wps:wsp>
                            <wps:cNvPr id="15299" name="AutoShape 3802"/>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300" name="AutoShape 3803"/>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5301" name="AutoShape 3804"/>
                        <wps:cNvCnPr>
                          <a:cxnSpLocks noChangeShapeType="1"/>
                        </wps:cNvCnPr>
                        <wps:spPr bwMode="auto">
                          <a:xfrm>
                            <a:off x="6026" y="10667"/>
                            <a:ext cx="0" cy="36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302" name="AutoShape 3812"/>
                        <wps:cNvCnPr>
                          <a:cxnSpLocks noChangeShapeType="1"/>
                        </wps:cNvCnPr>
                        <wps:spPr bwMode="auto">
                          <a:xfrm>
                            <a:off x="6027" y="10668"/>
                            <a:ext cx="65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303" name="AutoShape 3813"/>
                        <wps:cNvCnPr>
                          <a:cxnSpLocks noChangeShapeType="1"/>
                        </wps:cNvCnPr>
                        <wps:spPr bwMode="auto">
                          <a:xfrm>
                            <a:off x="2533" y="14673"/>
                            <a:ext cx="4139"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304" name="AutoShape 3815"/>
                        <wps:cNvCnPr>
                          <a:cxnSpLocks noChangeShapeType="1"/>
                        </wps:cNvCnPr>
                        <wps:spPr bwMode="auto">
                          <a:xfrm flipH="1">
                            <a:off x="1510" y="5824"/>
                            <a:ext cx="0" cy="10375"/>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5305" name="Text Box 3817"/>
                        <wps:cNvSpPr txBox="1">
                          <a:spLocks noChangeArrowheads="1"/>
                        </wps:cNvSpPr>
                        <wps:spPr bwMode="auto">
                          <a:xfrm>
                            <a:off x="2622" y="12734"/>
                            <a:ext cx="903" cy="3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237F49" w:rsidRDefault="00862F6C" w:rsidP="006071A6">
                              <w:pPr>
                                <w:rPr>
                                  <w:rFonts w:asciiTheme="majorHAnsi" w:hAnsiTheme="majorHAnsi" w:cstheme="majorHAnsi"/>
                                  <w:sz w:val="18"/>
                                  <w:szCs w:val="18"/>
                                </w:rPr>
                              </w:pPr>
                              <w:r w:rsidRPr="00237F49">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15306" name="AutoShape 3818"/>
                        <wps:cNvCnPr>
                          <a:cxnSpLocks noChangeShapeType="1"/>
                        </wps:cNvCnPr>
                        <wps:spPr bwMode="auto">
                          <a:xfrm>
                            <a:off x="2549" y="9395"/>
                            <a:ext cx="0" cy="52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307" name="AutoShape 3819"/>
                        <wps:cNvCnPr>
                          <a:cxnSpLocks noChangeShapeType="1"/>
                        </wps:cNvCnPr>
                        <wps:spPr bwMode="auto">
                          <a:xfrm rot="5400000">
                            <a:off x="4272" y="10403"/>
                            <a:ext cx="0" cy="3458"/>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5308" name="AutoShape 3821"/>
                        <wps:cNvCnPr>
                          <a:cxnSpLocks noChangeShapeType="1"/>
                        </wps:cNvCnPr>
                        <wps:spPr bwMode="auto">
                          <a:xfrm rot="5400000">
                            <a:off x="2604" y="1213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309" name="Text Box 3822"/>
                        <wps:cNvSpPr txBox="1">
                          <a:spLocks noChangeArrowheads="1"/>
                        </wps:cNvSpPr>
                        <wps:spPr bwMode="auto">
                          <a:xfrm>
                            <a:off x="2549" y="11355"/>
                            <a:ext cx="1214"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237F49" w:rsidRDefault="00862F6C" w:rsidP="006071A6">
                              <w:pPr>
                                <w:rPr>
                                  <w:rFonts w:asciiTheme="majorHAnsi" w:hAnsiTheme="majorHAnsi" w:cstheme="majorHAnsi"/>
                                  <w:sz w:val="18"/>
                                  <w:szCs w:val="18"/>
                                  <w:lang w:val="fr-FR"/>
                                </w:rPr>
                              </w:pPr>
                              <w:r w:rsidRPr="00237F49">
                                <w:rPr>
                                  <w:rFonts w:asciiTheme="majorHAnsi" w:hAnsiTheme="majorHAnsi" w:cstheme="majorHAnsi"/>
                                  <w:sz w:val="18"/>
                                  <w:szCs w:val="18"/>
                                  <w:lang w:val="fr-FR"/>
                                </w:rPr>
                                <w:t>Intermittent</w:t>
                              </w:r>
                              <w:r>
                                <w:rPr>
                                  <w:rFonts w:asciiTheme="majorHAnsi" w:hAnsiTheme="majorHAnsi" w:cstheme="majorHAnsi"/>
                                  <w:sz w:val="18"/>
                                  <w:szCs w:val="18"/>
                                </w:rPr>
                                <w:t xml:space="preserve"> </w:t>
                              </w:r>
                            </w:p>
                          </w:txbxContent>
                        </wps:txbx>
                        <wps:bodyPr rot="0" vert="horz" wrap="square" lIns="91440" tIns="45720" rIns="91440" bIns="45720" anchor="t" anchorCtr="0" upright="1">
                          <a:noAutofit/>
                        </wps:bodyPr>
                      </wps:wsp>
                      <wps:wsp>
                        <wps:cNvPr id="15310" name="Text Box 3829"/>
                        <wps:cNvSpPr txBox="1">
                          <a:spLocks noChangeArrowheads="1"/>
                        </wps:cNvSpPr>
                        <wps:spPr bwMode="auto">
                          <a:xfrm>
                            <a:off x="7368" y="10804"/>
                            <a:ext cx="2765" cy="1304"/>
                          </a:xfrm>
                          <a:prstGeom prst="rect">
                            <a:avLst/>
                          </a:prstGeom>
                          <a:solidFill>
                            <a:srgbClr val="FFFFFF"/>
                          </a:solidFill>
                          <a:ln w="9525">
                            <a:solidFill>
                              <a:srgbClr val="000000"/>
                            </a:solidFill>
                            <a:miter lim="800000"/>
                            <a:headEnd/>
                            <a:tailEnd/>
                          </a:ln>
                        </wps:spPr>
                        <wps:txbx>
                          <w:txbxContent>
                            <w:p w:rsidR="00862F6C" w:rsidRDefault="00862F6C" w:rsidP="006071A6">
                              <w:pPr>
                                <w:rPr>
                                  <w:rFonts w:asciiTheme="majorHAnsi" w:hAnsiTheme="majorHAnsi" w:cstheme="majorHAnsi"/>
                                  <w:sz w:val="18"/>
                                  <w:szCs w:val="18"/>
                                </w:rPr>
                              </w:pPr>
                              <w:r>
                                <w:rPr>
                                  <w:rFonts w:asciiTheme="majorHAnsi" w:hAnsiTheme="majorHAnsi" w:cstheme="majorHAnsi"/>
                                  <w:sz w:val="18"/>
                                  <w:szCs w:val="18"/>
                                </w:rPr>
                                <w:t>FV641, FV643 opened</w:t>
                              </w:r>
                            </w:p>
                            <w:p w:rsidR="00862F6C" w:rsidRPr="00237F49" w:rsidRDefault="00862F6C" w:rsidP="00CD0CB4">
                              <w:pPr>
                                <w:spacing w:before="40"/>
                                <w:rPr>
                                  <w:rFonts w:asciiTheme="majorHAnsi" w:hAnsiTheme="majorHAnsi" w:cstheme="majorHAnsi"/>
                                  <w:sz w:val="18"/>
                                  <w:szCs w:val="18"/>
                                </w:rPr>
                              </w:pPr>
                              <w:r w:rsidRPr="00237F49">
                                <w:rPr>
                                  <w:rFonts w:asciiTheme="majorHAnsi" w:hAnsiTheme="majorHAnsi" w:cstheme="majorHAnsi"/>
                                  <w:sz w:val="18"/>
                                  <w:szCs w:val="18"/>
                                </w:rPr>
                                <w:t xml:space="preserve">CV602 </w:t>
                              </w:r>
                              <w:r>
                                <w:rPr>
                                  <w:rFonts w:asciiTheme="majorHAnsi" w:hAnsiTheme="majorHAnsi" w:cstheme="majorHAnsi"/>
                                  <w:sz w:val="18"/>
                                  <w:szCs w:val="18"/>
                                </w:rPr>
                                <w:t>%</w:t>
                              </w:r>
                              <w:r w:rsidRPr="00237F49">
                                <w:rPr>
                                  <w:rFonts w:asciiTheme="majorHAnsi" w:hAnsiTheme="majorHAnsi" w:cstheme="majorHAnsi"/>
                                  <w:sz w:val="18"/>
                                  <w:szCs w:val="18"/>
                                </w:rPr>
                                <w:t>open</w:t>
                              </w:r>
                              <w:r>
                                <w:rPr>
                                  <w:rFonts w:asciiTheme="majorHAnsi" w:hAnsiTheme="majorHAnsi" w:cstheme="majorHAnsi"/>
                                  <w:sz w:val="18"/>
                                  <w:szCs w:val="18"/>
                                </w:rPr>
                                <w:t>ing</w:t>
                              </w:r>
                              <w:r w:rsidRPr="00237F49">
                                <w:rPr>
                                  <w:rFonts w:asciiTheme="majorHAnsi" w:hAnsiTheme="majorHAnsi" w:cstheme="majorHAnsi"/>
                                  <w:sz w:val="18"/>
                                  <w:szCs w:val="18"/>
                                </w:rPr>
                                <w:t xml:space="preserve"> and controlled</w:t>
                              </w:r>
                            </w:p>
                            <w:p w:rsidR="00862F6C" w:rsidRPr="00237F49" w:rsidRDefault="00862F6C" w:rsidP="006071A6">
                              <w:pPr>
                                <w:rPr>
                                  <w:rFonts w:asciiTheme="majorHAnsi" w:hAnsiTheme="majorHAnsi" w:cstheme="majorHAnsi"/>
                                  <w:sz w:val="18"/>
                                  <w:szCs w:val="18"/>
                                </w:rPr>
                              </w:pPr>
                              <w:r w:rsidRPr="00237F49">
                                <w:rPr>
                                  <w:rFonts w:asciiTheme="majorHAnsi" w:hAnsiTheme="majorHAnsi" w:cstheme="majorHAnsi"/>
                                  <w:sz w:val="18"/>
                                  <w:szCs w:val="18"/>
                                </w:rPr>
                                <w:t>FT581&lt;FT581</w:t>
                              </w:r>
                              <w:r>
                                <w:rPr>
                                  <w:rFonts w:asciiTheme="majorHAnsi" w:hAnsiTheme="majorHAnsi" w:cstheme="majorHAnsi"/>
                                  <w:sz w:val="18"/>
                                  <w:szCs w:val="18"/>
                                </w:rPr>
                                <w:t>limi</w:t>
                              </w:r>
                              <w:r w:rsidRPr="00237F49">
                                <w:rPr>
                                  <w:rFonts w:asciiTheme="majorHAnsi" w:hAnsiTheme="majorHAnsi" w:cstheme="majorHAnsi"/>
                                  <w:sz w:val="18"/>
                                  <w:szCs w:val="18"/>
                                </w:rPr>
                                <w:t>t</w:t>
                              </w:r>
                            </w:p>
                            <w:p w:rsidR="00862F6C" w:rsidRDefault="00862F6C" w:rsidP="00CD0CB4">
                              <w:pPr>
                                <w:spacing w:before="40"/>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4271B7">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6071A6">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5311" name="Text Box 3832"/>
                        <wps:cNvSpPr txBox="1">
                          <a:spLocks noChangeArrowheads="1"/>
                        </wps:cNvSpPr>
                        <wps:spPr bwMode="auto">
                          <a:xfrm>
                            <a:off x="6812" y="14452"/>
                            <a:ext cx="903"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6F33" w:rsidRDefault="00862F6C" w:rsidP="006071A6">
                              <w:pPr>
                                <w:rPr>
                                  <w:rFonts w:asciiTheme="majorHAnsi" w:hAnsiTheme="majorHAnsi" w:cstheme="majorHAnsi"/>
                                  <w:sz w:val="18"/>
                                  <w:szCs w:val="18"/>
                                </w:rPr>
                              </w:pPr>
                              <w:r w:rsidRPr="00436F33">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15312" name="Text Box 3836"/>
                        <wps:cNvSpPr txBox="1">
                          <a:spLocks noChangeArrowheads="1"/>
                        </wps:cNvSpPr>
                        <wps:spPr bwMode="auto">
                          <a:xfrm>
                            <a:off x="2876" y="14017"/>
                            <a:ext cx="3276"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237F49" w:rsidRDefault="00862F6C" w:rsidP="006071A6">
                              <w:pPr>
                                <w:rPr>
                                  <w:rFonts w:asciiTheme="majorHAnsi" w:hAnsiTheme="majorHAnsi" w:cstheme="majorHAnsi"/>
                                  <w:sz w:val="18"/>
                                  <w:szCs w:val="18"/>
                                  <w:lang w:val="fr-FR"/>
                                </w:rPr>
                              </w:pPr>
                              <w:r w:rsidRPr="00237F49">
                                <w:rPr>
                                  <w:rFonts w:asciiTheme="majorHAnsi" w:hAnsiTheme="majorHAnsi" w:cstheme="majorHAnsi"/>
                                  <w:sz w:val="18"/>
                                  <w:szCs w:val="18"/>
                                  <w:lang w:val="fr-FR"/>
                                </w:rPr>
                                <w:t>Intermittent</w:t>
                              </w:r>
                              <w:r>
                                <w:rPr>
                                  <w:rFonts w:asciiTheme="majorHAnsi" w:hAnsiTheme="majorHAnsi" w:cstheme="majorHAnsi"/>
                                  <w:sz w:val="18"/>
                                  <w:szCs w:val="18"/>
                                </w:rPr>
                                <w:t>&amp; LI660 &lt; LI</w:t>
                              </w:r>
                              <w:r w:rsidRPr="00237F49">
                                <w:rPr>
                                  <w:rFonts w:asciiTheme="majorHAnsi" w:hAnsiTheme="majorHAnsi" w:cstheme="majorHAnsi"/>
                                  <w:sz w:val="18"/>
                                  <w:szCs w:val="18"/>
                                </w:rPr>
                                <w:t>660mini</w:t>
                              </w:r>
                            </w:p>
                          </w:txbxContent>
                        </wps:txbx>
                        <wps:bodyPr rot="0" vert="horz" wrap="square" lIns="91440" tIns="45720" rIns="91440" bIns="45720" anchor="t" anchorCtr="0" upright="1">
                          <a:noAutofit/>
                        </wps:bodyPr>
                      </wps:wsp>
                      <wps:wsp>
                        <wps:cNvPr id="15313" name="Text Box 3837"/>
                        <wps:cNvSpPr txBox="1">
                          <a:spLocks noChangeArrowheads="1"/>
                        </wps:cNvSpPr>
                        <wps:spPr bwMode="auto">
                          <a:xfrm>
                            <a:off x="7207" y="13980"/>
                            <a:ext cx="2926"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237F49" w:rsidRDefault="00862F6C" w:rsidP="006071A6">
                              <w:pPr>
                                <w:rPr>
                                  <w:rFonts w:asciiTheme="majorHAnsi" w:hAnsiTheme="majorHAnsi" w:cstheme="majorHAnsi"/>
                                  <w:sz w:val="18"/>
                                  <w:szCs w:val="18"/>
                                </w:rPr>
                              </w:pPr>
                              <w:r>
                                <w:rPr>
                                  <w:rFonts w:asciiTheme="majorHAnsi" w:hAnsiTheme="majorHAnsi" w:cstheme="majorHAnsi"/>
                                  <w:sz w:val="18"/>
                                  <w:szCs w:val="18"/>
                                </w:rPr>
                                <w:t>R</w:t>
                              </w:r>
                              <w:r w:rsidRPr="00237F49">
                                <w:rPr>
                                  <w:rFonts w:asciiTheme="majorHAnsi" w:hAnsiTheme="majorHAnsi" w:cstheme="majorHAnsi"/>
                                  <w:sz w:val="18"/>
                                  <w:szCs w:val="18"/>
                                </w:rPr>
                                <w:t>egulation</w:t>
                              </w:r>
                            </w:p>
                          </w:txbxContent>
                        </wps:txbx>
                        <wps:bodyPr rot="0" vert="horz" wrap="square" lIns="91440" tIns="45720" rIns="91440" bIns="45720" anchor="t" anchorCtr="0" upright="1">
                          <a:noAutofit/>
                        </wps:bodyPr>
                      </wps:wsp>
                      <wps:wsp>
                        <wps:cNvPr id="15314" name="AutoShape 3841"/>
                        <wps:cNvCnPr>
                          <a:cxnSpLocks noChangeShapeType="1"/>
                        </wps:cNvCnPr>
                        <wps:spPr bwMode="auto">
                          <a:xfrm>
                            <a:off x="10437" y="9690"/>
                            <a:ext cx="0" cy="470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316" name="Text Box 3846"/>
                        <wps:cNvSpPr txBox="1">
                          <a:spLocks noChangeArrowheads="1"/>
                        </wps:cNvSpPr>
                        <wps:spPr bwMode="auto">
                          <a:xfrm>
                            <a:off x="6862" y="9300"/>
                            <a:ext cx="3477"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237F49" w:rsidRDefault="00862F6C" w:rsidP="00615C97">
                              <w:pPr>
                                <w:rPr>
                                  <w:rFonts w:asciiTheme="majorHAnsi" w:hAnsiTheme="majorHAnsi" w:cstheme="majorHAnsi"/>
                                  <w:sz w:val="18"/>
                                  <w:szCs w:val="18"/>
                                </w:rPr>
                              </w:pPr>
                              <w:r w:rsidRPr="00237F49">
                                <w:rPr>
                                  <w:rFonts w:asciiTheme="majorHAnsi" w:hAnsiTheme="majorHAnsi" w:cstheme="majorHAnsi"/>
                                  <w:sz w:val="18"/>
                                  <w:szCs w:val="18"/>
                                </w:rPr>
                                <w:t>Intermittent</w:t>
                              </w:r>
                              <w:r>
                                <w:rPr>
                                  <w:rFonts w:asciiTheme="majorHAnsi" w:hAnsiTheme="majorHAnsi" w:cstheme="majorHAnsi"/>
                                  <w:sz w:val="18"/>
                                  <w:szCs w:val="18"/>
                                </w:rPr>
                                <w:t xml:space="preserve"> &amp; (LI660&lt;LI660mini OR Stop)</w:t>
                              </w:r>
                            </w:p>
                            <w:p w:rsidR="00862F6C" w:rsidRPr="00615C97" w:rsidRDefault="00862F6C" w:rsidP="006071A6">
                              <w:pPr>
                                <w:pStyle w:val="ListBullet"/>
                                <w:numPr>
                                  <w:ilvl w:val="0"/>
                                  <w:numId w:val="0"/>
                                </w:numPr>
                                <w:rPr>
                                  <w:rFonts w:asciiTheme="majorHAnsi" w:hAnsiTheme="majorHAnsi" w:cstheme="majorHAnsi"/>
                                  <w:sz w:val="18"/>
                                  <w:szCs w:val="18"/>
                                  <w:lang w:val="en-US"/>
                                </w:rPr>
                              </w:pPr>
                              <w:r w:rsidRPr="00615C97">
                                <w:rPr>
                                  <w:rFonts w:asciiTheme="majorHAnsi" w:hAnsiTheme="majorHAnsi" w:cstheme="majorHAnsi"/>
                                  <w:sz w:val="18"/>
                                  <w:szCs w:val="18"/>
                                  <w:lang w:val="en-US"/>
                                </w:rPr>
                                <w:t xml:space="preserve">) </w:t>
                              </w:r>
                            </w:p>
                          </w:txbxContent>
                        </wps:txbx>
                        <wps:bodyPr rot="0" vert="horz" wrap="square" lIns="91440" tIns="45720" rIns="91440" bIns="45720" anchor="t" anchorCtr="0" upright="1">
                          <a:noAutofit/>
                        </wps:bodyPr>
                      </wps:wsp>
                      <wps:wsp>
                        <wps:cNvPr id="15317" name="Text Box 9000"/>
                        <wps:cNvSpPr txBox="1">
                          <a:spLocks noChangeArrowheads="1"/>
                        </wps:cNvSpPr>
                        <wps:spPr bwMode="auto">
                          <a:xfrm>
                            <a:off x="8713" y="12075"/>
                            <a:ext cx="1272"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237F49" w:rsidRDefault="00862F6C" w:rsidP="00E4531F">
                              <w:pPr>
                                <w:rPr>
                                  <w:rFonts w:asciiTheme="majorHAnsi" w:hAnsiTheme="majorHAnsi" w:cstheme="majorHAnsi"/>
                                  <w:sz w:val="18"/>
                                  <w:szCs w:val="18"/>
                                </w:rPr>
                              </w:pPr>
                              <w:r w:rsidRPr="00237F49">
                                <w:rPr>
                                  <w:rFonts w:asciiTheme="majorHAnsi" w:hAnsiTheme="majorHAnsi" w:cstheme="majorHAnsi"/>
                                  <w:sz w:val="18"/>
                                  <w:szCs w:val="18"/>
                                </w:rPr>
                                <w:t>Regulation</w:t>
                              </w:r>
                            </w:p>
                          </w:txbxContent>
                        </wps:txbx>
                        <wps:bodyPr rot="0" vert="horz" wrap="square" lIns="91440" tIns="45720" rIns="91440" bIns="45720" anchor="t" anchorCtr="0" upright="1">
                          <a:noAutofit/>
                        </wps:bodyPr>
                      </wps:wsp>
                      <wps:wsp>
                        <wps:cNvPr id="15318" name="Text Box 3809"/>
                        <wps:cNvSpPr txBox="1">
                          <a:spLocks noChangeArrowheads="1"/>
                        </wps:cNvSpPr>
                        <wps:spPr bwMode="auto">
                          <a:xfrm>
                            <a:off x="6811" y="12510"/>
                            <a:ext cx="2287"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237F49" w:rsidRDefault="00862F6C" w:rsidP="006071A6">
                              <w:pPr>
                                <w:rPr>
                                  <w:rFonts w:asciiTheme="majorHAnsi" w:hAnsiTheme="majorHAnsi" w:cstheme="majorHAnsi"/>
                                  <w:sz w:val="18"/>
                                  <w:szCs w:val="18"/>
                                </w:rPr>
                              </w:pPr>
                              <w:r>
                                <w:rPr>
                                  <w:rFonts w:asciiTheme="majorHAnsi" w:hAnsiTheme="majorHAnsi" w:cstheme="majorHAnsi"/>
                                  <w:sz w:val="18"/>
                                  <w:szCs w:val="18"/>
                                </w:rPr>
                                <w:t>(LI660&gt;LI660M</w:t>
                              </w:r>
                              <w:r w:rsidRPr="00237F49">
                                <w:rPr>
                                  <w:rFonts w:asciiTheme="majorHAnsi" w:hAnsiTheme="majorHAnsi" w:cstheme="majorHAnsi"/>
                                  <w:sz w:val="18"/>
                                  <w:szCs w:val="18"/>
                                </w:rPr>
                                <w:t>axi</w:t>
                              </w:r>
                              <w:r>
                                <w:rPr>
                                  <w:rFonts w:asciiTheme="majorHAnsi" w:hAnsiTheme="majorHAnsi" w:cstheme="majorHAnsi"/>
                                  <w:sz w:val="18"/>
                                  <w:szCs w:val="18"/>
                                </w:rPr>
                                <w:t>) OR Stop</w:t>
                              </w:r>
                            </w:p>
                          </w:txbxContent>
                        </wps:txbx>
                        <wps:bodyPr rot="0" vert="horz" wrap="square" lIns="91440" tIns="45720" rIns="91440" bIns="45720" anchor="t" anchorCtr="0" upright="1">
                          <a:noAutofit/>
                        </wps:bodyPr>
                      </wps:wsp>
                      <wps:wsp>
                        <wps:cNvPr id="15319" name="AutoShape 3810"/>
                        <wps:cNvCnPr>
                          <a:cxnSpLocks noChangeShapeType="1"/>
                        </wps:cNvCnPr>
                        <wps:spPr bwMode="auto">
                          <a:xfrm>
                            <a:off x="6775" y="12027"/>
                            <a:ext cx="0" cy="96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320" name="AutoShape 3811"/>
                        <wps:cNvCnPr>
                          <a:cxnSpLocks noChangeShapeType="1"/>
                        </wps:cNvCnPr>
                        <wps:spPr bwMode="auto">
                          <a:xfrm>
                            <a:off x="6669" y="12651"/>
                            <a:ext cx="20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321" name="AutoShape 3839"/>
                        <wps:cNvCnPr>
                          <a:cxnSpLocks noChangeShapeType="1"/>
                        </wps:cNvCnPr>
                        <wps:spPr bwMode="auto">
                          <a:xfrm>
                            <a:off x="6774" y="13611"/>
                            <a:ext cx="0" cy="11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322" name="AutoShape 3840"/>
                        <wps:cNvCnPr>
                          <a:cxnSpLocks noChangeShapeType="1"/>
                        </wps:cNvCnPr>
                        <wps:spPr bwMode="auto">
                          <a:xfrm>
                            <a:off x="6664" y="1454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323" name="AutoShape 9005"/>
                        <wps:cNvCnPr>
                          <a:cxnSpLocks noChangeShapeType="1"/>
                        </wps:cNvCnPr>
                        <wps:spPr bwMode="auto">
                          <a:xfrm>
                            <a:off x="2418" y="1285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324" name="AutoShape 9009"/>
                        <wps:cNvCnPr>
                          <a:cxnSpLocks noChangeShapeType="1"/>
                        </wps:cNvCnPr>
                        <wps:spPr bwMode="auto">
                          <a:xfrm>
                            <a:off x="1510" y="16177"/>
                            <a:ext cx="527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325" name="Rectangle 3830"/>
                        <wps:cNvSpPr>
                          <a:spLocks noChangeArrowheads="1"/>
                        </wps:cNvSpPr>
                        <wps:spPr bwMode="auto">
                          <a:xfrm>
                            <a:off x="6191" y="12911"/>
                            <a:ext cx="1145" cy="1131"/>
                          </a:xfrm>
                          <a:prstGeom prst="rect">
                            <a:avLst/>
                          </a:prstGeom>
                          <a:solidFill>
                            <a:srgbClr val="FFFFFF"/>
                          </a:solidFill>
                          <a:ln w="9525">
                            <a:solidFill>
                              <a:srgbClr val="000000"/>
                            </a:solidFill>
                            <a:miter lim="800000"/>
                            <a:headEnd/>
                            <a:tailEnd/>
                          </a:ln>
                        </wps:spPr>
                        <wps:txbx>
                          <w:txbxContent>
                            <w:p w:rsidR="00862F6C" w:rsidRPr="00237F49" w:rsidRDefault="00862F6C" w:rsidP="006071A6">
                              <w:pPr>
                                <w:spacing w:before="120"/>
                                <w:jc w:val="center"/>
                                <w:rPr>
                                  <w:rFonts w:asciiTheme="majorHAnsi" w:hAnsiTheme="majorHAnsi" w:cstheme="majorHAnsi"/>
                                  <w:sz w:val="18"/>
                                  <w:szCs w:val="18"/>
                                </w:rPr>
                              </w:pPr>
                              <w:r>
                                <w:rPr>
                                  <w:rFonts w:asciiTheme="majorHAnsi" w:hAnsiTheme="majorHAnsi" w:cstheme="majorHAnsi"/>
                                  <w:sz w:val="18"/>
                                  <w:szCs w:val="18"/>
                                </w:rPr>
                                <w:t>End of</w:t>
                              </w:r>
                              <w:r w:rsidRPr="00237F49">
                                <w:rPr>
                                  <w:rFonts w:asciiTheme="majorHAnsi" w:hAnsiTheme="majorHAnsi" w:cstheme="majorHAnsi"/>
                                  <w:sz w:val="18"/>
                                  <w:szCs w:val="18"/>
                                </w:rPr>
                                <w:t xml:space="preserve"> </w:t>
                              </w:r>
                            </w:p>
                            <w:p w:rsidR="00862F6C" w:rsidRPr="00237F49" w:rsidRDefault="00862F6C" w:rsidP="006071A6">
                              <w:pPr>
                                <w:jc w:val="center"/>
                                <w:rPr>
                                  <w:rFonts w:asciiTheme="majorHAnsi" w:hAnsiTheme="majorHAnsi" w:cstheme="majorHAnsi"/>
                                  <w:sz w:val="18"/>
                                  <w:szCs w:val="18"/>
                                </w:rPr>
                              </w:pPr>
                              <w:r w:rsidRPr="00237F49">
                                <w:rPr>
                                  <w:rFonts w:asciiTheme="majorHAnsi" w:hAnsiTheme="majorHAnsi" w:cstheme="majorHAnsi"/>
                                  <w:sz w:val="18"/>
                                  <w:szCs w:val="18"/>
                                </w:rPr>
                                <w:t>Filling</w:t>
                              </w:r>
                            </w:p>
                          </w:txbxContent>
                        </wps:txbx>
                        <wps:bodyPr rot="0" vert="horz" wrap="square" lIns="91440" tIns="45720" rIns="91440" bIns="45720" anchor="t" anchorCtr="0" upright="1">
                          <a:noAutofit/>
                        </wps:bodyPr>
                      </wps:wsp>
                      <wps:wsp>
                        <wps:cNvPr id="15326" name="Text Box 3831"/>
                        <wps:cNvSpPr txBox="1">
                          <a:spLocks noChangeArrowheads="1"/>
                        </wps:cNvSpPr>
                        <wps:spPr bwMode="auto">
                          <a:xfrm>
                            <a:off x="7336" y="12911"/>
                            <a:ext cx="2797" cy="1131"/>
                          </a:xfrm>
                          <a:prstGeom prst="rect">
                            <a:avLst/>
                          </a:prstGeom>
                          <a:solidFill>
                            <a:srgbClr val="FFFFFF"/>
                          </a:solidFill>
                          <a:ln w="9525">
                            <a:solidFill>
                              <a:srgbClr val="000000"/>
                            </a:solidFill>
                            <a:miter lim="800000"/>
                            <a:headEnd/>
                            <a:tailEnd/>
                          </a:ln>
                        </wps:spPr>
                        <wps:txbx>
                          <w:txbxContent>
                            <w:p w:rsidR="00862F6C" w:rsidRDefault="00862F6C" w:rsidP="00CD0CB4">
                              <w:pPr>
                                <w:rPr>
                                  <w:rFonts w:asciiTheme="majorHAnsi" w:hAnsiTheme="majorHAnsi" w:cstheme="majorHAnsi"/>
                                  <w:sz w:val="18"/>
                                  <w:szCs w:val="18"/>
                                </w:rPr>
                              </w:pPr>
                              <w:r>
                                <w:rPr>
                                  <w:rFonts w:asciiTheme="majorHAnsi" w:hAnsiTheme="majorHAnsi" w:cstheme="majorHAnsi"/>
                                  <w:sz w:val="18"/>
                                  <w:szCs w:val="18"/>
                                </w:rPr>
                                <w:t>FV641, FV643 opened</w:t>
                              </w:r>
                            </w:p>
                            <w:p w:rsidR="00862F6C" w:rsidRPr="00237F49" w:rsidRDefault="00862F6C" w:rsidP="006071A6">
                              <w:pPr>
                                <w:rPr>
                                  <w:rFonts w:asciiTheme="majorHAnsi" w:hAnsiTheme="majorHAnsi" w:cstheme="majorHAnsi"/>
                                  <w:sz w:val="18"/>
                                  <w:szCs w:val="18"/>
                                </w:rPr>
                              </w:pPr>
                              <w:r>
                                <w:rPr>
                                  <w:rFonts w:asciiTheme="majorHAnsi" w:hAnsiTheme="majorHAnsi" w:cstheme="majorHAnsi"/>
                                  <w:sz w:val="18"/>
                                  <w:szCs w:val="18"/>
                                </w:rPr>
                                <w:t xml:space="preserve">Close </w:t>
                              </w:r>
                              <w:r w:rsidRPr="00237F49">
                                <w:rPr>
                                  <w:rFonts w:asciiTheme="majorHAnsi" w:hAnsiTheme="majorHAnsi" w:cstheme="majorHAnsi"/>
                                  <w:sz w:val="18"/>
                                  <w:szCs w:val="18"/>
                                </w:rPr>
                                <w:t>CV602</w:t>
                              </w:r>
                            </w:p>
                            <w:p w:rsidR="00862F6C" w:rsidRDefault="00862F6C" w:rsidP="00CD0CB4">
                              <w:pPr>
                                <w:spacing w:before="40"/>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76129E">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6071A6">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5327" name="AutoShape 9412"/>
                        <wps:cNvCnPr>
                          <a:cxnSpLocks noChangeShapeType="1"/>
                        </wps:cNvCnPr>
                        <wps:spPr bwMode="auto">
                          <a:xfrm>
                            <a:off x="4917" y="5038"/>
                            <a:ext cx="0" cy="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240" name="Text Box 3787"/>
                        <wps:cNvSpPr txBox="1">
                          <a:spLocks noChangeArrowheads="1"/>
                        </wps:cNvSpPr>
                        <wps:spPr bwMode="auto">
                          <a:xfrm>
                            <a:off x="2598" y="9343"/>
                            <a:ext cx="1114" cy="4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237F49" w:rsidRDefault="00862F6C" w:rsidP="006071A6">
                              <w:pPr>
                                <w:rPr>
                                  <w:rFonts w:asciiTheme="majorHAnsi" w:hAnsiTheme="majorHAnsi" w:cstheme="majorHAnsi"/>
                                  <w:sz w:val="18"/>
                                  <w:szCs w:val="18"/>
                                </w:rPr>
                              </w:pPr>
                              <w:r w:rsidRPr="00237F49">
                                <w:rPr>
                                  <w:rFonts w:asciiTheme="majorHAnsi" w:hAnsiTheme="majorHAnsi" w:cstheme="majorHAnsi"/>
                                  <w:sz w:val="18"/>
                                  <w:szCs w:val="18"/>
                                </w:rPr>
                                <w:t xml:space="preserve">Regulation </w:t>
                              </w:r>
                            </w:p>
                          </w:txbxContent>
                        </wps:txbx>
                        <wps:bodyPr rot="0" vert="horz" wrap="square" lIns="91440" tIns="45720" rIns="91440" bIns="45720" anchor="t" anchorCtr="0" upright="1">
                          <a:noAutofit/>
                        </wps:bodyPr>
                      </wps:wsp>
                      <wps:wsp>
                        <wps:cNvPr id="29241" name="AutoShape 3790"/>
                        <wps:cNvCnPr>
                          <a:cxnSpLocks noChangeShapeType="1"/>
                        </wps:cNvCnPr>
                        <wps:spPr bwMode="auto">
                          <a:xfrm>
                            <a:off x="2438" y="9559"/>
                            <a:ext cx="20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242" name="AutoShape 3848"/>
                        <wps:cNvCnPr>
                          <a:cxnSpLocks noChangeShapeType="1"/>
                        </wps:cNvCnPr>
                        <wps:spPr bwMode="auto">
                          <a:xfrm>
                            <a:off x="6753" y="9409"/>
                            <a:ext cx="0" cy="175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243" name="AutoShape 3849"/>
                        <wps:cNvCnPr>
                          <a:cxnSpLocks noChangeShapeType="1"/>
                        </wps:cNvCnPr>
                        <wps:spPr bwMode="auto">
                          <a:xfrm>
                            <a:off x="6635" y="953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244" name="AutoShape 9655"/>
                        <wps:cNvCnPr>
                          <a:cxnSpLocks noChangeShapeType="1"/>
                        </wps:cNvCnPr>
                        <wps:spPr bwMode="auto">
                          <a:xfrm flipV="1">
                            <a:off x="2663" y="9692"/>
                            <a:ext cx="7767"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29245" name="Group 10511"/>
                        <wpg:cNvGrpSpPr>
                          <a:grpSpLocks/>
                        </wpg:cNvGrpSpPr>
                        <wpg:grpSpPr bwMode="auto">
                          <a:xfrm>
                            <a:off x="4766" y="7706"/>
                            <a:ext cx="2574" cy="592"/>
                            <a:chOff x="6441" y="9902"/>
                            <a:chExt cx="2609" cy="683"/>
                          </a:xfrm>
                        </wpg:grpSpPr>
                        <wps:wsp>
                          <wps:cNvPr id="29246" name="Text Box 10512"/>
                          <wps:cNvSpPr txBox="1">
                            <a:spLocks noChangeArrowheads="1"/>
                          </wps:cNvSpPr>
                          <wps:spPr bwMode="auto">
                            <a:xfrm>
                              <a:off x="6622" y="10057"/>
                              <a:ext cx="2428" cy="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237F49" w:rsidRDefault="00862F6C" w:rsidP="00480210">
                                <w:pPr>
                                  <w:pStyle w:val="ListBullet"/>
                                  <w:numPr>
                                    <w:ilvl w:val="0"/>
                                    <w:numId w:val="0"/>
                                  </w:numPr>
                                  <w:ind w:left="360"/>
                                  <w:rPr>
                                    <w:rFonts w:asciiTheme="majorHAnsi" w:hAnsiTheme="majorHAnsi" w:cstheme="majorHAnsi"/>
                                    <w:sz w:val="18"/>
                                    <w:szCs w:val="18"/>
                                  </w:rPr>
                                </w:pPr>
                                <w:r>
                                  <w:rPr>
                                    <w:rFonts w:asciiTheme="majorHAnsi" w:hAnsiTheme="majorHAnsi" w:cstheme="majorHAnsi"/>
                                    <w:sz w:val="18"/>
                                    <w:szCs w:val="18"/>
                                  </w:rPr>
                                  <w:t>CV601 fully closed</w:t>
                                </w:r>
                              </w:p>
                            </w:txbxContent>
                          </wps:txbx>
                          <wps:bodyPr rot="0" vert="horz" wrap="square" lIns="91440" tIns="45720" rIns="91440" bIns="45720" anchor="t" anchorCtr="0" upright="1">
                            <a:noAutofit/>
                          </wps:bodyPr>
                        </wps:wsp>
                        <wpg:grpSp>
                          <wpg:cNvPr id="29247" name="Group 10513"/>
                          <wpg:cNvGrpSpPr>
                            <a:grpSpLocks/>
                          </wpg:cNvGrpSpPr>
                          <wpg:grpSpPr bwMode="auto">
                            <a:xfrm>
                              <a:off x="6441" y="9902"/>
                              <a:ext cx="247" cy="683"/>
                              <a:chOff x="4444" y="2685"/>
                              <a:chExt cx="255" cy="720"/>
                            </a:xfrm>
                          </wpg:grpSpPr>
                          <wps:wsp>
                            <wps:cNvPr id="29248" name="AutoShape 10514"/>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249" name="AutoShape 10515"/>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29250" name="Text Box 10521"/>
                        <wps:cNvSpPr txBox="1">
                          <a:spLocks noChangeArrowheads="1"/>
                        </wps:cNvSpPr>
                        <wps:spPr bwMode="auto">
                          <a:xfrm>
                            <a:off x="5444" y="8158"/>
                            <a:ext cx="2221" cy="1077"/>
                          </a:xfrm>
                          <a:prstGeom prst="rect">
                            <a:avLst/>
                          </a:prstGeom>
                          <a:solidFill>
                            <a:srgbClr val="FFFFFF"/>
                          </a:solidFill>
                          <a:ln w="9525">
                            <a:solidFill>
                              <a:srgbClr val="000000"/>
                            </a:solidFill>
                            <a:miter lim="800000"/>
                            <a:headEnd/>
                            <a:tailEnd/>
                          </a:ln>
                        </wps:spPr>
                        <wps:txbx>
                          <w:txbxContent>
                            <w:p w:rsidR="00862F6C" w:rsidRPr="00237F49" w:rsidRDefault="00862F6C" w:rsidP="00480210">
                              <w:pPr>
                                <w:rPr>
                                  <w:rFonts w:asciiTheme="majorHAnsi" w:hAnsiTheme="majorHAnsi" w:cstheme="majorHAnsi"/>
                                  <w:sz w:val="18"/>
                                  <w:szCs w:val="18"/>
                                </w:rPr>
                              </w:pPr>
                              <w:r w:rsidRPr="00237F49">
                                <w:rPr>
                                  <w:rFonts w:asciiTheme="majorHAnsi" w:hAnsiTheme="majorHAnsi" w:cstheme="majorHAnsi"/>
                                  <w:sz w:val="18"/>
                                  <w:szCs w:val="18"/>
                                </w:rPr>
                                <w:t>FV641</w:t>
                              </w:r>
                              <w:r>
                                <w:rPr>
                                  <w:rFonts w:asciiTheme="majorHAnsi" w:hAnsiTheme="majorHAnsi" w:cstheme="majorHAnsi"/>
                                  <w:sz w:val="18"/>
                                  <w:szCs w:val="18"/>
                                </w:rPr>
                                <w:t xml:space="preserve">, </w:t>
                              </w:r>
                              <w:r w:rsidRPr="00237F49">
                                <w:rPr>
                                  <w:rFonts w:asciiTheme="majorHAnsi" w:hAnsiTheme="majorHAnsi" w:cstheme="majorHAnsi"/>
                                  <w:sz w:val="18"/>
                                  <w:szCs w:val="18"/>
                                </w:rPr>
                                <w:t>FV643</w:t>
                              </w:r>
                              <w:r>
                                <w:rPr>
                                  <w:rFonts w:asciiTheme="majorHAnsi" w:hAnsiTheme="majorHAnsi" w:cstheme="majorHAnsi"/>
                                  <w:sz w:val="18"/>
                                  <w:szCs w:val="18"/>
                                </w:rPr>
                                <w:t xml:space="preserve"> opened</w:t>
                              </w:r>
                            </w:p>
                            <w:p w:rsidR="00862F6C" w:rsidRDefault="00862F6C" w:rsidP="00CE5397">
                              <w:pPr>
                                <w:spacing w:before="40"/>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CE5397">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480210">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9251" name="AutoShape 10522"/>
                        <wps:cNvCnPr>
                          <a:cxnSpLocks noChangeShapeType="1"/>
                        </wps:cNvCnPr>
                        <wps:spPr bwMode="auto">
                          <a:xfrm>
                            <a:off x="2543" y="9414"/>
                            <a:ext cx="420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252" name="AutoShape 10523"/>
                        <wps:cNvCnPr>
                          <a:cxnSpLocks noChangeShapeType="1"/>
                        </wps:cNvCnPr>
                        <wps:spPr bwMode="auto">
                          <a:xfrm>
                            <a:off x="4934" y="8827"/>
                            <a:ext cx="0" cy="59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253" name="Rectangle 10524"/>
                        <wps:cNvSpPr>
                          <a:spLocks noChangeArrowheads="1"/>
                        </wps:cNvSpPr>
                        <wps:spPr bwMode="auto">
                          <a:xfrm>
                            <a:off x="4231" y="8158"/>
                            <a:ext cx="1249" cy="1077"/>
                          </a:xfrm>
                          <a:prstGeom prst="rect">
                            <a:avLst/>
                          </a:prstGeom>
                          <a:solidFill>
                            <a:srgbClr val="FFFFFF"/>
                          </a:solidFill>
                          <a:ln w="9525">
                            <a:solidFill>
                              <a:srgbClr val="000000"/>
                            </a:solidFill>
                            <a:miter lim="800000"/>
                            <a:headEnd/>
                            <a:tailEnd/>
                          </a:ln>
                        </wps:spPr>
                        <wps:txbx>
                          <w:txbxContent>
                            <w:p w:rsidR="00862F6C" w:rsidRPr="00480210" w:rsidRDefault="00862F6C" w:rsidP="00CE5397">
                              <w:pPr>
                                <w:spacing w:before="40"/>
                                <w:jc w:val="center"/>
                                <w:rPr>
                                  <w:rFonts w:asciiTheme="majorHAnsi" w:hAnsiTheme="majorHAnsi" w:cstheme="majorHAnsi"/>
                                  <w:sz w:val="18"/>
                                  <w:szCs w:val="18"/>
                                  <w:lang w:val="fr-FR"/>
                                </w:rPr>
                              </w:pPr>
                              <w:r>
                                <w:rPr>
                                  <w:rFonts w:asciiTheme="majorHAnsi" w:hAnsiTheme="majorHAnsi" w:cstheme="majorHAnsi"/>
                                  <w:sz w:val="18"/>
                                  <w:szCs w:val="18"/>
                                  <w:lang w:val="fr-FR"/>
                                </w:rPr>
                                <w:t>Preparation to regulate</w:t>
                              </w:r>
                            </w:p>
                          </w:txbxContent>
                        </wps:txbx>
                        <wps:bodyPr rot="0" vert="horz" wrap="square" lIns="91440" tIns="45720" rIns="91440" bIns="45720" anchor="t" anchorCtr="0" upright="1">
                          <a:noAutofit/>
                        </wps:bodyPr>
                      </wps:wsp>
                      <wps:wsp>
                        <wps:cNvPr id="29254" name="Rectangle 10528"/>
                        <wps:cNvSpPr>
                          <a:spLocks noChangeArrowheads="1"/>
                        </wps:cNvSpPr>
                        <wps:spPr bwMode="auto">
                          <a:xfrm>
                            <a:off x="6192" y="10804"/>
                            <a:ext cx="1245" cy="1304"/>
                          </a:xfrm>
                          <a:prstGeom prst="rect">
                            <a:avLst/>
                          </a:prstGeom>
                          <a:solidFill>
                            <a:srgbClr val="FFFFFF"/>
                          </a:solidFill>
                          <a:ln w="9525">
                            <a:solidFill>
                              <a:srgbClr val="000000"/>
                            </a:solidFill>
                            <a:miter lim="800000"/>
                            <a:headEnd/>
                            <a:tailEnd/>
                          </a:ln>
                        </wps:spPr>
                        <wps:txbx>
                          <w:txbxContent>
                            <w:p w:rsidR="00862F6C" w:rsidRPr="00237F49" w:rsidRDefault="00862F6C" w:rsidP="00CE5397">
                              <w:pPr>
                                <w:spacing w:before="120"/>
                                <w:jc w:val="center"/>
                                <w:rPr>
                                  <w:rFonts w:asciiTheme="majorHAnsi" w:hAnsiTheme="majorHAnsi" w:cstheme="majorHAnsi"/>
                                  <w:sz w:val="18"/>
                                  <w:szCs w:val="18"/>
                                </w:rPr>
                              </w:pPr>
                              <w:r>
                                <w:rPr>
                                  <w:rFonts w:asciiTheme="majorHAnsi" w:hAnsiTheme="majorHAnsi" w:cstheme="majorHAnsi"/>
                                  <w:sz w:val="18"/>
                                  <w:szCs w:val="18"/>
                                </w:rPr>
                                <w:t>Cryostat</w:t>
                              </w:r>
                            </w:p>
                            <w:p w:rsidR="00862F6C" w:rsidRPr="00237F49" w:rsidRDefault="00862F6C" w:rsidP="00CE5397">
                              <w:pPr>
                                <w:jc w:val="center"/>
                                <w:rPr>
                                  <w:rFonts w:asciiTheme="majorHAnsi" w:hAnsiTheme="majorHAnsi" w:cstheme="majorHAnsi"/>
                                  <w:sz w:val="18"/>
                                  <w:szCs w:val="18"/>
                                </w:rPr>
                              </w:pPr>
                              <w:r w:rsidRPr="00237F49">
                                <w:rPr>
                                  <w:rFonts w:asciiTheme="majorHAnsi" w:hAnsiTheme="majorHAnsi" w:cstheme="majorHAnsi"/>
                                  <w:sz w:val="18"/>
                                  <w:szCs w:val="18"/>
                                </w:rPr>
                                <w:t>Filling</w:t>
                              </w:r>
                            </w:p>
                          </w:txbxContent>
                        </wps:txbx>
                        <wps:bodyPr rot="0" vert="horz" wrap="square" lIns="91440" tIns="45720" rIns="91440" bIns="45720" anchor="t" anchorCtr="0" upright="1">
                          <a:noAutofit/>
                        </wps:bodyPr>
                      </wps:wsp>
                      <wps:wsp>
                        <wps:cNvPr id="29255" name="AutoShape 8999"/>
                        <wps:cNvCnPr>
                          <a:cxnSpLocks noChangeShapeType="1"/>
                        </wps:cNvCnPr>
                        <wps:spPr bwMode="auto">
                          <a:xfrm>
                            <a:off x="6773" y="12409"/>
                            <a:ext cx="3628"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256" name="AutoShape 9001"/>
                        <wps:cNvCnPr>
                          <a:cxnSpLocks noChangeShapeType="1"/>
                        </wps:cNvCnPr>
                        <wps:spPr bwMode="auto">
                          <a:xfrm>
                            <a:off x="8662" y="12295"/>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257" name="AutoShape 3833"/>
                        <wps:cNvCnPr>
                          <a:cxnSpLocks noChangeShapeType="1"/>
                        </wps:cNvCnPr>
                        <wps:spPr bwMode="auto">
                          <a:xfrm flipH="1">
                            <a:off x="6045" y="14357"/>
                            <a:ext cx="4365" cy="0"/>
                          </a:xfrm>
                          <a:prstGeom prst="straightConnector1">
                            <a:avLst/>
                          </a:prstGeom>
                          <a:noFill/>
                          <a:ln w="6350">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9258" name="AutoShape 3834"/>
                        <wps:cNvCnPr>
                          <a:cxnSpLocks noChangeShapeType="1"/>
                        </wps:cNvCnPr>
                        <wps:spPr bwMode="auto">
                          <a:xfrm>
                            <a:off x="6358" y="14245"/>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259" name="AutoShape 3835"/>
                        <wps:cNvCnPr>
                          <a:cxnSpLocks noChangeShapeType="1"/>
                        </wps:cNvCnPr>
                        <wps:spPr bwMode="auto">
                          <a:xfrm>
                            <a:off x="7247" y="14245"/>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260" name="Rectangle 10517"/>
                        <wps:cNvSpPr>
                          <a:spLocks noChangeArrowheads="1"/>
                        </wps:cNvSpPr>
                        <wps:spPr bwMode="auto">
                          <a:xfrm>
                            <a:off x="4219" y="7027"/>
                            <a:ext cx="1273" cy="850"/>
                          </a:xfrm>
                          <a:prstGeom prst="rect">
                            <a:avLst/>
                          </a:prstGeom>
                          <a:solidFill>
                            <a:srgbClr val="FFFFFF"/>
                          </a:solidFill>
                          <a:ln w="9525">
                            <a:solidFill>
                              <a:srgbClr val="000000"/>
                            </a:solidFill>
                            <a:miter lim="800000"/>
                            <a:headEnd/>
                            <a:tailEnd/>
                          </a:ln>
                        </wps:spPr>
                        <wps:txbx>
                          <w:txbxContent>
                            <w:p w:rsidR="00862F6C" w:rsidRPr="00237F49" w:rsidRDefault="00862F6C" w:rsidP="00480210">
                              <w:pPr>
                                <w:jc w:val="center"/>
                                <w:rPr>
                                  <w:rFonts w:asciiTheme="majorHAnsi" w:hAnsiTheme="majorHAnsi" w:cstheme="majorHAnsi"/>
                                  <w:sz w:val="18"/>
                                  <w:szCs w:val="18"/>
                                </w:rPr>
                              </w:pPr>
                              <w:r>
                                <w:rPr>
                                  <w:rFonts w:asciiTheme="majorHAnsi" w:hAnsiTheme="majorHAnsi" w:cstheme="majorHAnsi"/>
                                  <w:sz w:val="18"/>
                                  <w:szCs w:val="18"/>
                                </w:rPr>
                                <w:t xml:space="preserve">End of </w:t>
                              </w:r>
                              <w:r w:rsidRPr="00237F49">
                                <w:rPr>
                                  <w:rFonts w:asciiTheme="majorHAnsi" w:hAnsiTheme="majorHAnsi" w:cstheme="majorHAnsi"/>
                                  <w:sz w:val="18"/>
                                  <w:szCs w:val="18"/>
                                </w:rPr>
                                <w:t xml:space="preserve"> </w:t>
                              </w:r>
                            </w:p>
                            <w:p w:rsidR="00862F6C" w:rsidRPr="00237F49" w:rsidRDefault="00862F6C" w:rsidP="00480210">
                              <w:pPr>
                                <w:jc w:val="center"/>
                                <w:rPr>
                                  <w:rFonts w:asciiTheme="majorHAnsi" w:hAnsiTheme="majorHAnsi" w:cstheme="majorHAnsi"/>
                                  <w:sz w:val="18"/>
                                  <w:szCs w:val="18"/>
                                </w:rPr>
                              </w:pPr>
                              <w:r>
                                <w:rPr>
                                  <w:rFonts w:asciiTheme="majorHAnsi" w:hAnsiTheme="majorHAnsi" w:cstheme="majorHAnsi"/>
                                  <w:sz w:val="18"/>
                                  <w:szCs w:val="18"/>
                                </w:rPr>
                                <w:t>Cool down</w:t>
                              </w:r>
                            </w:p>
                          </w:txbxContent>
                        </wps:txbx>
                        <wps:bodyPr rot="0" vert="horz" wrap="square" lIns="91440" tIns="45720" rIns="91440" bIns="45720" anchor="t" anchorCtr="0" upright="1">
                          <a:noAutofit/>
                        </wps:bodyPr>
                      </wps:wsp>
                      <wps:wsp>
                        <wps:cNvPr id="29261" name="Text Box 10518"/>
                        <wps:cNvSpPr txBox="1">
                          <a:spLocks noChangeArrowheads="1"/>
                        </wps:cNvSpPr>
                        <wps:spPr bwMode="auto">
                          <a:xfrm>
                            <a:off x="5464" y="7027"/>
                            <a:ext cx="3288" cy="850"/>
                          </a:xfrm>
                          <a:prstGeom prst="rect">
                            <a:avLst/>
                          </a:prstGeom>
                          <a:solidFill>
                            <a:srgbClr val="FFFFFF"/>
                          </a:solidFill>
                          <a:ln w="9525">
                            <a:solidFill>
                              <a:srgbClr val="000000"/>
                            </a:solidFill>
                            <a:miter lim="800000"/>
                            <a:headEnd/>
                            <a:tailEnd/>
                          </a:ln>
                        </wps:spPr>
                        <wps:txbx>
                          <w:txbxContent>
                            <w:p w:rsidR="00862F6C" w:rsidRDefault="00862F6C" w:rsidP="00480210">
                              <w:pPr>
                                <w:rPr>
                                  <w:rFonts w:asciiTheme="majorHAnsi" w:hAnsiTheme="majorHAnsi" w:cstheme="majorHAnsi"/>
                                  <w:sz w:val="18"/>
                                  <w:szCs w:val="18"/>
                                </w:rPr>
                              </w:pPr>
                              <w:r>
                                <w:rPr>
                                  <w:rFonts w:asciiTheme="majorHAnsi" w:hAnsiTheme="majorHAnsi" w:cstheme="majorHAnsi"/>
                                  <w:sz w:val="18"/>
                                  <w:szCs w:val="18"/>
                                </w:rPr>
                                <w:t>Close CV601, FV641, FV643 opened</w:t>
                              </w:r>
                            </w:p>
                            <w:p w:rsidR="00862F6C" w:rsidRDefault="00862F6C" w:rsidP="00CE5397">
                              <w:pPr>
                                <w:spacing w:before="40"/>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CE5397">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480210">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9262" name="Rectangle 3824"/>
                        <wps:cNvSpPr>
                          <a:spLocks noChangeArrowheads="1"/>
                        </wps:cNvSpPr>
                        <wps:spPr bwMode="auto">
                          <a:xfrm>
                            <a:off x="6093" y="14806"/>
                            <a:ext cx="1417" cy="1077"/>
                          </a:xfrm>
                          <a:prstGeom prst="rect">
                            <a:avLst/>
                          </a:prstGeom>
                          <a:solidFill>
                            <a:srgbClr val="FFFFFF"/>
                          </a:solidFill>
                          <a:ln w="9525">
                            <a:solidFill>
                              <a:srgbClr val="000000"/>
                            </a:solidFill>
                            <a:miter lim="800000"/>
                            <a:headEnd/>
                            <a:tailEnd/>
                          </a:ln>
                        </wps:spPr>
                        <wps:txbx>
                          <w:txbxContent>
                            <w:p w:rsidR="00862F6C" w:rsidRPr="00237F49" w:rsidRDefault="00862F6C" w:rsidP="006071A6">
                              <w:pPr>
                                <w:spacing w:before="120"/>
                                <w:jc w:val="center"/>
                                <w:rPr>
                                  <w:rFonts w:asciiTheme="majorHAnsi" w:hAnsiTheme="majorHAnsi"/>
                                  <w:sz w:val="18"/>
                                  <w:szCs w:val="18"/>
                                </w:rPr>
                              </w:pPr>
                              <w:r w:rsidRPr="00237F49">
                                <w:rPr>
                                  <w:rFonts w:asciiTheme="majorHAnsi" w:hAnsiTheme="majorHAnsi"/>
                                  <w:sz w:val="18"/>
                                  <w:szCs w:val="18"/>
                                </w:rPr>
                                <w:t>Stop</w:t>
                              </w:r>
                            </w:p>
                            <w:p w:rsidR="00862F6C" w:rsidRPr="00237F49" w:rsidRDefault="00862F6C" w:rsidP="006071A6">
                              <w:pPr>
                                <w:jc w:val="center"/>
                                <w:rPr>
                                  <w:rFonts w:asciiTheme="majorHAnsi" w:hAnsiTheme="majorHAnsi"/>
                                  <w:sz w:val="18"/>
                                  <w:szCs w:val="18"/>
                                </w:rPr>
                              </w:pPr>
                              <w:r w:rsidRPr="00237F49">
                                <w:rPr>
                                  <w:rFonts w:asciiTheme="majorHAnsi" w:hAnsiTheme="majorHAnsi"/>
                                  <w:sz w:val="18"/>
                                  <w:szCs w:val="18"/>
                                </w:rPr>
                                <w:t>Cooling</w:t>
                              </w:r>
                            </w:p>
                          </w:txbxContent>
                        </wps:txbx>
                        <wps:bodyPr rot="0" vert="horz" wrap="square" lIns="91440" tIns="45720" rIns="91440" bIns="45720" anchor="t" anchorCtr="0" upright="1">
                          <a:noAutofit/>
                        </wps:bodyPr>
                      </wps:wsp>
                      <wps:wsp>
                        <wps:cNvPr id="29263" name="Text Box 3825"/>
                        <wps:cNvSpPr txBox="1">
                          <a:spLocks noChangeArrowheads="1"/>
                        </wps:cNvSpPr>
                        <wps:spPr bwMode="auto">
                          <a:xfrm>
                            <a:off x="7505" y="14806"/>
                            <a:ext cx="2628" cy="1077"/>
                          </a:xfrm>
                          <a:prstGeom prst="rect">
                            <a:avLst/>
                          </a:prstGeom>
                          <a:solidFill>
                            <a:srgbClr val="FFFFFF"/>
                          </a:solidFill>
                          <a:ln w="9525">
                            <a:solidFill>
                              <a:srgbClr val="000000"/>
                            </a:solidFill>
                            <a:miter lim="800000"/>
                            <a:headEnd/>
                            <a:tailEnd/>
                          </a:ln>
                        </wps:spPr>
                        <wps:txbx>
                          <w:txbxContent>
                            <w:p w:rsidR="00862F6C" w:rsidRPr="00237F49" w:rsidRDefault="00862F6C" w:rsidP="006071A6">
                              <w:pPr>
                                <w:rPr>
                                  <w:rFonts w:asciiTheme="majorHAnsi" w:hAnsiTheme="majorHAnsi" w:cstheme="majorHAnsi"/>
                                  <w:sz w:val="18"/>
                                  <w:szCs w:val="18"/>
                                </w:rPr>
                              </w:pPr>
                              <w:r>
                                <w:rPr>
                                  <w:rFonts w:asciiTheme="majorHAnsi" w:hAnsiTheme="majorHAnsi" w:cstheme="majorHAnsi"/>
                                  <w:sz w:val="18"/>
                                  <w:szCs w:val="18"/>
                                </w:rPr>
                                <w:t>Close FV641, FV643</w:t>
                              </w:r>
                            </w:p>
                            <w:p w:rsidR="00862F6C" w:rsidRPr="00237F49" w:rsidRDefault="00862F6C" w:rsidP="006071A6">
                              <w:pPr>
                                <w:rPr>
                                  <w:rFonts w:asciiTheme="majorHAnsi" w:hAnsiTheme="majorHAnsi" w:cstheme="majorHAnsi"/>
                                  <w:sz w:val="18"/>
                                  <w:szCs w:val="18"/>
                                </w:rPr>
                              </w:pPr>
                              <w:r>
                                <w:rPr>
                                  <w:rFonts w:asciiTheme="majorHAnsi" w:hAnsiTheme="majorHAnsi" w:cstheme="majorHAnsi"/>
                                  <w:sz w:val="18"/>
                                  <w:szCs w:val="18"/>
                                </w:rPr>
                                <w:t>Close CV602</w:t>
                              </w:r>
                            </w:p>
                            <w:p w:rsidR="00862F6C" w:rsidRDefault="00862F6C" w:rsidP="007D08B2">
                              <w:pPr>
                                <w:spacing w:before="40"/>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7D08B2">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7D08B2">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9264" name="AutoShape 10530"/>
                        <wps:cNvCnPr>
                          <a:cxnSpLocks noChangeShapeType="1"/>
                        </wps:cNvCnPr>
                        <wps:spPr bwMode="auto">
                          <a:xfrm>
                            <a:off x="6678" y="1602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265" name="Text Box 10531"/>
                        <wps:cNvSpPr txBox="1">
                          <a:spLocks noChangeArrowheads="1"/>
                        </wps:cNvSpPr>
                        <wps:spPr bwMode="auto">
                          <a:xfrm>
                            <a:off x="6956" y="15908"/>
                            <a:ext cx="1666"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6F33" w:rsidRDefault="00862F6C" w:rsidP="00436F33">
                              <w:pPr>
                                <w:rPr>
                                  <w:rFonts w:asciiTheme="majorHAnsi" w:hAnsiTheme="majorHAnsi" w:cstheme="majorHAnsi"/>
                                  <w:sz w:val="18"/>
                                  <w:szCs w:val="18"/>
                                  <w:lang w:val="fr-FR"/>
                                </w:rPr>
                              </w:pPr>
                              <w:r>
                                <w:rPr>
                                  <w:rFonts w:asciiTheme="majorHAnsi" w:hAnsiTheme="majorHAnsi" w:cstheme="majorHAnsi"/>
                                  <w:sz w:val="18"/>
                                  <w:szCs w:val="18"/>
                                  <w:lang w:val="fr-FR"/>
                                </w:rPr>
                                <w:t>CV602 fully closed</w:t>
                              </w:r>
                            </w:p>
                          </w:txbxContent>
                        </wps:txbx>
                        <wps:bodyPr rot="0" vert="horz" wrap="square" lIns="91440" tIns="45720" rIns="91440" bIns="45720" anchor="t" anchorCtr="0" upright="1">
                          <a:noAutofit/>
                        </wps:bodyPr>
                      </wps:wsp>
                      <wpg:grpSp>
                        <wpg:cNvPr id="29266" name="Group 3805"/>
                        <wpg:cNvGrpSpPr>
                          <a:grpSpLocks/>
                        </wpg:cNvGrpSpPr>
                        <wpg:grpSpPr bwMode="auto">
                          <a:xfrm>
                            <a:off x="4203" y="5319"/>
                            <a:ext cx="4533" cy="1322"/>
                            <a:chOff x="5987" y="8609"/>
                            <a:chExt cx="4312" cy="1268"/>
                          </a:xfrm>
                        </wpg:grpSpPr>
                        <wps:wsp>
                          <wps:cNvPr id="29267" name="Rectangle 3806"/>
                          <wps:cNvSpPr>
                            <a:spLocks noChangeArrowheads="1"/>
                          </wps:cNvSpPr>
                          <wps:spPr bwMode="auto">
                            <a:xfrm>
                              <a:off x="5987" y="8609"/>
                              <a:ext cx="1311" cy="1268"/>
                            </a:xfrm>
                            <a:prstGeom prst="rect">
                              <a:avLst/>
                            </a:prstGeom>
                            <a:solidFill>
                              <a:srgbClr val="FFFFFF"/>
                            </a:solidFill>
                            <a:ln w="9525">
                              <a:solidFill>
                                <a:srgbClr val="000000"/>
                              </a:solidFill>
                              <a:miter lim="800000"/>
                              <a:headEnd/>
                              <a:tailEnd/>
                            </a:ln>
                          </wps:spPr>
                          <wps:txbx>
                            <w:txbxContent>
                              <w:p w:rsidR="00862F6C" w:rsidRPr="00237F49" w:rsidRDefault="00862F6C" w:rsidP="00D53A7B">
                                <w:pPr>
                                  <w:spacing w:before="120" w:line="264" w:lineRule="auto"/>
                                  <w:jc w:val="center"/>
                                  <w:rPr>
                                    <w:rFonts w:asciiTheme="majorHAnsi" w:hAnsiTheme="majorHAnsi" w:cstheme="majorHAnsi"/>
                                    <w:sz w:val="18"/>
                                    <w:szCs w:val="18"/>
                                  </w:rPr>
                                </w:pPr>
                                <w:r w:rsidRPr="00237F49">
                                  <w:rPr>
                                    <w:rFonts w:asciiTheme="majorHAnsi" w:hAnsiTheme="majorHAnsi" w:cstheme="majorHAnsi"/>
                                    <w:sz w:val="18"/>
                                    <w:szCs w:val="18"/>
                                  </w:rPr>
                                  <w:t>Cooling cavity</w:t>
                                </w:r>
                              </w:p>
                            </w:txbxContent>
                          </wps:txbx>
                          <wps:bodyPr rot="0" vert="horz" wrap="square" lIns="91440" tIns="45720" rIns="91440" bIns="45720" anchor="t" anchorCtr="0" upright="1">
                            <a:noAutofit/>
                          </wps:bodyPr>
                        </wps:wsp>
                        <wps:wsp>
                          <wps:cNvPr id="29268" name="Text Box 3807"/>
                          <wps:cNvSpPr txBox="1">
                            <a:spLocks noChangeArrowheads="1"/>
                          </wps:cNvSpPr>
                          <wps:spPr bwMode="auto">
                            <a:xfrm>
                              <a:off x="7298" y="8610"/>
                              <a:ext cx="3001" cy="1267"/>
                            </a:xfrm>
                            <a:prstGeom prst="rect">
                              <a:avLst/>
                            </a:prstGeom>
                            <a:solidFill>
                              <a:srgbClr val="FFFFFF"/>
                            </a:solidFill>
                            <a:ln w="9525">
                              <a:solidFill>
                                <a:srgbClr val="000000"/>
                              </a:solidFill>
                              <a:miter lim="800000"/>
                              <a:headEnd/>
                              <a:tailEnd/>
                            </a:ln>
                          </wps:spPr>
                          <wps:txbx>
                            <w:txbxContent>
                              <w:p w:rsidR="00862F6C" w:rsidRPr="00237F49" w:rsidRDefault="00862F6C" w:rsidP="00D53A7B">
                                <w:pPr>
                                  <w:rPr>
                                    <w:rFonts w:asciiTheme="majorHAnsi" w:hAnsiTheme="majorHAnsi" w:cstheme="majorHAnsi"/>
                                    <w:sz w:val="18"/>
                                    <w:szCs w:val="18"/>
                                  </w:rPr>
                                </w:pPr>
                                <w:r>
                                  <w:rPr>
                                    <w:rFonts w:asciiTheme="majorHAnsi" w:hAnsiTheme="majorHAnsi" w:cstheme="majorHAnsi"/>
                                    <w:sz w:val="18"/>
                                    <w:szCs w:val="18"/>
                                  </w:rPr>
                                  <w:t xml:space="preserve">Open </w:t>
                                </w:r>
                                <w:r w:rsidRPr="00237F49">
                                  <w:rPr>
                                    <w:rFonts w:asciiTheme="majorHAnsi" w:hAnsiTheme="majorHAnsi" w:cstheme="majorHAnsi"/>
                                    <w:sz w:val="18"/>
                                    <w:szCs w:val="18"/>
                                  </w:rPr>
                                  <w:t>FV641</w:t>
                                </w:r>
                                <w:r>
                                  <w:rPr>
                                    <w:rFonts w:asciiTheme="majorHAnsi" w:hAnsiTheme="majorHAnsi" w:cstheme="majorHAnsi"/>
                                    <w:sz w:val="18"/>
                                    <w:szCs w:val="18"/>
                                  </w:rPr>
                                  <w:t>, FV643</w:t>
                                </w:r>
                              </w:p>
                              <w:p w:rsidR="00862F6C" w:rsidRPr="00237F49" w:rsidRDefault="00862F6C" w:rsidP="00D53A7B">
                                <w:pPr>
                                  <w:spacing w:before="40"/>
                                  <w:rPr>
                                    <w:rFonts w:asciiTheme="majorHAnsi" w:hAnsiTheme="majorHAnsi" w:cstheme="majorHAnsi"/>
                                    <w:sz w:val="18"/>
                                    <w:szCs w:val="18"/>
                                  </w:rPr>
                                </w:pPr>
                                <w:r w:rsidRPr="00237F49">
                                  <w:rPr>
                                    <w:rFonts w:asciiTheme="majorHAnsi" w:hAnsiTheme="majorHAnsi" w:cstheme="majorHAnsi"/>
                                    <w:sz w:val="18"/>
                                    <w:szCs w:val="18"/>
                                  </w:rPr>
                                  <w:t xml:space="preserve">CV601 </w:t>
                                </w:r>
                                <w:r>
                                  <w:rPr>
                                    <w:rFonts w:asciiTheme="majorHAnsi" w:hAnsiTheme="majorHAnsi" w:cstheme="majorHAnsi"/>
                                    <w:sz w:val="18"/>
                                    <w:szCs w:val="18"/>
                                  </w:rPr>
                                  <w:t>%</w:t>
                                </w:r>
                                <w:r w:rsidRPr="00237F49">
                                  <w:rPr>
                                    <w:rFonts w:asciiTheme="majorHAnsi" w:hAnsiTheme="majorHAnsi" w:cstheme="majorHAnsi"/>
                                    <w:sz w:val="18"/>
                                    <w:szCs w:val="18"/>
                                  </w:rPr>
                                  <w:t>open</w:t>
                                </w:r>
                                <w:r>
                                  <w:rPr>
                                    <w:rFonts w:asciiTheme="majorHAnsi" w:hAnsiTheme="majorHAnsi" w:cstheme="majorHAnsi"/>
                                    <w:sz w:val="18"/>
                                    <w:szCs w:val="18"/>
                                  </w:rPr>
                                  <w:t>ing</w:t>
                                </w:r>
                                <w:r w:rsidRPr="00237F49">
                                  <w:rPr>
                                    <w:rFonts w:asciiTheme="majorHAnsi" w:hAnsiTheme="majorHAnsi" w:cstheme="majorHAnsi"/>
                                    <w:sz w:val="18"/>
                                    <w:szCs w:val="18"/>
                                  </w:rPr>
                                  <w:t xml:space="preserve"> and controlled by</w:t>
                                </w:r>
                              </w:p>
                              <w:p w:rsidR="00862F6C" w:rsidRPr="00237F49" w:rsidRDefault="00862F6C" w:rsidP="00D53A7B">
                                <w:pPr>
                                  <w:rPr>
                                    <w:rFonts w:asciiTheme="majorHAnsi" w:hAnsiTheme="majorHAnsi" w:cstheme="majorHAnsi"/>
                                    <w:sz w:val="18"/>
                                    <w:szCs w:val="18"/>
                                  </w:rPr>
                                </w:pPr>
                                <w:r w:rsidRPr="00237F49">
                                  <w:rPr>
                                    <w:rFonts w:asciiTheme="majorHAnsi" w:hAnsiTheme="majorHAnsi" w:cstheme="majorHAnsi"/>
                                    <w:sz w:val="18"/>
                                    <w:szCs w:val="18"/>
                                  </w:rPr>
                                  <w:t>FT581&lt;FT581</w:t>
                                </w:r>
                                <w:r>
                                  <w:rPr>
                                    <w:rFonts w:asciiTheme="majorHAnsi" w:hAnsiTheme="majorHAnsi" w:cstheme="majorHAnsi"/>
                                    <w:sz w:val="18"/>
                                    <w:szCs w:val="18"/>
                                  </w:rPr>
                                  <w:t>limi</w:t>
                                </w:r>
                                <w:r w:rsidRPr="00237F49">
                                  <w:rPr>
                                    <w:rFonts w:asciiTheme="majorHAnsi" w:hAnsiTheme="majorHAnsi" w:cstheme="majorHAnsi"/>
                                    <w:sz w:val="18"/>
                                    <w:szCs w:val="18"/>
                                  </w:rPr>
                                  <w:t>t</w:t>
                                </w:r>
                              </w:p>
                              <w:p w:rsidR="00862F6C" w:rsidRDefault="00862F6C" w:rsidP="00D53A7B">
                                <w:pPr>
                                  <w:spacing w:before="40"/>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D53A7B">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D53A7B">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g:grpSp>
                        <wpg:cNvPr id="29269" name="Group 8981"/>
                        <wpg:cNvGrpSpPr>
                          <a:grpSpLocks/>
                        </wpg:cNvGrpSpPr>
                        <wpg:grpSpPr bwMode="auto">
                          <a:xfrm>
                            <a:off x="4627" y="4504"/>
                            <a:ext cx="595" cy="580"/>
                            <a:chOff x="2109" y="3597"/>
                            <a:chExt cx="595" cy="580"/>
                          </a:xfrm>
                        </wpg:grpSpPr>
                        <wps:wsp>
                          <wps:cNvPr id="29270" name="Oval 8982"/>
                          <wps:cNvSpPr>
                            <a:spLocks noChangeArrowheads="1"/>
                          </wps:cNvSpPr>
                          <wps:spPr bwMode="auto">
                            <a:xfrm>
                              <a:off x="2109" y="3630"/>
                              <a:ext cx="595" cy="547"/>
                            </a:xfrm>
                            <a:prstGeom prst="ellipse">
                              <a:avLst/>
                            </a:prstGeom>
                            <a:solidFill>
                              <a:srgbClr val="FFFFFF"/>
                            </a:solidFill>
                            <a:ln w="1270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29271" name="Text Box 8983"/>
                          <wps:cNvSpPr txBox="1">
                            <a:spLocks noChangeArrowheads="1"/>
                          </wps:cNvSpPr>
                          <wps:spPr bwMode="auto">
                            <a:xfrm>
                              <a:off x="2189" y="3597"/>
                              <a:ext cx="470"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44450">
                                  <a:solidFill>
                                    <a:srgbClr val="4A7EBB"/>
                                  </a:solidFill>
                                  <a:miter lim="800000"/>
                                  <a:headEnd/>
                                  <a:tailEnd/>
                                </a14:hiddenLine>
                              </a:ext>
                            </a:extLst>
                          </wps:spPr>
                          <wps:txbx>
                            <w:txbxContent>
                              <w:p w:rsidR="00862F6C" w:rsidRPr="0071496C" w:rsidRDefault="00862F6C" w:rsidP="00D53A7B">
                                <w:pPr>
                                  <w:rPr>
                                    <w:rFonts w:asciiTheme="majorHAnsi" w:hAnsiTheme="majorHAnsi" w:cstheme="majorHAnsi"/>
                                    <w:lang w:val="fr-FR"/>
                                  </w:rPr>
                                </w:pPr>
                                <w:r w:rsidRPr="0071496C">
                                  <w:rPr>
                                    <w:rFonts w:asciiTheme="majorHAnsi" w:hAnsiTheme="majorHAnsi" w:cstheme="majorHAnsi"/>
                                    <w:lang w:val="fr-FR"/>
                                  </w:rPr>
                                  <w:t>A</w:t>
                                </w:r>
                              </w:p>
                            </w:txbxContent>
                          </wps:txbx>
                          <wps:bodyPr rot="0" vert="horz" wrap="square" lIns="91440" tIns="91440" rIns="91440" bIns="91440" anchor="t" anchorCtr="0" upright="1">
                            <a:noAutofit/>
                          </wps:bodyPr>
                        </wps:wsp>
                      </wpg:grpSp>
                      <wpg:grpSp>
                        <wpg:cNvPr id="29272" name="Group 3806"/>
                        <wpg:cNvGrpSpPr>
                          <a:grpSpLocks/>
                        </wpg:cNvGrpSpPr>
                        <wpg:grpSpPr bwMode="auto">
                          <a:xfrm>
                            <a:off x="2876" y="11732"/>
                            <a:ext cx="2494" cy="796"/>
                            <a:chOff x="2879" y="7911"/>
                            <a:chExt cx="2494" cy="796"/>
                          </a:xfrm>
                        </wpg:grpSpPr>
                        <wps:wsp>
                          <wps:cNvPr id="29273" name="Rectangle 3807"/>
                          <wps:cNvSpPr>
                            <a:spLocks noChangeArrowheads="1"/>
                          </wps:cNvSpPr>
                          <wps:spPr bwMode="auto">
                            <a:xfrm>
                              <a:off x="2879" y="7912"/>
                              <a:ext cx="1065" cy="795"/>
                            </a:xfrm>
                            <a:prstGeom prst="rect">
                              <a:avLst/>
                            </a:prstGeom>
                            <a:solidFill>
                              <a:srgbClr val="FFFFFF"/>
                            </a:solidFill>
                            <a:ln w="9525">
                              <a:solidFill>
                                <a:srgbClr val="000000"/>
                              </a:solidFill>
                              <a:miter lim="800000"/>
                              <a:headEnd/>
                              <a:tailEnd/>
                            </a:ln>
                          </wps:spPr>
                          <wps:txbx>
                            <w:txbxContent>
                              <w:p w:rsidR="00862F6C" w:rsidRPr="008A5886" w:rsidRDefault="00862F6C" w:rsidP="006809FD">
                                <w:pPr>
                                  <w:spacing w:before="40"/>
                                  <w:jc w:val="center"/>
                                  <w:rPr>
                                    <w:rFonts w:asciiTheme="majorHAnsi" w:hAnsiTheme="majorHAnsi" w:cstheme="majorHAnsi"/>
                                    <w:sz w:val="18"/>
                                    <w:szCs w:val="18"/>
                                  </w:rPr>
                                </w:pPr>
                                <w:r>
                                  <w:rPr>
                                    <w:rFonts w:asciiTheme="majorHAnsi" w:hAnsiTheme="majorHAnsi" w:cstheme="majorHAnsi"/>
                                    <w:sz w:val="18"/>
                                    <w:szCs w:val="18"/>
                                  </w:rPr>
                                  <w:t>Waiting for level</w:t>
                                </w:r>
                              </w:p>
                            </w:txbxContent>
                          </wps:txbx>
                          <wps:bodyPr rot="0" vert="horz" wrap="square" lIns="91440" tIns="45720" rIns="91440" bIns="45720" anchor="t" anchorCtr="0" upright="1">
                            <a:noAutofit/>
                          </wps:bodyPr>
                        </wps:wsp>
                        <wps:wsp>
                          <wps:cNvPr id="29274" name="Text Box 3808"/>
                          <wps:cNvSpPr txBox="1">
                            <a:spLocks noChangeArrowheads="1"/>
                          </wps:cNvSpPr>
                          <wps:spPr bwMode="auto">
                            <a:xfrm>
                              <a:off x="3938" y="7911"/>
                              <a:ext cx="1435" cy="795"/>
                            </a:xfrm>
                            <a:prstGeom prst="rect">
                              <a:avLst/>
                            </a:prstGeom>
                            <a:solidFill>
                              <a:srgbClr val="FFFFFF"/>
                            </a:solidFill>
                            <a:ln w="9525">
                              <a:solidFill>
                                <a:srgbClr val="000000"/>
                              </a:solidFill>
                              <a:miter lim="800000"/>
                              <a:headEnd/>
                              <a:tailEnd/>
                            </a:ln>
                          </wps:spPr>
                          <wps:txbx>
                            <w:txbxContent>
                              <w:p w:rsidR="00862F6C" w:rsidRPr="008A5886" w:rsidRDefault="00862F6C" w:rsidP="006809FD">
                                <w:pPr>
                                  <w:spacing w:before="200"/>
                                  <w:rPr>
                                    <w:rFonts w:asciiTheme="majorHAnsi" w:hAnsiTheme="majorHAnsi" w:cstheme="majorHAnsi"/>
                                    <w:sz w:val="18"/>
                                    <w:szCs w:val="18"/>
                                  </w:rPr>
                                </w:pPr>
                                <w:r>
                                  <w:rPr>
                                    <w:rFonts w:asciiTheme="majorHAnsi" w:hAnsiTheme="majorHAnsi" w:cstheme="majorHAnsi"/>
                                    <w:sz w:val="18"/>
                                    <w:szCs w:val="18"/>
                                  </w:rPr>
                                  <w:t>Close CV602</w:t>
                                </w:r>
                              </w:p>
                            </w:txbxContent>
                          </wps:txbx>
                          <wps:bodyPr rot="0" vert="horz" wrap="square" lIns="91440" tIns="45720" rIns="91440" bIns="45720" anchor="t" anchorCtr="0" upright="1">
                            <a:noAutofit/>
                          </wps:bodyPr>
                        </wps:wsp>
                      </wpg:grpSp>
                      <wps:wsp>
                        <wps:cNvPr id="29275" name="AutoShape 3809"/>
                        <wps:cNvCnPr>
                          <a:cxnSpLocks noChangeShapeType="1"/>
                        </wps:cNvCnPr>
                        <wps:spPr bwMode="auto">
                          <a:xfrm flipH="1">
                            <a:off x="5592" y="9752"/>
                            <a:ext cx="0" cy="2381"/>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276" name="AutoShape 3810"/>
                        <wps:cNvCnPr/>
                        <wps:spPr bwMode="auto">
                          <a:xfrm rot="10800000">
                            <a:off x="5470" y="1132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277" name="AutoShape 3811"/>
                        <wps:cNvCnPr/>
                        <wps:spPr bwMode="auto">
                          <a:xfrm rot="5400000">
                            <a:off x="5658" y="1213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278" name="Text Box 3812"/>
                        <wps:cNvSpPr txBox="1">
                          <a:spLocks noChangeArrowheads="1"/>
                        </wps:cNvSpPr>
                        <wps:spPr bwMode="auto">
                          <a:xfrm>
                            <a:off x="4515" y="12559"/>
                            <a:ext cx="1554"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237F49" w:rsidRDefault="00862F6C" w:rsidP="005253C3">
                              <w:pPr>
                                <w:rPr>
                                  <w:rFonts w:asciiTheme="majorHAnsi" w:hAnsiTheme="majorHAnsi" w:cstheme="majorHAnsi"/>
                                  <w:sz w:val="18"/>
                                  <w:szCs w:val="18"/>
                                </w:rPr>
                              </w:pPr>
                              <w:r>
                                <w:rPr>
                                  <w:rFonts w:asciiTheme="majorHAnsi" w:hAnsiTheme="majorHAnsi" w:cstheme="majorHAnsi"/>
                                  <w:sz w:val="18"/>
                                  <w:szCs w:val="18"/>
                                </w:rPr>
                                <w:t>LI660&lt;LI660mini</w:t>
                              </w:r>
                            </w:p>
                          </w:txbxContent>
                        </wps:txbx>
                        <wps:bodyPr rot="0" vert="horz" wrap="square" lIns="91440" tIns="45720" rIns="91440" bIns="45720" anchor="t" anchorCtr="0" upright="1">
                          <a:noAutofit/>
                        </wps:bodyPr>
                      </wps:wsp>
                      <wps:wsp>
                        <wps:cNvPr id="29279" name="Text Box 3813"/>
                        <wps:cNvSpPr txBox="1">
                          <a:spLocks noChangeArrowheads="1"/>
                        </wps:cNvSpPr>
                        <wps:spPr bwMode="auto">
                          <a:xfrm>
                            <a:off x="3913" y="11323"/>
                            <a:ext cx="1875" cy="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237F49" w:rsidRDefault="00862F6C" w:rsidP="005253C3">
                              <w:pPr>
                                <w:rPr>
                                  <w:rFonts w:asciiTheme="majorHAnsi" w:hAnsiTheme="majorHAnsi" w:cstheme="majorHAnsi"/>
                                  <w:sz w:val="18"/>
                                  <w:szCs w:val="18"/>
                                </w:rPr>
                              </w:pPr>
                              <w:r w:rsidRPr="00237F49">
                                <w:rPr>
                                  <w:rFonts w:asciiTheme="majorHAnsi" w:hAnsiTheme="majorHAnsi" w:cstheme="majorHAnsi"/>
                                  <w:sz w:val="18"/>
                                  <w:szCs w:val="18"/>
                                </w:rPr>
                                <w:t xml:space="preserve">Regulation </w:t>
                              </w:r>
                              <w:r>
                                <w:rPr>
                                  <w:rFonts w:asciiTheme="majorHAnsi" w:hAnsiTheme="majorHAnsi" w:cstheme="majorHAnsi"/>
                                  <w:sz w:val="18"/>
                                  <w:szCs w:val="18"/>
                                </w:rPr>
                                <w:t xml:space="preserve"> OR Stop</w:t>
                              </w:r>
                            </w:p>
                          </w:txbxContent>
                        </wps:txbx>
                        <wps:bodyPr rot="0" vert="horz" wrap="square" lIns="91440" tIns="45720" rIns="91440" bIns="45720" anchor="t" anchorCtr="0" upright="1">
                          <a:noAutofit/>
                        </wps:bodyPr>
                      </wps:wsp>
                      <wps:wsp>
                        <wps:cNvPr id="29280" name="Rectangle 10526"/>
                        <wps:cNvSpPr>
                          <a:spLocks noChangeArrowheads="1"/>
                        </wps:cNvSpPr>
                        <wps:spPr bwMode="auto">
                          <a:xfrm>
                            <a:off x="1811" y="9977"/>
                            <a:ext cx="1513" cy="1330"/>
                          </a:xfrm>
                          <a:prstGeom prst="rect">
                            <a:avLst/>
                          </a:prstGeom>
                          <a:solidFill>
                            <a:srgbClr val="FFFFFF"/>
                          </a:solidFill>
                          <a:ln w="9525">
                            <a:solidFill>
                              <a:srgbClr val="000000"/>
                            </a:solidFill>
                            <a:miter lim="800000"/>
                            <a:headEnd/>
                            <a:tailEnd/>
                          </a:ln>
                        </wps:spPr>
                        <wps:txbx>
                          <w:txbxContent>
                            <w:p w:rsidR="00862F6C" w:rsidRPr="00237F49" w:rsidRDefault="00862F6C" w:rsidP="00CE5397">
                              <w:pPr>
                                <w:spacing w:before="120"/>
                                <w:jc w:val="center"/>
                                <w:rPr>
                                  <w:rFonts w:asciiTheme="majorHAnsi" w:hAnsiTheme="majorHAnsi" w:cstheme="majorHAnsi"/>
                                  <w:sz w:val="18"/>
                                  <w:szCs w:val="18"/>
                                </w:rPr>
                              </w:pPr>
                              <w:r w:rsidRPr="00237F49">
                                <w:rPr>
                                  <w:rFonts w:asciiTheme="majorHAnsi" w:hAnsiTheme="majorHAnsi" w:cstheme="majorHAnsi"/>
                                  <w:sz w:val="18"/>
                                  <w:szCs w:val="18"/>
                                </w:rPr>
                                <w:t>Regulation</w:t>
                              </w:r>
                            </w:p>
                            <w:p w:rsidR="00862F6C" w:rsidRPr="00237F49" w:rsidRDefault="00862F6C" w:rsidP="00CE5397">
                              <w:pPr>
                                <w:jc w:val="center"/>
                                <w:rPr>
                                  <w:rFonts w:asciiTheme="majorHAnsi" w:hAnsiTheme="majorHAnsi" w:cstheme="majorHAnsi"/>
                                  <w:sz w:val="18"/>
                                  <w:szCs w:val="18"/>
                                </w:rPr>
                              </w:pPr>
                              <w:r w:rsidRPr="00237F49">
                                <w:rPr>
                                  <w:rFonts w:asciiTheme="majorHAnsi" w:hAnsiTheme="majorHAnsi" w:cstheme="majorHAnsi"/>
                                  <w:sz w:val="18"/>
                                  <w:szCs w:val="18"/>
                                </w:rPr>
                                <w:t>mode</w:t>
                              </w:r>
                            </w:p>
                          </w:txbxContent>
                        </wps:txbx>
                        <wps:bodyPr rot="0" vert="horz" wrap="square" lIns="91440" tIns="45720" rIns="91440" bIns="45720" anchor="t" anchorCtr="0" upright="1">
                          <a:noAutofit/>
                        </wps:bodyPr>
                      </wps:wsp>
                      <wps:wsp>
                        <wps:cNvPr id="29281" name="Text Box 10527"/>
                        <wps:cNvSpPr txBox="1">
                          <a:spLocks noChangeArrowheads="1"/>
                        </wps:cNvSpPr>
                        <wps:spPr bwMode="auto">
                          <a:xfrm>
                            <a:off x="3323" y="9978"/>
                            <a:ext cx="2047" cy="1330"/>
                          </a:xfrm>
                          <a:prstGeom prst="rect">
                            <a:avLst/>
                          </a:prstGeom>
                          <a:solidFill>
                            <a:srgbClr val="FFFFFF"/>
                          </a:solidFill>
                          <a:ln w="9525">
                            <a:solidFill>
                              <a:srgbClr val="000000"/>
                            </a:solidFill>
                            <a:miter lim="800000"/>
                            <a:headEnd/>
                            <a:tailEnd/>
                          </a:ln>
                        </wps:spPr>
                        <wps:txbx>
                          <w:txbxContent>
                            <w:p w:rsidR="00862F6C" w:rsidRDefault="00862F6C" w:rsidP="00CE5397">
                              <w:pPr>
                                <w:rPr>
                                  <w:rFonts w:asciiTheme="majorHAnsi" w:hAnsiTheme="majorHAnsi" w:cstheme="majorHAnsi"/>
                                  <w:sz w:val="18"/>
                                  <w:szCs w:val="18"/>
                                </w:rPr>
                              </w:pPr>
                              <w:r>
                                <w:rPr>
                                  <w:rFonts w:asciiTheme="majorHAnsi" w:hAnsiTheme="majorHAnsi" w:cstheme="majorHAnsi"/>
                                  <w:sz w:val="18"/>
                                  <w:szCs w:val="18"/>
                                </w:rPr>
                                <w:t xml:space="preserve">FV641, FV643 opened </w:t>
                              </w:r>
                            </w:p>
                            <w:p w:rsidR="00862F6C" w:rsidRPr="00237F49" w:rsidRDefault="00862F6C" w:rsidP="00CD0CB4">
                              <w:pPr>
                                <w:spacing w:before="40"/>
                                <w:rPr>
                                  <w:rFonts w:asciiTheme="majorHAnsi" w:hAnsiTheme="majorHAnsi" w:cstheme="majorHAnsi"/>
                                  <w:sz w:val="18"/>
                                  <w:szCs w:val="18"/>
                                </w:rPr>
                              </w:pPr>
                              <w:r w:rsidRPr="00237F49">
                                <w:rPr>
                                  <w:rFonts w:asciiTheme="majorHAnsi" w:hAnsiTheme="majorHAnsi" w:cstheme="majorHAnsi"/>
                                  <w:sz w:val="18"/>
                                  <w:szCs w:val="18"/>
                                </w:rPr>
                                <w:t>CV602 regulated</w:t>
                              </w:r>
                            </w:p>
                            <w:p w:rsidR="00862F6C" w:rsidRPr="00237F49" w:rsidRDefault="00862F6C" w:rsidP="00CE5397">
                              <w:pPr>
                                <w:spacing w:line="312" w:lineRule="auto"/>
                                <w:rPr>
                                  <w:rFonts w:asciiTheme="majorHAnsi" w:hAnsiTheme="majorHAnsi" w:cstheme="majorHAnsi"/>
                                  <w:sz w:val="18"/>
                                  <w:szCs w:val="18"/>
                                </w:rPr>
                              </w:pPr>
                              <w:r>
                                <w:rPr>
                                  <w:rFonts w:asciiTheme="majorHAnsi" w:hAnsiTheme="majorHAnsi" w:cstheme="majorHAnsi"/>
                                  <w:sz w:val="18"/>
                                  <w:szCs w:val="18"/>
                                </w:rPr>
                                <w:t>LI660=LI</w:t>
                              </w:r>
                              <w:r w:rsidRPr="00237F49">
                                <w:rPr>
                                  <w:rFonts w:asciiTheme="majorHAnsi" w:hAnsiTheme="majorHAnsi" w:cstheme="majorHAnsi"/>
                                  <w:sz w:val="18"/>
                                  <w:szCs w:val="18"/>
                                </w:rPr>
                                <w:t>660setPoint</w:t>
                              </w:r>
                            </w:p>
                            <w:p w:rsidR="00862F6C" w:rsidRDefault="00862F6C" w:rsidP="00CE5397">
                              <w:pPr>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CE5397">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CE5397">
                              <w:pPr>
                                <w:spacing w:line="312" w:lineRule="auto"/>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9282" name="Oval 4910"/>
                        <wps:cNvSpPr>
                          <a:spLocks noChangeArrowheads="1"/>
                        </wps:cNvSpPr>
                        <wps:spPr bwMode="auto">
                          <a:xfrm>
                            <a:off x="4240" y="5818"/>
                            <a:ext cx="408" cy="406"/>
                          </a:xfrm>
                          <a:prstGeom prst="ellipse">
                            <a:avLst/>
                          </a:prstGeom>
                          <a:solidFill>
                            <a:srgbClr val="FFFFFF"/>
                          </a:solidFill>
                          <a:ln w="44450">
                            <a:solidFill>
                              <a:srgbClr val="4A7EBB"/>
                            </a:solidFill>
                            <a:round/>
                            <a:headEnd/>
                            <a:tailEnd/>
                          </a:ln>
                        </wps:spPr>
                        <wps:txbx>
                          <w:txbxContent>
                            <w:p w:rsidR="00862F6C" w:rsidRPr="008D71EC" w:rsidRDefault="00862F6C" w:rsidP="00615C97">
                              <w:pPr>
                                <w:jc w:val="center"/>
                                <w:rPr>
                                  <w:rFonts w:ascii="Times New Roman" w:hAnsi="Times New Roman" w:cs="Times New Roman"/>
                                  <w:b/>
                                  <w:szCs w:val="20"/>
                                  <w:lang w:val="fr-FR"/>
                                </w:rPr>
                              </w:pPr>
                              <w:r>
                                <w:rPr>
                                  <w:rFonts w:ascii="Times New Roman" w:hAnsi="Times New Roman" w:cs="Times New Roman"/>
                                  <w:b/>
                                  <w:szCs w:val="20"/>
                                  <w:lang w:val="fr-FR"/>
                                </w:rPr>
                                <w:t>8</w:t>
                              </w:r>
                            </w:p>
                          </w:txbxContent>
                        </wps:txbx>
                        <wps:bodyPr rot="0" vert="horz" wrap="square" lIns="0" tIns="0" rIns="0" bIns="0" anchor="t" anchorCtr="0" upright="1">
                          <a:noAutofit/>
                        </wps:bodyPr>
                      </wps:wsp>
                      <wps:wsp>
                        <wps:cNvPr id="29283" name="Oval 4911"/>
                        <wps:cNvSpPr>
                          <a:spLocks noChangeArrowheads="1"/>
                        </wps:cNvSpPr>
                        <wps:spPr bwMode="auto">
                          <a:xfrm>
                            <a:off x="4112" y="6962"/>
                            <a:ext cx="408" cy="406"/>
                          </a:xfrm>
                          <a:prstGeom prst="ellipse">
                            <a:avLst/>
                          </a:prstGeom>
                          <a:solidFill>
                            <a:srgbClr val="FFFFFF"/>
                          </a:solidFill>
                          <a:ln w="44450">
                            <a:solidFill>
                              <a:srgbClr val="4A7EBB"/>
                            </a:solidFill>
                            <a:round/>
                            <a:headEnd/>
                            <a:tailEnd/>
                          </a:ln>
                        </wps:spPr>
                        <wps:txbx>
                          <w:txbxContent>
                            <w:p w:rsidR="00862F6C" w:rsidRPr="008D71EC" w:rsidRDefault="00862F6C" w:rsidP="00615C97">
                              <w:pPr>
                                <w:jc w:val="center"/>
                                <w:rPr>
                                  <w:rFonts w:ascii="Times New Roman" w:hAnsi="Times New Roman" w:cs="Times New Roman"/>
                                  <w:b/>
                                  <w:szCs w:val="20"/>
                                  <w:lang w:val="fr-FR"/>
                                </w:rPr>
                              </w:pPr>
                              <w:r>
                                <w:rPr>
                                  <w:rFonts w:ascii="Times New Roman" w:hAnsi="Times New Roman" w:cs="Times New Roman"/>
                                  <w:b/>
                                  <w:szCs w:val="20"/>
                                  <w:lang w:val="fr-FR"/>
                                </w:rPr>
                                <w:t>10</w:t>
                              </w:r>
                            </w:p>
                          </w:txbxContent>
                        </wps:txbx>
                        <wps:bodyPr rot="0" vert="horz" wrap="square" lIns="0" tIns="0" rIns="0" bIns="0" anchor="t" anchorCtr="0" upright="1">
                          <a:noAutofit/>
                        </wps:bodyPr>
                      </wps:wsp>
                      <wps:wsp>
                        <wps:cNvPr id="29284" name="Oval 4912"/>
                        <wps:cNvSpPr>
                          <a:spLocks noChangeArrowheads="1"/>
                        </wps:cNvSpPr>
                        <wps:spPr bwMode="auto">
                          <a:xfrm>
                            <a:off x="4224" y="8683"/>
                            <a:ext cx="408" cy="406"/>
                          </a:xfrm>
                          <a:prstGeom prst="ellipse">
                            <a:avLst/>
                          </a:prstGeom>
                          <a:solidFill>
                            <a:srgbClr val="FFFFFF"/>
                          </a:solidFill>
                          <a:ln w="44450">
                            <a:solidFill>
                              <a:srgbClr val="4A7EBB"/>
                            </a:solidFill>
                            <a:round/>
                            <a:headEnd/>
                            <a:tailEnd/>
                          </a:ln>
                        </wps:spPr>
                        <wps:txbx>
                          <w:txbxContent>
                            <w:p w:rsidR="00862F6C" w:rsidRPr="008D71EC" w:rsidRDefault="00862F6C" w:rsidP="00615C97">
                              <w:pPr>
                                <w:jc w:val="center"/>
                                <w:rPr>
                                  <w:rFonts w:ascii="Times New Roman" w:hAnsi="Times New Roman" w:cs="Times New Roman"/>
                                  <w:b/>
                                  <w:szCs w:val="20"/>
                                  <w:lang w:val="fr-FR"/>
                                </w:rPr>
                              </w:pPr>
                              <w:r>
                                <w:rPr>
                                  <w:rFonts w:ascii="Times New Roman" w:hAnsi="Times New Roman" w:cs="Times New Roman"/>
                                  <w:b/>
                                  <w:szCs w:val="20"/>
                                  <w:lang w:val="fr-FR"/>
                                </w:rPr>
                                <w:t>12</w:t>
                              </w:r>
                            </w:p>
                          </w:txbxContent>
                        </wps:txbx>
                        <wps:bodyPr rot="0" vert="horz" wrap="square" lIns="0" tIns="0" rIns="0" bIns="0" anchor="t" anchorCtr="0" upright="1">
                          <a:noAutofit/>
                        </wps:bodyPr>
                      </wps:wsp>
                      <wps:wsp>
                        <wps:cNvPr id="29285" name="Oval 4913"/>
                        <wps:cNvSpPr>
                          <a:spLocks noChangeArrowheads="1"/>
                        </wps:cNvSpPr>
                        <wps:spPr bwMode="auto">
                          <a:xfrm>
                            <a:off x="1809" y="10540"/>
                            <a:ext cx="408" cy="406"/>
                          </a:xfrm>
                          <a:prstGeom prst="ellipse">
                            <a:avLst/>
                          </a:prstGeom>
                          <a:solidFill>
                            <a:srgbClr val="FFFFFF"/>
                          </a:solidFill>
                          <a:ln w="44450">
                            <a:solidFill>
                              <a:srgbClr val="4A7EBB"/>
                            </a:solidFill>
                            <a:round/>
                            <a:headEnd/>
                            <a:tailEnd/>
                          </a:ln>
                        </wps:spPr>
                        <wps:txbx>
                          <w:txbxContent>
                            <w:p w:rsidR="00862F6C" w:rsidRPr="008D71EC" w:rsidRDefault="00862F6C" w:rsidP="00615C97">
                              <w:pPr>
                                <w:jc w:val="center"/>
                                <w:rPr>
                                  <w:rFonts w:ascii="Times New Roman" w:hAnsi="Times New Roman" w:cs="Times New Roman"/>
                                  <w:b/>
                                  <w:szCs w:val="20"/>
                                  <w:lang w:val="fr-FR"/>
                                </w:rPr>
                              </w:pPr>
                              <w:r>
                                <w:rPr>
                                  <w:rFonts w:ascii="Times New Roman" w:hAnsi="Times New Roman" w:cs="Times New Roman"/>
                                  <w:b/>
                                  <w:szCs w:val="20"/>
                                  <w:lang w:val="fr-FR"/>
                                </w:rPr>
                                <w:t>14</w:t>
                              </w:r>
                            </w:p>
                          </w:txbxContent>
                        </wps:txbx>
                        <wps:bodyPr rot="0" vert="horz" wrap="square" lIns="0" tIns="0" rIns="0" bIns="0" anchor="t" anchorCtr="0" upright="1">
                          <a:noAutofit/>
                        </wps:bodyPr>
                      </wps:wsp>
                      <wps:wsp>
                        <wps:cNvPr id="29286" name="Oval 4914"/>
                        <wps:cNvSpPr>
                          <a:spLocks noChangeArrowheads="1"/>
                        </wps:cNvSpPr>
                        <wps:spPr bwMode="auto">
                          <a:xfrm>
                            <a:off x="6217" y="11458"/>
                            <a:ext cx="408" cy="406"/>
                          </a:xfrm>
                          <a:prstGeom prst="ellipse">
                            <a:avLst/>
                          </a:prstGeom>
                          <a:solidFill>
                            <a:srgbClr val="FFFFFF"/>
                          </a:solidFill>
                          <a:ln w="44450">
                            <a:solidFill>
                              <a:srgbClr val="4A7EBB"/>
                            </a:solidFill>
                            <a:round/>
                            <a:headEnd/>
                            <a:tailEnd/>
                          </a:ln>
                        </wps:spPr>
                        <wps:txbx>
                          <w:txbxContent>
                            <w:p w:rsidR="00862F6C" w:rsidRPr="008D71EC" w:rsidRDefault="00862F6C" w:rsidP="00615C97">
                              <w:pPr>
                                <w:jc w:val="center"/>
                                <w:rPr>
                                  <w:rFonts w:ascii="Times New Roman" w:hAnsi="Times New Roman" w:cs="Times New Roman"/>
                                  <w:b/>
                                  <w:szCs w:val="20"/>
                                  <w:lang w:val="fr-FR"/>
                                </w:rPr>
                              </w:pPr>
                              <w:r>
                                <w:rPr>
                                  <w:rFonts w:ascii="Times New Roman" w:hAnsi="Times New Roman" w:cs="Times New Roman"/>
                                  <w:b/>
                                  <w:szCs w:val="20"/>
                                  <w:lang w:val="fr-FR"/>
                                </w:rPr>
                                <w:t>16</w:t>
                              </w:r>
                            </w:p>
                          </w:txbxContent>
                        </wps:txbx>
                        <wps:bodyPr rot="0" vert="horz" wrap="square" lIns="0" tIns="0" rIns="0" bIns="0" anchor="t" anchorCtr="0" upright="1">
                          <a:noAutofit/>
                        </wps:bodyPr>
                      </wps:wsp>
                      <wps:wsp>
                        <wps:cNvPr id="29287" name="Oval 4915"/>
                        <wps:cNvSpPr>
                          <a:spLocks noChangeArrowheads="1"/>
                        </wps:cNvSpPr>
                        <wps:spPr bwMode="auto">
                          <a:xfrm>
                            <a:off x="2795" y="12285"/>
                            <a:ext cx="408" cy="406"/>
                          </a:xfrm>
                          <a:prstGeom prst="ellipse">
                            <a:avLst/>
                          </a:prstGeom>
                          <a:solidFill>
                            <a:srgbClr val="FFFFFF"/>
                          </a:solidFill>
                          <a:ln w="44450">
                            <a:solidFill>
                              <a:srgbClr val="4A7EBB"/>
                            </a:solidFill>
                            <a:round/>
                            <a:headEnd/>
                            <a:tailEnd/>
                          </a:ln>
                        </wps:spPr>
                        <wps:txbx>
                          <w:txbxContent>
                            <w:p w:rsidR="00862F6C" w:rsidRPr="008D71EC" w:rsidRDefault="00862F6C" w:rsidP="00615C97">
                              <w:pPr>
                                <w:jc w:val="center"/>
                                <w:rPr>
                                  <w:rFonts w:ascii="Times New Roman" w:hAnsi="Times New Roman" w:cs="Times New Roman"/>
                                  <w:b/>
                                  <w:szCs w:val="20"/>
                                  <w:lang w:val="fr-FR"/>
                                </w:rPr>
                              </w:pPr>
                              <w:r>
                                <w:rPr>
                                  <w:rFonts w:ascii="Times New Roman" w:hAnsi="Times New Roman" w:cs="Times New Roman"/>
                                  <w:b/>
                                  <w:szCs w:val="20"/>
                                  <w:lang w:val="fr-FR"/>
                                </w:rPr>
                                <w:t>15</w:t>
                              </w:r>
                            </w:p>
                          </w:txbxContent>
                        </wps:txbx>
                        <wps:bodyPr rot="0" vert="horz" wrap="square" lIns="0" tIns="0" rIns="0" bIns="0" anchor="t" anchorCtr="0" upright="1">
                          <a:noAutofit/>
                        </wps:bodyPr>
                      </wps:wsp>
                      <wps:wsp>
                        <wps:cNvPr id="29288" name="Oval 4916"/>
                        <wps:cNvSpPr>
                          <a:spLocks noChangeArrowheads="1"/>
                        </wps:cNvSpPr>
                        <wps:spPr bwMode="auto">
                          <a:xfrm>
                            <a:off x="6129" y="12842"/>
                            <a:ext cx="408" cy="406"/>
                          </a:xfrm>
                          <a:prstGeom prst="ellipse">
                            <a:avLst/>
                          </a:prstGeom>
                          <a:solidFill>
                            <a:srgbClr val="FFFFFF"/>
                          </a:solidFill>
                          <a:ln w="44450">
                            <a:solidFill>
                              <a:srgbClr val="4A7EBB"/>
                            </a:solidFill>
                            <a:round/>
                            <a:headEnd/>
                            <a:tailEnd/>
                          </a:ln>
                        </wps:spPr>
                        <wps:txbx>
                          <w:txbxContent>
                            <w:p w:rsidR="00862F6C" w:rsidRPr="008D71EC" w:rsidRDefault="00862F6C" w:rsidP="00615C97">
                              <w:pPr>
                                <w:jc w:val="center"/>
                                <w:rPr>
                                  <w:rFonts w:ascii="Times New Roman" w:hAnsi="Times New Roman" w:cs="Times New Roman"/>
                                  <w:b/>
                                  <w:szCs w:val="20"/>
                                  <w:lang w:val="fr-FR"/>
                                </w:rPr>
                              </w:pPr>
                              <w:r>
                                <w:rPr>
                                  <w:rFonts w:ascii="Times New Roman" w:hAnsi="Times New Roman" w:cs="Times New Roman"/>
                                  <w:b/>
                                  <w:szCs w:val="20"/>
                                  <w:lang w:val="fr-FR"/>
                                </w:rPr>
                                <w:t>18</w:t>
                              </w:r>
                            </w:p>
                          </w:txbxContent>
                        </wps:txbx>
                        <wps:bodyPr rot="0" vert="horz" wrap="square" lIns="0" tIns="0" rIns="0" bIns="0" anchor="t" anchorCtr="0" upright="1">
                          <a:noAutofit/>
                        </wps:bodyPr>
                      </wps:wsp>
                      <wps:wsp>
                        <wps:cNvPr id="29289" name="Oval 4917"/>
                        <wps:cNvSpPr>
                          <a:spLocks noChangeArrowheads="1"/>
                        </wps:cNvSpPr>
                        <wps:spPr bwMode="auto">
                          <a:xfrm>
                            <a:off x="6072" y="14852"/>
                            <a:ext cx="408" cy="406"/>
                          </a:xfrm>
                          <a:prstGeom prst="ellipse">
                            <a:avLst/>
                          </a:prstGeom>
                          <a:solidFill>
                            <a:srgbClr val="FFFFFF"/>
                          </a:solidFill>
                          <a:ln w="44450">
                            <a:solidFill>
                              <a:srgbClr val="4A7EBB"/>
                            </a:solidFill>
                            <a:round/>
                            <a:headEnd/>
                            <a:tailEnd/>
                          </a:ln>
                        </wps:spPr>
                        <wps:txbx>
                          <w:txbxContent>
                            <w:p w:rsidR="00862F6C" w:rsidRPr="008D71EC" w:rsidRDefault="00862F6C" w:rsidP="00615C97">
                              <w:pPr>
                                <w:jc w:val="center"/>
                                <w:rPr>
                                  <w:rFonts w:ascii="Times New Roman" w:hAnsi="Times New Roman" w:cs="Times New Roman"/>
                                  <w:b/>
                                  <w:szCs w:val="20"/>
                                  <w:lang w:val="fr-FR"/>
                                </w:rPr>
                              </w:pPr>
                              <w:r>
                                <w:rPr>
                                  <w:rFonts w:ascii="Times New Roman" w:hAnsi="Times New Roman" w:cs="Times New Roman"/>
                                  <w:b/>
                                  <w:szCs w:val="20"/>
                                  <w:lang w:val="fr-FR"/>
                                </w:rPr>
                                <w:t>20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918" o:spid="_x0000_s3031" style="position:absolute;left:0;text-align:left;margin-left:-8.15pt;margin-top:4.35pt;width:459.1pt;height:589pt;z-index:275249664" coordorigin="1255,4504" coordsize="9182,1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">
                <v:group id="Group 8988" o:spid="_x0000_s3032" style="position:absolute;left:1255;top:5199;width:595;height:580" coordorigin="2109,3597" coordsize="595,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N2s8cAAADe&#10;AAAADwAAAAAAAAAAAAAAAACqAgAAZHJzL2Rvd25yZXYueG1sUEsFBgAAAAAEAAQA+gAAAJ4DAAAA&#10;AA==&#10;">
                  <v:oval id="Oval 8989" o:spid="_x0000_s3033" style="position:absolute;left:2109;top:3630;width:595;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ujLMcA&#10;AADeAAAADwAAAGRycy9kb3ducmV2LnhtbESPT2vCQBTE74V+h+UVvOnGWNsaXUWEgrdi+od6e2Sf&#10;STT7Nu5uY/rtu4LQ4zAzv2EWq940oiPna8sKxqMEBHFhdc2lgo/31+ELCB+QNTaWScEveVgt7+8W&#10;mGl74R11eShFhLDPUEEVQptJ6YuKDPqRbYmjd7DOYIjSlVI7vES4aWSaJE/SYM1xocKWNhUVp/zH&#10;KPhyM7/dr3nqvw+bz/x87B6xfFNq8NCv5yAC9eE/fGtvtYJ0lk6e4XonX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oyzHAAAA3gAAAA8AAAAAAAAAAAAAAAAAmAIAAGRy&#10;cy9kb3ducmV2LnhtbFBLBQYAAAAABAAEAPUAAACMAwAAAAA=&#10;" strokecolor="black [3213]" strokeweight="1pt">
                    <v:shadow opacity="22938f" offset="0"/>
                    <v:textbox inset=",7.2pt,,7.2pt"/>
                  </v:oval>
                  <v:shape id="Text Box 8990" o:spid="_x0000_s3034" type="#_x0000_t202" style="position:absolute;left:2189;top:3597;width:470;height: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kPuMMA&#10;AADeAAAADwAAAGRycy9kb3ducmV2LnhtbERPz2vCMBS+C/4P4Qm7iKZ2KFttKjLY2HVVB94ezVta&#10;bF5Kk2m2v345DDx+fL/LXbS9uNLoO8cKVssMBHHjdMdGwfHwungC4QOyxt4xKfghD7tqOimx0O7G&#10;H3StgxEphH2BCtoQhkJK37Rk0S/dQJy4LzdaDAmORuoRbync9jLPso202HFqaHGgl5aaS/1tFUSz&#10;/j2Z8BZNP29c5jfDZ1eflXqYxf0WRKAY7uJ/97tWkD/nj2lvupOugK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kPuMMAAADeAAAADwAAAAAAAAAAAAAAAACYAgAAZHJzL2Rv&#10;d25yZXYueG1sUEsFBgAAAAAEAAQA9QAAAIgDAAAAAA==&#10;" filled="f" stroked="f" strokecolor="#4a7ebb" strokeweight="3.5pt">
                    <v:textbox inset=",7.2pt,,7.2pt">
                      <w:txbxContent>
                        <w:p w:rsidR="00862F6C" w:rsidRPr="0071496C" w:rsidRDefault="00862F6C" w:rsidP="008732B3">
                          <w:pPr>
                            <w:rPr>
                              <w:rFonts w:asciiTheme="majorHAnsi" w:hAnsiTheme="majorHAnsi" w:cstheme="majorHAnsi"/>
                              <w:lang w:val="fr-FR"/>
                            </w:rPr>
                          </w:pPr>
                          <w:r>
                            <w:rPr>
                              <w:rFonts w:asciiTheme="majorHAnsi" w:hAnsiTheme="majorHAnsi" w:cstheme="majorHAnsi"/>
                              <w:lang w:val="fr-FR"/>
                            </w:rPr>
                            <w:t>B</w:t>
                          </w:r>
                        </w:p>
                      </w:txbxContent>
                    </v:textbox>
                  </v:shape>
                </v:group>
                <v:shape id="AutoShape 3792" o:spid="_x0000_s3035" type="#_x0000_t32" style="position:absolute;left:6785;top:15759;width:0;height: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fYdsgAAADeAAAADwAAAGRycy9kb3ducmV2LnhtbESPT2sCMRTE70K/Q3hCL6JZt7To1ijb&#10;glALHvzT++vmdRPcvGw3UbffvikIPQ4z8xtmsepdIy7UBetZwXSSgSCuvLZcKzge1uMZiBCRNTae&#10;ScEPBVgt7wYLLLS/8o4u+1iLBOFQoAITY1tIGSpDDsPEt8TJ+/Kdw5hkV0vd4TXBXSPzLHuSDi2n&#10;BYMtvRqqTvuzU7DdTF/KT2M377tvu31cl825Hn0odT/sy2cQkfr4H76137SCfJ4/zOHvTroCcvk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3fYdsgAAADeAAAADwAAAAAA&#10;AAAAAAAAAAChAgAAZHJzL2Rvd25yZXYueG1sUEsFBgAAAAAEAAQA+QAAAJYDAAAAAA==&#10;"/>
                <v:group id="Group 3799" o:spid="_x0000_s3036" style="position:absolute;left:4784;top:6496;width:2682;height:592" coordorigin="6441,9902" coordsize="2609,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lgU5cQAAADeAAAA&#10;DwAAAAAAAAAAAAAAAACqAgAAZHJzL2Rvd25yZXYueG1sUEsFBgAAAAAEAAQA+gAAAJsDAAAAAA==&#10;">
                  <v:shape id="Text Box 3800" o:spid="_x0000_s3037" type="#_x0000_t202" style="position:absolute;left:6622;top:10057;width:2428;height: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WVaMQA&#10;AADeAAAADwAAAGRycy9kb3ducmV2LnhtbERPS2sCMRC+C/6HMEJvNVG06najlIrgqcXVFnobNrMP&#10;3EyWTepu/31TKHibj+856W6wjbhR52vHGmZTBYI4d6bmUsPlfHhcg/AB2WDjmDT8kIfddjxKMTGu&#10;5xPdslCKGMI+QQ1VCG0ipc8rsuinriWOXOE6iyHCrpSmwz6G20bOlXqSFmuODRW29FpRfs2+rYaP&#10;t+Lrc6Hey71dtr0blGS7kVo/TIaXZxCBhnAX/7uPJs5fzjcr+Hsn3i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VlWjEAAAA3gAAAA8AAAAAAAAAAAAAAAAAmAIAAGRycy9k&#10;b3ducmV2LnhtbFBLBQYAAAAABAAEAPUAAACJAwAAAAA=&#10;" filled="f" stroked="f">
                    <v:textbox>
                      <w:txbxContent>
                        <w:p w:rsidR="00862F6C" w:rsidRPr="00237F49" w:rsidRDefault="00862F6C" w:rsidP="006071A6">
                          <w:pPr>
                            <w:pStyle w:val="ListBullet"/>
                            <w:numPr>
                              <w:ilvl w:val="0"/>
                              <w:numId w:val="0"/>
                            </w:numPr>
                            <w:ind w:left="360"/>
                            <w:rPr>
                              <w:rFonts w:asciiTheme="majorHAnsi" w:hAnsiTheme="majorHAnsi" w:cstheme="majorHAnsi"/>
                              <w:sz w:val="18"/>
                              <w:szCs w:val="18"/>
                            </w:rPr>
                          </w:pPr>
                          <w:r w:rsidRPr="00237F49">
                            <w:rPr>
                              <w:rFonts w:asciiTheme="majorHAnsi" w:hAnsiTheme="majorHAnsi" w:cstheme="majorHAnsi"/>
                              <w:sz w:val="18"/>
                              <w:szCs w:val="18"/>
                            </w:rPr>
                            <w:t>L</w:t>
                          </w:r>
                          <w:r>
                            <w:rPr>
                              <w:rFonts w:asciiTheme="majorHAnsi" w:hAnsiTheme="majorHAnsi" w:cstheme="majorHAnsi"/>
                              <w:sz w:val="18"/>
                              <w:szCs w:val="18"/>
                            </w:rPr>
                            <w:t>I660&gt;LI</w:t>
                          </w:r>
                          <w:r w:rsidRPr="00237F49">
                            <w:rPr>
                              <w:rFonts w:asciiTheme="majorHAnsi" w:hAnsiTheme="majorHAnsi" w:cstheme="majorHAnsi"/>
                              <w:sz w:val="18"/>
                              <w:szCs w:val="18"/>
                            </w:rPr>
                            <w:t>660Maxi</w:t>
                          </w:r>
                        </w:p>
                      </w:txbxContent>
                    </v:textbox>
                  </v:shape>
                  <v:group id="Group 3801" o:spid="_x0000_s3038" style="position:absolute;left:6441;top:9902;width:247;height:683"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NCLJQzIAAAA&#10;3gAAAA8AAAAAAAAAAAAAAAAAqgIAAGRycy9kb3ducmV2LnhtbFBLBQYAAAAABAAEAPoAAACfAwAA&#10;AAA=&#10;">
                    <v:shape id="AutoShape 3802" o:spid="_x0000_s3039"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y6IMUAAADeAAAADwAAAGRycy9kb3ducmV2LnhtbERPTWsCMRC9C/0PYQpeRLMKlroaZVsQ&#10;tOBBq/dxM25CN5PtJur23zeFgrd5vM9ZrDpXixu1wXpWMB5lIIhLry1XCo6f6+EriBCRNdaeScEP&#10;BVgtn3oLzLW/855uh1iJFMIhRwUmxiaXMpSGHIaRb4gTd/Gtw5hgW0nd4j2Fu1pOsuxFOrScGgw2&#10;9G6o/DpcnYLddvxWnI3dfuy/7W66LuprNTgp1X/uijmISF18iP/dG53mTyezGfy9k26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wy6IMUAAADeAAAADwAAAAAAAAAA&#10;AAAAAAChAgAAZHJzL2Rvd25yZXYueG1sUEsFBgAAAAAEAAQA+QAAAJMDAAAAAA==&#10;"/>
                    <v:shape id="AutoShape 3803" o:spid="_x0000_s3040"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2Jp8gAAADeAAAADwAAAGRycy9kb3ducmV2LnhtbESPT0sDMRDF74LfIUzBi7TZKpWyNi2r&#10;ULBCD/3jfdyMm9DNZN2k7frtnYPgbYZ58977LVZDaNWF+uQjG5hOClDEdbSeGwPHw3o8B5UyssU2&#10;Mhn4oQSr5e3NAksbr7yjyz43Skw4lWjA5dyVWqfaUcA0iR2x3L5iHzDL2jfa9ngV89Dqh6J40gE9&#10;S4LDjl4d1af9ORjYbqYv1afzm/fdt9/O1lV7bu4/jLkbDdUzqExD/hf/fb9ZqT97LARAcGQGvfw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N2Jp8gAAADeAAAADwAAAAAA&#10;AAAAAAAAAAChAgAAZHJzL2Rvd25yZXYueG1sUEsFBgAAAAAEAAQA+QAAAJYDAAAAAA==&#10;"/>
                  </v:group>
                </v:group>
                <v:shape id="AutoShape 3804" o:spid="_x0000_s3041" type="#_x0000_t32" style="position:absolute;left:6026;top:10667;width:0;height:36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EsPMUAAADeAAAADwAAAGRycy9kb3ducmV2LnhtbERPTWsCMRC9C/0PYQpeRLOrWMrWKFtB&#10;0IIHbb1PN9NN6Gay3URd/31TKHibx/ucxap3jbhQF6xnBfkkA0FceW25VvDxvhk/gwgRWWPjmRTc&#10;KMBq+TBYYKH9lQ90OcZapBAOBSowMbaFlKEy5DBMfEucuC/fOYwJdrXUHV5TuGvkNMuepEPLqcFg&#10;S2tD1ffx7BTsd/lr+Wns7u3wY/fzTdmc69FJqeFjX76AiNTHu/jfvdVp/nyW5fD3Trp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5EsPMUAAADeAAAADwAAAAAAAAAA&#10;AAAAAAChAgAAZHJzL2Rvd25yZXYueG1sUEsFBgAAAAAEAAQA+QAAAJMDAAAAAA==&#10;"/>
                <v:shape id="AutoShape 3812" o:spid="_x0000_s3042" type="#_x0000_t32" style="position:absolute;left:6027;top:10668;width:6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kvc8YAAADeAAAADwAAAGRycy9kb3ducmV2LnhtbERPTWvCQBC9F/oflil4qxstlhqzkSJY&#10;xOKhWoLehuyYhGZnw+6q0V/fFQq9zeN9TjbvTSvO5HxjWcFomIAgLq1uuFLwvVs+v4HwAVlja5kU&#10;XMnDPH98yDDV9sJfdN6GSsQQ9ikqqEPoUil9WZNBP7QdceSO1hkMEbpKaoeXGG5aOU6SV2mw4dhQ&#10;Y0eLmsqf7cko2H9OT8W12NC6GE3XB3TG33YfSg2e+vcZiEB9+Bf/uVc6zp+8JGO4vxNvk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JL3PGAAAA3gAAAA8AAAAAAAAA&#10;AAAAAAAAoQIAAGRycy9kb3ducmV2LnhtbFBLBQYAAAAABAAEAPkAAACUAwAAAAA=&#10;">
                  <v:stroke endarrow="block"/>
                </v:shape>
                <v:shape id="AutoShape 3813" o:spid="_x0000_s3043" type="#_x0000_t32" style="position:absolute;left:2533;top:14673;width:41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zjbcUAAADeAAAADwAAAGRycy9kb3ducmV2LnhtbERPS2sCMRC+C/0PYQrealZFKatR2oL4&#10;KD10q56Hzbi7dDNZk6irv74RCt7m43vOdN6aWpzJ+cqygn4vAUGcW11xoWD7s3h5BeEDssbaMim4&#10;kof57KkzxVTbC3/TOQuFiCHsU1RQhtCkUvq8JIO+ZxviyB2sMxgidIXUDi8x3NRykCRjabDi2FBi&#10;Qx8l5b/ZySjYfDbV4Lj8cus60D7Tt937sr9Tqvvcvk1ABGrDQ/zvXuk4fzRMhnB/J94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izjbcUAAADeAAAADwAAAAAAAAAA&#10;AAAAAAChAgAAZHJzL2Rvd25yZXYueG1sUEsFBgAAAAAEAAQA+QAAAJMDAAAAAA==&#10;" strokeweight=".5pt">
                  <v:stroke endarrow="block"/>
                </v:shape>
                <v:shape id="AutoShape 3815" o:spid="_x0000_s3044" type="#_x0000_t32" style="position:absolute;left:1510;top:5824;width:0;height:103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OqSsQAAADeAAAADwAAAGRycy9kb3ducmV2LnhtbERPyW7CMBC9V+IfrEHiVmygLShgEOoi&#10;euiF5cBxFE/iiHgcxQ6Ev6+RKvU2T2+d1aZ3tbhSGyrPGiZjBYI496biUsPp+PW8ABEissHaM2m4&#10;U4DNevC0wsz4G+/peoilSCEcMtRgY2wyKUNuyWEY+4Y4cYVvHcYE21KaFm8p3NVyqtSbdFhxarDY&#10;0Lul/HLonIaP+0++61RT2nnxue/mhQyTc6H1aNhvlyAi9fFf/Of+Nmn+60y9wOOddIN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w6pKxAAAAN4AAAAPAAAAAAAAAAAA&#10;AAAAAKECAABkcnMvZG93bnJldi54bWxQSwUGAAAAAAQABAD5AAAAkgMAAAAA&#10;" strokeweight=".5pt">
                  <v:stroke startarrow="block"/>
                </v:shape>
                <v:shape id="Text Box 3817" o:spid="_x0000_s3045" type="#_x0000_t202" style="position:absolute;left:2622;top:12734;width:903;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DMicIA&#10;AADeAAAADwAAAGRycy9kb3ducmV2LnhtbERP24rCMBB9X/Afwgi+LJq6Wi/VKKug+OrlA8ZmbIvN&#10;pDTR1r83Cwu+zeFcZ7luTSmeVLvCsoLhIAJBnFpdcKbgct71ZyCcR9ZYWiYFL3KwXnW+lpho2/CR&#10;niefiRDCLkEFufdVIqVLczLoBrYiDtzN1gZ9gHUmdY1NCDel/ImiiTRYcGjIsaJtTun99DAKbofm&#10;O543172/TI/jyQaL6dW+lOp1298FCE+t/4j/3Qcd5sejKIa/d8INcvU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MMyJwgAAAN4AAAAPAAAAAAAAAAAAAAAAAJgCAABkcnMvZG93&#10;bnJldi54bWxQSwUGAAAAAAQABAD1AAAAhwMAAAAA&#10;" stroked="f">
                  <v:textbox>
                    <w:txbxContent>
                      <w:p w:rsidR="00862F6C" w:rsidRPr="00237F49" w:rsidRDefault="00862F6C" w:rsidP="006071A6">
                        <w:pPr>
                          <w:rPr>
                            <w:rFonts w:asciiTheme="majorHAnsi" w:hAnsiTheme="majorHAnsi" w:cstheme="majorHAnsi"/>
                            <w:sz w:val="18"/>
                            <w:szCs w:val="18"/>
                          </w:rPr>
                        </w:pPr>
                        <w:r w:rsidRPr="00237F49">
                          <w:rPr>
                            <w:rFonts w:asciiTheme="majorHAnsi" w:hAnsiTheme="majorHAnsi" w:cstheme="majorHAnsi"/>
                            <w:sz w:val="18"/>
                            <w:szCs w:val="18"/>
                          </w:rPr>
                          <w:t>Stop</w:t>
                        </w:r>
                      </w:p>
                    </w:txbxContent>
                  </v:textbox>
                </v:shape>
                <v:shape id="AutoShape 3818" o:spid="_x0000_s3046" type="#_x0000_t32" style="position:absolute;left:2549;top:9395;width:0;height:5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i0SMUAAADeAAAADwAAAGRycy9kb3ducmV2LnhtbERPS2sCMRC+F/ofwhR6KZq1RZGtUbaC&#10;UAUPvu7jZroJ3UzWTdT13xuh0Nt8fM+ZzDpXiwu1wXpWMOhnIIhLry1XCva7RW8MIkRkjbVnUnCj&#10;ALPp89MEc+2vvKHLNlYihXDIUYGJscmlDKUhh6HvG+LE/fjWYUywraRu8ZrCXS3fs2wkHVpODQYb&#10;mhsqf7dnp2C9HHwVR2OXq83JroeLoj5XbwelXl+64hNEpC7+i//c3zrNH35kI3i8k26Q0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Hi0SMUAAADeAAAADwAAAAAAAAAA&#10;AAAAAAChAgAAZHJzL2Rvd25yZXYueG1sUEsFBgAAAAAEAAQA+QAAAJMDAAAAAA==&#10;"/>
                <v:shape id="AutoShape 3819" o:spid="_x0000_s3047" type="#_x0000_t32" style="position:absolute;left:4272;top:10403;width:0;height:3458;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8GMsMAAADeAAAADwAAAGRycy9kb3ducmV2LnhtbERPS2sCMRC+F/ofwhS8lJrVUtuuRhFB&#10;lHqq9eJt2Mw+MJmsSdTdf98Ihd7m43vObNFZI67kQ+NYwWiYgSAunG64UnD4Wb98gAgRWaNxTAp6&#10;CrCYPz7MMNfuxt903cdKpBAOOSqoY2xzKUNRk8UwdC1x4krnLcYEfSW1x1sKt0aOs2wiLTacGmps&#10;aVVTcdpfrIIvLLl3R7/D0mwm/eczmo08KzV46pZTEJG6+C/+c291mv/2mr3D/Z10g5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jLDAAAA3gAAAA8AAAAAAAAAAAAA&#10;AAAAoQIAAGRycy9kb3ducmV2LnhtbFBLBQYAAAAABAAEAPkAAACRAwAAAAA=&#10;" strokeweight=".5pt">
                  <v:stroke startarrow="block"/>
                </v:shape>
                <v:shape id="AutoShape 3821" o:spid="_x0000_s3048" type="#_x0000_t32" style="position:absolute;left:2604;top:12137;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I9cscAAADeAAAADwAAAGRycy9kb3ducmV2LnhtbESPzWrDQAyE74W8w6JAb81umh+Cm00o&#10;hUBJDyWJH0B4FduNV2u8W9t5++oQ6E1iRjOftvvRN6qnLtaBLcxnBhRxEVzNpYX8cnjZgIoJ2WET&#10;mCzcKcJ+N3naYubCwCfqz6lUEsIxQwtVSm2mdSwq8hhnoSUW7Ro6j0nWrtSuw0HCfaNfjVlrjzVL&#10;Q4UtfVRU3M6/3sLXZpnKn9M1LPL+e6Vbczzkw9ra5+n4/gYq0Zj+zY/rTyf4q4URXnlHZtC7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Ej1yxwAAAN4AAAAPAAAAAAAA&#10;AAAAAAAAAKECAABkcnMvZG93bnJldi54bWxQSwUGAAAAAAQABAD5AAAAlQMAAAAA&#10;"/>
                <v:shape id="Text Box 3822" o:spid="_x0000_s3049" type="#_x0000_t202" style="position:absolute;left:2549;top:11355;width:1214;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m8MA&#10;AADeAAAADwAAAGRycy9kb3ducmV2LnhtbERPTWvCQBC9F/wPywi96a61ikZXkYrgqWJaBW9DdkyC&#10;2dmQ3Zr033cFobd5vM9ZrjtbiTs1vnSsYTRUIIgzZ0rONXx/7QYzED4gG6wck4Zf8rBe9V6WmBjX&#10;8pHuachFDGGfoIYihDqR0mcFWfRDVxNH7uoaiyHCJpemwTaG20q+KTWVFkuODQXW9FFQdkt/rIbT&#10;5/VyfleHfGsndes6JdnOpdav/W6zABGoC//ip3tv4vzJWM3h8U6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0+m8MAAADeAAAADwAAAAAAAAAAAAAAAACYAgAAZHJzL2Rv&#10;d25yZXYueG1sUEsFBgAAAAAEAAQA9QAAAIgDAAAAAA==&#10;" filled="f" stroked="f">
                  <v:textbox>
                    <w:txbxContent>
                      <w:p w:rsidR="00862F6C" w:rsidRPr="00237F49" w:rsidRDefault="00862F6C" w:rsidP="006071A6">
                        <w:pPr>
                          <w:rPr>
                            <w:rFonts w:asciiTheme="majorHAnsi" w:hAnsiTheme="majorHAnsi" w:cstheme="majorHAnsi"/>
                            <w:sz w:val="18"/>
                            <w:szCs w:val="18"/>
                            <w:lang w:val="fr-FR"/>
                          </w:rPr>
                        </w:pPr>
                        <w:r w:rsidRPr="00237F49">
                          <w:rPr>
                            <w:rFonts w:asciiTheme="majorHAnsi" w:hAnsiTheme="majorHAnsi" w:cstheme="majorHAnsi"/>
                            <w:sz w:val="18"/>
                            <w:szCs w:val="18"/>
                            <w:lang w:val="fr-FR"/>
                          </w:rPr>
                          <w:t>Intermittent</w:t>
                        </w:r>
                        <w:r>
                          <w:rPr>
                            <w:rFonts w:asciiTheme="majorHAnsi" w:hAnsiTheme="majorHAnsi" w:cstheme="majorHAnsi"/>
                            <w:sz w:val="18"/>
                            <w:szCs w:val="18"/>
                          </w:rPr>
                          <w:t xml:space="preserve"> </w:t>
                        </w:r>
                      </w:p>
                    </w:txbxContent>
                  </v:textbox>
                </v:shape>
                <v:shape id="Text Box 3829" o:spid="_x0000_s3050" type="#_x0000_t202" style="position:absolute;left:7368;top:10804;width:2765;height:1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C3u8gA&#10;AADeAAAADwAAAGRycy9kb3ducmV2LnhtbESPT0/DMAzF70j7DpEncUEsHftLWTYhJNC4sTFtV6vx&#10;2orGKUnoyrefD0jcbPn5vfdbbXrXqI5CrD0bGI8yUMSFtzWXBg6fr/dLUDEhW2w8k4FfirBZD25W&#10;mFt/4R11+1QqMeGYo4EqpTbXOhYVOYwj3xLL7eyDwyRrKLUNeBFz1+iHLJtrhzVLQoUtvVRUfO1/&#10;nIHldNud4vvk41jMz81jult0b9/BmNth//wEKlGf/sV/31sr9WeTsQAIjsyg1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8Le7yAAAAN4AAAAPAAAAAAAAAAAAAAAAAJgCAABk&#10;cnMvZG93bnJldi54bWxQSwUGAAAAAAQABAD1AAAAjQMAAAAA&#10;">
                  <v:textbox>
                    <w:txbxContent>
                      <w:p w:rsidR="00862F6C" w:rsidRDefault="00862F6C" w:rsidP="006071A6">
                        <w:pPr>
                          <w:rPr>
                            <w:rFonts w:asciiTheme="majorHAnsi" w:hAnsiTheme="majorHAnsi" w:cstheme="majorHAnsi"/>
                            <w:sz w:val="18"/>
                            <w:szCs w:val="18"/>
                          </w:rPr>
                        </w:pPr>
                        <w:r>
                          <w:rPr>
                            <w:rFonts w:asciiTheme="majorHAnsi" w:hAnsiTheme="majorHAnsi" w:cstheme="majorHAnsi"/>
                            <w:sz w:val="18"/>
                            <w:szCs w:val="18"/>
                          </w:rPr>
                          <w:t>FV641, FV643 opened</w:t>
                        </w:r>
                      </w:p>
                      <w:p w:rsidR="00862F6C" w:rsidRPr="00237F49" w:rsidRDefault="00862F6C" w:rsidP="00CD0CB4">
                        <w:pPr>
                          <w:spacing w:before="40"/>
                          <w:rPr>
                            <w:rFonts w:asciiTheme="majorHAnsi" w:hAnsiTheme="majorHAnsi" w:cstheme="majorHAnsi"/>
                            <w:sz w:val="18"/>
                            <w:szCs w:val="18"/>
                          </w:rPr>
                        </w:pPr>
                        <w:r w:rsidRPr="00237F49">
                          <w:rPr>
                            <w:rFonts w:asciiTheme="majorHAnsi" w:hAnsiTheme="majorHAnsi" w:cstheme="majorHAnsi"/>
                            <w:sz w:val="18"/>
                            <w:szCs w:val="18"/>
                          </w:rPr>
                          <w:t xml:space="preserve">CV602 </w:t>
                        </w:r>
                        <w:r>
                          <w:rPr>
                            <w:rFonts w:asciiTheme="majorHAnsi" w:hAnsiTheme="majorHAnsi" w:cstheme="majorHAnsi"/>
                            <w:sz w:val="18"/>
                            <w:szCs w:val="18"/>
                          </w:rPr>
                          <w:t>%</w:t>
                        </w:r>
                        <w:r w:rsidRPr="00237F49">
                          <w:rPr>
                            <w:rFonts w:asciiTheme="majorHAnsi" w:hAnsiTheme="majorHAnsi" w:cstheme="majorHAnsi"/>
                            <w:sz w:val="18"/>
                            <w:szCs w:val="18"/>
                          </w:rPr>
                          <w:t>open</w:t>
                        </w:r>
                        <w:r>
                          <w:rPr>
                            <w:rFonts w:asciiTheme="majorHAnsi" w:hAnsiTheme="majorHAnsi" w:cstheme="majorHAnsi"/>
                            <w:sz w:val="18"/>
                            <w:szCs w:val="18"/>
                          </w:rPr>
                          <w:t>ing</w:t>
                        </w:r>
                        <w:r w:rsidRPr="00237F49">
                          <w:rPr>
                            <w:rFonts w:asciiTheme="majorHAnsi" w:hAnsiTheme="majorHAnsi" w:cstheme="majorHAnsi"/>
                            <w:sz w:val="18"/>
                            <w:szCs w:val="18"/>
                          </w:rPr>
                          <w:t xml:space="preserve"> and controlled</w:t>
                        </w:r>
                      </w:p>
                      <w:p w:rsidR="00862F6C" w:rsidRPr="00237F49" w:rsidRDefault="00862F6C" w:rsidP="006071A6">
                        <w:pPr>
                          <w:rPr>
                            <w:rFonts w:asciiTheme="majorHAnsi" w:hAnsiTheme="majorHAnsi" w:cstheme="majorHAnsi"/>
                            <w:sz w:val="18"/>
                            <w:szCs w:val="18"/>
                          </w:rPr>
                        </w:pPr>
                        <w:r w:rsidRPr="00237F49">
                          <w:rPr>
                            <w:rFonts w:asciiTheme="majorHAnsi" w:hAnsiTheme="majorHAnsi" w:cstheme="majorHAnsi"/>
                            <w:sz w:val="18"/>
                            <w:szCs w:val="18"/>
                          </w:rPr>
                          <w:t>FT581&lt;FT581</w:t>
                        </w:r>
                        <w:r>
                          <w:rPr>
                            <w:rFonts w:asciiTheme="majorHAnsi" w:hAnsiTheme="majorHAnsi" w:cstheme="majorHAnsi"/>
                            <w:sz w:val="18"/>
                            <w:szCs w:val="18"/>
                          </w:rPr>
                          <w:t>limi</w:t>
                        </w:r>
                        <w:r w:rsidRPr="00237F49">
                          <w:rPr>
                            <w:rFonts w:asciiTheme="majorHAnsi" w:hAnsiTheme="majorHAnsi" w:cstheme="majorHAnsi"/>
                            <w:sz w:val="18"/>
                            <w:szCs w:val="18"/>
                          </w:rPr>
                          <w:t>t</w:t>
                        </w:r>
                      </w:p>
                      <w:p w:rsidR="00862F6C" w:rsidRDefault="00862F6C" w:rsidP="00CD0CB4">
                        <w:pPr>
                          <w:spacing w:before="40"/>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4271B7">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6071A6">
                        <w:pPr>
                          <w:rPr>
                            <w:rFonts w:asciiTheme="majorHAnsi" w:hAnsiTheme="majorHAnsi" w:cstheme="majorHAnsi"/>
                            <w:sz w:val="18"/>
                            <w:szCs w:val="18"/>
                          </w:rPr>
                        </w:pPr>
                      </w:p>
                    </w:txbxContent>
                  </v:textbox>
                </v:shape>
                <v:shape id="Text Box 3832" o:spid="_x0000_s3051" type="#_x0000_t202" style="position:absolute;left:6812;top:14452;width:903;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KkQMMA&#10;AADeAAAADwAAAGRycy9kb3ducmV2LnhtbERPS2vCQBC+C/6HZQq96W6sio2uIpZCTxVfBW9DdkxC&#10;s7MhuzXx33cFwdt8fM9ZrDpbiSs1vnSsIRkqEMSZMyXnGo6Hz8EMhA/IBivHpOFGHlbLfm+BqXEt&#10;7+i6D7mIIexT1FCEUKdS+qwgi37oauLIXVxjMUTY5NI02MZwW8mRUlNpseTYUGBNm4Ky3/2f1XD6&#10;vpx/xmqbf9hJ3bpOSbbvUuvXl249BxGoC0/xw/1l4vzJW5LA/Z14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KkQMMAAADeAAAADwAAAAAAAAAAAAAAAACYAgAAZHJzL2Rv&#10;d25yZXYueG1sUEsFBgAAAAAEAAQA9QAAAIgDAAAAAA==&#10;" filled="f" stroked="f">
                  <v:textbox>
                    <w:txbxContent>
                      <w:p w:rsidR="00862F6C" w:rsidRPr="00436F33" w:rsidRDefault="00862F6C" w:rsidP="006071A6">
                        <w:pPr>
                          <w:rPr>
                            <w:rFonts w:asciiTheme="majorHAnsi" w:hAnsiTheme="majorHAnsi" w:cstheme="majorHAnsi"/>
                            <w:sz w:val="18"/>
                            <w:szCs w:val="18"/>
                          </w:rPr>
                        </w:pPr>
                        <w:r w:rsidRPr="00436F33">
                          <w:rPr>
                            <w:rFonts w:asciiTheme="majorHAnsi" w:hAnsiTheme="majorHAnsi" w:cstheme="majorHAnsi"/>
                            <w:sz w:val="18"/>
                            <w:szCs w:val="18"/>
                          </w:rPr>
                          <w:t>Stop</w:t>
                        </w:r>
                      </w:p>
                    </w:txbxContent>
                  </v:textbox>
                </v:shape>
                <v:shape id="Text Box 3836" o:spid="_x0000_s3052" type="#_x0000_t202" style="position:absolute;left:2876;top:14017;width:3276;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A6N8MA&#10;AADeAAAADwAAAGRycy9kb3ducmV2LnhtbERPTWvCQBC9C/6HZYTedFerUlNXKS2FnhRjFbwN2TEJ&#10;zc6G7NbEf+8Kgrd5vM9ZrjtbiQs1vnSsYTxSIIgzZ0rONfzuv4dvIHxANlg5Jg1X8rBe9XtLTIxr&#10;eUeXNOQihrBPUEMRQp1I6bOCLPqRq4kjd3aNxRBhk0vTYBvDbSUnSs2lxZJjQ4E1fRaU/aX/VsNh&#10;cz4dp2qbf9lZ3bpOSbYLqfXLoPt4BxGoC0/xw/1j4vzZ63gC93fiD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A6N8MAAADeAAAADwAAAAAAAAAAAAAAAACYAgAAZHJzL2Rv&#10;d25yZXYueG1sUEsFBgAAAAAEAAQA9QAAAIgDAAAAAA==&#10;" filled="f" stroked="f">
                  <v:textbox>
                    <w:txbxContent>
                      <w:p w:rsidR="00862F6C" w:rsidRPr="00237F49" w:rsidRDefault="00862F6C" w:rsidP="006071A6">
                        <w:pPr>
                          <w:rPr>
                            <w:rFonts w:asciiTheme="majorHAnsi" w:hAnsiTheme="majorHAnsi" w:cstheme="majorHAnsi"/>
                            <w:sz w:val="18"/>
                            <w:szCs w:val="18"/>
                            <w:lang w:val="fr-FR"/>
                          </w:rPr>
                        </w:pPr>
                        <w:r w:rsidRPr="00237F49">
                          <w:rPr>
                            <w:rFonts w:asciiTheme="majorHAnsi" w:hAnsiTheme="majorHAnsi" w:cstheme="majorHAnsi"/>
                            <w:sz w:val="18"/>
                            <w:szCs w:val="18"/>
                            <w:lang w:val="fr-FR"/>
                          </w:rPr>
                          <w:t>Intermittent</w:t>
                        </w:r>
                        <w:r>
                          <w:rPr>
                            <w:rFonts w:asciiTheme="majorHAnsi" w:hAnsiTheme="majorHAnsi" w:cstheme="majorHAnsi"/>
                            <w:sz w:val="18"/>
                            <w:szCs w:val="18"/>
                          </w:rPr>
                          <w:t>&amp; LI660 &lt; LI</w:t>
                        </w:r>
                        <w:r w:rsidRPr="00237F49">
                          <w:rPr>
                            <w:rFonts w:asciiTheme="majorHAnsi" w:hAnsiTheme="majorHAnsi" w:cstheme="majorHAnsi"/>
                            <w:sz w:val="18"/>
                            <w:szCs w:val="18"/>
                          </w:rPr>
                          <w:t>660mini</w:t>
                        </w:r>
                      </w:p>
                    </w:txbxContent>
                  </v:textbox>
                </v:shape>
                <v:shape id="Text Box 3837" o:spid="_x0000_s3053" type="#_x0000_t202" style="position:absolute;left:7207;top:13980;width:2926;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yfrMQA&#10;AADeAAAADwAAAGRycy9kb3ducmV2LnhtbERPTWvCQBC9C/6HZYTedNdapU2zkaIInirGttDbkB2T&#10;0OxsyG5N+u+7guBtHu9z0vVgG3GhzteONcxnCgRx4UzNpYaP0276DMIHZIONY9LwRx7W2XiUYmJc&#10;z0e65KEUMYR9ghqqENpESl9UZNHPXEscubPrLIYIu1KaDvsYbhv5qNRKWqw5NlTY0qai4if/tRo+&#10;38/fX0/qUG7tsu3doCTbF6n1w2R4ewURaAh38c29N3H+cjFfwPWdeIP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cn6zEAAAA3gAAAA8AAAAAAAAAAAAAAAAAmAIAAGRycy9k&#10;b3ducmV2LnhtbFBLBQYAAAAABAAEAPUAAACJAwAAAAA=&#10;" filled="f" stroked="f">
                  <v:textbox>
                    <w:txbxContent>
                      <w:p w:rsidR="00862F6C" w:rsidRPr="00237F49" w:rsidRDefault="00862F6C" w:rsidP="006071A6">
                        <w:pPr>
                          <w:rPr>
                            <w:rFonts w:asciiTheme="majorHAnsi" w:hAnsiTheme="majorHAnsi" w:cstheme="majorHAnsi"/>
                            <w:sz w:val="18"/>
                            <w:szCs w:val="18"/>
                          </w:rPr>
                        </w:pPr>
                        <w:r>
                          <w:rPr>
                            <w:rFonts w:asciiTheme="majorHAnsi" w:hAnsiTheme="majorHAnsi" w:cstheme="majorHAnsi"/>
                            <w:sz w:val="18"/>
                            <w:szCs w:val="18"/>
                          </w:rPr>
                          <w:t>R</w:t>
                        </w:r>
                        <w:r w:rsidRPr="00237F49">
                          <w:rPr>
                            <w:rFonts w:asciiTheme="majorHAnsi" w:hAnsiTheme="majorHAnsi" w:cstheme="majorHAnsi"/>
                            <w:sz w:val="18"/>
                            <w:szCs w:val="18"/>
                          </w:rPr>
                          <w:t>egulation</w:t>
                        </w:r>
                      </w:p>
                    </w:txbxContent>
                  </v:textbox>
                </v:shape>
                <v:shape id="AutoShape 3841" o:spid="_x0000_s3054" type="#_x0000_t32" style="position:absolute;left:10437;top:9690;width:0;height:47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8ZecUAAADeAAAADwAAAGRycy9kb3ducmV2LnhtbERP30vDMBB+F/wfwgm+yJpWrUhtNqow&#10;cMIeNuf72ZxNsLnUJtvqf2+Ewd7u4/t59WJyvTjQGKxnBUWWgyBuvbbcKdi9L2ePIEJE1th7JgW/&#10;FGAxv7yosdL+yBs6bGMnUgiHChWYGIdKytAachgyPxAn7suPDmOCYyf1iMcU7np5m+cP0qHl1GBw&#10;oBdD7fd27xSsV8Vz82ns6m3zY9flsun33c2HUtdXU/MEItIUz+KT+1Wn+eVdcQ//76Qb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8ZecUAAADeAAAADwAAAAAAAAAA&#10;AAAAAAChAgAAZHJzL2Rvd25yZXYueG1sUEsFBgAAAAAEAAQA+QAAAJMDAAAAAA==&#10;"/>
                <v:shape id="Text Box 3846" o:spid="_x0000_s3055" type="#_x0000_t202" style="position:absolute;left:6862;top:9300;width:3477;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s8NMMA&#10;AADeAAAADwAAAGRycy9kb3ducmV2LnhtbERPTWvCQBC9F/wPywje6q5axUZXEUXoqcVoC70N2TEJ&#10;ZmdDdjXx37uFgrd5vM9ZrjtbiRs1vnSsYTRUIIgzZ0rONZyO+9c5CB+QDVaOScOdPKxXvZclJsa1&#10;fKBbGnIRQ9gnqKEIoU6k9FlBFv3Q1cSRO7vGYoiwyaVpsI3htpJjpWbSYsmxocCatgVll/RqNXx/&#10;nn9/3tRXvrPTunWdkmzfpdaDfrdZgAjUhaf43/1h4vzpZDSDv3fiD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s8NMMAAADeAAAADwAAAAAAAAAAAAAAAACYAgAAZHJzL2Rv&#10;d25yZXYueG1sUEsFBgAAAAAEAAQA9QAAAIgDAAAAAA==&#10;" filled="f" stroked="f">
                  <v:textbox>
                    <w:txbxContent>
                      <w:p w:rsidR="00862F6C" w:rsidRPr="00237F49" w:rsidRDefault="00862F6C" w:rsidP="00615C97">
                        <w:pPr>
                          <w:rPr>
                            <w:rFonts w:asciiTheme="majorHAnsi" w:hAnsiTheme="majorHAnsi" w:cstheme="majorHAnsi"/>
                            <w:sz w:val="18"/>
                            <w:szCs w:val="18"/>
                          </w:rPr>
                        </w:pPr>
                        <w:r w:rsidRPr="00237F49">
                          <w:rPr>
                            <w:rFonts w:asciiTheme="majorHAnsi" w:hAnsiTheme="majorHAnsi" w:cstheme="majorHAnsi"/>
                            <w:sz w:val="18"/>
                            <w:szCs w:val="18"/>
                          </w:rPr>
                          <w:t>Intermittent</w:t>
                        </w:r>
                        <w:r>
                          <w:rPr>
                            <w:rFonts w:asciiTheme="majorHAnsi" w:hAnsiTheme="majorHAnsi" w:cstheme="majorHAnsi"/>
                            <w:sz w:val="18"/>
                            <w:szCs w:val="18"/>
                          </w:rPr>
                          <w:t xml:space="preserve"> &amp; (LI660&lt;LI660mini OR Stop)</w:t>
                        </w:r>
                      </w:p>
                      <w:p w:rsidR="00862F6C" w:rsidRPr="00615C97" w:rsidRDefault="00862F6C" w:rsidP="006071A6">
                        <w:pPr>
                          <w:pStyle w:val="ListBullet"/>
                          <w:numPr>
                            <w:ilvl w:val="0"/>
                            <w:numId w:val="0"/>
                          </w:numPr>
                          <w:rPr>
                            <w:rFonts w:asciiTheme="majorHAnsi" w:hAnsiTheme="majorHAnsi" w:cstheme="majorHAnsi"/>
                            <w:sz w:val="18"/>
                            <w:szCs w:val="18"/>
                            <w:lang w:val="en-US"/>
                          </w:rPr>
                        </w:pPr>
                        <w:r w:rsidRPr="00615C97">
                          <w:rPr>
                            <w:rFonts w:asciiTheme="majorHAnsi" w:hAnsiTheme="majorHAnsi" w:cstheme="majorHAnsi"/>
                            <w:sz w:val="18"/>
                            <w:szCs w:val="18"/>
                            <w:lang w:val="en-US"/>
                          </w:rPr>
                          <w:t xml:space="preserve">) </w:t>
                        </w:r>
                      </w:p>
                    </w:txbxContent>
                  </v:textbox>
                </v:shape>
                <v:shape id="Text Box 9000" o:spid="_x0000_s3056" type="#_x0000_t202" style="position:absolute;left:8713;top:12075;width:127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eZr8QA&#10;AADeAAAADwAAAGRycy9kb3ducmV2LnhtbERPS2sCMRC+F/wPYQRvNbE+qqtRiiJ4qmhbwduwGXcX&#10;N5NlE93135tCobf5+J6zWLW2FHeqfeFYw6CvQBCnzhScafj+2r5OQfiAbLB0TBoe5GG17LwsMDGu&#10;4QPdjyETMYR9ghryEKpESp/mZNH3XUUcuYurLYYI60yaGpsYbkv5ptREWiw4NuRY0Tqn9Hq8WQ0/&#10;n5fzaaT22caOq8a1SrKdSa173fZjDiJQG/7Ff+6difPHw8E7/L4Tb5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nma/EAAAA3gAAAA8AAAAAAAAAAAAAAAAAmAIAAGRycy9k&#10;b3ducmV2LnhtbFBLBQYAAAAABAAEAPUAAACJAwAAAAA=&#10;" filled="f" stroked="f">
                  <v:textbox>
                    <w:txbxContent>
                      <w:p w:rsidR="00862F6C" w:rsidRPr="00237F49" w:rsidRDefault="00862F6C" w:rsidP="00E4531F">
                        <w:pPr>
                          <w:rPr>
                            <w:rFonts w:asciiTheme="majorHAnsi" w:hAnsiTheme="majorHAnsi" w:cstheme="majorHAnsi"/>
                            <w:sz w:val="18"/>
                            <w:szCs w:val="18"/>
                          </w:rPr>
                        </w:pPr>
                        <w:r w:rsidRPr="00237F49">
                          <w:rPr>
                            <w:rFonts w:asciiTheme="majorHAnsi" w:hAnsiTheme="majorHAnsi" w:cstheme="majorHAnsi"/>
                            <w:sz w:val="18"/>
                            <w:szCs w:val="18"/>
                          </w:rPr>
                          <w:t>Regulation</w:t>
                        </w:r>
                      </w:p>
                    </w:txbxContent>
                  </v:textbox>
                </v:shape>
                <v:shape id="Text Box 3809" o:spid="_x0000_s3057" type="#_x0000_t202" style="position:absolute;left:6811;top:12510;width:2287;height: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gN3cYA&#10;AADeAAAADwAAAGRycy9kb3ducmV2LnhtbESPQWvCQBCF70L/wzIFb3XXWkubukpRhJ4s2ir0NmTH&#10;JDQ7G7Krif/eOQjeZnhv3vtmtuh9rc7UxiqwhfHIgCLOg6u4sPD7s356AxUTssM6MFm4UITF/GEw&#10;w8yFjrd03qVCSQjHDC2UKTWZ1jEvyWMchYZYtGNoPSZZ20K7FjsJ97V+NuZVe6xYGkpsaFlS/r87&#10;eQv7zfHv8GK+i5WfNl3ojWb/rq0dPvafH6AS9eluvl1/OcGfTsbCK+/IDH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gN3cYAAADeAAAADwAAAAAAAAAAAAAAAACYAgAAZHJz&#10;L2Rvd25yZXYueG1sUEsFBgAAAAAEAAQA9QAAAIsDAAAAAA==&#10;" filled="f" stroked="f">
                  <v:textbox>
                    <w:txbxContent>
                      <w:p w:rsidR="00862F6C" w:rsidRPr="00237F49" w:rsidRDefault="00862F6C" w:rsidP="006071A6">
                        <w:pPr>
                          <w:rPr>
                            <w:rFonts w:asciiTheme="majorHAnsi" w:hAnsiTheme="majorHAnsi" w:cstheme="majorHAnsi"/>
                            <w:sz w:val="18"/>
                            <w:szCs w:val="18"/>
                          </w:rPr>
                        </w:pPr>
                        <w:r>
                          <w:rPr>
                            <w:rFonts w:asciiTheme="majorHAnsi" w:hAnsiTheme="majorHAnsi" w:cstheme="majorHAnsi"/>
                            <w:sz w:val="18"/>
                            <w:szCs w:val="18"/>
                          </w:rPr>
                          <w:t>(LI660&gt;LI660M</w:t>
                        </w:r>
                        <w:r w:rsidRPr="00237F49">
                          <w:rPr>
                            <w:rFonts w:asciiTheme="majorHAnsi" w:hAnsiTheme="majorHAnsi" w:cstheme="majorHAnsi"/>
                            <w:sz w:val="18"/>
                            <w:szCs w:val="18"/>
                          </w:rPr>
                          <w:t>axi</w:t>
                        </w:r>
                        <w:r>
                          <w:rPr>
                            <w:rFonts w:asciiTheme="majorHAnsi" w:hAnsiTheme="majorHAnsi" w:cstheme="majorHAnsi"/>
                            <w:sz w:val="18"/>
                            <w:szCs w:val="18"/>
                          </w:rPr>
                          <w:t>) OR Stop</w:t>
                        </w:r>
                      </w:p>
                    </w:txbxContent>
                  </v:textbox>
                </v:shape>
                <v:shape id="AutoShape 3810" o:spid="_x0000_s3058" type="#_x0000_t32" style="position:absolute;left:6775;top:12027;width:0;height: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6258YAAADeAAAADwAAAGRycy9kb3ducmV2LnhtbERPTWsCMRC9F/ofwgi9FM1ui0W3RtkW&#10;hFrwoNX7uJlugpvJdhN1/feNUOhtHu9zZoveNeJMXbCeFeSjDARx5bXlWsHuazmcgAgRWWPjmRRc&#10;KcBifn83w0L7C2/ovI21SCEcClRgYmwLKUNlyGEY+ZY4cd++cxgT7GqpO7ykcNfIpyx7kQ4tpwaD&#10;Lb0bqo7bk1OwXuVv5cHY1efmx67Hy7I51Y97pR4GffkKIlIf/8V/7g+d5o+f8ync3kk3y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tufGAAAA3gAAAA8AAAAAAAAA&#10;AAAAAAAAoQIAAGRycy9kb3ducmV2LnhtbFBLBQYAAAAABAAEAPkAAACUAwAAAAA=&#10;"/>
                <v:shape id="AutoShape 3811" o:spid="_x0000_s3059" type="#_x0000_t32" style="position:absolute;left:6669;top:12651;width: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jVx8gAAADeAAAADwAAAGRycy9kb3ducmV2LnhtbESPQU8CMRCF7yb8h2ZIvBjpgsGYlUJW&#10;ExIx4QDqfdwO24btdN0WWP+9czDhNpN58977FqshtOpMffKRDUwnBSjiOlrPjYHPj/X9E6iUkS22&#10;kcnALyVYLUc3CyxtvPCOzvvcKDHhVKIBl3NXap1qRwHTJHbEcjvEPmCWtW+07fEi5qHVs6J41AE9&#10;S4LDjl4d1cf9KRjYbqYv1bfzm/fdj9/O11V7au6+jLkdD9UzqExDvor/v9+s1J8/zARAcGQGvfw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2jVx8gAAADeAAAADwAAAAAA&#10;AAAAAAAAAAChAgAAZHJzL2Rvd25yZXYueG1sUEsFBgAAAAAEAAQA+QAAAJYDAAAAAA==&#10;"/>
                <v:shape id="AutoShape 3839" o:spid="_x0000_s3060" type="#_x0000_t32" style="position:absolute;left:6774;top:13611;width:0;height:1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RwXMUAAADeAAAADwAAAGRycy9kb3ducmV2LnhtbERPTWsCMRC9F/ofwhR6KZpdiyKrUbaC&#10;UAsetPU+bsZN6GaybqJu/31TKHibx/uc+bJ3jbhSF6xnBfkwA0FceW25VvD1uR5MQYSIrLHxTAp+&#10;KMBy8fgwx0L7G+/ouo+1SCEcClRgYmwLKUNlyGEY+pY4cSffOYwJdrXUHd5SuGvkKMsm0qHl1GCw&#10;pZWh6nt/cQq2m/ytPBq7+did7Xa8LptL/XJQ6vmpL2cgIvXxLv53v+s0f/w6yuHvnXSD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RwXMUAAADeAAAADwAAAAAAAAAA&#10;AAAAAAChAgAAZHJzL2Rvd25yZXYueG1sUEsFBgAAAAAEAAQA+QAAAJMDAAAAAA==&#10;"/>
                <v:shape id="AutoShape 3840" o:spid="_x0000_s3061" type="#_x0000_t32" style="position:absolute;left:6664;top:14544;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buK8UAAADeAAAADwAAAGRycy9kb3ducmV2LnhtbERPTWsCMRC9F/ofwhR6KZp1iyKrUbaC&#10;UAsetPU+bsZN6GaybqJu/31TKHibx/uc+bJ3jbhSF6xnBaNhBoK48tpyreDrcz2YgggRWWPjmRT8&#10;UIDl4vFhjoX2N97RdR9rkUI4FKjAxNgWUobKkMMw9C1x4k6+cxgT7GqpO7ylcNfIPMsm0qHl1GCw&#10;pZWh6nt/cQq2m9FbeTR287E72+14XTaX+uWg1PNTX85AROrjXfzvftdp/vg1z+HvnXSD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PbuK8UAAADeAAAADwAAAAAAAAAA&#10;AAAAAAChAgAAZHJzL2Rvd25yZXYueG1sUEsFBgAAAAAEAAQA+QAAAJMDAAAAAA==&#10;"/>
                <v:shape id="AutoShape 9005" o:spid="_x0000_s3062" type="#_x0000_t32" style="position:absolute;left:2418;top:12859;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pLsMUAAADeAAAADwAAAGRycy9kb3ducmV2LnhtbERPTWsCMRC9C/0PYQq9iGZVLGVrlG1B&#10;UMGD23qfbqab0M1ku4m6/ntTKHibx/ucxap3jThTF6xnBZNxBoK48tpyreDzYz16AREissbGMym4&#10;UoDV8mGwwFz7Cx/oXMZapBAOOSowMba5lKEy5DCMfUucuG/fOYwJdrXUHV5SuGvkNMuepUPLqcFg&#10;S++Gqp/y5BTst5O34svY7e7wa/fzddGc6uFRqafHvngFEamPd/G/e6PT/PlsOoO/d9IN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7pLsMUAAADeAAAADwAAAAAAAAAA&#10;AAAAAAChAgAAZHJzL2Rvd25yZXYueG1sUEsFBgAAAAAEAAQA+QAAAJMDAAAAAA==&#10;"/>
                <v:shape id="AutoShape 9009" o:spid="_x0000_s3063" type="#_x0000_t32" style="position:absolute;left:1510;top:16177;width:52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PTxMUAAADeAAAADwAAAGRycy9kb3ducmV2LnhtbERPTWsCMRC9F/ofwhS8FM2qVWRrlG1B&#10;0IIHrd7HzXQTuplsN1HXf98UhN7m8T5nvuxcLS7UButZwXCQgSAuvbZcKTh8rvozECEia6w9k4Ib&#10;BVguHh/mmGt/5R1d9rESKYRDjgpMjE0uZSgNOQwD3xAn7su3DmOCbSV1i9cU7mo5yrKpdGg5NRhs&#10;6N1Q+b0/OwXbzfCtOBm7+dj92O1kVdTn6vmoVO+pK15BROriv/juXus0fzIevcDfO+kG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FPTxMUAAADeAAAADwAAAAAAAAAA&#10;AAAAAAChAgAAZHJzL2Rvd25yZXYueG1sUEsFBgAAAAAEAAQA+QAAAJMDAAAAAA==&#10;"/>
                <v:rect id="Rectangle 3830" o:spid="_x0000_s3064" style="position:absolute;left:6191;top:12911;width:1145;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Ch8MA&#10;AADeAAAADwAAAGRycy9kb3ducmV2LnhtbERPTYvCMBC9C/sfwix403QrylqNsiiKHrVe9jY2Y9vd&#10;ZlKaqNVfbwTB2zze50znranEhRpXWlbw1Y9AEGdWl5wrOKSr3jcI55E1VpZJwY0czGcfnSkm2l55&#10;R5e9z0UIYZeggsL7OpHSZQUZdH1bEwfuZBuDPsAml7rBawg3lYyjaCQNlhwaCqxpUVD2vz8bBccy&#10;PuB9l64jM14N/LZN/86/S6W6n+3PBISn1r/FL/dGh/nDQTyE5zvhBj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yCh8MAAADeAAAADwAAAAAAAAAAAAAAAACYAgAAZHJzL2Rv&#10;d25yZXYueG1sUEsFBgAAAAAEAAQA9QAAAIgDAAAAAA==&#10;">
                  <v:textbox>
                    <w:txbxContent>
                      <w:p w:rsidR="00862F6C" w:rsidRPr="00237F49" w:rsidRDefault="00862F6C" w:rsidP="006071A6">
                        <w:pPr>
                          <w:spacing w:before="120"/>
                          <w:jc w:val="center"/>
                          <w:rPr>
                            <w:rFonts w:asciiTheme="majorHAnsi" w:hAnsiTheme="majorHAnsi" w:cstheme="majorHAnsi"/>
                            <w:sz w:val="18"/>
                            <w:szCs w:val="18"/>
                          </w:rPr>
                        </w:pPr>
                        <w:r>
                          <w:rPr>
                            <w:rFonts w:asciiTheme="majorHAnsi" w:hAnsiTheme="majorHAnsi" w:cstheme="majorHAnsi"/>
                            <w:sz w:val="18"/>
                            <w:szCs w:val="18"/>
                          </w:rPr>
                          <w:t>End of</w:t>
                        </w:r>
                        <w:r w:rsidRPr="00237F49">
                          <w:rPr>
                            <w:rFonts w:asciiTheme="majorHAnsi" w:hAnsiTheme="majorHAnsi" w:cstheme="majorHAnsi"/>
                            <w:sz w:val="18"/>
                            <w:szCs w:val="18"/>
                          </w:rPr>
                          <w:t xml:space="preserve"> </w:t>
                        </w:r>
                      </w:p>
                      <w:p w:rsidR="00862F6C" w:rsidRPr="00237F49" w:rsidRDefault="00862F6C" w:rsidP="006071A6">
                        <w:pPr>
                          <w:jc w:val="center"/>
                          <w:rPr>
                            <w:rFonts w:asciiTheme="majorHAnsi" w:hAnsiTheme="majorHAnsi" w:cstheme="majorHAnsi"/>
                            <w:sz w:val="18"/>
                            <w:szCs w:val="18"/>
                          </w:rPr>
                        </w:pPr>
                        <w:r w:rsidRPr="00237F49">
                          <w:rPr>
                            <w:rFonts w:asciiTheme="majorHAnsi" w:hAnsiTheme="majorHAnsi" w:cstheme="majorHAnsi"/>
                            <w:sz w:val="18"/>
                            <w:szCs w:val="18"/>
                          </w:rPr>
                          <w:t>Filling</w:t>
                        </w:r>
                      </w:p>
                    </w:txbxContent>
                  </v:textbox>
                </v:rect>
                <v:shape id="Text Box 3831" o:spid="_x0000_s3065" type="#_x0000_t202" style="position:absolute;left:7336;top:12911;width:2797;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lA6cUA&#10;AADeAAAADwAAAGRycy9kb3ducmV2LnhtbERPS2vCQBC+F/wPyxR6Kbqp1mhTVylCi958Ya9DdkyC&#10;2dl0d43x37uFQm/z8T1ntuhMLVpyvrKs4GWQgCDOra64UHDYf/anIHxA1lhbJgU38rCY9x5mmGl7&#10;5S21u1CIGMI+QwVlCE0mpc9LMugHtiGO3Mk6gyFCV0jt8BrDTS2HSZJKgxXHhhIbWpaUn3cXo2D6&#10;umq//Xq0OebpqX4Lz5P268cp9fTYfbyDCNSFf/Gfe6Xj/PFomMLvO/EG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OUDpxQAAAN4AAAAPAAAAAAAAAAAAAAAAAJgCAABkcnMv&#10;ZG93bnJldi54bWxQSwUGAAAAAAQABAD1AAAAigMAAAAA&#10;">
                  <v:textbox>
                    <w:txbxContent>
                      <w:p w:rsidR="00862F6C" w:rsidRDefault="00862F6C" w:rsidP="00CD0CB4">
                        <w:pPr>
                          <w:rPr>
                            <w:rFonts w:asciiTheme="majorHAnsi" w:hAnsiTheme="majorHAnsi" w:cstheme="majorHAnsi"/>
                            <w:sz w:val="18"/>
                            <w:szCs w:val="18"/>
                          </w:rPr>
                        </w:pPr>
                        <w:r>
                          <w:rPr>
                            <w:rFonts w:asciiTheme="majorHAnsi" w:hAnsiTheme="majorHAnsi" w:cstheme="majorHAnsi"/>
                            <w:sz w:val="18"/>
                            <w:szCs w:val="18"/>
                          </w:rPr>
                          <w:t>FV641, FV643 opened</w:t>
                        </w:r>
                      </w:p>
                      <w:p w:rsidR="00862F6C" w:rsidRPr="00237F49" w:rsidRDefault="00862F6C" w:rsidP="006071A6">
                        <w:pPr>
                          <w:rPr>
                            <w:rFonts w:asciiTheme="majorHAnsi" w:hAnsiTheme="majorHAnsi" w:cstheme="majorHAnsi"/>
                            <w:sz w:val="18"/>
                            <w:szCs w:val="18"/>
                          </w:rPr>
                        </w:pPr>
                        <w:r>
                          <w:rPr>
                            <w:rFonts w:asciiTheme="majorHAnsi" w:hAnsiTheme="majorHAnsi" w:cstheme="majorHAnsi"/>
                            <w:sz w:val="18"/>
                            <w:szCs w:val="18"/>
                          </w:rPr>
                          <w:t xml:space="preserve">Close </w:t>
                        </w:r>
                        <w:r w:rsidRPr="00237F49">
                          <w:rPr>
                            <w:rFonts w:asciiTheme="majorHAnsi" w:hAnsiTheme="majorHAnsi" w:cstheme="majorHAnsi"/>
                            <w:sz w:val="18"/>
                            <w:szCs w:val="18"/>
                          </w:rPr>
                          <w:t>CV602</w:t>
                        </w:r>
                      </w:p>
                      <w:p w:rsidR="00862F6C" w:rsidRDefault="00862F6C" w:rsidP="00CD0CB4">
                        <w:pPr>
                          <w:spacing w:before="40"/>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76129E">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6071A6">
                        <w:pPr>
                          <w:rPr>
                            <w:rFonts w:asciiTheme="majorHAnsi" w:hAnsiTheme="majorHAnsi" w:cstheme="majorHAnsi"/>
                            <w:sz w:val="18"/>
                            <w:szCs w:val="18"/>
                          </w:rPr>
                        </w:pPr>
                      </w:p>
                    </w:txbxContent>
                  </v:textbox>
                </v:shape>
                <v:shape id="AutoShape 9412" o:spid="_x0000_s3066" type="#_x0000_t32" style="position:absolute;left:4917;top:5038;width:0;height: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FNs8UAAADeAAAADwAAAGRycy9kb3ducmV2LnhtbERPTWsCMRC9F/wPYYReima1aMtqlG1B&#10;qAUPWnsfN+MmuJlsN1G3/74pCN7m8T5nvuxcLS7UButZwWiYgSAuvbZcKdh/rQavIEJE1lh7JgW/&#10;FGC56D3MMdf+ylu67GIlUgiHHBWYGJtcylAachiGviFO3NG3DmOCbSV1i9cU7mo5zrKpdGg5NRhs&#10;6N1QedqdnYLNevRWHIxdf25/7GayKupz9fSt1GO/K2YgInXxLr65P3SaP3kev8D/O+kG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IFNs8UAAADeAAAADwAAAAAAAAAA&#10;AAAAAAChAgAAZHJzL2Rvd25yZXYueG1sUEsFBgAAAAAEAAQA+QAAAJMDAAAAAA==&#10;"/>
                <v:shape id="Text Box 3787" o:spid="_x0000_s3067" type="#_x0000_t202" style="position:absolute;left:2598;top:9343;width:1114;height: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HkIMMA&#10;AADeAAAADwAAAGRycy9kb3ducmV2LnhtbESPy4rCMBSG98K8QzgDsxGbTvFajTIOOLit+gCnzbEt&#10;Nieliba+vVkMuPz5b3yb3WAa8aDO1ZYVfEcxCOLC6ppLBZfzYbIE4TyyxsYyKXiSg932Y7TBVNue&#10;M3qcfCnCCLsUFVTet6mUrqjIoItsSxy8q+0M+iC7UuoO+zBuGpnE8VwarDk8VNjSb0XF7XQ3Cq7H&#10;fjxb9fmfvyyy6XyP9SK3T6W+PoefNQhPg3+H/9tHrSBZJdMAEHACCsj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HkIMMAAADeAAAADwAAAAAAAAAAAAAAAACYAgAAZHJzL2Rv&#10;d25yZXYueG1sUEsFBgAAAAAEAAQA9QAAAIgDAAAAAA==&#10;" stroked="f">
                  <v:textbox>
                    <w:txbxContent>
                      <w:p w:rsidR="00862F6C" w:rsidRPr="00237F49" w:rsidRDefault="00862F6C" w:rsidP="006071A6">
                        <w:pPr>
                          <w:rPr>
                            <w:rFonts w:asciiTheme="majorHAnsi" w:hAnsiTheme="majorHAnsi" w:cstheme="majorHAnsi"/>
                            <w:sz w:val="18"/>
                            <w:szCs w:val="18"/>
                          </w:rPr>
                        </w:pPr>
                        <w:r w:rsidRPr="00237F49">
                          <w:rPr>
                            <w:rFonts w:asciiTheme="majorHAnsi" w:hAnsiTheme="majorHAnsi" w:cstheme="majorHAnsi"/>
                            <w:sz w:val="18"/>
                            <w:szCs w:val="18"/>
                          </w:rPr>
                          <w:t xml:space="preserve">Regulation </w:t>
                        </w:r>
                      </w:p>
                    </w:txbxContent>
                  </v:textbox>
                </v:shape>
                <v:shape id="AutoShape 3790" o:spid="_x0000_s3068" type="#_x0000_t32" style="position:absolute;left:2438;top:9559;width: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enDcgAAADeAAAADwAAAGRycy9kb3ducmV2LnhtbESPQUsDMRSE7wX/Q3gFL6XN7qJS16Zl&#10;FQpW6KG1vT83z03o5mXdpO36740geBxm5htmsRpcKy7UB+tZQT7LQBDXXltuFBze19M5iBCRNbae&#10;ScE3BVgtb0YLLLW/8o4u+9iIBOFQogITY1dKGWpDDsPMd8TJ+/S9w5hk30jd4zXBXSuLLHuQDi2n&#10;BYMdvRiqT/uzU7Dd5M/Vh7Gbt92X3d6vq/bcTI5K3Y6H6glEpCH+h//ar1pB8Vjc5fB7J10Bufw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QenDcgAAADeAAAADwAAAAAA&#10;AAAAAAAAAAChAgAAZHJzL2Rvd25yZXYueG1sUEsFBgAAAAAEAAQA+QAAAJYDAAAAAA==&#10;"/>
                <v:shape id="AutoShape 3848" o:spid="_x0000_s3069" type="#_x0000_t32" style="position:absolute;left:6753;top:9409;width:0;height:17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U5esgAAADeAAAADwAAAGRycy9kb3ducmV2LnhtbESPQUsDMRSE74L/ITyhF7HZLiq6Ni3b&#10;QqEVeuja3p+b5ya4eVk3abv+eyMUehxm5htmOh9cK07UB+tZwWScgSCuvbbcKNh/rB5eQISIrLH1&#10;TAp+KcB8dnszxUL7M+/oVMVGJAiHAhWYGLtCylAbchjGviNO3pfvHcYk+0bqHs8J7lqZZ9mzdGg5&#10;LRjsaGmo/q6OTsF2M1mUn8Zu3nc/dvu0Kttjc39QanQ3lG8gIg3xGr6011pB/po/5vB/J10BOfs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dU5esgAAADeAAAADwAAAAAA&#10;AAAAAAAAAAChAgAAZHJzL2Rvd25yZXYueG1sUEsFBgAAAAAEAAQA+QAAAJYDAAAAAA==&#10;"/>
                <v:shape id="AutoShape 3849" o:spid="_x0000_s3070" type="#_x0000_t32" style="position:absolute;left:6635;top:953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mc4cgAAADeAAAADwAAAGRycy9kb3ducmV2LnhtbESPQWsCMRSE74X+h/AKXkrNutXSbo2y&#10;FoQqeNC299fN6ya4eVk3Ubf/vikIHoeZ+YaZznvXiBN1wXpWMBpmIIgrry3XCj4/lg/PIEJE1th4&#10;JgW/FGA+u72ZYqH9mbd02sVaJAiHAhWYGNtCylAZchiGviVO3o/vHMYku1rqDs8J7hqZZ9mTdGg5&#10;LRhs6c1Qtd8dnYLNarQov41drbcHu5ksy+ZY338pNbjry1cQkfp4DV/a71pB/pKPH+H/TroCcvY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pmc4cgAAADeAAAADwAAAAAA&#10;AAAAAAAAAAChAgAAZHJzL2Rvd25yZXYueG1sUEsFBgAAAAAEAAQA+QAAAJYDAAAAAA==&#10;"/>
                <v:shape id="AutoShape 9655" o:spid="_x0000_s3071" type="#_x0000_t32" style="position:absolute;left:2663;top:9692;width:776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Uhe8cAAADeAAAADwAAAGRycy9kb3ducmV2LnhtbESPzWrDMBCE74W+g9hCb40cE5rUsRxK&#10;f2gOuTjJocfFWlsm1spYcuK8fVUI5DjMzDdMvplsJ840+NaxgvksAUFcOd1yo+B4+H5ZgfABWWPn&#10;mBRcycOmeHzIMdPuwiWd96EREcI+QwUmhD6T0leGLPqZ64mjV7vBYohyaKQe8BLhtpNpkrxKiy3H&#10;BYM9fRiqTvvRKvi87qqfMekbs6y/ynFZSz//rZV6fpre1yACTeEevrW3WkH6li4W8H8nXgFZ/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VSF7xwAAAN4AAAAPAAAAAAAA&#10;AAAAAAAAAKECAABkcnMvZG93bnJldi54bWxQSwUGAAAAAAQABAD5AAAAlQMAAAAA&#10;" strokeweight=".5pt">
                  <v:stroke startarrow="block"/>
                </v:shape>
                <v:group id="Group 10511" o:spid="_x0000_s3072" style="position:absolute;left:4766;top:7706;width:2574;height:592" coordorigin="6441,9902" coordsize="2609,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Fb3m7nIAAAA&#10;3gAAAA8AAAAAAAAAAAAAAAAAqgIAAGRycy9kb3ducmV2LnhtbFBLBQYAAAAABAAEAPoAAACfAwAA&#10;AAA=&#10;">
                  <v:shape id="Text Box 10512" o:spid="_x0000_s3073" type="#_x0000_t202" style="position:absolute;left:6622;top:10057;width:2428;height: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Qh2MYA&#10;AADeAAAADwAAAGRycy9kb3ducmV2LnhtbESPT2sCMRTE74LfITyhN01cVOrWrEhLoaeKthW8PTZv&#10;/9DNy7JJ3e23N4LgcZiZ3zCb7WAbcaHO1441zGcKBHHuTM2lhu+v9+kzCB+QDTaOScM/edhm49EG&#10;U+N6PtDlGEoRIexT1FCF0KZS+rwii37mWuLoFa6zGKLsSmk67CPcNjJRaiUt1hwXKmzptaL89/hn&#10;Nfx8FufTQu3LN7tsezcoyXYttX6aDLsXEIGG8Ajf2x9GQ7JOFiu43YlXQG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Qh2MYAAADeAAAADwAAAAAAAAAAAAAAAACYAgAAZHJz&#10;L2Rvd25yZXYueG1sUEsFBgAAAAAEAAQA9QAAAIsDAAAAAA==&#10;" filled="f" stroked="f">
                    <v:textbox>
                      <w:txbxContent>
                        <w:p w:rsidR="00862F6C" w:rsidRPr="00237F49" w:rsidRDefault="00862F6C" w:rsidP="00480210">
                          <w:pPr>
                            <w:pStyle w:val="ListBullet"/>
                            <w:numPr>
                              <w:ilvl w:val="0"/>
                              <w:numId w:val="0"/>
                            </w:numPr>
                            <w:ind w:left="360"/>
                            <w:rPr>
                              <w:rFonts w:asciiTheme="majorHAnsi" w:hAnsiTheme="majorHAnsi" w:cstheme="majorHAnsi"/>
                              <w:sz w:val="18"/>
                              <w:szCs w:val="18"/>
                            </w:rPr>
                          </w:pPr>
                          <w:r>
                            <w:rPr>
                              <w:rFonts w:asciiTheme="majorHAnsi" w:hAnsiTheme="majorHAnsi" w:cstheme="majorHAnsi"/>
                              <w:sz w:val="18"/>
                              <w:szCs w:val="18"/>
                            </w:rPr>
                            <w:t>CV601 fully closed</w:t>
                          </w:r>
                        </w:p>
                      </w:txbxContent>
                    </v:textbox>
                  </v:shape>
                  <v:group id="Group 10513" o:spid="_x0000_s3074" style="position:absolute;left:6441;top:9902;width:247;height:683"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lpoFXIAAAA&#10;3gAAAA8AAAAAAAAAAAAAAAAAqgIAAGRycy9kb3ducmV2LnhtbFBLBQYAAAAABAAEAPoAAACfAwAA&#10;AAA=&#10;">
                    <v:shape id="AutoShape 10514" o:spid="_x0000_s3075"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0OkMUAAADeAAAADwAAAGRycy9kb3ducmV2LnhtbERPz2vCMBS+D/Y/hCfsMjS1uKGdUbqB&#10;MAcedHp/Nm9NsHnpmqj1v18OA48f3+/5sneNuFAXrGcF41EGgrjy2nKtYP+9Gk5BhIissfFMCm4U&#10;YLl4fJhjof2Vt3TZxVqkEA4FKjAxtoWUoTLkMIx8S5y4H985jAl2tdQdXlO4a2SeZa/SoeXUYLCl&#10;D0PVaXd2Cjbr8Xt5NHb9tf21m5dV2Zzr54NST4O+fAMRqY938b/7UyvIZ/kk7U130hW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D0OkMUAAADeAAAADwAAAAAAAAAA&#10;AAAAAAChAgAAZHJzL2Rvd25yZXYueG1sUEsFBgAAAAAEAAQA+QAAAJMDAAAAAA==&#10;"/>
                    <v:shape id="AutoShape 10515" o:spid="_x0000_s3076"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GrC8gAAADeAAAADwAAAGRycy9kb3ducmV2LnhtbESPT2sCMRTE70K/Q3hCL6JZl7bo1ijb&#10;glALHvzT++vmdRPcvGw3UbffvikIPQ4z8xtmsepdIy7UBetZwXSSgSCuvLZcKzge1uMZiBCRNTae&#10;ScEPBVgt7wYLLLS/8o4u+1iLBOFQoAITY1tIGSpDDsPEt8TJ+/Kdw5hkV0vd4TXBXSPzLHuSDi2n&#10;BYMtvRqqTvuzU7DdTF/KT2M377tvu31cl825Hn0odT/sy2cQkfr4H76137SCfJ4/zOHvTroCcvk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3GrC8gAAADeAAAADwAAAAAA&#10;AAAAAAAAAAChAgAAZHJzL2Rvd25yZXYueG1sUEsFBgAAAAAEAAQA+QAAAJYDAAAAAA==&#10;"/>
                  </v:group>
                </v:group>
                <v:shape id="Text Box 10521" o:spid="_x0000_s3077" type="#_x0000_t202" style="position:absolute;left:5444;top:8158;width:2221;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Y8isYA&#10;AADeAAAADwAAAGRycy9kb3ducmV2LnhtbESPy2rCQBSG94W+w3AKbkQnjdZL6igiKHbXqrTbQ+aY&#10;hGbOpDNjjG/vLIQuf/4b32LVmVq05HxlWcHrMAFBnFtdcaHgdNwOZiB8QNZYWyYFN/KwWj4/LTDT&#10;9spf1B5CIeII+wwVlCE0mZQ+L8mgH9qGOHpn6wyGKF0htcNrHDe1TJNkIg1WHB9KbGhTUv57uBgF&#10;s/G+/fEfo8/vfHKu56E/bXd/TqneS7d+BxGoC//hR3uvFaTz9C0CRJyI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Y8isYAAADeAAAADwAAAAAAAAAAAAAAAACYAgAAZHJz&#10;L2Rvd25yZXYueG1sUEsFBgAAAAAEAAQA9QAAAIsDAAAAAA==&#10;">
                  <v:textbox>
                    <w:txbxContent>
                      <w:p w:rsidR="00862F6C" w:rsidRPr="00237F49" w:rsidRDefault="00862F6C" w:rsidP="00480210">
                        <w:pPr>
                          <w:rPr>
                            <w:rFonts w:asciiTheme="majorHAnsi" w:hAnsiTheme="majorHAnsi" w:cstheme="majorHAnsi"/>
                            <w:sz w:val="18"/>
                            <w:szCs w:val="18"/>
                          </w:rPr>
                        </w:pPr>
                        <w:r w:rsidRPr="00237F49">
                          <w:rPr>
                            <w:rFonts w:asciiTheme="majorHAnsi" w:hAnsiTheme="majorHAnsi" w:cstheme="majorHAnsi"/>
                            <w:sz w:val="18"/>
                            <w:szCs w:val="18"/>
                          </w:rPr>
                          <w:t>FV641</w:t>
                        </w:r>
                        <w:r>
                          <w:rPr>
                            <w:rFonts w:asciiTheme="majorHAnsi" w:hAnsiTheme="majorHAnsi" w:cstheme="majorHAnsi"/>
                            <w:sz w:val="18"/>
                            <w:szCs w:val="18"/>
                          </w:rPr>
                          <w:t xml:space="preserve">, </w:t>
                        </w:r>
                        <w:r w:rsidRPr="00237F49">
                          <w:rPr>
                            <w:rFonts w:asciiTheme="majorHAnsi" w:hAnsiTheme="majorHAnsi" w:cstheme="majorHAnsi"/>
                            <w:sz w:val="18"/>
                            <w:szCs w:val="18"/>
                          </w:rPr>
                          <w:t>FV643</w:t>
                        </w:r>
                        <w:r>
                          <w:rPr>
                            <w:rFonts w:asciiTheme="majorHAnsi" w:hAnsiTheme="majorHAnsi" w:cstheme="majorHAnsi"/>
                            <w:sz w:val="18"/>
                            <w:szCs w:val="18"/>
                          </w:rPr>
                          <w:t xml:space="preserve"> opened</w:t>
                        </w:r>
                      </w:p>
                      <w:p w:rsidR="00862F6C" w:rsidRDefault="00862F6C" w:rsidP="00CE5397">
                        <w:pPr>
                          <w:spacing w:before="40"/>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CE5397">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480210">
                        <w:pPr>
                          <w:rPr>
                            <w:rFonts w:asciiTheme="majorHAnsi" w:hAnsiTheme="majorHAnsi" w:cstheme="majorHAnsi"/>
                            <w:sz w:val="18"/>
                            <w:szCs w:val="18"/>
                          </w:rPr>
                        </w:pPr>
                      </w:p>
                    </w:txbxContent>
                  </v:textbox>
                </v:shape>
                <v:shape id="AutoShape 10522" o:spid="_x0000_s3078" type="#_x0000_t32" style="position:absolute;left:2543;top:9414;width:42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4x0MgAAADeAAAADwAAAGRycy9kb3ducmV2LnhtbESPQWsCMRSE74X+h/AKXkrN7oJit0bZ&#10;FgQVPGjb++vmdRO6edluom7/fSMIHoeZ+YaZLwfXihP1wXpWkI8zEMS115YbBR/vq6cZiBCRNbae&#10;ScEfBVgu7u/mWGp/5j2dDrERCcKhRAUmxq6UMtSGHIax74iT9+17hzHJvpG6x3OCu1YWWTaVDi2n&#10;BYMdvRmqfw5Hp2C3yV+rL2M32/2v3U1WVXtsHj+VGj0M1QuISEO8ha/ttVZQPBeTHC530hWQi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N4x0MgAAADeAAAADwAAAAAA&#10;AAAAAAAAAAChAgAAZHJzL2Rvd25yZXYueG1sUEsFBgAAAAAEAAQA+QAAAJYDAAAAAA==&#10;"/>
                <v:shape id="AutoShape 10523" o:spid="_x0000_s3079" type="#_x0000_t32" style="position:absolute;left:4934;top:8827;width:0;height:5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yvp8cAAADeAAAADwAAAGRycy9kb3ducmV2LnhtbESPQWsCMRSE70L/Q3gFL6JZFyy6Ncq2&#10;IGjBg7a9v25eN6Gbl+0m6vrvTaHgcZiZb5jluneNOFMXrGcF00kGgrjy2nKt4ON9M56DCBFZY+OZ&#10;FFwpwHr1MFhiof2FD3Q+xlokCIcCFZgY20LKUBlyGCa+JU7et+8cxiS7WuoOLwnuGpln2ZN0aDkt&#10;GGzp1VD1czw5Bfvd9KX8Mnb3dvi1+9mmbE716FOp4WNfPoOI1Md7+L+91QryRT7L4e9OugJyd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DK+nxwAAAN4AAAAPAAAAAAAA&#10;AAAAAAAAAKECAABkcnMvZG93bnJldi54bWxQSwUGAAAAAAQABAD5AAAAlQMAAAAA&#10;"/>
                <v:rect id="Rectangle 10524" o:spid="_x0000_s3080" style="position:absolute;left:4231;top:8158;width:1249;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P+5McA&#10;AADeAAAADwAAAGRycy9kb3ducmV2LnhtbESPQWvCQBSE7wX/w/KE3urGhEpNXUUslvZo4qW31+wz&#10;iWbfhuzGpP313YLgcZiZb5jVZjSNuFLnassK5rMIBHFhdc2lgmO+f3oB4TyyxsYyKfghB5v15GGF&#10;qbYDH+ia+VIECLsUFVTet6mUrqjIoJvZljh4J9sZ9EF2pdQdDgFuGhlH0UIarDksVNjSrqLikvVG&#10;wXcdH/H3kL9HZrlP/OeYn/uvN6Uep+P2FYSn0d/Dt/aHVhAv4+cE/u+EK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D/uTHAAAA3gAAAA8AAAAAAAAAAAAAAAAAmAIAAGRy&#10;cy9kb3ducmV2LnhtbFBLBQYAAAAABAAEAPUAAACMAwAAAAA=&#10;">
                  <v:textbox>
                    <w:txbxContent>
                      <w:p w:rsidR="00862F6C" w:rsidRPr="00480210" w:rsidRDefault="00862F6C" w:rsidP="00CE5397">
                        <w:pPr>
                          <w:spacing w:before="40"/>
                          <w:jc w:val="center"/>
                          <w:rPr>
                            <w:rFonts w:asciiTheme="majorHAnsi" w:hAnsiTheme="majorHAnsi" w:cstheme="majorHAnsi"/>
                            <w:sz w:val="18"/>
                            <w:szCs w:val="18"/>
                            <w:lang w:val="fr-FR"/>
                          </w:rPr>
                        </w:pPr>
                        <w:r>
                          <w:rPr>
                            <w:rFonts w:asciiTheme="majorHAnsi" w:hAnsiTheme="majorHAnsi" w:cstheme="majorHAnsi"/>
                            <w:sz w:val="18"/>
                            <w:szCs w:val="18"/>
                            <w:lang w:val="fr-FR"/>
                          </w:rPr>
                          <w:t>Preparation to regulate</w:t>
                        </w:r>
                      </w:p>
                    </w:txbxContent>
                  </v:textbox>
                </v:rect>
                <v:rect id="Rectangle 10528" o:spid="_x0000_s3081" style="position:absolute;left:6192;top:10804;width:1245;height:1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pmkMcA&#10;AADeAAAADwAAAGRycy9kb3ducmV2LnhtbESPQWvCQBSE74X+h+UVequbxlo0ZpVSsdSjJhdvz+wz&#10;ic2+Ddk1pv31riD0OMzMN0y6HEwjeupcbVnB6ygCQVxYXXOpIM/WL1MQziNrbCyTgl9ysFw8PqSY&#10;aHvhLfU7X4oAYZeggsr7NpHSFRUZdCPbEgfvaDuDPsiulLrDS4CbRsZR9C4N1hwWKmzps6LiZ3c2&#10;Cg51nOPfNvuKzGw99pshO533K6Wen4aPOQhPg/8P39vfWkE8iydvcLsTro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qZpDHAAAA3gAAAA8AAAAAAAAAAAAAAAAAmAIAAGRy&#10;cy9kb3ducmV2LnhtbFBLBQYAAAAABAAEAPUAAACMAwAAAAA=&#10;">
                  <v:textbox>
                    <w:txbxContent>
                      <w:p w:rsidR="00862F6C" w:rsidRPr="00237F49" w:rsidRDefault="00862F6C" w:rsidP="00CE5397">
                        <w:pPr>
                          <w:spacing w:before="120"/>
                          <w:jc w:val="center"/>
                          <w:rPr>
                            <w:rFonts w:asciiTheme="majorHAnsi" w:hAnsiTheme="majorHAnsi" w:cstheme="majorHAnsi"/>
                            <w:sz w:val="18"/>
                            <w:szCs w:val="18"/>
                          </w:rPr>
                        </w:pPr>
                        <w:r>
                          <w:rPr>
                            <w:rFonts w:asciiTheme="majorHAnsi" w:hAnsiTheme="majorHAnsi" w:cstheme="majorHAnsi"/>
                            <w:sz w:val="18"/>
                            <w:szCs w:val="18"/>
                          </w:rPr>
                          <w:t>Cryostat</w:t>
                        </w:r>
                      </w:p>
                      <w:p w:rsidR="00862F6C" w:rsidRPr="00237F49" w:rsidRDefault="00862F6C" w:rsidP="00CE5397">
                        <w:pPr>
                          <w:jc w:val="center"/>
                          <w:rPr>
                            <w:rFonts w:asciiTheme="majorHAnsi" w:hAnsiTheme="majorHAnsi" w:cstheme="majorHAnsi"/>
                            <w:sz w:val="18"/>
                            <w:szCs w:val="18"/>
                          </w:rPr>
                        </w:pPr>
                        <w:r w:rsidRPr="00237F49">
                          <w:rPr>
                            <w:rFonts w:asciiTheme="majorHAnsi" w:hAnsiTheme="majorHAnsi" w:cstheme="majorHAnsi"/>
                            <w:sz w:val="18"/>
                            <w:szCs w:val="18"/>
                          </w:rPr>
                          <w:t>Filling</w:t>
                        </w:r>
                      </w:p>
                    </w:txbxContent>
                  </v:textbox>
                </v:rect>
                <v:shape id="AutoShape 8999" o:spid="_x0000_s3082" type="#_x0000_t32" style="position:absolute;left:6773;top:12409;width:36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bDbsgAAADeAAAADwAAAGRycy9kb3ducmV2LnhtbESPT2vCQBTE7wW/w/KE3nRjwKLRVWyh&#10;qC09NP45P7LPJJh9m+5uNe2n7wpCj8PM/IaZLzvTiAs5X1tWMBomIIgLq2suFex3r4MJCB+QNTaW&#10;ScEPeVgueg9zzLS98idd8lCKCGGfoYIqhDaT0hcVGfRD2xJH72SdwRClK6V2eI1w08g0SZ6kwZrj&#10;QoUtvVRUnPNvo+Dtva3Tr/WH2zaBjrn+PTyvRwelHvvdagYiUBf+w/f2RitIp+l4DLc78QrIx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cbDbsgAAADeAAAADwAAAAAA&#10;AAAAAAAAAAChAgAAZHJzL2Rvd25yZXYueG1sUEsFBgAAAAAEAAQA+QAAAJYDAAAAAA==&#10;" strokeweight=".5pt">
                  <v:stroke endarrow="block"/>
                </v:shape>
                <v:shape id="AutoShape 9001" o:spid="_x0000_s3083" type="#_x0000_t32" style="position:absolute;left:8662;top:12295;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eppMcAAADeAAAADwAAAGRycy9kb3ducmV2LnhtbESPQWsCMRSE74X+h/AKXkrNuqDYrVFW&#10;QdCCB7W9v25eN6Gbl3UTdf33TaHgcZiZb5jZoneNuFAXrGcFo2EGgrjy2nKt4OO4fpmCCBFZY+OZ&#10;FNwowGL++DDDQvsr7+lyiLVIEA4FKjAxtoWUoTLkMAx9S5y8b985jEl2tdQdXhPcNTLPsol0aDkt&#10;GGxpZaj6OZydgt12tCy/jN2+7092N16Xzbl+/lRq8NSXbyAi9fEe/m9vtIL8NR9P4O9Ou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N6mkxwAAAN4AAAAPAAAAAAAA&#10;AAAAAAAAAKECAABkcnMvZG93bnJldi54bWxQSwUGAAAAAAQABAD5AAAAlQMAAAAA&#10;"/>
                <v:shape id="AutoShape 3833" o:spid="_x0000_s3084" type="#_x0000_t32" style="position:absolute;left:6045;top:14357;width:436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c2tMQAAADeAAAADwAAAGRycy9kb3ducmV2LnhtbESPQYvCMBSE7wv+h/AEb2tqQXetRpGK&#10;uCdB3Yu3R/Nsi81LSWKt/94sCHscZuYbZrnuTSM6cr62rGAyTkAQF1bXXCr4Pe8+v0H4gKyxsUwK&#10;nuRhvRp8LDHT9sFH6k6hFBHCPkMFVQhtJqUvKjLox7Yljt7VOoMhSldK7fAR4aaRaZLMpMGa40KF&#10;LeUVFbfT3SjY1Zcp58dumz6bTX7eB5q5+0Gp0bDfLEAE6sN/+N3+0QrSeTr9gr878Qr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Nza0xAAAAN4AAAAPAAAAAAAAAAAA&#10;AAAAAKECAABkcnMvZG93bnJldi54bWxQSwUGAAAAAAQABAD5AAAAkgMAAAAA&#10;" strokeweight=".5pt">
                  <v:stroke startarrow="block" endarrow="block"/>
                </v:shape>
                <v:shape id="AutoShape 3834" o:spid="_x0000_s3085" type="#_x0000_t32" style="position:absolute;left:6358;top:14245;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SYTcQAAADeAAAADwAAAGRycy9kb3ducmV2LnhtbERPz2vCMBS+C/sfwhvsIppacMxqlG4g&#10;6MCDTu/P5q0Ja166Jmr975fDwOPH93ux6l0jrtQF61nBZJyBIK68tlwrOH6tR28gQkTW2HgmBXcK&#10;sFo+DRZYaH/jPV0PsRYphEOBCkyMbSFlqAw5DGPfEifu23cOY4JdLXWHtxTuGpln2at0aDk1GGzp&#10;w1D1c7g4Bbvt5L08G7v93P/a3XRdNpd6eFLq5bkv5yAi9fEh/ndvtIJ8lk/T3nQnXQG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5JhNxAAAAN4AAAAPAAAAAAAAAAAA&#10;AAAAAKECAABkcnMvZG93bnJldi54bWxQSwUGAAAAAAQABAD5AAAAkgMAAAAA&#10;"/>
                <v:shape id="AutoShape 3835" o:spid="_x0000_s3086" type="#_x0000_t32" style="position:absolute;left:7247;top:14245;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g91scAAADeAAAADwAAAGRycy9kb3ducmV2LnhtbESPQWsCMRSE74X+h/AKvZSadUGpq1G2&#10;glALHrT1/tw8N6Gbl3UTdfvvm4LgcZiZb5jZoneNuFAXrGcFw0EGgrjy2nKt4Ptr9foGIkRkjY1n&#10;UvBLARbzx4cZFtpfeUuXXaxFgnAoUIGJsS2kDJUhh2HgW+LkHX3nMCbZ1VJ3eE1w18g8y8bSoeW0&#10;YLClpaHqZ3d2Cjbr4Xt5MHb9uT3ZzWhVNuf6Za/U81NfTkFE6uM9fGt/aAX5JB9N4P9OugJy/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qD3WxwAAAN4AAAAPAAAAAAAA&#10;AAAAAAAAAKECAABkcnMvZG93bnJldi54bWxQSwUGAAAAAAQABAD5AAAAlQMAAAAA&#10;"/>
                <v:rect id="Rectangle 10517" o:spid="_x0000_s3087" style="position:absolute;left:4219;top:7027;width:1273;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2qLsUA&#10;AADeAAAADwAAAGRycy9kb3ducmV2LnhtbESPzWrCQBSF94LvMFyhO52YQqipoxRF0WWMG3e3mdsk&#10;beZOyIxJ9Ok7i0KXh/PHt96OphE9da62rGC5iEAQF1bXXCq45of5GwjnkTU2lknBgxxsN9PJGlNt&#10;B86ov/hShBF2KSqovG9TKV1RkUG3sC1x8L5sZ9AH2ZVSdziEcdPIOIoSabDm8FBhS7uKip/L3Sj4&#10;rOMrPrP8GJnV4dWfx/z7ftsr9TIbP95BeBr9f/ivfdIK4lWcBICAE1B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PaouxQAAAN4AAAAPAAAAAAAAAAAAAAAAAJgCAABkcnMv&#10;ZG93bnJldi54bWxQSwUGAAAAAAQABAD1AAAAigMAAAAA&#10;">
                  <v:textbox>
                    <w:txbxContent>
                      <w:p w:rsidR="00862F6C" w:rsidRPr="00237F49" w:rsidRDefault="00862F6C" w:rsidP="00480210">
                        <w:pPr>
                          <w:jc w:val="center"/>
                          <w:rPr>
                            <w:rFonts w:asciiTheme="majorHAnsi" w:hAnsiTheme="majorHAnsi" w:cstheme="majorHAnsi"/>
                            <w:sz w:val="18"/>
                            <w:szCs w:val="18"/>
                          </w:rPr>
                        </w:pPr>
                        <w:r>
                          <w:rPr>
                            <w:rFonts w:asciiTheme="majorHAnsi" w:hAnsiTheme="majorHAnsi" w:cstheme="majorHAnsi"/>
                            <w:sz w:val="18"/>
                            <w:szCs w:val="18"/>
                          </w:rPr>
                          <w:t xml:space="preserve">End of </w:t>
                        </w:r>
                        <w:r w:rsidRPr="00237F49">
                          <w:rPr>
                            <w:rFonts w:asciiTheme="majorHAnsi" w:hAnsiTheme="majorHAnsi" w:cstheme="majorHAnsi"/>
                            <w:sz w:val="18"/>
                            <w:szCs w:val="18"/>
                          </w:rPr>
                          <w:t xml:space="preserve"> </w:t>
                        </w:r>
                      </w:p>
                      <w:p w:rsidR="00862F6C" w:rsidRPr="00237F49" w:rsidRDefault="00862F6C" w:rsidP="00480210">
                        <w:pPr>
                          <w:jc w:val="center"/>
                          <w:rPr>
                            <w:rFonts w:asciiTheme="majorHAnsi" w:hAnsiTheme="majorHAnsi" w:cstheme="majorHAnsi"/>
                            <w:sz w:val="18"/>
                            <w:szCs w:val="18"/>
                          </w:rPr>
                        </w:pPr>
                        <w:r>
                          <w:rPr>
                            <w:rFonts w:asciiTheme="majorHAnsi" w:hAnsiTheme="majorHAnsi" w:cstheme="majorHAnsi"/>
                            <w:sz w:val="18"/>
                            <w:szCs w:val="18"/>
                          </w:rPr>
                          <w:t>Cool down</w:t>
                        </w:r>
                      </w:p>
                    </w:txbxContent>
                  </v:textbox>
                </v:rect>
                <v:shape id="Text Box 10518" o:spid="_x0000_s3088" type="#_x0000_t202" style="position:absolute;left:5464;top:7027;width:3288;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ZTrMcA&#10;AADeAAAADwAAAGRycy9kb3ducmV2LnhtbESPQWvCQBSE70L/w/IKvUjdGCXV1FWkoNib2tJeH9ln&#10;Epp9G3fXmP77bkHwOMzMN8xi1ZtGdOR8bVnBeJSAIC6srrlU8PmxeZ6B8AFZY2OZFPySh9XyYbDA&#10;XNsrH6g7hlJECPscFVQhtLmUvqjIoB/Zljh6J+sMhihdKbXDa4SbRqZJkkmDNceFClt6q6j4OV6M&#10;gtl0133798n+q8hOzTwMX7rt2Sn19NivX0EE6sM9fGvvtIJ0nmZj+L8Tr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GU6zHAAAA3gAAAA8AAAAAAAAAAAAAAAAAmAIAAGRy&#10;cy9kb3ducmV2LnhtbFBLBQYAAAAABAAEAPUAAACMAwAAAAA=&#10;">
                  <v:textbox>
                    <w:txbxContent>
                      <w:p w:rsidR="00862F6C" w:rsidRDefault="00862F6C" w:rsidP="00480210">
                        <w:pPr>
                          <w:rPr>
                            <w:rFonts w:asciiTheme="majorHAnsi" w:hAnsiTheme="majorHAnsi" w:cstheme="majorHAnsi"/>
                            <w:sz w:val="18"/>
                            <w:szCs w:val="18"/>
                          </w:rPr>
                        </w:pPr>
                        <w:r>
                          <w:rPr>
                            <w:rFonts w:asciiTheme="majorHAnsi" w:hAnsiTheme="majorHAnsi" w:cstheme="majorHAnsi"/>
                            <w:sz w:val="18"/>
                            <w:szCs w:val="18"/>
                          </w:rPr>
                          <w:t>Close CV601, FV641, FV643 opened</w:t>
                        </w:r>
                      </w:p>
                      <w:p w:rsidR="00862F6C" w:rsidRDefault="00862F6C" w:rsidP="00CE5397">
                        <w:pPr>
                          <w:spacing w:before="40"/>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CE5397">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480210">
                        <w:pPr>
                          <w:rPr>
                            <w:rFonts w:asciiTheme="majorHAnsi" w:hAnsiTheme="majorHAnsi" w:cstheme="majorHAnsi"/>
                            <w:sz w:val="18"/>
                            <w:szCs w:val="18"/>
                          </w:rPr>
                        </w:pPr>
                      </w:p>
                    </w:txbxContent>
                  </v:textbox>
                </v:shape>
                <v:rect id="Rectangle 3824" o:spid="_x0000_s3089" style="position:absolute;left:6093;top:14806;width:1417;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ORwsYA&#10;AADeAAAADwAAAGRycy9kb3ducmV2LnhtbESPQWvCQBSE70L/w/IK3nTTFURT1yAtKfWo8eLtNfua&#10;pGbfhuyqqb++WxA8DjPzDbPKBtuKC/W+cazhZZqAIC6dabjScCjyyQKED8gGW8ek4Zc8ZOun0QpT&#10;4668o8s+VCJC2KeooQ6hS6X0ZU0W/dR1xNH7dr3FEGVfSdPjNcJtK1WSzKXFhuNCjR291VSe9mer&#10;4atRB7ztio/ELvNZ2A7Fz/n4rvX4edi8ggg0hEf43v40GtRSzRX834lX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ORwsYAAADeAAAADwAAAAAAAAAAAAAAAACYAgAAZHJz&#10;L2Rvd25yZXYueG1sUEsFBgAAAAAEAAQA9QAAAIsDAAAAAA==&#10;">
                  <v:textbox>
                    <w:txbxContent>
                      <w:p w:rsidR="00862F6C" w:rsidRPr="00237F49" w:rsidRDefault="00862F6C" w:rsidP="006071A6">
                        <w:pPr>
                          <w:spacing w:before="120"/>
                          <w:jc w:val="center"/>
                          <w:rPr>
                            <w:rFonts w:asciiTheme="majorHAnsi" w:hAnsiTheme="majorHAnsi"/>
                            <w:sz w:val="18"/>
                            <w:szCs w:val="18"/>
                          </w:rPr>
                        </w:pPr>
                        <w:r w:rsidRPr="00237F49">
                          <w:rPr>
                            <w:rFonts w:asciiTheme="majorHAnsi" w:hAnsiTheme="majorHAnsi"/>
                            <w:sz w:val="18"/>
                            <w:szCs w:val="18"/>
                          </w:rPr>
                          <w:t>Stop</w:t>
                        </w:r>
                      </w:p>
                      <w:p w:rsidR="00862F6C" w:rsidRPr="00237F49" w:rsidRDefault="00862F6C" w:rsidP="006071A6">
                        <w:pPr>
                          <w:jc w:val="center"/>
                          <w:rPr>
                            <w:rFonts w:asciiTheme="majorHAnsi" w:hAnsiTheme="majorHAnsi"/>
                            <w:sz w:val="18"/>
                            <w:szCs w:val="18"/>
                          </w:rPr>
                        </w:pPr>
                        <w:r w:rsidRPr="00237F49">
                          <w:rPr>
                            <w:rFonts w:asciiTheme="majorHAnsi" w:hAnsiTheme="majorHAnsi"/>
                            <w:sz w:val="18"/>
                            <w:szCs w:val="18"/>
                          </w:rPr>
                          <w:t>Cooling</w:t>
                        </w:r>
                      </w:p>
                    </w:txbxContent>
                  </v:textbox>
                </v:rect>
                <v:shape id="Text Box 3825" o:spid="_x0000_s3090" type="#_x0000_t202" style="position:absolute;left:7505;top:14806;width:2628;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oQMcA&#10;AADeAAAADwAAAGRycy9kb3ducmV2LnhtbESPQWvCQBSE74X+h+UVvJS6MZZUU1cpBUVvakt7fWSf&#10;SWj2bdxdY/z3rlDwOMzMN8xs0ZtGdOR8bVnBaJiAIC6srrlU8P21fJmA8AFZY2OZFFzIw2L++DDD&#10;XNsz76jbh1JECPscFVQhtLmUvqjIoB/aljh6B+sMhihdKbXDc4SbRqZJkkmDNceFClv6rKj425+M&#10;gsnruvv1m/H2p8gOzTQ8v3Wro1Nq8NR/vIMI1Id7+L+91grSaZqN4XYnX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YaEDHAAAA3gAAAA8AAAAAAAAAAAAAAAAAmAIAAGRy&#10;cy9kb3ducmV2LnhtbFBLBQYAAAAABAAEAPUAAACMAwAAAAA=&#10;">
                  <v:textbox>
                    <w:txbxContent>
                      <w:p w:rsidR="00862F6C" w:rsidRPr="00237F49" w:rsidRDefault="00862F6C" w:rsidP="006071A6">
                        <w:pPr>
                          <w:rPr>
                            <w:rFonts w:asciiTheme="majorHAnsi" w:hAnsiTheme="majorHAnsi" w:cstheme="majorHAnsi"/>
                            <w:sz w:val="18"/>
                            <w:szCs w:val="18"/>
                          </w:rPr>
                        </w:pPr>
                        <w:r>
                          <w:rPr>
                            <w:rFonts w:asciiTheme="majorHAnsi" w:hAnsiTheme="majorHAnsi" w:cstheme="majorHAnsi"/>
                            <w:sz w:val="18"/>
                            <w:szCs w:val="18"/>
                          </w:rPr>
                          <w:t>Close FV641, FV643</w:t>
                        </w:r>
                      </w:p>
                      <w:p w:rsidR="00862F6C" w:rsidRPr="00237F49" w:rsidRDefault="00862F6C" w:rsidP="006071A6">
                        <w:pPr>
                          <w:rPr>
                            <w:rFonts w:asciiTheme="majorHAnsi" w:hAnsiTheme="majorHAnsi" w:cstheme="majorHAnsi"/>
                            <w:sz w:val="18"/>
                            <w:szCs w:val="18"/>
                          </w:rPr>
                        </w:pPr>
                        <w:r>
                          <w:rPr>
                            <w:rFonts w:asciiTheme="majorHAnsi" w:hAnsiTheme="majorHAnsi" w:cstheme="majorHAnsi"/>
                            <w:sz w:val="18"/>
                            <w:szCs w:val="18"/>
                          </w:rPr>
                          <w:t>Close CV602</w:t>
                        </w:r>
                      </w:p>
                      <w:p w:rsidR="00862F6C" w:rsidRDefault="00862F6C" w:rsidP="007D08B2">
                        <w:pPr>
                          <w:spacing w:before="40"/>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7D08B2">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7D08B2">
                        <w:pPr>
                          <w:rPr>
                            <w:rFonts w:asciiTheme="majorHAnsi" w:hAnsiTheme="majorHAnsi" w:cstheme="majorHAnsi"/>
                            <w:sz w:val="18"/>
                            <w:szCs w:val="18"/>
                          </w:rPr>
                        </w:pPr>
                      </w:p>
                    </w:txbxContent>
                  </v:textbox>
                </v:shape>
                <v:shape id="AutoShape 10530" o:spid="_x0000_s3091" type="#_x0000_t32" style="position:absolute;left:6678;top:16024;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VY9cgAAADeAAAADwAAAGRycy9kb3ducmV2LnhtbESPQWsCMRSE70L/Q3hCL1KzLq3UrVG2&#10;BaEWPGj1/ty8boKbl+0m6vbfNwWhx2FmvmHmy9414kJdsJ4VTMYZCOLKa8u1gv3n6uEZRIjIGhvP&#10;pOCHAiwXd4M5FtpfeUuXXaxFgnAoUIGJsS2kDJUhh2HsW+LkffnOYUyyq6Xu8JrgrpF5lk2lQ8tp&#10;wWBLb4aq0+7sFGzWk9fyaOz6Y/ttN0+rsjnXo4NS98O+fAERqY//4Vv7XSvIZ/n0Ef7upCsgF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sVY9cgAAADeAAAADwAAAAAA&#10;AAAAAAAAAAChAgAAZHJzL2Rvd25yZXYueG1sUEsFBgAAAAAEAAQA+QAAAJYDAAAAAA==&#10;"/>
                <v:shape id="Text Box 10531" o:spid="_x0000_s3092" type="#_x0000_t202" style="position:absolute;left:6956;top:15908;width:1666;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Pjz8UA&#10;AADeAAAADwAAAGRycy9kb3ducmV2LnhtbESPQWvCQBSE70L/w/IEb7prUKmpq5QWwZOibQVvj+wz&#10;Cc2+DdnVxH/vCoLHYWa+YRarzlbiSo0vHWsYjxQI4syZknMNvz/r4TsIH5ANVo5Jw408rJZvvQWm&#10;xrW8p+sh5CJC2KeooQihTqX0WUEW/cjVxNE7u8ZiiLLJpWmwjXBbyUSpmbRYclwosKavgrL/w8Vq&#10;+NueT8eJ2uXfdlq3rlOS7VxqPeh3nx8gAnXhFX62N0ZDMk9mU3jciVd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PPxQAAAN4AAAAPAAAAAAAAAAAAAAAAAJgCAABkcnMv&#10;ZG93bnJldi54bWxQSwUGAAAAAAQABAD1AAAAigMAAAAA&#10;" filled="f" stroked="f">
                  <v:textbox>
                    <w:txbxContent>
                      <w:p w:rsidR="00862F6C" w:rsidRPr="00436F33" w:rsidRDefault="00862F6C" w:rsidP="00436F33">
                        <w:pPr>
                          <w:rPr>
                            <w:rFonts w:asciiTheme="majorHAnsi" w:hAnsiTheme="majorHAnsi" w:cstheme="majorHAnsi"/>
                            <w:sz w:val="18"/>
                            <w:szCs w:val="18"/>
                            <w:lang w:val="fr-FR"/>
                          </w:rPr>
                        </w:pPr>
                        <w:r>
                          <w:rPr>
                            <w:rFonts w:asciiTheme="majorHAnsi" w:hAnsiTheme="majorHAnsi" w:cstheme="majorHAnsi"/>
                            <w:sz w:val="18"/>
                            <w:szCs w:val="18"/>
                            <w:lang w:val="fr-FR"/>
                          </w:rPr>
                          <w:t>CV602 fully closed</w:t>
                        </w:r>
                      </w:p>
                    </w:txbxContent>
                  </v:textbox>
                </v:shape>
                <v:group id="Group 3805" o:spid="_x0000_s3093" style="position:absolute;left:4203;top:5319;width:4533;height:1322" coordorigin="5987,8609" coordsize="4312,12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ZBZrscAAADe&#10;AAAADwAAAAAAAAAAAAAAAACqAgAAZHJzL2Rvd25yZXYueG1sUEsFBgAAAAAEAAQA+gAAAJ4DAAAA&#10;AA==&#10;">
                  <v:rect id="Rectangle 3806" o:spid="_x0000_s3094" style="position:absolute;left:5987;top:8609;width:1311;height:1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yWsUA&#10;AADeAAAADwAAAGRycy9kb3ducmV2LnhtbESPQYvCMBSE74L/ITzBm6Z2wdVqFHFR1qPWi7dn82yr&#10;zUtponb312+EBY/DzHzDzJetqcSDGldaVjAaRiCIM6tLzhUc081gAsJ5ZI2VZVLwQw6Wi25njom2&#10;T97T4+BzESDsElRQeF8nUrqsIINuaGvi4F1sY9AH2eRSN/gMcFPJOIrG0mDJYaHAmtYFZbfD3Sg4&#10;l/ERf/fpNjLTzYfften1fvpSqt9rVzMQnlr/Dv+3v7WCeBqPP+F1J1w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1DJaxQAAAN4AAAAPAAAAAAAAAAAAAAAAAJgCAABkcnMv&#10;ZG93bnJldi54bWxQSwUGAAAAAAQABAD1AAAAigMAAAAA&#10;">
                    <v:textbox>
                      <w:txbxContent>
                        <w:p w:rsidR="00862F6C" w:rsidRPr="00237F49" w:rsidRDefault="00862F6C" w:rsidP="00D53A7B">
                          <w:pPr>
                            <w:spacing w:before="120" w:line="264" w:lineRule="auto"/>
                            <w:jc w:val="center"/>
                            <w:rPr>
                              <w:rFonts w:asciiTheme="majorHAnsi" w:hAnsiTheme="majorHAnsi" w:cstheme="majorHAnsi"/>
                              <w:sz w:val="18"/>
                              <w:szCs w:val="18"/>
                            </w:rPr>
                          </w:pPr>
                          <w:r w:rsidRPr="00237F49">
                            <w:rPr>
                              <w:rFonts w:asciiTheme="majorHAnsi" w:hAnsiTheme="majorHAnsi" w:cstheme="majorHAnsi"/>
                              <w:sz w:val="18"/>
                              <w:szCs w:val="18"/>
                            </w:rPr>
                            <w:t>Cooling cavity</w:t>
                          </w:r>
                        </w:p>
                      </w:txbxContent>
                    </v:textbox>
                  </v:rect>
                  <v:shape id="Text Box 3807" o:spid="_x0000_s3095" type="#_x0000_t202" style="position:absolute;left:7298;top:8610;width:3001;height:1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z6McQA&#10;AADeAAAADwAAAGRycy9kb3ducmV2LnhtbERPz2vCMBS+D/wfwhN2GTO1k047o8jAoTfnxF0fzbMt&#10;Ni81ibX+9+Yw2PHj+z1f9qYRHTlfW1YwHiUgiAuray4VHH7Wr1MQPiBrbCyTgjt5WC4GT3PMtb3x&#10;N3X7UIoYwj5HBVUIbS6lLyoy6Ee2JY7cyTqDIUJXSu3wFsNNI9MkyaTBmmNDhS19VlSc91ejYDrZ&#10;dL9++7Y7FtmpmYWX9+7r4pR6HvarDxCB+vAv/nNvtIJ0lmZxb7wTr4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8+jHEAAAA3gAAAA8AAAAAAAAAAAAAAAAAmAIAAGRycy9k&#10;b3ducmV2LnhtbFBLBQYAAAAABAAEAPUAAACJAwAAAAA=&#10;">
                    <v:textbox>
                      <w:txbxContent>
                        <w:p w:rsidR="00862F6C" w:rsidRPr="00237F49" w:rsidRDefault="00862F6C" w:rsidP="00D53A7B">
                          <w:pPr>
                            <w:rPr>
                              <w:rFonts w:asciiTheme="majorHAnsi" w:hAnsiTheme="majorHAnsi" w:cstheme="majorHAnsi"/>
                              <w:sz w:val="18"/>
                              <w:szCs w:val="18"/>
                            </w:rPr>
                          </w:pPr>
                          <w:r>
                            <w:rPr>
                              <w:rFonts w:asciiTheme="majorHAnsi" w:hAnsiTheme="majorHAnsi" w:cstheme="majorHAnsi"/>
                              <w:sz w:val="18"/>
                              <w:szCs w:val="18"/>
                            </w:rPr>
                            <w:t xml:space="preserve">Open </w:t>
                          </w:r>
                          <w:r w:rsidRPr="00237F49">
                            <w:rPr>
                              <w:rFonts w:asciiTheme="majorHAnsi" w:hAnsiTheme="majorHAnsi" w:cstheme="majorHAnsi"/>
                              <w:sz w:val="18"/>
                              <w:szCs w:val="18"/>
                            </w:rPr>
                            <w:t>FV641</w:t>
                          </w:r>
                          <w:r>
                            <w:rPr>
                              <w:rFonts w:asciiTheme="majorHAnsi" w:hAnsiTheme="majorHAnsi" w:cstheme="majorHAnsi"/>
                              <w:sz w:val="18"/>
                              <w:szCs w:val="18"/>
                            </w:rPr>
                            <w:t>, FV643</w:t>
                          </w:r>
                        </w:p>
                        <w:p w:rsidR="00862F6C" w:rsidRPr="00237F49" w:rsidRDefault="00862F6C" w:rsidP="00D53A7B">
                          <w:pPr>
                            <w:spacing w:before="40"/>
                            <w:rPr>
                              <w:rFonts w:asciiTheme="majorHAnsi" w:hAnsiTheme="majorHAnsi" w:cstheme="majorHAnsi"/>
                              <w:sz w:val="18"/>
                              <w:szCs w:val="18"/>
                            </w:rPr>
                          </w:pPr>
                          <w:r w:rsidRPr="00237F49">
                            <w:rPr>
                              <w:rFonts w:asciiTheme="majorHAnsi" w:hAnsiTheme="majorHAnsi" w:cstheme="majorHAnsi"/>
                              <w:sz w:val="18"/>
                              <w:szCs w:val="18"/>
                            </w:rPr>
                            <w:t xml:space="preserve">CV601 </w:t>
                          </w:r>
                          <w:r>
                            <w:rPr>
                              <w:rFonts w:asciiTheme="majorHAnsi" w:hAnsiTheme="majorHAnsi" w:cstheme="majorHAnsi"/>
                              <w:sz w:val="18"/>
                              <w:szCs w:val="18"/>
                            </w:rPr>
                            <w:t>%</w:t>
                          </w:r>
                          <w:r w:rsidRPr="00237F49">
                            <w:rPr>
                              <w:rFonts w:asciiTheme="majorHAnsi" w:hAnsiTheme="majorHAnsi" w:cstheme="majorHAnsi"/>
                              <w:sz w:val="18"/>
                              <w:szCs w:val="18"/>
                            </w:rPr>
                            <w:t>open</w:t>
                          </w:r>
                          <w:r>
                            <w:rPr>
                              <w:rFonts w:asciiTheme="majorHAnsi" w:hAnsiTheme="majorHAnsi" w:cstheme="majorHAnsi"/>
                              <w:sz w:val="18"/>
                              <w:szCs w:val="18"/>
                            </w:rPr>
                            <w:t>ing</w:t>
                          </w:r>
                          <w:r w:rsidRPr="00237F49">
                            <w:rPr>
                              <w:rFonts w:asciiTheme="majorHAnsi" w:hAnsiTheme="majorHAnsi" w:cstheme="majorHAnsi"/>
                              <w:sz w:val="18"/>
                              <w:szCs w:val="18"/>
                            </w:rPr>
                            <w:t xml:space="preserve"> and controlled by</w:t>
                          </w:r>
                        </w:p>
                        <w:p w:rsidR="00862F6C" w:rsidRPr="00237F49" w:rsidRDefault="00862F6C" w:rsidP="00D53A7B">
                          <w:pPr>
                            <w:rPr>
                              <w:rFonts w:asciiTheme="majorHAnsi" w:hAnsiTheme="majorHAnsi" w:cstheme="majorHAnsi"/>
                              <w:sz w:val="18"/>
                              <w:szCs w:val="18"/>
                            </w:rPr>
                          </w:pPr>
                          <w:r w:rsidRPr="00237F49">
                            <w:rPr>
                              <w:rFonts w:asciiTheme="majorHAnsi" w:hAnsiTheme="majorHAnsi" w:cstheme="majorHAnsi"/>
                              <w:sz w:val="18"/>
                              <w:szCs w:val="18"/>
                            </w:rPr>
                            <w:t>FT581&lt;FT581</w:t>
                          </w:r>
                          <w:r>
                            <w:rPr>
                              <w:rFonts w:asciiTheme="majorHAnsi" w:hAnsiTheme="majorHAnsi" w:cstheme="majorHAnsi"/>
                              <w:sz w:val="18"/>
                              <w:szCs w:val="18"/>
                            </w:rPr>
                            <w:t>limi</w:t>
                          </w:r>
                          <w:r w:rsidRPr="00237F49">
                            <w:rPr>
                              <w:rFonts w:asciiTheme="majorHAnsi" w:hAnsiTheme="majorHAnsi" w:cstheme="majorHAnsi"/>
                              <w:sz w:val="18"/>
                              <w:szCs w:val="18"/>
                            </w:rPr>
                            <w:t>t</w:t>
                          </w:r>
                        </w:p>
                        <w:p w:rsidR="00862F6C" w:rsidRDefault="00862F6C" w:rsidP="00D53A7B">
                          <w:pPr>
                            <w:spacing w:before="40"/>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D53A7B">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D53A7B">
                          <w:pPr>
                            <w:rPr>
                              <w:rFonts w:asciiTheme="majorHAnsi" w:hAnsiTheme="majorHAnsi" w:cstheme="majorHAnsi"/>
                              <w:sz w:val="18"/>
                              <w:szCs w:val="18"/>
                            </w:rPr>
                          </w:pPr>
                        </w:p>
                      </w:txbxContent>
                    </v:textbox>
                  </v:shape>
                </v:group>
                <v:group id="Group 8981" o:spid="_x0000_s3096" style="position:absolute;left:4627;top:4504;width:595;height:580" coordorigin="2109,3597" coordsize="595,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A/N3McAAADe&#10;AAAADwAAAAAAAAAAAAAAAACqAgAAZHJzL2Rvd25yZXYueG1sUEsFBgAAAAAEAAQA+gAAAJ4DAAAA&#10;AA==&#10;">
                  <v:oval id="Oval 8982" o:spid="_x0000_s3097" style="position:absolute;left:2109;top:3630;width:595;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iCmMUA&#10;AADeAAAADwAAAGRycy9kb3ducmV2LnhtbESPzWrCQBSF94W+w3CF7urE0FqNjiJCwV0xVtHdJXNN&#10;opk76cw0xrd3FoUuD+ePb77sTSM6cr62rGA0TEAQF1bXXCr43n2+TkD4gKyxsUwK7uRhuXh+mmOm&#10;7Y231OWhFHGEfYYKqhDaTEpfVGTQD21LHL2zdQZDlK6U2uEtjptGpkkylgZrjg8VtrSuqLjmv0bB&#10;wU395rTid388r/f5z6V7w/JLqZdBv5qBCNSH//Bfe6MVpNP0IwJEnI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GIKYxQAAAN4AAAAPAAAAAAAAAAAAAAAAAJgCAABkcnMv&#10;ZG93bnJldi54bWxQSwUGAAAAAAQABAD1AAAAigMAAAAA&#10;" strokecolor="black [3213]" strokeweight="1pt">
                    <v:shadow opacity="22938f" offset="0"/>
                    <v:textbox inset=",7.2pt,,7.2pt"/>
                  </v:oval>
                  <v:shape id="Text Box 8983" o:spid="_x0000_s3098" type="#_x0000_t202" style="position:absolute;left:2189;top:3597;width:470;height: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kf5cYA&#10;AADeAAAADwAAAGRycy9kb3ducmV2LnhtbESPQWsCMRSE70L/Q3iCF+lmXahtt0YpgsWra1vo7bF5&#10;zS5uXpZN1NRf3wiCx2FmvmEWq2g7caLBt44VzLIcBHHtdMtGwed+8/gCwgdkjZ1jUvBHHlbLh9EC&#10;S+3OvKNTFYxIEPYlKmhC6Espfd2QRZ+5njh5v26wGJIcjNQDnhPcdrLI87m02HJaaLCndUP1oTpa&#10;BdE8Xb5M+Iimm9Yu9/P+u61+lJqM4/sbiEAx3MO39lYrKF6L5xlc76Qr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kf5cYAAADeAAAADwAAAAAAAAAAAAAAAACYAgAAZHJz&#10;L2Rvd25yZXYueG1sUEsFBgAAAAAEAAQA9QAAAIsDAAAAAA==&#10;" filled="f" stroked="f" strokecolor="#4a7ebb" strokeweight="3.5pt">
                    <v:textbox inset=",7.2pt,,7.2pt">
                      <w:txbxContent>
                        <w:p w:rsidR="00862F6C" w:rsidRPr="0071496C" w:rsidRDefault="00862F6C" w:rsidP="00D53A7B">
                          <w:pPr>
                            <w:rPr>
                              <w:rFonts w:asciiTheme="majorHAnsi" w:hAnsiTheme="majorHAnsi" w:cstheme="majorHAnsi"/>
                              <w:lang w:val="fr-FR"/>
                            </w:rPr>
                          </w:pPr>
                          <w:r w:rsidRPr="0071496C">
                            <w:rPr>
                              <w:rFonts w:asciiTheme="majorHAnsi" w:hAnsiTheme="majorHAnsi" w:cstheme="majorHAnsi"/>
                              <w:lang w:val="fr-FR"/>
                            </w:rPr>
                            <w:t>A</w:t>
                          </w:r>
                        </w:p>
                      </w:txbxContent>
                    </v:textbox>
                  </v:shape>
                </v:group>
                <v:group id="Group 3806" o:spid="_x0000_s3099" style="position:absolute;left:2876;top:11732;width:2494;height:796" coordorigin="2879,7911" coordsize="2494,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3LJcMcAAADe&#10;AAAADwAAAAAAAAAAAAAAAACqAgAAZHJzL2Rvd25yZXYueG1sUEsFBgAAAAAEAAQA+gAAAJ4DAAAA&#10;AA==&#10;">
                  <v:rect id="Rectangle 3807" o:spid="_x0000_s3100" style="position:absolute;left:2879;top:7912;width:1065;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aihMcA&#10;AADeAAAADwAAAGRycy9kb3ducmV2LnhtbESPQWvCQBSE7wX/w/KE3urGBGpNXUUslvZo4qW31+wz&#10;iWbfhuzGpP313YLgcZiZb5jVZjSNuFLnassK5rMIBHFhdc2lgmO+f3oB4TyyxsYyKfghB5v15GGF&#10;qbYDH+ia+VIECLsUFVTet6mUrqjIoJvZljh4J9sZ9EF2pdQdDgFuGhlH0bM0WHNYqLClXUXFJeuN&#10;gu86PuLvIX+PzHKf+M8xP/dfb0o9TsftKwhPo7+Hb+0PrSBexosE/u+EK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2ooTHAAAA3gAAAA8AAAAAAAAAAAAAAAAAmAIAAGRy&#10;cy9kb3ducmV2LnhtbFBLBQYAAAAABAAEAPUAAACMAwAAAAA=&#10;">
                    <v:textbox>
                      <w:txbxContent>
                        <w:p w:rsidR="00862F6C" w:rsidRPr="008A5886" w:rsidRDefault="00862F6C" w:rsidP="006809FD">
                          <w:pPr>
                            <w:spacing w:before="40"/>
                            <w:jc w:val="center"/>
                            <w:rPr>
                              <w:rFonts w:asciiTheme="majorHAnsi" w:hAnsiTheme="majorHAnsi" w:cstheme="majorHAnsi"/>
                              <w:sz w:val="18"/>
                              <w:szCs w:val="18"/>
                            </w:rPr>
                          </w:pPr>
                          <w:r>
                            <w:rPr>
                              <w:rFonts w:asciiTheme="majorHAnsi" w:hAnsiTheme="majorHAnsi" w:cstheme="majorHAnsi"/>
                              <w:sz w:val="18"/>
                              <w:szCs w:val="18"/>
                            </w:rPr>
                            <w:t>Waiting for level</w:t>
                          </w:r>
                        </w:p>
                      </w:txbxContent>
                    </v:textbox>
                  </v:rect>
                  <v:shape id="Text Box 3808" o:spid="_x0000_s3101" type="#_x0000_t202" style="position:absolute;left:3938;top:7911;width:1435;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hm6cgA&#10;AADeAAAADwAAAGRycy9kb3ducmV2LnhtbESPW2vCQBSE3wv+h+UIfSm6MRUv0VVEaLFv9YK+HrLH&#10;JJg9G3e3Mf333UKhj8PMfMMs152pRUvOV5YVjIYJCOLc6ooLBafj22AGwgdkjbVlUvBNHtar3tMS&#10;M20fvKf2EAoRIewzVFCG0GRS+rwkg35oG+LoXa0zGKJ0hdQOHxFuapkmyUQarDgulNjQtqT8dvgy&#10;CmbjXXvxH6+f53xyrefhZdq+351Sz/1uswARqAv/4b/2TitI5+l0DL934hW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6GbpyAAAAN4AAAAPAAAAAAAAAAAAAAAAAJgCAABk&#10;cnMvZG93bnJldi54bWxQSwUGAAAAAAQABAD1AAAAjQMAAAAA&#10;">
                    <v:textbox>
                      <w:txbxContent>
                        <w:p w:rsidR="00862F6C" w:rsidRPr="008A5886" w:rsidRDefault="00862F6C" w:rsidP="006809FD">
                          <w:pPr>
                            <w:spacing w:before="200"/>
                            <w:rPr>
                              <w:rFonts w:asciiTheme="majorHAnsi" w:hAnsiTheme="majorHAnsi" w:cstheme="majorHAnsi"/>
                              <w:sz w:val="18"/>
                              <w:szCs w:val="18"/>
                            </w:rPr>
                          </w:pPr>
                          <w:r>
                            <w:rPr>
                              <w:rFonts w:asciiTheme="majorHAnsi" w:hAnsiTheme="majorHAnsi" w:cstheme="majorHAnsi"/>
                              <w:sz w:val="18"/>
                              <w:szCs w:val="18"/>
                            </w:rPr>
                            <w:t>Close CV602</w:t>
                          </w:r>
                        </w:p>
                      </w:txbxContent>
                    </v:textbox>
                  </v:shape>
                </v:group>
                <v:shape id="AutoShape 3809" o:spid="_x0000_s3102" type="#_x0000_t32" style="position:absolute;left:5592;top:9752;width:0;height:2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VOXcYAAADeAAAADwAAAGRycy9kb3ducmV2LnhtbESPQWvCQBSE7wX/w/IEb3VjQFOjq0ir&#10;tIdetB48PrIv2WD2bchuNP77rlDocZiZb5j1drCNuFHna8cKZtMEBHHhdM2VgvPP4fUNhA/IGhvH&#10;pOBBHrab0csac+3ufKTbKVQiQtjnqMCE0OZS+sKQRT91LXH0StdZDFF2ldQd3iPcNjJNkoW0WHNc&#10;MNjSu6Hieuqtgo/Hd/HZJ21lsnJ/7LNS+tmlVGoyHnYrEIGG8B/+a39pBekyzebwvBOvgN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d1Tl3GAAAA3gAAAA8AAAAAAAAA&#10;AAAAAAAAoQIAAGRycy9kb3ducmV2LnhtbFBLBQYAAAAABAAEAPkAAACUAwAAAAA=&#10;" strokeweight=".5pt">
                  <v:stroke startarrow="block"/>
                </v:shape>
                <v:shape id="AutoShape 3810" o:spid="_x0000_s3103" type="#_x0000_t32" style="position:absolute;left:5470;top:11323;width:227;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DjvMYAAADeAAAADwAAAGRycy9kb3ducmV2LnhtbESP3WrCQBCF74W+wzKF3hTdGCWxqatI&#10;oVQRFLUPMGTHJDQ7G7IbjW/vCgUvD+fn48yXvanFhVpXWVYwHkUgiHOrKy4U/J6+hzMQziNrrC2T&#10;ghs5WC5eBnPMtL3ygS5HX4gwwi5DBaX3TSaly0sy6Ea2IQ7e2bYGfZBtIXWL1zBuahlHUSINVhwI&#10;JTb0VVL+d+xM4E6mGy463W3Sbbp/3/245nB2Sr299qtPEJ56/wz/t9daQfwRpwk87oQr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MA47zGAAAA3gAAAA8AAAAAAAAA&#10;AAAAAAAAoQIAAGRycy9kb3ducmV2LnhtbFBLBQYAAAAABAAEAPkAAACUAwAAAAA=&#10;"/>
                <v:shape id="AutoShape 3811" o:spid="_x0000_s3104" type="#_x0000_t32" style="position:absolute;left:5658;top:12130;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fojMcAAADeAAAADwAAAGRycy9kb3ducmV2LnhtbESP0WrCQBRE3wv+w3IF35qN0WqauooI&#10;grQPRZsPuGSvSWr2bsiuSfz7bqHQx2FmzjCb3Wga0VPnassK5lEMgriwuuZSQf51fE5BOI+ssbFM&#10;Ch7kYLedPG0w03bgM/UXX4oAYZehgsr7NpPSFRUZdJFtiYN3tZ1BH2RXSt3hEOCmkUkcr6TBmsNC&#10;hS0dKipul7tR8JEuffl9vtpF3n++yDZ+P+bDSqnZdNy/gfA0+v/wX/ukFSSvyXoNv3fCFZ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d+iMxwAAAN4AAAAPAAAAAAAA&#10;AAAAAAAAAKECAABkcnMvZG93bnJldi54bWxQSwUGAAAAAAQABAD5AAAAlQMAAAAA&#10;"/>
                <v:shape id="Text Box 3812" o:spid="_x0000_s3105" type="#_x0000_t202" style="position:absolute;left:4515;top:12559;width:1554;height: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ajMMA&#10;AADeAAAADwAAAGRycy9kb3ducmV2LnhtbERPy2oCMRTdF/yHcAV3NXGwVacTRRTBVYuPFrq7TO48&#10;cHIzTKIz/ftmUejycN7ZZrCNeFDna8caZlMFgjh3puZSw/VyeF6C8AHZYOOYNPyQh8169JRhalzP&#10;J3qcQyliCPsUNVQhtKmUPq/Iop+6ljhyhesshgi7UpoO+xhuG5ko9Sot1hwbKmxpV1F+O9+ths/3&#10;4vtrrj7KvX1pezcoyXYltZ6Mh+0biEBD+Bf/uY9GQ7JKFnFvvBOv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vajMMAAADeAAAADwAAAAAAAAAAAAAAAACYAgAAZHJzL2Rv&#10;d25yZXYueG1sUEsFBgAAAAAEAAQA9QAAAIgDAAAAAA==&#10;" filled="f" stroked="f">
                  <v:textbox>
                    <w:txbxContent>
                      <w:p w:rsidR="00862F6C" w:rsidRPr="00237F49" w:rsidRDefault="00862F6C" w:rsidP="005253C3">
                        <w:pPr>
                          <w:rPr>
                            <w:rFonts w:asciiTheme="majorHAnsi" w:hAnsiTheme="majorHAnsi" w:cstheme="majorHAnsi"/>
                            <w:sz w:val="18"/>
                            <w:szCs w:val="18"/>
                          </w:rPr>
                        </w:pPr>
                        <w:r>
                          <w:rPr>
                            <w:rFonts w:asciiTheme="majorHAnsi" w:hAnsiTheme="majorHAnsi" w:cstheme="majorHAnsi"/>
                            <w:sz w:val="18"/>
                            <w:szCs w:val="18"/>
                          </w:rPr>
                          <w:t>LI660&lt;LI660mini</w:t>
                        </w:r>
                      </w:p>
                    </w:txbxContent>
                  </v:textbox>
                </v:shape>
                <v:shape id="Text Box 3813" o:spid="_x0000_s3106" type="#_x0000_t202" style="position:absolute;left:3913;top:11323;width:1875;height: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d/F8YA&#10;AADeAAAADwAAAGRycy9kb3ducmV2LnhtbESPT2vCQBTE7wW/w/IEb3XXoK1JXUVaBE+W+g+8PbLP&#10;JDT7NmRXk377rlDocZiZ3zCLVW9rcafWV441TMYKBHHuTMWFhuNh8zwH4QOywdoxafghD6vl4GmB&#10;mXEdf9F9HwoRIewz1FCG0GRS+rwki37sGuLoXV1rMUTZFtK02EW4rWWi1Iu0WHFcKLGh95Ly7/3N&#10;ajjtrpfzVH0WH3bWdK5Xkm0qtR4N+/UbiEB9+A//tbdGQ5Imryk87s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xd/F8YAAADeAAAADwAAAAAAAAAAAAAAAACYAgAAZHJz&#10;L2Rvd25yZXYueG1sUEsFBgAAAAAEAAQA9QAAAIsDAAAAAA==&#10;" filled="f" stroked="f">
                  <v:textbox>
                    <w:txbxContent>
                      <w:p w:rsidR="00862F6C" w:rsidRPr="00237F49" w:rsidRDefault="00862F6C" w:rsidP="005253C3">
                        <w:pPr>
                          <w:rPr>
                            <w:rFonts w:asciiTheme="majorHAnsi" w:hAnsiTheme="majorHAnsi" w:cstheme="majorHAnsi"/>
                            <w:sz w:val="18"/>
                            <w:szCs w:val="18"/>
                          </w:rPr>
                        </w:pPr>
                        <w:r w:rsidRPr="00237F49">
                          <w:rPr>
                            <w:rFonts w:asciiTheme="majorHAnsi" w:hAnsiTheme="majorHAnsi" w:cstheme="majorHAnsi"/>
                            <w:sz w:val="18"/>
                            <w:szCs w:val="18"/>
                          </w:rPr>
                          <w:t xml:space="preserve">Regulation </w:t>
                        </w:r>
                        <w:r>
                          <w:rPr>
                            <w:rFonts w:asciiTheme="majorHAnsi" w:hAnsiTheme="majorHAnsi" w:cstheme="majorHAnsi"/>
                            <w:sz w:val="18"/>
                            <w:szCs w:val="18"/>
                          </w:rPr>
                          <w:t xml:space="preserve"> OR Stop</w:t>
                        </w:r>
                      </w:p>
                    </w:txbxContent>
                  </v:textbox>
                </v:shape>
                <v:rect id="Rectangle 10526" o:spid="_x0000_s3107" style="position:absolute;left:1811;top:9977;width:1513;height:1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FM1MUA&#10;AADeAAAADwAAAGRycy9kb3ducmV2LnhtbESPzWqDQBSF94W8w3AD3TVjLBRjMkpJSWmXxmyyu3Fu&#10;1NS5I85EbZ++syh0eTh/fLt8Np0YaXCtZQXrVQSCuLK65VrBqTw8JSCcR9bYWSYF3+QgzxYPO0y1&#10;nbig8ehrEUbYpaig8b5PpXRVQwbdyvbEwbvawaAPcqilHnAK46aTcRS9SIMth4cGe9o3VH0d70bB&#10;pY1P+FOU75HZHJ7951ze7uc3pR6X8+sWhKfZ/4f/2h9aQbyJkwAQcAIK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MUzUxQAAAN4AAAAPAAAAAAAAAAAAAAAAAJgCAABkcnMv&#10;ZG93bnJldi54bWxQSwUGAAAAAAQABAD1AAAAigMAAAAA&#10;">
                  <v:textbox>
                    <w:txbxContent>
                      <w:p w:rsidR="00862F6C" w:rsidRPr="00237F49" w:rsidRDefault="00862F6C" w:rsidP="00CE5397">
                        <w:pPr>
                          <w:spacing w:before="120"/>
                          <w:jc w:val="center"/>
                          <w:rPr>
                            <w:rFonts w:asciiTheme="majorHAnsi" w:hAnsiTheme="majorHAnsi" w:cstheme="majorHAnsi"/>
                            <w:sz w:val="18"/>
                            <w:szCs w:val="18"/>
                          </w:rPr>
                        </w:pPr>
                        <w:r w:rsidRPr="00237F49">
                          <w:rPr>
                            <w:rFonts w:asciiTheme="majorHAnsi" w:hAnsiTheme="majorHAnsi" w:cstheme="majorHAnsi"/>
                            <w:sz w:val="18"/>
                            <w:szCs w:val="18"/>
                          </w:rPr>
                          <w:t>Regulation</w:t>
                        </w:r>
                      </w:p>
                      <w:p w:rsidR="00862F6C" w:rsidRPr="00237F49" w:rsidRDefault="00862F6C" w:rsidP="00CE5397">
                        <w:pPr>
                          <w:jc w:val="center"/>
                          <w:rPr>
                            <w:rFonts w:asciiTheme="majorHAnsi" w:hAnsiTheme="majorHAnsi" w:cstheme="majorHAnsi"/>
                            <w:sz w:val="18"/>
                            <w:szCs w:val="18"/>
                          </w:rPr>
                        </w:pPr>
                        <w:r w:rsidRPr="00237F49">
                          <w:rPr>
                            <w:rFonts w:asciiTheme="majorHAnsi" w:hAnsiTheme="majorHAnsi" w:cstheme="majorHAnsi"/>
                            <w:sz w:val="18"/>
                            <w:szCs w:val="18"/>
                          </w:rPr>
                          <w:t>mode</w:t>
                        </w:r>
                      </w:p>
                    </w:txbxContent>
                  </v:textbox>
                </v:rect>
                <v:shape id="Text Box 10527" o:spid="_x0000_s3108" type="#_x0000_t202" style="position:absolute;left:3323;top:9978;width:2047;height:1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q1VscA&#10;AADeAAAADwAAAGRycy9kb3ducmV2LnhtbESPQWvCQBSE74X+h+UVeim6MS02pq4ihRa9qRW9PrLP&#10;JDT7Nu5uY/z3rlDwOMzMN8x03ptGdOR8bVnBaJiAIC6srrlUsPv5GmQgfEDW2FgmBRfyMJ89Pkwx&#10;1/bMG+q2oRQRwj5HBVUIbS6lLyoy6Ie2JY7e0TqDIUpXSu3wHOGmkWmSjKXBmuNChS19VlT8bv+M&#10;guxt2R386nW9L8bHZhJe3rvvk1Pq+alffIAI1Id7+L+91ArSSZqN4HYnX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KtVbHAAAA3gAAAA8AAAAAAAAAAAAAAAAAmAIAAGRy&#10;cy9kb3ducmV2LnhtbFBLBQYAAAAABAAEAPUAAACMAwAAAAA=&#10;">
                  <v:textbox>
                    <w:txbxContent>
                      <w:p w:rsidR="00862F6C" w:rsidRDefault="00862F6C" w:rsidP="00CE5397">
                        <w:pPr>
                          <w:rPr>
                            <w:rFonts w:asciiTheme="majorHAnsi" w:hAnsiTheme="majorHAnsi" w:cstheme="majorHAnsi"/>
                            <w:sz w:val="18"/>
                            <w:szCs w:val="18"/>
                          </w:rPr>
                        </w:pPr>
                        <w:r>
                          <w:rPr>
                            <w:rFonts w:asciiTheme="majorHAnsi" w:hAnsiTheme="majorHAnsi" w:cstheme="majorHAnsi"/>
                            <w:sz w:val="18"/>
                            <w:szCs w:val="18"/>
                          </w:rPr>
                          <w:t xml:space="preserve">FV641, FV643 opened </w:t>
                        </w:r>
                      </w:p>
                      <w:p w:rsidR="00862F6C" w:rsidRPr="00237F49" w:rsidRDefault="00862F6C" w:rsidP="00CD0CB4">
                        <w:pPr>
                          <w:spacing w:before="40"/>
                          <w:rPr>
                            <w:rFonts w:asciiTheme="majorHAnsi" w:hAnsiTheme="majorHAnsi" w:cstheme="majorHAnsi"/>
                            <w:sz w:val="18"/>
                            <w:szCs w:val="18"/>
                          </w:rPr>
                        </w:pPr>
                        <w:r w:rsidRPr="00237F49">
                          <w:rPr>
                            <w:rFonts w:asciiTheme="majorHAnsi" w:hAnsiTheme="majorHAnsi" w:cstheme="majorHAnsi"/>
                            <w:sz w:val="18"/>
                            <w:szCs w:val="18"/>
                          </w:rPr>
                          <w:t>CV602 regulated</w:t>
                        </w:r>
                      </w:p>
                      <w:p w:rsidR="00862F6C" w:rsidRPr="00237F49" w:rsidRDefault="00862F6C" w:rsidP="00CE5397">
                        <w:pPr>
                          <w:spacing w:line="312" w:lineRule="auto"/>
                          <w:rPr>
                            <w:rFonts w:asciiTheme="majorHAnsi" w:hAnsiTheme="majorHAnsi" w:cstheme="majorHAnsi"/>
                            <w:sz w:val="18"/>
                            <w:szCs w:val="18"/>
                          </w:rPr>
                        </w:pPr>
                        <w:r>
                          <w:rPr>
                            <w:rFonts w:asciiTheme="majorHAnsi" w:hAnsiTheme="majorHAnsi" w:cstheme="majorHAnsi"/>
                            <w:sz w:val="18"/>
                            <w:szCs w:val="18"/>
                          </w:rPr>
                          <w:t>LI660=LI</w:t>
                        </w:r>
                        <w:r w:rsidRPr="00237F49">
                          <w:rPr>
                            <w:rFonts w:asciiTheme="majorHAnsi" w:hAnsiTheme="majorHAnsi" w:cstheme="majorHAnsi"/>
                            <w:sz w:val="18"/>
                            <w:szCs w:val="18"/>
                          </w:rPr>
                          <w:t>660setPoint</w:t>
                        </w:r>
                      </w:p>
                      <w:p w:rsidR="00862F6C" w:rsidRDefault="00862F6C" w:rsidP="00CE5397">
                        <w:pPr>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CE5397">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CE5397">
                        <w:pPr>
                          <w:spacing w:line="312" w:lineRule="auto"/>
                          <w:rPr>
                            <w:rFonts w:asciiTheme="majorHAnsi" w:hAnsiTheme="majorHAnsi" w:cstheme="majorHAnsi"/>
                            <w:sz w:val="18"/>
                            <w:szCs w:val="18"/>
                          </w:rPr>
                        </w:pPr>
                      </w:p>
                    </w:txbxContent>
                  </v:textbox>
                </v:shape>
                <v:oval id="Oval 4910" o:spid="_x0000_s3109" style="position:absolute;left:4240;top:581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tdoMUA&#10;AADeAAAADwAAAGRycy9kb3ducmV2LnhtbESPQWsCMRSE7wX/Q3hCL0Wzbq3Y1ShSKPRWtMXzc/O6&#10;Wdy8hCTq2l/fCEKPw8x8wyzXve3EmUJsHSuYjAsQxLXTLTcKvr/eR3MQMSFr7ByTgitFWK8GD0us&#10;tLvwls671IgM4VihApOSr6SMtSGLcew8cfZ+XLCYsgyN1AEvGW47WRbFTFpsOS8Y9PRmqD7uTlbB&#10;9PO3fmn18eqfDtOtf973FIxR6nHYbxYgEvXpP3xvf2gF5Ws5L+F2J18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C12gxQAAAN4AAAAPAAAAAAAAAAAAAAAAAJgCAABkcnMv&#10;ZG93bnJldi54bWxQSwUGAAAAAAQABAD1AAAAigMAAAAA&#10;" strokecolor="#4a7ebb" strokeweight="3.5pt">
                  <v:textbox inset="0,0,0,0">
                    <w:txbxContent>
                      <w:p w:rsidR="00862F6C" w:rsidRPr="008D71EC" w:rsidRDefault="00862F6C" w:rsidP="00615C97">
                        <w:pPr>
                          <w:jc w:val="center"/>
                          <w:rPr>
                            <w:rFonts w:ascii="Times New Roman" w:hAnsi="Times New Roman" w:cs="Times New Roman"/>
                            <w:b/>
                            <w:szCs w:val="20"/>
                            <w:lang w:val="fr-FR"/>
                          </w:rPr>
                        </w:pPr>
                        <w:r>
                          <w:rPr>
                            <w:rFonts w:ascii="Times New Roman" w:hAnsi="Times New Roman" w:cs="Times New Roman"/>
                            <w:b/>
                            <w:szCs w:val="20"/>
                            <w:lang w:val="fr-FR"/>
                          </w:rPr>
                          <w:t>8</w:t>
                        </w:r>
                      </w:p>
                    </w:txbxContent>
                  </v:textbox>
                </v:oval>
                <v:oval id="Oval 4911" o:spid="_x0000_s3110" style="position:absolute;left:4112;top:696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f4O8YA&#10;AADeAAAADwAAAGRycy9kb3ducmV2LnhtbESPT2sCMRTE74V+h/AKvRTNdv2DXY1SCgVvRS09v26e&#10;m8XNS0hSXf30jSB4HGbmN8xi1dtOHCnE1rGC12EBgrh2uuVGwffuczADEROyxs4xKThThNXy8WGB&#10;lXYn3tBxmxqRIRwrVGBS8pWUsTZkMQ6dJ87e3gWLKcvQSB3wlOG2k2VRTKXFlvOCQU8fhurD9s8q&#10;GH9d6kmrD2f/8jve+NFPT8EYpZ6f+vc5iER9uodv7bVWUL6VsxFc7+Qr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f4O8YAAADeAAAADwAAAAAAAAAAAAAAAACYAgAAZHJz&#10;L2Rvd25yZXYueG1sUEsFBgAAAAAEAAQA9QAAAIsDAAAAAA==&#10;" strokecolor="#4a7ebb" strokeweight="3.5pt">
                  <v:textbox inset="0,0,0,0">
                    <w:txbxContent>
                      <w:p w:rsidR="00862F6C" w:rsidRPr="008D71EC" w:rsidRDefault="00862F6C" w:rsidP="00615C97">
                        <w:pPr>
                          <w:jc w:val="center"/>
                          <w:rPr>
                            <w:rFonts w:ascii="Times New Roman" w:hAnsi="Times New Roman" w:cs="Times New Roman"/>
                            <w:b/>
                            <w:szCs w:val="20"/>
                            <w:lang w:val="fr-FR"/>
                          </w:rPr>
                        </w:pPr>
                        <w:r>
                          <w:rPr>
                            <w:rFonts w:ascii="Times New Roman" w:hAnsi="Times New Roman" w:cs="Times New Roman"/>
                            <w:b/>
                            <w:szCs w:val="20"/>
                            <w:lang w:val="fr-FR"/>
                          </w:rPr>
                          <w:t>10</w:t>
                        </w:r>
                      </w:p>
                    </w:txbxContent>
                  </v:textbox>
                </v:oval>
                <v:oval id="Oval 4912" o:spid="_x0000_s3111" style="position:absolute;left:4224;top:868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gT8YA&#10;AADeAAAADwAAAGRycy9kb3ducmV2LnhtbESPQWsCMRSE74X+h/AKXopmu92Kbo1SBKG3oi2en5vn&#10;ZnHzEpJUV399Uyj0OMzMN8xiNdhenCnEzrGCp0kBgrhxuuNWwdfnZjwDEROyxt4xKbhShNXy/m6B&#10;tXYX3tJ5l1qRIRxrVGBS8rWUsTFkMU6cJ87e0QWLKcvQSh3wkuG2l2VRTKXFjvOCQU9rQ81p920V&#10;VB+35qXTp6t/PFRb/7wfKBij1OhheHsFkWhI/+G/9rtWUM7LWQW/d/IV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gT8YAAADeAAAADwAAAAAAAAAAAAAAAACYAgAAZHJz&#10;L2Rvd25yZXYueG1sUEsFBgAAAAAEAAQA9QAAAIsDAAAAAA==&#10;" strokecolor="#4a7ebb" strokeweight="3.5pt">
                  <v:textbox inset="0,0,0,0">
                    <w:txbxContent>
                      <w:p w:rsidR="00862F6C" w:rsidRPr="008D71EC" w:rsidRDefault="00862F6C" w:rsidP="00615C97">
                        <w:pPr>
                          <w:jc w:val="center"/>
                          <w:rPr>
                            <w:rFonts w:ascii="Times New Roman" w:hAnsi="Times New Roman" w:cs="Times New Roman"/>
                            <w:b/>
                            <w:szCs w:val="20"/>
                            <w:lang w:val="fr-FR"/>
                          </w:rPr>
                        </w:pPr>
                        <w:r>
                          <w:rPr>
                            <w:rFonts w:ascii="Times New Roman" w:hAnsi="Times New Roman" w:cs="Times New Roman"/>
                            <w:b/>
                            <w:szCs w:val="20"/>
                            <w:lang w:val="fr-FR"/>
                          </w:rPr>
                          <w:t>12</w:t>
                        </w:r>
                      </w:p>
                    </w:txbxContent>
                  </v:textbox>
                </v:oval>
                <v:oval id="Oval 4913" o:spid="_x0000_s3112" style="position:absolute;left:1809;top:1054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LF1MUA&#10;AADeAAAADwAAAGRycy9kb3ducmV2LnhtbESPQWsCMRSE74X+h/AKXopmu1XRrVGKIPRWtMXzc/Pc&#10;LG5eQpLq6q9vCgWPw8x8wyxWve3EmUJsHSt4GRUgiGunW24UfH9thjMQMSFr7ByTgitFWC0fHxZY&#10;aXfhLZ13qREZwrFCBSYlX0kZa0MW48h54uwdXbCYsgyN1AEvGW47WRbFVFpsOS8Y9LQ2VJ92P1bB&#10;+PNWT1p9uvrnw3jrX/c9BWOUGjz1728gEvXpHv5vf2gF5bycTeDvTr4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4sXUxQAAAN4AAAAPAAAAAAAAAAAAAAAAAJgCAABkcnMv&#10;ZG93bnJldi54bWxQSwUGAAAAAAQABAD1AAAAigMAAAAA&#10;" strokecolor="#4a7ebb" strokeweight="3.5pt">
                  <v:textbox inset="0,0,0,0">
                    <w:txbxContent>
                      <w:p w:rsidR="00862F6C" w:rsidRPr="008D71EC" w:rsidRDefault="00862F6C" w:rsidP="00615C97">
                        <w:pPr>
                          <w:jc w:val="center"/>
                          <w:rPr>
                            <w:rFonts w:ascii="Times New Roman" w:hAnsi="Times New Roman" w:cs="Times New Roman"/>
                            <w:b/>
                            <w:szCs w:val="20"/>
                            <w:lang w:val="fr-FR"/>
                          </w:rPr>
                        </w:pPr>
                        <w:r>
                          <w:rPr>
                            <w:rFonts w:ascii="Times New Roman" w:hAnsi="Times New Roman" w:cs="Times New Roman"/>
                            <w:b/>
                            <w:szCs w:val="20"/>
                            <w:lang w:val="fr-FR"/>
                          </w:rPr>
                          <w:t>14</w:t>
                        </w:r>
                      </w:p>
                    </w:txbxContent>
                  </v:textbox>
                </v:oval>
                <v:oval id="Oval 4914" o:spid="_x0000_s3113" style="position:absolute;left:6217;top:1145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Bbo8UA&#10;AADeAAAADwAAAGRycy9kb3ducmV2LnhtbESPQWsCMRSE74X+h/AKXopmu7WiW6MUQeitaMXzc/Pc&#10;LG5eQpLq6q9vCgWPw8x8w8yXve3EmUJsHSt4GRUgiGunW24U7L7XwymImJA1do5JwZUiLBePD3Os&#10;tLvwhs7b1IgM4VihApOSr6SMtSGLceQ8cfaOLlhMWYZG6oCXDLedLItiIi22nBcMeloZqk/bH6tg&#10;/HWr31p9uvrnw3jjX/c9BWOUGjz1H+8gEvXpHv5vf2oF5aycTuDvTr4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MFujxQAAAN4AAAAPAAAAAAAAAAAAAAAAAJgCAABkcnMv&#10;ZG93bnJldi54bWxQSwUGAAAAAAQABAD1AAAAigMAAAAA&#10;" strokecolor="#4a7ebb" strokeweight="3.5pt">
                  <v:textbox inset="0,0,0,0">
                    <w:txbxContent>
                      <w:p w:rsidR="00862F6C" w:rsidRPr="008D71EC" w:rsidRDefault="00862F6C" w:rsidP="00615C97">
                        <w:pPr>
                          <w:jc w:val="center"/>
                          <w:rPr>
                            <w:rFonts w:ascii="Times New Roman" w:hAnsi="Times New Roman" w:cs="Times New Roman"/>
                            <w:b/>
                            <w:szCs w:val="20"/>
                            <w:lang w:val="fr-FR"/>
                          </w:rPr>
                        </w:pPr>
                        <w:r>
                          <w:rPr>
                            <w:rFonts w:ascii="Times New Roman" w:hAnsi="Times New Roman" w:cs="Times New Roman"/>
                            <w:b/>
                            <w:szCs w:val="20"/>
                            <w:lang w:val="fr-FR"/>
                          </w:rPr>
                          <w:t>16</w:t>
                        </w:r>
                      </w:p>
                    </w:txbxContent>
                  </v:textbox>
                </v:oval>
                <v:oval id="Oval 4915" o:spid="_x0000_s3114" style="position:absolute;left:2795;top:1228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z+OMYA&#10;AADeAAAADwAAAGRycy9kb3ducmV2LnhtbESPQWsCMRSE70L/Q3gFL6LZbq3arVGKUOitaMXzc/O6&#10;Wdy8hCTVtb++KRQ8DjPzDbNc97YTZwqxdazgYVKAIK6dbrlRsP98Gy9AxISssXNMCq4UYb26Gyyx&#10;0u7CWzrvUiMyhGOFCkxKvpIy1oYsxonzxNn7csFiyjI0Uge8ZLjtZFkUM2mx5bxg0NPGUH3afVsF&#10;04+f+qnVp6sfHadb/3joKRij1PC+f30BkahPt/B/+10rKJ/LxRz+7uQr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z+OMYAAADeAAAADwAAAAAAAAAAAAAAAACYAgAAZHJz&#10;L2Rvd25yZXYueG1sUEsFBgAAAAAEAAQA9QAAAIsDAAAAAA==&#10;" strokecolor="#4a7ebb" strokeweight="3.5pt">
                  <v:textbox inset="0,0,0,0">
                    <w:txbxContent>
                      <w:p w:rsidR="00862F6C" w:rsidRPr="008D71EC" w:rsidRDefault="00862F6C" w:rsidP="00615C97">
                        <w:pPr>
                          <w:jc w:val="center"/>
                          <w:rPr>
                            <w:rFonts w:ascii="Times New Roman" w:hAnsi="Times New Roman" w:cs="Times New Roman"/>
                            <w:b/>
                            <w:szCs w:val="20"/>
                            <w:lang w:val="fr-FR"/>
                          </w:rPr>
                        </w:pPr>
                        <w:r>
                          <w:rPr>
                            <w:rFonts w:ascii="Times New Roman" w:hAnsi="Times New Roman" w:cs="Times New Roman"/>
                            <w:b/>
                            <w:szCs w:val="20"/>
                            <w:lang w:val="fr-FR"/>
                          </w:rPr>
                          <w:t>15</w:t>
                        </w:r>
                      </w:p>
                    </w:txbxContent>
                  </v:textbox>
                </v:oval>
                <v:oval id="Oval 4916" o:spid="_x0000_s3115" style="position:absolute;left:6129;top:1284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SsIA&#10;AADeAAAADwAAAGRycy9kb3ducmV2LnhtbERPTWsCMRC9C/6HMIVepGZdbbFbo5SC4E3U0vN0M90s&#10;biYhSXX115uD4PHxvher3nbiRCG2jhVMxgUI4trplhsF34f1yxxETMgaO8ek4EIRVsvhYIGVdmfe&#10;0WmfGpFDOFaowKTkKyljbchiHDtPnLk/FyymDEMjdcBzDredLIviTVpsOTcY9PRlqD7u/62C2fZa&#10;v7b6ePGj39nOT396CsYo9fzUf36ASNSnh/ju3mgF5Xs5z3vznXwF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42pKwgAAAN4AAAAPAAAAAAAAAAAAAAAAAJgCAABkcnMvZG93&#10;bnJldi54bWxQSwUGAAAAAAQABAD1AAAAhwMAAAAA&#10;" strokecolor="#4a7ebb" strokeweight="3.5pt">
                  <v:textbox inset="0,0,0,0">
                    <w:txbxContent>
                      <w:p w:rsidR="00862F6C" w:rsidRPr="008D71EC" w:rsidRDefault="00862F6C" w:rsidP="00615C97">
                        <w:pPr>
                          <w:jc w:val="center"/>
                          <w:rPr>
                            <w:rFonts w:ascii="Times New Roman" w:hAnsi="Times New Roman" w:cs="Times New Roman"/>
                            <w:b/>
                            <w:szCs w:val="20"/>
                            <w:lang w:val="fr-FR"/>
                          </w:rPr>
                        </w:pPr>
                        <w:r>
                          <w:rPr>
                            <w:rFonts w:ascii="Times New Roman" w:hAnsi="Times New Roman" w:cs="Times New Roman"/>
                            <w:b/>
                            <w:szCs w:val="20"/>
                            <w:lang w:val="fr-FR"/>
                          </w:rPr>
                          <w:t>18</w:t>
                        </w:r>
                      </w:p>
                    </w:txbxContent>
                  </v:textbox>
                </v:oval>
                <v:oval id="Oval 4917" o:spid="_x0000_s3116" style="position:absolute;left:6072;top:1485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P0cUA&#10;AADeAAAADwAAAGRycy9kb3ducmV2LnhtbESPQWsCMRSE74X+h/CEXopmu1rR1ShSKHgr2tLzc/Pc&#10;LG5eQhJ17a9vCgWPw8x8wyzXve3EhUJsHSt4GRUgiGunW24UfH2+D2cgYkLW2DkmBTeKsF49Piyx&#10;0u7KO7rsUyMyhGOFCkxKvpIy1oYsxpHzxNk7umAxZRkaqQNeM9x2siyKqbTYcl4w6OnNUH3an62C&#10;ycdP/drq080/HyY7P/7uKRij1NOg3yxAJOrTPfzf3moF5byczeHvTr4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8/RxQAAAN4AAAAPAAAAAAAAAAAAAAAAAJgCAABkcnMv&#10;ZG93bnJldi54bWxQSwUGAAAAAAQABAD1AAAAigMAAAAA&#10;" strokecolor="#4a7ebb" strokeweight="3.5pt">
                  <v:textbox inset="0,0,0,0">
                    <w:txbxContent>
                      <w:p w:rsidR="00862F6C" w:rsidRPr="008D71EC" w:rsidRDefault="00862F6C" w:rsidP="00615C97">
                        <w:pPr>
                          <w:jc w:val="center"/>
                          <w:rPr>
                            <w:rFonts w:ascii="Times New Roman" w:hAnsi="Times New Roman" w:cs="Times New Roman"/>
                            <w:b/>
                            <w:szCs w:val="20"/>
                            <w:lang w:val="fr-FR"/>
                          </w:rPr>
                        </w:pPr>
                        <w:r>
                          <w:rPr>
                            <w:rFonts w:ascii="Times New Roman" w:hAnsi="Times New Roman" w:cs="Times New Roman"/>
                            <w:b/>
                            <w:szCs w:val="20"/>
                            <w:lang w:val="fr-FR"/>
                          </w:rPr>
                          <w:t>20</w:t>
                        </w:r>
                      </w:p>
                    </w:txbxContent>
                  </v:textbox>
                </v:oval>
              </v:group>
            </w:pict>
          </mc:Fallback>
        </mc:AlternateContent>
      </w:r>
    </w:p>
    <w:p w:rsidR="00313734" w:rsidRPr="00AE5F34" w:rsidRDefault="004C3D94" w:rsidP="00313734">
      <w:pPr>
        <w:jc w:val="both"/>
        <w:rPr>
          <w:szCs w:val="20"/>
        </w:rPr>
      </w:pPr>
      <w:r w:rsidRPr="00AE5F34">
        <w:rPr>
          <w:szCs w:val="20"/>
        </w:rPr>
        <w:t>Vacuum mode</w:t>
      </w:r>
    </w:p>
    <w:p w:rsidR="00313734" w:rsidRPr="00AE5F34" w:rsidRDefault="00313734" w:rsidP="00313734">
      <w:pPr>
        <w:rPr>
          <w:szCs w:val="20"/>
        </w:rPr>
      </w:pPr>
    </w:p>
    <w:p w:rsidR="00313734" w:rsidRPr="00AE5F34" w:rsidRDefault="0023450B" w:rsidP="00313734">
      <w:pPr>
        <w:rPr>
          <w:szCs w:val="20"/>
        </w:rPr>
      </w:pPr>
      <w:r>
        <w:rPr>
          <w:noProof/>
          <w:szCs w:val="20"/>
          <w:lang w:val="sv-SE" w:eastAsia="sv-SE"/>
        </w:rPr>
        <mc:AlternateContent>
          <mc:Choice Requires="wps">
            <w:drawing>
              <wp:anchor distT="0" distB="0" distL="114300" distR="114300" simplePos="0" relativeHeight="251240960" behindDoc="0" locked="0" layoutInCell="1" allowOverlap="1">
                <wp:simplePos x="0" y="0"/>
                <wp:positionH relativeFrom="column">
                  <wp:posOffset>-870585</wp:posOffset>
                </wp:positionH>
                <wp:positionV relativeFrom="paragraph">
                  <wp:posOffset>7672070</wp:posOffset>
                </wp:positionV>
                <wp:extent cx="10160" cy="2106930"/>
                <wp:effectExtent l="0" t="0" r="27940" b="26670"/>
                <wp:wrapNone/>
                <wp:docPr id="15315" name="AutoShape 1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160" cy="21069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48" o:spid="_x0000_s1026" type="#_x0000_t32" style="position:absolute;margin-left:-68.55pt;margin-top:604.1pt;width:.8pt;height:165.9pt;flip:x;z-index:25124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"/>
            </w:pict>
          </mc:Fallback>
        </mc:AlternateContent>
      </w:r>
    </w:p>
    <w:p w:rsidR="00313734" w:rsidRPr="00AE5F34" w:rsidRDefault="00313734" w:rsidP="00313734">
      <w:pPr>
        <w:rPr>
          <w:szCs w:val="20"/>
        </w:rPr>
      </w:pPr>
    </w:p>
    <w:p w:rsidR="00313734" w:rsidRPr="00AE5F34" w:rsidRDefault="00313734" w:rsidP="00313734">
      <w:pPr>
        <w:rPr>
          <w:szCs w:val="20"/>
        </w:rPr>
      </w:pPr>
    </w:p>
    <w:p w:rsidR="00313734" w:rsidRPr="00AE5F34" w:rsidRDefault="00313734" w:rsidP="00313734">
      <w:pPr>
        <w:rPr>
          <w:szCs w:val="20"/>
        </w:rPr>
      </w:pPr>
    </w:p>
    <w:p w:rsidR="00313734" w:rsidRPr="00AE5F34" w:rsidRDefault="00313734" w:rsidP="00313734">
      <w:pPr>
        <w:rPr>
          <w:szCs w:val="20"/>
        </w:rPr>
      </w:pPr>
    </w:p>
    <w:p w:rsidR="006071A6" w:rsidRPr="00AE5F34" w:rsidRDefault="006071A6" w:rsidP="00313734">
      <w:pPr>
        <w:rPr>
          <w:noProof/>
          <w:szCs w:val="20"/>
          <w:lang w:eastAsia="fr-FR"/>
        </w:rPr>
      </w:pPr>
    </w:p>
    <w:p w:rsidR="006071A6" w:rsidRPr="00AE5F34" w:rsidRDefault="006071A6" w:rsidP="00313734">
      <w:pPr>
        <w:rPr>
          <w:noProof/>
          <w:szCs w:val="20"/>
          <w:lang w:eastAsia="fr-FR"/>
        </w:rPr>
      </w:pPr>
    </w:p>
    <w:p w:rsidR="006071A6" w:rsidRPr="00AE5F34" w:rsidRDefault="006071A6" w:rsidP="00313734">
      <w:pPr>
        <w:rPr>
          <w:noProof/>
          <w:szCs w:val="20"/>
          <w:lang w:eastAsia="fr-FR"/>
        </w:rPr>
      </w:pPr>
    </w:p>
    <w:p w:rsidR="006071A6" w:rsidRPr="00AE5F34" w:rsidRDefault="006071A6" w:rsidP="00313734">
      <w:pPr>
        <w:rPr>
          <w:noProof/>
          <w:szCs w:val="20"/>
          <w:lang w:eastAsia="fr-FR"/>
        </w:rPr>
      </w:pPr>
    </w:p>
    <w:p w:rsidR="006071A6" w:rsidRPr="00AE5F34" w:rsidRDefault="006071A6" w:rsidP="00313734">
      <w:pPr>
        <w:rPr>
          <w:noProof/>
          <w:szCs w:val="20"/>
          <w:lang w:eastAsia="fr-FR"/>
        </w:rPr>
      </w:pPr>
    </w:p>
    <w:p w:rsidR="006071A6" w:rsidRPr="00AE5F34" w:rsidRDefault="006071A6" w:rsidP="00313734">
      <w:pPr>
        <w:rPr>
          <w:noProof/>
          <w:szCs w:val="20"/>
          <w:lang w:eastAsia="fr-FR"/>
        </w:rPr>
      </w:pPr>
    </w:p>
    <w:p w:rsidR="006071A6" w:rsidRPr="00AE5F34" w:rsidRDefault="006071A6" w:rsidP="00313734">
      <w:pPr>
        <w:rPr>
          <w:noProof/>
          <w:szCs w:val="20"/>
          <w:lang w:eastAsia="fr-FR"/>
        </w:rPr>
      </w:pPr>
    </w:p>
    <w:p w:rsidR="00313734" w:rsidRPr="00AE5F34" w:rsidRDefault="00313734" w:rsidP="00313734">
      <w:pPr>
        <w:rPr>
          <w:szCs w:val="20"/>
        </w:rPr>
      </w:pPr>
    </w:p>
    <w:p w:rsidR="00313734" w:rsidRPr="00AE5F34" w:rsidRDefault="00313734" w:rsidP="00313734">
      <w:pPr>
        <w:rPr>
          <w:szCs w:val="20"/>
        </w:rPr>
      </w:pPr>
    </w:p>
    <w:p w:rsidR="00987DA6" w:rsidRPr="00AE5F34" w:rsidRDefault="00313734" w:rsidP="004C3D94">
      <w:pPr>
        <w:spacing w:before="240"/>
        <w:jc w:val="both"/>
        <w:rPr>
          <w:szCs w:val="20"/>
        </w:rPr>
      </w:pPr>
      <w:r w:rsidRPr="00AE5F34">
        <w:rPr>
          <w:szCs w:val="20"/>
        </w:rPr>
        <w:br w:type="page"/>
      </w:r>
      <w:r w:rsidR="004C3D94" w:rsidRPr="00AE5F34">
        <w:rPr>
          <w:szCs w:val="20"/>
        </w:rPr>
        <w:lastRenderedPageBreak/>
        <w:t>Liquid mode</w:t>
      </w:r>
    </w:p>
    <w:p w:rsidR="00EB7EBC" w:rsidRPr="0051716F" w:rsidRDefault="0023450B" w:rsidP="009C03A1">
      <w:pPr>
        <w:ind w:left="170"/>
        <w:jc w:val="center"/>
      </w:pPr>
      <w:r>
        <w:rPr>
          <w:noProof/>
          <w:szCs w:val="20"/>
          <w:lang w:val="sv-SE" w:eastAsia="sv-SE"/>
        </w:rPr>
        <mc:AlternateContent>
          <mc:Choice Requires="wpg">
            <w:drawing>
              <wp:anchor distT="0" distB="0" distL="114300" distR="114300" simplePos="0" relativeHeight="275340800" behindDoc="0" locked="0" layoutInCell="1" allowOverlap="1">
                <wp:simplePos x="0" y="0"/>
                <wp:positionH relativeFrom="column">
                  <wp:posOffset>15240</wp:posOffset>
                </wp:positionH>
                <wp:positionV relativeFrom="paragraph">
                  <wp:posOffset>134620</wp:posOffset>
                </wp:positionV>
                <wp:extent cx="6383020" cy="9375140"/>
                <wp:effectExtent l="0" t="0" r="17780" b="16510"/>
                <wp:wrapNone/>
                <wp:docPr id="29161" name="Group 49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3020" cy="9375140"/>
                          <a:chOff x="1442" y="1396"/>
                          <a:chExt cx="10052" cy="14764"/>
                        </a:xfrm>
                      </wpg:grpSpPr>
                      <wps:wsp>
                        <wps:cNvPr id="29162" name="Text Box 1038"/>
                        <wps:cNvSpPr txBox="1">
                          <a:spLocks noChangeArrowheads="1"/>
                        </wps:cNvSpPr>
                        <wps:spPr bwMode="auto">
                          <a:xfrm>
                            <a:off x="9544" y="1396"/>
                            <a:ext cx="1950"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4A7EBB"/>
                                </a:solidFill>
                                <a:miter lim="800000"/>
                                <a:headEnd/>
                                <a:tailEnd/>
                              </a14:hiddenLine>
                            </a:ext>
                          </a:extLst>
                        </wps:spPr>
                        <wps:txbx>
                          <w:txbxContent>
                            <w:p w:rsidR="00862F6C" w:rsidRDefault="00862F6C" w:rsidP="00E502F4">
                              <w:r>
                                <w:t>Yes</w:t>
                              </w:r>
                            </w:p>
                          </w:txbxContent>
                        </wps:txbx>
                        <wps:bodyPr rot="0" vert="horz" wrap="square" lIns="0" tIns="0" rIns="0" bIns="0" anchor="t" anchorCtr="0" upright="1">
                          <a:noAutofit/>
                        </wps:bodyPr>
                      </wps:wsp>
                      <wps:wsp>
                        <wps:cNvPr id="29163" name="AutoShape 9022"/>
                        <wps:cNvCnPr>
                          <a:cxnSpLocks noChangeShapeType="1"/>
                        </wps:cNvCnPr>
                        <wps:spPr bwMode="auto">
                          <a:xfrm>
                            <a:off x="10751" y="1749"/>
                            <a:ext cx="0" cy="14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64" name="AutoShape 10535"/>
                        <wps:cNvCnPr>
                          <a:cxnSpLocks noChangeShapeType="1"/>
                        </wps:cNvCnPr>
                        <wps:spPr bwMode="auto">
                          <a:xfrm>
                            <a:off x="6722" y="15762"/>
                            <a:ext cx="0" cy="39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9165" name="Group 10536"/>
                        <wpg:cNvGrpSpPr>
                          <a:grpSpLocks/>
                        </wpg:cNvGrpSpPr>
                        <wpg:grpSpPr bwMode="auto">
                          <a:xfrm>
                            <a:off x="4721" y="5915"/>
                            <a:ext cx="2682" cy="592"/>
                            <a:chOff x="6441" y="9902"/>
                            <a:chExt cx="2609" cy="683"/>
                          </a:xfrm>
                        </wpg:grpSpPr>
                        <wps:wsp>
                          <wps:cNvPr id="29166" name="Text Box 10537"/>
                          <wps:cNvSpPr txBox="1">
                            <a:spLocks noChangeArrowheads="1"/>
                          </wps:cNvSpPr>
                          <wps:spPr bwMode="auto">
                            <a:xfrm>
                              <a:off x="6622" y="10057"/>
                              <a:ext cx="2428" cy="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237F49" w:rsidRDefault="00862F6C" w:rsidP="00A93423">
                                <w:pPr>
                                  <w:pStyle w:val="ListBullet"/>
                                  <w:numPr>
                                    <w:ilvl w:val="0"/>
                                    <w:numId w:val="0"/>
                                  </w:numPr>
                                  <w:ind w:left="360"/>
                                  <w:rPr>
                                    <w:rFonts w:asciiTheme="majorHAnsi" w:hAnsiTheme="majorHAnsi" w:cstheme="majorHAnsi"/>
                                    <w:sz w:val="18"/>
                                    <w:szCs w:val="18"/>
                                  </w:rPr>
                                </w:pPr>
                                <w:r w:rsidRPr="00237F49">
                                  <w:rPr>
                                    <w:rFonts w:asciiTheme="majorHAnsi" w:hAnsiTheme="majorHAnsi" w:cstheme="majorHAnsi"/>
                                    <w:sz w:val="18"/>
                                    <w:szCs w:val="18"/>
                                  </w:rPr>
                                  <w:t>L</w:t>
                                </w:r>
                                <w:r>
                                  <w:rPr>
                                    <w:rFonts w:asciiTheme="majorHAnsi" w:hAnsiTheme="majorHAnsi" w:cstheme="majorHAnsi"/>
                                    <w:sz w:val="18"/>
                                    <w:szCs w:val="18"/>
                                  </w:rPr>
                                  <w:t>I670&gt;LI67</w:t>
                                </w:r>
                                <w:r w:rsidRPr="00237F49">
                                  <w:rPr>
                                    <w:rFonts w:asciiTheme="majorHAnsi" w:hAnsiTheme="majorHAnsi" w:cstheme="majorHAnsi"/>
                                    <w:sz w:val="18"/>
                                    <w:szCs w:val="18"/>
                                  </w:rPr>
                                  <w:t>0Maxi</w:t>
                                </w:r>
                              </w:p>
                            </w:txbxContent>
                          </wps:txbx>
                          <wps:bodyPr rot="0" vert="horz" wrap="square" lIns="91440" tIns="45720" rIns="91440" bIns="45720" anchor="t" anchorCtr="0" upright="1">
                            <a:noAutofit/>
                          </wps:bodyPr>
                        </wps:wsp>
                        <wpg:grpSp>
                          <wpg:cNvPr id="29167" name="Group 10538"/>
                          <wpg:cNvGrpSpPr>
                            <a:grpSpLocks/>
                          </wpg:cNvGrpSpPr>
                          <wpg:grpSpPr bwMode="auto">
                            <a:xfrm>
                              <a:off x="6441" y="9902"/>
                              <a:ext cx="247" cy="683"/>
                              <a:chOff x="4444" y="2685"/>
                              <a:chExt cx="255" cy="720"/>
                            </a:xfrm>
                          </wpg:grpSpPr>
                          <wps:wsp>
                            <wps:cNvPr id="29168" name="AutoShape 10539"/>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69" name="AutoShape 10540"/>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29170" name="AutoShape 10541"/>
                        <wps:cNvCnPr>
                          <a:cxnSpLocks noChangeShapeType="1"/>
                        </wps:cNvCnPr>
                        <wps:spPr bwMode="auto">
                          <a:xfrm>
                            <a:off x="5983" y="10252"/>
                            <a:ext cx="0" cy="37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71" name="AutoShape 10545"/>
                        <wps:cNvCnPr>
                          <a:cxnSpLocks noChangeShapeType="1"/>
                        </wps:cNvCnPr>
                        <wps:spPr bwMode="auto">
                          <a:xfrm>
                            <a:off x="5969" y="10241"/>
                            <a:ext cx="652"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172" name="AutoShape 10546"/>
                        <wps:cNvCnPr>
                          <a:cxnSpLocks noChangeShapeType="1"/>
                        </wps:cNvCnPr>
                        <wps:spPr bwMode="auto">
                          <a:xfrm>
                            <a:off x="2493" y="14530"/>
                            <a:ext cx="4139"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173" name="Text Box 10548"/>
                        <wps:cNvSpPr txBox="1">
                          <a:spLocks noChangeArrowheads="1"/>
                        </wps:cNvSpPr>
                        <wps:spPr bwMode="auto">
                          <a:xfrm>
                            <a:off x="2531" y="12418"/>
                            <a:ext cx="903" cy="3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237F49" w:rsidRDefault="00862F6C" w:rsidP="00A93423">
                              <w:pPr>
                                <w:rPr>
                                  <w:rFonts w:asciiTheme="majorHAnsi" w:hAnsiTheme="majorHAnsi" w:cstheme="majorHAnsi"/>
                                  <w:sz w:val="18"/>
                                  <w:szCs w:val="18"/>
                                </w:rPr>
                              </w:pPr>
                              <w:r w:rsidRPr="00237F49">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29174" name="AutoShape 10549"/>
                        <wps:cNvCnPr>
                          <a:cxnSpLocks noChangeShapeType="1"/>
                        </wps:cNvCnPr>
                        <wps:spPr bwMode="auto">
                          <a:xfrm>
                            <a:off x="2486" y="8711"/>
                            <a:ext cx="0" cy="57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75" name="AutoShape 10550"/>
                        <wps:cNvCnPr>
                          <a:cxnSpLocks noChangeShapeType="1"/>
                        </wps:cNvCnPr>
                        <wps:spPr bwMode="auto">
                          <a:xfrm rot="5400000">
                            <a:off x="4214" y="9836"/>
                            <a:ext cx="0" cy="3458"/>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5136" name="AutoShape 10551"/>
                        <wps:cNvCnPr>
                          <a:cxnSpLocks noChangeShapeType="1"/>
                        </wps:cNvCnPr>
                        <wps:spPr bwMode="auto">
                          <a:xfrm rot="5400000">
                            <a:off x="2563" y="1157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27" name="Text Box 10552"/>
                        <wps:cNvSpPr txBox="1">
                          <a:spLocks noChangeArrowheads="1"/>
                        </wps:cNvSpPr>
                        <wps:spPr bwMode="auto">
                          <a:xfrm>
                            <a:off x="4548" y="11973"/>
                            <a:ext cx="1583"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237F49" w:rsidRDefault="00862F6C" w:rsidP="00A93423">
                              <w:pPr>
                                <w:rPr>
                                  <w:rFonts w:asciiTheme="majorHAnsi" w:hAnsiTheme="majorHAnsi" w:cstheme="majorHAnsi"/>
                                  <w:sz w:val="18"/>
                                  <w:szCs w:val="18"/>
                                  <w:lang w:val="fr-FR"/>
                                </w:rPr>
                              </w:pPr>
                              <w:r>
                                <w:rPr>
                                  <w:rFonts w:asciiTheme="majorHAnsi" w:hAnsiTheme="majorHAnsi" w:cstheme="majorHAnsi"/>
                                  <w:sz w:val="18"/>
                                  <w:szCs w:val="18"/>
                                </w:rPr>
                                <w:t>LI670&lt;LI67</w:t>
                              </w:r>
                              <w:r w:rsidRPr="00237F49">
                                <w:rPr>
                                  <w:rFonts w:asciiTheme="majorHAnsi" w:hAnsiTheme="majorHAnsi" w:cstheme="majorHAnsi"/>
                                  <w:sz w:val="18"/>
                                  <w:szCs w:val="18"/>
                                </w:rPr>
                                <w:t>0mini</w:t>
                              </w:r>
                            </w:p>
                          </w:txbxContent>
                        </wps:txbx>
                        <wps:bodyPr rot="0" vert="horz" wrap="square" lIns="91440" tIns="45720" rIns="91440" bIns="45720" anchor="t" anchorCtr="0" upright="1">
                          <a:noAutofit/>
                        </wps:bodyPr>
                      </wps:wsp>
                      <wps:wsp>
                        <wps:cNvPr id="15228" name="Text Box 10553"/>
                        <wps:cNvSpPr txBox="1">
                          <a:spLocks noChangeArrowheads="1"/>
                        </wps:cNvSpPr>
                        <wps:spPr bwMode="auto">
                          <a:xfrm>
                            <a:off x="7305" y="10377"/>
                            <a:ext cx="2685" cy="1304"/>
                          </a:xfrm>
                          <a:prstGeom prst="rect">
                            <a:avLst/>
                          </a:prstGeom>
                          <a:solidFill>
                            <a:srgbClr val="FFFFFF"/>
                          </a:solidFill>
                          <a:ln w="9525">
                            <a:solidFill>
                              <a:srgbClr val="000000"/>
                            </a:solidFill>
                            <a:miter lim="800000"/>
                            <a:headEnd/>
                            <a:tailEnd/>
                          </a:ln>
                        </wps:spPr>
                        <wps:txbx>
                          <w:txbxContent>
                            <w:p w:rsidR="00862F6C" w:rsidRDefault="00862F6C" w:rsidP="00A93423">
                              <w:pPr>
                                <w:rPr>
                                  <w:rFonts w:asciiTheme="majorHAnsi" w:hAnsiTheme="majorHAnsi" w:cstheme="majorHAnsi"/>
                                  <w:sz w:val="18"/>
                                  <w:szCs w:val="18"/>
                                </w:rPr>
                              </w:pPr>
                              <w:r>
                                <w:rPr>
                                  <w:rFonts w:asciiTheme="majorHAnsi" w:hAnsiTheme="majorHAnsi" w:cstheme="majorHAnsi"/>
                                  <w:sz w:val="18"/>
                                  <w:szCs w:val="18"/>
                                </w:rPr>
                                <w:t>FV640, FV642 opened</w:t>
                              </w:r>
                            </w:p>
                            <w:p w:rsidR="00862F6C" w:rsidRPr="00237F49" w:rsidRDefault="00862F6C" w:rsidP="00A93423">
                              <w:pPr>
                                <w:spacing w:before="40"/>
                                <w:rPr>
                                  <w:rFonts w:asciiTheme="majorHAnsi" w:hAnsiTheme="majorHAnsi" w:cstheme="majorHAnsi"/>
                                  <w:sz w:val="18"/>
                                  <w:szCs w:val="18"/>
                                </w:rPr>
                              </w:pPr>
                              <w:r w:rsidRPr="00237F49">
                                <w:rPr>
                                  <w:rFonts w:asciiTheme="majorHAnsi" w:hAnsiTheme="majorHAnsi" w:cstheme="majorHAnsi"/>
                                  <w:sz w:val="18"/>
                                  <w:szCs w:val="18"/>
                                </w:rPr>
                                <w:t xml:space="preserve">CV602 </w:t>
                              </w:r>
                              <w:r>
                                <w:rPr>
                                  <w:rFonts w:asciiTheme="majorHAnsi" w:hAnsiTheme="majorHAnsi" w:cstheme="majorHAnsi"/>
                                  <w:sz w:val="18"/>
                                  <w:szCs w:val="18"/>
                                </w:rPr>
                                <w:t>%</w:t>
                              </w:r>
                              <w:r w:rsidRPr="00237F49">
                                <w:rPr>
                                  <w:rFonts w:asciiTheme="majorHAnsi" w:hAnsiTheme="majorHAnsi" w:cstheme="majorHAnsi"/>
                                  <w:sz w:val="18"/>
                                  <w:szCs w:val="18"/>
                                </w:rPr>
                                <w:t>open</w:t>
                              </w:r>
                              <w:r>
                                <w:rPr>
                                  <w:rFonts w:asciiTheme="majorHAnsi" w:hAnsiTheme="majorHAnsi" w:cstheme="majorHAnsi"/>
                                  <w:sz w:val="18"/>
                                  <w:szCs w:val="18"/>
                                </w:rPr>
                                <w:t>ing</w:t>
                              </w:r>
                              <w:r w:rsidRPr="00237F49">
                                <w:rPr>
                                  <w:rFonts w:asciiTheme="majorHAnsi" w:hAnsiTheme="majorHAnsi" w:cstheme="majorHAnsi"/>
                                  <w:sz w:val="18"/>
                                  <w:szCs w:val="18"/>
                                </w:rPr>
                                <w:t xml:space="preserve"> and controlled</w:t>
                              </w:r>
                            </w:p>
                            <w:p w:rsidR="00862F6C" w:rsidRPr="00237F49" w:rsidRDefault="00862F6C" w:rsidP="00A93423">
                              <w:pPr>
                                <w:rPr>
                                  <w:rFonts w:asciiTheme="majorHAnsi" w:hAnsiTheme="majorHAnsi" w:cstheme="majorHAnsi"/>
                                  <w:sz w:val="18"/>
                                  <w:szCs w:val="18"/>
                                </w:rPr>
                              </w:pPr>
                              <w:r w:rsidRPr="00237F49">
                                <w:rPr>
                                  <w:rFonts w:asciiTheme="majorHAnsi" w:hAnsiTheme="majorHAnsi" w:cstheme="majorHAnsi"/>
                                  <w:sz w:val="18"/>
                                  <w:szCs w:val="18"/>
                                </w:rPr>
                                <w:t>FT581&lt;FT581</w:t>
                              </w:r>
                              <w:r>
                                <w:rPr>
                                  <w:rFonts w:asciiTheme="majorHAnsi" w:hAnsiTheme="majorHAnsi" w:cstheme="majorHAnsi"/>
                                  <w:sz w:val="18"/>
                                  <w:szCs w:val="18"/>
                                </w:rPr>
                                <w:t>limi</w:t>
                              </w:r>
                              <w:r w:rsidRPr="00237F49">
                                <w:rPr>
                                  <w:rFonts w:asciiTheme="majorHAnsi" w:hAnsiTheme="majorHAnsi" w:cstheme="majorHAnsi"/>
                                  <w:sz w:val="18"/>
                                  <w:szCs w:val="18"/>
                                </w:rPr>
                                <w:t>t</w:t>
                              </w:r>
                            </w:p>
                            <w:p w:rsidR="00862F6C" w:rsidRDefault="00862F6C" w:rsidP="00A93423">
                              <w:pPr>
                                <w:spacing w:before="40"/>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A93423">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A93423">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5229" name="Text Box 10554"/>
                        <wps:cNvSpPr txBox="1">
                          <a:spLocks noChangeArrowheads="1"/>
                        </wps:cNvSpPr>
                        <wps:spPr bwMode="auto">
                          <a:xfrm>
                            <a:off x="6749" y="14385"/>
                            <a:ext cx="903"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6F33" w:rsidRDefault="00862F6C" w:rsidP="00A93423">
                              <w:pPr>
                                <w:rPr>
                                  <w:rFonts w:asciiTheme="majorHAnsi" w:hAnsiTheme="majorHAnsi" w:cstheme="majorHAnsi"/>
                                  <w:sz w:val="18"/>
                                  <w:szCs w:val="18"/>
                                </w:rPr>
                              </w:pPr>
                              <w:r w:rsidRPr="00436F33">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15230" name="Text Box 10555"/>
                        <wps:cNvSpPr txBox="1">
                          <a:spLocks noChangeArrowheads="1"/>
                        </wps:cNvSpPr>
                        <wps:spPr bwMode="auto">
                          <a:xfrm>
                            <a:off x="3682" y="14024"/>
                            <a:ext cx="2856"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237F49" w:rsidRDefault="00862F6C" w:rsidP="00A93423">
                              <w:pPr>
                                <w:rPr>
                                  <w:rFonts w:asciiTheme="majorHAnsi" w:hAnsiTheme="majorHAnsi" w:cstheme="majorHAnsi"/>
                                  <w:sz w:val="18"/>
                                  <w:szCs w:val="18"/>
                                  <w:lang w:val="fr-FR"/>
                                </w:rPr>
                              </w:pPr>
                              <w:r w:rsidRPr="00237F49">
                                <w:rPr>
                                  <w:rFonts w:asciiTheme="majorHAnsi" w:hAnsiTheme="majorHAnsi" w:cstheme="majorHAnsi"/>
                                  <w:sz w:val="18"/>
                                  <w:szCs w:val="18"/>
                                  <w:lang w:val="fr-FR"/>
                                </w:rPr>
                                <w:t>Intermittent</w:t>
                              </w:r>
                              <w:r>
                                <w:rPr>
                                  <w:rFonts w:asciiTheme="majorHAnsi" w:hAnsiTheme="majorHAnsi" w:cstheme="majorHAnsi"/>
                                  <w:sz w:val="18"/>
                                  <w:szCs w:val="18"/>
                                </w:rPr>
                                <w:t>&amp; LI670 &lt; LI67</w:t>
                              </w:r>
                              <w:r w:rsidRPr="00237F49">
                                <w:rPr>
                                  <w:rFonts w:asciiTheme="majorHAnsi" w:hAnsiTheme="majorHAnsi" w:cstheme="majorHAnsi"/>
                                  <w:sz w:val="18"/>
                                  <w:szCs w:val="18"/>
                                </w:rPr>
                                <w:t>0mini</w:t>
                              </w:r>
                            </w:p>
                          </w:txbxContent>
                        </wps:txbx>
                        <wps:bodyPr rot="0" vert="horz" wrap="square" lIns="91440" tIns="45720" rIns="91440" bIns="45720" anchor="t" anchorCtr="0" upright="1">
                          <a:noAutofit/>
                        </wps:bodyPr>
                      </wps:wsp>
                      <wps:wsp>
                        <wps:cNvPr id="15231" name="Text Box 10556"/>
                        <wps:cNvSpPr txBox="1">
                          <a:spLocks noChangeArrowheads="1"/>
                        </wps:cNvSpPr>
                        <wps:spPr bwMode="auto">
                          <a:xfrm>
                            <a:off x="7144" y="13698"/>
                            <a:ext cx="2926"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237F49" w:rsidRDefault="00862F6C" w:rsidP="00A93423">
                              <w:pPr>
                                <w:rPr>
                                  <w:rFonts w:asciiTheme="majorHAnsi" w:hAnsiTheme="majorHAnsi" w:cstheme="majorHAnsi"/>
                                  <w:sz w:val="18"/>
                                  <w:szCs w:val="18"/>
                                </w:rPr>
                              </w:pPr>
                              <w:r>
                                <w:rPr>
                                  <w:rFonts w:asciiTheme="majorHAnsi" w:hAnsiTheme="majorHAnsi" w:cstheme="majorHAnsi"/>
                                  <w:sz w:val="18"/>
                                  <w:szCs w:val="18"/>
                                </w:rPr>
                                <w:t>R</w:t>
                              </w:r>
                              <w:r w:rsidRPr="00237F49">
                                <w:rPr>
                                  <w:rFonts w:asciiTheme="majorHAnsi" w:hAnsiTheme="majorHAnsi" w:cstheme="majorHAnsi"/>
                                  <w:sz w:val="18"/>
                                  <w:szCs w:val="18"/>
                                </w:rPr>
                                <w:t>egulation</w:t>
                              </w:r>
                            </w:p>
                          </w:txbxContent>
                        </wps:txbx>
                        <wps:bodyPr rot="0" vert="horz" wrap="square" lIns="91440" tIns="45720" rIns="91440" bIns="45720" anchor="t" anchorCtr="0" upright="1">
                          <a:noAutofit/>
                        </wps:bodyPr>
                      </wps:wsp>
                      <wps:wsp>
                        <wps:cNvPr id="17696" name="AutoShape 10557"/>
                        <wps:cNvCnPr>
                          <a:cxnSpLocks noChangeShapeType="1"/>
                        </wps:cNvCnPr>
                        <wps:spPr bwMode="auto">
                          <a:xfrm>
                            <a:off x="10374" y="9095"/>
                            <a:ext cx="0" cy="493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97" name="Text Box 10558"/>
                        <wps:cNvSpPr txBox="1">
                          <a:spLocks noChangeArrowheads="1"/>
                        </wps:cNvSpPr>
                        <wps:spPr bwMode="auto">
                          <a:xfrm>
                            <a:off x="6722" y="8610"/>
                            <a:ext cx="3597"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615C97" w:rsidRDefault="00862F6C" w:rsidP="00615C97">
                              <w:pPr>
                                <w:rPr>
                                  <w:rFonts w:asciiTheme="majorHAnsi" w:hAnsiTheme="majorHAnsi" w:cstheme="majorHAnsi"/>
                                  <w:sz w:val="18"/>
                                  <w:szCs w:val="18"/>
                                </w:rPr>
                              </w:pPr>
                              <w:r w:rsidRPr="00237F49">
                                <w:rPr>
                                  <w:rFonts w:asciiTheme="majorHAnsi" w:hAnsiTheme="majorHAnsi" w:cstheme="majorHAnsi"/>
                                  <w:sz w:val="18"/>
                                  <w:szCs w:val="18"/>
                                </w:rPr>
                                <w:t>Intermittent</w:t>
                              </w:r>
                              <w:r>
                                <w:rPr>
                                  <w:rFonts w:asciiTheme="majorHAnsi" w:hAnsiTheme="majorHAnsi" w:cstheme="majorHAnsi"/>
                                  <w:sz w:val="18"/>
                                  <w:szCs w:val="18"/>
                                </w:rPr>
                                <w:t xml:space="preserve"> &amp; (LI670&lt;LI670mini OR Stop)</w:t>
                              </w:r>
                            </w:p>
                          </w:txbxContent>
                        </wps:txbx>
                        <wps:bodyPr rot="0" vert="horz" wrap="square" lIns="91440" tIns="45720" rIns="91440" bIns="45720" anchor="t" anchorCtr="0" upright="1">
                          <a:noAutofit/>
                        </wps:bodyPr>
                      </wps:wsp>
                      <wps:wsp>
                        <wps:cNvPr id="17698" name="Text Box 10559"/>
                        <wps:cNvSpPr txBox="1">
                          <a:spLocks noChangeArrowheads="1"/>
                        </wps:cNvSpPr>
                        <wps:spPr bwMode="auto">
                          <a:xfrm>
                            <a:off x="9047" y="11736"/>
                            <a:ext cx="1272"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237F49" w:rsidRDefault="00862F6C" w:rsidP="00A93423">
                              <w:pPr>
                                <w:rPr>
                                  <w:rFonts w:asciiTheme="majorHAnsi" w:hAnsiTheme="majorHAnsi" w:cstheme="majorHAnsi"/>
                                  <w:sz w:val="18"/>
                                  <w:szCs w:val="18"/>
                                </w:rPr>
                              </w:pPr>
                              <w:r w:rsidRPr="00237F49">
                                <w:rPr>
                                  <w:rFonts w:asciiTheme="majorHAnsi" w:hAnsiTheme="majorHAnsi" w:cstheme="majorHAnsi"/>
                                  <w:sz w:val="18"/>
                                  <w:szCs w:val="18"/>
                                </w:rPr>
                                <w:t>Regulation</w:t>
                              </w:r>
                            </w:p>
                          </w:txbxContent>
                        </wps:txbx>
                        <wps:bodyPr rot="0" vert="horz" wrap="square" lIns="91440" tIns="45720" rIns="91440" bIns="45720" anchor="t" anchorCtr="0" upright="1">
                          <a:noAutofit/>
                        </wps:bodyPr>
                      </wps:wsp>
                      <wps:wsp>
                        <wps:cNvPr id="17699" name="Text Box 10560"/>
                        <wps:cNvSpPr txBox="1">
                          <a:spLocks noChangeArrowheads="1"/>
                        </wps:cNvSpPr>
                        <wps:spPr bwMode="auto">
                          <a:xfrm>
                            <a:off x="6748" y="12185"/>
                            <a:ext cx="235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237F49" w:rsidRDefault="00862F6C" w:rsidP="00A93423">
                              <w:pPr>
                                <w:rPr>
                                  <w:rFonts w:asciiTheme="majorHAnsi" w:hAnsiTheme="majorHAnsi" w:cstheme="majorHAnsi"/>
                                  <w:sz w:val="18"/>
                                  <w:szCs w:val="18"/>
                                </w:rPr>
                              </w:pPr>
                              <w:r>
                                <w:rPr>
                                  <w:rFonts w:asciiTheme="majorHAnsi" w:hAnsiTheme="majorHAnsi" w:cstheme="majorHAnsi"/>
                                  <w:sz w:val="18"/>
                                  <w:szCs w:val="18"/>
                                </w:rPr>
                                <w:t>(LI670&gt;LI670M</w:t>
                              </w:r>
                              <w:r w:rsidRPr="00237F49">
                                <w:rPr>
                                  <w:rFonts w:asciiTheme="majorHAnsi" w:hAnsiTheme="majorHAnsi" w:cstheme="majorHAnsi"/>
                                  <w:sz w:val="18"/>
                                  <w:szCs w:val="18"/>
                                </w:rPr>
                                <w:t>axi</w:t>
                              </w:r>
                              <w:r>
                                <w:rPr>
                                  <w:rFonts w:asciiTheme="majorHAnsi" w:hAnsiTheme="majorHAnsi" w:cstheme="majorHAnsi"/>
                                  <w:sz w:val="18"/>
                                  <w:szCs w:val="18"/>
                                </w:rPr>
                                <w:t>) OR Stop</w:t>
                              </w:r>
                            </w:p>
                          </w:txbxContent>
                        </wps:txbx>
                        <wps:bodyPr rot="0" vert="horz" wrap="square" lIns="91440" tIns="45720" rIns="91440" bIns="45720" anchor="t" anchorCtr="0" upright="1">
                          <a:noAutofit/>
                        </wps:bodyPr>
                      </wps:wsp>
                      <wps:wsp>
                        <wps:cNvPr id="17700" name="AutoShape 10561"/>
                        <wps:cNvCnPr>
                          <a:cxnSpLocks noChangeShapeType="1"/>
                        </wps:cNvCnPr>
                        <wps:spPr bwMode="auto">
                          <a:xfrm>
                            <a:off x="6712" y="8718"/>
                            <a:ext cx="0" cy="41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01" name="AutoShape 10562"/>
                        <wps:cNvCnPr>
                          <a:cxnSpLocks noChangeShapeType="1"/>
                        </wps:cNvCnPr>
                        <wps:spPr bwMode="auto">
                          <a:xfrm>
                            <a:off x="6584" y="1230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02" name="AutoShape 10563"/>
                        <wps:cNvCnPr>
                          <a:cxnSpLocks noChangeShapeType="1"/>
                        </wps:cNvCnPr>
                        <wps:spPr bwMode="auto">
                          <a:xfrm>
                            <a:off x="6711" y="13691"/>
                            <a:ext cx="0" cy="11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03" name="AutoShape 10564"/>
                        <wps:cNvCnPr>
                          <a:cxnSpLocks noChangeShapeType="1"/>
                        </wps:cNvCnPr>
                        <wps:spPr bwMode="auto">
                          <a:xfrm>
                            <a:off x="6601" y="1439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04" name="AutoShape 10565"/>
                        <wps:cNvCnPr>
                          <a:cxnSpLocks noChangeShapeType="1"/>
                        </wps:cNvCnPr>
                        <wps:spPr bwMode="auto">
                          <a:xfrm>
                            <a:off x="2369" y="1248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05" name="AutoShape 10566"/>
                        <wps:cNvCnPr>
                          <a:cxnSpLocks noChangeShapeType="1"/>
                        </wps:cNvCnPr>
                        <wps:spPr bwMode="auto">
                          <a:xfrm>
                            <a:off x="6734" y="16159"/>
                            <a:ext cx="4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06" name="Rectangle 10567"/>
                        <wps:cNvSpPr>
                          <a:spLocks noChangeArrowheads="1"/>
                        </wps:cNvSpPr>
                        <wps:spPr bwMode="auto">
                          <a:xfrm>
                            <a:off x="6128" y="12575"/>
                            <a:ext cx="1145" cy="1131"/>
                          </a:xfrm>
                          <a:prstGeom prst="rect">
                            <a:avLst/>
                          </a:prstGeom>
                          <a:solidFill>
                            <a:srgbClr val="FFFFFF"/>
                          </a:solidFill>
                          <a:ln w="9525">
                            <a:solidFill>
                              <a:srgbClr val="000000"/>
                            </a:solidFill>
                            <a:miter lim="800000"/>
                            <a:headEnd/>
                            <a:tailEnd/>
                          </a:ln>
                        </wps:spPr>
                        <wps:txbx>
                          <w:txbxContent>
                            <w:p w:rsidR="00862F6C" w:rsidRPr="00237F49" w:rsidRDefault="00862F6C" w:rsidP="00A93423">
                              <w:pPr>
                                <w:spacing w:before="120"/>
                                <w:jc w:val="center"/>
                                <w:rPr>
                                  <w:rFonts w:asciiTheme="majorHAnsi" w:hAnsiTheme="majorHAnsi" w:cstheme="majorHAnsi"/>
                                  <w:sz w:val="18"/>
                                  <w:szCs w:val="18"/>
                                </w:rPr>
                              </w:pPr>
                              <w:r>
                                <w:rPr>
                                  <w:rFonts w:asciiTheme="majorHAnsi" w:hAnsiTheme="majorHAnsi" w:cstheme="majorHAnsi"/>
                                  <w:sz w:val="18"/>
                                  <w:szCs w:val="18"/>
                                </w:rPr>
                                <w:t>End of</w:t>
                              </w:r>
                              <w:r w:rsidRPr="00237F49">
                                <w:rPr>
                                  <w:rFonts w:asciiTheme="majorHAnsi" w:hAnsiTheme="majorHAnsi" w:cstheme="majorHAnsi"/>
                                  <w:sz w:val="18"/>
                                  <w:szCs w:val="18"/>
                                </w:rPr>
                                <w:t xml:space="preserve"> </w:t>
                              </w:r>
                            </w:p>
                            <w:p w:rsidR="00862F6C" w:rsidRPr="00237F49" w:rsidRDefault="00862F6C" w:rsidP="00A93423">
                              <w:pPr>
                                <w:jc w:val="center"/>
                                <w:rPr>
                                  <w:rFonts w:asciiTheme="majorHAnsi" w:hAnsiTheme="majorHAnsi" w:cstheme="majorHAnsi"/>
                                  <w:sz w:val="18"/>
                                  <w:szCs w:val="18"/>
                                </w:rPr>
                              </w:pPr>
                              <w:r w:rsidRPr="00237F49">
                                <w:rPr>
                                  <w:rFonts w:asciiTheme="majorHAnsi" w:hAnsiTheme="majorHAnsi" w:cstheme="majorHAnsi"/>
                                  <w:sz w:val="18"/>
                                  <w:szCs w:val="18"/>
                                </w:rPr>
                                <w:t>Filling</w:t>
                              </w:r>
                            </w:p>
                          </w:txbxContent>
                        </wps:txbx>
                        <wps:bodyPr rot="0" vert="horz" wrap="square" lIns="91440" tIns="45720" rIns="91440" bIns="45720" anchor="t" anchorCtr="0" upright="1">
                          <a:noAutofit/>
                        </wps:bodyPr>
                      </wps:wsp>
                      <wps:wsp>
                        <wps:cNvPr id="17707" name="Text Box 10568"/>
                        <wps:cNvSpPr txBox="1">
                          <a:spLocks noChangeArrowheads="1"/>
                        </wps:cNvSpPr>
                        <wps:spPr bwMode="auto">
                          <a:xfrm>
                            <a:off x="7273" y="12575"/>
                            <a:ext cx="2717" cy="1131"/>
                          </a:xfrm>
                          <a:prstGeom prst="rect">
                            <a:avLst/>
                          </a:prstGeom>
                          <a:solidFill>
                            <a:srgbClr val="FFFFFF"/>
                          </a:solidFill>
                          <a:ln w="9525">
                            <a:solidFill>
                              <a:srgbClr val="000000"/>
                            </a:solidFill>
                            <a:miter lim="800000"/>
                            <a:headEnd/>
                            <a:tailEnd/>
                          </a:ln>
                        </wps:spPr>
                        <wps:txbx>
                          <w:txbxContent>
                            <w:p w:rsidR="00862F6C" w:rsidRDefault="00862F6C" w:rsidP="00A93423">
                              <w:pPr>
                                <w:rPr>
                                  <w:rFonts w:asciiTheme="majorHAnsi" w:hAnsiTheme="majorHAnsi" w:cstheme="majorHAnsi"/>
                                  <w:sz w:val="18"/>
                                  <w:szCs w:val="18"/>
                                </w:rPr>
                              </w:pPr>
                              <w:r>
                                <w:rPr>
                                  <w:rFonts w:asciiTheme="majorHAnsi" w:hAnsiTheme="majorHAnsi" w:cstheme="majorHAnsi"/>
                                  <w:sz w:val="18"/>
                                  <w:szCs w:val="18"/>
                                </w:rPr>
                                <w:t>FV640, FV642 opened</w:t>
                              </w:r>
                            </w:p>
                            <w:p w:rsidR="00862F6C" w:rsidRPr="00237F49" w:rsidRDefault="00862F6C" w:rsidP="00A93423">
                              <w:pPr>
                                <w:rPr>
                                  <w:rFonts w:asciiTheme="majorHAnsi" w:hAnsiTheme="majorHAnsi" w:cstheme="majorHAnsi"/>
                                  <w:sz w:val="18"/>
                                  <w:szCs w:val="18"/>
                                </w:rPr>
                              </w:pPr>
                              <w:r>
                                <w:rPr>
                                  <w:rFonts w:asciiTheme="majorHAnsi" w:hAnsiTheme="majorHAnsi" w:cstheme="majorHAnsi"/>
                                  <w:sz w:val="18"/>
                                  <w:szCs w:val="18"/>
                                </w:rPr>
                                <w:t xml:space="preserve">Close </w:t>
                              </w:r>
                              <w:r w:rsidRPr="00237F49">
                                <w:rPr>
                                  <w:rFonts w:asciiTheme="majorHAnsi" w:hAnsiTheme="majorHAnsi" w:cstheme="majorHAnsi"/>
                                  <w:sz w:val="18"/>
                                  <w:szCs w:val="18"/>
                                </w:rPr>
                                <w:t>CV602</w:t>
                              </w:r>
                            </w:p>
                            <w:p w:rsidR="00862F6C" w:rsidRDefault="00862F6C" w:rsidP="00A93423">
                              <w:pPr>
                                <w:spacing w:before="40"/>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A93423">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A93423">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7708" name="Text Box 10570"/>
                        <wps:cNvSpPr txBox="1">
                          <a:spLocks noChangeArrowheads="1"/>
                        </wps:cNvSpPr>
                        <wps:spPr bwMode="auto">
                          <a:xfrm>
                            <a:off x="2535" y="8685"/>
                            <a:ext cx="1383" cy="4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237F49" w:rsidRDefault="00862F6C" w:rsidP="00A93423">
                              <w:pPr>
                                <w:rPr>
                                  <w:rFonts w:asciiTheme="majorHAnsi" w:hAnsiTheme="majorHAnsi" w:cstheme="majorHAnsi"/>
                                  <w:sz w:val="18"/>
                                  <w:szCs w:val="18"/>
                                </w:rPr>
                              </w:pPr>
                              <w:r w:rsidRPr="00237F49">
                                <w:rPr>
                                  <w:rFonts w:asciiTheme="majorHAnsi" w:hAnsiTheme="majorHAnsi" w:cstheme="majorHAnsi"/>
                                  <w:sz w:val="18"/>
                                  <w:szCs w:val="18"/>
                                </w:rPr>
                                <w:t xml:space="preserve">Regulation </w:t>
                              </w:r>
                            </w:p>
                          </w:txbxContent>
                        </wps:txbx>
                        <wps:bodyPr rot="0" vert="horz" wrap="square" lIns="91440" tIns="45720" rIns="91440" bIns="45720" anchor="t" anchorCtr="0" upright="1">
                          <a:noAutofit/>
                        </wps:bodyPr>
                      </wps:wsp>
                      <wps:wsp>
                        <wps:cNvPr id="17709" name="AutoShape 10572"/>
                        <wps:cNvCnPr>
                          <a:cxnSpLocks noChangeShapeType="1"/>
                        </wps:cNvCnPr>
                        <wps:spPr bwMode="auto">
                          <a:xfrm>
                            <a:off x="2364" y="891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10" name="AutoShape 10574"/>
                        <wps:cNvCnPr>
                          <a:cxnSpLocks noChangeShapeType="1"/>
                        </wps:cNvCnPr>
                        <wps:spPr bwMode="auto">
                          <a:xfrm>
                            <a:off x="6575" y="890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11" name="AutoShape 10575"/>
                        <wps:cNvCnPr>
                          <a:cxnSpLocks noChangeShapeType="1"/>
                        </wps:cNvCnPr>
                        <wps:spPr bwMode="auto">
                          <a:xfrm flipV="1">
                            <a:off x="2591" y="9093"/>
                            <a:ext cx="7767"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17712" name="Group 10576"/>
                        <wpg:cNvGrpSpPr>
                          <a:grpSpLocks/>
                        </wpg:cNvGrpSpPr>
                        <wpg:grpSpPr bwMode="auto">
                          <a:xfrm>
                            <a:off x="4703" y="7081"/>
                            <a:ext cx="2574" cy="592"/>
                            <a:chOff x="6441" y="9902"/>
                            <a:chExt cx="2609" cy="683"/>
                          </a:xfrm>
                        </wpg:grpSpPr>
                        <wps:wsp>
                          <wps:cNvPr id="17713" name="Text Box 10577"/>
                          <wps:cNvSpPr txBox="1">
                            <a:spLocks noChangeArrowheads="1"/>
                          </wps:cNvSpPr>
                          <wps:spPr bwMode="auto">
                            <a:xfrm>
                              <a:off x="6622" y="10057"/>
                              <a:ext cx="2428" cy="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237F49" w:rsidRDefault="00862F6C" w:rsidP="00A93423">
                                <w:pPr>
                                  <w:pStyle w:val="ListBullet"/>
                                  <w:numPr>
                                    <w:ilvl w:val="0"/>
                                    <w:numId w:val="0"/>
                                  </w:numPr>
                                  <w:ind w:left="360"/>
                                  <w:rPr>
                                    <w:rFonts w:asciiTheme="majorHAnsi" w:hAnsiTheme="majorHAnsi" w:cstheme="majorHAnsi"/>
                                    <w:sz w:val="18"/>
                                    <w:szCs w:val="18"/>
                                  </w:rPr>
                                </w:pPr>
                                <w:r>
                                  <w:rPr>
                                    <w:rFonts w:asciiTheme="majorHAnsi" w:hAnsiTheme="majorHAnsi" w:cstheme="majorHAnsi"/>
                                    <w:sz w:val="18"/>
                                    <w:szCs w:val="18"/>
                                  </w:rPr>
                                  <w:t>CV601 fully closed</w:t>
                                </w:r>
                              </w:p>
                            </w:txbxContent>
                          </wps:txbx>
                          <wps:bodyPr rot="0" vert="horz" wrap="square" lIns="91440" tIns="45720" rIns="91440" bIns="45720" anchor="t" anchorCtr="0" upright="1">
                            <a:noAutofit/>
                          </wps:bodyPr>
                        </wps:wsp>
                        <wpg:grpSp>
                          <wpg:cNvPr id="17714" name="Group 10578"/>
                          <wpg:cNvGrpSpPr>
                            <a:grpSpLocks/>
                          </wpg:cNvGrpSpPr>
                          <wpg:grpSpPr bwMode="auto">
                            <a:xfrm>
                              <a:off x="6441" y="9902"/>
                              <a:ext cx="247" cy="683"/>
                              <a:chOff x="4444" y="2685"/>
                              <a:chExt cx="255" cy="720"/>
                            </a:xfrm>
                          </wpg:grpSpPr>
                          <wps:wsp>
                            <wps:cNvPr id="17715" name="AutoShape 10579"/>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16" name="AutoShape 10580"/>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7724" name="Text Box 10581"/>
                        <wps:cNvSpPr txBox="1">
                          <a:spLocks noChangeArrowheads="1"/>
                        </wps:cNvSpPr>
                        <wps:spPr bwMode="auto">
                          <a:xfrm>
                            <a:off x="5337" y="7533"/>
                            <a:ext cx="2221" cy="1077"/>
                          </a:xfrm>
                          <a:prstGeom prst="rect">
                            <a:avLst/>
                          </a:prstGeom>
                          <a:solidFill>
                            <a:srgbClr val="FFFFFF"/>
                          </a:solidFill>
                          <a:ln w="9525">
                            <a:solidFill>
                              <a:srgbClr val="000000"/>
                            </a:solidFill>
                            <a:miter lim="800000"/>
                            <a:headEnd/>
                            <a:tailEnd/>
                          </a:ln>
                        </wps:spPr>
                        <wps:txbx>
                          <w:txbxContent>
                            <w:p w:rsidR="00862F6C" w:rsidRPr="00237F49" w:rsidRDefault="00862F6C" w:rsidP="00A93423">
                              <w:pPr>
                                <w:rPr>
                                  <w:rFonts w:asciiTheme="majorHAnsi" w:hAnsiTheme="majorHAnsi" w:cstheme="majorHAnsi"/>
                                  <w:sz w:val="18"/>
                                  <w:szCs w:val="18"/>
                                </w:rPr>
                              </w:pPr>
                              <w:r>
                                <w:rPr>
                                  <w:rFonts w:asciiTheme="majorHAnsi" w:hAnsiTheme="majorHAnsi" w:cstheme="majorHAnsi"/>
                                  <w:sz w:val="18"/>
                                  <w:szCs w:val="18"/>
                                </w:rPr>
                                <w:t xml:space="preserve">FV640, </w:t>
                              </w:r>
                              <w:r w:rsidRPr="00237F49">
                                <w:rPr>
                                  <w:rFonts w:asciiTheme="majorHAnsi" w:hAnsiTheme="majorHAnsi" w:cstheme="majorHAnsi"/>
                                  <w:sz w:val="18"/>
                                  <w:szCs w:val="18"/>
                                </w:rPr>
                                <w:t>FV64</w:t>
                              </w:r>
                              <w:r>
                                <w:rPr>
                                  <w:rFonts w:asciiTheme="majorHAnsi" w:hAnsiTheme="majorHAnsi" w:cstheme="majorHAnsi"/>
                                  <w:sz w:val="18"/>
                                  <w:szCs w:val="18"/>
                                </w:rPr>
                                <w:t>2 opened</w:t>
                              </w:r>
                            </w:p>
                            <w:p w:rsidR="00862F6C" w:rsidRDefault="00862F6C" w:rsidP="00A93423">
                              <w:pPr>
                                <w:spacing w:before="40"/>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A93423">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A93423">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7725" name="AutoShape 10582"/>
                        <wps:cNvCnPr>
                          <a:cxnSpLocks noChangeShapeType="1"/>
                        </wps:cNvCnPr>
                        <wps:spPr bwMode="auto">
                          <a:xfrm>
                            <a:off x="2483" y="8740"/>
                            <a:ext cx="420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26" name="AutoShape 10583"/>
                        <wps:cNvCnPr>
                          <a:cxnSpLocks noChangeShapeType="1"/>
                        </wps:cNvCnPr>
                        <wps:spPr bwMode="auto">
                          <a:xfrm>
                            <a:off x="4871" y="8147"/>
                            <a:ext cx="0" cy="59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27" name="Rectangle 10584"/>
                        <wps:cNvSpPr>
                          <a:spLocks noChangeArrowheads="1"/>
                        </wps:cNvSpPr>
                        <wps:spPr bwMode="auto">
                          <a:xfrm>
                            <a:off x="4168" y="7533"/>
                            <a:ext cx="1249" cy="1077"/>
                          </a:xfrm>
                          <a:prstGeom prst="rect">
                            <a:avLst/>
                          </a:prstGeom>
                          <a:solidFill>
                            <a:srgbClr val="FFFFFF"/>
                          </a:solidFill>
                          <a:ln w="9525">
                            <a:solidFill>
                              <a:srgbClr val="000000"/>
                            </a:solidFill>
                            <a:miter lim="800000"/>
                            <a:headEnd/>
                            <a:tailEnd/>
                          </a:ln>
                        </wps:spPr>
                        <wps:txbx>
                          <w:txbxContent>
                            <w:p w:rsidR="00862F6C" w:rsidRPr="00480210" w:rsidRDefault="00862F6C" w:rsidP="00A93423">
                              <w:pPr>
                                <w:spacing w:before="40"/>
                                <w:jc w:val="center"/>
                                <w:rPr>
                                  <w:rFonts w:asciiTheme="majorHAnsi" w:hAnsiTheme="majorHAnsi" w:cstheme="majorHAnsi"/>
                                  <w:sz w:val="18"/>
                                  <w:szCs w:val="18"/>
                                  <w:lang w:val="fr-FR"/>
                                </w:rPr>
                              </w:pPr>
                              <w:r>
                                <w:rPr>
                                  <w:rFonts w:asciiTheme="majorHAnsi" w:hAnsiTheme="majorHAnsi" w:cstheme="majorHAnsi"/>
                                  <w:sz w:val="18"/>
                                  <w:szCs w:val="18"/>
                                  <w:lang w:val="fr-FR"/>
                                </w:rPr>
                                <w:t>Preparation to regulate</w:t>
                              </w:r>
                            </w:p>
                          </w:txbxContent>
                        </wps:txbx>
                        <wps:bodyPr rot="0" vert="horz" wrap="square" lIns="91440" tIns="45720" rIns="91440" bIns="45720" anchor="t" anchorCtr="0" upright="1">
                          <a:noAutofit/>
                        </wps:bodyPr>
                      </wps:wsp>
                      <wps:wsp>
                        <wps:cNvPr id="29176" name="Rectangle 10588"/>
                        <wps:cNvSpPr>
                          <a:spLocks noChangeArrowheads="1"/>
                        </wps:cNvSpPr>
                        <wps:spPr bwMode="auto">
                          <a:xfrm>
                            <a:off x="6129" y="10377"/>
                            <a:ext cx="1245" cy="1304"/>
                          </a:xfrm>
                          <a:prstGeom prst="rect">
                            <a:avLst/>
                          </a:prstGeom>
                          <a:solidFill>
                            <a:srgbClr val="FFFFFF"/>
                          </a:solidFill>
                          <a:ln w="9525">
                            <a:solidFill>
                              <a:srgbClr val="000000"/>
                            </a:solidFill>
                            <a:miter lim="800000"/>
                            <a:headEnd/>
                            <a:tailEnd/>
                          </a:ln>
                        </wps:spPr>
                        <wps:txbx>
                          <w:txbxContent>
                            <w:p w:rsidR="00862F6C" w:rsidRPr="00237F49" w:rsidRDefault="00862F6C" w:rsidP="00A93423">
                              <w:pPr>
                                <w:spacing w:before="120"/>
                                <w:jc w:val="center"/>
                                <w:rPr>
                                  <w:rFonts w:asciiTheme="majorHAnsi" w:hAnsiTheme="majorHAnsi" w:cstheme="majorHAnsi"/>
                                  <w:sz w:val="18"/>
                                  <w:szCs w:val="18"/>
                                </w:rPr>
                              </w:pPr>
                              <w:r>
                                <w:rPr>
                                  <w:rFonts w:asciiTheme="majorHAnsi" w:hAnsiTheme="majorHAnsi" w:cstheme="majorHAnsi"/>
                                  <w:sz w:val="18"/>
                                  <w:szCs w:val="18"/>
                                </w:rPr>
                                <w:t>Cryostat</w:t>
                              </w:r>
                            </w:p>
                            <w:p w:rsidR="00862F6C" w:rsidRPr="00237F49" w:rsidRDefault="00862F6C" w:rsidP="00A93423">
                              <w:pPr>
                                <w:jc w:val="center"/>
                                <w:rPr>
                                  <w:rFonts w:asciiTheme="majorHAnsi" w:hAnsiTheme="majorHAnsi" w:cstheme="majorHAnsi"/>
                                  <w:sz w:val="18"/>
                                  <w:szCs w:val="18"/>
                                </w:rPr>
                              </w:pPr>
                              <w:r w:rsidRPr="00237F49">
                                <w:rPr>
                                  <w:rFonts w:asciiTheme="majorHAnsi" w:hAnsiTheme="majorHAnsi" w:cstheme="majorHAnsi"/>
                                  <w:sz w:val="18"/>
                                  <w:szCs w:val="18"/>
                                </w:rPr>
                                <w:t>Filling</w:t>
                              </w:r>
                            </w:p>
                          </w:txbxContent>
                        </wps:txbx>
                        <wps:bodyPr rot="0" vert="horz" wrap="square" lIns="91440" tIns="45720" rIns="91440" bIns="45720" anchor="t" anchorCtr="0" upright="1">
                          <a:noAutofit/>
                        </wps:bodyPr>
                      </wps:wsp>
                      <wps:wsp>
                        <wps:cNvPr id="29177" name="AutoShape 10589"/>
                        <wps:cNvCnPr>
                          <a:cxnSpLocks noChangeShapeType="1"/>
                        </wps:cNvCnPr>
                        <wps:spPr bwMode="auto">
                          <a:xfrm>
                            <a:off x="6710" y="12069"/>
                            <a:ext cx="3628"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178" name="AutoShape 10590"/>
                        <wps:cNvCnPr>
                          <a:cxnSpLocks noChangeShapeType="1"/>
                        </wps:cNvCnPr>
                        <wps:spPr bwMode="auto">
                          <a:xfrm rot="5400000">
                            <a:off x="8991" y="1206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79" name="AutoShape 10591"/>
                        <wps:cNvCnPr>
                          <a:cxnSpLocks noChangeShapeType="1"/>
                        </wps:cNvCnPr>
                        <wps:spPr bwMode="auto">
                          <a:xfrm flipH="1">
                            <a:off x="6006" y="14041"/>
                            <a:ext cx="4365" cy="0"/>
                          </a:xfrm>
                          <a:prstGeom prst="straightConnector1">
                            <a:avLst/>
                          </a:prstGeom>
                          <a:noFill/>
                          <a:ln w="6350">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9180" name="AutoShape 10592"/>
                        <wps:cNvCnPr>
                          <a:cxnSpLocks noChangeShapeType="1"/>
                        </wps:cNvCnPr>
                        <wps:spPr bwMode="auto">
                          <a:xfrm>
                            <a:off x="6295" y="13929"/>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81" name="AutoShape 10593"/>
                        <wps:cNvCnPr>
                          <a:cxnSpLocks noChangeShapeType="1"/>
                        </wps:cNvCnPr>
                        <wps:spPr bwMode="auto">
                          <a:xfrm>
                            <a:off x="7184" y="13929"/>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82" name="Rectangle 10594"/>
                        <wps:cNvSpPr>
                          <a:spLocks noChangeArrowheads="1"/>
                        </wps:cNvSpPr>
                        <wps:spPr bwMode="auto">
                          <a:xfrm>
                            <a:off x="4156" y="6402"/>
                            <a:ext cx="1273" cy="850"/>
                          </a:xfrm>
                          <a:prstGeom prst="rect">
                            <a:avLst/>
                          </a:prstGeom>
                          <a:solidFill>
                            <a:srgbClr val="FFFFFF"/>
                          </a:solidFill>
                          <a:ln w="9525">
                            <a:solidFill>
                              <a:srgbClr val="000000"/>
                            </a:solidFill>
                            <a:miter lim="800000"/>
                            <a:headEnd/>
                            <a:tailEnd/>
                          </a:ln>
                        </wps:spPr>
                        <wps:txbx>
                          <w:txbxContent>
                            <w:p w:rsidR="00862F6C" w:rsidRPr="00237F49" w:rsidRDefault="00862F6C" w:rsidP="00A93423">
                              <w:pPr>
                                <w:jc w:val="center"/>
                                <w:rPr>
                                  <w:rFonts w:asciiTheme="majorHAnsi" w:hAnsiTheme="majorHAnsi" w:cstheme="majorHAnsi"/>
                                  <w:sz w:val="18"/>
                                  <w:szCs w:val="18"/>
                                </w:rPr>
                              </w:pPr>
                              <w:r>
                                <w:rPr>
                                  <w:rFonts w:asciiTheme="majorHAnsi" w:hAnsiTheme="majorHAnsi" w:cstheme="majorHAnsi"/>
                                  <w:sz w:val="18"/>
                                  <w:szCs w:val="18"/>
                                </w:rPr>
                                <w:t xml:space="preserve">End of </w:t>
                              </w:r>
                              <w:r w:rsidRPr="00237F49">
                                <w:rPr>
                                  <w:rFonts w:asciiTheme="majorHAnsi" w:hAnsiTheme="majorHAnsi" w:cstheme="majorHAnsi"/>
                                  <w:sz w:val="18"/>
                                  <w:szCs w:val="18"/>
                                </w:rPr>
                                <w:t xml:space="preserve"> </w:t>
                              </w:r>
                            </w:p>
                            <w:p w:rsidR="00862F6C" w:rsidRPr="00237F49" w:rsidRDefault="00862F6C" w:rsidP="00A93423">
                              <w:pPr>
                                <w:jc w:val="center"/>
                                <w:rPr>
                                  <w:rFonts w:asciiTheme="majorHAnsi" w:hAnsiTheme="majorHAnsi" w:cstheme="majorHAnsi"/>
                                  <w:sz w:val="18"/>
                                  <w:szCs w:val="18"/>
                                </w:rPr>
                              </w:pPr>
                              <w:r>
                                <w:rPr>
                                  <w:rFonts w:asciiTheme="majorHAnsi" w:hAnsiTheme="majorHAnsi" w:cstheme="majorHAnsi"/>
                                  <w:sz w:val="18"/>
                                  <w:szCs w:val="18"/>
                                </w:rPr>
                                <w:t>Cool down</w:t>
                              </w:r>
                            </w:p>
                          </w:txbxContent>
                        </wps:txbx>
                        <wps:bodyPr rot="0" vert="horz" wrap="square" lIns="91440" tIns="45720" rIns="91440" bIns="45720" anchor="t" anchorCtr="0" upright="1">
                          <a:noAutofit/>
                        </wps:bodyPr>
                      </wps:wsp>
                      <wps:wsp>
                        <wps:cNvPr id="29183" name="Text Box 10595"/>
                        <wps:cNvSpPr txBox="1">
                          <a:spLocks noChangeArrowheads="1"/>
                        </wps:cNvSpPr>
                        <wps:spPr bwMode="auto">
                          <a:xfrm>
                            <a:off x="5398" y="6402"/>
                            <a:ext cx="3288" cy="850"/>
                          </a:xfrm>
                          <a:prstGeom prst="rect">
                            <a:avLst/>
                          </a:prstGeom>
                          <a:solidFill>
                            <a:srgbClr val="FFFFFF"/>
                          </a:solidFill>
                          <a:ln w="9525">
                            <a:solidFill>
                              <a:srgbClr val="000000"/>
                            </a:solidFill>
                            <a:miter lim="800000"/>
                            <a:headEnd/>
                            <a:tailEnd/>
                          </a:ln>
                        </wps:spPr>
                        <wps:txbx>
                          <w:txbxContent>
                            <w:p w:rsidR="00862F6C" w:rsidRDefault="00862F6C" w:rsidP="00A93423">
                              <w:pPr>
                                <w:rPr>
                                  <w:rFonts w:asciiTheme="majorHAnsi" w:hAnsiTheme="majorHAnsi" w:cstheme="majorHAnsi"/>
                                  <w:sz w:val="18"/>
                                  <w:szCs w:val="18"/>
                                </w:rPr>
                              </w:pPr>
                              <w:r>
                                <w:rPr>
                                  <w:rFonts w:asciiTheme="majorHAnsi" w:hAnsiTheme="majorHAnsi" w:cstheme="majorHAnsi"/>
                                  <w:sz w:val="18"/>
                                  <w:szCs w:val="18"/>
                                </w:rPr>
                                <w:t>Close CV601, FV640, FV642 opened</w:t>
                              </w:r>
                            </w:p>
                            <w:p w:rsidR="00862F6C" w:rsidRDefault="00862F6C" w:rsidP="00A93423">
                              <w:pPr>
                                <w:spacing w:before="40"/>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A93423">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A93423">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9184" name="Rectangle 10596"/>
                        <wps:cNvSpPr>
                          <a:spLocks noChangeArrowheads="1"/>
                        </wps:cNvSpPr>
                        <wps:spPr bwMode="auto">
                          <a:xfrm>
                            <a:off x="6030" y="14699"/>
                            <a:ext cx="1417" cy="1077"/>
                          </a:xfrm>
                          <a:prstGeom prst="rect">
                            <a:avLst/>
                          </a:prstGeom>
                          <a:solidFill>
                            <a:srgbClr val="FFFFFF"/>
                          </a:solidFill>
                          <a:ln w="9525">
                            <a:solidFill>
                              <a:srgbClr val="000000"/>
                            </a:solidFill>
                            <a:miter lim="800000"/>
                            <a:headEnd/>
                            <a:tailEnd/>
                          </a:ln>
                        </wps:spPr>
                        <wps:txbx>
                          <w:txbxContent>
                            <w:p w:rsidR="00862F6C" w:rsidRPr="00237F49" w:rsidRDefault="00862F6C" w:rsidP="00A93423">
                              <w:pPr>
                                <w:spacing w:before="120"/>
                                <w:jc w:val="center"/>
                                <w:rPr>
                                  <w:rFonts w:asciiTheme="majorHAnsi" w:hAnsiTheme="majorHAnsi"/>
                                  <w:sz w:val="18"/>
                                  <w:szCs w:val="18"/>
                                </w:rPr>
                              </w:pPr>
                              <w:r w:rsidRPr="00237F49">
                                <w:rPr>
                                  <w:rFonts w:asciiTheme="majorHAnsi" w:hAnsiTheme="majorHAnsi"/>
                                  <w:sz w:val="18"/>
                                  <w:szCs w:val="18"/>
                                </w:rPr>
                                <w:t>Stop</w:t>
                              </w:r>
                            </w:p>
                            <w:p w:rsidR="00862F6C" w:rsidRPr="00237F49" w:rsidRDefault="00862F6C" w:rsidP="00A93423">
                              <w:pPr>
                                <w:jc w:val="center"/>
                                <w:rPr>
                                  <w:rFonts w:asciiTheme="majorHAnsi" w:hAnsiTheme="majorHAnsi"/>
                                  <w:sz w:val="18"/>
                                  <w:szCs w:val="18"/>
                                </w:rPr>
                              </w:pPr>
                              <w:r w:rsidRPr="00237F49">
                                <w:rPr>
                                  <w:rFonts w:asciiTheme="majorHAnsi" w:hAnsiTheme="majorHAnsi"/>
                                  <w:sz w:val="18"/>
                                  <w:szCs w:val="18"/>
                                </w:rPr>
                                <w:t>Cooling</w:t>
                              </w:r>
                            </w:p>
                          </w:txbxContent>
                        </wps:txbx>
                        <wps:bodyPr rot="0" vert="horz" wrap="square" lIns="91440" tIns="45720" rIns="91440" bIns="45720" anchor="t" anchorCtr="0" upright="1">
                          <a:noAutofit/>
                        </wps:bodyPr>
                      </wps:wsp>
                      <wps:wsp>
                        <wps:cNvPr id="29185" name="Text Box 10597"/>
                        <wps:cNvSpPr txBox="1">
                          <a:spLocks noChangeArrowheads="1"/>
                        </wps:cNvSpPr>
                        <wps:spPr bwMode="auto">
                          <a:xfrm>
                            <a:off x="7442" y="14699"/>
                            <a:ext cx="2628" cy="1077"/>
                          </a:xfrm>
                          <a:prstGeom prst="rect">
                            <a:avLst/>
                          </a:prstGeom>
                          <a:solidFill>
                            <a:srgbClr val="FFFFFF"/>
                          </a:solidFill>
                          <a:ln w="9525">
                            <a:solidFill>
                              <a:srgbClr val="000000"/>
                            </a:solidFill>
                            <a:miter lim="800000"/>
                            <a:headEnd/>
                            <a:tailEnd/>
                          </a:ln>
                        </wps:spPr>
                        <wps:txbx>
                          <w:txbxContent>
                            <w:p w:rsidR="00862F6C" w:rsidRPr="00237F49" w:rsidRDefault="00862F6C" w:rsidP="00A93423">
                              <w:pPr>
                                <w:rPr>
                                  <w:rFonts w:asciiTheme="majorHAnsi" w:hAnsiTheme="majorHAnsi" w:cstheme="majorHAnsi"/>
                                  <w:sz w:val="18"/>
                                  <w:szCs w:val="18"/>
                                </w:rPr>
                              </w:pPr>
                              <w:r>
                                <w:rPr>
                                  <w:rFonts w:asciiTheme="majorHAnsi" w:hAnsiTheme="majorHAnsi" w:cstheme="majorHAnsi"/>
                                  <w:sz w:val="18"/>
                                  <w:szCs w:val="18"/>
                                </w:rPr>
                                <w:t>Close FV640, FV642</w:t>
                              </w:r>
                            </w:p>
                            <w:p w:rsidR="00862F6C" w:rsidRPr="00237F49" w:rsidRDefault="00862F6C" w:rsidP="00A93423">
                              <w:pPr>
                                <w:rPr>
                                  <w:rFonts w:asciiTheme="majorHAnsi" w:hAnsiTheme="majorHAnsi" w:cstheme="majorHAnsi"/>
                                  <w:sz w:val="18"/>
                                  <w:szCs w:val="18"/>
                                </w:rPr>
                              </w:pPr>
                              <w:r>
                                <w:rPr>
                                  <w:rFonts w:asciiTheme="majorHAnsi" w:hAnsiTheme="majorHAnsi" w:cstheme="majorHAnsi"/>
                                  <w:sz w:val="18"/>
                                  <w:szCs w:val="18"/>
                                </w:rPr>
                                <w:t>Close CV602</w:t>
                              </w:r>
                            </w:p>
                            <w:p w:rsidR="00862F6C" w:rsidRDefault="00862F6C" w:rsidP="007D08B2">
                              <w:pPr>
                                <w:spacing w:before="40"/>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7D08B2">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7D08B2">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9186" name="AutoShape 10598"/>
                        <wps:cNvCnPr>
                          <a:cxnSpLocks noChangeShapeType="1"/>
                        </wps:cNvCnPr>
                        <wps:spPr bwMode="auto">
                          <a:xfrm>
                            <a:off x="6604" y="1591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87" name="Text Box 10599"/>
                        <wps:cNvSpPr txBox="1">
                          <a:spLocks noChangeArrowheads="1"/>
                        </wps:cNvSpPr>
                        <wps:spPr bwMode="auto">
                          <a:xfrm>
                            <a:off x="6914" y="15784"/>
                            <a:ext cx="1666"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436F33" w:rsidRDefault="00862F6C" w:rsidP="00EE1717">
                              <w:pPr>
                                <w:rPr>
                                  <w:rFonts w:asciiTheme="majorHAnsi" w:hAnsiTheme="majorHAnsi" w:cstheme="majorHAnsi"/>
                                  <w:sz w:val="18"/>
                                  <w:szCs w:val="18"/>
                                  <w:lang w:val="fr-FR"/>
                                </w:rPr>
                              </w:pPr>
                              <w:r>
                                <w:rPr>
                                  <w:rFonts w:asciiTheme="majorHAnsi" w:hAnsiTheme="majorHAnsi" w:cstheme="majorHAnsi"/>
                                  <w:sz w:val="18"/>
                                  <w:szCs w:val="18"/>
                                  <w:lang w:val="fr-FR"/>
                                </w:rPr>
                                <w:t>CV602 fully closed</w:t>
                              </w:r>
                            </w:p>
                          </w:txbxContent>
                        </wps:txbx>
                        <wps:bodyPr rot="0" vert="horz" wrap="square" lIns="91440" tIns="45720" rIns="91440" bIns="45720" anchor="t" anchorCtr="0" upright="1">
                          <a:noAutofit/>
                        </wps:bodyPr>
                      </wps:wsp>
                      <wps:wsp>
                        <wps:cNvPr id="29188" name="AutoShape 12476"/>
                        <wps:cNvCnPr>
                          <a:cxnSpLocks noChangeShapeType="1"/>
                        </wps:cNvCnPr>
                        <wps:spPr bwMode="auto">
                          <a:xfrm>
                            <a:off x="1734" y="3098"/>
                            <a:ext cx="3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89" name="AutoShape 12477"/>
                        <wps:cNvCnPr>
                          <a:cxnSpLocks noChangeShapeType="1"/>
                        </wps:cNvCnPr>
                        <wps:spPr bwMode="auto">
                          <a:xfrm>
                            <a:off x="4597" y="1804"/>
                            <a:ext cx="0" cy="130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90" name="AutoShape 12478"/>
                        <wps:cNvCnPr>
                          <a:cxnSpLocks noChangeShapeType="1"/>
                        </wps:cNvCnPr>
                        <wps:spPr bwMode="auto">
                          <a:xfrm flipV="1">
                            <a:off x="5357" y="1762"/>
                            <a:ext cx="5386"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191" name="AutoShape 12479"/>
                        <wps:cNvCnPr>
                          <a:cxnSpLocks noChangeShapeType="1"/>
                        </wps:cNvCnPr>
                        <wps:spPr bwMode="auto">
                          <a:xfrm>
                            <a:off x="2822" y="1749"/>
                            <a:ext cx="10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192" name="Rectangle 12480"/>
                        <wps:cNvSpPr>
                          <a:spLocks noChangeArrowheads="1"/>
                        </wps:cNvSpPr>
                        <wps:spPr bwMode="auto">
                          <a:xfrm>
                            <a:off x="3918" y="1488"/>
                            <a:ext cx="1341" cy="515"/>
                          </a:xfrm>
                          <a:prstGeom prst="rect">
                            <a:avLst/>
                          </a:prstGeom>
                          <a:solidFill>
                            <a:srgbClr val="FFFFFF"/>
                          </a:solidFill>
                          <a:ln w="9525">
                            <a:solidFill>
                              <a:srgbClr val="000000"/>
                            </a:solidFill>
                            <a:miter lim="800000"/>
                            <a:headEnd/>
                            <a:tailEnd/>
                          </a:ln>
                        </wps:spPr>
                        <wps:txbx>
                          <w:txbxContent>
                            <w:p w:rsidR="00862F6C" w:rsidRPr="00EA644B" w:rsidRDefault="00862F6C" w:rsidP="00A0162C">
                              <w:pPr>
                                <w:spacing w:before="40"/>
                                <w:jc w:val="center"/>
                                <w:rPr>
                                  <w:rFonts w:asciiTheme="majorHAnsi" w:hAnsiTheme="majorHAnsi" w:cstheme="majorHAnsi"/>
                                  <w:sz w:val="18"/>
                                  <w:szCs w:val="18"/>
                                  <w:lang w:val="fr-FR"/>
                                </w:rPr>
                              </w:pPr>
                              <w:r>
                                <w:rPr>
                                  <w:rFonts w:asciiTheme="majorHAnsi" w:hAnsiTheme="majorHAnsi" w:cstheme="majorHAnsi"/>
                                  <w:sz w:val="18"/>
                                  <w:szCs w:val="18"/>
                                  <w:lang w:val="fr-FR"/>
                                </w:rPr>
                                <w:t>stop</w:t>
                              </w:r>
                            </w:p>
                          </w:txbxContent>
                        </wps:txbx>
                        <wps:bodyPr rot="0" vert="horz" wrap="square" lIns="91440" tIns="45720" rIns="91440" bIns="45720" anchor="t" anchorCtr="0" upright="1">
                          <a:noAutofit/>
                        </wps:bodyPr>
                      </wps:wsp>
                      <wps:wsp>
                        <wps:cNvPr id="29193" name="Text Box 12481"/>
                        <wps:cNvSpPr txBox="1">
                          <a:spLocks noChangeArrowheads="1"/>
                        </wps:cNvSpPr>
                        <wps:spPr bwMode="auto">
                          <a:xfrm>
                            <a:off x="4727" y="1954"/>
                            <a:ext cx="924"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CC75BE">
                              <w:pPr>
                                <w:rPr>
                                  <w:rFonts w:asciiTheme="majorHAnsi" w:hAnsiTheme="majorHAnsi" w:cstheme="majorHAnsi"/>
                                  <w:sz w:val="18"/>
                                  <w:szCs w:val="18"/>
                                </w:rPr>
                              </w:pPr>
                              <w:r>
                                <w:rPr>
                                  <w:rFonts w:asciiTheme="majorHAnsi" w:hAnsiTheme="majorHAnsi" w:cstheme="majorHAnsi"/>
                                  <w:sz w:val="18"/>
                                  <w:szCs w:val="18"/>
                                </w:rPr>
                                <w:t>Start</w:t>
                              </w:r>
                              <w:r w:rsidRPr="008A5886">
                                <w:rPr>
                                  <w:rFonts w:asciiTheme="majorHAnsi" w:hAnsiTheme="majorHAnsi" w:cstheme="majorHAnsi"/>
                                  <w:sz w:val="18"/>
                                  <w:szCs w:val="18"/>
                                </w:rPr>
                                <w:t xml:space="preserve"> </w:t>
                              </w:r>
                            </w:p>
                          </w:txbxContent>
                        </wps:txbx>
                        <wps:bodyPr rot="0" vert="horz" wrap="square" lIns="91440" tIns="45720" rIns="91440" bIns="45720" anchor="t" anchorCtr="0" upright="1">
                          <a:noAutofit/>
                        </wps:bodyPr>
                      </wps:wsp>
                      <wps:wsp>
                        <wps:cNvPr id="29194" name="Rectangle 12482"/>
                        <wps:cNvSpPr>
                          <a:spLocks noChangeArrowheads="1"/>
                        </wps:cNvSpPr>
                        <wps:spPr bwMode="auto">
                          <a:xfrm>
                            <a:off x="3577" y="2326"/>
                            <a:ext cx="2783" cy="580"/>
                          </a:xfrm>
                          <a:prstGeom prst="rect">
                            <a:avLst/>
                          </a:prstGeom>
                          <a:solidFill>
                            <a:srgbClr val="FFFFFF"/>
                          </a:solidFill>
                          <a:ln w="9525">
                            <a:solidFill>
                              <a:srgbClr val="000000"/>
                            </a:solidFill>
                            <a:miter lim="800000"/>
                            <a:headEnd/>
                            <a:tailEnd/>
                          </a:ln>
                        </wps:spPr>
                        <wps:txbx>
                          <w:txbxContent>
                            <w:p w:rsidR="00862F6C" w:rsidRPr="002025CF" w:rsidRDefault="00862F6C" w:rsidP="00CC75BE">
                              <w:pPr>
                                <w:jc w:val="center"/>
                                <w:rPr>
                                  <w:rFonts w:asciiTheme="majorHAnsi" w:hAnsiTheme="majorHAnsi" w:cstheme="majorHAnsi"/>
                                  <w:sz w:val="18"/>
                                  <w:szCs w:val="18"/>
                                </w:rPr>
                              </w:pPr>
                              <w:r w:rsidRPr="004F5F38">
                                <w:rPr>
                                  <w:rFonts w:asciiTheme="majorHAnsi" w:hAnsiTheme="majorHAnsi" w:cstheme="majorHAnsi"/>
                                  <w:sz w:val="18"/>
                                  <w:szCs w:val="18"/>
                                </w:rPr>
                                <w:t>“ Have</w:t>
                              </w:r>
                              <w:r w:rsidRPr="002025CF">
                                <w:rPr>
                                  <w:rFonts w:asciiTheme="majorHAnsi" w:hAnsiTheme="majorHAnsi" w:cstheme="majorHAnsi"/>
                                  <w:sz w:val="18"/>
                                  <w:szCs w:val="18"/>
                                </w:rPr>
                                <w:t xml:space="preserve"> you </w:t>
                              </w:r>
                              <w:r w:rsidRPr="004F5F38">
                                <w:rPr>
                                  <w:rFonts w:asciiTheme="majorHAnsi" w:hAnsiTheme="majorHAnsi" w:cstheme="majorHAnsi"/>
                                  <w:sz w:val="18"/>
                                  <w:szCs w:val="18"/>
                                </w:rPr>
                                <w:t xml:space="preserve">chosen </w:t>
                              </w:r>
                              <w:r w:rsidRPr="002025CF">
                                <w:rPr>
                                  <w:rFonts w:asciiTheme="majorHAnsi" w:hAnsiTheme="majorHAnsi" w:cstheme="majorHAnsi"/>
                                  <w:sz w:val="18"/>
                                  <w:szCs w:val="18"/>
                                </w:rPr>
                                <w:t>the recovery circuit fo</w:t>
                              </w:r>
                              <w:r w:rsidRPr="004F5F38">
                                <w:rPr>
                                  <w:rFonts w:asciiTheme="majorHAnsi" w:hAnsiTheme="majorHAnsi" w:cstheme="majorHAnsi"/>
                                  <w:sz w:val="18"/>
                                  <w:szCs w:val="18"/>
                                </w:rPr>
                                <w:t xml:space="preserve">r the </w:t>
                              </w:r>
                              <w:r>
                                <w:rPr>
                                  <w:rFonts w:asciiTheme="majorHAnsi" w:hAnsiTheme="majorHAnsi" w:cstheme="majorHAnsi"/>
                                  <w:sz w:val="18"/>
                                  <w:szCs w:val="18"/>
                                </w:rPr>
                                <w:t>cryostat</w:t>
                              </w:r>
                              <w:r w:rsidRPr="004F5F38">
                                <w:rPr>
                                  <w:rFonts w:asciiTheme="majorHAnsi" w:hAnsiTheme="majorHAnsi" w:cstheme="majorHAnsi"/>
                                  <w:sz w:val="18"/>
                                  <w:szCs w:val="18"/>
                                </w:rPr>
                                <w:t xml:space="preserve">? </w:t>
                              </w:r>
                              <w:r>
                                <w:rPr>
                                  <w:rFonts w:asciiTheme="majorHAnsi" w:hAnsiTheme="majorHAnsi" w:cstheme="majorHAnsi"/>
                                  <w:sz w:val="18"/>
                                  <w:szCs w:val="18"/>
                                </w:rPr>
                                <w:t>“</w:t>
                              </w:r>
                            </w:p>
                          </w:txbxContent>
                        </wps:txbx>
                        <wps:bodyPr rot="0" vert="horz" wrap="square" lIns="91440" tIns="45720" rIns="91440" bIns="45720" anchor="t" anchorCtr="0" upright="1">
                          <a:noAutofit/>
                        </wps:bodyPr>
                      </wps:wsp>
                      <wps:wsp>
                        <wps:cNvPr id="29195" name="AutoShape 12483"/>
                        <wps:cNvCnPr>
                          <a:cxnSpLocks noChangeShapeType="1"/>
                        </wps:cNvCnPr>
                        <wps:spPr bwMode="auto">
                          <a:xfrm>
                            <a:off x="4481" y="2157"/>
                            <a:ext cx="21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9196" name="Group 12487"/>
                        <wpg:cNvGrpSpPr>
                          <a:grpSpLocks/>
                        </wpg:cNvGrpSpPr>
                        <wpg:grpSpPr bwMode="auto">
                          <a:xfrm>
                            <a:off x="2597" y="1455"/>
                            <a:ext cx="595" cy="580"/>
                            <a:chOff x="2109" y="3597"/>
                            <a:chExt cx="595" cy="580"/>
                          </a:xfrm>
                        </wpg:grpSpPr>
                        <wps:wsp>
                          <wps:cNvPr id="29197" name="Oval 12488"/>
                          <wps:cNvSpPr>
                            <a:spLocks noChangeArrowheads="1"/>
                          </wps:cNvSpPr>
                          <wps:spPr bwMode="auto">
                            <a:xfrm>
                              <a:off x="2109" y="3630"/>
                              <a:ext cx="595" cy="547"/>
                            </a:xfrm>
                            <a:prstGeom prst="ellipse">
                              <a:avLst/>
                            </a:prstGeom>
                            <a:solidFill>
                              <a:schemeClr val="bg1">
                                <a:lumMod val="100000"/>
                                <a:lumOff val="0"/>
                              </a:schemeClr>
                            </a:solidFill>
                            <a:ln w="1270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29198" name="Text Box 12489"/>
                          <wps:cNvSpPr txBox="1">
                            <a:spLocks noChangeArrowheads="1"/>
                          </wps:cNvSpPr>
                          <wps:spPr bwMode="auto">
                            <a:xfrm>
                              <a:off x="2189" y="3597"/>
                              <a:ext cx="470"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44450">
                                  <a:solidFill>
                                    <a:srgbClr val="4A7EBB"/>
                                  </a:solidFill>
                                  <a:miter lim="800000"/>
                                  <a:headEnd/>
                                  <a:tailEnd/>
                                </a14:hiddenLine>
                              </a:ext>
                            </a:extLst>
                          </wps:spPr>
                          <wps:txbx>
                            <w:txbxContent>
                              <w:p w:rsidR="00862F6C" w:rsidRPr="0071496C" w:rsidRDefault="00862F6C" w:rsidP="00CC75BE">
                                <w:pPr>
                                  <w:rPr>
                                    <w:rFonts w:asciiTheme="majorHAnsi" w:hAnsiTheme="majorHAnsi" w:cstheme="majorHAnsi"/>
                                    <w:lang w:val="fr-FR"/>
                                  </w:rPr>
                                </w:pPr>
                                <w:r>
                                  <w:rPr>
                                    <w:rFonts w:asciiTheme="majorHAnsi" w:hAnsiTheme="majorHAnsi" w:cstheme="majorHAnsi"/>
                                    <w:lang w:val="fr-FR"/>
                                  </w:rPr>
                                  <w:t>B</w:t>
                                </w:r>
                              </w:p>
                            </w:txbxContent>
                          </wps:txbx>
                          <wps:bodyPr rot="0" vert="horz" wrap="square" lIns="91440" tIns="91440" rIns="91440" bIns="91440" anchor="t" anchorCtr="0" upright="1">
                            <a:noAutofit/>
                          </wps:bodyPr>
                        </wps:wsp>
                      </wpg:grpSp>
                      <wps:wsp>
                        <wps:cNvPr id="29199" name="Text Box 9015"/>
                        <wps:cNvSpPr txBox="1">
                          <a:spLocks noChangeArrowheads="1"/>
                        </wps:cNvSpPr>
                        <wps:spPr bwMode="auto">
                          <a:xfrm>
                            <a:off x="1790" y="3100"/>
                            <a:ext cx="1668" cy="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A5886" w:rsidRDefault="00862F6C" w:rsidP="00526CB3">
                              <w:pPr>
                                <w:rPr>
                                  <w:rFonts w:asciiTheme="majorHAnsi" w:hAnsiTheme="majorHAnsi" w:cstheme="majorHAnsi"/>
                                  <w:sz w:val="18"/>
                                  <w:szCs w:val="18"/>
                                </w:rPr>
                              </w:pPr>
                              <w:r>
                                <w:rPr>
                                  <w:rFonts w:asciiTheme="majorHAnsi" w:hAnsiTheme="majorHAnsi" w:cstheme="majorHAnsi"/>
                                  <w:sz w:val="18"/>
                                  <w:szCs w:val="18"/>
                                </w:rPr>
                                <w:t>Vacuum</w:t>
                              </w:r>
                              <w:r w:rsidRPr="008A5886">
                                <w:rPr>
                                  <w:rFonts w:asciiTheme="majorHAnsi" w:hAnsiTheme="majorHAnsi" w:cstheme="majorHAnsi"/>
                                  <w:sz w:val="18"/>
                                  <w:szCs w:val="18"/>
                                </w:rPr>
                                <w:t xml:space="preserve"> </w:t>
                              </w:r>
                              <w:r>
                                <w:rPr>
                                  <w:rFonts w:asciiTheme="majorHAnsi" w:hAnsiTheme="majorHAnsi" w:cstheme="majorHAnsi"/>
                                  <w:sz w:val="18"/>
                                  <w:szCs w:val="18"/>
                                </w:rPr>
                                <w:t>&amp; Yes</w:t>
                              </w:r>
                            </w:p>
                          </w:txbxContent>
                        </wps:txbx>
                        <wps:bodyPr rot="0" vert="horz" wrap="square" lIns="91440" tIns="45720" rIns="91440" bIns="45720" anchor="t" anchorCtr="0" upright="1">
                          <a:noAutofit/>
                        </wps:bodyPr>
                      </wps:wsp>
                      <wps:wsp>
                        <wps:cNvPr id="29200" name="Text Box 9121"/>
                        <wps:cNvSpPr txBox="1">
                          <a:spLocks noChangeArrowheads="1"/>
                        </wps:cNvSpPr>
                        <wps:spPr bwMode="auto">
                          <a:xfrm>
                            <a:off x="5182" y="4257"/>
                            <a:ext cx="1532"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237F49" w:rsidRDefault="00862F6C" w:rsidP="00480074">
                              <w:pPr>
                                <w:rPr>
                                  <w:rFonts w:asciiTheme="majorHAnsi" w:hAnsiTheme="majorHAnsi" w:cstheme="majorHAnsi"/>
                                  <w:sz w:val="18"/>
                                  <w:szCs w:val="18"/>
                                </w:rPr>
                              </w:pPr>
                              <w:r>
                                <w:rPr>
                                  <w:rFonts w:asciiTheme="majorHAnsi" w:hAnsiTheme="majorHAnsi" w:cstheme="majorHAnsi"/>
                                  <w:sz w:val="18"/>
                                  <w:szCs w:val="18"/>
                                </w:rPr>
                                <w:t>Liquid &amp; Yes</w:t>
                              </w:r>
                            </w:p>
                          </w:txbxContent>
                        </wps:txbx>
                        <wps:bodyPr rot="0" vert="horz" wrap="square" lIns="91440" tIns="45720" rIns="91440" bIns="45720" anchor="t" anchorCtr="0" upright="1">
                          <a:noAutofit/>
                        </wps:bodyPr>
                      </wps:wsp>
                      <wps:wsp>
                        <wps:cNvPr id="29201" name="AutoShape 9017"/>
                        <wps:cNvCnPr>
                          <a:cxnSpLocks noChangeShapeType="1"/>
                        </wps:cNvCnPr>
                        <wps:spPr bwMode="auto">
                          <a:xfrm>
                            <a:off x="1731" y="3086"/>
                            <a:ext cx="0" cy="71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202" name="AutoShape 9018"/>
                        <wps:cNvCnPr>
                          <a:cxnSpLocks noChangeShapeType="1"/>
                        </wps:cNvCnPr>
                        <wps:spPr bwMode="auto">
                          <a:xfrm>
                            <a:off x="1615" y="3335"/>
                            <a:ext cx="22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203" name="AutoShape 9123"/>
                        <wps:cNvCnPr>
                          <a:cxnSpLocks noChangeShapeType="1"/>
                        </wps:cNvCnPr>
                        <wps:spPr bwMode="auto">
                          <a:xfrm>
                            <a:off x="4896" y="3096"/>
                            <a:ext cx="0" cy="243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204" name="AutoShape 9124"/>
                        <wps:cNvCnPr>
                          <a:cxnSpLocks noChangeShapeType="1"/>
                        </wps:cNvCnPr>
                        <wps:spPr bwMode="auto">
                          <a:xfrm>
                            <a:off x="4768" y="451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9205" name="Group 12501"/>
                        <wpg:cNvGrpSpPr>
                          <a:grpSpLocks/>
                        </wpg:cNvGrpSpPr>
                        <wpg:grpSpPr bwMode="auto">
                          <a:xfrm>
                            <a:off x="4218" y="4749"/>
                            <a:ext cx="4533" cy="1322"/>
                            <a:chOff x="5987" y="8609"/>
                            <a:chExt cx="4312" cy="1268"/>
                          </a:xfrm>
                        </wpg:grpSpPr>
                        <wps:wsp>
                          <wps:cNvPr id="29206" name="Rectangle 12502"/>
                          <wps:cNvSpPr>
                            <a:spLocks noChangeArrowheads="1"/>
                          </wps:cNvSpPr>
                          <wps:spPr bwMode="auto">
                            <a:xfrm>
                              <a:off x="5987" y="8609"/>
                              <a:ext cx="1311" cy="1268"/>
                            </a:xfrm>
                            <a:prstGeom prst="rect">
                              <a:avLst/>
                            </a:prstGeom>
                            <a:solidFill>
                              <a:srgbClr val="FFFFFF"/>
                            </a:solidFill>
                            <a:ln w="9525">
                              <a:solidFill>
                                <a:srgbClr val="000000"/>
                              </a:solidFill>
                              <a:miter lim="800000"/>
                              <a:headEnd/>
                              <a:tailEnd/>
                            </a:ln>
                          </wps:spPr>
                          <wps:txbx>
                            <w:txbxContent>
                              <w:p w:rsidR="00862F6C" w:rsidRPr="00237F49" w:rsidRDefault="00862F6C" w:rsidP="00A71566">
                                <w:pPr>
                                  <w:spacing w:before="120" w:line="264" w:lineRule="auto"/>
                                  <w:jc w:val="center"/>
                                  <w:rPr>
                                    <w:rFonts w:asciiTheme="majorHAnsi" w:hAnsiTheme="majorHAnsi" w:cstheme="majorHAnsi"/>
                                    <w:sz w:val="18"/>
                                    <w:szCs w:val="18"/>
                                  </w:rPr>
                                </w:pPr>
                                <w:r w:rsidRPr="00237F49">
                                  <w:rPr>
                                    <w:rFonts w:asciiTheme="majorHAnsi" w:hAnsiTheme="majorHAnsi" w:cstheme="majorHAnsi"/>
                                    <w:sz w:val="18"/>
                                    <w:szCs w:val="18"/>
                                  </w:rPr>
                                  <w:t>Cooling cavity</w:t>
                                </w:r>
                              </w:p>
                            </w:txbxContent>
                          </wps:txbx>
                          <wps:bodyPr rot="0" vert="horz" wrap="square" lIns="91440" tIns="45720" rIns="91440" bIns="45720" anchor="t" anchorCtr="0" upright="1">
                            <a:noAutofit/>
                          </wps:bodyPr>
                        </wps:wsp>
                        <wps:wsp>
                          <wps:cNvPr id="29207" name="Text Box 12503"/>
                          <wps:cNvSpPr txBox="1">
                            <a:spLocks noChangeArrowheads="1"/>
                          </wps:cNvSpPr>
                          <wps:spPr bwMode="auto">
                            <a:xfrm>
                              <a:off x="7298" y="8610"/>
                              <a:ext cx="3001" cy="1267"/>
                            </a:xfrm>
                            <a:prstGeom prst="rect">
                              <a:avLst/>
                            </a:prstGeom>
                            <a:solidFill>
                              <a:srgbClr val="FFFFFF"/>
                            </a:solidFill>
                            <a:ln w="9525">
                              <a:solidFill>
                                <a:srgbClr val="000000"/>
                              </a:solidFill>
                              <a:miter lim="800000"/>
                              <a:headEnd/>
                              <a:tailEnd/>
                            </a:ln>
                          </wps:spPr>
                          <wps:txbx>
                            <w:txbxContent>
                              <w:p w:rsidR="00862F6C" w:rsidRPr="00237F49" w:rsidRDefault="00862F6C" w:rsidP="00A71566">
                                <w:pPr>
                                  <w:rPr>
                                    <w:rFonts w:asciiTheme="majorHAnsi" w:hAnsiTheme="majorHAnsi" w:cstheme="majorHAnsi"/>
                                    <w:sz w:val="18"/>
                                    <w:szCs w:val="18"/>
                                  </w:rPr>
                                </w:pPr>
                                <w:r>
                                  <w:rPr>
                                    <w:rFonts w:asciiTheme="majorHAnsi" w:hAnsiTheme="majorHAnsi" w:cstheme="majorHAnsi"/>
                                    <w:sz w:val="18"/>
                                    <w:szCs w:val="18"/>
                                  </w:rPr>
                                  <w:t xml:space="preserve">Open </w:t>
                                </w:r>
                                <w:r w:rsidRPr="00237F49">
                                  <w:rPr>
                                    <w:rFonts w:asciiTheme="majorHAnsi" w:hAnsiTheme="majorHAnsi" w:cstheme="majorHAnsi"/>
                                    <w:sz w:val="18"/>
                                    <w:szCs w:val="18"/>
                                  </w:rPr>
                                  <w:t>FV64</w:t>
                                </w:r>
                                <w:r>
                                  <w:rPr>
                                    <w:rFonts w:asciiTheme="majorHAnsi" w:hAnsiTheme="majorHAnsi" w:cstheme="majorHAnsi"/>
                                    <w:sz w:val="18"/>
                                    <w:szCs w:val="18"/>
                                  </w:rPr>
                                  <w:t>0, FV642</w:t>
                                </w:r>
                              </w:p>
                              <w:p w:rsidR="00862F6C" w:rsidRPr="00237F49" w:rsidRDefault="00862F6C" w:rsidP="00A71566">
                                <w:pPr>
                                  <w:spacing w:before="40"/>
                                  <w:rPr>
                                    <w:rFonts w:asciiTheme="majorHAnsi" w:hAnsiTheme="majorHAnsi" w:cstheme="majorHAnsi"/>
                                    <w:sz w:val="18"/>
                                    <w:szCs w:val="18"/>
                                  </w:rPr>
                                </w:pPr>
                                <w:r w:rsidRPr="00237F49">
                                  <w:rPr>
                                    <w:rFonts w:asciiTheme="majorHAnsi" w:hAnsiTheme="majorHAnsi" w:cstheme="majorHAnsi"/>
                                    <w:sz w:val="18"/>
                                    <w:szCs w:val="18"/>
                                  </w:rPr>
                                  <w:t xml:space="preserve">CV601 </w:t>
                                </w:r>
                                <w:r>
                                  <w:rPr>
                                    <w:rFonts w:asciiTheme="majorHAnsi" w:hAnsiTheme="majorHAnsi" w:cstheme="majorHAnsi"/>
                                    <w:sz w:val="18"/>
                                    <w:szCs w:val="18"/>
                                  </w:rPr>
                                  <w:t>%</w:t>
                                </w:r>
                                <w:r w:rsidRPr="00237F49">
                                  <w:rPr>
                                    <w:rFonts w:asciiTheme="majorHAnsi" w:hAnsiTheme="majorHAnsi" w:cstheme="majorHAnsi"/>
                                    <w:sz w:val="18"/>
                                    <w:szCs w:val="18"/>
                                  </w:rPr>
                                  <w:t>open</w:t>
                                </w:r>
                                <w:r>
                                  <w:rPr>
                                    <w:rFonts w:asciiTheme="majorHAnsi" w:hAnsiTheme="majorHAnsi" w:cstheme="majorHAnsi"/>
                                    <w:sz w:val="18"/>
                                    <w:szCs w:val="18"/>
                                  </w:rPr>
                                  <w:t>ing</w:t>
                                </w:r>
                                <w:r w:rsidRPr="00237F49">
                                  <w:rPr>
                                    <w:rFonts w:asciiTheme="majorHAnsi" w:hAnsiTheme="majorHAnsi" w:cstheme="majorHAnsi"/>
                                    <w:sz w:val="18"/>
                                    <w:szCs w:val="18"/>
                                  </w:rPr>
                                  <w:t xml:space="preserve"> and controlled by</w:t>
                                </w:r>
                              </w:p>
                              <w:p w:rsidR="00862F6C" w:rsidRPr="00237F49" w:rsidRDefault="00862F6C" w:rsidP="00A71566">
                                <w:pPr>
                                  <w:rPr>
                                    <w:rFonts w:asciiTheme="majorHAnsi" w:hAnsiTheme="majorHAnsi" w:cstheme="majorHAnsi"/>
                                    <w:sz w:val="18"/>
                                    <w:szCs w:val="18"/>
                                  </w:rPr>
                                </w:pPr>
                                <w:r w:rsidRPr="00237F49">
                                  <w:rPr>
                                    <w:rFonts w:asciiTheme="majorHAnsi" w:hAnsiTheme="majorHAnsi" w:cstheme="majorHAnsi"/>
                                    <w:sz w:val="18"/>
                                    <w:szCs w:val="18"/>
                                  </w:rPr>
                                  <w:t>FT581&lt;FT581</w:t>
                                </w:r>
                                <w:r>
                                  <w:rPr>
                                    <w:rFonts w:asciiTheme="majorHAnsi" w:hAnsiTheme="majorHAnsi" w:cstheme="majorHAnsi"/>
                                    <w:sz w:val="18"/>
                                    <w:szCs w:val="18"/>
                                  </w:rPr>
                                  <w:t>limi</w:t>
                                </w:r>
                                <w:r w:rsidRPr="00237F49">
                                  <w:rPr>
                                    <w:rFonts w:asciiTheme="majorHAnsi" w:hAnsiTheme="majorHAnsi" w:cstheme="majorHAnsi"/>
                                    <w:sz w:val="18"/>
                                    <w:szCs w:val="18"/>
                                  </w:rPr>
                                  <w:t>t</w:t>
                                </w:r>
                              </w:p>
                              <w:p w:rsidR="00862F6C" w:rsidRDefault="00862F6C" w:rsidP="00A71566">
                                <w:pPr>
                                  <w:spacing w:before="40"/>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A71566">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A71566">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g:grpSp>
                        <wpg:cNvPr id="29208" name="Group 13084"/>
                        <wpg:cNvGrpSpPr>
                          <a:grpSpLocks/>
                        </wpg:cNvGrpSpPr>
                        <wpg:grpSpPr bwMode="auto">
                          <a:xfrm>
                            <a:off x="1442" y="3452"/>
                            <a:ext cx="595" cy="580"/>
                            <a:chOff x="1442" y="4600"/>
                            <a:chExt cx="595" cy="580"/>
                          </a:xfrm>
                        </wpg:grpSpPr>
                        <wps:wsp>
                          <wps:cNvPr id="29209" name="Oval 13082"/>
                          <wps:cNvSpPr>
                            <a:spLocks noChangeArrowheads="1"/>
                          </wps:cNvSpPr>
                          <wps:spPr bwMode="auto">
                            <a:xfrm>
                              <a:off x="1442" y="4633"/>
                              <a:ext cx="595" cy="547"/>
                            </a:xfrm>
                            <a:prstGeom prst="ellipse">
                              <a:avLst/>
                            </a:prstGeom>
                            <a:solidFill>
                              <a:schemeClr val="bg1">
                                <a:lumMod val="100000"/>
                                <a:lumOff val="0"/>
                              </a:schemeClr>
                            </a:solidFill>
                            <a:ln w="1270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29210" name="Text Box 13083"/>
                          <wps:cNvSpPr txBox="1">
                            <a:spLocks noChangeArrowheads="1"/>
                          </wps:cNvSpPr>
                          <wps:spPr bwMode="auto">
                            <a:xfrm>
                              <a:off x="1522" y="4600"/>
                              <a:ext cx="470" cy="579"/>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4A7EBB"/>
                                  </a:solidFill>
                                  <a:miter lim="800000"/>
                                  <a:headEnd/>
                                  <a:tailEnd/>
                                </a14:hiddenLine>
                              </a:ext>
                            </a:extLst>
                          </wps:spPr>
                          <wps:txbx>
                            <w:txbxContent>
                              <w:p w:rsidR="00862F6C" w:rsidRPr="0071496C" w:rsidRDefault="00862F6C" w:rsidP="007D08B2">
                                <w:pPr>
                                  <w:rPr>
                                    <w:rFonts w:asciiTheme="majorHAnsi" w:hAnsiTheme="majorHAnsi" w:cstheme="majorHAnsi"/>
                                    <w:lang w:val="fr-FR"/>
                                  </w:rPr>
                                </w:pPr>
                                <w:r w:rsidRPr="0071496C">
                                  <w:rPr>
                                    <w:rFonts w:asciiTheme="majorHAnsi" w:hAnsiTheme="majorHAnsi" w:cstheme="majorHAnsi"/>
                                    <w:lang w:val="fr-FR"/>
                                  </w:rPr>
                                  <w:t>A</w:t>
                                </w:r>
                              </w:p>
                            </w:txbxContent>
                          </wps:txbx>
                          <wps:bodyPr rot="0" vert="horz" wrap="square" lIns="91440" tIns="91440" rIns="91440" bIns="91440" anchor="t" anchorCtr="0" upright="1">
                            <a:noAutofit/>
                          </wps:bodyPr>
                        </wps:wsp>
                      </wpg:grpSp>
                      <wpg:grpSp>
                        <wpg:cNvPr id="29211" name="Group 3814"/>
                        <wpg:cNvGrpSpPr>
                          <a:grpSpLocks/>
                        </wpg:cNvGrpSpPr>
                        <wpg:grpSpPr bwMode="auto">
                          <a:xfrm>
                            <a:off x="2848" y="11177"/>
                            <a:ext cx="2494" cy="796"/>
                            <a:chOff x="2879" y="7911"/>
                            <a:chExt cx="2494" cy="796"/>
                          </a:xfrm>
                        </wpg:grpSpPr>
                        <wps:wsp>
                          <wps:cNvPr id="29212" name="Rectangle 3815"/>
                          <wps:cNvSpPr>
                            <a:spLocks noChangeArrowheads="1"/>
                          </wps:cNvSpPr>
                          <wps:spPr bwMode="auto">
                            <a:xfrm>
                              <a:off x="2879" y="7912"/>
                              <a:ext cx="1065" cy="795"/>
                            </a:xfrm>
                            <a:prstGeom prst="rect">
                              <a:avLst/>
                            </a:prstGeom>
                            <a:solidFill>
                              <a:srgbClr val="FFFFFF"/>
                            </a:solidFill>
                            <a:ln w="9525">
                              <a:solidFill>
                                <a:srgbClr val="000000"/>
                              </a:solidFill>
                              <a:miter lim="800000"/>
                              <a:headEnd/>
                              <a:tailEnd/>
                            </a:ln>
                          </wps:spPr>
                          <wps:txbx>
                            <w:txbxContent>
                              <w:p w:rsidR="00862F6C" w:rsidRPr="008A5886" w:rsidRDefault="00862F6C" w:rsidP="00663C3C">
                                <w:pPr>
                                  <w:spacing w:before="40"/>
                                  <w:jc w:val="center"/>
                                  <w:rPr>
                                    <w:rFonts w:asciiTheme="majorHAnsi" w:hAnsiTheme="majorHAnsi" w:cstheme="majorHAnsi"/>
                                    <w:sz w:val="18"/>
                                    <w:szCs w:val="18"/>
                                  </w:rPr>
                                </w:pPr>
                                <w:r>
                                  <w:rPr>
                                    <w:rFonts w:asciiTheme="majorHAnsi" w:hAnsiTheme="majorHAnsi" w:cstheme="majorHAnsi"/>
                                    <w:sz w:val="18"/>
                                    <w:szCs w:val="18"/>
                                  </w:rPr>
                                  <w:t>Waiting for level</w:t>
                                </w:r>
                              </w:p>
                            </w:txbxContent>
                          </wps:txbx>
                          <wps:bodyPr rot="0" vert="horz" wrap="square" lIns="91440" tIns="45720" rIns="91440" bIns="45720" anchor="t" anchorCtr="0" upright="1">
                            <a:noAutofit/>
                          </wps:bodyPr>
                        </wps:wsp>
                        <wps:wsp>
                          <wps:cNvPr id="29213" name="Text Box 3816"/>
                          <wps:cNvSpPr txBox="1">
                            <a:spLocks noChangeArrowheads="1"/>
                          </wps:cNvSpPr>
                          <wps:spPr bwMode="auto">
                            <a:xfrm>
                              <a:off x="3938" y="7911"/>
                              <a:ext cx="1435" cy="795"/>
                            </a:xfrm>
                            <a:prstGeom prst="rect">
                              <a:avLst/>
                            </a:prstGeom>
                            <a:solidFill>
                              <a:srgbClr val="FFFFFF"/>
                            </a:solidFill>
                            <a:ln w="9525">
                              <a:solidFill>
                                <a:srgbClr val="000000"/>
                              </a:solidFill>
                              <a:miter lim="800000"/>
                              <a:headEnd/>
                              <a:tailEnd/>
                            </a:ln>
                          </wps:spPr>
                          <wps:txbx>
                            <w:txbxContent>
                              <w:p w:rsidR="00862F6C" w:rsidRPr="008A5886" w:rsidRDefault="00862F6C" w:rsidP="00663C3C">
                                <w:pPr>
                                  <w:spacing w:before="200"/>
                                  <w:rPr>
                                    <w:rFonts w:asciiTheme="majorHAnsi" w:hAnsiTheme="majorHAnsi" w:cstheme="majorHAnsi"/>
                                    <w:sz w:val="18"/>
                                    <w:szCs w:val="18"/>
                                  </w:rPr>
                                </w:pPr>
                                <w:r>
                                  <w:rPr>
                                    <w:rFonts w:asciiTheme="majorHAnsi" w:hAnsiTheme="majorHAnsi" w:cstheme="majorHAnsi"/>
                                    <w:sz w:val="18"/>
                                    <w:szCs w:val="18"/>
                                  </w:rPr>
                                  <w:t>Close CV602</w:t>
                                </w:r>
                              </w:p>
                            </w:txbxContent>
                          </wps:txbx>
                          <wps:bodyPr rot="0" vert="horz" wrap="square" lIns="91440" tIns="45720" rIns="91440" bIns="45720" anchor="t" anchorCtr="0" upright="1">
                            <a:noAutofit/>
                          </wps:bodyPr>
                        </wps:wsp>
                      </wpg:grpSp>
                      <wps:wsp>
                        <wps:cNvPr id="29214" name="AutoShape 3817"/>
                        <wps:cNvCnPr>
                          <a:cxnSpLocks noChangeShapeType="1"/>
                        </wps:cNvCnPr>
                        <wps:spPr bwMode="auto">
                          <a:xfrm rot="5400000">
                            <a:off x="5597" y="1157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215" name="AutoShape 3818"/>
                        <wps:cNvCnPr/>
                        <wps:spPr bwMode="auto">
                          <a:xfrm flipH="1">
                            <a:off x="5576" y="9184"/>
                            <a:ext cx="0" cy="2381"/>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216" name="AutoShape 3819"/>
                        <wps:cNvCnPr/>
                        <wps:spPr bwMode="auto">
                          <a:xfrm rot="10800000">
                            <a:off x="5454" y="1075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217" name="Text Box 3820"/>
                        <wps:cNvSpPr txBox="1">
                          <a:spLocks noChangeArrowheads="1"/>
                        </wps:cNvSpPr>
                        <wps:spPr bwMode="auto">
                          <a:xfrm>
                            <a:off x="3906" y="10735"/>
                            <a:ext cx="1869" cy="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237F49" w:rsidRDefault="00862F6C" w:rsidP="00663C3C">
                              <w:pPr>
                                <w:rPr>
                                  <w:rFonts w:asciiTheme="majorHAnsi" w:hAnsiTheme="majorHAnsi" w:cstheme="majorHAnsi"/>
                                  <w:sz w:val="18"/>
                                  <w:szCs w:val="18"/>
                                </w:rPr>
                              </w:pPr>
                              <w:r w:rsidRPr="00237F49">
                                <w:rPr>
                                  <w:rFonts w:asciiTheme="majorHAnsi" w:hAnsiTheme="majorHAnsi" w:cstheme="majorHAnsi"/>
                                  <w:sz w:val="18"/>
                                  <w:szCs w:val="18"/>
                                </w:rPr>
                                <w:t xml:space="preserve">Regulation </w:t>
                              </w:r>
                              <w:r>
                                <w:rPr>
                                  <w:rFonts w:asciiTheme="majorHAnsi" w:hAnsiTheme="majorHAnsi" w:cstheme="majorHAnsi"/>
                                  <w:sz w:val="18"/>
                                  <w:szCs w:val="18"/>
                                </w:rPr>
                                <w:t xml:space="preserve"> OR Stop</w:t>
                              </w:r>
                            </w:p>
                          </w:txbxContent>
                        </wps:txbx>
                        <wps:bodyPr rot="0" vert="horz" wrap="square" lIns="91440" tIns="45720" rIns="91440" bIns="45720" anchor="t" anchorCtr="0" upright="1">
                          <a:noAutofit/>
                        </wps:bodyPr>
                      </wps:wsp>
                      <wps:wsp>
                        <wps:cNvPr id="29218" name="Text Box 3821"/>
                        <wps:cNvSpPr txBox="1">
                          <a:spLocks noChangeArrowheads="1"/>
                        </wps:cNvSpPr>
                        <wps:spPr bwMode="auto">
                          <a:xfrm>
                            <a:off x="2591" y="10762"/>
                            <a:ext cx="1242"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237F49" w:rsidRDefault="00862F6C" w:rsidP="00663C3C">
                              <w:pPr>
                                <w:pStyle w:val="ListBullet"/>
                                <w:numPr>
                                  <w:ilvl w:val="0"/>
                                  <w:numId w:val="0"/>
                                </w:numPr>
                                <w:rPr>
                                  <w:rFonts w:asciiTheme="majorHAnsi" w:hAnsiTheme="majorHAnsi" w:cstheme="majorHAnsi"/>
                                  <w:sz w:val="18"/>
                                  <w:szCs w:val="18"/>
                                </w:rPr>
                              </w:pPr>
                              <w:r w:rsidRPr="00237F49">
                                <w:rPr>
                                  <w:rFonts w:asciiTheme="majorHAnsi" w:hAnsiTheme="majorHAnsi" w:cstheme="majorHAnsi"/>
                                  <w:sz w:val="18"/>
                                  <w:szCs w:val="18"/>
                                </w:rPr>
                                <w:t>Intermittent</w:t>
                              </w:r>
                            </w:p>
                          </w:txbxContent>
                        </wps:txbx>
                        <wps:bodyPr rot="0" vert="horz" wrap="square" lIns="91440" tIns="45720" rIns="91440" bIns="45720" anchor="t" anchorCtr="0" upright="1">
                          <a:noAutofit/>
                        </wps:bodyPr>
                      </wps:wsp>
                      <wps:wsp>
                        <wps:cNvPr id="29219" name="Rectangle 10586"/>
                        <wps:cNvSpPr>
                          <a:spLocks noChangeArrowheads="1"/>
                        </wps:cNvSpPr>
                        <wps:spPr bwMode="auto">
                          <a:xfrm>
                            <a:off x="1748" y="9352"/>
                            <a:ext cx="1513" cy="1330"/>
                          </a:xfrm>
                          <a:prstGeom prst="rect">
                            <a:avLst/>
                          </a:prstGeom>
                          <a:solidFill>
                            <a:srgbClr val="FFFFFF"/>
                          </a:solidFill>
                          <a:ln w="9525">
                            <a:solidFill>
                              <a:srgbClr val="000000"/>
                            </a:solidFill>
                            <a:miter lim="800000"/>
                            <a:headEnd/>
                            <a:tailEnd/>
                          </a:ln>
                        </wps:spPr>
                        <wps:txbx>
                          <w:txbxContent>
                            <w:p w:rsidR="00862F6C" w:rsidRPr="00237F49" w:rsidRDefault="00862F6C" w:rsidP="00A93423">
                              <w:pPr>
                                <w:spacing w:before="120"/>
                                <w:jc w:val="center"/>
                                <w:rPr>
                                  <w:rFonts w:asciiTheme="majorHAnsi" w:hAnsiTheme="majorHAnsi" w:cstheme="majorHAnsi"/>
                                  <w:sz w:val="18"/>
                                  <w:szCs w:val="18"/>
                                </w:rPr>
                              </w:pPr>
                              <w:r w:rsidRPr="00237F49">
                                <w:rPr>
                                  <w:rFonts w:asciiTheme="majorHAnsi" w:hAnsiTheme="majorHAnsi" w:cstheme="majorHAnsi"/>
                                  <w:sz w:val="18"/>
                                  <w:szCs w:val="18"/>
                                </w:rPr>
                                <w:t>Regulation</w:t>
                              </w:r>
                            </w:p>
                            <w:p w:rsidR="00862F6C" w:rsidRPr="00237F49" w:rsidRDefault="00862F6C" w:rsidP="00A93423">
                              <w:pPr>
                                <w:jc w:val="center"/>
                                <w:rPr>
                                  <w:rFonts w:asciiTheme="majorHAnsi" w:hAnsiTheme="majorHAnsi" w:cstheme="majorHAnsi"/>
                                  <w:sz w:val="18"/>
                                  <w:szCs w:val="18"/>
                                </w:rPr>
                              </w:pPr>
                              <w:r w:rsidRPr="00237F49">
                                <w:rPr>
                                  <w:rFonts w:asciiTheme="majorHAnsi" w:hAnsiTheme="majorHAnsi" w:cstheme="majorHAnsi"/>
                                  <w:sz w:val="18"/>
                                  <w:szCs w:val="18"/>
                                </w:rPr>
                                <w:t>mode</w:t>
                              </w:r>
                            </w:p>
                          </w:txbxContent>
                        </wps:txbx>
                        <wps:bodyPr rot="0" vert="horz" wrap="square" lIns="91440" tIns="45720" rIns="91440" bIns="45720" anchor="t" anchorCtr="0" upright="1">
                          <a:noAutofit/>
                        </wps:bodyPr>
                      </wps:wsp>
                      <wps:wsp>
                        <wps:cNvPr id="29220" name="Text Box 10587"/>
                        <wps:cNvSpPr txBox="1">
                          <a:spLocks noChangeArrowheads="1"/>
                        </wps:cNvSpPr>
                        <wps:spPr bwMode="auto">
                          <a:xfrm>
                            <a:off x="3260" y="9352"/>
                            <a:ext cx="1999" cy="1330"/>
                          </a:xfrm>
                          <a:prstGeom prst="rect">
                            <a:avLst/>
                          </a:prstGeom>
                          <a:solidFill>
                            <a:srgbClr val="FFFFFF"/>
                          </a:solidFill>
                          <a:ln w="9525">
                            <a:solidFill>
                              <a:srgbClr val="000000"/>
                            </a:solidFill>
                            <a:miter lim="800000"/>
                            <a:headEnd/>
                            <a:tailEnd/>
                          </a:ln>
                        </wps:spPr>
                        <wps:txbx>
                          <w:txbxContent>
                            <w:p w:rsidR="00862F6C" w:rsidRDefault="00862F6C" w:rsidP="00A93423">
                              <w:pPr>
                                <w:rPr>
                                  <w:rFonts w:asciiTheme="majorHAnsi" w:hAnsiTheme="majorHAnsi" w:cstheme="majorHAnsi"/>
                                  <w:sz w:val="18"/>
                                  <w:szCs w:val="18"/>
                                </w:rPr>
                              </w:pPr>
                              <w:r>
                                <w:rPr>
                                  <w:rFonts w:asciiTheme="majorHAnsi" w:hAnsiTheme="majorHAnsi" w:cstheme="majorHAnsi"/>
                                  <w:sz w:val="18"/>
                                  <w:szCs w:val="18"/>
                                </w:rPr>
                                <w:t>FV640, FV642 opened</w:t>
                              </w:r>
                            </w:p>
                            <w:p w:rsidR="00862F6C" w:rsidRPr="00237F49" w:rsidRDefault="00862F6C" w:rsidP="00A93423">
                              <w:pPr>
                                <w:spacing w:before="40"/>
                                <w:rPr>
                                  <w:rFonts w:asciiTheme="majorHAnsi" w:hAnsiTheme="majorHAnsi" w:cstheme="majorHAnsi"/>
                                  <w:sz w:val="18"/>
                                  <w:szCs w:val="18"/>
                                </w:rPr>
                              </w:pPr>
                              <w:r w:rsidRPr="00237F49">
                                <w:rPr>
                                  <w:rFonts w:asciiTheme="majorHAnsi" w:hAnsiTheme="majorHAnsi" w:cstheme="majorHAnsi"/>
                                  <w:sz w:val="18"/>
                                  <w:szCs w:val="18"/>
                                </w:rPr>
                                <w:t>CV602 regulated</w:t>
                              </w:r>
                            </w:p>
                            <w:p w:rsidR="00862F6C" w:rsidRPr="00237F49" w:rsidRDefault="00862F6C" w:rsidP="00A93423">
                              <w:pPr>
                                <w:spacing w:line="312" w:lineRule="auto"/>
                                <w:rPr>
                                  <w:rFonts w:asciiTheme="majorHAnsi" w:hAnsiTheme="majorHAnsi" w:cstheme="majorHAnsi"/>
                                  <w:sz w:val="18"/>
                                  <w:szCs w:val="18"/>
                                </w:rPr>
                              </w:pPr>
                              <w:r>
                                <w:rPr>
                                  <w:rFonts w:asciiTheme="majorHAnsi" w:hAnsiTheme="majorHAnsi" w:cstheme="majorHAnsi"/>
                                  <w:sz w:val="18"/>
                                  <w:szCs w:val="18"/>
                                </w:rPr>
                                <w:t>LI670=LI</w:t>
                              </w:r>
                              <w:r w:rsidRPr="00237F49">
                                <w:rPr>
                                  <w:rFonts w:asciiTheme="majorHAnsi" w:hAnsiTheme="majorHAnsi" w:cstheme="majorHAnsi"/>
                                  <w:sz w:val="18"/>
                                  <w:szCs w:val="18"/>
                                </w:rPr>
                                <w:t>6</w:t>
                              </w:r>
                              <w:r>
                                <w:rPr>
                                  <w:rFonts w:asciiTheme="majorHAnsi" w:hAnsiTheme="majorHAnsi" w:cstheme="majorHAnsi"/>
                                  <w:sz w:val="18"/>
                                  <w:szCs w:val="18"/>
                                </w:rPr>
                                <w:t>7</w:t>
                              </w:r>
                              <w:r w:rsidRPr="00237F49">
                                <w:rPr>
                                  <w:rFonts w:asciiTheme="majorHAnsi" w:hAnsiTheme="majorHAnsi" w:cstheme="majorHAnsi"/>
                                  <w:sz w:val="18"/>
                                  <w:szCs w:val="18"/>
                                </w:rPr>
                                <w:t>0setPoint</w:t>
                              </w:r>
                            </w:p>
                            <w:p w:rsidR="00862F6C" w:rsidRDefault="00862F6C" w:rsidP="00A93423">
                              <w:pPr>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A93423">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A93423">
                              <w:pPr>
                                <w:spacing w:line="312" w:lineRule="auto"/>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9221" name="Text Box 3823"/>
                        <wps:cNvSpPr txBox="1">
                          <a:spLocks noChangeArrowheads="1"/>
                        </wps:cNvSpPr>
                        <wps:spPr bwMode="auto">
                          <a:xfrm>
                            <a:off x="6938" y="9967"/>
                            <a:ext cx="237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237F49" w:rsidRDefault="00862F6C" w:rsidP="00D6041F">
                              <w:pPr>
                                <w:rPr>
                                  <w:rFonts w:asciiTheme="majorHAnsi" w:hAnsiTheme="majorHAnsi" w:cstheme="majorHAnsi"/>
                                  <w:sz w:val="18"/>
                                  <w:szCs w:val="18"/>
                                </w:rPr>
                              </w:pPr>
                              <w:r>
                                <w:rPr>
                                  <w:rFonts w:asciiTheme="majorHAnsi" w:hAnsiTheme="majorHAnsi" w:cstheme="majorHAnsi"/>
                                  <w:sz w:val="18"/>
                                  <w:szCs w:val="18"/>
                                </w:rPr>
                                <w:t>LI670&lt;LI670mini OR Stop</w:t>
                              </w:r>
                            </w:p>
                          </w:txbxContent>
                        </wps:txbx>
                        <wps:bodyPr rot="0" vert="horz" wrap="square" lIns="91440" tIns="45720" rIns="91440" bIns="45720" anchor="t" anchorCtr="0" upright="1">
                          <a:noAutofit/>
                        </wps:bodyPr>
                      </wps:wsp>
                      <wps:wsp>
                        <wps:cNvPr id="29222" name="AutoShape 9124"/>
                        <wps:cNvCnPr/>
                        <wps:spPr bwMode="auto">
                          <a:xfrm>
                            <a:off x="4770" y="332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223" name="Rectangle 1040"/>
                        <wps:cNvSpPr>
                          <a:spLocks noChangeArrowheads="1"/>
                        </wps:cNvSpPr>
                        <wps:spPr bwMode="auto">
                          <a:xfrm>
                            <a:off x="4228" y="3609"/>
                            <a:ext cx="2833" cy="586"/>
                          </a:xfrm>
                          <a:prstGeom prst="rect">
                            <a:avLst/>
                          </a:prstGeom>
                          <a:solidFill>
                            <a:srgbClr val="FFFFFF"/>
                          </a:solidFill>
                          <a:ln w="9525">
                            <a:solidFill>
                              <a:schemeClr val="tx1">
                                <a:lumMod val="100000"/>
                                <a:lumOff val="0"/>
                              </a:schemeClr>
                            </a:solidFill>
                            <a:miter lim="800000"/>
                            <a:headEnd/>
                            <a:tailEnd/>
                          </a:ln>
                        </wps:spPr>
                        <wps:txbx>
                          <w:txbxContent>
                            <w:p w:rsidR="00862F6C" w:rsidRPr="007A32D9" w:rsidRDefault="00862F6C" w:rsidP="00E502F4">
                              <w:pPr>
                                <w:rPr>
                                  <w:rFonts w:asciiTheme="majorHAnsi" w:hAnsiTheme="majorHAnsi" w:cstheme="majorHAnsi"/>
                                  <w:sz w:val="18"/>
                                  <w:szCs w:val="18"/>
                                </w:rPr>
                              </w:pPr>
                              <w:r w:rsidRPr="007A32D9">
                                <w:rPr>
                                  <w:rFonts w:asciiTheme="majorHAnsi" w:hAnsiTheme="majorHAnsi" w:cstheme="majorHAnsi"/>
                                  <w:sz w:val="18"/>
                                  <w:szCs w:val="18"/>
                                </w:rPr>
                                <w:t>Waiting level</w:t>
                              </w:r>
                            </w:p>
                          </w:txbxContent>
                        </wps:txbx>
                        <wps:bodyPr rot="0" vert="horz" wrap="square" lIns="91440" tIns="91440" rIns="91440" bIns="91440" anchor="t" anchorCtr="0" upright="1">
                          <a:noAutofit/>
                        </wps:bodyPr>
                      </wps:wsp>
                      <wps:wsp>
                        <wps:cNvPr id="29224" name="Oval 1041"/>
                        <wps:cNvSpPr>
                          <a:spLocks noChangeArrowheads="1"/>
                        </wps:cNvSpPr>
                        <wps:spPr bwMode="auto">
                          <a:xfrm>
                            <a:off x="4042" y="343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E502F4">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29225" name="Oval 4920"/>
                        <wps:cNvSpPr>
                          <a:spLocks noChangeArrowheads="1"/>
                        </wps:cNvSpPr>
                        <wps:spPr bwMode="auto">
                          <a:xfrm>
                            <a:off x="4230" y="527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665541">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wps:wsp>
                        <wps:cNvPr id="29226" name="Oval 4921"/>
                        <wps:cNvSpPr>
                          <a:spLocks noChangeArrowheads="1"/>
                        </wps:cNvSpPr>
                        <wps:spPr bwMode="auto">
                          <a:xfrm>
                            <a:off x="4024" y="6376"/>
                            <a:ext cx="408" cy="406"/>
                          </a:xfrm>
                          <a:prstGeom prst="ellipse">
                            <a:avLst/>
                          </a:prstGeom>
                          <a:solidFill>
                            <a:srgbClr val="FFFFFF"/>
                          </a:solidFill>
                          <a:ln w="44450">
                            <a:solidFill>
                              <a:srgbClr val="4A7EBB"/>
                            </a:solidFill>
                            <a:round/>
                            <a:headEnd/>
                            <a:tailEnd/>
                          </a:ln>
                        </wps:spPr>
                        <wps:txbx>
                          <w:txbxContent>
                            <w:p w:rsidR="00862F6C" w:rsidRPr="00A87CE9" w:rsidRDefault="00862F6C" w:rsidP="00665541">
                              <w:pPr>
                                <w:jc w:val="center"/>
                                <w:rPr>
                                  <w:rFonts w:ascii="Times New Roman" w:hAnsi="Times New Roman" w:cs="Times New Roman"/>
                                  <w:b/>
                                  <w:szCs w:val="20"/>
                                </w:rPr>
                              </w:pPr>
                              <w:r>
                                <w:rPr>
                                  <w:rFonts w:ascii="Times New Roman" w:hAnsi="Times New Roman" w:cs="Times New Roman"/>
                                  <w:b/>
                                  <w:szCs w:val="20"/>
                                </w:rPr>
                                <w:t>10</w:t>
                              </w:r>
                              <w:r w:rsidRPr="00C0596A">
                                <w:rPr>
                                  <w:rFonts w:ascii="Times New Roman" w:hAnsi="Times New Roman" w:cs="Times New Roman"/>
                                  <w:b/>
                                  <w:noProof/>
                                  <w:szCs w:val="20"/>
                                  <w:lang w:val="sv-SE" w:eastAsia="sv-SE"/>
                                </w:rPr>
                                <w:drawing>
                                  <wp:inline distT="0" distB="0" distL="0" distR="0">
                                    <wp:extent cx="200025" cy="138430"/>
                                    <wp:effectExtent l="0" t="0" r="9525" b="0"/>
                                    <wp:docPr id="28324" name="Image 1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0025" cy="13843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29227" name="Oval 4922"/>
                        <wps:cNvSpPr>
                          <a:spLocks noChangeArrowheads="1"/>
                        </wps:cNvSpPr>
                        <wps:spPr bwMode="auto">
                          <a:xfrm>
                            <a:off x="4216" y="814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665541">
                              <w:pPr>
                                <w:jc w:val="center"/>
                                <w:rPr>
                                  <w:rFonts w:ascii="Times New Roman" w:hAnsi="Times New Roman" w:cs="Times New Roman"/>
                                  <w:b/>
                                  <w:szCs w:val="20"/>
                                </w:rPr>
                              </w:pPr>
                              <w:r>
                                <w:rPr>
                                  <w:rFonts w:ascii="Times New Roman" w:hAnsi="Times New Roman" w:cs="Times New Roman"/>
                                  <w:b/>
                                  <w:szCs w:val="20"/>
                                </w:rPr>
                                <w:t>12</w:t>
                              </w:r>
                            </w:p>
                          </w:txbxContent>
                        </wps:txbx>
                        <wps:bodyPr rot="0" vert="horz" wrap="square" lIns="0" tIns="0" rIns="0" bIns="0" anchor="t" anchorCtr="0" upright="1">
                          <a:noAutofit/>
                        </wps:bodyPr>
                      </wps:wsp>
                      <wps:wsp>
                        <wps:cNvPr id="29228" name="Oval 4923"/>
                        <wps:cNvSpPr>
                          <a:spLocks noChangeArrowheads="1"/>
                        </wps:cNvSpPr>
                        <wps:spPr bwMode="auto">
                          <a:xfrm>
                            <a:off x="3884" y="141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665541">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wps:wsp>
                        <wps:cNvPr id="29229" name="Oval 4924"/>
                        <wps:cNvSpPr>
                          <a:spLocks noChangeArrowheads="1"/>
                        </wps:cNvSpPr>
                        <wps:spPr bwMode="auto">
                          <a:xfrm>
                            <a:off x="3391" y="218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665541">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wps:wsp>
                        <wps:cNvPr id="29230" name="Oval 4925"/>
                        <wps:cNvSpPr>
                          <a:spLocks noChangeArrowheads="1"/>
                        </wps:cNvSpPr>
                        <wps:spPr bwMode="auto">
                          <a:xfrm>
                            <a:off x="1667" y="924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665541">
                              <w:pPr>
                                <w:jc w:val="center"/>
                                <w:rPr>
                                  <w:rFonts w:ascii="Times New Roman" w:hAnsi="Times New Roman" w:cs="Times New Roman"/>
                                  <w:b/>
                                  <w:szCs w:val="20"/>
                                </w:rPr>
                              </w:pPr>
                              <w:r>
                                <w:rPr>
                                  <w:rFonts w:ascii="Times New Roman" w:hAnsi="Times New Roman" w:cs="Times New Roman"/>
                                  <w:b/>
                                  <w:szCs w:val="20"/>
                                </w:rPr>
                                <w:t>14</w:t>
                              </w:r>
                            </w:p>
                          </w:txbxContent>
                        </wps:txbx>
                        <wps:bodyPr rot="0" vert="horz" wrap="square" lIns="0" tIns="0" rIns="0" bIns="0" anchor="t" anchorCtr="0" upright="1">
                          <a:noAutofit/>
                        </wps:bodyPr>
                      </wps:wsp>
                      <wps:wsp>
                        <wps:cNvPr id="29231" name="Oval 4926"/>
                        <wps:cNvSpPr>
                          <a:spLocks noChangeArrowheads="1"/>
                        </wps:cNvSpPr>
                        <wps:spPr bwMode="auto">
                          <a:xfrm>
                            <a:off x="6181" y="1120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665541">
                              <w:pPr>
                                <w:jc w:val="center"/>
                                <w:rPr>
                                  <w:rFonts w:ascii="Times New Roman" w:hAnsi="Times New Roman" w:cs="Times New Roman"/>
                                  <w:b/>
                                  <w:szCs w:val="20"/>
                                </w:rPr>
                              </w:pPr>
                              <w:r>
                                <w:rPr>
                                  <w:rFonts w:ascii="Times New Roman" w:hAnsi="Times New Roman" w:cs="Times New Roman"/>
                                  <w:b/>
                                  <w:szCs w:val="20"/>
                                </w:rPr>
                                <w:t>16</w:t>
                              </w:r>
                            </w:p>
                          </w:txbxContent>
                        </wps:txbx>
                        <wps:bodyPr rot="0" vert="horz" wrap="square" lIns="0" tIns="0" rIns="0" bIns="0" anchor="t" anchorCtr="0" upright="1">
                          <a:noAutofit/>
                        </wps:bodyPr>
                      </wps:wsp>
                      <wps:wsp>
                        <wps:cNvPr id="29232" name="Oval 4927"/>
                        <wps:cNvSpPr>
                          <a:spLocks noChangeArrowheads="1"/>
                        </wps:cNvSpPr>
                        <wps:spPr bwMode="auto">
                          <a:xfrm>
                            <a:off x="2735" y="11744"/>
                            <a:ext cx="408" cy="406"/>
                          </a:xfrm>
                          <a:prstGeom prst="ellipse">
                            <a:avLst/>
                          </a:prstGeom>
                          <a:solidFill>
                            <a:srgbClr val="FFFFFF"/>
                          </a:solidFill>
                          <a:ln w="44450">
                            <a:solidFill>
                              <a:srgbClr val="4A7EBB"/>
                            </a:solidFill>
                            <a:round/>
                            <a:headEnd/>
                            <a:tailEnd/>
                          </a:ln>
                        </wps:spPr>
                        <wps:txbx>
                          <w:txbxContent>
                            <w:p w:rsidR="00862F6C" w:rsidRPr="00A87CE9" w:rsidRDefault="00862F6C" w:rsidP="00665541">
                              <w:pPr>
                                <w:jc w:val="center"/>
                                <w:rPr>
                                  <w:rFonts w:ascii="Times New Roman" w:hAnsi="Times New Roman" w:cs="Times New Roman"/>
                                  <w:b/>
                                  <w:szCs w:val="20"/>
                                </w:rPr>
                              </w:pPr>
                              <w:r>
                                <w:rPr>
                                  <w:rFonts w:ascii="Times New Roman" w:hAnsi="Times New Roman" w:cs="Times New Roman"/>
                                  <w:b/>
                                  <w:szCs w:val="20"/>
                                </w:rPr>
                                <w:t>15</w:t>
                              </w:r>
                            </w:p>
                          </w:txbxContent>
                        </wps:txbx>
                        <wps:bodyPr rot="0" vert="horz" wrap="square" lIns="0" tIns="0" rIns="0" bIns="0" anchor="t" anchorCtr="0" upright="1">
                          <a:noAutofit/>
                        </wps:bodyPr>
                      </wps:wsp>
                      <wps:wsp>
                        <wps:cNvPr id="29233" name="Oval 4928"/>
                        <wps:cNvSpPr>
                          <a:spLocks noChangeArrowheads="1"/>
                        </wps:cNvSpPr>
                        <wps:spPr bwMode="auto">
                          <a:xfrm>
                            <a:off x="6178" y="1324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665541">
                              <w:pPr>
                                <w:jc w:val="center"/>
                                <w:rPr>
                                  <w:rFonts w:ascii="Times New Roman" w:hAnsi="Times New Roman" w:cs="Times New Roman"/>
                                  <w:b/>
                                  <w:szCs w:val="20"/>
                                </w:rPr>
                              </w:pPr>
                              <w:r>
                                <w:rPr>
                                  <w:rFonts w:ascii="Times New Roman" w:hAnsi="Times New Roman" w:cs="Times New Roman"/>
                                  <w:b/>
                                  <w:szCs w:val="20"/>
                                </w:rPr>
                                <w:t>18</w:t>
                              </w:r>
                            </w:p>
                          </w:txbxContent>
                        </wps:txbx>
                        <wps:bodyPr rot="0" vert="horz" wrap="square" lIns="0" tIns="0" rIns="0" bIns="0" anchor="t" anchorCtr="0" upright="1">
                          <a:noAutofit/>
                        </wps:bodyPr>
                      </wps:wsp>
                      <wps:wsp>
                        <wps:cNvPr id="29234" name="Oval 4931"/>
                        <wps:cNvSpPr>
                          <a:spLocks noChangeArrowheads="1"/>
                        </wps:cNvSpPr>
                        <wps:spPr bwMode="auto">
                          <a:xfrm>
                            <a:off x="6039" y="14723"/>
                            <a:ext cx="408" cy="406"/>
                          </a:xfrm>
                          <a:prstGeom prst="ellipse">
                            <a:avLst/>
                          </a:prstGeom>
                          <a:solidFill>
                            <a:srgbClr val="FFFFFF"/>
                          </a:solidFill>
                          <a:ln w="44450">
                            <a:solidFill>
                              <a:srgbClr val="4A7EBB"/>
                            </a:solidFill>
                            <a:round/>
                            <a:headEnd/>
                            <a:tailEnd/>
                          </a:ln>
                        </wps:spPr>
                        <wps:txbx>
                          <w:txbxContent>
                            <w:p w:rsidR="00862F6C" w:rsidRPr="00A87CE9" w:rsidRDefault="00862F6C" w:rsidP="00665541">
                              <w:pPr>
                                <w:jc w:val="center"/>
                                <w:rPr>
                                  <w:rFonts w:ascii="Times New Roman" w:hAnsi="Times New Roman" w:cs="Times New Roman"/>
                                  <w:b/>
                                  <w:szCs w:val="20"/>
                                </w:rPr>
                              </w:pPr>
                              <w:r>
                                <w:rPr>
                                  <w:rFonts w:ascii="Times New Roman" w:hAnsi="Times New Roman" w:cs="Times New Roman"/>
                                  <w:b/>
                                  <w:szCs w:val="20"/>
                                </w:rPr>
                                <w:t>20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932" o:spid="_x0000_s3117" style="position:absolute;left:0;text-align:left;margin-left:1.2pt;margin-top:10.6pt;width:502.6pt;height:738.2pt;z-index:275340800" coordorigin="1442,1396" coordsize="10052,14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">
                <v:shape id="Text Box 1038" o:spid="_x0000_s3118" type="#_x0000_t202" style="position:absolute;left:9544;top:1396;width:1950;height: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tZgMYA&#10;AADeAAAADwAAAGRycy9kb3ducmV2LnhtbESPQUvDQBSE70L/w/KEXsTuJkg0sdtSikVPQqven9nX&#10;JDT7NuyuSfz3riB4HGbmG2a9nW0vRvKhc6whWykQxLUzHTca3t8Otw8gQkQ22DsmDd8UYLtZXK2x&#10;Mm7iI42n2IgE4VChhjbGoZIy1C1ZDCs3ECfv7LzFmKRvpPE4JbjtZa5UIS12nBZaHGjfUn05fVkN&#10;T/51+nz+uN/fFHeXMiujGo9npfXyet49gog0x//wX/vFaMjLrMjh9066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tZgMYAAADeAAAADwAAAAAAAAAAAAAAAACYAgAAZHJz&#10;L2Rvd25yZXYueG1sUEsFBgAAAAAEAAQA9QAAAIsDAAAAAA==&#10;" filled="f" stroked="f" strokecolor="#4a7ebb" strokeweight=".25pt">
                  <v:textbox inset="0,0,0,0">
                    <w:txbxContent>
                      <w:p w:rsidR="00862F6C" w:rsidRDefault="00862F6C" w:rsidP="00E502F4">
                        <w:r>
                          <w:t>Yes</w:t>
                        </w:r>
                      </w:p>
                    </w:txbxContent>
                  </v:textbox>
                </v:shape>
                <v:shape id="AutoShape 9022" o:spid="_x0000_s3119" type="#_x0000_t32" style="position:absolute;left:10751;top:1749;width:0;height:144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mh/cgAAADeAAAADwAAAGRycy9kb3ducmV2LnhtbESPQWsCMRSE74X+h/CEXkrNrlKpW6Ns&#10;C0IteNDq/bl53QQ3L9tN1PXfNwWhx2FmvmFmi9414kxdsJ4V5MMMBHHlteVawe5r+fQCIkRkjY1n&#10;UnClAIv5/d0MC+0vvKHzNtYiQTgUqMDE2BZShsqQwzD0LXHyvn3nMCbZ1VJ3eElw18hRlk2kQ8tp&#10;wWBL74aq4/bkFKxX+Vt5MHb1ufmx6+dl2Zzqx71SD4O+fAURqY//4Vv7QysYTfPJGP7upCs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gmh/cgAAADeAAAADwAAAAAA&#10;AAAAAAAAAAChAgAAZHJzL2Rvd25yZXYueG1sUEsFBgAAAAAEAAQA+QAAAJYDAAAAAA==&#10;"/>
                <v:shape id="AutoShape 10535" o:spid="_x0000_s3120" type="#_x0000_t32" style="position:absolute;left:6722;top:15762;width:0;height: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A5icgAAADeAAAADwAAAGRycy9kb3ducmV2LnhtbESPQWsCMRSE74X+h/CEXkrNrlipW6Ns&#10;C0IteNDq/bl53QQ3L9tN1PXfNwWhx2FmvmFmi9414kxdsJ4V5MMMBHHlteVawe5r+fQCIkRkjY1n&#10;UnClAIv5/d0MC+0vvKHzNtYiQTgUqMDE2BZShsqQwzD0LXHyvn3nMCbZ1VJ3eElw18hRlk2kQ8tp&#10;wWBL74aq4/bkFKxX+Vt5MHb1ufmx6+dl2Zzqx71SD4O+fAURqY//4Vv7QysYTfPJGP7upCs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eA5icgAAADeAAAADwAAAAAA&#10;AAAAAAAAAAChAgAAZHJzL2Rvd25yZXYueG1sUEsFBgAAAAAEAAQA+QAAAJYDAAAAAA==&#10;"/>
                <v:group id="Group 10536" o:spid="_x0000_s3121" style="position:absolute;left:4721;top:5915;width:2682;height:592" coordorigin="6441,9902" coordsize="2609,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mempccAAADe&#10;AAAADwAAAAAAAAAAAAAAAACqAgAAZHJzL2Rvd25yZXYueG1sUEsFBgAAAAAEAAQA+gAAAJ4DAAAA&#10;AA==&#10;">
                  <v:shape id="Text Box 10537" o:spid="_x0000_s3122" type="#_x0000_t202" style="position:absolute;left:6622;top:10057;width:2428;height: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QcxMUA&#10;AADeAAAADwAAAGRycy9kb3ducmV2LnhtbESPQWvCQBSE70L/w/IK3syuYkNNXUUUwVNF2wreHtln&#10;Epp9G7KrSf99VxA8DjPzDTNf9rYWN2p95VjDOFEgiHNnKi40fH9tR+8gfEA2WDsmDX/kYbl4Gcwx&#10;M67jA92OoRARwj5DDWUITSalz0uy6BPXEEfv4lqLIcq2kKbFLsJtLSdKpdJixXGhxIbWJeW/x6vV&#10;8PN5OZ+mal9s7FvTuV5JtjOp9fC1X32ACNSHZ/jR3hkNk9k4TeF+J1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dBzExQAAAN4AAAAPAAAAAAAAAAAAAAAAAJgCAABkcnMv&#10;ZG93bnJldi54bWxQSwUGAAAAAAQABAD1AAAAigMAAAAA&#10;" filled="f" stroked="f">
                    <v:textbox>
                      <w:txbxContent>
                        <w:p w:rsidR="00862F6C" w:rsidRPr="00237F49" w:rsidRDefault="00862F6C" w:rsidP="00A93423">
                          <w:pPr>
                            <w:pStyle w:val="ListBullet"/>
                            <w:numPr>
                              <w:ilvl w:val="0"/>
                              <w:numId w:val="0"/>
                            </w:numPr>
                            <w:ind w:left="360"/>
                            <w:rPr>
                              <w:rFonts w:asciiTheme="majorHAnsi" w:hAnsiTheme="majorHAnsi" w:cstheme="majorHAnsi"/>
                              <w:sz w:val="18"/>
                              <w:szCs w:val="18"/>
                            </w:rPr>
                          </w:pPr>
                          <w:r w:rsidRPr="00237F49">
                            <w:rPr>
                              <w:rFonts w:asciiTheme="majorHAnsi" w:hAnsiTheme="majorHAnsi" w:cstheme="majorHAnsi"/>
                              <w:sz w:val="18"/>
                              <w:szCs w:val="18"/>
                            </w:rPr>
                            <w:t>L</w:t>
                          </w:r>
                          <w:r>
                            <w:rPr>
                              <w:rFonts w:asciiTheme="majorHAnsi" w:hAnsiTheme="majorHAnsi" w:cstheme="majorHAnsi"/>
                              <w:sz w:val="18"/>
                              <w:szCs w:val="18"/>
                            </w:rPr>
                            <w:t>I670&gt;LI67</w:t>
                          </w:r>
                          <w:r w:rsidRPr="00237F49">
                            <w:rPr>
                              <w:rFonts w:asciiTheme="majorHAnsi" w:hAnsiTheme="majorHAnsi" w:cstheme="majorHAnsi"/>
                              <w:sz w:val="18"/>
                              <w:szCs w:val="18"/>
                            </w:rPr>
                            <w:t>0Maxi</w:t>
                          </w:r>
                        </w:p>
                      </w:txbxContent>
                    </v:textbox>
                  </v:shape>
                  <v:group id="Group 10538" o:spid="_x0000_s3123" style="position:absolute;left:6441;top:9902;width:247;height:683"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Fn5nUnIAAAA&#10;3gAAAA8AAAAAAAAAAAAAAAAAqgIAAGRycy9kb3ducmV2LnhtbFBLBQYAAAAABAAEAPoAAACfAwAA&#10;AAA=&#10;">
                    <v:shape id="AutoShape 10539" o:spid="_x0000_s3124"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0zjMQAAADeAAAADwAAAGRycy9kb3ducmV2LnhtbERPy2oCMRTdC/2HcAvdiGZGqOholGlB&#10;qAUXvvbXye0kdHIznUSd/n2zKLg8nPdy3btG3KgL1rOCfJyBIK68tlwrOB03oxmIEJE1Np5JwS8F&#10;WK+eBksstL/znm6HWIsUwqFABSbGtpAyVIYchrFviRP35TuHMcGulrrDewp3jZxk2VQ6tJwaDLb0&#10;bqj6Plydgt02fysvxm4/9z9297opm2s9PCv18tyXCxCR+vgQ/7s/tILJPJ+mvelOugJ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rTOMxAAAAN4AAAAPAAAAAAAAAAAA&#10;AAAAAKECAABkcnMvZG93bnJldi54bWxQSwUGAAAAAAQABAD5AAAAkgMAAAAA&#10;"/>
                    <v:shape id="AutoShape 10540" o:spid="_x0000_s3125"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WF8cAAADeAAAADwAAAGRycy9kb3ducmV2LnhtbESPQWsCMRSE70L/Q3gFL1KzK1R0a5Rt&#10;QVDBg9reXzevm9DNy3YTdfvvTaHgcZiZb5jFqneNuFAXrGcF+TgDQVx5bblW8H5aP81AhIissfFM&#10;Cn4pwGr5MFhgof2VD3Q5xlokCIcCFZgY20LKUBlyGMa+JU7el+8cxiS7WuoOrwnuGjnJsql0aDkt&#10;GGzpzVD1fTw7Bftt/lp+GrvdHX7s/nldNud69KHU8LEvX0BE6uM9/N/eaAWTeT6dw9+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4ZYXxwAAAN4AAAAPAAAAAAAA&#10;AAAAAAAAAKECAABkcnMvZG93bnJldi54bWxQSwUGAAAAAAQABAD5AAAAlQMAAAAA&#10;"/>
                  </v:group>
                </v:group>
                <v:shape id="AutoShape 10541" o:spid="_x0000_s3126" type="#_x0000_t32" style="position:absolute;left:5983;top:10252;width:0;height:37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KpV8YAAADeAAAADwAAAGRycy9kb3ducmV2LnhtbESPzWoCMRSF94W+Q7hCN0UzI9jq1CjT&#10;glALLrS6v05uJ8HJzXQSdXz7ZlFweTh/fPNl7xpxoS5YzwryUQaCuPLacq1g/70aTkGEiKyx8UwK&#10;bhRguXh8mGOh/ZW3dNnFWqQRDgUqMDG2hZShMuQwjHxLnLwf3zmMSXa11B1e07hr5DjLXqRDy+nB&#10;YEsfhqrT7uwUbNb5e3k0dv21/bWbyapszvXzQamnQV++gYjUx3v4v/2pFYxn+WsCSDgJBe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CqVfGAAAA3gAAAA8AAAAAAAAA&#10;AAAAAAAAoQIAAGRycy9kb3ducmV2LnhtbFBLBQYAAAAABAAEAPkAAACUAwAAAAA=&#10;"/>
                <v:shape id="AutoShape 10545" o:spid="_x0000_s3127" type="#_x0000_t32" style="position:absolute;left:5969;top:10241;width:6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34cccAAADeAAAADwAAAGRycy9kb3ducmV2LnhtbESPQUvDQBSE70L/w/IEb2aTHNSm3QQr&#10;SNXSQ6Pt+ZF9JsHs27i7ttFf3xUEj8PMfMMsq8kM4kjO95YVZEkKgrixuudWwdvr4/UdCB+QNQ6W&#10;ScE3eajK2cUSC21PvKNjHVoRIewLVNCFMBZS+qYjgz6xI3H03q0zGKJ0rdQOTxFuBpmn6Y002HNc&#10;6HCkh46aj/rLKHjZjH3+ud665yHQodY/+9U62yt1dTndL0AEmsJ/+K/9pBXk8+w2g9878QrI8gw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bfhxxwAAAN4AAAAPAAAAAAAA&#10;AAAAAAAAAKECAABkcnMvZG93bnJldi54bWxQSwUGAAAAAAQABAD5AAAAlQMAAAAA&#10;" strokeweight=".5pt">
                  <v:stroke endarrow="block"/>
                </v:shape>
                <v:shape id="AutoShape 10546" o:spid="_x0000_s3128" type="#_x0000_t32" style="position:absolute;left:2493;top:14530;width:41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9mBsgAAADeAAAADwAAAGRycy9kb3ducmV2LnhtbESPzW7CMBCE75V4B2uReitOcqAlYBBU&#10;QvxUHEgL51W8TaLG69R2IeXp60qVehzNzDea2aI3rbiQ841lBekoAUFcWt1wpeDtdf3wBMIHZI2t&#10;ZVLwTR4W88HdDHNtr3ykSxEqESHsc1RQh9DlUvqyJoN+ZDvi6L1bZzBE6SqpHV4j3LQyS5KxNNhw&#10;XKixo+eayo/iyyjYv3RN9rk5uF0b6Fzo22m1SU9K3Q/75RREoD78h//aW60gm6SPGfzeiVdAzn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r9mBsgAAADeAAAADwAAAAAA&#10;AAAAAAAAAAChAgAAZHJzL2Rvd25yZXYueG1sUEsFBgAAAAAEAAQA+QAAAJYDAAAAAA==&#10;" strokeweight=".5pt">
                  <v:stroke endarrow="block"/>
                </v:shape>
                <v:shape id="Text Box 10548" o:spid="_x0000_s3129" type="#_x0000_t202" style="position:absolute;left:2531;top:12418;width:903;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rRlsUA&#10;AADeAAAADwAAAGRycy9kb3ducmV2LnhtbESP3YrCMBSE7xd8h3AEbxZNddVq1yi6oHjrzwMcm2Nb&#10;tjkpTbT17Y0geDnMzDfMYtWaUtypdoVlBcNBBII4tbrgTMH5tO3PQDiPrLG0TAoe5GC17HwtMNG2&#10;4QPdjz4TAcIuQQW591UipUtzMugGtiIO3tXWBn2QdSZ1jU2Am1KOomgqDRYcFnKs6C+n9P94Mwqu&#10;++Z7Mm8uO3+OD+PpBov4Yh9K9brt+heEp9Z/wu/2XisYzYfxD7zuh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StGWxQAAAN4AAAAPAAAAAAAAAAAAAAAAAJgCAABkcnMv&#10;ZG93bnJldi54bWxQSwUGAAAAAAQABAD1AAAAigMAAAAA&#10;" stroked="f">
                  <v:textbox>
                    <w:txbxContent>
                      <w:p w:rsidR="00862F6C" w:rsidRPr="00237F49" w:rsidRDefault="00862F6C" w:rsidP="00A93423">
                        <w:pPr>
                          <w:rPr>
                            <w:rFonts w:asciiTheme="majorHAnsi" w:hAnsiTheme="majorHAnsi" w:cstheme="majorHAnsi"/>
                            <w:sz w:val="18"/>
                            <w:szCs w:val="18"/>
                          </w:rPr>
                        </w:pPr>
                        <w:r w:rsidRPr="00237F49">
                          <w:rPr>
                            <w:rFonts w:asciiTheme="majorHAnsi" w:hAnsiTheme="majorHAnsi" w:cstheme="majorHAnsi"/>
                            <w:sz w:val="18"/>
                            <w:szCs w:val="18"/>
                          </w:rPr>
                          <w:t>Stop</w:t>
                        </w:r>
                      </w:p>
                    </w:txbxContent>
                  </v:textbox>
                </v:shape>
                <v:shape id="AutoShape 10549" o:spid="_x0000_s3130" type="#_x0000_t32" style="position:absolute;left:2486;top:8711;width:0;height:57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mvVMkAAADeAAAADwAAAGRycy9kb3ducmV2LnhtbESPT0sDMRTE74LfITzBi7TZLbXVtWlZ&#10;CwVb6KF/vD83z01w87Ju0nb99kYQehxm5jfMbNG7RpypC9azgnyYgSCuvLZcKzgeVoMnECEia2w8&#10;k4IfCrCY397MsND+wjs672MtEoRDgQpMjG0hZagMOQxD3xIn79N3DmOSXS11h5cEd40cZdlEOrSc&#10;Fgy2tDRUfe1PTsF2nb+WH8auN7tvu31clc2pfnhX6v6uL19AROrjNfzfftMKRs/5dAx/d9IV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w5r1TJAAAA3gAAAA8AAAAA&#10;AAAAAAAAAAAAoQIAAGRycy9kb3ducmV2LnhtbFBLBQYAAAAABAAEAPkAAACXAwAAAAA=&#10;"/>
                <v:shape id="AutoShape 10550" o:spid="_x0000_s3131" type="#_x0000_t32" style="position:absolute;left:4214;top:9836;width:0;height:3458;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dLsUAAADeAAAADwAAAGRycy9kb3ducmV2LnhtbESPT2sCMRTE74LfITyhF6lZhdq6NYoI&#10;xVJP2l56e2ze/qHJy5pE3f32jSB4HGbmN8xy3VkjLuRD41jBdJKBIC6cbrhS8PP98fwGIkRkjcYx&#10;KegpwHo1HCwx1+7KB7ocYyUShEOOCuoY21zKUNRkMUxcS5y80nmLMUlfSe3xmuDWyFmWzaXFhtNC&#10;jS1tayr+jmer4AtL7t2v32NpdvN+MUazkyelnkbd5h1EpC4+wvf2p1YwW0xfX+B2J10Buf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4dLsUAAADeAAAADwAAAAAAAAAA&#10;AAAAAAChAgAAZHJzL2Rvd25yZXYueG1sUEsFBgAAAAAEAAQA+QAAAJMDAAAAAA==&#10;" strokeweight=".5pt">
                  <v:stroke startarrow="block"/>
                </v:shape>
                <v:shape id="AutoShape 10551" o:spid="_x0000_s3132" type="#_x0000_t32" style="position:absolute;left:2563;top:11574;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mox8IAAADeAAAADwAAAGRycy9kb3ducmV2LnhtbERPzYrCMBC+C75DGMGbpq5rkWoUWRDE&#10;PSxqH2BoxrbaTEoT2/r2RhD2Nh/f76y3valES40rLSuYTSMQxJnVJecK0st+sgThPLLGyjIpeJKD&#10;7WY4WGOibccnas8+FyGEXYIKCu/rREqXFWTQTW1NHLirbQz6AJtc6ga7EG4q+RVFsTRYcmgosKaf&#10;grL7+WEU/C6/fX47Xe08bf8Wso6O+7SLlRqP+t0KhKfe/4s/7oMO8xezeQzvd8INcvM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2mox8IAAADeAAAADwAAAAAAAAAAAAAA&#10;AAChAgAAZHJzL2Rvd25yZXYueG1sUEsFBgAAAAAEAAQA+QAAAJADAAAAAA==&#10;"/>
                <v:shape id="Text Box 10552" o:spid="_x0000_s3133" type="#_x0000_t202" style="position:absolute;left:4548;top:11973;width:1583;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cj8MA&#10;AADeAAAADwAAAGRycy9kb3ducmV2LnhtbERPyWrDMBC9B/IPYgK9NVJNs9SxEkpLoaeGbIXcBmu8&#10;UGtkLDV2/j4qFHKbx1sn2wy2ERfqfO1Yw9NUgSDOnam51HA8fDwuQfiAbLBxTBqu5GGzHo8yTI3r&#10;eUeXfShFDGGfooYqhDaV0ucVWfRT1xJHrnCdxRBhV0rTYR/DbSMTpebSYs2xocKW3irKf/a/VsPp&#10;qzh/P6tt+W5nbe8GJdm+SK0fJsPrCkSgIdzF/+5PE+fPkmQBf+/EG+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Gpcj8MAAADeAAAADwAAAAAAAAAAAAAAAACYAgAAZHJzL2Rv&#10;d25yZXYueG1sUEsFBgAAAAAEAAQA9QAAAIgDAAAAAA==&#10;" filled="f" stroked="f">
                  <v:textbox>
                    <w:txbxContent>
                      <w:p w:rsidR="00862F6C" w:rsidRPr="00237F49" w:rsidRDefault="00862F6C" w:rsidP="00A93423">
                        <w:pPr>
                          <w:rPr>
                            <w:rFonts w:asciiTheme="majorHAnsi" w:hAnsiTheme="majorHAnsi" w:cstheme="majorHAnsi"/>
                            <w:sz w:val="18"/>
                            <w:szCs w:val="18"/>
                            <w:lang w:val="fr-FR"/>
                          </w:rPr>
                        </w:pPr>
                        <w:r>
                          <w:rPr>
                            <w:rFonts w:asciiTheme="majorHAnsi" w:hAnsiTheme="majorHAnsi" w:cstheme="majorHAnsi"/>
                            <w:sz w:val="18"/>
                            <w:szCs w:val="18"/>
                          </w:rPr>
                          <w:t>LI670&lt;LI67</w:t>
                        </w:r>
                        <w:r w:rsidRPr="00237F49">
                          <w:rPr>
                            <w:rFonts w:asciiTheme="majorHAnsi" w:hAnsiTheme="majorHAnsi" w:cstheme="majorHAnsi"/>
                            <w:sz w:val="18"/>
                            <w:szCs w:val="18"/>
                          </w:rPr>
                          <w:t>0mini</w:t>
                        </w:r>
                      </w:p>
                    </w:txbxContent>
                  </v:textbox>
                </v:shape>
                <v:shape id="Text Box 10553" o:spid="_x0000_s3134" type="#_x0000_t202" style="position:absolute;left:7305;top:10377;width:2685;height:1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t+ncgA&#10;AADeAAAADwAAAGRycy9kb3ducmV2LnhtbESPT0/DMAzF70j7DpEncUEspcD+dMsmhATabjDQdrUa&#10;r63WOCUJXfn2+IDEzdZ7fu/n1WZwreopxMazgbtJBoq49LbhysDnx8vtHFRMyBZbz2TghyJs1qOr&#10;FRbWX/id+n2qlIRwLNBAnVJXaB3LmhzGie+IRTv54DDJGiptA14k3LU6z7KpdtiwNNTY0XNN5Xn/&#10;7QzMH7b9Me7u3w7l9NQu0s2sf/0KxlyPh6clqERD+jf/XW+t4D/mufDKOzKDXv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C36dyAAAAN4AAAAPAAAAAAAAAAAAAAAAAJgCAABk&#10;cnMvZG93bnJldi54bWxQSwUGAAAAAAQABAD1AAAAjQMAAAAA&#10;">
                  <v:textbox>
                    <w:txbxContent>
                      <w:p w:rsidR="00862F6C" w:rsidRDefault="00862F6C" w:rsidP="00A93423">
                        <w:pPr>
                          <w:rPr>
                            <w:rFonts w:asciiTheme="majorHAnsi" w:hAnsiTheme="majorHAnsi" w:cstheme="majorHAnsi"/>
                            <w:sz w:val="18"/>
                            <w:szCs w:val="18"/>
                          </w:rPr>
                        </w:pPr>
                        <w:r>
                          <w:rPr>
                            <w:rFonts w:asciiTheme="majorHAnsi" w:hAnsiTheme="majorHAnsi" w:cstheme="majorHAnsi"/>
                            <w:sz w:val="18"/>
                            <w:szCs w:val="18"/>
                          </w:rPr>
                          <w:t>FV640, FV642 opened</w:t>
                        </w:r>
                      </w:p>
                      <w:p w:rsidR="00862F6C" w:rsidRPr="00237F49" w:rsidRDefault="00862F6C" w:rsidP="00A93423">
                        <w:pPr>
                          <w:spacing w:before="40"/>
                          <w:rPr>
                            <w:rFonts w:asciiTheme="majorHAnsi" w:hAnsiTheme="majorHAnsi" w:cstheme="majorHAnsi"/>
                            <w:sz w:val="18"/>
                            <w:szCs w:val="18"/>
                          </w:rPr>
                        </w:pPr>
                        <w:r w:rsidRPr="00237F49">
                          <w:rPr>
                            <w:rFonts w:asciiTheme="majorHAnsi" w:hAnsiTheme="majorHAnsi" w:cstheme="majorHAnsi"/>
                            <w:sz w:val="18"/>
                            <w:szCs w:val="18"/>
                          </w:rPr>
                          <w:t xml:space="preserve">CV602 </w:t>
                        </w:r>
                        <w:r>
                          <w:rPr>
                            <w:rFonts w:asciiTheme="majorHAnsi" w:hAnsiTheme="majorHAnsi" w:cstheme="majorHAnsi"/>
                            <w:sz w:val="18"/>
                            <w:szCs w:val="18"/>
                          </w:rPr>
                          <w:t>%</w:t>
                        </w:r>
                        <w:r w:rsidRPr="00237F49">
                          <w:rPr>
                            <w:rFonts w:asciiTheme="majorHAnsi" w:hAnsiTheme="majorHAnsi" w:cstheme="majorHAnsi"/>
                            <w:sz w:val="18"/>
                            <w:szCs w:val="18"/>
                          </w:rPr>
                          <w:t>open</w:t>
                        </w:r>
                        <w:r>
                          <w:rPr>
                            <w:rFonts w:asciiTheme="majorHAnsi" w:hAnsiTheme="majorHAnsi" w:cstheme="majorHAnsi"/>
                            <w:sz w:val="18"/>
                            <w:szCs w:val="18"/>
                          </w:rPr>
                          <w:t>ing</w:t>
                        </w:r>
                        <w:r w:rsidRPr="00237F49">
                          <w:rPr>
                            <w:rFonts w:asciiTheme="majorHAnsi" w:hAnsiTheme="majorHAnsi" w:cstheme="majorHAnsi"/>
                            <w:sz w:val="18"/>
                            <w:szCs w:val="18"/>
                          </w:rPr>
                          <w:t xml:space="preserve"> and controlled</w:t>
                        </w:r>
                      </w:p>
                      <w:p w:rsidR="00862F6C" w:rsidRPr="00237F49" w:rsidRDefault="00862F6C" w:rsidP="00A93423">
                        <w:pPr>
                          <w:rPr>
                            <w:rFonts w:asciiTheme="majorHAnsi" w:hAnsiTheme="majorHAnsi" w:cstheme="majorHAnsi"/>
                            <w:sz w:val="18"/>
                            <w:szCs w:val="18"/>
                          </w:rPr>
                        </w:pPr>
                        <w:r w:rsidRPr="00237F49">
                          <w:rPr>
                            <w:rFonts w:asciiTheme="majorHAnsi" w:hAnsiTheme="majorHAnsi" w:cstheme="majorHAnsi"/>
                            <w:sz w:val="18"/>
                            <w:szCs w:val="18"/>
                          </w:rPr>
                          <w:t>FT581&lt;FT581</w:t>
                        </w:r>
                        <w:r>
                          <w:rPr>
                            <w:rFonts w:asciiTheme="majorHAnsi" w:hAnsiTheme="majorHAnsi" w:cstheme="majorHAnsi"/>
                            <w:sz w:val="18"/>
                            <w:szCs w:val="18"/>
                          </w:rPr>
                          <w:t>limi</w:t>
                        </w:r>
                        <w:r w:rsidRPr="00237F49">
                          <w:rPr>
                            <w:rFonts w:asciiTheme="majorHAnsi" w:hAnsiTheme="majorHAnsi" w:cstheme="majorHAnsi"/>
                            <w:sz w:val="18"/>
                            <w:szCs w:val="18"/>
                          </w:rPr>
                          <w:t>t</w:t>
                        </w:r>
                      </w:p>
                      <w:p w:rsidR="00862F6C" w:rsidRDefault="00862F6C" w:rsidP="00A93423">
                        <w:pPr>
                          <w:spacing w:before="40"/>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A93423">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A93423">
                        <w:pPr>
                          <w:rPr>
                            <w:rFonts w:asciiTheme="majorHAnsi" w:hAnsiTheme="majorHAnsi" w:cstheme="majorHAnsi"/>
                            <w:sz w:val="18"/>
                            <w:szCs w:val="18"/>
                          </w:rPr>
                        </w:pPr>
                      </w:p>
                    </w:txbxContent>
                  </v:textbox>
                </v:shape>
                <v:shape id="Text Box 10554" o:spid="_x0000_s3135" type="#_x0000_t202" style="position:absolute;left:6749;top:14385;width:903;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ltZsQA&#10;AADeAAAADwAAAGRycy9kb3ducmV2LnhtbERPS2vCQBC+C/6HZYTezG5DlZq6EbEUerKobaG3ITt5&#10;0OxsyG5N/PddQfA2H99z1pvRtuJMvW8ca3hMFAjiwpmGKw2fp7f5MwgfkA22jknDhTxs8ulkjZlx&#10;Ax/ofAyViCHsM9RQh9BlUvqiJos+cR1x5ErXWwwR9pU0PQ4x3LYyVWopLTYcG2rsaFdT8Xv8sxq+&#10;9uXP95P6qF7tohvcqCTbldT6YTZuX0AEGsNdfHO/mzh/kaYruL4Tb5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5bWbEAAAA3gAAAA8AAAAAAAAAAAAAAAAAmAIAAGRycy9k&#10;b3ducmV2LnhtbFBLBQYAAAAABAAEAPUAAACJAwAAAAA=&#10;" filled="f" stroked="f">
                  <v:textbox>
                    <w:txbxContent>
                      <w:p w:rsidR="00862F6C" w:rsidRPr="00436F33" w:rsidRDefault="00862F6C" w:rsidP="00A93423">
                        <w:pPr>
                          <w:rPr>
                            <w:rFonts w:asciiTheme="majorHAnsi" w:hAnsiTheme="majorHAnsi" w:cstheme="majorHAnsi"/>
                            <w:sz w:val="18"/>
                            <w:szCs w:val="18"/>
                          </w:rPr>
                        </w:pPr>
                        <w:r w:rsidRPr="00436F33">
                          <w:rPr>
                            <w:rFonts w:asciiTheme="majorHAnsi" w:hAnsiTheme="majorHAnsi" w:cstheme="majorHAnsi"/>
                            <w:sz w:val="18"/>
                            <w:szCs w:val="18"/>
                          </w:rPr>
                          <w:t>Stop</w:t>
                        </w:r>
                      </w:p>
                    </w:txbxContent>
                  </v:textbox>
                </v:shape>
                <v:shape id="Text Box 10555" o:spid="_x0000_s3136" type="#_x0000_t202" style="position:absolute;left:3682;top:14024;width:2856;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JsYA&#10;AADeAAAADwAAAGRycy9kb3ducmV2LnhtbESPQWvCQBCF74X+h2UEb3VXraVNXaUoQk8WbRV6G7Jj&#10;EpqdDdnVxH/vHITeZpg3771vvux9rS7UxiqwhfHIgCLOg6u4sPDzvXl6BRUTssM6MFm4UoTl4vFh&#10;jpkLHe/osk+FEhOOGVooU2oyrWNeksc4Cg2x3E6h9ZhkbQvtWuzE3Nd6YsyL9lixJJTY0Kqk/G9/&#10;9hYO29Pv8dl8FWs/a7rQG83+TVs7HPQf76AS9elffP/+dFJ/NpkKgODIDH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SJsYAAADeAAAADwAAAAAAAAAAAAAAAACYAgAAZHJz&#10;L2Rvd25yZXYueG1sUEsFBgAAAAAEAAQA9QAAAIsDAAAAAA==&#10;" filled="f" stroked="f">
                  <v:textbox>
                    <w:txbxContent>
                      <w:p w:rsidR="00862F6C" w:rsidRPr="00237F49" w:rsidRDefault="00862F6C" w:rsidP="00A93423">
                        <w:pPr>
                          <w:rPr>
                            <w:rFonts w:asciiTheme="majorHAnsi" w:hAnsiTheme="majorHAnsi" w:cstheme="majorHAnsi"/>
                            <w:sz w:val="18"/>
                            <w:szCs w:val="18"/>
                            <w:lang w:val="fr-FR"/>
                          </w:rPr>
                        </w:pPr>
                        <w:r w:rsidRPr="00237F49">
                          <w:rPr>
                            <w:rFonts w:asciiTheme="majorHAnsi" w:hAnsiTheme="majorHAnsi" w:cstheme="majorHAnsi"/>
                            <w:sz w:val="18"/>
                            <w:szCs w:val="18"/>
                            <w:lang w:val="fr-FR"/>
                          </w:rPr>
                          <w:t>Intermittent</w:t>
                        </w:r>
                        <w:r>
                          <w:rPr>
                            <w:rFonts w:asciiTheme="majorHAnsi" w:hAnsiTheme="majorHAnsi" w:cstheme="majorHAnsi"/>
                            <w:sz w:val="18"/>
                            <w:szCs w:val="18"/>
                          </w:rPr>
                          <w:t>&amp; LI670 &lt; LI67</w:t>
                        </w:r>
                        <w:r w:rsidRPr="00237F49">
                          <w:rPr>
                            <w:rFonts w:asciiTheme="majorHAnsi" w:hAnsiTheme="majorHAnsi" w:cstheme="majorHAnsi"/>
                            <w:sz w:val="18"/>
                            <w:szCs w:val="18"/>
                          </w:rPr>
                          <w:t>0mini</w:t>
                        </w:r>
                      </w:p>
                    </w:txbxContent>
                  </v:textbox>
                </v:shape>
                <v:shape id="Text Box 10556" o:spid="_x0000_s3137" type="#_x0000_t202" style="position:absolute;left:7144;top:13698;width:2926;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b3vcMA&#10;AADeAAAADwAAAGRycy9kb3ducmV2LnhtbERPTWvCQBC9C/6HZYTedFerUlNXKS2FnhRjFbwN2TEJ&#10;zc6G7NbEf+8Kgrd5vM9ZrjtbiQs1vnSsYTxSIIgzZ0rONfzuv4dvIHxANlg5Jg1X8rBe9XtLTIxr&#10;eUeXNOQihrBPUEMRQp1I6bOCLPqRq4kjd3aNxRBhk0vTYBvDbSUnSs2lxZJjQ4E1fRaU/aX/VsNh&#10;cz4dp2qbf9lZ3bpOSbYLqfXLoPt4BxGoC0/xw/1j4vzZ5HUM93fiD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b3vcMAAADeAAAADwAAAAAAAAAAAAAAAACYAgAAZHJzL2Rv&#10;d25yZXYueG1sUEsFBgAAAAAEAAQA9QAAAIgDAAAAAA==&#10;" filled="f" stroked="f">
                  <v:textbox>
                    <w:txbxContent>
                      <w:p w:rsidR="00862F6C" w:rsidRPr="00237F49" w:rsidRDefault="00862F6C" w:rsidP="00A93423">
                        <w:pPr>
                          <w:rPr>
                            <w:rFonts w:asciiTheme="majorHAnsi" w:hAnsiTheme="majorHAnsi" w:cstheme="majorHAnsi"/>
                            <w:sz w:val="18"/>
                            <w:szCs w:val="18"/>
                          </w:rPr>
                        </w:pPr>
                        <w:r>
                          <w:rPr>
                            <w:rFonts w:asciiTheme="majorHAnsi" w:hAnsiTheme="majorHAnsi" w:cstheme="majorHAnsi"/>
                            <w:sz w:val="18"/>
                            <w:szCs w:val="18"/>
                          </w:rPr>
                          <w:t>R</w:t>
                        </w:r>
                        <w:r w:rsidRPr="00237F49">
                          <w:rPr>
                            <w:rFonts w:asciiTheme="majorHAnsi" w:hAnsiTheme="majorHAnsi" w:cstheme="majorHAnsi"/>
                            <w:sz w:val="18"/>
                            <w:szCs w:val="18"/>
                          </w:rPr>
                          <w:t>egulation</w:t>
                        </w:r>
                      </w:p>
                    </w:txbxContent>
                  </v:textbox>
                </v:shape>
                <v:shape id="AutoShape 10557" o:spid="_x0000_s3138" type="#_x0000_t32" style="position:absolute;left:10374;top:9095;width:0;height:49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0E48YAAADeAAAADwAAAGRycy9kb3ducmV2LnhtbERPTWsCMRC9C/0PYYReRLMWutWtUbYF&#10;oRY8aPU+bqab4Gay3UTd/vumUOhtHu9zFqveNeJKXbCeFUwnGQjiymvLtYLDx3o8AxEissbGMyn4&#10;pgCr5d1ggYX2N97RdR9rkUI4FKjAxNgWUobKkMMw8S1x4j595zAm2NVSd3hL4a6RD1mWS4eWU4PB&#10;ll4NVef9xSnYbqYv5cnYzfvuy24f12VzqUdHpe6HffkMIlIf/8V/7jed5j/l8xx+30k3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StBOPGAAAA3gAAAA8AAAAAAAAA&#10;AAAAAAAAoQIAAGRycy9kb3ducmV2LnhtbFBLBQYAAAAABAAEAPkAAACUAwAAAAA=&#10;"/>
                <v:shape id="Text Box 10558" o:spid="_x0000_s3139" type="#_x0000_t202" style="position:absolute;left:6722;top:8610;width:3597;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u/2cQA&#10;AADeAAAADwAAAGRycy9kb3ducmV2LnhtbERPS2sCMRC+F/wPYYTeatLSal03SlGEnlpcq+Bt2Mw+&#10;6GaybKK7/ntTKHibj+856WqwjbhQ52vHGp4nCgRx7kzNpYaf/fbpHYQPyAYbx6ThSh5Wy9FDiolx&#10;Pe/okoVSxBD2CWqoQmgTKX1ekUU/cS1x5ArXWQwRdqU0HfYx3DbyRamptFhzbKiwpXVF+W92thoO&#10;X8Xp+Kq+y419a3s3KMl2LrV+HA8fCxCBhnAX/7s/TZw/m85n8PdOvEE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rv9nEAAAA3gAAAA8AAAAAAAAAAAAAAAAAmAIAAGRycy9k&#10;b3ducmV2LnhtbFBLBQYAAAAABAAEAPUAAACJAwAAAAA=&#10;" filled="f" stroked="f">
                  <v:textbox>
                    <w:txbxContent>
                      <w:p w:rsidR="00862F6C" w:rsidRPr="00615C97" w:rsidRDefault="00862F6C" w:rsidP="00615C97">
                        <w:pPr>
                          <w:rPr>
                            <w:rFonts w:asciiTheme="majorHAnsi" w:hAnsiTheme="majorHAnsi" w:cstheme="majorHAnsi"/>
                            <w:sz w:val="18"/>
                            <w:szCs w:val="18"/>
                          </w:rPr>
                        </w:pPr>
                        <w:r w:rsidRPr="00237F49">
                          <w:rPr>
                            <w:rFonts w:asciiTheme="majorHAnsi" w:hAnsiTheme="majorHAnsi" w:cstheme="majorHAnsi"/>
                            <w:sz w:val="18"/>
                            <w:szCs w:val="18"/>
                          </w:rPr>
                          <w:t>Intermittent</w:t>
                        </w:r>
                        <w:r>
                          <w:rPr>
                            <w:rFonts w:asciiTheme="majorHAnsi" w:hAnsiTheme="majorHAnsi" w:cstheme="majorHAnsi"/>
                            <w:sz w:val="18"/>
                            <w:szCs w:val="18"/>
                          </w:rPr>
                          <w:t xml:space="preserve"> &amp; (LI670&lt;LI670mini OR Stop)</w:t>
                        </w:r>
                      </w:p>
                    </w:txbxContent>
                  </v:textbox>
                </v:shape>
                <v:shape id="Text Box 10559" o:spid="_x0000_s3140" type="#_x0000_t202" style="position:absolute;left:9047;top:11736;width:127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Qrq8YA&#10;AADeAAAADwAAAGRycy9kb3ducmV2LnhtbESPQWvCQBCF74L/YRmht7qrtFpTV5GWQk8WtQq9Ddkx&#10;CWZnQ3Zr0n/fOQjeZnhv3vtmue59ra7UxiqwhcnYgCLOg6u4sPB9+Hh8ARUTssM6MFn4owjr1XCw&#10;xMyFjnd03adCSQjHDC2UKTWZ1jEvyWMch4ZYtHNoPSZZ20K7FjsJ97WeGjPTHiuWhhIbeispv+x/&#10;vYXj9vxzejJfxbt/brrQG81+oa19GPWbV1CJ+nQ3364/neDPZwvhlXdkBr3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Qrq8YAAADeAAAADwAAAAAAAAAAAAAAAACYAgAAZHJz&#10;L2Rvd25yZXYueG1sUEsFBgAAAAAEAAQA9QAAAIsDAAAAAA==&#10;" filled="f" stroked="f">
                  <v:textbox>
                    <w:txbxContent>
                      <w:p w:rsidR="00862F6C" w:rsidRPr="00237F49" w:rsidRDefault="00862F6C" w:rsidP="00A93423">
                        <w:pPr>
                          <w:rPr>
                            <w:rFonts w:asciiTheme="majorHAnsi" w:hAnsiTheme="majorHAnsi" w:cstheme="majorHAnsi"/>
                            <w:sz w:val="18"/>
                            <w:szCs w:val="18"/>
                          </w:rPr>
                        </w:pPr>
                        <w:r w:rsidRPr="00237F49">
                          <w:rPr>
                            <w:rFonts w:asciiTheme="majorHAnsi" w:hAnsiTheme="majorHAnsi" w:cstheme="majorHAnsi"/>
                            <w:sz w:val="18"/>
                            <w:szCs w:val="18"/>
                          </w:rPr>
                          <w:t>Regulation</w:t>
                        </w:r>
                      </w:p>
                    </w:txbxContent>
                  </v:textbox>
                </v:shape>
                <v:shape id="Text Box 10560" o:spid="_x0000_s3141" type="#_x0000_t202" style="position:absolute;left:6748;top:12185;width:2350;height: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OMMMA&#10;AADeAAAADwAAAGRycy9kb3ducmV2LnhtbERPS2vCQBC+C/6HZQq96W6lPpK6ilgKPSm+Cr0N2TEJ&#10;zc6G7NbEf+8Kgrf5+J4zX3a2EhdqfOlYw9tQgSDOnCk513A8fA1mIHxANlg5Jg1X8rBc9HtzTI1r&#10;eUeXfchFDGGfooYihDqV0mcFWfRDVxNH7uwaiyHCJpemwTaG20qOlJpIiyXHhgJrWheU/e3/rYbT&#10;5vz78662+acd163rlGSbSK1fX7rVB4hAXXiKH+5vE+dPJ0kC93fiD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iOMMMAAADeAAAADwAAAAAAAAAAAAAAAACYAgAAZHJzL2Rv&#10;d25yZXYueG1sUEsFBgAAAAAEAAQA9QAAAIgDAAAAAA==&#10;" filled="f" stroked="f">
                  <v:textbox>
                    <w:txbxContent>
                      <w:p w:rsidR="00862F6C" w:rsidRPr="00237F49" w:rsidRDefault="00862F6C" w:rsidP="00A93423">
                        <w:pPr>
                          <w:rPr>
                            <w:rFonts w:asciiTheme="majorHAnsi" w:hAnsiTheme="majorHAnsi" w:cstheme="majorHAnsi"/>
                            <w:sz w:val="18"/>
                            <w:szCs w:val="18"/>
                          </w:rPr>
                        </w:pPr>
                        <w:r>
                          <w:rPr>
                            <w:rFonts w:asciiTheme="majorHAnsi" w:hAnsiTheme="majorHAnsi" w:cstheme="majorHAnsi"/>
                            <w:sz w:val="18"/>
                            <w:szCs w:val="18"/>
                          </w:rPr>
                          <w:t>(LI670&gt;LI670M</w:t>
                        </w:r>
                        <w:r w:rsidRPr="00237F49">
                          <w:rPr>
                            <w:rFonts w:asciiTheme="majorHAnsi" w:hAnsiTheme="majorHAnsi" w:cstheme="majorHAnsi"/>
                            <w:sz w:val="18"/>
                            <w:szCs w:val="18"/>
                          </w:rPr>
                          <w:t>axi</w:t>
                        </w:r>
                        <w:r>
                          <w:rPr>
                            <w:rFonts w:asciiTheme="majorHAnsi" w:hAnsiTheme="majorHAnsi" w:cstheme="majorHAnsi"/>
                            <w:sz w:val="18"/>
                            <w:szCs w:val="18"/>
                          </w:rPr>
                          <w:t>) OR Stop</w:t>
                        </w:r>
                      </w:p>
                    </w:txbxContent>
                  </v:textbox>
                </v:shape>
                <v:shape id="AutoShape 10561" o:spid="_x0000_s3142" type="#_x0000_t32" style="position:absolute;left:6712;top:8718;width:0;height:41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OjFsgAAADeAAAADwAAAGRycy9kb3ducmV2LnhtbESPQU8CMRCF7yb8h2ZIvBjoYqKYlUJW&#10;ExIx4QDKfdwO24btdN0WWP+9czDxNpN58977FqshtOpCffKRDcymBSjiOlrPjYHPj/XkCVTKyBbb&#10;yGTghxKslqObBZY2XnlHl31ulJhwKtGAy7krtU61o4BpGjtiuR1jHzDL2jfa9ngV89Dq+6J41AE9&#10;S4LDjl4d1af9ORjYbmYv1Zfzm/fdt98+rKv23NwdjLkdD9UzqExD/hf/fb9ZqT+fFwIgODKDXv4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uOjFsgAAADeAAAADwAAAAAA&#10;AAAAAAAAAAChAgAAZHJzL2Rvd25yZXYueG1sUEsFBgAAAAAEAAQA+QAAAJYDAAAAAA==&#10;"/>
                <v:shape id="AutoShape 10562" o:spid="_x0000_s3143" type="#_x0000_t32" style="position:absolute;left:6584;top:12309;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8GjcUAAADeAAAADwAAAGRycy9kb3ducmV2LnhtbERPTWsCMRC9C/0PYQq9iGZXqJatUbaC&#10;UAse1Hqfbqab0M1ku4m6/feNIHibx/uc+bJ3jThTF6xnBfk4A0FceW25VvB5WI9eQISIrLHxTAr+&#10;KMBy8TCYY6H9hXd03sdapBAOBSowMbaFlKEy5DCMfUucuG/fOYwJdrXUHV5SuGvkJMum0qHl1GCw&#10;pZWh6md/cgq2m/yt/DJ287H7tdvnddmc6uFRqafHvnwFEamPd/HN/a7T/Nksy+H6TrpB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a8GjcUAAADeAAAADwAAAAAAAAAA&#10;AAAAAAChAgAAZHJzL2Rvd25yZXYueG1sUEsFBgAAAAAEAAQA+QAAAJMDAAAAAA==&#10;"/>
                <v:shape id="AutoShape 10563" o:spid="_x0000_s3144" type="#_x0000_t32" style="position:absolute;left:6711;top:13691;width:0;height:1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2Y+sUAAADeAAAADwAAAGRycy9kb3ducmV2LnhtbERPS2sCMRC+F/wPYQq9FM0qVGVrlFUQ&#10;asGDr/u4mW5CN5N1E3X77xuh0Nt8fM+ZLTpXixu1wXpWMBxkIIhLry1XCo6HdX8KIkRkjbVnUvBD&#10;ARbz3tMMc+3vvKPbPlYihXDIUYGJscmlDKUhh2HgG+LEffnWYUywraRu8Z7CXS1HWTaWDi2nBoMN&#10;rQyV3/urU7DdDJfF2djN5+5it2/ror5WryelXp674h1EpC7+i//cHzrNn0yyETzeSTfI+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2Y+sUAAADeAAAADwAAAAAAAAAA&#10;AAAAAAChAgAAZHJzL2Rvd25yZXYueG1sUEsFBgAAAAAEAAQA+QAAAJMDAAAAAA==&#10;"/>
                <v:shape id="AutoShape 10564" o:spid="_x0000_s3145" type="#_x0000_t32" style="position:absolute;left:6601;top:14393;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E9YcUAAADeAAAADwAAAGRycy9kb3ducmV2LnhtbERPTWsCMRC9C/0PYQpepGatWMtqlG1B&#10;UMGDtr2Pm+kmdDPZbqKu/74pCN7m8T5nvuxcLc7UButZwWiYgSAuvbZcKfj8WD29gggRWWPtmRRc&#10;KcBy8dCbY679hfd0PsRKpBAOOSowMTa5lKE05DAMfUOcuG/fOowJtpXULV5SuKvlc5a9SIeWU4PB&#10;ht4NlT+Hk1Ow24zeiqOxm+3+1+4mq6I+VYMvpfqPXTEDEamLd/HNvdZp/nSajeH/nXSD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jE9YcUAAADeAAAADwAAAAAAAAAA&#10;AAAAAAChAgAAZHJzL2Rvd25yZXYueG1sUEsFBgAAAAAEAAQA+QAAAJMDAAAAAA==&#10;"/>
                <v:shape id="AutoShape 10565" o:spid="_x0000_s3146" type="#_x0000_t32" style="position:absolute;left:2369;top:12480;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ilFcUAAADeAAAADwAAAGRycy9kb3ducmV2LnhtbERPTWsCMRC9C/0PYQpepGYtWstqlG1B&#10;UMGDtr2Pm+kmdDPZbqKu/74pCN7m8T5nvuxcLc7UButZwWiYgSAuvbZcKfj8WD29gggRWWPtmRRc&#10;KcBy8dCbY679hfd0PsRKpBAOOSowMTa5lKE05DAMfUOcuG/fOowJtpXULV5SuKvlc5a9SIeWU4PB&#10;ht4NlT+Hk1Ow24zeiqOxm+3+1+4mq6I+VYMvpfqPXTEDEamLd/HNvdZp/nSajeH/nXSD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dilFcUAAADeAAAADwAAAAAAAAAA&#10;AAAAAAChAgAAZHJzL2Rvd25yZXYueG1sUEsFBgAAAAAEAAQA+QAAAJMDAAAAAA==&#10;"/>
                <v:shape id="AutoShape 10566" o:spid="_x0000_s3147" type="#_x0000_t32" style="position:absolute;left:6734;top:16159;width:40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QAjsUAAADeAAAADwAAAGRycy9kb3ducmV2LnhtbERPS2sCMRC+C/6HMIVepGYtqGVrlFUQ&#10;quDBR+/TzXQTupmsm6jbf2+EQm/z8T1ntuhcLa7UButZwWiYgSAuvbZcKTgd1y9vIEJE1lh7JgW/&#10;FGAx7/dmmGt/4z1dD7ESKYRDjgpMjE0uZSgNOQxD3xAn7tu3DmOCbSV1i7cU7mr5mmUT6dByajDY&#10;0MpQ+XO4OAW7zWhZfBm72e7PdjdeF/WlGnwq9fzUFe8gInXxX/zn/tBp/nSajeHxTrpB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QAjsUAAADeAAAADwAAAAAAAAAA&#10;AAAAAAChAgAAZHJzL2Rvd25yZXYueG1sUEsFBgAAAAAEAAQA+QAAAJMDAAAAAA==&#10;"/>
                <v:rect id="Rectangle 10567" o:spid="_x0000_s3148" style="position:absolute;left:6128;top:12575;width:1145;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VqIcQA&#10;AADeAAAADwAAAGRycy9kb3ducmV2LnhtbERPS2vCQBC+F/wPywi91V0t+IhugrRY2qPGi7cxOybR&#10;7GzIrpr213cLBW/z8T1nlfW2ETfqfO1Yw3ikQBAXztRcatjnm5c5CB+QDTaOScM3ecjSwdMKE+Pu&#10;vKXbLpQihrBPUEMVQptI6YuKLPqRa4kjd3KdxRBhV0rT4T2G20ZOlJpKizXHhgpbequouOyuVsOx&#10;nuzxZ5t/KLvYvIavPj9fD+9aPw/79RJEoD48xP/uTxPnz2ZqCn/vxBt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FaiHEAAAA3gAAAA8AAAAAAAAAAAAAAAAAmAIAAGRycy9k&#10;b3ducmV2LnhtbFBLBQYAAAAABAAEAPUAAACJAwAAAAA=&#10;">
                  <v:textbox>
                    <w:txbxContent>
                      <w:p w:rsidR="00862F6C" w:rsidRPr="00237F49" w:rsidRDefault="00862F6C" w:rsidP="00A93423">
                        <w:pPr>
                          <w:spacing w:before="120"/>
                          <w:jc w:val="center"/>
                          <w:rPr>
                            <w:rFonts w:asciiTheme="majorHAnsi" w:hAnsiTheme="majorHAnsi" w:cstheme="majorHAnsi"/>
                            <w:sz w:val="18"/>
                            <w:szCs w:val="18"/>
                          </w:rPr>
                        </w:pPr>
                        <w:r>
                          <w:rPr>
                            <w:rFonts w:asciiTheme="majorHAnsi" w:hAnsiTheme="majorHAnsi" w:cstheme="majorHAnsi"/>
                            <w:sz w:val="18"/>
                            <w:szCs w:val="18"/>
                          </w:rPr>
                          <w:t>End of</w:t>
                        </w:r>
                        <w:r w:rsidRPr="00237F49">
                          <w:rPr>
                            <w:rFonts w:asciiTheme="majorHAnsi" w:hAnsiTheme="majorHAnsi" w:cstheme="majorHAnsi"/>
                            <w:sz w:val="18"/>
                            <w:szCs w:val="18"/>
                          </w:rPr>
                          <w:t xml:space="preserve"> </w:t>
                        </w:r>
                      </w:p>
                      <w:p w:rsidR="00862F6C" w:rsidRPr="00237F49" w:rsidRDefault="00862F6C" w:rsidP="00A93423">
                        <w:pPr>
                          <w:jc w:val="center"/>
                          <w:rPr>
                            <w:rFonts w:asciiTheme="majorHAnsi" w:hAnsiTheme="majorHAnsi" w:cstheme="majorHAnsi"/>
                            <w:sz w:val="18"/>
                            <w:szCs w:val="18"/>
                          </w:rPr>
                        </w:pPr>
                        <w:r w:rsidRPr="00237F49">
                          <w:rPr>
                            <w:rFonts w:asciiTheme="majorHAnsi" w:hAnsiTheme="majorHAnsi" w:cstheme="majorHAnsi"/>
                            <w:sz w:val="18"/>
                            <w:szCs w:val="18"/>
                          </w:rPr>
                          <w:t>Filling</w:t>
                        </w:r>
                      </w:p>
                    </w:txbxContent>
                  </v:textbox>
                </v:rect>
                <v:shape id="Text Box 10568" o:spid="_x0000_s3149" type="#_x0000_t202" style="position:absolute;left:7273;top:12575;width:2717;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6To8QA&#10;AADeAAAADwAAAGRycy9kb3ducmV2LnhtbERPTWvCQBC9F/wPywheSt1Ui9HUVUSo6M1a0euQHZPQ&#10;7Gy6u43x37tCobd5vM+ZLztTi5acrywreB0mIIhzqysuFBy/Pl6mIHxA1lhbJgU38rBc9J7mmGl7&#10;5U9qD6EQMYR9hgrKEJpMSp+XZNAPbUMcuYt1BkOErpDa4TWGm1qOkmQiDVYcG0psaF1S/n34NQqm&#10;b9v27Hfj/SmfXOpZeE7bzY9TatDvVu8gAnXhX/zn3uo4P02TFB7vx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k6PEAAAA3gAAAA8AAAAAAAAAAAAAAAAAmAIAAGRycy9k&#10;b3ducmV2LnhtbFBLBQYAAAAABAAEAPUAAACJAwAAAAA=&#10;">
                  <v:textbox>
                    <w:txbxContent>
                      <w:p w:rsidR="00862F6C" w:rsidRDefault="00862F6C" w:rsidP="00A93423">
                        <w:pPr>
                          <w:rPr>
                            <w:rFonts w:asciiTheme="majorHAnsi" w:hAnsiTheme="majorHAnsi" w:cstheme="majorHAnsi"/>
                            <w:sz w:val="18"/>
                            <w:szCs w:val="18"/>
                          </w:rPr>
                        </w:pPr>
                        <w:r>
                          <w:rPr>
                            <w:rFonts w:asciiTheme="majorHAnsi" w:hAnsiTheme="majorHAnsi" w:cstheme="majorHAnsi"/>
                            <w:sz w:val="18"/>
                            <w:szCs w:val="18"/>
                          </w:rPr>
                          <w:t>FV640, FV642 opened</w:t>
                        </w:r>
                      </w:p>
                      <w:p w:rsidR="00862F6C" w:rsidRPr="00237F49" w:rsidRDefault="00862F6C" w:rsidP="00A93423">
                        <w:pPr>
                          <w:rPr>
                            <w:rFonts w:asciiTheme="majorHAnsi" w:hAnsiTheme="majorHAnsi" w:cstheme="majorHAnsi"/>
                            <w:sz w:val="18"/>
                            <w:szCs w:val="18"/>
                          </w:rPr>
                        </w:pPr>
                        <w:r>
                          <w:rPr>
                            <w:rFonts w:asciiTheme="majorHAnsi" w:hAnsiTheme="majorHAnsi" w:cstheme="majorHAnsi"/>
                            <w:sz w:val="18"/>
                            <w:szCs w:val="18"/>
                          </w:rPr>
                          <w:t xml:space="preserve">Close </w:t>
                        </w:r>
                        <w:r w:rsidRPr="00237F49">
                          <w:rPr>
                            <w:rFonts w:asciiTheme="majorHAnsi" w:hAnsiTheme="majorHAnsi" w:cstheme="majorHAnsi"/>
                            <w:sz w:val="18"/>
                            <w:szCs w:val="18"/>
                          </w:rPr>
                          <w:t>CV602</w:t>
                        </w:r>
                      </w:p>
                      <w:p w:rsidR="00862F6C" w:rsidRDefault="00862F6C" w:rsidP="00A93423">
                        <w:pPr>
                          <w:spacing w:before="40"/>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A93423">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A93423">
                        <w:pPr>
                          <w:rPr>
                            <w:rFonts w:asciiTheme="majorHAnsi" w:hAnsiTheme="majorHAnsi" w:cstheme="majorHAnsi"/>
                            <w:sz w:val="18"/>
                            <w:szCs w:val="18"/>
                          </w:rPr>
                        </w:pPr>
                      </w:p>
                    </w:txbxContent>
                  </v:textbox>
                </v:shape>
                <v:shape id="Text Box 10570" o:spid="_x0000_s3150" type="#_x0000_t202" style="position:absolute;left:2535;top:8685;width:1383;height: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9JpsYA&#10;AADeAAAADwAAAGRycy9kb3ducmV2LnhtbESPzW7CQAyE75V4h5WRuFRkU9SSNrCgtlIrrgEewGSd&#10;H5H1RtktCW9fHyr1ZmvGM5+3+8l16kZDaD0beEpSUMSlty3XBs6nr+UrqBCRLXaeycCdAux3s4ct&#10;5taPXNDtGGslIRxyNNDE2Odah7IhhyHxPbFolR8cRlmHWtsBRwl3nV6l6Vo7bFkaGuzps6Hyevxx&#10;BqrD+PjyNl6+4zkrntcf2GYXfzdmMZ/eN6AiTfHf/Hd9sIKfZanwyjsyg9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w9JpsYAAADeAAAADwAAAAAAAAAAAAAAAACYAgAAZHJz&#10;L2Rvd25yZXYueG1sUEsFBgAAAAAEAAQA9QAAAIsDAAAAAA==&#10;" stroked="f">
                  <v:textbox>
                    <w:txbxContent>
                      <w:p w:rsidR="00862F6C" w:rsidRPr="00237F49" w:rsidRDefault="00862F6C" w:rsidP="00A93423">
                        <w:pPr>
                          <w:rPr>
                            <w:rFonts w:asciiTheme="majorHAnsi" w:hAnsiTheme="majorHAnsi" w:cstheme="majorHAnsi"/>
                            <w:sz w:val="18"/>
                            <w:szCs w:val="18"/>
                          </w:rPr>
                        </w:pPr>
                        <w:r w:rsidRPr="00237F49">
                          <w:rPr>
                            <w:rFonts w:asciiTheme="majorHAnsi" w:hAnsiTheme="majorHAnsi" w:cstheme="majorHAnsi"/>
                            <w:sz w:val="18"/>
                            <w:szCs w:val="18"/>
                          </w:rPr>
                          <w:t xml:space="preserve">Regulation </w:t>
                        </w:r>
                      </w:p>
                    </w:txbxContent>
                  </v:textbox>
                </v:shape>
                <v:shape id="AutoShape 10572" o:spid="_x0000_s3151" type="#_x0000_t32" style="position:absolute;left:2364;top:8910;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kKi8UAAADeAAAADwAAAGRycy9kb3ducmV2LnhtbERPTWsCMRC9C/0PYQpepGYtqO1qlG1B&#10;UMGDtr2Pm+kmdDPZbqKu/74pCN7m8T5nvuxcLc7UButZwWiYgSAuvbZcKfj8WD29gAgRWWPtmRRc&#10;KcBy8dCbY679hfd0PsRKpBAOOSowMTa5lKE05DAMfUOcuG/fOowJtpXULV5SuKvlc5ZNpEPLqcFg&#10;Q++Gyp/DySnYbUZvxdHYzXb/a3fjVVGfqsGXUv3HrpiBiNTFu/jmXus0fzrNXuH/nXSD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9kKi8UAAADeAAAADwAAAAAAAAAA&#10;AAAAAAChAgAAZHJzL2Rvd25yZXYueG1sUEsFBgAAAAAEAAQA+QAAAJMDAAAAAA==&#10;"/>
                <v:shape id="AutoShape 10574" o:spid="_x0000_s3152" type="#_x0000_t32" style="position:absolute;left:6575;top:8903;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o1y8gAAADeAAAADwAAAGRycy9kb3ducmV2LnhtbESPQUsDMRCF70L/Q5iCF7HZFbSyNi1b&#10;oWCFHlr1Pm7GTXAz2W7Sdv33zkHwNsO8ee99i9UYOnWmIfnIBspZAYq4idZza+D9bXP7CCplZItd&#10;ZDLwQwlWy8nVAisbL7yn8yG3Skw4VWjA5dxXWqfGUcA0iz2x3L7iEDDLOrTaDngR89Dpu6J40AE9&#10;S4LDnp4dNd+HUzCw25br+tP57ev+6Hf3m7o7tTcfxlxPx/oJVKYx/4v/vl+s1J/PSwEQHJlBL3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zo1y8gAAADeAAAADwAAAAAA&#10;AAAAAAAAAAChAgAAZHJzL2Rvd25yZXYueG1sUEsFBgAAAAAEAAQA+QAAAJYDAAAAAA==&#10;"/>
                <v:shape id="AutoShape 10575" o:spid="_x0000_s3153" type="#_x0000_t32" style="position:absolute;left:2591;top:9093;width:776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O1vsIAAADeAAAADwAAAGRycy9kb3ducmV2LnhtbERPTYvCMBC9C/sfwix407R72Eo1iqjL&#10;evCi7mGPQzNtis2kNKnWf28Ewds83ucsVoNtxJU6XztWkE4TEMSF0zVXCv7OP5MZCB+QNTaOScGd&#10;PKyWH6MF5trd+EjXU6hEDGGfowITQptL6QtDFv3UtcSRK11nMUTYVVJ3eIvhtpFfSfItLdYcGwy2&#10;tDFUXE69VbC9H4rfPmkrk5W7Y5+V0qf/pVLjz2E9BxFoCG/xy73XcX6WpSk834k3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1O1vsIAAADeAAAADwAAAAAAAAAAAAAA&#10;AAChAgAAZHJzL2Rvd25yZXYueG1sUEsFBgAAAAAEAAQA+QAAAJADAAAAAA==&#10;" strokeweight=".5pt">
                  <v:stroke startarrow="block"/>
                </v:shape>
                <v:group id="Group 10576" o:spid="_x0000_s3154" style="position:absolute;left:4703;top:7081;width:2574;height:592" coordorigin="6441,9902" coordsize="2609,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G80kMYAAADeAAAADwAAAGRycy9kb3ducmV2LnhtbERPTWvCQBC9F/wPyxS8&#10;NZsobSTNKiJWPIRCVSi9DdkxCWZnQ3abxH/fLRR6m8f7nHwzmVYM1LvGsoIkikEQl1Y3XCm4nN+e&#10;ViCcR9bYWiYFd3KwWc8ecsy0HfmDhpOvRAhhl6GC2vsuk9KVNRl0ke2IA3e1vUEfYF9J3eMYwk0r&#10;F3H8Ig02HBpq7GhXU3k7fRsFhxHH7TLZD8Xturt/nZ/fP4uElJo/TttXEJ4m/y/+cx91mJ+myQJ+&#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gbzSQxgAAAN4A&#10;AAAPAAAAAAAAAAAAAAAAAKoCAABkcnMvZG93bnJldi54bWxQSwUGAAAAAAQABAD6AAAAnQMAAAAA&#10;">
                  <v:shape id="Text Box 10577" o:spid="_x0000_s3155" type="#_x0000_t202" style="position:absolute;left:6622;top:10057;width:2428;height: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K1HcQA&#10;AADeAAAADwAAAGRycy9kb3ducmV2LnhtbERPTWvCQBC9C/6HZQRvdTdatcasUloKPVW0reBtyI5J&#10;MDsbsluT/vuuUPA2j/c52ba3tbhS6yvHGpKJAkGcO1NxoeHr8+3hCYQPyAZrx6ThlzxsN8NBhqlx&#10;He/pegiFiCHsU9RQhtCkUvq8JIt+4hriyJ1dazFE2BbStNjFcFvLqVILabHi2FBiQy8l5ZfDj9Xw&#10;/XE+HR/Vrni186ZzvZJsV1Lr8ah/XoMI1Ie7+N/9buL85TKZwe2deIP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itR3EAAAA3gAAAA8AAAAAAAAAAAAAAAAAmAIAAGRycy9k&#10;b3ducmV2LnhtbFBLBQYAAAAABAAEAPUAAACJAwAAAAA=&#10;" filled="f" stroked="f">
                    <v:textbox>
                      <w:txbxContent>
                        <w:p w:rsidR="00862F6C" w:rsidRPr="00237F49" w:rsidRDefault="00862F6C" w:rsidP="00A93423">
                          <w:pPr>
                            <w:pStyle w:val="ListBullet"/>
                            <w:numPr>
                              <w:ilvl w:val="0"/>
                              <w:numId w:val="0"/>
                            </w:numPr>
                            <w:ind w:left="360"/>
                            <w:rPr>
                              <w:rFonts w:asciiTheme="majorHAnsi" w:hAnsiTheme="majorHAnsi" w:cstheme="majorHAnsi"/>
                              <w:sz w:val="18"/>
                              <w:szCs w:val="18"/>
                            </w:rPr>
                          </w:pPr>
                          <w:r>
                            <w:rPr>
                              <w:rFonts w:asciiTheme="majorHAnsi" w:hAnsiTheme="majorHAnsi" w:cstheme="majorHAnsi"/>
                              <w:sz w:val="18"/>
                              <w:szCs w:val="18"/>
                            </w:rPr>
                            <w:t>CV601 fully closed</w:t>
                          </w:r>
                        </w:p>
                      </w:txbxContent>
                    </v:textbox>
                  </v:shape>
                  <v:group id="Group 10578" o:spid="_x0000_s3156" style="position:absolute;left:6441;top:9902;width:247;height:683"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DKCX/FAAAA3gAA&#10;AA8AAAAAAAAAAAAAAAAAqgIAAGRycy9kb3ducmV2LnhtbFBLBQYAAAAABAAEAPoAAACcAwAAAAA=&#10;">
                    <v:shape id="AutoShape 10579" o:spid="_x0000_s3157"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2WU8UAAADeAAAADwAAAGRycy9kb3ducmV2LnhtbERPTWsCMRC9F/wPYQpeimZXsMrWKGtB&#10;UMGDtr1PN9NN6Gay3URd/70pFHqbx/ucxap3jbhQF6xnBfk4A0FceW25VvD+thnNQYSIrLHxTApu&#10;FGC1HDwssND+yke6nGItUgiHAhWYGNtCylAZchjGviVO3JfvHMYEu1rqDq8p3DVykmXP0qHl1GCw&#10;pVdD1ffp7BQcdvm6/DR2tz/+2MN0Uzbn+ulDqeFjX76AiNTHf/Gfe6vT/Nksn8LvO+kG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02WU8UAAADeAAAADwAAAAAAAAAA&#10;AAAAAAChAgAAZHJzL2Rvd25yZXYueG1sUEsFBgAAAAAEAAQA+QAAAJMDAAAAAA==&#10;"/>
                    <v:shape id="AutoShape 10580" o:spid="_x0000_s3158"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8IJMUAAADeAAAADwAAAGRycy9kb3ducmV2LnhtbERPS2sCMRC+F/ofwgheimZX8MHWKNuC&#10;oIIHbXufbqab4Gay3UTd/vtGKPQ2H99zluveNeJKXbCeFeTjDARx5bXlWsH722a0ABEissbGMyn4&#10;oQDr1ePDEgvtb3yk6ynWIoVwKFCBibEtpAyVIYdh7FvixH35zmFMsKul7vCWwl0jJ1k2kw4tpwaD&#10;Lb0aqs6ni1Nw2OUv5aexu/3x2x6mm7K51E8fSg0HffkMIlIf/8V/7q1O8+fzfAb3d9IN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58IJMUAAADeAAAADwAAAAAAAAAA&#10;AAAAAAChAgAAZHJzL2Rvd25yZXYueG1sUEsFBgAAAAAEAAQA+QAAAJMDAAAAAA==&#10;"/>
                  </v:group>
                </v:group>
                <v:shape id="Text Box 10581" o:spid="_x0000_s3159" type="#_x0000_t202" style="position:absolute;left:5337;top:7533;width:2221;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lRtMUA&#10;AADeAAAADwAAAGRycy9kb3ducmV2LnhtbERPS2vCQBC+F/oflil4KbqpFaPRVUpBsTdf6HXIjkkw&#10;O5vurjH9991Cwdt8fM+ZLztTi5acrywreBskIIhzqysuFBwPq/4EhA/IGmvLpOCHPCwXz09zzLS9&#10;847afShEDGGfoYIyhCaT0uclGfQD2xBH7mKdwRChK6R2eI/hppbDJBlLgxXHhhIb+iwpv+5vRsFk&#10;tGnP/ut9e8rHl3oaXtN2/e2U6r10HzMQgbrwEP+7NzrOT9PhCP7eiT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mVG0xQAAAN4AAAAPAAAAAAAAAAAAAAAAAJgCAABkcnMv&#10;ZG93bnJldi54bWxQSwUGAAAAAAQABAD1AAAAigMAAAAA&#10;">
                  <v:textbox>
                    <w:txbxContent>
                      <w:p w:rsidR="00862F6C" w:rsidRPr="00237F49" w:rsidRDefault="00862F6C" w:rsidP="00A93423">
                        <w:pPr>
                          <w:rPr>
                            <w:rFonts w:asciiTheme="majorHAnsi" w:hAnsiTheme="majorHAnsi" w:cstheme="majorHAnsi"/>
                            <w:sz w:val="18"/>
                            <w:szCs w:val="18"/>
                          </w:rPr>
                        </w:pPr>
                        <w:r>
                          <w:rPr>
                            <w:rFonts w:asciiTheme="majorHAnsi" w:hAnsiTheme="majorHAnsi" w:cstheme="majorHAnsi"/>
                            <w:sz w:val="18"/>
                            <w:szCs w:val="18"/>
                          </w:rPr>
                          <w:t xml:space="preserve">FV640, </w:t>
                        </w:r>
                        <w:r w:rsidRPr="00237F49">
                          <w:rPr>
                            <w:rFonts w:asciiTheme="majorHAnsi" w:hAnsiTheme="majorHAnsi" w:cstheme="majorHAnsi"/>
                            <w:sz w:val="18"/>
                            <w:szCs w:val="18"/>
                          </w:rPr>
                          <w:t>FV64</w:t>
                        </w:r>
                        <w:r>
                          <w:rPr>
                            <w:rFonts w:asciiTheme="majorHAnsi" w:hAnsiTheme="majorHAnsi" w:cstheme="majorHAnsi"/>
                            <w:sz w:val="18"/>
                            <w:szCs w:val="18"/>
                          </w:rPr>
                          <w:t>2 opened</w:t>
                        </w:r>
                      </w:p>
                      <w:p w:rsidR="00862F6C" w:rsidRDefault="00862F6C" w:rsidP="00A93423">
                        <w:pPr>
                          <w:spacing w:before="40"/>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A93423">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A93423">
                        <w:pPr>
                          <w:rPr>
                            <w:rFonts w:asciiTheme="majorHAnsi" w:hAnsiTheme="majorHAnsi" w:cstheme="majorHAnsi"/>
                            <w:sz w:val="18"/>
                            <w:szCs w:val="18"/>
                          </w:rPr>
                        </w:pPr>
                      </w:p>
                    </w:txbxContent>
                  </v:textbox>
                </v:shape>
                <v:shape id="AutoShape 10582" o:spid="_x0000_s3160" type="#_x0000_t32" style="position:absolute;left:2483;top:8740;width:42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Fc7sUAAADeAAAADwAAAGRycy9kb3ducmV2LnhtbERPTWsCMRC9F/wPYYReimYVrGVrlLUg&#10;1IIHtd6nm3ET3EzWTdTtv28Kgrd5vM+ZLTpXiyu1wXpWMBpmIIhLry1XCr73q8EbiBCRNdaeScEv&#10;BVjMe08zzLW/8Zauu1iJFMIhRwUmxiaXMpSGHIahb4gTd/Stw5hgW0nd4i2Fu1qOs+xVOrScGgw2&#10;9GGoPO0uTsFmPVoWP8auv7Znu5msivpSvRyUeu53xTuISF18iO/uT53mT6fjCfy/k26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Fc7sUAAADeAAAADwAAAAAAAAAA&#10;AAAAAAChAgAAZHJzL2Rvd25yZXYueG1sUEsFBgAAAAAEAAQA+QAAAJMDAAAAAA==&#10;"/>
                <v:shape id="AutoShape 10583" o:spid="_x0000_s3161" type="#_x0000_t32" style="position:absolute;left:4871;top:8147;width:0;height:5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PCmcUAAADeAAAADwAAAGRycy9kb3ducmV2LnhtbERPTWsCMRC9C/0PYQq9iGYV1LI1yrYg&#10;aMGD23qfbqab0M1ku4m6/ntTEHqbx/uc5bp3jThTF6xnBZNxBoK48tpyreDzYzN6BhEissbGMym4&#10;UoD16mGwxFz7Cx/oXMZapBAOOSowMba5lKEy5DCMfUucuG/fOYwJdrXUHV5SuGvkNMvm0qHl1GCw&#10;pTdD1U95cgr2u8lr8WXs7v3wa/ezTdGc6uFRqafHvngBEamP/+K7e6vT/MViOoe/d9IN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fPCmcUAAADeAAAADwAAAAAAAAAA&#10;AAAAAAChAgAAZHJzL2Rvd25yZXYueG1sUEsFBgAAAAAEAAQA+QAAAJMDAAAAAA==&#10;"/>
                <v:rect id="Rectangle 10584" o:spid="_x0000_s3162" style="position:absolute;left:4168;top:7533;width:1249;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yT2sUA&#10;AADeAAAADwAAAGRycy9kb3ducmV2LnhtbERPTWvCQBC9F/wPywje6qYpNG10FbFE7FGTS29jdpqk&#10;zc6G7EZjf31XEHqbx/uc5Xo0rThT7xrLCp7mEQji0uqGKwVFnj2+gnAeWWNrmRRcycF6NXlYYqrt&#10;hQ90PvpKhBB2KSqove9SKV1Zk0E3tx1x4L5sb9AH2FdS93gJ4aaVcRS9SIMNh4YaO9rWVP4cB6Pg&#10;1MQF/h7yXWTesmf/Mebfw+e7UrPpuFmA8DT6f/HdvddhfpLECdzeCT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fJPaxQAAAN4AAAAPAAAAAAAAAAAAAAAAAJgCAABkcnMv&#10;ZG93bnJldi54bWxQSwUGAAAAAAQABAD1AAAAigMAAAAA&#10;">
                  <v:textbox>
                    <w:txbxContent>
                      <w:p w:rsidR="00862F6C" w:rsidRPr="00480210" w:rsidRDefault="00862F6C" w:rsidP="00A93423">
                        <w:pPr>
                          <w:spacing w:before="40"/>
                          <w:jc w:val="center"/>
                          <w:rPr>
                            <w:rFonts w:asciiTheme="majorHAnsi" w:hAnsiTheme="majorHAnsi" w:cstheme="majorHAnsi"/>
                            <w:sz w:val="18"/>
                            <w:szCs w:val="18"/>
                            <w:lang w:val="fr-FR"/>
                          </w:rPr>
                        </w:pPr>
                        <w:r>
                          <w:rPr>
                            <w:rFonts w:asciiTheme="majorHAnsi" w:hAnsiTheme="majorHAnsi" w:cstheme="majorHAnsi"/>
                            <w:sz w:val="18"/>
                            <w:szCs w:val="18"/>
                            <w:lang w:val="fr-FR"/>
                          </w:rPr>
                          <w:t>Preparation to regulate</w:t>
                        </w:r>
                      </w:p>
                    </w:txbxContent>
                  </v:textbox>
                </v:rect>
                <v:rect id="Rectangle 10588" o:spid="_x0000_s3163" style="position:absolute;left:6129;top:10377;width:1245;height:1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gYMcA&#10;AADeAAAADwAAAGRycy9kb3ducmV2LnhtbESPQWvCQBSE70L/w/IK3szGFGJNs4pYlPao8dLba/Y1&#10;SZt9G7KrSf31bkHocZiZb5h8PZpWXKh3jWUF8ygGQVxa3XCl4FTsZs8gnEfW2FomBb/kYL16mOSY&#10;aTvwgS5HX4kAYZehgtr7LpPSlTUZdJHtiIP3ZXuDPsi+krrHIcBNK5M4TqXBhsNCjR1tayp/jmej&#10;4LNJTng9FPvYLHdP/n0svs8fr0pNH8fNCwhPo/8P39tvWkGynC9S+LsTr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kYGDHAAAA3gAAAA8AAAAAAAAAAAAAAAAAmAIAAGRy&#10;cy9kb3ducmV2LnhtbFBLBQYAAAAABAAEAPUAAACMAwAAAAA=&#10;">
                  <v:textbox>
                    <w:txbxContent>
                      <w:p w:rsidR="00862F6C" w:rsidRPr="00237F49" w:rsidRDefault="00862F6C" w:rsidP="00A93423">
                        <w:pPr>
                          <w:spacing w:before="120"/>
                          <w:jc w:val="center"/>
                          <w:rPr>
                            <w:rFonts w:asciiTheme="majorHAnsi" w:hAnsiTheme="majorHAnsi" w:cstheme="majorHAnsi"/>
                            <w:sz w:val="18"/>
                            <w:szCs w:val="18"/>
                          </w:rPr>
                        </w:pPr>
                        <w:r>
                          <w:rPr>
                            <w:rFonts w:asciiTheme="majorHAnsi" w:hAnsiTheme="majorHAnsi" w:cstheme="majorHAnsi"/>
                            <w:sz w:val="18"/>
                            <w:szCs w:val="18"/>
                          </w:rPr>
                          <w:t>Cryostat</w:t>
                        </w:r>
                      </w:p>
                      <w:p w:rsidR="00862F6C" w:rsidRPr="00237F49" w:rsidRDefault="00862F6C" w:rsidP="00A93423">
                        <w:pPr>
                          <w:jc w:val="center"/>
                          <w:rPr>
                            <w:rFonts w:asciiTheme="majorHAnsi" w:hAnsiTheme="majorHAnsi" w:cstheme="majorHAnsi"/>
                            <w:sz w:val="18"/>
                            <w:szCs w:val="18"/>
                          </w:rPr>
                        </w:pPr>
                        <w:r w:rsidRPr="00237F49">
                          <w:rPr>
                            <w:rFonts w:asciiTheme="majorHAnsi" w:hAnsiTheme="majorHAnsi" w:cstheme="majorHAnsi"/>
                            <w:sz w:val="18"/>
                            <w:szCs w:val="18"/>
                          </w:rPr>
                          <w:t>Filling</w:t>
                        </w:r>
                      </w:p>
                    </w:txbxContent>
                  </v:textbox>
                </v:rect>
                <v:shape id="AutoShape 10589" o:spid="_x0000_s3164" type="#_x0000_t32" style="position:absolute;left:6710;top:12069;width:36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jFnsgAAADeAAAADwAAAGRycy9kb3ducmV2LnhtbESPQWvCQBSE74L/YXlCb3WTHGpNXaUt&#10;iNbSQ2P1/Mg+k9Ds27i7auqv7xYKHoeZ+YaZLXrTijM531hWkI4TEMSl1Q1XCr62y/tHED4ga2wt&#10;k4If8rCYDwczzLW98Cedi1CJCGGfo4I6hC6X0pc1GfRj2xFH72CdwRClq6R2eIlw08osSR6kwYbj&#10;Qo0dvdZUfhcno2Dz3jXZcfXh3tpA+0Jfdy+rdKfU3ah/fgIRqA+38H97rRVk03Qygb878QrI+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sjFnsgAAADeAAAADwAAAAAA&#10;AAAAAAAAAAChAgAAZHJzL2Rvd25yZXYueG1sUEsFBgAAAAAEAAQA+QAAAJYDAAAAAA==&#10;" strokeweight=".5pt">
                  <v:stroke endarrow="block"/>
                </v:shape>
                <v:shape id="AutoShape 10590" o:spid="_x0000_s3165" type="#_x0000_t32" style="position:absolute;left:8991;top:12069;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0dgsQAAADeAAAADwAAAGRycy9kb3ducmV2LnhtbERPzWqDQBC+B/oOyxR6S9bY1CYmGymF&#10;QEgPQesDDO5Ebd1Zcbdq3z57KPT48f0fstl0YqTBtZYVrFcRCOLK6pZrBeXnabkF4Tyyxs4yKfgl&#10;B9nxYXHAVNuJcxoLX4sQwi5FBY33fSqlqxoy6Fa2Jw7czQ4GfYBDLfWAUwg3nYyjKJEGWw4NDfb0&#10;3lD1XfwYBR/bja+/8pt9Lsfri+yjy6mcEqWeHue3PQhPs/8X/7nPWkG8W7+GveFOuALye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zR2CxAAAAN4AAAAPAAAAAAAAAAAA&#10;AAAAAKECAABkcnMvZG93bnJldi54bWxQSwUGAAAAAAQABAD5AAAAkgMAAAAA&#10;"/>
                <v:shape id="AutoShape 10591" o:spid="_x0000_s3166" type="#_x0000_t32" style="position:absolute;left:6006;top:14041;width:436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Q6QcUAAADeAAAADwAAAGRycy9kb3ducmV2LnhtbESPT4vCMBTE7wt+h/CEva2phXW1GkUq&#10;4p4E/1y8PZpnW2xeShJr/fZmQdjjMDO/YRar3jSiI+drywrGowQEcWF1zaWC82n7NQXhA7LGxjIp&#10;eJKH1XLwscBM2wcfqDuGUkQI+wwVVCG0mZS+qMigH9mWOHpX6wyGKF0ptcNHhJtGpkkykQZrjgsV&#10;tpRXVNyOd6NgW1++OT90m/TZrPPTLtDE3fdKfQ779RxEoD78h9/tX60gnY1/ZvB3J14BuX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3Q6QcUAAADeAAAADwAAAAAAAAAA&#10;AAAAAAChAgAAZHJzL2Rvd25yZXYueG1sUEsFBgAAAAAEAAQA+QAAAJMDAAAAAA==&#10;" strokeweight=".5pt">
                  <v:stroke startarrow="block" endarrow="block"/>
                </v:shape>
                <v:shape id="AutoShape 10592" o:spid="_x0000_s3167" type="#_x0000_t32" style="position:absolute;left:6295;top:13929;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fZcMYAAADeAAAADwAAAGRycy9kb3ducmV2LnhtbESPzWoCMRSF94W+Q7gFN0UzI1h0NMq0&#10;IGjBhbbur5PrJHRyM51EHd++WRRcHs4f32LVu0ZcqQvWs4J8lIEgrry2XCv4/loPpyBCRNbYeCYF&#10;dwqwWj4/LbDQ/sZ7uh5iLdIIhwIVmBjbQspQGXIYRr4lTt7Zdw5jkl0tdYe3NO4aOc6yN+nQcnow&#10;2NKHoerncHEKdtv8vTwZu/3c/9rdZF02l/r1qNTgpS/nICL18RH+b2+0gvEsnyaAhJNQ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X2XDGAAAA3gAAAA8AAAAAAAAA&#10;AAAAAAAAoQIAAGRycy9kb3ducmV2LnhtbFBLBQYAAAAABAAEAPkAAACUAwAAAAA=&#10;"/>
                <v:shape id="AutoShape 10593" o:spid="_x0000_s3168" type="#_x0000_t32" style="position:absolute;left:7184;top:13929;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t868cAAADeAAAADwAAAGRycy9kb3ducmV2LnhtbESPQWsCMRSE70L/Q3gFL6LZFSy6NcpW&#10;ELTgQdveXzevm9DNy7qJuv77plDocZiZb5jluneNuFIXrGcF+SQDQVx5bblW8P62Hc9BhIissfFM&#10;Cu4UYL16GCyx0P7GR7qeYi0ShEOBCkyMbSFlqAw5DBPfEifvy3cOY5JdLXWHtwR3jZxm2ZN0aDkt&#10;GGxpY6j6Pl2cgsM+fyk/jd2/Hs/2MNuWzaUefSg1fOzLZxCR+vgf/mvvtILpIp/n8HsnXQG5+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m3zrxwAAAN4AAAAPAAAAAAAA&#10;AAAAAAAAAKECAABkcnMvZG93bnJldi54bWxQSwUGAAAAAAQABAD5AAAAlQMAAAAA&#10;"/>
                <v:rect id="Rectangle 10594" o:spid="_x0000_s3169" style="position:absolute;left:4156;top:6402;width:1273;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oWRMUA&#10;AADeAAAADwAAAGRycy9kb3ducmV2LnhtbESPQYvCMBSE78L+h/AW9qapXRBbjbKsKHrUetnb2+bZ&#10;VpuX0kSt/nojCB6HmfmGmc47U4sLta6yrGA4iEAQ51ZXXCjYZ8v+GITzyBpry6TgRg7ms4/eFFNt&#10;r7yly84XIkDYpaig9L5JpXR5SQbdwDbEwTvY1qAPsi2kbvEa4KaWcRSNpMGKw0KJDf2WlJ92Z6Pg&#10;v4r3eN9mq8gky2+/6bLj+W+h1Ndn9zMB4anz7/CrvdYK4mQ4juF5J1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hZExQAAAN4AAAAPAAAAAAAAAAAAAAAAAJgCAABkcnMv&#10;ZG93bnJldi54bWxQSwUGAAAAAAQABAD1AAAAigMAAAAA&#10;">
                  <v:textbox>
                    <w:txbxContent>
                      <w:p w:rsidR="00862F6C" w:rsidRPr="00237F49" w:rsidRDefault="00862F6C" w:rsidP="00A93423">
                        <w:pPr>
                          <w:jc w:val="center"/>
                          <w:rPr>
                            <w:rFonts w:asciiTheme="majorHAnsi" w:hAnsiTheme="majorHAnsi" w:cstheme="majorHAnsi"/>
                            <w:sz w:val="18"/>
                            <w:szCs w:val="18"/>
                          </w:rPr>
                        </w:pPr>
                        <w:r>
                          <w:rPr>
                            <w:rFonts w:asciiTheme="majorHAnsi" w:hAnsiTheme="majorHAnsi" w:cstheme="majorHAnsi"/>
                            <w:sz w:val="18"/>
                            <w:szCs w:val="18"/>
                          </w:rPr>
                          <w:t xml:space="preserve">End of </w:t>
                        </w:r>
                        <w:r w:rsidRPr="00237F49">
                          <w:rPr>
                            <w:rFonts w:asciiTheme="majorHAnsi" w:hAnsiTheme="majorHAnsi" w:cstheme="majorHAnsi"/>
                            <w:sz w:val="18"/>
                            <w:szCs w:val="18"/>
                          </w:rPr>
                          <w:t xml:space="preserve"> </w:t>
                        </w:r>
                      </w:p>
                      <w:p w:rsidR="00862F6C" w:rsidRPr="00237F49" w:rsidRDefault="00862F6C" w:rsidP="00A93423">
                        <w:pPr>
                          <w:jc w:val="center"/>
                          <w:rPr>
                            <w:rFonts w:asciiTheme="majorHAnsi" w:hAnsiTheme="majorHAnsi" w:cstheme="majorHAnsi"/>
                            <w:sz w:val="18"/>
                            <w:szCs w:val="18"/>
                          </w:rPr>
                        </w:pPr>
                        <w:r>
                          <w:rPr>
                            <w:rFonts w:asciiTheme="majorHAnsi" w:hAnsiTheme="majorHAnsi" w:cstheme="majorHAnsi"/>
                            <w:sz w:val="18"/>
                            <w:szCs w:val="18"/>
                          </w:rPr>
                          <w:t>Cool down</w:t>
                        </w:r>
                      </w:p>
                    </w:txbxContent>
                  </v:textbox>
                </v:rect>
                <v:shape id="Text Box 10595" o:spid="_x0000_s3170" type="#_x0000_t202" style="position:absolute;left:5398;top:6402;width:3288;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vxscA&#10;AADeAAAADwAAAGRycy9kb3ducmV2LnhtbESPQWvCQBSE7wX/w/IKXkrdqMXG1FVKQdGbtWKvj+wz&#10;Cc2+jbtrjP/eFQoeh5n5hpktOlOLlpyvLCsYDhIQxLnVFRcK9j/L1xSED8gaa8uk4EoeFvPe0wwz&#10;bS/8Te0uFCJC2GeooAyhyaT0eUkG/cA2xNE7WmcwROkKqR1eItzUcpQkE2mw4rhQYkNfJeV/u7NR&#10;kL6t21+/GW8P+eRYT8PLe7s6OaX6z93nB4hAXXiE/9trrWA0HaZjuN+JV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x78bHAAAA3gAAAA8AAAAAAAAAAAAAAAAAmAIAAGRy&#10;cy9kb3ducmV2LnhtbFBLBQYAAAAABAAEAPUAAACMAwAAAAA=&#10;">
                  <v:textbox>
                    <w:txbxContent>
                      <w:p w:rsidR="00862F6C" w:rsidRDefault="00862F6C" w:rsidP="00A93423">
                        <w:pPr>
                          <w:rPr>
                            <w:rFonts w:asciiTheme="majorHAnsi" w:hAnsiTheme="majorHAnsi" w:cstheme="majorHAnsi"/>
                            <w:sz w:val="18"/>
                            <w:szCs w:val="18"/>
                          </w:rPr>
                        </w:pPr>
                        <w:r>
                          <w:rPr>
                            <w:rFonts w:asciiTheme="majorHAnsi" w:hAnsiTheme="majorHAnsi" w:cstheme="majorHAnsi"/>
                            <w:sz w:val="18"/>
                            <w:szCs w:val="18"/>
                          </w:rPr>
                          <w:t>Close CV601, FV640, FV642 opened</w:t>
                        </w:r>
                      </w:p>
                      <w:p w:rsidR="00862F6C" w:rsidRDefault="00862F6C" w:rsidP="00A93423">
                        <w:pPr>
                          <w:spacing w:before="40"/>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A93423">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A93423">
                        <w:pPr>
                          <w:rPr>
                            <w:rFonts w:asciiTheme="majorHAnsi" w:hAnsiTheme="majorHAnsi" w:cstheme="majorHAnsi"/>
                            <w:sz w:val="18"/>
                            <w:szCs w:val="18"/>
                          </w:rPr>
                        </w:pPr>
                      </w:p>
                    </w:txbxContent>
                  </v:textbox>
                </v:shape>
                <v:rect id="Rectangle 10596" o:spid="_x0000_s3171" style="position:absolute;left:6030;top:14699;width:1417;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8rq8UA&#10;AADeAAAADwAAAGRycy9kb3ducmV2LnhtbESPQYvCMBSE78L+h/AWvGlqFdGuUURR9Kj1sre3zdu2&#10;u81LaaJWf70RBI/DzHzDzBatqcSFGldaVjDoRyCIM6tLzhWc0k1vAsJ5ZI2VZVJwIweL+Udnhom2&#10;Vz7Q5ehzESDsElRQeF8nUrqsIIOub2vi4P3axqAPssmlbvAa4KaScRSNpcGSw0KBNa0Kyv6PZ6Pg&#10;p4xPeD+k28hMN0O/b9O/8/daqe5nu/wC4an17/CrvdMK4ulgMoLnnXAF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LyurxQAAAN4AAAAPAAAAAAAAAAAAAAAAAJgCAABkcnMv&#10;ZG93bnJldi54bWxQSwUGAAAAAAQABAD1AAAAigMAAAAA&#10;">
                  <v:textbox>
                    <w:txbxContent>
                      <w:p w:rsidR="00862F6C" w:rsidRPr="00237F49" w:rsidRDefault="00862F6C" w:rsidP="00A93423">
                        <w:pPr>
                          <w:spacing w:before="120"/>
                          <w:jc w:val="center"/>
                          <w:rPr>
                            <w:rFonts w:asciiTheme="majorHAnsi" w:hAnsiTheme="majorHAnsi"/>
                            <w:sz w:val="18"/>
                            <w:szCs w:val="18"/>
                          </w:rPr>
                        </w:pPr>
                        <w:r w:rsidRPr="00237F49">
                          <w:rPr>
                            <w:rFonts w:asciiTheme="majorHAnsi" w:hAnsiTheme="majorHAnsi"/>
                            <w:sz w:val="18"/>
                            <w:szCs w:val="18"/>
                          </w:rPr>
                          <w:t>Stop</w:t>
                        </w:r>
                      </w:p>
                      <w:p w:rsidR="00862F6C" w:rsidRPr="00237F49" w:rsidRDefault="00862F6C" w:rsidP="00A93423">
                        <w:pPr>
                          <w:jc w:val="center"/>
                          <w:rPr>
                            <w:rFonts w:asciiTheme="majorHAnsi" w:hAnsiTheme="majorHAnsi"/>
                            <w:sz w:val="18"/>
                            <w:szCs w:val="18"/>
                          </w:rPr>
                        </w:pPr>
                        <w:r w:rsidRPr="00237F49">
                          <w:rPr>
                            <w:rFonts w:asciiTheme="majorHAnsi" w:hAnsiTheme="majorHAnsi"/>
                            <w:sz w:val="18"/>
                            <w:szCs w:val="18"/>
                          </w:rPr>
                          <w:t>Cooling</w:t>
                        </w:r>
                      </w:p>
                    </w:txbxContent>
                  </v:textbox>
                </v:rect>
                <v:shape id="Text Box 10597" o:spid="_x0000_s3172" type="#_x0000_t202" style="position:absolute;left:7442;top:14699;width:2628;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TSKccA&#10;AADeAAAADwAAAGRycy9kb3ducmV2LnhtbESPQWvCQBSE70L/w/IKvZS6UavG1FVKQbG3akWvj+wz&#10;Cc2+TXfXGP+9Wyh4HGbmG2a+7EwtWnK+sqxg0E9AEOdWV1wo2H+vXlIQPiBrrC2Tgit5WC4eenPM&#10;tL3wltpdKESEsM9QQRlCk0np85IM+r5tiKN3ss5giNIVUju8RLip5TBJJtJgxXGhxIY+Ssp/dmej&#10;IH3dtEf/Ofo65JNTPQvP03b965R6euze30AE6sI9/N/eaAXD2SAdw9+deAX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U0inHAAAA3gAAAA8AAAAAAAAAAAAAAAAAmAIAAGRy&#10;cy9kb3ducmV2LnhtbFBLBQYAAAAABAAEAPUAAACMAwAAAAA=&#10;">
                  <v:textbox>
                    <w:txbxContent>
                      <w:p w:rsidR="00862F6C" w:rsidRPr="00237F49" w:rsidRDefault="00862F6C" w:rsidP="00A93423">
                        <w:pPr>
                          <w:rPr>
                            <w:rFonts w:asciiTheme="majorHAnsi" w:hAnsiTheme="majorHAnsi" w:cstheme="majorHAnsi"/>
                            <w:sz w:val="18"/>
                            <w:szCs w:val="18"/>
                          </w:rPr>
                        </w:pPr>
                        <w:r>
                          <w:rPr>
                            <w:rFonts w:asciiTheme="majorHAnsi" w:hAnsiTheme="majorHAnsi" w:cstheme="majorHAnsi"/>
                            <w:sz w:val="18"/>
                            <w:szCs w:val="18"/>
                          </w:rPr>
                          <w:t>Close FV640, FV642</w:t>
                        </w:r>
                      </w:p>
                      <w:p w:rsidR="00862F6C" w:rsidRPr="00237F49" w:rsidRDefault="00862F6C" w:rsidP="00A93423">
                        <w:pPr>
                          <w:rPr>
                            <w:rFonts w:asciiTheme="majorHAnsi" w:hAnsiTheme="majorHAnsi" w:cstheme="majorHAnsi"/>
                            <w:sz w:val="18"/>
                            <w:szCs w:val="18"/>
                          </w:rPr>
                        </w:pPr>
                        <w:r>
                          <w:rPr>
                            <w:rFonts w:asciiTheme="majorHAnsi" w:hAnsiTheme="majorHAnsi" w:cstheme="majorHAnsi"/>
                            <w:sz w:val="18"/>
                            <w:szCs w:val="18"/>
                          </w:rPr>
                          <w:t>Close CV602</w:t>
                        </w:r>
                      </w:p>
                      <w:p w:rsidR="00862F6C" w:rsidRDefault="00862F6C" w:rsidP="007D08B2">
                        <w:pPr>
                          <w:spacing w:before="40"/>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7D08B2">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7D08B2">
                        <w:pPr>
                          <w:rPr>
                            <w:rFonts w:asciiTheme="majorHAnsi" w:hAnsiTheme="majorHAnsi" w:cstheme="majorHAnsi"/>
                            <w:sz w:val="18"/>
                            <w:szCs w:val="18"/>
                          </w:rPr>
                        </w:pPr>
                      </w:p>
                    </w:txbxContent>
                  </v:textbox>
                </v:shape>
                <v:shape id="AutoShape 10598" o:spid="_x0000_s3173" type="#_x0000_t32" style="position:absolute;left:6604;top:1591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Lkn8cAAADeAAAADwAAAGRycy9kb3ducmV2LnhtbESPQWsCMRSE70L/Q3iFXkSzK1TsapRt&#10;QagFD9p6f25eN6Gbl+0m6vrvTUHocZiZb5jFqneNOFMXrGcF+TgDQVx5bblW8PW5Hs1AhIissfFM&#10;Cq4UYLV8GCyw0P7COzrvYy0ShEOBCkyMbSFlqAw5DGPfEifv23cOY5JdLXWHlwR3jZxk2VQ6tJwW&#10;DLb0Zqj62Z+cgu0mfy2Pxm4+dr92+7wum1M9PCj19NiXcxCR+vgfvrfftYLJSz6bwt+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cuSfxwAAAN4AAAAPAAAAAAAA&#10;AAAAAAAAAKECAABkcnMvZG93bnJldi54bWxQSwUGAAAAAAQABAD5AAAAlQMAAAAA&#10;"/>
                <v:shape id="Text Box 10599" o:spid="_x0000_s3174" type="#_x0000_t202" style="position:absolute;left:6914;top:15784;width:1666;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RfpcYA&#10;AADeAAAADwAAAGRycy9kb3ducmV2LnhtbESPQWvCQBSE7wX/w/IEb7qr2KppNiJKoacWoy309sg+&#10;k2D2bchuTfrvuwWhx2FmvmHS7WAbcaPO1441zGcKBHHhTM2lhvPpZboG4QOywcYxafghD9ts9JBi&#10;YlzPR7rloRQRwj5BDVUIbSKlLyqy6GeuJY7exXUWQ5RdKU2HfYTbRi6UepIWa44LFba0r6i45t9W&#10;w8fb5etzqd7Lg31sezcoyXYjtZ6Mh90ziEBD+A/f269Gw2IzX6/g7068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RfpcYAAADeAAAADwAAAAAAAAAAAAAAAACYAgAAZHJz&#10;L2Rvd25yZXYueG1sUEsFBgAAAAAEAAQA9QAAAIsDAAAAAA==&#10;" filled="f" stroked="f">
                  <v:textbox>
                    <w:txbxContent>
                      <w:p w:rsidR="00862F6C" w:rsidRPr="00436F33" w:rsidRDefault="00862F6C" w:rsidP="00EE1717">
                        <w:pPr>
                          <w:rPr>
                            <w:rFonts w:asciiTheme="majorHAnsi" w:hAnsiTheme="majorHAnsi" w:cstheme="majorHAnsi"/>
                            <w:sz w:val="18"/>
                            <w:szCs w:val="18"/>
                            <w:lang w:val="fr-FR"/>
                          </w:rPr>
                        </w:pPr>
                        <w:r>
                          <w:rPr>
                            <w:rFonts w:asciiTheme="majorHAnsi" w:hAnsiTheme="majorHAnsi" w:cstheme="majorHAnsi"/>
                            <w:sz w:val="18"/>
                            <w:szCs w:val="18"/>
                            <w:lang w:val="fr-FR"/>
                          </w:rPr>
                          <w:t>CV602 fully closed</w:t>
                        </w:r>
                      </w:p>
                    </w:txbxContent>
                  </v:textbox>
                </v:shape>
                <v:shape id="AutoShape 12476" o:spid="_x0000_s3175" type="#_x0000_t32" style="position:absolute;left:1734;top:3098;width:31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HVdsQAAADeAAAADwAAAGRycy9kb3ducmV2LnhtbERPz2vCMBS+D/Y/hDfwMjSt4NBqlG4g&#10;6MCDbt6fzbMJa166Jmr975fDwOPH93ux6l0jrtQF61lBPspAEFdeW64VfH+th1MQISJrbDyTgjsF&#10;WC2fnxZYaH/jPV0PsRYphEOBCkyMbSFlqAw5DCPfEifu7DuHMcGulrrDWwp3jRxn2Zt0aDk1GGzp&#10;w1D1c7g4Bbtt/l6ejN1+7n/tbrIum0v9elRq8NKXcxCR+vgQ/7s3WsF4lk/T3nQnXQG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odV2xAAAAN4AAAAPAAAAAAAAAAAA&#10;AAAAAKECAABkcnMvZG93bnJldi54bWxQSwUGAAAAAAQABAD5AAAAkgMAAAAA&#10;"/>
                <v:shape id="AutoShape 12477" o:spid="_x0000_s3176" type="#_x0000_t32" style="position:absolute;left:4597;top:1804;width:0;height:13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w7ccAAADeAAAADwAAAGRycy9kb3ducmV2LnhtbESPQWsCMRSE74X+h/AKXkrNrlDRrVG2&#10;gqAFD2p7f928bkI3L+sm6vbfN4LgcZiZb5jZoneNOFMXrGcF+TADQVx5bblW8HlYvUxAhIissfFM&#10;Cv4owGL++DDDQvsL7+i8j7VIEA4FKjAxtoWUoTLkMAx9S5y8H985jEl2tdQdXhLcNXKUZWPp0HJa&#10;MNjS0lD1uz85BdtN/l5+G7v52B3t9nVVNqf6+UupwVNfvoGI1Md7+NZeawWjaT6ZwvVOugJy/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7XDtxwAAAN4AAAAPAAAAAAAA&#10;AAAAAAAAAKECAABkcnMvZG93bnJldi54bWxQSwUGAAAAAAQABAD5AAAAlQMAAAAA&#10;"/>
                <v:shape id="AutoShape 12478" o:spid="_x0000_s3177" type="#_x0000_t32" style="position:absolute;left:5357;top:1762;width:538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tqQ8QAAADeAAAADwAAAGRycy9kb3ducmV2LnhtbESPu47CMBBFeyT+wRqk7cAJBSwBgxAP&#10;LcU2wBZbjuJJHBGPo9iB8Pe4QKK8ui+d1aa3tbhT6yvHCtJJAoI4d7riUsHf9Tj+BuEDssbaMSl4&#10;kofNejhYYabdg890v4RSxBH2GSowITSZlD43ZNFPXEMcvcK1FkOUbSl1i484bms5TZKZtFhxfDDY&#10;0M5Qfrt0VsH++Zv/dElTmnlxOHfzQvr0v1Dqa9RvlyAC9eETfrdPWsF0kS4iQMSJKCD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K2pDxAAAAN4AAAAPAAAAAAAAAAAA&#10;AAAAAKECAABkcnMvZG93bnJldi54bWxQSwUGAAAAAAQABAD5AAAAkgMAAAAA&#10;" strokeweight=".5pt">
                  <v:stroke startarrow="block"/>
                </v:shape>
                <v:shape id="AutoShape 12479" o:spid="_x0000_s3178" type="#_x0000_t32" style="position:absolute;left:2822;top:1749;width:10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h3DscAAADeAAAADwAAAGRycy9kb3ducmV2LnhtbESPQWvCQBSE70L/w/IK3nQTD9JEV5FC&#10;S7H0UJWgt0f2mQSzb8PuqrG/visIHoeZ+YaZL3vTigs531hWkI4TEMSl1Q1XCnbbj9EbCB+QNbaW&#10;ScGNPCwXL4M55tpe+Zcum1CJCGGfo4I6hC6X0pc1GfRj2xFH72idwRClq6R2eI1w08pJkkylwYbj&#10;Qo0dvddUnjZno2D/nZ2LW/FD6yLN1gd0xv9tP5UavvarGYhAfXiGH+0vrWCSpVkK9zvxCsj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4CHcOxwAAAN4AAAAPAAAAAAAA&#10;AAAAAAAAAKECAABkcnMvZG93bnJldi54bWxQSwUGAAAAAAQABAD5AAAAlQMAAAAA&#10;">
                  <v:stroke endarrow="block"/>
                </v:shape>
                <v:rect id="Rectangle 12480" o:spid="_x0000_s3179" style="position:absolute;left:3918;top:1488;width:1341;height: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OAmccA&#10;AADeAAAADwAAAGRycy9kb3ducmV2LnhtbESPQWvCQBSE74X+h+UVeqsbUygmukpRLO0xiZfentln&#10;Ept9G7JrEv313YLQ4zAz3zCrzWRaMVDvGssK5rMIBHFpdcOVgkOxf1mAcB5ZY2uZFFzJwWb9+LDC&#10;VNuRMxpyX4kAYZeigtr7LpXSlTUZdDPbEQfvZHuDPsi+krrHMcBNK+MoepMGGw4LNXa0ran8yS9G&#10;wbGJD3jLio/IJPtX/zUV58v3Tqnnp+l9CcLT5P/D9/anVhAn8ySGvzvhCs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TgJnHAAAA3gAAAA8AAAAAAAAAAAAAAAAAmAIAAGRy&#10;cy9kb3ducmV2LnhtbFBLBQYAAAAABAAEAPUAAACMAwAAAAA=&#10;">
                  <v:textbox>
                    <w:txbxContent>
                      <w:p w:rsidR="00862F6C" w:rsidRPr="00EA644B" w:rsidRDefault="00862F6C" w:rsidP="00A0162C">
                        <w:pPr>
                          <w:spacing w:before="40"/>
                          <w:jc w:val="center"/>
                          <w:rPr>
                            <w:rFonts w:asciiTheme="majorHAnsi" w:hAnsiTheme="majorHAnsi" w:cstheme="majorHAnsi"/>
                            <w:sz w:val="18"/>
                            <w:szCs w:val="18"/>
                            <w:lang w:val="fr-FR"/>
                          </w:rPr>
                        </w:pPr>
                        <w:r>
                          <w:rPr>
                            <w:rFonts w:asciiTheme="majorHAnsi" w:hAnsiTheme="majorHAnsi" w:cstheme="majorHAnsi"/>
                            <w:sz w:val="18"/>
                            <w:szCs w:val="18"/>
                            <w:lang w:val="fr-FR"/>
                          </w:rPr>
                          <w:t>stop</w:t>
                        </w:r>
                      </w:p>
                    </w:txbxContent>
                  </v:textbox>
                </v:rect>
                <v:shape id="Text Box 12481" o:spid="_x0000_s3180" type="#_x0000_t202" style="position:absolute;left:4727;top:1954;width:92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bPe8UA&#10;AADeAAAADwAAAGRycy9kb3ducmV2LnhtbESPQWvCQBSE70L/w/IKvdVdrRYTXaUoBU+KVgVvj+wz&#10;Cc2+Ddmtif/eFQoeh5n5hpktOluJKzW+dKxh0FcgiDNnSs41HH6+3ycgfEA2WDkmDTfysJi/9GaY&#10;Gtfyjq77kIsIYZ+ihiKEOpXSZwVZ9H1XE0fv4hqLIcoml6bBNsJtJYdKfUqLJceFAmtaFpT97v+s&#10;huPmcj6N1DZf2XHduk5JtonU+u21+5qCCNSFZ/i/vTYahskg+YDHnXg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1s97xQAAAN4AAAAPAAAAAAAAAAAAAAAAAJgCAABkcnMv&#10;ZG93bnJldi54bWxQSwUGAAAAAAQABAD1AAAAigMAAAAA&#10;" filled="f" stroked="f">
                  <v:textbox>
                    <w:txbxContent>
                      <w:p w:rsidR="00862F6C" w:rsidRPr="008A5886" w:rsidRDefault="00862F6C" w:rsidP="00CC75BE">
                        <w:pPr>
                          <w:rPr>
                            <w:rFonts w:asciiTheme="majorHAnsi" w:hAnsiTheme="majorHAnsi" w:cstheme="majorHAnsi"/>
                            <w:sz w:val="18"/>
                            <w:szCs w:val="18"/>
                          </w:rPr>
                        </w:pPr>
                        <w:r>
                          <w:rPr>
                            <w:rFonts w:asciiTheme="majorHAnsi" w:hAnsiTheme="majorHAnsi" w:cstheme="majorHAnsi"/>
                            <w:sz w:val="18"/>
                            <w:szCs w:val="18"/>
                          </w:rPr>
                          <w:t>Start</w:t>
                        </w:r>
                        <w:r w:rsidRPr="008A5886">
                          <w:rPr>
                            <w:rFonts w:asciiTheme="majorHAnsi" w:hAnsiTheme="majorHAnsi" w:cstheme="majorHAnsi"/>
                            <w:sz w:val="18"/>
                            <w:szCs w:val="18"/>
                          </w:rPr>
                          <w:t xml:space="preserve"> </w:t>
                        </w:r>
                      </w:p>
                    </w:txbxContent>
                  </v:textbox>
                </v:shape>
                <v:rect id="Rectangle 12482" o:spid="_x0000_s3181" style="position:absolute;left:3577;top:2326;width:2783;height: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a9dscA&#10;AADeAAAADwAAAGRycy9kb3ducmV2LnhtbESPQWvCQBSE7wX/w/IKvdWNaRGTugmiWNqjJhdvr9nX&#10;JG32bciumvrr3YLgcZiZb5hlPppOnGhwrWUFs2kEgriyuuVaQVlsnxcgnEfW2FkmBX/kIM8mD0tM&#10;tT3zjk57X4sAYZeigsb7PpXSVQ0ZdFPbEwfv2w4GfZBDLfWA5wA3nYyjaC4NthwWGuxp3VD1uz8a&#10;BV9tXOJlV7xHJtm++M+x+DkeNko9PY6rNxCeRn8P39ofWkGczJJX+L8TroDM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2vXbHAAAA3gAAAA8AAAAAAAAAAAAAAAAAmAIAAGRy&#10;cy9kb3ducmV2LnhtbFBLBQYAAAAABAAEAPUAAACMAwAAAAA=&#10;">
                  <v:textbox>
                    <w:txbxContent>
                      <w:p w:rsidR="00862F6C" w:rsidRPr="002025CF" w:rsidRDefault="00862F6C" w:rsidP="00CC75BE">
                        <w:pPr>
                          <w:jc w:val="center"/>
                          <w:rPr>
                            <w:rFonts w:asciiTheme="majorHAnsi" w:hAnsiTheme="majorHAnsi" w:cstheme="majorHAnsi"/>
                            <w:sz w:val="18"/>
                            <w:szCs w:val="18"/>
                          </w:rPr>
                        </w:pPr>
                        <w:r w:rsidRPr="004F5F38">
                          <w:rPr>
                            <w:rFonts w:asciiTheme="majorHAnsi" w:hAnsiTheme="majorHAnsi" w:cstheme="majorHAnsi"/>
                            <w:sz w:val="18"/>
                            <w:szCs w:val="18"/>
                          </w:rPr>
                          <w:t>“ Have</w:t>
                        </w:r>
                        <w:r w:rsidRPr="002025CF">
                          <w:rPr>
                            <w:rFonts w:asciiTheme="majorHAnsi" w:hAnsiTheme="majorHAnsi" w:cstheme="majorHAnsi"/>
                            <w:sz w:val="18"/>
                            <w:szCs w:val="18"/>
                          </w:rPr>
                          <w:t xml:space="preserve"> you </w:t>
                        </w:r>
                        <w:r w:rsidRPr="004F5F38">
                          <w:rPr>
                            <w:rFonts w:asciiTheme="majorHAnsi" w:hAnsiTheme="majorHAnsi" w:cstheme="majorHAnsi"/>
                            <w:sz w:val="18"/>
                            <w:szCs w:val="18"/>
                          </w:rPr>
                          <w:t xml:space="preserve">chosen </w:t>
                        </w:r>
                        <w:r w:rsidRPr="002025CF">
                          <w:rPr>
                            <w:rFonts w:asciiTheme="majorHAnsi" w:hAnsiTheme="majorHAnsi" w:cstheme="majorHAnsi"/>
                            <w:sz w:val="18"/>
                            <w:szCs w:val="18"/>
                          </w:rPr>
                          <w:t>the recovery circuit fo</w:t>
                        </w:r>
                        <w:r w:rsidRPr="004F5F38">
                          <w:rPr>
                            <w:rFonts w:asciiTheme="majorHAnsi" w:hAnsiTheme="majorHAnsi" w:cstheme="majorHAnsi"/>
                            <w:sz w:val="18"/>
                            <w:szCs w:val="18"/>
                          </w:rPr>
                          <w:t xml:space="preserve">r the </w:t>
                        </w:r>
                        <w:r>
                          <w:rPr>
                            <w:rFonts w:asciiTheme="majorHAnsi" w:hAnsiTheme="majorHAnsi" w:cstheme="majorHAnsi"/>
                            <w:sz w:val="18"/>
                            <w:szCs w:val="18"/>
                          </w:rPr>
                          <w:t>cryostat</w:t>
                        </w:r>
                        <w:r w:rsidRPr="004F5F38">
                          <w:rPr>
                            <w:rFonts w:asciiTheme="majorHAnsi" w:hAnsiTheme="majorHAnsi" w:cstheme="majorHAnsi"/>
                            <w:sz w:val="18"/>
                            <w:szCs w:val="18"/>
                          </w:rPr>
                          <w:t xml:space="preserve">? </w:t>
                        </w:r>
                        <w:r>
                          <w:rPr>
                            <w:rFonts w:asciiTheme="majorHAnsi" w:hAnsiTheme="majorHAnsi" w:cstheme="majorHAnsi"/>
                            <w:sz w:val="18"/>
                            <w:szCs w:val="18"/>
                          </w:rPr>
                          <w:t>“</w:t>
                        </w:r>
                      </w:p>
                    </w:txbxContent>
                  </v:textbox>
                </v:rect>
                <v:shape id="AutoShape 12483" o:spid="_x0000_s3182" type="#_x0000_t32" style="position:absolute;left:4481;top:2157;width:21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nsNccAAADeAAAADwAAAGRycy9kb3ducmV2LnhtbESPQWsCMRSE70L/Q3iFXqRmV1Dq1ihb&#10;QagFD9r2/rp53YRuXtZN1PXfm4LgcZiZb5j5sneNOFEXrGcF+SgDQVx5bblW8PW5fn4BESKyxsYz&#10;KbhQgOXiYTDHQvsz7+i0j7VIEA4FKjAxtoWUoTLkMIx8S5y8X985jEl2tdQdnhPcNXKcZVPp0HJa&#10;MNjSylD1tz86BdtN/lb+GLv52B3sdrIum2M9/Fbq6bEvX0FE6uM9fGu/awXjWT6bwP+ddAXk4g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eew1xwAAAN4AAAAPAAAAAAAA&#10;AAAAAAAAAKECAABkcnMvZG93bnJldi54bWxQSwUGAAAAAAQABAD5AAAAlQMAAAAA&#10;"/>
                <v:group id="Group 12487" o:spid="_x0000_s3183" style="position:absolute;left:2597;top:1455;width:595;height:580" coordorigin="2109,3597" coordsize="595,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2BI9ccAAADe&#10;AAAADwAAAAAAAAAAAAAAAACqAgAAZHJzL2Rvd25yZXYueG1sUEsFBgAAAAAEAAQA+gAAAJ4DAAAA&#10;AA==&#10;">
                  <v:oval id="Oval 12488" o:spid="_x0000_s3184" style="position:absolute;left:2109;top:3630;width:595;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XlMUA&#10;AADeAAAADwAAAGRycy9kb3ducmV2LnhtbESPQYvCMBSE78L+h/AW9qapHtR2jSKiIChIdQ97fDRv&#10;m2LzUppou//eCILHYWa+YRar3tbiTq2vHCsYjxIQxIXTFZcKfi674RyED8gaa8ek4J88rJYfgwVm&#10;2nWc0/0cShEh7DNUYEJoMil9YciiH7mGOHp/rrUYomxLqVvsItzWcpIkU2mx4rhgsKGNoeJ6vlkF&#10;U9vtU3kzp9nvdlMecpl3R50r9fXZr79BBOrDO/xq77WCSTpOZ/C8E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deUxQAAAN4AAAAPAAAAAAAAAAAAAAAAAJgCAABkcnMv&#10;ZG93bnJldi54bWxQSwUGAAAAAAQABAD1AAAAigMAAAAA&#10;" fillcolor="white [3212]" strokecolor="black [3213]" strokeweight="1pt">
                    <v:shadow opacity="22938f" offset="0"/>
                    <v:textbox inset=",7.2pt,,7.2pt"/>
                  </v:oval>
                  <v:shape id="Text Box 12489" o:spid="_x0000_s3185" type="#_x0000_t202" style="position:absolute;left:2189;top:3597;width:470;height: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ox/sEA&#10;AADeAAAADwAAAGRycy9kb3ducmV2LnhtbERPTYvCMBC9L/gfwgheFk0VFK1GkQXF63ZV8DY0Y1ps&#10;JqXJavTXbw7CHh/ve7WJthF36nztWMF4lIEgLp2u2Sg4/uyGcxA+IGtsHJOCJ3nYrHsfK8y1e/A3&#10;3YtgRAphn6OCKoQ2l9KXFVn0I9cSJ+7qOoshwc5I3eEjhdtGTrJsJi3WnBoqbOmrovJW/FoF0Uxf&#10;JxP20TSfpcv8rD3XxUWpQT9ulyACxfAvfrsPWsFkMV6kvelOug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KMf7BAAAA3gAAAA8AAAAAAAAAAAAAAAAAmAIAAGRycy9kb3du&#10;cmV2LnhtbFBLBQYAAAAABAAEAPUAAACGAwAAAAA=&#10;" filled="f" stroked="f" strokecolor="#4a7ebb" strokeweight="3.5pt">
                    <v:textbox inset=",7.2pt,,7.2pt">
                      <w:txbxContent>
                        <w:p w:rsidR="00862F6C" w:rsidRPr="0071496C" w:rsidRDefault="00862F6C" w:rsidP="00CC75BE">
                          <w:pPr>
                            <w:rPr>
                              <w:rFonts w:asciiTheme="majorHAnsi" w:hAnsiTheme="majorHAnsi" w:cstheme="majorHAnsi"/>
                              <w:lang w:val="fr-FR"/>
                            </w:rPr>
                          </w:pPr>
                          <w:r>
                            <w:rPr>
                              <w:rFonts w:asciiTheme="majorHAnsi" w:hAnsiTheme="majorHAnsi" w:cstheme="majorHAnsi"/>
                              <w:lang w:val="fr-FR"/>
                            </w:rPr>
                            <w:t>B</w:t>
                          </w:r>
                        </w:p>
                      </w:txbxContent>
                    </v:textbox>
                  </v:shape>
                </v:group>
                <v:shape id="Text Box 9015" o:spid="_x0000_s3186" type="#_x0000_t202" style="position:absolute;left:1790;top:3100;width:1668;height: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74kcUA&#10;AADeAAAADwAAAGRycy9kb3ducmV2LnhtbESPQWvCQBSE74L/YXlCb2ZXqcWkriItQk9K1RZ6e2Sf&#10;STD7NmRXk/57VxA8DjPzDbNY9bYWV2p95VjDJFEgiHNnKi40HA+b8RyED8gGa8ek4Z88rJbDwQIz&#10;4zr+pus+FCJC2GeooQyhyaT0eUkWfeIa4uidXGsxRNkW0rTYRbit5VSpN2mx4rhQYkMfJeXn/cVq&#10;+Nme/n5f1a74tLOmc72SbFOp9cuoX7+DCNSHZ/jR/jIapukkTeF+J1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PviRxQAAAN4AAAAPAAAAAAAAAAAAAAAAAJgCAABkcnMv&#10;ZG93bnJldi54bWxQSwUGAAAAAAQABAD1AAAAigMAAAAA&#10;" filled="f" stroked="f">
                  <v:textbox>
                    <w:txbxContent>
                      <w:p w:rsidR="00862F6C" w:rsidRPr="008A5886" w:rsidRDefault="00862F6C" w:rsidP="00526CB3">
                        <w:pPr>
                          <w:rPr>
                            <w:rFonts w:asciiTheme="majorHAnsi" w:hAnsiTheme="majorHAnsi" w:cstheme="majorHAnsi"/>
                            <w:sz w:val="18"/>
                            <w:szCs w:val="18"/>
                          </w:rPr>
                        </w:pPr>
                        <w:r>
                          <w:rPr>
                            <w:rFonts w:asciiTheme="majorHAnsi" w:hAnsiTheme="majorHAnsi" w:cstheme="majorHAnsi"/>
                            <w:sz w:val="18"/>
                            <w:szCs w:val="18"/>
                          </w:rPr>
                          <w:t>Vacuum</w:t>
                        </w:r>
                        <w:r w:rsidRPr="008A5886">
                          <w:rPr>
                            <w:rFonts w:asciiTheme="majorHAnsi" w:hAnsiTheme="majorHAnsi" w:cstheme="majorHAnsi"/>
                            <w:sz w:val="18"/>
                            <w:szCs w:val="18"/>
                          </w:rPr>
                          <w:t xml:space="preserve"> </w:t>
                        </w:r>
                        <w:r>
                          <w:rPr>
                            <w:rFonts w:asciiTheme="majorHAnsi" w:hAnsiTheme="majorHAnsi" w:cstheme="majorHAnsi"/>
                            <w:sz w:val="18"/>
                            <w:szCs w:val="18"/>
                          </w:rPr>
                          <w:t>&amp; Yes</w:t>
                        </w:r>
                      </w:p>
                    </w:txbxContent>
                  </v:textbox>
                </v:shape>
                <v:shape id="Text Box 9121" o:spid="_x0000_s3187" type="#_x0000_t202" style="position:absolute;left:5182;top:4257;width:1532;height: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ul98UA&#10;AADeAAAADwAAAGRycy9kb3ducmV2LnhtbESPzWrDMBCE74W8g9hAb7WU0JbYiWxCS6CnluYPclus&#10;jW1irYylxO7bV4VCjsPMfMOsitG24ka9bxxrmCUKBHHpTMOVhv1u87QA4QOywdYxafghD0U+eVhh&#10;ZtzA33TbhkpECPsMNdQhdJmUvqzJok9cRxy9s+sthij7Spoehwi3rZwr9SotNhwXauzorabysr1a&#10;DYfP8+n4rL6qd/vSDW5Ukm0qtX6cjusliEBjuIf/2x9GwzyNTPi7E6+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K6X3xQAAAN4AAAAPAAAAAAAAAAAAAAAAAJgCAABkcnMv&#10;ZG93bnJldi54bWxQSwUGAAAAAAQABAD1AAAAigMAAAAA&#10;" filled="f" stroked="f">
                  <v:textbox>
                    <w:txbxContent>
                      <w:p w:rsidR="00862F6C" w:rsidRPr="00237F49" w:rsidRDefault="00862F6C" w:rsidP="00480074">
                        <w:pPr>
                          <w:rPr>
                            <w:rFonts w:asciiTheme="majorHAnsi" w:hAnsiTheme="majorHAnsi" w:cstheme="majorHAnsi"/>
                            <w:sz w:val="18"/>
                            <w:szCs w:val="18"/>
                          </w:rPr>
                        </w:pPr>
                        <w:r>
                          <w:rPr>
                            <w:rFonts w:asciiTheme="majorHAnsi" w:hAnsiTheme="majorHAnsi" w:cstheme="majorHAnsi"/>
                            <w:sz w:val="18"/>
                            <w:szCs w:val="18"/>
                          </w:rPr>
                          <w:t>Liquid &amp; Yes</w:t>
                        </w:r>
                      </w:p>
                    </w:txbxContent>
                  </v:textbox>
                </v:shape>
                <v:shape id="AutoShape 9017" o:spid="_x0000_s3188" type="#_x0000_t32" style="position:absolute;left:1731;top:3086;width:0;height:7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0ezcgAAADeAAAADwAAAGRycy9kb3ducmV2LnhtbESPQWsCMRSE70L/Q3iFXqRmd6Fit0ZZ&#10;C0IteFDb++vmdRO6eVk3Ubf/vikIHoeZ+YaZLwfXijP1wXpWkE8yEMS115YbBR+H9eMMRIjIGlvP&#10;pOCXAiwXd6M5ltpfeEfnfWxEgnAoUYGJsSulDLUhh2HiO+LkffveYUyyb6Tu8ZLgrpVFlk2lQ8tp&#10;wWBHr4bqn/3JKdhu8lX1ZezmfXe026d11Z6a8adSD/dD9QIi0hBv4Wv7TSsonossh/876QrIx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20ezcgAAADeAAAADwAAAAAA&#10;AAAAAAAAAAChAgAAZHJzL2Rvd25yZXYueG1sUEsFBgAAAAAEAAQA+QAAAJYDAAAAAA==&#10;"/>
                <v:shape id="AutoShape 9018" o:spid="_x0000_s3189" type="#_x0000_t32" style="position:absolute;left:1615;top:3335;width:2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AuscAAADeAAAADwAAAGRycy9kb3ducmV2LnhtbESPQWsCMRSE74X+h/AKXopmXVDarVG2&#10;gqAFD9p6f928bkI3L9tN1PXfm4LgcZiZb5jZoneNOFEXrGcF41EGgrjy2nKt4OtzNXwBESKyxsYz&#10;KbhQgMX88WGGhfZn3tFpH2uRIBwKVGBibAspQ2XIYRj5ljh5P75zGJPsaqk7PCe4a2SeZVPp0HJa&#10;MNjS0lD1uz86BdvN+L38Nnbzsfuz28mqbI7180GpwVNfvoGI1Md7+NZeawX5a57l8H8nXQ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v4C6xwAAAN4AAAAPAAAAAAAA&#10;AAAAAAAAAKECAABkcnMvZG93bnJldi54bWxQSwUGAAAAAAQABAD5AAAAlQMAAAAA&#10;"/>
                <v:shape id="AutoShape 9123" o:spid="_x0000_s3190" type="#_x0000_t32" style="position:absolute;left:4896;top:3096;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MlIcgAAADeAAAADwAAAGRycy9kb3ducmV2LnhtbESPQUsDMRSE74L/ITyhF7HZrii6Ni3b&#10;QqEVeuja3p+b5ya4eVk3abv+eyMUehxm5htmOh9cK07UB+tZwWScgSCuvbbcKNh/rB5eQISIrLH1&#10;TAp+KcB8dnszxUL7M+/oVMVGJAiHAhWYGLtCylAbchjGviNO3pfvHcYk+0bqHs8J7lqZZ9mzdGg5&#10;LRjsaGmo/q6OTsF2M1mUn8Zu3nc/dvu0Kttjc39QanQ3lG8gIg3xGr6011pB/ppnj/B/J10BOfs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PMlIcgAAADeAAAADwAAAAAA&#10;AAAAAAAAAAChAgAAZHJzL2Rvd25yZXYueG1sUEsFBgAAAAAEAAQA+QAAAJYDAAAAAA==&#10;"/>
                <v:shape id="AutoShape 9124" o:spid="_x0000_s3191" type="#_x0000_t32" style="position:absolute;left:4768;top:4515;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q9VcgAAADeAAAADwAAAGRycy9kb3ducmV2LnhtbESPQUsDMRSE74L/ITyhF7HZLiq6Ni3b&#10;QqEVeuja3p+b5ya4eVk3abv+eyMUehxm5htmOh9cK07UB+tZwWScgSCuvbbcKNh/rB5eQISIrLH1&#10;TAp+KcB8dnszxUL7M+/oVMVGJAiHAhWYGLtCylAbchjGviNO3pfvHcYk+0bqHs8J7lqZZ9mzdGg5&#10;LRjsaGmo/q6OTsF2M1mUn8Zu3nc/dvu0Kttjc39QanQ3lG8gIg3xGr6011pB/ppnj/B/J10BOfs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xq9VcgAAADeAAAADwAAAAAA&#10;AAAAAAAAAAChAgAAZHJzL2Rvd25yZXYueG1sUEsFBgAAAAAEAAQA+QAAAJYDAAAAAA==&#10;"/>
                <v:group id="Group 12501" o:spid="_x0000_s3192" style="position:absolute;left:4218;top:4749;width:4533;height:1322" coordorigin="5987,8609" coordsize="4312,12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J0ieccAAADe&#10;AAAADwAAAAAAAAAAAAAAAACqAgAAZHJzL2Rvd25yZXYueG1sUEsFBgAAAAAEAAQA+gAAAJ4DAAAA&#10;AA==&#10;">
                  <v:rect id="Rectangle 12502" o:spid="_x0000_s3193" style="position:absolute;left:5987;top:8609;width:1311;height:1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yYcYA&#10;AADeAAAADwAAAGRycy9kb3ducmV2LnhtbESPQWvCQBSE70L/w/IK3nS3EURT1yAtKfWo8eLtNfua&#10;pGbfhuyqqb++WxA8DjPzDbPKBtuKC/W+cazhZapAEJfONFxpOBT5ZAHCB2SDrWPS8EsesvXTaIWp&#10;cVfe0WUfKhEh7FPUUIfQpVL6siaLfuo64uh9u95iiLKvpOnxGuG2lYlSc2mx4bhQY0dvNZWn/dlq&#10;+GqSA952xYeyy3wWtkPxcz6+az1+HjavIAIN4RG+tz+NhmSZqDn834lX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yYcYAAADeAAAADwAAAAAAAAAAAAAAAACYAgAAZHJz&#10;L2Rvd25yZXYueG1sUEsFBgAAAAAEAAQA9QAAAIsDAAAAAA==&#10;">
                    <v:textbox>
                      <w:txbxContent>
                        <w:p w:rsidR="00862F6C" w:rsidRPr="00237F49" w:rsidRDefault="00862F6C" w:rsidP="00A71566">
                          <w:pPr>
                            <w:spacing w:before="120" w:line="264" w:lineRule="auto"/>
                            <w:jc w:val="center"/>
                            <w:rPr>
                              <w:rFonts w:asciiTheme="majorHAnsi" w:hAnsiTheme="majorHAnsi" w:cstheme="majorHAnsi"/>
                              <w:sz w:val="18"/>
                              <w:szCs w:val="18"/>
                            </w:rPr>
                          </w:pPr>
                          <w:r w:rsidRPr="00237F49">
                            <w:rPr>
                              <w:rFonts w:asciiTheme="majorHAnsi" w:hAnsiTheme="majorHAnsi" w:cstheme="majorHAnsi"/>
                              <w:sz w:val="18"/>
                              <w:szCs w:val="18"/>
                            </w:rPr>
                            <w:t>Cooling cavity</w:t>
                          </w:r>
                        </w:p>
                      </w:txbxContent>
                    </v:textbox>
                  </v:rect>
                  <v:shape id="Text Box 12503" o:spid="_x0000_s3194" type="#_x0000_t202" style="position:absolute;left:7298;top:8610;width:3001;height:1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yL48cA&#10;AADeAAAADwAAAGRycy9kb3ducmV2LnhtbESPW2vCQBSE3wv+h+UIvhTdmBYv0VWK0GLfvKGvh+wx&#10;CWbPprvbmP77bqHg4zAz3zDLdWdq0ZLzlWUF41ECgji3uuJCwen4PpyB8AFZY22ZFPyQh/Wq97TE&#10;TNs776k9hEJECPsMFZQhNJmUPi/JoB/Zhjh6V+sMhihdIbXDe4SbWqZJMpEGK44LJTa0KSm/Hb6N&#10;gtnrtr34z5fdOZ9c63l4nrYfX06pQb97W4AI1IVH+L+91QrSeZpM4e9Ov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8i+PHAAAA3gAAAA8AAAAAAAAAAAAAAAAAmAIAAGRy&#10;cy9kb3ducmV2LnhtbFBLBQYAAAAABAAEAPUAAACMAwAAAAA=&#10;">
                    <v:textbox>
                      <w:txbxContent>
                        <w:p w:rsidR="00862F6C" w:rsidRPr="00237F49" w:rsidRDefault="00862F6C" w:rsidP="00A71566">
                          <w:pPr>
                            <w:rPr>
                              <w:rFonts w:asciiTheme="majorHAnsi" w:hAnsiTheme="majorHAnsi" w:cstheme="majorHAnsi"/>
                              <w:sz w:val="18"/>
                              <w:szCs w:val="18"/>
                            </w:rPr>
                          </w:pPr>
                          <w:r>
                            <w:rPr>
                              <w:rFonts w:asciiTheme="majorHAnsi" w:hAnsiTheme="majorHAnsi" w:cstheme="majorHAnsi"/>
                              <w:sz w:val="18"/>
                              <w:szCs w:val="18"/>
                            </w:rPr>
                            <w:t xml:space="preserve">Open </w:t>
                          </w:r>
                          <w:r w:rsidRPr="00237F49">
                            <w:rPr>
                              <w:rFonts w:asciiTheme="majorHAnsi" w:hAnsiTheme="majorHAnsi" w:cstheme="majorHAnsi"/>
                              <w:sz w:val="18"/>
                              <w:szCs w:val="18"/>
                            </w:rPr>
                            <w:t>FV64</w:t>
                          </w:r>
                          <w:r>
                            <w:rPr>
                              <w:rFonts w:asciiTheme="majorHAnsi" w:hAnsiTheme="majorHAnsi" w:cstheme="majorHAnsi"/>
                              <w:sz w:val="18"/>
                              <w:szCs w:val="18"/>
                            </w:rPr>
                            <w:t>0, FV642</w:t>
                          </w:r>
                        </w:p>
                        <w:p w:rsidR="00862F6C" w:rsidRPr="00237F49" w:rsidRDefault="00862F6C" w:rsidP="00A71566">
                          <w:pPr>
                            <w:spacing w:before="40"/>
                            <w:rPr>
                              <w:rFonts w:asciiTheme="majorHAnsi" w:hAnsiTheme="majorHAnsi" w:cstheme="majorHAnsi"/>
                              <w:sz w:val="18"/>
                              <w:szCs w:val="18"/>
                            </w:rPr>
                          </w:pPr>
                          <w:r w:rsidRPr="00237F49">
                            <w:rPr>
                              <w:rFonts w:asciiTheme="majorHAnsi" w:hAnsiTheme="majorHAnsi" w:cstheme="majorHAnsi"/>
                              <w:sz w:val="18"/>
                              <w:szCs w:val="18"/>
                            </w:rPr>
                            <w:t xml:space="preserve">CV601 </w:t>
                          </w:r>
                          <w:r>
                            <w:rPr>
                              <w:rFonts w:asciiTheme="majorHAnsi" w:hAnsiTheme="majorHAnsi" w:cstheme="majorHAnsi"/>
                              <w:sz w:val="18"/>
                              <w:szCs w:val="18"/>
                            </w:rPr>
                            <w:t>%</w:t>
                          </w:r>
                          <w:r w:rsidRPr="00237F49">
                            <w:rPr>
                              <w:rFonts w:asciiTheme="majorHAnsi" w:hAnsiTheme="majorHAnsi" w:cstheme="majorHAnsi"/>
                              <w:sz w:val="18"/>
                              <w:szCs w:val="18"/>
                            </w:rPr>
                            <w:t>open</w:t>
                          </w:r>
                          <w:r>
                            <w:rPr>
                              <w:rFonts w:asciiTheme="majorHAnsi" w:hAnsiTheme="majorHAnsi" w:cstheme="majorHAnsi"/>
                              <w:sz w:val="18"/>
                              <w:szCs w:val="18"/>
                            </w:rPr>
                            <w:t>ing</w:t>
                          </w:r>
                          <w:r w:rsidRPr="00237F49">
                            <w:rPr>
                              <w:rFonts w:asciiTheme="majorHAnsi" w:hAnsiTheme="majorHAnsi" w:cstheme="majorHAnsi"/>
                              <w:sz w:val="18"/>
                              <w:szCs w:val="18"/>
                            </w:rPr>
                            <w:t xml:space="preserve"> and controlled by</w:t>
                          </w:r>
                        </w:p>
                        <w:p w:rsidR="00862F6C" w:rsidRPr="00237F49" w:rsidRDefault="00862F6C" w:rsidP="00A71566">
                          <w:pPr>
                            <w:rPr>
                              <w:rFonts w:asciiTheme="majorHAnsi" w:hAnsiTheme="majorHAnsi" w:cstheme="majorHAnsi"/>
                              <w:sz w:val="18"/>
                              <w:szCs w:val="18"/>
                            </w:rPr>
                          </w:pPr>
                          <w:r w:rsidRPr="00237F49">
                            <w:rPr>
                              <w:rFonts w:asciiTheme="majorHAnsi" w:hAnsiTheme="majorHAnsi" w:cstheme="majorHAnsi"/>
                              <w:sz w:val="18"/>
                              <w:szCs w:val="18"/>
                            </w:rPr>
                            <w:t>FT581&lt;FT581</w:t>
                          </w:r>
                          <w:r>
                            <w:rPr>
                              <w:rFonts w:asciiTheme="majorHAnsi" w:hAnsiTheme="majorHAnsi" w:cstheme="majorHAnsi"/>
                              <w:sz w:val="18"/>
                              <w:szCs w:val="18"/>
                            </w:rPr>
                            <w:t>limi</w:t>
                          </w:r>
                          <w:r w:rsidRPr="00237F49">
                            <w:rPr>
                              <w:rFonts w:asciiTheme="majorHAnsi" w:hAnsiTheme="majorHAnsi" w:cstheme="majorHAnsi"/>
                              <w:sz w:val="18"/>
                              <w:szCs w:val="18"/>
                            </w:rPr>
                            <w:t>t</w:t>
                          </w:r>
                        </w:p>
                        <w:p w:rsidR="00862F6C" w:rsidRDefault="00862F6C" w:rsidP="00A71566">
                          <w:pPr>
                            <w:spacing w:before="40"/>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A71566">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A71566">
                          <w:pPr>
                            <w:rPr>
                              <w:rFonts w:asciiTheme="majorHAnsi" w:hAnsiTheme="majorHAnsi" w:cstheme="majorHAnsi"/>
                              <w:sz w:val="18"/>
                              <w:szCs w:val="18"/>
                            </w:rPr>
                          </w:pPr>
                        </w:p>
                      </w:txbxContent>
                    </v:textbox>
                  </v:shape>
                </v:group>
                <v:group id="Group 13084" o:spid="_x0000_s3195" style="position:absolute;left:1442;top:3452;width:595;height:580" coordorigin="1442,4600" coordsize="595,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nI3nwwAAAN4AAAAP&#10;AAAAAAAAAAAAAAAAAKoCAABkcnMvZG93bnJldi54bWxQSwUGAAAAAAQABAD6AAAAmgMAAAAA&#10;">
                  <v:oval id="Oval 13082" o:spid="_x0000_s3196" style="position:absolute;left:1442;top:4633;width:595;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0ShsUA&#10;AADeAAAADwAAAGRycy9kb3ducmV2LnhtbESPQWvCQBSE7wX/w/IEb3VjDraJriKiIFgoUQ8eH9ln&#10;Nph9G7Krif++Wyj0OMzMN8xyPdhGPKnztWMFs2kCgrh0uuZKweW8f/8E4QOyxsYxKXiRh/Vq9LbE&#10;XLueC3qeQiUihH2OCkwIbS6lLw1Z9FPXEkfv5jqLIcqukrrDPsJtI9MkmUuLNccFgy1tDZX308Mq&#10;mNv+kMmH+f647rbVsZBF/6ULpSbjYbMAEWgI/+G/9kErSLM0yeD3Trw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TRKGxQAAAN4AAAAPAAAAAAAAAAAAAAAAAJgCAABkcnMv&#10;ZG93bnJldi54bWxQSwUGAAAAAAQABAD1AAAAigMAAAAA&#10;" fillcolor="white [3212]" strokecolor="black [3213]" strokeweight="1pt">
                    <v:shadow opacity="22938f" offset="0"/>
                    <v:textbox inset=",7.2pt,,7.2pt"/>
                  </v:oval>
                  <v:shape id="Text Box 13083" o:spid="_x0000_s3197" type="#_x0000_t202" style="position:absolute;left:1522;top:4600;width:470;height: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PbDcYA&#10;AADeAAAADwAAAGRycy9kb3ducmV2LnhtbESPy2rCQBSG90LfYTiF7szEWKSNjlKEglC7MJaKu0Pm&#10;NAnNnAkzk4tv31kUXP78N77NbjKtGMj5xrKCRZKCIC6tbrhS8HV+n7+A8AFZY2uZFNzIw277MNtg&#10;ru3IJxqKUIk4wj5HBXUIXS6lL2sy6BPbEUfvxzqDIUpXSe1wjOOmlVmarqTBhuNDjR3tayp/i94o&#10;uBbN8/FSfX6cvv2x35e4HG7yotTT4/S2BhFoCvfwf/ugFWSv2SICRJyI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PbDcYAAADeAAAADwAAAAAAAAAAAAAAAACYAgAAZHJz&#10;L2Rvd25yZXYueG1sUEsFBgAAAAAEAAQA9QAAAIsDAAAAAA==&#10;" filled="f" fillcolor="white [3212]" stroked="f" strokecolor="#4a7ebb" strokeweight="1pt">
                    <v:textbox inset=",7.2pt,,7.2pt">
                      <w:txbxContent>
                        <w:p w:rsidR="00862F6C" w:rsidRPr="0071496C" w:rsidRDefault="00862F6C" w:rsidP="007D08B2">
                          <w:pPr>
                            <w:rPr>
                              <w:rFonts w:asciiTheme="majorHAnsi" w:hAnsiTheme="majorHAnsi" w:cstheme="majorHAnsi"/>
                              <w:lang w:val="fr-FR"/>
                            </w:rPr>
                          </w:pPr>
                          <w:r w:rsidRPr="0071496C">
                            <w:rPr>
                              <w:rFonts w:asciiTheme="majorHAnsi" w:hAnsiTheme="majorHAnsi" w:cstheme="majorHAnsi"/>
                              <w:lang w:val="fr-FR"/>
                            </w:rPr>
                            <w:t>A</w:t>
                          </w:r>
                        </w:p>
                      </w:txbxContent>
                    </v:textbox>
                  </v:shape>
                </v:group>
                <v:group id="Group 3814" o:spid="_x0000_s3198" style="position:absolute;left:2848;top:11177;width:2494;height:796" coordorigin="2879,7911" coordsize="2494,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n+yp8cAAADe&#10;AAAADwAAAAAAAAAAAAAAAACqAgAAZHJzL2Rvd25yZXYueG1sUEsFBgAAAAAEAAQA+gAAAJ4DAAAA&#10;AA==&#10;">
                  <v:rect id="Rectangle 3815" o:spid="_x0000_s3199" style="position:absolute;left:2879;top:7912;width:1065;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iv8YA&#10;AADeAAAADwAAAGRycy9kb3ducmV2LnhtbESPQWvCQBSE7wX/w/IEb3WTFaSmrqG0KHrUePH2mn1N&#10;0mbfhuyqaX+9KxQ8DjPzDbPMB9uKC/W+cawhnSYgiEtnGq40HIv18wsIH5ANto5Jwy95yFejpyVm&#10;xl15T5dDqESEsM9QQx1Cl0npy5os+qnriKP35XqLIcq+kqbHa4TbVqokmUuLDceFGjt6r6n8OZyt&#10;hs9GHfFvX2wSu1jPwm4ovs+nD60n4+HtFUSgITzC/+2t0aAWKlVwvxOv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iv8YAAADeAAAADwAAAAAAAAAAAAAAAACYAgAAZHJz&#10;L2Rvd25yZXYueG1sUEsFBgAAAAAEAAQA9QAAAIsDAAAAAA==&#10;">
                    <v:textbox>
                      <w:txbxContent>
                        <w:p w:rsidR="00862F6C" w:rsidRPr="008A5886" w:rsidRDefault="00862F6C" w:rsidP="00663C3C">
                          <w:pPr>
                            <w:spacing w:before="40"/>
                            <w:jc w:val="center"/>
                            <w:rPr>
                              <w:rFonts w:asciiTheme="majorHAnsi" w:hAnsiTheme="majorHAnsi" w:cstheme="majorHAnsi"/>
                              <w:sz w:val="18"/>
                              <w:szCs w:val="18"/>
                            </w:rPr>
                          </w:pPr>
                          <w:r>
                            <w:rPr>
                              <w:rFonts w:asciiTheme="majorHAnsi" w:hAnsiTheme="majorHAnsi" w:cstheme="majorHAnsi"/>
                              <w:sz w:val="18"/>
                              <w:szCs w:val="18"/>
                            </w:rPr>
                            <w:t>Waiting for level</w:t>
                          </w:r>
                        </w:p>
                      </w:txbxContent>
                    </v:textbox>
                  </v:rect>
                  <v:shape id="Text Box 3816" o:spid="_x0000_s3200" type="#_x0000_t202" style="position:absolute;left:3938;top:7911;width:1435;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4bPccA&#10;AADeAAAADwAAAGRycy9kb3ducmV2LnhtbESPQWvCQBSE7wX/w/IKXkrdGIvV1FVKQdGbtWKvj+wz&#10;Cc2+jbtrjP/eFQoeh5n5hpktOlOLlpyvLCsYDhIQxLnVFRcK9j/L1wkIH5A11pZJwZU8LOa9pxlm&#10;2l74m9pdKESEsM9QQRlCk0np85IM+oFtiKN3tM5giNIVUju8RLipZZokY2mw4rhQYkNfJeV/u7NR&#10;MHlbt79+M9oe8vGxnoaX93Z1ckr1n7vPDxCBuvAI/7fXWkE6TYcjuN+JV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eGz3HAAAA3gAAAA8AAAAAAAAAAAAAAAAAmAIAAGRy&#10;cy9kb3ducmV2LnhtbFBLBQYAAAAABAAEAPUAAACMAwAAAAA=&#10;">
                    <v:textbox>
                      <w:txbxContent>
                        <w:p w:rsidR="00862F6C" w:rsidRPr="008A5886" w:rsidRDefault="00862F6C" w:rsidP="00663C3C">
                          <w:pPr>
                            <w:spacing w:before="200"/>
                            <w:rPr>
                              <w:rFonts w:asciiTheme="majorHAnsi" w:hAnsiTheme="majorHAnsi" w:cstheme="majorHAnsi"/>
                              <w:sz w:val="18"/>
                              <w:szCs w:val="18"/>
                            </w:rPr>
                          </w:pPr>
                          <w:r>
                            <w:rPr>
                              <w:rFonts w:asciiTheme="majorHAnsi" w:hAnsiTheme="majorHAnsi" w:cstheme="majorHAnsi"/>
                              <w:sz w:val="18"/>
                              <w:szCs w:val="18"/>
                            </w:rPr>
                            <w:t>Close CV602</w:t>
                          </w:r>
                        </w:p>
                      </w:txbxContent>
                    </v:textbox>
                  </v:shape>
                </v:group>
                <v:shape id="AutoShape 3817" o:spid="_x0000_s3201" type="#_x0000_t32" style="position:absolute;left:5597;top:11574;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qTW8UAAADeAAAADwAAAGRycy9kb3ducmV2LnhtbESP0YrCMBRE3xf8h3AF39bU6opWo8iC&#10;IOvDovYDLs21rTY3pcm29e83guDjMDNnmPW2N5VoqXGlZQWTcQSCOLO65FxBetl/LkA4j6yxskwK&#10;HuRguxl8rDHRtuMTtWefiwBhl6CCwvs6kdJlBRl0Y1sTB+9qG4M+yCaXusEuwE0l4yiaS4Mlh4UC&#10;a/ouKLuf/4yC42Lm89vpaqdp+/sl6+hnn3ZzpUbDfrcC4an37/CrfdAK4mU8mcHzTrgCcvM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nqTW8UAAADeAAAADwAAAAAAAAAA&#10;AAAAAAChAgAAZHJzL2Rvd25yZXYueG1sUEsFBgAAAAAEAAQA+QAAAJMDAAAAAA==&#10;"/>
                <v:shape id="AutoShape 3818" o:spid="_x0000_s3202" type="#_x0000_t32" style="position:absolute;left:5576;top:9184;width:0;height:2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qr/cYAAADeAAAADwAAAGRycy9kb3ducmV2LnhtbESPS2vDMBCE74X8B7GF3hrZhrzcKCG0&#10;KcmhlzwOPS7W2jK1VsaSE+ffR4FAj8PMfMMs14NtxIU6XztWkI4TEMSF0zVXCs6n7/c5CB+QNTaO&#10;ScGNPKxXo5cl5tpd+UCXY6hEhLDPUYEJoc2l9IUhi37sWuLola6zGKLsKqk7vEa4bWSWJFNpsea4&#10;YLClT0PF37G3Cr5uP8WuT9rKzMrtoZ+V0qe/pVJvr8PmA0SgIfyHn+29VpAtsnQCjzvxCsjV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qqq/3GAAAA3gAAAA8AAAAAAAAA&#10;AAAAAAAAoQIAAGRycy9kb3ducmV2LnhtbFBLBQYAAAAABAAEAPkAAACUAwAAAAA=&#10;" strokeweight=".5pt">
                  <v:stroke startarrow="block"/>
                </v:shape>
                <v:shape id="AutoShape 3819" o:spid="_x0000_s3203" type="#_x0000_t32" style="position:absolute;left:5454;top:10753;width:227;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8GHMUAAADeAAAADwAAAGRycy9kb3ducmV2LnhtbESP3YrCMBCF74V9hzCCN4umVlG3a5RF&#10;WFYRFH8eYGjGtthMSpNqfXsjLHh5OD8fZ75sTSluVLvCsoLhIAJBnFpdcKbgfPrtz0A4j6yxtEwK&#10;HuRgufjozDHR9s4Huh19JsIIuwQV5N5XiZQuzcmgG9iKOHgXWxv0QdaZ1DXew7gpZRxFE2mw4EDI&#10;saJVTun12JjAHY03nDW62Uy30/3n7s9Vh4tTqtdtf75BeGr9O/zfXmsF8Vc8nMDrTrgC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t8GHMUAAADeAAAADwAAAAAAAAAA&#10;AAAAAAChAgAAZHJzL2Rvd25yZXYueG1sUEsFBgAAAAAEAAQA+QAAAJMDAAAAAA==&#10;"/>
                <v:shape id="Text Box 3820" o:spid="_x0000_s3204" type="#_x0000_t202" style="position:absolute;left:3906;top:10735;width:1869;height: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urXsYA&#10;AADeAAAADwAAAGRycy9kb3ducmV2LnhtbESPQWvCQBSE7wX/w/IEb7prsLWm2Yi0CD21qFXo7ZF9&#10;JsHs25BdTfrvuwWhx2FmvmGy9WAbcaPO1441zGcKBHHhTM2lhq/DdvoMwgdkg41j0vBDHtb56CHD&#10;1Lied3Tbh1JECPsUNVQhtKmUvqjIop+5ljh6Z9dZDFF2pTQd9hFuG5ko9SQt1hwXKmzptaLisr9a&#10;DceP8/dpoT7LN/vY9m5Qku1Kaj0ZD5sXEIGG8B++t9+NhmSVzJfwdyde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urXsYAAADeAAAADwAAAAAAAAAAAAAAAACYAgAAZHJz&#10;L2Rvd25yZXYueG1sUEsFBgAAAAAEAAQA9QAAAIsDAAAAAA==&#10;" filled="f" stroked="f">
                  <v:textbox>
                    <w:txbxContent>
                      <w:p w:rsidR="00862F6C" w:rsidRPr="00237F49" w:rsidRDefault="00862F6C" w:rsidP="00663C3C">
                        <w:pPr>
                          <w:rPr>
                            <w:rFonts w:asciiTheme="majorHAnsi" w:hAnsiTheme="majorHAnsi" w:cstheme="majorHAnsi"/>
                            <w:sz w:val="18"/>
                            <w:szCs w:val="18"/>
                          </w:rPr>
                        </w:pPr>
                        <w:r w:rsidRPr="00237F49">
                          <w:rPr>
                            <w:rFonts w:asciiTheme="majorHAnsi" w:hAnsiTheme="majorHAnsi" w:cstheme="majorHAnsi"/>
                            <w:sz w:val="18"/>
                            <w:szCs w:val="18"/>
                          </w:rPr>
                          <w:t xml:space="preserve">Regulation </w:t>
                        </w:r>
                        <w:r>
                          <w:rPr>
                            <w:rFonts w:asciiTheme="majorHAnsi" w:hAnsiTheme="majorHAnsi" w:cstheme="majorHAnsi"/>
                            <w:sz w:val="18"/>
                            <w:szCs w:val="18"/>
                          </w:rPr>
                          <w:t xml:space="preserve"> OR Stop</w:t>
                        </w:r>
                      </w:p>
                    </w:txbxContent>
                  </v:textbox>
                </v:shape>
                <v:shape id="Text Box 3821" o:spid="_x0000_s3205" type="#_x0000_t202" style="position:absolute;left:2591;top:10762;width:1242;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Q/LMIA&#10;AADeAAAADwAAAGRycy9kb3ducmV2LnhtbERPy4rCMBTdC/5DuMLsNLGMoh2jiCLMSvExA7O7NNe2&#10;2NyUJtrO35uF4PJw3otVZyvxoMaXjjWMRwoEceZMybmGy3k3nIHwAdlg5Zg0/JOH1bLfW2BqXMtH&#10;epxCLmII+xQ1FCHUqZQ+K8iiH7maOHJX11gMETa5NA22MdxWMlFqKi2WHBsKrGlTUHY73a2Gn/31&#10;7/dTHfKtndSt65RkO5dafwy69ReIQF14i1/ub6MhmSfjuDfeiVd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hD8swgAAAN4AAAAPAAAAAAAAAAAAAAAAAJgCAABkcnMvZG93&#10;bnJldi54bWxQSwUGAAAAAAQABAD1AAAAhwMAAAAA&#10;" filled="f" stroked="f">
                  <v:textbox>
                    <w:txbxContent>
                      <w:p w:rsidR="00862F6C" w:rsidRPr="00237F49" w:rsidRDefault="00862F6C" w:rsidP="00663C3C">
                        <w:pPr>
                          <w:pStyle w:val="ListBullet"/>
                          <w:numPr>
                            <w:ilvl w:val="0"/>
                            <w:numId w:val="0"/>
                          </w:numPr>
                          <w:rPr>
                            <w:rFonts w:asciiTheme="majorHAnsi" w:hAnsiTheme="majorHAnsi" w:cstheme="majorHAnsi"/>
                            <w:sz w:val="18"/>
                            <w:szCs w:val="18"/>
                          </w:rPr>
                        </w:pPr>
                        <w:r w:rsidRPr="00237F49">
                          <w:rPr>
                            <w:rFonts w:asciiTheme="majorHAnsi" w:hAnsiTheme="majorHAnsi" w:cstheme="majorHAnsi"/>
                            <w:sz w:val="18"/>
                            <w:szCs w:val="18"/>
                          </w:rPr>
                          <w:t>Intermittent</w:t>
                        </w:r>
                      </w:p>
                    </w:txbxContent>
                  </v:textbox>
                </v:shape>
                <v:rect id="Rectangle 10586" o:spid="_x0000_s3206" style="position:absolute;left:1748;top:9352;width:1513;height:1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wzscA&#10;AADeAAAADwAAAGRycy9kb3ducmV2LnhtbESPQWvCQBSE74X+h+UVeqsbUygmukpRLO0xiZfentln&#10;Ept9G7JrEv313YLQ4zAz3zCrzWRaMVDvGssK5rMIBHFpdcOVgkOxf1mAcB5ZY2uZFFzJwWb9+LDC&#10;VNuRMxpyX4kAYZeigtr7LpXSlTUZdDPbEQfvZHuDPsi+krrHMcBNK+MoepMGGw4LNXa0ran8yS9G&#10;wbGJD3jLio/IJPtX/zUV58v3Tqnnp+l9CcLT5P/D9/anVhAn8TyBvzvhCs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BcM7HAAAA3gAAAA8AAAAAAAAAAAAAAAAAmAIAAGRy&#10;cy9kb3ducmV2LnhtbFBLBQYAAAAABAAEAPUAAACMAwAAAAA=&#10;">
                  <v:textbox>
                    <w:txbxContent>
                      <w:p w:rsidR="00862F6C" w:rsidRPr="00237F49" w:rsidRDefault="00862F6C" w:rsidP="00A93423">
                        <w:pPr>
                          <w:spacing w:before="120"/>
                          <w:jc w:val="center"/>
                          <w:rPr>
                            <w:rFonts w:asciiTheme="majorHAnsi" w:hAnsiTheme="majorHAnsi" w:cstheme="majorHAnsi"/>
                            <w:sz w:val="18"/>
                            <w:szCs w:val="18"/>
                          </w:rPr>
                        </w:pPr>
                        <w:r w:rsidRPr="00237F49">
                          <w:rPr>
                            <w:rFonts w:asciiTheme="majorHAnsi" w:hAnsiTheme="majorHAnsi" w:cstheme="majorHAnsi"/>
                            <w:sz w:val="18"/>
                            <w:szCs w:val="18"/>
                          </w:rPr>
                          <w:t>Regulation</w:t>
                        </w:r>
                      </w:p>
                      <w:p w:rsidR="00862F6C" w:rsidRPr="00237F49" w:rsidRDefault="00862F6C" w:rsidP="00A93423">
                        <w:pPr>
                          <w:jc w:val="center"/>
                          <w:rPr>
                            <w:rFonts w:asciiTheme="majorHAnsi" w:hAnsiTheme="majorHAnsi" w:cstheme="majorHAnsi"/>
                            <w:sz w:val="18"/>
                            <w:szCs w:val="18"/>
                          </w:rPr>
                        </w:pPr>
                        <w:r w:rsidRPr="00237F49">
                          <w:rPr>
                            <w:rFonts w:asciiTheme="majorHAnsi" w:hAnsiTheme="majorHAnsi" w:cstheme="majorHAnsi"/>
                            <w:sz w:val="18"/>
                            <w:szCs w:val="18"/>
                          </w:rPr>
                          <w:t>mode</w:t>
                        </w:r>
                      </w:p>
                    </w:txbxContent>
                  </v:textbox>
                </v:rect>
                <v:shape id="Text Box 10587" o:spid="_x0000_s3207" type="#_x0000_t202" style="position:absolute;left:3260;top:9352;width:1999;height:1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BP98YA&#10;AADeAAAADwAAAGRycy9kb3ducmV2LnhtbESPy2rCQBSG94W+w3AKbqSZNBWrqaOIYNGdtaXdHjIn&#10;F5o5E2fGGN/eWQhd/vw3vsVqMK3oyfnGsoKXJAVBXFjdcKXg+2v7PAPhA7LG1jIpuJKH1fLxYYG5&#10;thf+pP4YKhFH2OeooA6hy6X0RU0GfWI74uiV1hkMUbpKaoeXOG5amaXpVBpsOD7U2NGmpuLveDYK&#10;ZpNd/+v3r4efYlq28zB+6z9OTqnR07B+BxFoCP/he3unFWTzLIsAESei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BP98YAAADeAAAADwAAAAAAAAAAAAAAAACYAgAAZHJz&#10;L2Rvd25yZXYueG1sUEsFBgAAAAAEAAQA9QAAAIsDAAAAAA==&#10;">
                  <v:textbox>
                    <w:txbxContent>
                      <w:p w:rsidR="00862F6C" w:rsidRDefault="00862F6C" w:rsidP="00A93423">
                        <w:pPr>
                          <w:rPr>
                            <w:rFonts w:asciiTheme="majorHAnsi" w:hAnsiTheme="majorHAnsi" w:cstheme="majorHAnsi"/>
                            <w:sz w:val="18"/>
                            <w:szCs w:val="18"/>
                          </w:rPr>
                        </w:pPr>
                        <w:r>
                          <w:rPr>
                            <w:rFonts w:asciiTheme="majorHAnsi" w:hAnsiTheme="majorHAnsi" w:cstheme="majorHAnsi"/>
                            <w:sz w:val="18"/>
                            <w:szCs w:val="18"/>
                          </w:rPr>
                          <w:t>FV640, FV642 opened</w:t>
                        </w:r>
                      </w:p>
                      <w:p w:rsidR="00862F6C" w:rsidRPr="00237F49" w:rsidRDefault="00862F6C" w:rsidP="00A93423">
                        <w:pPr>
                          <w:spacing w:before="40"/>
                          <w:rPr>
                            <w:rFonts w:asciiTheme="majorHAnsi" w:hAnsiTheme="majorHAnsi" w:cstheme="majorHAnsi"/>
                            <w:sz w:val="18"/>
                            <w:szCs w:val="18"/>
                          </w:rPr>
                        </w:pPr>
                        <w:r w:rsidRPr="00237F49">
                          <w:rPr>
                            <w:rFonts w:asciiTheme="majorHAnsi" w:hAnsiTheme="majorHAnsi" w:cstheme="majorHAnsi"/>
                            <w:sz w:val="18"/>
                            <w:szCs w:val="18"/>
                          </w:rPr>
                          <w:t>CV602 regulated</w:t>
                        </w:r>
                      </w:p>
                      <w:p w:rsidR="00862F6C" w:rsidRPr="00237F49" w:rsidRDefault="00862F6C" w:rsidP="00A93423">
                        <w:pPr>
                          <w:spacing w:line="312" w:lineRule="auto"/>
                          <w:rPr>
                            <w:rFonts w:asciiTheme="majorHAnsi" w:hAnsiTheme="majorHAnsi" w:cstheme="majorHAnsi"/>
                            <w:sz w:val="18"/>
                            <w:szCs w:val="18"/>
                          </w:rPr>
                        </w:pPr>
                        <w:r>
                          <w:rPr>
                            <w:rFonts w:asciiTheme="majorHAnsi" w:hAnsiTheme="majorHAnsi" w:cstheme="majorHAnsi"/>
                            <w:sz w:val="18"/>
                            <w:szCs w:val="18"/>
                          </w:rPr>
                          <w:t>LI670=LI</w:t>
                        </w:r>
                        <w:r w:rsidRPr="00237F49">
                          <w:rPr>
                            <w:rFonts w:asciiTheme="majorHAnsi" w:hAnsiTheme="majorHAnsi" w:cstheme="majorHAnsi"/>
                            <w:sz w:val="18"/>
                            <w:szCs w:val="18"/>
                          </w:rPr>
                          <w:t>6</w:t>
                        </w:r>
                        <w:r>
                          <w:rPr>
                            <w:rFonts w:asciiTheme="majorHAnsi" w:hAnsiTheme="majorHAnsi" w:cstheme="majorHAnsi"/>
                            <w:sz w:val="18"/>
                            <w:szCs w:val="18"/>
                          </w:rPr>
                          <w:t>7</w:t>
                        </w:r>
                        <w:r w:rsidRPr="00237F49">
                          <w:rPr>
                            <w:rFonts w:asciiTheme="majorHAnsi" w:hAnsiTheme="majorHAnsi" w:cstheme="majorHAnsi"/>
                            <w:sz w:val="18"/>
                            <w:szCs w:val="18"/>
                          </w:rPr>
                          <w:t>0setPoint</w:t>
                        </w:r>
                      </w:p>
                      <w:p w:rsidR="00862F6C" w:rsidRDefault="00862F6C" w:rsidP="00A93423">
                        <w:pPr>
                          <w:rPr>
                            <w:rFonts w:asciiTheme="majorHAnsi" w:hAnsiTheme="majorHAnsi" w:cstheme="majorHAnsi"/>
                            <w:sz w:val="18"/>
                            <w:szCs w:val="18"/>
                          </w:rPr>
                        </w:pPr>
                        <w:r>
                          <w:rPr>
                            <w:rFonts w:asciiTheme="majorHAnsi" w:hAnsiTheme="majorHAnsi" w:cstheme="majorHAnsi"/>
                            <w:sz w:val="18"/>
                            <w:szCs w:val="18"/>
                          </w:rPr>
                          <w:t>CV581 regulated</w:t>
                        </w:r>
                      </w:p>
                      <w:p w:rsidR="00862F6C" w:rsidRPr="008A5886" w:rsidRDefault="00862F6C" w:rsidP="00A93423">
                        <w:pPr>
                          <w:rPr>
                            <w:rFonts w:asciiTheme="majorHAnsi" w:hAnsiTheme="majorHAnsi" w:cstheme="majorHAnsi"/>
                            <w:sz w:val="18"/>
                            <w:szCs w:val="18"/>
                          </w:rPr>
                        </w:pPr>
                        <w:r>
                          <w:rPr>
                            <w:rFonts w:asciiTheme="majorHAnsi" w:hAnsiTheme="majorHAnsi" w:cstheme="majorHAnsi"/>
                            <w:sz w:val="18"/>
                            <w:szCs w:val="18"/>
                          </w:rPr>
                          <w:t>PT660=PT660setpoint</w:t>
                        </w:r>
                      </w:p>
                      <w:p w:rsidR="00862F6C" w:rsidRPr="00237F49" w:rsidRDefault="00862F6C" w:rsidP="00A93423">
                        <w:pPr>
                          <w:spacing w:line="312" w:lineRule="auto"/>
                          <w:rPr>
                            <w:rFonts w:asciiTheme="majorHAnsi" w:hAnsiTheme="majorHAnsi" w:cstheme="majorHAnsi"/>
                            <w:sz w:val="18"/>
                            <w:szCs w:val="18"/>
                          </w:rPr>
                        </w:pPr>
                      </w:p>
                    </w:txbxContent>
                  </v:textbox>
                </v:shape>
                <v:shape id="Text Box 3823" o:spid="_x0000_s3208" type="#_x0000_t202" style="position:absolute;left:6938;top:9967;width:2370;height: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JcDMUA&#10;AADeAAAADwAAAGRycy9kb3ducmV2LnhtbESPQWvCQBSE74L/YXkFb7prUKnRVUQRPFm0VfD2yD6T&#10;0OzbkF1N/PfdQqHHYWa+YZbrzlbiSY0vHWsYjxQI4syZknMNX5/74TsIH5ANVo5Jw4s8rFf93hJT&#10;41o+0fMcchEh7FPUUIRQp1L6rCCLfuRq4ujdXWMxRNnk0jTYRritZKLUTFosOS4UWNO2oOz7/LAa&#10;Lsf77TpRH/nOTuvWdUqynUutB2/dZgEiUBf+w3/tg9GQzJNkDL934hW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0lwMxQAAAN4AAAAPAAAAAAAAAAAAAAAAAJgCAABkcnMv&#10;ZG93bnJldi54bWxQSwUGAAAAAAQABAD1AAAAigMAAAAA&#10;" filled="f" stroked="f">
                  <v:textbox>
                    <w:txbxContent>
                      <w:p w:rsidR="00862F6C" w:rsidRPr="00237F49" w:rsidRDefault="00862F6C" w:rsidP="00D6041F">
                        <w:pPr>
                          <w:rPr>
                            <w:rFonts w:asciiTheme="majorHAnsi" w:hAnsiTheme="majorHAnsi" w:cstheme="majorHAnsi"/>
                            <w:sz w:val="18"/>
                            <w:szCs w:val="18"/>
                          </w:rPr>
                        </w:pPr>
                        <w:r>
                          <w:rPr>
                            <w:rFonts w:asciiTheme="majorHAnsi" w:hAnsiTheme="majorHAnsi" w:cstheme="majorHAnsi"/>
                            <w:sz w:val="18"/>
                            <w:szCs w:val="18"/>
                          </w:rPr>
                          <w:t>LI670&lt;LI670mini OR Stop</w:t>
                        </w:r>
                      </w:p>
                    </w:txbxContent>
                  </v:textbox>
                </v:shape>
                <v:shape id="AutoShape 9124" o:spid="_x0000_s3209" type="#_x0000_t32" style="position:absolute;left:4770;top:332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rc2scAAADeAAAADwAAAGRycy9kb3ducmV2LnhtbESPQUsDMRSE74L/ITzBi7TZBhRdm5ZV&#10;KNhCD632/ty8bkI3L+smbdd/bwpCj8PMfMNM54NvxYn66AJrmIwLEMR1MI4bDV+fi9EziJiQDbaB&#10;ScMvRZjPbm+mWJpw5g2dtqkRGcKxRA02pa6UMtaWPMZx6Iiztw+9x5Rl30jT4znDfStVUTxJj47z&#10;gsWO3i3Vh+3Ra1gvJ2/Vt3XL1ebHrR8XVXtsHnZa398N1SuIREO6hv/bH0aDelFKweVOvg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CtzaxwAAAN4AAAAPAAAAAAAA&#10;AAAAAAAAAKECAABkcnMvZG93bnJldi54bWxQSwUGAAAAAAQABAD5AAAAlQMAAAAA&#10;"/>
                <v:rect id="Rectangle 1040" o:spid="_x0000_s3210" style="position:absolute;left:4228;top:3609;width:2833;height: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7LcYA&#10;AADeAAAADwAAAGRycy9kb3ducmV2LnhtbESPT4vCMBTE74LfITzBi6ypVcTtGsU/rCx40rp4fTTP&#10;tti8lCZq99ubBcHjMDO/YebL1lTiTo0rLSsYDSMQxJnVJecKTun3xwyE88gaK8uk4I8cLBfdzhwT&#10;bR98oPvR5yJA2CWooPC+TqR0WUEG3dDWxMG72MagD7LJpW7wEeCmknEUTaXBksNCgTVtCsqux5tR&#10;cEnXk/Hayf3v5Lz16e4UTQfnq1L9Xrv6AuGp9e/wq/2jFcSfcTyG/zvhCs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7LcYAAADeAAAADwAAAAAAAAAAAAAAAACYAgAAZHJz&#10;L2Rvd25yZXYueG1sUEsFBgAAAAAEAAQA9QAAAIsDAAAAAA==&#10;" strokecolor="black [3213]">
                  <v:textbox inset=",7.2pt,,7.2pt">
                    <w:txbxContent>
                      <w:p w:rsidR="00862F6C" w:rsidRPr="007A32D9" w:rsidRDefault="00862F6C" w:rsidP="00E502F4">
                        <w:pPr>
                          <w:rPr>
                            <w:rFonts w:asciiTheme="majorHAnsi" w:hAnsiTheme="majorHAnsi" w:cstheme="majorHAnsi"/>
                            <w:sz w:val="18"/>
                            <w:szCs w:val="18"/>
                          </w:rPr>
                        </w:pPr>
                        <w:r w:rsidRPr="007A32D9">
                          <w:rPr>
                            <w:rFonts w:asciiTheme="majorHAnsi" w:hAnsiTheme="majorHAnsi" w:cstheme="majorHAnsi"/>
                            <w:sz w:val="18"/>
                            <w:szCs w:val="18"/>
                          </w:rPr>
                          <w:t>Waiting level</w:t>
                        </w:r>
                      </w:p>
                    </w:txbxContent>
                  </v:textbox>
                </v:rect>
                <v:oval id="Oval 1041" o:spid="_x0000_s3211" style="position:absolute;left:4042;top:343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g/dcYA&#10;AADeAAAADwAAAGRycy9kb3ducmV2LnhtbESPQWsCMRSE74X+h/AKXopmu11Ft0YpQqG3opaen5vn&#10;ZnHzEpJU1/76plDwOMzMN8xyPdhenCnEzrGCp0kBgrhxuuNWwef+bTwHEROyxt4xKbhShPXq/m6J&#10;tXYX3tJ5l1qRIRxrVGBS8rWUsTFkMU6cJ87e0QWLKcvQSh3wkuG2l2VRzKTFjvOCQU8bQ81p920V&#10;VB8/zbTTp6t/PFRb//w1UDBGqdHD8PoCItGQbuH/9rtWUC7KsoK/O/kK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g/dcYAAADeAAAADwAAAAAAAAAAAAAAAACYAgAAZHJz&#10;L2Rvd25yZXYueG1sUEsFBgAAAAAEAAQA9QAAAIsDAAAAAA==&#10;" strokecolor="#4a7ebb" strokeweight="3.5pt">
                  <v:textbox inset="0,0,0,0">
                    <w:txbxContent>
                      <w:p w:rsidR="00862F6C" w:rsidRPr="00A87CE9" w:rsidRDefault="00862F6C" w:rsidP="00E502F4">
                        <w:pPr>
                          <w:jc w:val="center"/>
                          <w:rPr>
                            <w:rFonts w:ascii="Times New Roman" w:hAnsi="Times New Roman" w:cs="Times New Roman"/>
                            <w:b/>
                            <w:szCs w:val="20"/>
                          </w:rPr>
                        </w:pPr>
                        <w:r>
                          <w:rPr>
                            <w:rFonts w:ascii="Times New Roman" w:hAnsi="Times New Roman" w:cs="Times New Roman"/>
                            <w:b/>
                            <w:szCs w:val="20"/>
                          </w:rPr>
                          <w:t>6</w:t>
                        </w:r>
                      </w:p>
                    </w:txbxContent>
                  </v:textbox>
                </v:oval>
                <v:oval id="Oval 4920" o:spid="_x0000_s3212" style="position:absolute;left:4230;top:527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Sa7sUA&#10;AADeAAAADwAAAGRycy9kb3ducmV2LnhtbESPQWsCMRSE7wX/Q3iFXopm3arUrVGkUOitaMXz6+a5&#10;Wdy8hCTq2l/fCEKPw8x8wyxWve3EmUJsHSsYjwoQxLXTLTcKdt8fw1cQMSFr7ByTgitFWC0HDwus&#10;tLvwhs7b1IgM4VihApOSr6SMtSGLceQ8cfYOLlhMWYZG6oCXDLedLItiJi22nBcMeno3VB+3J6tg&#10;8vVbT1t9vPrnn8nGv+x7CsYo9fTYr99AJOrTf/je/tQKynlZTuF2J18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hJruxQAAAN4AAAAPAAAAAAAAAAAAAAAAAJgCAABkcnMv&#10;ZG93bnJldi54bWxQSwUGAAAAAAQABAD1AAAAigMAAAAA&#10;" strokecolor="#4a7ebb" strokeweight="3.5pt">
                  <v:textbox inset="0,0,0,0">
                    <w:txbxContent>
                      <w:p w:rsidR="00862F6C" w:rsidRPr="00A87CE9" w:rsidRDefault="00862F6C" w:rsidP="00665541">
                        <w:pPr>
                          <w:jc w:val="center"/>
                          <w:rPr>
                            <w:rFonts w:ascii="Times New Roman" w:hAnsi="Times New Roman" w:cs="Times New Roman"/>
                            <w:b/>
                            <w:szCs w:val="20"/>
                          </w:rPr>
                        </w:pPr>
                        <w:r>
                          <w:rPr>
                            <w:rFonts w:ascii="Times New Roman" w:hAnsi="Times New Roman" w:cs="Times New Roman"/>
                            <w:b/>
                            <w:szCs w:val="20"/>
                          </w:rPr>
                          <w:t>8</w:t>
                        </w:r>
                      </w:p>
                    </w:txbxContent>
                  </v:textbox>
                </v:oval>
                <v:oval id="Oval 4921" o:spid="_x0000_s3213" style="position:absolute;left:4024;top:637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YEmcUA&#10;AADeAAAADwAAAGRycy9kb3ducmV2LnhtbESPQWsCMRSE7wX/Q3iFXopm3arYrVGkUOitaMXzc/O6&#10;Wdy8hCTq2l/fCEKPw8x8wyxWve3EmUJsHSsYjwoQxLXTLTcKdt8fwzmImJA1do5JwZUirJaDhwVW&#10;2l14Q+dtakSGcKxQgUnJV1LG2pDFOHKeOHs/LlhMWYZG6oCXDLedLItiJi22nBcMeno3VB+3J6tg&#10;8vVbT1t9vPrnw2TjX/Y9BWOUenrs128gEvXpP3xvf2oF5WtZzuB2J18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VgSZxQAAAN4AAAAPAAAAAAAAAAAAAAAAAJgCAABkcnMv&#10;ZG93bnJldi54bWxQSwUGAAAAAAQABAD1AAAAigMAAAAA&#10;" strokecolor="#4a7ebb" strokeweight="3.5pt">
                  <v:textbox inset="0,0,0,0">
                    <w:txbxContent>
                      <w:p w:rsidR="00862F6C" w:rsidRPr="00A87CE9" w:rsidRDefault="00862F6C" w:rsidP="00665541">
                        <w:pPr>
                          <w:jc w:val="center"/>
                          <w:rPr>
                            <w:rFonts w:ascii="Times New Roman" w:hAnsi="Times New Roman" w:cs="Times New Roman"/>
                            <w:b/>
                            <w:szCs w:val="20"/>
                          </w:rPr>
                        </w:pPr>
                        <w:r>
                          <w:rPr>
                            <w:rFonts w:ascii="Times New Roman" w:hAnsi="Times New Roman" w:cs="Times New Roman"/>
                            <w:b/>
                            <w:szCs w:val="20"/>
                          </w:rPr>
                          <w:t>10</w:t>
                        </w:r>
                        <w:r w:rsidRPr="00C0596A">
                          <w:rPr>
                            <w:rFonts w:ascii="Times New Roman" w:hAnsi="Times New Roman" w:cs="Times New Roman"/>
                            <w:b/>
                            <w:noProof/>
                            <w:szCs w:val="20"/>
                            <w:lang w:val="sv-SE" w:eastAsia="sv-SE"/>
                          </w:rPr>
                          <w:drawing>
                            <wp:inline distT="0" distB="0" distL="0" distR="0">
                              <wp:extent cx="200025" cy="138430"/>
                              <wp:effectExtent l="0" t="0" r="9525" b="0"/>
                              <wp:docPr id="28324" name="Image 1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0025" cy="138430"/>
                                      </a:xfrm>
                                      <a:prstGeom prst="rect">
                                        <a:avLst/>
                                      </a:prstGeom>
                                      <a:noFill/>
                                      <a:ln>
                                        <a:noFill/>
                                      </a:ln>
                                    </pic:spPr>
                                  </pic:pic>
                                </a:graphicData>
                              </a:graphic>
                            </wp:inline>
                          </w:drawing>
                        </w:r>
                      </w:p>
                    </w:txbxContent>
                  </v:textbox>
                </v:oval>
                <v:oval id="Oval 4922" o:spid="_x0000_s3214" style="position:absolute;left:4216;top:814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qhAsYA&#10;AADeAAAADwAAAGRycy9kb3ducmV2LnhtbESPT2sCMRTE7wW/Q3iFXopm3aq1W6OUQsFb8Q89Pzev&#10;m8XNS0hSXfvpG6HgcZiZ3zCLVW87caIQW8cKxqMCBHHtdMuNgv3uYzgHEROyxs4xKbhQhNVycLfA&#10;Srszb+i0TY3IEI4VKjAp+UrKWBuyGEfOE2fv2wWLKcvQSB3wnOG2k2VRzKTFlvOCQU/vhurj9scq&#10;mHz+1tNWHy/+8TDZ+KevnoIxSj3c92+vIBL16Rb+b6+1gvKlLJ/heidf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qhAsYAAADeAAAADwAAAAAAAAAAAAAAAACYAgAAZHJz&#10;L2Rvd25yZXYueG1sUEsFBgAAAAAEAAQA9QAAAIsDAAAAAA==&#10;" strokecolor="#4a7ebb" strokeweight="3.5pt">
                  <v:textbox inset="0,0,0,0">
                    <w:txbxContent>
                      <w:p w:rsidR="00862F6C" w:rsidRPr="00A87CE9" w:rsidRDefault="00862F6C" w:rsidP="00665541">
                        <w:pPr>
                          <w:jc w:val="center"/>
                          <w:rPr>
                            <w:rFonts w:ascii="Times New Roman" w:hAnsi="Times New Roman" w:cs="Times New Roman"/>
                            <w:b/>
                            <w:szCs w:val="20"/>
                          </w:rPr>
                        </w:pPr>
                        <w:r>
                          <w:rPr>
                            <w:rFonts w:ascii="Times New Roman" w:hAnsi="Times New Roman" w:cs="Times New Roman"/>
                            <w:b/>
                            <w:szCs w:val="20"/>
                          </w:rPr>
                          <w:t>12</w:t>
                        </w:r>
                      </w:p>
                    </w:txbxContent>
                  </v:textbox>
                </v:oval>
                <v:oval id="Oval 4923" o:spid="_x0000_s3215" style="position:absolute;left:3884;top:141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U1cMIA&#10;AADeAAAADwAAAGRycy9kb3ducmV2LnhtbERPTWsCMRC9F/wPYQq9FM26VdGtUUqh0JuopedxM24W&#10;N5OQpLr215uD4PHxvpfr3nbiTCG2jhWMRwUI4trplhsFP/uv4RxETMgaO8ek4EoR1qvB0xIr7S68&#10;pfMuNSKHcKxQgUnJV1LG2pDFOHKeOHNHFyymDEMjdcBLDredLItiJi22nBsMevo0VJ92f1bBZPNf&#10;T1t9uvrXw2Tr3357CsYo9fLcf7yDSNSnh/ju/tYKykVZ5r35Tr4C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hTVwwgAAAN4AAAAPAAAAAAAAAAAAAAAAAJgCAABkcnMvZG93&#10;bnJldi54bWxQSwUGAAAAAAQABAD1AAAAhwMAAAAA&#10;" strokecolor="#4a7ebb" strokeweight="3.5pt">
                  <v:textbox inset="0,0,0,0">
                    <w:txbxContent>
                      <w:p w:rsidR="00862F6C" w:rsidRPr="00A87CE9" w:rsidRDefault="00862F6C" w:rsidP="00665541">
                        <w:pPr>
                          <w:jc w:val="center"/>
                          <w:rPr>
                            <w:rFonts w:ascii="Times New Roman" w:hAnsi="Times New Roman" w:cs="Times New Roman"/>
                            <w:b/>
                            <w:szCs w:val="20"/>
                          </w:rPr>
                        </w:pPr>
                        <w:r>
                          <w:rPr>
                            <w:rFonts w:ascii="Times New Roman" w:hAnsi="Times New Roman" w:cs="Times New Roman"/>
                            <w:b/>
                            <w:szCs w:val="20"/>
                          </w:rPr>
                          <w:t>0</w:t>
                        </w:r>
                      </w:p>
                    </w:txbxContent>
                  </v:textbox>
                </v:oval>
                <v:oval id="Oval 4924" o:spid="_x0000_s3216" style="position:absolute;left:3391;top:218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mQ68UA&#10;AADeAAAADwAAAGRycy9kb3ducmV2LnhtbESPQWsCMRSE7wX/Q3hCL0Wzbq3U1ShSKPRWtMXzc/O6&#10;Wdy8hCTq2l/fCEKPw8x8wyzXve3EmUJsHSuYjAsQxLXTLTcKvr/eR68gYkLW2DkmBVeKsF4NHpZY&#10;aXfhLZ13qREZwrFCBSYlX0kZa0MW49h54uz9uGAxZRkaqQNeMtx2siyKmbTYcl4w6OnNUH3cnayC&#10;6edv/dLq49U/HaZb/7zvKRij1OOw3yxAJOrTf/je/tAKynlZzuF2J18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ZDrxQAAAN4AAAAPAAAAAAAAAAAAAAAAAJgCAABkcnMv&#10;ZG93bnJldi54bWxQSwUGAAAAAAQABAD1AAAAigMAAAAA&#10;" strokecolor="#4a7ebb" strokeweight="3.5pt">
                  <v:textbox inset="0,0,0,0">
                    <w:txbxContent>
                      <w:p w:rsidR="00862F6C" w:rsidRPr="00A87CE9" w:rsidRDefault="00862F6C" w:rsidP="00665541">
                        <w:pPr>
                          <w:jc w:val="center"/>
                          <w:rPr>
                            <w:rFonts w:ascii="Times New Roman" w:hAnsi="Times New Roman" w:cs="Times New Roman"/>
                            <w:b/>
                            <w:szCs w:val="20"/>
                          </w:rPr>
                        </w:pPr>
                        <w:r>
                          <w:rPr>
                            <w:rFonts w:ascii="Times New Roman" w:hAnsi="Times New Roman" w:cs="Times New Roman"/>
                            <w:b/>
                            <w:szCs w:val="20"/>
                          </w:rPr>
                          <w:t>4</w:t>
                        </w:r>
                      </w:p>
                    </w:txbxContent>
                  </v:textbox>
                </v:oval>
                <v:oval id="Oval 4925" o:spid="_x0000_s3217" style="position:absolute;left:1667;top:924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qvq8QA&#10;AADeAAAADwAAAGRycy9kb3ducmV2LnhtbESPzWoCMRSF94W+Q7iFbopmHK20o1GkUOhO1OL6OrlO&#10;Bic3IUl17NObheDycP745sveduJMIbaOFYyGBQji2umWGwW/u+/BB4iYkDV2jknBlSIsF89Pc6y0&#10;u/CGztvUiDzCsUIFJiVfSRlrQxbj0Hni7B1dsJiyDI3UAS953HayLIqptNhyfjDo6ctQfdr+WQWT&#10;9X/93urT1b8dJhs/3vcUjFHq9aVfzUAk6tMjfG//aAXlZznOABkno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qr6vEAAAA3gAAAA8AAAAAAAAAAAAAAAAAmAIAAGRycy9k&#10;b3ducmV2LnhtbFBLBQYAAAAABAAEAPUAAACJAwAAAAA=&#10;" strokecolor="#4a7ebb" strokeweight="3.5pt">
                  <v:textbox inset="0,0,0,0">
                    <w:txbxContent>
                      <w:p w:rsidR="00862F6C" w:rsidRPr="00A87CE9" w:rsidRDefault="00862F6C" w:rsidP="00665541">
                        <w:pPr>
                          <w:jc w:val="center"/>
                          <w:rPr>
                            <w:rFonts w:ascii="Times New Roman" w:hAnsi="Times New Roman" w:cs="Times New Roman"/>
                            <w:b/>
                            <w:szCs w:val="20"/>
                          </w:rPr>
                        </w:pPr>
                        <w:r>
                          <w:rPr>
                            <w:rFonts w:ascii="Times New Roman" w:hAnsi="Times New Roman" w:cs="Times New Roman"/>
                            <w:b/>
                            <w:szCs w:val="20"/>
                          </w:rPr>
                          <w:t>14</w:t>
                        </w:r>
                      </w:p>
                    </w:txbxContent>
                  </v:textbox>
                </v:oval>
                <v:oval id="Oval 4926" o:spid="_x0000_s3218" style="position:absolute;left:6181;top:1120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YKMMUA&#10;AADeAAAADwAAAGRycy9kb3ducmV2LnhtbESPQWsCMRSE74X+h/AKvRTNulqpW6MUoeCtaEvPr5vn&#10;ZnHzEpKoq7++EQSPw8x8w8yXve3EkUJsHSsYDQsQxLXTLTcKfr4/B28gYkLW2DkmBWeKsFw8Psyx&#10;0u7EGzpuUyMyhGOFCkxKvpIy1oYsxqHzxNnbuWAxZRkaqQOeMtx2siyKqbTYcl4w6GllqN5vD1bB&#10;5OtSv7Z6f/Yvf5ONH//2FIxR6vmp/3gHkahP9/CtvdYKylk5HsH1Tr4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ZgowxQAAAN4AAAAPAAAAAAAAAAAAAAAAAJgCAABkcnMv&#10;ZG93bnJldi54bWxQSwUGAAAAAAQABAD1AAAAigMAAAAA&#10;" strokecolor="#4a7ebb" strokeweight="3.5pt">
                  <v:textbox inset="0,0,0,0">
                    <w:txbxContent>
                      <w:p w:rsidR="00862F6C" w:rsidRPr="00A87CE9" w:rsidRDefault="00862F6C" w:rsidP="00665541">
                        <w:pPr>
                          <w:jc w:val="center"/>
                          <w:rPr>
                            <w:rFonts w:ascii="Times New Roman" w:hAnsi="Times New Roman" w:cs="Times New Roman"/>
                            <w:b/>
                            <w:szCs w:val="20"/>
                          </w:rPr>
                        </w:pPr>
                        <w:r>
                          <w:rPr>
                            <w:rFonts w:ascii="Times New Roman" w:hAnsi="Times New Roman" w:cs="Times New Roman"/>
                            <w:b/>
                            <w:szCs w:val="20"/>
                          </w:rPr>
                          <w:t>16</w:t>
                        </w:r>
                      </w:p>
                    </w:txbxContent>
                  </v:textbox>
                </v:oval>
                <v:oval id="Oval 4927" o:spid="_x0000_s3219" style="position:absolute;left:2735;top:11744;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SUR8UA&#10;AADeAAAADwAAAGRycy9kb3ducmV2LnhtbESPQWsCMRSE70L/Q3iFXqRmu2rR1SilUPBWtNLz6+a5&#10;Wdy8hCTV1V/fCEKPw8x8wyzXve3EiUJsHSt4GRUgiGunW24U7L8+nmcgYkLW2DkmBReKsF49DJZY&#10;aXfmLZ12qREZwrFCBSYlX0kZa0MW48h54uwdXLCYsgyN1AHPGW47WRbFq7TYcl4w6OndUH3c/VoF&#10;k89rPW318eKHP5OtH3/3FIxR6umxf1uASNSn//C9vdEKynk5LuF2J18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tJRHxQAAAN4AAAAPAAAAAAAAAAAAAAAAAJgCAABkcnMv&#10;ZG93bnJldi54bWxQSwUGAAAAAAQABAD1AAAAigMAAAAA&#10;" strokecolor="#4a7ebb" strokeweight="3.5pt">
                  <v:textbox inset="0,0,0,0">
                    <w:txbxContent>
                      <w:p w:rsidR="00862F6C" w:rsidRPr="00A87CE9" w:rsidRDefault="00862F6C" w:rsidP="00665541">
                        <w:pPr>
                          <w:jc w:val="center"/>
                          <w:rPr>
                            <w:rFonts w:ascii="Times New Roman" w:hAnsi="Times New Roman" w:cs="Times New Roman"/>
                            <w:b/>
                            <w:szCs w:val="20"/>
                          </w:rPr>
                        </w:pPr>
                        <w:r>
                          <w:rPr>
                            <w:rFonts w:ascii="Times New Roman" w:hAnsi="Times New Roman" w:cs="Times New Roman"/>
                            <w:b/>
                            <w:szCs w:val="20"/>
                          </w:rPr>
                          <w:t>15</w:t>
                        </w:r>
                      </w:p>
                    </w:txbxContent>
                  </v:textbox>
                </v:oval>
                <v:oval id="Oval 4928" o:spid="_x0000_s3220" style="position:absolute;left:6178;top:1324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gx3MYA&#10;AADeAAAADwAAAGRycy9kb3ducmV2LnhtbESPQWsCMRSE74X+h/AKXopmu2tLuzVKEYTeRFt6fm5e&#10;N4ubl5BEXfvrjSD0OMzMN8xsMdheHCnEzrGCp0kBgrhxuuNWwffXavwKIiZkjb1jUnCmCIv5/d0M&#10;a+1OvKHjNrUiQzjWqMCk5GspY2PIYpw4T5y9XxcspixDK3XAU4bbXpZF8SItdpwXDHpaGmr224NV&#10;MF3/Nc+d3p/942668dXPQMEYpUYPw8c7iERD+g/f2p9aQflWVhVc7+QrIO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vgx3MYAAADeAAAADwAAAAAAAAAAAAAAAACYAgAAZHJz&#10;L2Rvd25yZXYueG1sUEsFBgAAAAAEAAQA9QAAAIsDAAAAAA==&#10;" strokecolor="#4a7ebb" strokeweight="3.5pt">
                  <v:textbox inset="0,0,0,0">
                    <w:txbxContent>
                      <w:p w:rsidR="00862F6C" w:rsidRPr="00A87CE9" w:rsidRDefault="00862F6C" w:rsidP="00665541">
                        <w:pPr>
                          <w:jc w:val="center"/>
                          <w:rPr>
                            <w:rFonts w:ascii="Times New Roman" w:hAnsi="Times New Roman" w:cs="Times New Roman"/>
                            <w:b/>
                            <w:szCs w:val="20"/>
                          </w:rPr>
                        </w:pPr>
                        <w:r>
                          <w:rPr>
                            <w:rFonts w:ascii="Times New Roman" w:hAnsi="Times New Roman" w:cs="Times New Roman"/>
                            <w:b/>
                            <w:szCs w:val="20"/>
                          </w:rPr>
                          <w:t>18</w:t>
                        </w:r>
                      </w:p>
                    </w:txbxContent>
                  </v:textbox>
                </v:oval>
                <v:oval id="Oval 4931" o:spid="_x0000_s3221" style="position:absolute;left:6039;top:1472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pqMYA&#10;AADeAAAADwAAAGRycy9kb3ducmV2LnhtbESPQWsCMRSE70L/Q3gFL6LZrtvSbo1SBKG3opaen5vX&#10;zeLmJSRR1/76plDwOMzMN8xiNdhenCnEzrGCh1kBgrhxuuNWwed+M30GEROyxt4xKbhShNXybrTA&#10;WrsLb+m8S63IEI41KjAp+VrK2BiyGGfOE2fv2wWLKcvQSh3wkuG2l2VRPEmLHecFg57Whprj7mQV&#10;VB8/zWOnj1c/OVRbP/8aKBij1Ph+eHsFkWhIt/B/+10rKF/KeQV/d/IV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GpqMYAAADeAAAADwAAAAAAAAAAAAAAAACYAgAAZHJz&#10;L2Rvd25yZXYueG1sUEsFBgAAAAAEAAQA9QAAAIsDAAAAAA==&#10;" strokecolor="#4a7ebb" strokeweight="3.5pt">
                  <v:textbox inset="0,0,0,0">
                    <w:txbxContent>
                      <w:p w:rsidR="00862F6C" w:rsidRPr="00A87CE9" w:rsidRDefault="00862F6C" w:rsidP="00665541">
                        <w:pPr>
                          <w:jc w:val="center"/>
                          <w:rPr>
                            <w:rFonts w:ascii="Times New Roman" w:hAnsi="Times New Roman" w:cs="Times New Roman"/>
                            <w:b/>
                            <w:szCs w:val="20"/>
                          </w:rPr>
                        </w:pPr>
                        <w:r>
                          <w:rPr>
                            <w:rFonts w:ascii="Times New Roman" w:hAnsi="Times New Roman" w:cs="Times New Roman"/>
                            <w:b/>
                            <w:szCs w:val="20"/>
                          </w:rPr>
                          <w:t>20</w:t>
                        </w:r>
                      </w:p>
                    </w:txbxContent>
                  </v:textbox>
                </v:oval>
              </v:group>
            </w:pict>
          </mc:Fallback>
        </mc:AlternateContent>
      </w:r>
      <w:r w:rsidR="00987DA6" w:rsidRPr="00AE5F34">
        <w:rPr>
          <w:szCs w:val="20"/>
        </w:rPr>
        <w:br w:type="page"/>
      </w:r>
      <w:r w:rsidR="00B61560" w:rsidRPr="0051716F">
        <w:lastRenderedPageBreak/>
        <w:t>1</w:t>
      </w:r>
      <w:r w:rsidR="00687034" w:rsidRPr="0051716F">
        <w:t>1</w:t>
      </w:r>
      <w:r w:rsidR="00EB7EBC" w:rsidRPr="0051716F">
        <w:t xml:space="preserve"> – Supercritical helium in operation</w:t>
      </w:r>
    </w:p>
    <w:p w:rsidR="00AB0F9E" w:rsidRPr="0051716F" w:rsidRDefault="00AB0F9E" w:rsidP="00787484">
      <w:pPr>
        <w:jc w:val="both"/>
        <w:rPr>
          <w:szCs w:val="20"/>
        </w:rPr>
      </w:pPr>
    </w:p>
    <w:p w:rsidR="00AB0F9E" w:rsidRPr="00547033" w:rsidRDefault="00AB0F9E" w:rsidP="00AB0F9E">
      <w:pPr>
        <w:jc w:val="both"/>
        <w:rPr>
          <w:b/>
          <w:szCs w:val="20"/>
        </w:rPr>
      </w:pPr>
      <w:r w:rsidRPr="00547033">
        <w:rPr>
          <w:b/>
          <w:szCs w:val="20"/>
        </w:rPr>
        <w:t xml:space="preserve">Sensors and actuators used: </w:t>
      </w:r>
    </w:p>
    <w:p w:rsidR="00AB0F9E" w:rsidRPr="0051716F" w:rsidRDefault="00CC5429" w:rsidP="00CC5429">
      <w:pPr>
        <w:jc w:val="both"/>
        <w:rPr>
          <w:szCs w:val="20"/>
        </w:rPr>
      </w:pPr>
      <w:r>
        <w:rPr>
          <w:szCs w:val="20"/>
        </w:rPr>
        <w:t>-</w:t>
      </w:r>
      <w:r w:rsidR="00AB0F9E" w:rsidRPr="0051716F">
        <w:rPr>
          <w:szCs w:val="20"/>
        </w:rPr>
        <w:t xml:space="preserve"> </w:t>
      </w:r>
      <w:r w:rsidR="0048625E" w:rsidRPr="0051716F">
        <w:rPr>
          <w:szCs w:val="20"/>
        </w:rPr>
        <w:t>Temperature</w:t>
      </w:r>
      <w:r w:rsidR="00AB0F9E" w:rsidRPr="0051716F">
        <w:rPr>
          <w:szCs w:val="20"/>
        </w:rPr>
        <w:t xml:space="preserve">:  </w:t>
      </w:r>
      <w:r w:rsidR="00F35F58" w:rsidRPr="0051716F">
        <w:rPr>
          <w:szCs w:val="20"/>
        </w:rPr>
        <w:t xml:space="preserve">TT370, </w:t>
      </w:r>
      <w:r w:rsidR="0048625E" w:rsidRPr="0051716F">
        <w:rPr>
          <w:szCs w:val="20"/>
        </w:rPr>
        <w:t>T</w:t>
      </w:r>
      <w:r w:rsidR="00AB0F9E" w:rsidRPr="0051716F">
        <w:rPr>
          <w:szCs w:val="20"/>
        </w:rPr>
        <w:t>T</w:t>
      </w:r>
      <w:r w:rsidR="00727D1E" w:rsidRPr="0051716F">
        <w:rPr>
          <w:szCs w:val="20"/>
        </w:rPr>
        <w:t>371, TT</w:t>
      </w:r>
      <w:r w:rsidR="0048625E" w:rsidRPr="0051716F">
        <w:rPr>
          <w:szCs w:val="20"/>
        </w:rPr>
        <w:t>372</w:t>
      </w:r>
    </w:p>
    <w:p w:rsidR="00AB0F9E" w:rsidRPr="0051716F" w:rsidRDefault="00CC5429" w:rsidP="00CC5429">
      <w:pPr>
        <w:jc w:val="both"/>
        <w:rPr>
          <w:szCs w:val="20"/>
        </w:rPr>
      </w:pPr>
      <w:r>
        <w:rPr>
          <w:szCs w:val="20"/>
        </w:rPr>
        <w:t>-</w:t>
      </w:r>
      <w:r w:rsidR="00AB0F9E" w:rsidRPr="0051716F">
        <w:rPr>
          <w:szCs w:val="20"/>
        </w:rPr>
        <w:t xml:space="preserve"> Flow rate: FT</w:t>
      </w:r>
      <w:r w:rsidR="0048625E" w:rsidRPr="0051716F">
        <w:rPr>
          <w:szCs w:val="20"/>
        </w:rPr>
        <w:t>380</w:t>
      </w:r>
    </w:p>
    <w:p w:rsidR="00AB0F9E" w:rsidRPr="0051716F" w:rsidRDefault="00CC5429" w:rsidP="00CC5429">
      <w:pPr>
        <w:jc w:val="both"/>
        <w:rPr>
          <w:szCs w:val="20"/>
        </w:rPr>
      </w:pPr>
      <w:r>
        <w:rPr>
          <w:szCs w:val="20"/>
        </w:rPr>
        <w:t>-</w:t>
      </w:r>
      <w:r w:rsidR="00487610" w:rsidRPr="0051716F">
        <w:rPr>
          <w:szCs w:val="20"/>
        </w:rPr>
        <w:t xml:space="preserve"> Valve</w:t>
      </w:r>
      <w:r w:rsidR="00AB0F9E" w:rsidRPr="0051716F">
        <w:rPr>
          <w:szCs w:val="20"/>
        </w:rPr>
        <w:t>: FV</w:t>
      </w:r>
      <w:r w:rsidR="000A5209" w:rsidRPr="0051716F">
        <w:rPr>
          <w:szCs w:val="20"/>
        </w:rPr>
        <w:t>381, FV38</w:t>
      </w:r>
      <w:r w:rsidR="00AB0F9E" w:rsidRPr="0051716F">
        <w:rPr>
          <w:szCs w:val="20"/>
        </w:rPr>
        <w:t>2</w:t>
      </w:r>
    </w:p>
    <w:p w:rsidR="0048625E" w:rsidRPr="0051716F" w:rsidRDefault="00CC5429" w:rsidP="00CC5429">
      <w:pPr>
        <w:jc w:val="both"/>
        <w:rPr>
          <w:szCs w:val="20"/>
        </w:rPr>
      </w:pPr>
      <w:r>
        <w:rPr>
          <w:szCs w:val="20"/>
        </w:rPr>
        <w:t>-</w:t>
      </w:r>
      <w:r w:rsidR="00487610" w:rsidRPr="0051716F">
        <w:rPr>
          <w:szCs w:val="20"/>
        </w:rPr>
        <w:t xml:space="preserve"> Control valve</w:t>
      </w:r>
      <w:r w:rsidR="00AB0F9E" w:rsidRPr="0051716F">
        <w:rPr>
          <w:szCs w:val="20"/>
        </w:rPr>
        <w:t>: CV</w:t>
      </w:r>
      <w:r w:rsidR="0048625E" w:rsidRPr="0051716F">
        <w:rPr>
          <w:szCs w:val="20"/>
        </w:rPr>
        <w:t>380</w:t>
      </w:r>
    </w:p>
    <w:p w:rsidR="0048625E" w:rsidRDefault="00CC5429" w:rsidP="00CC5429">
      <w:pPr>
        <w:jc w:val="both"/>
        <w:rPr>
          <w:szCs w:val="20"/>
        </w:rPr>
      </w:pPr>
      <w:r>
        <w:rPr>
          <w:szCs w:val="20"/>
        </w:rPr>
        <w:t>-</w:t>
      </w:r>
      <w:r w:rsidR="0048625E" w:rsidRPr="0051716F">
        <w:rPr>
          <w:szCs w:val="20"/>
        </w:rPr>
        <w:t xml:space="preserve"> Heater: EH370</w:t>
      </w:r>
    </w:p>
    <w:p w:rsidR="005D2714" w:rsidRPr="0051716F" w:rsidRDefault="00CC5429" w:rsidP="00CC5429">
      <w:pPr>
        <w:jc w:val="both"/>
        <w:rPr>
          <w:szCs w:val="20"/>
        </w:rPr>
      </w:pPr>
      <w:r>
        <w:rPr>
          <w:szCs w:val="20"/>
        </w:rPr>
        <w:t>-</w:t>
      </w:r>
      <w:r w:rsidR="005D2714">
        <w:rPr>
          <w:szCs w:val="20"/>
        </w:rPr>
        <w:t xml:space="preserve"> Compressor</w:t>
      </w:r>
    </w:p>
    <w:p w:rsidR="00AB0F9E" w:rsidRPr="0051716F" w:rsidRDefault="00AB0F9E" w:rsidP="00AB0F9E">
      <w:pPr>
        <w:jc w:val="both"/>
        <w:rPr>
          <w:szCs w:val="20"/>
        </w:rPr>
      </w:pPr>
    </w:p>
    <w:tbl>
      <w:tblPr>
        <w:tblStyle w:val="TableGrid"/>
        <w:tblW w:w="99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4346"/>
      </w:tblGrid>
      <w:tr w:rsidR="00547033" w:rsidRPr="00547033" w:rsidTr="00430A7E">
        <w:tc>
          <w:tcPr>
            <w:tcW w:w="5637" w:type="dxa"/>
          </w:tcPr>
          <w:p w:rsidR="00547033" w:rsidRPr="00547033" w:rsidRDefault="00547033" w:rsidP="002E4EFD">
            <w:pPr>
              <w:jc w:val="both"/>
              <w:rPr>
                <w:b/>
                <w:szCs w:val="20"/>
              </w:rPr>
            </w:pPr>
            <w:r w:rsidRPr="00547033">
              <w:rPr>
                <w:b/>
                <w:szCs w:val="20"/>
              </w:rPr>
              <w:t>The user chooses:</w:t>
            </w:r>
          </w:p>
        </w:tc>
        <w:tc>
          <w:tcPr>
            <w:tcW w:w="4346" w:type="dxa"/>
          </w:tcPr>
          <w:p w:rsidR="00547033" w:rsidRPr="00547033" w:rsidRDefault="00547033" w:rsidP="002E4EFD">
            <w:pPr>
              <w:jc w:val="both"/>
              <w:rPr>
                <w:b/>
                <w:szCs w:val="20"/>
              </w:rPr>
            </w:pPr>
            <w:r w:rsidRPr="00547033">
              <w:rPr>
                <w:b/>
                <w:szCs w:val="20"/>
              </w:rPr>
              <w:t>Initial conditions:</w:t>
            </w:r>
          </w:p>
        </w:tc>
      </w:tr>
      <w:tr w:rsidR="00547033" w:rsidRPr="00547033" w:rsidTr="00430A7E">
        <w:tc>
          <w:tcPr>
            <w:tcW w:w="5637" w:type="dxa"/>
          </w:tcPr>
          <w:p w:rsidR="00547033" w:rsidRPr="00EB07C5" w:rsidRDefault="00547033" w:rsidP="00547033">
            <w:pPr>
              <w:rPr>
                <w:szCs w:val="20"/>
              </w:rPr>
            </w:pPr>
            <w:r w:rsidRPr="00EB07C5">
              <w:rPr>
                <w:szCs w:val="20"/>
              </w:rPr>
              <w:t>- Temperature: TT370L, TT370H, TT371setpoint, TT372setpoint</w:t>
            </w:r>
          </w:p>
        </w:tc>
        <w:tc>
          <w:tcPr>
            <w:tcW w:w="4346" w:type="dxa"/>
          </w:tcPr>
          <w:p w:rsidR="00547033" w:rsidRPr="00547033" w:rsidRDefault="00547033" w:rsidP="00547033">
            <w:r w:rsidRPr="00EB07C5">
              <w:rPr>
                <w:szCs w:val="20"/>
              </w:rPr>
              <w:t>- Sequence 3 stopped</w:t>
            </w:r>
          </w:p>
        </w:tc>
      </w:tr>
      <w:tr w:rsidR="00547033" w:rsidRPr="00547033" w:rsidTr="00430A7E">
        <w:tc>
          <w:tcPr>
            <w:tcW w:w="5637" w:type="dxa"/>
          </w:tcPr>
          <w:p w:rsidR="00547033" w:rsidRPr="00EB07C5" w:rsidRDefault="00547033" w:rsidP="00547033">
            <w:pPr>
              <w:rPr>
                <w:szCs w:val="20"/>
              </w:rPr>
            </w:pPr>
            <w:r w:rsidRPr="00EB07C5">
              <w:rPr>
                <w:szCs w:val="20"/>
              </w:rPr>
              <w:t>- Flow: FT380setpoint</w:t>
            </w:r>
          </w:p>
        </w:tc>
        <w:tc>
          <w:tcPr>
            <w:tcW w:w="4346" w:type="dxa"/>
          </w:tcPr>
          <w:p w:rsidR="00547033" w:rsidRPr="00547033" w:rsidRDefault="00547033" w:rsidP="00547033"/>
        </w:tc>
      </w:tr>
      <w:tr w:rsidR="00547033" w:rsidRPr="00547033" w:rsidTr="00430A7E">
        <w:tc>
          <w:tcPr>
            <w:tcW w:w="5637" w:type="dxa"/>
          </w:tcPr>
          <w:p w:rsidR="00547033" w:rsidRPr="00EB07C5" w:rsidRDefault="00547033" w:rsidP="00547033">
            <w:pPr>
              <w:rPr>
                <w:szCs w:val="20"/>
              </w:rPr>
            </w:pPr>
            <w:r w:rsidRPr="00EB07C5">
              <w:rPr>
                <w:szCs w:val="20"/>
              </w:rPr>
              <w:t>- Control valve: CV380%opening</w:t>
            </w:r>
          </w:p>
        </w:tc>
        <w:tc>
          <w:tcPr>
            <w:tcW w:w="4346" w:type="dxa"/>
          </w:tcPr>
          <w:p w:rsidR="00547033" w:rsidRPr="00547033" w:rsidRDefault="00547033" w:rsidP="00547033"/>
        </w:tc>
      </w:tr>
      <w:tr w:rsidR="00547033" w:rsidRPr="00547033" w:rsidTr="00430A7E">
        <w:tc>
          <w:tcPr>
            <w:tcW w:w="5637" w:type="dxa"/>
          </w:tcPr>
          <w:p w:rsidR="00547033" w:rsidRPr="00EB07C5" w:rsidRDefault="00547033" w:rsidP="00547033">
            <w:pPr>
              <w:rPr>
                <w:szCs w:val="20"/>
              </w:rPr>
            </w:pPr>
            <w:r w:rsidRPr="00EB07C5">
              <w:rPr>
                <w:szCs w:val="20"/>
              </w:rPr>
              <w:t>- Delay: tc1, tc2</w:t>
            </w:r>
          </w:p>
        </w:tc>
        <w:tc>
          <w:tcPr>
            <w:tcW w:w="4346" w:type="dxa"/>
          </w:tcPr>
          <w:p w:rsidR="00547033" w:rsidRPr="00547033" w:rsidRDefault="00547033" w:rsidP="00547033"/>
        </w:tc>
      </w:tr>
      <w:tr w:rsidR="00547033" w:rsidRPr="00547033" w:rsidTr="00430A7E">
        <w:tc>
          <w:tcPr>
            <w:tcW w:w="5637" w:type="dxa"/>
          </w:tcPr>
          <w:p w:rsidR="00547033" w:rsidRPr="00EB07C5" w:rsidRDefault="00547033" w:rsidP="00547033">
            <w:pPr>
              <w:rPr>
                <w:szCs w:val="20"/>
              </w:rPr>
            </w:pPr>
            <w:r w:rsidRPr="00EB07C5">
              <w:rPr>
                <w:szCs w:val="20"/>
              </w:rPr>
              <w:t>- Mode: InletTemp (TT372) or OutletTemp (TT371) or Flow regulation (FT380)</w:t>
            </w:r>
          </w:p>
        </w:tc>
        <w:tc>
          <w:tcPr>
            <w:tcW w:w="4346" w:type="dxa"/>
          </w:tcPr>
          <w:p w:rsidR="00547033" w:rsidRPr="00547033" w:rsidRDefault="00547033" w:rsidP="00547033"/>
        </w:tc>
      </w:tr>
    </w:tbl>
    <w:p w:rsidR="00AB0F9E" w:rsidRPr="0051716F" w:rsidRDefault="0023450B" w:rsidP="00787484">
      <w:pPr>
        <w:jc w:val="both"/>
        <w:rPr>
          <w:szCs w:val="20"/>
        </w:rPr>
      </w:pPr>
      <w:r>
        <w:rPr>
          <w:rFonts w:ascii="Calibri" w:eastAsia="Calibri" w:hAnsi="Calibri" w:cs="Times New Roman"/>
          <w:noProof/>
          <w:sz w:val="22"/>
          <w:szCs w:val="22"/>
          <w:lang w:val="sv-SE" w:eastAsia="sv-SE"/>
        </w:rPr>
        <mc:AlternateContent>
          <mc:Choice Requires="wps">
            <w:drawing>
              <wp:anchor distT="0" distB="0" distL="114300" distR="114300" simplePos="0" relativeHeight="251722240" behindDoc="0" locked="0" layoutInCell="1" allowOverlap="1">
                <wp:simplePos x="0" y="0"/>
                <wp:positionH relativeFrom="margin">
                  <wp:posOffset>905510</wp:posOffset>
                </wp:positionH>
                <wp:positionV relativeFrom="paragraph">
                  <wp:posOffset>59055</wp:posOffset>
                </wp:positionV>
                <wp:extent cx="259080" cy="257810"/>
                <wp:effectExtent l="19050" t="19050" r="26670" b="27940"/>
                <wp:wrapNone/>
                <wp:docPr id="17717"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FF6D6D">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Oval 4081" o:spid="_x0000_s3222" style="position:absolute;left:0;text-align:left;margin-left:71.3pt;margin-top:4.65pt;width:20.4pt;height:20.3pt;z-index:25172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" strokecolor="#4a7ebb" strokeweight="3.5pt">
                <v:textbox inset="0,0,0,0">
                  <w:txbxContent>
                    <w:p w:rsidR="00862F6C" w:rsidRPr="00A87CE9" w:rsidRDefault="00862F6C" w:rsidP="00FF6D6D">
                      <w:pPr>
                        <w:jc w:val="center"/>
                        <w:rPr>
                          <w:rFonts w:ascii="Times New Roman" w:hAnsi="Times New Roman" w:cs="Times New Roman"/>
                          <w:b/>
                          <w:szCs w:val="20"/>
                        </w:rPr>
                      </w:pPr>
                      <w:r>
                        <w:rPr>
                          <w:rFonts w:ascii="Times New Roman" w:hAnsi="Times New Roman" w:cs="Times New Roman"/>
                          <w:b/>
                          <w:szCs w:val="20"/>
                        </w:rPr>
                        <w:t>0</w:t>
                      </w:r>
                    </w:p>
                  </w:txbxContent>
                </v:textbox>
                <w10:wrap anchorx="margin"/>
              </v:oval>
            </w:pict>
          </mc:Fallback>
        </mc:AlternateContent>
      </w:r>
    </w:p>
    <w:p w:rsidR="00AB0F9E" w:rsidRPr="0051716F" w:rsidRDefault="0023450B" w:rsidP="00787484">
      <w:pPr>
        <w:jc w:val="both"/>
        <w:rPr>
          <w:szCs w:val="20"/>
        </w:rPr>
      </w:pPr>
      <w:r>
        <w:rPr>
          <w:noProof/>
          <w:szCs w:val="20"/>
          <w:lang w:val="sv-SE" w:eastAsia="sv-SE"/>
        </w:rPr>
        <mc:AlternateContent>
          <mc:Choice Requires="wpg">
            <w:drawing>
              <wp:anchor distT="0" distB="0" distL="114300" distR="114300" simplePos="0" relativeHeight="251295232" behindDoc="0" locked="0" layoutInCell="1" allowOverlap="1">
                <wp:simplePos x="0" y="0"/>
                <wp:positionH relativeFrom="column">
                  <wp:posOffset>-303530</wp:posOffset>
                </wp:positionH>
                <wp:positionV relativeFrom="paragraph">
                  <wp:posOffset>16510</wp:posOffset>
                </wp:positionV>
                <wp:extent cx="6863080" cy="6962775"/>
                <wp:effectExtent l="0" t="0" r="0" b="9525"/>
                <wp:wrapNone/>
                <wp:docPr id="15137" name="Group 140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63080" cy="6962775"/>
                          <a:chOff x="940" y="4584"/>
                          <a:chExt cx="10808" cy="10965"/>
                        </a:xfrm>
                      </wpg:grpSpPr>
                      <wps:wsp>
                        <wps:cNvPr id="15138" name="AutoShape 4918"/>
                        <wps:cNvCnPr>
                          <a:cxnSpLocks noChangeShapeType="1"/>
                        </wps:cNvCnPr>
                        <wps:spPr bwMode="auto">
                          <a:xfrm flipH="1">
                            <a:off x="950" y="4915"/>
                            <a:ext cx="0" cy="105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39" name="AutoShape 4919"/>
                        <wps:cNvCnPr>
                          <a:cxnSpLocks noChangeShapeType="1"/>
                        </wps:cNvCnPr>
                        <wps:spPr bwMode="auto">
                          <a:xfrm flipV="1">
                            <a:off x="940" y="4912"/>
                            <a:ext cx="1984"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140" name="Text Box 4932"/>
                        <wps:cNvSpPr txBox="1">
                          <a:spLocks noChangeArrowheads="1"/>
                        </wps:cNvSpPr>
                        <wps:spPr bwMode="auto">
                          <a:xfrm>
                            <a:off x="3953" y="5312"/>
                            <a:ext cx="2781" cy="4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AB0F9E">
                              <w:pPr>
                                <w:rPr>
                                  <w:rFonts w:asciiTheme="majorHAnsi" w:hAnsiTheme="majorHAnsi" w:cstheme="majorHAnsi"/>
                                  <w:sz w:val="18"/>
                                  <w:szCs w:val="18"/>
                                  <w:lang w:val="fr-FR"/>
                                </w:rPr>
                              </w:pPr>
                              <w:r w:rsidRPr="00886B36">
                                <w:rPr>
                                  <w:rFonts w:asciiTheme="majorHAnsi" w:hAnsiTheme="majorHAnsi" w:cstheme="majorHAnsi"/>
                                  <w:sz w:val="18"/>
                                  <w:szCs w:val="18"/>
                                  <w:lang w:val="fr-FR"/>
                                </w:rPr>
                                <w:t>start</w:t>
                              </w:r>
                            </w:p>
                          </w:txbxContent>
                        </wps:txbx>
                        <wps:bodyPr rot="0" vert="horz" wrap="square" lIns="91440" tIns="45720" rIns="91440" bIns="45720" anchor="t" anchorCtr="0" upright="1">
                          <a:noAutofit/>
                        </wps:bodyPr>
                      </wps:wsp>
                      <wps:wsp>
                        <wps:cNvPr id="15141" name="Text Box 4898"/>
                        <wps:cNvSpPr txBox="1">
                          <a:spLocks noChangeArrowheads="1"/>
                        </wps:cNvSpPr>
                        <wps:spPr bwMode="auto">
                          <a:xfrm>
                            <a:off x="2111" y="10741"/>
                            <a:ext cx="1841" cy="3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AB0F9E">
                              <w:pPr>
                                <w:rPr>
                                  <w:rFonts w:asciiTheme="majorHAnsi" w:hAnsiTheme="majorHAnsi" w:cstheme="majorHAnsi"/>
                                  <w:sz w:val="18"/>
                                  <w:szCs w:val="18"/>
                                </w:rPr>
                              </w:pPr>
                              <w:r w:rsidRPr="00886B36">
                                <w:rPr>
                                  <w:rFonts w:asciiTheme="majorHAnsi" w:hAnsiTheme="majorHAnsi" w:cstheme="majorHAnsi"/>
                                  <w:sz w:val="18"/>
                                  <w:szCs w:val="18"/>
                                </w:rPr>
                                <w:t>TT370 &lt; TT370L</w:t>
                              </w:r>
                            </w:p>
                          </w:txbxContent>
                        </wps:txbx>
                        <wps:bodyPr rot="0" vert="horz" wrap="square" lIns="91440" tIns="45720" rIns="91440" bIns="45720" anchor="t" anchorCtr="0" upright="1">
                          <a:noAutofit/>
                        </wps:bodyPr>
                      </wps:wsp>
                      <wps:wsp>
                        <wps:cNvPr id="15142" name="AutoShape 4901"/>
                        <wps:cNvCnPr>
                          <a:cxnSpLocks noChangeShapeType="1"/>
                        </wps:cNvCnPr>
                        <wps:spPr bwMode="auto">
                          <a:xfrm>
                            <a:off x="1696" y="8036"/>
                            <a:ext cx="705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43" name="AutoShape 4905"/>
                        <wps:cNvCnPr>
                          <a:cxnSpLocks noChangeShapeType="1"/>
                        </wps:cNvCnPr>
                        <wps:spPr bwMode="auto">
                          <a:xfrm>
                            <a:off x="4914" y="8033"/>
                            <a:ext cx="0" cy="498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44" name="AutoShape 4906"/>
                        <wps:cNvCnPr>
                          <a:cxnSpLocks noChangeShapeType="1"/>
                        </wps:cNvCnPr>
                        <wps:spPr bwMode="auto">
                          <a:xfrm flipV="1">
                            <a:off x="6797" y="9454"/>
                            <a:ext cx="0" cy="73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145" name="AutoShape 4907"/>
                        <wps:cNvCnPr>
                          <a:cxnSpLocks noChangeShapeType="1"/>
                        </wps:cNvCnPr>
                        <wps:spPr bwMode="auto">
                          <a:xfrm flipH="1">
                            <a:off x="1845" y="8592"/>
                            <a:ext cx="2211"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146" name="AutoShape 4911"/>
                        <wps:cNvCnPr>
                          <a:cxnSpLocks noChangeShapeType="1"/>
                        </wps:cNvCnPr>
                        <wps:spPr bwMode="auto">
                          <a:xfrm>
                            <a:off x="1704" y="11095"/>
                            <a:ext cx="235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47" name="AutoShape 4912"/>
                        <wps:cNvCnPr>
                          <a:cxnSpLocks noChangeShapeType="1"/>
                        </wps:cNvCnPr>
                        <wps:spPr bwMode="auto">
                          <a:xfrm flipV="1">
                            <a:off x="4059" y="8605"/>
                            <a:ext cx="0" cy="24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48" name="Text Box 4938"/>
                        <wps:cNvSpPr txBox="1">
                          <a:spLocks noChangeArrowheads="1"/>
                        </wps:cNvSpPr>
                        <wps:spPr bwMode="auto">
                          <a:xfrm>
                            <a:off x="3815" y="14104"/>
                            <a:ext cx="2392" cy="4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AB0F9E">
                              <w:pPr>
                                <w:rPr>
                                  <w:rFonts w:asciiTheme="majorHAnsi" w:hAnsiTheme="majorHAnsi" w:cstheme="majorHAnsi"/>
                                  <w:sz w:val="18"/>
                                  <w:szCs w:val="18"/>
                                  <w:lang w:val="fr-FR"/>
                                </w:rPr>
                              </w:pPr>
                              <w:r w:rsidRPr="00886B36">
                                <w:rPr>
                                  <w:rFonts w:asciiTheme="majorHAnsi" w:hAnsiTheme="majorHAnsi" w:cstheme="majorHAnsi"/>
                                  <w:sz w:val="18"/>
                                  <w:szCs w:val="18"/>
                                  <w:lang w:val="fr-FR"/>
                                </w:rPr>
                                <w:t>Compressor stopped</w:t>
                              </w:r>
                            </w:p>
                          </w:txbxContent>
                        </wps:txbx>
                        <wps:bodyPr rot="0" vert="horz" wrap="square" lIns="91440" tIns="45720" rIns="91440" bIns="45720" anchor="t" anchorCtr="0" upright="1">
                          <a:noAutofit/>
                        </wps:bodyPr>
                      </wps:wsp>
                      <wps:wsp>
                        <wps:cNvPr id="15149" name="Rectangle 4953"/>
                        <wps:cNvSpPr>
                          <a:spLocks noChangeArrowheads="1"/>
                        </wps:cNvSpPr>
                        <wps:spPr bwMode="auto">
                          <a:xfrm>
                            <a:off x="4306" y="8604"/>
                            <a:ext cx="1191" cy="793"/>
                          </a:xfrm>
                          <a:prstGeom prst="rect">
                            <a:avLst/>
                          </a:prstGeom>
                          <a:solidFill>
                            <a:srgbClr val="FFFFFF"/>
                          </a:solidFill>
                          <a:ln w="9525">
                            <a:solidFill>
                              <a:srgbClr val="000000"/>
                            </a:solidFill>
                            <a:miter lim="800000"/>
                            <a:headEnd/>
                            <a:tailEnd/>
                          </a:ln>
                        </wps:spPr>
                        <wps:txbx>
                          <w:txbxContent>
                            <w:p w:rsidR="00862F6C" w:rsidRPr="00FD1988" w:rsidRDefault="00862F6C" w:rsidP="00FD1988">
                              <w:pPr>
                                <w:spacing w:before="40"/>
                                <w:jc w:val="center"/>
                                <w:rPr>
                                  <w:rFonts w:asciiTheme="majorHAnsi" w:hAnsiTheme="majorHAnsi" w:cstheme="majorHAnsi"/>
                                  <w:sz w:val="18"/>
                                  <w:szCs w:val="18"/>
                                  <w:lang w:val="fr-FR"/>
                                </w:rPr>
                              </w:pPr>
                              <w:r>
                                <w:rPr>
                                  <w:rFonts w:asciiTheme="majorHAnsi" w:hAnsiTheme="majorHAnsi" w:cstheme="majorHAnsi"/>
                                  <w:sz w:val="18"/>
                                  <w:szCs w:val="18"/>
                                  <w:lang w:val="fr-FR"/>
                                </w:rPr>
                                <w:t>Inlet Temp. regulation</w:t>
                              </w:r>
                            </w:p>
                          </w:txbxContent>
                        </wps:txbx>
                        <wps:bodyPr rot="0" vert="horz" wrap="square" lIns="91440" tIns="45720" rIns="91440" bIns="45720" anchor="t" anchorCtr="0" upright="1">
                          <a:noAutofit/>
                        </wps:bodyPr>
                      </wps:wsp>
                      <wps:wsp>
                        <wps:cNvPr id="15150" name="Text Box 4954"/>
                        <wps:cNvSpPr txBox="1">
                          <a:spLocks noChangeArrowheads="1"/>
                        </wps:cNvSpPr>
                        <wps:spPr bwMode="auto">
                          <a:xfrm>
                            <a:off x="5496" y="8604"/>
                            <a:ext cx="1996" cy="794"/>
                          </a:xfrm>
                          <a:prstGeom prst="rect">
                            <a:avLst/>
                          </a:prstGeom>
                          <a:solidFill>
                            <a:srgbClr val="FFFFFF"/>
                          </a:solidFill>
                          <a:ln w="9525">
                            <a:solidFill>
                              <a:srgbClr val="000000"/>
                            </a:solidFill>
                            <a:miter lim="800000"/>
                            <a:headEnd/>
                            <a:tailEnd/>
                          </a:ln>
                        </wps:spPr>
                        <wps:txbx>
                          <w:txbxContent>
                            <w:p w:rsidR="00862F6C" w:rsidRPr="000A363C" w:rsidRDefault="00862F6C" w:rsidP="00170393">
                              <w:pPr>
                                <w:rPr>
                                  <w:rFonts w:asciiTheme="majorHAnsi" w:hAnsiTheme="majorHAnsi" w:cstheme="majorHAnsi"/>
                                  <w:sz w:val="18"/>
                                  <w:szCs w:val="18"/>
                                </w:rPr>
                              </w:pPr>
                              <w:r w:rsidRPr="000A363C">
                                <w:rPr>
                                  <w:rFonts w:asciiTheme="majorHAnsi" w:hAnsiTheme="majorHAnsi" w:cstheme="majorHAnsi"/>
                                  <w:sz w:val="18"/>
                                  <w:szCs w:val="18"/>
                                </w:rPr>
                                <w:t>FV381, FV382 open</w:t>
                              </w:r>
                              <w:r>
                                <w:rPr>
                                  <w:rFonts w:asciiTheme="majorHAnsi" w:hAnsiTheme="majorHAnsi" w:cstheme="majorHAnsi"/>
                                  <w:sz w:val="18"/>
                                  <w:szCs w:val="18"/>
                                </w:rPr>
                                <w:t>ed</w:t>
                              </w:r>
                            </w:p>
                            <w:p w:rsidR="00862F6C" w:rsidRPr="00886B36" w:rsidRDefault="00862F6C" w:rsidP="00AB0F9E">
                              <w:pPr>
                                <w:rPr>
                                  <w:rFonts w:asciiTheme="majorHAnsi" w:hAnsiTheme="majorHAnsi" w:cstheme="majorHAnsi"/>
                                  <w:sz w:val="18"/>
                                  <w:szCs w:val="18"/>
                                </w:rPr>
                              </w:pPr>
                              <w:r w:rsidRPr="00886B36">
                                <w:rPr>
                                  <w:rFonts w:asciiTheme="majorHAnsi" w:hAnsiTheme="majorHAnsi" w:cstheme="majorHAnsi"/>
                                  <w:sz w:val="18"/>
                                  <w:szCs w:val="18"/>
                                </w:rPr>
                                <w:t>CV380 regulated</w:t>
                              </w:r>
                            </w:p>
                            <w:p w:rsidR="00862F6C" w:rsidRPr="00886B36" w:rsidRDefault="00862F6C" w:rsidP="00AB0F9E">
                              <w:pPr>
                                <w:rPr>
                                  <w:rFonts w:asciiTheme="majorHAnsi" w:hAnsiTheme="majorHAnsi" w:cstheme="majorHAnsi"/>
                                  <w:sz w:val="18"/>
                                  <w:szCs w:val="18"/>
                                </w:rPr>
                              </w:pPr>
                              <w:r w:rsidRPr="00886B36">
                                <w:rPr>
                                  <w:rFonts w:asciiTheme="majorHAnsi" w:hAnsiTheme="majorHAnsi" w:cstheme="majorHAnsi"/>
                                  <w:sz w:val="18"/>
                                  <w:szCs w:val="18"/>
                                </w:rPr>
                                <w:t>TT37</w:t>
                              </w:r>
                              <w:r>
                                <w:rPr>
                                  <w:rFonts w:asciiTheme="majorHAnsi" w:hAnsiTheme="majorHAnsi" w:cstheme="majorHAnsi"/>
                                  <w:sz w:val="18"/>
                                  <w:szCs w:val="18"/>
                                </w:rPr>
                                <w:t>2</w:t>
                              </w:r>
                              <w:r w:rsidRPr="00886B36">
                                <w:rPr>
                                  <w:rFonts w:asciiTheme="majorHAnsi" w:hAnsiTheme="majorHAnsi" w:cstheme="majorHAnsi"/>
                                  <w:sz w:val="18"/>
                                  <w:szCs w:val="18"/>
                                </w:rPr>
                                <w:t xml:space="preserve"> = TT37</w:t>
                              </w:r>
                              <w:r>
                                <w:rPr>
                                  <w:rFonts w:asciiTheme="majorHAnsi" w:hAnsiTheme="majorHAnsi" w:cstheme="majorHAnsi"/>
                                  <w:sz w:val="18"/>
                                  <w:szCs w:val="18"/>
                                </w:rPr>
                                <w:t>2</w:t>
                              </w:r>
                              <w:r w:rsidRPr="00886B36">
                                <w:rPr>
                                  <w:rFonts w:asciiTheme="majorHAnsi" w:hAnsiTheme="majorHAnsi" w:cstheme="majorHAnsi"/>
                                  <w:sz w:val="18"/>
                                  <w:szCs w:val="18"/>
                                </w:rPr>
                                <w:t xml:space="preserve">setpoint </w:t>
                              </w:r>
                            </w:p>
                          </w:txbxContent>
                        </wps:txbx>
                        <wps:bodyPr rot="0" vert="horz" wrap="square" lIns="91440" tIns="45720" rIns="91440" bIns="45720" anchor="t" anchorCtr="0" upright="1">
                          <a:noAutofit/>
                        </wps:bodyPr>
                      </wps:wsp>
                      <wps:wsp>
                        <wps:cNvPr id="15151" name="Text Box 4970"/>
                        <wps:cNvSpPr txBox="1">
                          <a:spLocks noChangeArrowheads="1"/>
                        </wps:cNvSpPr>
                        <wps:spPr bwMode="auto">
                          <a:xfrm>
                            <a:off x="1718" y="8101"/>
                            <a:ext cx="2895" cy="4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FA42A7">
                              <w:pPr>
                                <w:rPr>
                                  <w:rFonts w:asciiTheme="majorHAnsi" w:hAnsiTheme="majorHAnsi" w:cstheme="majorHAnsi"/>
                                  <w:sz w:val="18"/>
                                  <w:szCs w:val="18"/>
                                </w:rPr>
                              </w:pPr>
                              <w:r>
                                <w:rPr>
                                  <w:rFonts w:asciiTheme="majorHAnsi" w:hAnsiTheme="majorHAnsi" w:cstheme="majorHAnsi"/>
                                  <w:sz w:val="18"/>
                                  <w:szCs w:val="18"/>
                                </w:rPr>
                                <w:t>Compressor running &amp; t &gt; tc2 (10s)</w:t>
                              </w:r>
                            </w:p>
                          </w:txbxContent>
                        </wps:txbx>
                        <wps:bodyPr rot="0" vert="horz" wrap="square" lIns="91440" tIns="45720" rIns="91440" bIns="45720" anchor="t" anchorCtr="0" upright="1">
                          <a:noAutofit/>
                        </wps:bodyPr>
                      </wps:wsp>
                      <wps:wsp>
                        <wps:cNvPr id="15152" name="Rectangle 4973"/>
                        <wps:cNvSpPr>
                          <a:spLocks noChangeArrowheads="1"/>
                        </wps:cNvSpPr>
                        <wps:spPr bwMode="auto">
                          <a:xfrm>
                            <a:off x="4286" y="7084"/>
                            <a:ext cx="2501" cy="680"/>
                          </a:xfrm>
                          <a:prstGeom prst="rect">
                            <a:avLst/>
                          </a:prstGeom>
                          <a:solidFill>
                            <a:srgbClr val="FFFFFF"/>
                          </a:solidFill>
                          <a:ln w="9525">
                            <a:solidFill>
                              <a:srgbClr val="000000"/>
                            </a:solidFill>
                            <a:miter lim="800000"/>
                            <a:headEnd/>
                            <a:tailEnd/>
                          </a:ln>
                        </wps:spPr>
                        <wps:txbx>
                          <w:txbxContent>
                            <w:p w:rsidR="00862F6C" w:rsidRPr="00886B36" w:rsidRDefault="00862F6C" w:rsidP="00170393">
                              <w:pPr>
                                <w:rPr>
                                  <w:rFonts w:asciiTheme="majorHAnsi" w:hAnsiTheme="majorHAnsi" w:cstheme="majorHAnsi"/>
                                  <w:sz w:val="18"/>
                                  <w:szCs w:val="18"/>
                                  <w:lang w:val="fr-FR"/>
                                </w:rPr>
                              </w:pPr>
                              <w:r w:rsidRPr="00886B36">
                                <w:rPr>
                                  <w:rFonts w:asciiTheme="majorHAnsi" w:hAnsiTheme="majorHAnsi" w:cstheme="majorHAnsi"/>
                                  <w:sz w:val="18"/>
                                  <w:szCs w:val="18"/>
                                  <w:lang w:val="fr-FR"/>
                                </w:rPr>
                                <w:t>FV381, FV382 open</w:t>
                              </w:r>
                              <w:r>
                                <w:rPr>
                                  <w:rFonts w:asciiTheme="majorHAnsi" w:hAnsiTheme="majorHAnsi" w:cstheme="majorHAnsi"/>
                                  <w:sz w:val="18"/>
                                  <w:szCs w:val="18"/>
                                  <w:lang w:val="fr-FR"/>
                                </w:rPr>
                                <w:t>ed</w:t>
                              </w:r>
                            </w:p>
                            <w:p w:rsidR="00862F6C" w:rsidRPr="00886B36" w:rsidRDefault="00862F6C" w:rsidP="00FA42A7">
                              <w:pPr>
                                <w:rPr>
                                  <w:rFonts w:asciiTheme="majorHAnsi" w:hAnsiTheme="majorHAnsi" w:cstheme="majorHAnsi"/>
                                  <w:sz w:val="18"/>
                                  <w:szCs w:val="18"/>
                                </w:rPr>
                              </w:pPr>
                              <w:r>
                                <w:rPr>
                                  <w:rFonts w:asciiTheme="majorHAnsi" w:hAnsiTheme="majorHAnsi" w:cstheme="majorHAnsi"/>
                                  <w:sz w:val="18"/>
                                  <w:szCs w:val="18"/>
                                </w:rPr>
                                <w:t>Start c</w:t>
                              </w:r>
                              <w:r w:rsidRPr="00886B36">
                                <w:rPr>
                                  <w:rFonts w:asciiTheme="majorHAnsi" w:hAnsiTheme="majorHAnsi" w:cstheme="majorHAnsi"/>
                                  <w:sz w:val="18"/>
                                  <w:szCs w:val="18"/>
                                </w:rPr>
                                <w:t>ompre</w:t>
                              </w:r>
                              <w:r>
                                <w:rPr>
                                  <w:rFonts w:asciiTheme="majorHAnsi" w:hAnsiTheme="majorHAnsi" w:cstheme="majorHAnsi"/>
                                  <w:sz w:val="18"/>
                                  <w:szCs w:val="18"/>
                                </w:rPr>
                                <w:t>ssor</w:t>
                              </w:r>
                            </w:p>
                          </w:txbxContent>
                        </wps:txbx>
                        <wps:bodyPr rot="0" vert="horz" wrap="square" lIns="91440" tIns="45720" rIns="91440" bIns="45720" anchor="t" anchorCtr="0" upright="1">
                          <a:noAutofit/>
                        </wps:bodyPr>
                      </wps:wsp>
                      <wps:wsp>
                        <wps:cNvPr id="15153" name="Rectangle 4899"/>
                        <wps:cNvSpPr>
                          <a:spLocks noChangeArrowheads="1"/>
                        </wps:cNvSpPr>
                        <wps:spPr bwMode="auto">
                          <a:xfrm>
                            <a:off x="3016" y="4584"/>
                            <a:ext cx="1468" cy="680"/>
                          </a:xfrm>
                          <a:prstGeom prst="rect">
                            <a:avLst/>
                          </a:prstGeom>
                          <a:solidFill>
                            <a:srgbClr val="FFFFFF"/>
                          </a:solidFill>
                          <a:ln w="9525">
                            <a:solidFill>
                              <a:srgbClr val="000000"/>
                            </a:solidFill>
                            <a:miter lim="800000"/>
                            <a:headEnd/>
                            <a:tailEnd/>
                          </a:ln>
                        </wps:spPr>
                        <wps:txbx>
                          <w:txbxContent>
                            <w:p w:rsidR="00862F6C" w:rsidRPr="00886B36" w:rsidRDefault="00862F6C" w:rsidP="00A21BCB">
                              <w:pPr>
                                <w:spacing w:before="80"/>
                                <w:jc w:val="center"/>
                                <w:rPr>
                                  <w:rFonts w:asciiTheme="majorHAnsi" w:hAnsiTheme="majorHAnsi" w:cstheme="majorHAnsi"/>
                                  <w:sz w:val="18"/>
                                  <w:szCs w:val="18"/>
                                </w:rPr>
                              </w:pPr>
                              <w:r w:rsidRPr="00886B36">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15154" name="Text Box 4892"/>
                        <wps:cNvSpPr txBox="1">
                          <a:spLocks noChangeArrowheads="1"/>
                        </wps:cNvSpPr>
                        <wps:spPr bwMode="auto">
                          <a:xfrm>
                            <a:off x="3933" y="6626"/>
                            <a:ext cx="1473" cy="4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AB0F9E">
                              <w:pPr>
                                <w:rPr>
                                  <w:rFonts w:asciiTheme="majorHAnsi" w:hAnsiTheme="majorHAnsi" w:cstheme="majorHAnsi"/>
                                  <w:sz w:val="18"/>
                                  <w:szCs w:val="18"/>
                                </w:rPr>
                              </w:pPr>
                              <w:r>
                                <w:rPr>
                                  <w:rFonts w:asciiTheme="majorHAnsi" w:hAnsiTheme="majorHAnsi" w:cstheme="majorHAnsi"/>
                                  <w:sz w:val="18"/>
                                  <w:szCs w:val="18"/>
                                </w:rPr>
                                <w:t>t &gt; tc1 (3</w:t>
                              </w:r>
                              <w:r w:rsidRPr="00886B36">
                                <w:rPr>
                                  <w:rFonts w:asciiTheme="majorHAnsi" w:hAnsiTheme="majorHAnsi" w:cstheme="majorHAnsi"/>
                                  <w:sz w:val="18"/>
                                  <w:szCs w:val="18"/>
                                </w:rPr>
                                <w:t>s</w:t>
                              </w:r>
                              <w:r>
                                <w:rPr>
                                  <w:rFonts w:asciiTheme="majorHAnsi" w:hAnsiTheme="majorHAnsi" w:cstheme="majorHAnsi"/>
                                  <w:sz w:val="18"/>
                                  <w:szCs w:val="18"/>
                                </w:rPr>
                                <w:t>)</w:t>
                              </w:r>
                            </w:p>
                          </w:txbxContent>
                        </wps:txbx>
                        <wps:bodyPr rot="0" vert="horz" wrap="square" lIns="91440" tIns="45720" rIns="91440" bIns="45720" anchor="t" anchorCtr="0" upright="1">
                          <a:noAutofit/>
                        </wps:bodyPr>
                      </wps:wsp>
                      <wps:wsp>
                        <wps:cNvPr id="15155" name="Rectangle 4928"/>
                        <wps:cNvSpPr>
                          <a:spLocks noChangeArrowheads="1"/>
                        </wps:cNvSpPr>
                        <wps:spPr bwMode="auto">
                          <a:xfrm>
                            <a:off x="2480" y="5831"/>
                            <a:ext cx="1783" cy="680"/>
                          </a:xfrm>
                          <a:prstGeom prst="rect">
                            <a:avLst/>
                          </a:prstGeom>
                          <a:solidFill>
                            <a:srgbClr val="FFFFFF"/>
                          </a:solidFill>
                          <a:ln w="9525">
                            <a:solidFill>
                              <a:srgbClr val="000000"/>
                            </a:solidFill>
                            <a:miter lim="800000"/>
                            <a:headEnd/>
                            <a:tailEnd/>
                          </a:ln>
                        </wps:spPr>
                        <wps:txbx>
                          <w:txbxContent>
                            <w:p w:rsidR="00862F6C" w:rsidRPr="00886B36" w:rsidRDefault="00862F6C" w:rsidP="00711418">
                              <w:pPr>
                                <w:spacing w:before="80"/>
                                <w:jc w:val="center"/>
                                <w:rPr>
                                  <w:rFonts w:asciiTheme="majorHAnsi" w:hAnsiTheme="majorHAnsi" w:cstheme="majorHAnsi"/>
                                  <w:sz w:val="18"/>
                                  <w:szCs w:val="18"/>
                                  <w:lang w:val="fr-FR"/>
                                </w:rPr>
                              </w:pPr>
                              <w:r w:rsidRPr="00886B36">
                                <w:rPr>
                                  <w:rFonts w:asciiTheme="majorHAnsi" w:hAnsiTheme="majorHAnsi" w:cstheme="majorHAnsi"/>
                                  <w:sz w:val="18"/>
                                  <w:szCs w:val="18"/>
                                  <w:lang w:val="fr-FR"/>
                                </w:rPr>
                                <w:t>Open circuit</w:t>
                              </w:r>
                            </w:p>
                          </w:txbxContent>
                        </wps:txbx>
                        <wps:bodyPr rot="0" vert="horz" wrap="square" lIns="91440" tIns="45720" rIns="91440" bIns="45720" anchor="t" anchorCtr="0" upright="1">
                          <a:noAutofit/>
                        </wps:bodyPr>
                      </wps:wsp>
                      <wps:wsp>
                        <wps:cNvPr id="15156" name="Rectangle 4957"/>
                        <wps:cNvSpPr>
                          <a:spLocks noChangeArrowheads="1"/>
                        </wps:cNvSpPr>
                        <wps:spPr bwMode="auto">
                          <a:xfrm>
                            <a:off x="4259" y="5831"/>
                            <a:ext cx="2501" cy="680"/>
                          </a:xfrm>
                          <a:prstGeom prst="rect">
                            <a:avLst/>
                          </a:prstGeom>
                          <a:solidFill>
                            <a:srgbClr val="FFFFFF"/>
                          </a:solidFill>
                          <a:ln w="9525">
                            <a:solidFill>
                              <a:srgbClr val="000000"/>
                            </a:solidFill>
                            <a:miter lim="800000"/>
                            <a:headEnd/>
                            <a:tailEnd/>
                          </a:ln>
                        </wps:spPr>
                        <wps:txbx>
                          <w:txbxContent>
                            <w:p w:rsidR="00862F6C" w:rsidRDefault="00862F6C" w:rsidP="00AB0F9E">
                              <w:pPr>
                                <w:rPr>
                                  <w:rFonts w:asciiTheme="majorHAnsi" w:hAnsiTheme="majorHAnsi" w:cstheme="majorHAnsi"/>
                                  <w:sz w:val="18"/>
                                  <w:szCs w:val="18"/>
                                  <w:lang w:val="fr-FR"/>
                                </w:rPr>
                              </w:pPr>
                              <w:r>
                                <w:rPr>
                                  <w:rFonts w:asciiTheme="majorHAnsi" w:hAnsiTheme="majorHAnsi" w:cstheme="majorHAnsi"/>
                                  <w:sz w:val="18"/>
                                  <w:szCs w:val="18"/>
                                  <w:lang w:val="fr-FR"/>
                                </w:rPr>
                                <w:t>Open FV381, FV382</w:t>
                              </w:r>
                            </w:p>
                            <w:p w:rsidR="00862F6C" w:rsidRPr="00886B36" w:rsidRDefault="00862F6C" w:rsidP="00AB0F9E">
                              <w:pPr>
                                <w:rPr>
                                  <w:rFonts w:asciiTheme="majorHAnsi" w:hAnsiTheme="majorHAnsi" w:cstheme="majorHAnsi"/>
                                  <w:sz w:val="18"/>
                                  <w:szCs w:val="18"/>
                                  <w:lang w:val="fr-FR"/>
                                </w:rPr>
                              </w:pPr>
                              <w:r>
                                <w:rPr>
                                  <w:rFonts w:asciiTheme="majorHAnsi" w:hAnsiTheme="majorHAnsi" w:cstheme="majorHAnsi"/>
                                  <w:sz w:val="18"/>
                                  <w:szCs w:val="18"/>
                                  <w:lang w:val="fr-FR"/>
                                </w:rPr>
                                <w:t>Open CV380</w:t>
                              </w:r>
                            </w:p>
                          </w:txbxContent>
                        </wps:txbx>
                        <wps:bodyPr rot="0" vert="horz" wrap="square" lIns="91440" tIns="45720" rIns="91440" bIns="45720" anchor="t" anchorCtr="0" upright="1">
                          <a:noAutofit/>
                        </wps:bodyPr>
                      </wps:wsp>
                      <wps:wsp>
                        <wps:cNvPr id="15157" name="Text Box 10606"/>
                        <wps:cNvSpPr txBox="1">
                          <a:spLocks noChangeArrowheads="1"/>
                        </wps:cNvSpPr>
                        <wps:spPr bwMode="auto">
                          <a:xfrm>
                            <a:off x="3868" y="15125"/>
                            <a:ext cx="2392" cy="4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7A2099">
                              <w:pPr>
                                <w:rPr>
                                  <w:rFonts w:asciiTheme="majorHAnsi" w:hAnsiTheme="majorHAnsi" w:cstheme="majorHAnsi"/>
                                  <w:sz w:val="18"/>
                                  <w:szCs w:val="18"/>
                                  <w:lang w:val="fr-FR"/>
                                </w:rPr>
                              </w:pPr>
                              <w:r>
                                <w:rPr>
                                  <w:rFonts w:asciiTheme="majorHAnsi" w:hAnsiTheme="majorHAnsi" w:cstheme="majorHAnsi"/>
                                  <w:sz w:val="18"/>
                                  <w:szCs w:val="18"/>
                                  <w:lang w:val="fr-FR"/>
                                </w:rPr>
                                <w:t>CV380 fully closed</w:t>
                              </w:r>
                            </w:p>
                          </w:txbxContent>
                        </wps:txbx>
                        <wps:bodyPr rot="0" vert="horz" wrap="square" lIns="91440" tIns="45720" rIns="91440" bIns="45720" anchor="t" anchorCtr="0" upright="1">
                          <a:noAutofit/>
                        </wps:bodyPr>
                      </wps:wsp>
                      <wps:wsp>
                        <wps:cNvPr id="15158" name="AutoShape 10610"/>
                        <wps:cNvCnPr>
                          <a:cxnSpLocks noChangeShapeType="1"/>
                        </wps:cNvCnPr>
                        <wps:spPr bwMode="auto">
                          <a:xfrm flipV="1">
                            <a:off x="942" y="15471"/>
                            <a:ext cx="280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59" name="AutoShape 13075"/>
                        <wps:cNvCnPr>
                          <a:cxnSpLocks noChangeShapeType="1"/>
                        </wps:cNvCnPr>
                        <wps:spPr bwMode="auto">
                          <a:xfrm flipH="1">
                            <a:off x="10094" y="11723"/>
                            <a:ext cx="567"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160" name="Text Box 13076"/>
                        <wps:cNvSpPr txBox="1">
                          <a:spLocks noChangeArrowheads="1"/>
                        </wps:cNvSpPr>
                        <wps:spPr bwMode="auto">
                          <a:xfrm>
                            <a:off x="1797" y="12604"/>
                            <a:ext cx="979"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CE2508">
                              <w:pPr>
                                <w:rPr>
                                  <w:rFonts w:asciiTheme="majorHAnsi" w:hAnsiTheme="majorHAnsi" w:cstheme="majorHAnsi"/>
                                  <w:sz w:val="18"/>
                                  <w:szCs w:val="18"/>
                                  <w:lang w:val="fr-FR"/>
                                </w:rPr>
                              </w:pPr>
                              <w:r>
                                <w:rPr>
                                  <w:rFonts w:asciiTheme="majorHAnsi" w:hAnsiTheme="majorHAnsi" w:cstheme="majorHAnsi"/>
                                  <w:sz w:val="18"/>
                                  <w:szCs w:val="18"/>
                                  <w:lang w:val="fr-FR"/>
                                </w:rPr>
                                <w:t>S</w:t>
                              </w:r>
                              <w:r w:rsidRPr="00886B36">
                                <w:rPr>
                                  <w:rFonts w:asciiTheme="majorHAnsi" w:hAnsiTheme="majorHAnsi" w:cstheme="majorHAnsi"/>
                                  <w:sz w:val="18"/>
                                  <w:szCs w:val="18"/>
                                  <w:lang w:val="fr-FR"/>
                                </w:rPr>
                                <w:t>top</w:t>
                              </w:r>
                            </w:p>
                          </w:txbxContent>
                        </wps:txbx>
                        <wps:bodyPr rot="0" vert="horz" wrap="square" lIns="91440" tIns="45720" rIns="91440" bIns="45720" anchor="t" anchorCtr="0" upright="1">
                          <a:noAutofit/>
                        </wps:bodyPr>
                      </wps:wsp>
                      <wps:wsp>
                        <wps:cNvPr id="15161" name="AutoShape 4930"/>
                        <wps:cNvCnPr>
                          <a:cxnSpLocks noChangeShapeType="1"/>
                        </wps:cNvCnPr>
                        <wps:spPr bwMode="auto">
                          <a:xfrm>
                            <a:off x="3741" y="5271"/>
                            <a:ext cx="0" cy="5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62" name="AutoShape 4931"/>
                        <wps:cNvCnPr>
                          <a:cxnSpLocks noChangeShapeType="1"/>
                        </wps:cNvCnPr>
                        <wps:spPr bwMode="auto">
                          <a:xfrm>
                            <a:off x="3614" y="5586"/>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63" name="AutoShape 13077"/>
                        <wps:cNvCnPr>
                          <a:cxnSpLocks noChangeShapeType="1"/>
                        </wps:cNvCnPr>
                        <wps:spPr bwMode="auto">
                          <a:xfrm>
                            <a:off x="1576" y="12751"/>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64" name="Text Box 4897"/>
                        <wps:cNvSpPr txBox="1">
                          <a:spLocks noChangeArrowheads="1"/>
                        </wps:cNvSpPr>
                        <wps:spPr bwMode="auto">
                          <a:xfrm>
                            <a:off x="1837" y="9578"/>
                            <a:ext cx="2396"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AB0F9E">
                              <w:pPr>
                                <w:rPr>
                                  <w:rFonts w:asciiTheme="majorHAnsi" w:hAnsiTheme="majorHAnsi" w:cstheme="majorHAnsi"/>
                                  <w:sz w:val="18"/>
                                  <w:szCs w:val="18"/>
                                </w:rPr>
                              </w:pPr>
                              <w:r>
                                <w:rPr>
                                  <w:rFonts w:asciiTheme="majorHAnsi" w:hAnsiTheme="majorHAnsi" w:cstheme="majorHAnsi"/>
                                  <w:sz w:val="18"/>
                                  <w:szCs w:val="18"/>
                                </w:rPr>
                                <w:t>(</w:t>
                              </w:r>
                              <w:r w:rsidRPr="00886B36">
                                <w:rPr>
                                  <w:rFonts w:asciiTheme="majorHAnsi" w:hAnsiTheme="majorHAnsi" w:cstheme="majorHAnsi"/>
                                  <w:sz w:val="18"/>
                                  <w:szCs w:val="18"/>
                                </w:rPr>
                                <w:t>TT370 &gt; TT370H</w:t>
                              </w:r>
                              <w:r>
                                <w:rPr>
                                  <w:rFonts w:asciiTheme="majorHAnsi" w:hAnsiTheme="majorHAnsi" w:cstheme="majorHAnsi"/>
                                  <w:sz w:val="18"/>
                                  <w:szCs w:val="18"/>
                                </w:rPr>
                                <w:t>) OR Stop</w:t>
                              </w:r>
                            </w:p>
                          </w:txbxContent>
                        </wps:txbx>
                        <wps:bodyPr rot="0" vert="horz" wrap="square" lIns="91440" tIns="45720" rIns="91440" bIns="45720" anchor="t" anchorCtr="0" upright="1">
                          <a:noAutofit/>
                        </wps:bodyPr>
                      </wps:wsp>
                      <wps:wsp>
                        <wps:cNvPr id="15165" name="AutoShape 4914"/>
                        <wps:cNvCnPr>
                          <a:cxnSpLocks noChangeShapeType="1"/>
                        </wps:cNvCnPr>
                        <wps:spPr bwMode="auto">
                          <a:xfrm>
                            <a:off x="1710" y="8022"/>
                            <a:ext cx="0" cy="498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66" name="AutoShape 4915"/>
                        <wps:cNvCnPr>
                          <a:cxnSpLocks noChangeShapeType="1"/>
                        </wps:cNvCnPr>
                        <wps:spPr bwMode="auto">
                          <a:xfrm rot="-5400000">
                            <a:off x="1953" y="11109"/>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67" name="AutoShape 13078"/>
                        <wps:cNvCnPr>
                          <a:cxnSpLocks noChangeShapeType="1"/>
                        </wps:cNvCnPr>
                        <wps:spPr bwMode="auto">
                          <a:xfrm flipV="1">
                            <a:off x="10666" y="10188"/>
                            <a:ext cx="0" cy="153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68" name="AutoShape 13079"/>
                        <wps:cNvCnPr>
                          <a:cxnSpLocks noChangeShapeType="1"/>
                        </wps:cNvCnPr>
                        <wps:spPr bwMode="auto">
                          <a:xfrm>
                            <a:off x="4899" y="11122"/>
                            <a:ext cx="277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169" name="AutoShape 4969"/>
                        <wps:cNvCnPr>
                          <a:cxnSpLocks noChangeShapeType="1"/>
                        </wps:cNvCnPr>
                        <wps:spPr bwMode="auto">
                          <a:xfrm>
                            <a:off x="1579" y="8346"/>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70" name="AutoShape 4890"/>
                        <wps:cNvCnPr>
                          <a:cxnSpLocks noChangeShapeType="1"/>
                        </wps:cNvCnPr>
                        <wps:spPr bwMode="auto">
                          <a:xfrm>
                            <a:off x="3751" y="6524"/>
                            <a:ext cx="0" cy="153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71" name="AutoShape 4891"/>
                        <wps:cNvCnPr>
                          <a:cxnSpLocks noChangeShapeType="1"/>
                        </wps:cNvCnPr>
                        <wps:spPr bwMode="auto">
                          <a:xfrm>
                            <a:off x="3624" y="6839"/>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72" name="Rectangle 13885"/>
                        <wps:cNvSpPr>
                          <a:spLocks noChangeArrowheads="1"/>
                        </wps:cNvSpPr>
                        <wps:spPr bwMode="auto">
                          <a:xfrm>
                            <a:off x="2510" y="7079"/>
                            <a:ext cx="1783" cy="679"/>
                          </a:xfrm>
                          <a:prstGeom prst="rect">
                            <a:avLst/>
                          </a:prstGeom>
                          <a:solidFill>
                            <a:srgbClr val="FFFFFF"/>
                          </a:solidFill>
                          <a:ln w="9525">
                            <a:solidFill>
                              <a:srgbClr val="000000"/>
                            </a:solidFill>
                            <a:miter lim="800000"/>
                            <a:headEnd/>
                            <a:tailEnd/>
                          </a:ln>
                        </wps:spPr>
                        <wps:txbx>
                          <w:txbxContent>
                            <w:p w:rsidR="00862F6C" w:rsidRPr="00886B36" w:rsidRDefault="00862F6C" w:rsidP="00FD1988">
                              <w:pPr>
                                <w:spacing w:before="80"/>
                                <w:jc w:val="center"/>
                                <w:rPr>
                                  <w:rFonts w:asciiTheme="majorHAnsi" w:hAnsiTheme="majorHAnsi" w:cstheme="majorHAnsi"/>
                                  <w:sz w:val="18"/>
                                  <w:szCs w:val="18"/>
                                </w:rPr>
                              </w:pPr>
                              <w:r w:rsidRPr="00886B36">
                                <w:rPr>
                                  <w:rFonts w:asciiTheme="majorHAnsi" w:hAnsiTheme="majorHAnsi" w:cstheme="majorHAnsi"/>
                                  <w:sz w:val="18"/>
                                  <w:szCs w:val="18"/>
                                </w:rPr>
                                <w:t>Start compressor</w:t>
                              </w:r>
                            </w:p>
                          </w:txbxContent>
                        </wps:txbx>
                        <wps:bodyPr rot="0" vert="horz" wrap="square" lIns="91440" tIns="45720" rIns="91440" bIns="45720" anchor="t" anchorCtr="0" upright="1">
                          <a:noAutofit/>
                        </wps:bodyPr>
                      </wps:wsp>
                      <wps:wsp>
                        <wps:cNvPr id="15173" name="AutoShape 4896"/>
                        <wps:cNvCnPr>
                          <a:cxnSpLocks noChangeShapeType="1"/>
                        </wps:cNvCnPr>
                        <wps:spPr bwMode="auto">
                          <a:xfrm>
                            <a:off x="1595" y="9836"/>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5174" name="Group 13886"/>
                        <wpg:cNvGrpSpPr>
                          <a:grpSpLocks/>
                        </wpg:cNvGrpSpPr>
                        <wpg:grpSpPr bwMode="auto">
                          <a:xfrm>
                            <a:off x="1133" y="8839"/>
                            <a:ext cx="2551" cy="590"/>
                            <a:chOff x="3930" y="1920"/>
                            <a:chExt cx="5145" cy="765"/>
                          </a:xfrm>
                        </wpg:grpSpPr>
                        <wps:wsp>
                          <wps:cNvPr id="15175" name="Rectangle 13887"/>
                          <wps:cNvSpPr>
                            <a:spLocks noChangeArrowheads="1"/>
                          </wps:cNvSpPr>
                          <wps:spPr bwMode="auto">
                            <a:xfrm>
                              <a:off x="3930" y="1920"/>
                              <a:ext cx="2520" cy="765"/>
                            </a:xfrm>
                            <a:prstGeom prst="rect">
                              <a:avLst/>
                            </a:prstGeom>
                            <a:solidFill>
                              <a:srgbClr val="FFFFFF"/>
                            </a:solidFill>
                            <a:ln w="9525">
                              <a:solidFill>
                                <a:srgbClr val="000000"/>
                              </a:solidFill>
                              <a:miter lim="800000"/>
                              <a:headEnd/>
                              <a:tailEnd/>
                            </a:ln>
                          </wps:spPr>
                          <wps:txbx>
                            <w:txbxContent>
                              <w:p w:rsidR="00862F6C" w:rsidRPr="00886B36" w:rsidRDefault="00862F6C" w:rsidP="00FD1988">
                                <w:pPr>
                                  <w:spacing w:before="40"/>
                                  <w:jc w:val="center"/>
                                  <w:rPr>
                                    <w:rFonts w:asciiTheme="majorHAnsi" w:hAnsiTheme="majorHAnsi" w:cstheme="majorHAnsi"/>
                                    <w:sz w:val="18"/>
                                    <w:szCs w:val="18"/>
                                    <w:lang w:val="fr-FR"/>
                                  </w:rPr>
                                </w:pPr>
                                <w:r w:rsidRPr="00886B36">
                                  <w:rPr>
                                    <w:rFonts w:asciiTheme="majorHAnsi" w:hAnsiTheme="majorHAnsi" w:cstheme="majorHAnsi"/>
                                    <w:sz w:val="18"/>
                                    <w:szCs w:val="18"/>
                                    <w:lang w:val="fr-FR"/>
                                  </w:rPr>
                                  <w:t>Gas heating</w:t>
                                </w:r>
                              </w:p>
                            </w:txbxContent>
                          </wps:txbx>
                          <wps:bodyPr rot="0" vert="horz" wrap="square" lIns="91440" tIns="45720" rIns="91440" bIns="45720" anchor="t" anchorCtr="0" upright="1">
                            <a:noAutofit/>
                          </wps:bodyPr>
                        </wps:wsp>
                        <wps:wsp>
                          <wps:cNvPr id="15176" name="Text Box 13888"/>
                          <wps:cNvSpPr txBox="1">
                            <a:spLocks noChangeArrowheads="1"/>
                          </wps:cNvSpPr>
                          <wps:spPr bwMode="auto">
                            <a:xfrm>
                              <a:off x="6450" y="1920"/>
                              <a:ext cx="2625" cy="765"/>
                            </a:xfrm>
                            <a:prstGeom prst="rect">
                              <a:avLst/>
                            </a:prstGeom>
                            <a:solidFill>
                              <a:srgbClr val="FFFFFF"/>
                            </a:solidFill>
                            <a:ln w="9525">
                              <a:solidFill>
                                <a:srgbClr val="000000"/>
                              </a:solidFill>
                              <a:miter lim="800000"/>
                              <a:headEnd/>
                              <a:tailEnd/>
                            </a:ln>
                          </wps:spPr>
                          <wps:txbx>
                            <w:txbxContent>
                              <w:p w:rsidR="00862F6C" w:rsidRPr="00886B36" w:rsidRDefault="00862F6C" w:rsidP="00FD1988">
                                <w:pPr>
                                  <w:spacing w:before="40"/>
                                  <w:rPr>
                                    <w:rFonts w:asciiTheme="majorHAnsi" w:hAnsiTheme="majorHAnsi" w:cstheme="majorHAnsi"/>
                                    <w:sz w:val="18"/>
                                    <w:szCs w:val="18"/>
                                  </w:rPr>
                                </w:pPr>
                                <w:r>
                                  <w:rPr>
                                    <w:rFonts w:asciiTheme="majorHAnsi" w:hAnsiTheme="majorHAnsi" w:cstheme="majorHAnsi"/>
                                    <w:sz w:val="18"/>
                                    <w:szCs w:val="18"/>
                                  </w:rPr>
                                  <w:t>Start EH370</w:t>
                                </w:r>
                              </w:p>
                            </w:txbxContent>
                          </wps:txbx>
                          <wps:bodyPr rot="0" vert="horz" wrap="square" lIns="91440" tIns="45720" rIns="91440" bIns="45720" anchor="t" anchorCtr="0" upright="1">
                            <a:noAutofit/>
                          </wps:bodyPr>
                        </wps:wsp>
                      </wpg:grpSp>
                      <wpg:grpSp>
                        <wpg:cNvPr id="15177" name="Group 13889"/>
                        <wpg:cNvGrpSpPr>
                          <a:grpSpLocks/>
                        </wpg:cNvGrpSpPr>
                        <wpg:grpSpPr bwMode="auto">
                          <a:xfrm>
                            <a:off x="1121" y="10138"/>
                            <a:ext cx="2551" cy="590"/>
                            <a:chOff x="3930" y="1920"/>
                            <a:chExt cx="5145" cy="765"/>
                          </a:xfrm>
                        </wpg:grpSpPr>
                        <wps:wsp>
                          <wps:cNvPr id="15178" name="Rectangle 13890"/>
                          <wps:cNvSpPr>
                            <a:spLocks noChangeArrowheads="1"/>
                          </wps:cNvSpPr>
                          <wps:spPr bwMode="auto">
                            <a:xfrm>
                              <a:off x="3930" y="1920"/>
                              <a:ext cx="2520" cy="765"/>
                            </a:xfrm>
                            <a:prstGeom prst="rect">
                              <a:avLst/>
                            </a:prstGeom>
                            <a:solidFill>
                              <a:srgbClr val="FFFFFF"/>
                            </a:solidFill>
                            <a:ln w="9525">
                              <a:solidFill>
                                <a:srgbClr val="000000"/>
                              </a:solidFill>
                              <a:miter lim="800000"/>
                              <a:headEnd/>
                              <a:tailEnd/>
                            </a:ln>
                          </wps:spPr>
                          <wps:txbx>
                            <w:txbxContent>
                              <w:p w:rsidR="00862F6C" w:rsidRPr="00886B36" w:rsidRDefault="00862F6C" w:rsidP="00FD1988">
                                <w:pPr>
                                  <w:spacing w:before="40"/>
                                  <w:jc w:val="center"/>
                                  <w:rPr>
                                    <w:rFonts w:asciiTheme="majorHAnsi" w:hAnsiTheme="majorHAnsi" w:cstheme="majorHAnsi"/>
                                    <w:sz w:val="18"/>
                                    <w:szCs w:val="18"/>
                                  </w:rPr>
                                </w:pPr>
                                <w:r w:rsidRPr="00886B36">
                                  <w:rPr>
                                    <w:rFonts w:asciiTheme="majorHAnsi" w:hAnsiTheme="majorHAnsi" w:cstheme="majorHAnsi"/>
                                    <w:sz w:val="18"/>
                                    <w:szCs w:val="18"/>
                                  </w:rPr>
                                  <w:t>Stop heating</w:t>
                                </w:r>
                              </w:p>
                            </w:txbxContent>
                          </wps:txbx>
                          <wps:bodyPr rot="0" vert="horz" wrap="square" lIns="91440" tIns="45720" rIns="91440" bIns="45720" anchor="t" anchorCtr="0" upright="1">
                            <a:noAutofit/>
                          </wps:bodyPr>
                        </wps:wsp>
                        <wps:wsp>
                          <wps:cNvPr id="15179" name="Text Box 13891"/>
                          <wps:cNvSpPr txBox="1">
                            <a:spLocks noChangeArrowheads="1"/>
                          </wps:cNvSpPr>
                          <wps:spPr bwMode="auto">
                            <a:xfrm>
                              <a:off x="6450" y="1920"/>
                              <a:ext cx="2625" cy="765"/>
                            </a:xfrm>
                            <a:prstGeom prst="rect">
                              <a:avLst/>
                            </a:prstGeom>
                            <a:solidFill>
                              <a:srgbClr val="FFFFFF"/>
                            </a:solidFill>
                            <a:ln w="9525">
                              <a:solidFill>
                                <a:srgbClr val="000000"/>
                              </a:solidFill>
                              <a:miter lim="800000"/>
                              <a:headEnd/>
                              <a:tailEnd/>
                            </a:ln>
                          </wps:spPr>
                          <wps:txbx>
                            <w:txbxContent>
                              <w:p w:rsidR="00862F6C" w:rsidRPr="00886B36" w:rsidRDefault="00862F6C" w:rsidP="00FD1988">
                                <w:pPr>
                                  <w:spacing w:before="40"/>
                                  <w:rPr>
                                    <w:rFonts w:asciiTheme="majorHAnsi" w:hAnsiTheme="majorHAnsi" w:cstheme="majorHAnsi"/>
                                    <w:sz w:val="18"/>
                                    <w:szCs w:val="18"/>
                                  </w:rPr>
                                </w:pPr>
                                <w:r>
                                  <w:rPr>
                                    <w:rFonts w:asciiTheme="majorHAnsi" w:hAnsiTheme="majorHAnsi" w:cstheme="majorHAnsi"/>
                                    <w:sz w:val="18"/>
                                    <w:szCs w:val="18"/>
                                  </w:rPr>
                                  <w:t>Stop EH370</w:t>
                                </w:r>
                              </w:p>
                            </w:txbxContent>
                          </wps:txbx>
                          <wps:bodyPr rot="0" vert="horz" wrap="square" lIns="91440" tIns="45720" rIns="91440" bIns="45720" anchor="t" anchorCtr="0" upright="1">
                            <a:noAutofit/>
                          </wps:bodyPr>
                        </wps:wsp>
                      </wpg:grpSp>
                      <wps:wsp>
                        <wps:cNvPr id="15180" name="AutoShape 4940"/>
                        <wps:cNvCnPr>
                          <a:cxnSpLocks noChangeShapeType="1"/>
                        </wps:cNvCnPr>
                        <wps:spPr bwMode="auto">
                          <a:xfrm>
                            <a:off x="11016" y="10180"/>
                            <a:ext cx="0" cy="28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81" name="AutoShape 4941"/>
                        <wps:cNvCnPr>
                          <a:cxnSpLocks noChangeShapeType="1"/>
                        </wps:cNvCnPr>
                        <wps:spPr bwMode="auto">
                          <a:xfrm>
                            <a:off x="4781" y="8341"/>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82" name="AutoShape 13894"/>
                        <wps:cNvCnPr>
                          <a:cxnSpLocks noChangeShapeType="1"/>
                        </wps:cNvCnPr>
                        <wps:spPr bwMode="auto">
                          <a:xfrm>
                            <a:off x="8762" y="8031"/>
                            <a:ext cx="0" cy="215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83" name="AutoShape 13895"/>
                        <wps:cNvCnPr>
                          <a:cxnSpLocks noChangeShapeType="1"/>
                        </wps:cNvCnPr>
                        <wps:spPr bwMode="auto">
                          <a:xfrm>
                            <a:off x="8629" y="8339"/>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84" name="AutoShape 13898"/>
                        <wps:cNvCnPr>
                          <a:cxnSpLocks noChangeShapeType="1"/>
                        </wps:cNvCnPr>
                        <wps:spPr bwMode="auto">
                          <a:xfrm>
                            <a:off x="7726" y="8040"/>
                            <a:ext cx="0" cy="498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85" name="AutoShape 13899"/>
                        <wps:cNvCnPr>
                          <a:cxnSpLocks noChangeShapeType="1"/>
                        </wps:cNvCnPr>
                        <wps:spPr bwMode="auto">
                          <a:xfrm>
                            <a:off x="7593" y="10812"/>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86" name="Text Box 13902"/>
                        <wps:cNvSpPr txBox="1">
                          <a:spLocks noChangeArrowheads="1"/>
                        </wps:cNvSpPr>
                        <wps:spPr bwMode="auto">
                          <a:xfrm>
                            <a:off x="4917" y="8044"/>
                            <a:ext cx="2895" cy="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Default="00862F6C" w:rsidP="002351AF">
                              <w:pPr>
                                <w:rPr>
                                  <w:rFonts w:asciiTheme="majorHAnsi" w:hAnsiTheme="majorHAnsi" w:cstheme="majorHAnsi"/>
                                  <w:sz w:val="18"/>
                                  <w:szCs w:val="18"/>
                                </w:rPr>
                              </w:pPr>
                              <w:r>
                                <w:rPr>
                                  <w:rFonts w:asciiTheme="majorHAnsi" w:hAnsiTheme="majorHAnsi" w:cstheme="majorHAnsi"/>
                                  <w:sz w:val="18"/>
                                  <w:szCs w:val="18"/>
                                </w:rPr>
                                <w:t>Compressor running &amp; t &gt; tc2 (10s)</w:t>
                              </w:r>
                            </w:p>
                            <w:p w:rsidR="00862F6C" w:rsidRPr="00886B36" w:rsidRDefault="00862F6C" w:rsidP="002351AF">
                              <w:pPr>
                                <w:rPr>
                                  <w:rFonts w:asciiTheme="majorHAnsi" w:hAnsiTheme="majorHAnsi" w:cstheme="majorHAnsi"/>
                                  <w:sz w:val="18"/>
                                  <w:szCs w:val="18"/>
                                </w:rPr>
                              </w:pPr>
                              <w:r>
                                <w:rPr>
                                  <w:rFonts w:asciiTheme="majorHAnsi" w:hAnsiTheme="majorHAnsi" w:cstheme="majorHAnsi"/>
                                  <w:sz w:val="18"/>
                                  <w:szCs w:val="18"/>
                                </w:rPr>
                                <w:t>&amp; Inlet Temp</w:t>
                              </w:r>
                            </w:p>
                          </w:txbxContent>
                        </wps:txbx>
                        <wps:bodyPr rot="0" vert="horz" wrap="square" lIns="91440" tIns="45720" rIns="91440" bIns="45720" anchor="t" anchorCtr="0" upright="1">
                          <a:noAutofit/>
                        </wps:bodyPr>
                      </wps:wsp>
                      <wps:wsp>
                        <wps:cNvPr id="15188" name="Text Box 13904"/>
                        <wps:cNvSpPr txBox="1">
                          <a:spLocks noChangeArrowheads="1"/>
                        </wps:cNvSpPr>
                        <wps:spPr bwMode="auto">
                          <a:xfrm>
                            <a:off x="7747" y="10721"/>
                            <a:ext cx="2895" cy="5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Default="00862F6C" w:rsidP="002351AF">
                              <w:pPr>
                                <w:rPr>
                                  <w:rFonts w:asciiTheme="majorHAnsi" w:hAnsiTheme="majorHAnsi" w:cstheme="majorHAnsi"/>
                                  <w:sz w:val="18"/>
                                  <w:szCs w:val="18"/>
                                </w:rPr>
                              </w:pPr>
                              <w:r>
                                <w:rPr>
                                  <w:rFonts w:asciiTheme="majorHAnsi" w:hAnsiTheme="majorHAnsi" w:cstheme="majorHAnsi"/>
                                  <w:sz w:val="18"/>
                                  <w:szCs w:val="18"/>
                                </w:rPr>
                                <w:t>Compressor running &amp; t &gt; tc2 (10s)</w:t>
                              </w:r>
                            </w:p>
                            <w:p w:rsidR="00862F6C" w:rsidRPr="00886B36" w:rsidRDefault="00862F6C" w:rsidP="002351AF">
                              <w:pPr>
                                <w:rPr>
                                  <w:rFonts w:asciiTheme="majorHAnsi" w:hAnsiTheme="majorHAnsi" w:cstheme="majorHAnsi"/>
                                  <w:sz w:val="18"/>
                                  <w:szCs w:val="18"/>
                                </w:rPr>
                              </w:pPr>
                              <w:r>
                                <w:rPr>
                                  <w:rFonts w:asciiTheme="majorHAnsi" w:hAnsiTheme="majorHAnsi" w:cstheme="majorHAnsi"/>
                                  <w:sz w:val="18"/>
                                  <w:szCs w:val="18"/>
                                </w:rPr>
                                <w:t>&amp; Flow</w:t>
                              </w:r>
                            </w:p>
                          </w:txbxContent>
                        </wps:txbx>
                        <wps:bodyPr rot="0" vert="horz" wrap="square" lIns="91440" tIns="45720" rIns="91440" bIns="45720" anchor="t" anchorCtr="0" upright="1">
                          <a:noAutofit/>
                        </wps:bodyPr>
                      </wps:wsp>
                      <wps:wsp>
                        <wps:cNvPr id="15189" name="AutoShape 13905"/>
                        <wps:cNvCnPr>
                          <a:cxnSpLocks noChangeShapeType="1"/>
                        </wps:cNvCnPr>
                        <wps:spPr bwMode="auto">
                          <a:xfrm>
                            <a:off x="4898" y="9758"/>
                            <a:ext cx="328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190" name="AutoShape 13906"/>
                        <wps:cNvCnPr>
                          <a:cxnSpLocks noChangeShapeType="1"/>
                        </wps:cNvCnPr>
                        <wps:spPr bwMode="auto">
                          <a:xfrm rot="-5400000">
                            <a:off x="5051" y="9748"/>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91" name="AutoShape 13907"/>
                        <wps:cNvCnPr>
                          <a:cxnSpLocks noChangeShapeType="1"/>
                        </wps:cNvCnPr>
                        <wps:spPr bwMode="auto">
                          <a:xfrm rot="-5400000">
                            <a:off x="5082" y="11121"/>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92" name="AutoShape 13908"/>
                        <wps:cNvCnPr>
                          <a:cxnSpLocks noChangeShapeType="1"/>
                        </wps:cNvCnPr>
                        <wps:spPr bwMode="auto">
                          <a:xfrm>
                            <a:off x="6806" y="10192"/>
                            <a:ext cx="41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93" name="AutoShape 13909"/>
                        <wps:cNvCnPr>
                          <a:cxnSpLocks noChangeShapeType="1"/>
                        </wps:cNvCnPr>
                        <wps:spPr bwMode="auto">
                          <a:xfrm rot="-5400000">
                            <a:off x="7295" y="10205"/>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94" name="Text Box 13910"/>
                        <wps:cNvSpPr txBox="1">
                          <a:spLocks noChangeArrowheads="1"/>
                        </wps:cNvSpPr>
                        <wps:spPr bwMode="auto">
                          <a:xfrm>
                            <a:off x="5141" y="9432"/>
                            <a:ext cx="1421"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985FA4">
                              <w:pPr>
                                <w:rPr>
                                  <w:rFonts w:asciiTheme="majorHAnsi" w:hAnsiTheme="majorHAnsi" w:cstheme="majorHAnsi"/>
                                  <w:sz w:val="18"/>
                                  <w:szCs w:val="18"/>
                                  <w:lang w:val="fr-FR"/>
                                </w:rPr>
                              </w:pPr>
                              <w:r>
                                <w:rPr>
                                  <w:rFonts w:asciiTheme="majorHAnsi" w:hAnsiTheme="majorHAnsi" w:cstheme="majorHAnsi"/>
                                  <w:sz w:val="18"/>
                                  <w:szCs w:val="18"/>
                                  <w:lang w:val="fr-FR"/>
                                </w:rPr>
                                <w:t>Outlet Temp</w:t>
                              </w:r>
                            </w:p>
                          </w:txbxContent>
                        </wps:txbx>
                        <wps:bodyPr rot="0" vert="horz" wrap="square" lIns="91440" tIns="45720" rIns="91440" bIns="45720" anchor="t" anchorCtr="0" upright="1">
                          <a:noAutofit/>
                        </wps:bodyPr>
                      </wps:wsp>
                      <wps:wsp>
                        <wps:cNvPr id="15195" name="AutoShape 10604"/>
                        <wps:cNvCnPr>
                          <a:cxnSpLocks noChangeShapeType="1"/>
                        </wps:cNvCnPr>
                        <wps:spPr bwMode="auto">
                          <a:xfrm>
                            <a:off x="3742" y="12992"/>
                            <a:ext cx="0" cy="24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96" name="AutoShape 10605"/>
                        <wps:cNvCnPr>
                          <a:cxnSpLocks noChangeShapeType="1"/>
                        </wps:cNvCnPr>
                        <wps:spPr bwMode="auto">
                          <a:xfrm>
                            <a:off x="3611" y="15279"/>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97" name="AutoShape 8871"/>
                        <wps:cNvCnPr>
                          <a:cxnSpLocks noChangeShapeType="1"/>
                        </wps:cNvCnPr>
                        <wps:spPr bwMode="auto">
                          <a:xfrm>
                            <a:off x="3624" y="14313"/>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98" name="AutoShape 13911"/>
                        <wps:cNvCnPr>
                          <a:cxnSpLocks noChangeShapeType="1"/>
                        </wps:cNvCnPr>
                        <wps:spPr bwMode="auto">
                          <a:xfrm rot="16200000" flipV="1">
                            <a:off x="10065" y="11224"/>
                            <a:ext cx="243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199" name="Text Box 13912"/>
                        <wps:cNvSpPr txBox="1">
                          <a:spLocks noChangeArrowheads="1"/>
                        </wps:cNvSpPr>
                        <wps:spPr bwMode="auto">
                          <a:xfrm>
                            <a:off x="5186" y="10759"/>
                            <a:ext cx="911"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5C32C2">
                              <w:pPr>
                                <w:rPr>
                                  <w:rFonts w:asciiTheme="majorHAnsi" w:hAnsiTheme="majorHAnsi" w:cstheme="majorHAnsi"/>
                                  <w:sz w:val="18"/>
                                  <w:szCs w:val="18"/>
                                  <w:lang w:val="fr-FR"/>
                                </w:rPr>
                              </w:pPr>
                              <w:r>
                                <w:rPr>
                                  <w:rFonts w:asciiTheme="majorHAnsi" w:hAnsiTheme="majorHAnsi" w:cstheme="majorHAnsi"/>
                                  <w:sz w:val="18"/>
                                  <w:szCs w:val="18"/>
                                  <w:lang w:val="fr-FR"/>
                                </w:rPr>
                                <w:t>Flow</w:t>
                              </w:r>
                            </w:p>
                          </w:txbxContent>
                        </wps:txbx>
                        <wps:bodyPr rot="0" vert="horz" wrap="square" lIns="91440" tIns="45720" rIns="91440" bIns="45720" anchor="t" anchorCtr="0" upright="1">
                          <a:noAutofit/>
                        </wps:bodyPr>
                      </wps:wsp>
                      <wps:wsp>
                        <wps:cNvPr id="15200" name="AutoShape 13913"/>
                        <wps:cNvCnPr>
                          <a:cxnSpLocks noChangeShapeType="1"/>
                        </wps:cNvCnPr>
                        <wps:spPr bwMode="auto">
                          <a:xfrm>
                            <a:off x="10536" y="10438"/>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01" name="Text Box 13914"/>
                        <wps:cNvSpPr txBox="1">
                          <a:spLocks noChangeArrowheads="1"/>
                        </wps:cNvSpPr>
                        <wps:spPr bwMode="auto">
                          <a:xfrm>
                            <a:off x="9907" y="10239"/>
                            <a:ext cx="911"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E2476A">
                              <w:pPr>
                                <w:rPr>
                                  <w:rFonts w:asciiTheme="majorHAnsi" w:hAnsiTheme="majorHAnsi" w:cstheme="majorHAnsi"/>
                                  <w:sz w:val="18"/>
                                  <w:szCs w:val="18"/>
                                  <w:lang w:val="fr-FR"/>
                                </w:rPr>
                              </w:pPr>
                              <w:r>
                                <w:rPr>
                                  <w:rFonts w:asciiTheme="majorHAnsi" w:hAnsiTheme="majorHAnsi" w:cstheme="majorHAnsi"/>
                                  <w:sz w:val="18"/>
                                  <w:szCs w:val="18"/>
                                  <w:lang w:val="fr-FR"/>
                                </w:rPr>
                                <w:t>Flow</w:t>
                              </w:r>
                            </w:p>
                          </w:txbxContent>
                        </wps:txbx>
                        <wps:bodyPr rot="0" vert="horz" wrap="square" lIns="91440" tIns="45720" rIns="91440" bIns="45720" anchor="t" anchorCtr="0" upright="1">
                          <a:noAutofit/>
                        </wps:bodyPr>
                      </wps:wsp>
                      <wps:wsp>
                        <wps:cNvPr id="15202" name="Text Box 13915"/>
                        <wps:cNvSpPr txBox="1">
                          <a:spLocks noChangeArrowheads="1"/>
                        </wps:cNvSpPr>
                        <wps:spPr bwMode="auto">
                          <a:xfrm>
                            <a:off x="6586" y="10206"/>
                            <a:ext cx="1125"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E2476A">
                              <w:pPr>
                                <w:rPr>
                                  <w:rFonts w:asciiTheme="majorHAnsi" w:hAnsiTheme="majorHAnsi" w:cstheme="majorHAnsi"/>
                                  <w:sz w:val="18"/>
                                  <w:szCs w:val="18"/>
                                  <w:lang w:val="fr-FR"/>
                                </w:rPr>
                              </w:pPr>
                              <w:r>
                                <w:rPr>
                                  <w:rFonts w:asciiTheme="majorHAnsi" w:hAnsiTheme="majorHAnsi" w:cstheme="majorHAnsi"/>
                                  <w:sz w:val="18"/>
                                  <w:szCs w:val="18"/>
                                  <w:lang w:val="fr-FR"/>
                                </w:rPr>
                                <w:t>Inlet Temp</w:t>
                              </w:r>
                            </w:p>
                          </w:txbxContent>
                        </wps:txbx>
                        <wps:bodyPr rot="0" vert="horz" wrap="square" lIns="91440" tIns="45720" rIns="91440" bIns="45720" anchor="t" anchorCtr="0" upright="1">
                          <a:noAutofit/>
                        </wps:bodyPr>
                      </wps:wsp>
                      <wpg:grpSp>
                        <wpg:cNvPr id="15203" name="Group 13916"/>
                        <wpg:cNvGrpSpPr>
                          <a:grpSpLocks/>
                        </wpg:cNvGrpSpPr>
                        <wpg:grpSpPr bwMode="auto">
                          <a:xfrm>
                            <a:off x="3037" y="13225"/>
                            <a:ext cx="3292" cy="840"/>
                            <a:chOff x="2853" y="5737"/>
                            <a:chExt cx="3418" cy="480"/>
                          </a:xfrm>
                        </wpg:grpSpPr>
                        <wps:wsp>
                          <wps:cNvPr id="15204" name="Rectangle 13917"/>
                          <wps:cNvSpPr>
                            <a:spLocks noChangeArrowheads="1"/>
                          </wps:cNvSpPr>
                          <wps:spPr bwMode="auto">
                            <a:xfrm>
                              <a:off x="2853" y="5737"/>
                              <a:ext cx="1373" cy="480"/>
                            </a:xfrm>
                            <a:prstGeom prst="rect">
                              <a:avLst/>
                            </a:prstGeom>
                            <a:solidFill>
                              <a:srgbClr val="FFFFFF"/>
                            </a:solidFill>
                            <a:ln w="9525">
                              <a:solidFill>
                                <a:srgbClr val="000000"/>
                              </a:solidFill>
                              <a:miter lim="800000"/>
                              <a:headEnd/>
                              <a:tailEnd/>
                            </a:ln>
                          </wps:spPr>
                          <wps:txbx>
                            <w:txbxContent>
                              <w:p w:rsidR="00862F6C" w:rsidRPr="00886B36" w:rsidRDefault="00862F6C" w:rsidP="00E2476A">
                                <w:pPr>
                                  <w:spacing w:before="120"/>
                                  <w:jc w:val="center"/>
                                  <w:rPr>
                                    <w:rFonts w:asciiTheme="majorHAnsi" w:hAnsiTheme="majorHAnsi" w:cstheme="majorHAnsi"/>
                                    <w:sz w:val="18"/>
                                    <w:szCs w:val="18"/>
                                  </w:rPr>
                                </w:pPr>
                                <w:r w:rsidRPr="00886B36">
                                  <w:rPr>
                                    <w:rFonts w:asciiTheme="majorHAnsi" w:hAnsiTheme="majorHAnsi" w:cstheme="majorHAnsi"/>
                                    <w:sz w:val="18"/>
                                    <w:szCs w:val="18"/>
                                  </w:rPr>
                                  <w:t>Stop SHe</w:t>
                                </w:r>
                              </w:p>
                            </w:txbxContent>
                          </wps:txbx>
                          <wps:bodyPr rot="0" vert="horz" wrap="square" lIns="91440" tIns="45720" rIns="91440" bIns="45720" anchor="t" anchorCtr="0" upright="1">
                            <a:noAutofit/>
                          </wps:bodyPr>
                        </wps:wsp>
                        <wps:wsp>
                          <wps:cNvPr id="15205" name="Text Box 13918"/>
                          <wps:cNvSpPr txBox="1">
                            <a:spLocks noChangeArrowheads="1"/>
                          </wps:cNvSpPr>
                          <wps:spPr bwMode="auto">
                            <a:xfrm>
                              <a:off x="4226" y="5737"/>
                              <a:ext cx="2045" cy="480"/>
                            </a:xfrm>
                            <a:prstGeom prst="rect">
                              <a:avLst/>
                            </a:prstGeom>
                            <a:solidFill>
                              <a:srgbClr val="FFFFFF"/>
                            </a:solidFill>
                            <a:ln w="9525">
                              <a:solidFill>
                                <a:srgbClr val="000000"/>
                              </a:solidFill>
                              <a:miter lim="800000"/>
                              <a:headEnd/>
                              <a:tailEnd/>
                            </a:ln>
                          </wps:spPr>
                          <wps:txbx>
                            <w:txbxContent>
                              <w:p w:rsidR="00862F6C" w:rsidRPr="000A363C" w:rsidRDefault="00862F6C" w:rsidP="00E2476A">
                                <w:pPr>
                                  <w:rPr>
                                    <w:rFonts w:asciiTheme="majorHAnsi" w:hAnsiTheme="majorHAnsi" w:cstheme="majorHAnsi"/>
                                    <w:sz w:val="18"/>
                                    <w:szCs w:val="18"/>
                                  </w:rPr>
                                </w:pPr>
                                <w:r>
                                  <w:rPr>
                                    <w:rFonts w:asciiTheme="majorHAnsi" w:hAnsiTheme="majorHAnsi" w:cstheme="majorHAnsi"/>
                                    <w:sz w:val="18"/>
                                    <w:szCs w:val="18"/>
                                  </w:rPr>
                                  <w:t xml:space="preserve">Open </w:t>
                                </w:r>
                                <w:r w:rsidRPr="00886B36">
                                  <w:rPr>
                                    <w:rFonts w:asciiTheme="majorHAnsi" w:hAnsiTheme="majorHAnsi" w:cstheme="majorHAnsi"/>
                                    <w:sz w:val="18"/>
                                    <w:szCs w:val="18"/>
                                  </w:rPr>
                                  <w:t>CV380</w:t>
                                </w:r>
                              </w:p>
                              <w:p w:rsidR="00862F6C" w:rsidRDefault="00862F6C" w:rsidP="00E2476A">
                                <w:pPr>
                                  <w:rPr>
                                    <w:rFonts w:asciiTheme="majorHAnsi" w:hAnsiTheme="majorHAnsi" w:cstheme="majorHAnsi"/>
                                    <w:sz w:val="18"/>
                                    <w:szCs w:val="18"/>
                                  </w:rPr>
                                </w:pPr>
                                <w:r w:rsidRPr="000A363C">
                                  <w:rPr>
                                    <w:rFonts w:asciiTheme="majorHAnsi" w:hAnsiTheme="majorHAnsi" w:cstheme="majorHAnsi"/>
                                    <w:sz w:val="18"/>
                                    <w:szCs w:val="18"/>
                                  </w:rPr>
                                  <w:t>FV381, FV382 open</w:t>
                                </w:r>
                                <w:r>
                                  <w:rPr>
                                    <w:rFonts w:asciiTheme="majorHAnsi" w:hAnsiTheme="majorHAnsi" w:cstheme="majorHAnsi"/>
                                    <w:sz w:val="18"/>
                                    <w:szCs w:val="18"/>
                                  </w:rPr>
                                  <w:t>ed</w:t>
                                </w:r>
                              </w:p>
                              <w:p w:rsidR="00862F6C" w:rsidRPr="00886B36" w:rsidRDefault="00862F6C" w:rsidP="00E2476A">
                                <w:pPr>
                                  <w:rPr>
                                    <w:rFonts w:asciiTheme="majorHAnsi" w:hAnsiTheme="majorHAnsi" w:cstheme="majorHAnsi"/>
                                    <w:sz w:val="18"/>
                                    <w:szCs w:val="18"/>
                                  </w:rPr>
                                </w:pPr>
                                <w:r>
                                  <w:rPr>
                                    <w:rFonts w:asciiTheme="majorHAnsi" w:hAnsiTheme="majorHAnsi" w:cstheme="majorHAnsi"/>
                                    <w:sz w:val="18"/>
                                    <w:szCs w:val="18"/>
                                  </w:rPr>
                                  <w:t>Stop the Compressor</w:t>
                                </w:r>
                              </w:p>
                            </w:txbxContent>
                          </wps:txbx>
                          <wps:bodyPr rot="0" vert="horz" wrap="square" lIns="91440" tIns="45720" rIns="91440" bIns="45720" anchor="t" anchorCtr="0" upright="1">
                            <a:noAutofit/>
                          </wps:bodyPr>
                        </wps:wsp>
                      </wpg:grpSp>
                      <wpg:grpSp>
                        <wpg:cNvPr id="15206" name="Group 13919"/>
                        <wpg:cNvGrpSpPr>
                          <a:grpSpLocks/>
                        </wpg:cNvGrpSpPr>
                        <wpg:grpSpPr bwMode="auto">
                          <a:xfrm>
                            <a:off x="3008" y="14503"/>
                            <a:ext cx="3336" cy="616"/>
                            <a:chOff x="2853" y="5737"/>
                            <a:chExt cx="3418" cy="480"/>
                          </a:xfrm>
                        </wpg:grpSpPr>
                        <wps:wsp>
                          <wps:cNvPr id="15207" name="Rectangle 13920"/>
                          <wps:cNvSpPr>
                            <a:spLocks noChangeArrowheads="1"/>
                          </wps:cNvSpPr>
                          <wps:spPr bwMode="auto">
                            <a:xfrm>
                              <a:off x="2853" y="5737"/>
                              <a:ext cx="1373" cy="480"/>
                            </a:xfrm>
                            <a:prstGeom prst="rect">
                              <a:avLst/>
                            </a:prstGeom>
                            <a:solidFill>
                              <a:srgbClr val="FFFFFF"/>
                            </a:solidFill>
                            <a:ln w="9525">
                              <a:solidFill>
                                <a:srgbClr val="000000"/>
                              </a:solidFill>
                              <a:miter lim="800000"/>
                              <a:headEnd/>
                              <a:tailEnd/>
                            </a:ln>
                          </wps:spPr>
                          <wps:txbx>
                            <w:txbxContent>
                              <w:p w:rsidR="00862F6C" w:rsidRPr="007A2099" w:rsidRDefault="00862F6C" w:rsidP="00E2476A">
                                <w:pPr>
                                  <w:spacing w:before="40"/>
                                  <w:jc w:val="center"/>
                                  <w:rPr>
                                    <w:rFonts w:asciiTheme="majorHAnsi" w:hAnsiTheme="majorHAnsi" w:cstheme="majorHAnsi"/>
                                    <w:sz w:val="18"/>
                                    <w:szCs w:val="18"/>
                                    <w:lang w:val="fr-FR"/>
                                  </w:rPr>
                                </w:pPr>
                                <w:r>
                                  <w:rPr>
                                    <w:rFonts w:asciiTheme="majorHAnsi" w:hAnsiTheme="majorHAnsi" w:cstheme="majorHAnsi"/>
                                    <w:sz w:val="18"/>
                                    <w:szCs w:val="18"/>
                                    <w:lang w:val="fr-FR"/>
                                  </w:rPr>
                                  <w:t>Close circuit</w:t>
                                </w:r>
                              </w:p>
                            </w:txbxContent>
                          </wps:txbx>
                          <wps:bodyPr rot="0" vert="horz" wrap="square" lIns="91440" tIns="45720" rIns="91440" bIns="45720" anchor="t" anchorCtr="0" upright="1">
                            <a:noAutofit/>
                          </wps:bodyPr>
                        </wps:wsp>
                        <wps:wsp>
                          <wps:cNvPr id="15208" name="Text Box 13921"/>
                          <wps:cNvSpPr txBox="1">
                            <a:spLocks noChangeArrowheads="1"/>
                          </wps:cNvSpPr>
                          <wps:spPr bwMode="auto">
                            <a:xfrm>
                              <a:off x="4226" y="5737"/>
                              <a:ext cx="2045" cy="480"/>
                            </a:xfrm>
                            <a:prstGeom prst="rect">
                              <a:avLst/>
                            </a:prstGeom>
                            <a:solidFill>
                              <a:srgbClr val="FFFFFF"/>
                            </a:solidFill>
                            <a:ln w="9525">
                              <a:solidFill>
                                <a:srgbClr val="000000"/>
                              </a:solidFill>
                              <a:miter lim="800000"/>
                              <a:headEnd/>
                              <a:tailEnd/>
                            </a:ln>
                          </wps:spPr>
                          <wps:txbx>
                            <w:txbxContent>
                              <w:p w:rsidR="00862F6C" w:rsidRDefault="00862F6C" w:rsidP="00E2476A">
                                <w:pPr>
                                  <w:rPr>
                                    <w:rFonts w:asciiTheme="majorHAnsi" w:hAnsiTheme="majorHAnsi" w:cstheme="majorHAnsi"/>
                                    <w:sz w:val="18"/>
                                    <w:szCs w:val="18"/>
                                    <w:lang w:val="fr-FR"/>
                                  </w:rPr>
                                </w:pPr>
                                <w:r>
                                  <w:rPr>
                                    <w:rFonts w:asciiTheme="majorHAnsi" w:hAnsiTheme="majorHAnsi" w:cstheme="majorHAnsi"/>
                                    <w:sz w:val="18"/>
                                    <w:szCs w:val="18"/>
                                    <w:lang w:val="fr-FR"/>
                                  </w:rPr>
                                  <w:t>Close FV381, FV382</w:t>
                                </w:r>
                              </w:p>
                              <w:p w:rsidR="00862F6C" w:rsidRPr="007A2099" w:rsidRDefault="00862F6C" w:rsidP="00E2476A">
                                <w:pPr>
                                  <w:rPr>
                                    <w:rFonts w:asciiTheme="majorHAnsi" w:hAnsiTheme="majorHAnsi" w:cstheme="majorHAnsi"/>
                                    <w:sz w:val="18"/>
                                    <w:szCs w:val="18"/>
                                    <w:lang w:val="fr-FR"/>
                                  </w:rPr>
                                </w:pPr>
                                <w:r>
                                  <w:rPr>
                                    <w:rFonts w:asciiTheme="majorHAnsi" w:hAnsiTheme="majorHAnsi" w:cstheme="majorHAnsi"/>
                                    <w:sz w:val="18"/>
                                    <w:szCs w:val="18"/>
                                    <w:lang w:val="fr-FR"/>
                                  </w:rPr>
                                  <w:t>Close CV380</w:t>
                                </w:r>
                              </w:p>
                            </w:txbxContent>
                          </wps:txbx>
                          <wps:bodyPr rot="0" vert="horz" wrap="square" lIns="91440" tIns="45720" rIns="91440" bIns="45720" anchor="t" anchorCtr="0" upright="1">
                            <a:noAutofit/>
                          </wps:bodyPr>
                        </wps:wsp>
                      </wpg:grpSp>
                      <wps:wsp>
                        <wps:cNvPr id="15209" name="AutoShape 13922"/>
                        <wps:cNvCnPr>
                          <a:cxnSpLocks noChangeShapeType="1"/>
                        </wps:cNvCnPr>
                        <wps:spPr bwMode="auto">
                          <a:xfrm flipV="1">
                            <a:off x="6436" y="9455"/>
                            <a:ext cx="0" cy="2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210" name="AutoShape 13923"/>
                        <wps:cNvCnPr>
                          <a:cxnSpLocks noChangeShapeType="1"/>
                        </wps:cNvCnPr>
                        <wps:spPr bwMode="auto">
                          <a:xfrm>
                            <a:off x="6429" y="11777"/>
                            <a:ext cx="5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11" name="Rectangle 13924"/>
                        <wps:cNvSpPr>
                          <a:spLocks noChangeArrowheads="1"/>
                        </wps:cNvSpPr>
                        <wps:spPr bwMode="auto">
                          <a:xfrm>
                            <a:off x="6807" y="11416"/>
                            <a:ext cx="1293" cy="793"/>
                          </a:xfrm>
                          <a:prstGeom prst="rect">
                            <a:avLst/>
                          </a:prstGeom>
                          <a:solidFill>
                            <a:srgbClr val="FFFFFF"/>
                          </a:solidFill>
                          <a:ln w="9525">
                            <a:solidFill>
                              <a:srgbClr val="000000"/>
                            </a:solidFill>
                            <a:miter lim="800000"/>
                            <a:headEnd/>
                            <a:tailEnd/>
                          </a:ln>
                        </wps:spPr>
                        <wps:txbx>
                          <w:txbxContent>
                            <w:p w:rsidR="00862F6C" w:rsidRPr="00FD1988" w:rsidRDefault="00862F6C" w:rsidP="00E56717">
                              <w:pPr>
                                <w:spacing w:before="40"/>
                                <w:jc w:val="center"/>
                                <w:rPr>
                                  <w:rFonts w:asciiTheme="majorHAnsi" w:hAnsiTheme="majorHAnsi" w:cstheme="majorHAnsi"/>
                                  <w:sz w:val="18"/>
                                  <w:szCs w:val="18"/>
                                  <w:lang w:val="fr-FR"/>
                                </w:rPr>
                              </w:pPr>
                              <w:r>
                                <w:rPr>
                                  <w:rFonts w:asciiTheme="majorHAnsi" w:hAnsiTheme="majorHAnsi" w:cstheme="majorHAnsi"/>
                                  <w:sz w:val="18"/>
                                  <w:szCs w:val="18"/>
                                  <w:lang w:val="fr-FR"/>
                                </w:rPr>
                                <w:t>Flow regulation</w:t>
                              </w:r>
                            </w:p>
                          </w:txbxContent>
                        </wps:txbx>
                        <wps:bodyPr rot="0" vert="horz" wrap="square" lIns="91440" tIns="45720" rIns="91440" bIns="45720" anchor="t" anchorCtr="0" upright="1">
                          <a:noAutofit/>
                        </wps:bodyPr>
                      </wps:wsp>
                      <wps:wsp>
                        <wps:cNvPr id="15212" name="Text Box 13925"/>
                        <wps:cNvSpPr txBox="1">
                          <a:spLocks noChangeArrowheads="1"/>
                        </wps:cNvSpPr>
                        <wps:spPr bwMode="auto">
                          <a:xfrm>
                            <a:off x="8099" y="11416"/>
                            <a:ext cx="1985" cy="794"/>
                          </a:xfrm>
                          <a:prstGeom prst="rect">
                            <a:avLst/>
                          </a:prstGeom>
                          <a:solidFill>
                            <a:srgbClr val="FFFFFF"/>
                          </a:solidFill>
                          <a:ln w="9525">
                            <a:solidFill>
                              <a:srgbClr val="000000"/>
                            </a:solidFill>
                            <a:miter lim="800000"/>
                            <a:headEnd/>
                            <a:tailEnd/>
                          </a:ln>
                        </wps:spPr>
                        <wps:txbx>
                          <w:txbxContent>
                            <w:p w:rsidR="00862F6C" w:rsidRPr="000A363C" w:rsidRDefault="00862F6C" w:rsidP="00E56717">
                              <w:pPr>
                                <w:rPr>
                                  <w:rFonts w:asciiTheme="majorHAnsi" w:hAnsiTheme="majorHAnsi" w:cstheme="majorHAnsi"/>
                                  <w:sz w:val="18"/>
                                  <w:szCs w:val="18"/>
                                </w:rPr>
                              </w:pPr>
                              <w:r w:rsidRPr="000A363C">
                                <w:rPr>
                                  <w:rFonts w:asciiTheme="majorHAnsi" w:hAnsiTheme="majorHAnsi" w:cstheme="majorHAnsi"/>
                                  <w:sz w:val="18"/>
                                  <w:szCs w:val="18"/>
                                </w:rPr>
                                <w:t>FV381, FV382 open</w:t>
                              </w:r>
                              <w:r>
                                <w:rPr>
                                  <w:rFonts w:asciiTheme="majorHAnsi" w:hAnsiTheme="majorHAnsi" w:cstheme="majorHAnsi"/>
                                  <w:sz w:val="18"/>
                                  <w:szCs w:val="18"/>
                                </w:rPr>
                                <w:t>ed</w:t>
                              </w:r>
                            </w:p>
                            <w:p w:rsidR="00862F6C" w:rsidRPr="00886B36" w:rsidRDefault="00862F6C" w:rsidP="00E56717">
                              <w:pPr>
                                <w:rPr>
                                  <w:rFonts w:asciiTheme="majorHAnsi" w:hAnsiTheme="majorHAnsi" w:cstheme="majorHAnsi"/>
                                  <w:sz w:val="18"/>
                                  <w:szCs w:val="18"/>
                                </w:rPr>
                              </w:pPr>
                              <w:r w:rsidRPr="00886B36">
                                <w:rPr>
                                  <w:rFonts w:asciiTheme="majorHAnsi" w:hAnsiTheme="majorHAnsi" w:cstheme="majorHAnsi"/>
                                  <w:sz w:val="18"/>
                                  <w:szCs w:val="18"/>
                                </w:rPr>
                                <w:t>CV380 regulated</w:t>
                              </w:r>
                            </w:p>
                            <w:p w:rsidR="00862F6C" w:rsidRPr="00886B36" w:rsidRDefault="00862F6C" w:rsidP="00E56717">
                              <w:pPr>
                                <w:rPr>
                                  <w:rFonts w:asciiTheme="majorHAnsi" w:hAnsiTheme="majorHAnsi" w:cstheme="majorHAnsi"/>
                                  <w:sz w:val="18"/>
                                  <w:szCs w:val="18"/>
                                </w:rPr>
                              </w:pPr>
                              <w:r>
                                <w:rPr>
                                  <w:rFonts w:asciiTheme="majorHAnsi" w:hAnsiTheme="majorHAnsi" w:cstheme="majorHAnsi"/>
                                  <w:sz w:val="18"/>
                                  <w:szCs w:val="18"/>
                                </w:rPr>
                                <w:t>F</w:t>
                              </w:r>
                              <w:r w:rsidRPr="00886B36">
                                <w:rPr>
                                  <w:rFonts w:asciiTheme="majorHAnsi" w:hAnsiTheme="majorHAnsi" w:cstheme="majorHAnsi"/>
                                  <w:sz w:val="18"/>
                                  <w:szCs w:val="18"/>
                                </w:rPr>
                                <w:t>T3</w:t>
                              </w:r>
                              <w:r>
                                <w:rPr>
                                  <w:rFonts w:asciiTheme="majorHAnsi" w:hAnsiTheme="majorHAnsi" w:cstheme="majorHAnsi"/>
                                  <w:sz w:val="18"/>
                                  <w:szCs w:val="18"/>
                                </w:rPr>
                                <w:t>80 = FT380</w:t>
                              </w:r>
                              <w:r w:rsidRPr="00886B36">
                                <w:rPr>
                                  <w:rFonts w:asciiTheme="majorHAnsi" w:hAnsiTheme="majorHAnsi" w:cstheme="majorHAnsi"/>
                                  <w:sz w:val="18"/>
                                  <w:szCs w:val="18"/>
                                </w:rPr>
                                <w:t xml:space="preserve">setpoint </w:t>
                              </w:r>
                            </w:p>
                          </w:txbxContent>
                        </wps:txbx>
                        <wps:bodyPr rot="0" vert="horz" wrap="square" lIns="91440" tIns="45720" rIns="91440" bIns="45720" anchor="t" anchorCtr="0" upright="1">
                          <a:noAutofit/>
                        </wps:bodyPr>
                      </wps:wsp>
                      <wps:wsp>
                        <wps:cNvPr id="15213" name="AutoShape 13926"/>
                        <wps:cNvCnPr>
                          <a:cxnSpLocks noChangeShapeType="1"/>
                        </wps:cNvCnPr>
                        <wps:spPr bwMode="auto">
                          <a:xfrm rot="-5400000">
                            <a:off x="6491" y="11771"/>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14" name="Text Box 13927"/>
                        <wps:cNvSpPr txBox="1">
                          <a:spLocks noChangeArrowheads="1"/>
                        </wps:cNvSpPr>
                        <wps:spPr bwMode="auto">
                          <a:xfrm>
                            <a:off x="5798" y="11822"/>
                            <a:ext cx="1125"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E56717">
                              <w:pPr>
                                <w:rPr>
                                  <w:rFonts w:asciiTheme="majorHAnsi" w:hAnsiTheme="majorHAnsi" w:cstheme="majorHAnsi"/>
                                  <w:sz w:val="18"/>
                                  <w:szCs w:val="18"/>
                                  <w:lang w:val="fr-FR"/>
                                </w:rPr>
                              </w:pPr>
                              <w:r>
                                <w:rPr>
                                  <w:rFonts w:asciiTheme="majorHAnsi" w:hAnsiTheme="majorHAnsi" w:cstheme="majorHAnsi"/>
                                  <w:sz w:val="18"/>
                                  <w:szCs w:val="18"/>
                                  <w:lang w:val="fr-FR"/>
                                </w:rPr>
                                <w:t>Inlet Temp</w:t>
                              </w:r>
                            </w:p>
                          </w:txbxContent>
                        </wps:txbx>
                        <wps:bodyPr rot="0" vert="horz" wrap="square" lIns="91440" tIns="45720" rIns="91440" bIns="45720" anchor="t" anchorCtr="0" upright="1">
                          <a:noAutofit/>
                        </wps:bodyPr>
                      </wps:wsp>
                      <wps:wsp>
                        <wps:cNvPr id="15215" name="Rectangle 13931"/>
                        <wps:cNvSpPr>
                          <a:spLocks noChangeArrowheads="1"/>
                        </wps:cNvSpPr>
                        <wps:spPr bwMode="auto">
                          <a:xfrm>
                            <a:off x="8217" y="9141"/>
                            <a:ext cx="1293" cy="793"/>
                          </a:xfrm>
                          <a:prstGeom prst="rect">
                            <a:avLst/>
                          </a:prstGeom>
                          <a:solidFill>
                            <a:srgbClr val="FFFFFF"/>
                          </a:solidFill>
                          <a:ln w="9525">
                            <a:solidFill>
                              <a:srgbClr val="000000"/>
                            </a:solidFill>
                            <a:miter lim="800000"/>
                            <a:headEnd/>
                            <a:tailEnd/>
                          </a:ln>
                        </wps:spPr>
                        <wps:txbx>
                          <w:txbxContent>
                            <w:p w:rsidR="00862F6C" w:rsidRPr="00FD1988" w:rsidRDefault="00862F6C" w:rsidP="008362CB">
                              <w:pPr>
                                <w:spacing w:before="40"/>
                                <w:jc w:val="center"/>
                                <w:rPr>
                                  <w:rFonts w:asciiTheme="majorHAnsi" w:hAnsiTheme="majorHAnsi" w:cstheme="majorHAnsi"/>
                                  <w:sz w:val="18"/>
                                  <w:szCs w:val="18"/>
                                  <w:lang w:val="fr-FR"/>
                                </w:rPr>
                              </w:pPr>
                              <w:r>
                                <w:rPr>
                                  <w:rFonts w:asciiTheme="majorHAnsi" w:hAnsiTheme="majorHAnsi" w:cstheme="majorHAnsi"/>
                                  <w:sz w:val="18"/>
                                  <w:szCs w:val="18"/>
                                  <w:lang w:val="fr-FR"/>
                                </w:rPr>
                                <w:t>Outlet Temp. regulation</w:t>
                              </w:r>
                            </w:p>
                          </w:txbxContent>
                        </wps:txbx>
                        <wps:bodyPr rot="0" vert="horz" wrap="square" lIns="91440" tIns="45720" rIns="91440" bIns="45720" anchor="t" anchorCtr="0" upright="1">
                          <a:noAutofit/>
                        </wps:bodyPr>
                      </wps:wsp>
                      <wps:wsp>
                        <wps:cNvPr id="15216" name="Text Box 13932"/>
                        <wps:cNvSpPr txBox="1">
                          <a:spLocks noChangeArrowheads="1"/>
                        </wps:cNvSpPr>
                        <wps:spPr bwMode="auto">
                          <a:xfrm>
                            <a:off x="9509" y="9141"/>
                            <a:ext cx="1985" cy="794"/>
                          </a:xfrm>
                          <a:prstGeom prst="rect">
                            <a:avLst/>
                          </a:prstGeom>
                          <a:solidFill>
                            <a:srgbClr val="FFFFFF"/>
                          </a:solidFill>
                          <a:ln w="9525">
                            <a:solidFill>
                              <a:srgbClr val="000000"/>
                            </a:solidFill>
                            <a:miter lim="800000"/>
                            <a:headEnd/>
                            <a:tailEnd/>
                          </a:ln>
                        </wps:spPr>
                        <wps:txbx>
                          <w:txbxContent>
                            <w:p w:rsidR="00862F6C" w:rsidRPr="000A363C" w:rsidRDefault="00862F6C" w:rsidP="008362CB">
                              <w:pPr>
                                <w:rPr>
                                  <w:rFonts w:asciiTheme="majorHAnsi" w:hAnsiTheme="majorHAnsi" w:cstheme="majorHAnsi"/>
                                  <w:sz w:val="18"/>
                                  <w:szCs w:val="18"/>
                                </w:rPr>
                              </w:pPr>
                              <w:r w:rsidRPr="000A363C">
                                <w:rPr>
                                  <w:rFonts w:asciiTheme="majorHAnsi" w:hAnsiTheme="majorHAnsi" w:cstheme="majorHAnsi"/>
                                  <w:sz w:val="18"/>
                                  <w:szCs w:val="18"/>
                                </w:rPr>
                                <w:t>FV381, FV382 open</w:t>
                              </w:r>
                              <w:r>
                                <w:rPr>
                                  <w:rFonts w:asciiTheme="majorHAnsi" w:hAnsiTheme="majorHAnsi" w:cstheme="majorHAnsi"/>
                                  <w:sz w:val="18"/>
                                  <w:szCs w:val="18"/>
                                </w:rPr>
                                <w:t>ed</w:t>
                              </w:r>
                            </w:p>
                            <w:p w:rsidR="00862F6C" w:rsidRPr="00886B36" w:rsidRDefault="00862F6C" w:rsidP="008362CB">
                              <w:pPr>
                                <w:rPr>
                                  <w:rFonts w:asciiTheme="majorHAnsi" w:hAnsiTheme="majorHAnsi" w:cstheme="majorHAnsi"/>
                                  <w:sz w:val="18"/>
                                  <w:szCs w:val="18"/>
                                </w:rPr>
                              </w:pPr>
                              <w:r w:rsidRPr="00886B36">
                                <w:rPr>
                                  <w:rFonts w:asciiTheme="majorHAnsi" w:hAnsiTheme="majorHAnsi" w:cstheme="majorHAnsi"/>
                                  <w:sz w:val="18"/>
                                  <w:szCs w:val="18"/>
                                </w:rPr>
                                <w:t>CV380 regulated</w:t>
                              </w:r>
                            </w:p>
                            <w:p w:rsidR="00862F6C" w:rsidRPr="00886B36" w:rsidRDefault="00862F6C" w:rsidP="008362CB">
                              <w:pPr>
                                <w:rPr>
                                  <w:rFonts w:asciiTheme="majorHAnsi" w:hAnsiTheme="majorHAnsi" w:cstheme="majorHAnsi"/>
                                  <w:sz w:val="18"/>
                                  <w:szCs w:val="18"/>
                                </w:rPr>
                              </w:pPr>
                              <w:r w:rsidRPr="00886B36">
                                <w:rPr>
                                  <w:rFonts w:asciiTheme="majorHAnsi" w:hAnsiTheme="majorHAnsi" w:cstheme="majorHAnsi"/>
                                  <w:sz w:val="18"/>
                                  <w:szCs w:val="18"/>
                                </w:rPr>
                                <w:t>TT37</w:t>
                              </w:r>
                              <w:r>
                                <w:rPr>
                                  <w:rFonts w:asciiTheme="majorHAnsi" w:hAnsiTheme="majorHAnsi" w:cstheme="majorHAnsi"/>
                                  <w:sz w:val="18"/>
                                  <w:szCs w:val="18"/>
                                </w:rPr>
                                <w:t>1</w:t>
                              </w:r>
                              <w:r w:rsidRPr="00886B36">
                                <w:rPr>
                                  <w:rFonts w:asciiTheme="majorHAnsi" w:hAnsiTheme="majorHAnsi" w:cstheme="majorHAnsi"/>
                                  <w:sz w:val="18"/>
                                  <w:szCs w:val="18"/>
                                </w:rPr>
                                <w:t xml:space="preserve"> = TT37</w:t>
                              </w:r>
                              <w:r>
                                <w:rPr>
                                  <w:rFonts w:asciiTheme="majorHAnsi" w:hAnsiTheme="majorHAnsi" w:cstheme="majorHAnsi"/>
                                  <w:sz w:val="18"/>
                                  <w:szCs w:val="18"/>
                                </w:rPr>
                                <w:t>1</w:t>
                              </w:r>
                              <w:r w:rsidRPr="00886B36">
                                <w:rPr>
                                  <w:rFonts w:asciiTheme="majorHAnsi" w:hAnsiTheme="majorHAnsi" w:cstheme="majorHAnsi"/>
                                  <w:sz w:val="18"/>
                                  <w:szCs w:val="18"/>
                                </w:rPr>
                                <w:t xml:space="preserve">setpoint </w:t>
                              </w:r>
                            </w:p>
                          </w:txbxContent>
                        </wps:txbx>
                        <wps:bodyPr rot="0" vert="horz" wrap="square" lIns="91440" tIns="45720" rIns="91440" bIns="45720" anchor="t" anchorCtr="0" upright="1">
                          <a:noAutofit/>
                        </wps:bodyPr>
                      </wps:wsp>
                      <wps:wsp>
                        <wps:cNvPr id="15217" name="AutoShape 13935"/>
                        <wps:cNvCnPr>
                          <a:cxnSpLocks noChangeShapeType="1"/>
                        </wps:cNvCnPr>
                        <wps:spPr bwMode="auto">
                          <a:xfrm>
                            <a:off x="7724" y="12448"/>
                            <a:ext cx="357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18" name="AutoShape 13936"/>
                        <wps:cNvCnPr>
                          <a:cxnSpLocks noChangeShapeType="1"/>
                        </wps:cNvCnPr>
                        <wps:spPr bwMode="auto">
                          <a:xfrm rot="-5400000">
                            <a:off x="7944" y="12453"/>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19" name="Text Box 13937"/>
                        <wps:cNvSpPr txBox="1">
                          <a:spLocks noChangeArrowheads="1"/>
                        </wps:cNvSpPr>
                        <wps:spPr bwMode="auto">
                          <a:xfrm>
                            <a:off x="8001" y="12441"/>
                            <a:ext cx="1421"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8362CB">
                              <w:pPr>
                                <w:rPr>
                                  <w:rFonts w:asciiTheme="majorHAnsi" w:hAnsiTheme="majorHAnsi" w:cstheme="majorHAnsi"/>
                                  <w:sz w:val="18"/>
                                  <w:szCs w:val="18"/>
                                  <w:lang w:val="fr-FR"/>
                                </w:rPr>
                              </w:pPr>
                              <w:r>
                                <w:rPr>
                                  <w:rFonts w:asciiTheme="majorHAnsi" w:hAnsiTheme="majorHAnsi" w:cstheme="majorHAnsi"/>
                                  <w:sz w:val="18"/>
                                  <w:szCs w:val="18"/>
                                  <w:lang w:val="fr-FR"/>
                                </w:rPr>
                                <w:t>Outlet  Temp</w:t>
                              </w:r>
                            </w:p>
                          </w:txbxContent>
                        </wps:txbx>
                        <wps:bodyPr rot="0" vert="horz" wrap="square" lIns="91440" tIns="45720" rIns="91440" bIns="45720" anchor="t" anchorCtr="0" upright="1">
                          <a:noAutofit/>
                        </wps:bodyPr>
                      </wps:wsp>
                      <wps:wsp>
                        <wps:cNvPr id="15220" name="AutoShape 13938"/>
                        <wps:cNvCnPr>
                          <a:cxnSpLocks noChangeShapeType="1"/>
                        </wps:cNvCnPr>
                        <wps:spPr bwMode="auto">
                          <a:xfrm flipV="1">
                            <a:off x="1716" y="13013"/>
                            <a:ext cx="92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21" name="AutoShape 13939"/>
                        <wps:cNvCnPr>
                          <a:cxnSpLocks noChangeShapeType="1"/>
                        </wps:cNvCnPr>
                        <wps:spPr bwMode="auto">
                          <a:xfrm>
                            <a:off x="4787" y="12769"/>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22" name="AutoShape 13941"/>
                        <wps:cNvCnPr>
                          <a:cxnSpLocks noChangeShapeType="1"/>
                        </wps:cNvCnPr>
                        <wps:spPr bwMode="auto">
                          <a:xfrm>
                            <a:off x="7602" y="12757"/>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23" name="AutoShape 13942"/>
                        <wps:cNvCnPr>
                          <a:cxnSpLocks noChangeShapeType="1"/>
                        </wps:cNvCnPr>
                        <wps:spPr bwMode="auto">
                          <a:xfrm>
                            <a:off x="10889" y="12770"/>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24" name="Text Box 13943"/>
                        <wps:cNvSpPr txBox="1">
                          <a:spLocks noChangeArrowheads="1"/>
                        </wps:cNvSpPr>
                        <wps:spPr bwMode="auto">
                          <a:xfrm>
                            <a:off x="4991" y="12626"/>
                            <a:ext cx="84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84086B">
                              <w:pPr>
                                <w:rPr>
                                  <w:rFonts w:asciiTheme="majorHAnsi" w:hAnsiTheme="majorHAnsi" w:cstheme="majorHAnsi"/>
                                  <w:sz w:val="18"/>
                                  <w:szCs w:val="18"/>
                                  <w:lang w:val="fr-FR"/>
                                </w:rPr>
                              </w:pPr>
                              <w:r>
                                <w:rPr>
                                  <w:rFonts w:asciiTheme="majorHAnsi" w:hAnsiTheme="majorHAnsi" w:cstheme="majorHAnsi"/>
                                  <w:sz w:val="18"/>
                                  <w:szCs w:val="18"/>
                                  <w:lang w:val="fr-FR"/>
                                </w:rPr>
                                <w:t>S</w:t>
                              </w:r>
                              <w:r w:rsidRPr="00886B36">
                                <w:rPr>
                                  <w:rFonts w:asciiTheme="majorHAnsi" w:hAnsiTheme="majorHAnsi" w:cstheme="majorHAnsi"/>
                                  <w:sz w:val="18"/>
                                  <w:szCs w:val="18"/>
                                  <w:lang w:val="fr-FR"/>
                                </w:rPr>
                                <w:t>top</w:t>
                              </w:r>
                            </w:p>
                          </w:txbxContent>
                        </wps:txbx>
                        <wps:bodyPr rot="0" vert="horz" wrap="square" lIns="91440" tIns="45720" rIns="91440" bIns="45720" anchor="t" anchorCtr="0" upright="1">
                          <a:noAutofit/>
                        </wps:bodyPr>
                      </wps:wsp>
                      <wps:wsp>
                        <wps:cNvPr id="15225" name="Text Box 13944"/>
                        <wps:cNvSpPr txBox="1">
                          <a:spLocks noChangeArrowheads="1"/>
                        </wps:cNvSpPr>
                        <wps:spPr bwMode="auto">
                          <a:xfrm>
                            <a:off x="7103" y="12659"/>
                            <a:ext cx="84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84086B">
                              <w:pPr>
                                <w:rPr>
                                  <w:rFonts w:asciiTheme="majorHAnsi" w:hAnsiTheme="majorHAnsi" w:cstheme="majorHAnsi"/>
                                  <w:sz w:val="18"/>
                                  <w:szCs w:val="18"/>
                                  <w:lang w:val="fr-FR"/>
                                </w:rPr>
                              </w:pPr>
                              <w:r>
                                <w:rPr>
                                  <w:rFonts w:asciiTheme="majorHAnsi" w:hAnsiTheme="majorHAnsi" w:cstheme="majorHAnsi"/>
                                  <w:sz w:val="18"/>
                                  <w:szCs w:val="18"/>
                                  <w:lang w:val="fr-FR"/>
                                </w:rPr>
                                <w:t>S</w:t>
                              </w:r>
                              <w:r w:rsidRPr="00886B36">
                                <w:rPr>
                                  <w:rFonts w:asciiTheme="majorHAnsi" w:hAnsiTheme="majorHAnsi" w:cstheme="majorHAnsi"/>
                                  <w:sz w:val="18"/>
                                  <w:szCs w:val="18"/>
                                  <w:lang w:val="fr-FR"/>
                                </w:rPr>
                                <w:t>top</w:t>
                              </w:r>
                            </w:p>
                          </w:txbxContent>
                        </wps:txbx>
                        <wps:bodyPr rot="0" vert="horz" wrap="square" lIns="91440" tIns="45720" rIns="91440" bIns="45720" anchor="t" anchorCtr="0" upright="1">
                          <a:noAutofit/>
                        </wps:bodyPr>
                      </wps:wsp>
                      <wps:wsp>
                        <wps:cNvPr id="15226" name="Text Box 13945"/>
                        <wps:cNvSpPr txBox="1">
                          <a:spLocks noChangeArrowheads="1"/>
                        </wps:cNvSpPr>
                        <wps:spPr bwMode="auto">
                          <a:xfrm>
                            <a:off x="10370" y="12651"/>
                            <a:ext cx="84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84086B">
                              <w:pPr>
                                <w:rPr>
                                  <w:rFonts w:asciiTheme="majorHAnsi" w:hAnsiTheme="majorHAnsi" w:cstheme="majorHAnsi"/>
                                  <w:sz w:val="18"/>
                                  <w:szCs w:val="18"/>
                                  <w:lang w:val="fr-FR"/>
                                </w:rPr>
                              </w:pPr>
                              <w:r>
                                <w:rPr>
                                  <w:rFonts w:asciiTheme="majorHAnsi" w:hAnsiTheme="majorHAnsi" w:cstheme="majorHAnsi"/>
                                  <w:sz w:val="18"/>
                                  <w:szCs w:val="18"/>
                                  <w:lang w:val="fr-FR"/>
                                </w:rPr>
                                <w:t>S</w:t>
                              </w:r>
                              <w:r w:rsidRPr="00886B36">
                                <w:rPr>
                                  <w:rFonts w:asciiTheme="majorHAnsi" w:hAnsiTheme="majorHAnsi" w:cstheme="majorHAnsi"/>
                                  <w:sz w:val="18"/>
                                  <w:szCs w:val="18"/>
                                  <w:lang w:val="fr-FR"/>
                                </w:rPr>
                                <w:t>top</w:t>
                              </w:r>
                            </w:p>
                          </w:txbxContent>
                        </wps:txbx>
                        <wps:bodyPr rot="0" vert="horz" wrap="square" lIns="91440" tIns="45720" rIns="91440" bIns="45720" anchor="t" anchorCtr="0" upright="1">
                          <a:noAutofit/>
                        </wps:bodyPr>
                      </wps:wsp>
                      <wps:wsp>
                        <wps:cNvPr id="15187" name="Text Box 13903"/>
                        <wps:cNvSpPr txBox="1">
                          <a:spLocks noChangeArrowheads="1"/>
                        </wps:cNvSpPr>
                        <wps:spPr bwMode="auto">
                          <a:xfrm>
                            <a:off x="8853" y="7965"/>
                            <a:ext cx="2895" cy="5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Default="00862F6C" w:rsidP="002351AF">
                              <w:pPr>
                                <w:rPr>
                                  <w:rFonts w:asciiTheme="majorHAnsi" w:hAnsiTheme="majorHAnsi" w:cstheme="majorHAnsi"/>
                                  <w:sz w:val="18"/>
                                  <w:szCs w:val="18"/>
                                </w:rPr>
                              </w:pPr>
                              <w:r>
                                <w:rPr>
                                  <w:rFonts w:asciiTheme="majorHAnsi" w:hAnsiTheme="majorHAnsi" w:cstheme="majorHAnsi"/>
                                  <w:sz w:val="18"/>
                                  <w:szCs w:val="18"/>
                                </w:rPr>
                                <w:t>Compressor running &amp; t &gt; tc2 (10s)</w:t>
                              </w:r>
                            </w:p>
                            <w:p w:rsidR="00862F6C" w:rsidRPr="00886B36" w:rsidRDefault="00862F6C" w:rsidP="002351AF">
                              <w:pPr>
                                <w:rPr>
                                  <w:rFonts w:asciiTheme="majorHAnsi" w:hAnsiTheme="majorHAnsi" w:cstheme="majorHAnsi"/>
                                  <w:sz w:val="18"/>
                                  <w:szCs w:val="18"/>
                                </w:rPr>
                              </w:pPr>
                              <w:r>
                                <w:rPr>
                                  <w:rFonts w:asciiTheme="majorHAnsi" w:hAnsiTheme="majorHAnsi" w:cstheme="majorHAnsi"/>
                                  <w:sz w:val="18"/>
                                  <w:szCs w:val="18"/>
                                </w:rPr>
                                <w:t>&amp; Outlet Temp</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087" o:spid="_x0000_s3223" style="position:absolute;left:0;text-align:left;margin-left:-23.9pt;margin-top:1.3pt;width:540.4pt;height:548.25pt;z-index:251295232" coordorigin="940,4584" coordsize="10808,10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">
                <v:shape id="AutoShape 4918" o:spid="_x0000_s3224" type="#_x0000_t32" style="position:absolute;left:950;top:4915;width:0;height:105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uQPscAAADeAAAADwAAAGRycy9kb3ducmV2LnhtbESPQWvDMAyF74P9B6PBLqN1srFS0rpl&#10;DAqlh8HaHHoUtpqExnJme2n276fDYDeJ9/Tep/V28r0aKaYusIFyXoAitsF13BioT7vZElTKyA77&#10;wGTghxJsN/d3a6xcuPEnjcfcKAnhVKGBNueh0jrZljymeRiIRbuE6DHLGhvtIt4k3Pf6uSgW2mPH&#10;0tDiQO8t2evx2xvoDvVHPT595WiXh/Icy3Q699aYx4fpbQUq05T/zX/Xeyf4r+WL8Mo7MoP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5A+xwAAAN4AAAAPAAAAAAAA&#10;AAAAAAAAAKECAABkcnMvZG93bnJldi54bWxQSwUGAAAAAAQABAD5AAAAlQMAAAAA&#10;"/>
                <v:shape id="AutoShape 4919" o:spid="_x0000_s3225" type="#_x0000_t32" style="position:absolute;left:940;top:4912;width:1984;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lDdcIAAADeAAAADwAAAGRycy9kb3ducmV2LnhtbERP3WrCMBS+H/gO4QjezbTVydYZRQRh&#10;eLfqAxyaY9PZnJQm2vj2ZjDY3fn4fs96G20n7jT41rGCfJ6BIK6dbrlRcD4dXt9B+ICssXNMCh7k&#10;YbuZvKyx1G7kb7pXoREphH2JCkwIfSmlrw1Z9HPXEyfu4gaLIcGhkXrAMYXbThZZtpIWW04NBnva&#10;G6qv1c0qKEwel4cf7BfHKl6LS9WsXD0qNZvG3SeIQDH8i//cXzrNf8sXH/D7TrpBb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XlDdcIAAADeAAAADwAAAAAAAAAAAAAA&#10;AAChAgAAZHJzL2Rvd25yZXYueG1sUEsFBgAAAAAEAAQA+QAAAJADAAAAAA==&#10;" strokeweight=".5pt">
                  <v:stroke endarrow="block"/>
                </v:shape>
                <v:shape id="Text Box 4932" o:spid="_x0000_s3226" type="#_x0000_t202" style="position:absolute;left:3953;top:5312;width:2781;height: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m4MMUA&#10;AADeAAAADwAAAGRycy9kb3ducmV2LnhtbESPzW7CQAyE75V4h5UrcalgA+KvKQuiSCCu/DyAyZok&#10;atYbZbckvD0+IHGz5fHMfMt15yp1pyaUng2Mhgko4szbknMDl/NusAAVIrLFyjMZeFCA9ar3scTU&#10;+paPdD/FXIkJhxQNFDHWqdYhK8hhGPqaWG433ziMsja5tg22Yu4qPU6SmXZYsiQUWNO2oOzv9O8M&#10;3A7t1/S7ve7jZX6czH6xnF/9w5j+Z7f5ARWpi2/x6/tgpf50NBEAwZEZ9O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6bgwxQAAAN4AAAAPAAAAAAAAAAAAAAAAAJgCAABkcnMv&#10;ZG93bnJldi54bWxQSwUGAAAAAAQABAD1AAAAigMAAAAA&#10;" stroked="f">
                  <v:textbox>
                    <w:txbxContent>
                      <w:p w:rsidR="00862F6C" w:rsidRPr="00886B36" w:rsidRDefault="00862F6C" w:rsidP="00AB0F9E">
                        <w:pPr>
                          <w:rPr>
                            <w:rFonts w:asciiTheme="majorHAnsi" w:hAnsiTheme="majorHAnsi" w:cstheme="majorHAnsi"/>
                            <w:sz w:val="18"/>
                            <w:szCs w:val="18"/>
                            <w:lang w:val="fr-FR"/>
                          </w:rPr>
                        </w:pPr>
                        <w:r w:rsidRPr="00886B36">
                          <w:rPr>
                            <w:rFonts w:asciiTheme="majorHAnsi" w:hAnsiTheme="majorHAnsi" w:cstheme="majorHAnsi"/>
                            <w:sz w:val="18"/>
                            <w:szCs w:val="18"/>
                            <w:lang w:val="fr-FR"/>
                          </w:rPr>
                          <w:t>start</w:t>
                        </w:r>
                      </w:p>
                    </w:txbxContent>
                  </v:textbox>
                </v:shape>
                <v:shape id="Text Box 4898" o:spid="_x0000_s3227" type="#_x0000_t202" style="position:absolute;left:2111;top:10741;width:1841;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Udq8IA&#10;AADeAAAADwAAAGRycy9kb3ducmV2LnhtbERP24rCMBB9F/Yfwizsi9i04rUaZV1QfPXyAWMzvWAz&#10;KU3W1r83wsK+zeFcZ73tTS0e1LrKsoIkikEQZ1ZXXCi4XvajBQjnkTXWlknBkxxsNx+DNabadnyi&#10;x9kXIoSwS1FB6X2TSumykgy6yDbEgctta9AH2BZSt9iFcFPLcRzPpMGKQ0OJDf2UlN3Pv0ZBfuyG&#10;02V3O/jr/DSZ7bCa3+xTqa/P/nsFwlPv/8V/7qMO86fJJIH3O+EG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pR2rwgAAAN4AAAAPAAAAAAAAAAAAAAAAAJgCAABkcnMvZG93&#10;bnJldi54bWxQSwUGAAAAAAQABAD1AAAAhwMAAAAA&#10;" stroked="f">
                  <v:textbox>
                    <w:txbxContent>
                      <w:p w:rsidR="00862F6C" w:rsidRPr="00886B36" w:rsidRDefault="00862F6C" w:rsidP="00AB0F9E">
                        <w:pPr>
                          <w:rPr>
                            <w:rFonts w:asciiTheme="majorHAnsi" w:hAnsiTheme="majorHAnsi" w:cstheme="majorHAnsi"/>
                            <w:sz w:val="18"/>
                            <w:szCs w:val="18"/>
                          </w:rPr>
                        </w:pPr>
                        <w:r w:rsidRPr="00886B36">
                          <w:rPr>
                            <w:rFonts w:asciiTheme="majorHAnsi" w:hAnsiTheme="majorHAnsi" w:cstheme="majorHAnsi"/>
                            <w:sz w:val="18"/>
                            <w:szCs w:val="18"/>
                          </w:rPr>
                          <w:t>TT370 &lt; TT370L</w:t>
                        </w:r>
                      </w:p>
                    </w:txbxContent>
                  </v:textbox>
                </v:shape>
                <v:shape id="AutoShape 4901" o:spid="_x0000_s3228" type="#_x0000_t32" style="position:absolute;left:1696;top:8036;width:70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1lasUAAADeAAAADwAAAGRycy9kb3ducmV2LnhtbERPTWsCMRC9F/ofwhR6KZpdqSKrUbaC&#10;UAsetPU+bsZN6GaybqJu/31TKHibx/uc+bJ3jbhSF6xnBfkwA0FceW25VvD1uR5MQYSIrLHxTAp+&#10;KMBy8fgwx0L7G+/ouo+1SCEcClRgYmwLKUNlyGEY+pY4cSffOYwJdrXUHd5SuGvkKMsm0qHl1GCw&#10;pZWh6nt/cQq2m/ytPBq7+did7Xa8LptL/XJQ6vmpL2cgIvXxLv53v+s0f5y/juDvnXSD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O1lasUAAADeAAAADwAAAAAAAAAA&#10;AAAAAAChAgAAZHJzL2Rvd25yZXYueG1sUEsFBgAAAAAEAAQA+QAAAJMDAAAAAA==&#10;"/>
                <v:shape id="AutoShape 4905" o:spid="_x0000_s3229" type="#_x0000_t32" style="position:absolute;left:4914;top:8033;width:0;height:49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A8cUAAADeAAAADwAAAGRycy9kb3ducmV2LnhtbERP30vDMBB+F/wfwgm+yJpWrUhtNqow&#10;cMIeNuf72ZxNsLnUJtvqf2+Ewd7u4/t59WJyvTjQGKxnBUWWgyBuvbbcKdi9L2ePIEJE1th7JgW/&#10;FGAxv7yosdL+yBs6bGMnUgiHChWYGIdKytAachgyPxAn7suPDmOCYyf1iMcU7np5m+cP0qHl1GBw&#10;oBdD7fd27xSsV8Vz82ns6m3zY9flsun33c2HUtdXU/MEItIUz+KT+1Wn+WVxfwf/76Qb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HA8cUAAADeAAAADwAAAAAAAAAA&#10;AAAAAAChAgAAZHJzL2Rvd25yZXYueG1sUEsFBgAAAAAEAAQA+QAAAJMDAAAAAA==&#10;"/>
                <v:shape id="AutoShape 4906" o:spid="_x0000_s3230" type="#_x0000_t32" style="position:absolute;left:6797;top:9454;width:0;height:7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KshMIAAADeAAAADwAAAGRycy9kb3ducmV2LnhtbERP32vCMBB+H/g/hBN8W1OHDumMooIg&#10;vohu4B6P5taGNZfSZE39740g7O0+vp+3XA+2ET113jhWMM1yEMSl04YrBV+f+9cFCB+QNTaOScGN&#10;PKxXo5clFtpFPlN/CZVIIewLVFCH0BZS+rImiz5zLXHiflxnMSTYVVJ3GFO4beRbnr9Li4ZTQ40t&#10;7Woqfy9/VoGJJ9O3h13cHq/fXkcyt7kzSk3Gw+YDRKAh/Iuf7oNO8+fT2Qwe76Qb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UKshMIAAADeAAAADwAAAAAAAAAAAAAA&#10;AAChAgAAZHJzL2Rvd25yZXYueG1sUEsFBgAAAAAEAAQA+QAAAJADAAAAAA==&#10;">
                  <v:stroke endarrow="block"/>
                </v:shape>
                <v:shape id="AutoShape 4907" o:spid="_x0000_s3231" type="#_x0000_t32" style="position:absolute;left:1845;top:8592;width:221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I6DcEAAADeAAAADwAAAGRycy9kb3ducmV2LnhtbERPzYrCMBC+L/gOYQRva9quylKNIoKw&#10;7G3rPsDQjE21mZQm2vj2ZmHB23x8v7PZRduJOw2+dawgn2cgiGunW24U/J6O758gfEDW2DkmBQ/y&#10;sNtO3jZYajfyD92r0IgUwr5EBSaEvpTS14Ys+rnriRN3doPFkODQSD3gmMJtJ4ssW0mLLacGgz0d&#10;DNXX6mYVFCaPi+MF+4/vKl6Lc9WsXD0qNZvG/RpEoBhe4n/3l07zl/liCX/vpBvk9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MjoNwQAAAN4AAAAPAAAAAAAAAAAAAAAA&#10;AKECAABkcnMvZG93bnJldi54bWxQSwUGAAAAAAQABAD5AAAAjwMAAAAA&#10;" strokeweight=".5pt">
                  <v:stroke endarrow="block"/>
                </v:shape>
                <v:shape id="AutoShape 4911" o:spid="_x0000_s3232" type="#_x0000_t32" style="position:absolute;left:1704;top:11095;width:23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ZjacUAAADeAAAADwAAAGRycy9kb3ducmV2LnhtbERPTWsCMRC9F/ofwgheimZXVGRrlG1B&#10;UMGDtr1PN9NNcDPZbqJu/30jFHqbx/uc5bp3jbhSF6xnBfk4A0FceW25VvD+thktQISIrLHxTAp+&#10;KMB69fiwxEL7Gx/peoq1SCEcClRgYmwLKUNlyGEY+5Y4cV++cxgT7GqpO7ylcNfISZbNpUPLqcFg&#10;S6+GqvPp4hQcdvlL+Wnsbn/8tofZpmwu9dOHUsNBXz6DiNTHf/Gfe6vT/Fk+ncP9nXSD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9ZjacUAAADeAAAADwAAAAAAAAAA&#10;AAAAAAChAgAAZHJzL2Rvd25yZXYueG1sUEsFBgAAAAAEAAQA+QAAAJMDAAAAAA==&#10;"/>
                <v:shape id="AutoShape 4912" o:spid="_x0000_s3233" type="#_x0000_t32" style="position:absolute;left:4059;top:8605;width:0;height:24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J3McQAAADeAAAADwAAAGRycy9kb3ducmV2LnhtbERPTWsCMRC9F/wPYQQvRbMrrcpqlFIo&#10;iIdCdQ8eh2TcXdxM1iRd13/fFAq9zeN9zmY32Fb05EPjWEE+y0AQa2carhSUp4/pCkSIyAZbx6Tg&#10;QQF229HTBgvj7vxF/TFWIoVwKFBBHWNXSBl0TRbDzHXEibs4bzEm6CtpPN5TuG3lPMsW0mLDqaHG&#10;jt5r0tfjt1XQHMrPsn++Ra9Xh/zs83A6t1qpyXh4W4OINMR/8Z97b9L81/xlCb/vpBv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wncxxAAAAN4AAAAPAAAAAAAAAAAA&#10;AAAAAKECAABkcnMvZG93bnJldi54bWxQSwUGAAAAAAQABAD5AAAAkgMAAAAA&#10;"/>
                <v:shape id="Text Box 4938" o:spid="_x0000_s3234" type="#_x0000_t202" style="position:absolute;left:3815;top:14104;width:239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0NsUA&#10;AADeAAAADwAAAGRycy9kb3ducmV2LnhtbESPzW7CQAyE75V4h5UrcalgA+KvKQuiSCCu/DyAyZok&#10;atYbZbckvD0+IHGzNeOZz8t15yp1pyaUng2Mhgko4szbknMDl/NusAAVIrLFyjMZeFCA9ar3scTU&#10;+paPdD/FXEkIhxQNFDHWqdYhK8hhGPqaWLSbbxxGWZtc2wZbCXeVHifJTDssWRoKrGlbUPZ3+ncG&#10;bof2a/rdXvfxMj9OZr9Yzq/+YUz/s9v8gIrUxbf5dX2wgj8dTYRX3pEZ9O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n7Q2xQAAAN4AAAAPAAAAAAAAAAAAAAAAAJgCAABkcnMv&#10;ZG93bnJldi54bWxQSwUGAAAAAAQABAD1AAAAigMAAAAA&#10;" stroked="f">
                  <v:textbox>
                    <w:txbxContent>
                      <w:p w:rsidR="00862F6C" w:rsidRPr="00886B36" w:rsidRDefault="00862F6C" w:rsidP="00AB0F9E">
                        <w:pPr>
                          <w:rPr>
                            <w:rFonts w:asciiTheme="majorHAnsi" w:hAnsiTheme="majorHAnsi" w:cstheme="majorHAnsi"/>
                            <w:sz w:val="18"/>
                            <w:szCs w:val="18"/>
                            <w:lang w:val="fr-FR"/>
                          </w:rPr>
                        </w:pPr>
                        <w:r w:rsidRPr="00886B36">
                          <w:rPr>
                            <w:rFonts w:asciiTheme="majorHAnsi" w:hAnsiTheme="majorHAnsi" w:cstheme="majorHAnsi"/>
                            <w:sz w:val="18"/>
                            <w:szCs w:val="18"/>
                            <w:lang w:val="fr-FR"/>
                          </w:rPr>
                          <w:t>Compressor stopped</w:t>
                        </w:r>
                      </w:p>
                    </w:txbxContent>
                  </v:textbox>
                </v:shape>
                <v:rect id="Rectangle 4953" o:spid="_x0000_s3235" style="position:absolute;left:4306;top:8604;width:1191;height: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oDw8UA&#10;AADeAAAADwAAAGRycy9kb3ducmV2LnhtbERPTU/CQBC9m/AfNkPiTbYUIbSyNASCkSOUi7exO7aF&#10;7mzT3UL117smJt7m5X3OKhtMI27UudqygukkAkFcWF1zqeCc75+WIJxH1thYJgVf5CBbjx5WmGp7&#10;5yPdTr4UIYRdigoq79tUSldUZNBNbEscuE/bGfQBdqXUHd5DuGlkHEULabDm0FBhS9uKiuupNwo+&#10;6viM38f8NTLJfuYPQ37p33dKPY6HzQsIT4P/F/+533SYP58+J/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gPDxQAAAN4AAAAPAAAAAAAAAAAAAAAAAJgCAABkcnMv&#10;ZG93bnJldi54bWxQSwUGAAAAAAQABAD1AAAAigMAAAAA&#10;">
                  <v:textbox>
                    <w:txbxContent>
                      <w:p w:rsidR="00862F6C" w:rsidRPr="00FD1988" w:rsidRDefault="00862F6C" w:rsidP="00FD1988">
                        <w:pPr>
                          <w:spacing w:before="40"/>
                          <w:jc w:val="center"/>
                          <w:rPr>
                            <w:rFonts w:asciiTheme="majorHAnsi" w:hAnsiTheme="majorHAnsi" w:cstheme="majorHAnsi"/>
                            <w:sz w:val="18"/>
                            <w:szCs w:val="18"/>
                            <w:lang w:val="fr-FR"/>
                          </w:rPr>
                        </w:pPr>
                        <w:r>
                          <w:rPr>
                            <w:rFonts w:asciiTheme="majorHAnsi" w:hAnsiTheme="majorHAnsi" w:cstheme="majorHAnsi"/>
                            <w:sz w:val="18"/>
                            <w:szCs w:val="18"/>
                            <w:lang w:val="fr-FR"/>
                          </w:rPr>
                          <w:t>Inlet Temp. regulation</w:t>
                        </w:r>
                      </w:p>
                    </w:txbxContent>
                  </v:textbox>
                </v:rect>
                <v:shape id="Text Box 4954" o:spid="_x0000_s3236" type="#_x0000_t202" style="position:absolute;left:5496;top:8604;width:1996;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5gmsgA&#10;AADeAAAADwAAAGRycy9kb3ducmV2LnhtbESPT0/DMAzF75P4DpGRdpm2dMD+dcsmNAk0brBNcLUa&#10;r61onJKErnx7fEDiZsvP773fZte7RnUUYu3ZwHSSgSIuvK25NHA+PY2XoGJCtth4JgM/FGG3vRls&#10;MLf+ym/UHVOpxIRjjgaqlNpc61hU5DBOfEsst4sPDpOsodQ24FXMXaPvsmyuHdYsCRW2tK+o+Dx+&#10;OwPLh0P3EV/uX9+L+aVZpdGie/4Kxgxv+8c1qER9+hf/fR+s1J9NZwIgODKD3v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XmCayAAAAN4AAAAPAAAAAAAAAAAAAAAAAJgCAABk&#10;cnMvZG93bnJldi54bWxQSwUGAAAAAAQABAD1AAAAjQMAAAAA&#10;">
                  <v:textbox>
                    <w:txbxContent>
                      <w:p w:rsidR="00862F6C" w:rsidRPr="000A363C" w:rsidRDefault="00862F6C" w:rsidP="00170393">
                        <w:pPr>
                          <w:rPr>
                            <w:rFonts w:asciiTheme="majorHAnsi" w:hAnsiTheme="majorHAnsi" w:cstheme="majorHAnsi"/>
                            <w:sz w:val="18"/>
                            <w:szCs w:val="18"/>
                          </w:rPr>
                        </w:pPr>
                        <w:r w:rsidRPr="000A363C">
                          <w:rPr>
                            <w:rFonts w:asciiTheme="majorHAnsi" w:hAnsiTheme="majorHAnsi" w:cstheme="majorHAnsi"/>
                            <w:sz w:val="18"/>
                            <w:szCs w:val="18"/>
                          </w:rPr>
                          <w:t>FV381, FV382 open</w:t>
                        </w:r>
                        <w:r>
                          <w:rPr>
                            <w:rFonts w:asciiTheme="majorHAnsi" w:hAnsiTheme="majorHAnsi" w:cstheme="majorHAnsi"/>
                            <w:sz w:val="18"/>
                            <w:szCs w:val="18"/>
                          </w:rPr>
                          <w:t>ed</w:t>
                        </w:r>
                      </w:p>
                      <w:p w:rsidR="00862F6C" w:rsidRPr="00886B36" w:rsidRDefault="00862F6C" w:rsidP="00AB0F9E">
                        <w:pPr>
                          <w:rPr>
                            <w:rFonts w:asciiTheme="majorHAnsi" w:hAnsiTheme="majorHAnsi" w:cstheme="majorHAnsi"/>
                            <w:sz w:val="18"/>
                            <w:szCs w:val="18"/>
                          </w:rPr>
                        </w:pPr>
                        <w:r w:rsidRPr="00886B36">
                          <w:rPr>
                            <w:rFonts w:asciiTheme="majorHAnsi" w:hAnsiTheme="majorHAnsi" w:cstheme="majorHAnsi"/>
                            <w:sz w:val="18"/>
                            <w:szCs w:val="18"/>
                          </w:rPr>
                          <w:t>CV380 regulated</w:t>
                        </w:r>
                      </w:p>
                      <w:p w:rsidR="00862F6C" w:rsidRPr="00886B36" w:rsidRDefault="00862F6C" w:rsidP="00AB0F9E">
                        <w:pPr>
                          <w:rPr>
                            <w:rFonts w:asciiTheme="majorHAnsi" w:hAnsiTheme="majorHAnsi" w:cstheme="majorHAnsi"/>
                            <w:sz w:val="18"/>
                            <w:szCs w:val="18"/>
                          </w:rPr>
                        </w:pPr>
                        <w:r w:rsidRPr="00886B36">
                          <w:rPr>
                            <w:rFonts w:asciiTheme="majorHAnsi" w:hAnsiTheme="majorHAnsi" w:cstheme="majorHAnsi"/>
                            <w:sz w:val="18"/>
                            <w:szCs w:val="18"/>
                          </w:rPr>
                          <w:t>TT37</w:t>
                        </w:r>
                        <w:r>
                          <w:rPr>
                            <w:rFonts w:asciiTheme="majorHAnsi" w:hAnsiTheme="majorHAnsi" w:cstheme="majorHAnsi"/>
                            <w:sz w:val="18"/>
                            <w:szCs w:val="18"/>
                          </w:rPr>
                          <w:t>2</w:t>
                        </w:r>
                        <w:r w:rsidRPr="00886B36">
                          <w:rPr>
                            <w:rFonts w:asciiTheme="majorHAnsi" w:hAnsiTheme="majorHAnsi" w:cstheme="majorHAnsi"/>
                            <w:sz w:val="18"/>
                            <w:szCs w:val="18"/>
                          </w:rPr>
                          <w:t xml:space="preserve"> = TT37</w:t>
                        </w:r>
                        <w:r>
                          <w:rPr>
                            <w:rFonts w:asciiTheme="majorHAnsi" w:hAnsiTheme="majorHAnsi" w:cstheme="majorHAnsi"/>
                            <w:sz w:val="18"/>
                            <w:szCs w:val="18"/>
                          </w:rPr>
                          <w:t>2</w:t>
                        </w:r>
                        <w:r w:rsidRPr="00886B36">
                          <w:rPr>
                            <w:rFonts w:asciiTheme="majorHAnsi" w:hAnsiTheme="majorHAnsi" w:cstheme="majorHAnsi"/>
                            <w:sz w:val="18"/>
                            <w:szCs w:val="18"/>
                          </w:rPr>
                          <w:t xml:space="preserve">setpoint </w:t>
                        </w:r>
                      </w:p>
                    </w:txbxContent>
                  </v:textbox>
                </v:shape>
                <v:shape id="Text Box 4970" o:spid="_x0000_s3237" type="#_x0000_t202" style="position:absolute;left:1718;top:8101;width:2895;height: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yLdsUA&#10;AADeAAAADwAAAGRycy9kb3ducmV2LnhtbERP0WrCQBB8F/oPxxZ8EXOp1NhGL6EWWnw1+gGb3JoE&#10;c3shd5r4971CoczLLrMzs7PLJ9OJOw2utazgJYpBEFdWt1wrOJ++lm8gnEfW2FkmBQ9ykGdPsx2m&#10;2o58pHvhaxFM2KWooPG+T6V0VUMGXWR74sBd7GDQh3WopR5wDOamk6s4TqTBlkNCgz19NlRdi5tR&#10;cDmMi/X7WH778+b4muyx3ZT2odT8efrYgvA0+f/jP/VBh/fXAfBbJ8w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fIt2xQAAAN4AAAAPAAAAAAAAAAAAAAAAAJgCAABkcnMv&#10;ZG93bnJldi54bWxQSwUGAAAAAAQABAD1AAAAigMAAAAA&#10;" stroked="f">
                  <v:textbox>
                    <w:txbxContent>
                      <w:p w:rsidR="00862F6C" w:rsidRPr="00886B36" w:rsidRDefault="00862F6C" w:rsidP="00FA42A7">
                        <w:pPr>
                          <w:rPr>
                            <w:rFonts w:asciiTheme="majorHAnsi" w:hAnsiTheme="majorHAnsi" w:cstheme="majorHAnsi"/>
                            <w:sz w:val="18"/>
                            <w:szCs w:val="18"/>
                          </w:rPr>
                        </w:pPr>
                        <w:r>
                          <w:rPr>
                            <w:rFonts w:asciiTheme="majorHAnsi" w:hAnsiTheme="majorHAnsi" w:cstheme="majorHAnsi"/>
                            <w:sz w:val="18"/>
                            <w:szCs w:val="18"/>
                          </w:rPr>
                          <w:t>Compressor running &amp; t &gt; tc2 (10s)</w:t>
                        </w:r>
                      </w:p>
                    </w:txbxContent>
                  </v:textbox>
                </v:shape>
                <v:rect id="Rectangle 4973" o:spid="_x0000_s3238" style="position:absolute;left:4286;top:7084;width:2501;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cHb8UA&#10;AADeAAAADwAAAGRycy9kb3ducmV2LnhtbERPTWvCQBC9F/wPywi91U1SUmx0DWKxtEcTL96m2TGJ&#10;ZmdDdtW0v75bKHibx/ucZT6aTlxpcK1lBfEsAkFcWd1yrWBfbp/mIJxH1thZJgXf5CBfTR6WmGl7&#10;4x1dC1+LEMIuQwWN930mpasaMuhmticO3NEOBn2AQy31gLcQbjqZRNGLNNhyaGiwp01D1bm4GAVf&#10;bbLHn135HpnX7bP/HMvT5fCm1ON0XC9AeBr9Xfzv/tBhfhqnC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9wdvxQAAAN4AAAAPAAAAAAAAAAAAAAAAAJgCAABkcnMv&#10;ZG93bnJldi54bWxQSwUGAAAAAAQABAD1AAAAigMAAAAA&#10;">
                  <v:textbox>
                    <w:txbxContent>
                      <w:p w:rsidR="00862F6C" w:rsidRPr="00886B36" w:rsidRDefault="00862F6C" w:rsidP="00170393">
                        <w:pPr>
                          <w:rPr>
                            <w:rFonts w:asciiTheme="majorHAnsi" w:hAnsiTheme="majorHAnsi" w:cstheme="majorHAnsi"/>
                            <w:sz w:val="18"/>
                            <w:szCs w:val="18"/>
                            <w:lang w:val="fr-FR"/>
                          </w:rPr>
                        </w:pPr>
                        <w:r w:rsidRPr="00886B36">
                          <w:rPr>
                            <w:rFonts w:asciiTheme="majorHAnsi" w:hAnsiTheme="majorHAnsi" w:cstheme="majorHAnsi"/>
                            <w:sz w:val="18"/>
                            <w:szCs w:val="18"/>
                            <w:lang w:val="fr-FR"/>
                          </w:rPr>
                          <w:t>FV381, FV382 open</w:t>
                        </w:r>
                        <w:r>
                          <w:rPr>
                            <w:rFonts w:asciiTheme="majorHAnsi" w:hAnsiTheme="majorHAnsi" w:cstheme="majorHAnsi"/>
                            <w:sz w:val="18"/>
                            <w:szCs w:val="18"/>
                            <w:lang w:val="fr-FR"/>
                          </w:rPr>
                          <w:t>ed</w:t>
                        </w:r>
                      </w:p>
                      <w:p w:rsidR="00862F6C" w:rsidRPr="00886B36" w:rsidRDefault="00862F6C" w:rsidP="00FA42A7">
                        <w:pPr>
                          <w:rPr>
                            <w:rFonts w:asciiTheme="majorHAnsi" w:hAnsiTheme="majorHAnsi" w:cstheme="majorHAnsi"/>
                            <w:sz w:val="18"/>
                            <w:szCs w:val="18"/>
                          </w:rPr>
                        </w:pPr>
                        <w:r>
                          <w:rPr>
                            <w:rFonts w:asciiTheme="majorHAnsi" w:hAnsiTheme="majorHAnsi" w:cstheme="majorHAnsi"/>
                            <w:sz w:val="18"/>
                            <w:szCs w:val="18"/>
                          </w:rPr>
                          <w:t>Start c</w:t>
                        </w:r>
                        <w:r w:rsidRPr="00886B36">
                          <w:rPr>
                            <w:rFonts w:asciiTheme="majorHAnsi" w:hAnsiTheme="majorHAnsi" w:cstheme="majorHAnsi"/>
                            <w:sz w:val="18"/>
                            <w:szCs w:val="18"/>
                          </w:rPr>
                          <w:t>ompre</w:t>
                        </w:r>
                        <w:r>
                          <w:rPr>
                            <w:rFonts w:asciiTheme="majorHAnsi" w:hAnsiTheme="majorHAnsi" w:cstheme="majorHAnsi"/>
                            <w:sz w:val="18"/>
                            <w:szCs w:val="18"/>
                          </w:rPr>
                          <w:t>ssor</w:t>
                        </w:r>
                      </w:p>
                    </w:txbxContent>
                  </v:textbox>
                </v:rect>
                <v:rect id="Rectangle 4899" o:spid="_x0000_s3239" style="position:absolute;left:3016;top:4584;width:1468;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ui9MQA&#10;AADeAAAADwAAAGRycy9kb3ducmV2LnhtbERPTWvCQBC9C/6HZQRvulFJqamrSEukPWq8eJtmxySa&#10;nQ3ZjUn767uFQm/zeJ+z2Q2mFg9qXWVZwWIegSDOra64UHDO0tkzCOeRNdaWScEXOdhtx6MNJtr2&#10;fKTHyRcihLBLUEHpfZNI6fKSDLq5bYgDd7WtQR9gW0jdYh/CTS2XUfQkDVYcGkps6LWk/H7qjILP&#10;annG72N2iMw6XfmPIbt1lzelppNh/wLC0+D/xX/udx3mx4t4Bb/vhBv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7ovTEAAAA3gAAAA8AAAAAAAAAAAAAAAAAmAIAAGRycy9k&#10;b3ducmV2LnhtbFBLBQYAAAAABAAEAPUAAACJAwAAAAA=&#10;">
                  <v:textbox>
                    <w:txbxContent>
                      <w:p w:rsidR="00862F6C" w:rsidRPr="00886B36" w:rsidRDefault="00862F6C" w:rsidP="00A21BCB">
                        <w:pPr>
                          <w:spacing w:before="80"/>
                          <w:jc w:val="center"/>
                          <w:rPr>
                            <w:rFonts w:asciiTheme="majorHAnsi" w:hAnsiTheme="majorHAnsi" w:cstheme="majorHAnsi"/>
                            <w:sz w:val="18"/>
                            <w:szCs w:val="18"/>
                          </w:rPr>
                        </w:pPr>
                        <w:r w:rsidRPr="00886B36">
                          <w:rPr>
                            <w:rFonts w:asciiTheme="majorHAnsi" w:hAnsiTheme="majorHAnsi" w:cstheme="majorHAnsi"/>
                            <w:sz w:val="18"/>
                            <w:szCs w:val="18"/>
                          </w:rPr>
                          <w:t>Stop</w:t>
                        </w:r>
                      </w:p>
                    </w:txbxContent>
                  </v:textbox>
                </v:rect>
                <v:shape id="Text Box 4892" o:spid="_x0000_s3240" type="#_x0000_t202" style="position:absolute;left:3933;top:6626;width:1473;height: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so7sMA&#10;AADeAAAADwAAAGRycy9kb3ducmV2LnhtbERP24rCMBB9F/Yfwizsi9hUsV6qUdYFxVcvHzA20ws2&#10;k9Jkbf17Iyzs2xzOddbb3tTiQa2rLCsYRzEI4szqigsF18t+tADhPLLG2jIpeJKD7eZjsMZU245P&#10;9Dj7QoQQdikqKL1vUildVpJBF9mGOHC5bQ36ANtC6ha7EG5qOYnjmTRYcWgosaGfkrL7+dcoyI/d&#10;MFl2t4O/zk/T2Q6r+c0+lfr67L9XIDz1/l/85z7qMD8ZJ1N4vxNu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so7sMAAADeAAAADwAAAAAAAAAAAAAAAACYAgAAZHJzL2Rv&#10;d25yZXYueG1sUEsFBgAAAAAEAAQA9QAAAIgDAAAAAA==&#10;" stroked="f">
                  <v:textbox>
                    <w:txbxContent>
                      <w:p w:rsidR="00862F6C" w:rsidRPr="00886B36" w:rsidRDefault="00862F6C" w:rsidP="00AB0F9E">
                        <w:pPr>
                          <w:rPr>
                            <w:rFonts w:asciiTheme="majorHAnsi" w:hAnsiTheme="majorHAnsi" w:cstheme="majorHAnsi"/>
                            <w:sz w:val="18"/>
                            <w:szCs w:val="18"/>
                          </w:rPr>
                        </w:pPr>
                        <w:r>
                          <w:rPr>
                            <w:rFonts w:asciiTheme="majorHAnsi" w:hAnsiTheme="majorHAnsi" w:cstheme="majorHAnsi"/>
                            <w:sz w:val="18"/>
                            <w:szCs w:val="18"/>
                          </w:rPr>
                          <w:t>t &gt; tc1 (3</w:t>
                        </w:r>
                        <w:r w:rsidRPr="00886B36">
                          <w:rPr>
                            <w:rFonts w:asciiTheme="majorHAnsi" w:hAnsiTheme="majorHAnsi" w:cstheme="majorHAnsi"/>
                            <w:sz w:val="18"/>
                            <w:szCs w:val="18"/>
                          </w:rPr>
                          <w:t>s</w:t>
                        </w:r>
                        <w:r>
                          <w:rPr>
                            <w:rFonts w:asciiTheme="majorHAnsi" w:hAnsiTheme="majorHAnsi" w:cstheme="majorHAnsi"/>
                            <w:sz w:val="18"/>
                            <w:szCs w:val="18"/>
                          </w:rPr>
                          <w:t>)</w:t>
                        </w:r>
                      </w:p>
                    </w:txbxContent>
                  </v:textbox>
                </v:shape>
                <v:rect id="Rectangle 4928" o:spid="_x0000_s3241" style="position:absolute;left:2480;top:5831;width:178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6fG8MA&#10;AADeAAAADwAAAGRycy9kb3ducmV2LnhtbERPTYvCMBC9C/sfwix401SlslajLCuKHrVe9jY2Y9vd&#10;ZlKaqNVfbwTB2zze58wWranEhRpXWlYw6EcgiDOrS84VHNJV7wuE88gaK8uk4EYOFvOPzgwTba+8&#10;o8ve5yKEsEtQQeF9nUjpsoIMur6tiQN3so1BH2CTS93gNYSbSg6jaCwNlhwaCqzpp6Dsf382Co7l&#10;8ID3XbqOzGQ18ts2/Tv/LpXqfrbfUxCeWv8Wv9wbHebHgziG5zvhBj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6fG8MAAADeAAAADwAAAAAAAAAAAAAAAACYAgAAZHJzL2Rv&#10;d25yZXYueG1sUEsFBgAAAAAEAAQA9QAAAIgDAAAAAA==&#10;">
                  <v:textbox>
                    <w:txbxContent>
                      <w:p w:rsidR="00862F6C" w:rsidRPr="00886B36" w:rsidRDefault="00862F6C" w:rsidP="00711418">
                        <w:pPr>
                          <w:spacing w:before="80"/>
                          <w:jc w:val="center"/>
                          <w:rPr>
                            <w:rFonts w:asciiTheme="majorHAnsi" w:hAnsiTheme="majorHAnsi" w:cstheme="majorHAnsi"/>
                            <w:sz w:val="18"/>
                            <w:szCs w:val="18"/>
                            <w:lang w:val="fr-FR"/>
                          </w:rPr>
                        </w:pPr>
                        <w:r w:rsidRPr="00886B36">
                          <w:rPr>
                            <w:rFonts w:asciiTheme="majorHAnsi" w:hAnsiTheme="majorHAnsi" w:cstheme="majorHAnsi"/>
                            <w:sz w:val="18"/>
                            <w:szCs w:val="18"/>
                            <w:lang w:val="fr-FR"/>
                          </w:rPr>
                          <w:t>Open circuit</w:t>
                        </w:r>
                      </w:p>
                    </w:txbxContent>
                  </v:textbox>
                </v:rect>
                <v:rect id="Rectangle 4957" o:spid="_x0000_s3242" style="position:absolute;left:4259;top:5831;width:2501;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wBbMMA&#10;AADeAAAADwAAAGRycy9kb3ducmV2LnhtbERPTYvCMBC9C/6HMII3TVWUtWsUURQ9ar14m21m267N&#10;pDRRq7/eCMLe5vE+Z7ZoTCluVLvCsoJBPwJBnFpdcKbglGx6XyCcR9ZYWiYFD3KwmLdbM4y1vfOB&#10;bkefiRDCLkYFufdVLKVLczLo+rYiDtyvrQ36AOtM6hrvIdyUchhFE2mw4NCQY0WrnNLL8WoU/BTD&#10;Ez4PyTYy083I75vk73peK9XtNMtvEJ4a/y/+uHc6zB8PxhN4vxNu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wBbMMAAADeAAAADwAAAAAAAAAAAAAAAACYAgAAZHJzL2Rv&#10;d25yZXYueG1sUEsFBgAAAAAEAAQA9QAAAIgDAAAAAA==&#10;">
                  <v:textbox>
                    <w:txbxContent>
                      <w:p w:rsidR="00862F6C" w:rsidRDefault="00862F6C" w:rsidP="00AB0F9E">
                        <w:pPr>
                          <w:rPr>
                            <w:rFonts w:asciiTheme="majorHAnsi" w:hAnsiTheme="majorHAnsi" w:cstheme="majorHAnsi"/>
                            <w:sz w:val="18"/>
                            <w:szCs w:val="18"/>
                            <w:lang w:val="fr-FR"/>
                          </w:rPr>
                        </w:pPr>
                        <w:r>
                          <w:rPr>
                            <w:rFonts w:asciiTheme="majorHAnsi" w:hAnsiTheme="majorHAnsi" w:cstheme="majorHAnsi"/>
                            <w:sz w:val="18"/>
                            <w:szCs w:val="18"/>
                            <w:lang w:val="fr-FR"/>
                          </w:rPr>
                          <w:t>Open FV381, FV382</w:t>
                        </w:r>
                      </w:p>
                      <w:p w:rsidR="00862F6C" w:rsidRPr="00886B36" w:rsidRDefault="00862F6C" w:rsidP="00AB0F9E">
                        <w:pPr>
                          <w:rPr>
                            <w:rFonts w:asciiTheme="majorHAnsi" w:hAnsiTheme="majorHAnsi" w:cstheme="majorHAnsi"/>
                            <w:sz w:val="18"/>
                            <w:szCs w:val="18"/>
                            <w:lang w:val="fr-FR"/>
                          </w:rPr>
                        </w:pPr>
                        <w:r>
                          <w:rPr>
                            <w:rFonts w:asciiTheme="majorHAnsi" w:hAnsiTheme="majorHAnsi" w:cstheme="majorHAnsi"/>
                            <w:sz w:val="18"/>
                            <w:szCs w:val="18"/>
                            <w:lang w:val="fr-FR"/>
                          </w:rPr>
                          <w:t>Open CV380</w:t>
                        </w:r>
                      </w:p>
                    </w:txbxContent>
                  </v:textbox>
                </v:rect>
                <v:shape id="Text Box 10606" o:spid="_x0000_s3243" type="#_x0000_t202" style="position:absolute;left:3868;top:15125;width:239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m2mcQA&#10;AADeAAAADwAAAGRycy9kb3ducmV2LnhtbERPyWrDMBC9F/IPYgq5lEROqOPUtRzSQEuuWT5gYk1s&#10;U2tkLNXL30eFQm/zeOtku9E0oqfO1ZYVrJYRCOLC6ppLBdfL52ILwnlkjY1lUjCRg10+e8ow1Xbg&#10;E/VnX4oQwi5FBZX3bSqlKyoy6Ja2JQ7c3XYGfYBdKXWHQwg3jVxH0UYarDk0VNjSoaLi+/xjFNyP&#10;w0v8Nty+/DU5vW4+sE5udlJq/jzu30F4Gv2/+M991GF+vIoT+H0n3C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ZtpnEAAAA3gAAAA8AAAAAAAAAAAAAAAAAmAIAAGRycy9k&#10;b3ducmV2LnhtbFBLBQYAAAAABAAEAPUAAACJAwAAAAA=&#10;" stroked="f">
                  <v:textbox>
                    <w:txbxContent>
                      <w:p w:rsidR="00862F6C" w:rsidRPr="00886B36" w:rsidRDefault="00862F6C" w:rsidP="007A2099">
                        <w:pPr>
                          <w:rPr>
                            <w:rFonts w:asciiTheme="majorHAnsi" w:hAnsiTheme="majorHAnsi" w:cstheme="majorHAnsi"/>
                            <w:sz w:val="18"/>
                            <w:szCs w:val="18"/>
                            <w:lang w:val="fr-FR"/>
                          </w:rPr>
                        </w:pPr>
                        <w:r>
                          <w:rPr>
                            <w:rFonts w:asciiTheme="majorHAnsi" w:hAnsiTheme="majorHAnsi" w:cstheme="majorHAnsi"/>
                            <w:sz w:val="18"/>
                            <w:szCs w:val="18"/>
                            <w:lang w:val="fr-FR"/>
                          </w:rPr>
                          <w:t>CV380 fully closed</w:t>
                        </w:r>
                      </w:p>
                    </w:txbxContent>
                  </v:textbox>
                </v:shape>
                <v:shape id="AutoShape 10610" o:spid="_x0000_s3244" type="#_x0000_t32" style="position:absolute;left:942;top:15471;width:280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R1nscAAADeAAAADwAAAGRycy9kb3ducmV2LnhtbESPQWvDMAyF74P9B6PBLqN1Mugoad1S&#10;BoPRQ2FtDj0KW01CYzmzvTT799VhsJvEe3rv03o7+V6NFFMX2EA5L0AR2+A6bgzUp4/ZElTKyA77&#10;wGTglxJsN48Pa6xcuPEXjcfcKAnhVKGBNueh0jrZljymeRiIRbuE6DHLGhvtIt4k3Pf6tSjetMeO&#10;paHFgd5bstfjjzfQ7etDPb5852iX+/Icy3Q699aY56dptwKVacr/5r/rTyf4i3IhvPKOzKA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hHWexwAAAN4AAAAPAAAAAAAA&#10;AAAAAAAAAKECAABkcnMvZG93bnJldi54bWxQSwUGAAAAAAQABAD5AAAAlQMAAAAA&#10;"/>
                <v:shape id="AutoShape 13075" o:spid="_x0000_s3245" type="#_x0000_t32" style="position:absolute;left:10094;top:11723;width:5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am1cIAAADeAAAADwAAAGRycy9kb3ducmV2LnhtbERP3WrCMBS+H/gO4Qi7m2nrFK1GEUGQ&#10;3a3bAxyaY1NtTkoTbfb2ZjDY3fn4fs92H20nHjT41rGCfJaBIK6dbrlR8P11eluB8AFZY+eYFPyQ&#10;h/1u8rLFUruRP+lRhUakEPYlKjAh9KWUvjZk0c9cT5y4ixsshgSHRuoBxxRuO1lk2VJabDk1GOzp&#10;aKi+VXeroDB5fD9dsZ9/VPFWXKpm6epRqddpPGxABIrhX/znPus0f5Ev1vD7TrpB7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Kam1cIAAADeAAAADwAAAAAAAAAAAAAA&#10;AAChAgAAZHJzL2Rvd25yZXYueG1sUEsFBgAAAAAEAAQA+QAAAJADAAAAAA==&#10;" strokeweight=".5pt">
                  <v:stroke endarrow="block"/>
                </v:shape>
                <v:shape id="Text Box 13076" o:spid="_x0000_s3246" type="#_x0000_t202" style="position:absolute;left:1797;top:12604;width:979;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wcR8YA&#10;AADeAAAADwAAAGRycy9kb3ducmV2LnhtbESPT2vCQBDF74LfYRnBm+4qKjZ1lVIp9NTinwrehuyY&#10;hGZnQ3Zr0m/fORS8zTBv3nu/za73tbpTG6vAFmZTA4o4D67iwsL59DZZg4oJ2WEdmCz8UoTddjjY&#10;YOZCxwe6H1OhxIRjhhbKlJpM65iX5DFOQ0Mst1toPSZZ20K7Fjsx97WeG7PSHiuWhBIbei0p/z7+&#10;eAtfH7frZWE+i71fNl3ojWb/pK0dj/qXZ1CJ+vQQ/3+/O6m/nK0EQHBkBr3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wcR8YAAADeAAAADwAAAAAAAAAAAAAAAACYAgAAZHJz&#10;L2Rvd25yZXYueG1sUEsFBgAAAAAEAAQA9QAAAIsDAAAAAA==&#10;" filled="f" stroked="f">
                  <v:textbox>
                    <w:txbxContent>
                      <w:p w:rsidR="00862F6C" w:rsidRPr="00886B36" w:rsidRDefault="00862F6C" w:rsidP="00CE2508">
                        <w:pPr>
                          <w:rPr>
                            <w:rFonts w:asciiTheme="majorHAnsi" w:hAnsiTheme="majorHAnsi" w:cstheme="majorHAnsi"/>
                            <w:sz w:val="18"/>
                            <w:szCs w:val="18"/>
                            <w:lang w:val="fr-FR"/>
                          </w:rPr>
                        </w:pPr>
                        <w:r>
                          <w:rPr>
                            <w:rFonts w:asciiTheme="majorHAnsi" w:hAnsiTheme="majorHAnsi" w:cstheme="majorHAnsi"/>
                            <w:sz w:val="18"/>
                            <w:szCs w:val="18"/>
                            <w:lang w:val="fr-FR"/>
                          </w:rPr>
                          <w:t>S</w:t>
                        </w:r>
                        <w:r w:rsidRPr="00886B36">
                          <w:rPr>
                            <w:rFonts w:asciiTheme="majorHAnsi" w:hAnsiTheme="majorHAnsi" w:cstheme="majorHAnsi"/>
                            <w:sz w:val="18"/>
                            <w:szCs w:val="18"/>
                            <w:lang w:val="fr-FR"/>
                          </w:rPr>
                          <w:t>top</w:t>
                        </w:r>
                      </w:p>
                    </w:txbxContent>
                  </v:textbox>
                </v:shape>
                <v:shape id="AutoShape 4930" o:spid="_x0000_s3247" type="#_x0000_t32" style="position:absolute;left:3741;top:5271;width:0;height:5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qnfcQAAADeAAAADwAAAGRycy9kb3ducmV2LnhtbERPTWsCMRC9F/wPYYReima3oJStUVZB&#10;qAUP2vY+bqab4GaybqJu/30jCN7m8T5ntuhdIy7UBetZQT7OQBBXXluuFXx/rUdvIEJE1th4JgV/&#10;FGAxHzzNsND+yju67GMtUgiHAhWYGNtCylAZchjGviVO3K/vHMYEu1rqDq8p3DXyNcum0qHl1GCw&#10;pZWh6rg/OwXbTb4sD8ZuPncnu52sy+Zcv/wo9Tzsy3cQkfr4EN/dHzrNn+TTHG7vpBv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iqd9xAAAAN4AAAAPAAAAAAAAAAAA&#10;AAAAAKECAABkcnMvZG93bnJldi54bWxQSwUGAAAAAAQABAD5AAAAkgMAAAAA&#10;"/>
                <v:shape id="AutoShape 4931" o:spid="_x0000_s3248" type="#_x0000_t32" style="position:absolute;left:3614;top:5586;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g5CsUAAADeAAAADwAAAGRycy9kb3ducmV2LnhtbERPTWsCMRC9F/ofwhS8FM2uoJTVKFtB&#10;UMGDtt7HzXQTuplsN1HXf28Khd7m8T5nvuxdI67UBetZQT7KQBBXXluuFXx+rIdvIEJE1th4JgV3&#10;CrBcPD/NsdD+xge6HmMtUgiHAhWYGNtCylAZchhGviVO3JfvHMYEu1rqDm8p3DVynGVT6dByajDY&#10;0spQ9X28OAX7bf5eno3d7g4/dj9Zl82lfj0pNXjpyxmISH38F/+5NzrNn+TTMfy+k26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1g5CsUAAADeAAAADwAAAAAAAAAA&#10;AAAAAAChAgAAZHJzL2Rvd25yZXYueG1sUEsFBgAAAAAEAAQA+QAAAJMDAAAAAA==&#10;"/>
                <v:shape id="AutoShape 13077" o:spid="_x0000_s3249" type="#_x0000_t32" style="position:absolute;left:1576;top:12751;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SckcUAAADeAAAADwAAAGRycy9kb3ducmV2LnhtbERPTWsCMRC9F/ofwgheimZXUWRrlG1B&#10;UMGDtr1PN9NNcDPZbqJu/30jFHqbx/uc5bp3jbhSF6xnBfk4A0FceW25VvD+thktQISIrLHxTAp+&#10;KMB69fiwxEL7Gx/peoq1SCEcClRgYmwLKUNlyGEY+5Y4cV++cxgT7GqpO7ylcNfISZbNpUPLqcFg&#10;S6+GqvPp4hQcdvlL+Wnsbn/8tofZpmwu9dOHUsNBXz6DiNTHf/Gfe6vT/Fk+n8L9nXSD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BSckcUAAADeAAAADwAAAAAAAAAA&#10;AAAAAAChAgAAZHJzL2Rvd25yZXYueG1sUEsFBgAAAAAEAAQA+QAAAJMDAAAAAA==&#10;"/>
                <v:shape id="Text Box 4897" o:spid="_x0000_s3250" type="#_x0000_t202" style="position:absolute;left:1837;top:9578;width:2396;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caRMQA&#10;AADeAAAADwAAAGRycy9kb3ducmV2LnhtbERPS2vCQBC+F/wPywje6q4lCTZ1FWkReqrUR6G3ITsm&#10;wexsyG6T9N93hYK3+fies9qMthE9db52rGExVyCIC2dqLjWcjrvHJQgfkA02jknDL3nYrCcPK8yN&#10;G/iT+kMoRQxhn6OGKoQ2l9IXFVn0c9cSR+7iOoshwq6UpsMhhttGPimVSYs1x4YKW3qtqLgefqyG&#10;88fl+ytR+/LNpu3gRiXZPkutZ9Nx+wIi0Bju4n/3u4nz00WWwO2deIN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3GkTEAAAA3gAAAA8AAAAAAAAAAAAAAAAAmAIAAGRycy9k&#10;b3ducmV2LnhtbFBLBQYAAAAABAAEAPUAAACJAwAAAAA=&#10;" filled="f" stroked="f">
                  <v:textbox>
                    <w:txbxContent>
                      <w:p w:rsidR="00862F6C" w:rsidRPr="00886B36" w:rsidRDefault="00862F6C" w:rsidP="00AB0F9E">
                        <w:pPr>
                          <w:rPr>
                            <w:rFonts w:asciiTheme="majorHAnsi" w:hAnsiTheme="majorHAnsi" w:cstheme="majorHAnsi"/>
                            <w:sz w:val="18"/>
                            <w:szCs w:val="18"/>
                          </w:rPr>
                        </w:pPr>
                        <w:r>
                          <w:rPr>
                            <w:rFonts w:asciiTheme="majorHAnsi" w:hAnsiTheme="majorHAnsi" w:cstheme="majorHAnsi"/>
                            <w:sz w:val="18"/>
                            <w:szCs w:val="18"/>
                          </w:rPr>
                          <w:t>(</w:t>
                        </w:r>
                        <w:r w:rsidRPr="00886B36">
                          <w:rPr>
                            <w:rFonts w:asciiTheme="majorHAnsi" w:hAnsiTheme="majorHAnsi" w:cstheme="majorHAnsi"/>
                            <w:sz w:val="18"/>
                            <w:szCs w:val="18"/>
                          </w:rPr>
                          <w:t>TT370 &gt; TT370H</w:t>
                        </w:r>
                        <w:r>
                          <w:rPr>
                            <w:rFonts w:asciiTheme="majorHAnsi" w:hAnsiTheme="majorHAnsi" w:cstheme="majorHAnsi"/>
                            <w:sz w:val="18"/>
                            <w:szCs w:val="18"/>
                          </w:rPr>
                          <w:t>) OR Stop</w:t>
                        </w:r>
                      </w:p>
                    </w:txbxContent>
                  </v:textbox>
                </v:shape>
                <v:shape id="AutoShape 4914" o:spid="_x0000_s3251" type="#_x0000_t32" style="position:absolute;left:1710;top:8022;width:0;height:49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GhfsUAAADeAAAADwAAAGRycy9kb3ducmV2LnhtbERP32vCMBB+F/Y/hBv4IjPtoDI6o3SC&#10;MAUfdNv7rbk1Yc2lNlHrf28GA9/u4/t58+XgWnGmPljPCvJpBoK49tpyo+DzY/30AiJEZI2tZ1Jw&#10;pQDLxcNojqX2F97T+RAbkUI4lKjAxNiVUobakMMw9R1x4n587zAm2DdS93hJ4a6Vz1k2kw4tpwaD&#10;Ha0M1b+Hk1Ow2+Rv1bexm+3+aHfFumpPzeRLqfHjUL2CiDTEu/jf/a7T/CKfFfD3TrpBL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LGhfsUAAADeAAAADwAAAAAAAAAA&#10;AAAAAAChAgAAZHJzL2Rvd25yZXYueG1sUEsFBgAAAAAEAAQA+QAAAJMDAAAAAA==&#10;"/>
                <v:shape id="AutoShape 4915" o:spid="_x0000_s3252" type="#_x0000_t32" style="position:absolute;left:1953;top:11109;width:255;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zZisQAAADeAAAADwAAAGRycy9kb3ducmV2LnhtbERPTWvCQBC9F/wPywi91Y3FBkldpViU&#10;HPTQKD0P2XETmp2N2dWk/vquUPA2j/c5i9VgG3GlzteOFUwnCQji0umajYLjYfMyB+EDssbGMSn4&#10;JQ+r5ehpgZl2PX/RtQhGxBD2GSqoQmgzKX1ZkUU/cS1x5E6usxgi7IzUHfYx3DbyNUlSabHm2FBh&#10;S+uKyp/iYhUYspvzdn4yxa3Pd5+H79neb3OlnsfDxzuIQEN4iP/duY7z36ZpCvd34g1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zNmKxAAAAN4AAAAPAAAAAAAAAAAA&#10;AAAAAKECAABkcnMvZG93bnJldi54bWxQSwUGAAAAAAQABAD5AAAAkgMAAAAA&#10;"/>
                <v:shape id="AutoShape 13078" o:spid="_x0000_s3253" type="#_x0000_t32" style="position:absolute;left:10666;top:10188;width:0;height:15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crUcUAAADeAAAADwAAAGRycy9kb3ducmV2LnhtbERPTWvCQBC9F/oflil4KbqJUJU0G5FC&#10;oXgoVHPwOOyOSWh2Nu5uY/z3bqHQ2zze55TbyfZiJB86xwryRQaCWDvTcaOgPr7PNyBCRDbYOyYF&#10;NwqwrR4fSiyMu/IXjYfYiBTCoUAFbYxDIWXQLVkMCzcQJ+7svMWYoG+k8XhN4baXyyxbSYsdp4YW&#10;B3prSX8ffqyCbl9/1uPzJXq92ecnn4fjqddKzZ6m3SuISFP8F/+5P0ya/5Kv1vD7TrpBVn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crUcUAAADeAAAADwAAAAAAAAAA&#10;AAAAAAChAgAAZHJzL2Rvd25yZXYueG1sUEsFBgAAAAAEAAQA+QAAAJMDAAAAAA==&#10;"/>
                <v:shape id="AutoShape 13079" o:spid="_x0000_s3254" type="#_x0000_t32" style="position:absolute;left:4899;top:11122;width:27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qT2MgAAADeAAAADwAAAGRycy9kb3ducmV2LnhtbESPQUvDQBCF7wX/wzJCb+0mBYuJ3RYR&#10;LNLiwVaC3obsmASzs2F326b+eucgeJvhvXnvm9VmdL06U4idZwP5PANFXHvbcWPg/fg8uwcVE7LF&#10;3jMZuFKEzfpmssLS+gu/0fmQGiUhHEs00KY0lFrHuiWHce4HYtG+fHCYZA2NtgEvEu56vciypXbY&#10;sTS0ONBTS/X34eQMfOyLU3WtXmlX5cXuE4OLP8etMdPb8fEBVKIx/Zv/rl+s4N/lS+GVd2QGvf4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vqT2MgAAADeAAAADwAAAAAA&#10;AAAAAAAAAAChAgAAZHJzL2Rvd25yZXYueG1sUEsFBgAAAAAEAAQA+QAAAJYDAAAAAA==&#10;">
                  <v:stroke endarrow="block"/>
                </v:shape>
                <v:shape id="AutoShape 4969" o:spid="_x0000_s3255" type="#_x0000_t32" style="position:absolute;left:1579;top:8346;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yre8UAAADeAAAADwAAAGRycy9kb3ducmV2LnhtbERPS2sCMRC+F/ofwgi9FM1uQamrUbYF&#10;oRY8+LqPm3ET3Ey2m6jbf98UCr3Nx/ec+bJ3jbhRF6xnBfkoA0FceW25VnDYr4avIEJE1th4JgXf&#10;FGC5eHyYY6H9nbd028VapBAOBSowMbaFlKEy5DCMfEucuLPvHMYEu1rqDu8p3DXyJcsm0qHl1GCw&#10;pXdD1WV3dQo26/ytPBm7/tx+2c14VTbX+vmo1NOgL2cgIvXxX/zn/tBp/jifTOH3nXSDX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fyre8UAAADeAAAADwAAAAAAAAAA&#10;AAAAAAChAgAAZHJzL2Rvd25yZXYueG1sUEsFBgAAAAAEAAQA+QAAAJMDAAAAAA==&#10;"/>
                <v:shape id="AutoShape 4890" o:spid="_x0000_s3256" type="#_x0000_t32" style="position:absolute;left:3751;top:6524;width:0;height:1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UO8gAAADeAAAADwAAAGRycy9kb3ducmV2LnhtbESPT0sDMRDF70K/QxjBi9jsClVZm5at&#10;ULBCD/3jfdyMm+Bmsm7Sdv32zkHwNsO8ee/95ssxdOpMQ/KRDZTTAhRxE63n1sDxsL57ApUyssUu&#10;Mhn4oQTLxeRqjpWNF97ReZ9bJSacKjTgcu4rrVPjKGCaxp5Ybp9xCJhlHVptB7yIeej0fVE86ICe&#10;JcFhTy+Omq/9KRjYbspV/eH85m337bezdd2d2tt3Y26ux/oZVKYx/4v/vl+t1J+VjwIgODKDXv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R+UO8gAAADeAAAADwAAAAAA&#10;AAAAAAAAAAChAgAAZHJzL2Rvd25yZXYueG1sUEsFBgAAAAAEAAQA+QAAAJYDAAAAAA==&#10;"/>
                <v:shape id="AutoShape 4891" o:spid="_x0000_s3257" type="#_x0000_t32" style="position:absolute;left:3624;top:6839;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MxoMUAAADeAAAADwAAAGRycy9kb3ducmV2LnhtbERPTWsCMRC9F/wPYYReima3YCurUdaC&#10;UAsetHofN9NN6GaybqJu/31TKHibx/uc+bJ3jbhSF6xnBfk4A0FceW25VnD4XI+mIEJE1th4JgU/&#10;FGC5GDzMsdD+xju67mMtUgiHAhWYGNtCylAZchjGviVO3JfvHMYEu1rqDm8p3DXyOctepEPLqcFg&#10;S2+Gqu/9xSnYbvJVeTJ287E72+1kXTaX+umo1OOwL2cgIvXxLv53v+s0f5K/5vD3TrpB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lMxoMUAAADeAAAADwAAAAAAAAAA&#10;AAAAAAChAgAAZHJzL2Rvd25yZXYueG1sUEsFBgAAAAAEAAQA+QAAAJMDAAAAAA==&#10;"/>
                <v:rect id="Rectangle 13885" o:spid="_x0000_s3258" style="position:absolute;left:2510;top:7079;width:1783;height: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bD8UA&#10;AADeAAAADwAAAGRycy9kb3ducmV2LnhtbERPTU/CQBC9m/AfNkPiTbbUKFK7EILB6BHai7ehO7aF&#10;7mzTXUr117MkJNzm5X1OuhxMI3rqXG1ZwXQSgSAurK65VJBnm6c3EM4ja2wsk4I/crBcjB5STLQ9&#10;85b6nS9FCGGXoILK+zaR0hUVGXQT2xIH7td2Bn2AXSl1h+cQbhoZR9GrNFhzaKiwpXVFxXF3Mgr2&#10;dZzj/zb7jMx88+y/h+xw+vlQ6nE8rN5BeBr8XXxzf+kw/2U6i+H6TrhB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lsPxQAAAN4AAAAPAAAAAAAAAAAAAAAAAJgCAABkcnMv&#10;ZG93bnJldi54bWxQSwUGAAAAAAQABAD1AAAAigMAAAAA&#10;">
                  <v:textbox>
                    <w:txbxContent>
                      <w:p w:rsidR="00862F6C" w:rsidRPr="00886B36" w:rsidRDefault="00862F6C" w:rsidP="00FD1988">
                        <w:pPr>
                          <w:spacing w:before="80"/>
                          <w:jc w:val="center"/>
                          <w:rPr>
                            <w:rFonts w:asciiTheme="majorHAnsi" w:hAnsiTheme="majorHAnsi" w:cstheme="majorHAnsi"/>
                            <w:sz w:val="18"/>
                            <w:szCs w:val="18"/>
                          </w:rPr>
                        </w:pPr>
                        <w:r w:rsidRPr="00886B36">
                          <w:rPr>
                            <w:rFonts w:asciiTheme="majorHAnsi" w:hAnsiTheme="majorHAnsi" w:cstheme="majorHAnsi"/>
                            <w:sz w:val="18"/>
                            <w:szCs w:val="18"/>
                          </w:rPr>
                          <w:t>Start compressor</w:t>
                        </w:r>
                      </w:p>
                    </w:txbxContent>
                  </v:textbox>
                </v:rect>
                <v:shape id="AutoShape 4896" o:spid="_x0000_s3259" type="#_x0000_t32" style="position:absolute;left:1595;top:9836;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0KTMYAAADeAAAADwAAAGRycy9kb3ducmV2LnhtbERPTWsCMRC9F/ofwgi9FM1ui1W2RtkW&#10;hFrwoNX7uJlugpvJdhN1/feNUOhtHu9zZoveNeJMXbCeFeSjDARx5bXlWsHuazmcgggRWWPjmRRc&#10;KcBifn83w0L7C2/ovI21SCEcClRgYmwLKUNlyGEY+ZY4cd++cxgT7GqpO7ykcNfIpyx7kQ4tpwaD&#10;Lb0bqo7bk1OwXuVv5cHY1efmx67Hy7I51Y97pR4GffkKIlIf/8V/7g+d5o/zyTPc3kk3y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NCkzGAAAA3gAAAA8AAAAAAAAA&#10;AAAAAAAAoQIAAGRycy9kb3ducmV2LnhtbFBLBQYAAAAABAAEAPkAAACUAwAAAAA=&#10;"/>
                <v:group id="Group 13886" o:spid="_x0000_s3260" style="position:absolute;left:1133;top:8839;width:2551;height:590" coordorigin="3930,1920" coordsize="514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vqI/FAAAA3gAA&#10;AA8AAAAAAAAAAAAAAAAAqgIAAGRycy9kb3ducmV2LnhtbFBLBQYAAAAABAAEAPoAAACcAwAAAAA=&#10;">
                  <v:rect id="Rectangle 13887" o:spid="_x0000_s3261" style="position:absolute;left:3930;top:1920;width:252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vDe8UA&#10;AADeAAAADwAAAGRycy9kb3ducmV2LnhtbERPTU/CQBC9m/AfNkPCTbZAClhZGqLByBHKxdvYHdpC&#10;d7bpLm3117smJt7m5X3OJh1MLTpqXWVZwWwagSDOra64UHDO9o9rEM4ja6wtk4IvcpBuRw8bTLTt&#10;+UjdyRcihLBLUEHpfZNI6fKSDLqpbYgDd7GtQR9gW0jdYh/CTS3nUbSUBisODSU29FJSfjvdjYLP&#10;an7G72P2Fpmn/cIfhux6/3hVajIeds8gPA3+X/znftdhfjxbxfD7TrhB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q8N7xQAAAN4AAAAPAAAAAAAAAAAAAAAAAJgCAABkcnMv&#10;ZG93bnJldi54bWxQSwUGAAAAAAQABAD1AAAAigMAAAAA&#10;">
                    <v:textbox>
                      <w:txbxContent>
                        <w:p w:rsidR="00862F6C" w:rsidRPr="00886B36" w:rsidRDefault="00862F6C" w:rsidP="00FD1988">
                          <w:pPr>
                            <w:spacing w:before="40"/>
                            <w:jc w:val="center"/>
                            <w:rPr>
                              <w:rFonts w:asciiTheme="majorHAnsi" w:hAnsiTheme="majorHAnsi" w:cstheme="majorHAnsi"/>
                              <w:sz w:val="18"/>
                              <w:szCs w:val="18"/>
                              <w:lang w:val="fr-FR"/>
                            </w:rPr>
                          </w:pPr>
                          <w:r w:rsidRPr="00886B36">
                            <w:rPr>
                              <w:rFonts w:asciiTheme="majorHAnsi" w:hAnsiTheme="majorHAnsi" w:cstheme="majorHAnsi"/>
                              <w:sz w:val="18"/>
                              <w:szCs w:val="18"/>
                              <w:lang w:val="fr-FR"/>
                            </w:rPr>
                            <w:t>Gas heating</w:t>
                          </w:r>
                        </w:p>
                      </w:txbxContent>
                    </v:textbox>
                  </v:rect>
                  <v:shape id="Text Box 13888" o:spid="_x0000_s3262" type="#_x0000_t202" style="position:absolute;left:6450;top:1920;width:262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4BFcUA&#10;AADeAAAADwAAAGRycy9kb3ducmV2LnhtbERPS2vCQBC+F/oflin0UnRjrdGmrlIKFb35Qq9DdkyC&#10;2dm4u43x37uFQm/z8T1nOu9MLVpyvrKsYNBPQBDnVldcKNjvvnsTED4ga6wtk4IbeZjPHh+mmGl7&#10;5Q2121CIGMI+QwVlCE0mpc9LMuj7tiGO3Mk6gyFCV0jt8BrDTS1fkySVBiuODSU29FVSft7+GAWT&#10;t2V79Kvh+pCnp/o9vIzbxcUp9fzUfX6ACNSFf/Gfe6nj/NFgnMLvO/EG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TgEVxQAAAN4AAAAPAAAAAAAAAAAAAAAAAJgCAABkcnMv&#10;ZG93bnJldi54bWxQSwUGAAAAAAQABAD1AAAAigMAAAAA&#10;">
                    <v:textbox>
                      <w:txbxContent>
                        <w:p w:rsidR="00862F6C" w:rsidRPr="00886B36" w:rsidRDefault="00862F6C" w:rsidP="00FD1988">
                          <w:pPr>
                            <w:spacing w:before="40"/>
                            <w:rPr>
                              <w:rFonts w:asciiTheme="majorHAnsi" w:hAnsiTheme="majorHAnsi" w:cstheme="majorHAnsi"/>
                              <w:sz w:val="18"/>
                              <w:szCs w:val="18"/>
                            </w:rPr>
                          </w:pPr>
                          <w:r>
                            <w:rPr>
                              <w:rFonts w:asciiTheme="majorHAnsi" w:hAnsiTheme="majorHAnsi" w:cstheme="majorHAnsi"/>
                              <w:sz w:val="18"/>
                              <w:szCs w:val="18"/>
                            </w:rPr>
                            <w:t>Start EH370</w:t>
                          </w:r>
                        </w:p>
                      </w:txbxContent>
                    </v:textbox>
                  </v:shape>
                </v:group>
                <v:group id="Group 13889" o:spid="_x0000_s3263" style="position:absolute;left:1121;top:10138;width:2551;height:590" coordorigin="3930,1920" coordsize="514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j02+MQAAADeAAAA&#10;DwAAAAAAAAAAAAAAAACqAgAAZHJzL2Rvd25yZXYueG1sUEsFBgAAAAAEAAQA+gAAAJsDAAAAAA==&#10;">
                  <v:rect id="Rectangle 13890" o:spid="_x0000_s3264" style="position:absolute;left:3930;top:1920;width:252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ps5cYA&#10;AADeAAAADwAAAGRycy9kb3ducmV2LnhtbESPQW/CMAyF75P4D5GRuI0UJmB0BISYQNsRymU303ht&#10;t8apmgBlv34+IHGz9Z7f+7xYda5WF2pD5dnAaJiAIs69rbgwcMy2z6+gQkS2WHsmAzcKsFr2nhaY&#10;Wn/lPV0OsVASwiFFA2WMTap1yEtyGIa+IRbt27cOo6xtoW2LVwl3tR4nyVQ7rFgaSmxoU1L+ezg7&#10;A6dqfMS/fbZL3Hz7Ej+77Of89W7MoN+t30BF6uLDfL/+sII/Gc2EV96RGf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ps5cYAAADeAAAADwAAAAAAAAAAAAAAAACYAgAAZHJz&#10;L2Rvd25yZXYueG1sUEsFBgAAAAAEAAQA9QAAAIsDAAAAAA==&#10;">
                    <v:textbox>
                      <w:txbxContent>
                        <w:p w:rsidR="00862F6C" w:rsidRPr="00886B36" w:rsidRDefault="00862F6C" w:rsidP="00FD1988">
                          <w:pPr>
                            <w:spacing w:before="40"/>
                            <w:jc w:val="center"/>
                            <w:rPr>
                              <w:rFonts w:asciiTheme="majorHAnsi" w:hAnsiTheme="majorHAnsi" w:cstheme="majorHAnsi"/>
                              <w:sz w:val="18"/>
                              <w:szCs w:val="18"/>
                            </w:rPr>
                          </w:pPr>
                          <w:r w:rsidRPr="00886B36">
                            <w:rPr>
                              <w:rFonts w:asciiTheme="majorHAnsi" w:hAnsiTheme="majorHAnsi" w:cstheme="majorHAnsi"/>
                              <w:sz w:val="18"/>
                              <w:szCs w:val="18"/>
                            </w:rPr>
                            <w:t>Stop heating</w:t>
                          </w:r>
                        </w:p>
                      </w:txbxContent>
                    </v:textbox>
                  </v:rect>
                  <v:shape id="Text Box 13891" o:spid="_x0000_s3265" type="#_x0000_t202" style="position:absolute;left:6450;top:1920;width:262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GVZ8UA&#10;AADeAAAADwAAAGRycy9kb3ducmV2LnhtbERPS2sCMRC+F/wPYQQvollb62M1ShEs9taq6HXYjLtL&#10;N5NtEtftv28Eobf5+J6zXLemEg05X1pWMBomIIgzq0vOFRwP28EMhA/IGivLpOCXPKxXnaclptre&#10;+IuafchFDGGfooIihDqV0mcFGfRDWxNH7mKdwRChy6V2eIvhppLPSTKRBkuODQXWtCko+95fjYLZ&#10;eNec/cfL5ymbXKp56E+b9x+nVK/bvi1ABGrDv/jh3uk4/3U0ncP9nXi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ZVnxQAAAN4AAAAPAAAAAAAAAAAAAAAAAJgCAABkcnMv&#10;ZG93bnJldi54bWxQSwUGAAAAAAQABAD1AAAAigMAAAAA&#10;">
                    <v:textbox>
                      <w:txbxContent>
                        <w:p w:rsidR="00862F6C" w:rsidRPr="00886B36" w:rsidRDefault="00862F6C" w:rsidP="00FD1988">
                          <w:pPr>
                            <w:spacing w:before="40"/>
                            <w:rPr>
                              <w:rFonts w:asciiTheme="majorHAnsi" w:hAnsiTheme="majorHAnsi" w:cstheme="majorHAnsi"/>
                              <w:sz w:val="18"/>
                              <w:szCs w:val="18"/>
                            </w:rPr>
                          </w:pPr>
                          <w:r>
                            <w:rPr>
                              <w:rFonts w:asciiTheme="majorHAnsi" w:hAnsiTheme="majorHAnsi" w:cstheme="majorHAnsi"/>
                              <w:sz w:val="18"/>
                              <w:szCs w:val="18"/>
                            </w:rPr>
                            <w:t>Stop EH370</w:t>
                          </w:r>
                        </w:p>
                      </w:txbxContent>
                    </v:textbox>
                  </v:shape>
                </v:group>
                <v:shape id="AutoShape 4940" o:spid="_x0000_s3266" type="#_x0000_t32" style="position:absolute;left:11016;top:10180;width:0;height:28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rkHMgAAADeAAAADwAAAGRycy9kb3ducmV2LnhtbESPQUsDMRCF70L/Q5iCF7HZFSplbVq2&#10;QsEKPbTqfdyMm+Bmst2k7frvnYPgbYZ58977lusxdOpCQ/KRDZSzAhRxE63n1sD72/Z+ASplZItd&#10;ZDLwQwnWq8nNEisbr3ygyzG3Skw4VWjA5dxXWqfGUcA0iz2x3L7iEDDLOrTaDngV89Dph6J41AE9&#10;S4LDnp4dNd/HczCw35Wb+tP53evh5Pfzbd2d27sPY26nY/0EKtOY/8V/3y9W6s/LhQAIjsygV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MrkHMgAAADeAAAADwAAAAAA&#10;AAAAAAAAAAChAgAAZHJzL2Rvd25yZXYueG1sUEsFBgAAAAAEAAQA+QAAAJYDAAAAAA==&#10;"/>
                <v:shape id="AutoShape 4941" o:spid="_x0000_s3267" type="#_x0000_t32" style="position:absolute;left:4781;top:8341;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ZBh8QAAADeAAAADwAAAGRycy9kb3ducmV2LnhtbERPTWsCMRC9F/ofwhR6KZrdgiKrUbYF&#10;oQoetPU+bsZNcDPZbqKu/74pCN7m8T5ntuhdIy7UBetZQT7MQBBXXluuFfx8LwcTECEia2w8k4Ib&#10;BVjMn59mWGh/5S1ddrEWKYRDgQpMjG0hZagMOQxD3xIn7ug7hzHBrpa6w2sKd418z7KxdGg5NRhs&#10;6dNQddqdnYLNKv8oD8au1ttfuxkty+Zcv+2Ven3pyymISH18iO/uL53mj/JJDv/vpBv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hkGHxAAAAN4AAAAPAAAAAAAAAAAA&#10;AAAAAKECAABkcnMvZG93bnJldi54bWxQSwUGAAAAAAQABAD5AAAAkgMAAAAA&#10;"/>
                <v:shape id="AutoShape 13894" o:spid="_x0000_s3268" type="#_x0000_t32" style="position:absolute;left:8762;top:8031;width:0;height:21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Tf8MUAAADeAAAADwAAAGRycy9kb3ducmV2LnhtbERPTWsCMRC9F/ofwhR6KZpdwSKrUbaC&#10;UAsetHofN+MmdDNZN1G3/94Ihd7m8T5ntuhdI67UBetZQT7MQBBXXluuFey/V4MJiBCRNTaeScEv&#10;BVjMn59mWGh/4y1dd7EWKYRDgQpMjG0hZagMOQxD3xIn7uQ7hzHBrpa6w1sKd40cZdm7dGg5NRhs&#10;aWmo+tldnILNOv8oj8auv7ZnuxmvyuZSvx2Uen3pyymISH38F/+5P3WaP84nI3i8k26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Tf8MUAAADeAAAADwAAAAAAAAAA&#10;AAAAAAChAgAAZHJzL2Rvd25yZXYueG1sUEsFBgAAAAAEAAQA+QAAAJMDAAAAAA==&#10;"/>
                <v:shape id="AutoShape 13895" o:spid="_x0000_s3269" type="#_x0000_t32" style="position:absolute;left:8629;top:8339;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h6a8UAAADeAAAADwAAAGRycy9kb3ducmV2LnhtbERPTWsCMRC9F/wPYQQvRbNbscjWKNuC&#10;oIIHbb1PN9NN6Gay3URd/70pFHqbx/ucxap3jbhQF6xnBfkkA0FceW25VvDxvh7PQYSIrLHxTApu&#10;FGC1HDwssND+yge6HGMtUgiHAhWYGNtCylAZchgmviVO3JfvHMYEu1rqDq8p3DXyKcuepUPLqcFg&#10;S2+Gqu/j2SnYb/PX8tPY7e7wY/ezddmc68eTUqNhX76AiNTHf/Gfe6PT/Fk+n8LvO+kG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Bh6a8UAAADeAAAADwAAAAAAAAAA&#10;AAAAAAChAgAAZHJzL2Rvd25yZXYueG1sUEsFBgAAAAAEAAQA+QAAAJMDAAAAAA==&#10;"/>
                <v:shape id="AutoShape 13898" o:spid="_x0000_s3270" type="#_x0000_t32" style="position:absolute;left:7726;top:8040;width:0;height:49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iH8UAAADeAAAADwAAAGRycy9kb3ducmV2LnhtbERPTWsCMRC9F/wPYQQvRbNbtMjWKNuC&#10;oIIHbb1PN9NN6Gay3URd/70pFHqbx/ucxap3jbhQF6xnBfkkA0FceW25VvDxvh7PQYSIrLHxTApu&#10;FGC1HDwssND+yge6HGMtUgiHAhWYGNtCylAZchgmviVO3JfvHMYEu1rqDq8p3DXyKcuepUPLqcFg&#10;S2+Gqu/j2SnYb/PX8tPY7e7wY/ezddmc68eTUqNhX76AiNTHf/Gfe6PT/Fk+n8LvO+kG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iH8UAAADeAAAADwAAAAAAAAAA&#10;AAAAAAChAgAAZHJzL2Rvd25yZXYueG1sUEsFBgAAAAAEAAQA+QAAAJMDAAAAAA==&#10;"/>
                <v:shape id="AutoShape 13899" o:spid="_x0000_s3271" type="#_x0000_t32" style="position:absolute;left:7593;top:10812;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1HhMUAAADeAAAADwAAAGRycy9kb3ducmV2LnhtbERP32vCMBB+F/Y/hBv4IjOtUJHOKN1A&#10;mAMfdNv7rbk1Yc2la6J2/70RBN/u4/t5y/XgWnGiPljPCvJpBoK49tpyo+DzY/O0ABEissbWMyn4&#10;pwDr1cNoiaX2Z97T6RAbkUI4lKjAxNiVUobakMMw9R1x4n587zAm2DdS93hO4a6VsyybS4eWU4PB&#10;jl4N1b+Ho1Ow2+Yv1bex2/f9n90Vm6o9NpMvpcaPQ/UMItIQ7+Kb+02n+UW+KOD6TrpBr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L1HhMUAAADeAAAADwAAAAAAAAAA&#10;AAAAAAChAgAAZHJzL2Rvd25yZXYueG1sUEsFBgAAAAAEAAQA+QAAAJMDAAAAAA==&#10;"/>
                <v:shape id="Text Box 13902" o:spid="_x0000_s3272" type="#_x0000_t202" style="position:absolute;left:4917;top:8044;width:2895;height: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XHUsIA&#10;AADeAAAADwAAAGRycy9kb3ducmV2LnhtbERPS4vCMBC+L+x/CLPgbU0UFbcaRZQFT4qPFbwNzdgW&#10;m0lpsrb+eyMI3ubje8503tpS3Kj2hWMNva4CQZw6U3Cm4Xj4/R6D8AHZYOmYNNzJw3z2+THFxLiG&#10;d3Tbh0zEEPYJashDqBIpfZqTRd91FXHkLq62GCKsM2lqbGK4LWVfqZG0WHBsyLGiZU7pdf9vNfxt&#10;LufTQG2zlR1WjWuVZPsjte58tYsJiEBteItf7rWJ84e98Qie78Qb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ZcdSwgAAAN4AAAAPAAAAAAAAAAAAAAAAAJgCAABkcnMvZG93&#10;bnJldi54bWxQSwUGAAAAAAQABAD1AAAAhwMAAAAA&#10;" filled="f" stroked="f">
                  <v:textbox>
                    <w:txbxContent>
                      <w:p w:rsidR="00862F6C" w:rsidRDefault="00862F6C" w:rsidP="002351AF">
                        <w:pPr>
                          <w:rPr>
                            <w:rFonts w:asciiTheme="majorHAnsi" w:hAnsiTheme="majorHAnsi" w:cstheme="majorHAnsi"/>
                            <w:sz w:val="18"/>
                            <w:szCs w:val="18"/>
                          </w:rPr>
                        </w:pPr>
                        <w:r>
                          <w:rPr>
                            <w:rFonts w:asciiTheme="majorHAnsi" w:hAnsiTheme="majorHAnsi" w:cstheme="majorHAnsi"/>
                            <w:sz w:val="18"/>
                            <w:szCs w:val="18"/>
                          </w:rPr>
                          <w:t>Compressor running &amp; t &gt; tc2 (10s)</w:t>
                        </w:r>
                      </w:p>
                      <w:p w:rsidR="00862F6C" w:rsidRPr="00886B36" w:rsidRDefault="00862F6C" w:rsidP="002351AF">
                        <w:pPr>
                          <w:rPr>
                            <w:rFonts w:asciiTheme="majorHAnsi" w:hAnsiTheme="majorHAnsi" w:cstheme="majorHAnsi"/>
                            <w:sz w:val="18"/>
                            <w:szCs w:val="18"/>
                          </w:rPr>
                        </w:pPr>
                        <w:r>
                          <w:rPr>
                            <w:rFonts w:asciiTheme="majorHAnsi" w:hAnsiTheme="majorHAnsi" w:cstheme="majorHAnsi"/>
                            <w:sz w:val="18"/>
                            <w:szCs w:val="18"/>
                          </w:rPr>
                          <w:t>&amp; Inlet Temp</w:t>
                        </w:r>
                      </w:p>
                    </w:txbxContent>
                  </v:textbox>
                </v:shape>
                <v:shape id="Text Box 13904" o:spid="_x0000_s3273" type="#_x0000_t202" style="position:absolute;left:7747;top:10721;width:2895;height: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b2u8YA&#10;AADeAAAADwAAAGRycy9kb3ducmV2LnhtbESPT2vCQBDF7wW/wzJCb3XXokWjq0hF6Kml/gNvQ3ZM&#10;gtnZkF1N+u07h0JvM7w37/1mue59rR7UxiqwhfHIgCLOg6u4sHA87F5moGJCdlgHJgs/FGG9Gjwt&#10;MXOh42967FOhJIRjhhbKlJpM65iX5DGOQkMs2jW0HpOsbaFdi52E+1q/GvOmPVYsDSU29F5Sftvf&#10;vYXT5/VynpivYuunTRd6o9nPtbXPw36zAJWoT//mv+sPJ/jT8Ux45R2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b2u8YAAADeAAAADwAAAAAAAAAAAAAAAACYAgAAZHJz&#10;L2Rvd25yZXYueG1sUEsFBgAAAAAEAAQA9QAAAIsDAAAAAA==&#10;" filled="f" stroked="f">
                  <v:textbox>
                    <w:txbxContent>
                      <w:p w:rsidR="00862F6C" w:rsidRDefault="00862F6C" w:rsidP="002351AF">
                        <w:pPr>
                          <w:rPr>
                            <w:rFonts w:asciiTheme="majorHAnsi" w:hAnsiTheme="majorHAnsi" w:cstheme="majorHAnsi"/>
                            <w:sz w:val="18"/>
                            <w:szCs w:val="18"/>
                          </w:rPr>
                        </w:pPr>
                        <w:r>
                          <w:rPr>
                            <w:rFonts w:asciiTheme="majorHAnsi" w:hAnsiTheme="majorHAnsi" w:cstheme="majorHAnsi"/>
                            <w:sz w:val="18"/>
                            <w:szCs w:val="18"/>
                          </w:rPr>
                          <w:t>Compressor running &amp; t &gt; tc2 (10s)</w:t>
                        </w:r>
                      </w:p>
                      <w:p w:rsidR="00862F6C" w:rsidRPr="00886B36" w:rsidRDefault="00862F6C" w:rsidP="002351AF">
                        <w:pPr>
                          <w:rPr>
                            <w:rFonts w:asciiTheme="majorHAnsi" w:hAnsiTheme="majorHAnsi" w:cstheme="majorHAnsi"/>
                            <w:sz w:val="18"/>
                            <w:szCs w:val="18"/>
                          </w:rPr>
                        </w:pPr>
                        <w:r>
                          <w:rPr>
                            <w:rFonts w:asciiTheme="majorHAnsi" w:hAnsiTheme="majorHAnsi" w:cstheme="majorHAnsi"/>
                            <w:sz w:val="18"/>
                            <w:szCs w:val="18"/>
                          </w:rPr>
                          <w:t>&amp; Flow</w:t>
                        </w:r>
                      </w:p>
                    </w:txbxContent>
                  </v:textbox>
                </v:shape>
                <v:shape id="AutoShape 13905" o:spid="_x0000_s3274" type="#_x0000_t32" style="position:absolute;left:4898;top:9758;width:32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rQucUAAADeAAAADwAAAGRycy9kb3ducmV2LnhtbERPTWvCQBC9C/6HZYTedJNCi4muUgot&#10;xeKhKkFvQ3ZMQrOzYXfV2F/vFgRv83ifM1/2phVncr6xrCCdJCCIS6sbrhTsth/jKQgfkDW2lknB&#10;lTwsF8PBHHNtL/xD502oRAxhn6OCOoQul9KXNRn0E9sRR+5oncEQoaukdniJ4aaVz0nyKg02HBtq&#10;7Oi9pvJ3czIK9t/ZqbgWa1oVabY6oDP+b/up1NOof5uBCNSHh/ju/tJx/ks6zeD/nXiD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rQucUAAADeAAAADwAAAAAAAAAA&#10;AAAAAAChAgAAZHJzL2Rvd25yZXYueG1sUEsFBgAAAAAEAAQA+QAAAJMDAAAAAA==&#10;">
                  <v:stroke endarrow="block"/>
                </v:shape>
                <v:shape id="AutoShape 13906" o:spid="_x0000_s3275" type="#_x0000_t32" style="position:absolute;left:5051;top:9748;width:255;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yUQsgAAADeAAAADwAAAGRycy9kb3ducmV2LnhtbESPQU/DMAyF70j8h8hI3Fg6BGh0y6YJ&#10;tKkHOKybOFuNl1ZrnK4Ja+HX4wPSbrb8/N77FqvRt+pCfWwCG5hOMlDEVbANOwOH/eZhBiomZItt&#10;YDLwQxFWy9ubBeY2DLyjS5mcEhOOORqoU+pyrWNVk8c4CR2x3I6h95hk7Z22PQ5i7lv9mGUv2mPD&#10;klBjR281Vafy2xtw5Dfn7ezoyt+h+Hjffz19xm1hzP3duJ6DSjSmq/j/u7BS/3n6KgCCIzPo5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byUQsgAAADeAAAADwAAAAAA&#10;AAAAAAAAAAChAgAAZHJzL2Rvd25yZXYueG1sUEsFBgAAAAAEAAQA+QAAAJYDAAAAAA==&#10;"/>
                <v:shape id="AutoShape 13907" o:spid="_x0000_s3276" type="#_x0000_t32" style="position:absolute;left:5082;top:11121;width:255;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Ax2cUAAADeAAAADwAAAGRycy9kb3ducmV2LnhtbERPTWvCQBC9C/0Pywi96SbFFhtdpbQo&#10;OeihsXgesuMmmJ1Ns6tJ++tdodDbPN7nLNeDbcSVOl87VpBOExDEpdM1GwVfh81kDsIHZI2NY1Lw&#10;Qx7Wq4fREjPtev6kaxGMiCHsM1RQhdBmUvqyIot+6lriyJ1cZzFE2BmpO+xjuG3kU5K8SIs1x4YK&#10;W3qvqDwXF6vAkN18b+cnU/z2+e7jcJzt/TZX6nE8vC1ABBrCv/jPnes4/zl9TeH+TrxB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vAx2cUAAADeAAAADwAAAAAAAAAA&#10;AAAAAAChAgAAZHJzL2Rvd25yZXYueG1sUEsFBgAAAAAEAAQA+QAAAJMDAAAAAA==&#10;"/>
                <v:shape id="AutoShape 13908" o:spid="_x0000_s3277" type="#_x0000_t32" style="position:absolute;left:6806;top:10192;width:41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1JLcUAAADeAAAADwAAAGRycy9kb3ducmV2LnhtbERPTWsCMRC9C/0PYQpeRLMrWHRrlG1B&#10;0IIHbXufbqab0M1ku4m6/ntTKHibx/uc5bp3jThTF6xnBfkkA0FceW25VvDxvhnPQYSIrLHxTAqu&#10;FGC9ehgssdD+wgc6H2MtUgiHAhWYGNtCylAZchgmviVO3LfvHMYEu1rqDi8p3DVymmVP0qHl1GCw&#10;pVdD1c/x5BTsd/lL+WXs7u3wa/ezTdmc6tGnUsPHvnwGEamPd/G/e6vT/Fm+mMLfO+kG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o1JLcUAAADeAAAADwAAAAAAAAAA&#10;AAAAAAChAgAAZHJzL2Rvd25yZXYueG1sUEsFBgAAAAAEAAQA+QAAAJMDAAAAAA==&#10;"/>
                <v:shape id="AutoShape 13909" o:spid="_x0000_s3278" type="#_x0000_t32" style="position:absolute;left:7295;top:10205;width:255;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4KNcUAAADeAAAADwAAAGRycy9kb3ducmV2LnhtbERPTWvCQBC9F/wPywje6sZqi01dpShK&#10;DvVgLD0P2XETmp2N2dXE/vpuoeBtHu9zFqve1uJKra8cK5iMExDEhdMVGwWfx+3jHIQPyBprx6Tg&#10;Rh5Wy8HDAlPtOj7QNQ9GxBD2KSooQ2hSKX1RkkU/dg1x5E6utRgibI3ULXYx3NbyKUlepMWKY0OJ&#10;Da1LKr7zi1VgyG7Pu/nJ5D9d9rE5fs32fpcpNRr2728gAvXhLv53ZzrOf568TuHvnXiD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W4KNcUAAADeAAAADwAAAAAAAAAA&#10;AAAAAAChAgAAZHJzL2Rvd25yZXYueG1sUEsFBgAAAAAEAAQA+QAAAJMDAAAAAA==&#10;"/>
                <v:shape id="Text Box 13910" o:spid="_x0000_s3279" type="#_x0000_t202" style="position:absolute;left:5141;top:9432;width:1421;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JqY8IA&#10;AADeAAAADwAAAGRycy9kb3ducmV2LnhtbERPTYvCMBC9L/gfwgje1kTRRatRRBE8Kau7C3sbmrEt&#10;NpPSRFv/vREEb/N4nzNftrYUN6p94VjDoK9AEKfOFJxp+DltPycgfEA2WDomDXfysFx0PuaYGNfw&#10;N92OIRMxhH2CGvIQqkRKn+Zk0fddRRy5s6sthgjrTJoamxhuSzlU6ktaLDg25FjROqf0crxaDb/7&#10;8//fSB2yjR1XjWuVZDuVWve67WoGIlAb3uKXe2fi/PFgOoLnO/EG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ImpjwgAAAN4AAAAPAAAAAAAAAAAAAAAAAJgCAABkcnMvZG93&#10;bnJldi54bWxQSwUGAAAAAAQABAD1AAAAhwMAAAAA&#10;" filled="f" stroked="f">
                  <v:textbox>
                    <w:txbxContent>
                      <w:p w:rsidR="00862F6C" w:rsidRPr="00886B36" w:rsidRDefault="00862F6C" w:rsidP="00985FA4">
                        <w:pPr>
                          <w:rPr>
                            <w:rFonts w:asciiTheme="majorHAnsi" w:hAnsiTheme="majorHAnsi" w:cstheme="majorHAnsi"/>
                            <w:sz w:val="18"/>
                            <w:szCs w:val="18"/>
                            <w:lang w:val="fr-FR"/>
                          </w:rPr>
                        </w:pPr>
                        <w:r>
                          <w:rPr>
                            <w:rFonts w:asciiTheme="majorHAnsi" w:hAnsiTheme="majorHAnsi" w:cstheme="majorHAnsi"/>
                            <w:sz w:val="18"/>
                            <w:szCs w:val="18"/>
                            <w:lang w:val="fr-FR"/>
                          </w:rPr>
                          <w:t>Outlet Temp</w:t>
                        </w:r>
                      </w:p>
                    </w:txbxContent>
                  </v:textbox>
                </v:shape>
                <v:shape id="AutoShape 10604" o:spid="_x0000_s3280" type="#_x0000_t32" style="position:absolute;left:3742;top:12992;width:0;height:24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TRWcUAAADeAAAADwAAAGRycy9kb3ducmV2LnhtbERP32vCMBB+F/Y/hBvsRWbaQYfrjFIH&#10;whz4oG7vt+bWhDWX2kSt/70ZDHy7j+/nzRaDa8WJ+mA9K8gnGQji2mvLjYLP/epxCiJEZI2tZ1Jw&#10;oQCL+d1ohqX2Z97SaRcbkUI4lKjAxNiVUobakMMw8R1x4n587zAm2DdS93hO4a6VT1n2LB1aTg0G&#10;O3ozVP/ujk7BZp0vq29j1x/bg90Uq6o9NuMvpR7uh+oVRKQh3sT/7ned5hf5SwF/76Qb5P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TRWcUAAADeAAAADwAAAAAAAAAA&#10;AAAAAAChAgAAZHJzL2Rvd25yZXYueG1sUEsFBgAAAAAEAAQA+QAAAJMDAAAAAA==&#10;"/>
                <v:shape id="AutoShape 10605" o:spid="_x0000_s3281" type="#_x0000_t32" style="position:absolute;left:3611;top:15279;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ZPLsUAAADeAAAADwAAAGRycy9kb3ducmV2LnhtbERPS2sCMRC+F/ofwgi9FM1uQamrUbYF&#10;oRY8+LqPm3ET3Ey2m6jbf98UCr3Nx/ec+bJ3jbhRF6xnBfkoA0FceW25VnDYr4avIEJE1th4JgXf&#10;FGC5eHyYY6H9nbd028VapBAOBSowMbaFlKEy5DCMfEucuLPvHMYEu1rqDu8p3DXyJcsm0qHl1GCw&#10;pXdD1WV3dQo26/ytPBm7/tx+2c14VTbX+vmo1NOgL2cgIvXxX/zn/tBp/jifTuD3nXSDX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bZPLsUAAADeAAAADwAAAAAAAAAA&#10;AAAAAAChAgAAZHJzL2Rvd25yZXYueG1sUEsFBgAAAAAEAAQA+QAAAJMDAAAAAA==&#10;"/>
                <v:shape id="AutoShape 8871" o:spid="_x0000_s3282" type="#_x0000_t32" style="position:absolute;left:3624;top:14313;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qtcYAAADeAAAADwAAAGRycy9kb3ducmV2LnhtbERPTWsCMRC9C/0PYYReRLNbsNWtUbYF&#10;oRY8aPU+bqab4Gay3UTd/vumUOhtHu9zFqveNeJKXbCeFeSTDARx5bXlWsHhYz2egQgRWWPjmRR8&#10;U4DV8m6wwEL7G+/ouo+1SCEcClRgYmwLKUNlyGGY+JY4cZ++cxgT7GqpO7ylcNfIhyx7lA4tpwaD&#10;Lb0aqs77i1Ow3eQv5cnYzfvuy26n67K51KOjUvfDvnwGEamP/+I/95tO86f5/Al+30k3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r66rXGAAAA3gAAAA8AAAAAAAAA&#10;AAAAAAAAoQIAAGRycy9kb3ducmV2LnhtbFBLBQYAAAAABAAEAPkAAACUAwAAAAA=&#10;"/>
                <v:shape id="AutoShape 13911" o:spid="_x0000_s3283" type="#_x0000_t32" style="position:absolute;left:10065;top:11224;width:2438;height:0;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xtqccAAADeAAAADwAAAGRycy9kb3ducmV2LnhtbESPQWsCQQyF74X+hyEFb3XWokVXR5Fi&#10;S70ItaIew066s7iTWXZGXf+9ORS8JbyX977MFp2v1YXaWAU2MOhnoIiLYCsuDex+P1/HoGJCtlgH&#10;JgM3irCYPz/NMLfhyj902aZSSQjHHA24lJpc61g48hj7oSEW7S+0HpOsbalti1cJ97V+y7J37bFi&#10;aXDY0Iej4rQ9ewP2tBmOcXU4F+vl/oj113rjViNjei/dcgoqUZce5v/rbyv4o8FEeOUdmUHP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bG2pxwAAAN4AAAAPAAAAAAAA&#10;AAAAAAAAAKECAABkcnMvZG93bnJldi54bWxQSwUGAAAAAAQABAD5AAAAlQMAAAAA&#10;">
                  <v:stroke endarrow="block"/>
                </v:shape>
                <v:shape id="Text Box 13912" o:spid="_x0000_s3284" type="#_x0000_t202" style="position:absolute;left:5186;top:10759;width:911;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PF/cQA&#10;AADeAAAADwAAAGRycy9kb3ducmV2LnhtbERPTWvCQBC9C/6HZQq9md0UlSa6irQIPbWoVfA2ZMck&#10;NDsbstsk/ffdQsHbPN7nrLejbURPna8da0gTBYK4cKbmUsPnaT97BuEDssHGMWn4IQ/bzXSyxty4&#10;gQ/UH0MpYgj7HDVUIbS5lL6oyKJPXEscuZvrLIYIu1KaDocYbhv5pNRSWqw5NlTY0ktFxdfx22o4&#10;v9+ul7n6KF/toh3cqCTbTGr9+DDuViACjeEu/ne/mTh/kWYZ/L0Tb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jxf3EAAAA3gAAAA8AAAAAAAAAAAAAAAAAmAIAAGRycy9k&#10;b3ducmV2LnhtbFBLBQYAAAAABAAEAPUAAACJAwAAAAA=&#10;" filled="f" stroked="f">
                  <v:textbox>
                    <w:txbxContent>
                      <w:p w:rsidR="00862F6C" w:rsidRPr="00886B36" w:rsidRDefault="00862F6C" w:rsidP="005C32C2">
                        <w:pPr>
                          <w:rPr>
                            <w:rFonts w:asciiTheme="majorHAnsi" w:hAnsiTheme="majorHAnsi" w:cstheme="majorHAnsi"/>
                            <w:sz w:val="18"/>
                            <w:szCs w:val="18"/>
                            <w:lang w:val="fr-FR"/>
                          </w:rPr>
                        </w:pPr>
                        <w:r>
                          <w:rPr>
                            <w:rFonts w:asciiTheme="majorHAnsi" w:hAnsiTheme="majorHAnsi" w:cstheme="majorHAnsi"/>
                            <w:sz w:val="18"/>
                            <w:szCs w:val="18"/>
                            <w:lang w:val="fr-FR"/>
                          </w:rPr>
                          <w:t>Flow</w:t>
                        </w:r>
                      </w:p>
                    </w:txbxContent>
                  </v:textbox>
                </v:shape>
                <v:shape id="AutoShape 13913" o:spid="_x0000_s3285" type="#_x0000_t32" style="position:absolute;left:10536;top:10438;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yGOsYAAADeAAAADwAAAGRycy9kb3ducmV2LnhtbESPQWsCMRCF7wX/QxjBS6lZBaWsRtkW&#10;hCp4UNv7uJluQjeT7Sbq+u+NIHib4b33zZv5snO1OFMbrGcFo2EGgrj02nKl4PuwensHESKyxtoz&#10;KbhSgOWi9zLHXPsL7+i8j5VIEA45KjAxNrmUoTTkMAx9Q5y0X986jGltK6lbvCS4q+U4y6bSoeV0&#10;wWBDn4bKv/3JKdiuRx/F0dj1Zvdvt5NVUZ+q1x+lBv2umIGI1MWn+ZH+0qn+JDHh/k6aQS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8hjrGAAAA3gAAAA8AAAAAAAAA&#10;AAAAAAAAoQIAAGRycy9kb3ducmV2LnhtbFBLBQYAAAAABAAEAPkAAACUAwAAAAA=&#10;"/>
                <v:shape id="Text Box 13914" o:spid="_x0000_s3286" type="#_x0000_t202" style="position:absolute;left:9907;top:10239;width:911;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9AMQA&#10;AADeAAAADwAAAGRycy9kb3ducmV2LnhtbERPTWvCQBC9C/0PyxS86W7ESJu6BlEETy2mreBtyI5J&#10;aHY2ZFeT/vtuodDbPN7nrPPRtuJOvW8ca0jmCgRx6UzDlYaP98PsCYQPyAZbx6Thmzzkm4fJGjPj&#10;Bj7RvQiViCHsM9RQh9BlUvqyJot+7jriyF1dbzFE2FfS9DjEcNvKhVIrabHh2FBjR7uayq/iZjV8&#10;vl4v56V6q/Y27QY3Ksn2WWo9fRy3LyACjeFf/Oc+mjg/XagEft+JN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6PQDEAAAA3gAAAA8AAAAAAAAAAAAAAAAAmAIAAGRycy9k&#10;b3ducmV2LnhtbFBLBQYAAAAABAAEAPUAAACJAwAAAAA=&#10;" filled="f" stroked="f">
                  <v:textbox>
                    <w:txbxContent>
                      <w:p w:rsidR="00862F6C" w:rsidRPr="00886B36" w:rsidRDefault="00862F6C" w:rsidP="00E2476A">
                        <w:pPr>
                          <w:rPr>
                            <w:rFonts w:asciiTheme="majorHAnsi" w:hAnsiTheme="majorHAnsi" w:cstheme="majorHAnsi"/>
                            <w:sz w:val="18"/>
                            <w:szCs w:val="18"/>
                            <w:lang w:val="fr-FR"/>
                          </w:rPr>
                        </w:pPr>
                        <w:r>
                          <w:rPr>
                            <w:rFonts w:asciiTheme="majorHAnsi" w:hAnsiTheme="majorHAnsi" w:cstheme="majorHAnsi"/>
                            <w:sz w:val="18"/>
                            <w:szCs w:val="18"/>
                            <w:lang w:val="fr-FR"/>
                          </w:rPr>
                          <w:t>Flow</w:t>
                        </w:r>
                      </w:p>
                    </w:txbxContent>
                  </v:textbox>
                </v:shape>
                <v:shape id="Text Box 13915" o:spid="_x0000_s3287" type="#_x0000_t202" style="position:absolute;left:6586;top:10206;width:1125;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ijd8MA&#10;AADeAAAADwAAAGRycy9kb3ducmV2LnhtbERPTWvCQBC9C/6HZYTezG5DlRrdBLEUeqpoW8HbkB2T&#10;0OxsyG5N+u/dQsHbPN7nbIrRtuJKvW8ca3hMFAji0pmGKw2fH6/zZxA+IBtsHZOGX/JQ5NPJBjPj&#10;Bj7Q9RgqEUPYZ6ihDqHLpPRlTRZ94jriyF1cbzFE2FfS9DjEcNvKVKmltNhwbKixo11N5ffxx2r4&#10;er+cT09qX73YRTe4UUm2K6n1w2zcrkEEGsNd/O9+M3H+IlUp/L0Tb5D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6ijd8MAAADeAAAADwAAAAAAAAAAAAAAAACYAgAAZHJzL2Rv&#10;d25yZXYueG1sUEsFBgAAAAAEAAQA9QAAAIgDAAAAAA==&#10;" filled="f" stroked="f">
                  <v:textbox>
                    <w:txbxContent>
                      <w:p w:rsidR="00862F6C" w:rsidRPr="00886B36" w:rsidRDefault="00862F6C" w:rsidP="00E2476A">
                        <w:pPr>
                          <w:rPr>
                            <w:rFonts w:asciiTheme="majorHAnsi" w:hAnsiTheme="majorHAnsi" w:cstheme="majorHAnsi"/>
                            <w:sz w:val="18"/>
                            <w:szCs w:val="18"/>
                            <w:lang w:val="fr-FR"/>
                          </w:rPr>
                        </w:pPr>
                        <w:r>
                          <w:rPr>
                            <w:rFonts w:asciiTheme="majorHAnsi" w:hAnsiTheme="majorHAnsi" w:cstheme="majorHAnsi"/>
                            <w:sz w:val="18"/>
                            <w:szCs w:val="18"/>
                            <w:lang w:val="fr-FR"/>
                          </w:rPr>
                          <w:t>Inlet Temp</w:t>
                        </w:r>
                      </w:p>
                    </w:txbxContent>
                  </v:textbox>
                </v:shape>
                <v:group id="Group 13916" o:spid="_x0000_s3288" style="position:absolute;left:3037;top:13225;width:3292;height:840" coordorigin="2853,5737" coordsize="3418,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Ui+sQAAADeAAAA&#10;DwAAAAAAAAAAAAAAAACqAgAAZHJzL2Rvd25yZXYueG1sUEsFBgAAAAAEAAQA+gAAAJsDAAAAAA==&#10;">
                  <v:rect id="Rectangle 13917" o:spid="_x0000_s3289" style="position:absolute;left:2853;top:5737;width:1373;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04cQA&#10;AADeAAAADwAAAGRycy9kb3ducmV2LnhtbERPPW/CMBDdkfgP1iF1A7sBqjbFoKqICkZIlm7X+Jqk&#10;jc9RbCDw6zFSpW739D5vseptI07U+dqxhseJAkFcOFNzqSHPNuNnED4gG2wck4YLeVgth4MFpsad&#10;eU+nQyhFDGGfooYqhDaV0hcVWfQT1xJH7tt1FkOEXSlNh+cYbhuZKPUkLdYcGyps6b2i4vdwtBq+&#10;6iTH6z77UPZlMw27Pvs5fq61fhj1b68gAvXhX/zn3po4f56oGdzfiT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EdOHEAAAA3gAAAA8AAAAAAAAAAAAAAAAAmAIAAGRycy9k&#10;b3ducmV2LnhtbFBLBQYAAAAABAAEAPUAAACJAwAAAAA=&#10;">
                    <v:textbox>
                      <w:txbxContent>
                        <w:p w:rsidR="00862F6C" w:rsidRPr="00886B36" w:rsidRDefault="00862F6C" w:rsidP="00E2476A">
                          <w:pPr>
                            <w:spacing w:before="120"/>
                            <w:jc w:val="center"/>
                            <w:rPr>
                              <w:rFonts w:asciiTheme="majorHAnsi" w:hAnsiTheme="majorHAnsi" w:cstheme="majorHAnsi"/>
                              <w:sz w:val="18"/>
                              <w:szCs w:val="18"/>
                            </w:rPr>
                          </w:pPr>
                          <w:r w:rsidRPr="00886B36">
                            <w:rPr>
                              <w:rFonts w:asciiTheme="majorHAnsi" w:hAnsiTheme="majorHAnsi" w:cstheme="majorHAnsi"/>
                              <w:sz w:val="18"/>
                              <w:szCs w:val="18"/>
                            </w:rPr>
                            <w:t>Stop SHe</w:t>
                          </w:r>
                        </w:p>
                      </w:txbxContent>
                    </v:textbox>
                  </v:rect>
                  <v:shape id="Text Box 13918" o:spid="_x0000_s3290" type="#_x0000_t202" style="position:absolute;left:4226;top:5737;width:2045;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NY8UA&#10;AADeAAAADwAAAGRycy9kb3ducmV2LnhtbERPTWvCQBC9C/0PyxS8SN1Ua2pTVxFB0Zu1pb0O2TEJ&#10;zc6mu2uM/94VCt7m8T5ntuhMLVpyvrKs4HmYgCDOra64UPD1uX6agvABWWNtmRRcyMNi/tCbYabt&#10;mT+oPYRCxBD2GSooQ2gyKX1ekkE/tA1x5I7WGQwRukJqh+cYbmo5SpJUGqw4NpTY0Kqk/PdwMgqm&#10;L9v2x+/G++88PdZvYfDabv6cUv3HbvkOIlAX7uJ/91bH+ZNRMoHbO/EG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41jxQAAAN4AAAAPAAAAAAAAAAAAAAAAAJgCAABkcnMv&#10;ZG93bnJldi54bWxQSwUGAAAAAAQABAD1AAAAigMAAAAA&#10;">
                    <v:textbox>
                      <w:txbxContent>
                        <w:p w:rsidR="00862F6C" w:rsidRPr="000A363C" w:rsidRDefault="00862F6C" w:rsidP="00E2476A">
                          <w:pPr>
                            <w:rPr>
                              <w:rFonts w:asciiTheme="majorHAnsi" w:hAnsiTheme="majorHAnsi" w:cstheme="majorHAnsi"/>
                              <w:sz w:val="18"/>
                              <w:szCs w:val="18"/>
                            </w:rPr>
                          </w:pPr>
                          <w:r>
                            <w:rPr>
                              <w:rFonts w:asciiTheme="majorHAnsi" w:hAnsiTheme="majorHAnsi" w:cstheme="majorHAnsi"/>
                              <w:sz w:val="18"/>
                              <w:szCs w:val="18"/>
                            </w:rPr>
                            <w:t xml:space="preserve">Open </w:t>
                          </w:r>
                          <w:r w:rsidRPr="00886B36">
                            <w:rPr>
                              <w:rFonts w:asciiTheme="majorHAnsi" w:hAnsiTheme="majorHAnsi" w:cstheme="majorHAnsi"/>
                              <w:sz w:val="18"/>
                              <w:szCs w:val="18"/>
                            </w:rPr>
                            <w:t>CV380</w:t>
                          </w:r>
                        </w:p>
                        <w:p w:rsidR="00862F6C" w:rsidRDefault="00862F6C" w:rsidP="00E2476A">
                          <w:pPr>
                            <w:rPr>
                              <w:rFonts w:asciiTheme="majorHAnsi" w:hAnsiTheme="majorHAnsi" w:cstheme="majorHAnsi"/>
                              <w:sz w:val="18"/>
                              <w:szCs w:val="18"/>
                            </w:rPr>
                          </w:pPr>
                          <w:r w:rsidRPr="000A363C">
                            <w:rPr>
                              <w:rFonts w:asciiTheme="majorHAnsi" w:hAnsiTheme="majorHAnsi" w:cstheme="majorHAnsi"/>
                              <w:sz w:val="18"/>
                              <w:szCs w:val="18"/>
                            </w:rPr>
                            <w:t>FV381, FV382 open</w:t>
                          </w:r>
                          <w:r>
                            <w:rPr>
                              <w:rFonts w:asciiTheme="majorHAnsi" w:hAnsiTheme="majorHAnsi" w:cstheme="majorHAnsi"/>
                              <w:sz w:val="18"/>
                              <w:szCs w:val="18"/>
                            </w:rPr>
                            <w:t>ed</w:t>
                          </w:r>
                        </w:p>
                        <w:p w:rsidR="00862F6C" w:rsidRPr="00886B36" w:rsidRDefault="00862F6C" w:rsidP="00E2476A">
                          <w:pPr>
                            <w:rPr>
                              <w:rFonts w:asciiTheme="majorHAnsi" w:hAnsiTheme="majorHAnsi" w:cstheme="majorHAnsi"/>
                              <w:sz w:val="18"/>
                              <w:szCs w:val="18"/>
                            </w:rPr>
                          </w:pPr>
                          <w:r>
                            <w:rPr>
                              <w:rFonts w:asciiTheme="majorHAnsi" w:hAnsiTheme="majorHAnsi" w:cstheme="majorHAnsi"/>
                              <w:sz w:val="18"/>
                              <w:szCs w:val="18"/>
                            </w:rPr>
                            <w:t>Stop the Compressor</w:t>
                          </w:r>
                        </w:p>
                      </w:txbxContent>
                    </v:textbox>
                  </v:shape>
                </v:group>
                <v:group id="Group 13919" o:spid="_x0000_s3291" style="position:absolute;left:3008;top:14503;width:3336;height:616" coordorigin="2853,5737" coordsize="3418,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ZSgWLFAAAA3gAA&#10;AA8AAAAAAAAAAAAAAAAAqgIAAGRycy9kb3ducmV2LnhtbFBLBQYAAAAABAAEAPoAAACcAwAAAAA=&#10;">
                  <v:rect id="Rectangle 13920" o:spid="_x0000_s3292" style="position:absolute;left:2853;top:5737;width:1373;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qlsQA&#10;AADeAAAADwAAAGRycy9kb3ducmV2LnhtbERPPW/CMBDdkfgP1iF1A7tB0DbFoKqICkZIlm7X+Jqk&#10;jc9RbCDw6zFSpW739D5vseptI07U+dqxhseJAkFcOFNzqSHPNuNnED4gG2wck4YLeVgth4MFpsad&#10;eU+nQyhFDGGfooYqhDaV0hcVWfQT1xJH7tt1FkOEXSlNh+cYbhuZKDWXFmuODRW29F5R8Xs4Wg1f&#10;dZLjdZ99KPuymYZdn/0cP9daP4z6t1cQgfrwL/5zb02cP0vUE9zfiT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W6pbEAAAA3gAAAA8AAAAAAAAAAAAAAAAAmAIAAGRycy9k&#10;b3ducmV2LnhtbFBLBQYAAAAABAAEAPUAAACJAwAAAAA=&#10;">
                    <v:textbox>
                      <w:txbxContent>
                        <w:p w:rsidR="00862F6C" w:rsidRPr="007A2099" w:rsidRDefault="00862F6C" w:rsidP="00E2476A">
                          <w:pPr>
                            <w:spacing w:before="40"/>
                            <w:jc w:val="center"/>
                            <w:rPr>
                              <w:rFonts w:asciiTheme="majorHAnsi" w:hAnsiTheme="majorHAnsi" w:cstheme="majorHAnsi"/>
                              <w:sz w:val="18"/>
                              <w:szCs w:val="18"/>
                              <w:lang w:val="fr-FR"/>
                            </w:rPr>
                          </w:pPr>
                          <w:r>
                            <w:rPr>
                              <w:rFonts w:asciiTheme="majorHAnsi" w:hAnsiTheme="majorHAnsi" w:cstheme="majorHAnsi"/>
                              <w:sz w:val="18"/>
                              <w:szCs w:val="18"/>
                              <w:lang w:val="fr-FR"/>
                            </w:rPr>
                            <w:t>Close circuit</w:t>
                          </w:r>
                        </w:p>
                      </w:txbxContent>
                    </v:textbox>
                  </v:rect>
                  <v:shape id="Text Box 13921" o:spid="_x0000_s3293" type="#_x0000_t202" style="position:absolute;left:4226;top:5737;width:2045;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4i/cgA&#10;AADeAAAADwAAAGRycy9kb3ducmV2LnhtbESPQU/CQBCF7yb8h82QeDGyFQWhsBBjooEbApHrpDu0&#10;Dd3ZuruW+u+dg4m3mbw3732zXPeuUR2FWHs28DDKQBEX3tZcGjge3u5noGJCtth4JgM/FGG9Gtws&#10;Mbf+yh/U7VOpJIRjjgaqlNpc61hU5DCOfEss2tkHh0nWUGob8CrhrtHjLJtqhzVLQ4UtvVZUXPbf&#10;zsDsadOd4vZx91lMz8083T1371/BmNth/7IAlahP/+a/640V/Mk4E155R2b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viL9yAAAAN4AAAAPAAAAAAAAAAAAAAAAAJgCAABk&#10;cnMvZG93bnJldi54bWxQSwUGAAAAAAQABAD1AAAAjQMAAAAA&#10;">
                    <v:textbox>
                      <w:txbxContent>
                        <w:p w:rsidR="00862F6C" w:rsidRDefault="00862F6C" w:rsidP="00E2476A">
                          <w:pPr>
                            <w:rPr>
                              <w:rFonts w:asciiTheme="majorHAnsi" w:hAnsiTheme="majorHAnsi" w:cstheme="majorHAnsi"/>
                              <w:sz w:val="18"/>
                              <w:szCs w:val="18"/>
                              <w:lang w:val="fr-FR"/>
                            </w:rPr>
                          </w:pPr>
                          <w:r>
                            <w:rPr>
                              <w:rFonts w:asciiTheme="majorHAnsi" w:hAnsiTheme="majorHAnsi" w:cstheme="majorHAnsi"/>
                              <w:sz w:val="18"/>
                              <w:szCs w:val="18"/>
                              <w:lang w:val="fr-FR"/>
                            </w:rPr>
                            <w:t>Close FV381, FV382</w:t>
                          </w:r>
                        </w:p>
                        <w:p w:rsidR="00862F6C" w:rsidRPr="007A2099" w:rsidRDefault="00862F6C" w:rsidP="00E2476A">
                          <w:pPr>
                            <w:rPr>
                              <w:rFonts w:asciiTheme="majorHAnsi" w:hAnsiTheme="majorHAnsi" w:cstheme="majorHAnsi"/>
                              <w:sz w:val="18"/>
                              <w:szCs w:val="18"/>
                              <w:lang w:val="fr-FR"/>
                            </w:rPr>
                          </w:pPr>
                          <w:r>
                            <w:rPr>
                              <w:rFonts w:asciiTheme="majorHAnsi" w:hAnsiTheme="majorHAnsi" w:cstheme="majorHAnsi"/>
                              <w:sz w:val="18"/>
                              <w:szCs w:val="18"/>
                              <w:lang w:val="fr-FR"/>
                            </w:rPr>
                            <w:t>Close CV380</w:t>
                          </w:r>
                        </w:p>
                      </w:txbxContent>
                    </v:textbox>
                  </v:shape>
                </v:group>
                <v:shape id="AutoShape 13922" o:spid="_x0000_s3294" type="#_x0000_t32" style="position:absolute;left:6436;top:9455;width:0;height:23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zbpsMAAADeAAAADwAAAGRycy9kb3ducmV2LnhtbERP32vCMBB+F/Y/hBv4pukKytYZyyYI&#10;4ouog+3xaG5tWHMpTWzqf28EYW/38f28VTnaVgzUe+NYwcs8A0FcOW24VvB13s5eQfiArLF1TAqu&#10;5KFcP01WWGgX+UjDKdQihbAvUEETQldI6auGLPq564gT9+t6iyHBvpa6x5jCbSvzLFtKi4ZTQ4Md&#10;bRqq/k4Xq8DEgxm63SZ+7r9/vI5krgtnlJo+jx/vIAKN4V/8cO90mr/Isze4v5NukO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M26bDAAAA3gAAAA8AAAAAAAAAAAAA&#10;AAAAoQIAAGRycy9kb3ducmV2LnhtbFBLBQYAAAAABAAEAPkAAACRAwAAAAA=&#10;">
                  <v:stroke endarrow="block"/>
                </v:shape>
                <v:shape id="AutoShape 13923" o:spid="_x0000_s3295" type="#_x0000_t32" style="position:absolute;left:6429;top:11777;width:5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Q58gAAADeAAAADwAAAGRycy9kb3ducmV2LnhtbESPQUsDMRCF70L/QxjBi9jsFiqyNi1b&#10;oWALPbTqfdyMm+Bmsm7SdvvvnYPgbYZ58977FqsxdOpMQ/KRDZTTAhRxE63n1sD72+bhCVTKyBa7&#10;yGTgSglWy8nNAisbL3yg8zG3Skw4VWjA5dxXWqfGUcA0jT2x3L7iEDDLOrTaDngR89DpWVE86oCe&#10;JcFhTy+Omu/jKRjYb8t1/en8dnf48fv5pu5O7f2HMXe3Y/0MKtOY/8V/369W6s9npQAIjsygl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UQ58gAAADeAAAADwAAAAAA&#10;AAAAAAAAAAChAgAAZHJzL2Rvd25yZXYueG1sUEsFBgAAAAAEAAQA+QAAAJYDAAAAAA==&#10;"/>
                <v:rect id="Rectangle 13924" o:spid="_x0000_s3296" style="position:absolute;left:6807;top:11416;width:1293;height: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pBpMMA&#10;AADeAAAADwAAAGRycy9kb3ducmV2LnhtbERPTWvCQBC9F/oflin0VjdJUTS6SmlR9Kjx4m3Mjkls&#10;djZkV43+elcQvM3jfc5k1planKl1lWUFcS8CQZxbXXGhYJvNv4YgnEfWWFsmBVdyMJu+v00w1fbC&#10;azpvfCFCCLsUFZTeN6mULi/JoOvZhjhwB9sa9AG2hdQtXkK4qWUSRQNpsOLQUGJDvyXl/5uTUbCv&#10;ki3e1tkiMqP5t1912fG0+1Pq86P7GYPw1PmX+Ole6jC/n8QxPN4JN8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pBpMMAAADeAAAADwAAAAAAAAAAAAAAAACYAgAAZHJzL2Rv&#10;d25yZXYueG1sUEsFBgAAAAAEAAQA9QAAAIgDAAAAAA==&#10;">
                  <v:textbox>
                    <w:txbxContent>
                      <w:p w:rsidR="00862F6C" w:rsidRPr="00FD1988" w:rsidRDefault="00862F6C" w:rsidP="00E56717">
                        <w:pPr>
                          <w:spacing w:before="40"/>
                          <w:jc w:val="center"/>
                          <w:rPr>
                            <w:rFonts w:asciiTheme="majorHAnsi" w:hAnsiTheme="majorHAnsi" w:cstheme="majorHAnsi"/>
                            <w:sz w:val="18"/>
                            <w:szCs w:val="18"/>
                            <w:lang w:val="fr-FR"/>
                          </w:rPr>
                        </w:pPr>
                        <w:r>
                          <w:rPr>
                            <w:rFonts w:asciiTheme="majorHAnsi" w:hAnsiTheme="majorHAnsi" w:cstheme="majorHAnsi"/>
                            <w:sz w:val="18"/>
                            <w:szCs w:val="18"/>
                            <w:lang w:val="fr-FR"/>
                          </w:rPr>
                          <w:t>Flow regulation</w:t>
                        </w:r>
                      </w:p>
                    </w:txbxContent>
                  </v:textbox>
                </v:rect>
                <v:shape id="Text Box 13925" o:spid="_x0000_s3297" type="#_x0000_t202" style="position:absolute;left:8099;top:11416;width:1985;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DysUA&#10;AADeAAAADwAAAGRycy9kb3ducmV2LnhtbERPS2vCQBC+F/oflhG8FN2Ytj6iqxTBorf6QK9DdkxC&#10;s7Pp7hrTf98tFHqbj+85i1VnatGS85VlBaNhAoI4t7riQsHpuBlMQfiArLG2TAq+ycNq+fiwwEzb&#10;O++pPYRCxBD2GSooQ2gyKX1ekkE/tA1x5K7WGQwRukJqh/cYbmqZJslYGqw4NpTY0Lqk/PNwMwqm&#10;L9v24nfPH+d8fK1n4WnSvn85pfq97m0OIlAX/sV/7q2O81/TUQq/78Qb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j4PKxQAAAN4AAAAPAAAAAAAAAAAAAAAAAJgCAABkcnMv&#10;ZG93bnJldi54bWxQSwUGAAAAAAQABAD1AAAAigMAAAAA&#10;">
                  <v:textbox>
                    <w:txbxContent>
                      <w:p w:rsidR="00862F6C" w:rsidRPr="000A363C" w:rsidRDefault="00862F6C" w:rsidP="00E56717">
                        <w:pPr>
                          <w:rPr>
                            <w:rFonts w:asciiTheme="majorHAnsi" w:hAnsiTheme="majorHAnsi" w:cstheme="majorHAnsi"/>
                            <w:sz w:val="18"/>
                            <w:szCs w:val="18"/>
                          </w:rPr>
                        </w:pPr>
                        <w:r w:rsidRPr="000A363C">
                          <w:rPr>
                            <w:rFonts w:asciiTheme="majorHAnsi" w:hAnsiTheme="majorHAnsi" w:cstheme="majorHAnsi"/>
                            <w:sz w:val="18"/>
                            <w:szCs w:val="18"/>
                          </w:rPr>
                          <w:t>FV381, FV382 open</w:t>
                        </w:r>
                        <w:r>
                          <w:rPr>
                            <w:rFonts w:asciiTheme="majorHAnsi" w:hAnsiTheme="majorHAnsi" w:cstheme="majorHAnsi"/>
                            <w:sz w:val="18"/>
                            <w:szCs w:val="18"/>
                          </w:rPr>
                          <w:t>ed</w:t>
                        </w:r>
                      </w:p>
                      <w:p w:rsidR="00862F6C" w:rsidRPr="00886B36" w:rsidRDefault="00862F6C" w:rsidP="00E56717">
                        <w:pPr>
                          <w:rPr>
                            <w:rFonts w:asciiTheme="majorHAnsi" w:hAnsiTheme="majorHAnsi" w:cstheme="majorHAnsi"/>
                            <w:sz w:val="18"/>
                            <w:szCs w:val="18"/>
                          </w:rPr>
                        </w:pPr>
                        <w:r w:rsidRPr="00886B36">
                          <w:rPr>
                            <w:rFonts w:asciiTheme="majorHAnsi" w:hAnsiTheme="majorHAnsi" w:cstheme="majorHAnsi"/>
                            <w:sz w:val="18"/>
                            <w:szCs w:val="18"/>
                          </w:rPr>
                          <w:t>CV380 regulated</w:t>
                        </w:r>
                      </w:p>
                      <w:p w:rsidR="00862F6C" w:rsidRPr="00886B36" w:rsidRDefault="00862F6C" w:rsidP="00E56717">
                        <w:pPr>
                          <w:rPr>
                            <w:rFonts w:asciiTheme="majorHAnsi" w:hAnsiTheme="majorHAnsi" w:cstheme="majorHAnsi"/>
                            <w:sz w:val="18"/>
                            <w:szCs w:val="18"/>
                          </w:rPr>
                        </w:pPr>
                        <w:r>
                          <w:rPr>
                            <w:rFonts w:asciiTheme="majorHAnsi" w:hAnsiTheme="majorHAnsi" w:cstheme="majorHAnsi"/>
                            <w:sz w:val="18"/>
                            <w:szCs w:val="18"/>
                          </w:rPr>
                          <w:t>F</w:t>
                        </w:r>
                        <w:r w:rsidRPr="00886B36">
                          <w:rPr>
                            <w:rFonts w:asciiTheme="majorHAnsi" w:hAnsiTheme="majorHAnsi" w:cstheme="majorHAnsi"/>
                            <w:sz w:val="18"/>
                            <w:szCs w:val="18"/>
                          </w:rPr>
                          <w:t>T3</w:t>
                        </w:r>
                        <w:r>
                          <w:rPr>
                            <w:rFonts w:asciiTheme="majorHAnsi" w:hAnsiTheme="majorHAnsi" w:cstheme="majorHAnsi"/>
                            <w:sz w:val="18"/>
                            <w:szCs w:val="18"/>
                          </w:rPr>
                          <w:t>80 = FT380</w:t>
                        </w:r>
                        <w:r w:rsidRPr="00886B36">
                          <w:rPr>
                            <w:rFonts w:asciiTheme="majorHAnsi" w:hAnsiTheme="majorHAnsi" w:cstheme="majorHAnsi"/>
                            <w:sz w:val="18"/>
                            <w:szCs w:val="18"/>
                          </w:rPr>
                          <w:t xml:space="preserve">setpoint </w:t>
                        </w:r>
                      </w:p>
                    </w:txbxContent>
                  </v:textbox>
                </v:shape>
                <v:shape id="AutoShape 13926" o:spid="_x0000_s3298" type="#_x0000_t32" style="position:absolute;left:6491;top:11771;width:255;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hoE8UAAADeAAAADwAAAGRycy9kb3ducmV2LnhtbERPTWvCQBC9F/wPyxR6qxutiqSuIoqS&#10;Qz0YpechO25Cs7Mxu5rYX98tFHqbx/ucxaq3tbhT6yvHCkbDBARx4XTFRsH5tHudg/ABWWPtmBQ8&#10;yMNqOXhaYKpdx0e658GIGMI+RQVlCE0qpS9KsuiHriGO3MW1FkOErZG6xS6G21qOk2QmLVYcG0ps&#10;aFNS8ZXfrAJDdnfdzy8m/+6yj+3pc3Lw+0ypl+d+/Q4iUB/+xX/uTMf50/HoDX7fiT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5hoE8UAAADeAAAADwAAAAAAAAAA&#10;AAAAAAChAgAAZHJzL2Rvd25yZXYueG1sUEsFBgAAAAAEAAQA+QAAAJMDAAAAAA==&#10;"/>
                <v:shape id="Text Box 13927" o:spid="_x0000_s3299" type="#_x0000_t202" style="position:absolute;left:5798;top:11822;width:1125;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QIRcQA&#10;AADeAAAADwAAAGRycy9kb3ducmV2LnhtbERPTWvCQBC9C/6HZQq96W7EiE1dgyiFnipqW+htyI5J&#10;aHY2ZLdJ+u/dQsHbPN7nbPLRNqKnzteONSRzBYK4cKbmUsP75WW2BuEDssHGMWn4JQ/5djrZYGbc&#10;wCfqz6EUMYR9hhqqENpMSl9UZNHPXUscuavrLIYIu1KaDocYbhu5UGolLdYcGypsaV9R8X3+sRo+&#10;3q5fn0t1LA82bQc3Ksn2SWr9+DDunkEEGsNd/O9+NXF+ukiW8PdOvEF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UCEXEAAAA3gAAAA8AAAAAAAAAAAAAAAAAmAIAAGRycy9k&#10;b3ducmV2LnhtbFBLBQYAAAAABAAEAPUAAACJAwAAAAA=&#10;" filled="f" stroked="f">
                  <v:textbox>
                    <w:txbxContent>
                      <w:p w:rsidR="00862F6C" w:rsidRPr="00886B36" w:rsidRDefault="00862F6C" w:rsidP="00E56717">
                        <w:pPr>
                          <w:rPr>
                            <w:rFonts w:asciiTheme="majorHAnsi" w:hAnsiTheme="majorHAnsi" w:cstheme="majorHAnsi"/>
                            <w:sz w:val="18"/>
                            <w:szCs w:val="18"/>
                            <w:lang w:val="fr-FR"/>
                          </w:rPr>
                        </w:pPr>
                        <w:r>
                          <w:rPr>
                            <w:rFonts w:asciiTheme="majorHAnsi" w:hAnsiTheme="majorHAnsi" w:cstheme="majorHAnsi"/>
                            <w:sz w:val="18"/>
                            <w:szCs w:val="18"/>
                            <w:lang w:val="fr-FR"/>
                          </w:rPr>
                          <w:t>Inlet Temp</w:t>
                        </w:r>
                      </w:p>
                    </w:txbxContent>
                  </v:textbox>
                </v:shape>
                <v:rect id="Rectangle 13931" o:spid="_x0000_s3300" style="position:absolute;left:8217;top:9141;width:1293;height: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FHp8UA&#10;AADeAAAADwAAAGRycy9kb3ducmV2LnhtbERPTWvCQBC9F/wPywi91U1SUmx0DWKxtEcTL96m2TGJ&#10;ZmdDdtW0v75bKHibx/ucZT6aTlxpcK1lBfEsAkFcWd1yrWBfbp/mIJxH1thZJgXf5CBfTR6WmGl7&#10;4x1dC1+LEMIuQwWN930mpasaMuhmticO3NEOBn2AQy31gLcQbjqZRNGLNNhyaGiwp01D1bm4GAVf&#10;bbLHn135HpnX7bP/HMvT5fCm1ON0XC9AeBr9Xfzv/tBhfprEK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UUenxQAAAN4AAAAPAAAAAAAAAAAAAAAAAJgCAABkcnMv&#10;ZG93bnJldi54bWxQSwUGAAAAAAQABAD1AAAAigMAAAAA&#10;">
                  <v:textbox>
                    <w:txbxContent>
                      <w:p w:rsidR="00862F6C" w:rsidRPr="00FD1988" w:rsidRDefault="00862F6C" w:rsidP="008362CB">
                        <w:pPr>
                          <w:spacing w:before="40"/>
                          <w:jc w:val="center"/>
                          <w:rPr>
                            <w:rFonts w:asciiTheme="majorHAnsi" w:hAnsiTheme="majorHAnsi" w:cstheme="majorHAnsi"/>
                            <w:sz w:val="18"/>
                            <w:szCs w:val="18"/>
                            <w:lang w:val="fr-FR"/>
                          </w:rPr>
                        </w:pPr>
                        <w:r>
                          <w:rPr>
                            <w:rFonts w:asciiTheme="majorHAnsi" w:hAnsiTheme="majorHAnsi" w:cstheme="majorHAnsi"/>
                            <w:sz w:val="18"/>
                            <w:szCs w:val="18"/>
                            <w:lang w:val="fr-FR"/>
                          </w:rPr>
                          <w:t>Outlet Temp. regulation</w:t>
                        </w:r>
                      </w:p>
                    </w:txbxContent>
                  </v:textbox>
                </v:rect>
                <v:shape id="Text Box 13932" o:spid="_x0000_s3301" type="#_x0000_t202" style="position:absolute;left:9509;top:9141;width:1985;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SFycUA&#10;AADeAAAADwAAAGRycy9kb3ducmV2LnhtbERPS2vCQBC+C/6HZQq9FN1oa7Spq5RCi958Ya9DdkyC&#10;2dl0dxvjv3cLBW/z8T1nvuxMLVpyvrKsYDRMQBDnVldcKDjsPwczED4ga6wtk4IreVgu+r05Ztpe&#10;eEvtLhQihrDPUEEZQpNJ6fOSDPqhbYgjd7LOYIjQFVI7vMRwU8txkqTSYMWxocSGPkrKz7tfo2D2&#10;smq//fp5c8zTU/0anqbt149T6vGhe38DEagLd/G/e6Xj/Ml4lMLfO/EG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tIXJxQAAAN4AAAAPAAAAAAAAAAAAAAAAAJgCAABkcnMv&#10;ZG93bnJldi54bWxQSwUGAAAAAAQABAD1AAAAigMAAAAA&#10;">
                  <v:textbox>
                    <w:txbxContent>
                      <w:p w:rsidR="00862F6C" w:rsidRPr="000A363C" w:rsidRDefault="00862F6C" w:rsidP="008362CB">
                        <w:pPr>
                          <w:rPr>
                            <w:rFonts w:asciiTheme="majorHAnsi" w:hAnsiTheme="majorHAnsi" w:cstheme="majorHAnsi"/>
                            <w:sz w:val="18"/>
                            <w:szCs w:val="18"/>
                          </w:rPr>
                        </w:pPr>
                        <w:r w:rsidRPr="000A363C">
                          <w:rPr>
                            <w:rFonts w:asciiTheme="majorHAnsi" w:hAnsiTheme="majorHAnsi" w:cstheme="majorHAnsi"/>
                            <w:sz w:val="18"/>
                            <w:szCs w:val="18"/>
                          </w:rPr>
                          <w:t>FV381, FV382 open</w:t>
                        </w:r>
                        <w:r>
                          <w:rPr>
                            <w:rFonts w:asciiTheme="majorHAnsi" w:hAnsiTheme="majorHAnsi" w:cstheme="majorHAnsi"/>
                            <w:sz w:val="18"/>
                            <w:szCs w:val="18"/>
                          </w:rPr>
                          <w:t>ed</w:t>
                        </w:r>
                      </w:p>
                      <w:p w:rsidR="00862F6C" w:rsidRPr="00886B36" w:rsidRDefault="00862F6C" w:rsidP="008362CB">
                        <w:pPr>
                          <w:rPr>
                            <w:rFonts w:asciiTheme="majorHAnsi" w:hAnsiTheme="majorHAnsi" w:cstheme="majorHAnsi"/>
                            <w:sz w:val="18"/>
                            <w:szCs w:val="18"/>
                          </w:rPr>
                        </w:pPr>
                        <w:r w:rsidRPr="00886B36">
                          <w:rPr>
                            <w:rFonts w:asciiTheme="majorHAnsi" w:hAnsiTheme="majorHAnsi" w:cstheme="majorHAnsi"/>
                            <w:sz w:val="18"/>
                            <w:szCs w:val="18"/>
                          </w:rPr>
                          <w:t>CV380 regulated</w:t>
                        </w:r>
                      </w:p>
                      <w:p w:rsidR="00862F6C" w:rsidRPr="00886B36" w:rsidRDefault="00862F6C" w:rsidP="008362CB">
                        <w:pPr>
                          <w:rPr>
                            <w:rFonts w:asciiTheme="majorHAnsi" w:hAnsiTheme="majorHAnsi" w:cstheme="majorHAnsi"/>
                            <w:sz w:val="18"/>
                            <w:szCs w:val="18"/>
                          </w:rPr>
                        </w:pPr>
                        <w:r w:rsidRPr="00886B36">
                          <w:rPr>
                            <w:rFonts w:asciiTheme="majorHAnsi" w:hAnsiTheme="majorHAnsi" w:cstheme="majorHAnsi"/>
                            <w:sz w:val="18"/>
                            <w:szCs w:val="18"/>
                          </w:rPr>
                          <w:t>TT37</w:t>
                        </w:r>
                        <w:r>
                          <w:rPr>
                            <w:rFonts w:asciiTheme="majorHAnsi" w:hAnsiTheme="majorHAnsi" w:cstheme="majorHAnsi"/>
                            <w:sz w:val="18"/>
                            <w:szCs w:val="18"/>
                          </w:rPr>
                          <w:t>1</w:t>
                        </w:r>
                        <w:r w:rsidRPr="00886B36">
                          <w:rPr>
                            <w:rFonts w:asciiTheme="majorHAnsi" w:hAnsiTheme="majorHAnsi" w:cstheme="majorHAnsi"/>
                            <w:sz w:val="18"/>
                            <w:szCs w:val="18"/>
                          </w:rPr>
                          <w:t xml:space="preserve"> = TT37</w:t>
                        </w:r>
                        <w:r>
                          <w:rPr>
                            <w:rFonts w:asciiTheme="majorHAnsi" w:hAnsiTheme="majorHAnsi" w:cstheme="majorHAnsi"/>
                            <w:sz w:val="18"/>
                            <w:szCs w:val="18"/>
                          </w:rPr>
                          <w:t>1</w:t>
                        </w:r>
                        <w:r w:rsidRPr="00886B36">
                          <w:rPr>
                            <w:rFonts w:asciiTheme="majorHAnsi" w:hAnsiTheme="majorHAnsi" w:cstheme="majorHAnsi"/>
                            <w:sz w:val="18"/>
                            <w:szCs w:val="18"/>
                          </w:rPr>
                          <w:t xml:space="preserve">setpoint </w:t>
                        </w:r>
                      </w:p>
                    </w:txbxContent>
                  </v:textbox>
                </v:shape>
                <v:shape id="AutoShape 13935" o:spid="_x0000_s3302" type="#_x0000_t32" style="position:absolute;left:7724;top:12448;width:3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yIk8UAAADeAAAADwAAAGRycy9kb3ducmV2LnhtbERPTWsCMRC9C/0PYQpeRLMrWGVrlG1B&#10;0IIHbXufbqab0M1ku4m6/ntTKHibx/uc5bp3jThTF6xnBfkkA0FceW25VvDxvhkvQISIrLHxTAqu&#10;FGC9ehgssdD+wgc6H2MtUgiHAhWYGNtCylAZchgmviVO3LfvHMYEu1rqDi8p3DVymmVP0qHl1GCw&#10;pVdD1c/x5BTsd/lL+WXs7u3wa/ezTdmc6tGnUsPHvnwGEamPd/G/e6vT/Nk0n8PfO+kG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AyIk8UAAADeAAAADwAAAAAAAAAA&#10;AAAAAAChAgAAZHJzL2Rvd25yZXYueG1sUEsFBgAAAAAEAAQA+QAAAJMDAAAAAA==&#10;"/>
                <v:shape id="AutoShape 13936" o:spid="_x0000_s3303" type="#_x0000_t32" style="position:absolute;left:7944;top:12453;width:255;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z6YscAAADeAAAADwAAAGRycy9kb3ducmV2LnhtbESPQW/CMAyF75P4D5GRdhspaJtQR0CI&#10;CdTDdlhBO1uNSSsapzQZ7fbr58Ok3Wy95/c+rzajb9WN+tgENjCfZaCIq2AbdgZOx/3DElRMyBbb&#10;wGTgmyJs1pO7FeY2DPxBtzI5JSEcczRQp9TlWseqJo9xFjpi0c6h95hk7Z22PQ4S7lu9yLJn7bFh&#10;aaixo11N1aX88gYc+f31sDy78mco3l6Pn4/v8VAYcz8dty+gEo3p3/x3XVjBf1rMhVfekRn0+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PPpixwAAAN4AAAAPAAAAAAAA&#10;AAAAAAAAAKECAABkcnMvZG93bnJldi54bWxQSwUGAAAAAAQABAD5AAAAlQMAAAAA&#10;"/>
                <v:shape id="Text Box 13937" o:spid="_x0000_s3304" type="#_x0000_t202" style="position:absolute;left:8001;top:12441;width:1421;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Wn28QA&#10;AADeAAAADwAAAGRycy9kb3ducmV2LnhtbERPTWvCQBC9F/wPywi9NbuKFhPdBFGEnlqqbaG3ITsm&#10;wexsyK4m/ffdQsHbPN7nbIrRtuJGvW8ca5glCgRx6UzDlYaP0+FpBcIHZIOtY9LwQx6KfPKwwcy4&#10;gd/pdgyViCHsM9RQh9BlUvqyJos+cR1x5M6utxgi7CtpehxiuG3lXKlnabHh2FBjR7uaysvxajV8&#10;vp6/vxbqrdrbZTe4UUm2qdT6cTpu1yACjeEu/ne/mDh/OZ+l8PdOvE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Vp9vEAAAA3gAAAA8AAAAAAAAAAAAAAAAAmAIAAGRycy9k&#10;b3ducmV2LnhtbFBLBQYAAAAABAAEAPUAAACJAwAAAAA=&#10;" filled="f" stroked="f">
                  <v:textbox>
                    <w:txbxContent>
                      <w:p w:rsidR="00862F6C" w:rsidRPr="00886B36" w:rsidRDefault="00862F6C" w:rsidP="008362CB">
                        <w:pPr>
                          <w:rPr>
                            <w:rFonts w:asciiTheme="majorHAnsi" w:hAnsiTheme="majorHAnsi" w:cstheme="majorHAnsi"/>
                            <w:sz w:val="18"/>
                            <w:szCs w:val="18"/>
                            <w:lang w:val="fr-FR"/>
                          </w:rPr>
                        </w:pPr>
                        <w:r>
                          <w:rPr>
                            <w:rFonts w:asciiTheme="majorHAnsi" w:hAnsiTheme="majorHAnsi" w:cstheme="majorHAnsi"/>
                            <w:sz w:val="18"/>
                            <w:szCs w:val="18"/>
                            <w:lang w:val="fr-FR"/>
                          </w:rPr>
                          <w:t>Outlet  Temp</w:t>
                        </w:r>
                      </w:p>
                    </w:txbxContent>
                  </v:textbox>
                </v:shape>
                <v:shape id="AutoShape 13938" o:spid="_x0000_s3305" type="#_x0000_t32" style="position:absolute;left:1716;top:13013;width:929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FrmccAAADeAAAADwAAAGRycy9kb3ducmV2LnhtbESPQWvDMAyF74P+B6PCLqN1EtgoWd0y&#10;CoPRw2BtDj0KW0vCYjm1vTT799NhsJuEnt5733Y/+0FNFFMf2EC5LkAR2+B6bg0059fVBlTKyA6H&#10;wGTghxLsd4u7LdYu3PiDplNulZhwqtFAl/NYa51sRx7TOozEcvsM0WOWNbbaRbyJuR90VRRP2mPP&#10;ktDhSIeO7Nfp2xvoj817Mz1cc7SbY3mJZTpfBmvM/XJ+eQaVac7/4r/vNyf1H6tKAARHZtC7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0WuZxwAAAN4AAAAPAAAAAAAA&#10;AAAAAAAAAKECAABkcnMvZG93bnJldi54bWxQSwUGAAAAAAQABAD5AAAAlQMAAAAA&#10;"/>
                <v:shape id="AutoShape 13939" o:spid="_x0000_s3306" type="#_x0000_t32" style="position:absolute;left:4787;top:12769;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V/wcUAAADeAAAADwAAAGRycy9kb3ducmV2LnhtbERP32vCMBB+H+x/CDfwZcy0BWV0RukE&#10;QQc+6Lb3W3NrwppLbaJ2/70RBN/u4/t5s8XgWnGiPljPCvJxBoK49tpyo+Drc/XyCiJEZI2tZ1Lw&#10;TwEW88eHGZban3lHp31sRArhUKICE2NXShlqQw7D2HfEifv1vcOYYN9I3eM5hbtWFlk2lQ4tpwaD&#10;HS0N1X/7o1Ow3eTv1Y+xm4/dwW4nq6o9Ns/fSo2ehuoNRKQh3sU391qn+ZOiyOH6TrpBz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V/wcUAAADeAAAADwAAAAAAAAAA&#10;AAAAAAChAgAAZHJzL2Rvd25yZXYueG1sUEsFBgAAAAAEAAQA+QAAAJMDAAAAAA==&#10;"/>
                <v:shape id="AutoShape 13941" o:spid="_x0000_s3307" type="#_x0000_t32" style="position:absolute;left:7602;top:12757;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fhtsQAAADeAAAADwAAAGRycy9kb3ducmV2LnhtbERPTWsCMRC9F/wPYYReimZdsJStUVZB&#10;qIIHbXsfN9NNcDNZN1HXf98UCt7m8T5ntuhdI67UBetZwWScgSCuvLZcK/j6XI/eQISIrLHxTAru&#10;FGAxHzzNsND+xnu6HmItUgiHAhWYGNtCylAZchjGviVO3I/vHMYEu1rqDm8p3DUyz7JX6dByajDY&#10;0spQdTpcnILdZrIsj8Zutvuz3U3XZXOpX76Veh725TuISH18iP/dHzrNn+Z5Dn/vpBvk/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F+G2xAAAAN4AAAAPAAAAAAAAAAAA&#10;AAAAAKECAABkcnMvZG93bnJldi54bWxQSwUGAAAAAAQABAD5AAAAkgMAAAAA&#10;"/>
                <v:shape id="AutoShape 13942" o:spid="_x0000_s3308" type="#_x0000_t32" style="position:absolute;left:10889;top:12770;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ELcUAAADeAAAADwAAAGRycy9kb3ducmV2LnhtbERPTWsCMRC9F/ofwhR6KZp1iyKrUbaC&#10;UAsetPU+bsZN6GaybqJu/31TKHibx/uc+bJ3jbhSF6xnBaNhBoK48tpyreDrcz2YgggRWWPjmRT8&#10;UIDl4vFhjoX2N97RdR9rkUI4FKjAxNgWUobKkMMw9C1x4k6+cxgT7GqpO7ylcNfIPMsm0qHl1GCw&#10;pZWh6nt/cQq2m9FbeTR287E72+14XTaX+uWg1PNTX85AROrjXfzvftdp/jjPX+HvnXSD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ELcUAAADeAAAADwAAAAAAAAAA&#10;AAAAAAChAgAAZHJzL2Rvd25yZXYueG1sUEsFBgAAAAAEAAQA+QAAAJMDAAAAAA==&#10;"/>
                <v:shape id="Text Box 13943" o:spid="_x0000_s3309" type="#_x0000_t202" style="position:absolute;left:4991;top:12626;width:84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C+MMA&#10;AADeAAAADwAAAGRycy9kb3ducmV2LnhtbERPTWvCQBC9C/6HZQRvZteg0qauIkrBk6K2hd6G7JiE&#10;ZmdDdmviv3cLBW/zeJ+zXPe2FjdqfeVYwzRRIIhzZyouNHxc3icvIHxANlg7Jg138rBeDQdLzIzr&#10;+ES3cyhEDGGfoYYyhCaT0uclWfSJa4gjd3WtxRBhW0jTYhfDbS1TpRbSYsWxocSGtiXlP+dfq+Hz&#10;cP3+mqljsbPzpnO9kmxfpdbjUb95AxGoD0/xv3tv4vx5ms7g7514g1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jC+MMAAADeAAAADwAAAAAAAAAAAAAAAACYAgAAZHJzL2Rv&#10;d25yZXYueG1sUEsFBgAAAAAEAAQA9QAAAIgDAAAAAA==&#10;" filled="f" stroked="f">
                  <v:textbox>
                    <w:txbxContent>
                      <w:p w:rsidR="00862F6C" w:rsidRPr="00886B36" w:rsidRDefault="00862F6C" w:rsidP="0084086B">
                        <w:pPr>
                          <w:rPr>
                            <w:rFonts w:asciiTheme="majorHAnsi" w:hAnsiTheme="majorHAnsi" w:cstheme="majorHAnsi"/>
                            <w:sz w:val="18"/>
                            <w:szCs w:val="18"/>
                            <w:lang w:val="fr-FR"/>
                          </w:rPr>
                        </w:pPr>
                        <w:r>
                          <w:rPr>
                            <w:rFonts w:asciiTheme="majorHAnsi" w:hAnsiTheme="majorHAnsi" w:cstheme="majorHAnsi"/>
                            <w:sz w:val="18"/>
                            <w:szCs w:val="18"/>
                            <w:lang w:val="fr-FR"/>
                          </w:rPr>
                          <w:t>S</w:t>
                        </w:r>
                        <w:r w:rsidRPr="00886B36">
                          <w:rPr>
                            <w:rFonts w:asciiTheme="majorHAnsi" w:hAnsiTheme="majorHAnsi" w:cstheme="majorHAnsi"/>
                            <w:sz w:val="18"/>
                            <w:szCs w:val="18"/>
                            <w:lang w:val="fr-FR"/>
                          </w:rPr>
                          <w:t>top</w:t>
                        </w:r>
                      </w:p>
                    </w:txbxContent>
                  </v:textbox>
                </v:shape>
                <v:shape id="Text Box 13944" o:spid="_x0000_s3310" type="#_x0000_t202" style="position:absolute;left:7103;top:12659;width:84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nY8MA&#10;AADeAAAADwAAAGRycy9kb3ducmV2LnhtbERPS2vCQBC+C/6HZYTedNfQiKZuRCyFnlrUVuhtyE4e&#10;mJ0N2a1J/323UPA2H99ztrvRtuJGvW8ca1guFAjiwpmGKw0f55f5GoQPyAZbx6Thhzzs8ulki5lx&#10;Ax/pdgqViCHsM9RQh9BlUvqiJot+4TriyJWutxgi7CtpehxiuG1lotRKWmw4NtTY0aGm4nr6tho+&#10;38qvy6N6r55t2g1uVJLtRmr9MBv3TyACjeEu/ne/mjg/TZIU/t6JN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nY8MAAADeAAAADwAAAAAAAAAAAAAAAACYAgAAZHJzL2Rv&#10;d25yZXYueG1sUEsFBgAAAAAEAAQA9QAAAIgDAAAAAA==&#10;" filled="f" stroked="f">
                  <v:textbox>
                    <w:txbxContent>
                      <w:p w:rsidR="00862F6C" w:rsidRPr="00886B36" w:rsidRDefault="00862F6C" w:rsidP="0084086B">
                        <w:pPr>
                          <w:rPr>
                            <w:rFonts w:asciiTheme="majorHAnsi" w:hAnsiTheme="majorHAnsi" w:cstheme="majorHAnsi"/>
                            <w:sz w:val="18"/>
                            <w:szCs w:val="18"/>
                            <w:lang w:val="fr-FR"/>
                          </w:rPr>
                        </w:pPr>
                        <w:r>
                          <w:rPr>
                            <w:rFonts w:asciiTheme="majorHAnsi" w:hAnsiTheme="majorHAnsi" w:cstheme="majorHAnsi"/>
                            <w:sz w:val="18"/>
                            <w:szCs w:val="18"/>
                            <w:lang w:val="fr-FR"/>
                          </w:rPr>
                          <w:t>S</w:t>
                        </w:r>
                        <w:r w:rsidRPr="00886B36">
                          <w:rPr>
                            <w:rFonts w:asciiTheme="majorHAnsi" w:hAnsiTheme="majorHAnsi" w:cstheme="majorHAnsi"/>
                            <w:sz w:val="18"/>
                            <w:szCs w:val="18"/>
                            <w:lang w:val="fr-FR"/>
                          </w:rPr>
                          <w:t>top</w:t>
                        </w:r>
                      </w:p>
                    </w:txbxContent>
                  </v:textbox>
                </v:shape>
                <v:shape id="Text Box 13945" o:spid="_x0000_s3311" type="#_x0000_t202" style="position:absolute;left:10370;top:12651;width:84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b5FMQA&#10;AADeAAAADwAAAGRycy9kb3ducmV2LnhtbERPTWvCQBC9C/0Pywi9mV1DIzV1laIUPFVqq+BtyI5J&#10;aHY2ZLdJ/PddodDbPN7nrDajbURPna8da5gnCgRx4UzNpYavz7fZMwgfkA02jknDjTxs1g+TFebG&#10;DfxB/TGUIoawz1FDFUKbS+mLiiz6xLXEkbu6zmKIsCul6XCI4baRqVILabHm2FBhS9uKiu/jj9Vw&#10;er9ezk/qUO5s1g5uVJLtUmr9OB1fX0AEGsO/+M+9N3F+lqYLuL8Tb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m+RTEAAAA3gAAAA8AAAAAAAAAAAAAAAAAmAIAAGRycy9k&#10;b3ducmV2LnhtbFBLBQYAAAAABAAEAPUAAACJAwAAAAA=&#10;" filled="f" stroked="f">
                  <v:textbox>
                    <w:txbxContent>
                      <w:p w:rsidR="00862F6C" w:rsidRPr="00886B36" w:rsidRDefault="00862F6C" w:rsidP="0084086B">
                        <w:pPr>
                          <w:rPr>
                            <w:rFonts w:asciiTheme="majorHAnsi" w:hAnsiTheme="majorHAnsi" w:cstheme="majorHAnsi"/>
                            <w:sz w:val="18"/>
                            <w:szCs w:val="18"/>
                            <w:lang w:val="fr-FR"/>
                          </w:rPr>
                        </w:pPr>
                        <w:r>
                          <w:rPr>
                            <w:rFonts w:asciiTheme="majorHAnsi" w:hAnsiTheme="majorHAnsi" w:cstheme="majorHAnsi"/>
                            <w:sz w:val="18"/>
                            <w:szCs w:val="18"/>
                            <w:lang w:val="fr-FR"/>
                          </w:rPr>
                          <w:t>S</w:t>
                        </w:r>
                        <w:r w:rsidRPr="00886B36">
                          <w:rPr>
                            <w:rFonts w:asciiTheme="majorHAnsi" w:hAnsiTheme="majorHAnsi" w:cstheme="majorHAnsi"/>
                            <w:sz w:val="18"/>
                            <w:szCs w:val="18"/>
                            <w:lang w:val="fr-FR"/>
                          </w:rPr>
                          <w:t>top</w:t>
                        </w:r>
                      </w:p>
                    </w:txbxContent>
                  </v:textbox>
                </v:shape>
                <v:shape id="Text Box 13903" o:spid="_x0000_s3312" type="#_x0000_t202" style="position:absolute;left:8853;top:7965;width:2895;height: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liycQA&#10;AADeAAAADwAAAGRycy9kb3ducmV2LnhtbERPS2sCMRC+C/6HMIXeaqJUq9uNIpZCT4pbFXobNrMP&#10;upksm9Td/vtGKHibj+856WawjbhS52vHGqYTBYI4d6bmUsPp8/1pCcIHZIONY9LwSx426/EoxcS4&#10;no90zUIpYgj7BDVUIbSJlD6vyKKfuJY4coXrLIYIu1KaDvsYbhs5U2ohLdYcGypsaVdR/p39WA3n&#10;ffF1eVaH8s3O294NSrJdSa0fH4btK4hAQ7iL/90fJs6fT5cvcHsn3i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pYsnEAAAA3gAAAA8AAAAAAAAAAAAAAAAAmAIAAGRycy9k&#10;b3ducmV2LnhtbFBLBQYAAAAABAAEAPUAAACJAwAAAAA=&#10;" filled="f" stroked="f">
                  <v:textbox>
                    <w:txbxContent>
                      <w:p w:rsidR="00862F6C" w:rsidRDefault="00862F6C" w:rsidP="002351AF">
                        <w:pPr>
                          <w:rPr>
                            <w:rFonts w:asciiTheme="majorHAnsi" w:hAnsiTheme="majorHAnsi" w:cstheme="majorHAnsi"/>
                            <w:sz w:val="18"/>
                            <w:szCs w:val="18"/>
                          </w:rPr>
                        </w:pPr>
                        <w:r>
                          <w:rPr>
                            <w:rFonts w:asciiTheme="majorHAnsi" w:hAnsiTheme="majorHAnsi" w:cstheme="majorHAnsi"/>
                            <w:sz w:val="18"/>
                            <w:szCs w:val="18"/>
                          </w:rPr>
                          <w:t>Compressor running &amp; t &gt; tc2 (10s)</w:t>
                        </w:r>
                      </w:p>
                      <w:p w:rsidR="00862F6C" w:rsidRPr="00886B36" w:rsidRDefault="00862F6C" w:rsidP="002351AF">
                        <w:pPr>
                          <w:rPr>
                            <w:rFonts w:asciiTheme="majorHAnsi" w:hAnsiTheme="majorHAnsi" w:cstheme="majorHAnsi"/>
                            <w:sz w:val="18"/>
                            <w:szCs w:val="18"/>
                          </w:rPr>
                        </w:pPr>
                        <w:r>
                          <w:rPr>
                            <w:rFonts w:asciiTheme="majorHAnsi" w:hAnsiTheme="majorHAnsi" w:cstheme="majorHAnsi"/>
                            <w:sz w:val="18"/>
                            <w:szCs w:val="18"/>
                          </w:rPr>
                          <w:t>&amp; Outlet Temp</w:t>
                        </w:r>
                      </w:p>
                    </w:txbxContent>
                  </v:textbox>
                </v:shape>
              </v:group>
            </w:pict>
          </mc:Fallback>
        </mc:AlternateContent>
      </w:r>
    </w:p>
    <w:p w:rsidR="00AB0F9E" w:rsidRPr="0051716F" w:rsidRDefault="00AB0F9E" w:rsidP="00787484">
      <w:pPr>
        <w:jc w:val="both"/>
        <w:rPr>
          <w:szCs w:val="20"/>
        </w:rPr>
      </w:pPr>
    </w:p>
    <w:p w:rsidR="00AB0F9E" w:rsidRPr="0051716F" w:rsidRDefault="00AB0F9E" w:rsidP="00787484">
      <w:pPr>
        <w:jc w:val="both"/>
        <w:rPr>
          <w:szCs w:val="20"/>
        </w:rPr>
      </w:pPr>
    </w:p>
    <w:p w:rsidR="00AB0F9E" w:rsidRPr="0051716F" w:rsidRDefault="00AB0F9E" w:rsidP="00787484">
      <w:pPr>
        <w:jc w:val="both"/>
        <w:rPr>
          <w:szCs w:val="20"/>
        </w:rPr>
      </w:pPr>
    </w:p>
    <w:p w:rsidR="00AB0F9E" w:rsidRPr="0051716F" w:rsidRDefault="0023450B" w:rsidP="00787484">
      <w:pPr>
        <w:jc w:val="both"/>
        <w:rPr>
          <w:szCs w:val="20"/>
        </w:rPr>
      </w:pPr>
      <w:r>
        <w:rPr>
          <w:rFonts w:ascii="Calibri" w:eastAsia="Calibri" w:hAnsi="Calibri" w:cs="Times New Roman"/>
          <w:noProof/>
          <w:sz w:val="22"/>
          <w:szCs w:val="22"/>
          <w:lang w:val="sv-SE" w:eastAsia="sv-SE"/>
        </w:rPr>
        <mc:AlternateContent>
          <mc:Choice Requires="wps">
            <w:drawing>
              <wp:anchor distT="0" distB="0" distL="114300" distR="114300" simplePos="0" relativeHeight="251723264" behindDoc="0" locked="0" layoutInCell="1" allowOverlap="1">
                <wp:simplePos x="0" y="0"/>
                <wp:positionH relativeFrom="margin">
                  <wp:posOffset>557530</wp:posOffset>
                </wp:positionH>
                <wp:positionV relativeFrom="paragraph">
                  <wp:posOffset>115570</wp:posOffset>
                </wp:positionV>
                <wp:extent cx="259080" cy="257810"/>
                <wp:effectExtent l="19050" t="19050" r="26670" b="27940"/>
                <wp:wrapNone/>
                <wp:docPr id="17718"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FF6D6D">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313" style="position:absolute;left:0;text-align:left;margin-left:43.9pt;margin-top:9.1pt;width:20.4pt;height:20.3pt;z-index:25172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" strokecolor="#4a7ebb" strokeweight="3.5pt">
                <v:textbox inset="0,0,0,0">
                  <w:txbxContent>
                    <w:p w:rsidR="00862F6C" w:rsidRPr="00A87CE9" w:rsidRDefault="00862F6C" w:rsidP="00FF6D6D">
                      <w:pPr>
                        <w:jc w:val="center"/>
                        <w:rPr>
                          <w:rFonts w:ascii="Times New Roman" w:hAnsi="Times New Roman" w:cs="Times New Roman"/>
                          <w:b/>
                          <w:szCs w:val="20"/>
                        </w:rPr>
                      </w:pPr>
                      <w:r>
                        <w:rPr>
                          <w:rFonts w:ascii="Times New Roman" w:hAnsi="Times New Roman" w:cs="Times New Roman"/>
                          <w:b/>
                          <w:szCs w:val="20"/>
                        </w:rPr>
                        <w:t>4</w:t>
                      </w:r>
                    </w:p>
                  </w:txbxContent>
                </v:textbox>
                <w10:wrap anchorx="margin"/>
              </v:oval>
            </w:pict>
          </mc:Fallback>
        </mc:AlternateContent>
      </w:r>
    </w:p>
    <w:p w:rsidR="00AB0F9E" w:rsidRPr="0051716F" w:rsidRDefault="00AB0F9E" w:rsidP="00787484">
      <w:pPr>
        <w:jc w:val="both"/>
        <w:rPr>
          <w:szCs w:val="20"/>
        </w:rPr>
      </w:pPr>
    </w:p>
    <w:p w:rsidR="00AB0F9E" w:rsidRPr="0051716F" w:rsidRDefault="00AB0F9E" w:rsidP="00787484">
      <w:pPr>
        <w:jc w:val="both"/>
        <w:rPr>
          <w:szCs w:val="20"/>
        </w:rPr>
      </w:pPr>
    </w:p>
    <w:p w:rsidR="00AB0F9E" w:rsidRPr="0051716F" w:rsidRDefault="00AB0F9E" w:rsidP="00787484">
      <w:pPr>
        <w:jc w:val="both"/>
        <w:rPr>
          <w:szCs w:val="20"/>
        </w:rPr>
      </w:pPr>
    </w:p>
    <w:p w:rsidR="00AB0F9E" w:rsidRPr="0051716F" w:rsidRDefault="00AB0F9E" w:rsidP="00787484">
      <w:pPr>
        <w:jc w:val="both"/>
        <w:rPr>
          <w:szCs w:val="20"/>
        </w:rPr>
      </w:pPr>
    </w:p>
    <w:p w:rsidR="00AB0F9E" w:rsidRPr="0051716F" w:rsidRDefault="0023450B" w:rsidP="00787484">
      <w:pPr>
        <w:jc w:val="both"/>
        <w:rPr>
          <w:szCs w:val="20"/>
        </w:rPr>
      </w:pPr>
      <w:r>
        <w:rPr>
          <w:rFonts w:ascii="Calibri" w:eastAsia="Calibri" w:hAnsi="Calibri" w:cs="Times New Roman"/>
          <w:noProof/>
          <w:sz w:val="22"/>
          <w:szCs w:val="22"/>
          <w:lang w:val="sv-SE" w:eastAsia="sv-SE"/>
        </w:rPr>
        <mc:AlternateContent>
          <mc:Choice Requires="wps">
            <w:drawing>
              <wp:anchor distT="0" distB="0" distL="114300" distR="114300" simplePos="0" relativeHeight="251725312" behindDoc="0" locked="0" layoutInCell="1" allowOverlap="1">
                <wp:simplePos x="0" y="0"/>
                <wp:positionH relativeFrom="margin">
                  <wp:posOffset>551815</wp:posOffset>
                </wp:positionH>
                <wp:positionV relativeFrom="paragraph">
                  <wp:posOffset>145415</wp:posOffset>
                </wp:positionV>
                <wp:extent cx="259080" cy="257810"/>
                <wp:effectExtent l="19050" t="19050" r="26670" b="27940"/>
                <wp:wrapNone/>
                <wp:docPr id="17719"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FF6D6D">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314" style="position:absolute;left:0;text-align:left;margin-left:43.45pt;margin-top:11.45pt;width:20.4pt;height:20.3pt;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" strokecolor="#4a7ebb" strokeweight="3.5pt">
                <v:textbox inset="0,0,0,0">
                  <w:txbxContent>
                    <w:p w:rsidR="00862F6C" w:rsidRPr="00A87CE9" w:rsidRDefault="00862F6C" w:rsidP="00FF6D6D">
                      <w:pPr>
                        <w:jc w:val="center"/>
                        <w:rPr>
                          <w:rFonts w:ascii="Times New Roman" w:hAnsi="Times New Roman" w:cs="Times New Roman"/>
                          <w:b/>
                          <w:szCs w:val="20"/>
                        </w:rPr>
                      </w:pPr>
                      <w:r>
                        <w:rPr>
                          <w:rFonts w:ascii="Times New Roman" w:hAnsi="Times New Roman" w:cs="Times New Roman"/>
                          <w:b/>
                          <w:szCs w:val="20"/>
                        </w:rPr>
                        <w:t>6</w:t>
                      </w:r>
                    </w:p>
                  </w:txbxContent>
                </v:textbox>
                <w10:wrap anchorx="margin"/>
              </v:oval>
            </w:pict>
          </mc:Fallback>
        </mc:AlternateContent>
      </w:r>
    </w:p>
    <w:p w:rsidR="00AB0F9E" w:rsidRPr="0051716F" w:rsidRDefault="00AB0F9E" w:rsidP="00787484">
      <w:pPr>
        <w:jc w:val="both"/>
        <w:rPr>
          <w:szCs w:val="20"/>
        </w:rPr>
      </w:pPr>
    </w:p>
    <w:p w:rsidR="00EB7EBC" w:rsidRPr="0051716F" w:rsidRDefault="0023450B" w:rsidP="009C03A1">
      <w:pPr>
        <w:ind w:left="170"/>
        <w:jc w:val="center"/>
      </w:pPr>
      <w:r>
        <w:rPr>
          <w:rFonts w:ascii="Calibri" w:eastAsia="Calibri" w:hAnsi="Calibri" w:cs="Times New Roman"/>
          <w:noProof/>
          <w:sz w:val="22"/>
          <w:szCs w:val="22"/>
          <w:lang w:val="sv-SE" w:eastAsia="sv-SE"/>
        </w:rPr>
        <mc:AlternateContent>
          <mc:Choice Requires="wps">
            <w:drawing>
              <wp:anchor distT="0" distB="0" distL="114300" distR="114300" simplePos="0" relativeHeight="251728384" behindDoc="0" locked="0" layoutInCell="1" allowOverlap="1">
                <wp:simplePos x="0" y="0"/>
                <wp:positionH relativeFrom="margin">
                  <wp:posOffset>920750</wp:posOffset>
                </wp:positionH>
                <wp:positionV relativeFrom="paragraph">
                  <wp:posOffset>4505960</wp:posOffset>
                </wp:positionV>
                <wp:extent cx="259080" cy="257810"/>
                <wp:effectExtent l="19050" t="19050" r="26670" b="27940"/>
                <wp:wrapNone/>
                <wp:docPr id="17723"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591009">
                            <w:pPr>
                              <w:jc w:val="center"/>
                              <w:rPr>
                                <w:rFonts w:ascii="Times New Roman" w:hAnsi="Times New Roman" w:cs="Times New Roman"/>
                                <w:b/>
                                <w:szCs w:val="20"/>
                              </w:rPr>
                            </w:pPr>
                            <w:r>
                              <w:rPr>
                                <w:rFonts w:ascii="Times New Roman" w:hAnsi="Times New Roman" w:cs="Times New Roman"/>
                                <w:b/>
                                <w:szCs w:val="20"/>
                              </w:rPr>
                              <w:t>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315" style="position:absolute;left:0;text-align:left;margin-left:72.5pt;margin-top:354.8pt;width:20.4pt;height:20.3pt;z-index:25172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" strokecolor="#4a7ebb" strokeweight="3.5pt">
                <v:textbox inset="0,0,0,0">
                  <w:txbxContent>
                    <w:p w:rsidR="00862F6C" w:rsidRPr="00A87CE9" w:rsidRDefault="00862F6C" w:rsidP="00591009">
                      <w:pPr>
                        <w:jc w:val="center"/>
                        <w:rPr>
                          <w:rFonts w:ascii="Times New Roman" w:hAnsi="Times New Roman" w:cs="Times New Roman"/>
                          <w:b/>
                          <w:szCs w:val="20"/>
                        </w:rPr>
                      </w:pPr>
                      <w:r>
                        <w:rPr>
                          <w:rFonts w:ascii="Times New Roman" w:hAnsi="Times New Roman" w:cs="Times New Roman"/>
                          <w:b/>
                          <w:szCs w:val="20"/>
                        </w:rPr>
                        <w:t>12</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727360" behindDoc="0" locked="0" layoutInCell="1" allowOverlap="1">
                <wp:simplePos x="0" y="0"/>
                <wp:positionH relativeFrom="margin">
                  <wp:posOffset>925830</wp:posOffset>
                </wp:positionH>
                <wp:positionV relativeFrom="paragraph">
                  <wp:posOffset>3697605</wp:posOffset>
                </wp:positionV>
                <wp:extent cx="259080" cy="257810"/>
                <wp:effectExtent l="19050" t="19050" r="26670" b="27940"/>
                <wp:wrapNone/>
                <wp:docPr id="17722"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591009">
                            <w:pPr>
                              <w:jc w:val="center"/>
                              <w:rPr>
                                <w:rFonts w:ascii="Times New Roman" w:hAnsi="Times New Roman" w:cs="Times New Roman"/>
                                <w:b/>
                                <w:szCs w:val="20"/>
                              </w:rPr>
                            </w:pPr>
                            <w:r>
                              <w:rPr>
                                <w:rFonts w:ascii="Times New Roman" w:hAnsi="Times New Roman" w:cs="Times New Roman"/>
                                <w:b/>
                                <w:szCs w:val="20"/>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316" style="position:absolute;left:0;text-align:left;margin-left:72.9pt;margin-top:291.15pt;width:20.4pt;height:20.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" strokecolor="#4a7ebb" strokeweight="3.5pt">
                <v:textbox inset="0,0,0,0">
                  <w:txbxContent>
                    <w:p w:rsidR="00862F6C" w:rsidRPr="00A87CE9" w:rsidRDefault="00862F6C" w:rsidP="00591009">
                      <w:pPr>
                        <w:jc w:val="center"/>
                        <w:rPr>
                          <w:rFonts w:ascii="Times New Roman" w:hAnsi="Times New Roman" w:cs="Times New Roman"/>
                          <w:b/>
                          <w:szCs w:val="20"/>
                        </w:rPr>
                      </w:pPr>
                      <w:r>
                        <w:rPr>
                          <w:rFonts w:ascii="Times New Roman" w:hAnsi="Times New Roman" w:cs="Times New Roman"/>
                          <w:b/>
                          <w:szCs w:val="20"/>
                        </w:rPr>
                        <w:t>10</w:t>
                      </w:r>
                    </w:p>
                  </w:txbxContent>
                </v:textbox>
                <w10:wrap anchorx="margin"/>
              </v:oval>
            </w:pict>
          </mc:Fallback>
        </mc:AlternateContent>
      </w:r>
      <w:r>
        <w:rPr>
          <w:noProof/>
          <w:szCs w:val="20"/>
          <w:lang w:val="sv-SE" w:eastAsia="sv-SE"/>
        </w:rPr>
        <mc:AlternateContent>
          <mc:Choice Requires="wps">
            <w:drawing>
              <wp:anchor distT="0" distB="0" distL="114300" distR="114300" simplePos="0" relativeHeight="251724288" behindDoc="1" locked="0" layoutInCell="1" allowOverlap="1">
                <wp:simplePos x="0" y="0"/>
                <wp:positionH relativeFrom="column">
                  <wp:posOffset>-452755</wp:posOffset>
                </wp:positionH>
                <wp:positionV relativeFrom="paragraph">
                  <wp:posOffset>464185</wp:posOffset>
                </wp:positionV>
                <wp:extent cx="6962775" cy="3371850"/>
                <wp:effectExtent l="19050" t="19050" r="28575" b="19050"/>
                <wp:wrapNone/>
                <wp:docPr id="17720" name="AutoShape 4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62775" cy="3371850"/>
                        </a:xfrm>
                        <a:prstGeom prst="roundRect">
                          <a:avLst>
                            <a:gd name="adj" fmla="val 16667"/>
                          </a:avLst>
                        </a:prstGeom>
                        <a:noFill/>
                        <a:ln w="44450">
                          <a:solidFill>
                            <a:srgbClr val="FF0000"/>
                          </a:solidFill>
                          <a:round/>
                          <a:headEnd/>
                          <a:tailEnd/>
                        </a:ln>
                        <a:effectLst/>
                        <a:extLst>
                          <a:ext uri="{909E8E84-426E-40DD-AFC4-6F175D3DCCD1}">
                            <a14:hiddenFill xmlns:a14="http://schemas.microsoft.com/office/drawing/2010/main">
                              <a:solidFill>
                                <a:srgbClr val="FFFFFF"/>
                              </a:soli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263" o:spid="_x0000_s1026" style="position:absolute;margin-left:-35.65pt;margin-top:36.55pt;width:548.25pt;height:265.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" filled="f" strokecolor="red" strokeweight="3.5pt">
                <v:textbox inset=",7.2pt,,7.2pt"/>
              </v:roundrect>
            </w:pict>
          </mc:Fallback>
        </mc:AlternateContent>
      </w:r>
      <w:r>
        <w:rPr>
          <w:noProof/>
          <w:szCs w:val="20"/>
          <w:lang w:val="sv-SE" w:eastAsia="sv-SE"/>
        </w:rPr>
        <mc:AlternateContent>
          <mc:Choice Requires="wps">
            <w:drawing>
              <wp:anchor distT="0" distB="0" distL="114300" distR="114300" simplePos="0" relativeHeight="251726336" behindDoc="0" locked="0" layoutInCell="1" allowOverlap="1">
                <wp:simplePos x="0" y="0"/>
                <wp:positionH relativeFrom="column">
                  <wp:posOffset>-638175</wp:posOffset>
                </wp:positionH>
                <wp:positionV relativeFrom="paragraph">
                  <wp:posOffset>382270</wp:posOffset>
                </wp:positionV>
                <wp:extent cx="800100" cy="272415"/>
                <wp:effectExtent l="0" t="0" r="0" b="0"/>
                <wp:wrapNone/>
                <wp:docPr id="17721" name="Text Box 4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72415"/>
                        </a:xfrm>
                        <a:prstGeom prst="rect">
                          <a:avLst/>
                        </a:prstGeom>
                        <a:solidFill>
                          <a:schemeClr val="bg1"/>
                        </a:solidFill>
                        <a:ln>
                          <a:noFill/>
                        </a:ln>
                        <a:effectLst/>
                      </wps:spPr>
                      <wps:txbx>
                        <w:txbxContent>
                          <w:p w:rsidR="00862F6C" w:rsidRPr="00DF61A7" w:rsidRDefault="00862F6C" w:rsidP="00FF6D6D">
                            <w:pPr>
                              <w:rPr>
                                <w:color w:val="FF0000"/>
                              </w:rPr>
                            </w:pPr>
                            <w:r>
                              <w:rPr>
                                <w:color w:val="FF0000"/>
                              </w:rPr>
                              <w:t>Subsequence</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3317" type="#_x0000_t202" style="position:absolute;left:0;text-align:left;margin-left:-50.25pt;margin-top:30.1pt;width:63pt;height:21.4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" fillcolor="white [3212]" stroked="f">
                <v:textbox inset="0,0,0,0">
                  <w:txbxContent>
                    <w:p w:rsidR="00862F6C" w:rsidRPr="00DF61A7" w:rsidRDefault="00862F6C" w:rsidP="00FF6D6D">
                      <w:pPr>
                        <w:rPr>
                          <w:color w:val="FF0000"/>
                        </w:rPr>
                      </w:pPr>
                      <w:r>
                        <w:rPr>
                          <w:color w:val="FF0000"/>
                        </w:rPr>
                        <w:t>Subsequence</w:t>
                      </w:r>
                    </w:p>
                  </w:txbxContent>
                </v:textbox>
              </v:shape>
            </w:pict>
          </mc:Fallback>
        </mc:AlternateContent>
      </w:r>
      <w:r w:rsidR="00AB0F9E" w:rsidRPr="0051716F">
        <w:rPr>
          <w:szCs w:val="20"/>
        </w:rPr>
        <w:br w:type="page"/>
      </w:r>
      <w:r w:rsidR="00EB7EBC" w:rsidRPr="0051716F">
        <w:lastRenderedPageBreak/>
        <w:t>1</w:t>
      </w:r>
      <w:r w:rsidR="00687034" w:rsidRPr="0051716F">
        <w:t>2</w:t>
      </w:r>
      <w:r w:rsidR="00EB7EBC" w:rsidRPr="0051716F">
        <w:t xml:space="preserve"> – </w:t>
      </w:r>
      <w:r w:rsidR="00D42649" w:rsidRPr="0051716F">
        <w:t xml:space="preserve">Cavity </w:t>
      </w:r>
      <w:r w:rsidR="00B34E5E" w:rsidRPr="0051716F">
        <w:t xml:space="preserve">in </w:t>
      </w:r>
      <w:r w:rsidR="00EB7EBC" w:rsidRPr="0051716F">
        <w:t>operation</w:t>
      </w:r>
      <w:r w:rsidR="00B34E5E" w:rsidRPr="0051716F">
        <w:t xml:space="preserve"> at 4K</w:t>
      </w:r>
    </w:p>
    <w:p w:rsidR="0001251E" w:rsidRPr="00F410F9" w:rsidRDefault="0001251E" w:rsidP="00D84EED">
      <w:pPr>
        <w:spacing w:before="240"/>
        <w:jc w:val="both"/>
        <w:rPr>
          <w:b/>
          <w:szCs w:val="20"/>
        </w:rPr>
      </w:pPr>
      <w:r w:rsidRPr="00F410F9">
        <w:rPr>
          <w:b/>
          <w:szCs w:val="20"/>
        </w:rPr>
        <w:t xml:space="preserve">Sensors and actuators used: </w:t>
      </w:r>
    </w:p>
    <w:p w:rsidR="0001251E" w:rsidRPr="0051716F" w:rsidRDefault="00FE6D95" w:rsidP="0001251E">
      <w:pPr>
        <w:ind w:firstLine="357"/>
        <w:jc w:val="both"/>
        <w:rPr>
          <w:szCs w:val="20"/>
        </w:rPr>
      </w:pPr>
      <w:r w:rsidRPr="0051716F">
        <w:rPr>
          <w:szCs w:val="20"/>
        </w:rPr>
        <w:t xml:space="preserve">- Pressure:  </w:t>
      </w:r>
      <w:r w:rsidR="00C97C66" w:rsidRPr="0051716F">
        <w:rPr>
          <w:szCs w:val="20"/>
        </w:rPr>
        <w:t>PT660</w:t>
      </w:r>
    </w:p>
    <w:p w:rsidR="0001251E" w:rsidRPr="0051716F" w:rsidRDefault="0001251E" w:rsidP="0001251E">
      <w:pPr>
        <w:ind w:firstLine="357"/>
        <w:jc w:val="both"/>
        <w:rPr>
          <w:szCs w:val="20"/>
        </w:rPr>
      </w:pPr>
      <w:r w:rsidRPr="0051716F">
        <w:rPr>
          <w:szCs w:val="20"/>
        </w:rPr>
        <w:t>- Flow rate: FT581</w:t>
      </w:r>
    </w:p>
    <w:p w:rsidR="0001251E" w:rsidRPr="0051716F" w:rsidRDefault="00CE7A8D" w:rsidP="0001251E">
      <w:pPr>
        <w:ind w:firstLine="357"/>
        <w:jc w:val="both"/>
        <w:rPr>
          <w:szCs w:val="20"/>
        </w:rPr>
      </w:pPr>
      <w:r w:rsidRPr="0051716F">
        <w:rPr>
          <w:szCs w:val="20"/>
        </w:rPr>
        <w:t xml:space="preserve">- Valve: </w:t>
      </w:r>
      <w:r w:rsidR="00DA405E" w:rsidRPr="0051716F">
        <w:rPr>
          <w:szCs w:val="20"/>
        </w:rPr>
        <w:t xml:space="preserve">FV642, </w:t>
      </w:r>
      <w:r w:rsidR="0001251E" w:rsidRPr="0051716F">
        <w:rPr>
          <w:szCs w:val="20"/>
        </w:rPr>
        <w:t>FV643</w:t>
      </w:r>
    </w:p>
    <w:p w:rsidR="0001251E" w:rsidRPr="0051716F" w:rsidRDefault="006B6B93" w:rsidP="0001251E">
      <w:pPr>
        <w:ind w:firstLine="357"/>
        <w:jc w:val="both"/>
        <w:rPr>
          <w:szCs w:val="20"/>
        </w:rPr>
      </w:pPr>
      <w:r w:rsidRPr="0051716F">
        <w:rPr>
          <w:szCs w:val="20"/>
        </w:rPr>
        <w:t xml:space="preserve">- Control valve: </w:t>
      </w:r>
      <w:r w:rsidR="0001251E" w:rsidRPr="0051716F">
        <w:rPr>
          <w:szCs w:val="20"/>
        </w:rPr>
        <w:t>CV602, CV581</w:t>
      </w:r>
    </w:p>
    <w:p w:rsidR="0001251E" w:rsidRPr="000A363C" w:rsidRDefault="0001251E" w:rsidP="0001251E">
      <w:pPr>
        <w:ind w:firstLine="357"/>
        <w:jc w:val="both"/>
        <w:rPr>
          <w:szCs w:val="20"/>
        </w:rPr>
      </w:pPr>
      <w:r w:rsidRPr="000A363C">
        <w:rPr>
          <w:szCs w:val="20"/>
        </w:rPr>
        <w:t xml:space="preserve">- Level: </w:t>
      </w:r>
      <w:r w:rsidR="008146F3" w:rsidRPr="000A363C">
        <w:rPr>
          <w:szCs w:val="20"/>
        </w:rPr>
        <w:t>LI</w:t>
      </w:r>
      <w:r w:rsidRPr="000A363C">
        <w:rPr>
          <w:szCs w:val="20"/>
        </w:rPr>
        <w:t>660</w:t>
      </w:r>
      <w:r w:rsidR="00727D1E" w:rsidRPr="000A363C">
        <w:rPr>
          <w:szCs w:val="20"/>
        </w:rPr>
        <w:t xml:space="preserve"> (</w:t>
      </w:r>
      <w:r w:rsidR="00454F46">
        <w:rPr>
          <w:szCs w:val="20"/>
        </w:rPr>
        <w:t>LT660+LT661</w:t>
      </w:r>
      <w:r w:rsidR="00727D1E" w:rsidRPr="000A363C">
        <w:rPr>
          <w:szCs w:val="20"/>
        </w:rPr>
        <w:t>)</w:t>
      </w:r>
      <w:r w:rsidR="00DA405E" w:rsidRPr="000A363C">
        <w:rPr>
          <w:szCs w:val="20"/>
        </w:rPr>
        <w:t xml:space="preserve">, </w:t>
      </w:r>
      <w:r w:rsidR="008146F3" w:rsidRPr="000A363C">
        <w:rPr>
          <w:szCs w:val="20"/>
        </w:rPr>
        <w:t>LI</w:t>
      </w:r>
      <w:r w:rsidR="00DA405E" w:rsidRPr="000A363C">
        <w:rPr>
          <w:szCs w:val="20"/>
        </w:rPr>
        <w:t>670</w:t>
      </w:r>
      <w:r w:rsidR="00727D1E" w:rsidRPr="000A363C">
        <w:rPr>
          <w:szCs w:val="20"/>
        </w:rPr>
        <w:t xml:space="preserve"> (</w:t>
      </w:r>
      <w:r w:rsidR="00454F46">
        <w:rPr>
          <w:szCs w:val="20"/>
        </w:rPr>
        <w:t>LT670+LT</w:t>
      </w:r>
      <w:r w:rsidR="00727D1E" w:rsidRPr="000A363C">
        <w:rPr>
          <w:szCs w:val="20"/>
        </w:rPr>
        <w:t>671)</w:t>
      </w:r>
    </w:p>
    <w:p w:rsidR="0001251E" w:rsidRPr="000A363C" w:rsidRDefault="0001251E" w:rsidP="0001251E">
      <w:pPr>
        <w:jc w:val="both"/>
        <w:rPr>
          <w:szCs w:val="20"/>
        </w:rPr>
      </w:pPr>
    </w:p>
    <w:tbl>
      <w:tblPr>
        <w:tblStyle w:val="TableGrid"/>
        <w:tblW w:w="10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8"/>
        <w:gridCol w:w="4263"/>
      </w:tblGrid>
      <w:tr w:rsidR="00F410F9" w:rsidRPr="00F410F9" w:rsidTr="00430A7E">
        <w:tc>
          <w:tcPr>
            <w:tcW w:w="5778" w:type="dxa"/>
          </w:tcPr>
          <w:p w:rsidR="00F410F9" w:rsidRPr="00F410F9" w:rsidRDefault="00F410F9" w:rsidP="002E4EFD">
            <w:pPr>
              <w:jc w:val="both"/>
              <w:rPr>
                <w:b/>
                <w:szCs w:val="20"/>
              </w:rPr>
            </w:pPr>
            <w:r w:rsidRPr="00F410F9">
              <w:rPr>
                <w:b/>
                <w:szCs w:val="20"/>
              </w:rPr>
              <w:t>The user chooses:</w:t>
            </w:r>
          </w:p>
        </w:tc>
        <w:tc>
          <w:tcPr>
            <w:tcW w:w="4263" w:type="dxa"/>
          </w:tcPr>
          <w:p w:rsidR="00F410F9" w:rsidRPr="00F410F9" w:rsidRDefault="00F410F9" w:rsidP="002E4EFD">
            <w:pPr>
              <w:jc w:val="both"/>
              <w:rPr>
                <w:b/>
                <w:szCs w:val="20"/>
              </w:rPr>
            </w:pPr>
            <w:r>
              <w:rPr>
                <w:b/>
                <w:szCs w:val="20"/>
              </w:rPr>
              <w:t>Initial conditions:</w:t>
            </w:r>
          </w:p>
        </w:tc>
      </w:tr>
      <w:tr w:rsidR="00F410F9" w:rsidRPr="00D71934" w:rsidTr="00430A7E">
        <w:tc>
          <w:tcPr>
            <w:tcW w:w="5778" w:type="dxa"/>
          </w:tcPr>
          <w:p w:rsidR="00F410F9" w:rsidRPr="00EB07C5" w:rsidRDefault="00F410F9" w:rsidP="00F410F9">
            <w:pPr>
              <w:rPr>
                <w:szCs w:val="20"/>
                <w:lang w:val="fr-FR"/>
              </w:rPr>
            </w:pPr>
            <w:r w:rsidRPr="00EB07C5">
              <w:rPr>
                <w:szCs w:val="20"/>
                <w:lang w:val="fr-FR"/>
              </w:rPr>
              <w:t>- Level: LI660setpoint, LI660mini, LI660Maxi, LI670setpoint, LI670mini, LI670Maxi</w:t>
            </w:r>
          </w:p>
        </w:tc>
        <w:tc>
          <w:tcPr>
            <w:tcW w:w="4263" w:type="dxa"/>
            <w:vMerge w:val="restart"/>
          </w:tcPr>
          <w:p w:rsidR="00D71934" w:rsidRPr="00EC4E5B" w:rsidRDefault="00D71934" w:rsidP="00F410F9">
            <w:pPr>
              <w:rPr>
                <w:lang w:val="en-GB"/>
              </w:rPr>
            </w:pPr>
            <w:r w:rsidRPr="00EC4E5B">
              <w:rPr>
                <w:lang w:val="en-GB"/>
              </w:rPr>
              <w:t>- Liquid or Vacuum insert selected</w:t>
            </w:r>
          </w:p>
          <w:p w:rsidR="00CC7CDF" w:rsidRDefault="00F410F9" w:rsidP="00F410F9">
            <w:pPr>
              <w:rPr>
                <w:szCs w:val="20"/>
                <w:lang w:val="en-GB"/>
              </w:rPr>
            </w:pPr>
            <w:r w:rsidRPr="00D71934">
              <w:rPr>
                <w:szCs w:val="20"/>
                <w:lang w:val="en-GB"/>
              </w:rPr>
              <w:t>-</w:t>
            </w:r>
            <w:r w:rsidR="00CC7CDF">
              <w:rPr>
                <w:szCs w:val="20"/>
                <w:lang w:val="en-GB"/>
              </w:rPr>
              <w:t xml:space="preserve"> Sequences from 1 to 3 stopped</w:t>
            </w:r>
            <w:r w:rsidRPr="00D71934">
              <w:rPr>
                <w:szCs w:val="20"/>
                <w:lang w:val="en-GB"/>
              </w:rPr>
              <w:t xml:space="preserve"> </w:t>
            </w:r>
          </w:p>
          <w:p w:rsidR="00F410F9" w:rsidRDefault="00CC7CDF" w:rsidP="00F410F9">
            <w:pPr>
              <w:rPr>
                <w:szCs w:val="20"/>
                <w:lang w:val="en-GB"/>
              </w:rPr>
            </w:pPr>
            <w:r>
              <w:rPr>
                <w:szCs w:val="20"/>
                <w:lang w:val="en-GB"/>
              </w:rPr>
              <w:t xml:space="preserve">- </w:t>
            </w:r>
            <w:r w:rsidR="00F410F9" w:rsidRPr="00D71934">
              <w:rPr>
                <w:szCs w:val="20"/>
                <w:lang w:val="en-GB"/>
              </w:rPr>
              <w:t>Sequences 10 and 13 stopped</w:t>
            </w:r>
          </w:p>
          <w:p w:rsidR="00CC7CDF" w:rsidRPr="00D71934" w:rsidRDefault="00CC7CDF" w:rsidP="00F410F9">
            <w:pPr>
              <w:rPr>
                <w:szCs w:val="20"/>
                <w:lang w:val="en-GB"/>
              </w:rPr>
            </w:pPr>
            <w:r>
              <w:rPr>
                <w:szCs w:val="20"/>
                <w:lang w:val="en-GB"/>
              </w:rPr>
              <w:t>- Sequence 8 in operation</w:t>
            </w:r>
          </w:p>
          <w:p w:rsidR="00F410F9" w:rsidRPr="00D71934" w:rsidRDefault="00F410F9" w:rsidP="009F7CBE">
            <w:pPr>
              <w:rPr>
                <w:lang w:val="en-GB"/>
              </w:rPr>
            </w:pPr>
          </w:p>
        </w:tc>
      </w:tr>
      <w:tr w:rsidR="00F410F9" w:rsidRPr="00F410F9" w:rsidTr="00430A7E">
        <w:tc>
          <w:tcPr>
            <w:tcW w:w="5778" w:type="dxa"/>
          </w:tcPr>
          <w:p w:rsidR="00F410F9" w:rsidRPr="00EB07C5" w:rsidRDefault="00F410F9" w:rsidP="00F410F9">
            <w:pPr>
              <w:rPr>
                <w:szCs w:val="20"/>
              </w:rPr>
            </w:pPr>
            <w:r w:rsidRPr="00EB07C5">
              <w:rPr>
                <w:szCs w:val="20"/>
              </w:rPr>
              <w:t>- Pressure: PT660setpoint (Patmospheric&lt;P&lt;1.5 bar)</w:t>
            </w:r>
          </w:p>
        </w:tc>
        <w:tc>
          <w:tcPr>
            <w:tcW w:w="4263" w:type="dxa"/>
            <w:vMerge/>
          </w:tcPr>
          <w:p w:rsidR="00F410F9" w:rsidRPr="00F410F9" w:rsidRDefault="00F410F9" w:rsidP="00F410F9"/>
        </w:tc>
      </w:tr>
      <w:tr w:rsidR="00F410F9" w:rsidRPr="00F410F9" w:rsidTr="00430A7E">
        <w:tc>
          <w:tcPr>
            <w:tcW w:w="5778" w:type="dxa"/>
          </w:tcPr>
          <w:p w:rsidR="00F410F9" w:rsidRPr="00EB07C5" w:rsidRDefault="00F410F9" w:rsidP="00F410F9">
            <w:pPr>
              <w:rPr>
                <w:szCs w:val="20"/>
              </w:rPr>
            </w:pPr>
            <w:r w:rsidRPr="00EB07C5">
              <w:rPr>
                <w:szCs w:val="20"/>
              </w:rPr>
              <w:t>- Flow: FT581limit</w:t>
            </w:r>
          </w:p>
        </w:tc>
        <w:tc>
          <w:tcPr>
            <w:tcW w:w="4263" w:type="dxa"/>
            <w:vMerge/>
          </w:tcPr>
          <w:p w:rsidR="00F410F9" w:rsidRPr="00F410F9" w:rsidRDefault="00F410F9" w:rsidP="00F410F9"/>
        </w:tc>
      </w:tr>
      <w:tr w:rsidR="00F410F9" w:rsidRPr="00F410F9" w:rsidTr="00430A7E">
        <w:tc>
          <w:tcPr>
            <w:tcW w:w="5778" w:type="dxa"/>
          </w:tcPr>
          <w:p w:rsidR="00F410F9" w:rsidRPr="00EB07C5" w:rsidRDefault="00F410F9" w:rsidP="00F410F9">
            <w:pPr>
              <w:rPr>
                <w:szCs w:val="20"/>
              </w:rPr>
            </w:pPr>
            <w:r w:rsidRPr="00EB07C5">
              <w:rPr>
                <w:szCs w:val="20"/>
              </w:rPr>
              <w:t>- Control valve: CV602%opening, CV581%opening</w:t>
            </w:r>
          </w:p>
        </w:tc>
        <w:tc>
          <w:tcPr>
            <w:tcW w:w="4263" w:type="dxa"/>
            <w:vMerge/>
          </w:tcPr>
          <w:p w:rsidR="00F410F9" w:rsidRPr="00F410F9" w:rsidRDefault="00F410F9" w:rsidP="00F410F9"/>
        </w:tc>
      </w:tr>
      <w:tr w:rsidR="00F410F9" w:rsidRPr="00F410F9" w:rsidTr="00430A7E">
        <w:tc>
          <w:tcPr>
            <w:tcW w:w="5778" w:type="dxa"/>
          </w:tcPr>
          <w:p w:rsidR="00F410F9" w:rsidRPr="00EB07C5" w:rsidRDefault="00F410F9" w:rsidP="00F410F9">
            <w:pPr>
              <w:rPr>
                <w:szCs w:val="20"/>
              </w:rPr>
            </w:pPr>
            <w:r w:rsidRPr="00EB07C5">
              <w:rPr>
                <w:szCs w:val="20"/>
              </w:rPr>
              <w:t>- Mode: regulation or intermittent</w:t>
            </w:r>
          </w:p>
        </w:tc>
        <w:tc>
          <w:tcPr>
            <w:tcW w:w="4263" w:type="dxa"/>
            <w:vMerge/>
          </w:tcPr>
          <w:p w:rsidR="00F410F9" w:rsidRPr="00F410F9" w:rsidRDefault="00F410F9" w:rsidP="00F410F9"/>
        </w:tc>
      </w:tr>
    </w:tbl>
    <w:p w:rsidR="00313734" w:rsidRPr="0051716F" w:rsidRDefault="00313734" w:rsidP="00313734">
      <w:pPr>
        <w:rPr>
          <w:szCs w:val="20"/>
        </w:rPr>
      </w:pPr>
    </w:p>
    <w:p w:rsidR="00DA405E" w:rsidRPr="0051716F" w:rsidRDefault="00DA405E" w:rsidP="00313734">
      <w:pPr>
        <w:rPr>
          <w:szCs w:val="20"/>
        </w:rPr>
      </w:pPr>
    </w:p>
    <w:p w:rsidR="00313734" w:rsidRPr="0051716F" w:rsidRDefault="00DA405E" w:rsidP="00313734">
      <w:pPr>
        <w:rPr>
          <w:szCs w:val="20"/>
        </w:rPr>
      </w:pPr>
      <w:r w:rsidRPr="0051716F">
        <w:rPr>
          <w:szCs w:val="20"/>
        </w:rPr>
        <w:t>Vacuum mode</w:t>
      </w:r>
    </w:p>
    <w:p w:rsidR="00313734" w:rsidRPr="0051716F" w:rsidRDefault="00313734" w:rsidP="00313734">
      <w:pPr>
        <w:rPr>
          <w:szCs w:val="20"/>
        </w:rPr>
      </w:pPr>
    </w:p>
    <w:p w:rsidR="00313734" w:rsidRPr="0051716F" w:rsidRDefault="00313734" w:rsidP="00313734">
      <w:pPr>
        <w:rPr>
          <w:szCs w:val="20"/>
        </w:rPr>
      </w:pPr>
    </w:p>
    <w:p w:rsidR="00313734" w:rsidRPr="0051716F" w:rsidRDefault="0023450B" w:rsidP="00313734">
      <w:pPr>
        <w:rPr>
          <w:szCs w:val="20"/>
        </w:rPr>
      </w:pPr>
      <w:r>
        <w:rPr>
          <w:noProof/>
          <w:szCs w:val="20"/>
          <w:lang w:val="sv-SE" w:eastAsia="sv-SE"/>
        </w:rPr>
        <mc:AlternateContent>
          <mc:Choice Requires="wpg">
            <w:drawing>
              <wp:anchor distT="0" distB="0" distL="114300" distR="114300" simplePos="0" relativeHeight="275404288" behindDoc="0" locked="0" layoutInCell="1" allowOverlap="1">
                <wp:simplePos x="0" y="0"/>
                <wp:positionH relativeFrom="column">
                  <wp:posOffset>-3175</wp:posOffset>
                </wp:positionH>
                <wp:positionV relativeFrom="paragraph">
                  <wp:posOffset>28575</wp:posOffset>
                </wp:positionV>
                <wp:extent cx="6042025" cy="6529070"/>
                <wp:effectExtent l="0" t="0" r="15875" b="5080"/>
                <wp:wrapNone/>
                <wp:docPr id="29094" name="Group 49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2025" cy="6529070"/>
                          <a:chOff x="1413" y="5399"/>
                          <a:chExt cx="9515" cy="10282"/>
                        </a:xfrm>
                      </wpg:grpSpPr>
                      <wpg:grpSp>
                        <wpg:cNvPr id="29095" name="Group 9254"/>
                        <wpg:cNvGrpSpPr>
                          <a:grpSpLocks/>
                        </wpg:cNvGrpSpPr>
                        <wpg:grpSpPr bwMode="auto">
                          <a:xfrm>
                            <a:off x="1413" y="5416"/>
                            <a:ext cx="595" cy="580"/>
                            <a:chOff x="2109" y="3597"/>
                            <a:chExt cx="595" cy="580"/>
                          </a:xfrm>
                        </wpg:grpSpPr>
                        <wps:wsp>
                          <wps:cNvPr id="29096" name="Oval 9255"/>
                          <wps:cNvSpPr>
                            <a:spLocks noChangeArrowheads="1"/>
                          </wps:cNvSpPr>
                          <wps:spPr bwMode="auto">
                            <a:xfrm>
                              <a:off x="2109" y="3630"/>
                              <a:ext cx="595" cy="547"/>
                            </a:xfrm>
                            <a:prstGeom prst="ellipse">
                              <a:avLst/>
                            </a:prstGeom>
                            <a:solidFill>
                              <a:srgbClr val="FFFFFF"/>
                            </a:solidFill>
                            <a:ln w="1270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29097" name="Text Box 9256"/>
                          <wps:cNvSpPr txBox="1">
                            <a:spLocks noChangeArrowheads="1"/>
                          </wps:cNvSpPr>
                          <wps:spPr bwMode="auto">
                            <a:xfrm>
                              <a:off x="2189" y="3597"/>
                              <a:ext cx="470"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44450">
                                  <a:solidFill>
                                    <a:srgbClr val="4A7EBB"/>
                                  </a:solidFill>
                                  <a:miter lim="800000"/>
                                  <a:headEnd/>
                                  <a:tailEnd/>
                                </a14:hiddenLine>
                              </a:ext>
                            </a:extLst>
                          </wps:spPr>
                          <wps:txbx>
                            <w:txbxContent>
                              <w:p w:rsidR="00862F6C" w:rsidRPr="000A2BEC" w:rsidRDefault="00862F6C" w:rsidP="008732B3">
                                <w:pPr>
                                  <w:rPr>
                                    <w:rFonts w:asciiTheme="majorHAnsi" w:hAnsiTheme="majorHAnsi" w:cstheme="majorHAnsi"/>
                                    <w:sz w:val="22"/>
                                    <w:szCs w:val="22"/>
                                    <w:lang w:val="fr-FR"/>
                                  </w:rPr>
                                </w:pPr>
                                <w:r w:rsidRPr="000A2BEC">
                                  <w:rPr>
                                    <w:rFonts w:asciiTheme="majorHAnsi" w:hAnsiTheme="majorHAnsi" w:cstheme="majorHAnsi"/>
                                    <w:sz w:val="22"/>
                                    <w:szCs w:val="22"/>
                                    <w:lang w:val="fr-FR"/>
                                  </w:rPr>
                                  <w:t>B</w:t>
                                </w:r>
                              </w:p>
                            </w:txbxContent>
                          </wps:txbx>
                          <wps:bodyPr rot="0" vert="horz" wrap="square" lIns="91440" tIns="91440" rIns="91440" bIns="91440" anchor="t" anchorCtr="0" upright="1">
                            <a:noAutofit/>
                          </wps:bodyPr>
                        </wps:wsp>
                      </wpg:grpSp>
                      <wps:wsp>
                        <wps:cNvPr id="29098" name="AutoShape 9262"/>
                        <wps:cNvCnPr>
                          <a:cxnSpLocks noChangeShapeType="1"/>
                        </wps:cNvCnPr>
                        <wps:spPr bwMode="auto">
                          <a:xfrm>
                            <a:off x="5123" y="6980"/>
                            <a:ext cx="0" cy="59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99" name="AutoShape 9274"/>
                        <wps:cNvCnPr>
                          <a:cxnSpLocks noChangeShapeType="1"/>
                        </wps:cNvCnPr>
                        <wps:spPr bwMode="auto">
                          <a:xfrm>
                            <a:off x="6092" y="9459"/>
                            <a:ext cx="0" cy="396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00" name="AutoShape 9278"/>
                        <wps:cNvCnPr>
                          <a:cxnSpLocks noChangeShapeType="1"/>
                        </wps:cNvCnPr>
                        <wps:spPr bwMode="auto">
                          <a:xfrm>
                            <a:off x="6088" y="9448"/>
                            <a:ext cx="850"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101" name="AutoShape 9279"/>
                        <wps:cNvCnPr>
                          <a:cxnSpLocks noChangeShapeType="1"/>
                        </wps:cNvCnPr>
                        <wps:spPr bwMode="auto">
                          <a:xfrm>
                            <a:off x="2643" y="13990"/>
                            <a:ext cx="4252"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102" name="AutoShape 9280"/>
                        <wps:cNvCnPr>
                          <a:cxnSpLocks noChangeShapeType="1"/>
                        </wps:cNvCnPr>
                        <wps:spPr bwMode="auto">
                          <a:xfrm>
                            <a:off x="2645" y="7584"/>
                            <a:ext cx="430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03" name="AutoShape 9281"/>
                        <wps:cNvCnPr>
                          <a:cxnSpLocks noChangeShapeType="1"/>
                        </wps:cNvCnPr>
                        <wps:spPr bwMode="auto">
                          <a:xfrm flipH="1">
                            <a:off x="1712" y="6072"/>
                            <a:ext cx="0" cy="9581"/>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104" name="Text Box 9282"/>
                        <wps:cNvSpPr txBox="1">
                          <a:spLocks noChangeArrowheads="1"/>
                        </wps:cNvSpPr>
                        <wps:spPr bwMode="auto">
                          <a:xfrm>
                            <a:off x="2819" y="12088"/>
                            <a:ext cx="903" cy="3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6071A6">
                              <w:pPr>
                                <w:rPr>
                                  <w:rFonts w:asciiTheme="majorHAnsi" w:hAnsiTheme="majorHAnsi" w:cstheme="majorHAnsi"/>
                                  <w:sz w:val="18"/>
                                  <w:szCs w:val="18"/>
                                </w:rPr>
                              </w:pPr>
                              <w:r w:rsidRPr="00886B36">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29105" name="AutoShape 9283"/>
                        <wps:cNvCnPr>
                          <a:cxnSpLocks noChangeShapeType="1"/>
                        </wps:cNvCnPr>
                        <wps:spPr bwMode="auto">
                          <a:xfrm>
                            <a:off x="2648" y="7582"/>
                            <a:ext cx="0" cy="640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06" name="AutoShape 9284"/>
                        <wps:cNvCnPr>
                          <a:cxnSpLocks noChangeShapeType="1"/>
                        </wps:cNvCnPr>
                        <wps:spPr bwMode="auto">
                          <a:xfrm rot="5400000">
                            <a:off x="4335" y="9536"/>
                            <a:ext cx="0" cy="3402"/>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107" name="AutoShape 9285"/>
                        <wps:cNvCnPr>
                          <a:cxnSpLocks noChangeShapeType="1"/>
                        </wps:cNvCnPr>
                        <wps:spPr bwMode="auto">
                          <a:xfrm rot="5400000">
                            <a:off x="2712" y="11234"/>
                            <a:ext cx="21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08" name="Text Box 9286"/>
                        <wps:cNvSpPr txBox="1">
                          <a:spLocks noChangeArrowheads="1"/>
                        </wps:cNvSpPr>
                        <wps:spPr bwMode="auto">
                          <a:xfrm>
                            <a:off x="2621" y="10459"/>
                            <a:ext cx="1343"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6071A6">
                              <w:pPr>
                                <w:rPr>
                                  <w:rFonts w:asciiTheme="majorHAnsi" w:hAnsiTheme="majorHAnsi" w:cstheme="majorHAnsi"/>
                                  <w:sz w:val="18"/>
                                  <w:szCs w:val="18"/>
                                  <w:lang w:val="fr-FR"/>
                                </w:rPr>
                              </w:pPr>
                              <w:r w:rsidRPr="00886B36">
                                <w:rPr>
                                  <w:rFonts w:asciiTheme="majorHAnsi" w:hAnsiTheme="majorHAnsi" w:cstheme="majorHAnsi"/>
                                  <w:sz w:val="18"/>
                                  <w:szCs w:val="18"/>
                                  <w:lang w:val="fr-FR"/>
                                </w:rPr>
                                <w:t>Intermittent</w:t>
                              </w:r>
                              <w:r>
                                <w:rPr>
                                  <w:rFonts w:asciiTheme="majorHAnsi" w:hAnsiTheme="majorHAnsi" w:cstheme="majorHAnsi"/>
                                  <w:sz w:val="18"/>
                                  <w:szCs w:val="18"/>
                                </w:rPr>
                                <w:t xml:space="preserve"> </w:t>
                              </w:r>
                            </w:p>
                          </w:txbxContent>
                        </wps:txbx>
                        <wps:bodyPr rot="0" vert="horz" wrap="square" lIns="91440" tIns="45720" rIns="91440" bIns="45720" anchor="t" anchorCtr="0" upright="1">
                          <a:noAutofit/>
                        </wps:bodyPr>
                      </wps:wsp>
                      <wps:wsp>
                        <wps:cNvPr id="29109" name="Text Box 9294"/>
                        <wps:cNvSpPr txBox="1">
                          <a:spLocks noChangeArrowheads="1"/>
                        </wps:cNvSpPr>
                        <wps:spPr bwMode="auto">
                          <a:xfrm>
                            <a:off x="7567" y="9609"/>
                            <a:ext cx="2600" cy="1361"/>
                          </a:xfrm>
                          <a:prstGeom prst="rect">
                            <a:avLst/>
                          </a:prstGeom>
                          <a:solidFill>
                            <a:srgbClr val="FFFFFF"/>
                          </a:solidFill>
                          <a:ln w="9525">
                            <a:solidFill>
                              <a:srgbClr val="000000"/>
                            </a:solidFill>
                            <a:miter lim="800000"/>
                            <a:headEnd/>
                            <a:tailEnd/>
                          </a:ln>
                        </wps:spPr>
                        <wps:txbx>
                          <w:txbxContent>
                            <w:p w:rsidR="00862F6C" w:rsidRPr="00886B36" w:rsidRDefault="00862F6C" w:rsidP="009B4DD4">
                              <w:pPr>
                                <w:rPr>
                                  <w:rFonts w:asciiTheme="majorHAnsi" w:hAnsiTheme="majorHAnsi" w:cstheme="majorHAnsi"/>
                                  <w:sz w:val="18"/>
                                  <w:szCs w:val="18"/>
                                </w:rPr>
                              </w:pPr>
                              <w:r w:rsidRPr="00886B36">
                                <w:rPr>
                                  <w:rFonts w:asciiTheme="majorHAnsi" w:hAnsiTheme="majorHAnsi" w:cstheme="majorHAnsi"/>
                                  <w:sz w:val="18"/>
                                  <w:szCs w:val="18"/>
                                </w:rPr>
                                <w:t>FV643</w:t>
                              </w:r>
                              <w:r>
                                <w:rPr>
                                  <w:rFonts w:asciiTheme="majorHAnsi" w:hAnsiTheme="majorHAnsi" w:cstheme="majorHAnsi"/>
                                  <w:sz w:val="18"/>
                                  <w:szCs w:val="18"/>
                                </w:rPr>
                                <w:t>, FV641</w:t>
                              </w:r>
                              <w:r w:rsidRPr="00886B36">
                                <w:rPr>
                                  <w:rFonts w:asciiTheme="majorHAnsi" w:hAnsiTheme="majorHAnsi" w:cstheme="majorHAnsi"/>
                                  <w:sz w:val="18"/>
                                  <w:szCs w:val="18"/>
                                </w:rPr>
                                <w:t xml:space="preserve"> open</w:t>
                              </w:r>
                              <w:r>
                                <w:rPr>
                                  <w:rFonts w:asciiTheme="majorHAnsi" w:hAnsiTheme="majorHAnsi" w:cstheme="majorHAnsi"/>
                                  <w:sz w:val="18"/>
                                  <w:szCs w:val="18"/>
                                </w:rPr>
                                <w:t>ed</w:t>
                              </w:r>
                            </w:p>
                            <w:p w:rsidR="00862F6C" w:rsidRPr="00886B36" w:rsidRDefault="00862F6C" w:rsidP="006071A6">
                              <w:pPr>
                                <w:rPr>
                                  <w:rFonts w:asciiTheme="majorHAnsi" w:hAnsiTheme="majorHAnsi" w:cstheme="majorHAnsi"/>
                                  <w:sz w:val="18"/>
                                  <w:szCs w:val="18"/>
                                </w:rPr>
                              </w:pPr>
                              <w:r w:rsidRPr="00886B36">
                                <w:rPr>
                                  <w:rFonts w:asciiTheme="majorHAnsi" w:hAnsiTheme="majorHAnsi" w:cstheme="majorHAnsi"/>
                                  <w:sz w:val="18"/>
                                  <w:szCs w:val="18"/>
                                </w:rPr>
                                <w:t>CV602 open</w:t>
                              </w:r>
                              <w:r>
                                <w:rPr>
                                  <w:rFonts w:asciiTheme="majorHAnsi" w:hAnsiTheme="majorHAnsi" w:cstheme="majorHAnsi"/>
                                  <w:sz w:val="18"/>
                                  <w:szCs w:val="18"/>
                                </w:rPr>
                                <w:t>ed</w:t>
                              </w:r>
                              <w:r w:rsidRPr="00886B36">
                                <w:rPr>
                                  <w:rFonts w:asciiTheme="majorHAnsi" w:hAnsiTheme="majorHAnsi" w:cstheme="majorHAnsi"/>
                                  <w:sz w:val="18"/>
                                  <w:szCs w:val="18"/>
                                </w:rPr>
                                <w:t xml:space="preserve"> and controlled</w:t>
                              </w:r>
                            </w:p>
                            <w:p w:rsidR="00862F6C" w:rsidRPr="00886B36" w:rsidRDefault="00862F6C" w:rsidP="006071A6">
                              <w:pPr>
                                <w:rPr>
                                  <w:rFonts w:asciiTheme="majorHAnsi" w:hAnsiTheme="majorHAnsi" w:cstheme="majorHAnsi"/>
                                  <w:sz w:val="18"/>
                                  <w:szCs w:val="18"/>
                                </w:rPr>
                              </w:pPr>
                              <w:r w:rsidRPr="00886B36">
                                <w:rPr>
                                  <w:rFonts w:asciiTheme="majorHAnsi" w:hAnsiTheme="majorHAnsi" w:cstheme="majorHAnsi"/>
                                  <w:sz w:val="18"/>
                                  <w:szCs w:val="18"/>
                                </w:rPr>
                                <w:t>FT581&lt;FT581</w:t>
                              </w:r>
                              <w:r>
                                <w:rPr>
                                  <w:rFonts w:asciiTheme="majorHAnsi" w:hAnsiTheme="majorHAnsi" w:cstheme="majorHAnsi"/>
                                  <w:sz w:val="18"/>
                                  <w:szCs w:val="18"/>
                                </w:rPr>
                                <w:t>limi</w:t>
                              </w:r>
                              <w:r w:rsidRPr="00886B36">
                                <w:rPr>
                                  <w:rFonts w:asciiTheme="majorHAnsi" w:hAnsiTheme="majorHAnsi" w:cstheme="majorHAnsi"/>
                                  <w:sz w:val="18"/>
                                  <w:szCs w:val="18"/>
                                </w:rPr>
                                <w:t>t</w:t>
                              </w:r>
                            </w:p>
                            <w:p w:rsidR="00862F6C" w:rsidRPr="00886B36" w:rsidRDefault="00862F6C" w:rsidP="009B4DD4">
                              <w:pPr>
                                <w:spacing w:before="80"/>
                                <w:rPr>
                                  <w:rFonts w:asciiTheme="majorHAnsi" w:hAnsiTheme="majorHAnsi" w:cstheme="majorHAnsi"/>
                                  <w:sz w:val="18"/>
                                  <w:szCs w:val="18"/>
                                </w:rPr>
                              </w:pPr>
                              <w:r w:rsidRPr="00886B36">
                                <w:rPr>
                                  <w:rFonts w:asciiTheme="majorHAnsi" w:hAnsiTheme="majorHAnsi" w:cstheme="majorHAnsi"/>
                                  <w:sz w:val="18"/>
                                  <w:szCs w:val="18"/>
                                </w:rPr>
                                <w:t>CV581 regulated</w:t>
                              </w:r>
                            </w:p>
                            <w:p w:rsidR="00862F6C" w:rsidRPr="00886B36" w:rsidRDefault="00862F6C" w:rsidP="004271B7">
                              <w:pPr>
                                <w:rPr>
                                  <w:rFonts w:asciiTheme="majorHAnsi" w:hAnsiTheme="majorHAnsi" w:cstheme="majorHAnsi"/>
                                  <w:sz w:val="18"/>
                                  <w:szCs w:val="18"/>
                                </w:rPr>
                              </w:pPr>
                              <w:r w:rsidRPr="00886B36">
                                <w:rPr>
                                  <w:rFonts w:asciiTheme="majorHAnsi" w:hAnsiTheme="majorHAnsi" w:cstheme="majorHAnsi"/>
                                  <w:sz w:val="18"/>
                                  <w:szCs w:val="18"/>
                                </w:rPr>
                                <w:t>PT660=PT660setpoint</w:t>
                              </w:r>
                            </w:p>
                            <w:p w:rsidR="00862F6C" w:rsidRPr="00886B36" w:rsidRDefault="00862F6C" w:rsidP="006071A6">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9110" name="Text Box 9295"/>
                        <wps:cNvSpPr txBox="1">
                          <a:spLocks noChangeArrowheads="1"/>
                        </wps:cNvSpPr>
                        <wps:spPr bwMode="auto">
                          <a:xfrm>
                            <a:off x="7001" y="13677"/>
                            <a:ext cx="903"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6071A6">
                              <w:pPr>
                                <w:rPr>
                                  <w:rFonts w:asciiTheme="majorHAnsi" w:hAnsiTheme="majorHAnsi" w:cstheme="majorHAnsi"/>
                                  <w:sz w:val="18"/>
                                  <w:szCs w:val="18"/>
                                </w:rPr>
                              </w:pPr>
                              <w:r w:rsidRPr="00886B36">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29111" name="Text Box 9300"/>
                        <wps:cNvSpPr txBox="1">
                          <a:spLocks noChangeArrowheads="1"/>
                        </wps:cNvSpPr>
                        <wps:spPr bwMode="auto">
                          <a:xfrm>
                            <a:off x="3964" y="13453"/>
                            <a:ext cx="2735"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6071A6">
                              <w:pPr>
                                <w:rPr>
                                  <w:rFonts w:asciiTheme="majorHAnsi" w:hAnsiTheme="majorHAnsi" w:cstheme="majorHAnsi"/>
                                  <w:sz w:val="18"/>
                                  <w:szCs w:val="18"/>
                                  <w:lang w:val="fr-FR"/>
                                </w:rPr>
                              </w:pPr>
                              <w:r w:rsidRPr="00886B36">
                                <w:rPr>
                                  <w:rFonts w:asciiTheme="majorHAnsi" w:hAnsiTheme="majorHAnsi" w:cstheme="majorHAnsi"/>
                                  <w:sz w:val="18"/>
                                  <w:szCs w:val="18"/>
                                  <w:lang w:val="fr-FR"/>
                                </w:rPr>
                                <w:t>Intermittent</w:t>
                              </w:r>
                              <w:r>
                                <w:rPr>
                                  <w:rFonts w:asciiTheme="majorHAnsi" w:hAnsiTheme="majorHAnsi" w:cstheme="majorHAnsi"/>
                                  <w:sz w:val="18"/>
                                  <w:szCs w:val="18"/>
                                </w:rPr>
                                <w:t>&amp; LI660 &lt; LI</w:t>
                              </w:r>
                              <w:r w:rsidRPr="00886B36">
                                <w:rPr>
                                  <w:rFonts w:asciiTheme="majorHAnsi" w:hAnsiTheme="majorHAnsi" w:cstheme="majorHAnsi"/>
                                  <w:sz w:val="18"/>
                                  <w:szCs w:val="18"/>
                                </w:rPr>
                                <w:t>660mini</w:t>
                              </w:r>
                            </w:p>
                          </w:txbxContent>
                        </wps:txbx>
                        <wps:bodyPr rot="0" vert="horz" wrap="square" lIns="91440" tIns="45720" rIns="91440" bIns="45720" anchor="t" anchorCtr="0" upright="1">
                          <a:noAutofit/>
                        </wps:bodyPr>
                      </wps:wsp>
                      <wps:wsp>
                        <wps:cNvPr id="29112" name="Text Box 9301"/>
                        <wps:cNvSpPr txBox="1">
                          <a:spLocks noChangeArrowheads="1"/>
                        </wps:cNvSpPr>
                        <wps:spPr bwMode="auto">
                          <a:xfrm>
                            <a:off x="7396" y="13062"/>
                            <a:ext cx="1861"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6071A6">
                              <w:pPr>
                                <w:rPr>
                                  <w:rFonts w:asciiTheme="majorHAnsi" w:hAnsiTheme="majorHAnsi" w:cstheme="majorHAnsi"/>
                                  <w:sz w:val="18"/>
                                  <w:szCs w:val="18"/>
                                </w:rPr>
                              </w:pPr>
                              <w:r>
                                <w:rPr>
                                  <w:rFonts w:asciiTheme="majorHAnsi" w:hAnsiTheme="majorHAnsi" w:cstheme="majorHAnsi"/>
                                  <w:sz w:val="18"/>
                                  <w:szCs w:val="18"/>
                                </w:rPr>
                                <w:t>R</w:t>
                              </w:r>
                              <w:r w:rsidRPr="00886B36">
                                <w:rPr>
                                  <w:rFonts w:asciiTheme="majorHAnsi" w:hAnsiTheme="majorHAnsi" w:cstheme="majorHAnsi"/>
                                  <w:sz w:val="18"/>
                                  <w:szCs w:val="18"/>
                                </w:rPr>
                                <w:t>egulation</w:t>
                              </w:r>
                            </w:p>
                          </w:txbxContent>
                        </wps:txbx>
                        <wps:bodyPr rot="0" vert="horz" wrap="square" lIns="91440" tIns="45720" rIns="91440" bIns="45720" anchor="t" anchorCtr="0" upright="1">
                          <a:noAutofit/>
                        </wps:bodyPr>
                      </wps:wsp>
                      <wps:wsp>
                        <wps:cNvPr id="29113" name="AutoShape 9302"/>
                        <wps:cNvCnPr>
                          <a:cxnSpLocks noChangeShapeType="1"/>
                        </wps:cNvCnPr>
                        <wps:spPr bwMode="auto">
                          <a:xfrm>
                            <a:off x="10509" y="8784"/>
                            <a:ext cx="0" cy="464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14" name="Text Box 9311"/>
                        <wps:cNvSpPr txBox="1">
                          <a:spLocks noChangeArrowheads="1"/>
                        </wps:cNvSpPr>
                        <wps:spPr bwMode="auto">
                          <a:xfrm>
                            <a:off x="8772" y="11018"/>
                            <a:ext cx="1272" cy="43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E4531F">
                              <w:pPr>
                                <w:rPr>
                                  <w:rFonts w:asciiTheme="majorHAnsi" w:hAnsiTheme="majorHAnsi" w:cstheme="majorHAnsi"/>
                                  <w:sz w:val="18"/>
                                  <w:szCs w:val="18"/>
                                </w:rPr>
                              </w:pPr>
                              <w:r w:rsidRPr="00886B36">
                                <w:rPr>
                                  <w:rFonts w:asciiTheme="majorHAnsi" w:hAnsiTheme="majorHAnsi" w:cstheme="majorHAnsi"/>
                                  <w:sz w:val="18"/>
                                  <w:szCs w:val="18"/>
                                </w:rPr>
                                <w:t>Regulation</w:t>
                              </w:r>
                            </w:p>
                          </w:txbxContent>
                        </wps:txbx>
                        <wps:bodyPr rot="0" vert="horz" wrap="square" lIns="91440" tIns="45720" rIns="91440" bIns="45720" anchor="t" anchorCtr="0" upright="1">
                          <a:noAutofit/>
                        </wps:bodyPr>
                      </wps:wsp>
                      <wps:wsp>
                        <wps:cNvPr id="29115" name="Text Box 9315"/>
                        <wps:cNvSpPr txBox="1">
                          <a:spLocks noChangeArrowheads="1"/>
                        </wps:cNvSpPr>
                        <wps:spPr bwMode="auto">
                          <a:xfrm>
                            <a:off x="7000" y="11454"/>
                            <a:ext cx="2557" cy="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6071A6">
                              <w:pPr>
                                <w:rPr>
                                  <w:rFonts w:asciiTheme="majorHAnsi" w:hAnsiTheme="majorHAnsi" w:cstheme="majorHAnsi"/>
                                  <w:sz w:val="18"/>
                                  <w:szCs w:val="18"/>
                                </w:rPr>
                              </w:pPr>
                              <w:r>
                                <w:rPr>
                                  <w:rFonts w:asciiTheme="majorHAnsi" w:hAnsiTheme="majorHAnsi" w:cstheme="majorHAnsi"/>
                                  <w:sz w:val="18"/>
                                  <w:szCs w:val="18"/>
                                </w:rPr>
                                <w:t>LI660 &gt; LI660M</w:t>
                              </w:r>
                              <w:r w:rsidRPr="00886B36">
                                <w:rPr>
                                  <w:rFonts w:asciiTheme="majorHAnsi" w:hAnsiTheme="majorHAnsi" w:cstheme="majorHAnsi"/>
                                  <w:sz w:val="18"/>
                                  <w:szCs w:val="18"/>
                                </w:rPr>
                                <w:t>axi</w:t>
                              </w:r>
                              <w:r>
                                <w:rPr>
                                  <w:rFonts w:asciiTheme="majorHAnsi" w:hAnsiTheme="majorHAnsi" w:cstheme="majorHAnsi"/>
                                  <w:sz w:val="18"/>
                                  <w:szCs w:val="18"/>
                                </w:rPr>
                                <w:t xml:space="preserve"> OR Stop</w:t>
                              </w:r>
                            </w:p>
                          </w:txbxContent>
                        </wps:txbx>
                        <wps:bodyPr rot="0" vert="horz" wrap="square" lIns="91440" tIns="45720" rIns="91440" bIns="45720" anchor="t" anchorCtr="0" upright="1">
                          <a:noAutofit/>
                        </wps:bodyPr>
                      </wps:wsp>
                      <wps:wsp>
                        <wps:cNvPr id="29116" name="AutoShape 9316"/>
                        <wps:cNvCnPr>
                          <a:cxnSpLocks noChangeShapeType="1"/>
                        </wps:cNvCnPr>
                        <wps:spPr bwMode="auto">
                          <a:xfrm>
                            <a:off x="6964" y="7575"/>
                            <a:ext cx="0" cy="8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17" name="AutoShape 9317"/>
                        <wps:cNvCnPr>
                          <a:cxnSpLocks noChangeShapeType="1"/>
                        </wps:cNvCnPr>
                        <wps:spPr bwMode="auto">
                          <a:xfrm>
                            <a:off x="6858" y="11590"/>
                            <a:ext cx="20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18" name="AutoShape 9319"/>
                        <wps:cNvCnPr>
                          <a:cxnSpLocks noChangeShapeType="1"/>
                        </wps:cNvCnPr>
                        <wps:spPr bwMode="auto">
                          <a:xfrm>
                            <a:off x="6853" y="13759"/>
                            <a:ext cx="21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19" name="AutoShape 9320"/>
                        <wps:cNvCnPr>
                          <a:cxnSpLocks noChangeShapeType="1"/>
                        </wps:cNvCnPr>
                        <wps:spPr bwMode="auto">
                          <a:xfrm>
                            <a:off x="2542" y="12222"/>
                            <a:ext cx="21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20" name="AutoShape 9321"/>
                        <wps:cNvCnPr>
                          <a:cxnSpLocks noChangeShapeType="1"/>
                        </wps:cNvCnPr>
                        <wps:spPr bwMode="auto">
                          <a:xfrm>
                            <a:off x="1699" y="15649"/>
                            <a:ext cx="527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21" name="Rectangle 9322"/>
                        <wps:cNvSpPr>
                          <a:spLocks noChangeArrowheads="1"/>
                        </wps:cNvSpPr>
                        <wps:spPr bwMode="auto">
                          <a:xfrm>
                            <a:off x="6395" y="11912"/>
                            <a:ext cx="1145" cy="1131"/>
                          </a:xfrm>
                          <a:prstGeom prst="rect">
                            <a:avLst/>
                          </a:prstGeom>
                          <a:solidFill>
                            <a:srgbClr val="FFFFFF"/>
                          </a:solidFill>
                          <a:ln w="9525">
                            <a:solidFill>
                              <a:srgbClr val="000000"/>
                            </a:solidFill>
                            <a:miter lim="800000"/>
                            <a:headEnd/>
                            <a:tailEnd/>
                          </a:ln>
                        </wps:spPr>
                        <wps:txbx>
                          <w:txbxContent>
                            <w:p w:rsidR="00862F6C" w:rsidRPr="00886B36" w:rsidRDefault="00862F6C" w:rsidP="006071A6">
                              <w:pPr>
                                <w:spacing w:before="120"/>
                                <w:jc w:val="center"/>
                                <w:rPr>
                                  <w:rFonts w:asciiTheme="majorHAnsi" w:hAnsiTheme="majorHAnsi" w:cstheme="majorHAnsi"/>
                                  <w:sz w:val="18"/>
                                  <w:szCs w:val="18"/>
                                </w:rPr>
                              </w:pPr>
                              <w:r w:rsidRPr="00886B36">
                                <w:rPr>
                                  <w:rFonts w:asciiTheme="majorHAnsi" w:hAnsiTheme="majorHAnsi" w:cstheme="majorHAnsi"/>
                                  <w:sz w:val="18"/>
                                  <w:szCs w:val="18"/>
                                </w:rPr>
                                <w:t xml:space="preserve">End of </w:t>
                              </w:r>
                            </w:p>
                            <w:p w:rsidR="00862F6C" w:rsidRPr="00886B36" w:rsidRDefault="00862F6C" w:rsidP="006071A6">
                              <w:pPr>
                                <w:jc w:val="center"/>
                                <w:rPr>
                                  <w:rFonts w:asciiTheme="majorHAnsi" w:hAnsiTheme="majorHAnsi" w:cstheme="majorHAnsi"/>
                                  <w:sz w:val="18"/>
                                  <w:szCs w:val="18"/>
                                </w:rPr>
                              </w:pPr>
                              <w:r w:rsidRPr="00886B36">
                                <w:rPr>
                                  <w:rFonts w:asciiTheme="majorHAnsi" w:hAnsiTheme="majorHAnsi" w:cstheme="majorHAnsi"/>
                                  <w:sz w:val="18"/>
                                  <w:szCs w:val="18"/>
                                </w:rPr>
                                <w:t>Filling</w:t>
                              </w:r>
                            </w:p>
                          </w:txbxContent>
                        </wps:txbx>
                        <wps:bodyPr rot="0" vert="horz" wrap="square" lIns="91440" tIns="45720" rIns="91440" bIns="45720" anchor="t" anchorCtr="0" upright="1">
                          <a:noAutofit/>
                        </wps:bodyPr>
                      </wps:wsp>
                      <wps:wsp>
                        <wps:cNvPr id="29122" name="Text Box 9323"/>
                        <wps:cNvSpPr txBox="1">
                          <a:spLocks noChangeArrowheads="1"/>
                        </wps:cNvSpPr>
                        <wps:spPr bwMode="auto">
                          <a:xfrm>
                            <a:off x="7540" y="11912"/>
                            <a:ext cx="2531" cy="1131"/>
                          </a:xfrm>
                          <a:prstGeom prst="rect">
                            <a:avLst/>
                          </a:prstGeom>
                          <a:solidFill>
                            <a:srgbClr val="FFFFFF"/>
                          </a:solidFill>
                          <a:ln w="9525">
                            <a:solidFill>
                              <a:srgbClr val="000000"/>
                            </a:solidFill>
                            <a:miter lim="800000"/>
                            <a:headEnd/>
                            <a:tailEnd/>
                          </a:ln>
                        </wps:spPr>
                        <wps:txbx>
                          <w:txbxContent>
                            <w:p w:rsidR="00862F6C" w:rsidRPr="00886B36" w:rsidRDefault="00862F6C" w:rsidP="009B4DD4">
                              <w:pPr>
                                <w:rPr>
                                  <w:rFonts w:asciiTheme="majorHAnsi" w:hAnsiTheme="majorHAnsi" w:cstheme="majorHAnsi"/>
                                  <w:sz w:val="18"/>
                                  <w:szCs w:val="18"/>
                                </w:rPr>
                              </w:pPr>
                              <w:r w:rsidRPr="00886B36">
                                <w:rPr>
                                  <w:rFonts w:asciiTheme="majorHAnsi" w:hAnsiTheme="majorHAnsi" w:cstheme="majorHAnsi"/>
                                  <w:sz w:val="18"/>
                                  <w:szCs w:val="18"/>
                                </w:rPr>
                                <w:t>FV643</w:t>
                              </w:r>
                              <w:r>
                                <w:rPr>
                                  <w:rFonts w:asciiTheme="majorHAnsi" w:hAnsiTheme="majorHAnsi" w:cstheme="majorHAnsi"/>
                                  <w:sz w:val="18"/>
                                  <w:szCs w:val="18"/>
                                </w:rPr>
                                <w:t>, FV641</w:t>
                              </w:r>
                              <w:r w:rsidRPr="00886B36">
                                <w:rPr>
                                  <w:rFonts w:asciiTheme="majorHAnsi" w:hAnsiTheme="majorHAnsi" w:cstheme="majorHAnsi"/>
                                  <w:sz w:val="18"/>
                                  <w:szCs w:val="18"/>
                                </w:rPr>
                                <w:t xml:space="preserve"> open</w:t>
                              </w:r>
                              <w:r>
                                <w:rPr>
                                  <w:rFonts w:asciiTheme="majorHAnsi" w:hAnsiTheme="majorHAnsi" w:cstheme="majorHAnsi"/>
                                  <w:sz w:val="18"/>
                                  <w:szCs w:val="18"/>
                                </w:rPr>
                                <w:t>ed</w:t>
                              </w:r>
                            </w:p>
                            <w:p w:rsidR="00862F6C" w:rsidRPr="00886B36" w:rsidRDefault="00862F6C" w:rsidP="006071A6">
                              <w:pPr>
                                <w:rPr>
                                  <w:rFonts w:asciiTheme="majorHAnsi" w:hAnsiTheme="majorHAnsi" w:cstheme="majorHAnsi"/>
                                  <w:sz w:val="18"/>
                                  <w:szCs w:val="18"/>
                                </w:rPr>
                              </w:pPr>
                              <w:r>
                                <w:rPr>
                                  <w:rFonts w:asciiTheme="majorHAnsi" w:hAnsiTheme="majorHAnsi" w:cstheme="majorHAnsi"/>
                                  <w:sz w:val="18"/>
                                  <w:szCs w:val="18"/>
                                </w:rPr>
                                <w:t xml:space="preserve">Close </w:t>
                              </w:r>
                              <w:r w:rsidRPr="00886B36">
                                <w:rPr>
                                  <w:rFonts w:asciiTheme="majorHAnsi" w:hAnsiTheme="majorHAnsi" w:cstheme="majorHAnsi"/>
                                  <w:sz w:val="18"/>
                                  <w:szCs w:val="18"/>
                                </w:rPr>
                                <w:t>CV602</w:t>
                              </w:r>
                            </w:p>
                            <w:p w:rsidR="00862F6C" w:rsidRPr="00886B36" w:rsidRDefault="00862F6C" w:rsidP="009B4DD4">
                              <w:pPr>
                                <w:spacing w:before="40"/>
                                <w:rPr>
                                  <w:rFonts w:asciiTheme="majorHAnsi" w:hAnsiTheme="majorHAnsi" w:cstheme="majorHAnsi"/>
                                  <w:sz w:val="18"/>
                                  <w:szCs w:val="18"/>
                                </w:rPr>
                              </w:pPr>
                              <w:r w:rsidRPr="00886B36">
                                <w:rPr>
                                  <w:rFonts w:asciiTheme="majorHAnsi" w:hAnsiTheme="majorHAnsi" w:cstheme="majorHAnsi"/>
                                  <w:sz w:val="18"/>
                                  <w:szCs w:val="18"/>
                                </w:rPr>
                                <w:t>CV581 regulated</w:t>
                              </w:r>
                            </w:p>
                            <w:p w:rsidR="00862F6C" w:rsidRPr="00886B36" w:rsidRDefault="00862F6C" w:rsidP="0076129E">
                              <w:pPr>
                                <w:rPr>
                                  <w:rFonts w:asciiTheme="majorHAnsi" w:hAnsiTheme="majorHAnsi" w:cstheme="majorHAnsi"/>
                                  <w:sz w:val="18"/>
                                  <w:szCs w:val="18"/>
                                </w:rPr>
                              </w:pPr>
                              <w:r w:rsidRPr="00886B36">
                                <w:rPr>
                                  <w:rFonts w:asciiTheme="majorHAnsi" w:hAnsiTheme="majorHAnsi" w:cstheme="majorHAnsi"/>
                                  <w:sz w:val="18"/>
                                  <w:szCs w:val="18"/>
                                </w:rPr>
                                <w:t>PT660=PT660setpoint</w:t>
                              </w:r>
                            </w:p>
                            <w:p w:rsidR="00862F6C" w:rsidRPr="00886B36" w:rsidRDefault="00862F6C" w:rsidP="006071A6">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g:cNvPr id="29123" name="Group 9324"/>
                        <wpg:cNvGrpSpPr>
                          <a:grpSpLocks/>
                        </wpg:cNvGrpSpPr>
                        <wpg:grpSpPr bwMode="auto">
                          <a:xfrm>
                            <a:off x="4806" y="5399"/>
                            <a:ext cx="595" cy="580"/>
                            <a:chOff x="2109" y="3597"/>
                            <a:chExt cx="595" cy="580"/>
                          </a:xfrm>
                        </wpg:grpSpPr>
                        <wps:wsp>
                          <wps:cNvPr id="29124" name="Oval 9325"/>
                          <wps:cNvSpPr>
                            <a:spLocks noChangeArrowheads="1"/>
                          </wps:cNvSpPr>
                          <wps:spPr bwMode="auto">
                            <a:xfrm>
                              <a:off x="2109" y="3630"/>
                              <a:ext cx="595" cy="547"/>
                            </a:xfrm>
                            <a:prstGeom prst="ellipse">
                              <a:avLst/>
                            </a:prstGeom>
                            <a:noFill/>
                            <a:ln w="12700">
                              <a:solidFill>
                                <a:schemeClr val="tx1">
                                  <a:lumMod val="100000"/>
                                  <a:lumOff val="0"/>
                                </a:schemeClr>
                              </a:solidFill>
                              <a:round/>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29125" name="Text Box 9326"/>
                          <wps:cNvSpPr txBox="1">
                            <a:spLocks noChangeArrowheads="1"/>
                          </wps:cNvSpPr>
                          <wps:spPr bwMode="auto">
                            <a:xfrm>
                              <a:off x="2189" y="3597"/>
                              <a:ext cx="470" cy="579"/>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44450">
                                  <a:solidFill>
                                    <a:srgbClr val="4A7EBB"/>
                                  </a:solidFill>
                                  <a:miter lim="800000"/>
                                  <a:headEnd/>
                                  <a:tailEnd/>
                                </a14:hiddenLine>
                              </a:ext>
                            </a:extLst>
                          </wps:spPr>
                          <wps:txbx>
                            <w:txbxContent>
                              <w:p w:rsidR="00862F6C" w:rsidRPr="000A2BEC" w:rsidRDefault="00862F6C" w:rsidP="008B5A0A">
                                <w:pPr>
                                  <w:rPr>
                                    <w:rFonts w:asciiTheme="majorHAnsi" w:hAnsiTheme="majorHAnsi" w:cstheme="majorHAnsi"/>
                                    <w:sz w:val="22"/>
                                    <w:szCs w:val="22"/>
                                    <w:lang w:val="fr-FR"/>
                                  </w:rPr>
                                </w:pPr>
                                <w:r w:rsidRPr="000A2BEC">
                                  <w:rPr>
                                    <w:rFonts w:asciiTheme="majorHAnsi" w:hAnsiTheme="majorHAnsi" w:cstheme="majorHAnsi"/>
                                    <w:sz w:val="22"/>
                                    <w:szCs w:val="22"/>
                                    <w:lang w:val="fr-FR"/>
                                  </w:rPr>
                                  <w:t>A</w:t>
                                </w:r>
                              </w:p>
                            </w:txbxContent>
                          </wps:txbx>
                          <wps:bodyPr rot="0" vert="horz" wrap="square" lIns="91440" tIns="91440" rIns="91440" bIns="91440" anchor="t" anchorCtr="0" upright="1">
                            <a:noAutofit/>
                          </wps:bodyPr>
                        </wps:wsp>
                      </wpg:grpSp>
                      <wps:wsp>
                        <wps:cNvPr id="29126" name="AutoShape 9414"/>
                        <wps:cNvCnPr>
                          <a:cxnSpLocks noChangeShapeType="1"/>
                        </wps:cNvCnPr>
                        <wps:spPr bwMode="auto">
                          <a:xfrm>
                            <a:off x="5103" y="5963"/>
                            <a:ext cx="1" cy="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27" name="Text Box 9258"/>
                        <wps:cNvSpPr txBox="1">
                          <a:spLocks noChangeArrowheads="1"/>
                        </wps:cNvSpPr>
                        <wps:spPr bwMode="auto">
                          <a:xfrm>
                            <a:off x="2697" y="7680"/>
                            <a:ext cx="1267" cy="4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6071A6">
                              <w:pPr>
                                <w:rPr>
                                  <w:rFonts w:asciiTheme="majorHAnsi" w:hAnsiTheme="majorHAnsi" w:cstheme="majorHAnsi"/>
                                  <w:sz w:val="18"/>
                                  <w:szCs w:val="18"/>
                                </w:rPr>
                              </w:pPr>
                              <w:r w:rsidRPr="00886B36">
                                <w:rPr>
                                  <w:rFonts w:asciiTheme="majorHAnsi" w:hAnsiTheme="majorHAnsi" w:cstheme="majorHAnsi"/>
                                  <w:sz w:val="18"/>
                                  <w:szCs w:val="18"/>
                                </w:rPr>
                                <w:t xml:space="preserve">Regulation </w:t>
                              </w:r>
                            </w:p>
                          </w:txbxContent>
                        </wps:txbx>
                        <wps:bodyPr rot="0" vert="horz" wrap="square" lIns="91440" tIns="45720" rIns="91440" bIns="45720" anchor="t" anchorCtr="0" upright="1">
                          <a:noAutofit/>
                        </wps:bodyPr>
                      </wps:wsp>
                      <wps:wsp>
                        <wps:cNvPr id="29128" name="AutoShape 9261"/>
                        <wps:cNvCnPr>
                          <a:cxnSpLocks noChangeShapeType="1"/>
                        </wps:cNvCnPr>
                        <wps:spPr bwMode="auto">
                          <a:xfrm>
                            <a:off x="2521" y="783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29" name="AutoShape 9659"/>
                        <wps:cNvCnPr>
                          <a:cxnSpLocks noChangeShapeType="1"/>
                        </wps:cNvCnPr>
                        <wps:spPr bwMode="auto">
                          <a:xfrm flipV="1">
                            <a:off x="2745" y="8779"/>
                            <a:ext cx="7767"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130" name="Rectangle 9291"/>
                        <wps:cNvSpPr>
                          <a:spLocks noChangeArrowheads="1"/>
                        </wps:cNvSpPr>
                        <wps:spPr bwMode="auto">
                          <a:xfrm>
                            <a:off x="2020" y="9049"/>
                            <a:ext cx="1247" cy="1285"/>
                          </a:xfrm>
                          <a:prstGeom prst="rect">
                            <a:avLst/>
                          </a:prstGeom>
                          <a:solidFill>
                            <a:srgbClr val="FFFFFF"/>
                          </a:solidFill>
                          <a:ln w="9525">
                            <a:solidFill>
                              <a:srgbClr val="000000"/>
                            </a:solidFill>
                            <a:miter lim="800000"/>
                            <a:headEnd/>
                            <a:tailEnd/>
                          </a:ln>
                        </wps:spPr>
                        <wps:txbx>
                          <w:txbxContent>
                            <w:p w:rsidR="00862F6C" w:rsidRPr="00886B36" w:rsidRDefault="00862F6C" w:rsidP="006071A6">
                              <w:pPr>
                                <w:spacing w:before="120"/>
                                <w:jc w:val="center"/>
                                <w:rPr>
                                  <w:rFonts w:asciiTheme="majorHAnsi" w:hAnsiTheme="majorHAnsi" w:cstheme="majorHAnsi"/>
                                  <w:sz w:val="18"/>
                                  <w:szCs w:val="18"/>
                                </w:rPr>
                              </w:pPr>
                              <w:r w:rsidRPr="00886B36">
                                <w:rPr>
                                  <w:rFonts w:asciiTheme="majorHAnsi" w:hAnsiTheme="majorHAnsi" w:cstheme="majorHAnsi"/>
                                  <w:sz w:val="18"/>
                                  <w:szCs w:val="18"/>
                                </w:rPr>
                                <w:t>Regulation</w:t>
                              </w:r>
                            </w:p>
                            <w:p w:rsidR="00862F6C" w:rsidRPr="00886B36" w:rsidRDefault="00862F6C" w:rsidP="006071A6">
                              <w:pPr>
                                <w:jc w:val="center"/>
                                <w:rPr>
                                  <w:rFonts w:asciiTheme="majorHAnsi" w:hAnsiTheme="majorHAnsi" w:cstheme="majorHAnsi"/>
                                  <w:sz w:val="18"/>
                                  <w:szCs w:val="18"/>
                                </w:rPr>
                              </w:pPr>
                              <w:r w:rsidRPr="00886B36">
                                <w:rPr>
                                  <w:rFonts w:asciiTheme="majorHAnsi" w:hAnsiTheme="majorHAnsi" w:cstheme="majorHAnsi"/>
                                  <w:sz w:val="18"/>
                                  <w:szCs w:val="18"/>
                                </w:rPr>
                                <w:t>mode</w:t>
                              </w:r>
                            </w:p>
                          </w:txbxContent>
                        </wps:txbx>
                        <wps:bodyPr rot="0" vert="horz" wrap="square" lIns="91440" tIns="45720" rIns="91440" bIns="45720" anchor="t" anchorCtr="0" upright="1">
                          <a:noAutofit/>
                        </wps:bodyPr>
                      </wps:wsp>
                      <wps:wsp>
                        <wps:cNvPr id="29131" name="Text Box 9292"/>
                        <wps:cNvSpPr txBox="1">
                          <a:spLocks noChangeArrowheads="1"/>
                        </wps:cNvSpPr>
                        <wps:spPr bwMode="auto">
                          <a:xfrm>
                            <a:off x="3264" y="9050"/>
                            <a:ext cx="1980" cy="1285"/>
                          </a:xfrm>
                          <a:prstGeom prst="rect">
                            <a:avLst/>
                          </a:prstGeom>
                          <a:solidFill>
                            <a:srgbClr val="FFFFFF"/>
                          </a:solidFill>
                          <a:ln w="9525">
                            <a:solidFill>
                              <a:srgbClr val="000000"/>
                            </a:solidFill>
                            <a:miter lim="800000"/>
                            <a:headEnd/>
                            <a:tailEnd/>
                          </a:ln>
                        </wps:spPr>
                        <wps:txbx>
                          <w:txbxContent>
                            <w:p w:rsidR="00862F6C" w:rsidRPr="00886B36" w:rsidRDefault="00862F6C" w:rsidP="009B4DD4">
                              <w:pPr>
                                <w:rPr>
                                  <w:rFonts w:asciiTheme="majorHAnsi" w:hAnsiTheme="majorHAnsi" w:cstheme="majorHAnsi"/>
                                  <w:sz w:val="18"/>
                                  <w:szCs w:val="18"/>
                                </w:rPr>
                              </w:pPr>
                              <w:r w:rsidRPr="00886B36">
                                <w:rPr>
                                  <w:rFonts w:asciiTheme="majorHAnsi" w:hAnsiTheme="majorHAnsi" w:cstheme="majorHAnsi"/>
                                  <w:sz w:val="18"/>
                                  <w:szCs w:val="18"/>
                                </w:rPr>
                                <w:t>FV643</w:t>
                              </w:r>
                              <w:r>
                                <w:rPr>
                                  <w:rFonts w:asciiTheme="majorHAnsi" w:hAnsiTheme="majorHAnsi" w:cstheme="majorHAnsi"/>
                                  <w:sz w:val="18"/>
                                  <w:szCs w:val="18"/>
                                </w:rPr>
                                <w:t>, FV641</w:t>
                              </w:r>
                              <w:r w:rsidRPr="00886B36">
                                <w:rPr>
                                  <w:rFonts w:asciiTheme="majorHAnsi" w:hAnsiTheme="majorHAnsi" w:cstheme="majorHAnsi"/>
                                  <w:sz w:val="18"/>
                                  <w:szCs w:val="18"/>
                                </w:rPr>
                                <w:t xml:space="preserve"> open</w:t>
                              </w:r>
                              <w:r>
                                <w:rPr>
                                  <w:rFonts w:asciiTheme="majorHAnsi" w:hAnsiTheme="majorHAnsi" w:cstheme="majorHAnsi"/>
                                  <w:sz w:val="18"/>
                                  <w:szCs w:val="18"/>
                                </w:rPr>
                                <w:t>ed</w:t>
                              </w:r>
                            </w:p>
                            <w:p w:rsidR="00862F6C" w:rsidRPr="00886B36" w:rsidRDefault="00862F6C" w:rsidP="008B7146">
                              <w:pPr>
                                <w:rPr>
                                  <w:rFonts w:asciiTheme="majorHAnsi" w:hAnsiTheme="majorHAnsi" w:cstheme="majorHAnsi"/>
                                  <w:sz w:val="18"/>
                                  <w:szCs w:val="18"/>
                                </w:rPr>
                              </w:pPr>
                              <w:r w:rsidRPr="00886B36">
                                <w:rPr>
                                  <w:rFonts w:asciiTheme="majorHAnsi" w:hAnsiTheme="majorHAnsi" w:cstheme="majorHAnsi"/>
                                  <w:sz w:val="18"/>
                                  <w:szCs w:val="18"/>
                                </w:rPr>
                                <w:t>CV602 regulated</w:t>
                              </w:r>
                            </w:p>
                            <w:p w:rsidR="00862F6C" w:rsidRPr="00886B36" w:rsidRDefault="00862F6C" w:rsidP="000E6060">
                              <w:pPr>
                                <w:spacing w:line="312" w:lineRule="auto"/>
                                <w:rPr>
                                  <w:rFonts w:asciiTheme="majorHAnsi" w:hAnsiTheme="majorHAnsi" w:cstheme="majorHAnsi"/>
                                  <w:sz w:val="18"/>
                                  <w:szCs w:val="18"/>
                                </w:rPr>
                              </w:pPr>
                              <w:r>
                                <w:rPr>
                                  <w:rFonts w:asciiTheme="majorHAnsi" w:hAnsiTheme="majorHAnsi" w:cstheme="majorHAnsi"/>
                                  <w:sz w:val="18"/>
                                  <w:szCs w:val="18"/>
                                </w:rPr>
                                <w:t>LI660=LI</w:t>
                              </w:r>
                              <w:r w:rsidRPr="00886B36">
                                <w:rPr>
                                  <w:rFonts w:asciiTheme="majorHAnsi" w:hAnsiTheme="majorHAnsi" w:cstheme="majorHAnsi"/>
                                  <w:sz w:val="18"/>
                                  <w:szCs w:val="18"/>
                                </w:rPr>
                                <w:t>660setPoint</w:t>
                              </w:r>
                            </w:p>
                            <w:p w:rsidR="00862F6C" w:rsidRPr="00886B36" w:rsidRDefault="00862F6C" w:rsidP="008B7146">
                              <w:pPr>
                                <w:rPr>
                                  <w:rFonts w:asciiTheme="majorHAnsi" w:hAnsiTheme="majorHAnsi" w:cstheme="majorHAnsi"/>
                                  <w:sz w:val="18"/>
                                  <w:szCs w:val="18"/>
                                </w:rPr>
                              </w:pPr>
                              <w:r w:rsidRPr="00886B36">
                                <w:rPr>
                                  <w:rFonts w:asciiTheme="majorHAnsi" w:hAnsiTheme="majorHAnsi" w:cstheme="majorHAnsi"/>
                                  <w:sz w:val="18"/>
                                  <w:szCs w:val="18"/>
                                </w:rPr>
                                <w:t>CV581 regulated</w:t>
                              </w:r>
                            </w:p>
                            <w:p w:rsidR="00862F6C" w:rsidRPr="00886B36" w:rsidRDefault="00862F6C" w:rsidP="008B7146">
                              <w:pPr>
                                <w:rPr>
                                  <w:rFonts w:asciiTheme="majorHAnsi" w:hAnsiTheme="majorHAnsi" w:cstheme="majorHAnsi"/>
                                  <w:sz w:val="18"/>
                                  <w:szCs w:val="18"/>
                                </w:rPr>
                              </w:pPr>
                              <w:r w:rsidRPr="00886B36">
                                <w:rPr>
                                  <w:rFonts w:asciiTheme="majorHAnsi" w:hAnsiTheme="majorHAnsi" w:cstheme="majorHAnsi"/>
                                  <w:sz w:val="18"/>
                                  <w:szCs w:val="18"/>
                                </w:rPr>
                                <w:t>PT660=PT660setpoint</w:t>
                              </w:r>
                            </w:p>
                            <w:p w:rsidR="00862F6C" w:rsidRPr="00886B36" w:rsidRDefault="00862F6C" w:rsidP="006071A6">
                              <w:pPr>
                                <w:spacing w:line="312" w:lineRule="auto"/>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9132" name="Rectangle 11479"/>
                        <wps:cNvSpPr>
                          <a:spLocks noChangeArrowheads="1"/>
                        </wps:cNvSpPr>
                        <wps:spPr bwMode="auto">
                          <a:xfrm>
                            <a:off x="6327" y="9609"/>
                            <a:ext cx="1247" cy="1361"/>
                          </a:xfrm>
                          <a:prstGeom prst="rect">
                            <a:avLst/>
                          </a:prstGeom>
                          <a:solidFill>
                            <a:srgbClr val="FFFFFF"/>
                          </a:solidFill>
                          <a:ln w="9525">
                            <a:solidFill>
                              <a:srgbClr val="000000"/>
                            </a:solidFill>
                            <a:miter lim="800000"/>
                            <a:headEnd/>
                            <a:tailEnd/>
                          </a:ln>
                        </wps:spPr>
                        <wps:txbx>
                          <w:txbxContent>
                            <w:p w:rsidR="00862F6C" w:rsidRPr="00886B36" w:rsidRDefault="00862F6C" w:rsidP="00CC39AB">
                              <w:pPr>
                                <w:spacing w:before="120"/>
                                <w:jc w:val="center"/>
                                <w:rPr>
                                  <w:rFonts w:asciiTheme="majorHAnsi" w:hAnsiTheme="majorHAnsi" w:cstheme="majorHAnsi"/>
                                  <w:sz w:val="18"/>
                                  <w:szCs w:val="18"/>
                                </w:rPr>
                              </w:pPr>
                              <w:r w:rsidRPr="00886B36">
                                <w:rPr>
                                  <w:rFonts w:asciiTheme="majorHAnsi" w:hAnsiTheme="majorHAnsi" w:cstheme="majorHAnsi"/>
                                  <w:sz w:val="18"/>
                                  <w:szCs w:val="18"/>
                                </w:rPr>
                                <w:t>Start</w:t>
                              </w:r>
                            </w:p>
                            <w:p w:rsidR="00862F6C" w:rsidRPr="00886B36" w:rsidRDefault="00862F6C" w:rsidP="00CC39AB">
                              <w:pPr>
                                <w:jc w:val="center"/>
                                <w:rPr>
                                  <w:rFonts w:asciiTheme="majorHAnsi" w:hAnsiTheme="majorHAnsi" w:cstheme="majorHAnsi"/>
                                  <w:sz w:val="18"/>
                                  <w:szCs w:val="18"/>
                                </w:rPr>
                              </w:pPr>
                              <w:r w:rsidRPr="00886B36">
                                <w:rPr>
                                  <w:rFonts w:asciiTheme="majorHAnsi" w:hAnsiTheme="majorHAnsi" w:cstheme="majorHAnsi"/>
                                  <w:sz w:val="18"/>
                                  <w:szCs w:val="18"/>
                                </w:rPr>
                                <w:t>Filling</w:t>
                              </w:r>
                            </w:p>
                          </w:txbxContent>
                        </wps:txbx>
                        <wps:bodyPr rot="0" vert="horz" wrap="square" lIns="91440" tIns="45720" rIns="91440" bIns="45720" anchor="t" anchorCtr="0" upright="1">
                          <a:noAutofit/>
                        </wps:bodyPr>
                      </wps:wsp>
                      <wps:wsp>
                        <wps:cNvPr id="29133" name="AutoShape 9297"/>
                        <wps:cNvCnPr>
                          <a:cxnSpLocks noChangeShapeType="1"/>
                        </wps:cNvCnPr>
                        <wps:spPr bwMode="auto">
                          <a:xfrm flipH="1">
                            <a:off x="6121" y="13439"/>
                            <a:ext cx="4365" cy="0"/>
                          </a:xfrm>
                          <a:prstGeom prst="straightConnector1">
                            <a:avLst/>
                          </a:prstGeom>
                          <a:noFill/>
                          <a:ln w="6350">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9134" name="AutoShape 9298"/>
                        <wps:cNvCnPr>
                          <a:cxnSpLocks noChangeShapeType="1"/>
                        </wps:cNvCnPr>
                        <wps:spPr bwMode="auto">
                          <a:xfrm>
                            <a:off x="6560" y="13327"/>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35" name="AutoShape 9299"/>
                        <wps:cNvCnPr>
                          <a:cxnSpLocks noChangeShapeType="1"/>
                        </wps:cNvCnPr>
                        <wps:spPr bwMode="auto">
                          <a:xfrm>
                            <a:off x="7449" y="13327"/>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36" name="AutoShape 9313"/>
                        <wps:cNvCnPr>
                          <a:cxnSpLocks noChangeShapeType="1"/>
                        </wps:cNvCnPr>
                        <wps:spPr bwMode="auto">
                          <a:xfrm>
                            <a:off x="6964" y="11386"/>
                            <a:ext cx="3345"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137" name="AutoShape 9314"/>
                        <wps:cNvCnPr>
                          <a:cxnSpLocks noChangeShapeType="1"/>
                        </wps:cNvCnPr>
                        <wps:spPr bwMode="auto">
                          <a:xfrm rot="5400000">
                            <a:off x="8658" y="1134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38" name="Text Box 11480"/>
                        <wps:cNvSpPr txBox="1">
                          <a:spLocks noChangeArrowheads="1"/>
                        </wps:cNvSpPr>
                        <wps:spPr bwMode="auto">
                          <a:xfrm>
                            <a:off x="7010" y="15305"/>
                            <a:ext cx="2139"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2212F8" w:rsidRDefault="00862F6C" w:rsidP="002212F8">
                              <w:pPr>
                                <w:rPr>
                                  <w:rFonts w:asciiTheme="majorHAnsi" w:hAnsiTheme="majorHAnsi" w:cstheme="majorHAnsi"/>
                                  <w:sz w:val="18"/>
                                  <w:szCs w:val="18"/>
                                  <w:lang w:val="fr-FR"/>
                                </w:rPr>
                              </w:pPr>
                              <w:r>
                                <w:rPr>
                                  <w:rFonts w:asciiTheme="majorHAnsi" w:hAnsiTheme="majorHAnsi" w:cstheme="majorHAnsi"/>
                                  <w:sz w:val="18"/>
                                  <w:szCs w:val="18"/>
                                  <w:lang w:val="fr-FR"/>
                                </w:rPr>
                                <w:t>(FV643 &amp; CV602) closed</w:t>
                              </w:r>
                            </w:p>
                          </w:txbxContent>
                        </wps:txbx>
                        <wps:bodyPr rot="0" vert="horz" wrap="square" lIns="91440" tIns="45720" rIns="91440" bIns="45720" anchor="t" anchorCtr="0" upright="1">
                          <a:noAutofit/>
                        </wps:bodyPr>
                      </wps:wsp>
                      <wps:wsp>
                        <wps:cNvPr id="29139" name="AutoShape 11481"/>
                        <wps:cNvCnPr>
                          <a:cxnSpLocks noChangeShapeType="1"/>
                        </wps:cNvCnPr>
                        <wps:spPr bwMode="auto">
                          <a:xfrm>
                            <a:off x="6862" y="15451"/>
                            <a:ext cx="21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40" name="Rectangle 9305"/>
                        <wps:cNvSpPr>
                          <a:spLocks noChangeArrowheads="1"/>
                        </wps:cNvSpPr>
                        <wps:spPr bwMode="auto">
                          <a:xfrm>
                            <a:off x="4408" y="6229"/>
                            <a:ext cx="1163" cy="1102"/>
                          </a:xfrm>
                          <a:prstGeom prst="rect">
                            <a:avLst/>
                          </a:prstGeom>
                          <a:solidFill>
                            <a:srgbClr val="FFFFFF"/>
                          </a:solidFill>
                          <a:ln w="9525">
                            <a:solidFill>
                              <a:srgbClr val="000000"/>
                            </a:solidFill>
                            <a:miter lim="800000"/>
                            <a:headEnd/>
                            <a:tailEnd/>
                          </a:ln>
                        </wps:spPr>
                        <wps:txbx>
                          <w:txbxContent>
                            <w:p w:rsidR="00862F6C" w:rsidRPr="00886B36" w:rsidRDefault="00862F6C" w:rsidP="00591DB8">
                              <w:pPr>
                                <w:spacing w:before="120"/>
                                <w:jc w:val="center"/>
                                <w:rPr>
                                  <w:rFonts w:asciiTheme="majorHAnsi" w:hAnsiTheme="majorHAnsi" w:cstheme="majorHAnsi"/>
                                  <w:sz w:val="18"/>
                                  <w:szCs w:val="18"/>
                                  <w:lang w:val="fr-FR"/>
                                </w:rPr>
                              </w:pPr>
                              <w:r w:rsidRPr="00886B36">
                                <w:rPr>
                                  <w:rFonts w:asciiTheme="majorHAnsi" w:hAnsiTheme="majorHAnsi" w:cstheme="majorHAnsi"/>
                                  <w:sz w:val="18"/>
                                  <w:szCs w:val="18"/>
                                  <w:lang w:val="fr-FR"/>
                                </w:rPr>
                                <w:t>Filling ready</w:t>
                              </w:r>
                            </w:p>
                          </w:txbxContent>
                        </wps:txbx>
                        <wps:bodyPr rot="0" vert="horz" wrap="square" lIns="91440" tIns="45720" rIns="91440" bIns="45720" anchor="t" anchorCtr="0" upright="1">
                          <a:noAutofit/>
                        </wps:bodyPr>
                      </wps:wsp>
                      <wps:wsp>
                        <wps:cNvPr id="29141" name="Text Box 9306"/>
                        <wps:cNvSpPr txBox="1">
                          <a:spLocks noChangeArrowheads="1"/>
                        </wps:cNvSpPr>
                        <wps:spPr bwMode="auto">
                          <a:xfrm>
                            <a:off x="5560" y="6229"/>
                            <a:ext cx="2221" cy="1102"/>
                          </a:xfrm>
                          <a:prstGeom prst="rect">
                            <a:avLst/>
                          </a:prstGeom>
                          <a:solidFill>
                            <a:srgbClr val="FFFFFF"/>
                          </a:solidFill>
                          <a:ln w="9525">
                            <a:solidFill>
                              <a:srgbClr val="000000"/>
                            </a:solidFill>
                            <a:miter lim="800000"/>
                            <a:headEnd/>
                            <a:tailEnd/>
                          </a:ln>
                        </wps:spPr>
                        <wps:txbx>
                          <w:txbxContent>
                            <w:p w:rsidR="00862F6C" w:rsidRPr="00886B36" w:rsidRDefault="00862F6C" w:rsidP="00591DB8">
                              <w:pPr>
                                <w:spacing w:before="120"/>
                                <w:rPr>
                                  <w:rFonts w:asciiTheme="majorHAnsi" w:hAnsiTheme="majorHAnsi" w:cstheme="majorHAnsi"/>
                                  <w:sz w:val="18"/>
                                  <w:szCs w:val="18"/>
                                </w:rPr>
                              </w:pPr>
                              <w:r>
                                <w:rPr>
                                  <w:rFonts w:asciiTheme="majorHAnsi" w:hAnsiTheme="majorHAnsi" w:cstheme="majorHAnsi"/>
                                  <w:sz w:val="18"/>
                                  <w:szCs w:val="18"/>
                                </w:rPr>
                                <w:t xml:space="preserve">Open </w:t>
                              </w:r>
                              <w:r w:rsidRPr="00886B36">
                                <w:rPr>
                                  <w:rFonts w:asciiTheme="majorHAnsi" w:hAnsiTheme="majorHAnsi" w:cstheme="majorHAnsi"/>
                                  <w:sz w:val="18"/>
                                  <w:szCs w:val="18"/>
                                </w:rPr>
                                <w:t>FV643</w:t>
                              </w:r>
                              <w:r>
                                <w:rPr>
                                  <w:rFonts w:asciiTheme="majorHAnsi" w:hAnsiTheme="majorHAnsi" w:cstheme="majorHAnsi"/>
                                  <w:sz w:val="18"/>
                                  <w:szCs w:val="18"/>
                                </w:rPr>
                                <w:t>, FV641</w:t>
                              </w:r>
                              <w:r w:rsidRPr="00886B36">
                                <w:rPr>
                                  <w:rFonts w:asciiTheme="majorHAnsi" w:hAnsiTheme="majorHAnsi" w:cstheme="majorHAnsi"/>
                                  <w:sz w:val="18"/>
                                  <w:szCs w:val="18"/>
                                </w:rPr>
                                <w:t xml:space="preserve"> </w:t>
                              </w:r>
                            </w:p>
                            <w:p w:rsidR="00862F6C" w:rsidRPr="00886B36" w:rsidRDefault="00862F6C" w:rsidP="00591DB8">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9142" name="AutoShape 9310"/>
                        <wps:cNvCnPr>
                          <a:cxnSpLocks noChangeShapeType="1"/>
                        </wps:cNvCnPr>
                        <wps:spPr bwMode="auto">
                          <a:xfrm>
                            <a:off x="6850" y="777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9143" name="Group 9287"/>
                        <wpg:cNvGrpSpPr>
                          <a:grpSpLocks/>
                        </wpg:cNvGrpSpPr>
                        <wpg:grpSpPr bwMode="auto">
                          <a:xfrm>
                            <a:off x="6279" y="14148"/>
                            <a:ext cx="4649" cy="1101"/>
                            <a:chOff x="3883" y="3757"/>
                            <a:chExt cx="5286" cy="1270"/>
                          </a:xfrm>
                        </wpg:grpSpPr>
                        <wps:wsp>
                          <wps:cNvPr id="29144" name="Rectangle 9288"/>
                          <wps:cNvSpPr>
                            <a:spLocks noChangeArrowheads="1"/>
                          </wps:cNvSpPr>
                          <wps:spPr bwMode="auto">
                            <a:xfrm>
                              <a:off x="3883" y="3757"/>
                              <a:ext cx="1605" cy="1268"/>
                            </a:xfrm>
                            <a:prstGeom prst="rect">
                              <a:avLst/>
                            </a:prstGeom>
                            <a:solidFill>
                              <a:srgbClr val="FFFFFF"/>
                            </a:solidFill>
                            <a:ln w="9525">
                              <a:solidFill>
                                <a:srgbClr val="000000"/>
                              </a:solidFill>
                              <a:miter lim="800000"/>
                              <a:headEnd/>
                              <a:tailEnd/>
                            </a:ln>
                          </wps:spPr>
                          <wps:txbx>
                            <w:txbxContent>
                              <w:p w:rsidR="00862F6C" w:rsidRPr="00886B36" w:rsidRDefault="00862F6C" w:rsidP="00BC169E">
                                <w:pPr>
                                  <w:spacing w:before="120"/>
                                  <w:jc w:val="center"/>
                                  <w:rPr>
                                    <w:rFonts w:asciiTheme="majorHAnsi" w:hAnsiTheme="majorHAnsi"/>
                                    <w:sz w:val="18"/>
                                    <w:szCs w:val="18"/>
                                  </w:rPr>
                                </w:pPr>
                                <w:r w:rsidRPr="00886B36">
                                  <w:rPr>
                                    <w:rFonts w:asciiTheme="majorHAnsi" w:hAnsiTheme="majorHAnsi"/>
                                    <w:sz w:val="18"/>
                                    <w:szCs w:val="18"/>
                                  </w:rPr>
                                  <w:t>Stop</w:t>
                                </w:r>
                              </w:p>
                              <w:p w:rsidR="00862F6C" w:rsidRPr="00886B36" w:rsidRDefault="00862F6C" w:rsidP="00BC169E">
                                <w:pPr>
                                  <w:jc w:val="center"/>
                                  <w:rPr>
                                    <w:rFonts w:asciiTheme="majorHAnsi" w:hAnsiTheme="majorHAnsi"/>
                                    <w:sz w:val="18"/>
                                    <w:szCs w:val="18"/>
                                  </w:rPr>
                                </w:pPr>
                                <w:r w:rsidRPr="00886B36">
                                  <w:rPr>
                                    <w:rFonts w:asciiTheme="majorHAnsi" w:hAnsiTheme="majorHAnsi"/>
                                    <w:sz w:val="18"/>
                                    <w:szCs w:val="18"/>
                                  </w:rPr>
                                  <w:t>4K</w:t>
                                </w:r>
                              </w:p>
                            </w:txbxContent>
                          </wps:txbx>
                          <wps:bodyPr rot="0" vert="horz" wrap="square" lIns="91440" tIns="45720" rIns="91440" bIns="45720" anchor="t" anchorCtr="0" upright="1">
                            <a:noAutofit/>
                          </wps:bodyPr>
                        </wps:wsp>
                        <wps:wsp>
                          <wps:cNvPr id="29145" name="Text Box 9289"/>
                          <wps:cNvSpPr txBox="1">
                            <a:spLocks noChangeArrowheads="1"/>
                          </wps:cNvSpPr>
                          <wps:spPr bwMode="auto">
                            <a:xfrm>
                              <a:off x="5488" y="3757"/>
                              <a:ext cx="3681" cy="1270"/>
                            </a:xfrm>
                            <a:prstGeom prst="rect">
                              <a:avLst/>
                            </a:prstGeom>
                            <a:solidFill>
                              <a:srgbClr val="FFFFFF"/>
                            </a:solidFill>
                            <a:ln w="9525">
                              <a:solidFill>
                                <a:srgbClr val="000000"/>
                              </a:solidFill>
                              <a:miter lim="800000"/>
                              <a:headEnd/>
                              <a:tailEnd/>
                            </a:ln>
                          </wps:spPr>
                          <wps:txbx>
                            <w:txbxContent>
                              <w:p w:rsidR="00862F6C" w:rsidRDefault="00862F6C" w:rsidP="00BC169E">
                                <w:pPr>
                                  <w:rPr>
                                    <w:rFonts w:asciiTheme="majorHAnsi" w:hAnsiTheme="majorHAnsi" w:cstheme="majorHAnsi"/>
                                    <w:sz w:val="18"/>
                                    <w:szCs w:val="18"/>
                                  </w:rPr>
                                </w:pPr>
                                <w:r>
                                  <w:rPr>
                                    <w:rFonts w:asciiTheme="majorHAnsi" w:hAnsiTheme="majorHAnsi" w:cstheme="majorHAnsi"/>
                                    <w:sz w:val="18"/>
                                    <w:szCs w:val="18"/>
                                  </w:rPr>
                                  <w:t xml:space="preserve">Close </w:t>
                                </w:r>
                                <w:r w:rsidRPr="00886B36">
                                  <w:rPr>
                                    <w:rFonts w:asciiTheme="majorHAnsi" w:hAnsiTheme="majorHAnsi" w:cstheme="majorHAnsi"/>
                                    <w:sz w:val="18"/>
                                    <w:szCs w:val="18"/>
                                  </w:rPr>
                                  <w:t>FV643</w:t>
                                </w:r>
                                <w:r>
                                  <w:rPr>
                                    <w:rFonts w:asciiTheme="majorHAnsi" w:hAnsiTheme="majorHAnsi" w:cstheme="majorHAnsi"/>
                                    <w:sz w:val="18"/>
                                    <w:szCs w:val="18"/>
                                  </w:rPr>
                                  <w:t>, FV641</w:t>
                                </w:r>
                                <w:r w:rsidRPr="00886B36">
                                  <w:rPr>
                                    <w:rFonts w:asciiTheme="majorHAnsi" w:hAnsiTheme="majorHAnsi" w:cstheme="majorHAnsi"/>
                                    <w:sz w:val="18"/>
                                    <w:szCs w:val="18"/>
                                  </w:rPr>
                                  <w:t xml:space="preserve"> </w:t>
                                </w:r>
                              </w:p>
                              <w:p w:rsidR="00862F6C" w:rsidRPr="00886B36" w:rsidRDefault="00862F6C" w:rsidP="00BC169E">
                                <w:pPr>
                                  <w:rPr>
                                    <w:rFonts w:asciiTheme="majorHAnsi" w:hAnsiTheme="majorHAnsi" w:cstheme="majorHAnsi"/>
                                    <w:sz w:val="18"/>
                                    <w:szCs w:val="18"/>
                                  </w:rPr>
                                </w:pPr>
                                <w:r>
                                  <w:rPr>
                                    <w:rFonts w:asciiTheme="majorHAnsi" w:hAnsiTheme="majorHAnsi" w:cstheme="majorHAnsi"/>
                                    <w:sz w:val="18"/>
                                    <w:szCs w:val="18"/>
                                  </w:rPr>
                                  <w:t>Close CV602</w:t>
                                </w:r>
                              </w:p>
                              <w:p w:rsidR="00862F6C" w:rsidRPr="00886B36" w:rsidRDefault="00862F6C" w:rsidP="00BC169E">
                                <w:pPr>
                                  <w:spacing w:before="40"/>
                                  <w:rPr>
                                    <w:rFonts w:asciiTheme="majorHAnsi" w:hAnsiTheme="majorHAnsi" w:cstheme="majorHAnsi"/>
                                    <w:sz w:val="18"/>
                                    <w:szCs w:val="18"/>
                                  </w:rPr>
                                </w:pPr>
                                <w:r w:rsidRPr="00886B36">
                                  <w:rPr>
                                    <w:rFonts w:asciiTheme="majorHAnsi" w:hAnsiTheme="majorHAnsi" w:cstheme="majorHAnsi"/>
                                    <w:sz w:val="18"/>
                                    <w:szCs w:val="18"/>
                                  </w:rPr>
                                  <w:t>CV581 regulated</w:t>
                                </w:r>
                              </w:p>
                              <w:p w:rsidR="00862F6C" w:rsidRPr="00886B36" w:rsidRDefault="00862F6C" w:rsidP="00BC169E">
                                <w:pPr>
                                  <w:rPr>
                                    <w:rFonts w:asciiTheme="majorHAnsi" w:hAnsiTheme="majorHAnsi" w:cstheme="majorHAnsi"/>
                                    <w:sz w:val="18"/>
                                    <w:szCs w:val="18"/>
                                  </w:rPr>
                                </w:pPr>
                                <w:r w:rsidRPr="00886B36">
                                  <w:rPr>
                                    <w:rFonts w:asciiTheme="majorHAnsi" w:hAnsiTheme="majorHAnsi" w:cstheme="majorHAnsi"/>
                                    <w:sz w:val="18"/>
                                    <w:szCs w:val="18"/>
                                  </w:rPr>
                                  <w:t>PT660=PT660setpoin</w:t>
                                </w:r>
                                <w:r>
                                  <w:rPr>
                                    <w:rFonts w:asciiTheme="majorHAnsi" w:hAnsiTheme="majorHAnsi" w:cstheme="majorHAnsi"/>
                                    <w:sz w:val="18"/>
                                    <w:szCs w:val="18"/>
                                  </w:rPr>
                                  <w:t>t</w:t>
                                </w:r>
                              </w:p>
                            </w:txbxContent>
                          </wps:txbx>
                          <wps:bodyPr rot="0" vert="horz" wrap="square" lIns="91440" tIns="45720" rIns="91440" bIns="45720" anchor="t" anchorCtr="0" upright="1">
                            <a:noAutofit/>
                          </wps:bodyPr>
                        </wps:wsp>
                      </wpg:grpSp>
                      <wps:wsp>
                        <wps:cNvPr id="29146" name="Text Box 3830"/>
                        <wps:cNvSpPr txBox="1">
                          <a:spLocks noChangeArrowheads="1"/>
                        </wps:cNvSpPr>
                        <wps:spPr bwMode="auto">
                          <a:xfrm>
                            <a:off x="7126" y="7561"/>
                            <a:ext cx="3640"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660626" w:rsidRDefault="00862F6C" w:rsidP="00660626">
                              <w:pPr>
                                <w:pStyle w:val="ListBullet"/>
                                <w:numPr>
                                  <w:ilvl w:val="0"/>
                                  <w:numId w:val="0"/>
                                </w:numPr>
                                <w:rPr>
                                  <w:rFonts w:asciiTheme="majorHAnsi" w:hAnsiTheme="majorHAnsi" w:cstheme="majorHAnsi"/>
                                  <w:sz w:val="18"/>
                                  <w:szCs w:val="18"/>
                                  <w:lang w:val="en-US"/>
                                </w:rPr>
                              </w:pPr>
                              <w:r w:rsidRPr="00660626">
                                <w:rPr>
                                  <w:rFonts w:asciiTheme="majorHAnsi" w:hAnsiTheme="majorHAnsi" w:cstheme="majorHAnsi"/>
                                  <w:sz w:val="18"/>
                                  <w:szCs w:val="18"/>
                                  <w:lang w:val="en-US"/>
                                </w:rPr>
                                <w:t>Intermittent &amp; (LI660 &lt; LI660mini OR Stop</w:t>
                              </w:r>
                              <w:r>
                                <w:rPr>
                                  <w:rFonts w:asciiTheme="majorHAnsi" w:hAnsiTheme="majorHAnsi" w:cstheme="majorHAnsi"/>
                                  <w:sz w:val="18"/>
                                  <w:szCs w:val="18"/>
                                  <w:lang w:val="en-US"/>
                                </w:rPr>
                                <w:t>)</w:t>
                              </w:r>
                            </w:p>
                            <w:p w:rsidR="00862F6C" w:rsidRPr="00660626" w:rsidRDefault="00862F6C" w:rsidP="00BC169E">
                              <w:pPr>
                                <w:rPr>
                                  <w:rFonts w:asciiTheme="majorHAnsi" w:hAnsiTheme="majorHAnsi" w:cstheme="majorHAnsi"/>
                                  <w:sz w:val="18"/>
                                  <w:szCs w:val="18"/>
                                </w:rPr>
                              </w:pPr>
                              <w:r w:rsidRPr="00660626">
                                <w:rPr>
                                  <w:rFonts w:asciiTheme="majorHAnsi" w:hAnsiTheme="majorHAnsi" w:cstheme="majorHAnsi"/>
                                  <w:sz w:val="18"/>
                                  <w:szCs w:val="18"/>
                                </w:rPr>
                                <w:t>)</w:t>
                              </w:r>
                            </w:p>
                          </w:txbxContent>
                        </wps:txbx>
                        <wps:bodyPr rot="0" vert="horz" wrap="square" lIns="91440" tIns="45720" rIns="91440" bIns="45720" anchor="t" anchorCtr="0" upright="1">
                          <a:noAutofit/>
                        </wps:bodyPr>
                      </wps:wsp>
                      <wps:wsp>
                        <wps:cNvPr id="29147" name="AutoShape 3831"/>
                        <wps:cNvCnPr>
                          <a:cxnSpLocks noChangeShapeType="1"/>
                        </wps:cNvCnPr>
                        <wps:spPr bwMode="auto">
                          <a:xfrm rot="5400000">
                            <a:off x="5683" y="11234"/>
                            <a:ext cx="21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48" name="AutoShape 3832"/>
                        <wps:cNvCnPr>
                          <a:cxnSpLocks noChangeShapeType="1"/>
                        </wps:cNvCnPr>
                        <wps:spPr bwMode="auto">
                          <a:xfrm flipH="1">
                            <a:off x="5625" y="8846"/>
                            <a:ext cx="0" cy="2381"/>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29149" name="Group 3833"/>
                        <wpg:cNvGrpSpPr>
                          <a:grpSpLocks/>
                        </wpg:cNvGrpSpPr>
                        <wpg:grpSpPr bwMode="auto">
                          <a:xfrm>
                            <a:off x="2998" y="10821"/>
                            <a:ext cx="2494" cy="796"/>
                            <a:chOff x="2879" y="7911"/>
                            <a:chExt cx="2494" cy="796"/>
                          </a:xfrm>
                        </wpg:grpSpPr>
                        <wps:wsp>
                          <wps:cNvPr id="29150" name="Rectangle 3834"/>
                          <wps:cNvSpPr>
                            <a:spLocks noChangeArrowheads="1"/>
                          </wps:cNvSpPr>
                          <wps:spPr bwMode="auto">
                            <a:xfrm>
                              <a:off x="2879" y="7912"/>
                              <a:ext cx="1065" cy="795"/>
                            </a:xfrm>
                            <a:prstGeom prst="rect">
                              <a:avLst/>
                            </a:prstGeom>
                            <a:solidFill>
                              <a:srgbClr val="FFFFFF"/>
                            </a:solidFill>
                            <a:ln w="9525">
                              <a:solidFill>
                                <a:srgbClr val="000000"/>
                              </a:solidFill>
                              <a:miter lim="800000"/>
                              <a:headEnd/>
                              <a:tailEnd/>
                            </a:ln>
                          </wps:spPr>
                          <wps:txbx>
                            <w:txbxContent>
                              <w:p w:rsidR="00862F6C" w:rsidRPr="008A5886" w:rsidRDefault="00862F6C" w:rsidP="00DD7DF8">
                                <w:pPr>
                                  <w:spacing w:before="40"/>
                                  <w:jc w:val="center"/>
                                  <w:rPr>
                                    <w:rFonts w:asciiTheme="majorHAnsi" w:hAnsiTheme="majorHAnsi" w:cstheme="majorHAnsi"/>
                                    <w:sz w:val="18"/>
                                    <w:szCs w:val="18"/>
                                  </w:rPr>
                                </w:pPr>
                                <w:r>
                                  <w:rPr>
                                    <w:rFonts w:asciiTheme="majorHAnsi" w:hAnsiTheme="majorHAnsi" w:cstheme="majorHAnsi"/>
                                    <w:sz w:val="18"/>
                                    <w:szCs w:val="18"/>
                                  </w:rPr>
                                  <w:t>Waiting for level</w:t>
                                </w:r>
                              </w:p>
                            </w:txbxContent>
                          </wps:txbx>
                          <wps:bodyPr rot="0" vert="horz" wrap="square" lIns="91440" tIns="45720" rIns="91440" bIns="45720" anchor="t" anchorCtr="0" upright="1">
                            <a:noAutofit/>
                          </wps:bodyPr>
                        </wps:wsp>
                        <wps:wsp>
                          <wps:cNvPr id="29151" name="Text Box 3835"/>
                          <wps:cNvSpPr txBox="1">
                            <a:spLocks noChangeArrowheads="1"/>
                          </wps:cNvSpPr>
                          <wps:spPr bwMode="auto">
                            <a:xfrm>
                              <a:off x="3938" y="7911"/>
                              <a:ext cx="1435" cy="795"/>
                            </a:xfrm>
                            <a:prstGeom prst="rect">
                              <a:avLst/>
                            </a:prstGeom>
                            <a:solidFill>
                              <a:srgbClr val="FFFFFF"/>
                            </a:solidFill>
                            <a:ln w="9525">
                              <a:solidFill>
                                <a:srgbClr val="000000"/>
                              </a:solidFill>
                              <a:miter lim="800000"/>
                              <a:headEnd/>
                              <a:tailEnd/>
                            </a:ln>
                          </wps:spPr>
                          <wps:txbx>
                            <w:txbxContent>
                              <w:p w:rsidR="00862F6C" w:rsidRPr="008A5886" w:rsidRDefault="00862F6C" w:rsidP="00DD7DF8">
                                <w:pPr>
                                  <w:spacing w:before="200"/>
                                  <w:rPr>
                                    <w:rFonts w:asciiTheme="majorHAnsi" w:hAnsiTheme="majorHAnsi" w:cstheme="majorHAnsi"/>
                                    <w:sz w:val="18"/>
                                    <w:szCs w:val="18"/>
                                  </w:rPr>
                                </w:pPr>
                                <w:r>
                                  <w:rPr>
                                    <w:rFonts w:asciiTheme="majorHAnsi" w:hAnsiTheme="majorHAnsi" w:cstheme="majorHAnsi"/>
                                    <w:sz w:val="18"/>
                                    <w:szCs w:val="18"/>
                                  </w:rPr>
                                  <w:t>Close CV602</w:t>
                                </w:r>
                              </w:p>
                            </w:txbxContent>
                          </wps:txbx>
                          <wps:bodyPr rot="0" vert="horz" wrap="square" lIns="91440" tIns="45720" rIns="91440" bIns="45720" anchor="t" anchorCtr="0" upright="1">
                            <a:noAutofit/>
                          </wps:bodyPr>
                        </wps:wsp>
                      </wpg:grpSp>
                      <wps:wsp>
                        <wps:cNvPr id="29152" name="AutoShape 3837"/>
                        <wps:cNvCnPr>
                          <a:cxnSpLocks noChangeShapeType="1"/>
                        </wps:cNvCnPr>
                        <wps:spPr bwMode="auto">
                          <a:xfrm>
                            <a:off x="5500" y="1050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53" name="Text Box 3838"/>
                        <wps:cNvSpPr txBox="1">
                          <a:spLocks noChangeArrowheads="1"/>
                        </wps:cNvSpPr>
                        <wps:spPr bwMode="auto">
                          <a:xfrm>
                            <a:off x="3951" y="10386"/>
                            <a:ext cx="1826"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DD7DF8">
                              <w:pPr>
                                <w:rPr>
                                  <w:rFonts w:asciiTheme="majorHAnsi" w:hAnsiTheme="majorHAnsi" w:cstheme="majorHAnsi"/>
                                  <w:sz w:val="18"/>
                                  <w:szCs w:val="18"/>
                                </w:rPr>
                              </w:pPr>
                              <w:r w:rsidRPr="00886B36">
                                <w:rPr>
                                  <w:rFonts w:asciiTheme="majorHAnsi" w:hAnsiTheme="majorHAnsi" w:cstheme="majorHAnsi"/>
                                  <w:sz w:val="18"/>
                                  <w:szCs w:val="18"/>
                                </w:rPr>
                                <w:t xml:space="preserve">Regulation </w:t>
                              </w:r>
                              <w:r>
                                <w:rPr>
                                  <w:rFonts w:asciiTheme="majorHAnsi" w:hAnsiTheme="majorHAnsi" w:cstheme="majorHAnsi"/>
                                  <w:sz w:val="18"/>
                                  <w:szCs w:val="18"/>
                                </w:rPr>
                                <w:t xml:space="preserve"> OR Stop</w:t>
                              </w:r>
                            </w:p>
                          </w:txbxContent>
                        </wps:txbx>
                        <wps:bodyPr rot="0" vert="horz" wrap="square" lIns="91440" tIns="45720" rIns="91440" bIns="45720" anchor="t" anchorCtr="0" upright="1">
                          <a:noAutofit/>
                        </wps:bodyPr>
                      </wps:wsp>
                      <wps:wsp>
                        <wps:cNvPr id="29154" name="Text Box 3839"/>
                        <wps:cNvSpPr txBox="1">
                          <a:spLocks noChangeArrowheads="1"/>
                        </wps:cNvSpPr>
                        <wps:spPr bwMode="auto">
                          <a:xfrm>
                            <a:off x="4477" y="11637"/>
                            <a:ext cx="1673"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DD7DF8">
                              <w:pPr>
                                <w:pStyle w:val="ListBullet"/>
                                <w:numPr>
                                  <w:ilvl w:val="0"/>
                                  <w:numId w:val="0"/>
                                </w:numPr>
                                <w:rPr>
                                  <w:rFonts w:asciiTheme="majorHAnsi" w:hAnsiTheme="majorHAnsi" w:cstheme="majorHAnsi"/>
                                  <w:sz w:val="18"/>
                                  <w:szCs w:val="18"/>
                                </w:rPr>
                              </w:pPr>
                              <w:r>
                                <w:rPr>
                                  <w:rFonts w:asciiTheme="majorHAnsi" w:hAnsiTheme="majorHAnsi" w:cstheme="majorHAnsi"/>
                                  <w:sz w:val="18"/>
                                  <w:szCs w:val="18"/>
                                </w:rPr>
                                <w:t>LI</w:t>
                              </w:r>
                              <w:r w:rsidRPr="00886B36">
                                <w:rPr>
                                  <w:rFonts w:asciiTheme="majorHAnsi" w:hAnsiTheme="majorHAnsi" w:cstheme="majorHAnsi"/>
                                  <w:sz w:val="18"/>
                                  <w:szCs w:val="18"/>
                                </w:rPr>
                                <w:t>660</w:t>
                              </w:r>
                              <w:r>
                                <w:rPr>
                                  <w:rFonts w:asciiTheme="majorHAnsi" w:hAnsiTheme="majorHAnsi" w:cstheme="majorHAnsi"/>
                                  <w:sz w:val="18"/>
                                  <w:szCs w:val="18"/>
                                </w:rPr>
                                <w:t xml:space="preserve"> </w:t>
                              </w:r>
                              <w:r w:rsidRPr="00886B36">
                                <w:rPr>
                                  <w:rFonts w:asciiTheme="majorHAnsi" w:hAnsiTheme="majorHAnsi" w:cstheme="majorHAnsi"/>
                                  <w:sz w:val="18"/>
                                  <w:szCs w:val="18"/>
                                </w:rPr>
                                <w:t>&lt;</w:t>
                              </w:r>
                              <w:r>
                                <w:rPr>
                                  <w:rFonts w:asciiTheme="majorHAnsi" w:hAnsiTheme="majorHAnsi" w:cstheme="majorHAnsi"/>
                                  <w:sz w:val="18"/>
                                  <w:szCs w:val="18"/>
                                </w:rPr>
                                <w:t xml:space="preserve"> </w:t>
                              </w:r>
                              <w:r w:rsidRPr="00886B36">
                                <w:rPr>
                                  <w:rFonts w:asciiTheme="majorHAnsi" w:hAnsiTheme="majorHAnsi" w:cstheme="majorHAnsi"/>
                                  <w:sz w:val="18"/>
                                  <w:szCs w:val="18"/>
                                </w:rPr>
                                <w:t>L</w:t>
                              </w:r>
                              <w:r>
                                <w:rPr>
                                  <w:rFonts w:asciiTheme="majorHAnsi" w:hAnsiTheme="majorHAnsi" w:cstheme="majorHAnsi"/>
                                  <w:sz w:val="18"/>
                                  <w:szCs w:val="18"/>
                                </w:rPr>
                                <w:t>I</w:t>
                              </w:r>
                              <w:r w:rsidRPr="00886B36">
                                <w:rPr>
                                  <w:rFonts w:asciiTheme="majorHAnsi" w:hAnsiTheme="majorHAnsi" w:cstheme="majorHAnsi"/>
                                  <w:sz w:val="18"/>
                                  <w:szCs w:val="18"/>
                                </w:rPr>
                                <w:t>660mini</w:t>
                              </w:r>
                            </w:p>
                          </w:txbxContent>
                        </wps:txbx>
                        <wps:bodyPr rot="0" vert="horz" wrap="square" lIns="91440" tIns="45720" rIns="91440" bIns="45720" anchor="t" anchorCtr="0" upright="1">
                          <a:noAutofit/>
                        </wps:bodyPr>
                      </wps:wsp>
                      <wps:wsp>
                        <wps:cNvPr id="29155" name="Oval 4933"/>
                        <wps:cNvSpPr>
                          <a:spLocks noChangeArrowheads="1"/>
                        </wps:cNvSpPr>
                        <wps:spPr bwMode="auto">
                          <a:xfrm>
                            <a:off x="4354" y="6180"/>
                            <a:ext cx="408" cy="406"/>
                          </a:xfrm>
                          <a:prstGeom prst="ellipse">
                            <a:avLst/>
                          </a:prstGeom>
                          <a:solidFill>
                            <a:srgbClr val="FFFFFF"/>
                          </a:solidFill>
                          <a:ln w="44450">
                            <a:solidFill>
                              <a:srgbClr val="4A7EBB"/>
                            </a:solidFill>
                            <a:round/>
                            <a:headEnd/>
                            <a:tailEnd/>
                          </a:ln>
                        </wps:spPr>
                        <wps:txbx>
                          <w:txbxContent>
                            <w:p w:rsidR="00862F6C" w:rsidRPr="00A87CE9" w:rsidRDefault="00862F6C" w:rsidP="00660626">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wps:wsp>
                        <wps:cNvPr id="29156" name="Oval 4934"/>
                        <wps:cNvSpPr>
                          <a:spLocks noChangeArrowheads="1"/>
                        </wps:cNvSpPr>
                        <wps:spPr bwMode="auto">
                          <a:xfrm>
                            <a:off x="2045" y="9712"/>
                            <a:ext cx="408" cy="406"/>
                          </a:xfrm>
                          <a:prstGeom prst="ellipse">
                            <a:avLst/>
                          </a:prstGeom>
                          <a:solidFill>
                            <a:srgbClr val="FFFFFF"/>
                          </a:solidFill>
                          <a:ln w="44450">
                            <a:solidFill>
                              <a:srgbClr val="4A7EBB"/>
                            </a:solidFill>
                            <a:round/>
                            <a:headEnd/>
                            <a:tailEnd/>
                          </a:ln>
                        </wps:spPr>
                        <wps:txbx>
                          <w:txbxContent>
                            <w:p w:rsidR="00862F6C" w:rsidRPr="00A87CE9" w:rsidRDefault="00862F6C" w:rsidP="00660626">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29157" name="Oval 4935"/>
                        <wps:cNvSpPr>
                          <a:spLocks noChangeArrowheads="1"/>
                        </wps:cNvSpPr>
                        <wps:spPr bwMode="auto">
                          <a:xfrm>
                            <a:off x="6352" y="1050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660626">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wps:wsp>
                        <wps:cNvPr id="29158" name="Oval 4936"/>
                        <wps:cNvSpPr>
                          <a:spLocks noChangeArrowheads="1"/>
                        </wps:cNvSpPr>
                        <wps:spPr bwMode="auto">
                          <a:xfrm>
                            <a:off x="2911" y="11373"/>
                            <a:ext cx="408" cy="406"/>
                          </a:xfrm>
                          <a:prstGeom prst="ellipse">
                            <a:avLst/>
                          </a:prstGeom>
                          <a:solidFill>
                            <a:srgbClr val="FFFFFF"/>
                          </a:solidFill>
                          <a:ln w="44450">
                            <a:solidFill>
                              <a:srgbClr val="4A7EBB"/>
                            </a:solidFill>
                            <a:round/>
                            <a:headEnd/>
                            <a:tailEnd/>
                          </a:ln>
                        </wps:spPr>
                        <wps:txbx>
                          <w:txbxContent>
                            <w:p w:rsidR="00862F6C" w:rsidRPr="00A87CE9" w:rsidRDefault="00862F6C" w:rsidP="00660626">
                              <w:pPr>
                                <w:jc w:val="center"/>
                                <w:rPr>
                                  <w:rFonts w:ascii="Times New Roman" w:hAnsi="Times New Roman" w:cs="Times New Roman"/>
                                  <w:b/>
                                  <w:szCs w:val="20"/>
                                </w:rPr>
                              </w:pPr>
                              <w:r>
                                <w:rPr>
                                  <w:rFonts w:ascii="Times New Roman" w:hAnsi="Times New Roman" w:cs="Times New Roman"/>
                                  <w:b/>
                                  <w:szCs w:val="20"/>
                                </w:rPr>
                                <w:t>7</w:t>
                              </w:r>
                            </w:p>
                          </w:txbxContent>
                        </wps:txbx>
                        <wps:bodyPr rot="0" vert="horz" wrap="square" lIns="0" tIns="0" rIns="0" bIns="0" anchor="t" anchorCtr="0" upright="1">
                          <a:noAutofit/>
                        </wps:bodyPr>
                      </wps:wsp>
                      <wps:wsp>
                        <wps:cNvPr id="29159" name="Oval 4937"/>
                        <wps:cNvSpPr>
                          <a:spLocks noChangeArrowheads="1"/>
                        </wps:cNvSpPr>
                        <wps:spPr bwMode="auto">
                          <a:xfrm>
                            <a:off x="6416" y="12582"/>
                            <a:ext cx="408" cy="406"/>
                          </a:xfrm>
                          <a:prstGeom prst="ellipse">
                            <a:avLst/>
                          </a:prstGeom>
                          <a:solidFill>
                            <a:srgbClr val="FFFFFF"/>
                          </a:solidFill>
                          <a:ln w="44450">
                            <a:solidFill>
                              <a:srgbClr val="4A7EBB"/>
                            </a:solidFill>
                            <a:round/>
                            <a:headEnd/>
                            <a:tailEnd/>
                          </a:ln>
                        </wps:spPr>
                        <wps:txbx>
                          <w:txbxContent>
                            <w:p w:rsidR="00862F6C" w:rsidRPr="00A87CE9" w:rsidRDefault="00862F6C" w:rsidP="00660626">
                              <w:pPr>
                                <w:jc w:val="center"/>
                                <w:rPr>
                                  <w:rFonts w:ascii="Times New Roman" w:hAnsi="Times New Roman" w:cs="Times New Roman"/>
                                  <w:b/>
                                  <w:szCs w:val="20"/>
                                </w:rPr>
                              </w:pPr>
                              <w:r>
                                <w:rPr>
                                  <w:rFonts w:ascii="Times New Roman" w:hAnsi="Times New Roman" w:cs="Times New Roman"/>
                                  <w:b/>
                                  <w:szCs w:val="20"/>
                                </w:rPr>
                                <w:t>10</w:t>
                              </w:r>
                            </w:p>
                          </w:txbxContent>
                        </wps:txbx>
                        <wps:bodyPr rot="0" vert="horz" wrap="square" lIns="0" tIns="0" rIns="0" bIns="0" anchor="t" anchorCtr="0" upright="1">
                          <a:noAutofit/>
                        </wps:bodyPr>
                      </wps:wsp>
                      <wps:wsp>
                        <wps:cNvPr id="29160" name="Oval 4938"/>
                        <wps:cNvSpPr>
                          <a:spLocks noChangeArrowheads="1"/>
                        </wps:cNvSpPr>
                        <wps:spPr bwMode="auto">
                          <a:xfrm>
                            <a:off x="6322" y="1479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660626">
                              <w:pPr>
                                <w:jc w:val="center"/>
                                <w:rPr>
                                  <w:rFonts w:ascii="Times New Roman" w:hAnsi="Times New Roman" w:cs="Times New Roman"/>
                                  <w:b/>
                                  <w:szCs w:val="20"/>
                                </w:rPr>
                              </w:pPr>
                              <w:r>
                                <w:rPr>
                                  <w:rFonts w:ascii="Times New Roman" w:hAnsi="Times New Roman" w:cs="Times New Roman"/>
                                  <w:b/>
                                  <w:szCs w:val="20"/>
                                </w:rPr>
                                <w:t>12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939" o:spid="_x0000_s3318" style="position:absolute;margin-left:-.25pt;margin-top:2.25pt;width:475.75pt;height:514.1pt;z-index:275404288" coordorigin="1413,5399" coordsize="9515,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">
                <v:group id="Group 9254" o:spid="_x0000_s3319" style="position:absolute;left:1413;top:5416;width:595;height:580" coordorigin="2109,3597" coordsize="595,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VPZH8cAAADe&#10;AAAADwAAAAAAAAAAAAAAAACqAgAAZHJzL2Rvd25yZXYueG1sUEsFBgAAAAAEAAQA+gAAAJ4DAAAA&#10;AA==&#10;">
                  <v:oval id="Oval 9255" o:spid="_x0000_s3320" style="position:absolute;left:2109;top:3630;width:595;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U3bMYA&#10;AADeAAAADwAAAGRycy9kb3ducmV2LnhtbESPQWvCQBSE74L/YXlCb3WjtGKiq4ggeCtNW9HbI/tM&#10;otm3cXcb03/fLRQ8DjPzDbNc96YRHTlfW1YwGScgiAuray4VfH7snucgfEDW2FgmBT/kYb0aDpaY&#10;aXvnd+ryUIoIYZ+hgiqENpPSFxUZ9GPbEkfvbJ3BEKUrpXZ4j3DTyGmSzKTBmuNChS1tKyqu+bdR&#10;cHCp3582/OqP5+1Xfrt0L1i+KfU06jcLEIH68Aj/t/dawTRN0hn83Y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U3bMYAAADeAAAADwAAAAAAAAAAAAAAAACYAgAAZHJz&#10;L2Rvd25yZXYueG1sUEsFBgAAAAAEAAQA9QAAAIsDAAAAAA==&#10;" strokecolor="black [3213]" strokeweight="1pt">
                    <v:shadow opacity="22938f" offset="0"/>
                    <v:textbox inset=",7.2pt,,7.2pt"/>
                  </v:oval>
                  <v:shape id="Text Box 9256" o:spid="_x0000_s3321" type="#_x0000_t202" style="position:absolute;left:2189;top:3597;width:470;height: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SqEcYA&#10;AADeAAAADwAAAGRycy9kb3ducmV2LnhtbESPS2vDMBCE74X8B7GBXkoiJZCXGyWEQEuvdR7Q22Jt&#10;ZVNrZSwlUfvro0Khx2FmvmHW2+RacaU+NJ41TMYKBHHlTcNWw/HwMlqCCBHZYOuZNHxTgO1m8LDG&#10;wvgbv9O1jFZkCIcCNdQxdoWUoarJYRj7jjh7n753GLPsrTQ93jLctXKq1Fw6bDgv1NjRvqbqq7w4&#10;DcnOfk42vibbPlVehXl3bsoPrR+HafcMIlKK/+G/9pvRMF2p1QJ+7+Qr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SqEcYAAADeAAAADwAAAAAAAAAAAAAAAACYAgAAZHJz&#10;L2Rvd25yZXYueG1sUEsFBgAAAAAEAAQA9QAAAIsDAAAAAA==&#10;" filled="f" stroked="f" strokecolor="#4a7ebb" strokeweight="3.5pt">
                    <v:textbox inset=",7.2pt,,7.2pt">
                      <w:txbxContent>
                        <w:p w:rsidR="00862F6C" w:rsidRPr="000A2BEC" w:rsidRDefault="00862F6C" w:rsidP="008732B3">
                          <w:pPr>
                            <w:rPr>
                              <w:rFonts w:asciiTheme="majorHAnsi" w:hAnsiTheme="majorHAnsi" w:cstheme="majorHAnsi"/>
                              <w:sz w:val="22"/>
                              <w:szCs w:val="22"/>
                              <w:lang w:val="fr-FR"/>
                            </w:rPr>
                          </w:pPr>
                          <w:r w:rsidRPr="000A2BEC">
                            <w:rPr>
                              <w:rFonts w:asciiTheme="majorHAnsi" w:hAnsiTheme="majorHAnsi" w:cstheme="majorHAnsi"/>
                              <w:sz w:val="22"/>
                              <w:szCs w:val="22"/>
                              <w:lang w:val="fr-FR"/>
                            </w:rPr>
                            <w:t>B</w:t>
                          </w:r>
                        </w:p>
                      </w:txbxContent>
                    </v:textbox>
                  </v:shape>
                </v:group>
                <v:shape id="AutoShape 9262" o:spid="_x0000_s3322" type="#_x0000_t32" style="position:absolute;left:5123;top:6980;width:0;height:5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lMNsUAAADeAAAADwAAAGRycy9kb3ducmV2LnhtbERPz2vCMBS+D/wfwhN2GZoqbMyuqdSB&#10;MAUPOnd/a96aYPPSNVG7/94cBh4/vt/FcnCtuFAfrGcFs2kGgrj22nKj4Pi5nryCCBFZY+uZFPxR&#10;gGU5eigw1/7Ke7ocYiNSCIccFZgYu1zKUBtyGKa+I07cj+8dxgT7RuoerynctXKeZS/SoeXUYLCj&#10;d0P16XB2Cnab2ar6Nnaz3f/a3fO6as/N05dSj+OhegMRaYh38b/7QyuYL7JF2pvupCsgy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5lMNsUAAADeAAAADwAAAAAAAAAA&#10;AAAAAAChAgAAZHJzL2Rvd25yZXYueG1sUEsFBgAAAAAEAAQA+QAAAJMDAAAAAA==&#10;"/>
                <v:shape id="AutoShape 9274" o:spid="_x0000_s3323" type="#_x0000_t32" style="position:absolute;left:6092;top:9459;width:0;height:39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XprccAAADeAAAADwAAAGRycy9kb3ducmV2LnhtbESPQWsCMRSE70L/Q3gFL6JZBaW7NcpW&#10;ELTgQVvvr5vXTejmZbuJuv33TUHocZiZb5jluneNuFIXrGcF00kGgrjy2nKt4P1tO34CESKyxsYz&#10;KfihAOvVw2CJhfY3PtL1FGuRIBwKVGBibAspQ2XIYZj4ljh5n75zGJPsaqk7vCW4a+QsyxbSoeW0&#10;YLCljaHq63RxCg776Uv5Yez+9fhtD/Nt2Vzq0Vmp4WNfPoOI1Mf/8L290wpmeZbn8HcnXQG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1emtxwAAAN4AAAAPAAAAAAAA&#10;AAAAAAAAAKECAABkcnMvZG93bnJldi54bWxQSwUGAAAAAAQABAD5AAAAlQMAAAAA&#10;"/>
                <v:shape id="AutoShape 9278" o:spid="_x0000_s3324" type="#_x0000_t32" style="position:absolute;left:6088;top:9448;width:8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cul8YAAADeAAAADwAAAGRycy9kb3ducmV2LnhtbESPvW7CMBSFdyTewbpIbOAkQ9UGDCpI&#10;iELVgQCdr+LbJGp8HWwDaZ++HioxHp0/ffNlb1pxI+cbywrSaQKCuLS64UrB6biZPIPwAVlja5kU&#10;/JCH5WI4mGOu7Z0PdCtCJeII+xwV1CF0uZS+rMmgn9qOOHpf1hkMUbpKaof3OG5amSXJkzTYcHyo&#10;saN1TeV3cTUK9u9dk122H27XBvos9O95tU3PSo1H/esMRKA+PML/7TetIHtJkwgQcSIK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nLpfGAAAA3gAAAA8AAAAAAAAA&#10;AAAAAAAAoQIAAGRycy9kb3ducmV2LnhtbFBLBQYAAAAABAAEAPkAAACUAwAAAAA=&#10;" strokeweight=".5pt">
                  <v:stroke endarrow="block"/>
                </v:shape>
                <v:shape id="AutoShape 9279" o:spid="_x0000_s3325" type="#_x0000_t32" style="position:absolute;left:2643;top:13990;width:42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uLDMcAAADeAAAADwAAAGRycy9kb3ducmV2LnhtbESPT2vCQBTE74LfYXlCb7pJDqVNXaUK&#10;Yv/gwag9P7KvSTD7Nt3davTTd4WCx2FmfsNM571pxYmcbywrSCcJCOLS6oYrBfvdavwEwgdkja1l&#10;UnAhD/PZcDDFXNszb+lUhEpECPscFdQhdLmUvqzJoJ/Yjjh639YZDFG6SmqH5wg3rcyS5FEabDgu&#10;1NjRsqbyWPwaBR+fXZP9rDfuvQ30VejrYbFOD0o9jPrXFxCB+nAP/7fftILsOU1SuN2JV0DO/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a4sMxwAAAN4AAAAPAAAAAAAA&#10;AAAAAAAAAKECAABkcnMvZG93bnJldi54bWxQSwUGAAAAAAQABAD5AAAAlQMAAAAA&#10;" strokeweight=".5pt">
                  <v:stroke endarrow="block"/>
                </v:shape>
                <v:shape id="AutoShape 9280" o:spid="_x0000_s3326" type="#_x0000_t32" style="position:absolute;left:2645;top:7584;width:43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rhxsgAAADeAAAADwAAAGRycy9kb3ducmV2LnhtbESPQWsCMRSE70L/Q3iFXqRmd6Fit0ZZ&#10;C0IteFDb++vmdRO6eVk3Ubf/vikIHoeZ+YaZLwfXijP1wXpWkE8yEMS115YbBR+H9eMMRIjIGlvP&#10;pOCXAiwXd6M5ltpfeEfnfWxEgnAoUYGJsSulDLUhh2HiO+LkffveYUyyb6Tu8ZLgrpVFlk2lQ8tp&#10;wWBHr4bqn/3JKdhu8lX1ZezmfXe026d11Z6a8adSD/dD9QIi0hBv4Wv7TSsonvOsgP876QrIx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JrhxsgAAADeAAAADwAAAAAA&#10;AAAAAAAAAAChAgAAZHJzL2Rvd25yZXYueG1sUEsFBgAAAAAEAAQA+QAAAJYDAAAAAA==&#10;"/>
                <v:shape id="AutoShape 9281" o:spid="_x0000_s3327" type="#_x0000_t32" style="position:absolute;left:1712;top:6072;width:0;height:95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Nhs8cAAADeAAAADwAAAGRycy9kb3ducmV2LnhtbESPQWvCQBSE74X+h+UVequ7UdA2dZWi&#10;lnrwEttDj4/sSzY0+zZkNxr/fVcQPA4z8w2zXI+uFSfqQ+NZQzZRIIhLbxquNfx8f768gggR2WDr&#10;mTRcKMB69fiwxNz4Mxd0OsZaJAiHHDXYGLtcylBachgmviNOXuV7hzHJvpamx3OCu1ZOlZpLhw2n&#10;BYsdbSyVf8fBadheDuXXoLraLqpdMSwqGbLfSuvnp/HjHUSkMd7Dt/beaJi+ZWoG1zvpCsjV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82GzxwAAAN4AAAAPAAAAAAAA&#10;AAAAAAAAAKECAABkcnMvZG93bnJldi54bWxQSwUGAAAAAAQABAD5AAAAlQMAAAAA&#10;" strokeweight=".5pt">
                  <v:stroke startarrow="block"/>
                </v:shape>
                <v:shape id="Text Box 9282" o:spid="_x0000_s3328" type="#_x0000_t202" style="position:absolute;left:2819;top:12088;width:903;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U6n8UA&#10;AADeAAAADwAAAGRycy9kb3ducmV2LnhtbESP3YrCMBSE74V9h3AWvJFtqvizVqOsC4q3VR/gtDm2&#10;xeakNFlb334jCF4OM/MNs972phZ3al1lWcE4ikEQ51ZXXCi4nPdf3yCcR9ZYWyYFD3Kw3XwM1pho&#10;23FK95MvRICwS1BB6X2TSOnykgy6yDbEwbva1qAPsi2kbrELcFPLSRzPpcGKw0KJDf2WlN9Of0bB&#10;9diNZssuO/jLIp3Od1gtMvtQavjZ/6xAeOr9O/xqH7WCyXIcT+F5J1w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pTqfxQAAAN4AAAAPAAAAAAAAAAAAAAAAAJgCAABkcnMv&#10;ZG93bnJldi54bWxQSwUGAAAAAAQABAD1AAAAigMAAAAA&#10;" stroked="f">
                  <v:textbox>
                    <w:txbxContent>
                      <w:p w:rsidR="00862F6C" w:rsidRPr="00886B36" w:rsidRDefault="00862F6C" w:rsidP="006071A6">
                        <w:pPr>
                          <w:rPr>
                            <w:rFonts w:asciiTheme="majorHAnsi" w:hAnsiTheme="majorHAnsi" w:cstheme="majorHAnsi"/>
                            <w:sz w:val="18"/>
                            <w:szCs w:val="18"/>
                          </w:rPr>
                        </w:pPr>
                        <w:r w:rsidRPr="00886B36">
                          <w:rPr>
                            <w:rFonts w:asciiTheme="majorHAnsi" w:hAnsiTheme="majorHAnsi" w:cstheme="majorHAnsi"/>
                            <w:sz w:val="18"/>
                            <w:szCs w:val="18"/>
                          </w:rPr>
                          <w:t>Stop</w:t>
                        </w:r>
                      </w:p>
                    </w:txbxContent>
                  </v:textbox>
                </v:shape>
                <v:shape id="AutoShape 9283" o:spid="_x0000_s3329" type="#_x0000_t32" style="position:absolute;left:2648;top:7582;width:0;height:64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N5sscAAADeAAAADwAAAGRycy9kb3ducmV2LnhtbESPQWsCMRSE70L/Q3gFL6LZFSy6Ncq2&#10;IGjBg7a9v25eN6Gbl+0m6vrvTaHgcZiZb5jluneNOFMXrGcF+SQDQVx5bblW8PG+Gc9BhIissfFM&#10;Cq4UYL16GCyx0P7CBzofYy0ShEOBCkyMbSFlqAw5DBPfEifv23cOY5JdLXWHlwR3jZxm2ZN0aDkt&#10;GGzp1VD1czw5Bftd/lJ+Gbt7O/za/WxTNqd69KnU8LEvn0FE6uM9/N/eagXTRZ7N4O9OugJyd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c3myxwAAAN4AAAAPAAAAAAAA&#10;AAAAAAAAAKECAABkcnMvZG93bnJldi54bWxQSwUGAAAAAAQABAD5AAAAlQMAAAAA&#10;"/>
                <v:shape id="AutoShape 9284" o:spid="_x0000_s3330" type="#_x0000_t32" style="position:absolute;left:4335;top:9536;width:0;height:3402;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rwJMYAAADeAAAADwAAAGRycy9kb3ducmV2LnhtbESPzWrDMBCE74W+g9hCLyWRk4NpHMsh&#10;FEJKe2qSS26Ltf4h0sqVlMR++6pQ6HGYmW+YcjNaI27kQ+9YwWKegSCune65VXA67mavIEJE1mgc&#10;k4KJAmyqx4cSC+3u/EW3Q2xFgnAoUEEX41BIGeqOLIa5G4iT1zhvMSbpW6k93hPcGrnMslxa7Dkt&#10;dDjQW0f15XC1Cj6w4cmd/Sc2Zp9Pqxc0e/mt1PPTuF2DiDTG//Bf+10rWK4WWQ6/d9IVkN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q8CTGAAAA3gAAAA8AAAAAAAAA&#10;AAAAAAAAoQIAAGRycy9kb3ducmV2LnhtbFBLBQYAAAAABAAEAPkAAACUAwAAAAA=&#10;" strokeweight=".5pt">
                  <v:stroke startarrow="block"/>
                </v:shape>
                <v:shape id="AutoShape 9285" o:spid="_x0000_s3331" type="#_x0000_t32" style="position:absolute;left:2712;top:11234;width:214;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6jcYAAADeAAAADwAAAGRycy9kb3ducmV2LnhtbESP0WrCQBRE3wv+w3KFvtVdrVqNriIF&#10;QfShaPMBl+w1SZu9G7Jrkv69Kwh9HGbmDLPe9rYSLTW+dKxhPFIgiDNnSs41pN/7twUIH5ANVo5J&#10;wx952G4GL2tMjOv4TO0l5CJC2CeooQihTqT0WUEW/cjVxNG7usZiiLLJpWmwi3BbyYlSc2mx5LhQ&#10;YE2fBWW/l5vVcFpMQ/5zvrr3tP2ayVod92k31/p12O9WIAL14T/8bB+MhslyrD7gcSdeAbm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hU+o3GAAAA3gAAAA8AAAAAAAAA&#10;AAAAAAAAoQIAAGRycy9kb3ducmV2LnhtbFBLBQYAAAAABAAEAPkAAACUAwAAAAA=&#10;"/>
                <v:shape id="Text Box 9286" o:spid="_x0000_s3332" type="#_x0000_t202" style="position:absolute;left:2621;top:10459;width:1343;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jIjcEA&#10;AADeAAAADwAAAGRycy9kb3ducmV2LnhtbERPTYvCMBC9C/sfwix400RRWatRFkXwpFh3F7wNzdiW&#10;bSalibb+e3MQPD7e93Ld2UrcqfGlYw2joQJBnDlTcq7h57wbfIHwAdlg5Zg0PMjDevXRW2JiXMsn&#10;uqchFzGEfYIaihDqREqfFWTRD11NHLmrayyGCJtcmgbbGG4rOVZqJi2WHBsKrGlTUPaf3qyG38P1&#10;8jdRx3xrp3XrOiXZzqXW/c/uewEiUBfe4pd7bzSM5yMV98Y78Qr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4yI3BAAAA3gAAAA8AAAAAAAAAAAAAAAAAmAIAAGRycy9kb3du&#10;cmV2LnhtbFBLBQYAAAAABAAEAPUAAACGAwAAAAA=&#10;" filled="f" stroked="f">
                  <v:textbox>
                    <w:txbxContent>
                      <w:p w:rsidR="00862F6C" w:rsidRPr="00886B36" w:rsidRDefault="00862F6C" w:rsidP="006071A6">
                        <w:pPr>
                          <w:rPr>
                            <w:rFonts w:asciiTheme="majorHAnsi" w:hAnsiTheme="majorHAnsi" w:cstheme="majorHAnsi"/>
                            <w:sz w:val="18"/>
                            <w:szCs w:val="18"/>
                            <w:lang w:val="fr-FR"/>
                          </w:rPr>
                        </w:pPr>
                        <w:r w:rsidRPr="00886B36">
                          <w:rPr>
                            <w:rFonts w:asciiTheme="majorHAnsi" w:hAnsiTheme="majorHAnsi" w:cstheme="majorHAnsi"/>
                            <w:sz w:val="18"/>
                            <w:szCs w:val="18"/>
                            <w:lang w:val="fr-FR"/>
                          </w:rPr>
                          <w:t>Intermittent</w:t>
                        </w:r>
                        <w:r>
                          <w:rPr>
                            <w:rFonts w:asciiTheme="majorHAnsi" w:hAnsiTheme="majorHAnsi" w:cstheme="majorHAnsi"/>
                            <w:sz w:val="18"/>
                            <w:szCs w:val="18"/>
                          </w:rPr>
                          <w:t xml:space="preserve"> </w:t>
                        </w:r>
                      </w:p>
                    </w:txbxContent>
                  </v:textbox>
                </v:shape>
                <v:shape id="Text Box 9294" o:spid="_x0000_s3333" type="#_x0000_t202" style="position:absolute;left:7567;top:9609;width:2600;height:1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rbdscA&#10;AADeAAAADwAAAGRycy9kb3ducmV2LnhtbESPT2vCQBTE74V+h+UVeim6UYua1FWkUNGb/9DrI/tM&#10;QrNv4+42pt++KxQ8DjPzG2a26EwtWnK+sqxg0E9AEOdWV1woOB6+elMQPiBrrC2Tgl/ysJg/P80w&#10;0/bGO2r3oRARwj5DBWUITSalz0sy6Pu2IY7exTqDIUpXSO3wFuGmlsMkGUuDFceFEhv6LCn/3v8Y&#10;BdP3dXv2m9H2lI8vdRreJu3q6pR6femWHyACdeER/m+vtYJhOkhSuN+JV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23bHAAAA3gAAAA8AAAAAAAAAAAAAAAAAmAIAAGRy&#10;cy9kb3ducmV2LnhtbFBLBQYAAAAABAAEAPUAAACMAwAAAAA=&#10;">
                  <v:textbox>
                    <w:txbxContent>
                      <w:p w:rsidR="00862F6C" w:rsidRPr="00886B36" w:rsidRDefault="00862F6C" w:rsidP="009B4DD4">
                        <w:pPr>
                          <w:rPr>
                            <w:rFonts w:asciiTheme="majorHAnsi" w:hAnsiTheme="majorHAnsi" w:cstheme="majorHAnsi"/>
                            <w:sz w:val="18"/>
                            <w:szCs w:val="18"/>
                          </w:rPr>
                        </w:pPr>
                        <w:r w:rsidRPr="00886B36">
                          <w:rPr>
                            <w:rFonts w:asciiTheme="majorHAnsi" w:hAnsiTheme="majorHAnsi" w:cstheme="majorHAnsi"/>
                            <w:sz w:val="18"/>
                            <w:szCs w:val="18"/>
                          </w:rPr>
                          <w:t>FV643</w:t>
                        </w:r>
                        <w:r>
                          <w:rPr>
                            <w:rFonts w:asciiTheme="majorHAnsi" w:hAnsiTheme="majorHAnsi" w:cstheme="majorHAnsi"/>
                            <w:sz w:val="18"/>
                            <w:szCs w:val="18"/>
                          </w:rPr>
                          <w:t>, FV641</w:t>
                        </w:r>
                        <w:r w:rsidRPr="00886B36">
                          <w:rPr>
                            <w:rFonts w:asciiTheme="majorHAnsi" w:hAnsiTheme="majorHAnsi" w:cstheme="majorHAnsi"/>
                            <w:sz w:val="18"/>
                            <w:szCs w:val="18"/>
                          </w:rPr>
                          <w:t xml:space="preserve"> open</w:t>
                        </w:r>
                        <w:r>
                          <w:rPr>
                            <w:rFonts w:asciiTheme="majorHAnsi" w:hAnsiTheme="majorHAnsi" w:cstheme="majorHAnsi"/>
                            <w:sz w:val="18"/>
                            <w:szCs w:val="18"/>
                          </w:rPr>
                          <w:t>ed</w:t>
                        </w:r>
                      </w:p>
                      <w:p w:rsidR="00862F6C" w:rsidRPr="00886B36" w:rsidRDefault="00862F6C" w:rsidP="006071A6">
                        <w:pPr>
                          <w:rPr>
                            <w:rFonts w:asciiTheme="majorHAnsi" w:hAnsiTheme="majorHAnsi" w:cstheme="majorHAnsi"/>
                            <w:sz w:val="18"/>
                            <w:szCs w:val="18"/>
                          </w:rPr>
                        </w:pPr>
                        <w:r w:rsidRPr="00886B36">
                          <w:rPr>
                            <w:rFonts w:asciiTheme="majorHAnsi" w:hAnsiTheme="majorHAnsi" w:cstheme="majorHAnsi"/>
                            <w:sz w:val="18"/>
                            <w:szCs w:val="18"/>
                          </w:rPr>
                          <w:t>CV602 open</w:t>
                        </w:r>
                        <w:r>
                          <w:rPr>
                            <w:rFonts w:asciiTheme="majorHAnsi" w:hAnsiTheme="majorHAnsi" w:cstheme="majorHAnsi"/>
                            <w:sz w:val="18"/>
                            <w:szCs w:val="18"/>
                          </w:rPr>
                          <w:t>ed</w:t>
                        </w:r>
                        <w:r w:rsidRPr="00886B36">
                          <w:rPr>
                            <w:rFonts w:asciiTheme="majorHAnsi" w:hAnsiTheme="majorHAnsi" w:cstheme="majorHAnsi"/>
                            <w:sz w:val="18"/>
                            <w:szCs w:val="18"/>
                          </w:rPr>
                          <w:t xml:space="preserve"> and controlled</w:t>
                        </w:r>
                      </w:p>
                      <w:p w:rsidR="00862F6C" w:rsidRPr="00886B36" w:rsidRDefault="00862F6C" w:rsidP="006071A6">
                        <w:pPr>
                          <w:rPr>
                            <w:rFonts w:asciiTheme="majorHAnsi" w:hAnsiTheme="majorHAnsi" w:cstheme="majorHAnsi"/>
                            <w:sz w:val="18"/>
                            <w:szCs w:val="18"/>
                          </w:rPr>
                        </w:pPr>
                        <w:r w:rsidRPr="00886B36">
                          <w:rPr>
                            <w:rFonts w:asciiTheme="majorHAnsi" w:hAnsiTheme="majorHAnsi" w:cstheme="majorHAnsi"/>
                            <w:sz w:val="18"/>
                            <w:szCs w:val="18"/>
                          </w:rPr>
                          <w:t>FT581&lt;FT581</w:t>
                        </w:r>
                        <w:r>
                          <w:rPr>
                            <w:rFonts w:asciiTheme="majorHAnsi" w:hAnsiTheme="majorHAnsi" w:cstheme="majorHAnsi"/>
                            <w:sz w:val="18"/>
                            <w:szCs w:val="18"/>
                          </w:rPr>
                          <w:t>limi</w:t>
                        </w:r>
                        <w:r w:rsidRPr="00886B36">
                          <w:rPr>
                            <w:rFonts w:asciiTheme="majorHAnsi" w:hAnsiTheme="majorHAnsi" w:cstheme="majorHAnsi"/>
                            <w:sz w:val="18"/>
                            <w:szCs w:val="18"/>
                          </w:rPr>
                          <w:t>t</w:t>
                        </w:r>
                      </w:p>
                      <w:p w:rsidR="00862F6C" w:rsidRPr="00886B36" w:rsidRDefault="00862F6C" w:rsidP="009B4DD4">
                        <w:pPr>
                          <w:spacing w:before="80"/>
                          <w:rPr>
                            <w:rFonts w:asciiTheme="majorHAnsi" w:hAnsiTheme="majorHAnsi" w:cstheme="majorHAnsi"/>
                            <w:sz w:val="18"/>
                            <w:szCs w:val="18"/>
                          </w:rPr>
                        </w:pPr>
                        <w:r w:rsidRPr="00886B36">
                          <w:rPr>
                            <w:rFonts w:asciiTheme="majorHAnsi" w:hAnsiTheme="majorHAnsi" w:cstheme="majorHAnsi"/>
                            <w:sz w:val="18"/>
                            <w:szCs w:val="18"/>
                          </w:rPr>
                          <w:t>CV581 regulated</w:t>
                        </w:r>
                      </w:p>
                      <w:p w:rsidR="00862F6C" w:rsidRPr="00886B36" w:rsidRDefault="00862F6C" w:rsidP="004271B7">
                        <w:pPr>
                          <w:rPr>
                            <w:rFonts w:asciiTheme="majorHAnsi" w:hAnsiTheme="majorHAnsi" w:cstheme="majorHAnsi"/>
                            <w:sz w:val="18"/>
                            <w:szCs w:val="18"/>
                          </w:rPr>
                        </w:pPr>
                        <w:r w:rsidRPr="00886B36">
                          <w:rPr>
                            <w:rFonts w:asciiTheme="majorHAnsi" w:hAnsiTheme="majorHAnsi" w:cstheme="majorHAnsi"/>
                            <w:sz w:val="18"/>
                            <w:szCs w:val="18"/>
                          </w:rPr>
                          <w:t>PT660=PT660setpoint</w:t>
                        </w:r>
                      </w:p>
                      <w:p w:rsidR="00862F6C" w:rsidRPr="00886B36" w:rsidRDefault="00862F6C" w:rsidP="006071A6">
                        <w:pPr>
                          <w:rPr>
                            <w:rFonts w:asciiTheme="majorHAnsi" w:hAnsiTheme="majorHAnsi" w:cstheme="majorHAnsi"/>
                            <w:sz w:val="18"/>
                            <w:szCs w:val="18"/>
                          </w:rPr>
                        </w:pPr>
                      </w:p>
                    </w:txbxContent>
                  </v:textbox>
                </v:shape>
                <v:shape id="Text Box 9295" o:spid="_x0000_s3334" type="#_x0000_t202" style="position:absolute;left:7001;top:13677;width:903;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dSVsMA&#10;AADeAAAADwAAAGRycy9kb3ducmV2LnhtbESPy4rCMBSG9wO+QzjC7MakMopWo8gMwqwUr+Du0Bzb&#10;YnNSmmg7b28Wgsuf/8Y3X3a2Eg9qfOlYQzJQIIgzZ0rONRwP668JCB+QDVaOScM/eVgueh9zTI1r&#10;eUePfchFHGGfooYihDqV0mcFWfQDVxNH7+oaiyHKJpemwTaO20oOlRpLiyXHhwJr+ikou+3vVsNp&#10;c72cv9U2/7WjunWdkmynUuvPfreagQjUhXf41f4zGobTJIkAESei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dSVsMAAADeAAAADwAAAAAAAAAAAAAAAACYAgAAZHJzL2Rv&#10;d25yZXYueG1sUEsFBgAAAAAEAAQA9QAAAIgDAAAAAA==&#10;" filled="f" stroked="f">
                  <v:textbox>
                    <w:txbxContent>
                      <w:p w:rsidR="00862F6C" w:rsidRPr="00886B36" w:rsidRDefault="00862F6C" w:rsidP="006071A6">
                        <w:pPr>
                          <w:rPr>
                            <w:rFonts w:asciiTheme="majorHAnsi" w:hAnsiTheme="majorHAnsi" w:cstheme="majorHAnsi"/>
                            <w:sz w:val="18"/>
                            <w:szCs w:val="18"/>
                          </w:rPr>
                        </w:pPr>
                        <w:r w:rsidRPr="00886B36">
                          <w:rPr>
                            <w:rFonts w:asciiTheme="majorHAnsi" w:hAnsiTheme="majorHAnsi" w:cstheme="majorHAnsi"/>
                            <w:sz w:val="18"/>
                            <w:szCs w:val="18"/>
                          </w:rPr>
                          <w:t>Stop</w:t>
                        </w:r>
                      </w:p>
                    </w:txbxContent>
                  </v:textbox>
                </v:shape>
                <v:shape id="Text Box 9300" o:spid="_x0000_s3335" type="#_x0000_t202" style="position:absolute;left:3964;top:13453;width:2735;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v3zcUA&#10;AADeAAAADwAAAGRycy9kb3ducmV2LnhtbESPQWvCQBSE74L/YXlCb2Y3UoumriItQk9K1RZ6e2Sf&#10;STD7NmRXk/57VxA8DjPzDbNY9bYWV2p95VhDmigQxLkzFRcajofNeAbCB2SDtWPS8E8eVsvhYIGZ&#10;cR1/03UfChEh7DPUUIbQZFL6vCSLPnENcfROrrUYomwLaVrsItzWcqLUm7RYcVwosaGPkvLz/mI1&#10;/GxPf7+vald82mnTuV5JtnOp9cuoX7+DCNSHZ/jR/jIaJvM0TeF+J1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m/fNxQAAAN4AAAAPAAAAAAAAAAAAAAAAAJgCAABkcnMv&#10;ZG93bnJldi54bWxQSwUGAAAAAAQABAD1AAAAigMAAAAA&#10;" filled="f" stroked="f">
                  <v:textbox>
                    <w:txbxContent>
                      <w:p w:rsidR="00862F6C" w:rsidRPr="00886B36" w:rsidRDefault="00862F6C" w:rsidP="006071A6">
                        <w:pPr>
                          <w:rPr>
                            <w:rFonts w:asciiTheme="majorHAnsi" w:hAnsiTheme="majorHAnsi" w:cstheme="majorHAnsi"/>
                            <w:sz w:val="18"/>
                            <w:szCs w:val="18"/>
                            <w:lang w:val="fr-FR"/>
                          </w:rPr>
                        </w:pPr>
                        <w:r w:rsidRPr="00886B36">
                          <w:rPr>
                            <w:rFonts w:asciiTheme="majorHAnsi" w:hAnsiTheme="majorHAnsi" w:cstheme="majorHAnsi"/>
                            <w:sz w:val="18"/>
                            <w:szCs w:val="18"/>
                            <w:lang w:val="fr-FR"/>
                          </w:rPr>
                          <w:t>Intermittent</w:t>
                        </w:r>
                        <w:r>
                          <w:rPr>
                            <w:rFonts w:asciiTheme="majorHAnsi" w:hAnsiTheme="majorHAnsi" w:cstheme="majorHAnsi"/>
                            <w:sz w:val="18"/>
                            <w:szCs w:val="18"/>
                          </w:rPr>
                          <w:t>&amp; LI660 &lt; LI</w:t>
                        </w:r>
                        <w:r w:rsidRPr="00886B36">
                          <w:rPr>
                            <w:rFonts w:asciiTheme="majorHAnsi" w:hAnsiTheme="majorHAnsi" w:cstheme="majorHAnsi"/>
                            <w:sz w:val="18"/>
                            <w:szCs w:val="18"/>
                          </w:rPr>
                          <w:t>660mini</w:t>
                        </w:r>
                      </w:p>
                    </w:txbxContent>
                  </v:textbox>
                </v:shape>
                <v:shape id="Text Box 9301" o:spid="_x0000_s3336" type="#_x0000_t202" style="position:absolute;left:7396;top:13062;width:1861;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lpusUA&#10;AADeAAAADwAAAGRycy9kb3ducmV2LnhtbESPQWvCQBSE7wX/w/IEb3U3wRaNriItgqdKrQreHtln&#10;Esy+DdnVxH/vFgo9DjPzDbNY9bYWd2p95VhDMlYgiHNnKi40HH42r1MQPiAbrB2Thgd5WC0HLwvM&#10;jOv4m+77UIgIYZ+hhjKEJpPS5yVZ9GPXEEfv4lqLIcq2kKbFLsJtLVOl3qXFiuNCiQ19lJRf9zer&#10;4fh1OZ8mald82remc72SbGdS69GwX89BBOrDf/ivvTUa0lmSpPB7J14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SWm6xQAAAN4AAAAPAAAAAAAAAAAAAAAAAJgCAABkcnMv&#10;ZG93bnJldi54bWxQSwUGAAAAAAQABAD1AAAAigMAAAAA&#10;" filled="f" stroked="f">
                  <v:textbox>
                    <w:txbxContent>
                      <w:p w:rsidR="00862F6C" w:rsidRPr="00886B36" w:rsidRDefault="00862F6C" w:rsidP="006071A6">
                        <w:pPr>
                          <w:rPr>
                            <w:rFonts w:asciiTheme="majorHAnsi" w:hAnsiTheme="majorHAnsi" w:cstheme="majorHAnsi"/>
                            <w:sz w:val="18"/>
                            <w:szCs w:val="18"/>
                          </w:rPr>
                        </w:pPr>
                        <w:r>
                          <w:rPr>
                            <w:rFonts w:asciiTheme="majorHAnsi" w:hAnsiTheme="majorHAnsi" w:cstheme="majorHAnsi"/>
                            <w:sz w:val="18"/>
                            <w:szCs w:val="18"/>
                          </w:rPr>
                          <w:t>R</w:t>
                        </w:r>
                        <w:r w:rsidRPr="00886B36">
                          <w:rPr>
                            <w:rFonts w:asciiTheme="majorHAnsi" w:hAnsiTheme="majorHAnsi" w:cstheme="majorHAnsi"/>
                            <w:sz w:val="18"/>
                            <w:szCs w:val="18"/>
                          </w:rPr>
                          <w:t>egulation</w:t>
                        </w:r>
                      </w:p>
                    </w:txbxContent>
                  </v:textbox>
                </v:shape>
                <v:shape id="AutoShape 9302" o:spid="_x0000_s3337" type="#_x0000_t32" style="position:absolute;left:10509;top:8784;width:0;height:46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gMgAAADeAAAADwAAAGRycy9kb3ducmV2LnhtbESPQWsCMRSE70L/Q3iFXkSza2nRrVFW&#10;QagFD1q9Pzevm9DNy3YTdfvvm0Khx2FmvmHmy9414kpdsJ4V5OMMBHHlteVawfF9M5qCCBFZY+OZ&#10;FHxTgOXibjDHQvsb7+l6iLVIEA4FKjAxtoWUoTLkMIx9S5y8D985jEl2tdQd3hLcNXKSZc/SoeW0&#10;YLCltaHq83BxCnbbfFWejd2+7b/s7mlTNpd6eFLq4b4vX0BE6uN/+K/9qhVMZnn+CL930hW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SgMgAAADeAAAADwAAAAAA&#10;AAAAAAAAAAChAgAAZHJzL2Rvd25yZXYueG1sUEsFBgAAAAAEAAQA+QAAAJYDAAAAAA==&#10;"/>
                <v:shape id="Text Box 9311" o:spid="_x0000_s3338" type="#_x0000_t202" style="position:absolute;left:8772;top:11018;width:127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ysQsYA&#10;AADeAAAADwAAAGRycy9kb3ducmV2LnhtbESP0WrCQBRE3wv+w3IFX0rdJFitqauo0OJroh9wzV6T&#10;0OzdkF2T+PduodDHYWbOMJvdaBrRU+dqywrieQSCuLC65lLB5fz19gHCeWSNjWVS8CAHu+3kZYOp&#10;tgNn1Oe+FAHCLkUFlfdtKqUrKjLo5rYlDt7NdgZ9kF0pdYdDgJtGJlG0lAZrDgsVtnSsqPjJ70bB&#10;7TS8vq+H67e/rLLF8oD16mofSs2m4/4ThKfR/4f/2ietIFnH8QJ+74QrIL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nysQsYAAADeAAAADwAAAAAAAAAAAAAAAACYAgAAZHJz&#10;L2Rvd25yZXYueG1sUEsFBgAAAAAEAAQA9QAAAIsDAAAAAA==&#10;" stroked="f">
                  <v:textbox>
                    <w:txbxContent>
                      <w:p w:rsidR="00862F6C" w:rsidRPr="00886B36" w:rsidRDefault="00862F6C" w:rsidP="00E4531F">
                        <w:pPr>
                          <w:rPr>
                            <w:rFonts w:asciiTheme="majorHAnsi" w:hAnsiTheme="majorHAnsi" w:cstheme="majorHAnsi"/>
                            <w:sz w:val="18"/>
                            <w:szCs w:val="18"/>
                          </w:rPr>
                        </w:pPr>
                        <w:r w:rsidRPr="00886B36">
                          <w:rPr>
                            <w:rFonts w:asciiTheme="majorHAnsi" w:hAnsiTheme="majorHAnsi" w:cstheme="majorHAnsi"/>
                            <w:sz w:val="18"/>
                            <w:szCs w:val="18"/>
                          </w:rPr>
                          <w:t>Regulation</w:t>
                        </w:r>
                      </w:p>
                    </w:txbxContent>
                  </v:textbox>
                </v:shape>
                <v:shape id="Text Box 9315" o:spid="_x0000_s3339" type="#_x0000_t202" style="position:absolute;left:7000;top:11454;width:2557;height: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AJ2cYA&#10;AADeAAAADwAAAGRycy9kb3ducmV2LnhtbESP3WrCQBSE7wu+w3IEb0rdRKrW1E1QoSW3/jzAMXtM&#10;QrNnQ3Y1ydu7hUIvh5n5htlmg2nEgzpXW1YQzyMQxIXVNZcKLuevtw8QziNrbCyTgpEcZOnkZYuJ&#10;tj0f6XHypQgQdgkqqLxvEyldUZFBN7ctcfButjPog+xKqTvsA9w0chFFK2mw5rBQYUuHioqf090o&#10;uOX963LTX7/9ZX18X+2xXl/tqNRsOuw+QXga/H/4r51rBYtNHC/h9064AjJ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AJ2cYAAADeAAAADwAAAAAAAAAAAAAAAACYAgAAZHJz&#10;L2Rvd25yZXYueG1sUEsFBgAAAAAEAAQA9QAAAIsDAAAAAA==&#10;" stroked="f">
                  <v:textbox>
                    <w:txbxContent>
                      <w:p w:rsidR="00862F6C" w:rsidRPr="00886B36" w:rsidRDefault="00862F6C" w:rsidP="006071A6">
                        <w:pPr>
                          <w:rPr>
                            <w:rFonts w:asciiTheme="majorHAnsi" w:hAnsiTheme="majorHAnsi" w:cstheme="majorHAnsi"/>
                            <w:sz w:val="18"/>
                            <w:szCs w:val="18"/>
                          </w:rPr>
                        </w:pPr>
                        <w:r>
                          <w:rPr>
                            <w:rFonts w:asciiTheme="majorHAnsi" w:hAnsiTheme="majorHAnsi" w:cstheme="majorHAnsi"/>
                            <w:sz w:val="18"/>
                            <w:szCs w:val="18"/>
                          </w:rPr>
                          <w:t>LI660 &gt; LI660M</w:t>
                        </w:r>
                        <w:r w:rsidRPr="00886B36">
                          <w:rPr>
                            <w:rFonts w:asciiTheme="majorHAnsi" w:hAnsiTheme="majorHAnsi" w:cstheme="majorHAnsi"/>
                            <w:sz w:val="18"/>
                            <w:szCs w:val="18"/>
                          </w:rPr>
                          <w:t>axi</w:t>
                        </w:r>
                        <w:r>
                          <w:rPr>
                            <w:rFonts w:asciiTheme="majorHAnsi" w:hAnsiTheme="majorHAnsi" w:cstheme="majorHAnsi"/>
                            <w:sz w:val="18"/>
                            <w:szCs w:val="18"/>
                          </w:rPr>
                          <w:t xml:space="preserve"> OR Stop</w:t>
                        </w:r>
                      </w:p>
                    </w:txbxContent>
                  </v:textbox>
                </v:shape>
                <v:shape id="AutoShape 9316" o:spid="_x0000_s3340" type="#_x0000_t32" style="position:absolute;left:6964;top:7575;width:0;height:80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hxGMgAAADeAAAADwAAAGRycy9kb3ducmV2LnhtbESPT2sCMRTE74LfIbxCL6LZFZS6Ncpa&#10;EGrBg396f928bkI3L9tN1PXbN4VCj8PM/IZZrnvXiCt1wXpWkE8yEMSV15ZrBefTdvwEIkRkjY1n&#10;UnCnAOvVcLDEQvsbH+h6jLVIEA4FKjAxtoWUoTLkMEx8S5y8T985jEl2tdQd3hLcNXKaZXPp0HJa&#10;MNjSi6Hq63hxCva7fFN+GLt7O3zb/WxbNpd69K7U40NfPoOI1Mf/8F/7VSuYLvJ8Dr930hWQq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nhxGMgAAADeAAAADwAAAAAA&#10;AAAAAAAAAAChAgAAZHJzL2Rvd25yZXYueG1sUEsFBgAAAAAEAAQA+QAAAJYDAAAAAA==&#10;"/>
                <v:shape id="AutoShape 9317" o:spid="_x0000_s3341" type="#_x0000_t32" style="position:absolute;left:6858;top:11590;width: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TUg8gAAADeAAAADwAAAGRycy9kb3ducmV2LnhtbESPQWsCMRSE70L/Q3iFXkSzK7TVrVFW&#10;QagFD1q9Pzevm9DNy3YTdfvvm0Khx2FmvmHmy9414kpdsJ4V5OMMBHHlteVawfF9M5qCCBFZY+OZ&#10;FHxTgOXibjDHQvsb7+l6iLVIEA4FKjAxtoWUoTLkMIx9S5y8D985jEl2tdQd3hLcNXKSZU/SoeW0&#10;YLCltaHq83BxCnbbfFWejd2+7b/s7nFTNpd6eFLq4b4vX0BE6uN/+K/9qhVMZnn+DL930hW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TTUg8gAAADeAAAADwAAAAAA&#10;AAAAAAAAAAChAgAAZHJzL2Rvd25yZXYueG1sUEsFBgAAAAAEAAQA+QAAAJYDAAAAAA==&#10;"/>
                <v:shape id="AutoShape 9319" o:spid="_x0000_s3342" type="#_x0000_t32" style="position:absolute;left:6853;top:13759;width:2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tA8cQAAADeAAAADwAAAGRycy9kb3ducmV2LnhtbERPy2oCMRTdC/5DuIVupGZGUOzUKGNB&#10;qAUXPrq/ndxOQic300nU8e+bheDycN6LVe8acaEuWM8K8nEGgrjy2nKt4HTcvMxBhIissfFMCm4U&#10;YLUcDhZYaH/lPV0OsRYphEOBCkyMbSFlqAw5DGPfEifux3cOY4JdLXWH1xTuGjnJspl0aDk1GGzp&#10;3VD1ezg7Bbttvi6/jd1+7v/sbropm3M9+lLq+akv30BE6uNDfHd/aAWT1zxPe9OddAXk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q0DxxAAAAN4AAAAPAAAAAAAAAAAA&#10;AAAAAKECAABkcnMvZG93bnJldi54bWxQSwUGAAAAAAQABAD5AAAAkgMAAAAA&#10;"/>
                <v:shape id="AutoShape 9320" o:spid="_x0000_s3343" type="#_x0000_t32" style="position:absolute;left:2542;top:12222;width:2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lascAAADeAAAADwAAAGRycy9kb3ducmV2LnhtbESPQWsCMRSE70L/Q3gFL6LZFZS6NcpW&#10;ELTgQVvvr5vXTejmZbuJuv33TUHocZiZb5jluneNuFIXrGcF+SQDQVx5bblW8P62HT+BCBFZY+OZ&#10;FPxQgPXqYbDEQvsbH+l6irVIEA4FKjAxtoWUoTLkMEx8S5y8T985jEl2tdQd3hLcNXKaZXPp0HJa&#10;MNjSxlD1dbo4BYd9/lJ+GLt/PX7bw2xbNpd6dFZq+NiXzyAi9fE/fG/vtILpIs8X8HcnXQG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5+VqxwAAAN4AAAAPAAAAAAAA&#10;AAAAAAAAAKECAABkcnMvZG93bnJldi54bWxQSwUGAAAAAAQABAD5AAAAlQMAAAAA&#10;"/>
                <v:shape id="AutoShape 9321" o:spid="_x0000_s3344" type="#_x0000_t32" style="position:absolute;left:1699;top:15649;width:52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GGSsYAAADeAAAADwAAAGRycy9kb3ducmV2LnhtbESPXWvCMBSG7wf7D+EMvBmatuCY1Sjd&#10;QNCBF7p5f2yOTVhz0jVR679fLga7fHm/eBarwbXiSn2wnhXkkwwEce215UbB1+d6/AoiRGSNrWdS&#10;cKcAq+XjwwJL7W+8p+shNiKNcChRgYmxK6UMtSGHYeI74uSdfe8wJtk3Uvd4S+OulUWWvUiHltOD&#10;wY7eDdXfh4tTsNvmb9XJ2O3H/sfupuuqvTTPR6VGT0M1BxFpiP/hv/ZGKyhmeZEAEk5C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CxhkrGAAAA3gAAAA8AAAAAAAAA&#10;AAAAAAAAoQIAAGRycy9kb3ducmV2LnhtbFBLBQYAAAAABAAEAPkAAACUAwAAAAA=&#10;"/>
                <v:rect id="Rectangle 9322" o:spid="_x0000_s3345" style="position:absolute;left:6395;top:11912;width:1145;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7XCccA&#10;AADeAAAADwAAAGRycy9kb3ducmV2LnhtbESPQWvCQBSE7wX/w/KE3uomKZSauoooKe0xiZfeXrPP&#10;JJp9G7Ibjf76bqHQ4zAz3zCrzWQ6caHBtZYVxIsIBHFldcu1gkOZPb2CcB5ZY2eZFNzIwWY9e1hh&#10;qu2Vc7oUvhYBwi5FBY33fSqlqxoy6Ba2Jw7e0Q4GfZBDLfWA1wA3nUyi6EUabDksNNjTrqHqXIxG&#10;wXebHPCel++RWWbP/nMqT+PXXqnH+bR9A+Fp8v/hv/aHVpAs4ySG3zvhCs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1wnHAAAA3gAAAA8AAAAAAAAAAAAAAAAAmAIAAGRy&#10;cy9kb3ducmV2LnhtbFBLBQYAAAAABAAEAPUAAACMAwAAAAA=&#10;">
                  <v:textbox>
                    <w:txbxContent>
                      <w:p w:rsidR="00862F6C" w:rsidRPr="00886B36" w:rsidRDefault="00862F6C" w:rsidP="006071A6">
                        <w:pPr>
                          <w:spacing w:before="120"/>
                          <w:jc w:val="center"/>
                          <w:rPr>
                            <w:rFonts w:asciiTheme="majorHAnsi" w:hAnsiTheme="majorHAnsi" w:cstheme="majorHAnsi"/>
                            <w:sz w:val="18"/>
                            <w:szCs w:val="18"/>
                          </w:rPr>
                        </w:pPr>
                        <w:r w:rsidRPr="00886B36">
                          <w:rPr>
                            <w:rFonts w:asciiTheme="majorHAnsi" w:hAnsiTheme="majorHAnsi" w:cstheme="majorHAnsi"/>
                            <w:sz w:val="18"/>
                            <w:szCs w:val="18"/>
                          </w:rPr>
                          <w:t xml:space="preserve">End of </w:t>
                        </w:r>
                      </w:p>
                      <w:p w:rsidR="00862F6C" w:rsidRPr="00886B36" w:rsidRDefault="00862F6C" w:rsidP="006071A6">
                        <w:pPr>
                          <w:jc w:val="center"/>
                          <w:rPr>
                            <w:rFonts w:asciiTheme="majorHAnsi" w:hAnsiTheme="majorHAnsi" w:cstheme="majorHAnsi"/>
                            <w:sz w:val="18"/>
                            <w:szCs w:val="18"/>
                          </w:rPr>
                        </w:pPr>
                        <w:r w:rsidRPr="00886B36">
                          <w:rPr>
                            <w:rFonts w:asciiTheme="majorHAnsi" w:hAnsiTheme="majorHAnsi" w:cstheme="majorHAnsi"/>
                            <w:sz w:val="18"/>
                            <w:szCs w:val="18"/>
                          </w:rPr>
                          <w:t>Filling</w:t>
                        </w:r>
                      </w:p>
                    </w:txbxContent>
                  </v:textbox>
                </v:rect>
                <v:shape id="Text Box 9323" o:spid="_x0000_s3346" type="#_x0000_t202" style="position:absolute;left:7540;top:11912;width:2531;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sVZ8cA&#10;AADeAAAADwAAAGRycy9kb3ducmV2LnhtbESPQWvCQBSE7wX/w/KEXopujMVqdBUpVPSmVtrrI/tM&#10;gtm3cXcb03/fFQoeh5n5hlmsOlOLlpyvLCsYDRMQxLnVFRcKTp8fgykIH5A11pZJwS95WC17TwvM&#10;tL3xgdpjKESEsM9QQRlCk0np85IM+qFtiKN3ts5giNIVUju8RbipZZokE2mw4rhQYkPvJeWX449R&#10;MH3dtt9+N95/5ZNzPQsvb+3m6pR67nfrOYhAXXiE/9tbrSCdjdIU7nfiF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bFWfHAAAA3gAAAA8AAAAAAAAAAAAAAAAAmAIAAGRy&#10;cy9kb3ducmV2LnhtbFBLBQYAAAAABAAEAPUAAACMAwAAAAA=&#10;">
                  <v:textbox>
                    <w:txbxContent>
                      <w:p w:rsidR="00862F6C" w:rsidRPr="00886B36" w:rsidRDefault="00862F6C" w:rsidP="009B4DD4">
                        <w:pPr>
                          <w:rPr>
                            <w:rFonts w:asciiTheme="majorHAnsi" w:hAnsiTheme="majorHAnsi" w:cstheme="majorHAnsi"/>
                            <w:sz w:val="18"/>
                            <w:szCs w:val="18"/>
                          </w:rPr>
                        </w:pPr>
                        <w:r w:rsidRPr="00886B36">
                          <w:rPr>
                            <w:rFonts w:asciiTheme="majorHAnsi" w:hAnsiTheme="majorHAnsi" w:cstheme="majorHAnsi"/>
                            <w:sz w:val="18"/>
                            <w:szCs w:val="18"/>
                          </w:rPr>
                          <w:t>FV643</w:t>
                        </w:r>
                        <w:r>
                          <w:rPr>
                            <w:rFonts w:asciiTheme="majorHAnsi" w:hAnsiTheme="majorHAnsi" w:cstheme="majorHAnsi"/>
                            <w:sz w:val="18"/>
                            <w:szCs w:val="18"/>
                          </w:rPr>
                          <w:t>, FV641</w:t>
                        </w:r>
                        <w:r w:rsidRPr="00886B36">
                          <w:rPr>
                            <w:rFonts w:asciiTheme="majorHAnsi" w:hAnsiTheme="majorHAnsi" w:cstheme="majorHAnsi"/>
                            <w:sz w:val="18"/>
                            <w:szCs w:val="18"/>
                          </w:rPr>
                          <w:t xml:space="preserve"> open</w:t>
                        </w:r>
                        <w:r>
                          <w:rPr>
                            <w:rFonts w:asciiTheme="majorHAnsi" w:hAnsiTheme="majorHAnsi" w:cstheme="majorHAnsi"/>
                            <w:sz w:val="18"/>
                            <w:szCs w:val="18"/>
                          </w:rPr>
                          <w:t>ed</w:t>
                        </w:r>
                      </w:p>
                      <w:p w:rsidR="00862F6C" w:rsidRPr="00886B36" w:rsidRDefault="00862F6C" w:rsidP="006071A6">
                        <w:pPr>
                          <w:rPr>
                            <w:rFonts w:asciiTheme="majorHAnsi" w:hAnsiTheme="majorHAnsi" w:cstheme="majorHAnsi"/>
                            <w:sz w:val="18"/>
                            <w:szCs w:val="18"/>
                          </w:rPr>
                        </w:pPr>
                        <w:r>
                          <w:rPr>
                            <w:rFonts w:asciiTheme="majorHAnsi" w:hAnsiTheme="majorHAnsi" w:cstheme="majorHAnsi"/>
                            <w:sz w:val="18"/>
                            <w:szCs w:val="18"/>
                          </w:rPr>
                          <w:t xml:space="preserve">Close </w:t>
                        </w:r>
                        <w:r w:rsidRPr="00886B36">
                          <w:rPr>
                            <w:rFonts w:asciiTheme="majorHAnsi" w:hAnsiTheme="majorHAnsi" w:cstheme="majorHAnsi"/>
                            <w:sz w:val="18"/>
                            <w:szCs w:val="18"/>
                          </w:rPr>
                          <w:t>CV602</w:t>
                        </w:r>
                      </w:p>
                      <w:p w:rsidR="00862F6C" w:rsidRPr="00886B36" w:rsidRDefault="00862F6C" w:rsidP="009B4DD4">
                        <w:pPr>
                          <w:spacing w:before="40"/>
                          <w:rPr>
                            <w:rFonts w:asciiTheme="majorHAnsi" w:hAnsiTheme="majorHAnsi" w:cstheme="majorHAnsi"/>
                            <w:sz w:val="18"/>
                            <w:szCs w:val="18"/>
                          </w:rPr>
                        </w:pPr>
                        <w:r w:rsidRPr="00886B36">
                          <w:rPr>
                            <w:rFonts w:asciiTheme="majorHAnsi" w:hAnsiTheme="majorHAnsi" w:cstheme="majorHAnsi"/>
                            <w:sz w:val="18"/>
                            <w:szCs w:val="18"/>
                          </w:rPr>
                          <w:t>CV581 regulated</w:t>
                        </w:r>
                      </w:p>
                      <w:p w:rsidR="00862F6C" w:rsidRPr="00886B36" w:rsidRDefault="00862F6C" w:rsidP="0076129E">
                        <w:pPr>
                          <w:rPr>
                            <w:rFonts w:asciiTheme="majorHAnsi" w:hAnsiTheme="majorHAnsi" w:cstheme="majorHAnsi"/>
                            <w:sz w:val="18"/>
                            <w:szCs w:val="18"/>
                          </w:rPr>
                        </w:pPr>
                        <w:r w:rsidRPr="00886B36">
                          <w:rPr>
                            <w:rFonts w:asciiTheme="majorHAnsi" w:hAnsiTheme="majorHAnsi" w:cstheme="majorHAnsi"/>
                            <w:sz w:val="18"/>
                            <w:szCs w:val="18"/>
                          </w:rPr>
                          <w:t>PT660=PT660setpoint</w:t>
                        </w:r>
                      </w:p>
                      <w:p w:rsidR="00862F6C" w:rsidRPr="00886B36" w:rsidRDefault="00862F6C" w:rsidP="006071A6">
                        <w:pPr>
                          <w:rPr>
                            <w:rFonts w:asciiTheme="majorHAnsi" w:hAnsiTheme="majorHAnsi" w:cstheme="majorHAnsi"/>
                            <w:sz w:val="18"/>
                            <w:szCs w:val="18"/>
                          </w:rPr>
                        </w:pPr>
                      </w:p>
                    </w:txbxContent>
                  </v:textbox>
                </v:shape>
                <v:group id="Group 9324" o:spid="_x0000_s3347" style="position:absolute;left:4806;top:5399;width:595;height:580" coordorigin="2109,3597" coordsize="595,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KgiiscAAADe&#10;AAAADwAAAAAAAAAAAAAAAACqAgAAZHJzL2Rvd25yZXYueG1sUEsFBgAAAAAEAAQA+gAAAJ4DAAAA&#10;AA==&#10;">
                  <v:oval id="Oval 9325" o:spid="_x0000_s3348" style="position:absolute;left:2109;top:3630;width:595;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smxscA&#10;AADeAAAADwAAAGRycy9kb3ducmV2LnhtbESPQWvCQBSE74X+h+UVeqsb09JodBWRFsSC0Cjo8ZF9&#10;JsHs27C71eivdwuFHoeZ+YaZznvTijM531hWMBwkIIhLqxuuFOy2ny8jED4ga2wtk4IreZjPHh+m&#10;mGt74W86F6ESEcI+RwV1CF0upS9rMugHtiOO3tE6gyFKV0nt8BLhppVpkrxLgw3HhRo7WtZUnoof&#10;o8Dui80hS8tX8/GVheNt7VZtnyn1/NQvJiAC9eE//NdeaQXpeJi+we+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27JsbHAAAA3gAAAA8AAAAAAAAAAAAAAAAAmAIAAGRy&#10;cy9kb3ducmV2LnhtbFBLBQYAAAAABAAEAPUAAACMAwAAAAA=&#10;" filled="f" fillcolor="white [3212]" strokecolor="black [3213]" strokeweight="1pt">
                    <v:shadow opacity="22938f" offset="0"/>
                    <v:textbox inset=",7.2pt,,7.2pt"/>
                  </v:oval>
                  <v:shape id="Text Box 9326" o:spid="_x0000_s3349" type="#_x0000_t202" style="position:absolute;left:2189;top:3597;width:470;height: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eVScYA&#10;AADeAAAADwAAAGRycy9kb3ducmV2LnhtbESPW2vCQBSE3wv+h+UIfasbI4pGV5FCL2/ewcdD9nST&#10;mj0bs2uM/75bKPRxmJlvmMWqs5VoqfGlYwXDQQKCOHe6ZKPgeHh7mYLwAVlj5ZgUPMjDatl7WmCm&#10;3Z131O6DERHCPkMFRQh1JqXPC7LoB64mjt6XayyGKBsjdYP3CLeVTJNkIi2WHBcKrOm1oPyyv1kF&#10;3/VtNH7/MKfcbHbX0fHsrtvWKfXc79ZzEIG68B/+a39qBelsmI7h906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eVScYAAADeAAAADwAAAAAAAAAAAAAAAACYAgAAZHJz&#10;L2Rvd25yZXYueG1sUEsFBgAAAAAEAAQA9QAAAIsDAAAAAA==&#10;" filled="f" fillcolor="white [3212]" stroked="f" strokecolor="#4a7ebb" strokeweight="3.5pt">
                    <v:textbox inset=",7.2pt,,7.2pt">
                      <w:txbxContent>
                        <w:p w:rsidR="00862F6C" w:rsidRPr="000A2BEC" w:rsidRDefault="00862F6C" w:rsidP="008B5A0A">
                          <w:pPr>
                            <w:rPr>
                              <w:rFonts w:asciiTheme="majorHAnsi" w:hAnsiTheme="majorHAnsi" w:cstheme="majorHAnsi"/>
                              <w:sz w:val="22"/>
                              <w:szCs w:val="22"/>
                              <w:lang w:val="fr-FR"/>
                            </w:rPr>
                          </w:pPr>
                          <w:r w:rsidRPr="000A2BEC">
                            <w:rPr>
                              <w:rFonts w:asciiTheme="majorHAnsi" w:hAnsiTheme="majorHAnsi" w:cstheme="majorHAnsi"/>
                              <w:sz w:val="22"/>
                              <w:szCs w:val="22"/>
                              <w:lang w:val="fr-FR"/>
                            </w:rPr>
                            <w:t>A</w:t>
                          </w:r>
                        </w:p>
                      </w:txbxContent>
                    </v:textbox>
                  </v:shape>
                </v:group>
                <v:shape id="AutoShape 9414" o:spid="_x0000_s3350" type="#_x0000_t32" style="position:absolute;left:5103;top:5963;width:1;height: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S7pcgAAADeAAAADwAAAGRycy9kb3ducmV2LnhtbESPQWsCMRSE70L/Q3gFL1Kzu6C0W6Ns&#10;BUELHrTt/XXzugndvKybqOu/bwqFHoeZ+YZZrAbXigv1wXpWkE8zEMS115YbBe9vm4dHECEia2w9&#10;k4IbBVgt70YLLLW/8oEux9iIBOFQogITY1dKGWpDDsPUd8TJ+/K9w5hk30jd4zXBXSuLLJtLh5bT&#10;gsGO1obq7+PZKdjv8pfq09jd6+Fk97NN1Z6byYdS4/uhegYRaYj/4b/2VisonvJiDr930hW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BS7pcgAAADeAAAADwAAAAAA&#10;AAAAAAAAAAChAgAAZHJzL2Rvd25yZXYueG1sUEsFBgAAAAAEAAQA+QAAAJYDAAAAAA==&#10;"/>
                <v:shape id="Text Box 9258" o:spid="_x0000_s3351" type="#_x0000_t202" style="position:absolute;left:2697;top:7680;width:1267;height: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L4iMYA&#10;AADeAAAADwAAAGRycy9kb3ducmV2LnhtbESP3WrCQBSE74W+w3IKvZG6MaipaVaphZbcan2AY/bk&#10;h2bPhuxqkrfvCgUvh5n5hsn2o2nFjXrXWFawXEQgiAurG64UnH++Xt9AOI+ssbVMCiZysN89zTJM&#10;tR34SLeTr0SAsEtRQe19l0rpipoMuoXtiINX2t6gD7KvpO5xCHDTyjiKNtJgw2Ghxo4+ayp+T1ej&#10;oMyH+Xo7XL79OTmuNgdskoudlHp5Hj/eQXga/SP83861gni7jBO43wlXQO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L4iMYAAADeAAAADwAAAAAAAAAAAAAAAACYAgAAZHJz&#10;L2Rvd25yZXYueG1sUEsFBgAAAAAEAAQA9QAAAIsDAAAAAA==&#10;" stroked="f">
                  <v:textbox>
                    <w:txbxContent>
                      <w:p w:rsidR="00862F6C" w:rsidRPr="00886B36" w:rsidRDefault="00862F6C" w:rsidP="006071A6">
                        <w:pPr>
                          <w:rPr>
                            <w:rFonts w:asciiTheme="majorHAnsi" w:hAnsiTheme="majorHAnsi" w:cstheme="majorHAnsi"/>
                            <w:sz w:val="18"/>
                            <w:szCs w:val="18"/>
                          </w:rPr>
                        </w:pPr>
                        <w:r w:rsidRPr="00886B36">
                          <w:rPr>
                            <w:rFonts w:asciiTheme="majorHAnsi" w:hAnsiTheme="majorHAnsi" w:cstheme="majorHAnsi"/>
                            <w:sz w:val="18"/>
                            <w:szCs w:val="18"/>
                          </w:rPr>
                          <w:t xml:space="preserve">Regulation </w:t>
                        </w:r>
                      </w:p>
                    </w:txbxContent>
                  </v:textbox>
                </v:shape>
                <v:shape id="AutoShape 9261" o:spid="_x0000_s3352" type="#_x0000_t32" style="position:absolute;left:2521;top:7833;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eKTMQAAADeAAAADwAAAGRycy9kb3ducmV2LnhtbERPz2vCMBS+D/Y/hDfwMjRtwTGrUbqB&#10;oAMPunl/Ns8mrHnpmqj1v18Ogx0/vt+L1eBacaU+WM8K8kkGgrj22nKj4OtzPX4FESKyxtYzKbhT&#10;gNXy8WGBpfY33tP1EBuRQjiUqMDE2JVShtqQwzDxHXHizr53GBPsG6l7vKVw18oiy16kQ8upwWBH&#10;74bq78PFKdht87fqZOz2Y/9jd9N11V6a56NSo6ehmoOINMR/8Z97oxUUs7xIe9OddAX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4pMxAAAAN4AAAAPAAAAAAAAAAAA&#10;AAAAAKECAABkcnMvZG93bnJldi54bWxQSwUGAAAAAAQABAD5AAAAkgMAAAAA&#10;"/>
                <v:shape id="AutoShape 9659" o:spid="_x0000_s3353" type="#_x0000_t32" style="position:absolute;left:2745;top:8779;width:776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4KOccAAADeAAAADwAAAGRycy9kb3ducmV2LnhtbESPzWrDMBCE74W8g9hAb41sH5rGjWJC&#10;f2gOucTtocfFWlsm1spYsuO8fRUI9DjMzDfMtphtJyYafOtYQbpKQBBXTrfcKPj5/nx6AeEDssbO&#10;MSm4kodit3jYYq7dhU80laEREcI+RwUmhD6X0leGLPqV64mjV7vBYohyaKQe8BLhtpNZkjxLiy3H&#10;BYM9vRmqzuVoFbxfj9XXmPSNWdcfp3FdS5/+1ko9Luf9K4hAc/gP39sHrSDbpNkGbnfiFZC7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go5xwAAAN4AAAAPAAAAAAAA&#10;AAAAAAAAAKECAABkcnMvZG93bnJldi54bWxQSwUGAAAAAAQABAD5AAAAlQMAAAAA&#10;" strokeweight=".5pt">
                  <v:stroke startarrow="block"/>
                </v:shape>
                <v:rect id="Rectangle 9291" o:spid="_x0000_s3354" style="position:absolute;left:2020;top:9049;width:1247;height:1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vkT8UA&#10;AADeAAAADwAAAGRycy9kb3ducmV2LnhtbESPzWrCQBSF90LfYbhCd2ZiAqXGjCItlnapcePumrkm&#10;0cydkBlN2qd3FkKXh/PHl69H04o79a6xrGAexSCIS6sbrhQciu3sHYTzyBpby6TglxysVy+THDNt&#10;B97Rfe8rEUbYZaig9r7LpHRlTQZdZDvi4J1tb9AH2VdS9ziEcdPKJI7fpMGGw0ONHX3UVF73N6Pg&#10;1CQH/NsVX7FZbFP/MxaX2/FTqdfpuFmC8DT6//Cz/a0VJIt5GgACTkA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q+RPxQAAAN4AAAAPAAAAAAAAAAAAAAAAAJgCAABkcnMv&#10;ZG93bnJldi54bWxQSwUGAAAAAAQABAD1AAAAigMAAAAA&#10;">
                  <v:textbox>
                    <w:txbxContent>
                      <w:p w:rsidR="00862F6C" w:rsidRPr="00886B36" w:rsidRDefault="00862F6C" w:rsidP="006071A6">
                        <w:pPr>
                          <w:spacing w:before="120"/>
                          <w:jc w:val="center"/>
                          <w:rPr>
                            <w:rFonts w:asciiTheme="majorHAnsi" w:hAnsiTheme="majorHAnsi" w:cstheme="majorHAnsi"/>
                            <w:sz w:val="18"/>
                            <w:szCs w:val="18"/>
                          </w:rPr>
                        </w:pPr>
                        <w:r w:rsidRPr="00886B36">
                          <w:rPr>
                            <w:rFonts w:asciiTheme="majorHAnsi" w:hAnsiTheme="majorHAnsi" w:cstheme="majorHAnsi"/>
                            <w:sz w:val="18"/>
                            <w:szCs w:val="18"/>
                          </w:rPr>
                          <w:t>Regulation</w:t>
                        </w:r>
                      </w:p>
                      <w:p w:rsidR="00862F6C" w:rsidRPr="00886B36" w:rsidRDefault="00862F6C" w:rsidP="006071A6">
                        <w:pPr>
                          <w:jc w:val="center"/>
                          <w:rPr>
                            <w:rFonts w:asciiTheme="majorHAnsi" w:hAnsiTheme="majorHAnsi" w:cstheme="majorHAnsi"/>
                            <w:sz w:val="18"/>
                            <w:szCs w:val="18"/>
                          </w:rPr>
                        </w:pPr>
                        <w:r w:rsidRPr="00886B36">
                          <w:rPr>
                            <w:rFonts w:asciiTheme="majorHAnsi" w:hAnsiTheme="majorHAnsi" w:cstheme="majorHAnsi"/>
                            <w:sz w:val="18"/>
                            <w:szCs w:val="18"/>
                          </w:rPr>
                          <w:t>mode</w:t>
                        </w:r>
                      </w:p>
                    </w:txbxContent>
                  </v:textbox>
                </v:rect>
                <v:shape id="Text Box 9292" o:spid="_x0000_s3355" type="#_x0000_t202" style="position:absolute;left:3264;top:9050;width:1980;height:1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AdzccA&#10;AADeAAAADwAAAGRycy9kb3ducmV2LnhtbESPQWvCQBSE7wX/w/IKXkrdRIvV1FVKQdGbtWKvj+wz&#10;Cc2+jbtrjP/eFQoeh5n5hpktOlOLlpyvLCtIBwkI4tzqigsF+5/l6wSED8gaa8uk4EoeFvPe0wwz&#10;bS/8Te0uFCJC2GeooAyhyaT0eUkG/cA2xNE7WmcwROkKqR1eItzUcpgkY2mw4rhQYkNfJeV/u7NR&#10;MHlbt79+M9oe8vGxnoaX93Z1ckr1n7vPDxCBuvAI/7fXWsFwmo5SuN+JV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Hc3HAAAA3gAAAA8AAAAAAAAAAAAAAAAAmAIAAGRy&#10;cy9kb3ducmV2LnhtbFBLBQYAAAAABAAEAPUAAACMAwAAAAA=&#10;">
                  <v:textbox>
                    <w:txbxContent>
                      <w:p w:rsidR="00862F6C" w:rsidRPr="00886B36" w:rsidRDefault="00862F6C" w:rsidP="009B4DD4">
                        <w:pPr>
                          <w:rPr>
                            <w:rFonts w:asciiTheme="majorHAnsi" w:hAnsiTheme="majorHAnsi" w:cstheme="majorHAnsi"/>
                            <w:sz w:val="18"/>
                            <w:szCs w:val="18"/>
                          </w:rPr>
                        </w:pPr>
                        <w:r w:rsidRPr="00886B36">
                          <w:rPr>
                            <w:rFonts w:asciiTheme="majorHAnsi" w:hAnsiTheme="majorHAnsi" w:cstheme="majorHAnsi"/>
                            <w:sz w:val="18"/>
                            <w:szCs w:val="18"/>
                          </w:rPr>
                          <w:t>FV643</w:t>
                        </w:r>
                        <w:r>
                          <w:rPr>
                            <w:rFonts w:asciiTheme="majorHAnsi" w:hAnsiTheme="majorHAnsi" w:cstheme="majorHAnsi"/>
                            <w:sz w:val="18"/>
                            <w:szCs w:val="18"/>
                          </w:rPr>
                          <w:t>, FV641</w:t>
                        </w:r>
                        <w:r w:rsidRPr="00886B36">
                          <w:rPr>
                            <w:rFonts w:asciiTheme="majorHAnsi" w:hAnsiTheme="majorHAnsi" w:cstheme="majorHAnsi"/>
                            <w:sz w:val="18"/>
                            <w:szCs w:val="18"/>
                          </w:rPr>
                          <w:t xml:space="preserve"> open</w:t>
                        </w:r>
                        <w:r>
                          <w:rPr>
                            <w:rFonts w:asciiTheme="majorHAnsi" w:hAnsiTheme="majorHAnsi" w:cstheme="majorHAnsi"/>
                            <w:sz w:val="18"/>
                            <w:szCs w:val="18"/>
                          </w:rPr>
                          <w:t>ed</w:t>
                        </w:r>
                      </w:p>
                      <w:p w:rsidR="00862F6C" w:rsidRPr="00886B36" w:rsidRDefault="00862F6C" w:rsidP="008B7146">
                        <w:pPr>
                          <w:rPr>
                            <w:rFonts w:asciiTheme="majorHAnsi" w:hAnsiTheme="majorHAnsi" w:cstheme="majorHAnsi"/>
                            <w:sz w:val="18"/>
                            <w:szCs w:val="18"/>
                          </w:rPr>
                        </w:pPr>
                        <w:r w:rsidRPr="00886B36">
                          <w:rPr>
                            <w:rFonts w:asciiTheme="majorHAnsi" w:hAnsiTheme="majorHAnsi" w:cstheme="majorHAnsi"/>
                            <w:sz w:val="18"/>
                            <w:szCs w:val="18"/>
                          </w:rPr>
                          <w:t>CV602 regulated</w:t>
                        </w:r>
                      </w:p>
                      <w:p w:rsidR="00862F6C" w:rsidRPr="00886B36" w:rsidRDefault="00862F6C" w:rsidP="000E6060">
                        <w:pPr>
                          <w:spacing w:line="312" w:lineRule="auto"/>
                          <w:rPr>
                            <w:rFonts w:asciiTheme="majorHAnsi" w:hAnsiTheme="majorHAnsi" w:cstheme="majorHAnsi"/>
                            <w:sz w:val="18"/>
                            <w:szCs w:val="18"/>
                          </w:rPr>
                        </w:pPr>
                        <w:r>
                          <w:rPr>
                            <w:rFonts w:asciiTheme="majorHAnsi" w:hAnsiTheme="majorHAnsi" w:cstheme="majorHAnsi"/>
                            <w:sz w:val="18"/>
                            <w:szCs w:val="18"/>
                          </w:rPr>
                          <w:t>LI660=LI</w:t>
                        </w:r>
                        <w:r w:rsidRPr="00886B36">
                          <w:rPr>
                            <w:rFonts w:asciiTheme="majorHAnsi" w:hAnsiTheme="majorHAnsi" w:cstheme="majorHAnsi"/>
                            <w:sz w:val="18"/>
                            <w:szCs w:val="18"/>
                          </w:rPr>
                          <w:t>660setPoint</w:t>
                        </w:r>
                      </w:p>
                      <w:p w:rsidR="00862F6C" w:rsidRPr="00886B36" w:rsidRDefault="00862F6C" w:rsidP="008B7146">
                        <w:pPr>
                          <w:rPr>
                            <w:rFonts w:asciiTheme="majorHAnsi" w:hAnsiTheme="majorHAnsi" w:cstheme="majorHAnsi"/>
                            <w:sz w:val="18"/>
                            <w:szCs w:val="18"/>
                          </w:rPr>
                        </w:pPr>
                        <w:r w:rsidRPr="00886B36">
                          <w:rPr>
                            <w:rFonts w:asciiTheme="majorHAnsi" w:hAnsiTheme="majorHAnsi" w:cstheme="majorHAnsi"/>
                            <w:sz w:val="18"/>
                            <w:szCs w:val="18"/>
                          </w:rPr>
                          <w:t>CV581 regulated</w:t>
                        </w:r>
                      </w:p>
                      <w:p w:rsidR="00862F6C" w:rsidRPr="00886B36" w:rsidRDefault="00862F6C" w:rsidP="008B7146">
                        <w:pPr>
                          <w:rPr>
                            <w:rFonts w:asciiTheme="majorHAnsi" w:hAnsiTheme="majorHAnsi" w:cstheme="majorHAnsi"/>
                            <w:sz w:val="18"/>
                            <w:szCs w:val="18"/>
                          </w:rPr>
                        </w:pPr>
                        <w:r w:rsidRPr="00886B36">
                          <w:rPr>
                            <w:rFonts w:asciiTheme="majorHAnsi" w:hAnsiTheme="majorHAnsi" w:cstheme="majorHAnsi"/>
                            <w:sz w:val="18"/>
                            <w:szCs w:val="18"/>
                          </w:rPr>
                          <w:t>PT660=PT660setpoint</w:t>
                        </w:r>
                      </w:p>
                      <w:p w:rsidR="00862F6C" w:rsidRPr="00886B36" w:rsidRDefault="00862F6C" w:rsidP="006071A6">
                        <w:pPr>
                          <w:spacing w:line="312" w:lineRule="auto"/>
                          <w:rPr>
                            <w:rFonts w:asciiTheme="majorHAnsi" w:hAnsiTheme="majorHAnsi" w:cstheme="majorHAnsi"/>
                            <w:sz w:val="18"/>
                            <w:szCs w:val="18"/>
                          </w:rPr>
                        </w:pPr>
                      </w:p>
                    </w:txbxContent>
                  </v:textbox>
                </v:shape>
                <v:rect id="Rectangle 11479" o:spid="_x0000_s3356" style="position:absolute;left:6327;top:9609;width:1247;height:1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fo8QA&#10;AADeAAAADwAAAGRycy9kb3ducmV2LnhtbESPQYvCMBSE74L/ITxhb5paYdFqFHFx2T1qvXh7Ns+2&#10;2ryUJmr11xtB8DjMzDfMbNGaSlypcaVlBcNBBII4s7rkXMEuXffHIJxH1lhZJgV3crCYdzszTLS9&#10;8YauW5+LAGGXoILC+zqR0mUFGXQDWxMH72gbgz7IJpe6wVuAm0rGUfQtDZYcFgqsaVVQdt5ejIJD&#10;Ge/wsUl/IzNZj/x/m54u+x+lvnrtcgrCU+s/4Xf7TyuIJ8NRDK874Qr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136PEAAAA3gAAAA8AAAAAAAAAAAAAAAAAmAIAAGRycy9k&#10;b3ducmV2LnhtbFBLBQYAAAAABAAEAPUAAACJAwAAAAA=&#10;">
                  <v:textbox>
                    <w:txbxContent>
                      <w:p w:rsidR="00862F6C" w:rsidRPr="00886B36" w:rsidRDefault="00862F6C" w:rsidP="00CC39AB">
                        <w:pPr>
                          <w:spacing w:before="120"/>
                          <w:jc w:val="center"/>
                          <w:rPr>
                            <w:rFonts w:asciiTheme="majorHAnsi" w:hAnsiTheme="majorHAnsi" w:cstheme="majorHAnsi"/>
                            <w:sz w:val="18"/>
                            <w:szCs w:val="18"/>
                          </w:rPr>
                        </w:pPr>
                        <w:r w:rsidRPr="00886B36">
                          <w:rPr>
                            <w:rFonts w:asciiTheme="majorHAnsi" w:hAnsiTheme="majorHAnsi" w:cstheme="majorHAnsi"/>
                            <w:sz w:val="18"/>
                            <w:szCs w:val="18"/>
                          </w:rPr>
                          <w:t>Start</w:t>
                        </w:r>
                      </w:p>
                      <w:p w:rsidR="00862F6C" w:rsidRPr="00886B36" w:rsidRDefault="00862F6C" w:rsidP="00CC39AB">
                        <w:pPr>
                          <w:jc w:val="center"/>
                          <w:rPr>
                            <w:rFonts w:asciiTheme="majorHAnsi" w:hAnsiTheme="majorHAnsi" w:cstheme="majorHAnsi"/>
                            <w:sz w:val="18"/>
                            <w:szCs w:val="18"/>
                          </w:rPr>
                        </w:pPr>
                        <w:r w:rsidRPr="00886B36">
                          <w:rPr>
                            <w:rFonts w:asciiTheme="majorHAnsi" w:hAnsiTheme="majorHAnsi" w:cstheme="majorHAnsi"/>
                            <w:sz w:val="18"/>
                            <w:szCs w:val="18"/>
                          </w:rPr>
                          <w:t>Filling</w:t>
                        </w:r>
                      </w:p>
                    </w:txbxContent>
                  </v:textbox>
                </v:rect>
                <v:shape id="AutoShape 9297" o:spid="_x0000_s3357" type="#_x0000_t32" style="position:absolute;left:6121;top:13439;width:436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a0a8UAAADeAAAADwAAAGRycy9kb3ducmV2LnhtbESPT4vCMBTE78J+h/AWvGlqRXG7RpGK&#10;rCfBPxdvj+bZFpuXksRav/1mYcHjMDO/YZbr3jSiI+drywom4wQEcWF1zaWCy3k3WoDwAVljY5kU&#10;vMjDevUxWGKm7ZOP1J1CKSKEfYYKqhDaTEpfVGTQj21LHL2bdQZDlK6U2uEzwk0j0ySZS4M1x4UK&#10;W8orKu6nh1Gwq68zzo/dNn01m/z8E2juHgelhp/95htEoD68w//tvVaQfk2mU/i7E6+A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Pa0a8UAAADeAAAADwAAAAAAAAAA&#10;AAAAAAChAgAAZHJzL2Rvd25yZXYueG1sUEsFBgAAAAAEAAQA+QAAAJMDAAAAAA==&#10;" strokeweight=".5pt">
                  <v:stroke startarrow="block" endarrow="block"/>
                </v:shape>
                <v:shape id="AutoShape 9298" o:spid="_x0000_s3358" type="#_x0000_t32" style="position:absolute;left:6560;top:13327;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MWlMkAAADeAAAADwAAAGRycy9kb3ducmV2LnhtbESPT0sDMRTE74LfITzBi7TZbW3RtWlZ&#10;CwVb6KF/vD83z01w87Ju0nb99kYQehxm5jfMbNG7RpypC9azgnyYgSCuvLZcKzgeVoMnECEia2w8&#10;k4IfCrCY397MsND+wjs672MtEoRDgQpMjG0hZagMOQxD3xIn79N3DmOSXS11h5cEd40cZdlUOrSc&#10;Fgy2tDRUfe1PTsF2nb+WH8auN7tvu52syuZUP7wrdX/Xly8gIvXxGv5vv2kFo+d8/Ah/d9IV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pTFpTJAAAA3gAAAA8AAAAA&#10;AAAAAAAAAAAAoQIAAGRycy9kb3ducmV2LnhtbFBLBQYAAAAABAAEAPkAAACXAwAAAAA=&#10;"/>
                <v:shape id="AutoShape 9299" o:spid="_x0000_s3359" type="#_x0000_t32" style="position:absolute;left:7449;top:13327;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8gAAADeAAAADwAAAGRycy9kb3ducmV2LnhtbESPT2sCMRTE74V+h/AKvRTNrmKxW6Ns&#10;C4IKHvzT++vmdRO6edluom6/vSkIPQ4z8xtmtuhdI87UBetZQT7MQBBXXluuFRwPy8EURIjIGhvP&#10;pOCXAizm93czLLS/8I7O+1iLBOFQoAITY1tIGSpDDsPQt8TJ+/Kdw5hkV0vd4SXBXSNHWfYsHVpO&#10;CwZbejdUfe9PTsF2nb+Vn8auN7sfu50sy+ZUP30o9fjQl68gIvXxP3xrr7SC0Us+nsDfnXQF5PwK&#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R+zD8gAAADeAAAADwAAAAAA&#10;AAAAAAAAAAChAgAAZHJzL2Rvd25yZXYueG1sUEsFBgAAAAAEAAQA+QAAAJYDAAAAAA==&#10;"/>
                <v:shape id="AutoShape 9313" o:spid="_x0000_s3360" type="#_x0000_t32" style="position:absolute;left:6964;top:11386;width:33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ZxccAAADeAAAADwAAAGRycy9kb3ducmV2LnhtbESPQWvCQBSE74L/YXlCb3WTFKSmrtIW&#10;RGvpobF6fmSfSWj2bdxdNfXXdwsFj8PMfMPMFr1pxZmcbywrSMcJCOLS6oYrBV/b5f0jCB+QNbaW&#10;ScEPeVjMh4MZ5tpe+JPORahEhLDPUUEdQpdL6cuaDPqx7Yijd7DOYIjSVVI7vES4aWWWJBNpsOG4&#10;UGNHrzWV38XJKNi8d012XH24tzbQvtDX3csq3Sl1N+qfn0AE6sMt/N9eawXZNH2YwN+deAXk/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7tnFxwAAAN4AAAAPAAAAAAAA&#10;AAAAAAAAAKECAABkcnMvZG93bnJldi54bWxQSwUGAAAAAAQABAD5AAAAlQMAAAAA&#10;" strokeweight=".5pt">
                  <v:stroke endarrow="block"/>
                </v:shape>
                <v:shape id="AutoShape 9314" o:spid="_x0000_s3361" type="#_x0000_t32" style="position:absolute;left:8658;top:11341;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gwMMYAAADeAAAADwAAAGRycy9kb3ducmV2LnhtbESP3YrCMBSE7xd8h3CEvVtTf9afahQR&#10;BNm9ELUPcGiObbU5KU1su2+/EQQvh5n5hlltOlOKhmpXWFYwHEQgiFOrC84UJJf91xyE88gaS8uk&#10;4I8cbNa9jxXG2rZ8oubsMxEg7GJUkHtfxVK6NCeDbmAr4uBdbW3QB1lnUtfYBrgp5SiKptJgwWEh&#10;x4p2OaX388Mo+J1PfHY7Xe04aY7fsop+9kk7Veqz322XIDx1/h1+tQ9awWgxHM/geSdcAbn+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4MDDGAAAA3gAAAA8AAAAAAAAA&#10;AAAAAAAAoQIAAGRycy9kb3ducmV2LnhtbFBLBQYAAAAABAAEAPkAAACUAwAAAAA=&#10;"/>
                <v:shape id="Text Box 11480" o:spid="_x0000_s3362" type="#_x0000_t202" style="position:absolute;left:7010;top:15305;width:2139;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QCMMIA&#10;AADeAAAADwAAAGRycy9kb3ducmV2LnhtbERPy4rCMBTdC/MP4Q6400RHRTtGEQfBleJrYHaX5tqW&#10;aW5KE239e7MQXB7Oe75sbSnuVPvCsYZBX4EgTp0pONNwPm16UxA+IBssHZOGB3lYLj46c0yMa/hA&#10;92PIRAxhn6CGPIQqkdKnOVn0fVcRR+7qaoshwjqTpsYmhttSDpWaSIsFx4YcK1rnlP4fb1bDZXf9&#10;+x2pffZjx1XjWiXZzqTW3c929Q0iUBve4pd7azQMZ4OvuDfeiV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FAIwwgAAAN4AAAAPAAAAAAAAAAAAAAAAAJgCAABkcnMvZG93&#10;bnJldi54bWxQSwUGAAAAAAQABAD1AAAAhwMAAAAA&#10;" filled="f" stroked="f">
                  <v:textbox>
                    <w:txbxContent>
                      <w:p w:rsidR="00862F6C" w:rsidRPr="002212F8" w:rsidRDefault="00862F6C" w:rsidP="002212F8">
                        <w:pPr>
                          <w:rPr>
                            <w:rFonts w:asciiTheme="majorHAnsi" w:hAnsiTheme="majorHAnsi" w:cstheme="majorHAnsi"/>
                            <w:sz w:val="18"/>
                            <w:szCs w:val="18"/>
                            <w:lang w:val="fr-FR"/>
                          </w:rPr>
                        </w:pPr>
                        <w:r>
                          <w:rPr>
                            <w:rFonts w:asciiTheme="majorHAnsi" w:hAnsiTheme="majorHAnsi" w:cstheme="majorHAnsi"/>
                            <w:sz w:val="18"/>
                            <w:szCs w:val="18"/>
                            <w:lang w:val="fr-FR"/>
                          </w:rPr>
                          <w:t>(FV643 &amp; CV602) closed</w:t>
                        </w:r>
                      </w:p>
                    </w:txbxContent>
                  </v:textbox>
                </v:shape>
                <v:shape id="AutoShape 11481" o:spid="_x0000_s3363" type="#_x0000_t32" style="position:absolute;left:6862;top:15451;width:2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K5CsgAAADeAAAADwAAAGRycy9kb3ducmV2LnhtbESPT2sCMRTE74V+h/CEXopmV2nRrVG2&#10;BaEWPPin99fN6ya4edluoq7fvikIPQ4z8xtmvuxdI87UBetZQT7KQBBXXluuFRz2q+EURIjIGhvP&#10;pOBKAZaL+7s5FtpfeEvnXaxFgnAoUIGJsS2kDJUhh2HkW+LkffvOYUyyq6Xu8JLgrpHjLHuWDi2n&#10;BYMtvRmqjruTU7BZ56/ll7Hrj+2P3TytyuZUP34q9TDoyxcQkfr4H76137WC8SyfzODvTroCc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FK5CsgAAADeAAAADwAAAAAA&#10;AAAAAAAAAAChAgAAZHJzL2Rvd25yZXYueG1sUEsFBgAAAAAEAAQA+QAAAJYDAAAAAA==&#10;"/>
                <v:rect id="Rectangle 9305" o:spid="_x0000_s3364" style="position:absolute;left:4408;top:6229;width:1163;height:1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2XMsQA&#10;AADeAAAADwAAAGRycy9kb3ducmV2LnhtbESPzYrCMBSF9wO+Q7iCuzG1yqDVKKIozlLrxt21ubbV&#10;5qY0UatPP1kMuDycP77ZojWVeFDjSssKBv0IBHFmdcm5gmO6+R6DcB5ZY2WZFLzIwWLe+Zphou2T&#10;9/Q4+FyEEXYJKii8rxMpXVaQQde3NXHwLrYx6INscqkbfIZxU8k4in6kwZLDQ4E1rQrKboe7UXAu&#10;4yO+9+k2MpPN0P+26fV+WivV67bLKQhPrf+E/9s7rSCeDEYBIOAEF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tlzLEAAAA3gAAAA8AAAAAAAAAAAAAAAAAmAIAAGRycy9k&#10;b3ducmV2LnhtbFBLBQYAAAAABAAEAPUAAACJAwAAAAA=&#10;">
                  <v:textbox>
                    <w:txbxContent>
                      <w:p w:rsidR="00862F6C" w:rsidRPr="00886B36" w:rsidRDefault="00862F6C" w:rsidP="00591DB8">
                        <w:pPr>
                          <w:spacing w:before="120"/>
                          <w:jc w:val="center"/>
                          <w:rPr>
                            <w:rFonts w:asciiTheme="majorHAnsi" w:hAnsiTheme="majorHAnsi" w:cstheme="majorHAnsi"/>
                            <w:sz w:val="18"/>
                            <w:szCs w:val="18"/>
                            <w:lang w:val="fr-FR"/>
                          </w:rPr>
                        </w:pPr>
                        <w:r w:rsidRPr="00886B36">
                          <w:rPr>
                            <w:rFonts w:asciiTheme="majorHAnsi" w:hAnsiTheme="majorHAnsi" w:cstheme="majorHAnsi"/>
                            <w:sz w:val="18"/>
                            <w:szCs w:val="18"/>
                            <w:lang w:val="fr-FR"/>
                          </w:rPr>
                          <w:t>Filling ready</w:t>
                        </w:r>
                      </w:p>
                    </w:txbxContent>
                  </v:textbox>
                </v:rect>
                <v:shape id="Text Box 9306" o:spid="_x0000_s3365" type="#_x0000_t202" style="position:absolute;left:5560;top:6229;width:2221;height:1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ZusMcA&#10;AADeAAAADwAAAGRycy9kb3ducmV2LnhtbESPQWvCQBSE7wX/w/IKXkrdRMVq6iqloOittWKvj+wz&#10;Cc2+jbtrjP/eFYQeh5n5hpkvO1OLlpyvLCtIBwkI4tzqigsF+5/V6xSED8gaa8uk4Eoelove0xwz&#10;bS/8Te0uFCJC2GeooAyhyaT0eUkG/cA2xNE7WmcwROkKqR1eItzUcpgkE2mw4rhQYkOfJeV/u7NR&#10;MB1v2l+/HX0d8smxnoWXt3Z9ckr1n7uPdxCBuvAffrQ3WsFwlo5TuN+JV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WbrDHAAAA3gAAAA8AAAAAAAAAAAAAAAAAmAIAAGRy&#10;cy9kb3ducmV2LnhtbFBLBQYAAAAABAAEAPUAAACMAwAAAAA=&#10;">
                  <v:textbox>
                    <w:txbxContent>
                      <w:p w:rsidR="00862F6C" w:rsidRPr="00886B36" w:rsidRDefault="00862F6C" w:rsidP="00591DB8">
                        <w:pPr>
                          <w:spacing w:before="120"/>
                          <w:rPr>
                            <w:rFonts w:asciiTheme="majorHAnsi" w:hAnsiTheme="majorHAnsi" w:cstheme="majorHAnsi"/>
                            <w:sz w:val="18"/>
                            <w:szCs w:val="18"/>
                          </w:rPr>
                        </w:pPr>
                        <w:r>
                          <w:rPr>
                            <w:rFonts w:asciiTheme="majorHAnsi" w:hAnsiTheme="majorHAnsi" w:cstheme="majorHAnsi"/>
                            <w:sz w:val="18"/>
                            <w:szCs w:val="18"/>
                          </w:rPr>
                          <w:t xml:space="preserve">Open </w:t>
                        </w:r>
                        <w:r w:rsidRPr="00886B36">
                          <w:rPr>
                            <w:rFonts w:asciiTheme="majorHAnsi" w:hAnsiTheme="majorHAnsi" w:cstheme="majorHAnsi"/>
                            <w:sz w:val="18"/>
                            <w:szCs w:val="18"/>
                          </w:rPr>
                          <w:t>FV643</w:t>
                        </w:r>
                        <w:r>
                          <w:rPr>
                            <w:rFonts w:asciiTheme="majorHAnsi" w:hAnsiTheme="majorHAnsi" w:cstheme="majorHAnsi"/>
                            <w:sz w:val="18"/>
                            <w:szCs w:val="18"/>
                          </w:rPr>
                          <w:t>, FV641</w:t>
                        </w:r>
                        <w:r w:rsidRPr="00886B36">
                          <w:rPr>
                            <w:rFonts w:asciiTheme="majorHAnsi" w:hAnsiTheme="majorHAnsi" w:cstheme="majorHAnsi"/>
                            <w:sz w:val="18"/>
                            <w:szCs w:val="18"/>
                          </w:rPr>
                          <w:t xml:space="preserve"> </w:t>
                        </w:r>
                      </w:p>
                      <w:p w:rsidR="00862F6C" w:rsidRPr="00886B36" w:rsidRDefault="00862F6C" w:rsidP="00591DB8">
                        <w:pPr>
                          <w:rPr>
                            <w:rFonts w:asciiTheme="majorHAnsi" w:hAnsiTheme="majorHAnsi" w:cstheme="majorHAnsi"/>
                            <w:sz w:val="18"/>
                            <w:szCs w:val="18"/>
                          </w:rPr>
                        </w:pPr>
                      </w:p>
                    </w:txbxContent>
                  </v:textbox>
                </v:shape>
                <v:shape id="AutoShape 9310" o:spid="_x0000_s3366" type="#_x0000_t32" style="position:absolute;left:6850;top:7772;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BYBsgAAADeAAAADwAAAGRycy9kb3ducmV2LnhtbESPQUsDMRSE7wX/Q3gFL6XN7qJS16Zl&#10;FQpW6KG1vT83z03o5mXdpO36740geBxm5htmsRpcKy7UB+tZQT7LQBDXXltuFBze19M5iBCRNbae&#10;ScE3BVgtb0YLLLW/8o4u+9iIBOFQogITY1dKGWpDDsPMd8TJ+/S9w5hk30jd4zXBXSuLLHuQDi2n&#10;BYMdvRiqT/uzU7Dd5M/Vh7Gbt92X3d6vq/bcTI5K3Y6H6glEpCH+h//ar1pB8ZjfFfB7J10Bufw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vBYBsgAAADeAAAADwAAAAAA&#10;AAAAAAAAAAChAgAAZHJzL2Rvd25yZXYueG1sUEsFBgAAAAAEAAQA+QAAAJYDAAAAAA==&#10;"/>
                <v:group id="Group 9287" o:spid="_x0000_s3367" style="position:absolute;left:6279;top:14148;width:4649;height:1101" coordorigin="3883,3757" coordsize="5286,1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XfHKscAAADe&#10;AAAADwAAAAAAAAAAAAAAAACqAgAAZHJzL2Rvd25yZXYueG1sUEsFBgAAAAAEAAQA+gAAAJ4DAAAA&#10;AA==&#10;">
                  <v:rect id="Rectangle 9288" o:spid="_x0000_s3368" style="position:absolute;left:3883;top:3757;width:1605;height:1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aRMccA&#10;AADeAAAADwAAAGRycy9kb3ducmV2LnhtbESPQWvCQBSE70L/w/IK3szGNEhNs4pYlPao8dLba/Y1&#10;SZt9G7KrSf31bkHocZiZb5h8PZpWXKh3jWUF8ygGQVxa3XCl4FTsZs8gnEfW2FomBb/kYL16mOSY&#10;aTvwgS5HX4kAYZehgtr7LpPSlTUZdJHtiIP3ZXuDPsi+krrHIcBNK5M4XkiDDYeFGjva1lT+HM9G&#10;wWeTnPB6KPaxWe6e/PtYfJ8/XpWaPo6bFxCeRv8fvrfftIJkOU9T+LsTr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WkTHHAAAA3gAAAA8AAAAAAAAAAAAAAAAAmAIAAGRy&#10;cy9kb3ducmV2LnhtbFBLBQYAAAAABAAEAPUAAACMAwAAAAA=&#10;">
                    <v:textbox>
                      <w:txbxContent>
                        <w:p w:rsidR="00862F6C" w:rsidRPr="00886B36" w:rsidRDefault="00862F6C" w:rsidP="00BC169E">
                          <w:pPr>
                            <w:spacing w:before="120"/>
                            <w:jc w:val="center"/>
                            <w:rPr>
                              <w:rFonts w:asciiTheme="majorHAnsi" w:hAnsiTheme="majorHAnsi"/>
                              <w:sz w:val="18"/>
                              <w:szCs w:val="18"/>
                            </w:rPr>
                          </w:pPr>
                          <w:r w:rsidRPr="00886B36">
                            <w:rPr>
                              <w:rFonts w:asciiTheme="majorHAnsi" w:hAnsiTheme="majorHAnsi"/>
                              <w:sz w:val="18"/>
                              <w:szCs w:val="18"/>
                            </w:rPr>
                            <w:t>Stop</w:t>
                          </w:r>
                        </w:p>
                        <w:p w:rsidR="00862F6C" w:rsidRPr="00886B36" w:rsidRDefault="00862F6C" w:rsidP="00BC169E">
                          <w:pPr>
                            <w:jc w:val="center"/>
                            <w:rPr>
                              <w:rFonts w:asciiTheme="majorHAnsi" w:hAnsiTheme="majorHAnsi"/>
                              <w:sz w:val="18"/>
                              <w:szCs w:val="18"/>
                            </w:rPr>
                          </w:pPr>
                          <w:r w:rsidRPr="00886B36">
                            <w:rPr>
                              <w:rFonts w:asciiTheme="majorHAnsi" w:hAnsiTheme="majorHAnsi"/>
                              <w:sz w:val="18"/>
                              <w:szCs w:val="18"/>
                            </w:rPr>
                            <w:t>4K</w:t>
                          </w:r>
                        </w:p>
                      </w:txbxContent>
                    </v:textbox>
                  </v:rect>
                  <v:shape id="Text Box 9289" o:spid="_x0000_s3369" type="#_x0000_t202" style="position:absolute;left:5488;top:3757;width:3681;height:1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1os8cA&#10;AADeAAAADwAAAGRycy9kb3ducmV2LnhtbESPQWsCMRSE74L/ITyhF6lZrbW6GqUUWvTWqtTrY/Pc&#10;Xdy8rEm6bv+9EQSPw8x8wyxWralEQ86XlhUMBwkI4szqknMF+93n8xSED8gaK8uk4J88rJbdzgJT&#10;bS/8Q8025CJC2KeooAihTqX0WUEG/cDWxNE7WmcwROlyqR1eItxUcpQkE2mw5LhQYE0fBWWn7Z9R&#10;MB2vm4PfvHz/ZpNjNQv9t+br7JR66rXvcxCB2vAI39trrWA0G45f4XYnXg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taLPHAAAA3gAAAA8AAAAAAAAAAAAAAAAAmAIAAGRy&#10;cy9kb3ducmV2LnhtbFBLBQYAAAAABAAEAPUAAACMAwAAAAA=&#10;">
                    <v:textbox>
                      <w:txbxContent>
                        <w:p w:rsidR="00862F6C" w:rsidRDefault="00862F6C" w:rsidP="00BC169E">
                          <w:pPr>
                            <w:rPr>
                              <w:rFonts w:asciiTheme="majorHAnsi" w:hAnsiTheme="majorHAnsi" w:cstheme="majorHAnsi"/>
                              <w:sz w:val="18"/>
                              <w:szCs w:val="18"/>
                            </w:rPr>
                          </w:pPr>
                          <w:r>
                            <w:rPr>
                              <w:rFonts w:asciiTheme="majorHAnsi" w:hAnsiTheme="majorHAnsi" w:cstheme="majorHAnsi"/>
                              <w:sz w:val="18"/>
                              <w:szCs w:val="18"/>
                            </w:rPr>
                            <w:t xml:space="preserve">Close </w:t>
                          </w:r>
                          <w:r w:rsidRPr="00886B36">
                            <w:rPr>
                              <w:rFonts w:asciiTheme="majorHAnsi" w:hAnsiTheme="majorHAnsi" w:cstheme="majorHAnsi"/>
                              <w:sz w:val="18"/>
                              <w:szCs w:val="18"/>
                            </w:rPr>
                            <w:t>FV643</w:t>
                          </w:r>
                          <w:r>
                            <w:rPr>
                              <w:rFonts w:asciiTheme="majorHAnsi" w:hAnsiTheme="majorHAnsi" w:cstheme="majorHAnsi"/>
                              <w:sz w:val="18"/>
                              <w:szCs w:val="18"/>
                            </w:rPr>
                            <w:t>, FV641</w:t>
                          </w:r>
                          <w:r w:rsidRPr="00886B36">
                            <w:rPr>
                              <w:rFonts w:asciiTheme="majorHAnsi" w:hAnsiTheme="majorHAnsi" w:cstheme="majorHAnsi"/>
                              <w:sz w:val="18"/>
                              <w:szCs w:val="18"/>
                            </w:rPr>
                            <w:t xml:space="preserve"> </w:t>
                          </w:r>
                        </w:p>
                        <w:p w:rsidR="00862F6C" w:rsidRPr="00886B36" w:rsidRDefault="00862F6C" w:rsidP="00BC169E">
                          <w:pPr>
                            <w:rPr>
                              <w:rFonts w:asciiTheme="majorHAnsi" w:hAnsiTheme="majorHAnsi" w:cstheme="majorHAnsi"/>
                              <w:sz w:val="18"/>
                              <w:szCs w:val="18"/>
                            </w:rPr>
                          </w:pPr>
                          <w:r>
                            <w:rPr>
                              <w:rFonts w:asciiTheme="majorHAnsi" w:hAnsiTheme="majorHAnsi" w:cstheme="majorHAnsi"/>
                              <w:sz w:val="18"/>
                              <w:szCs w:val="18"/>
                            </w:rPr>
                            <w:t>Close CV602</w:t>
                          </w:r>
                        </w:p>
                        <w:p w:rsidR="00862F6C" w:rsidRPr="00886B36" w:rsidRDefault="00862F6C" w:rsidP="00BC169E">
                          <w:pPr>
                            <w:spacing w:before="40"/>
                            <w:rPr>
                              <w:rFonts w:asciiTheme="majorHAnsi" w:hAnsiTheme="majorHAnsi" w:cstheme="majorHAnsi"/>
                              <w:sz w:val="18"/>
                              <w:szCs w:val="18"/>
                            </w:rPr>
                          </w:pPr>
                          <w:r w:rsidRPr="00886B36">
                            <w:rPr>
                              <w:rFonts w:asciiTheme="majorHAnsi" w:hAnsiTheme="majorHAnsi" w:cstheme="majorHAnsi"/>
                              <w:sz w:val="18"/>
                              <w:szCs w:val="18"/>
                            </w:rPr>
                            <w:t>CV581 regulated</w:t>
                          </w:r>
                        </w:p>
                        <w:p w:rsidR="00862F6C" w:rsidRPr="00886B36" w:rsidRDefault="00862F6C" w:rsidP="00BC169E">
                          <w:pPr>
                            <w:rPr>
                              <w:rFonts w:asciiTheme="majorHAnsi" w:hAnsiTheme="majorHAnsi" w:cstheme="majorHAnsi"/>
                              <w:sz w:val="18"/>
                              <w:szCs w:val="18"/>
                            </w:rPr>
                          </w:pPr>
                          <w:r w:rsidRPr="00886B36">
                            <w:rPr>
                              <w:rFonts w:asciiTheme="majorHAnsi" w:hAnsiTheme="majorHAnsi" w:cstheme="majorHAnsi"/>
                              <w:sz w:val="18"/>
                              <w:szCs w:val="18"/>
                            </w:rPr>
                            <w:t>PT660=PT660setpoin</w:t>
                          </w:r>
                          <w:r>
                            <w:rPr>
                              <w:rFonts w:asciiTheme="majorHAnsi" w:hAnsiTheme="majorHAnsi" w:cstheme="majorHAnsi"/>
                              <w:sz w:val="18"/>
                              <w:szCs w:val="18"/>
                            </w:rPr>
                            <w:t>t</w:t>
                          </w:r>
                        </w:p>
                      </w:txbxContent>
                    </v:textbox>
                  </v:shape>
                </v:group>
                <v:shape id="Text Box 3830" o:spid="_x0000_s3370" type="#_x0000_t202" style="position:absolute;left:7126;top:7561;width:3640;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FApMQA&#10;AADeAAAADwAAAGRycy9kb3ducmV2LnhtbESPQYvCMBSE74L/IbwFb5ooKmvXKKIInhR1d2Fvj+bZ&#10;lm1eShNt/fdGEDwOM/MNM1+2thQ3qn3hWMNwoEAQp84UnGn4Pm/7nyB8QDZYOiYNd/KwXHQ7c0yM&#10;a/hIt1PIRISwT1BDHkKVSOnTnCz6gauIo3dxtcUQZZ1JU2MT4baUI6Wm0mLBcSHHitY5pf+nq9Xw&#10;s7/8/Y7VIdvYSdW4Vkm2M6l176NdfYEI1IZ3+NXeGQ2j2XA8heedeAX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BQKTEAAAA3gAAAA8AAAAAAAAAAAAAAAAAmAIAAGRycy9k&#10;b3ducmV2LnhtbFBLBQYAAAAABAAEAPUAAACJAwAAAAA=&#10;" filled="f" stroked="f">
                  <v:textbox>
                    <w:txbxContent>
                      <w:p w:rsidR="00862F6C" w:rsidRPr="00660626" w:rsidRDefault="00862F6C" w:rsidP="00660626">
                        <w:pPr>
                          <w:pStyle w:val="ListBullet"/>
                          <w:numPr>
                            <w:ilvl w:val="0"/>
                            <w:numId w:val="0"/>
                          </w:numPr>
                          <w:rPr>
                            <w:rFonts w:asciiTheme="majorHAnsi" w:hAnsiTheme="majorHAnsi" w:cstheme="majorHAnsi"/>
                            <w:sz w:val="18"/>
                            <w:szCs w:val="18"/>
                            <w:lang w:val="en-US"/>
                          </w:rPr>
                        </w:pPr>
                        <w:r w:rsidRPr="00660626">
                          <w:rPr>
                            <w:rFonts w:asciiTheme="majorHAnsi" w:hAnsiTheme="majorHAnsi" w:cstheme="majorHAnsi"/>
                            <w:sz w:val="18"/>
                            <w:szCs w:val="18"/>
                            <w:lang w:val="en-US"/>
                          </w:rPr>
                          <w:t>Intermittent &amp; (LI660 &lt; LI660mini OR Stop</w:t>
                        </w:r>
                        <w:r>
                          <w:rPr>
                            <w:rFonts w:asciiTheme="majorHAnsi" w:hAnsiTheme="majorHAnsi" w:cstheme="majorHAnsi"/>
                            <w:sz w:val="18"/>
                            <w:szCs w:val="18"/>
                            <w:lang w:val="en-US"/>
                          </w:rPr>
                          <w:t>)</w:t>
                        </w:r>
                      </w:p>
                      <w:p w:rsidR="00862F6C" w:rsidRPr="00660626" w:rsidRDefault="00862F6C" w:rsidP="00BC169E">
                        <w:pPr>
                          <w:rPr>
                            <w:rFonts w:asciiTheme="majorHAnsi" w:hAnsiTheme="majorHAnsi" w:cstheme="majorHAnsi"/>
                            <w:sz w:val="18"/>
                            <w:szCs w:val="18"/>
                          </w:rPr>
                        </w:pPr>
                        <w:r w:rsidRPr="00660626">
                          <w:rPr>
                            <w:rFonts w:asciiTheme="majorHAnsi" w:hAnsiTheme="majorHAnsi" w:cstheme="majorHAnsi"/>
                            <w:sz w:val="18"/>
                            <w:szCs w:val="18"/>
                          </w:rPr>
                          <w:t>)</w:t>
                        </w:r>
                      </w:p>
                    </w:txbxContent>
                  </v:textbox>
                </v:shape>
                <v:shape id="AutoShape 3831" o:spid="_x0000_s3371" type="#_x0000_t32" style="position:absolute;left:5683;top:11234;width:214;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5DTcUAAADeAAAADwAAAGRycy9kb3ducmV2LnhtbESP3YrCMBSE7xd8h3CEvVtTXX+rUWRB&#10;kPVC1D7AoTm21eakNNm2vv1GELwcZuYbZrXpTCkaql1hWcFwEIEgTq0uOFOQXHZfcxDOI2ssLZOC&#10;BznYrHsfK4y1bflEzdlnIkDYxagg976KpXRpTgbdwFbEwbva2qAPss6krrENcFPKURRNpcGCw0KO&#10;Ff3klN7Pf0bBYT722e10td9Jc5zIKvrdJe1Uqc9+t12C8NT5d/jV3msFo8VwPIPnnXAF5P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j5DTcUAAADeAAAADwAAAAAAAAAA&#10;AAAAAAChAgAAZHJzL2Rvd25yZXYueG1sUEsFBgAAAAAEAAQA+QAAAJMDAAAAAA==&#10;"/>
                <v:shape id="AutoShape 3832" o:spid="_x0000_s3372" type="#_x0000_t32" style="position:absolute;left:5625;top:8846;width:0;height:2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1KAsMAAADeAAAADwAAAGRycy9kb3ducmV2LnhtbERPu27CMBTdkfoP1q3UDZygikfAoKqA&#10;YGCBdmC8im/iiPg6ih0If48HJMaj816ue1uLG7W+cqwgHSUgiHOnKy4V/P/thjMQPiBrrB2Tggd5&#10;WK8+BkvMtLvziW7nUIoYwj5DBSaEJpPS54Ys+pFriCNXuNZiiLAtpW7xHsNtLcdJMpEWK44NBhv6&#10;NZRfz51VsHkc832XNKWZFttTNy2kTy+FUl+f/c8CRKA+vMUv90ErGM/T77g33olXQK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w9SgLDAAAA3gAAAA8AAAAAAAAAAAAA&#10;AAAAoQIAAGRycy9kb3ducmV2LnhtbFBLBQYAAAAABAAEAPkAAACRAwAAAAA=&#10;" strokeweight=".5pt">
                  <v:stroke startarrow="block"/>
                </v:shape>
                <v:group id="Group 3833" o:spid="_x0000_s3373" style="position:absolute;left:2998;top:10821;width:2494;height:796" coordorigin="2879,7911" coordsize="2494,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wwMcAAADeAAAADwAAAGRycy9kb3ducmV2LnhtbESPQWvCQBSE74X+h+UJ&#10;vekmthaNriJSiwcRqoJ4e2SfSTD7NmTXJP57VxB6HGbmG2a26EwpGqpdYVlBPIhAEKdWF5wpOB7W&#10;/TEI55E1lpZJwZ0cLObvbzNMtG35j5q9z0SAsEtQQe59lUjp0pwMuoGtiIN3sbVBH2SdSV1jG+Cm&#10;lMMo+pYGCw4LOVa0yim97m9GwW+L7fIz/mm218vqfj6MdqdtTEp99LrlFISnzv+HX+2NVjCcxF8T&#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J/wwMcAAADe&#10;AAAADwAAAAAAAAAAAAAAAACqAgAAZHJzL2Rvd25yZXYueG1sUEsFBgAAAAAEAAQA+gAAAJ4DAAAA&#10;AA==&#10;">
                  <v:rect id="Rectangle 3834" o:spid="_x0000_s3374" style="position:absolute;left:2879;top:7912;width:1065;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QB78QA&#10;AADeAAAADwAAAGRycy9kb3ducmV2LnhtbESPzYrCMBSF9wO+Q7iCuzG14qDVKKIozlLrxt21ubbV&#10;5qY0UatPP1kMuDycP77ZojWVeFDjSssKBv0IBHFmdcm5gmO6+R6DcB5ZY2WZFLzIwWLe+Zphou2T&#10;9/Q4+FyEEXYJKii8rxMpXVaQQde3NXHwLrYx6INscqkbfIZxU8k4in6kwZLDQ4E1rQrKboe7UXAu&#10;4yO+9+k2MpPN0P+26fV+WivV67bLKQhPrf+E/9s7rSCeDEYBIOAEF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0Ae/EAAAA3gAAAA8AAAAAAAAAAAAAAAAAmAIAAGRycy9k&#10;b3ducmV2LnhtbFBLBQYAAAAABAAEAPUAAACJAwAAAAA=&#10;">
                    <v:textbox>
                      <w:txbxContent>
                        <w:p w:rsidR="00862F6C" w:rsidRPr="008A5886" w:rsidRDefault="00862F6C" w:rsidP="00DD7DF8">
                          <w:pPr>
                            <w:spacing w:before="40"/>
                            <w:jc w:val="center"/>
                            <w:rPr>
                              <w:rFonts w:asciiTheme="majorHAnsi" w:hAnsiTheme="majorHAnsi" w:cstheme="majorHAnsi"/>
                              <w:sz w:val="18"/>
                              <w:szCs w:val="18"/>
                            </w:rPr>
                          </w:pPr>
                          <w:r>
                            <w:rPr>
                              <w:rFonts w:asciiTheme="majorHAnsi" w:hAnsiTheme="majorHAnsi" w:cstheme="majorHAnsi"/>
                              <w:sz w:val="18"/>
                              <w:szCs w:val="18"/>
                            </w:rPr>
                            <w:t>Waiting for level</w:t>
                          </w:r>
                        </w:p>
                      </w:txbxContent>
                    </v:textbox>
                  </v:rect>
                  <v:shape id="Text Box 3835" o:spid="_x0000_s3375" type="#_x0000_t202" style="position:absolute;left:3938;top:7911;width:1435;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4bcgA&#10;AADeAAAADwAAAGRycy9kb3ducmV2LnhtbESPT2vCQBTE70K/w/IKvZS6idZ/qauUgmJv1YpeH9ln&#10;Epp9m+6uMX57t1DwOMzMb5j5sjO1aMn5yrKCtJ+AIM6trrhQsP9evUxB+ICssbZMCq7kYbl46M0x&#10;0/bCW2p3oRARwj5DBWUITSalz0sy6Pu2IY7eyTqDIUpXSO3wEuGmloMkGUuDFceFEhv6KCn/2Z2N&#10;gunrpj36z+HXIR+f6ll4nrTrX6fU02P3/gYiUBfu4f/2RisYzNJRCn9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D/htyAAAAN4AAAAPAAAAAAAAAAAAAAAAAJgCAABk&#10;cnMvZG93bnJldi54bWxQSwUGAAAAAAQABAD1AAAAjQMAAAAA&#10;">
                    <v:textbox>
                      <w:txbxContent>
                        <w:p w:rsidR="00862F6C" w:rsidRPr="008A5886" w:rsidRDefault="00862F6C" w:rsidP="00DD7DF8">
                          <w:pPr>
                            <w:spacing w:before="200"/>
                            <w:rPr>
                              <w:rFonts w:asciiTheme="majorHAnsi" w:hAnsiTheme="majorHAnsi" w:cstheme="majorHAnsi"/>
                              <w:sz w:val="18"/>
                              <w:szCs w:val="18"/>
                            </w:rPr>
                          </w:pPr>
                          <w:r>
                            <w:rPr>
                              <w:rFonts w:asciiTheme="majorHAnsi" w:hAnsiTheme="majorHAnsi" w:cstheme="majorHAnsi"/>
                              <w:sz w:val="18"/>
                              <w:szCs w:val="18"/>
                            </w:rPr>
                            <w:t>Close CV602</w:t>
                          </w:r>
                        </w:p>
                      </w:txbxContent>
                    </v:textbox>
                  </v:shape>
                </v:group>
                <v:shape id="AutoShape 3837" o:spid="_x0000_s3376" type="#_x0000_t32" style="position:absolute;left:5500;top:10502;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nO28gAAADeAAAADwAAAGRycy9kb3ducmV2LnhtbESPQWsCMRSE74X+h/AKXkrN7oJit0bZ&#10;FgQVPGjb++vmdRO6edluom7/fSMIHoeZ+YaZLwfXihP1wXpWkI8zEMS115YbBR/vq6cZiBCRNbae&#10;ScEfBVgu7u/mWGp/5j2dDrERCcKhRAUmxq6UMtSGHIax74iT9+17hzHJvpG6x3OCu1YWWTaVDi2n&#10;BYMdvRmqfw5Hp2C3yV+rL2M32/2v3U1WVXtsHj+VGj0M1QuISEO8ha/ttVZQPOeTAi530hWQi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ynO28gAAADeAAAADwAAAAAA&#10;AAAAAAAAAAChAgAAZHJzL2Rvd25yZXYueG1sUEsFBgAAAAAEAAQA+QAAAJYDAAAAAA==&#10;"/>
                <v:shape id="Text Box 3838" o:spid="_x0000_s3377" type="#_x0000_t202" style="position:absolute;left:3951;top:10386;width:1826;height: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914cUA&#10;AADeAAAADwAAAGRycy9kb3ducmV2LnhtbESPT4vCMBTE74LfITzB25r4b1mrUUQRPLmsugt7ezTP&#10;tti8lCba+u3NwoLHYWZ+wyxWrS3FnWpfONYwHCgQxKkzBWcazqfd2wcIH5ANlo5Jw4M8rJbdzgIT&#10;4xr+ovsxZCJC2CeoIQ+hSqT0aU4W/cBVxNG7uNpiiLLOpKmxiXBbypFS79JiwXEhx4o2OaXX481q&#10;+D5cfn8m6jPb2mnVuFZJtjOpdb/XrucgArXhFf5v742G0Ww4HcPfnXgF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b3XhxQAAAN4AAAAPAAAAAAAAAAAAAAAAAJgCAABkcnMv&#10;ZG93bnJldi54bWxQSwUGAAAAAAQABAD1AAAAigMAAAAA&#10;" filled="f" stroked="f">
                  <v:textbox>
                    <w:txbxContent>
                      <w:p w:rsidR="00862F6C" w:rsidRPr="00886B36" w:rsidRDefault="00862F6C" w:rsidP="00DD7DF8">
                        <w:pPr>
                          <w:rPr>
                            <w:rFonts w:asciiTheme="majorHAnsi" w:hAnsiTheme="majorHAnsi" w:cstheme="majorHAnsi"/>
                            <w:sz w:val="18"/>
                            <w:szCs w:val="18"/>
                          </w:rPr>
                        </w:pPr>
                        <w:r w:rsidRPr="00886B36">
                          <w:rPr>
                            <w:rFonts w:asciiTheme="majorHAnsi" w:hAnsiTheme="majorHAnsi" w:cstheme="majorHAnsi"/>
                            <w:sz w:val="18"/>
                            <w:szCs w:val="18"/>
                          </w:rPr>
                          <w:t xml:space="preserve">Regulation </w:t>
                        </w:r>
                        <w:r>
                          <w:rPr>
                            <w:rFonts w:asciiTheme="majorHAnsi" w:hAnsiTheme="majorHAnsi" w:cstheme="majorHAnsi"/>
                            <w:sz w:val="18"/>
                            <w:szCs w:val="18"/>
                          </w:rPr>
                          <w:t xml:space="preserve"> OR Stop</w:t>
                        </w:r>
                      </w:p>
                    </w:txbxContent>
                  </v:textbox>
                </v:shape>
                <v:shape id="Text Box 3839" o:spid="_x0000_s3378" type="#_x0000_t202" style="position:absolute;left:4477;top:11637;width:167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btlcQA&#10;AADeAAAADwAAAGRycy9kb3ducmV2LnhtbESPQYvCMBSE74L/IbwFb5ooKmvXKKIInhR1d2Fvj+bZ&#10;lm1eShNt/fdGEDwOM/MNM1+2thQ3qn3hWMNwoEAQp84UnGn4Pm/7nyB8QDZYOiYNd/KwXHQ7c0yM&#10;a/hIt1PIRISwT1BDHkKVSOnTnCz6gauIo3dxtcUQZZ1JU2MT4baUI6Wm0mLBcSHHitY5pf+nq9Xw&#10;s7/8/Y7VIdvYSdW4Vkm2M6l176NdfYEI1IZ3+NXeGQ2j2XAyhuedeAX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G7ZXEAAAA3gAAAA8AAAAAAAAAAAAAAAAAmAIAAGRycy9k&#10;b3ducmV2LnhtbFBLBQYAAAAABAAEAPUAAACJAwAAAAA=&#10;" filled="f" stroked="f">
                  <v:textbox>
                    <w:txbxContent>
                      <w:p w:rsidR="00862F6C" w:rsidRPr="00886B36" w:rsidRDefault="00862F6C" w:rsidP="00DD7DF8">
                        <w:pPr>
                          <w:pStyle w:val="ListBullet"/>
                          <w:numPr>
                            <w:ilvl w:val="0"/>
                            <w:numId w:val="0"/>
                          </w:numPr>
                          <w:rPr>
                            <w:rFonts w:asciiTheme="majorHAnsi" w:hAnsiTheme="majorHAnsi" w:cstheme="majorHAnsi"/>
                            <w:sz w:val="18"/>
                            <w:szCs w:val="18"/>
                          </w:rPr>
                        </w:pPr>
                        <w:r>
                          <w:rPr>
                            <w:rFonts w:asciiTheme="majorHAnsi" w:hAnsiTheme="majorHAnsi" w:cstheme="majorHAnsi"/>
                            <w:sz w:val="18"/>
                            <w:szCs w:val="18"/>
                          </w:rPr>
                          <w:t>LI</w:t>
                        </w:r>
                        <w:r w:rsidRPr="00886B36">
                          <w:rPr>
                            <w:rFonts w:asciiTheme="majorHAnsi" w:hAnsiTheme="majorHAnsi" w:cstheme="majorHAnsi"/>
                            <w:sz w:val="18"/>
                            <w:szCs w:val="18"/>
                          </w:rPr>
                          <w:t>660</w:t>
                        </w:r>
                        <w:r>
                          <w:rPr>
                            <w:rFonts w:asciiTheme="majorHAnsi" w:hAnsiTheme="majorHAnsi" w:cstheme="majorHAnsi"/>
                            <w:sz w:val="18"/>
                            <w:szCs w:val="18"/>
                          </w:rPr>
                          <w:t xml:space="preserve"> </w:t>
                        </w:r>
                        <w:r w:rsidRPr="00886B36">
                          <w:rPr>
                            <w:rFonts w:asciiTheme="majorHAnsi" w:hAnsiTheme="majorHAnsi" w:cstheme="majorHAnsi"/>
                            <w:sz w:val="18"/>
                            <w:szCs w:val="18"/>
                          </w:rPr>
                          <w:t>&lt;</w:t>
                        </w:r>
                        <w:r>
                          <w:rPr>
                            <w:rFonts w:asciiTheme="majorHAnsi" w:hAnsiTheme="majorHAnsi" w:cstheme="majorHAnsi"/>
                            <w:sz w:val="18"/>
                            <w:szCs w:val="18"/>
                          </w:rPr>
                          <w:t xml:space="preserve"> </w:t>
                        </w:r>
                        <w:r w:rsidRPr="00886B36">
                          <w:rPr>
                            <w:rFonts w:asciiTheme="majorHAnsi" w:hAnsiTheme="majorHAnsi" w:cstheme="majorHAnsi"/>
                            <w:sz w:val="18"/>
                            <w:szCs w:val="18"/>
                          </w:rPr>
                          <w:t>L</w:t>
                        </w:r>
                        <w:r>
                          <w:rPr>
                            <w:rFonts w:asciiTheme="majorHAnsi" w:hAnsiTheme="majorHAnsi" w:cstheme="majorHAnsi"/>
                            <w:sz w:val="18"/>
                            <w:szCs w:val="18"/>
                          </w:rPr>
                          <w:t>I</w:t>
                        </w:r>
                        <w:r w:rsidRPr="00886B36">
                          <w:rPr>
                            <w:rFonts w:asciiTheme="majorHAnsi" w:hAnsiTheme="majorHAnsi" w:cstheme="majorHAnsi"/>
                            <w:sz w:val="18"/>
                            <w:szCs w:val="18"/>
                          </w:rPr>
                          <w:t>660mini</w:t>
                        </w:r>
                      </w:p>
                    </w:txbxContent>
                  </v:textbox>
                </v:shape>
                <v:oval id="Oval 4933" o:spid="_x0000_s3379" style="position:absolute;left:4354;top:618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eI78YA&#10;AADeAAAADwAAAGRycy9kb3ducmV2LnhtbESPT2sCMRTE70K/Q3iFXkSz/tmiW6OUQsFb0Zaen5vX&#10;zeLmJSSprv30jSB4HGbmN8xq09tOnCjE1rGCybgAQVw73XKj4OvzfbQAEROyxs4xKbhQhM36YbDC&#10;Srsz7+i0T43IEI4VKjAp+UrKWBuyGMfOE2fvxwWLKcvQSB3wnOG2k9OieJYWW84LBj29GaqP+1+r&#10;YP7xV5etPl788DDf+dl3T8EYpZ4e+9cXEIn6dA/f2lutYLqclCVc7+QrI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eI78YAAADeAAAADwAAAAAAAAAAAAAAAACYAgAAZHJz&#10;L2Rvd25yZXYueG1sUEsFBgAAAAAEAAQA9QAAAIsDAAAAAA==&#10;" strokecolor="#4a7ebb" strokeweight="3.5pt">
                  <v:textbox inset="0,0,0,0">
                    <w:txbxContent>
                      <w:p w:rsidR="00862F6C" w:rsidRPr="00A87CE9" w:rsidRDefault="00862F6C" w:rsidP="00660626">
                        <w:pPr>
                          <w:jc w:val="center"/>
                          <w:rPr>
                            <w:rFonts w:ascii="Times New Roman" w:hAnsi="Times New Roman" w:cs="Times New Roman"/>
                            <w:b/>
                            <w:szCs w:val="20"/>
                          </w:rPr>
                        </w:pPr>
                        <w:r>
                          <w:rPr>
                            <w:rFonts w:ascii="Times New Roman" w:hAnsi="Times New Roman" w:cs="Times New Roman"/>
                            <w:b/>
                            <w:szCs w:val="20"/>
                          </w:rPr>
                          <w:t>4</w:t>
                        </w:r>
                      </w:p>
                    </w:txbxContent>
                  </v:textbox>
                </v:oval>
                <v:oval id="Oval 4934" o:spid="_x0000_s3380" style="position:absolute;left:2045;top:971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UWmMUA&#10;AADeAAAADwAAAGRycy9kb3ducmV2LnhtbESPQWsCMRSE70L/Q3gFL6JZrUq7GqUIQm9FK56fm+dm&#10;cfMSklRXf31TKPQ4zMw3zHLd2VZcKcTGsYLxqABBXDndcK3g8LUdvoKICVlj65gU3CnCevXUW2Kp&#10;3Y13dN2nWmQIxxIVmJR8KWWsDFmMI+eJs3d2wWLKMtRSB7xluG3lpCjm0mLDecGgp42h6rL/tgqm&#10;n49q1ujL3Q9O051/OXYUjFGq/9y9L0Ak6tJ/+K/9oRVM3sazOfzeyVd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dRaYxQAAAN4AAAAPAAAAAAAAAAAAAAAAAJgCAABkcnMv&#10;ZG93bnJldi54bWxQSwUGAAAAAAQABAD1AAAAigMAAAAA&#10;" strokecolor="#4a7ebb" strokeweight="3.5pt">
                  <v:textbox inset="0,0,0,0">
                    <w:txbxContent>
                      <w:p w:rsidR="00862F6C" w:rsidRPr="00A87CE9" w:rsidRDefault="00862F6C" w:rsidP="00660626">
                        <w:pPr>
                          <w:jc w:val="center"/>
                          <w:rPr>
                            <w:rFonts w:ascii="Times New Roman" w:hAnsi="Times New Roman" w:cs="Times New Roman"/>
                            <w:b/>
                            <w:szCs w:val="20"/>
                          </w:rPr>
                        </w:pPr>
                        <w:r>
                          <w:rPr>
                            <w:rFonts w:ascii="Times New Roman" w:hAnsi="Times New Roman" w:cs="Times New Roman"/>
                            <w:b/>
                            <w:szCs w:val="20"/>
                          </w:rPr>
                          <w:t>6</w:t>
                        </w:r>
                      </w:p>
                    </w:txbxContent>
                  </v:textbox>
                </v:oval>
                <v:oval id="Oval 4935" o:spid="_x0000_s3381" style="position:absolute;left:6352;top:1050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zA8UA&#10;AADeAAAADwAAAGRycy9kb3ducmV2LnhtbESPT2sCMRTE70K/Q3hCL6JZ/7auRimFgreiLT2/bp6b&#10;xc1LSFJd/fSmUOhxmJnfMOttZ1txphAbxwrGowIEceV0w7WCz4+34TOImJA1to5JwZUibDcPvTWW&#10;2l14T+dDqkWGcCxRgUnJl1LGypDFOHKeOHtHFyymLEMtdcBLhttWTopiIS02nBcMeno1VJ0OP1bB&#10;7P1WzRt9uvrB92zvp18dBWOUeux3LysQibr0H/5r77SCyXI8f4LfO/kKy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bMDxQAAAN4AAAAPAAAAAAAAAAAAAAAAAJgCAABkcnMv&#10;ZG93bnJldi54bWxQSwUGAAAAAAQABAD1AAAAigMAAAAA&#10;" strokecolor="#4a7ebb" strokeweight="3.5pt">
                  <v:textbox inset="0,0,0,0">
                    <w:txbxContent>
                      <w:p w:rsidR="00862F6C" w:rsidRPr="00A87CE9" w:rsidRDefault="00862F6C" w:rsidP="00660626">
                        <w:pPr>
                          <w:jc w:val="center"/>
                          <w:rPr>
                            <w:rFonts w:ascii="Times New Roman" w:hAnsi="Times New Roman" w:cs="Times New Roman"/>
                            <w:b/>
                            <w:szCs w:val="20"/>
                          </w:rPr>
                        </w:pPr>
                        <w:r>
                          <w:rPr>
                            <w:rFonts w:ascii="Times New Roman" w:hAnsi="Times New Roman" w:cs="Times New Roman"/>
                            <w:b/>
                            <w:szCs w:val="20"/>
                          </w:rPr>
                          <w:t>8</w:t>
                        </w:r>
                      </w:p>
                    </w:txbxContent>
                  </v:textbox>
                </v:oval>
                <v:oval id="Oval 4936" o:spid="_x0000_s3382" style="position:absolute;left:2911;top:1137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YnccIA&#10;AADeAAAADwAAAGRycy9kb3ducmV2LnhtbERPTWsCMRC9F/wPYQQvRbNalXZrFBGE3kRbPI+b6WZx&#10;MwlJ1NVfbw6FHh/ve7HqbCuuFGLjWMF4VIAgrpxuuFbw870dvoOICVlj65gU3CnCatl7WWCp3Y33&#10;dD2kWuQQjiUqMCn5UspYGbIYR84TZ+7XBYspw1BLHfCWw20rJ0UxlxYbzg0GPW0MVefDxSqY7h7V&#10;rNHnu389Tff+7dhRMEapQb9bf4JI1KV/8Z/7SyuYfIxneW++k6+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pidxwgAAAN4AAAAPAAAAAAAAAAAAAAAAAJgCAABkcnMvZG93&#10;bnJldi54bWxQSwUGAAAAAAQABAD1AAAAhwMAAAAA&#10;" strokecolor="#4a7ebb" strokeweight="3.5pt">
                  <v:textbox inset="0,0,0,0">
                    <w:txbxContent>
                      <w:p w:rsidR="00862F6C" w:rsidRPr="00A87CE9" w:rsidRDefault="00862F6C" w:rsidP="00660626">
                        <w:pPr>
                          <w:jc w:val="center"/>
                          <w:rPr>
                            <w:rFonts w:ascii="Times New Roman" w:hAnsi="Times New Roman" w:cs="Times New Roman"/>
                            <w:b/>
                            <w:szCs w:val="20"/>
                          </w:rPr>
                        </w:pPr>
                        <w:r>
                          <w:rPr>
                            <w:rFonts w:ascii="Times New Roman" w:hAnsi="Times New Roman" w:cs="Times New Roman"/>
                            <w:b/>
                            <w:szCs w:val="20"/>
                          </w:rPr>
                          <w:t>7</w:t>
                        </w:r>
                      </w:p>
                    </w:txbxContent>
                  </v:textbox>
                </v:oval>
                <v:oval id="Oval 4937" o:spid="_x0000_s3383" style="position:absolute;left:6416;top:1258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qC6sUA&#10;AADeAAAADwAAAGRycy9kb3ducmV2LnhtbESPQWsCMRSE70L/Q3gFL6JZrUrdGqUIQm+iFc+vm9fN&#10;4uYlJKmu/npTKPQ4zMw3zHLd2VZcKMTGsYLxqABBXDndcK3g+LkdvoKICVlj65gU3CjCevXUW2Kp&#10;3ZX3dDmkWmQIxxIVmJR8KWWsDFmMI+eJs/ftgsWUZailDnjNcNvKSVHMpcWG84JBTxtD1fnwYxVM&#10;d/dq1ujzzQ++pnv/cuooGKNU/7l7fwORqEv/4b/2h1YwWYxnC/i9k6+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6oLqxQAAAN4AAAAPAAAAAAAAAAAAAAAAAJgCAABkcnMv&#10;ZG93bnJldi54bWxQSwUGAAAAAAQABAD1AAAAigMAAAAA&#10;" strokecolor="#4a7ebb" strokeweight="3.5pt">
                  <v:textbox inset="0,0,0,0">
                    <w:txbxContent>
                      <w:p w:rsidR="00862F6C" w:rsidRPr="00A87CE9" w:rsidRDefault="00862F6C" w:rsidP="00660626">
                        <w:pPr>
                          <w:jc w:val="center"/>
                          <w:rPr>
                            <w:rFonts w:ascii="Times New Roman" w:hAnsi="Times New Roman" w:cs="Times New Roman"/>
                            <w:b/>
                            <w:szCs w:val="20"/>
                          </w:rPr>
                        </w:pPr>
                        <w:r>
                          <w:rPr>
                            <w:rFonts w:ascii="Times New Roman" w:hAnsi="Times New Roman" w:cs="Times New Roman"/>
                            <w:b/>
                            <w:szCs w:val="20"/>
                          </w:rPr>
                          <w:t>10</w:t>
                        </w:r>
                      </w:p>
                    </w:txbxContent>
                  </v:textbox>
                </v:oval>
                <v:oval id="Oval 4938" o:spid="_x0000_s3384" style="position:absolute;left:6322;top:1479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hysQA&#10;AADeAAAADwAAAGRycy9kb3ducmV2LnhtbESPzWoCMRSF9wXfIVzBTdGM1ko7NYoIQneiFdfXye1k&#10;cHITkqijT28WhS4P549vvuxsK64UYuNYwXhUgCCunG64VnD42Qw/QMSErLF1TAruFGG56L3MsdTu&#10;xju67lMt8gjHEhWYlHwpZawMWYwj54mz9+uCxZRlqKUOeMvjtpWTophJiw3nB4Oe1oaq8/5iFUy3&#10;j+q90ee7fz1Nd/7t2FEwRqlBv1t9gUjUpf/wX/tbK5h8jmcZIONkFJ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84crEAAAA3gAAAA8AAAAAAAAAAAAAAAAAmAIAAGRycy9k&#10;b3ducmV2LnhtbFBLBQYAAAAABAAEAPUAAACJAwAAAAA=&#10;" strokecolor="#4a7ebb" strokeweight="3.5pt">
                  <v:textbox inset="0,0,0,0">
                    <w:txbxContent>
                      <w:p w:rsidR="00862F6C" w:rsidRPr="00A87CE9" w:rsidRDefault="00862F6C" w:rsidP="00660626">
                        <w:pPr>
                          <w:jc w:val="center"/>
                          <w:rPr>
                            <w:rFonts w:ascii="Times New Roman" w:hAnsi="Times New Roman" w:cs="Times New Roman"/>
                            <w:b/>
                            <w:szCs w:val="20"/>
                          </w:rPr>
                        </w:pPr>
                        <w:r>
                          <w:rPr>
                            <w:rFonts w:ascii="Times New Roman" w:hAnsi="Times New Roman" w:cs="Times New Roman"/>
                            <w:b/>
                            <w:szCs w:val="20"/>
                          </w:rPr>
                          <w:t>12</w:t>
                        </w:r>
                      </w:p>
                    </w:txbxContent>
                  </v:textbox>
                </v:oval>
              </v:group>
            </w:pict>
          </mc:Fallback>
        </mc:AlternateContent>
      </w:r>
    </w:p>
    <w:p w:rsidR="00313734" w:rsidRPr="0051716F" w:rsidRDefault="00313734" w:rsidP="005D0383">
      <w:pPr>
        <w:spacing w:before="240"/>
        <w:jc w:val="both"/>
        <w:rPr>
          <w:noProof/>
          <w:szCs w:val="20"/>
          <w:lang w:eastAsia="fr-FR"/>
        </w:rPr>
      </w:pPr>
    </w:p>
    <w:p w:rsidR="00313734" w:rsidRPr="0051716F" w:rsidRDefault="00313734" w:rsidP="00313734">
      <w:pPr>
        <w:jc w:val="both"/>
        <w:rPr>
          <w:szCs w:val="20"/>
        </w:rPr>
      </w:pPr>
    </w:p>
    <w:p w:rsidR="00316BF8" w:rsidRPr="0051716F" w:rsidRDefault="00313734" w:rsidP="0001251E">
      <w:pPr>
        <w:spacing w:before="240"/>
        <w:jc w:val="both"/>
        <w:rPr>
          <w:szCs w:val="20"/>
        </w:rPr>
      </w:pPr>
      <w:r w:rsidRPr="0051716F">
        <w:rPr>
          <w:szCs w:val="20"/>
        </w:rPr>
        <w:br w:type="page"/>
      </w:r>
      <w:r w:rsidR="00DA405E" w:rsidRPr="0051716F">
        <w:rPr>
          <w:szCs w:val="20"/>
        </w:rPr>
        <w:lastRenderedPageBreak/>
        <w:t>Liquid mode</w:t>
      </w:r>
    </w:p>
    <w:p w:rsidR="00313734" w:rsidRPr="00D63381" w:rsidRDefault="00313734" w:rsidP="00313734">
      <w:pPr>
        <w:jc w:val="both"/>
        <w:rPr>
          <w:noProof/>
          <w:sz w:val="22"/>
          <w:szCs w:val="22"/>
          <w:lang w:eastAsia="fr-FR"/>
        </w:rPr>
      </w:pPr>
    </w:p>
    <w:p w:rsidR="004F714F" w:rsidRPr="00D63381" w:rsidRDefault="004F714F" w:rsidP="00313734">
      <w:pPr>
        <w:jc w:val="both"/>
        <w:rPr>
          <w:noProof/>
          <w:sz w:val="22"/>
          <w:szCs w:val="22"/>
          <w:lang w:eastAsia="fr-FR"/>
        </w:rPr>
      </w:pPr>
    </w:p>
    <w:p w:rsidR="00316BF8" w:rsidRPr="00D63381" w:rsidRDefault="00316BF8" w:rsidP="00313734">
      <w:pPr>
        <w:jc w:val="both"/>
        <w:rPr>
          <w:noProof/>
          <w:sz w:val="22"/>
          <w:szCs w:val="22"/>
          <w:lang w:eastAsia="fr-FR"/>
        </w:rPr>
      </w:pPr>
    </w:p>
    <w:p w:rsidR="008D4D89" w:rsidRPr="00D63381" w:rsidRDefault="008D4D89" w:rsidP="005A2370">
      <w:pPr>
        <w:jc w:val="both"/>
        <w:rPr>
          <w:sz w:val="22"/>
          <w:szCs w:val="22"/>
        </w:rPr>
      </w:pPr>
    </w:p>
    <w:p w:rsidR="00EB7EBC" w:rsidRPr="0051716F" w:rsidRDefault="0023450B" w:rsidP="000C00F5">
      <w:pPr>
        <w:spacing w:after="240"/>
        <w:ind w:left="170"/>
        <w:jc w:val="center"/>
      </w:pPr>
      <w:r>
        <w:rPr>
          <w:noProof/>
          <w:szCs w:val="20"/>
          <w:lang w:val="sv-SE" w:eastAsia="sv-SE"/>
        </w:rPr>
        <mc:AlternateContent>
          <mc:Choice Requires="wpg">
            <w:drawing>
              <wp:anchor distT="0" distB="0" distL="114300" distR="114300" simplePos="0" relativeHeight="275619328" behindDoc="0" locked="0" layoutInCell="1" allowOverlap="1">
                <wp:simplePos x="0" y="0"/>
                <wp:positionH relativeFrom="column">
                  <wp:posOffset>52070</wp:posOffset>
                </wp:positionH>
                <wp:positionV relativeFrom="paragraph">
                  <wp:posOffset>383540</wp:posOffset>
                </wp:positionV>
                <wp:extent cx="6054090" cy="6897370"/>
                <wp:effectExtent l="0" t="0" r="22860" b="36830"/>
                <wp:wrapNone/>
                <wp:docPr id="29063" name="Group 4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4090" cy="6897370"/>
                          <a:chOff x="1500" y="2535"/>
                          <a:chExt cx="9534" cy="10862"/>
                        </a:xfrm>
                      </wpg:grpSpPr>
                      <wpg:grpSp>
                        <wpg:cNvPr id="29064" name="Group 9329"/>
                        <wpg:cNvGrpSpPr>
                          <a:grpSpLocks/>
                        </wpg:cNvGrpSpPr>
                        <wpg:grpSpPr bwMode="auto">
                          <a:xfrm>
                            <a:off x="1680" y="3551"/>
                            <a:ext cx="3835" cy="835"/>
                            <a:chOff x="1427" y="7926"/>
                            <a:chExt cx="4197" cy="795"/>
                          </a:xfrm>
                        </wpg:grpSpPr>
                        <wps:wsp>
                          <wps:cNvPr id="29065" name="Text Box 9330"/>
                          <wps:cNvSpPr txBox="1">
                            <a:spLocks noChangeArrowheads="1"/>
                          </wps:cNvSpPr>
                          <wps:spPr bwMode="auto">
                            <a:xfrm>
                              <a:off x="1618" y="8086"/>
                              <a:ext cx="4006"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601C78">
                                <w:pPr>
                                  <w:rPr>
                                    <w:rFonts w:asciiTheme="majorHAnsi" w:hAnsiTheme="majorHAnsi" w:cstheme="majorHAnsi"/>
                                    <w:sz w:val="18"/>
                                    <w:szCs w:val="18"/>
                                  </w:rPr>
                                </w:pPr>
                                <w:r w:rsidRPr="00886B36">
                                  <w:rPr>
                                    <w:rFonts w:asciiTheme="majorHAnsi" w:hAnsiTheme="majorHAnsi" w:cstheme="majorHAnsi"/>
                                    <w:sz w:val="18"/>
                                    <w:szCs w:val="18"/>
                                  </w:rPr>
                                  <w:t xml:space="preserve">Start 4K &amp; Vacuum </w:t>
                                </w:r>
                              </w:p>
                            </w:txbxContent>
                          </wps:txbx>
                          <wps:bodyPr rot="0" vert="horz" wrap="square" lIns="91440" tIns="45720" rIns="91440" bIns="45720" anchor="t" anchorCtr="0" upright="1">
                            <a:noAutofit/>
                          </wps:bodyPr>
                        </wps:wsp>
                        <wpg:grpSp>
                          <wpg:cNvPr id="29066" name="Group 9331"/>
                          <wpg:cNvGrpSpPr>
                            <a:grpSpLocks/>
                          </wpg:cNvGrpSpPr>
                          <wpg:grpSpPr bwMode="auto">
                            <a:xfrm>
                              <a:off x="1427" y="7926"/>
                              <a:ext cx="247" cy="683"/>
                              <a:chOff x="4444" y="2685"/>
                              <a:chExt cx="255" cy="720"/>
                            </a:xfrm>
                          </wpg:grpSpPr>
                          <wps:wsp>
                            <wps:cNvPr id="29067" name="AutoShape 9332"/>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68" name="AutoShape 9333"/>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29069" name="AutoShape 9334"/>
                        <wps:cNvCnPr>
                          <a:cxnSpLocks noChangeShapeType="1"/>
                        </wps:cNvCnPr>
                        <wps:spPr bwMode="auto">
                          <a:xfrm>
                            <a:off x="1798" y="3561"/>
                            <a:ext cx="3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70" name="AutoShape 9335"/>
                        <wps:cNvCnPr>
                          <a:cxnSpLocks noChangeShapeType="1"/>
                        </wps:cNvCnPr>
                        <wps:spPr bwMode="auto">
                          <a:xfrm>
                            <a:off x="3780" y="3198"/>
                            <a:ext cx="0" cy="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71" name="AutoShape 9336"/>
                        <wps:cNvCnPr>
                          <a:cxnSpLocks noChangeShapeType="1"/>
                        </wps:cNvCnPr>
                        <wps:spPr bwMode="auto">
                          <a:xfrm>
                            <a:off x="11034" y="2846"/>
                            <a:ext cx="0" cy="105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72" name="AutoShape 9337"/>
                        <wps:cNvCnPr>
                          <a:cxnSpLocks noChangeShapeType="1"/>
                        </wps:cNvCnPr>
                        <wps:spPr bwMode="auto">
                          <a:xfrm flipV="1">
                            <a:off x="4684" y="2856"/>
                            <a:ext cx="6350" cy="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073" name="AutoShape 9338"/>
                        <wps:cNvCnPr>
                          <a:cxnSpLocks noChangeShapeType="1"/>
                        </wps:cNvCnPr>
                        <wps:spPr bwMode="auto">
                          <a:xfrm>
                            <a:off x="6836" y="13386"/>
                            <a:ext cx="41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74" name="AutoShape 9339"/>
                        <wps:cNvCnPr>
                          <a:cxnSpLocks noChangeShapeType="1"/>
                        </wps:cNvCnPr>
                        <wps:spPr bwMode="auto">
                          <a:xfrm>
                            <a:off x="1664" y="2823"/>
                            <a:ext cx="124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29075" name="Group 9340"/>
                        <wpg:cNvGrpSpPr>
                          <a:grpSpLocks/>
                        </wpg:cNvGrpSpPr>
                        <wpg:grpSpPr bwMode="auto">
                          <a:xfrm>
                            <a:off x="1507" y="4104"/>
                            <a:ext cx="595" cy="580"/>
                            <a:chOff x="2109" y="3597"/>
                            <a:chExt cx="595" cy="580"/>
                          </a:xfrm>
                        </wpg:grpSpPr>
                        <wps:wsp>
                          <wps:cNvPr id="29076" name="Oval 9341"/>
                          <wps:cNvSpPr>
                            <a:spLocks noChangeArrowheads="1"/>
                          </wps:cNvSpPr>
                          <wps:spPr bwMode="auto">
                            <a:xfrm>
                              <a:off x="2109" y="3630"/>
                              <a:ext cx="595" cy="547"/>
                            </a:xfrm>
                            <a:prstGeom prst="ellipse">
                              <a:avLst/>
                            </a:prstGeom>
                            <a:solidFill>
                              <a:srgbClr val="FFFFFF"/>
                            </a:solidFill>
                            <a:ln w="1270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29077" name="Text Box 9342"/>
                          <wps:cNvSpPr txBox="1">
                            <a:spLocks noChangeArrowheads="1"/>
                          </wps:cNvSpPr>
                          <wps:spPr bwMode="auto">
                            <a:xfrm>
                              <a:off x="2189" y="3597"/>
                              <a:ext cx="470"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44450">
                                  <a:solidFill>
                                    <a:srgbClr val="4A7EBB"/>
                                  </a:solidFill>
                                  <a:miter lim="800000"/>
                                  <a:headEnd/>
                                  <a:tailEnd/>
                                </a14:hiddenLine>
                              </a:ext>
                            </a:extLst>
                          </wps:spPr>
                          <wps:txbx>
                            <w:txbxContent>
                              <w:p w:rsidR="00862F6C" w:rsidRPr="000A2BEC" w:rsidRDefault="00862F6C" w:rsidP="00601C78">
                                <w:pPr>
                                  <w:rPr>
                                    <w:rFonts w:asciiTheme="majorHAnsi" w:hAnsiTheme="majorHAnsi" w:cstheme="majorHAnsi"/>
                                    <w:sz w:val="22"/>
                                    <w:szCs w:val="22"/>
                                    <w:lang w:val="fr-FR"/>
                                  </w:rPr>
                                </w:pPr>
                                <w:r w:rsidRPr="000A2BEC">
                                  <w:rPr>
                                    <w:rFonts w:asciiTheme="majorHAnsi" w:hAnsiTheme="majorHAnsi" w:cstheme="majorHAnsi"/>
                                    <w:sz w:val="22"/>
                                    <w:szCs w:val="22"/>
                                    <w:lang w:val="fr-FR"/>
                                  </w:rPr>
                                  <w:t>A</w:t>
                                </w:r>
                              </w:p>
                            </w:txbxContent>
                          </wps:txbx>
                          <wps:bodyPr rot="0" vert="horz" wrap="square" lIns="91440" tIns="91440" rIns="91440" bIns="91440" anchor="t" anchorCtr="0" upright="1">
                            <a:noAutofit/>
                          </wps:bodyPr>
                        </wps:wsp>
                      </wpg:grpSp>
                      <wpg:grpSp>
                        <wpg:cNvPr id="29078" name="Group 9343"/>
                        <wpg:cNvGrpSpPr>
                          <a:grpSpLocks/>
                        </wpg:cNvGrpSpPr>
                        <wpg:grpSpPr bwMode="auto">
                          <a:xfrm>
                            <a:off x="1500" y="2535"/>
                            <a:ext cx="595" cy="580"/>
                            <a:chOff x="2109" y="3597"/>
                            <a:chExt cx="595" cy="580"/>
                          </a:xfrm>
                        </wpg:grpSpPr>
                        <wps:wsp>
                          <wps:cNvPr id="29079" name="Oval 9344"/>
                          <wps:cNvSpPr>
                            <a:spLocks noChangeArrowheads="1"/>
                          </wps:cNvSpPr>
                          <wps:spPr bwMode="auto">
                            <a:xfrm>
                              <a:off x="2109" y="3630"/>
                              <a:ext cx="595" cy="547"/>
                            </a:xfrm>
                            <a:prstGeom prst="ellipse">
                              <a:avLst/>
                            </a:prstGeom>
                            <a:solidFill>
                              <a:srgbClr val="FFFFFF"/>
                            </a:solidFill>
                            <a:ln w="1270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14912" name="Text Box 9345"/>
                          <wps:cNvSpPr txBox="1">
                            <a:spLocks noChangeArrowheads="1"/>
                          </wps:cNvSpPr>
                          <wps:spPr bwMode="auto">
                            <a:xfrm>
                              <a:off x="2189" y="3597"/>
                              <a:ext cx="470"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44450">
                                  <a:solidFill>
                                    <a:srgbClr val="4A7EBB"/>
                                  </a:solidFill>
                                  <a:miter lim="800000"/>
                                  <a:headEnd/>
                                  <a:tailEnd/>
                                </a14:hiddenLine>
                              </a:ext>
                            </a:extLst>
                          </wps:spPr>
                          <wps:txbx>
                            <w:txbxContent>
                              <w:p w:rsidR="00862F6C" w:rsidRPr="000A2BEC" w:rsidRDefault="00862F6C" w:rsidP="00601C78">
                                <w:pPr>
                                  <w:rPr>
                                    <w:rFonts w:asciiTheme="majorHAnsi" w:hAnsiTheme="majorHAnsi" w:cstheme="majorHAnsi"/>
                                    <w:sz w:val="22"/>
                                    <w:szCs w:val="22"/>
                                    <w:lang w:val="fr-FR"/>
                                  </w:rPr>
                                </w:pPr>
                                <w:r w:rsidRPr="000A2BEC">
                                  <w:rPr>
                                    <w:rFonts w:asciiTheme="majorHAnsi" w:hAnsiTheme="majorHAnsi" w:cstheme="majorHAnsi"/>
                                    <w:sz w:val="22"/>
                                    <w:szCs w:val="22"/>
                                    <w:lang w:val="fr-FR"/>
                                  </w:rPr>
                                  <w:t>B</w:t>
                                </w:r>
                              </w:p>
                            </w:txbxContent>
                          </wps:txbx>
                          <wps:bodyPr rot="0" vert="horz" wrap="square" lIns="91440" tIns="91440" rIns="91440" bIns="91440" anchor="t" anchorCtr="0" upright="1">
                            <a:noAutofit/>
                          </wps:bodyPr>
                        </wps:wsp>
                      </wpg:grpSp>
                      <wps:wsp>
                        <wps:cNvPr id="14913" name="Rectangle 9346"/>
                        <wps:cNvSpPr>
                          <a:spLocks noChangeArrowheads="1"/>
                        </wps:cNvSpPr>
                        <wps:spPr bwMode="auto">
                          <a:xfrm>
                            <a:off x="2952" y="2568"/>
                            <a:ext cx="1677" cy="644"/>
                          </a:xfrm>
                          <a:prstGeom prst="rect">
                            <a:avLst/>
                          </a:prstGeom>
                          <a:solidFill>
                            <a:srgbClr val="FFFFFF"/>
                          </a:solidFill>
                          <a:ln w="9525">
                            <a:solidFill>
                              <a:srgbClr val="000000"/>
                            </a:solidFill>
                            <a:miter lim="800000"/>
                            <a:headEnd/>
                            <a:tailEnd/>
                          </a:ln>
                        </wps:spPr>
                        <wps:txbx>
                          <w:txbxContent>
                            <w:p w:rsidR="00862F6C" w:rsidRPr="00886B36" w:rsidRDefault="00862F6C" w:rsidP="00601C78">
                              <w:pPr>
                                <w:spacing w:before="120"/>
                                <w:jc w:val="center"/>
                                <w:rPr>
                                  <w:rFonts w:asciiTheme="majorHAnsi" w:hAnsiTheme="majorHAnsi" w:cstheme="majorHAnsi"/>
                                  <w:sz w:val="18"/>
                                  <w:szCs w:val="18"/>
                                  <w:lang w:val="fr-FR"/>
                                </w:rPr>
                              </w:pPr>
                              <w:r w:rsidRPr="00886B36">
                                <w:rPr>
                                  <w:rFonts w:asciiTheme="majorHAnsi" w:hAnsiTheme="majorHAnsi" w:cstheme="majorHAnsi"/>
                                  <w:sz w:val="18"/>
                                  <w:szCs w:val="18"/>
                                  <w:lang w:val="fr-FR"/>
                                </w:rPr>
                                <w:t>Stop</w:t>
                              </w:r>
                            </w:p>
                          </w:txbxContent>
                        </wps:txbx>
                        <wps:bodyPr rot="0" vert="horz" wrap="square" lIns="91440" tIns="45720" rIns="91440" bIns="45720" anchor="t" anchorCtr="0" upright="1">
                          <a:noAutofit/>
                        </wps:bodyPr>
                      </wps:wsp>
                      <wps:wsp>
                        <wps:cNvPr id="14914" name="AutoShape 9352"/>
                        <wps:cNvCnPr>
                          <a:cxnSpLocks noChangeShapeType="1"/>
                        </wps:cNvCnPr>
                        <wps:spPr bwMode="auto">
                          <a:xfrm>
                            <a:off x="4990" y="4882"/>
                            <a:ext cx="0" cy="59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4915" name="Group 9354"/>
                        <wpg:cNvGrpSpPr>
                          <a:grpSpLocks/>
                        </wpg:cNvGrpSpPr>
                        <wpg:grpSpPr bwMode="auto">
                          <a:xfrm>
                            <a:off x="4866" y="3581"/>
                            <a:ext cx="3470" cy="603"/>
                            <a:chOff x="6441" y="7926"/>
                            <a:chExt cx="4139" cy="782"/>
                          </a:xfrm>
                        </wpg:grpSpPr>
                        <wps:wsp>
                          <wps:cNvPr id="14916" name="Text Box 9355"/>
                          <wps:cNvSpPr txBox="1">
                            <a:spLocks noChangeArrowheads="1"/>
                          </wps:cNvSpPr>
                          <wps:spPr bwMode="auto">
                            <a:xfrm>
                              <a:off x="6636" y="8073"/>
                              <a:ext cx="3944"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601C78">
                                <w:pPr>
                                  <w:rPr>
                                    <w:rFonts w:asciiTheme="majorHAnsi" w:hAnsiTheme="majorHAnsi" w:cstheme="majorHAnsi"/>
                                    <w:sz w:val="18"/>
                                    <w:szCs w:val="18"/>
                                  </w:rPr>
                                </w:pPr>
                                <w:r w:rsidRPr="00886B36">
                                  <w:rPr>
                                    <w:rFonts w:asciiTheme="majorHAnsi" w:hAnsiTheme="majorHAnsi" w:cstheme="majorHAnsi"/>
                                    <w:sz w:val="18"/>
                                    <w:szCs w:val="18"/>
                                  </w:rPr>
                                  <w:t>Start 4K &amp; Liquid</w:t>
                                </w:r>
                              </w:p>
                            </w:txbxContent>
                          </wps:txbx>
                          <wps:bodyPr rot="0" vert="horz" wrap="square" lIns="91440" tIns="45720" rIns="91440" bIns="45720" anchor="t" anchorCtr="0" upright="1">
                            <a:noAutofit/>
                          </wps:bodyPr>
                        </wps:wsp>
                        <wpg:grpSp>
                          <wpg:cNvPr id="14917" name="Group 9356"/>
                          <wpg:cNvGrpSpPr>
                            <a:grpSpLocks/>
                          </wpg:cNvGrpSpPr>
                          <wpg:grpSpPr bwMode="auto">
                            <a:xfrm>
                              <a:off x="6441" y="7926"/>
                              <a:ext cx="247" cy="683"/>
                              <a:chOff x="4444" y="2685"/>
                              <a:chExt cx="255" cy="720"/>
                            </a:xfrm>
                          </wpg:grpSpPr>
                          <wps:wsp>
                            <wps:cNvPr id="15010" name="AutoShape 9357"/>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011" name="AutoShape 9358"/>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5012" name="AutoShape 9364"/>
                        <wps:cNvCnPr>
                          <a:cxnSpLocks noChangeShapeType="1"/>
                        </wps:cNvCnPr>
                        <wps:spPr bwMode="auto">
                          <a:xfrm>
                            <a:off x="6109" y="7113"/>
                            <a:ext cx="0" cy="40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013" name="AutoShape 9368"/>
                        <wps:cNvCnPr>
                          <a:cxnSpLocks noChangeShapeType="1"/>
                        </wps:cNvCnPr>
                        <wps:spPr bwMode="auto">
                          <a:xfrm>
                            <a:off x="6099" y="7113"/>
                            <a:ext cx="6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014" name="AutoShape 9369"/>
                        <wps:cNvCnPr>
                          <a:cxnSpLocks noChangeShapeType="1"/>
                        </wps:cNvCnPr>
                        <wps:spPr bwMode="auto">
                          <a:xfrm>
                            <a:off x="2589" y="11660"/>
                            <a:ext cx="4139"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015" name="AutoShape 9370"/>
                        <wps:cNvCnPr>
                          <a:cxnSpLocks noChangeShapeType="1"/>
                        </wps:cNvCnPr>
                        <wps:spPr bwMode="auto">
                          <a:xfrm>
                            <a:off x="2602" y="5486"/>
                            <a:ext cx="425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016" name="Text Box 9371"/>
                        <wps:cNvSpPr txBox="1">
                          <a:spLocks noChangeArrowheads="1"/>
                        </wps:cNvSpPr>
                        <wps:spPr bwMode="auto">
                          <a:xfrm>
                            <a:off x="2773" y="9759"/>
                            <a:ext cx="686" cy="3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601C78">
                              <w:pPr>
                                <w:rPr>
                                  <w:rFonts w:asciiTheme="majorHAnsi" w:hAnsiTheme="majorHAnsi" w:cstheme="majorHAnsi"/>
                                  <w:sz w:val="18"/>
                                  <w:szCs w:val="18"/>
                                </w:rPr>
                              </w:pPr>
                              <w:r w:rsidRPr="00886B36">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15017" name="AutoShape 9373"/>
                        <wps:cNvCnPr>
                          <a:cxnSpLocks noChangeShapeType="1"/>
                        </wps:cNvCnPr>
                        <wps:spPr bwMode="auto">
                          <a:xfrm rot="5400000">
                            <a:off x="4310" y="7137"/>
                            <a:ext cx="0" cy="3458"/>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5018" name="AutoShape 9374"/>
                        <wps:cNvCnPr>
                          <a:cxnSpLocks noChangeShapeType="1"/>
                        </wps:cNvCnPr>
                        <wps:spPr bwMode="auto">
                          <a:xfrm rot="5400000">
                            <a:off x="2675" y="8863"/>
                            <a:ext cx="21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019" name="Text Box 9375"/>
                        <wps:cNvSpPr txBox="1">
                          <a:spLocks noChangeArrowheads="1"/>
                        </wps:cNvSpPr>
                        <wps:spPr bwMode="auto">
                          <a:xfrm>
                            <a:off x="2551" y="8093"/>
                            <a:ext cx="1258"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601C78">
                              <w:pPr>
                                <w:rPr>
                                  <w:rFonts w:asciiTheme="majorHAnsi" w:hAnsiTheme="majorHAnsi" w:cstheme="majorHAnsi"/>
                                  <w:sz w:val="18"/>
                                  <w:szCs w:val="18"/>
                                  <w:lang w:val="fr-FR"/>
                                </w:rPr>
                              </w:pPr>
                              <w:r w:rsidRPr="00886B36">
                                <w:rPr>
                                  <w:rFonts w:asciiTheme="majorHAnsi" w:hAnsiTheme="majorHAnsi" w:cstheme="majorHAnsi"/>
                                  <w:sz w:val="18"/>
                                  <w:szCs w:val="18"/>
                                  <w:lang w:val="fr-FR"/>
                                </w:rPr>
                                <w:t>Intermittent</w:t>
                              </w:r>
                            </w:p>
                          </w:txbxContent>
                        </wps:txbx>
                        <wps:bodyPr rot="0" vert="horz" wrap="square" lIns="91440" tIns="45720" rIns="91440" bIns="45720" anchor="t" anchorCtr="0" upright="1">
                          <a:noAutofit/>
                        </wps:bodyPr>
                      </wps:wsp>
                      <wps:wsp>
                        <wps:cNvPr id="15020" name="Text Box 9383"/>
                        <wps:cNvSpPr txBox="1">
                          <a:spLocks noChangeArrowheads="1"/>
                        </wps:cNvSpPr>
                        <wps:spPr bwMode="auto">
                          <a:xfrm>
                            <a:off x="7456" y="7337"/>
                            <a:ext cx="2494" cy="1304"/>
                          </a:xfrm>
                          <a:prstGeom prst="rect">
                            <a:avLst/>
                          </a:prstGeom>
                          <a:solidFill>
                            <a:srgbClr val="FFFFFF"/>
                          </a:solidFill>
                          <a:ln w="9525">
                            <a:solidFill>
                              <a:srgbClr val="000000"/>
                            </a:solidFill>
                            <a:miter lim="800000"/>
                            <a:headEnd/>
                            <a:tailEnd/>
                          </a:ln>
                        </wps:spPr>
                        <wps:txbx>
                          <w:txbxContent>
                            <w:p w:rsidR="00862F6C" w:rsidRPr="00886B36" w:rsidRDefault="00862F6C" w:rsidP="00995236">
                              <w:pPr>
                                <w:rPr>
                                  <w:rFonts w:asciiTheme="majorHAnsi" w:hAnsiTheme="majorHAnsi" w:cstheme="majorHAnsi"/>
                                  <w:sz w:val="18"/>
                                  <w:szCs w:val="18"/>
                                </w:rPr>
                              </w:pPr>
                              <w:r w:rsidRPr="00886B36">
                                <w:rPr>
                                  <w:rFonts w:asciiTheme="majorHAnsi" w:hAnsiTheme="majorHAnsi" w:cstheme="majorHAnsi"/>
                                  <w:sz w:val="18"/>
                                  <w:szCs w:val="18"/>
                                </w:rPr>
                                <w:t>FV642</w:t>
                              </w:r>
                              <w:r>
                                <w:rPr>
                                  <w:rFonts w:asciiTheme="majorHAnsi" w:hAnsiTheme="majorHAnsi" w:cstheme="majorHAnsi"/>
                                  <w:sz w:val="18"/>
                                  <w:szCs w:val="18"/>
                                </w:rPr>
                                <w:t>, FV640</w:t>
                              </w:r>
                              <w:r w:rsidRPr="00886B36">
                                <w:rPr>
                                  <w:rFonts w:asciiTheme="majorHAnsi" w:hAnsiTheme="majorHAnsi" w:cstheme="majorHAnsi"/>
                                  <w:sz w:val="18"/>
                                  <w:szCs w:val="18"/>
                                </w:rPr>
                                <w:t xml:space="preserve"> open</w:t>
                              </w:r>
                              <w:r>
                                <w:rPr>
                                  <w:rFonts w:asciiTheme="majorHAnsi" w:hAnsiTheme="majorHAnsi" w:cstheme="majorHAnsi"/>
                                  <w:sz w:val="18"/>
                                  <w:szCs w:val="18"/>
                                </w:rPr>
                                <w:t>ed</w:t>
                              </w:r>
                            </w:p>
                            <w:p w:rsidR="00862F6C" w:rsidRPr="00886B36" w:rsidRDefault="00862F6C" w:rsidP="00601C78">
                              <w:pPr>
                                <w:rPr>
                                  <w:rFonts w:asciiTheme="majorHAnsi" w:hAnsiTheme="majorHAnsi" w:cstheme="majorHAnsi"/>
                                  <w:sz w:val="18"/>
                                  <w:szCs w:val="18"/>
                                </w:rPr>
                              </w:pPr>
                              <w:r w:rsidRPr="00886B36">
                                <w:rPr>
                                  <w:rFonts w:asciiTheme="majorHAnsi" w:hAnsiTheme="majorHAnsi" w:cstheme="majorHAnsi"/>
                                  <w:sz w:val="18"/>
                                  <w:szCs w:val="18"/>
                                </w:rPr>
                                <w:t>CV602 open</w:t>
                              </w:r>
                              <w:r>
                                <w:rPr>
                                  <w:rFonts w:asciiTheme="majorHAnsi" w:hAnsiTheme="majorHAnsi" w:cstheme="majorHAnsi"/>
                                  <w:sz w:val="18"/>
                                  <w:szCs w:val="18"/>
                                </w:rPr>
                                <w:t>ed</w:t>
                              </w:r>
                              <w:r w:rsidRPr="00886B36">
                                <w:rPr>
                                  <w:rFonts w:asciiTheme="majorHAnsi" w:hAnsiTheme="majorHAnsi" w:cstheme="majorHAnsi"/>
                                  <w:sz w:val="18"/>
                                  <w:szCs w:val="18"/>
                                </w:rPr>
                                <w:t xml:space="preserve"> and controlled</w:t>
                              </w:r>
                            </w:p>
                            <w:p w:rsidR="00862F6C" w:rsidRPr="00886B36" w:rsidRDefault="00862F6C" w:rsidP="00601C78">
                              <w:pPr>
                                <w:rPr>
                                  <w:rFonts w:asciiTheme="majorHAnsi" w:hAnsiTheme="majorHAnsi" w:cstheme="majorHAnsi"/>
                                  <w:sz w:val="18"/>
                                  <w:szCs w:val="18"/>
                                </w:rPr>
                              </w:pPr>
                              <w:r w:rsidRPr="00886B36">
                                <w:rPr>
                                  <w:rFonts w:asciiTheme="majorHAnsi" w:hAnsiTheme="majorHAnsi" w:cstheme="majorHAnsi"/>
                                  <w:sz w:val="18"/>
                                  <w:szCs w:val="18"/>
                                </w:rPr>
                                <w:t>FT581&lt;FT581</w:t>
                              </w:r>
                              <w:r>
                                <w:rPr>
                                  <w:rFonts w:asciiTheme="majorHAnsi" w:hAnsiTheme="majorHAnsi" w:cstheme="majorHAnsi"/>
                                  <w:sz w:val="18"/>
                                  <w:szCs w:val="18"/>
                                </w:rPr>
                                <w:t>limi</w:t>
                              </w:r>
                              <w:r w:rsidRPr="00886B36">
                                <w:rPr>
                                  <w:rFonts w:asciiTheme="majorHAnsi" w:hAnsiTheme="majorHAnsi" w:cstheme="majorHAnsi"/>
                                  <w:sz w:val="18"/>
                                  <w:szCs w:val="18"/>
                                </w:rPr>
                                <w:t>t</w:t>
                              </w:r>
                            </w:p>
                            <w:p w:rsidR="00862F6C" w:rsidRPr="00886B36" w:rsidRDefault="00862F6C" w:rsidP="00995236">
                              <w:pPr>
                                <w:spacing w:before="40"/>
                                <w:rPr>
                                  <w:rFonts w:asciiTheme="majorHAnsi" w:hAnsiTheme="majorHAnsi" w:cstheme="majorHAnsi"/>
                                  <w:sz w:val="18"/>
                                  <w:szCs w:val="18"/>
                                </w:rPr>
                              </w:pPr>
                              <w:r w:rsidRPr="00886B36">
                                <w:rPr>
                                  <w:rFonts w:asciiTheme="majorHAnsi" w:hAnsiTheme="majorHAnsi" w:cstheme="majorHAnsi"/>
                                  <w:sz w:val="18"/>
                                  <w:szCs w:val="18"/>
                                </w:rPr>
                                <w:t>CV581 regulated</w:t>
                              </w:r>
                            </w:p>
                            <w:p w:rsidR="00862F6C" w:rsidRPr="00886B36" w:rsidRDefault="00862F6C" w:rsidP="00601C78">
                              <w:pPr>
                                <w:rPr>
                                  <w:rFonts w:asciiTheme="majorHAnsi" w:hAnsiTheme="majorHAnsi" w:cstheme="majorHAnsi"/>
                                  <w:sz w:val="18"/>
                                  <w:szCs w:val="18"/>
                                </w:rPr>
                              </w:pPr>
                              <w:r w:rsidRPr="00886B36">
                                <w:rPr>
                                  <w:rFonts w:asciiTheme="majorHAnsi" w:hAnsiTheme="majorHAnsi" w:cstheme="majorHAnsi"/>
                                  <w:sz w:val="18"/>
                                  <w:szCs w:val="18"/>
                                </w:rPr>
                                <w:t>PT660=PT660setpoint</w:t>
                              </w:r>
                            </w:p>
                            <w:p w:rsidR="00862F6C" w:rsidRPr="00886B36" w:rsidRDefault="00862F6C" w:rsidP="00601C78">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5021" name="Text Box 9384"/>
                        <wps:cNvSpPr txBox="1">
                          <a:spLocks noChangeArrowheads="1"/>
                        </wps:cNvSpPr>
                        <wps:spPr bwMode="auto">
                          <a:xfrm>
                            <a:off x="6813" y="11408"/>
                            <a:ext cx="786" cy="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601C78">
                              <w:pPr>
                                <w:rPr>
                                  <w:rFonts w:asciiTheme="majorHAnsi" w:hAnsiTheme="majorHAnsi" w:cstheme="majorHAnsi"/>
                                  <w:sz w:val="18"/>
                                  <w:szCs w:val="18"/>
                                </w:rPr>
                              </w:pPr>
                              <w:r w:rsidRPr="00886B36">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15022" name="Text Box 9389"/>
                        <wps:cNvSpPr txBox="1">
                          <a:spLocks noChangeArrowheads="1"/>
                        </wps:cNvSpPr>
                        <wps:spPr bwMode="auto">
                          <a:xfrm>
                            <a:off x="3544" y="10852"/>
                            <a:ext cx="2674"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601C78">
                              <w:pPr>
                                <w:rPr>
                                  <w:rFonts w:asciiTheme="majorHAnsi" w:hAnsiTheme="majorHAnsi" w:cstheme="majorHAnsi"/>
                                  <w:sz w:val="18"/>
                                  <w:szCs w:val="18"/>
                                  <w:lang w:val="fr-FR"/>
                                </w:rPr>
                              </w:pPr>
                              <w:r w:rsidRPr="00886B36">
                                <w:rPr>
                                  <w:rFonts w:asciiTheme="majorHAnsi" w:hAnsiTheme="majorHAnsi" w:cstheme="majorHAnsi"/>
                                  <w:sz w:val="18"/>
                                  <w:szCs w:val="18"/>
                                  <w:lang w:val="fr-FR"/>
                                </w:rPr>
                                <w:t>Intermittent</w:t>
                              </w:r>
                              <w:r>
                                <w:rPr>
                                  <w:rFonts w:asciiTheme="majorHAnsi" w:hAnsiTheme="majorHAnsi" w:cstheme="majorHAnsi"/>
                                  <w:sz w:val="18"/>
                                  <w:szCs w:val="18"/>
                                </w:rPr>
                                <w:t>&amp; LI670 &lt; LI</w:t>
                              </w:r>
                              <w:r w:rsidRPr="00886B36">
                                <w:rPr>
                                  <w:rFonts w:asciiTheme="majorHAnsi" w:hAnsiTheme="majorHAnsi" w:cstheme="majorHAnsi"/>
                                  <w:sz w:val="18"/>
                                  <w:szCs w:val="18"/>
                                </w:rPr>
                                <w:t>670mini</w:t>
                              </w:r>
                            </w:p>
                          </w:txbxContent>
                        </wps:txbx>
                        <wps:bodyPr rot="0" vert="horz" wrap="square" lIns="91440" tIns="45720" rIns="91440" bIns="45720" anchor="t" anchorCtr="0" upright="1">
                          <a:noAutofit/>
                        </wps:bodyPr>
                      </wps:wsp>
                      <wps:wsp>
                        <wps:cNvPr id="15023" name="Text Box 9390"/>
                        <wps:cNvSpPr txBox="1">
                          <a:spLocks noChangeArrowheads="1"/>
                        </wps:cNvSpPr>
                        <wps:spPr bwMode="auto">
                          <a:xfrm>
                            <a:off x="7131" y="10716"/>
                            <a:ext cx="118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601C78">
                              <w:pPr>
                                <w:rPr>
                                  <w:rFonts w:asciiTheme="majorHAnsi" w:hAnsiTheme="majorHAnsi" w:cstheme="majorHAnsi"/>
                                  <w:sz w:val="18"/>
                                  <w:szCs w:val="18"/>
                                </w:rPr>
                              </w:pPr>
                              <w:r>
                                <w:rPr>
                                  <w:rFonts w:asciiTheme="majorHAnsi" w:hAnsiTheme="majorHAnsi" w:cstheme="majorHAnsi"/>
                                  <w:sz w:val="18"/>
                                  <w:szCs w:val="18"/>
                                </w:rPr>
                                <w:t>R</w:t>
                              </w:r>
                              <w:r w:rsidRPr="00886B36">
                                <w:rPr>
                                  <w:rFonts w:asciiTheme="majorHAnsi" w:hAnsiTheme="majorHAnsi" w:cstheme="majorHAnsi"/>
                                  <w:sz w:val="18"/>
                                  <w:szCs w:val="18"/>
                                </w:rPr>
                                <w:t>egulation</w:t>
                              </w:r>
                            </w:p>
                          </w:txbxContent>
                        </wps:txbx>
                        <wps:bodyPr rot="0" vert="horz" wrap="square" lIns="91440" tIns="45720" rIns="91440" bIns="45720" anchor="t" anchorCtr="0" upright="1">
                          <a:noAutofit/>
                        </wps:bodyPr>
                      </wps:wsp>
                      <wps:wsp>
                        <wps:cNvPr id="15024" name="AutoShape 9391"/>
                        <wps:cNvCnPr>
                          <a:cxnSpLocks noChangeShapeType="1"/>
                        </wps:cNvCnPr>
                        <wps:spPr bwMode="auto">
                          <a:xfrm>
                            <a:off x="10196" y="6569"/>
                            <a:ext cx="0" cy="45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025" name="Text Box 9396"/>
                        <wps:cNvSpPr txBox="1">
                          <a:spLocks noChangeArrowheads="1"/>
                        </wps:cNvSpPr>
                        <wps:spPr bwMode="auto">
                          <a:xfrm>
                            <a:off x="6932" y="6629"/>
                            <a:ext cx="2351"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601C78">
                              <w:pPr>
                                <w:pStyle w:val="ListBullet"/>
                                <w:numPr>
                                  <w:ilvl w:val="0"/>
                                  <w:numId w:val="0"/>
                                </w:numPr>
                                <w:rPr>
                                  <w:rFonts w:asciiTheme="majorHAnsi" w:hAnsiTheme="majorHAnsi" w:cstheme="majorHAnsi"/>
                                  <w:sz w:val="18"/>
                                  <w:szCs w:val="18"/>
                                </w:rPr>
                              </w:pPr>
                              <w:r>
                                <w:rPr>
                                  <w:rFonts w:asciiTheme="majorHAnsi" w:hAnsiTheme="majorHAnsi" w:cstheme="majorHAnsi"/>
                                  <w:sz w:val="18"/>
                                  <w:szCs w:val="18"/>
                                </w:rPr>
                                <w:t>LI670&lt;LI</w:t>
                              </w:r>
                              <w:r w:rsidRPr="00886B36">
                                <w:rPr>
                                  <w:rFonts w:asciiTheme="majorHAnsi" w:hAnsiTheme="majorHAnsi" w:cstheme="majorHAnsi"/>
                                  <w:sz w:val="18"/>
                                  <w:szCs w:val="18"/>
                                </w:rPr>
                                <w:t>670mini</w:t>
                              </w:r>
                              <w:r>
                                <w:rPr>
                                  <w:rFonts w:asciiTheme="majorHAnsi" w:hAnsiTheme="majorHAnsi" w:cstheme="majorHAnsi"/>
                                  <w:sz w:val="18"/>
                                  <w:szCs w:val="18"/>
                                </w:rPr>
                                <w:t xml:space="preserve"> OR Stop</w:t>
                              </w:r>
                            </w:p>
                          </w:txbxContent>
                        </wps:txbx>
                        <wps:bodyPr rot="0" vert="horz" wrap="square" lIns="91440" tIns="45720" rIns="91440" bIns="45720" anchor="t" anchorCtr="0" upright="1">
                          <a:noAutofit/>
                        </wps:bodyPr>
                      </wps:wsp>
                      <wps:wsp>
                        <wps:cNvPr id="15026" name="Text Box 9400"/>
                        <wps:cNvSpPr txBox="1">
                          <a:spLocks noChangeArrowheads="1"/>
                        </wps:cNvSpPr>
                        <wps:spPr bwMode="auto">
                          <a:xfrm>
                            <a:off x="8890" y="8648"/>
                            <a:ext cx="1272"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601C78">
                              <w:pPr>
                                <w:rPr>
                                  <w:rFonts w:asciiTheme="majorHAnsi" w:hAnsiTheme="majorHAnsi" w:cstheme="majorHAnsi"/>
                                  <w:sz w:val="18"/>
                                  <w:szCs w:val="18"/>
                                </w:rPr>
                              </w:pPr>
                              <w:r w:rsidRPr="00886B36">
                                <w:rPr>
                                  <w:rFonts w:asciiTheme="majorHAnsi" w:hAnsiTheme="majorHAnsi" w:cstheme="majorHAnsi"/>
                                  <w:sz w:val="18"/>
                                  <w:szCs w:val="18"/>
                                </w:rPr>
                                <w:t>Regulation</w:t>
                              </w:r>
                            </w:p>
                          </w:txbxContent>
                        </wps:txbx>
                        <wps:bodyPr rot="0" vert="horz" wrap="square" lIns="91440" tIns="45720" rIns="91440" bIns="45720" anchor="t" anchorCtr="0" upright="1">
                          <a:noAutofit/>
                        </wps:bodyPr>
                      </wps:wsp>
                      <wps:wsp>
                        <wps:cNvPr id="15027" name="Text Box 9404"/>
                        <wps:cNvSpPr txBox="1">
                          <a:spLocks noChangeArrowheads="1"/>
                        </wps:cNvSpPr>
                        <wps:spPr bwMode="auto">
                          <a:xfrm>
                            <a:off x="6854" y="9067"/>
                            <a:ext cx="2295"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601C78">
                              <w:pPr>
                                <w:rPr>
                                  <w:rFonts w:asciiTheme="majorHAnsi" w:hAnsiTheme="majorHAnsi" w:cstheme="majorHAnsi"/>
                                  <w:sz w:val="18"/>
                                  <w:szCs w:val="18"/>
                                </w:rPr>
                              </w:pPr>
                              <w:r w:rsidRPr="00886B36">
                                <w:rPr>
                                  <w:rFonts w:asciiTheme="majorHAnsi" w:hAnsiTheme="majorHAnsi" w:cstheme="majorHAnsi"/>
                                  <w:sz w:val="18"/>
                                  <w:szCs w:val="18"/>
                                </w:rPr>
                                <w:t>L</w:t>
                              </w:r>
                              <w:r>
                                <w:rPr>
                                  <w:rFonts w:asciiTheme="majorHAnsi" w:hAnsiTheme="majorHAnsi" w:cstheme="majorHAnsi"/>
                                  <w:sz w:val="18"/>
                                  <w:szCs w:val="18"/>
                                </w:rPr>
                                <w:t>I670&gt;LI670M</w:t>
                              </w:r>
                              <w:r w:rsidRPr="00886B36">
                                <w:rPr>
                                  <w:rFonts w:asciiTheme="majorHAnsi" w:hAnsiTheme="majorHAnsi" w:cstheme="majorHAnsi"/>
                                  <w:sz w:val="18"/>
                                  <w:szCs w:val="18"/>
                                </w:rPr>
                                <w:t>axi</w:t>
                              </w:r>
                              <w:r>
                                <w:rPr>
                                  <w:rFonts w:asciiTheme="majorHAnsi" w:hAnsiTheme="majorHAnsi" w:cstheme="majorHAnsi"/>
                                  <w:sz w:val="18"/>
                                  <w:szCs w:val="18"/>
                                </w:rPr>
                                <w:t xml:space="preserve"> OR Stop</w:t>
                              </w:r>
                            </w:p>
                          </w:txbxContent>
                        </wps:txbx>
                        <wps:bodyPr rot="0" vert="horz" wrap="square" lIns="91440" tIns="45720" rIns="91440" bIns="45720" anchor="t" anchorCtr="0" upright="1">
                          <a:noAutofit/>
                        </wps:bodyPr>
                      </wps:wsp>
                      <wps:wsp>
                        <wps:cNvPr id="15028" name="AutoShape 9405"/>
                        <wps:cNvCnPr>
                          <a:cxnSpLocks noChangeShapeType="1"/>
                        </wps:cNvCnPr>
                        <wps:spPr bwMode="auto">
                          <a:xfrm>
                            <a:off x="6831" y="5460"/>
                            <a:ext cx="0" cy="793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029" name="AutoShape 9406"/>
                        <wps:cNvCnPr>
                          <a:cxnSpLocks noChangeShapeType="1"/>
                        </wps:cNvCnPr>
                        <wps:spPr bwMode="auto">
                          <a:xfrm>
                            <a:off x="6703" y="932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030" name="AutoShape 9408"/>
                        <wps:cNvCnPr>
                          <a:cxnSpLocks noChangeShapeType="1"/>
                        </wps:cNvCnPr>
                        <wps:spPr bwMode="auto">
                          <a:xfrm>
                            <a:off x="6720" y="11457"/>
                            <a:ext cx="21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031" name="AutoShape 9409"/>
                        <wps:cNvCnPr>
                          <a:cxnSpLocks noChangeShapeType="1"/>
                        </wps:cNvCnPr>
                        <wps:spPr bwMode="auto">
                          <a:xfrm>
                            <a:off x="2480" y="9906"/>
                            <a:ext cx="21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032" name="Rectangle 9410"/>
                        <wps:cNvSpPr>
                          <a:spLocks noChangeArrowheads="1"/>
                        </wps:cNvSpPr>
                        <wps:spPr bwMode="auto">
                          <a:xfrm>
                            <a:off x="6247" y="9535"/>
                            <a:ext cx="1145" cy="1131"/>
                          </a:xfrm>
                          <a:prstGeom prst="rect">
                            <a:avLst/>
                          </a:prstGeom>
                          <a:solidFill>
                            <a:srgbClr val="FFFFFF"/>
                          </a:solidFill>
                          <a:ln w="9525">
                            <a:solidFill>
                              <a:srgbClr val="000000"/>
                            </a:solidFill>
                            <a:miter lim="800000"/>
                            <a:headEnd/>
                            <a:tailEnd/>
                          </a:ln>
                        </wps:spPr>
                        <wps:txbx>
                          <w:txbxContent>
                            <w:p w:rsidR="00862F6C" w:rsidRPr="00886B36" w:rsidRDefault="00862F6C" w:rsidP="00601C78">
                              <w:pPr>
                                <w:spacing w:before="120"/>
                                <w:jc w:val="center"/>
                                <w:rPr>
                                  <w:rFonts w:asciiTheme="majorHAnsi" w:hAnsiTheme="majorHAnsi" w:cstheme="majorHAnsi"/>
                                  <w:sz w:val="18"/>
                                  <w:szCs w:val="18"/>
                                </w:rPr>
                              </w:pPr>
                              <w:r w:rsidRPr="00886B36">
                                <w:rPr>
                                  <w:rFonts w:asciiTheme="majorHAnsi" w:hAnsiTheme="majorHAnsi" w:cstheme="majorHAnsi"/>
                                  <w:sz w:val="18"/>
                                  <w:szCs w:val="18"/>
                                </w:rPr>
                                <w:t xml:space="preserve">End of </w:t>
                              </w:r>
                            </w:p>
                            <w:p w:rsidR="00862F6C" w:rsidRPr="00886B36" w:rsidRDefault="00862F6C" w:rsidP="00601C78">
                              <w:pPr>
                                <w:jc w:val="center"/>
                                <w:rPr>
                                  <w:rFonts w:asciiTheme="majorHAnsi" w:hAnsiTheme="majorHAnsi" w:cstheme="majorHAnsi"/>
                                  <w:sz w:val="18"/>
                                  <w:szCs w:val="18"/>
                                </w:rPr>
                              </w:pPr>
                              <w:r w:rsidRPr="00886B36">
                                <w:rPr>
                                  <w:rFonts w:asciiTheme="majorHAnsi" w:hAnsiTheme="majorHAnsi" w:cstheme="majorHAnsi"/>
                                  <w:sz w:val="18"/>
                                  <w:szCs w:val="18"/>
                                </w:rPr>
                                <w:t>Filling</w:t>
                              </w:r>
                            </w:p>
                          </w:txbxContent>
                        </wps:txbx>
                        <wps:bodyPr rot="0" vert="horz" wrap="square" lIns="91440" tIns="45720" rIns="91440" bIns="45720" anchor="t" anchorCtr="0" upright="1">
                          <a:noAutofit/>
                        </wps:bodyPr>
                      </wps:wsp>
                      <wps:wsp>
                        <wps:cNvPr id="15033" name="Text Box 9411"/>
                        <wps:cNvSpPr txBox="1">
                          <a:spLocks noChangeArrowheads="1"/>
                        </wps:cNvSpPr>
                        <wps:spPr bwMode="auto">
                          <a:xfrm>
                            <a:off x="7392" y="9535"/>
                            <a:ext cx="2531" cy="1131"/>
                          </a:xfrm>
                          <a:prstGeom prst="rect">
                            <a:avLst/>
                          </a:prstGeom>
                          <a:solidFill>
                            <a:srgbClr val="FFFFFF"/>
                          </a:solidFill>
                          <a:ln w="9525">
                            <a:solidFill>
                              <a:srgbClr val="000000"/>
                            </a:solidFill>
                            <a:miter lim="800000"/>
                            <a:headEnd/>
                            <a:tailEnd/>
                          </a:ln>
                        </wps:spPr>
                        <wps:txbx>
                          <w:txbxContent>
                            <w:p w:rsidR="00862F6C" w:rsidRPr="00886B36" w:rsidRDefault="00862F6C" w:rsidP="00995236">
                              <w:pPr>
                                <w:rPr>
                                  <w:rFonts w:asciiTheme="majorHAnsi" w:hAnsiTheme="majorHAnsi" w:cstheme="majorHAnsi"/>
                                  <w:sz w:val="18"/>
                                  <w:szCs w:val="18"/>
                                </w:rPr>
                              </w:pPr>
                              <w:r w:rsidRPr="00886B36">
                                <w:rPr>
                                  <w:rFonts w:asciiTheme="majorHAnsi" w:hAnsiTheme="majorHAnsi" w:cstheme="majorHAnsi"/>
                                  <w:sz w:val="18"/>
                                  <w:szCs w:val="18"/>
                                </w:rPr>
                                <w:t>FV642</w:t>
                              </w:r>
                              <w:r>
                                <w:rPr>
                                  <w:rFonts w:asciiTheme="majorHAnsi" w:hAnsiTheme="majorHAnsi" w:cstheme="majorHAnsi"/>
                                  <w:sz w:val="18"/>
                                  <w:szCs w:val="18"/>
                                </w:rPr>
                                <w:t>, FV640</w:t>
                              </w:r>
                              <w:r w:rsidRPr="00886B36">
                                <w:rPr>
                                  <w:rFonts w:asciiTheme="majorHAnsi" w:hAnsiTheme="majorHAnsi" w:cstheme="majorHAnsi"/>
                                  <w:sz w:val="18"/>
                                  <w:szCs w:val="18"/>
                                </w:rPr>
                                <w:t xml:space="preserve"> open</w:t>
                              </w:r>
                              <w:r>
                                <w:rPr>
                                  <w:rFonts w:asciiTheme="majorHAnsi" w:hAnsiTheme="majorHAnsi" w:cstheme="majorHAnsi"/>
                                  <w:sz w:val="18"/>
                                  <w:szCs w:val="18"/>
                                </w:rPr>
                                <w:t>ed</w:t>
                              </w:r>
                            </w:p>
                            <w:p w:rsidR="00862F6C" w:rsidRPr="00886B36" w:rsidRDefault="00862F6C" w:rsidP="00601C78">
                              <w:pPr>
                                <w:rPr>
                                  <w:rFonts w:asciiTheme="majorHAnsi" w:hAnsiTheme="majorHAnsi" w:cstheme="majorHAnsi"/>
                                  <w:sz w:val="18"/>
                                  <w:szCs w:val="18"/>
                                </w:rPr>
                              </w:pPr>
                              <w:r>
                                <w:rPr>
                                  <w:rFonts w:asciiTheme="majorHAnsi" w:hAnsiTheme="majorHAnsi" w:cstheme="majorHAnsi"/>
                                  <w:sz w:val="18"/>
                                  <w:szCs w:val="18"/>
                                </w:rPr>
                                <w:t xml:space="preserve">Close </w:t>
                              </w:r>
                              <w:r w:rsidRPr="00886B36">
                                <w:rPr>
                                  <w:rFonts w:asciiTheme="majorHAnsi" w:hAnsiTheme="majorHAnsi" w:cstheme="majorHAnsi"/>
                                  <w:sz w:val="18"/>
                                  <w:szCs w:val="18"/>
                                </w:rPr>
                                <w:t>CV602</w:t>
                              </w:r>
                            </w:p>
                            <w:p w:rsidR="00862F6C" w:rsidRPr="00886B36" w:rsidRDefault="00862F6C" w:rsidP="00995236">
                              <w:pPr>
                                <w:spacing w:before="40"/>
                                <w:rPr>
                                  <w:rFonts w:asciiTheme="majorHAnsi" w:hAnsiTheme="majorHAnsi" w:cstheme="majorHAnsi"/>
                                  <w:sz w:val="18"/>
                                  <w:szCs w:val="18"/>
                                </w:rPr>
                              </w:pPr>
                              <w:r w:rsidRPr="00886B36">
                                <w:rPr>
                                  <w:rFonts w:asciiTheme="majorHAnsi" w:hAnsiTheme="majorHAnsi" w:cstheme="majorHAnsi"/>
                                  <w:sz w:val="18"/>
                                  <w:szCs w:val="18"/>
                                </w:rPr>
                                <w:t>CV581 regulated</w:t>
                              </w:r>
                            </w:p>
                            <w:p w:rsidR="00862F6C" w:rsidRPr="00886B36" w:rsidRDefault="00862F6C" w:rsidP="00601C78">
                              <w:pPr>
                                <w:rPr>
                                  <w:rFonts w:asciiTheme="majorHAnsi" w:hAnsiTheme="majorHAnsi" w:cstheme="majorHAnsi"/>
                                  <w:sz w:val="18"/>
                                  <w:szCs w:val="18"/>
                                </w:rPr>
                              </w:pPr>
                              <w:r w:rsidRPr="00886B36">
                                <w:rPr>
                                  <w:rFonts w:asciiTheme="majorHAnsi" w:hAnsiTheme="majorHAnsi" w:cstheme="majorHAnsi"/>
                                  <w:sz w:val="18"/>
                                  <w:szCs w:val="18"/>
                                </w:rPr>
                                <w:t>PT660=PT660setpoint</w:t>
                              </w:r>
                            </w:p>
                            <w:p w:rsidR="00862F6C" w:rsidRPr="00886B36" w:rsidRDefault="00862F6C" w:rsidP="00601C78">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5034" name="Text Box 9348"/>
                        <wps:cNvSpPr txBox="1">
                          <a:spLocks noChangeArrowheads="1"/>
                        </wps:cNvSpPr>
                        <wps:spPr bwMode="auto">
                          <a:xfrm>
                            <a:off x="2672" y="5685"/>
                            <a:ext cx="1224" cy="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601C78">
                              <w:pPr>
                                <w:rPr>
                                  <w:rFonts w:asciiTheme="majorHAnsi" w:hAnsiTheme="majorHAnsi" w:cstheme="majorHAnsi"/>
                                  <w:sz w:val="18"/>
                                  <w:szCs w:val="18"/>
                                </w:rPr>
                              </w:pPr>
                              <w:r w:rsidRPr="00886B36">
                                <w:rPr>
                                  <w:rFonts w:asciiTheme="majorHAnsi" w:hAnsiTheme="majorHAnsi" w:cstheme="majorHAnsi"/>
                                  <w:sz w:val="18"/>
                                  <w:szCs w:val="18"/>
                                </w:rPr>
                                <w:t xml:space="preserve">Regulation </w:t>
                              </w:r>
                            </w:p>
                          </w:txbxContent>
                        </wps:txbx>
                        <wps:bodyPr rot="0" vert="horz" wrap="square" lIns="91440" tIns="45720" rIns="91440" bIns="45720" anchor="t" anchorCtr="0" upright="1">
                          <a:noAutofit/>
                        </wps:bodyPr>
                      </wps:wsp>
                      <wps:wsp>
                        <wps:cNvPr id="15035" name="AutoShape 9350"/>
                        <wps:cNvCnPr>
                          <a:cxnSpLocks noChangeShapeType="1"/>
                        </wps:cNvCnPr>
                        <wps:spPr bwMode="auto">
                          <a:xfrm>
                            <a:off x="2600" y="5471"/>
                            <a:ext cx="0" cy="61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036" name="AutoShape 9351"/>
                        <wps:cNvCnPr>
                          <a:cxnSpLocks noChangeShapeType="1"/>
                        </wps:cNvCnPr>
                        <wps:spPr bwMode="auto">
                          <a:xfrm>
                            <a:off x="2483" y="565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037" name="AutoShape 9399"/>
                        <wps:cNvCnPr>
                          <a:cxnSpLocks noChangeShapeType="1"/>
                        </wps:cNvCnPr>
                        <wps:spPr bwMode="auto">
                          <a:xfrm>
                            <a:off x="6720" y="676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038" name="AutoShape 9661"/>
                        <wps:cNvCnPr>
                          <a:cxnSpLocks noChangeShapeType="1"/>
                        </wps:cNvCnPr>
                        <wps:spPr bwMode="auto">
                          <a:xfrm flipV="1">
                            <a:off x="2672" y="6560"/>
                            <a:ext cx="7540"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5039" name="Rectangle 9394"/>
                        <wps:cNvSpPr>
                          <a:spLocks noChangeArrowheads="1"/>
                        </wps:cNvSpPr>
                        <wps:spPr bwMode="auto">
                          <a:xfrm>
                            <a:off x="4275" y="4147"/>
                            <a:ext cx="1163" cy="1102"/>
                          </a:xfrm>
                          <a:prstGeom prst="rect">
                            <a:avLst/>
                          </a:prstGeom>
                          <a:solidFill>
                            <a:srgbClr val="FFFFFF"/>
                          </a:solidFill>
                          <a:ln w="9525">
                            <a:solidFill>
                              <a:srgbClr val="000000"/>
                            </a:solidFill>
                            <a:miter lim="800000"/>
                            <a:headEnd/>
                            <a:tailEnd/>
                          </a:ln>
                        </wps:spPr>
                        <wps:txbx>
                          <w:txbxContent>
                            <w:p w:rsidR="00862F6C" w:rsidRPr="00886B36" w:rsidRDefault="00862F6C" w:rsidP="00601C78">
                              <w:pPr>
                                <w:jc w:val="center"/>
                                <w:rPr>
                                  <w:rFonts w:asciiTheme="majorHAnsi" w:hAnsiTheme="majorHAnsi" w:cstheme="majorHAnsi"/>
                                  <w:sz w:val="18"/>
                                  <w:szCs w:val="18"/>
                                  <w:lang w:val="fr-FR"/>
                                </w:rPr>
                              </w:pPr>
                            </w:p>
                            <w:p w:rsidR="00862F6C" w:rsidRPr="00886B36" w:rsidRDefault="00862F6C" w:rsidP="00601C78">
                              <w:pPr>
                                <w:jc w:val="center"/>
                                <w:rPr>
                                  <w:rFonts w:asciiTheme="majorHAnsi" w:hAnsiTheme="majorHAnsi" w:cstheme="majorHAnsi"/>
                                  <w:sz w:val="18"/>
                                  <w:szCs w:val="18"/>
                                  <w:lang w:val="fr-FR"/>
                                </w:rPr>
                              </w:pPr>
                              <w:r w:rsidRPr="00886B36">
                                <w:rPr>
                                  <w:rFonts w:asciiTheme="majorHAnsi" w:hAnsiTheme="majorHAnsi" w:cstheme="majorHAnsi"/>
                                  <w:sz w:val="18"/>
                                  <w:szCs w:val="18"/>
                                  <w:lang w:val="fr-FR"/>
                                </w:rPr>
                                <w:t>Filling Ready</w:t>
                              </w:r>
                            </w:p>
                          </w:txbxContent>
                        </wps:txbx>
                        <wps:bodyPr rot="0" vert="horz" wrap="square" lIns="91440" tIns="45720" rIns="91440" bIns="45720" anchor="t" anchorCtr="0" upright="1">
                          <a:noAutofit/>
                        </wps:bodyPr>
                      </wps:wsp>
                      <wps:wsp>
                        <wps:cNvPr id="17728" name="Text Box 9395"/>
                        <wps:cNvSpPr txBox="1">
                          <a:spLocks noChangeArrowheads="1"/>
                        </wps:cNvSpPr>
                        <wps:spPr bwMode="auto">
                          <a:xfrm>
                            <a:off x="5433" y="4147"/>
                            <a:ext cx="2221" cy="1102"/>
                          </a:xfrm>
                          <a:prstGeom prst="rect">
                            <a:avLst/>
                          </a:prstGeom>
                          <a:solidFill>
                            <a:srgbClr val="FFFFFF"/>
                          </a:solidFill>
                          <a:ln w="9525">
                            <a:solidFill>
                              <a:srgbClr val="000000"/>
                            </a:solidFill>
                            <a:miter lim="800000"/>
                            <a:headEnd/>
                            <a:tailEnd/>
                          </a:ln>
                        </wps:spPr>
                        <wps:txbx>
                          <w:txbxContent>
                            <w:p w:rsidR="00862F6C" w:rsidRPr="00886B36" w:rsidRDefault="00862F6C" w:rsidP="00601C78">
                              <w:pPr>
                                <w:rPr>
                                  <w:rFonts w:asciiTheme="majorHAnsi" w:hAnsiTheme="majorHAnsi" w:cstheme="majorHAnsi"/>
                                  <w:sz w:val="18"/>
                                  <w:szCs w:val="18"/>
                                </w:rPr>
                              </w:pPr>
                            </w:p>
                            <w:p w:rsidR="00862F6C" w:rsidRPr="00886B36" w:rsidRDefault="00862F6C" w:rsidP="00601C78">
                              <w:pPr>
                                <w:rPr>
                                  <w:rFonts w:asciiTheme="majorHAnsi" w:hAnsiTheme="majorHAnsi" w:cstheme="majorHAnsi"/>
                                  <w:sz w:val="18"/>
                                  <w:szCs w:val="18"/>
                                </w:rPr>
                              </w:pPr>
                              <w:r>
                                <w:rPr>
                                  <w:rFonts w:asciiTheme="majorHAnsi" w:hAnsiTheme="majorHAnsi" w:cstheme="majorHAnsi"/>
                                  <w:sz w:val="18"/>
                                  <w:szCs w:val="18"/>
                                </w:rPr>
                                <w:t>Open FV642, FV640</w:t>
                              </w:r>
                            </w:p>
                            <w:p w:rsidR="00862F6C" w:rsidRPr="00886B36" w:rsidRDefault="00862F6C" w:rsidP="00601C78">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7729" name="Rectangle 9377"/>
                        <wps:cNvSpPr>
                          <a:spLocks noChangeArrowheads="1"/>
                        </wps:cNvSpPr>
                        <wps:spPr bwMode="auto">
                          <a:xfrm>
                            <a:off x="6146" y="11848"/>
                            <a:ext cx="1412" cy="1099"/>
                          </a:xfrm>
                          <a:prstGeom prst="rect">
                            <a:avLst/>
                          </a:prstGeom>
                          <a:solidFill>
                            <a:srgbClr val="FFFFFF"/>
                          </a:solidFill>
                          <a:ln w="9525">
                            <a:solidFill>
                              <a:srgbClr val="000000"/>
                            </a:solidFill>
                            <a:miter lim="800000"/>
                            <a:headEnd/>
                            <a:tailEnd/>
                          </a:ln>
                        </wps:spPr>
                        <wps:txbx>
                          <w:txbxContent>
                            <w:p w:rsidR="00862F6C" w:rsidRPr="00886B36" w:rsidRDefault="00862F6C" w:rsidP="00601C78">
                              <w:pPr>
                                <w:spacing w:before="120"/>
                                <w:jc w:val="center"/>
                                <w:rPr>
                                  <w:rFonts w:asciiTheme="majorHAnsi" w:hAnsiTheme="majorHAnsi"/>
                                  <w:sz w:val="18"/>
                                  <w:szCs w:val="18"/>
                                </w:rPr>
                              </w:pPr>
                              <w:r w:rsidRPr="00886B36">
                                <w:rPr>
                                  <w:rFonts w:asciiTheme="majorHAnsi" w:hAnsiTheme="majorHAnsi"/>
                                  <w:sz w:val="18"/>
                                  <w:szCs w:val="18"/>
                                </w:rPr>
                                <w:t>Stop</w:t>
                              </w:r>
                            </w:p>
                            <w:p w:rsidR="00862F6C" w:rsidRPr="00886B36" w:rsidRDefault="00862F6C" w:rsidP="00601C78">
                              <w:pPr>
                                <w:jc w:val="center"/>
                                <w:rPr>
                                  <w:rFonts w:asciiTheme="majorHAnsi" w:hAnsiTheme="majorHAnsi"/>
                                  <w:sz w:val="18"/>
                                  <w:szCs w:val="18"/>
                                </w:rPr>
                              </w:pPr>
                              <w:r w:rsidRPr="00886B36">
                                <w:rPr>
                                  <w:rFonts w:asciiTheme="majorHAnsi" w:hAnsiTheme="majorHAnsi"/>
                                  <w:sz w:val="18"/>
                                  <w:szCs w:val="18"/>
                                </w:rPr>
                                <w:t>Cooling</w:t>
                              </w:r>
                            </w:p>
                          </w:txbxContent>
                        </wps:txbx>
                        <wps:bodyPr rot="0" vert="horz" wrap="square" lIns="91440" tIns="45720" rIns="91440" bIns="45720" anchor="t" anchorCtr="0" upright="1">
                          <a:noAutofit/>
                        </wps:bodyPr>
                      </wps:wsp>
                      <wps:wsp>
                        <wps:cNvPr id="17730" name="Text Box 9378"/>
                        <wps:cNvSpPr txBox="1">
                          <a:spLocks noChangeArrowheads="1"/>
                        </wps:cNvSpPr>
                        <wps:spPr bwMode="auto">
                          <a:xfrm>
                            <a:off x="7558" y="11846"/>
                            <a:ext cx="3237" cy="1101"/>
                          </a:xfrm>
                          <a:prstGeom prst="rect">
                            <a:avLst/>
                          </a:prstGeom>
                          <a:solidFill>
                            <a:srgbClr val="FFFFFF"/>
                          </a:solidFill>
                          <a:ln w="9525">
                            <a:solidFill>
                              <a:srgbClr val="000000"/>
                            </a:solidFill>
                            <a:miter lim="800000"/>
                            <a:headEnd/>
                            <a:tailEnd/>
                          </a:ln>
                        </wps:spPr>
                        <wps:txbx>
                          <w:txbxContent>
                            <w:p w:rsidR="00862F6C" w:rsidRPr="00886B36" w:rsidRDefault="00862F6C" w:rsidP="00601C78">
                              <w:pPr>
                                <w:rPr>
                                  <w:rFonts w:asciiTheme="majorHAnsi" w:hAnsiTheme="majorHAnsi" w:cstheme="majorHAnsi"/>
                                  <w:sz w:val="18"/>
                                  <w:szCs w:val="18"/>
                                </w:rPr>
                              </w:pPr>
                              <w:r>
                                <w:rPr>
                                  <w:rFonts w:asciiTheme="majorHAnsi" w:hAnsiTheme="majorHAnsi" w:cstheme="majorHAnsi"/>
                                  <w:sz w:val="18"/>
                                  <w:szCs w:val="18"/>
                                </w:rPr>
                                <w:t>Close FV642, FV640</w:t>
                              </w:r>
                            </w:p>
                            <w:p w:rsidR="00862F6C" w:rsidRPr="00886B36" w:rsidRDefault="00862F6C" w:rsidP="00601C78">
                              <w:pPr>
                                <w:rPr>
                                  <w:rFonts w:asciiTheme="majorHAnsi" w:hAnsiTheme="majorHAnsi" w:cstheme="majorHAnsi"/>
                                  <w:sz w:val="18"/>
                                  <w:szCs w:val="18"/>
                                </w:rPr>
                              </w:pPr>
                              <w:r>
                                <w:rPr>
                                  <w:rFonts w:asciiTheme="majorHAnsi" w:hAnsiTheme="majorHAnsi" w:cstheme="majorHAnsi"/>
                                  <w:sz w:val="18"/>
                                  <w:szCs w:val="18"/>
                                </w:rPr>
                                <w:t>Close CV602</w:t>
                              </w:r>
                            </w:p>
                            <w:p w:rsidR="00862F6C" w:rsidRPr="00886B36" w:rsidRDefault="00862F6C" w:rsidP="008C0BCA">
                              <w:pPr>
                                <w:spacing w:before="40"/>
                                <w:rPr>
                                  <w:rFonts w:asciiTheme="majorHAnsi" w:hAnsiTheme="majorHAnsi" w:cstheme="majorHAnsi"/>
                                  <w:sz w:val="18"/>
                                  <w:szCs w:val="18"/>
                                </w:rPr>
                              </w:pPr>
                              <w:r w:rsidRPr="00886B36">
                                <w:rPr>
                                  <w:rFonts w:asciiTheme="majorHAnsi" w:hAnsiTheme="majorHAnsi" w:cstheme="majorHAnsi"/>
                                  <w:sz w:val="18"/>
                                  <w:szCs w:val="18"/>
                                </w:rPr>
                                <w:t>CV581 regulated</w:t>
                              </w:r>
                            </w:p>
                            <w:p w:rsidR="00862F6C" w:rsidRPr="00886B36" w:rsidRDefault="00862F6C" w:rsidP="008C0BCA">
                              <w:pPr>
                                <w:rPr>
                                  <w:rFonts w:asciiTheme="majorHAnsi" w:hAnsiTheme="majorHAnsi" w:cstheme="majorHAnsi"/>
                                  <w:sz w:val="18"/>
                                  <w:szCs w:val="18"/>
                                </w:rPr>
                              </w:pPr>
                              <w:r w:rsidRPr="00886B36">
                                <w:rPr>
                                  <w:rFonts w:asciiTheme="majorHAnsi" w:hAnsiTheme="majorHAnsi" w:cstheme="majorHAnsi"/>
                                  <w:sz w:val="18"/>
                                  <w:szCs w:val="18"/>
                                </w:rPr>
                                <w:t>PT660=PT660setpoint</w:t>
                              </w:r>
                            </w:p>
                            <w:p w:rsidR="00862F6C" w:rsidRPr="00886B36" w:rsidRDefault="00862F6C" w:rsidP="008C0BCA">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7731" name="Rectangle 11478"/>
                        <wps:cNvSpPr>
                          <a:spLocks noChangeArrowheads="1"/>
                        </wps:cNvSpPr>
                        <wps:spPr bwMode="auto">
                          <a:xfrm>
                            <a:off x="6248" y="7337"/>
                            <a:ext cx="1247" cy="1304"/>
                          </a:xfrm>
                          <a:prstGeom prst="rect">
                            <a:avLst/>
                          </a:prstGeom>
                          <a:solidFill>
                            <a:srgbClr val="FFFFFF"/>
                          </a:solidFill>
                          <a:ln w="9525">
                            <a:solidFill>
                              <a:srgbClr val="000000"/>
                            </a:solidFill>
                            <a:miter lim="800000"/>
                            <a:headEnd/>
                            <a:tailEnd/>
                          </a:ln>
                        </wps:spPr>
                        <wps:txbx>
                          <w:txbxContent>
                            <w:p w:rsidR="00862F6C" w:rsidRPr="00886B36" w:rsidRDefault="00862F6C" w:rsidP="00CC39AB">
                              <w:pPr>
                                <w:spacing w:before="120"/>
                                <w:jc w:val="center"/>
                                <w:rPr>
                                  <w:rFonts w:asciiTheme="majorHAnsi" w:hAnsiTheme="majorHAnsi" w:cstheme="majorHAnsi"/>
                                  <w:sz w:val="18"/>
                                  <w:szCs w:val="18"/>
                                </w:rPr>
                              </w:pPr>
                              <w:r w:rsidRPr="00886B36">
                                <w:rPr>
                                  <w:rFonts w:asciiTheme="majorHAnsi" w:hAnsiTheme="majorHAnsi" w:cstheme="majorHAnsi"/>
                                  <w:sz w:val="18"/>
                                  <w:szCs w:val="18"/>
                                </w:rPr>
                                <w:t>Start</w:t>
                              </w:r>
                            </w:p>
                            <w:p w:rsidR="00862F6C" w:rsidRPr="00886B36" w:rsidRDefault="00862F6C" w:rsidP="00CC39AB">
                              <w:pPr>
                                <w:jc w:val="center"/>
                                <w:rPr>
                                  <w:rFonts w:asciiTheme="majorHAnsi" w:hAnsiTheme="majorHAnsi" w:cstheme="majorHAnsi"/>
                                  <w:sz w:val="18"/>
                                  <w:szCs w:val="18"/>
                                </w:rPr>
                              </w:pPr>
                              <w:r w:rsidRPr="00886B36">
                                <w:rPr>
                                  <w:rFonts w:asciiTheme="majorHAnsi" w:hAnsiTheme="majorHAnsi" w:cstheme="majorHAnsi"/>
                                  <w:sz w:val="18"/>
                                  <w:szCs w:val="18"/>
                                </w:rPr>
                                <w:t>Filling</w:t>
                              </w:r>
                            </w:p>
                          </w:txbxContent>
                        </wps:txbx>
                        <wps:bodyPr rot="0" vert="horz" wrap="square" lIns="91440" tIns="45720" rIns="91440" bIns="45720" anchor="t" anchorCtr="0" upright="1">
                          <a:noAutofit/>
                        </wps:bodyPr>
                      </wps:wsp>
                      <wps:wsp>
                        <wps:cNvPr id="17732" name="Rectangle 11475"/>
                        <wps:cNvSpPr>
                          <a:spLocks noChangeArrowheads="1"/>
                        </wps:cNvSpPr>
                        <wps:spPr bwMode="auto">
                          <a:xfrm>
                            <a:off x="1911" y="6720"/>
                            <a:ext cx="1247" cy="1393"/>
                          </a:xfrm>
                          <a:prstGeom prst="rect">
                            <a:avLst/>
                          </a:prstGeom>
                          <a:solidFill>
                            <a:srgbClr val="FFFFFF"/>
                          </a:solidFill>
                          <a:ln w="9525">
                            <a:solidFill>
                              <a:srgbClr val="000000"/>
                            </a:solidFill>
                            <a:miter lim="800000"/>
                            <a:headEnd/>
                            <a:tailEnd/>
                          </a:ln>
                        </wps:spPr>
                        <wps:txbx>
                          <w:txbxContent>
                            <w:p w:rsidR="00862F6C" w:rsidRPr="00886B36" w:rsidRDefault="00862F6C" w:rsidP="00CC39AB">
                              <w:pPr>
                                <w:spacing w:before="120"/>
                                <w:jc w:val="center"/>
                                <w:rPr>
                                  <w:rFonts w:asciiTheme="majorHAnsi" w:hAnsiTheme="majorHAnsi" w:cstheme="majorHAnsi"/>
                                  <w:sz w:val="18"/>
                                  <w:szCs w:val="18"/>
                                </w:rPr>
                              </w:pPr>
                              <w:r w:rsidRPr="00886B36">
                                <w:rPr>
                                  <w:rFonts w:asciiTheme="majorHAnsi" w:hAnsiTheme="majorHAnsi" w:cstheme="majorHAnsi"/>
                                  <w:sz w:val="18"/>
                                  <w:szCs w:val="18"/>
                                </w:rPr>
                                <w:t>Regulation</w:t>
                              </w:r>
                            </w:p>
                            <w:p w:rsidR="00862F6C" w:rsidRPr="00886B36" w:rsidRDefault="00862F6C" w:rsidP="00CC39AB">
                              <w:pPr>
                                <w:jc w:val="center"/>
                                <w:rPr>
                                  <w:rFonts w:asciiTheme="majorHAnsi" w:hAnsiTheme="majorHAnsi" w:cstheme="majorHAnsi"/>
                                  <w:sz w:val="18"/>
                                  <w:szCs w:val="18"/>
                                </w:rPr>
                              </w:pPr>
                              <w:r w:rsidRPr="00886B36">
                                <w:rPr>
                                  <w:rFonts w:asciiTheme="majorHAnsi" w:hAnsiTheme="majorHAnsi" w:cstheme="majorHAnsi"/>
                                  <w:sz w:val="18"/>
                                  <w:szCs w:val="18"/>
                                </w:rPr>
                                <w:t>mode</w:t>
                              </w:r>
                            </w:p>
                          </w:txbxContent>
                        </wps:txbx>
                        <wps:bodyPr rot="0" vert="horz" wrap="square" lIns="91440" tIns="45720" rIns="91440" bIns="45720" anchor="t" anchorCtr="0" upright="1">
                          <a:noAutofit/>
                        </wps:bodyPr>
                      </wps:wsp>
                      <wps:wsp>
                        <wps:cNvPr id="17733" name="Text Box 11476"/>
                        <wps:cNvSpPr txBox="1">
                          <a:spLocks noChangeArrowheads="1"/>
                        </wps:cNvSpPr>
                        <wps:spPr bwMode="auto">
                          <a:xfrm>
                            <a:off x="3148" y="6721"/>
                            <a:ext cx="2051" cy="1393"/>
                          </a:xfrm>
                          <a:prstGeom prst="rect">
                            <a:avLst/>
                          </a:prstGeom>
                          <a:solidFill>
                            <a:srgbClr val="FFFFFF"/>
                          </a:solidFill>
                          <a:ln w="9525">
                            <a:solidFill>
                              <a:srgbClr val="000000"/>
                            </a:solidFill>
                            <a:miter lim="800000"/>
                            <a:headEnd/>
                            <a:tailEnd/>
                          </a:ln>
                        </wps:spPr>
                        <wps:txbx>
                          <w:txbxContent>
                            <w:p w:rsidR="00862F6C" w:rsidRPr="00886B36" w:rsidRDefault="00862F6C" w:rsidP="00CC39AB">
                              <w:pPr>
                                <w:rPr>
                                  <w:rFonts w:asciiTheme="majorHAnsi" w:hAnsiTheme="majorHAnsi" w:cstheme="majorHAnsi"/>
                                  <w:sz w:val="18"/>
                                  <w:szCs w:val="18"/>
                                </w:rPr>
                              </w:pPr>
                              <w:r w:rsidRPr="00886B36">
                                <w:rPr>
                                  <w:rFonts w:asciiTheme="majorHAnsi" w:hAnsiTheme="majorHAnsi" w:cstheme="majorHAnsi"/>
                                  <w:sz w:val="18"/>
                                  <w:szCs w:val="18"/>
                                </w:rPr>
                                <w:t>FV642</w:t>
                              </w:r>
                              <w:r>
                                <w:rPr>
                                  <w:rFonts w:asciiTheme="majorHAnsi" w:hAnsiTheme="majorHAnsi" w:cstheme="majorHAnsi"/>
                                  <w:sz w:val="18"/>
                                  <w:szCs w:val="18"/>
                                </w:rPr>
                                <w:t>, FV640</w:t>
                              </w:r>
                              <w:r w:rsidRPr="00886B36">
                                <w:rPr>
                                  <w:rFonts w:asciiTheme="majorHAnsi" w:hAnsiTheme="majorHAnsi" w:cstheme="majorHAnsi"/>
                                  <w:sz w:val="18"/>
                                  <w:szCs w:val="18"/>
                                </w:rPr>
                                <w:t xml:space="preserve"> open</w:t>
                              </w:r>
                              <w:r>
                                <w:rPr>
                                  <w:rFonts w:asciiTheme="majorHAnsi" w:hAnsiTheme="majorHAnsi" w:cstheme="majorHAnsi"/>
                                  <w:sz w:val="18"/>
                                  <w:szCs w:val="18"/>
                                </w:rPr>
                                <w:t>ed</w:t>
                              </w:r>
                            </w:p>
                            <w:p w:rsidR="00862F6C" w:rsidRPr="00886B36" w:rsidRDefault="00862F6C" w:rsidP="00CC39AB">
                              <w:pPr>
                                <w:rPr>
                                  <w:rFonts w:asciiTheme="majorHAnsi" w:hAnsiTheme="majorHAnsi" w:cstheme="majorHAnsi"/>
                                  <w:sz w:val="18"/>
                                  <w:szCs w:val="18"/>
                                </w:rPr>
                              </w:pPr>
                              <w:r w:rsidRPr="00886B36">
                                <w:rPr>
                                  <w:rFonts w:asciiTheme="majorHAnsi" w:hAnsiTheme="majorHAnsi" w:cstheme="majorHAnsi"/>
                                  <w:sz w:val="18"/>
                                  <w:szCs w:val="18"/>
                                </w:rPr>
                                <w:t>CV602 regulated</w:t>
                              </w:r>
                            </w:p>
                            <w:p w:rsidR="00862F6C" w:rsidRPr="00886B36" w:rsidRDefault="00862F6C" w:rsidP="00CC39AB">
                              <w:pPr>
                                <w:spacing w:line="312" w:lineRule="auto"/>
                                <w:rPr>
                                  <w:rFonts w:asciiTheme="majorHAnsi" w:hAnsiTheme="majorHAnsi" w:cstheme="majorHAnsi"/>
                                  <w:sz w:val="18"/>
                                  <w:szCs w:val="18"/>
                                </w:rPr>
                              </w:pPr>
                              <w:r>
                                <w:rPr>
                                  <w:rFonts w:asciiTheme="majorHAnsi" w:hAnsiTheme="majorHAnsi" w:cstheme="majorHAnsi"/>
                                  <w:sz w:val="18"/>
                                  <w:szCs w:val="18"/>
                                </w:rPr>
                                <w:t>LI670=LI</w:t>
                              </w:r>
                              <w:r w:rsidRPr="00886B36">
                                <w:rPr>
                                  <w:rFonts w:asciiTheme="majorHAnsi" w:hAnsiTheme="majorHAnsi" w:cstheme="majorHAnsi"/>
                                  <w:sz w:val="18"/>
                                  <w:szCs w:val="18"/>
                                </w:rPr>
                                <w:t>670setPoint</w:t>
                              </w:r>
                            </w:p>
                            <w:p w:rsidR="00862F6C" w:rsidRPr="00886B36" w:rsidRDefault="00862F6C" w:rsidP="00CC39AB">
                              <w:pPr>
                                <w:rPr>
                                  <w:rFonts w:asciiTheme="majorHAnsi" w:hAnsiTheme="majorHAnsi" w:cstheme="majorHAnsi"/>
                                  <w:sz w:val="18"/>
                                  <w:szCs w:val="18"/>
                                </w:rPr>
                              </w:pPr>
                              <w:r w:rsidRPr="00886B36">
                                <w:rPr>
                                  <w:rFonts w:asciiTheme="majorHAnsi" w:hAnsiTheme="majorHAnsi" w:cstheme="majorHAnsi"/>
                                  <w:sz w:val="18"/>
                                  <w:szCs w:val="18"/>
                                </w:rPr>
                                <w:t>CV581 regulated</w:t>
                              </w:r>
                            </w:p>
                            <w:p w:rsidR="00862F6C" w:rsidRPr="00886B36" w:rsidRDefault="00862F6C" w:rsidP="00CC39AB">
                              <w:pPr>
                                <w:rPr>
                                  <w:rFonts w:asciiTheme="majorHAnsi" w:hAnsiTheme="majorHAnsi" w:cstheme="majorHAnsi"/>
                                  <w:sz w:val="18"/>
                                  <w:szCs w:val="18"/>
                                </w:rPr>
                              </w:pPr>
                              <w:r w:rsidRPr="00886B36">
                                <w:rPr>
                                  <w:rFonts w:asciiTheme="majorHAnsi" w:hAnsiTheme="majorHAnsi" w:cstheme="majorHAnsi"/>
                                  <w:sz w:val="18"/>
                                  <w:szCs w:val="18"/>
                                </w:rPr>
                                <w:t>PT660=PT660setpoint</w:t>
                              </w:r>
                            </w:p>
                            <w:p w:rsidR="00862F6C" w:rsidRPr="00886B36" w:rsidRDefault="00862F6C" w:rsidP="00CC39AB">
                              <w:pPr>
                                <w:spacing w:line="312" w:lineRule="auto"/>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7734" name="AutoShape 9386"/>
                        <wps:cNvCnPr>
                          <a:cxnSpLocks noChangeShapeType="1"/>
                        </wps:cNvCnPr>
                        <wps:spPr bwMode="auto">
                          <a:xfrm flipH="1">
                            <a:off x="6129" y="11137"/>
                            <a:ext cx="4025" cy="0"/>
                          </a:xfrm>
                          <a:prstGeom prst="straightConnector1">
                            <a:avLst/>
                          </a:prstGeom>
                          <a:noFill/>
                          <a:ln w="6350">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7735" name="AutoShape 9387"/>
                        <wps:cNvCnPr>
                          <a:cxnSpLocks noChangeShapeType="1"/>
                        </wps:cNvCnPr>
                        <wps:spPr bwMode="auto">
                          <a:xfrm>
                            <a:off x="6466" y="11025"/>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36" name="AutoShape 9388"/>
                        <wps:cNvCnPr>
                          <a:cxnSpLocks noChangeShapeType="1"/>
                        </wps:cNvCnPr>
                        <wps:spPr bwMode="auto">
                          <a:xfrm>
                            <a:off x="7234" y="11025"/>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37" name="AutoShape 9402"/>
                        <wps:cNvCnPr>
                          <a:cxnSpLocks noChangeShapeType="1"/>
                        </wps:cNvCnPr>
                        <wps:spPr bwMode="auto">
                          <a:xfrm>
                            <a:off x="6829" y="9006"/>
                            <a:ext cx="3345"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738" name="AutoShape 9403"/>
                        <wps:cNvCnPr>
                          <a:cxnSpLocks noChangeShapeType="1"/>
                        </wps:cNvCnPr>
                        <wps:spPr bwMode="auto">
                          <a:xfrm>
                            <a:off x="8890" y="8882"/>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39" name="Text Box 11482"/>
                        <wps:cNvSpPr txBox="1">
                          <a:spLocks noChangeArrowheads="1"/>
                        </wps:cNvSpPr>
                        <wps:spPr bwMode="auto">
                          <a:xfrm>
                            <a:off x="6877" y="12948"/>
                            <a:ext cx="2139"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2212F8" w:rsidRDefault="00862F6C" w:rsidP="008C0BCA">
                              <w:pPr>
                                <w:rPr>
                                  <w:rFonts w:asciiTheme="majorHAnsi" w:hAnsiTheme="majorHAnsi" w:cstheme="majorHAnsi"/>
                                  <w:sz w:val="18"/>
                                  <w:szCs w:val="18"/>
                                  <w:lang w:val="fr-FR"/>
                                </w:rPr>
                              </w:pPr>
                              <w:r>
                                <w:rPr>
                                  <w:rFonts w:asciiTheme="majorHAnsi" w:hAnsiTheme="majorHAnsi" w:cstheme="majorHAnsi"/>
                                  <w:sz w:val="18"/>
                                  <w:szCs w:val="18"/>
                                  <w:lang w:val="fr-FR"/>
                                </w:rPr>
                                <w:t>(FV642 &amp; CV602) closed</w:t>
                              </w:r>
                            </w:p>
                            <w:p w:rsidR="00862F6C" w:rsidRPr="008C0BCA" w:rsidRDefault="00862F6C" w:rsidP="008C0BCA">
                              <w:pPr>
                                <w:rPr>
                                  <w:szCs w:val="18"/>
                                </w:rPr>
                              </w:pPr>
                            </w:p>
                          </w:txbxContent>
                        </wps:txbx>
                        <wps:bodyPr rot="0" vert="horz" wrap="square" lIns="91440" tIns="45720" rIns="91440" bIns="45720" anchor="t" anchorCtr="0" upright="1">
                          <a:noAutofit/>
                        </wps:bodyPr>
                      </wps:wsp>
                      <wps:wsp>
                        <wps:cNvPr id="17753" name="AutoShape 11483"/>
                        <wps:cNvCnPr>
                          <a:cxnSpLocks noChangeShapeType="1"/>
                        </wps:cNvCnPr>
                        <wps:spPr bwMode="auto">
                          <a:xfrm>
                            <a:off x="6729" y="13173"/>
                            <a:ext cx="21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56" name="Rectangle 3843"/>
                        <wps:cNvSpPr>
                          <a:spLocks noChangeArrowheads="1"/>
                        </wps:cNvSpPr>
                        <wps:spPr bwMode="auto">
                          <a:xfrm>
                            <a:off x="6194" y="5797"/>
                            <a:ext cx="1285" cy="638"/>
                          </a:xfrm>
                          <a:prstGeom prst="rect">
                            <a:avLst/>
                          </a:prstGeom>
                          <a:solidFill>
                            <a:srgbClr val="FFFFFF"/>
                          </a:solidFill>
                          <a:ln w="9525">
                            <a:solidFill>
                              <a:srgbClr val="000000"/>
                            </a:solidFill>
                            <a:miter lim="800000"/>
                            <a:headEnd/>
                            <a:tailEnd/>
                          </a:ln>
                        </wps:spPr>
                        <wps:txbx>
                          <w:txbxContent>
                            <w:p w:rsidR="00862F6C" w:rsidRPr="008A5886" w:rsidRDefault="00862F6C" w:rsidP="00B50616">
                              <w:pPr>
                                <w:spacing w:line="264" w:lineRule="auto"/>
                                <w:jc w:val="center"/>
                                <w:rPr>
                                  <w:rFonts w:asciiTheme="majorHAnsi" w:hAnsiTheme="majorHAnsi" w:cstheme="majorHAnsi"/>
                                  <w:sz w:val="18"/>
                                  <w:szCs w:val="18"/>
                                </w:rPr>
                              </w:pPr>
                              <w:r>
                                <w:rPr>
                                  <w:rFonts w:asciiTheme="majorHAnsi" w:hAnsiTheme="majorHAnsi" w:cstheme="majorHAnsi"/>
                                  <w:sz w:val="18"/>
                                  <w:szCs w:val="18"/>
                                </w:rPr>
                                <w:t xml:space="preserve">Waiting for </w:t>
                              </w:r>
                              <w:r w:rsidRPr="008A5886">
                                <w:rPr>
                                  <w:rFonts w:asciiTheme="majorHAnsi" w:hAnsiTheme="majorHAnsi" w:cstheme="majorHAnsi"/>
                                  <w:sz w:val="18"/>
                                  <w:szCs w:val="18"/>
                                </w:rPr>
                                <w:t>L</w:t>
                              </w:r>
                              <w:r>
                                <w:rPr>
                                  <w:rFonts w:asciiTheme="majorHAnsi" w:hAnsiTheme="majorHAnsi" w:cstheme="majorHAnsi"/>
                                  <w:sz w:val="18"/>
                                  <w:szCs w:val="18"/>
                                </w:rPr>
                                <w:t>evel</w:t>
                              </w:r>
                            </w:p>
                          </w:txbxContent>
                        </wps:txbx>
                        <wps:bodyPr rot="0" vert="horz" wrap="square" lIns="91440" tIns="45720" rIns="91440" bIns="45720" anchor="t" anchorCtr="0" upright="1">
                          <a:noAutofit/>
                        </wps:bodyPr>
                      </wps:wsp>
                      <wps:wsp>
                        <wps:cNvPr id="17757" name="AutoShape 3844"/>
                        <wps:cNvCnPr>
                          <a:cxnSpLocks noChangeShapeType="1"/>
                        </wps:cNvCnPr>
                        <wps:spPr bwMode="auto">
                          <a:xfrm>
                            <a:off x="6717" y="564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58" name="Text Box 3845"/>
                        <wps:cNvSpPr txBox="1">
                          <a:spLocks noChangeArrowheads="1"/>
                        </wps:cNvSpPr>
                        <wps:spPr bwMode="auto">
                          <a:xfrm>
                            <a:off x="6960" y="5434"/>
                            <a:ext cx="1304"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B50616">
                              <w:pPr>
                                <w:rPr>
                                  <w:rFonts w:asciiTheme="majorHAnsi" w:hAnsiTheme="majorHAnsi" w:cstheme="majorHAnsi"/>
                                  <w:sz w:val="18"/>
                                  <w:szCs w:val="18"/>
                                  <w:lang w:val="fr-FR"/>
                                </w:rPr>
                              </w:pPr>
                              <w:r w:rsidRPr="00886B36">
                                <w:rPr>
                                  <w:rFonts w:asciiTheme="majorHAnsi" w:hAnsiTheme="majorHAnsi" w:cstheme="majorHAnsi"/>
                                  <w:sz w:val="18"/>
                                  <w:szCs w:val="18"/>
                                  <w:lang w:val="fr-FR"/>
                                </w:rPr>
                                <w:t>Intermittent</w:t>
                              </w:r>
                              <w:r>
                                <w:rPr>
                                  <w:rFonts w:asciiTheme="majorHAnsi" w:hAnsiTheme="majorHAnsi" w:cstheme="majorHAnsi"/>
                                  <w:sz w:val="18"/>
                                  <w:szCs w:val="18"/>
                                </w:rPr>
                                <w:t xml:space="preserve"> </w:t>
                              </w:r>
                            </w:p>
                          </w:txbxContent>
                        </wps:txbx>
                        <wps:bodyPr rot="0" vert="horz" wrap="square" lIns="91440" tIns="45720" rIns="91440" bIns="45720" anchor="t" anchorCtr="0" upright="1">
                          <a:noAutofit/>
                        </wps:bodyPr>
                      </wps:wsp>
                      <wps:wsp>
                        <wps:cNvPr id="17759" name="AutoShape 3846"/>
                        <wps:cNvCnPr>
                          <a:cxnSpLocks noChangeShapeType="1"/>
                        </wps:cNvCnPr>
                        <wps:spPr bwMode="auto">
                          <a:xfrm rot="5400000">
                            <a:off x="5621" y="8872"/>
                            <a:ext cx="21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9080" name="Group 3847"/>
                        <wpg:cNvGrpSpPr>
                          <a:grpSpLocks/>
                        </wpg:cNvGrpSpPr>
                        <wpg:grpSpPr bwMode="auto">
                          <a:xfrm>
                            <a:off x="2942" y="8470"/>
                            <a:ext cx="2257" cy="796"/>
                            <a:chOff x="2941" y="8229"/>
                            <a:chExt cx="2257" cy="796"/>
                          </a:xfrm>
                        </wpg:grpSpPr>
                        <wps:wsp>
                          <wps:cNvPr id="29081" name="Rectangle 3841"/>
                          <wps:cNvSpPr>
                            <a:spLocks noChangeArrowheads="1"/>
                          </wps:cNvSpPr>
                          <wps:spPr bwMode="auto">
                            <a:xfrm>
                              <a:off x="2941" y="8230"/>
                              <a:ext cx="1003" cy="795"/>
                            </a:xfrm>
                            <a:prstGeom prst="rect">
                              <a:avLst/>
                            </a:prstGeom>
                            <a:solidFill>
                              <a:srgbClr val="FFFFFF"/>
                            </a:solidFill>
                            <a:ln w="9525">
                              <a:solidFill>
                                <a:srgbClr val="000000"/>
                              </a:solidFill>
                              <a:miter lim="800000"/>
                              <a:headEnd/>
                              <a:tailEnd/>
                            </a:ln>
                          </wps:spPr>
                          <wps:txbx>
                            <w:txbxContent>
                              <w:p w:rsidR="00862F6C" w:rsidRPr="008A5886" w:rsidRDefault="00862F6C" w:rsidP="00B50616">
                                <w:pPr>
                                  <w:spacing w:before="40"/>
                                  <w:jc w:val="center"/>
                                  <w:rPr>
                                    <w:rFonts w:asciiTheme="majorHAnsi" w:hAnsiTheme="majorHAnsi" w:cstheme="majorHAnsi"/>
                                    <w:sz w:val="18"/>
                                    <w:szCs w:val="18"/>
                                  </w:rPr>
                                </w:pPr>
                                <w:r>
                                  <w:rPr>
                                    <w:rFonts w:asciiTheme="majorHAnsi" w:hAnsiTheme="majorHAnsi" w:cstheme="majorHAnsi"/>
                                    <w:sz w:val="18"/>
                                    <w:szCs w:val="18"/>
                                  </w:rPr>
                                  <w:t>Waiting for level</w:t>
                                </w:r>
                              </w:p>
                            </w:txbxContent>
                          </wps:txbx>
                          <wps:bodyPr rot="0" vert="horz" wrap="square" lIns="91440" tIns="45720" rIns="91440" bIns="45720" anchor="t" anchorCtr="0" upright="1">
                            <a:noAutofit/>
                          </wps:bodyPr>
                        </wps:wsp>
                        <wps:wsp>
                          <wps:cNvPr id="29082" name="Text Box 3842"/>
                          <wps:cNvSpPr txBox="1">
                            <a:spLocks noChangeArrowheads="1"/>
                          </wps:cNvSpPr>
                          <wps:spPr bwMode="auto">
                            <a:xfrm>
                              <a:off x="3938" y="8229"/>
                              <a:ext cx="1260" cy="795"/>
                            </a:xfrm>
                            <a:prstGeom prst="rect">
                              <a:avLst/>
                            </a:prstGeom>
                            <a:solidFill>
                              <a:srgbClr val="FFFFFF"/>
                            </a:solidFill>
                            <a:ln w="9525">
                              <a:solidFill>
                                <a:srgbClr val="000000"/>
                              </a:solidFill>
                              <a:miter lim="800000"/>
                              <a:headEnd/>
                              <a:tailEnd/>
                            </a:ln>
                          </wps:spPr>
                          <wps:txbx>
                            <w:txbxContent>
                              <w:p w:rsidR="00862F6C" w:rsidRPr="008A5886" w:rsidRDefault="00862F6C" w:rsidP="00B50616">
                                <w:pPr>
                                  <w:spacing w:before="200"/>
                                  <w:rPr>
                                    <w:rFonts w:asciiTheme="majorHAnsi" w:hAnsiTheme="majorHAnsi" w:cstheme="majorHAnsi"/>
                                    <w:sz w:val="18"/>
                                    <w:szCs w:val="18"/>
                                  </w:rPr>
                                </w:pPr>
                                <w:r>
                                  <w:rPr>
                                    <w:rFonts w:asciiTheme="majorHAnsi" w:hAnsiTheme="majorHAnsi" w:cstheme="majorHAnsi"/>
                                    <w:sz w:val="18"/>
                                    <w:szCs w:val="18"/>
                                  </w:rPr>
                                  <w:t>Close CV602</w:t>
                                </w:r>
                              </w:p>
                            </w:txbxContent>
                          </wps:txbx>
                          <wps:bodyPr rot="0" vert="horz" wrap="square" lIns="91440" tIns="45720" rIns="91440" bIns="45720" anchor="t" anchorCtr="0" upright="1">
                            <a:noAutofit/>
                          </wps:bodyPr>
                        </wps:wsp>
                      </wpg:grpSp>
                      <wps:wsp>
                        <wps:cNvPr id="29083" name="AutoShape 3848"/>
                        <wps:cNvCnPr/>
                        <wps:spPr bwMode="auto">
                          <a:xfrm flipH="1">
                            <a:off x="5514" y="6653"/>
                            <a:ext cx="0" cy="2211"/>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084" name="AutoShape 3849"/>
                        <wps:cNvCnPr/>
                        <wps:spPr bwMode="auto">
                          <a:xfrm>
                            <a:off x="5389" y="828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85" name="Text Box 3850"/>
                        <wps:cNvSpPr txBox="1">
                          <a:spLocks noChangeArrowheads="1"/>
                        </wps:cNvSpPr>
                        <wps:spPr bwMode="auto">
                          <a:xfrm>
                            <a:off x="3896" y="8166"/>
                            <a:ext cx="1832"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092C8A">
                              <w:pPr>
                                <w:rPr>
                                  <w:rFonts w:asciiTheme="majorHAnsi" w:hAnsiTheme="majorHAnsi" w:cstheme="majorHAnsi"/>
                                  <w:sz w:val="18"/>
                                  <w:szCs w:val="18"/>
                                </w:rPr>
                              </w:pPr>
                              <w:r w:rsidRPr="00886B36">
                                <w:rPr>
                                  <w:rFonts w:asciiTheme="majorHAnsi" w:hAnsiTheme="majorHAnsi" w:cstheme="majorHAnsi"/>
                                  <w:sz w:val="18"/>
                                  <w:szCs w:val="18"/>
                                </w:rPr>
                                <w:t xml:space="preserve">Regulation </w:t>
                              </w:r>
                              <w:r>
                                <w:rPr>
                                  <w:rFonts w:asciiTheme="majorHAnsi" w:hAnsiTheme="majorHAnsi" w:cstheme="majorHAnsi"/>
                                  <w:sz w:val="18"/>
                                  <w:szCs w:val="18"/>
                                </w:rPr>
                                <w:t>OR Stop</w:t>
                              </w:r>
                            </w:p>
                          </w:txbxContent>
                        </wps:txbx>
                        <wps:bodyPr rot="0" vert="horz" wrap="square" lIns="91440" tIns="45720" rIns="91440" bIns="45720" anchor="t" anchorCtr="0" upright="1">
                          <a:noAutofit/>
                        </wps:bodyPr>
                      </wps:wsp>
                      <wps:wsp>
                        <wps:cNvPr id="29086" name="Text Box 3851"/>
                        <wps:cNvSpPr txBox="1">
                          <a:spLocks noChangeArrowheads="1"/>
                        </wps:cNvSpPr>
                        <wps:spPr bwMode="auto">
                          <a:xfrm>
                            <a:off x="4645" y="9313"/>
                            <a:ext cx="1647" cy="4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092C8A">
                              <w:pPr>
                                <w:pStyle w:val="ListBullet"/>
                                <w:numPr>
                                  <w:ilvl w:val="0"/>
                                  <w:numId w:val="0"/>
                                </w:numPr>
                                <w:rPr>
                                  <w:rFonts w:asciiTheme="majorHAnsi" w:hAnsiTheme="majorHAnsi" w:cstheme="majorHAnsi"/>
                                  <w:sz w:val="18"/>
                                  <w:szCs w:val="18"/>
                                </w:rPr>
                              </w:pPr>
                              <w:r>
                                <w:rPr>
                                  <w:rFonts w:asciiTheme="majorHAnsi" w:hAnsiTheme="majorHAnsi" w:cstheme="majorHAnsi"/>
                                  <w:sz w:val="18"/>
                                  <w:szCs w:val="18"/>
                                </w:rPr>
                                <w:t>LI670&lt;LI</w:t>
                              </w:r>
                              <w:r w:rsidRPr="00886B36">
                                <w:rPr>
                                  <w:rFonts w:asciiTheme="majorHAnsi" w:hAnsiTheme="majorHAnsi" w:cstheme="majorHAnsi"/>
                                  <w:sz w:val="18"/>
                                  <w:szCs w:val="18"/>
                                </w:rPr>
                                <w:t>670mini</w:t>
                              </w:r>
                            </w:p>
                          </w:txbxContent>
                        </wps:txbx>
                        <wps:bodyPr rot="0" vert="horz" wrap="square" lIns="91440" tIns="45720" rIns="91440" bIns="45720" anchor="t" anchorCtr="0" upright="1">
                          <a:noAutofit/>
                        </wps:bodyPr>
                      </wps:wsp>
                      <wps:wsp>
                        <wps:cNvPr id="29087" name="Oval 4940"/>
                        <wps:cNvSpPr>
                          <a:spLocks noChangeArrowheads="1"/>
                        </wps:cNvSpPr>
                        <wps:spPr bwMode="auto">
                          <a:xfrm>
                            <a:off x="3000" y="276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660626">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wps:wsp>
                        <wps:cNvPr id="29088" name="Oval 4941"/>
                        <wps:cNvSpPr>
                          <a:spLocks noChangeArrowheads="1"/>
                        </wps:cNvSpPr>
                        <wps:spPr bwMode="auto">
                          <a:xfrm>
                            <a:off x="4255" y="415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660626">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wps:wsp>
                        <wps:cNvPr id="29089" name="Oval 4942"/>
                        <wps:cNvSpPr>
                          <a:spLocks noChangeArrowheads="1"/>
                        </wps:cNvSpPr>
                        <wps:spPr bwMode="auto">
                          <a:xfrm>
                            <a:off x="1922" y="737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660626">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29090" name="Oval 4943"/>
                        <wps:cNvSpPr>
                          <a:spLocks noChangeArrowheads="1"/>
                        </wps:cNvSpPr>
                        <wps:spPr bwMode="auto">
                          <a:xfrm>
                            <a:off x="6271" y="8147"/>
                            <a:ext cx="408" cy="406"/>
                          </a:xfrm>
                          <a:prstGeom prst="ellipse">
                            <a:avLst/>
                          </a:prstGeom>
                          <a:solidFill>
                            <a:srgbClr val="FFFFFF"/>
                          </a:solidFill>
                          <a:ln w="44450">
                            <a:solidFill>
                              <a:srgbClr val="4A7EBB"/>
                            </a:solidFill>
                            <a:round/>
                            <a:headEnd/>
                            <a:tailEnd/>
                          </a:ln>
                        </wps:spPr>
                        <wps:txbx>
                          <w:txbxContent>
                            <w:p w:rsidR="00862F6C" w:rsidRPr="00A87CE9" w:rsidRDefault="00862F6C" w:rsidP="00660626">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wps:wsp>
                        <wps:cNvPr id="29091" name="Oval 4944"/>
                        <wps:cNvSpPr>
                          <a:spLocks noChangeArrowheads="1"/>
                        </wps:cNvSpPr>
                        <wps:spPr bwMode="auto">
                          <a:xfrm>
                            <a:off x="2903" y="8976"/>
                            <a:ext cx="408" cy="406"/>
                          </a:xfrm>
                          <a:prstGeom prst="ellipse">
                            <a:avLst/>
                          </a:prstGeom>
                          <a:solidFill>
                            <a:srgbClr val="FFFFFF"/>
                          </a:solidFill>
                          <a:ln w="44450">
                            <a:solidFill>
                              <a:srgbClr val="4A7EBB"/>
                            </a:solidFill>
                            <a:round/>
                            <a:headEnd/>
                            <a:tailEnd/>
                          </a:ln>
                        </wps:spPr>
                        <wps:txbx>
                          <w:txbxContent>
                            <w:p w:rsidR="00862F6C" w:rsidRPr="00A87CE9" w:rsidRDefault="00862F6C" w:rsidP="00660626">
                              <w:pPr>
                                <w:jc w:val="center"/>
                                <w:rPr>
                                  <w:rFonts w:ascii="Times New Roman" w:hAnsi="Times New Roman" w:cs="Times New Roman"/>
                                  <w:b/>
                                  <w:szCs w:val="20"/>
                                </w:rPr>
                              </w:pPr>
                              <w:r>
                                <w:rPr>
                                  <w:rFonts w:ascii="Times New Roman" w:hAnsi="Times New Roman" w:cs="Times New Roman"/>
                                  <w:b/>
                                  <w:szCs w:val="20"/>
                                </w:rPr>
                                <w:t>7</w:t>
                              </w:r>
                            </w:p>
                          </w:txbxContent>
                        </wps:txbx>
                        <wps:bodyPr rot="0" vert="horz" wrap="square" lIns="0" tIns="0" rIns="0" bIns="0" anchor="t" anchorCtr="0" upright="1">
                          <a:noAutofit/>
                        </wps:bodyPr>
                      </wps:wsp>
                      <wps:wsp>
                        <wps:cNvPr id="29092" name="Oval 4945"/>
                        <wps:cNvSpPr>
                          <a:spLocks noChangeArrowheads="1"/>
                        </wps:cNvSpPr>
                        <wps:spPr bwMode="auto">
                          <a:xfrm>
                            <a:off x="6280" y="1021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660626">
                              <w:pPr>
                                <w:jc w:val="center"/>
                                <w:rPr>
                                  <w:rFonts w:ascii="Times New Roman" w:hAnsi="Times New Roman" w:cs="Times New Roman"/>
                                  <w:b/>
                                  <w:szCs w:val="20"/>
                                </w:rPr>
                              </w:pPr>
                              <w:r>
                                <w:rPr>
                                  <w:rFonts w:ascii="Times New Roman" w:hAnsi="Times New Roman" w:cs="Times New Roman"/>
                                  <w:b/>
                                  <w:szCs w:val="20"/>
                                </w:rPr>
                                <w:t>10</w:t>
                              </w:r>
                            </w:p>
                          </w:txbxContent>
                        </wps:txbx>
                        <wps:bodyPr rot="0" vert="horz" wrap="square" lIns="0" tIns="0" rIns="0" bIns="0" anchor="t" anchorCtr="0" upright="1">
                          <a:noAutofit/>
                        </wps:bodyPr>
                      </wps:wsp>
                      <wps:wsp>
                        <wps:cNvPr id="29093" name="Oval 4947"/>
                        <wps:cNvSpPr>
                          <a:spLocks noChangeArrowheads="1"/>
                        </wps:cNvSpPr>
                        <wps:spPr bwMode="auto">
                          <a:xfrm>
                            <a:off x="6193" y="1247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660626">
                              <w:pPr>
                                <w:jc w:val="center"/>
                                <w:rPr>
                                  <w:rFonts w:ascii="Times New Roman" w:hAnsi="Times New Roman" w:cs="Times New Roman"/>
                                  <w:b/>
                                  <w:szCs w:val="20"/>
                                </w:rPr>
                              </w:pPr>
                              <w:r>
                                <w:rPr>
                                  <w:rFonts w:ascii="Times New Roman" w:hAnsi="Times New Roman" w:cs="Times New Roman"/>
                                  <w:b/>
                                  <w:szCs w:val="20"/>
                                </w:rPr>
                                <w:t>12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950" o:spid="_x0000_s3385" style="position:absolute;left:0;text-align:left;margin-left:4.1pt;margin-top:30.2pt;width:476.7pt;height:543.1pt;z-index:275619328" coordorigin="1500,2535" coordsize="9534,10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">
                <v:group id="Group 9329" o:spid="_x0000_s3386" style="position:absolute;left:1680;top:3551;width:3835;height:835" coordorigin="1427,7926" coordsize="4197,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38oMo8cAAADe&#10;AAAADwAAAAAAAAAAAAAAAACqAgAAZHJzL2Rvd25yZXYueG1sUEsFBgAAAAAEAAQA+gAAAJ4DAAAA&#10;AA==&#10;">
                  <v:shape id="Text Box 9330" o:spid="_x0000_s3387" type="#_x0000_t202" style="position:absolute;left:1618;top:8086;width:4006;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d1OcQA&#10;AADeAAAADwAAAGRycy9kb3ducmV2LnhtbESP3YrCMBSE7wXfIRxhb0RTRatWo7gLirf+PMCxObbF&#10;5qQ00da33wiCl8PMfMOsNq0pxZNqV1hWMBpGIIhTqwvOFFzOu8EchPPIGkvLpOBFDjbrbmeFibYN&#10;H+l58pkIEHYJKsi9rxIpXZqTQTe0FXHwbrY26IOsM6lrbALclHIcRbE0WHBYyLGiv5zS++lhFNwO&#10;TX+6aK57f5kdJ/EvFrOrfSn102u3SxCeWv8Nf9oHrWC8iOIpvO+EK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XdTnEAAAA3gAAAA8AAAAAAAAAAAAAAAAAmAIAAGRycy9k&#10;b3ducmV2LnhtbFBLBQYAAAAABAAEAPUAAACJAwAAAAA=&#10;" stroked="f">
                    <v:textbox>
                      <w:txbxContent>
                        <w:p w:rsidR="00862F6C" w:rsidRPr="00886B36" w:rsidRDefault="00862F6C" w:rsidP="00601C78">
                          <w:pPr>
                            <w:rPr>
                              <w:rFonts w:asciiTheme="majorHAnsi" w:hAnsiTheme="majorHAnsi" w:cstheme="majorHAnsi"/>
                              <w:sz w:val="18"/>
                              <w:szCs w:val="18"/>
                            </w:rPr>
                          </w:pPr>
                          <w:r w:rsidRPr="00886B36">
                            <w:rPr>
                              <w:rFonts w:asciiTheme="majorHAnsi" w:hAnsiTheme="majorHAnsi" w:cstheme="majorHAnsi"/>
                              <w:sz w:val="18"/>
                              <w:szCs w:val="18"/>
                            </w:rPr>
                            <w:t xml:space="preserve">Start 4K &amp; Vacuum </w:t>
                          </w:r>
                        </w:p>
                      </w:txbxContent>
                    </v:textbox>
                  </v:shape>
                  <v:group id="Group 9331" o:spid="_x0000_s3388" style="position:absolute;left:1427;top:7926;width:247;height:683"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FQ3T8cAAADe&#10;AAAADwAAAAAAAAAAAAAAAACqAgAAZHJzL2Rvd25yZXYueG1sUEsFBgAAAAAEAAQA+gAAAJ4DAAAA&#10;AA==&#10;">
                    <v:shape id="AutoShape 9332" o:spid="_x0000_s3389"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OoY8cAAADeAAAADwAAAGRycy9kb3ducmV2LnhtbESPQWsCMRSE70L/Q3iFXkSzCrXtapRt&#10;QagFD1p7f26em+DmZbuJuv77RhB6HGbmG2a26FwtztQG61nBaJiBIC69tlwp2H0vB68gQkTWWHsm&#10;BVcKsJg/9GaYa3/hDZ23sRIJwiFHBSbGJpcylIYchqFviJN38K3DmGRbSd3iJcFdLcdZNpEOLacF&#10;gw19GCqP25NTsF6N3ou9sauvza9dPy+L+lT1f5R6euyKKYhIXfwP39ufWsH4LZu8wO1OugJy/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06hjxwAAAN4AAAAPAAAAAAAA&#10;AAAAAAAAAKECAABkcnMvZG93bnJldi54bWxQSwUGAAAAAAQABAD5AAAAlQMAAAAA&#10;"/>
                    <v:shape id="AutoShape 9333" o:spid="_x0000_s3390"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w8EcQAAADeAAAADwAAAGRycy9kb3ducmV2LnhtbERPTWsCMRC9C/6HMIIXqVkFpd0aZSsI&#10;WvCgbe/TzbgJbibbTdT135tDwePjfS9WnavFldpgPSuYjDMQxKXXlisF31+bl1cQISJrrD2TgjsF&#10;WC37vQXm2t/4QNdjrEQK4ZCjAhNjk0sZSkMOw9g3xIk7+dZhTLCtpG7xlsJdLadZNpcOLacGgw2t&#10;DZXn48Up2O8mH8WvsbvPw5/dzzZFfalGP0oNB13xDiJSF5/if/dWK5i+ZfO0N91JV0A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TDwRxAAAAN4AAAAPAAAAAAAAAAAA&#10;AAAAAKECAABkcnMvZG93bnJldi54bWxQSwUGAAAAAAQABAD5AAAAkgMAAAAA&#10;"/>
                  </v:group>
                </v:group>
                <v:shape id="AutoShape 9334" o:spid="_x0000_s3391" type="#_x0000_t32" style="position:absolute;left:1798;top:3561;width:31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CZiscAAADeAAAADwAAAGRycy9kb3ducmV2LnhtbESPT2sCMRTE74V+h/AKXopmFSq6GmVb&#10;ELTgwX/35+a5Cd28bDdRt9++KRQ8DjPzG2a+7FwtbtQG61nBcJCBIC69tlwpOB5W/QmIEJE11p5J&#10;wQ8FWC6en+aYa3/nHd32sRIJwiFHBSbGJpcylIYchoFviJN38a3DmGRbSd3iPcFdLUdZNpYOLacF&#10;gw19GCq/9lenYLsZvhdnYzefu2+7fVsV9bV6PSnVe+mKGYhIXXyE/9trrWA0zcZT+LuTro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AJmKxwAAAN4AAAAPAAAAAAAA&#10;AAAAAAAAAKECAABkcnMvZG93bnJldi54bWxQSwUGAAAAAAQABAD5AAAAlQMAAAAA&#10;"/>
                <v:shape id="AutoShape 9335" o:spid="_x0000_s3392" type="#_x0000_t32" style="position:absolute;left:3780;top:3198;width:0;height: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OmysYAAADeAAAADwAAAGRycy9kb3ducmV2LnhtbESPzWoCMRSF94LvEG6hG6kZhdp2apRR&#10;EKrgYmy7v53cTkInN+Mk6vTtzUJweTh/fPNl7xpxpi5Yzwom4wwEceW15VrB1+fm6RVEiMgaG8+k&#10;4J8CLBfDwRxz7S9c0vkQa5FGOOSowMTY5lKGypDDMPYtcfJ+fecwJtnVUnd4SeOukdMsm0mHltOD&#10;wZbWhqq/w8kp2G8nq+LH2O2uPNr986ZoTvXoW6nHh754BxGpj/fwrf2hFUzfspcEkHASCs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jpsrGAAAA3gAAAA8AAAAAAAAA&#10;AAAAAAAAoQIAAGRycy9kb3ducmV2LnhtbFBLBQYAAAAABAAEAPkAAACUAwAAAAA=&#10;"/>
                <v:shape id="AutoShape 9336" o:spid="_x0000_s3393" type="#_x0000_t32" style="position:absolute;left:11034;top:2846;width:0;height:105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8DUcgAAADeAAAADwAAAGRycy9kb3ducmV2LnhtbESPQWsCMRSE70L/Q3iFXkSzK7TVrVFW&#10;QagFD1q9Pzevm9DNy3YTdfvvm0Khx2FmvmHmy9414kpdsJ4V5OMMBHHlteVawfF9M5qCCBFZY+OZ&#10;FHxTgOXibjDHQvsb7+l6iLVIEA4FKjAxtoWUoTLkMIx9S5y8D985jEl2tdQd3hLcNXKSZU/SoeW0&#10;YLCltaHq83BxCnbbfFWejd2+7b/s7nFTNpd6eFLq4b4vX0BE6uN/+K/9qhVMZtlzDr930hW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q8DUcgAAADeAAAADwAAAAAA&#10;AAAAAAAAAAChAgAAZHJzL2Rvd25yZXYueG1sUEsFBgAAAAAEAAQA+QAAAJYDAAAAAA==&#10;"/>
                <v:shape id="AutoShape 9337" o:spid="_x0000_s3394" type="#_x0000_t32" style="position:absolute;left:4684;top:2856;width:635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ky8cAAADeAAAADwAAAGRycy9kb3ducmV2LnhtbESPT2vCQBTE7wW/w/IKvdVNg1RNXUVK&#10;pUHowb/g7ZF9blKzb0N2q/Hbu0LB4zAzv2Ems87W4kytrxwreOsnIIgLpys2CrabxesIhA/IGmvH&#10;pOBKHmbT3tMEM+0uvKLzOhgRIewzVFCG0GRS+qIki77vGuLoHV1rMUTZGqlbvES4rWWaJO/SYsVx&#10;ocSGPksqTus/qwD3PN8v9fdhlx+H/suYwY/8zZV6ee7mHyACdeER/m/nWkE6ToYp3O/EKyC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P+TLxwAAAN4AAAAPAAAAAAAA&#10;AAAAAAAAAKECAABkcnMvZG93bnJldi54bWxQSwUGAAAAAAQABAD5AAAAlQMAAAAA&#10;">
                  <v:stroke startarrow="block"/>
                </v:shape>
                <v:shape id="AutoShape 9338" o:spid="_x0000_s3395" type="#_x0000_t32" style="position:absolute;left:6836;top:13386;width:41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E4vcgAAADeAAAADwAAAGRycy9kb3ducmV2LnhtbESPT2sCMRTE70K/Q3iFXkSzWlrt1ijb&#10;glAFD/67v25eN6Gbl+0m6vbbG6HQ4zAzv2Fmi87V4kxtsJ4VjIYZCOLSa8uVgsN+OZiCCBFZY+2Z&#10;FPxSgMX8rjfDXPsLb+m8i5VIEA45KjAxNrmUoTTkMAx9Q5y8L986jEm2ldQtXhLc1XKcZc/SoeW0&#10;YLChd0Pl9+7kFGxWo7fi09jVevtjN0/Loj5V/aNSD/dd8QoiUhf/w3/tD61g/JJNHuF2J10BOb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TE4vcgAAADeAAAADwAAAAAA&#10;AAAAAAAAAAChAgAAZHJzL2Rvd25yZXYueG1sUEsFBgAAAAAEAAQA+QAAAJYDAAAAAA==&#10;"/>
                <v:shape id="AutoShape 9339" o:spid="_x0000_s3396" type="#_x0000_t32" style="position:absolute;left:1664;top:2823;width:12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I98cgAAADeAAAADwAAAGRycy9kb3ducmV2LnhtbESPT2vCQBTE7wW/w/IK3upGEWuiq0ih&#10;IpYe/ENob4/sMwnNvg27q0Y/fbdQ8DjMzG+Y+bIzjbiQ87VlBcNBAoK4sLrmUsHx8P4yBeEDssbG&#10;Mim4kYflovc0x0zbK+/osg+liBD2GSqoQmgzKX1RkUE/sC1x9E7WGQxRulJqh9cIN40cJclEGqw5&#10;LlTY0ltFxc/+bBR8faTn/JZ/0jYfpttvdMbfD2ul+s/dagYiUBce4f/2RisYpcnrGP7uxCsgF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pI98cgAAADeAAAADwAAAAAA&#10;AAAAAAAAAAChAgAAZHJzL2Rvd25yZXYueG1sUEsFBgAAAAAEAAQA+QAAAJYDAAAAAA==&#10;">
                  <v:stroke endarrow="block"/>
                </v:shape>
                <v:group id="Group 9340" o:spid="_x0000_s3397" style="position:absolute;left:1507;top:4104;width:595;height:580" coordorigin="2109,3597" coordsize="595,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V8/5ccAAADe&#10;AAAADwAAAAAAAAAAAAAAAACqAgAAZHJzL2Rvd25yZXYueG1sUEsFBgAAAAAEAAQA+gAAAJ4DAAAA&#10;AA==&#10;">
                  <v:oval id="Oval 9341" o:spid="_x0000_s3398" style="position:absolute;left:2109;top:3630;width:595;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nRlscA&#10;AADeAAAADwAAAGRycy9kb3ducmV2LnhtbESPW2vCQBSE34X+h+UU+lY3ldZLdBURCr4V4wV9O2SP&#10;Sdrs2XR3G+O/d4WCj8PMfMPMFp2pRUvOV5YVvPUTEMS51RUXCnbbz9cxCB+QNdaWScGVPCzmT70Z&#10;ptpeeENtFgoRIexTVFCG0KRS+rwkg75vG+Lona0zGKJ0hdQOLxFuajlIkqE0WHFcKLGhVUn5T/Zn&#10;FBzcxK9PS/7wx/Nqn/1+t+9YfCn18twtpyACdeER/m+vtYLBJBkN4X4nXg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50ZbHAAAA3gAAAA8AAAAAAAAAAAAAAAAAmAIAAGRy&#10;cy9kb3ducmV2LnhtbFBLBQYAAAAABAAEAPUAAACMAwAAAAA=&#10;" strokecolor="black [3213]" strokeweight="1pt">
                    <v:shadow opacity="22938f" offset="0"/>
                    <v:textbox inset=",7.2pt,,7.2pt"/>
                  </v:oval>
                  <v:shape id="Text Box 9342" o:spid="_x0000_s3399" type="#_x0000_t202" style="position:absolute;left:2189;top:3597;width:470;height: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hM68UA&#10;AADeAAAADwAAAGRycy9kb3ducmV2LnhtbESPQWsCMRSE74X+h/AKXoomCmq7NYoISq9dteDtsXnN&#10;Lt28LJuosb/eFAo9DjPzDbNYJdeKC/Wh8axhPFIgiCtvGrYaDvvt8AVEiMgGW8+k4UYBVsvHhwUW&#10;xl/5gy5ltCJDOBSooY6xK6QMVU0Ow8h3xNn78r3DmGVvpenxmuGulROlZtJhw3mhxo42NVXf5dlp&#10;SHb6c7Rxl2z7XHkVZt1nU560Hjyl9RuISCn+h//a70bD5FXN5/B7J18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zrxQAAAN4AAAAPAAAAAAAAAAAAAAAAAJgCAABkcnMv&#10;ZG93bnJldi54bWxQSwUGAAAAAAQABAD1AAAAigMAAAAA&#10;" filled="f" stroked="f" strokecolor="#4a7ebb" strokeweight="3.5pt">
                    <v:textbox inset=",7.2pt,,7.2pt">
                      <w:txbxContent>
                        <w:p w:rsidR="00862F6C" w:rsidRPr="000A2BEC" w:rsidRDefault="00862F6C" w:rsidP="00601C78">
                          <w:pPr>
                            <w:rPr>
                              <w:rFonts w:asciiTheme="majorHAnsi" w:hAnsiTheme="majorHAnsi" w:cstheme="majorHAnsi"/>
                              <w:sz w:val="22"/>
                              <w:szCs w:val="22"/>
                              <w:lang w:val="fr-FR"/>
                            </w:rPr>
                          </w:pPr>
                          <w:r w:rsidRPr="000A2BEC">
                            <w:rPr>
                              <w:rFonts w:asciiTheme="majorHAnsi" w:hAnsiTheme="majorHAnsi" w:cstheme="majorHAnsi"/>
                              <w:sz w:val="22"/>
                              <w:szCs w:val="22"/>
                              <w:lang w:val="fr-FR"/>
                            </w:rPr>
                            <w:t>A</w:t>
                          </w:r>
                        </w:p>
                      </w:txbxContent>
                    </v:textbox>
                  </v:shape>
                </v:group>
                <v:group id="Group 9343" o:spid="_x0000_s3400" style="position:absolute;left:1500;top:2535;width:595;height:580" coordorigin="2109,3597" coordsize="595,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tekHvFAAAA3gAA&#10;AA8AAAAAAAAAAAAAAAAAqgIAAGRycy9kb3ducmV2LnhtbFBLBQYAAAAABAAEAPoAAACcAwAAAAA=&#10;">
                  <v:oval id="Oval 9344" o:spid="_x0000_s3401" style="position:absolute;left:2109;top:3630;width:595;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ZF5McA&#10;AADeAAAADwAAAGRycy9kb3ducmV2LnhtbESPW4vCMBSE3wX/QziCb2uquJd2jSLCgm9i94K+HZpj&#10;27U56Saxdv+9WVjwcZiZb5jFqjeN6Mj52rKC6SQBQVxYXXOp4OP97eEFhA/IGhvLpOCXPKyWw8EC&#10;M22vvKcuD6WIEPYZKqhCaDMpfVGRQT+xLXH0TtYZDFG6UmqH1wg3jZwlyZM0WHNcqLClTUXFOb8Y&#10;BV8u9dvjmh/94bT5zH++uzmWO6XGo379CiJQH+7h//ZWK5ilyXMKf3fiF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mReTHAAAA3gAAAA8AAAAAAAAAAAAAAAAAmAIAAGRy&#10;cy9kb3ducmV2LnhtbFBLBQYAAAAABAAEAPUAAACMAwAAAAA=&#10;" strokecolor="black [3213]" strokeweight="1pt">
                    <v:shadow opacity="22938f" offset="0"/>
                    <v:textbox inset=",7.2pt,,7.2pt"/>
                  </v:oval>
                  <v:shape id="Text Box 9345" o:spid="_x0000_s3402" type="#_x0000_t202" style="position:absolute;left:2189;top:3597;width:470;height: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maqMMA&#10;AADeAAAADwAAAGRycy9kb3ducmV2LnhtbERPTWsCMRC9F/ofwhS8FM0qVnRrFBEUr66t4G3YjNml&#10;m8myiZr21xtB6G0e73Pmy2gbcaXO144VDAcZCOLS6ZqNgq/Dpj8F4QOyxsYxKfglD8vF68scc+1u&#10;vKdrEYxIIexzVFCF0OZS+rIii37gWuLEnV1nMSTYGak7vKVw28hRlk2kxZpTQ4UtrSsqf4qLVRDN&#10;x9+3CdtomvfSZX7SHuvipFTvLa4+QQSK4V/8dO90mj+eDUfweCfd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maqMMAAADeAAAADwAAAAAAAAAAAAAAAACYAgAAZHJzL2Rv&#10;d25yZXYueG1sUEsFBgAAAAAEAAQA9QAAAIgDAAAAAA==&#10;" filled="f" stroked="f" strokecolor="#4a7ebb" strokeweight="3.5pt">
                    <v:textbox inset=",7.2pt,,7.2pt">
                      <w:txbxContent>
                        <w:p w:rsidR="00862F6C" w:rsidRPr="000A2BEC" w:rsidRDefault="00862F6C" w:rsidP="00601C78">
                          <w:pPr>
                            <w:rPr>
                              <w:rFonts w:asciiTheme="majorHAnsi" w:hAnsiTheme="majorHAnsi" w:cstheme="majorHAnsi"/>
                              <w:sz w:val="22"/>
                              <w:szCs w:val="22"/>
                              <w:lang w:val="fr-FR"/>
                            </w:rPr>
                          </w:pPr>
                          <w:r w:rsidRPr="000A2BEC">
                            <w:rPr>
                              <w:rFonts w:asciiTheme="majorHAnsi" w:hAnsiTheme="majorHAnsi" w:cstheme="majorHAnsi"/>
                              <w:sz w:val="22"/>
                              <w:szCs w:val="22"/>
                              <w:lang w:val="fr-FR"/>
                            </w:rPr>
                            <w:t>B</w:t>
                          </w:r>
                        </w:p>
                      </w:txbxContent>
                    </v:textbox>
                  </v:shape>
                </v:group>
                <v:rect id="Rectangle 9346" o:spid="_x0000_s3403" style="position:absolute;left:2952;top:2568;width:1677;height: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5vsMA&#10;AADeAAAADwAAAGRycy9kb3ducmV2LnhtbERPTYvCMBC9L/gfwgje1lRdRLtGEUVZj1ov3sZmtq02&#10;k9JErf56Iwje5vE+ZzJrTCmuVLvCsoJeNwJBnFpdcKZgn6y+RyCcR9ZYWiYFd3Iwm7a+Jhhre+Mt&#10;XXc+EyGEXYwKcu+rWEqX5mTQdW1FHLh/Wxv0AdaZ1DXeQrgpZT+KhtJgwaEhx4oWOaXn3cUoOBb9&#10;PT62yToy49XAb5rkdDksleq0m/kvCE+N/4jf7j8d5v+MewN4vRNu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S5vsMAAADeAAAADwAAAAAAAAAAAAAAAACYAgAAZHJzL2Rv&#10;d25yZXYueG1sUEsFBgAAAAAEAAQA9QAAAIgDAAAAAA==&#10;">
                  <v:textbox>
                    <w:txbxContent>
                      <w:p w:rsidR="00862F6C" w:rsidRPr="00886B36" w:rsidRDefault="00862F6C" w:rsidP="00601C78">
                        <w:pPr>
                          <w:spacing w:before="120"/>
                          <w:jc w:val="center"/>
                          <w:rPr>
                            <w:rFonts w:asciiTheme="majorHAnsi" w:hAnsiTheme="majorHAnsi" w:cstheme="majorHAnsi"/>
                            <w:sz w:val="18"/>
                            <w:szCs w:val="18"/>
                            <w:lang w:val="fr-FR"/>
                          </w:rPr>
                        </w:pPr>
                        <w:r w:rsidRPr="00886B36">
                          <w:rPr>
                            <w:rFonts w:asciiTheme="majorHAnsi" w:hAnsiTheme="majorHAnsi" w:cstheme="majorHAnsi"/>
                            <w:sz w:val="18"/>
                            <w:szCs w:val="18"/>
                            <w:lang w:val="fr-FR"/>
                          </w:rPr>
                          <w:t>Stop</w:t>
                        </w:r>
                      </w:p>
                    </w:txbxContent>
                  </v:textbox>
                </v:rect>
                <v:shape id="AutoShape 9352" o:spid="_x0000_s3404" type="#_x0000_t32" style="position:absolute;left:4990;top:4882;width:0;height:5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7VEsYAAADeAAAADwAAAGRycy9kb3ducmV2LnhtbERPTWsCMRC9C/0PYYReRLNbbNGtUbYF&#10;oRY8aPU+bqab4Gay3UTd/vumUOhtHu9zFqveNeJKXbCeFeSTDARx5bXlWsHhYz2egQgRWWPjmRR8&#10;U4DV8m6wwEL7G+/ouo+1SCEcClRgYmwLKUNlyGGY+JY4cZ++cxgT7GqpO7ylcNfIhyx7kg4tpwaD&#10;Lb0aqs77i1Ow3eQv5cnYzfvuy24f12VzqUdHpe6HffkMIlIf/8V/7jed5k/n+RR+30k3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1RLGAAAA3gAAAA8AAAAAAAAA&#10;AAAAAAAAoQIAAGRycy9kb3ducmV2LnhtbFBLBQYAAAAABAAEAPkAAACUAwAAAAA=&#10;"/>
                <v:group id="Group 9354" o:spid="_x0000_s3405" style="position:absolute;left:4866;top:3581;width:3470;height:603" coordorigin="6441,7926" coordsize="4139,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a5Sj7FAAAA3gAA&#10;AA8AAAAAAAAAAAAAAAAAqgIAAGRycy9kb3ducmV2LnhtbFBLBQYAAAAABAAEAPoAAACcAwAAAAA=&#10;">
                  <v:shape id="Text Box 9355" o:spid="_x0000_s3406" type="#_x0000_t202" style="position:absolute;left:6636;top:8073;width:394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oISMEA&#10;AADeAAAADwAAAGRycy9kb3ducmV2LnhtbERPy6rCMBDdC/5DGOFuRFMvWrUaRS8obn18wNiMbbGZ&#10;lCba+vc3guBuDuc5y3VrSvGk2hWWFYyGEQji1OqCMwWX824wA+E8ssbSMil4kYP1qttZYqJtw0d6&#10;nnwmQgi7BBXk3leJlC7NyaAb2oo4cDdbG/QB1pnUNTYh3JTyN4piabDg0JBjRX85pffTwyi4HZr+&#10;ZN5c9/4yPY7jLRbTq30p9dNrNwsQnlr/FX/cBx3mj+ejGN7vhBv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6CEjBAAAA3gAAAA8AAAAAAAAAAAAAAAAAmAIAAGRycy9kb3du&#10;cmV2LnhtbFBLBQYAAAAABAAEAPUAAACGAwAAAAA=&#10;" stroked="f">
                    <v:textbox>
                      <w:txbxContent>
                        <w:p w:rsidR="00862F6C" w:rsidRPr="00886B36" w:rsidRDefault="00862F6C" w:rsidP="00601C78">
                          <w:pPr>
                            <w:rPr>
                              <w:rFonts w:asciiTheme="majorHAnsi" w:hAnsiTheme="majorHAnsi" w:cstheme="majorHAnsi"/>
                              <w:sz w:val="18"/>
                              <w:szCs w:val="18"/>
                            </w:rPr>
                          </w:pPr>
                          <w:r w:rsidRPr="00886B36">
                            <w:rPr>
                              <w:rFonts w:asciiTheme="majorHAnsi" w:hAnsiTheme="majorHAnsi" w:cstheme="majorHAnsi"/>
                              <w:sz w:val="18"/>
                              <w:szCs w:val="18"/>
                            </w:rPr>
                            <w:t>Start 4K &amp; Liquid</w:t>
                          </w:r>
                        </w:p>
                      </w:txbxContent>
                    </v:textbox>
                  </v:shape>
                  <v:group id="Group 9356" o:spid="_x0000_s3407" style="position:absolute;left:6441;top:7926;width:247;height:683"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ncdLFAAAA3gAA&#10;AA8AAAAAAAAAAAAAAAAAqgIAAGRycy9kb3ducmV2LnhtbFBLBQYAAAAABAAEAPoAAACcAwAAAAA=&#10;">
                    <v:shape id="AutoShape 9357" o:spid="_x0000_s3408"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F+BsgAAADeAAAADwAAAGRycy9kb3ducmV2LnhtbESPT0sDMRDF74LfIYzgRWx2hUpZm5at&#10;ULBCD/3jfdyMm+Bmst2k7frtnYPgbYZ58977zZdj6NSFhuQjGygnBSjiJlrPrYHjYf04A5UyssUu&#10;Mhn4oQTLxe3NHCsbr7yjyz63Skw4VWjA5dxXWqfGUcA0iT2x3L7iEDDLOrTaDngV89Dpp6J41gE9&#10;S4LDnl4dNd/7czCw3ZSr+tP5zfvu5LfTdd2d24cPY+7vxvoFVKYx/4v/vt+s1J8WpQAIjsygF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iF+BsgAAADeAAAADwAAAAAA&#10;AAAAAAAAAAChAgAAZHJzL2Rvd25yZXYueG1sUEsFBgAAAAAEAAQA+QAAAJYDAAAAAA==&#10;"/>
                    <v:shape id="AutoShape 9358" o:spid="_x0000_s3409"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3bncQAAADeAAAADwAAAGRycy9kb3ducmV2LnhtbERPTWsCMRC9C/6HMIIXqdkVlLI1yloQ&#10;asGDtr1PN9NN6GaybqJu/70RhN7m8T5nue5dIy7UBetZQT7NQBBXXluuFXx+bJ+eQYSIrLHxTAr+&#10;KMB6NRwssdD+yge6HGMtUgiHAhWYGNtCylAZchimviVO3I/vHMYEu1rqDq8p3DVylmUL6dByajDY&#10;0quh6vd4dgr2u3xTfhu7ez+c7H6+LZtzPflSajzqyxcQkfr4L36433SaP8/yHO7vpBvk6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bdudxAAAAN4AAAAPAAAAAAAAAAAA&#10;AAAAAKECAABkcnMvZG93bnJldi54bWxQSwUGAAAAAAQABAD5AAAAkgMAAAAA&#10;"/>
                  </v:group>
                </v:group>
                <v:shape id="AutoShape 9364" o:spid="_x0000_s3410" type="#_x0000_t32" style="position:absolute;left:6109;top:7113;width:0;height:4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9F6sQAAADeAAAADwAAAGRycy9kb3ducmV2LnhtbERPTWsCMRC9F/wPYYReimZXUMrWKKsg&#10;1IIHbXsfN9NNcDNZN1G3/74pCN7m8T5nvuxdI67UBetZQT7OQBBXXluuFXx9bkavIEJE1th4JgW/&#10;FGC5GDzNsdD+xnu6HmItUgiHAhWYGNtCylAZchjGviVO3I/vHMYEu1rqDm8p3DVykmUz6dByajDY&#10;0tpQdTpcnILdNl+VR2O3H/uz3U03ZXOpX76Veh725RuISH18iO/ud53mT7N8Av/vpBv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v0XqxAAAAN4AAAAPAAAAAAAAAAAA&#10;AAAAAKECAABkcnMvZG93bnJldi54bWxQSwUGAAAAAAQABAD5AAAAkgMAAAAA&#10;"/>
                <v:shape id="AutoShape 9368" o:spid="_x0000_s3411" type="#_x0000_t32" style="position:absolute;left:6099;top:7113;width: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l9ScUAAADeAAAADwAAAGRycy9kb3ducmV2LnhtbERPS2vCQBC+F/wPywi91U0qLRpdRYRK&#10;sfTgg6C3ITsmwexs2F019td3CwVv8/E9ZzrvTCOu5HxtWUE6SEAQF1bXXCrY7z5eRiB8QNbYWCYF&#10;d/Iwn/Wepphpe+MNXbehFDGEfYYKqhDaTEpfVGTQD2xLHLmTdQZDhK6U2uEthptGvibJuzRYc2yo&#10;sKVlRcV5ezEKDl/jS37Pv2mdp+P1EZ3xP7uVUs/9bjEBEagLD/G/+1PH+W9JOoS/d+INcvY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l9ScUAAADeAAAADwAAAAAAAAAA&#10;AAAAAAChAgAAZHJzL2Rvd25yZXYueG1sUEsFBgAAAAAEAAQA+QAAAJMDAAAAAA==&#10;">
                  <v:stroke endarrow="block"/>
                </v:shape>
                <v:shape id="AutoShape 9369" o:spid="_x0000_s3412" type="#_x0000_t32" style="position:absolute;left:2589;top:11660;width:41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mMuMUAAADeAAAADwAAAGRycy9kb3ducmV2LnhtbERPS2vCQBC+F/oflhF6003ESomuYgWx&#10;rXhofJyH7DQJzc7G3a2m/fWuIPQ2H99zpvPONOJMzteWFaSDBARxYXXNpYL9btV/AeEDssbGMin4&#10;JQ/z2ePDFDNtL/xJ5zyUIoawz1BBFUKbSemLigz6gW2JI/dlncEQoSuldniJ4aaRwyQZS4M1x4YK&#10;W1pWVHznP0bBx6ath6f11r03gY65/ju8rtODUk+9bjEBEagL/+K7+03H+c9JOoLbO/EGObs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zmMuMUAAADeAAAADwAAAAAAAAAA&#10;AAAAAAChAgAAZHJzL2Rvd25yZXYueG1sUEsFBgAAAAAEAAQA+QAAAJMDAAAAAA==&#10;" strokeweight=".5pt">
                  <v:stroke endarrow="block"/>
                </v:shape>
                <v:shape id="AutoShape 9370" o:spid="_x0000_s3413" type="#_x0000_t32" style="position:absolute;left:2602;top:5486;width:42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bdnsUAAADeAAAADwAAAGRycy9kb3ducmV2LnhtbERP32vCMBB+H/g/hBN8GTOt0CHVKHUg&#10;zIEPOvd+NrcmrLnUJmr33y+Dwd7u4/t5y/XgWnGjPljPCvJpBoK49tpyo+D0vn2agwgRWWPrmRR8&#10;U4D1avSwxFL7Ox/odoyNSCEcSlRgYuxKKUNtyGGY+o44cZ++dxgT7Bupe7yncNfKWZY9S4eWU4PB&#10;jl4M1V/Hq1Ow3+Wb6mzs7u1wsftiW7XX5vFDqcl4qBYgIg3xX/znftVpfpHlBfy+k26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lbdnsUAAADeAAAADwAAAAAAAAAA&#10;AAAAAAChAgAAZHJzL2Rvd25yZXYueG1sUEsFBgAAAAAEAAQA+QAAAJMDAAAAAA==&#10;"/>
                <v:shape id="Text Box 9371" o:spid="_x0000_s3414" type="#_x0000_t202" style="position:absolute;left:2773;top:9759;width:686;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lX8MA&#10;AADeAAAADwAAAGRycy9kb3ducmV2LnhtbERP24rCMBB9F/Yfwiz4IttU0bpWo6wLiq9ePmDajG3Z&#10;ZlKaaOvfbwTBtzmc66w2vanFnVpXWVYwjmIQxLnVFRcKLufd1zcI55E11pZJwYMcbNYfgxWm2nZ8&#10;pPvJFyKEsEtRQel9k0rp8pIMusg2xIG72tagD7AtpG6xC+GmlpM4TqTBikNDiQ39lpT/nW5GwfXQ&#10;jWaLLtv7y/w4TbZYzTP7UGr42f8sQXjq/Vv8ch90mD+Lxwk83wk3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6lX8MAAADeAAAADwAAAAAAAAAAAAAAAACYAgAAZHJzL2Rv&#10;d25yZXYueG1sUEsFBgAAAAAEAAQA9QAAAIgDAAAAAA==&#10;" stroked="f">
                  <v:textbox>
                    <w:txbxContent>
                      <w:p w:rsidR="00862F6C" w:rsidRPr="00886B36" w:rsidRDefault="00862F6C" w:rsidP="00601C78">
                        <w:pPr>
                          <w:rPr>
                            <w:rFonts w:asciiTheme="majorHAnsi" w:hAnsiTheme="majorHAnsi" w:cstheme="majorHAnsi"/>
                            <w:sz w:val="18"/>
                            <w:szCs w:val="18"/>
                          </w:rPr>
                        </w:pPr>
                        <w:r w:rsidRPr="00886B36">
                          <w:rPr>
                            <w:rFonts w:asciiTheme="majorHAnsi" w:hAnsiTheme="majorHAnsi" w:cstheme="majorHAnsi"/>
                            <w:sz w:val="18"/>
                            <w:szCs w:val="18"/>
                          </w:rPr>
                          <w:t>Stop</w:t>
                        </w:r>
                      </w:p>
                    </w:txbxContent>
                  </v:textbox>
                </v:shape>
                <v:shape id="AutoShape 9373" o:spid="_x0000_s3415" type="#_x0000_t32" style="position:absolute;left:4310;top:7137;width:0;height:3458;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Pxk8MAAADeAAAADwAAAGRycy9kb3ducmV2LnhtbERPS2sCMRC+C/0PYQq9iGYtVNutUUQQ&#10;Sz2pvXgbNrMPmky2SdTdf98Igrf5+J4zX3bWiAv50DhWMBlnIIgLpxuuFPwcN6N3ECEiazSOSUFP&#10;AZaLp8Ecc+2uvKfLIVYihXDIUUEdY5tLGYqaLIaxa4kTVzpvMSboK6k9XlO4NfI1y6bSYsOpocaW&#10;1jUVv4ezVfCNJffu5HdYmu20/xii2co/pV6eu9UniEhdfIjv7i+d5r9lkxnc3kk3yM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D8ZPDAAAA3gAAAA8AAAAAAAAAAAAA&#10;AAAAoQIAAGRycy9kb3ducmV2LnhtbFBLBQYAAAAABAAEAPkAAACRAwAAAAA=&#10;" strokeweight=".5pt">
                  <v:stroke startarrow="block"/>
                </v:shape>
                <v:shape id="AutoShape 9374" o:spid="_x0000_s3416" type="#_x0000_t32" style="position:absolute;left:2675;top:8863;width:214;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7K08cAAADeAAAADwAAAGRycy9kb3ducmV2LnhtbESPQWvDMAyF74X9B6PBbq3dbi0lq1tG&#10;oTDWw2iaHyBiNckWyyH2kuzfV4fBbhLv6b1Pu8PkWzVQH5vAFpYLA4q4DK7hykJxPc23oGJCdtgG&#10;Jgu/FOGwf5jtMHNh5AsNeaqUhHDM0EKdUpdpHcuaPMZF6IhFu4XeY5K1r7TrcZRw3+qVMRvtsWFp&#10;qLGjY03ld/7jLZy3L6n6utzCczF8rnVnPk7FuLH26XF6ewWVaEr/5r/rdyf4a7MUXnlHZtD7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7srTxwAAAN4AAAAPAAAAAAAA&#10;AAAAAAAAAKECAABkcnMvZG93bnJldi54bWxQSwUGAAAAAAQABAD5AAAAlQMAAAAA&#10;"/>
                <v:shape id="Text Box 9375" o:spid="_x0000_s3417" type="#_x0000_t202" style="position:absolute;left:2551;top:8093;width:1258;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HJOsQA&#10;AADeAAAADwAAAGRycy9kb3ducmV2LnhtbERPTWvCQBC9F/wPywi9NbsWLSa6CVIRemqpVcHbkB2T&#10;YHY2ZFeT/vtuodDbPN7nrIvRtuJOvW8ca5glCgRx6UzDlYbD1+5pCcIHZIOtY9LwTR6KfPKwxsy4&#10;gT/pvg+ViCHsM9RQh9BlUvqyJos+cR1x5C6utxgi7CtpehxiuG3ls1Iv0mLDsaHGjl5rKq/7m9Vw&#10;fL+cT3P1UW3tohvcqCTbVGr9OB03KxCBxvAv/nO/mTh/oWYp/L4Tb5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RyTrEAAAA3gAAAA8AAAAAAAAAAAAAAAAAmAIAAGRycy9k&#10;b3ducmV2LnhtbFBLBQYAAAAABAAEAPUAAACJAwAAAAA=&#10;" filled="f" stroked="f">
                  <v:textbox>
                    <w:txbxContent>
                      <w:p w:rsidR="00862F6C" w:rsidRPr="00886B36" w:rsidRDefault="00862F6C" w:rsidP="00601C78">
                        <w:pPr>
                          <w:rPr>
                            <w:rFonts w:asciiTheme="majorHAnsi" w:hAnsiTheme="majorHAnsi" w:cstheme="majorHAnsi"/>
                            <w:sz w:val="18"/>
                            <w:szCs w:val="18"/>
                            <w:lang w:val="fr-FR"/>
                          </w:rPr>
                        </w:pPr>
                        <w:r w:rsidRPr="00886B36">
                          <w:rPr>
                            <w:rFonts w:asciiTheme="majorHAnsi" w:hAnsiTheme="majorHAnsi" w:cstheme="majorHAnsi"/>
                            <w:sz w:val="18"/>
                            <w:szCs w:val="18"/>
                            <w:lang w:val="fr-FR"/>
                          </w:rPr>
                          <w:t>Intermittent</w:t>
                        </w:r>
                      </w:p>
                    </w:txbxContent>
                  </v:textbox>
                </v:shape>
                <v:shape id="Text Box 9383" o:spid="_x0000_s3418" type="#_x0000_t202" style="position:absolute;left:7456;top:7337;width:2494;height:1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kcesgA&#10;AADeAAAADwAAAGRycy9kb3ducmV2LnhtbESPQU/CQBCF7yb8h82QeDGyFQWhsBBjooEbApHrpDu0&#10;Dd3ZuruW+u+dg4m3mcyb9963XPeuUR2FWHs28DDKQBEX3tZcGjge3u5noGJCtth4JgM/FGG9Gtws&#10;Mbf+yh/U7VOpxIRjjgaqlNpc61hU5DCOfEsst7MPDpOsodQ24FXMXaPHWTbVDmuWhApbeq2ouOy/&#10;nYHZ06Y7xe3j7rOYnpt5unvu3r+CMbfD/mUBKlGf/sV/3xsr9SfZWAAER2b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uRx6yAAAAN4AAAAPAAAAAAAAAAAAAAAAAJgCAABk&#10;cnMvZG93bnJldi54bWxQSwUGAAAAAAQABAD1AAAAjQMAAAAA&#10;">
                  <v:textbox>
                    <w:txbxContent>
                      <w:p w:rsidR="00862F6C" w:rsidRPr="00886B36" w:rsidRDefault="00862F6C" w:rsidP="00995236">
                        <w:pPr>
                          <w:rPr>
                            <w:rFonts w:asciiTheme="majorHAnsi" w:hAnsiTheme="majorHAnsi" w:cstheme="majorHAnsi"/>
                            <w:sz w:val="18"/>
                            <w:szCs w:val="18"/>
                          </w:rPr>
                        </w:pPr>
                        <w:r w:rsidRPr="00886B36">
                          <w:rPr>
                            <w:rFonts w:asciiTheme="majorHAnsi" w:hAnsiTheme="majorHAnsi" w:cstheme="majorHAnsi"/>
                            <w:sz w:val="18"/>
                            <w:szCs w:val="18"/>
                          </w:rPr>
                          <w:t>FV642</w:t>
                        </w:r>
                        <w:r>
                          <w:rPr>
                            <w:rFonts w:asciiTheme="majorHAnsi" w:hAnsiTheme="majorHAnsi" w:cstheme="majorHAnsi"/>
                            <w:sz w:val="18"/>
                            <w:szCs w:val="18"/>
                          </w:rPr>
                          <w:t>, FV640</w:t>
                        </w:r>
                        <w:r w:rsidRPr="00886B36">
                          <w:rPr>
                            <w:rFonts w:asciiTheme="majorHAnsi" w:hAnsiTheme="majorHAnsi" w:cstheme="majorHAnsi"/>
                            <w:sz w:val="18"/>
                            <w:szCs w:val="18"/>
                          </w:rPr>
                          <w:t xml:space="preserve"> open</w:t>
                        </w:r>
                        <w:r>
                          <w:rPr>
                            <w:rFonts w:asciiTheme="majorHAnsi" w:hAnsiTheme="majorHAnsi" w:cstheme="majorHAnsi"/>
                            <w:sz w:val="18"/>
                            <w:szCs w:val="18"/>
                          </w:rPr>
                          <w:t>ed</w:t>
                        </w:r>
                      </w:p>
                      <w:p w:rsidR="00862F6C" w:rsidRPr="00886B36" w:rsidRDefault="00862F6C" w:rsidP="00601C78">
                        <w:pPr>
                          <w:rPr>
                            <w:rFonts w:asciiTheme="majorHAnsi" w:hAnsiTheme="majorHAnsi" w:cstheme="majorHAnsi"/>
                            <w:sz w:val="18"/>
                            <w:szCs w:val="18"/>
                          </w:rPr>
                        </w:pPr>
                        <w:r w:rsidRPr="00886B36">
                          <w:rPr>
                            <w:rFonts w:asciiTheme="majorHAnsi" w:hAnsiTheme="majorHAnsi" w:cstheme="majorHAnsi"/>
                            <w:sz w:val="18"/>
                            <w:szCs w:val="18"/>
                          </w:rPr>
                          <w:t>CV602 open</w:t>
                        </w:r>
                        <w:r>
                          <w:rPr>
                            <w:rFonts w:asciiTheme="majorHAnsi" w:hAnsiTheme="majorHAnsi" w:cstheme="majorHAnsi"/>
                            <w:sz w:val="18"/>
                            <w:szCs w:val="18"/>
                          </w:rPr>
                          <w:t>ed</w:t>
                        </w:r>
                        <w:r w:rsidRPr="00886B36">
                          <w:rPr>
                            <w:rFonts w:asciiTheme="majorHAnsi" w:hAnsiTheme="majorHAnsi" w:cstheme="majorHAnsi"/>
                            <w:sz w:val="18"/>
                            <w:szCs w:val="18"/>
                          </w:rPr>
                          <w:t xml:space="preserve"> and controlled</w:t>
                        </w:r>
                      </w:p>
                      <w:p w:rsidR="00862F6C" w:rsidRPr="00886B36" w:rsidRDefault="00862F6C" w:rsidP="00601C78">
                        <w:pPr>
                          <w:rPr>
                            <w:rFonts w:asciiTheme="majorHAnsi" w:hAnsiTheme="majorHAnsi" w:cstheme="majorHAnsi"/>
                            <w:sz w:val="18"/>
                            <w:szCs w:val="18"/>
                          </w:rPr>
                        </w:pPr>
                        <w:r w:rsidRPr="00886B36">
                          <w:rPr>
                            <w:rFonts w:asciiTheme="majorHAnsi" w:hAnsiTheme="majorHAnsi" w:cstheme="majorHAnsi"/>
                            <w:sz w:val="18"/>
                            <w:szCs w:val="18"/>
                          </w:rPr>
                          <w:t>FT581&lt;FT581</w:t>
                        </w:r>
                        <w:r>
                          <w:rPr>
                            <w:rFonts w:asciiTheme="majorHAnsi" w:hAnsiTheme="majorHAnsi" w:cstheme="majorHAnsi"/>
                            <w:sz w:val="18"/>
                            <w:szCs w:val="18"/>
                          </w:rPr>
                          <w:t>limi</w:t>
                        </w:r>
                        <w:r w:rsidRPr="00886B36">
                          <w:rPr>
                            <w:rFonts w:asciiTheme="majorHAnsi" w:hAnsiTheme="majorHAnsi" w:cstheme="majorHAnsi"/>
                            <w:sz w:val="18"/>
                            <w:szCs w:val="18"/>
                          </w:rPr>
                          <w:t>t</w:t>
                        </w:r>
                      </w:p>
                      <w:p w:rsidR="00862F6C" w:rsidRPr="00886B36" w:rsidRDefault="00862F6C" w:rsidP="00995236">
                        <w:pPr>
                          <w:spacing w:before="40"/>
                          <w:rPr>
                            <w:rFonts w:asciiTheme="majorHAnsi" w:hAnsiTheme="majorHAnsi" w:cstheme="majorHAnsi"/>
                            <w:sz w:val="18"/>
                            <w:szCs w:val="18"/>
                          </w:rPr>
                        </w:pPr>
                        <w:r w:rsidRPr="00886B36">
                          <w:rPr>
                            <w:rFonts w:asciiTheme="majorHAnsi" w:hAnsiTheme="majorHAnsi" w:cstheme="majorHAnsi"/>
                            <w:sz w:val="18"/>
                            <w:szCs w:val="18"/>
                          </w:rPr>
                          <w:t>CV581 regulated</w:t>
                        </w:r>
                      </w:p>
                      <w:p w:rsidR="00862F6C" w:rsidRPr="00886B36" w:rsidRDefault="00862F6C" w:rsidP="00601C78">
                        <w:pPr>
                          <w:rPr>
                            <w:rFonts w:asciiTheme="majorHAnsi" w:hAnsiTheme="majorHAnsi" w:cstheme="majorHAnsi"/>
                            <w:sz w:val="18"/>
                            <w:szCs w:val="18"/>
                          </w:rPr>
                        </w:pPr>
                        <w:r w:rsidRPr="00886B36">
                          <w:rPr>
                            <w:rFonts w:asciiTheme="majorHAnsi" w:hAnsiTheme="majorHAnsi" w:cstheme="majorHAnsi"/>
                            <w:sz w:val="18"/>
                            <w:szCs w:val="18"/>
                          </w:rPr>
                          <w:t>PT660=PT660setpoint</w:t>
                        </w:r>
                      </w:p>
                      <w:p w:rsidR="00862F6C" w:rsidRPr="00886B36" w:rsidRDefault="00862F6C" w:rsidP="00601C78">
                        <w:pPr>
                          <w:rPr>
                            <w:rFonts w:asciiTheme="majorHAnsi" w:hAnsiTheme="majorHAnsi" w:cstheme="majorHAnsi"/>
                            <w:sz w:val="18"/>
                            <w:szCs w:val="18"/>
                          </w:rPr>
                        </w:pPr>
                      </w:p>
                    </w:txbxContent>
                  </v:textbox>
                </v:shape>
                <v:shape id="Text Box 9384" o:spid="_x0000_s3419" type="#_x0000_t202" style="position:absolute;left:6813;top:11408;width:786;height: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sPgcQA&#10;AADeAAAADwAAAGRycy9kb3ducmV2LnhtbERPTWvCQBC9C/0PyxS86W7ESJu6BlEETy2mreBtyI5J&#10;aHY2ZFeT/vtuodDbPN7nrPPRtuJOvW8ca0jmCgRx6UzDlYaP98PsCYQPyAZbx6Thmzzkm4fJGjPj&#10;Bj7RvQiViCHsM9RQh9BlUvqyJot+7jriyF1dbzFE2FfS9DjEcNvKhVIrabHh2FBjR7uayq/iZjV8&#10;vl4v56V6q/Y27QY3Ksn2WWo9fRy3LyACjeFf/Oc+mjg/VYsEft+JN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LD4HEAAAA3gAAAA8AAAAAAAAAAAAAAAAAmAIAAGRycy9k&#10;b3ducmV2LnhtbFBLBQYAAAAABAAEAPUAAACJAwAAAAA=&#10;" filled="f" stroked="f">
                  <v:textbox>
                    <w:txbxContent>
                      <w:p w:rsidR="00862F6C" w:rsidRPr="00886B36" w:rsidRDefault="00862F6C" w:rsidP="00601C78">
                        <w:pPr>
                          <w:rPr>
                            <w:rFonts w:asciiTheme="majorHAnsi" w:hAnsiTheme="majorHAnsi" w:cstheme="majorHAnsi"/>
                            <w:sz w:val="18"/>
                            <w:szCs w:val="18"/>
                          </w:rPr>
                        </w:pPr>
                        <w:r w:rsidRPr="00886B36">
                          <w:rPr>
                            <w:rFonts w:asciiTheme="majorHAnsi" w:hAnsiTheme="majorHAnsi" w:cstheme="majorHAnsi"/>
                            <w:sz w:val="18"/>
                            <w:szCs w:val="18"/>
                          </w:rPr>
                          <w:t>Stop</w:t>
                        </w:r>
                      </w:p>
                    </w:txbxContent>
                  </v:textbox>
                </v:shape>
                <v:shape id="Text Box 9389" o:spid="_x0000_s3420" type="#_x0000_t202" style="position:absolute;left:3544;top:10852;width:2674;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mR9sMA&#10;AADeAAAADwAAAGRycy9kb3ducmV2LnhtbERPTWvCQBC9C/6HZYTezG5DlRrdBLEUeqpoW8HbkB2T&#10;0OxsyG5N+u/dQsHbPN7nbIrRtuJKvW8ca3hMFAji0pmGKw2fH6/zZxA+IBtsHZOGX/JQ5NPJBjPj&#10;Bj7Q9RgqEUPYZ6ihDqHLpPRlTRZ94jriyF1cbzFE2FfS9DjEcNvKVKmltNhwbKixo11N5ffxx2r4&#10;er+cT09qX73YRTe4UUm2K6n1w2zcrkEEGsNd/O9+M3H+QqUp/L0Tb5D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mR9sMAAADeAAAADwAAAAAAAAAAAAAAAACYAgAAZHJzL2Rv&#10;d25yZXYueG1sUEsFBgAAAAAEAAQA9QAAAIgDAAAAAA==&#10;" filled="f" stroked="f">
                  <v:textbox>
                    <w:txbxContent>
                      <w:p w:rsidR="00862F6C" w:rsidRPr="00886B36" w:rsidRDefault="00862F6C" w:rsidP="00601C78">
                        <w:pPr>
                          <w:rPr>
                            <w:rFonts w:asciiTheme="majorHAnsi" w:hAnsiTheme="majorHAnsi" w:cstheme="majorHAnsi"/>
                            <w:sz w:val="18"/>
                            <w:szCs w:val="18"/>
                            <w:lang w:val="fr-FR"/>
                          </w:rPr>
                        </w:pPr>
                        <w:r w:rsidRPr="00886B36">
                          <w:rPr>
                            <w:rFonts w:asciiTheme="majorHAnsi" w:hAnsiTheme="majorHAnsi" w:cstheme="majorHAnsi"/>
                            <w:sz w:val="18"/>
                            <w:szCs w:val="18"/>
                            <w:lang w:val="fr-FR"/>
                          </w:rPr>
                          <w:t>Intermittent</w:t>
                        </w:r>
                        <w:r>
                          <w:rPr>
                            <w:rFonts w:asciiTheme="majorHAnsi" w:hAnsiTheme="majorHAnsi" w:cstheme="majorHAnsi"/>
                            <w:sz w:val="18"/>
                            <w:szCs w:val="18"/>
                          </w:rPr>
                          <w:t>&amp; LI670 &lt; LI</w:t>
                        </w:r>
                        <w:r w:rsidRPr="00886B36">
                          <w:rPr>
                            <w:rFonts w:asciiTheme="majorHAnsi" w:hAnsiTheme="majorHAnsi" w:cstheme="majorHAnsi"/>
                            <w:sz w:val="18"/>
                            <w:szCs w:val="18"/>
                          </w:rPr>
                          <w:t>670mini</w:t>
                        </w:r>
                      </w:p>
                    </w:txbxContent>
                  </v:textbox>
                </v:shape>
                <v:shape id="Text Box 9390" o:spid="_x0000_s3421" type="#_x0000_t202" style="position:absolute;left:7131;top:10716;width:118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U0bcQA&#10;AADeAAAADwAAAGRycy9kb3ducmV2LnhtbERPTWvCQBC9C/6HZQRvdbdWxabZiFgKPVlMa6G3ITsm&#10;odnZkF1N/PduoeBtHu9z0s1gG3GhzteONTzOFAjiwpmaSw1fn28PaxA+IBtsHJOGK3nYZONRiolx&#10;PR/okodSxBD2CWqoQmgTKX1RkUU/cy1x5E6usxgi7EppOuxjuG3kXKmVtFhzbKiwpV1FxW9+thqO&#10;+9PP90J9lK922fZuUJLts9R6Ohm2LyACDeEu/ne/mzh/qeZP8PdOvEF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VNG3EAAAA3gAAAA8AAAAAAAAAAAAAAAAAmAIAAGRycy9k&#10;b3ducmV2LnhtbFBLBQYAAAAABAAEAPUAAACJAwAAAAA=&#10;" filled="f" stroked="f">
                  <v:textbox>
                    <w:txbxContent>
                      <w:p w:rsidR="00862F6C" w:rsidRPr="00886B36" w:rsidRDefault="00862F6C" w:rsidP="00601C78">
                        <w:pPr>
                          <w:rPr>
                            <w:rFonts w:asciiTheme="majorHAnsi" w:hAnsiTheme="majorHAnsi" w:cstheme="majorHAnsi"/>
                            <w:sz w:val="18"/>
                            <w:szCs w:val="18"/>
                          </w:rPr>
                        </w:pPr>
                        <w:r>
                          <w:rPr>
                            <w:rFonts w:asciiTheme="majorHAnsi" w:hAnsiTheme="majorHAnsi" w:cstheme="majorHAnsi"/>
                            <w:sz w:val="18"/>
                            <w:szCs w:val="18"/>
                          </w:rPr>
                          <w:t>R</w:t>
                        </w:r>
                        <w:r w:rsidRPr="00886B36">
                          <w:rPr>
                            <w:rFonts w:asciiTheme="majorHAnsi" w:hAnsiTheme="majorHAnsi" w:cstheme="majorHAnsi"/>
                            <w:sz w:val="18"/>
                            <w:szCs w:val="18"/>
                          </w:rPr>
                          <w:t>egulation</w:t>
                        </w:r>
                      </w:p>
                    </w:txbxContent>
                  </v:textbox>
                </v:shape>
                <v:shape id="AutoShape 9391" o:spid="_x0000_s3422" type="#_x0000_t32" style="position:absolute;left:10196;top:6569;width:0;height:45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ayuMUAAADeAAAADwAAAGRycy9kb3ducmV2LnhtbERPS2sCMRC+C/0PYQpepGYVLWVrlK0g&#10;aMGDj96nm+kmdDNZN1HXf98IQm/z8T1ntuhcLS7UButZwWiYgSAuvbZcKTgeVi9vIEJE1lh7JgU3&#10;CrCYP/VmmGt/5R1d9rESKYRDjgpMjE0uZSgNOQxD3xAn7se3DmOCbSV1i9cU7mo5zrJX6dByajDY&#10;0NJQ+bs/OwXbzeij+DZ287k72e10VdTnavClVP+5K95BROriv/jhXus0f5qNJ3B/J90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ayuMUAAADeAAAADwAAAAAAAAAA&#10;AAAAAAChAgAAZHJzL2Rvd25yZXYueG1sUEsFBgAAAAAEAAQA+QAAAJMDAAAAAA==&#10;"/>
                <v:shape id="Text Box 9396" o:spid="_x0000_s3423" type="#_x0000_t202" style="position:absolute;left:6932;top:6629;width:2351;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AJgsMA&#10;AADeAAAADwAAAGRycy9kb3ducmV2LnhtbERPTWvCQBC9C/6HZYTezG6lkRrdBLEUemrRtoK3ITsm&#10;odnZkN2a9N93BcHbPN7nbIrRtuJCvW8ca3hMFAji0pmGKw1fn6/zZxA+IBtsHZOGP/JQ5NPJBjPj&#10;Bt7T5RAqEUPYZ6ihDqHLpPRlTRZ94jriyJ1dbzFE2FfS9DjEcNvKhVJLabHh2FBjR7uayp/Dr9Xw&#10;/X4+HZ/UR/Vi025wo5JsV1Lrh9m4XYMINIa7+OZ+M3F+qhYpXN+JN8j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AJgsMAAADeAAAADwAAAAAAAAAAAAAAAACYAgAAZHJzL2Rv&#10;d25yZXYueG1sUEsFBgAAAAAEAAQA9QAAAIgDAAAAAA==&#10;" filled="f" stroked="f">
                  <v:textbox>
                    <w:txbxContent>
                      <w:p w:rsidR="00862F6C" w:rsidRPr="00886B36" w:rsidRDefault="00862F6C" w:rsidP="00601C78">
                        <w:pPr>
                          <w:pStyle w:val="ListBullet"/>
                          <w:numPr>
                            <w:ilvl w:val="0"/>
                            <w:numId w:val="0"/>
                          </w:numPr>
                          <w:rPr>
                            <w:rFonts w:asciiTheme="majorHAnsi" w:hAnsiTheme="majorHAnsi" w:cstheme="majorHAnsi"/>
                            <w:sz w:val="18"/>
                            <w:szCs w:val="18"/>
                          </w:rPr>
                        </w:pPr>
                        <w:r>
                          <w:rPr>
                            <w:rFonts w:asciiTheme="majorHAnsi" w:hAnsiTheme="majorHAnsi" w:cstheme="majorHAnsi"/>
                            <w:sz w:val="18"/>
                            <w:szCs w:val="18"/>
                          </w:rPr>
                          <w:t>LI670&lt;LI</w:t>
                        </w:r>
                        <w:r w:rsidRPr="00886B36">
                          <w:rPr>
                            <w:rFonts w:asciiTheme="majorHAnsi" w:hAnsiTheme="majorHAnsi" w:cstheme="majorHAnsi"/>
                            <w:sz w:val="18"/>
                            <w:szCs w:val="18"/>
                          </w:rPr>
                          <w:t>670mini</w:t>
                        </w:r>
                        <w:r>
                          <w:rPr>
                            <w:rFonts w:asciiTheme="majorHAnsi" w:hAnsiTheme="majorHAnsi" w:cstheme="majorHAnsi"/>
                            <w:sz w:val="18"/>
                            <w:szCs w:val="18"/>
                          </w:rPr>
                          <w:t xml:space="preserve"> OR Stop</w:t>
                        </w:r>
                      </w:p>
                    </w:txbxContent>
                  </v:textbox>
                </v:shape>
                <v:shape id="Text Box 9400" o:spid="_x0000_s3424" type="#_x0000_t202" style="position:absolute;left:8890;top:8648;width:127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KX9cIA&#10;AADeAAAADwAAAGRycy9kb3ducmV2LnhtbERPS4vCMBC+C/6HMMLeNFFW0WoU2UXYk7K+wNvQjG2x&#10;mZQm2u6/N8KCt/n4nrNYtbYUD6p94VjDcKBAEKfOFJxpOB42/SkIH5ANlo5Jwx95WC27nQUmxjX8&#10;S499yEQMYZ+ghjyEKpHSpzlZ9ANXEUfu6mqLIcI6k6bGJobbUo6UmkiLBceGHCv6yim97e9Ww2l7&#10;vZw/1S77tuOqca2SbGdS649eu56DCNSGt/jf/WPi/LEaTeD1TrxB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4pf1wgAAAN4AAAAPAAAAAAAAAAAAAAAAAJgCAABkcnMvZG93&#10;bnJldi54bWxQSwUGAAAAAAQABAD1AAAAhwMAAAAA&#10;" filled="f" stroked="f">
                  <v:textbox>
                    <w:txbxContent>
                      <w:p w:rsidR="00862F6C" w:rsidRPr="00886B36" w:rsidRDefault="00862F6C" w:rsidP="00601C78">
                        <w:pPr>
                          <w:rPr>
                            <w:rFonts w:asciiTheme="majorHAnsi" w:hAnsiTheme="majorHAnsi" w:cstheme="majorHAnsi"/>
                            <w:sz w:val="18"/>
                            <w:szCs w:val="18"/>
                          </w:rPr>
                        </w:pPr>
                        <w:r w:rsidRPr="00886B36">
                          <w:rPr>
                            <w:rFonts w:asciiTheme="majorHAnsi" w:hAnsiTheme="majorHAnsi" w:cstheme="majorHAnsi"/>
                            <w:sz w:val="18"/>
                            <w:szCs w:val="18"/>
                          </w:rPr>
                          <w:t>Regulation</w:t>
                        </w:r>
                      </w:p>
                    </w:txbxContent>
                  </v:textbox>
                </v:shape>
                <v:shape id="Text Box 9404" o:spid="_x0000_s3425" type="#_x0000_t202" style="position:absolute;left:6854;top:9067;width:2295;height: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4ybsQA&#10;AADeAAAADwAAAGRycy9kb3ducmV2LnhtbERPS2vCQBC+C/6HZYTe6q5SH43ZiFgKPVVMa8HbkB2T&#10;YHY2ZLcm/ffdQsHbfHzPSbeDbcSNOl871jCbKhDEhTM1lxo+P14f1yB8QDbYOCYNP+Rhm41HKSbG&#10;9XykWx5KEUPYJ6ihCqFNpPRFRRb91LXEkbu4zmKIsCul6bCP4baRc6WW0mLNsaHClvYVFdf822o4&#10;vV/OX0/qUL7YRdu7QUm2z1Lrh8mw24AINIS7+N/9ZuL8hZqv4O+deIP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uMm7EAAAA3gAAAA8AAAAAAAAAAAAAAAAAmAIAAGRycy9k&#10;b3ducmV2LnhtbFBLBQYAAAAABAAEAPUAAACJAwAAAAA=&#10;" filled="f" stroked="f">
                  <v:textbox>
                    <w:txbxContent>
                      <w:p w:rsidR="00862F6C" w:rsidRPr="00886B36" w:rsidRDefault="00862F6C" w:rsidP="00601C78">
                        <w:pPr>
                          <w:rPr>
                            <w:rFonts w:asciiTheme="majorHAnsi" w:hAnsiTheme="majorHAnsi" w:cstheme="majorHAnsi"/>
                            <w:sz w:val="18"/>
                            <w:szCs w:val="18"/>
                          </w:rPr>
                        </w:pPr>
                        <w:r w:rsidRPr="00886B36">
                          <w:rPr>
                            <w:rFonts w:asciiTheme="majorHAnsi" w:hAnsiTheme="majorHAnsi" w:cstheme="majorHAnsi"/>
                            <w:sz w:val="18"/>
                            <w:szCs w:val="18"/>
                          </w:rPr>
                          <w:t>L</w:t>
                        </w:r>
                        <w:r>
                          <w:rPr>
                            <w:rFonts w:asciiTheme="majorHAnsi" w:hAnsiTheme="majorHAnsi" w:cstheme="majorHAnsi"/>
                            <w:sz w:val="18"/>
                            <w:szCs w:val="18"/>
                          </w:rPr>
                          <w:t>I670&gt;LI670M</w:t>
                        </w:r>
                        <w:r w:rsidRPr="00886B36">
                          <w:rPr>
                            <w:rFonts w:asciiTheme="majorHAnsi" w:hAnsiTheme="majorHAnsi" w:cstheme="majorHAnsi"/>
                            <w:sz w:val="18"/>
                            <w:szCs w:val="18"/>
                          </w:rPr>
                          <w:t>axi</w:t>
                        </w:r>
                        <w:r>
                          <w:rPr>
                            <w:rFonts w:asciiTheme="majorHAnsi" w:hAnsiTheme="majorHAnsi" w:cstheme="majorHAnsi"/>
                            <w:sz w:val="18"/>
                            <w:szCs w:val="18"/>
                          </w:rPr>
                          <w:t xml:space="preserve"> OR Stop</w:t>
                        </w:r>
                      </w:p>
                    </w:txbxContent>
                  </v:textbox>
                </v:shape>
                <v:shape id="AutoShape 9405" o:spid="_x0000_s3426" type="#_x0000_t32" style="position:absolute;left:6831;top:5460;width:0;height:79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u4vcgAAADeAAAADwAAAGRycy9kb3ducmV2LnhtbESPQWsCMRCF7wX/Qxihl6JZBUvZGmUt&#10;CLXgQdvex810E9xMtpuo23/fORR6m+G9ee+b5XoIrbpSn3xkA7NpAYq4jtZzY+DjfTt5ApUyssU2&#10;Mhn4oQTr1ehuiaWNNz7Q9ZgbJSGcSjTgcu5KrVPtKGCaxo5YtK/YB8yy9o22Pd4kPLR6XhSPOqBn&#10;aXDY0Yuj+ny8BAP73WxTnZzfvR2+/X6xrdpL8/BpzP14qJ5BZRryv/nv+tUK/qKYC6+8IzPo1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ju4vcgAAADeAAAADwAAAAAA&#10;AAAAAAAAAAChAgAAZHJzL2Rvd25yZXYueG1sUEsFBgAAAAAEAAQA+QAAAJYDAAAAAA==&#10;"/>
                <v:shape id="AutoShape 9406" o:spid="_x0000_s3427" type="#_x0000_t32" style="position:absolute;left:6703;top:932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cdJsUAAADeAAAADwAAAGRycy9kb3ducmV2LnhtbERPS2sCMRC+F/wPYQq9FM0qKLo1yloQ&#10;asGDr/u4mW5CN5PtJur23zcFwdt8fM+ZLztXiyu1wXpWMBxkIIhLry1XCo6HdX8KIkRkjbVnUvBL&#10;AZaL3tMcc+1vvKPrPlYihXDIUYGJscmlDKUhh2HgG+LEffnWYUywraRu8ZbCXS1HWTaRDi2nBoMN&#10;vRsqv/cXp2C7Ga6Ks7Gbz92P3Y7XRX2pXk9KvTx3xRuISF18iO/uD53mj7PRDP7fSTfI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XcdJsUAAADeAAAADwAAAAAAAAAA&#10;AAAAAAChAgAAZHJzL2Rvd25yZXYueG1sUEsFBgAAAAAEAAQA+QAAAJMDAAAAAA==&#10;"/>
                <v:shape id="AutoShape 9408" o:spid="_x0000_s3428" type="#_x0000_t32" style="position:absolute;left:6720;top:11457;width:2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iZsgAAADeAAAADwAAAGRycy9kb3ducmV2LnhtbESPT0sDMRDF74LfIUzBi7TZKpWyNi2r&#10;ULBCD/3jfdyMm9DNZN2k7frtnYPgbYZ58977LVZDaNWF+uQjG5hOClDEdbSeGwPHw3o8B5UyssU2&#10;Mhn4oQSr5e3NAksbr7yjyz43Skw4lWjA5dyVWqfaUcA0iR2x3L5iHzDL2jfa9ngV89Dqh6J40gE9&#10;S4LDjl4d1af9ORjYbqYv1afzm/fdt9/O1lV7bu4/jLkbDdUzqExD/hf/fb9ZqT8rHgVAcGQGvfw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ZQiZsgAAADeAAAADwAAAAAA&#10;AAAAAAAAAAChAgAAZHJzL2Rvd25yZXYueG1sUEsFBgAAAAAEAAQA+QAAAJYDAAAAAA==&#10;"/>
                <v:shape id="AutoShape 9409" o:spid="_x0000_s3429" type="#_x0000_t32" style="position:absolute;left:2480;top:9906;width:2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iH/cUAAADeAAAADwAAAGRycy9kb3ducmV2LnhtbERPTWsCMRC9C/0PYQpeRLOrWMrWKFtB&#10;0IIHbb1PN9NN6Gay3URd/31TKHibx/ucxap3jbhQF6xnBfkkA0FceW25VvDxvhk/gwgRWWPjmRTc&#10;KMBq+TBYYKH9lQ90OcZapBAOBSowMbaFlKEy5DBMfEucuC/fOYwJdrXUHV5TuGvkNMuepEPLqcFg&#10;S2tD1ffx7BTsd/lr+Wns7u3wY/fzTdmc69FJqeFjX76AiNTHu/jfvdVp/jyb5fD3Trp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iH/cUAAADeAAAADwAAAAAAAAAA&#10;AAAAAAChAgAAZHJzL2Rvd25yZXYueG1sUEsFBgAAAAAEAAQA+QAAAJMDAAAAAA==&#10;"/>
                <v:rect id="Rectangle 9410" o:spid="_x0000_s3430" style="position:absolute;left:6247;top:9535;width:1145;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tUsQA&#10;AADeAAAADwAAAGRycy9kb3ducmV2LnhtbERPTWvCQBC9C/0PyxS86W4TKpq6hlKxtEeNF2/T7DRJ&#10;m50N2VVTf71bELzN433OMh9sK07U+8axhqepAkFcOtNwpWFfbCZzED4gG2wdk4Y/8pCvHkZLzIw7&#10;85ZOu1CJGMI+Qw11CF0mpS9rsuinriOO3LfrLYYI+0qaHs8x3LYyUWomLTYcG2rs6K2m8nd3tBq+&#10;mmSPl23xruxik4bPofg5HtZajx+H1xcQgYZwF9/cHybOf1ZpAv/vxBv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J7VLEAAAA3gAAAA8AAAAAAAAAAAAAAAAAmAIAAGRycy9k&#10;b3ducmV2LnhtbFBLBQYAAAAABAAEAPUAAACJAwAAAAA=&#10;">
                  <v:textbox>
                    <w:txbxContent>
                      <w:p w:rsidR="00862F6C" w:rsidRPr="00886B36" w:rsidRDefault="00862F6C" w:rsidP="00601C78">
                        <w:pPr>
                          <w:spacing w:before="120"/>
                          <w:jc w:val="center"/>
                          <w:rPr>
                            <w:rFonts w:asciiTheme="majorHAnsi" w:hAnsiTheme="majorHAnsi" w:cstheme="majorHAnsi"/>
                            <w:sz w:val="18"/>
                            <w:szCs w:val="18"/>
                          </w:rPr>
                        </w:pPr>
                        <w:r w:rsidRPr="00886B36">
                          <w:rPr>
                            <w:rFonts w:asciiTheme="majorHAnsi" w:hAnsiTheme="majorHAnsi" w:cstheme="majorHAnsi"/>
                            <w:sz w:val="18"/>
                            <w:szCs w:val="18"/>
                          </w:rPr>
                          <w:t xml:space="preserve">End of </w:t>
                        </w:r>
                      </w:p>
                      <w:p w:rsidR="00862F6C" w:rsidRPr="00886B36" w:rsidRDefault="00862F6C" w:rsidP="00601C78">
                        <w:pPr>
                          <w:jc w:val="center"/>
                          <w:rPr>
                            <w:rFonts w:asciiTheme="majorHAnsi" w:hAnsiTheme="majorHAnsi" w:cstheme="majorHAnsi"/>
                            <w:sz w:val="18"/>
                            <w:szCs w:val="18"/>
                          </w:rPr>
                        </w:pPr>
                        <w:r w:rsidRPr="00886B36">
                          <w:rPr>
                            <w:rFonts w:asciiTheme="majorHAnsi" w:hAnsiTheme="majorHAnsi" w:cstheme="majorHAnsi"/>
                            <w:sz w:val="18"/>
                            <w:szCs w:val="18"/>
                          </w:rPr>
                          <w:t>Filling</w:t>
                        </w:r>
                      </w:p>
                    </w:txbxContent>
                  </v:textbox>
                </v:rect>
                <v:shape id="Text Box 9411" o:spid="_x0000_s3431" type="#_x0000_t202" style="position:absolute;left:7392;top:9535;width:2531;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IU0MUA&#10;AADeAAAADwAAAGRycy9kb3ducmV2LnhtbERPTWvCQBC9F/wPywi9SN20UavRVYrQoje1Ra9DdkxC&#10;s7Pp7hrTf98VhN7m8T5nsepMLVpyvrKs4HmYgCDOra64UPD1+f40BeEDssbaMin4JQ+rZe9hgZm2&#10;V95TewiFiCHsM1RQhtBkUvq8JIN+aBviyJ2tMxgidIXUDq8x3NTyJUkm0mDFsaHEhtYl5d+Hi1Ew&#10;HW3ak9+mu2M+OdezMHhtP36cUo/97m0OIlAX/sV390bH+eMkTeH2TrxB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hTQxQAAAN4AAAAPAAAAAAAAAAAAAAAAAJgCAABkcnMv&#10;ZG93bnJldi54bWxQSwUGAAAAAAQABAD1AAAAigMAAAAA&#10;">
                  <v:textbox>
                    <w:txbxContent>
                      <w:p w:rsidR="00862F6C" w:rsidRPr="00886B36" w:rsidRDefault="00862F6C" w:rsidP="00995236">
                        <w:pPr>
                          <w:rPr>
                            <w:rFonts w:asciiTheme="majorHAnsi" w:hAnsiTheme="majorHAnsi" w:cstheme="majorHAnsi"/>
                            <w:sz w:val="18"/>
                            <w:szCs w:val="18"/>
                          </w:rPr>
                        </w:pPr>
                        <w:r w:rsidRPr="00886B36">
                          <w:rPr>
                            <w:rFonts w:asciiTheme="majorHAnsi" w:hAnsiTheme="majorHAnsi" w:cstheme="majorHAnsi"/>
                            <w:sz w:val="18"/>
                            <w:szCs w:val="18"/>
                          </w:rPr>
                          <w:t>FV642</w:t>
                        </w:r>
                        <w:r>
                          <w:rPr>
                            <w:rFonts w:asciiTheme="majorHAnsi" w:hAnsiTheme="majorHAnsi" w:cstheme="majorHAnsi"/>
                            <w:sz w:val="18"/>
                            <w:szCs w:val="18"/>
                          </w:rPr>
                          <w:t>, FV640</w:t>
                        </w:r>
                        <w:r w:rsidRPr="00886B36">
                          <w:rPr>
                            <w:rFonts w:asciiTheme="majorHAnsi" w:hAnsiTheme="majorHAnsi" w:cstheme="majorHAnsi"/>
                            <w:sz w:val="18"/>
                            <w:szCs w:val="18"/>
                          </w:rPr>
                          <w:t xml:space="preserve"> open</w:t>
                        </w:r>
                        <w:r>
                          <w:rPr>
                            <w:rFonts w:asciiTheme="majorHAnsi" w:hAnsiTheme="majorHAnsi" w:cstheme="majorHAnsi"/>
                            <w:sz w:val="18"/>
                            <w:szCs w:val="18"/>
                          </w:rPr>
                          <w:t>ed</w:t>
                        </w:r>
                      </w:p>
                      <w:p w:rsidR="00862F6C" w:rsidRPr="00886B36" w:rsidRDefault="00862F6C" w:rsidP="00601C78">
                        <w:pPr>
                          <w:rPr>
                            <w:rFonts w:asciiTheme="majorHAnsi" w:hAnsiTheme="majorHAnsi" w:cstheme="majorHAnsi"/>
                            <w:sz w:val="18"/>
                            <w:szCs w:val="18"/>
                          </w:rPr>
                        </w:pPr>
                        <w:r>
                          <w:rPr>
                            <w:rFonts w:asciiTheme="majorHAnsi" w:hAnsiTheme="majorHAnsi" w:cstheme="majorHAnsi"/>
                            <w:sz w:val="18"/>
                            <w:szCs w:val="18"/>
                          </w:rPr>
                          <w:t xml:space="preserve">Close </w:t>
                        </w:r>
                        <w:r w:rsidRPr="00886B36">
                          <w:rPr>
                            <w:rFonts w:asciiTheme="majorHAnsi" w:hAnsiTheme="majorHAnsi" w:cstheme="majorHAnsi"/>
                            <w:sz w:val="18"/>
                            <w:szCs w:val="18"/>
                          </w:rPr>
                          <w:t>CV602</w:t>
                        </w:r>
                      </w:p>
                      <w:p w:rsidR="00862F6C" w:rsidRPr="00886B36" w:rsidRDefault="00862F6C" w:rsidP="00995236">
                        <w:pPr>
                          <w:spacing w:before="40"/>
                          <w:rPr>
                            <w:rFonts w:asciiTheme="majorHAnsi" w:hAnsiTheme="majorHAnsi" w:cstheme="majorHAnsi"/>
                            <w:sz w:val="18"/>
                            <w:szCs w:val="18"/>
                          </w:rPr>
                        </w:pPr>
                        <w:r w:rsidRPr="00886B36">
                          <w:rPr>
                            <w:rFonts w:asciiTheme="majorHAnsi" w:hAnsiTheme="majorHAnsi" w:cstheme="majorHAnsi"/>
                            <w:sz w:val="18"/>
                            <w:szCs w:val="18"/>
                          </w:rPr>
                          <w:t>CV581 regulated</w:t>
                        </w:r>
                      </w:p>
                      <w:p w:rsidR="00862F6C" w:rsidRPr="00886B36" w:rsidRDefault="00862F6C" w:rsidP="00601C78">
                        <w:pPr>
                          <w:rPr>
                            <w:rFonts w:asciiTheme="majorHAnsi" w:hAnsiTheme="majorHAnsi" w:cstheme="majorHAnsi"/>
                            <w:sz w:val="18"/>
                            <w:szCs w:val="18"/>
                          </w:rPr>
                        </w:pPr>
                        <w:r w:rsidRPr="00886B36">
                          <w:rPr>
                            <w:rFonts w:asciiTheme="majorHAnsi" w:hAnsiTheme="majorHAnsi" w:cstheme="majorHAnsi"/>
                            <w:sz w:val="18"/>
                            <w:szCs w:val="18"/>
                          </w:rPr>
                          <w:t>PT660=PT660setpoint</w:t>
                        </w:r>
                      </w:p>
                      <w:p w:rsidR="00862F6C" w:rsidRPr="00886B36" w:rsidRDefault="00862F6C" w:rsidP="00601C78">
                        <w:pPr>
                          <w:rPr>
                            <w:rFonts w:asciiTheme="majorHAnsi" w:hAnsiTheme="majorHAnsi" w:cstheme="majorHAnsi"/>
                            <w:sz w:val="18"/>
                            <w:szCs w:val="18"/>
                          </w:rPr>
                        </w:pPr>
                      </w:p>
                    </w:txbxContent>
                  </v:textbox>
                </v:shape>
                <v:shape id="Text Box 9348" o:spid="_x0000_s3432" type="#_x0000_t202" style="position:absolute;left:2672;top:5685;width:1224;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XC08QA&#10;AADeAAAADwAAAGRycy9kb3ducmV2LnhtbERP22rCQBB9F/yHZQp9kbqx1aRNXaUKFl9N8wFjdkxC&#10;s7Mhu83l77tCoW9zONfZ7kfTiJ46V1tWsFpGIIgLq2suFeRfp6dXEM4ja2wsk4KJHOx389kWU20H&#10;vlCf+VKEEHYpKqi8b1MpXVGRQbe0LXHgbrYz6APsSqk7HEK4aeRzFMXSYM2hocKWjhUV39mPUXA7&#10;D4vN23D99HlyWccHrJOrnZR6fBg/3kF4Gv2/+M991mH+JnpZw/2dcIP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1wtPEAAAA3gAAAA8AAAAAAAAAAAAAAAAAmAIAAGRycy9k&#10;b3ducmV2LnhtbFBLBQYAAAAABAAEAPUAAACJAwAAAAA=&#10;" stroked="f">
                  <v:textbox>
                    <w:txbxContent>
                      <w:p w:rsidR="00862F6C" w:rsidRPr="00886B36" w:rsidRDefault="00862F6C" w:rsidP="00601C78">
                        <w:pPr>
                          <w:rPr>
                            <w:rFonts w:asciiTheme="majorHAnsi" w:hAnsiTheme="majorHAnsi" w:cstheme="majorHAnsi"/>
                            <w:sz w:val="18"/>
                            <w:szCs w:val="18"/>
                          </w:rPr>
                        </w:pPr>
                        <w:r w:rsidRPr="00886B36">
                          <w:rPr>
                            <w:rFonts w:asciiTheme="majorHAnsi" w:hAnsiTheme="majorHAnsi" w:cstheme="majorHAnsi"/>
                            <w:sz w:val="18"/>
                            <w:szCs w:val="18"/>
                          </w:rPr>
                          <w:t xml:space="preserve">Regulation </w:t>
                        </w:r>
                      </w:p>
                    </w:txbxContent>
                  </v:textbox>
                </v:shape>
                <v:shape id="AutoShape 9350" o:spid="_x0000_s3433" type="#_x0000_t32" style="position:absolute;left:2600;top:5471;width:0;height:6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OB/sUAAADeAAAADwAAAGRycy9kb3ducmV2LnhtbERPTWsCMRC9C/0PYQpeRLNatpStUbaC&#10;oAUP2nqfbqab0M1ku4m6/feNIHibx/uc+bJ3jThTF6xnBdNJBoK48tpyreDzYz1+AREissbGMyn4&#10;owDLxcNgjoX2F97T+RBrkUI4FKjAxNgWUobKkMMw8S1x4r595zAm2NVSd3hJ4a6Rsyx7lg4tpwaD&#10;La0MVT+Hk1Ow207fyi9jt+/7X7vL12VzqkdHpYaPffkKIlIf7+Kbe6PT/Dx7yuH6TrpB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OB/sUAAADeAAAADwAAAAAAAAAA&#10;AAAAAAChAgAAZHJzL2Rvd25yZXYueG1sUEsFBgAAAAAEAAQA+QAAAJMDAAAAAA==&#10;"/>
                <v:shape id="AutoShape 9351" o:spid="_x0000_s3434" type="#_x0000_t32" style="position:absolute;left:2483;top:5650;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ficUAAADeAAAADwAAAGRycy9kb3ducmV2LnhtbERPS2sCMRC+F/ofwhR6KZq1RZGtUbaC&#10;UAUPvu7jZroJ3UzWTdT13xuh0Nt8fM+ZzDpXiwu1wXpWMOhnIIhLry1XCva7RW8MIkRkjbVnUnCj&#10;ALPp89MEc+2vvKHLNlYihXDIUYGJscmlDKUhh6HvG+LE/fjWYUywraRu8ZrCXS3fs2wkHVpODQYb&#10;mhsqf7dnp2C9HHwVR2OXq83JroeLoj5XbwelXl+64hNEpC7+i//c3zrNH2YfI3i8k26Q0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EficUAAADeAAAADwAAAAAAAAAA&#10;AAAAAAChAgAAZHJzL2Rvd25yZXYueG1sUEsFBgAAAAAEAAQA+QAAAJMDAAAAAA==&#10;"/>
                <v:shape id="AutoShape 9399" o:spid="_x0000_s3435" type="#_x0000_t32" style="position:absolute;left:6720;top:6766;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26EsUAAADeAAAADwAAAGRycy9kb3ducmV2LnhtbERPTWsCMRC9F/wPYQQvpWa1aMvWKKsg&#10;VMGD2t6nm+kmuJmsm6jbf28Khd7m8T5ntuhcLa7UButZwWiYgSAuvbZcKfg4rp9eQYSIrLH2TAp+&#10;KMBi3nuYYa79jfd0PcRKpBAOOSowMTa5lKE05DAMfUOcuG/fOowJtpXULd5SuKvlOMum0qHl1GCw&#10;oZWh8nS4OAW7zWhZfBm72e7PdjdZF/WlevxUatDvijcQkbr4L/5zv+s0f5I9v8DvO+kG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n26EsUAAADeAAAADwAAAAAAAAAA&#10;AAAAAAChAgAAZHJzL2Rvd25yZXYueG1sUEsFBgAAAAAEAAQA+QAAAJMDAAAAAA==&#10;"/>
                <v:shape id="AutoShape 9661" o:spid="_x0000_s3436" type="#_x0000_t32" style="position:absolute;left:2672;top:6560;width:754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cLjscAAADeAAAADwAAAGRycy9kb3ducmV2LnhtbESPT2/CMAzF75P2HSJP2m0kbGKgQkDT&#10;/mgcdoHtwNFq3KaicaomhfLt5wMSN1vv+b2fV5sxtOpEfWoiW5hODCjiMrqGawt/v19PC1ApIzts&#10;I5OFCyXYrO/vVli4eOYdnfa5VhLCqUALPueu0DqVngKmSeyIRatiHzDL2tfa9XiW8NDqZ2NedcCG&#10;pcFjR++eyuN+CBY+Lj/l92C62s+rz90wr3SaHiprHx/GtyWoTGO+ma/XWyf4M/MivPKOzKD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xwuOxwAAAN4AAAAPAAAAAAAA&#10;AAAAAAAAAKECAABkcnMvZG93bnJldi54bWxQSwUGAAAAAAQABAD5AAAAlQMAAAAA&#10;" strokeweight=".5pt">
                  <v:stroke startarrow="block"/>
                </v:shape>
                <v:rect id="Rectangle 9394" o:spid="_x0000_s3437" style="position:absolute;left:4275;top:4147;width:1163;height:1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1/I8QA&#10;AADeAAAADwAAAGRycy9kb3ducmV2LnhtbERPTWvCQBC9F/oflin0VnerWGrMRkqLRY+aXHobs2MS&#10;m50N2VVTf70rFLzN431OuhhsK07U+8axhteRAkFcOtNwpaHIly/vIHxANtg6Jg1/5GGRPT6kmBh3&#10;5g2dtqESMYR9ghrqELpESl/WZNGPXEccub3rLYYI+0qaHs8x3LZyrNSbtNhwbKixo8+ayt/t0WrY&#10;NeMCL5v8W9nZchLWQ344/nxp/fw0fMxBBBrCXfzvXpk4f6omM7i9E2+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tfyPEAAAA3gAAAA8AAAAAAAAAAAAAAAAAmAIAAGRycy9k&#10;b3ducmV2LnhtbFBLBQYAAAAABAAEAPUAAACJAwAAAAA=&#10;">
                  <v:textbox>
                    <w:txbxContent>
                      <w:p w:rsidR="00862F6C" w:rsidRPr="00886B36" w:rsidRDefault="00862F6C" w:rsidP="00601C78">
                        <w:pPr>
                          <w:jc w:val="center"/>
                          <w:rPr>
                            <w:rFonts w:asciiTheme="majorHAnsi" w:hAnsiTheme="majorHAnsi" w:cstheme="majorHAnsi"/>
                            <w:sz w:val="18"/>
                            <w:szCs w:val="18"/>
                            <w:lang w:val="fr-FR"/>
                          </w:rPr>
                        </w:pPr>
                      </w:p>
                      <w:p w:rsidR="00862F6C" w:rsidRPr="00886B36" w:rsidRDefault="00862F6C" w:rsidP="00601C78">
                        <w:pPr>
                          <w:jc w:val="center"/>
                          <w:rPr>
                            <w:rFonts w:asciiTheme="majorHAnsi" w:hAnsiTheme="majorHAnsi" w:cstheme="majorHAnsi"/>
                            <w:sz w:val="18"/>
                            <w:szCs w:val="18"/>
                            <w:lang w:val="fr-FR"/>
                          </w:rPr>
                        </w:pPr>
                        <w:r w:rsidRPr="00886B36">
                          <w:rPr>
                            <w:rFonts w:asciiTheme="majorHAnsi" w:hAnsiTheme="majorHAnsi" w:cstheme="majorHAnsi"/>
                            <w:sz w:val="18"/>
                            <w:szCs w:val="18"/>
                            <w:lang w:val="fr-FR"/>
                          </w:rPr>
                          <w:t>Filling Ready</w:t>
                        </w:r>
                      </w:p>
                    </w:txbxContent>
                  </v:textbox>
                </v:rect>
                <v:shape id="Text Box 9395" o:spid="_x0000_s3438" type="#_x0000_t202" style="position:absolute;left:5433;top:4147;width:2221;height:1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RbscgA&#10;AADeAAAADwAAAGRycy9kb3ducmV2LnhtbESPT0/DMAzF70h8h8hIXCaWMtA6SrNpQgKN2xgIrlbj&#10;/hGN0yWhK98eHyZxs/We3/u53EyuVyOF2Hk2cDvPQBFX3nbcGPh4f75ZgYoJ2WLvmQz8UoTN+vKi&#10;xML6E7/ReEiNkhCOBRpoUxoKrWPVksM49wOxaLUPDpOsodE24EnCXa8XWbbUDjuWhhYHemqp+j78&#10;OAOr+934FV/v9p/Vsu4f0iwfX47BmOurafsIKtGU/s3n650V/DxfCK+8IzPo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1FuxyAAAAN4AAAAPAAAAAAAAAAAAAAAAAJgCAABk&#10;cnMvZG93bnJldi54bWxQSwUGAAAAAAQABAD1AAAAjQMAAAAA&#10;">
                  <v:textbox>
                    <w:txbxContent>
                      <w:p w:rsidR="00862F6C" w:rsidRPr="00886B36" w:rsidRDefault="00862F6C" w:rsidP="00601C78">
                        <w:pPr>
                          <w:rPr>
                            <w:rFonts w:asciiTheme="majorHAnsi" w:hAnsiTheme="majorHAnsi" w:cstheme="majorHAnsi"/>
                            <w:sz w:val="18"/>
                            <w:szCs w:val="18"/>
                          </w:rPr>
                        </w:pPr>
                      </w:p>
                      <w:p w:rsidR="00862F6C" w:rsidRPr="00886B36" w:rsidRDefault="00862F6C" w:rsidP="00601C78">
                        <w:pPr>
                          <w:rPr>
                            <w:rFonts w:asciiTheme="majorHAnsi" w:hAnsiTheme="majorHAnsi" w:cstheme="majorHAnsi"/>
                            <w:sz w:val="18"/>
                            <w:szCs w:val="18"/>
                          </w:rPr>
                        </w:pPr>
                        <w:r>
                          <w:rPr>
                            <w:rFonts w:asciiTheme="majorHAnsi" w:hAnsiTheme="majorHAnsi" w:cstheme="majorHAnsi"/>
                            <w:sz w:val="18"/>
                            <w:szCs w:val="18"/>
                          </w:rPr>
                          <w:t>Open FV642, FV640</w:t>
                        </w:r>
                      </w:p>
                      <w:p w:rsidR="00862F6C" w:rsidRPr="00886B36" w:rsidRDefault="00862F6C" w:rsidP="00601C78">
                        <w:pPr>
                          <w:rPr>
                            <w:rFonts w:asciiTheme="majorHAnsi" w:hAnsiTheme="majorHAnsi" w:cstheme="majorHAnsi"/>
                            <w:sz w:val="18"/>
                            <w:szCs w:val="18"/>
                          </w:rPr>
                        </w:pPr>
                      </w:p>
                    </w:txbxContent>
                  </v:textbox>
                </v:shape>
                <v:rect id="Rectangle 9377" o:spid="_x0000_s3439" style="position:absolute;left:6146;top:11848;width:1412;height:1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M8UA&#10;AADeAAAADwAAAGRycy9kb3ducmV2LnhtbERPS2vCQBC+F/wPywi91Y0paE1dRSwp7VHjpbdpdkyi&#10;2dmQ3Tzqr+8WCt7m43vOejuaWvTUusqygvksAkGcW11xoeCUpU8vIJxH1lhbJgU/5GC7mTysMdF2&#10;4AP1R1+IEMIuQQWl900ipctLMuhmtiEO3Nm2Bn2AbSF1i0MIN7WMo2ghDVYcGkpsaF9Sfj12RsF3&#10;FZ/wdsjeI7NKn/3nmF26rzelHqfj7hWEp9Hfxf/uDx3mL5fxCv7eCT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6IzxQAAAN4AAAAPAAAAAAAAAAAAAAAAAJgCAABkcnMv&#10;ZG93bnJldi54bWxQSwUGAAAAAAQABAD1AAAAigMAAAAA&#10;">
                  <v:textbox>
                    <w:txbxContent>
                      <w:p w:rsidR="00862F6C" w:rsidRPr="00886B36" w:rsidRDefault="00862F6C" w:rsidP="00601C78">
                        <w:pPr>
                          <w:spacing w:before="120"/>
                          <w:jc w:val="center"/>
                          <w:rPr>
                            <w:rFonts w:asciiTheme="majorHAnsi" w:hAnsiTheme="majorHAnsi"/>
                            <w:sz w:val="18"/>
                            <w:szCs w:val="18"/>
                          </w:rPr>
                        </w:pPr>
                        <w:r w:rsidRPr="00886B36">
                          <w:rPr>
                            <w:rFonts w:asciiTheme="majorHAnsi" w:hAnsiTheme="majorHAnsi"/>
                            <w:sz w:val="18"/>
                            <w:szCs w:val="18"/>
                          </w:rPr>
                          <w:t>Stop</w:t>
                        </w:r>
                      </w:p>
                      <w:p w:rsidR="00862F6C" w:rsidRPr="00886B36" w:rsidRDefault="00862F6C" w:rsidP="00601C78">
                        <w:pPr>
                          <w:jc w:val="center"/>
                          <w:rPr>
                            <w:rFonts w:asciiTheme="majorHAnsi" w:hAnsiTheme="majorHAnsi"/>
                            <w:sz w:val="18"/>
                            <w:szCs w:val="18"/>
                          </w:rPr>
                        </w:pPr>
                        <w:r w:rsidRPr="00886B36">
                          <w:rPr>
                            <w:rFonts w:asciiTheme="majorHAnsi" w:hAnsiTheme="majorHAnsi"/>
                            <w:sz w:val="18"/>
                            <w:szCs w:val="18"/>
                          </w:rPr>
                          <w:t>Cooling</w:t>
                        </w:r>
                      </w:p>
                    </w:txbxContent>
                  </v:textbox>
                </v:rect>
                <v:shape id="Text Box 9378" o:spid="_x0000_s3440" type="#_x0000_t202" style="position:absolute;left:7558;top:11846;width:3237;height:1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vBasgA&#10;AADeAAAADwAAAGRycy9kb3ducmV2LnhtbESPT0/DMAzF75P4DpGRuEwshaF1lGYTQgKN2xgIrlbj&#10;/hGNU5LQlW+PD5N2s+Xn996v3E6uVyOF2Hk2cLPIQBFX3nbcGPh4f75eg4oJ2WLvmQz8UYTt5mJW&#10;YmH9kd9oPKRGiQnHAg20KQ2F1rFqyWFc+IFYbrUPDpOsodE24FHMXa9vs2ylHXYsCS0O9NRS9X34&#10;dQbWd7vxK74u95/Vqu7v0zwfX36CMVeX0+MDqERTOotP3zsr9fN8KQCCIzPoz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e8FqyAAAAN4AAAAPAAAAAAAAAAAAAAAAAJgCAABk&#10;cnMvZG93bnJldi54bWxQSwUGAAAAAAQABAD1AAAAjQMAAAAA&#10;">
                  <v:textbox>
                    <w:txbxContent>
                      <w:p w:rsidR="00862F6C" w:rsidRPr="00886B36" w:rsidRDefault="00862F6C" w:rsidP="00601C78">
                        <w:pPr>
                          <w:rPr>
                            <w:rFonts w:asciiTheme="majorHAnsi" w:hAnsiTheme="majorHAnsi" w:cstheme="majorHAnsi"/>
                            <w:sz w:val="18"/>
                            <w:szCs w:val="18"/>
                          </w:rPr>
                        </w:pPr>
                        <w:r>
                          <w:rPr>
                            <w:rFonts w:asciiTheme="majorHAnsi" w:hAnsiTheme="majorHAnsi" w:cstheme="majorHAnsi"/>
                            <w:sz w:val="18"/>
                            <w:szCs w:val="18"/>
                          </w:rPr>
                          <w:t>Close FV642, FV640</w:t>
                        </w:r>
                      </w:p>
                      <w:p w:rsidR="00862F6C" w:rsidRPr="00886B36" w:rsidRDefault="00862F6C" w:rsidP="00601C78">
                        <w:pPr>
                          <w:rPr>
                            <w:rFonts w:asciiTheme="majorHAnsi" w:hAnsiTheme="majorHAnsi" w:cstheme="majorHAnsi"/>
                            <w:sz w:val="18"/>
                            <w:szCs w:val="18"/>
                          </w:rPr>
                        </w:pPr>
                        <w:r>
                          <w:rPr>
                            <w:rFonts w:asciiTheme="majorHAnsi" w:hAnsiTheme="majorHAnsi" w:cstheme="majorHAnsi"/>
                            <w:sz w:val="18"/>
                            <w:szCs w:val="18"/>
                          </w:rPr>
                          <w:t>Close CV602</w:t>
                        </w:r>
                      </w:p>
                      <w:p w:rsidR="00862F6C" w:rsidRPr="00886B36" w:rsidRDefault="00862F6C" w:rsidP="008C0BCA">
                        <w:pPr>
                          <w:spacing w:before="40"/>
                          <w:rPr>
                            <w:rFonts w:asciiTheme="majorHAnsi" w:hAnsiTheme="majorHAnsi" w:cstheme="majorHAnsi"/>
                            <w:sz w:val="18"/>
                            <w:szCs w:val="18"/>
                          </w:rPr>
                        </w:pPr>
                        <w:r w:rsidRPr="00886B36">
                          <w:rPr>
                            <w:rFonts w:asciiTheme="majorHAnsi" w:hAnsiTheme="majorHAnsi" w:cstheme="majorHAnsi"/>
                            <w:sz w:val="18"/>
                            <w:szCs w:val="18"/>
                          </w:rPr>
                          <w:t>CV581 regulated</w:t>
                        </w:r>
                      </w:p>
                      <w:p w:rsidR="00862F6C" w:rsidRPr="00886B36" w:rsidRDefault="00862F6C" w:rsidP="008C0BCA">
                        <w:pPr>
                          <w:rPr>
                            <w:rFonts w:asciiTheme="majorHAnsi" w:hAnsiTheme="majorHAnsi" w:cstheme="majorHAnsi"/>
                            <w:sz w:val="18"/>
                            <w:szCs w:val="18"/>
                          </w:rPr>
                        </w:pPr>
                        <w:r w:rsidRPr="00886B36">
                          <w:rPr>
                            <w:rFonts w:asciiTheme="majorHAnsi" w:hAnsiTheme="majorHAnsi" w:cstheme="majorHAnsi"/>
                            <w:sz w:val="18"/>
                            <w:szCs w:val="18"/>
                          </w:rPr>
                          <w:t>PT660=PT660setpoint</w:t>
                        </w:r>
                      </w:p>
                      <w:p w:rsidR="00862F6C" w:rsidRPr="00886B36" w:rsidRDefault="00862F6C" w:rsidP="008C0BCA">
                        <w:pPr>
                          <w:rPr>
                            <w:rFonts w:asciiTheme="majorHAnsi" w:hAnsiTheme="majorHAnsi" w:cstheme="majorHAnsi"/>
                            <w:sz w:val="18"/>
                            <w:szCs w:val="18"/>
                          </w:rPr>
                        </w:pPr>
                      </w:p>
                    </w:txbxContent>
                  </v:textbox>
                </v:shape>
                <v:rect id="Rectangle 11478" o:spid="_x0000_s3441" style="position:absolute;left:6248;top:7337;width:1247;height:1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A46MMA&#10;AADeAAAADwAAAGRycy9kb3ducmV2LnhtbERPTYvCMBC9L/gfwix4W1MV1K1GEUXRo7aXvY3NbNvd&#10;ZlKaqNVfbwTB2zze58wWranEhRpXWlbQ70UgiDOrS84VpMnmawLCeWSNlWVScCMHi3nnY4axtlc+&#10;0OXocxFC2MWooPC+jqV0WUEGXc/WxIH7tY1BH2CTS93gNYSbSg6iaCQNlhwaCqxpVVD2fzwbBady&#10;kOL9kGwj870Z+n2b/J1/1kp1P9vlFISn1r/FL/dOh/nj8bAPz3fCD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wA46MMAAADeAAAADwAAAAAAAAAAAAAAAACYAgAAZHJzL2Rv&#10;d25yZXYueG1sUEsFBgAAAAAEAAQA9QAAAIgDAAAAAA==&#10;">
                  <v:textbox>
                    <w:txbxContent>
                      <w:p w:rsidR="00862F6C" w:rsidRPr="00886B36" w:rsidRDefault="00862F6C" w:rsidP="00CC39AB">
                        <w:pPr>
                          <w:spacing w:before="120"/>
                          <w:jc w:val="center"/>
                          <w:rPr>
                            <w:rFonts w:asciiTheme="majorHAnsi" w:hAnsiTheme="majorHAnsi" w:cstheme="majorHAnsi"/>
                            <w:sz w:val="18"/>
                            <w:szCs w:val="18"/>
                          </w:rPr>
                        </w:pPr>
                        <w:r w:rsidRPr="00886B36">
                          <w:rPr>
                            <w:rFonts w:asciiTheme="majorHAnsi" w:hAnsiTheme="majorHAnsi" w:cstheme="majorHAnsi"/>
                            <w:sz w:val="18"/>
                            <w:szCs w:val="18"/>
                          </w:rPr>
                          <w:t>Start</w:t>
                        </w:r>
                      </w:p>
                      <w:p w:rsidR="00862F6C" w:rsidRPr="00886B36" w:rsidRDefault="00862F6C" w:rsidP="00CC39AB">
                        <w:pPr>
                          <w:jc w:val="center"/>
                          <w:rPr>
                            <w:rFonts w:asciiTheme="majorHAnsi" w:hAnsiTheme="majorHAnsi" w:cstheme="majorHAnsi"/>
                            <w:sz w:val="18"/>
                            <w:szCs w:val="18"/>
                          </w:rPr>
                        </w:pPr>
                        <w:r w:rsidRPr="00886B36">
                          <w:rPr>
                            <w:rFonts w:asciiTheme="majorHAnsi" w:hAnsiTheme="majorHAnsi" w:cstheme="majorHAnsi"/>
                            <w:sz w:val="18"/>
                            <w:szCs w:val="18"/>
                          </w:rPr>
                          <w:t>Filling</w:t>
                        </w:r>
                      </w:p>
                    </w:txbxContent>
                  </v:textbox>
                </v:rect>
                <v:rect id="Rectangle 11475" o:spid="_x0000_s3442" style="position:absolute;left:1911;top:6720;width:1247;height:1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Kmn8MA&#10;AADeAAAADwAAAGRycy9kb3ducmV2LnhtbERPTYvCMBC9C/sfwix403QrrFqNsiiKHrVevI3N2Ha3&#10;mZQmat1fbwTB2zze50znranElRpXWlbw1Y9AEGdWl5wrOKSr3giE88gaK8uk4E4O5rOPzhQTbW+8&#10;o+ve5yKEsEtQQeF9nUjpsoIMur6tiQN3to1BH2CTS93gLYSbSsZR9C0NlhwaCqxpUVD2t78YBacy&#10;PuD/Ll1HZrwa+G2b/l6OS6W6n+3PBISn1r/FL/dGh/nD4SCG5zvhBj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9Kmn8MAAADeAAAADwAAAAAAAAAAAAAAAACYAgAAZHJzL2Rv&#10;d25yZXYueG1sUEsFBgAAAAAEAAQA9QAAAIgDAAAAAA==&#10;">
                  <v:textbox>
                    <w:txbxContent>
                      <w:p w:rsidR="00862F6C" w:rsidRPr="00886B36" w:rsidRDefault="00862F6C" w:rsidP="00CC39AB">
                        <w:pPr>
                          <w:spacing w:before="120"/>
                          <w:jc w:val="center"/>
                          <w:rPr>
                            <w:rFonts w:asciiTheme="majorHAnsi" w:hAnsiTheme="majorHAnsi" w:cstheme="majorHAnsi"/>
                            <w:sz w:val="18"/>
                            <w:szCs w:val="18"/>
                          </w:rPr>
                        </w:pPr>
                        <w:r w:rsidRPr="00886B36">
                          <w:rPr>
                            <w:rFonts w:asciiTheme="majorHAnsi" w:hAnsiTheme="majorHAnsi" w:cstheme="majorHAnsi"/>
                            <w:sz w:val="18"/>
                            <w:szCs w:val="18"/>
                          </w:rPr>
                          <w:t>Regulation</w:t>
                        </w:r>
                      </w:p>
                      <w:p w:rsidR="00862F6C" w:rsidRPr="00886B36" w:rsidRDefault="00862F6C" w:rsidP="00CC39AB">
                        <w:pPr>
                          <w:jc w:val="center"/>
                          <w:rPr>
                            <w:rFonts w:asciiTheme="majorHAnsi" w:hAnsiTheme="majorHAnsi" w:cstheme="majorHAnsi"/>
                            <w:sz w:val="18"/>
                            <w:szCs w:val="18"/>
                          </w:rPr>
                        </w:pPr>
                        <w:r w:rsidRPr="00886B36">
                          <w:rPr>
                            <w:rFonts w:asciiTheme="majorHAnsi" w:hAnsiTheme="majorHAnsi" w:cstheme="majorHAnsi"/>
                            <w:sz w:val="18"/>
                            <w:szCs w:val="18"/>
                          </w:rPr>
                          <w:t>mode</w:t>
                        </w:r>
                      </w:p>
                    </w:txbxContent>
                  </v:textbox>
                </v:rect>
                <v:shape id="Text Box 11476" o:spid="_x0000_s3443" type="#_x0000_t202" style="position:absolute;left:3148;top:6721;width:2051;height:1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lfHcUA&#10;AADeAAAADwAAAGRycy9kb3ducmV2LnhtbERPTWvCQBC9F/oflil4KXXTphiNrlIKit6qFr0O2TEJ&#10;zc6mu2uM/94VCr3N433ObNGbRnTkfG1ZweswAUFcWF1zqeB7v3wZg/ABWWNjmRRcycNi/vgww1zb&#10;C2+p24VSxBD2OSqoQmhzKX1RkUE/tC1x5E7WGQwRulJqh5cYbhr5liQjabDm2FBhS58VFT+7s1Ew&#10;fl93R79Jvw7F6NRMwnPWrX6dUoOn/mMKIlAf/sV/7rWO87MsTeH+Trx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qV8dxQAAAN4AAAAPAAAAAAAAAAAAAAAAAJgCAABkcnMv&#10;ZG93bnJldi54bWxQSwUGAAAAAAQABAD1AAAAigMAAAAA&#10;">
                  <v:textbox>
                    <w:txbxContent>
                      <w:p w:rsidR="00862F6C" w:rsidRPr="00886B36" w:rsidRDefault="00862F6C" w:rsidP="00CC39AB">
                        <w:pPr>
                          <w:rPr>
                            <w:rFonts w:asciiTheme="majorHAnsi" w:hAnsiTheme="majorHAnsi" w:cstheme="majorHAnsi"/>
                            <w:sz w:val="18"/>
                            <w:szCs w:val="18"/>
                          </w:rPr>
                        </w:pPr>
                        <w:r w:rsidRPr="00886B36">
                          <w:rPr>
                            <w:rFonts w:asciiTheme="majorHAnsi" w:hAnsiTheme="majorHAnsi" w:cstheme="majorHAnsi"/>
                            <w:sz w:val="18"/>
                            <w:szCs w:val="18"/>
                          </w:rPr>
                          <w:t>FV642</w:t>
                        </w:r>
                        <w:r>
                          <w:rPr>
                            <w:rFonts w:asciiTheme="majorHAnsi" w:hAnsiTheme="majorHAnsi" w:cstheme="majorHAnsi"/>
                            <w:sz w:val="18"/>
                            <w:szCs w:val="18"/>
                          </w:rPr>
                          <w:t>, FV640</w:t>
                        </w:r>
                        <w:r w:rsidRPr="00886B36">
                          <w:rPr>
                            <w:rFonts w:asciiTheme="majorHAnsi" w:hAnsiTheme="majorHAnsi" w:cstheme="majorHAnsi"/>
                            <w:sz w:val="18"/>
                            <w:szCs w:val="18"/>
                          </w:rPr>
                          <w:t xml:space="preserve"> open</w:t>
                        </w:r>
                        <w:r>
                          <w:rPr>
                            <w:rFonts w:asciiTheme="majorHAnsi" w:hAnsiTheme="majorHAnsi" w:cstheme="majorHAnsi"/>
                            <w:sz w:val="18"/>
                            <w:szCs w:val="18"/>
                          </w:rPr>
                          <w:t>ed</w:t>
                        </w:r>
                      </w:p>
                      <w:p w:rsidR="00862F6C" w:rsidRPr="00886B36" w:rsidRDefault="00862F6C" w:rsidP="00CC39AB">
                        <w:pPr>
                          <w:rPr>
                            <w:rFonts w:asciiTheme="majorHAnsi" w:hAnsiTheme="majorHAnsi" w:cstheme="majorHAnsi"/>
                            <w:sz w:val="18"/>
                            <w:szCs w:val="18"/>
                          </w:rPr>
                        </w:pPr>
                        <w:r w:rsidRPr="00886B36">
                          <w:rPr>
                            <w:rFonts w:asciiTheme="majorHAnsi" w:hAnsiTheme="majorHAnsi" w:cstheme="majorHAnsi"/>
                            <w:sz w:val="18"/>
                            <w:szCs w:val="18"/>
                          </w:rPr>
                          <w:t>CV602 regulated</w:t>
                        </w:r>
                      </w:p>
                      <w:p w:rsidR="00862F6C" w:rsidRPr="00886B36" w:rsidRDefault="00862F6C" w:rsidP="00CC39AB">
                        <w:pPr>
                          <w:spacing w:line="312" w:lineRule="auto"/>
                          <w:rPr>
                            <w:rFonts w:asciiTheme="majorHAnsi" w:hAnsiTheme="majorHAnsi" w:cstheme="majorHAnsi"/>
                            <w:sz w:val="18"/>
                            <w:szCs w:val="18"/>
                          </w:rPr>
                        </w:pPr>
                        <w:r>
                          <w:rPr>
                            <w:rFonts w:asciiTheme="majorHAnsi" w:hAnsiTheme="majorHAnsi" w:cstheme="majorHAnsi"/>
                            <w:sz w:val="18"/>
                            <w:szCs w:val="18"/>
                          </w:rPr>
                          <w:t>LI670=LI</w:t>
                        </w:r>
                        <w:r w:rsidRPr="00886B36">
                          <w:rPr>
                            <w:rFonts w:asciiTheme="majorHAnsi" w:hAnsiTheme="majorHAnsi" w:cstheme="majorHAnsi"/>
                            <w:sz w:val="18"/>
                            <w:szCs w:val="18"/>
                          </w:rPr>
                          <w:t>670setPoint</w:t>
                        </w:r>
                      </w:p>
                      <w:p w:rsidR="00862F6C" w:rsidRPr="00886B36" w:rsidRDefault="00862F6C" w:rsidP="00CC39AB">
                        <w:pPr>
                          <w:rPr>
                            <w:rFonts w:asciiTheme="majorHAnsi" w:hAnsiTheme="majorHAnsi" w:cstheme="majorHAnsi"/>
                            <w:sz w:val="18"/>
                            <w:szCs w:val="18"/>
                          </w:rPr>
                        </w:pPr>
                        <w:r w:rsidRPr="00886B36">
                          <w:rPr>
                            <w:rFonts w:asciiTheme="majorHAnsi" w:hAnsiTheme="majorHAnsi" w:cstheme="majorHAnsi"/>
                            <w:sz w:val="18"/>
                            <w:szCs w:val="18"/>
                          </w:rPr>
                          <w:t>CV581 regulated</w:t>
                        </w:r>
                      </w:p>
                      <w:p w:rsidR="00862F6C" w:rsidRPr="00886B36" w:rsidRDefault="00862F6C" w:rsidP="00CC39AB">
                        <w:pPr>
                          <w:rPr>
                            <w:rFonts w:asciiTheme="majorHAnsi" w:hAnsiTheme="majorHAnsi" w:cstheme="majorHAnsi"/>
                            <w:sz w:val="18"/>
                            <w:szCs w:val="18"/>
                          </w:rPr>
                        </w:pPr>
                        <w:r w:rsidRPr="00886B36">
                          <w:rPr>
                            <w:rFonts w:asciiTheme="majorHAnsi" w:hAnsiTheme="majorHAnsi" w:cstheme="majorHAnsi"/>
                            <w:sz w:val="18"/>
                            <w:szCs w:val="18"/>
                          </w:rPr>
                          <w:t>PT660=PT660setpoint</w:t>
                        </w:r>
                      </w:p>
                      <w:p w:rsidR="00862F6C" w:rsidRPr="00886B36" w:rsidRDefault="00862F6C" w:rsidP="00CC39AB">
                        <w:pPr>
                          <w:spacing w:line="312" w:lineRule="auto"/>
                          <w:rPr>
                            <w:rFonts w:asciiTheme="majorHAnsi" w:hAnsiTheme="majorHAnsi" w:cstheme="majorHAnsi"/>
                            <w:sz w:val="18"/>
                            <w:szCs w:val="18"/>
                          </w:rPr>
                        </w:pPr>
                      </w:p>
                    </w:txbxContent>
                  </v:textbox>
                </v:shape>
                <v:shape id="AutoShape 9386" o:spid="_x0000_s3444" type="#_x0000_t32" style="position:absolute;left:6129;top:11137;width:402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hVI8MAAADeAAAADwAAAGRycy9kb3ducmV2LnhtbERPS4vCMBC+L/gfwgje1tTHqlSjSEXc&#10;04KPi7ehGdtiMylJrPXfm4WFvc3H95zVpjO1aMn5yrKC0TABQZxbXXGh4HLefy5A+ICssbZMCl7k&#10;YbPufaww1fbJR2pPoRAxhH2KCsoQmlRKn5dk0A9tQxy5m3UGQ4SukNrhM4abWo6TZCYNVhwbSmwo&#10;Kym/nx5Gwb66fnF2bHfjV73NzodAM/f4UWrQ77ZLEIG68C/+c3/rOH8+n0zh9514g1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L4VSPDAAAA3gAAAA8AAAAAAAAAAAAA&#10;AAAAoQIAAGRycy9kb3ducmV2LnhtbFBLBQYAAAAABAAEAPkAAACRAwAAAAA=&#10;" strokeweight=".5pt">
                  <v:stroke startarrow="block" endarrow="block"/>
                </v:shape>
                <v:shape id="AutoShape 9387" o:spid="_x0000_s3445" type="#_x0000_t32" style="position:absolute;left:6466;top:11025;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jKM8UAAADeAAAADwAAAGRycy9kb3ducmV2LnhtbERPS2sCMRC+C/0PYQq9iGZtscrWKKsg&#10;1IIHX/dxM92EbibbTdTtv28KQm/z8T1ntuhcLa7UButZwWiYgSAuvbZcKTge1oMpiBCRNdaeScEP&#10;BVjMH3ozzLW/8Y6u+1iJFMIhRwUmxiaXMpSGHIahb4gT9+lbhzHBtpK6xVsKd7V8zrJX6dByajDY&#10;0MpQ+bW/OAXbzWhZnI3dfOy+7Xa8LupL1T8p9fTYFW8gInXxX3x3v+s0fzJ5GcP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PjKM8UAAADeAAAADwAAAAAAAAAA&#10;AAAAAAChAgAAZHJzL2Rvd25yZXYueG1sUEsFBgAAAAAEAAQA+QAAAJMDAAAAAA==&#10;"/>
                <v:shape id="AutoShape 9388" o:spid="_x0000_s3446" type="#_x0000_t32" style="position:absolute;left:7234;top:11025;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pURMUAAADeAAAADwAAAGRycy9kb3ducmV2LnhtbERPTWsCMRC9F/ofwhS8FM1qqcrWKFtB&#10;0IIHrd6nm3ET3Ey2m6jbf98UhN7m8T5ntuhcLa7UButZwXCQgSAuvbZcKTh8rvpTECEia6w9k4If&#10;CrCYPz7MMNf+xju67mMlUgiHHBWYGJtcylAachgGviFO3Mm3DmOCbSV1i7cU7mo5yrKxdGg5NRhs&#10;aGmoPO8vTsF2M3wvvozdfOy+7fZ1VdSX6vmoVO+pK95AROriv/juXus0fzJ5GcP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CpURMUAAADeAAAADwAAAAAAAAAA&#10;AAAAAAChAgAAZHJzL2Rvd25yZXYueG1sUEsFBgAAAAAEAAQA+QAAAJMDAAAAAA==&#10;"/>
                <v:shape id="AutoShape 9402" o:spid="_x0000_s3447" type="#_x0000_t32" style="position:absolute;left:6829;top:9006;width:33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FYsUAAADeAAAADwAAAGRycy9kb3ducmV2LnhtbERPTWvCQBC9C/0PyxS81Y0KTUldpQqi&#10;tXgwrT0P2WkSmp2Nu6tGf71bKHibx/ucyawzjTiR87VlBcNBAoK4sLrmUsHX5/LpBYQPyBoby6Tg&#10;Qh5m04feBDNtz7yjUx5KEUPYZ6igCqHNpPRFRQb9wLbEkfuxzmCI0JVSOzzHcNPIUZI8S4M1x4YK&#10;W1pUVPzmR6Ng89HWo8Nq696bQN+5vu7nq+Feqf5j9/YKIlAX7uJ/91rH+Wk6TuHvnXiDn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UFYsUAAADeAAAADwAAAAAAAAAA&#10;AAAAAAChAgAAZHJzL2Rvd25yZXYueG1sUEsFBgAAAAAEAAQA+QAAAJMDAAAAAA==&#10;" strokeweight=".5pt">
                  <v:stroke endarrow="block"/>
                </v:shape>
                <v:shape id="AutoShape 9403" o:spid="_x0000_s3448" type="#_x0000_t32" style="position:absolute;left:8890;top:8882;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llrcgAAADeAAAADwAAAGRycy9kb3ducmV2LnhtbESPQU8CMRCF7yb8h2ZIvBjpolHMSiGr&#10;CYmQcAD1Pm7HbeN2um4LrP+eOZhwm8l789438+UQWnWkPvnIBqaTAhRxHa3nxsDH++r2CVTKyBbb&#10;yGTgjxIsF6OrOZY2nnhHx31ulIRwKtGAy7krtU61o4BpEjti0b5jHzDL2jfa9niS8NDqu6J41AE9&#10;S4PDjl4d1T/7QzCwXU9fqi/n15vdr98+rKr20Nx8GnM9HqpnUJmGfDH/X79ZwZ/N7oVX3pEZ9OIM&#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vllrcgAAADeAAAADwAAAAAA&#10;AAAAAAAAAAChAgAAZHJzL2Rvd25yZXYueG1sUEsFBgAAAAAEAAQA+QAAAJYDAAAAAA==&#10;"/>
                <v:shape id="Text Box 11482" o:spid="_x0000_s3449" type="#_x0000_t202" style="position:absolute;left:6877;top:12948;width:2139;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el8QA&#10;AADeAAAADwAAAGRycy9kb3ducmV2LnhtbERPS2sCMRC+F/wPYQRvmlStj61RSkXwVNFWwduwGXcX&#10;N5NlE9313zcFobf5+J6zWLW2FHeqfeFYw+tAgSBOnSk40/DzvenPQPiAbLB0TBoe5GG17LwsMDGu&#10;4T3dDyETMYR9ghryEKpESp/mZNEPXEUcuYurLYYI60yaGpsYbks5VGoiLRYcG3Ks6DOn9Hq4WQ3H&#10;r8v5NFa7bG3fqsa1SrKdS6173fbjHUSgNvyLn+6tifOn09Ec/t6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3pfEAAAA3gAAAA8AAAAAAAAAAAAAAAAAmAIAAGRycy9k&#10;b3ducmV2LnhtbFBLBQYAAAAABAAEAPUAAACJAwAAAAA=&#10;" filled="f" stroked="f">
                  <v:textbox>
                    <w:txbxContent>
                      <w:p w:rsidR="00862F6C" w:rsidRPr="002212F8" w:rsidRDefault="00862F6C" w:rsidP="008C0BCA">
                        <w:pPr>
                          <w:rPr>
                            <w:rFonts w:asciiTheme="majorHAnsi" w:hAnsiTheme="majorHAnsi" w:cstheme="majorHAnsi"/>
                            <w:sz w:val="18"/>
                            <w:szCs w:val="18"/>
                            <w:lang w:val="fr-FR"/>
                          </w:rPr>
                        </w:pPr>
                        <w:r>
                          <w:rPr>
                            <w:rFonts w:asciiTheme="majorHAnsi" w:hAnsiTheme="majorHAnsi" w:cstheme="majorHAnsi"/>
                            <w:sz w:val="18"/>
                            <w:szCs w:val="18"/>
                            <w:lang w:val="fr-FR"/>
                          </w:rPr>
                          <w:t>(FV642 &amp; CV602) closed</w:t>
                        </w:r>
                      </w:p>
                      <w:p w:rsidR="00862F6C" w:rsidRPr="008C0BCA" w:rsidRDefault="00862F6C" w:rsidP="008C0BCA">
                        <w:pPr>
                          <w:rPr>
                            <w:szCs w:val="18"/>
                          </w:rPr>
                        </w:pPr>
                      </w:p>
                    </w:txbxContent>
                  </v:textbox>
                </v:shape>
                <v:shape id="AutoShape 11483" o:spid="_x0000_s3450" type="#_x0000_t32" style="position:absolute;left:6729;top:13173;width:2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ISfMUAAADeAAAADwAAAGRycy9kb3ducmV2LnhtbERPS2sCMRC+C/0PYQq9iGZtscrWKKsg&#10;1IIHX/dxM92EbibbTdTtv28KQm/z8T1ntuhcLa7UButZwWiYgSAuvbZcKTge1oMpiBCRNdaeScEP&#10;BVjMH3ozzLW/8Y6u+1iJFMIhRwUmxiaXMpSGHIahb4gT9+lbhzHBtpK6xVsKd7V8zrJX6dByajDY&#10;0MpQ+bW/OAXbzWhZnI3dfOy+7Xa8LupL1T8p9fTYFW8gInXxX3x3v+s0fzIZv8D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ISfMUAAADeAAAADwAAAAAAAAAA&#10;AAAAAAChAgAAZHJzL2Rvd25yZXYueG1sUEsFBgAAAAAEAAQA+QAAAJMDAAAAAA==&#10;"/>
                <v:rect id="Rectangle 3843" o:spid="_x0000_s3451" style="position:absolute;left:6194;top:5797;width:1285;height: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ZFPMMA&#10;AADeAAAADwAAAGRycy9kb3ducmV2LnhtbERPTYvCMBC9L/gfwizsbU3XRV2rUURR9Kj1srexGdtq&#10;MylN1OqvN4LgbR7vc0aTxpTiQrUrLCv4aUcgiFOrC84U7JLF9x8I55E1lpZJwY0cTMatjxHG2l55&#10;Q5etz0QIYRejgtz7KpbSpTkZdG1bEQfuYGuDPsA6k7rGawg3pexEUU8aLDg05FjRLKf0tD0bBfui&#10;s8P7JllGZrD49esmOZ7/50p9fTbTIQhPjX+LX+6VDvP7/W4Pnu+EG+T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ZFPMMAAADeAAAADwAAAAAAAAAAAAAAAACYAgAAZHJzL2Rv&#10;d25yZXYueG1sUEsFBgAAAAAEAAQA9QAAAIgDAAAAAA==&#10;">
                  <v:textbox>
                    <w:txbxContent>
                      <w:p w:rsidR="00862F6C" w:rsidRPr="008A5886" w:rsidRDefault="00862F6C" w:rsidP="00B50616">
                        <w:pPr>
                          <w:spacing w:line="264" w:lineRule="auto"/>
                          <w:jc w:val="center"/>
                          <w:rPr>
                            <w:rFonts w:asciiTheme="majorHAnsi" w:hAnsiTheme="majorHAnsi" w:cstheme="majorHAnsi"/>
                            <w:sz w:val="18"/>
                            <w:szCs w:val="18"/>
                          </w:rPr>
                        </w:pPr>
                        <w:r>
                          <w:rPr>
                            <w:rFonts w:asciiTheme="majorHAnsi" w:hAnsiTheme="majorHAnsi" w:cstheme="majorHAnsi"/>
                            <w:sz w:val="18"/>
                            <w:szCs w:val="18"/>
                          </w:rPr>
                          <w:t xml:space="preserve">Waiting for </w:t>
                        </w:r>
                        <w:r w:rsidRPr="008A5886">
                          <w:rPr>
                            <w:rFonts w:asciiTheme="majorHAnsi" w:hAnsiTheme="majorHAnsi" w:cstheme="majorHAnsi"/>
                            <w:sz w:val="18"/>
                            <w:szCs w:val="18"/>
                          </w:rPr>
                          <w:t>L</w:t>
                        </w:r>
                        <w:r>
                          <w:rPr>
                            <w:rFonts w:asciiTheme="majorHAnsi" w:hAnsiTheme="majorHAnsi" w:cstheme="majorHAnsi"/>
                            <w:sz w:val="18"/>
                            <w:szCs w:val="18"/>
                          </w:rPr>
                          <w:t>evel</w:t>
                        </w:r>
                      </w:p>
                    </w:txbxContent>
                  </v:textbox>
                </v:rect>
                <v:shape id="AutoShape 3844" o:spid="_x0000_s3452" type="#_x0000_t32" style="position:absolute;left:6717;top:5645;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kUf8UAAADeAAAADwAAAGRycy9kb3ducmV2LnhtbERPTWsCMRC9C/0PYQq9iGYt6MrWKFtB&#10;0IIHbXufbqab0M1k3URd/30jFHqbx/ucxap3jbhQF6xnBZNxBoK48tpyreDjfTOagwgRWWPjmRTc&#10;KMBq+TBYYKH9lQ90OcZapBAOBSowMbaFlKEy5DCMfUucuG/fOYwJdrXUHV5TuGvkc5bNpEPLqcFg&#10;S2tD1c/x7BTsd5PX8svY3dvhZPfTTdmc6+GnUk+PffkCIlIf/8V/7q1O8/N8msP9nXSD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rkUf8UAAADeAAAADwAAAAAAAAAA&#10;AAAAAAChAgAAZHJzL2Rvd25yZXYueG1sUEsFBgAAAAAEAAQA+QAAAJMDAAAAAA==&#10;"/>
                <v:shape id="Text Box 3845" o:spid="_x0000_s3453" type="#_x0000_t202" style="position:absolute;left:6960;top:5434;width:1304;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yerMcA&#10;AADeAAAADwAAAGRycy9kb3ducmV2LnhtbESPT2vCQBDF74V+h2WE3uquxT9tdJVSKfRUUavQ25Ad&#10;k2B2NmS3Jn5751DwNsN7895vFqve1+pCbawCWxgNDSjiPLiKCws/+8/nV1AxITusA5OFK0VYLR8f&#10;Fpi50PGWLrtUKAnhmKGFMqUm0zrmJXmMw9AQi3YKrccka1to12In4b7WL8ZMtceKpaHEhj5Kys+7&#10;P2/h8H36PY7Nplj7SdOF3mj2b9rap0H/PgeVqE938//1lxP82WwivPKOzK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snqzHAAAA3gAAAA8AAAAAAAAAAAAAAAAAmAIAAGRy&#10;cy9kb3ducmV2LnhtbFBLBQYAAAAABAAEAPUAAACMAwAAAAA=&#10;" filled="f" stroked="f">
                  <v:textbox>
                    <w:txbxContent>
                      <w:p w:rsidR="00862F6C" w:rsidRPr="00886B36" w:rsidRDefault="00862F6C" w:rsidP="00B50616">
                        <w:pPr>
                          <w:rPr>
                            <w:rFonts w:asciiTheme="majorHAnsi" w:hAnsiTheme="majorHAnsi" w:cstheme="majorHAnsi"/>
                            <w:sz w:val="18"/>
                            <w:szCs w:val="18"/>
                            <w:lang w:val="fr-FR"/>
                          </w:rPr>
                        </w:pPr>
                        <w:r w:rsidRPr="00886B36">
                          <w:rPr>
                            <w:rFonts w:asciiTheme="majorHAnsi" w:hAnsiTheme="majorHAnsi" w:cstheme="majorHAnsi"/>
                            <w:sz w:val="18"/>
                            <w:szCs w:val="18"/>
                            <w:lang w:val="fr-FR"/>
                          </w:rPr>
                          <w:t>Intermittent</w:t>
                        </w:r>
                        <w:r>
                          <w:rPr>
                            <w:rFonts w:asciiTheme="majorHAnsi" w:hAnsiTheme="majorHAnsi" w:cstheme="majorHAnsi"/>
                            <w:sz w:val="18"/>
                            <w:szCs w:val="18"/>
                          </w:rPr>
                          <w:t xml:space="preserve"> </w:t>
                        </w:r>
                      </w:p>
                    </w:txbxContent>
                  </v:textbox>
                </v:shape>
                <v:shape id="AutoShape 3846" o:spid="_x0000_s3454" type="#_x0000_t32" style="position:absolute;left:5621;top:8872;width:214;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OdRcMAAADeAAAADwAAAGRycy9kb3ducmV2LnhtbERP24rCMBB9F/Yfwiz4pumu92qUZUEQ&#10;fRC1HzA0Y1u3mZQm29a/N4Lg2xzOdVabzpSiodoVlhV8DSMQxKnVBWcKkst2MAfhPLLG0jIpuJOD&#10;zfqjt8JY25ZP1Jx9JkIIuxgV5N5XsZQuzcmgG9qKOHBXWxv0AdaZ1DW2IdyU8juKptJgwaEhx4p+&#10;c0r/zv9GwWE+9tntdLWjpDlOZBXtt0k7Var/2f0sQXjq/Fv8cu90mD+bTRbwfCfcIN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TTnUXDAAAA3gAAAA8AAAAAAAAAAAAA&#10;AAAAoQIAAGRycy9kb3ducmV2LnhtbFBLBQYAAAAABAAEAPkAAACRAwAAAAA=&#10;"/>
                <v:group id="Group 3847" o:spid="_x0000_s3455" style="position:absolute;left:2942;top:8470;width:2257;height:796" coordorigin="2941,8229" coordsize="2257,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P3sWscAAADe&#10;AAAADwAAAAAAAAAAAAAAAACqAgAAZHJzL2Rvd25yZXYueG1sUEsFBgAAAAAEAAQA+gAAAJ4DAAAA&#10;AA==&#10;">
                  <v:rect id="Rectangle 3841" o:spid="_x0000_s3456" style="position:absolute;left:2941;top:8230;width:1003;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mHrsUA&#10;AADeAAAADwAAAGRycy9kb3ducmV2LnhtbESPQWvCQBSE7wX/w/IEb3XXCEWjq4jFYo8aL96e2WcS&#10;zb4N2VVjf323UPA4zMw3zHzZ2VrcqfWVYw2joQJBnDtTcaHhkG3eJyB8QDZYOyYNT/KwXPTe5pga&#10;9+Ad3fehEBHCPkUNZQhNKqXPS7Loh64hjt7ZtRZDlG0hTYuPCLe1TJT6kBYrjgslNrQuKb/ub1bD&#10;qUoO+LPLvpSdbsbhu8sut+On1oN+t5qBCNSFV/i/vTUakqmajODvTr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YeuxQAAAN4AAAAPAAAAAAAAAAAAAAAAAJgCAABkcnMv&#10;ZG93bnJldi54bWxQSwUGAAAAAAQABAD1AAAAigMAAAAA&#10;">
                    <v:textbox>
                      <w:txbxContent>
                        <w:p w:rsidR="00862F6C" w:rsidRPr="008A5886" w:rsidRDefault="00862F6C" w:rsidP="00B50616">
                          <w:pPr>
                            <w:spacing w:before="40"/>
                            <w:jc w:val="center"/>
                            <w:rPr>
                              <w:rFonts w:asciiTheme="majorHAnsi" w:hAnsiTheme="majorHAnsi" w:cstheme="majorHAnsi"/>
                              <w:sz w:val="18"/>
                              <w:szCs w:val="18"/>
                            </w:rPr>
                          </w:pPr>
                          <w:r>
                            <w:rPr>
                              <w:rFonts w:asciiTheme="majorHAnsi" w:hAnsiTheme="majorHAnsi" w:cstheme="majorHAnsi"/>
                              <w:sz w:val="18"/>
                              <w:szCs w:val="18"/>
                            </w:rPr>
                            <w:t>Waiting for level</w:t>
                          </w:r>
                        </w:p>
                      </w:txbxContent>
                    </v:textbox>
                  </v:rect>
                  <v:shape id="Text Box 3842" o:spid="_x0000_s3457" type="#_x0000_t202" style="position:absolute;left:3938;top:8229;width:1260;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xFwMcA&#10;AADeAAAADwAAAGRycy9kb3ducmV2LnhtbESPQWvCQBSE74L/YXkFL1I3psXG1FWKYNFba8VeH9ln&#10;Epp9m+6uMf57Vyj0OMzMN8xi1ZtGdOR8bVnBdJKAIC6srrlUcPjaPGYgfEDW2FgmBVfysFoOBwvM&#10;tb3wJ3X7UIoIYZ+jgiqENpfSFxUZ9BPbEkfvZJ3BEKUrpXZ4iXDTyDRJZtJgzXGhwpbWFRU/+7NR&#10;kD1vu2+/e/o4FrNTMw/jl+791yk1eujfXkEE6sN/+K+91QrSeZKlcL8Tr4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cRcDHAAAA3gAAAA8AAAAAAAAAAAAAAAAAmAIAAGRy&#10;cy9kb3ducmV2LnhtbFBLBQYAAAAABAAEAPUAAACMAwAAAAA=&#10;">
                    <v:textbox>
                      <w:txbxContent>
                        <w:p w:rsidR="00862F6C" w:rsidRPr="008A5886" w:rsidRDefault="00862F6C" w:rsidP="00B50616">
                          <w:pPr>
                            <w:spacing w:before="200"/>
                            <w:rPr>
                              <w:rFonts w:asciiTheme="majorHAnsi" w:hAnsiTheme="majorHAnsi" w:cstheme="majorHAnsi"/>
                              <w:sz w:val="18"/>
                              <w:szCs w:val="18"/>
                            </w:rPr>
                          </w:pPr>
                          <w:r>
                            <w:rPr>
                              <w:rFonts w:asciiTheme="majorHAnsi" w:hAnsiTheme="majorHAnsi" w:cstheme="majorHAnsi"/>
                              <w:sz w:val="18"/>
                              <w:szCs w:val="18"/>
                            </w:rPr>
                            <w:t>Close CV602</w:t>
                          </w:r>
                        </w:p>
                      </w:txbxContent>
                    </v:textbox>
                  </v:shape>
                </v:group>
                <v:shape id="AutoShape 3848" o:spid="_x0000_s3458" type="#_x0000_t32" style="position:absolute;left:5514;top:6653;width:0;height:22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FtdMYAAADeAAAADwAAAGRycy9kb3ducmV2LnhtbESPT2sCMRTE7wW/Q3gFbzVRoerWKNIq&#10;eujFP4ceH5u3m6Wbl2WT1fXbm4LQ4zAzv2GW697V4kptqDxrGI8UCOLcm4pLDZfz7m0OIkRkg7Vn&#10;0nCnAOvV4GWJmfE3PtL1FEuRIBwy1GBjbDIpQ27JYRj5hjh5hW8dxiTbUpoWbwnuajlR6l06rDgt&#10;WGzo01L+e+qchq/7d77vVFPaWbE9drNChvFPofXwtd98gIjUx//ws30wGiYLNZ/C3510BeTq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bXTGAAAA3gAAAA8AAAAAAAAA&#10;AAAAAAAAoQIAAGRycy9kb3ducmV2LnhtbFBLBQYAAAAABAAEAPkAAACUAwAAAAA=&#10;" strokeweight=".5pt">
                  <v:stroke startarrow="block"/>
                </v:shape>
                <v:shape id="AutoShape 3849" o:spid="_x0000_s3459" type="#_x0000_t32" style="position:absolute;left:5389;top:828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3Q7sgAAADeAAAADwAAAGRycy9kb3ducmV2LnhtbESPT2sCMRTE74V+h/CEXopmlVZ0a5Rt&#10;QagFD/67Pzevm+DmZbuJuv32TUHwOMzMb5jZonO1uFAbrGcFw0EGgrj02nKlYL9b9icgQkTWWHsm&#10;Bb8UYDF/fJhhrv2VN3TZxkokCIccFZgYm1zKUBpyGAa+IU7et28dxiTbSuoWrwnuajnKsrF0aDkt&#10;GGzow1B52p6dgvVq+F4cjV19bX7s+nVZ1Ofq+aDUU68r3kBE6uI9fGt/agWjaTZ5gf876QrI+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w3Q7sgAAADeAAAADwAAAAAA&#10;AAAAAAAAAAChAgAAZHJzL2Rvd25yZXYueG1sUEsFBgAAAAAEAAQA+QAAAJYDAAAAAA==&#10;"/>
                <v:shape id="Text Box 3850" o:spid="_x0000_s3460" type="#_x0000_t202" style="position:absolute;left:3896;top:8166;width:1832;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tr1MQA&#10;AADeAAAADwAAAGRycy9kb3ducmV2LnhtbESPT4vCMBTE78J+h/AWvGmysopWo4jLgifFv+Dt0Tzb&#10;ss1LabK2fnsjCB6HmfkNM1u0thQ3qn3hWMNXX4EgTp0pONNwPPz2xiB8QDZYOiYNd/KwmH90ZpgY&#10;1/CObvuQiQhhn6CGPIQqkdKnOVn0fVcRR+/qaoshyjqTpsYmwm0pB0qNpMWC40KOFa1ySv/2/1bD&#10;aXO9nL/VNvuxw6pxrZJsJ1Lr7me7nIII1IZ3+NVeGw2DiRoP4XknXg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La9TEAAAA3gAAAA8AAAAAAAAAAAAAAAAAmAIAAGRycy9k&#10;b3ducmV2LnhtbFBLBQYAAAAABAAEAPUAAACJAwAAAAA=&#10;" filled="f" stroked="f">
                  <v:textbox>
                    <w:txbxContent>
                      <w:p w:rsidR="00862F6C" w:rsidRPr="00886B36" w:rsidRDefault="00862F6C" w:rsidP="00092C8A">
                        <w:pPr>
                          <w:rPr>
                            <w:rFonts w:asciiTheme="majorHAnsi" w:hAnsiTheme="majorHAnsi" w:cstheme="majorHAnsi"/>
                            <w:sz w:val="18"/>
                            <w:szCs w:val="18"/>
                          </w:rPr>
                        </w:pPr>
                        <w:r w:rsidRPr="00886B36">
                          <w:rPr>
                            <w:rFonts w:asciiTheme="majorHAnsi" w:hAnsiTheme="majorHAnsi" w:cstheme="majorHAnsi"/>
                            <w:sz w:val="18"/>
                            <w:szCs w:val="18"/>
                          </w:rPr>
                          <w:t xml:space="preserve">Regulation </w:t>
                        </w:r>
                        <w:r>
                          <w:rPr>
                            <w:rFonts w:asciiTheme="majorHAnsi" w:hAnsiTheme="majorHAnsi" w:cstheme="majorHAnsi"/>
                            <w:sz w:val="18"/>
                            <w:szCs w:val="18"/>
                          </w:rPr>
                          <w:t>OR Stop</w:t>
                        </w:r>
                      </w:p>
                    </w:txbxContent>
                  </v:textbox>
                </v:shape>
                <v:shape id="Text Box 3851" o:spid="_x0000_s3461" type="#_x0000_t202" style="position:absolute;left:4645;top:9313;width:1647;height: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n1o8UA&#10;AADeAAAADwAAAGRycy9kb3ducmV2LnhtbESPzWrDMBCE74G+g9hCb7FU0wbHiWJCSqGnlvxCbou1&#10;sU2tlbHU2H37qhDIcZiZb5hlMdpWXKn3jWMNz4kCQVw603Cl4bB/n2YgfEA22DomDb/koVg9TJaY&#10;Gzfwlq67UIkIYZ+jhjqELpfSlzVZ9InriKN3cb3FEGVfSdPjEOG2lalSM2mx4bhQY0ebmsrv3Y/V&#10;cPy8nE8v6qt6s6/d4EYl2c6l1k+P43oBItAY7uFb+8NoSOcqm8H/nXgF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mfWjxQAAAN4AAAAPAAAAAAAAAAAAAAAAAJgCAABkcnMv&#10;ZG93bnJldi54bWxQSwUGAAAAAAQABAD1AAAAigMAAAAA&#10;" filled="f" stroked="f">
                  <v:textbox>
                    <w:txbxContent>
                      <w:p w:rsidR="00862F6C" w:rsidRPr="00886B36" w:rsidRDefault="00862F6C" w:rsidP="00092C8A">
                        <w:pPr>
                          <w:pStyle w:val="ListBullet"/>
                          <w:numPr>
                            <w:ilvl w:val="0"/>
                            <w:numId w:val="0"/>
                          </w:numPr>
                          <w:rPr>
                            <w:rFonts w:asciiTheme="majorHAnsi" w:hAnsiTheme="majorHAnsi" w:cstheme="majorHAnsi"/>
                            <w:sz w:val="18"/>
                            <w:szCs w:val="18"/>
                          </w:rPr>
                        </w:pPr>
                        <w:r>
                          <w:rPr>
                            <w:rFonts w:asciiTheme="majorHAnsi" w:hAnsiTheme="majorHAnsi" w:cstheme="majorHAnsi"/>
                            <w:sz w:val="18"/>
                            <w:szCs w:val="18"/>
                          </w:rPr>
                          <w:t>LI670&lt;LI</w:t>
                        </w:r>
                        <w:r w:rsidRPr="00886B36">
                          <w:rPr>
                            <w:rFonts w:asciiTheme="majorHAnsi" w:hAnsiTheme="majorHAnsi" w:cstheme="majorHAnsi"/>
                            <w:sz w:val="18"/>
                            <w:szCs w:val="18"/>
                          </w:rPr>
                          <w:t>670mini</w:t>
                        </w:r>
                      </w:p>
                    </w:txbxContent>
                  </v:textbox>
                </v:shape>
                <v:oval id="Oval 4940" o:spid="_x0000_s3462" style="position:absolute;left:3000;top:276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iQ2cUA&#10;AADeAAAADwAAAGRycy9kb3ducmV2LnhtbESPQWsCMRSE7wX/Q3iFXopmtdbq1ihSKPQmWvH8unlu&#10;FjcvIYm69tc3BcHjMDPfMPNlZ1txphAbxwqGgwIEceV0w7WC3fdnfwoiJmSNrWNScKUIy0XvYY6l&#10;dhfe0HmbapEhHEtUYFLypZSxMmQxDpwnzt7BBYspy1BLHfCS4baVo6KYSIsN5wWDnj4MVcftySoY&#10;r3+r10Yfr/75Z7zxL/uOgjFKPT12q3cQibp0D9/aX1rBaFZM3+D/Tr4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uJDZxQAAAN4AAAAPAAAAAAAAAAAAAAAAAJgCAABkcnMv&#10;ZG93bnJldi54bWxQSwUGAAAAAAQABAD1AAAAigMAAAAA&#10;" strokecolor="#4a7ebb" strokeweight="3.5pt">
                  <v:textbox inset="0,0,0,0">
                    <w:txbxContent>
                      <w:p w:rsidR="00862F6C" w:rsidRPr="00A87CE9" w:rsidRDefault="00862F6C" w:rsidP="00660626">
                        <w:pPr>
                          <w:jc w:val="center"/>
                          <w:rPr>
                            <w:rFonts w:ascii="Times New Roman" w:hAnsi="Times New Roman" w:cs="Times New Roman"/>
                            <w:b/>
                            <w:szCs w:val="20"/>
                          </w:rPr>
                        </w:pPr>
                        <w:r>
                          <w:rPr>
                            <w:rFonts w:ascii="Times New Roman" w:hAnsi="Times New Roman" w:cs="Times New Roman"/>
                            <w:b/>
                            <w:szCs w:val="20"/>
                          </w:rPr>
                          <w:t>0</w:t>
                        </w:r>
                      </w:p>
                    </w:txbxContent>
                  </v:textbox>
                </v:oval>
                <v:oval id="Oval 4941" o:spid="_x0000_s3463" style="position:absolute;left:4255;top:415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cEq8IA&#10;AADeAAAADwAAAGRycy9kb3ducmV2LnhtbERPy2oCMRTdF/yHcIVuima0KjoapRQK3YkPXF8n18ng&#10;5CYkqY79erModHk479Wms624UYiNYwWjYQGCuHK64VrB8fA1mIOICVlj65gUPCjCZt17WWGp3Z13&#10;dNunWuQQjiUqMCn5UspYGbIYh84TZ+7igsWUYailDnjP4baV46KYSYsN5waDnj4NVdf9j1Uw2f5W&#10;00ZfH/7tPNn591NHwRilXvvdxxJEoi79i//c31rBeFHM8958J18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JwSrwgAAAN4AAAAPAAAAAAAAAAAAAAAAAJgCAABkcnMvZG93&#10;bnJldi54bWxQSwUGAAAAAAQABAD1AAAAhwMAAAAA&#10;" strokecolor="#4a7ebb" strokeweight="3.5pt">
                  <v:textbox inset="0,0,0,0">
                    <w:txbxContent>
                      <w:p w:rsidR="00862F6C" w:rsidRPr="00A87CE9" w:rsidRDefault="00862F6C" w:rsidP="00660626">
                        <w:pPr>
                          <w:jc w:val="center"/>
                          <w:rPr>
                            <w:rFonts w:ascii="Times New Roman" w:hAnsi="Times New Roman" w:cs="Times New Roman"/>
                            <w:b/>
                            <w:szCs w:val="20"/>
                          </w:rPr>
                        </w:pPr>
                        <w:r>
                          <w:rPr>
                            <w:rFonts w:ascii="Times New Roman" w:hAnsi="Times New Roman" w:cs="Times New Roman"/>
                            <w:b/>
                            <w:szCs w:val="20"/>
                          </w:rPr>
                          <w:t>4</w:t>
                        </w:r>
                      </w:p>
                    </w:txbxContent>
                  </v:textbox>
                </v:oval>
                <v:oval id="Oval 4942" o:spid="_x0000_s3464" style="position:absolute;left:1922;top:737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uhMMYA&#10;AADeAAAADwAAAGRycy9kb3ducmV2LnhtbESPT2sCMRTE74LfIbxCL1Kz/mlZt0YpBcGbaEvPr5vX&#10;zeLmJSSprn56Uyh4HGbmN8xy3dtOnCjE1rGCybgAQVw73XKj4PNj81SCiAlZY+eYFFwowno1HCyx&#10;0u7MezodUiMyhGOFCkxKvpIy1oYsxrHzxNn7ccFiyjI0Ugc8Z7jt5LQoXqTFlvOCQU/vhurj4dcq&#10;mO+u9XOrjxc/+p7v/eyrp2CMUo8P/dsriER9uof/21utYLooygX83clX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uhMMYAAADeAAAADwAAAAAAAAAAAAAAAACYAgAAZHJz&#10;L2Rvd25yZXYueG1sUEsFBgAAAAAEAAQA9QAAAIsDAAAAAA==&#10;" strokecolor="#4a7ebb" strokeweight="3.5pt">
                  <v:textbox inset="0,0,0,0">
                    <w:txbxContent>
                      <w:p w:rsidR="00862F6C" w:rsidRPr="00A87CE9" w:rsidRDefault="00862F6C" w:rsidP="00660626">
                        <w:pPr>
                          <w:jc w:val="center"/>
                          <w:rPr>
                            <w:rFonts w:ascii="Times New Roman" w:hAnsi="Times New Roman" w:cs="Times New Roman"/>
                            <w:b/>
                            <w:szCs w:val="20"/>
                          </w:rPr>
                        </w:pPr>
                        <w:r>
                          <w:rPr>
                            <w:rFonts w:ascii="Times New Roman" w:hAnsi="Times New Roman" w:cs="Times New Roman"/>
                            <w:b/>
                            <w:szCs w:val="20"/>
                          </w:rPr>
                          <w:t>6</w:t>
                        </w:r>
                      </w:p>
                    </w:txbxContent>
                  </v:textbox>
                </v:oval>
                <v:oval id="Oval 4943" o:spid="_x0000_s3465" style="position:absolute;left:6271;top:8147;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iecMQA&#10;AADeAAAADwAAAGRycy9kb3ducmV2LnhtbESPy2oCMRSG9wXfIRyhm6IZrYqORimFQnfiBdfHyXEy&#10;ODkJSapjn94sCl3+/De+1aazrbhRiI1jBaNhAYK4crrhWsHx8DWYg4gJWWPrmBQ8KMJm3XtZYand&#10;nXd026da5BGOJSowKflSylgZshiHzhNn7+KCxZRlqKUOeM/jtpXjophJiw3nB4OePg1V1/2PVTDZ&#10;/lbTRl8f/u082fn3U0fBGKVe+93HEkSiLv2H/9rfWsF4USwyQMbJKC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InnDEAAAA3gAAAA8AAAAAAAAAAAAAAAAAmAIAAGRycy9k&#10;b3ducmV2LnhtbFBLBQYAAAAABAAEAPUAAACJAwAAAAA=&#10;" strokecolor="#4a7ebb" strokeweight="3.5pt">
                  <v:textbox inset="0,0,0,0">
                    <w:txbxContent>
                      <w:p w:rsidR="00862F6C" w:rsidRPr="00A87CE9" w:rsidRDefault="00862F6C" w:rsidP="00660626">
                        <w:pPr>
                          <w:jc w:val="center"/>
                          <w:rPr>
                            <w:rFonts w:ascii="Times New Roman" w:hAnsi="Times New Roman" w:cs="Times New Roman"/>
                            <w:b/>
                            <w:szCs w:val="20"/>
                          </w:rPr>
                        </w:pPr>
                        <w:r>
                          <w:rPr>
                            <w:rFonts w:ascii="Times New Roman" w:hAnsi="Times New Roman" w:cs="Times New Roman"/>
                            <w:b/>
                            <w:szCs w:val="20"/>
                          </w:rPr>
                          <w:t>8</w:t>
                        </w:r>
                      </w:p>
                    </w:txbxContent>
                  </v:textbox>
                </v:oval>
                <v:oval id="Oval 4944" o:spid="_x0000_s3466" style="position:absolute;left:2903;top:897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Q768UA&#10;AADeAAAADwAAAGRycy9kb3ducmV2LnhtbESPT2sCMRTE70K/Q3iFXkSzWpW6NUopCL2Jf/D8unnd&#10;LG5eQpLq6qc3hYLHYWZ+wyxWnW3FmUJsHCsYDQsQxJXTDdcKDvv14A1ETMgaW8ek4EoRVsun3gJL&#10;7S68pfMu1SJDOJaowKTkSyljZchiHDpPnL0fFyymLEMtdcBLhttWjotiJi02nBcMevo0VJ12v1bB&#10;ZHOrpo0+XX3/e7L1r8eOgjFKvTx3H+8gEnXpEf5vf2kF43kxH8HfnXwF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xDvrxQAAAN4AAAAPAAAAAAAAAAAAAAAAAJgCAABkcnMv&#10;ZG93bnJldi54bWxQSwUGAAAAAAQABAD1AAAAigMAAAAA&#10;" strokecolor="#4a7ebb" strokeweight="3.5pt">
                  <v:textbox inset="0,0,0,0">
                    <w:txbxContent>
                      <w:p w:rsidR="00862F6C" w:rsidRPr="00A87CE9" w:rsidRDefault="00862F6C" w:rsidP="00660626">
                        <w:pPr>
                          <w:jc w:val="center"/>
                          <w:rPr>
                            <w:rFonts w:ascii="Times New Roman" w:hAnsi="Times New Roman" w:cs="Times New Roman"/>
                            <w:b/>
                            <w:szCs w:val="20"/>
                          </w:rPr>
                        </w:pPr>
                        <w:r>
                          <w:rPr>
                            <w:rFonts w:ascii="Times New Roman" w:hAnsi="Times New Roman" w:cs="Times New Roman"/>
                            <w:b/>
                            <w:szCs w:val="20"/>
                          </w:rPr>
                          <w:t>7</w:t>
                        </w:r>
                      </w:p>
                    </w:txbxContent>
                  </v:textbox>
                </v:oval>
                <v:oval id="Oval 4945" o:spid="_x0000_s3467" style="position:absolute;left:6280;top:1021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alnMUA&#10;AADeAAAADwAAAGRycy9kb3ducmV2LnhtbESPQWsCMRSE74L/ITyhF6lZt7bU1ShSEHor2tLz6+Z1&#10;s7h5CUnU1V/fCEKPw8x8wyzXve3EiUJsHSuYTgoQxLXTLTcKvj63j68gYkLW2DkmBReKsF4NB0us&#10;tDvzjk771IgM4VihApOSr6SMtSGLceI8cfZ+XbCYsgyN1AHPGW47WRbFi7TYcl4w6OnNUH3YH62C&#10;2ce1fm714eLHP7Odf/ruKRij1MOo3yxAJOrTf/jeftcKynkxL+F2J18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FqWcxQAAAN4AAAAPAAAAAAAAAAAAAAAAAJgCAABkcnMv&#10;ZG93bnJldi54bWxQSwUGAAAAAAQABAD1AAAAigMAAAAA&#10;" strokecolor="#4a7ebb" strokeweight="3.5pt">
                  <v:textbox inset="0,0,0,0">
                    <w:txbxContent>
                      <w:p w:rsidR="00862F6C" w:rsidRPr="00A87CE9" w:rsidRDefault="00862F6C" w:rsidP="00660626">
                        <w:pPr>
                          <w:jc w:val="center"/>
                          <w:rPr>
                            <w:rFonts w:ascii="Times New Roman" w:hAnsi="Times New Roman" w:cs="Times New Roman"/>
                            <w:b/>
                            <w:szCs w:val="20"/>
                          </w:rPr>
                        </w:pPr>
                        <w:r>
                          <w:rPr>
                            <w:rFonts w:ascii="Times New Roman" w:hAnsi="Times New Roman" w:cs="Times New Roman"/>
                            <w:b/>
                            <w:szCs w:val="20"/>
                          </w:rPr>
                          <w:t>10</w:t>
                        </w:r>
                      </w:p>
                    </w:txbxContent>
                  </v:textbox>
                </v:oval>
                <v:oval id="Oval 4947" o:spid="_x0000_s3468" style="position:absolute;left:6193;top:1247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oAB8UA&#10;AADeAAAADwAAAGRycy9kb3ducmV2LnhtbESPW2sCMRSE3wv9D+EUfCmarTd0a5RSEPpWvODzcXO6&#10;WdychCTVtb++EQQfh5n5hlmsOtuKM4XYOFbwNihAEFdON1wr2O/W/RmImJA1to5JwZUirJbPTwss&#10;tbvwhs7bVIsM4ViiApOSL6WMlSGLceA8cfZ+XLCYsgy11AEvGW5bOSyKqbTYcF4w6OnTUHXa/loF&#10;4++/atLo09W/HscbPzp0FIxRqvfSfbyDSNSlR/je/tIKhvNiPoLbnXwF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WgAHxQAAAN4AAAAPAAAAAAAAAAAAAAAAAJgCAABkcnMv&#10;ZG93bnJldi54bWxQSwUGAAAAAAQABAD1AAAAigMAAAAA&#10;" strokecolor="#4a7ebb" strokeweight="3.5pt">
                  <v:textbox inset="0,0,0,0">
                    <w:txbxContent>
                      <w:p w:rsidR="00862F6C" w:rsidRPr="00A87CE9" w:rsidRDefault="00862F6C" w:rsidP="00660626">
                        <w:pPr>
                          <w:jc w:val="center"/>
                          <w:rPr>
                            <w:rFonts w:ascii="Times New Roman" w:hAnsi="Times New Roman" w:cs="Times New Roman"/>
                            <w:b/>
                            <w:szCs w:val="20"/>
                          </w:rPr>
                        </w:pPr>
                        <w:r>
                          <w:rPr>
                            <w:rFonts w:ascii="Times New Roman" w:hAnsi="Times New Roman" w:cs="Times New Roman"/>
                            <w:b/>
                            <w:szCs w:val="20"/>
                          </w:rPr>
                          <w:t>12</w:t>
                        </w:r>
                      </w:p>
                    </w:txbxContent>
                  </v:textbox>
                </v:oval>
              </v:group>
            </w:pict>
          </mc:Fallback>
        </mc:AlternateContent>
      </w:r>
      <w:r w:rsidR="00313734" w:rsidRPr="00D63381">
        <w:rPr>
          <w:sz w:val="22"/>
          <w:szCs w:val="22"/>
        </w:rPr>
        <w:br w:type="page"/>
      </w:r>
      <w:r w:rsidR="00B61560" w:rsidRPr="0051716F">
        <w:lastRenderedPageBreak/>
        <w:t>1</w:t>
      </w:r>
      <w:r w:rsidR="00687034" w:rsidRPr="0051716F">
        <w:t>3</w:t>
      </w:r>
      <w:r w:rsidR="00EB7EBC" w:rsidRPr="0051716F">
        <w:t xml:space="preserve"> – </w:t>
      </w:r>
      <w:r w:rsidR="00D42649" w:rsidRPr="0051716F">
        <w:t xml:space="preserve">Cavity </w:t>
      </w:r>
      <w:r w:rsidR="00B34E5E" w:rsidRPr="0051716F">
        <w:t>in</w:t>
      </w:r>
      <w:r w:rsidR="00EB7EBC" w:rsidRPr="0051716F">
        <w:t xml:space="preserve"> operation</w:t>
      </w:r>
      <w:r w:rsidR="00B34E5E" w:rsidRPr="0051716F">
        <w:t xml:space="preserve"> at 2K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6"/>
        <w:gridCol w:w="4554"/>
      </w:tblGrid>
      <w:tr w:rsidR="000C00F5" w:rsidRPr="000C00F5" w:rsidTr="000C00F5">
        <w:tc>
          <w:tcPr>
            <w:tcW w:w="5016" w:type="dxa"/>
          </w:tcPr>
          <w:p w:rsidR="000C00F5" w:rsidRPr="000C00F5" w:rsidRDefault="000C00F5" w:rsidP="000C00F5">
            <w:pPr>
              <w:jc w:val="both"/>
              <w:rPr>
                <w:b/>
                <w:szCs w:val="20"/>
              </w:rPr>
            </w:pPr>
            <w:r w:rsidRPr="000C00F5">
              <w:rPr>
                <w:b/>
                <w:szCs w:val="20"/>
              </w:rPr>
              <w:t xml:space="preserve">Sensors and actuators used: </w:t>
            </w:r>
          </w:p>
        </w:tc>
        <w:tc>
          <w:tcPr>
            <w:tcW w:w="4554" w:type="dxa"/>
          </w:tcPr>
          <w:p w:rsidR="000C00F5" w:rsidRPr="000C00F5" w:rsidRDefault="000C00F5" w:rsidP="000C00F5">
            <w:pPr>
              <w:jc w:val="both"/>
              <w:rPr>
                <w:b/>
                <w:szCs w:val="20"/>
              </w:rPr>
            </w:pPr>
          </w:p>
        </w:tc>
      </w:tr>
      <w:tr w:rsidR="000C00F5" w:rsidRPr="000C00F5" w:rsidTr="000C00F5">
        <w:tc>
          <w:tcPr>
            <w:tcW w:w="5016" w:type="dxa"/>
          </w:tcPr>
          <w:p w:rsidR="000C00F5" w:rsidRPr="000C00F5" w:rsidRDefault="000C00F5" w:rsidP="002E4EFD">
            <w:pPr>
              <w:jc w:val="both"/>
              <w:rPr>
                <w:szCs w:val="20"/>
              </w:rPr>
            </w:pPr>
            <w:r w:rsidRPr="000C00F5">
              <w:rPr>
                <w:szCs w:val="20"/>
              </w:rPr>
              <w:t>- Pressure:  PT584, PT660, PT661</w:t>
            </w:r>
          </w:p>
        </w:tc>
        <w:tc>
          <w:tcPr>
            <w:tcW w:w="4554" w:type="dxa"/>
          </w:tcPr>
          <w:p w:rsidR="000C00F5" w:rsidRPr="000C00F5" w:rsidRDefault="000C00F5" w:rsidP="002E4EFD">
            <w:pPr>
              <w:jc w:val="both"/>
              <w:rPr>
                <w:szCs w:val="20"/>
              </w:rPr>
            </w:pPr>
            <w:r w:rsidRPr="000C00F5">
              <w:rPr>
                <w:szCs w:val="20"/>
              </w:rPr>
              <w:t>- Control valve: CV603, CV581, CV582</w:t>
            </w:r>
          </w:p>
        </w:tc>
      </w:tr>
      <w:tr w:rsidR="000C00F5" w:rsidRPr="000C00F5" w:rsidTr="000C00F5">
        <w:tc>
          <w:tcPr>
            <w:tcW w:w="5016" w:type="dxa"/>
          </w:tcPr>
          <w:p w:rsidR="000C00F5" w:rsidRPr="000C00F5" w:rsidRDefault="000C00F5" w:rsidP="002E4EFD">
            <w:pPr>
              <w:jc w:val="both"/>
              <w:rPr>
                <w:szCs w:val="20"/>
              </w:rPr>
            </w:pPr>
            <w:r w:rsidRPr="000C00F5">
              <w:rPr>
                <w:szCs w:val="20"/>
              </w:rPr>
              <w:t>- Flow rate: FT551</w:t>
            </w:r>
          </w:p>
        </w:tc>
        <w:tc>
          <w:tcPr>
            <w:tcW w:w="4554" w:type="dxa"/>
          </w:tcPr>
          <w:p w:rsidR="000C00F5" w:rsidRPr="000C00F5" w:rsidRDefault="000C00F5" w:rsidP="002E4EFD">
            <w:pPr>
              <w:jc w:val="both"/>
              <w:rPr>
                <w:szCs w:val="20"/>
              </w:rPr>
            </w:pPr>
            <w:r w:rsidRPr="000C00F5">
              <w:rPr>
                <w:szCs w:val="20"/>
              </w:rPr>
              <w:t>- Level: LI660, LI670</w:t>
            </w:r>
          </w:p>
        </w:tc>
      </w:tr>
      <w:tr w:rsidR="000C00F5" w:rsidRPr="000C00F5" w:rsidTr="000C00F5">
        <w:tc>
          <w:tcPr>
            <w:tcW w:w="5016" w:type="dxa"/>
          </w:tcPr>
          <w:p w:rsidR="000C00F5" w:rsidRPr="000C00F5" w:rsidRDefault="000C00F5" w:rsidP="002E4EFD">
            <w:pPr>
              <w:jc w:val="both"/>
              <w:rPr>
                <w:szCs w:val="20"/>
              </w:rPr>
            </w:pPr>
            <w:r w:rsidRPr="000C00F5">
              <w:rPr>
                <w:szCs w:val="20"/>
              </w:rPr>
              <w:t>- Valve: FV642, FV643, FV581, FV582, FV584, FV554, FV555, FV556, Switch valves</w:t>
            </w:r>
          </w:p>
        </w:tc>
        <w:tc>
          <w:tcPr>
            <w:tcW w:w="4554" w:type="dxa"/>
          </w:tcPr>
          <w:p w:rsidR="000C00F5" w:rsidRPr="0051716F" w:rsidRDefault="000C00F5" w:rsidP="002E4EFD">
            <w:pPr>
              <w:jc w:val="both"/>
              <w:rPr>
                <w:szCs w:val="20"/>
              </w:rPr>
            </w:pPr>
            <w:r w:rsidRPr="000C00F5">
              <w:rPr>
                <w:szCs w:val="20"/>
              </w:rPr>
              <w:t>- Cryostat-2K: Boolean</w:t>
            </w:r>
          </w:p>
        </w:tc>
      </w:tr>
    </w:tbl>
    <w:p w:rsidR="00C97C66" w:rsidRPr="0051716F" w:rsidRDefault="00C97C66" w:rsidP="00C97C66">
      <w:pPr>
        <w:jc w:val="both"/>
        <w:rPr>
          <w:szCs w:val="20"/>
        </w:rPr>
      </w:pPr>
    </w:p>
    <w:tbl>
      <w:tblPr>
        <w:tblStyle w:val="TableGrid"/>
        <w:tblW w:w="10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4379"/>
      </w:tblGrid>
      <w:tr w:rsidR="000C00F5" w:rsidRPr="000C00F5" w:rsidTr="00430A7E">
        <w:tc>
          <w:tcPr>
            <w:tcW w:w="5637" w:type="dxa"/>
          </w:tcPr>
          <w:p w:rsidR="000C00F5" w:rsidRPr="000C00F5" w:rsidRDefault="000C00F5" w:rsidP="002E4EFD">
            <w:pPr>
              <w:jc w:val="both"/>
              <w:rPr>
                <w:b/>
                <w:szCs w:val="20"/>
              </w:rPr>
            </w:pPr>
            <w:r w:rsidRPr="000C00F5">
              <w:rPr>
                <w:b/>
                <w:szCs w:val="20"/>
              </w:rPr>
              <w:t>The user chooses:</w:t>
            </w:r>
          </w:p>
        </w:tc>
        <w:tc>
          <w:tcPr>
            <w:tcW w:w="4379" w:type="dxa"/>
          </w:tcPr>
          <w:p w:rsidR="000C00F5" w:rsidRPr="000C00F5" w:rsidRDefault="000C00F5" w:rsidP="002E4EFD">
            <w:pPr>
              <w:jc w:val="both"/>
              <w:rPr>
                <w:b/>
                <w:szCs w:val="20"/>
              </w:rPr>
            </w:pPr>
            <w:r>
              <w:rPr>
                <w:b/>
                <w:szCs w:val="20"/>
              </w:rPr>
              <w:t>The initial conditions:</w:t>
            </w:r>
          </w:p>
        </w:tc>
      </w:tr>
      <w:tr w:rsidR="000C00F5" w:rsidRPr="00EC4E5B" w:rsidTr="00430A7E">
        <w:tc>
          <w:tcPr>
            <w:tcW w:w="5637" w:type="dxa"/>
          </w:tcPr>
          <w:p w:rsidR="000C00F5" w:rsidRPr="00EB07C5" w:rsidRDefault="000C00F5" w:rsidP="000C00F5">
            <w:pPr>
              <w:rPr>
                <w:szCs w:val="20"/>
                <w:lang w:val="fr-FR"/>
              </w:rPr>
            </w:pPr>
            <w:r w:rsidRPr="00EB07C5">
              <w:rPr>
                <w:szCs w:val="20"/>
                <w:lang w:val="fr-FR"/>
              </w:rPr>
              <w:t>- Level: LI660setpoint, LI660mini, LI660Maxi, LI670setpoint, LI670mini, LI670Maxi</w:t>
            </w:r>
          </w:p>
        </w:tc>
        <w:tc>
          <w:tcPr>
            <w:tcW w:w="4379" w:type="dxa"/>
            <w:vMerge w:val="restart"/>
          </w:tcPr>
          <w:p w:rsidR="00D71934" w:rsidRPr="00D71934" w:rsidRDefault="000C00F5" w:rsidP="00D71934">
            <w:pPr>
              <w:rPr>
                <w:lang w:val="en-GB"/>
              </w:rPr>
            </w:pPr>
            <w:r w:rsidRPr="00D71934">
              <w:rPr>
                <w:szCs w:val="20"/>
                <w:lang w:val="en-GB"/>
              </w:rPr>
              <w:t xml:space="preserve">- </w:t>
            </w:r>
            <w:r w:rsidR="00D71934" w:rsidRPr="00D71934">
              <w:rPr>
                <w:lang w:val="en-GB"/>
              </w:rPr>
              <w:t>Liquid or Vacuum insert selected</w:t>
            </w:r>
          </w:p>
          <w:p w:rsidR="000C00F5" w:rsidRPr="00D71934" w:rsidRDefault="00D71934" w:rsidP="000C00F5">
            <w:pPr>
              <w:rPr>
                <w:szCs w:val="20"/>
                <w:lang w:val="en-GB"/>
              </w:rPr>
            </w:pPr>
            <w:r w:rsidRPr="00D71934">
              <w:rPr>
                <w:szCs w:val="20"/>
                <w:lang w:val="en-GB"/>
              </w:rPr>
              <w:t xml:space="preserve">- </w:t>
            </w:r>
            <w:r w:rsidR="000C00F5" w:rsidRPr="00D71934">
              <w:rPr>
                <w:szCs w:val="20"/>
                <w:lang w:val="en-GB"/>
              </w:rPr>
              <w:t xml:space="preserve">Sequences </w:t>
            </w:r>
            <w:r w:rsidR="00177CBB">
              <w:rPr>
                <w:szCs w:val="20"/>
                <w:lang w:val="en-GB"/>
              </w:rPr>
              <w:t>from 1 to 3</w:t>
            </w:r>
            <w:r w:rsidR="000C00F5" w:rsidRPr="00D71934">
              <w:rPr>
                <w:szCs w:val="20"/>
                <w:lang w:val="en-GB"/>
              </w:rPr>
              <w:t xml:space="preserve"> stopped</w:t>
            </w:r>
          </w:p>
          <w:p w:rsidR="00177CBB" w:rsidRPr="00D71934" w:rsidRDefault="00177CBB" w:rsidP="00177CBB">
            <w:pPr>
              <w:rPr>
                <w:szCs w:val="20"/>
                <w:lang w:val="en-GB"/>
              </w:rPr>
            </w:pPr>
            <w:r w:rsidRPr="00D71934">
              <w:rPr>
                <w:szCs w:val="20"/>
                <w:lang w:val="en-GB"/>
              </w:rPr>
              <w:t>- Sequences 10 and 12 stopped</w:t>
            </w:r>
          </w:p>
          <w:p w:rsidR="000C00F5" w:rsidRPr="00EC4E5B" w:rsidRDefault="00177CBB" w:rsidP="000C00F5">
            <w:pPr>
              <w:rPr>
                <w:lang w:val="en-GB"/>
              </w:rPr>
            </w:pPr>
            <w:r>
              <w:rPr>
                <w:lang w:val="en-GB"/>
              </w:rPr>
              <w:t>- Sequence 8 in operation</w:t>
            </w:r>
          </w:p>
        </w:tc>
      </w:tr>
      <w:tr w:rsidR="000C00F5" w:rsidRPr="000C00F5" w:rsidTr="00430A7E">
        <w:tc>
          <w:tcPr>
            <w:tcW w:w="5637" w:type="dxa"/>
          </w:tcPr>
          <w:p w:rsidR="000C00F5" w:rsidRPr="00EB07C5" w:rsidRDefault="000C00F5" w:rsidP="000C00F5">
            <w:pPr>
              <w:rPr>
                <w:szCs w:val="20"/>
              </w:rPr>
            </w:pPr>
            <w:r w:rsidRPr="00EB07C5">
              <w:rPr>
                <w:szCs w:val="20"/>
              </w:rPr>
              <w:t>- Pressure: PT660setpoint, PT584setpoint</w:t>
            </w:r>
          </w:p>
        </w:tc>
        <w:tc>
          <w:tcPr>
            <w:tcW w:w="4379" w:type="dxa"/>
            <w:vMerge/>
          </w:tcPr>
          <w:p w:rsidR="000C00F5" w:rsidRPr="000C00F5" w:rsidRDefault="000C00F5" w:rsidP="000C00F5"/>
        </w:tc>
      </w:tr>
      <w:tr w:rsidR="000C00F5" w:rsidRPr="000C00F5" w:rsidTr="00430A7E">
        <w:tc>
          <w:tcPr>
            <w:tcW w:w="5637" w:type="dxa"/>
          </w:tcPr>
          <w:p w:rsidR="000C00F5" w:rsidRPr="00EB07C5" w:rsidRDefault="000C00F5" w:rsidP="000C00F5">
            <w:pPr>
              <w:rPr>
                <w:szCs w:val="20"/>
              </w:rPr>
            </w:pPr>
            <w:r w:rsidRPr="00EB07C5">
              <w:rPr>
                <w:szCs w:val="20"/>
              </w:rPr>
              <w:t>- Flow: FT551limit</w:t>
            </w:r>
          </w:p>
        </w:tc>
        <w:tc>
          <w:tcPr>
            <w:tcW w:w="4379" w:type="dxa"/>
            <w:vMerge/>
          </w:tcPr>
          <w:p w:rsidR="000C00F5" w:rsidRPr="000C00F5" w:rsidRDefault="000C00F5" w:rsidP="000C00F5"/>
        </w:tc>
      </w:tr>
      <w:tr w:rsidR="000C00F5" w:rsidRPr="000C00F5" w:rsidTr="00430A7E">
        <w:tc>
          <w:tcPr>
            <w:tcW w:w="5637" w:type="dxa"/>
          </w:tcPr>
          <w:p w:rsidR="000C00F5" w:rsidRPr="00EB07C5" w:rsidRDefault="000C00F5" w:rsidP="000C00F5">
            <w:pPr>
              <w:rPr>
                <w:szCs w:val="20"/>
              </w:rPr>
            </w:pPr>
            <w:r w:rsidRPr="00EB07C5">
              <w:rPr>
                <w:szCs w:val="20"/>
              </w:rPr>
              <w:t>- Control valve: CV603%opening, CV581%opening, CV582%opening</w:t>
            </w:r>
          </w:p>
        </w:tc>
        <w:tc>
          <w:tcPr>
            <w:tcW w:w="4379" w:type="dxa"/>
            <w:vMerge/>
          </w:tcPr>
          <w:p w:rsidR="000C00F5" w:rsidRPr="000C00F5" w:rsidRDefault="000C00F5" w:rsidP="000C00F5"/>
        </w:tc>
      </w:tr>
      <w:tr w:rsidR="000C00F5" w:rsidRPr="000C00F5" w:rsidTr="00430A7E">
        <w:tc>
          <w:tcPr>
            <w:tcW w:w="5637" w:type="dxa"/>
          </w:tcPr>
          <w:p w:rsidR="000C00F5" w:rsidRPr="00EB07C5" w:rsidRDefault="000C00F5" w:rsidP="000C00F5">
            <w:pPr>
              <w:rPr>
                <w:szCs w:val="20"/>
              </w:rPr>
            </w:pPr>
            <w:r w:rsidRPr="00EB07C5">
              <w:rPr>
                <w:szCs w:val="20"/>
              </w:rPr>
              <w:t>- Mode: regulation or intermittent</w:t>
            </w:r>
          </w:p>
        </w:tc>
        <w:tc>
          <w:tcPr>
            <w:tcW w:w="4379" w:type="dxa"/>
            <w:vMerge/>
          </w:tcPr>
          <w:p w:rsidR="000C00F5" w:rsidRPr="000C00F5" w:rsidRDefault="000C00F5" w:rsidP="000C00F5"/>
        </w:tc>
      </w:tr>
    </w:tbl>
    <w:p w:rsidR="004F714F" w:rsidRPr="0051716F" w:rsidRDefault="0023450B" w:rsidP="006016B0">
      <w:pPr>
        <w:ind w:firstLine="357"/>
        <w:jc w:val="both"/>
        <w:rPr>
          <w:szCs w:val="20"/>
        </w:rPr>
      </w:pPr>
      <w:r>
        <w:rPr>
          <w:rFonts w:ascii="Calibri" w:eastAsia="Calibri" w:hAnsi="Calibri" w:cs="Times New Roman"/>
          <w:noProof/>
          <w:sz w:val="22"/>
          <w:szCs w:val="22"/>
          <w:lang w:val="sv-SE" w:eastAsia="sv-SE"/>
        </w:rPr>
        <mc:AlternateContent>
          <mc:Choice Requires="wps">
            <w:drawing>
              <wp:anchor distT="0" distB="0" distL="114300" distR="114300" simplePos="0" relativeHeight="251742720" behindDoc="0" locked="0" layoutInCell="1" allowOverlap="1">
                <wp:simplePos x="0" y="0"/>
                <wp:positionH relativeFrom="margin">
                  <wp:posOffset>2075180</wp:posOffset>
                </wp:positionH>
                <wp:positionV relativeFrom="paragraph">
                  <wp:posOffset>53340</wp:posOffset>
                </wp:positionV>
                <wp:extent cx="259080" cy="257810"/>
                <wp:effectExtent l="19050" t="19050" r="26670" b="27940"/>
                <wp:wrapNone/>
                <wp:docPr id="17740"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469" style="position:absolute;left:0;text-align:left;margin-left:163.4pt;margin-top:4.2pt;width:20.4pt;height:20.3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" strokecolor="#4a7ebb" strokeweight="3.5pt">
                <v:textbox inset="0,0,0,0">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0</w:t>
                      </w:r>
                    </w:p>
                  </w:txbxContent>
                </v:textbox>
                <w10:wrap anchorx="margin"/>
              </v:oval>
            </w:pict>
          </mc:Fallback>
        </mc:AlternateContent>
      </w:r>
    </w:p>
    <w:p w:rsidR="00313734" w:rsidRPr="0051716F" w:rsidRDefault="0023450B" w:rsidP="003C0C2B">
      <w:pPr>
        <w:jc w:val="both"/>
        <w:rPr>
          <w:szCs w:val="20"/>
        </w:rPr>
      </w:pPr>
      <w:r>
        <w:rPr>
          <w:noProof/>
          <w:szCs w:val="20"/>
          <w:lang w:val="sv-SE" w:eastAsia="sv-SE"/>
        </w:rPr>
        <mc:AlternateContent>
          <mc:Choice Requires="wpg">
            <w:drawing>
              <wp:anchor distT="0" distB="0" distL="114300" distR="114300" simplePos="0" relativeHeight="251312640" behindDoc="0" locked="0" layoutInCell="1" allowOverlap="1">
                <wp:simplePos x="0" y="0"/>
                <wp:positionH relativeFrom="column">
                  <wp:posOffset>-473710</wp:posOffset>
                </wp:positionH>
                <wp:positionV relativeFrom="paragraph">
                  <wp:posOffset>43815</wp:posOffset>
                </wp:positionV>
                <wp:extent cx="6817995" cy="7469505"/>
                <wp:effectExtent l="0" t="0" r="1905" b="0"/>
                <wp:wrapNone/>
                <wp:docPr id="14918" name="Group 14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7995" cy="7469505"/>
                          <a:chOff x="673" y="4688"/>
                          <a:chExt cx="10737" cy="11763"/>
                        </a:xfrm>
                      </wpg:grpSpPr>
                      <wps:wsp>
                        <wps:cNvPr id="14919" name="AutoShape 4210"/>
                        <wps:cNvCnPr>
                          <a:cxnSpLocks noChangeShapeType="1"/>
                        </wps:cNvCnPr>
                        <wps:spPr bwMode="auto">
                          <a:xfrm>
                            <a:off x="7176" y="6803"/>
                            <a:ext cx="0" cy="924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20" name="Text Box 4211"/>
                        <wps:cNvSpPr txBox="1">
                          <a:spLocks noChangeArrowheads="1"/>
                        </wps:cNvSpPr>
                        <wps:spPr bwMode="auto">
                          <a:xfrm>
                            <a:off x="2869" y="6790"/>
                            <a:ext cx="3829" cy="4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9E47DF">
                              <w:pPr>
                                <w:rPr>
                                  <w:rFonts w:asciiTheme="majorHAnsi" w:hAnsiTheme="majorHAnsi" w:cstheme="majorHAnsi"/>
                                  <w:szCs w:val="20"/>
                                </w:rPr>
                              </w:pPr>
                              <w:r>
                                <w:rPr>
                                  <w:rFonts w:asciiTheme="majorHAnsi" w:hAnsiTheme="majorHAnsi" w:cstheme="majorHAnsi"/>
                                  <w:szCs w:val="20"/>
                                </w:rPr>
                                <w:t>LI</w:t>
                              </w:r>
                              <w:r w:rsidRPr="00B82EEA">
                                <w:rPr>
                                  <w:rFonts w:asciiTheme="majorHAnsi" w:hAnsiTheme="majorHAnsi" w:cstheme="majorHAnsi"/>
                                  <w:szCs w:val="20"/>
                                </w:rPr>
                                <w:t>6</w:t>
                              </w:r>
                              <w:r>
                                <w:rPr>
                                  <w:rFonts w:asciiTheme="majorHAnsi" w:hAnsiTheme="majorHAnsi" w:cstheme="majorHAnsi"/>
                                  <w:szCs w:val="20"/>
                                </w:rPr>
                                <w:t>60 &lt; LI</w:t>
                              </w:r>
                              <w:r w:rsidRPr="00B82EEA">
                                <w:rPr>
                                  <w:rFonts w:asciiTheme="majorHAnsi" w:hAnsiTheme="majorHAnsi" w:cstheme="majorHAnsi"/>
                                  <w:szCs w:val="20"/>
                                </w:rPr>
                                <w:t>6</w:t>
                              </w:r>
                              <w:r>
                                <w:rPr>
                                  <w:rFonts w:asciiTheme="majorHAnsi" w:hAnsiTheme="majorHAnsi" w:cstheme="majorHAnsi"/>
                                  <w:szCs w:val="20"/>
                                </w:rPr>
                                <w:t>6</w:t>
                              </w:r>
                              <w:r w:rsidRPr="00B82EEA">
                                <w:rPr>
                                  <w:rFonts w:asciiTheme="majorHAnsi" w:hAnsiTheme="majorHAnsi" w:cstheme="majorHAnsi"/>
                                  <w:szCs w:val="20"/>
                                </w:rPr>
                                <w:t>0 mini</w:t>
                              </w:r>
                              <w:r>
                                <w:rPr>
                                  <w:rFonts w:asciiTheme="majorHAnsi" w:hAnsiTheme="majorHAnsi" w:cstheme="majorHAnsi"/>
                                  <w:szCs w:val="20"/>
                                </w:rPr>
                                <w:t xml:space="preserve"> &amp; </w:t>
                              </w:r>
                              <w:r w:rsidRPr="0047518D">
                                <w:rPr>
                                  <w:rFonts w:asciiTheme="majorHAnsi" w:hAnsiTheme="majorHAnsi" w:cstheme="majorHAnsi"/>
                                  <w:szCs w:val="20"/>
                                </w:rPr>
                                <w:t xml:space="preserve">Yes &amp; </w:t>
                              </w:r>
                              <w:r w:rsidRPr="005B1CF6">
                                <w:rPr>
                                  <w:rFonts w:asciiTheme="majorHAnsi" w:hAnsiTheme="majorHAnsi" w:cstheme="majorHAnsi"/>
                                  <w:b/>
                                  <w:color w:val="FF0000"/>
                                  <w:szCs w:val="20"/>
                                </w:rPr>
                                <w:t>FV551 closed</w:t>
                              </w:r>
                            </w:p>
                          </w:txbxContent>
                        </wps:txbx>
                        <wps:bodyPr rot="0" vert="horz" wrap="square" lIns="91440" tIns="45720" rIns="91440" bIns="45720" anchor="t" anchorCtr="0" upright="1">
                          <a:noAutofit/>
                        </wps:bodyPr>
                      </wps:wsp>
                      <wps:wsp>
                        <wps:cNvPr id="14921" name="AutoShape 4212"/>
                        <wps:cNvCnPr>
                          <a:cxnSpLocks noChangeShapeType="1"/>
                        </wps:cNvCnPr>
                        <wps:spPr bwMode="auto">
                          <a:xfrm>
                            <a:off x="2584" y="698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22" name="AutoShape 4213"/>
                        <wps:cNvCnPr>
                          <a:cxnSpLocks noChangeShapeType="1"/>
                        </wps:cNvCnPr>
                        <wps:spPr bwMode="auto">
                          <a:xfrm>
                            <a:off x="678" y="5001"/>
                            <a:ext cx="4082"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923" name="AutoShape 4215"/>
                        <wps:cNvCnPr>
                          <a:cxnSpLocks noChangeShapeType="1"/>
                        </wps:cNvCnPr>
                        <wps:spPr bwMode="auto">
                          <a:xfrm>
                            <a:off x="7050" y="696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24" name="Text Box 4216"/>
                        <wps:cNvSpPr txBox="1">
                          <a:spLocks noChangeArrowheads="1"/>
                        </wps:cNvSpPr>
                        <wps:spPr bwMode="auto">
                          <a:xfrm>
                            <a:off x="7332" y="6751"/>
                            <a:ext cx="3865" cy="3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7518D" w:rsidRDefault="00862F6C" w:rsidP="00F34ED3">
                              <w:pPr>
                                <w:rPr>
                                  <w:rFonts w:asciiTheme="majorHAnsi" w:hAnsiTheme="majorHAnsi" w:cstheme="majorHAnsi"/>
                                  <w:szCs w:val="20"/>
                                </w:rPr>
                              </w:pPr>
                              <w:r w:rsidRPr="0047518D">
                                <w:rPr>
                                  <w:rFonts w:asciiTheme="majorHAnsi" w:hAnsiTheme="majorHAnsi" w:cstheme="majorHAnsi"/>
                                  <w:szCs w:val="20"/>
                                </w:rPr>
                                <w:t>LI660 &gt;= LI660 mini &amp;</w:t>
                              </w:r>
                              <w:r>
                                <w:rPr>
                                  <w:rFonts w:asciiTheme="majorHAnsi" w:hAnsiTheme="majorHAnsi" w:cstheme="majorHAnsi"/>
                                  <w:szCs w:val="20"/>
                                </w:rPr>
                                <w:t xml:space="preserve"> </w:t>
                              </w:r>
                              <w:r w:rsidRPr="0047518D">
                                <w:rPr>
                                  <w:rFonts w:asciiTheme="majorHAnsi" w:hAnsiTheme="majorHAnsi" w:cstheme="majorHAnsi"/>
                                  <w:szCs w:val="20"/>
                                </w:rPr>
                                <w:t xml:space="preserve">Yes &amp; </w:t>
                              </w:r>
                              <w:r w:rsidRPr="005B1CF6">
                                <w:rPr>
                                  <w:rFonts w:asciiTheme="majorHAnsi" w:hAnsiTheme="majorHAnsi" w:cstheme="majorHAnsi"/>
                                  <w:b/>
                                  <w:color w:val="FF0000"/>
                                  <w:szCs w:val="20"/>
                                </w:rPr>
                                <w:t>FV551 closed</w:t>
                              </w:r>
                            </w:p>
                            <w:p w:rsidR="00862F6C" w:rsidRPr="0047518D" w:rsidRDefault="00862F6C" w:rsidP="00F34ED3">
                              <w:pPr>
                                <w:rPr>
                                  <w:szCs w:val="20"/>
                                </w:rPr>
                              </w:pPr>
                            </w:p>
                          </w:txbxContent>
                        </wps:txbx>
                        <wps:bodyPr rot="0" vert="horz" wrap="square" lIns="91440" tIns="45720" rIns="91440" bIns="45720" anchor="t" anchorCtr="0" upright="1">
                          <a:noAutofit/>
                        </wps:bodyPr>
                      </wps:wsp>
                      <wps:wsp>
                        <wps:cNvPr id="14925" name="AutoShape 4229"/>
                        <wps:cNvCnPr>
                          <a:cxnSpLocks noChangeShapeType="1"/>
                        </wps:cNvCnPr>
                        <wps:spPr bwMode="auto">
                          <a:xfrm>
                            <a:off x="2699" y="6822"/>
                            <a:ext cx="447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26" name="Text Box 4243"/>
                        <wps:cNvSpPr txBox="1">
                          <a:spLocks noChangeArrowheads="1"/>
                        </wps:cNvSpPr>
                        <wps:spPr bwMode="auto">
                          <a:xfrm>
                            <a:off x="7251" y="14287"/>
                            <a:ext cx="3371" cy="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B82EEA">
                              <w:pPr>
                                <w:rPr>
                                  <w:rFonts w:asciiTheme="majorHAnsi" w:hAnsiTheme="majorHAnsi" w:cstheme="majorHAnsi"/>
                                  <w:szCs w:val="20"/>
                                </w:rPr>
                              </w:pPr>
                              <w:r>
                                <w:rPr>
                                  <w:rFonts w:asciiTheme="majorHAnsi" w:hAnsiTheme="majorHAnsi" w:cstheme="majorHAnsi"/>
                                  <w:szCs w:val="20"/>
                                </w:rPr>
                                <w:t>P</w:t>
                              </w:r>
                              <w:r w:rsidRPr="00B82EEA">
                                <w:rPr>
                                  <w:rFonts w:asciiTheme="majorHAnsi" w:hAnsiTheme="majorHAnsi" w:cstheme="majorHAnsi"/>
                                  <w:szCs w:val="20"/>
                                </w:rPr>
                                <w:t>T6</w:t>
                              </w:r>
                              <w:r>
                                <w:rPr>
                                  <w:rFonts w:asciiTheme="majorHAnsi" w:hAnsiTheme="majorHAnsi" w:cstheme="majorHAnsi"/>
                                  <w:szCs w:val="20"/>
                                </w:rPr>
                                <w:t>60 close to PT660setpoint</w:t>
                              </w:r>
                            </w:p>
                            <w:p w:rsidR="00862F6C" w:rsidRPr="00B82EEA" w:rsidRDefault="00862F6C" w:rsidP="00B82EEA"/>
                          </w:txbxContent>
                        </wps:txbx>
                        <wps:bodyPr rot="0" vert="horz" wrap="square" lIns="91440" tIns="45720" rIns="91440" bIns="45720" anchor="t" anchorCtr="0" upright="1">
                          <a:noAutofit/>
                        </wps:bodyPr>
                      </wps:wsp>
                      <wps:wsp>
                        <wps:cNvPr id="14927" name="AutoShape 4244"/>
                        <wps:cNvCnPr>
                          <a:cxnSpLocks noChangeShapeType="1"/>
                        </wps:cNvCnPr>
                        <wps:spPr bwMode="auto">
                          <a:xfrm>
                            <a:off x="7060" y="1453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28" name="AutoShape 4251"/>
                        <wps:cNvCnPr>
                          <a:cxnSpLocks noChangeShapeType="1"/>
                        </wps:cNvCnPr>
                        <wps:spPr bwMode="auto">
                          <a:xfrm>
                            <a:off x="2702" y="6824"/>
                            <a:ext cx="0" cy="161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29" name="Text Box 4385"/>
                        <wps:cNvSpPr txBox="1">
                          <a:spLocks noChangeArrowheads="1"/>
                        </wps:cNvSpPr>
                        <wps:spPr bwMode="auto">
                          <a:xfrm>
                            <a:off x="5951" y="16086"/>
                            <a:ext cx="1007" cy="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B82EEA">
                              <w:pPr>
                                <w:rPr>
                                  <w:rFonts w:asciiTheme="majorHAnsi" w:hAnsiTheme="majorHAnsi" w:cstheme="majorHAnsi"/>
                                  <w:szCs w:val="20"/>
                                  <w:lang w:val="fr-FR"/>
                                </w:rPr>
                              </w:pPr>
                              <w:r>
                                <w:rPr>
                                  <w:rFonts w:asciiTheme="majorHAnsi" w:hAnsiTheme="majorHAnsi" w:cstheme="majorHAnsi"/>
                                  <w:szCs w:val="20"/>
                                  <w:lang w:val="fr-FR"/>
                                </w:rPr>
                                <w:t>Stop 2 K</w:t>
                              </w:r>
                            </w:p>
                          </w:txbxContent>
                        </wps:txbx>
                        <wps:bodyPr rot="0" vert="horz" wrap="square" lIns="91440" tIns="45720" rIns="91440" bIns="45720" anchor="t" anchorCtr="0" upright="1">
                          <a:noAutofit/>
                        </wps:bodyPr>
                      </wps:wsp>
                      <wps:wsp>
                        <wps:cNvPr id="14930" name="Text Box 4352"/>
                        <wps:cNvSpPr txBox="1">
                          <a:spLocks noChangeArrowheads="1"/>
                        </wps:cNvSpPr>
                        <wps:spPr bwMode="auto">
                          <a:xfrm>
                            <a:off x="3339" y="15020"/>
                            <a:ext cx="2301" cy="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B82EEA">
                              <w:pPr>
                                <w:rPr>
                                  <w:rFonts w:asciiTheme="majorHAnsi" w:hAnsiTheme="majorHAnsi" w:cstheme="majorHAnsi"/>
                                  <w:szCs w:val="20"/>
                                </w:rPr>
                              </w:pPr>
                              <w:r w:rsidRPr="00B82EEA">
                                <w:rPr>
                                  <w:rFonts w:asciiTheme="majorHAnsi" w:hAnsiTheme="majorHAnsi" w:cstheme="majorHAnsi"/>
                                  <w:szCs w:val="20"/>
                                </w:rPr>
                                <w:t>PT</w:t>
                              </w:r>
                              <w:r>
                                <w:rPr>
                                  <w:rFonts w:asciiTheme="majorHAnsi" w:hAnsiTheme="majorHAnsi" w:cstheme="majorHAnsi"/>
                                  <w:szCs w:val="20"/>
                                </w:rPr>
                                <w:t>584 ≥ PT584setpoint</w:t>
                              </w:r>
                            </w:p>
                            <w:p w:rsidR="00862F6C" w:rsidRPr="00B82EEA" w:rsidRDefault="00862F6C" w:rsidP="00B82EEA">
                              <w:pPr>
                                <w:rPr>
                                  <w:rFonts w:asciiTheme="majorHAnsi" w:hAnsiTheme="majorHAnsi" w:cstheme="majorHAnsi"/>
                                  <w:szCs w:val="20"/>
                                </w:rPr>
                              </w:pPr>
                            </w:p>
                          </w:txbxContent>
                        </wps:txbx>
                        <wps:bodyPr rot="0" vert="horz" wrap="square" lIns="91440" tIns="45720" rIns="91440" bIns="45720" anchor="t" anchorCtr="0" upright="1">
                          <a:noAutofit/>
                        </wps:bodyPr>
                      </wps:wsp>
                      <wps:wsp>
                        <wps:cNvPr id="14931" name="Text Box 4353"/>
                        <wps:cNvSpPr txBox="1">
                          <a:spLocks noChangeArrowheads="1"/>
                        </wps:cNvSpPr>
                        <wps:spPr bwMode="auto">
                          <a:xfrm>
                            <a:off x="3286" y="13841"/>
                            <a:ext cx="2048" cy="4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2E0D4E" w:rsidRDefault="00862F6C" w:rsidP="00B82EEA">
                              <w:pPr>
                                <w:rPr>
                                  <w:rFonts w:asciiTheme="majorHAnsi" w:hAnsiTheme="majorHAnsi" w:cstheme="majorHAnsi"/>
                                  <w:szCs w:val="20"/>
                                  <w:lang w:val="fr-FR"/>
                                </w:rPr>
                              </w:pPr>
                              <w:r>
                                <w:rPr>
                                  <w:rFonts w:asciiTheme="majorHAnsi" w:hAnsiTheme="majorHAnsi" w:cstheme="majorHAnsi"/>
                                  <w:szCs w:val="20"/>
                                  <w:lang w:val="fr-FR"/>
                                </w:rPr>
                                <w:t>Pumps stopped</w:t>
                              </w:r>
                            </w:p>
                          </w:txbxContent>
                        </wps:txbx>
                        <wps:bodyPr rot="0" vert="horz" wrap="square" lIns="91440" tIns="45720" rIns="91440" bIns="45720" anchor="t" anchorCtr="0" upright="1">
                          <a:noAutofit/>
                        </wps:bodyPr>
                      </wps:wsp>
                      <wps:wsp>
                        <wps:cNvPr id="14932" name="Text Box 4354"/>
                        <wps:cNvSpPr txBox="1">
                          <a:spLocks noChangeArrowheads="1"/>
                        </wps:cNvSpPr>
                        <wps:spPr bwMode="auto">
                          <a:xfrm>
                            <a:off x="1684" y="11302"/>
                            <a:ext cx="2110" cy="4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B82EEA">
                              <w:pPr>
                                <w:rPr>
                                  <w:rFonts w:asciiTheme="majorHAnsi" w:hAnsiTheme="majorHAnsi" w:cstheme="majorHAnsi"/>
                                  <w:szCs w:val="20"/>
                                </w:rPr>
                              </w:pPr>
                              <w:r>
                                <w:rPr>
                                  <w:rFonts w:asciiTheme="majorHAnsi" w:hAnsiTheme="majorHAnsi" w:cstheme="majorHAnsi"/>
                                  <w:szCs w:val="20"/>
                                </w:rPr>
                                <w:t>PT660 &gt; 102</w:t>
                              </w:r>
                              <w:r w:rsidRPr="00B82EEA">
                                <w:rPr>
                                  <w:rFonts w:asciiTheme="majorHAnsi" w:hAnsiTheme="majorHAnsi" w:cstheme="majorHAnsi"/>
                                  <w:szCs w:val="20"/>
                                </w:rPr>
                                <w:t>0 mbar</w:t>
                              </w:r>
                            </w:p>
                          </w:txbxContent>
                        </wps:txbx>
                        <wps:bodyPr rot="0" vert="horz" wrap="square" lIns="91440" tIns="45720" rIns="91440" bIns="45720" anchor="t" anchorCtr="0" upright="1">
                          <a:noAutofit/>
                        </wps:bodyPr>
                      </wps:wsp>
                      <wps:wsp>
                        <wps:cNvPr id="14933" name="Text Box 4355"/>
                        <wps:cNvSpPr txBox="1">
                          <a:spLocks noChangeArrowheads="1"/>
                        </wps:cNvSpPr>
                        <wps:spPr bwMode="auto">
                          <a:xfrm>
                            <a:off x="2292" y="10079"/>
                            <a:ext cx="2831" cy="4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B82EEA">
                              <w:pPr>
                                <w:rPr>
                                  <w:rFonts w:asciiTheme="majorHAnsi" w:hAnsiTheme="majorHAnsi" w:cstheme="majorHAnsi"/>
                                  <w:szCs w:val="20"/>
                                </w:rPr>
                              </w:pPr>
                              <w:r>
                                <w:rPr>
                                  <w:rFonts w:asciiTheme="majorHAnsi" w:hAnsiTheme="majorHAnsi" w:cstheme="majorHAnsi"/>
                                  <w:szCs w:val="20"/>
                                </w:rPr>
                                <w:t>FV582 closed</w:t>
                              </w:r>
                              <w:r w:rsidRPr="00B82EEA">
                                <w:rPr>
                                  <w:rFonts w:asciiTheme="majorHAnsi" w:hAnsiTheme="majorHAnsi" w:cstheme="majorHAnsi"/>
                                  <w:szCs w:val="20"/>
                                </w:rPr>
                                <w:t xml:space="preserve"> </w:t>
                              </w:r>
                            </w:p>
                          </w:txbxContent>
                        </wps:txbx>
                        <wps:bodyPr rot="0" vert="horz" wrap="square" lIns="91440" tIns="45720" rIns="91440" bIns="45720" anchor="t" anchorCtr="0" upright="1">
                          <a:noAutofit/>
                        </wps:bodyPr>
                      </wps:wsp>
                      <wps:wsp>
                        <wps:cNvPr id="14934" name="AutoShape 4356"/>
                        <wps:cNvCnPr>
                          <a:cxnSpLocks noChangeShapeType="1"/>
                        </wps:cNvCnPr>
                        <wps:spPr bwMode="auto">
                          <a:xfrm>
                            <a:off x="2154" y="8729"/>
                            <a:ext cx="0" cy="175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35" name="AutoShape 4372"/>
                        <wps:cNvCnPr>
                          <a:cxnSpLocks noChangeShapeType="1"/>
                        </wps:cNvCnPr>
                        <wps:spPr bwMode="auto">
                          <a:xfrm>
                            <a:off x="2029" y="1024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36" name="AutoShape 4373"/>
                        <wps:cNvCnPr>
                          <a:cxnSpLocks noChangeShapeType="1"/>
                        </wps:cNvCnPr>
                        <wps:spPr bwMode="auto">
                          <a:xfrm>
                            <a:off x="1467" y="1145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37" name="AutoShape 4374"/>
                        <wps:cNvCnPr>
                          <a:cxnSpLocks noChangeShapeType="1"/>
                        </wps:cNvCnPr>
                        <wps:spPr bwMode="auto">
                          <a:xfrm>
                            <a:off x="3119" y="1405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38" name="AutoShape 4375"/>
                        <wps:cNvCnPr>
                          <a:cxnSpLocks noChangeShapeType="1"/>
                        </wps:cNvCnPr>
                        <wps:spPr bwMode="auto">
                          <a:xfrm>
                            <a:off x="3140" y="1522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39" name="AutoShape 4392"/>
                        <wps:cNvCnPr>
                          <a:cxnSpLocks noChangeShapeType="1"/>
                        </wps:cNvCnPr>
                        <wps:spPr bwMode="auto">
                          <a:xfrm>
                            <a:off x="5425" y="8767"/>
                            <a:ext cx="0" cy="7257"/>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4940" name="AutoShape 4394"/>
                        <wps:cNvCnPr>
                          <a:cxnSpLocks noChangeShapeType="1"/>
                        </wps:cNvCnPr>
                        <wps:spPr bwMode="auto">
                          <a:xfrm>
                            <a:off x="673" y="16268"/>
                            <a:ext cx="260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41" name="AutoShape 4396"/>
                        <wps:cNvCnPr>
                          <a:cxnSpLocks noChangeShapeType="1"/>
                        </wps:cNvCnPr>
                        <wps:spPr bwMode="auto">
                          <a:xfrm>
                            <a:off x="2139" y="8726"/>
                            <a:ext cx="328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42" name="AutoShape 9562"/>
                        <wps:cNvCnPr>
                          <a:cxnSpLocks noChangeShapeType="1"/>
                        </wps:cNvCnPr>
                        <wps:spPr bwMode="auto">
                          <a:xfrm>
                            <a:off x="5412" y="16048"/>
                            <a:ext cx="544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43" name="AutoShape 9565"/>
                        <wps:cNvCnPr>
                          <a:cxnSpLocks noChangeShapeType="1"/>
                        </wps:cNvCnPr>
                        <wps:spPr bwMode="auto">
                          <a:xfrm flipV="1">
                            <a:off x="10853" y="12993"/>
                            <a:ext cx="0" cy="306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44" name="Text Box 9566"/>
                        <wps:cNvSpPr txBox="1">
                          <a:spLocks noChangeArrowheads="1"/>
                        </wps:cNvSpPr>
                        <wps:spPr bwMode="auto">
                          <a:xfrm>
                            <a:off x="7468" y="16074"/>
                            <a:ext cx="3637" cy="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C70742">
                              <w:pPr>
                                <w:rPr>
                                  <w:rFonts w:asciiTheme="majorHAnsi" w:hAnsiTheme="majorHAnsi" w:cstheme="majorHAnsi"/>
                                  <w:szCs w:val="20"/>
                                  <w:lang w:val="fr-FR"/>
                                </w:rPr>
                              </w:pPr>
                              <w:r>
                                <w:rPr>
                                  <w:rFonts w:asciiTheme="majorHAnsi" w:hAnsiTheme="majorHAnsi" w:cstheme="majorHAnsi"/>
                                  <w:szCs w:val="20"/>
                                  <w:lang w:val="fr-FR"/>
                                </w:rPr>
                                <w:t>newPT660setpoint &lt; oldPT660setpoint</w:t>
                              </w:r>
                            </w:p>
                          </w:txbxContent>
                        </wps:txbx>
                        <wps:bodyPr rot="0" vert="horz" wrap="square" lIns="91440" tIns="45720" rIns="91440" bIns="45720" anchor="t" anchorCtr="0" upright="1">
                          <a:noAutofit/>
                        </wps:bodyPr>
                      </wps:wsp>
                      <wps:wsp>
                        <wps:cNvPr id="14945" name="AutoShape 9570"/>
                        <wps:cNvCnPr>
                          <a:cxnSpLocks noChangeShapeType="1"/>
                        </wps:cNvCnPr>
                        <wps:spPr bwMode="auto">
                          <a:xfrm>
                            <a:off x="7528" y="15939"/>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46" name="AutoShape 9572"/>
                        <wps:cNvCnPr>
                          <a:cxnSpLocks noChangeShapeType="1"/>
                        </wps:cNvCnPr>
                        <wps:spPr bwMode="auto">
                          <a:xfrm>
                            <a:off x="5197" y="5657"/>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47" name="AutoShape 9573"/>
                        <wps:cNvCnPr>
                          <a:cxnSpLocks noChangeShapeType="1"/>
                        </wps:cNvCnPr>
                        <wps:spPr bwMode="auto">
                          <a:xfrm>
                            <a:off x="5326" y="5361"/>
                            <a:ext cx="0" cy="147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48" name="Text Box 9574"/>
                        <wps:cNvSpPr txBox="1">
                          <a:spLocks noChangeArrowheads="1"/>
                        </wps:cNvSpPr>
                        <wps:spPr bwMode="auto">
                          <a:xfrm>
                            <a:off x="5679" y="5458"/>
                            <a:ext cx="4319" cy="3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062541">
                              <w:pPr>
                                <w:rPr>
                                  <w:rFonts w:asciiTheme="majorHAnsi" w:hAnsiTheme="majorHAnsi" w:cstheme="majorHAnsi"/>
                                  <w:szCs w:val="20"/>
                                </w:rPr>
                              </w:pPr>
                              <w:r>
                                <w:rPr>
                                  <w:rFonts w:asciiTheme="majorHAnsi" w:hAnsiTheme="majorHAnsi" w:cstheme="majorHAnsi"/>
                                  <w:szCs w:val="20"/>
                                </w:rPr>
                                <w:t>Start 2 K V</w:t>
                              </w:r>
                              <w:r w:rsidRPr="00B82EEA">
                                <w:rPr>
                                  <w:rFonts w:asciiTheme="majorHAnsi" w:hAnsiTheme="majorHAnsi" w:cstheme="majorHAnsi"/>
                                  <w:szCs w:val="20"/>
                                </w:rPr>
                                <w:t>acuum</w:t>
                              </w:r>
                              <w:r>
                                <w:rPr>
                                  <w:rFonts w:asciiTheme="majorHAnsi" w:hAnsiTheme="majorHAnsi" w:cstheme="majorHAnsi"/>
                                  <w:szCs w:val="20"/>
                                </w:rPr>
                                <w:t xml:space="preserve"> &amp; (S10 &amp;S12) stopped </w:t>
                              </w:r>
                            </w:p>
                          </w:txbxContent>
                        </wps:txbx>
                        <wps:bodyPr rot="0" vert="horz" wrap="square" lIns="91440" tIns="45720" rIns="91440" bIns="45720" anchor="t" anchorCtr="0" upright="1">
                          <a:noAutofit/>
                        </wps:bodyPr>
                      </wps:wsp>
                      <wps:wsp>
                        <wps:cNvPr id="14949" name="Rectangle 9575"/>
                        <wps:cNvSpPr>
                          <a:spLocks noChangeArrowheads="1"/>
                        </wps:cNvSpPr>
                        <wps:spPr bwMode="auto">
                          <a:xfrm>
                            <a:off x="2099" y="7203"/>
                            <a:ext cx="2498" cy="891"/>
                          </a:xfrm>
                          <a:prstGeom prst="rect">
                            <a:avLst/>
                          </a:prstGeom>
                          <a:solidFill>
                            <a:srgbClr val="FFFFFF"/>
                          </a:solidFill>
                          <a:ln w="9525">
                            <a:solidFill>
                              <a:srgbClr val="000000"/>
                            </a:solidFill>
                            <a:miter lim="800000"/>
                            <a:headEnd/>
                            <a:tailEnd/>
                          </a:ln>
                        </wps:spPr>
                        <wps:txbx>
                          <w:txbxContent>
                            <w:p w:rsidR="00862F6C" w:rsidRPr="00F34ED3" w:rsidRDefault="00862F6C" w:rsidP="00F34ED3">
                              <w:pPr>
                                <w:spacing w:before="40"/>
                                <w:jc w:val="center"/>
                                <w:rPr>
                                  <w:rFonts w:asciiTheme="majorHAnsi" w:hAnsiTheme="majorHAnsi" w:cstheme="majorHAnsi"/>
                                  <w:szCs w:val="20"/>
                                </w:rPr>
                              </w:pPr>
                              <w:r w:rsidRPr="00F34ED3">
                                <w:rPr>
                                  <w:rFonts w:asciiTheme="majorHAnsi" w:hAnsiTheme="majorHAnsi" w:cstheme="majorHAnsi"/>
                                  <w:szCs w:val="20"/>
                                </w:rPr>
                                <w:t>The tank 2K is not filled,</w:t>
                              </w:r>
                            </w:p>
                            <w:p w:rsidR="00862F6C" w:rsidRPr="00C97C66" w:rsidRDefault="00862F6C" w:rsidP="00F34ED3">
                              <w:pPr>
                                <w:jc w:val="center"/>
                                <w:rPr>
                                  <w:rFonts w:asciiTheme="majorHAnsi" w:hAnsiTheme="majorHAnsi" w:cstheme="majorHAnsi"/>
                                  <w:szCs w:val="20"/>
                                  <w:lang w:val="fr-FR"/>
                                </w:rPr>
                              </w:pPr>
                              <w:r>
                                <w:rPr>
                                  <w:rFonts w:asciiTheme="majorHAnsi" w:hAnsiTheme="majorHAnsi" w:cstheme="majorHAnsi"/>
                                  <w:szCs w:val="20"/>
                                </w:rPr>
                                <w:t>“Do you want continue?”</w:t>
                              </w:r>
                            </w:p>
                          </w:txbxContent>
                        </wps:txbx>
                        <wps:bodyPr rot="0" vert="horz" wrap="square" lIns="91440" tIns="45720" rIns="91440" bIns="45720" anchor="t" anchorCtr="0" upright="1">
                          <a:noAutofit/>
                        </wps:bodyPr>
                      </wps:wsp>
                      <wps:wsp>
                        <wps:cNvPr id="14950" name="Text Box 9576"/>
                        <wps:cNvSpPr txBox="1">
                          <a:spLocks noChangeArrowheads="1"/>
                        </wps:cNvSpPr>
                        <wps:spPr bwMode="auto">
                          <a:xfrm>
                            <a:off x="1847" y="8055"/>
                            <a:ext cx="585"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F34ED3">
                              <w:pPr>
                                <w:rPr>
                                  <w:rFonts w:asciiTheme="majorHAnsi" w:hAnsiTheme="majorHAnsi" w:cstheme="majorHAnsi"/>
                                  <w:szCs w:val="20"/>
                                  <w:lang w:val="fr-FR"/>
                                </w:rPr>
                              </w:pPr>
                              <w:r>
                                <w:rPr>
                                  <w:rFonts w:asciiTheme="majorHAnsi" w:hAnsiTheme="majorHAnsi" w:cstheme="majorHAnsi"/>
                                  <w:szCs w:val="20"/>
                                  <w:lang w:val="fr-FR"/>
                                </w:rPr>
                                <w:t>No</w:t>
                              </w:r>
                            </w:p>
                          </w:txbxContent>
                        </wps:txbx>
                        <wps:bodyPr rot="0" vert="horz" wrap="square" lIns="91440" tIns="45720" rIns="91440" bIns="45720" anchor="t" anchorCtr="0" upright="1">
                          <a:noAutofit/>
                        </wps:bodyPr>
                      </wps:wsp>
                      <wps:wsp>
                        <wps:cNvPr id="14951" name="AutoShape 9577"/>
                        <wps:cNvCnPr>
                          <a:cxnSpLocks noChangeShapeType="1"/>
                        </wps:cNvCnPr>
                        <wps:spPr bwMode="auto">
                          <a:xfrm rot="-5400000" flipH="1" flipV="1">
                            <a:off x="2249" y="842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52" name="AutoShape 9579"/>
                        <wps:cNvCnPr>
                          <a:cxnSpLocks noChangeShapeType="1"/>
                        </wps:cNvCnPr>
                        <wps:spPr bwMode="auto">
                          <a:xfrm>
                            <a:off x="1721" y="8431"/>
                            <a:ext cx="365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53" name="Text Box 9580"/>
                        <wps:cNvSpPr txBox="1">
                          <a:spLocks noChangeArrowheads="1"/>
                        </wps:cNvSpPr>
                        <wps:spPr bwMode="auto">
                          <a:xfrm>
                            <a:off x="3109" y="8128"/>
                            <a:ext cx="1195"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F34ED3">
                              <w:pPr>
                                <w:rPr>
                                  <w:rFonts w:asciiTheme="majorHAnsi" w:hAnsiTheme="majorHAnsi" w:cstheme="majorHAnsi"/>
                                  <w:szCs w:val="20"/>
                                  <w:lang w:val="fr-FR"/>
                                </w:rPr>
                              </w:pPr>
                              <w:r>
                                <w:rPr>
                                  <w:rFonts w:asciiTheme="majorHAnsi" w:hAnsiTheme="majorHAnsi" w:cstheme="majorHAnsi"/>
                                  <w:szCs w:val="20"/>
                                  <w:lang w:val="fr-FR"/>
                                </w:rPr>
                                <w:t>Yes</w:t>
                              </w:r>
                            </w:p>
                          </w:txbxContent>
                        </wps:txbx>
                        <wps:bodyPr rot="0" vert="horz" wrap="square" lIns="91440" tIns="45720" rIns="91440" bIns="45720" anchor="t" anchorCtr="0" upright="1">
                          <a:noAutofit/>
                        </wps:bodyPr>
                      </wps:wsp>
                      <wps:wsp>
                        <wps:cNvPr id="14954" name="AutoShape 9581"/>
                        <wps:cNvCnPr>
                          <a:cxnSpLocks noChangeShapeType="1"/>
                        </wps:cNvCnPr>
                        <wps:spPr bwMode="auto">
                          <a:xfrm>
                            <a:off x="3066" y="8322"/>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55" name="AutoShape 9582"/>
                        <wps:cNvCnPr>
                          <a:cxnSpLocks noChangeShapeType="1"/>
                        </wps:cNvCnPr>
                        <wps:spPr bwMode="auto">
                          <a:xfrm>
                            <a:off x="1740" y="5011"/>
                            <a:ext cx="0" cy="3402"/>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4956" name="Rectangle 9584"/>
                        <wps:cNvSpPr>
                          <a:spLocks noChangeArrowheads="1"/>
                        </wps:cNvSpPr>
                        <wps:spPr bwMode="auto">
                          <a:xfrm>
                            <a:off x="4859" y="4688"/>
                            <a:ext cx="1213" cy="719"/>
                          </a:xfrm>
                          <a:prstGeom prst="rect">
                            <a:avLst/>
                          </a:prstGeom>
                          <a:solidFill>
                            <a:srgbClr val="FFFFFF"/>
                          </a:solidFill>
                          <a:ln w="9525">
                            <a:solidFill>
                              <a:srgbClr val="000000"/>
                            </a:solidFill>
                            <a:miter lim="800000"/>
                            <a:headEnd/>
                            <a:tailEnd/>
                          </a:ln>
                        </wps:spPr>
                        <wps:txbx>
                          <w:txbxContent>
                            <w:p w:rsidR="00862F6C" w:rsidRPr="00324FB4" w:rsidRDefault="00862F6C" w:rsidP="00324FB4">
                              <w:pPr>
                                <w:spacing w:before="120"/>
                                <w:jc w:val="center"/>
                                <w:rPr>
                                  <w:rFonts w:asciiTheme="majorHAnsi" w:hAnsiTheme="majorHAnsi" w:cstheme="majorHAnsi"/>
                                  <w:szCs w:val="20"/>
                                  <w:lang w:val="fr-FR"/>
                                </w:rPr>
                              </w:pPr>
                              <w:r>
                                <w:rPr>
                                  <w:rFonts w:asciiTheme="majorHAnsi" w:hAnsiTheme="majorHAnsi" w:cstheme="majorHAnsi"/>
                                  <w:szCs w:val="20"/>
                                  <w:lang w:val="fr-FR"/>
                                </w:rPr>
                                <w:t>Stop</w:t>
                              </w:r>
                            </w:p>
                          </w:txbxContent>
                        </wps:txbx>
                        <wps:bodyPr rot="0" vert="horz" wrap="square" lIns="91440" tIns="45720" rIns="91440" bIns="45720" anchor="t" anchorCtr="0" upright="1">
                          <a:noAutofit/>
                        </wps:bodyPr>
                      </wps:wsp>
                      <wps:wsp>
                        <wps:cNvPr id="14957" name="AutoShape 9585"/>
                        <wps:cNvCnPr>
                          <a:cxnSpLocks noChangeShapeType="1"/>
                        </wps:cNvCnPr>
                        <wps:spPr bwMode="auto">
                          <a:xfrm>
                            <a:off x="681" y="4999"/>
                            <a:ext cx="0" cy="1128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58" name="AutoShape 9587"/>
                        <wps:cNvCnPr>
                          <a:cxnSpLocks noChangeShapeType="1"/>
                        </wps:cNvCnPr>
                        <wps:spPr bwMode="auto">
                          <a:xfrm>
                            <a:off x="4124" y="6175"/>
                            <a:ext cx="79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59" name="AutoShape 9588"/>
                        <wps:cNvCnPr>
                          <a:cxnSpLocks noChangeShapeType="1"/>
                        </wps:cNvCnPr>
                        <wps:spPr bwMode="auto">
                          <a:xfrm>
                            <a:off x="4602" y="6055"/>
                            <a:ext cx="0" cy="24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60" name="AutoShape 9589"/>
                        <wps:cNvCnPr>
                          <a:cxnSpLocks noChangeShapeType="1"/>
                        </wps:cNvCnPr>
                        <wps:spPr bwMode="auto">
                          <a:xfrm>
                            <a:off x="4124" y="5037"/>
                            <a:ext cx="0" cy="1134"/>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4961" name="Text Box 9590"/>
                        <wps:cNvSpPr txBox="1">
                          <a:spLocks noChangeArrowheads="1"/>
                        </wps:cNvSpPr>
                        <wps:spPr bwMode="auto">
                          <a:xfrm>
                            <a:off x="4248" y="5727"/>
                            <a:ext cx="570"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590F93">
                              <w:pPr>
                                <w:rPr>
                                  <w:rFonts w:asciiTheme="majorHAnsi" w:hAnsiTheme="majorHAnsi" w:cstheme="majorHAnsi"/>
                                  <w:szCs w:val="20"/>
                                  <w:lang w:val="fr-FR"/>
                                </w:rPr>
                              </w:pPr>
                              <w:r>
                                <w:rPr>
                                  <w:rFonts w:asciiTheme="majorHAnsi" w:hAnsiTheme="majorHAnsi" w:cstheme="majorHAnsi"/>
                                  <w:szCs w:val="20"/>
                                  <w:lang w:val="fr-FR"/>
                                </w:rPr>
                                <w:t>No</w:t>
                              </w:r>
                            </w:p>
                          </w:txbxContent>
                        </wps:txbx>
                        <wps:bodyPr rot="0" vert="horz" wrap="square" lIns="91440" tIns="45720" rIns="91440" bIns="45720" anchor="t" anchorCtr="0" upright="1">
                          <a:noAutofit/>
                        </wps:bodyPr>
                      </wps:wsp>
                      <wps:wsp>
                        <wps:cNvPr id="14962" name="AutoShape 9591"/>
                        <wps:cNvCnPr>
                          <a:cxnSpLocks noChangeShapeType="1"/>
                        </wps:cNvCnPr>
                        <wps:spPr bwMode="auto">
                          <a:xfrm>
                            <a:off x="5368" y="7084"/>
                            <a:ext cx="1757"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963" name="AutoShape 9592"/>
                        <wps:cNvCnPr>
                          <a:cxnSpLocks noChangeShapeType="1"/>
                        </wps:cNvCnPr>
                        <wps:spPr bwMode="auto">
                          <a:xfrm flipV="1">
                            <a:off x="5383" y="7081"/>
                            <a:ext cx="0" cy="136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64" name="Rectangle 9568"/>
                        <wps:cNvSpPr>
                          <a:spLocks noChangeArrowheads="1"/>
                        </wps:cNvSpPr>
                        <wps:spPr bwMode="auto">
                          <a:xfrm>
                            <a:off x="5676" y="13134"/>
                            <a:ext cx="1743" cy="1134"/>
                          </a:xfrm>
                          <a:prstGeom prst="rect">
                            <a:avLst/>
                          </a:prstGeom>
                          <a:solidFill>
                            <a:srgbClr val="FFFFFF"/>
                          </a:solidFill>
                          <a:ln w="9525">
                            <a:solidFill>
                              <a:srgbClr val="000000"/>
                            </a:solidFill>
                            <a:miter lim="800000"/>
                            <a:headEnd/>
                            <a:tailEnd/>
                          </a:ln>
                        </wps:spPr>
                        <wps:txbx>
                          <w:txbxContent>
                            <w:p w:rsidR="00862F6C" w:rsidRPr="00B82EEA" w:rsidRDefault="00862F6C" w:rsidP="008921BD">
                              <w:pPr>
                                <w:spacing w:before="120"/>
                                <w:jc w:val="center"/>
                                <w:rPr>
                                  <w:rFonts w:asciiTheme="majorHAnsi" w:hAnsiTheme="majorHAnsi" w:cstheme="majorHAnsi"/>
                                  <w:szCs w:val="20"/>
                                </w:rPr>
                              </w:pPr>
                              <w:r>
                                <w:rPr>
                                  <w:rFonts w:asciiTheme="majorHAnsi" w:hAnsiTheme="majorHAnsi" w:cstheme="majorHAnsi"/>
                                  <w:szCs w:val="20"/>
                                </w:rPr>
                                <w:t>P</w:t>
                              </w:r>
                              <w:r w:rsidRPr="00B82EEA">
                                <w:rPr>
                                  <w:rFonts w:asciiTheme="majorHAnsi" w:hAnsiTheme="majorHAnsi" w:cstheme="majorHAnsi"/>
                                  <w:szCs w:val="20"/>
                                </w:rPr>
                                <w:t>umping 2K tank</w:t>
                              </w:r>
                            </w:p>
                          </w:txbxContent>
                        </wps:txbx>
                        <wps:bodyPr rot="0" vert="horz" wrap="square" lIns="91440" tIns="45720" rIns="91440" bIns="45720" anchor="t" anchorCtr="0" upright="1">
                          <a:noAutofit/>
                        </wps:bodyPr>
                      </wps:wsp>
                      <wps:wsp>
                        <wps:cNvPr id="14965" name="Text Box 9569"/>
                        <wps:cNvSpPr txBox="1">
                          <a:spLocks noChangeArrowheads="1"/>
                        </wps:cNvSpPr>
                        <wps:spPr bwMode="auto">
                          <a:xfrm>
                            <a:off x="7420" y="13132"/>
                            <a:ext cx="3007" cy="1134"/>
                          </a:xfrm>
                          <a:prstGeom prst="rect">
                            <a:avLst/>
                          </a:prstGeom>
                          <a:solidFill>
                            <a:srgbClr val="FFFFFF"/>
                          </a:solidFill>
                          <a:ln w="9525">
                            <a:solidFill>
                              <a:srgbClr val="000000"/>
                            </a:solidFill>
                            <a:miter lim="800000"/>
                            <a:headEnd/>
                            <a:tailEnd/>
                          </a:ln>
                        </wps:spPr>
                        <wps:txbx>
                          <w:txbxContent>
                            <w:p w:rsidR="00862F6C" w:rsidRDefault="00862F6C" w:rsidP="00205699">
                              <w:pPr>
                                <w:rPr>
                                  <w:rFonts w:asciiTheme="majorHAnsi" w:hAnsiTheme="majorHAnsi" w:cstheme="majorHAnsi"/>
                                  <w:szCs w:val="20"/>
                                </w:rPr>
                              </w:pPr>
                              <w:r w:rsidRPr="00B82EEA">
                                <w:rPr>
                                  <w:rFonts w:asciiTheme="majorHAnsi" w:hAnsiTheme="majorHAnsi" w:cstheme="majorHAnsi"/>
                                  <w:szCs w:val="20"/>
                                </w:rPr>
                                <w:t>CV582 opening step by step</w:t>
                              </w:r>
                              <w:r>
                                <w:rPr>
                                  <w:rFonts w:asciiTheme="majorHAnsi" w:hAnsiTheme="majorHAnsi" w:cstheme="majorHAnsi"/>
                                  <w:szCs w:val="20"/>
                                </w:rPr>
                                <w:t xml:space="preserve"> </w:t>
                              </w:r>
                            </w:p>
                            <w:p w:rsidR="00862F6C" w:rsidRDefault="00862F6C" w:rsidP="00205699">
                              <w:pPr>
                                <w:rPr>
                                  <w:rFonts w:asciiTheme="majorHAnsi" w:hAnsiTheme="majorHAnsi" w:cstheme="majorHAnsi"/>
                                  <w:szCs w:val="20"/>
                                </w:rPr>
                              </w:pPr>
                              <w:r>
                                <w:rPr>
                                  <w:rFonts w:asciiTheme="majorHAnsi" w:hAnsiTheme="majorHAnsi" w:cstheme="majorHAnsi"/>
                                  <w:szCs w:val="20"/>
                                </w:rPr>
                                <w:t>Cryostat-2K = true</w:t>
                              </w:r>
                            </w:p>
                            <w:p w:rsidR="00862F6C" w:rsidRDefault="00862F6C" w:rsidP="00205699">
                              <w:pPr>
                                <w:rPr>
                                  <w:rFonts w:asciiTheme="majorHAnsi" w:hAnsiTheme="majorHAnsi" w:cstheme="majorHAnsi"/>
                                  <w:b/>
                                  <w:color w:val="FF0000"/>
                                  <w:szCs w:val="20"/>
                                </w:rPr>
                              </w:pPr>
                              <w:r w:rsidRPr="00B82EEA">
                                <w:rPr>
                                  <w:rFonts w:asciiTheme="majorHAnsi" w:hAnsiTheme="majorHAnsi" w:cstheme="majorHAnsi"/>
                                  <w:szCs w:val="20"/>
                                </w:rPr>
                                <w:t>FV58</w:t>
                              </w:r>
                              <w:r>
                                <w:rPr>
                                  <w:rFonts w:asciiTheme="majorHAnsi" w:hAnsiTheme="majorHAnsi" w:cstheme="majorHAnsi"/>
                                  <w:szCs w:val="20"/>
                                </w:rPr>
                                <w:t xml:space="preserve">2 opened, </w:t>
                              </w: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p w:rsidR="00862F6C" w:rsidRPr="008760C1" w:rsidRDefault="00862F6C" w:rsidP="00205699">
                              <w:pPr>
                                <w:rPr>
                                  <w:rFonts w:asciiTheme="majorHAnsi" w:hAnsiTheme="majorHAnsi" w:cstheme="majorHAnsi"/>
                                  <w:color w:val="000000" w:themeColor="text1"/>
                                  <w:szCs w:val="20"/>
                                </w:rPr>
                              </w:pPr>
                              <w:r w:rsidRPr="008760C1">
                                <w:rPr>
                                  <w:rFonts w:asciiTheme="majorHAnsi" w:hAnsiTheme="majorHAnsi" w:cstheme="majorHAnsi"/>
                                  <w:b/>
                                  <w:color w:val="000000" w:themeColor="text1"/>
                                  <w:szCs w:val="20"/>
                                </w:rPr>
                                <w:t>Start 13V</w:t>
                              </w:r>
                            </w:p>
                            <w:p w:rsidR="00862F6C" w:rsidRPr="00B82EEA" w:rsidRDefault="00862F6C" w:rsidP="00C70742">
                              <w:pPr>
                                <w:rPr>
                                  <w:rFonts w:asciiTheme="majorHAnsi" w:hAnsiTheme="majorHAnsi" w:cstheme="majorHAnsi"/>
                                  <w:szCs w:val="20"/>
                                </w:rPr>
                              </w:pPr>
                            </w:p>
                          </w:txbxContent>
                        </wps:txbx>
                        <wps:bodyPr rot="0" vert="horz" wrap="square" lIns="91440" tIns="45720" rIns="91440" bIns="45720" anchor="t" anchorCtr="0" upright="1">
                          <a:noAutofit/>
                        </wps:bodyPr>
                      </wps:wsp>
                      <wps:wsp>
                        <wps:cNvPr id="14966" name="Rectangle 4383"/>
                        <wps:cNvSpPr>
                          <a:spLocks noChangeArrowheads="1"/>
                        </wps:cNvSpPr>
                        <wps:spPr bwMode="auto">
                          <a:xfrm>
                            <a:off x="5676" y="14692"/>
                            <a:ext cx="1817" cy="1134"/>
                          </a:xfrm>
                          <a:prstGeom prst="rect">
                            <a:avLst/>
                          </a:prstGeom>
                          <a:solidFill>
                            <a:srgbClr val="FFFFFF"/>
                          </a:solidFill>
                          <a:ln w="9525">
                            <a:solidFill>
                              <a:srgbClr val="000000"/>
                            </a:solidFill>
                            <a:miter lim="800000"/>
                            <a:headEnd/>
                            <a:tailEnd/>
                          </a:ln>
                        </wps:spPr>
                        <wps:txbx>
                          <w:txbxContent>
                            <w:p w:rsidR="00862F6C" w:rsidRDefault="00862F6C" w:rsidP="00B82EEA">
                              <w:pPr>
                                <w:jc w:val="center"/>
                                <w:rPr>
                                  <w:rFonts w:asciiTheme="majorHAnsi" w:hAnsiTheme="majorHAnsi" w:cstheme="majorHAnsi"/>
                                  <w:szCs w:val="20"/>
                                </w:rPr>
                              </w:pPr>
                              <w:r w:rsidRPr="00B82EEA">
                                <w:rPr>
                                  <w:rFonts w:asciiTheme="majorHAnsi" w:hAnsiTheme="majorHAnsi" w:cstheme="majorHAnsi"/>
                                  <w:szCs w:val="20"/>
                                </w:rPr>
                                <w:t>2K tank</w:t>
                              </w:r>
                              <w:r>
                                <w:rPr>
                                  <w:rFonts w:asciiTheme="majorHAnsi" w:hAnsiTheme="majorHAnsi" w:cstheme="majorHAnsi"/>
                                  <w:szCs w:val="20"/>
                                </w:rPr>
                                <w:t xml:space="preserve"> pressure </w:t>
                              </w:r>
                            </w:p>
                            <w:p w:rsidR="00862F6C" w:rsidRPr="00B82EEA" w:rsidRDefault="00862F6C" w:rsidP="00B82EEA">
                              <w:pPr>
                                <w:jc w:val="center"/>
                                <w:rPr>
                                  <w:rFonts w:asciiTheme="majorHAnsi" w:hAnsiTheme="majorHAnsi" w:cstheme="majorHAnsi"/>
                                  <w:szCs w:val="20"/>
                                </w:rPr>
                              </w:pPr>
                              <w:r>
                                <w:rPr>
                                  <w:rFonts w:asciiTheme="majorHAnsi" w:hAnsiTheme="majorHAnsi" w:cstheme="majorHAnsi"/>
                                  <w:szCs w:val="20"/>
                                </w:rPr>
                                <w:t>regulated</w:t>
                              </w:r>
                            </w:p>
                          </w:txbxContent>
                        </wps:txbx>
                        <wps:bodyPr rot="0" vert="horz" wrap="square" lIns="91440" tIns="45720" rIns="91440" bIns="45720" anchor="t" anchorCtr="0" upright="1">
                          <a:noAutofit/>
                        </wps:bodyPr>
                      </wps:wsp>
                      <wps:wsp>
                        <wps:cNvPr id="14967" name="Text Box 4384"/>
                        <wps:cNvSpPr txBox="1">
                          <a:spLocks noChangeArrowheads="1"/>
                        </wps:cNvSpPr>
                        <wps:spPr bwMode="auto">
                          <a:xfrm>
                            <a:off x="7454" y="14692"/>
                            <a:ext cx="2947" cy="1134"/>
                          </a:xfrm>
                          <a:prstGeom prst="rect">
                            <a:avLst/>
                          </a:prstGeom>
                          <a:solidFill>
                            <a:srgbClr val="FFFFFF"/>
                          </a:solidFill>
                          <a:ln w="9525">
                            <a:solidFill>
                              <a:srgbClr val="000000"/>
                            </a:solidFill>
                            <a:miter lim="800000"/>
                            <a:headEnd/>
                            <a:tailEnd/>
                          </a:ln>
                        </wps:spPr>
                        <wps:txbx>
                          <w:txbxContent>
                            <w:p w:rsidR="00862F6C" w:rsidRDefault="00862F6C" w:rsidP="00B82EEA">
                              <w:pPr>
                                <w:rPr>
                                  <w:rFonts w:asciiTheme="majorHAnsi" w:hAnsiTheme="majorHAnsi" w:cstheme="majorHAnsi"/>
                                  <w:szCs w:val="20"/>
                                </w:rPr>
                              </w:pPr>
                              <w:r>
                                <w:rPr>
                                  <w:rFonts w:asciiTheme="majorHAnsi" w:hAnsiTheme="majorHAnsi" w:cstheme="majorHAnsi"/>
                                  <w:szCs w:val="20"/>
                                </w:rPr>
                                <w:t>CV582 regulated</w:t>
                              </w:r>
                            </w:p>
                            <w:p w:rsidR="00862F6C" w:rsidRDefault="00862F6C" w:rsidP="00B82EEA">
                              <w:pPr>
                                <w:rPr>
                                  <w:rFonts w:asciiTheme="majorHAnsi" w:hAnsiTheme="majorHAnsi" w:cstheme="majorHAnsi"/>
                                  <w:szCs w:val="20"/>
                                </w:rPr>
                              </w:pPr>
                              <w:r>
                                <w:rPr>
                                  <w:rFonts w:asciiTheme="majorHAnsi" w:hAnsiTheme="majorHAnsi" w:cstheme="majorHAnsi"/>
                                  <w:szCs w:val="20"/>
                                </w:rPr>
                                <w:t>PT660 OR PT661=PT660setpoint</w:t>
                              </w:r>
                            </w:p>
                            <w:p w:rsidR="00862F6C" w:rsidRDefault="00862F6C" w:rsidP="00B82EEA">
                              <w:pPr>
                                <w:rPr>
                                  <w:rFonts w:asciiTheme="majorHAnsi" w:hAnsiTheme="majorHAnsi" w:cstheme="majorHAnsi"/>
                                  <w:szCs w:val="20"/>
                                </w:rPr>
                              </w:pPr>
                              <w:r>
                                <w:rPr>
                                  <w:rFonts w:asciiTheme="majorHAnsi" w:hAnsiTheme="majorHAnsi" w:cstheme="majorHAnsi"/>
                                  <w:szCs w:val="20"/>
                                </w:rPr>
                                <w:t>Cryostat-2K = true</w:t>
                              </w:r>
                            </w:p>
                            <w:p w:rsidR="00862F6C" w:rsidRPr="00C93CDC" w:rsidRDefault="00862F6C" w:rsidP="00B82EEA">
                              <w:pPr>
                                <w:rPr>
                                  <w:rFonts w:asciiTheme="majorHAnsi" w:hAnsiTheme="majorHAnsi" w:cstheme="majorHAnsi"/>
                                  <w:b/>
                                  <w:szCs w:val="20"/>
                                </w:rPr>
                              </w:pPr>
                              <w:r w:rsidRPr="00B82EEA">
                                <w:rPr>
                                  <w:rFonts w:asciiTheme="majorHAnsi" w:hAnsiTheme="majorHAnsi" w:cstheme="majorHAnsi"/>
                                  <w:szCs w:val="20"/>
                                </w:rPr>
                                <w:t>FV58</w:t>
                              </w:r>
                              <w:r>
                                <w:rPr>
                                  <w:rFonts w:asciiTheme="majorHAnsi" w:hAnsiTheme="majorHAnsi" w:cstheme="majorHAnsi"/>
                                  <w:szCs w:val="20"/>
                                </w:rPr>
                                <w:t xml:space="preserve">2 opened, </w:t>
                              </w: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txbxContent>
                        </wps:txbx>
                        <wps:bodyPr rot="0" vert="horz" wrap="square" lIns="91440" tIns="45720" rIns="91440" bIns="45720" anchor="t" anchorCtr="0" upright="1">
                          <a:noAutofit/>
                        </wps:bodyPr>
                      </wps:wsp>
                      <wps:wsp>
                        <wps:cNvPr id="14968" name="Rectangle 4221"/>
                        <wps:cNvSpPr>
                          <a:spLocks noChangeArrowheads="1"/>
                        </wps:cNvSpPr>
                        <wps:spPr bwMode="auto">
                          <a:xfrm>
                            <a:off x="5663" y="10683"/>
                            <a:ext cx="1756" cy="676"/>
                          </a:xfrm>
                          <a:prstGeom prst="rect">
                            <a:avLst/>
                          </a:prstGeom>
                          <a:solidFill>
                            <a:srgbClr val="FFFFFF"/>
                          </a:solidFill>
                          <a:ln w="9525">
                            <a:solidFill>
                              <a:srgbClr val="000000"/>
                            </a:solidFill>
                            <a:miter lim="800000"/>
                            <a:headEnd/>
                            <a:tailEnd/>
                          </a:ln>
                        </wps:spPr>
                        <wps:txbx>
                          <w:txbxContent>
                            <w:p w:rsidR="00862F6C" w:rsidRPr="00B82EEA" w:rsidRDefault="00862F6C" w:rsidP="008921BD">
                              <w:pPr>
                                <w:spacing w:before="40"/>
                                <w:jc w:val="center"/>
                                <w:rPr>
                                  <w:rFonts w:asciiTheme="majorHAnsi" w:hAnsiTheme="majorHAnsi" w:cstheme="majorHAnsi"/>
                                  <w:szCs w:val="20"/>
                                </w:rPr>
                              </w:pPr>
                              <w:r w:rsidRPr="00B82EEA">
                                <w:rPr>
                                  <w:rFonts w:asciiTheme="majorHAnsi" w:hAnsiTheme="majorHAnsi" w:cstheme="majorHAnsi"/>
                                  <w:szCs w:val="20"/>
                                </w:rPr>
                                <w:t>Isolating 2K tank</w:t>
                              </w:r>
                            </w:p>
                          </w:txbxContent>
                        </wps:txbx>
                        <wps:bodyPr rot="0" vert="horz" wrap="square" lIns="91440" tIns="45720" rIns="91440" bIns="45720" anchor="t" anchorCtr="0" upright="1">
                          <a:noAutofit/>
                        </wps:bodyPr>
                      </wps:wsp>
                      <wps:wsp>
                        <wps:cNvPr id="14969" name="Text Box 4222"/>
                        <wps:cNvSpPr txBox="1">
                          <a:spLocks noChangeArrowheads="1"/>
                        </wps:cNvSpPr>
                        <wps:spPr bwMode="auto">
                          <a:xfrm>
                            <a:off x="7394" y="10683"/>
                            <a:ext cx="3759" cy="676"/>
                          </a:xfrm>
                          <a:prstGeom prst="rect">
                            <a:avLst/>
                          </a:prstGeom>
                          <a:solidFill>
                            <a:srgbClr val="FFFFFF"/>
                          </a:solidFill>
                          <a:ln w="9525">
                            <a:solidFill>
                              <a:srgbClr val="000000"/>
                            </a:solidFill>
                            <a:miter lim="800000"/>
                            <a:headEnd/>
                            <a:tailEnd/>
                          </a:ln>
                        </wps:spPr>
                        <wps:txbx>
                          <w:txbxContent>
                            <w:p w:rsidR="00862F6C" w:rsidRDefault="00862F6C" w:rsidP="009E47DF">
                              <w:pPr>
                                <w:rPr>
                                  <w:rFonts w:asciiTheme="majorHAnsi" w:hAnsiTheme="majorHAnsi" w:cstheme="majorHAnsi"/>
                                  <w:szCs w:val="20"/>
                                </w:rPr>
                              </w:pPr>
                              <w:r w:rsidRPr="00B82EEA">
                                <w:rPr>
                                  <w:rFonts w:asciiTheme="majorHAnsi" w:hAnsiTheme="majorHAnsi" w:cstheme="majorHAnsi"/>
                                  <w:szCs w:val="20"/>
                                </w:rPr>
                                <w:t>CV581 closing with slope</w:t>
                              </w:r>
                            </w:p>
                            <w:p w:rsidR="00862F6C" w:rsidRPr="00B82EEA" w:rsidRDefault="00862F6C" w:rsidP="009E47DF">
                              <w:pPr>
                                <w:rPr>
                                  <w:rFonts w:asciiTheme="majorHAnsi" w:hAnsiTheme="majorHAnsi" w:cstheme="majorHAnsi"/>
                                  <w:szCs w:val="20"/>
                                </w:rPr>
                              </w:pP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txbxContent>
                        </wps:txbx>
                        <wps:bodyPr rot="0" vert="horz" wrap="square" lIns="91440" tIns="45720" rIns="91440" bIns="45720" anchor="t" anchorCtr="0" upright="1">
                          <a:noAutofit/>
                        </wps:bodyPr>
                      </wps:wsp>
                      <wps:wsp>
                        <wps:cNvPr id="14970" name="Rectangle 4224"/>
                        <wps:cNvSpPr>
                          <a:spLocks noChangeArrowheads="1"/>
                        </wps:cNvSpPr>
                        <wps:spPr bwMode="auto">
                          <a:xfrm>
                            <a:off x="5666" y="11696"/>
                            <a:ext cx="1758" cy="907"/>
                          </a:xfrm>
                          <a:prstGeom prst="rect">
                            <a:avLst/>
                          </a:prstGeom>
                          <a:solidFill>
                            <a:srgbClr val="FFFFFF"/>
                          </a:solidFill>
                          <a:ln w="9525">
                            <a:solidFill>
                              <a:srgbClr val="000000"/>
                            </a:solidFill>
                            <a:miter lim="800000"/>
                            <a:headEnd/>
                            <a:tailEnd/>
                          </a:ln>
                        </wps:spPr>
                        <wps:txbx>
                          <w:txbxContent>
                            <w:p w:rsidR="00862F6C" w:rsidRPr="00B82EEA" w:rsidRDefault="00862F6C" w:rsidP="008921BD">
                              <w:pPr>
                                <w:spacing w:before="120"/>
                                <w:jc w:val="center"/>
                                <w:rPr>
                                  <w:rFonts w:asciiTheme="majorHAnsi" w:hAnsiTheme="majorHAnsi" w:cstheme="majorHAnsi"/>
                                  <w:szCs w:val="20"/>
                                </w:rPr>
                              </w:pPr>
                              <w:r w:rsidRPr="00B82EEA">
                                <w:rPr>
                                  <w:rFonts w:asciiTheme="majorHAnsi" w:hAnsiTheme="majorHAnsi" w:cstheme="majorHAnsi"/>
                                  <w:szCs w:val="20"/>
                                </w:rPr>
                                <w:t>2K circuit closed</w:t>
                              </w:r>
                            </w:p>
                          </w:txbxContent>
                        </wps:txbx>
                        <wps:bodyPr rot="0" vert="horz" wrap="square" lIns="91440" tIns="45720" rIns="91440" bIns="45720" anchor="t" anchorCtr="0" upright="1">
                          <a:noAutofit/>
                        </wps:bodyPr>
                      </wps:wsp>
                      <wps:wsp>
                        <wps:cNvPr id="14971" name="Text Box 4196"/>
                        <wps:cNvSpPr txBox="1">
                          <a:spLocks noChangeArrowheads="1"/>
                        </wps:cNvSpPr>
                        <wps:spPr bwMode="auto">
                          <a:xfrm>
                            <a:off x="7374" y="9258"/>
                            <a:ext cx="4036" cy="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F6CB8" w:rsidRDefault="00862F6C" w:rsidP="009E47DF">
                              <w:pPr>
                                <w:rPr>
                                  <w:rFonts w:asciiTheme="majorHAnsi" w:hAnsiTheme="majorHAnsi" w:cstheme="majorHAnsi"/>
                                  <w:szCs w:val="20"/>
                                </w:rPr>
                              </w:pPr>
                              <w:r w:rsidRPr="00FF6CB8">
                                <w:rPr>
                                  <w:rFonts w:asciiTheme="majorHAnsi" w:hAnsiTheme="majorHAnsi" w:cstheme="majorHAnsi"/>
                                  <w:noProof/>
                                  <w:szCs w:val="20"/>
                                  <w:lang w:eastAsia="fr-FR"/>
                                </w:rPr>
                                <w:t>FV554 closed &amp; FV555 o</w:t>
                              </w:r>
                              <w:r>
                                <w:rPr>
                                  <w:rFonts w:asciiTheme="majorHAnsi" w:hAnsiTheme="majorHAnsi" w:cstheme="majorHAnsi"/>
                                  <w:noProof/>
                                  <w:szCs w:val="20"/>
                                  <w:lang w:eastAsia="fr-FR"/>
                                </w:rPr>
                                <w:t>pen</w:t>
                              </w:r>
                            </w:p>
                          </w:txbxContent>
                        </wps:txbx>
                        <wps:bodyPr rot="0" vert="horz" wrap="square" lIns="91440" tIns="45720" rIns="91440" bIns="45720" anchor="t" anchorCtr="0" upright="1">
                          <a:noAutofit/>
                        </wps:bodyPr>
                      </wps:wsp>
                      <wps:wsp>
                        <wps:cNvPr id="14972" name="AutoShape 4197"/>
                        <wps:cNvCnPr>
                          <a:cxnSpLocks noChangeShapeType="1"/>
                        </wps:cNvCnPr>
                        <wps:spPr bwMode="auto">
                          <a:xfrm>
                            <a:off x="7057" y="853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73" name="Text Box 4199"/>
                        <wps:cNvSpPr txBox="1">
                          <a:spLocks noChangeArrowheads="1"/>
                        </wps:cNvSpPr>
                        <wps:spPr bwMode="auto">
                          <a:xfrm>
                            <a:off x="7304" y="8329"/>
                            <a:ext cx="1811"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9E47DF">
                              <w:pPr>
                                <w:rPr>
                                  <w:rFonts w:asciiTheme="majorHAnsi" w:hAnsiTheme="majorHAnsi" w:cstheme="majorHAnsi"/>
                                  <w:szCs w:val="20"/>
                                </w:rPr>
                              </w:pPr>
                              <w:r>
                                <w:rPr>
                                  <w:rFonts w:asciiTheme="majorHAnsi" w:hAnsiTheme="majorHAnsi" w:cstheme="majorHAnsi"/>
                                  <w:szCs w:val="20"/>
                                </w:rPr>
                                <w:t>CV581 opened</w:t>
                              </w:r>
                              <w:r w:rsidRPr="00B82EEA">
                                <w:rPr>
                                  <w:rFonts w:asciiTheme="majorHAnsi" w:hAnsiTheme="majorHAnsi" w:cstheme="majorHAnsi"/>
                                  <w:noProof/>
                                  <w:szCs w:val="20"/>
                                  <w:lang w:val="sv-SE" w:eastAsia="sv-SE"/>
                                </w:rPr>
                                <w:drawing>
                                  <wp:inline distT="0" distB="0" distL="0" distR="0">
                                    <wp:extent cx="967105" cy="175837"/>
                                    <wp:effectExtent l="25400" t="0" r="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967105" cy="17583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wps:wsp>
                        <wps:cNvPr id="14974" name="AutoShape 4200"/>
                        <wps:cNvCnPr>
                          <a:cxnSpLocks noChangeShapeType="1"/>
                        </wps:cNvCnPr>
                        <wps:spPr bwMode="auto">
                          <a:xfrm>
                            <a:off x="7047" y="950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75" name="Text Box 4205"/>
                        <wps:cNvSpPr txBox="1">
                          <a:spLocks noChangeArrowheads="1"/>
                        </wps:cNvSpPr>
                        <wps:spPr bwMode="auto">
                          <a:xfrm>
                            <a:off x="7401" y="12574"/>
                            <a:ext cx="2926" cy="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9E47DF">
                              <w:pPr>
                                <w:rPr>
                                  <w:rFonts w:asciiTheme="majorHAnsi" w:hAnsiTheme="majorHAnsi" w:cstheme="majorHAnsi"/>
                                  <w:szCs w:val="20"/>
                                  <w:lang w:val="fr-FR"/>
                                </w:rPr>
                              </w:pPr>
                              <w:r>
                                <w:rPr>
                                  <w:rFonts w:asciiTheme="majorHAnsi" w:hAnsiTheme="majorHAnsi" w:cstheme="majorHAnsi"/>
                                  <w:szCs w:val="20"/>
                                  <w:lang w:val="fr-FR"/>
                                </w:rPr>
                                <w:t>FV581 &amp; FV584 closed</w:t>
                              </w:r>
                            </w:p>
                          </w:txbxContent>
                        </wps:txbx>
                        <wps:bodyPr rot="0" vert="horz" wrap="square" lIns="91440" tIns="45720" rIns="91440" bIns="45720" anchor="t" anchorCtr="0" upright="1">
                          <a:noAutofit/>
                        </wps:bodyPr>
                      </wps:wsp>
                      <wps:wsp>
                        <wps:cNvPr id="14976" name="AutoShape 4206"/>
                        <wps:cNvCnPr>
                          <a:cxnSpLocks noChangeShapeType="1"/>
                        </wps:cNvCnPr>
                        <wps:spPr bwMode="auto">
                          <a:xfrm flipV="1">
                            <a:off x="7061" y="1282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77" name="Text Box 10255"/>
                        <wps:cNvSpPr txBox="1">
                          <a:spLocks noChangeArrowheads="1"/>
                        </wps:cNvSpPr>
                        <wps:spPr bwMode="auto">
                          <a:xfrm>
                            <a:off x="7398" y="11696"/>
                            <a:ext cx="3742" cy="907"/>
                          </a:xfrm>
                          <a:prstGeom prst="rect">
                            <a:avLst/>
                          </a:prstGeom>
                          <a:solidFill>
                            <a:srgbClr val="FFFFFF"/>
                          </a:solidFill>
                          <a:ln w="9525">
                            <a:solidFill>
                              <a:srgbClr val="000000"/>
                            </a:solidFill>
                            <a:miter lim="800000"/>
                            <a:headEnd/>
                            <a:tailEnd/>
                          </a:ln>
                        </wps:spPr>
                        <wps:txbx>
                          <w:txbxContent>
                            <w:p w:rsidR="00862F6C" w:rsidRDefault="00862F6C" w:rsidP="009D3032">
                              <w:pPr>
                                <w:rPr>
                                  <w:rFonts w:asciiTheme="majorHAnsi" w:hAnsiTheme="majorHAnsi" w:cstheme="majorHAnsi"/>
                                  <w:szCs w:val="20"/>
                                </w:rPr>
                              </w:pPr>
                              <w:r>
                                <w:rPr>
                                  <w:rFonts w:asciiTheme="majorHAnsi" w:hAnsiTheme="majorHAnsi" w:cstheme="majorHAnsi"/>
                                  <w:szCs w:val="20"/>
                                </w:rPr>
                                <w:t xml:space="preserve">Close </w:t>
                              </w:r>
                              <w:r w:rsidRPr="00956811">
                                <w:rPr>
                                  <w:rFonts w:asciiTheme="majorHAnsi" w:hAnsiTheme="majorHAnsi" w:cstheme="majorHAnsi"/>
                                  <w:szCs w:val="20"/>
                                </w:rPr>
                                <w:t xml:space="preserve">Switch </w:t>
                              </w:r>
                              <w:r>
                                <w:rPr>
                                  <w:rFonts w:asciiTheme="majorHAnsi" w:hAnsiTheme="majorHAnsi" w:cstheme="majorHAnsi"/>
                                  <w:szCs w:val="20"/>
                                </w:rPr>
                                <w:t>V</w:t>
                              </w:r>
                              <w:r w:rsidRPr="00956811">
                                <w:rPr>
                                  <w:rFonts w:asciiTheme="majorHAnsi" w:hAnsiTheme="majorHAnsi" w:cstheme="majorHAnsi"/>
                                  <w:szCs w:val="20"/>
                                </w:rPr>
                                <w:t>alves « Cryostat 4K circuit »</w:t>
                              </w:r>
                            </w:p>
                            <w:p w:rsidR="00862F6C" w:rsidRDefault="00862F6C" w:rsidP="009D3032">
                              <w:pPr>
                                <w:rPr>
                                  <w:rFonts w:asciiTheme="majorHAnsi" w:hAnsiTheme="majorHAnsi" w:cstheme="majorHAnsi"/>
                                  <w:szCs w:val="20"/>
                                </w:rPr>
                              </w:pPr>
                              <w:r>
                                <w:rPr>
                                  <w:rFonts w:asciiTheme="majorHAnsi" w:hAnsiTheme="majorHAnsi" w:cstheme="majorHAnsi"/>
                                  <w:szCs w:val="20"/>
                                </w:rPr>
                                <w:t>Cryostat-2K = true</w:t>
                              </w:r>
                            </w:p>
                            <w:p w:rsidR="00862F6C" w:rsidRPr="00B82EEA" w:rsidRDefault="00862F6C" w:rsidP="009D3032">
                              <w:pPr>
                                <w:rPr>
                                  <w:rFonts w:asciiTheme="majorHAnsi" w:hAnsiTheme="majorHAnsi" w:cstheme="majorHAnsi"/>
                                  <w:szCs w:val="20"/>
                                </w:rPr>
                              </w:pPr>
                              <w:r>
                                <w:rPr>
                                  <w:rFonts w:asciiTheme="majorHAnsi" w:hAnsiTheme="majorHAnsi" w:cstheme="majorHAnsi"/>
                                  <w:szCs w:val="20"/>
                                </w:rPr>
                                <w:t xml:space="preserve">Open </w:t>
                              </w:r>
                              <w:r w:rsidRPr="00B82EEA">
                                <w:rPr>
                                  <w:rFonts w:asciiTheme="majorHAnsi" w:hAnsiTheme="majorHAnsi" w:cstheme="majorHAnsi"/>
                                  <w:szCs w:val="20"/>
                                </w:rPr>
                                <w:t>FV58</w:t>
                              </w:r>
                              <w:r>
                                <w:rPr>
                                  <w:rFonts w:asciiTheme="majorHAnsi" w:hAnsiTheme="majorHAnsi" w:cstheme="majorHAnsi"/>
                                  <w:szCs w:val="20"/>
                                </w:rPr>
                                <w:t xml:space="preserve">2, </w:t>
                              </w: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txbxContent>
                        </wps:txbx>
                        <wps:bodyPr rot="0" vert="horz" wrap="square" lIns="91440" tIns="45720" rIns="91440" bIns="45720" anchor="t" anchorCtr="0" upright="1">
                          <a:noAutofit/>
                        </wps:bodyPr>
                      </wps:wsp>
                      <wps:wsp>
                        <wps:cNvPr id="14978" name="AutoShape 10256"/>
                        <wps:cNvCnPr>
                          <a:cxnSpLocks noChangeShapeType="1"/>
                        </wps:cNvCnPr>
                        <wps:spPr bwMode="auto">
                          <a:xfrm flipH="1">
                            <a:off x="7212" y="13014"/>
                            <a:ext cx="3628"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979" name="AutoShape 10258"/>
                        <wps:cNvCnPr>
                          <a:cxnSpLocks noChangeShapeType="1"/>
                        </wps:cNvCnPr>
                        <wps:spPr bwMode="auto">
                          <a:xfrm>
                            <a:off x="6902" y="15940"/>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80" name="Text Box 4202"/>
                        <wps:cNvSpPr txBox="1">
                          <a:spLocks noChangeArrowheads="1"/>
                        </wps:cNvSpPr>
                        <wps:spPr bwMode="auto">
                          <a:xfrm>
                            <a:off x="7390" y="10295"/>
                            <a:ext cx="2475"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9E47DF">
                              <w:pPr>
                                <w:rPr>
                                  <w:rFonts w:asciiTheme="majorHAnsi" w:hAnsiTheme="majorHAnsi" w:cstheme="majorHAnsi"/>
                                  <w:szCs w:val="20"/>
                                </w:rPr>
                              </w:pPr>
                              <w:r w:rsidRPr="00B82EEA">
                                <w:rPr>
                                  <w:rFonts w:asciiTheme="majorHAnsi" w:hAnsiTheme="majorHAnsi" w:cstheme="majorHAnsi"/>
                                  <w:szCs w:val="20"/>
                                </w:rPr>
                                <w:t>Pumps ok</w:t>
                              </w:r>
                              <w:r>
                                <w:rPr>
                                  <w:rFonts w:asciiTheme="majorHAnsi" w:hAnsiTheme="majorHAnsi" w:cstheme="majorHAnsi"/>
                                  <w:szCs w:val="20"/>
                                </w:rPr>
                                <w:t xml:space="preserve"> (user command)</w:t>
                              </w:r>
                            </w:p>
                          </w:txbxContent>
                        </wps:txbx>
                        <wps:bodyPr rot="0" vert="horz" wrap="square" lIns="91440" tIns="45720" rIns="91440" bIns="45720" anchor="t" anchorCtr="0" upright="1">
                          <a:noAutofit/>
                        </wps:bodyPr>
                      </wps:wsp>
                      <wps:wsp>
                        <wps:cNvPr id="14981" name="AutoShape 4203"/>
                        <wps:cNvCnPr>
                          <a:cxnSpLocks noChangeShapeType="1"/>
                        </wps:cNvCnPr>
                        <wps:spPr bwMode="auto">
                          <a:xfrm>
                            <a:off x="7050" y="1051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82" name="Text Box 4208"/>
                        <wps:cNvSpPr txBox="1">
                          <a:spLocks noChangeArrowheads="1"/>
                        </wps:cNvSpPr>
                        <wps:spPr bwMode="auto">
                          <a:xfrm>
                            <a:off x="7449" y="11270"/>
                            <a:ext cx="1811"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9E47DF">
                              <w:pPr>
                                <w:rPr>
                                  <w:rFonts w:asciiTheme="majorHAnsi" w:hAnsiTheme="majorHAnsi" w:cstheme="majorHAnsi"/>
                                  <w:szCs w:val="20"/>
                                </w:rPr>
                              </w:pPr>
                              <w:r w:rsidRPr="00B82EEA">
                                <w:rPr>
                                  <w:rFonts w:asciiTheme="majorHAnsi" w:hAnsiTheme="majorHAnsi" w:cstheme="majorHAnsi"/>
                                  <w:szCs w:val="20"/>
                                </w:rPr>
                                <w:t>CV581 closed</w:t>
                              </w:r>
                            </w:p>
                          </w:txbxContent>
                        </wps:txbx>
                        <wps:bodyPr rot="0" vert="horz" wrap="square" lIns="91440" tIns="45720" rIns="91440" bIns="45720" anchor="t" anchorCtr="0" upright="1">
                          <a:noAutofit/>
                        </wps:bodyPr>
                      </wps:wsp>
                      <wps:wsp>
                        <wps:cNvPr id="14983" name="AutoShape 4209"/>
                        <wps:cNvCnPr>
                          <a:cxnSpLocks noChangeShapeType="1"/>
                        </wps:cNvCnPr>
                        <wps:spPr bwMode="auto">
                          <a:xfrm>
                            <a:off x="7053" y="1152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84" name="Text Box 4318"/>
                        <wps:cNvSpPr txBox="1">
                          <a:spLocks noChangeArrowheads="1"/>
                        </wps:cNvSpPr>
                        <wps:spPr bwMode="auto">
                          <a:xfrm>
                            <a:off x="3250" y="15962"/>
                            <a:ext cx="227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B82EEA">
                              <w:pPr>
                                <w:rPr>
                                  <w:rFonts w:asciiTheme="majorHAnsi" w:hAnsiTheme="majorHAnsi" w:cstheme="majorHAnsi"/>
                                  <w:szCs w:val="20"/>
                                </w:rPr>
                              </w:pPr>
                              <w:r>
                                <w:rPr>
                                  <w:rFonts w:asciiTheme="majorHAnsi" w:hAnsiTheme="majorHAnsi" w:cstheme="majorHAnsi"/>
                                  <w:szCs w:val="20"/>
                                </w:rPr>
                                <w:t>FV556 closed</w:t>
                              </w:r>
                            </w:p>
                            <w:p w:rsidR="00862F6C" w:rsidRPr="00B82EEA" w:rsidRDefault="00862F6C" w:rsidP="00B82EEA">
                              <w:pPr>
                                <w:rPr>
                                  <w:rFonts w:asciiTheme="majorHAnsi" w:hAnsiTheme="majorHAnsi" w:cstheme="majorHAnsi"/>
                                  <w:szCs w:val="20"/>
                                </w:rPr>
                              </w:pPr>
                            </w:p>
                          </w:txbxContent>
                        </wps:txbx>
                        <wps:bodyPr rot="0" vert="horz" wrap="square" lIns="91440" tIns="45720" rIns="91440" bIns="45720" anchor="t" anchorCtr="0" upright="1">
                          <a:noAutofit/>
                        </wps:bodyPr>
                      </wps:wsp>
                      <wps:wsp>
                        <wps:cNvPr id="14985" name="AutoShape 4319"/>
                        <wps:cNvCnPr>
                          <a:cxnSpLocks noChangeShapeType="1"/>
                        </wps:cNvCnPr>
                        <wps:spPr bwMode="auto">
                          <a:xfrm>
                            <a:off x="3138" y="1610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86" name="Rectangle 4218"/>
                        <wps:cNvSpPr>
                          <a:spLocks noChangeArrowheads="1"/>
                        </wps:cNvSpPr>
                        <wps:spPr bwMode="auto">
                          <a:xfrm>
                            <a:off x="5640" y="9705"/>
                            <a:ext cx="1674" cy="618"/>
                          </a:xfrm>
                          <a:prstGeom prst="rect">
                            <a:avLst/>
                          </a:prstGeom>
                          <a:solidFill>
                            <a:srgbClr val="FFFFFF"/>
                          </a:solidFill>
                          <a:ln w="9525">
                            <a:solidFill>
                              <a:srgbClr val="000000"/>
                            </a:solidFill>
                            <a:miter lim="800000"/>
                            <a:headEnd/>
                            <a:tailEnd/>
                          </a:ln>
                        </wps:spPr>
                        <wps:txbx>
                          <w:txbxContent>
                            <w:p w:rsidR="00862F6C" w:rsidRPr="00B82EEA" w:rsidRDefault="00862F6C" w:rsidP="008921BD">
                              <w:pPr>
                                <w:spacing w:before="40"/>
                                <w:jc w:val="center"/>
                                <w:rPr>
                                  <w:rFonts w:asciiTheme="majorHAnsi" w:hAnsiTheme="majorHAnsi" w:cstheme="majorHAnsi"/>
                                  <w:szCs w:val="20"/>
                                </w:rPr>
                              </w:pPr>
                              <w:r w:rsidRPr="00B82EEA">
                                <w:rPr>
                                  <w:rFonts w:asciiTheme="majorHAnsi" w:hAnsiTheme="majorHAnsi" w:cstheme="majorHAnsi"/>
                                  <w:szCs w:val="20"/>
                                </w:rPr>
                                <w:t>Starting pumps</w:t>
                              </w:r>
                            </w:p>
                          </w:txbxContent>
                        </wps:txbx>
                        <wps:bodyPr rot="0" vert="horz" wrap="square" lIns="91440" tIns="45720" rIns="91440" bIns="45720" anchor="t" anchorCtr="0" upright="1">
                          <a:noAutofit/>
                        </wps:bodyPr>
                      </wps:wsp>
                      <wps:wsp>
                        <wps:cNvPr id="14987" name="Text Box 4219"/>
                        <wps:cNvSpPr txBox="1">
                          <a:spLocks noChangeArrowheads="1"/>
                        </wps:cNvSpPr>
                        <wps:spPr bwMode="auto">
                          <a:xfrm>
                            <a:off x="7314" y="9705"/>
                            <a:ext cx="3830" cy="618"/>
                          </a:xfrm>
                          <a:prstGeom prst="rect">
                            <a:avLst/>
                          </a:prstGeom>
                          <a:solidFill>
                            <a:srgbClr val="FFFFFF"/>
                          </a:solidFill>
                          <a:ln w="9525">
                            <a:solidFill>
                              <a:srgbClr val="000000"/>
                            </a:solidFill>
                            <a:miter lim="800000"/>
                            <a:headEnd/>
                            <a:tailEnd/>
                          </a:ln>
                        </wps:spPr>
                        <wps:txbx>
                          <w:txbxContent>
                            <w:p w:rsidR="00862F6C" w:rsidRDefault="00862F6C" w:rsidP="009E47DF">
                              <w:pPr>
                                <w:rPr>
                                  <w:rFonts w:asciiTheme="majorHAnsi" w:hAnsiTheme="majorHAnsi" w:cstheme="majorHAnsi"/>
                                  <w:szCs w:val="20"/>
                                </w:rPr>
                              </w:pPr>
                              <w:r w:rsidRPr="00B82EEA">
                                <w:rPr>
                                  <w:rFonts w:asciiTheme="majorHAnsi" w:hAnsiTheme="majorHAnsi" w:cstheme="majorHAnsi"/>
                                  <w:szCs w:val="20"/>
                                </w:rPr>
                                <w:t>Waiting</w:t>
                              </w:r>
                              <w:r>
                                <w:rPr>
                                  <w:rFonts w:asciiTheme="majorHAnsi" w:hAnsiTheme="majorHAnsi" w:cstheme="majorHAnsi"/>
                                  <w:szCs w:val="20"/>
                                </w:rPr>
                                <w:t xml:space="preserve">, </w:t>
                              </w:r>
                            </w:p>
                            <w:p w:rsidR="00862F6C" w:rsidRDefault="00862F6C" w:rsidP="009E47DF">
                              <w:pPr>
                                <w:rPr>
                                  <w:rFonts w:asciiTheme="majorHAnsi" w:hAnsiTheme="majorHAnsi" w:cstheme="majorHAnsi"/>
                                  <w:b/>
                                  <w:color w:val="FF0000"/>
                                  <w:szCs w:val="20"/>
                                </w:rPr>
                              </w:pP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r w:rsidRPr="00205699">
                                <w:rPr>
                                  <w:rFonts w:asciiTheme="majorHAnsi" w:hAnsiTheme="majorHAnsi" w:cstheme="majorHAnsi"/>
                                  <w:color w:val="000000" w:themeColor="text1"/>
                                  <w:szCs w:val="20"/>
                                </w:rPr>
                                <w:t>, CV581 open</w:t>
                              </w:r>
                              <w:r>
                                <w:rPr>
                                  <w:rFonts w:asciiTheme="majorHAnsi" w:hAnsiTheme="majorHAnsi" w:cstheme="majorHAnsi"/>
                                  <w:color w:val="000000" w:themeColor="text1"/>
                                  <w:szCs w:val="20"/>
                                </w:rPr>
                                <w:t>ed</w:t>
                              </w:r>
                            </w:p>
                            <w:p w:rsidR="00862F6C" w:rsidRPr="00205699" w:rsidRDefault="00862F6C" w:rsidP="009E47DF">
                              <w:pPr>
                                <w:rPr>
                                  <w:rFonts w:asciiTheme="majorHAnsi" w:hAnsiTheme="majorHAnsi" w:cstheme="majorHAnsi"/>
                                  <w:color w:val="000000" w:themeColor="text1"/>
                                  <w:szCs w:val="20"/>
                                </w:rPr>
                              </w:pPr>
                              <w:r w:rsidRPr="00205699">
                                <w:rPr>
                                  <w:rFonts w:asciiTheme="majorHAnsi" w:hAnsiTheme="majorHAnsi" w:cstheme="majorHAnsi"/>
                                  <w:color w:val="000000" w:themeColor="text1"/>
                                  <w:szCs w:val="20"/>
                                </w:rPr>
                                <w:t xml:space="preserve"> </w:t>
                              </w:r>
                            </w:p>
                            <w:p w:rsidR="00862F6C" w:rsidRPr="00B82EEA" w:rsidRDefault="00862F6C" w:rsidP="009E47DF">
                              <w:pPr>
                                <w:rPr>
                                  <w:rFonts w:asciiTheme="majorHAnsi" w:hAnsiTheme="majorHAnsi" w:cstheme="majorHAnsi"/>
                                  <w:szCs w:val="20"/>
                                </w:rPr>
                              </w:pPr>
                            </w:p>
                          </w:txbxContent>
                        </wps:txbx>
                        <wps:bodyPr rot="0" vert="horz" wrap="square" lIns="91440" tIns="45720" rIns="91440" bIns="45720" anchor="t" anchorCtr="0" upright="1">
                          <a:noAutofit/>
                        </wps:bodyPr>
                      </wps:wsp>
                      <wps:wsp>
                        <wps:cNvPr id="14988" name="Rectangle 4361"/>
                        <wps:cNvSpPr>
                          <a:spLocks noChangeArrowheads="1"/>
                        </wps:cNvSpPr>
                        <wps:spPr bwMode="auto">
                          <a:xfrm>
                            <a:off x="1261" y="8945"/>
                            <a:ext cx="1474" cy="1134"/>
                          </a:xfrm>
                          <a:prstGeom prst="rect">
                            <a:avLst/>
                          </a:prstGeom>
                          <a:solidFill>
                            <a:srgbClr val="FFFFFF"/>
                          </a:solidFill>
                          <a:ln w="9525">
                            <a:solidFill>
                              <a:srgbClr val="000000"/>
                            </a:solidFill>
                            <a:miter lim="800000"/>
                            <a:headEnd/>
                            <a:tailEnd/>
                          </a:ln>
                        </wps:spPr>
                        <wps:txbx>
                          <w:txbxContent>
                            <w:p w:rsidR="00862F6C" w:rsidRPr="00B82EEA" w:rsidRDefault="00862F6C" w:rsidP="006E314F">
                              <w:pPr>
                                <w:jc w:val="center"/>
                                <w:rPr>
                                  <w:rFonts w:asciiTheme="majorHAnsi" w:hAnsiTheme="majorHAnsi" w:cstheme="majorHAnsi"/>
                                  <w:szCs w:val="20"/>
                                </w:rPr>
                              </w:pPr>
                              <w:r w:rsidRPr="00B82EEA">
                                <w:rPr>
                                  <w:rFonts w:asciiTheme="majorHAnsi" w:hAnsiTheme="majorHAnsi" w:cstheme="majorHAnsi"/>
                                  <w:szCs w:val="20"/>
                                </w:rPr>
                                <w:t>Stop pumping system</w:t>
                              </w:r>
                              <w:r>
                                <w:rPr>
                                  <w:rFonts w:asciiTheme="majorHAnsi" w:hAnsiTheme="majorHAnsi" w:cstheme="majorHAnsi"/>
                                  <w:szCs w:val="20"/>
                                </w:rPr>
                                <w:t xml:space="preserve"> and filling</w:t>
                              </w:r>
                            </w:p>
                          </w:txbxContent>
                        </wps:txbx>
                        <wps:bodyPr rot="0" vert="horz" wrap="square" lIns="91440" tIns="45720" rIns="91440" bIns="45720" anchor="t" anchorCtr="0" upright="1">
                          <a:noAutofit/>
                        </wps:bodyPr>
                      </wps:wsp>
                      <wps:wsp>
                        <wps:cNvPr id="14989" name="Text Box 4362"/>
                        <wps:cNvSpPr txBox="1">
                          <a:spLocks noChangeArrowheads="1"/>
                        </wps:cNvSpPr>
                        <wps:spPr bwMode="auto">
                          <a:xfrm>
                            <a:off x="2724" y="8945"/>
                            <a:ext cx="2207" cy="1133"/>
                          </a:xfrm>
                          <a:prstGeom prst="rect">
                            <a:avLst/>
                          </a:prstGeom>
                          <a:solidFill>
                            <a:srgbClr val="FFFFFF"/>
                          </a:solidFill>
                          <a:ln w="9525">
                            <a:solidFill>
                              <a:srgbClr val="000000"/>
                            </a:solidFill>
                            <a:miter lim="800000"/>
                            <a:headEnd/>
                            <a:tailEnd/>
                          </a:ln>
                        </wps:spPr>
                        <wps:txbx>
                          <w:txbxContent>
                            <w:p w:rsidR="00862F6C" w:rsidRDefault="00862F6C" w:rsidP="00B82EEA">
                              <w:pPr>
                                <w:rPr>
                                  <w:rFonts w:asciiTheme="majorHAnsi" w:hAnsiTheme="majorHAnsi" w:cstheme="majorHAnsi"/>
                                  <w:b/>
                                  <w:szCs w:val="20"/>
                                </w:rPr>
                              </w:pPr>
                              <w:r>
                                <w:rPr>
                                  <w:rFonts w:asciiTheme="majorHAnsi" w:hAnsiTheme="majorHAnsi" w:cstheme="majorHAnsi"/>
                                  <w:szCs w:val="20"/>
                                </w:rPr>
                                <w:t xml:space="preserve">Close FV582, </w:t>
                              </w:r>
                              <w:r w:rsidRPr="00C93CDC">
                                <w:rPr>
                                  <w:rFonts w:asciiTheme="majorHAnsi" w:hAnsiTheme="majorHAnsi" w:cstheme="majorHAnsi"/>
                                  <w:b/>
                                  <w:szCs w:val="20"/>
                                </w:rPr>
                                <w:t xml:space="preserve">Stop </w:t>
                              </w:r>
                              <w:r>
                                <w:rPr>
                                  <w:rFonts w:asciiTheme="majorHAnsi" w:hAnsiTheme="majorHAnsi" w:cstheme="majorHAnsi"/>
                                  <w:b/>
                                  <w:szCs w:val="20"/>
                                </w:rPr>
                                <w:t>13V</w:t>
                              </w:r>
                            </w:p>
                            <w:p w:rsidR="00862F6C" w:rsidRPr="00A12630" w:rsidRDefault="00862F6C" w:rsidP="00C27757">
                              <w:pPr>
                                <w:rPr>
                                  <w:rFonts w:asciiTheme="majorHAnsi" w:hAnsiTheme="majorHAnsi" w:cstheme="majorHAnsi"/>
                                  <w:color w:val="000000" w:themeColor="text1"/>
                                  <w:szCs w:val="20"/>
                                </w:rPr>
                              </w:pPr>
                              <w:r w:rsidRPr="00A12630">
                                <w:rPr>
                                  <w:rFonts w:asciiTheme="majorHAnsi" w:hAnsiTheme="majorHAnsi" w:cstheme="majorHAnsi"/>
                                  <w:color w:val="000000" w:themeColor="text1"/>
                                  <w:szCs w:val="20"/>
                                </w:rPr>
                                <w:t xml:space="preserve">Cryostat-2K = true, </w:t>
                              </w:r>
                            </w:p>
                            <w:p w:rsidR="00862F6C" w:rsidRDefault="00862F6C" w:rsidP="00B82EEA">
                              <w:pPr>
                                <w:rPr>
                                  <w:rFonts w:asciiTheme="majorHAnsi" w:hAnsiTheme="majorHAnsi" w:cstheme="majorHAnsi"/>
                                  <w:color w:val="000000" w:themeColor="text1"/>
                                  <w:szCs w:val="20"/>
                                </w:rPr>
                              </w:pPr>
                              <w:r w:rsidRPr="00A12630">
                                <w:rPr>
                                  <w:rFonts w:asciiTheme="majorHAnsi" w:hAnsiTheme="majorHAnsi" w:cstheme="majorHAnsi"/>
                                  <w:color w:val="000000" w:themeColor="text1"/>
                                  <w:szCs w:val="20"/>
                                </w:rPr>
                                <w:t>CV582 fully open</w:t>
                              </w:r>
                            </w:p>
                            <w:p w:rsidR="00862F6C" w:rsidRPr="00C93CDC" w:rsidRDefault="00862F6C" w:rsidP="00B82EEA">
                              <w:pPr>
                                <w:rPr>
                                  <w:rFonts w:asciiTheme="majorHAnsi" w:hAnsiTheme="majorHAnsi" w:cstheme="majorHAnsi"/>
                                  <w:b/>
                                  <w:szCs w:val="20"/>
                                </w:rPr>
                              </w:pP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txbxContent>
                        </wps:txbx>
                        <wps:bodyPr rot="0" vert="horz" wrap="square" lIns="91440" tIns="45720" rIns="91440" bIns="45720" anchor="t" anchorCtr="0" upright="1">
                          <a:noAutofit/>
                        </wps:bodyPr>
                      </wps:wsp>
                      <wps:wsp>
                        <wps:cNvPr id="14990" name="Rectangle 10246"/>
                        <wps:cNvSpPr>
                          <a:spLocks noChangeArrowheads="1"/>
                        </wps:cNvSpPr>
                        <wps:spPr bwMode="auto">
                          <a:xfrm>
                            <a:off x="5645" y="8697"/>
                            <a:ext cx="1663" cy="634"/>
                          </a:xfrm>
                          <a:prstGeom prst="rect">
                            <a:avLst/>
                          </a:prstGeom>
                          <a:solidFill>
                            <a:srgbClr val="FFFFFF"/>
                          </a:solidFill>
                          <a:ln w="9525">
                            <a:solidFill>
                              <a:srgbClr val="000000"/>
                            </a:solidFill>
                            <a:miter lim="800000"/>
                            <a:headEnd/>
                            <a:tailEnd/>
                          </a:ln>
                        </wps:spPr>
                        <wps:txbx>
                          <w:txbxContent>
                            <w:p w:rsidR="00862F6C" w:rsidRPr="00956811" w:rsidRDefault="00862F6C" w:rsidP="00FF6CB8">
                              <w:pPr>
                                <w:jc w:val="center"/>
                                <w:rPr>
                                  <w:rFonts w:asciiTheme="majorHAnsi" w:hAnsiTheme="majorHAnsi" w:cstheme="majorHAnsi"/>
                                  <w:szCs w:val="20"/>
                                  <w:lang w:val="fr-FR"/>
                                </w:rPr>
                              </w:pPr>
                              <w:r>
                                <w:rPr>
                                  <w:rFonts w:asciiTheme="majorHAnsi" w:hAnsiTheme="majorHAnsi" w:cstheme="majorHAnsi"/>
                                  <w:szCs w:val="20"/>
                                  <w:lang w:val="fr-FR"/>
                                </w:rPr>
                                <w:t>Prepare the 2K pump</w:t>
                              </w:r>
                            </w:p>
                          </w:txbxContent>
                        </wps:txbx>
                        <wps:bodyPr rot="0" vert="horz" wrap="square" lIns="91440" tIns="45720" rIns="91440" bIns="45720" anchor="t" anchorCtr="0" upright="1">
                          <a:noAutofit/>
                        </wps:bodyPr>
                      </wps:wsp>
                      <wps:wsp>
                        <wps:cNvPr id="14991" name="Text Box 10247"/>
                        <wps:cNvSpPr txBox="1">
                          <a:spLocks noChangeArrowheads="1"/>
                        </wps:cNvSpPr>
                        <wps:spPr bwMode="auto">
                          <a:xfrm>
                            <a:off x="7277" y="8697"/>
                            <a:ext cx="3893" cy="634"/>
                          </a:xfrm>
                          <a:prstGeom prst="rect">
                            <a:avLst/>
                          </a:prstGeom>
                          <a:solidFill>
                            <a:srgbClr val="FFFFFF"/>
                          </a:solidFill>
                          <a:ln w="9525">
                            <a:solidFill>
                              <a:srgbClr val="000000"/>
                            </a:solidFill>
                            <a:miter lim="800000"/>
                            <a:headEnd/>
                            <a:tailEnd/>
                          </a:ln>
                        </wps:spPr>
                        <wps:txbx>
                          <w:txbxContent>
                            <w:p w:rsidR="00862F6C" w:rsidRDefault="00862F6C" w:rsidP="00FF6CB8">
                              <w:pPr>
                                <w:rPr>
                                  <w:rFonts w:asciiTheme="majorHAnsi" w:hAnsiTheme="majorHAnsi" w:cstheme="majorHAnsi"/>
                                  <w:b/>
                                  <w:color w:val="FF0000"/>
                                  <w:szCs w:val="20"/>
                                </w:rPr>
                              </w:pPr>
                              <w:r>
                                <w:rPr>
                                  <w:rFonts w:asciiTheme="majorHAnsi" w:hAnsiTheme="majorHAnsi" w:cstheme="majorHAnsi"/>
                                  <w:b/>
                                  <w:color w:val="FF0000"/>
                                  <w:szCs w:val="20"/>
                                </w:rPr>
                                <w:t xml:space="preserve">Close </w:t>
                              </w:r>
                              <w:r w:rsidRPr="00062541">
                                <w:rPr>
                                  <w:rFonts w:asciiTheme="majorHAnsi" w:hAnsiTheme="majorHAnsi" w:cstheme="majorHAnsi"/>
                                  <w:b/>
                                  <w:color w:val="FF0000"/>
                                  <w:szCs w:val="20"/>
                                </w:rPr>
                                <w:t xml:space="preserve">FV554, </w:t>
                              </w:r>
                              <w:r>
                                <w:rPr>
                                  <w:rFonts w:asciiTheme="majorHAnsi" w:hAnsiTheme="majorHAnsi" w:cstheme="majorHAnsi"/>
                                  <w:b/>
                                  <w:color w:val="FF0000"/>
                                  <w:szCs w:val="20"/>
                                </w:rPr>
                                <w:t xml:space="preserve">Open </w:t>
                              </w:r>
                              <w:r w:rsidRPr="00062541">
                                <w:rPr>
                                  <w:rFonts w:asciiTheme="majorHAnsi" w:hAnsiTheme="majorHAnsi" w:cstheme="majorHAnsi"/>
                                  <w:b/>
                                  <w:color w:val="FF0000"/>
                                  <w:szCs w:val="20"/>
                                </w:rPr>
                                <w:t>FV555</w:t>
                              </w:r>
                            </w:p>
                            <w:p w:rsidR="00862F6C" w:rsidRPr="00546E7D" w:rsidRDefault="00862F6C" w:rsidP="00FF6CB8">
                              <w:pPr>
                                <w:rPr>
                                  <w:rFonts w:asciiTheme="majorHAnsi" w:hAnsiTheme="majorHAnsi" w:cstheme="majorHAnsi"/>
                                  <w:color w:val="000000" w:themeColor="text1"/>
                                  <w:szCs w:val="20"/>
                                </w:rPr>
                              </w:pPr>
                              <w:r w:rsidRPr="00546E7D">
                                <w:rPr>
                                  <w:rFonts w:asciiTheme="majorHAnsi" w:hAnsiTheme="majorHAnsi" w:cstheme="majorHAnsi"/>
                                  <w:color w:val="000000" w:themeColor="text1"/>
                                  <w:szCs w:val="20"/>
                                </w:rPr>
                                <w:t>CV581 opened</w:t>
                              </w:r>
                            </w:p>
                          </w:txbxContent>
                        </wps:txbx>
                        <wps:bodyPr rot="0" vert="horz" wrap="square" lIns="91440" tIns="45720" rIns="91440" bIns="45720" anchor="t" anchorCtr="0" upright="1">
                          <a:noAutofit/>
                        </wps:bodyPr>
                      </wps:wsp>
                      <wps:wsp>
                        <wps:cNvPr id="14992" name="Rectangle 12804"/>
                        <wps:cNvSpPr>
                          <a:spLocks noChangeArrowheads="1"/>
                        </wps:cNvSpPr>
                        <wps:spPr bwMode="auto">
                          <a:xfrm>
                            <a:off x="4880" y="5806"/>
                            <a:ext cx="6358" cy="797"/>
                          </a:xfrm>
                          <a:prstGeom prst="rect">
                            <a:avLst/>
                          </a:prstGeom>
                          <a:solidFill>
                            <a:srgbClr val="FFFFFF"/>
                          </a:solidFill>
                          <a:ln w="9525">
                            <a:solidFill>
                              <a:srgbClr val="000000"/>
                            </a:solidFill>
                            <a:miter lim="800000"/>
                            <a:headEnd/>
                            <a:tailEnd/>
                          </a:ln>
                        </wps:spPr>
                        <wps:txbx>
                          <w:txbxContent>
                            <w:p w:rsidR="00862F6C" w:rsidRPr="004F5F38" w:rsidRDefault="00862F6C" w:rsidP="00362CC9">
                              <w:pPr>
                                <w:jc w:val="center"/>
                                <w:rPr>
                                  <w:rFonts w:asciiTheme="majorHAnsi" w:hAnsiTheme="majorHAnsi" w:cstheme="majorHAnsi"/>
                                  <w:szCs w:val="20"/>
                                </w:rPr>
                              </w:pPr>
                              <w:r w:rsidRPr="004F5F38">
                                <w:rPr>
                                  <w:rFonts w:asciiTheme="majorHAnsi" w:hAnsiTheme="majorHAnsi" w:cstheme="majorHAnsi"/>
                                  <w:szCs w:val="20"/>
                                </w:rPr>
                                <w:t>You are starting the 2K pumping</w:t>
                              </w:r>
                              <w:r>
                                <w:rPr>
                                  <w:rFonts w:asciiTheme="majorHAnsi" w:hAnsiTheme="majorHAnsi" w:cstheme="majorHAnsi"/>
                                  <w:szCs w:val="20"/>
                                </w:rPr>
                                <w:t xml:space="preserve">. The HNOSS valve </w:t>
                              </w:r>
                              <w:r w:rsidRPr="005B1CF6">
                                <w:rPr>
                                  <w:rFonts w:asciiTheme="majorHAnsi" w:hAnsiTheme="majorHAnsi" w:cstheme="majorHAnsi"/>
                                  <w:b/>
                                  <w:color w:val="FF0000"/>
                                  <w:szCs w:val="20"/>
                                </w:rPr>
                                <w:t>FV551</w:t>
                              </w:r>
                              <w:r>
                                <w:rPr>
                                  <w:rFonts w:asciiTheme="majorHAnsi" w:hAnsiTheme="majorHAnsi" w:cstheme="majorHAnsi"/>
                                  <w:szCs w:val="20"/>
                                </w:rPr>
                                <w:t xml:space="preserve"> must be closed.</w:t>
                              </w:r>
                            </w:p>
                            <w:p w:rsidR="00862F6C" w:rsidRPr="00F34ED3" w:rsidRDefault="00862F6C" w:rsidP="00362CC9">
                              <w:pPr>
                                <w:jc w:val="center"/>
                                <w:rPr>
                                  <w:rFonts w:asciiTheme="majorHAnsi" w:hAnsiTheme="majorHAnsi" w:cstheme="majorHAnsi"/>
                                  <w:szCs w:val="20"/>
                                </w:rPr>
                              </w:pPr>
                              <w:r>
                                <w:rPr>
                                  <w:rFonts w:asciiTheme="majorHAnsi" w:hAnsiTheme="majorHAnsi" w:cstheme="majorHAnsi"/>
                                  <w:szCs w:val="20"/>
                                </w:rPr>
                                <w:t>“Do you want continue?”</w:t>
                              </w:r>
                            </w:p>
                            <w:p w:rsidR="00862F6C" w:rsidRPr="00F34ED3" w:rsidRDefault="00862F6C" w:rsidP="00362CC9">
                              <w:pPr>
                                <w:spacing w:before="120"/>
                                <w:jc w:val="center"/>
                                <w:rPr>
                                  <w:rFonts w:asciiTheme="majorHAnsi" w:hAnsiTheme="majorHAnsi" w:cstheme="majorHAnsi"/>
                                  <w:szCs w:val="20"/>
                                </w:rPr>
                              </w:pPr>
                              <w:r>
                                <w:rPr>
                                  <w:rFonts w:asciiTheme="majorHAnsi" w:hAnsiTheme="majorHAnsi" w:cstheme="majorHAnsi"/>
                                  <w:szCs w:val="20"/>
                                </w:rPr>
                                <w:t>“Do you want continue?”</w:t>
                              </w:r>
                            </w:p>
                            <w:p w:rsidR="00862F6C" w:rsidRPr="00F34ED3" w:rsidRDefault="00862F6C" w:rsidP="00362CC9">
                              <w:pPr>
                                <w:rPr>
                                  <w:szCs w:val="20"/>
                                </w:rPr>
                              </w:pPr>
                            </w:p>
                          </w:txbxContent>
                        </wps:txbx>
                        <wps:bodyPr rot="0" vert="horz" wrap="square" lIns="91440" tIns="45720" rIns="91440" bIns="45720" anchor="t" anchorCtr="0" upright="1">
                          <a:noAutofit/>
                        </wps:bodyPr>
                      </wps:wsp>
                      <wps:wsp>
                        <wps:cNvPr id="14993" name="Rectangle 4232"/>
                        <wps:cNvSpPr>
                          <a:spLocks noChangeArrowheads="1"/>
                        </wps:cNvSpPr>
                        <wps:spPr bwMode="auto">
                          <a:xfrm>
                            <a:off x="5648" y="7254"/>
                            <a:ext cx="1644" cy="1099"/>
                          </a:xfrm>
                          <a:prstGeom prst="rect">
                            <a:avLst/>
                          </a:prstGeom>
                          <a:solidFill>
                            <a:srgbClr val="FFFFFF"/>
                          </a:solidFill>
                          <a:ln w="9525">
                            <a:solidFill>
                              <a:srgbClr val="000000"/>
                            </a:solidFill>
                            <a:miter lim="800000"/>
                            <a:headEnd/>
                            <a:tailEnd/>
                          </a:ln>
                        </wps:spPr>
                        <wps:txbx>
                          <w:txbxContent>
                            <w:p w:rsidR="00862F6C" w:rsidRPr="00956811" w:rsidRDefault="00862F6C" w:rsidP="009E47DF">
                              <w:pPr>
                                <w:jc w:val="center"/>
                                <w:rPr>
                                  <w:rFonts w:asciiTheme="majorHAnsi" w:hAnsiTheme="majorHAnsi" w:cstheme="majorHAnsi"/>
                                  <w:szCs w:val="20"/>
                                </w:rPr>
                              </w:pPr>
                              <w:r w:rsidRPr="00956811">
                                <w:rPr>
                                  <w:rFonts w:asciiTheme="majorHAnsi" w:hAnsiTheme="majorHAnsi" w:cstheme="majorHAnsi"/>
                                  <w:szCs w:val="20"/>
                                </w:rPr>
                                <w:t>Cryostat connected to the recovery helium circuit</w:t>
                              </w:r>
                            </w:p>
                          </w:txbxContent>
                        </wps:txbx>
                        <wps:bodyPr rot="0" vert="horz" wrap="square" lIns="91440" tIns="45720" rIns="91440" bIns="45720" anchor="t" anchorCtr="0" upright="1">
                          <a:noAutofit/>
                        </wps:bodyPr>
                      </wps:wsp>
                      <wps:wsp>
                        <wps:cNvPr id="14994" name="Text Box 4233"/>
                        <wps:cNvSpPr txBox="1">
                          <a:spLocks noChangeArrowheads="1"/>
                        </wps:cNvSpPr>
                        <wps:spPr bwMode="auto">
                          <a:xfrm>
                            <a:off x="7281" y="7254"/>
                            <a:ext cx="3896" cy="1099"/>
                          </a:xfrm>
                          <a:prstGeom prst="rect">
                            <a:avLst/>
                          </a:prstGeom>
                          <a:solidFill>
                            <a:srgbClr val="FFFFFF"/>
                          </a:solidFill>
                          <a:ln w="9525">
                            <a:solidFill>
                              <a:srgbClr val="000000"/>
                            </a:solidFill>
                            <a:miter lim="800000"/>
                            <a:headEnd/>
                            <a:tailEnd/>
                          </a:ln>
                        </wps:spPr>
                        <wps:txbx>
                          <w:txbxContent>
                            <w:p w:rsidR="00862F6C" w:rsidRDefault="00862F6C" w:rsidP="009E47DF">
                              <w:pPr>
                                <w:rPr>
                                  <w:rFonts w:asciiTheme="majorHAnsi" w:hAnsiTheme="majorHAnsi" w:cstheme="majorHAnsi"/>
                                  <w:szCs w:val="20"/>
                                </w:rPr>
                              </w:pPr>
                              <w:r w:rsidRPr="00956811">
                                <w:rPr>
                                  <w:rFonts w:asciiTheme="majorHAnsi" w:hAnsiTheme="majorHAnsi" w:cstheme="majorHAnsi"/>
                                  <w:szCs w:val="20"/>
                                </w:rPr>
                                <w:t xml:space="preserve">Switch </w:t>
                              </w:r>
                              <w:r>
                                <w:rPr>
                                  <w:rFonts w:asciiTheme="majorHAnsi" w:hAnsiTheme="majorHAnsi" w:cstheme="majorHAnsi"/>
                                  <w:szCs w:val="20"/>
                                </w:rPr>
                                <w:t>V</w:t>
                              </w:r>
                              <w:r w:rsidRPr="00956811">
                                <w:rPr>
                                  <w:rFonts w:asciiTheme="majorHAnsi" w:hAnsiTheme="majorHAnsi" w:cstheme="majorHAnsi"/>
                                  <w:szCs w:val="20"/>
                                </w:rPr>
                                <w:t>alves « Cryostat 4K circuit »</w:t>
                              </w:r>
                              <w:r>
                                <w:rPr>
                                  <w:rFonts w:asciiTheme="majorHAnsi" w:hAnsiTheme="majorHAnsi" w:cstheme="majorHAnsi"/>
                                  <w:szCs w:val="20"/>
                                </w:rPr>
                                <w:t xml:space="preserve"> opened</w:t>
                              </w:r>
                            </w:p>
                            <w:p w:rsidR="00862F6C" w:rsidRPr="00956811" w:rsidRDefault="00862F6C" w:rsidP="009E47DF">
                              <w:pPr>
                                <w:rPr>
                                  <w:rFonts w:asciiTheme="majorHAnsi" w:hAnsiTheme="majorHAnsi" w:cstheme="majorHAnsi"/>
                                  <w:szCs w:val="20"/>
                                </w:rPr>
                              </w:pPr>
                              <w:r>
                                <w:rPr>
                                  <w:rFonts w:asciiTheme="majorHAnsi" w:hAnsiTheme="majorHAnsi" w:cstheme="majorHAnsi"/>
                                  <w:szCs w:val="20"/>
                                </w:rPr>
                                <w:t>Open CV581</w:t>
                              </w:r>
                            </w:p>
                          </w:txbxContent>
                        </wps:txbx>
                        <wps:bodyPr rot="0" vert="horz" wrap="square" lIns="91440" tIns="45720" rIns="91440" bIns="45720" anchor="t" anchorCtr="0" upright="1">
                          <a:noAutofit/>
                        </wps:bodyPr>
                      </wps:wsp>
                      <wps:wsp>
                        <wps:cNvPr id="14995" name="AutoShape 13807"/>
                        <wps:cNvCnPr>
                          <a:cxnSpLocks noChangeShapeType="1"/>
                        </wps:cNvCnPr>
                        <wps:spPr bwMode="auto">
                          <a:xfrm>
                            <a:off x="1579" y="10480"/>
                            <a:ext cx="3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96" name="AutoShape 13808"/>
                        <wps:cNvCnPr>
                          <a:cxnSpLocks noChangeShapeType="1"/>
                        </wps:cNvCnPr>
                        <wps:spPr bwMode="auto">
                          <a:xfrm flipV="1">
                            <a:off x="4761" y="10473"/>
                            <a:ext cx="0" cy="2835"/>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4997" name="AutoShape 13809"/>
                        <wps:cNvCnPr>
                          <a:cxnSpLocks noChangeShapeType="1"/>
                        </wps:cNvCnPr>
                        <wps:spPr bwMode="auto">
                          <a:xfrm>
                            <a:off x="1580" y="10476"/>
                            <a:ext cx="0" cy="57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98" name="Rectangle 13810"/>
                        <wps:cNvSpPr>
                          <a:spLocks noChangeArrowheads="1"/>
                        </wps:cNvSpPr>
                        <wps:spPr bwMode="auto">
                          <a:xfrm>
                            <a:off x="979" y="10656"/>
                            <a:ext cx="1361" cy="680"/>
                          </a:xfrm>
                          <a:prstGeom prst="rect">
                            <a:avLst/>
                          </a:prstGeom>
                          <a:solidFill>
                            <a:srgbClr val="FFFFFF"/>
                          </a:solidFill>
                          <a:ln w="9525">
                            <a:solidFill>
                              <a:srgbClr val="000000"/>
                            </a:solidFill>
                            <a:miter lim="800000"/>
                            <a:headEnd/>
                            <a:tailEnd/>
                          </a:ln>
                        </wps:spPr>
                        <wps:txbx>
                          <w:txbxContent>
                            <w:p w:rsidR="00862F6C" w:rsidRPr="00B82EEA" w:rsidRDefault="00862F6C" w:rsidP="0019530B">
                              <w:pPr>
                                <w:jc w:val="center"/>
                                <w:rPr>
                                  <w:rFonts w:asciiTheme="majorHAnsi" w:hAnsiTheme="majorHAnsi" w:cstheme="majorHAnsi"/>
                                  <w:szCs w:val="20"/>
                                </w:rPr>
                              </w:pPr>
                              <w:r w:rsidRPr="00B82EEA">
                                <w:rPr>
                                  <w:rFonts w:asciiTheme="majorHAnsi" w:hAnsiTheme="majorHAnsi" w:cstheme="majorHAnsi"/>
                                  <w:szCs w:val="20"/>
                                </w:rPr>
                                <w:t>Pressure control</w:t>
                              </w:r>
                            </w:p>
                          </w:txbxContent>
                        </wps:txbx>
                        <wps:bodyPr rot="0" vert="horz" wrap="square" lIns="91440" tIns="45720" rIns="91440" bIns="45720" anchor="t" anchorCtr="0" upright="1">
                          <a:noAutofit/>
                        </wps:bodyPr>
                      </wps:wsp>
                      <wps:wsp>
                        <wps:cNvPr id="14999" name="Text Box 13811"/>
                        <wps:cNvSpPr txBox="1">
                          <a:spLocks noChangeArrowheads="1"/>
                        </wps:cNvSpPr>
                        <wps:spPr bwMode="auto">
                          <a:xfrm>
                            <a:off x="2301" y="10656"/>
                            <a:ext cx="2062" cy="680"/>
                          </a:xfrm>
                          <a:prstGeom prst="rect">
                            <a:avLst/>
                          </a:prstGeom>
                          <a:solidFill>
                            <a:srgbClr val="FFFFFF"/>
                          </a:solidFill>
                          <a:ln w="9525">
                            <a:solidFill>
                              <a:srgbClr val="000000"/>
                            </a:solidFill>
                            <a:miter lim="800000"/>
                            <a:headEnd/>
                            <a:tailEnd/>
                          </a:ln>
                        </wps:spPr>
                        <wps:txbx>
                          <w:txbxContent>
                            <w:p w:rsidR="00862F6C" w:rsidRDefault="00862F6C" w:rsidP="0019530B">
                              <w:pPr>
                                <w:rPr>
                                  <w:rFonts w:asciiTheme="majorHAnsi" w:hAnsiTheme="majorHAnsi" w:cstheme="majorHAnsi"/>
                                  <w:szCs w:val="20"/>
                                </w:rPr>
                              </w:pPr>
                              <w:r>
                                <w:rPr>
                                  <w:rFonts w:asciiTheme="majorHAnsi" w:hAnsiTheme="majorHAnsi" w:cstheme="majorHAnsi"/>
                                  <w:szCs w:val="20"/>
                                </w:rPr>
                                <w:t>CV582 opened</w:t>
                              </w:r>
                            </w:p>
                            <w:p w:rsidR="00862F6C" w:rsidRPr="008921BD" w:rsidRDefault="00862F6C" w:rsidP="0019530B">
                              <w:pPr>
                                <w:rPr>
                                  <w:rFonts w:asciiTheme="majorHAnsi" w:hAnsiTheme="majorHAnsi" w:cstheme="majorHAnsi"/>
                                  <w:szCs w:val="20"/>
                                </w:rPr>
                              </w:pPr>
                              <w:r>
                                <w:rPr>
                                  <w:rFonts w:asciiTheme="majorHAnsi" w:hAnsiTheme="majorHAnsi" w:cstheme="majorHAnsi"/>
                                  <w:szCs w:val="20"/>
                                </w:rPr>
                                <w:t>Cryostat-2K = true</w:t>
                              </w:r>
                            </w:p>
                            <w:p w:rsidR="00862F6C" w:rsidRPr="00B82EEA" w:rsidRDefault="00862F6C" w:rsidP="0019530B">
                              <w:pPr>
                                <w:rPr>
                                  <w:rFonts w:asciiTheme="majorHAnsi" w:hAnsiTheme="majorHAnsi" w:cstheme="majorHAnsi"/>
                                  <w:szCs w:val="20"/>
                                </w:rPr>
                              </w:pPr>
                            </w:p>
                          </w:txbxContent>
                        </wps:txbx>
                        <wps:bodyPr rot="0" vert="horz" wrap="square" lIns="91440" tIns="45720" rIns="91440" bIns="45720" anchor="t" anchorCtr="0" upright="1">
                          <a:noAutofit/>
                        </wps:bodyPr>
                      </wps:wsp>
                      <wps:wsp>
                        <wps:cNvPr id="15000" name="Rectangle 13812"/>
                        <wps:cNvSpPr>
                          <a:spLocks noChangeArrowheads="1"/>
                        </wps:cNvSpPr>
                        <wps:spPr bwMode="auto">
                          <a:xfrm>
                            <a:off x="969" y="11647"/>
                            <a:ext cx="1361" cy="1361"/>
                          </a:xfrm>
                          <a:prstGeom prst="rect">
                            <a:avLst/>
                          </a:prstGeom>
                          <a:solidFill>
                            <a:srgbClr val="FFFFFF"/>
                          </a:solidFill>
                          <a:ln w="9525">
                            <a:solidFill>
                              <a:srgbClr val="000000"/>
                            </a:solidFill>
                            <a:miter lim="800000"/>
                            <a:headEnd/>
                            <a:tailEnd/>
                          </a:ln>
                        </wps:spPr>
                        <wps:txbx>
                          <w:txbxContent>
                            <w:p w:rsidR="00862F6C" w:rsidRPr="0043745B" w:rsidRDefault="00862F6C" w:rsidP="0019530B">
                              <w:pPr>
                                <w:jc w:val="center"/>
                                <w:rPr>
                                  <w:rFonts w:asciiTheme="majorHAnsi" w:hAnsiTheme="majorHAnsi" w:cstheme="majorHAnsi"/>
                                  <w:szCs w:val="20"/>
                                </w:rPr>
                              </w:pPr>
                              <w:r w:rsidRPr="0043745B">
                                <w:rPr>
                                  <w:rFonts w:asciiTheme="majorHAnsi" w:hAnsiTheme="majorHAnsi" w:cstheme="majorHAnsi"/>
                                  <w:szCs w:val="20"/>
                                </w:rPr>
                                <w:t xml:space="preserve">Cryostat connected </w:t>
                              </w:r>
                              <w:r>
                                <w:rPr>
                                  <w:rFonts w:asciiTheme="majorHAnsi" w:hAnsiTheme="majorHAnsi" w:cstheme="majorHAnsi"/>
                                  <w:szCs w:val="20"/>
                                </w:rPr>
                                <w:t>at</w:t>
                              </w:r>
                              <w:r w:rsidRPr="0043745B">
                                <w:rPr>
                                  <w:rFonts w:asciiTheme="majorHAnsi" w:hAnsiTheme="majorHAnsi" w:cstheme="majorHAnsi"/>
                                  <w:szCs w:val="20"/>
                                </w:rPr>
                                <w:t xml:space="preserve"> the recovery </w:t>
                              </w:r>
                              <w:r>
                                <w:rPr>
                                  <w:rFonts w:asciiTheme="majorHAnsi" w:hAnsiTheme="majorHAnsi" w:cstheme="majorHAnsi"/>
                                  <w:szCs w:val="20"/>
                                </w:rPr>
                                <w:t xml:space="preserve">He </w:t>
                              </w:r>
                              <w:r w:rsidRPr="0043745B">
                                <w:rPr>
                                  <w:rFonts w:asciiTheme="majorHAnsi" w:hAnsiTheme="majorHAnsi" w:cstheme="majorHAnsi"/>
                                  <w:szCs w:val="20"/>
                                </w:rPr>
                                <w:t>circuit</w:t>
                              </w:r>
                            </w:p>
                          </w:txbxContent>
                        </wps:txbx>
                        <wps:bodyPr rot="0" vert="horz" wrap="square" lIns="91440" tIns="45720" rIns="91440" bIns="45720" anchor="t" anchorCtr="0" upright="1">
                          <a:noAutofit/>
                        </wps:bodyPr>
                      </wps:wsp>
                      <wps:wsp>
                        <wps:cNvPr id="15001" name="Text Box 13813"/>
                        <wps:cNvSpPr txBox="1">
                          <a:spLocks noChangeArrowheads="1"/>
                        </wps:cNvSpPr>
                        <wps:spPr bwMode="auto">
                          <a:xfrm>
                            <a:off x="2226" y="11647"/>
                            <a:ext cx="2168" cy="1361"/>
                          </a:xfrm>
                          <a:prstGeom prst="rect">
                            <a:avLst/>
                          </a:prstGeom>
                          <a:solidFill>
                            <a:srgbClr val="FFFFFF"/>
                          </a:solidFill>
                          <a:ln w="9525">
                            <a:solidFill>
                              <a:srgbClr val="000000"/>
                            </a:solidFill>
                            <a:miter lim="800000"/>
                            <a:headEnd/>
                            <a:tailEnd/>
                          </a:ln>
                        </wps:spPr>
                        <wps:txbx>
                          <w:txbxContent>
                            <w:p w:rsidR="00862F6C" w:rsidRDefault="00862F6C" w:rsidP="0019530B">
                              <w:pPr>
                                <w:rPr>
                                  <w:rFonts w:asciiTheme="majorHAnsi" w:hAnsiTheme="majorHAnsi" w:cstheme="majorHAnsi"/>
                                  <w:szCs w:val="20"/>
                                </w:rPr>
                              </w:pPr>
                              <w:r>
                                <w:rPr>
                                  <w:rFonts w:asciiTheme="majorHAnsi" w:hAnsiTheme="majorHAnsi" w:cstheme="majorHAnsi"/>
                                  <w:szCs w:val="20"/>
                                </w:rPr>
                                <w:t xml:space="preserve">Open </w:t>
                              </w:r>
                              <w:r w:rsidRPr="00956811">
                                <w:rPr>
                                  <w:rFonts w:asciiTheme="majorHAnsi" w:hAnsiTheme="majorHAnsi" w:cstheme="majorHAnsi"/>
                                  <w:szCs w:val="20"/>
                                </w:rPr>
                                <w:t xml:space="preserve">Switch </w:t>
                              </w:r>
                              <w:r>
                                <w:rPr>
                                  <w:rFonts w:asciiTheme="majorHAnsi" w:hAnsiTheme="majorHAnsi" w:cstheme="majorHAnsi"/>
                                  <w:szCs w:val="20"/>
                                </w:rPr>
                                <w:t>V</w:t>
                              </w:r>
                              <w:r w:rsidRPr="00956811">
                                <w:rPr>
                                  <w:rFonts w:asciiTheme="majorHAnsi" w:hAnsiTheme="majorHAnsi" w:cstheme="majorHAnsi"/>
                                  <w:szCs w:val="20"/>
                                </w:rPr>
                                <w:t xml:space="preserve">alves « Cryostat 4K </w:t>
                              </w:r>
                              <w:r>
                                <w:rPr>
                                  <w:rFonts w:asciiTheme="majorHAnsi" w:hAnsiTheme="majorHAnsi" w:cstheme="majorHAnsi"/>
                                  <w:szCs w:val="20"/>
                                </w:rPr>
                                <w:t>circuit</w:t>
                              </w:r>
                              <w:r w:rsidRPr="00956811">
                                <w:rPr>
                                  <w:rFonts w:asciiTheme="majorHAnsi" w:hAnsiTheme="majorHAnsi" w:cstheme="majorHAnsi"/>
                                  <w:szCs w:val="20"/>
                                </w:rPr>
                                <w:t> »</w:t>
                              </w:r>
                            </w:p>
                            <w:p w:rsidR="00862F6C" w:rsidRDefault="00862F6C" w:rsidP="0019530B">
                              <w:pPr>
                                <w:rPr>
                                  <w:rFonts w:asciiTheme="majorHAnsi" w:hAnsiTheme="majorHAnsi" w:cstheme="majorHAnsi"/>
                                  <w:szCs w:val="20"/>
                                </w:rPr>
                              </w:pPr>
                              <w:r>
                                <w:rPr>
                                  <w:rFonts w:asciiTheme="majorHAnsi" w:hAnsiTheme="majorHAnsi" w:cstheme="majorHAnsi"/>
                                  <w:szCs w:val="20"/>
                                </w:rPr>
                                <w:t xml:space="preserve">Cryostat-2K = false </w:t>
                              </w:r>
                            </w:p>
                            <w:p w:rsidR="00862F6C" w:rsidRDefault="00862F6C" w:rsidP="0019530B">
                              <w:pPr>
                                <w:rPr>
                                  <w:rFonts w:asciiTheme="majorHAnsi" w:hAnsiTheme="majorHAnsi" w:cstheme="majorHAnsi"/>
                                  <w:szCs w:val="20"/>
                                </w:rPr>
                              </w:pPr>
                              <w:r>
                                <w:rPr>
                                  <w:rFonts w:asciiTheme="majorHAnsi" w:hAnsiTheme="majorHAnsi" w:cstheme="majorHAnsi"/>
                                  <w:szCs w:val="20"/>
                                </w:rPr>
                                <w:t>Open CV581</w:t>
                              </w:r>
                            </w:p>
                            <w:p w:rsidR="00862F6C" w:rsidRDefault="00862F6C" w:rsidP="0019530B">
                              <w:pPr>
                                <w:rPr>
                                  <w:rFonts w:asciiTheme="majorHAnsi" w:hAnsiTheme="majorHAnsi" w:cstheme="majorHAnsi"/>
                                  <w:szCs w:val="20"/>
                                </w:rPr>
                              </w:pPr>
                              <w:r>
                                <w:rPr>
                                  <w:rFonts w:asciiTheme="majorHAnsi" w:hAnsiTheme="majorHAnsi" w:cstheme="majorHAnsi"/>
                                  <w:szCs w:val="20"/>
                                </w:rPr>
                                <w:t>Close CV582</w:t>
                              </w:r>
                            </w:p>
                          </w:txbxContent>
                        </wps:txbx>
                        <wps:bodyPr rot="0" vert="horz" wrap="square" lIns="91440" tIns="45720" rIns="91440" bIns="45720" anchor="t" anchorCtr="0" upright="1">
                          <a:noAutofit/>
                        </wps:bodyPr>
                      </wps:wsp>
                      <wps:wsp>
                        <wps:cNvPr id="15002" name="AutoShape 13814"/>
                        <wps:cNvCnPr>
                          <a:cxnSpLocks noChangeShapeType="1"/>
                        </wps:cNvCnPr>
                        <wps:spPr bwMode="auto">
                          <a:xfrm>
                            <a:off x="3260" y="13420"/>
                            <a:ext cx="0" cy="28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003" name="Rectangle 13815"/>
                        <wps:cNvSpPr>
                          <a:spLocks noChangeArrowheads="1"/>
                        </wps:cNvSpPr>
                        <wps:spPr bwMode="auto">
                          <a:xfrm>
                            <a:off x="2416" y="13356"/>
                            <a:ext cx="2790" cy="510"/>
                          </a:xfrm>
                          <a:prstGeom prst="rect">
                            <a:avLst/>
                          </a:prstGeom>
                          <a:solidFill>
                            <a:srgbClr val="FFFFFF"/>
                          </a:solidFill>
                          <a:ln w="9525">
                            <a:solidFill>
                              <a:srgbClr val="000000"/>
                            </a:solidFill>
                            <a:miter lim="800000"/>
                            <a:headEnd/>
                            <a:tailEnd/>
                          </a:ln>
                        </wps:spPr>
                        <wps:txbx>
                          <w:txbxContent>
                            <w:p w:rsidR="00862F6C" w:rsidRPr="0019530B" w:rsidRDefault="00862F6C" w:rsidP="0019530B">
                              <w:pPr>
                                <w:jc w:val="center"/>
                                <w:rPr>
                                  <w:rFonts w:asciiTheme="majorHAnsi" w:hAnsiTheme="majorHAnsi" w:cstheme="majorHAnsi"/>
                                  <w:szCs w:val="20"/>
                                  <w:lang w:val="fr-FR"/>
                                </w:rPr>
                              </w:pPr>
                              <w:r>
                                <w:rPr>
                                  <w:rFonts w:asciiTheme="majorHAnsi" w:hAnsiTheme="majorHAnsi" w:cstheme="majorHAnsi"/>
                                  <w:szCs w:val="20"/>
                                  <w:lang w:val="fr-FR"/>
                                </w:rPr>
                                <w:t>« 2K pumps stopped ? »</w:t>
                              </w:r>
                            </w:p>
                          </w:txbxContent>
                        </wps:txbx>
                        <wps:bodyPr rot="0" vert="horz" wrap="square" lIns="91440" tIns="45720" rIns="91440" bIns="45720" anchor="t" anchorCtr="0" upright="1">
                          <a:noAutofit/>
                        </wps:bodyPr>
                      </wps:wsp>
                      <wps:wsp>
                        <wps:cNvPr id="15004" name="Rectangle 13817"/>
                        <wps:cNvSpPr>
                          <a:spLocks noChangeArrowheads="1"/>
                        </wps:cNvSpPr>
                        <wps:spPr bwMode="auto">
                          <a:xfrm>
                            <a:off x="2400" y="14203"/>
                            <a:ext cx="1361" cy="850"/>
                          </a:xfrm>
                          <a:prstGeom prst="rect">
                            <a:avLst/>
                          </a:prstGeom>
                          <a:solidFill>
                            <a:srgbClr val="FFFFFF"/>
                          </a:solidFill>
                          <a:ln w="9525">
                            <a:solidFill>
                              <a:srgbClr val="000000"/>
                            </a:solidFill>
                            <a:miter lim="800000"/>
                            <a:headEnd/>
                            <a:tailEnd/>
                          </a:ln>
                        </wps:spPr>
                        <wps:txbx>
                          <w:txbxContent>
                            <w:p w:rsidR="00862F6C" w:rsidRPr="00B82EEA" w:rsidRDefault="00862F6C" w:rsidP="0019530B">
                              <w:pPr>
                                <w:jc w:val="center"/>
                                <w:rPr>
                                  <w:rFonts w:asciiTheme="majorHAnsi" w:hAnsiTheme="majorHAnsi" w:cstheme="majorHAnsi"/>
                                  <w:szCs w:val="20"/>
                                </w:rPr>
                              </w:pPr>
                              <w:r w:rsidRPr="00B82EEA">
                                <w:rPr>
                                  <w:rFonts w:asciiTheme="majorHAnsi" w:hAnsiTheme="majorHAnsi" w:cstheme="majorHAnsi"/>
                                  <w:szCs w:val="20"/>
                                </w:rPr>
                                <w:t>Pump line at atmospheric pressure</w:t>
                              </w:r>
                            </w:p>
                          </w:txbxContent>
                        </wps:txbx>
                        <wps:bodyPr rot="0" vert="horz" wrap="square" lIns="91440" tIns="45720" rIns="91440" bIns="45720" anchor="t" anchorCtr="0" upright="1">
                          <a:noAutofit/>
                        </wps:bodyPr>
                      </wps:wsp>
                      <wps:wsp>
                        <wps:cNvPr id="15005" name="Text Box 13818"/>
                        <wps:cNvSpPr txBox="1">
                          <a:spLocks noChangeArrowheads="1"/>
                        </wps:cNvSpPr>
                        <wps:spPr bwMode="auto">
                          <a:xfrm>
                            <a:off x="3716" y="14203"/>
                            <a:ext cx="1518" cy="850"/>
                          </a:xfrm>
                          <a:prstGeom prst="rect">
                            <a:avLst/>
                          </a:prstGeom>
                          <a:solidFill>
                            <a:srgbClr val="FFFFFF"/>
                          </a:solidFill>
                          <a:ln w="9525">
                            <a:solidFill>
                              <a:srgbClr val="000000"/>
                            </a:solidFill>
                            <a:miter lim="800000"/>
                            <a:headEnd/>
                            <a:tailEnd/>
                          </a:ln>
                        </wps:spPr>
                        <wps:txbx>
                          <w:txbxContent>
                            <w:p w:rsidR="00862F6C" w:rsidRDefault="00862F6C" w:rsidP="0019530B">
                              <w:pPr>
                                <w:rPr>
                                  <w:rFonts w:asciiTheme="majorHAnsi" w:hAnsiTheme="majorHAnsi" w:cstheme="majorHAnsi"/>
                                  <w:b/>
                                  <w:color w:val="FF0000"/>
                                  <w:szCs w:val="20"/>
                                </w:rPr>
                              </w:pPr>
                              <w:r>
                                <w:rPr>
                                  <w:rFonts w:asciiTheme="majorHAnsi" w:hAnsiTheme="majorHAnsi" w:cstheme="majorHAnsi"/>
                                  <w:b/>
                                  <w:color w:val="FF0000"/>
                                  <w:szCs w:val="20"/>
                                </w:rPr>
                                <w:t xml:space="preserve">Close </w:t>
                              </w:r>
                              <w:r w:rsidRPr="00062541">
                                <w:rPr>
                                  <w:rFonts w:asciiTheme="majorHAnsi" w:hAnsiTheme="majorHAnsi" w:cstheme="majorHAnsi"/>
                                  <w:b/>
                                  <w:color w:val="FF0000"/>
                                  <w:szCs w:val="20"/>
                                </w:rPr>
                                <w:t xml:space="preserve">FV555 </w:t>
                              </w:r>
                            </w:p>
                            <w:p w:rsidR="00862F6C" w:rsidRPr="00AD0A21" w:rsidRDefault="00862F6C" w:rsidP="0019530B">
                              <w:pPr>
                                <w:rPr>
                                  <w:rFonts w:asciiTheme="majorHAnsi" w:hAnsiTheme="majorHAnsi" w:cstheme="majorHAnsi"/>
                                  <w:b/>
                                  <w:color w:val="FF0000"/>
                                  <w:szCs w:val="20"/>
                                </w:rPr>
                              </w:pPr>
                              <w:r>
                                <w:rPr>
                                  <w:rFonts w:asciiTheme="majorHAnsi" w:hAnsiTheme="majorHAnsi" w:cstheme="majorHAnsi"/>
                                  <w:b/>
                                  <w:color w:val="FF0000"/>
                                  <w:szCs w:val="20"/>
                                </w:rPr>
                                <w:t>Open FV556</w:t>
                              </w:r>
                            </w:p>
                          </w:txbxContent>
                        </wps:txbx>
                        <wps:bodyPr rot="0" vert="horz" wrap="square" lIns="91440" tIns="45720" rIns="91440" bIns="45720" anchor="t" anchorCtr="0" upright="1">
                          <a:noAutofit/>
                        </wps:bodyPr>
                      </wps:wsp>
                      <wps:wsp>
                        <wps:cNvPr id="15006" name="Rectangle 13819"/>
                        <wps:cNvSpPr>
                          <a:spLocks noChangeArrowheads="1"/>
                        </wps:cNvSpPr>
                        <wps:spPr bwMode="auto">
                          <a:xfrm>
                            <a:off x="2392" y="15323"/>
                            <a:ext cx="1361" cy="612"/>
                          </a:xfrm>
                          <a:prstGeom prst="rect">
                            <a:avLst/>
                          </a:prstGeom>
                          <a:solidFill>
                            <a:srgbClr val="FFFFFF"/>
                          </a:solidFill>
                          <a:ln w="9525">
                            <a:solidFill>
                              <a:srgbClr val="000000"/>
                            </a:solidFill>
                            <a:miter lim="800000"/>
                            <a:headEnd/>
                            <a:tailEnd/>
                          </a:ln>
                        </wps:spPr>
                        <wps:txbx>
                          <w:txbxContent>
                            <w:p w:rsidR="00862F6C" w:rsidRPr="00B82EEA" w:rsidRDefault="00862F6C" w:rsidP="0019530B">
                              <w:pPr>
                                <w:jc w:val="center"/>
                                <w:rPr>
                                  <w:rFonts w:asciiTheme="majorHAnsi" w:hAnsiTheme="majorHAnsi" w:cstheme="majorHAnsi"/>
                                  <w:szCs w:val="20"/>
                                </w:rPr>
                              </w:pPr>
                              <w:r w:rsidRPr="00B82EEA">
                                <w:rPr>
                                  <w:rFonts w:asciiTheme="majorHAnsi" w:hAnsiTheme="majorHAnsi" w:cstheme="majorHAnsi"/>
                                  <w:szCs w:val="20"/>
                                </w:rPr>
                                <w:t>Stop filling</w:t>
                              </w:r>
                              <w:r>
                                <w:rPr>
                                  <w:rFonts w:asciiTheme="majorHAnsi" w:hAnsiTheme="majorHAnsi" w:cstheme="majorHAnsi"/>
                                  <w:szCs w:val="20"/>
                                </w:rPr>
                                <w:t xml:space="preserve"> line</w:t>
                              </w:r>
                            </w:p>
                          </w:txbxContent>
                        </wps:txbx>
                        <wps:bodyPr rot="0" vert="horz" wrap="square" lIns="91440" tIns="45720" rIns="91440" bIns="45720" anchor="t" anchorCtr="0" upright="1">
                          <a:noAutofit/>
                        </wps:bodyPr>
                      </wps:wsp>
                      <wps:wsp>
                        <wps:cNvPr id="15007" name="Text Box 13820"/>
                        <wps:cNvSpPr txBox="1">
                          <a:spLocks noChangeArrowheads="1"/>
                        </wps:cNvSpPr>
                        <wps:spPr bwMode="auto">
                          <a:xfrm>
                            <a:off x="3684" y="15323"/>
                            <a:ext cx="1557" cy="611"/>
                          </a:xfrm>
                          <a:prstGeom prst="rect">
                            <a:avLst/>
                          </a:prstGeom>
                          <a:solidFill>
                            <a:srgbClr val="FFFFFF"/>
                          </a:solidFill>
                          <a:ln w="9525">
                            <a:solidFill>
                              <a:srgbClr val="000000"/>
                            </a:solidFill>
                            <a:miter lim="800000"/>
                            <a:headEnd/>
                            <a:tailEnd/>
                          </a:ln>
                        </wps:spPr>
                        <wps:txbx>
                          <w:txbxContent>
                            <w:p w:rsidR="00862F6C" w:rsidRDefault="00862F6C" w:rsidP="0019530B">
                              <w:pPr>
                                <w:rPr>
                                  <w:rFonts w:asciiTheme="majorHAnsi" w:hAnsiTheme="majorHAnsi" w:cstheme="majorHAnsi"/>
                                  <w:b/>
                                  <w:color w:val="FF0000"/>
                                  <w:szCs w:val="20"/>
                                </w:rPr>
                              </w:pPr>
                              <w:r>
                                <w:rPr>
                                  <w:rFonts w:asciiTheme="majorHAnsi" w:hAnsiTheme="majorHAnsi" w:cstheme="majorHAnsi"/>
                                  <w:b/>
                                  <w:color w:val="FF0000"/>
                                  <w:szCs w:val="20"/>
                                </w:rPr>
                                <w:t>Close FV556</w:t>
                              </w:r>
                            </w:p>
                            <w:p w:rsidR="00862F6C" w:rsidRPr="00B82EEA" w:rsidRDefault="00862F6C" w:rsidP="0019530B">
                              <w:pPr>
                                <w:rPr>
                                  <w:rFonts w:asciiTheme="majorHAnsi" w:hAnsiTheme="majorHAnsi" w:cstheme="majorHAnsi"/>
                                  <w:szCs w:val="20"/>
                                </w:rPr>
                              </w:pPr>
                            </w:p>
                          </w:txbxContent>
                        </wps:txbx>
                        <wps:bodyPr rot="0" vert="horz" wrap="square" lIns="91440" tIns="45720" rIns="91440" bIns="45720" anchor="t" anchorCtr="0" upright="1">
                          <a:noAutofit/>
                        </wps:bodyPr>
                      </wps:wsp>
                      <wps:wsp>
                        <wps:cNvPr id="15008" name="AutoShape 13821"/>
                        <wps:cNvCnPr>
                          <a:cxnSpLocks noChangeShapeType="1"/>
                        </wps:cNvCnPr>
                        <wps:spPr bwMode="auto">
                          <a:xfrm>
                            <a:off x="1462" y="1312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009" name="Text Box 13823"/>
                        <wps:cNvSpPr txBox="1">
                          <a:spLocks noChangeArrowheads="1"/>
                        </wps:cNvSpPr>
                        <wps:spPr bwMode="auto">
                          <a:xfrm>
                            <a:off x="1572" y="13015"/>
                            <a:ext cx="1485"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C56182">
                              <w:pPr>
                                <w:rPr>
                                  <w:rFonts w:asciiTheme="majorHAnsi" w:hAnsiTheme="majorHAnsi" w:cstheme="majorHAnsi"/>
                                  <w:szCs w:val="20"/>
                                </w:rPr>
                              </w:pPr>
                              <w:r>
                                <w:rPr>
                                  <w:rFonts w:asciiTheme="majorHAnsi" w:hAnsiTheme="majorHAnsi" w:cstheme="majorHAnsi"/>
                                  <w:szCs w:val="20"/>
                                </w:rPr>
                                <w:t>CV581 opened</w:t>
                              </w:r>
                            </w:p>
                            <w:p w:rsidR="00862F6C" w:rsidRPr="00B82EEA" w:rsidRDefault="00862F6C" w:rsidP="00C56182">
                              <w:pPr>
                                <w:rPr>
                                  <w:rFonts w:asciiTheme="majorHAnsi" w:hAnsiTheme="majorHAnsi" w:cstheme="majorHAnsi"/>
                                  <w:szCs w:val="20"/>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288" o:spid="_x0000_s3470" style="position:absolute;left:0;text-align:left;margin-left:-37.3pt;margin-top:3.45pt;width:536.85pt;height:588.15pt;z-index:251312640" coordorigin="673,4688" coordsize="10737,11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">
                <v:shape id="AutoShape 4210" o:spid="_x0000_s3471" type="#_x0000_t32" style="position:absolute;left:7176;top:6803;width:0;height:9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96jMUAAADeAAAADwAAAGRycy9kb3ducmV2LnhtbERP30vDMBB+F/wfwgm+iEsrKq42G1UY&#10;OGEPq9v72ZxNsLnUJt3qf2+Ewd7u4/t55XJynTjQEKxnBfksA0HceG25VbD7WN0+gQgRWWPnmRT8&#10;UoDl4vKixEL7I2/pUMdWpBAOBSowMfaFlKEx5DDMfE+cuC8/OIwJDq3UAx5TuOvkXZY9SoeWU4PB&#10;nl4NNd/16BRs1vlL9Wns+n37YzcPq6ob25u9UtdXU/UMItIUz+KT+02n+ffzfA7/76Qb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96jMUAAADeAAAADwAAAAAAAAAA&#10;AAAAAAChAgAAZHJzL2Rvd25yZXYueG1sUEsFBgAAAAAEAAQA+QAAAJMDAAAAAA==&#10;"/>
                <v:shape id="Text Box 4211" o:spid="_x0000_s3472" type="#_x0000_t202" style="position:absolute;left:2869;top:6790;width:3829;height: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GsYA&#10;AADeAAAADwAAAGRycy9kb3ducmV2LnhtbESPzW7CQAyE75V4h5WReqlgA6L8pCwIKoG48vMAJmuS&#10;qFlvlF1IeHt8QOrNlscz8y3XnavUg5pQejYwGiagiDNvS84NXM67wRxUiMgWK89k4EkB1qvexxJT&#10;61s+0uMUcyUmHFI0UMRYp1qHrCCHYehrYrndfOMwytrk2jbYirmr9DhJptphyZJQYE2/BWV/p7sz&#10;cDu0X9+L9rqPl9lxMt1iObv6pzGf/W7zAypSF//F7++DlfqTxVgABEdm0K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GsYAAADeAAAADwAAAAAAAAAAAAAAAACYAgAAZHJz&#10;L2Rvd25yZXYueG1sUEsFBgAAAAAEAAQA9QAAAIsDAAAAAA==&#10;" stroked="f">
                  <v:textbox>
                    <w:txbxContent>
                      <w:p w:rsidR="00862F6C" w:rsidRPr="00B82EEA" w:rsidRDefault="00862F6C" w:rsidP="009E47DF">
                        <w:pPr>
                          <w:rPr>
                            <w:rFonts w:asciiTheme="majorHAnsi" w:hAnsiTheme="majorHAnsi" w:cstheme="majorHAnsi"/>
                            <w:szCs w:val="20"/>
                          </w:rPr>
                        </w:pPr>
                        <w:r>
                          <w:rPr>
                            <w:rFonts w:asciiTheme="majorHAnsi" w:hAnsiTheme="majorHAnsi" w:cstheme="majorHAnsi"/>
                            <w:szCs w:val="20"/>
                          </w:rPr>
                          <w:t>LI</w:t>
                        </w:r>
                        <w:r w:rsidRPr="00B82EEA">
                          <w:rPr>
                            <w:rFonts w:asciiTheme="majorHAnsi" w:hAnsiTheme="majorHAnsi" w:cstheme="majorHAnsi"/>
                            <w:szCs w:val="20"/>
                          </w:rPr>
                          <w:t>6</w:t>
                        </w:r>
                        <w:r>
                          <w:rPr>
                            <w:rFonts w:asciiTheme="majorHAnsi" w:hAnsiTheme="majorHAnsi" w:cstheme="majorHAnsi"/>
                            <w:szCs w:val="20"/>
                          </w:rPr>
                          <w:t>60 &lt; LI</w:t>
                        </w:r>
                        <w:r w:rsidRPr="00B82EEA">
                          <w:rPr>
                            <w:rFonts w:asciiTheme="majorHAnsi" w:hAnsiTheme="majorHAnsi" w:cstheme="majorHAnsi"/>
                            <w:szCs w:val="20"/>
                          </w:rPr>
                          <w:t>6</w:t>
                        </w:r>
                        <w:r>
                          <w:rPr>
                            <w:rFonts w:asciiTheme="majorHAnsi" w:hAnsiTheme="majorHAnsi" w:cstheme="majorHAnsi"/>
                            <w:szCs w:val="20"/>
                          </w:rPr>
                          <w:t>6</w:t>
                        </w:r>
                        <w:r w:rsidRPr="00B82EEA">
                          <w:rPr>
                            <w:rFonts w:asciiTheme="majorHAnsi" w:hAnsiTheme="majorHAnsi" w:cstheme="majorHAnsi"/>
                            <w:szCs w:val="20"/>
                          </w:rPr>
                          <w:t>0 mini</w:t>
                        </w:r>
                        <w:r>
                          <w:rPr>
                            <w:rFonts w:asciiTheme="majorHAnsi" w:hAnsiTheme="majorHAnsi" w:cstheme="majorHAnsi"/>
                            <w:szCs w:val="20"/>
                          </w:rPr>
                          <w:t xml:space="preserve"> &amp; </w:t>
                        </w:r>
                        <w:r w:rsidRPr="0047518D">
                          <w:rPr>
                            <w:rFonts w:asciiTheme="majorHAnsi" w:hAnsiTheme="majorHAnsi" w:cstheme="majorHAnsi"/>
                            <w:szCs w:val="20"/>
                          </w:rPr>
                          <w:t xml:space="preserve">Yes &amp; </w:t>
                        </w:r>
                        <w:r w:rsidRPr="005B1CF6">
                          <w:rPr>
                            <w:rFonts w:asciiTheme="majorHAnsi" w:hAnsiTheme="majorHAnsi" w:cstheme="majorHAnsi"/>
                            <w:b/>
                            <w:color w:val="FF0000"/>
                            <w:szCs w:val="20"/>
                          </w:rPr>
                          <w:t>FV551 closed</w:t>
                        </w:r>
                      </w:p>
                    </w:txbxContent>
                  </v:textbox>
                </v:shape>
                <v:shape id="AutoShape 4212" o:spid="_x0000_s3473" type="#_x0000_t32" style="position:absolute;left:2584;top:6985;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W8N8YAAADeAAAADwAAAGRycy9kb3ducmV2LnhtbERPTWsCMRC9C/0PYQq9iGZX2qJbo6yC&#10;UAsetHofN9NN6Gay3UTd/vumUOhtHu9z5sveNeJKXbCeFeTjDARx5bXlWsHxfTOagggRWWPjmRR8&#10;U4Dl4m4wx0L7G+/peoi1SCEcClRgYmwLKUNlyGEY+5Y4cR++cxgT7GqpO7ylcNfISZY9S4eWU4PB&#10;ltaGqs/DxSnYbfNVeTZ2+7b/srunTdlc6uFJqYf7vnwBEamP/+I/96tO8x9nkxx+30k3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clvDfGAAAA3gAAAA8AAAAAAAAA&#10;AAAAAAAAoQIAAGRycy9kb3ducmV2LnhtbFBLBQYAAAAABAAEAPkAAACUAwAAAAA=&#10;"/>
                <v:shape id="AutoShape 4213" o:spid="_x0000_s3474" type="#_x0000_t32" style="position:absolute;left:678;top:5001;width:40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TW/cUAAADeAAAADwAAAGRycy9kb3ducmV2LnhtbERPTWvCQBC9F/wPywi96cZQik1dRYVi&#10;q3hoWnsesmMSzM7G3a2m/npXEHqbx/ucyawzjTiR87VlBaNhAoK4sLrmUsH319tgDMIHZI2NZVLw&#10;Rx5m097DBDNtz/xJpzyUIoawz1BBFUKbSemLigz6oW2JI7e3zmCI0JVSOzzHcNPINEmepcGaY0OF&#10;LS0rKg75r1Gw3rR1elxt3UcT6CfXl91iNdop9djv5q8gAnXhX3x3v+s4/+klTeH2TrxBT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dTW/cUAAADeAAAADwAAAAAAAAAA&#10;AAAAAAChAgAAZHJzL2Rvd25yZXYueG1sUEsFBgAAAAAEAAQA+QAAAJMDAAAAAA==&#10;" strokeweight=".5pt">
                  <v:stroke endarrow="block"/>
                </v:shape>
                <v:shape id="AutoShape 4215" o:spid="_x0000_s3475" type="#_x0000_t32" style="position:absolute;left:7050;top:6963;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H28YAAADeAAAADwAAAGRycy9kb3ducmV2LnhtbERPS2sCMRC+C/0PYQq9iGa1rditUbYF&#10;oQoefN2nm+kmdDPZbqJu/70RCr3Nx/ec2aJztThTG6xnBaNhBoK49NpypeCwXw6mIEJE1lh7JgW/&#10;FGAxv+vNMNf+wls672IlUgiHHBWYGJtcylAachiGviFO3JdvHcYE20rqFi8p3NVynGUT6dByajDY&#10;0Luh8nt3cgo2q9Fb8Wnsar39sZvnZVGfqv5RqYf7rngFEamL/+I/94dO859exo9weyfd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i7h9vGAAAA3gAAAA8AAAAAAAAA&#10;AAAAAAAAoQIAAGRycy9kb3ducmV2LnhtbFBLBQYAAAAABAAEAPkAAACUAwAAAAA=&#10;"/>
                <v:shape id="Text Box 4216" o:spid="_x0000_s3476" type="#_x0000_t202" style="position:absolute;left:7332;top:6751;width:3865;height: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j5GcEA&#10;AADeAAAADwAAAGRycy9kb3ducmV2LnhtbERPy6rCMBDdC/5DGOFuRFOlvqpRvBcUtz4+YGzGtthM&#10;ShNt/fsbQXA3h/Oc1aY1pXhS7QrLCkbDCARxanXBmYLLeTeYg3AeWWNpmRS8yMFm3e2sMNG24SM9&#10;Tz4TIYRdggpy76tESpfmZNANbUUcuJutDfoA60zqGpsQbko5jqKpNFhwaMixor+c0vvpYRTcDk1/&#10;smiue3+ZHePpLxazq30p9dNrt0sQnlr/FX/cBx3mx4txDO93wg1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I+RnBAAAA3gAAAA8AAAAAAAAAAAAAAAAAmAIAAGRycy9kb3du&#10;cmV2LnhtbFBLBQYAAAAABAAEAPUAAACGAwAAAAA=&#10;" stroked="f">
                  <v:textbox>
                    <w:txbxContent>
                      <w:p w:rsidR="00862F6C" w:rsidRPr="0047518D" w:rsidRDefault="00862F6C" w:rsidP="00F34ED3">
                        <w:pPr>
                          <w:rPr>
                            <w:rFonts w:asciiTheme="majorHAnsi" w:hAnsiTheme="majorHAnsi" w:cstheme="majorHAnsi"/>
                            <w:szCs w:val="20"/>
                          </w:rPr>
                        </w:pPr>
                        <w:r w:rsidRPr="0047518D">
                          <w:rPr>
                            <w:rFonts w:asciiTheme="majorHAnsi" w:hAnsiTheme="majorHAnsi" w:cstheme="majorHAnsi"/>
                            <w:szCs w:val="20"/>
                          </w:rPr>
                          <w:t>LI660 &gt;= LI660 mini &amp;</w:t>
                        </w:r>
                        <w:r>
                          <w:rPr>
                            <w:rFonts w:asciiTheme="majorHAnsi" w:hAnsiTheme="majorHAnsi" w:cstheme="majorHAnsi"/>
                            <w:szCs w:val="20"/>
                          </w:rPr>
                          <w:t xml:space="preserve"> </w:t>
                        </w:r>
                        <w:r w:rsidRPr="0047518D">
                          <w:rPr>
                            <w:rFonts w:asciiTheme="majorHAnsi" w:hAnsiTheme="majorHAnsi" w:cstheme="majorHAnsi"/>
                            <w:szCs w:val="20"/>
                          </w:rPr>
                          <w:t xml:space="preserve">Yes &amp; </w:t>
                        </w:r>
                        <w:r w:rsidRPr="005B1CF6">
                          <w:rPr>
                            <w:rFonts w:asciiTheme="majorHAnsi" w:hAnsiTheme="majorHAnsi" w:cstheme="majorHAnsi"/>
                            <w:b/>
                            <w:color w:val="FF0000"/>
                            <w:szCs w:val="20"/>
                          </w:rPr>
                          <w:t>FV551 closed</w:t>
                        </w:r>
                      </w:p>
                      <w:p w:rsidR="00862F6C" w:rsidRPr="0047518D" w:rsidRDefault="00862F6C" w:rsidP="00F34ED3">
                        <w:pPr>
                          <w:rPr>
                            <w:szCs w:val="20"/>
                          </w:rPr>
                        </w:pPr>
                      </w:p>
                    </w:txbxContent>
                  </v:textbox>
                </v:shape>
                <v:shape id="AutoShape 4229" o:spid="_x0000_s3477" type="#_x0000_t32" style="position:absolute;left:2699;top:6822;width:44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66NMUAAADeAAAADwAAAGRycy9kb3ducmV2LnhtbERPTWsCMRC9F/wPYYReimaVKu1qlG1B&#10;qAUPWnsfN+MmuJlsN1G3/74pCN7m8T5nvuxcLS7UButZwWiYgSAuvbZcKdh/rQYvIEJE1lh7JgW/&#10;FGC56D3MMdf+ylu67GIlUgiHHBWYGJtcylAachiGviFO3NG3DmOCbSV1i9cU7mo5zrKpdGg5NRhs&#10;6N1QedqdnYLNevRWHIxdf25/7GayKupz9fSt1GO/K2YgInXxLr65P3Sa//w6nsD/O+kG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B66NMUAAADeAAAADwAAAAAAAAAA&#10;AAAAAAChAgAAZHJzL2Rvd25yZXYueG1sUEsFBgAAAAAEAAQA+QAAAJMDAAAAAA==&#10;"/>
                <v:shape id="Text Box 4243" o:spid="_x0000_s3478" type="#_x0000_t202" style="position:absolute;left:7251;top:14287;width:3371;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bC9cEA&#10;AADeAAAADwAAAGRycy9kb3ducmV2LnhtbERPy6rCMBDdC/5DGOFuRFNFq1ajeC8obn18wNiMbbGZ&#10;lCba+vc3guBuDuc5q01rSvGk2hWWFYyGEQji1OqCMwWX824wB+E8ssbSMil4kYPNuttZYaJtw0d6&#10;nnwmQgi7BBXk3leJlC7NyaAb2oo4cDdbG/QB1pnUNTYh3JRyHEWxNFhwaMixor+c0vvpYRTcDk1/&#10;umiue3+ZHSfxLxazq30p9dNrt0sQnlr/FX/cBx3mTxbjGN7vhBv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9WwvXBAAAA3gAAAA8AAAAAAAAAAAAAAAAAmAIAAGRycy9kb3du&#10;cmV2LnhtbFBLBQYAAAAABAAEAPUAAACGAwAAAAA=&#10;" stroked="f">
                  <v:textbox>
                    <w:txbxContent>
                      <w:p w:rsidR="00862F6C" w:rsidRPr="00B82EEA" w:rsidRDefault="00862F6C" w:rsidP="00B82EEA">
                        <w:pPr>
                          <w:rPr>
                            <w:rFonts w:asciiTheme="majorHAnsi" w:hAnsiTheme="majorHAnsi" w:cstheme="majorHAnsi"/>
                            <w:szCs w:val="20"/>
                          </w:rPr>
                        </w:pPr>
                        <w:r>
                          <w:rPr>
                            <w:rFonts w:asciiTheme="majorHAnsi" w:hAnsiTheme="majorHAnsi" w:cstheme="majorHAnsi"/>
                            <w:szCs w:val="20"/>
                          </w:rPr>
                          <w:t>P</w:t>
                        </w:r>
                        <w:r w:rsidRPr="00B82EEA">
                          <w:rPr>
                            <w:rFonts w:asciiTheme="majorHAnsi" w:hAnsiTheme="majorHAnsi" w:cstheme="majorHAnsi"/>
                            <w:szCs w:val="20"/>
                          </w:rPr>
                          <w:t>T6</w:t>
                        </w:r>
                        <w:r>
                          <w:rPr>
                            <w:rFonts w:asciiTheme="majorHAnsi" w:hAnsiTheme="majorHAnsi" w:cstheme="majorHAnsi"/>
                            <w:szCs w:val="20"/>
                          </w:rPr>
                          <w:t>60 close to PT660setpoint</w:t>
                        </w:r>
                      </w:p>
                      <w:p w:rsidR="00862F6C" w:rsidRPr="00B82EEA" w:rsidRDefault="00862F6C" w:rsidP="00B82EEA"/>
                    </w:txbxContent>
                  </v:textbox>
                </v:shape>
                <v:shape id="AutoShape 4244" o:spid="_x0000_s3479" type="#_x0000_t32" style="position:absolute;left:7060;top:1453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CB2MYAAADeAAAADwAAAGRycy9kb3ducmV2LnhtbERPS2sCMRC+C/0PYQq9iGaVttqtUbYF&#10;oQoefN2nm+kmdDPZbqJu/70RCr3Nx/ec2aJztThTG6xnBaNhBoK49NpypeCwXw6mIEJE1lh7JgW/&#10;FGAxv+vNMNf+wls672IlUgiHHBWYGJtcylAachiGviFO3JdvHcYE20rqFi8p3NVynGXP0qHl1GCw&#10;oXdD5ffu5BRsVqO34tPY1Xr7YzdPy6I+Vf2jUg/3XfEKIlIX/8V/7g+d5j++jCdweyfd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eAgdjGAAAA3gAAAA8AAAAAAAAA&#10;AAAAAAAAoQIAAGRycy9kb3ducmV2LnhtbFBLBQYAAAAABAAEAPkAAACUAwAAAAA=&#10;"/>
                <v:shape id="AutoShape 4251" o:spid="_x0000_s3480" type="#_x0000_t32" style="position:absolute;left:2702;top:6824;width:0;height:1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8VqsgAAADeAAAADwAAAGRycy9kb3ducmV2LnhtbESPQU8CMRCF7yb8h2ZMvBjpQtToSiGr&#10;CYmQcAD1Pm7HbeN2umwLrP+eOZhwm8l78943s8UQWnWkPvnIBibjAhRxHa3nxsDnx/LuCVTKyBbb&#10;yGTgjxIs5qOrGZY2nnhLx11ulIRwKtGAy7krtU61o4BpHDti0X5iHzDL2jfa9niS8NDqaVE86oCe&#10;pcFhR2+O6t/dIRjYrCav1bfzq/V27zcPy6o9NLdfxtxcD9ULqExDvpj/r9+t4N8/T4VX3pEZ9PwM&#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h8VqsgAAADeAAAADwAAAAAA&#10;AAAAAAAAAAChAgAAZHJzL2Rvd25yZXYueG1sUEsFBgAAAAAEAAQA+QAAAJYDAAAAAA==&#10;"/>
                <v:shape id="Text Box 4385" o:spid="_x0000_s3481" type="#_x0000_t202" style="position:absolute;left:5951;top:16086;width:1007;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lWh8EA&#10;AADeAAAADwAAAGRycy9kb3ducmV2LnhtbERPy6rCMBDdC/5DGOFuRFPFV6tRvBcUtz4+YGzGtthM&#10;ShNt/fsbQXA3h/Oc1aY1pXhS7QrLCkbDCARxanXBmYLLeTdYgHAeWWNpmRS8yMFm3e2sMNG24SM9&#10;Tz4TIYRdggpy76tESpfmZNANbUUcuJutDfoA60zqGpsQbko5jqKZNFhwaMixor+c0vvpYRTcDk1/&#10;GjfXvb/Mj5PZLxbzq30p9dNrt0sQnlr/FX/cBx3mT+JxDO93wg1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JVofBAAAA3gAAAA8AAAAAAAAAAAAAAAAAmAIAAGRycy9kb3du&#10;cmV2LnhtbFBLBQYAAAAABAAEAPUAAACGAwAAAAA=&#10;" stroked="f">
                  <v:textbox>
                    <w:txbxContent>
                      <w:p w:rsidR="00862F6C" w:rsidRPr="00B82EEA" w:rsidRDefault="00862F6C" w:rsidP="00B82EEA">
                        <w:pPr>
                          <w:rPr>
                            <w:rFonts w:asciiTheme="majorHAnsi" w:hAnsiTheme="majorHAnsi" w:cstheme="majorHAnsi"/>
                            <w:szCs w:val="20"/>
                            <w:lang w:val="fr-FR"/>
                          </w:rPr>
                        </w:pPr>
                        <w:r>
                          <w:rPr>
                            <w:rFonts w:asciiTheme="majorHAnsi" w:hAnsiTheme="majorHAnsi" w:cstheme="majorHAnsi"/>
                            <w:szCs w:val="20"/>
                            <w:lang w:val="fr-FR"/>
                          </w:rPr>
                          <w:t>Stop 2 K</w:t>
                        </w:r>
                      </w:p>
                    </w:txbxContent>
                  </v:textbox>
                </v:shape>
                <v:shape id="Text Box 4352" o:spid="_x0000_s3482" type="#_x0000_t202" style="position:absolute;left:3339;top:15020;width:2301;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ppx8YA&#10;AADeAAAADwAAAGRycy9kb3ducmV2LnhtbESPzW7CQAyE70i8w8qVuCDYQPkpKQtqK4G48vMAJmuS&#10;qFlvlN2S8Pb1AYmbLY9n5ltvO1epOzWh9GxgMk5AEWfelpwbuJx3ow9QISJbrDyTgQcF2G76vTWm&#10;1rd8pPsp5kpMOKRooIixTrUOWUEOw9jXxHK7+cZhlLXJtW2wFXNX6WmSLLTDkiWhwJp+Csp+T3/O&#10;wO3QDuer9rqPl+VxtvjGcnn1D2MGb93XJ6hIXXyJn98HK/Vnq3cBEByZQ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ppx8YAAADeAAAADwAAAAAAAAAAAAAAAACYAgAAZHJz&#10;L2Rvd25yZXYueG1sUEsFBgAAAAAEAAQA9QAAAIsDAAAAAA==&#10;" stroked="f">
                  <v:textbox>
                    <w:txbxContent>
                      <w:p w:rsidR="00862F6C" w:rsidRPr="00B82EEA" w:rsidRDefault="00862F6C" w:rsidP="00B82EEA">
                        <w:pPr>
                          <w:rPr>
                            <w:rFonts w:asciiTheme="majorHAnsi" w:hAnsiTheme="majorHAnsi" w:cstheme="majorHAnsi"/>
                            <w:szCs w:val="20"/>
                          </w:rPr>
                        </w:pPr>
                        <w:r w:rsidRPr="00B82EEA">
                          <w:rPr>
                            <w:rFonts w:asciiTheme="majorHAnsi" w:hAnsiTheme="majorHAnsi" w:cstheme="majorHAnsi"/>
                            <w:szCs w:val="20"/>
                          </w:rPr>
                          <w:t>PT</w:t>
                        </w:r>
                        <w:r>
                          <w:rPr>
                            <w:rFonts w:asciiTheme="majorHAnsi" w:hAnsiTheme="majorHAnsi" w:cstheme="majorHAnsi"/>
                            <w:szCs w:val="20"/>
                          </w:rPr>
                          <w:t>584 ≥ PT584setpoint</w:t>
                        </w:r>
                      </w:p>
                      <w:p w:rsidR="00862F6C" w:rsidRPr="00B82EEA" w:rsidRDefault="00862F6C" w:rsidP="00B82EEA">
                        <w:pPr>
                          <w:rPr>
                            <w:rFonts w:asciiTheme="majorHAnsi" w:hAnsiTheme="majorHAnsi" w:cstheme="majorHAnsi"/>
                            <w:szCs w:val="20"/>
                          </w:rPr>
                        </w:pPr>
                      </w:p>
                    </w:txbxContent>
                  </v:textbox>
                </v:shape>
                <v:shape id="Text Box 4353" o:spid="_x0000_s3483" type="#_x0000_t202" style="position:absolute;left:3286;top:13841;width:2048;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bMXMMA&#10;AADeAAAADwAAAGRycy9kb3ducmV2LnhtbERP24rCMBB9X/Afwgi+LGvqZe1ajaLCiq+6fsC0Gdti&#10;MylNtPXvzYLg2xzOdZbrzlTiTo0rLSsYDSMQxJnVJecKzn+/Xz8gnEfWWFkmBQ9ysF71PpaYaNvy&#10;ke4nn4sQwi5BBYX3dSKlywoy6Ia2Jg7cxTYGfYBNLnWDbQg3lRxH0UwaLDk0FFjTrqDseroZBZdD&#10;+/k9b9O9P8fH6WyLZZzah1KDfrdZgPDU+bf45T7oMH86n4zg/51wg1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bMXMMAAADeAAAADwAAAAAAAAAAAAAAAACYAgAAZHJzL2Rv&#10;d25yZXYueG1sUEsFBgAAAAAEAAQA9QAAAIgDAAAAAA==&#10;" stroked="f">
                  <v:textbox>
                    <w:txbxContent>
                      <w:p w:rsidR="00862F6C" w:rsidRPr="002E0D4E" w:rsidRDefault="00862F6C" w:rsidP="00B82EEA">
                        <w:pPr>
                          <w:rPr>
                            <w:rFonts w:asciiTheme="majorHAnsi" w:hAnsiTheme="majorHAnsi" w:cstheme="majorHAnsi"/>
                            <w:szCs w:val="20"/>
                            <w:lang w:val="fr-FR"/>
                          </w:rPr>
                        </w:pPr>
                        <w:r>
                          <w:rPr>
                            <w:rFonts w:asciiTheme="majorHAnsi" w:hAnsiTheme="majorHAnsi" w:cstheme="majorHAnsi"/>
                            <w:szCs w:val="20"/>
                            <w:lang w:val="fr-FR"/>
                          </w:rPr>
                          <w:t>Pumps stopped</w:t>
                        </w:r>
                      </w:p>
                    </w:txbxContent>
                  </v:textbox>
                </v:shape>
                <v:shape id="Text Box 4354" o:spid="_x0000_s3484" type="#_x0000_t202" style="position:absolute;left:1684;top:11302;width:2110;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RSK8QA&#10;AADeAAAADwAAAGRycy9kb3ducmV2LnhtbERP22rCQBB9F/oPyxT6ImZT6y3RTWgLFl+9fMCYHZNg&#10;djZktyb+fVco+DaHc51NPphG3KhztWUF71EMgriwuuZSwem4naxAOI+ssbFMCu7kIM9eRhtMte15&#10;T7eDL0UIYZeigsr7NpXSFRUZdJFtiQN3sZ1BH2BXSt1hH8JNI6dxvJAGaw4NFbb0XVFxPfwaBZdd&#10;P54n/fnHn5b72eIL6+XZ3pV6ex0+1yA8Df4p/nfvdJg/Sz6m8Hgn3C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0UivEAAAA3gAAAA8AAAAAAAAAAAAAAAAAmAIAAGRycy9k&#10;b3ducmV2LnhtbFBLBQYAAAAABAAEAPUAAACJAwAAAAA=&#10;" stroked="f">
                  <v:textbox>
                    <w:txbxContent>
                      <w:p w:rsidR="00862F6C" w:rsidRPr="00B82EEA" w:rsidRDefault="00862F6C" w:rsidP="00B82EEA">
                        <w:pPr>
                          <w:rPr>
                            <w:rFonts w:asciiTheme="majorHAnsi" w:hAnsiTheme="majorHAnsi" w:cstheme="majorHAnsi"/>
                            <w:szCs w:val="20"/>
                          </w:rPr>
                        </w:pPr>
                        <w:r>
                          <w:rPr>
                            <w:rFonts w:asciiTheme="majorHAnsi" w:hAnsiTheme="majorHAnsi" w:cstheme="majorHAnsi"/>
                            <w:szCs w:val="20"/>
                          </w:rPr>
                          <w:t>PT660 &gt; 102</w:t>
                        </w:r>
                        <w:r w:rsidRPr="00B82EEA">
                          <w:rPr>
                            <w:rFonts w:asciiTheme="majorHAnsi" w:hAnsiTheme="majorHAnsi" w:cstheme="majorHAnsi"/>
                            <w:szCs w:val="20"/>
                          </w:rPr>
                          <w:t>0 mbar</w:t>
                        </w:r>
                      </w:p>
                    </w:txbxContent>
                  </v:textbox>
                </v:shape>
                <v:shape id="Text Box 4355" o:spid="_x0000_s3485" type="#_x0000_t202" style="position:absolute;left:2292;top:10079;width:2831;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j3sMMA&#10;AADeAAAADwAAAGRycy9kb3ducmV2LnhtbERPyWrDMBC9F/IPYgK9lFhOs9qJbNpCS65ZPmBiTWwT&#10;a2QsJXb+vioUcpvHW2ebD6YRd+pcbVnBNIpBEBdW11wqOB2/J2sQziNrbCyTggc5yLPRyxZTbXve&#10;0/3gSxFC2KWooPK+TaV0RUUGXWRb4sBdbGfQB9iVUnfYh3DTyPc4XkqDNYeGClv6qqi4Hm5GwWXX&#10;vy2S/vzjT6v9fPmJ9epsH0q9joePDQhPg3+K/907HebPk9kM/t4JN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vj3sMMAAADeAAAADwAAAAAAAAAAAAAAAACYAgAAZHJzL2Rv&#10;d25yZXYueG1sUEsFBgAAAAAEAAQA9QAAAIgDAAAAAA==&#10;" stroked="f">
                  <v:textbox>
                    <w:txbxContent>
                      <w:p w:rsidR="00862F6C" w:rsidRPr="00B82EEA" w:rsidRDefault="00862F6C" w:rsidP="00B82EEA">
                        <w:pPr>
                          <w:rPr>
                            <w:rFonts w:asciiTheme="majorHAnsi" w:hAnsiTheme="majorHAnsi" w:cstheme="majorHAnsi"/>
                            <w:szCs w:val="20"/>
                          </w:rPr>
                        </w:pPr>
                        <w:r>
                          <w:rPr>
                            <w:rFonts w:asciiTheme="majorHAnsi" w:hAnsiTheme="majorHAnsi" w:cstheme="majorHAnsi"/>
                            <w:szCs w:val="20"/>
                          </w:rPr>
                          <w:t>FV582 closed</w:t>
                        </w:r>
                        <w:r w:rsidRPr="00B82EEA">
                          <w:rPr>
                            <w:rFonts w:asciiTheme="majorHAnsi" w:hAnsiTheme="majorHAnsi" w:cstheme="majorHAnsi"/>
                            <w:szCs w:val="20"/>
                          </w:rPr>
                          <w:t xml:space="preserve"> </w:t>
                        </w:r>
                      </w:p>
                    </w:txbxContent>
                  </v:textbox>
                </v:shape>
                <v:shape id="AutoShape 4356" o:spid="_x0000_s3486" type="#_x0000_t32" style="position:absolute;left:2154;top:8729;width:0;height:17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uJcsYAAADeAAAADwAAAGRycy9kb3ducmV2LnhtbERPS2sCMRC+F/ofwhR6KTXrq7Rbo6wF&#10;QQUPPnqfbqab0M1ku4m6/vtGKHibj+85k1nnanGiNljPCvq9DARx6bXlSsFhv3h+BREissbaMym4&#10;UIDZ9P5ugrn2Z97SaRcrkUI45KjAxNjkUobSkMPQ8w1x4r596zAm2FZSt3hO4a6Wgyx7kQ4tpwaD&#10;DX0YKn92R6dgs+rPiy9jV+vtr92MF0V9rJ4+lXp86Ip3EJG6eBP/u5c6zR+9DUdwfSfdIK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KLiXLGAAAA3gAAAA8AAAAAAAAA&#10;AAAAAAAAoQIAAGRycy9kb3ducmV2LnhtbFBLBQYAAAAABAAEAPkAAACUAwAAAAA=&#10;"/>
                <v:shape id="AutoShape 4372" o:spid="_x0000_s3487" type="#_x0000_t32" style="position:absolute;left:2029;top:10241;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cs6cYAAADeAAAADwAAAGRycy9kb3ducmV2LnhtbERPS2sCMRC+F/ofwhR6KTWrraWuRlkL&#10;QhU8+Oh93Iyb0M1ku4m6/fdNQfA2H99zJrPO1eJMbbCeFfR7GQji0mvLlYL9bvH8DiJEZI21Z1Lw&#10;SwFm0/u7CebaX3hD522sRArhkKMCE2OTSxlKQw5DzzfEiTv61mFMsK2kbvGSwl0tB1n2Jh1aTg0G&#10;G/owVH5vT07BetmfFwdjl6vNj10PF0V9qp6+lHp86IoxiEhdvImv7k+d5r+OXobw/066QU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3HLOnGAAAA3gAAAA8AAAAAAAAA&#10;AAAAAAAAoQIAAGRycy9kb3ducmV2LnhtbFBLBQYAAAAABAAEAPkAAACUAwAAAAA=&#10;"/>
                <v:shape id="AutoShape 4373" o:spid="_x0000_s3488" type="#_x0000_t32" style="position:absolute;left:1467;top:11458;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WynsYAAADeAAAADwAAAGRycy9kb3ducmV2LnhtbERPS0vDQBC+C/6HZQQvYjf1UWrMpkSh&#10;0BZ6SK33MTtmF7OzMbtt03/vCoK3+fieUyxG14kjDcF6VjCdZCCIG68ttwr2b8vbOYgQkTV2nknB&#10;mQIsysuLAnPtT1zTcRdbkUI45KjAxNjnUobGkMMw8T1x4j794DAmOLRSD3hK4a6Td1k2kw4tpwaD&#10;Pb0aar52B6dgu56+VB/Grjf1t90+Lqvu0N68K3V9NVbPICKN8V/8517pNP/h6X4Gv++kG2T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Vsp7GAAAA3gAAAA8AAAAAAAAA&#10;AAAAAAAAoQIAAGRycy9kb3ducmV2LnhtbFBLBQYAAAAABAAEAPkAAACUAwAAAAA=&#10;"/>
                <v:shape id="AutoShape 4374" o:spid="_x0000_s3489" type="#_x0000_t32" style="position:absolute;left:3119;top:14050;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kXBcYAAADeAAAADwAAAGRycy9kb3ducmV2LnhtbERPS08CMRC+m/gfmjHxYqCLKOhCIasJ&#10;iZhw4OF93A7bxu103RZY/j01MeE2X77nTOedq8WR2mA9Kxj0MxDEpdeWKwW77aL3AiJEZI21Z1Jw&#10;pgDz2e3NFHPtT7ym4yZWIoVwyFGBibHJpQylIYeh7xvixO196zAm2FZSt3hK4a6Wj1k2kg4tpwaD&#10;Db0bKn82B6dgtRy8Fd/GLj/Xv3b1vCjqQ/XwpdT9XVdMQETq4lX87/7Qaf7T63AMf++k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JZFwXGAAAA3gAAAA8AAAAAAAAA&#10;AAAAAAAAoQIAAGRycy9kb3ducmV2LnhtbFBLBQYAAAAABAAEAPkAAACUAwAAAAA=&#10;"/>
                <v:shape id="AutoShape 4375" o:spid="_x0000_s3490" type="#_x0000_t32" style="position:absolute;left:3140;top:15220;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aDd8kAAADeAAAADwAAAGRycy9kb3ducmV2LnhtbESPT0/DMAzF70h8h8hIXBBLxz+xsmwq&#10;SJPYpB024O41polonNJkW/ft5wMSN1vv+b2fp/MhtOpAffKRDYxHBSjiOlrPjYHPj8XtM6iUkS22&#10;kcnAiRLMZ5cXUyxtPPKGDtvcKAnhVKIBl3NXap1qRwHTKHbEon3HPmCWtW+07fEo4aHVd0XxpAN6&#10;lgaHHb05qn+2+2BgvRy/Vjvnl6vNr18/Lqp239x8GXN9NVQvoDIN+d/8d/1uBf9hci+88o7MoGdn&#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PGg3fJAAAA3gAAAA8AAAAA&#10;AAAAAAAAAAAAoQIAAGRycy9kb3ducmV2LnhtbFBLBQYAAAAABAAEAPkAAACXAwAAAAA=&#10;"/>
                <v:shape id="AutoShape 4392" o:spid="_x0000_s3491" type="#_x0000_t32" style="position:absolute;left:5425;top:8767;width:0;height:72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WvnMMAAADeAAAADwAAAGRycy9kb3ducmV2LnhtbERPS2vCQBC+F/wPywi91Y1WisZsxFqU&#10;Xn1cvA3ZMQlmZ9PdbRL767uFgrf5+J6TrQfTiI6cry0rmE4SEMSF1TWXCs6n3csChA/IGhvLpOBO&#10;Htb56CnDVNueD9QdQyliCPsUFVQhtKmUvqjIoJ/YljhyV+sMhghdKbXDPoabRs6S5E0arDk2VNjS&#10;tqLidvw2Cg6IyWUfvn6ad7fX3b392PXzk1LP42GzAhFoCA/xv/tTx/nz5esS/t6JN8j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Vr5zDAAAA3gAAAA8AAAAAAAAAAAAA&#10;AAAAoQIAAGRycy9kb3ducmV2LnhtbFBLBQYAAAAABAAEAPkAAACRAwAAAAA=&#10;" strokeweight=".5pt">
                  <v:stroke startarrow="block"/>
                </v:shape>
                <v:shape id="AutoShape 4394" o:spid="_x0000_s3492" type="#_x0000_t32" style="position:absolute;left:673;top:16268;width:260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b8DMgAAADeAAAADwAAAGRycy9kb3ducmV2LnhtbESPQU8CMRCF7yb8h2ZMvBjpYtDoSiGr&#10;CQmYcAD1Pm7HbeN2umwLLP/eOZhwm8m8ee99s8UQWnWkPvnIBibjAhRxHa3nxsDnx/LuCVTKyBbb&#10;yGTgTAkW89HVDEsbT7yl4y43Skw4lWjA5dyVWqfaUcA0jh2x3H5iHzDL2jfa9ngS89Dq+6J41AE9&#10;S4LDjt4c1b+7QzCwWU9eq2/n1+/bvd88LKv20Nx+GXNzPVQvoDIN+SL+/15ZqT99ngqA4MgMev4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bb8DMgAAADeAAAADwAAAAAA&#10;AAAAAAAAAAChAgAAZHJzL2Rvd25yZXYueG1sUEsFBgAAAAAEAAQA+QAAAJYDAAAAAA==&#10;"/>
                <v:shape id="AutoShape 4396" o:spid="_x0000_s3493" type="#_x0000_t32" style="position:absolute;left:2139;top:8726;width:32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pZl8YAAADeAAAADwAAAGRycy9kb3ducmV2LnhtbERPTWsCMRC9C/0PYYReRLNbbNGtUbYF&#10;oRY8aPU+bqab4Gay3UTd/vumUOhtHu9zFqveNeJKXbCeFeSTDARx5bXlWsHhYz2egQgRWWPjmRR8&#10;U4DV8m6wwEL7G+/ouo+1SCEcClRgYmwLKUNlyGGY+JY4cZ++cxgT7GqpO7ylcNfIhyx7kg4tpwaD&#10;Lb0aqs77i1Ow3eQv5cnYzfvuy24f12VzqUdHpe6HffkMIlIf/8V/7jed5k/n0xx+30k3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6WZfGAAAA3gAAAA8AAAAAAAAA&#10;AAAAAAAAoQIAAGRycy9kb3ducmV2LnhtbFBLBQYAAAAABAAEAPkAAACUAwAAAAA=&#10;"/>
                <v:shape id="AutoShape 9562" o:spid="_x0000_s3494" type="#_x0000_t32" style="position:absolute;left:5412;top:16048;width:5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jH4MUAAADeAAAADwAAAGRycy9kb3ducmV2LnhtbERPTWsCMRC9F/wPYYReimYVK+1qlG1B&#10;qAUPWnsfN+MmuJlsN1G3/74pCN7m8T5nvuxcLS7UButZwWiYgSAuvbZcKdh/rQYvIEJE1lh7JgW/&#10;FGC56D3MMdf+ylu67GIlUgiHHBWYGJtcylAachiGviFO3NG3DmOCbSV1i9cU7mo5zrKpdGg5NRhs&#10;6N1QedqdnYLNevRWHIxdf25/7OZ5VdTn6ulbqcd+V8xAROriXXxzf+g0f/I6GcP/O+kG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ijH4MUAAADeAAAADwAAAAAAAAAA&#10;AAAAAAChAgAAZHJzL2Rvd25yZXYueG1sUEsFBgAAAAAEAAQA+QAAAJMDAAAAAA==&#10;"/>
                <v:shape id="AutoShape 9565" o:spid="_x0000_s3495" type="#_x0000_t32" style="position:absolute;left:10853;top:12993;width:0;height:30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zTuMUAAADeAAAADwAAAGRycy9kb3ducmV2LnhtbERPTWsCMRC9F/wPYYReimZXRezWKCII&#10;xUOhugePQzLdXbqZrElct/++EQq9zeN9zno72Fb05EPjWEE+zUAQa2carhSU58NkBSJEZIOtY1Lw&#10;QwG2m9HTGgvj7vxJ/SlWIoVwKFBBHWNXSBl0TRbD1HXEifty3mJM0FfSeLyncNvKWZYtpcWGU0ON&#10;He1r0t+nm1XQHMuPsn+5Rq9Xx/zi83C+tFqp5/GwewMRaYj/4j/3u0nzF6+LOTzeSTf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jzTuMUAAADeAAAADwAAAAAAAAAA&#10;AAAAAAChAgAAZHJzL2Rvd25yZXYueG1sUEsFBgAAAAAEAAQA+QAAAJMDAAAAAA==&#10;"/>
                <v:shape id="Text Box 9566" o:spid="_x0000_s3496" type="#_x0000_t202" style="position:absolute;left:7468;top:16074;width:3637;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ccucMA&#10;AADeAAAADwAAAGRycy9kb3ducmV2LnhtbERPzWrCQBC+F3yHZQQvpdkoqTbRVbTQ4jXRBxizYxLM&#10;zobsauLbdwuF3ubj+53NbjSteFDvGssK5lEMgri0uuFKwfn09fYBwnlkja1lUvAkB7vt5GWDmbYD&#10;5/QofCVCCLsMFdTed5mUrqzJoItsRxy4q+0N+gD7SuoehxBuWrmI46U02HBoqLGjz5rKW3E3Cq7H&#10;4fU9HS7f/rzKk+UBm9XFPpWaTcf9GoSn0f+L/9xHHeYnaZLA7zvhBr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ccucMAAADeAAAADwAAAAAAAAAAAAAAAACYAgAAZHJzL2Rv&#10;d25yZXYueG1sUEsFBgAAAAAEAAQA9QAAAIgDAAAAAA==&#10;" stroked="f">
                  <v:textbox>
                    <w:txbxContent>
                      <w:p w:rsidR="00862F6C" w:rsidRPr="00B82EEA" w:rsidRDefault="00862F6C" w:rsidP="00C70742">
                        <w:pPr>
                          <w:rPr>
                            <w:rFonts w:asciiTheme="majorHAnsi" w:hAnsiTheme="majorHAnsi" w:cstheme="majorHAnsi"/>
                            <w:szCs w:val="20"/>
                            <w:lang w:val="fr-FR"/>
                          </w:rPr>
                        </w:pPr>
                        <w:r>
                          <w:rPr>
                            <w:rFonts w:asciiTheme="majorHAnsi" w:hAnsiTheme="majorHAnsi" w:cstheme="majorHAnsi"/>
                            <w:szCs w:val="20"/>
                            <w:lang w:val="fr-FR"/>
                          </w:rPr>
                          <w:t>newPT660setpoint &lt; oldPT660setpoint</w:t>
                        </w:r>
                      </w:p>
                    </w:txbxContent>
                  </v:textbox>
                </v:shape>
                <v:shape id="AutoShape 9570" o:spid="_x0000_s3497" type="#_x0000_t32" style="position:absolute;left:7528;top:15939;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FflMUAAADeAAAADwAAAGRycy9kb3ducmV2LnhtbERPTWsCMRC9C/6HMEIvolmLlnZrlLUg&#10;VMGD1t6nm+kmdDNZN1G3/94UhN7m8T5nvuxcLS7UButZwWScgSAuvbZcKTh+rEfPIEJE1lh7JgW/&#10;FGC56PfmmGt/5T1dDrESKYRDjgpMjE0uZSgNOQxj3xAn7tu3DmOCbSV1i9cU7mr5mGVP0qHl1GCw&#10;oTdD5c/h7BTsNpNV8WXsZrs/2d1sXdTnavip1MOgK15BROriv/juftdp/vRlOoO/d9IN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cFflMUAAADeAAAADwAAAAAAAAAA&#10;AAAAAAChAgAAZHJzL2Rvd25yZXYueG1sUEsFBgAAAAAEAAQA+QAAAJMDAAAAAA==&#10;"/>
                <v:shape id="AutoShape 9572" o:spid="_x0000_s3498" type="#_x0000_t32" style="position:absolute;left:5197;top:5657;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PB48UAAADeAAAADwAAAGRycy9kb3ducmV2LnhtbERPS2sCMRC+F/wPYQq9lJq1qLSrUbYF&#10;oQoefN2nm3ETupmsm6jbf98UBG/z8T1nOu9cLS7UButZwaCfgSAuvbZcKdjvFi9vIEJE1lh7JgW/&#10;FGA+6z1MMdf+yhu6bGMlUgiHHBWYGJtcylAachj6viFO3NG3DmOCbSV1i9cU7mr5mmVj6dByajDY&#10;0Keh8md7dgrWy8FH8W3scrU52fVoUdTn6vmg1NNjV0xAROriXXxzf+k0f/g+HMP/O+kG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PB48UAAADeAAAADwAAAAAAAAAA&#10;AAAAAAChAgAAZHJzL2Rvd25yZXYueG1sUEsFBgAAAAAEAAQA+QAAAJMDAAAAAA==&#10;"/>
                <v:shape id="AutoShape 9573" o:spid="_x0000_s3499" type="#_x0000_t32" style="position:absolute;left:5326;top:5361;width:0;height:14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9keMYAAADeAAAADwAAAGRycy9kb3ducmV2LnhtbERPS2sCMRC+F/ofwhR6KTWrWNtujbIW&#10;BBU8+Oh9upluQjeT7Sbq+u+NUPA2H99zxtPO1eJIbbCeFfR7GQji0mvLlYL9bv78BiJEZI21Z1Jw&#10;pgDTyf3dGHPtT7yh4zZWIoVwyFGBibHJpQylIYeh5xvixP341mFMsK2kbvGUwl0tB1k2kg4tpwaD&#10;DX0aKn+3B6dgvezPim9jl6vNn12/zIv6UD19KfX40BUfICJ18Sb+dy90mj98H77C9Z10g5x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fZHjGAAAA3gAAAA8AAAAAAAAA&#10;AAAAAAAAoQIAAGRycy9kb3ducmV2LnhtbFBLBQYAAAAABAAEAPkAAACUAwAAAAA=&#10;"/>
                <v:shape id="Text Box 9574" o:spid="_x0000_s3500" type="#_x0000_t202" style="position:absolute;left:5679;top:5458;width:4319;height: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WvMUA&#10;AADeAAAADwAAAGRycy9kb3ducmV2LnhtbESPwW7CQAxE70j8w8qVekFlAwpQUhYElYq4QvkAkzVJ&#10;1Kw3yi4k/H19QOJma8Yzz6tN72p1pzZUng1Mxgko4tzbigsD59+fj09QISJbrD2TgQcF2KyHgxVm&#10;1nd8pPspFkpCOGRooIyxybQOeUkOw9g3xKJdfeswytoW2rbYSbir9TRJ5tphxdJQYkPfJeV/p5sz&#10;cD10o9myu+zjeXFM5zusFhf/MOb9rd9+gYrUx5f5eX2wgp8uU+GVd2QG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Wha8xQAAAN4AAAAPAAAAAAAAAAAAAAAAAJgCAABkcnMv&#10;ZG93bnJldi54bWxQSwUGAAAAAAQABAD1AAAAigMAAAAA&#10;" stroked="f">
                  <v:textbox>
                    <w:txbxContent>
                      <w:p w:rsidR="00862F6C" w:rsidRPr="00B82EEA" w:rsidRDefault="00862F6C" w:rsidP="00062541">
                        <w:pPr>
                          <w:rPr>
                            <w:rFonts w:asciiTheme="majorHAnsi" w:hAnsiTheme="majorHAnsi" w:cstheme="majorHAnsi"/>
                            <w:szCs w:val="20"/>
                          </w:rPr>
                        </w:pPr>
                        <w:r>
                          <w:rPr>
                            <w:rFonts w:asciiTheme="majorHAnsi" w:hAnsiTheme="majorHAnsi" w:cstheme="majorHAnsi"/>
                            <w:szCs w:val="20"/>
                          </w:rPr>
                          <w:t>Start 2 K V</w:t>
                        </w:r>
                        <w:r w:rsidRPr="00B82EEA">
                          <w:rPr>
                            <w:rFonts w:asciiTheme="majorHAnsi" w:hAnsiTheme="majorHAnsi" w:cstheme="majorHAnsi"/>
                            <w:szCs w:val="20"/>
                          </w:rPr>
                          <w:t>acuum</w:t>
                        </w:r>
                        <w:r>
                          <w:rPr>
                            <w:rFonts w:asciiTheme="majorHAnsi" w:hAnsiTheme="majorHAnsi" w:cstheme="majorHAnsi"/>
                            <w:szCs w:val="20"/>
                          </w:rPr>
                          <w:t xml:space="preserve"> &amp; (S10 &amp;S12) stopped </w:t>
                        </w:r>
                      </w:p>
                    </w:txbxContent>
                  </v:textbox>
                </v:shape>
                <v:rect id="Rectangle 9575" o:spid="_x0000_s3501" style="position:absolute;left:2099;top:7203;width:2498;height: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hScUA&#10;AADeAAAADwAAAGRycy9kb3ducmV2LnhtbERPTWvCQBC9C/0PyxR6042plCZmFbFY2qPGS29jdkyi&#10;2dmQ3cS0v75bKHibx/ucbD2aRgzUudqygvksAkFcWF1zqeCY76avIJxH1thYJgXf5GC9ephkmGp7&#10;4z0NB1+KEMIuRQWV920qpSsqMuhmtiUO3Nl2Bn2AXSl1h7cQbhoZR9GLNFhzaKiwpW1FxfXQGwWn&#10;Oj7izz5/j0yye/afY37pv96UenocN0sQnkZ/F/+7P3SYv0gWC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T6FJxQAAAN4AAAAPAAAAAAAAAAAAAAAAAJgCAABkcnMv&#10;ZG93bnJldi54bWxQSwUGAAAAAAQABAD1AAAAigMAAAAA&#10;">
                  <v:textbox>
                    <w:txbxContent>
                      <w:p w:rsidR="00862F6C" w:rsidRPr="00F34ED3" w:rsidRDefault="00862F6C" w:rsidP="00F34ED3">
                        <w:pPr>
                          <w:spacing w:before="40"/>
                          <w:jc w:val="center"/>
                          <w:rPr>
                            <w:rFonts w:asciiTheme="majorHAnsi" w:hAnsiTheme="majorHAnsi" w:cstheme="majorHAnsi"/>
                            <w:szCs w:val="20"/>
                          </w:rPr>
                        </w:pPr>
                        <w:r w:rsidRPr="00F34ED3">
                          <w:rPr>
                            <w:rFonts w:asciiTheme="majorHAnsi" w:hAnsiTheme="majorHAnsi" w:cstheme="majorHAnsi"/>
                            <w:szCs w:val="20"/>
                          </w:rPr>
                          <w:t>The tank 2K is not filled,</w:t>
                        </w:r>
                      </w:p>
                      <w:p w:rsidR="00862F6C" w:rsidRPr="00C97C66" w:rsidRDefault="00862F6C" w:rsidP="00F34ED3">
                        <w:pPr>
                          <w:jc w:val="center"/>
                          <w:rPr>
                            <w:rFonts w:asciiTheme="majorHAnsi" w:hAnsiTheme="majorHAnsi" w:cstheme="majorHAnsi"/>
                            <w:szCs w:val="20"/>
                            <w:lang w:val="fr-FR"/>
                          </w:rPr>
                        </w:pPr>
                        <w:r>
                          <w:rPr>
                            <w:rFonts w:asciiTheme="majorHAnsi" w:hAnsiTheme="majorHAnsi" w:cstheme="majorHAnsi"/>
                            <w:szCs w:val="20"/>
                          </w:rPr>
                          <w:t>“Do you want continue?”</w:t>
                        </w:r>
                      </w:p>
                    </w:txbxContent>
                  </v:textbox>
                </v:rect>
                <v:shape id="Text Box 9576" o:spid="_x0000_s3502" type="#_x0000_t202" style="position:absolute;left:1847;top:8055;width:585;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V0cMYA&#10;AADeAAAADwAAAGRycy9kb3ducmV2LnhtbESPQWvCQBCF7wX/wzKCt7pb0VKjq4hS8FSptgVvQ3ZM&#10;QrOzIbs16b93DoK3GebNe+9brntfqyu1sQps4WVsQBHnwVVcWPg6vT+/gYoJ2WEdmCz8U4T1avC0&#10;xMyFjj/pekyFEhOOGVooU2oyrWNeksc4Dg2x3C6h9ZhkbQvtWuzE3Nd6Ysyr9lixJJTY0Lak/Pf4&#10;5y18f1zOP1NzKHZ+1nShN5r9XFs7GvabBahEfXqI7997J/Wn85kACI7Mo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V0cMYAAADeAAAADwAAAAAAAAAAAAAAAACYAgAAZHJz&#10;L2Rvd25yZXYueG1sUEsFBgAAAAAEAAQA9QAAAIsDAAAAAA==&#10;" filled="f" stroked="f">
                  <v:textbox>
                    <w:txbxContent>
                      <w:p w:rsidR="00862F6C" w:rsidRPr="00B82EEA" w:rsidRDefault="00862F6C" w:rsidP="00F34ED3">
                        <w:pPr>
                          <w:rPr>
                            <w:rFonts w:asciiTheme="majorHAnsi" w:hAnsiTheme="majorHAnsi" w:cstheme="majorHAnsi"/>
                            <w:szCs w:val="20"/>
                            <w:lang w:val="fr-FR"/>
                          </w:rPr>
                        </w:pPr>
                        <w:r>
                          <w:rPr>
                            <w:rFonts w:asciiTheme="majorHAnsi" w:hAnsiTheme="majorHAnsi" w:cstheme="majorHAnsi"/>
                            <w:szCs w:val="20"/>
                            <w:lang w:val="fr-FR"/>
                          </w:rPr>
                          <w:t>No</w:t>
                        </w:r>
                      </w:p>
                    </w:txbxContent>
                  </v:textbox>
                </v:shape>
                <v:shape id="AutoShape 9577" o:spid="_x0000_s3503" type="#_x0000_t32" style="position:absolute;left:2249;top:8429;width:227;height:0;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yCHMAAAADeAAAADwAAAGRycy9kb3ducmV2LnhtbERPzYrCMBC+L/gOYYS9ramiy1qNIoLg&#10;Ud0+wGwytsVkUptou29vBMHbfHy/s1z3zoo7taH2rGA8ykAQa29qLhUUv7uvHxAhIhu0nknBPwVY&#10;rwYfS8yN7/hI91MsRQrhkKOCKsYmlzLoihyGkW+IE3f2rcOYYFtK02KXwp2Vkyz7lg5rTg0VNrSt&#10;SF9ON6fgejx0ez3DP82FJZ0VGzs9H5T6HPabBYhIfXyLX+69SfOn89kYnu+kG+Tq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QcghzAAAAA3gAAAA8AAAAAAAAAAAAAAAAA&#10;oQIAAGRycy9kb3ducmV2LnhtbFBLBQYAAAAABAAEAPkAAACOAwAAAAA=&#10;"/>
                <v:shape id="AutoShape 9579" o:spid="_x0000_s3504" type="#_x0000_t32" style="position:absolute;left:1721;top:8431;width:36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RPcUAAADeAAAADwAAAGRycy9kb3ducmV2LnhtbERPTWsCMRC9F/wPYYReimaVKu1qlG1B&#10;qAUPWnsfN+MmuJlsN1G3/74pCN7m8T5nvuxcLS7UButZwWiYgSAuvbZcKdh/rQYvIEJE1lh7JgW/&#10;FGC56D3MMdf+ylu67GIlUgiHHBWYGJtcylAachiGviFO3NG3DmOCbSV1i9cU7mo5zrKpdGg5NRhs&#10;6N1QedqdnYLNevRWHIxdf25/7GayKupz9fSt1GO/K2YgInXxLr65P3Sa//w6GcP/O+kG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FRPcUAAADeAAAADwAAAAAAAAAA&#10;AAAAAAChAgAAZHJzL2Rvd25yZXYueG1sUEsFBgAAAAAEAAQA+QAAAJMDAAAAAA==&#10;"/>
                <v:shape id="Text Box 9580" o:spid="_x0000_s3505" type="#_x0000_t202" style="position:absolute;left:3109;top:8128;width:1195;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fqB8QA&#10;AADeAAAADwAAAGRycy9kb3ducmV2LnhtbERPS2sCMRC+F/wPYYTeatJWpa4bpSiCpxbXKngbNrMP&#10;upksm+iu/74pFHqbj+856XqwjbhR52vHGp4nCgRx7kzNpYav4+7pDYQPyAYbx6ThTh7Wq9FDiolx&#10;PR/oloVSxBD2CWqoQmgTKX1ekUU/cS1x5ArXWQwRdqU0HfYx3DbyRam5tFhzbKiwpU1F+Xd2tRpO&#10;H8XlPFWf5dbO2t4NSrJdSK0fx8P7EkSgIfyL/9x7E+dPF7NX+H0n3i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36gfEAAAA3gAAAA8AAAAAAAAAAAAAAAAAmAIAAGRycy9k&#10;b3ducmV2LnhtbFBLBQYAAAAABAAEAPUAAACJAwAAAAA=&#10;" filled="f" stroked="f">
                  <v:textbox>
                    <w:txbxContent>
                      <w:p w:rsidR="00862F6C" w:rsidRPr="00B82EEA" w:rsidRDefault="00862F6C" w:rsidP="00F34ED3">
                        <w:pPr>
                          <w:rPr>
                            <w:rFonts w:asciiTheme="majorHAnsi" w:hAnsiTheme="majorHAnsi" w:cstheme="majorHAnsi"/>
                            <w:szCs w:val="20"/>
                            <w:lang w:val="fr-FR"/>
                          </w:rPr>
                        </w:pPr>
                        <w:r>
                          <w:rPr>
                            <w:rFonts w:asciiTheme="majorHAnsi" w:hAnsiTheme="majorHAnsi" w:cstheme="majorHAnsi"/>
                            <w:szCs w:val="20"/>
                            <w:lang w:val="fr-FR"/>
                          </w:rPr>
                          <w:t>Yes</w:t>
                        </w:r>
                      </w:p>
                    </w:txbxContent>
                  </v:textbox>
                </v:shape>
                <v:shape id="AutoShape 9581" o:spid="_x0000_s3506" type="#_x0000_t32" style="position:absolute;left:3066;top:8322;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Rs0sUAAADeAAAADwAAAGRycy9kb3ducmV2LnhtbERPTWsCMRC9C/6HMEIvolmLlnZrlLUg&#10;VMGD1t6nm+kmdDNZN1G3/94UhN7m8T5nvuxcLS7UButZwWScgSAuvbZcKTh+rEfPIEJE1lh7JgW/&#10;FGC56PfmmGt/5T1dDrESKYRDjgpMjE0uZSgNOQxj3xAn7tu3DmOCbSV1i9cU7mr5mGVP0qHl1GCw&#10;oTdD5c/h7BTsNpNV8WXsZrs/2d1sXdTnavip1MOgK15BROriv/juftdp/vRlNoW/d9IN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1Rs0sUAAADeAAAADwAAAAAAAAAA&#10;AAAAAAChAgAAZHJzL2Rvd25yZXYueG1sUEsFBgAAAAAEAAQA+QAAAJMDAAAAAA==&#10;"/>
                <v:shape id="AutoShape 9582" o:spid="_x0000_s3507" type="#_x0000_t32" style="position:absolute;left:1740;top:5011;width:0;height:34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dAOcMAAADeAAAADwAAAGRycy9kb3ducmV2LnhtbERPS2vCQBC+F/wPywi91Y1Fi0Y3wbYo&#10;vfq4eBuyYxLMzsbdbRL767uFgrf5+J6zzgfTiI6cry0rmE4SEMSF1TWXCk7H7csChA/IGhvLpOBO&#10;HvJs9LTGVNue99QdQiliCPsUFVQhtKmUvqjIoJ/YljhyF+sMhghdKbXDPoabRr4myZs0WHNsqLCl&#10;j4qK6+HbKNgjJudduP00726nu3v7ue1nR6Wex8NmBSLQEB7if/eXjvNny/kc/t6JN8js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HQDnDAAAA3gAAAA8AAAAAAAAAAAAA&#10;AAAAoQIAAGRycy9kb3ducmV2LnhtbFBLBQYAAAAABAAEAPkAAACRAwAAAAA=&#10;" strokeweight=".5pt">
                  <v:stroke startarrow="block"/>
                </v:shape>
                <v:rect id="Rectangle 9584" o:spid="_x0000_s3508" style="position:absolute;left:4859;top:4688;width:1213;height: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mj5sUA&#10;AADeAAAADwAAAGRycy9kb3ducmV2LnhtbERPPW/CMBDdK/EfrEPqVhygIEgxCIGoypiEhe0aXxOX&#10;+BzFBtL++rpSpW739D5vteltI27UeeNYwXiUgCAunTZcKTgVh6cFCB+QNTaOScEXedisBw8rTLW7&#10;c0a3PFQihrBPUUEdQptK6cuaLPqRa4kj9+E6iyHCrpK6w3sMt42cJMlcWjQcG2psaVdTecmvVsG7&#10;mZzwOyteE7s8TMOxLz6v571Sj8N++wIiUB/+xX/uNx3nPy9nc/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CaPmxQAAAN4AAAAPAAAAAAAAAAAAAAAAAJgCAABkcnMv&#10;ZG93bnJldi54bWxQSwUGAAAAAAQABAD1AAAAigMAAAAA&#10;">
                  <v:textbox>
                    <w:txbxContent>
                      <w:p w:rsidR="00862F6C" w:rsidRPr="00324FB4" w:rsidRDefault="00862F6C" w:rsidP="00324FB4">
                        <w:pPr>
                          <w:spacing w:before="120"/>
                          <w:jc w:val="center"/>
                          <w:rPr>
                            <w:rFonts w:asciiTheme="majorHAnsi" w:hAnsiTheme="majorHAnsi" w:cstheme="majorHAnsi"/>
                            <w:szCs w:val="20"/>
                            <w:lang w:val="fr-FR"/>
                          </w:rPr>
                        </w:pPr>
                        <w:r>
                          <w:rPr>
                            <w:rFonts w:asciiTheme="majorHAnsi" w:hAnsiTheme="majorHAnsi" w:cstheme="majorHAnsi"/>
                            <w:szCs w:val="20"/>
                            <w:lang w:val="fr-FR"/>
                          </w:rPr>
                          <w:t>Stop</w:t>
                        </w:r>
                      </w:p>
                    </w:txbxContent>
                  </v:textbox>
                </v:rect>
                <v:shape id="AutoShape 9585" o:spid="_x0000_s3509" type="#_x0000_t32" style="position:absolute;left:681;top:4999;width:0;height:112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bypcYAAADeAAAADwAAAGRycy9kb3ducmV2LnhtbERPS2sCMRC+F/ofwhR6KTWrqG23RlkL&#10;ggoefPQ+3Uw3oZvJdhN1/feNUPA2H99zJrPO1eJEbbCeFfR7GQji0mvLlYLDfvH8CiJEZI21Z1Jw&#10;oQCz6f3dBHPtz7yl0y5WIoVwyFGBibHJpQylIYeh5xvixH371mFMsK2kbvGcwl0tB1k2lg4tpwaD&#10;DX0YKn92R6dgs+rPiy9jV+vtr92MFkV9rJ4+lXp86Ip3EJG6eBP/u5c6zR++jV7g+k66QU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G8qXGAAAA3gAAAA8AAAAAAAAA&#10;AAAAAAAAoQIAAGRycy9kb3ducmV2LnhtbFBLBQYAAAAABAAEAPkAAACUAwAAAAA=&#10;"/>
                <v:shape id="AutoShape 9587" o:spid="_x0000_s3510" type="#_x0000_t32" style="position:absolute;left:4124;top:6175;width:7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lm18gAAADeAAAADwAAAGRycy9kb3ducmV2LnhtbESPQU8CMRCF7yb8h2ZMvBjpYsDoSiGr&#10;CQmYcAD1Pm7HbeN2umwLrP/eOZhwm8l789438+UQWnWiPvnIBibjAhRxHa3nxsDH++ruEVTKyBbb&#10;yGTglxIsF6OrOZY2nnlHp31ulIRwKtGAy7krtU61o4BpHDti0b5jHzDL2jfa9niW8NDq+6J40AE9&#10;S4PDjl4d1T/7YzCw3Uxeqi/nN2+7g9/OVlV7bG4/jbm5HqpnUJmGfDH/X6+t4E+fZsIr78gMevE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hlm18gAAADeAAAADwAAAAAA&#10;AAAAAAAAAAChAgAAZHJzL2Rvd25yZXYueG1sUEsFBgAAAAAEAAQA+QAAAJYDAAAAAA==&#10;"/>
                <v:shape id="AutoShape 9588" o:spid="_x0000_s3511" type="#_x0000_t32" style="position:absolute;left:4602;top:6055;width:0;height: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XDTMUAAADeAAAADwAAAGRycy9kb3ducmV2LnhtbERPS2sCMRC+C/0PYQq9iGYttejWKKsg&#10;1IIHX/dxM92EbibbTdTtv28KQm/z8T1ntuhcLa7UButZwWiYgSAuvbZcKTge1oMJiBCRNdaeScEP&#10;BVjMH3ozzLW/8Y6u+1iJFMIhRwUmxiaXMpSGHIahb4gT9+lbhzHBtpK6xVsKd7V8zrJX6dByajDY&#10;0MpQ+bW/OAXbzWhZnI3dfOy+7Xa8LupL1T8p9fTYFW8gInXxX3x3v+s0/2U6nsL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VXDTMUAAADeAAAADwAAAAAAAAAA&#10;AAAAAAChAgAAZHJzL2Rvd25yZXYueG1sUEsFBgAAAAAEAAQA+QAAAJMDAAAAAA==&#10;"/>
                <v:shape id="AutoShape 9589" o:spid="_x0000_s3512" type="#_x0000_t32" style="position:absolute;left:4124;top:5037;width:0;height:1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wpHMYAAADeAAAADwAAAGRycy9kb3ducmV2LnhtbESPT2/CMAzF75P2HSJP2m2kQwixjoDY&#10;JhBX/lx2sxqvrWicLglt4dPjAxI3W35+7/3my8E1qqMQa88G3kcZKOLC25pLA8fD+m0GKiZki41n&#10;MnChCMvF89Mcc+t73lG3T6USE445GqhSanOtY1GRwzjyLbHc/nxwmGQNpbYBezF3jR5n2VQ7rFkS&#10;Kmzpu6LitD87AzvE7HeT/q/NV9jY7tL+rPvJwZjXl2H1CSrRkB7i+/fWSv3Jx1QABEdm0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cKRzGAAAA3gAAAA8AAAAAAAAA&#10;AAAAAAAAoQIAAGRycy9kb3ducmV2LnhtbFBLBQYAAAAABAAEAPkAAACUAwAAAAA=&#10;" strokeweight=".5pt">
                  <v:stroke startarrow="block"/>
                </v:shape>
                <v:shape id="Text Box 9590" o:spid="_x0000_s3513" type="#_x0000_t202" style="position:absolute;left:4248;top:5727;width:570;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UbVsIA&#10;AADeAAAADwAAAGRycy9kb3ducmV2LnhtbERPTYvCMBC9L/gfwgje1kRR0WoUUQRPyuruwt6GZmyL&#10;zaQ00dZ/b4QFb/N4n7NYtbYUd6p94VjDoK9AEKfOFJxp+D7vPqcgfEA2WDomDQ/ysFp2PhaYGNfw&#10;F91PIRMxhH2CGvIQqkRKn+Zk0fddRRy5i6sthgjrTJoamxhuSzlUaiItFhwbcqxok1N6Pd2shp/D&#10;5e93pI7Z1o6rxrVKsp1JrXvddj0HEagNb/G/e2/i/NFsMoDXO/EG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RRtWwgAAAN4AAAAPAAAAAAAAAAAAAAAAAJgCAABkcnMvZG93&#10;bnJldi54bWxQSwUGAAAAAAQABAD1AAAAhwMAAAAA&#10;" filled="f" stroked="f">
                  <v:textbox>
                    <w:txbxContent>
                      <w:p w:rsidR="00862F6C" w:rsidRPr="00B82EEA" w:rsidRDefault="00862F6C" w:rsidP="00590F93">
                        <w:pPr>
                          <w:rPr>
                            <w:rFonts w:asciiTheme="majorHAnsi" w:hAnsiTheme="majorHAnsi" w:cstheme="majorHAnsi"/>
                            <w:szCs w:val="20"/>
                            <w:lang w:val="fr-FR"/>
                          </w:rPr>
                        </w:pPr>
                        <w:r>
                          <w:rPr>
                            <w:rFonts w:asciiTheme="majorHAnsi" w:hAnsiTheme="majorHAnsi" w:cstheme="majorHAnsi"/>
                            <w:szCs w:val="20"/>
                            <w:lang w:val="fr-FR"/>
                          </w:rPr>
                          <w:t>No</w:t>
                        </w:r>
                      </w:p>
                    </w:txbxContent>
                  </v:textbox>
                </v:shape>
                <v:shape id="AutoShape 9591" o:spid="_x0000_s3514" type="#_x0000_t32" style="position:absolute;left:5368;top:7084;width:17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5vPcUAAADeAAAADwAAAGRycy9kb3ducmV2LnhtbERPTWvCQBC9F/wPywi96cZQRFNXUaHY&#10;VjwYa89DdpoEs7Pp7lbT/npXEHqbx/uc2aIzjTiT87VlBaNhAoK4sLrmUsHH4WUwAeEDssbGMin4&#10;JQ+Lee9hhpm2F97TOQ+liCHsM1RQhdBmUvqiIoN+aFviyH1ZZzBE6EqpHV5iuGlkmiRjabDm2FBh&#10;S+uKilP+YxS8b9s6/d7s3FsT6DPXf8fVZnRU6rHfLZ9BBOrCv/juftVx/tN0nMLtnXiD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75vPcUAAADeAAAADwAAAAAAAAAA&#10;AAAAAAChAgAAZHJzL2Rvd25yZXYueG1sUEsFBgAAAAAEAAQA+QAAAJMDAAAAAA==&#10;" strokeweight=".5pt">
                  <v:stroke endarrow="block"/>
                </v:shape>
                <v:shape id="AutoShape 9592" o:spid="_x0000_s3515" type="#_x0000_t32" style="position:absolute;left:5383;top:7081;width:0;height:13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mP2MUAAADeAAAADwAAAGRycy9kb3ducmV2LnhtbERPTWsCMRC9F/wPYQQvpWZXi9jVKKUg&#10;FA+F6h48Dsm4u7iZrElct//eFAq9zeN9zno72Fb05EPjWEE+zUAQa2carhSUx93LEkSIyAZbx6Tg&#10;hwJsN6OnNRbG3fmb+kOsRArhUKCCOsaukDLomiyGqeuIE3d23mJM0FfSeLyncNvKWZYtpMWGU0ON&#10;HX3UpC+Hm1XQ7Muvsn++Rq+X+/zk83A8tVqpyXh4X4GINMR/8Z/706T5r2+LOfy+k26Qm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YmP2MUAAADeAAAADwAAAAAAAAAA&#10;AAAAAAChAgAAZHJzL2Rvd25yZXYueG1sUEsFBgAAAAAEAAQA+QAAAJMDAAAAAA==&#10;"/>
                <v:rect id="Rectangle 9568" o:spid="_x0000_s3516" style="position:absolute;left:5676;top:13134;width:1743;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tSt8MA&#10;AADeAAAADwAAAGRycy9kb3ducmV2LnhtbERPS4vCMBC+C/6HMII3TX0gazWKKC561HrxNjZjW20m&#10;pYna9debhYW9zcf3nPmyMaV4Uu0KywoG/QgEcWp1wZmCU7LtfYFwHlljaZkU/JCD5aLdmmOs7YsP&#10;9Dz6TIQQdjEqyL2vYildmpNB17cVceCutjboA6wzqWt8hXBTymEUTaTBgkNDjhWtc0rvx4dRcCmG&#10;J3wfku/ITLcjv2+S2+O8UarbaVYzEJ4a/y/+c+90mD+eTsbw+064QS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tSt8MAAADeAAAADwAAAAAAAAAAAAAAAACYAgAAZHJzL2Rv&#10;d25yZXYueG1sUEsFBgAAAAAEAAQA9QAAAIgDAAAAAA==&#10;">
                  <v:textbox>
                    <w:txbxContent>
                      <w:p w:rsidR="00862F6C" w:rsidRPr="00B82EEA" w:rsidRDefault="00862F6C" w:rsidP="008921BD">
                        <w:pPr>
                          <w:spacing w:before="120"/>
                          <w:jc w:val="center"/>
                          <w:rPr>
                            <w:rFonts w:asciiTheme="majorHAnsi" w:hAnsiTheme="majorHAnsi" w:cstheme="majorHAnsi"/>
                            <w:szCs w:val="20"/>
                          </w:rPr>
                        </w:pPr>
                        <w:r>
                          <w:rPr>
                            <w:rFonts w:asciiTheme="majorHAnsi" w:hAnsiTheme="majorHAnsi" w:cstheme="majorHAnsi"/>
                            <w:szCs w:val="20"/>
                          </w:rPr>
                          <w:t>P</w:t>
                        </w:r>
                        <w:r w:rsidRPr="00B82EEA">
                          <w:rPr>
                            <w:rFonts w:asciiTheme="majorHAnsi" w:hAnsiTheme="majorHAnsi" w:cstheme="majorHAnsi"/>
                            <w:szCs w:val="20"/>
                          </w:rPr>
                          <w:t>umping 2K tank</w:t>
                        </w:r>
                      </w:p>
                    </w:txbxContent>
                  </v:textbox>
                </v:rect>
                <v:shape id="Text Box 9569" o:spid="_x0000_s3517" type="#_x0000_t202" style="position:absolute;left:7420;top:13132;width:3007;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CrNcUA&#10;AADeAAAADwAAAGRycy9kb3ducmV2LnhtbERPTWvCQBC9F/oflin0InVja6NGV5FCRW+til6H7JgE&#10;s7Nxdxvjv+8WhN7m8T5ntuhMLVpyvrKsYNBPQBDnVldcKNjvPl/GIHxA1lhbJgU38rCYPz7MMNP2&#10;yt/UbkMhYgj7DBWUITSZlD4vyaDv24Y4cifrDIYIXSG1w2sMN7V8TZJUGqw4NpTY0EdJ+Xn7YxSM&#10;h+v26DdvX4c8PdWT0Bu1q4tT6vmpW05BBOrCv/juXus4fzhJ3+HvnXiD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gKs1xQAAAN4AAAAPAAAAAAAAAAAAAAAAAJgCAABkcnMv&#10;ZG93bnJldi54bWxQSwUGAAAAAAQABAD1AAAAigMAAAAA&#10;">
                  <v:textbox>
                    <w:txbxContent>
                      <w:p w:rsidR="00862F6C" w:rsidRDefault="00862F6C" w:rsidP="00205699">
                        <w:pPr>
                          <w:rPr>
                            <w:rFonts w:asciiTheme="majorHAnsi" w:hAnsiTheme="majorHAnsi" w:cstheme="majorHAnsi"/>
                            <w:szCs w:val="20"/>
                          </w:rPr>
                        </w:pPr>
                        <w:r w:rsidRPr="00B82EEA">
                          <w:rPr>
                            <w:rFonts w:asciiTheme="majorHAnsi" w:hAnsiTheme="majorHAnsi" w:cstheme="majorHAnsi"/>
                            <w:szCs w:val="20"/>
                          </w:rPr>
                          <w:t>CV582 opening step by step</w:t>
                        </w:r>
                        <w:r>
                          <w:rPr>
                            <w:rFonts w:asciiTheme="majorHAnsi" w:hAnsiTheme="majorHAnsi" w:cstheme="majorHAnsi"/>
                            <w:szCs w:val="20"/>
                          </w:rPr>
                          <w:t xml:space="preserve"> </w:t>
                        </w:r>
                      </w:p>
                      <w:p w:rsidR="00862F6C" w:rsidRDefault="00862F6C" w:rsidP="00205699">
                        <w:pPr>
                          <w:rPr>
                            <w:rFonts w:asciiTheme="majorHAnsi" w:hAnsiTheme="majorHAnsi" w:cstheme="majorHAnsi"/>
                            <w:szCs w:val="20"/>
                          </w:rPr>
                        </w:pPr>
                        <w:r>
                          <w:rPr>
                            <w:rFonts w:asciiTheme="majorHAnsi" w:hAnsiTheme="majorHAnsi" w:cstheme="majorHAnsi"/>
                            <w:szCs w:val="20"/>
                          </w:rPr>
                          <w:t>Cryostat-2K = true</w:t>
                        </w:r>
                      </w:p>
                      <w:p w:rsidR="00862F6C" w:rsidRDefault="00862F6C" w:rsidP="00205699">
                        <w:pPr>
                          <w:rPr>
                            <w:rFonts w:asciiTheme="majorHAnsi" w:hAnsiTheme="majorHAnsi" w:cstheme="majorHAnsi"/>
                            <w:b/>
                            <w:color w:val="FF0000"/>
                            <w:szCs w:val="20"/>
                          </w:rPr>
                        </w:pPr>
                        <w:r w:rsidRPr="00B82EEA">
                          <w:rPr>
                            <w:rFonts w:asciiTheme="majorHAnsi" w:hAnsiTheme="majorHAnsi" w:cstheme="majorHAnsi"/>
                            <w:szCs w:val="20"/>
                          </w:rPr>
                          <w:t>FV58</w:t>
                        </w:r>
                        <w:r>
                          <w:rPr>
                            <w:rFonts w:asciiTheme="majorHAnsi" w:hAnsiTheme="majorHAnsi" w:cstheme="majorHAnsi"/>
                            <w:szCs w:val="20"/>
                          </w:rPr>
                          <w:t xml:space="preserve">2 opened, </w:t>
                        </w: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p w:rsidR="00862F6C" w:rsidRPr="008760C1" w:rsidRDefault="00862F6C" w:rsidP="00205699">
                        <w:pPr>
                          <w:rPr>
                            <w:rFonts w:asciiTheme="majorHAnsi" w:hAnsiTheme="majorHAnsi" w:cstheme="majorHAnsi"/>
                            <w:color w:val="000000" w:themeColor="text1"/>
                            <w:szCs w:val="20"/>
                          </w:rPr>
                        </w:pPr>
                        <w:r w:rsidRPr="008760C1">
                          <w:rPr>
                            <w:rFonts w:asciiTheme="majorHAnsi" w:hAnsiTheme="majorHAnsi" w:cstheme="majorHAnsi"/>
                            <w:b/>
                            <w:color w:val="000000" w:themeColor="text1"/>
                            <w:szCs w:val="20"/>
                          </w:rPr>
                          <w:t>Start 13V</w:t>
                        </w:r>
                      </w:p>
                      <w:p w:rsidR="00862F6C" w:rsidRPr="00B82EEA" w:rsidRDefault="00862F6C" w:rsidP="00C70742">
                        <w:pPr>
                          <w:rPr>
                            <w:rFonts w:asciiTheme="majorHAnsi" w:hAnsiTheme="majorHAnsi" w:cstheme="majorHAnsi"/>
                            <w:szCs w:val="20"/>
                          </w:rPr>
                        </w:pPr>
                      </w:p>
                    </w:txbxContent>
                  </v:textbox>
                </v:shape>
                <v:rect id="Rectangle 4383" o:spid="_x0000_s3518" style="position:absolute;left:5676;top:14692;width:1817;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VpW8UA&#10;AADeAAAADwAAAGRycy9kb3ducmV2LnhtbERPTWvCQBC9F/oflin0VjemEmp0FbGktEeNl97G7JhE&#10;s7Mhu4mpv75bKHibx/uc5Xo0jRioc7VlBdNJBIK4sLrmUsEhz17eQDiPrLGxTAp+yMF69fiwxFTb&#10;K+9o2PtShBB2KSqovG9TKV1RkUE3sS1x4E62M+gD7EqpO7yGcNPIOIoSabDm0FBhS9uKisu+NwqO&#10;dXzA2y7/iMw8e/VfY37uv9+Ven4aNwsQnkZ/F/+7P3WYP5snC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ZWlbxQAAAN4AAAAPAAAAAAAAAAAAAAAAAJgCAABkcnMv&#10;ZG93bnJldi54bWxQSwUGAAAAAAQABAD1AAAAigMAAAAA&#10;">
                  <v:textbox>
                    <w:txbxContent>
                      <w:p w:rsidR="00862F6C" w:rsidRDefault="00862F6C" w:rsidP="00B82EEA">
                        <w:pPr>
                          <w:jc w:val="center"/>
                          <w:rPr>
                            <w:rFonts w:asciiTheme="majorHAnsi" w:hAnsiTheme="majorHAnsi" w:cstheme="majorHAnsi"/>
                            <w:szCs w:val="20"/>
                          </w:rPr>
                        </w:pPr>
                        <w:r w:rsidRPr="00B82EEA">
                          <w:rPr>
                            <w:rFonts w:asciiTheme="majorHAnsi" w:hAnsiTheme="majorHAnsi" w:cstheme="majorHAnsi"/>
                            <w:szCs w:val="20"/>
                          </w:rPr>
                          <w:t>2K tank</w:t>
                        </w:r>
                        <w:r>
                          <w:rPr>
                            <w:rFonts w:asciiTheme="majorHAnsi" w:hAnsiTheme="majorHAnsi" w:cstheme="majorHAnsi"/>
                            <w:szCs w:val="20"/>
                          </w:rPr>
                          <w:t xml:space="preserve"> pressure </w:t>
                        </w:r>
                      </w:p>
                      <w:p w:rsidR="00862F6C" w:rsidRPr="00B82EEA" w:rsidRDefault="00862F6C" w:rsidP="00B82EEA">
                        <w:pPr>
                          <w:jc w:val="center"/>
                          <w:rPr>
                            <w:rFonts w:asciiTheme="majorHAnsi" w:hAnsiTheme="majorHAnsi" w:cstheme="majorHAnsi"/>
                            <w:szCs w:val="20"/>
                          </w:rPr>
                        </w:pPr>
                        <w:r>
                          <w:rPr>
                            <w:rFonts w:asciiTheme="majorHAnsi" w:hAnsiTheme="majorHAnsi" w:cstheme="majorHAnsi"/>
                            <w:szCs w:val="20"/>
                          </w:rPr>
                          <w:t>regulated</w:t>
                        </w:r>
                      </w:p>
                    </w:txbxContent>
                  </v:textbox>
                </v:rect>
                <v:shape id="Text Box 4384" o:spid="_x0000_s3519" type="#_x0000_t202" style="position:absolute;left:7454;top:14692;width:2947;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6Q2cUA&#10;AADeAAAADwAAAGRycy9kb3ducmV2LnhtbERPTWvCQBC9F/wPywi9FN3YStToKqWg2JtV0euQHZNg&#10;djbd3cb037tCobd5vM9ZrDpTi5acrywrGA0TEMS51RUXCo6H9WAKwgdkjbVlUvBLHlbL3tMCM21v&#10;/EXtPhQihrDPUEEZQpNJ6fOSDPqhbYgjd7HOYIjQFVI7vMVwU8vXJEmlwYpjQ4kNfZSUX/c/RsF0&#10;vG3P/vNtd8rTSz0LL5N28+2Ueu5373MQgbrwL/5zb3WcP56lE3i8E2+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HpDZxQAAAN4AAAAPAAAAAAAAAAAAAAAAAJgCAABkcnMv&#10;ZG93bnJldi54bWxQSwUGAAAAAAQABAD1AAAAigMAAAAA&#10;">
                  <v:textbox>
                    <w:txbxContent>
                      <w:p w:rsidR="00862F6C" w:rsidRDefault="00862F6C" w:rsidP="00B82EEA">
                        <w:pPr>
                          <w:rPr>
                            <w:rFonts w:asciiTheme="majorHAnsi" w:hAnsiTheme="majorHAnsi" w:cstheme="majorHAnsi"/>
                            <w:szCs w:val="20"/>
                          </w:rPr>
                        </w:pPr>
                        <w:r>
                          <w:rPr>
                            <w:rFonts w:asciiTheme="majorHAnsi" w:hAnsiTheme="majorHAnsi" w:cstheme="majorHAnsi"/>
                            <w:szCs w:val="20"/>
                          </w:rPr>
                          <w:t>CV582 regulated</w:t>
                        </w:r>
                      </w:p>
                      <w:p w:rsidR="00862F6C" w:rsidRDefault="00862F6C" w:rsidP="00B82EEA">
                        <w:pPr>
                          <w:rPr>
                            <w:rFonts w:asciiTheme="majorHAnsi" w:hAnsiTheme="majorHAnsi" w:cstheme="majorHAnsi"/>
                            <w:szCs w:val="20"/>
                          </w:rPr>
                        </w:pPr>
                        <w:r>
                          <w:rPr>
                            <w:rFonts w:asciiTheme="majorHAnsi" w:hAnsiTheme="majorHAnsi" w:cstheme="majorHAnsi"/>
                            <w:szCs w:val="20"/>
                          </w:rPr>
                          <w:t>PT660 OR PT661=PT660setpoint</w:t>
                        </w:r>
                      </w:p>
                      <w:p w:rsidR="00862F6C" w:rsidRDefault="00862F6C" w:rsidP="00B82EEA">
                        <w:pPr>
                          <w:rPr>
                            <w:rFonts w:asciiTheme="majorHAnsi" w:hAnsiTheme="majorHAnsi" w:cstheme="majorHAnsi"/>
                            <w:szCs w:val="20"/>
                          </w:rPr>
                        </w:pPr>
                        <w:r>
                          <w:rPr>
                            <w:rFonts w:asciiTheme="majorHAnsi" w:hAnsiTheme="majorHAnsi" w:cstheme="majorHAnsi"/>
                            <w:szCs w:val="20"/>
                          </w:rPr>
                          <w:t>Cryostat-2K = true</w:t>
                        </w:r>
                      </w:p>
                      <w:p w:rsidR="00862F6C" w:rsidRPr="00C93CDC" w:rsidRDefault="00862F6C" w:rsidP="00B82EEA">
                        <w:pPr>
                          <w:rPr>
                            <w:rFonts w:asciiTheme="majorHAnsi" w:hAnsiTheme="majorHAnsi" w:cstheme="majorHAnsi"/>
                            <w:b/>
                            <w:szCs w:val="20"/>
                          </w:rPr>
                        </w:pPr>
                        <w:r w:rsidRPr="00B82EEA">
                          <w:rPr>
                            <w:rFonts w:asciiTheme="majorHAnsi" w:hAnsiTheme="majorHAnsi" w:cstheme="majorHAnsi"/>
                            <w:szCs w:val="20"/>
                          </w:rPr>
                          <w:t>FV58</w:t>
                        </w:r>
                        <w:r>
                          <w:rPr>
                            <w:rFonts w:asciiTheme="majorHAnsi" w:hAnsiTheme="majorHAnsi" w:cstheme="majorHAnsi"/>
                            <w:szCs w:val="20"/>
                          </w:rPr>
                          <w:t xml:space="preserve">2 opened, </w:t>
                        </w: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txbxContent>
                  </v:textbox>
                </v:shape>
                <v:rect id="Rectangle 4221" o:spid="_x0000_s3520" style="position:absolute;left:5663;top:10683;width:1756;height: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ZYssYA&#10;AADeAAAADwAAAGRycy9kb3ducmV2LnhtbESPQW/CMAyF75P4D5GRuI0UmNAoBIQ2MW1HKBdupjFt&#10;oXGqJkDHr8eHSbvZes/vfV6sOlerG7Wh8mxgNExAEefeVlwY2Geb13dQISJbrD2TgV8KsFr2XhaY&#10;Wn/nLd12sVASwiFFA2WMTap1yEtyGIa+IRbt5FuHUda20LbFu4S7Wo+TZKodViwNJTb0UVJ+2V2d&#10;gWM13uNjm30lbraZxJ8uO18Pn8YM+t16DipSF//Nf9ffVvDfZlPhlXdkBr1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ZYssYAAADeAAAADwAAAAAAAAAAAAAAAACYAgAAZHJz&#10;L2Rvd25yZXYueG1sUEsFBgAAAAAEAAQA9QAAAIsDAAAAAA==&#10;">
                  <v:textbox>
                    <w:txbxContent>
                      <w:p w:rsidR="00862F6C" w:rsidRPr="00B82EEA" w:rsidRDefault="00862F6C" w:rsidP="008921BD">
                        <w:pPr>
                          <w:spacing w:before="40"/>
                          <w:jc w:val="center"/>
                          <w:rPr>
                            <w:rFonts w:asciiTheme="majorHAnsi" w:hAnsiTheme="majorHAnsi" w:cstheme="majorHAnsi"/>
                            <w:szCs w:val="20"/>
                          </w:rPr>
                        </w:pPr>
                        <w:r w:rsidRPr="00B82EEA">
                          <w:rPr>
                            <w:rFonts w:asciiTheme="majorHAnsi" w:hAnsiTheme="majorHAnsi" w:cstheme="majorHAnsi"/>
                            <w:szCs w:val="20"/>
                          </w:rPr>
                          <w:t>Isolating 2K tank</w:t>
                        </w:r>
                      </w:p>
                    </w:txbxContent>
                  </v:textbox>
                </v:rect>
                <v:shape id="Text Box 4222" o:spid="_x0000_s3521" type="#_x0000_t202" style="position:absolute;left:7394;top:10683;width:3759;height: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2hMMUA&#10;AADeAAAADwAAAGRycy9kb3ducmV2LnhtbERPTWvCQBC9F/wPyxR6KXVjldSkrlIKit6sFXsdsmMS&#10;mp1Nd7cx/ntXELzN433ObNGbRnTkfG1ZwWiYgCAurK65VLD/Xr5MQfiArLGxTArO5GExHzzMMNf2&#10;xF/U7UIpYgj7HBVUIbS5lL6oyKAf2pY4ckfrDIYIXSm1w1MMN418TZJUGqw5NlTY0mdFxe/u3yiY&#10;Ttbdj9+Mt4ciPTZZeH7rVn9OqafH/uMdRKA+3MU391rH+ZMszeD6TrxBz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zaEwxQAAAN4AAAAPAAAAAAAAAAAAAAAAAJgCAABkcnMv&#10;ZG93bnJldi54bWxQSwUGAAAAAAQABAD1AAAAigMAAAAA&#10;">
                  <v:textbox>
                    <w:txbxContent>
                      <w:p w:rsidR="00862F6C" w:rsidRDefault="00862F6C" w:rsidP="009E47DF">
                        <w:pPr>
                          <w:rPr>
                            <w:rFonts w:asciiTheme="majorHAnsi" w:hAnsiTheme="majorHAnsi" w:cstheme="majorHAnsi"/>
                            <w:szCs w:val="20"/>
                          </w:rPr>
                        </w:pPr>
                        <w:r w:rsidRPr="00B82EEA">
                          <w:rPr>
                            <w:rFonts w:asciiTheme="majorHAnsi" w:hAnsiTheme="majorHAnsi" w:cstheme="majorHAnsi"/>
                            <w:szCs w:val="20"/>
                          </w:rPr>
                          <w:t>CV581 closing with slope</w:t>
                        </w:r>
                      </w:p>
                      <w:p w:rsidR="00862F6C" w:rsidRPr="00B82EEA" w:rsidRDefault="00862F6C" w:rsidP="009E47DF">
                        <w:pPr>
                          <w:rPr>
                            <w:rFonts w:asciiTheme="majorHAnsi" w:hAnsiTheme="majorHAnsi" w:cstheme="majorHAnsi"/>
                            <w:szCs w:val="20"/>
                          </w:rPr>
                        </w:pP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txbxContent>
                  </v:textbox>
                </v:shape>
                <v:rect id="Rectangle 4224" o:spid="_x0000_s3522" style="position:absolute;left:5666;top:11696;width:1758;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nCaccA&#10;AADeAAAADwAAAGRycy9kb3ducmV2LnhtbESPQW/CMAyF70j7D5En7QYpbNpGISDExARHWi67mcZr&#10;OxqnagJ0/Hp8mLSbLT+/9775sneNulAXas8GxqMEFHHhbc2lgUO+Gb6DChHZYuOZDPxSgOXiYTDH&#10;1Por7+mSxVKJCYcUDVQxtqnWoajIYRj5llhu375zGGXtSm07vIq5a/QkSV61w5olocKW1hUVp+zs&#10;DBzryQFv+/wzcdPNc9z1+c/568OYp8d+NQMVqY//4r/vrZX6L9M3ARAcmUEv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ZwmnHAAAA3gAAAA8AAAAAAAAAAAAAAAAAmAIAAGRy&#10;cy9kb3ducmV2LnhtbFBLBQYAAAAABAAEAPUAAACMAwAAAAA=&#10;">
                  <v:textbox>
                    <w:txbxContent>
                      <w:p w:rsidR="00862F6C" w:rsidRPr="00B82EEA" w:rsidRDefault="00862F6C" w:rsidP="008921BD">
                        <w:pPr>
                          <w:spacing w:before="120"/>
                          <w:jc w:val="center"/>
                          <w:rPr>
                            <w:rFonts w:asciiTheme="majorHAnsi" w:hAnsiTheme="majorHAnsi" w:cstheme="majorHAnsi"/>
                            <w:szCs w:val="20"/>
                          </w:rPr>
                        </w:pPr>
                        <w:r w:rsidRPr="00B82EEA">
                          <w:rPr>
                            <w:rFonts w:asciiTheme="majorHAnsi" w:hAnsiTheme="majorHAnsi" w:cstheme="majorHAnsi"/>
                            <w:szCs w:val="20"/>
                          </w:rPr>
                          <w:t>2K circuit closed</w:t>
                        </w:r>
                      </w:p>
                    </w:txbxContent>
                  </v:textbox>
                </v:rect>
                <v:shape id="Text Box 4196" o:spid="_x0000_s3523" type="#_x0000_t202" style="position:absolute;left:7374;top:9258;width:4036;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x1nMIA&#10;AADeAAAADwAAAGRycy9kb3ducmV2LnhtbERP24rCMBB9F/Yfwgj7Ipq6qN12jbIuKL56+YCxmV6w&#10;mZQm2vr3G0HwbQ7nOst1b2pxp9ZVlhVMJxEI4szqigsF59N2/A3CeWSNtWVS8CAH69XHYImpth0f&#10;6H70hQgh7FJUUHrfpFK6rCSDbmIb4sDltjXoA2wLqVvsQrip5VcULaTBikNDiQ39lZRdjzejIN93&#10;o3nSXXb+HB9miw1W8cU+lPoc9r8/IDz1/i1+ufc6zJ8l8RSe74Qb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DHWcwgAAAN4AAAAPAAAAAAAAAAAAAAAAAJgCAABkcnMvZG93&#10;bnJldi54bWxQSwUGAAAAAAQABAD1AAAAhwMAAAAA&#10;" stroked="f">
                  <v:textbox>
                    <w:txbxContent>
                      <w:p w:rsidR="00862F6C" w:rsidRPr="00FF6CB8" w:rsidRDefault="00862F6C" w:rsidP="009E47DF">
                        <w:pPr>
                          <w:rPr>
                            <w:rFonts w:asciiTheme="majorHAnsi" w:hAnsiTheme="majorHAnsi" w:cstheme="majorHAnsi"/>
                            <w:szCs w:val="20"/>
                          </w:rPr>
                        </w:pPr>
                        <w:r w:rsidRPr="00FF6CB8">
                          <w:rPr>
                            <w:rFonts w:asciiTheme="majorHAnsi" w:hAnsiTheme="majorHAnsi" w:cstheme="majorHAnsi"/>
                            <w:noProof/>
                            <w:szCs w:val="20"/>
                            <w:lang w:eastAsia="fr-FR"/>
                          </w:rPr>
                          <w:t>FV554 closed &amp; FV555 o</w:t>
                        </w:r>
                        <w:r>
                          <w:rPr>
                            <w:rFonts w:asciiTheme="majorHAnsi" w:hAnsiTheme="majorHAnsi" w:cstheme="majorHAnsi"/>
                            <w:noProof/>
                            <w:szCs w:val="20"/>
                            <w:lang w:eastAsia="fr-FR"/>
                          </w:rPr>
                          <w:t>pen</w:t>
                        </w:r>
                      </w:p>
                    </w:txbxContent>
                  </v:textbox>
                </v:shape>
                <v:shape id="AutoShape 4197" o:spid="_x0000_s3524" type="#_x0000_t32" style="position:absolute;left:7057;top:8530;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QNXcYAAADeAAAADwAAAGRycy9kb3ducmV2LnhtbERPS2sCMRC+C/0PYQq9iGaVttqtUbYF&#10;oQoefN2nm+kmdDPZbqJu/70RCr3Nx/ec2aJztThTG6xnBaNhBoK49NpypeCwXw6mIEJE1lh7JgW/&#10;FGAxv+vNMNf+wls672IlUgiHHBWYGJtcylAachiGviFO3JdvHcYE20rqFi8p3NVynGXP0qHl1GCw&#10;oXdD5ffu5BRsVqO34tPY1Xr7YzdPy6I+Vf2jUg/3XfEKIlIX/8V/7g+d5j++TMZweyfd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EDV3GAAAA3gAAAA8AAAAAAAAA&#10;AAAAAAAAoQIAAGRycy9kb3ducmV2LnhtbFBLBQYAAAAABAAEAPkAAACUAwAAAAA=&#10;"/>
                <v:shape id="Text Box 4199" o:spid="_x0000_s3525" type="#_x0000_t202" style="position:absolute;left:7304;top:8329;width:1811;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K2Z8MA&#10;AADeAAAADwAAAGRycy9kb3ducmV2LnhtbERPS2sCMRC+F/wPYYTeNNFaH6tRpKXgqeITvA2bcXdx&#10;M1k2qbv++6Yg9DYf33MWq9aW4k61LxxrGPQVCOLUmYIzDcfDV28Kwgdkg6Vj0vAgD6tl52WBiXEN&#10;7+i+D5mIIewT1JCHUCVS+jQni77vKuLIXV1tMURYZ9LU2MRwW8qhUmNpseDYkGNFHzmlt/2P1XD6&#10;vl7OI7XNPu171bhWSbYzqfVrt13PQQRqw7/46d6YOH80m7zB3zvxB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K2Z8MAAADeAAAADwAAAAAAAAAAAAAAAACYAgAAZHJzL2Rv&#10;d25yZXYueG1sUEsFBgAAAAAEAAQA9QAAAIgDAAAAAA==&#10;" filled="f" stroked="f">
                  <v:textbox>
                    <w:txbxContent>
                      <w:p w:rsidR="00862F6C" w:rsidRPr="00B82EEA" w:rsidRDefault="00862F6C" w:rsidP="009E47DF">
                        <w:pPr>
                          <w:rPr>
                            <w:rFonts w:asciiTheme="majorHAnsi" w:hAnsiTheme="majorHAnsi" w:cstheme="majorHAnsi"/>
                            <w:szCs w:val="20"/>
                          </w:rPr>
                        </w:pPr>
                        <w:r>
                          <w:rPr>
                            <w:rFonts w:asciiTheme="majorHAnsi" w:hAnsiTheme="majorHAnsi" w:cstheme="majorHAnsi"/>
                            <w:szCs w:val="20"/>
                          </w:rPr>
                          <w:t>CV581 opened</w:t>
                        </w:r>
                        <w:r w:rsidRPr="00B82EEA">
                          <w:rPr>
                            <w:rFonts w:asciiTheme="majorHAnsi" w:hAnsiTheme="majorHAnsi" w:cstheme="majorHAnsi"/>
                            <w:noProof/>
                            <w:szCs w:val="20"/>
                            <w:lang w:val="sv-SE" w:eastAsia="sv-SE"/>
                          </w:rPr>
                          <w:drawing>
                            <wp:inline distT="0" distB="0" distL="0" distR="0">
                              <wp:extent cx="967105" cy="175837"/>
                              <wp:effectExtent l="25400" t="0" r="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967105" cy="175837"/>
                                      </a:xfrm>
                                      <a:prstGeom prst="rect">
                                        <a:avLst/>
                                      </a:prstGeom>
                                      <a:noFill/>
                                      <a:ln w="9525">
                                        <a:noFill/>
                                        <a:miter lim="800000"/>
                                        <a:headEnd/>
                                        <a:tailEnd/>
                                      </a:ln>
                                    </pic:spPr>
                                  </pic:pic>
                                </a:graphicData>
                              </a:graphic>
                            </wp:inline>
                          </w:drawing>
                        </w:r>
                      </w:p>
                    </w:txbxContent>
                  </v:textbox>
                </v:shape>
                <v:shape id="AutoShape 4200" o:spid="_x0000_s3526" type="#_x0000_t32" style="position:absolute;left:7047;top:9501;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EwssYAAADeAAAADwAAAGRycy9kb3ducmV2LnhtbERPS2sCMRC+F/ofwhR6KTWrWNtujbIW&#10;BBU8+Oh9upluQjeT7Sbq+u+NUPA2H99zxtPO1eJIbbCeFfR7GQji0mvLlYL9bv78BiJEZI21Z1Jw&#10;pgDTyf3dGHPtT7yh4zZWIoVwyFGBibHJpQylIYeh5xvixP341mFMsK2kbvGUwl0tB1k2kg4tpwaD&#10;DX0aKn+3B6dgvezPim9jl6vNn12/zIv6UD19KfX40BUfICJ18Sb+dy90mj98fx3C9Z10g5x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ThMLLGAAAA3gAAAA8AAAAAAAAA&#10;AAAAAAAAoQIAAGRycy9kb3ducmV2LnhtbFBLBQYAAAAABAAEAPkAAACUAwAAAAA=&#10;"/>
                <v:shape id="Text Box 4205" o:spid="_x0000_s3527" type="#_x0000_t202" style="position:absolute;left:7401;top:12574;width:2926;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dzn8IA&#10;AADeAAAADwAAAGRycy9kb3ducmV2LnhtbERP24rCMBB9X/Afwgi+LGuqqLXVKKvg4quuHzA20ws2&#10;k9Jkbf17syD4NodznfW2N7W4U+sqywom4wgEcWZ1xYWCy+/hawnCeWSNtWVS8CAH283gY42pth2f&#10;6H72hQgh7FJUUHrfpFK6rCSDbmwb4sDltjXoA2wLqVvsQrip5TSKFtJgxaGhxIb2JWW3859RkB+7&#10;z3nSXX/8JT7NFjus4qt9KDUa9t8rEJ56/xa/3Ecd5s+SeA7/74Qb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N3OfwgAAAN4AAAAPAAAAAAAAAAAAAAAAAJgCAABkcnMvZG93&#10;bnJldi54bWxQSwUGAAAAAAQABAD1AAAAhwMAAAAA&#10;" stroked="f">
                  <v:textbox>
                    <w:txbxContent>
                      <w:p w:rsidR="00862F6C" w:rsidRPr="00B82EEA" w:rsidRDefault="00862F6C" w:rsidP="009E47DF">
                        <w:pPr>
                          <w:rPr>
                            <w:rFonts w:asciiTheme="majorHAnsi" w:hAnsiTheme="majorHAnsi" w:cstheme="majorHAnsi"/>
                            <w:szCs w:val="20"/>
                            <w:lang w:val="fr-FR"/>
                          </w:rPr>
                        </w:pPr>
                        <w:r>
                          <w:rPr>
                            <w:rFonts w:asciiTheme="majorHAnsi" w:hAnsiTheme="majorHAnsi" w:cstheme="majorHAnsi"/>
                            <w:szCs w:val="20"/>
                            <w:lang w:val="fr-FR"/>
                          </w:rPr>
                          <w:t>FV581 &amp; FV584 closed</w:t>
                        </w:r>
                      </w:p>
                    </w:txbxContent>
                  </v:textbox>
                </v:shape>
                <v:shape id="AutoShape 4206" o:spid="_x0000_s3528" type="#_x0000_t32" style="position:absolute;left:7061;top:12820;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e6ncUAAADeAAAADwAAAGRycy9kb3ducmV2LnhtbERPTWsCMRC9F/wPYYReimZXRO3WKCII&#10;xUOhugePQzLdXbqZrElct/++EQq9zeN9zno72Fb05EPjWEE+zUAQa2carhSU58NkBSJEZIOtY1Lw&#10;QwG2m9HTGgvj7vxJ/SlWIoVwKFBBHWNXSBl0TRbD1HXEifty3mJM0FfSeLyncNvKWZYtpMWGU0ON&#10;He1r0t+nm1XQHMuPsn+5Rq9Xx/zi83C+tFqp5/GwewMRaYj/4j/3u0nz56/LBTzeSTf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Ce6ncUAAADeAAAADwAAAAAAAAAA&#10;AAAAAAChAgAAZHJzL2Rvd25yZXYueG1sUEsFBgAAAAAEAAQA+QAAAJMDAAAAAA==&#10;"/>
                <v:shape id="Text Box 10255" o:spid="_x0000_s3529" type="#_x0000_t202" style="position:absolute;left:7398;top:11696;width:3742;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cGBMUA&#10;AADeAAAADwAAAGRycy9kb3ducmV2LnhtbERPTWvCQBC9F/wPywi9FN3YitHoKqWg2JtV0euQHZNg&#10;djbd3cb037tCobd5vM9ZrDpTi5acrywrGA0TEMS51RUXCo6H9WAKwgdkjbVlUvBLHlbL3tMCM21v&#10;/EXtPhQihrDPUEEZQpNJ6fOSDPqhbYgjd7HOYIjQFVI7vMVwU8vXJJlIgxXHhhIb+igpv+5/jILp&#10;eNue/efb7pRPLvUsvKTt5tsp9dzv3ucgAnXhX/zn3uo4fzxLU3i8E2+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wYExQAAAN4AAAAPAAAAAAAAAAAAAAAAAJgCAABkcnMv&#10;ZG93bnJldi54bWxQSwUGAAAAAAQABAD1AAAAigMAAAAA&#10;">
                  <v:textbox>
                    <w:txbxContent>
                      <w:p w:rsidR="00862F6C" w:rsidRDefault="00862F6C" w:rsidP="009D3032">
                        <w:pPr>
                          <w:rPr>
                            <w:rFonts w:asciiTheme="majorHAnsi" w:hAnsiTheme="majorHAnsi" w:cstheme="majorHAnsi"/>
                            <w:szCs w:val="20"/>
                          </w:rPr>
                        </w:pPr>
                        <w:r>
                          <w:rPr>
                            <w:rFonts w:asciiTheme="majorHAnsi" w:hAnsiTheme="majorHAnsi" w:cstheme="majorHAnsi"/>
                            <w:szCs w:val="20"/>
                          </w:rPr>
                          <w:t xml:space="preserve">Close </w:t>
                        </w:r>
                        <w:r w:rsidRPr="00956811">
                          <w:rPr>
                            <w:rFonts w:asciiTheme="majorHAnsi" w:hAnsiTheme="majorHAnsi" w:cstheme="majorHAnsi"/>
                            <w:szCs w:val="20"/>
                          </w:rPr>
                          <w:t xml:space="preserve">Switch </w:t>
                        </w:r>
                        <w:r>
                          <w:rPr>
                            <w:rFonts w:asciiTheme="majorHAnsi" w:hAnsiTheme="majorHAnsi" w:cstheme="majorHAnsi"/>
                            <w:szCs w:val="20"/>
                          </w:rPr>
                          <w:t>V</w:t>
                        </w:r>
                        <w:r w:rsidRPr="00956811">
                          <w:rPr>
                            <w:rFonts w:asciiTheme="majorHAnsi" w:hAnsiTheme="majorHAnsi" w:cstheme="majorHAnsi"/>
                            <w:szCs w:val="20"/>
                          </w:rPr>
                          <w:t>alves « Cryostat 4K circuit »</w:t>
                        </w:r>
                      </w:p>
                      <w:p w:rsidR="00862F6C" w:rsidRDefault="00862F6C" w:rsidP="009D3032">
                        <w:pPr>
                          <w:rPr>
                            <w:rFonts w:asciiTheme="majorHAnsi" w:hAnsiTheme="majorHAnsi" w:cstheme="majorHAnsi"/>
                            <w:szCs w:val="20"/>
                          </w:rPr>
                        </w:pPr>
                        <w:r>
                          <w:rPr>
                            <w:rFonts w:asciiTheme="majorHAnsi" w:hAnsiTheme="majorHAnsi" w:cstheme="majorHAnsi"/>
                            <w:szCs w:val="20"/>
                          </w:rPr>
                          <w:t>Cryostat-2K = true</w:t>
                        </w:r>
                      </w:p>
                      <w:p w:rsidR="00862F6C" w:rsidRPr="00B82EEA" w:rsidRDefault="00862F6C" w:rsidP="009D3032">
                        <w:pPr>
                          <w:rPr>
                            <w:rFonts w:asciiTheme="majorHAnsi" w:hAnsiTheme="majorHAnsi" w:cstheme="majorHAnsi"/>
                            <w:szCs w:val="20"/>
                          </w:rPr>
                        </w:pPr>
                        <w:r>
                          <w:rPr>
                            <w:rFonts w:asciiTheme="majorHAnsi" w:hAnsiTheme="majorHAnsi" w:cstheme="majorHAnsi"/>
                            <w:szCs w:val="20"/>
                          </w:rPr>
                          <w:t xml:space="preserve">Open </w:t>
                        </w:r>
                        <w:r w:rsidRPr="00B82EEA">
                          <w:rPr>
                            <w:rFonts w:asciiTheme="majorHAnsi" w:hAnsiTheme="majorHAnsi" w:cstheme="majorHAnsi"/>
                            <w:szCs w:val="20"/>
                          </w:rPr>
                          <w:t>FV58</w:t>
                        </w:r>
                        <w:r>
                          <w:rPr>
                            <w:rFonts w:asciiTheme="majorHAnsi" w:hAnsiTheme="majorHAnsi" w:cstheme="majorHAnsi"/>
                            <w:szCs w:val="20"/>
                          </w:rPr>
                          <w:t xml:space="preserve">2, </w:t>
                        </w: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txbxContent>
                  </v:textbox>
                </v:shape>
                <v:shape id="AutoShape 10256" o:spid="_x0000_s3530" type="#_x0000_t32" style="position:absolute;left:7212;top:13014;width:362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r9pMUAAADeAAAADwAAAGRycy9kb3ducmV2LnhtbESPQW/CMAyF75P2HyJP2m2kdIhthYDQ&#10;JKRpN8p+gNWYptA4VRNo9u/nwyRutt7ze5/X2+x7daMxdoENzGcFKOIm2I5bAz/H/cs7qJiQLfaB&#10;ycAvRdhuHh/WWNkw8YFudWqVhHCs0IBLaai0jo0jj3EWBmLRTmH0mGQdW21HnCTc97osiqX22LE0&#10;OBzo01Fzqa/eQOnmebE/4/D6XedLearbZWgmY56f8m4FKlFOd/P/9ZcV/MXHm/DKOzKD3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r9pMUAAADeAAAADwAAAAAAAAAA&#10;AAAAAAChAgAAZHJzL2Rvd25yZXYueG1sUEsFBgAAAAAEAAQA+QAAAJMDAAAAAA==&#10;" strokeweight=".5pt">
                  <v:stroke endarrow="block"/>
                </v:shape>
                <v:shape id="AutoShape 10258" o:spid="_x0000_s3531" type="#_x0000_t32" style="position:absolute;left:6902;top:15940;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CfLMYAAADeAAAADwAAAGRycy9kb3ducmV2LnhtbERPS2sCMRC+F/ofwhR6KTVr0bZujbIK&#10;QhU8+Oh9upluQjeTdRN1+++NIPQ2H99zxtPO1eJEbbCeFfR7GQji0mvLlYL9bvH8DiJEZI21Z1Lw&#10;RwGmk/u7Meban3lDp22sRArhkKMCE2OTSxlKQw5DzzfEifvxrcOYYFtJ3eI5hbtavmTZq3RoOTUY&#10;bGhuqPzdHp2C9bI/K76NXa42B7seLor6WD19KfX40BUfICJ18V98c3/qNH8wehvB9Z10g5x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gnyzGAAAA3gAAAA8AAAAAAAAA&#10;AAAAAAAAoQIAAGRycy9kb3ducmV2LnhtbFBLBQYAAAAABAAEAPkAAACUAwAAAAA=&#10;"/>
                <v:shape id="Text Box 4202" o:spid="_x0000_s3532" type="#_x0000_t202" style="position:absolute;left:7390;top:10295;width:2475;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VYN8cA&#10;AADeAAAADwAAAGRycy9kb3ducmV2LnhtbESPT2vCQBDF74LfYZlCb7pbsaKpq4il0FOL8Q94G7Jj&#10;EpqdDdmtSb9951DobYZ58977rbeDb9SdulgHtvA0NaCIi+BqLi2cjm+TJaiYkB02gcnCD0XYbsaj&#10;NWYu9Hyge55KJSYcM7RQpdRmWseiIo9xGlpiud1C5zHJ2pXaddiLuW/0zJiF9lizJFTY0r6i4iv/&#10;9hbOH7frZW4+y1f/3PZhMJr9Slv7+DDsXkAlGtK/+O/73Un9+WopAIIjM+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FWDfHAAAA3gAAAA8AAAAAAAAAAAAAAAAAmAIAAGRy&#10;cy9kb3ducmV2LnhtbFBLBQYAAAAABAAEAPUAAACMAwAAAAA=&#10;" filled="f" stroked="f">
                  <v:textbox>
                    <w:txbxContent>
                      <w:p w:rsidR="00862F6C" w:rsidRPr="00B82EEA" w:rsidRDefault="00862F6C" w:rsidP="009E47DF">
                        <w:pPr>
                          <w:rPr>
                            <w:rFonts w:asciiTheme="majorHAnsi" w:hAnsiTheme="majorHAnsi" w:cstheme="majorHAnsi"/>
                            <w:szCs w:val="20"/>
                          </w:rPr>
                        </w:pPr>
                        <w:r w:rsidRPr="00B82EEA">
                          <w:rPr>
                            <w:rFonts w:asciiTheme="majorHAnsi" w:hAnsiTheme="majorHAnsi" w:cstheme="majorHAnsi"/>
                            <w:szCs w:val="20"/>
                          </w:rPr>
                          <w:t>Pumps ok</w:t>
                        </w:r>
                        <w:r>
                          <w:rPr>
                            <w:rFonts w:asciiTheme="majorHAnsi" w:hAnsiTheme="majorHAnsi" w:cstheme="majorHAnsi"/>
                            <w:szCs w:val="20"/>
                          </w:rPr>
                          <w:t xml:space="preserve"> (user command)</w:t>
                        </w:r>
                      </w:p>
                    </w:txbxContent>
                  </v:textbox>
                </v:shape>
                <v:shape id="AutoShape 4203" o:spid="_x0000_s3533" type="#_x0000_t32" style="position:absolute;left:7050;top:10512;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PjDcUAAADeAAAADwAAAGRycy9kb3ducmV2LnhtbERP30vDMBB+F/wfwgm+iE0rKlttNqow&#10;cMIeVt372ZxNsLnUJtvqf2+Ewd7u4/t51XJyvTjQGKxnBUWWgyBuvbbcKfh4X93OQISIrLH3TAp+&#10;KcBycXlRYan9kbd0aGInUgiHEhWYGIdSytAachgyPxAn7suPDmOCYyf1iMcU7np5l+eP0qHl1GBw&#10;oBdD7Xezdwo26+K5/jR2/bb9sZuHVd3vu5udUtdXU/0EItIUz+KT+1Wn+ffzWQH/76Qb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UPjDcUAAADeAAAADwAAAAAAAAAA&#10;AAAAAAChAgAAZHJzL2Rvd25yZXYueG1sUEsFBgAAAAAEAAQA+QAAAJMDAAAAAA==&#10;"/>
                <v:shape id="Text Box 4208" o:spid="_x0000_s3534" type="#_x0000_t202" style="position:absolute;left:7449;top:11270;width:1811;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j28QA&#10;AADeAAAADwAAAGRycy9kb3ducmV2LnhtbERPTWvCQBC9F/wPywje6q4hLZq6BrEInlqqttDbkB2T&#10;YHY2ZLdJ/PfdQsHbPN7nrPPRNqKnzteONSzmCgRx4UzNpYbzaf+4BOEDssHGMWm4kYd8M3lYY2bc&#10;wB/UH0MpYgj7DDVUIbSZlL6oyKKfu5Y4chfXWQwRdqU0HQ4x3DYyUepZWqw5NlTY0q6i4nr8sRo+&#10;3y7fX6l6L1/tUzu4UUm2K6n1bDpuX0AEGsNd/O8+mDg/XS0T+Hsn3i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bY9vEAAAA3gAAAA8AAAAAAAAAAAAAAAAAmAIAAGRycy9k&#10;b3ducmV2LnhtbFBLBQYAAAAABAAEAPUAAACJAwAAAAA=&#10;" filled="f" stroked="f">
                  <v:textbox>
                    <w:txbxContent>
                      <w:p w:rsidR="00862F6C" w:rsidRPr="00B82EEA" w:rsidRDefault="00862F6C" w:rsidP="009E47DF">
                        <w:pPr>
                          <w:rPr>
                            <w:rFonts w:asciiTheme="majorHAnsi" w:hAnsiTheme="majorHAnsi" w:cstheme="majorHAnsi"/>
                            <w:szCs w:val="20"/>
                          </w:rPr>
                        </w:pPr>
                        <w:r w:rsidRPr="00B82EEA">
                          <w:rPr>
                            <w:rFonts w:asciiTheme="majorHAnsi" w:hAnsiTheme="majorHAnsi" w:cstheme="majorHAnsi"/>
                            <w:szCs w:val="20"/>
                          </w:rPr>
                          <w:t>CV581 closed</w:t>
                        </w:r>
                      </w:p>
                    </w:txbxContent>
                  </v:textbox>
                </v:shape>
                <v:shape id="AutoShape 4209" o:spid="_x0000_s3535" type="#_x0000_t32" style="position:absolute;left:7053;top:1152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3Y4cYAAADeAAAADwAAAGRycy9kb3ducmV2LnhtbERPS2sCMRC+F/ofwhR6KTVrtcVujbIK&#10;QhU8+Oh9upluQjeTdRN1+++NIPQ2H99zxtPO1eJEbbCeFfR7GQji0mvLlYL9bvE8AhEissbaMyn4&#10;owDTyf3dGHPtz7yh0zZWIoVwyFGBibHJpQylIYeh5xvixP341mFMsK2kbvGcwl0tX7LsTTq0nBoM&#10;NjQ3VP5uj07BetmfFd/GLlebg12/Lor6WD19KfX40BUfICJ18V98c3/qNH/4PhrA9Z10g5x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7d2OHGAAAA3gAAAA8AAAAAAAAA&#10;AAAAAAAAoQIAAGRycy9kb3ducmV2LnhtbFBLBQYAAAAABAAEAPkAAACUAwAAAAA=&#10;"/>
                <v:shape id="Text Box 4318" o:spid="_x0000_s3536" type="#_x0000_t202" style="position:absolute;left:3250;top:15962;width:2270;height: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5eNMMA&#10;AADeAAAADwAAAGRycy9kb3ducmV2LnhtbERPTYvCMBC9C/6HMAveNFmpotUoogieXHR3BW9DM7bF&#10;ZlKaaOu/3yws7G0e73OW685W4kmNLx1reB8pEMSZMyXnGr4+98MZCB+QDVaOScOLPKxX/d4SU+Na&#10;PtHzHHIRQ9inqKEIoU6l9FlBFv3I1cSRu7nGYoiwyaVpsI3htpJjpabSYsmxocCatgVl9/PDavg+&#10;3q6XRH3kOzupW9cpyXYutR68dZsFiEBd+Bf/uQ8mzk/mswR+34k3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5eNMMAAADeAAAADwAAAAAAAAAAAAAAAACYAgAAZHJzL2Rv&#10;d25yZXYueG1sUEsFBgAAAAAEAAQA9QAAAIgDAAAAAA==&#10;" filled="f" stroked="f">
                  <v:textbox>
                    <w:txbxContent>
                      <w:p w:rsidR="00862F6C" w:rsidRPr="00B82EEA" w:rsidRDefault="00862F6C" w:rsidP="00B82EEA">
                        <w:pPr>
                          <w:rPr>
                            <w:rFonts w:asciiTheme="majorHAnsi" w:hAnsiTheme="majorHAnsi" w:cstheme="majorHAnsi"/>
                            <w:szCs w:val="20"/>
                          </w:rPr>
                        </w:pPr>
                        <w:r>
                          <w:rPr>
                            <w:rFonts w:asciiTheme="majorHAnsi" w:hAnsiTheme="majorHAnsi" w:cstheme="majorHAnsi"/>
                            <w:szCs w:val="20"/>
                          </w:rPr>
                          <w:t>FV556 closed</w:t>
                        </w:r>
                      </w:p>
                      <w:p w:rsidR="00862F6C" w:rsidRPr="00B82EEA" w:rsidRDefault="00862F6C" w:rsidP="00B82EEA">
                        <w:pPr>
                          <w:rPr>
                            <w:rFonts w:asciiTheme="majorHAnsi" w:hAnsiTheme="majorHAnsi" w:cstheme="majorHAnsi"/>
                            <w:szCs w:val="20"/>
                          </w:rPr>
                        </w:pPr>
                      </w:p>
                    </w:txbxContent>
                  </v:textbox>
                </v:shape>
                <v:shape id="AutoShape 4319" o:spid="_x0000_s3537" type="#_x0000_t32" style="position:absolute;left:3138;top:16106;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jlDsUAAADeAAAADwAAAGRycy9kb3ducmV2LnhtbERPS2sCMRC+C/0PYQq9iGYttejWKKsg&#10;1IIHX/dxM92EbibbTdTtv28KQm/z8T1ntuhcLa7UButZwWiYgSAuvbZcKTge1oMJiBCRNdaeScEP&#10;BVjMH3ozzLW/8Y6u+1iJFMIhRwUmxiaXMpSGHIahb4gT9+lbhzHBtpK6xVsKd7V8zrJX6dByajDY&#10;0MpQ+bW/OAXbzWhZnI3dfOy+7Xa8LupL1T8p9fTYFW8gInXxX3x3v+s0/2U6GcP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njlDsUAAADeAAAADwAAAAAAAAAA&#10;AAAAAAChAgAAZHJzL2Rvd25yZXYueG1sUEsFBgAAAAAEAAQA+QAAAJMDAAAAAA==&#10;"/>
                <v:rect id="Rectangle 4218" o:spid="_x0000_s3538" style="position:absolute;left:5640;top:9705;width:1674;height: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mPocMA&#10;AADeAAAADwAAAGRycy9kb3ducmV2LnhtbERPS4vCMBC+C/6HMII3TX0gWo0iiot71HrxNjZjW20m&#10;pYna9debhYW9zcf3nMWqMaV4Uu0KywoG/QgEcWp1wZmCU7LrTUE4j6yxtEwKfsjBatluLTDW9sUH&#10;eh59JkIIuxgV5N5XsZQuzcmg69uKOHBXWxv0AdaZ1DW+Qrgp5TCKJtJgwaEhx4o2OaX348MouBTD&#10;E74PyVdkZruR/26S2+O8VarbadZzEJ4a/y/+c+91mD+eTSfw+064QS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mPocMAAADeAAAADwAAAAAAAAAAAAAAAACYAgAAZHJzL2Rv&#10;d25yZXYueG1sUEsFBgAAAAAEAAQA9QAAAIgDAAAAAA==&#10;">
                  <v:textbox>
                    <w:txbxContent>
                      <w:p w:rsidR="00862F6C" w:rsidRPr="00B82EEA" w:rsidRDefault="00862F6C" w:rsidP="008921BD">
                        <w:pPr>
                          <w:spacing w:before="40"/>
                          <w:jc w:val="center"/>
                          <w:rPr>
                            <w:rFonts w:asciiTheme="majorHAnsi" w:hAnsiTheme="majorHAnsi" w:cstheme="majorHAnsi"/>
                            <w:szCs w:val="20"/>
                          </w:rPr>
                        </w:pPr>
                        <w:r w:rsidRPr="00B82EEA">
                          <w:rPr>
                            <w:rFonts w:asciiTheme="majorHAnsi" w:hAnsiTheme="majorHAnsi" w:cstheme="majorHAnsi"/>
                            <w:szCs w:val="20"/>
                          </w:rPr>
                          <w:t>Starting pumps</w:t>
                        </w:r>
                      </w:p>
                    </w:txbxContent>
                  </v:textbox>
                </v:rect>
                <v:shape id="Text Box 4219" o:spid="_x0000_s3539" type="#_x0000_t202" style="position:absolute;left:7314;top:9705;width:3830;height: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J2I8UA&#10;AADeAAAADwAAAGRycy9kb3ducmV2LnhtbERPS2vCQBC+F/wPywi9FN3YisboKqXQojdf6HXIjkkw&#10;O5vubmP677sFwdt8fM9ZrDpTi5acrywrGA0TEMS51RUXCo6Hz0EKwgdkjbVlUvBLHlbL3tMCM21v&#10;vKN2HwoRQ9hnqKAMocmk9HlJBv3QNsSRu1hnMEToCqkd3mK4qeVrkkykwYpjQ4kNfZSUX/c/RkE6&#10;Xrdnv3nbnvLJpZ6Fl2n79e2Ueu5373MQgbrwEN/dax3nj2fpFP7fiT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EnYjxQAAAN4AAAAPAAAAAAAAAAAAAAAAAJgCAABkcnMv&#10;ZG93bnJldi54bWxQSwUGAAAAAAQABAD1AAAAigMAAAAA&#10;">
                  <v:textbox>
                    <w:txbxContent>
                      <w:p w:rsidR="00862F6C" w:rsidRDefault="00862F6C" w:rsidP="009E47DF">
                        <w:pPr>
                          <w:rPr>
                            <w:rFonts w:asciiTheme="majorHAnsi" w:hAnsiTheme="majorHAnsi" w:cstheme="majorHAnsi"/>
                            <w:szCs w:val="20"/>
                          </w:rPr>
                        </w:pPr>
                        <w:r w:rsidRPr="00B82EEA">
                          <w:rPr>
                            <w:rFonts w:asciiTheme="majorHAnsi" w:hAnsiTheme="majorHAnsi" w:cstheme="majorHAnsi"/>
                            <w:szCs w:val="20"/>
                          </w:rPr>
                          <w:t>Waiting</w:t>
                        </w:r>
                        <w:r>
                          <w:rPr>
                            <w:rFonts w:asciiTheme="majorHAnsi" w:hAnsiTheme="majorHAnsi" w:cstheme="majorHAnsi"/>
                            <w:szCs w:val="20"/>
                          </w:rPr>
                          <w:t xml:space="preserve">, </w:t>
                        </w:r>
                      </w:p>
                      <w:p w:rsidR="00862F6C" w:rsidRDefault="00862F6C" w:rsidP="009E47DF">
                        <w:pPr>
                          <w:rPr>
                            <w:rFonts w:asciiTheme="majorHAnsi" w:hAnsiTheme="majorHAnsi" w:cstheme="majorHAnsi"/>
                            <w:b/>
                            <w:color w:val="FF0000"/>
                            <w:szCs w:val="20"/>
                          </w:rPr>
                        </w:pP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r w:rsidRPr="00205699">
                          <w:rPr>
                            <w:rFonts w:asciiTheme="majorHAnsi" w:hAnsiTheme="majorHAnsi" w:cstheme="majorHAnsi"/>
                            <w:color w:val="000000" w:themeColor="text1"/>
                            <w:szCs w:val="20"/>
                          </w:rPr>
                          <w:t>, CV581 open</w:t>
                        </w:r>
                        <w:r>
                          <w:rPr>
                            <w:rFonts w:asciiTheme="majorHAnsi" w:hAnsiTheme="majorHAnsi" w:cstheme="majorHAnsi"/>
                            <w:color w:val="000000" w:themeColor="text1"/>
                            <w:szCs w:val="20"/>
                          </w:rPr>
                          <w:t>ed</w:t>
                        </w:r>
                      </w:p>
                      <w:p w:rsidR="00862F6C" w:rsidRPr="00205699" w:rsidRDefault="00862F6C" w:rsidP="009E47DF">
                        <w:pPr>
                          <w:rPr>
                            <w:rFonts w:asciiTheme="majorHAnsi" w:hAnsiTheme="majorHAnsi" w:cstheme="majorHAnsi"/>
                            <w:color w:val="000000" w:themeColor="text1"/>
                            <w:szCs w:val="20"/>
                          </w:rPr>
                        </w:pPr>
                        <w:r w:rsidRPr="00205699">
                          <w:rPr>
                            <w:rFonts w:asciiTheme="majorHAnsi" w:hAnsiTheme="majorHAnsi" w:cstheme="majorHAnsi"/>
                            <w:color w:val="000000" w:themeColor="text1"/>
                            <w:szCs w:val="20"/>
                          </w:rPr>
                          <w:t xml:space="preserve"> </w:t>
                        </w:r>
                      </w:p>
                      <w:p w:rsidR="00862F6C" w:rsidRPr="00B82EEA" w:rsidRDefault="00862F6C" w:rsidP="009E47DF">
                        <w:pPr>
                          <w:rPr>
                            <w:rFonts w:asciiTheme="majorHAnsi" w:hAnsiTheme="majorHAnsi" w:cstheme="majorHAnsi"/>
                            <w:szCs w:val="20"/>
                          </w:rPr>
                        </w:pPr>
                      </w:p>
                    </w:txbxContent>
                  </v:textbox>
                </v:shape>
                <v:rect id="Rectangle 4361" o:spid="_x0000_s3540" style="position:absolute;left:1261;top:8945;width:1474;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q+SMYA&#10;AADeAAAADwAAAGRycy9kb3ducmV2LnhtbESPQW/CMAyF75P4D5GRuI0UhiYoBISYQNsRymU305i2&#10;0DhVE6Dj18+HSbvZes/vfV6sOlerO7Wh8mxgNExAEefeVlwYOGbb1ymoEJEt1p7JwA8FWC17LwtM&#10;rX/wnu6HWCgJ4ZCigTLGJtU65CU5DEPfEIt29q3DKGtbaNviQ8JdrcdJ8q4dViwNJTa0KSm/Hm7O&#10;wKkaH/G5z3aJm23f4leXXW7fH8YM+t16DipSF//Nf9efVvAns6nwyjs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q+SMYAAADeAAAADwAAAAAAAAAAAAAAAACYAgAAZHJz&#10;L2Rvd25yZXYueG1sUEsFBgAAAAAEAAQA9QAAAIsDAAAAAA==&#10;">
                  <v:textbox>
                    <w:txbxContent>
                      <w:p w:rsidR="00862F6C" w:rsidRPr="00B82EEA" w:rsidRDefault="00862F6C" w:rsidP="006E314F">
                        <w:pPr>
                          <w:jc w:val="center"/>
                          <w:rPr>
                            <w:rFonts w:asciiTheme="majorHAnsi" w:hAnsiTheme="majorHAnsi" w:cstheme="majorHAnsi"/>
                            <w:szCs w:val="20"/>
                          </w:rPr>
                        </w:pPr>
                        <w:r w:rsidRPr="00B82EEA">
                          <w:rPr>
                            <w:rFonts w:asciiTheme="majorHAnsi" w:hAnsiTheme="majorHAnsi" w:cstheme="majorHAnsi"/>
                            <w:szCs w:val="20"/>
                          </w:rPr>
                          <w:t>Stop pumping system</w:t>
                        </w:r>
                        <w:r>
                          <w:rPr>
                            <w:rFonts w:asciiTheme="majorHAnsi" w:hAnsiTheme="majorHAnsi" w:cstheme="majorHAnsi"/>
                            <w:szCs w:val="20"/>
                          </w:rPr>
                          <w:t xml:space="preserve"> and filling</w:t>
                        </w:r>
                      </w:p>
                    </w:txbxContent>
                  </v:textbox>
                </v:rect>
                <v:shape id="Text Box 4362" o:spid="_x0000_s3541" type="#_x0000_t202" style="position:absolute;left:2724;top:8945;width:2207;height:1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FHysUA&#10;AADeAAAADwAAAGRycy9kb3ducmV2LnhtbERPS2vCQBC+F/wPywi9FN3YiibRVUqhRW/1gV6H7JgE&#10;s7Pp7jam/75bEHqbj+85y3VvGtGR87VlBZNxAoK4sLrmUsHx8D5KQfiArLGxTAp+yMN6NXhYYq7t&#10;jXfU7UMpYgj7HBVUIbS5lL6oyKAf25Y4chfrDIYIXSm1w1sMN418TpKZNFhzbKiwpbeKiuv+2yhI&#10;p5vu7Lcvn6didmmy8DTvPr6cUo/D/nUBIlAf/sV390bH+dMszeDvnXiD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wUfKxQAAAN4AAAAPAAAAAAAAAAAAAAAAAJgCAABkcnMv&#10;ZG93bnJldi54bWxQSwUGAAAAAAQABAD1AAAAigMAAAAA&#10;">
                  <v:textbox>
                    <w:txbxContent>
                      <w:p w:rsidR="00862F6C" w:rsidRDefault="00862F6C" w:rsidP="00B82EEA">
                        <w:pPr>
                          <w:rPr>
                            <w:rFonts w:asciiTheme="majorHAnsi" w:hAnsiTheme="majorHAnsi" w:cstheme="majorHAnsi"/>
                            <w:b/>
                            <w:szCs w:val="20"/>
                          </w:rPr>
                        </w:pPr>
                        <w:r>
                          <w:rPr>
                            <w:rFonts w:asciiTheme="majorHAnsi" w:hAnsiTheme="majorHAnsi" w:cstheme="majorHAnsi"/>
                            <w:szCs w:val="20"/>
                          </w:rPr>
                          <w:t xml:space="preserve">Close FV582, </w:t>
                        </w:r>
                        <w:r w:rsidRPr="00C93CDC">
                          <w:rPr>
                            <w:rFonts w:asciiTheme="majorHAnsi" w:hAnsiTheme="majorHAnsi" w:cstheme="majorHAnsi"/>
                            <w:b/>
                            <w:szCs w:val="20"/>
                          </w:rPr>
                          <w:t xml:space="preserve">Stop </w:t>
                        </w:r>
                        <w:r>
                          <w:rPr>
                            <w:rFonts w:asciiTheme="majorHAnsi" w:hAnsiTheme="majorHAnsi" w:cstheme="majorHAnsi"/>
                            <w:b/>
                            <w:szCs w:val="20"/>
                          </w:rPr>
                          <w:t>13V</w:t>
                        </w:r>
                      </w:p>
                      <w:p w:rsidR="00862F6C" w:rsidRPr="00A12630" w:rsidRDefault="00862F6C" w:rsidP="00C27757">
                        <w:pPr>
                          <w:rPr>
                            <w:rFonts w:asciiTheme="majorHAnsi" w:hAnsiTheme="majorHAnsi" w:cstheme="majorHAnsi"/>
                            <w:color w:val="000000" w:themeColor="text1"/>
                            <w:szCs w:val="20"/>
                          </w:rPr>
                        </w:pPr>
                        <w:r w:rsidRPr="00A12630">
                          <w:rPr>
                            <w:rFonts w:asciiTheme="majorHAnsi" w:hAnsiTheme="majorHAnsi" w:cstheme="majorHAnsi"/>
                            <w:color w:val="000000" w:themeColor="text1"/>
                            <w:szCs w:val="20"/>
                          </w:rPr>
                          <w:t xml:space="preserve">Cryostat-2K = true, </w:t>
                        </w:r>
                      </w:p>
                      <w:p w:rsidR="00862F6C" w:rsidRDefault="00862F6C" w:rsidP="00B82EEA">
                        <w:pPr>
                          <w:rPr>
                            <w:rFonts w:asciiTheme="majorHAnsi" w:hAnsiTheme="majorHAnsi" w:cstheme="majorHAnsi"/>
                            <w:color w:val="000000" w:themeColor="text1"/>
                            <w:szCs w:val="20"/>
                          </w:rPr>
                        </w:pPr>
                        <w:r w:rsidRPr="00A12630">
                          <w:rPr>
                            <w:rFonts w:asciiTheme="majorHAnsi" w:hAnsiTheme="majorHAnsi" w:cstheme="majorHAnsi"/>
                            <w:color w:val="000000" w:themeColor="text1"/>
                            <w:szCs w:val="20"/>
                          </w:rPr>
                          <w:t>CV582 fully open</w:t>
                        </w:r>
                      </w:p>
                      <w:p w:rsidR="00862F6C" w:rsidRPr="00C93CDC" w:rsidRDefault="00862F6C" w:rsidP="00B82EEA">
                        <w:pPr>
                          <w:rPr>
                            <w:rFonts w:asciiTheme="majorHAnsi" w:hAnsiTheme="majorHAnsi" w:cstheme="majorHAnsi"/>
                            <w:b/>
                            <w:szCs w:val="20"/>
                          </w:rPr>
                        </w:pP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txbxContent>
                  </v:textbox>
                </v:shape>
                <v:rect id="Rectangle 10246" o:spid="_x0000_s3542" style="position:absolute;left:5645;top:8697;width:1663;height: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Ukk8YA&#10;AADeAAAADwAAAGRycy9kb3ducmV2LnhtbESPQW/CMAyF75P4D5GRuI0UNk20IyDEBGJHKBduXuO1&#10;HY1TNQHKfv18mMTNlp/fe9982btGXakLtWcDk3ECirjwtubSwDHfPM9AhYhssfFMBu4UYLkYPM0x&#10;s/7Ge7oeYqnEhEOGBqoY20zrUFTkMIx9Syy3b985jLJ2pbYd3sTcNXqaJG/aYc2SUGFL64qK8+Hi&#10;DHzV0yP+7vNt4tLNS/zs85/L6cOY0bBfvYOK1MeH+P97Z6X+a5oKgODID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Ukk8YAAADeAAAADwAAAAAAAAAAAAAAAACYAgAAZHJz&#10;L2Rvd25yZXYueG1sUEsFBgAAAAAEAAQA9QAAAIsDAAAAAA==&#10;">
                  <v:textbox>
                    <w:txbxContent>
                      <w:p w:rsidR="00862F6C" w:rsidRPr="00956811" w:rsidRDefault="00862F6C" w:rsidP="00FF6CB8">
                        <w:pPr>
                          <w:jc w:val="center"/>
                          <w:rPr>
                            <w:rFonts w:asciiTheme="majorHAnsi" w:hAnsiTheme="majorHAnsi" w:cstheme="majorHAnsi"/>
                            <w:szCs w:val="20"/>
                            <w:lang w:val="fr-FR"/>
                          </w:rPr>
                        </w:pPr>
                        <w:r>
                          <w:rPr>
                            <w:rFonts w:asciiTheme="majorHAnsi" w:hAnsiTheme="majorHAnsi" w:cstheme="majorHAnsi"/>
                            <w:szCs w:val="20"/>
                            <w:lang w:val="fr-FR"/>
                          </w:rPr>
                          <w:t>Prepare the 2K pump</w:t>
                        </w:r>
                      </w:p>
                    </w:txbxContent>
                  </v:textbox>
                </v:rect>
                <v:shape id="Text Box 10247" o:spid="_x0000_s3543" type="#_x0000_t202" style="position:absolute;left:7277;top:8697;width:3893;height: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7dEcUA&#10;AADeAAAADwAAAGRycy9kb3ducmV2LnhtbERPTWvCQBC9F/wPywi9FN3YijXRVaSg2Jtaaa9DdkyC&#10;2dm4u43pv3eFgrd5vM+ZLztTi5acrywrGA0TEMS51RUXCo5f68EUhA/IGmvLpOCPPCwXvac5Ztpe&#10;eU/tIRQihrDPUEEZQpNJ6fOSDPqhbYgjd7LOYIjQFVI7vMZwU8vXJJlIgxXHhhIb+igpPx9+jYLp&#10;eNv++M+33Xc+OdVpeHlvNxen1HO/W81ABOrCQ/zv3uo4f5ymI7i/E2+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t0RxQAAAN4AAAAPAAAAAAAAAAAAAAAAAJgCAABkcnMv&#10;ZG93bnJldi54bWxQSwUGAAAAAAQABAD1AAAAigMAAAAA&#10;">
                  <v:textbox>
                    <w:txbxContent>
                      <w:p w:rsidR="00862F6C" w:rsidRDefault="00862F6C" w:rsidP="00FF6CB8">
                        <w:pPr>
                          <w:rPr>
                            <w:rFonts w:asciiTheme="majorHAnsi" w:hAnsiTheme="majorHAnsi" w:cstheme="majorHAnsi"/>
                            <w:b/>
                            <w:color w:val="FF0000"/>
                            <w:szCs w:val="20"/>
                          </w:rPr>
                        </w:pPr>
                        <w:r>
                          <w:rPr>
                            <w:rFonts w:asciiTheme="majorHAnsi" w:hAnsiTheme="majorHAnsi" w:cstheme="majorHAnsi"/>
                            <w:b/>
                            <w:color w:val="FF0000"/>
                            <w:szCs w:val="20"/>
                          </w:rPr>
                          <w:t xml:space="preserve">Close </w:t>
                        </w:r>
                        <w:r w:rsidRPr="00062541">
                          <w:rPr>
                            <w:rFonts w:asciiTheme="majorHAnsi" w:hAnsiTheme="majorHAnsi" w:cstheme="majorHAnsi"/>
                            <w:b/>
                            <w:color w:val="FF0000"/>
                            <w:szCs w:val="20"/>
                          </w:rPr>
                          <w:t xml:space="preserve">FV554, </w:t>
                        </w:r>
                        <w:r>
                          <w:rPr>
                            <w:rFonts w:asciiTheme="majorHAnsi" w:hAnsiTheme="majorHAnsi" w:cstheme="majorHAnsi"/>
                            <w:b/>
                            <w:color w:val="FF0000"/>
                            <w:szCs w:val="20"/>
                          </w:rPr>
                          <w:t xml:space="preserve">Open </w:t>
                        </w:r>
                        <w:r w:rsidRPr="00062541">
                          <w:rPr>
                            <w:rFonts w:asciiTheme="majorHAnsi" w:hAnsiTheme="majorHAnsi" w:cstheme="majorHAnsi"/>
                            <w:b/>
                            <w:color w:val="FF0000"/>
                            <w:szCs w:val="20"/>
                          </w:rPr>
                          <w:t>FV555</w:t>
                        </w:r>
                      </w:p>
                      <w:p w:rsidR="00862F6C" w:rsidRPr="00546E7D" w:rsidRDefault="00862F6C" w:rsidP="00FF6CB8">
                        <w:pPr>
                          <w:rPr>
                            <w:rFonts w:asciiTheme="majorHAnsi" w:hAnsiTheme="majorHAnsi" w:cstheme="majorHAnsi"/>
                            <w:color w:val="000000" w:themeColor="text1"/>
                            <w:szCs w:val="20"/>
                          </w:rPr>
                        </w:pPr>
                        <w:r w:rsidRPr="00546E7D">
                          <w:rPr>
                            <w:rFonts w:asciiTheme="majorHAnsi" w:hAnsiTheme="majorHAnsi" w:cstheme="majorHAnsi"/>
                            <w:color w:val="000000" w:themeColor="text1"/>
                            <w:szCs w:val="20"/>
                          </w:rPr>
                          <w:t>CV581 opened</w:t>
                        </w:r>
                      </w:p>
                    </w:txbxContent>
                  </v:textbox>
                </v:shape>
                <v:rect id="Rectangle 12804" o:spid="_x0000_s3544" style="position:absolute;left:4880;top:5806;width:6358;height: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ff8UA&#10;AADeAAAADwAAAGRycy9kb3ducmV2LnhtbERPTWvCQBC9C/0PyxS86aaxSBNdpSgp7VGTS2/T7Jik&#10;zc6G7EZTf71bEHqbx/uc9XY0rThT7xrLCp7mEQji0uqGKwVFns1eQDiPrLG1TAp+ycF28zBZY6rt&#10;hQ90PvpKhBB2KSqove9SKV1Zk0E3tx1x4E62N+gD7Cupe7yEcNPKOIqW0mDDoaHGjnY1lT/HwSj4&#10;auICr4f8LTJJtvAfY/49fO6Vmj6OrysQnkb/L76733WY/5wkMfy9E26Qm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ix9/xQAAAN4AAAAPAAAAAAAAAAAAAAAAAJgCAABkcnMv&#10;ZG93bnJldi54bWxQSwUGAAAAAAQABAD1AAAAigMAAAAA&#10;">
                  <v:textbox>
                    <w:txbxContent>
                      <w:p w:rsidR="00862F6C" w:rsidRPr="004F5F38" w:rsidRDefault="00862F6C" w:rsidP="00362CC9">
                        <w:pPr>
                          <w:jc w:val="center"/>
                          <w:rPr>
                            <w:rFonts w:asciiTheme="majorHAnsi" w:hAnsiTheme="majorHAnsi" w:cstheme="majorHAnsi"/>
                            <w:szCs w:val="20"/>
                          </w:rPr>
                        </w:pPr>
                        <w:r w:rsidRPr="004F5F38">
                          <w:rPr>
                            <w:rFonts w:asciiTheme="majorHAnsi" w:hAnsiTheme="majorHAnsi" w:cstheme="majorHAnsi"/>
                            <w:szCs w:val="20"/>
                          </w:rPr>
                          <w:t>You are starting the 2K pumping</w:t>
                        </w:r>
                        <w:r>
                          <w:rPr>
                            <w:rFonts w:asciiTheme="majorHAnsi" w:hAnsiTheme="majorHAnsi" w:cstheme="majorHAnsi"/>
                            <w:szCs w:val="20"/>
                          </w:rPr>
                          <w:t xml:space="preserve">. The HNOSS valve </w:t>
                        </w:r>
                        <w:r w:rsidRPr="005B1CF6">
                          <w:rPr>
                            <w:rFonts w:asciiTheme="majorHAnsi" w:hAnsiTheme="majorHAnsi" w:cstheme="majorHAnsi"/>
                            <w:b/>
                            <w:color w:val="FF0000"/>
                            <w:szCs w:val="20"/>
                          </w:rPr>
                          <w:t>FV551</w:t>
                        </w:r>
                        <w:r>
                          <w:rPr>
                            <w:rFonts w:asciiTheme="majorHAnsi" w:hAnsiTheme="majorHAnsi" w:cstheme="majorHAnsi"/>
                            <w:szCs w:val="20"/>
                          </w:rPr>
                          <w:t xml:space="preserve"> must be closed.</w:t>
                        </w:r>
                      </w:p>
                      <w:p w:rsidR="00862F6C" w:rsidRPr="00F34ED3" w:rsidRDefault="00862F6C" w:rsidP="00362CC9">
                        <w:pPr>
                          <w:jc w:val="center"/>
                          <w:rPr>
                            <w:rFonts w:asciiTheme="majorHAnsi" w:hAnsiTheme="majorHAnsi" w:cstheme="majorHAnsi"/>
                            <w:szCs w:val="20"/>
                          </w:rPr>
                        </w:pPr>
                        <w:r>
                          <w:rPr>
                            <w:rFonts w:asciiTheme="majorHAnsi" w:hAnsiTheme="majorHAnsi" w:cstheme="majorHAnsi"/>
                            <w:szCs w:val="20"/>
                          </w:rPr>
                          <w:t>“Do you want continue?”</w:t>
                        </w:r>
                      </w:p>
                      <w:p w:rsidR="00862F6C" w:rsidRPr="00F34ED3" w:rsidRDefault="00862F6C" w:rsidP="00362CC9">
                        <w:pPr>
                          <w:spacing w:before="120"/>
                          <w:jc w:val="center"/>
                          <w:rPr>
                            <w:rFonts w:asciiTheme="majorHAnsi" w:hAnsiTheme="majorHAnsi" w:cstheme="majorHAnsi"/>
                            <w:szCs w:val="20"/>
                          </w:rPr>
                        </w:pPr>
                        <w:r>
                          <w:rPr>
                            <w:rFonts w:asciiTheme="majorHAnsi" w:hAnsiTheme="majorHAnsi" w:cstheme="majorHAnsi"/>
                            <w:szCs w:val="20"/>
                          </w:rPr>
                          <w:t>“Do you want continue?”</w:t>
                        </w:r>
                      </w:p>
                      <w:p w:rsidR="00862F6C" w:rsidRPr="00F34ED3" w:rsidRDefault="00862F6C" w:rsidP="00362CC9">
                        <w:pPr>
                          <w:rPr>
                            <w:szCs w:val="20"/>
                          </w:rPr>
                        </w:pPr>
                      </w:p>
                    </w:txbxContent>
                  </v:textbox>
                </v:rect>
                <v:rect id="Rectangle 4232" o:spid="_x0000_s3545" style="position:absolute;left:5648;top:7254;width:1644;height:1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e65MUA&#10;AADeAAAADwAAAGRycy9kb3ducmV2LnhtbERPTWvCQBC9F/wPywi91Y2xSJNmE8RiaY8aL71Ns2MS&#10;zc6G7Kppf323IHibx/ucrBhNJy40uNaygvksAkFcWd1yrWBfbp5eQDiPrLGzTAp+yEGRTx4yTLW9&#10;8pYuO1+LEMIuRQWN930qpasaMuhmticO3MEOBn2AQy31gNcQbjoZR9FSGmw5NDTY07qh6rQ7GwXf&#10;bbzH3235Hplks/CfY3k8f70p9TgdV68gPI3+Lr65P3SY/5wkC/h/J9w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x7rkxQAAAN4AAAAPAAAAAAAAAAAAAAAAAJgCAABkcnMv&#10;ZG93bnJldi54bWxQSwUGAAAAAAQABAD1AAAAigMAAAAA&#10;">
                  <v:textbox>
                    <w:txbxContent>
                      <w:p w:rsidR="00862F6C" w:rsidRPr="00956811" w:rsidRDefault="00862F6C" w:rsidP="009E47DF">
                        <w:pPr>
                          <w:jc w:val="center"/>
                          <w:rPr>
                            <w:rFonts w:asciiTheme="majorHAnsi" w:hAnsiTheme="majorHAnsi" w:cstheme="majorHAnsi"/>
                            <w:szCs w:val="20"/>
                          </w:rPr>
                        </w:pPr>
                        <w:r w:rsidRPr="00956811">
                          <w:rPr>
                            <w:rFonts w:asciiTheme="majorHAnsi" w:hAnsiTheme="majorHAnsi" w:cstheme="majorHAnsi"/>
                            <w:szCs w:val="20"/>
                          </w:rPr>
                          <w:t>Cryostat connected to the recovery helium circuit</w:t>
                        </w:r>
                      </w:p>
                    </w:txbxContent>
                  </v:textbox>
                </v:rect>
                <v:shape id="Text Box 4233" o:spid="_x0000_s3546" type="#_x0000_t202" style="position:absolute;left:7281;top:7254;width:3896;height:1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l+icUA&#10;AADeAAAADwAAAGRycy9kb3ducmV2LnhtbERPTWvCQBC9F/wPyxR6KXVjDdakrlIKit6sFXsdsmMS&#10;mp1Nd7cx/ntXELzN433ObNGbRnTkfG1ZwWiYgCAurK65VLD/Xr5MQfiArLGxTArO5GExHzzMMNf2&#10;xF/U7UIpYgj7HBVUIbS5lL6oyKAf2pY4ckfrDIYIXSm1w1MMN418TZKJNFhzbKiwpc+Kit/dv1Ew&#10;Tdfdj9+Mt4dicmyy8PzWrf6cUk+P/cc7iEB9uItv7rWO89MsS+H6TrxBz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X6JxQAAAN4AAAAPAAAAAAAAAAAAAAAAAJgCAABkcnMv&#10;ZG93bnJldi54bWxQSwUGAAAAAAQABAD1AAAAigMAAAAA&#10;">
                  <v:textbox>
                    <w:txbxContent>
                      <w:p w:rsidR="00862F6C" w:rsidRDefault="00862F6C" w:rsidP="009E47DF">
                        <w:pPr>
                          <w:rPr>
                            <w:rFonts w:asciiTheme="majorHAnsi" w:hAnsiTheme="majorHAnsi" w:cstheme="majorHAnsi"/>
                            <w:szCs w:val="20"/>
                          </w:rPr>
                        </w:pPr>
                        <w:r w:rsidRPr="00956811">
                          <w:rPr>
                            <w:rFonts w:asciiTheme="majorHAnsi" w:hAnsiTheme="majorHAnsi" w:cstheme="majorHAnsi"/>
                            <w:szCs w:val="20"/>
                          </w:rPr>
                          <w:t xml:space="preserve">Switch </w:t>
                        </w:r>
                        <w:r>
                          <w:rPr>
                            <w:rFonts w:asciiTheme="majorHAnsi" w:hAnsiTheme="majorHAnsi" w:cstheme="majorHAnsi"/>
                            <w:szCs w:val="20"/>
                          </w:rPr>
                          <w:t>V</w:t>
                        </w:r>
                        <w:r w:rsidRPr="00956811">
                          <w:rPr>
                            <w:rFonts w:asciiTheme="majorHAnsi" w:hAnsiTheme="majorHAnsi" w:cstheme="majorHAnsi"/>
                            <w:szCs w:val="20"/>
                          </w:rPr>
                          <w:t>alves « Cryostat 4K circuit »</w:t>
                        </w:r>
                        <w:r>
                          <w:rPr>
                            <w:rFonts w:asciiTheme="majorHAnsi" w:hAnsiTheme="majorHAnsi" w:cstheme="majorHAnsi"/>
                            <w:szCs w:val="20"/>
                          </w:rPr>
                          <w:t xml:space="preserve"> opened</w:t>
                        </w:r>
                      </w:p>
                      <w:p w:rsidR="00862F6C" w:rsidRPr="00956811" w:rsidRDefault="00862F6C" w:rsidP="009E47DF">
                        <w:pPr>
                          <w:rPr>
                            <w:rFonts w:asciiTheme="majorHAnsi" w:hAnsiTheme="majorHAnsi" w:cstheme="majorHAnsi"/>
                            <w:szCs w:val="20"/>
                          </w:rPr>
                        </w:pPr>
                        <w:r>
                          <w:rPr>
                            <w:rFonts w:asciiTheme="majorHAnsi" w:hAnsiTheme="majorHAnsi" w:cstheme="majorHAnsi"/>
                            <w:szCs w:val="20"/>
                          </w:rPr>
                          <w:t>Open CV581</w:t>
                        </w:r>
                      </w:p>
                    </w:txbxContent>
                  </v:textbox>
                </v:shape>
                <v:shape id="AutoShape 13807" o:spid="_x0000_s3547" type="#_x0000_t32" style="position:absolute;left:1579;top:10480;width:31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Fz08UAAADeAAAADwAAAGRycy9kb3ducmV2LnhtbERPS2sCMRC+C/0PYQq9iGYttejWKKsg&#10;1IIHX/dxM92EbibbTdTtv28KQm/z8T1ntuhcLa7UButZwWiYgSAuvbZcKTge1oMJiBCRNdaeScEP&#10;BVjMH3ozzLW/8Y6u+1iJFMIhRwUmxiaXMpSGHIahb4gT9+lbhzHBtpK6xVsKd7V8zrJX6dByajDY&#10;0MpQ+bW/OAXbzWhZnI3dfOy+7Xa8LupL1T8p9fTYFW8gInXxX3x3v+s0/2U6HcP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6Fz08UAAADeAAAADwAAAAAAAAAA&#10;AAAAAAChAgAAZHJzL2Rvd25yZXYueG1sUEsFBgAAAAAEAAQA+QAAAJMDAAAAAA==&#10;"/>
                <v:shape id="AutoShape 13808" o:spid="_x0000_s3548" type="#_x0000_t32" style="position:absolute;left:4761;top:10473;width:0;height:28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bISsQAAADeAAAADwAAAGRycy9kb3ducmV2LnhtbERPyWrDMBC9F/IPYgq5NXJKcBI3SghN&#10;SnvoJcuhx8EaW6bWyFjy9vdVodDbPN46u8Noa9FT6yvHCpaLBARx7nTFpYL77e1pA8IHZI21Y1Iw&#10;kYfDfvaww0y7gS/UX0MpYgj7DBWYEJpMSp8bsugXriGOXOFaiyHCtpS6xSGG21o+J0kqLVYcGww2&#10;9Goo/752VsFp+szfu6Qpzbo4X7p1If3yq1Bq/jgeX0AEGsO/+M/9oeP81Xabwu878Qa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VshKxAAAAN4AAAAPAAAAAAAAAAAA&#10;AAAAAKECAABkcnMvZG93bnJldi54bWxQSwUGAAAAAAQABAD5AAAAkgMAAAAA&#10;" strokeweight=".5pt">
                  <v:stroke startarrow="block"/>
                </v:shape>
                <v:shape id="AutoShape 13809" o:spid="_x0000_s3549" type="#_x0000_t32" style="position:absolute;left:1580;top:10476;width:0;height:57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9IP8YAAADeAAAADwAAAGRycy9kb3ducmV2LnhtbERPS2sCMRC+F/ofwhR6KTVr0bZujbIK&#10;QhU8+Oh9upluQjeTdRN1+++NIPQ2H99zxtPO1eJEbbCeFfR7GQji0mvLlYL9bvH8DiJEZI21Z1Lw&#10;RwGmk/u7Meban3lDp22sRArhkKMCE2OTSxlKQw5DzzfEifvxrcOYYFtJ3eI5hbtavmTZq3RoOTUY&#10;bGhuqPzdHp2C9bI/K76NXa42B7seLor6WD19KfX40BUfICJ18V98c3/qNH8wGr3B9Z10g5x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SD/GAAAA3gAAAA8AAAAAAAAA&#10;AAAAAAAAoQIAAGRycy9kb3ducmV2LnhtbFBLBQYAAAAABAAEAPkAAACUAwAAAAA=&#10;"/>
                <v:rect id="Rectangle 13810" o:spid="_x0000_s3550" style="position:absolute;left:979;top:10656;width:1361;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MolcYA&#10;AADeAAAADwAAAGRycy9kb3ducmV2LnhtbESPQW/CMAyF75P4D5GRuI0UNk20IyDEBGJHKBduXuO1&#10;HY1TNQHKfv18mMTN1nt+7/N82btGXakLtWcDk3ECirjwtubSwDHfPM9AhYhssfFMBu4UYLkYPM0x&#10;s/7Ge7oeYqkkhEOGBqoY20zrUFTkMIx9Syzat+8cRlm7UtsObxLuGj1NkjftsGZpqLCldUXF+XBx&#10;Br7q6RF/9/k2cenmJX72+c/l9GHMaNiv3kFF6uPD/H+9s4L/mqbCK+/ID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MolcYAAADeAAAADwAAAAAAAAAAAAAAAACYAgAAZHJz&#10;L2Rvd25yZXYueG1sUEsFBgAAAAAEAAQA9QAAAIsDAAAAAA==&#10;">
                  <v:textbox>
                    <w:txbxContent>
                      <w:p w:rsidR="00862F6C" w:rsidRPr="00B82EEA" w:rsidRDefault="00862F6C" w:rsidP="0019530B">
                        <w:pPr>
                          <w:jc w:val="center"/>
                          <w:rPr>
                            <w:rFonts w:asciiTheme="majorHAnsi" w:hAnsiTheme="majorHAnsi" w:cstheme="majorHAnsi"/>
                            <w:szCs w:val="20"/>
                          </w:rPr>
                        </w:pPr>
                        <w:r w:rsidRPr="00B82EEA">
                          <w:rPr>
                            <w:rFonts w:asciiTheme="majorHAnsi" w:hAnsiTheme="majorHAnsi" w:cstheme="majorHAnsi"/>
                            <w:szCs w:val="20"/>
                          </w:rPr>
                          <w:t>Pressure control</w:t>
                        </w:r>
                      </w:p>
                    </w:txbxContent>
                  </v:textbox>
                </v:rect>
                <v:shape id="Text Box 13811" o:spid="_x0000_s3551" type="#_x0000_t202" style="position:absolute;left:2301;top:10656;width:2062;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jRF8QA&#10;AADeAAAADwAAAGRycy9kb3ducmV2LnhtbERPTWvCQBC9C/0PyxR6Ed1URU3qKiK06K21Yq9DdkxC&#10;s7Nxdxvjv3cFobd5vM9ZrDpTi5acrywreB0mIIhzqysuFBy+3wdzED4ga6wtk4IreVgtn3oLzLS9&#10;8Be1+1CIGMI+QwVlCE0mpc9LMuiHtiGO3Mk6gyFCV0jt8BLDTS1HSTKVBiuODSU2tCkp/93/GQXz&#10;ybb98bvx5zGfnuo09Gftx9kp9fLcrd9ABOrCv/jh3uo4f5KmKdzfiT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Y0RfEAAAA3gAAAA8AAAAAAAAAAAAAAAAAmAIAAGRycy9k&#10;b3ducmV2LnhtbFBLBQYAAAAABAAEAPUAAACJAwAAAAA=&#10;">
                  <v:textbox>
                    <w:txbxContent>
                      <w:p w:rsidR="00862F6C" w:rsidRDefault="00862F6C" w:rsidP="0019530B">
                        <w:pPr>
                          <w:rPr>
                            <w:rFonts w:asciiTheme="majorHAnsi" w:hAnsiTheme="majorHAnsi" w:cstheme="majorHAnsi"/>
                            <w:szCs w:val="20"/>
                          </w:rPr>
                        </w:pPr>
                        <w:r>
                          <w:rPr>
                            <w:rFonts w:asciiTheme="majorHAnsi" w:hAnsiTheme="majorHAnsi" w:cstheme="majorHAnsi"/>
                            <w:szCs w:val="20"/>
                          </w:rPr>
                          <w:t>CV582 opened</w:t>
                        </w:r>
                      </w:p>
                      <w:p w:rsidR="00862F6C" w:rsidRPr="008921BD" w:rsidRDefault="00862F6C" w:rsidP="0019530B">
                        <w:pPr>
                          <w:rPr>
                            <w:rFonts w:asciiTheme="majorHAnsi" w:hAnsiTheme="majorHAnsi" w:cstheme="majorHAnsi"/>
                            <w:szCs w:val="20"/>
                          </w:rPr>
                        </w:pPr>
                        <w:r>
                          <w:rPr>
                            <w:rFonts w:asciiTheme="majorHAnsi" w:hAnsiTheme="majorHAnsi" w:cstheme="majorHAnsi"/>
                            <w:szCs w:val="20"/>
                          </w:rPr>
                          <w:t>Cryostat-2K = true</w:t>
                        </w:r>
                      </w:p>
                      <w:p w:rsidR="00862F6C" w:rsidRPr="00B82EEA" w:rsidRDefault="00862F6C" w:rsidP="0019530B">
                        <w:pPr>
                          <w:rPr>
                            <w:rFonts w:asciiTheme="majorHAnsi" w:hAnsiTheme="majorHAnsi" w:cstheme="majorHAnsi"/>
                            <w:szCs w:val="20"/>
                          </w:rPr>
                        </w:pPr>
                      </w:p>
                    </w:txbxContent>
                  </v:textbox>
                </v:shape>
                <v:rect id="Rectangle 13812" o:spid="_x0000_s3552" style="position:absolute;left:969;top:11647;width:1361;height:1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cA8YA&#10;AADeAAAADwAAAGRycy9kb3ducmV2LnhtbESPQW/CMAyF75P4D5GRdhvJQJtYR0AIxARHKJfdvMZr&#10;uzVO1QQo+/X4MImbLT+/977ZoveNOlMX68AWnkcGFHERXM2lhWO+eZqCignZYROYLFwpwmI+eJhh&#10;5sKF93Q+pFKJCccMLVQptZnWsajIYxyFllhu36HzmGTtSu06vIi5b/TYmFftsWZJqLClVUXF7+Hk&#10;LXzV4yP+7fMP4982k7Tr85/T59rax2G/fAeVqE938f/31kn9F2MEQHBkBj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scA8YAAADeAAAADwAAAAAAAAAAAAAAAACYAgAAZHJz&#10;L2Rvd25yZXYueG1sUEsFBgAAAAAEAAQA9QAAAIsDAAAAAA==&#10;">
                  <v:textbox>
                    <w:txbxContent>
                      <w:p w:rsidR="00862F6C" w:rsidRPr="0043745B" w:rsidRDefault="00862F6C" w:rsidP="0019530B">
                        <w:pPr>
                          <w:jc w:val="center"/>
                          <w:rPr>
                            <w:rFonts w:asciiTheme="majorHAnsi" w:hAnsiTheme="majorHAnsi" w:cstheme="majorHAnsi"/>
                            <w:szCs w:val="20"/>
                          </w:rPr>
                        </w:pPr>
                        <w:r w:rsidRPr="0043745B">
                          <w:rPr>
                            <w:rFonts w:asciiTheme="majorHAnsi" w:hAnsiTheme="majorHAnsi" w:cstheme="majorHAnsi"/>
                            <w:szCs w:val="20"/>
                          </w:rPr>
                          <w:t xml:space="preserve">Cryostat connected </w:t>
                        </w:r>
                        <w:r>
                          <w:rPr>
                            <w:rFonts w:asciiTheme="majorHAnsi" w:hAnsiTheme="majorHAnsi" w:cstheme="majorHAnsi"/>
                            <w:szCs w:val="20"/>
                          </w:rPr>
                          <w:t>at</w:t>
                        </w:r>
                        <w:r w:rsidRPr="0043745B">
                          <w:rPr>
                            <w:rFonts w:asciiTheme="majorHAnsi" w:hAnsiTheme="majorHAnsi" w:cstheme="majorHAnsi"/>
                            <w:szCs w:val="20"/>
                          </w:rPr>
                          <w:t xml:space="preserve"> the recovery </w:t>
                        </w:r>
                        <w:r>
                          <w:rPr>
                            <w:rFonts w:asciiTheme="majorHAnsi" w:hAnsiTheme="majorHAnsi" w:cstheme="majorHAnsi"/>
                            <w:szCs w:val="20"/>
                          </w:rPr>
                          <w:t xml:space="preserve">He </w:t>
                        </w:r>
                        <w:r w:rsidRPr="0043745B">
                          <w:rPr>
                            <w:rFonts w:asciiTheme="majorHAnsi" w:hAnsiTheme="majorHAnsi" w:cstheme="majorHAnsi"/>
                            <w:szCs w:val="20"/>
                          </w:rPr>
                          <w:t>circuit</w:t>
                        </w:r>
                      </w:p>
                    </w:txbxContent>
                  </v:textbox>
                </v:rect>
                <v:shape id="Text Box 13813" o:spid="_x0000_s3553" type="#_x0000_t202" style="position:absolute;left:2226;top:11647;width:2168;height:1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DlgcUA&#10;AADeAAAADwAAAGRycy9kb3ducmV2LnhtbERPS2sCMRC+C/0PYQq9FE209bUaRQot9lYf6HXYjLtL&#10;N5Ntkq7bf98UCt7m43vOct3ZWrTkQ+VYw3CgQBDnzlRcaDgeXvszECEiG6wdk4YfCrBe3fWWmBl3&#10;5R21+1iIFMIhQw1ljE0mZchLshgGriFO3MV5izFBX0jj8ZrCbS1HSk2kxYpTQ4kNvZSUf+6/rYbZ&#10;87Y9h/enj1M+udTz+Dht37681g/33WYBIlIXb+J/99ak+WOlhvD3Trp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QOWBxQAAAN4AAAAPAAAAAAAAAAAAAAAAAJgCAABkcnMv&#10;ZG93bnJldi54bWxQSwUGAAAAAAQABAD1AAAAigMAAAAA&#10;">
                  <v:textbox>
                    <w:txbxContent>
                      <w:p w:rsidR="00862F6C" w:rsidRDefault="00862F6C" w:rsidP="0019530B">
                        <w:pPr>
                          <w:rPr>
                            <w:rFonts w:asciiTheme="majorHAnsi" w:hAnsiTheme="majorHAnsi" w:cstheme="majorHAnsi"/>
                            <w:szCs w:val="20"/>
                          </w:rPr>
                        </w:pPr>
                        <w:r>
                          <w:rPr>
                            <w:rFonts w:asciiTheme="majorHAnsi" w:hAnsiTheme="majorHAnsi" w:cstheme="majorHAnsi"/>
                            <w:szCs w:val="20"/>
                          </w:rPr>
                          <w:t xml:space="preserve">Open </w:t>
                        </w:r>
                        <w:r w:rsidRPr="00956811">
                          <w:rPr>
                            <w:rFonts w:asciiTheme="majorHAnsi" w:hAnsiTheme="majorHAnsi" w:cstheme="majorHAnsi"/>
                            <w:szCs w:val="20"/>
                          </w:rPr>
                          <w:t xml:space="preserve">Switch </w:t>
                        </w:r>
                        <w:r>
                          <w:rPr>
                            <w:rFonts w:asciiTheme="majorHAnsi" w:hAnsiTheme="majorHAnsi" w:cstheme="majorHAnsi"/>
                            <w:szCs w:val="20"/>
                          </w:rPr>
                          <w:t>V</w:t>
                        </w:r>
                        <w:r w:rsidRPr="00956811">
                          <w:rPr>
                            <w:rFonts w:asciiTheme="majorHAnsi" w:hAnsiTheme="majorHAnsi" w:cstheme="majorHAnsi"/>
                            <w:szCs w:val="20"/>
                          </w:rPr>
                          <w:t xml:space="preserve">alves « Cryostat 4K </w:t>
                        </w:r>
                        <w:r>
                          <w:rPr>
                            <w:rFonts w:asciiTheme="majorHAnsi" w:hAnsiTheme="majorHAnsi" w:cstheme="majorHAnsi"/>
                            <w:szCs w:val="20"/>
                          </w:rPr>
                          <w:t>circuit</w:t>
                        </w:r>
                        <w:r w:rsidRPr="00956811">
                          <w:rPr>
                            <w:rFonts w:asciiTheme="majorHAnsi" w:hAnsiTheme="majorHAnsi" w:cstheme="majorHAnsi"/>
                            <w:szCs w:val="20"/>
                          </w:rPr>
                          <w:t> »</w:t>
                        </w:r>
                      </w:p>
                      <w:p w:rsidR="00862F6C" w:rsidRDefault="00862F6C" w:rsidP="0019530B">
                        <w:pPr>
                          <w:rPr>
                            <w:rFonts w:asciiTheme="majorHAnsi" w:hAnsiTheme="majorHAnsi" w:cstheme="majorHAnsi"/>
                            <w:szCs w:val="20"/>
                          </w:rPr>
                        </w:pPr>
                        <w:r>
                          <w:rPr>
                            <w:rFonts w:asciiTheme="majorHAnsi" w:hAnsiTheme="majorHAnsi" w:cstheme="majorHAnsi"/>
                            <w:szCs w:val="20"/>
                          </w:rPr>
                          <w:t xml:space="preserve">Cryostat-2K = false </w:t>
                        </w:r>
                      </w:p>
                      <w:p w:rsidR="00862F6C" w:rsidRDefault="00862F6C" w:rsidP="0019530B">
                        <w:pPr>
                          <w:rPr>
                            <w:rFonts w:asciiTheme="majorHAnsi" w:hAnsiTheme="majorHAnsi" w:cstheme="majorHAnsi"/>
                            <w:szCs w:val="20"/>
                          </w:rPr>
                        </w:pPr>
                        <w:r>
                          <w:rPr>
                            <w:rFonts w:asciiTheme="majorHAnsi" w:hAnsiTheme="majorHAnsi" w:cstheme="majorHAnsi"/>
                            <w:szCs w:val="20"/>
                          </w:rPr>
                          <w:t>Open CV581</w:t>
                        </w:r>
                      </w:p>
                      <w:p w:rsidR="00862F6C" w:rsidRDefault="00862F6C" w:rsidP="0019530B">
                        <w:pPr>
                          <w:rPr>
                            <w:rFonts w:asciiTheme="majorHAnsi" w:hAnsiTheme="majorHAnsi" w:cstheme="majorHAnsi"/>
                            <w:szCs w:val="20"/>
                          </w:rPr>
                        </w:pPr>
                        <w:r>
                          <w:rPr>
                            <w:rFonts w:asciiTheme="majorHAnsi" w:hAnsiTheme="majorHAnsi" w:cstheme="majorHAnsi"/>
                            <w:szCs w:val="20"/>
                          </w:rPr>
                          <w:t>Close CV582</w:t>
                        </w:r>
                      </w:p>
                    </w:txbxContent>
                  </v:textbox>
                </v:shape>
                <v:shape id="AutoShape 13814" o:spid="_x0000_s3554" type="#_x0000_t32" style="position:absolute;left:3260;top:13420;width:0;height:28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bTN8QAAADeAAAADwAAAGRycy9kb3ducmV2LnhtbERPTWsCMRC9F/ofwgi9lJooKGVrlG1B&#10;qIIHrd6nm+kmuJlsN1HXf98UBG/zeJ8zW/S+EWfqogusYTRUIIirYBzXGvZfy5dXEDEhG2wCk4Yr&#10;RVjMHx9mWJhw4S2dd6kWOYRjgRpsSm0hZawseYzD0BJn7id0HlOGXS1Nh5cc7hs5VmoqPTrODRZb&#10;+rBUHXcnr2GzGr2X39at1ttft5ksy+ZUPx+0fhr05RuIRH26i2/uT5PnT5Qaw/87+QY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ZtM3xAAAAN4AAAAPAAAAAAAAAAAA&#10;AAAAAKECAABkcnMvZG93bnJldi54bWxQSwUGAAAAAAQABAD5AAAAkgMAAAAA&#10;"/>
                <v:rect id="Rectangle 13815" o:spid="_x0000_s3555" style="position:absolute;left:2416;top:13356;width:2790;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CdMMA&#10;AADeAAAADwAAAGRycy9kb3ducmV2LnhtbERPTYvCMBC9L/gfwgje1mSVXbQaRRRlPWq9eBubsa3b&#10;TEoTte6v3wgL3ubxPmc6b20lbtT40rGGj74CQZw5U3Ku4ZCu30cgfEA2WDkmDQ/yMJ913qaYGHfn&#10;Hd32IRcxhH2CGooQ6kRKnxVk0fddTRy5s2sshgibXJoG7zHcVnKg1Je0WHJsKLCmZUHZz/5qNZzK&#10;wQF/d+lG2fF6GLZterkeV1r3uu1iAiJQG17if/e3ifM/lRrC8514g5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CdMMAAADeAAAADwAAAAAAAAAAAAAAAACYAgAAZHJzL2Rv&#10;d25yZXYueG1sUEsFBgAAAAAEAAQA9QAAAIgDAAAAAA==&#10;">
                  <v:textbox>
                    <w:txbxContent>
                      <w:p w:rsidR="00862F6C" w:rsidRPr="0019530B" w:rsidRDefault="00862F6C" w:rsidP="0019530B">
                        <w:pPr>
                          <w:jc w:val="center"/>
                          <w:rPr>
                            <w:rFonts w:asciiTheme="majorHAnsi" w:hAnsiTheme="majorHAnsi" w:cstheme="majorHAnsi"/>
                            <w:szCs w:val="20"/>
                            <w:lang w:val="fr-FR"/>
                          </w:rPr>
                        </w:pPr>
                        <w:r>
                          <w:rPr>
                            <w:rFonts w:asciiTheme="majorHAnsi" w:hAnsiTheme="majorHAnsi" w:cstheme="majorHAnsi"/>
                            <w:szCs w:val="20"/>
                            <w:lang w:val="fr-FR"/>
                          </w:rPr>
                          <w:t>« 2K pumps stopped ? »</w:t>
                        </w:r>
                      </w:p>
                    </w:txbxContent>
                  </v:textbox>
                </v:rect>
                <v:rect id="Rectangle 13817" o:spid="_x0000_s3556" style="position:absolute;left:2400;top:14203;width:1361;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aAMQA&#10;AADeAAAADwAAAGRycy9kb3ducmV2LnhtbERPPW/CMBDdK/EfrENiKzaUVm3AIEQFoiOEpdsRH0kg&#10;PkexgcCvryshsd3T+7zJrLWVuFDjS8caBn0FgjhzpuRcwy5dvn6C8AHZYOWYNNzIw2zaeZlgYtyV&#10;N3TZhlzEEPYJaihCqBMpfVaQRd93NXHkDq6xGCJscmkavMZwW8mhUh/SYsmxocCaFgVlp+3ZatiX&#10;wx3eN+lK2a/lW/hp0+P591vrXredj0EEasNT/HCvTZz/rtQI/t+JN8j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AGgDEAAAA3gAAAA8AAAAAAAAAAAAAAAAAmAIAAGRycy9k&#10;b3ducmV2LnhtbFBLBQYAAAAABAAEAPUAAACJAwAAAAA=&#10;">
                  <v:textbox>
                    <w:txbxContent>
                      <w:p w:rsidR="00862F6C" w:rsidRPr="00B82EEA" w:rsidRDefault="00862F6C" w:rsidP="0019530B">
                        <w:pPr>
                          <w:jc w:val="center"/>
                          <w:rPr>
                            <w:rFonts w:asciiTheme="majorHAnsi" w:hAnsiTheme="majorHAnsi" w:cstheme="majorHAnsi"/>
                            <w:szCs w:val="20"/>
                          </w:rPr>
                        </w:pPr>
                        <w:r w:rsidRPr="00B82EEA">
                          <w:rPr>
                            <w:rFonts w:asciiTheme="majorHAnsi" w:hAnsiTheme="majorHAnsi" w:cstheme="majorHAnsi"/>
                            <w:szCs w:val="20"/>
                          </w:rPr>
                          <w:t>Pump line at atmospheric pressure</w:t>
                        </w:r>
                      </w:p>
                    </w:txbxContent>
                  </v:textbox>
                </v:rect>
                <v:shape id="Text Box 13818" o:spid="_x0000_s3557" type="#_x0000_t202" style="position:absolute;left:3716;top:14203;width:1518;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vjgsQA&#10;AADeAAAADwAAAGRycy9kb3ducmV2LnhtbERPyWrDMBC9F/oPYgq9lETqks2JEkqhIb1lI7kO1sQ2&#10;tUaupDrO30eBQm/zeOvMFp2tRUs+VI41PPcVCOLcmYoLDfvdZ28MIkRkg7Vj0nChAIv5/d0MM+PO&#10;vKF2GwuRQjhkqKGMscmkDHlJFkPfNcSJOzlvMSboC2k8nlO4reWLUkNpseLUUGJDHyXl39tfq2H8&#10;tmqP4et1fciHp3oSn0bt8sdr/fjQvU9BROriv/jPvTJp/kCpAdzeSTfI+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744LEAAAA3gAAAA8AAAAAAAAAAAAAAAAAmAIAAGRycy9k&#10;b3ducmV2LnhtbFBLBQYAAAAABAAEAPUAAACJAwAAAAA=&#10;">
                  <v:textbox>
                    <w:txbxContent>
                      <w:p w:rsidR="00862F6C" w:rsidRDefault="00862F6C" w:rsidP="0019530B">
                        <w:pPr>
                          <w:rPr>
                            <w:rFonts w:asciiTheme="majorHAnsi" w:hAnsiTheme="majorHAnsi" w:cstheme="majorHAnsi"/>
                            <w:b/>
                            <w:color w:val="FF0000"/>
                            <w:szCs w:val="20"/>
                          </w:rPr>
                        </w:pPr>
                        <w:r>
                          <w:rPr>
                            <w:rFonts w:asciiTheme="majorHAnsi" w:hAnsiTheme="majorHAnsi" w:cstheme="majorHAnsi"/>
                            <w:b/>
                            <w:color w:val="FF0000"/>
                            <w:szCs w:val="20"/>
                          </w:rPr>
                          <w:t xml:space="preserve">Close </w:t>
                        </w:r>
                        <w:r w:rsidRPr="00062541">
                          <w:rPr>
                            <w:rFonts w:asciiTheme="majorHAnsi" w:hAnsiTheme="majorHAnsi" w:cstheme="majorHAnsi"/>
                            <w:b/>
                            <w:color w:val="FF0000"/>
                            <w:szCs w:val="20"/>
                          </w:rPr>
                          <w:t xml:space="preserve">FV555 </w:t>
                        </w:r>
                      </w:p>
                      <w:p w:rsidR="00862F6C" w:rsidRPr="00AD0A21" w:rsidRDefault="00862F6C" w:rsidP="0019530B">
                        <w:pPr>
                          <w:rPr>
                            <w:rFonts w:asciiTheme="majorHAnsi" w:hAnsiTheme="majorHAnsi" w:cstheme="majorHAnsi"/>
                            <w:b/>
                            <w:color w:val="FF0000"/>
                            <w:szCs w:val="20"/>
                          </w:rPr>
                        </w:pPr>
                        <w:r>
                          <w:rPr>
                            <w:rFonts w:asciiTheme="majorHAnsi" w:hAnsiTheme="majorHAnsi" w:cstheme="majorHAnsi"/>
                            <w:b/>
                            <w:color w:val="FF0000"/>
                            <w:szCs w:val="20"/>
                          </w:rPr>
                          <w:t>Open FV556</w:t>
                        </w:r>
                      </w:p>
                    </w:txbxContent>
                  </v:textbox>
                </v:shape>
                <v:rect id="Rectangle 13819" o:spid="_x0000_s3558" style="position:absolute;left:2392;top:15323;width:1361;height: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4h7MQA&#10;AADeAAAADwAAAGRycy9kb3ducmV2LnhtbESPQYvCMBCF7wv+hzCCtzVVUbQaRXZx0aPWi7exGdtq&#10;MylN1K6/3giCtxnee9+8mS0aU4ob1a6wrKDXjUAQp1YXnCnYJ6vvMQjnkTWWlknBPzlYzFtfM4y1&#10;vfOWbjufiQBhF6OC3PsqltKlORl0XVsRB+1ka4M+rHUmdY33ADel7EfRSBosOFzIsaKfnNLL7moU&#10;HIv+Hh/b5C8yk9XAb5rkfD38KtVpN8spCE+N/5jf6bUO9YcBCa93wgx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eIezEAAAA3gAAAA8AAAAAAAAAAAAAAAAAmAIAAGRycy9k&#10;b3ducmV2LnhtbFBLBQYAAAAABAAEAPUAAACJAwAAAAA=&#10;">
                  <v:textbox>
                    <w:txbxContent>
                      <w:p w:rsidR="00862F6C" w:rsidRPr="00B82EEA" w:rsidRDefault="00862F6C" w:rsidP="0019530B">
                        <w:pPr>
                          <w:jc w:val="center"/>
                          <w:rPr>
                            <w:rFonts w:asciiTheme="majorHAnsi" w:hAnsiTheme="majorHAnsi" w:cstheme="majorHAnsi"/>
                            <w:szCs w:val="20"/>
                          </w:rPr>
                        </w:pPr>
                        <w:r w:rsidRPr="00B82EEA">
                          <w:rPr>
                            <w:rFonts w:asciiTheme="majorHAnsi" w:hAnsiTheme="majorHAnsi" w:cstheme="majorHAnsi"/>
                            <w:szCs w:val="20"/>
                          </w:rPr>
                          <w:t>Stop filling</w:t>
                        </w:r>
                        <w:r>
                          <w:rPr>
                            <w:rFonts w:asciiTheme="majorHAnsi" w:hAnsiTheme="majorHAnsi" w:cstheme="majorHAnsi"/>
                            <w:szCs w:val="20"/>
                          </w:rPr>
                          <w:t xml:space="preserve"> line</w:t>
                        </w:r>
                      </w:p>
                    </w:txbxContent>
                  </v:textbox>
                </v:rect>
                <v:shape id="Text Box 13820" o:spid="_x0000_s3559" type="#_x0000_t202" style="position:absolute;left:3684;top:15323;width:1557;height: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XYbsUA&#10;AADeAAAADwAAAGRycy9kb3ducmV2LnhtbERPS2sCMRC+C/0PYQpeSk368LU1ShEs9lat6HXYjLtL&#10;N5NtEtf135tCwdt8fM+ZLTpbi5Z8qBxreBooEMS5MxUXGnbfq8cJiBCRDdaOScOFAizmd70ZZsad&#10;eUPtNhYihXDIUEMZY5NJGfKSLIaBa4gTd3TeYkzQF9J4PKdwW8tnpUbSYsWpocSGliXlP9uT1TB5&#10;XbeH8Pnytc9Hx3oaH8btx6/Xun/fvb+BiNTFm/jfvTZp/lCpMfy9k26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5dhuxQAAAN4AAAAPAAAAAAAAAAAAAAAAAJgCAABkcnMv&#10;ZG93bnJldi54bWxQSwUGAAAAAAQABAD1AAAAigMAAAAA&#10;">
                  <v:textbox>
                    <w:txbxContent>
                      <w:p w:rsidR="00862F6C" w:rsidRDefault="00862F6C" w:rsidP="0019530B">
                        <w:pPr>
                          <w:rPr>
                            <w:rFonts w:asciiTheme="majorHAnsi" w:hAnsiTheme="majorHAnsi" w:cstheme="majorHAnsi"/>
                            <w:b/>
                            <w:color w:val="FF0000"/>
                            <w:szCs w:val="20"/>
                          </w:rPr>
                        </w:pPr>
                        <w:r>
                          <w:rPr>
                            <w:rFonts w:asciiTheme="majorHAnsi" w:hAnsiTheme="majorHAnsi" w:cstheme="majorHAnsi"/>
                            <w:b/>
                            <w:color w:val="FF0000"/>
                            <w:szCs w:val="20"/>
                          </w:rPr>
                          <w:t>Close FV556</w:t>
                        </w:r>
                      </w:p>
                      <w:p w:rsidR="00862F6C" w:rsidRPr="00B82EEA" w:rsidRDefault="00862F6C" w:rsidP="0019530B">
                        <w:pPr>
                          <w:rPr>
                            <w:rFonts w:asciiTheme="majorHAnsi" w:hAnsiTheme="majorHAnsi" w:cstheme="majorHAnsi"/>
                            <w:szCs w:val="20"/>
                          </w:rPr>
                        </w:pPr>
                      </w:p>
                    </w:txbxContent>
                  </v:textbox>
                </v:shape>
                <v:shape id="AutoShape 13821" o:spid="_x0000_s3560" type="#_x0000_t32" style="position:absolute;left:1462;top:13126;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7k3ccAAADeAAAADwAAAGRycy9kb3ducmV2LnhtbESPQUsDMRCF74L/IYzgRWxSoSLbpmUV&#10;Clbooa3ep5txE9xM1k3arv/eOQjeZnhv3vtmsRpjp8405JDYwnRiQBE3yQVuLbwf1vdPoHJBdtgl&#10;Jgs/lGG1vL5aYOXShXd03pdWSQjnCi34UvpK69x4ipgnqScW7TMNEYusQ6vdgBcJj51+MOZRRwws&#10;DR57evHUfO1P0cJ2M32ujz5s3nbfYTtb192pvfuw9vZmrOegCo3l3/x3/eoEf2aM8Mo7MoNe/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juTdxwAAAN4AAAAPAAAAAAAA&#10;AAAAAAAAAKECAABkcnMvZG93bnJldi54bWxQSwUGAAAAAAQABAD5AAAAlQMAAAAA&#10;"/>
                <v:shape id="Text Box 13823" o:spid="_x0000_s3561" type="#_x0000_t202" style="position:absolute;left:1572;top:13015;width:148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hf58IA&#10;AADeAAAADwAAAGRycy9kb3ducmV2LnhtbERPTYvCMBC9C/6HMII3TZRV1q5RRFnwpOjuCt6GZmzL&#10;NpPSRFv/vREEb/N4nzNftrYUN6p94VjDaKhAEKfOFJxp+P35HnyC8AHZYOmYNNzJw3LR7cwxMa7h&#10;A92OIRMxhH2CGvIQqkRKn+Zk0Q9dRRy5i6sthgjrTJoamxhuSzlWaiotFhwbcqxonVP6f7xaDX+7&#10;y/n0ofbZxk6qxrVKsp1Jrfu9dvUFIlAb3uKXe2vi/IlSM3i+E2+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yF/nwgAAAN4AAAAPAAAAAAAAAAAAAAAAAJgCAABkcnMvZG93&#10;bnJldi54bWxQSwUGAAAAAAQABAD1AAAAhwMAAAAA&#10;" filled="f" stroked="f">
                  <v:textbox>
                    <w:txbxContent>
                      <w:p w:rsidR="00862F6C" w:rsidRPr="00B82EEA" w:rsidRDefault="00862F6C" w:rsidP="00C56182">
                        <w:pPr>
                          <w:rPr>
                            <w:rFonts w:asciiTheme="majorHAnsi" w:hAnsiTheme="majorHAnsi" w:cstheme="majorHAnsi"/>
                            <w:szCs w:val="20"/>
                          </w:rPr>
                        </w:pPr>
                        <w:r>
                          <w:rPr>
                            <w:rFonts w:asciiTheme="majorHAnsi" w:hAnsiTheme="majorHAnsi" w:cstheme="majorHAnsi"/>
                            <w:szCs w:val="20"/>
                          </w:rPr>
                          <w:t>CV581 opened</w:t>
                        </w:r>
                      </w:p>
                      <w:p w:rsidR="00862F6C" w:rsidRPr="00B82EEA" w:rsidRDefault="00862F6C" w:rsidP="00C56182">
                        <w:pPr>
                          <w:rPr>
                            <w:rFonts w:asciiTheme="majorHAnsi" w:hAnsiTheme="majorHAnsi" w:cstheme="majorHAnsi"/>
                            <w:szCs w:val="20"/>
                          </w:rPr>
                        </w:pPr>
                      </w:p>
                    </w:txbxContent>
                  </v:textbox>
                </v:shape>
              </v:group>
            </w:pict>
          </mc:Fallback>
        </mc:AlternateContent>
      </w:r>
      <w:r w:rsidR="00D77A2F" w:rsidRPr="0051716F">
        <w:rPr>
          <w:szCs w:val="20"/>
        </w:rPr>
        <w:t>Vacuum mode</w:t>
      </w:r>
    </w:p>
    <w:p w:rsidR="00A95FA2" w:rsidRPr="00D63381" w:rsidRDefault="0023450B" w:rsidP="0001251E">
      <w:pPr>
        <w:jc w:val="both"/>
        <w:rPr>
          <w:sz w:val="22"/>
          <w:szCs w:val="22"/>
        </w:rPr>
      </w:pPr>
      <w:r>
        <w:rPr>
          <w:rFonts w:ascii="Calibri" w:eastAsia="Calibri" w:hAnsi="Calibri" w:cs="Times New Roman"/>
          <w:noProof/>
          <w:sz w:val="22"/>
          <w:szCs w:val="22"/>
          <w:lang w:val="sv-SE" w:eastAsia="sv-SE"/>
        </w:rPr>
        <mc:AlternateContent>
          <mc:Choice Requires="wps">
            <w:drawing>
              <wp:anchor distT="0" distB="0" distL="114300" distR="114300" simplePos="0" relativeHeight="252029440" behindDoc="0" locked="0" layoutInCell="1" allowOverlap="1">
                <wp:simplePos x="0" y="0"/>
                <wp:positionH relativeFrom="leftMargin">
                  <wp:posOffset>971550</wp:posOffset>
                </wp:positionH>
                <wp:positionV relativeFrom="paragraph">
                  <wp:posOffset>7228840</wp:posOffset>
                </wp:positionV>
                <wp:extent cx="895350" cy="257810"/>
                <wp:effectExtent l="19050" t="19050" r="19050" b="27940"/>
                <wp:wrapNone/>
                <wp:docPr id="29062"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257810"/>
                        </a:xfrm>
                        <a:prstGeom prst="ellipse">
                          <a:avLst/>
                        </a:prstGeom>
                        <a:solidFill>
                          <a:srgbClr val="FFFFFF"/>
                        </a:solidFill>
                        <a:ln w="44450">
                          <a:solidFill>
                            <a:srgbClr val="FF0000"/>
                          </a:solidFill>
                          <a:round/>
                          <a:headEnd/>
                          <a:tailEnd/>
                        </a:ln>
                        <a:effectLst/>
                      </wps:spPr>
                      <wps:txbx>
                        <w:txbxContent>
                          <w:p w:rsidR="00862F6C" w:rsidRPr="00A87CE9" w:rsidRDefault="00862F6C" w:rsidP="0038380D">
                            <w:pPr>
                              <w:rPr>
                                <w:rFonts w:ascii="Times New Roman" w:hAnsi="Times New Roman" w:cs="Times New Roman"/>
                                <w:b/>
                                <w:szCs w:val="20"/>
                              </w:rPr>
                            </w:pPr>
                            <w:r>
                              <w:rPr>
                                <w:rFonts w:ascii="Times New Roman" w:hAnsi="Times New Roman" w:cs="Times New Roman"/>
                                <w:b/>
                                <w:szCs w:val="20"/>
                              </w:rPr>
                              <w:t>SubSeq=0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562" style="position:absolute;left:0;text-align:left;margin-left:76.5pt;margin-top:569.2pt;width:70.5pt;height:20.3pt;z-index:2520294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" strokecolor="red" strokeweight="3.5pt">
                <v:textbox inset="0,0,0,0">
                  <w:txbxContent>
                    <w:p w:rsidR="00862F6C" w:rsidRPr="00A87CE9" w:rsidRDefault="00862F6C" w:rsidP="0038380D">
                      <w:pPr>
                        <w:rPr>
                          <w:rFonts w:ascii="Times New Roman" w:hAnsi="Times New Roman" w:cs="Times New Roman"/>
                          <w:b/>
                          <w:szCs w:val="20"/>
                        </w:rPr>
                      </w:pPr>
                      <w:r>
                        <w:rPr>
                          <w:rFonts w:ascii="Times New Roman" w:hAnsi="Times New Roman" w:cs="Times New Roman"/>
                          <w:b/>
                          <w:szCs w:val="20"/>
                        </w:rPr>
                        <w:t>SubSeq=0</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2027392" behindDoc="0" locked="0" layoutInCell="1" allowOverlap="1">
                <wp:simplePos x="0" y="0"/>
                <wp:positionH relativeFrom="leftMargin">
                  <wp:align>right</wp:align>
                </wp:positionH>
                <wp:positionV relativeFrom="paragraph">
                  <wp:posOffset>4286250</wp:posOffset>
                </wp:positionV>
                <wp:extent cx="895350" cy="257810"/>
                <wp:effectExtent l="19050" t="19050" r="19050" b="27940"/>
                <wp:wrapNone/>
                <wp:docPr id="29061"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257810"/>
                        </a:xfrm>
                        <a:prstGeom prst="ellipse">
                          <a:avLst/>
                        </a:prstGeom>
                        <a:solidFill>
                          <a:srgbClr val="FFFFFF"/>
                        </a:solidFill>
                        <a:ln w="44450">
                          <a:solidFill>
                            <a:srgbClr val="FF0000"/>
                          </a:solidFill>
                          <a:round/>
                          <a:headEnd/>
                          <a:tailEnd/>
                        </a:ln>
                        <a:effectLst/>
                      </wps:spPr>
                      <wps:txbx>
                        <w:txbxContent>
                          <w:p w:rsidR="00862F6C" w:rsidRPr="00A87CE9" w:rsidRDefault="00862F6C" w:rsidP="0038380D">
                            <w:pPr>
                              <w:rPr>
                                <w:rFonts w:ascii="Times New Roman" w:hAnsi="Times New Roman" w:cs="Times New Roman"/>
                                <w:b/>
                                <w:szCs w:val="20"/>
                              </w:rPr>
                            </w:pPr>
                            <w:r>
                              <w:rPr>
                                <w:rFonts w:ascii="Times New Roman" w:hAnsi="Times New Roman" w:cs="Times New Roman"/>
                                <w:b/>
                                <w:szCs w:val="20"/>
                              </w:rPr>
                              <w:t>SubSeq=2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563" style="position:absolute;left:0;text-align:left;margin-left:19.3pt;margin-top:337.5pt;width:70.5pt;height:20.3pt;z-index:25202739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" strokecolor="red" strokeweight="3.5pt">
                <v:textbox inset="0,0,0,0">
                  <w:txbxContent>
                    <w:p w:rsidR="00862F6C" w:rsidRPr="00A87CE9" w:rsidRDefault="00862F6C" w:rsidP="0038380D">
                      <w:pPr>
                        <w:rPr>
                          <w:rFonts w:ascii="Times New Roman" w:hAnsi="Times New Roman" w:cs="Times New Roman"/>
                          <w:b/>
                          <w:szCs w:val="20"/>
                        </w:rPr>
                      </w:pPr>
                      <w:r>
                        <w:rPr>
                          <w:rFonts w:ascii="Times New Roman" w:hAnsi="Times New Roman" w:cs="Times New Roman"/>
                          <w:b/>
                          <w:szCs w:val="20"/>
                        </w:rPr>
                        <w:t>SubSeq=2</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2025344" behindDoc="0" locked="0" layoutInCell="1" allowOverlap="1">
                <wp:simplePos x="0" y="0"/>
                <wp:positionH relativeFrom="margin">
                  <wp:align>left</wp:align>
                </wp:positionH>
                <wp:positionV relativeFrom="paragraph">
                  <wp:posOffset>3618865</wp:posOffset>
                </wp:positionV>
                <wp:extent cx="895350" cy="257810"/>
                <wp:effectExtent l="19050" t="19050" r="19050" b="27940"/>
                <wp:wrapNone/>
                <wp:docPr id="29060"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257810"/>
                        </a:xfrm>
                        <a:prstGeom prst="ellipse">
                          <a:avLst/>
                        </a:prstGeom>
                        <a:solidFill>
                          <a:srgbClr val="FFFFFF"/>
                        </a:solidFill>
                        <a:ln w="44450">
                          <a:solidFill>
                            <a:srgbClr val="FF0000"/>
                          </a:solidFill>
                          <a:round/>
                          <a:headEnd/>
                          <a:tailEnd/>
                        </a:ln>
                        <a:effectLst/>
                      </wps:spPr>
                      <wps:txbx>
                        <w:txbxContent>
                          <w:p w:rsidR="00862F6C" w:rsidRPr="00A87CE9" w:rsidRDefault="00862F6C" w:rsidP="00DA338A">
                            <w:pPr>
                              <w:rPr>
                                <w:rFonts w:ascii="Times New Roman" w:hAnsi="Times New Roman" w:cs="Times New Roman"/>
                                <w:b/>
                                <w:szCs w:val="20"/>
                              </w:rPr>
                            </w:pPr>
                            <w:r>
                              <w:rPr>
                                <w:rFonts w:ascii="Times New Roman" w:hAnsi="Times New Roman" w:cs="Times New Roman"/>
                                <w:b/>
                                <w:szCs w:val="20"/>
                              </w:rPr>
                              <w:t>SubSeq=1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564" style="position:absolute;left:0;text-align:left;margin-left:0;margin-top:284.95pt;width:70.5pt;height:20.3pt;z-index:25202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" strokecolor="red" strokeweight="3.5pt">
                <v:textbox inset="0,0,0,0">
                  <w:txbxContent>
                    <w:p w:rsidR="00862F6C" w:rsidRPr="00A87CE9" w:rsidRDefault="00862F6C" w:rsidP="00DA338A">
                      <w:pPr>
                        <w:rPr>
                          <w:rFonts w:ascii="Times New Roman" w:hAnsi="Times New Roman" w:cs="Times New Roman"/>
                          <w:b/>
                          <w:szCs w:val="20"/>
                        </w:rPr>
                      </w:pPr>
                      <w:r>
                        <w:rPr>
                          <w:rFonts w:ascii="Times New Roman" w:hAnsi="Times New Roman" w:cs="Times New Roman"/>
                          <w:b/>
                          <w:szCs w:val="20"/>
                        </w:rPr>
                        <w:t>SubSeq=1</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755008" behindDoc="0" locked="0" layoutInCell="1" allowOverlap="1">
                <wp:simplePos x="0" y="0"/>
                <wp:positionH relativeFrom="margin">
                  <wp:posOffset>508635</wp:posOffset>
                </wp:positionH>
                <wp:positionV relativeFrom="paragraph">
                  <wp:posOffset>5399405</wp:posOffset>
                </wp:positionV>
                <wp:extent cx="259080" cy="257810"/>
                <wp:effectExtent l="19050" t="19050" r="26670" b="27940"/>
                <wp:wrapNone/>
                <wp:docPr id="17752"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565" style="position:absolute;left:0;text-align:left;margin-left:40.05pt;margin-top:425.15pt;width:20.4pt;height:20.3pt;z-index:25175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" strokecolor="#4a7ebb" strokeweight="3.5pt">
                <v:textbox inset="0,0,0,0">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24</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751936" behindDoc="0" locked="0" layoutInCell="1" allowOverlap="1">
                <wp:simplePos x="0" y="0"/>
                <wp:positionH relativeFrom="margin">
                  <wp:posOffset>2601595</wp:posOffset>
                </wp:positionH>
                <wp:positionV relativeFrom="paragraph">
                  <wp:posOffset>6143625</wp:posOffset>
                </wp:positionV>
                <wp:extent cx="259080" cy="257810"/>
                <wp:effectExtent l="19050" t="19050" r="26670" b="27940"/>
                <wp:wrapNone/>
                <wp:docPr id="17749"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566" style="position:absolute;left:0;text-align:left;margin-left:204.85pt;margin-top:483.75pt;width:20.4pt;height:20.3pt;z-index:25175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" strokecolor="#4a7ebb" strokeweight="3.5pt">
                <v:textbox inset="0,0,0,0">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20</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752960" behindDoc="0" locked="0" layoutInCell="1" allowOverlap="1">
                <wp:simplePos x="0" y="0"/>
                <wp:positionH relativeFrom="margin">
                  <wp:posOffset>530860</wp:posOffset>
                </wp:positionH>
                <wp:positionV relativeFrom="paragraph">
                  <wp:posOffset>6503035</wp:posOffset>
                </wp:positionV>
                <wp:extent cx="259080" cy="257810"/>
                <wp:effectExtent l="19050" t="19050" r="26670" b="27940"/>
                <wp:wrapNone/>
                <wp:docPr id="17750"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28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567" style="position:absolute;left:0;text-align:left;margin-left:41.8pt;margin-top:512.05pt;width:20.4pt;height:20.3pt;z-index:2517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" strokecolor="#4a7ebb" strokeweight="3.5pt">
                <v:textbox inset="0,0,0,0">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28</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753984" behindDoc="0" locked="0" layoutInCell="1" allowOverlap="1">
                <wp:simplePos x="0" y="0"/>
                <wp:positionH relativeFrom="margin">
                  <wp:posOffset>490855</wp:posOffset>
                </wp:positionH>
                <wp:positionV relativeFrom="paragraph">
                  <wp:posOffset>5812790</wp:posOffset>
                </wp:positionV>
                <wp:extent cx="259080" cy="257810"/>
                <wp:effectExtent l="19050" t="19050" r="26670" b="27940"/>
                <wp:wrapNone/>
                <wp:docPr id="17751"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26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568" style="position:absolute;left:0;text-align:left;margin-left:38.65pt;margin-top:457.7pt;width:20.4pt;height:20.3pt;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" strokecolor="#4a7ebb" strokeweight="3.5pt">
                <v:textbox inset="0,0,0,0">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26</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757056" behindDoc="0" locked="0" layoutInCell="1" allowOverlap="1">
                <wp:simplePos x="0" y="0"/>
                <wp:positionH relativeFrom="leftMargin">
                  <wp:posOffset>509270</wp:posOffset>
                </wp:positionH>
                <wp:positionV relativeFrom="paragraph">
                  <wp:posOffset>3569335</wp:posOffset>
                </wp:positionV>
                <wp:extent cx="259080" cy="257810"/>
                <wp:effectExtent l="19050" t="19050" r="26670" b="27940"/>
                <wp:wrapNone/>
                <wp:docPr id="17754"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569" style="position:absolute;left:0;text-align:left;margin-left:40.1pt;margin-top:281.05pt;width:20.4pt;height:20.3pt;z-index:2517570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" strokecolor="#4a7ebb" strokeweight="3.5pt">
                <v:textbox inset="0,0,0,0">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24</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758080" behindDoc="0" locked="0" layoutInCell="1" allowOverlap="1">
                <wp:simplePos x="0" y="0"/>
                <wp:positionH relativeFrom="margin">
                  <wp:posOffset>-227965</wp:posOffset>
                </wp:positionH>
                <wp:positionV relativeFrom="paragraph">
                  <wp:posOffset>2460625</wp:posOffset>
                </wp:positionV>
                <wp:extent cx="259080" cy="257810"/>
                <wp:effectExtent l="19050" t="19050" r="26670" b="27940"/>
                <wp:wrapNone/>
                <wp:docPr id="17755"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570" style="position:absolute;left:0;text-align:left;margin-left:-17.95pt;margin-top:193.75pt;width:20.4pt;height:20.3pt;z-index:25175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" strokecolor="#4a7ebb" strokeweight="3.5pt">
                <v:textbox inset="0,0,0,0">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22</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750912" behindDoc="0" locked="0" layoutInCell="1" allowOverlap="1">
                <wp:simplePos x="0" y="0"/>
                <wp:positionH relativeFrom="margin">
                  <wp:posOffset>2583815</wp:posOffset>
                </wp:positionH>
                <wp:positionV relativeFrom="paragraph">
                  <wp:posOffset>5092700</wp:posOffset>
                </wp:positionV>
                <wp:extent cx="259080" cy="257810"/>
                <wp:effectExtent l="19050" t="19050" r="26670" b="27940"/>
                <wp:wrapNone/>
                <wp:docPr id="17748"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571" style="position:absolute;left:0;text-align:left;margin-left:203.45pt;margin-top:401pt;width:20.4pt;height:20.3pt;z-index:25175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" strokecolor="#4a7ebb" strokeweight="3.5pt">
                <v:textbox inset="0,0,0,0">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18</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749888" behindDoc="0" locked="0" layoutInCell="1" allowOverlap="1">
                <wp:simplePos x="0" y="0"/>
                <wp:positionH relativeFrom="margin">
                  <wp:posOffset>2546985</wp:posOffset>
                </wp:positionH>
                <wp:positionV relativeFrom="paragraph">
                  <wp:posOffset>4238625</wp:posOffset>
                </wp:positionV>
                <wp:extent cx="259080" cy="257810"/>
                <wp:effectExtent l="19050" t="19050" r="26670" b="27940"/>
                <wp:wrapNone/>
                <wp:docPr id="17747"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572" style="position:absolute;left:0;text-align:left;margin-left:200.55pt;margin-top:333.75pt;width:20.4pt;height:20.3pt;z-index:2517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" strokecolor="#4a7ebb" strokeweight="3.5pt">
                <v:textbox inset="0,0,0,0">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16</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748864" behindDoc="0" locked="0" layoutInCell="1" allowOverlap="1">
                <wp:simplePos x="0" y="0"/>
                <wp:positionH relativeFrom="margin">
                  <wp:posOffset>2567940</wp:posOffset>
                </wp:positionH>
                <wp:positionV relativeFrom="paragraph">
                  <wp:posOffset>3611880</wp:posOffset>
                </wp:positionV>
                <wp:extent cx="259080" cy="257810"/>
                <wp:effectExtent l="19050" t="19050" r="26670" b="27940"/>
                <wp:wrapNone/>
                <wp:docPr id="17746"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573" style="position:absolute;left:0;text-align:left;margin-left:202.2pt;margin-top:284.4pt;width:20.4pt;height:20.3pt;z-index:25174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" strokecolor="#4a7ebb" strokeweight="3.5pt">
                <v:textbox inset="0,0,0,0">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14</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747840" behindDoc="0" locked="0" layoutInCell="1" allowOverlap="1">
                <wp:simplePos x="0" y="0"/>
                <wp:positionH relativeFrom="margin">
                  <wp:posOffset>2588260</wp:posOffset>
                </wp:positionH>
                <wp:positionV relativeFrom="paragraph">
                  <wp:posOffset>2952115</wp:posOffset>
                </wp:positionV>
                <wp:extent cx="259080" cy="257810"/>
                <wp:effectExtent l="19050" t="19050" r="26670" b="27940"/>
                <wp:wrapNone/>
                <wp:docPr id="17745"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574" style="position:absolute;left:0;text-align:left;margin-left:203.8pt;margin-top:232.45pt;width:20.4pt;height:20.3pt;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" strokecolor="#4a7ebb" strokeweight="3.5pt">
                <v:textbox inset="0,0,0,0">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12</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746816" behindDoc="0" locked="0" layoutInCell="1" allowOverlap="1">
                <wp:simplePos x="0" y="0"/>
                <wp:positionH relativeFrom="margin">
                  <wp:posOffset>2564765</wp:posOffset>
                </wp:positionH>
                <wp:positionV relativeFrom="paragraph">
                  <wp:posOffset>2294255</wp:posOffset>
                </wp:positionV>
                <wp:extent cx="259080" cy="257810"/>
                <wp:effectExtent l="19050" t="19050" r="26670" b="27940"/>
                <wp:wrapNone/>
                <wp:docPr id="17744"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575" style="position:absolute;left:0;text-align:left;margin-left:201.95pt;margin-top:180.65pt;width:20.4pt;height:20.3pt;z-index:2517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" strokecolor="#4a7ebb" strokeweight="3.5pt">
                <v:textbox inset="0,0,0,0">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10</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745792" behindDoc="0" locked="0" layoutInCell="1" allowOverlap="1">
                <wp:simplePos x="0" y="0"/>
                <wp:positionH relativeFrom="margin">
                  <wp:posOffset>2585085</wp:posOffset>
                </wp:positionH>
                <wp:positionV relativeFrom="paragraph">
                  <wp:posOffset>1491615</wp:posOffset>
                </wp:positionV>
                <wp:extent cx="259080" cy="257810"/>
                <wp:effectExtent l="19050" t="19050" r="26670" b="27940"/>
                <wp:wrapNone/>
                <wp:docPr id="17743"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576" style="position:absolute;left:0;text-align:left;margin-left:203.55pt;margin-top:117.45pt;width:20.4pt;height:20.3pt;z-index:25174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" strokecolor="#4a7ebb" strokeweight="3.5pt">
                <v:textbox inset="0,0,0,0">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8</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744768" behindDoc="0" locked="0" layoutInCell="1" allowOverlap="1">
                <wp:simplePos x="0" y="0"/>
                <wp:positionH relativeFrom="margin">
                  <wp:posOffset>322580</wp:posOffset>
                </wp:positionH>
                <wp:positionV relativeFrom="paragraph">
                  <wp:posOffset>1357630</wp:posOffset>
                </wp:positionV>
                <wp:extent cx="259080" cy="257810"/>
                <wp:effectExtent l="19050" t="19050" r="26670" b="27940"/>
                <wp:wrapNone/>
                <wp:docPr id="17742"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577" style="position:absolute;left:0;text-align:left;margin-left:25.4pt;margin-top:106.9pt;width:20.4pt;height:20.3pt;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" strokecolor="#4a7ebb" strokeweight="3.5pt">
                <v:textbox inset="0,0,0,0">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6</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743744" behindDoc="0" locked="0" layoutInCell="1" allowOverlap="1">
                <wp:simplePos x="0" y="0"/>
                <wp:positionH relativeFrom="margin">
                  <wp:posOffset>2087245</wp:posOffset>
                </wp:positionH>
                <wp:positionV relativeFrom="paragraph">
                  <wp:posOffset>490220</wp:posOffset>
                </wp:positionV>
                <wp:extent cx="259080" cy="257810"/>
                <wp:effectExtent l="19050" t="19050" r="26670" b="27940"/>
                <wp:wrapNone/>
                <wp:docPr id="17741"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578" style="position:absolute;left:0;text-align:left;margin-left:164.35pt;margin-top:38.6pt;width:20.4pt;height:20.3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" strokecolor="#4a7ebb" strokeweight="3.5pt">
                <v:textbox inset="0,0,0,0">
                  <w:txbxContent>
                    <w:p w:rsidR="00862F6C" w:rsidRPr="00A87CE9" w:rsidRDefault="00862F6C" w:rsidP="008A5927">
                      <w:pPr>
                        <w:jc w:val="center"/>
                        <w:rPr>
                          <w:rFonts w:ascii="Times New Roman" w:hAnsi="Times New Roman" w:cs="Times New Roman"/>
                          <w:b/>
                          <w:szCs w:val="20"/>
                        </w:rPr>
                      </w:pPr>
                      <w:r>
                        <w:rPr>
                          <w:rFonts w:ascii="Times New Roman" w:hAnsi="Times New Roman" w:cs="Times New Roman"/>
                          <w:b/>
                          <w:szCs w:val="20"/>
                        </w:rPr>
                        <w:t>4</w:t>
                      </w:r>
                    </w:p>
                  </w:txbxContent>
                </v:textbox>
                <w10:wrap anchorx="margin"/>
              </v:oval>
            </w:pict>
          </mc:Fallback>
        </mc:AlternateContent>
      </w:r>
      <w:r w:rsidR="003D0C92" w:rsidRPr="0051716F">
        <w:rPr>
          <w:szCs w:val="20"/>
        </w:rPr>
        <w:br w:type="page"/>
      </w:r>
    </w:p>
    <w:p w:rsidR="000F7F34" w:rsidRPr="00D63381" w:rsidRDefault="000F7F34" w:rsidP="008D2D1A">
      <w:pPr>
        <w:spacing w:before="240"/>
        <w:jc w:val="both"/>
        <w:rPr>
          <w:sz w:val="22"/>
          <w:szCs w:val="22"/>
        </w:rPr>
      </w:pPr>
    </w:p>
    <w:p w:rsidR="000F7F34" w:rsidRPr="00D63381" w:rsidRDefault="000F7F34" w:rsidP="008D2D1A">
      <w:pPr>
        <w:spacing w:before="240"/>
        <w:jc w:val="both"/>
        <w:rPr>
          <w:sz w:val="22"/>
          <w:szCs w:val="22"/>
        </w:rPr>
      </w:pPr>
    </w:p>
    <w:p w:rsidR="000F7F34" w:rsidRPr="00D63381" w:rsidRDefault="0023450B" w:rsidP="008D2D1A">
      <w:pPr>
        <w:spacing w:before="240"/>
        <w:jc w:val="both"/>
        <w:rPr>
          <w:sz w:val="22"/>
          <w:szCs w:val="22"/>
        </w:rPr>
      </w:pPr>
      <w:r>
        <w:rPr>
          <w:noProof/>
          <w:sz w:val="22"/>
          <w:szCs w:val="22"/>
          <w:lang w:val="sv-SE" w:eastAsia="sv-SE"/>
        </w:rPr>
        <mc:AlternateContent>
          <mc:Choice Requires="wpg">
            <w:drawing>
              <wp:anchor distT="0" distB="0" distL="114300" distR="114300" simplePos="0" relativeHeight="275687936" behindDoc="0" locked="0" layoutInCell="1" allowOverlap="1">
                <wp:simplePos x="0" y="0"/>
                <wp:positionH relativeFrom="column">
                  <wp:posOffset>242570</wp:posOffset>
                </wp:positionH>
                <wp:positionV relativeFrom="paragraph">
                  <wp:posOffset>132715</wp:posOffset>
                </wp:positionV>
                <wp:extent cx="5920740" cy="7047865"/>
                <wp:effectExtent l="0" t="19050" r="0" b="19685"/>
                <wp:wrapNone/>
                <wp:docPr id="29039" name="Group 49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0740" cy="7047865"/>
                          <a:chOff x="2026" y="1227"/>
                          <a:chExt cx="9324" cy="11099"/>
                        </a:xfrm>
                      </wpg:grpSpPr>
                      <wps:wsp>
                        <wps:cNvPr id="29040" name="AutoShape 9667"/>
                        <wps:cNvCnPr>
                          <a:cxnSpLocks noChangeShapeType="1"/>
                        </wps:cNvCnPr>
                        <wps:spPr bwMode="auto">
                          <a:xfrm>
                            <a:off x="5457" y="3333"/>
                            <a:ext cx="0" cy="59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41" name="AutoShape 9669"/>
                        <wps:cNvCnPr>
                          <a:cxnSpLocks noChangeShapeType="1"/>
                        </wps:cNvCnPr>
                        <wps:spPr bwMode="auto">
                          <a:xfrm>
                            <a:off x="6512" y="5477"/>
                            <a:ext cx="0" cy="38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42" name="AutoShape 9670"/>
                        <wps:cNvCnPr>
                          <a:cxnSpLocks noChangeShapeType="1"/>
                        </wps:cNvCnPr>
                        <wps:spPr bwMode="auto">
                          <a:xfrm>
                            <a:off x="6532" y="5466"/>
                            <a:ext cx="680"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043" name="AutoShape 9671"/>
                        <wps:cNvCnPr>
                          <a:cxnSpLocks noChangeShapeType="1"/>
                        </wps:cNvCnPr>
                        <wps:spPr bwMode="auto">
                          <a:xfrm>
                            <a:off x="2879" y="9898"/>
                            <a:ext cx="4309"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044" name="AutoShape 9672"/>
                        <wps:cNvCnPr>
                          <a:cxnSpLocks noChangeShapeType="1"/>
                        </wps:cNvCnPr>
                        <wps:spPr bwMode="auto">
                          <a:xfrm>
                            <a:off x="2874" y="3937"/>
                            <a:ext cx="442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45" name="AutoShape 9673"/>
                        <wps:cNvCnPr>
                          <a:cxnSpLocks noChangeShapeType="1"/>
                        </wps:cNvCnPr>
                        <wps:spPr bwMode="auto">
                          <a:xfrm flipH="1">
                            <a:off x="2046" y="1724"/>
                            <a:ext cx="0" cy="1060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46" name="Text Box 9674"/>
                        <wps:cNvSpPr txBox="1">
                          <a:spLocks noChangeArrowheads="1"/>
                        </wps:cNvSpPr>
                        <wps:spPr bwMode="auto">
                          <a:xfrm>
                            <a:off x="2884" y="7999"/>
                            <a:ext cx="1183" cy="3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CD351B">
                              <w:pPr>
                                <w:rPr>
                                  <w:rFonts w:asciiTheme="majorHAnsi" w:hAnsiTheme="majorHAnsi" w:cstheme="majorHAnsi"/>
                                  <w:sz w:val="18"/>
                                  <w:szCs w:val="18"/>
                                </w:rPr>
                              </w:pPr>
                              <w:r w:rsidRPr="00886B36">
                                <w:rPr>
                                  <w:rFonts w:asciiTheme="majorHAnsi" w:hAnsiTheme="majorHAnsi" w:cstheme="majorHAnsi"/>
                                  <w:sz w:val="18"/>
                                  <w:szCs w:val="18"/>
                                </w:rPr>
                                <w:t>Stop</w:t>
                              </w:r>
                              <w:r>
                                <w:rPr>
                                  <w:rFonts w:asciiTheme="majorHAnsi" w:hAnsiTheme="majorHAnsi" w:cstheme="majorHAnsi"/>
                                  <w:sz w:val="18"/>
                                  <w:szCs w:val="18"/>
                                </w:rPr>
                                <w:t xml:space="preserve"> 13V</w:t>
                              </w:r>
                            </w:p>
                          </w:txbxContent>
                        </wps:txbx>
                        <wps:bodyPr rot="0" vert="horz" wrap="square" lIns="91440" tIns="45720" rIns="91440" bIns="45720" anchor="t" anchorCtr="0" upright="1">
                          <a:noAutofit/>
                        </wps:bodyPr>
                      </wps:wsp>
                      <wps:wsp>
                        <wps:cNvPr id="29047" name="AutoShape 9675"/>
                        <wps:cNvCnPr>
                          <a:cxnSpLocks noChangeShapeType="1"/>
                        </wps:cNvCnPr>
                        <wps:spPr bwMode="auto">
                          <a:xfrm>
                            <a:off x="2877" y="3917"/>
                            <a:ext cx="0" cy="600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52" name="AutoShape 9676"/>
                        <wps:cNvCnPr>
                          <a:cxnSpLocks noChangeShapeType="1"/>
                        </wps:cNvCnPr>
                        <wps:spPr bwMode="auto">
                          <a:xfrm flipH="1">
                            <a:off x="2880" y="7462"/>
                            <a:ext cx="3572"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4753" name="AutoShape 9677"/>
                        <wps:cNvCnPr>
                          <a:cxnSpLocks noChangeShapeType="1"/>
                        </wps:cNvCnPr>
                        <wps:spPr bwMode="auto">
                          <a:xfrm>
                            <a:off x="3097" y="7352"/>
                            <a:ext cx="0" cy="2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54" name="Text Box 9678"/>
                        <wps:cNvSpPr txBox="1">
                          <a:spLocks noChangeArrowheads="1"/>
                        </wps:cNvSpPr>
                        <wps:spPr bwMode="auto">
                          <a:xfrm>
                            <a:off x="4712" y="7871"/>
                            <a:ext cx="1665"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CD351B">
                              <w:pPr>
                                <w:rPr>
                                  <w:rFonts w:asciiTheme="majorHAnsi" w:hAnsiTheme="majorHAnsi" w:cstheme="majorHAnsi"/>
                                  <w:sz w:val="18"/>
                                  <w:szCs w:val="18"/>
                                  <w:lang w:val="fr-FR"/>
                                </w:rPr>
                              </w:pPr>
                              <w:r>
                                <w:rPr>
                                  <w:rFonts w:asciiTheme="majorHAnsi" w:hAnsiTheme="majorHAnsi" w:cstheme="majorHAnsi"/>
                                  <w:sz w:val="18"/>
                                  <w:szCs w:val="18"/>
                                </w:rPr>
                                <w:t>LI660 &lt; LI</w:t>
                              </w:r>
                              <w:r w:rsidRPr="00886B36">
                                <w:rPr>
                                  <w:rFonts w:asciiTheme="majorHAnsi" w:hAnsiTheme="majorHAnsi" w:cstheme="majorHAnsi"/>
                                  <w:sz w:val="18"/>
                                  <w:szCs w:val="18"/>
                                </w:rPr>
                                <w:t>660mini</w:t>
                              </w:r>
                            </w:p>
                          </w:txbxContent>
                        </wps:txbx>
                        <wps:bodyPr rot="0" vert="horz" wrap="square" lIns="91440" tIns="45720" rIns="91440" bIns="45720" anchor="t" anchorCtr="0" upright="1">
                          <a:noAutofit/>
                        </wps:bodyPr>
                      </wps:wsp>
                      <wps:wsp>
                        <wps:cNvPr id="14755" name="Text Box 9686"/>
                        <wps:cNvSpPr txBox="1">
                          <a:spLocks noChangeArrowheads="1"/>
                        </wps:cNvSpPr>
                        <wps:spPr bwMode="auto">
                          <a:xfrm>
                            <a:off x="7923" y="5602"/>
                            <a:ext cx="2537" cy="1247"/>
                          </a:xfrm>
                          <a:prstGeom prst="rect">
                            <a:avLst/>
                          </a:prstGeom>
                          <a:solidFill>
                            <a:srgbClr val="FFFFFF"/>
                          </a:solidFill>
                          <a:ln w="9525">
                            <a:solidFill>
                              <a:srgbClr val="000000"/>
                            </a:solidFill>
                            <a:miter lim="800000"/>
                            <a:headEnd/>
                            <a:tailEnd/>
                          </a:ln>
                        </wps:spPr>
                        <wps:txbx>
                          <w:txbxContent>
                            <w:p w:rsidR="00862F6C" w:rsidRDefault="00862F6C" w:rsidP="00CD351B">
                              <w:pPr>
                                <w:rPr>
                                  <w:rFonts w:asciiTheme="majorHAnsi" w:hAnsiTheme="majorHAnsi" w:cstheme="majorHAnsi"/>
                                  <w:sz w:val="18"/>
                                  <w:szCs w:val="18"/>
                                </w:rPr>
                              </w:pPr>
                              <w:r w:rsidRPr="00886B36">
                                <w:rPr>
                                  <w:rFonts w:asciiTheme="majorHAnsi" w:hAnsiTheme="majorHAnsi" w:cstheme="majorHAnsi"/>
                                  <w:sz w:val="18"/>
                                  <w:szCs w:val="18"/>
                                </w:rPr>
                                <w:t>CV60</w:t>
                              </w:r>
                              <w:r>
                                <w:rPr>
                                  <w:rFonts w:asciiTheme="majorHAnsi" w:hAnsiTheme="majorHAnsi" w:cstheme="majorHAnsi"/>
                                  <w:sz w:val="18"/>
                                  <w:szCs w:val="18"/>
                                </w:rPr>
                                <w:t>3</w:t>
                              </w:r>
                              <w:r w:rsidRPr="00886B36">
                                <w:rPr>
                                  <w:rFonts w:asciiTheme="majorHAnsi" w:hAnsiTheme="majorHAnsi" w:cstheme="majorHAnsi"/>
                                  <w:sz w:val="18"/>
                                  <w:szCs w:val="18"/>
                                </w:rPr>
                                <w:t xml:space="preserve"> open</w:t>
                              </w:r>
                              <w:r>
                                <w:rPr>
                                  <w:rFonts w:asciiTheme="majorHAnsi" w:hAnsiTheme="majorHAnsi" w:cstheme="majorHAnsi"/>
                                  <w:sz w:val="18"/>
                                  <w:szCs w:val="18"/>
                                </w:rPr>
                                <w:t>ed</w:t>
                              </w:r>
                              <w:r w:rsidRPr="00886B36">
                                <w:rPr>
                                  <w:rFonts w:asciiTheme="majorHAnsi" w:hAnsiTheme="majorHAnsi" w:cstheme="majorHAnsi"/>
                                  <w:sz w:val="18"/>
                                  <w:szCs w:val="18"/>
                                </w:rPr>
                                <w:t xml:space="preserve"> and controlled</w:t>
                              </w:r>
                            </w:p>
                            <w:p w:rsidR="00862F6C" w:rsidRPr="00886B36" w:rsidRDefault="00862F6C" w:rsidP="00CD351B">
                              <w:pPr>
                                <w:rPr>
                                  <w:rFonts w:asciiTheme="majorHAnsi" w:hAnsiTheme="majorHAnsi" w:cstheme="majorHAnsi"/>
                                  <w:sz w:val="18"/>
                                  <w:szCs w:val="18"/>
                                </w:rPr>
                              </w:pPr>
                              <w:r>
                                <w:rPr>
                                  <w:rFonts w:asciiTheme="majorHAnsi" w:hAnsiTheme="majorHAnsi" w:cstheme="majorHAnsi"/>
                                  <w:sz w:val="18"/>
                                  <w:szCs w:val="18"/>
                                </w:rPr>
                                <w:t>FT551&lt;FT55</w:t>
                              </w:r>
                              <w:r w:rsidRPr="00886B36">
                                <w:rPr>
                                  <w:rFonts w:asciiTheme="majorHAnsi" w:hAnsiTheme="majorHAnsi" w:cstheme="majorHAnsi"/>
                                  <w:sz w:val="18"/>
                                  <w:szCs w:val="18"/>
                                </w:rPr>
                                <w:t>1</w:t>
                              </w:r>
                              <w:r>
                                <w:rPr>
                                  <w:rFonts w:asciiTheme="majorHAnsi" w:hAnsiTheme="majorHAnsi" w:cstheme="majorHAnsi"/>
                                  <w:sz w:val="18"/>
                                  <w:szCs w:val="18"/>
                                </w:rPr>
                                <w:t>limi</w:t>
                              </w:r>
                              <w:r w:rsidRPr="00886B36">
                                <w:rPr>
                                  <w:rFonts w:asciiTheme="majorHAnsi" w:hAnsiTheme="majorHAnsi" w:cstheme="majorHAnsi"/>
                                  <w:sz w:val="18"/>
                                  <w:szCs w:val="18"/>
                                </w:rPr>
                                <w:t>t</w:t>
                              </w:r>
                            </w:p>
                            <w:p w:rsidR="00862F6C" w:rsidRPr="00886B36" w:rsidRDefault="00862F6C" w:rsidP="00CD351B">
                              <w:pPr>
                                <w:rPr>
                                  <w:rFonts w:asciiTheme="majorHAnsi" w:hAnsiTheme="majorHAnsi" w:cstheme="majorHAnsi"/>
                                  <w:sz w:val="18"/>
                                  <w:szCs w:val="18"/>
                                </w:rPr>
                              </w:pPr>
                              <w:r>
                                <w:rPr>
                                  <w:rFonts w:asciiTheme="majorHAnsi" w:hAnsiTheme="majorHAnsi" w:cstheme="majorHAnsi"/>
                                  <w:sz w:val="18"/>
                                  <w:szCs w:val="18"/>
                                </w:rPr>
                                <w:t>FV643, FV641 opened</w:t>
                              </w:r>
                            </w:p>
                          </w:txbxContent>
                        </wps:txbx>
                        <wps:bodyPr rot="0" vert="horz" wrap="square" lIns="91440" tIns="45720" rIns="91440" bIns="45720" anchor="t" anchorCtr="0" upright="1">
                          <a:noAutofit/>
                        </wps:bodyPr>
                      </wps:wsp>
                      <wps:wsp>
                        <wps:cNvPr id="14756" name="Text Box 9687"/>
                        <wps:cNvSpPr txBox="1">
                          <a:spLocks noChangeArrowheads="1"/>
                        </wps:cNvSpPr>
                        <wps:spPr bwMode="auto">
                          <a:xfrm>
                            <a:off x="7270" y="9627"/>
                            <a:ext cx="1123" cy="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CD351B">
                              <w:pPr>
                                <w:rPr>
                                  <w:rFonts w:asciiTheme="majorHAnsi" w:hAnsiTheme="majorHAnsi" w:cstheme="majorHAnsi"/>
                                  <w:sz w:val="18"/>
                                  <w:szCs w:val="18"/>
                                </w:rPr>
                              </w:pPr>
                              <w:r w:rsidRPr="00886B36">
                                <w:rPr>
                                  <w:rFonts w:asciiTheme="majorHAnsi" w:hAnsiTheme="majorHAnsi" w:cstheme="majorHAnsi"/>
                                  <w:sz w:val="18"/>
                                  <w:szCs w:val="18"/>
                                </w:rPr>
                                <w:t>Stop</w:t>
                              </w:r>
                              <w:r>
                                <w:rPr>
                                  <w:rFonts w:asciiTheme="majorHAnsi" w:hAnsiTheme="majorHAnsi" w:cstheme="majorHAnsi"/>
                                  <w:sz w:val="18"/>
                                  <w:szCs w:val="18"/>
                                </w:rPr>
                                <w:t xml:space="preserve"> 13V</w:t>
                              </w:r>
                            </w:p>
                          </w:txbxContent>
                        </wps:txbx>
                        <wps:bodyPr rot="0" vert="horz" wrap="square" lIns="91440" tIns="45720" rIns="91440" bIns="45720" anchor="t" anchorCtr="0" upright="1">
                          <a:noAutofit/>
                        </wps:bodyPr>
                      </wps:wsp>
                      <wps:wsp>
                        <wps:cNvPr id="14757" name="Text Box 9692"/>
                        <wps:cNvSpPr txBox="1">
                          <a:spLocks noChangeArrowheads="1"/>
                        </wps:cNvSpPr>
                        <wps:spPr bwMode="auto">
                          <a:xfrm>
                            <a:off x="4036" y="9290"/>
                            <a:ext cx="2751"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CD351B">
                              <w:pPr>
                                <w:rPr>
                                  <w:rFonts w:asciiTheme="majorHAnsi" w:hAnsiTheme="majorHAnsi" w:cstheme="majorHAnsi"/>
                                  <w:sz w:val="18"/>
                                  <w:szCs w:val="18"/>
                                  <w:lang w:val="fr-FR"/>
                                </w:rPr>
                              </w:pPr>
                              <w:r w:rsidRPr="00886B36">
                                <w:rPr>
                                  <w:rFonts w:asciiTheme="majorHAnsi" w:hAnsiTheme="majorHAnsi" w:cstheme="majorHAnsi"/>
                                  <w:sz w:val="18"/>
                                  <w:szCs w:val="18"/>
                                  <w:lang w:val="fr-FR"/>
                                </w:rPr>
                                <w:t>Intermittent</w:t>
                              </w:r>
                              <w:r>
                                <w:rPr>
                                  <w:rFonts w:asciiTheme="majorHAnsi" w:hAnsiTheme="majorHAnsi" w:cstheme="majorHAnsi"/>
                                  <w:sz w:val="18"/>
                                  <w:szCs w:val="18"/>
                                </w:rPr>
                                <w:t>&amp; LI660 &lt; LI</w:t>
                              </w:r>
                              <w:r w:rsidRPr="00886B36">
                                <w:rPr>
                                  <w:rFonts w:asciiTheme="majorHAnsi" w:hAnsiTheme="majorHAnsi" w:cstheme="majorHAnsi"/>
                                  <w:sz w:val="18"/>
                                  <w:szCs w:val="18"/>
                                </w:rPr>
                                <w:t>660mini</w:t>
                              </w:r>
                            </w:p>
                          </w:txbxContent>
                        </wps:txbx>
                        <wps:bodyPr rot="0" vert="horz" wrap="square" lIns="91440" tIns="45720" rIns="91440" bIns="45720" anchor="t" anchorCtr="0" upright="1">
                          <a:noAutofit/>
                        </wps:bodyPr>
                      </wps:wsp>
                      <wps:wsp>
                        <wps:cNvPr id="14758" name="Text Box 9693"/>
                        <wps:cNvSpPr txBox="1">
                          <a:spLocks noChangeArrowheads="1"/>
                        </wps:cNvSpPr>
                        <wps:spPr bwMode="auto">
                          <a:xfrm>
                            <a:off x="7730" y="9025"/>
                            <a:ext cx="1861"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CD351B">
                              <w:pPr>
                                <w:rPr>
                                  <w:rFonts w:asciiTheme="majorHAnsi" w:hAnsiTheme="majorHAnsi" w:cstheme="majorHAnsi"/>
                                  <w:sz w:val="18"/>
                                  <w:szCs w:val="18"/>
                                </w:rPr>
                              </w:pPr>
                              <w:r>
                                <w:rPr>
                                  <w:rFonts w:asciiTheme="majorHAnsi" w:hAnsiTheme="majorHAnsi" w:cstheme="majorHAnsi"/>
                                  <w:sz w:val="18"/>
                                  <w:szCs w:val="18"/>
                                </w:rPr>
                                <w:t>R</w:t>
                              </w:r>
                              <w:r w:rsidRPr="00886B36">
                                <w:rPr>
                                  <w:rFonts w:asciiTheme="majorHAnsi" w:hAnsiTheme="majorHAnsi" w:cstheme="majorHAnsi"/>
                                  <w:sz w:val="18"/>
                                  <w:szCs w:val="18"/>
                                </w:rPr>
                                <w:t>egulation</w:t>
                              </w:r>
                            </w:p>
                          </w:txbxContent>
                        </wps:txbx>
                        <wps:bodyPr rot="0" vert="horz" wrap="square" lIns="91440" tIns="45720" rIns="91440" bIns="45720" anchor="t" anchorCtr="0" upright="1">
                          <a:noAutofit/>
                        </wps:bodyPr>
                      </wps:wsp>
                      <wps:wsp>
                        <wps:cNvPr id="14759" name="AutoShape 9694"/>
                        <wps:cNvCnPr>
                          <a:cxnSpLocks noChangeShapeType="1"/>
                        </wps:cNvCnPr>
                        <wps:spPr bwMode="auto">
                          <a:xfrm>
                            <a:off x="10729" y="5088"/>
                            <a:ext cx="0" cy="430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60" name="Text Box 9698"/>
                        <wps:cNvSpPr txBox="1">
                          <a:spLocks noChangeArrowheads="1"/>
                        </wps:cNvSpPr>
                        <wps:spPr bwMode="auto">
                          <a:xfrm>
                            <a:off x="7323" y="3870"/>
                            <a:ext cx="4027" cy="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0A3330" w:rsidRDefault="00862F6C" w:rsidP="000A3330">
                              <w:pPr>
                                <w:rPr>
                                  <w:rFonts w:asciiTheme="majorHAnsi" w:hAnsiTheme="majorHAnsi" w:cstheme="majorHAnsi"/>
                                  <w:sz w:val="18"/>
                                  <w:szCs w:val="18"/>
                                </w:rPr>
                              </w:pPr>
                              <w:r>
                                <w:rPr>
                                  <w:rFonts w:asciiTheme="majorHAnsi" w:hAnsiTheme="majorHAnsi" w:cstheme="majorHAnsi"/>
                                  <w:sz w:val="18"/>
                                  <w:szCs w:val="18"/>
                                </w:rPr>
                                <w:t>Intermittent  &amp; (LI660 &lt; LI</w:t>
                              </w:r>
                              <w:r w:rsidRPr="00886B36">
                                <w:rPr>
                                  <w:rFonts w:asciiTheme="majorHAnsi" w:hAnsiTheme="majorHAnsi" w:cstheme="majorHAnsi"/>
                                  <w:sz w:val="18"/>
                                  <w:szCs w:val="18"/>
                                </w:rPr>
                                <w:t>660mini</w:t>
                              </w:r>
                              <w:r>
                                <w:rPr>
                                  <w:rFonts w:asciiTheme="majorHAnsi" w:hAnsiTheme="majorHAnsi" w:cstheme="majorHAnsi"/>
                                  <w:sz w:val="18"/>
                                  <w:szCs w:val="18"/>
                                </w:rPr>
                                <w:t xml:space="preserve"> OR Stop 13V)</w:t>
                              </w:r>
                            </w:p>
                            <w:p w:rsidR="00862F6C" w:rsidRPr="000A3330" w:rsidRDefault="00862F6C" w:rsidP="00CD351B">
                              <w:pPr>
                                <w:pStyle w:val="ListBullet"/>
                                <w:numPr>
                                  <w:ilvl w:val="0"/>
                                  <w:numId w:val="0"/>
                                </w:numPr>
                                <w:rPr>
                                  <w:rFonts w:asciiTheme="majorHAnsi" w:hAnsiTheme="majorHAnsi" w:cstheme="majorHAnsi"/>
                                  <w:sz w:val="18"/>
                                  <w:szCs w:val="18"/>
                                  <w:lang w:val="en-US"/>
                                </w:rPr>
                              </w:pPr>
                            </w:p>
                          </w:txbxContent>
                        </wps:txbx>
                        <wps:bodyPr rot="0" vert="horz" wrap="square" lIns="91440" tIns="45720" rIns="91440" bIns="45720" anchor="t" anchorCtr="0" upright="1">
                          <a:noAutofit/>
                        </wps:bodyPr>
                      </wps:wsp>
                      <wps:wsp>
                        <wps:cNvPr id="14761" name="Text Box 9699"/>
                        <wps:cNvSpPr txBox="1">
                          <a:spLocks noChangeArrowheads="1"/>
                        </wps:cNvSpPr>
                        <wps:spPr bwMode="auto">
                          <a:xfrm>
                            <a:off x="9084" y="6893"/>
                            <a:ext cx="1150" cy="3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CD351B">
                              <w:pPr>
                                <w:rPr>
                                  <w:rFonts w:asciiTheme="majorHAnsi" w:hAnsiTheme="majorHAnsi" w:cstheme="majorHAnsi"/>
                                  <w:sz w:val="18"/>
                                  <w:szCs w:val="18"/>
                                </w:rPr>
                              </w:pPr>
                              <w:r w:rsidRPr="00886B36">
                                <w:rPr>
                                  <w:rFonts w:asciiTheme="majorHAnsi" w:hAnsiTheme="majorHAnsi" w:cstheme="majorHAnsi"/>
                                  <w:sz w:val="18"/>
                                  <w:szCs w:val="18"/>
                                </w:rPr>
                                <w:t>Regulation</w:t>
                              </w:r>
                            </w:p>
                          </w:txbxContent>
                        </wps:txbx>
                        <wps:bodyPr rot="0" vert="horz" wrap="square" lIns="91440" tIns="45720" rIns="91440" bIns="45720" anchor="t" anchorCtr="0" upright="1">
                          <a:noAutofit/>
                        </wps:bodyPr>
                      </wps:wsp>
                      <wps:wsp>
                        <wps:cNvPr id="14762" name="Text Box 9703"/>
                        <wps:cNvSpPr txBox="1">
                          <a:spLocks noChangeArrowheads="1"/>
                        </wps:cNvSpPr>
                        <wps:spPr bwMode="auto">
                          <a:xfrm>
                            <a:off x="7290" y="7388"/>
                            <a:ext cx="2736"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CD351B">
                              <w:pPr>
                                <w:rPr>
                                  <w:rFonts w:asciiTheme="majorHAnsi" w:hAnsiTheme="majorHAnsi" w:cstheme="majorHAnsi"/>
                                  <w:sz w:val="18"/>
                                  <w:szCs w:val="18"/>
                                </w:rPr>
                              </w:pPr>
                              <w:r>
                                <w:rPr>
                                  <w:rFonts w:asciiTheme="majorHAnsi" w:hAnsiTheme="majorHAnsi" w:cstheme="majorHAnsi"/>
                                  <w:sz w:val="18"/>
                                  <w:szCs w:val="18"/>
                                </w:rPr>
                                <w:t>(LI660 &gt; LI660M</w:t>
                              </w:r>
                              <w:r w:rsidRPr="00886B36">
                                <w:rPr>
                                  <w:rFonts w:asciiTheme="majorHAnsi" w:hAnsiTheme="majorHAnsi" w:cstheme="majorHAnsi"/>
                                  <w:sz w:val="18"/>
                                  <w:szCs w:val="18"/>
                                </w:rPr>
                                <w:t>axi</w:t>
                              </w:r>
                              <w:r>
                                <w:rPr>
                                  <w:rFonts w:asciiTheme="majorHAnsi" w:hAnsiTheme="majorHAnsi" w:cstheme="majorHAnsi"/>
                                  <w:sz w:val="18"/>
                                  <w:szCs w:val="18"/>
                                </w:rPr>
                                <w:t>) OR Stop 13V</w:t>
                              </w:r>
                            </w:p>
                          </w:txbxContent>
                        </wps:txbx>
                        <wps:bodyPr rot="0" vert="horz" wrap="square" lIns="91440" tIns="45720" rIns="91440" bIns="45720" anchor="t" anchorCtr="0" upright="1">
                          <a:noAutofit/>
                        </wps:bodyPr>
                      </wps:wsp>
                      <wps:wsp>
                        <wps:cNvPr id="14763" name="AutoShape 9704"/>
                        <wps:cNvCnPr>
                          <a:cxnSpLocks noChangeShapeType="1"/>
                        </wps:cNvCnPr>
                        <wps:spPr bwMode="auto">
                          <a:xfrm>
                            <a:off x="7298" y="3931"/>
                            <a:ext cx="0" cy="83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56" name="AutoShape 9705"/>
                        <wps:cNvCnPr>
                          <a:cxnSpLocks noChangeShapeType="1"/>
                        </wps:cNvCnPr>
                        <wps:spPr bwMode="auto">
                          <a:xfrm>
                            <a:off x="7192" y="7523"/>
                            <a:ext cx="20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57" name="AutoShape 9707"/>
                        <wps:cNvCnPr>
                          <a:cxnSpLocks noChangeShapeType="1"/>
                        </wps:cNvCnPr>
                        <wps:spPr bwMode="auto">
                          <a:xfrm>
                            <a:off x="7187" y="9693"/>
                            <a:ext cx="21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58" name="AutoShape 9708"/>
                        <wps:cNvCnPr>
                          <a:cxnSpLocks noChangeShapeType="1"/>
                        </wps:cNvCnPr>
                        <wps:spPr bwMode="auto">
                          <a:xfrm>
                            <a:off x="2771" y="8072"/>
                            <a:ext cx="21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59" name="AutoShape 9709"/>
                        <wps:cNvCnPr>
                          <a:cxnSpLocks noChangeShapeType="1"/>
                        </wps:cNvCnPr>
                        <wps:spPr bwMode="auto">
                          <a:xfrm>
                            <a:off x="2026" y="12316"/>
                            <a:ext cx="527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60" name="Rectangle 9710"/>
                        <wps:cNvSpPr>
                          <a:spLocks noChangeArrowheads="1"/>
                        </wps:cNvSpPr>
                        <wps:spPr bwMode="auto">
                          <a:xfrm>
                            <a:off x="6714" y="7800"/>
                            <a:ext cx="1145" cy="1131"/>
                          </a:xfrm>
                          <a:prstGeom prst="rect">
                            <a:avLst/>
                          </a:prstGeom>
                          <a:solidFill>
                            <a:srgbClr val="FFFFFF"/>
                          </a:solidFill>
                          <a:ln w="9525">
                            <a:solidFill>
                              <a:srgbClr val="000000"/>
                            </a:solidFill>
                            <a:miter lim="800000"/>
                            <a:headEnd/>
                            <a:tailEnd/>
                          </a:ln>
                        </wps:spPr>
                        <wps:txbx>
                          <w:txbxContent>
                            <w:p w:rsidR="00862F6C" w:rsidRPr="00886B36" w:rsidRDefault="00862F6C" w:rsidP="00CD351B">
                              <w:pPr>
                                <w:spacing w:before="120"/>
                                <w:jc w:val="center"/>
                                <w:rPr>
                                  <w:rFonts w:asciiTheme="majorHAnsi" w:hAnsiTheme="majorHAnsi" w:cstheme="majorHAnsi"/>
                                  <w:sz w:val="18"/>
                                  <w:szCs w:val="18"/>
                                </w:rPr>
                              </w:pPr>
                              <w:r w:rsidRPr="00886B36">
                                <w:rPr>
                                  <w:rFonts w:asciiTheme="majorHAnsi" w:hAnsiTheme="majorHAnsi" w:cstheme="majorHAnsi"/>
                                  <w:sz w:val="18"/>
                                  <w:szCs w:val="18"/>
                                </w:rPr>
                                <w:t xml:space="preserve">End of </w:t>
                              </w:r>
                            </w:p>
                            <w:p w:rsidR="00862F6C" w:rsidRPr="00886B36" w:rsidRDefault="00862F6C" w:rsidP="00CD351B">
                              <w:pPr>
                                <w:jc w:val="center"/>
                                <w:rPr>
                                  <w:rFonts w:asciiTheme="majorHAnsi" w:hAnsiTheme="majorHAnsi" w:cstheme="majorHAnsi"/>
                                  <w:sz w:val="18"/>
                                  <w:szCs w:val="18"/>
                                </w:rPr>
                              </w:pPr>
                              <w:r w:rsidRPr="00886B36">
                                <w:rPr>
                                  <w:rFonts w:asciiTheme="majorHAnsi" w:hAnsiTheme="majorHAnsi" w:cstheme="majorHAnsi"/>
                                  <w:sz w:val="18"/>
                                  <w:szCs w:val="18"/>
                                </w:rPr>
                                <w:t>Filling</w:t>
                              </w:r>
                            </w:p>
                          </w:txbxContent>
                        </wps:txbx>
                        <wps:bodyPr rot="0" vert="horz" wrap="square" lIns="91440" tIns="45720" rIns="91440" bIns="45720" anchor="t" anchorCtr="0" upright="1">
                          <a:noAutofit/>
                        </wps:bodyPr>
                      </wps:wsp>
                      <wps:wsp>
                        <wps:cNvPr id="14861" name="Text Box 9711"/>
                        <wps:cNvSpPr txBox="1">
                          <a:spLocks noChangeArrowheads="1"/>
                        </wps:cNvSpPr>
                        <wps:spPr bwMode="auto">
                          <a:xfrm>
                            <a:off x="7859" y="7800"/>
                            <a:ext cx="2531" cy="1131"/>
                          </a:xfrm>
                          <a:prstGeom prst="rect">
                            <a:avLst/>
                          </a:prstGeom>
                          <a:solidFill>
                            <a:srgbClr val="FFFFFF"/>
                          </a:solidFill>
                          <a:ln w="9525">
                            <a:solidFill>
                              <a:srgbClr val="000000"/>
                            </a:solidFill>
                            <a:miter lim="800000"/>
                            <a:headEnd/>
                            <a:tailEnd/>
                          </a:ln>
                        </wps:spPr>
                        <wps:txbx>
                          <w:txbxContent>
                            <w:p w:rsidR="00862F6C" w:rsidRDefault="00862F6C" w:rsidP="00CD351B">
                              <w:pPr>
                                <w:rPr>
                                  <w:rFonts w:asciiTheme="majorHAnsi" w:hAnsiTheme="majorHAnsi" w:cstheme="majorHAnsi"/>
                                  <w:sz w:val="18"/>
                                  <w:szCs w:val="18"/>
                                </w:rPr>
                              </w:pPr>
                              <w:r>
                                <w:rPr>
                                  <w:rFonts w:asciiTheme="majorHAnsi" w:hAnsiTheme="majorHAnsi" w:cstheme="majorHAnsi"/>
                                  <w:sz w:val="18"/>
                                  <w:szCs w:val="18"/>
                                </w:rPr>
                                <w:t xml:space="preserve">Close </w:t>
                              </w:r>
                              <w:r w:rsidRPr="00886B36">
                                <w:rPr>
                                  <w:rFonts w:asciiTheme="majorHAnsi" w:hAnsiTheme="majorHAnsi" w:cstheme="majorHAnsi"/>
                                  <w:sz w:val="18"/>
                                  <w:szCs w:val="18"/>
                                </w:rPr>
                                <w:t>CV60</w:t>
                              </w:r>
                              <w:r>
                                <w:rPr>
                                  <w:rFonts w:asciiTheme="majorHAnsi" w:hAnsiTheme="majorHAnsi" w:cstheme="majorHAnsi"/>
                                  <w:sz w:val="18"/>
                                  <w:szCs w:val="18"/>
                                </w:rPr>
                                <w:t>3</w:t>
                              </w:r>
                            </w:p>
                            <w:p w:rsidR="00862F6C" w:rsidRPr="00886B36" w:rsidRDefault="00862F6C" w:rsidP="00CD351B">
                              <w:pPr>
                                <w:rPr>
                                  <w:rFonts w:asciiTheme="majorHAnsi" w:hAnsiTheme="majorHAnsi" w:cstheme="majorHAnsi"/>
                                  <w:sz w:val="18"/>
                                  <w:szCs w:val="18"/>
                                </w:rPr>
                              </w:pPr>
                              <w:r>
                                <w:rPr>
                                  <w:rFonts w:asciiTheme="majorHAnsi" w:hAnsiTheme="majorHAnsi" w:cstheme="majorHAnsi"/>
                                  <w:sz w:val="18"/>
                                  <w:szCs w:val="18"/>
                                </w:rPr>
                                <w:t>FV643, FV641 opened</w:t>
                              </w:r>
                            </w:p>
                            <w:p w:rsidR="00862F6C" w:rsidRPr="00886B36" w:rsidRDefault="00862F6C" w:rsidP="00CD351B">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4862" name="AutoShape 9715"/>
                        <wps:cNvCnPr>
                          <a:cxnSpLocks noChangeShapeType="1"/>
                        </wps:cNvCnPr>
                        <wps:spPr bwMode="auto">
                          <a:xfrm>
                            <a:off x="5437" y="2164"/>
                            <a:ext cx="0" cy="45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63" name="Text Box 9716"/>
                        <wps:cNvSpPr txBox="1">
                          <a:spLocks noChangeArrowheads="1"/>
                        </wps:cNvSpPr>
                        <wps:spPr bwMode="auto">
                          <a:xfrm>
                            <a:off x="2957" y="3926"/>
                            <a:ext cx="1079" cy="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CD351B">
                              <w:pPr>
                                <w:rPr>
                                  <w:rFonts w:asciiTheme="majorHAnsi" w:hAnsiTheme="majorHAnsi" w:cstheme="majorHAnsi"/>
                                  <w:sz w:val="18"/>
                                  <w:szCs w:val="18"/>
                                </w:rPr>
                              </w:pPr>
                              <w:r w:rsidRPr="00886B36">
                                <w:rPr>
                                  <w:rFonts w:asciiTheme="majorHAnsi" w:hAnsiTheme="majorHAnsi" w:cstheme="majorHAnsi"/>
                                  <w:sz w:val="18"/>
                                  <w:szCs w:val="18"/>
                                </w:rPr>
                                <w:t xml:space="preserve">Regulation </w:t>
                              </w:r>
                            </w:p>
                          </w:txbxContent>
                        </wps:txbx>
                        <wps:bodyPr rot="0" vert="horz" wrap="square" lIns="91440" tIns="45720" rIns="91440" bIns="45720" anchor="t" anchorCtr="0" upright="1">
                          <a:noAutofit/>
                        </wps:bodyPr>
                      </wps:wsp>
                      <wps:wsp>
                        <wps:cNvPr id="14864" name="AutoShape 9718"/>
                        <wps:cNvCnPr>
                          <a:cxnSpLocks noChangeShapeType="1"/>
                        </wps:cNvCnPr>
                        <wps:spPr bwMode="auto">
                          <a:xfrm>
                            <a:off x="2750" y="413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65" name="AutoShape 9720"/>
                        <wps:cNvCnPr>
                          <a:cxnSpLocks noChangeShapeType="1"/>
                        </wps:cNvCnPr>
                        <wps:spPr bwMode="auto">
                          <a:xfrm>
                            <a:off x="7180" y="412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66" name="AutoShape 9721"/>
                        <wps:cNvCnPr>
                          <a:cxnSpLocks noChangeShapeType="1"/>
                        </wps:cNvCnPr>
                        <wps:spPr bwMode="auto">
                          <a:xfrm flipV="1">
                            <a:off x="3035" y="5076"/>
                            <a:ext cx="7710" cy="1"/>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14867" name="Group 9722"/>
                        <wpg:cNvGrpSpPr>
                          <a:grpSpLocks/>
                        </wpg:cNvGrpSpPr>
                        <wpg:grpSpPr bwMode="auto">
                          <a:xfrm>
                            <a:off x="6613" y="10114"/>
                            <a:ext cx="3720" cy="725"/>
                            <a:chOff x="6613" y="9574"/>
                            <a:chExt cx="3720" cy="1134"/>
                          </a:xfrm>
                        </wpg:grpSpPr>
                        <wps:wsp>
                          <wps:cNvPr id="14868" name="Rectangle 9680"/>
                          <wps:cNvSpPr>
                            <a:spLocks noChangeArrowheads="1"/>
                          </wps:cNvSpPr>
                          <wps:spPr bwMode="auto">
                            <a:xfrm>
                              <a:off x="6613" y="9574"/>
                              <a:ext cx="1457" cy="1134"/>
                            </a:xfrm>
                            <a:prstGeom prst="rect">
                              <a:avLst/>
                            </a:prstGeom>
                            <a:solidFill>
                              <a:srgbClr val="FFFFFF"/>
                            </a:solidFill>
                            <a:ln w="9525">
                              <a:solidFill>
                                <a:srgbClr val="000000"/>
                              </a:solidFill>
                              <a:miter lim="800000"/>
                              <a:headEnd/>
                              <a:tailEnd/>
                            </a:ln>
                          </wps:spPr>
                          <wps:txbx>
                            <w:txbxContent>
                              <w:p w:rsidR="00862F6C" w:rsidRPr="006E7411" w:rsidRDefault="00862F6C" w:rsidP="00CD351B">
                                <w:pPr>
                                  <w:jc w:val="center"/>
                                  <w:rPr>
                                    <w:rFonts w:asciiTheme="majorHAnsi" w:hAnsiTheme="majorHAnsi"/>
                                    <w:sz w:val="18"/>
                                    <w:szCs w:val="18"/>
                                    <w:lang w:val="fr-FR"/>
                                  </w:rPr>
                                </w:pPr>
                                <w:r>
                                  <w:rPr>
                                    <w:rFonts w:asciiTheme="majorHAnsi" w:hAnsiTheme="majorHAnsi"/>
                                    <w:sz w:val="18"/>
                                    <w:szCs w:val="18"/>
                                    <w:lang w:val="fr-FR"/>
                                  </w:rPr>
                                  <w:t>Stop Filling</w:t>
                                </w:r>
                              </w:p>
                            </w:txbxContent>
                          </wps:txbx>
                          <wps:bodyPr rot="0" vert="horz" wrap="square" lIns="91440" tIns="45720" rIns="91440" bIns="45720" anchor="t" anchorCtr="0" upright="1">
                            <a:noAutofit/>
                          </wps:bodyPr>
                        </wps:wsp>
                        <wps:wsp>
                          <wps:cNvPr id="14869" name="Text Box 9681"/>
                          <wps:cNvSpPr txBox="1">
                            <a:spLocks noChangeArrowheads="1"/>
                          </wps:cNvSpPr>
                          <wps:spPr bwMode="auto">
                            <a:xfrm>
                              <a:off x="8009" y="9574"/>
                              <a:ext cx="2324" cy="1134"/>
                            </a:xfrm>
                            <a:prstGeom prst="rect">
                              <a:avLst/>
                            </a:prstGeom>
                            <a:solidFill>
                              <a:srgbClr val="FFFFFF"/>
                            </a:solidFill>
                            <a:ln w="9525">
                              <a:solidFill>
                                <a:srgbClr val="000000"/>
                              </a:solidFill>
                              <a:miter lim="800000"/>
                              <a:headEnd/>
                              <a:tailEnd/>
                            </a:ln>
                          </wps:spPr>
                          <wps:txbx>
                            <w:txbxContent>
                              <w:p w:rsidR="00862F6C" w:rsidRDefault="00862F6C" w:rsidP="00CD351B">
                                <w:pPr>
                                  <w:rPr>
                                    <w:rFonts w:asciiTheme="majorHAnsi" w:hAnsiTheme="majorHAnsi" w:cstheme="majorHAnsi"/>
                                    <w:sz w:val="18"/>
                                    <w:szCs w:val="18"/>
                                  </w:rPr>
                                </w:pPr>
                                <w:r>
                                  <w:rPr>
                                    <w:rFonts w:asciiTheme="majorHAnsi" w:hAnsiTheme="majorHAnsi" w:cstheme="majorHAnsi"/>
                                    <w:sz w:val="18"/>
                                    <w:szCs w:val="18"/>
                                  </w:rPr>
                                  <w:t>Close CV603</w:t>
                                </w:r>
                              </w:p>
                              <w:p w:rsidR="00862F6C" w:rsidRPr="00886B36" w:rsidRDefault="00862F6C" w:rsidP="00CD351B">
                                <w:pPr>
                                  <w:rPr>
                                    <w:rFonts w:asciiTheme="majorHAnsi" w:hAnsiTheme="majorHAnsi" w:cstheme="majorHAnsi"/>
                                    <w:sz w:val="18"/>
                                    <w:szCs w:val="18"/>
                                  </w:rPr>
                                </w:pPr>
                                <w:r>
                                  <w:rPr>
                                    <w:rFonts w:asciiTheme="majorHAnsi" w:hAnsiTheme="majorHAnsi" w:cstheme="majorHAnsi"/>
                                    <w:sz w:val="18"/>
                                    <w:szCs w:val="18"/>
                                  </w:rPr>
                                  <w:t>FV643, FV641 opened</w:t>
                                </w:r>
                              </w:p>
                            </w:txbxContent>
                          </wps:txbx>
                          <wps:bodyPr rot="0" vert="horz" wrap="square" lIns="91440" tIns="45720" rIns="91440" bIns="45720" anchor="t" anchorCtr="0" upright="1">
                            <a:noAutofit/>
                          </wps:bodyPr>
                        </wps:wsp>
                      </wpg:grpSp>
                      <wps:wsp>
                        <wps:cNvPr id="14870" name="AutoShape 9910"/>
                        <wps:cNvCnPr>
                          <a:cxnSpLocks noChangeShapeType="1"/>
                        </wps:cNvCnPr>
                        <wps:spPr bwMode="auto">
                          <a:xfrm flipH="1">
                            <a:off x="2047" y="1747"/>
                            <a:ext cx="2665"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4871" name="AutoShape 9911"/>
                        <wps:cNvCnPr>
                          <a:cxnSpLocks noChangeShapeType="1"/>
                        </wps:cNvCnPr>
                        <wps:spPr bwMode="auto">
                          <a:xfrm>
                            <a:off x="5330" y="241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72" name="Text Box 9912"/>
                        <wps:cNvSpPr txBox="1">
                          <a:spLocks noChangeArrowheads="1"/>
                        </wps:cNvSpPr>
                        <wps:spPr bwMode="auto">
                          <a:xfrm>
                            <a:off x="5686" y="2203"/>
                            <a:ext cx="2098" cy="3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775E90">
                              <w:pPr>
                                <w:rPr>
                                  <w:rFonts w:asciiTheme="majorHAnsi" w:hAnsiTheme="majorHAnsi" w:cstheme="majorHAnsi"/>
                                  <w:sz w:val="18"/>
                                  <w:szCs w:val="18"/>
                                </w:rPr>
                              </w:pPr>
                              <w:r>
                                <w:rPr>
                                  <w:rFonts w:asciiTheme="majorHAnsi" w:hAnsiTheme="majorHAnsi" w:cstheme="majorHAnsi"/>
                                  <w:sz w:val="18"/>
                                  <w:szCs w:val="18"/>
                                </w:rPr>
                                <w:t>Start sequence 13V</w:t>
                              </w:r>
                              <w:r w:rsidRPr="00886B36">
                                <w:rPr>
                                  <w:rFonts w:asciiTheme="majorHAnsi" w:hAnsiTheme="majorHAnsi" w:cstheme="majorHAnsi"/>
                                  <w:sz w:val="18"/>
                                  <w:szCs w:val="18"/>
                                </w:rPr>
                                <w:t xml:space="preserve"> </w:t>
                              </w:r>
                            </w:p>
                          </w:txbxContent>
                        </wps:txbx>
                        <wps:bodyPr rot="0" vert="horz" wrap="square" lIns="91440" tIns="45720" rIns="91440" bIns="45720" anchor="t" anchorCtr="0" upright="1">
                          <a:noAutofit/>
                        </wps:bodyPr>
                      </wps:wsp>
                      <wps:wsp>
                        <wps:cNvPr id="14873" name="AutoShape 9919"/>
                        <wps:cNvCnPr>
                          <a:cxnSpLocks noChangeShapeType="1"/>
                        </wps:cNvCnPr>
                        <wps:spPr bwMode="auto">
                          <a:xfrm>
                            <a:off x="7200" y="1102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74" name="Text Box 9920"/>
                        <wps:cNvSpPr txBox="1">
                          <a:spLocks noChangeArrowheads="1"/>
                        </wps:cNvSpPr>
                        <wps:spPr bwMode="auto">
                          <a:xfrm>
                            <a:off x="7392" y="10830"/>
                            <a:ext cx="1376"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AB365E" w:rsidRDefault="00862F6C" w:rsidP="00AB365E">
                              <w:pPr>
                                <w:rPr>
                                  <w:rFonts w:asciiTheme="majorHAnsi" w:hAnsiTheme="majorHAnsi" w:cstheme="majorHAnsi"/>
                                  <w:sz w:val="18"/>
                                  <w:szCs w:val="18"/>
                                  <w:lang w:val="fr-FR"/>
                                </w:rPr>
                              </w:pPr>
                              <w:r>
                                <w:rPr>
                                  <w:rFonts w:asciiTheme="majorHAnsi" w:hAnsiTheme="majorHAnsi" w:cstheme="majorHAnsi"/>
                                  <w:sz w:val="18"/>
                                  <w:szCs w:val="18"/>
                                  <w:lang w:val="fr-FR"/>
                                </w:rPr>
                                <w:t>CV603 closed</w:t>
                              </w:r>
                            </w:p>
                          </w:txbxContent>
                        </wps:txbx>
                        <wps:bodyPr rot="0" vert="horz" wrap="square" lIns="91440" tIns="45720" rIns="91440" bIns="45720" anchor="t" anchorCtr="0" upright="1">
                          <a:noAutofit/>
                        </wps:bodyPr>
                      </wps:wsp>
                      <wpg:grpSp>
                        <wpg:cNvPr id="14875" name="Group 11484"/>
                        <wpg:cNvGrpSpPr>
                          <a:grpSpLocks/>
                        </wpg:cNvGrpSpPr>
                        <wpg:grpSpPr bwMode="auto">
                          <a:xfrm>
                            <a:off x="6608" y="11213"/>
                            <a:ext cx="3720" cy="725"/>
                            <a:chOff x="6613" y="9574"/>
                            <a:chExt cx="3720" cy="1134"/>
                          </a:xfrm>
                        </wpg:grpSpPr>
                        <wps:wsp>
                          <wps:cNvPr id="14876" name="Rectangle 11485"/>
                          <wps:cNvSpPr>
                            <a:spLocks noChangeArrowheads="1"/>
                          </wps:cNvSpPr>
                          <wps:spPr bwMode="auto">
                            <a:xfrm>
                              <a:off x="6613" y="9574"/>
                              <a:ext cx="1457" cy="1134"/>
                            </a:xfrm>
                            <a:prstGeom prst="rect">
                              <a:avLst/>
                            </a:prstGeom>
                            <a:solidFill>
                              <a:srgbClr val="FFFFFF"/>
                            </a:solidFill>
                            <a:ln w="9525">
                              <a:solidFill>
                                <a:srgbClr val="000000"/>
                              </a:solidFill>
                              <a:miter lim="800000"/>
                              <a:headEnd/>
                              <a:tailEnd/>
                            </a:ln>
                          </wps:spPr>
                          <wps:txbx>
                            <w:txbxContent>
                              <w:p w:rsidR="00862F6C" w:rsidRPr="006E7411" w:rsidRDefault="00862F6C" w:rsidP="00C5660B">
                                <w:pPr>
                                  <w:jc w:val="center"/>
                                  <w:rPr>
                                    <w:rFonts w:asciiTheme="majorHAnsi" w:hAnsiTheme="majorHAnsi"/>
                                    <w:sz w:val="18"/>
                                    <w:szCs w:val="18"/>
                                    <w:lang w:val="fr-FR"/>
                                  </w:rPr>
                                </w:pPr>
                                <w:r>
                                  <w:rPr>
                                    <w:rFonts w:asciiTheme="majorHAnsi" w:hAnsiTheme="majorHAnsi"/>
                                    <w:sz w:val="18"/>
                                    <w:szCs w:val="18"/>
                                    <w:lang w:val="fr-FR"/>
                                  </w:rPr>
                                  <w:t>Filling circuit closed</w:t>
                                </w:r>
                              </w:p>
                            </w:txbxContent>
                          </wps:txbx>
                          <wps:bodyPr rot="0" vert="horz" wrap="square" lIns="91440" tIns="45720" rIns="91440" bIns="45720" anchor="t" anchorCtr="0" upright="1">
                            <a:noAutofit/>
                          </wps:bodyPr>
                        </wps:wsp>
                        <wps:wsp>
                          <wps:cNvPr id="14877" name="Text Box 11486"/>
                          <wps:cNvSpPr txBox="1">
                            <a:spLocks noChangeArrowheads="1"/>
                          </wps:cNvSpPr>
                          <wps:spPr bwMode="auto">
                            <a:xfrm>
                              <a:off x="8009" y="9574"/>
                              <a:ext cx="2324" cy="1134"/>
                            </a:xfrm>
                            <a:prstGeom prst="rect">
                              <a:avLst/>
                            </a:prstGeom>
                            <a:solidFill>
                              <a:srgbClr val="FFFFFF"/>
                            </a:solidFill>
                            <a:ln w="9525">
                              <a:solidFill>
                                <a:srgbClr val="000000"/>
                              </a:solidFill>
                              <a:miter lim="800000"/>
                              <a:headEnd/>
                              <a:tailEnd/>
                            </a:ln>
                          </wps:spPr>
                          <wps:txbx>
                            <w:txbxContent>
                              <w:p w:rsidR="00862F6C" w:rsidRPr="00886B36" w:rsidRDefault="00862F6C" w:rsidP="00C5660B">
                                <w:pPr>
                                  <w:rPr>
                                    <w:rFonts w:asciiTheme="majorHAnsi" w:hAnsiTheme="majorHAnsi" w:cstheme="majorHAnsi"/>
                                    <w:sz w:val="18"/>
                                    <w:szCs w:val="18"/>
                                  </w:rPr>
                                </w:pPr>
                                <w:r>
                                  <w:rPr>
                                    <w:rFonts w:asciiTheme="majorHAnsi" w:hAnsiTheme="majorHAnsi" w:cstheme="majorHAnsi"/>
                                    <w:sz w:val="18"/>
                                    <w:szCs w:val="18"/>
                                  </w:rPr>
                                  <w:t>Close FV643, FV641</w:t>
                                </w:r>
                              </w:p>
                            </w:txbxContent>
                          </wps:txbx>
                          <wps:bodyPr rot="0" vert="horz" wrap="square" lIns="91440" tIns="45720" rIns="91440" bIns="45720" anchor="t" anchorCtr="0" upright="1">
                            <a:noAutofit/>
                          </wps:bodyPr>
                        </wps:wsp>
                      </wpg:grpSp>
                      <wps:wsp>
                        <wps:cNvPr id="14878" name="Text Box 11487"/>
                        <wps:cNvSpPr txBox="1">
                          <a:spLocks noChangeArrowheads="1"/>
                        </wps:cNvSpPr>
                        <wps:spPr bwMode="auto">
                          <a:xfrm>
                            <a:off x="7456" y="11961"/>
                            <a:ext cx="1376" cy="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AB365E" w:rsidRDefault="00862F6C" w:rsidP="00C5660B">
                              <w:pPr>
                                <w:rPr>
                                  <w:rFonts w:asciiTheme="majorHAnsi" w:hAnsiTheme="majorHAnsi" w:cstheme="majorHAnsi"/>
                                  <w:sz w:val="18"/>
                                  <w:szCs w:val="18"/>
                                  <w:lang w:val="fr-FR"/>
                                </w:rPr>
                              </w:pPr>
                              <w:r>
                                <w:rPr>
                                  <w:rFonts w:asciiTheme="majorHAnsi" w:hAnsiTheme="majorHAnsi" w:cstheme="majorHAnsi"/>
                                  <w:sz w:val="18"/>
                                  <w:szCs w:val="18"/>
                                  <w:lang w:val="fr-FR"/>
                                </w:rPr>
                                <w:t>FV643 closed</w:t>
                              </w:r>
                            </w:p>
                          </w:txbxContent>
                        </wps:txbx>
                        <wps:bodyPr rot="0" vert="horz" wrap="square" lIns="91440" tIns="45720" rIns="91440" bIns="45720" anchor="t" anchorCtr="0" upright="1">
                          <a:noAutofit/>
                        </wps:bodyPr>
                      </wps:wsp>
                      <wps:wsp>
                        <wps:cNvPr id="14879" name="AutoShape 11488"/>
                        <wps:cNvCnPr>
                          <a:cxnSpLocks noChangeShapeType="1"/>
                        </wps:cNvCnPr>
                        <wps:spPr bwMode="auto">
                          <a:xfrm>
                            <a:off x="7190" y="1211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60" name="Rectangle 9914"/>
                        <wps:cNvSpPr>
                          <a:spLocks noChangeArrowheads="1"/>
                        </wps:cNvSpPr>
                        <wps:spPr bwMode="auto">
                          <a:xfrm>
                            <a:off x="4787" y="1337"/>
                            <a:ext cx="1091" cy="862"/>
                          </a:xfrm>
                          <a:prstGeom prst="rect">
                            <a:avLst/>
                          </a:prstGeom>
                          <a:solidFill>
                            <a:srgbClr val="FFFFFF"/>
                          </a:solidFill>
                          <a:ln w="9525">
                            <a:solidFill>
                              <a:srgbClr val="000000"/>
                            </a:solidFill>
                            <a:miter lim="800000"/>
                            <a:headEnd/>
                            <a:tailEnd/>
                          </a:ln>
                        </wps:spPr>
                        <wps:txbx>
                          <w:txbxContent>
                            <w:p w:rsidR="00862F6C" w:rsidRPr="00886B36" w:rsidRDefault="00862F6C" w:rsidP="00775E90">
                              <w:pPr>
                                <w:spacing w:before="120"/>
                                <w:jc w:val="center"/>
                                <w:rPr>
                                  <w:rFonts w:asciiTheme="majorHAnsi" w:hAnsiTheme="majorHAnsi" w:cstheme="majorHAnsi"/>
                                  <w:sz w:val="18"/>
                                  <w:szCs w:val="18"/>
                                  <w:lang w:val="fr-FR"/>
                                </w:rPr>
                              </w:pPr>
                              <w:r>
                                <w:rPr>
                                  <w:rFonts w:asciiTheme="majorHAnsi" w:hAnsiTheme="majorHAnsi" w:cstheme="majorHAnsi"/>
                                  <w:sz w:val="18"/>
                                  <w:szCs w:val="18"/>
                                  <w:lang w:val="fr-FR"/>
                                </w:rPr>
                                <w:t>Stop</w:t>
                              </w:r>
                            </w:p>
                          </w:txbxContent>
                        </wps:txbx>
                        <wps:bodyPr rot="0" vert="horz" wrap="square" lIns="91440" tIns="45720" rIns="91440" bIns="45720" anchor="t" anchorCtr="0" upright="1">
                          <a:noAutofit/>
                        </wps:bodyPr>
                      </wps:wsp>
                      <wps:wsp>
                        <wps:cNvPr id="17761" name="Text Box 9915"/>
                        <wps:cNvSpPr txBox="1">
                          <a:spLocks noChangeArrowheads="1"/>
                        </wps:cNvSpPr>
                        <wps:spPr bwMode="auto">
                          <a:xfrm>
                            <a:off x="5873" y="1337"/>
                            <a:ext cx="2083" cy="862"/>
                          </a:xfrm>
                          <a:prstGeom prst="rect">
                            <a:avLst/>
                          </a:prstGeom>
                          <a:solidFill>
                            <a:srgbClr val="FFFFFF"/>
                          </a:solidFill>
                          <a:ln w="9525">
                            <a:solidFill>
                              <a:srgbClr val="000000"/>
                            </a:solidFill>
                            <a:miter lim="800000"/>
                            <a:headEnd/>
                            <a:tailEnd/>
                          </a:ln>
                        </wps:spPr>
                        <wps:txbx>
                          <w:txbxContent>
                            <w:p w:rsidR="00862F6C" w:rsidRPr="00775E90" w:rsidRDefault="00862F6C" w:rsidP="00775E90">
                              <w:pPr>
                                <w:spacing w:before="120"/>
                                <w:rPr>
                                  <w:rFonts w:asciiTheme="majorHAnsi" w:hAnsiTheme="majorHAnsi" w:cstheme="majorHAnsi"/>
                                  <w:b/>
                                </w:rPr>
                              </w:pPr>
                              <w:r w:rsidRPr="00775E90">
                                <w:rPr>
                                  <w:rFonts w:asciiTheme="majorHAnsi" w:hAnsiTheme="majorHAnsi" w:cstheme="majorHAnsi"/>
                                  <w:b/>
                                </w:rPr>
                                <w:t xml:space="preserve">Sequence </w:t>
                              </w:r>
                              <w:r>
                                <w:rPr>
                                  <w:rFonts w:asciiTheme="majorHAnsi" w:hAnsiTheme="majorHAnsi" w:cstheme="majorHAnsi"/>
                                  <w:b/>
                                </w:rPr>
                                <w:t>13V</w:t>
                              </w:r>
                            </w:p>
                            <w:p w:rsidR="00862F6C" w:rsidRPr="00886B36" w:rsidRDefault="00862F6C" w:rsidP="00775E90">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7762" name="Rectangle 9917"/>
                        <wps:cNvSpPr>
                          <a:spLocks noChangeArrowheads="1"/>
                        </wps:cNvSpPr>
                        <wps:spPr bwMode="auto">
                          <a:xfrm>
                            <a:off x="4742" y="2582"/>
                            <a:ext cx="1163" cy="1102"/>
                          </a:xfrm>
                          <a:prstGeom prst="rect">
                            <a:avLst/>
                          </a:prstGeom>
                          <a:solidFill>
                            <a:srgbClr val="FFFFFF"/>
                          </a:solidFill>
                          <a:ln w="9525">
                            <a:solidFill>
                              <a:srgbClr val="000000"/>
                            </a:solidFill>
                            <a:miter lim="800000"/>
                            <a:headEnd/>
                            <a:tailEnd/>
                          </a:ln>
                        </wps:spPr>
                        <wps:txbx>
                          <w:txbxContent>
                            <w:p w:rsidR="00862F6C" w:rsidRPr="00886B36" w:rsidRDefault="00862F6C" w:rsidP="00775E90">
                              <w:pPr>
                                <w:spacing w:before="120"/>
                                <w:jc w:val="center"/>
                                <w:rPr>
                                  <w:rFonts w:asciiTheme="majorHAnsi" w:hAnsiTheme="majorHAnsi" w:cstheme="majorHAnsi"/>
                                  <w:sz w:val="18"/>
                                  <w:szCs w:val="18"/>
                                  <w:lang w:val="fr-FR"/>
                                </w:rPr>
                              </w:pPr>
                              <w:r w:rsidRPr="00886B36">
                                <w:rPr>
                                  <w:rFonts w:asciiTheme="majorHAnsi" w:hAnsiTheme="majorHAnsi" w:cstheme="majorHAnsi"/>
                                  <w:sz w:val="18"/>
                                  <w:szCs w:val="18"/>
                                  <w:lang w:val="fr-FR"/>
                                </w:rPr>
                                <w:t>Filling ready</w:t>
                              </w:r>
                            </w:p>
                          </w:txbxContent>
                        </wps:txbx>
                        <wps:bodyPr rot="0" vert="horz" wrap="square" lIns="91440" tIns="45720" rIns="91440" bIns="45720" anchor="t" anchorCtr="0" upright="1">
                          <a:noAutofit/>
                        </wps:bodyPr>
                      </wps:wsp>
                      <wps:wsp>
                        <wps:cNvPr id="17763" name="Text Box 9918"/>
                        <wps:cNvSpPr txBox="1">
                          <a:spLocks noChangeArrowheads="1"/>
                        </wps:cNvSpPr>
                        <wps:spPr bwMode="auto">
                          <a:xfrm>
                            <a:off x="5900" y="2582"/>
                            <a:ext cx="2221" cy="1102"/>
                          </a:xfrm>
                          <a:prstGeom prst="rect">
                            <a:avLst/>
                          </a:prstGeom>
                          <a:solidFill>
                            <a:srgbClr val="FFFFFF"/>
                          </a:solidFill>
                          <a:ln w="9525">
                            <a:solidFill>
                              <a:srgbClr val="000000"/>
                            </a:solidFill>
                            <a:miter lim="800000"/>
                            <a:headEnd/>
                            <a:tailEnd/>
                          </a:ln>
                        </wps:spPr>
                        <wps:txbx>
                          <w:txbxContent>
                            <w:p w:rsidR="00862F6C" w:rsidRPr="00886B36" w:rsidRDefault="00862F6C" w:rsidP="00775E90">
                              <w:pPr>
                                <w:spacing w:before="120"/>
                                <w:rPr>
                                  <w:rFonts w:asciiTheme="majorHAnsi" w:hAnsiTheme="majorHAnsi" w:cstheme="majorHAnsi"/>
                                  <w:sz w:val="18"/>
                                  <w:szCs w:val="18"/>
                                </w:rPr>
                              </w:pPr>
                              <w:r>
                                <w:rPr>
                                  <w:rFonts w:asciiTheme="majorHAnsi" w:hAnsiTheme="majorHAnsi" w:cstheme="majorHAnsi"/>
                                  <w:sz w:val="18"/>
                                  <w:szCs w:val="18"/>
                                </w:rPr>
                                <w:t xml:space="preserve">Open </w:t>
                              </w:r>
                              <w:r w:rsidRPr="00886B36">
                                <w:rPr>
                                  <w:rFonts w:asciiTheme="majorHAnsi" w:hAnsiTheme="majorHAnsi" w:cstheme="majorHAnsi"/>
                                  <w:sz w:val="18"/>
                                  <w:szCs w:val="18"/>
                                </w:rPr>
                                <w:t>FV643</w:t>
                              </w:r>
                              <w:r>
                                <w:rPr>
                                  <w:rFonts w:asciiTheme="majorHAnsi" w:hAnsiTheme="majorHAnsi" w:cstheme="majorHAnsi"/>
                                  <w:sz w:val="18"/>
                                  <w:szCs w:val="18"/>
                                </w:rPr>
                                <w:t>, FV641</w:t>
                              </w:r>
                            </w:p>
                            <w:p w:rsidR="00862F6C" w:rsidRPr="00886B36" w:rsidRDefault="00862F6C" w:rsidP="00775E90">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7770" name="AutoShape 9689"/>
                        <wps:cNvCnPr>
                          <a:cxnSpLocks noChangeShapeType="1"/>
                        </wps:cNvCnPr>
                        <wps:spPr bwMode="auto">
                          <a:xfrm flipH="1">
                            <a:off x="6513" y="9402"/>
                            <a:ext cx="4195" cy="0"/>
                          </a:xfrm>
                          <a:prstGeom prst="straightConnector1">
                            <a:avLst/>
                          </a:prstGeom>
                          <a:noFill/>
                          <a:ln w="6350">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7780" name="AutoShape 9690"/>
                        <wps:cNvCnPr>
                          <a:cxnSpLocks noChangeShapeType="1"/>
                        </wps:cNvCnPr>
                        <wps:spPr bwMode="auto">
                          <a:xfrm>
                            <a:off x="6894" y="9301"/>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81" name="AutoShape 9691"/>
                        <wps:cNvCnPr>
                          <a:cxnSpLocks noChangeShapeType="1"/>
                        </wps:cNvCnPr>
                        <wps:spPr bwMode="auto">
                          <a:xfrm>
                            <a:off x="7783" y="9290"/>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82" name="AutoShape 9701"/>
                        <wps:cNvCnPr>
                          <a:cxnSpLocks noChangeShapeType="1"/>
                        </wps:cNvCnPr>
                        <wps:spPr bwMode="auto">
                          <a:xfrm>
                            <a:off x="7276" y="7243"/>
                            <a:ext cx="3345"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783" name="AutoShape 9702"/>
                        <wps:cNvCnPr>
                          <a:cxnSpLocks noChangeShapeType="1"/>
                        </wps:cNvCnPr>
                        <wps:spPr bwMode="auto">
                          <a:xfrm rot="5400000">
                            <a:off x="8928" y="724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7784" name="Group 3862"/>
                        <wpg:cNvGrpSpPr>
                          <a:grpSpLocks/>
                        </wpg:cNvGrpSpPr>
                        <wpg:grpSpPr bwMode="auto">
                          <a:xfrm>
                            <a:off x="2348" y="5416"/>
                            <a:ext cx="3423" cy="1190"/>
                            <a:chOff x="2348" y="4866"/>
                            <a:chExt cx="3423" cy="1190"/>
                          </a:xfrm>
                        </wpg:grpSpPr>
                        <wps:wsp>
                          <wps:cNvPr id="17785" name="Rectangle 9683"/>
                          <wps:cNvSpPr>
                            <a:spLocks noChangeArrowheads="1"/>
                          </wps:cNvSpPr>
                          <wps:spPr bwMode="auto">
                            <a:xfrm>
                              <a:off x="2348" y="4866"/>
                              <a:ext cx="1513" cy="1190"/>
                            </a:xfrm>
                            <a:prstGeom prst="rect">
                              <a:avLst/>
                            </a:prstGeom>
                            <a:solidFill>
                              <a:srgbClr val="FFFFFF"/>
                            </a:solidFill>
                            <a:ln w="9525">
                              <a:solidFill>
                                <a:srgbClr val="000000"/>
                              </a:solidFill>
                              <a:miter lim="800000"/>
                              <a:headEnd/>
                              <a:tailEnd/>
                            </a:ln>
                          </wps:spPr>
                          <wps:txbx>
                            <w:txbxContent>
                              <w:p w:rsidR="00862F6C" w:rsidRPr="00886B36" w:rsidRDefault="00862F6C" w:rsidP="00CD351B">
                                <w:pPr>
                                  <w:spacing w:before="120"/>
                                  <w:jc w:val="center"/>
                                  <w:rPr>
                                    <w:rFonts w:asciiTheme="majorHAnsi" w:hAnsiTheme="majorHAnsi" w:cstheme="majorHAnsi"/>
                                    <w:sz w:val="18"/>
                                    <w:szCs w:val="18"/>
                                  </w:rPr>
                                </w:pPr>
                                <w:r w:rsidRPr="00886B36">
                                  <w:rPr>
                                    <w:rFonts w:asciiTheme="majorHAnsi" w:hAnsiTheme="majorHAnsi" w:cstheme="majorHAnsi"/>
                                    <w:sz w:val="18"/>
                                    <w:szCs w:val="18"/>
                                  </w:rPr>
                                  <w:t>Regulation</w:t>
                                </w:r>
                              </w:p>
                              <w:p w:rsidR="00862F6C" w:rsidRPr="00886B36" w:rsidRDefault="00862F6C" w:rsidP="00CD351B">
                                <w:pPr>
                                  <w:jc w:val="center"/>
                                  <w:rPr>
                                    <w:rFonts w:asciiTheme="majorHAnsi" w:hAnsiTheme="majorHAnsi" w:cstheme="majorHAnsi"/>
                                    <w:sz w:val="18"/>
                                    <w:szCs w:val="18"/>
                                  </w:rPr>
                                </w:pPr>
                                <w:r w:rsidRPr="00886B36">
                                  <w:rPr>
                                    <w:rFonts w:asciiTheme="majorHAnsi" w:hAnsiTheme="majorHAnsi" w:cstheme="majorHAnsi"/>
                                    <w:sz w:val="18"/>
                                    <w:szCs w:val="18"/>
                                  </w:rPr>
                                  <w:t>mode</w:t>
                                </w:r>
                              </w:p>
                            </w:txbxContent>
                          </wps:txbx>
                          <wps:bodyPr rot="0" vert="horz" wrap="square" lIns="91440" tIns="45720" rIns="91440" bIns="45720" anchor="t" anchorCtr="0" upright="1">
                            <a:noAutofit/>
                          </wps:bodyPr>
                        </wps:wsp>
                        <wps:wsp>
                          <wps:cNvPr id="17786" name="Text Box 9684"/>
                          <wps:cNvSpPr txBox="1">
                            <a:spLocks noChangeArrowheads="1"/>
                          </wps:cNvSpPr>
                          <wps:spPr bwMode="auto">
                            <a:xfrm>
                              <a:off x="3860" y="4866"/>
                              <a:ext cx="1911" cy="1190"/>
                            </a:xfrm>
                            <a:prstGeom prst="rect">
                              <a:avLst/>
                            </a:prstGeom>
                            <a:solidFill>
                              <a:srgbClr val="FFFFFF"/>
                            </a:solidFill>
                            <a:ln w="9525">
                              <a:solidFill>
                                <a:srgbClr val="000000"/>
                              </a:solidFill>
                              <a:miter lim="800000"/>
                              <a:headEnd/>
                              <a:tailEnd/>
                            </a:ln>
                          </wps:spPr>
                          <wps:txbx>
                            <w:txbxContent>
                              <w:p w:rsidR="00862F6C" w:rsidRPr="00886B36" w:rsidRDefault="00862F6C" w:rsidP="00CD351B">
                                <w:pPr>
                                  <w:rPr>
                                    <w:rFonts w:asciiTheme="majorHAnsi" w:hAnsiTheme="majorHAnsi" w:cstheme="majorHAnsi"/>
                                    <w:sz w:val="18"/>
                                    <w:szCs w:val="18"/>
                                  </w:rPr>
                                </w:pPr>
                                <w:r w:rsidRPr="00886B36">
                                  <w:rPr>
                                    <w:rFonts w:asciiTheme="majorHAnsi" w:hAnsiTheme="majorHAnsi" w:cstheme="majorHAnsi"/>
                                    <w:sz w:val="18"/>
                                    <w:szCs w:val="18"/>
                                  </w:rPr>
                                  <w:t>CV60</w:t>
                                </w:r>
                                <w:r>
                                  <w:rPr>
                                    <w:rFonts w:asciiTheme="majorHAnsi" w:hAnsiTheme="majorHAnsi" w:cstheme="majorHAnsi"/>
                                    <w:sz w:val="18"/>
                                    <w:szCs w:val="18"/>
                                  </w:rPr>
                                  <w:t>3</w:t>
                                </w:r>
                                <w:r w:rsidRPr="00886B36">
                                  <w:rPr>
                                    <w:rFonts w:asciiTheme="majorHAnsi" w:hAnsiTheme="majorHAnsi" w:cstheme="majorHAnsi"/>
                                    <w:sz w:val="18"/>
                                    <w:szCs w:val="18"/>
                                  </w:rPr>
                                  <w:t xml:space="preserve"> regulated</w:t>
                                </w:r>
                              </w:p>
                              <w:p w:rsidR="00862F6C" w:rsidRDefault="00862F6C" w:rsidP="00CD351B">
                                <w:pPr>
                                  <w:spacing w:line="312" w:lineRule="auto"/>
                                  <w:rPr>
                                    <w:rFonts w:asciiTheme="majorHAnsi" w:hAnsiTheme="majorHAnsi" w:cstheme="majorHAnsi"/>
                                    <w:sz w:val="18"/>
                                    <w:szCs w:val="18"/>
                                  </w:rPr>
                                </w:pPr>
                                <w:r>
                                  <w:rPr>
                                    <w:rFonts w:asciiTheme="majorHAnsi" w:hAnsiTheme="majorHAnsi" w:cstheme="majorHAnsi"/>
                                    <w:sz w:val="18"/>
                                    <w:szCs w:val="18"/>
                                  </w:rPr>
                                  <w:t>LI660=LI</w:t>
                                </w:r>
                                <w:r w:rsidRPr="00886B36">
                                  <w:rPr>
                                    <w:rFonts w:asciiTheme="majorHAnsi" w:hAnsiTheme="majorHAnsi" w:cstheme="majorHAnsi"/>
                                    <w:sz w:val="18"/>
                                    <w:szCs w:val="18"/>
                                  </w:rPr>
                                  <w:t>660setPoint</w:t>
                                </w:r>
                              </w:p>
                              <w:p w:rsidR="00862F6C" w:rsidRPr="00886B36" w:rsidRDefault="00862F6C" w:rsidP="00CD351B">
                                <w:pPr>
                                  <w:spacing w:line="312" w:lineRule="auto"/>
                                  <w:rPr>
                                    <w:rFonts w:asciiTheme="majorHAnsi" w:hAnsiTheme="majorHAnsi" w:cstheme="majorHAnsi"/>
                                    <w:sz w:val="18"/>
                                    <w:szCs w:val="18"/>
                                  </w:rPr>
                                </w:pPr>
                                <w:r>
                                  <w:rPr>
                                    <w:rFonts w:asciiTheme="majorHAnsi" w:hAnsiTheme="majorHAnsi" w:cstheme="majorHAnsi"/>
                                    <w:sz w:val="18"/>
                                    <w:szCs w:val="18"/>
                                  </w:rPr>
                                  <w:t>FV643, FV641 opened</w:t>
                                </w:r>
                              </w:p>
                              <w:p w:rsidR="00862F6C" w:rsidRPr="00886B36" w:rsidRDefault="00862F6C" w:rsidP="00CD351B">
                                <w:pPr>
                                  <w:spacing w:line="312" w:lineRule="auto"/>
                                  <w:rPr>
                                    <w:rFonts w:asciiTheme="majorHAnsi" w:hAnsiTheme="majorHAnsi" w:cstheme="majorHAnsi"/>
                                    <w:sz w:val="18"/>
                                    <w:szCs w:val="18"/>
                                  </w:rPr>
                                </w:pPr>
                              </w:p>
                            </w:txbxContent>
                          </wps:txbx>
                          <wps:bodyPr rot="0" vert="horz" wrap="square" lIns="91440" tIns="45720" rIns="91440" bIns="45720" anchor="t" anchorCtr="0" upright="1">
                            <a:noAutofit/>
                          </wps:bodyPr>
                        </wps:wsp>
                      </wpg:grpSp>
                      <wps:wsp>
                        <wps:cNvPr id="17787" name="Rectangle 9685"/>
                        <wps:cNvSpPr>
                          <a:spLocks noChangeArrowheads="1"/>
                        </wps:cNvSpPr>
                        <wps:spPr bwMode="auto">
                          <a:xfrm>
                            <a:off x="6715" y="5602"/>
                            <a:ext cx="1262" cy="1247"/>
                          </a:xfrm>
                          <a:prstGeom prst="rect">
                            <a:avLst/>
                          </a:prstGeom>
                          <a:solidFill>
                            <a:srgbClr val="FFFFFF"/>
                          </a:solidFill>
                          <a:ln w="9525">
                            <a:solidFill>
                              <a:srgbClr val="000000"/>
                            </a:solidFill>
                            <a:miter lim="800000"/>
                            <a:headEnd/>
                            <a:tailEnd/>
                          </a:ln>
                        </wps:spPr>
                        <wps:txbx>
                          <w:txbxContent>
                            <w:p w:rsidR="00862F6C" w:rsidRPr="00886B36" w:rsidRDefault="00862F6C" w:rsidP="005D6123">
                              <w:pPr>
                                <w:spacing w:before="120"/>
                                <w:jc w:val="center"/>
                                <w:rPr>
                                  <w:rFonts w:asciiTheme="majorHAnsi" w:hAnsiTheme="majorHAnsi" w:cstheme="majorHAnsi"/>
                                  <w:sz w:val="18"/>
                                  <w:szCs w:val="18"/>
                                </w:rPr>
                              </w:pPr>
                              <w:r w:rsidRPr="00886B36">
                                <w:rPr>
                                  <w:rFonts w:asciiTheme="majorHAnsi" w:hAnsiTheme="majorHAnsi" w:cstheme="majorHAnsi"/>
                                  <w:sz w:val="18"/>
                                  <w:szCs w:val="18"/>
                                </w:rPr>
                                <w:t>Start</w:t>
                              </w:r>
                            </w:p>
                            <w:p w:rsidR="00862F6C" w:rsidRPr="00886B36" w:rsidRDefault="00862F6C" w:rsidP="005D6123">
                              <w:pPr>
                                <w:jc w:val="center"/>
                                <w:rPr>
                                  <w:rFonts w:asciiTheme="majorHAnsi" w:hAnsiTheme="majorHAnsi" w:cstheme="majorHAnsi"/>
                                  <w:sz w:val="18"/>
                                  <w:szCs w:val="18"/>
                                </w:rPr>
                              </w:pPr>
                              <w:r w:rsidRPr="00886B36">
                                <w:rPr>
                                  <w:rFonts w:asciiTheme="majorHAnsi" w:hAnsiTheme="majorHAnsi" w:cstheme="majorHAnsi"/>
                                  <w:sz w:val="18"/>
                                  <w:szCs w:val="18"/>
                                </w:rPr>
                                <w:t>Filling</w:t>
                              </w:r>
                            </w:p>
                          </w:txbxContent>
                        </wps:txbx>
                        <wps:bodyPr rot="0" vert="horz" wrap="square" lIns="91440" tIns="45720" rIns="91440" bIns="45720" anchor="t" anchorCtr="0" upright="1">
                          <a:noAutofit/>
                        </wps:bodyPr>
                      </wps:wsp>
                      <wpg:grpSp>
                        <wpg:cNvPr id="17788" name="Group 3854"/>
                        <wpg:cNvGrpSpPr>
                          <a:grpSpLocks/>
                        </wpg:cNvGrpSpPr>
                        <wpg:grpSpPr bwMode="auto">
                          <a:xfrm>
                            <a:off x="3274" y="7076"/>
                            <a:ext cx="2257" cy="796"/>
                            <a:chOff x="2941" y="8229"/>
                            <a:chExt cx="2257" cy="796"/>
                          </a:xfrm>
                        </wpg:grpSpPr>
                        <wps:wsp>
                          <wps:cNvPr id="17789" name="Rectangle 3855"/>
                          <wps:cNvSpPr>
                            <a:spLocks noChangeArrowheads="1"/>
                          </wps:cNvSpPr>
                          <wps:spPr bwMode="auto">
                            <a:xfrm>
                              <a:off x="2941" y="8230"/>
                              <a:ext cx="1003" cy="795"/>
                            </a:xfrm>
                            <a:prstGeom prst="rect">
                              <a:avLst/>
                            </a:prstGeom>
                            <a:solidFill>
                              <a:srgbClr val="FFFFFF"/>
                            </a:solidFill>
                            <a:ln w="9525">
                              <a:solidFill>
                                <a:srgbClr val="000000"/>
                              </a:solidFill>
                              <a:miter lim="800000"/>
                              <a:headEnd/>
                              <a:tailEnd/>
                            </a:ln>
                          </wps:spPr>
                          <wps:txbx>
                            <w:txbxContent>
                              <w:p w:rsidR="00862F6C" w:rsidRPr="008A5886" w:rsidRDefault="00862F6C" w:rsidP="005D6123">
                                <w:pPr>
                                  <w:spacing w:before="40"/>
                                  <w:jc w:val="center"/>
                                  <w:rPr>
                                    <w:rFonts w:asciiTheme="majorHAnsi" w:hAnsiTheme="majorHAnsi" w:cstheme="majorHAnsi"/>
                                    <w:sz w:val="18"/>
                                    <w:szCs w:val="18"/>
                                  </w:rPr>
                                </w:pPr>
                                <w:r>
                                  <w:rPr>
                                    <w:rFonts w:asciiTheme="majorHAnsi" w:hAnsiTheme="majorHAnsi" w:cstheme="majorHAnsi"/>
                                    <w:sz w:val="18"/>
                                    <w:szCs w:val="18"/>
                                  </w:rPr>
                                  <w:t>Waiting for level</w:t>
                                </w:r>
                              </w:p>
                            </w:txbxContent>
                          </wps:txbx>
                          <wps:bodyPr rot="0" vert="horz" wrap="square" lIns="91440" tIns="45720" rIns="91440" bIns="45720" anchor="t" anchorCtr="0" upright="1">
                            <a:noAutofit/>
                          </wps:bodyPr>
                        </wps:wsp>
                        <wps:wsp>
                          <wps:cNvPr id="17790" name="Text Box 3856"/>
                          <wps:cNvSpPr txBox="1">
                            <a:spLocks noChangeArrowheads="1"/>
                          </wps:cNvSpPr>
                          <wps:spPr bwMode="auto">
                            <a:xfrm>
                              <a:off x="3938" y="8229"/>
                              <a:ext cx="1260" cy="795"/>
                            </a:xfrm>
                            <a:prstGeom prst="rect">
                              <a:avLst/>
                            </a:prstGeom>
                            <a:solidFill>
                              <a:srgbClr val="FFFFFF"/>
                            </a:solidFill>
                            <a:ln w="9525">
                              <a:solidFill>
                                <a:srgbClr val="000000"/>
                              </a:solidFill>
                              <a:miter lim="800000"/>
                              <a:headEnd/>
                              <a:tailEnd/>
                            </a:ln>
                          </wps:spPr>
                          <wps:txbx>
                            <w:txbxContent>
                              <w:p w:rsidR="00862F6C" w:rsidRPr="008A5886" w:rsidRDefault="00862F6C" w:rsidP="005D6123">
                                <w:pPr>
                                  <w:spacing w:before="200"/>
                                  <w:rPr>
                                    <w:rFonts w:asciiTheme="majorHAnsi" w:hAnsiTheme="majorHAnsi" w:cstheme="majorHAnsi"/>
                                    <w:sz w:val="18"/>
                                    <w:szCs w:val="18"/>
                                  </w:rPr>
                                </w:pPr>
                                <w:r>
                                  <w:rPr>
                                    <w:rFonts w:asciiTheme="majorHAnsi" w:hAnsiTheme="majorHAnsi" w:cstheme="majorHAnsi"/>
                                    <w:sz w:val="18"/>
                                    <w:szCs w:val="18"/>
                                  </w:rPr>
                                  <w:t>Close CV603</w:t>
                                </w:r>
                              </w:p>
                            </w:txbxContent>
                          </wps:txbx>
                          <wps:bodyPr rot="0" vert="horz" wrap="square" lIns="91440" tIns="45720" rIns="91440" bIns="45720" anchor="t" anchorCtr="0" upright="1">
                            <a:noAutofit/>
                          </wps:bodyPr>
                        </wps:wsp>
                      </wpg:grpSp>
                      <wps:wsp>
                        <wps:cNvPr id="17791" name="Text Box 3857"/>
                        <wps:cNvSpPr txBox="1">
                          <a:spLocks noChangeArrowheads="1"/>
                        </wps:cNvSpPr>
                        <wps:spPr bwMode="auto">
                          <a:xfrm>
                            <a:off x="2804" y="6672"/>
                            <a:ext cx="1252" cy="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640DCE">
                              <w:pPr>
                                <w:pStyle w:val="ListBullet"/>
                                <w:numPr>
                                  <w:ilvl w:val="0"/>
                                  <w:numId w:val="0"/>
                                </w:numPr>
                                <w:rPr>
                                  <w:rFonts w:asciiTheme="majorHAnsi" w:hAnsiTheme="majorHAnsi" w:cstheme="majorHAnsi"/>
                                  <w:sz w:val="18"/>
                                  <w:szCs w:val="18"/>
                                </w:rPr>
                              </w:pPr>
                              <w:r>
                                <w:rPr>
                                  <w:rFonts w:asciiTheme="majorHAnsi" w:hAnsiTheme="majorHAnsi" w:cstheme="majorHAnsi"/>
                                  <w:sz w:val="18"/>
                                  <w:szCs w:val="18"/>
                                </w:rPr>
                                <w:t xml:space="preserve">Intermittent </w:t>
                              </w:r>
                            </w:p>
                          </w:txbxContent>
                        </wps:txbx>
                        <wps:bodyPr rot="0" vert="horz" wrap="square" lIns="91440" tIns="45720" rIns="91440" bIns="45720" anchor="t" anchorCtr="0" upright="1">
                          <a:noAutofit/>
                        </wps:bodyPr>
                      </wps:wsp>
                      <wps:wsp>
                        <wps:cNvPr id="29048" name="AutoShape 3858"/>
                        <wps:cNvCnPr>
                          <a:cxnSpLocks noChangeShapeType="1"/>
                        </wps:cNvCnPr>
                        <wps:spPr bwMode="auto">
                          <a:xfrm>
                            <a:off x="6119" y="7345"/>
                            <a:ext cx="0" cy="2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49" name="AutoShape 3859"/>
                        <wps:cNvCnPr>
                          <a:cxnSpLocks noChangeShapeType="1"/>
                        </wps:cNvCnPr>
                        <wps:spPr bwMode="auto">
                          <a:xfrm flipH="1">
                            <a:off x="5870" y="5187"/>
                            <a:ext cx="0" cy="2268"/>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050" name="AutoShape 3860"/>
                        <wps:cNvCnPr>
                          <a:cxnSpLocks noChangeShapeType="1"/>
                        </wps:cNvCnPr>
                        <wps:spPr bwMode="auto">
                          <a:xfrm>
                            <a:off x="5771" y="6912"/>
                            <a:ext cx="21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51" name="Text Box 3861"/>
                        <wps:cNvSpPr txBox="1">
                          <a:spLocks noChangeArrowheads="1"/>
                        </wps:cNvSpPr>
                        <wps:spPr bwMode="auto">
                          <a:xfrm>
                            <a:off x="4539" y="6574"/>
                            <a:ext cx="2253" cy="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640DCE">
                              <w:pPr>
                                <w:rPr>
                                  <w:rFonts w:asciiTheme="majorHAnsi" w:hAnsiTheme="majorHAnsi" w:cstheme="majorHAnsi"/>
                                  <w:sz w:val="18"/>
                                  <w:szCs w:val="18"/>
                                </w:rPr>
                              </w:pPr>
                              <w:r w:rsidRPr="00886B36">
                                <w:rPr>
                                  <w:rFonts w:asciiTheme="majorHAnsi" w:hAnsiTheme="majorHAnsi" w:cstheme="majorHAnsi"/>
                                  <w:sz w:val="18"/>
                                  <w:szCs w:val="18"/>
                                </w:rPr>
                                <w:t xml:space="preserve">Regulation </w:t>
                              </w:r>
                              <w:r>
                                <w:rPr>
                                  <w:rFonts w:asciiTheme="majorHAnsi" w:hAnsiTheme="majorHAnsi" w:cstheme="majorHAnsi"/>
                                  <w:sz w:val="18"/>
                                  <w:szCs w:val="18"/>
                                </w:rPr>
                                <w:t xml:space="preserve"> OR  Stop 13V</w:t>
                              </w:r>
                            </w:p>
                          </w:txbxContent>
                        </wps:txbx>
                        <wps:bodyPr rot="0" vert="horz" wrap="square" lIns="91440" tIns="45720" rIns="91440" bIns="45720" anchor="t" anchorCtr="0" upright="1">
                          <a:noAutofit/>
                        </wps:bodyPr>
                      </wps:wsp>
                      <wps:wsp>
                        <wps:cNvPr id="29052" name="Oval 4951"/>
                        <wps:cNvSpPr>
                          <a:spLocks noChangeArrowheads="1"/>
                        </wps:cNvSpPr>
                        <wps:spPr bwMode="auto">
                          <a:xfrm>
                            <a:off x="4754" y="1227"/>
                            <a:ext cx="408" cy="406"/>
                          </a:xfrm>
                          <a:prstGeom prst="ellipse">
                            <a:avLst/>
                          </a:prstGeom>
                          <a:solidFill>
                            <a:srgbClr val="FFFFFF"/>
                          </a:solidFill>
                          <a:ln w="44450">
                            <a:solidFill>
                              <a:srgbClr val="4A7EBB"/>
                            </a:solidFill>
                            <a:round/>
                            <a:headEnd/>
                            <a:tailEnd/>
                          </a:ln>
                        </wps:spPr>
                        <wps:txbx>
                          <w:txbxContent>
                            <w:p w:rsidR="00862F6C" w:rsidRPr="00A87CE9" w:rsidRDefault="00862F6C" w:rsidP="000A3330">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wps:wsp>
                        <wps:cNvPr id="29053" name="Oval 4952"/>
                        <wps:cNvSpPr>
                          <a:spLocks noChangeArrowheads="1"/>
                        </wps:cNvSpPr>
                        <wps:spPr bwMode="auto">
                          <a:xfrm>
                            <a:off x="4685" y="250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0A3330">
                              <w:pPr>
                                <w:jc w:val="center"/>
                                <w:rPr>
                                  <w:rFonts w:ascii="Times New Roman" w:hAnsi="Times New Roman" w:cs="Times New Roman"/>
                                  <w:b/>
                                  <w:szCs w:val="20"/>
                                </w:rPr>
                              </w:pPr>
                              <w:r>
                                <w:rPr>
                                  <w:rFonts w:ascii="Times New Roman" w:hAnsi="Times New Roman" w:cs="Times New Roman"/>
                                  <w:b/>
                                  <w:szCs w:val="20"/>
                                </w:rPr>
                                <w:t>2</w:t>
                              </w:r>
                            </w:p>
                          </w:txbxContent>
                        </wps:txbx>
                        <wps:bodyPr rot="0" vert="horz" wrap="square" lIns="0" tIns="0" rIns="0" bIns="0" anchor="t" anchorCtr="0" upright="1">
                          <a:noAutofit/>
                        </wps:bodyPr>
                      </wps:wsp>
                      <wps:wsp>
                        <wps:cNvPr id="29054" name="Oval 4953"/>
                        <wps:cNvSpPr>
                          <a:spLocks noChangeArrowheads="1"/>
                        </wps:cNvSpPr>
                        <wps:spPr bwMode="auto">
                          <a:xfrm>
                            <a:off x="2369" y="6160"/>
                            <a:ext cx="408" cy="406"/>
                          </a:xfrm>
                          <a:prstGeom prst="ellipse">
                            <a:avLst/>
                          </a:prstGeom>
                          <a:solidFill>
                            <a:srgbClr val="FFFFFF"/>
                          </a:solidFill>
                          <a:ln w="44450">
                            <a:solidFill>
                              <a:srgbClr val="4A7EBB"/>
                            </a:solidFill>
                            <a:round/>
                            <a:headEnd/>
                            <a:tailEnd/>
                          </a:ln>
                        </wps:spPr>
                        <wps:txbx>
                          <w:txbxContent>
                            <w:p w:rsidR="00862F6C" w:rsidRPr="00A87CE9" w:rsidRDefault="00862F6C" w:rsidP="000A3330">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wps:wsp>
                        <wps:cNvPr id="29055" name="Oval 4954"/>
                        <wps:cNvSpPr>
                          <a:spLocks noChangeArrowheads="1"/>
                        </wps:cNvSpPr>
                        <wps:spPr bwMode="auto">
                          <a:xfrm>
                            <a:off x="6757" y="637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0A3330">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29056" name="Oval 4955"/>
                        <wps:cNvSpPr>
                          <a:spLocks noChangeArrowheads="1"/>
                        </wps:cNvSpPr>
                        <wps:spPr bwMode="auto">
                          <a:xfrm>
                            <a:off x="3162" y="7596"/>
                            <a:ext cx="408" cy="406"/>
                          </a:xfrm>
                          <a:prstGeom prst="ellipse">
                            <a:avLst/>
                          </a:prstGeom>
                          <a:solidFill>
                            <a:srgbClr val="FFFFFF"/>
                          </a:solidFill>
                          <a:ln w="44450">
                            <a:solidFill>
                              <a:srgbClr val="4A7EBB"/>
                            </a:solidFill>
                            <a:round/>
                            <a:headEnd/>
                            <a:tailEnd/>
                          </a:ln>
                        </wps:spPr>
                        <wps:txbx>
                          <w:txbxContent>
                            <w:p w:rsidR="00862F6C" w:rsidRPr="00A87CE9" w:rsidRDefault="00862F6C" w:rsidP="000A3330">
                              <w:pPr>
                                <w:jc w:val="center"/>
                                <w:rPr>
                                  <w:rFonts w:ascii="Times New Roman" w:hAnsi="Times New Roman" w:cs="Times New Roman"/>
                                  <w:b/>
                                  <w:szCs w:val="20"/>
                                </w:rPr>
                              </w:pPr>
                              <w:r>
                                <w:rPr>
                                  <w:rFonts w:ascii="Times New Roman" w:hAnsi="Times New Roman" w:cs="Times New Roman"/>
                                  <w:b/>
                                  <w:szCs w:val="20"/>
                                </w:rPr>
                                <w:t>5</w:t>
                              </w:r>
                            </w:p>
                          </w:txbxContent>
                        </wps:txbx>
                        <wps:bodyPr rot="0" vert="horz" wrap="square" lIns="0" tIns="0" rIns="0" bIns="0" anchor="t" anchorCtr="0" upright="1">
                          <a:noAutofit/>
                        </wps:bodyPr>
                      </wps:wsp>
                      <wps:wsp>
                        <wps:cNvPr id="29057" name="Oval 4956"/>
                        <wps:cNvSpPr>
                          <a:spLocks noChangeArrowheads="1"/>
                        </wps:cNvSpPr>
                        <wps:spPr bwMode="auto">
                          <a:xfrm>
                            <a:off x="6727" y="8474"/>
                            <a:ext cx="408" cy="406"/>
                          </a:xfrm>
                          <a:prstGeom prst="ellipse">
                            <a:avLst/>
                          </a:prstGeom>
                          <a:solidFill>
                            <a:srgbClr val="FFFFFF"/>
                          </a:solidFill>
                          <a:ln w="44450">
                            <a:solidFill>
                              <a:srgbClr val="4A7EBB"/>
                            </a:solidFill>
                            <a:round/>
                            <a:headEnd/>
                            <a:tailEnd/>
                          </a:ln>
                        </wps:spPr>
                        <wps:txbx>
                          <w:txbxContent>
                            <w:p w:rsidR="00862F6C" w:rsidRPr="00A87CE9" w:rsidRDefault="00862F6C" w:rsidP="000A3330">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wps:wsp>
                        <wps:cNvPr id="29058" name="Oval 4957"/>
                        <wps:cNvSpPr>
                          <a:spLocks noChangeArrowheads="1"/>
                        </wps:cNvSpPr>
                        <wps:spPr bwMode="auto">
                          <a:xfrm>
                            <a:off x="6633" y="1040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0A3330">
                              <w:pPr>
                                <w:jc w:val="center"/>
                                <w:rPr>
                                  <w:rFonts w:ascii="Times New Roman" w:hAnsi="Times New Roman" w:cs="Times New Roman"/>
                                  <w:b/>
                                  <w:szCs w:val="20"/>
                                </w:rPr>
                              </w:pPr>
                              <w:r>
                                <w:rPr>
                                  <w:rFonts w:ascii="Times New Roman" w:hAnsi="Times New Roman" w:cs="Times New Roman"/>
                                  <w:b/>
                                  <w:szCs w:val="20"/>
                                </w:rPr>
                                <w:t>10</w:t>
                              </w:r>
                            </w:p>
                          </w:txbxContent>
                        </wps:txbx>
                        <wps:bodyPr rot="0" vert="horz" wrap="square" lIns="0" tIns="0" rIns="0" bIns="0" anchor="t" anchorCtr="0" upright="1">
                          <a:noAutofit/>
                        </wps:bodyPr>
                      </wps:wsp>
                      <wps:wsp>
                        <wps:cNvPr id="29059" name="Oval 4958"/>
                        <wps:cNvSpPr>
                          <a:spLocks noChangeArrowheads="1"/>
                        </wps:cNvSpPr>
                        <wps:spPr bwMode="auto">
                          <a:xfrm>
                            <a:off x="6560" y="11586"/>
                            <a:ext cx="408" cy="406"/>
                          </a:xfrm>
                          <a:prstGeom prst="ellipse">
                            <a:avLst/>
                          </a:prstGeom>
                          <a:solidFill>
                            <a:srgbClr val="FFFFFF"/>
                          </a:solidFill>
                          <a:ln w="44450">
                            <a:solidFill>
                              <a:srgbClr val="4A7EBB"/>
                            </a:solidFill>
                            <a:round/>
                            <a:headEnd/>
                            <a:tailEnd/>
                          </a:ln>
                        </wps:spPr>
                        <wps:txbx>
                          <w:txbxContent>
                            <w:p w:rsidR="00862F6C" w:rsidRPr="00A87CE9" w:rsidRDefault="00862F6C" w:rsidP="000A3330">
                              <w:pPr>
                                <w:jc w:val="center"/>
                                <w:rPr>
                                  <w:rFonts w:ascii="Times New Roman" w:hAnsi="Times New Roman" w:cs="Times New Roman"/>
                                  <w:b/>
                                  <w:szCs w:val="20"/>
                                </w:rPr>
                              </w:pPr>
                              <w:r>
                                <w:rPr>
                                  <w:rFonts w:ascii="Times New Roman" w:hAnsi="Times New Roman" w:cs="Times New Roman"/>
                                  <w:b/>
                                  <w:szCs w:val="20"/>
                                </w:rPr>
                                <w:t>12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959" o:spid="_x0000_s3579" style="position:absolute;left:0;text-align:left;margin-left:19.1pt;margin-top:10.45pt;width:466.2pt;height:554.95pt;z-index:275687936" coordorigin="2026,1227" coordsize="9324,11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">
                <v:shape id="AutoShape 9667" o:spid="_x0000_s3580" type="#_x0000_t32" style="position:absolute;left:5457;top:3333;width:0;height:5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9sd8YAAADeAAAADwAAAGRycy9kb3ducmV2LnhtbESPzWoCMRSF94LvEG6hG6kZpZZ2apRR&#10;EKrgYmy7v53cTkInN+Mk6vTtzUJweTh/fPNl7xpxpi5Yzwom4wwEceW15VrB1+fm6RVEiMgaG8+k&#10;4J8CLBfDwRxz7S9c0vkQa5FGOOSowMTY5lKGypDDMPYtcfJ+fecwJtnVUnd4SeOukdMse5EOLacH&#10;gy2tDVV/h5NTsN9OVsWPsdtdebT72aZoTvXoW6nHh754BxGpj/fwrf2hFUzfsucEkHASCs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PbHfGAAAA3gAAAA8AAAAAAAAA&#10;AAAAAAAAoQIAAGRycy9kb3ducmV2LnhtbFBLBQYAAAAABAAEAPkAAACUAwAAAAA=&#10;"/>
                <v:shape id="AutoShape 9669" o:spid="_x0000_s3581" type="#_x0000_t32" style="position:absolute;left:6512;top:5477;width:0;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PJ7MgAAADeAAAADwAAAGRycy9kb3ducmV2LnhtbESPQWsCMRSE70L/Q3iFXkSzK23RrVFW&#10;QagFD1q9Pzevm9DNy3YTdfvvm0Khx2FmvmHmy9414kpdsJ4V5OMMBHHlteVawfF9M5qCCBFZY+OZ&#10;FHxTgOXibjDHQvsb7+l6iLVIEA4FKjAxtoWUoTLkMIx9S5y8D985jEl2tdQd3hLcNXKSZc/SoeW0&#10;YLCltaHq83BxCnbbfFWejd2+7b/s7mlTNpd6eFLq4b4vX0BE6uN/+K/9qhVMZtljDr930hW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MPJ7MgAAADeAAAADwAAAAAA&#10;AAAAAAAAAAChAgAAZHJzL2Rvd25yZXYueG1sUEsFBgAAAAAEAAQA+QAAAJYDAAAAAA==&#10;"/>
                <v:shape id="AutoShape 9670" o:spid="_x0000_s3582" type="#_x0000_t32" style="position:absolute;left:6532;top:5466;width: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KjJscAAADeAAAADwAAAGRycy9kb3ducmV2LnhtbESPT2vCQBTE70K/w/IK3urGIFKjq7QF&#10;UVs8GP+cH9nXJDT7Nt1dNfbTdwsFj8PM/IaZLTrTiAs5X1tWMBwkIIgLq2suFRz2y6dnED4ga2ws&#10;k4IbeVjMH3ozzLS98o4ueShFhLDPUEEVQptJ6YuKDPqBbYmj92mdwRClK6V2eI1w08g0ScbSYM1x&#10;ocKW3ioqvvKzUfD+0dbp92rrNk2gU65/jq+r4VGp/mP3MgURqAv38H97rRWkk2SUwt+deAXk/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MqMmxwAAAN4AAAAPAAAAAAAA&#10;AAAAAAAAAKECAABkcnMvZG93bnJldi54bWxQSwUGAAAAAAQABAD5AAAAlQMAAAAA&#10;" strokeweight=".5pt">
                  <v:stroke endarrow="block"/>
                </v:shape>
                <v:shape id="AutoShape 9671" o:spid="_x0000_s3583" type="#_x0000_t32" style="position:absolute;left:2879;top:9898;width:43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4GvcgAAADeAAAADwAAAGRycy9kb3ducmV2LnhtbESPT2vCQBTE74LfYXlCb7oxlmKjq7SC&#10;2D/00LR6fmSfSTD7Nu5uNfrpu4WCx2FmfsPMl51pxImcry0rGI8SEMSF1TWXCr6/1sMpCB+QNTaW&#10;ScGFPCwX/d4cM23P/EmnPJQiQthnqKAKoc2k9EVFBv3ItsTR21tnMETpSqkdniPcNDJNkgdpsOa4&#10;UGFLq4qKQ/5jFLy9t3V63Hy41ybQLtfX7fNmvFXqbtA9zUAE6sIt/N9+0QrSx+R+An934hWQi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X4GvcgAAADeAAAADwAAAAAA&#10;AAAAAAAAAAChAgAAZHJzL2Rvd25yZXYueG1sUEsFBgAAAAAEAAQA+QAAAJYDAAAAAA==&#10;" strokeweight=".5pt">
                  <v:stroke endarrow="block"/>
                </v:shape>
                <v:shape id="AutoShape 9672" o:spid="_x0000_s3584" type="#_x0000_t32" style="position:absolute;left:2874;top:3937;width:44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RqdMcAAADeAAAADwAAAGRycy9kb3ducmV2LnhtbESPQWsCMRSE70L/Q3iFXkSzii3tapRt&#10;QagFD1p7f26em+DmZbuJuv33RhB6HGbmG2a26FwtztQG61nBaJiBIC69tlwp2H0vB68gQkTWWHsm&#10;BX8UYDF/6M0w1/7CGzpvYyUShEOOCkyMTS5lKA05DEPfECfv4FuHMcm2krrFS4K7Wo6z7EU6tJwW&#10;DDb0Yag8bk9OwXo1ei/2xq6+Nr92/bws6lPV/1Hq6bErpiAidfE/fG9/agXjt2wygduddAXk/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tGp0xwAAAN4AAAAPAAAAAAAA&#10;AAAAAAAAAKECAABkcnMvZG93bnJldi54bWxQSwUGAAAAAAQABAD5AAAAlQMAAAAA&#10;"/>
                <v:shape id="AutoShape 9673" o:spid="_x0000_s3585" type="#_x0000_t32" style="position:absolute;left:2046;top:1724;width:0;height:1060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B+LMcAAADeAAAADwAAAGRycy9kb3ducmV2LnhtbESPQWsCMRSE74L/ITyhF6nZlVp0NYoU&#10;CsVDQd2Dx0fy3F3cvKxJum7/fVMo9DjMzDfMZjfYVvTkQ+NYQT7LQBBrZxquFJTn9+cliBCRDbaO&#10;ScE3Bdhtx6MNFsY9+Ej9KVYiQTgUqKCOsSukDLomi2HmOuLkXZ23GJP0lTQeHwluWznPsldpseG0&#10;UGNHbzXp2+nLKmgO5WfZT+/R6+Uhv/g8nC+tVuppMuzXICIN8T/81/4wCuar7GUBv3fSFZ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oH4sxwAAAN4AAAAPAAAAAAAA&#10;AAAAAAAAAKECAABkcnMvZG93bnJldi54bWxQSwUGAAAAAAQABAD5AAAAlQMAAAAA&#10;"/>
                <v:shape id="Text Box 9674" o:spid="_x0000_s3586" type="#_x0000_t202" style="position:absolute;left:2884;top:7999;width:1183;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3LsQA&#10;AADeAAAADwAAAGRycy9kb3ducmV2LnhtbESP3YrCMBSE7wXfIRxhb0RTRatWo7gLirf+PMCxObbF&#10;5qQ00da33wiCl8PMfMOsNq0pxZNqV1hWMBpGIIhTqwvOFFzOu8EchPPIGkvLpOBFDjbrbmeFibYN&#10;H+l58pkIEHYJKsi9rxIpXZqTQTe0FXHwbrY26IOsM6lrbALclHIcRbE0WHBYyLGiv5zS++lhFNwO&#10;TX+6aK57f5kdJ/EvFrOrfSn102u3SxCeWv8Nf9oHrWC8iCYxvO+EK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wty7EAAAA3gAAAA8AAAAAAAAAAAAAAAAAmAIAAGRycy9k&#10;b3ducmV2LnhtbFBLBQYAAAAABAAEAPUAAACJAwAAAAA=&#10;" stroked="f">
                  <v:textbox>
                    <w:txbxContent>
                      <w:p w:rsidR="00862F6C" w:rsidRPr="00886B36" w:rsidRDefault="00862F6C" w:rsidP="00CD351B">
                        <w:pPr>
                          <w:rPr>
                            <w:rFonts w:asciiTheme="majorHAnsi" w:hAnsiTheme="majorHAnsi" w:cstheme="majorHAnsi"/>
                            <w:sz w:val="18"/>
                            <w:szCs w:val="18"/>
                          </w:rPr>
                        </w:pPr>
                        <w:r w:rsidRPr="00886B36">
                          <w:rPr>
                            <w:rFonts w:asciiTheme="majorHAnsi" w:hAnsiTheme="majorHAnsi" w:cstheme="majorHAnsi"/>
                            <w:sz w:val="18"/>
                            <w:szCs w:val="18"/>
                          </w:rPr>
                          <w:t>Stop</w:t>
                        </w:r>
                        <w:r>
                          <w:rPr>
                            <w:rFonts w:asciiTheme="majorHAnsi" w:hAnsiTheme="majorHAnsi" w:cstheme="majorHAnsi"/>
                            <w:sz w:val="18"/>
                            <w:szCs w:val="18"/>
                          </w:rPr>
                          <w:t xml:space="preserve"> 13V</w:t>
                        </w:r>
                      </w:p>
                    </w:txbxContent>
                  </v:textbox>
                </v:shape>
                <v:shape id="AutoShape 9675" o:spid="_x0000_s3587" type="#_x0000_t32" style="position:absolute;left:2877;top:3917;width:0;height:60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b0A8gAAADeAAAADwAAAGRycy9kb3ducmV2LnhtbESPT2sCMRTE70K/Q3iFXkSzSlvt1ijb&#10;glAFD/67v25eN6Gbl+0m6vbbG6HQ4zAzv2Fmi87V4kxtsJ4VjIYZCOLSa8uVgsN+OZiCCBFZY+2Z&#10;FPxSgMX8rjfDXPsLb+m8i5VIEA45KjAxNrmUoTTkMAx9Q5y8L986jEm2ldQtXhLc1XKcZc/SoeW0&#10;YLChd0Pl9+7kFGxWo7fi09jVevtjN0/Loj5V/aNSD/dd8QoiUhf/w3/tD61g/JI9TuB2J10BOb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Gb0A8gAAADeAAAADwAAAAAA&#10;AAAAAAAAAAChAgAAZHJzL2Rvd25yZXYueG1sUEsFBgAAAAAEAAQA+QAAAJYDAAAAAA==&#10;"/>
                <v:shape id="AutoShape 9676" o:spid="_x0000_s3588" type="#_x0000_t32" style="position:absolute;left:2880;top:7462;width:357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HvGMQAAADeAAAADwAAAGRycy9kb3ducmV2LnhtbERPS4vCMBC+L/gfwgje1lTR7dI1ivhA&#10;D3vR3cMeh2balG0mpUm1/nsjCN7m43vOYtXbWlyo9ZVjBZNxAoI4d7riUsHvz/79E4QPyBprx6Tg&#10;Rh5Wy8HbAjPtrnyiyzmUIoawz1CBCaHJpPS5IYt+7BriyBWutRgibEupW7zGcFvLaZJ8SIsVxwaD&#10;DW0M5f/nzirY3r7zQ5c0pUmL3alLC+knf4VSo2G//gIRqA8v8dN91HH+LJ1P4fFOvEE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ge8YxAAAAN4AAAAPAAAAAAAAAAAA&#10;AAAAAKECAABkcnMvZG93bnJldi54bWxQSwUGAAAAAAQABAD5AAAAkgMAAAAA&#10;" strokeweight=".5pt">
                  <v:stroke startarrow="block"/>
                </v:shape>
                <v:shape id="AutoShape 9677" o:spid="_x0000_s3589" type="#_x0000_t32" style="position:absolute;left:3097;top:7352;width:0;height:2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hvbcYAAADeAAAADwAAAGRycy9kb3ducmV2LnhtbERPS2sCMRC+F/ofwhR6KTWrra2sRlkL&#10;QhU8+Oh93Iyb0M1ku4m6/fdNQfA2H99zJrPO1eJMbbCeFfR7GQji0mvLlYL9bvE8AhEissbaMyn4&#10;pQCz6f3dBHPtL7yh8zZWIoVwyFGBibHJpQylIYeh5xvixB196zAm2FZSt3hJ4a6Wgyx7kw4tpwaD&#10;DX0YKr+3J6dgvezPi4Oxy9Xmx66Hi6I+VU9fSj0+dMUYRKQu3sRX96dO81/fhy/w/066QU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ob23GAAAA3gAAAA8AAAAAAAAA&#10;AAAAAAAAoQIAAGRycy9kb3ducmV2LnhtbFBLBQYAAAAABAAEAPkAAACUAwAAAAA=&#10;"/>
                <v:shape id="Text Box 9678" o:spid="_x0000_s3590" type="#_x0000_t202" style="position:absolute;left:4712;top:7871;width:1665;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puMQA&#10;AADeAAAADwAAAGRycy9kb3ducmV2LnhtbERPS2sCMRC+C/6HMEJvmrSs1a4bpbQInlp8FbwNm9kH&#10;3UyWTepu/31TELzNx/ecbDPYRlyp87VjDY8zBYI4d6bmUsPpuJ0uQfiAbLBxTBp+ycNmPR5lmBrX&#10;856uh1CKGMI+RQ1VCG0qpc8rsuhnriWOXOE6iyHCrpSmwz6G20Y+KfUsLdYcGyps6a2i/PvwYzWc&#10;P4rLV6I+y3c7b3s3KMn2RWr9MBleVyACDeEuvrl3Js5PFvME/t+JN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6bjEAAAA3gAAAA8AAAAAAAAAAAAAAAAAmAIAAGRycy9k&#10;b3ducmV2LnhtbFBLBQYAAAAABAAEAPUAAACJAwAAAAA=&#10;" filled="f" stroked="f">
                  <v:textbox>
                    <w:txbxContent>
                      <w:p w:rsidR="00862F6C" w:rsidRPr="00886B36" w:rsidRDefault="00862F6C" w:rsidP="00CD351B">
                        <w:pPr>
                          <w:rPr>
                            <w:rFonts w:asciiTheme="majorHAnsi" w:hAnsiTheme="majorHAnsi" w:cstheme="majorHAnsi"/>
                            <w:sz w:val="18"/>
                            <w:szCs w:val="18"/>
                            <w:lang w:val="fr-FR"/>
                          </w:rPr>
                        </w:pPr>
                        <w:r>
                          <w:rPr>
                            <w:rFonts w:asciiTheme="majorHAnsi" w:hAnsiTheme="majorHAnsi" w:cstheme="majorHAnsi"/>
                            <w:sz w:val="18"/>
                            <w:szCs w:val="18"/>
                          </w:rPr>
                          <w:t>LI660 &lt; LI</w:t>
                        </w:r>
                        <w:r w:rsidRPr="00886B36">
                          <w:rPr>
                            <w:rFonts w:asciiTheme="majorHAnsi" w:hAnsiTheme="majorHAnsi" w:cstheme="majorHAnsi"/>
                            <w:sz w:val="18"/>
                            <w:szCs w:val="18"/>
                          </w:rPr>
                          <w:t>660mini</w:t>
                        </w:r>
                      </w:p>
                    </w:txbxContent>
                  </v:textbox>
                </v:shape>
                <v:shape id="Text Box 9686" o:spid="_x0000_s3591" type="#_x0000_t202" style="position:absolute;left:7923;top:5602;width:2537;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n6Q8UA&#10;AADeAAAADwAAAGRycy9kb3ducmV2LnhtbERPTWvCQBC9C/0PywhepG5sNWp0lSJY9NbaUq9DdkxC&#10;s7Nxd43pv+8WCt7m8T5ntelMLVpyvrKsYDxKQBDnVldcKPj82D3OQfiArLG2TAp+yMNm/dBbYabt&#10;jd+pPYZCxBD2GSooQ2gyKX1ekkE/sg1x5M7WGQwRukJqh7cYbmr5lCSpNFhxbCixoW1J+ffxahTM&#10;J/v25A/Pb195eq4XYThrXy9OqUG/e1mCCNSFu/jfvddx/mQ2ncLfO/EG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fpDxQAAAN4AAAAPAAAAAAAAAAAAAAAAAJgCAABkcnMv&#10;ZG93bnJldi54bWxQSwUGAAAAAAQABAD1AAAAigMAAAAA&#10;">
                  <v:textbox>
                    <w:txbxContent>
                      <w:p w:rsidR="00862F6C" w:rsidRDefault="00862F6C" w:rsidP="00CD351B">
                        <w:pPr>
                          <w:rPr>
                            <w:rFonts w:asciiTheme="majorHAnsi" w:hAnsiTheme="majorHAnsi" w:cstheme="majorHAnsi"/>
                            <w:sz w:val="18"/>
                            <w:szCs w:val="18"/>
                          </w:rPr>
                        </w:pPr>
                        <w:r w:rsidRPr="00886B36">
                          <w:rPr>
                            <w:rFonts w:asciiTheme="majorHAnsi" w:hAnsiTheme="majorHAnsi" w:cstheme="majorHAnsi"/>
                            <w:sz w:val="18"/>
                            <w:szCs w:val="18"/>
                          </w:rPr>
                          <w:t>CV60</w:t>
                        </w:r>
                        <w:r>
                          <w:rPr>
                            <w:rFonts w:asciiTheme="majorHAnsi" w:hAnsiTheme="majorHAnsi" w:cstheme="majorHAnsi"/>
                            <w:sz w:val="18"/>
                            <w:szCs w:val="18"/>
                          </w:rPr>
                          <w:t>3</w:t>
                        </w:r>
                        <w:r w:rsidRPr="00886B36">
                          <w:rPr>
                            <w:rFonts w:asciiTheme="majorHAnsi" w:hAnsiTheme="majorHAnsi" w:cstheme="majorHAnsi"/>
                            <w:sz w:val="18"/>
                            <w:szCs w:val="18"/>
                          </w:rPr>
                          <w:t xml:space="preserve"> open</w:t>
                        </w:r>
                        <w:r>
                          <w:rPr>
                            <w:rFonts w:asciiTheme="majorHAnsi" w:hAnsiTheme="majorHAnsi" w:cstheme="majorHAnsi"/>
                            <w:sz w:val="18"/>
                            <w:szCs w:val="18"/>
                          </w:rPr>
                          <w:t>ed</w:t>
                        </w:r>
                        <w:r w:rsidRPr="00886B36">
                          <w:rPr>
                            <w:rFonts w:asciiTheme="majorHAnsi" w:hAnsiTheme="majorHAnsi" w:cstheme="majorHAnsi"/>
                            <w:sz w:val="18"/>
                            <w:szCs w:val="18"/>
                          </w:rPr>
                          <w:t xml:space="preserve"> and controlled</w:t>
                        </w:r>
                      </w:p>
                      <w:p w:rsidR="00862F6C" w:rsidRPr="00886B36" w:rsidRDefault="00862F6C" w:rsidP="00CD351B">
                        <w:pPr>
                          <w:rPr>
                            <w:rFonts w:asciiTheme="majorHAnsi" w:hAnsiTheme="majorHAnsi" w:cstheme="majorHAnsi"/>
                            <w:sz w:val="18"/>
                            <w:szCs w:val="18"/>
                          </w:rPr>
                        </w:pPr>
                        <w:r>
                          <w:rPr>
                            <w:rFonts w:asciiTheme="majorHAnsi" w:hAnsiTheme="majorHAnsi" w:cstheme="majorHAnsi"/>
                            <w:sz w:val="18"/>
                            <w:szCs w:val="18"/>
                          </w:rPr>
                          <w:t>FT551&lt;FT55</w:t>
                        </w:r>
                        <w:r w:rsidRPr="00886B36">
                          <w:rPr>
                            <w:rFonts w:asciiTheme="majorHAnsi" w:hAnsiTheme="majorHAnsi" w:cstheme="majorHAnsi"/>
                            <w:sz w:val="18"/>
                            <w:szCs w:val="18"/>
                          </w:rPr>
                          <w:t>1</w:t>
                        </w:r>
                        <w:r>
                          <w:rPr>
                            <w:rFonts w:asciiTheme="majorHAnsi" w:hAnsiTheme="majorHAnsi" w:cstheme="majorHAnsi"/>
                            <w:sz w:val="18"/>
                            <w:szCs w:val="18"/>
                          </w:rPr>
                          <w:t>limi</w:t>
                        </w:r>
                        <w:r w:rsidRPr="00886B36">
                          <w:rPr>
                            <w:rFonts w:asciiTheme="majorHAnsi" w:hAnsiTheme="majorHAnsi" w:cstheme="majorHAnsi"/>
                            <w:sz w:val="18"/>
                            <w:szCs w:val="18"/>
                          </w:rPr>
                          <w:t>t</w:t>
                        </w:r>
                      </w:p>
                      <w:p w:rsidR="00862F6C" w:rsidRPr="00886B36" w:rsidRDefault="00862F6C" w:rsidP="00CD351B">
                        <w:pPr>
                          <w:rPr>
                            <w:rFonts w:asciiTheme="majorHAnsi" w:hAnsiTheme="majorHAnsi" w:cstheme="majorHAnsi"/>
                            <w:sz w:val="18"/>
                            <w:szCs w:val="18"/>
                          </w:rPr>
                        </w:pPr>
                        <w:r>
                          <w:rPr>
                            <w:rFonts w:asciiTheme="majorHAnsi" w:hAnsiTheme="majorHAnsi" w:cstheme="majorHAnsi"/>
                            <w:sz w:val="18"/>
                            <w:szCs w:val="18"/>
                          </w:rPr>
                          <w:t>FV643, FV641 opened</w:t>
                        </w:r>
                      </w:p>
                    </w:txbxContent>
                  </v:textbox>
                </v:shape>
                <v:shape id="Text Box 9687" o:spid="_x0000_s3592" type="#_x0000_t202" style="position:absolute;left:7270;top:9627;width:1123;height: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SVMIA&#10;AADeAAAADwAAAGRycy9kb3ducmV2LnhtbERPS4vCMBC+C/6HMMLe1sTFZzWK7LKwJ8UneBuasS02&#10;k9JkbfffG2HB23x8z1msWluKO9W+cKxh0FcgiFNnCs40HA/f71MQPiAbLB2Thj/ysFp2OwtMjGt4&#10;R/d9yEQMYZ+ghjyEKpHSpzlZ9H1XEUfu6mqLIcI6k6bGJobbUn4oNZYWC44NOVb0mVN62/9aDafN&#10;9XIeqm32ZUdV41ol2c6k1m+9dj0HEagNL/G/+8fE+cPJaAzPd+IN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ldJUwgAAAN4AAAAPAAAAAAAAAAAAAAAAAJgCAABkcnMvZG93&#10;bnJldi54bWxQSwUGAAAAAAQABAD1AAAAhwMAAAAA&#10;" filled="f" stroked="f">
                  <v:textbox>
                    <w:txbxContent>
                      <w:p w:rsidR="00862F6C" w:rsidRPr="00886B36" w:rsidRDefault="00862F6C" w:rsidP="00CD351B">
                        <w:pPr>
                          <w:rPr>
                            <w:rFonts w:asciiTheme="majorHAnsi" w:hAnsiTheme="majorHAnsi" w:cstheme="majorHAnsi"/>
                            <w:sz w:val="18"/>
                            <w:szCs w:val="18"/>
                          </w:rPr>
                        </w:pPr>
                        <w:r w:rsidRPr="00886B36">
                          <w:rPr>
                            <w:rFonts w:asciiTheme="majorHAnsi" w:hAnsiTheme="majorHAnsi" w:cstheme="majorHAnsi"/>
                            <w:sz w:val="18"/>
                            <w:szCs w:val="18"/>
                          </w:rPr>
                          <w:t>Stop</w:t>
                        </w:r>
                        <w:r>
                          <w:rPr>
                            <w:rFonts w:asciiTheme="majorHAnsi" w:hAnsiTheme="majorHAnsi" w:cstheme="majorHAnsi"/>
                            <w:sz w:val="18"/>
                            <w:szCs w:val="18"/>
                          </w:rPr>
                          <w:t xml:space="preserve"> 13V</w:t>
                        </w:r>
                      </w:p>
                    </w:txbxContent>
                  </v:textbox>
                </v:shape>
                <v:shape id="Text Box 9692" o:spid="_x0000_s3593" type="#_x0000_t202" style="position:absolute;left:4036;top:9290;width:2751;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3z8MA&#10;AADeAAAADwAAAGRycy9kb3ducmV2LnhtbERPS4vCMBC+C/6HMMLeNHHRVatRZJeFPSk+wdvQjG2x&#10;mZQma7v/3ggL3ubje85i1dpS3Kn2hWMNw4ECQZw6U3Cm4Xj47k9B+IBssHRMGv7Iw2rZ7SwwMa7h&#10;Hd33IRMxhH2CGvIQqkRKn+Zk0Q9cRRy5q6sthgjrTJoamxhuS/mu1Ie0WHBsyLGiz5zS2/7Xajht&#10;rpfzSG2zLzuuGtcqyXYmtX7rtes5iEBteIn/3T8mzh9NxhN4vhNv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l3z8MAAADeAAAADwAAAAAAAAAAAAAAAACYAgAAZHJzL2Rv&#10;d25yZXYueG1sUEsFBgAAAAAEAAQA9QAAAIgDAAAAAA==&#10;" filled="f" stroked="f">
                  <v:textbox>
                    <w:txbxContent>
                      <w:p w:rsidR="00862F6C" w:rsidRPr="00886B36" w:rsidRDefault="00862F6C" w:rsidP="00CD351B">
                        <w:pPr>
                          <w:rPr>
                            <w:rFonts w:asciiTheme="majorHAnsi" w:hAnsiTheme="majorHAnsi" w:cstheme="majorHAnsi"/>
                            <w:sz w:val="18"/>
                            <w:szCs w:val="18"/>
                            <w:lang w:val="fr-FR"/>
                          </w:rPr>
                        </w:pPr>
                        <w:r w:rsidRPr="00886B36">
                          <w:rPr>
                            <w:rFonts w:asciiTheme="majorHAnsi" w:hAnsiTheme="majorHAnsi" w:cstheme="majorHAnsi"/>
                            <w:sz w:val="18"/>
                            <w:szCs w:val="18"/>
                            <w:lang w:val="fr-FR"/>
                          </w:rPr>
                          <w:t>Intermittent</w:t>
                        </w:r>
                        <w:r>
                          <w:rPr>
                            <w:rFonts w:asciiTheme="majorHAnsi" w:hAnsiTheme="majorHAnsi" w:cstheme="majorHAnsi"/>
                            <w:sz w:val="18"/>
                            <w:szCs w:val="18"/>
                          </w:rPr>
                          <w:t>&amp; LI660 &lt; LI</w:t>
                        </w:r>
                        <w:r w:rsidRPr="00886B36">
                          <w:rPr>
                            <w:rFonts w:asciiTheme="majorHAnsi" w:hAnsiTheme="majorHAnsi" w:cstheme="majorHAnsi"/>
                            <w:sz w:val="18"/>
                            <w:szCs w:val="18"/>
                          </w:rPr>
                          <w:t>660mini</w:t>
                        </w:r>
                      </w:p>
                    </w:txbxContent>
                  </v:textbox>
                </v:shape>
                <v:shape id="Text Box 9693" o:spid="_x0000_s3594" type="#_x0000_t202" style="position:absolute;left:7730;top:9025;width:1861;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bjvcYA&#10;AADeAAAADwAAAGRycy9kb3ducmV2LnhtbESPQWvCQBCF7wX/wzKCt7pr0VZTV5GK0FOLVgVvQ3ZM&#10;QrOzIbua9N93DoXeZnhv3vtmue59re7UxiqwhcnYgCLOg6u4sHD82j3OQcWE7LAOTBZ+KMJ6NXhY&#10;YuZCx3u6H1KhJIRjhhbKlJpM65iX5DGOQ0Ms2jW0HpOsbaFdi52E+1o/GfOsPVYsDSU29FZS/n24&#10;eQunj+vlPDWfxdbPmi70RrNfaGtHw37zCipRn/7Nf9fvTvCnLzPhlXdkBr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bjvcYAAADeAAAADwAAAAAAAAAAAAAAAACYAgAAZHJz&#10;L2Rvd25yZXYueG1sUEsFBgAAAAAEAAQA9QAAAIsDAAAAAA==&#10;" filled="f" stroked="f">
                  <v:textbox>
                    <w:txbxContent>
                      <w:p w:rsidR="00862F6C" w:rsidRPr="00886B36" w:rsidRDefault="00862F6C" w:rsidP="00CD351B">
                        <w:pPr>
                          <w:rPr>
                            <w:rFonts w:asciiTheme="majorHAnsi" w:hAnsiTheme="majorHAnsi" w:cstheme="majorHAnsi"/>
                            <w:sz w:val="18"/>
                            <w:szCs w:val="18"/>
                          </w:rPr>
                        </w:pPr>
                        <w:r>
                          <w:rPr>
                            <w:rFonts w:asciiTheme="majorHAnsi" w:hAnsiTheme="majorHAnsi" w:cstheme="majorHAnsi"/>
                            <w:sz w:val="18"/>
                            <w:szCs w:val="18"/>
                          </w:rPr>
                          <w:t>R</w:t>
                        </w:r>
                        <w:r w:rsidRPr="00886B36">
                          <w:rPr>
                            <w:rFonts w:asciiTheme="majorHAnsi" w:hAnsiTheme="majorHAnsi" w:cstheme="majorHAnsi"/>
                            <w:sz w:val="18"/>
                            <w:szCs w:val="18"/>
                          </w:rPr>
                          <w:t>egulation</w:t>
                        </w:r>
                      </w:p>
                    </w:txbxContent>
                  </v:textbox>
                </v:shape>
                <v:shape id="AutoShape 9694" o:spid="_x0000_s3595" type="#_x0000_t32" style="position:absolute;left:10729;top:5088;width:0;height:43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BYh8YAAADeAAAADwAAAGRycy9kb3ducmV2LnhtbERPS2sCMRC+F/ofwhR6KTWrqG23RlkL&#10;ggoefPQ+3Uw3oZvJdhN1/feNUPA2H99zJrPO1eJEbbCeFfR7GQji0mvLlYLDfvH8CiJEZI21Z1Jw&#10;oQCz6f3dBHPtz7yl0y5WIoVwyFGBibHJpQylIYeh5xvixH371mFMsK2kbvGcwl0tB1k2lg4tpwaD&#10;DX0YKn92R6dgs+rPiy9jV+vtr92MFkV9rJ4+lXp86Ip3EJG6eBP/u5c6zR++jN7g+k66QU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EAWIfGAAAA3gAAAA8AAAAAAAAA&#10;AAAAAAAAoQIAAGRycy9kb3ducmV2LnhtbFBLBQYAAAAABAAEAPkAAACUAwAAAAA=&#10;"/>
                <v:shape id="Text Box 9698" o:spid="_x0000_s3596" type="#_x0000_t202" style="position:absolute;left:7323;top:3870;width:4027;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wlBsYA&#10;AADeAAAADwAAAGRycy9kb3ducmV2LnhtbESPQWvCQBCF74L/YRnBW921WKupq0il0FOLVgVvQ3ZM&#10;QrOzIbs16b/vHAreZpg3771vtel9rW7UxiqwhenEgCLOg6u4sHD8entYgIoJ2WEdmCz8UoTNejhY&#10;YeZCx3u6HVKhxIRjhhbKlJpM65iX5DFOQkMst2toPSZZ20K7Fjsx97V+NGauPVYsCSU29FpS/n34&#10;8RZOH9fLeWY+i51/arrQG81+qa0dj/rtC6hEfbqL/7/fndSfPc8FQHBkBr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wlBsYAAADeAAAADwAAAAAAAAAAAAAAAACYAgAAZHJz&#10;L2Rvd25yZXYueG1sUEsFBgAAAAAEAAQA9QAAAIsDAAAAAA==&#10;" filled="f" stroked="f">
                  <v:textbox>
                    <w:txbxContent>
                      <w:p w:rsidR="00862F6C" w:rsidRPr="000A3330" w:rsidRDefault="00862F6C" w:rsidP="000A3330">
                        <w:pPr>
                          <w:rPr>
                            <w:rFonts w:asciiTheme="majorHAnsi" w:hAnsiTheme="majorHAnsi" w:cstheme="majorHAnsi"/>
                            <w:sz w:val="18"/>
                            <w:szCs w:val="18"/>
                          </w:rPr>
                        </w:pPr>
                        <w:r>
                          <w:rPr>
                            <w:rFonts w:asciiTheme="majorHAnsi" w:hAnsiTheme="majorHAnsi" w:cstheme="majorHAnsi"/>
                            <w:sz w:val="18"/>
                            <w:szCs w:val="18"/>
                          </w:rPr>
                          <w:t>Intermittent  &amp; (LI660 &lt; LI</w:t>
                        </w:r>
                        <w:r w:rsidRPr="00886B36">
                          <w:rPr>
                            <w:rFonts w:asciiTheme="majorHAnsi" w:hAnsiTheme="majorHAnsi" w:cstheme="majorHAnsi"/>
                            <w:sz w:val="18"/>
                            <w:szCs w:val="18"/>
                          </w:rPr>
                          <w:t>660mini</w:t>
                        </w:r>
                        <w:r>
                          <w:rPr>
                            <w:rFonts w:asciiTheme="majorHAnsi" w:hAnsiTheme="majorHAnsi" w:cstheme="majorHAnsi"/>
                            <w:sz w:val="18"/>
                            <w:szCs w:val="18"/>
                          </w:rPr>
                          <w:t xml:space="preserve"> OR Stop 13V)</w:t>
                        </w:r>
                      </w:p>
                      <w:p w:rsidR="00862F6C" w:rsidRPr="000A3330" w:rsidRDefault="00862F6C" w:rsidP="00CD351B">
                        <w:pPr>
                          <w:pStyle w:val="ListBullet"/>
                          <w:numPr>
                            <w:ilvl w:val="0"/>
                            <w:numId w:val="0"/>
                          </w:numPr>
                          <w:rPr>
                            <w:rFonts w:asciiTheme="majorHAnsi" w:hAnsiTheme="majorHAnsi" w:cstheme="majorHAnsi"/>
                            <w:sz w:val="18"/>
                            <w:szCs w:val="18"/>
                            <w:lang w:val="en-US"/>
                          </w:rPr>
                        </w:pPr>
                      </w:p>
                    </w:txbxContent>
                  </v:textbox>
                </v:shape>
                <v:shape id="Text Box 9699" o:spid="_x0000_s3597" type="#_x0000_t202" style="position:absolute;left:9084;top:6893;width:1150;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B4isQA&#10;AADeAAAADwAAAGRycy9kb3ducmV2LnhtbERPzWqDQBC+F/oOyxR6Kc1qSbW12YSmkJCrxgeYuBOV&#10;urPibtS8fTcQ6G0+vt9ZbWbTiZEG11pWEC8iEMSV1S3XCsrj7vUDhPPIGjvLpOBKDjbrx4cVZtpO&#10;nNNY+FqEEHYZKmi87zMpXdWQQbewPXHgznYw6AMcaqkHnEK46eRbFCXSYMuhocGefhqqfouLUXA+&#10;TC/vn9Np78s0XyZbbNOTvSr1/DR/f4HwNPt/8d190GH+Mk1iuL0Tbp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AeIrEAAAA3gAAAA8AAAAAAAAAAAAAAAAAmAIAAGRycy9k&#10;b3ducmV2LnhtbFBLBQYAAAAABAAEAPUAAACJAwAAAAA=&#10;" stroked="f">
                  <v:textbox>
                    <w:txbxContent>
                      <w:p w:rsidR="00862F6C" w:rsidRPr="00886B36" w:rsidRDefault="00862F6C" w:rsidP="00CD351B">
                        <w:pPr>
                          <w:rPr>
                            <w:rFonts w:asciiTheme="majorHAnsi" w:hAnsiTheme="majorHAnsi" w:cstheme="majorHAnsi"/>
                            <w:sz w:val="18"/>
                            <w:szCs w:val="18"/>
                          </w:rPr>
                        </w:pPr>
                        <w:r w:rsidRPr="00886B36">
                          <w:rPr>
                            <w:rFonts w:asciiTheme="majorHAnsi" w:hAnsiTheme="majorHAnsi" w:cstheme="majorHAnsi"/>
                            <w:sz w:val="18"/>
                            <w:szCs w:val="18"/>
                          </w:rPr>
                          <w:t>Regulation</w:t>
                        </w:r>
                      </w:p>
                    </w:txbxContent>
                  </v:textbox>
                </v:shape>
                <v:shape id="Text Box 9703" o:spid="_x0000_s3598" type="#_x0000_t202" style="position:absolute;left:7290;top:7388;width:2736;height: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e6sQA&#10;AADeAAAADwAAAGRycy9kb3ducmV2LnhtbERPS2vCQBC+C/6HZYTe6q7io02zEVEKPSlqW+htyI5J&#10;aHY2ZLcm/ntXKHibj+856aq3tbhQ6yvHGiZjBYI4d6biQsPn6f35BYQPyAZrx6ThSh5W2XCQYmJc&#10;xwe6HEMhYgj7BDWUITSJlD4vyaIfu4Y4cmfXWgwRtoU0LXYx3NZyqtRCWqw4NpTY0Kak/Pf4ZzV8&#10;7c4/3zO1L7Z23nSuV5Ltq9T6adSv30AE6sND/O/+MHH+bLmYwv2deIP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CHurEAAAA3gAAAA8AAAAAAAAAAAAAAAAAmAIAAGRycy9k&#10;b3ducmV2LnhtbFBLBQYAAAAABAAEAPUAAACJAwAAAAA=&#10;" filled="f" stroked="f">
                  <v:textbox>
                    <w:txbxContent>
                      <w:p w:rsidR="00862F6C" w:rsidRPr="00886B36" w:rsidRDefault="00862F6C" w:rsidP="00CD351B">
                        <w:pPr>
                          <w:rPr>
                            <w:rFonts w:asciiTheme="majorHAnsi" w:hAnsiTheme="majorHAnsi" w:cstheme="majorHAnsi"/>
                            <w:sz w:val="18"/>
                            <w:szCs w:val="18"/>
                          </w:rPr>
                        </w:pPr>
                        <w:r>
                          <w:rPr>
                            <w:rFonts w:asciiTheme="majorHAnsi" w:hAnsiTheme="majorHAnsi" w:cstheme="majorHAnsi"/>
                            <w:sz w:val="18"/>
                            <w:szCs w:val="18"/>
                          </w:rPr>
                          <w:t>(LI660 &gt; LI660M</w:t>
                        </w:r>
                        <w:r w:rsidRPr="00886B36">
                          <w:rPr>
                            <w:rFonts w:asciiTheme="majorHAnsi" w:hAnsiTheme="majorHAnsi" w:cstheme="majorHAnsi"/>
                            <w:sz w:val="18"/>
                            <w:szCs w:val="18"/>
                          </w:rPr>
                          <w:t>axi</w:t>
                        </w:r>
                        <w:r>
                          <w:rPr>
                            <w:rFonts w:asciiTheme="majorHAnsi" w:hAnsiTheme="majorHAnsi" w:cstheme="majorHAnsi"/>
                            <w:sz w:val="18"/>
                            <w:szCs w:val="18"/>
                          </w:rPr>
                          <w:t>) OR Stop 13V</w:t>
                        </w:r>
                      </w:p>
                    </w:txbxContent>
                  </v:textbox>
                </v:shape>
                <v:shape id="AutoShape 9704" o:spid="_x0000_s3599" type="#_x0000_t32" style="position:absolute;left:7298;top:3931;width:0;height:83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Sl0MYAAADeAAAADwAAAGRycy9kb3ducmV2LnhtbERPS0vDQBC+C/6HZQQvYjf10UrMpkSh&#10;0BZ6SK33MTtmF7OzMbtt03/vCoK3+fieUyxG14kjDcF6VjCdZCCIG68ttwr2b8vbJxAhImvsPJOC&#10;MwVYlJcXBeban7im4y62IoVwyFGBibHPpQyNIYdh4nvixH36wWFMcGilHvCUwl0n77JsJh1aTg0G&#10;e3o11HztDk7Bdj19qT6MXW/qb7t9XFbdob15V+r6aqyeQUQa47/4z73Saf7DfHYPv++kG2T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6EpdDGAAAA3gAAAA8AAAAAAAAA&#10;AAAAAAAAoQIAAGRycy9kb3ducmV2LnhtbFBLBQYAAAAABAAEAPkAAACUAwAAAAA=&#10;"/>
                <v:shape id="AutoShape 9705" o:spid="_x0000_s3600" type="#_x0000_t32" style="position:absolute;left:7192;top:7523;width: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tYo8UAAADeAAAADwAAAGRycy9kb3ducmV2LnhtbERPTWsCMRC9F/ofwhS8FM0qKrIaZVsQ&#10;tOBBq/dxM25CN5PtJur23zcFobd5vM9ZrDpXixu1wXpWMBxkIIhLry1XCo6f6/4MRIjIGmvPpOCH&#10;AqyWz08LzLW/855uh1iJFMIhRwUmxiaXMpSGHIaBb4gTd/Gtw5hgW0nd4j2Fu1qOsmwqHVpODQYb&#10;ejdUfh2uTsFuO3wrzsZuP/bfdjdZF/W1ej0p1XvpijmISF38Fz/cG53mj2eTKfy9k26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itYo8UAAADeAAAADwAAAAAAAAAA&#10;AAAAAAChAgAAZHJzL2Rvd25yZXYueG1sUEsFBgAAAAAEAAQA+QAAAJMDAAAAAA==&#10;"/>
                <v:shape id="AutoShape 9707" o:spid="_x0000_s3601" type="#_x0000_t32" style="position:absolute;left:7187;top:9693;width:2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f9OMUAAADeAAAADwAAAGRycy9kb3ducmV2LnhtbERPS2sCMRC+C/0PYQq9iGYttcrWKKsg&#10;1IIHX/dxM92EbibbTdTtv28KQm/z8T1ntuhcLa7UButZwWiYgSAuvbZcKTge1oMpiBCRNdaeScEP&#10;BVjMH3ozzLW/8Y6u+1iJFMIhRwUmxiaXMpSGHIahb4gT9+lbhzHBtpK6xVsKd7V8zrJX6dByajDY&#10;0MpQ+bW/OAXbzWhZnI3dfOy+7Xa8LupL1T8p9fTYFW8gInXxX3x3v+s0/2U6nsD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f9OMUAAADeAAAADwAAAAAAAAAA&#10;AAAAAAChAgAAZHJzL2Rvd25yZXYueG1sUEsFBgAAAAAEAAQA+QAAAJMDAAAAAA==&#10;"/>
                <v:shape id="AutoShape 9708" o:spid="_x0000_s3602" type="#_x0000_t32" style="position:absolute;left:2771;top:8072;width:2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hpSsgAAADeAAAADwAAAGRycy9kb3ducmV2LnhtbESPQU8CMRCF7yb8h2ZMvBjpYsSQlUIW&#10;ExIh4QDqfdyO28btdN0WWP+9cyDhNpP35r1v5sshtOpEffKRDUzGBSjiOlrPjYGP9/XDDFTKyBbb&#10;yGTgjxIsF6ObOZY2nnlPp0NulIRwKtGAy7krtU61o4BpHDti0b5jHzDL2jfa9niW8NDqx6J41gE9&#10;S4PDjl4d1T+HYzCw20xW1Zfzm+3+1++m66o9NvefxtzdDtULqExDvpov129W8J9mU+GVd2QGvfg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PhpSsgAAADeAAAADwAAAAAA&#10;AAAAAAAAAAChAgAAZHJzL2Rvd25yZXYueG1sUEsFBgAAAAAEAAQA+QAAAJYDAAAAAA==&#10;"/>
                <v:shape id="AutoShape 9709" o:spid="_x0000_s3603" type="#_x0000_t32" style="position:absolute;left:2026;top:12316;width:52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TM0cUAAADeAAAADwAAAGRycy9kb3ducmV2LnhtbERPS2sCMRC+C/0PYQq9iGYttejWKKsg&#10;1IIHX/dxM92EbibbTdTtv28KQm/z8T1ntuhcLa7UButZwWiYgSAuvbZcKTge1oMJiBCRNdaeScEP&#10;BVjMH3ozzLW/8Y6u+1iJFMIhRwUmxiaXMpSGHIahb4gT9+lbhzHBtpK6xVsKd7V8zrJX6dByajDY&#10;0MpQ+bW/OAXbzWhZnI3dfOy+7Xa8LupL1T8p9fTYFW8gInXxX3x3v+s0/2UynsL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TM0cUAAADeAAAADwAAAAAAAAAA&#10;AAAAAAChAgAAZHJzL2Rvd25yZXYueG1sUEsFBgAAAAAEAAQA+QAAAJMDAAAAAA==&#10;"/>
                <v:rect id="Rectangle 9710" o:spid="_x0000_s3604" style="position:absolute;left:6714;top:7800;width:1145;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bKcYA&#10;AADeAAAADwAAAGRycy9kb3ducmV2LnhtbESPQW/CMAyF75P4D5GRuI0UmBAUAkKbmLYjlMtupjFt&#10;oXGqJkDHr8eHSbvZ8vN771uuO1erG7Wh8mxgNExAEefeVlwYOGTb1xmoEJEt1p7JwC8FWK96L0tM&#10;rb/zjm77WCgx4ZCigTLGJtU65CU5DEPfEMvt5FuHUda20LbFu5i7Wo+TZKodViwJJTb0XlJ+2V+d&#10;gWM1PuBjl30mbr6dxO8uO19/PowZ9LvNAlSkLv6L/76/rNR/m00FQHBkBr1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FbKcYAAADeAAAADwAAAAAAAAAAAAAAAACYAgAAZHJz&#10;L2Rvd25yZXYueG1sUEsFBgAAAAAEAAQA9QAAAIsDAAAAAA==&#10;">
                  <v:textbox>
                    <w:txbxContent>
                      <w:p w:rsidR="00862F6C" w:rsidRPr="00886B36" w:rsidRDefault="00862F6C" w:rsidP="00CD351B">
                        <w:pPr>
                          <w:spacing w:before="120"/>
                          <w:jc w:val="center"/>
                          <w:rPr>
                            <w:rFonts w:asciiTheme="majorHAnsi" w:hAnsiTheme="majorHAnsi" w:cstheme="majorHAnsi"/>
                            <w:sz w:val="18"/>
                            <w:szCs w:val="18"/>
                          </w:rPr>
                        </w:pPr>
                        <w:r w:rsidRPr="00886B36">
                          <w:rPr>
                            <w:rFonts w:asciiTheme="majorHAnsi" w:hAnsiTheme="majorHAnsi" w:cstheme="majorHAnsi"/>
                            <w:sz w:val="18"/>
                            <w:szCs w:val="18"/>
                          </w:rPr>
                          <w:t xml:space="preserve">End of </w:t>
                        </w:r>
                      </w:p>
                      <w:p w:rsidR="00862F6C" w:rsidRPr="00886B36" w:rsidRDefault="00862F6C" w:rsidP="00CD351B">
                        <w:pPr>
                          <w:jc w:val="center"/>
                          <w:rPr>
                            <w:rFonts w:asciiTheme="majorHAnsi" w:hAnsiTheme="majorHAnsi" w:cstheme="majorHAnsi"/>
                            <w:sz w:val="18"/>
                            <w:szCs w:val="18"/>
                          </w:rPr>
                        </w:pPr>
                        <w:r w:rsidRPr="00886B36">
                          <w:rPr>
                            <w:rFonts w:asciiTheme="majorHAnsi" w:hAnsiTheme="majorHAnsi" w:cstheme="majorHAnsi"/>
                            <w:sz w:val="18"/>
                            <w:szCs w:val="18"/>
                          </w:rPr>
                          <w:t>Filling</w:t>
                        </w:r>
                      </w:p>
                    </w:txbxContent>
                  </v:textbox>
                </v:rect>
                <v:shape id="Text Box 9711" o:spid="_x0000_s3605" type="#_x0000_t202" style="position:absolute;left:7859;top:7800;width:2531;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qiq8UA&#10;AADeAAAADwAAAGRycy9kb3ducmV2LnhtbERPTWvCQBC9F/wPywheSt1oJU1TVxFBsbfWir0O2TEJ&#10;zc7G3TWm/94VCr3N433OfNmbRnTkfG1ZwWScgCAurK65VHD42jxlIHxA1thYJgW/5GG5GDzMMdf2&#10;yp/U7UMpYgj7HBVUIbS5lL6oyKAf25Y4cifrDIYIXSm1w2sMN42cJkkqDdYcGypsaV1R8bO/GAXZ&#10;bNd9+/fnj2ORnprX8PjSbc9OqdGwX72BCNSHf/Gfe6fj/FmWTuD+TrxB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WqKrxQAAAN4AAAAPAAAAAAAAAAAAAAAAAJgCAABkcnMv&#10;ZG93bnJldi54bWxQSwUGAAAAAAQABAD1AAAAigMAAAAA&#10;">
                  <v:textbox>
                    <w:txbxContent>
                      <w:p w:rsidR="00862F6C" w:rsidRDefault="00862F6C" w:rsidP="00CD351B">
                        <w:pPr>
                          <w:rPr>
                            <w:rFonts w:asciiTheme="majorHAnsi" w:hAnsiTheme="majorHAnsi" w:cstheme="majorHAnsi"/>
                            <w:sz w:val="18"/>
                            <w:szCs w:val="18"/>
                          </w:rPr>
                        </w:pPr>
                        <w:r>
                          <w:rPr>
                            <w:rFonts w:asciiTheme="majorHAnsi" w:hAnsiTheme="majorHAnsi" w:cstheme="majorHAnsi"/>
                            <w:sz w:val="18"/>
                            <w:szCs w:val="18"/>
                          </w:rPr>
                          <w:t xml:space="preserve">Close </w:t>
                        </w:r>
                        <w:r w:rsidRPr="00886B36">
                          <w:rPr>
                            <w:rFonts w:asciiTheme="majorHAnsi" w:hAnsiTheme="majorHAnsi" w:cstheme="majorHAnsi"/>
                            <w:sz w:val="18"/>
                            <w:szCs w:val="18"/>
                          </w:rPr>
                          <w:t>CV60</w:t>
                        </w:r>
                        <w:r>
                          <w:rPr>
                            <w:rFonts w:asciiTheme="majorHAnsi" w:hAnsiTheme="majorHAnsi" w:cstheme="majorHAnsi"/>
                            <w:sz w:val="18"/>
                            <w:szCs w:val="18"/>
                          </w:rPr>
                          <w:t>3</w:t>
                        </w:r>
                      </w:p>
                      <w:p w:rsidR="00862F6C" w:rsidRPr="00886B36" w:rsidRDefault="00862F6C" w:rsidP="00CD351B">
                        <w:pPr>
                          <w:rPr>
                            <w:rFonts w:asciiTheme="majorHAnsi" w:hAnsiTheme="majorHAnsi" w:cstheme="majorHAnsi"/>
                            <w:sz w:val="18"/>
                            <w:szCs w:val="18"/>
                          </w:rPr>
                        </w:pPr>
                        <w:r>
                          <w:rPr>
                            <w:rFonts w:asciiTheme="majorHAnsi" w:hAnsiTheme="majorHAnsi" w:cstheme="majorHAnsi"/>
                            <w:sz w:val="18"/>
                            <w:szCs w:val="18"/>
                          </w:rPr>
                          <w:t>FV643, FV641 opened</w:t>
                        </w:r>
                      </w:p>
                      <w:p w:rsidR="00862F6C" w:rsidRPr="00886B36" w:rsidRDefault="00862F6C" w:rsidP="00CD351B">
                        <w:pPr>
                          <w:rPr>
                            <w:rFonts w:asciiTheme="majorHAnsi" w:hAnsiTheme="majorHAnsi" w:cstheme="majorHAnsi"/>
                            <w:sz w:val="18"/>
                            <w:szCs w:val="18"/>
                          </w:rPr>
                        </w:pPr>
                      </w:p>
                    </w:txbxContent>
                  </v:textbox>
                </v:shape>
                <v:shape id="AutoShape 9715" o:spid="_x0000_s3606" type="#_x0000_t32" style="position:absolute;left:5437;top:2164;width:0;height:4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yUHcUAAADeAAAADwAAAGRycy9kb3ducmV2LnhtbERPTWsCMRC9C/0PYQpeRLNKK7IaZVsQ&#10;tOBBq/dxM25CN5PtJur23zcFobd5vM9ZrDpXixu1wXpWMB5lIIhLry1XCo6f6+EMRIjIGmvPpOCH&#10;AqyWT70F5trfeU+3Q6xECuGQowITY5NLGUpDDsPIN8SJu/jWYUywraRu8Z7CXS0nWTaVDi2nBoMN&#10;vRsqvw5Xp2C3Hb8VZ2O3H/tvu3tdF/W1GpyU6j93xRxEpC7+ix/ujU7zX2bTCfy9k26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3yUHcUAAADeAAAADwAAAAAAAAAA&#10;AAAAAAChAgAAZHJzL2Rvd25yZXYueG1sUEsFBgAAAAAEAAQA+QAAAJMDAAAAAA==&#10;"/>
                <v:shape id="Text Box 9716" o:spid="_x0000_s3607" type="#_x0000_t202" style="position:absolute;left:2957;top:3926;width:1079;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vJ8QA&#10;AADeAAAADwAAAGRycy9kb3ducmV2LnhtbERPS2vCQBC+F/wPywje6q6PikZXkZaCpxbjA7wN2TEJ&#10;ZmdDdmviv+8WCt7m43vOatPZStyp8aVjDaOhAkGcOVNyruF4+Hydg/AB2WDlmDQ8yMNm3XtZYWJc&#10;y3u6pyEXMYR9ghqKEOpESp8VZNEPXU0cuatrLIYIm1yaBtsYbis5VmomLZYcGwqs6b2g7Jb+WA2n&#10;r+vlPFXf+Yd9q1vXKcl2IbUe9LvtEkSgLjzF/+6difOn89kE/t6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6LyfEAAAA3gAAAA8AAAAAAAAAAAAAAAAAmAIAAGRycy9k&#10;b3ducmV2LnhtbFBLBQYAAAAABAAEAPUAAACJAwAAAAA=&#10;" filled="f" stroked="f">
                  <v:textbox>
                    <w:txbxContent>
                      <w:p w:rsidR="00862F6C" w:rsidRPr="00886B36" w:rsidRDefault="00862F6C" w:rsidP="00CD351B">
                        <w:pPr>
                          <w:rPr>
                            <w:rFonts w:asciiTheme="majorHAnsi" w:hAnsiTheme="majorHAnsi" w:cstheme="majorHAnsi"/>
                            <w:sz w:val="18"/>
                            <w:szCs w:val="18"/>
                          </w:rPr>
                        </w:pPr>
                        <w:r w:rsidRPr="00886B36">
                          <w:rPr>
                            <w:rFonts w:asciiTheme="majorHAnsi" w:hAnsiTheme="majorHAnsi" w:cstheme="majorHAnsi"/>
                            <w:sz w:val="18"/>
                            <w:szCs w:val="18"/>
                          </w:rPr>
                          <w:t xml:space="preserve">Regulation </w:t>
                        </w:r>
                      </w:p>
                    </w:txbxContent>
                  </v:textbox>
                </v:shape>
                <v:shape id="AutoShape 9718" o:spid="_x0000_s3608" type="#_x0000_t32" style="position:absolute;left:2750;top:4134;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mp8sUAAADeAAAADwAAAGRycy9kb3ducmV2LnhtbERPTWsCMRC9C/0PYQq9iGYtVmQ1ylYQ&#10;asGDVu/jZtyEbibrJur23zcFobd5vM+ZLztXixu1wXpWMBpmIIhLry1XCg5f68EURIjIGmvPpOCH&#10;AiwXT7055trfeUe3faxECuGQowITY5NLGUpDDsPQN8SJO/vWYUywraRu8Z7CXS1fs2wiHVpODQYb&#10;Whkqv/dXp2C7Gb0XJ2M3n7uL3b6ti/pa9Y9KvTx3xQxEpC7+ix/uD53mj6eTMfy9k26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9mp8sUAAADeAAAADwAAAAAAAAAA&#10;AAAAAAChAgAAZHJzL2Rvd25yZXYueG1sUEsFBgAAAAAEAAQA+QAAAJMDAAAAAA==&#10;"/>
                <v:shape id="AutoShape 9720" o:spid="_x0000_s3609" type="#_x0000_t32" style="position:absolute;left:7180;top:4126;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MacUAAADeAAAADwAAAGRycy9kb3ducmV2LnhtbERPTWsCMRC9F/ofwhS8FM0qKrIaZVsQ&#10;tOBBq/dxM25CN5PtJur23zcFobd5vM9ZrDpXixu1wXpWMBxkIIhLry1XCo6f6/4MRIjIGmvPpOCH&#10;AqyWz08LzLW/855uh1iJFMIhRwUmxiaXMpSGHIaBb4gTd/Gtw5hgW0nd4j2Fu1qOsmwqHVpODQYb&#10;ejdUfh2uTsFuO3wrzsZuP/bfdjdZF/W1ej0p1XvpijmISF38Fz/cG53mj2fTCfy9k26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MacUAAADeAAAADwAAAAAAAAAA&#10;AAAAAAChAgAAZHJzL2Rvd25yZXYueG1sUEsFBgAAAAAEAAQA+QAAAJMDAAAAAA==&#10;"/>
                <v:shape id="AutoShape 9721" o:spid="_x0000_s3610" type="#_x0000_t32" style="position:absolute;left:3035;top:5076;width:7710;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K38MMAAADeAAAADwAAAGRycy9kb3ducmV2LnhtbERPS4vCMBC+C/sfwizsTVNlqVKNIrsu&#10;68GLj4PHoZk2xWZSmlTrvzeC4G0+vucsVr2txZVaXzlWMB4lIIhzpysuFZyOf8MZCB+QNdaOScGd&#10;PKyWH4MFZtrdeE/XQyhFDGGfoQITQpNJ6XNDFv3INcSRK1xrMUTYllK3eIvhtpaTJEmlxYpjg8GG&#10;fgzll0NnFfzed/l/lzSlmRabfTctpB+fC6W+Pvv1HESgPrzFL/dWx/nfszSF5zvxBr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dit/DDAAAA3gAAAA8AAAAAAAAAAAAA&#10;AAAAoQIAAGRycy9kb3ducmV2LnhtbFBLBQYAAAAABAAEAPkAAACRAwAAAAA=&#10;" strokeweight=".5pt">
                  <v:stroke startarrow="block"/>
                </v:shape>
                <v:group id="Group 9722" o:spid="_x0000_s3611" style="position:absolute;left:6613;top:10114;width:3720;height:725" coordorigin="6613,9574" coordsize="3720,11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ADTLFAAAA3gAA&#10;AA8AAAAAAAAAAAAAAAAAqgIAAGRycy9kb3ducmV2LnhtbFBLBQYAAAAABAAEAPoAAACcAwAAAAA=&#10;">
                  <v:rect id="Rectangle 9680" o:spid="_x0000_s3612" style="position:absolute;left:6613;top:9574;width:1457;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dXL8YA&#10;AADeAAAADwAAAGRycy9kb3ducmV2LnhtbESPQW/CMAyF75P4D5GRuI0UmBAUAkKbmLYjlMtupjFt&#10;oXGqJkDHr8eHSbvZes/vfV6uO1erG7Wh8mxgNExAEefeVlwYOGTb1xmoEJEt1p7JwC8FWK96L0tM&#10;rb/zjm77WCgJ4ZCigTLGJtU65CU5DEPfEIt28q3DKGtbaNviXcJdrcdJMtUOK5aGEht6Lym/7K/O&#10;wLEaH/Cxyz4TN99O4neXna8/H8YM+t1mASpSF//Nf9dfVvDfZlPhlXdkBr1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ldXL8YAAADeAAAADwAAAAAAAAAAAAAAAACYAgAAZHJz&#10;L2Rvd25yZXYueG1sUEsFBgAAAAAEAAQA9QAAAIsDAAAAAA==&#10;">
                    <v:textbox>
                      <w:txbxContent>
                        <w:p w:rsidR="00862F6C" w:rsidRPr="006E7411" w:rsidRDefault="00862F6C" w:rsidP="00CD351B">
                          <w:pPr>
                            <w:jc w:val="center"/>
                            <w:rPr>
                              <w:rFonts w:asciiTheme="majorHAnsi" w:hAnsiTheme="majorHAnsi"/>
                              <w:sz w:val="18"/>
                              <w:szCs w:val="18"/>
                              <w:lang w:val="fr-FR"/>
                            </w:rPr>
                          </w:pPr>
                          <w:r>
                            <w:rPr>
                              <w:rFonts w:asciiTheme="majorHAnsi" w:hAnsiTheme="majorHAnsi"/>
                              <w:sz w:val="18"/>
                              <w:szCs w:val="18"/>
                              <w:lang w:val="fr-FR"/>
                            </w:rPr>
                            <w:t>Stop Filling</w:t>
                          </w:r>
                        </w:p>
                      </w:txbxContent>
                    </v:textbox>
                  </v:rect>
                  <v:shape id="Text Box 9681" o:spid="_x0000_s3613" type="#_x0000_t202" style="position:absolute;left:8009;top:9574;width:2324;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yurcUA&#10;AADeAAAADwAAAGRycy9kb3ducmV2LnhtbERPTWvCQBC9F/wPyxR6KXVjlTSmrlIKit6sFXsdsmMS&#10;mp1Nd7cx/ntXELzN433ObNGbRnTkfG1ZwWiYgCAurK65VLD/Xr5kIHxA1thYJgVn8rCYDx5mmGt7&#10;4i/qdqEUMYR9jgqqENpcSl9UZNAPbUscuaN1BkOErpTa4SmGm0a+JkkqDdYcGyps6bOi4nf3bxRk&#10;k3X34zfj7aFIj800PL91qz+n1NNj//EOIlAf7uKbe63j/EmWTuH6TrxBz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LK6txQAAAN4AAAAPAAAAAAAAAAAAAAAAAJgCAABkcnMv&#10;ZG93bnJldi54bWxQSwUGAAAAAAQABAD1AAAAigMAAAAA&#10;">
                    <v:textbox>
                      <w:txbxContent>
                        <w:p w:rsidR="00862F6C" w:rsidRDefault="00862F6C" w:rsidP="00CD351B">
                          <w:pPr>
                            <w:rPr>
                              <w:rFonts w:asciiTheme="majorHAnsi" w:hAnsiTheme="majorHAnsi" w:cstheme="majorHAnsi"/>
                              <w:sz w:val="18"/>
                              <w:szCs w:val="18"/>
                            </w:rPr>
                          </w:pPr>
                          <w:r>
                            <w:rPr>
                              <w:rFonts w:asciiTheme="majorHAnsi" w:hAnsiTheme="majorHAnsi" w:cstheme="majorHAnsi"/>
                              <w:sz w:val="18"/>
                              <w:szCs w:val="18"/>
                            </w:rPr>
                            <w:t>Close CV603</w:t>
                          </w:r>
                        </w:p>
                        <w:p w:rsidR="00862F6C" w:rsidRPr="00886B36" w:rsidRDefault="00862F6C" w:rsidP="00CD351B">
                          <w:pPr>
                            <w:rPr>
                              <w:rFonts w:asciiTheme="majorHAnsi" w:hAnsiTheme="majorHAnsi" w:cstheme="majorHAnsi"/>
                              <w:sz w:val="18"/>
                              <w:szCs w:val="18"/>
                            </w:rPr>
                          </w:pPr>
                          <w:r>
                            <w:rPr>
                              <w:rFonts w:asciiTheme="majorHAnsi" w:hAnsiTheme="majorHAnsi" w:cstheme="majorHAnsi"/>
                              <w:sz w:val="18"/>
                              <w:szCs w:val="18"/>
                            </w:rPr>
                            <w:t>FV643, FV641 opened</w:t>
                          </w:r>
                        </w:p>
                      </w:txbxContent>
                    </v:textbox>
                  </v:shape>
                </v:group>
                <v:shape id="AutoShape 9910" o:spid="_x0000_s3614" type="#_x0000_t32" style="position:absolute;left:2047;top:1747;width:266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4cwscAAADeAAAADwAAAGRycy9kb3ducmV2LnhtbESPT2/CMAzF75P2HSJP2m2kTBNFHQGh&#10;/dF24ELhsKPVuE1F41RNCuXbzwckbrb8/N77rTaT79SZhtgGNjCfZaCIq2BbbgwcD98vS1AxIVvs&#10;ApOBK0XYrB8fVljYcOE9ncvUKDHhWKABl1JfaB0rRx7jLPTEcqvD4DHJOjTaDngRc9/p1yxbaI8t&#10;S4LDnj4cVady9AY+r7vqZ8z6xuX1137Max3nf7Uxz0/T9h1UoindxbfvXyv135a5AAiOzKD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HhzCxwAAAN4AAAAPAAAAAAAA&#10;AAAAAAAAAKECAABkcnMvZG93bnJldi54bWxQSwUGAAAAAAQABAD5AAAAlQMAAAAA&#10;" strokeweight=".5pt">
                  <v:stroke startarrow="block"/>
                </v:shape>
                <v:shape id="AutoShape 9911" o:spid="_x0000_s3615" type="#_x0000_t32" style="position:absolute;left:5330;top:2413;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ect8YAAADeAAAADwAAAGRycy9kb3ducmV2LnhtbERPS0vDQBC+C/6HZQQvYjcRHyVmW6JQ&#10;sEIPje19zI7ZxexszG7a+O9dodDbfHzPKZeT68SBhmA9K8hnGQjixmvLrYLdx+p2DiJEZI2dZ1Lw&#10;SwGWi8uLEgvtj7ylQx1bkUI4FKjAxNgXUobGkMMw8z1x4r784DAmOLRSD3hM4a6Td1n2KB1aTg0G&#10;e3o11HzXo1OwWecv1aex6/ftj908rKpubG/2Sl1fTdUziEhTPItP7jed5t/Pn3L4fyfd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J3nLfGAAAA3gAAAA8AAAAAAAAA&#10;AAAAAAAAoQIAAGRycy9kb3ducmV2LnhtbFBLBQYAAAAABAAEAPkAAACUAwAAAAA=&#10;"/>
                <v:shape id="Text Box 9912" o:spid="_x0000_s3616" type="#_x0000_t202" style="position:absolute;left:5686;top:2203;width:2098;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kdsIA&#10;AADeAAAADwAAAGRycy9kb3ducmV2LnhtbERP24rCMBB9F/yHMIIvYlPFtVqNsgq7+OrlA8ZmesFm&#10;UpqsrX9vFhb2bQ7nOtt9b2rxpNZVlhXMohgEcWZ1xYWC2/VrugLhPLLG2jIpeJGD/W442GKqbcdn&#10;el58IUIIuxQVlN43qZQuK8mgi2xDHLjctgZ9gG0hdYtdCDe1nMfxUhqsODSU2NCxpOxx+TEK8lM3&#10;+Vh3929/S86L5QGr5G5fSo1H/ecGhKfe/4v/3Ccd5i9WyRx+3wk3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P+R2wgAAAN4AAAAPAAAAAAAAAAAAAAAAAJgCAABkcnMvZG93&#10;bnJldi54bWxQSwUGAAAAAAQABAD1AAAAhwMAAAAA&#10;" stroked="f">
                  <v:textbox>
                    <w:txbxContent>
                      <w:p w:rsidR="00862F6C" w:rsidRPr="00886B36" w:rsidRDefault="00862F6C" w:rsidP="00775E90">
                        <w:pPr>
                          <w:rPr>
                            <w:rFonts w:asciiTheme="majorHAnsi" w:hAnsiTheme="majorHAnsi" w:cstheme="majorHAnsi"/>
                            <w:sz w:val="18"/>
                            <w:szCs w:val="18"/>
                          </w:rPr>
                        </w:pPr>
                        <w:r>
                          <w:rPr>
                            <w:rFonts w:asciiTheme="majorHAnsi" w:hAnsiTheme="majorHAnsi" w:cstheme="majorHAnsi"/>
                            <w:sz w:val="18"/>
                            <w:szCs w:val="18"/>
                          </w:rPr>
                          <w:t>Start sequence 13V</w:t>
                        </w:r>
                        <w:r w:rsidRPr="00886B36">
                          <w:rPr>
                            <w:rFonts w:asciiTheme="majorHAnsi" w:hAnsiTheme="majorHAnsi" w:cstheme="majorHAnsi"/>
                            <w:sz w:val="18"/>
                            <w:szCs w:val="18"/>
                          </w:rPr>
                          <w:t xml:space="preserve"> </w:t>
                        </w:r>
                      </w:p>
                    </w:txbxContent>
                  </v:textbox>
                </v:shape>
                <v:shape id="AutoShape 9919" o:spid="_x0000_s3617" type="#_x0000_t32" style="position:absolute;left:7200;top:11023;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mnW8YAAADeAAAADwAAAGRycy9kb3ducmV2LnhtbERPS2sCMRC+F/ofwhR6KTVrta1sjbIK&#10;QhU8+Oh9upluQjeTdRN1+++NIPQ2H99zxtPO1eJEbbCeFfR7GQji0mvLlYL9bvE8AhEissbaMyn4&#10;owDTyf3dGHPtz7yh0zZWIoVwyFGBibHJpQylIYeh5xvixP341mFMsK2kbvGcwl0tX7LsTTq0nBoM&#10;NjQ3VP5uj07BetmfFd/GLlebg12/Lor6WD19KfX40BUfICJ18V98c3/qNH84eh/A9Z10g5x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3pp1vGAAAA3gAAAA8AAAAAAAAA&#10;AAAAAAAAoQIAAGRycy9kb3ducmV2LnhtbFBLBQYAAAAABAAEAPkAAACUAwAAAAA=&#10;"/>
                <v:shape id="Text Box 9920" o:spid="_x0000_s3618" type="#_x0000_t202" style="position:absolute;left:7392;top:10830;width:1376;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ohjsMA&#10;AADeAAAADwAAAGRycy9kb3ducmV2LnhtbERPS2vCQBC+F/wPywjedNeSVhtdRSpCTxYfLfQ2ZMck&#10;mJ0N2dXEf+8KQm/z8T1nvuxsJa7U+NKxhvFIgSDOnCk513A8bIZTED4gG6wck4YbeVguei9zTI1r&#10;eUfXfchFDGGfooYihDqV0mcFWfQjVxNH7uQaiyHCJpemwTaG20q+KvUuLZYcGwqs6bOg7Ly/WA0/&#10;29Pfb6K+87V9q1vXKcn2Q2o96HerGYhAXfgXP91fJs5PppMEHu/EG+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ohjsMAAADeAAAADwAAAAAAAAAAAAAAAACYAgAAZHJzL2Rv&#10;d25yZXYueG1sUEsFBgAAAAAEAAQA9QAAAIgDAAAAAA==&#10;" filled="f" stroked="f">
                  <v:textbox>
                    <w:txbxContent>
                      <w:p w:rsidR="00862F6C" w:rsidRPr="00AB365E" w:rsidRDefault="00862F6C" w:rsidP="00AB365E">
                        <w:pPr>
                          <w:rPr>
                            <w:rFonts w:asciiTheme="majorHAnsi" w:hAnsiTheme="majorHAnsi" w:cstheme="majorHAnsi"/>
                            <w:sz w:val="18"/>
                            <w:szCs w:val="18"/>
                            <w:lang w:val="fr-FR"/>
                          </w:rPr>
                        </w:pPr>
                        <w:r>
                          <w:rPr>
                            <w:rFonts w:asciiTheme="majorHAnsi" w:hAnsiTheme="majorHAnsi" w:cstheme="majorHAnsi"/>
                            <w:sz w:val="18"/>
                            <w:szCs w:val="18"/>
                            <w:lang w:val="fr-FR"/>
                          </w:rPr>
                          <w:t>CV603 closed</w:t>
                        </w:r>
                      </w:p>
                    </w:txbxContent>
                  </v:textbox>
                </v:shape>
                <v:group id="Group 11484" o:spid="_x0000_s3619" style="position:absolute;left:6608;top:11213;width:3720;height:725" coordorigin="6613,9574" coordsize="3720,11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2HoAPFAAAA3gAA&#10;AA8AAAAAAAAAAAAAAAAAqgIAAGRycy9kb3ducmV2LnhtbFBLBQYAAAAABAAEAPoAAACcAwAAAAA=&#10;">
                  <v:rect id="Rectangle 11485" o:spid="_x0000_s3620" style="position:absolute;left:6613;top:9574;width:1457;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wG8MA&#10;AADeAAAADwAAAGRycy9kb3ducmV2LnhtbERPTYvCMBC9L/gfwizsbU3XFVerUURR9Kj1srexGdtq&#10;MylN1OqvN4LgbR7vc0aTxpTiQrUrLCv4aUcgiFOrC84U7JLFdx+E88gaS8uk4EYOJuPWxwhjba+8&#10;ocvWZyKEsItRQe59FUvp0pwMuratiAN3sLVBH2CdSV3jNYSbUnaiqCcNFhwacqxollN62p6Ngn3R&#10;2eF9kywjM1j8+nWTHM//c6W+PpvpEISnxr/FL/dKh/nd/l8Pnu+EG+T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3wG8MAAADeAAAADwAAAAAAAAAAAAAAAACYAgAAZHJzL2Rv&#10;d25yZXYueG1sUEsFBgAAAAAEAAQA9QAAAIgDAAAAAA==&#10;">
                    <v:textbox>
                      <w:txbxContent>
                        <w:p w:rsidR="00862F6C" w:rsidRPr="006E7411" w:rsidRDefault="00862F6C" w:rsidP="00C5660B">
                          <w:pPr>
                            <w:jc w:val="center"/>
                            <w:rPr>
                              <w:rFonts w:asciiTheme="majorHAnsi" w:hAnsiTheme="majorHAnsi"/>
                              <w:sz w:val="18"/>
                              <w:szCs w:val="18"/>
                              <w:lang w:val="fr-FR"/>
                            </w:rPr>
                          </w:pPr>
                          <w:r>
                            <w:rPr>
                              <w:rFonts w:asciiTheme="majorHAnsi" w:hAnsiTheme="majorHAnsi"/>
                              <w:sz w:val="18"/>
                              <w:szCs w:val="18"/>
                              <w:lang w:val="fr-FR"/>
                            </w:rPr>
                            <w:t>Filling circuit closed</w:t>
                          </w:r>
                        </w:p>
                      </w:txbxContent>
                    </v:textbox>
                  </v:rect>
                  <v:shape id="Text Box 11486" o:spid="_x0000_s3621" type="#_x0000_t202" style="position:absolute;left:8009;top:9574;width:2324;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YJmcUA&#10;AADeAAAADwAAAGRycy9kb3ducmV2LnhtbERPS2vCQBC+F/wPywi9FN3YionRVUqhRW/1gV6H7JgE&#10;s7Pp7jam/75bEHqbj+85y3VvGtGR87VlBZNxAoK4sLrmUsHx8D7KQPiArLGxTAp+yMN6NXhYYq7t&#10;jXfU7UMpYgj7HBVUIbS5lL6oyKAf25Y4chfrDIYIXSm1w1sMN418TpKZNFhzbKiwpbeKiuv+2yjI&#10;ppvu7Lcvn6didmnm4SntPr6cUo/D/nUBIlAf/sV390bH+dMsTeHvnXiD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JgmZxQAAAN4AAAAPAAAAAAAAAAAAAAAAAJgCAABkcnMv&#10;ZG93bnJldi54bWxQSwUGAAAAAAQABAD1AAAAigMAAAAA&#10;">
                    <v:textbox>
                      <w:txbxContent>
                        <w:p w:rsidR="00862F6C" w:rsidRPr="00886B36" w:rsidRDefault="00862F6C" w:rsidP="00C5660B">
                          <w:pPr>
                            <w:rPr>
                              <w:rFonts w:asciiTheme="majorHAnsi" w:hAnsiTheme="majorHAnsi" w:cstheme="majorHAnsi"/>
                              <w:sz w:val="18"/>
                              <w:szCs w:val="18"/>
                            </w:rPr>
                          </w:pPr>
                          <w:r>
                            <w:rPr>
                              <w:rFonts w:asciiTheme="majorHAnsi" w:hAnsiTheme="majorHAnsi" w:cstheme="majorHAnsi"/>
                              <w:sz w:val="18"/>
                              <w:szCs w:val="18"/>
                            </w:rPr>
                            <w:t>Close FV643, FV641</w:t>
                          </w:r>
                        </w:p>
                      </w:txbxContent>
                    </v:textbox>
                  </v:shape>
                </v:group>
                <v:shape id="Text Box 11487" o:spid="_x0000_s3622" type="#_x0000_t202" style="position:absolute;left:7456;top:11961;width:1376;height: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cri8YA&#10;AADeAAAADwAAAGRycy9kb3ducmV2LnhtbESPQWvCQBCF7wX/wzJCb3XXYluNrlKUQk8WrQrehuyY&#10;BLOzIbs16b93DoXeZnhv3vtmsep9rW7UxiqwhfHIgCLOg6u4sHD4/niagooJ2WEdmCz8UoTVcvCw&#10;wMyFjnd026dCSQjHDC2UKTWZ1jEvyWMchYZYtEtoPSZZ20K7FjsJ97V+NuZVe6xYGkpsaF1Sft3/&#10;eAvH7eV8mpivYuNfmi70RrOfaWsfh/37HFSiPv2b/64/neBPpm/CK+/IDHp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cri8YAAADeAAAADwAAAAAAAAAAAAAAAACYAgAAZHJz&#10;L2Rvd25yZXYueG1sUEsFBgAAAAAEAAQA9QAAAIsDAAAAAA==&#10;" filled="f" stroked="f">
                  <v:textbox>
                    <w:txbxContent>
                      <w:p w:rsidR="00862F6C" w:rsidRPr="00AB365E" w:rsidRDefault="00862F6C" w:rsidP="00C5660B">
                        <w:pPr>
                          <w:rPr>
                            <w:rFonts w:asciiTheme="majorHAnsi" w:hAnsiTheme="majorHAnsi" w:cstheme="majorHAnsi"/>
                            <w:sz w:val="18"/>
                            <w:szCs w:val="18"/>
                            <w:lang w:val="fr-FR"/>
                          </w:rPr>
                        </w:pPr>
                        <w:r>
                          <w:rPr>
                            <w:rFonts w:asciiTheme="majorHAnsi" w:hAnsiTheme="majorHAnsi" w:cstheme="majorHAnsi"/>
                            <w:sz w:val="18"/>
                            <w:szCs w:val="18"/>
                            <w:lang w:val="fr-FR"/>
                          </w:rPr>
                          <w:t>FV643 closed</w:t>
                        </w:r>
                      </w:p>
                    </w:txbxContent>
                  </v:textbox>
                </v:shape>
                <v:shape id="AutoShape 11488" o:spid="_x0000_s3623" type="#_x0000_t32" style="position:absolute;left:7190;top:12110;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QscYAAADeAAAADwAAAGRycy9kb3ducmV2LnhtbERPS2sCMRC+F/ofwhR6KTVr0dZujbIK&#10;QhU8+Oh9upluQjeTdRN1+++NIPQ2H99zxtPO1eJEbbCeFfR7GQji0mvLlYL9bvE8AhEissbaMyn4&#10;owDTyf3dGHPtz7yh0zZWIoVwyFGBibHJpQylIYeh5xvixP341mFMsK2kbvGcwl0tX7LsVTq0nBoM&#10;NjQ3VP5uj07BetmfFd/GLlebg10PF0V9rJ6+lHp86IoPEJG6+C++uT91mj8Yvb3D9Z10g5x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BkLHGAAAA3gAAAA8AAAAAAAAA&#10;AAAAAAAAoQIAAGRycy9kb3ducmV2LnhtbFBLBQYAAAAABAAEAPkAAACUAwAAAAA=&#10;"/>
                <v:rect id="Rectangle 9914" o:spid="_x0000_s3624" style="position:absolute;left:4787;top:1337;width:1091;height: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sYA&#10;AADeAAAADwAAAGRycy9kb3ducmV2LnhtbESPQW/CMAyF70j7D5EncYMUJgErBDRtAo0jlMtupvHa&#10;jsapmgAdvx4fkLjZ8vN771usOlerC7Wh8mxgNExAEefeVlwYOGTrwQxUiMgWa89k4J8CrJYvvQWm&#10;1l95R5d9LJSYcEjRQBljk2od8pIchqFviOX261uHUda20LbFq5i7Wo+TZKIdViwJJTb0WVJ+2p+d&#10;gWM1PuBtl20S975+i9su+zv/fBnTf+0+5qAidfEpfnx/W6k/nU4EQHBkBr2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bsYAAADeAAAADwAAAAAAAAAAAAAAAACYAgAAZHJz&#10;L2Rvd25yZXYueG1sUEsFBgAAAAAEAAQA9QAAAIsDAAAAAA==&#10;">
                  <v:textbox>
                    <w:txbxContent>
                      <w:p w:rsidR="00862F6C" w:rsidRPr="00886B36" w:rsidRDefault="00862F6C" w:rsidP="00775E90">
                        <w:pPr>
                          <w:spacing w:before="120"/>
                          <w:jc w:val="center"/>
                          <w:rPr>
                            <w:rFonts w:asciiTheme="majorHAnsi" w:hAnsiTheme="majorHAnsi" w:cstheme="majorHAnsi"/>
                            <w:sz w:val="18"/>
                            <w:szCs w:val="18"/>
                            <w:lang w:val="fr-FR"/>
                          </w:rPr>
                        </w:pPr>
                        <w:r>
                          <w:rPr>
                            <w:rFonts w:asciiTheme="majorHAnsi" w:hAnsiTheme="majorHAnsi" w:cstheme="majorHAnsi"/>
                            <w:sz w:val="18"/>
                            <w:szCs w:val="18"/>
                            <w:lang w:val="fr-FR"/>
                          </w:rPr>
                          <w:t>Stop</w:t>
                        </w:r>
                      </w:p>
                    </w:txbxContent>
                  </v:textbox>
                </v:rect>
                <v:shape id="Text Box 9915" o:spid="_x0000_s3625" type="#_x0000_t202" style="position:absolute;left:5873;top:1337;width:2083;height: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RL7MUA&#10;AADeAAAADwAAAGRycy9kb3ducmV2LnhtbERPS2vCQBC+F/oflin0UurGWhKNrlIKFb35KHodsmMS&#10;mp1Nd7cx/ntXKHibj+85s0VvGtGR87VlBcNBAoK4sLrmUsH3/ut1DMIHZI2NZVJwIQ+L+ePDDHNt&#10;z7ylbhdKEUPY56igCqHNpfRFRQb9wLbEkTtZZzBE6EqpHZ5juGnkW5Kk0mDNsaHClj4rKn52f0bB&#10;+H3VHf16tDkU6amZhJesW/46pZ6f+o8piEB9uIv/3Ssd52dZOoTbO/EG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hEvsxQAAAN4AAAAPAAAAAAAAAAAAAAAAAJgCAABkcnMv&#10;ZG93bnJldi54bWxQSwUGAAAAAAQABAD1AAAAigMAAAAA&#10;">
                  <v:textbox>
                    <w:txbxContent>
                      <w:p w:rsidR="00862F6C" w:rsidRPr="00775E90" w:rsidRDefault="00862F6C" w:rsidP="00775E90">
                        <w:pPr>
                          <w:spacing w:before="120"/>
                          <w:rPr>
                            <w:rFonts w:asciiTheme="majorHAnsi" w:hAnsiTheme="majorHAnsi" w:cstheme="majorHAnsi"/>
                            <w:b/>
                          </w:rPr>
                        </w:pPr>
                        <w:r w:rsidRPr="00775E90">
                          <w:rPr>
                            <w:rFonts w:asciiTheme="majorHAnsi" w:hAnsiTheme="majorHAnsi" w:cstheme="majorHAnsi"/>
                            <w:b/>
                          </w:rPr>
                          <w:t xml:space="preserve">Sequence </w:t>
                        </w:r>
                        <w:r>
                          <w:rPr>
                            <w:rFonts w:asciiTheme="majorHAnsi" w:hAnsiTheme="majorHAnsi" w:cstheme="majorHAnsi"/>
                            <w:b/>
                          </w:rPr>
                          <w:t>13V</w:t>
                        </w:r>
                      </w:p>
                      <w:p w:rsidR="00862F6C" w:rsidRPr="00886B36" w:rsidRDefault="00862F6C" w:rsidP="00775E90">
                        <w:pPr>
                          <w:rPr>
                            <w:rFonts w:asciiTheme="majorHAnsi" w:hAnsiTheme="majorHAnsi" w:cstheme="majorHAnsi"/>
                            <w:sz w:val="18"/>
                            <w:szCs w:val="18"/>
                          </w:rPr>
                        </w:pPr>
                      </w:p>
                    </w:txbxContent>
                  </v:textbox>
                </v:shape>
                <v:rect id="Rectangle 9917" o:spid="_x0000_s3626" style="position:absolute;left:4742;top:2582;width:1163;height:1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GJgsMA&#10;AADeAAAADwAAAGRycy9kb3ducmV2LnhtbERPTYvCMBC9C/sfwix403QrqFuNsiiKHrVevM02Y9vd&#10;ZlKaqNVfbwTB2zze50znranEhRpXWlbw1Y9AEGdWl5wrOKSr3hiE88gaK8uk4EYO5rOPzhQTba+8&#10;o8ve5yKEsEtQQeF9nUjpsoIMur6tiQN3so1BH2CTS93gNYSbSsZRNJQGSw4NBda0KCj735+Ngt8y&#10;PuB9l64j870a+G2b/p2PS6W6n+3PBISn1r/FL/dGh/mj0TCG5zvhBj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GJgsMAAADeAAAADwAAAAAAAAAAAAAAAACYAgAAZHJzL2Rv&#10;d25yZXYueG1sUEsFBgAAAAAEAAQA9QAAAIgDAAAAAA==&#10;">
                  <v:textbox>
                    <w:txbxContent>
                      <w:p w:rsidR="00862F6C" w:rsidRPr="00886B36" w:rsidRDefault="00862F6C" w:rsidP="00775E90">
                        <w:pPr>
                          <w:spacing w:before="120"/>
                          <w:jc w:val="center"/>
                          <w:rPr>
                            <w:rFonts w:asciiTheme="majorHAnsi" w:hAnsiTheme="majorHAnsi" w:cstheme="majorHAnsi"/>
                            <w:sz w:val="18"/>
                            <w:szCs w:val="18"/>
                            <w:lang w:val="fr-FR"/>
                          </w:rPr>
                        </w:pPr>
                        <w:r w:rsidRPr="00886B36">
                          <w:rPr>
                            <w:rFonts w:asciiTheme="majorHAnsi" w:hAnsiTheme="majorHAnsi" w:cstheme="majorHAnsi"/>
                            <w:sz w:val="18"/>
                            <w:szCs w:val="18"/>
                            <w:lang w:val="fr-FR"/>
                          </w:rPr>
                          <w:t>Filling ready</w:t>
                        </w:r>
                      </w:p>
                    </w:txbxContent>
                  </v:textbox>
                </v:rect>
                <v:shape id="Text Box 9918" o:spid="_x0000_s3627" type="#_x0000_t202" style="position:absolute;left:5900;top:2582;width:2221;height:1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pwAMUA&#10;AADeAAAADwAAAGRycy9kb3ducmV2LnhtbERPS2vCQBC+F/wPywi9FN1YS6LRVUqhxd7qA70O2TEJ&#10;ZmfT3W2M/94tFHqbj+85y3VvGtGR87VlBZNxAoK4sLrmUsFh/z6agfABWWNjmRTcyMN6NXhYYq7t&#10;lbfU7UIpYgj7HBVUIbS5lL6oyKAf25Y4cmfrDIYIXSm1w2sMN418TpJUGqw5NlTY0ltFxWX3YxTM&#10;XjbdyX9Ov45Fem7m4SnrPr6dUo/D/nUBIlAf/sV/7o2O87MsncLvO/EG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GnAAxQAAAN4AAAAPAAAAAAAAAAAAAAAAAJgCAABkcnMv&#10;ZG93bnJldi54bWxQSwUGAAAAAAQABAD1AAAAigMAAAAA&#10;">
                  <v:textbox>
                    <w:txbxContent>
                      <w:p w:rsidR="00862F6C" w:rsidRPr="00886B36" w:rsidRDefault="00862F6C" w:rsidP="00775E90">
                        <w:pPr>
                          <w:spacing w:before="120"/>
                          <w:rPr>
                            <w:rFonts w:asciiTheme="majorHAnsi" w:hAnsiTheme="majorHAnsi" w:cstheme="majorHAnsi"/>
                            <w:sz w:val="18"/>
                            <w:szCs w:val="18"/>
                          </w:rPr>
                        </w:pPr>
                        <w:r>
                          <w:rPr>
                            <w:rFonts w:asciiTheme="majorHAnsi" w:hAnsiTheme="majorHAnsi" w:cstheme="majorHAnsi"/>
                            <w:sz w:val="18"/>
                            <w:szCs w:val="18"/>
                          </w:rPr>
                          <w:t xml:space="preserve">Open </w:t>
                        </w:r>
                        <w:r w:rsidRPr="00886B36">
                          <w:rPr>
                            <w:rFonts w:asciiTheme="majorHAnsi" w:hAnsiTheme="majorHAnsi" w:cstheme="majorHAnsi"/>
                            <w:sz w:val="18"/>
                            <w:szCs w:val="18"/>
                          </w:rPr>
                          <w:t>FV643</w:t>
                        </w:r>
                        <w:r>
                          <w:rPr>
                            <w:rFonts w:asciiTheme="majorHAnsi" w:hAnsiTheme="majorHAnsi" w:cstheme="majorHAnsi"/>
                            <w:sz w:val="18"/>
                            <w:szCs w:val="18"/>
                          </w:rPr>
                          <w:t>, FV641</w:t>
                        </w:r>
                      </w:p>
                      <w:p w:rsidR="00862F6C" w:rsidRPr="00886B36" w:rsidRDefault="00862F6C" w:rsidP="00775E90">
                        <w:pPr>
                          <w:rPr>
                            <w:rFonts w:asciiTheme="majorHAnsi" w:hAnsiTheme="majorHAnsi" w:cstheme="majorHAnsi"/>
                            <w:sz w:val="18"/>
                            <w:szCs w:val="18"/>
                          </w:rPr>
                        </w:pPr>
                      </w:p>
                    </w:txbxContent>
                  </v:textbox>
                </v:shape>
                <v:shape id="AutoShape 9689" o:spid="_x0000_s3628" type="#_x0000_t32" style="position:absolute;left:6513;top:9402;width:419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nq4MYAAADeAAAADwAAAGRycy9kb3ducmV2LnhtbESPT2vCQBDF70K/wzKF3nRTQSOpq0iK&#10;2JPgn0tvQ3aahGZnw+4a47fvHAreZpg3773feju6Tg0UYuvZwPssA0VcedtybeB62U9XoGJCtth5&#10;JgMPirDdvEzWWFh/5xMN51QrMeFYoIEmpb7QOlYNOYwz3xPL7ccHh0nWUGsb8C7mrtPzLFtqhy1L&#10;QoM9lQ1Vv+ebM7BvvxdcnobP+aPblZdDomW4HY15ex13H6ASjekp/v/+slI/z3MBEByZQ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p6uDGAAAA3gAAAA8AAAAAAAAA&#10;AAAAAAAAoQIAAGRycy9kb3ducmV2LnhtbFBLBQYAAAAABAAEAPkAAACUAwAAAAA=&#10;" strokeweight=".5pt">
                  <v:stroke startarrow="block" endarrow="block"/>
                </v:shape>
                <v:shape id="AutoShape 9690" o:spid="_x0000_s3629" type="#_x0000_t32" style="position:absolute;left:6894;top:9301;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CgTMgAAADeAAAADwAAAGRycy9kb3ducmV2LnhtbESPT0sDMRDF74LfIYzgRWy2grasTctW&#10;KFihh/7xPm7GTXAz2W7Sdv32zkHobYZ58977zRZDaNWZ+uQjGxiPClDEdbSeGwOH/epxCiplZItt&#10;ZDLwSwkW89ubGZY2XnhL511ulJhwKtGAy7krtU61o4BpFDtiuX3HPmCWtW+07fEi5qHVT0XxogN6&#10;lgSHHb05qn92p2Bgsx4vqy/n1x/bo988r6r21Dx8GnN/N1SvoDIN+Sr+/363Un8ymQqA4MgMev4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zCgTMgAAADeAAAADwAAAAAA&#10;AAAAAAAAAAChAgAAZHJzL2Rvd25yZXYueG1sUEsFBgAAAAAEAAQA+QAAAJYDAAAAAA==&#10;"/>
                <v:shape id="AutoShape 9691" o:spid="_x0000_s3630" type="#_x0000_t32" style="position:absolute;left:7783;top:9290;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wF18UAAADeAAAADwAAAGRycy9kb3ducmV2LnhtbERPTWsCMRC9F/ofwhS8FM2u0CqrUbaC&#10;oAUP2nofN+MmuJlsN1G3/74pFHqbx/uc+bJ3jbhRF6xnBfkoA0FceW25VvD5sR5OQYSIrLHxTAq+&#10;KcBy8fgwx0L7O+/pdoi1SCEcClRgYmwLKUNlyGEY+ZY4cWffOYwJdrXUHd5TuGvkOMtepUPLqcFg&#10;SytD1eVwdQp22/ytPBm7fd9/2d3Lumyu9fNRqcFTX85AROrjv/jPvdFp/mQyzeH3nXSDX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HwF18UAAADeAAAADwAAAAAAAAAA&#10;AAAAAAChAgAAZHJzL2Rvd25yZXYueG1sUEsFBgAAAAAEAAQA+QAAAJMDAAAAAA==&#10;"/>
                <v:shape id="AutoShape 9701" o:spid="_x0000_s3631" type="#_x0000_t32" style="position:absolute;left:7276;top:7243;width:33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1vHcUAAADeAAAADwAAAGRycy9kb3ducmV2LnhtbERPTWvCQBC9C/6HZQRvujEHldRVqiDW&#10;Sg+N2vOQnSbB7Gy6u2rqr+8WCr3N433OYtWZRtzI+dqygsk4AUFcWF1zqeB03I7mIHxA1thYJgXf&#10;5GG17PcWmGl753e65aEUMYR9hgqqENpMSl9UZNCPbUscuU/rDIYIXSm1w3sMN41Mk2QqDdYcGyps&#10;aVNRccmvRsHroa3Tr92b2zeBPnL9OK93k7NSw0H3/AQiUBf+xX/uFx3nz2bzFH7fiT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1vHcUAAADeAAAADwAAAAAAAAAA&#10;AAAAAAChAgAAZHJzL2Rvd25yZXYueG1sUEsFBgAAAAAEAAQA+QAAAJMDAAAAAA==&#10;" strokeweight=".5pt">
                  <v:stroke endarrow="block"/>
                </v:shape>
                <v:shape id="AutoShape 9702" o:spid="_x0000_s3632" type="#_x0000_t32" style="position:absolute;left:8928;top:7247;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uG6MMAAADeAAAADwAAAGRycy9kb3ducmV2LnhtbERP24rCMBB9F/Yfwizsm6brtVSjiCAs&#10;+iBqP2BoxrZuMylNbLt/vxEE3+ZwrrPa9KYSLTWutKzgexSBIM6sLjlXkF73wxiE88gaK8uk4I8c&#10;bNYfgxUm2nZ8pvbicxFC2CWooPC+TqR0WUEG3cjWxIG72cagD7DJpW6wC+GmkuMomkuDJYeGAmva&#10;FZT9Xh5GwTGe+vx+vtlJ2p5mso4O+7SbK/X12W+XIDz1/i1+uX90mL9YxBN4vhNukO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bhujDAAAA3gAAAA8AAAAAAAAAAAAA&#10;AAAAoQIAAGRycy9kb3ducmV2LnhtbFBLBQYAAAAABAAEAPkAAACRAwAAAAA=&#10;"/>
                <v:group id="Group 3862" o:spid="_x0000_s3633" style="position:absolute;left:2348;top:5416;width:3423;height:1190" coordorigin="2348,4866" coordsize="3423,1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jAnPjFAAAA3gAA&#10;AA8AAAAAAAAAAAAAAAAAqgIAAGRycy9kb3ducmV2LnhtbFBLBQYAAAAABAAEAPoAAACcAwAAAAA=&#10;">
                  <v:rect id="Rectangle 9683" o:spid="_x0000_s3634" style="position:absolute;left:2348;top:4866;width:1513;height:1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T3DMMA&#10;AADeAAAADwAAAGRycy9kb3ducmV2LnhtbERPTYvCMBC9C/6HMAt703RdXLUaRRTFPWq97G1sxrba&#10;TEoTtfrrjSDsbR7vcyazxpTiSrUrLCv46kYgiFOrC84U7JNVZwjCeWSNpWVScCcHs2m7NcFY2xtv&#10;6brzmQgh7GJUkHtfxVK6NCeDrmsr4sAdbW3QB1hnUtd4C+GmlL0o+pEGCw4NOVa0yCk97y5GwaHo&#10;7fGxTdaRGa2+/W+TnC5/S6U+P5r5GISnxv+L3+6NDvMHg2EfXu+EG+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4T3DMMAAADeAAAADwAAAAAAAAAAAAAAAACYAgAAZHJzL2Rv&#10;d25yZXYueG1sUEsFBgAAAAAEAAQA9QAAAIgDAAAAAA==&#10;">
                    <v:textbox>
                      <w:txbxContent>
                        <w:p w:rsidR="00862F6C" w:rsidRPr="00886B36" w:rsidRDefault="00862F6C" w:rsidP="00CD351B">
                          <w:pPr>
                            <w:spacing w:before="120"/>
                            <w:jc w:val="center"/>
                            <w:rPr>
                              <w:rFonts w:asciiTheme="majorHAnsi" w:hAnsiTheme="majorHAnsi" w:cstheme="majorHAnsi"/>
                              <w:sz w:val="18"/>
                              <w:szCs w:val="18"/>
                            </w:rPr>
                          </w:pPr>
                          <w:r w:rsidRPr="00886B36">
                            <w:rPr>
                              <w:rFonts w:asciiTheme="majorHAnsi" w:hAnsiTheme="majorHAnsi" w:cstheme="majorHAnsi"/>
                              <w:sz w:val="18"/>
                              <w:szCs w:val="18"/>
                            </w:rPr>
                            <w:t>Regulation</w:t>
                          </w:r>
                        </w:p>
                        <w:p w:rsidR="00862F6C" w:rsidRPr="00886B36" w:rsidRDefault="00862F6C" w:rsidP="00CD351B">
                          <w:pPr>
                            <w:jc w:val="center"/>
                            <w:rPr>
                              <w:rFonts w:asciiTheme="majorHAnsi" w:hAnsiTheme="majorHAnsi" w:cstheme="majorHAnsi"/>
                              <w:sz w:val="18"/>
                              <w:szCs w:val="18"/>
                            </w:rPr>
                          </w:pPr>
                          <w:r w:rsidRPr="00886B36">
                            <w:rPr>
                              <w:rFonts w:asciiTheme="majorHAnsi" w:hAnsiTheme="majorHAnsi" w:cstheme="majorHAnsi"/>
                              <w:sz w:val="18"/>
                              <w:szCs w:val="18"/>
                            </w:rPr>
                            <w:t>mode</w:t>
                          </w:r>
                        </w:p>
                      </w:txbxContent>
                    </v:textbox>
                  </v:rect>
                  <v:shape id="Text Box 9684" o:spid="_x0000_s3635" type="#_x0000_t202" style="position:absolute;left:3860;top:4866;width:1911;height:1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E1YsUA&#10;AADeAAAADwAAAGRycy9kb3ducmV2LnhtbERPS2vCQBC+F/wPywi9FN3YliSNriJCi735KO11yI5J&#10;MDsbd7cx/ffdQsHbfHzPWawG04qenG8sK5hNExDEpdUNVwo+jq+THIQPyBpby6TghzyslqO7BRba&#10;XnlP/SFUIoawL1BBHUJXSOnLmgz6qe2II3eyzmCI0FVSO7zGcNPKxyRJpcGGY0ONHW1qKs+Hb6Mg&#10;f972X/79afdZpqf2JTxk/dvFKXU/HtZzEIGGcBP/u7c6zs+yPIW/d+IN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YTVixQAAAN4AAAAPAAAAAAAAAAAAAAAAAJgCAABkcnMv&#10;ZG93bnJldi54bWxQSwUGAAAAAAQABAD1AAAAigMAAAAA&#10;">
                    <v:textbox>
                      <w:txbxContent>
                        <w:p w:rsidR="00862F6C" w:rsidRPr="00886B36" w:rsidRDefault="00862F6C" w:rsidP="00CD351B">
                          <w:pPr>
                            <w:rPr>
                              <w:rFonts w:asciiTheme="majorHAnsi" w:hAnsiTheme="majorHAnsi" w:cstheme="majorHAnsi"/>
                              <w:sz w:val="18"/>
                              <w:szCs w:val="18"/>
                            </w:rPr>
                          </w:pPr>
                          <w:r w:rsidRPr="00886B36">
                            <w:rPr>
                              <w:rFonts w:asciiTheme="majorHAnsi" w:hAnsiTheme="majorHAnsi" w:cstheme="majorHAnsi"/>
                              <w:sz w:val="18"/>
                              <w:szCs w:val="18"/>
                            </w:rPr>
                            <w:t>CV60</w:t>
                          </w:r>
                          <w:r>
                            <w:rPr>
                              <w:rFonts w:asciiTheme="majorHAnsi" w:hAnsiTheme="majorHAnsi" w:cstheme="majorHAnsi"/>
                              <w:sz w:val="18"/>
                              <w:szCs w:val="18"/>
                            </w:rPr>
                            <w:t>3</w:t>
                          </w:r>
                          <w:r w:rsidRPr="00886B36">
                            <w:rPr>
                              <w:rFonts w:asciiTheme="majorHAnsi" w:hAnsiTheme="majorHAnsi" w:cstheme="majorHAnsi"/>
                              <w:sz w:val="18"/>
                              <w:szCs w:val="18"/>
                            </w:rPr>
                            <w:t xml:space="preserve"> regulated</w:t>
                          </w:r>
                        </w:p>
                        <w:p w:rsidR="00862F6C" w:rsidRDefault="00862F6C" w:rsidP="00CD351B">
                          <w:pPr>
                            <w:spacing w:line="312" w:lineRule="auto"/>
                            <w:rPr>
                              <w:rFonts w:asciiTheme="majorHAnsi" w:hAnsiTheme="majorHAnsi" w:cstheme="majorHAnsi"/>
                              <w:sz w:val="18"/>
                              <w:szCs w:val="18"/>
                            </w:rPr>
                          </w:pPr>
                          <w:r>
                            <w:rPr>
                              <w:rFonts w:asciiTheme="majorHAnsi" w:hAnsiTheme="majorHAnsi" w:cstheme="majorHAnsi"/>
                              <w:sz w:val="18"/>
                              <w:szCs w:val="18"/>
                            </w:rPr>
                            <w:t>LI660=LI</w:t>
                          </w:r>
                          <w:r w:rsidRPr="00886B36">
                            <w:rPr>
                              <w:rFonts w:asciiTheme="majorHAnsi" w:hAnsiTheme="majorHAnsi" w:cstheme="majorHAnsi"/>
                              <w:sz w:val="18"/>
                              <w:szCs w:val="18"/>
                            </w:rPr>
                            <w:t>660setPoint</w:t>
                          </w:r>
                        </w:p>
                        <w:p w:rsidR="00862F6C" w:rsidRPr="00886B36" w:rsidRDefault="00862F6C" w:rsidP="00CD351B">
                          <w:pPr>
                            <w:spacing w:line="312" w:lineRule="auto"/>
                            <w:rPr>
                              <w:rFonts w:asciiTheme="majorHAnsi" w:hAnsiTheme="majorHAnsi" w:cstheme="majorHAnsi"/>
                              <w:sz w:val="18"/>
                              <w:szCs w:val="18"/>
                            </w:rPr>
                          </w:pPr>
                          <w:r>
                            <w:rPr>
                              <w:rFonts w:asciiTheme="majorHAnsi" w:hAnsiTheme="majorHAnsi" w:cstheme="majorHAnsi"/>
                              <w:sz w:val="18"/>
                              <w:szCs w:val="18"/>
                            </w:rPr>
                            <w:t>FV643, FV641 opened</w:t>
                          </w:r>
                        </w:p>
                        <w:p w:rsidR="00862F6C" w:rsidRPr="00886B36" w:rsidRDefault="00862F6C" w:rsidP="00CD351B">
                          <w:pPr>
                            <w:spacing w:line="312" w:lineRule="auto"/>
                            <w:rPr>
                              <w:rFonts w:asciiTheme="majorHAnsi" w:hAnsiTheme="majorHAnsi" w:cstheme="majorHAnsi"/>
                              <w:sz w:val="18"/>
                              <w:szCs w:val="18"/>
                            </w:rPr>
                          </w:pPr>
                        </w:p>
                      </w:txbxContent>
                    </v:textbox>
                  </v:shape>
                </v:group>
                <v:rect id="Rectangle 9685" o:spid="_x0000_s3636" style="position:absolute;left:6715;top:5602;width:1262;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rM4MUA&#10;AADeAAAADwAAAGRycy9kb3ducmV2LnhtbERPTWvCQBC9F/wPywi9NRstNBpdRVos7VGTS29jdkyi&#10;2dmQXZO0v75bEHqbx/uc9XY0jeipc7VlBbMoBkFcWF1zqSDP9k8LEM4ja2wsk4JvcrDdTB7WmGo7&#10;8IH6oy9FCGGXooLK+zaV0hUVGXSRbYkDd7adQR9gV0rd4RDCTSPncfwiDdYcGips6bWi4nq8GQWn&#10;ep7jzyF7j81y/+w/x+xy+3pT6nE67lYgPI3+X3x3f+gwP0kWC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GszgxQAAAN4AAAAPAAAAAAAAAAAAAAAAAJgCAABkcnMv&#10;ZG93bnJldi54bWxQSwUGAAAAAAQABAD1AAAAigMAAAAA&#10;">
                  <v:textbox>
                    <w:txbxContent>
                      <w:p w:rsidR="00862F6C" w:rsidRPr="00886B36" w:rsidRDefault="00862F6C" w:rsidP="005D6123">
                        <w:pPr>
                          <w:spacing w:before="120"/>
                          <w:jc w:val="center"/>
                          <w:rPr>
                            <w:rFonts w:asciiTheme="majorHAnsi" w:hAnsiTheme="majorHAnsi" w:cstheme="majorHAnsi"/>
                            <w:sz w:val="18"/>
                            <w:szCs w:val="18"/>
                          </w:rPr>
                        </w:pPr>
                        <w:r w:rsidRPr="00886B36">
                          <w:rPr>
                            <w:rFonts w:asciiTheme="majorHAnsi" w:hAnsiTheme="majorHAnsi" w:cstheme="majorHAnsi"/>
                            <w:sz w:val="18"/>
                            <w:szCs w:val="18"/>
                          </w:rPr>
                          <w:t>Start</w:t>
                        </w:r>
                      </w:p>
                      <w:p w:rsidR="00862F6C" w:rsidRPr="00886B36" w:rsidRDefault="00862F6C" w:rsidP="005D6123">
                        <w:pPr>
                          <w:jc w:val="center"/>
                          <w:rPr>
                            <w:rFonts w:asciiTheme="majorHAnsi" w:hAnsiTheme="majorHAnsi" w:cstheme="majorHAnsi"/>
                            <w:sz w:val="18"/>
                            <w:szCs w:val="18"/>
                          </w:rPr>
                        </w:pPr>
                        <w:r w:rsidRPr="00886B36">
                          <w:rPr>
                            <w:rFonts w:asciiTheme="majorHAnsi" w:hAnsiTheme="majorHAnsi" w:cstheme="majorHAnsi"/>
                            <w:sz w:val="18"/>
                            <w:szCs w:val="18"/>
                          </w:rPr>
                          <w:t>Filling</w:t>
                        </w:r>
                      </w:p>
                    </w:txbxContent>
                  </v:textbox>
                </v:rect>
                <v:group id="Group 3854" o:spid="_x0000_s3637" style="position:absolute;left:3274;top:7076;width:2257;height:796" coordorigin="2941,8229" coordsize="2257,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KmNlv3IAAAA&#10;3gAAAA8AAAAAAAAAAAAAAAAAqgIAAGRycy9kb3ducmV2LnhtbFBLBQYAAAAABAAEAPoAAACfAwAA&#10;AAA=&#10;">
                  <v:rect id="Rectangle 3855" o:spid="_x0000_s3638" style="position:absolute;left:2941;top:8230;width:1003;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n9CcMA&#10;AADeAAAADwAAAGRycy9kb3ducmV2LnhtbERPS4vCMBC+C/6HMII3TVXwUY0iiot71HrxNjZjW20m&#10;pYna9debhYW9zcf3nMWqMaV4Uu0KywoG/QgEcWp1wZmCU7LrTUE4j6yxtEwKfsjBatluLTDW9sUH&#10;eh59JkIIuxgV5N5XsZQuzcmg69uKOHBXWxv0AdaZ1DW+Qrgp5TCKxtJgwaEhx4o2OaX348MouBTD&#10;E74PyVdkZruR/26S2+O8VarbadZzEJ4a/y/+c+91mD+ZTGfw+064QS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n9CcMAAADeAAAADwAAAAAAAAAAAAAAAACYAgAAZHJzL2Rv&#10;d25yZXYueG1sUEsFBgAAAAAEAAQA9QAAAIgDAAAAAA==&#10;">
                    <v:textbox>
                      <w:txbxContent>
                        <w:p w:rsidR="00862F6C" w:rsidRPr="008A5886" w:rsidRDefault="00862F6C" w:rsidP="005D6123">
                          <w:pPr>
                            <w:spacing w:before="40"/>
                            <w:jc w:val="center"/>
                            <w:rPr>
                              <w:rFonts w:asciiTheme="majorHAnsi" w:hAnsiTheme="majorHAnsi" w:cstheme="majorHAnsi"/>
                              <w:sz w:val="18"/>
                              <w:szCs w:val="18"/>
                            </w:rPr>
                          </w:pPr>
                          <w:r>
                            <w:rPr>
                              <w:rFonts w:asciiTheme="majorHAnsi" w:hAnsiTheme="majorHAnsi" w:cstheme="majorHAnsi"/>
                              <w:sz w:val="18"/>
                              <w:szCs w:val="18"/>
                            </w:rPr>
                            <w:t>Waiting for level</w:t>
                          </w:r>
                        </w:p>
                      </w:txbxContent>
                    </v:textbox>
                  </v:rect>
                  <v:shape id="Text Box 3856" o:spid="_x0000_s3639" type="#_x0000_t202" style="position:absolute;left:3938;top:8229;width:1260;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2eUMgA&#10;AADeAAAADwAAAGRycy9kb3ducmV2LnhtbESPQU/CQBCF7yb+h82YcCGyFQmFykKMiQZuiEavk+7Q&#10;NnZn6+5ayr9nDiTeZjJv3nvfajO4VvUUYuPZwMMkA0VcettwZeDz4/V+ASomZIutZzJwpgib9e3N&#10;CgvrT/xO/SFVSkw4FmigTqkrtI5lTQ7jxHfEcjv64DDJGiptA57E3LV6mmVz7bBhSaixo5eayp/D&#10;nzOwmG3777h73H+V82O7TOO8f/sNxozuhucnUImG9C++fm+t1M/zpQAIjsyg1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HZ5QyAAAAN4AAAAPAAAAAAAAAAAAAAAAAJgCAABk&#10;cnMvZG93bnJldi54bWxQSwUGAAAAAAQABAD1AAAAjQMAAAAA&#10;">
                    <v:textbox>
                      <w:txbxContent>
                        <w:p w:rsidR="00862F6C" w:rsidRPr="008A5886" w:rsidRDefault="00862F6C" w:rsidP="005D6123">
                          <w:pPr>
                            <w:spacing w:before="200"/>
                            <w:rPr>
                              <w:rFonts w:asciiTheme="majorHAnsi" w:hAnsiTheme="majorHAnsi" w:cstheme="majorHAnsi"/>
                              <w:sz w:val="18"/>
                              <w:szCs w:val="18"/>
                            </w:rPr>
                          </w:pPr>
                          <w:r>
                            <w:rPr>
                              <w:rFonts w:asciiTheme="majorHAnsi" w:hAnsiTheme="majorHAnsi" w:cstheme="majorHAnsi"/>
                              <w:sz w:val="18"/>
                              <w:szCs w:val="18"/>
                            </w:rPr>
                            <w:t>Close CV603</w:t>
                          </w:r>
                        </w:p>
                      </w:txbxContent>
                    </v:textbox>
                  </v:shape>
                </v:group>
                <v:shape id="Text Box 3857" o:spid="_x0000_s3640" type="#_x0000_t202" style="position:absolute;left:2804;top:6672;width:1252;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Nq8MA&#10;AADeAAAADwAAAGRycy9kb3ducmV2LnhtbERPS2vCQBC+C/6HZYTedNdifaSuIpVCT4rRFnobsmMS&#10;zM6G7Nak/94VBG/z8T1nue5sJa7U+NKxhvFIgSDOnCk513A6fg7nIHxANlg5Jg3/5GG96veWmBjX&#10;8oGuachFDGGfoIYihDqR0mcFWfQjVxNH7uwaiyHCJpemwTaG20q+KjWVFkuODQXW9FFQdkn/rIbv&#10;3fn3Z6L2+da+1a3rlGS7kFq/DLrNO4hAXXiKH+4vE+fPZosx3N+JN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Nq8MAAADeAAAADwAAAAAAAAAAAAAAAACYAgAAZHJzL2Rv&#10;d25yZXYueG1sUEsFBgAAAAAEAAQA9QAAAIgDAAAAAA==&#10;" filled="f" stroked="f">
                  <v:textbox>
                    <w:txbxContent>
                      <w:p w:rsidR="00862F6C" w:rsidRPr="00886B36" w:rsidRDefault="00862F6C" w:rsidP="00640DCE">
                        <w:pPr>
                          <w:pStyle w:val="ListBullet"/>
                          <w:numPr>
                            <w:ilvl w:val="0"/>
                            <w:numId w:val="0"/>
                          </w:numPr>
                          <w:rPr>
                            <w:rFonts w:asciiTheme="majorHAnsi" w:hAnsiTheme="majorHAnsi" w:cstheme="majorHAnsi"/>
                            <w:sz w:val="18"/>
                            <w:szCs w:val="18"/>
                          </w:rPr>
                        </w:pPr>
                        <w:r>
                          <w:rPr>
                            <w:rFonts w:asciiTheme="majorHAnsi" w:hAnsiTheme="majorHAnsi" w:cstheme="majorHAnsi"/>
                            <w:sz w:val="18"/>
                            <w:szCs w:val="18"/>
                          </w:rPr>
                          <w:t xml:space="preserve">Intermittent </w:t>
                        </w:r>
                      </w:p>
                    </w:txbxContent>
                  </v:textbox>
                </v:shape>
                <v:shape id="AutoShape 3858" o:spid="_x0000_s3641" type="#_x0000_t32" style="position:absolute;left:6119;top:7345;width:0;height:2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lgccUAAADeAAAADwAAAGRycy9kb3ducmV2LnhtbERPz2vCMBS+C/4P4Q12kZkqc2ydUaog&#10;TMFD3XZ/a96asOalNlG7/94cBI8f3+/5sneNOFMXrGcFk3EGgrjy2nKt4Otz8/QKIkRkjY1nUvBP&#10;AZaL4WCOufYXLul8iLVIIRxyVGBibHMpQ2XIYRj7ljhxv75zGBPsaqk7vKRw18hplr1Ih5ZTg8GW&#10;1oaqv8PJKdhvJ6vix9jtrjza/WxTNKd69K3U40NfvIOI1Me7+Ob+0Aqmb9lz2pvupCs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lgccUAAADeAAAADwAAAAAAAAAA&#10;AAAAAAChAgAAZHJzL2Rvd25yZXYueG1sUEsFBgAAAAAEAAQA+QAAAJMDAAAAAA==&#10;"/>
                <v:shape id="AutoShape 3859" o:spid="_x0000_s3642" type="#_x0000_t32" style="position:absolute;left:5870;top:5187;width:0;height:226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DgBMYAAADeAAAADwAAAGRycy9kb3ducmV2LnhtbESPT2sCMRTE7wW/Q3gFbzVRpOrWKNIq&#10;eujFP4ceH5u3m6Wbl2WT1fXbm4LQ4zAzv2GW697V4kptqDxrGI8UCOLcm4pLDZfz7m0OIkRkg7Vn&#10;0nCnAOvV4GWJmfE3PtL1FEuRIBwy1GBjbDIpQ27JYRj5hjh5hW8dxiTbUpoWbwnuajlR6l06rDgt&#10;WGzo01L+e+qchq/7d77vVFPaWbE9drNChvFPofXwtd98gIjUx//ws30wGiYLNV3A3510BeTq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Q4ATGAAAA3gAAAA8AAAAAAAAA&#10;AAAAAAAAoQIAAGRycy9kb3ducmV2LnhtbFBLBQYAAAAABAAEAPkAAACUAwAAAAA=&#10;" strokeweight=".5pt">
                  <v:stroke startarrow="block"/>
                </v:shape>
                <v:shape id="AutoShape 3860" o:spid="_x0000_s3643" type="#_x0000_t32" style="position:absolute;left:5771;top:6912;width:2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b6qsYAAADeAAAADwAAAGRycy9kb3ducmV2LnhtbESPXWvCMBSG7wf+h3CE3YyZKjhm11Tq&#10;QJgDL3Tu/qw5NsHmpDZRu3+/XAy8fHm/eIrl4FpxpT5YzwqmkwwEce215UbB4Wv9/AoiRGSNrWdS&#10;8EsBluXoocBc+xvv6LqPjUgjHHJUYGLscilDbchhmPiOOHlH3zuMSfaN1D3e0rhr5SzLXqRDy+nB&#10;YEfvhurT/uIUbDfTVfVj7OZzd7bb+bpqL83Tt1KP46F6AxFpiPfwf/tDK5gtsnkCSDgJBWT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W+qrGAAAA3gAAAA8AAAAAAAAA&#10;AAAAAAAAoQIAAGRycy9kb3ducmV2LnhtbFBLBQYAAAAABAAEAPkAAACUAwAAAAA=&#10;"/>
                <v:shape id="Text Box 3861" o:spid="_x0000_s3644" type="#_x0000_t202" style="position:absolute;left:4539;top:6574;width:2253;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BBkMUA&#10;AADeAAAADwAAAGRycy9kb3ducmV2LnhtbESPzWrDMBCE74G+g9hCb7GU0ITYjWxCSqGnlvxCbou1&#10;sU2tlbHU2H37qlDIcZiZb5h1MdpW3Kj3jWMNs0SBIC6dabjScDy8TVcgfEA22DomDT/kocgfJmvM&#10;jBt4R7d9qESEsM9QQx1Cl0npy5os+sR1xNG7ut5iiLKvpOlxiHDbyrlSS2mx4bhQY0fbmsqv/bfV&#10;cPq4Xs7P6rN6tYtucKOSbFOp9dPjuHkBEWgM9/B/+91omKdqMYO/O/EK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EEGQxQAAAN4AAAAPAAAAAAAAAAAAAAAAAJgCAABkcnMv&#10;ZG93bnJldi54bWxQSwUGAAAAAAQABAD1AAAAigMAAAAA&#10;" filled="f" stroked="f">
                  <v:textbox>
                    <w:txbxContent>
                      <w:p w:rsidR="00862F6C" w:rsidRPr="00886B36" w:rsidRDefault="00862F6C" w:rsidP="00640DCE">
                        <w:pPr>
                          <w:rPr>
                            <w:rFonts w:asciiTheme="majorHAnsi" w:hAnsiTheme="majorHAnsi" w:cstheme="majorHAnsi"/>
                            <w:sz w:val="18"/>
                            <w:szCs w:val="18"/>
                          </w:rPr>
                        </w:pPr>
                        <w:r w:rsidRPr="00886B36">
                          <w:rPr>
                            <w:rFonts w:asciiTheme="majorHAnsi" w:hAnsiTheme="majorHAnsi" w:cstheme="majorHAnsi"/>
                            <w:sz w:val="18"/>
                            <w:szCs w:val="18"/>
                          </w:rPr>
                          <w:t xml:space="preserve">Regulation </w:t>
                        </w:r>
                        <w:r>
                          <w:rPr>
                            <w:rFonts w:asciiTheme="majorHAnsi" w:hAnsiTheme="majorHAnsi" w:cstheme="majorHAnsi"/>
                            <w:sz w:val="18"/>
                            <w:szCs w:val="18"/>
                          </w:rPr>
                          <w:t xml:space="preserve"> OR  Stop 13V</w:t>
                        </w:r>
                      </w:p>
                    </w:txbxContent>
                  </v:textbox>
                </v:shape>
                <v:oval id="Oval 4951" o:spid="_x0000_s3645" style="position:absolute;left:4754;top:1227;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8fBsUA&#10;AADeAAAADwAAAGRycy9kb3ducmV2LnhtbESPQWsCMRSE74L/IbxCL1KzbrW0W6NIQeitaMXz6+Z1&#10;s7h5CUnU1V/fCEKPw8x8w8yXve3EiUJsHSuYjAsQxLXTLTcKdt/rp1cQMSFr7ByTggtFWC6GgzlW&#10;2p15Q6dtakSGcKxQgUnJV1LG2pDFOHaeOHu/LlhMWYZG6oDnDLedLIviRVpsOS8Y9PRhqD5sj1bB&#10;9Otaz1p9uPjRz3Tjn/c9BWOUenzoV+8gEvXpP3xvf2oF5VsxK+F2J18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x8GxQAAAN4AAAAPAAAAAAAAAAAAAAAAAJgCAABkcnMv&#10;ZG93bnJldi54bWxQSwUGAAAAAAQABAD1AAAAigMAAAAA&#10;" strokecolor="#4a7ebb" strokeweight="3.5pt">
                  <v:textbox inset="0,0,0,0">
                    <w:txbxContent>
                      <w:p w:rsidR="00862F6C" w:rsidRPr="00A87CE9" w:rsidRDefault="00862F6C" w:rsidP="000A3330">
                        <w:pPr>
                          <w:jc w:val="center"/>
                          <w:rPr>
                            <w:rFonts w:ascii="Times New Roman" w:hAnsi="Times New Roman" w:cs="Times New Roman"/>
                            <w:b/>
                            <w:szCs w:val="20"/>
                          </w:rPr>
                        </w:pPr>
                        <w:r>
                          <w:rPr>
                            <w:rFonts w:ascii="Times New Roman" w:hAnsi="Times New Roman" w:cs="Times New Roman"/>
                            <w:b/>
                            <w:szCs w:val="20"/>
                          </w:rPr>
                          <w:t>0</w:t>
                        </w:r>
                      </w:p>
                    </w:txbxContent>
                  </v:textbox>
                </v:oval>
                <v:oval id="Oval 4952" o:spid="_x0000_s3646" style="position:absolute;left:4685;top:250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6ncUA&#10;AADeAAAADwAAAGRycy9kb3ducmV2LnhtbESPW2sCMRSE3wv9D+EUfCmarTfa1SilIPSteMHn4+a4&#10;WdychCTVtb++EQQfh5n5hpkvO9uKM4XYOFbwNihAEFdON1wr2G1X/XcQMSFrbB2TgitFWC6en+ZY&#10;anfhNZ03qRYZwrFEBSYlX0oZK0MW48B54uwdXbCYsgy11AEvGW5bOSyKqbTYcF4w6OnLUHXa/FoF&#10;45+/atLo09W/HsZrP9p3FIxRqvfSfc5AJOrSI3xvf2sFw49iMoLbnXwF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47qdxQAAAN4AAAAPAAAAAAAAAAAAAAAAAJgCAABkcnMv&#10;ZG93bnJldi54bWxQSwUGAAAAAAQABAD1AAAAigMAAAAA&#10;" strokecolor="#4a7ebb" strokeweight="3.5pt">
                  <v:textbox inset="0,0,0,0">
                    <w:txbxContent>
                      <w:p w:rsidR="00862F6C" w:rsidRPr="00A87CE9" w:rsidRDefault="00862F6C" w:rsidP="000A3330">
                        <w:pPr>
                          <w:jc w:val="center"/>
                          <w:rPr>
                            <w:rFonts w:ascii="Times New Roman" w:hAnsi="Times New Roman" w:cs="Times New Roman"/>
                            <w:b/>
                            <w:szCs w:val="20"/>
                          </w:rPr>
                        </w:pPr>
                        <w:r>
                          <w:rPr>
                            <w:rFonts w:ascii="Times New Roman" w:hAnsi="Times New Roman" w:cs="Times New Roman"/>
                            <w:b/>
                            <w:szCs w:val="20"/>
                          </w:rPr>
                          <w:t>2</w:t>
                        </w:r>
                      </w:p>
                    </w:txbxContent>
                  </v:textbox>
                </v:oval>
                <v:oval id="Oval 4953" o:spid="_x0000_s3647" style="position:absolute;left:2369;top:616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i6cYA&#10;AADeAAAADwAAAGRycy9kb3ducmV2LnhtbESPT2sCMRTE74LfIbxCL1Kz2rW0W6OUgtBb8Q+eXzev&#10;m8XNS0hSXf30jSB4HGbmN8x82dtOHCnE1rGCybgAQVw73XKjYLddPb2CiAlZY+eYFJwpwnIxHMyx&#10;0u7EazpuUiMyhGOFCkxKvpIy1oYsxrHzxNn7dcFiyjI0Ugc8Zbjt5LQoXqTFlvOCQU+fhurD5s8q&#10;KL8v9azVh7Mf/ZRr/7zvKRij1OND//EOIlGf7uFb+0srmL4VsxKud/IV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oi6cYAAADeAAAADwAAAAAAAAAAAAAAAACYAgAAZHJz&#10;L2Rvd25yZXYueG1sUEsFBgAAAAAEAAQA9QAAAIsDAAAAAA==&#10;" strokecolor="#4a7ebb" strokeweight="3.5pt">
                  <v:textbox inset="0,0,0,0">
                    <w:txbxContent>
                      <w:p w:rsidR="00862F6C" w:rsidRPr="00A87CE9" w:rsidRDefault="00862F6C" w:rsidP="000A3330">
                        <w:pPr>
                          <w:jc w:val="center"/>
                          <w:rPr>
                            <w:rFonts w:ascii="Times New Roman" w:hAnsi="Times New Roman" w:cs="Times New Roman"/>
                            <w:b/>
                            <w:szCs w:val="20"/>
                          </w:rPr>
                        </w:pPr>
                        <w:r>
                          <w:rPr>
                            <w:rFonts w:ascii="Times New Roman" w:hAnsi="Times New Roman" w:cs="Times New Roman"/>
                            <w:b/>
                            <w:szCs w:val="20"/>
                          </w:rPr>
                          <w:t>4</w:t>
                        </w:r>
                      </w:p>
                    </w:txbxContent>
                  </v:textbox>
                </v:oval>
                <v:oval id="Oval 4954" o:spid="_x0000_s3648" style="position:absolute;left:6757;top:637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aHcsUA&#10;AADeAAAADwAAAGRycy9kb3ducmV2LnhtbESPQWsCMRSE7wX/Q3iFXopmta7UrVGkUOitaMXz6+a5&#10;Wdy8hCTq2l/fCEKPw8x8wyxWve3EmUJsHSsYjwoQxLXTLTcKdt8fw1cQMSFr7ByTgitFWC0HDwus&#10;tLvwhs7b1IgM4VihApOSr6SMtSGLceQ8cfYOLlhMWYZG6oCXDLednBTFTFpsOS8Y9PRuqD5uT1bB&#10;9Ou3Llt9vPrnn+nGv+x7CsYo9fTYr99AJOrTf/je/tQKJvOiLOF2J18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odyxQAAAN4AAAAPAAAAAAAAAAAAAAAAAJgCAABkcnMv&#10;ZG93bnJldi54bWxQSwUGAAAAAAQABAD1AAAAigMAAAAA&#10;" strokecolor="#4a7ebb" strokeweight="3.5pt">
                  <v:textbox inset="0,0,0,0">
                    <w:txbxContent>
                      <w:p w:rsidR="00862F6C" w:rsidRPr="00A87CE9" w:rsidRDefault="00862F6C" w:rsidP="000A3330">
                        <w:pPr>
                          <w:jc w:val="center"/>
                          <w:rPr>
                            <w:rFonts w:ascii="Times New Roman" w:hAnsi="Times New Roman" w:cs="Times New Roman"/>
                            <w:b/>
                            <w:szCs w:val="20"/>
                          </w:rPr>
                        </w:pPr>
                        <w:r>
                          <w:rPr>
                            <w:rFonts w:ascii="Times New Roman" w:hAnsi="Times New Roman" w:cs="Times New Roman"/>
                            <w:b/>
                            <w:szCs w:val="20"/>
                          </w:rPr>
                          <w:t>6</w:t>
                        </w:r>
                      </w:p>
                    </w:txbxContent>
                  </v:textbox>
                </v:oval>
                <v:oval id="Oval 4955" o:spid="_x0000_s3649" style="position:absolute;left:3162;top:759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QZBcUA&#10;AADeAAAADwAAAGRycy9kb3ducmV2LnhtbESPT2sCMRTE7wW/Q3gFL6VmtSrt1igiFHoT/9Dz6+Z1&#10;s7h5CUnUtZ/eCILHYWZ+w8wWnW3FiUJsHCsYDgoQxJXTDdcK9ruv13cQMSFrbB2TggtFWMx7TzMs&#10;tTvzhk7bVIsM4ViiApOSL6WMlSGLceA8cfb+XLCYsgy11AHPGW5bOSqKqbTYcF4w6GllqDpsj1bB&#10;eP1fTRp9uPiX3/HGv/10FIxRqv/cLT9BJOrSI3xvf2sFo49iMoXbnXwF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lBkFxQAAAN4AAAAPAAAAAAAAAAAAAAAAAJgCAABkcnMv&#10;ZG93bnJldi54bWxQSwUGAAAAAAQABAD1AAAAigMAAAAA&#10;" strokecolor="#4a7ebb" strokeweight="3.5pt">
                  <v:textbox inset="0,0,0,0">
                    <w:txbxContent>
                      <w:p w:rsidR="00862F6C" w:rsidRPr="00A87CE9" w:rsidRDefault="00862F6C" w:rsidP="000A3330">
                        <w:pPr>
                          <w:jc w:val="center"/>
                          <w:rPr>
                            <w:rFonts w:ascii="Times New Roman" w:hAnsi="Times New Roman" w:cs="Times New Roman"/>
                            <w:b/>
                            <w:szCs w:val="20"/>
                          </w:rPr>
                        </w:pPr>
                        <w:r>
                          <w:rPr>
                            <w:rFonts w:ascii="Times New Roman" w:hAnsi="Times New Roman" w:cs="Times New Roman"/>
                            <w:b/>
                            <w:szCs w:val="20"/>
                          </w:rPr>
                          <w:t>5</w:t>
                        </w:r>
                      </w:p>
                    </w:txbxContent>
                  </v:textbox>
                </v:oval>
                <v:oval id="Oval 4956" o:spid="_x0000_s3650" style="position:absolute;left:6727;top:8474;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i8nsYA&#10;AADeAAAADwAAAGRycy9kb3ducmV2LnhtbESPT2sCMRTE74V+h/AKvRTN1qrV1SilUPBW/IPn181z&#10;s7h5CUmqaz+9KQgeh5n5DTNfdrYVJwqxcazgtV+AIK6cbrhWsNt+9SYgYkLW2DomBReKsFw8Psyx&#10;1O7MazptUi0yhGOJCkxKvpQyVoYsxr7zxNk7uGAxZRlqqQOeM9y2clAUY2mx4bxg0NOnoeq4+bUK&#10;ht9/1ajRx4t/+Rmu/du+o2CMUs9P3ccMRKIu3cO39korGEyL0Tv838lX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di8nsYAAADeAAAADwAAAAAAAAAAAAAAAACYAgAAZHJz&#10;L2Rvd25yZXYueG1sUEsFBgAAAAAEAAQA9QAAAIsDAAAAAA==&#10;" strokecolor="#4a7ebb" strokeweight="3.5pt">
                  <v:textbox inset="0,0,0,0">
                    <w:txbxContent>
                      <w:p w:rsidR="00862F6C" w:rsidRPr="00A87CE9" w:rsidRDefault="00862F6C" w:rsidP="000A3330">
                        <w:pPr>
                          <w:jc w:val="center"/>
                          <w:rPr>
                            <w:rFonts w:ascii="Times New Roman" w:hAnsi="Times New Roman" w:cs="Times New Roman"/>
                            <w:b/>
                            <w:szCs w:val="20"/>
                          </w:rPr>
                        </w:pPr>
                        <w:r>
                          <w:rPr>
                            <w:rFonts w:ascii="Times New Roman" w:hAnsi="Times New Roman" w:cs="Times New Roman"/>
                            <w:b/>
                            <w:szCs w:val="20"/>
                          </w:rPr>
                          <w:t>8</w:t>
                        </w:r>
                      </w:p>
                    </w:txbxContent>
                  </v:textbox>
                </v:oval>
                <v:oval id="Oval 4957" o:spid="_x0000_s3651" style="position:absolute;left:6633;top:1040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co7MIA&#10;AADeAAAADwAAAGRycy9kb3ducmV2LnhtbERPTWsCMRC9C/0PYQQvotlalXY1ShGE3kQtPU83083i&#10;ZhKSVFd/vTkIHh/ve7nubCvOFGLjWMHruABBXDndcK3g+7gdvYOICVlj65gUXCnCevXSW2Kp3YX3&#10;dD6kWuQQjiUqMCn5UspYGbIYx84TZ+7PBYspw1BLHfCSw20rJ0UxlxYbzg0GPW0MVafDv1Uw3d2q&#10;WaNPVz/8ne79209HwRilBv3ucwEiUZee4of7SyuYfBSzvDffyVd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RyjswgAAAN4AAAAPAAAAAAAAAAAAAAAAAJgCAABkcnMvZG93&#10;bnJldi54bWxQSwUGAAAAAAQABAD1AAAAhwMAAAAA&#10;" strokecolor="#4a7ebb" strokeweight="3.5pt">
                  <v:textbox inset="0,0,0,0">
                    <w:txbxContent>
                      <w:p w:rsidR="00862F6C" w:rsidRPr="00A87CE9" w:rsidRDefault="00862F6C" w:rsidP="000A3330">
                        <w:pPr>
                          <w:jc w:val="center"/>
                          <w:rPr>
                            <w:rFonts w:ascii="Times New Roman" w:hAnsi="Times New Roman" w:cs="Times New Roman"/>
                            <w:b/>
                            <w:szCs w:val="20"/>
                          </w:rPr>
                        </w:pPr>
                        <w:r>
                          <w:rPr>
                            <w:rFonts w:ascii="Times New Roman" w:hAnsi="Times New Roman" w:cs="Times New Roman"/>
                            <w:b/>
                            <w:szCs w:val="20"/>
                          </w:rPr>
                          <w:t>10</w:t>
                        </w:r>
                      </w:p>
                    </w:txbxContent>
                  </v:textbox>
                </v:oval>
                <v:oval id="Oval 4958" o:spid="_x0000_s3652" style="position:absolute;left:6560;top:1158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Nd8UA&#10;AADeAAAADwAAAGRycy9kb3ducmV2LnhtbESPT2sCMRTE7wW/Q3gFL6VmtVrq1igiFHoT/9Dz6+Z1&#10;s7h5CUnUtZ/eCILHYWZ+w8wWnW3FiUJsHCsYDgoQxJXTDdcK9ruv1w8QMSFrbB2TggtFWMx7TzMs&#10;tTvzhk7bVIsM4ViiApOSL6WMlSGLceA8cfb+XLCYsgy11AHPGW5bOSqKd2mx4bxg0NPKUHXYHq2C&#10;8fq/mjT6cPEvv+ONf/vpKBijVP+5W36CSNSlR/je/tYKRtNiMoXbnXwF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C413xQAAAN4AAAAPAAAAAAAAAAAAAAAAAJgCAABkcnMv&#10;ZG93bnJldi54bWxQSwUGAAAAAAQABAD1AAAAigMAAAAA&#10;" strokecolor="#4a7ebb" strokeweight="3.5pt">
                  <v:textbox inset="0,0,0,0">
                    <w:txbxContent>
                      <w:p w:rsidR="00862F6C" w:rsidRPr="00A87CE9" w:rsidRDefault="00862F6C" w:rsidP="000A3330">
                        <w:pPr>
                          <w:jc w:val="center"/>
                          <w:rPr>
                            <w:rFonts w:ascii="Times New Roman" w:hAnsi="Times New Roman" w:cs="Times New Roman"/>
                            <w:b/>
                            <w:szCs w:val="20"/>
                          </w:rPr>
                        </w:pPr>
                        <w:r>
                          <w:rPr>
                            <w:rFonts w:ascii="Times New Roman" w:hAnsi="Times New Roman" w:cs="Times New Roman"/>
                            <w:b/>
                            <w:szCs w:val="20"/>
                          </w:rPr>
                          <w:t>12</w:t>
                        </w:r>
                      </w:p>
                    </w:txbxContent>
                  </v:textbox>
                </v:oval>
              </v:group>
            </w:pict>
          </mc:Fallback>
        </mc:AlternateContent>
      </w:r>
    </w:p>
    <w:p w:rsidR="000F7F34" w:rsidRPr="00D63381" w:rsidRDefault="000F7F34" w:rsidP="008D2D1A">
      <w:pPr>
        <w:spacing w:before="240"/>
        <w:jc w:val="both"/>
        <w:rPr>
          <w:sz w:val="22"/>
          <w:szCs w:val="22"/>
        </w:rPr>
      </w:pPr>
    </w:p>
    <w:p w:rsidR="000F7F34" w:rsidRPr="00D63381" w:rsidRDefault="000F7F34" w:rsidP="008D2D1A">
      <w:pPr>
        <w:spacing w:before="240"/>
        <w:jc w:val="both"/>
        <w:rPr>
          <w:sz w:val="22"/>
          <w:szCs w:val="22"/>
        </w:rPr>
      </w:pPr>
    </w:p>
    <w:p w:rsidR="000F7F34" w:rsidRPr="00D63381" w:rsidRDefault="000F7F34" w:rsidP="008D2D1A">
      <w:pPr>
        <w:spacing w:before="240"/>
        <w:jc w:val="both"/>
        <w:rPr>
          <w:sz w:val="22"/>
          <w:szCs w:val="22"/>
        </w:rPr>
      </w:pPr>
    </w:p>
    <w:p w:rsidR="000F7F34" w:rsidRPr="00D63381" w:rsidRDefault="000F7F34" w:rsidP="008D2D1A">
      <w:pPr>
        <w:spacing w:before="240"/>
        <w:jc w:val="both"/>
        <w:rPr>
          <w:sz w:val="22"/>
          <w:szCs w:val="22"/>
        </w:rPr>
      </w:pPr>
    </w:p>
    <w:p w:rsidR="000F7F34" w:rsidRPr="00D63381" w:rsidRDefault="000F7F34" w:rsidP="008D2D1A">
      <w:pPr>
        <w:spacing w:before="240"/>
        <w:jc w:val="both"/>
        <w:rPr>
          <w:sz w:val="22"/>
          <w:szCs w:val="22"/>
        </w:rPr>
      </w:pPr>
    </w:p>
    <w:p w:rsidR="000F7F34" w:rsidRPr="00D63381" w:rsidRDefault="000F7F34" w:rsidP="008D2D1A">
      <w:pPr>
        <w:spacing w:before="240"/>
        <w:jc w:val="both"/>
        <w:rPr>
          <w:sz w:val="22"/>
          <w:szCs w:val="22"/>
        </w:rPr>
      </w:pPr>
    </w:p>
    <w:p w:rsidR="000F7F34" w:rsidRPr="00D63381" w:rsidRDefault="000F7F34" w:rsidP="008D2D1A">
      <w:pPr>
        <w:spacing w:before="240"/>
        <w:jc w:val="both"/>
        <w:rPr>
          <w:sz w:val="22"/>
          <w:szCs w:val="22"/>
        </w:rPr>
      </w:pPr>
    </w:p>
    <w:p w:rsidR="000F7F34" w:rsidRPr="00D63381" w:rsidRDefault="000F7F34" w:rsidP="008D2D1A">
      <w:pPr>
        <w:spacing w:before="240"/>
        <w:jc w:val="both"/>
        <w:rPr>
          <w:sz w:val="22"/>
          <w:szCs w:val="22"/>
        </w:rPr>
      </w:pPr>
    </w:p>
    <w:p w:rsidR="000F7F34" w:rsidRPr="00D63381" w:rsidRDefault="000F7F34" w:rsidP="008D2D1A">
      <w:pPr>
        <w:spacing w:before="240"/>
        <w:jc w:val="both"/>
        <w:rPr>
          <w:sz w:val="22"/>
          <w:szCs w:val="22"/>
        </w:rPr>
      </w:pPr>
    </w:p>
    <w:p w:rsidR="000F7F34" w:rsidRPr="00D63381" w:rsidRDefault="000F7F34" w:rsidP="008D2D1A">
      <w:pPr>
        <w:spacing w:before="240"/>
        <w:jc w:val="both"/>
        <w:rPr>
          <w:sz w:val="22"/>
          <w:szCs w:val="22"/>
        </w:rPr>
      </w:pPr>
    </w:p>
    <w:p w:rsidR="000F7F34" w:rsidRPr="00D63381" w:rsidRDefault="000F7F34" w:rsidP="008D2D1A">
      <w:pPr>
        <w:spacing w:before="240"/>
        <w:jc w:val="both"/>
        <w:rPr>
          <w:sz w:val="22"/>
          <w:szCs w:val="22"/>
        </w:rPr>
      </w:pPr>
    </w:p>
    <w:p w:rsidR="000F7F34" w:rsidRPr="00D63381" w:rsidRDefault="000F7F34" w:rsidP="008D2D1A">
      <w:pPr>
        <w:spacing w:before="240"/>
        <w:jc w:val="both"/>
        <w:rPr>
          <w:sz w:val="22"/>
          <w:szCs w:val="22"/>
        </w:rPr>
      </w:pPr>
    </w:p>
    <w:p w:rsidR="000F7F34" w:rsidRPr="00D63381" w:rsidRDefault="000F7F34" w:rsidP="008D2D1A">
      <w:pPr>
        <w:spacing w:before="240"/>
        <w:jc w:val="both"/>
        <w:rPr>
          <w:sz w:val="22"/>
          <w:szCs w:val="22"/>
        </w:rPr>
      </w:pPr>
    </w:p>
    <w:p w:rsidR="000F7F34" w:rsidRPr="00D63381" w:rsidRDefault="000F7F34" w:rsidP="008D2D1A">
      <w:pPr>
        <w:spacing w:before="240"/>
        <w:jc w:val="both"/>
        <w:rPr>
          <w:sz w:val="22"/>
          <w:szCs w:val="22"/>
        </w:rPr>
      </w:pPr>
    </w:p>
    <w:p w:rsidR="000F7F34" w:rsidRPr="00D63381" w:rsidRDefault="000F7F34" w:rsidP="008D2D1A">
      <w:pPr>
        <w:spacing w:before="240"/>
        <w:jc w:val="both"/>
        <w:rPr>
          <w:sz w:val="22"/>
          <w:szCs w:val="22"/>
        </w:rPr>
      </w:pPr>
    </w:p>
    <w:p w:rsidR="000F7F34" w:rsidRPr="00D63381" w:rsidRDefault="000F7F34" w:rsidP="008D2D1A">
      <w:pPr>
        <w:spacing w:before="240"/>
        <w:jc w:val="both"/>
        <w:rPr>
          <w:sz w:val="22"/>
          <w:szCs w:val="22"/>
        </w:rPr>
      </w:pPr>
    </w:p>
    <w:p w:rsidR="000F7F34" w:rsidRPr="00D63381" w:rsidRDefault="000F7F34" w:rsidP="008D2D1A">
      <w:pPr>
        <w:spacing w:before="240"/>
        <w:jc w:val="both"/>
        <w:rPr>
          <w:sz w:val="22"/>
          <w:szCs w:val="22"/>
        </w:rPr>
      </w:pPr>
    </w:p>
    <w:p w:rsidR="000F7F34" w:rsidRPr="00D63381" w:rsidRDefault="000F7F34" w:rsidP="008D2D1A">
      <w:pPr>
        <w:spacing w:before="240"/>
        <w:jc w:val="both"/>
        <w:rPr>
          <w:sz w:val="22"/>
          <w:szCs w:val="22"/>
        </w:rPr>
      </w:pPr>
    </w:p>
    <w:p w:rsidR="000F7F34" w:rsidRPr="00D63381" w:rsidRDefault="000F7F34" w:rsidP="008D2D1A">
      <w:pPr>
        <w:spacing w:before="240"/>
        <w:jc w:val="both"/>
        <w:rPr>
          <w:sz w:val="22"/>
          <w:szCs w:val="22"/>
        </w:rPr>
      </w:pPr>
    </w:p>
    <w:p w:rsidR="000F7F34" w:rsidRPr="00D63381" w:rsidRDefault="000F7F34" w:rsidP="008D2D1A">
      <w:pPr>
        <w:spacing w:before="240"/>
        <w:jc w:val="both"/>
        <w:rPr>
          <w:sz w:val="22"/>
          <w:szCs w:val="22"/>
        </w:rPr>
      </w:pPr>
    </w:p>
    <w:p w:rsidR="000F7F34" w:rsidRPr="00D63381" w:rsidRDefault="000F7F34" w:rsidP="008D2D1A">
      <w:pPr>
        <w:spacing w:before="240"/>
        <w:jc w:val="both"/>
        <w:rPr>
          <w:sz w:val="22"/>
          <w:szCs w:val="22"/>
        </w:rPr>
      </w:pPr>
    </w:p>
    <w:p w:rsidR="00DA405E" w:rsidRPr="0051716F" w:rsidRDefault="00AB0F9E" w:rsidP="00D77A2F">
      <w:pPr>
        <w:spacing w:before="120"/>
        <w:ind w:left="170"/>
        <w:rPr>
          <w:szCs w:val="20"/>
        </w:rPr>
      </w:pPr>
      <w:r w:rsidRPr="00D63381">
        <w:rPr>
          <w:sz w:val="22"/>
          <w:szCs w:val="22"/>
        </w:rPr>
        <w:br w:type="page"/>
      </w:r>
      <w:r w:rsidR="00D77A2F" w:rsidRPr="0051716F">
        <w:rPr>
          <w:szCs w:val="20"/>
        </w:rPr>
        <w:lastRenderedPageBreak/>
        <w:t>Liquid mode</w:t>
      </w:r>
    </w:p>
    <w:p w:rsidR="000F7F34" w:rsidRPr="0051716F" w:rsidRDefault="000F7F34" w:rsidP="008D2D1A">
      <w:pPr>
        <w:spacing w:before="240"/>
        <w:jc w:val="both"/>
        <w:rPr>
          <w:szCs w:val="20"/>
        </w:rPr>
      </w:pPr>
    </w:p>
    <w:p w:rsidR="000F7F34" w:rsidRPr="0051716F" w:rsidRDefault="0023450B" w:rsidP="008D2D1A">
      <w:pPr>
        <w:spacing w:before="240"/>
        <w:jc w:val="both"/>
        <w:rPr>
          <w:szCs w:val="20"/>
        </w:rPr>
      </w:pPr>
      <w:r>
        <w:rPr>
          <w:rFonts w:ascii="Calibri" w:eastAsia="Calibri" w:hAnsi="Calibri" w:cs="Times New Roman"/>
          <w:noProof/>
          <w:sz w:val="22"/>
          <w:szCs w:val="22"/>
          <w:lang w:val="sv-SE" w:eastAsia="sv-SE"/>
        </w:rPr>
        <mc:AlternateContent>
          <mc:Choice Requires="wps">
            <w:drawing>
              <wp:anchor distT="0" distB="0" distL="114300" distR="114300" simplePos="0" relativeHeight="251775488" behindDoc="0" locked="0" layoutInCell="1" allowOverlap="1">
                <wp:simplePos x="0" y="0"/>
                <wp:positionH relativeFrom="margin">
                  <wp:posOffset>557530</wp:posOffset>
                </wp:positionH>
                <wp:positionV relativeFrom="paragraph">
                  <wp:posOffset>6226810</wp:posOffset>
                </wp:positionV>
                <wp:extent cx="259080" cy="257810"/>
                <wp:effectExtent l="19050" t="19050" r="26670" b="27940"/>
                <wp:wrapNone/>
                <wp:docPr id="17772"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26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653" style="position:absolute;left:0;text-align:left;margin-left:43.9pt;margin-top:490.3pt;width:20.4pt;height:20.3pt;z-index:25177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" strokecolor="#4a7ebb" strokeweight="3.5pt">
                <v:textbox inset="0,0,0,0">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26</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767296" behindDoc="0" locked="0" layoutInCell="1" allowOverlap="1">
                <wp:simplePos x="0" y="0"/>
                <wp:positionH relativeFrom="margin">
                  <wp:posOffset>2174875</wp:posOffset>
                </wp:positionH>
                <wp:positionV relativeFrom="paragraph">
                  <wp:posOffset>74295</wp:posOffset>
                </wp:positionV>
                <wp:extent cx="259080" cy="257810"/>
                <wp:effectExtent l="19050" t="19050" r="26670" b="27940"/>
                <wp:wrapNone/>
                <wp:docPr id="17764"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654" style="position:absolute;left:0;text-align:left;margin-left:171.25pt;margin-top:5.85pt;width:20.4pt;height:20.3pt;z-index:25176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" strokecolor="#4a7ebb" strokeweight="3.5pt">
                <v:textbox inset="0,0,0,0">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0</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782656" behindDoc="0" locked="0" layoutInCell="1" allowOverlap="1">
                <wp:simplePos x="0" y="0"/>
                <wp:positionH relativeFrom="page">
                  <wp:posOffset>3579495</wp:posOffset>
                </wp:positionH>
                <wp:positionV relativeFrom="paragraph">
                  <wp:posOffset>6386195</wp:posOffset>
                </wp:positionV>
                <wp:extent cx="259080" cy="257810"/>
                <wp:effectExtent l="19050" t="19050" r="26670" b="27940"/>
                <wp:wrapNone/>
                <wp:docPr id="17779"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655" style="position:absolute;left:0;text-align:left;margin-left:281.85pt;margin-top:502.85pt;width:20.4pt;height:20.3pt;z-index:251782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" strokecolor="#4a7ebb" strokeweight="3.5pt">
                <v:textbox inset="0,0,0,0">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20</w:t>
                      </w:r>
                    </w:p>
                  </w:txbxContent>
                </v:textbox>
                <w10:wrap anchorx="page"/>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781632" behindDoc="0" locked="0" layoutInCell="1" allowOverlap="1">
                <wp:simplePos x="0" y="0"/>
                <wp:positionH relativeFrom="margin">
                  <wp:posOffset>2719705</wp:posOffset>
                </wp:positionH>
                <wp:positionV relativeFrom="paragraph">
                  <wp:posOffset>5463540</wp:posOffset>
                </wp:positionV>
                <wp:extent cx="259080" cy="257810"/>
                <wp:effectExtent l="19050" t="19050" r="26670" b="27940"/>
                <wp:wrapNone/>
                <wp:docPr id="17778"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656" style="position:absolute;left:0;text-align:left;margin-left:214.15pt;margin-top:430.2pt;width:20.4pt;height:20.3pt;z-index:25178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" strokecolor="#4a7ebb" strokeweight="3.5pt">
                <v:textbox inset="0,0,0,0">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18</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776512" behindDoc="0" locked="0" layoutInCell="1" allowOverlap="1">
                <wp:simplePos x="0" y="0"/>
                <wp:positionH relativeFrom="margin">
                  <wp:posOffset>571500</wp:posOffset>
                </wp:positionH>
                <wp:positionV relativeFrom="paragraph">
                  <wp:posOffset>6979920</wp:posOffset>
                </wp:positionV>
                <wp:extent cx="259080" cy="257810"/>
                <wp:effectExtent l="19050" t="19050" r="26670" b="27940"/>
                <wp:wrapNone/>
                <wp:docPr id="17773"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28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657" style="position:absolute;left:0;text-align:left;margin-left:45pt;margin-top:549.6pt;width:20.4pt;height:20.3pt;z-index:25177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" strokecolor="#4a7ebb" strokeweight="3.5pt">
                <v:textbox inset="0,0,0,0">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28</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780608" behindDoc="0" locked="0" layoutInCell="1" allowOverlap="1">
                <wp:simplePos x="0" y="0"/>
                <wp:positionH relativeFrom="margin">
                  <wp:posOffset>2688590</wp:posOffset>
                </wp:positionH>
                <wp:positionV relativeFrom="paragraph">
                  <wp:posOffset>4549140</wp:posOffset>
                </wp:positionV>
                <wp:extent cx="259080" cy="257810"/>
                <wp:effectExtent l="19050" t="19050" r="26670" b="27940"/>
                <wp:wrapNone/>
                <wp:docPr id="17777"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658" style="position:absolute;left:0;text-align:left;margin-left:211.7pt;margin-top:358.2pt;width:20.4pt;height:20.3pt;z-index:25178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" strokecolor="#4a7ebb" strokeweight="3.5pt">
                <v:textbox inset="0,0,0,0">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16</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779584" behindDoc="0" locked="0" layoutInCell="1" allowOverlap="1">
                <wp:simplePos x="0" y="0"/>
                <wp:positionH relativeFrom="margin">
                  <wp:posOffset>2708275</wp:posOffset>
                </wp:positionH>
                <wp:positionV relativeFrom="paragraph">
                  <wp:posOffset>3885565</wp:posOffset>
                </wp:positionV>
                <wp:extent cx="259080" cy="257810"/>
                <wp:effectExtent l="19050" t="19050" r="26670" b="27940"/>
                <wp:wrapNone/>
                <wp:docPr id="17776"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659" style="position:absolute;left:0;text-align:left;margin-left:213.25pt;margin-top:305.95pt;width:20.4pt;height:20.3pt;z-index:25177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" strokecolor="#4a7ebb" strokeweight="3.5pt">
                <v:textbox inset="0,0,0,0">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14</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769344" behindDoc="0" locked="0" layoutInCell="1" allowOverlap="1">
                <wp:simplePos x="0" y="0"/>
                <wp:positionH relativeFrom="margin">
                  <wp:posOffset>2680335</wp:posOffset>
                </wp:positionH>
                <wp:positionV relativeFrom="paragraph">
                  <wp:posOffset>1807845</wp:posOffset>
                </wp:positionV>
                <wp:extent cx="259080" cy="257810"/>
                <wp:effectExtent l="19050" t="19050" r="26670" b="27940"/>
                <wp:wrapNone/>
                <wp:docPr id="17766"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660" style="position:absolute;left:0;text-align:left;margin-left:211.05pt;margin-top:142.35pt;width:20.4pt;height:20.3pt;z-index:25176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" strokecolor="#4a7ebb" strokeweight="3.5pt">
                <v:textbox inset="0,0,0,0">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8</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770368" behindDoc="0" locked="0" layoutInCell="1" allowOverlap="1">
                <wp:simplePos x="0" y="0"/>
                <wp:positionH relativeFrom="margin">
                  <wp:posOffset>452755</wp:posOffset>
                </wp:positionH>
                <wp:positionV relativeFrom="paragraph">
                  <wp:posOffset>1710690</wp:posOffset>
                </wp:positionV>
                <wp:extent cx="259080" cy="257810"/>
                <wp:effectExtent l="19050" t="19050" r="26670" b="27940"/>
                <wp:wrapNone/>
                <wp:docPr id="17767"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661" style="position:absolute;left:0;text-align:left;margin-left:35.65pt;margin-top:134.7pt;width:20.4pt;height:20.3pt;z-index:25177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" strokecolor="#4a7ebb" strokeweight="3.5pt">
                <v:textbox inset="0,0,0,0">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6</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771392" behindDoc="0" locked="0" layoutInCell="1" allowOverlap="1">
                <wp:simplePos x="0" y="0"/>
                <wp:positionH relativeFrom="margin">
                  <wp:posOffset>-110490</wp:posOffset>
                </wp:positionH>
                <wp:positionV relativeFrom="paragraph">
                  <wp:posOffset>2887345</wp:posOffset>
                </wp:positionV>
                <wp:extent cx="259080" cy="257810"/>
                <wp:effectExtent l="19050" t="19050" r="26670" b="27940"/>
                <wp:wrapNone/>
                <wp:docPr id="17768"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662" style="position:absolute;left:0;text-align:left;margin-left:-8.7pt;margin-top:227.35pt;width:20.4pt;height:20.3pt;z-index:25177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" strokecolor="#4a7ebb" strokeweight="3.5pt">
                <v:textbox inset="0,0,0,0">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22</w:t>
                      </w:r>
                    </w:p>
                  </w:txbxContent>
                </v:textbox>
                <w10:wrap anchorx="margin"/>
              </v:oval>
            </w:pict>
          </mc:Fallback>
        </mc:AlternateContent>
      </w:r>
      <w:r>
        <w:rPr>
          <w:noProof/>
          <w:szCs w:val="20"/>
          <w:lang w:val="sv-SE" w:eastAsia="sv-SE"/>
        </w:rPr>
        <mc:AlternateContent>
          <mc:Choice Requires="wpg">
            <w:drawing>
              <wp:anchor distT="0" distB="0" distL="114300" distR="114300" simplePos="0" relativeHeight="251313664" behindDoc="0" locked="0" layoutInCell="1" allowOverlap="1">
                <wp:simplePos x="0" y="0"/>
                <wp:positionH relativeFrom="column">
                  <wp:posOffset>-389890</wp:posOffset>
                </wp:positionH>
                <wp:positionV relativeFrom="paragraph">
                  <wp:posOffset>216535</wp:posOffset>
                </wp:positionV>
                <wp:extent cx="6790055" cy="7557135"/>
                <wp:effectExtent l="0" t="0" r="0" b="5715"/>
                <wp:wrapNone/>
                <wp:docPr id="14764" name="Group 14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0055" cy="7557135"/>
                          <a:chOff x="803" y="1595"/>
                          <a:chExt cx="10693" cy="11901"/>
                        </a:xfrm>
                      </wpg:grpSpPr>
                      <wps:wsp>
                        <wps:cNvPr id="14765" name="AutoShape 12990"/>
                        <wps:cNvCnPr>
                          <a:cxnSpLocks noChangeShapeType="1"/>
                        </wps:cNvCnPr>
                        <wps:spPr bwMode="auto">
                          <a:xfrm>
                            <a:off x="7262" y="3704"/>
                            <a:ext cx="0" cy="941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66" name="Text Box 12991"/>
                        <wps:cNvSpPr txBox="1">
                          <a:spLocks noChangeArrowheads="1"/>
                        </wps:cNvSpPr>
                        <wps:spPr bwMode="auto">
                          <a:xfrm>
                            <a:off x="2955" y="3697"/>
                            <a:ext cx="3844" cy="4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D93103">
                              <w:pPr>
                                <w:rPr>
                                  <w:rFonts w:asciiTheme="majorHAnsi" w:hAnsiTheme="majorHAnsi" w:cstheme="majorHAnsi"/>
                                  <w:szCs w:val="20"/>
                                </w:rPr>
                              </w:pPr>
                              <w:r>
                                <w:rPr>
                                  <w:rFonts w:asciiTheme="majorHAnsi" w:hAnsiTheme="majorHAnsi" w:cstheme="majorHAnsi"/>
                                  <w:szCs w:val="20"/>
                                </w:rPr>
                                <w:t>LI</w:t>
                              </w:r>
                              <w:r w:rsidRPr="00B82EEA">
                                <w:rPr>
                                  <w:rFonts w:asciiTheme="majorHAnsi" w:hAnsiTheme="majorHAnsi" w:cstheme="majorHAnsi"/>
                                  <w:szCs w:val="20"/>
                                </w:rPr>
                                <w:t>6</w:t>
                              </w:r>
                              <w:r>
                                <w:rPr>
                                  <w:rFonts w:asciiTheme="majorHAnsi" w:hAnsiTheme="majorHAnsi" w:cstheme="majorHAnsi"/>
                                  <w:szCs w:val="20"/>
                                </w:rPr>
                                <w:t>70 &lt; LI</w:t>
                              </w:r>
                              <w:r w:rsidRPr="00B82EEA">
                                <w:rPr>
                                  <w:rFonts w:asciiTheme="majorHAnsi" w:hAnsiTheme="majorHAnsi" w:cstheme="majorHAnsi"/>
                                  <w:szCs w:val="20"/>
                                </w:rPr>
                                <w:t>6</w:t>
                              </w:r>
                              <w:r>
                                <w:rPr>
                                  <w:rFonts w:asciiTheme="majorHAnsi" w:hAnsiTheme="majorHAnsi" w:cstheme="majorHAnsi"/>
                                  <w:szCs w:val="20"/>
                                </w:rPr>
                                <w:t>7</w:t>
                              </w:r>
                              <w:r w:rsidRPr="00B82EEA">
                                <w:rPr>
                                  <w:rFonts w:asciiTheme="majorHAnsi" w:hAnsiTheme="majorHAnsi" w:cstheme="majorHAnsi"/>
                                  <w:szCs w:val="20"/>
                                </w:rPr>
                                <w:t>0mini</w:t>
                              </w:r>
                              <w:r>
                                <w:rPr>
                                  <w:rFonts w:asciiTheme="majorHAnsi" w:hAnsiTheme="majorHAnsi" w:cstheme="majorHAnsi"/>
                                  <w:szCs w:val="20"/>
                                </w:rPr>
                                <w:t xml:space="preserve"> &amp; </w:t>
                              </w:r>
                              <w:r w:rsidRPr="0047518D">
                                <w:rPr>
                                  <w:rFonts w:asciiTheme="majorHAnsi" w:hAnsiTheme="majorHAnsi" w:cstheme="majorHAnsi"/>
                                  <w:szCs w:val="20"/>
                                </w:rPr>
                                <w:t xml:space="preserve">Yes &amp; </w:t>
                              </w:r>
                              <w:r w:rsidRPr="005B1CF6">
                                <w:rPr>
                                  <w:rFonts w:asciiTheme="majorHAnsi" w:hAnsiTheme="majorHAnsi" w:cstheme="majorHAnsi"/>
                                  <w:b/>
                                  <w:color w:val="FF0000"/>
                                  <w:szCs w:val="20"/>
                                </w:rPr>
                                <w:t>FV551 closed</w:t>
                              </w:r>
                            </w:p>
                          </w:txbxContent>
                        </wps:txbx>
                        <wps:bodyPr rot="0" vert="horz" wrap="square" lIns="91440" tIns="45720" rIns="91440" bIns="45720" anchor="t" anchorCtr="0" upright="1">
                          <a:noAutofit/>
                        </wps:bodyPr>
                      </wps:wsp>
                      <wps:wsp>
                        <wps:cNvPr id="14767" name="AutoShape 12992"/>
                        <wps:cNvCnPr>
                          <a:cxnSpLocks noChangeShapeType="1"/>
                        </wps:cNvCnPr>
                        <wps:spPr bwMode="auto">
                          <a:xfrm>
                            <a:off x="2670" y="389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68" name="AutoShape 12993"/>
                        <wps:cNvCnPr>
                          <a:cxnSpLocks noChangeShapeType="1"/>
                        </wps:cNvCnPr>
                        <wps:spPr bwMode="auto">
                          <a:xfrm>
                            <a:off x="808" y="1908"/>
                            <a:ext cx="4082"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769" name="AutoShape 12994"/>
                        <wps:cNvCnPr>
                          <a:cxnSpLocks noChangeShapeType="1"/>
                        </wps:cNvCnPr>
                        <wps:spPr bwMode="auto">
                          <a:xfrm>
                            <a:off x="7136" y="387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70" name="Text Box 12995"/>
                        <wps:cNvSpPr txBox="1">
                          <a:spLocks noChangeArrowheads="1"/>
                        </wps:cNvSpPr>
                        <wps:spPr bwMode="auto">
                          <a:xfrm>
                            <a:off x="7418" y="3658"/>
                            <a:ext cx="3895" cy="3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D93103">
                              <w:pPr>
                                <w:rPr>
                                  <w:rFonts w:asciiTheme="majorHAnsi" w:hAnsiTheme="majorHAnsi" w:cstheme="majorHAnsi"/>
                                  <w:szCs w:val="20"/>
                                </w:rPr>
                              </w:pPr>
                              <w:r>
                                <w:rPr>
                                  <w:rFonts w:asciiTheme="majorHAnsi" w:hAnsiTheme="majorHAnsi" w:cstheme="majorHAnsi"/>
                                  <w:szCs w:val="20"/>
                                </w:rPr>
                                <w:t>LI</w:t>
                              </w:r>
                              <w:r w:rsidRPr="00B82EEA">
                                <w:rPr>
                                  <w:rFonts w:asciiTheme="majorHAnsi" w:hAnsiTheme="majorHAnsi" w:cstheme="majorHAnsi"/>
                                  <w:szCs w:val="20"/>
                                </w:rPr>
                                <w:t>6</w:t>
                              </w:r>
                              <w:r>
                                <w:rPr>
                                  <w:rFonts w:asciiTheme="majorHAnsi" w:hAnsiTheme="majorHAnsi" w:cstheme="majorHAnsi"/>
                                  <w:szCs w:val="20"/>
                                </w:rPr>
                                <w:t>7</w:t>
                              </w:r>
                              <w:r w:rsidRPr="00B82EEA">
                                <w:rPr>
                                  <w:rFonts w:asciiTheme="majorHAnsi" w:hAnsiTheme="majorHAnsi" w:cstheme="majorHAnsi"/>
                                  <w:szCs w:val="20"/>
                                </w:rPr>
                                <w:t xml:space="preserve">0 </w:t>
                              </w:r>
                              <w:r>
                                <w:rPr>
                                  <w:rFonts w:asciiTheme="majorHAnsi" w:hAnsiTheme="majorHAnsi" w:cstheme="majorHAnsi"/>
                                  <w:szCs w:val="20"/>
                                </w:rPr>
                                <w:t>&gt;= LI</w:t>
                              </w:r>
                              <w:r w:rsidRPr="00B82EEA">
                                <w:rPr>
                                  <w:rFonts w:asciiTheme="majorHAnsi" w:hAnsiTheme="majorHAnsi" w:cstheme="majorHAnsi"/>
                                  <w:szCs w:val="20"/>
                                </w:rPr>
                                <w:t>6</w:t>
                              </w:r>
                              <w:r>
                                <w:rPr>
                                  <w:rFonts w:asciiTheme="majorHAnsi" w:hAnsiTheme="majorHAnsi" w:cstheme="majorHAnsi"/>
                                  <w:szCs w:val="20"/>
                                </w:rPr>
                                <w:t>7</w:t>
                              </w:r>
                              <w:r w:rsidRPr="00B82EEA">
                                <w:rPr>
                                  <w:rFonts w:asciiTheme="majorHAnsi" w:hAnsiTheme="majorHAnsi" w:cstheme="majorHAnsi"/>
                                  <w:szCs w:val="20"/>
                                </w:rPr>
                                <w:t>0mini</w:t>
                              </w:r>
                              <w:r>
                                <w:rPr>
                                  <w:rFonts w:asciiTheme="majorHAnsi" w:hAnsiTheme="majorHAnsi" w:cstheme="majorHAnsi"/>
                                  <w:szCs w:val="20"/>
                                </w:rPr>
                                <w:t xml:space="preserve"> &amp;</w:t>
                              </w:r>
                              <w:r w:rsidRPr="0047518D">
                                <w:rPr>
                                  <w:rFonts w:asciiTheme="majorHAnsi" w:hAnsiTheme="majorHAnsi" w:cstheme="majorHAnsi"/>
                                  <w:szCs w:val="20"/>
                                </w:rPr>
                                <w:t xml:space="preserve"> Yes &amp; </w:t>
                              </w:r>
                              <w:r w:rsidRPr="005B1CF6">
                                <w:rPr>
                                  <w:rFonts w:asciiTheme="majorHAnsi" w:hAnsiTheme="majorHAnsi" w:cstheme="majorHAnsi"/>
                                  <w:b/>
                                  <w:color w:val="FF0000"/>
                                  <w:szCs w:val="20"/>
                                </w:rPr>
                                <w:t>FV551 closed</w:t>
                              </w:r>
                            </w:p>
                            <w:p w:rsidR="00862F6C" w:rsidRPr="00F34ED3" w:rsidRDefault="00862F6C" w:rsidP="00D93103">
                              <w:pPr>
                                <w:rPr>
                                  <w:szCs w:val="20"/>
                                </w:rPr>
                              </w:pPr>
                            </w:p>
                          </w:txbxContent>
                        </wps:txbx>
                        <wps:bodyPr rot="0" vert="horz" wrap="square" lIns="91440" tIns="45720" rIns="91440" bIns="45720" anchor="t" anchorCtr="0" upright="1">
                          <a:noAutofit/>
                        </wps:bodyPr>
                      </wps:wsp>
                      <wps:wsp>
                        <wps:cNvPr id="14771" name="AutoShape 12996"/>
                        <wps:cNvCnPr>
                          <a:cxnSpLocks noChangeShapeType="1"/>
                        </wps:cNvCnPr>
                        <wps:spPr bwMode="auto">
                          <a:xfrm>
                            <a:off x="2785" y="3729"/>
                            <a:ext cx="447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72" name="Text Box 12997"/>
                        <wps:cNvSpPr txBox="1">
                          <a:spLocks noChangeArrowheads="1"/>
                        </wps:cNvSpPr>
                        <wps:spPr bwMode="auto">
                          <a:xfrm>
                            <a:off x="7337" y="11194"/>
                            <a:ext cx="3371" cy="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D93103">
                              <w:pPr>
                                <w:rPr>
                                  <w:rFonts w:asciiTheme="majorHAnsi" w:hAnsiTheme="majorHAnsi" w:cstheme="majorHAnsi"/>
                                  <w:szCs w:val="20"/>
                                </w:rPr>
                              </w:pPr>
                              <w:r>
                                <w:rPr>
                                  <w:rFonts w:asciiTheme="majorHAnsi" w:hAnsiTheme="majorHAnsi" w:cstheme="majorHAnsi"/>
                                  <w:szCs w:val="20"/>
                                </w:rPr>
                                <w:t>P</w:t>
                              </w:r>
                              <w:r w:rsidRPr="00B82EEA">
                                <w:rPr>
                                  <w:rFonts w:asciiTheme="majorHAnsi" w:hAnsiTheme="majorHAnsi" w:cstheme="majorHAnsi"/>
                                  <w:szCs w:val="20"/>
                                </w:rPr>
                                <w:t>T6</w:t>
                              </w:r>
                              <w:r>
                                <w:rPr>
                                  <w:rFonts w:asciiTheme="majorHAnsi" w:hAnsiTheme="majorHAnsi" w:cstheme="majorHAnsi"/>
                                  <w:szCs w:val="20"/>
                                </w:rPr>
                                <w:t>60 close to PT660setpoint</w:t>
                              </w:r>
                            </w:p>
                            <w:p w:rsidR="00862F6C" w:rsidRPr="00B82EEA" w:rsidRDefault="00862F6C" w:rsidP="00D93103"/>
                          </w:txbxContent>
                        </wps:txbx>
                        <wps:bodyPr rot="0" vert="horz" wrap="square" lIns="91440" tIns="45720" rIns="91440" bIns="45720" anchor="t" anchorCtr="0" upright="1">
                          <a:noAutofit/>
                        </wps:bodyPr>
                      </wps:wsp>
                      <wps:wsp>
                        <wps:cNvPr id="14773" name="AutoShape 12998"/>
                        <wps:cNvCnPr>
                          <a:cxnSpLocks noChangeShapeType="1"/>
                        </wps:cNvCnPr>
                        <wps:spPr bwMode="auto">
                          <a:xfrm>
                            <a:off x="7146" y="1144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74" name="AutoShape 12999"/>
                        <wps:cNvCnPr>
                          <a:cxnSpLocks noChangeShapeType="1"/>
                        </wps:cNvCnPr>
                        <wps:spPr bwMode="auto">
                          <a:xfrm>
                            <a:off x="2788" y="3720"/>
                            <a:ext cx="0" cy="161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75" name="Text Box 13000"/>
                        <wps:cNvSpPr txBox="1">
                          <a:spLocks noChangeArrowheads="1"/>
                        </wps:cNvSpPr>
                        <wps:spPr bwMode="auto">
                          <a:xfrm>
                            <a:off x="6037" y="13131"/>
                            <a:ext cx="1007" cy="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D93103">
                              <w:pPr>
                                <w:rPr>
                                  <w:rFonts w:asciiTheme="majorHAnsi" w:hAnsiTheme="majorHAnsi" w:cstheme="majorHAnsi"/>
                                  <w:szCs w:val="20"/>
                                  <w:lang w:val="fr-FR"/>
                                </w:rPr>
                              </w:pPr>
                              <w:r>
                                <w:rPr>
                                  <w:rFonts w:asciiTheme="majorHAnsi" w:hAnsiTheme="majorHAnsi" w:cstheme="majorHAnsi"/>
                                  <w:szCs w:val="20"/>
                                  <w:lang w:val="fr-FR"/>
                                </w:rPr>
                                <w:t>Stop 2 K</w:t>
                              </w:r>
                            </w:p>
                          </w:txbxContent>
                        </wps:txbx>
                        <wps:bodyPr rot="0" vert="horz" wrap="square" lIns="91440" tIns="45720" rIns="91440" bIns="45720" anchor="t" anchorCtr="0" upright="1">
                          <a:noAutofit/>
                        </wps:bodyPr>
                      </wps:wsp>
                      <wps:wsp>
                        <wps:cNvPr id="14776" name="AutoShape 13013"/>
                        <wps:cNvCnPr>
                          <a:cxnSpLocks noChangeShapeType="1"/>
                        </wps:cNvCnPr>
                        <wps:spPr bwMode="auto">
                          <a:xfrm>
                            <a:off x="5498" y="13093"/>
                            <a:ext cx="544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77" name="AutoShape 13014"/>
                        <wps:cNvCnPr>
                          <a:cxnSpLocks noChangeShapeType="1"/>
                        </wps:cNvCnPr>
                        <wps:spPr bwMode="auto">
                          <a:xfrm flipV="1">
                            <a:off x="10939" y="9912"/>
                            <a:ext cx="0" cy="3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78" name="Text Box 13015"/>
                        <wps:cNvSpPr txBox="1">
                          <a:spLocks noChangeArrowheads="1"/>
                        </wps:cNvSpPr>
                        <wps:spPr bwMode="auto">
                          <a:xfrm>
                            <a:off x="7554" y="13119"/>
                            <a:ext cx="3637" cy="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D93103">
                              <w:pPr>
                                <w:rPr>
                                  <w:rFonts w:asciiTheme="majorHAnsi" w:hAnsiTheme="majorHAnsi" w:cstheme="majorHAnsi"/>
                                  <w:szCs w:val="20"/>
                                  <w:lang w:val="fr-FR"/>
                                </w:rPr>
                              </w:pPr>
                              <w:r>
                                <w:rPr>
                                  <w:rFonts w:asciiTheme="majorHAnsi" w:hAnsiTheme="majorHAnsi" w:cstheme="majorHAnsi"/>
                                  <w:szCs w:val="20"/>
                                  <w:lang w:val="fr-FR"/>
                                </w:rPr>
                                <w:t>newPT660setpoint &lt; oldPT660setpoint</w:t>
                              </w:r>
                            </w:p>
                          </w:txbxContent>
                        </wps:txbx>
                        <wps:bodyPr rot="0" vert="horz" wrap="square" lIns="91440" tIns="45720" rIns="91440" bIns="45720" anchor="t" anchorCtr="0" upright="1">
                          <a:noAutofit/>
                        </wps:bodyPr>
                      </wps:wsp>
                      <wps:wsp>
                        <wps:cNvPr id="14779" name="AutoShape 13016"/>
                        <wps:cNvCnPr>
                          <a:cxnSpLocks noChangeShapeType="1"/>
                        </wps:cNvCnPr>
                        <wps:spPr bwMode="auto">
                          <a:xfrm>
                            <a:off x="7614" y="12984"/>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80" name="AutoShape 13017"/>
                        <wps:cNvCnPr>
                          <a:cxnSpLocks noChangeShapeType="1"/>
                        </wps:cNvCnPr>
                        <wps:spPr bwMode="auto">
                          <a:xfrm>
                            <a:off x="5283" y="2564"/>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81" name="AutoShape 13018"/>
                        <wps:cNvCnPr>
                          <a:cxnSpLocks noChangeShapeType="1"/>
                        </wps:cNvCnPr>
                        <wps:spPr bwMode="auto">
                          <a:xfrm>
                            <a:off x="5412" y="2268"/>
                            <a:ext cx="0" cy="147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82" name="Text Box 13019"/>
                        <wps:cNvSpPr txBox="1">
                          <a:spLocks noChangeArrowheads="1"/>
                        </wps:cNvSpPr>
                        <wps:spPr bwMode="auto">
                          <a:xfrm>
                            <a:off x="5765" y="2365"/>
                            <a:ext cx="4319" cy="3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D93103">
                              <w:pPr>
                                <w:rPr>
                                  <w:rFonts w:asciiTheme="majorHAnsi" w:hAnsiTheme="majorHAnsi" w:cstheme="majorHAnsi"/>
                                  <w:szCs w:val="20"/>
                                </w:rPr>
                              </w:pPr>
                              <w:r>
                                <w:rPr>
                                  <w:rFonts w:asciiTheme="majorHAnsi" w:hAnsiTheme="majorHAnsi" w:cstheme="majorHAnsi"/>
                                  <w:szCs w:val="20"/>
                                </w:rPr>
                                <w:t>Start 2 K V</w:t>
                              </w:r>
                              <w:r w:rsidRPr="00B82EEA">
                                <w:rPr>
                                  <w:rFonts w:asciiTheme="majorHAnsi" w:hAnsiTheme="majorHAnsi" w:cstheme="majorHAnsi"/>
                                  <w:szCs w:val="20"/>
                                </w:rPr>
                                <w:t>acuum</w:t>
                              </w:r>
                              <w:r>
                                <w:rPr>
                                  <w:rFonts w:asciiTheme="majorHAnsi" w:hAnsiTheme="majorHAnsi" w:cstheme="majorHAnsi"/>
                                  <w:szCs w:val="20"/>
                                </w:rPr>
                                <w:t xml:space="preserve"> &amp; (S10 &amp;S12) stopped </w:t>
                              </w:r>
                            </w:p>
                          </w:txbxContent>
                        </wps:txbx>
                        <wps:bodyPr rot="0" vert="horz" wrap="square" lIns="91440" tIns="45720" rIns="91440" bIns="45720" anchor="t" anchorCtr="0" upright="1">
                          <a:noAutofit/>
                        </wps:bodyPr>
                      </wps:wsp>
                      <wps:wsp>
                        <wps:cNvPr id="14783" name="Rectangle 13020"/>
                        <wps:cNvSpPr>
                          <a:spLocks noChangeArrowheads="1"/>
                        </wps:cNvSpPr>
                        <wps:spPr bwMode="auto">
                          <a:xfrm>
                            <a:off x="2185" y="4110"/>
                            <a:ext cx="2498" cy="891"/>
                          </a:xfrm>
                          <a:prstGeom prst="rect">
                            <a:avLst/>
                          </a:prstGeom>
                          <a:solidFill>
                            <a:srgbClr val="FFFFFF"/>
                          </a:solidFill>
                          <a:ln w="9525">
                            <a:solidFill>
                              <a:srgbClr val="000000"/>
                            </a:solidFill>
                            <a:miter lim="800000"/>
                            <a:headEnd/>
                            <a:tailEnd/>
                          </a:ln>
                        </wps:spPr>
                        <wps:txbx>
                          <w:txbxContent>
                            <w:p w:rsidR="00862F6C" w:rsidRPr="00F34ED3" w:rsidRDefault="00862F6C" w:rsidP="00D93103">
                              <w:pPr>
                                <w:spacing w:before="40"/>
                                <w:jc w:val="center"/>
                                <w:rPr>
                                  <w:rFonts w:asciiTheme="majorHAnsi" w:hAnsiTheme="majorHAnsi" w:cstheme="majorHAnsi"/>
                                  <w:szCs w:val="20"/>
                                </w:rPr>
                              </w:pPr>
                              <w:r w:rsidRPr="00F34ED3">
                                <w:rPr>
                                  <w:rFonts w:asciiTheme="majorHAnsi" w:hAnsiTheme="majorHAnsi" w:cstheme="majorHAnsi"/>
                                  <w:szCs w:val="20"/>
                                </w:rPr>
                                <w:t>The tank 2K is not filled,</w:t>
                              </w:r>
                            </w:p>
                            <w:p w:rsidR="00862F6C" w:rsidRPr="00C97C66" w:rsidRDefault="00862F6C" w:rsidP="00D93103">
                              <w:pPr>
                                <w:jc w:val="center"/>
                                <w:rPr>
                                  <w:rFonts w:asciiTheme="majorHAnsi" w:hAnsiTheme="majorHAnsi" w:cstheme="majorHAnsi"/>
                                  <w:szCs w:val="20"/>
                                  <w:lang w:val="fr-FR"/>
                                </w:rPr>
                              </w:pPr>
                              <w:r>
                                <w:rPr>
                                  <w:rFonts w:asciiTheme="majorHAnsi" w:hAnsiTheme="majorHAnsi" w:cstheme="majorHAnsi"/>
                                  <w:szCs w:val="20"/>
                                </w:rPr>
                                <w:t>“Do you want continue?”</w:t>
                              </w:r>
                            </w:p>
                          </w:txbxContent>
                        </wps:txbx>
                        <wps:bodyPr rot="0" vert="horz" wrap="square" lIns="91440" tIns="45720" rIns="91440" bIns="45720" anchor="t" anchorCtr="0" upright="1">
                          <a:noAutofit/>
                        </wps:bodyPr>
                      </wps:wsp>
                      <wps:wsp>
                        <wps:cNvPr id="14784" name="Text Box 13021"/>
                        <wps:cNvSpPr txBox="1">
                          <a:spLocks noChangeArrowheads="1"/>
                        </wps:cNvSpPr>
                        <wps:spPr bwMode="auto">
                          <a:xfrm>
                            <a:off x="2000" y="4996"/>
                            <a:ext cx="585"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D93103">
                              <w:pPr>
                                <w:rPr>
                                  <w:rFonts w:asciiTheme="majorHAnsi" w:hAnsiTheme="majorHAnsi" w:cstheme="majorHAnsi"/>
                                  <w:szCs w:val="20"/>
                                  <w:lang w:val="fr-FR"/>
                                </w:rPr>
                              </w:pPr>
                              <w:r>
                                <w:rPr>
                                  <w:rFonts w:asciiTheme="majorHAnsi" w:hAnsiTheme="majorHAnsi" w:cstheme="majorHAnsi"/>
                                  <w:szCs w:val="20"/>
                                  <w:lang w:val="fr-FR"/>
                                </w:rPr>
                                <w:t>No</w:t>
                              </w:r>
                            </w:p>
                          </w:txbxContent>
                        </wps:txbx>
                        <wps:bodyPr rot="0" vert="horz" wrap="square" lIns="91440" tIns="45720" rIns="91440" bIns="45720" anchor="t" anchorCtr="0" upright="1">
                          <a:noAutofit/>
                        </wps:bodyPr>
                      </wps:wsp>
                      <wps:wsp>
                        <wps:cNvPr id="14785" name="AutoShape 13022"/>
                        <wps:cNvCnPr>
                          <a:cxnSpLocks noChangeShapeType="1"/>
                        </wps:cNvCnPr>
                        <wps:spPr bwMode="auto">
                          <a:xfrm rot="-5400000">
                            <a:off x="2372" y="533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86" name="AutoShape 13024"/>
                        <wps:cNvCnPr>
                          <a:cxnSpLocks noChangeShapeType="1"/>
                        </wps:cNvCnPr>
                        <wps:spPr bwMode="auto">
                          <a:xfrm>
                            <a:off x="1829" y="5338"/>
                            <a:ext cx="36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87" name="Text Box 13025"/>
                        <wps:cNvSpPr txBox="1">
                          <a:spLocks noChangeArrowheads="1"/>
                        </wps:cNvSpPr>
                        <wps:spPr bwMode="auto">
                          <a:xfrm>
                            <a:off x="3174" y="5001"/>
                            <a:ext cx="1195"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D93103">
                              <w:pPr>
                                <w:rPr>
                                  <w:rFonts w:asciiTheme="majorHAnsi" w:hAnsiTheme="majorHAnsi" w:cstheme="majorHAnsi"/>
                                  <w:szCs w:val="20"/>
                                  <w:lang w:val="fr-FR"/>
                                </w:rPr>
                              </w:pPr>
                              <w:r>
                                <w:rPr>
                                  <w:rFonts w:asciiTheme="majorHAnsi" w:hAnsiTheme="majorHAnsi" w:cstheme="majorHAnsi"/>
                                  <w:szCs w:val="20"/>
                                  <w:lang w:val="fr-FR"/>
                                </w:rPr>
                                <w:t>Yes</w:t>
                              </w:r>
                            </w:p>
                          </w:txbxContent>
                        </wps:txbx>
                        <wps:bodyPr rot="0" vert="horz" wrap="square" lIns="91440" tIns="45720" rIns="91440" bIns="45720" anchor="t" anchorCtr="0" upright="1">
                          <a:noAutofit/>
                        </wps:bodyPr>
                      </wps:wsp>
                      <wps:wsp>
                        <wps:cNvPr id="14788" name="AutoShape 13026"/>
                        <wps:cNvCnPr>
                          <a:cxnSpLocks noChangeShapeType="1"/>
                        </wps:cNvCnPr>
                        <wps:spPr bwMode="auto">
                          <a:xfrm>
                            <a:off x="3152" y="5229"/>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89" name="AutoShape 13027"/>
                        <wps:cNvCnPr>
                          <a:cxnSpLocks noChangeShapeType="1"/>
                        </wps:cNvCnPr>
                        <wps:spPr bwMode="auto">
                          <a:xfrm>
                            <a:off x="1826" y="1929"/>
                            <a:ext cx="0" cy="3402"/>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4790" name="Rectangle 13028"/>
                        <wps:cNvSpPr>
                          <a:spLocks noChangeArrowheads="1"/>
                        </wps:cNvSpPr>
                        <wps:spPr bwMode="auto">
                          <a:xfrm>
                            <a:off x="4945" y="1595"/>
                            <a:ext cx="1213" cy="719"/>
                          </a:xfrm>
                          <a:prstGeom prst="rect">
                            <a:avLst/>
                          </a:prstGeom>
                          <a:solidFill>
                            <a:srgbClr val="FFFFFF"/>
                          </a:solidFill>
                          <a:ln w="9525">
                            <a:solidFill>
                              <a:srgbClr val="000000"/>
                            </a:solidFill>
                            <a:miter lim="800000"/>
                            <a:headEnd/>
                            <a:tailEnd/>
                          </a:ln>
                        </wps:spPr>
                        <wps:txbx>
                          <w:txbxContent>
                            <w:p w:rsidR="00862F6C" w:rsidRPr="00324FB4" w:rsidRDefault="00862F6C" w:rsidP="00D93103">
                              <w:pPr>
                                <w:spacing w:before="120"/>
                                <w:jc w:val="center"/>
                                <w:rPr>
                                  <w:rFonts w:asciiTheme="majorHAnsi" w:hAnsiTheme="majorHAnsi" w:cstheme="majorHAnsi"/>
                                  <w:szCs w:val="20"/>
                                  <w:lang w:val="fr-FR"/>
                                </w:rPr>
                              </w:pPr>
                              <w:r>
                                <w:rPr>
                                  <w:rFonts w:asciiTheme="majorHAnsi" w:hAnsiTheme="majorHAnsi" w:cstheme="majorHAnsi"/>
                                  <w:szCs w:val="20"/>
                                  <w:lang w:val="fr-FR"/>
                                </w:rPr>
                                <w:t>Stop</w:t>
                              </w:r>
                            </w:p>
                          </w:txbxContent>
                        </wps:txbx>
                        <wps:bodyPr rot="0" vert="horz" wrap="square" lIns="91440" tIns="45720" rIns="91440" bIns="45720" anchor="t" anchorCtr="0" upright="1">
                          <a:noAutofit/>
                        </wps:bodyPr>
                      </wps:wsp>
                      <wps:wsp>
                        <wps:cNvPr id="14791" name="AutoShape 13029"/>
                        <wps:cNvCnPr>
                          <a:cxnSpLocks noChangeShapeType="1"/>
                        </wps:cNvCnPr>
                        <wps:spPr bwMode="auto">
                          <a:xfrm>
                            <a:off x="811" y="1906"/>
                            <a:ext cx="0" cy="113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92" name="AutoShape 13030"/>
                        <wps:cNvCnPr>
                          <a:cxnSpLocks noChangeShapeType="1"/>
                        </wps:cNvCnPr>
                        <wps:spPr bwMode="auto">
                          <a:xfrm>
                            <a:off x="4210" y="3082"/>
                            <a:ext cx="79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93" name="AutoShape 13031"/>
                        <wps:cNvCnPr>
                          <a:cxnSpLocks noChangeShapeType="1"/>
                        </wps:cNvCnPr>
                        <wps:spPr bwMode="auto">
                          <a:xfrm>
                            <a:off x="4688" y="2962"/>
                            <a:ext cx="0" cy="24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94" name="AutoShape 13032"/>
                        <wps:cNvCnPr>
                          <a:cxnSpLocks noChangeShapeType="1"/>
                        </wps:cNvCnPr>
                        <wps:spPr bwMode="auto">
                          <a:xfrm>
                            <a:off x="4210" y="1944"/>
                            <a:ext cx="0" cy="1134"/>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4795" name="Text Box 13033"/>
                        <wps:cNvSpPr txBox="1">
                          <a:spLocks noChangeArrowheads="1"/>
                        </wps:cNvSpPr>
                        <wps:spPr bwMode="auto">
                          <a:xfrm>
                            <a:off x="4334" y="2634"/>
                            <a:ext cx="570"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D93103">
                              <w:pPr>
                                <w:rPr>
                                  <w:rFonts w:asciiTheme="majorHAnsi" w:hAnsiTheme="majorHAnsi" w:cstheme="majorHAnsi"/>
                                  <w:szCs w:val="20"/>
                                  <w:lang w:val="fr-FR"/>
                                </w:rPr>
                              </w:pPr>
                              <w:r>
                                <w:rPr>
                                  <w:rFonts w:asciiTheme="majorHAnsi" w:hAnsiTheme="majorHAnsi" w:cstheme="majorHAnsi"/>
                                  <w:szCs w:val="20"/>
                                  <w:lang w:val="fr-FR"/>
                                </w:rPr>
                                <w:t>No</w:t>
                              </w:r>
                            </w:p>
                          </w:txbxContent>
                        </wps:txbx>
                        <wps:bodyPr rot="0" vert="horz" wrap="square" lIns="91440" tIns="45720" rIns="91440" bIns="45720" anchor="t" anchorCtr="0" upright="1">
                          <a:noAutofit/>
                        </wps:bodyPr>
                      </wps:wsp>
                      <wps:wsp>
                        <wps:cNvPr id="14796" name="AutoShape 13034"/>
                        <wps:cNvCnPr>
                          <a:cxnSpLocks noChangeShapeType="1"/>
                        </wps:cNvCnPr>
                        <wps:spPr bwMode="auto">
                          <a:xfrm>
                            <a:off x="5454" y="3991"/>
                            <a:ext cx="1757"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797" name="AutoShape 13035"/>
                        <wps:cNvCnPr>
                          <a:cxnSpLocks noChangeShapeType="1"/>
                        </wps:cNvCnPr>
                        <wps:spPr bwMode="auto">
                          <a:xfrm flipV="1">
                            <a:off x="5469" y="3988"/>
                            <a:ext cx="0" cy="136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98" name="Rectangle 13036"/>
                        <wps:cNvSpPr>
                          <a:spLocks noChangeArrowheads="1"/>
                        </wps:cNvSpPr>
                        <wps:spPr bwMode="auto">
                          <a:xfrm>
                            <a:off x="5762" y="10041"/>
                            <a:ext cx="1743" cy="1134"/>
                          </a:xfrm>
                          <a:prstGeom prst="rect">
                            <a:avLst/>
                          </a:prstGeom>
                          <a:solidFill>
                            <a:srgbClr val="FFFFFF"/>
                          </a:solidFill>
                          <a:ln w="9525">
                            <a:solidFill>
                              <a:srgbClr val="000000"/>
                            </a:solidFill>
                            <a:miter lim="800000"/>
                            <a:headEnd/>
                            <a:tailEnd/>
                          </a:ln>
                        </wps:spPr>
                        <wps:txbx>
                          <w:txbxContent>
                            <w:p w:rsidR="00862F6C" w:rsidRPr="00B82EEA" w:rsidRDefault="00862F6C" w:rsidP="00D93103">
                              <w:pPr>
                                <w:spacing w:before="120"/>
                                <w:jc w:val="center"/>
                                <w:rPr>
                                  <w:rFonts w:asciiTheme="majorHAnsi" w:hAnsiTheme="majorHAnsi" w:cstheme="majorHAnsi"/>
                                  <w:szCs w:val="20"/>
                                </w:rPr>
                              </w:pPr>
                              <w:r>
                                <w:rPr>
                                  <w:rFonts w:asciiTheme="majorHAnsi" w:hAnsiTheme="majorHAnsi" w:cstheme="majorHAnsi"/>
                                  <w:szCs w:val="20"/>
                                </w:rPr>
                                <w:t>P</w:t>
                              </w:r>
                              <w:r w:rsidRPr="00B82EEA">
                                <w:rPr>
                                  <w:rFonts w:asciiTheme="majorHAnsi" w:hAnsiTheme="majorHAnsi" w:cstheme="majorHAnsi"/>
                                  <w:szCs w:val="20"/>
                                </w:rPr>
                                <w:t>umping 2K tank</w:t>
                              </w:r>
                            </w:p>
                          </w:txbxContent>
                        </wps:txbx>
                        <wps:bodyPr rot="0" vert="horz" wrap="square" lIns="91440" tIns="45720" rIns="91440" bIns="45720" anchor="t" anchorCtr="0" upright="1">
                          <a:noAutofit/>
                        </wps:bodyPr>
                      </wps:wsp>
                      <wps:wsp>
                        <wps:cNvPr id="14799" name="Text Box 13037"/>
                        <wps:cNvSpPr txBox="1">
                          <a:spLocks noChangeArrowheads="1"/>
                        </wps:cNvSpPr>
                        <wps:spPr bwMode="auto">
                          <a:xfrm>
                            <a:off x="7506" y="10039"/>
                            <a:ext cx="3007" cy="1134"/>
                          </a:xfrm>
                          <a:prstGeom prst="rect">
                            <a:avLst/>
                          </a:prstGeom>
                          <a:solidFill>
                            <a:srgbClr val="FFFFFF"/>
                          </a:solidFill>
                          <a:ln w="9525">
                            <a:solidFill>
                              <a:srgbClr val="000000"/>
                            </a:solidFill>
                            <a:miter lim="800000"/>
                            <a:headEnd/>
                            <a:tailEnd/>
                          </a:ln>
                        </wps:spPr>
                        <wps:txbx>
                          <w:txbxContent>
                            <w:p w:rsidR="00862F6C" w:rsidRDefault="00862F6C" w:rsidP="00D93103">
                              <w:pPr>
                                <w:rPr>
                                  <w:rFonts w:asciiTheme="majorHAnsi" w:hAnsiTheme="majorHAnsi" w:cstheme="majorHAnsi"/>
                                  <w:szCs w:val="20"/>
                                </w:rPr>
                              </w:pPr>
                              <w:r w:rsidRPr="00B82EEA">
                                <w:rPr>
                                  <w:rFonts w:asciiTheme="majorHAnsi" w:hAnsiTheme="majorHAnsi" w:cstheme="majorHAnsi"/>
                                  <w:szCs w:val="20"/>
                                </w:rPr>
                                <w:t>CV582 opening step by step</w:t>
                              </w:r>
                              <w:r>
                                <w:rPr>
                                  <w:rFonts w:asciiTheme="majorHAnsi" w:hAnsiTheme="majorHAnsi" w:cstheme="majorHAnsi"/>
                                  <w:szCs w:val="20"/>
                                </w:rPr>
                                <w:t xml:space="preserve"> </w:t>
                              </w:r>
                            </w:p>
                            <w:p w:rsidR="00862F6C" w:rsidRDefault="00862F6C" w:rsidP="00D93103">
                              <w:pPr>
                                <w:rPr>
                                  <w:rFonts w:asciiTheme="majorHAnsi" w:hAnsiTheme="majorHAnsi" w:cstheme="majorHAnsi"/>
                                  <w:szCs w:val="20"/>
                                </w:rPr>
                              </w:pPr>
                              <w:r>
                                <w:rPr>
                                  <w:rFonts w:asciiTheme="majorHAnsi" w:hAnsiTheme="majorHAnsi" w:cstheme="majorHAnsi"/>
                                  <w:szCs w:val="20"/>
                                </w:rPr>
                                <w:t>Cryostat-2K = true</w:t>
                              </w:r>
                            </w:p>
                            <w:p w:rsidR="00862F6C" w:rsidRDefault="00862F6C" w:rsidP="00D93103">
                              <w:pPr>
                                <w:rPr>
                                  <w:rFonts w:asciiTheme="majorHAnsi" w:hAnsiTheme="majorHAnsi" w:cstheme="majorHAnsi"/>
                                  <w:b/>
                                  <w:color w:val="FF0000"/>
                                  <w:szCs w:val="20"/>
                                </w:rPr>
                              </w:pPr>
                              <w:r w:rsidRPr="00B82EEA">
                                <w:rPr>
                                  <w:rFonts w:asciiTheme="majorHAnsi" w:hAnsiTheme="majorHAnsi" w:cstheme="majorHAnsi"/>
                                  <w:szCs w:val="20"/>
                                </w:rPr>
                                <w:t>FV58</w:t>
                              </w:r>
                              <w:r>
                                <w:rPr>
                                  <w:rFonts w:asciiTheme="majorHAnsi" w:hAnsiTheme="majorHAnsi" w:cstheme="majorHAnsi"/>
                                  <w:szCs w:val="20"/>
                                </w:rPr>
                                <w:t xml:space="preserve">2 opened, </w:t>
                              </w: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p w:rsidR="00862F6C" w:rsidRPr="008760C1" w:rsidRDefault="00862F6C" w:rsidP="00D93103">
                              <w:pPr>
                                <w:rPr>
                                  <w:rFonts w:asciiTheme="majorHAnsi" w:hAnsiTheme="majorHAnsi" w:cstheme="majorHAnsi"/>
                                  <w:color w:val="000000" w:themeColor="text1"/>
                                  <w:szCs w:val="20"/>
                                </w:rPr>
                              </w:pPr>
                              <w:r w:rsidRPr="008760C1">
                                <w:rPr>
                                  <w:rFonts w:asciiTheme="majorHAnsi" w:hAnsiTheme="majorHAnsi" w:cstheme="majorHAnsi"/>
                                  <w:b/>
                                  <w:color w:val="000000" w:themeColor="text1"/>
                                  <w:szCs w:val="20"/>
                                </w:rPr>
                                <w:t>Start 13</w:t>
                              </w:r>
                              <w:r>
                                <w:rPr>
                                  <w:rFonts w:asciiTheme="majorHAnsi" w:hAnsiTheme="majorHAnsi" w:cstheme="majorHAnsi"/>
                                  <w:b/>
                                  <w:color w:val="000000" w:themeColor="text1"/>
                                  <w:szCs w:val="20"/>
                                </w:rPr>
                                <w:t>L</w:t>
                              </w:r>
                            </w:p>
                            <w:p w:rsidR="00862F6C" w:rsidRPr="00B82EEA" w:rsidRDefault="00862F6C" w:rsidP="00D93103">
                              <w:pPr>
                                <w:rPr>
                                  <w:rFonts w:asciiTheme="majorHAnsi" w:hAnsiTheme="majorHAnsi" w:cstheme="majorHAnsi"/>
                                  <w:szCs w:val="20"/>
                                </w:rPr>
                              </w:pPr>
                            </w:p>
                          </w:txbxContent>
                        </wps:txbx>
                        <wps:bodyPr rot="0" vert="horz" wrap="square" lIns="91440" tIns="45720" rIns="91440" bIns="45720" anchor="t" anchorCtr="0" upright="1">
                          <a:noAutofit/>
                        </wps:bodyPr>
                      </wps:wsp>
                      <wps:wsp>
                        <wps:cNvPr id="14800" name="Rectangle 13038"/>
                        <wps:cNvSpPr>
                          <a:spLocks noChangeArrowheads="1"/>
                        </wps:cNvSpPr>
                        <wps:spPr bwMode="auto">
                          <a:xfrm>
                            <a:off x="5762" y="11539"/>
                            <a:ext cx="1817" cy="1361"/>
                          </a:xfrm>
                          <a:prstGeom prst="rect">
                            <a:avLst/>
                          </a:prstGeom>
                          <a:solidFill>
                            <a:srgbClr val="FFFFFF"/>
                          </a:solidFill>
                          <a:ln w="9525">
                            <a:solidFill>
                              <a:srgbClr val="000000"/>
                            </a:solidFill>
                            <a:miter lim="800000"/>
                            <a:headEnd/>
                            <a:tailEnd/>
                          </a:ln>
                        </wps:spPr>
                        <wps:txbx>
                          <w:txbxContent>
                            <w:p w:rsidR="00862F6C" w:rsidRDefault="00862F6C" w:rsidP="00D93103">
                              <w:pPr>
                                <w:jc w:val="center"/>
                                <w:rPr>
                                  <w:rFonts w:asciiTheme="majorHAnsi" w:hAnsiTheme="majorHAnsi" w:cstheme="majorHAnsi"/>
                                  <w:szCs w:val="20"/>
                                </w:rPr>
                              </w:pPr>
                              <w:r w:rsidRPr="00B82EEA">
                                <w:rPr>
                                  <w:rFonts w:asciiTheme="majorHAnsi" w:hAnsiTheme="majorHAnsi" w:cstheme="majorHAnsi"/>
                                  <w:szCs w:val="20"/>
                                </w:rPr>
                                <w:t>2K tank</w:t>
                              </w:r>
                              <w:r>
                                <w:rPr>
                                  <w:rFonts w:asciiTheme="majorHAnsi" w:hAnsiTheme="majorHAnsi" w:cstheme="majorHAnsi"/>
                                  <w:szCs w:val="20"/>
                                </w:rPr>
                                <w:t xml:space="preserve"> pressure </w:t>
                              </w:r>
                            </w:p>
                            <w:p w:rsidR="00862F6C" w:rsidRPr="00B82EEA" w:rsidRDefault="00862F6C" w:rsidP="00D93103">
                              <w:pPr>
                                <w:jc w:val="center"/>
                                <w:rPr>
                                  <w:rFonts w:asciiTheme="majorHAnsi" w:hAnsiTheme="majorHAnsi" w:cstheme="majorHAnsi"/>
                                  <w:szCs w:val="20"/>
                                </w:rPr>
                              </w:pPr>
                              <w:r>
                                <w:rPr>
                                  <w:rFonts w:asciiTheme="majorHAnsi" w:hAnsiTheme="majorHAnsi" w:cstheme="majorHAnsi"/>
                                  <w:szCs w:val="20"/>
                                </w:rPr>
                                <w:t>regulated</w:t>
                              </w:r>
                            </w:p>
                          </w:txbxContent>
                        </wps:txbx>
                        <wps:bodyPr rot="0" vert="horz" wrap="square" lIns="91440" tIns="45720" rIns="91440" bIns="45720" anchor="t" anchorCtr="0" upright="1">
                          <a:noAutofit/>
                        </wps:bodyPr>
                      </wps:wsp>
                      <wps:wsp>
                        <wps:cNvPr id="14801" name="Text Box 13039"/>
                        <wps:cNvSpPr txBox="1">
                          <a:spLocks noChangeArrowheads="1"/>
                        </wps:cNvSpPr>
                        <wps:spPr bwMode="auto">
                          <a:xfrm>
                            <a:off x="7521" y="11542"/>
                            <a:ext cx="2947" cy="1361"/>
                          </a:xfrm>
                          <a:prstGeom prst="rect">
                            <a:avLst/>
                          </a:prstGeom>
                          <a:solidFill>
                            <a:srgbClr val="FFFFFF"/>
                          </a:solidFill>
                          <a:ln w="9525">
                            <a:solidFill>
                              <a:srgbClr val="000000"/>
                            </a:solidFill>
                            <a:miter lim="800000"/>
                            <a:headEnd/>
                            <a:tailEnd/>
                          </a:ln>
                        </wps:spPr>
                        <wps:txbx>
                          <w:txbxContent>
                            <w:p w:rsidR="00862F6C" w:rsidRDefault="00862F6C" w:rsidP="00D93103">
                              <w:pPr>
                                <w:rPr>
                                  <w:rFonts w:asciiTheme="majorHAnsi" w:hAnsiTheme="majorHAnsi" w:cstheme="majorHAnsi"/>
                                  <w:szCs w:val="20"/>
                                </w:rPr>
                              </w:pPr>
                              <w:r>
                                <w:rPr>
                                  <w:rFonts w:asciiTheme="majorHAnsi" w:hAnsiTheme="majorHAnsi" w:cstheme="majorHAnsi"/>
                                  <w:szCs w:val="20"/>
                                </w:rPr>
                                <w:t>CV582 regulated</w:t>
                              </w:r>
                            </w:p>
                            <w:p w:rsidR="00862F6C" w:rsidRDefault="00862F6C" w:rsidP="00D93103">
                              <w:pPr>
                                <w:rPr>
                                  <w:rFonts w:asciiTheme="majorHAnsi" w:hAnsiTheme="majorHAnsi" w:cstheme="majorHAnsi"/>
                                  <w:szCs w:val="20"/>
                                </w:rPr>
                              </w:pPr>
                              <w:r>
                                <w:rPr>
                                  <w:rFonts w:asciiTheme="majorHAnsi" w:hAnsiTheme="majorHAnsi" w:cstheme="majorHAnsi"/>
                                  <w:szCs w:val="20"/>
                                </w:rPr>
                                <w:t>PT660=PT660setpoint OR</w:t>
                              </w:r>
                            </w:p>
                            <w:p w:rsidR="00862F6C" w:rsidRDefault="00862F6C" w:rsidP="00D93103">
                              <w:pPr>
                                <w:rPr>
                                  <w:rFonts w:asciiTheme="majorHAnsi" w:hAnsiTheme="majorHAnsi" w:cstheme="majorHAnsi"/>
                                  <w:szCs w:val="20"/>
                                </w:rPr>
                              </w:pPr>
                              <w:r>
                                <w:rPr>
                                  <w:rFonts w:asciiTheme="majorHAnsi" w:hAnsiTheme="majorHAnsi" w:cstheme="majorHAnsi"/>
                                  <w:szCs w:val="20"/>
                                </w:rPr>
                                <w:t>PT661=PT660setpoint</w:t>
                              </w:r>
                            </w:p>
                            <w:p w:rsidR="00862F6C" w:rsidRDefault="00862F6C" w:rsidP="00D93103">
                              <w:pPr>
                                <w:rPr>
                                  <w:rFonts w:asciiTheme="majorHAnsi" w:hAnsiTheme="majorHAnsi" w:cstheme="majorHAnsi"/>
                                  <w:szCs w:val="20"/>
                                </w:rPr>
                              </w:pPr>
                              <w:r>
                                <w:rPr>
                                  <w:rFonts w:asciiTheme="majorHAnsi" w:hAnsiTheme="majorHAnsi" w:cstheme="majorHAnsi"/>
                                  <w:szCs w:val="20"/>
                                </w:rPr>
                                <w:t>Cryostat-2K = true</w:t>
                              </w:r>
                            </w:p>
                            <w:p w:rsidR="00862F6C" w:rsidRPr="00C93CDC" w:rsidRDefault="00862F6C" w:rsidP="00D93103">
                              <w:pPr>
                                <w:rPr>
                                  <w:rFonts w:asciiTheme="majorHAnsi" w:hAnsiTheme="majorHAnsi" w:cstheme="majorHAnsi"/>
                                  <w:b/>
                                  <w:szCs w:val="20"/>
                                </w:rPr>
                              </w:pPr>
                              <w:r w:rsidRPr="00B82EEA">
                                <w:rPr>
                                  <w:rFonts w:asciiTheme="majorHAnsi" w:hAnsiTheme="majorHAnsi" w:cstheme="majorHAnsi"/>
                                  <w:szCs w:val="20"/>
                                </w:rPr>
                                <w:t>FV58</w:t>
                              </w:r>
                              <w:r>
                                <w:rPr>
                                  <w:rFonts w:asciiTheme="majorHAnsi" w:hAnsiTheme="majorHAnsi" w:cstheme="majorHAnsi"/>
                                  <w:szCs w:val="20"/>
                                </w:rPr>
                                <w:t xml:space="preserve">2 opened, </w:t>
                              </w: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txbxContent>
                        </wps:txbx>
                        <wps:bodyPr rot="0" vert="horz" wrap="square" lIns="91440" tIns="45720" rIns="91440" bIns="45720" anchor="t" anchorCtr="0" upright="1">
                          <a:noAutofit/>
                        </wps:bodyPr>
                      </wps:wsp>
                      <wps:wsp>
                        <wps:cNvPr id="14802" name="Rectangle 13040"/>
                        <wps:cNvSpPr>
                          <a:spLocks noChangeArrowheads="1"/>
                        </wps:cNvSpPr>
                        <wps:spPr bwMode="auto">
                          <a:xfrm>
                            <a:off x="5749" y="7590"/>
                            <a:ext cx="1756" cy="676"/>
                          </a:xfrm>
                          <a:prstGeom prst="rect">
                            <a:avLst/>
                          </a:prstGeom>
                          <a:solidFill>
                            <a:srgbClr val="FFFFFF"/>
                          </a:solidFill>
                          <a:ln w="9525">
                            <a:solidFill>
                              <a:srgbClr val="000000"/>
                            </a:solidFill>
                            <a:miter lim="800000"/>
                            <a:headEnd/>
                            <a:tailEnd/>
                          </a:ln>
                        </wps:spPr>
                        <wps:txbx>
                          <w:txbxContent>
                            <w:p w:rsidR="00862F6C" w:rsidRPr="00B82EEA" w:rsidRDefault="00862F6C" w:rsidP="00D93103">
                              <w:pPr>
                                <w:spacing w:before="40"/>
                                <w:jc w:val="center"/>
                                <w:rPr>
                                  <w:rFonts w:asciiTheme="majorHAnsi" w:hAnsiTheme="majorHAnsi" w:cstheme="majorHAnsi"/>
                                  <w:szCs w:val="20"/>
                                </w:rPr>
                              </w:pPr>
                              <w:r w:rsidRPr="00B82EEA">
                                <w:rPr>
                                  <w:rFonts w:asciiTheme="majorHAnsi" w:hAnsiTheme="majorHAnsi" w:cstheme="majorHAnsi"/>
                                  <w:szCs w:val="20"/>
                                </w:rPr>
                                <w:t>Isolating 2K tank</w:t>
                              </w:r>
                            </w:p>
                          </w:txbxContent>
                        </wps:txbx>
                        <wps:bodyPr rot="0" vert="horz" wrap="square" lIns="91440" tIns="45720" rIns="91440" bIns="45720" anchor="t" anchorCtr="0" upright="1">
                          <a:noAutofit/>
                        </wps:bodyPr>
                      </wps:wsp>
                      <wps:wsp>
                        <wps:cNvPr id="14803" name="Text Box 13041"/>
                        <wps:cNvSpPr txBox="1">
                          <a:spLocks noChangeArrowheads="1"/>
                        </wps:cNvSpPr>
                        <wps:spPr bwMode="auto">
                          <a:xfrm>
                            <a:off x="7480" y="7590"/>
                            <a:ext cx="3759" cy="676"/>
                          </a:xfrm>
                          <a:prstGeom prst="rect">
                            <a:avLst/>
                          </a:prstGeom>
                          <a:solidFill>
                            <a:srgbClr val="FFFFFF"/>
                          </a:solidFill>
                          <a:ln w="9525">
                            <a:solidFill>
                              <a:srgbClr val="000000"/>
                            </a:solidFill>
                            <a:miter lim="800000"/>
                            <a:headEnd/>
                            <a:tailEnd/>
                          </a:ln>
                        </wps:spPr>
                        <wps:txbx>
                          <w:txbxContent>
                            <w:p w:rsidR="00862F6C" w:rsidRDefault="00862F6C" w:rsidP="00D93103">
                              <w:pPr>
                                <w:rPr>
                                  <w:rFonts w:asciiTheme="majorHAnsi" w:hAnsiTheme="majorHAnsi" w:cstheme="majorHAnsi"/>
                                  <w:szCs w:val="20"/>
                                </w:rPr>
                              </w:pPr>
                              <w:r w:rsidRPr="00B82EEA">
                                <w:rPr>
                                  <w:rFonts w:asciiTheme="majorHAnsi" w:hAnsiTheme="majorHAnsi" w:cstheme="majorHAnsi"/>
                                  <w:szCs w:val="20"/>
                                </w:rPr>
                                <w:t>CV581 closing with slope</w:t>
                              </w:r>
                            </w:p>
                            <w:p w:rsidR="00862F6C" w:rsidRPr="00B82EEA" w:rsidRDefault="00862F6C" w:rsidP="00D93103">
                              <w:pPr>
                                <w:rPr>
                                  <w:rFonts w:asciiTheme="majorHAnsi" w:hAnsiTheme="majorHAnsi" w:cstheme="majorHAnsi"/>
                                  <w:szCs w:val="20"/>
                                </w:rPr>
                              </w:pP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txbxContent>
                        </wps:txbx>
                        <wps:bodyPr rot="0" vert="horz" wrap="square" lIns="91440" tIns="45720" rIns="91440" bIns="45720" anchor="t" anchorCtr="0" upright="1">
                          <a:noAutofit/>
                        </wps:bodyPr>
                      </wps:wsp>
                      <wps:wsp>
                        <wps:cNvPr id="14804" name="Rectangle 13042"/>
                        <wps:cNvSpPr>
                          <a:spLocks noChangeArrowheads="1"/>
                        </wps:cNvSpPr>
                        <wps:spPr bwMode="auto">
                          <a:xfrm>
                            <a:off x="5752" y="8603"/>
                            <a:ext cx="1758" cy="907"/>
                          </a:xfrm>
                          <a:prstGeom prst="rect">
                            <a:avLst/>
                          </a:prstGeom>
                          <a:solidFill>
                            <a:srgbClr val="FFFFFF"/>
                          </a:solidFill>
                          <a:ln w="9525">
                            <a:solidFill>
                              <a:srgbClr val="000000"/>
                            </a:solidFill>
                            <a:miter lim="800000"/>
                            <a:headEnd/>
                            <a:tailEnd/>
                          </a:ln>
                        </wps:spPr>
                        <wps:txbx>
                          <w:txbxContent>
                            <w:p w:rsidR="00862F6C" w:rsidRPr="00B82EEA" w:rsidRDefault="00862F6C" w:rsidP="00D93103">
                              <w:pPr>
                                <w:spacing w:before="120"/>
                                <w:jc w:val="center"/>
                                <w:rPr>
                                  <w:rFonts w:asciiTheme="majorHAnsi" w:hAnsiTheme="majorHAnsi" w:cstheme="majorHAnsi"/>
                                  <w:szCs w:val="20"/>
                                </w:rPr>
                              </w:pPr>
                              <w:r w:rsidRPr="00B82EEA">
                                <w:rPr>
                                  <w:rFonts w:asciiTheme="majorHAnsi" w:hAnsiTheme="majorHAnsi" w:cstheme="majorHAnsi"/>
                                  <w:szCs w:val="20"/>
                                </w:rPr>
                                <w:t>2K circuit closed</w:t>
                              </w:r>
                            </w:p>
                          </w:txbxContent>
                        </wps:txbx>
                        <wps:bodyPr rot="0" vert="horz" wrap="square" lIns="91440" tIns="45720" rIns="91440" bIns="45720" anchor="t" anchorCtr="0" upright="1">
                          <a:noAutofit/>
                        </wps:bodyPr>
                      </wps:wsp>
                      <wps:wsp>
                        <wps:cNvPr id="14805" name="Text Box 13043"/>
                        <wps:cNvSpPr txBox="1">
                          <a:spLocks noChangeArrowheads="1"/>
                        </wps:cNvSpPr>
                        <wps:spPr bwMode="auto">
                          <a:xfrm>
                            <a:off x="7460" y="6165"/>
                            <a:ext cx="4036" cy="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F6CB8" w:rsidRDefault="00862F6C" w:rsidP="00D93103">
                              <w:pPr>
                                <w:rPr>
                                  <w:rFonts w:asciiTheme="majorHAnsi" w:hAnsiTheme="majorHAnsi" w:cstheme="majorHAnsi"/>
                                  <w:szCs w:val="20"/>
                                </w:rPr>
                              </w:pPr>
                              <w:r w:rsidRPr="00FF6CB8">
                                <w:rPr>
                                  <w:rFonts w:asciiTheme="majorHAnsi" w:hAnsiTheme="majorHAnsi" w:cstheme="majorHAnsi"/>
                                  <w:noProof/>
                                  <w:szCs w:val="20"/>
                                  <w:lang w:eastAsia="fr-FR"/>
                                </w:rPr>
                                <w:t>FV554 closed &amp; FV555 o</w:t>
                              </w:r>
                              <w:r>
                                <w:rPr>
                                  <w:rFonts w:asciiTheme="majorHAnsi" w:hAnsiTheme="majorHAnsi" w:cstheme="majorHAnsi"/>
                                  <w:noProof/>
                                  <w:szCs w:val="20"/>
                                  <w:lang w:eastAsia="fr-FR"/>
                                </w:rPr>
                                <w:t>pen</w:t>
                              </w:r>
                            </w:p>
                          </w:txbxContent>
                        </wps:txbx>
                        <wps:bodyPr rot="0" vert="horz" wrap="square" lIns="91440" tIns="45720" rIns="91440" bIns="45720" anchor="t" anchorCtr="0" upright="1">
                          <a:noAutofit/>
                        </wps:bodyPr>
                      </wps:wsp>
                      <wps:wsp>
                        <wps:cNvPr id="14806" name="AutoShape 13044"/>
                        <wps:cNvCnPr>
                          <a:cxnSpLocks noChangeShapeType="1"/>
                        </wps:cNvCnPr>
                        <wps:spPr bwMode="auto">
                          <a:xfrm>
                            <a:off x="7143" y="543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07" name="Text Box 13045"/>
                        <wps:cNvSpPr txBox="1">
                          <a:spLocks noChangeArrowheads="1"/>
                        </wps:cNvSpPr>
                        <wps:spPr bwMode="auto">
                          <a:xfrm>
                            <a:off x="7390" y="5236"/>
                            <a:ext cx="1811"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D93103">
                              <w:pPr>
                                <w:rPr>
                                  <w:rFonts w:asciiTheme="majorHAnsi" w:hAnsiTheme="majorHAnsi" w:cstheme="majorHAnsi"/>
                                  <w:szCs w:val="20"/>
                                </w:rPr>
                              </w:pPr>
                              <w:r>
                                <w:rPr>
                                  <w:rFonts w:asciiTheme="majorHAnsi" w:hAnsiTheme="majorHAnsi" w:cstheme="majorHAnsi"/>
                                  <w:szCs w:val="20"/>
                                </w:rPr>
                                <w:t>CV581 opened</w:t>
                              </w:r>
                              <w:r w:rsidRPr="00B82EEA">
                                <w:rPr>
                                  <w:rFonts w:asciiTheme="majorHAnsi" w:hAnsiTheme="majorHAnsi" w:cstheme="majorHAnsi"/>
                                  <w:noProof/>
                                  <w:szCs w:val="20"/>
                                  <w:lang w:val="sv-SE" w:eastAsia="sv-SE"/>
                                </w:rPr>
                                <w:drawing>
                                  <wp:inline distT="0" distB="0" distL="0" distR="0">
                                    <wp:extent cx="967105" cy="175837"/>
                                    <wp:effectExtent l="25400" t="0" r="0" b="0"/>
                                    <wp:docPr id="124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967105" cy="17583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wps:wsp>
                        <wps:cNvPr id="14808" name="AutoShape 13046"/>
                        <wps:cNvCnPr>
                          <a:cxnSpLocks noChangeShapeType="1"/>
                        </wps:cNvCnPr>
                        <wps:spPr bwMode="auto">
                          <a:xfrm>
                            <a:off x="7133" y="640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09" name="Text Box 13047"/>
                        <wps:cNvSpPr txBox="1">
                          <a:spLocks noChangeArrowheads="1"/>
                        </wps:cNvSpPr>
                        <wps:spPr bwMode="auto">
                          <a:xfrm>
                            <a:off x="7487" y="9481"/>
                            <a:ext cx="2926" cy="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D93103">
                              <w:pPr>
                                <w:rPr>
                                  <w:rFonts w:asciiTheme="majorHAnsi" w:hAnsiTheme="majorHAnsi" w:cstheme="majorHAnsi"/>
                                  <w:szCs w:val="20"/>
                                  <w:lang w:val="fr-FR"/>
                                </w:rPr>
                              </w:pPr>
                              <w:r>
                                <w:rPr>
                                  <w:rFonts w:asciiTheme="majorHAnsi" w:hAnsiTheme="majorHAnsi" w:cstheme="majorHAnsi"/>
                                  <w:szCs w:val="20"/>
                                  <w:lang w:val="fr-FR"/>
                                </w:rPr>
                                <w:t>FV581 &amp; FV584 closed</w:t>
                              </w:r>
                            </w:p>
                          </w:txbxContent>
                        </wps:txbx>
                        <wps:bodyPr rot="0" vert="horz" wrap="square" lIns="91440" tIns="45720" rIns="91440" bIns="45720" anchor="t" anchorCtr="0" upright="1">
                          <a:noAutofit/>
                        </wps:bodyPr>
                      </wps:wsp>
                      <wps:wsp>
                        <wps:cNvPr id="14810" name="AutoShape 13048"/>
                        <wps:cNvCnPr>
                          <a:cxnSpLocks noChangeShapeType="1"/>
                        </wps:cNvCnPr>
                        <wps:spPr bwMode="auto">
                          <a:xfrm flipV="1">
                            <a:off x="7147" y="972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11" name="Text Box 13049"/>
                        <wps:cNvSpPr txBox="1">
                          <a:spLocks noChangeArrowheads="1"/>
                        </wps:cNvSpPr>
                        <wps:spPr bwMode="auto">
                          <a:xfrm>
                            <a:off x="7484" y="8603"/>
                            <a:ext cx="3742" cy="907"/>
                          </a:xfrm>
                          <a:prstGeom prst="rect">
                            <a:avLst/>
                          </a:prstGeom>
                          <a:solidFill>
                            <a:srgbClr val="FFFFFF"/>
                          </a:solidFill>
                          <a:ln w="9525">
                            <a:solidFill>
                              <a:srgbClr val="000000"/>
                            </a:solidFill>
                            <a:miter lim="800000"/>
                            <a:headEnd/>
                            <a:tailEnd/>
                          </a:ln>
                        </wps:spPr>
                        <wps:txbx>
                          <w:txbxContent>
                            <w:p w:rsidR="00862F6C" w:rsidRDefault="00862F6C" w:rsidP="00D93103">
                              <w:pPr>
                                <w:rPr>
                                  <w:rFonts w:asciiTheme="majorHAnsi" w:hAnsiTheme="majorHAnsi" w:cstheme="majorHAnsi"/>
                                  <w:szCs w:val="20"/>
                                </w:rPr>
                              </w:pPr>
                              <w:r>
                                <w:rPr>
                                  <w:rFonts w:asciiTheme="majorHAnsi" w:hAnsiTheme="majorHAnsi" w:cstheme="majorHAnsi"/>
                                  <w:szCs w:val="20"/>
                                </w:rPr>
                                <w:t xml:space="preserve">Close </w:t>
                              </w:r>
                              <w:r w:rsidRPr="00956811">
                                <w:rPr>
                                  <w:rFonts w:asciiTheme="majorHAnsi" w:hAnsiTheme="majorHAnsi" w:cstheme="majorHAnsi"/>
                                  <w:szCs w:val="20"/>
                                </w:rPr>
                                <w:t xml:space="preserve">Switch </w:t>
                              </w:r>
                              <w:r>
                                <w:rPr>
                                  <w:rFonts w:asciiTheme="majorHAnsi" w:hAnsiTheme="majorHAnsi" w:cstheme="majorHAnsi"/>
                                  <w:szCs w:val="20"/>
                                </w:rPr>
                                <w:t>V</w:t>
                              </w:r>
                              <w:r w:rsidRPr="00956811">
                                <w:rPr>
                                  <w:rFonts w:asciiTheme="majorHAnsi" w:hAnsiTheme="majorHAnsi" w:cstheme="majorHAnsi"/>
                                  <w:szCs w:val="20"/>
                                </w:rPr>
                                <w:t>alves « Cryostat 4K circuit »</w:t>
                              </w:r>
                            </w:p>
                            <w:p w:rsidR="00862F6C" w:rsidRDefault="00862F6C" w:rsidP="00D93103">
                              <w:pPr>
                                <w:rPr>
                                  <w:rFonts w:asciiTheme="majorHAnsi" w:hAnsiTheme="majorHAnsi" w:cstheme="majorHAnsi"/>
                                  <w:szCs w:val="20"/>
                                </w:rPr>
                              </w:pPr>
                              <w:r>
                                <w:rPr>
                                  <w:rFonts w:asciiTheme="majorHAnsi" w:hAnsiTheme="majorHAnsi" w:cstheme="majorHAnsi"/>
                                  <w:szCs w:val="20"/>
                                </w:rPr>
                                <w:t>Cryostat-2K = true</w:t>
                              </w:r>
                            </w:p>
                            <w:p w:rsidR="00862F6C" w:rsidRPr="00B82EEA" w:rsidRDefault="00862F6C" w:rsidP="00D93103">
                              <w:pPr>
                                <w:rPr>
                                  <w:rFonts w:asciiTheme="majorHAnsi" w:hAnsiTheme="majorHAnsi" w:cstheme="majorHAnsi"/>
                                  <w:szCs w:val="20"/>
                                </w:rPr>
                              </w:pPr>
                              <w:r>
                                <w:rPr>
                                  <w:rFonts w:asciiTheme="majorHAnsi" w:hAnsiTheme="majorHAnsi" w:cstheme="majorHAnsi"/>
                                  <w:szCs w:val="20"/>
                                </w:rPr>
                                <w:t xml:space="preserve">Open </w:t>
                              </w:r>
                              <w:r w:rsidRPr="00B82EEA">
                                <w:rPr>
                                  <w:rFonts w:asciiTheme="majorHAnsi" w:hAnsiTheme="majorHAnsi" w:cstheme="majorHAnsi"/>
                                  <w:szCs w:val="20"/>
                                </w:rPr>
                                <w:t>FV58</w:t>
                              </w:r>
                              <w:r>
                                <w:rPr>
                                  <w:rFonts w:asciiTheme="majorHAnsi" w:hAnsiTheme="majorHAnsi" w:cstheme="majorHAnsi"/>
                                  <w:szCs w:val="20"/>
                                </w:rPr>
                                <w:t xml:space="preserve">2, </w:t>
                              </w: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txbxContent>
                        </wps:txbx>
                        <wps:bodyPr rot="0" vert="horz" wrap="square" lIns="91440" tIns="45720" rIns="91440" bIns="45720" anchor="t" anchorCtr="0" upright="1">
                          <a:noAutofit/>
                        </wps:bodyPr>
                      </wps:wsp>
                      <wps:wsp>
                        <wps:cNvPr id="14812" name="AutoShape 13050"/>
                        <wps:cNvCnPr>
                          <a:cxnSpLocks noChangeShapeType="1"/>
                        </wps:cNvCnPr>
                        <wps:spPr bwMode="auto">
                          <a:xfrm flipH="1">
                            <a:off x="7298" y="9921"/>
                            <a:ext cx="3628"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813" name="AutoShape 13051"/>
                        <wps:cNvCnPr>
                          <a:cxnSpLocks noChangeShapeType="1"/>
                        </wps:cNvCnPr>
                        <wps:spPr bwMode="auto">
                          <a:xfrm>
                            <a:off x="6988" y="12985"/>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14" name="Text Box 13056"/>
                        <wps:cNvSpPr txBox="1">
                          <a:spLocks noChangeArrowheads="1"/>
                        </wps:cNvSpPr>
                        <wps:spPr bwMode="auto">
                          <a:xfrm>
                            <a:off x="7476" y="7202"/>
                            <a:ext cx="3450"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D93103">
                              <w:pPr>
                                <w:rPr>
                                  <w:rFonts w:asciiTheme="majorHAnsi" w:hAnsiTheme="majorHAnsi" w:cstheme="majorHAnsi"/>
                                  <w:szCs w:val="20"/>
                                </w:rPr>
                              </w:pPr>
                              <w:r w:rsidRPr="00B82EEA">
                                <w:rPr>
                                  <w:rFonts w:asciiTheme="majorHAnsi" w:hAnsiTheme="majorHAnsi" w:cstheme="majorHAnsi"/>
                                  <w:szCs w:val="20"/>
                                </w:rPr>
                                <w:t>Pumps ok</w:t>
                              </w:r>
                              <w:r>
                                <w:rPr>
                                  <w:rFonts w:asciiTheme="majorHAnsi" w:hAnsiTheme="majorHAnsi" w:cstheme="majorHAnsi"/>
                                  <w:szCs w:val="20"/>
                                </w:rPr>
                                <w:t xml:space="preserve"> (user command)</w:t>
                              </w:r>
                            </w:p>
                          </w:txbxContent>
                        </wps:txbx>
                        <wps:bodyPr rot="0" vert="horz" wrap="square" lIns="91440" tIns="45720" rIns="91440" bIns="45720" anchor="t" anchorCtr="0" upright="1">
                          <a:noAutofit/>
                        </wps:bodyPr>
                      </wps:wsp>
                      <wps:wsp>
                        <wps:cNvPr id="14815" name="AutoShape 13057"/>
                        <wps:cNvCnPr>
                          <a:cxnSpLocks noChangeShapeType="1"/>
                        </wps:cNvCnPr>
                        <wps:spPr bwMode="auto">
                          <a:xfrm>
                            <a:off x="7136" y="741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16" name="Text Box 13058"/>
                        <wps:cNvSpPr txBox="1">
                          <a:spLocks noChangeArrowheads="1"/>
                        </wps:cNvSpPr>
                        <wps:spPr bwMode="auto">
                          <a:xfrm>
                            <a:off x="7535" y="8177"/>
                            <a:ext cx="1811"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D93103">
                              <w:pPr>
                                <w:rPr>
                                  <w:rFonts w:asciiTheme="majorHAnsi" w:hAnsiTheme="majorHAnsi" w:cstheme="majorHAnsi"/>
                                  <w:szCs w:val="20"/>
                                </w:rPr>
                              </w:pPr>
                              <w:r w:rsidRPr="00B82EEA">
                                <w:rPr>
                                  <w:rFonts w:asciiTheme="majorHAnsi" w:hAnsiTheme="majorHAnsi" w:cstheme="majorHAnsi"/>
                                  <w:szCs w:val="20"/>
                                </w:rPr>
                                <w:t>CV581 closed</w:t>
                              </w:r>
                            </w:p>
                          </w:txbxContent>
                        </wps:txbx>
                        <wps:bodyPr rot="0" vert="horz" wrap="square" lIns="91440" tIns="45720" rIns="91440" bIns="45720" anchor="t" anchorCtr="0" upright="1">
                          <a:noAutofit/>
                        </wps:bodyPr>
                      </wps:wsp>
                      <wps:wsp>
                        <wps:cNvPr id="14817" name="AutoShape 13059"/>
                        <wps:cNvCnPr>
                          <a:cxnSpLocks noChangeShapeType="1"/>
                        </wps:cNvCnPr>
                        <wps:spPr bwMode="auto">
                          <a:xfrm>
                            <a:off x="7139" y="843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18" name="Rectangle 13062"/>
                        <wps:cNvSpPr>
                          <a:spLocks noChangeArrowheads="1"/>
                        </wps:cNvSpPr>
                        <wps:spPr bwMode="auto">
                          <a:xfrm>
                            <a:off x="5726" y="6612"/>
                            <a:ext cx="1674" cy="618"/>
                          </a:xfrm>
                          <a:prstGeom prst="rect">
                            <a:avLst/>
                          </a:prstGeom>
                          <a:solidFill>
                            <a:srgbClr val="FFFFFF"/>
                          </a:solidFill>
                          <a:ln w="9525">
                            <a:solidFill>
                              <a:srgbClr val="000000"/>
                            </a:solidFill>
                            <a:miter lim="800000"/>
                            <a:headEnd/>
                            <a:tailEnd/>
                          </a:ln>
                        </wps:spPr>
                        <wps:txbx>
                          <w:txbxContent>
                            <w:p w:rsidR="00862F6C" w:rsidRPr="00B82EEA" w:rsidRDefault="00862F6C" w:rsidP="00D93103">
                              <w:pPr>
                                <w:spacing w:before="40"/>
                                <w:jc w:val="center"/>
                                <w:rPr>
                                  <w:rFonts w:asciiTheme="majorHAnsi" w:hAnsiTheme="majorHAnsi" w:cstheme="majorHAnsi"/>
                                  <w:szCs w:val="20"/>
                                </w:rPr>
                              </w:pPr>
                              <w:r w:rsidRPr="00B82EEA">
                                <w:rPr>
                                  <w:rFonts w:asciiTheme="majorHAnsi" w:hAnsiTheme="majorHAnsi" w:cstheme="majorHAnsi"/>
                                  <w:szCs w:val="20"/>
                                </w:rPr>
                                <w:t>Starting pumps</w:t>
                              </w:r>
                            </w:p>
                          </w:txbxContent>
                        </wps:txbx>
                        <wps:bodyPr rot="0" vert="horz" wrap="square" lIns="91440" tIns="45720" rIns="91440" bIns="45720" anchor="t" anchorCtr="0" upright="1">
                          <a:noAutofit/>
                        </wps:bodyPr>
                      </wps:wsp>
                      <wps:wsp>
                        <wps:cNvPr id="14819" name="Text Box 13063"/>
                        <wps:cNvSpPr txBox="1">
                          <a:spLocks noChangeArrowheads="1"/>
                        </wps:cNvSpPr>
                        <wps:spPr bwMode="auto">
                          <a:xfrm>
                            <a:off x="7400" y="6612"/>
                            <a:ext cx="3830" cy="618"/>
                          </a:xfrm>
                          <a:prstGeom prst="rect">
                            <a:avLst/>
                          </a:prstGeom>
                          <a:solidFill>
                            <a:srgbClr val="FFFFFF"/>
                          </a:solidFill>
                          <a:ln w="9525">
                            <a:solidFill>
                              <a:srgbClr val="000000"/>
                            </a:solidFill>
                            <a:miter lim="800000"/>
                            <a:headEnd/>
                            <a:tailEnd/>
                          </a:ln>
                        </wps:spPr>
                        <wps:txbx>
                          <w:txbxContent>
                            <w:p w:rsidR="00862F6C" w:rsidRDefault="00862F6C" w:rsidP="00D93103">
                              <w:pPr>
                                <w:rPr>
                                  <w:rFonts w:asciiTheme="majorHAnsi" w:hAnsiTheme="majorHAnsi" w:cstheme="majorHAnsi"/>
                                  <w:szCs w:val="20"/>
                                </w:rPr>
                              </w:pPr>
                              <w:r w:rsidRPr="00B82EEA">
                                <w:rPr>
                                  <w:rFonts w:asciiTheme="majorHAnsi" w:hAnsiTheme="majorHAnsi" w:cstheme="majorHAnsi"/>
                                  <w:szCs w:val="20"/>
                                </w:rPr>
                                <w:t>Waiting</w:t>
                              </w:r>
                              <w:r>
                                <w:rPr>
                                  <w:rFonts w:asciiTheme="majorHAnsi" w:hAnsiTheme="majorHAnsi" w:cstheme="majorHAnsi"/>
                                  <w:szCs w:val="20"/>
                                </w:rPr>
                                <w:t xml:space="preserve">, </w:t>
                              </w:r>
                            </w:p>
                            <w:p w:rsidR="00862F6C" w:rsidRDefault="00862F6C" w:rsidP="00D93103">
                              <w:pPr>
                                <w:rPr>
                                  <w:rFonts w:asciiTheme="majorHAnsi" w:hAnsiTheme="majorHAnsi" w:cstheme="majorHAnsi"/>
                                  <w:b/>
                                  <w:color w:val="FF0000"/>
                                  <w:szCs w:val="20"/>
                                </w:rPr>
                              </w:pP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r w:rsidRPr="00205699">
                                <w:rPr>
                                  <w:rFonts w:asciiTheme="majorHAnsi" w:hAnsiTheme="majorHAnsi" w:cstheme="majorHAnsi"/>
                                  <w:color w:val="000000" w:themeColor="text1"/>
                                  <w:szCs w:val="20"/>
                                </w:rPr>
                                <w:t>, CV581 open</w:t>
                              </w:r>
                              <w:r>
                                <w:rPr>
                                  <w:rFonts w:asciiTheme="majorHAnsi" w:hAnsiTheme="majorHAnsi" w:cstheme="majorHAnsi"/>
                                  <w:color w:val="000000" w:themeColor="text1"/>
                                  <w:szCs w:val="20"/>
                                </w:rPr>
                                <w:t>ed</w:t>
                              </w:r>
                            </w:p>
                            <w:p w:rsidR="00862F6C" w:rsidRPr="00205699" w:rsidRDefault="00862F6C" w:rsidP="00D93103">
                              <w:pPr>
                                <w:rPr>
                                  <w:rFonts w:asciiTheme="majorHAnsi" w:hAnsiTheme="majorHAnsi" w:cstheme="majorHAnsi"/>
                                  <w:color w:val="000000" w:themeColor="text1"/>
                                  <w:szCs w:val="20"/>
                                </w:rPr>
                              </w:pPr>
                              <w:r w:rsidRPr="00205699">
                                <w:rPr>
                                  <w:rFonts w:asciiTheme="majorHAnsi" w:hAnsiTheme="majorHAnsi" w:cstheme="majorHAnsi"/>
                                  <w:color w:val="000000" w:themeColor="text1"/>
                                  <w:szCs w:val="20"/>
                                </w:rPr>
                                <w:t xml:space="preserve"> </w:t>
                              </w:r>
                            </w:p>
                            <w:p w:rsidR="00862F6C" w:rsidRPr="00B82EEA" w:rsidRDefault="00862F6C" w:rsidP="00D93103">
                              <w:pPr>
                                <w:rPr>
                                  <w:rFonts w:asciiTheme="majorHAnsi" w:hAnsiTheme="majorHAnsi" w:cstheme="majorHAnsi"/>
                                  <w:szCs w:val="20"/>
                                </w:rPr>
                              </w:pPr>
                            </w:p>
                          </w:txbxContent>
                        </wps:txbx>
                        <wps:bodyPr rot="0" vert="horz" wrap="square" lIns="91440" tIns="45720" rIns="91440" bIns="45720" anchor="t" anchorCtr="0" upright="1">
                          <a:noAutofit/>
                        </wps:bodyPr>
                      </wps:wsp>
                      <wps:wsp>
                        <wps:cNvPr id="14820" name="Rectangle 13070"/>
                        <wps:cNvSpPr>
                          <a:spLocks noChangeArrowheads="1"/>
                        </wps:cNvSpPr>
                        <wps:spPr bwMode="auto">
                          <a:xfrm>
                            <a:off x="5731" y="5604"/>
                            <a:ext cx="1663" cy="634"/>
                          </a:xfrm>
                          <a:prstGeom prst="rect">
                            <a:avLst/>
                          </a:prstGeom>
                          <a:solidFill>
                            <a:srgbClr val="FFFFFF"/>
                          </a:solidFill>
                          <a:ln w="9525">
                            <a:solidFill>
                              <a:srgbClr val="000000"/>
                            </a:solidFill>
                            <a:miter lim="800000"/>
                            <a:headEnd/>
                            <a:tailEnd/>
                          </a:ln>
                        </wps:spPr>
                        <wps:txbx>
                          <w:txbxContent>
                            <w:p w:rsidR="00862F6C" w:rsidRPr="00956811" w:rsidRDefault="00862F6C" w:rsidP="00D93103">
                              <w:pPr>
                                <w:jc w:val="center"/>
                                <w:rPr>
                                  <w:rFonts w:asciiTheme="majorHAnsi" w:hAnsiTheme="majorHAnsi" w:cstheme="majorHAnsi"/>
                                  <w:szCs w:val="20"/>
                                  <w:lang w:val="fr-FR"/>
                                </w:rPr>
                              </w:pPr>
                              <w:r>
                                <w:rPr>
                                  <w:rFonts w:asciiTheme="majorHAnsi" w:hAnsiTheme="majorHAnsi" w:cstheme="majorHAnsi"/>
                                  <w:szCs w:val="20"/>
                                  <w:lang w:val="fr-FR"/>
                                </w:rPr>
                                <w:t>Prepare the 2K pump</w:t>
                              </w:r>
                            </w:p>
                          </w:txbxContent>
                        </wps:txbx>
                        <wps:bodyPr rot="0" vert="horz" wrap="square" lIns="91440" tIns="45720" rIns="91440" bIns="45720" anchor="t" anchorCtr="0" upright="1">
                          <a:noAutofit/>
                        </wps:bodyPr>
                      </wps:wsp>
                      <wps:wsp>
                        <wps:cNvPr id="14821" name="Text Box 13071"/>
                        <wps:cNvSpPr txBox="1">
                          <a:spLocks noChangeArrowheads="1"/>
                        </wps:cNvSpPr>
                        <wps:spPr bwMode="auto">
                          <a:xfrm>
                            <a:off x="7363" y="5604"/>
                            <a:ext cx="3893" cy="634"/>
                          </a:xfrm>
                          <a:prstGeom prst="rect">
                            <a:avLst/>
                          </a:prstGeom>
                          <a:solidFill>
                            <a:srgbClr val="FFFFFF"/>
                          </a:solidFill>
                          <a:ln w="9525">
                            <a:solidFill>
                              <a:srgbClr val="000000"/>
                            </a:solidFill>
                            <a:miter lim="800000"/>
                            <a:headEnd/>
                            <a:tailEnd/>
                          </a:ln>
                        </wps:spPr>
                        <wps:txbx>
                          <w:txbxContent>
                            <w:p w:rsidR="00862F6C" w:rsidRDefault="00862F6C" w:rsidP="00D93103">
                              <w:pPr>
                                <w:rPr>
                                  <w:rFonts w:asciiTheme="majorHAnsi" w:hAnsiTheme="majorHAnsi" w:cstheme="majorHAnsi"/>
                                  <w:b/>
                                  <w:color w:val="FF0000"/>
                                  <w:szCs w:val="20"/>
                                </w:rPr>
                              </w:pPr>
                              <w:r>
                                <w:rPr>
                                  <w:rFonts w:asciiTheme="majorHAnsi" w:hAnsiTheme="majorHAnsi" w:cstheme="majorHAnsi"/>
                                  <w:b/>
                                  <w:color w:val="FF0000"/>
                                  <w:szCs w:val="20"/>
                                </w:rPr>
                                <w:t xml:space="preserve">Close </w:t>
                              </w:r>
                              <w:r w:rsidRPr="00062541">
                                <w:rPr>
                                  <w:rFonts w:asciiTheme="majorHAnsi" w:hAnsiTheme="majorHAnsi" w:cstheme="majorHAnsi"/>
                                  <w:b/>
                                  <w:color w:val="FF0000"/>
                                  <w:szCs w:val="20"/>
                                </w:rPr>
                                <w:t xml:space="preserve">FV554, </w:t>
                              </w:r>
                              <w:r>
                                <w:rPr>
                                  <w:rFonts w:asciiTheme="majorHAnsi" w:hAnsiTheme="majorHAnsi" w:cstheme="majorHAnsi"/>
                                  <w:b/>
                                  <w:color w:val="FF0000"/>
                                  <w:szCs w:val="20"/>
                                </w:rPr>
                                <w:t xml:space="preserve">Open </w:t>
                              </w:r>
                              <w:r w:rsidRPr="00062541">
                                <w:rPr>
                                  <w:rFonts w:asciiTheme="majorHAnsi" w:hAnsiTheme="majorHAnsi" w:cstheme="majorHAnsi"/>
                                  <w:b/>
                                  <w:color w:val="FF0000"/>
                                  <w:szCs w:val="20"/>
                                </w:rPr>
                                <w:t>FV555</w:t>
                              </w:r>
                            </w:p>
                            <w:p w:rsidR="00862F6C" w:rsidRPr="00546E7D" w:rsidRDefault="00862F6C" w:rsidP="00D93103">
                              <w:pPr>
                                <w:rPr>
                                  <w:rFonts w:asciiTheme="majorHAnsi" w:hAnsiTheme="majorHAnsi" w:cstheme="majorHAnsi"/>
                                  <w:color w:val="000000" w:themeColor="text1"/>
                                  <w:szCs w:val="20"/>
                                </w:rPr>
                              </w:pPr>
                              <w:r w:rsidRPr="00546E7D">
                                <w:rPr>
                                  <w:rFonts w:asciiTheme="majorHAnsi" w:hAnsiTheme="majorHAnsi" w:cstheme="majorHAnsi"/>
                                  <w:color w:val="000000" w:themeColor="text1"/>
                                  <w:szCs w:val="20"/>
                                </w:rPr>
                                <w:t>CV581 opened</w:t>
                              </w:r>
                            </w:p>
                          </w:txbxContent>
                        </wps:txbx>
                        <wps:bodyPr rot="0" vert="horz" wrap="square" lIns="91440" tIns="45720" rIns="91440" bIns="45720" anchor="t" anchorCtr="0" upright="1">
                          <a:noAutofit/>
                        </wps:bodyPr>
                      </wps:wsp>
                      <wps:wsp>
                        <wps:cNvPr id="14822" name="Rectangle 13072"/>
                        <wps:cNvSpPr>
                          <a:spLocks noChangeArrowheads="1"/>
                        </wps:cNvSpPr>
                        <wps:spPr bwMode="auto">
                          <a:xfrm>
                            <a:off x="4966" y="2713"/>
                            <a:ext cx="6358" cy="797"/>
                          </a:xfrm>
                          <a:prstGeom prst="rect">
                            <a:avLst/>
                          </a:prstGeom>
                          <a:solidFill>
                            <a:srgbClr val="FFFFFF"/>
                          </a:solidFill>
                          <a:ln w="9525">
                            <a:solidFill>
                              <a:srgbClr val="000000"/>
                            </a:solidFill>
                            <a:miter lim="800000"/>
                            <a:headEnd/>
                            <a:tailEnd/>
                          </a:ln>
                        </wps:spPr>
                        <wps:txbx>
                          <w:txbxContent>
                            <w:p w:rsidR="00862F6C" w:rsidRPr="004F5F38" w:rsidRDefault="00862F6C" w:rsidP="00D93103">
                              <w:pPr>
                                <w:jc w:val="center"/>
                                <w:rPr>
                                  <w:rFonts w:asciiTheme="majorHAnsi" w:hAnsiTheme="majorHAnsi" w:cstheme="majorHAnsi"/>
                                  <w:szCs w:val="20"/>
                                </w:rPr>
                              </w:pPr>
                              <w:r w:rsidRPr="004F5F38">
                                <w:rPr>
                                  <w:rFonts w:asciiTheme="majorHAnsi" w:hAnsiTheme="majorHAnsi" w:cstheme="majorHAnsi"/>
                                  <w:szCs w:val="20"/>
                                </w:rPr>
                                <w:t>You are starting the 2K pumping</w:t>
                              </w:r>
                              <w:r>
                                <w:rPr>
                                  <w:rFonts w:asciiTheme="majorHAnsi" w:hAnsiTheme="majorHAnsi" w:cstheme="majorHAnsi"/>
                                  <w:szCs w:val="20"/>
                                </w:rPr>
                                <w:t xml:space="preserve">. The HNOSS valve </w:t>
                              </w:r>
                              <w:r w:rsidRPr="005B1CF6">
                                <w:rPr>
                                  <w:rFonts w:asciiTheme="majorHAnsi" w:hAnsiTheme="majorHAnsi" w:cstheme="majorHAnsi"/>
                                  <w:b/>
                                  <w:color w:val="FF0000"/>
                                  <w:szCs w:val="20"/>
                                </w:rPr>
                                <w:t>FV551</w:t>
                              </w:r>
                              <w:r>
                                <w:rPr>
                                  <w:rFonts w:asciiTheme="majorHAnsi" w:hAnsiTheme="majorHAnsi" w:cstheme="majorHAnsi"/>
                                  <w:szCs w:val="20"/>
                                </w:rPr>
                                <w:t xml:space="preserve"> must be closed.</w:t>
                              </w:r>
                            </w:p>
                            <w:p w:rsidR="00862F6C" w:rsidRPr="00F34ED3" w:rsidRDefault="00862F6C" w:rsidP="00D93103">
                              <w:pPr>
                                <w:jc w:val="center"/>
                                <w:rPr>
                                  <w:rFonts w:asciiTheme="majorHAnsi" w:hAnsiTheme="majorHAnsi" w:cstheme="majorHAnsi"/>
                                  <w:szCs w:val="20"/>
                                </w:rPr>
                              </w:pPr>
                              <w:r>
                                <w:rPr>
                                  <w:rFonts w:asciiTheme="majorHAnsi" w:hAnsiTheme="majorHAnsi" w:cstheme="majorHAnsi"/>
                                  <w:szCs w:val="20"/>
                                </w:rPr>
                                <w:t>“Do you want continue?”</w:t>
                              </w:r>
                            </w:p>
                            <w:p w:rsidR="00862F6C" w:rsidRPr="00F34ED3" w:rsidRDefault="00862F6C" w:rsidP="00D93103">
                              <w:pPr>
                                <w:spacing w:before="120"/>
                                <w:jc w:val="center"/>
                                <w:rPr>
                                  <w:rFonts w:asciiTheme="majorHAnsi" w:hAnsiTheme="majorHAnsi" w:cstheme="majorHAnsi"/>
                                  <w:szCs w:val="20"/>
                                </w:rPr>
                              </w:pPr>
                              <w:r>
                                <w:rPr>
                                  <w:rFonts w:asciiTheme="majorHAnsi" w:hAnsiTheme="majorHAnsi" w:cstheme="majorHAnsi"/>
                                  <w:szCs w:val="20"/>
                                </w:rPr>
                                <w:t>“Do you want continue?”</w:t>
                              </w:r>
                            </w:p>
                            <w:p w:rsidR="00862F6C" w:rsidRPr="00F34ED3" w:rsidRDefault="00862F6C" w:rsidP="00D93103">
                              <w:pPr>
                                <w:rPr>
                                  <w:szCs w:val="20"/>
                                </w:rPr>
                              </w:pPr>
                            </w:p>
                          </w:txbxContent>
                        </wps:txbx>
                        <wps:bodyPr rot="0" vert="horz" wrap="square" lIns="91440" tIns="45720" rIns="91440" bIns="45720" anchor="t" anchorCtr="0" upright="1">
                          <a:noAutofit/>
                        </wps:bodyPr>
                      </wps:wsp>
                      <wps:wsp>
                        <wps:cNvPr id="14823" name="Rectangle 13073"/>
                        <wps:cNvSpPr>
                          <a:spLocks noChangeArrowheads="1"/>
                        </wps:cNvSpPr>
                        <wps:spPr bwMode="auto">
                          <a:xfrm>
                            <a:off x="5734" y="4161"/>
                            <a:ext cx="1644" cy="1099"/>
                          </a:xfrm>
                          <a:prstGeom prst="rect">
                            <a:avLst/>
                          </a:prstGeom>
                          <a:solidFill>
                            <a:srgbClr val="FFFFFF"/>
                          </a:solidFill>
                          <a:ln w="9525">
                            <a:solidFill>
                              <a:srgbClr val="000000"/>
                            </a:solidFill>
                            <a:miter lim="800000"/>
                            <a:headEnd/>
                            <a:tailEnd/>
                          </a:ln>
                        </wps:spPr>
                        <wps:txbx>
                          <w:txbxContent>
                            <w:p w:rsidR="00862F6C" w:rsidRPr="00956811" w:rsidRDefault="00862F6C" w:rsidP="00D93103">
                              <w:pPr>
                                <w:jc w:val="center"/>
                                <w:rPr>
                                  <w:rFonts w:asciiTheme="majorHAnsi" w:hAnsiTheme="majorHAnsi" w:cstheme="majorHAnsi"/>
                                  <w:szCs w:val="20"/>
                                </w:rPr>
                              </w:pPr>
                              <w:r w:rsidRPr="00956811">
                                <w:rPr>
                                  <w:rFonts w:asciiTheme="majorHAnsi" w:hAnsiTheme="majorHAnsi" w:cstheme="majorHAnsi"/>
                                  <w:szCs w:val="20"/>
                                </w:rPr>
                                <w:t>Cryostat connected to the recovery helium circuit</w:t>
                              </w:r>
                            </w:p>
                          </w:txbxContent>
                        </wps:txbx>
                        <wps:bodyPr rot="0" vert="horz" wrap="square" lIns="91440" tIns="45720" rIns="91440" bIns="45720" anchor="t" anchorCtr="0" upright="1">
                          <a:noAutofit/>
                        </wps:bodyPr>
                      </wps:wsp>
                      <wps:wsp>
                        <wps:cNvPr id="14824" name="Text Box 13074"/>
                        <wps:cNvSpPr txBox="1">
                          <a:spLocks noChangeArrowheads="1"/>
                        </wps:cNvSpPr>
                        <wps:spPr bwMode="auto">
                          <a:xfrm>
                            <a:off x="7367" y="4161"/>
                            <a:ext cx="3896" cy="1099"/>
                          </a:xfrm>
                          <a:prstGeom prst="rect">
                            <a:avLst/>
                          </a:prstGeom>
                          <a:solidFill>
                            <a:srgbClr val="FFFFFF"/>
                          </a:solidFill>
                          <a:ln w="9525">
                            <a:solidFill>
                              <a:srgbClr val="000000"/>
                            </a:solidFill>
                            <a:miter lim="800000"/>
                            <a:headEnd/>
                            <a:tailEnd/>
                          </a:ln>
                        </wps:spPr>
                        <wps:txbx>
                          <w:txbxContent>
                            <w:p w:rsidR="00862F6C" w:rsidRDefault="00862F6C" w:rsidP="00D93103">
                              <w:pPr>
                                <w:rPr>
                                  <w:rFonts w:asciiTheme="majorHAnsi" w:hAnsiTheme="majorHAnsi" w:cstheme="majorHAnsi"/>
                                  <w:szCs w:val="20"/>
                                </w:rPr>
                              </w:pPr>
                              <w:r w:rsidRPr="00956811">
                                <w:rPr>
                                  <w:rFonts w:asciiTheme="majorHAnsi" w:hAnsiTheme="majorHAnsi" w:cstheme="majorHAnsi"/>
                                  <w:szCs w:val="20"/>
                                </w:rPr>
                                <w:t xml:space="preserve">Switch </w:t>
                              </w:r>
                              <w:r>
                                <w:rPr>
                                  <w:rFonts w:asciiTheme="majorHAnsi" w:hAnsiTheme="majorHAnsi" w:cstheme="majorHAnsi"/>
                                  <w:szCs w:val="20"/>
                                </w:rPr>
                                <w:t>V</w:t>
                              </w:r>
                              <w:r w:rsidRPr="00956811">
                                <w:rPr>
                                  <w:rFonts w:asciiTheme="majorHAnsi" w:hAnsiTheme="majorHAnsi" w:cstheme="majorHAnsi"/>
                                  <w:szCs w:val="20"/>
                                </w:rPr>
                                <w:t>alves « Cryostat 4K circuit »</w:t>
                              </w:r>
                              <w:r>
                                <w:rPr>
                                  <w:rFonts w:asciiTheme="majorHAnsi" w:hAnsiTheme="majorHAnsi" w:cstheme="majorHAnsi"/>
                                  <w:szCs w:val="20"/>
                                </w:rPr>
                                <w:t xml:space="preserve"> opened</w:t>
                              </w:r>
                            </w:p>
                            <w:p w:rsidR="00862F6C" w:rsidRPr="00956811" w:rsidRDefault="00862F6C" w:rsidP="00D93103">
                              <w:pPr>
                                <w:rPr>
                                  <w:rFonts w:asciiTheme="majorHAnsi" w:hAnsiTheme="majorHAnsi" w:cstheme="majorHAnsi"/>
                                  <w:szCs w:val="20"/>
                                </w:rPr>
                              </w:pPr>
                              <w:r>
                                <w:rPr>
                                  <w:rFonts w:asciiTheme="majorHAnsi" w:hAnsiTheme="majorHAnsi" w:cstheme="majorHAnsi"/>
                                  <w:szCs w:val="20"/>
                                </w:rPr>
                                <w:t>Open CV581</w:t>
                              </w:r>
                            </w:p>
                          </w:txbxContent>
                        </wps:txbx>
                        <wps:bodyPr rot="0" vert="horz" wrap="square" lIns="91440" tIns="45720" rIns="91440" bIns="45720" anchor="t" anchorCtr="0" upright="1">
                          <a:noAutofit/>
                        </wps:bodyPr>
                      </wps:wsp>
                      <wps:wsp>
                        <wps:cNvPr id="14825" name="Text Box 13824"/>
                        <wps:cNvSpPr txBox="1">
                          <a:spLocks noChangeArrowheads="1"/>
                        </wps:cNvSpPr>
                        <wps:spPr bwMode="auto">
                          <a:xfrm>
                            <a:off x="3425" y="12059"/>
                            <a:ext cx="2301" cy="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2E0D4E">
                              <w:pPr>
                                <w:rPr>
                                  <w:rFonts w:asciiTheme="majorHAnsi" w:hAnsiTheme="majorHAnsi" w:cstheme="majorHAnsi"/>
                                  <w:szCs w:val="20"/>
                                </w:rPr>
                              </w:pPr>
                              <w:r w:rsidRPr="00B82EEA">
                                <w:rPr>
                                  <w:rFonts w:asciiTheme="majorHAnsi" w:hAnsiTheme="majorHAnsi" w:cstheme="majorHAnsi"/>
                                  <w:szCs w:val="20"/>
                                </w:rPr>
                                <w:t>PT</w:t>
                              </w:r>
                              <w:r>
                                <w:rPr>
                                  <w:rFonts w:asciiTheme="majorHAnsi" w:hAnsiTheme="majorHAnsi" w:cstheme="majorHAnsi"/>
                                  <w:szCs w:val="20"/>
                                </w:rPr>
                                <w:t>584 ≥ PT584setpoint</w:t>
                              </w:r>
                            </w:p>
                            <w:p w:rsidR="00862F6C" w:rsidRPr="00B82EEA" w:rsidRDefault="00862F6C" w:rsidP="002E0D4E">
                              <w:pPr>
                                <w:rPr>
                                  <w:rFonts w:asciiTheme="majorHAnsi" w:hAnsiTheme="majorHAnsi" w:cstheme="majorHAnsi"/>
                                  <w:szCs w:val="20"/>
                                </w:rPr>
                              </w:pPr>
                            </w:p>
                          </w:txbxContent>
                        </wps:txbx>
                        <wps:bodyPr rot="0" vert="horz" wrap="square" lIns="91440" tIns="45720" rIns="91440" bIns="45720" anchor="t" anchorCtr="0" upright="1">
                          <a:noAutofit/>
                        </wps:bodyPr>
                      </wps:wsp>
                      <wps:wsp>
                        <wps:cNvPr id="14826" name="Text Box 13825"/>
                        <wps:cNvSpPr txBox="1">
                          <a:spLocks noChangeArrowheads="1"/>
                        </wps:cNvSpPr>
                        <wps:spPr bwMode="auto">
                          <a:xfrm>
                            <a:off x="3372" y="10880"/>
                            <a:ext cx="2048" cy="4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2E0D4E" w:rsidRDefault="00862F6C" w:rsidP="002E0D4E">
                              <w:pPr>
                                <w:rPr>
                                  <w:rFonts w:asciiTheme="majorHAnsi" w:hAnsiTheme="majorHAnsi" w:cstheme="majorHAnsi"/>
                                  <w:szCs w:val="20"/>
                                  <w:lang w:val="fr-FR"/>
                                </w:rPr>
                              </w:pPr>
                              <w:r>
                                <w:rPr>
                                  <w:rFonts w:asciiTheme="majorHAnsi" w:hAnsiTheme="majorHAnsi" w:cstheme="majorHAnsi"/>
                                  <w:szCs w:val="20"/>
                                  <w:lang w:val="fr-FR"/>
                                </w:rPr>
                                <w:t>Pumps stopped</w:t>
                              </w:r>
                            </w:p>
                          </w:txbxContent>
                        </wps:txbx>
                        <wps:bodyPr rot="0" vert="horz" wrap="square" lIns="91440" tIns="45720" rIns="91440" bIns="45720" anchor="t" anchorCtr="0" upright="1">
                          <a:noAutofit/>
                        </wps:bodyPr>
                      </wps:wsp>
                      <wps:wsp>
                        <wps:cNvPr id="14827" name="Text Box 13826"/>
                        <wps:cNvSpPr txBox="1">
                          <a:spLocks noChangeArrowheads="1"/>
                        </wps:cNvSpPr>
                        <wps:spPr bwMode="auto">
                          <a:xfrm>
                            <a:off x="1770" y="8341"/>
                            <a:ext cx="2110" cy="4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2E0D4E">
                              <w:pPr>
                                <w:rPr>
                                  <w:rFonts w:asciiTheme="majorHAnsi" w:hAnsiTheme="majorHAnsi" w:cstheme="majorHAnsi"/>
                                  <w:szCs w:val="20"/>
                                </w:rPr>
                              </w:pPr>
                              <w:r>
                                <w:rPr>
                                  <w:rFonts w:asciiTheme="majorHAnsi" w:hAnsiTheme="majorHAnsi" w:cstheme="majorHAnsi"/>
                                  <w:szCs w:val="20"/>
                                </w:rPr>
                                <w:t>PT660 &gt; 102</w:t>
                              </w:r>
                              <w:r w:rsidRPr="00B82EEA">
                                <w:rPr>
                                  <w:rFonts w:asciiTheme="majorHAnsi" w:hAnsiTheme="majorHAnsi" w:cstheme="majorHAnsi"/>
                                  <w:szCs w:val="20"/>
                                </w:rPr>
                                <w:t>0 mbar</w:t>
                              </w:r>
                            </w:p>
                          </w:txbxContent>
                        </wps:txbx>
                        <wps:bodyPr rot="0" vert="horz" wrap="square" lIns="91440" tIns="45720" rIns="91440" bIns="45720" anchor="t" anchorCtr="0" upright="1">
                          <a:noAutofit/>
                        </wps:bodyPr>
                      </wps:wsp>
                      <wps:wsp>
                        <wps:cNvPr id="14828" name="Text Box 13827"/>
                        <wps:cNvSpPr txBox="1">
                          <a:spLocks noChangeArrowheads="1"/>
                        </wps:cNvSpPr>
                        <wps:spPr bwMode="auto">
                          <a:xfrm>
                            <a:off x="2378" y="7118"/>
                            <a:ext cx="2831" cy="4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2E0D4E">
                              <w:pPr>
                                <w:rPr>
                                  <w:rFonts w:asciiTheme="majorHAnsi" w:hAnsiTheme="majorHAnsi" w:cstheme="majorHAnsi"/>
                                  <w:szCs w:val="20"/>
                                </w:rPr>
                              </w:pPr>
                              <w:r>
                                <w:rPr>
                                  <w:rFonts w:asciiTheme="majorHAnsi" w:hAnsiTheme="majorHAnsi" w:cstheme="majorHAnsi"/>
                                  <w:szCs w:val="20"/>
                                </w:rPr>
                                <w:t>FV582 closed</w:t>
                              </w:r>
                              <w:r w:rsidRPr="00B82EEA">
                                <w:rPr>
                                  <w:rFonts w:asciiTheme="majorHAnsi" w:hAnsiTheme="majorHAnsi" w:cstheme="majorHAnsi"/>
                                  <w:szCs w:val="20"/>
                                </w:rPr>
                                <w:t xml:space="preserve"> </w:t>
                              </w:r>
                            </w:p>
                          </w:txbxContent>
                        </wps:txbx>
                        <wps:bodyPr rot="0" vert="horz" wrap="square" lIns="91440" tIns="45720" rIns="91440" bIns="45720" anchor="t" anchorCtr="0" upright="1">
                          <a:noAutofit/>
                        </wps:bodyPr>
                      </wps:wsp>
                      <wps:wsp>
                        <wps:cNvPr id="14829" name="AutoShape 13828"/>
                        <wps:cNvCnPr>
                          <a:cxnSpLocks noChangeShapeType="1"/>
                        </wps:cNvCnPr>
                        <wps:spPr bwMode="auto">
                          <a:xfrm>
                            <a:off x="2240" y="5856"/>
                            <a:ext cx="0" cy="1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30" name="AutoShape 13829"/>
                        <wps:cNvCnPr>
                          <a:cxnSpLocks noChangeShapeType="1"/>
                        </wps:cNvCnPr>
                        <wps:spPr bwMode="auto">
                          <a:xfrm>
                            <a:off x="2115" y="732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31" name="AutoShape 13830"/>
                        <wps:cNvCnPr>
                          <a:cxnSpLocks noChangeShapeType="1"/>
                        </wps:cNvCnPr>
                        <wps:spPr bwMode="auto">
                          <a:xfrm>
                            <a:off x="1553" y="854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32" name="AutoShape 13831"/>
                        <wps:cNvCnPr>
                          <a:cxnSpLocks noChangeShapeType="1"/>
                        </wps:cNvCnPr>
                        <wps:spPr bwMode="auto">
                          <a:xfrm>
                            <a:off x="3227" y="1106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33" name="AutoShape 13832"/>
                        <wps:cNvCnPr>
                          <a:cxnSpLocks noChangeShapeType="1"/>
                        </wps:cNvCnPr>
                        <wps:spPr bwMode="auto">
                          <a:xfrm>
                            <a:off x="3226" y="1221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34" name="AutoShape 13833"/>
                        <wps:cNvCnPr>
                          <a:cxnSpLocks noChangeShapeType="1"/>
                        </wps:cNvCnPr>
                        <wps:spPr bwMode="auto">
                          <a:xfrm>
                            <a:off x="5511" y="5894"/>
                            <a:ext cx="0" cy="720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4835" name="AutoShape 13834"/>
                        <wps:cNvCnPr>
                          <a:cxnSpLocks noChangeShapeType="1"/>
                        </wps:cNvCnPr>
                        <wps:spPr bwMode="auto">
                          <a:xfrm>
                            <a:off x="803" y="13307"/>
                            <a:ext cx="255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36" name="AutoShape 13835"/>
                        <wps:cNvCnPr>
                          <a:cxnSpLocks noChangeShapeType="1"/>
                        </wps:cNvCnPr>
                        <wps:spPr bwMode="auto">
                          <a:xfrm>
                            <a:off x="2224" y="5871"/>
                            <a:ext cx="328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37" name="Text Box 13836"/>
                        <wps:cNvSpPr txBox="1">
                          <a:spLocks noChangeArrowheads="1"/>
                        </wps:cNvSpPr>
                        <wps:spPr bwMode="auto">
                          <a:xfrm>
                            <a:off x="3336" y="13001"/>
                            <a:ext cx="227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2E0D4E">
                              <w:pPr>
                                <w:rPr>
                                  <w:rFonts w:asciiTheme="majorHAnsi" w:hAnsiTheme="majorHAnsi" w:cstheme="majorHAnsi"/>
                                  <w:szCs w:val="20"/>
                                </w:rPr>
                              </w:pPr>
                              <w:r>
                                <w:rPr>
                                  <w:rFonts w:asciiTheme="majorHAnsi" w:hAnsiTheme="majorHAnsi" w:cstheme="majorHAnsi"/>
                                  <w:szCs w:val="20"/>
                                </w:rPr>
                                <w:t>FV556 closed</w:t>
                              </w:r>
                            </w:p>
                            <w:p w:rsidR="00862F6C" w:rsidRPr="00B82EEA" w:rsidRDefault="00862F6C" w:rsidP="002E0D4E">
                              <w:pPr>
                                <w:rPr>
                                  <w:rFonts w:asciiTheme="majorHAnsi" w:hAnsiTheme="majorHAnsi" w:cstheme="majorHAnsi"/>
                                  <w:szCs w:val="20"/>
                                </w:rPr>
                              </w:pPr>
                            </w:p>
                          </w:txbxContent>
                        </wps:txbx>
                        <wps:bodyPr rot="0" vert="horz" wrap="square" lIns="91440" tIns="45720" rIns="91440" bIns="45720" anchor="t" anchorCtr="0" upright="1">
                          <a:noAutofit/>
                        </wps:bodyPr>
                      </wps:wsp>
                      <wps:wsp>
                        <wps:cNvPr id="14838" name="AutoShape 13837"/>
                        <wps:cNvCnPr>
                          <a:cxnSpLocks noChangeShapeType="1"/>
                        </wps:cNvCnPr>
                        <wps:spPr bwMode="auto">
                          <a:xfrm>
                            <a:off x="3224" y="1314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39" name="Rectangle 13838"/>
                        <wps:cNvSpPr>
                          <a:spLocks noChangeArrowheads="1"/>
                        </wps:cNvSpPr>
                        <wps:spPr bwMode="auto">
                          <a:xfrm>
                            <a:off x="1347" y="6044"/>
                            <a:ext cx="1474" cy="1100"/>
                          </a:xfrm>
                          <a:prstGeom prst="rect">
                            <a:avLst/>
                          </a:prstGeom>
                          <a:solidFill>
                            <a:srgbClr val="FFFFFF"/>
                          </a:solidFill>
                          <a:ln w="9525">
                            <a:solidFill>
                              <a:srgbClr val="000000"/>
                            </a:solidFill>
                            <a:miter lim="800000"/>
                            <a:headEnd/>
                            <a:tailEnd/>
                          </a:ln>
                        </wps:spPr>
                        <wps:txbx>
                          <w:txbxContent>
                            <w:p w:rsidR="00862F6C" w:rsidRPr="00B82EEA" w:rsidRDefault="00862F6C" w:rsidP="002E0D4E">
                              <w:pPr>
                                <w:jc w:val="center"/>
                                <w:rPr>
                                  <w:rFonts w:asciiTheme="majorHAnsi" w:hAnsiTheme="majorHAnsi" w:cstheme="majorHAnsi"/>
                                  <w:szCs w:val="20"/>
                                </w:rPr>
                              </w:pPr>
                              <w:r w:rsidRPr="00B82EEA">
                                <w:rPr>
                                  <w:rFonts w:asciiTheme="majorHAnsi" w:hAnsiTheme="majorHAnsi" w:cstheme="majorHAnsi"/>
                                  <w:szCs w:val="20"/>
                                </w:rPr>
                                <w:t>Stop pumping system</w:t>
                              </w:r>
                              <w:r>
                                <w:rPr>
                                  <w:rFonts w:asciiTheme="majorHAnsi" w:hAnsiTheme="majorHAnsi" w:cstheme="majorHAnsi"/>
                                  <w:szCs w:val="20"/>
                                </w:rPr>
                                <w:t xml:space="preserve"> and filling</w:t>
                              </w:r>
                            </w:p>
                          </w:txbxContent>
                        </wps:txbx>
                        <wps:bodyPr rot="0" vert="horz" wrap="square" lIns="91440" tIns="45720" rIns="91440" bIns="45720" anchor="t" anchorCtr="0" upright="1">
                          <a:noAutofit/>
                        </wps:bodyPr>
                      </wps:wsp>
                      <wps:wsp>
                        <wps:cNvPr id="14840" name="Text Box 13839"/>
                        <wps:cNvSpPr txBox="1">
                          <a:spLocks noChangeArrowheads="1"/>
                        </wps:cNvSpPr>
                        <wps:spPr bwMode="auto">
                          <a:xfrm>
                            <a:off x="2810" y="6044"/>
                            <a:ext cx="2207" cy="1100"/>
                          </a:xfrm>
                          <a:prstGeom prst="rect">
                            <a:avLst/>
                          </a:prstGeom>
                          <a:solidFill>
                            <a:srgbClr val="FFFFFF"/>
                          </a:solidFill>
                          <a:ln w="9525">
                            <a:solidFill>
                              <a:srgbClr val="000000"/>
                            </a:solidFill>
                            <a:miter lim="800000"/>
                            <a:headEnd/>
                            <a:tailEnd/>
                          </a:ln>
                        </wps:spPr>
                        <wps:txbx>
                          <w:txbxContent>
                            <w:p w:rsidR="00862F6C" w:rsidRDefault="00862F6C" w:rsidP="002E0D4E">
                              <w:pPr>
                                <w:rPr>
                                  <w:rFonts w:asciiTheme="majorHAnsi" w:hAnsiTheme="majorHAnsi" w:cstheme="majorHAnsi"/>
                                  <w:b/>
                                  <w:szCs w:val="20"/>
                                </w:rPr>
                              </w:pPr>
                              <w:r>
                                <w:rPr>
                                  <w:rFonts w:asciiTheme="majorHAnsi" w:hAnsiTheme="majorHAnsi" w:cstheme="majorHAnsi"/>
                                  <w:szCs w:val="20"/>
                                </w:rPr>
                                <w:t xml:space="preserve">Close FV582, </w:t>
                              </w:r>
                              <w:r w:rsidRPr="00C93CDC">
                                <w:rPr>
                                  <w:rFonts w:asciiTheme="majorHAnsi" w:hAnsiTheme="majorHAnsi" w:cstheme="majorHAnsi"/>
                                  <w:b/>
                                  <w:szCs w:val="20"/>
                                </w:rPr>
                                <w:t xml:space="preserve">Stop </w:t>
                              </w:r>
                              <w:r>
                                <w:rPr>
                                  <w:rFonts w:asciiTheme="majorHAnsi" w:hAnsiTheme="majorHAnsi" w:cstheme="majorHAnsi"/>
                                  <w:b/>
                                  <w:szCs w:val="20"/>
                                </w:rPr>
                                <w:t>13L</w:t>
                              </w:r>
                            </w:p>
                            <w:p w:rsidR="00862F6C" w:rsidRPr="00A12630" w:rsidRDefault="00862F6C" w:rsidP="002E0D4E">
                              <w:pPr>
                                <w:rPr>
                                  <w:rFonts w:asciiTheme="majorHAnsi" w:hAnsiTheme="majorHAnsi" w:cstheme="majorHAnsi"/>
                                  <w:color w:val="000000" w:themeColor="text1"/>
                                  <w:szCs w:val="20"/>
                                </w:rPr>
                              </w:pPr>
                              <w:r w:rsidRPr="00A12630">
                                <w:rPr>
                                  <w:rFonts w:asciiTheme="majorHAnsi" w:hAnsiTheme="majorHAnsi" w:cstheme="majorHAnsi"/>
                                  <w:color w:val="000000" w:themeColor="text1"/>
                                  <w:szCs w:val="20"/>
                                </w:rPr>
                                <w:t xml:space="preserve">Cryostat-2K = true, </w:t>
                              </w:r>
                            </w:p>
                            <w:p w:rsidR="00862F6C" w:rsidRPr="00A12630" w:rsidRDefault="00862F6C" w:rsidP="002E0D4E">
                              <w:pPr>
                                <w:rPr>
                                  <w:rFonts w:asciiTheme="majorHAnsi" w:hAnsiTheme="majorHAnsi" w:cstheme="majorHAnsi"/>
                                  <w:color w:val="000000" w:themeColor="text1"/>
                                  <w:szCs w:val="20"/>
                                </w:rPr>
                              </w:pPr>
                              <w:r w:rsidRPr="00A12630">
                                <w:rPr>
                                  <w:rFonts w:asciiTheme="majorHAnsi" w:hAnsiTheme="majorHAnsi" w:cstheme="majorHAnsi"/>
                                  <w:color w:val="000000" w:themeColor="text1"/>
                                  <w:szCs w:val="20"/>
                                </w:rPr>
                                <w:t>CV582 fully open</w:t>
                              </w:r>
                            </w:p>
                            <w:p w:rsidR="00862F6C" w:rsidRPr="00C93CDC" w:rsidRDefault="00862F6C" w:rsidP="002E0D4E">
                              <w:pPr>
                                <w:rPr>
                                  <w:rFonts w:asciiTheme="majorHAnsi" w:hAnsiTheme="majorHAnsi" w:cstheme="majorHAnsi"/>
                                  <w:b/>
                                  <w:szCs w:val="20"/>
                                </w:rPr>
                              </w:pP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txbxContent>
                        </wps:txbx>
                        <wps:bodyPr rot="0" vert="horz" wrap="square" lIns="91440" tIns="45720" rIns="91440" bIns="45720" anchor="t" anchorCtr="0" upright="1">
                          <a:noAutofit/>
                        </wps:bodyPr>
                      </wps:wsp>
                      <wps:wsp>
                        <wps:cNvPr id="14841" name="AutoShape 13840"/>
                        <wps:cNvCnPr>
                          <a:cxnSpLocks noChangeShapeType="1"/>
                        </wps:cNvCnPr>
                        <wps:spPr bwMode="auto">
                          <a:xfrm>
                            <a:off x="1665" y="7519"/>
                            <a:ext cx="3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42" name="AutoShape 13841"/>
                        <wps:cNvCnPr>
                          <a:cxnSpLocks noChangeShapeType="1"/>
                        </wps:cNvCnPr>
                        <wps:spPr bwMode="auto">
                          <a:xfrm flipV="1">
                            <a:off x="4847" y="7512"/>
                            <a:ext cx="0" cy="2835"/>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4843" name="AutoShape 13842"/>
                        <wps:cNvCnPr>
                          <a:cxnSpLocks noChangeShapeType="1"/>
                        </wps:cNvCnPr>
                        <wps:spPr bwMode="auto">
                          <a:xfrm>
                            <a:off x="1666" y="7515"/>
                            <a:ext cx="0" cy="57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44" name="Rectangle 13843"/>
                        <wps:cNvSpPr>
                          <a:spLocks noChangeArrowheads="1"/>
                        </wps:cNvSpPr>
                        <wps:spPr bwMode="auto">
                          <a:xfrm>
                            <a:off x="1065" y="7695"/>
                            <a:ext cx="1361" cy="680"/>
                          </a:xfrm>
                          <a:prstGeom prst="rect">
                            <a:avLst/>
                          </a:prstGeom>
                          <a:solidFill>
                            <a:srgbClr val="FFFFFF"/>
                          </a:solidFill>
                          <a:ln w="9525">
                            <a:solidFill>
                              <a:srgbClr val="000000"/>
                            </a:solidFill>
                            <a:miter lim="800000"/>
                            <a:headEnd/>
                            <a:tailEnd/>
                          </a:ln>
                        </wps:spPr>
                        <wps:txbx>
                          <w:txbxContent>
                            <w:p w:rsidR="00862F6C" w:rsidRPr="00B82EEA" w:rsidRDefault="00862F6C" w:rsidP="002E0D4E">
                              <w:pPr>
                                <w:jc w:val="center"/>
                                <w:rPr>
                                  <w:rFonts w:asciiTheme="majorHAnsi" w:hAnsiTheme="majorHAnsi" w:cstheme="majorHAnsi"/>
                                  <w:szCs w:val="20"/>
                                </w:rPr>
                              </w:pPr>
                              <w:r w:rsidRPr="00B82EEA">
                                <w:rPr>
                                  <w:rFonts w:asciiTheme="majorHAnsi" w:hAnsiTheme="majorHAnsi" w:cstheme="majorHAnsi"/>
                                  <w:szCs w:val="20"/>
                                </w:rPr>
                                <w:t>Pressure control</w:t>
                              </w:r>
                            </w:p>
                          </w:txbxContent>
                        </wps:txbx>
                        <wps:bodyPr rot="0" vert="horz" wrap="square" lIns="91440" tIns="45720" rIns="91440" bIns="45720" anchor="t" anchorCtr="0" upright="1">
                          <a:noAutofit/>
                        </wps:bodyPr>
                      </wps:wsp>
                      <wps:wsp>
                        <wps:cNvPr id="14845" name="Text Box 13844"/>
                        <wps:cNvSpPr txBox="1">
                          <a:spLocks noChangeArrowheads="1"/>
                        </wps:cNvSpPr>
                        <wps:spPr bwMode="auto">
                          <a:xfrm>
                            <a:off x="2387" y="7695"/>
                            <a:ext cx="2062" cy="680"/>
                          </a:xfrm>
                          <a:prstGeom prst="rect">
                            <a:avLst/>
                          </a:prstGeom>
                          <a:solidFill>
                            <a:srgbClr val="FFFFFF"/>
                          </a:solidFill>
                          <a:ln w="9525">
                            <a:solidFill>
                              <a:srgbClr val="000000"/>
                            </a:solidFill>
                            <a:miter lim="800000"/>
                            <a:headEnd/>
                            <a:tailEnd/>
                          </a:ln>
                        </wps:spPr>
                        <wps:txbx>
                          <w:txbxContent>
                            <w:p w:rsidR="00862F6C" w:rsidRDefault="00862F6C" w:rsidP="002E0D4E">
                              <w:pPr>
                                <w:rPr>
                                  <w:rFonts w:asciiTheme="majorHAnsi" w:hAnsiTheme="majorHAnsi" w:cstheme="majorHAnsi"/>
                                  <w:szCs w:val="20"/>
                                </w:rPr>
                              </w:pPr>
                              <w:r>
                                <w:rPr>
                                  <w:rFonts w:asciiTheme="majorHAnsi" w:hAnsiTheme="majorHAnsi" w:cstheme="majorHAnsi"/>
                                  <w:szCs w:val="20"/>
                                </w:rPr>
                                <w:t>CV582 opened</w:t>
                              </w:r>
                            </w:p>
                            <w:p w:rsidR="00862F6C" w:rsidRPr="008921BD" w:rsidRDefault="00862F6C" w:rsidP="002E0D4E">
                              <w:pPr>
                                <w:rPr>
                                  <w:rFonts w:asciiTheme="majorHAnsi" w:hAnsiTheme="majorHAnsi" w:cstheme="majorHAnsi"/>
                                  <w:szCs w:val="20"/>
                                </w:rPr>
                              </w:pPr>
                              <w:r>
                                <w:rPr>
                                  <w:rFonts w:asciiTheme="majorHAnsi" w:hAnsiTheme="majorHAnsi" w:cstheme="majorHAnsi"/>
                                  <w:szCs w:val="20"/>
                                </w:rPr>
                                <w:t>Cryostat-2K = true</w:t>
                              </w:r>
                            </w:p>
                            <w:p w:rsidR="00862F6C" w:rsidRPr="00B82EEA" w:rsidRDefault="00862F6C" w:rsidP="002E0D4E">
                              <w:pPr>
                                <w:rPr>
                                  <w:rFonts w:asciiTheme="majorHAnsi" w:hAnsiTheme="majorHAnsi" w:cstheme="majorHAnsi"/>
                                  <w:szCs w:val="20"/>
                                </w:rPr>
                              </w:pPr>
                            </w:p>
                          </w:txbxContent>
                        </wps:txbx>
                        <wps:bodyPr rot="0" vert="horz" wrap="square" lIns="91440" tIns="45720" rIns="91440" bIns="45720" anchor="t" anchorCtr="0" upright="1">
                          <a:noAutofit/>
                        </wps:bodyPr>
                      </wps:wsp>
                      <wps:wsp>
                        <wps:cNvPr id="14846" name="Rectangle 13845"/>
                        <wps:cNvSpPr>
                          <a:spLocks noChangeArrowheads="1"/>
                        </wps:cNvSpPr>
                        <wps:spPr bwMode="auto">
                          <a:xfrm>
                            <a:off x="1055" y="8686"/>
                            <a:ext cx="1361" cy="1361"/>
                          </a:xfrm>
                          <a:prstGeom prst="rect">
                            <a:avLst/>
                          </a:prstGeom>
                          <a:solidFill>
                            <a:srgbClr val="FFFFFF"/>
                          </a:solidFill>
                          <a:ln w="9525">
                            <a:solidFill>
                              <a:srgbClr val="000000"/>
                            </a:solidFill>
                            <a:miter lim="800000"/>
                            <a:headEnd/>
                            <a:tailEnd/>
                          </a:ln>
                        </wps:spPr>
                        <wps:txbx>
                          <w:txbxContent>
                            <w:p w:rsidR="00862F6C" w:rsidRPr="0043745B" w:rsidRDefault="00862F6C" w:rsidP="002E0D4E">
                              <w:pPr>
                                <w:jc w:val="center"/>
                                <w:rPr>
                                  <w:rFonts w:asciiTheme="majorHAnsi" w:hAnsiTheme="majorHAnsi" w:cstheme="majorHAnsi"/>
                                  <w:szCs w:val="20"/>
                                </w:rPr>
                              </w:pPr>
                              <w:r w:rsidRPr="0043745B">
                                <w:rPr>
                                  <w:rFonts w:asciiTheme="majorHAnsi" w:hAnsiTheme="majorHAnsi" w:cstheme="majorHAnsi"/>
                                  <w:szCs w:val="20"/>
                                </w:rPr>
                                <w:t xml:space="preserve">Cryostat connected </w:t>
                              </w:r>
                              <w:r>
                                <w:rPr>
                                  <w:rFonts w:asciiTheme="majorHAnsi" w:hAnsiTheme="majorHAnsi" w:cstheme="majorHAnsi"/>
                                  <w:szCs w:val="20"/>
                                </w:rPr>
                                <w:t>at</w:t>
                              </w:r>
                              <w:r w:rsidRPr="0043745B">
                                <w:rPr>
                                  <w:rFonts w:asciiTheme="majorHAnsi" w:hAnsiTheme="majorHAnsi" w:cstheme="majorHAnsi"/>
                                  <w:szCs w:val="20"/>
                                </w:rPr>
                                <w:t xml:space="preserve"> the recovery </w:t>
                              </w:r>
                              <w:r>
                                <w:rPr>
                                  <w:rFonts w:asciiTheme="majorHAnsi" w:hAnsiTheme="majorHAnsi" w:cstheme="majorHAnsi"/>
                                  <w:szCs w:val="20"/>
                                </w:rPr>
                                <w:t xml:space="preserve">He </w:t>
                              </w:r>
                              <w:r w:rsidRPr="0043745B">
                                <w:rPr>
                                  <w:rFonts w:asciiTheme="majorHAnsi" w:hAnsiTheme="majorHAnsi" w:cstheme="majorHAnsi"/>
                                  <w:szCs w:val="20"/>
                                </w:rPr>
                                <w:t>circuit</w:t>
                              </w:r>
                            </w:p>
                          </w:txbxContent>
                        </wps:txbx>
                        <wps:bodyPr rot="0" vert="horz" wrap="square" lIns="91440" tIns="45720" rIns="91440" bIns="45720" anchor="t" anchorCtr="0" upright="1">
                          <a:noAutofit/>
                        </wps:bodyPr>
                      </wps:wsp>
                      <wps:wsp>
                        <wps:cNvPr id="14847" name="Text Box 13846"/>
                        <wps:cNvSpPr txBox="1">
                          <a:spLocks noChangeArrowheads="1"/>
                        </wps:cNvSpPr>
                        <wps:spPr bwMode="auto">
                          <a:xfrm>
                            <a:off x="2312" y="8686"/>
                            <a:ext cx="2168" cy="1361"/>
                          </a:xfrm>
                          <a:prstGeom prst="rect">
                            <a:avLst/>
                          </a:prstGeom>
                          <a:solidFill>
                            <a:srgbClr val="FFFFFF"/>
                          </a:solidFill>
                          <a:ln w="9525">
                            <a:solidFill>
                              <a:srgbClr val="000000"/>
                            </a:solidFill>
                            <a:miter lim="800000"/>
                            <a:headEnd/>
                            <a:tailEnd/>
                          </a:ln>
                        </wps:spPr>
                        <wps:txbx>
                          <w:txbxContent>
                            <w:p w:rsidR="00862F6C" w:rsidRDefault="00862F6C" w:rsidP="002E0D4E">
                              <w:pPr>
                                <w:rPr>
                                  <w:rFonts w:asciiTheme="majorHAnsi" w:hAnsiTheme="majorHAnsi" w:cstheme="majorHAnsi"/>
                                  <w:szCs w:val="20"/>
                                </w:rPr>
                              </w:pPr>
                              <w:r>
                                <w:rPr>
                                  <w:rFonts w:asciiTheme="majorHAnsi" w:hAnsiTheme="majorHAnsi" w:cstheme="majorHAnsi"/>
                                  <w:szCs w:val="20"/>
                                </w:rPr>
                                <w:t xml:space="preserve">Open </w:t>
                              </w:r>
                              <w:r w:rsidRPr="00956811">
                                <w:rPr>
                                  <w:rFonts w:asciiTheme="majorHAnsi" w:hAnsiTheme="majorHAnsi" w:cstheme="majorHAnsi"/>
                                  <w:szCs w:val="20"/>
                                </w:rPr>
                                <w:t xml:space="preserve">Switch </w:t>
                              </w:r>
                              <w:r>
                                <w:rPr>
                                  <w:rFonts w:asciiTheme="majorHAnsi" w:hAnsiTheme="majorHAnsi" w:cstheme="majorHAnsi"/>
                                  <w:szCs w:val="20"/>
                                </w:rPr>
                                <w:t>V</w:t>
                              </w:r>
                              <w:r w:rsidRPr="00956811">
                                <w:rPr>
                                  <w:rFonts w:asciiTheme="majorHAnsi" w:hAnsiTheme="majorHAnsi" w:cstheme="majorHAnsi"/>
                                  <w:szCs w:val="20"/>
                                </w:rPr>
                                <w:t xml:space="preserve">alves « Cryostat 4K </w:t>
                              </w:r>
                              <w:r>
                                <w:rPr>
                                  <w:rFonts w:asciiTheme="majorHAnsi" w:hAnsiTheme="majorHAnsi" w:cstheme="majorHAnsi"/>
                                  <w:szCs w:val="20"/>
                                </w:rPr>
                                <w:t>circuit</w:t>
                              </w:r>
                              <w:r w:rsidRPr="00956811">
                                <w:rPr>
                                  <w:rFonts w:asciiTheme="majorHAnsi" w:hAnsiTheme="majorHAnsi" w:cstheme="majorHAnsi"/>
                                  <w:szCs w:val="20"/>
                                </w:rPr>
                                <w:t> »</w:t>
                              </w:r>
                            </w:p>
                            <w:p w:rsidR="00862F6C" w:rsidRDefault="00862F6C" w:rsidP="002E0D4E">
                              <w:pPr>
                                <w:rPr>
                                  <w:rFonts w:asciiTheme="majorHAnsi" w:hAnsiTheme="majorHAnsi" w:cstheme="majorHAnsi"/>
                                  <w:szCs w:val="20"/>
                                </w:rPr>
                              </w:pPr>
                              <w:r>
                                <w:rPr>
                                  <w:rFonts w:asciiTheme="majorHAnsi" w:hAnsiTheme="majorHAnsi" w:cstheme="majorHAnsi"/>
                                  <w:szCs w:val="20"/>
                                </w:rPr>
                                <w:t xml:space="preserve">Cryostat-2K = false </w:t>
                              </w:r>
                            </w:p>
                            <w:p w:rsidR="00862F6C" w:rsidRDefault="00862F6C" w:rsidP="002E0D4E">
                              <w:pPr>
                                <w:rPr>
                                  <w:rFonts w:asciiTheme="majorHAnsi" w:hAnsiTheme="majorHAnsi" w:cstheme="majorHAnsi"/>
                                  <w:szCs w:val="20"/>
                                </w:rPr>
                              </w:pPr>
                              <w:r>
                                <w:rPr>
                                  <w:rFonts w:asciiTheme="majorHAnsi" w:hAnsiTheme="majorHAnsi" w:cstheme="majorHAnsi"/>
                                  <w:szCs w:val="20"/>
                                </w:rPr>
                                <w:t>Open CV581</w:t>
                              </w:r>
                            </w:p>
                            <w:p w:rsidR="00862F6C" w:rsidRDefault="00862F6C" w:rsidP="002E0D4E">
                              <w:pPr>
                                <w:rPr>
                                  <w:rFonts w:asciiTheme="majorHAnsi" w:hAnsiTheme="majorHAnsi" w:cstheme="majorHAnsi"/>
                                  <w:szCs w:val="20"/>
                                </w:rPr>
                              </w:pPr>
                              <w:r>
                                <w:rPr>
                                  <w:rFonts w:asciiTheme="majorHAnsi" w:hAnsiTheme="majorHAnsi" w:cstheme="majorHAnsi"/>
                                  <w:szCs w:val="20"/>
                                </w:rPr>
                                <w:t>Close CV582</w:t>
                              </w:r>
                            </w:p>
                          </w:txbxContent>
                        </wps:txbx>
                        <wps:bodyPr rot="0" vert="horz" wrap="square" lIns="91440" tIns="45720" rIns="91440" bIns="45720" anchor="t" anchorCtr="0" upright="1">
                          <a:noAutofit/>
                        </wps:bodyPr>
                      </wps:wsp>
                      <wps:wsp>
                        <wps:cNvPr id="14848" name="AutoShape 13847"/>
                        <wps:cNvCnPr>
                          <a:cxnSpLocks noChangeShapeType="1"/>
                        </wps:cNvCnPr>
                        <wps:spPr bwMode="auto">
                          <a:xfrm>
                            <a:off x="3346" y="10459"/>
                            <a:ext cx="0" cy="28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49" name="Rectangle 13848"/>
                        <wps:cNvSpPr>
                          <a:spLocks noChangeArrowheads="1"/>
                        </wps:cNvSpPr>
                        <wps:spPr bwMode="auto">
                          <a:xfrm>
                            <a:off x="2502" y="10395"/>
                            <a:ext cx="2790" cy="510"/>
                          </a:xfrm>
                          <a:prstGeom prst="rect">
                            <a:avLst/>
                          </a:prstGeom>
                          <a:solidFill>
                            <a:srgbClr val="FFFFFF"/>
                          </a:solidFill>
                          <a:ln w="9525">
                            <a:solidFill>
                              <a:srgbClr val="000000"/>
                            </a:solidFill>
                            <a:miter lim="800000"/>
                            <a:headEnd/>
                            <a:tailEnd/>
                          </a:ln>
                        </wps:spPr>
                        <wps:txbx>
                          <w:txbxContent>
                            <w:p w:rsidR="00862F6C" w:rsidRPr="0019530B" w:rsidRDefault="00862F6C" w:rsidP="002E0D4E">
                              <w:pPr>
                                <w:jc w:val="center"/>
                                <w:rPr>
                                  <w:rFonts w:asciiTheme="majorHAnsi" w:hAnsiTheme="majorHAnsi" w:cstheme="majorHAnsi"/>
                                  <w:szCs w:val="20"/>
                                  <w:lang w:val="fr-FR"/>
                                </w:rPr>
                              </w:pPr>
                              <w:r>
                                <w:rPr>
                                  <w:rFonts w:asciiTheme="majorHAnsi" w:hAnsiTheme="majorHAnsi" w:cstheme="majorHAnsi"/>
                                  <w:szCs w:val="20"/>
                                  <w:lang w:val="fr-FR"/>
                                </w:rPr>
                                <w:t>« 2K pumps stopped ? »</w:t>
                              </w:r>
                            </w:p>
                          </w:txbxContent>
                        </wps:txbx>
                        <wps:bodyPr rot="0" vert="horz" wrap="square" lIns="91440" tIns="45720" rIns="91440" bIns="45720" anchor="t" anchorCtr="0" upright="1">
                          <a:noAutofit/>
                        </wps:bodyPr>
                      </wps:wsp>
                      <wps:wsp>
                        <wps:cNvPr id="14850" name="Rectangle 13849"/>
                        <wps:cNvSpPr>
                          <a:spLocks noChangeArrowheads="1"/>
                        </wps:cNvSpPr>
                        <wps:spPr bwMode="auto">
                          <a:xfrm>
                            <a:off x="2486" y="11225"/>
                            <a:ext cx="1361" cy="850"/>
                          </a:xfrm>
                          <a:prstGeom prst="rect">
                            <a:avLst/>
                          </a:prstGeom>
                          <a:solidFill>
                            <a:srgbClr val="FFFFFF"/>
                          </a:solidFill>
                          <a:ln w="9525">
                            <a:solidFill>
                              <a:srgbClr val="000000"/>
                            </a:solidFill>
                            <a:miter lim="800000"/>
                            <a:headEnd/>
                            <a:tailEnd/>
                          </a:ln>
                        </wps:spPr>
                        <wps:txbx>
                          <w:txbxContent>
                            <w:p w:rsidR="00862F6C" w:rsidRPr="00B82EEA" w:rsidRDefault="00862F6C" w:rsidP="002E0D4E">
                              <w:pPr>
                                <w:jc w:val="center"/>
                                <w:rPr>
                                  <w:rFonts w:asciiTheme="majorHAnsi" w:hAnsiTheme="majorHAnsi" w:cstheme="majorHAnsi"/>
                                  <w:szCs w:val="20"/>
                                </w:rPr>
                              </w:pPr>
                              <w:r w:rsidRPr="00B82EEA">
                                <w:rPr>
                                  <w:rFonts w:asciiTheme="majorHAnsi" w:hAnsiTheme="majorHAnsi" w:cstheme="majorHAnsi"/>
                                  <w:szCs w:val="20"/>
                                </w:rPr>
                                <w:t>Pump line at atmospheric pressure</w:t>
                              </w:r>
                            </w:p>
                          </w:txbxContent>
                        </wps:txbx>
                        <wps:bodyPr rot="0" vert="horz" wrap="square" lIns="91440" tIns="45720" rIns="91440" bIns="45720" anchor="t" anchorCtr="0" upright="1">
                          <a:noAutofit/>
                        </wps:bodyPr>
                      </wps:wsp>
                      <wps:wsp>
                        <wps:cNvPr id="14851" name="Text Box 13850"/>
                        <wps:cNvSpPr txBox="1">
                          <a:spLocks noChangeArrowheads="1"/>
                        </wps:cNvSpPr>
                        <wps:spPr bwMode="auto">
                          <a:xfrm>
                            <a:off x="3802" y="11225"/>
                            <a:ext cx="1518" cy="850"/>
                          </a:xfrm>
                          <a:prstGeom prst="rect">
                            <a:avLst/>
                          </a:prstGeom>
                          <a:solidFill>
                            <a:srgbClr val="FFFFFF"/>
                          </a:solidFill>
                          <a:ln w="9525">
                            <a:solidFill>
                              <a:srgbClr val="000000"/>
                            </a:solidFill>
                            <a:miter lim="800000"/>
                            <a:headEnd/>
                            <a:tailEnd/>
                          </a:ln>
                        </wps:spPr>
                        <wps:txbx>
                          <w:txbxContent>
                            <w:p w:rsidR="00862F6C" w:rsidRDefault="00862F6C" w:rsidP="002E0D4E">
                              <w:pPr>
                                <w:rPr>
                                  <w:rFonts w:asciiTheme="majorHAnsi" w:hAnsiTheme="majorHAnsi" w:cstheme="majorHAnsi"/>
                                  <w:b/>
                                  <w:color w:val="FF0000"/>
                                  <w:szCs w:val="20"/>
                                </w:rPr>
                              </w:pPr>
                              <w:r>
                                <w:rPr>
                                  <w:rFonts w:asciiTheme="majorHAnsi" w:hAnsiTheme="majorHAnsi" w:cstheme="majorHAnsi"/>
                                  <w:b/>
                                  <w:color w:val="FF0000"/>
                                  <w:szCs w:val="20"/>
                                </w:rPr>
                                <w:t xml:space="preserve">Close </w:t>
                              </w:r>
                              <w:r w:rsidRPr="00062541">
                                <w:rPr>
                                  <w:rFonts w:asciiTheme="majorHAnsi" w:hAnsiTheme="majorHAnsi" w:cstheme="majorHAnsi"/>
                                  <w:b/>
                                  <w:color w:val="FF0000"/>
                                  <w:szCs w:val="20"/>
                                </w:rPr>
                                <w:t xml:space="preserve">FV555 </w:t>
                              </w:r>
                            </w:p>
                            <w:p w:rsidR="00862F6C" w:rsidRPr="00AD0A21" w:rsidRDefault="00862F6C" w:rsidP="002E0D4E">
                              <w:pPr>
                                <w:rPr>
                                  <w:rFonts w:asciiTheme="majorHAnsi" w:hAnsiTheme="majorHAnsi" w:cstheme="majorHAnsi"/>
                                  <w:b/>
                                  <w:color w:val="FF0000"/>
                                  <w:szCs w:val="20"/>
                                </w:rPr>
                              </w:pPr>
                              <w:r>
                                <w:rPr>
                                  <w:rFonts w:asciiTheme="majorHAnsi" w:hAnsiTheme="majorHAnsi" w:cstheme="majorHAnsi"/>
                                  <w:b/>
                                  <w:color w:val="FF0000"/>
                                  <w:szCs w:val="20"/>
                                </w:rPr>
                                <w:t>Open FV556</w:t>
                              </w:r>
                            </w:p>
                          </w:txbxContent>
                        </wps:txbx>
                        <wps:bodyPr rot="0" vert="horz" wrap="square" lIns="91440" tIns="45720" rIns="91440" bIns="45720" anchor="t" anchorCtr="0" upright="1">
                          <a:noAutofit/>
                        </wps:bodyPr>
                      </wps:wsp>
                      <wps:wsp>
                        <wps:cNvPr id="14852" name="Rectangle 13851"/>
                        <wps:cNvSpPr>
                          <a:spLocks noChangeArrowheads="1"/>
                        </wps:cNvSpPr>
                        <wps:spPr bwMode="auto">
                          <a:xfrm>
                            <a:off x="2478" y="12362"/>
                            <a:ext cx="1361" cy="612"/>
                          </a:xfrm>
                          <a:prstGeom prst="rect">
                            <a:avLst/>
                          </a:prstGeom>
                          <a:solidFill>
                            <a:srgbClr val="FFFFFF"/>
                          </a:solidFill>
                          <a:ln w="9525">
                            <a:solidFill>
                              <a:srgbClr val="000000"/>
                            </a:solidFill>
                            <a:miter lim="800000"/>
                            <a:headEnd/>
                            <a:tailEnd/>
                          </a:ln>
                        </wps:spPr>
                        <wps:txbx>
                          <w:txbxContent>
                            <w:p w:rsidR="00862F6C" w:rsidRPr="00B82EEA" w:rsidRDefault="00862F6C" w:rsidP="002E0D4E">
                              <w:pPr>
                                <w:jc w:val="center"/>
                                <w:rPr>
                                  <w:rFonts w:asciiTheme="majorHAnsi" w:hAnsiTheme="majorHAnsi" w:cstheme="majorHAnsi"/>
                                  <w:szCs w:val="20"/>
                                </w:rPr>
                              </w:pPr>
                              <w:r w:rsidRPr="00B82EEA">
                                <w:rPr>
                                  <w:rFonts w:asciiTheme="majorHAnsi" w:hAnsiTheme="majorHAnsi" w:cstheme="majorHAnsi"/>
                                  <w:szCs w:val="20"/>
                                </w:rPr>
                                <w:t>Stop filling</w:t>
                              </w:r>
                              <w:r>
                                <w:rPr>
                                  <w:rFonts w:asciiTheme="majorHAnsi" w:hAnsiTheme="majorHAnsi" w:cstheme="majorHAnsi"/>
                                  <w:szCs w:val="20"/>
                                </w:rPr>
                                <w:t xml:space="preserve"> line</w:t>
                              </w:r>
                            </w:p>
                          </w:txbxContent>
                        </wps:txbx>
                        <wps:bodyPr rot="0" vert="horz" wrap="square" lIns="91440" tIns="45720" rIns="91440" bIns="45720" anchor="t" anchorCtr="0" upright="1">
                          <a:noAutofit/>
                        </wps:bodyPr>
                      </wps:wsp>
                      <wps:wsp>
                        <wps:cNvPr id="14853" name="Text Box 13852"/>
                        <wps:cNvSpPr txBox="1">
                          <a:spLocks noChangeArrowheads="1"/>
                        </wps:cNvSpPr>
                        <wps:spPr bwMode="auto">
                          <a:xfrm>
                            <a:off x="3770" y="12362"/>
                            <a:ext cx="1557" cy="611"/>
                          </a:xfrm>
                          <a:prstGeom prst="rect">
                            <a:avLst/>
                          </a:prstGeom>
                          <a:solidFill>
                            <a:srgbClr val="FFFFFF"/>
                          </a:solidFill>
                          <a:ln w="9525">
                            <a:solidFill>
                              <a:srgbClr val="000000"/>
                            </a:solidFill>
                            <a:miter lim="800000"/>
                            <a:headEnd/>
                            <a:tailEnd/>
                          </a:ln>
                        </wps:spPr>
                        <wps:txbx>
                          <w:txbxContent>
                            <w:p w:rsidR="00862F6C" w:rsidRDefault="00862F6C" w:rsidP="002E0D4E">
                              <w:pPr>
                                <w:rPr>
                                  <w:rFonts w:asciiTheme="majorHAnsi" w:hAnsiTheme="majorHAnsi" w:cstheme="majorHAnsi"/>
                                  <w:b/>
                                  <w:color w:val="FF0000"/>
                                  <w:szCs w:val="20"/>
                                </w:rPr>
                              </w:pPr>
                              <w:r>
                                <w:rPr>
                                  <w:rFonts w:asciiTheme="majorHAnsi" w:hAnsiTheme="majorHAnsi" w:cstheme="majorHAnsi"/>
                                  <w:b/>
                                  <w:color w:val="FF0000"/>
                                  <w:szCs w:val="20"/>
                                </w:rPr>
                                <w:t>Close FV556</w:t>
                              </w:r>
                            </w:p>
                            <w:p w:rsidR="00862F6C" w:rsidRPr="00B82EEA" w:rsidRDefault="00862F6C" w:rsidP="002E0D4E">
                              <w:pPr>
                                <w:rPr>
                                  <w:rFonts w:asciiTheme="majorHAnsi" w:hAnsiTheme="majorHAnsi" w:cstheme="majorHAnsi"/>
                                  <w:szCs w:val="20"/>
                                </w:rPr>
                              </w:pPr>
                            </w:p>
                          </w:txbxContent>
                        </wps:txbx>
                        <wps:bodyPr rot="0" vert="horz" wrap="square" lIns="91440" tIns="45720" rIns="91440" bIns="45720" anchor="t" anchorCtr="0" upright="1">
                          <a:noAutofit/>
                        </wps:bodyPr>
                      </wps:wsp>
                      <wps:wsp>
                        <wps:cNvPr id="14854" name="AutoShape 13853"/>
                        <wps:cNvCnPr>
                          <a:cxnSpLocks noChangeShapeType="1"/>
                        </wps:cNvCnPr>
                        <wps:spPr bwMode="auto">
                          <a:xfrm>
                            <a:off x="1548" y="1017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55" name="Text Box 13854"/>
                        <wps:cNvSpPr txBox="1">
                          <a:spLocks noChangeArrowheads="1"/>
                        </wps:cNvSpPr>
                        <wps:spPr bwMode="auto">
                          <a:xfrm>
                            <a:off x="1658" y="10054"/>
                            <a:ext cx="1485"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2E0D4E">
                              <w:pPr>
                                <w:rPr>
                                  <w:rFonts w:asciiTheme="majorHAnsi" w:hAnsiTheme="majorHAnsi" w:cstheme="majorHAnsi"/>
                                  <w:szCs w:val="20"/>
                                </w:rPr>
                              </w:pPr>
                              <w:r>
                                <w:rPr>
                                  <w:rFonts w:asciiTheme="majorHAnsi" w:hAnsiTheme="majorHAnsi" w:cstheme="majorHAnsi"/>
                                  <w:szCs w:val="20"/>
                                </w:rPr>
                                <w:t>CV581 opened</w:t>
                              </w:r>
                            </w:p>
                            <w:p w:rsidR="00862F6C" w:rsidRPr="00B82EEA" w:rsidRDefault="00862F6C" w:rsidP="002E0D4E">
                              <w:pPr>
                                <w:rPr>
                                  <w:rFonts w:asciiTheme="majorHAnsi" w:hAnsiTheme="majorHAnsi" w:cstheme="majorHAnsi"/>
                                  <w:szCs w:val="20"/>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289" o:spid="_x0000_s3663" style="position:absolute;left:0;text-align:left;margin-left:-30.7pt;margin-top:17.05pt;width:534.65pt;height:595.05pt;z-index:251313664" coordorigin="803,1595" coordsize="10693,11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">
                <v:shape id="AutoShape 12990" o:spid="_x0000_s3664" type="#_x0000_t32" style="position:absolute;left:7262;top:3704;width:0;height:94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GYP8UAAADeAAAADwAAAGRycy9kb3ducmV2LnhtbERPS2sCMRC+F/wPYQq9lJq1VFtWo2wL&#10;QhU8+LpPN+MmdDNZN1G3/94UBG/z8T1nMutcLc7UButZwaCfgSAuvbZcKdht5y8fIEJE1lh7JgV/&#10;FGA27T1MMNf+wms6b2IlUgiHHBWYGJtcylAachj6viFO3MG3DmOCbSV1i5cU7mr5mmUj6dByajDY&#10;0Jeh8ndzcgpWi8Fn8WPsYrk+2tVwXtSn6nmv1NNjV4xBROriXXxzf+s0/+19NIT/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GYP8UAAADeAAAADwAAAAAAAAAA&#10;AAAAAAChAgAAZHJzL2Rvd25yZXYueG1sUEsFBgAAAAAEAAQA+QAAAJMDAAAAAA==&#10;"/>
                <v:shape id="Text Box 12991" o:spid="_x0000_s3665" type="#_x0000_t202" style="position:absolute;left:2955;top:3697;width:3844;height: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ng/sQA&#10;AADeAAAADwAAAGRycy9kb3ducmV2LnhtbERPzWqDQBC+B/oOyxR6Cc3aYrQ12YS2kOJV6wNM3IlK&#10;3Flxt9G8fTdQyG0+vt/Z7mfTiwuNrrOs4GUVgSCure64UVD9HJ7fQDiPrLG3TAqu5GC/e1hsMdN2&#10;4oIupW9ECGGXoYLW+yGT0tUtGXQrOxAH7mRHgz7AsZF6xCmEm16+RlEiDXYcGloc6Kul+lz+GgWn&#10;fFqu36fjt6/SIk4+sUuP9qrU0+P8sQHhafZ38b8712F+nCYJ3N4JN8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p4P7EAAAA3gAAAA8AAAAAAAAAAAAAAAAAmAIAAGRycy9k&#10;b3ducmV2LnhtbFBLBQYAAAAABAAEAPUAAACJAwAAAAA=&#10;" stroked="f">
                  <v:textbox>
                    <w:txbxContent>
                      <w:p w:rsidR="00862F6C" w:rsidRPr="00B82EEA" w:rsidRDefault="00862F6C" w:rsidP="00D93103">
                        <w:pPr>
                          <w:rPr>
                            <w:rFonts w:asciiTheme="majorHAnsi" w:hAnsiTheme="majorHAnsi" w:cstheme="majorHAnsi"/>
                            <w:szCs w:val="20"/>
                          </w:rPr>
                        </w:pPr>
                        <w:r>
                          <w:rPr>
                            <w:rFonts w:asciiTheme="majorHAnsi" w:hAnsiTheme="majorHAnsi" w:cstheme="majorHAnsi"/>
                            <w:szCs w:val="20"/>
                          </w:rPr>
                          <w:t>LI</w:t>
                        </w:r>
                        <w:r w:rsidRPr="00B82EEA">
                          <w:rPr>
                            <w:rFonts w:asciiTheme="majorHAnsi" w:hAnsiTheme="majorHAnsi" w:cstheme="majorHAnsi"/>
                            <w:szCs w:val="20"/>
                          </w:rPr>
                          <w:t>6</w:t>
                        </w:r>
                        <w:r>
                          <w:rPr>
                            <w:rFonts w:asciiTheme="majorHAnsi" w:hAnsiTheme="majorHAnsi" w:cstheme="majorHAnsi"/>
                            <w:szCs w:val="20"/>
                          </w:rPr>
                          <w:t>70 &lt; LI</w:t>
                        </w:r>
                        <w:r w:rsidRPr="00B82EEA">
                          <w:rPr>
                            <w:rFonts w:asciiTheme="majorHAnsi" w:hAnsiTheme="majorHAnsi" w:cstheme="majorHAnsi"/>
                            <w:szCs w:val="20"/>
                          </w:rPr>
                          <w:t>6</w:t>
                        </w:r>
                        <w:r>
                          <w:rPr>
                            <w:rFonts w:asciiTheme="majorHAnsi" w:hAnsiTheme="majorHAnsi" w:cstheme="majorHAnsi"/>
                            <w:szCs w:val="20"/>
                          </w:rPr>
                          <w:t>7</w:t>
                        </w:r>
                        <w:r w:rsidRPr="00B82EEA">
                          <w:rPr>
                            <w:rFonts w:asciiTheme="majorHAnsi" w:hAnsiTheme="majorHAnsi" w:cstheme="majorHAnsi"/>
                            <w:szCs w:val="20"/>
                          </w:rPr>
                          <w:t>0mini</w:t>
                        </w:r>
                        <w:r>
                          <w:rPr>
                            <w:rFonts w:asciiTheme="majorHAnsi" w:hAnsiTheme="majorHAnsi" w:cstheme="majorHAnsi"/>
                            <w:szCs w:val="20"/>
                          </w:rPr>
                          <w:t xml:space="preserve"> &amp; </w:t>
                        </w:r>
                        <w:r w:rsidRPr="0047518D">
                          <w:rPr>
                            <w:rFonts w:asciiTheme="majorHAnsi" w:hAnsiTheme="majorHAnsi" w:cstheme="majorHAnsi"/>
                            <w:szCs w:val="20"/>
                          </w:rPr>
                          <w:t xml:space="preserve">Yes &amp; </w:t>
                        </w:r>
                        <w:r w:rsidRPr="005B1CF6">
                          <w:rPr>
                            <w:rFonts w:asciiTheme="majorHAnsi" w:hAnsiTheme="majorHAnsi" w:cstheme="majorHAnsi"/>
                            <w:b/>
                            <w:color w:val="FF0000"/>
                            <w:szCs w:val="20"/>
                          </w:rPr>
                          <w:t>FV551 closed</w:t>
                        </w:r>
                      </w:p>
                    </w:txbxContent>
                  </v:textbox>
                </v:shape>
                <v:shape id="AutoShape 12992" o:spid="_x0000_s3666" type="#_x0000_t32" style="position:absolute;left:2670;top:3892;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j08UAAADeAAAADwAAAGRycy9kb3ducmV2LnhtbERPTWsCMRC9F/ofwhS8FM0qrcrWKFtB&#10;0IIHrd6nm3ET3Ey2m6jbf98UhN7m8T5ntuhcLa7UButZwXCQgSAuvbZcKTh8rvpTECEia6w9k4If&#10;CrCYPz7MMNf+xju67mMlUgiHHBWYGJtcylAachgGviFO3Mm3DmOCbSV1i7cU7mo5yrKxdGg5NRhs&#10;aGmoPO8vTsF2M3wvvozdfOy+7fZ1VdSX6vmoVO+pK95AROriv/juXus0/2UynsD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b+j08UAAADeAAAADwAAAAAAAAAA&#10;AAAAAAChAgAAZHJzL2Rvd25yZXYueG1sUEsFBgAAAAAEAAQA+QAAAJMDAAAAAA==&#10;"/>
                <v:shape id="AutoShape 12993" o:spid="_x0000_s3667" type="#_x0000_t32" style="position:absolute;left:808;top:1908;width:40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PDHMgAAADeAAAADwAAAGRycy9kb3ducmV2LnhtbESPQU/CQBCF7yb+h82YcJMtxCApLERN&#10;DIrhQBXOk+7YNnZn6+4ChV/PHEy8zeS9ee+b+bJ3rTpSiI1nA6NhBoq49LbhysDX5+v9FFRMyBZb&#10;z2TgTBGWi9ubOebWn3hLxyJVSkI45migTqnLtY5lTQ7j0HfEon374DDJGiptA54k3LV6nGUT7bBh&#10;aaixo5eayp/i4AysP7pm/LvahPc20b6wl93zarQzZnDXP81AJerTv/nv+s0K/sPjRHjlHZlBL6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gPDHMgAAADeAAAADwAAAAAA&#10;AAAAAAAAAAChAgAAZHJzL2Rvd25yZXYueG1sUEsFBgAAAAAEAAQA+QAAAJYDAAAAAA==&#10;" strokeweight=".5pt">
                  <v:stroke endarrow="block"/>
                </v:shape>
                <v:shape id="AutoShape 12994" o:spid="_x0000_s3668" type="#_x0000_t32" style="position:absolute;left:7136;top:3870;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ySOsYAAADeAAAADwAAAGRycy9kb3ducmV2LnhtbERPS2sCMRC+F/ofwhR6KTWrtLauRlkL&#10;QhU8+Oh93Iyb0M1ku4m6/fdNQfA2H99zJrPO1eJMbbCeFfR7GQji0mvLlYL9bvH8DiJEZI21Z1Lw&#10;SwFm0/u7CebaX3hD522sRArhkKMCE2OTSxlKQw5DzzfEiTv61mFMsK2kbvGSwl0tB1k2lA4tpwaD&#10;DX0YKr+3J6dgvezPi4Oxy9Xmx65fF0V9qp6+lHp86IoxiEhdvImv7k+d5r+8DUfw/066QU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9skjrGAAAA3gAAAA8AAAAAAAAA&#10;AAAAAAAAoQIAAGRycy9kb3ducmV2LnhtbFBLBQYAAAAABAAEAPkAAACUAwAAAAA=&#10;"/>
                <v:shape id="Text Box 12995" o:spid="_x0000_s3669" type="#_x0000_t202" style="position:absolute;left:7418;top:3658;width:3895;height: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VLzMYA&#10;AADeAAAADwAAAGRycy9kb3ducmV2LnhtbESPzW7CQAyE75V4h5Ur9VKRDRUQmrKgtlIrrgEewGSd&#10;HzXrjbJbEt6+PlTiZsvjmfm2+8l16kpDaD0bWCQpKOLS25ZrA+fT13wDKkRki51nMnCjAPvd7GGL&#10;ufUjF3Q9xlqJCYccDTQx9rnWoWzIYUh8Tyy3yg8Oo6xDre2Ao5i7Tr+k6Vo7bFkSGuzps6Hy5/jr&#10;DFSH8Xn1Ol6+4zkrlusPbLOLvxnz9Di9v4GKNMW7+P/7YKX+MssEQHBkBr3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VLzMYAAADeAAAADwAAAAAAAAAAAAAAAACYAgAAZHJz&#10;L2Rvd25yZXYueG1sUEsFBgAAAAAEAAQA9QAAAIsDAAAAAA==&#10;" stroked="f">
                  <v:textbox>
                    <w:txbxContent>
                      <w:p w:rsidR="00862F6C" w:rsidRPr="00B82EEA" w:rsidRDefault="00862F6C" w:rsidP="00D93103">
                        <w:pPr>
                          <w:rPr>
                            <w:rFonts w:asciiTheme="majorHAnsi" w:hAnsiTheme="majorHAnsi" w:cstheme="majorHAnsi"/>
                            <w:szCs w:val="20"/>
                          </w:rPr>
                        </w:pPr>
                        <w:r>
                          <w:rPr>
                            <w:rFonts w:asciiTheme="majorHAnsi" w:hAnsiTheme="majorHAnsi" w:cstheme="majorHAnsi"/>
                            <w:szCs w:val="20"/>
                          </w:rPr>
                          <w:t>LI</w:t>
                        </w:r>
                        <w:r w:rsidRPr="00B82EEA">
                          <w:rPr>
                            <w:rFonts w:asciiTheme="majorHAnsi" w:hAnsiTheme="majorHAnsi" w:cstheme="majorHAnsi"/>
                            <w:szCs w:val="20"/>
                          </w:rPr>
                          <w:t>6</w:t>
                        </w:r>
                        <w:r>
                          <w:rPr>
                            <w:rFonts w:asciiTheme="majorHAnsi" w:hAnsiTheme="majorHAnsi" w:cstheme="majorHAnsi"/>
                            <w:szCs w:val="20"/>
                          </w:rPr>
                          <w:t>7</w:t>
                        </w:r>
                        <w:r w:rsidRPr="00B82EEA">
                          <w:rPr>
                            <w:rFonts w:asciiTheme="majorHAnsi" w:hAnsiTheme="majorHAnsi" w:cstheme="majorHAnsi"/>
                            <w:szCs w:val="20"/>
                          </w:rPr>
                          <w:t xml:space="preserve">0 </w:t>
                        </w:r>
                        <w:r>
                          <w:rPr>
                            <w:rFonts w:asciiTheme="majorHAnsi" w:hAnsiTheme="majorHAnsi" w:cstheme="majorHAnsi"/>
                            <w:szCs w:val="20"/>
                          </w:rPr>
                          <w:t>&gt;= LI</w:t>
                        </w:r>
                        <w:r w:rsidRPr="00B82EEA">
                          <w:rPr>
                            <w:rFonts w:asciiTheme="majorHAnsi" w:hAnsiTheme="majorHAnsi" w:cstheme="majorHAnsi"/>
                            <w:szCs w:val="20"/>
                          </w:rPr>
                          <w:t>6</w:t>
                        </w:r>
                        <w:r>
                          <w:rPr>
                            <w:rFonts w:asciiTheme="majorHAnsi" w:hAnsiTheme="majorHAnsi" w:cstheme="majorHAnsi"/>
                            <w:szCs w:val="20"/>
                          </w:rPr>
                          <w:t>7</w:t>
                        </w:r>
                        <w:r w:rsidRPr="00B82EEA">
                          <w:rPr>
                            <w:rFonts w:asciiTheme="majorHAnsi" w:hAnsiTheme="majorHAnsi" w:cstheme="majorHAnsi"/>
                            <w:szCs w:val="20"/>
                          </w:rPr>
                          <w:t>0mini</w:t>
                        </w:r>
                        <w:r>
                          <w:rPr>
                            <w:rFonts w:asciiTheme="majorHAnsi" w:hAnsiTheme="majorHAnsi" w:cstheme="majorHAnsi"/>
                            <w:szCs w:val="20"/>
                          </w:rPr>
                          <w:t xml:space="preserve"> &amp;</w:t>
                        </w:r>
                        <w:r w:rsidRPr="0047518D">
                          <w:rPr>
                            <w:rFonts w:asciiTheme="majorHAnsi" w:hAnsiTheme="majorHAnsi" w:cstheme="majorHAnsi"/>
                            <w:szCs w:val="20"/>
                          </w:rPr>
                          <w:t xml:space="preserve"> Yes &amp; </w:t>
                        </w:r>
                        <w:r w:rsidRPr="005B1CF6">
                          <w:rPr>
                            <w:rFonts w:asciiTheme="majorHAnsi" w:hAnsiTheme="majorHAnsi" w:cstheme="majorHAnsi"/>
                            <w:b/>
                            <w:color w:val="FF0000"/>
                            <w:szCs w:val="20"/>
                          </w:rPr>
                          <w:t>FV551 closed</w:t>
                        </w:r>
                      </w:p>
                      <w:p w:rsidR="00862F6C" w:rsidRPr="00F34ED3" w:rsidRDefault="00862F6C" w:rsidP="00D93103">
                        <w:pPr>
                          <w:rPr>
                            <w:szCs w:val="20"/>
                          </w:rPr>
                        </w:pPr>
                      </w:p>
                    </w:txbxContent>
                  </v:textbox>
                </v:shape>
                <v:shape id="AutoShape 12996" o:spid="_x0000_s3670" type="#_x0000_t32" style="position:absolute;left:2785;top:3729;width:44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MI4cUAAADeAAAADwAAAGRycy9kb3ducmV2LnhtbERP30vDMBB+F/wfwgm+iE0r6kZtNqow&#10;cMIeVt372ZxNsLnUJtvqf2+Ewd7u4/t51XJyvTjQGKxnBUWWgyBuvbbcKfh4X93OQYSIrLH3TAp+&#10;KcBycXlRYan9kbd0aGInUgiHEhWYGIdSytAachgyPxAn7suPDmOCYyf1iMcU7np5l+eP0qHl1GBw&#10;oBdD7Xezdwo26+K5/jR2/bb9sZuHVd3vu5udUtdXU/0EItIUz+KT+1Wn+fezWQH/76Qb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MMI4cUAAADeAAAADwAAAAAAAAAA&#10;AAAAAAChAgAAZHJzL2Rvd25yZXYueG1sUEsFBgAAAAAEAAQA+QAAAJMDAAAAAA==&#10;"/>
                <v:shape id="Text Box 12997" o:spid="_x0000_s3671" type="#_x0000_t202" style="position:absolute;left:7337;top:11194;width:3371;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twIMQA&#10;AADeAAAADwAAAGRycy9kb3ducmV2LnhtbERPS2rDMBDdF3oHMYVuSiPXJHHjWAltISVbOznAxBp/&#10;qDUylmo7t68Chezm8b6T7WfTiZEG11pW8LaIQBCXVrdcKzifDq/vIJxH1thZJgVXcrDfPT5kmGo7&#10;cU5j4WsRQtilqKDxvk+ldGVDBt3C9sSBq+xg0Ac41FIPOIVw08k4itbSYMuhocGevhoqf4pfo6A6&#10;Ti+rzXT59uckX64/sU0u9qrU89P8sQXhafZ38b/7qMP8ZZLEcHsn3CB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LcCDEAAAA3gAAAA8AAAAAAAAAAAAAAAAAmAIAAGRycy9k&#10;b3ducmV2LnhtbFBLBQYAAAAABAAEAPUAAACJAwAAAAA=&#10;" stroked="f">
                  <v:textbox>
                    <w:txbxContent>
                      <w:p w:rsidR="00862F6C" w:rsidRPr="00B82EEA" w:rsidRDefault="00862F6C" w:rsidP="00D93103">
                        <w:pPr>
                          <w:rPr>
                            <w:rFonts w:asciiTheme="majorHAnsi" w:hAnsiTheme="majorHAnsi" w:cstheme="majorHAnsi"/>
                            <w:szCs w:val="20"/>
                          </w:rPr>
                        </w:pPr>
                        <w:r>
                          <w:rPr>
                            <w:rFonts w:asciiTheme="majorHAnsi" w:hAnsiTheme="majorHAnsi" w:cstheme="majorHAnsi"/>
                            <w:szCs w:val="20"/>
                          </w:rPr>
                          <w:t>P</w:t>
                        </w:r>
                        <w:r w:rsidRPr="00B82EEA">
                          <w:rPr>
                            <w:rFonts w:asciiTheme="majorHAnsi" w:hAnsiTheme="majorHAnsi" w:cstheme="majorHAnsi"/>
                            <w:szCs w:val="20"/>
                          </w:rPr>
                          <w:t>T6</w:t>
                        </w:r>
                        <w:r>
                          <w:rPr>
                            <w:rFonts w:asciiTheme="majorHAnsi" w:hAnsiTheme="majorHAnsi" w:cstheme="majorHAnsi"/>
                            <w:szCs w:val="20"/>
                          </w:rPr>
                          <w:t>60 close to PT660setpoint</w:t>
                        </w:r>
                      </w:p>
                      <w:p w:rsidR="00862F6C" w:rsidRPr="00B82EEA" w:rsidRDefault="00862F6C" w:rsidP="00D93103"/>
                    </w:txbxContent>
                  </v:textbox>
                </v:shape>
                <v:shape id="AutoShape 12998" o:spid="_x0000_s3672" type="#_x0000_t32" style="position:absolute;left:7146;top:11444;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0zDcYAAADeAAAADwAAAGRycy9kb3ducmV2LnhtbERPS2sCMRC+F/ofwhR6KTVrtbVsjbIK&#10;QhU8+Oh9upluQjeTdRN1+++NIPQ2H99zxtPO1eJEbbCeFfR7GQji0mvLlYL9bvH8DiJEZI21Z1Lw&#10;RwGmk/u7Meban3lDp22sRArhkKMCE2OTSxlKQw5DzzfEifvxrcOYYFtJ3eI5hbtavmTZm3RoOTUY&#10;bGhuqPzdHp2C9bI/K76NXa42B7t+XRT1sXr6UurxoSs+QETq4r/45v7Uaf5wNBrA9Z10g5x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tdMw3GAAAA3gAAAA8AAAAAAAAA&#10;AAAAAAAAoQIAAGRycy9kb3ducmV2LnhtbFBLBQYAAAAABAAEAPkAAACUAwAAAAA=&#10;"/>
                <v:shape id="AutoShape 12999" o:spid="_x0000_s3673" type="#_x0000_t32" style="position:absolute;left:2788;top:3720;width:0;height:1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SrecUAAADeAAAADwAAAGRycy9kb3ducmV2LnhtbERPS2sCMRC+F/ofwhR6KZq12Cpbo6yC&#10;UAsefN3HzXQTuplsN1G3/94IQm/z8T1nMutcLc7UButZwaCfgSAuvbZcKdjvlr0xiBCRNdaeScEf&#10;BZhNHx8mmGt/4Q2dt7ESKYRDjgpMjE0uZSgNOQx93xAn7tu3DmOCbSV1i5cU7mr5mmXv0qHl1GCw&#10;oYWh8md7cgrWq8G8OBq7+tr82vXbsqhP1ctBqeenrvgAEamL/+K7+1On+cPRaAi3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LSrecUAAADeAAAADwAAAAAAAAAA&#10;AAAAAAChAgAAZHJzL2Rvd25yZXYueG1sUEsFBgAAAAAEAAQA+QAAAJMDAAAAAA==&#10;"/>
                <v:shape id="Text Box 13000" o:spid="_x0000_s3674" type="#_x0000_t202" style="position:absolute;left:6037;top:13131;width:1007;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LoVMEA&#10;AADeAAAADwAAAGRycy9kb3ducmV2LnhtbERPy6rCMBDdX/AfwghuLpoqarUa5Soobn18wNiMbbGZ&#10;lCbX1r83guBuDuc5y3VrSvGg2hWWFQwHEQji1OqCMwWX864/A+E8ssbSMil4koP1qvOzxETbho/0&#10;OPlMhBB2CSrIva8SKV2ak0E3sBVx4G62NugDrDOpa2xCuCnlKIqm0mDBoSHHirY5pffTv1FwOzS/&#10;k3lz3ftLfBxPN1jEV/tUqtdt/xYgPLX+K/64DzrMH8fxBN7vhBv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xi6FTBAAAA3gAAAA8AAAAAAAAAAAAAAAAAmAIAAGRycy9kb3du&#10;cmV2LnhtbFBLBQYAAAAABAAEAPUAAACGAwAAAAA=&#10;" stroked="f">
                  <v:textbox>
                    <w:txbxContent>
                      <w:p w:rsidR="00862F6C" w:rsidRPr="00B82EEA" w:rsidRDefault="00862F6C" w:rsidP="00D93103">
                        <w:pPr>
                          <w:rPr>
                            <w:rFonts w:asciiTheme="majorHAnsi" w:hAnsiTheme="majorHAnsi" w:cstheme="majorHAnsi"/>
                            <w:szCs w:val="20"/>
                            <w:lang w:val="fr-FR"/>
                          </w:rPr>
                        </w:pPr>
                        <w:r>
                          <w:rPr>
                            <w:rFonts w:asciiTheme="majorHAnsi" w:hAnsiTheme="majorHAnsi" w:cstheme="majorHAnsi"/>
                            <w:szCs w:val="20"/>
                            <w:lang w:val="fr-FR"/>
                          </w:rPr>
                          <w:t>Stop 2 K</w:t>
                        </w:r>
                      </w:p>
                    </w:txbxContent>
                  </v:textbox>
                </v:shape>
                <v:shape id="AutoShape 13013" o:spid="_x0000_s3675" type="#_x0000_t32" style="position:absolute;left:5498;top:13093;width:5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qQlcUAAADeAAAADwAAAGRycy9kb3ducmV2LnhtbERPTWsCMRC9F/ofwhS8FM0qrcrWKFtB&#10;0IIHrd6nm3ET3Ey2m6jbf98UhN7m8T5ntuhcLa7UButZwXCQgSAuvbZcKTh8rvpTECEia6w9k4If&#10;CrCYPz7MMNf+xju67mMlUgiHHBWYGJtcylAachgGviFO3Mm3DmOCbSV1i7cU7mo5yrKxdGg5NRhs&#10;aGmoPO8vTsF2M3wvvozdfOy+7fZ1VdSX6vmoVO+pK95AROriv/juXus0/2UyGcP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yqQlcUAAADeAAAADwAAAAAAAAAA&#10;AAAAAAChAgAAZHJzL2Rvd25yZXYueG1sUEsFBgAAAAAEAAQA+QAAAJMDAAAAAA==&#10;"/>
                <v:shape id="AutoShape 13014" o:spid="_x0000_s3676" type="#_x0000_t32" style="position:absolute;left:10939;top:9912;width:0;height:31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6EzcUAAADeAAAADwAAAGRycy9kb3ducmV2LnhtbERPTWvCQBC9C/0Pywi9iG5SipHUVUQo&#10;FA+Fmhw8DrvTJJidTXe3Mf333ULB2zze52z3k+3FSD50jhXkqwwEsXam40ZBXb0uNyBCRDbYOyYF&#10;PxRgv3uYbbE07sYfNJ5jI1IIhxIVtDEOpZRBt2QxrNxAnLhP5y3GBH0jjcdbCre9fMqytbTYcWpo&#10;caBjS/p6/rYKulP9Xo+Lr+j15pRffB6qS6+VepxPhxcQkaZ4F/+730ya/1wUBfy9k26Qu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z6EzcUAAADeAAAADwAAAAAAAAAA&#10;AAAAAAChAgAAZHJzL2Rvd25yZXYueG1sUEsFBgAAAAAEAAQA+QAAAJMDAAAAAA==&#10;"/>
                <v:shape id="Text Box 13015" o:spid="_x0000_s3677" type="#_x0000_t202" style="position:absolute;left:7554;top:13119;width:3637;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NHysYA&#10;AADeAAAADwAAAGRycy9kb3ducmV2LnhtbESPzW7CQAyE75V4h5Ur9VKRDRUQmrKgtlIrrgEewGSd&#10;HzXrjbJbEt6+PlTiZmvGM5+3+8l16kpDaD0bWCQpKOLS25ZrA+fT13wDKkRki51nMnCjAPvd7GGL&#10;ufUjF3Q9xlpJCIccDTQx9rnWoWzIYUh8Tyxa5QeHUdah1nbAUcJdp1/SdK0dtiwNDfb02VD5c/x1&#10;BqrD+Lx6HS/f8ZwVy/UHttnF34x5epze30BFmuLd/H99sIK/zDLhlXdkBr3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NHysYAAADeAAAADwAAAAAAAAAAAAAAAACYAgAAZHJz&#10;L2Rvd25yZXYueG1sUEsFBgAAAAAEAAQA9QAAAIsDAAAAAA==&#10;" stroked="f">
                  <v:textbox>
                    <w:txbxContent>
                      <w:p w:rsidR="00862F6C" w:rsidRPr="00B82EEA" w:rsidRDefault="00862F6C" w:rsidP="00D93103">
                        <w:pPr>
                          <w:rPr>
                            <w:rFonts w:asciiTheme="majorHAnsi" w:hAnsiTheme="majorHAnsi" w:cstheme="majorHAnsi"/>
                            <w:szCs w:val="20"/>
                            <w:lang w:val="fr-FR"/>
                          </w:rPr>
                        </w:pPr>
                        <w:r>
                          <w:rPr>
                            <w:rFonts w:asciiTheme="majorHAnsi" w:hAnsiTheme="majorHAnsi" w:cstheme="majorHAnsi"/>
                            <w:szCs w:val="20"/>
                            <w:lang w:val="fr-FR"/>
                          </w:rPr>
                          <w:t>newPT660setpoint &lt; oldPT660setpoint</w:t>
                        </w:r>
                      </w:p>
                    </w:txbxContent>
                  </v:textbox>
                </v:shape>
                <v:shape id="AutoShape 13016" o:spid="_x0000_s3678" type="#_x0000_t32" style="position:absolute;left:7614;top:12984;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UE58YAAADeAAAADwAAAGRycy9kb3ducmV2LnhtbERP30vDMBB+F/wfwgm+iEsn6mZtOqow&#10;2AZ76JzvZ3M2weZSm2zr/nsjCL7dx/fzisXoOnGkIVjPCqaTDARx47XlVsH+bXk7BxEissbOMyk4&#10;U4BFeXlRYK79iWs67mIrUgiHHBWYGPtcytAYchgmvidO3KcfHMYEh1bqAU8p3HXyLssepUPLqcFg&#10;T6+Gmq/dwSnYrqcv1Yex6039bbcPy6o7tDfvSl1fjdUziEhj/Bf/uVc6zb+fzZ7g9510gy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q1BOfGAAAA3gAAAA8AAAAAAAAA&#10;AAAAAAAAoQIAAGRycy9kb3ducmV2LnhtbFBLBQYAAAAABAAEAPkAAACUAwAAAAA=&#10;"/>
                <v:shape id="AutoShape 13017" o:spid="_x0000_s3679" type="#_x0000_t32" style="position:absolute;left:5283;top:2564;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rdXckAAADeAAAADwAAAGRycy9kb3ducmV2LnhtbESPT08CMRDF7yZ8h2ZIvBjpYvxDVgpZ&#10;TUiEhAOo93E7bhu303VbYP32zMGE20zmzXvvN18OoVVH6pOPbGA6KUAR19F6bgx8vK9uZ6BSRrbY&#10;RiYDf5RguRhdzbG08cQ7Ou5zo8SEU4kGXM5dqXWqHQVMk9gRy+079gGzrH2jbY8nMQ+tviuKRx3Q&#10;syQ47OjVUf2zPwQD2/X0pfpyfr3Z/frtw6pqD83NpzHX46F6BpVpyBfx//eblfr3TzMBEByZQS/O&#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5a3V3JAAAA3gAAAA8AAAAA&#10;AAAAAAAAAAAAoQIAAGRycy9kb3ducmV2LnhtbFBLBQYAAAAABAAEAPkAAACXAwAAAAA=&#10;"/>
                <v:shape id="AutoShape 13018" o:spid="_x0000_s3680" type="#_x0000_t32" style="position:absolute;left:5412;top:2268;width:0;height:14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Z4xsYAAADeAAAADwAAAGRycy9kb3ducmV2LnhtbERPS0vDQBC+C/6HZQQvYjcRHyVmW6JQ&#10;sEIPje19zI7ZxexszG7a+O9dodDbfHzPKZeT68SBhmA9K8hnGQjixmvLrYLdx+p2DiJEZI2dZ1Lw&#10;SwGWi8uLEgvtj7ylQx1bkUI4FKjAxNgXUobGkMMw8z1x4r784DAmOLRSD3hM4a6Td1n2KB1aTg0G&#10;e3o11HzXo1OwWecv1aex6/ftj908rKpubG/2Sl1fTdUziEhTPItP7jed5t8/zXP4fyfd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WeMbGAAAA3gAAAA8AAAAAAAAA&#10;AAAAAAAAoQIAAGRycy9kb3ducmV2LnhtbFBLBQYAAAAABAAEAPkAAACUAwAAAAA=&#10;"/>
                <v:shape id="Text Box 13019" o:spid="_x0000_s3681" type="#_x0000_t202" style="position:absolute;left:5765;top:2365;width:4319;height: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4AB8IA&#10;AADeAAAADwAAAGRycy9kb3ducmV2LnhtbERP24rCMBB9F/yHMIIvYlPFtVqNsgq7+OrlA8ZmesFm&#10;UpqsrX9vFhb2bQ7nOtt9b2rxpNZVlhXMohgEcWZ1xYWC2/VrugLhPLLG2jIpeJGD/W442GKqbcdn&#10;el58IUIIuxQVlN43qZQuK8mgi2xDHLjctgZ9gG0hdYtdCDe1nMfxUhqsODSU2NCxpOxx+TEK8lM3&#10;+Vh3929/S86L5QGr5G5fSo1H/ecGhKfe/4v/3Ccd5i+S1Rx+3wk3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XgAHwgAAAN4AAAAPAAAAAAAAAAAAAAAAAJgCAABkcnMvZG93&#10;bnJldi54bWxQSwUGAAAAAAQABAD1AAAAhwMAAAAA&#10;" stroked="f">
                  <v:textbox>
                    <w:txbxContent>
                      <w:p w:rsidR="00862F6C" w:rsidRPr="00B82EEA" w:rsidRDefault="00862F6C" w:rsidP="00D93103">
                        <w:pPr>
                          <w:rPr>
                            <w:rFonts w:asciiTheme="majorHAnsi" w:hAnsiTheme="majorHAnsi" w:cstheme="majorHAnsi"/>
                            <w:szCs w:val="20"/>
                          </w:rPr>
                        </w:pPr>
                        <w:r>
                          <w:rPr>
                            <w:rFonts w:asciiTheme="majorHAnsi" w:hAnsiTheme="majorHAnsi" w:cstheme="majorHAnsi"/>
                            <w:szCs w:val="20"/>
                          </w:rPr>
                          <w:t>Start 2 K V</w:t>
                        </w:r>
                        <w:r w:rsidRPr="00B82EEA">
                          <w:rPr>
                            <w:rFonts w:asciiTheme="majorHAnsi" w:hAnsiTheme="majorHAnsi" w:cstheme="majorHAnsi"/>
                            <w:szCs w:val="20"/>
                          </w:rPr>
                          <w:t>acuum</w:t>
                        </w:r>
                        <w:r>
                          <w:rPr>
                            <w:rFonts w:asciiTheme="majorHAnsi" w:hAnsiTheme="majorHAnsi" w:cstheme="majorHAnsi"/>
                            <w:szCs w:val="20"/>
                          </w:rPr>
                          <w:t xml:space="preserve"> &amp; (S10 &amp;S12) stopped </w:t>
                        </w:r>
                      </w:p>
                    </w:txbxContent>
                  </v:textbox>
                </v:shape>
                <v:rect id="Rectangle 13020" o:spid="_x0000_s3682" style="position:absolute;left:2185;top:4110;width:2498;height: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u38sMA&#10;AADeAAAADwAAAGRycy9kb3ducmV2LnhtbERPTYvCMBC9C/6HMMLeNFWXVatRRHFxj1ov3sZmbKvN&#10;pDRRu/56IyzsbR7vc2aLxpTiTrUrLCvo9yIQxKnVBWcKDsmmOwbhPLLG0jIp+CUHi3m7NcNY2wfv&#10;6L73mQgh7GJUkHtfxVK6NCeDrmcr4sCdbW3QB1hnUtf4COGmlIMo+pIGCw4NOVa0yim97m9GwakY&#10;HPC5S74jM9kM/U+TXG7HtVIfnWY5BeGp8f/iP/dWh/mfo/EQ3u+EG+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u38sMAAADeAAAADwAAAAAAAAAAAAAAAACYAgAAZHJzL2Rv&#10;d25yZXYueG1sUEsFBgAAAAAEAAQA9QAAAIgDAAAAAA==&#10;">
                  <v:textbox>
                    <w:txbxContent>
                      <w:p w:rsidR="00862F6C" w:rsidRPr="00F34ED3" w:rsidRDefault="00862F6C" w:rsidP="00D93103">
                        <w:pPr>
                          <w:spacing w:before="40"/>
                          <w:jc w:val="center"/>
                          <w:rPr>
                            <w:rFonts w:asciiTheme="majorHAnsi" w:hAnsiTheme="majorHAnsi" w:cstheme="majorHAnsi"/>
                            <w:szCs w:val="20"/>
                          </w:rPr>
                        </w:pPr>
                        <w:r w:rsidRPr="00F34ED3">
                          <w:rPr>
                            <w:rFonts w:asciiTheme="majorHAnsi" w:hAnsiTheme="majorHAnsi" w:cstheme="majorHAnsi"/>
                            <w:szCs w:val="20"/>
                          </w:rPr>
                          <w:t>The tank 2K is not filled,</w:t>
                        </w:r>
                      </w:p>
                      <w:p w:rsidR="00862F6C" w:rsidRPr="00C97C66" w:rsidRDefault="00862F6C" w:rsidP="00D93103">
                        <w:pPr>
                          <w:jc w:val="center"/>
                          <w:rPr>
                            <w:rFonts w:asciiTheme="majorHAnsi" w:hAnsiTheme="majorHAnsi" w:cstheme="majorHAnsi"/>
                            <w:szCs w:val="20"/>
                            <w:lang w:val="fr-FR"/>
                          </w:rPr>
                        </w:pPr>
                        <w:r>
                          <w:rPr>
                            <w:rFonts w:asciiTheme="majorHAnsi" w:hAnsiTheme="majorHAnsi" w:cstheme="majorHAnsi"/>
                            <w:szCs w:val="20"/>
                          </w:rPr>
                          <w:t>“Do you want continue?”</w:t>
                        </w:r>
                      </w:p>
                    </w:txbxContent>
                  </v:textbox>
                </v:rect>
                <v:shape id="Text Box 13021" o:spid="_x0000_s3683" type="#_x0000_t202" style="position:absolute;left:2000;top:4996;width:585;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vF/8MA&#10;AADeAAAADwAAAGRycy9kb3ducmV2LnhtbERPS2vCQBC+F/wPywjedNeSVhtdRSpCTxYfLfQ2ZMck&#10;mJ0N2dXEf+8KQm/z8T1nvuxsJa7U+NKxhvFIgSDOnCk513A8bIZTED4gG6wck4YbeVguei9zTI1r&#10;eUfXfchFDGGfooYihDqV0mcFWfQjVxNH7uQaiyHCJpemwTaG20q+KvUuLZYcGwqs6bOg7Ly/WA0/&#10;29Pfb6K+87V9q1vXKcn2Q2o96HerGYhAXfgXP91fJs5PJtMEHu/EG+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2vF/8MAAADeAAAADwAAAAAAAAAAAAAAAACYAgAAZHJzL2Rv&#10;d25yZXYueG1sUEsFBgAAAAAEAAQA9QAAAIgDAAAAAA==&#10;" filled="f" stroked="f">
                  <v:textbox>
                    <w:txbxContent>
                      <w:p w:rsidR="00862F6C" w:rsidRPr="00B82EEA" w:rsidRDefault="00862F6C" w:rsidP="00D93103">
                        <w:pPr>
                          <w:rPr>
                            <w:rFonts w:asciiTheme="majorHAnsi" w:hAnsiTheme="majorHAnsi" w:cstheme="majorHAnsi"/>
                            <w:szCs w:val="20"/>
                            <w:lang w:val="fr-FR"/>
                          </w:rPr>
                        </w:pPr>
                        <w:r>
                          <w:rPr>
                            <w:rFonts w:asciiTheme="majorHAnsi" w:hAnsiTheme="majorHAnsi" w:cstheme="majorHAnsi"/>
                            <w:szCs w:val="20"/>
                            <w:lang w:val="fr-FR"/>
                          </w:rPr>
                          <w:t>No</w:t>
                        </w:r>
                      </w:p>
                    </w:txbxContent>
                  </v:textbox>
                </v:shape>
                <v:shape id="AutoShape 13022" o:spid="_x0000_s3684" type="#_x0000_t32" style="position:absolute;left:2372;top:5334;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KYRsUAAADeAAAADwAAAGRycy9kb3ducmV2LnhtbERPTWvCQBC9C/6HZQre6qbF1pC6irQo&#10;OdiDsfQ8ZMdNaHY2za4m9de7QsHbPN7nLFaDbcSZOl87VvA0TUAQl07XbBR8HTaPKQgfkDU2jknB&#10;H3lYLcejBWba9byncxGMiCHsM1RQhdBmUvqyIot+6lriyB1dZzFE2BmpO+xjuG3kc5K8Sos1x4YK&#10;W3qvqPwpTlaBIbv53aZHU1z6fPdx+J59+m2u1ORhWL+BCDSEu/jfnes4fzZPX+D2TrxBL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oKYRsUAAADeAAAADwAAAAAAAAAA&#10;AAAAAAChAgAAZHJzL2Rvd25yZXYueG1sUEsFBgAAAAAEAAQA+QAAAJMDAAAAAA==&#10;"/>
                <v:shape id="AutoShape 13024" o:spid="_x0000_s3685" type="#_x0000_t32" style="position:absolute;left:1829;top:5338;width:36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gssUAAADeAAAADwAAAGRycy9kb3ducmV2LnhtbERPTWsCMRC9F/ofwhS8lJpVWitbo6yC&#10;oAUPWr1PN9NN6GaybqJu/70RhN7m8T5nMutcLc7UButZwaCfgSAuvbZcKdh/LV/GIEJE1lh7JgV/&#10;FGA2fXyYYK79hbd03sVKpBAOOSowMTa5lKE05DD0fUOcuB/fOowJtpXULV5SuKvlMMtG0qHl1GCw&#10;oYWh8nd3cgo268G8+DZ2/bk92s3bsqhP1fNBqd5TV3yAiNTFf/HdvdJp/uv7eAS3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gssUAAADeAAAADwAAAAAAAAAA&#10;AAAAAAChAgAAZHJzL2Rvd25yZXYueG1sUEsFBgAAAAAEAAQA+QAAAJMDAAAAAA==&#10;"/>
                <v:shape id="Text Box 13025" o:spid="_x0000_s3686" type="#_x0000_t202" style="position:absolute;left:3174;top:5001;width:1195;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lbiMMA&#10;AADeAAAADwAAAGRycy9kb3ducmV2LnhtbERPS2vCQBC+C/6HZYTedLfFZ+oqpaXQk2J8QG9DdkxC&#10;s7MhuzXx37uC4G0+vucs152txIUaXzrW8DpSIIgzZ0rONRz238M5CB+QDVaOScOVPKxX/d4SE+Na&#10;3tElDbmIIewT1FCEUCdS+qwgi37kauLInV1jMUTY5NI02MZwW8k3pabSYsmxocCaPgvK/tJ/q+G4&#10;Of+exmqbf9lJ3bpOSbYLqfXLoPt4BxGoC0/xw/1j4vzxbD6D+zvxBr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lbiMMAAADeAAAADwAAAAAAAAAAAAAAAACYAgAAZHJzL2Rv&#10;d25yZXYueG1sUEsFBgAAAAAEAAQA9QAAAIgDAAAAAA==&#10;" filled="f" stroked="f">
                  <v:textbox>
                    <w:txbxContent>
                      <w:p w:rsidR="00862F6C" w:rsidRPr="00B82EEA" w:rsidRDefault="00862F6C" w:rsidP="00D93103">
                        <w:pPr>
                          <w:rPr>
                            <w:rFonts w:asciiTheme="majorHAnsi" w:hAnsiTheme="majorHAnsi" w:cstheme="majorHAnsi"/>
                            <w:szCs w:val="20"/>
                            <w:lang w:val="fr-FR"/>
                          </w:rPr>
                        </w:pPr>
                        <w:r>
                          <w:rPr>
                            <w:rFonts w:asciiTheme="majorHAnsi" w:hAnsiTheme="majorHAnsi" w:cstheme="majorHAnsi"/>
                            <w:szCs w:val="20"/>
                            <w:lang w:val="fr-FR"/>
                          </w:rPr>
                          <w:t>Yes</w:t>
                        </w:r>
                      </w:p>
                    </w:txbxContent>
                  </v:textbox>
                </v:shape>
                <v:shape id="AutoShape 13026" o:spid="_x0000_s3687" type="#_x0000_t32" style="position:absolute;left:3152;top:5229;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zRW8kAAADeAAAADwAAAGRycy9kb3ducmV2LnhtbESPT08CMRDF7yZ8h2ZIvBjpYvxDVgpZ&#10;TUiEhAOo93E7bhu303VbYP32zMGE20zem/d+M18OoVVH6pOPbGA6KUAR19F6bgx8vK9uZ6BSRrbY&#10;RiYDf5RguRhdzbG08cQ7Ou5zoySEU4kGXM5dqXWqHQVMk9gRi/Yd+4BZ1r7RtseThIdW3xXFow7o&#10;WRocdvTqqP7ZH4KB7Xr6Un05v97sfv32YVW1h+bm05jr8VA9g8o05Iv5//rNCv7900x45R2ZQS/O&#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As0VvJAAAA3gAAAA8AAAAA&#10;AAAAAAAAAAAAoQIAAGRycy9kb3ducmV2LnhtbFBLBQYAAAAABAAEAPkAAACXAwAAAAA=&#10;"/>
                <v:shape id="AutoShape 13027" o:spid="_x0000_s3688" type="#_x0000_t32" style="position:absolute;left:1826;top:1929;width:0;height:34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9sMMAAADeAAAADwAAAGRycy9kb3ducmV2LnhtbERPTWvCQBC9F/wPywi91Y0ircZsxCpK&#10;r2ovvQ3ZMQlmZ9PdNYn99d1Cwds83udk68E0oiPna8sKppMEBHFhdc2lgs/z/mUBwgdkjY1lUnAn&#10;D+t89JRhqm3PR+pOoRQxhH2KCqoQ2lRKX1Rk0E9sSxy5i3UGQ4SulNphH8NNI2dJ8ioN1hwbKmxp&#10;W1FxPd2MgiNi8nUI3z/Nuzvo7t7u9v38rNTzeNisQAQawkP87/7Qcf78bbGEv3fiD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7//bDDAAAA3gAAAA8AAAAAAAAAAAAA&#10;AAAAoQIAAGRycy9kb3ducmV2LnhtbFBLBQYAAAAABAAEAPkAAACRAwAAAAA=&#10;" strokeweight=".5pt">
                  <v:stroke startarrow="block"/>
                </v:shape>
                <v:rect id="Rectangle 13028" o:spid="_x0000_s3689" style="position:absolute;left:4945;top:1595;width:1213;height: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WMcA&#10;AADeAAAADwAAAGRycy9kb3ducmV2LnhtbESPQW/CMAyF70j7D5En7QYpbNpGISDExARHWi67mcZr&#10;OxqnagJ0/Hp8mLSbLT+/9775sneNulAXas8GxqMEFHHhbc2lgUO+Gb6DChHZYuOZDPxSgOXiYTDH&#10;1Por7+mSxVKJCYcUDVQxtqnWoajIYRj5llhu375zGGXtSm07vIq5a/QkSV61w5olocKW1hUVp+zs&#10;DBzryQFv+/wzcdPNc9z1+c/568OYp8d+NQMVqY//4r/vrZX6L29TARAcmUEv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Av1jHAAAA3gAAAA8AAAAAAAAAAAAAAAAAmAIAAGRy&#10;cy9kb3ducmV2LnhtbFBLBQYAAAAABAAEAPUAAACMAwAAAAA=&#10;">
                  <v:textbox>
                    <w:txbxContent>
                      <w:p w:rsidR="00862F6C" w:rsidRPr="00324FB4" w:rsidRDefault="00862F6C" w:rsidP="00D93103">
                        <w:pPr>
                          <w:spacing w:before="120"/>
                          <w:jc w:val="center"/>
                          <w:rPr>
                            <w:rFonts w:asciiTheme="majorHAnsi" w:hAnsiTheme="majorHAnsi" w:cstheme="majorHAnsi"/>
                            <w:szCs w:val="20"/>
                            <w:lang w:val="fr-FR"/>
                          </w:rPr>
                        </w:pPr>
                        <w:r>
                          <w:rPr>
                            <w:rFonts w:asciiTheme="majorHAnsi" w:hAnsiTheme="majorHAnsi" w:cstheme="majorHAnsi"/>
                            <w:szCs w:val="20"/>
                            <w:lang w:val="fr-FR"/>
                          </w:rPr>
                          <w:t>Stop</w:t>
                        </w:r>
                      </w:p>
                    </w:txbxContent>
                  </v:textbox>
                </v:rect>
                <v:shape id="AutoShape 13029" o:spid="_x0000_s3690" type="#_x0000_t32" style="position:absolute;left:811;top:1906;width:0;height:113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uG8YAAADeAAAADwAAAGRycy9kb3ducmV2LnhtbERPS2sCMRC+F/ofwgheimZX+rCrUbYF&#10;oRY8+Oh93Iyb0M1ku4m6/fdNodDbfHzPmS9714gLdcF6VpCPMxDEldeWawWH/Wo0BREissbGMyn4&#10;pgDLxe3NHAvtr7ylyy7WIoVwKFCBibEtpAyVIYdh7FvixJ185zAm2NVSd3hN4a6Rkyx7lA4tpwaD&#10;Lb0aqj53Z6dgs85fyqOx6/ftl908rMrmXN99KDUc9OUMRKQ+/ov/3G86zb9/es7h9510g1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TP7hvGAAAA3gAAAA8AAAAAAAAA&#10;AAAAAAAAoQIAAGRycy9kb3ducmV2LnhtbFBLBQYAAAAABAAEAPkAAACUAwAAAAA=&#10;"/>
                <v:shape id="AutoShape 13030" o:spid="_x0000_s3691" type="#_x0000_t32" style="position:absolute;left:4210;top:3082;width:7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1wbMYAAADeAAAADwAAAGRycy9kb3ducmV2LnhtbERPS2sCMRC+C/0PYQq9iGaVttqtUbYF&#10;oQoefN2nm+kmdDPZbqJu/70RCr3Nx/ec2aJztThTG6xnBaNhBoK49NpypeCwXw6mIEJE1lh7JgW/&#10;FGAxv+vNMNf+wls672IlUgiHHBWYGJtcylAachiGviFO3JdvHcYE20rqFi8p3NVynGXP0qHl1GCw&#10;oXdD5ffu5BRsVqO34tPY1Xr7YzdPy6I+Vf2jUg/3XfEKIlIX/8V/7g+d5j9OXsZweyfd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dcGzGAAAA3gAAAA8AAAAAAAAA&#10;AAAAAAAAoQIAAGRycy9kb3ducmV2LnhtbFBLBQYAAAAABAAEAPkAAACUAwAAAAA=&#10;"/>
                <v:shape id="AutoShape 13031" o:spid="_x0000_s3692" type="#_x0000_t32" style="position:absolute;left:4688;top:2962;width:0;height: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1HV98YAAADeAAAADwAAAGRycy9kb3ducmV2LnhtbERPS08CMRC+m/gfmjHxYqCLKOhCIasJ&#10;iZhw4OF93A7bxu103RZY/j01MeE2X77nTOedq8WR2mA9Kxj0MxDEpdeWKwW77aL3AiJEZI21Z1Jw&#10;pgDz2e3NFHPtT7ym4yZWIoVwyFGBibHJpQylIYeh7xvixO196zAm2FZSt3hK4a6Wj1k2kg4tpwaD&#10;Db0bKn82B6dgtRy8Fd/GLj/Xv3b1vCjqQ/XwpdT9XVdMQETq4lX87/7Qaf7T+HUIf++k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tR1ffGAAAA3gAAAA8AAAAAAAAA&#10;AAAAAAAAoQIAAGRycy9kb3ducmV2LnhtbFBLBQYAAAAABAAEAPkAAACUAwAAAAA=&#10;"/>
                <v:shape id="AutoShape 13032" o:spid="_x0000_s3693" type="#_x0000_t32" style="position:absolute;left:4210;top:1944;width:0;height:1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fE88MAAADeAAAADwAAAGRycy9kb3ducmV2LnhtbERPTWvCQBC9C/0PyxS86aYlqE2zkdqi&#10;9Kr20tuQnSah2dm4u02iv94tCN7m8T4nX4+mFT0531hW8DRPQBCXVjdcKfg6bmcrED4ga2wtk4Iz&#10;eVgXD5McM20H3lN/CJWIIewzVFCH0GVS+rImg35uO+LI/VhnMEToKqkdDjHctPI5SRbSYMOxocaO&#10;3msqfw9/RsEeMfnehdOl3bid7s/dx3ZIj0pNH8e3VxCBxnAX39yfOs5Ply8p/L8Tb5D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UnxPPDAAAA3gAAAA8AAAAAAAAAAAAA&#10;AAAAoQIAAGRycy9kb3ducmV2LnhtbFBLBQYAAAAABAAEAPkAAACRAwAAAAA=&#10;" strokeweight=".5pt">
                  <v:stroke startarrow="block"/>
                </v:shape>
                <v:shape id="Text Box 13033" o:spid="_x0000_s3694" type="#_x0000_t202" style="position:absolute;left:4334;top:2634;width:570;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72ucQA&#10;AADeAAAADwAAAGRycy9kb3ducmV2LnhtbERPS2sCMRC+C/6HMIK3mli06najlBbBU4urLfQ2bGYf&#10;uJksm+hu/31TKHibj+856W6wjbhR52vHGuYzBYI4d6bmUsP5tH9Yg/AB2WDjmDT8kIfddjxKMTGu&#10;5yPdslCKGMI+QQ1VCG0ipc8rsuhnriWOXOE6iyHCrpSmwz6G20Y+KvUkLdYcGyps6bWi/JJdrYbP&#10;9+L7a6E+yje7bHs3KMl2I7WeToaXZxCBhnAX/7sPJs5frDZL+Hsn3i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9rnEAAAA3gAAAA8AAAAAAAAAAAAAAAAAmAIAAGRycy9k&#10;b3ducmV2LnhtbFBLBQYAAAAABAAEAPUAAACJAwAAAAA=&#10;" filled="f" stroked="f">
                  <v:textbox>
                    <w:txbxContent>
                      <w:p w:rsidR="00862F6C" w:rsidRPr="00B82EEA" w:rsidRDefault="00862F6C" w:rsidP="00D93103">
                        <w:pPr>
                          <w:rPr>
                            <w:rFonts w:asciiTheme="majorHAnsi" w:hAnsiTheme="majorHAnsi" w:cstheme="majorHAnsi"/>
                            <w:szCs w:val="20"/>
                            <w:lang w:val="fr-FR"/>
                          </w:rPr>
                        </w:pPr>
                        <w:r>
                          <w:rPr>
                            <w:rFonts w:asciiTheme="majorHAnsi" w:hAnsiTheme="majorHAnsi" w:cstheme="majorHAnsi"/>
                            <w:szCs w:val="20"/>
                            <w:lang w:val="fr-FR"/>
                          </w:rPr>
                          <w:t>No</w:t>
                        </w:r>
                      </w:p>
                    </w:txbxContent>
                  </v:textbox>
                </v:shape>
                <v:shape id="AutoShape 13034" o:spid="_x0000_s3695" type="#_x0000_t32" style="position:absolute;left:5454;top:3991;width:17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WC0sUAAADeAAAADwAAAGRycy9kb3ducmV2LnhtbERPTWsCMRC9C/6HMII3zSqi7dYoVRBt&#10;pQe3tedhM91dupmsSdRtf31TELzN433OfNmaWlzI+cqygtEwAUGcW11xoeDjfTN4AOEDssbaMin4&#10;IQ/LRbczx1TbKx/okoVCxBD2KSooQ2hSKX1ekkE/tA1x5L6sMxgidIXUDq8x3NRynCRTabDi2FBi&#10;Q+uS8u/sbBS87ptqfNq+uZc60Gemf4+r7eioVL/XPj+BCNSGu/jm3uk4fzJ7nML/O/EG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QWC0sUAAADeAAAADwAAAAAAAAAA&#10;AAAAAAChAgAAZHJzL2Rvd25yZXYueG1sUEsFBgAAAAAEAAQA+QAAAJMDAAAAAA==&#10;" strokeweight=".5pt">
                  <v:stroke endarrow="block"/>
                </v:shape>
                <v:shape id="AutoShape 13035" o:spid="_x0000_s3696" type="#_x0000_t32" style="position:absolute;left:5469;top:3988;width:0;height:13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JiN8UAAADeAAAADwAAAGRycy9kb3ducmV2LnhtbERPTWsCMRC9F/wPYQQvpWZXpNrVKKUg&#10;FA+F6h48Dsm4u7iZrElct//eFAq9zeN9zno72Fb05EPjWEE+zUAQa2carhSUx93LEkSIyAZbx6Tg&#10;hwJsN6OnNRbG3fmb+kOsRArhUKCCOsaukDLomiyGqeuIE3d23mJM0FfSeLyncNvKWZa9SosNp4Ya&#10;O/qoSV8ON6ug2ZdfZf98jV4v9/nJ5+F4arVSk/HwvgIRaYj/4j/3p0nz54u3Bfy+k26Qm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zJiN8UAAADeAAAADwAAAAAAAAAA&#10;AAAAAAChAgAAZHJzL2Rvd25yZXYueG1sUEsFBgAAAAAEAAQA+QAAAJMDAAAAAA==&#10;"/>
                <v:rect id="Rectangle 13036" o:spid="_x0000_s3697" style="position:absolute;left:5762;top:10041;width:1743;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azXscA&#10;AADeAAAADwAAAGRycy9kb3ducmV2LnhtbESPQW/CMAyF70j7D5En7QYpbNpGISDExARHWi67mcZr&#10;OxqnagJ0/Hp8mLSbrff83uf5sneNulAXas8GxqMEFHHhbc2lgUO+Gb6DChHZYuOZDPxSgOXiYTDH&#10;1Por7+mSxVJJCIcUDVQxtqnWoajIYRj5lli0b985jLJ2pbYdXiXcNXqSJK/aYc3SUGFL64qKU3Z2&#10;Bo715IC3ff6ZuOnmOe76/Of89WHM02O/moGK1Md/89/11gr+y9tUeOUdmUEv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2s17HAAAA3gAAAA8AAAAAAAAAAAAAAAAAmAIAAGRy&#10;cy9kb3ducmV2LnhtbFBLBQYAAAAABAAEAPUAAACMAwAAAAA=&#10;">
                  <v:textbox>
                    <w:txbxContent>
                      <w:p w:rsidR="00862F6C" w:rsidRPr="00B82EEA" w:rsidRDefault="00862F6C" w:rsidP="00D93103">
                        <w:pPr>
                          <w:spacing w:before="120"/>
                          <w:jc w:val="center"/>
                          <w:rPr>
                            <w:rFonts w:asciiTheme="majorHAnsi" w:hAnsiTheme="majorHAnsi" w:cstheme="majorHAnsi"/>
                            <w:szCs w:val="20"/>
                          </w:rPr>
                        </w:pPr>
                        <w:r>
                          <w:rPr>
                            <w:rFonts w:asciiTheme="majorHAnsi" w:hAnsiTheme="majorHAnsi" w:cstheme="majorHAnsi"/>
                            <w:szCs w:val="20"/>
                          </w:rPr>
                          <w:t>P</w:t>
                        </w:r>
                        <w:r w:rsidRPr="00B82EEA">
                          <w:rPr>
                            <w:rFonts w:asciiTheme="majorHAnsi" w:hAnsiTheme="majorHAnsi" w:cstheme="majorHAnsi"/>
                            <w:szCs w:val="20"/>
                          </w:rPr>
                          <w:t>umping 2K tank</w:t>
                        </w:r>
                      </w:p>
                    </w:txbxContent>
                  </v:textbox>
                </v:rect>
                <v:shape id="Text Box 13037" o:spid="_x0000_s3698" type="#_x0000_t202" style="position:absolute;left:7506;top:10039;width:3007;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1K3MUA&#10;AADeAAAADwAAAGRycy9kb3ducmV2LnhtbERPTWvCQBC9C/0PyxS8SN3UiprUVYrQojdNxV6H7JiE&#10;ZmfT3TWm/75bELzN433Oct2bRnTkfG1ZwfM4AUFcWF1zqeD4+f60AOEDssbGMin4JQ/r1cNgiZm2&#10;Vz5Ql4dSxBD2GSqoQmgzKX1RkUE/ti1x5M7WGQwRulJqh9cYbho5SZKZNFhzbKiwpU1FxXd+MQoW&#10;02335Xcv+1MxOzdpGM27jx+n1PCxf3sFEagPd/HNvdVx/nSepvD/Trx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TUrcxQAAAN4AAAAPAAAAAAAAAAAAAAAAAJgCAABkcnMv&#10;ZG93bnJldi54bWxQSwUGAAAAAAQABAD1AAAAigMAAAAA&#10;">
                  <v:textbox>
                    <w:txbxContent>
                      <w:p w:rsidR="00862F6C" w:rsidRDefault="00862F6C" w:rsidP="00D93103">
                        <w:pPr>
                          <w:rPr>
                            <w:rFonts w:asciiTheme="majorHAnsi" w:hAnsiTheme="majorHAnsi" w:cstheme="majorHAnsi"/>
                            <w:szCs w:val="20"/>
                          </w:rPr>
                        </w:pPr>
                        <w:r w:rsidRPr="00B82EEA">
                          <w:rPr>
                            <w:rFonts w:asciiTheme="majorHAnsi" w:hAnsiTheme="majorHAnsi" w:cstheme="majorHAnsi"/>
                            <w:szCs w:val="20"/>
                          </w:rPr>
                          <w:t>CV582 opening step by step</w:t>
                        </w:r>
                        <w:r>
                          <w:rPr>
                            <w:rFonts w:asciiTheme="majorHAnsi" w:hAnsiTheme="majorHAnsi" w:cstheme="majorHAnsi"/>
                            <w:szCs w:val="20"/>
                          </w:rPr>
                          <w:t xml:space="preserve"> </w:t>
                        </w:r>
                      </w:p>
                      <w:p w:rsidR="00862F6C" w:rsidRDefault="00862F6C" w:rsidP="00D93103">
                        <w:pPr>
                          <w:rPr>
                            <w:rFonts w:asciiTheme="majorHAnsi" w:hAnsiTheme="majorHAnsi" w:cstheme="majorHAnsi"/>
                            <w:szCs w:val="20"/>
                          </w:rPr>
                        </w:pPr>
                        <w:r>
                          <w:rPr>
                            <w:rFonts w:asciiTheme="majorHAnsi" w:hAnsiTheme="majorHAnsi" w:cstheme="majorHAnsi"/>
                            <w:szCs w:val="20"/>
                          </w:rPr>
                          <w:t>Cryostat-2K = true</w:t>
                        </w:r>
                      </w:p>
                      <w:p w:rsidR="00862F6C" w:rsidRDefault="00862F6C" w:rsidP="00D93103">
                        <w:pPr>
                          <w:rPr>
                            <w:rFonts w:asciiTheme="majorHAnsi" w:hAnsiTheme="majorHAnsi" w:cstheme="majorHAnsi"/>
                            <w:b/>
                            <w:color w:val="FF0000"/>
                            <w:szCs w:val="20"/>
                          </w:rPr>
                        </w:pPr>
                        <w:r w:rsidRPr="00B82EEA">
                          <w:rPr>
                            <w:rFonts w:asciiTheme="majorHAnsi" w:hAnsiTheme="majorHAnsi" w:cstheme="majorHAnsi"/>
                            <w:szCs w:val="20"/>
                          </w:rPr>
                          <w:t>FV58</w:t>
                        </w:r>
                        <w:r>
                          <w:rPr>
                            <w:rFonts w:asciiTheme="majorHAnsi" w:hAnsiTheme="majorHAnsi" w:cstheme="majorHAnsi"/>
                            <w:szCs w:val="20"/>
                          </w:rPr>
                          <w:t xml:space="preserve">2 opened, </w:t>
                        </w: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p w:rsidR="00862F6C" w:rsidRPr="008760C1" w:rsidRDefault="00862F6C" w:rsidP="00D93103">
                        <w:pPr>
                          <w:rPr>
                            <w:rFonts w:asciiTheme="majorHAnsi" w:hAnsiTheme="majorHAnsi" w:cstheme="majorHAnsi"/>
                            <w:color w:val="000000" w:themeColor="text1"/>
                            <w:szCs w:val="20"/>
                          </w:rPr>
                        </w:pPr>
                        <w:r w:rsidRPr="008760C1">
                          <w:rPr>
                            <w:rFonts w:asciiTheme="majorHAnsi" w:hAnsiTheme="majorHAnsi" w:cstheme="majorHAnsi"/>
                            <w:b/>
                            <w:color w:val="000000" w:themeColor="text1"/>
                            <w:szCs w:val="20"/>
                          </w:rPr>
                          <w:t>Start 13</w:t>
                        </w:r>
                        <w:r>
                          <w:rPr>
                            <w:rFonts w:asciiTheme="majorHAnsi" w:hAnsiTheme="majorHAnsi" w:cstheme="majorHAnsi"/>
                            <w:b/>
                            <w:color w:val="000000" w:themeColor="text1"/>
                            <w:szCs w:val="20"/>
                          </w:rPr>
                          <w:t>L</w:t>
                        </w:r>
                      </w:p>
                      <w:p w:rsidR="00862F6C" w:rsidRPr="00B82EEA" w:rsidRDefault="00862F6C" w:rsidP="00D93103">
                        <w:pPr>
                          <w:rPr>
                            <w:rFonts w:asciiTheme="majorHAnsi" w:hAnsiTheme="majorHAnsi" w:cstheme="majorHAnsi"/>
                            <w:szCs w:val="20"/>
                          </w:rPr>
                        </w:pPr>
                      </w:p>
                    </w:txbxContent>
                  </v:textbox>
                </v:shape>
                <v:rect id="Rectangle 13038" o:spid="_x0000_s3699" style="position:absolute;left:5762;top:11539;width:1817;height:1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6+icYA&#10;AADeAAAADwAAAGRycy9kb3ducmV2LnhtbESPQW/CMAyF75P2HyJP4jaSMTRBIaBpE4gdoVy4mcZr&#10;uzVO1QQo/Pr5MImbLT+/9775sveNOlMX68AWXoYGFHERXM2lhX2+ep6AignZYROYLFwpwnLx+DDH&#10;zIULb+m8S6USE44ZWqhSajOtY1GRxzgMLbHcvkPnMcnaldp1eBFz3+iRMW/aY82SUGFLHxUVv7uT&#10;t3CsR3u8bfO18dPVa/rq85/T4dPawVP/PgOVqE938f/3xkn98cQIgODID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6+icYAAADeAAAADwAAAAAAAAAAAAAAAACYAgAAZHJz&#10;L2Rvd25yZXYueG1sUEsFBgAAAAAEAAQA9QAAAIsDAAAAAA==&#10;">
                  <v:textbox>
                    <w:txbxContent>
                      <w:p w:rsidR="00862F6C" w:rsidRDefault="00862F6C" w:rsidP="00D93103">
                        <w:pPr>
                          <w:jc w:val="center"/>
                          <w:rPr>
                            <w:rFonts w:asciiTheme="majorHAnsi" w:hAnsiTheme="majorHAnsi" w:cstheme="majorHAnsi"/>
                            <w:szCs w:val="20"/>
                          </w:rPr>
                        </w:pPr>
                        <w:r w:rsidRPr="00B82EEA">
                          <w:rPr>
                            <w:rFonts w:asciiTheme="majorHAnsi" w:hAnsiTheme="majorHAnsi" w:cstheme="majorHAnsi"/>
                            <w:szCs w:val="20"/>
                          </w:rPr>
                          <w:t>2K tank</w:t>
                        </w:r>
                        <w:r>
                          <w:rPr>
                            <w:rFonts w:asciiTheme="majorHAnsi" w:hAnsiTheme="majorHAnsi" w:cstheme="majorHAnsi"/>
                            <w:szCs w:val="20"/>
                          </w:rPr>
                          <w:t xml:space="preserve"> pressure </w:t>
                        </w:r>
                      </w:p>
                      <w:p w:rsidR="00862F6C" w:rsidRPr="00B82EEA" w:rsidRDefault="00862F6C" w:rsidP="00D93103">
                        <w:pPr>
                          <w:jc w:val="center"/>
                          <w:rPr>
                            <w:rFonts w:asciiTheme="majorHAnsi" w:hAnsiTheme="majorHAnsi" w:cstheme="majorHAnsi"/>
                            <w:szCs w:val="20"/>
                          </w:rPr>
                        </w:pPr>
                        <w:r>
                          <w:rPr>
                            <w:rFonts w:asciiTheme="majorHAnsi" w:hAnsiTheme="majorHAnsi" w:cstheme="majorHAnsi"/>
                            <w:szCs w:val="20"/>
                          </w:rPr>
                          <w:t>regulated</w:t>
                        </w:r>
                      </w:p>
                    </w:txbxContent>
                  </v:textbox>
                </v:rect>
                <v:shape id="Text Box 13039" o:spid="_x0000_s3700" type="#_x0000_t202" style="position:absolute;left:7521;top:11542;width:2947;height:1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VHC8UA&#10;AADeAAAADwAAAGRycy9kb3ducmV2LnhtbERPTWvCQBC9F/oflil4KXVjFRujq5SCYm82LfU6ZMck&#10;mJ1Nd9cY/70rFLzN433OYtWbRnTkfG1ZwWiYgCAurK65VPDzvX5JQfiArLGxTAou5GG1fHxYYKbt&#10;mb+oy0MpYgj7DBVUIbSZlL6oyKAf2pY4cgfrDIYIXSm1w3MMN418TZKpNFhzbKiwpY+KimN+MgrS&#10;ybbb+8/x7reYHppZeH7rNn9OqcFT/z4HEagPd/G/e6vj/EmajOD2TrxB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UcLxQAAAN4AAAAPAAAAAAAAAAAAAAAAAJgCAABkcnMv&#10;ZG93bnJldi54bWxQSwUGAAAAAAQABAD1AAAAigMAAAAA&#10;">
                  <v:textbox>
                    <w:txbxContent>
                      <w:p w:rsidR="00862F6C" w:rsidRDefault="00862F6C" w:rsidP="00D93103">
                        <w:pPr>
                          <w:rPr>
                            <w:rFonts w:asciiTheme="majorHAnsi" w:hAnsiTheme="majorHAnsi" w:cstheme="majorHAnsi"/>
                            <w:szCs w:val="20"/>
                          </w:rPr>
                        </w:pPr>
                        <w:r>
                          <w:rPr>
                            <w:rFonts w:asciiTheme="majorHAnsi" w:hAnsiTheme="majorHAnsi" w:cstheme="majorHAnsi"/>
                            <w:szCs w:val="20"/>
                          </w:rPr>
                          <w:t>CV582 regulated</w:t>
                        </w:r>
                      </w:p>
                      <w:p w:rsidR="00862F6C" w:rsidRDefault="00862F6C" w:rsidP="00D93103">
                        <w:pPr>
                          <w:rPr>
                            <w:rFonts w:asciiTheme="majorHAnsi" w:hAnsiTheme="majorHAnsi" w:cstheme="majorHAnsi"/>
                            <w:szCs w:val="20"/>
                          </w:rPr>
                        </w:pPr>
                        <w:r>
                          <w:rPr>
                            <w:rFonts w:asciiTheme="majorHAnsi" w:hAnsiTheme="majorHAnsi" w:cstheme="majorHAnsi"/>
                            <w:szCs w:val="20"/>
                          </w:rPr>
                          <w:t>PT660=PT660setpoint OR</w:t>
                        </w:r>
                      </w:p>
                      <w:p w:rsidR="00862F6C" w:rsidRDefault="00862F6C" w:rsidP="00D93103">
                        <w:pPr>
                          <w:rPr>
                            <w:rFonts w:asciiTheme="majorHAnsi" w:hAnsiTheme="majorHAnsi" w:cstheme="majorHAnsi"/>
                            <w:szCs w:val="20"/>
                          </w:rPr>
                        </w:pPr>
                        <w:r>
                          <w:rPr>
                            <w:rFonts w:asciiTheme="majorHAnsi" w:hAnsiTheme="majorHAnsi" w:cstheme="majorHAnsi"/>
                            <w:szCs w:val="20"/>
                          </w:rPr>
                          <w:t>PT661=PT660setpoint</w:t>
                        </w:r>
                      </w:p>
                      <w:p w:rsidR="00862F6C" w:rsidRDefault="00862F6C" w:rsidP="00D93103">
                        <w:pPr>
                          <w:rPr>
                            <w:rFonts w:asciiTheme="majorHAnsi" w:hAnsiTheme="majorHAnsi" w:cstheme="majorHAnsi"/>
                            <w:szCs w:val="20"/>
                          </w:rPr>
                        </w:pPr>
                        <w:r>
                          <w:rPr>
                            <w:rFonts w:asciiTheme="majorHAnsi" w:hAnsiTheme="majorHAnsi" w:cstheme="majorHAnsi"/>
                            <w:szCs w:val="20"/>
                          </w:rPr>
                          <w:t>Cryostat-2K = true</w:t>
                        </w:r>
                      </w:p>
                      <w:p w:rsidR="00862F6C" w:rsidRPr="00C93CDC" w:rsidRDefault="00862F6C" w:rsidP="00D93103">
                        <w:pPr>
                          <w:rPr>
                            <w:rFonts w:asciiTheme="majorHAnsi" w:hAnsiTheme="majorHAnsi" w:cstheme="majorHAnsi"/>
                            <w:b/>
                            <w:szCs w:val="20"/>
                          </w:rPr>
                        </w:pPr>
                        <w:r w:rsidRPr="00B82EEA">
                          <w:rPr>
                            <w:rFonts w:asciiTheme="majorHAnsi" w:hAnsiTheme="majorHAnsi" w:cstheme="majorHAnsi"/>
                            <w:szCs w:val="20"/>
                          </w:rPr>
                          <w:t>FV58</w:t>
                        </w:r>
                        <w:r>
                          <w:rPr>
                            <w:rFonts w:asciiTheme="majorHAnsi" w:hAnsiTheme="majorHAnsi" w:cstheme="majorHAnsi"/>
                            <w:szCs w:val="20"/>
                          </w:rPr>
                          <w:t xml:space="preserve">2 opened, </w:t>
                        </w: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txbxContent>
                  </v:textbox>
                </v:shape>
                <v:rect id="Rectangle 13040" o:spid="_x0000_s3701" style="position:absolute;left:5749;top:7590;width:1756;height: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CFZcQA&#10;AADeAAAADwAAAGRycy9kb3ducmV2LnhtbERPTWvCQBC9F/wPywje6m5jKTa6iiiKHjVeehuzYxKb&#10;nQ3ZVWN/vVso9DaP9znTeWdrcaPWV441vA0VCOLcmYoLDcds/ToG4QOywdoxaXiQh/ms9zLF1Lg7&#10;7+l2CIWIIexT1FCG0KRS+rwki37oGuLInV1rMUTYFtK0eI/htpaJUh/SYsWxocSGliXl34er1XCq&#10;kiP+7LONsp/rUdh12eX6tdJ60O8WExCBuvAv/nNvTZz/PlYJ/L4Tb5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ghWXEAAAA3gAAAA8AAAAAAAAAAAAAAAAAmAIAAGRycy9k&#10;b3ducmV2LnhtbFBLBQYAAAAABAAEAPUAAACJAwAAAAA=&#10;">
                  <v:textbox>
                    <w:txbxContent>
                      <w:p w:rsidR="00862F6C" w:rsidRPr="00B82EEA" w:rsidRDefault="00862F6C" w:rsidP="00D93103">
                        <w:pPr>
                          <w:spacing w:before="40"/>
                          <w:jc w:val="center"/>
                          <w:rPr>
                            <w:rFonts w:asciiTheme="majorHAnsi" w:hAnsiTheme="majorHAnsi" w:cstheme="majorHAnsi"/>
                            <w:szCs w:val="20"/>
                          </w:rPr>
                        </w:pPr>
                        <w:r w:rsidRPr="00B82EEA">
                          <w:rPr>
                            <w:rFonts w:asciiTheme="majorHAnsi" w:hAnsiTheme="majorHAnsi" w:cstheme="majorHAnsi"/>
                            <w:szCs w:val="20"/>
                          </w:rPr>
                          <w:t>Isolating 2K tank</w:t>
                        </w:r>
                      </w:p>
                    </w:txbxContent>
                  </v:textbox>
                </v:rect>
                <v:shape id="Text Box 13041" o:spid="_x0000_s3702" type="#_x0000_t202" style="position:absolute;left:7480;top:7590;width:3759;height: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t858UA&#10;AADeAAAADwAAAGRycy9kb3ducmV2LnhtbERPS2vCQBC+F/oflil4KXXjA5tGVymFit40lvY6ZMck&#10;mJ2Nu9sY/323IHibj+85i1VvGtGR87VlBaNhAoK4sLrmUsHX4fMlBeEDssbGMim4kofV8vFhgZm2&#10;F95Tl4dSxBD2GSqoQmgzKX1RkUE/tC1x5I7WGQwRulJqh5cYbho5TpKZNFhzbKiwpY+KilP+axSk&#10;003347eT3XcxOzZv4fm1W5+dUoOn/n0OIlAf7uKbe6Pj/GmaTOD/nXi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G3znxQAAAN4AAAAPAAAAAAAAAAAAAAAAAJgCAABkcnMv&#10;ZG93bnJldi54bWxQSwUGAAAAAAQABAD1AAAAigMAAAAA&#10;">
                  <v:textbox>
                    <w:txbxContent>
                      <w:p w:rsidR="00862F6C" w:rsidRDefault="00862F6C" w:rsidP="00D93103">
                        <w:pPr>
                          <w:rPr>
                            <w:rFonts w:asciiTheme="majorHAnsi" w:hAnsiTheme="majorHAnsi" w:cstheme="majorHAnsi"/>
                            <w:szCs w:val="20"/>
                          </w:rPr>
                        </w:pPr>
                        <w:r w:rsidRPr="00B82EEA">
                          <w:rPr>
                            <w:rFonts w:asciiTheme="majorHAnsi" w:hAnsiTheme="majorHAnsi" w:cstheme="majorHAnsi"/>
                            <w:szCs w:val="20"/>
                          </w:rPr>
                          <w:t>CV581 closing with slope</w:t>
                        </w:r>
                      </w:p>
                      <w:p w:rsidR="00862F6C" w:rsidRPr="00B82EEA" w:rsidRDefault="00862F6C" w:rsidP="00D93103">
                        <w:pPr>
                          <w:rPr>
                            <w:rFonts w:asciiTheme="majorHAnsi" w:hAnsiTheme="majorHAnsi" w:cstheme="majorHAnsi"/>
                            <w:szCs w:val="20"/>
                          </w:rPr>
                        </w:pP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txbxContent>
                  </v:textbox>
                </v:shape>
                <v:rect id="Rectangle 13042" o:spid="_x0000_s3703" style="position:absolute;left:5752;top:8603;width:1758;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W4isQA&#10;AADeAAAADwAAAGRycy9kb3ducmV2LnhtbERPTWvCQBC9C/0PyxR6091aKRrdhKIo9ajx0tuYHZO0&#10;2dmQXTX217sFobd5vM9ZZL1txIU6XzvW8DpSIIgLZ2ouNRzy9XAKwgdkg41j0nAjD1n6NFhgYtyV&#10;d3TZh1LEEPYJaqhCaBMpfVGRRT9yLXHkTq6zGCLsSmk6vMZw28ixUu/SYs2xocKWlhUVP/uz1XCs&#10;xwf83eUbZWfrt7Dt8+/z10rrl+f+Yw4iUB/+xQ/3p4nzJ1M1gb934g0y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FuIrEAAAA3gAAAA8AAAAAAAAAAAAAAAAAmAIAAGRycy9k&#10;b3ducmV2LnhtbFBLBQYAAAAABAAEAPUAAACJAwAAAAA=&#10;">
                  <v:textbox>
                    <w:txbxContent>
                      <w:p w:rsidR="00862F6C" w:rsidRPr="00B82EEA" w:rsidRDefault="00862F6C" w:rsidP="00D93103">
                        <w:pPr>
                          <w:spacing w:before="120"/>
                          <w:jc w:val="center"/>
                          <w:rPr>
                            <w:rFonts w:asciiTheme="majorHAnsi" w:hAnsiTheme="majorHAnsi" w:cstheme="majorHAnsi"/>
                            <w:szCs w:val="20"/>
                          </w:rPr>
                        </w:pPr>
                        <w:r w:rsidRPr="00B82EEA">
                          <w:rPr>
                            <w:rFonts w:asciiTheme="majorHAnsi" w:hAnsiTheme="majorHAnsi" w:cstheme="majorHAnsi"/>
                            <w:szCs w:val="20"/>
                          </w:rPr>
                          <w:t>2K circuit closed</w:t>
                        </w:r>
                      </w:p>
                    </w:txbxContent>
                  </v:textbox>
                </v:rect>
                <v:shape id="Text Box 13043" o:spid="_x0000_s3704" type="#_x0000_t202" style="position:absolute;left:7460;top:6165;width:4036;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APf8QA&#10;AADeAAAADwAAAGRycy9kb3ducmV2LnhtbERPzWqDQBC+F/IOyxR6Kc2aYhJjXENaaMnVNA8wuhOV&#10;urPibqK+fbdQ6G0+vt/JDpPpxJ0G11pWsFpGIIgrq1uuFVy+Pl4SEM4ja+wsk4KZHBzyxUOGqbYj&#10;F3Q/+1qEEHYpKmi871MpXdWQQbe0PXHgrnYw6AMcaqkHHEO46eRrFG2kwZZDQ4M9vTdUfZ9vRsH1&#10;ND6vd2P56S/bIt68Ybst7azU0+N03IPwNPl/8Z/7pMP8OInW8PtOu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QD3/EAAAA3gAAAA8AAAAAAAAAAAAAAAAAmAIAAGRycy9k&#10;b3ducmV2LnhtbFBLBQYAAAAABAAEAPUAAACJAwAAAAA=&#10;" stroked="f">
                  <v:textbox>
                    <w:txbxContent>
                      <w:p w:rsidR="00862F6C" w:rsidRPr="00FF6CB8" w:rsidRDefault="00862F6C" w:rsidP="00D93103">
                        <w:pPr>
                          <w:rPr>
                            <w:rFonts w:asciiTheme="majorHAnsi" w:hAnsiTheme="majorHAnsi" w:cstheme="majorHAnsi"/>
                            <w:szCs w:val="20"/>
                          </w:rPr>
                        </w:pPr>
                        <w:r w:rsidRPr="00FF6CB8">
                          <w:rPr>
                            <w:rFonts w:asciiTheme="majorHAnsi" w:hAnsiTheme="majorHAnsi" w:cstheme="majorHAnsi"/>
                            <w:noProof/>
                            <w:szCs w:val="20"/>
                            <w:lang w:eastAsia="fr-FR"/>
                          </w:rPr>
                          <w:t>FV554 closed &amp; FV555 o</w:t>
                        </w:r>
                        <w:r>
                          <w:rPr>
                            <w:rFonts w:asciiTheme="majorHAnsi" w:hAnsiTheme="majorHAnsi" w:cstheme="majorHAnsi"/>
                            <w:noProof/>
                            <w:szCs w:val="20"/>
                            <w:lang w:eastAsia="fr-FR"/>
                          </w:rPr>
                          <w:t>pen</w:t>
                        </w:r>
                      </w:p>
                    </w:txbxContent>
                  </v:textbox>
                </v:shape>
                <v:shape id="AutoShape 13044" o:spid="_x0000_s3705" type="#_x0000_t32" style="position:absolute;left:7143;top:543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h3vsUAAADeAAAADwAAAGRycy9kb3ducmV2LnhtbERPTWsCMRC9F/wPYYReSs0qVWRrlK0g&#10;VMGD2/Y+3Uw3oZvJdhN1+++NIHibx/ucxap3jThRF6xnBeNRBoK48tpyreDzY/M8BxEissbGMyn4&#10;pwCr5eBhgbn2Zz7QqYy1SCEcclRgYmxzKUNlyGEY+ZY4cT++cxgT7GqpOzyncNfISZbNpEPLqcFg&#10;S2tD1W95dAr22/Fb8W3sdnf4s/vppmiO9dOXUo/DvngFEamPd/HN/a7T/Jd5NoPrO+kGub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Zh3vsUAAADeAAAADwAAAAAAAAAA&#10;AAAAAAChAgAAZHJzL2Rvd25yZXYueG1sUEsFBgAAAAAEAAQA+QAAAJMDAAAAAA==&#10;"/>
                <v:shape id="Text Box 13045" o:spid="_x0000_s3706" type="#_x0000_t202" style="position:absolute;left:7390;top:5236;width:1811;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7MhMQA&#10;AADeAAAADwAAAGRycy9kb3ducmV2LnhtbERPS2vCQBC+F/oflil4092KrRrdhKIUemoxPsDbkB2T&#10;YHY2ZLcm/ffdgtDbfHzPWWeDbcSNOl871vA8USCIC2dqLjUc9u/jBQgfkA02jknDD3nI0seHNSbG&#10;9byjWx5KEUPYJ6ihCqFNpPRFRRb9xLXEkbu4zmKIsCul6bCP4baRU6VepcWaY0OFLW0qKq75t9Vw&#10;/LycTzP1VW7tS9u7QUm2S6n16Gl4W4EINIR/8d39YeL82ULN4e+deIN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ezITEAAAA3gAAAA8AAAAAAAAAAAAAAAAAmAIAAGRycy9k&#10;b3ducmV2LnhtbFBLBQYAAAAABAAEAPUAAACJAwAAAAA=&#10;" filled="f" stroked="f">
                  <v:textbox>
                    <w:txbxContent>
                      <w:p w:rsidR="00862F6C" w:rsidRPr="00B82EEA" w:rsidRDefault="00862F6C" w:rsidP="00D93103">
                        <w:pPr>
                          <w:rPr>
                            <w:rFonts w:asciiTheme="majorHAnsi" w:hAnsiTheme="majorHAnsi" w:cstheme="majorHAnsi"/>
                            <w:szCs w:val="20"/>
                          </w:rPr>
                        </w:pPr>
                        <w:r>
                          <w:rPr>
                            <w:rFonts w:asciiTheme="majorHAnsi" w:hAnsiTheme="majorHAnsi" w:cstheme="majorHAnsi"/>
                            <w:szCs w:val="20"/>
                          </w:rPr>
                          <w:t>CV581 opened</w:t>
                        </w:r>
                        <w:r w:rsidRPr="00B82EEA">
                          <w:rPr>
                            <w:rFonts w:asciiTheme="majorHAnsi" w:hAnsiTheme="majorHAnsi" w:cstheme="majorHAnsi"/>
                            <w:noProof/>
                            <w:szCs w:val="20"/>
                            <w:lang w:val="sv-SE" w:eastAsia="sv-SE"/>
                          </w:rPr>
                          <w:drawing>
                            <wp:inline distT="0" distB="0" distL="0" distR="0">
                              <wp:extent cx="967105" cy="175837"/>
                              <wp:effectExtent l="25400" t="0" r="0" b="0"/>
                              <wp:docPr id="124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967105" cy="175837"/>
                                      </a:xfrm>
                                      <a:prstGeom prst="rect">
                                        <a:avLst/>
                                      </a:prstGeom>
                                      <a:noFill/>
                                      <a:ln w="9525">
                                        <a:noFill/>
                                        <a:miter lim="800000"/>
                                        <a:headEnd/>
                                        <a:tailEnd/>
                                      </a:ln>
                                    </pic:spPr>
                                  </pic:pic>
                                </a:graphicData>
                              </a:graphic>
                            </wp:inline>
                          </w:drawing>
                        </w:r>
                      </w:p>
                    </w:txbxContent>
                  </v:textbox>
                </v:shape>
                <v:shape id="AutoShape 13046" o:spid="_x0000_s3707" type="#_x0000_t32" style="position:absolute;left:7133;top:6408;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tGV8gAAADeAAAADwAAAGRycy9kb3ducmV2LnhtbESPQU8CMRCF7yb8h2ZIvBjoYtSQlUJW&#10;ExIx4QDKfdwO24btdN0WWP+9czDxNpP35r1vFqshtOpCffKRDcymBSjiOlrPjYHPj/VkDiplZItt&#10;ZDLwQwlWy9HNAksbr7yjyz43SkI4lWjA5dyVWqfaUcA0jR2xaMfYB8yy9o22PV4lPLT6viiedEDP&#10;0uCwo1dH9Wl/Dga2m9lL9eX85n337beP66o9N3cHY27HQ/UMKtOQ/81/129W8B/mhfDKOzKDXv4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0tGV8gAAADeAAAADwAAAAAA&#10;AAAAAAAAAAChAgAAZHJzL2Rvd25yZXYueG1sUEsFBgAAAAAEAAQA+QAAAJYDAAAAAA==&#10;"/>
                <v:shape id="Text Box 13047" o:spid="_x0000_s3708" type="#_x0000_t202" style="position:absolute;left:7487;top:9481;width:2926;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0FesQA&#10;AADeAAAADwAAAGRycy9kb3ducmV2LnhtbERPyWrDMBC9B/IPYgK9hEZOyeK4lk1aaMk1aT5gbI0X&#10;ao2MpcbO31eFQm7zeOuk+WQ6caPBtZYVrFcRCOLS6pZrBdevj+cYhPPIGjvLpOBODvJsPksx0Xbk&#10;M90uvhYhhF2CChrv+0RKVzZk0K1sTxy4yg4GfYBDLfWAYwg3nXyJop002HJoaLCn94bK78uPUVCd&#10;xuX2MBaf/ro/b3Zv2O4Le1fqaTEdX0F4mvxD/O8+6TB/E0cH+Hsn3C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dBXrEAAAA3gAAAA8AAAAAAAAAAAAAAAAAmAIAAGRycy9k&#10;b3ducmV2LnhtbFBLBQYAAAAABAAEAPUAAACJAwAAAAA=&#10;" stroked="f">
                  <v:textbox>
                    <w:txbxContent>
                      <w:p w:rsidR="00862F6C" w:rsidRPr="00B82EEA" w:rsidRDefault="00862F6C" w:rsidP="00D93103">
                        <w:pPr>
                          <w:rPr>
                            <w:rFonts w:asciiTheme="majorHAnsi" w:hAnsiTheme="majorHAnsi" w:cstheme="majorHAnsi"/>
                            <w:szCs w:val="20"/>
                            <w:lang w:val="fr-FR"/>
                          </w:rPr>
                        </w:pPr>
                        <w:r>
                          <w:rPr>
                            <w:rFonts w:asciiTheme="majorHAnsi" w:hAnsiTheme="majorHAnsi" w:cstheme="majorHAnsi"/>
                            <w:szCs w:val="20"/>
                            <w:lang w:val="fr-FR"/>
                          </w:rPr>
                          <w:t>FV581 &amp; FV584 closed</w:t>
                        </w:r>
                      </w:p>
                    </w:txbxContent>
                  </v:textbox>
                </v:shape>
                <v:shape id="AutoShape 13048" o:spid="_x0000_s3709" type="#_x0000_t32" style="position:absolute;left:7147;top:9727;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xtT8cAAADeAAAADwAAAGRycy9kb3ducmV2LnhtbESPQWvDMAyF74P9B6NCL2N1UsYIWd1S&#10;BoPSw2BtDj0KW0vCYjmz3TT799NhsJuEnt5732Y3+0FNFFMf2EC5KkAR2+B6bg0057fHClTKyA6H&#10;wGTghxLstvd3G6xduPEHTafcKjHhVKOBLuex1jrZjjymVRiJ5fYZoscsa2y1i3gTcz/odVE8a489&#10;S0KHI712ZL9OV2+gPzbvzfTwnaOtjuUllul8Gawxy8W8fwGVac7/4r/vg5P6T1UpAIIjM+jt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vG1PxwAAAN4AAAAPAAAAAAAA&#10;AAAAAAAAAKECAABkcnMvZG93bnJldi54bWxQSwUGAAAAAAQABAD5AAAAlQMAAAAA&#10;"/>
                <v:shape id="Text Box 13049" o:spid="_x0000_s3710" type="#_x0000_t202" style="position:absolute;left:7484;top:8603;width:3742;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zR1sUA&#10;AADeAAAADwAAAGRycy9kb3ducmV2LnhtbERPS2vCQBC+F/wPywi9FN2kFY3RVaTQYm/1gV6H7JgE&#10;s7NxdxvTf98tFHqbj+85y3VvGtGR87VlBek4AUFcWF1zqeB4eBtlIHxA1thYJgXf5GG9GjwsMdf2&#10;zjvq9qEUMYR9jgqqENpcSl9UZNCPbUscuYt1BkOErpTa4T2Gm0Y+J8lUGqw5NlTY0mtFxXX/ZRRk&#10;k2139h8vn6diemnm4WnWvd+cUo/DfrMAEagP/+I/91bH+ZMsTeH3nXiD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XNHWxQAAAN4AAAAPAAAAAAAAAAAAAAAAAJgCAABkcnMv&#10;ZG93bnJldi54bWxQSwUGAAAAAAQABAD1AAAAigMAAAAA&#10;">
                  <v:textbox>
                    <w:txbxContent>
                      <w:p w:rsidR="00862F6C" w:rsidRDefault="00862F6C" w:rsidP="00D93103">
                        <w:pPr>
                          <w:rPr>
                            <w:rFonts w:asciiTheme="majorHAnsi" w:hAnsiTheme="majorHAnsi" w:cstheme="majorHAnsi"/>
                            <w:szCs w:val="20"/>
                          </w:rPr>
                        </w:pPr>
                        <w:r>
                          <w:rPr>
                            <w:rFonts w:asciiTheme="majorHAnsi" w:hAnsiTheme="majorHAnsi" w:cstheme="majorHAnsi"/>
                            <w:szCs w:val="20"/>
                          </w:rPr>
                          <w:t xml:space="preserve">Close </w:t>
                        </w:r>
                        <w:r w:rsidRPr="00956811">
                          <w:rPr>
                            <w:rFonts w:asciiTheme="majorHAnsi" w:hAnsiTheme="majorHAnsi" w:cstheme="majorHAnsi"/>
                            <w:szCs w:val="20"/>
                          </w:rPr>
                          <w:t xml:space="preserve">Switch </w:t>
                        </w:r>
                        <w:r>
                          <w:rPr>
                            <w:rFonts w:asciiTheme="majorHAnsi" w:hAnsiTheme="majorHAnsi" w:cstheme="majorHAnsi"/>
                            <w:szCs w:val="20"/>
                          </w:rPr>
                          <w:t>V</w:t>
                        </w:r>
                        <w:r w:rsidRPr="00956811">
                          <w:rPr>
                            <w:rFonts w:asciiTheme="majorHAnsi" w:hAnsiTheme="majorHAnsi" w:cstheme="majorHAnsi"/>
                            <w:szCs w:val="20"/>
                          </w:rPr>
                          <w:t>alves « Cryostat 4K circuit »</w:t>
                        </w:r>
                      </w:p>
                      <w:p w:rsidR="00862F6C" w:rsidRDefault="00862F6C" w:rsidP="00D93103">
                        <w:pPr>
                          <w:rPr>
                            <w:rFonts w:asciiTheme="majorHAnsi" w:hAnsiTheme="majorHAnsi" w:cstheme="majorHAnsi"/>
                            <w:szCs w:val="20"/>
                          </w:rPr>
                        </w:pPr>
                        <w:r>
                          <w:rPr>
                            <w:rFonts w:asciiTheme="majorHAnsi" w:hAnsiTheme="majorHAnsi" w:cstheme="majorHAnsi"/>
                            <w:szCs w:val="20"/>
                          </w:rPr>
                          <w:t>Cryostat-2K = true</w:t>
                        </w:r>
                      </w:p>
                      <w:p w:rsidR="00862F6C" w:rsidRPr="00B82EEA" w:rsidRDefault="00862F6C" w:rsidP="00D93103">
                        <w:pPr>
                          <w:rPr>
                            <w:rFonts w:asciiTheme="majorHAnsi" w:hAnsiTheme="majorHAnsi" w:cstheme="majorHAnsi"/>
                            <w:szCs w:val="20"/>
                          </w:rPr>
                        </w:pPr>
                        <w:r>
                          <w:rPr>
                            <w:rFonts w:asciiTheme="majorHAnsi" w:hAnsiTheme="majorHAnsi" w:cstheme="majorHAnsi"/>
                            <w:szCs w:val="20"/>
                          </w:rPr>
                          <w:t xml:space="preserve">Open </w:t>
                        </w:r>
                        <w:r w:rsidRPr="00B82EEA">
                          <w:rPr>
                            <w:rFonts w:asciiTheme="majorHAnsi" w:hAnsiTheme="majorHAnsi" w:cstheme="majorHAnsi"/>
                            <w:szCs w:val="20"/>
                          </w:rPr>
                          <w:t>FV58</w:t>
                        </w:r>
                        <w:r>
                          <w:rPr>
                            <w:rFonts w:asciiTheme="majorHAnsi" w:hAnsiTheme="majorHAnsi" w:cstheme="majorHAnsi"/>
                            <w:szCs w:val="20"/>
                          </w:rPr>
                          <w:t xml:space="preserve">2, </w:t>
                        </w: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txbxContent>
                  </v:textbox>
                </v:shape>
                <v:shape id="AutoShape 13050" o:spid="_x0000_s3711" type="#_x0000_t32" style="position:absolute;left:7298;top:9921;width:362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wgc8AAAADeAAAADwAAAGRycy9kb3ducmV2LnhtbERPzYrCMBC+L/gOYYS9rWm7IlKNIoKw&#10;eLP6AEMzNtVmUppos29vhIW9zcf3O+tttJ140uBbxwryWQaCuHa65UbB5Xz4WoLwAVlj55gU/JKH&#10;7WbyscZSu5FP9KxCI1II+xIVmBD6UkpfG7LoZ64nTtzVDRZDgkMj9YBjCredLLJsIS22nBoM9rQ3&#10;VN+rh1VQmDzODzfsv49VvBfXqlm4elTqcxp3KxCBYvgX/7l/dJo/X+YFvN9JN8jN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hMIHPAAAAA3gAAAA8AAAAAAAAAAAAAAAAA&#10;oQIAAGRycy9kb3ducmV2LnhtbFBLBQYAAAAABAAEAPkAAACOAwAAAAA=&#10;" strokeweight=".5pt">
                  <v:stroke endarrow="block"/>
                </v:shape>
                <v:shape id="AutoShape 13051" o:spid="_x0000_s3712" type="#_x0000_t32" style="position:absolute;left:6988;top:12985;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ZC+8YAAADeAAAADwAAAGRycy9kb3ducmV2LnhtbERPS0vDQBC+C/6HZQQvYjfxRYnZligU&#10;rNBDY3sfs2N2MTsbs5s2/ntXKPQ2H99zyuXkOnGgIVjPCvJZBoK48dpyq2D3sbqdgwgRWWPnmRT8&#10;UoDl4vKixEL7I2/pUMdWpBAOBSowMfaFlKEx5DDMfE+cuC8/OIwJDq3UAx5TuOvkXZY9SYeWU4PB&#10;nl4NNd/16BRs1vlL9Wns+n37YzePq6ob25u9UtdXU/UMItIUz+KT+02n+Q/z/B7+30k3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A2QvvGAAAA3gAAAA8AAAAAAAAA&#10;AAAAAAAAoQIAAGRycy9kb3ducmV2LnhtbFBLBQYAAAAABAAEAPkAAACUAwAAAAA=&#10;"/>
                <v:shape id="Text Box 13056" o:spid="_x0000_s3713" type="#_x0000_t202" style="position:absolute;left:7476;top:7202;width:3450;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XELsIA&#10;AADeAAAADwAAAGRycy9kb3ducmV2LnhtbERPS4vCMBC+C/6HMII3TZQqbjWKuAh7UnQf4G1oxrbY&#10;TEqTtd1/bwRhb/PxPWe16Wwl7tT40rGGyViBIM6cKTnX8PW5Hy1A+IBssHJMGv7Iw2bd760wNa7l&#10;E93PIRcxhH2KGooQ6lRKnxVk0Y9dTRy5q2sshgibXJoG2xhuKzlVai4tlhwbCqxpV1B2O/9aDd+H&#10;6+UnUcf83c7q1nVKsn2TWg8H3XYJIlAX/sUv94eJ85PFJIHnO/EG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1cQuwgAAAN4AAAAPAAAAAAAAAAAAAAAAAJgCAABkcnMvZG93&#10;bnJldi54bWxQSwUGAAAAAAQABAD1AAAAhwMAAAAA&#10;" filled="f" stroked="f">
                  <v:textbox>
                    <w:txbxContent>
                      <w:p w:rsidR="00862F6C" w:rsidRPr="00B82EEA" w:rsidRDefault="00862F6C" w:rsidP="00D93103">
                        <w:pPr>
                          <w:rPr>
                            <w:rFonts w:asciiTheme="majorHAnsi" w:hAnsiTheme="majorHAnsi" w:cstheme="majorHAnsi"/>
                            <w:szCs w:val="20"/>
                          </w:rPr>
                        </w:pPr>
                        <w:r w:rsidRPr="00B82EEA">
                          <w:rPr>
                            <w:rFonts w:asciiTheme="majorHAnsi" w:hAnsiTheme="majorHAnsi" w:cstheme="majorHAnsi"/>
                            <w:szCs w:val="20"/>
                          </w:rPr>
                          <w:t>Pumps ok</w:t>
                        </w:r>
                        <w:r>
                          <w:rPr>
                            <w:rFonts w:asciiTheme="majorHAnsi" w:hAnsiTheme="majorHAnsi" w:cstheme="majorHAnsi"/>
                            <w:szCs w:val="20"/>
                          </w:rPr>
                          <w:t xml:space="preserve"> (user command)</w:t>
                        </w:r>
                      </w:p>
                    </w:txbxContent>
                  </v:textbox>
                </v:shape>
                <v:shape id="AutoShape 13057" o:spid="_x0000_s3714" type="#_x0000_t32" style="position:absolute;left:7136;top:7419;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N/FMUAAADeAAAADwAAAGRycy9kb3ducmV2LnhtbERPTWsCMRC9F/wPYQQvRbNbtMjWKNuC&#10;oIIHbb1PN9NN6Gay3URd/70pFHqbx/ucxap3jbhQF6xnBfkkA0FceW25VvDxvh7PQYSIrLHxTApu&#10;FGC1HDwssND+yge6HGMtUgiHAhWYGNtCylAZchgmviVO3JfvHMYEu1rqDq8p3DXyKcuepUPLqcFg&#10;S2+Gqu/j2SnYb/PX8tPY7e7wY/ezddmc68eTUqNhX76AiNTHf/Gfe6PT/Ok8n8HvO+kG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JN/FMUAAADeAAAADwAAAAAAAAAA&#10;AAAAAAChAgAAZHJzL2Rvd25yZXYueG1sUEsFBgAAAAAEAAQA+QAAAJMDAAAAAA==&#10;"/>
                <v:shape id="Text Box 13058" o:spid="_x0000_s3715" type="#_x0000_t202" style="position:absolute;left:7535;top:8177;width:1811;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v/wsIA&#10;AADeAAAADwAAAGRycy9kb3ducmV2LnhtbERPS4vCMBC+L/gfwgje1kRR0a5RRBE8KetjYW9DM7Zl&#10;m0lpoq3/3ggL3ubje8582dpS3Kn2hWMNg74CQZw6U3Cm4Xzafk5B+IBssHRMGh7kYbnofMwxMa7h&#10;b7ofQyZiCPsENeQhVImUPs3Jou+7ijhyV1dbDBHWmTQ1NjHclnKo1ERaLDg25FjROqf073izGi77&#10;6+/PSB2yjR1XjWuVZDuTWve67eoLRKA2vMX/7p2J80fTwQRe78Qb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S//CwgAAAN4AAAAPAAAAAAAAAAAAAAAAAJgCAABkcnMvZG93&#10;bnJldi54bWxQSwUGAAAAAAQABAD1AAAAhwMAAAAA&#10;" filled="f" stroked="f">
                  <v:textbox>
                    <w:txbxContent>
                      <w:p w:rsidR="00862F6C" w:rsidRPr="00B82EEA" w:rsidRDefault="00862F6C" w:rsidP="00D93103">
                        <w:pPr>
                          <w:rPr>
                            <w:rFonts w:asciiTheme="majorHAnsi" w:hAnsiTheme="majorHAnsi" w:cstheme="majorHAnsi"/>
                            <w:szCs w:val="20"/>
                          </w:rPr>
                        </w:pPr>
                        <w:r w:rsidRPr="00B82EEA">
                          <w:rPr>
                            <w:rFonts w:asciiTheme="majorHAnsi" w:hAnsiTheme="majorHAnsi" w:cstheme="majorHAnsi"/>
                            <w:szCs w:val="20"/>
                          </w:rPr>
                          <w:t>CV581 closed</w:t>
                        </w:r>
                      </w:p>
                    </w:txbxContent>
                  </v:textbox>
                </v:shape>
                <v:shape id="AutoShape 13059" o:spid="_x0000_s3716" type="#_x0000_t32" style="position:absolute;left:7139;top:8434;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1E+MYAAADeAAAADwAAAGRycy9kb3ducmV2LnhtbERPS0vDQBC+C/6HZQQvYjcRHyVmW6JQ&#10;sEIPje19zI7ZxexszG7a+O9dodDbfHzPKZeT68SBhmA9K8hnGQjixmvLrYLdx+p2DiJEZI2dZ1Lw&#10;SwGWi8uLEgvtj7ylQx1bkUI4FKjAxNgXUobGkMMw8z1x4r784DAmOLRSD3hM4a6Td1n2KB1aTg0G&#10;e3o11HzXo1OwWecv1aex6/ftj908rKpubG/2Sl1fTdUziEhTPItP7jed5t/P8yf4fyfd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8NRPjGAAAA3gAAAA8AAAAAAAAA&#10;AAAAAAAAoQIAAGRycy9kb3ducmV2LnhtbFBLBQYAAAAABAAEAPkAAACUAwAAAAA=&#10;"/>
                <v:rect id="Rectangle 13062" o:spid="_x0000_s3717" style="position:absolute;left:5726;top:6612;width:1674;height: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EkUsYA&#10;AADeAAAADwAAAGRycy9kb3ducmV2LnhtbESPQW/CMAyF75P4D5GRuI0UhiYoBISYQNsRymU305i2&#10;0DhVE6Dj18+HSbvZes/vfV6sOlerO7Wh8mxgNExAEefeVlwYOGbb1ymoEJEt1p7JwA8FWC17LwtM&#10;rX/wnu6HWCgJ4ZCigTLGJtU65CU5DEPfEIt29q3DKGtbaNviQ8JdrcdJ8q4dViwNJTa0KSm/Hm7O&#10;wKkaH/G5z3aJm23f4leXXW7fH8YM+t16DipSF//Nf9efVvAn05Hwyjs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EkUsYAAADeAAAADwAAAAAAAAAAAAAAAACYAgAAZHJz&#10;L2Rvd25yZXYueG1sUEsFBgAAAAAEAAQA9QAAAIsDAAAAAA==&#10;">
                  <v:textbox>
                    <w:txbxContent>
                      <w:p w:rsidR="00862F6C" w:rsidRPr="00B82EEA" w:rsidRDefault="00862F6C" w:rsidP="00D93103">
                        <w:pPr>
                          <w:spacing w:before="40"/>
                          <w:jc w:val="center"/>
                          <w:rPr>
                            <w:rFonts w:asciiTheme="majorHAnsi" w:hAnsiTheme="majorHAnsi" w:cstheme="majorHAnsi"/>
                            <w:szCs w:val="20"/>
                          </w:rPr>
                        </w:pPr>
                        <w:r w:rsidRPr="00B82EEA">
                          <w:rPr>
                            <w:rFonts w:asciiTheme="majorHAnsi" w:hAnsiTheme="majorHAnsi" w:cstheme="majorHAnsi"/>
                            <w:szCs w:val="20"/>
                          </w:rPr>
                          <w:t>Starting pumps</w:t>
                        </w:r>
                      </w:p>
                    </w:txbxContent>
                  </v:textbox>
                </v:rect>
                <v:shape id="Text Box 13063" o:spid="_x0000_s3718" type="#_x0000_t202" style="position:absolute;left:7400;top:6612;width:3830;height: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rd0MUA&#10;AADeAAAADwAAAGRycy9kb3ducmV2LnhtbERPTWvCQBC9F/wPywi9FN3Yio3RVaSg2Jtaaa9DdkyC&#10;2dm4u43pv3eFgrd5vM+ZLztTi5acrywrGA0TEMS51RUXCo5f60EKwgdkjbVlUvBHHpaL3tMcM22v&#10;vKf2EAoRQ9hnqKAMocmk9HlJBv3QNsSRO1lnMEToCqkdXmO4qeVrkkykwYpjQ4kNfZSUnw+/RkE6&#10;3rY//vNt951PTvU0vLy3m4tT6rnfrWYgAnXhIf53b3WcP05HU7i/E2+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Kt3QxQAAAN4AAAAPAAAAAAAAAAAAAAAAAJgCAABkcnMv&#10;ZG93bnJldi54bWxQSwUGAAAAAAQABAD1AAAAigMAAAAA&#10;">
                  <v:textbox>
                    <w:txbxContent>
                      <w:p w:rsidR="00862F6C" w:rsidRDefault="00862F6C" w:rsidP="00D93103">
                        <w:pPr>
                          <w:rPr>
                            <w:rFonts w:asciiTheme="majorHAnsi" w:hAnsiTheme="majorHAnsi" w:cstheme="majorHAnsi"/>
                            <w:szCs w:val="20"/>
                          </w:rPr>
                        </w:pPr>
                        <w:r w:rsidRPr="00B82EEA">
                          <w:rPr>
                            <w:rFonts w:asciiTheme="majorHAnsi" w:hAnsiTheme="majorHAnsi" w:cstheme="majorHAnsi"/>
                            <w:szCs w:val="20"/>
                          </w:rPr>
                          <w:t>Waiting</w:t>
                        </w:r>
                        <w:r>
                          <w:rPr>
                            <w:rFonts w:asciiTheme="majorHAnsi" w:hAnsiTheme="majorHAnsi" w:cstheme="majorHAnsi"/>
                            <w:szCs w:val="20"/>
                          </w:rPr>
                          <w:t xml:space="preserve">, </w:t>
                        </w:r>
                      </w:p>
                      <w:p w:rsidR="00862F6C" w:rsidRDefault="00862F6C" w:rsidP="00D93103">
                        <w:pPr>
                          <w:rPr>
                            <w:rFonts w:asciiTheme="majorHAnsi" w:hAnsiTheme="majorHAnsi" w:cstheme="majorHAnsi"/>
                            <w:b/>
                            <w:color w:val="FF0000"/>
                            <w:szCs w:val="20"/>
                          </w:rPr>
                        </w:pP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r w:rsidRPr="00205699">
                          <w:rPr>
                            <w:rFonts w:asciiTheme="majorHAnsi" w:hAnsiTheme="majorHAnsi" w:cstheme="majorHAnsi"/>
                            <w:color w:val="000000" w:themeColor="text1"/>
                            <w:szCs w:val="20"/>
                          </w:rPr>
                          <w:t>, CV581 open</w:t>
                        </w:r>
                        <w:r>
                          <w:rPr>
                            <w:rFonts w:asciiTheme="majorHAnsi" w:hAnsiTheme="majorHAnsi" w:cstheme="majorHAnsi"/>
                            <w:color w:val="000000" w:themeColor="text1"/>
                            <w:szCs w:val="20"/>
                          </w:rPr>
                          <w:t>ed</w:t>
                        </w:r>
                      </w:p>
                      <w:p w:rsidR="00862F6C" w:rsidRPr="00205699" w:rsidRDefault="00862F6C" w:rsidP="00D93103">
                        <w:pPr>
                          <w:rPr>
                            <w:rFonts w:asciiTheme="majorHAnsi" w:hAnsiTheme="majorHAnsi" w:cstheme="majorHAnsi"/>
                            <w:color w:val="000000" w:themeColor="text1"/>
                            <w:szCs w:val="20"/>
                          </w:rPr>
                        </w:pPr>
                        <w:r w:rsidRPr="00205699">
                          <w:rPr>
                            <w:rFonts w:asciiTheme="majorHAnsi" w:hAnsiTheme="majorHAnsi" w:cstheme="majorHAnsi"/>
                            <w:color w:val="000000" w:themeColor="text1"/>
                            <w:szCs w:val="20"/>
                          </w:rPr>
                          <w:t xml:space="preserve"> </w:t>
                        </w:r>
                      </w:p>
                      <w:p w:rsidR="00862F6C" w:rsidRPr="00B82EEA" w:rsidRDefault="00862F6C" w:rsidP="00D93103">
                        <w:pPr>
                          <w:rPr>
                            <w:rFonts w:asciiTheme="majorHAnsi" w:hAnsiTheme="majorHAnsi" w:cstheme="majorHAnsi"/>
                            <w:szCs w:val="20"/>
                          </w:rPr>
                        </w:pPr>
                      </w:p>
                    </w:txbxContent>
                  </v:textbox>
                </v:shape>
                <v:rect id="Rectangle 13070" o:spid="_x0000_s3719" style="position:absolute;left:5731;top:5604;width:1663;height: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vi6cYA&#10;AADeAAAADwAAAGRycy9kb3ducmV2LnhtbESPQW/CMAyF75P4D5GRuI2UbpqgIyDEBGJHKBduXuO1&#10;HY1TNQHKfv18mMTNlp/fe9982btGXakLtWcDk3ECirjwtubSwDHfPE9BhYhssfFMBu4UYLkYPM0x&#10;s/7Ge7oeYqnEhEOGBqoY20zrUFTkMIx9Syy3b985jLJ2pbYd3sTcNTpNkjftsGZJqLCldUXF+XBx&#10;Br7q9Ii/+3ybuNnmJX72+c/l9GHMaNiv3kFF6uND/P+9s1L/dZoKgODID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vi6cYAAADeAAAADwAAAAAAAAAAAAAAAACYAgAAZHJz&#10;L2Rvd25yZXYueG1sUEsFBgAAAAAEAAQA9QAAAIsDAAAAAA==&#10;">
                  <v:textbox>
                    <w:txbxContent>
                      <w:p w:rsidR="00862F6C" w:rsidRPr="00956811" w:rsidRDefault="00862F6C" w:rsidP="00D93103">
                        <w:pPr>
                          <w:jc w:val="center"/>
                          <w:rPr>
                            <w:rFonts w:asciiTheme="majorHAnsi" w:hAnsiTheme="majorHAnsi" w:cstheme="majorHAnsi"/>
                            <w:szCs w:val="20"/>
                            <w:lang w:val="fr-FR"/>
                          </w:rPr>
                        </w:pPr>
                        <w:r>
                          <w:rPr>
                            <w:rFonts w:asciiTheme="majorHAnsi" w:hAnsiTheme="majorHAnsi" w:cstheme="majorHAnsi"/>
                            <w:szCs w:val="20"/>
                            <w:lang w:val="fr-FR"/>
                          </w:rPr>
                          <w:t>Prepare the 2K pump</w:t>
                        </w:r>
                      </w:p>
                    </w:txbxContent>
                  </v:textbox>
                </v:rect>
                <v:shape id="Text Box 13071" o:spid="_x0000_s3720" type="#_x0000_t202" style="position:absolute;left:7363;top:5604;width:3893;height: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Aba8UA&#10;AADeAAAADwAAAGRycy9kb3ducmV2LnhtbERPS2vCQBC+F/wPyxR6KbrxgU1TVxFB0Ztaaa9DdkxC&#10;s7Nxdxvjv+8WBG/z8T1ntuhMLVpyvrKsYDhIQBDnVldcKDh9rvspCB+QNdaWScGNPCzmvacZZtpe&#10;+UDtMRQihrDPUEEZQpNJ6fOSDPqBbYgjd7bOYIjQFVI7vMZwU8tRkkylwYpjQ4kNrUrKf46/RkE6&#10;2bbffjfef+XTc/0eXt/azcUp9fLcLT9ABOrCQ3x3b3WcP0lHQ/h/J94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MBtrxQAAAN4AAAAPAAAAAAAAAAAAAAAAAJgCAABkcnMv&#10;ZG93bnJldi54bWxQSwUGAAAAAAQABAD1AAAAigMAAAAA&#10;">
                  <v:textbox>
                    <w:txbxContent>
                      <w:p w:rsidR="00862F6C" w:rsidRDefault="00862F6C" w:rsidP="00D93103">
                        <w:pPr>
                          <w:rPr>
                            <w:rFonts w:asciiTheme="majorHAnsi" w:hAnsiTheme="majorHAnsi" w:cstheme="majorHAnsi"/>
                            <w:b/>
                            <w:color w:val="FF0000"/>
                            <w:szCs w:val="20"/>
                          </w:rPr>
                        </w:pPr>
                        <w:r>
                          <w:rPr>
                            <w:rFonts w:asciiTheme="majorHAnsi" w:hAnsiTheme="majorHAnsi" w:cstheme="majorHAnsi"/>
                            <w:b/>
                            <w:color w:val="FF0000"/>
                            <w:szCs w:val="20"/>
                          </w:rPr>
                          <w:t xml:space="preserve">Close </w:t>
                        </w:r>
                        <w:r w:rsidRPr="00062541">
                          <w:rPr>
                            <w:rFonts w:asciiTheme="majorHAnsi" w:hAnsiTheme="majorHAnsi" w:cstheme="majorHAnsi"/>
                            <w:b/>
                            <w:color w:val="FF0000"/>
                            <w:szCs w:val="20"/>
                          </w:rPr>
                          <w:t xml:space="preserve">FV554, </w:t>
                        </w:r>
                        <w:r>
                          <w:rPr>
                            <w:rFonts w:asciiTheme="majorHAnsi" w:hAnsiTheme="majorHAnsi" w:cstheme="majorHAnsi"/>
                            <w:b/>
                            <w:color w:val="FF0000"/>
                            <w:szCs w:val="20"/>
                          </w:rPr>
                          <w:t xml:space="preserve">Open </w:t>
                        </w:r>
                        <w:r w:rsidRPr="00062541">
                          <w:rPr>
                            <w:rFonts w:asciiTheme="majorHAnsi" w:hAnsiTheme="majorHAnsi" w:cstheme="majorHAnsi"/>
                            <w:b/>
                            <w:color w:val="FF0000"/>
                            <w:szCs w:val="20"/>
                          </w:rPr>
                          <w:t>FV555</w:t>
                        </w:r>
                      </w:p>
                      <w:p w:rsidR="00862F6C" w:rsidRPr="00546E7D" w:rsidRDefault="00862F6C" w:rsidP="00D93103">
                        <w:pPr>
                          <w:rPr>
                            <w:rFonts w:asciiTheme="majorHAnsi" w:hAnsiTheme="majorHAnsi" w:cstheme="majorHAnsi"/>
                            <w:color w:val="000000" w:themeColor="text1"/>
                            <w:szCs w:val="20"/>
                          </w:rPr>
                        </w:pPr>
                        <w:r w:rsidRPr="00546E7D">
                          <w:rPr>
                            <w:rFonts w:asciiTheme="majorHAnsi" w:hAnsiTheme="majorHAnsi" w:cstheme="majorHAnsi"/>
                            <w:color w:val="000000" w:themeColor="text1"/>
                            <w:szCs w:val="20"/>
                          </w:rPr>
                          <w:t>CV581 opened</w:t>
                        </w:r>
                      </w:p>
                    </w:txbxContent>
                  </v:textbox>
                </v:shape>
                <v:rect id="Rectangle 13072" o:spid="_x0000_s3721" style="position:absolute;left:4966;top:2713;width:6358;height: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XZBcMA&#10;AADeAAAADwAAAGRycy9kb3ducmV2LnhtbERPTYvCMBC9C/6HMII3Ta2yaNcooih61HrxNtvMtl2b&#10;SWmiVn+9WVjY2zze58yXranEnRpXWlYwGkYgiDOrS84VnNPtYArCeWSNlWVS8CQHy0W3M8dE2wcf&#10;6X7yuQgh7BJUUHhfJ1K6rCCDbmhr4sB928agD7DJpW7wEcJNJeMo+pAGSw4NBda0Lii7nm5GwVcZ&#10;n/F1THeRmW3H/tCmP7fLRql+r119gvDU+n/xn3uvw/zJNI7h951wg1y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XZBcMAAADeAAAADwAAAAAAAAAAAAAAAACYAgAAZHJzL2Rv&#10;d25yZXYueG1sUEsFBgAAAAAEAAQA9QAAAIgDAAAAAA==&#10;">
                  <v:textbox>
                    <w:txbxContent>
                      <w:p w:rsidR="00862F6C" w:rsidRPr="004F5F38" w:rsidRDefault="00862F6C" w:rsidP="00D93103">
                        <w:pPr>
                          <w:jc w:val="center"/>
                          <w:rPr>
                            <w:rFonts w:asciiTheme="majorHAnsi" w:hAnsiTheme="majorHAnsi" w:cstheme="majorHAnsi"/>
                            <w:szCs w:val="20"/>
                          </w:rPr>
                        </w:pPr>
                        <w:r w:rsidRPr="004F5F38">
                          <w:rPr>
                            <w:rFonts w:asciiTheme="majorHAnsi" w:hAnsiTheme="majorHAnsi" w:cstheme="majorHAnsi"/>
                            <w:szCs w:val="20"/>
                          </w:rPr>
                          <w:t>You are starting the 2K pumping</w:t>
                        </w:r>
                        <w:r>
                          <w:rPr>
                            <w:rFonts w:asciiTheme="majorHAnsi" w:hAnsiTheme="majorHAnsi" w:cstheme="majorHAnsi"/>
                            <w:szCs w:val="20"/>
                          </w:rPr>
                          <w:t xml:space="preserve">. The HNOSS valve </w:t>
                        </w:r>
                        <w:r w:rsidRPr="005B1CF6">
                          <w:rPr>
                            <w:rFonts w:asciiTheme="majorHAnsi" w:hAnsiTheme="majorHAnsi" w:cstheme="majorHAnsi"/>
                            <w:b/>
                            <w:color w:val="FF0000"/>
                            <w:szCs w:val="20"/>
                          </w:rPr>
                          <w:t>FV551</w:t>
                        </w:r>
                        <w:r>
                          <w:rPr>
                            <w:rFonts w:asciiTheme="majorHAnsi" w:hAnsiTheme="majorHAnsi" w:cstheme="majorHAnsi"/>
                            <w:szCs w:val="20"/>
                          </w:rPr>
                          <w:t xml:space="preserve"> must be closed.</w:t>
                        </w:r>
                      </w:p>
                      <w:p w:rsidR="00862F6C" w:rsidRPr="00F34ED3" w:rsidRDefault="00862F6C" w:rsidP="00D93103">
                        <w:pPr>
                          <w:jc w:val="center"/>
                          <w:rPr>
                            <w:rFonts w:asciiTheme="majorHAnsi" w:hAnsiTheme="majorHAnsi" w:cstheme="majorHAnsi"/>
                            <w:szCs w:val="20"/>
                          </w:rPr>
                        </w:pPr>
                        <w:r>
                          <w:rPr>
                            <w:rFonts w:asciiTheme="majorHAnsi" w:hAnsiTheme="majorHAnsi" w:cstheme="majorHAnsi"/>
                            <w:szCs w:val="20"/>
                          </w:rPr>
                          <w:t>“Do you want continue?”</w:t>
                        </w:r>
                      </w:p>
                      <w:p w:rsidR="00862F6C" w:rsidRPr="00F34ED3" w:rsidRDefault="00862F6C" w:rsidP="00D93103">
                        <w:pPr>
                          <w:spacing w:before="120"/>
                          <w:jc w:val="center"/>
                          <w:rPr>
                            <w:rFonts w:asciiTheme="majorHAnsi" w:hAnsiTheme="majorHAnsi" w:cstheme="majorHAnsi"/>
                            <w:szCs w:val="20"/>
                          </w:rPr>
                        </w:pPr>
                        <w:r>
                          <w:rPr>
                            <w:rFonts w:asciiTheme="majorHAnsi" w:hAnsiTheme="majorHAnsi" w:cstheme="majorHAnsi"/>
                            <w:szCs w:val="20"/>
                          </w:rPr>
                          <w:t>“Do you want continue?”</w:t>
                        </w:r>
                      </w:p>
                      <w:p w:rsidR="00862F6C" w:rsidRPr="00F34ED3" w:rsidRDefault="00862F6C" w:rsidP="00D93103">
                        <w:pPr>
                          <w:rPr>
                            <w:szCs w:val="20"/>
                          </w:rPr>
                        </w:pPr>
                      </w:p>
                    </w:txbxContent>
                  </v:textbox>
                </v:rect>
                <v:rect id="Rectangle 13073" o:spid="_x0000_s3722" style="position:absolute;left:5734;top:4161;width:1644;height:1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l8nsUA&#10;AADeAAAADwAAAGRycy9kb3ducmV2LnhtbERPTWvCQBC9F/wPywi91Y2xlBhdRVpS2mOMl97G7JhE&#10;s7Mhu9G0v75bEHqbx/uc9XY0rbhS7xrLCuazCARxaXXDlYJDkT0lIJxH1thaJgXf5GC7mTysMdX2&#10;xjld974SIYRdigpq77tUSlfWZNDNbEccuJPtDfoA+0rqHm8h3LQyjqIXabDh0FBjR681lZf9YBQc&#10;m/iAP3nxHplltvCfY3Eevt6UepyOuxUIT6P/F9/dHzrMf07iB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mXyexQAAAN4AAAAPAAAAAAAAAAAAAAAAAJgCAABkcnMv&#10;ZG93bnJldi54bWxQSwUGAAAAAAQABAD1AAAAigMAAAAA&#10;">
                  <v:textbox>
                    <w:txbxContent>
                      <w:p w:rsidR="00862F6C" w:rsidRPr="00956811" w:rsidRDefault="00862F6C" w:rsidP="00D93103">
                        <w:pPr>
                          <w:jc w:val="center"/>
                          <w:rPr>
                            <w:rFonts w:asciiTheme="majorHAnsi" w:hAnsiTheme="majorHAnsi" w:cstheme="majorHAnsi"/>
                            <w:szCs w:val="20"/>
                          </w:rPr>
                        </w:pPr>
                        <w:r w:rsidRPr="00956811">
                          <w:rPr>
                            <w:rFonts w:asciiTheme="majorHAnsi" w:hAnsiTheme="majorHAnsi" w:cstheme="majorHAnsi"/>
                            <w:szCs w:val="20"/>
                          </w:rPr>
                          <w:t>Cryostat connected to the recovery helium circuit</w:t>
                        </w:r>
                      </w:p>
                    </w:txbxContent>
                  </v:textbox>
                </v:rect>
                <v:shape id="Text Box 13074" o:spid="_x0000_s3723" type="#_x0000_t202" style="position:absolute;left:7367;top:4161;width:3896;height:1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e488UA&#10;AADeAAAADwAAAGRycy9kb3ducmV2LnhtbERPTWvCQBC9F/wPywheSt1og01TVxFBsbfWir0O2TEJ&#10;zc7G3TWm/94VCr3N433OfNmbRnTkfG1ZwWScgCAurK65VHD42jxlIHxA1thYJgW/5GG5GDzMMdf2&#10;yp/U7UMpYgj7HBVUIbS5lL6oyKAf25Y4cifrDIYIXSm1w2sMN42cJslMGqw5NlTY0rqi4md/MQqy&#10;dNd9+/fnj2MxOzWv4fGl256dUqNhv3oDEagP/+I/907H+Wk2TeH+TrxB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R7jzxQAAAN4AAAAPAAAAAAAAAAAAAAAAAJgCAABkcnMv&#10;ZG93bnJldi54bWxQSwUGAAAAAAQABAD1AAAAigMAAAAA&#10;">
                  <v:textbox>
                    <w:txbxContent>
                      <w:p w:rsidR="00862F6C" w:rsidRDefault="00862F6C" w:rsidP="00D93103">
                        <w:pPr>
                          <w:rPr>
                            <w:rFonts w:asciiTheme="majorHAnsi" w:hAnsiTheme="majorHAnsi" w:cstheme="majorHAnsi"/>
                            <w:szCs w:val="20"/>
                          </w:rPr>
                        </w:pPr>
                        <w:r w:rsidRPr="00956811">
                          <w:rPr>
                            <w:rFonts w:asciiTheme="majorHAnsi" w:hAnsiTheme="majorHAnsi" w:cstheme="majorHAnsi"/>
                            <w:szCs w:val="20"/>
                          </w:rPr>
                          <w:t xml:space="preserve">Switch </w:t>
                        </w:r>
                        <w:r>
                          <w:rPr>
                            <w:rFonts w:asciiTheme="majorHAnsi" w:hAnsiTheme="majorHAnsi" w:cstheme="majorHAnsi"/>
                            <w:szCs w:val="20"/>
                          </w:rPr>
                          <w:t>V</w:t>
                        </w:r>
                        <w:r w:rsidRPr="00956811">
                          <w:rPr>
                            <w:rFonts w:asciiTheme="majorHAnsi" w:hAnsiTheme="majorHAnsi" w:cstheme="majorHAnsi"/>
                            <w:szCs w:val="20"/>
                          </w:rPr>
                          <w:t>alves « Cryostat 4K circuit »</w:t>
                        </w:r>
                        <w:r>
                          <w:rPr>
                            <w:rFonts w:asciiTheme="majorHAnsi" w:hAnsiTheme="majorHAnsi" w:cstheme="majorHAnsi"/>
                            <w:szCs w:val="20"/>
                          </w:rPr>
                          <w:t xml:space="preserve"> opened</w:t>
                        </w:r>
                      </w:p>
                      <w:p w:rsidR="00862F6C" w:rsidRPr="00956811" w:rsidRDefault="00862F6C" w:rsidP="00D93103">
                        <w:pPr>
                          <w:rPr>
                            <w:rFonts w:asciiTheme="majorHAnsi" w:hAnsiTheme="majorHAnsi" w:cstheme="majorHAnsi"/>
                            <w:szCs w:val="20"/>
                          </w:rPr>
                        </w:pPr>
                        <w:r>
                          <w:rPr>
                            <w:rFonts w:asciiTheme="majorHAnsi" w:hAnsiTheme="majorHAnsi" w:cstheme="majorHAnsi"/>
                            <w:szCs w:val="20"/>
                          </w:rPr>
                          <w:t>Open CV581</w:t>
                        </w:r>
                      </w:p>
                    </w:txbxContent>
                  </v:textbox>
                </v:shape>
                <v:shape id="Text Box 13824" o:spid="_x0000_s3724" type="#_x0000_t202" style="position:absolute;left:3425;top:12059;width:2301;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TH8MA&#10;AADeAAAADwAAAGRycy9kb3ducmV2LnhtbERPzWrCQBC+F3yHZQQvpW4qGm3MRlpB8Wr0AcbsmASz&#10;syG7NfHtXaHQ23x8v5NuBtOIO3WutqzgcxqBIC6srrlUcD7tPlYgnEfW2FgmBQ9ysMlGbykm2vZ8&#10;pHvuSxFC2CWooPK+TaR0RUUG3dS2xIG72s6gD7Arpe6wD+GmkbMoiqXBmkNDhS1tKypu+a9RcD30&#10;74uv/rL35+VxHv9gvbzYh1KT8fC9BuFp8P/iP/dBh/nz1WwBr3fCDTJ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TH8MAAADeAAAADwAAAAAAAAAAAAAAAACYAgAAZHJzL2Rv&#10;d25yZXYueG1sUEsFBgAAAAAEAAQA9QAAAIgDAAAAAA==&#10;" stroked="f">
                  <v:textbox>
                    <w:txbxContent>
                      <w:p w:rsidR="00862F6C" w:rsidRPr="00B82EEA" w:rsidRDefault="00862F6C" w:rsidP="002E0D4E">
                        <w:pPr>
                          <w:rPr>
                            <w:rFonts w:asciiTheme="majorHAnsi" w:hAnsiTheme="majorHAnsi" w:cstheme="majorHAnsi"/>
                            <w:szCs w:val="20"/>
                          </w:rPr>
                        </w:pPr>
                        <w:r w:rsidRPr="00B82EEA">
                          <w:rPr>
                            <w:rFonts w:asciiTheme="majorHAnsi" w:hAnsiTheme="majorHAnsi" w:cstheme="majorHAnsi"/>
                            <w:szCs w:val="20"/>
                          </w:rPr>
                          <w:t>PT</w:t>
                        </w:r>
                        <w:r>
                          <w:rPr>
                            <w:rFonts w:asciiTheme="majorHAnsi" w:hAnsiTheme="majorHAnsi" w:cstheme="majorHAnsi"/>
                            <w:szCs w:val="20"/>
                          </w:rPr>
                          <w:t>584 ≥ PT584setpoint</w:t>
                        </w:r>
                      </w:p>
                      <w:p w:rsidR="00862F6C" w:rsidRPr="00B82EEA" w:rsidRDefault="00862F6C" w:rsidP="002E0D4E">
                        <w:pPr>
                          <w:rPr>
                            <w:rFonts w:asciiTheme="majorHAnsi" w:hAnsiTheme="majorHAnsi" w:cstheme="majorHAnsi"/>
                            <w:szCs w:val="20"/>
                          </w:rPr>
                        </w:pPr>
                      </w:p>
                    </w:txbxContent>
                  </v:textbox>
                </v:shape>
                <v:shape id="Text Box 13825" o:spid="_x0000_s3725" type="#_x0000_t202" style="position:absolute;left:3372;top:10880;width:2048;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fNaMEA&#10;AADeAAAADwAAAGRycy9kb3ducmV2LnhtbERPy6rCMBDdC/5DGOFuRFNFq1ajeC8obn18wNiMbbGZ&#10;lCba+vc3guBuDuc5q01rSvGk2hWWFYyGEQji1OqCMwWX824wB+E8ssbSMil4kYPNuttZYaJtw0d6&#10;nnwmQgi7BBXk3leJlC7NyaAb2oo4cDdbG/QB1pnUNTYh3JRyHEWxNFhwaMixor+c0vvpYRTcDk1/&#10;umiue3+ZHSfxLxazq30p9dNrt0sQnlr/FX/cBx3mT+bjGN7vhBv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3zWjBAAAA3gAAAA8AAAAAAAAAAAAAAAAAmAIAAGRycy9kb3du&#10;cmV2LnhtbFBLBQYAAAAABAAEAPUAAACGAwAAAAA=&#10;" stroked="f">
                  <v:textbox>
                    <w:txbxContent>
                      <w:p w:rsidR="00862F6C" w:rsidRPr="002E0D4E" w:rsidRDefault="00862F6C" w:rsidP="002E0D4E">
                        <w:pPr>
                          <w:rPr>
                            <w:rFonts w:asciiTheme="majorHAnsi" w:hAnsiTheme="majorHAnsi" w:cstheme="majorHAnsi"/>
                            <w:szCs w:val="20"/>
                            <w:lang w:val="fr-FR"/>
                          </w:rPr>
                        </w:pPr>
                        <w:r>
                          <w:rPr>
                            <w:rFonts w:asciiTheme="majorHAnsi" w:hAnsiTheme="majorHAnsi" w:cstheme="majorHAnsi"/>
                            <w:szCs w:val="20"/>
                            <w:lang w:val="fr-FR"/>
                          </w:rPr>
                          <w:t>Pumps stopped</w:t>
                        </w:r>
                      </w:p>
                    </w:txbxContent>
                  </v:textbox>
                </v:shape>
                <v:shape id="Text Box 13826" o:spid="_x0000_s3726" type="#_x0000_t202" style="position:absolute;left:1770;top:8341;width:2110;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to88IA&#10;AADeAAAADwAAAGRycy9kb3ducmV2LnhtbERP24rCMBB9F/yHMIIvYlPFtVqNsgq7+OrlA8ZmesFm&#10;UpqsrX9vFhb2bQ7nOtt9b2rxpNZVlhXMohgEcWZ1xYWC2/VrugLhPLLG2jIpeJGD/W442GKqbcdn&#10;el58IUIIuxQVlN43qZQuK8mgi2xDHLjctgZ9gG0hdYtdCDe1nMfxUhqsODSU2NCxpOxx+TEK8lM3&#10;+Vh3929/S86L5QGr5G5fSo1H/ecGhKfe/4v/3Ccd5i9W8wR+3wk3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2jzwgAAAN4AAAAPAAAAAAAAAAAAAAAAAJgCAABkcnMvZG93&#10;bnJldi54bWxQSwUGAAAAAAQABAD1AAAAhwMAAAAA&#10;" stroked="f">
                  <v:textbox>
                    <w:txbxContent>
                      <w:p w:rsidR="00862F6C" w:rsidRPr="00B82EEA" w:rsidRDefault="00862F6C" w:rsidP="002E0D4E">
                        <w:pPr>
                          <w:rPr>
                            <w:rFonts w:asciiTheme="majorHAnsi" w:hAnsiTheme="majorHAnsi" w:cstheme="majorHAnsi"/>
                            <w:szCs w:val="20"/>
                          </w:rPr>
                        </w:pPr>
                        <w:r>
                          <w:rPr>
                            <w:rFonts w:asciiTheme="majorHAnsi" w:hAnsiTheme="majorHAnsi" w:cstheme="majorHAnsi"/>
                            <w:szCs w:val="20"/>
                          </w:rPr>
                          <w:t>PT660 &gt; 102</w:t>
                        </w:r>
                        <w:r w:rsidRPr="00B82EEA">
                          <w:rPr>
                            <w:rFonts w:asciiTheme="majorHAnsi" w:hAnsiTheme="majorHAnsi" w:cstheme="majorHAnsi"/>
                            <w:szCs w:val="20"/>
                          </w:rPr>
                          <w:t>0 mbar</w:t>
                        </w:r>
                      </w:p>
                    </w:txbxContent>
                  </v:textbox>
                </v:shape>
                <v:shape id="Text Box 13827" o:spid="_x0000_s3727" type="#_x0000_t202" style="position:absolute;left:2378;top:7118;width:2831;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T8gcYA&#10;AADeAAAADwAAAGRycy9kb3ducmV2LnhtbESPzW7CQAyE75V4h5WReqlgA6L8pCwIKoG48vMAJmuS&#10;qFlvlF1IeHt8QOrN1oxnPi/XnavUg5pQejYwGiagiDNvS84NXM67wRxUiMgWK89k4EkB1qvexxJT&#10;61s+0uMUcyUhHFI0UMRYp1qHrCCHYehrYtFuvnEYZW1ybRtsJdxVepwkU+2wZGkosKbfgrK/090Z&#10;uB3ar+9Fe93Hy+w4mW6xnF3905jPfrf5ARWpi//m9/XBCv5kPhZeeUdm0K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2T8gcYAAADeAAAADwAAAAAAAAAAAAAAAACYAgAAZHJz&#10;L2Rvd25yZXYueG1sUEsFBgAAAAAEAAQA9QAAAIsDAAAAAA==&#10;" stroked="f">
                  <v:textbox>
                    <w:txbxContent>
                      <w:p w:rsidR="00862F6C" w:rsidRPr="00B82EEA" w:rsidRDefault="00862F6C" w:rsidP="002E0D4E">
                        <w:pPr>
                          <w:rPr>
                            <w:rFonts w:asciiTheme="majorHAnsi" w:hAnsiTheme="majorHAnsi" w:cstheme="majorHAnsi"/>
                            <w:szCs w:val="20"/>
                          </w:rPr>
                        </w:pPr>
                        <w:r>
                          <w:rPr>
                            <w:rFonts w:asciiTheme="majorHAnsi" w:hAnsiTheme="majorHAnsi" w:cstheme="majorHAnsi"/>
                            <w:szCs w:val="20"/>
                          </w:rPr>
                          <w:t>FV582 closed</w:t>
                        </w:r>
                        <w:r w:rsidRPr="00B82EEA">
                          <w:rPr>
                            <w:rFonts w:asciiTheme="majorHAnsi" w:hAnsiTheme="majorHAnsi" w:cstheme="majorHAnsi"/>
                            <w:szCs w:val="20"/>
                          </w:rPr>
                          <w:t xml:space="preserve"> </w:t>
                        </w:r>
                      </w:p>
                    </w:txbxContent>
                  </v:textbox>
                </v:shape>
                <v:shape id="AutoShape 13828" o:spid="_x0000_s3728" type="#_x0000_t32" style="position:absolute;left:2240;top:5856;width:0;height:16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7K/rMUAAADeAAAADwAAAGRycy9kb3ducmV2LnhtbERPS2sCMRC+F/ofwgi9FM0qrejWKNuC&#10;UAsefN3HzXQT3Ey2m6jbf98UBG/z8T1ntuhcLS7UButZwXCQgSAuvbZcKdjvlv0JiBCRNdaeScEv&#10;BVjMHx9mmGt/5Q1dtrESKYRDjgpMjE0uZSgNOQwD3xAn7tu3DmOCbSV1i9cU7mo5yrKxdGg5NRhs&#10;6MNQedqenYL1avheHI1dfW1+7Pp1WdTn6vmg1FOvK95AROriXXxzf+o0/2UymsL/O+kGO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7K/rMUAAADeAAAADwAAAAAAAAAA&#10;AAAAAAChAgAAZHJzL2Rvd25yZXYueG1sUEsFBgAAAAAEAAQA+QAAAJMDAAAAAA==&#10;"/>
                <v:shape id="AutoShape 13829" o:spid="_x0000_s3729" type="#_x0000_t32" style="position:absolute;left:2115;top:7324;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A7MgAAADeAAAADwAAAGRycy9kb3ducmV2LnhtbESPT2sCMRDF7wW/Qxihl1Kz9h+yNcq2&#10;IFTBg7a9TzfTTehmst1E3X5751DwNsO8ee/95sshtOpIffKRDUwnBSjiOlrPjYGP99XtDFTKyBbb&#10;yGTgjxIsF6OrOZY2nnhHx31ulJhwKtGAy7krtU61o4BpEjtiuX3HPmCWtW+07fEk5qHVd0XxpAN6&#10;lgSHHb06qn/2h2Bgu56+VF/Orze7X799XFXtobn5NOZ6PFTPoDIN+SL+/36zUv9hdi8AgiMz6MUZ&#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GA7MgAAADeAAAADwAAAAAA&#10;AAAAAAAAAAChAgAAZHJzL2Rvd25yZXYueG1sUEsFBgAAAAAEAAQA+QAAAJYDAAAAAA==&#10;"/>
                <v:shape id="AutoShape 13830" o:spid="_x0000_s3730" type="#_x0000_t32" style="position:absolute;left:1553;top:8541;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0ld8YAAADeAAAADwAAAGRycy9kb3ducmV2LnhtbERPS0vDQBC+C/6HZQQvYjfxRYnZligU&#10;rNBDY3sfs2N2MTsbs5s2/ntXKPQ2H99zyuXkOnGgIVjPCvJZBoK48dpyq2D3sbqdgwgRWWPnmRT8&#10;UoDl4vKixEL7I2/pUMdWpBAOBSowMfaFlKEx5DDMfE+cuC8/OIwJDq3UAx5TuOvkXZY9SYeWU4PB&#10;nl4NNd/16BRs1vlL9Wns+n37YzePq6ob25u9UtdXU/UMItIUz+KT+02n+Q/z+xz+30k3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dJXfGAAAA3gAAAA8AAAAAAAAA&#10;AAAAAAAAoQIAAGRycy9kb3ducmV2LnhtbFBLBQYAAAAABAAEAPkAAACUAwAAAAA=&#10;"/>
                <v:shape id="AutoShape 13831" o:spid="_x0000_s3731" type="#_x0000_t32" style="position:absolute;left:3227;top:1106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7AMUAAADeAAAADwAAAGRycy9kb3ducmV2LnhtbERPS2sCMRC+F/ofwgi9FM1qq8jWKNuC&#10;UAsefN3HzXQT3Ey2m6jbf98UBG/z8T1ntuhcLS7UButZwXCQgSAuvbZcKdjvlv0piBCRNdaeScEv&#10;BVjMHx9mmGt/5Q1dtrESKYRDjgpMjE0uZSgNOQwD3xAn7tu3DmOCbSV1i9cU7mo5yrKJdGg5NRhs&#10;6MNQedqenYL1avheHI1dfW1+7Hq8LOpz9XxQ6qnXFW8gInXxLr65P3Wa/zp9GcH/O+kGO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7AMUAAADeAAAADwAAAAAAAAAA&#10;AAAAAAChAgAAZHJzL2Rvd25yZXYueG1sUEsFBgAAAAAEAAQA+QAAAJMDAAAAAA==&#10;"/>
                <v:shape id="AutoShape 13832" o:spid="_x0000_s3732" type="#_x0000_t32" style="position:absolute;left:3226;top:12215;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Mem8UAAADeAAAADwAAAGRycy9kb3ducmV2LnhtbERPS2sCMRC+F/ofwhR6KZq1tiJbo6yC&#10;UAsefN3HzXQTuplsN1G3/94IQm/z8T1nMutcLc7UButZwaCfgSAuvbZcKdjvlr0xiBCRNdaeScEf&#10;BZhNHx8mmGt/4Q2dt7ESKYRDjgpMjE0uZSgNOQx93xAn7tu3DmOCbSV1i5cU7mr5mmUj6dByajDY&#10;0MJQ+bM9OQXr1WBeHI1dfW1+7fp9WdSn6uWg1PNTV3yAiNTFf/Hd/anT/LfxcAi3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Mem8UAAADeAAAADwAAAAAAAAAA&#10;AAAAAAChAgAAZHJzL2Rvd25yZXYueG1sUEsFBgAAAAAEAAQA+QAAAJMDAAAAAA==&#10;"/>
                <v:shape id="AutoShape 13833" o:spid="_x0000_s3733" type="#_x0000_t32" style="position:absolute;left:5511;top:5894;width:0;height:7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UPn8MAAADeAAAADwAAAGRycy9kb3ducmV2LnhtbERPTWvCQBC9F/wPywi91Y1tEEldQ7VE&#10;etX00tuQnSah2dm4u01if31XELzN433OJp9MJwZyvrWsYLlIQBBXVrdcK/gsi6c1CB+QNXaWScGF&#10;POTb2cMGM21HPtJwCrWIIewzVNCE0GdS+qohg35he+LIfVtnMEToaqkdjjHcdPI5SVbSYMuxocGe&#10;9g1VP6dfo+CImHwdwvmv27mDHi79ezGmpVKP8+ntFUSgKdzFN/eHjvPT9UsK13fiDXL7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1D5/DAAAA3gAAAA8AAAAAAAAAAAAA&#10;AAAAoQIAAGRycy9kb3ducmV2LnhtbFBLBQYAAAAABAAEAPkAAACRAwAAAAA=&#10;" strokeweight=".5pt">
                  <v:stroke startarrow="block"/>
                </v:shape>
                <v:shape id="AutoShape 13834" o:spid="_x0000_s3734" type="#_x0000_t32" style="position:absolute;left:803;top:13307;width:25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YjdMUAAADeAAAADwAAAGRycy9kb3ducmV2LnhtbERPTWsCMRC9F/ofwhS8lJrV1iJbo6yC&#10;oAUPWr1PN9NN6GaybqJu/70RhN7m8T5nMutcLc7UButZwaCfgSAuvbZcKdh/LV/GIEJE1lh7JgV/&#10;FGA2fXyYYK79hbd03sVKpBAOOSowMTa5lKE05DD0fUOcuB/fOowJtpXULV5SuKvlMMvepUPLqcFg&#10;QwtD5e/u5BRs1oN58W3s+nN7tJvRsqhP1fNBqd5TV3yAiNTFf/HdvdJp/tv4dQS3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yYjdMUAAADeAAAADwAAAAAAAAAA&#10;AAAAAAChAgAAZHJzL2Rvd25yZXYueG1sUEsFBgAAAAAEAAQA+QAAAJMDAAAAAA==&#10;"/>
                <v:shape id="AutoShape 13835" o:spid="_x0000_s3735" type="#_x0000_t32" style="position:absolute;left:2224;top:5871;width:32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9A8UAAADeAAAADwAAAGRycy9kb3ducmV2LnhtbERPTWsCMRC9F/ofwhS8lJrVtiJbo6yC&#10;oAUPWr1PN9NN6GaybqJu/70RhN7m8T5nMutcLc7UButZwaCfgSAuvbZcKdh/LV/GIEJE1lh7JgV/&#10;FGA2fXyYYK79hbd03sVKpBAOOSowMTa5lKE05DD0fUOcuB/fOowJtpXULV5SuKvlMMtG0qHl1GCw&#10;oYWh8nd3cgo268G8+DZ2/bk92s37sqhP1fNBqd5TV3yAiNTFf/HdvdJp/tv4dQS3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S9A8UAAADeAAAADwAAAAAAAAAA&#10;AAAAAAChAgAAZHJzL2Rvd25yZXYueG1sUEsFBgAAAAAEAAQA+QAAAJMDAAAAAA==&#10;"/>
                <v:shape id="Text Box 13836" o:spid="_x0000_s3736" type="#_x0000_t202" style="position:absolute;left:3336;top:13001;width:2270;height: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IGOcMA&#10;AADeAAAADwAAAGRycy9kb3ducmV2LnhtbERPS2sCMRC+F/wPYYTeNNFaH6tRpKXgqeITvA2bcXdx&#10;M1k2qbv++6Yg9DYf33MWq9aW4k61LxxrGPQVCOLUmYIzDcfDV28Kwgdkg6Vj0vAgD6tl52WBiXEN&#10;7+i+D5mIIewT1JCHUCVS+jQni77vKuLIXV1tMURYZ9LU2MRwW8qhUmNpseDYkGNFHzmlt/2P1XD6&#10;vl7OI7XNPu171bhWSbYzqfVrt13PQQRqw7/46d6YOH80fZvA3zvxB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IGOcMAAADeAAAADwAAAAAAAAAAAAAAAACYAgAAZHJzL2Rv&#10;d25yZXYueG1sUEsFBgAAAAAEAAQA9QAAAIgDAAAAAA==&#10;" filled="f" stroked="f">
                  <v:textbox>
                    <w:txbxContent>
                      <w:p w:rsidR="00862F6C" w:rsidRPr="00B82EEA" w:rsidRDefault="00862F6C" w:rsidP="002E0D4E">
                        <w:pPr>
                          <w:rPr>
                            <w:rFonts w:asciiTheme="majorHAnsi" w:hAnsiTheme="majorHAnsi" w:cstheme="majorHAnsi"/>
                            <w:szCs w:val="20"/>
                          </w:rPr>
                        </w:pPr>
                        <w:r>
                          <w:rPr>
                            <w:rFonts w:asciiTheme="majorHAnsi" w:hAnsiTheme="majorHAnsi" w:cstheme="majorHAnsi"/>
                            <w:szCs w:val="20"/>
                          </w:rPr>
                          <w:t>FV556 closed</w:t>
                        </w:r>
                      </w:p>
                      <w:p w:rsidR="00862F6C" w:rsidRPr="00B82EEA" w:rsidRDefault="00862F6C" w:rsidP="002E0D4E">
                        <w:pPr>
                          <w:rPr>
                            <w:rFonts w:asciiTheme="majorHAnsi" w:hAnsiTheme="majorHAnsi" w:cstheme="majorHAnsi"/>
                            <w:szCs w:val="20"/>
                          </w:rPr>
                        </w:pPr>
                      </w:p>
                    </w:txbxContent>
                  </v:textbox>
                </v:shape>
                <v:shape id="AutoShape 13837" o:spid="_x0000_s3737" type="#_x0000_t32" style="position:absolute;left:3224;top:13145;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eM6sgAAADeAAAADwAAAGRycy9kb3ducmV2LnhtbESPT2sCMRDF7wW/Qxihl1Kz9h+yNcq2&#10;IFTBg7a9TzfTTehmst1E3X5751DwNsN7895v5sshtOpIffKRDUwnBSjiOlrPjYGP99XtDFTKyBbb&#10;yGTgjxIsF6OrOZY2nnhHx31ulIRwKtGAy7krtU61o4BpEjti0b5jHzDL2jfa9niS8NDqu6J40gE9&#10;S4PDjl4d1T/7QzCwXU9fqi/n15vdr98+rqr20Nx8GnM9HqpnUJmGfDH/X79ZwX+Y3QuvvCMz6MUZ&#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SeM6sgAAADeAAAADwAAAAAA&#10;AAAAAAAAAAChAgAAZHJzL2Rvd25yZXYueG1sUEsFBgAAAAAEAAQA+QAAAJYDAAAAAA==&#10;"/>
                <v:rect id="Rectangle 13838" o:spid="_x0000_s3738" style="position:absolute;left:1347;top:6044;width:1474;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jdqcMA&#10;AADeAAAADwAAAGRycy9kb3ducmV2LnhtbERPTYvCMBC9L/gfwizsbU1XRbQaRRQXPWp78TY2Y9vd&#10;ZlKaqNVfbwTB2zze50znranEhRpXWlbw041AEGdWl5wrSJP19wiE88gaK8uk4EYO5rPOxxRjba+8&#10;o8ve5yKEsItRQeF9HUvpsoIMuq6tiQN3so1BH2CTS93gNYSbSvaiaCgNlhwaCqxpWVD2vz8bBcey&#10;l+J9l/xGZrzu+22b/J0PK6W+PtvFBISn1r/FL/dGh/mDUX8Mz3fCD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jdqcMAAADeAAAADwAAAAAAAAAAAAAAAACYAgAAZHJzL2Rv&#10;d25yZXYueG1sUEsFBgAAAAAEAAQA9QAAAIgDAAAAAA==&#10;">
                  <v:textbox>
                    <w:txbxContent>
                      <w:p w:rsidR="00862F6C" w:rsidRPr="00B82EEA" w:rsidRDefault="00862F6C" w:rsidP="002E0D4E">
                        <w:pPr>
                          <w:jc w:val="center"/>
                          <w:rPr>
                            <w:rFonts w:asciiTheme="majorHAnsi" w:hAnsiTheme="majorHAnsi" w:cstheme="majorHAnsi"/>
                            <w:szCs w:val="20"/>
                          </w:rPr>
                        </w:pPr>
                        <w:r w:rsidRPr="00B82EEA">
                          <w:rPr>
                            <w:rFonts w:asciiTheme="majorHAnsi" w:hAnsiTheme="majorHAnsi" w:cstheme="majorHAnsi"/>
                            <w:szCs w:val="20"/>
                          </w:rPr>
                          <w:t>Stop pumping system</w:t>
                        </w:r>
                        <w:r>
                          <w:rPr>
                            <w:rFonts w:asciiTheme="majorHAnsi" w:hAnsiTheme="majorHAnsi" w:cstheme="majorHAnsi"/>
                            <w:szCs w:val="20"/>
                          </w:rPr>
                          <w:t xml:space="preserve"> and filling</w:t>
                        </w:r>
                      </w:p>
                    </w:txbxContent>
                  </v:textbox>
                </v:rect>
                <v:shape id="Text Box 13839" o:spid="_x0000_s3739" type="#_x0000_t202" style="position:absolute;left:2810;top:6044;width:2207;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NbUMgA&#10;AADeAAAADwAAAGRycy9kb3ducmV2LnhtbESPQU/DMAyF70j8h8iTuCCWAtXoumUTQtq03WAguFqN&#10;11ZrnJKErvz7+YDEzZaf33vfcj26Tg0UYuvZwP00A0VcedtybeDjfXNXgIoJ2WLnmQz8UoT16vpq&#10;iaX1Z36j4ZBqJSYcSzTQpNSXWseqIYdx6ntiuR19cJhkDbW2Ac9i7jr9kGUz7bBlSWiwp5eGqtPh&#10;xxko8t3wFfePr5/V7NjN0+3TsP0OxtxMxucFqERj+hf/fe+s1M+LXAAER2bQq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o1tQyAAAAN4AAAAPAAAAAAAAAAAAAAAAAJgCAABk&#10;cnMvZG93bnJldi54bWxQSwUGAAAAAAQABAD1AAAAjQMAAAAA&#10;">
                  <v:textbox>
                    <w:txbxContent>
                      <w:p w:rsidR="00862F6C" w:rsidRDefault="00862F6C" w:rsidP="002E0D4E">
                        <w:pPr>
                          <w:rPr>
                            <w:rFonts w:asciiTheme="majorHAnsi" w:hAnsiTheme="majorHAnsi" w:cstheme="majorHAnsi"/>
                            <w:b/>
                            <w:szCs w:val="20"/>
                          </w:rPr>
                        </w:pPr>
                        <w:r>
                          <w:rPr>
                            <w:rFonts w:asciiTheme="majorHAnsi" w:hAnsiTheme="majorHAnsi" w:cstheme="majorHAnsi"/>
                            <w:szCs w:val="20"/>
                          </w:rPr>
                          <w:t xml:space="preserve">Close FV582, </w:t>
                        </w:r>
                        <w:r w:rsidRPr="00C93CDC">
                          <w:rPr>
                            <w:rFonts w:asciiTheme="majorHAnsi" w:hAnsiTheme="majorHAnsi" w:cstheme="majorHAnsi"/>
                            <w:b/>
                            <w:szCs w:val="20"/>
                          </w:rPr>
                          <w:t xml:space="preserve">Stop </w:t>
                        </w:r>
                        <w:r>
                          <w:rPr>
                            <w:rFonts w:asciiTheme="majorHAnsi" w:hAnsiTheme="majorHAnsi" w:cstheme="majorHAnsi"/>
                            <w:b/>
                            <w:szCs w:val="20"/>
                          </w:rPr>
                          <w:t>13L</w:t>
                        </w:r>
                      </w:p>
                      <w:p w:rsidR="00862F6C" w:rsidRPr="00A12630" w:rsidRDefault="00862F6C" w:rsidP="002E0D4E">
                        <w:pPr>
                          <w:rPr>
                            <w:rFonts w:asciiTheme="majorHAnsi" w:hAnsiTheme="majorHAnsi" w:cstheme="majorHAnsi"/>
                            <w:color w:val="000000" w:themeColor="text1"/>
                            <w:szCs w:val="20"/>
                          </w:rPr>
                        </w:pPr>
                        <w:r w:rsidRPr="00A12630">
                          <w:rPr>
                            <w:rFonts w:asciiTheme="majorHAnsi" w:hAnsiTheme="majorHAnsi" w:cstheme="majorHAnsi"/>
                            <w:color w:val="000000" w:themeColor="text1"/>
                            <w:szCs w:val="20"/>
                          </w:rPr>
                          <w:t xml:space="preserve">Cryostat-2K = true, </w:t>
                        </w:r>
                      </w:p>
                      <w:p w:rsidR="00862F6C" w:rsidRPr="00A12630" w:rsidRDefault="00862F6C" w:rsidP="002E0D4E">
                        <w:pPr>
                          <w:rPr>
                            <w:rFonts w:asciiTheme="majorHAnsi" w:hAnsiTheme="majorHAnsi" w:cstheme="majorHAnsi"/>
                            <w:color w:val="000000" w:themeColor="text1"/>
                            <w:szCs w:val="20"/>
                          </w:rPr>
                        </w:pPr>
                        <w:r w:rsidRPr="00A12630">
                          <w:rPr>
                            <w:rFonts w:asciiTheme="majorHAnsi" w:hAnsiTheme="majorHAnsi" w:cstheme="majorHAnsi"/>
                            <w:color w:val="000000" w:themeColor="text1"/>
                            <w:szCs w:val="20"/>
                          </w:rPr>
                          <w:t>CV582 fully open</w:t>
                        </w:r>
                      </w:p>
                      <w:p w:rsidR="00862F6C" w:rsidRPr="00C93CDC" w:rsidRDefault="00862F6C" w:rsidP="002E0D4E">
                        <w:pPr>
                          <w:rPr>
                            <w:rFonts w:asciiTheme="majorHAnsi" w:hAnsiTheme="majorHAnsi" w:cstheme="majorHAnsi"/>
                            <w:b/>
                            <w:szCs w:val="20"/>
                          </w:rPr>
                        </w:pP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txbxContent>
                  </v:textbox>
                </v:shape>
                <v:shape id="AutoShape 13840" o:spid="_x0000_s3740" type="#_x0000_t32" style="position:absolute;left:1665;top:7519;width:31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tWCsUAAADeAAAADwAAAGRycy9kb3ducmV2LnhtbERPS2sCMRC+F/ofwhS8FM2u2CKrUbaC&#10;oAUPvu7jZroJ3Uy2m6jbf98UCr3Nx/ec+bJ3jbhRF6xnBfkoA0FceW25VnA6rodTECEia2w8k4Jv&#10;CrBcPD7MsdD+znu6HWItUgiHAhWYGNtCylAZchhGviVO3IfvHMYEu1rqDu8p3DVynGWv0qHl1GCw&#10;pZWh6vNwdQp22/ytvBi7fd9/2d3Lumyu9fNZqcFTX85AROrjv/jPvdFp/mQ6yeH3nXSDX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BtWCsUAAADeAAAADwAAAAAAAAAA&#10;AAAAAAChAgAAZHJzL2Rvd25yZXYueG1sUEsFBgAAAAAEAAQA+QAAAJMDAAAAAA==&#10;"/>
                <v:shape id="AutoShape 13841" o:spid="_x0000_s3741" type="#_x0000_t32" style="position:absolute;left:4847;top:7512;width:0;height:28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tk8MAAADeAAAADwAAAGRycy9kb3ducmV2LnhtbERPTYvCMBC9C/6HMAt701QRla5RFnXR&#10;gxfrHvY4NNOmbDMpTar13xtB8DaP9zmrTW9rcaXWV44VTMYJCOLc6YpLBb+Xn9EShA/IGmvHpOBO&#10;Hjbr4WCFqXY3PtM1C6WIIexTVGBCaFIpfW7Ioh+7hjhyhWsthgjbUuoWbzHc1nKaJHNpseLYYLCh&#10;raH8P+usgt39lB+6pCnNotifu0Uh/eSvUOrzo//+AhGoD2/xy33Ucf5sOZvC8514g1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s7ZPDAAAA3gAAAA8AAAAAAAAAAAAA&#10;AAAAoQIAAGRycy9kb3ducmV2LnhtbFBLBQYAAAAABAAEAPkAAACRAwAAAAA=&#10;" strokeweight=".5pt">
                  <v:stroke startarrow="block"/>
                </v:shape>
                <v:shape id="AutoShape 13842" o:spid="_x0000_s3742" type="#_x0000_t32" style="position:absolute;left:1666;top:7515;width:0;height:57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Vt5sUAAADeAAAADwAAAGRycy9kb3ducmV2LnhtbERPS2sCMRC+C/0PYQq9iGZtrcjWKKsg&#10;1IIHX/dxM92EbibbTdTtv28KQm/z8T1ntuhcLa7UButZwWiYgSAuvbZcKTge1oMpiBCRNdaeScEP&#10;BVjMH3ozzLW/8Y6u+1iJFMIhRwUmxiaXMpSGHIahb4gT9+lbhzHBtpK6xVsKd7V8zrKJdGg5NRhs&#10;aGWo/NpfnILtZrQszsZuPnbfdvu6LupL1T8p9fTYFW8gInXxX3x3v+s0fzwdv8D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4Vt5sUAAADeAAAADwAAAAAAAAAA&#10;AAAAAAChAgAAZHJzL2Rvd25yZXYueG1sUEsFBgAAAAAEAAQA+QAAAJMDAAAAAA==&#10;"/>
                <v:rect id="Rectangle 13843" o:spid="_x0000_s3743" style="position:absolute;left:1065;top:7695;width:1361;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8BSsMA&#10;AADeAAAADwAAAGRycy9kb3ducmV2LnhtbERPTYvCMBC9C/sfwix403S1iFuNsiiKHrVevM02Y9vd&#10;ZlKaqNVfbwTB2zze50znranEhRpXWlbw1Y9AEGdWl5wrOKSr3hiE88gaK8uk4EYO5rOPzhQTba+8&#10;o8ve5yKEsEtQQeF9nUjpsoIMur6tiQN3so1BH2CTS93gNYSbSg6iaCQNlhwaCqxpUVD2vz8bBb/l&#10;4ID3XbqOzPdq6Ldt+nc+LpXqfrY/ExCeWv8Wv9wbHebH4ziG5zvhBj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8BSsMAAADeAAAADwAAAAAAAAAAAAAAAACYAgAAZHJzL2Rv&#10;d25yZXYueG1sUEsFBgAAAAAEAAQA9QAAAIgDAAAAAA==&#10;">
                  <v:textbox>
                    <w:txbxContent>
                      <w:p w:rsidR="00862F6C" w:rsidRPr="00B82EEA" w:rsidRDefault="00862F6C" w:rsidP="002E0D4E">
                        <w:pPr>
                          <w:jc w:val="center"/>
                          <w:rPr>
                            <w:rFonts w:asciiTheme="majorHAnsi" w:hAnsiTheme="majorHAnsi" w:cstheme="majorHAnsi"/>
                            <w:szCs w:val="20"/>
                          </w:rPr>
                        </w:pPr>
                        <w:r w:rsidRPr="00B82EEA">
                          <w:rPr>
                            <w:rFonts w:asciiTheme="majorHAnsi" w:hAnsiTheme="majorHAnsi" w:cstheme="majorHAnsi"/>
                            <w:szCs w:val="20"/>
                          </w:rPr>
                          <w:t>Pressure control</w:t>
                        </w:r>
                      </w:p>
                    </w:txbxContent>
                  </v:textbox>
                </v:rect>
                <v:shape id="Text Box 13844" o:spid="_x0000_s3744" type="#_x0000_t202" style="position:absolute;left:2387;top:7695;width:2062;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4yMYA&#10;AADeAAAADwAAAGRycy9kb3ducmV2LnhtbERPS2vCQBC+F/oflin0UnTTNmqMrlIKFXurD/Q6ZMck&#10;NDub7m5j/PeuUOhtPr7nzJe9aURHzteWFTwPExDEhdU1lwr2u49BBsIHZI2NZVJwIQ/Lxf3dHHNt&#10;z7yhbhtKEUPY56igCqHNpfRFRQb90LbEkTtZZzBE6EqpHZ5juGnkS5KMpcGaY0OFLb1XVHxvf42C&#10;LF13R//5+nUoxqdmGp4m3erHKfX40L/NQATqw7/4z73WcX6apSO4vRNv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T4yMYAAADeAAAADwAAAAAAAAAAAAAAAACYAgAAZHJz&#10;L2Rvd25yZXYueG1sUEsFBgAAAAAEAAQA9QAAAIsDAAAAAA==&#10;">
                  <v:textbox>
                    <w:txbxContent>
                      <w:p w:rsidR="00862F6C" w:rsidRDefault="00862F6C" w:rsidP="002E0D4E">
                        <w:pPr>
                          <w:rPr>
                            <w:rFonts w:asciiTheme="majorHAnsi" w:hAnsiTheme="majorHAnsi" w:cstheme="majorHAnsi"/>
                            <w:szCs w:val="20"/>
                          </w:rPr>
                        </w:pPr>
                        <w:r>
                          <w:rPr>
                            <w:rFonts w:asciiTheme="majorHAnsi" w:hAnsiTheme="majorHAnsi" w:cstheme="majorHAnsi"/>
                            <w:szCs w:val="20"/>
                          </w:rPr>
                          <w:t>CV582 opened</w:t>
                        </w:r>
                      </w:p>
                      <w:p w:rsidR="00862F6C" w:rsidRPr="008921BD" w:rsidRDefault="00862F6C" w:rsidP="002E0D4E">
                        <w:pPr>
                          <w:rPr>
                            <w:rFonts w:asciiTheme="majorHAnsi" w:hAnsiTheme="majorHAnsi" w:cstheme="majorHAnsi"/>
                            <w:szCs w:val="20"/>
                          </w:rPr>
                        </w:pPr>
                        <w:r>
                          <w:rPr>
                            <w:rFonts w:asciiTheme="majorHAnsi" w:hAnsiTheme="majorHAnsi" w:cstheme="majorHAnsi"/>
                            <w:szCs w:val="20"/>
                          </w:rPr>
                          <w:t>Cryostat-2K = true</w:t>
                        </w:r>
                      </w:p>
                      <w:p w:rsidR="00862F6C" w:rsidRPr="00B82EEA" w:rsidRDefault="00862F6C" w:rsidP="002E0D4E">
                        <w:pPr>
                          <w:rPr>
                            <w:rFonts w:asciiTheme="majorHAnsi" w:hAnsiTheme="majorHAnsi" w:cstheme="majorHAnsi"/>
                            <w:szCs w:val="20"/>
                          </w:rPr>
                        </w:pPr>
                      </w:p>
                    </w:txbxContent>
                  </v:textbox>
                </v:shape>
                <v:rect id="Rectangle 13845" o:spid="_x0000_s3745" style="position:absolute;left:1055;top:8686;width:1361;height:1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E6psUA&#10;AADeAAAADwAAAGRycy9kb3ducmV2LnhtbERPTWvCQBC9F/wPywi91d1aCWl0FbFY2qMml97G7JjE&#10;ZmdDdtW0v75bELzN433OYjXYVlyo941jDc8TBYK4dKbhSkORb59SED4gG2wdk4Yf8rBajh4WmBl3&#10;5R1d9qESMYR9hhrqELpMSl/WZNFPXEccuaPrLYYI+0qaHq8x3LZyqlQiLTYcG2rsaFNT+b0/Ww2H&#10;Zlrg7y5/V/Z1+xI+h/x0/nrT+nE8rOcgAg3hLr65P0ycP0tnCfy/E2+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MTqmxQAAAN4AAAAPAAAAAAAAAAAAAAAAAJgCAABkcnMv&#10;ZG93bnJldi54bWxQSwUGAAAAAAQABAD1AAAAigMAAAAA&#10;">
                  <v:textbox>
                    <w:txbxContent>
                      <w:p w:rsidR="00862F6C" w:rsidRPr="0043745B" w:rsidRDefault="00862F6C" w:rsidP="002E0D4E">
                        <w:pPr>
                          <w:jc w:val="center"/>
                          <w:rPr>
                            <w:rFonts w:asciiTheme="majorHAnsi" w:hAnsiTheme="majorHAnsi" w:cstheme="majorHAnsi"/>
                            <w:szCs w:val="20"/>
                          </w:rPr>
                        </w:pPr>
                        <w:r w:rsidRPr="0043745B">
                          <w:rPr>
                            <w:rFonts w:asciiTheme="majorHAnsi" w:hAnsiTheme="majorHAnsi" w:cstheme="majorHAnsi"/>
                            <w:szCs w:val="20"/>
                          </w:rPr>
                          <w:t xml:space="preserve">Cryostat connected </w:t>
                        </w:r>
                        <w:r>
                          <w:rPr>
                            <w:rFonts w:asciiTheme="majorHAnsi" w:hAnsiTheme="majorHAnsi" w:cstheme="majorHAnsi"/>
                            <w:szCs w:val="20"/>
                          </w:rPr>
                          <w:t>at</w:t>
                        </w:r>
                        <w:r w:rsidRPr="0043745B">
                          <w:rPr>
                            <w:rFonts w:asciiTheme="majorHAnsi" w:hAnsiTheme="majorHAnsi" w:cstheme="majorHAnsi"/>
                            <w:szCs w:val="20"/>
                          </w:rPr>
                          <w:t xml:space="preserve"> the recovery </w:t>
                        </w:r>
                        <w:r>
                          <w:rPr>
                            <w:rFonts w:asciiTheme="majorHAnsi" w:hAnsiTheme="majorHAnsi" w:cstheme="majorHAnsi"/>
                            <w:szCs w:val="20"/>
                          </w:rPr>
                          <w:t xml:space="preserve">He </w:t>
                        </w:r>
                        <w:r w:rsidRPr="0043745B">
                          <w:rPr>
                            <w:rFonts w:asciiTheme="majorHAnsi" w:hAnsiTheme="majorHAnsi" w:cstheme="majorHAnsi"/>
                            <w:szCs w:val="20"/>
                          </w:rPr>
                          <w:t>circuit</w:t>
                        </w:r>
                      </w:p>
                    </w:txbxContent>
                  </v:textbox>
                </v:rect>
                <v:shape id="Text Box 13846" o:spid="_x0000_s3746" type="#_x0000_t202" style="position:absolute;left:2312;top:8686;width:2168;height:1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rDJMUA&#10;AADeAAAADwAAAGRycy9kb3ducmV2LnhtbERPS2vCQBC+F/wPywi9FN3YBo3RVUqhRW/1gV6H7JgE&#10;s7Pp7jam/75bEHqbj+85y3VvGtGR87VlBZNxAoK4sLrmUsHx8D7KQPiArLGxTAp+yMN6NXhYYq7t&#10;jXfU7UMpYgj7HBVUIbS5lL6oyKAf25Y4chfrDIYIXSm1w1sMN418TpKpNFhzbKiwpbeKiuv+2yjI&#10;0k139tuXz1MxvTTz8DTrPr6cUo/D/nUBIlAf/sV390bH+WmWzuDvnXiD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SsMkxQAAAN4AAAAPAAAAAAAAAAAAAAAAAJgCAABkcnMv&#10;ZG93bnJldi54bWxQSwUGAAAAAAQABAD1AAAAigMAAAAA&#10;">
                  <v:textbox>
                    <w:txbxContent>
                      <w:p w:rsidR="00862F6C" w:rsidRDefault="00862F6C" w:rsidP="002E0D4E">
                        <w:pPr>
                          <w:rPr>
                            <w:rFonts w:asciiTheme="majorHAnsi" w:hAnsiTheme="majorHAnsi" w:cstheme="majorHAnsi"/>
                            <w:szCs w:val="20"/>
                          </w:rPr>
                        </w:pPr>
                        <w:r>
                          <w:rPr>
                            <w:rFonts w:asciiTheme="majorHAnsi" w:hAnsiTheme="majorHAnsi" w:cstheme="majorHAnsi"/>
                            <w:szCs w:val="20"/>
                          </w:rPr>
                          <w:t xml:space="preserve">Open </w:t>
                        </w:r>
                        <w:r w:rsidRPr="00956811">
                          <w:rPr>
                            <w:rFonts w:asciiTheme="majorHAnsi" w:hAnsiTheme="majorHAnsi" w:cstheme="majorHAnsi"/>
                            <w:szCs w:val="20"/>
                          </w:rPr>
                          <w:t xml:space="preserve">Switch </w:t>
                        </w:r>
                        <w:r>
                          <w:rPr>
                            <w:rFonts w:asciiTheme="majorHAnsi" w:hAnsiTheme="majorHAnsi" w:cstheme="majorHAnsi"/>
                            <w:szCs w:val="20"/>
                          </w:rPr>
                          <w:t>V</w:t>
                        </w:r>
                        <w:r w:rsidRPr="00956811">
                          <w:rPr>
                            <w:rFonts w:asciiTheme="majorHAnsi" w:hAnsiTheme="majorHAnsi" w:cstheme="majorHAnsi"/>
                            <w:szCs w:val="20"/>
                          </w:rPr>
                          <w:t xml:space="preserve">alves « Cryostat 4K </w:t>
                        </w:r>
                        <w:r>
                          <w:rPr>
                            <w:rFonts w:asciiTheme="majorHAnsi" w:hAnsiTheme="majorHAnsi" w:cstheme="majorHAnsi"/>
                            <w:szCs w:val="20"/>
                          </w:rPr>
                          <w:t>circuit</w:t>
                        </w:r>
                        <w:r w:rsidRPr="00956811">
                          <w:rPr>
                            <w:rFonts w:asciiTheme="majorHAnsi" w:hAnsiTheme="majorHAnsi" w:cstheme="majorHAnsi"/>
                            <w:szCs w:val="20"/>
                          </w:rPr>
                          <w:t> »</w:t>
                        </w:r>
                      </w:p>
                      <w:p w:rsidR="00862F6C" w:rsidRDefault="00862F6C" w:rsidP="002E0D4E">
                        <w:pPr>
                          <w:rPr>
                            <w:rFonts w:asciiTheme="majorHAnsi" w:hAnsiTheme="majorHAnsi" w:cstheme="majorHAnsi"/>
                            <w:szCs w:val="20"/>
                          </w:rPr>
                        </w:pPr>
                        <w:r>
                          <w:rPr>
                            <w:rFonts w:asciiTheme="majorHAnsi" w:hAnsiTheme="majorHAnsi" w:cstheme="majorHAnsi"/>
                            <w:szCs w:val="20"/>
                          </w:rPr>
                          <w:t xml:space="preserve">Cryostat-2K = false </w:t>
                        </w:r>
                      </w:p>
                      <w:p w:rsidR="00862F6C" w:rsidRDefault="00862F6C" w:rsidP="002E0D4E">
                        <w:pPr>
                          <w:rPr>
                            <w:rFonts w:asciiTheme="majorHAnsi" w:hAnsiTheme="majorHAnsi" w:cstheme="majorHAnsi"/>
                            <w:szCs w:val="20"/>
                          </w:rPr>
                        </w:pPr>
                        <w:r>
                          <w:rPr>
                            <w:rFonts w:asciiTheme="majorHAnsi" w:hAnsiTheme="majorHAnsi" w:cstheme="majorHAnsi"/>
                            <w:szCs w:val="20"/>
                          </w:rPr>
                          <w:t>Open CV581</w:t>
                        </w:r>
                      </w:p>
                      <w:p w:rsidR="00862F6C" w:rsidRDefault="00862F6C" w:rsidP="002E0D4E">
                        <w:pPr>
                          <w:rPr>
                            <w:rFonts w:asciiTheme="majorHAnsi" w:hAnsiTheme="majorHAnsi" w:cstheme="majorHAnsi"/>
                            <w:szCs w:val="20"/>
                          </w:rPr>
                        </w:pPr>
                        <w:r>
                          <w:rPr>
                            <w:rFonts w:asciiTheme="majorHAnsi" w:hAnsiTheme="majorHAnsi" w:cstheme="majorHAnsi"/>
                            <w:szCs w:val="20"/>
                          </w:rPr>
                          <w:t>Close CV582</w:t>
                        </w:r>
                      </w:p>
                    </w:txbxContent>
                  </v:textbox>
                </v:shape>
                <v:shape id="AutoShape 13847" o:spid="_x0000_s3747" type="#_x0000_t32" style="position:absolute;left:3346;top:10459;width:0;height:28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H/l8gAAADeAAAADwAAAGRycy9kb3ducmV2LnhtbESPQU8CMRCF7yb8h2ZMvBjpYpCQlUIW&#10;ExIx4QDofdyO28btdN0WWP+9czDhNpP35r1vFqshtOpMffKRDUzGBSjiOlrPjYH34+ZhDiplZItt&#10;ZDLwSwlWy9HNAksbL7yn8yE3SkI4lWjA5dyVWqfaUcA0jh2xaF+xD5hl7Rtte7xIeGj1Y1HMdEDP&#10;0uCwoxdH9ffhFAzstpN19en89m3/43dPm6o9NfcfxtzdDtUzqExDvpr/r1+t4E/nU+GVd2QGvfw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SH/l8gAAADeAAAADwAAAAAA&#10;AAAAAAAAAAChAgAAZHJzL2Rvd25yZXYueG1sUEsFBgAAAAAEAAQA+QAAAJYDAAAAAA==&#10;"/>
                <v:rect id="Rectangle 13848" o:spid="_x0000_s3748" style="position:absolute;left:2502;top:10395;width:2790;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6u1MUA&#10;AADeAAAADwAAAGRycy9kb3ducmV2LnhtbERPS2vCQBC+C/6HZQRvuuuDElNXkRZLPcZ46W2anSbR&#10;7GzIrpr217uFQm/z8T1nve1tI27U+dqxhtlUgSAunKm51HDK95MEhA/IBhvHpOGbPGw3w8EaU+Pu&#10;nNHtGEoRQ9inqKEKoU2l9EVFFv3UtcSR+3KdxRBhV0rT4T2G20bOlXqSFmuODRW29FJRcTlerYbP&#10;en7Cnyx/U3a1X4RDn5+vH69aj0f97hlEoD78i//c7ybOXybLFfy+E2+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q7UxQAAAN4AAAAPAAAAAAAAAAAAAAAAAJgCAABkcnMv&#10;ZG93bnJldi54bWxQSwUGAAAAAAQABAD1AAAAigMAAAAA&#10;">
                  <v:textbox>
                    <w:txbxContent>
                      <w:p w:rsidR="00862F6C" w:rsidRPr="0019530B" w:rsidRDefault="00862F6C" w:rsidP="002E0D4E">
                        <w:pPr>
                          <w:jc w:val="center"/>
                          <w:rPr>
                            <w:rFonts w:asciiTheme="majorHAnsi" w:hAnsiTheme="majorHAnsi" w:cstheme="majorHAnsi"/>
                            <w:szCs w:val="20"/>
                            <w:lang w:val="fr-FR"/>
                          </w:rPr>
                        </w:pPr>
                        <w:r>
                          <w:rPr>
                            <w:rFonts w:asciiTheme="majorHAnsi" w:hAnsiTheme="majorHAnsi" w:cstheme="majorHAnsi"/>
                            <w:szCs w:val="20"/>
                            <w:lang w:val="fr-FR"/>
                          </w:rPr>
                          <w:t>« 2K pumps stopped ? »</w:t>
                        </w:r>
                      </w:p>
                    </w:txbxContent>
                  </v:textbox>
                </v:rect>
                <v:rect id="Rectangle 13849" o:spid="_x0000_s3749" style="position:absolute;left:2486;top:11225;width:1361;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2RlMYA&#10;AADeAAAADwAAAGRycy9kb3ducmV2LnhtbESPQW/CMAyF75P4D5GRuI0U2BAUAkKbmLYjlAs305i2&#10;0DhVE6Dbr58Pk3az5ef33rdcd65Wd2pD5dnAaJiAIs69rbgwcMi2zzNQISJbrD2TgW8KsF71npaY&#10;Wv/gHd33sVBiwiFFA2WMTap1yEtyGIa+IZbb2bcOo6xtoW2LDzF3tR4nyVQ7rFgSSmzoraT8ur85&#10;A6dqfMCfXfaRuPl2Er+67HI7vhsz6HebBahIXfwX/31/Wqn/MnsVAMGRG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k2RlMYAAADeAAAADwAAAAAAAAAAAAAAAACYAgAAZHJz&#10;L2Rvd25yZXYueG1sUEsFBgAAAAAEAAQA9QAAAIsDAAAAAA==&#10;">
                  <v:textbox>
                    <w:txbxContent>
                      <w:p w:rsidR="00862F6C" w:rsidRPr="00B82EEA" w:rsidRDefault="00862F6C" w:rsidP="002E0D4E">
                        <w:pPr>
                          <w:jc w:val="center"/>
                          <w:rPr>
                            <w:rFonts w:asciiTheme="majorHAnsi" w:hAnsiTheme="majorHAnsi" w:cstheme="majorHAnsi"/>
                            <w:szCs w:val="20"/>
                          </w:rPr>
                        </w:pPr>
                        <w:r w:rsidRPr="00B82EEA">
                          <w:rPr>
                            <w:rFonts w:asciiTheme="majorHAnsi" w:hAnsiTheme="majorHAnsi" w:cstheme="majorHAnsi"/>
                            <w:szCs w:val="20"/>
                          </w:rPr>
                          <w:t>Pump line at atmospheric pressure</w:t>
                        </w:r>
                      </w:p>
                    </w:txbxContent>
                  </v:textbox>
                </v:rect>
                <v:shape id="Text Box 13850" o:spid="_x0000_s3750" type="#_x0000_t202" style="position:absolute;left:3802;top:11225;width:1518;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ZoFsUA&#10;AADeAAAADwAAAGRycy9kb3ducmV2LnhtbERPS2vCQBC+F/wPyxR6Ed3YWhtTVymFit7qg3odsmMS&#10;zM6mu9sY/70rCL3Nx/ec2aIztWjJ+cqygtEwAUGcW11xoWC/+xqkIHxA1lhbJgUX8rCY9x5mmGl7&#10;5g2121CIGMI+QwVlCE0mpc9LMuiHtiGO3NE6gyFCV0jt8BzDTS2fk2QiDVYcG0ps6LOk/LT9MwrS&#10;8ao9+PXL908+OdbT0H9rl79OqafH7uMdRKAu/Ivv7pWO88fp6whu78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NmgWxQAAAN4AAAAPAAAAAAAAAAAAAAAAAJgCAABkcnMv&#10;ZG93bnJldi54bWxQSwUGAAAAAAQABAD1AAAAigMAAAAA&#10;">
                  <v:textbox>
                    <w:txbxContent>
                      <w:p w:rsidR="00862F6C" w:rsidRDefault="00862F6C" w:rsidP="002E0D4E">
                        <w:pPr>
                          <w:rPr>
                            <w:rFonts w:asciiTheme="majorHAnsi" w:hAnsiTheme="majorHAnsi" w:cstheme="majorHAnsi"/>
                            <w:b/>
                            <w:color w:val="FF0000"/>
                            <w:szCs w:val="20"/>
                          </w:rPr>
                        </w:pPr>
                        <w:r>
                          <w:rPr>
                            <w:rFonts w:asciiTheme="majorHAnsi" w:hAnsiTheme="majorHAnsi" w:cstheme="majorHAnsi"/>
                            <w:b/>
                            <w:color w:val="FF0000"/>
                            <w:szCs w:val="20"/>
                          </w:rPr>
                          <w:t xml:space="preserve">Close </w:t>
                        </w:r>
                        <w:r w:rsidRPr="00062541">
                          <w:rPr>
                            <w:rFonts w:asciiTheme="majorHAnsi" w:hAnsiTheme="majorHAnsi" w:cstheme="majorHAnsi"/>
                            <w:b/>
                            <w:color w:val="FF0000"/>
                            <w:szCs w:val="20"/>
                          </w:rPr>
                          <w:t xml:space="preserve">FV555 </w:t>
                        </w:r>
                      </w:p>
                      <w:p w:rsidR="00862F6C" w:rsidRPr="00AD0A21" w:rsidRDefault="00862F6C" w:rsidP="002E0D4E">
                        <w:pPr>
                          <w:rPr>
                            <w:rFonts w:asciiTheme="majorHAnsi" w:hAnsiTheme="majorHAnsi" w:cstheme="majorHAnsi"/>
                            <w:b/>
                            <w:color w:val="FF0000"/>
                            <w:szCs w:val="20"/>
                          </w:rPr>
                        </w:pPr>
                        <w:r>
                          <w:rPr>
                            <w:rFonts w:asciiTheme="majorHAnsi" w:hAnsiTheme="majorHAnsi" w:cstheme="majorHAnsi"/>
                            <w:b/>
                            <w:color w:val="FF0000"/>
                            <w:szCs w:val="20"/>
                          </w:rPr>
                          <w:t>Open FV556</w:t>
                        </w:r>
                      </w:p>
                    </w:txbxContent>
                  </v:textbox>
                </v:shape>
                <v:rect id="Rectangle 13851" o:spid="_x0000_s3751" style="position:absolute;left:2478;top:12362;width:1361;height: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OqeMQA&#10;AADeAAAADwAAAGRycy9kb3ducmV2LnhtbERPTWvCQBC9C/6HZQRvujG1YqOriEWxR42X3sbsNEnN&#10;zobsqtFf3y0I3ubxPme+bE0lrtS40rKC0TACQZxZXXKu4JhuBlMQziNrrCyTgjs5WC66nTkm2t54&#10;T9eDz0UIYZeggsL7OpHSZQUZdENbEwfuxzYGfYBNLnWDtxBuKhlH0UQaLDk0FFjTuqDsfLgYBacy&#10;PuJjn24j87F5819t+nv5/lSq32tXMxCeWv8SP907HeaPp+8x/L8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TqnjEAAAA3gAAAA8AAAAAAAAAAAAAAAAAmAIAAGRycy9k&#10;b3ducmV2LnhtbFBLBQYAAAAABAAEAPUAAACJAwAAAAA=&#10;">
                  <v:textbox>
                    <w:txbxContent>
                      <w:p w:rsidR="00862F6C" w:rsidRPr="00B82EEA" w:rsidRDefault="00862F6C" w:rsidP="002E0D4E">
                        <w:pPr>
                          <w:jc w:val="center"/>
                          <w:rPr>
                            <w:rFonts w:asciiTheme="majorHAnsi" w:hAnsiTheme="majorHAnsi" w:cstheme="majorHAnsi"/>
                            <w:szCs w:val="20"/>
                          </w:rPr>
                        </w:pPr>
                        <w:r w:rsidRPr="00B82EEA">
                          <w:rPr>
                            <w:rFonts w:asciiTheme="majorHAnsi" w:hAnsiTheme="majorHAnsi" w:cstheme="majorHAnsi"/>
                            <w:szCs w:val="20"/>
                          </w:rPr>
                          <w:t>Stop filling</w:t>
                        </w:r>
                        <w:r>
                          <w:rPr>
                            <w:rFonts w:asciiTheme="majorHAnsi" w:hAnsiTheme="majorHAnsi" w:cstheme="majorHAnsi"/>
                            <w:szCs w:val="20"/>
                          </w:rPr>
                          <w:t xml:space="preserve"> line</w:t>
                        </w:r>
                      </w:p>
                    </w:txbxContent>
                  </v:textbox>
                </v:rect>
                <v:shape id="Text Box 13852" o:spid="_x0000_s3752" type="#_x0000_t202" style="position:absolute;left:3770;top:12362;width:1557;height: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hT+sUA&#10;AADeAAAADwAAAGRycy9kb3ducmV2LnhtbERPTWvCQBC9C/0PywheSt20WhujqxRB0VurUq9DdkxC&#10;s7Pp7hrjv+8WCt7m8T5nvuxMLVpyvrKs4HmYgCDOra64UHA8rJ9SED4ga6wtk4IbeVguHnpzzLS9&#10;8ie1+1CIGMI+QwVlCE0mpc9LMuiHtiGO3Nk6gyFCV0jt8BrDTS1fkmQiDVYcG0psaFVS/r2/GAXp&#10;eNue/G708ZVPzvU0PL61mx+n1KDfvc9ABOrCXfzv3uo4f5y+juDvnXiD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qFP6xQAAAN4AAAAPAAAAAAAAAAAAAAAAAJgCAABkcnMv&#10;ZG93bnJldi54bWxQSwUGAAAAAAQABAD1AAAAigMAAAAA&#10;">
                  <v:textbox>
                    <w:txbxContent>
                      <w:p w:rsidR="00862F6C" w:rsidRDefault="00862F6C" w:rsidP="002E0D4E">
                        <w:pPr>
                          <w:rPr>
                            <w:rFonts w:asciiTheme="majorHAnsi" w:hAnsiTheme="majorHAnsi" w:cstheme="majorHAnsi"/>
                            <w:b/>
                            <w:color w:val="FF0000"/>
                            <w:szCs w:val="20"/>
                          </w:rPr>
                        </w:pPr>
                        <w:r>
                          <w:rPr>
                            <w:rFonts w:asciiTheme="majorHAnsi" w:hAnsiTheme="majorHAnsi" w:cstheme="majorHAnsi"/>
                            <w:b/>
                            <w:color w:val="FF0000"/>
                            <w:szCs w:val="20"/>
                          </w:rPr>
                          <w:t>Close FV556</w:t>
                        </w:r>
                      </w:p>
                      <w:p w:rsidR="00862F6C" w:rsidRPr="00B82EEA" w:rsidRDefault="00862F6C" w:rsidP="002E0D4E">
                        <w:pPr>
                          <w:rPr>
                            <w:rFonts w:asciiTheme="majorHAnsi" w:hAnsiTheme="majorHAnsi" w:cstheme="majorHAnsi"/>
                            <w:szCs w:val="20"/>
                          </w:rPr>
                        </w:pPr>
                      </w:p>
                    </w:txbxContent>
                  </v:textbox>
                </v:shape>
                <v:shape id="AutoShape 13853" o:spid="_x0000_s3753" type="#_x0000_t32" style="position:absolute;left:1548;top:10176;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VjT8UAAADeAAAADwAAAGRycy9kb3ducmV2LnhtbERPTWsCMRC9F/ofwhS8FM0qWmQ1yrYg&#10;aMGDVu/jZtyEbibbTdT13zeFgrd5vM+ZLztXiyu1wXpWMBxkIIhLry1XCg5fq/4URIjIGmvPpOBO&#10;AZaL56c55trfeEfXfaxECuGQowITY5NLGUpDDsPAN8SJO/vWYUywraRu8ZbCXS1HWfYmHVpODQYb&#10;+jBUfu8vTsF2M3wvTsZuPnc/djtZFfWlej0q1XvpihmISF18iP/da53mj6eTMfy9k26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bVjT8UAAADeAAAADwAAAAAAAAAA&#10;AAAAAAChAgAAZHJzL2Rvd25yZXYueG1sUEsFBgAAAAAEAAQA+QAAAJMDAAAAAA==&#10;"/>
                <v:shape id="Text Box 13854" o:spid="_x0000_s3754" type="#_x0000_t202" style="position:absolute;left:1658;top:10054;width:148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PYdcMA&#10;AADeAAAADwAAAGRycy9kb3ducmV2LnhtbERPS2sCMRC+C/6HMEJvmlhcsatZEYvQk0X7AG/DZvaB&#10;m8myie7675tCobf5+J6z2Q62EXfqfO1Yw3ymQBDnztRcavj8OExXIHxANtg4Jg0P8rDNxqMNpsb1&#10;fKL7OZQihrBPUUMVQptK6fOKLPqZa4kjV7jOYoiwK6XpsI/htpHPSi2lxZpjQ4Ut7SvKr+eb1fB1&#10;LC7fC/Vevtqk7d2gJNsXqfXTZNitQQQawr/4z/1m4vzFKkng9514g8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PYdcMAAADeAAAADwAAAAAAAAAAAAAAAACYAgAAZHJzL2Rv&#10;d25yZXYueG1sUEsFBgAAAAAEAAQA9QAAAIgDAAAAAA==&#10;" filled="f" stroked="f">
                  <v:textbox>
                    <w:txbxContent>
                      <w:p w:rsidR="00862F6C" w:rsidRPr="00B82EEA" w:rsidRDefault="00862F6C" w:rsidP="002E0D4E">
                        <w:pPr>
                          <w:rPr>
                            <w:rFonts w:asciiTheme="majorHAnsi" w:hAnsiTheme="majorHAnsi" w:cstheme="majorHAnsi"/>
                            <w:szCs w:val="20"/>
                          </w:rPr>
                        </w:pPr>
                        <w:r>
                          <w:rPr>
                            <w:rFonts w:asciiTheme="majorHAnsi" w:hAnsiTheme="majorHAnsi" w:cstheme="majorHAnsi"/>
                            <w:szCs w:val="20"/>
                          </w:rPr>
                          <w:t>CV581 opened</w:t>
                        </w:r>
                      </w:p>
                      <w:p w:rsidR="00862F6C" w:rsidRPr="00B82EEA" w:rsidRDefault="00862F6C" w:rsidP="002E0D4E">
                        <w:pPr>
                          <w:rPr>
                            <w:rFonts w:asciiTheme="majorHAnsi" w:hAnsiTheme="majorHAnsi" w:cstheme="majorHAnsi"/>
                            <w:szCs w:val="20"/>
                          </w:rPr>
                        </w:pPr>
                      </w:p>
                    </w:txbxContent>
                  </v:textbox>
                </v:shape>
              </v:group>
            </w:pict>
          </mc:Fallback>
        </mc:AlternateContent>
      </w:r>
    </w:p>
    <w:p w:rsidR="000F7F34" w:rsidRPr="0051716F" w:rsidRDefault="000F7F34" w:rsidP="008D2D1A">
      <w:pPr>
        <w:spacing w:before="240"/>
        <w:jc w:val="both"/>
        <w:rPr>
          <w:szCs w:val="20"/>
        </w:rPr>
      </w:pPr>
    </w:p>
    <w:p w:rsidR="000F7F34" w:rsidRPr="0051716F" w:rsidRDefault="0023450B" w:rsidP="008D2D1A">
      <w:pPr>
        <w:spacing w:before="240"/>
        <w:jc w:val="both"/>
        <w:rPr>
          <w:szCs w:val="20"/>
        </w:rPr>
      </w:pPr>
      <w:r>
        <w:rPr>
          <w:rFonts w:ascii="Calibri" w:eastAsia="Calibri" w:hAnsi="Calibri" w:cs="Times New Roman"/>
          <w:noProof/>
          <w:sz w:val="22"/>
          <w:szCs w:val="22"/>
          <w:lang w:val="sv-SE" w:eastAsia="sv-SE"/>
        </w:rPr>
        <mc:AlternateContent>
          <mc:Choice Requires="wps">
            <w:drawing>
              <wp:anchor distT="0" distB="0" distL="114300" distR="114300" simplePos="0" relativeHeight="251768320" behindDoc="0" locked="0" layoutInCell="1" allowOverlap="1">
                <wp:simplePos x="0" y="0"/>
                <wp:positionH relativeFrom="margin">
                  <wp:posOffset>2165350</wp:posOffset>
                </wp:positionH>
                <wp:positionV relativeFrom="paragraph">
                  <wp:posOffset>189230</wp:posOffset>
                </wp:positionV>
                <wp:extent cx="259080" cy="257810"/>
                <wp:effectExtent l="19050" t="19050" r="26670" b="27940"/>
                <wp:wrapNone/>
                <wp:docPr id="17765"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755" style="position:absolute;left:0;text-align:left;margin-left:170.5pt;margin-top:14.9pt;width:20.4pt;height:20.3pt;z-index:25176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" strokecolor="#4a7ebb" strokeweight="3.5pt">
                <v:textbox inset="0,0,0,0">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4</w:t>
                      </w:r>
                    </w:p>
                  </w:txbxContent>
                </v:textbox>
                <w10:wrap anchorx="margin"/>
              </v:oval>
            </w:pict>
          </mc:Fallback>
        </mc:AlternateContent>
      </w:r>
    </w:p>
    <w:p w:rsidR="000F7F34" w:rsidRPr="0051716F" w:rsidRDefault="000F7F34" w:rsidP="008D2D1A">
      <w:pPr>
        <w:spacing w:before="240"/>
        <w:jc w:val="both"/>
        <w:rPr>
          <w:szCs w:val="20"/>
        </w:rPr>
      </w:pPr>
    </w:p>
    <w:p w:rsidR="000F7F34" w:rsidRPr="0051716F" w:rsidRDefault="000F7F34" w:rsidP="008D2D1A">
      <w:pPr>
        <w:spacing w:before="240"/>
        <w:jc w:val="both"/>
        <w:rPr>
          <w:szCs w:val="20"/>
        </w:rPr>
      </w:pPr>
    </w:p>
    <w:p w:rsidR="000F7F34" w:rsidRPr="0051716F" w:rsidRDefault="000F7F34" w:rsidP="008D2D1A">
      <w:pPr>
        <w:spacing w:before="240"/>
        <w:jc w:val="both"/>
        <w:rPr>
          <w:szCs w:val="20"/>
        </w:rPr>
      </w:pPr>
    </w:p>
    <w:p w:rsidR="000F7F34" w:rsidRPr="0051716F" w:rsidRDefault="000F7F34" w:rsidP="008D2D1A">
      <w:pPr>
        <w:spacing w:before="240"/>
        <w:jc w:val="both"/>
        <w:rPr>
          <w:szCs w:val="20"/>
        </w:rPr>
      </w:pPr>
    </w:p>
    <w:p w:rsidR="000F7F34" w:rsidRPr="0051716F" w:rsidRDefault="000F7F34" w:rsidP="008D2D1A">
      <w:pPr>
        <w:spacing w:before="240"/>
        <w:jc w:val="both"/>
        <w:rPr>
          <w:szCs w:val="20"/>
        </w:rPr>
      </w:pPr>
    </w:p>
    <w:p w:rsidR="000F7F34" w:rsidRPr="0051716F" w:rsidRDefault="0023450B" w:rsidP="008D2D1A">
      <w:pPr>
        <w:spacing w:before="240"/>
        <w:jc w:val="both"/>
        <w:rPr>
          <w:szCs w:val="20"/>
        </w:rPr>
      </w:pPr>
      <w:r>
        <w:rPr>
          <w:rFonts w:ascii="Calibri" w:eastAsia="Calibri" w:hAnsi="Calibri" w:cs="Times New Roman"/>
          <w:noProof/>
          <w:sz w:val="22"/>
          <w:szCs w:val="22"/>
          <w:lang w:val="sv-SE" w:eastAsia="sv-SE"/>
        </w:rPr>
        <mc:AlternateContent>
          <mc:Choice Requires="wps">
            <w:drawing>
              <wp:anchor distT="0" distB="0" distL="114300" distR="114300" simplePos="0" relativeHeight="251777536" behindDoc="0" locked="0" layoutInCell="1" allowOverlap="1">
                <wp:simplePos x="0" y="0"/>
                <wp:positionH relativeFrom="margin">
                  <wp:posOffset>2643505</wp:posOffset>
                </wp:positionH>
                <wp:positionV relativeFrom="paragraph">
                  <wp:posOffset>229870</wp:posOffset>
                </wp:positionV>
                <wp:extent cx="259080" cy="257810"/>
                <wp:effectExtent l="19050" t="19050" r="26670" b="27940"/>
                <wp:wrapNone/>
                <wp:docPr id="17774"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756" style="position:absolute;left:0;text-align:left;margin-left:208.15pt;margin-top:18.1pt;width:20.4pt;height:20.3pt;z-index:25177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" strokecolor="#4a7ebb" strokeweight="3.5pt">
                <v:textbox inset="0,0,0,0">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10</w:t>
                      </w:r>
                    </w:p>
                  </w:txbxContent>
                </v:textbox>
                <w10:wrap anchorx="margin"/>
              </v:oval>
            </w:pict>
          </mc:Fallback>
        </mc:AlternateContent>
      </w:r>
    </w:p>
    <w:p w:rsidR="000F7F34" w:rsidRPr="0051716F" w:rsidRDefault="000F7F34" w:rsidP="008D2D1A">
      <w:pPr>
        <w:spacing w:before="240"/>
        <w:jc w:val="both"/>
        <w:rPr>
          <w:szCs w:val="20"/>
        </w:rPr>
      </w:pPr>
    </w:p>
    <w:p w:rsidR="000F7F34" w:rsidRPr="0051716F" w:rsidRDefault="0023450B" w:rsidP="008D2D1A">
      <w:pPr>
        <w:spacing w:before="240"/>
        <w:jc w:val="both"/>
        <w:rPr>
          <w:szCs w:val="20"/>
        </w:rPr>
      </w:pPr>
      <w:r>
        <w:rPr>
          <w:rFonts w:ascii="Calibri" w:eastAsia="Calibri" w:hAnsi="Calibri" w:cs="Times New Roman"/>
          <w:noProof/>
          <w:sz w:val="22"/>
          <w:szCs w:val="22"/>
          <w:lang w:val="sv-SE" w:eastAsia="sv-SE"/>
        </w:rPr>
        <mc:AlternateContent>
          <mc:Choice Requires="wps">
            <w:drawing>
              <wp:anchor distT="0" distB="0" distL="114300" distR="114300" simplePos="0" relativeHeight="251778560" behindDoc="0" locked="0" layoutInCell="1" allowOverlap="1">
                <wp:simplePos x="0" y="0"/>
                <wp:positionH relativeFrom="margin">
                  <wp:posOffset>2644775</wp:posOffset>
                </wp:positionH>
                <wp:positionV relativeFrom="paragraph">
                  <wp:posOffset>273685</wp:posOffset>
                </wp:positionV>
                <wp:extent cx="259080" cy="257810"/>
                <wp:effectExtent l="19050" t="19050" r="26670" b="27940"/>
                <wp:wrapNone/>
                <wp:docPr id="17775"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757" style="position:absolute;left:0;text-align:left;margin-left:208.25pt;margin-top:21.55pt;width:20.4pt;height:20.3pt;z-index:25177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" strokecolor="#4a7ebb" strokeweight="3.5pt">
                <v:textbox inset="0,0,0,0">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12</w:t>
                      </w:r>
                    </w:p>
                  </w:txbxContent>
                </v:textbox>
                <w10:wrap anchorx="margin"/>
              </v:oval>
            </w:pict>
          </mc:Fallback>
        </mc:AlternateContent>
      </w:r>
    </w:p>
    <w:p w:rsidR="000F7F34" w:rsidRPr="0051716F" w:rsidRDefault="000F7F34" w:rsidP="008D2D1A">
      <w:pPr>
        <w:spacing w:before="240"/>
        <w:jc w:val="both"/>
        <w:rPr>
          <w:szCs w:val="20"/>
        </w:rPr>
      </w:pPr>
    </w:p>
    <w:p w:rsidR="000F7F34" w:rsidRPr="0051716F" w:rsidRDefault="0023450B" w:rsidP="008D2D1A">
      <w:pPr>
        <w:spacing w:before="240"/>
        <w:jc w:val="both"/>
        <w:rPr>
          <w:szCs w:val="20"/>
        </w:rPr>
      </w:pPr>
      <w:r>
        <w:rPr>
          <w:rFonts w:ascii="Calibri" w:eastAsia="Calibri" w:hAnsi="Calibri" w:cs="Times New Roman"/>
          <w:noProof/>
          <w:sz w:val="22"/>
          <w:szCs w:val="22"/>
          <w:lang w:val="sv-SE" w:eastAsia="sv-SE"/>
        </w:rPr>
        <mc:AlternateContent>
          <mc:Choice Requires="wps">
            <w:drawing>
              <wp:anchor distT="0" distB="0" distL="114300" distR="114300" simplePos="0" relativeHeight="251772416" behindDoc="0" locked="0" layoutInCell="1" allowOverlap="1">
                <wp:simplePos x="0" y="0"/>
                <wp:positionH relativeFrom="margin">
                  <wp:posOffset>-287020</wp:posOffset>
                </wp:positionH>
                <wp:positionV relativeFrom="paragraph">
                  <wp:posOffset>330835</wp:posOffset>
                </wp:positionV>
                <wp:extent cx="259080" cy="257810"/>
                <wp:effectExtent l="19050" t="19050" r="26670" b="27940"/>
                <wp:wrapNone/>
                <wp:docPr id="17769"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758" style="position:absolute;left:0;text-align:left;margin-left:-22.6pt;margin-top:26.05pt;width:20.4pt;height:20.3pt;z-index:25177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" strokecolor="#4a7ebb" strokeweight="3.5pt">
                <v:textbox inset="0,0,0,0">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24</w:t>
                      </w:r>
                    </w:p>
                  </w:txbxContent>
                </v:textbox>
                <w10:wrap anchorx="margin"/>
              </v:oval>
            </w:pict>
          </mc:Fallback>
        </mc:AlternateContent>
      </w:r>
    </w:p>
    <w:p w:rsidR="000F7F34" w:rsidRPr="0051716F" w:rsidRDefault="0023450B" w:rsidP="008D2D1A">
      <w:pPr>
        <w:spacing w:before="240"/>
        <w:jc w:val="both"/>
        <w:rPr>
          <w:szCs w:val="20"/>
        </w:rPr>
      </w:pPr>
      <w:r>
        <w:rPr>
          <w:noProof/>
          <w:szCs w:val="20"/>
          <w:lang w:val="sv-SE" w:eastAsia="sv-SE"/>
        </w:rPr>
        <mc:AlternateContent>
          <mc:Choice Requires="wps">
            <w:drawing>
              <wp:anchor distT="0" distB="0" distL="114300" distR="114300" simplePos="0" relativeHeight="252031488" behindDoc="0" locked="0" layoutInCell="1" allowOverlap="1">
                <wp:simplePos x="0" y="0"/>
                <wp:positionH relativeFrom="margin">
                  <wp:posOffset>238125</wp:posOffset>
                </wp:positionH>
                <wp:positionV relativeFrom="paragraph">
                  <wp:posOffset>38735</wp:posOffset>
                </wp:positionV>
                <wp:extent cx="895350" cy="257810"/>
                <wp:effectExtent l="19050" t="19050" r="19050" b="27940"/>
                <wp:wrapNone/>
                <wp:docPr id="29038"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257810"/>
                        </a:xfrm>
                        <a:prstGeom prst="ellipse">
                          <a:avLst/>
                        </a:prstGeom>
                        <a:solidFill>
                          <a:srgbClr val="FFFFFF"/>
                        </a:solidFill>
                        <a:ln w="44450">
                          <a:solidFill>
                            <a:srgbClr val="FF0000"/>
                          </a:solidFill>
                          <a:round/>
                          <a:headEnd/>
                          <a:tailEnd/>
                        </a:ln>
                        <a:effectLst/>
                      </wps:spPr>
                      <wps:txbx>
                        <w:txbxContent>
                          <w:p w:rsidR="00862F6C" w:rsidRPr="00A87CE9" w:rsidRDefault="00862F6C" w:rsidP="0038380D">
                            <w:pPr>
                              <w:rPr>
                                <w:rFonts w:ascii="Times New Roman" w:hAnsi="Times New Roman" w:cs="Times New Roman"/>
                                <w:b/>
                                <w:szCs w:val="20"/>
                              </w:rPr>
                            </w:pPr>
                            <w:r>
                              <w:rPr>
                                <w:rFonts w:ascii="Times New Roman" w:hAnsi="Times New Roman" w:cs="Times New Roman"/>
                                <w:b/>
                                <w:szCs w:val="20"/>
                              </w:rPr>
                              <w:t>SubSeq=1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759" style="position:absolute;left:0;text-align:left;margin-left:18.75pt;margin-top:3.05pt;width:70.5pt;height:20.3pt;z-index:25203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" strokecolor="red" strokeweight="3.5pt">
                <v:textbox inset="0,0,0,0">
                  <w:txbxContent>
                    <w:p w:rsidR="00862F6C" w:rsidRPr="00A87CE9" w:rsidRDefault="00862F6C" w:rsidP="0038380D">
                      <w:pPr>
                        <w:rPr>
                          <w:rFonts w:ascii="Times New Roman" w:hAnsi="Times New Roman" w:cs="Times New Roman"/>
                          <w:b/>
                          <w:szCs w:val="20"/>
                        </w:rPr>
                      </w:pPr>
                      <w:r>
                        <w:rPr>
                          <w:rFonts w:ascii="Times New Roman" w:hAnsi="Times New Roman" w:cs="Times New Roman"/>
                          <w:b/>
                          <w:szCs w:val="20"/>
                        </w:rPr>
                        <w:t>SubSeq=1</w:t>
                      </w:r>
                    </w:p>
                  </w:txbxContent>
                </v:textbox>
                <w10:wrap anchorx="margin"/>
              </v:oval>
            </w:pict>
          </mc:Fallback>
        </mc:AlternateContent>
      </w:r>
    </w:p>
    <w:p w:rsidR="000F7F34" w:rsidRPr="0051716F" w:rsidRDefault="0023450B" w:rsidP="008D2D1A">
      <w:pPr>
        <w:spacing w:before="240"/>
        <w:jc w:val="both"/>
        <w:rPr>
          <w:szCs w:val="20"/>
        </w:rPr>
      </w:pPr>
      <w:r>
        <w:rPr>
          <w:noProof/>
          <w:szCs w:val="20"/>
          <w:lang w:val="sv-SE" w:eastAsia="sv-SE"/>
        </w:rPr>
        <mc:AlternateContent>
          <mc:Choice Requires="wps">
            <w:drawing>
              <wp:anchor distT="0" distB="0" distL="114300" distR="114300" simplePos="0" relativeHeight="252032512" behindDoc="0" locked="0" layoutInCell="1" allowOverlap="1">
                <wp:simplePos x="0" y="0"/>
                <wp:positionH relativeFrom="leftMargin">
                  <wp:posOffset>205105</wp:posOffset>
                </wp:positionH>
                <wp:positionV relativeFrom="paragraph">
                  <wp:posOffset>404495</wp:posOffset>
                </wp:positionV>
                <wp:extent cx="895350" cy="257810"/>
                <wp:effectExtent l="19050" t="19050" r="19050" b="27940"/>
                <wp:wrapNone/>
                <wp:docPr id="29037"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257810"/>
                        </a:xfrm>
                        <a:prstGeom prst="ellipse">
                          <a:avLst/>
                        </a:prstGeom>
                        <a:solidFill>
                          <a:srgbClr val="FFFFFF"/>
                        </a:solidFill>
                        <a:ln w="44450">
                          <a:solidFill>
                            <a:srgbClr val="FF0000"/>
                          </a:solidFill>
                          <a:round/>
                          <a:headEnd/>
                          <a:tailEnd/>
                        </a:ln>
                        <a:effectLst/>
                      </wps:spPr>
                      <wps:txbx>
                        <w:txbxContent>
                          <w:p w:rsidR="00862F6C" w:rsidRPr="00A87CE9" w:rsidRDefault="00862F6C" w:rsidP="0038380D">
                            <w:pPr>
                              <w:rPr>
                                <w:rFonts w:ascii="Times New Roman" w:hAnsi="Times New Roman" w:cs="Times New Roman"/>
                                <w:b/>
                                <w:szCs w:val="20"/>
                              </w:rPr>
                            </w:pPr>
                            <w:r>
                              <w:rPr>
                                <w:rFonts w:ascii="Times New Roman" w:hAnsi="Times New Roman" w:cs="Times New Roman"/>
                                <w:b/>
                                <w:szCs w:val="20"/>
                              </w:rPr>
                              <w:t>SubSeq=2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760" style="position:absolute;left:0;text-align:left;margin-left:16.15pt;margin-top:31.85pt;width:70.5pt;height:20.3pt;z-index:25203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" strokecolor="red" strokeweight="3.5pt">
                <v:textbox inset="0,0,0,0">
                  <w:txbxContent>
                    <w:p w:rsidR="00862F6C" w:rsidRPr="00A87CE9" w:rsidRDefault="00862F6C" w:rsidP="0038380D">
                      <w:pPr>
                        <w:rPr>
                          <w:rFonts w:ascii="Times New Roman" w:hAnsi="Times New Roman" w:cs="Times New Roman"/>
                          <w:b/>
                          <w:szCs w:val="20"/>
                        </w:rPr>
                      </w:pPr>
                      <w:r>
                        <w:rPr>
                          <w:rFonts w:ascii="Times New Roman" w:hAnsi="Times New Roman" w:cs="Times New Roman"/>
                          <w:b/>
                          <w:szCs w:val="20"/>
                        </w:rPr>
                        <w:t>SubSeq=2</w:t>
                      </w:r>
                    </w:p>
                  </w:txbxContent>
                </v:textbox>
                <w10:wrap anchorx="margin"/>
              </v:oval>
            </w:pict>
          </mc:Fallback>
        </mc:AlternateContent>
      </w:r>
    </w:p>
    <w:p w:rsidR="000F7F34" w:rsidRPr="0051716F" w:rsidRDefault="000F7F34" w:rsidP="008D2D1A">
      <w:pPr>
        <w:spacing w:before="240"/>
        <w:jc w:val="both"/>
        <w:rPr>
          <w:szCs w:val="20"/>
        </w:rPr>
      </w:pPr>
    </w:p>
    <w:p w:rsidR="000F7F34" w:rsidRPr="0051716F" w:rsidRDefault="000F7F34" w:rsidP="008D2D1A">
      <w:pPr>
        <w:spacing w:before="240"/>
        <w:jc w:val="both"/>
        <w:rPr>
          <w:szCs w:val="20"/>
        </w:rPr>
      </w:pPr>
    </w:p>
    <w:p w:rsidR="000F7F34" w:rsidRPr="0051716F" w:rsidRDefault="000F7F34" w:rsidP="008D2D1A">
      <w:pPr>
        <w:spacing w:before="240"/>
        <w:jc w:val="both"/>
        <w:rPr>
          <w:szCs w:val="20"/>
        </w:rPr>
      </w:pPr>
    </w:p>
    <w:p w:rsidR="000F7F34" w:rsidRPr="0051716F" w:rsidRDefault="000F7F34" w:rsidP="008D2D1A">
      <w:pPr>
        <w:spacing w:before="240"/>
        <w:jc w:val="both"/>
        <w:rPr>
          <w:szCs w:val="20"/>
        </w:rPr>
      </w:pPr>
    </w:p>
    <w:p w:rsidR="000F7F34" w:rsidRPr="0051716F" w:rsidRDefault="0023450B" w:rsidP="008D2D1A">
      <w:pPr>
        <w:spacing w:before="240"/>
        <w:jc w:val="both"/>
        <w:rPr>
          <w:szCs w:val="20"/>
        </w:rPr>
      </w:pPr>
      <w:r>
        <w:rPr>
          <w:rFonts w:ascii="Calibri" w:eastAsia="Calibri" w:hAnsi="Calibri" w:cs="Times New Roman"/>
          <w:noProof/>
          <w:sz w:val="22"/>
          <w:szCs w:val="22"/>
          <w:lang w:val="sv-SE" w:eastAsia="sv-SE"/>
        </w:rPr>
        <mc:AlternateContent>
          <mc:Choice Requires="wps">
            <w:drawing>
              <wp:anchor distT="0" distB="0" distL="114300" distR="114300" simplePos="0" relativeHeight="251774464" behindDoc="0" locked="0" layoutInCell="1" allowOverlap="1">
                <wp:simplePos x="0" y="0"/>
                <wp:positionH relativeFrom="margin">
                  <wp:posOffset>547370</wp:posOffset>
                </wp:positionH>
                <wp:positionV relativeFrom="paragraph">
                  <wp:posOffset>251460</wp:posOffset>
                </wp:positionV>
                <wp:extent cx="252095" cy="257810"/>
                <wp:effectExtent l="19050" t="19050" r="14605" b="27940"/>
                <wp:wrapNone/>
                <wp:docPr id="17771"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761" style="position:absolute;left:0;text-align:left;margin-left:43.1pt;margin-top:19.8pt;width:19.85pt;height:20.3pt;z-index:25177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" strokecolor="#4a7ebb" strokeweight="3.5pt">
                <v:textbox inset="0,0,0,0">
                  <w:txbxContent>
                    <w:p w:rsidR="00862F6C" w:rsidRPr="00A87CE9" w:rsidRDefault="00862F6C" w:rsidP="00C910D6">
                      <w:pPr>
                        <w:jc w:val="center"/>
                        <w:rPr>
                          <w:rFonts w:ascii="Times New Roman" w:hAnsi="Times New Roman" w:cs="Times New Roman"/>
                          <w:b/>
                          <w:szCs w:val="20"/>
                        </w:rPr>
                      </w:pPr>
                      <w:r>
                        <w:rPr>
                          <w:rFonts w:ascii="Times New Roman" w:hAnsi="Times New Roman" w:cs="Times New Roman"/>
                          <w:b/>
                          <w:szCs w:val="20"/>
                        </w:rPr>
                        <w:t>24</w:t>
                      </w:r>
                    </w:p>
                  </w:txbxContent>
                </v:textbox>
                <w10:wrap anchorx="margin"/>
              </v:oval>
            </w:pict>
          </mc:Fallback>
        </mc:AlternateContent>
      </w:r>
    </w:p>
    <w:p w:rsidR="000F7F34" w:rsidRPr="0051716F" w:rsidRDefault="000F7F34" w:rsidP="008D2D1A">
      <w:pPr>
        <w:spacing w:before="240"/>
        <w:jc w:val="both"/>
        <w:rPr>
          <w:szCs w:val="20"/>
        </w:rPr>
      </w:pPr>
    </w:p>
    <w:p w:rsidR="000F7F34" w:rsidRPr="00D63381" w:rsidRDefault="0023450B" w:rsidP="008D2D1A">
      <w:pPr>
        <w:spacing w:before="240"/>
        <w:jc w:val="both"/>
        <w:rPr>
          <w:sz w:val="22"/>
          <w:szCs w:val="22"/>
        </w:rPr>
      </w:pPr>
      <w:r>
        <w:rPr>
          <w:noProof/>
          <w:szCs w:val="20"/>
          <w:lang w:val="sv-SE" w:eastAsia="sv-SE"/>
        </w:rPr>
        <mc:AlternateContent>
          <mc:Choice Requires="wps">
            <w:drawing>
              <wp:anchor distT="0" distB="0" distL="114300" distR="114300" simplePos="0" relativeHeight="252033536" behindDoc="0" locked="0" layoutInCell="1" allowOverlap="1">
                <wp:simplePos x="0" y="0"/>
                <wp:positionH relativeFrom="leftMargin">
                  <wp:posOffset>1190625</wp:posOffset>
                </wp:positionH>
                <wp:positionV relativeFrom="paragraph">
                  <wp:posOffset>1238250</wp:posOffset>
                </wp:positionV>
                <wp:extent cx="895350" cy="257810"/>
                <wp:effectExtent l="19050" t="19050" r="19050" b="27940"/>
                <wp:wrapNone/>
                <wp:docPr id="29036"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257810"/>
                        </a:xfrm>
                        <a:prstGeom prst="ellipse">
                          <a:avLst/>
                        </a:prstGeom>
                        <a:solidFill>
                          <a:srgbClr val="FFFFFF"/>
                        </a:solidFill>
                        <a:ln w="44450">
                          <a:solidFill>
                            <a:srgbClr val="FF0000"/>
                          </a:solidFill>
                          <a:round/>
                          <a:headEnd/>
                          <a:tailEnd/>
                        </a:ln>
                        <a:effectLst/>
                      </wps:spPr>
                      <wps:txbx>
                        <w:txbxContent>
                          <w:p w:rsidR="00862F6C" w:rsidRPr="00A87CE9" w:rsidRDefault="00862F6C" w:rsidP="0038380D">
                            <w:pPr>
                              <w:rPr>
                                <w:rFonts w:ascii="Times New Roman" w:hAnsi="Times New Roman" w:cs="Times New Roman"/>
                                <w:b/>
                                <w:szCs w:val="20"/>
                              </w:rPr>
                            </w:pPr>
                            <w:r>
                              <w:rPr>
                                <w:rFonts w:ascii="Times New Roman" w:hAnsi="Times New Roman" w:cs="Times New Roman"/>
                                <w:b/>
                                <w:szCs w:val="20"/>
                              </w:rPr>
                              <w:t>SubSeq=0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3762" style="position:absolute;left:0;text-align:left;margin-left:93.75pt;margin-top:97.5pt;width:70.5pt;height:20.3pt;z-index:252033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" strokecolor="red" strokeweight="3.5pt">
                <v:textbox inset="0,0,0,0">
                  <w:txbxContent>
                    <w:p w:rsidR="00862F6C" w:rsidRPr="00A87CE9" w:rsidRDefault="00862F6C" w:rsidP="0038380D">
                      <w:pPr>
                        <w:rPr>
                          <w:rFonts w:ascii="Times New Roman" w:hAnsi="Times New Roman" w:cs="Times New Roman"/>
                          <w:b/>
                          <w:szCs w:val="20"/>
                        </w:rPr>
                      </w:pPr>
                      <w:r>
                        <w:rPr>
                          <w:rFonts w:ascii="Times New Roman" w:hAnsi="Times New Roman" w:cs="Times New Roman"/>
                          <w:b/>
                          <w:szCs w:val="20"/>
                        </w:rPr>
                        <w:t>SubSeq=0</w:t>
                      </w:r>
                    </w:p>
                  </w:txbxContent>
                </v:textbox>
                <w10:wrap anchorx="margin"/>
              </v:oval>
            </w:pict>
          </mc:Fallback>
        </mc:AlternateContent>
      </w:r>
      <w:r w:rsidR="00183065" w:rsidRPr="0051716F">
        <w:rPr>
          <w:szCs w:val="20"/>
        </w:rPr>
        <w:br w:type="page"/>
      </w:r>
    </w:p>
    <w:p w:rsidR="000F7F34" w:rsidRPr="00D63381" w:rsidRDefault="000F7F34" w:rsidP="008D2D1A">
      <w:pPr>
        <w:spacing w:before="240"/>
        <w:jc w:val="both"/>
        <w:rPr>
          <w:sz w:val="22"/>
          <w:szCs w:val="22"/>
        </w:rPr>
      </w:pPr>
    </w:p>
    <w:p w:rsidR="000F7F34" w:rsidRPr="00D63381" w:rsidRDefault="000F7F34" w:rsidP="008D2D1A">
      <w:pPr>
        <w:spacing w:before="240"/>
        <w:jc w:val="both"/>
        <w:rPr>
          <w:sz w:val="22"/>
          <w:szCs w:val="22"/>
        </w:rPr>
      </w:pPr>
    </w:p>
    <w:p w:rsidR="000F7F34" w:rsidRPr="00D63381" w:rsidRDefault="0023450B" w:rsidP="008D2D1A">
      <w:pPr>
        <w:spacing w:before="240"/>
        <w:jc w:val="both"/>
        <w:rPr>
          <w:sz w:val="22"/>
          <w:szCs w:val="22"/>
        </w:rPr>
      </w:pPr>
      <w:r>
        <w:rPr>
          <w:rFonts w:ascii="Calibri" w:eastAsia="Calibri" w:hAnsi="Calibri" w:cs="Times New Roman"/>
          <w:noProof/>
          <w:sz w:val="22"/>
          <w:szCs w:val="22"/>
          <w:lang w:val="sv-SE" w:eastAsia="sv-SE"/>
        </w:rPr>
        <mc:AlternateContent>
          <mc:Choice Requires="wpg">
            <w:drawing>
              <wp:anchor distT="0" distB="0" distL="114300" distR="114300" simplePos="0" relativeHeight="275758592" behindDoc="0" locked="0" layoutInCell="1" allowOverlap="1">
                <wp:simplePos x="0" y="0"/>
                <wp:positionH relativeFrom="column">
                  <wp:posOffset>242570</wp:posOffset>
                </wp:positionH>
                <wp:positionV relativeFrom="paragraph">
                  <wp:posOffset>126365</wp:posOffset>
                </wp:positionV>
                <wp:extent cx="5749290" cy="7009130"/>
                <wp:effectExtent l="0" t="19050" r="0" b="20320"/>
                <wp:wrapNone/>
                <wp:docPr id="28961" name="Group 49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9290" cy="7009130"/>
                          <a:chOff x="2266" y="1549"/>
                          <a:chExt cx="9054" cy="11038"/>
                        </a:xfrm>
                      </wpg:grpSpPr>
                      <wps:wsp>
                        <wps:cNvPr id="28962" name="AutoShape 3871"/>
                        <wps:cNvCnPr>
                          <a:cxnSpLocks noChangeShapeType="1"/>
                        </wps:cNvCnPr>
                        <wps:spPr bwMode="auto">
                          <a:xfrm>
                            <a:off x="5697" y="3594"/>
                            <a:ext cx="0" cy="59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63" name="AutoShape 3872"/>
                        <wps:cNvCnPr>
                          <a:cxnSpLocks noChangeShapeType="1"/>
                        </wps:cNvCnPr>
                        <wps:spPr bwMode="auto">
                          <a:xfrm>
                            <a:off x="6752" y="5738"/>
                            <a:ext cx="0" cy="38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64" name="AutoShape 3873"/>
                        <wps:cNvCnPr>
                          <a:cxnSpLocks noChangeShapeType="1"/>
                        </wps:cNvCnPr>
                        <wps:spPr bwMode="auto">
                          <a:xfrm>
                            <a:off x="6772" y="5727"/>
                            <a:ext cx="680"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965" name="AutoShape 3874"/>
                        <wps:cNvCnPr>
                          <a:cxnSpLocks noChangeShapeType="1"/>
                        </wps:cNvCnPr>
                        <wps:spPr bwMode="auto">
                          <a:xfrm>
                            <a:off x="3119" y="10159"/>
                            <a:ext cx="4309"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966" name="AutoShape 3875"/>
                        <wps:cNvCnPr>
                          <a:cxnSpLocks noChangeShapeType="1"/>
                        </wps:cNvCnPr>
                        <wps:spPr bwMode="auto">
                          <a:xfrm>
                            <a:off x="3114" y="4198"/>
                            <a:ext cx="442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67" name="AutoShape 3876"/>
                        <wps:cNvCnPr>
                          <a:cxnSpLocks noChangeShapeType="1"/>
                        </wps:cNvCnPr>
                        <wps:spPr bwMode="auto">
                          <a:xfrm flipH="1">
                            <a:off x="2286" y="1985"/>
                            <a:ext cx="0" cy="1060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68" name="Text Box 3877"/>
                        <wps:cNvSpPr txBox="1">
                          <a:spLocks noChangeArrowheads="1"/>
                        </wps:cNvSpPr>
                        <wps:spPr bwMode="auto">
                          <a:xfrm>
                            <a:off x="3124" y="8260"/>
                            <a:ext cx="1183" cy="3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357DDD">
                              <w:pPr>
                                <w:rPr>
                                  <w:rFonts w:asciiTheme="majorHAnsi" w:hAnsiTheme="majorHAnsi" w:cstheme="majorHAnsi"/>
                                  <w:sz w:val="18"/>
                                  <w:szCs w:val="18"/>
                                </w:rPr>
                              </w:pPr>
                              <w:r w:rsidRPr="00886B36">
                                <w:rPr>
                                  <w:rFonts w:asciiTheme="majorHAnsi" w:hAnsiTheme="majorHAnsi" w:cstheme="majorHAnsi"/>
                                  <w:sz w:val="18"/>
                                  <w:szCs w:val="18"/>
                                </w:rPr>
                                <w:t>Stop</w:t>
                              </w:r>
                              <w:r>
                                <w:rPr>
                                  <w:rFonts w:asciiTheme="majorHAnsi" w:hAnsiTheme="majorHAnsi" w:cstheme="majorHAnsi"/>
                                  <w:sz w:val="18"/>
                                  <w:szCs w:val="18"/>
                                </w:rPr>
                                <w:t xml:space="preserve"> 13L</w:t>
                              </w:r>
                            </w:p>
                          </w:txbxContent>
                        </wps:txbx>
                        <wps:bodyPr rot="0" vert="horz" wrap="square" lIns="91440" tIns="45720" rIns="91440" bIns="45720" anchor="t" anchorCtr="0" upright="1">
                          <a:noAutofit/>
                        </wps:bodyPr>
                      </wps:wsp>
                      <wps:wsp>
                        <wps:cNvPr id="28969" name="AutoShape 3878"/>
                        <wps:cNvCnPr>
                          <a:cxnSpLocks noChangeShapeType="1"/>
                        </wps:cNvCnPr>
                        <wps:spPr bwMode="auto">
                          <a:xfrm>
                            <a:off x="3117" y="4178"/>
                            <a:ext cx="0" cy="600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70" name="AutoShape 3879"/>
                        <wps:cNvCnPr>
                          <a:cxnSpLocks noChangeShapeType="1"/>
                        </wps:cNvCnPr>
                        <wps:spPr bwMode="auto">
                          <a:xfrm flipH="1">
                            <a:off x="3120" y="7723"/>
                            <a:ext cx="3572"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8971" name="AutoShape 3880"/>
                        <wps:cNvCnPr>
                          <a:cxnSpLocks noChangeShapeType="1"/>
                        </wps:cNvCnPr>
                        <wps:spPr bwMode="auto">
                          <a:xfrm>
                            <a:off x="3337" y="7613"/>
                            <a:ext cx="0" cy="2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72" name="Text Box 3881"/>
                        <wps:cNvSpPr txBox="1">
                          <a:spLocks noChangeArrowheads="1"/>
                        </wps:cNvSpPr>
                        <wps:spPr bwMode="auto">
                          <a:xfrm>
                            <a:off x="4952" y="8132"/>
                            <a:ext cx="1665"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357DDD">
                              <w:pPr>
                                <w:rPr>
                                  <w:rFonts w:asciiTheme="majorHAnsi" w:hAnsiTheme="majorHAnsi" w:cstheme="majorHAnsi"/>
                                  <w:sz w:val="18"/>
                                  <w:szCs w:val="18"/>
                                  <w:lang w:val="fr-FR"/>
                                </w:rPr>
                              </w:pPr>
                              <w:r>
                                <w:rPr>
                                  <w:rFonts w:asciiTheme="majorHAnsi" w:hAnsiTheme="majorHAnsi" w:cstheme="majorHAnsi"/>
                                  <w:sz w:val="18"/>
                                  <w:szCs w:val="18"/>
                                </w:rPr>
                                <w:t>LI670 &lt; LI67</w:t>
                              </w:r>
                              <w:r w:rsidRPr="00886B36">
                                <w:rPr>
                                  <w:rFonts w:asciiTheme="majorHAnsi" w:hAnsiTheme="majorHAnsi" w:cstheme="majorHAnsi"/>
                                  <w:sz w:val="18"/>
                                  <w:szCs w:val="18"/>
                                </w:rPr>
                                <w:t>0mini</w:t>
                              </w:r>
                            </w:p>
                          </w:txbxContent>
                        </wps:txbx>
                        <wps:bodyPr rot="0" vert="horz" wrap="square" lIns="91440" tIns="45720" rIns="91440" bIns="45720" anchor="t" anchorCtr="0" upright="1">
                          <a:noAutofit/>
                        </wps:bodyPr>
                      </wps:wsp>
                      <wps:wsp>
                        <wps:cNvPr id="28973" name="Text Box 3882"/>
                        <wps:cNvSpPr txBox="1">
                          <a:spLocks noChangeArrowheads="1"/>
                        </wps:cNvSpPr>
                        <wps:spPr bwMode="auto">
                          <a:xfrm>
                            <a:off x="8163" y="5863"/>
                            <a:ext cx="2537" cy="1247"/>
                          </a:xfrm>
                          <a:prstGeom prst="rect">
                            <a:avLst/>
                          </a:prstGeom>
                          <a:solidFill>
                            <a:srgbClr val="FFFFFF"/>
                          </a:solidFill>
                          <a:ln w="9525">
                            <a:solidFill>
                              <a:srgbClr val="000000"/>
                            </a:solidFill>
                            <a:miter lim="800000"/>
                            <a:headEnd/>
                            <a:tailEnd/>
                          </a:ln>
                        </wps:spPr>
                        <wps:txbx>
                          <w:txbxContent>
                            <w:p w:rsidR="00862F6C" w:rsidRDefault="00862F6C" w:rsidP="00357DDD">
                              <w:pPr>
                                <w:rPr>
                                  <w:rFonts w:asciiTheme="majorHAnsi" w:hAnsiTheme="majorHAnsi" w:cstheme="majorHAnsi"/>
                                  <w:sz w:val="18"/>
                                  <w:szCs w:val="18"/>
                                </w:rPr>
                              </w:pPr>
                              <w:r w:rsidRPr="00886B36">
                                <w:rPr>
                                  <w:rFonts w:asciiTheme="majorHAnsi" w:hAnsiTheme="majorHAnsi" w:cstheme="majorHAnsi"/>
                                  <w:sz w:val="18"/>
                                  <w:szCs w:val="18"/>
                                </w:rPr>
                                <w:t>CV60</w:t>
                              </w:r>
                              <w:r>
                                <w:rPr>
                                  <w:rFonts w:asciiTheme="majorHAnsi" w:hAnsiTheme="majorHAnsi" w:cstheme="majorHAnsi"/>
                                  <w:sz w:val="18"/>
                                  <w:szCs w:val="18"/>
                                </w:rPr>
                                <w:t>3</w:t>
                              </w:r>
                              <w:r w:rsidRPr="00886B36">
                                <w:rPr>
                                  <w:rFonts w:asciiTheme="majorHAnsi" w:hAnsiTheme="majorHAnsi" w:cstheme="majorHAnsi"/>
                                  <w:sz w:val="18"/>
                                  <w:szCs w:val="18"/>
                                </w:rPr>
                                <w:t xml:space="preserve"> open</w:t>
                              </w:r>
                              <w:r>
                                <w:rPr>
                                  <w:rFonts w:asciiTheme="majorHAnsi" w:hAnsiTheme="majorHAnsi" w:cstheme="majorHAnsi"/>
                                  <w:sz w:val="18"/>
                                  <w:szCs w:val="18"/>
                                </w:rPr>
                                <w:t>ed</w:t>
                              </w:r>
                              <w:r w:rsidRPr="00886B36">
                                <w:rPr>
                                  <w:rFonts w:asciiTheme="majorHAnsi" w:hAnsiTheme="majorHAnsi" w:cstheme="majorHAnsi"/>
                                  <w:sz w:val="18"/>
                                  <w:szCs w:val="18"/>
                                </w:rPr>
                                <w:t xml:space="preserve"> and controlled</w:t>
                              </w:r>
                            </w:p>
                            <w:p w:rsidR="00862F6C" w:rsidRPr="00886B36" w:rsidRDefault="00862F6C" w:rsidP="00357DDD">
                              <w:pPr>
                                <w:rPr>
                                  <w:rFonts w:asciiTheme="majorHAnsi" w:hAnsiTheme="majorHAnsi" w:cstheme="majorHAnsi"/>
                                  <w:sz w:val="18"/>
                                  <w:szCs w:val="18"/>
                                </w:rPr>
                              </w:pPr>
                              <w:r>
                                <w:rPr>
                                  <w:rFonts w:asciiTheme="majorHAnsi" w:hAnsiTheme="majorHAnsi" w:cstheme="majorHAnsi"/>
                                  <w:sz w:val="18"/>
                                  <w:szCs w:val="18"/>
                                </w:rPr>
                                <w:t>FT551&lt;FT55</w:t>
                              </w:r>
                              <w:r w:rsidRPr="00886B36">
                                <w:rPr>
                                  <w:rFonts w:asciiTheme="majorHAnsi" w:hAnsiTheme="majorHAnsi" w:cstheme="majorHAnsi"/>
                                  <w:sz w:val="18"/>
                                  <w:szCs w:val="18"/>
                                </w:rPr>
                                <w:t>1</w:t>
                              </w:r>
                              <w:r>
                                <w:rPr>
                                  <w:rFonts w:asciiTheme="majorHAnsi" w:hAnsiTheme="majorHAnsi" w:cstheme="majorHAnsi"/>
                                  <w:sz w:val="18"/>
                                  <w:szCs w:val="18"/>
                                </w:rPr>
                                <w:t>limi</w:t>
                              </w:r>
                              <w:r w:rsidRPr="00886B36">
                                <w:rPr>
                                  <w:rFonts w:asciiTheme="majorHAnsi" w:hAnsiTheme="majorHAnsi" w:cstheme="majorHAnsi"/>
                                  <w:sz w:val="18"/>
                                  <w:szCs w:val="18"/>
                                </w:rPr>
                                <w:t>t</w:t>
                              </w:r>
                            </w:p>
                            <w:p w:rsidR="00862F6C" w:rsidRPr="00886B36" w:rsidRDefault="00862F6C" w:rsidP="00357DDD">
                              <w:pPr>
                                <w:rPr>
                                  <w:rFonts w:asciiTheme="majorHAnsi" w:hAnsiTheme="majorHAnsi" w:cstheme="majorHAnsi"/>
                                  <w:sz w:val="18"/>
                                  <w:szCs w:val="18"/>
                                </w:rPr>
                              </w:pPr>
                              <w:r>
                                <w:rPr>
                                  <w:rFonts w:asciiTheme="majorHAnsi" w:hAnsiTheme="majorHAnsi" w:cstheme="majorHAnsi"/>
                                  <w:sz w:val="18"/>
                                  <w:szCs w:val="18"/>
                                </w:rPr>
                                <w:t>FV642, FV640 opened</w:t>
                              </w:r>
                            </w:p>
                          </w:txbxContent>
                        </wps:txbx>
                        <wps:bodyPr rot="0" vert="horz" wrap="square" lIns="91440" tIns="45720" rIns="91440" bIns="45720" anchor="t" anchorCtr="0" upright="1">
                          <a:noAutofit/>
                        </wps:bodyPr>
                      </wps:wsp>
                      <wps:wsp>
                        <wps:cNvPr id="28974" name="Text Box 3883"/>
                        <wps:cNvSpPr txBox="1">
                          <a:spLocks noChangeArrowheads="1"/>
                        </wps:cNvSpPr>
                        <wps:spPr bwMode="auto">
                          <a:xfrm>
                            <a:off x="7510" y="9888"/>
                            <a:ext cx="1123" cy="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357DDD">
                              <w:pPr>
                                <w:rPr>
                                  <w:rFonts w:asciiTheme="majorHAnsi" w:hAnsiTheme="majorHAnsi" w:cstheme="majorHAnsi"/>
                                  <w:sz w:val="18"/>
                                  <w:szCs w:val="18"/>
                                </w:rPr>
                              </w:pPr>
                              <w:r w:rsidRPr="00886B36">
                                <w:rPr>
                                  <w:rFonts w:asciiTheme="majorHAnsi" w:hAnsiTheme="majorHAnsi" w:cstheme="majorHAnsi"/>
                                  <w:sz w:val="18"/>
                                  <w:szCs w:val="18"/>
                                </w:rPr>
                                <w:t>Stop</w:t>
                              </w:r>
                              <w:r>
                                <w:rPr>
                                  <w:rFonts w:asciiTheme="majorHAnsi" w:hAnsiTheme="majorHAnsi" w:cstheme="majorHAnsi"/>
                                  <w:sz w:val="18"/>
                                  <w:szCs w:val="18"/>
                                </w:rPr>
                                <w:t xml:space="preserve"> 13L</w:t>
                              </w:r>
                            </w:p>
                          </w:txbxContent>
                        </wps:txbx>
                        <wps:bodyPr rot="0" vert="horz" wrap="square" lIns="91440" tIns="45720" rIns="91440" bIns="45720" anchor="t" anchorCtr="0" upright="1">
                          <a:noAutofit/>
                        </wps:bodyPr>
                      </wps:wsp>
                      <wps:wsp>
                        <wps:cNvPr id="28975" name="Text Box 3884"/>
                        <wps:cNvSpPr txBox="1">
                          <a:spLocks noChangeArrowheads="1"/>
                        </wps:cNvSpPr>
                        <wps:spPr bwMode="auto">
                          <a:xfrm>
                            <a:off x="4276" y="9551"/>
                            <a:ext cx="2751"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357DDD">
                              <w:pPr>
                                <w:rPr>
                                  <w:rFonts w:asciiTheme="majorHAnsi" w:hAnsiTheme="majorHAnsi" w:cstheme="majorHAnsi"/>
                                  <w:sz w:val="18"/>
                                  <w:szCs w:val="18"/>
                                  <w:lang w:val="fr-FR"/>
                                </w:rPr>
                              </w:pPr>
                              <w:r w:rsidRPr="00886B36">
                                <w:rPr>
                                  <w:rFonts w:asciiTheme="majorHAnsi" w:hAnsiTheme="majorHAnsi" w:cstheme="majorHAnsi"/>
                                  <w:sz w:val="18"/>
                                  <w:szCs w:val="18"/>
                                  <w:lang w:val="fr-FR"/>
                                </w:rPr>
                                <w:t>Intermittent</w:t>
                              </w:r>
                              <w:r>
                                <w:rPr>
                                  <w:rFonts w:asciiTheme="majorHAnsi" w:hAnsiTheme="majorHAnsi" w:cstheme="majorHAnsi"/>
                                  <w:sz w:val="18"/>
                                  <w:szCs w:val="18"/>
                                </w:rPr>
                                <w:t>&amp; LI670 &lt; LI67</w:t>
                              </w:r>
                              <w:r w:rsidRPr="00886B36">
                                <w:rPr>
                                  <w:rFonts w:asciiTheme="majorHAnsi" w:hAnsiTheme="majorHAnsi" w:cstheme="majorHAnsi"/>
                                  <w:sz w:val="18"/>
                                  <w:szCs w:val="18"/>
                                </w:rPr>
                                <w:t>0mini</w:t>
                              </w:r>
                            </w:p>
                          </w:txbxContent>
                        </wps:txbx>
                        <wps:bodyPr rot="0" vert="horz" wrap="square" lIns="91440" tIns="45720" rIns="91440" bIns="45720" anchor="t" anchorCtr="0" upright="1">
                          <a:noAutofit/>
                        </wps:bodyPr>
                      </wps:wsp>
                      <wps:wsp>
                        <wps:cNvPr id="28976" name="Text Box 3885"/>
                        <wps:cNvSpPr txBox="1">
                          <a:spLocks noChangeArrowheads="1"/>
                        </wps:cNvSpPr>
                        <wps:spPr bwMode="auto">
                          <a:xfrm>
                            <a:off x="7970" y="9286"/>
                            <a:ext cx="1861"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357DDD">
                              <w:pPr>
                                <w:rPr>
                                  <w:rFonts w:asciiTheme="majorHAnsi" w:hAnsiTheme="majorHAnsi" w:cstheme="majorHAnsi"/>
                                  <w:sz w:val="18"/>
                                  <w:szCs w:val="18"/>
                                </w:rPr>
                              </w:pPr>
                              <w:r>
                                <w:rPr>
                                  <w:rFonts w:asciiTheme="majorHAnsi" w:hAnsiTheme="majorHAnsi" w:cstheme="majorHAnsi"/>
                                  <w:sz w:val="18"/>
                                  <w:szCs w:val="18"/>
                                </w:rPr>
                                <w:t>R</w:t>
                              </w:r>
                              <w:r w:rsidRPr="00886B36">
                                <w:rPr>
                                  <w:rFonts w:asciiTheme="majorHAnsi" w:hAnsiTheme="majorHAnsi" w:cstheme="majorHAnsi"/>
                                  <w:sz w:val="18"/>
                                  <w:szCs w:val="18"/>
                                </w:rPr>
                                <w:t>egulation</w:t>
                              </w:r>
                            </w:p>
                          </w:txbxContent>
                        </wps:txbx>
                        <wps:bodyPr rot="0" vert="horz" wrap="square" lIns="91440" tIns="45720" rIns="91440" bIns="45720" anchor="t" anchorCtr="0" upright="1">
                          <a:noAutofit/>
                        </wps:bodyPr>
                      </wps:wsp>
                      <wps:wsp>
                        <wps:cNvPr id="28977" name="AutoShape 3886"/>
                        <wps:cNvCnPr>
                          <a:cxnSpLocks noChangeShapeType="1"/>
                        </wps:cNvCnPr>
                        <wps:spPr bwMode="auto">
                          <a:xfrm>
                            <a:off x="10969" y="5349"/>
                            <a:ext cx="0" cy="430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78" name="Text Box 3887"/>
                        <wps:cNvSpPr txBox="1">
                          <a:spLocks noChangeArrowheads="1"/>
                        </wps:cNvSpPr>
                        <wps:spPr bwMode="auto">
                          <a:xfrm>
                            <a:off x="7503" y="4131"/>
                            <a:ext cx="3817" cy="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0A3330" w:rsidRDefault="00862F6C" w:rsidP="000A3330">
                              <w:pPr>
                                <w:rPr>
                                  <w:rFonts w:asciiTheme="majorHAnsi" w:hAnsiTheme="majorHAnsi" w:cstheme="majorHAnsi"/>
                                  <w:sz w:val="18"/>
                                  <w:szCs w:val="18"/>
                                </w:rPr>
                              </w:pPr>
                              <w:r>
                                <w:rPr>
                                  <w:rFonts w:asciiTheme="majorHAnsi" w:hAnsiTheme="majorHAnsi" w:cstheme="majorHAnsi"/>
                                  <w:sz w:val="18"/>
                                  <w:szCs w:val="18"/>
                                </w:rPr>
                                <w:t>Intermittent &amp; (LI670 &lt; LI67</w:t>
                              </w:r>
                              <w:r w:rsidRPr="00886B36">
                                <w:rPr>
                                  <w:rFonts w:asciiTheme="majorHAnsi" w:hAnsiTheme="majorHAnsi" w:cstheme="majorHAnsi"/>
                                  <w:sz w:val="18"/>
                                  <w:szCs w:val="18"/>
                                </w:rPr>
                                <w:t>0mini</w:t>
                              </w:r>
                              <w:r>
                                <w:rPr>
                                  <w:rFonts w:asciiTheme="majorHAnsi" w:hAnsiTheme="majorHAnsi" w:cstheme="majorHAnsi"/>
                                  <w:sz w:val="18"/>
                                  <w:szCs w:val="18"/>
                                </w:rPr>
                                <w:t xml:space="preserve"> OR Stop 13L)</w:t>
                              </w:r>
                            </w:p>
                            <w:p w:rsidR="00862F6C" w:rsidRPr="000A3330" w:rsidRDefault="00862F6C" w:rsidP="00357DDD">
                              <w:pPr>
                                <w:pStyle w:val="ListBullet"/>
                                <w:numPr>
                                  <w:ilvl w:val="0"/>
                                  <w:numId w:val="0"/>
                                </w:numPr>
                                <w:rPr>
                                  <w:rFonts w:asciiTheme="majorHAnsi" w:hAnsiTheme="majorHAnsi" w:cstheme="majorHAnsi"/>
                                  <w:sz w:val="18"/>
                                  <w:szCs w:val="18"/>
                                  <w:lang w:val="en-US"/>
                                </w:rPr>
                              </w:pPr>
                            </w:p>
                          </w:txbxContent>
                        </wps:txbx>
                        <wps:bodyPr rot="0" vert="horz" wrap="square" lIns="91440" tIns="45720" rIns="91440" bIns="45720" anchor="t" anchorCtr="0" upright="1">
                          <a:noAutofit/>
                        </wps:bodyPr>
                      </wps:wsp>
                      <wps:wsp>
                        <wps:cNvPr id="28979" name="Text Box 3888"/>
                        <wps:cNvSpPr txBox="1">
                          <a:spLocks noChangeArrowheads="1"/>
                        </wps:cNvSpPr>
                        <wps:spPr bwMode="auto">
                          <a:xfrm>
                            <a:off x="9324" y="7154"/>
                            <a:ext cx="1150" cy="3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357DDD">
                              <w:pPr>
                                <w:rPr>
                                  <w:rFonts w:asciiTheme="majorHAnsi" w:hAnsiTheme="majorHAnsi" w:cstheme="majorHAnsi"/>
                                  <w:sz w:val="18"/>
                                  <w:szCs w:val="18"/>
                                </w:rPr>
                              </w:pPr>
                              <w:r w:rsidRPr="00886B36">
                                <w:rPr>
                                  <w:rFonts w:asciiTheme="majorHAnsi" w:hAnsiTheme="majorHAnsi" w:cstheme="majorHAnsi"/>
                                  <w:sz w:val="18"/>
                                  <w:szCs w:val="18"/>
                                </w:rPr>
                                <w:t>Regulation</w:t>
                              </w:r>
                            </w:p>
                          </w:txbxContent>
                        </wps:txbx>
                        <wps:bodyPr rot="0" vert="horz" wrap="square" lIns="91440" tIns="45720" rIns="91440" bIns="45720" anchor="t" anchorCtr="0" upright="1">
                          <a:noAutofit/>
                        </wps:bodyPr>
                      </wps:wsp>
                      <wps:wsp>
                        <wps:cNvPr id="28980" name="Text Box 3889"/>
                        <wps:cNvSpPr txBox="1">
                          <a:spLocks noChangeArrowheads="1"/>
                        </wps:cNvSpPr>
                        <wps:spPr bwMode="auto">
                          <a:xfrm>
                            <a:off x="7530" y="7649"/>
                            <a:ext cx="2736"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357DDD">
                              <w:pPr>
                                <w:rPr>
                                  <w:rFonts w:asciiTheme="majorHAnsi" w:hAnsiTheme="majorHAnsi" w:cstheme="majorHAnsi"/>
                                  <w:sz w:val="18"/>
                                  <w:szCs w:val="18"/>
                                </w:rPr>
                              </w:pPr>
                              <w:r>
                                <w:rPr>
                                  <w:rFonts w:asciiTheme="majorHAnsi" w:hAnsiTheme="majorHAnsi" w:cstheme="majorHAnsi"/>
                                  <w:sz w:val="18"/>
                                  <w:szCs w:val="18"/>
                                </w:rPr>
                                <w:t>(LI670 &gt; LI670M</w:t>
                              </w:r>
                              <w:r w:rsidRPr="00886B36">
                                <w:rPr>
                                  <w:rFonts w:asciiTheme="majorHAnsi" w:hAnsiTheme="majorHAnsi" w:cstheme="majorHAnsi"/>
                                  <w:sz w:val="18"/>
                                  <w:szCs w:val="18"/>
                                </w:rPr>
                                <w:t>axi</w:t>
                              </w:r>
                              <w:r>
                                <w:rPr>
                                  <w:rFonts w:asciiTheme="majorHAnsi" w:hAnsiTheme="majorHAnsi" w:cstheme="majorHAnsi"/>
                                  <w:sz w:val="18"/>
                                  <w:szCs w:val="18"/>
                                </w:rPr>
                                <w:t>) OR Stop 13L</w:t>
                              </w:r>
                            </w:p>
                          </w:txbxContent>
                        </wps:txbx>
                        <wps:bodyPr rot="0" vert="horz" wrap="square" lIns="91440" tIns="45720" rIns="91440" bIns="45720" anchor="t" anchorCtr="0" upright="1">
                          <a:noAutofit/>
                        </wps:bodyPr>
                      </wps:wsp>
                      <wps:wsp>
                        <wps:cNvPr id="28981" name="AutoShape 3890"/>
                        <wps:cNvCnPr>
                          <a:cxnSpLocks noChangeShapeType="1"/>
                        </wps:cNvCnPr>
                        <wps:spPr bwMode="auto">
                          <a:xfrm>
                            <a:off x="7538" y="4192"/>
                            <a:ext cx="0" cy="83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82" name="AutoShape 3891"/>
                        <wps:cNvCnPr>
                          <a:cxnSpLocks noChangeShapeType="1"/>
                        </wps:cNvCnPr>
                        <wps:spPr bwMode="auto">
                          <a:xfrm>
                            <a:off x="7432" y="7784"/>
                            <a:ext cx="20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83" name="AutoShape 3892"/>
                        <wps:cNvCnPr>
                          <a:cxnSpLocks noChangeShapeType="1"/>
                        </wps:cNvCnPr>
                        <wps:spPr bwMode="auto">
                          <a:xfrm>
                            <a:off x="7427" y="9954"/>
                            <a:ext cx="21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84" name="AutoShape 3893"/>
                        <wps:cNvCnPr>
                          <a:cxnSpLocks noChangeShapeType="1"/>
                        </wps:cNvCnPr>
                        <wps:spPr bwMode="auto">
                          <a:xfrm>
                            <a:off x="3011" y="8333"/>
                            <a:ext cx="21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85" name="AutoShape 3894"/>
                        <wps:cNvCnPr>
                          <a:cxnSpLocks noChangeShapeType="1"/>
                        </wps:cNvCnPr>
                        <wps:spPr bwMode="auto">
                          <a:xfrm>
                            <a:off x="2266" y="12577"/>
                            <a:ext cx="527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86" name="Rectangle 3895"/>
                        <wps:cNvSpPr>
                          <a:spLocks noChangeArrowheads="1"/>
                        </wps:cNvSpPr>
                        <wps:spPr bwMode="auto">
                          <a:xfrm>
                            <a:off x="6954" y="8061"/>
                            <a:ext cx="1145" cy="1131"/>
                          </a:xfrm>
                          <a:prstGeom prst="rect">
                            <a:avLst/>
                          </a:prstGeom>
                          <a:solidFill>
                            <a:srgbClr val="FFFFFF"/>
                          </a:solidFill>
                          <a:ln w="9525">
                            <a:solidFill>
                              <a:srgbClr val="000000"/>
                            </a:solidFill>
                            <a:miter lim="800000"/>
                            <a:headEnd/>
                            <a:tailEnd/>
                          </a:ln>
                        </wps:spPr>
                        <wps:txbx>
                          <w:txbxContent>
                            <w:p w:rsidR="00862F6C" w:rsidRPr="00886B36" w:rsidRDefault="00862F6C" w:rsidP="00357DDD">
                              <w:pPr>
                                <w:spacing w:before="120"/>
                                <w:jc w:val="center"/>
                                <w:rPr>
                                  <w:rFonts w:asciiTheme="majorHAnsi" w:hAnsiTheme="majorHAnsi" w:cstheme="majorHAnsi"/>
                                  <w:sz w:val="18"/>
                                  <w:szCs w:val="18"/>
                                </w:rPr>
                              </w:pPr>
                              <w:r w:rsidRPr="00886B36">
                                <w:rPr>
                                  <w:rFonts w:asciiTheme="majorHAnsi" w:hAnsiTheme="majorHAnsi" w:cstheme="majorHAnsi"/>
                                  <w:sz w:val="18"/>
                                  <w:szCs w:val="18"/>
                                </w:rPr>
                                <w:t xml:space="preserve">End of </w:t>
                              </w:r>
                            </w:p>
                            <w:p w:rsidR="00862F6C" w:rsidRPr="00886B36" w:rsidRDefault="00862F6C" w:rsidP="00357DDD">
                              <w:pPr>
                                <w:jc w:val="center"/>
                                <w:rPr>
                                  <w:rFonts w:asciiTheme="majorHAnsi" w:hAnsiTheme="majorHAnsi" w:cstheme="majorHAnsi"/>
                                  <w:sz w:val="18"/>
                                  <w:szCs w:val="18"/>
                                </w:rPr>
                              </w:pPr>
                              <w:r w:rsidRPr="00886B36">
                                <w:rPr>
                                  <w:rFonts w:asciiTheme="majorHAnsi" w:hAnsiTheme="majorHAnsi" w:cstheme="majorHAnsi"/>
                                  <w:sz w:val="18"/>
                                  <w:szCs w:val="18"/>
                                </w:rPr>
                                <w:t>Filling</w:t>
                              </w:r>
                            </w:p>
                          </w:txbxContent>
                        </wps:txbx>
                        <wps:bodyPr rot="0" vert="horz" wrap="square" lIns="91440" tIns="45720" rIns="91440" bIns="45720" anchor="t" anchorCtr="0" upright="1">
                          <a:noAutofit/>
                        </wps:bodyPr>
                      </wps:wsp>
                      <wps:wsp>
                        <wps:cNvPr id="28987" name="Text Box 3896"/>
                        <wps:cNvSpPr txBox="1">
                          <a:spLocks noChangeArrowheads="1"/>
                        </wps:cNvSpPr>
                        <wps:spPr bwMode="auto">
                          <a:xfrm>
                            <a:off x="8099" y="8061"/>
                            <a:ext cx="2531" cy="1131"/>
                          </a:xfrm>
                          <a:prstGeom prst="rect">
                            <a:avLst/>
                          </a:prstGeom>
                          <a:solidFill>
                            <a:srgbClr val="FFFFFF"/>
                          </a:solidFill>
                          <a:ln w="9525">
                            <a:solidFill>
                              <a:srgbClr val="000000"/>
                            </a:solidFill>
                            <a:miter lim="800000"/>
                            <a:headEnd/>
                            <a:tailEnd/>
                          </a:ln>
                        </wps:spPr>
                        <wps:txbx>
                          <w:txbxContent>
                            <w:p w:rsidR="00862F6C" w:rsidRDefault="00862F6C" w:rsidP="00357DDD">
                              <w:pPr>
                                <w:rPr>
                                  <w:rFonts w:asciiTheme="majorHAnsi" w:hAnsiTheme="majorHAnsi" w:cstheme="majorHAnsi"/>
                                  <w:sz w:val="18"/>
                                  <w:szCs w:val="18"/>
                                </w:rPr>
                              </w:pPr>
                              <w:r>
                                <w:rPr>
                                  <w:rFonts w:asciiTheme="majorHAnsi" w:hAnsiTheme="majorHAnsi" w:cstheme="majorHAnsi"/>
                                  <w:sz w:val="18"/>
                                  <w:szCs w:val="18"/>
                                </w:rPr>
                                <w:t xml:space="preserve">Close </w:t>
                              </w:r>
                              <w:r w:rsidRPr="00886B36">
                                <w:rPr>
                                  <w:rFonts w:asciiTheme="majorHAnsi" w:hAnsiTheme="majorHAnsi" w:cstheme="majorHAnsi"/>
                                  <w:sz w:val="18"/>
                                  <w:szCs w:val="18"/>
                                </w:rPr>
                                <w:t>CV60</w:t>
                              </w:r>
                              <w:r>
                                <w:rPr>
                                  <w:rFonts w:asciiTheme="majorHAnsi" w:hAnsiTheme="majorHAnsi" w:cstheme="majorHAnsi"/>
                                  <w:sz w:val="18"/>
                                  <w:szCs w:val="18"/>
                                </w:rPr>
                                <w:t>3</w:t>
                              </w:r>
                            </w:p>
                            <w:p w:rsidR="00862F6C" w:rsidRPr="00886B36" w:rsidRDefault="00862F6C" w:rsidP="00357DDD">
                              <w:pPr>
                                <w:rPr>
                                  <w:rFonts w:asciiTheme="majorHAnsi" w:hAnsiTheme="majorHAnsi" w:cstheme="majorHAnsi"/>
                                  <w:sz w:val="18"/>
                                  <w:szCs w:val="18"/>
                                </w:rPr>
                              </w:pPr>
                              <w:r>
                                <w:rPr>
                                  <w:rFonts w:asciiTheme="majorHAnsi" w:hAnsiTheme="majorHAnsi" w:cstheme="majorHAnsi"/>
                                  <w:sz w:val="18"/>
                                  <w:szCs w:val="18"/>
                                </w:rPr>
                                <w:t>FV642, FV640 opened</w:t>
                              </w:r>
                            </w:p>
                            <w:p w:rsidR="00862F6C" w:rsidRPr="00886B36" w:rsidRDefault="00862F6C" w:rsidP="00357DDD">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8988" name="AutoShape 3897"/>
                        <wps:cNvCnPr>
                          <a:cxnSpLocks noChangeShapeType="1"/>
                        </wps:cNvCnPr>
                        <wps:spPr bwMode="auto">
                          <a:xfrm>
                            <a:off x="5677" y="2425"/>
                            <a:ext cx="0" cy="45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89" name="Text Box 3898"/>
                        <wps:cNvSpPr txBox="1">
                          <a:spLocks noChangeArrowheads="1"/>
                        </wps:cNvSpPr>
                        <wps:spPr bwMode="auto">
                          <a:xfrm>
                            <a:off x="3197" y="4187"/>
                            <a:ext cx="1079" cy="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357DDD">
                              <w:pPr>
                                <w:rPr>
                                  <w:rFonts w:asciiTheme="majorHAnsi" w:hAnsiTheme="majorHAnsi" w:cstheme="majorHAnsi"/>
                                  <w:sz w:val="18"/>
                                  <w:szCs w:val="18"/>
                                </w:rPr>
                              </w:pPr>
                              <w:r w:rsidRPr="00886B36">
                                <w:rPr>
                                  <w:rFonts w:asciiTheme="majorHAnsi" w:hAnsiTheme="majorHAnsi" w:cstheme="majorHAnsi"/>
                                  <w:sz w:val="18"/>
                                  <w:szCs w:val="18"/>
                                </w:rPr>
                                <w:t xml:space="preserve">Regulation </w:t>
                              </w:r>
                            </w:p>
                          </w:txbxContent>
                        </wps:txbx>
                        <wps:bodyPr rot="0" vert="horz" wrap="square" lIns="91440" tIns="45720" rIns="91440" bIns="45720" anchor="t" anchorCtr="0" upright="1">
                          <a:noAutofit/>
                        </wps:bodyPr>
                      </wps:wsp>
                      <wps:wsp>
                        <wps:cNvPr id="28990" name="AutoShape 3899"/>
                        <wps:cNvCnPr>
                          <a:cxnSpLocks noChangeShapeType="1"/>
                        </wps:cNvCnPr>
                        <wps:spPr bwMode="auto">
                          <a:xfrm>
                            <a:off x="2990" y="439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91" name="AutoShape 3900"/>
                        <wps:cNvCnPr>
                          <a:cxnSpLocks noChangeShapeType="1"/>
                        </wps:cNvCnPr>
                        <wps:spPr bwMode="auto">
                          <a:xfrm>
                            <a:off x="7420" y="438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92" name="AutoShape 3901"/>
                        <wps:cNvCnPr>
                          <a:cxnSpLocks noChangeShapeType="1"/>
                        </wps:cNvCnPr>
                        <wps:spPr bwMode="auto">
                          <a:xfrm flipV="1">
                            <a:off x="3275" y="5337"/>
                            <a:ext cx="7710" cy="1"/>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28993" name="Group 3902"/>
                        <wpg:cNvGrpSpPr>
                          <a:grpSpLocks/>
                        </wpg:cNvGrpSpPr>
                        <wpg:grpSpPr bwMode="auto">
                          <a:xfrm>
                            <a:off x="6853" y="10375"/>
                            <a:ext cx="3720" cy="725"/>
                            <a:chOff x="6613" y="9574"/>
                            <a:chExt cx="3720" cy="1134"/>
                          </a:xfrm>
                        </wpg:grpSpPr>
                        <wps:wsp>
                          <wps:cNvPr id="28994" name="Rectangle 9680"/>
                          <wps:cNvSpPr>
                            <a:spLocks noChangeArrowheads="1"/>
                          </wps:cNvSpPr>
                          <wps:spPr bwMode="auto">
                            <a:xfrm>
                              <a:off x="6613" y="9574"/>
                              <a:ext cx="1457" cy="1134"/>
                            </a:xfrm>
                            <a:prstGeom prst="rect">
                              <a:avLst/>
                            </a:prstGeom>
                            <a:solidFill>
                              <a:srgbClr val="FFFFFF"/>
                            </a:solidFill>
                            <a:ln w="9525">
                              <a:solidFill>
                                <a:srgbClr val="000000"/>
                              </a:solidFill>
                              <a:miter lim="800000"/>
                              <a:headEnd/>
                              <a:tailEnd/>
                            </a:ln>
                          </wps:spPr>
                          <wps:txbx>
                            <w:txbxContent>
                              <w:p w:rsidR="00862F6C" w:rsidRPr="006E7411" w:rsidRDefault="00862F6C" w:rsidP="00357DDD">
                                <w:pPr>
                                  <w:jc w:val="center"/>
                                  <w:rPr>
                                    <w:rFonts w:asciiTheme="majorHAnsi" w:hAnsiTheme="majorHAnsi"/>
                                    <w:sz w:val="18"/>
                                    <w:szCs w:val="18"/>
                                    <w:lang w:val="fr-FR"/>
                                  </w:rPr>
                                </w:pPr>
                                <w:r>
                                  <w:rPr>
                                    <w:rFonts w:asciiTheme="majorHAnsi" w:hAnsiTheme="majorHAnsi"/>
                                    <w:sz w:val="18"/>
                                    <w:szCs w:val="18"/>
                                    <w:lang w:val="fr-FR"/>
                                  </w:rPr>
                                  <w:t>Stop Filling</w:t>
                                </w:r>
                              </w:p>
                            </w:txbxContent>
                          </wps:txbx>
                          <wps:bodyPr rot="0" vert="horz" wrap="square" lIns="91440" tIns="45720" rIns="91440" bIns="45720" anchor="t" anchorCtr="0" upright="1">
                            <a:noAutofit/>
                          </wps:bodyPr>
                        </wps:wsp>
                        <wps:wsp>
                          <wps:cNvPr id="28995" name="Text Box 9681"/>
                          <wps:cNvSpPr txBox="1">
                            <a:spLocks noChangeArrowheads="1"/>
                          </wps:cNvSpPr>
                          <wps:spPr bwMode="auto">
                            <a:xfrm>
                              <a:off x="8009" y="9574"/>
                              <a:ext cx="2324" cy="1134"/>
                            </a:xfrm>
                            <a:prstGeom prst="rect">
                              <a:avLst/>
                            </a:prstGeom>
                            <a:solidFill>
                              <a:srgbClr val="FFFFFF"/>
                            </a:solidFill>
                            <a:ln w="9525">
                              <a:solidFill>
                                <a:srgbClr val="000000"/>
                              </a:solidFill>
                              <a:miter lim="800000"/>
                              <a:headEnd/>
                              <a:tailEnd/>
                            </a:ln>
                          </wps:spPr>
                          <wps:txbx>
                            <w:txbxContent>
                              <w:p w:rsidR="00862F6C" w:rsidRDefault="00862F6C" w:rsidP="00357DDD">
                                <w:pPr>
                                  <w:rPr>
                                    <w:rFonts w:asciiTheme="majorHAnsi" w:hAnsiTheme="majorHAnsi" w:cstheme="majorHAnsi"/>
                                    <w:sz w:val="18"/>
                                    <w:szCs w:val="18"/>
                                  </w:rPr>
                                </w:pPr>
                                <w:r>
                                  <w:rPr>
                                    <w:rFonts w:asciiTheme="majorHAnsi" w:hAnsiTheme="majorHAnsi" w:cstheme="majorHAnsi"/>
                                    <w:sz w:val="18"/>
                                    <w:szCs w:val="18"/>
                                  </w:rPr>
                                  <w:t>Close CV603</w:t>
                                </w:r>
                              </w:p>
                              <w:p w:rsidR="00862F6C" w:rsidRPr="00886B36" w:rsidRDefault="00862F6C" w:rsidP="00357DDD">
                                <w:pPr>
                                  <w:rPr>
                                    <w:rFonts w:asciiTheme="majorHAnsi" w:hAnsiTheme="majorHAnsi" w:cstheme="majorHAnsi"/>
                                    <w:sz w:val="18"/>
                                    <w:szCs w:val="18"/>
                                  </w:rPr>
                                </w:pPr>
                                <w:r>
                                  <w:rPr>
                                    <w:rFonts w:asciiTheme="majorHAnsi" w:hAnsiTheme="majorHAnsi" w:cstheme="majorHAnsi"/>
                                    <w:sz w:val="18"/>
                                    <w:szCs w:val="18"/>
                                  </w:rPr>
                                  <w:t>FV642, FV640 opened</w:t>
                                </w:r>
                              </w:p>
                            </w:txbxContent>
                          </wps:txbx>
                          <wps:bodyPr rot="0" vert="horz" wrap="square" lIns="91440" tIns="45720" rIns="91440" bIns="45720" anchor="t" anchorCtr="0" upright="1">
                            <a:noAutofit/>
                          </wps:bodyPr>
                        </wps:wsp>
                      </wpg:grpSp>
                      <wps:wsp>
                        <wps:cNvPr id="28996" name="AutoShape 3905"/>
                        <wps:cNvCnPr>
                          <a:cxnSpLocks noChangeShapeType="1"/>
                        </wps:cNvCnPr>
                        <wps:spPr bwMode="auto">
                          <a:xfrm flipH="1">
                            <a:off x="2287" y="2008"/>
                            <a:ext cx="2665"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8997" name="AutoShape 3906"/>
                        <wps:cNvCnPr>
                          <a:cxnSpLocks noChangeShapeType="1"/>
                        </wps:cNvCnPr>
                        <wps:spPr bwMode="auto">
                          <a:xfrm>
                            <a:off x="5570" y="267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98" name="Text Box 3907"/>
                        <wps:cNvSpPr txBox="1">
                          <a:spLocks noChangeArrowheads="1"/>
                        </wps:cNvSpPr>
                        <wps:spPr bwMode="auto">
                          <a:xfrm>
                            <a:off x="5926" y="2464"/>
                            <a:ext cx="2098" cy="3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357DDD">
                              <w:pPr>
                                <w:rPr>
                                  <w:rFonts w:asciiTheme="majorHAnsi" w:hAnsiTheme="majorHAnsi" w:cstheme="majorHAnsi"/>
                                  <w:sz w:val="18"/>
                                  <w:szCs w:val="18"/>
                                </w:rPr>
                              </w:pPr>
                              <w:r>
                                <w:rPr>
                                  <w:rFonts w:asciiTheme="majorHAnsi" w:hAnsiTheme="majorHAnsi" w:cstheme="majorHAnsi"/>
                                  <w:sz w:val="18"/>
                                  <w:szCs w:val="18"/>
                                </w:rPr>
                                <w:t>Start sequence 13L</w:t>
                              </w:r>
                              <w:r w:rsidRPr="00886B36">
                                <w:rPr>
                                  <w:rFonts w:asciiTheme="majorHAnsi" w:hAnsiTheme="majorHAnsi" w:cstheme="majorHAnsi"/>
                                  <w:sz w:val="18"/>
                                  <w:szCs w:val="18"/>
                                </w:rPr>
                                <w:t xml:space="preserve"> </w:t>
                              </w:r>
                            </w:p>
                          </w:txbxContent>
                        </wps:txbx>
                        <wps:bodyPr rot="0" vert="horz" wrap="square" lIns="91440" tIns="45720" rIns="91440" bIns="45720" anchor="t" anchorCtr="0" upright="1">
                          <a:noAutofit/>
                        </wps:bodyPr>
                      </wps:wsp>
                      <wps:wsp>
                        <wps:cNvPr id="28999" name="AutoShape 3908"/>
                        <wps:cNvCnPr>
                          <a:cxnSpLocks noChangeShapeType="1"/>
                        </wps:cNvCnPr>
                        <wps:spPr bwMode="auto">
                          <a:xfrm>
                            <a:off x="7440" y="1128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00" name="Text Box 3909"/>
                        <wps:cNvSpPr txBox="1">
                          <a:spLocks noChangeArrowheads="1"/>
                        </wps:cNvSpPr>
                        <wps:spPr bwMode="auto">
                          <a:xfrm>
                            <a:off x="7632" y="11091"/>
                            <a:ext cx="1376"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AB365E" w:rsidRDefault="00862F6C" w:rsidP="00357DDD">
                              <w:pPr>
                                <w:rPr>
                                  <w:rFonts w:asciiTheme="majorHAnsi" w:hAnsiTheme="majorHAnsi" w:cstheme="majorHAnsi"/>
                                  <w:sz w:val="18"/>
                                  <w:szCs w:val="18"/>
                                  <w:lang w:val="fr-FR"/>
                                </w:rPr>
                              </w:pPr>
                              <w:r>
                                <w:rPr>
                                  <w:rFonts w:asciiTheme="majorHAnsi" w:hAnsiTheme="majorHAnsi" w:cstheme="majorHAnsi"/>
                                  <w:sz w:val="18"/>
                                  <w:szCs w:val="18"/>
                                  <w:lang w:val="fr-FR"/>
                                </w:rPr>
                                <w:t>CV603 closed</w:t>
                              </w:r>
                            </w:p>
                          </w:txbxContent>
                        </wps:txbx>
                        <wps:bodyPr rot="0" vert="horz" wrap="square" lIns="91440" tIns="45720" rIns="91440" bIns="45720" anchor="t" anchorCtr="0" upright="1">
                          <a:noAutofit/>
                        </wps:bodyPr>
                      </wps:wsp>
                      <wpg:grpSp>
                        <wpg:cNvPr id="29001" name="Group 3910"/>
                        <wpg:cNvGrpSpPr>
                          <a:grpSpLocks/>
                        </wpg:cNvGrpSpPr>
                        <wpg:grpSpPr bwMode="auto">
                          <a:xfrm>
                            <a:off x="6848" y="11474"/>
                            <a:ext cx="3720" cy="725"/>
                            <a:chOff x="6613" y="9574"/>
                            <a:chExt cx="3720" cy="1134"/>
                          </a:xfrm>
                        </wpg:grpSpPr>
                        <wps:wsp>
                          <wps:cNvPr id="29002" name="Rectangle 11485"/>
                          <wps:cNvSpPr>
                            <a:spLocks noChangeArrowheads="1"/>
                          </wps:cNvSpPr>
                          <wps:spPr bwMode="auto">
                            <a:xfrm>
                              <a:off x="6613" y="9574"/>
                              <a:ext cx="1457" cy="1134"/>
                            </a:xfrm>
                            <a:prstGeom prst="rect">
                              <a:avLst/>
                            </a:prstGeom>
                            <a:solidFill>
                              <a:srgbClr val="FFFFFF"/>
                            </a:solidFill>
                            <a:ln w="9525">
                              <a:solidFill>
                                <a:srgbClr val="000000"/>
                              </a:solidFill>
                              <a:miter lim="800000"/>
                              <a:headEnd/>
                              <a:tailEnd/>
                            </a:ln>
                          </wps:spPr>
                          <wps:txbx>
                            <w:txbxContent>
                              <w:p w:rsidR="00862F6C" w:rsidRPr="006E7411" w:rsidRDefault="00862F6C" w:rsidP="00357DDD">
                                <w:pPr>
                                  <w:jc w:val="center"/>
                                  <w:rPr>
                                    <w:rFonts w:asciiTheme="majorHAnsi" w:hAnsiTheme="majorHAnsi"/>
                                    <w:sz w:val="18"/>
                                    <w:szCs w:val="18"/>
                                    <w:lang w:val="fr-FR"/>
                                  </w:rPr>
                                </w:pPr>
                                <w:r>
                                  <w:rPr>
                                    <w:rFonts w:asciiTheme="majorHAnsi" w:hAnsiTheme="majorHAnsi"/>
                                    <w:sz w:val="18"/>
                                    <w:szCs w:val="18"/>
                                    <w:lang w:val="fr-FR"/>
                                  </w:rPr>
                                  <w:t>Filling circuit closed</w:t>
                                </w:r>
                              </w:p>
                            </w:txbxContent>
                          </wps:txbx>
                          <wps:bodyPr rot="0" vert="horz" wrap="square" lIns="91440" tIns="45720" rIns="91440" bIns="45720" anchor="t" anchorCtr="0" upright="1">
                            <a:noAutofit/>
                          </wps:bodyPr>
                        </wps:wsp>
                        <wps:wsp>
                          <wps:cNvPr id="29003" name="Text Box 11486"/>
                          <wps:cNvSpPr txBox="1">
                            <a:spLocks noChangeArrowheads="1"/>
                          </wps:cNvSpPr>
                          <wps:spPr bwMode="auto">
                            <a:xfrm>
                              <a:off x="8009" y="9574"/>
                              <a:ext cx="2324" cy="1134"/>
                            </a:xfrm>
                            <a:prstGeom prst="rect">
                              <a:avLst/>
                            </a:prstGeom>
                            <a:solidFill>
                              <a:srgbClr val="FFFFFF"/>
                            </a:solidFill>
                            <a:ln w="9525">
                              <a:solidFill>
                                <a:srgbClr val="000000"/>
                              </a:solidFill>
                              <a:miter lim="800000"/>
                              <a:headEnd/>
                              <a:tailEnd/>
                            </a:ln>
                          </wps:spPr>
                          <wps:txbx>
                            <w:txbxContent>
                              <w:p w:rsidR="00862F6C" w:rsidRPr="00886B36" w:rsidRDefault="00862F6C" w:rsidP="00357DDD">
                                <w:pPr>
                                  <w:rPr>
                                    <w:rFonts w:asciiTheme="majorHAnsi" w:hAnsiTheme="majorHAnsi" w:cstheme="majorHAnsi"/>
                                    <w:sz w:val="18"/>
                                    <w:szCs w:val="18"/>
                                  </w:rPr>
                                </w:pPr>
                                <w:r>
                                  <w:rPr>
                                    <w:rFonts w:asciiTheme="majorHAnsi" w:hAnsiTheme="majorHAnsi" w:cstheme="majorHAnsi"/>
                                    <w:sz w:val="18"/>
                                    <w:szCs w:val="18"/>
                                  </w:rPr>
                                  <w:t>Close FV642, FV640</w:t>
                                </w:r>
                              </w:p>
                            </w:txbxContent>
                          </wps:txbx>
                          <wps:bodyPr rot="0" vert="horz" wrap="square" lIns="91440" tIns="45720" rIns="91440" bIns="45720" anchor="t" anchorCtr="0" upright="1">
                            <a:noAutofit/>
                          </wps:bodyPr>
                        </wps:wsp>
                      </wpg:grpSp>
                      <wps:wsp>
                        <wps:cNvPr id="29004" name="Text Box 3913"/>
                        <wps:cNvSpPr txBox="1">
                          <a:spLocks noChangeArrowheads="1"/>
                        </wps:cNvSpPr>
                        <wps:spPr bwMode="auto">
                          <a:xfrm>
                            <a:off x="7696" y="12222"/>
                            <a:ext cx="1376" cy="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AB365E" w:rsidRDefault="00862F6C" w:rsidP="00357DDD">
                              <w:pPr>
                                <w:rPr>
                                  <w:rFonts w:asciiTheme="majorHAnsi" w:hAnsiTheme="majorHAnsi" w:cstheme="majorHAnsi"/>
                                  <w:sz w:val="18"/>
                                  <w:szCs w:val="18"/>
                                  <w:lang w:val="fr-FR"/>
                                </w:rPr>
                              </w:pPr>
                              <w:r>
                                <w:rPr>
                                  <w:rFonts w:asciiTheme="majorHAnsi" w:hAnsiTheme="majorHAnsi" w:cstheme="majorHAnsi"/>
                                  <w:sz w:val="18"/>
                                  <w:szCs w:val="18"/>
                                  <w:lang w:val="fr-FR"/>
                                </w:rPr>
                                <w:t>FV642 closed</w:t>
                              </w:r>
                            </w:p>
                          </w:txbxContent>
                        </wps:txbx>
                        <wps:bodyPr rot="0" vert="horz" wrap="square" lIns="91440" tIns="45720" rIns="91440" bIns="45720" anchor="t" anchorCtr="0" upright="1">
                          <a:noAutofit/>
                        </wps:bodyPr>
                      </wps:wsp>
                      <wps:wsp>
                        <wps:cNvPr id="29005" name="AutoShape 3914"/>
                        <wps:cNvCnPr>
                          <a:cxnSpLocks noChangeShapeType="1"/>
                        </wps:cNvCnPr>
                        <wps:spPr bwMode="auto">
                          <a:xfrm>
                            <a:off x="7430" y="1237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06" name="Rectangle 3915"/>
                        <wps:cNvSpPr>
                          <a:spLocks noChangeArrowheads="1"/>
                        </wps:cNvSpPr>
                        <wps:spPr bwMode="auto">
                          <a:xfrm>
                            <a:off x="5027" y="1598"/>
                            <a:ext cx="1091" cy="862"/>
                          </a:xfrm>
                          <a:prstGeom prst="rect">
                            <a:avLst/>
                          </a:prstGeom>
                          <a:solidFill>
                            <a:srgbClr val="FFFFFF"/>
                          </a:solidFill>
                          <a:ln w="9525">
                            <a:solidFill>
                              <a:srgbClr val="000000"/>
                            </a:solidFill>
                            <a:miter lim="800000"/>
                            <a:headEnd/>
                            <a:tailEnd/>
                          </a:ln>
                        </wps:spPr>
                        <wps:txbx>
                          <w:txbxContent>
                            <w:p w:rsidR="00862F6C" w:rsidRPr="00886B36" w:rsidRDefault="00862F6C" w:rsidP="00357DDD">
                              <w:pPr>
                                <w:spacing w:before="120"/>
                                <w:jc w:val="center"/>
                                <w:rPr>
                                  <w:rFonts w:asciiTheme="majorHAnsi" w:hAnsiTheme="majorHAnsi" w:cstheme="majorHAnsi"/>
                                  <w:sz w:val="18"/>
                                  <w:szCs w:val="18"/>
                                  <w:lang w:val="fr-FR"/>
                                </w:rPr>
                              </w:pPr>
                              <w:r>
                                <w:rPr>
                                  <w:rFonts w:asciiTheme="majorHAnsi" w:hAnsiTheme="majorHAnsi" w:cstheme="majorHAnsi"/>
                                  <w:sz w:val="18"/>
                                  <w:szCs w:val="18"/>
                                  <w:lang w:val="fr-FR"/>
                                </w:rPr>
                                <w:t>Stop</w:t>
                              </w:r>
                            </w:p>
                          </w:txbxContent>
                        </wps:txbx>
                        <wps:bodyPr rot="0" vert="horz" wrap="square" lIns="91440" tIns="45720" rIns="91440" bIns="45720" anchor="t" anchorCtr="0" upright="1">
                          <a:noAutofit/>
                        </wps:bodyPr>
                      </wps:wsp>
                      <wps:wsp>
                        <wps:cNvPr id="29007" name="Text Box 3916"/>
                        <wps:cNvSpPr txBox="1">
                          <a:spLocks noChangeArrowheads="1"/>
                        </wps:cNvSpPr>
                        <wps:spPr bwMode="auto">
                          <a:xfrm>
                            <a:off x="6113" y="1598"/>
                            <a:ext cx="2083" cy="862"/>
                          </a:xfrm>
                          <a:prstGeom prst="rect">
                            <a:avLst/>
                          </a:prstGeom>
                          <a:solidFill>
                            <a:srgbClr val="FFFFFF"/>
                          </a:solidFill>
                          <a:ln w="9525">
                            <a:solidFill>
                              <a:srgbClr val="000000"/>
                            </a:solidFill>
                            <a:miter lim="800000"/>
                            <a:headEnd/>
                            <a:tailEnd/>
                          </a:ln>
                        </wps:spPr>
                        <wps:txbx>
                          <w:txbxContent>
                            <w:p w:rsidR="00862F6C" w:rsidRPr="00775E90" w:rsidRDefault="00862F6C" w:rsidP="00357DDD">
                              <w:pPr>
                                <w:spacing w:before="120"/>
                                <w:rPr>
                                  <w:rFonts w:asciiTheme="majorHAnsi" w:hAnsiTheme="majorHAnsi" w:cstheme="majorHAnsi"/>
                                  <w:b/>
                                </w:rPr>
                              </w:pPr>
                              <w:r w:rsidRPr="00775E90">
                                <w:rPr>
                                  <w:rFonts w:asciiTheme="majorHAnsi" w:hAnsiTheme="majorHAnsi" w:cstheme="majorHAnsi"/>
                                  <w:b/>
                                </w:rPr>
                                <w:t xml:space="preserve">Sequence </w:t>
                              </w:r>
                              <w:r>
                                <w:rPr>
                                  <w:rFonts w:asciiTheme="majorHAnsi" w:hAnsiTheme="majorHAnsi" w:cstheme="majorHAnsi"/>
                                  <w:b/>
                                </w:rPr>
                                <w:t>13L</w:t>
                              </w:r>
                            </w:p>
                            <w:p w:rsidR="00862F6C" w:rsidRPr="00886B36" w:rsidRDefault="00862F6C" w:rsidP="00357DDD">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9008" name="Rectangle 3917"/>
                        <wps:cNvSpPr>
                          <a:spLocks noChangeArrowheads="1"/>
                        </wps:cNvSpPr>
                        <wps:spPr bwMode="auto">
                          <a:xfrm>
                            <a:off x="4982" y="2843"/>
                            <a:ext cx="1163" cy="1102"/>
                          </a:xfrm>
                          <a:prstGeom prst="rect">
                            <a:avLst/>
                          </a:prstGeom>
                          <a:solidFill>
                            <a:srgbClr val="FFFFFF"/>
                          </a:solidFill>
                          <a:ln w="9525">
                            <a:solidFill>
                              <a:srgbClr val="000000"/>
                            </a:solidFill>
                            <a:miter lim="800000"/>
                            <a:headEnd/>
                            <a:tailEnd/>
                          </a:ln>
                        </wps:spPr>
                        <wps:txbx>
                          <w:txbxContent>
                            <w:p w:rsidR="00862F6C" w:rsidRPr="00886B36" w:rsidRDefault="00862F6C" w:rsidP="00357DDD">
                              <w:pPr>
                                <w:spacing w:before="120"/>
                                <w:jc w:val="center"/>
                                <w:rPr>
                                  <w:rFonts w:asciiTheme="majorHAnsi" w:hAnsiTheme="majorHAnsi" w:cstheme="majorHAnsi"/>
                                  <w:sz w:val="18"/>
                                  <w:szCs w:val="18"/>
                                  <w:lang w:val="fr-FR"/>
                                </w:rPr>
                              </w:pPr>
                              <w:r w:rsidRPr="00886B36">
                                <w:rPr>
                                  <w:rFonts w:asciiTheme="majorHAnsi" w:hAnsiTheme="majorHAnsi" w:cstheme="majorHAnsi"/>
                                  <w:sz w:val="18"/>
                                  <w:szCs w:val="18"/>
                                  <w:lang w:val="fr-FR"/>
                                </w:rPr>
                                <w:t>Filling ready</w:t>
                              </w:r>
                            </w:p>
                          </w:txbxContent>
                        </wps:txbx>
                        <wps:bodyPr rot="0" vert="horz" wrap="square" lIns="91440" tIns="45720" rIns="91440" bIns="45720" anchor="t" anchorCtr="0" upright="1">
                          <a:noAutofit/>
                        </wps:bodyPr>
                      </wps:wsp>
                      <wps:wsp>
                        <wps:cNvPr id="29009" name="Text Box 3918"/>
                        <wps:cNvSpPr txBox="1">
                          <a:spLocks noChangeArrowheads="1"/>
                        </wps:cNvSpPr>
                        <wps:spPr bwMode="auto">
                          <a:xfrm>
                            <a:off x="6140" y="2843"/>
                            <a:ext cx="2221" cy="1102"/>
                          </a:xfrm>
                          <a:prstGeom prst="rect">
                            <a:avLst/>
                          </a:prstGeom>
                          <a:solidFill>
                            <a:srgbClr val="FFFFFF"/>
                          </a:solidFill>
                          <a:ln w="9525">
                            <a:solidFill>
                              <a:srgbClr val="000000"/>
                            </a:solidFill>
                            <a:miter lim="800000"/>
                            <a:headEnd/>
                            <a:tailEnd/>
                          </a:ln>
                        </wps:spPr>
                        <wps:txbx>
                          <w:txbxContent>
                            <w:p w:rsidR="00862F6C" w:rsidRPr="00886B36" w:rsidRDefault="00862F6C" w:rsidP="00357DDD">
                              <w:pPr>
                                <w:spacing w:before="120"/>
                                <w:rPr>
                                  <w:rFonts w:asciiTheme="majorHAnsi" w:hAnsiTheme="majorHAnsi" w:cstheme="majorHAnsi"/>
                                  <w:sz w:val="18"/>
                                  <w:szCs w:val="18"/>
                                </w:rPr>
                              </w:pPr>
                              <w:r>
                                <w:rPr>
                                  <w:rFonts w:asciiTheme="majorHAnsi" w:hAnsiTheme="majorHAnsi" w:cstheme="majorHAnsi"/>
                                  <w:sz w:val="18"/>
                                  <w:szCs w:val="18"/>
                                </w:rPr>
                                <w:t>Open FV642, FV640</w:t>
                              </w:r>
                            </w:p>
                            <w:p w:rsidR="00862F6C" w:rsidRPr="00886B36" w:rsidRDefault="00862F6C" w:rsidP="00357DDD">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9010" name="AutoShape 3919"/>
                        <wps:cNvCnPr>
                          <a:cxnSpLocks noChangeShapeType="1"/>
                        </wps:cNvCnPr>
                        <wps:spPr bwMode="auto">
                          <a:xfrm flipH="1">
                            <a:off x="6753" y="9663"/>
                            <a:ext cx="4195" cy="0"/>
                          </a:xfrm>
                          <a:prstGeom prst="straightConnector1">
                            <a:avLst/>
                          </a:prstGeom>
                          <a:noFill/>
                          <a:ln w="6350">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9011" name="AutoShape 3920"/>
                        <wps:cNvCnPr>
                          <a:cxnSpLocks noChangeShapeType="1"/>
                        </wps:cNvCnPr>
                        <wps:spPr bwMode="auto">
                          <a:xfrm>
                            <a:off x="7134" y="9562"/>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12" name="AutoShape 3921"/>
                        <wps:cNvCnPr>
                          <a:cxnSpLocks noChangeShapeType="1"/>
                        </wps:cNvCnPr>
                        <wps:spPr bwMode="auto">
                          <a:xfrm>
                            <a:off x="8023" y="9551"/>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13" name="AutoShape 3922"/>
                        <wps:cNvCnPr>
                          <a:cxnSpLocks noChangeShapeType="1"/>
                        </wps:cNvCnPr>
                        <wps:spPr bwMode="auto">
                          <a:xfrm>
                            <a:off x="7516" y="7504"/>
                            <a:ext cx="3345"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014" name="AutoShape 3923"/>
                        <wps:cNvCnPr>
                          <a:cxnSpLocks noChangeShapeType="1"/>
                        </wps:cNvCnPr>
                        <wps:spPr bwMode="auto">
                          <a:xfrm rot="5400000">
                            <a:off x="9168" y="750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9015" name="Group 3924"/>
                        <wpg:cNvGrpSpPr>
                          <a:grpSpLocks/>
                        </wpg:cNvGrpSpPr>
                        <wpg:grpSpPr bwMode="auto">
                          <a:xfrm>
                            <a:off x="2588" y="5677"/>
                            <a:ext cx="3423" cy="1190"/>
                            <a:chOff x="2348" y="4866"/>
                            <a:chExt cx="3423" cy="1190"/>
                          </a:xfrm>
                        </wpg:grpSpPr>
                        <wps:wsp>
                          <wps:cNvPr id="29016" name="Rectangle 9683"/>
                          <wps:cNvSpPr>
                            <a:spLocks noChangeArrowheads="1"/>
                          </wps:cNvSpPr>
                          <wps:spPr bwMode="auto">
                            <a:xfrm>
                              <a:off x="2348" y="4866"/>
                              <a:ext cx="1513" cy="1190"/>
                            </a:xfrm>
                            <a:prstGeom prst="rect">
                              <a:avLst/>
                            </a:prstGeom>
                            <a:solidFill>
                              <a:srgbClr val="FFFFFF"/>
                            </a:solidFill>
                            <a:ln w="9525">
                              <a:solidFill>
                                <a:srgbClr val="000000"/>
                              </a:solidFill>
                              <a:miter lim="800000"/>
                              <a:headEnd/>
                              <a:tailEnd/>
                            </a:ln>
                          </wps:spPr>
                          <wps:txbx>
                            <w:txbxContent>
                              <w:p w:rsidR="00862F6C" w:rsidRPr="00886B36" w:rsidRDefault="00862F6C" w:rsidP="00357DDD">
                                <w:pPr>
                                  <w:spacing w:before="120"/>
                                  <w:jc w:val="center"/>
                                  <w:rPr>
                                    <w:rFonts w:asciiTheme="majorHAnsi" w:hAnsiTheme="majorHAnsi" w:cstheme="majorHAnsi"/>
                                    <w:sz w:val="18"/>
                                    <w:szCs w:val="18"/>
                                  </w:rPr>
                                </w:pPr>
                                <w:r w:rsidRPr="00886B36">
                                  <w:rPr>
                                    <w:rFonts w:asciiTheme="majorHAnsi" w:hAnsiTheme="majorHAnsi" w:cstheme="majorHAnsi"/>
                                    <w:sz w:val="18"/>
                                    <w:szCs w:val="18"/>
                                  </w:rPr>
                                  <w:t>Regulation</w:t>
                                </w:r>
                              </w:p>
                              <w:p w:rsidR="00862F6C" w:rsidRPr="00886B36" w:rsidRDefault="00862F6C" w:rsidP="00357DDD">
                                <w:pPr>
                                  <w:jc w:val="center"/>
                                  <w:rPr>
                                    <w:rFonts w:asciiTheme="majorHAnsi" w:hAnsiTheme="majorHAnsi" w:cstheme="majorHAnsi"/>
                                    <w:sz w:val="18"/>
                                    <w:szCs w:val="18"/>
                                  </w:rPr>
                                </w:pPr>
                                <w:r w:rsidRPr="00886B36">
                                  <w:rPr>
                                    <w:rFonts w:asciiTheme="majorHAnsi" w:hAnsiTheme="majorHAnsi" w:cstheme="majorHAnsi"/>
                                    <w:sz w:val="18"/>
                                    <w:szCs w:val="18"/>
                                  </w:rPr>
                                  <w:t>mode</w:t>
                                </w:r>
                              </w:p>
                            </w:txbxContent>
                          </wps:txbx>
                          <wps:bodyPr rot="0" vert="horz" wrap="square" lIns="91440" tIns="45720" rIns="91440" bIns="45720" anchor="t" anchorCtr="0" upright="1">
                            <a:noAutofit/>
                          </wps:bodyPr>
                        </wps:wsp>
                        <wps:wsp>
                          <wps:cNvPr id="29017" name="Text Box 9684"/>
                          <wps:cNvSpPr txBox="1">
                            <a:spLocks noChangeArrowheads="1"/>
                          </wps:cNvSpPr>
                          <wps:spPr bwMode="auto">
                            <a:xfrm>
                              <a:off x="3860" y="4866"/>
                              <a:ext cx="1911" cy="1190"/>
                            </a:xfrm>
                            <a:prstGeom prst="rect">
                              <a:avLst/>
                            </a:prstGeom>
                            <a:solidFill>
                              <a:srgbClr val="FFFFFF"/>
                            </a:solidFill>
                            <a:ln w="9525">
                              <a:solidFill>
                                <a:srgbClr val="000000"/>
                              </a:solidFill>
                              <a:miter lim="800000"/>
                              <a:headEnd/>
                              <a:tailEnd/>
                            </a:ln>
                          </wps:spPr>
                          <wps:txbx>
                            <w:txbxContent>
                              <w:p w:rsidR="00862F6C" w:rsidRPr="00886B36" w:rsidRDefault="00862F6C" w:rsidP="00357DDD">
                                <w:pPr>
                                  <w:rPr>
                                    <w:rFonts w:asciiTheme="majorHAnsi" w:hAnsiTheme="majorHAnsi" w:cstheme="majorHAnsi"/>
                                    <w:sz w:val="18"/>
                                    <w:szCs w:val="18"/>
                                  </w:rPr>
                                </w:pPr>
                                <w:r w:rsidRPr="00886B36">
                                  <w:rPr>
                                    <w:rFonts w:asciiTheme="majorHAnsi" w:hAnsiTheme="majorHAnsi" w:cstheme="majorHAnsi"/>
                                    <w:sz w:val="18"/>
                                    <w:szCs w:val="18"/>
                                  </w:rPr>
                                  <w:t>CV60</w:t>
                                </w:r>
                                <w:r>
                                  <w:rPr>
                                    <w:rFonts w:asciiTheme="majorHAnsi" w:hAnsiTheme="majorHAnsi" w:cstheme="majorHAnsi"/>
                                    <w:sz w:val="18"/>
                                    <w:szCs w:val="18"/>
                                  </w:rPr>
                                  <w:t>3</w:t>
                                </w:r>
                                <w:r w:rsidRPr="00886B36">
                                  <w:rPr>
                                    <w:rFonts w:asciiTheme="majorHAnsi" w:hAnsiTheme="majorHAnsi" w:cstheme="majorHAnsi"/>
                                    <w:sz w:val="18"/>
                                    <w:szCs w:val="18"/>
                                  </w:rPr>
                                  <w:t xml:space="preserve"> regulated</w:t>
                                </w:r>
                              </w:p>
                              <w:p w:rsidR="00862F6C" w:rsidRDefault="00862F6C" w:rsidP="00357DDD">
                                <w:pPr>
                                  <w:spacing w:line="312" w:lineRule="auto"/>
                                  <w:rPr>
                                    <w:rFonts w:asciiTheme="majorHAnsi" w:hAnsiTheme="majorHAnsi" w:cstheme="majorHAnsi"/>
                                    <w:sz w:val="18"/>
                                    <w:szCs w:val="18"/>
                                  </w:rPr>
                                </w:pPr>
                                <w:r>
                                  <w:rPr>
                                    <w:rFonts w:asciiTheme="majorHAnsi" w:hAnsiTheme="majorHAnsi" w:cstheme="majorHAnsi"/>
                                    <w:sz w:val="18"/>
                                    <w:szCs w:val="18"/>
                                  </w:rPr>
                                  <w:t>LI670=LI67</w:t>
                                </w:r>
                                <w:r w:rsidRPr="00886B36">
                                  <w:rPr>
                                    <w:rFonts w:asciiTheme="majorHAnsi" w:hAnsiTheme="majorHAnsi" w:cstheme="majorHAnsi"/>
                                    <w:sz w:val="18"/>
                                    <w:szCs w:val="18"/>
                                  </w:rPr>
                                  <w:t>0setPoint</w:t>
                                </w:r>
                              </w:p>
                              <w:p w:rsidR="00862F6C" w:rsidRPr="00886B36" w:rsidRDefault="00862F6C" w:rsidP="00357DDD">
                                <w:pPr>
                                  <w:spacing w:line="312" w:lineRule="auto"/>
                                  <w:rPr>
                                    <w:rFonts w:asciiTheme="majorHAnsi" w:hAnsiTheme="majorHAnsi" w:cstheme="majorHAnsi"/>
                                    <w:sz w:val="18"/>
                                    <w:szCs w:val="18"/>
                                  </w:rPr>
                                </w:pPr>
                                <w:r>
                                  <w:rPr>
                                    <w:rFonts w:asciiTheme="majorHAnsi" w:hAnsiTheme="majorHAnsi" w:cstheme="majorHAnsi"/>
                                    <w:sz w:val="18"/>
                                    <w:szCs w:val="18"/>
                                  </w:rPr>
                                  <w:t>FV642, FV640 opened</w:t>
                                </w:r>
                              </w:p>
                              <w:p w:rsidR="00862F6C" w:rsidRPr="00886B36" w:rsidRDefault="00862F6C" w:rsidP="00357DDD">
                                <w:pPr>
                                  <w:spacing w:line="312" w:lineRule="auto"/>
                                  <w:rPr>
                                    <w:rFonts w:asciiTheme="majorHAnsi" w:hAnsiTheme="majorHAnsi" w:cstheme="majorHAnsi"/>
                                    <w:sz w:val="18"/>
                                    <w:szCs w:val="18"/>
                                  </w:rPr>
                                </w:pPr>
                              </w:p>
                            </w:txbxContent>
                          </wps:txbx>
                          <wps:bodyPr rot="0" vert="horz" wrap="square" lIns="91440" tIns="45720" rIns="91440" bIns="45720" anchor="t" anchorCtr="0" upright="1">
                            <a:noAutofit/>
                          </wps:bodyPr>
                        </wps:wsp>
                      </wpg:grpSp>
                      <wps:wsp>
                        <wps:cNvPr id="29018" name="Rectangle 3928"/>
                        <wps:cNvSpPr>
                          <a:spLocks noChangeArrowheads="1"/>
                        </wps:cNvSpPr>
                        <wps:spPr bwMode="auto">
                          <a:xfrm>
                            <a:off x="6955" y="5863"/>
                            <a:ext cx="1262" cy="1247"/>
                          </a:xfrm>
                          <a:prstGeom prst="rect">
                            <a:avLst/>
                          </a:prstGeom>
                          <a:solidFill>
                            <a:srgbClr val="FFFFFF"/>
                          </a:solidFill>
                          <a:ln w="9525">
                            <a:solidFill>
                              <a:srgbClr val="000000"/>
                            </a:solidFill>
                            <a:miter lim="800000"/>
                            <a:headEnd/>
                            <a:tailEnd/>
                          </a:ln>
                        </wps:spPr>
                        <wps:txbx>
                          <w:txbxContent>
                            <w:p w:rsidR="00862F6C" w:rsidRPr="00886B36" w:rsidRDefault="00862F6C" w:rsidP="00357DDD">
                              <w:pPr>
                                <w:spacing w:before="120"/>
                                <w:jc w:val="center"/>
                                <w:rPr>
                                  <w:rFonts w:asciiTheme="majorHAnsi" w:hAnsiTheme="majorHAnsi" w:cstheme="majorHAnsi"/>
                                  <w:sz w:val="18"/>
                                  <w:szCs w:val="18"/>
                                </w:rPr>
                              </w:pPr>
                              <w:r w:rsidRPr="00886B36">
                                <w:rPr>
                                  <w:rFonts w:asciiTheme="majorHAnsi" w:hAnsiTheme="majorHAnsi" w:cstheme="majorHAnsi"/>
                                  <w:sz w:val="18"/>
                                  <w:szCs w:val="18"/>
                                </w:rPr>
                                <w:t>Start</w:t>
                              </w:r>
                            </w:p>
                            <w:p w:rsidR="00862F6C" w:rsidRPr="00886B36" w:rsidRDefault="00862F6C" w:rsidP="00357DDD">
                              <w:pPr>
                                <w:jc w:val="center"/>
                                <w:rPr>
                                  <w:rFonts w:asciiTheme="majorHAnsi" w:hAnsiTheme="majorHAnsi" w:cstheme="majorHAnsi"/>
                                  <w:sz w:val="18"/>
                                  <w:szCs w:val="18"/>
                                </w:rPr>
                              </w:pPr>
                              <w:r w:rsidRPr="00886B36">
                                <w:rPr>
                                  <w:rFonts w:asciiTheme="majorHAnsi" w:hAnsiTheme="majorHAnsi" w:cstheme="majorHAnsi"/>
                                  <w:sz w:val="18"/>
                                  <w:szCs w:val="18"/>
                                </w:rPr>
                                <w:t>Filling</w:t>
                              </w:r>
                            </w:p>
                          </w:txbxContent>
                        </wps:txbx>
                        <wps:bodyPr rot="0" vert="horz" wrap="square" lIns="91440" tIns="45720" rIns="91440" bIns="45720" anchor="t" anchorCtr="0" upright="1">
                          <a:noAutofit/>
                        </wps:bodyPr>
                      </wps:wsp>
                      <wpg:grpSp>
                        <wpg:cNvPr id="29019" name="Group 3929"/>
                        <wpg:cNvGrpSpPr>
                          <a:grpSpLocks/>
                        </wpg:cNvGrpSpPr>
                        <wpg:grpSpPr bwMode="auto">
                          <a:xfrm>
                            <a:off x="3514" y="7337"/>
                            <a:ext cx="2257" cy="796"/>
                            <a:chOff x="2941" y="8229"/>
                            <a:chExt cx="2257" cy="796"/>
                          </a:xfrm>
                        </wpg:grpSpPr>
                        <wps:wsp>
                          <wps:cNvPr id="29020" name="Rectangle 3930"/>
                          <wps:cNvSpPr>
                            <a:spLocks noChangeArrowheads="1"/>
                          </wps:cNvSpPr>
                          <wps:spPr bwMode="auto">
                            <a:xfrm>
                              <a:off x="2941" y="8230"/>
                              <a:ext cx="1003" cy="795"/>
                            </a:xfrm>
                            <a:prstGeom prst="rect">
                              <a:avLst/>
                            </a:prstGeom>
                            <a:solidFill>
                              <a:srgbClr val="FFFFFF"/>
                            </a:solidFill>
                            <a:ln w="9525">
                              <a:solidFill>
                                <a:srgbClr val="000000"/>
                              </a:solidFill>
                              <a:miter lim="800000"/>
                              <a:headEnd/>
                              <a:tailEnd/>
                            </a:ln>
                          </wps:spPr>
                          <wps:txbx>
                            <w:txbxContent>
                              <w:p w:rsidR="00862F6C" w:rsidRPr="008A5886" w:rsidRDefault="00862F6C" w:rsidP="00357DDD">
                                <w:pPr>
                                  <w:spacing w:before="40"/>
                                  <w:jc w:val="center"/>
                                  <w:rPr>
                                    <w:rFonts w:asciiTheme="majorHAnsi" w:hAnsiTheme="majorHAnsi" w:cstheme="majorHAnsi"/>
                                    <w:sz w:val="18"/>
                                    <w:szCs w:val="18"/>
                                  </w:rPr>
                                </w:pPr>
                                <w:r>
                                  <w:rPr>
                                    <w:rFonts w:asciiTheme="majorHAnsi" w:hAnsiTheme="majorHAnsi" w:cstheme="majorHAnsi"/>
                                    <w:sz w:val="18"/>
                                    <w:szCs w:val="18"/>
                                  </w:rPr>
                                  <w:t>Waiting for level</w:t>
                                </w:r>
                              </w:p>
                            </w:txbxContent>
                          </wps:txbx>
                          <wps:bodyPr rot="0" vert="horz" wrap="square" lIns="91440" tIns="45720" rIns="91440" bIns="45720" anchor="t" anchorCtr="0" upright="1">
                            <a:noAutofit/>
                          </wps:bodyPr>
                        </wps:wsp>
                        <wps:wsp>
                          <wps:cNvPr id="29021" name="Text Box 3931"/>
                          <wps:cNvSpPr txBox="1">
                            <a:spLocks noChangeArrowheads="1"/>
                          </wps:cNvSpPr>
                          <wps:spPr bwMode="auto">
                            <a:xfrm>
                              <a:off x="3938" y="8229"/>
                              <a:ext cx="1260" cy="795"/>
                            </a:xfrm>
                            <a:prstGeom prst="rect">
                              <a:avLst/>
                            </a:prstGeom>
                            <a:solidFill>
                              <a:srgbClr val="FFFFFF"/>
                            </a:solidFill>
                            <a:ln w="9525">
                              <a:solidFill>
                                <a:srgbClr val="000000"/>
                              </a:solidFill>
                              <a:miter lim="800000"/>
                              <a:headEnd/>
                              <a:tailEnd/>
                            </a:ln>
                          </wps:spPr>
                          <wps:txbx>
                            <w:txbxContent>
                              <w:p w:rsidR="00862F6C" w:rsidRPr="008A5886" w:rsidRDefault="00862F6C" w:rsidP="00357DDD">
                                <w:pPr>
                                  <w:spacing w:before="200"/>
                                  <w:rPr>
                                    <w:rFonts w:asciiTheme="majorHAnsi" w:hAnsiTheme="majorHAnsi" w:cstheme="majorHAnsi"/>
                                    <w:sz w:val="18"/>
                                    <w:szCs w:val="18"/>
                                  </w:rPr>
                                </w:pPr>
                                <w:r>
                                  <w:rPr>
                                    <w:rFonts w:asciiTheme="majorHAnsi" w:hAnsiTheme="majorHAnsi" w:cstheme="majorHAnsi"/>
                                    <w:sz w:val="18"/>
                                    <w:szCs w:val="18"/>
                                  </w:rPr>
                                  <w:t>Close CV603</w:t>
                                </w:r>
                              </w:p>
                            </w:txbxContent>
                          </wps:txbx>
                          <wps:bodyPr rot="0" vert="horz" wrap="square" lIns="91440" tIns="45720" rIns="91440" bIns="45720" anchor="t" anchorCtr="0" upright="1">
                            <a:noAutofit/>
                          </wps:bodyPr>
                        </wps:wsp>
                      </wpg:grpSp>
                      <wps:wsp>
                        <wps:cNvPr id="29022" name="Text Box 3932"/>
                        <wps:cNvSpPr txBox="1">
                          <a:spLocks noChangeArrowheads="1"/>
                        </wps:cNvSpPr>
                        <wps:spPr bwMode="auto">
                          <a:xfrm>
                            <a:off x="3044" y="6933"/>
                            <a:ext cx="1252" cy="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357DDD">
                              <w:pPr>
                                <w:pStyle w:val="ListBullet"/>
                                <w:numPr>
                                  <w:ilvl w:val="0"/>
                                  <w:numId w:val="0"/>
                                </w:numPr>
                                <w:rPr>
                                  <w:rFonts w:asciiTheme="majorHAnsi" w:hAnsiTheme="majorHAnsi" w:cstheme="majorHAnsi"/>
                                  <w:sz w:val="18"/>
                                  <w:szCs w:val="18"/>
                                </w:rPr>
                              </w:pPr>
                              <w:r>
                                <w:rPr>
                                  <w:rFonts w:asciiTheme="majorHAnsi" w:hAnsiTheme="majorHAnsi" w:cstheme="majorHAnsi"/>
                                  <w:sz w:val="18"/>
                                  <w:szCs w:val="18"/>
                                </w:rPr>
                                <w:t xml:space="preserve">Intermittent </w:t>
                              </w:r>
                            </w:p>
                          </w:txbxContent>
                        </wps:txbx>
                        <wps:bodyPr rot="0" vert="horz" wrap="square" lIns="91440" tIns="45720" rIns="91440" bIns="45720" anchor="t" anchorCtr="0" upright="1">
                          <a:noAutofit/>
                        </wps:bodyPr>
                      </wps:wsp>
                      <wps:wsp>
                        <wps:cNvPr id="29023" name="AutoShape 3933"/>
                        <wps:cNvCnPr>
                          <a:cxnSpLocks noChangeShapeType="1"/>
                        </wps:cNvCnPr>
                        <wps:spPr bwMode="auto">
                          <a:xfrm>
                            <a:off x="6359" y="7606"/>
                            <a:ext cx="0" cy="2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24" name="AutoShape 3934"/>
                        <wps:cNvCnPr>
                          <a:cxnSpLocks noChangeShapeType="1"/>
                        </wps:cNvCnPr>
                        <wps:spPr bwMode="auto">
                          <a:xfrm flipH="1">
                            <a:off x="6110" y="5448"/>
                            <a:ext cx="0" cy="2268"/>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025" name="AutoShape 3935"/>
                        <wps:cNvCnPr>
                          <a:cxnSpLocks noChangeShapeType="1"/>
                        </wps:cNvCnPr>
                        <wps:spPr bwMode="auto">
                          <a:xfrm>
                            <a:off x="6011" y="7173"/>
                            <a:ext cx="21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26" name="Text Box 3936"/>
                        <wps:cNvSpPr txBox="1">
                          <a:spLocks noChangeArrowheads="1"/>
                        </wps:cNvSpPr>
                        <wps:spPr bwMode="auto">
                          <a:xfrm>
                            <a:off x="4787" y="6835"/>
                            <a:ext cx="2253" cy="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357DDD">
                              <w:pPr>
                                <w:rPr>
                                  <w:rFonts w:asciiTheme="majorHAnsi" w:hAnsiTheme="majorHAnsi" w:cstheme="majorHAnsi"/>
                                  <w:sz w:val="18"/>
                                  <w:szCs w:val="18"/>
                                </w:rPr>
                              </w:pPr>
                              <w:r w:rsidRPr="00886B36">
                                <w:rPr>
                                  <w:rFonts w:asciiTheme="majorHAnsi" w:hAnsiTheme="majorHAnsi" w:cstheme="majorHAnsi"/>
                                  <w:sz w:val="18"/>
                                  <w:szCs w:val="18"/>
                                </w:rPr>
                                <w:t xml:space="preserve">Regulation </w:t>
                              </w:r>
                              <w:r>
                                <w:rPr>
                                  <w:rFonts w:asciiTheme="majorHAnsi" w:hAnsiTheme="majorHAnsi" w:cstheme="majorHAnsi"/>
                                  <w:sz w:val="18"/>
                                  <w:szCs w:val="18"/>
                                </w:rPr>
                                <w:t xml:space="preserve"> OR  Stop 13L</w:t>
                              </w:r>
                            </w:p>
                          </w:txbxContent>
                        </wps:txbx>
                        <wps:bodyPr rot="0" vert="horz" wrap="square" lIns="91440" tIns="45720" rIns="91440" bIns="45720" anchor="t" anchorCtr="0" upright="1">
                          <a:noAutofit/>
                        </wps:bodyPr>
                      </wps:wsp>
                      <wps:wsp>
                        <wps:cNvPr id="29027" name="Text Box 3938"/>
                        <wps:cNvSpPr txBox="1">
                          <a:spLocks noChangeArrowheads="1"/>
                        </wps:cNvSpPr>
                        <wps:spPr bwMode="auto">
                          <a:xfrm>
                            <a:off x="7592" y="5370"/>
                            <a:ext cx="2674"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6B36" w:rsidRDefault="00862F6C" w:rsidP="00357DDD">
                              <w:pPr>
                                <w:rPr>
                                  <w:rFonts w:asciiTheme="majorHAnsi" w:hAnsiTheme="majorHAnsi" w:cstheme="majorHAnsi"/>
                                  <w:sz w:val="18"/>
                                  <w:szCs w:val="18"/>
                                  <w:lang w:val="fr-FR"/>
                                </w:rPr>
                              </w:pPr>
                              <w:r>
                                <w:rPr>
                                  <w:rFonts w:asciiTheme="majorHAnsi" w:hAnsiTheme="majorHAnsi" w:cstheme="majorHAnsi"/>
                                  <w:sz w:val="18"/>
                                  <w:szCs w:val="18"/>
                                </w:rPr>
                                <w:t>LI670 &lt; LI67</w:t>
                              </w:r>
                              <w:r w:rsidRPr="00886B36">
                                <w:rPr>
                                  <w:rFonts w:asciiTheme="majorHAnsi" w:hAnsiTheme="majorHAnsi" w:cstheme="majorHAnsi"/>
                                  <w:sz w:val="18"/>
                                  <w:szCs w:val="18"/>
                                </w:rPr>
                                <w:t>0mini</w:t>
                              </w:r>
                              <w:r>
                                <w:rPr>
                                  <w:rFonts w:asciiTheme="majorHAnsi" w:hAnsiTheme="majorHAnsi" w:cstheme="majorHAnsi"/>
                                  <w:sz w:val="18"/>
                                  <w:szCs w:val="18"/>
                                </w:rPr>
                                <w:t xml:space="preserve"> OR Stop 13L</w:t>
                              </w:r>
                            </w:p>
                          </w:txbxContent>
                        </wps:txbx>
                        <wps:bodyPr rot="0" vert="horz" wrap="square" lIns="91440" tIns="45720" rIns="91440" bIns="45720" anchor="t" anchorCtr="0" upright="1">
                          <a:noAutofit/>
                        </wps:bodyPr>
                      </wps:wsp>
                      <wps:wsp>
                        <wps:cNvPr id="29028" name="Oval 4718"/>
                        <wps:cNvSpPr>
                          <a:spLocks noChangeArrowheads="1"/>
                        </wps:cNvSpPr>
                        <wps:spPr bwMode="auto">
                          <a:xfrm>
                            <a:off x="4943" y="154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C35751">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wps:wsp>
                        <wps:cNvPr id="29029" name="Oval 4719"/>
                        <wps:cNvSpPr>
                          <a:spLocks noChangeArrowheads="1"/>
                        </wps:cNvSpPr>
                        <wps:spPr bwMode="auto">
                          <a:xfrm>
                            <a:off x="4901" y="276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C35751">
                              <w:pPr>
                                <w:jc w:val="center"/>
                                <w:rPr>
                                  <w:rFonts w:ascii="Times New Roman" w:hAnsi="Times New Roman" w:cs="Times New Roman"/>
                                  <w:b/>
                                  <w:szCs w:val="20"/>
                                </w:rPr>
                              </w:pPr>
                              <w:r>
                                <w:rPr>
                                  <w:rFonts w:ascii="Times New Roman" w:hAnsi="Times New Roman" w:cs="Times New Roman"/>
                                  <w:b/>
                                  <w:szCs w:val="20"/>
                                </w:rPr>
                                <w:t>2</w:t>
                              </w:r>
                            </w:p>
                          </w:txbxContent>
                        </wps:txbx>
                        <wps:bodyPr rot="0" vert="horz" wrap="square" lIns="0" tIns="0" rIns="0" bIns="0" anchor="t" anchorCtr="0" upright="1">
                          <a:noAutofit/>
                        </wps:bodyPr>
                      </wps:wsp>
                      <wps:wsp>
                        <wps:cNvPr id="29030" name="Oval 4720"/>
                        <wps:cNvSpPr>
                          <a:spLocks noChangeArrowheads="1"/>
                        </wps:cNvSpPr>
                        <wps:spPr bwMode="auto">
                          <a:xfrm>
                            <a:off x="2540" y="5600"/>
                            <a:ext cx="408" cy="406"/>
                          </a:xfrm>
                          <a:prstGeom prst="ellipse">
                            <a:avLst/>
                          </a:prstGeom>
                          <a:solidFill>
                            <a:srgbClr val="FFFFFF"/>
                          </a:solidFill>
                          <a:ln w="44450">
                            <a:solidFill>
                              <a:srgbClr val="4A7EBB"/>
                            </a:solidFill>
                            <a:round/>
                            <a:headEnd/>
                            <a:tailEnd/>
                          </a:ln>
                        </wps:spPr>
                        <wps:txbx>
                          <w:txbxContent>
                            <w:p w:rsidR="00862F6C" w:rsidRPr="00A87CE9" w:rsidRDefault="00862F6C" w:rsidP="00C35751">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wps:wsp>
                        <wps:cNvPr id="29031" name="Oval 4721"/>
                        <wps:cNvSpPr>
                          <a:spLocks noChangeArrowheads="1"/>
                        </wps:cNvSpPr>
                        <wps:spPr bwMode="auto">
                          <a:xfrm>
                            <a:off x="6967" y="588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C35751">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29032" name="Oval 4722"/>
                        <wps:cNvSpPr>
                          <a:spLocks noChangeArrowheads="1"/>
                        </wps:cNvSpPr>
                        <wps:spPr bwMode="auto">
                          <a:xfrm>
                            <a:off x="6895" y="8026"/>
                            <a:ext cx="408" cy="406"/>
                          </a:xfrm>
                          <a:prstGeom prst="ellipse">
                            <a:avLst/>
                          </a:prstGeom>
                          <a:solidFill>
                            <a:srgbClr val="FFFFFF"/>
                          </a:solidFill>
                          <a:ln w="44450">
                            <a:solidFill>
                              <a:srgbClr val="4A7EBB"/>
                            </a:solidFill>
                            <a:round/>
                            <a:headEnd/>
                            <a:tailEnd/>
                          </a:ln>
                        </wps:spPr>
                        <wps:txbx>
                          <w:txbxContent>
                            <w:p w:rsidR="00862F6C" w:rsidRPr="00A87CE9" w:rsidRDefault="00862F6C" w:rsidP="00C35751">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wps:wsp>
                        <wps:cNvPr id="29033" name="Oval 4723"/>
                        <wps:cNvSpPr>
                          <a:spLocks noChangeArrowheads="1"/>
                        </wps:cNvSpPr>
                        <wps:spPr bwMode="auto">
                          <a:xfrm>
                            <a:off x="6906" y="10652"/>
                            <a:ext cx="408" cy="406"/>
                          </a:xfrm>
                          <a:prstGeom prst="ellipse">
                            <a:avLst/>
                          </a:prstGeom>
                          <a:solidFill>
                            <a:srgbClr val="FFFFFF"/>
                          </a:solidFill>
                          <a:ln w="44450">
                            <a:solidFill>
                              <a:srgbClr val="4A7EBB"/>
                            </a:solidFill>
                            <a:round/>
                            <a:headEnd/>
                            <a:tailEnd/>
                          </a:ln>
                        </wps:spPr>
                        <wps:txbx>
                          <w:txbxContent>
                            <w:p w:rsidR="00862F6C" w:rsidRPr="00A87CE9" w:rsidRDefault="00862F6C" w:rsidP="00C35751">
                              <w:pPr>
                                <w:jc w:val="center"/>
                                <w:rPr>
                                  <w:rFonts w:ascii="Times New Roman" w:hAnsi="Times New Roman" w:cs="Times New Roman"/>
                                  <w:b/>
                                  <w:szCs w:val="20"/>
                                </w:rPr>
                              </w:pPr>
                              <w:r>
                                <w:rPr>
                                  <w:rFonts w:ascii="Times New Roman" w:hAnsi="Times New Roman" w:cs="Times New Roman"/>
                                  <w:b/>
                                  <w:szCs w:val="20"/>
                                </w:rPr>
                                <w:t>10</w:t>
                              </w:r>
                            </w:p>
                          </w:txbxContent>
                        </wps:txbx>
                        <wps:bodyPr rot="0" vert="horz" wrap="square" lIns="0" tIns="0" rIns="0" bIns="0" anchor="t" anchorCtr="0" upright="1">
                          <a:noAutofit/>
                        </wps:bodyPr>
                      </wps:wsp>
                      <wps:wsp>
                        <wps:cNvPr id="29034" name="Oval 4724"/>
                        <wps:cNvSpPr>
                          <a:spLocks noChangeArrowheads="1"/>
                        </wps:cNvSpPr>
                        <wps:spPr bwMode="auto">
                          <a:xfrm>
                            <a:off x="6842" y="1176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C35751">
                              <w:pPr>
                                <w:jc w:val="center"/>
                                <w:rPr>
                                  <w:rFonts w:ascii="Times New Roman" w:hAnsi="Times New Roman" w:cs="Times New Roman"/>
                                  <w:b/>
                                  <w:szCs w:val="20"/>
                                </w:rPr>
                              </w:pPr>
                              <w:r>
                                <w:rPr>
                                  <w:rFonts w:ascii="Times New Roman" w:hAnsi="Times New Roman" w:cs="Times New Roman"/>
                                  <w:b/>
                                  <w:szCs w:val="20"/>
                                </w:rPr>
                                <w:t>12</w:t>
                              </w:r>
                            </w:p>
                          </w:txbxContent>
                        </wps:txbx>
                        <wps:bodyPr rot="0" vert="horz" wrap="square" lIns="0" tIns="0" rIns="0" bIns="0" anchor="t" anchorCtr="0" upright="1">
                          <a:noAutofit/>
                        </wps:bodyPr>
                      </wps:wsp>
                      <wps:wsp>
                        <wps:cNvPr id="29035" name="Oval 4725"/>
                        <wps:cNvSpPr>
                          <a:spLocks noChangeArrowheads="1"/>
                        </wps:cNvSpPr>
                        <wps:spPr bwMode="auto">
                          <a:xfrm>
                            <a:off x="3326" y="7240"/>
                            <a:ext cx="408" cy="406"/>
                          </a:xfrm>
                          <a:prstGeom prst="ellipse">
                            <a:avLst/>
                          </a:prstGeom>
                          <a:solidFill>
                            <a:srgbClr val="FFFFFF"/>
                          </a:solidFill>
                          <a:ln w="44450">
                            <a:solidFill>
                              <a:srgbClr val="4A7EBB"/>
                            </a:solidFill>
                            <a:round/>
                            <a:headEnd/>
                            <a:tailEnd/>
                          </a:ln>
                        </wps:spPr>
                        <wps:txbx>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960" o:spid="_x0000_s3763" style="position:absolute;left:0;text-align:left;margin-left:19.1pt;margin-top:9.95pt;width:452.7pt;height:551.9pt;z-index:275758592" coordorigin="2266,1549" coordsize="9054,1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">
                <v:shape id="AutoShape 3871" o:spid="_x0000_s3764" type="#_x0000_t32" style="position:absolute;left:5697;top:3594;width:0;height:5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Cm7McAAADeAAAADwAAAGRycy9kb3ducmV2LnhtbESPQWsCMRSE70L/Q3iFXkSzLlTsapRt&#10;QagFD9p6f25eN6Gbl+0m6vrvTUHocZiZb5jFqneNOFMXrGcFk3EGgrjy2nKt4OtzPZqBCBFZY+OZ&#10;FFwpwGr5MFhgof2Fd3Tex1okCIcCFZgY20LKUBlyGMa+JU7et+8cxiS7WuoOLwnuGpln2VQ6tJwW&#10;DLb0Zqj62Z+cgu1m8loejd187H7t9nldNqd6eFDq6bEv5yAi9fE/fG+/awX57GWaw9+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gKbsxwAAAN4AAAAPAAAAAAAA&#10;AAAAAAAAAKECAABkcnMvZG93bnJldi54bWxQSwUGAAAAAAQABAD5AAAAlQMAAAAA&#10;"/>
                <v:shape id="AutoShape 3872" o:spid="_x0000_s3765" type="#_x0000_t32" style="position:absolute;left:6752;top:5738;width:0;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wDd8cAAADeAAAADwAAAGRycy9kb3ducmV2LnhtbESPQWsCMRSE74X+h/CEXkrNqlR0a5Rt&#10;QagFD1q9Pzevm+DmZbuJuv57IxR6HGbmG2a26FwtztQG61nBoJ+BIC69tlwp2H0vXyYgQkTWWHsm&#10;BVcKsJg/Psww1/7CGzpvYyUShEOOCkyMTS5lKA05DH3fECfvx7cOY5JtJXWLlwR3tRxm2Vg6tJwW&#10;DDb0Yag8bk9OwXo1eC8Oxq6+Nr92/bos6lP1vFfqqdcVbyAidfE//Nf+1AqGk+l4BP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zAN3xwAAAN4AAAAPAAAAAAAA&#10;AAAAAAAAAKECAABkcnMvZG93bnJldi54bWxQSwUGAAAAAAQABAD5AAAAlQMAAAAA&#10;"/>
                <v:shape id="AutoShape 3873" o:spid="_x0000_s3766" type="#_x0000_t32" style="position:absolute;left:6772;top:5727;width: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ZvvscAAADeAAAADwAAAGRycy9kb3ducmV2LnhtbESPT2vCQBTE74V+h+UJ3nRjENHoKrYg&#10;9g8eTKvnR/aZBLNv091V0376bkHocZiZ3zCLVWcacSXna8sKRsMEBHFhdc2lgs+PzWAKwgdkjY1l&#10;UvBNHlbLx4cFZtreeE/XPJQiQthnqKAKoc2k9EVFBv3QtsTRO1lnMETpSqkd3iLcNDJNkok0WHNc&#10;qLCl54qKc34xCt7e2zr92u7caxPomOufw9N2dFCq3+vWcxCBuvAfvrdftIJ0OpuM4e9OvAJy+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Bm++xwAAAN4AAAAPAAAAAAAA&#10;AAAAAAAAAKECAABkcnMvZG93bnJldi54bWxQSwUGAAAAAAQABAD5AAAAlQMAAAAA&#10;" strokeweight=".5pt">
                  <v:stroke endarrow="block"/>
                </v:shape>
                <v:shape id="AutoShape 3874" o:spid="_x0000_s3767" type="#_x0000_t32" style="position:absolute;left:3119;top:10159;width:43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rKJccAAADeAAAADwAAAGRycy9kb3ducmV2LnhtbESPT2vCQBTE74V+h+UJ3nRjQNHoKrYg&#10;9g8eTKvnR/aZBLNv091V0376bkHocZiZ3zCLVWcacSXna8sKRsMEBHFhdc2lgs+PzWAKwgdkjY1l&#10;UvBNHlbLx4cFZtreeE/XPJQiQthnqKAKoc2k9EVFBv3QtsTRO1lnMETpSqkd3iLcNDJNkok0WHNc&#10;qLCl54qKc34xCt7e2zr92u7caxPomOufw9N2dFCq3+vWcxCBuvAfvrdftIJ0OpuM4e9OvAJy+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SsolxwAAAN4AAAAPAAAAAAAA&#10;AAAAAAAAAKECAABkcnMvZG93bnJldi54bWxQSwUGAAAAAAQABAD5AAAAlQMAAAAA&#10;" strokeweight=".5pt">
                  <v:stroke endarrow="block"/>
                </v:shape>
                <v:shape id="AutoShape 3875" o:spid="_x0000_s3768" type="#_x0000_t32" style="position:absolute;left:3114;top:4198;width:44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ug78cAAADeAAAADwAAAGRycy9kb3ducmV2LnhtbESPQWsCMRSE70L/Q3iFXkSzCl3sapRt&#10;QagFD9p6f25eN6Gbl+0m6vrvTUHocZiZb5jFqneNOFMXrGcFk3EGgrjy2nKt4OtzPZqBCBFZY+OZ&#10;FFwpwGr5MFhgof2Fd3Tex1okCIcCFZgY20LKUBlyGMa+JU7et+8cxiS7WuoOLwnuGjnNslw6tJwW&#10;DLb0Zqj62Z+cgu1m8loejd187H7t9nldNqd6eFDq6bEv5yAi9fE/fG+/awXT2Uuew9+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u6DvxwAAAN4AAAAPAAAAAAAA&#10;AAAAAAAAAKECAABkcnMvZG93bnJldi54bWxQSwUGAAAAAAQABAD5AAAAlQMAAAAA&#10;"/>
                <v:shape id="AutoShape 3876" o:spid="_x0000_s3769" type="#_x0000_t32" style="position:absolute;left:2286;top:1985;width:0;height:1060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0t8cAAADeAAAADwAAAGRycy9kb3ducmV2LnhtbESPQWvCQBSE74X+h+UJvRTdxIONqauI&#10;UCgeCmoOHh+7r0kw+zbd3cb4792C0OMwM98wq81oOzGQD61jBfksA0GsnWm5VlCdPqYFiBCRDXaO&#10;ScGNAmzWz08rLI278oGGY6xFgnAoUUETY19KGXRDFsPM9cTJ+3beYkzS19J4vCa47eQ8yxbSYstp&#10;ocGedg3py/HXKmj31Vc1vP5Er4t9fvZ5OJ07rdTLZNy+g4g0xv/wo/1pFMyL5eIN/u6kKyD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r7S3xwAAAN4AAAAPAAAAAAAA&#10;AAAAAAAAAKECAABkcnMvZG93bnJldi54bWxQSwUGAAAAAAQABAD5AAAAlQMAAAAA&#10;"/>
                <v:shape id="Text Box 3877" o:spid="_x0000_s3770" type="#_x0000_t202" style="position:absolute;left:3124;top:8260;width:1183;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J3sMEA&#10;AADeAAAADwAAAGRycy9kb3ducmV2LnhtbERPzYrCMBC+L/gOYQQvi6aKVq1GWQXFa9UHGJuxLTaT&#10;0mRtfXtzEDx+fP/rbWcq8aTGlZYVjEcRCOLM6pJzBdfLYbgA4TyyxsoyKXiRg+2m97PGRNuWU3qe&#10;fS5CCLsEFRTe14mULivIoBvZmjhwd9sY9AE2udQNtiHcVHISRbE0WHJoKLCmfUHZ4/xvFNxP7e9s&#10;2d6O/jpPp/EOy/nNvpQa9Lu/FQhPnf+KP+6TVjBZLOOwN9wJV0B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yd7DBAAAA3gAAAA8AAAAAAAAAAAAAAAAAmAIAAGRycy9kb3du&#10;cmV2LnhtbFBLBQYAAAAABAAEAPUAAACGAwAAAAA=&#10;" stroked="f">
                  <v:textbox>
                    <w:txbxContent>
                      <w:p w:rsidR="00862F6C" w:rsidRPr="00886B36" w:rsidRDefault="00862F6C" w:rsidP="00357DDD">
                        <w:pPr>
                          <w:rPr>
                            <w:rFonts w:asciiTheme="majorHAnsi" w:hAnsiTheme="majorHAnsi" w:cstheme="majorHAnsi"/>
                            <w:sz w:val="18"/>
                            <w:szCs w:val="18"/>
                          </w:rPr>
                        </w:pPr>
                        <w:r w:rsidRPr="00886B36">
                          <w:rPr>
                            <w:rFonts w:asciiTheme="majorHAnsi" w:hAnsiTheme="majorHAnsi" w:cstheme="majorHAnsi"/>
                            <w:sz w:val="18"/>
                            <w:szCs w:val="18"/>
                          </w:rPr>
                          <w:t>Stop</w:t>
                        </w:r>
                        <w:r>
                          <w:rPr>
                            <w:rFonts w:asciiTheme="majorHAnsi" w:hAnsiTheme="majorHAnsi" w:cstheme="majorHAnsi"/>
                            <w:sz w:val="18"/>
                            <w:szCs w:val="18"/>
                          </w:rPr>
                          <w:t xml:space="preserve"> 13L</w:t>
                        </w:r>
                      </w:p>
                    </w:txbxContent>
                  </v:textbox>
                </v:shape>
                <v:shape id="AutoShape 3878" o:spid="_x0000_s3771" type="#_x0000_t32" style="position:absolute;left:3117;top:4178;width:0;height:60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Q0nccAAADeAAAADwAAAGRycy9kb3ducmV2LnhtbESPQWsCMRSE74X+h/AKXopmFRRdjbIV&#10;BBU8aOv9uXndhG5etpuo23/fCIUeh5n5hlmsOleLG7XBelYwHGQgiEuvLVcKPt43/SmIEJE11p5J&#10;wQ8FWC2fnxaYa3/nI91OsRIJwiFHBSbGJpcylIYchoFviJP36VuHMcm2krrFe4K7Wo6ybCIdWk4L&#10;BhtaGyq/Tlen4LAbvhUXY3f747c9jDdFfa1ez0r1XrpiDiJSF//Df+2tVjCaziYzeNxJV0A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JDSdxwAAAN4AAAAPAAAAAAAA&#10;AAAAAAAAAKECAABkcnMvZG93bnJldi54bWxQSwUGAAAAAAQABAD5AAAAlQMAAAAA&#10;"/>
                <v:shape id="AutoShape 3879" o:spid="_x0000_s3772" type="#_x0000_t32" style="position:absolute;left:3120;top:7723;width:357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IuM8QAAADeAAAADwAAAGRycy9kb3ducmV2LnhtbESPu47CMBBF+5X4B2uQ6BYHCgIBgxDs&#10;ailoeBSUo3gSR8TjKHYg/P26QKK8ui+d1aa3tXhQ6yvHCibjBARx7nTFpYLr5fd7DsIHZI21Y1Lw&#10;Ig+b9eBrhZl2Tz7R4xxKEUfYZ6jAhNBkUvrckEU/dg1x9ArXWgxRtqXULT7juK3lNElm0mLF8cFg&#10;QztD+f3cWQX71zH/65KmNGnxc+rSQvrJrVBqNOy3SxCB+vAJv9sHrWA6X6QRIOJEFJ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4i4zxAAAAN4AAAAPAAAAAAAAAAAA&#10;AAAAAKECAABkcnMvZG93bnJldi54bWxQSwUGAAAAAAQABAD5AAAAkgMAAAAA&#10;" strokeweight=".5pt">
                  <v:stroke startarrow="block"/>
                </v:shape>
                <v:shape id="AutoShape 3880" o:spid="_x0000_s3773" type="#_x0000_t32" style="position:absolute;left:3337;top:7613;width:0;height:2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uuRsgAAADeAAAADwAAAGRycy9kb3ducmV2LnhtbESPT2sCMRTE74V+h/CEXopmV7C1W6Ns&#10;C0ItePDf/XXzugluXrabqOu3bwpCj8PM/IaZLXrXiDN1wXpWkI8yEMSV15ZrBfvdcjgFESKyxsYz&#10;KbhSgMX8/m6GhfYX3tB5G2uRIBwKVGBibAspQ2XIYRj5ljh5375zGJPsaqk7vCS4a+Q4y56kQ8tp&#10;wWBL74aq4/bkFKxX+Vv5Zezqc/Nj15Nl2Zzqx4NSD4O+fAURqY//4Vv7QysYT1+ec/i7k66AnP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ouuRsgAAADeAAAADwAAAAAA&#10;AAAAAAAAAAChAgAAZHJzL2Rvd25yZXYueG1sUEsFBgAAAAAEAAQA+QAAAJYDAAAAAA==&#10;"/>
                <v:shape id="Text Box 3881" o:spid="_x0000_s3774" type="#_x0000_t202" style="position:absolute;left:4952;top:8132;width:1665;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MukMYA&#10;AADeAAAADwAAAGRycy9kb3ducmV2LnhtbESPS2vDMBCE74H+B7GF3hKppnm5VkJJKOTUkKQN5LZY&#10;6we1VsZSY/ffV4VAjsPMfMNk68E24kqdrx1reJ4oEMS5MzWXGj5P7+MFCB+QDTaOScMveVivHkYZ&#10;psb1fKDrMZQiQtinqKEKoU2l9HlFFv3EtcTRK1xnMUTZldJ02Ee4bWSi1ExarDkuVNjSpqL8+/hj&#10;NXx9FJfzi9qXWzttezcoyXYptX56HN5eQQQawj18a++MhmSxnCfwfyde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MukMYAAADeAAAADwAAAAAAAAAAAAAAAACYAgAAZHJz&#10;L2Rvd25yZXYueG1sUEsFBgAAAAAEAAQA9QAAAIsDAAAAAA==&#10;" filled="f" stroked="f">
                  <v:textbox>
                    <w:txbxContent>
                      <w:p w:rsidR="00862F6C" w:rsidRPr="00886B36" w:rsidRDefault="00862F6C" w:rsidP="00357DDD">
                        <w:pPr>
                          <w:rPr>
                            <w:rFonts w:asciiTheme="majorHAnsi" w:hAnsiTheme="majorHAnsi" w:cstheme="majorHAnsi"/>
                            <w:sz w:val="18"/>
                            <w:szCs w:val="18"/>
                            <w:lang w:val="fr-FR"/>
                          </w:rPr>
                        </w:pPr>
                        <w:r>
                          <w:rPr>
                            <w:rFonts w:asciiTheme="majorHAnsi" w:hAnsiTheme="majorHAnsi" w:cstheme="majorHAnsi"/>
                            <w:sz w:val="18"/>
                            <w:szCs w:val="18"/>
                          </w:rPr>
                          <w:t>LI670 &lt; LI67</w:t>
                        </w:r>
                        <w:r w:rsidRPr="00886B36">
                          <w:rPr>
                            <w:rFonts w:asciiTheme="majorHAnsi" w:hAnsiTheme="majorHAnsi" w:cstheme="majorHAnsi"/>
                            <w:sz w:val="18"/>
                            <w:szCs w:val="18"/>
                          </w:rPr>
                          <w:t>0mini</w:t>
                        </w:r>
                      </w:p>
                    </w:txbxContent>
                  </v:textbox>
                </v:shape>
                <v:shape id="Text Box 3882" o:spid="_x0000_s3775" type="#_x0000_t202" style="position:absolute;left:8163;top:5863;width:2537;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E9a8cA&#10;AADeAAAADwAAAGRycy9kb3ducmV2LnhtbESPT2vCQBTE7wW/w/KEXopu1KIxukopKPZW/6DXR/aZ&#10;BLNv4+42pt++Wyj0OMzMb5jlujO1aMn5yrKC0TABQZxbXXGh4HTcDFIQPiBrrC2Tgm/ysF71npaY&#10;afvgPbWHUIgIYZ+hgjKEJpPS5yUZ9EPbEEfvap3BEKUrpHb4iHBTy3GSTKXBiuNCiQ29l5TfDl9G&#10;Qfq6ay/+Y/J5zqfXeh5eZu327pR67ndvCxCBuvAf/mvvtIJxOp9N4PdOv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hPWvHAAAA3gAAAA8AAAAAAAAAAAAAAAAAmAIAAGRy&#10;cy9kb3ducmV2LnhtbFBLBQYAAAAABAAEAPUAAACMAwAAAAA=&#10;">
                  <v:textbox>
                    <w:txbxContent>
                      <w:p w:rsidR="00862F6C" w:rsidRDefault="00862F6C" w:rsidP="00357DDD">
                        <w:pPr>
                          <w:rPr>
                            <w:rFonts w:asciiTheme="majorHAnsi" w:hAnsiTheme="majorHAnsi" w:cstheme="majorHAnsi"/>
                            <w:sz w:val="18"/>
                            <w:szCs w:val="18"/>
                          </w:rPr>
                        </w:pPr>
                        <w:r w:rsidRPr="00886B36">
                          <w:rPr>
                            <w:rFonts w:asciiTheme="majorHAnsi" w:hAnsiTheme="majorHAnsi" w:cstheme="majorHAnsi"/>
                            <w:sz w:val="18"/>
                            <w:szCs w:val="18"/>
                          </w:rPr>
                          <w:t>CV60</w:t>
                        </w:r>
                        <w:r>
                          <w:rPr>
                            <w:rFonts w:asciiTheme="majorHAnsi" w:hAnsiTheme="majorHAnsi" w:cstheme="majorHAnsi"/>
                            <w:sz w:val="18"/>
                            <w:szCs w:val="18"/>
                          </w:rPr>
                          <w:t>3</w:t>
                        </w:r>
                        <w:r w:rsidRPr="00886B36">
                          <w:rPr>
                            <w:rFonts w:asciiTheme="majorHAnsi" w:hAnsiTheme="majorHAnsi" w:cstheme="majorHAnsi"/>
                            <w:sz w:val="18"/>
                            <w:szCs w:val="18"/>
                          </w:rPr>
                          <w:t xml:space="preserve"> open</w:t>
                        </w:r>
                        <w:r>
                          <w:rPr>
                            <w:rFonts w:asciiTheme="majorHAnsi" w:hAnsiTheme="majorHAnsi" w:cstheme="majorHAnsi"/>
                            <w:sz w:val="18"/>
                            <w:szCs w:val="18"/>
                          </w:rPr>
                          <w:t>ed</w:t>
                        </w:r>
                        <w:r w:rsidRPr="00886B36">
                          <w:rPr>
                            <w:rFonts w:asciiTheme="majorHAnsi" w:hAnsiTheme="majorHAnsi" w:cstheme="majorHAnsi"/>
                            <w:sz w:val="18"/>
                            <w:szCs w:val="18"/>
                          </w:rPr>
                          <w:t xml:space="preserve"> and controlled</w:t>
                        </w:r>
                      </w:p>
                      <w:p w:rsidR="00862F6C" w:rsidRPr="00886B36" w:rsidRDefault="00862F6C" w:rsidP="00357DDD">
                        <w:pPr>
                          <w:rPr>
                            <w:rFonts w:asciiTheme="majorHAnsi" w:hAnsiTheme="majorHAnsi" w:cstheme="majorHAnsi"/>
                            <w:sz w:val="18"/>
                            <w:szCs w:val="18"/>
                          </w:rPr>
                        </w:pPr>
                        <w:r>
                          <w:rPr>
                            <w:rFonts w:asciiTheme="majorHAnsi" w:hAnsiTheme="majorHAnsi" w:cstheme="majorHAnsi"/>
                            <w:sz w:val="18"/>
                            <w:szCs w:val="18"/>
                          </w:rPr>
                          <w:t>FT551&lt;FT55</w:t>
                        </w:r>
                        <w:r w:rsidRPr="00886B36">
                          <w:rPr>
                            <w:rFonts w:asciiTheme="majorHAnsi" w:hAnsiTheme="majorHAnsi" w:cstheme="majorHAnsi"/>
                            <w:sz w:val="18"/>
                            <w:szCs w:val="18"/>
                          </w:rPr>
                          <w:t>1</w:t>
                        </w:r>
                        <w:r>
                          <w:rPr>
                            <w:rFonts w:asciiTheme="majorHAnsi" w:hAnsiTheme="majorHAnsi" w:cstheme="majorHAnsi"/>
                            <w:sz w:val="18"/>
                            <w:szCs w:val="18"/>
                          </w:rPr>
                          <w:t>limi</w:t>
                        </w:r>
                        <w:r w:rsidRPr="00886B36">
                          <w:rPr>
                            <w:rFonts w:asciiTheme="majorHAnsi" w:hAnsiTheme="majorHAnsi" w:cstheme="majorHAnsi"/>
                            <w:sz w:val="18"/>
                            <w:szCs w:val="18"/>
                          </w:rPr>
                          <w:t>t</w:t>
                        </w:r>
                      </w:p>
                      <w:p w:rsidR="00862F6C" w:rsidRPr="00886B36" w:rsidRDefault="00862F6C" w:rsidP="00357DDD">
                        <w:pPr>
                          <w:rPr>
                            <w:rFonts w:asciiTheme="majorHAnsi" w:hAnsiTheme="majorHAnsi" w:cstheme="majorHAnsi"/>
                            <w:sz w:val="18"/>
                            <w:szCs w:val="18"/>
                          </w:rPr>
                        </w:pPr>
                        <w:r>
                          <w:rPr>
                            <w:rFonts w:asciiTheme="majorHAnsi" w:hAnsiTheme="majorHAnsi" w:cstheme="majorHAnsi"/>
                            <w:sz w:val="18"/>
                            <w:szCs w:val="18"/>
                          </w:rPr>
                          <w:t>FV642, FV640 opened</w:t>
                        </w:r>
                      </w:p>
                    </w:txbxContent>
                  </v:textbox>
                </v:shape>
                <v:shape id="Text Box 3883" o:spid="_x0000_s3776" type="#_x0000_t202" style="position:absolute;left:7510;top:9888;width:1123;height: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YTf8YA&#10;AADeAAAADwAAAGRycy9kb3ducmV2LnhtbESPT2vCQBTE7wW/w/IEb3W3olbTbEQUwZNS+wd6e2Sf&#10;SWj2bciuJn57Vyj0OMzMb5h01dtaXKn1lWMNL2MFgjh3puJCw+fH7nkBwgdkg7Vj0nAjD6ts8JRi&#10;YlzH73Q9hUJECPsENZQhNImUPi/Joh+7hjh6Z9daDFG2hTQtdhFuazlRai4tVhwXSmxoU1L+e7pY&#10;DV+H88/3VB2LrZ01neuVZLuUWo+G/foNRKA+/If/2nujYbJYvk7hcSde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YTf8YAAADeAAAADwAAAAAAAAAAAAAAAACYAgAAZHJz&#10;L2Rvd25yZXYueG1sUEsFBgAAAAAEAAQA9QAAAIsDAAAAAA==&#10;" filled="f" stroked="f">
                  <v:textbox>
                    <w:txbxContent>
                      <w:p w:rsidR="00862F6C" w:rsidRPr="00886B36" w:rsidRDefault="00862F6C" w:rsidP="00357DDD">
                        <w:pPr>
                          <w:rPr>
                            <w:rFonts w:asciiTheme="majorHAnsi" w:hAnsiTheme="majorHAnsi" w:cstheme="majorHAnsi"/>
                            <w:sz w:val="18"/>
                            <w:szCs w:val="18"/>
                          </w:rPr>
                        </w:pPr>
                        <w:r w:rsidRPr="00886B36">
                          <w:rPr>
                            <w:rFonts w:asciiTheme="majorHAnsi" w:hAnsiTheme="majorHAnsi" w:cstheme="majorHAnsi"/>
                            <w:sz w:val="18"/>
                            <w:szCs w:val="18"/>
                          </w:rPr>
                          <w:t>Stop</w:t>
                        </w:r>
                        <w:r>
                          <w:rPr>
                            <w:rFonts w:asciiTheme="majorHAnsi" w:hAnsiTheme="majorHAnsi" w:cstheme="majorHAnsi"/>
                            <w:sz w:val="18"/>
                            <w:szCs w:val="18"/>
                          </w:rPr>
                          <w:t xml:space="preserve"> 13L</w:t>
                        </w:r>
                      </w:p>
                    </w:txbxContent>
                  </v:textbox>
                </v:shape>
                <v:shape id="Text Box 3884" o:spid="_x0000_s3777" type="#_x0000_t202" style="position:absolute;left:4276;top:9551;width:2751;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q25MYA&#10;AADeAAAADwAAAGRycy9kb3ducmV2LnhtbESPT2vCQBTE7wW/w/KE3uquolWjq4hS6Mli/APeHtln&#10;Esy+DdmtSb99Vyj0OMzMb5jlurOVeFDjS8cahgMFgjhzpuRcw+n48TYD4QOywcoxafghD+tV72WJ&#10;iXEtH+iRhlxECPsENRQh1ImUPivIoh+4mjh6N9dYDFE2uTQNthFuKzlS6l1aLDkuFFjTtqDsnn5b&#10;Def97XoZq698Zyd16zol2c6l1q/9brMAEagL/+G/9qfRMJrNpxN43o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7q25MYAAADeAAAADwAAAAAAAAAAAAAAAACYAgAAZHJz&#10;L2Rvd25yZXYueG1sUEsFBgAAAAAEAAQA9QAAAIsDAAAAAA==&#10;" filled="f" stroked="f">
                  <v:textbox>
                    <w:txbxContent>
                      <w:p w:rsidR="00862F6C" w:rsidRPr="00886B36" w:rsidRDefault="00862F6C" w:rsidP="00357DDD">
                        <w:pPr>
                          <w:rPr>
                            <w:rFonts w:asciiTheme="majorHAnsi" w:hAnsiTheme="majorHAnsi" w:cstheme="majorHAnsi"/>
                            <w:sz w:val="18"/>
                            <w:szCs w:val="18"/>
                            <w:lang w:val="fr-FR"/>
                          </w:rPr>
                        </w:pPr>
                        <w:r w:rsidRPr="00886B36">
                          <w:rPr>
                            <w:rFonts w:asciiTheme="majorHAnsi" w:hAnsiTheme="majorHAnsi" w:cstheme="majorHAnsi"/>
                            <w:sz w:val="18"/>
                            <w:szCs w:val="18"/>
                            <w:lang w:val="fr-FR"/>
                          </w:rPr>
                          <w:t>Intermittent</w:t>
                        </w:r>
                        <w:r>
                          <w:rPr>
                            <w:rFonts w:asciiTheme="majorHAnsi" w:hAnsiTheme="majorHAnsi" w:cstheme="majorHAnsi"/>
                            <w:sz w:val="18"/>
                            <w:szCs w:val="18"/>
                          </w:rPr>
                          <w:t>&amp; LI670 &lt; LI67</w:t>
                        </w:r>
                        <w:r w:rsidRPr="00886B36">
                          <w:rPr>
                            <w:rFonts w:asciiTheme="majorHAnsi" w:hAnsiTheme="majorHAnsi" w:cstheme="majorHAnsi"/>
                            <w:sz w:val="18"/>
                            <w:szCs w:val="18"/>
                          </w:rPr>
                          <w:t>0mini</w:t>
                        </w:r>
                      </w:p>
                    </w:txbxContent>
                  </v:textbox>
                </v:shape>
                <v:shape id="Text Box 3885" o:spid="_x0000_s3778" type="#_x0000_t202" style="position:absolute;left:7970;top:9286;width:1861;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gok8cA&#10;AADeAAAADwAAAGRycy9kb3ducmV2LnhtbESPT2vCQBTE7wW/w/KE3uquYv2TZiOiCJ5ajLbQ2yP7&#10;TILZtyG7Nem37xYKPQ4z8xsm3Qy2EXfqfO1Yw3SiQBAXztRcaricD08rED4gG2wck4Zv8rDJRg8p&#10;Jsb1fKJ7HkoRIewT1FCF0CZS+qIii37iWuLoXV1nMUTZldJ02Ee4beRMqYW0WHNcqLClXUXFLf+y&#10;Gt5fr58fc/VW7u1z27tBSbZrqfXjeNi+gAg0hP/wX/toNMxW6+UCfu/EKyC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oKJPHAAAA3gAAAA8AAAAAAAAAAAAAAAAAmAIAAGRy&#10;cy9kb3ducmV2LnhtbFBLBQYAAAAABAAEAPUAAACMAwAAAAA=&#10;" filled="f" stroked="f">
                  <v:textbox>
                    <w:txbxContent>
                      <w:p w:rsidR="00862F6C" w:rsidRPr="00886B36" w:rsidRDefault="00862F6C" w:rsidP="00357DDD">
                        <w:pPr>
                          <w:rPr>
                            <w:rFonts w:asciiTheme="majorHAnsi" w:hAnsiTheme="majorHAnsi" w:cstheme="majorHAnsi"/>
                            <w:sz w:val="18"/>
                            <w:szCs w:val="18"/>
                          </w:rPr>
                        </w:pPr>
                        <w:r>
                          <w:rPr>
                            <w:rFonts w:asciiTheme="majorHAnsi" w:hAnsiTheme="majorHAnsi" w:cstheme="majorHAnsi"/>
                            <w:sz w:val="18"/>
                            <w:szCs w:val="18"/>
                          </w:rPr>
                          <w:t>R</w:t>
                        </w:r>
                        <w:r w:rsidRPr="00886B36">
                          <w:rPr>
                            <w:rFonts w:asciiTheme="majorHAnsi" w:hAnsiTheme="majorHAnsi" w:cstheme="majorHAnsi"/>
                            <w:sz w:val="18"/>
                            <w:szCs w:val="18"/>
                          </w:rPr>
                          <w:t>egulation</w:t>
                        </w:r>
                      </w:p>
                    </w:txbxContent>
                  </v:textbox>
                </v:shape>
                <v:shape id="AutoShape 3886" o:spid="_x0000_s3779" type="#_x0000_t32" style="position:absolute;left:10969;top:5349;width:0;height:43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6TqccAAADeAAAADwAAAGRycy9kb3ducmV2LnhtbESPQWsCMRSE74X+h/CEXkrNKlh1a5Rt&#10;QagFD1q9Pzevm+DmZbuJuv57IxR6HGbmG2a26FwtztQG61nBoJ+BIC69tlwp2H0vXyYgQkTWWHsm&#10;BVcKsJg/Psww1/7CGzpvYyUShEOOCkyMTS5lKA05DH3fECfvx7cOY5JtJXWLlwR3tRxm2at0aDkt&#10;GGzow1B53J6cgvVq8F4cjF19bX7terQs6lP1vFfqqdcVbyAidfE//Nf+1AqGk+l4DP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LpOpxwAAAN4AAAAPAAAAAAAA&#10;AAAAAAAAAKECAABkcnMvZG93bnJldi54bWxQSwUGAAAAAAQABAD5AAAAlQMAAAAA&#10;"/>
                <v:shape id="Text Box 3887" o:spid="_x0000_s3780" type="#_x0000_t202" style="position:absolute;left:7503;top:4131;width:3817;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sZesEA&#10;AADeAAAADwAAAGRycy9kb3ducmV2LnhtbERPy4rCMBTdC/5DuII7TUbGV8cowwyCK8UnzO7SXNsy&#10;zU1poq1/bxaCy8N5L1atLcWdal841vAxVCCIU2cKzjScjuvBDIQPyAZLx6ThQR5Wy25ngYlxDe/p&#10;fgiZiCHsE9SQh1AlUvo0J4t+6CriyF1dbTFEWGfS1NjEcFvKkVITabHg2JBjRT85pf+Hm9Vw3l7/&#10;Lp9ql/3acdW4Vkm2c6l1v9d+f4EI1Ia3+OXeGA2j2Xwa98Y78Qr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7GXrBAAAA3gAAAA8AAAAAAAAAAAAAAAAAmAIAAGRycy9kb3du&#10;cmV2LnhtbFBLBQYAAAAABAAEAPUAAACGAwAAAAA=&#10;" filled="f" stroked="f">
                  <v:textbox>
                    <w:txbxContent>
                      <w:p w:rsidR="00862F6C" w:rsidRPr="000A3330" w:rsidRDefault="00862F6C" w:rsidP="000A3330">
                        <w:pPr>
                          <w:rPr>
                            <w:rFonts w:asciiTheme="majorHAnsi" w:hAnsiTheme="majorHAnsi" w:cstheme="majorHAnsi"/>
                            <w:sz w:val="18"/>
                            <w:szCs w:val="18"/>
                          </w:rPr>
                        </w:pPr>
                        <w:r>
                          <w:rPr>
                            <w:rFonts w:asciiTheme="majorHAnsi" w:hAnsiTheme="majorHAnsi" w:cstheme="majorHAnsi"/>
                            <w:sz w:val="18"/>
                            <w:szCs w:val="18"/>
                          </w:rPr>
                          <w:t>Intermittent &amp; (LI670 &lt; LI67</w:t>
                        </w:r>
                        <w:r w:rsidRPr="00886B36">
                          <w:rPr>
                            <w:rFonts w:asciiTheme="majorHAnsi" w:hAnsiTheme="majorHAnsi" w:cstheme="majorHAnsi"/>
                            <w:sz w:val="18"/>
                            <w:szCs w:val="18"/>
                          </w:rPr>
                          <w:t>0mini</w:t>
                        </w:r>
                        <w:r>
                          <w:rPr>
                            <w:rFonts w:asciiTheme="majorHAnsi" w:hAnsiTheme="majorHAnsi" w:cstheme="majorHAnsi"/>
                            <w:sz w:val="18"/>
                            <w:szCs w:val="18"/>
                          </w:rPr>
                          <w:t xml:space="preserve"> OR Stop 13L)</w:t>
                        </w:r>
                      </w:p>
                      <w:p w:rsidR="00862F6C" w:rsidRPr="000A3330" w:rsidRDefault="00862F6C" w:rsidP="00357DDD">
                        <w:pPr>
                          <w:pStyle w:val="ListBullet"/>
                          <w:numPr>
                            <w:ilvl w:val="0"/>
                            <w:numId w:val="0"/>
                          </w:numPr>
                          <w:rPr>
                            <w:rFonts w:asciiTheme="majorHAnsi" w:hAnsiTheme="majorHAnsi" w:cstheme="majorHAnsi"/>
                            <w:sz w:val="18"/>
                            <w:szCs w:val="18"/>
                            <w:lang w:val="en-US"/>
                          </w:rPr>
                        </w:pPr>
                      </w:p>
                    </w:txbxContent>
                  </v:textbox>
                </v:shape>
                <v:shape id="Text Box 3888" o:spid="_x0000_s3781" type="#_x0000_t202" style="position:absolute;left:9324;top:7154;width:1150;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dE9sUA&#10;AADeAAAADwAAAGRycy9kb3ducmV2LnhtbESP0YrCMBRE34X9h3AXfBFNV9TaapRV2MXXqh9wba5t&#10;sbkpTbT17zfCgo/DzJxh1tve1OJBrassK/iaRCCIc6srLhScTz/jJQjnkTXWlknBkxxsNx+DNaba&#10;dpzR4+gLESDsUlRQet+kUrq8JINuYhvi4F1ta9AH2RZSt9gFuKnlNIoW0mDFYaHEhvYl5bfj3Si4&#10;HrrRPOkuv/4cZ7PFDqv4Yp9KDT/77xUIT71/h//bB61gukziBF53whW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0T2xQAAAN4AAAAPAAAAAAAAAAAAAAAAAJgCAABkcnMv&#10;ZG93bnJldi54bWxQSwUGAAAAAAQABAD1AAAAigMAAAAA&#10;" stroked="f">
                  <v:textbox>
                    <w:txbxContent>
                      <w:p w:rsidR="00862F6C" w:rsidRPr="00886B36" w:rsidRDefault="00862F6C" w:rsidP="00357DDD">
                        <w:pPr>
                          <w:rPr>
                            <w:rFonts w:asciiTheme="majorHAnsi" w:hAnsiTheme="majorHAnsi" w:cstheme="majorHAnsi"/>
                            <w:sz w:val="18"/>
                            <w:szCs w:val="18"/>
                          </w:rPr>
                        </w:pPr>
                        <w:r w:rsidRPr="00886B36">
                          <w:rPr>
                            <w:rFonts w:asciiTheme="majorHAnsi" w:hAnsiTheme="majorHAnsi" w:cstheme="majorHAnsi"/>
                            <w:sz w:val="18"/>
                            <w:szCs w:val="18"/>
                          </w:rPr>
                          <w:t>Regulation</w:t>
                        </w:r>
                      </w:p>
                    </w:txbxContent>
                  </v:textbox>
                </v:shape>
                <v:shape id="Text Box 3889" o:spid="_x0000_s3782" type="#_x0000_t202" style="position:absolute;left:7530;top:7649;width:2736;height: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hlW8UA&#10;AADeAAAADwAAAGRycy9kb3ducmV2LnhtbESPzWrCQBSF90LfYbgFd2amwZaYOoaiCK5aGrXQ3SVz&#10;TUIzd0JmNPHtO4tCl4fzx7cuJtuJGw2+dazhKVEgiCtnWq41nI77RQbCB2SDnWPScCcPxeZhtsbc&#10;uJE/6VaGWsQR9jlqaELocyl91ZBFn7ieOHoXN1gMUQ61NAOOcdx2MlXqRVpsOT402NO2oeqnvFoN&#10;5/fL99dSfdQ7+9yPblKS7UpqPX+c3l5BBJrCf/ivfTAa0myVRYCIE1F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GGVbxQAAAN4AAAAPAAAAAAAAAAAAAAAAAJgCAABkcnMv&#10;ZG93bnJldi54bWxQSwUGAAAAAAQABAD1AAAAigMAAAAA&#10;" filled="f" stroked="f">
                  <v:textbox>
                    <w:txbxContent>
                      <w:p w:rsidR="00862F6C" w:rsidRPr="00886B36" w:rsidRDefault="00862F6C" w:rsidP="00357DDD">
                        <w:pPr>
                          <w:rPr>
                            <w:rFonts w:asciiTheme="majorHAnsi" w:hAnsiTheme="majorHAnsi" w:cstheme="majorHAnsi"/>
                            <w:sz w:val="18"/>
                            <w:szCs w:val="18"/>
                          </w:rPr>
                        </w:pPr>
                        <w:r>
                          <w:rPr>
                            <w:rFonts w:asciiTheme="majorHAnsi" w:hAnsiTheme="majorHAnsi" w:cstheme="majorHAnsi"/>
                            <w:sz w:val="18"/>
                            <w:szCs w:val="18"/>
                          </w:rPr>
                          <w:t>(LI670 &gt; LI670M</w:t>
                        </w:r>
                        <w:r w:rsidRPr="00886B36">
                          <w:rPr>
                            <w:rFonts w:asciiTheme="majorHAnsi" w:hAnsiTheme="majorHAnsi" w:cstheme="majorHAnsi"/>
                            <w:sz w:val="18"/>
                            <w:szCs w:val="18"/>
                          </w:rPr>
                          <w:t>axi</w:t>
                        </w:r>
                        <w:r>
                          <w:rPr>
                            <w:rFonts w:asciiTheme="majorHAnsi" w:hAnsiTheme="majorHAnsi" w:cstheme="majorHAnsi"/>
                            <w:sz w:val="18"/>
                            <w:szCs w:val="18"/>
                          </w:rPr>
                          <w:t>) OR Stop 13L</w:t>
                        </w:r>
                      </w:p>
                    </w:txbxContent>
                  </v:textbox>
                </v:shape>
                <v:shape id="AutoShape 3890" o:spid="_x0000_s3783" type="#_x0000_t32" style="position:absolute;left:7538;top:4192;width:0;height:83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7eYcgAAADeAAAADwAAAGRycy9kb3ducmV2LnhtbESPQWsCMRSE74X+h/AKXopmV2hZt0bZ&#10;FgQVPGjr/bl53YRuXrabqNt/bwqFHoeZ+YaZLwfXigv1wXpWkE8yEMS115YbBR/vq3EBIkRkja1n&#10;UvBDAZaL+7s5ltpfeU+XQ2xEgnAoUYGJsSulDLUhh2HiO+LkffreYUyyb6Tu8ZrgrpXTLHuWDi2n&#10;BYMdvRmqvw5np2C3yV+rk7Gb7f7b7p5WVXtuHo9KjR6G6gVEpCH+h//aa61gWsyKHH7vpCsgFz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17eYcgAAADeAAAADwAAAAAA&#10;AAAAAAAAAAChAgAAZHJzL2Rvd25yZXYueG1sUEsFBgAAAAAEAAQA+QAAAJYDAAAAAA==&#10;"/>
                <v:shape id="AutoShape 3891" o:spid="_x0000_s3784" type="#_x0000_t32" style="position:absolute;left:7432;top:7784;width: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xAFsgAAADeAAAADwAAAGRycy9kb3ducmV2LnhtbESPQWsCMRSE70L/Q3gFL1KzLlS2W6Ns&#10;C4IKHrTt/XXzugndvGw3Ubf/3giFHoeZ+YZZrAbXijP1wXpWMJtmIIhrry03Ct7f1g8FiBCRNbae&#10;ScEvBVgt70YLLLW/8IHOx9iIBOFQogITY1dKGWpDDsPUd8TJ+/K9w5hk30jd4yXBXSvzLJtLh5bT&#10;gsGOXg3V38eTU7Dfzl6qT2O3u8OP3T+uq/bUTD6UGt8P1TOISEP8D/+1N1pBXjwVOdzupCsgl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4xAFsgAAADeAAAADwAAAAAA&#10;AAAAAAAAAAChAgAAZHJzL2Rvd25yZXYueG1sUEsFBgAAAAAEAAQA+QAAAJYDAAAAAA==&#10;"/>
                <v:shape id="AutoShape 3892" o:spid="_x0000_s3785" type="#_x0000_t32" style="position:absolute;left:7427;top:9954;width:2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DljcgAAADeAAAADwAAAGRycy9kb3ducmV2LnhtbESPQWsCMRSE74X+h/CEXkrNqrSsW6Ns&#10;C0IteNDq/bl53QQ3L9tN1PXfNwWhx2FmvmFmi9414kxdsJ4VjIYZCOLKa8u1gt3X8ikHESKyxsYz&#10;KbhSgMX8/m6GhfYX3tB5G2uRIBwKVGBibAspQ2XIYRj6ljh5375zGJPsaqk7vCS4a+Q4y16kQ8tp&#10;wWBL74aq4/bkFKxXo7fyYOzqc/Nj18/LsjnVj3ulHgZ9+QoiUh//w7f2h1Ywzqf5BP7upCs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MDljcgAAADeAAAADwAAAAAA&#10;AAAAAAAAAAChAgAAZHJzL2Rvd25yZXYueG1sUEsFBgAAAAAEAAQA+QAAAJYDAAAAAA==&#10;"/>
                <v:shape id="AutoShape 3893" o:spid="_x0000_s3786" type="#_x0000_t32" style="position:absolute;left:3011;top:8333;width:2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l9+cgAAADeAAAADwAAAGRycy9kb3ducmV2LnhtbESPQWsCMRSE74X+h/CEXkrNKrasW6Ns&#10;C0IteNDq/bl53QQ3L9tN1PXfNwWhx2FmvmFmi9414kxdsJ4VjIYZCOLKa8u1gt3X8ikHESKyxsYz&#10;KbhSgMX8/m6GhfYX3tB5G2uRIBwKVGBibAspQ2XIYRj6ljh5375zGJPsaqk7vCS4a+Q4y16kQ8tp&#10;wWBL74aq4/bkFKxXo7fyYOzqc/Nj18/LsjnVj3ulHgZ9+QoiUh//w7f2h1Ywzqf5BP7upCs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yl9+cgAAADeAAAADwAAAAAA&#10;AAAAAAAAAAChAgAAZHJzL2Rvd25yZXYueG1sUEsFBgAAAAAEAAQA+QAAAJYDAAAAAA==&#10;"/>
                <v:shape id="AutoShape 3894" o:spid="_x0000_s3787" type="#_x0000_t32" style="position:absolute;left:2266;top:12577;width:52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XYYscAAADeAAAADwAAAGRycy9kb3ducmV2LnhtbESPQWsCMRSE74X+h/AKXkrNKli2W6Ns&#10;BUEFD2p7f928bkI3L9tN1PXfm4LgcZiZb5jpvHeNOFEXrGcFo2EGgrjy2nKt4POwfMlBhIissfFM&#10;Ci4UYD57fJhiof2Zd3Tax1okCIcCFZgY20LKUBlyGIa+JU7ej+8cxiS7WuoOzwnuGjnOslfp0HJa&#10;MNjSwlD1uz86Bdv16KP8Nna92f3Z7WRZNsf6+UupwVNfvoOI1Md7+NZeaQXj/C2fwP+ddAXk7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ZdhixwAAAN4AAAAPAAAAAAAA&#10;AAAAAAAAAKECAABkcnMvZG93bnJldi54bWxQSwUGAAAAAAQABAD5AAAAlQMAAAAA&#10;"/>
                <v:rect id="Rectangle 3895" o:spid="_x0000_s3788" style="position:absolute;left:6954;top:8061;width:1145;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SyzcUA&#10;AADeAAAADwAAAGRycy9kb3ducmV2LnhtbESPQYvCMBSE74L/ITxhb5puBanVKIuirEetl729bZ5t&#10;tXkpTdTu/nojCB6HmfmGmS87U4sbta6yrOBzFIEgzq2uuFBwzDbDBITzyBpry6TgjxwsF/3eHFNt&#10;77yn28EXIkDYpaig9L5JpXR5SQbdyDbEwTvZ1qAPsi2kbvEe4KaWcRRNpMGKw0KJDa1Kyi+Hq1Hw&#10;W8VH/N9n28hMN2O/67Lz9Wet1Meg+5qB8NT5d/jV/tYK4mSaTOB5J1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dLLNxQAAAN4AAAAPAAAAAAAAAAAAAAAAAJgCAABkcnMv&#10;ZG93bnJldi54bWxQSwUGAAAAAAQABAD1AAAAigMAAAAA&#10;">
                  <v:textbox>
                    <w:txbxContent>
                      <w:p w:rsidR="00862F6C" w:rsidRPr="00886B36" w:rsidRDefault="00862F6C" w:rsidP="00357DDD">
                        <w:pPr>
                          <w:spacing w:before="120"/>
                          <w:jc w:val="center"/>
                          <w:rPr>
                            <w:rFonts w:asciiTheme="majorHAnsi" w:hAnsiTheme="majorHAnsi" w:cstheme="majorHAnsi"/>
                            <w:sz w:val="18"/>
                            <w:szCs w:val="18"/>
                          </w:rPr>
                        </w:pPr>
                        <w:r w:rsidRPr="00886B36">
                          <w:rPr>
                            <w:rFonts w:asciiTheme="majorHAnsi" w:hAnsiTheme="majorHAnsi" w:cstheme="majorHAnsi"/>
                            <w:sz w:val="18"/>
                            <w:szCs w:val="18"/>
                          </w:rPr>
                          <w:t xml:space="preserve">End of </w:t>
                        </w:r>
                      </w:p>
                      <w:p w:rsidR="00862F6C" w:rsidRPr="00886B36" w:rsidRDefault="00862F6C" w:rsidP="00357DDD">
                        <w:pPr>
                          <w:jc w:val="center"/>
                          <w:rPr>
                            <w:rFonts w:asciiTheme="majorHAnsi" w:hAnsiTheme="majorHAnsi" w:cstheme="majorHAnsi"/>
                            <w:sz w:val="18"/>
                            <w:szCs w:val="18"/>
                          </w:rPr>
                        </w:pPr>
                        <w:r w:rsidRPr="00886B36">
                          <w:rPr>
                            <w:rFonts w:asciiTheme="majorHAnsi" w:hAnsiTheme="majorHAnsi" w:cstheme="majorHAnsi"/>
                            <w:sz w:val="18"/>
                            <w:szCs w:val="18"/>
                          </w:rPr>
                          <w:t>Filling</w:t>
                        </w:r>
                      </w:p>
                    </w:txbxContent>
                  </v:textbox>
                </v:rect>
                <v:shape id="Text Box 3896" o:spid="_x0000_s3789" type="#_x0000_t202" style="position:absolute;left:8099;top:8061;width:2531;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9LT8cA&#10;AADeAAAADwAAAGRycy9kb3ducmV2LnhtbESPT2vCQBTE7wW/w/IEL0U32qIxukoRWuzNf+j1kX0m&#10;wezbdHcb02/fLRQ8DjPzG2a57kwtWnK+sqxgPEpAEOdWV1woOB3fhykIH5A11pZJwQ95WK96T0vM&#10;tL3zntpDKESEsM9QQRlCk0np85IM+pFtiKN3tc5giNIVUju8R7ip5SRJptJgxXGhxIY2JeW3w7dR&#10;kL5u24v/fNmd8+m1nofnWfvx5ZQa9Lu3BYhAXXiE/9tbrWCSztMZ/N2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PS0/HAAAA3gAAAA8AAAAAAAAAAAAAAAAAmAIAAGRy&#10;cy9kb3ducmV2LnhtbFBLBQYAAAAABAAEAPUAAACMAwAAAAA=&#10;">
                  <v:textbox>
                    <w:txbxContent>
                      <w:p w:rsidR="00862F6C" w:rsidRDefault="00862F6C" w:rsidP="00357DDD">
                        <w:pPr>
                          <w:rPr>
                            <w:rFonts w:asciiTheme="majorHAnsi" w:hAnsiTheme="majorHAnsi" w:cstheme="majorHAnsi"/>
                            <w:sz w:val="18"/>
                            <w:szCs w:val="18"/>
                          </w:rPr>
                        </w:pPr>
                        <w:r>
                          <w:rPr>
                            <w:rFonts w:asciiTheme="majorHAnsi" w:hAnsiTheme="majorHAnsi" w:cstheme="majorHAnsi"/>
                            <w:sz w:val="18"/>
                            <w:szCs w:val="18"/>
                          </w:rPr>
                          <w:t xml:space="preserve">Close </w:t>
                        </w:r>
                        <w:r w:rsidRPr="00886B36">
                          <w:rPr>
                            <w:rFonts w:asciiTheme="majorHAnsi" w:hAnsiTheme="majorHAnsi" w:cstheme="majorHAnsi"/>
                            <w:sz w:val="18"/>
                            <w:szCs w:val="18"/>
                          </w:rPr>
                          <w:t>CV60</w:t>
                        </w:r>
                        <w:r>
                          <w:rPr>
                            <w:rFonts w:asciiTheme="majorHAnsi" w:hAnsiTheme="majorHAnsi" w:cstheme="majorHAnsi"/>
                            <w:sz w:val="18"/>
                            <w:szCs w:val="18"/>
                          </w:rPr>
                          <w:t>3</w:t>
                        </w:r>
                      </w:p>
                      <w:p w:rsidR="00862F6C" w:rsidRPr="00886B36" w:rsidRDefault="00862F6C" w:rsidP="00357DDD">
                        <w:pPr>
                          <w:rPr>
                            <w:rFonts w:asciiTheme="majorHAnsi" w:hAnsiTheme="majorHAnsi" w:cstheme="majorHAnsi"/>
                            <w:sz w:val="18"/>
                            <w:szCs w:val="18"/>
                          </w:rPr>
                        </w:pPr>
                        <w:r>
                          <w:rPr>
                            <w:rFonts w:asciiTheme="majorHAnsi" w:hAnsiTheme="majorHAnsi" w:cstheme="majorHAnsi"/>
                            <w:sz w:val="18"/>
                            <w:szCs w:val="18"/>
                          </w:rPr>
                          <w:t>FV642, FV640 opened</w:t>
                        </w:r>
                      </w:p>
                      <w:p w:rsidR="00862F6C" w:rsidRPr="00886B36" w:rsidRDefault="00862F6C" w:rsidP="00357DDD">
                        <w:pPr>
                          <w:rPr>
                            <w:rFonts w:asciiTheme="majorHAnsi" w:hAnsiTheme="majorHAnsi" w:cstheme="majorHAnsi"/>
                            <w:sz w:val="18"/>
                            <w:szCs w:val="18"/>
                          </w:rPr>
                        </w:pPr>
                      </w:p>
                    </w:txbxContent>
                  </v:textbox>
                </v:shape>
                <v:shape id="AutoShape 3897" o:spid="_x0000_s3790" type="#_x0000_t32" style="position:absolute;left:5677;top:2425;width:0;height:4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R3/MQAAADeAAAADwAAAGRycy9kb3ducmV2LnhtbERPz2vCMBS+D/Y/hDfwMjRVcNRqlG4g&#10;6MCDbt6fzbMJa166Jmr975fDwOPH93ux6l0jrtQF61nBeJSBIK68tlwr+P5aD3MQISJrbDyTgjsF&#10;WC2fnxZYaH/jPV0PsRYphEOBCkyMbSFlqAw5DCPfEifu7DuHMcGulrrDWwp3jZxk2Zt0aDk1GGzp&#10;w1D1c7g4Bbvt+L08Gbv93P/a3XRdNpf69ajU4KUv5yAi9fEh/ndvtIJJPsvT3nQnXQG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ZHf8xAAAAN4AAAAPAAAAAAAAAAAA&#10;AAAAAKECAABkcnMvZG93bnJldi54bWxQSwUGAAAAAAQABAD5AAAAkgMAAAAA&#10;"/>
                <v:shape id="Text Box 3898" o:spid="_x0000_s3791" type="#_x0000_t202" style="position:absolute;left:3197;top:4187;width:1079;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LMxsYA&#10;AADeAAAADwAAAGRycy9kb3ducmV2LnhtbESPT2vCQBTE70K/w/IK3nS3YiWJbqS0FHqqaFXw9si+&#10;/MHs25DdmvTbu4VCj8PM/IbZbEfbihv1vnGs4WmuQBAXzjRcaTh+vc8SED4gG2wdk4Yf8rDNHyYb&#10;zIwbeE+3Q6hEhLDPUEMdQpdJ6YuaLPq564ijV7reYoiyr6TpcYhw28qFUitpseG4UGNHrzUV18O3&#10;1XD6LC/npdpVb/a5G9yoJNtUaj19HF/WIAKN4T/81/4wGhZJmqTweydeAZn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LMxsYAAADeAAAADwAAAAAAAAAAAAAAAACYAgAAZHJz&#10;L2Rvd25yZXYueG1sUEsFBgAAAAAEAAQA9QAAAIsDAAAAAA==&#10;" filled="f" stroked="f">
                  <v:textbox>
                    <w:txbxContent>
                      <w:p w:rsidR="00862F6C" w:rsidRPr="00886B36" w:rsidRDefault="00862F6C" w:rsidP="00357DDD">
                        <w:pPr>
                          <w:rPr>
                            <w:rFonts w:asciiTheme="majorHAnsi" w:hAnsiTheme="majorHAnsi" w:cstheme="majorHAnsi"/>
                            <w:sz w:val="18"/>
                            <w:szCs w:val="18"/>
                          </w:rPr>
                        </w:pPr>
                        <w:r w:rsidRPr="00886B36">
                          <w:rPr>
                            <w:rFonts w:asciiTheme="majorHAnsi" w:hAnsiTheme="majorHAnsi" w:cstheme="majorHAnsi"/>
                            <w:sz w:val="18"/>
                            <w:szCs w:val="18"/>
                          </w:rPr>
                          <w:t xml:space="preserve">Regulation </w:t>
                        </w:r>
                      </w:p>
                    </w:txbxContent>
                  </v:textbox>
                </v:shape>
                <v:shape id="AutoShape 3899" o:spid="_x0000_s3792" type="#_x0000_t32" style="position:absolute;left:2990;top:4395;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vtJ8YAAADeAAAADwAAAGRycy9kb3ducmV2LnhtbESPXWvCMBSG7wf+h3AGuxkzVdjQ2ih1&#10;IEzBC928PzbHJqw56ZpUu39vLga7fHm/eIrV4BpxpS5Yzwom4wwEceW15VrB1+fmZQYiRGSNjWdS&#10;8EsBVsvRQ4G59jc+0PUYa5FGOOSowMTY5lKGypDDMPYtcfIuvnMYk+xqqTu8pXHXyGmWvUmHltOD&#10;wZbeDVXfx94p2G8n6/Js7HZ3+LH7103Z9PXzSamnx6FcgIg0xP/wX/tDK5jO5vMEkHASCsjl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3L7SfGAAAA3gAAAA8AAAAAAAAA&#10;AAAAAAAAoQIAAGRycy9kb3ducmV2LnhtbFBLBQYAAAAABAAEAPkAAACUAwAAAAA=&#10;"/>
                <v:shape id="AutoShape 3900" o:spid="_x0000_s3793" type="#_x0000_t32" style="position:absolute;left:7420;top:438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dIvMcAAADeAAAADwAAAGRycy9kb3ducmV2LnhtbESPQWsCMRSE74X+h/AKXkrNrlDRrVG2&#10;gqAFD2p7f928bkI3L+sm6vbfN4LgcZiZb5jZoneNOFMXrGcF+TADQVx5bblW8HlYvUxAhIissfFM&#10;Cv4owGL++DDDQvsL7+i8j7VIEA4FKjAxtoWUoTLkMAx9S5y8H985jEl2tdQdXhLcNXKUZWPp0HJa&#10;MNjS0lD1uz85BdtN/l5+G7v52B3t9nVVNqf6+UupwVNfvoGI1Md7+NZeawWjyXSaw/VOugJy/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h0i8xwAAAN4AAAAPAAAAAAAA&#10;AAAAAAAAAKECAABkcnMvZG93bnJldi54bWxQSwUGAAAAAAQABAD5AAAAlQMAAAAA&#10;"/>
                <v:shape id="AutoShape 3901" o:spid="_x0000_s3794" type="#_x0000_t32" style="position:absolute;left:3275;top:5337;width:7710;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DzJcYAAADeAAAADwAAAGRycy9kb3ducmV2LnhtbESPT4vCMBTE78J+h/AEb5rag3+qUWRV&#10;3MNe1D3s8dG8NsXmpTSp1m+/EYQ9DjPzG2a97W0t7tT6yrGC6SQBQZw7XXGp4Od6HC9A+ICssXZM&#10;Cp7kYbv5GKwx0+7BZ7pfQikihH2GCkwITSalzw1Z9BPXEEevcK3FEGVbSt3iI8JtLdMkmUmLFccF&#10;gw19Gspvl84q2D+/81OXNKWZF4dzNy+kn/4WSo2G/W4FIlAf/sPv9pdWkC6WyxRed+IVkJ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w8yXGAAAA3gAAAA8AAAAAAAAA&#10;AAAAAAAAoQIAAGRycy9kb3ducmV2LnhtbFBLBQYAAAAABAAEAPkAAACUAwAAAAA=&#10;" strokeweight=".5pt">
                  <v:stroke startarrow="block"/>
                </v:shape>
                <v:group id="Group 3902" o:spid="_x0000_s3795" style="position:absolute;left:6853;top:10375;width:3720;height:725" coordorigin="6613,9574" coordsize="3720,11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0knnxgAAAN4A&#10;AAAPAAAAAAAAAAAAAAAAAKoCAABkcnMvZG93bnJldi54bWxQSwUGAAAAAAQABAD6AAAAnQMAAAAA&#10;">
                  <v:rect id="Rectangle 9680" o:spid="_x0000_s3796" style="position:absolute;left:6613;top:9574;width:1457;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Mf/MYA&#10;AADeAAAADwAAAGRycy9kb3ducmV2LnhtbESPQWvCQBSE74L/YXmCN92YSjGpq4hFsUeNF2+v2dck&#10;Nfs2ZFeN/vpuQfA4zMw3zHzZmVpcqXWVZQWTcQSCOLe64kLBMduMZiCcR9ZYWyYFd3KwXPR7c0y1&#10;vfGergdfiABhl6KC0vsmldLlJRl0Y9sQB+/HtgZ9kG0hdYu3ADe1jKPoXRqsOCyU2NC6pPx8uBgF&#10;31V8xMc+20Ym2bz5ry77vZw+lRoOutUHCE+df4Wf7Z1WEM+SZAr/d8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Mf/MYAAADeAAAADwAAAAAAAAAAAAAAAACYAgAAZHJz&#10;L2Rvd25yZXYueG1sUEsFBgAAAAAEAAQA9QAAAIsDAAAAAA==&#10;">
                    <v:textbox>
                      <w:txbxContent>
                        <w:p w:rsidR="00862F6C" w:rsidRPr="006E7411" w:rsidRDefault="00862F6C" w:rsidP="00357DDD">
                          <w:pPr>
                            <w:jc w:val="center"/>
                            <w:rPr>
                              <w:rFonts w:asciiTheme="majorHAnsi" w:hAnsiTheme="majorHAnsi"/>
                              <w:sz w:val="18"/>
                              <w:szCs w:val="18"/>
                              <w:lang w:val="fr-FR"/>
                            </w:rPr>
                          </w:pPr>
                          <w:r>
                            <w:rPr>
                              <w:rFonts w:asciiTheme="majorHAnsi" w:hAnsiTheme="majorHAnsi"/>
                              <w:sz w:val="18"/>
                              <w:szCs w:val="18"/>
                              <w:lang w:val="fr-FR"/>
                            </w:rPr>
                            <w:t>Stop Filling</w:t>
                          </w:r>
                        </w:p>
                      </w:txbxContent>
                    </v:textbox>
                  </v:rect>
                  <v:shape id="Text Box 9681" o:spid="_x0000_s3797" type="#_x0000_t202" style="position:absolute;left:8009;top:9574;width:2324;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jmfsgA&#10;AADeAAAADwAAAGRycy9kb3ducmV2LnhtbESPT2vCQBTE70K/w/IKvRTdaFubRFcphRa91T/U6yP7&#10;TILZt+nuNsZv7xYKHoeZ+Q0zX/amER05X1tWMB4lIIgLq2suFex3H8MUhA/IGhvLpOBCHpaLu8Ec&#10;c23PvKFuG0oRIexzVFCF0OZS+qIig35kW+LoHa0zGKJ0pdQOzxFuGjlJkqk0WHNcqLCl94qK0/bX&#10;KEifV93Br5++vovpscnC42v3+eOUerjv32YgAvXhFv5vr7SCSZplL/B3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SOZ+yAAAAN4AAAAPAAAAAAAAAAAAAAAAAJgCAABk&#10;cnMvZG93bnJldi54bWxQSwUGAAAAAAQABAD1AAAAjQMAAAAA&#10;">
                    <v:textbox>
                      <w:txbxContent>
                        <w:p w:rsidR="00862F6C" w:rsidRDefault="00862F6C" w:rsidP="00357DDD">
                          <w:pPr>
                            <w:rPr>
                              <w:rFonts w:asciiTheme="majorHAnsi" w:hAnsiTheme="majorHAnsi" w:cstheme="majorHAnsi"/>
                              <w:sz w:val="18"/>
                              <w:szCs w:val="18"/>
                            </w:rPr>
                          </w:pPr>
                          <w:r>
                            <w:rPr>
                              <w:rFonts w:asciiTheme="majorHAnsi" w:hAnsiTheme="majorHAnsi" w:cstheme="majorHAnsi"/>
                              <w:sz w:val="18"/>
                              <w:szCs w:val="18"/>
                            </w:rPr>
                            <w:t>Close CV603</w:t>
                          </w:r>
                        </w:p>
                        <w:p w:rsidR="00862F6C" w:rsidRPr="00886B36" w:rsidRDefault="00862F6C" w:rsidP="00357DDD">
                          <w:pPr>
                            <w:rPr>
                              <w:rFonts w:asciiTheme="majorHAnsi" w:hAnsiTheme="majorHAnsi" w:cstheme="majorHAnsi"/>
                              <w:sz w:val="18"/>
                              <w:szCs w:val="18"/>
                            </w:rPr>
                          </w:pPr>
                          <w:r>
                            <w:rPr>
                              <w:rFonts w:asciiTheme="majorHAnsi" w:hAnsiTheme="majorHAnsi" w:cstheme="majorHAnsi"/>
                              <w:sz w:val="18"/>
                              <w:szCs w:val="18"/>
                            </w:rPr>
                            <w:t>FV642, FV640 opened</w:t>
                          </w:r>
                        </w:p>
                      </w:txbxContent>
                    </v:textbox>
                  </v:shape>
                </v:group>
                <v:shape id="AutoShape 3905" o:spid="_x0000_s3798" type="#_x0000_t32" style="position:absolute;left:2287;top:2008;width:266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v1JscAAADeAAAADwAAAGRycy9kb3ducmV2LnhtbESPMW/CMBSE90r8B+shdWscMgAJGFRB&#10;q3ZggXZgfIpf4qjxcxQ7Ifz7ulIlxtPdfafb7ifbipF63zhWsEhSEMSl0w3XCr6/3l/WIHxA1tg6&#10;JgV38rDfzZ62WGh34zONl1CLCGFfoAITQldI6UtDFn3iOuLoVa63GKLsa6l7vEW4bWWWpktpseG4&#10;YLCjg6Hy5zJYBcf7qfwY0q42q+rtPKwq6RfXSqnn+fS6ARFoCo/wf/tTK8jWeb6EvzvxCsjd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S/UmxwAAAN4AAAAPAAAAAAAA&#10;AAAAAAAAAKECAABkcnMvZG93bnJldi54bWxQSwUGAAAAAAQABAD5AAAAlQMAAAAA&#10;" strokeweight=".5pt">
                  <v:stroke startarrow="block"/>
                </v:shape>
                <v:shape id="AutoShape 3906" o:spid="_x0000_s3799" type="#_x0000_t32" style="position:absolute;left:5570;top:2674;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J1U8cAAADeAAAADwAAAGRycy9kb3ducmV2LnhtbESPQWsCMRSE74X+h/CEXopmFWx1a5Rt&#10;QagFD1q9Pzevm+DmZbuJuv57IxR6HGbmG2a26FwtztQG61nBcJCBIC69tlwp2H0v+xMQISJrrD2T&#10;gisFWMwfH2aYa3/hDZ23sRIJwiFHBSbGJpcylIYchoFviJP341uHMcm2krrFS4K7Wo6y7EU6tJwW&#10;DDb0Yag8bk9OwXo1fC8Oxq6+Nr92PV4W9al63iv11OuKNxCRuvgf/mt/agWjyXT6Cv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InVTxwAAAN4AAAAPAAAAAAAA&#10;AAAAAAAAAKECAABkcnMvZG93bnJldi54bWxQSwUGAAAAAAQABAD5AAAAlQMAAAAA&#10;"/>
                <v:shape id="Text Box 3907" o:spid="_x0000_s3800" type="#_x0000_t202" style="position:absolute;left:5926;top:2464;width:2098;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Hl8IA&#10;AADeAAAADwAAAGRycy9kb3ducmV2LnhtbERPy4rCMBTdC/5DuIIb0VSZ0bYaRYUZ3Pr4gNvm2hab&#10;m9JEW//eLAZmeTjvza43tXhR6yrLCuazCARxbnXFhYLb9Wcag3AeWWNtmRS8ycFuOxxsMNW24zO9&#10;Lr4QIYRdigpK75tUSpeXZNDNbEMcuLttDfoA20LqFrsQbmq5iKKlNFhxaCixoWNJ+ePyNArup27y&#10;nXTZr7+tzl/LA1arzL6VGo/6/RqEp97/i//cJ61gESdJ2BvuhCsgt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JweXwgAAAN4AAAAPAAAAAAAAAAAAAAAAAJgCAABkcnMvZG93&#10;bnJldi54bWxQSwUGAAAAAAQABAD1AAAAhwMAAAAA&#10;" stroked="f">
                  <v:textbox>
                    <w:txbxContent>
                      <w:p w:rsidR="00862F6C" w:rsidRPr="00886B36" w:rsidRDefault="00862F6C" w:rsidP="00357DDD">
                        <w:pPr>
                          <w:rPr>
                            <w:rFonts w:asciiTheme="majorHAnsi" w:hAnsiTheme="majorHAnsi" w:cstheme="majorHAnsi"/>
                            <w:sz w:val="18"/>
                            <w:szCs w:val="18"/>
                          </w:rPr>
                        </w:pPr>
                        <w:r>
                          <w:rPr>
                            <w:rFonts w:asciiTheme="majorHAnsi" w:hAnsiTheme="majorHAnsi" w:cstheme="majorHAnsi"/>
                            <w:sz w:val="18"/>
                            <w:szCs w:val="18"/>
                          </w:rPr>
                          <w:t>Start sequence 13L</w:t>
                        </w:r>
                        <w:r w:rsidRPr="00886B36">
                          <w:rPr>
                            <w:rFonts w:asciiTheme="majorHAnsi" w:hAnsiTheme="majorHAnsi" w:cstheme="majorHAnsi"/>
                            <w:sz w:val="18"/>
                            <w:szCs w:val="18"/>
                          </w:rPr>
                          <w:t xml:space="preserve"> </w:t>
                        </w:r>
                      </w:p>
                    </w:txbxContent>
                  </v:textbox>
                </v:shape>
                <v:shape id="AutoShape 3908" o:spid="_x0000_s3801" type="#_x0000_t32" style="position:absolute;left:7440;top:11284;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FEuscAAADeAAAADwAAAGRycy9kb3ducmV2LnhtbESPQWsCMRSE74X+h/AKXkrNKlTcrVG2&#10;gqAFD2p7f928bkI3L+sm6vbfN4LgcZiZb5jZoneNOFMXrGcFo2EGgrjy2nKt4POwepmCCBFZY+OZ&#10;FPxRgMX88WGGhfYX3tF5H2uRIBwKVGBibAspQ2XIYRj6ljh5P75zGJPsaqk7vCS4a+Q4yybSoeW0&#10;YLClpaHqd39yCrab0Xv5bezmY3e029dV2Zzq5y+lBk99+QYiUh/v4Vt7rRWMp3mew/VOugJy/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8US6xwAAAN4AAAAPAAAAAAAA&#10;AAAAAAAAAKECAABkcnMvZG93bnJldi54bWxQSwUGAAAAAAQABAD5AAAAlQMAAAAA&#10;"/>
                <v:shape id="Text Box 3909" o:spid="_x0000_s3802" type="#_x0000_t202" style="position:absolute;left:7632;top:11091;width:1376;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FsIA&#10;AADeAAAADwAAAGRycy9kb3ducmV2LnhtbESPy4rCMBSG9wO+QziCuzFRdNBqFJlBcKWMN3B3aI5t&#10;sTkpTbT17c1CcPnz3/jmy9aW4kG1LxxrGPQVCOLUmYIzDcfD+nsCwgdkg6Vj0vAkD8tF52uOiXEN&#10;/9NjHzIRR9gnqCEPoUqk9GlOFn3fVcTRu7raYoiyzqSpsYnjtpRDpX6kxYLjQ44V/eaU3vZ3q+G0&#10;vV7OI7XL/uy4alyrJNup1LrXbVczEIHa8Am/2xujYThVKgJEnI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78sWwgAAAN4AAAAPAAAAAAAAAAAAAAAAAJgCAABkcnMvZG93&#10;bnJldi54bWxQSwUGAAAAAAQABAD1AAAAhwMAAAAA&#10;" filled="f" stroked="f">
                  <v:textbox>
                    <w:txbxContent>
                      <w:p w:rsidR="00862F6C" w:rsidRPr="00AB365E" w:rsidRDefault="00862F6C" w:rsidP="00357DDD">
                        <w:pPr>
                          <w:rPr>
                            <w:rFonts w:asciiTheme="majorHAnsi" w:hAnsiTheme="majorHAnsi" w:cstheme="majorHAnsi"/>
                            <w:sz w:val="18"/>
                            <w:szCs w:val="18"/>
                            <w:lang w:val="fr-FR"/>
                          </w:rPr>
                        </w:pPr>
                        <w:r>
                          <w:rPr>
                            <w:rFonts w:asciiTheme="majorHAnsi" w:hAnsiTheme="majorHAnsi" w:cstheme="majorHAnsi"/>
                            <w:sz w:val="18"/>
                            <w:szCs w:val="18"/>
                            <w:lang w:val="fr-FR"/>
                          </w:rPr>
                          <w:t>CV603 closed</w:t>
                        </w:r>
                      </w:p>
                    </w:txbxContent>
                  </v:textbox>
                </v:shape>
                <v:group id="Group 3910" o:spid="_x0000_s3803" style="position:absolute;left:6848;top:11474;width:3720;height:725" coordorigin="6613,9574" coordsize="3720,11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mJKm8cAAADe&#10;AAAADwAAAAAAAAAAAAAAAACqAgAAZHJzL2Rvd25yZXYueG1sUEsFBgAAAAAEAAQA+gAAAJ4DAAAA&#10;AA==&#10;">
                  <v:rect id="Rectangle 11485" o:spid="_x0000_s3804" style="position:absolute;left:6613;top:9574;width:1457;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gag8YA&#10;AADeAAAADwAAAGRycy9kb3ducmV2LnhtbESPQWvCQBSE70L/w/IKvemuKRSTugZRUtqjxou3Z/Y1&#10;SZt9G7Krpv313YLgcZiZb5hlPtpOXGjwrWMN85kCQVw503Kt4VAW0wUIH5ANdo5Jww95yFcPkyVm&#10;xl15R5d9qEWEsM9QQxNCn0npq4Ys+pnriaP36QaLIcqhlmbAa4TbTiZKvUiLLceFBnvaNFR9789W&#10;w6lNDvi7K9+UTYvn8DGWX+fjVuunx3H9CiLQGO7hW/vdaEhSpRL4vxOv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gag8YAAADeAAAADwAAAAAAAAAAAAAAAACYAgAAZHJz&#10;L2Rvd25yZXYueG1sUEsFBgAAAAAEAAQA9QAAAIsDAAAAAA==&#10;">
                    <v:textbox>
                      <w:txbxContent>
                        <w:p w:rsidR="00862F6C" w:rsidRPr="006E7411" w:rsidRDefault="00862F6C" w:rsidP="00357DDD">
                          <w:pPr>
                            <w:jc w:val="center"/>
                            <w:rPr>
                              <w:rFonts w:asciiTheme="majorHAnsi" w:hAnsiTheme="majorHAnsi"/>
                              <w:sz w:val="18"/>
                              <w:szCs w:val="18"/>
                              <w:lang w:val="fr-FR"/>
                            </w:rPr>
                          </w:pPr>
                          <w:r>
                            <w:rPr>
                              <w:rFonts w:asciiTheme="majorHAnsi" w:hAnsiTheme="majorHAnsi"/>
                              <w:sz w:val="18"/>
                              <w:szCs w:val="18"/>
                              <w:lang w:val="fr-FR"/>
                            </w:rPr>
                            <w:t>Filling circuit closed</w:t>
                          </w:r>
                        </w:p>
                      </w:txbxContent>
                    </v:textbox>
                  </v:rect>
                  <v:shape id="Text Box 11486" o:spid="_x0000_s3805" type="#_x0000_t202" style="position:absolute;left:8009;top:9574;width:2324;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PjAccA&#10;AADeAAAADwAAAGRycy9kb3ducmV2LnhtbESPQWsCMRSE70L/Q3iFXkQTtVjdGqUUWvSmVvT62Dx3&#10;l25e1iRdt/++EQoeh5n5hlmsOluLlnyoHGsYDRUI4tyZigsNh6+PwQxEiMgGa8ek4ZcCrJYPvQVm&#10;xl15R+0+FiJBOGSooYyxyaQMeUkWw9A1xMk7O28xJukLaTxeE9zWcqzUVFqsOC2U2NB7Sfn3/sdq&#10;mD2v21PYTLbHfHqu57H/0n5evNZPj93bK4hIXbyH/9tro2E8V2oCt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D4wHHAAAA3gAAAA8AAAAAAAAAAAAAAAAAmAIAAGRy&#10;cy9kb3ducmV2LnhtbFBLBQYAAAAABAAEAPUAAACMAwAAAAA=&#10;">
                    <v:textbox>
                      <w:txbxContent>
                        <w:p w:rsidR="00862F6C" w:rsidRPr="00886B36" w:rsidRDefault="00862F6C" w:rsidP="00357DDD">
                          <w:pPr>
                            <w:rPr>
                              <w:rFonts w:asciiTheme="majorHAnsi" w:hAnsiTheme="majorHAnsi" w:cstheme="majorHAnsi"/>
                              <w:sz w:val="18"/>
                              <w:szCs w:val="18"/>
                            </w:rPr>
                          </w:pPr>
                          <w:r>
                            <w:rPr>
                              <w:rFonts w:asciiTheme="majorHAnsi" w:hAnsiTheme="majorHAnsi" w:cstheme="majorHAnsi"/>
                              <w:sz w:val="18"/>
                              <w:szCs w:val="18"/>
                            </w:rPr>
                            <w:t>Close FV642, FV640</w:t>
                          </w:r>
                        </w:p>
                      </w:txbxContent>
                    </v:textbox>
                  </v:shape>
                </v:group>
                <v:shape id="Text Box 3913" o:spid="_x0000_s3806" type="#_x0000_t202" style="position:absolute;left:7696;top:12222;width:1376;height: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TNFcQA&#10;AADeAAAADwAAAGRycy9kb3ducmV2LnhtbESPQYvCMBSE78L+h/AWvGmyorJWo4gieFLU3QVvj+bZ&#10;lm1eShNt/fdGEDwOM/MNM1u0thQ3qn3hWMNXX4EgTp0pONPwc9r0vkH4gGywdEwa7uRhMf/ozDAx&#10;ruED3Y4hExHCPkENeQhVIqVPc7Lo+64ijt7F1RZDlHUmTY1NhNtSDpQaS4sFx4UcK1rllP4fr1bD&#10;7+5y/huqfba2o6pxrZJsJ1Lr7me7nIII1IZ3+NXeGg2DiVJDeN6JV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UzRXEAAAA3gAAAA8AAAAAAAAAAAAAAAAAmAIAAGRycy9k&#10;b3ducmV2LnhtbFBLBQYAAAAABAAEAPUAAACJAwAAAAA=&#10;" filled="f" stroked="f">
                  <v:textbox>
                    <w:txbxContent>
                      <w:p w:rsidR="00862F6C" w:rsidRPr="00AB365E" w:rsidRDefault="00862F6C" w:rsidP="00357DDD">
                        <w:pPr>
                          <w:rPr>
                            <w:rFonts w:asciiTheme="majorHAnsi" w:hAnsiTheme="majorHAnsi" w:cstheme="majorHAnsi"/>
                            <w:sz w:val="18"/>
                            <w:szCs w:val="18"/>
                            <w:lang w:val="fr-FR"/>
                          </w:rPr>
                        </w:pPr>
                        <w:r>
                          <w:rPr>
                            <w:rFonts w:asciiTheme="majorHAnsi" w:hAnsiTheme="majorHAnsi" w:cstheme="majorHAnsi"/>
                            <w:sz w:val="18"/>
                            <w:szCs w:val="18"/>
                            <w:lang w:val="fr-FR"/>
                          </w:rPr>
                          <w:t>FV642 closed</w:t>
                        </w:r>
                      </w:p>
                    </w:txbxContent>
                  </v:textbox>
                </v:shape>
                <v:shape id="AutoShape 3914" o:spid="_x0000_s3807" type="#_x0000_t32" style="position:absolute;left:7430;top:12371;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J2L8cAAADeAAAADwAAAGRycy9kb3ducmV2LnhtbESPQWsCMRSE74X+h/AKXkpNFBS7Ncq2&#10;IKjgQdveXzevm9DNy3YTdfvvG0HwOMzMN8x82ftGnKiLLrCG0VCBIK6CcVxr+HhfPc1AxIRssAlM&#10;Gv4ownJxfzfHwoQz7+l0SLXIEI4FarAptYWUsbLkMQ5DS5y979B5TFl2tTQdnjPcN3Ks1FR6dJwX&#10;LLb0Zqn6ORy9ht1m9Fp+WbfZ7n/dbrIqm2P9+Kn14KEvX0Ak6tMtfG2vjYbxs1ITuNzJV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knYvxwAAAN4AAAAPAAAAAAAA&#10;AAAAAAAAAKECAABkcnMvZG93bnJldi54bWxQSwUGAAAAAAQABAD5AAAAlQMAAAAA&#10;"/>
                <v:rect id="Rectangle 3915" o:spid="_x0000_s3808" style="position:absolute;left:5027;top:1598;width:1091;height: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McgMMA&#10;AADeAAAADwAAAGRycy9kb3ducmV2LnhtbESPQYvCMBSE7wv+h/AEb2tqhUWrUURR3KPWi7dn82yr&#10;zUtpolZ//WZB8DjMzDfMdN6aStypcaVlBYN+BII4s7rkXMEhXX+PQDiPrLGyTAqe5GA+63xNMdH2&#10;wTu6730uAoRdggoK7+tESpcVZND1bU0cvLNtDPogm1zqBh8BbioZR9GPNFhyWCiwpmVB2XV/MwpO&#10;ZXzA1y7dRGa8HvrfNr3cjiulet12MQHhqfWf8Lu91QricUDC/51wBe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McgMMAAADeAAAADwAAAAAAAAAAAAAAAACYAgAAZHJzL2Rv&#10;d25yZXYueG1sUEsFBgAAAAAEAAQA9QAAAIgDAAAAAA==&#10;">
                  <v:textbox>
                    <w:txbxContent>
                      <w:p w:rsidR="00862F6C" w:rsidRPr="00886B36" w:rsidRDefault="00862F6C" w:rsidP="00357DDD">
                        <w:pPr>
                          <w:spacing w:before="120"/>
                          <w:jc w:val="center"/>
                          <w:rPr>
                            <w:rFonts w:asciiTheme="majorHAnsi" w:hAnsiTheme="majorHAnsi" w:cstheme="majorHAnsi"/>
                            <w:sz w:val="18"/>
                            <w:szCs w:val="18"/>
                            <w:lang w:val="fr-FR"/>
                          </w:rPr>
                        </w:pPr>
                        <w:r>
                          <w:rPr>
                            <w:rFonts w:asciiTheme="majorHAnsi" w:hAnsiTheme="majorHAnsi" w:cstheme="majorHAnsi"/>
                            <w:sz w:val="18"/>
                            <w:szCs w:val="18"/>
                            <w:lang w:val="fr-FR"/>
                          </w:rPr>
                          <w:t>Stop</w:t>
                        </w:r>
                      </w:p>
                    </w:txbxContent>
                  </v:textbox>
                </v:rect>
                <v:shape id="Text Box 3916" o:spid="_x0000_s3809" type="#_x0000_t202" style="position:absolute;left:6113;top:1598;width:2083;height: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lAscA&#10;AADeAAAADwAAAGRycy9kb3ducmV2LnhtbESPW2sCMRSE3wv+h3AKfSmaqMXL1iilUNE3b9jXw+a4&#10;u3Rzsk3SdfvvG6Hg4zAz3zCLVWdr0ZIPlWMNw4ECQZw7U3Gh4XT86M9AhIhssHZMGn4pwGrZe1hg&#10;ZtyV99QeYiEShEOGGsoYm0zKkJdkMQxcQ5y8i/MWY5K+kMbjNcFtLUdKTaTFitNCiQ29l5R/HX6s&#10;htnLpv0M2/HunE8u9Tw+T9v1t9f66bF7ewURqYv38H97YzSM5kpN4XYnXQ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45QLHAAAA3gAAAA8AAAAAAAAAAAAAAAAAmAIAAGRy&#10;cy9kb3ducmV2LnhtbFBLBQYAAAAABAAEAPUAAACMAwAAAAA=&#10;">
                  <v:textbox>
                    <w:txbxContent>
                      <w:p w:rsidR="00862F6C" w:rsidRPr="00775E90" w:rsidRDefault="00862F6C" w:rsidP="00357DDD">
                        <w:pPr>
                          <w:spacing w:before="120"/>
                          <w:rPr>
                            <w:rFonts w:asciiTheme="majorHAnsi" w:hAnsiTheme="majorHAnsi" w:cstheme="majorHAnsi"/>
                            <w:b/>
                          </w:rPr>
                        </w:pPr>
                        <w:r w:rsidRPr="00775E90">
                          <w:rPr>
                            <w:rFonts w:asciiTheme="majorHAnsi" w:hAnsiTheme="majorHAnsi" w:cstheme="majorHAnsi"/>
                            <w:b/>
                          </w:rPr>
                          <w:t xml:space="preserve">Sequence </w:t>
                        </w:r>
                        <w:r>
                          <w:rPr>
                            <w:rFonts w:asciiTheme="majorHAnsi" w:hAnsiTheme="majorHAnsi" w:cstheme="majorHAnsi"/>
                            <w:b/>
                          </w:rPr>
                          <w:t>13L</w:t>
                        </w:r>
                      </w:p>
                      <w:p w:rsidR="00862F6C" w:rsidRPr="00886B36" w:rsidRDefault="00862F6C" w:rsidP="00357DDD">
                        <w:pPr>
                          <w:rPr>
                            <w:rFonts w:asciiTheme="majorHAnsi" w:hAnsiTheme="majorHAnsi" w:cstheme="majorHAnsi"/>
                            <w:sz w:val="18"/>
                            <w:szCs w:val="18"/>
                          </w:rPr>
                        </w:pPr>
                      </w:p>
                    </w:txbxContent>
                  </v:textbox>
                </v:shape>
                <v:rect id="Rectangle 3917" o:spid="_x0000_s3810" style="position:absolute;left:4982;top:2843;width:1163;height:1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tacMA&#10;AADeAAAADwAAAGRycy9kb3ducmV2LnhtbERPPW/CMBDdK/EfrENiK3ZTqSopBlWgVHRMwtLtGl+T&#10;QHyOYgcCv74eKnV8et/r7WQ7caHBt441PC0VCOLKmZZrDccye3wF4QOywc4xabiRh+1m9rDG1Lgr&#10;53QpQi1iCPsUNTQh9KmUvmrIol+6njhyP26wGCIcamkGvMZw28lEqRdpseXY0GBPu4aqczFaDd9t&#10;csR7Xn4ou8qew+dUnsavvdaL+fT+BiLQFP7Ff+6D0ZCslIp74514Be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tacMAAADeAAAADwAAAAAAAAAAAAAAAACYAgAAZHJzL2Rv&#10;d25yZXYueG1sUEsFBgAAAAAEAAQA9QAAAIgDAAAAAA==&#10;">
                  <v:textbox>
                    <w:txbxContent>
                      <w:p w:rsidR="00862F6C" w:rsidRPr="00886B36" w:rsidRDefault="00862F6C" w:rsidP="00357DDD">
                        <w:pPr>
                          <w:spacing w:before="120"/>
                          <w:jc w:val="center"/>
                          <w:rPr>
                            <w:rFonts w:asciiTheme="majorHAnsi" w:hAnsiTheme="majorHAnsi" w:cstheme="majorHAnsi"/>
                            <w:sz w:val="18"/>
                            <w:szCs w:val="18"/>
                            <w:lang w:val="fr-FR"/>
                          </w:rPr>
                        </w:pPr>
                        <w:r w:rsidRPr="00886B36">
                          <w:rPr>
                            <w:rFonts w:asciiTheme="majorHAnsi" w:hAnsiTheme="majorHAnsi" w:cstheme="majorHAnsi"/>
                            <w:sz w:val="18"/>
                            <w:szCs w:val="18"/>
                            <w:lang w:val="fr-FR"/>
                          </w:rPr>
                          <w:t>Filling ready</w:t>
                        </w:r>
                      </w:p>
                    </w:txbxContent>
                  </v:textbox>
                </v:rect>
                <v:shape id="Text Box 3918" o:spid="_x0000_s3811" type="#_x0000_t202" style="position:absolute;left:6140;top:2843;width:2221;height:1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vU68cA&#10;AADeAAAADwAAAGRycy9kb3ducmV2LnhtbESPW0sDMRSE34X+h3AEX6RNWqXtrpsWEZT6Zi/U18Pm&#10;7AU3J2sSt+u/N4Lg4zAz3zDFdrSdGMiH1rGG+UyBIC6dabnWcDo+T9cgQkQ22DkmDd8UYLuZXBWY&#10;G3fhPQ2HWIsE4ZCjhibGPpcylA1ZDDPXEyevct5iTNLX0ni8JLjt5EKppbTYclposKenhsqPw5fV&#10;sL7fDe/h9e7tXC6rLou3q+Hl02t9cz0+PoCINMb/8F97ZzQsMqUy+L2Tr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r1OvHAAAA3gAAAA8AAAAAAAAAAAAAAAAAmAIAAGRy&#10;cy9kb3ducmV2LnhtbFBLBQYAAAAABAAEAPUAAACMAwAAAAA=&#10;">
                  <v:textbox>
                    <w:txbxContent>
                      <w:p w:rsidR="00862F6C" w:rsidRPr="00886B36" w:rsidRDefault="00862F6C" w:rsidP="00357DDD">
                        <w:pPr>
                          <w:spacing w:before="120"/>
                          <w:rPr>
                            <w:rFonts w:asciiTheme="majorHAnsi" w:hAnsiTheme="majorHAnsi" w:cstheme="majorHAnsi"/>
                            <w:sz w:val="18"/>
                            <w:szCs w:val="18"/>
                          </w:rPr>
                        </w:pPr>
                        <w:r>
                          <w:rPr>
                            <w:rFonts w:asciiTheme="majorHAnsi" w:hAnsiTheme="majorHAnsi" w:cstheme="majorHAnsi"/>
                            <w:sz w:val="18"/>
                            <w:szCs w:val="18"/>
                          </w:rPr>
                          <w:t>Open FV642, FV640</w:t>
                        </w:r>
                      </w:p>
                      <w:p w:rsidR="00862F6C" w:rsidRPr="00886B36" w:rsidRDefault="00862F6C" w:rsidP="00357DDD">
                        <w:pPr>
                          <w:rPr>
                            <w:rFonts w:asciiTheme="majorHAnsi" w:hAnsiTheme="majorHAnsi" w:cstheme="majorHAnsi"/>
                            <w:sz w:val="18"/>
                            <w:szCs w:val="18"/>
                          </w:rPr>
                        </w:pPr>
                      </w:p>
                    </w:txbxContent>
                  </v:textbox>
                </v:shape>
                <v:shape id="AutoShape 3919" o:spid="_x0000_s3812" type="#_x0000_t32" style="position:absolute;left:6753;top:9663;width:419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B54cQAAADeAAAADwAAAGRycy9kb3ducmV2LnhtbESPy4rCMBSG9wPzDuEMuBtTC4p2jKV0&#10;kHEleNnM7tAc22JzUpJY69ubheDy57/xrfPRdGIg51vLCmbTBARxZXXLtYLzafu9BOEDssbOMil4&#10;kId88/mxxkzbOx9oOIZaxBH2GSpoQugzKX3VkEE/tT1x9C7WGQxRulpqh/c4bjqZJslCGmw5PjTY&#10;U9lQdT3ejIJt+z/n8jD8po+uKE9/gRbutldq8jUWPyACjeEdfrV3WkG6SmYRIOJEFJCb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cHnhxAAAAN4AAAAPAAAAAAAAAAAA&#10;AAAAAKECAABkcnMvZG93bnJldi54bWxQSwUGAAAAAAQABAD5AAAAkgMAAAAA&#10;" strokeweight=".5pt">
                  <v:stroke startarrow="block" endarrow="block"/>
                </v:shape>
                <v:shape id="AutoShape 3920" o:spid="_x0000_s3813" type="#_x0000_t32" style="position:absolute;left:7134;top:9562;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Dm8ccAAADeAAAADwAAAGRycy9kb3ducmV2LnhtbESPQWsCMRSE74X+h/AKXopmV1DarVG2&#10;gqAFD9p6f928bkI3L9tN1PXfm4LgcZiZb5jZoneNOFEXrGcF+SgDQVx5bblW8PW5Gr6ACBFZY+OZ&#10;FFwowGL++DDDQvsz7+i0j7VIEA4FKjAxtoWUoTLkMIx8S5y8H985jEl2tdQdnhPcNXKcZVPp0HJa&#10;MNjS0lD1uz86BdtN/l5+G7v52P3Z7WRVNsf6+aDU4Kkv30BE6uM9fGuvtYLxa5bn8H8nXQ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cObxxwAAAN4AAAAPAAAAAAAA&#10;AAAAAAAAAKECAABkcnMvZG93bnJldi54bWxQSwUGAAAAAAQABAD5AAAAlQMAAAAA&#10;"/>
                <v:shape id="AutoShape 3921" o:spid="_x0000_s3814" type="#_x0000_t32" style="position:absolute;left:8023;top:9551;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J4hsgAAADeAAAADwAAAGRycy9kb3ducmV2LnhtbESPQWsCMRSE70L/Q3iFXqRmd6Fit0ZZ&#10;C0IteFDb++vmdRO6eVk3Ubf/vikIHoeZ+YaZLwfXijP1wXpWkE8yEMS115YbBR+H9eMMRIjIGlvP&#10;pOCXAiwXd6M5ltpfeEfnfWxEgnAoUYGJsSulDLUhh2HiO+LkffveYUyyb6Tu8ZLgrpVFlk2lQ8tp&#10;wWBHr4bqn/3JKdhu8lX1ZezmfXe026d11Z6a8adSD/dD9QIi0hBv4Wv7TSsonrO8gP876QrIx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6J4hsgAAADeAAAADwAAAAAA&#10;AAAAAAAAAAChAgAAZHJzL2Rvd25yZXYueG1sUEsFBgAAAAAEAAQA+QAAAJYDAAAAAA==&#10;"/>
                <v:shape id="AutoShape 3922" o:spid="_x0000_s3815" type="#_x0000_t32" style="position:absolute;left:7516;top:7504;width:33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poMcAAADeAAAADwAAAGRycy9kb3ducmV2LnhtbESPQUvDQBSE70L/w/IEb2aTCGLTboIV&#10;pGrpodH2/Mg+k2D2bdxd2+iv7wqCx2FmvmGW1WQGcSTne8sKsiQFQdxY3XOr4O318foOhA/IGgfL&#10;pOCbPFTl7GKJhbYn3tGxDq2IEPYFKuhCGAspfdORQZ/YkTh679YZDFG6VmqHpwg3g8zT9FYa7Dku&#10;dDjSQ0fNR/1lFLxsxj7/XG/d8xDoUOuf/Wqd7ZW6upzuFyACTeE//Nd+0gryeZrdwO+deAVkeQ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zSmgxwAAAN4AAAAPAAAAAAAA&#10;AAAAAAAAAKECAABkcnMvZG93bnJldi54bWxQSwUGAAAAAAQABAD5AAAAlQMAAAAA&#10;" strokeweight=".5pt">
                  <v:stroke endarrow="block"/>
                </v:shape>
                <v:shape id="AutoShape 3923" o:spid="_x0000_s3816" type="#_x0000_t32" style="position:absolute;left:9168;top:7508;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79usYAAADeAAAADwAAAGRycy9kb3ducmV2LnhtbESP3WrCQBSE7wu+w3IE7+quPxWNriIF&#10;odiLouYBDtljEs2eDdltkr69WxC8HGbmG2az620lWmp86VjDZKxAEGfOlJxrSC+H9yUIH5ANVo5J&#10;wx952G0HbxtMjOv4RO055CJC2CeooQihTqT0WUEW/djVxNG7usZiiLLJpWmwi3BbyalSC2mx5LhQ&#10;YE2fBWX386/V8L2ch/x2urpZ2v58yFodD2m30Ho07PdrEIH68Ao/219Gw3SlJnP4vxOvgN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u+/brGAAAA3gAAAA8AAAAAAAAA&#10;AAAAAAAAoQIAAGRycy9kb3ducmV2LnhtbFBLBQYAAAAABAAEAPkAAACUAwAAAAA=&#10;"/>
                <v:group id="Group 3924" o:spid="_x0000_s3817" style="position:absolute;left:2588;top:5677;width:3423;height:1190" coordorigin="2348,4866" coordsize="3423,1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gNpFxgAAAN4A&#10;AAAPAAAAAAAAAAAAAAAAAKoCAABkcnMvZG93bnJldi54bWxQSwUGAAAAAAQABAD6AAAAnQMAAAAA&#10;">
                  <v:rect id="Rectangle 9683" o:spid="_x0000_s3818" style="position:absolute;left:2348;top:4866;width:1513;height:1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KXcUA&#10;AADeAAAADwAAAGRycy9kb3ducmV2LnhtbESPQWvCQBSE7wX/w/KE3uquKUiNriIWiz1qvHh7Zp9J&#10;NPs2ZFeN/fWuUPA4zMw3zHTe2VpcqfWVYw3DgQJBnDtTcaFhl60+vkD4gGywdkwa7uRhPuu9TTE1&#10;7sYbum5DISKEfYoayhCaVEqfl2TRD1xDHL2jay2GKNtCmhZvEW5rmSg1khYrjgslNrQsKT9vL1bD&#10;oUp2+LfJfpQdrz7Db5edLvtvrd/73WICIlAXXuH/9tpoSMZqOILnnXg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WopdxQAAAN4AAAAPAAAAAAAAAAAAAAAAAJgCAABkcnMv&#10;ZG93bnJldi54bWxQSwUGAAAAAAQABAD1AAAAigMAAAAA&#10;">
                    <v:textbox>
                      <w:txbxContent>
                        <w:p w:rsidR="00862F6C" w:rsidRPr="00886B36" w:rsidRDefault="00862F6C" w:rsidP="00357DDD">
                          <w:pPr>
                            <w:spacing w:before="120"/>
                            <w:jc w:val="center"/>
                            <w:rPr>
                              <w:rFonts w:asciiTheme="majorHAnsi" w:hAnsiTheme="majorHAnsi" w:cstheme="majorHAnsi"/>
                              <w:sz w:val="18"/>
                              <w:szCs w:val="18"/>
                            </w:rPr>
                          </w:pPr>
                          <w:r w:rsidRPr="00886B36">
                            <w:rPr>
                              <w:rFonts w:asciiTheme="majorHAnsi" w:hAnsiTheme="majorHAnsi" w:cstheme="majorHAnsi"/>
                              <w:sz w:val="18"/>
                              <w:szCs w:val="18"/>
                            </w:rPr>
                            <w:t>Regulation</w:t>
                          </w:r>
                        </w:p>
                        <w:p w:rsidR="00862F6C" w:rsidRPr="00886B36" w:rsidRDefault="00862F6C" w:rsidP="00357DDD">
                          <w:pPr>
                            <w:jc w:val="center"/>
                            <w:rPr>
                              <w:rFonts w:asciiTheme="majorHAnsi" w:hAnsiTheme="majorHAnsi" w:cstheme="majorHAnsi"/>
                              <w:sz w:val="18"/>
                              <w:szCs w:val="18"/>
                            </w:rPr>
                          </w:pPr>
                          <w:r w:rsidRPr="00886B36">
                            <w:rPr>
                              <w:rFonts w:asciiTheme="majorHAnsi" w:hAnsiTheme="majorHAnsi" w:cstheme="majorHAnsi"/>
                              <w:sz w:val="18"/>
                              <w:szCs w:val="18"/>
                            </w:rPr>
                            <w:t>mode</w:t>
                          </w:r>
                        </w:p>
                      </w:txbxContent>
                    </v:textbox>
                  </v:rect>
                  <v:shape id="Text Box 9684" o:spid="_x0000_s3819" type="#_x0000_t202" style="position:absolute;left:3860;top:4866;width:1911;height:1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Fz38gA&#10;AADeAAAADwAAAGRycy9kb3ducmV2LnhtbESPW2sCMRSE3wv+h3AEX4qb1RYvW6MUwWLfWiv6etic&#10;vdDNyTaJ6/rvTaHQx2FmvmFWm940oiPna8sKJkkKgji3uuZSwfFrN16A8AFZY2OZFNzIw2Y9eFhh&#10;pu2VP6k7hFJECPsMFVQhtJmUPq/IoE9sSxy9wjqDIUpXSu3wGuGmkdM0nUmDNceFClvaVpR/Hy5G&#10;weJ53539+9PHKZ8VzTI8zru3H6fUaNi/voAI1If/8F97rxVMl+lkDr934hWQ6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IXPfyAAAAN4AAAAPAAAAAAAAAAAAAAAAAJgCAABk&#10;cnMvZG93bnJldi54bWxQSwUGAAAAAAQABAD1AAAAjQMAAAAA&#10;">
                    <v:textbox>
                      <w:txbxContent>
                        <w:p w:rsidR="00862F6C" w:rsidRPr="00886B36" w:rsidRDefault="00862F6C" w:rsidP="00357DDD">
                          <w:pPr>
                            <w:rPr>
                              <w:rFonts w:asciiTheme="majorHAnsi" w:hAnsiTheme="majorHAnsi" w:cstheme="majorHAnsi"/>
                              <w:sz w:val="18"/>
                              <w:szCs w:val="18"/>
                            </w:rPr>
                          </w:pPr>
                          <w:r w:rsidRPr="00886B36">
                            <w:rPr>
                              <w:rFonts w:asciiTheme="majorHAnsi" w:hAnsiTheme="majorHAnsi" w:cstheme="majorHAnsi"/>
                              <w:sz w:val="18"/>
                              <w:szCs w:val="18"/>
                            </w:rPr>
                            <w:t>CV60</w:t>
                          </w:r>
                          <w:r>
                            <w:rPr>
                              <w:rFonts w:asciiTheme="majorHAnsi" w:hAnsiTheme="majorHAnsi" w:cstheme="majorHAnsi"/>
                              <w:sz w:val="18"/>
                              <w:szCs w:val="18"/>
                            </w:rPr>
                            <w:t>3</w:t>
                          </w:r>
                          <w:r w:rsidRPr="00886B36">
                            <w:rPr>
                              <w:rFonts w:asciiTheme="majorHAnsi" w:hAnsiTheme="majorHAnsi" w:cstheme="majorHAnsi"/>
                              <w:sz w:val="18"/>
                              <w:szCs w:val="18"/>
                            </w:rPr>
                            <w:t xml:space="preserve"> regulated</w:t>
                          </w:r>
                        </w:p>
                        <w:p w:rsidR="00862F6C" w:rsidRDefault="00862F6C" w:rsidP="00357DDD">
                          <w:pPr>
                            <w:spacing w:line="312" w:lineRule="auto"/>
                            <w:rPr>
                              <w:rFonts w:asciiTheme="majorHAnsi" w:hAnsiTheme="majorHAnsi" w:cstheme="majorHAnsi"/>
                              <w:sz w:val="18"/>
                              <w:szCs w:val="18"/>
                            </w:rPr>
                          </w:pPr>
                          <w:r>
                            <w:rPr>
                              <w:rFonts w:asciiTheme="majorHAnsi" w:hAnsiTheme="majorHAnsi" w:cstheme="majorHAnsi"/>
                              <w:sz w:val="18"/>
                              <w:szCs w:val="18"/>
                            </w:rPr>
                            <w:t>LI670=LI67</w:t>
                          </w:r>
                          <w:r w:rsidRPr="00886B36">
                            <w:rPr>
                              <w:rFonts w:asciiTheme="majorHAnsi" w:hAnsiTheme="majorHAnsi" w:cstheme="majorHAnsi"/>
                              <w:sz w:val="18"/>
                              <w:szCs w:val="18"/>
                            </w:rPr>
                            <w:t>0setPoint</w:t>
                          </w:r>
                        </w:p>
                        <w:p w:rsidR="00862F6C" w:rsidRPr="00886B36" w:rsidRDefault="00862F6C" w:rsidP="00357DDD">
                          <w:pPr>
                            <w:spacing w:line="312" w:lineRule="auto"/>
                            <w:rPr>
                              <w:rFonts w:asciiTheme="majorHAnsi" w:hAnsiTheme="majorHAnsi" w:cstheme="majorHAnsi"/>
                              <w:sz w:val="18"/>
                              <w:szCs w:val="18"/>
                            </w:rPr>
                          </w:pPr>
                          <w:r>
                            <w:rPr>
                              <w:rFonts w:asciiTheme="majorHAnsi" w:hAnsiTheme="majorHAnsi" w:cstheme="majorHAnsi"/>
                              <w:sz w:val="18"/>
                              <w:szCs w:val="18"/>
                            </w:rPr>
                            <w:t>FV642, FV640 opened</w:t>
                          </w:r>
                        </w:p>
                        <w:p w:rsidR="00862F6C" w:rsidRPr="00886B36" w:rsidRDefault="00862F6C" w:rsidP="00357DDD">
                          <w:pPr>
                            <w:spacing w:line="312" w:lineRule="auto"/>
                            <w:rPr>
                              <w:rFonts w:asciiTheme="majorHAnsi" w:hAnsiTheme="majorHAnsi" w:cstheme="majorHAnsi"/>
                              <w:sz w:val="18"/>
                              <w:szCs w:val="18"/>
                            </w:rPr>
                          </w:pPr>
                        </w:p>
                      </w:txbxContent>
                    </v:textbox>
                  </v:shape>
                </v:group>
                <v:rect id="Rectangle 3928" o:spid="_x0000_s3820" style="position:absolute;left:6955;top:5863;width:1262;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m7tMQA&#10;AADeAAAADwAAAGRycy9kb3ducmV2LnhtbERPPW/CMBDdK/EfrENia2xSqSohBlWtqOgYwsJ2xNck&#10;bXyOYkMCv74eKnV8et/5drKduNLgW8calokCQVw503Kt4VjuHl9A+IBssHNMGm7kYbuZPeSYGTdy&#10;QddDqEUMYZ+hhiaEPpPSVw1Z9InriSP35QaLIcKhlmbAMYbbTqZKPUuLLceGBnt6a6j6OVyshnOb&#10;HvFelB/KrnZP4XMqvy+nd60X8+l1DSLQFP7Ff+690ZCu1DLujXfiFZ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Ju7TEAAAA3gAAAA8AAAAAAAAAAAAAAAAAmAIAAGRycy9k&#10;b3ducmV2LnhtbFBLBQYAAAAABAAEAPUAAACJAwAAAAA=&#10;">
                  <v:textbox>
                    <w:txbxContent>
                      <w:p w:rsidR="00862F6C" w:rsidRPr="00886B36" w:rsidRDefault="00862F6C" w:rsidP="00357DDD">
                        <w:pPr>
                          <w:spacing w:before="120"/>
                          <w:jc w:val="center"/>
                          <w:rPr>
                            <w:rFonts w:asciiTheme="majorHAnsi" w:hAnsiTheme="majorHAnsi" w:cstheme="majorHAnsi"/>
                            <w:sz w:val="18"/>
                            <w:szCs w:val="18"/>
                          </w:rPr>
                        </w:pPr>
                        <w:r w:rsidRPr="00886B36">
                          <w:rPr>
                            <w:rFonts w:asciiTheme="majorHAnsi" w:hAnsiTheme="majorHAnsi" w:cstheme="majorHAnsi"/>
                            <w:sz w:val="18"/>
                            <w:szCs w:val="18"/>
                          </w:rPr>
                          <w:t>Start</w:t>
                        </w:r>
                      </w:p>
                      <w:p w:rsidR="00862F6C" w:rsidRPr="00886B36" w:rsidRDefault="00862F6C" w:rsidP="00357DDD">
                        <w:pPr>
                          <w:jc w:val="center"/>
                          <w:rPr>
                            <w:rFonts w:asciiTheme="majorHAnsi" w:hAnsiTheme="majorHAnsi" w:cstheme="majorHAnsi"/>
                            <w:sz w:val="18"/>
                            <w:szCs w:val="18"/>
                          </w:rPr>
                        </w:pPr>
                        <w:r w:rsidRPr="00886B36">
                          <w:rPr>
                            <w:rFonts w:asciiTheme="majorHAnsi" w:hAnsiTheme="majorHAnsi" w:cstheme="majorHAnsi"/>
                            <w:sz w:val="18"/>
                            <w:szCs w:val="18"/>
                          </w:rPr>
                          <w:t>Filling</w:t>
                        </w:r>
                      </w:p>
                    </w:txbxContent>
                  </v:textbox>
                </v:rect>
                <v:group id="Group 3929" o:spid="_x0000_s3821" style="position:absolute;left:3514;top:7337;width:2257;height:796" coordorigin="2941,8229" coordsize="2257,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c3QQMcAAADe&#10;AAAADwAAAAAAAAAAAAAAAACqAgAAZHJzL2Rvd25yZXYueG1sUEsFBgAAAAAEAAQA+gAAAJ4DAAAA&#10;AA==&#10;">
                  <v:rect id="Rectangle 3930" o:spid="_x0000_s3822" style="position:absolute;left:2941;top:8230;width:1003;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9D8QA&#10;AADeAAAADwAAAGRycy9kb3ducmV2LnhtbESPzYrCMBSF9wO+Q7iCuzGxgozVKKIoutS6md2d5tpW&#10;m5vSRK0+/WQxMMvD+eObLztbiwe1vnKsYTRUIIhzZyouNJyz7ecXCB+QDdaOScOLPCwXvY85psY9&#10;+UiPUyhEHGGfooYyhCaV0uclWfRD1xBH7+JaiyHKtpCmxWcct7VMlJpIixXHhxIbWpeU3053q+Gn&#10;Ss74PmY7ZafbcTh02fX+vdF60O9WMxCBuvAf/mvvjYZkqpIIEHEiCs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TfQ/EAAAA3gAAAA8AAAAAAAAAAAAAAAAAmAIAAGRycy9k&#10;b3ducmV2LnhtbFBLBQYAAAAABAAEAPUAAACJAwAAAAA=&#10;">
                    <v:textbox>
                      <w:txbxContent>
                        <w:p w:rsidR="00862F6C" w:rsidRPr="008A5886" w:rsidRDefault="00862F6C" w:rsidP="00357DDD">
                          <w:pPr>
                            <w:spacing w:before="40"/>
                            <w:jc w:val="center"/>
                            <w:rPr>
                              <w:rFonts w:asciiTheme="majorHAnsi" w:hAnsiTheme="majorHAnsi" w:cstheme="majorHAnsi"/>
                              <w:sz w:val="18"/>
                              <w:szCs w:val="18"/>
                            </w:rPr>
                          </w:pPr>
                          <w:r>
                            <w:rPr>
                              <w:rFonts w:asciiTheme="majorHAnsi" w:hAnsiTheme="majorHAnsi" w:cstheme="majorHAnsi"/>
                              <w:sz w:val="18"/>
                              <w:szCs w:val="18"/>
                            </w:rPr>
                            <w:t>Waiting for level</w:t>
                          </w:r>
                        </w:p>
                      </w:txbxContent>
                    </v:textbox>
                  </v:rect>
                  <v:shape id="Text Box 3931" o:spid="_x0000_s3823" type="#_x0000_t202" style="position:absolute;left:3938;top:8229;width:1260;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iEjccA&#10;AADeAAAADwAAAGRycy9kb3ducmV2LnhtbESPQWvCQBSE7wX/w/KEXopujMVqdBUpVPSmVtrrI/tM&#10;gtm3cXcb03/fFQoeh5n5hlmsOlOLlpyvLCsYDRMQxLnVFRcKTp8fgykIH5A11pZJwS95WC17TwvM&#10;tL3xgdpjKESEsM9QQRlCk0np85IM+qFtiKN3ts5giNIVUju8RbipZZokE2mw4rhQYkPvJeWX449R&#10;MH3dtt9+N95/5ZNzPQsvb+3m6pR67nfrOYhAXXiE/9tbrSCdJekI7nfiF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ohI3HAAAA3gAAAA8AAAAAAAAAAAAAAAAAmAIAAGRy&#10;cy9kb3ducmV2LnhtbFBLBQYAAAAABAAEAPUAAACMAwAAAAA=&#10;">
                    <v:textbox>
                      <w:txbxContent>
                        <w:p w:rsidR="00862F6C" w:rsidRPr="008A5886" w:rsidRDefault="00862F6C" w:rsidP="00357DDD">
                          <w:pPr>
                            <w:spacing w:before="200"/>
                            <w:rPr>
                              <w:rFonts w:asciiTheme="majorHAnsi" w:hAnsiTheme="majorHAnsi" w:cstheme="majorHAnsi"/>
                              <w:sz w:val="18"/>
                              <w:szCs w:val="18"/>
                            </w:rPr>
                          </w:pPr>
                          <w:r>
                            <w:rPr>
                              <w:rFonts w:asciiTheme="majorHAnsi" w:hAnsiTheme="majorHAnsi" w:cstheme="majorHAnsi"/>
                              <w:sz w:val="18"/>
                              <w:szCs w:val="18"/>
                            </w:rPr>
                            <w:t>Close CV603</w:t>
                          </w:r>
                        </w:p>
                      </w:txbxContent>
                    </v:textbox>
                  </v:shape>
                </v:group>
                <v:shape id="Text Box 3932" o:spid="_x0000_s3824" type="#_x0000_t202" style="position:absolute;left:3044;top:6933;width:1252;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SsmsUA&#10;AADeAAAADwAAAGRycy9kb3ducmV2LnhtbESPS2vDMBCE74X8B7GB3hoppi2JEzmElkBOLc0Lclus&#10;9YNYK2MpsfPvq0Ihx2FmvmGWq8E24kadrx1rmE4UCOLcmZpLDYf95mUGwgdkg41j0nAnD6ts9LTE&#10;1Lief+i2C6WIEPYpaqhCaFMpfV6RRT9xLXH0CtdZDFF2pTQd9hFuG5ko9S4t1hwXKmzpo6L8srta&#10;Dcev4nx6Vd/lp31rezcoyXYutX4eD+sFiEBDeIT/21ujIZmrJIG/O/EK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KyaxQAAAN4AAAAPAAAAAAAAAAAAAAAAAJgCAABkcnMv&#10;ZG93bnJldi54bWxQSwUGAAAAAAQABAD1AAAAigMAAAAA&#10;" filled="f" stroked="f">
                  <v:textbox>
                    <w:txbxContent>
                      <w:p w:rsidR="00862F6C" w:rsidRPr="00886B36" w:rsidRDefault="00862F6C" w:rsidP="00357DDD">
                        <w:pPr>
                          <w:pStyle w:val="ListBullet"/>
                          <w:numPr>
                            <w:ilvl w:val="0"/>
                            <w:numId w:val="0"/>
                          </w:numPr>
                          <w:rPr>
                            <w:rFonts w:asciiTheme="majorHAnsi" w:hAnsiTheme="majorHAnsi" w:cstheme="majorHAnsi"/>
                            <w:sz w:val="18"/>
                            <w:szCs w:val="18"/>
                          </w:rPr>
                        </w:pPr>
                        <w:r>
                          <w:rPr>
                            <w:rFonts w:asciiTheme="majorHAnsi" w:hAnsiTheme="majorHAnsi" w:cstheme="majorHAnsi"/>
                            <w:sz w:val="18"/>
                            <w:szCs w:val="18"/>
                          </w:rPr>
                          <w:t xml:space="preserve">Intermittent </w:t>
                        </w:r>
                      </w:p>
                    </w:txbxContent>
                  </v:textbox>
                </v:shape>
                <v:shape id="AutoShape 3933" o:spid="_x0000_s3825" type="#_x0000_t32" style="position:absolute;left:6359;top:7606;width:0;height:2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IXoMgAAADeAAAADwAAAGRycy9kb3ducmV2LnhtbESPQUsDMRSE74L/ITyhF7HZrii6Ni3b&#10;QqEVeuja3p+b5ya4eVk3abv+eyMUehxm5htmOh9cK07UB+tZwWScgSCuvbbcKNh/rB5eQISIrLH1&#10;TAp+KcB8dnszxUL7M+/oVMVGJAiHAhWYGLtCylAbchjGviNO3pfvHcYk+0bqHs8J7lqZZ9mzdGg5&#10;LRjsaGmo/q6OTsF2M1mUn8Zu3nc/dvu0Kttjc39QanQ3lG8gIg3xGr6011pB/prlj/B/J10BOfs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oIXoMgAAADeAAAADwAAAAAA&#10;AAAAAAAAAAChAgAAZHJzL2Rvd25yZXYueG1sUEsFBgAAAAAEAAQA+QAAAJYDAAAAAA==&#10;"/>
                <v:shape id="AutoShape 3934" o:spid="_x0000_s3826" type="#_x0000_t32" style="position:absolute;left:6110;top:5448;width:0;height:226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6qOsYAAADeAAAADwAAAGRycy9kb3ducmV2LnhtbESPQWsCMRSE7wX/Q3iCt5q4SG23RpFW&#10;0UMv2h56fGzebhY3L8smq+u/NwWhx2FmvmGW68E14kJdqD1rmE0VCOLCm5orDT/fu+dXECEiG2w8&#10;k4YbBVivRk9LzI2/8pEup1iJBOGQowYbY5tLGQpLDsPUt8TJK33nMCbZVdJ0eE1w18hMqRfpsOa0&#10;YLGlD0vF+dQ7DZ+3r2Lfq7ayi3J77BelDLPfUuvJeNi8g4g0xP/wo30wGrI3lc3h7066AnJ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ZOqjrGAAAA3gAAAA8AAAAAAAAA&#10;AAAAAAAAoQIAAGRycy9kb3ducmV2LnhtbFBLBQYAAAAABAAEAPkAAACUAwAAAAA=&#10;" strokeweight=".5pt">
                  <v:stroke startarrow="block"/>
                </v:shape>
                <v:shape id="AutoShape 3935" o:spid="_x0000_s3827" type="#_x0000_t32" style="position:absolute;left:6011;top:7173;width:2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cqT8cAAADeAAAADwAAAGRycy9kb3ducmV2LnhtbESPQWsCMRSE70L/Q3gFL6JZFyy6Ncq2&#10;IGjBg7a9v25eN6Gbl+0m6vrvTaHgcZiZb5jluneNOFMXrGcF00kGgrjy2nKt4ON9M56DCBFZY+OZ&#10;FFwpwHr1MFhiof2FD3Q+xlokCIcCFZgY20LKUBlyGCa+JU7et+8cxiS7WuoOLwnuGpln2ZN0aDkt&#10;GGzp1VD1czw5Bfvd9KX8Mnb3dvi1+9mmbE716FOp4WNfPoOI1Md7+L+91QryRZbP4O9OugJyd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JypPxwAAAN4AAAAPAAAAAAAA&#10;AAAAAAAAAKECAABkcnMvZG93bnJldi54bWxQSwUGAAAAAAQABAD5AAAAlQMAAAAA&#10;"/>
                <v:shape id="Text Box 3936" o:spid="_x0000_s3828" type="#_x0000_t202" style="position:absolute;left:4787;top:6835;width:2253;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mcUA&#10;AADeAAAADwAAAGRycy9kb3ducmV2LnhtbESPT2sCMRTE74LfITyhN026VKlbsyJKoSel2hZ6e2ze&#10;/qGbl2UT3fXbG6HgcZiZ3zCr9WAbcaHO1441PM8UCOLcmZpLDV+n9+krCB+QDTaOScOVPKyz8WiF&#10;qXE9f9LlGEoRIexT1FCF0KZS+rwii37mWuLoFa6zGKLsSmk67CPcNjJRaiEt1hwXKmxpW1H+dzxb&#10;Dd/74vfnRR3KnZ23vRuUZLuUWj9Nhs0biEBDeIT/2x9GQ7JUyQLud+IV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6qZxQAAAN4AAAAPAAAAAAAAAAAAAAAAAJgCAABkcnMv&#10;ZG93bnJldi54bWxQSwUGAAAAAAQABAD1AAAAigMAAAAA&#10;" filled="f" stroked="f">
                  <v:textbox>
                    <w:txbxContent>
                      <w:p w:rsidR="00862F6C" w:rsidRPr="00886B36" w:rsidRDefault="00862F6C" w:rsidP="00357DDD">
                        <w:pPr>
                          <w:rPr>
                            <w:rFonts w:asciiTheme="majorHAnsi" w:hAnsiTheme="majorHAnsi" w:cstheme="majorHAnsi"/>
                            <w:sz w:val="18"/>
                            <w:szCs w:val="18"/>
                          </w:rPr>
                        </w:pPr>
                        <w:r w:rsidRPr="00886B36">
                          <w:rPr>
                            <w:rFonts w:asciiTheme="majorHAnsi" w:hAnsiTheme="majorHAnsi" w:cstheme="majorHAnsi"/>
                            <w:sz w:val="18"/>
                            <w:szCs w:val="18"/>
                          </w:rPr>
                          <w:t xml:space="preserve">Regulation </w:t>
                        </w:r>
                        <w:r>
                          <w:rPr>
                            <w:rFonts w:asciiTheme="majorHAnsi" w:hAnsiTheme="majorHAnsi" w:cstheme="majorHAnsi"/>
                            <w:sz w:val="18"/>
                            <w:szCs w:val="18"/>
                          </w:rPr>
                          <w:t xml:space="preserve"> OR  Stop 13L</w:t>
                        </w:r>
                      </w:p>
                    </w:txbxContent>
                  </v:textbox>
                </v:shape>
                <v:shape id="Text Box 3938" o:spid="_x0000_s3829" type="#_x0000_t202" style="position:absolute;left:7592;top:5370;width:2674;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MPAsYA&#10;AADeAAAADwAAAGRycy9kb3ducmV2LnhtbESPQWvCQBSE74L/YXmF3nS3oVpNsxFRCp4qtVXw9sg+&#10;k9Ds25DdmvTfdwuCx2FmvmGy1WAbcaXO1441PE0VCOLCmZpLDV+fb5MFCB+QDTaOScMveVjl41GG&#10;qXE9f9D1EEoRIexT1FCF0KZS+qIii37qWuLoXVxnMUTZldJ02Ee4bWSi1FxarDkuVNjSpqLi+/Bj&#10;NRzfL+fTs9qXWztrezcoyXYptX58GNavIAIN4R6+tXdGQ7JUyQv834lX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MPAsYAAADeAAAADwAAAAAAAAAAAAAAAACYAgAAZHJz&#10;L2Rvd25yZXYueG1sUEsFBgAAAAAEAAQA9QAAAIsDAAAAAA==&#10;" filled="f" stroked="f">
                  <v:textbox>
                    <w:txbxContent>
                      <w:p w:rsidR="00862F6C" w:rsidRPr="00886B36" w:rsidRDefault="00862F6C" w:rsidP="00357DDD">
                        <w:pPr>
                          <w:rPr>
                            <w:rFonts w:asciiTheme="majorHAnsi" w:hAnsiTheme="majorHAnsi" w:cstheme="majorHAnsi"/>
                            <w:sz w:val="18"/>
                            <w:szCs w:val="18"/>
                            <w:lang w:val="fr-FR"/>
                          </w:rPr>
                        </w:pPr>
                        <w:r>
                          <w:rPr>
                            <w:rFonts w:asciiTheme="majorHAnsi" w:hAnsiTheme="majorHAnsi" w:cstheme="majorHAnsi"/>
                            <w:sz w:val="18"/>
                            <w:szCs w:val="18"/>
                          </w:rPr>
                          <w:t>LI670 &lt; LI67</w:t>
                        </w:r>
                        <w:r w:rsidRPr="00886B36">
                          <w:rPr>
                            <w:rFonts w:asciiTheme="majorHAnsi" w:hAnsiTheme="majorHAnsi" w:cstheme="majorHAnsi"/>
                            <w:sz w:val="18"/>
                            <w:szCs w:val="18"/>
                          </w:rPr>
                          <w:t>0mini</w:t>
                        </w:r>
                        <w:r>
                          <w:rPr>
                            <w:rFonts w:asciiTheme="majorHAnsi" w:hAnsiTheme="majorHAnsi" w:cstheme="majorHAnsi"/>
                            <w:sz w:val="18"/>
                            <w:szCs w:val="18"/>
                          </w:rPr>
                          <w:t xml:space="preserve"> OR Stop 13L</w:t>
                        </w:r>
                      </w:p>
                    </w:txbxContent>
                  </v:textbox>
                </v:shape>
                <v:oval id="Oval 4718" o:spid="_x0000_s3830" style="position:absolute;left:4943;top:154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FbkcMA&#10;AADeAAAADwAAAGRycy9kb3ducmV2LnhtbERPTWsCMRC9C/0PYYReRLNdrbSrUaRQ8FbciufpZrpZ&#10;3ExCEnXtr28OhR4f73u9HWwvrhRi51jB06wAQdw43XGr4Pj5Pn0BEROyxt4xKbhThO3mYbTGSrsb&#10;H+hap1bkEI4VKjAp+UrK2BiyGGfOE2fu2wWLKcPQSh3wlsNtL8uiWEqLHecGg57eDDXn+mIVLD5+&#10;mudOn+9+8rU4+PlpoGCMUo/jYbcCkWhI/+I/914rKF+LMu/Nd/IV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FbkcMAAADeAAAADwAAAAAAAAAAAAAAAACYAgAAZHJzL2Rv&#10;d25yZXYueG1sUEsFBgAAAAAEAAQA9QAAAIgDAAAAAA==&#10;" strokecolor="#4a7ebb" strokeweight="3.5pt">
                  <v:textbox inset="0,0,0,0">
                    <w:txbxContent>
                      <w:p w:rsidR="00862F6C" w:rsidRPr="00A87CE9" w:rsidRDefault="00862F6C" w:rsidP="00C35751">
                        <w:pPr>
                          <w:jc w:val="center"/>
                          <w:rPr>
                            <w:rFonts w:ascii="Times New Roman" w:hAnsi="Times New Roman" w:cs="Times New Roman"/>
                            <w:b/>
                            <w:szCs w:val="20"/>
                          </w:rPr>
                        </w:pPr>
                        <w:r>
                          <w:rPr>
                            <w:rFonts w:ascii="Times New Roman" w:hAnsi="Times New Roman" w:cs="Times New Roman"/>
                            <w:b/>
                            <w:szCs w:val="20"/>
                          </w:rPr>
                          <w:t>0</w:t>
                        </w:r>
                      </w:p>
                    </w:txbxContent>
                  </v:textbox>
                </v:oval>
                <v:oval id="Oval 4719" o:spid="_x0000_s3831" style="position:absolute;left:4901;top:276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3+CsUA&#10;AADeAAAADwAAAGRycy9kb3ducmV2LnhtbESPQWsCMRSE74L/ITyhF6lZt7bU1ShSEHor2tLz6+Z1&#10;s7h5CUnU1V/fCEKPw8x8wyzXve3EiUJsHSuYTgoQxLXTLTcKvj63j68gYkLW2DkmBReKsF4NB0us&#10;tDvzjk771IgM4VihApOSr6SMtSGLceI8cfZ+XbCYsgyN1AHPGW47WRbFi7TYcl4w6OnNUH3YH62C&#10;2ce1fm714eLHP7Odf/ruKRij1MOo3yxAJOrTf/jeftcKynlRzuF2J18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f4KxQAAAN4AAAAPAAAAAAAAAAAAAAAAAJgCAABkcnMv&#10;ZG93bnJldi54bWxQSwUGAAAAAAQABAD1AAAAigMAAAAA&#10;" strokecolor="#4a7ebb" strokeweight="3.5pt">
                  <v:textbox inset="0,0,0,0">
                    <w:txbxContent>
                      <w:p w:rsidR="00862F6C" w:rsidRPr="00A87CE9" w:rsidRDefault="00862F6C" w:rsidP="00C35751">
                        <w:pPr>
                          <w:jc w:val="center"/>
                          <w:rPr>
                            <w:rFonts w:ascii="Times New Roman" w:hAnsi="Times New Roman" w:cs="Times New Roman"/>
                            <w:b/>
                            <w:szCs w:val="20"/>
                          </w:rPr>
                        </w:pPr>
                        <w:r>
                          <w:rPr>
                            <w:rFonts w:ascii="Times New Roman" w:hAnsi="Times New Roman" w:cs="Times New Roman"/>
                            <w:b/>
                            <w:szCs w:val="20"/>
                          </w:rPr>
                          <w:t>2</w:t>
                        </w:r>
                      </w:p>
                    </w:txbxContent>
                  </v:textbox>
                </v:oval>
                <v:oval id="Oval 4720" o:spid="_x0000_s3832" style="position:absolute;left:2540;top:560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BSsQA&#10;AADeAAAADwAAAGRycy9kb3ducmV2LnhtbESPy2oCMRSG94W+QziFbopmvFR0NIoUCt2JWlwfJ8fJ&#10;4OQkJKmOfXqzEFz+/De+xaqzrbhQiI1jBYN+AYK4crrhWsHv/rs3BRETssbWMSm4UYTV8vVlgaV2&#10;V97SZZdqkUc4lqjApORLKWNlyGLsO0+cvZMLFlOWoZY64DWP21YOi2IiLTacHwx6+jJUnXd/VsF4&#10;8199Nvp88x/H8daPDh0FY5R6f+vWcxCJuvQMP9o/WsFwVowyQMbJK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uwUrEAAAA3gAAAA8AAAAAAAAAAAAAAAAAmAIAAGRycy9k&#10;b3ducmV2LnhtbFBLBQYAAAAABAAEAPUAAACJAwAAAAA=&#10;" strokecolor="#4a7ebb" strokeweight="3.5pt">
                  <v:textbox inset="0,0,0,0">
                    <w:txbxContent>
                      <w:p w:rsidR="00862F6C" w:rsidRPr="00A87CE9" w:rsidRDefault="00862F6C" w:rsidP="00C35751">
                        <w:pPr>
                          <w:jc w:val="center"/>
                          <w:rPr>
                            <w:rFonts w:ascii="Times New Roman" w:hAnsi="Times New Roman" w:cs="Times New Roman"/>
                            <w:b/>
                            <w:szCs w:val="20"/>
                          </w:rPr>
                        </w:pPr>
                        <w:r>
                          <w:rPr>
                            <w:rFonts w:ascii="Times New Roman" w:hAnsi="Times New Roman" w:cs="Times New Roman"/>
                            <w:b/>
                            <w:szCs w:val="20"/>
                          </w:rPr>
                          <w:t>4</w:t>
                        </w:r>
                      </w:p>
                    </w:txbxContent>
                  </v:textbox>
                </v:oval>
                <v:oval id="Oval 4721" o:spid="_x0000_s3833" style="position:absolute;left:6967;top:588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Jk0cUA&#10;AADeAAAADwAAAGRycy9kb3ducmV2LnhtbESPT2sCMRTE70K/Q3iFXqRm/dOiW6OUQsFb0Yrn5+a5&#10;Wdy8hCTV1U/fCILHYWZ+w8yXnW3FiUJsHCsYDgoQxJXTDdcKtr/fr1MQMSFrbB2TggtFWC6eenMs&#10;tTvzmk6bVIsM4ViiApOSL6WMlSGLceA8cfYOLlhMWYZa6oDnDLetHBXFu7TYcF4w6OnLUHXc/FkF&#10;k59r9dbo48X395O1H+86CsYo9fLcfX6ASNSlR/jeXmkFo1kxHsLtTr4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omTRxQAAAN4AAAAPAAAAAAAAAAAAAAAAAJgCAABkcnMv&#10;ZG93bnJldi54bWxQSwUGAAAAAAQABAD1AAAAigMAAAAA&#10;" strokecolor="#4a7ebb" strokeweight="3.5pt">
                  <v:textbox inset="0,0,0,0">
                    <w:txbxContent>
                      <w:p w:rsidR="00862F6C" w:rsidRPr="00A87CE9" w:rsidRDefault="00862F6C" w:rsidP="00C35751">
                        <w:pPr>
                          <w:jc w:val="center"/>
                          <w:rPr>
                            <w:rFonts w:ascii="Times New Roman" w:hAnsi="Times New Roman" w:cs="Times New Roman"/>
                            <w:b/>
                            <w:szCs w:val="20"/>
                          </w:rPr>
                        </w:pPr>
                        <w:r>
                          <w:rPr>
                            <w:rFonts w:ascii="Times New Roman" w:hAnsi="Times New Roman" w:cs="Times New Roman"/>
                            <w:b/>
                            <w:szCs w:val="20"/>
                          </w:rPr>
                          <w:t>6</w:t>
                        </w:r>
                      </w:p>
                    </w:txbxContent>
                  </v:textbox>
                </v:oval>
                <v:oval id="Oval 4722" o:spid="_x0000_s3834" style="position:absolute;left:6895;top:802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D6psYA&#10;AADeAAAADwAAAGRycy9kb3ducmV2LnhtbESPT2sCMRTE70K/Q3iFXkSzXf/QrkYphUJvRSuen5vn&#10;ZnHzEpJU1376RhB6HGbmN8xy3dtOnCnE1rGC53EBgrh2uuVGwe77Y/QCIiZkjZ1jUnClCOvVw2CJ&#10;lXYX3tB5mxqRIRwrVGBS8pWUsTZkMY6dJ87e0QWLKcvQSB3wkuG2k2VRzKXFlvOCQU/vhurT9scq&#10;mH791rNWn65+eJhu/GTfUzBGqafH/m0BIlGf/sP39qdWUL4WkxJud/IV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D6psYAAADeAAAADwAAAAAAAAAAAAAAAACYAgAAZHJz&#10;L2Rvd25yZXYueG1sUEsFBgAAAAAEAAQA9QAAAIsDAAAAAA==&#10;" strokecolor="#4a7ebb" strokeweight="3.5pt">
                  <v:textbox inset="0,0,0,0">
                    <w:txbxContent>
                      <w:p w:rsidR="00862F6C" w:rsidRPr="00A87CE9" w:rsidRDefault="00862F6C" w:rsidP="00C35751">
                        <w:pPr>
                          <w:jc w:val="center"/>
                          <w:rPr>
                            <w:rFonts w:ascii="Times New Roman" w:hAnsi="Times New Roman" w:cs="Times New Roman"/>
                            <w:b/>
                            <w:szCs w:val="20"/>
                          </w:rPr>
                        </w:pPr>
                        <w:r>
                          <w:rPr>
                            <w:rFonts w:ascii="Times New Roman" w:hAnsi="Times New Roman" w:cs="Times New Roman"/>
                            <w:b/>
                            <w:szCs w:val="20"/>
                          </w:rPr>
                          <w:t>8</w:t>
                        </w:r>
                      </w:p>
                    </w:txbxContent>
                  </v:textbox>
                </v:oval>
                <v:oval id="Oval 4723" o:spid="_x0000_s3835" style="position:absolute;left:6906;top:1065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xfPcUA&#10;AADeAAAADwAAAGRycy9kb3ducmV2LnhtbESPQWsCMRSE74L/ITzBi9RsXVva1SilIPRW1NLz6+a5&#10;Wdy8hCTVtb++EQSPw8x8wyzXve3EiUJsHSt4nBYgiGunW24UfO03Dy8gYkLW2DkmBReKsF4NB0us&#10;tDvzlk671IgM4VihApOSr6SMtSGLceo8cfYOLlhMWYZG6oDnDLednBXFs7TYcl4w6OndUH3c/VoF&#10;88+/+qnVx4uf/My3vvzuKRij1HjUvy1AJOrTPXxrf2gFs9eiLOF6J18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PF89xQAAAN4AAAAPAAAAAAAAAAAAAAAAAJgCAABkcnMv&#10;ZG93bnJldi54bWxQSwUGAAAAAAQABAD1AAAAigMAAAAA&#10;" strokecolor="#4a7ebb" strokeweight="3.5pt">
                  <v:textbox inset="0,0,0,0">
                    <w:txbxContent>
                      <w:p w:rsidR="00862F6C" w:rsidRPr="00A87CE9" w:rsidRDefault="00862F6C" w:rsidP="00C35751">
                        <w:pPr>
                          <w:jc w:val="center"/>
                          <w:rPr>
                            <w:rFonts w:ascii="Times New Roman" w:hAnsi="Times New Roman" w:cs="Times New Roman"/>
                            <w:b/>
                            <w:szCs w:val="20"/>
                          </w:rPr>
                        </w:pPr>
                        <w:r>
                          <w:rPr>
                            <w:rFonts w:ascii="Times New Roman" w:hAnsi="Times New Roman" w:cs="Times New Roman"/>
                            <w:b/>
                            <w:szCs w:val="20"/>
                          </w:rPr>
                          <w:t>10</w:t>
                        </w:r>
                      </w:p>
                    </w:txbxContent>
                  </v:textbox>
                </v:oval>
                <v:oval id="Oval 4724" o:spid="_x0000_s3836" style="position:absolute;left:6842;top:1176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XHScUA&#10;AADeAAAADwAAAGRycy9kb3ducmV2LnhtbESPQWsCMRSE74L/ITzBi9RsdVva1SilIPQm2tLz6+a5&#10;Wdy8hCTVtb/eCEKPw8x8wyzXve3EiUJsHSt4nBYgiGunW24UfH1uHl5AxISssXNMCi4UYb0aDpZY&#10;aXfmHZ32qREZwrFCBSYlX0kZa0MW49R54uwdXLCYsgyN1AHPGW47OSuKZ2mx5bxg0NO7ofq4/7UK&#10;yu1f/dTq48VPfsqdn3/3FIxRajzq3xYgEvXpP3xvf2gFs9diXsLtTr4C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1cdJxQAAAN4AAAAPAAAAAAAAAAAAAAAAAJgCAABkcnMv&#10;ZG93bnJldi54bWxQSwUGAAAAAAQABAD1AAAAigMAAAAA&#10;" strokecolor="#4a7ebb" strokeweight="3.5pt">
                  <v:textbox inset="0,0,0,0">
                    <w:txbxContent>
                      <w:p w:rsidR="00862F6C" w:rsidRPr="00A87CE9" w:rsidRDefault="00862F6C" w:rsidP="00C35751">
                        <w:pPr>
                          <w:jc w:val="center"/>
                          <w:rPr>
                            <w:rFonts w:ascii="Times New Roman" w:hAnsi="Times New Roman" w:cs="Times New Roman"/>
                            <w:b/>
                            <w:szCs w:val="20"/>
                          </w:rPr>
                        </w:pPr>
                        <w:r>
                          <w:rPr>
                            <w:rFonts w:ascii="Times New Roman" w:hAnsi="Times New Roman" w:cs="Times New Roman"/>
                            <w:b/>
                            <w:szCs w:val="20"/>
                          </w:rPr>
                          <w:t>12</w:t>
                        </w:r>
                      </w:p>
                    </w:txbxContent>
                  </v:textbox>
                </v:oval>
                <v:oval id="Oval 4725" o:spid="_x0000_s3837" style="position:absolute;left:3326;top:724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li0sUA&#10;AADeAAAADwAAAGRycy9kb3ducmV2LnhtbESPW2sCMRSE3wv9D+EUfCmarTfa1SilIPSteMHn4+a4&#10;WdychCTVtb++EQQfh5n5hpkvO9uKM4XYOFbwNihAEFdON1wr2G1X/XcQMSFrbB2TgitFWC6en+ZY&#10;anfhNZ03qRYZwrFEBSYlX0oZK0MW48B54uwdXbCYsgy11AEvGW5bOSyKqbTYcF4w6OnLUHXa/FoF&#10;45+/atLo09W/HsZrP9p3FIxRqvfSfc5AJOrSI3xvf2sFw49iNIHbnXwF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mWLSxQAAAN4AAAAPAAAAAAAAAAAAAAAAAJgCAABkcnMv&#10;ZG93bnJldi54bWxQSwUGAAAAAAQABAD1AAAAigMAAAAA&#10;" strokecolor="#4a7ebb" strokeweight="3.5pt">
                  <v:textbox inset="0,0,0,0">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5</w:t>
                        </w:r>
                      </w:p>
                    </w:txbxContent>
                  </v:textbox>
                </v:oval>
              </v:group>
            </w:pict>
          </mc:Fallback>
        </mc:AlternateContent>
      </w:r>
    </w:p>
    <w:p w:rsidR="000F7F34" w:rsidRPr="00D63381" w:rsidRDefault="000F7F34" w:rsidP="008D2D1A">
      <w:pPr>
        <w:spacing w:before="240"/>
        <w:jc w:val="both"/>
        <w:rPr>
          <w:sz w:val="22"/>
          <w:szCs w:val="22"/>
        </w:rPr>
      </w:pPr>
    </w:p>
    <w:p w:rsidR="000F7F34" w:rsidRPr="00D63381" w:rsidRDefault="000F7F34" w:rsidP="008D2D1A">
      <w:pPr>
        <w:spacing w:before="240"/>
        <w:jc w:val="both"/>
        <w:rPr>
          <w:sz w:val="22"/>
          <w:szCs w:val="22"/>
        </w:rPr>
      </w:pPr>
    </w:p>
    <w:p w:rsidR="000F7F34" w:rsidRPr="00D63381" w:rsidRDefault="000F7F34" w:rsidP="008D2D1A">
      <w:pPr>
        <w:spacing w:before="240"/>
        <w:jc w:val="both"/>
        <w:rPr>
          <w:sz w:val="22"/>
          <w:szCs w:val="22"/>
        </w:rPr>
      </w:pPr>
    </w:p>
    <w:p w:rsidR="00DA405E" w:rsidRPr="0051716F" w:rsidRDefault="00C55957" w:rsidP="009C03A1">
      <w:pPr>
        <w:ind w:left="170"/>
        <w:jc w:val="center"/>
      </w:pPr>
      <w:r w:rsidRPr="00D63381">
        <w:rPr>
          <w:sz w:val="22"/>
          <w:szCs w:val="22"/>
        </w:rPr>
        <w:br w:type="page"/>
      </w:r>
      <w:r w:rsidR="00DA405E" w:rsidRPr="0051716F">
        <w:lastRenderedPageBreak/>
        <w:t>1</w:t>
      </w:r>
      <w:r w:rsidR="00687034" w:rsidRPr="0051716F">
        <w:t>4</w:t>
      </w:r>
      <w:r w:rsidR="00DA405E" w:rsidRPr="0051716F">
        <w:t xml:space="preserve"> – </w:t>
      </w:r>
      <w:r w:rsidR="00D42649" w:rsidRPr="0051716F">
        <w:t xml:space="preserve">Cavity </w:t>
      </w:r>
      <w:r w:rsidR="0038058B">
        <w:t>- S</w:t>
      </w:r>
      <w:r w:rsidR="00DA405E" w:rsidRPr="0051716F">
        <w:t xml:space="preserve">tandby </w:t>
      </w:r>
      <w:r w:rsidR="00D42649" w:rsidRPr="0051716F">
        <w:t xml:space="preserve">at </w:t>
      </w:r>
      <w:r w:rsidR="00DA405E" w:rsidRPr="0051716F">
        <w:t xml:space="preserve">40 K </w:t>
      </w:r>
    </w:p>
    <w:p w:rsidR="00125F27" w:rsidRPr="006B6CC4" w:rsidRDefault="00125F27" w:rsidP="00125F27">
      <w:pPr>
        <w:spacing w:before="240"/>
        <w:jc w:val="both"/>
        <w:rPr>
          <w:b/>
          <w:szCs w:val="20"/>
        </w:rPr>
      </w:pPr>
      <w:r w:rsidRPr="006B6CC4">
        <w:rPr>
          <w:b/>
          <w:szCs w:val="20"/>
        </w:rPr>
        <w:t xml:space="preserve">Sensors and actuators used: </w:t>
      </w:r>
    </w:p>
    <w:p w:rsidR="006B6CC4" w:rsidRDefault="006B6CC4" w:rsidP="006B6CC4">
      <w:pPr>
        <w:jc w:val="both"/>
        <w:rPr>
          <w:szCs w:val="20"/>
        </w:rPr>
      </w:pPr>
      <w:r>
        <w:rPr>
          <w:szCs w:val="20"/>
        </w:rPr>
        <w:t xml:space="preserve">- </w:t>
      </w:r>
      <w:r w:rsidR="00017B45" w:rsidRPr="0051716F">
        <w:rPr>
          <w:szCs w:val="20"/>
        </w:rPr>
        <w:t xml:space="preserve">Temperature: </w:t>
      </w:r>
      <w:r w:rsidR="00DA405E" w:rsidRPr="0051716F">
        <w:rPr>
          <w:szCs w:val="20"/>
        </w:rPr>
        <w:t xml:space="preserve">TT664, </w:t>
      </w:r>
      <w:r w:rsidR="00987102">
        <w:rPr>
          <w:szCs w:val="20"/>
        </w:rPr>
        <w:t>TT665</w:t>
      </w:r>
    </w:p>
    <w:p w:rsidR="006B6CC4" w:rsidRDefault="006B6CC4" w:rsidP="006B6CC4">
      <w:pPr>
        <w:jc w:val="both"/>
        <w:rPr>
          <w:szCs w:val="20"/>
        </w:rPr>
      </w:pPr>
      <w:r>
        <w:rPr>
          <w:szCs w:val="20"/>
        </w:rPr>
        <w:t xml:space="preserve">- </w:t>
      </w:r>
      <w:r w:rsidR="00025944" w:rsidRPr="0051716F">
        <w:rPr>
          <w:szCs w:val="20"/>
        </w:rPr>
        <w:t xml:space="preserve">Pressure:  </w:t>
      </w:r>
      <w:r w:rsidR="00125F27" w:rsidRPr="0051716F">
        <w:rPr>
          <w:szCs w:val="20"/>
        </w:rPr>
        <w:t>PT66</w:t>
      </w:r>
      <w:r w:rsidR="00017B45" w:rsidRPr="0051716F">
        <w:rPr>
          <w:szCs w:val="20"/>
        </w:rPr>
        <w:t>0</w:t>
      </w:r>
    </w:p>
    <w:p w:rsidR="00A144B8" w:rsidRPr="0051716F" w:rsidRDefault="006B6CC4" w:rsidP="006B6CC4">
      <w:pPr>
        <w:jc w:val="both"/>
        <w:rPr>
          <w:szCs w:val="20"/>
        </w:rPr>
      </w:pPr>
      <w:r>
        <w:rPr>
          <w:szCs w:val="20"/>
        </w:rPr>
        <w:t xml:space="preserve">- </w:t>
      </w:r>
      <w:r w:rsidR="00A144B8" w:rsidRPr="0051716F">
        <w:rPr>
          <w:szCs w:val="20"/>
        </w:rPr>
        <w:t>Flow rate: FT581</w:t>
      </w:r>
    </w:p>
    <w:p w:rsidR="00125F27" w:rsidRPr="0051716F" w:rsidRDefault="006B6CC4" w:rsidP="006B6CC4">
      <w:pPr>
        <w:jc w:val="both"/>
        <w:rPr>
          <w:szCs w:val="20"/>
        </w:rPr>
      </w:pPr>
      <w:r>
        <w:rPr>
          <w:szCs w:val="20"/>
        </w:rPr>
        <w:t xml:space="preserve">- </w:t>
      </w:r>
      <w:r w:rsidR="00125F27" w:rsidRPr="0051716F">
        <w:rPr>
          <w:szCs w:val="20"/>
        </w:rPr>
        <w:t xml:space="preserve">Valve: </w:t>
      </w:r>
      <w:r w:rsidR="00D77A2F" w:rsidRPr="0051716F">
        <w:rPr>
          <w:szCs w:val="20"/>
        </w:rPr>
        <w:t xml:space="preserve">FV640, </w:t>
      </w:r>
      <w:r w:rsidR="00125F27" w:rsidRPr="0051716F">
        <w:rPr>
          <w:szCs w:val="20"/>
        </w:rPr>
        <w:t>FV641</w:t>
      </w:r>
    </w:p>
    <w:p w:rsidR="00125F27" w:rsidRPr="0051716F" w:rsidRDefault="006B6CC4" w:rsidP="006B6CC4">
      <w:pPr>
        <w:jc w:val="both"/>
        <w:rPr>
          <w:szCs w:val="20"/>
        </w:rPr>
      </w:pPr>
      <w:r>
        <w:rPr>
          <w:szCs w:val="20"/>
        </w:rPr>
        <w:t xml:space="preserve">- </w:t>
      </w:r>
      <w:r w:rsidR="00125F27" w:rsidRPr="0051716F">
        <w:rPr>
          <w:szCs w:val="20"/>
        </w:rPr>
        <w:t>Control valve: CV601, CV581</w:t>
      </w:r>
    </w:p>
    <w:p w:rsidR="00125F27" w:rsidRPr="0051716F" w:rsidRDefault="006B6CC4" w:rsidP="006B6CC4">
      <w:pPr>
        <w:jc w:val="both"/>
        <w:rPr>
          <w:szCs w:val="20"/>
        </w:rPr>
      </w:pPr>
      <w:r>
        <w:rPr>
          <w:szCs w:val="20"/>
        </w:rPr>
        <w:t xml:space="preserve">- </w:t>
      </w:r>
      <w:r w:rsidR="00125F27" w:rsidRPr="0051716F">
        <w:rPr>
          <w:szCs w:val="20"/>
        </w:rPr>
        <w:t xml:space="preserve">Level: </w:t>
      </w:r>
      <w:r w:rsidR="008146F3">
        <w:rPr>
          <w:szCs w:val="20"/>
        </w:rPr>
        <w:t>LI</w:t>
      </w:r>
      <w:r w:rsidR="00125F27" w:rsidRPr="0051716F">
        <w:rPr>
          <w:szCs w:val="20"/>
        </w:rPr>
        <w:t>660</w:t>
      </w:r>
      <w:r w:rsidR="00DA405E" w:rsidRPr="0051716F">
        <w:rPr>
          <w:szCs w:val="20"/>
        </w:rPr>
        <w:t xml:space="preserve">, </w:t>
      </w:r>
      <w:r w:rsidR="008146F3">
        <w:rPr>
          <w:szCs w:val="20"/>
        </w:rPr>
        <w:t>LI</w:t>
      </w:r>
      <w:r w:rsidR="00DA405E" w:rsidRPr="0051716F">
        <w:rPr>
          <w:szCs w:val="20"/>
        </w:rPr>
        <w:t>670</w:t>
      </w:r>
    </w:p>
    <w:p w:rsidR="00125F27" w:rsidRPr="0051716F" w:rsidRDefault="00125F27" w:rsidP="00125F27">
      <w:pPr>
        <w:jc w:val="both"/>
        <w:rPr>
          <w:szCs w:val="20"/>
        </w:rPr>
      </w:pPr>
    </w:p>
    <w:tbl>
      <w:tblPr>
        <w:tblStyle w:val="TableGrid"/>
        <w:tblW w:w="10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2"/>
        <w:gridCol w:w="4217"/>
      </w:tblGrid>
      <w:tr w:rsidR="006B6CC4" w:rsidRPr="006B6CC4" w:rsidTr="00D71934">
        <w:tc>
          <w:tcPr>
            <w:tcW w:w="6062" w:type="dxa"/>
          </w:tcPr>
          <w:p w:rsidR="006B6CC4" w:rsidRPr="006B6CC4" w:rsidRDefault="006B6CC4" w:rsidP="002E4EFD">
            <w:pPr>
              <w:jc w:val="both"/>
              <w:rPr>
                <w:b/>
                <w:szCs w:val="20"/>
              </w:rPr>
            </w:pPr>
            <w:r w:rsidRPr="006B6CC4">
              <w:rPr>
                <w:b/>
                <w:szCs w:val="20"/>
              </w:rPr>
              <w:t>The user chooses:</w:t>
            </w:r>
          </w:p>
        </w:tc>
        <w:tc>
          <w:tcPr>
            <w:tcW w:w="4217" w:type="dxa"/>
          </w:tcPr>
          <w:p w:rsidR="006B6CC4" w:rsidRPr="006B6CC4" w:rsidRDefault="006B6CC4" w:rsidP="002E4EFD">
            <w:pPr>
              <w:jc w:val="both"/>
              <w:rPr>
                <w:b/>
                <w:szCs w:val="20"/>
              </w:rPr>
            </w:pPr>
            <w:r>
              <w:rPr>
                <w:b/>
                <w:szCs w:val="20"/>
              </w:rPr>
              <w:t>Initial conditions:</w:t>
            </w:r>
          </w:p>
        </w:tc>
      </w:tr>
      <w:tr w:rsidR="00D71934" w:rsidRPr="00D71934" w:rsidTr="00D71934">
        <w:tc>
          <w:tcPr>
            <w:tcW w:w="6062" w:type="dxa"/>
          </w:tcPr>
          <w:p w:rsidR="00D71934" w:rsidRPr="006B6CC4" w:rsidRDefault="00D71934" w:rsidP="006B6CC4">
            <w:pPr>
              <w:rPr>
                <w:lang w:val="fr-FR"/>
              </w:rPr>
            </w:pPr>
            <w:r>
              <w:rPr>
                <w:lang w:val="fr-FR"/>
              </w:rPr>
              <w:t xml:space="preserve">- </w:t>
            </w:r>
            <w:r w:rsidRPr="006B6CC4">
              <w:rPr>
                <w:lang w:val="fr-FR"/>
              </w:rPr>
              <w:t>Level: LI660Maxi, LI660mini, LI670Maxi, LI670mini</w:t>
            </w:r>
          </w:p>
        </w:tc>
        <w:tc>
          <w:tcPr>
            <w:tcW w:w="4217" w:type="dxa"/>
            <w:vMerge w:val="restart"/>
          </w:tcPr>
          <w:p w:rsidR="00D71934" w:rsidRPr="00D71934" w:rsidRDefault="00D71934" w:rsidP="00D71934">
            <w:pPr>
              <w:rPr>
                <w:lang w:val="en-GB"/>
              </w:rPr>
            </w:pPr>
            <w:r w:rsidRPr="00D71934">
              <w:rPr>
                <w:lang w:val="en-GB"/>
              </w:rPr>
              <w:t>- Liquid or Vacuum insert selected</w:t>
            </w:r>
          </w:p>
          <w:p w:rsidR="00256997" w:rsidRPr="00256997" w:rsidRDefault="00256997" w:rsidP="006B6CC4">
            <w:pPr>
              <w:rPr>
                <w:szCs w:val="20"/>
                <w:lang w:val="en-GB"/>
              </w:rPr>
            </w:pPr>
            <w:r w:rsidRPr="00D71934">
              <w:rPr>
                <w:szCs w:val="20"/>
                <w:lang w:val="en-GB"/>
              </w:rPr>
              <w:t xml:space="preserve">- Sequences </w:t>
            </w:r>
            <w:r>
              <w:rPr>
                <w:szCs w:val="20"/>
                <w:lang w:val="en-GB"/>
              </w:rPr>
              <w:t>from 1 to 3</w:t>
            </w:r>
            <w:r w:rsidRPr="00D71934">
              <w:rPr>
                <w:szCs w:val="20"/>
                <w:lang w:val="en-GB"/>
              </w:rPr>
              <w:t xml:space="preserve"> stopped</w:t>
            </w:r>
          </w:p>
          <w:p w:rsidR="00D71934" w:rsidRPr="00D71934" w:rsidRDefault="00D71934" w:rsidP="006B6CC4">
            <w:pPr>
              <w:rPr>
                <w:lang w:val="en-GB"/>
              </w:rPr>
            </w:pPr>
            <w:r w:rsidRPr="00D71934">
              <w:rPr>
                <w:lang w:val="en-GB"/>
              </w:rPr>
              <w:t>- Sequences 10, 12 and 13 stopped</w:t>
            </w:r>
          </w:p>
          <w:p w:rsidR="00D71934" w:rsidRPr="00D71934" w:rsidRDefault="00256997" w:rsidP="006B6CC4">
            <w:pPr>
              <w:rPr>
                <w:lang w:val="en-GB"/>
              </w:rPr>
            </w:pPr>
            <w:r>
              <w:rPr>
                <w:lang w:val="en-GB"/>
              </w:rPr>
              <w:t>- Sequence 8 in operation</w:t>
            </w:r>
          </w:p>
        </w:tc>
      </w:tr>
      <w:tr w:rsidR="00D71934" w:rsidRPr="006B6CC4" w:rsidTr="00D71934">
        <w:tc>
          <w:tcPr>
            <w:tcW w:w="6062" w:type="dxa"/>
          </w:tcPr>
          <w:p w:rsidR="00D71934" w:rsidRPr="006B6CC4" w:rsidRDefault="00D71934" w:rsidP="006B6CC4">
            <w:r>
              <w:t xml:space="preserve">- </w:t>
            </w:r>
            <w:r w:rsidRPr="006B6CC4">
              <w:t>Temperature: TT665Maxi, TT665mini</w:t>
            </w:r>
          </w:p>
        </w:tc>
        <w:tc>
          <w:tcPr>
            <w:tcW w:w="4217" w:type="dxa"/>
            <w:vMerge/>
          </w:tcPr>
          <w:p w:rsidR="00D71934" w:rsidRPr="006B6CC4" w:rsidRDefault="00D71934" w:rsidP="006B6CC4"/>
        </w:tc>
      </w:tr>
      <w:tr w:rsidR="00D71934" w:rsidRPr="006B6CC4" w:rsidTr="00D71934">
        <w:tc>
          <w:tcPr>
            <w:tcW w:w="6062" w:type="dxa"/>
          </w:tcPr>
          <w:p w:rsidR="00D71934" w:rsidRPr="006B6CC4" w:rsidRDefault="00D71934" w:rsidP="006B6CC4">
            <w:r>
              <w:t xml:space="preserve">- </w:t>
            </w:r>
            <w:r w:rsidRPr="006B6CC4">
              <w:t>Pressure: PT660setpoint</w:t>
            </w:r>
          </w:p>
        </w:tc>
        <w:tc>
          <w:tcPr>
            <w:tcW w:w="4217" w:type="dxa"/>
            <w:vMerge/>
          </w:tcPr>
          <w:p w:rsidR="00D71934" w:rsidRPr="006B6CC4" w:rsidRDefault="00D71934" w:rsidP="006B6CC4"/>
        </w:tc>
      </w:tr>
      <w:tr w:rsidR="00D71934" w:rsidRPr="006B6CC4" w:rsidTr="00D71934">
        <w:tc>
          <w:tcPr>
            <w:tcW w:w="6062" w:type="dxa"/>
          </w:tcPr>
          <w:p w:rsidR="00D71934" w:rsidRPr="006B6CC4" w:rsidRDefault="00D71934" w:rsidP="006B6CC4">
            <w:r>
              <w:t xml:space="preserve">- </w:t>
            </w:r>
            <w:r w:rsidRPr="006B6CC4">
              <w:t>Flow: FT581setpoint</w:t>
            </w:r>
          </w:p>
        </w:tc>
        <w:tc>
          <w:tcPr>
            <w:tcW w:w="4217" w:type="dxa"/>
            <w:vMerge/>
          </w:tcPr>
          <w:p w:rsidR="00D71934" w:rsidRPr="006B6CC4" w:rsidRDefault="00D71934" w:rsidP="006B6CC4"/>
        </w:tc>
      </w:tr>
      <w:tr w:rsidR="00D71934" w:rsidRPr="006B6CC4" w:rsidTr="00D71934">
        <w:tc>
          <w:tcPr>
            <w:tcW w:w="6062" w:type="dxa"/>
          </w:tcPr>
          <w:p w:rsidR="00D71934" w:rsidRPr="006B6CC4" w:rsidRDefault="00D71934" w:rsidP="006B6CC4">
            <w:r>
              <w:t xml:space="preserve">- </w:t>
            </w:r>
            <w:r w:rsidRPr="006B6CC4">
              <w:t>Control valve: CV601%opening, CV581%opening</w:t>
            </w:r>
          </w:p>
        </w:tc>
        <w:tc>
          <w:tcPr>
            <w:tcW w:w="4217" w:type="dxa"/>
            <w:vMerge/>
          </w:tcPr>
          <w:p w:rsidR="00D71934" w:rsidRPr="006B6CC4" w:rsidRDefault="00D71934" w:rsidP="006B6CC4"/>
        </w:tc>
      </w:tr>
    </w:tbl>
    <w:p w:rsidR="00DA405E" w:rsidRPr="0051716F" w:rsidRDefault="00DA405E" w:rsidP="006B6CC4">
      <w:pPr>
        <w:pStyle w:val="ListParagraph"/>
        <w:ind w:left="357"/>
        <w:jc w:val="both"/>
        <w:rPr>
          <w:szCs w:val="20"/>
        </w:rPr>
      </w:pPr>
    </w:p>
    <w:p w:rsidR="000F7F34" w:rsidRPr="0051716F" w:rsidRDefault="000F7F34" w:rsidP="008D2D1A">
      <w:pPr>
        <w:spacing w:before="240"/>
        <w:jc w:val="both"/>
        <w:rPr>
          <w:szCs w:val="20"/>
        </w:rPr>
      </w:pPr>
    </w:p>
    <w:p w:rsidR="000F7F34" w:rsidRPr="00D63381" w:rsidRDefault="0023450B" w:rsidP="008D2D1A">
      <w:pPr>
        <w:spacing w:before="240"/>
        <w:jc w:val="both"/>
        <w:rPr>
          <w:sz w:val="22"/>
          <w:szCs w:val="22"/>
        </w:rPr>
      </w:pPr>
      <w:r>
        <w:rPr>
          <w:noProof/>
          <w:lang w:val="sv-SE" w:eastAsia="sv-SE"/>
        </w:rPr>
        <mc:AlternateContent>
          <mc:Choice Requires="wpg">
            <w:drawing>
              <wp:anchor distT="0" distB="0" distL="114300" distR="114300" simplePos="0" relativeHeight="274107904" behindDoc="0" locked="0" layoutInCell="1" allowOverlap="1">
                <wp:simplePos x="0" y="0"/>
                <wp:positionH relativeFrom="column">
                  <wp:posOffset>-446405</wp:posOffset>
                </wp:positionH>
                <wp:positionV relativeFrom="paragraph">
                  <wp:posOffset>5715</wp:posOffset>
                </wp:positionV>
                <wp:extent cx="6691630" cy="4876800"/>
                <wp:effectExtent l="19050" t="19050" r="52070" b="95250"/>
                <wp:wrapNone/>
                <wp:docPr id="28880" name="Group 47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91630" cy="4876800"/>
                          <a:chOff x="715" y="4900"/>
                          <a:chExt cx="10538" cy="7680"/>
                        </a:xfrm>
                      </wpg:grpSpPr>
                      <wps:wsp>
                        <wps:cNvPr id="28881" name="AutoShape 2476"/>
                        <wps:cNvCnPr>
                          <a:cxnSpLocks noChangeShapeType="1"/>
                        </wps:cNvCnPr>
                        <wps:spPr bwMode="auto">
                          <a:xfrm flipH="1">
                            <a:off x="11253" y="5258"/>
                            <a:ext cx="0" cy="725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82" name="AutoShape 2477"/>
                        <wps:cNvCnPr>
                          <a:cxnSpLocks noChangeShapeType="1"/>
                        </wps:cNvCnPr>
                        <wps:spPr bwMode="auto">
                          <a:xfrm flipH="1">
                            <a:off x="5129" y="5276"/>
                            <a:ext cx="6123"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28883" name="Group 2513"/>
                        <wpg:cNvGrpSpPr>
                          <a:grpSpLocks/>
                        </wpg:cNvGrpSpPr>
                        <wpg:grpSpPr bwMode="auto">
                          <a:xfrm>
                            <a:off x="6692" y="5931"/>
                            <a:ext cx="227" cy="581"/>
                            <a:chOff x="4444" y="2685"/>
                            <a:chExt cx="255" cy="720"/>
                          </a:xfrm>
                        </wpg:grpSpPr>
                        <wps:wsp>
                          <wps:cNvPr id="28884" name="AutoShape 2514"/>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85" name="AutoShape 2515"/>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8886" name="Text Box 2518"/>
                        <wps:cNvSpPr txBox="1">
                          <a:spLocks noChangeArrowheads="1"/>
                        </wps:cNvSpPr>
                        <wps:spPr bwMode="auto">
                          <a:xfrm>
                            <a:off x="6798" y="5993"/>
                            <a:ext cx="2204"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44A6C" w:rsidRDefault="00862F6C" w:rsidP="008D2D1A">
                              <w:pPr>
                                <w:rPr>
                                  <w:rFonts w:asciiTheme="majorHAnsi" w:hAnsiTheme="majorHAnsi" w:cstheme="majorHAnsi"/>
                                  <w:sz w:val="18"/>
                                  <w:szCs w:val="18"/>
                                </w:rPr>
                              </w:pPr>
                              <w:r w:rsidRPr="00F44A6C">
                                <w:rPr>
                                  <w:rFonts w:asciiTheme="majorHAnsi" w:hAnsiTheme="majorHAnsi" w:cstheme="majorHAnsi"/>
                                  <w:sz w:val="18"/>
                                  <w:szCs w:val="18"/>
                                </w:rPr>
                                <w:t>Standby Liquid</w:t>
                              </w:r>
                            </w:p>
                          </w:txbxContent>
                        </wps:txbx>
                        <wps:bodyPr rot="0" vert="horz" wrap="square" lIns="91440" tIns="45720" rIns="91440" bIns="45720" anchor="t" anchorCtr="0" upright="1">
                          <a:noAutofit/>
                        </wps:bodyPr>
                      </wps:wsp>
                      <wps:wsp>
                        <wps:cNvPr id="28887" name="Text Box 2563"/>
                        <wps:cNvSpPr txBox="1">
                          <a:spLocks noChangeArrowheads="1"/>
                        </wps:cNvSpPr>
                        <wps:spPr bwMode="auto">
                          <a:xfrm>
                            <a:off x="6073" y="10914"/>
                            <a:ext cx="864" cy="4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44A6C" w:rsidRDefault="00862F6C" w:rsidP="008D2D1A">
                              <w:pPr>
                                <w:rPr>
                                  <w:rFonts w:asciiTheme="majorHAnsi" w:hAnsiTheme="majorHAnsi" w:cstheme="majorHAnsi"/>
                                  <w:sz w:val="18"/>
                                  <w:szCs w:val="18"/>
                                </w:rPr>
                              </w:pPr>
                              <w:r w:rsidRPr="00F44A6C">
                                <w:rPr>
                                  <w:rFonts w:asciiTheme="majorHAnsi" w:hAnsiTheme="majorHAnsi" w:cstheme="majorHAnsi"/>
                                  <w:sz w:val="18"/>
                                  <w:szCs w:val="18"/>
                                </w:rPr>
                                <w:t xml:space="preserve">Stop </w:t>
                              </w:r>
                            </w:p>
                          </w:txbxContent>
                        </wps:txbx>
                        <wps:bodyPr rot="0" vert="horz" wrap="square" lIns="91440" tIns="45720" rIns="91440" bIns="45720" anchor="t" anchorCtr="0" upright="1">
                          <a:noAutofit/>
                        </wps:bodyPr>
                      </wps:wsp>
                      <wps:wsp>
                        <wps:cNvPr id="28888" name="AutoShape 2564"/>
                        <wps:cNvCnPr>
                          <a:cxnSpLocks noChangeShapeType="1"/>
                        </wps:cNvCnPr>
                        <wps:spPr bwMode="auto">
                          <a:xfrm>
                            <a:off x="6658" y="1113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89" name="Rectangle 9984"/>
                        <wps:cNvSpPr>
                          <a:spLocks noChangeArrowheads="1"/>
                        </wps:cNvSpPr>
                        <wps:spPr bwMode="auto">
                          <a:xfrm>
                            <a:off x="7456" y="11305"/>
                            <a:ext cx="2268" cy="794"/>
                          </a:xfrm>
                          <a:prstGeom prst="rect">
                            <a:avLst/>
                          </a:prstGeom>
                          <a:solidFill>
                            <a:srgbClr val="FFFFFF"/>
                          </a:solidFill>
                          <a:ln w="9525">
                            <a:solidFill>
                              <a:srgbClr val="000000"/>
                            </a:solidFill>
                            <a:miter lim="800000"/>
                            <a:headEnd/>
                            <a:tailEnd/>
                          </a:ln>
                        </wps:spPr>
                        <wps:txbx>
                          <w:txbxContent>
                            <w:p w:rsidR="00862F6C" w:rsidRPr="00D817D4" w:rsidRDefault="00862F6C" w:rsidP="00B374B5">
                              <w:pPr>
                                <w:rPr>
                                  <w:rFonts w:asciiTheme="majorHAnsi" w:hAnsiTheme="majorHAnsi" w:cstheme="majorHAnsi"/>
                                  <w:sz w:val="18"/>
                                  <w:szCs w:val="18"/>
                                </w:rPr>
                              </w:pPr>
                              <w:r w:rsidRPr="00D817D4">
                                <w:rPr>
                                  <w:rFonts w:asciiTheme="majorHAnsi" w:hAnsiTheme="majorHAnsi" w:cstheme="majorHAnsi"/>
                                  <w:sz w:val="18"/>
                                  <w:szCs w:val="18"/>
                                </w:rPr>
                                <w:t>Close FV64</w:t>
                              </w:r>
                              <w:r>
                                <w:rPr>
                                  <w:rFonts w:asciiTheme="majorHAnsi" w:hAnsiTheme="majorHAnsi" w:cstheme="majorHAnsi"/>
                                  <w:sz w:val="18"/>
                                  <w:szCs w:val="18"/>
                                </w:rPr>
                                <w:t>0, FV642</w:t>
                              </w:r>
                            </w:p>
                            <w:p w:rsidR="00862F6C" w:rsidRPr="00F44A6C" w:rsidRDefault="00862F6C" w:rsidP="007A06D3">
                              <w:pPr>
                                <w:rPr>
                                  <w:rFonts w:asciiTheme="majorHAnsi" w:hAnsiTheme="majorHAnsi" w:cstheme="majorHAnsi"/>
                                  <w:sz w:val="18"/>
                                  <w:szCs w:val="18"/>
                                </w:rPr>
                              </w:pPr>
                              <w:r w:rsidRPr="00F44A6C">
                                <w:rPr>
                                  <w:rFonts w:asciiTheme="majorHAnsi" w:hAnsiTheme="majorHAnsi" w:cstheme="majorHAnsi"/>
                                  <w:sz w:val="18"/>
                                  <w:szCs w:val="18"/>
                                </w:rPr>
                                <w:t>CV581 regulated</w:t>
                              </w:r>
                            </w:p>
                            <w:p w:rsidR="00862F6C" w:rsidRDefault="00862F6C" w:rsidP="007A06D3">
                              <w:pPr>
                                <w:rPr>
                                  <w:rFonts w:asciiTheme="majorHAnsi" w:hAnsiTheme="majorHAnsi" w:cstheme="majorHAnsi"/>
                                  <w:sz w:val="18"/>
                                  <w:szCs w:val="18"/>
                                </w:rPr>
                              </w:pPr>
                              <w:r w:rsidRPr="00F44A6C">
                                <w:rPr>
                                  <w:rFonts w:asciiTheme="majorHAnsi" w:hAnsiTheme="majorHAnsi" w:cstheme="majorHAnsi"/>
                                  <w:sz w:val="18"/>
                                  <w:szCs w:val="18"/>
                                </w:rPr>
                                <w:t>PT660=PT660setpoint</w:t>
                              </w:r>
                            </w:p>
                            <w:p w:rsidR="00862F6C" w:rsidRPr="00D817D4" w:rsidRDefault="00862F6C" w:rsidP="00B374B5">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8890" name="AutoShape 9990"/>
                        <wps:cNvCnPr>
                          <a:cxnSpLocks noChangeShapeType="1"/>
                        </wps:cNvCnPr>
                        <wps:spPr bwMode="auto">
                          <a:xfrm flipH="1">
                            <a:off x="1462" y="5933"/>
                            <a:ext cx="538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91" name="AutoShape 9992"/>
                        <wps:cNvCnPr>
                          <a:cxnSpLocks noChangeShapeType="1"/>
                        </wps:cNvCnPr>
                        <wps:spPr bwMode="auto">
                          <a:xfrm>
                            <a:off x="4270" y="5355"/>
                            <a:ext cx="0" cy="5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92" name="Rectangle 9993"/>
                        <wps:cNvSpPr>
                          <a:spLocks noChangeArrowheads="1"/>
                        </wps:cNvSpPr>
                        <wps:spPr bwMode="auto">
                          <a:xfrm>
                            <a:off x="3499" y="4916"/>
                            <a:ext cx="1535" cy="794"/>
                          </a:xfrm>
                          <a:prstGeom prst="rect">
                            <a:avLst/>
                          </a:prstGeom>
                          <a:solidFill>
                            <a:srgbClr val="FFFFFF"/>
                          </a:solidFill>
                          <a:ln w="9525">
                            <a:solidFill>
                              <a:srgbClr val="000000"/>
                            </a:solidFill>
                            <a:miter lim="800000"/>
                            <a:headEnd/>
                            <a:tailEnd/>
                          </a:ln>
                        </wps:spPr>
                        <wps:txbx>
                          <w:txbxContent>
                            <w:p w:rsidR="00862F6C" w:rsidRPr="00F44A6C" w:rsidRDefault="00862F6C" w:rsidP="00AC7E42">
                              <w:pPr>
                                <w:spacing w:before="120"/>
                                <w:jc w:val="center"/>
                                <w:rPr>
                                  <w:rFonts w:asciiTheme="majorHAnsi" w:hAnsiTheme="majorHAnsi" w:cstheme="majorHAnsi"/>
                                  <w:sz w:val="18"/>
                                  <w:szCs w:val="18"/>
                                </w:rPr>
                              </w:pPr>
                              <w:r w:rsidRPr="00F44A6C">
                                <w:rPr>
                                  <w:rFonts w:asciiTheme="majorHAnsi" w:hAnsiTheme="majorHAnsi" w:cstheme="majorHAnsi"/>
                                  <w:sz w:val="18"/>
                                  <w:szCs w:val="18"/>
                                </w:rPr>
                                <w:t>Stop</w:t>
                              </w:r>
                            </w:p>
                            <w:p w:rsidR="00862F6C" w:rsidRPr="00F44A6C" w:rsidRDefault="00862F6C" w:rsidP="00B374B5">
                              <w:pPr>
                                <w:jc w:val="cente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8893" name="Rectangle 2516"/>
                        <wps:cNvSpPr>
                          <a:spLocks noChangeArrowheads="1"/>
                        </wps:cNvSpPr>
                        <wps:spPr bwMode="auto">
                          <a:xfrm>
                            <a:off x="6206" y="6468"/>
                            <a:ext cx="1587" cy="794"/>
                          </a:xfrm>
                          <a:prstGeom prst="rect">
                            <a:avLst/>
                          </a:prstGeom>
                          <a:solidFill>
                            <a:srgbClr val="FFFFFF"/>
                          </a:solidFill>
                          <a:ln w="9525">
                            <a:solidFill>
                              <a:srgbClr val="000000"/>
                            </a:solidFill>
                            <a:miter lim="800000"/>
                            <a:headEnd/>
                            <a:tailEnd/>
                          </a:ln>
                        </wps:spPr>
                        <wps:txbx>
                          <w:txbxContent>
                            <w:p w:rsidR="00862F6C" w:rsidRPr="00F44A6C" w:rsidRDefault="00862F6C" w:rsidP="007A06D3">
                              <w:pPr>
                                <w:spacing w:before="120"/>
                                <w:jc w:val="center"/>
                                <w:rPr>
                                  <w:rFonts w:asciiTheme="majorHAnsi" w:hAnsiTheme="majorHAnsi" w:cstheme="majorHAnsi"/>
                                  <w:sz w:val="18"/>
                                  <w:szCs w:val="18"/>
                                </w:rPr>
                              </w:pPr>
                              <w:r w:rsidRPr="00F44A6C">
                                <w:rPr>
                                  <w:rFonts w:asciiTheme="majorHAnsi" w:hAnsiTheme="majorHAnsi" w:cstheme="majorHAnsi"/>
                                  <w:sz w:val="18"/>
                                  <w:szCs w:val="18"/>
                                </w:rPr>
                                <w:t>Conditioning</w:t>
                              </w:r>
                            </w:p>
                          </w:txbxContent>
                        </wps:txbx>
                        <wps:bodyPr rot="0" vert="horz" wrap="square" lIns="91440" tIns="45720" rIns="91440" bIns="45720" anchor="t" anchorCtr="0" upright="1">
                          <a:noAutofit/>
                        </wps:bodyPr>
                      </wps:wsp>
                      <wps:wsp>
                        <wps:cNvPr id="28894" name="Text Box 2517"/>
                        <wps:cNvSpPr txBox="1">
                          <a:spLocks noChangeArrowheads="1"/>
                        </wps:cNvSpPr>
                        <wps:spPr bwMode="auto">
                          <a:xfrm>
                            <a:off x="7790" y="6468"/>
                            <a:ext cx="2478" cy="794"/>
                          </a:xfrm>
                          <a:prstGeom prst="rect">
                            <a:avLst/>
                          </a:prstGeom>
                          <a:solidFill>
                            <a:srgbClr val="FFFFFF"/>
                          </a:solidFill>
                          <a:ln w="9525">
                            <a:solidFill>
                              <a:srgbClr val="000000"/>
                            </a:solidFill>
                            <a:miter lim="800000"/>
                            <a:headEnd/>
                            <a:tailEnd/>
                          </a:ln>
                        </wps:spPr>
                        <wps:txbx>
                          <w:txbxContent>
                            <w:p w:rsidR="00862F6C" w:rsidRDefault="00862F6C" w:rsidP="008D2D1A">
                              <w:pPr>
                                <w:rPr>
                                  <w:rFonts w:asciiTheme="majorHAnsi" w:hAnsiTheme="majorHAnsi" w:cstheme="majorHAnsi"/>
                                  <w:sz w:val="18"/>
                                  <w:szCs w:val="18"/>
                                </w:rPr>
                              </w:pPr>
                              <w:r>
                                <w:rPr>
                                  <w:rFonts w:asciiTheme="majorHAnsi" w:hAnsiTheme="majorHAnsi" w:cstheme="majorHAnsi"/>
                                  <w:sz w:val="18"/>
                                  <w:szCs w:val="18"/>
                                </w:rPr>
                                <w:t>Open FV640, FV642</w:t>
                              </w:r>
                            </w:p>
                            <w:p w:rsidR="00862F6C" w:rsidRPr="00F44A6C" w:rsidRDefault="00862F6C" w:rsidP="00E11ED7">
                              <w:pPr>
                                <w:rPr>
                                  <w:rFonts w:asciiTheme="majorHAnsi" w:hAnsiTheme="majorHAnsi" w:cstheme="majorHAnsi"/>
                                  <w:sz w:val="18"/>
                                  <w:szCs w:val="18"/>
                                </w:rPr>
                              </w:pPr>
                              <w:r w:rsidRPr="00F44A6C">
                                <w:rPr>
                                  <w:rFonts w:asciiTheme="majorHAnsi" w:hAnsiTheme="majorHAnsi" w:cstheme="majorHAnsi"/>
                                  <w:sz w:val="18"/>
                                  <w:szCs w:val="18"/>
                                </w:rPr>
                                <w:t>CV581 regulated</w:t>
                              </w:r>
                            </w:p>
                            <w:p w:rsidR="00862F6C" w:rsidRDefault="00862F6C" w:rsidP="00E11ED7">
                              <w:pPr>
                                <w:rPr>
                                  <w:rFonts w:asciiTheme="majorHAnsi" w:hAnsiTheme="majorHAnsi" w:cstheme="majorHAnsi"/>
                                  <w:sz w:val="18"/>
                                  <w:szCs w:val="18"/>
                                </w:rPr>
                              </w:pPr>
                              <w:r w:rsidRPr="00F44A6C">
                                <w:rPr>
                                  <w:rFonts w:asciiTheme="majorHAnsi" w:hAnsiTheme="majorHAnsi" w:cstheme="majorHAnsi"/>
                                  <w:sz w:val="18"/>
                                  <w:szCs w:val="18"/>
                                </w:rPr>
                                <w:t>PT660=PT660setpoint</w:t>
                              </w:r>
                            </w:p>
                            <w:p w:rsidR="00862F6C" w:rsidRPr="00F44A6C" w:rsidRDefault="00862F6C" w:rsidP="008D2D1A">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8895" name="Text Box 2487"/>
                        <wps:cNvSpPr txBox="1">
                          <a:spLocks noChangeArrowheads="1"/>
                        </wps:cNvSpPr>
                        <wps:spPr bwMode="auto">
                          <a:xfrm>
                            <a:off x="7795" y="7880"/>
                            <a:ext cx="2453" cy="1247"/>
                          </a:xfrm>
                          <a:prstGeom prst="rect">
                            <a:avLst/>
                          </a:prstGeom>
                          <a:solidFill>
                            <a:srgbClr val="FFFFFF"/>
                          </a:solidFill>
                          <a:ln w="9525">
                            <a:solidFill>
                              <a:srgbClr val="000000"/>
                            </a:solidFill>
                            <a:miter lim="800000"/>
                            <a:headEnd/>
                            <a:tailEnd/>
                          </a:ln>
                        </wps:spPr>
                        <wps:txbx>
                          <w:txbxContent>
                            <w:p w:rsidR="00862F6C" w:rsidRPr="00F44A6C" w:rsidRDefault="00862F6C" w:rsidP="008D2D1A">
                              <w:pPr>
                                <w:rPr>
                                  <w:rFonts w:asciiTheme="majorHAnsi" w:hAnsiTheme="majorHAnsi" w:cstheme="majorHAnsi"/>
                                  <w:sz w:val="18"/>
                                  <w:szCs w:val="18"/>
                                </w:rPr>
                              </w:pPr>
                              <w:r w:rsidRPr="00F44A6C">
                                <w:rPr>
                                  <w:rFonts w:asciiTheme="majorHAnsi" w:hAnsiTheme="majorHAnsi" w:cstheme="majorHAnsi"/>
                                  <w:sz w:val="18"/>
                                  <w:szCs w:val="18"/>
                                </w:rPr>
                                <w:t>CV601 open</w:t>
                              </w:r>
                              <w:r>
                                <w:rPr>
                                  <w:rFonts w:asciiTheme="majorHAnsi" w:hAnsiTheme="majorHAnsi" w:cstheme="majorHAnsi"/>
                                  <w:sz w:val="18"/>
                                  <w:szCs w:val="18"/>
                                </w:rPr>
                                <w:t>ed</w:t>
                              </w:r>
                              <w:r w:rsidRPr="00F44A6C">
                                <w:rPr>
                                  <w:rFonts w:asciiTheme="majorHAnsi" w:hAnsiTheme="majorHAnsi" w:cstheme="majorHAnsi"/>
                                  <w:sz w:val="18"/>
                                  <w:szCs w:val="18"/>
                                </w:rPr>
                                <w:t xml:space="preserve"> &amp; controlled</w:t>
                              </w:r>
                            </w:p>
                            <w:p w:rsidR="00862F6C" w:rsidRPr="00F44A6C" w:rsidRDefault="00862F6C" w:rsidP="008D2D1A">
                              <w:pPr>
                                <w:rPr>
                                  <w:rFonts w:asciiTheme="majorHAnsi" w:hAnsiTheme="majorHAnsi" w:cstheme="majorHAnsi"/>
                                  <w:sz w:val="18"/>
                                  <w:szCs w:val="18"/>
                                </w:rPr>
                              </w:pPr>
                              <w:r w:rsidRPr="00F44A6C">
                                <w:rPr>
                                  <w:rFonts w:asciiTheme="majorHAnsi" w:hAnsiTheme="majorHAnsi" w:cstheme="majorHAnsi"/>
                                  <w:sz w:val="18"/>
                                  <w:szCs w:val="18"/>
                                </w:rPr>
                                <w:t>FT581&lt;FT581setpoint</w:t>
                              </w:r>
                            </w:p>
                            <w:p w:rsidR="00862F6C" w:rsidRPr="00F44A6C" w:rsidRDefault="00862F6C" w:rsidP="008D2D1A">
                              <w:pPr>
                                <w:rPr>
                                  <w:rFonts w:asciiTheme="majorHAnsi" w:hAnsiTheme="majorHAnsi" w:cstheme="majorHAnsi"/>
                                  <w:sz w:val="18"/>
                                  <w:szCs w:val="18"/>
                                </w:rPr>
                              </w:pPr>
                              <w:r w:rsidRPr="00F44A6C">
                                <w:rPr>
                                  <w:rFonts w:asciiTheme="majorHAnsi" w:hAnsiTheme="majorHAnsi" w:cstheme="majorHAnsi"/>
                                  <w:sz w:val="18"/>
                                  <w:szCs w:val="18"/>
                                </w:rPr>
                                <w:t>CV581 regulated</w:t>
                              </w:r>
                            </w:p>
                            <w:p w:rsidR="00862F6C" w:rsidRDefault="00862F6C" w:rsidP="008D2D1A">
                              <w:pPr>
                                <w:rPr>
                                  <w:rFonts w:asciiTheme="majorHAnsi" w:hAnsiTheme="majorHAnsi" w:cstheme="majorHAnsi"/>
                                  <w:sz w:val="18"/>
                                  <w:szCs w:val="18"/>
                                </w:rPr>
                              </w:pPr>
                              <w:r w:rsidRPr="00F44A6C">
                                <w:rPr>
                                  <w:rFonts w:asciiTheme="majorHAnsi" w:hAnsiTheme="majorHAnsi" w:cstheme="majorHAnsi"/>
                                  <w:sz w:val="18"/>
                                  <w:szCs w:val="18"/>
                                </w:rPr>
                                <w:t>PT660=PT660setpoint</w:t>
                              </w:r>
                            </w:p>
                            <w:p w:rsidR="00862F6C" w:rsidRPr="00F44A6C" w:rsidRDefault="00862F6C" w:rsidP="008D2D1A">
                              <w:pPr>
                                <w:rPr>
                                  <w:rFonts w:asciiTheme="majorHAnsi" w:hAnsiTheme="majorHAnsi" w:cstheme="majorHAnsi"/>
                                  <w:sz w:val="18"/>
                                  <w:szCs w:val="18"/>
                                </w:rPr>
                              </w:pPr>
                              <w:r>
                                <w:rPr>
                                  <w:rFonts w:asciiTheme="majorHAnsi" w:hAnsiTheme="majorHAnsi" w:cstheme="majorHAnsi"/>
                                  <w:sz w:val="18"/>
                                  <w:szCs w:val="18"/>
                                </w:rPr>
                                <w:t>FV640, FV642 opened</w:t>
                              </w:r>
                            </w:p>
                          </w:txbxContent>
                        </wps:txbx>
                        <wps:bodyPr rot="0" vert="horz" wrap="square" lIns="91440" tIns="45720" rIns="91440" bIns="45720" anchor="t" anchorCtr="0" upright="1">
                          <a:noAutofit/>
                        </wps:bodyPr>
                      </wps:wsp>
                      <wps:wsp>
                        <wps:cNvPr id="28896" name="AutoShape 9994"/>
                        <wps:cNvCnPr>
                          <a:cxnSpLocks noChangeShapeType="1"/>
                        </wps:cNvCnPr>
                        <wps:spPr bwMode="auto">
                          <a:xfrm>
                            <a:off x="6775" y="10540"/>
                            <a:ext cx="0" cy="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8897" name="Group 9997"/>
                        <wpg:cNvGrpSpPr>
                          <a:grpSpLocks/>
                        </wpg:cNvGrpSpPr>
                        <wpg:grpSpPr bwMode="auto">
                          <a:xfrm>
                            <a:off x="6619" y="11966"/>
                            <a:ext cx="227" cy="581"/>
                            <a:chOff x="4444" y="2685"/>
                            <a:chExt cx="255" cy="720"/>
                          </a:xfrm>
                        </wpg:grpSpPr>
                        <wps:wsp>
                          <wps:cNvPr id="28898" name="AutoShape 9998"/>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99" name="AutoShape 9999"/>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8900" name="Text Box 10000"/>
                        <wps:cNvSpPr txBox="1">
                          <a:spLocks noChangeArrowheads="1"/>
                        </wps:cNvSpPr>
                        <wps:spPr bwMode="auto">
                          <a:xfrm>
                            <a:off x="6832" y="12091"/>
                            <a:ext cx="1416"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44A6C" w:rsidRDefault="00862F6C" w:rsidP="008164A4">
                              <w:pPr>
                                <w:rPr>
                                  <w:rFonts w:asciiTheme="majorHAnsi" w:hAnsiTheme="majorHAnsi" w:cstheme="majorHAnsi"/>
                                  <w:sz w:val="18"/>
                                  <w:szCs w:val="18"/>
                                  <w:lang w:val="fr-FR"/>
                                </w:rPr>
                              </w:pPr>
                              <w:r>
                                <w:rPr>
                                  <w:rFonts w:asciiTheme="majorHAnsi" w:hAnsiTheme="majorHAnsi" w:cstheme="majorHAnsi"/>
                                  <w:sz w:val="18"/>
                                  <w:szCs w:val="18"/>
                                  <w:lang w:val="fr-FR"/>
                                </w:rPr>
                                <w:t>FV640 closed</w:t>
                              </w:r>
                            </w:p>
                          </w:txbxContent>
                        </wps:txbx>
                        <wps:bodyPr rot="0" vert="horz" wrap="square" lIns="91440" tIns="45720" rIns="91440" bIns="45720" anchor="t" anchorCtr="0" upright="1">
                          <a:noAutofit/>
                        </wps:bodyPr>
                      </wps:wsp>
                      <wps:wsp>
                        <wps:cNvPr id="28901" name="AutoShape 10001"/>
                        <wps:cNvCnPr>
                          <a:cxnSpLocks noChangeShapeType="1"/>
                        </wps:cNvCnPr>
                        <wps:spPr bwMode="auto">
                          <a:xfrm>
                            <a:off x="6748" y="12564"/>
                            <a:ext cx="4479"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902" name="AutoShape 2507"/>
                        <wps:cNvCnPr>
                          <a:cxnSpLocks noChangeShapeType="1"/>
                        </wps:cNvCnPr>
                        <wps:spPr bwMode="auto">
                          <a:xfrm flipH="1" flipV="1">
                            <a:off x="6840" y="7748"/>
                            <a:ext cx="4025"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903" name="Text Box 2495"/>
                        <wps:cNvSpPr txBox="1">
                          <a:spLocks noChangeArrowheads="1"/>
                        </wps:cNvSpPr>
                        <wps:spPr bwMode="auto">
                          <a:xfrm>
                            <a:off x="6773" y="9092"/>
                            <a:ext cx="4372"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C2163" w:rsidRDefault="00862F6C" w:rsidP="008D2D1A">
                              <w:pPr>
                                <w:rPr>
                                  <w:rFonts w:asciiTheme="majorHAnsi" w:hAnsiTheme="majorHAnsi" w:cstheme="majorHAnsi"/>
                                  <w:sz w:val="18"/>
                                  <w:szCs w:val="18"/>
                                  <w:lang w:val="fr-FR"/>
                                </w:rPr>
                              </w:pPr>
                              <w:r w:rsidRPr="008C2163">
                                <w:rPr>
                                  <w:rFonts w:asciiTheme="majorHAnsi" w:hAnsiTheme="majorHAnsi" w:cstheme="majorHAnsi"/>
                                  <w:sz w:val="18"/>
                                  <w:szCs w:val="18"/>
                                  <w:lang w:val="fr-FR"/>
                                </w:rPr>
                                <w:t xml:space="preserve">(TT665 </w:t>
                              </w:r>
                              <w:r>
                                <w:rPr>
                                  <w:rFonts w:asciiTheme="majorHAnsi" w:hAnsiTheme="majorHAnsi" w:cstheme="majorHAnsi"/>
                                  <w:sz w:val="18"/>
                                  <w:szCs w:val="18"/>
                                  <w:lang w:val="fr-FR"/>
                                </w:rPr>
                                <w:t>&amp;</w:t>
                              </w:r>
                              <w:r w:rsidRPr="008C2163">
                                <w:rPr>
                                  <w:rFonts w:asciiTheme="majorHAnsi" w:hAnsiTheme="majorHAnsi" w:cstheme="majorHAnsi"/>
                                  <w:sz w:val="18"/>
                                  <w:szCs w:val="18"/>
                                  <w:lang w:val="fr-FR"/>
                                </w:rPr>
                                <w:t xml:space="preserve"> TT664) &lt; T665mini OR LI670&gt;LI670Maxi</w:t>
                              </w:r>
                            </w:p>
                          </w:txbxContent>
                        </wps:txbx>
                        <wps:bodyPr rot="0" vert="horz" wrap="square" lIns="91440" tIns="45720" rIns="91440" bIns="45720" anchor="t" anchorCtr="0" upright="1">
                          <a:noAutofit/>
                        </wps:bodyPr>
                      </wps:wsp>
                      <wps:wsp>
                        <wps:cNvPr id="28904" name="Text Box 2503"/>
                        <wps:cNvSpPr txBox="1">
                          <a:spLocks noChangeArrowheads="1"/>
                        </wps:cNvSpPr>
                        <wps:spPr bwMode="auto">
                          <a:xfrm>
                            <a:off x="7041" y="10559"/>
                            <a:ext cx="4122" cy="4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862F6C" w:rsidRDefault="00862F6C" w:rsidP="008D2D1A">
                              <w:pPr>
                                <w:rPr>
                                  <w:rFonts w:asciiTheme="majorHAnsi" w:hAnsiTheme="majorHAnsi" w:cstheme="majorHAnsi"/>
                                  <w:sz w:val="18"/>
                                  <w:szCs w:val="18"/>
                                  <w:lang w:val="sv-SE"/>
                                </w:rPr>
                              </w:pPr>
                              <w:r w:rsidRPr="00862F6C">
                                <w:rPr>
                                  <w:rFonts w:asciiTheme="majorHAnsi" w:hAnsiTheme="majorHAnsi" w:cstheme="majorHAnsi"/>
                                  <w:sz w:val="18"/>
                                  <w:szCs w:val="18"/>
                                  <w:lang w:val="sv-SE"/>
                                </w:rPr>
                                <w:t>(TT665 OR TT664)&gt;TT665Maxi &amp; LI670&lt;LI670mini</w:t>
                              </w:r>
                            </w:p>
                          </w:txbxContent>
                        </wps:txbx>
                        <wps:bodyPr rot="0" vert="horz" wrap="square" lIns="91440" tIns="45720" rIns="91440" bIns="45720" anchor="t" anchorCtr="0" upright="1">
                          <a:noAutofit/>
                        </wps:bodyPr>
                      </wps:wsp>
                      <wps:wsp>
                        <wps:cNvPr id="28905" name="AutoShape 2502"/>
                        <wps:cNvCnPr>
                          <a:cxnSpLocks noChangeShapeType="1"/>
                        </wps:cNvCnPr>
                        <wps:spPr bwMode="auto">
                          <a:xfrm rot="5400000">
                            <a:off x="7228" y="1092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06" name="AutoShape 10043"/>
                        <wps:cNvCnPr>
                          <a:cxnSpLocks noChangeShapeType="1"/>
                        </wps:cNvCnPr>
                        <wps:spPr bwMode="auto">
                          <a:xfrm>
                            <a:off x="6778" y="10913"/>
                            <a:ext cx="408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07" name="Rectangle 10044"/>
                        <wps:cNvSpPr>
                          <a:spLocks noChangeArrowheads="1"/>
                        </wps:cNvSpPr>
                        <wps:spPr bwMode="auto">
                          <a:xfrm>
                            <a:off x="6199" y="9541"/>
                            <a:ext cx="1587" cy="1020"/>
                          </a:xfrm>
                          <a:prstGeom prst="rect">
                            <a:avLst/>
                          </a:prstGeom>
                          <a:solidFill>
                            <a:srgbClr val="FFFFFF"/>
                          </a:solidFill>
                          <a:ln w="9525">
                            <a:solidFill>
                              <a:srgbClr val="000000"/>
                            </a:solidFill>
                            <a:miter lim="800000"/>
                            <a:headEnd/>
                            <a:tailEnd/>
                          </a:ln>
                        </wps:spPr>
                        <wps:txbx>
                          <w:txbxContent>
                            <w:p w:rsidR="00862F6C" w:rsidRPr="00F44A6C" w:rsidRDefault="00862F6C" w:rsidP="007A06D3">
                              <w:pPr>
                                <w:spacing w:before="120"/>
                                <w:jc w:val="center"/>
                                <w:rPr>
                                  <w:rFonts w:asciiTheme="majorHAnsi" w:hAnsiTheme="majorHAnsi" w:cstheme="majorHAnsi"/>
                                  <w:sz w:val="18"/>
                                  <w:szCs w:val="18"/>
                                </w:rPr>
                              </w:pPr>
                              <w:r w:rsidRPr="00F44A6C">
                                <w:rPr>
                                  <w:rFonts w:asciiTheme="majorHAnsi" w:hAnsiTheme="majorHAnsi" w:cstheme="majorHAnsi"/>
                                  <w:sz w:val="18"/>
                                  <w:szCs w:val="18"/>
                                </w:rPr>
                                <w:t>Stop cooling</w:t>
                              </w:r>
                            </w:p>
                          </w:txbxContent>
                        </wps:txbx>
                        <wps:bodyPr rot="0" vert="horz" wrap="square" lIns="91440" tIns="45720" rIns="91440" bIns="45720" anchor="t" anchorCtr="0" upright="1">
                          <a:noAutofit/>
                        </wps:bodyPr>
                      </wps:wsp>
                      <wps:wsp>
                        <wps:cNvPr id="28908" name="Text Box 10045"/>
                        <wps:cNvSpPr txBox="1">
                          <a:spLocks noChangeArrowheads="1"/>
                        </wps:cNvSpPr>
                        <wps:spPr bwMode="auto">
                          <a:xfrm>
                            <a:off x="7728" y="9541"/>
                            <a:ext cx="2558" cy="1020"/>
                          </a:xfrm>
                          <a:prstGeom prst="rect">
                            <a:avLst/>
                          </a:prstGeom>
                          <a:solidFill>
                            <a:srgbClr val="FFFFFF"/>
                          </a:solidFill>
                          <a:ln w="9525">
                            <a:solidFill>
                              <a:srgbClr val="000000"/>
                            </a:solidFill>
                            <a:miter lim="800000"/>
                            <a:headEnd/>
                            <a:tailEnd/>
                          </a:ln>
                        </wps:spPr>
                        <wps:txbx>
                          <w:txbxContent>
                            <w:p w:rsidR="00862F6C" w:rsidRDefault="00862F6C" w:rsidP="007A06D3">
                              <w:pPr>
                                <w:rPr>
                                  <w:rFonts w:asciiTheme="majorHAnsi" w:hAnsiTheme="majorHAnsi" w:cstheme="majorHAnsi"/>
                                  <w:sz w:val="18"/>
                                  <w:szCs w:val="18"/>
                                </w:rPr>
                              </w:pPr>
                              <w:r>
                                <w:rPr>
                                  <w:rFonts w:asciiTheme="majorHAnsi" w:hAnsiTheme="majorHAnsi" w:cstheme="majorHAnsi"/>
                                  <w:sz w:val="18"/>
                                  <w:szCs w:val="18"/>
                                </w:rPr>
                                <w:t xml:space="preserve">Close </w:t>
                              </w:r>
                              <w:r w:rsidRPr="00F44A6C">
                                <w:rPr>
                                  <w:rFonts w:asciiTheme="majorHAnsi" w:hAnsiTheme="majorHAnsi" w:cstheme="majorHAnsi"/>
                                  <w:sz w:val="18"/>
                                  <w:szCs w:val="18"/>
                                </w:rPr>
                                <w:t>CV601</w:t>
                              </w:r>
                            </w:p>
                            <w:p w:rsidR="00862F6C" w:rsidRPr="00F44A6C" w:rsidRDefault="00862F6C" w:rsidP="007A06D3">
                              <w:pPr>
                                <w:rPr>
                                  <w:rFonts w:asciiTheme="majorHAnsi" w:hAnsiTheme="majorHAnsi" w:cstheme="majorHAnsi"/>
                                  <w:sz w:val="18"/>
                                  <w:szCs w:val="18"/>
                                </w:rPr>
                              </w:pPr>
                              <w:r w:rsidRPr="00F44A6C">
                                <w:rPr>
                                  <w:rFonts w:asciiTheme="majorHAnsi" w:hAnsiTheme="majorHAnsi" w:cstheme="majorHAnsi"/>
                                  <w:sz w:val="18"/>
                                  <w:szCs w:val="18"/>
                                </w:rPr>
                                <w:t>CV581 regulated</w:t>
                              </w:r>
                            </w:p>
                            <w:p w:rsidR="00862F6C" w:rsidRDefault="00862F6C" w:rsidP="0043331E">
                              <w:pPr>
                                <w:rPr>
                                  <w:rFonts w:asciiTheme="majorHAnsi" w:hAnsiTheme="majorHAnsi" w:cstheme="majorHAnsi"/>
                                  <w:sz w:val="18"/>
                                  <w:szCs w:val="18"/>
                                </w:rPr>
                              </w:pPr>
                              <w:r w:rsidRPr="00F44A6C">
                                <w:rPr>
                                  <w:rFonts w:asciiTheme="majorHAnsi" w:hAnsiTheme="majorHAnsi" w:cstheme="majorHAnsi"/>
                                  <w:sz w:val="18"/>
                                  <w:szCs w:val="18"/>
                                </w:rPr>
                                <w:t>PT660=PT660setpoint</w:t>
                              </w:r>
                            </w:p>
                            <w:p w:rsidR="00862F6C" w:rsidRPr="00F44A6C" w:rsidRDefault="00862F6C" w:rsidP="0043331E">
                              <w:pPr>
                                <w:rPr>
                                  <w:rFonts w:asciiTheme="majorHAnsi" w:hAnsiTheme="majorHAnsi" w:cstheme="majorHAnsi"/>
                                  <w:sz w:val="18"/>
                                  <w:szCs w:val="18"/>
                                </w:rPr>
                              </w:pPr>
                              <w:r>
                                <w:rPr>
                                  <w:rFonts w:asciiTheme="majorHAnsi" w:hAnsiTheme="majorHAnsi" w:cstheme="majorHAnsi"/>
                                  <w:sz w:val="18"/>
                                  <w:szCs w:val="18"/>
                                </w:rPr>
                                <w:t>FV640, FV642 opened</w:t>
                              </w:r>
                            </w:p>
                          </w:txbxContent>
                        </wps:txbx>
                        <wps:bodyPr rot="0" vert="horz" wrap="square" lIns="91440" tIns="45720" rIns="91440" bIns="45720" anchor="t" anchorCtr="0" upright="1">
                          <a:noAutofit/>
                        </wps:bodyPr>
                      </wps:wsp>
                      <wpg:grpSp>
                        <wpg:cNvPr id="28909" name="Group 10046"/>
                        <wpg:cNvGrpSpPr>
                          <a:grpSpLocks/>
                        </wpg:cNvGrpSpPr>
                        <wpg:grpSpPr bwMode="auto">
                          <a:xfrm>
                            <a:off x="6617" y="8960"/>
                            <a:ext cx="227" cy="581"/>
                            <a:chOff x="4444" y="2685"/>
                            <a:chExt cx="255" cy="720"/>
                          </a:xfrm>
                        </wpg:grpSpPr>
                        <wps:wsp>
                          <wps:cNvPr id="28910" name="AutoShape 10047"/>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11" name="AutoShape 10048"/>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8912" name="Rectangle 10049"/>
                        <wps:cNvSpPr>
                          <a:spLocks noChangeArrowheads="1"/>
                        </wps:cNvSpPr>
                        <wps:spPr bwMode="auto">
                          <a:xfrm>
                            <a:off x="6219" y="7880"/>
                            <a:ext cx="1587" cy="1247"/>
                          </a:xfrm>
                          <a:prstGeom prst="rect">
                            <a:avLst/>
                          </a:prstGeom>
                          <a:solidFill>
                            <a:srgbClr val="FFFFFF"/>
                          </a:solidFill>
                          <a:ln w="9525">
                            <a:solidFill>
                              <a:srgbClr val="000000"/>
                            </a:solidFill>
                            <a:miter lim="800000"/>
                            <a:headEnd/>
                            <a:tailEnd/>
                          </a:ln>
                        </wps:spPr>
                        <wps:txbx>
                          <w:txbxContent>
                            <w:p w:rsidR="00862F6C" w:rsidRPr="00F44A6C" w:rsidRDefault="00862F6C" w:rsidP="0043331E">
                              <w:pPr>
                                <w:spacing w:before="120"/>
                                <w:jc w:val="center"/>
                                <w:rPr>
                                  <w:rFonts w:asciiTheme="majorHAnsi" w:hAnsiTheme="majorHAnsi" w:cstheme="majorHAnsi"/>
                                  <w:sz w:val="18"/>
                                  <w:szCs w:val="18"/>
                                </w:rPr>
                              </w:pPr>
                              <w:r w:rsidRPr="00F44A6C">
                                <w:rPr>
                                  <w:rFonts w:asciiTheme="majorHAnsi" w:hAnsiTheme="majorHAnsi" w:cstheme="majorHAnsi"/>
                                  <w:sz w:val="18"/>
                                  <w:szCs w:val="18"/>
                                </w:rPr>
                                <w:t>Cool down       LHe</w:t>
                              </w:r>
                            </w:p>
                          </w:txbxContent>
                        </wps:txbx>
                        <wps:bodyPr rot="0" vert="horz" wrap="square" lIns="91440" tIns="45720" rIns="91440" bIns="45720" anchor="t" anchorCtr="0" upright="1">
                          <a:noAutofit/>
                        </wps:bodyPr>
                      </wps:wsp>
                      <wps:wsp>
                        <wps:cNvPr id="28913" name="AutoShape 10050"/>
                        <wps:cNvCnPr>
                          <a:cxnSpLocks noChangeShapeType="1"/>
                        </wps:cNvCnPr>
                        <wps:spPr bwMode="auto">
                          <a:xfrm>
                            <a:off x="10870" y="7748"/>
                            <a:ext cx="0" cy="3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8914" name="Group 10056"/>
                        <wpg:cNvGrpSpPr>
                          <a:grpSpLocks/>
                        </wpg:cNvGrpSpPr>
                        <wpg:grpSpPr bwMode="auto">
                          <a:xfrm>
                            <a:off x="1337" y="5931"/>
                            <a:ext cx="227" cy="581"/>
                            <a:chOff x="4444" y="2685"/>
                            <a:chExt cx="255" cy="720"/>
                          </a:xfrm>
                        </wpg:grpSpPr>
                        <wps:wsp>
                          <wps:cNvPr id="28915" name="AutoShape 10057"/>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16" name="AutoShape 10058"/>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8917" name="Text Box 10059"/>
                        <wps:cNvSpPr txBox="1">
                          <a:spLocks noChangeArrowheads="1"/>
                        </wps:cNvSpPr>
                        <wps:spPr bwMode="auto">
                          <a:xfrm>
                            <a:off x="1454" y="5993"/>
                            <a:ext cx="2204"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44A6C" w:rsidRDefault="00862F6C" w:rsidP="00B000BB">
                              <w:pPr>
                                <w:rPr>
                                  <w:rFonts w:asciiTheme="majorHAnsi" w:hAnsiTheme="majorHAnsi" w:cstheme="majorHAnsi"/>
                                  <w:sz w:val="18"/>
                                  <w:szCs w:val="18"/>
                                </w:rPr>
                              </w:pPr>
                              <w:r w:rsidRPr="00F44A6C">
                                <w:rPr>
                                  <w:rFonts w:asciiTheme="majorHAnsi" w:hAnsiTheme="majorHAnsi" w:cstheme="majorHAnsi"/>
                                  <w:sz w:val="18"/>
                                  <w:szCs w:val="18"/>
                                </w:rPr>
                                <w:t>Standby Vacuum</w:t>
                              </w:r>
                            </w:p>
                          </w:txbxContent>
                        </wps:txbx>
                        <wps:bodyPr rot="0" vert="horz" wrap="square" lIns="91440" tIns="45720" rIns="91440" bIns="45720" anchor="t" anchorCtr="0" upright="1">
                          <a:noAutofit/>
                        </wps:bodyPr>
                      </wps:wsp>
                      <wps:wsp>
                        <wps:cNvPr id="28918" name="Text Box 10060"/>
                        <wps:cNvSpPr txBox="1">
                          <a:spLocks noChangeArrowheads="1"/>
                        </wps:cNvSpPr>
                        <wps:spPr bwMode="auto">
                          <a:xfrm>
                            <a:off x="718" y="10958"/>
                            <a:ext cx="864" cy="4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44A6C" w:rsidRDefault="00862F6C" w:rsidP="00B000BB">
                              <w:pPr>
                                <w:rPr>
                                  <w:rFonts w:asciiTheme="majorHAnsi" w:hAnsiTheme="majorHAnsi" w:cstheme="majorHAnsi"/>
                                  <w:sz w:val="18"/>
                                  <w:szCs w:val="18"/>
                                </w:rPr>
                              </w:pPr>
                              <w:r w:rsidRPr="00F44A6C">
                                <w:rPr>
                                  <w:rFonts w:asciiTheme="majorHAnsi" w:hAnsiTheme="majorHAnsi" w:cstheme="majorHAnsi"/>
                                  <w:sz w:val="18"/>
                                  <w:szCs w:val="18"/>
                                </w:rPr>
                                <w:t xml:space="preserve">Stop </w:t>
                              </w:r>
                            </w:p>
                          </w:txbxContent>
                        </wps:txbx>
                        <wps:bodyPr rot="0" vert="horz" wrap="square" lIns="91440" tIns="45720" rIns="91440" bIns="45720" anchor="t" anchorCtr="0" upright="1">
                          <a:noAutofit/>
                        </wps:bodyPr>
                      </wps:wsp>
                      <wps:wsp>
                        <wps:cNvPr id="28919" name="AutoShape 10061"/>
                        <wps:cNvCnPr>
                          <a:cxnSpLocks noChangeShapeType="1"/>
                        </wps:cNvCnPr>
                        <wps:spPr bwMode="auto">
                          <a:xfrm>
                            <a:off x="1303" y="1117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20" name="Rectangle 10062"/>
                        <wps:cNvSpPr>
                          <a:spLocks noChangeArrowheads="1"/>
                        </wps:cNvSpPr>
                        <wps:spPr bwMode="auto">
                          <a:xfrm>
                            <a:off x="2026" y="11347"/>
                            <a:ext cx="2268" cy="794"/>
                          </a:xfrm>
                          <a:prstGeom prst="rect">
                            <a:avLst/>
                          </a:prstGeom>
                          <a:solidFill>
                            <a:srgbClr val="FFFFFF"/>
                          </a:solidFill>
                          <a:ln w="9525">
                            <a:solidFill>
                              <a:srgbClr val="000000"/>
                            </a:solidFill>
                            <a:miter lim="800000"/>
                            <a:headEnd/>
                            <a:tailEnd/>
                          </a:ln>
                        </wps:spPr>
                        <wps:txbx>
                          <w:txbxContent>
                            <w:p w:rsidR="00862F6C" w:rsidRPr="00D817D4" w:rsidRDefault="00862F6C" w:rsidP="00B000BB">
                              <w:pPr>
                                <w:rPr>
                                  <w:rFonts w:asciiTheme="majorHAnsi" w:hAnsiTheme="majorHAnsi" w:cstheme="majorHAnsi"/>
                                  <w:sz w:val="18"/>
                                  <w:szCs w:val="18"/>
                                </w:rPr>
                              </w:pPr>
                              <w:r w:rsidRPr="00D817D4">
                                <w:rPr>
                                  <w:rFonts w:asciiTheme="majorHAnsi" w:hAnsiTheme="majorHAnsi" w:cstheme="majorHAnsi"/>
                                  <w:sz w:val="18"/>
                                  <w:szCs w:val="18"/>
                                </w:rPr>
                                <w:t>Close FV64</w:t>
                              </w:r>
                              <w:r>
                                <w:rPr>
                                  <w:rFonts w:asciiTheme="majorHAnsi" w:hAnsiTheme="majorHAnsi" w:cstheme="majorHAnsi"/>
                                  <w:sz w:val="18"/>
                                  <w:szCs w:val="18"/>
                                </w:rPr>
                                <w:t>1, FV643</w:t>
                              </w:r>
                            </w:p>
                            <w:p w:rsidR="00862F6C" w:rsidRPr="00F44A6C" w:rsidRDefault="00862F6C" w:rsidP="007A06D3">
                              <w:pPr>
                                <w:rPr>
                                  <w:rFonts w:asciiTheme="majorHAnsi" w:hAnsiTheme="majorHAnsi" w:cstheme="majorHAnsi"/>
                                  <w:sz w:val="18"/>
                                  <w:szCs w:val="18"/>
                                </w:rPr>
                              </w:pPr>
                              <w:r w:rsidRPr="00F44A6C">
                                <w:rPr>
                                  <w:rFonts w:asciiTheme="majorHAnsi" w:hAnsiTheme="majorHAnsi" w:cstheme="majorHAnsi"/>
                                  <w:sz w:val="18"/>
                                  <w:szCs w:val="18"/>
                                </w:rPr>
                                <w:t>CV581 regulated</w:t>
                              </w:r>
                            </w:p>
                            <w:p w:rsidR="00862F6C" w:rsidRDefault="00862F6C" w:rsidP="007A06D3">
                              <w:pPr>
                                <w:rPr>
                                  <w:rFonts w:asciiTheme="majorHAnsi" w:hAnsiTheme="majorHAnsi" w:cstheme="majorHAnsi"/>
                                  <w:sz w:val="18"/>
                                  <w:szCs w:val="18"/>
                                </w:rPr>
                              </w:pPr>
                              <w:r w:rsidRPr="00F44A6C">
                                <w:rPr>
                                  <w:rFonts w:asciiTheme="majorHAnsi" w:hAnsiTheme="majorHAnsi" w:cstheme="majorHAnsi"/>
                                  <w:sz w:val="18"/>
                                  <w:szCs w:val="18"/>
                                </w:rPr>
                                <w:t>PT660=PT660setpoint</w:t>
                              </w:r>
                            </w:p>
                            <w:p w:rsidR="00862F6C" w:rsidRPr="00D817D4" w:rsidRDefault="00862F6C" w:rsidP="00B000BB">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8921" name="Rectangle 10063"/>
                        <wps:cNvSpPr>
                          <a:spLocks noChangeArrowheads="1"/>
                        </wps:cNvSpPr>
                        <wps:spPr bwMode="auto">
                          <a:xfrm>
                            <a:off x="911" y="6512"/>
                            <a:ext cx="1587" cy="794"/>
                          </a:xfrm>
                          <a:prstGeom prst="rect">
                            <a:avLst/>
                          </a:prstGeom>
                          <a:solidFill>
                            <a:srgbClr val="FFFFFF"/>
                          </a:solidFill>
                          <a:ln w="9525">
                            <a:solidFill>
                              <a:srgbClr val="000000"/>
                            </a:solidFill>
                            <a:miter lim="800000"/>
                            <a:headEnd/>
                            <a:tailEnd/>
                          </a:ln>
                        </wps:spPr>
                        <wps:txbx>
                          <w:txbxContent>
                            <w:p w:rsidR="00862F6C" w:rsidRPr="00F44A6C" w:rsidRDefault="00862F6C" w:rsidP="007A06D3">
                              <w:pPr>
                                <w:spacing w:before="120"/>
                                <w:jc w:val="center"/>
                                <w:rPr>
                                  <w:rFonts w:asciiTheme="majorHAnsi" w:hAnsiTheme="majorHAnsi" w:cstheme="majorHAnsi"/>
                                  <w:sz w:val="18"/>
                                  <w:szCs w:val="18"/>
                                </w:rPr>
                              </w:pPr>
                              <w:r w:rsidRPr="00F44A6C">
                                <w:rPr>
                                  <w:rFonts w:asciiTheme="majorHAnsi" w:hAnsiTheme="majorHAnsi" w:cstheme="majorHAnsi"/>
                                  <w:sz w:val="18"/>
                                  <w:szCs w:val="18"/>
                                </w:rPr>
                                <w:t>Conditioning</w:t>
                              </w:r>
                            </w:p>
                          </w:txbxContent>
                        </wps:txbx>
                        <wps:bodyPr rot="0" vert="horz" wrap="square" lIns="91440" tIns="45720" rIns="91440" bIns="45720" anchor="t" anchorCtr="0" upright="1">
                          <a:noAutofit/>
                        </wps:bodyPr>
                      </wps:wsp>
                      <wps:wsp>
                        <wps:cNvPr id="28922" name="Text Box 10064"/>
                        <wps:cNvSpPr txBox="1">
                          <a:spLocks noChangeArrowheads="1"/>
                        </wps:cNvSpPr>
                        <wps:spPr bwMode="auto">
                          <a:xfrm>
                            <a:off x="2450" y="6512"/>
                            <a:ext cx="2478" cy="794"/>
                          </a:xfrm>
                          <a:prstGeom prst="rect">
                            <a:avLst/>
                          </a:prstGeom>
                          <a:solidFill>
                            <a:srgbClr val="FFFFFF"/>
                          </a:solidFill>
                          <a:ln w="9525">
                            <a:solidFill>
                              <a:srgbClr val="000000"/>
                            </a:solidFill>
                            <a:miter lim="800000"/>
                            <a:headEnd/>
                            <a:tailEnd/>
                          </a:ln>
                        </wps:spPr>
                        <wps:txbx>
                          <w:txbxContent>
                            <w:p w:rsidR="00862F6C" w:rsidRDefault="00862F6C" w:rsidP="00B000BB">
                              <w:pPr>
                                <w:rPr>
                                  <w:rFonts w:asciiTheme="majorHAnsi" w:hAnsiTheme="majorHAnsi" w:cstheme="majorHAnsi"/>
                                  <w:sz w:val="18"/>
                                  <w:szCs w:val="18"/>
                                </w:rPr>
                              </w:pPr>
                              <w:r>
                                <w:rPr>
                                  <w:rFonts w:asciiTheme="majorHAnsi" w:hAnsiTheme="majorHAnsi" w:cstheme="majorHAnsi"/>
                                  <w:sz w:val="18"/>
                                  <w:szCs w:val="18"/>
                                </w:rPr>
                                <w:t xml:space="preserve">Open </w:t>
                              </w:r>
                              <w:r w:rsidRPr="00F44A6C">
                                <w:rPr>
                                  <w:rFonts w:asciiTheme="majorHAnsi" w:hAnsiTheme="majorHAnsi" w:cstheme="majorHAnsi"/>
                                  <w:sz w:val="18"/>
                                  <w:szCs w:val="18"/>
                                </w:rPr>
                                <w:t>FV64</w:t>
                              </w:r>
                              <w:r>
                                <w:rPr>
                                  <w:rFonts w:asciiTheme="majorHAnsi" w:hAnsiTheme="majorHAnsi" w:cstheme="majorHAnsi"/>
                                  <w:sz w:val="18"/>
                                  <w:szCs w:val="18"/>
                                </w:rPr>
                                <w:t>1, FV643</w:t>
                              </w:r>
                            </w:p>
                            <w:p w:rsidR="00862F6C" w:rsidRPr="00F44A6C" w:rsidRDefault="00862F6C" w:rsidP="00E11ED7">
                              <w:pPr>
                                <w:rPr>
                                  <w:rFonts w:asciiTheme="majorHAnsi" w:hAnsiTheme="majorHAnsi" w:cstheme="majorHAnsi"/>
                                  <w:sz w:val="18"/>
                                  <w:szCs w:val="18"/>
                                </w:rPr>
                              </w:pPr>
                              <w:r w:rsidRPr="00F44A6C">
                                <w:rPr>
                                  <w:rFonts w:asciiTheme="majorHAnsi" w:hAnsiTheme="majorHAnsi" w:cstheme="majorHAnsi"/>
                                  <w:sz w:val="18"/>
                                  <w:szCs w:val="18"/>
                                </w:rPr>
                                <w:t>CV581 regulated</w:t>
                              </w:r>
                            </w:p>
                            <w:p w:rsidR="00862F6C" w:rsidRDefault="00862F6C" w:rsidP="00E11ED7">
                              <w:pPr>
                                <w:rPr>
                                  <w:rFonts w:asciiTheme="majorHAnsi" w:hAnsiTheme="majorHAnsi" w:cstheme="majorHAnsi"/>
                                  <w:sz w:val="18"/>
                                  <w:szCs w:val="18"/>
                                </w:rPr>
                              </w:pPr>
                              <w:r w:rsidRPr="00F44A6C">
                                <w:rPr>
                                  <w:rFonts w:asciiTheme="majorHAnsi" w:hAnsiTheme="majorHAnsi" w:cstheme="majorHAnsi"/>
                                  <w:sz w:val="18"/>
                                  <w:szCs w:val="18"/>
                                </w:rPr>
                                <w:t>PT660=PT660setpoint</w:t>
                              </w:r>
                            </w:p>
                            <w:p w:rsidR="00862F6C" w:rsidRPr="00F44A6C" w:rsidRDefault="00862F6C" w:rsidP="00B000BB">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8923" name="Text Box 10065"/>
                        <wps:cNvSpPr txBox="1">
                          <a:spLocks noChangeArrowheads="1"/>
                        </wps:cNvSpPr>
                        <wps:spPr bwMode="auto">
                          <a:xfrm>
                            <a:off x="2441" y="7880"/>
                            <a:ext cx="2453" cy="1247"/>
                          </a:xfrm>
                          <a:prstGeom prst="rect">
                            <a:avLst/>
                          </a:prstGeom>
                          <a:solidFill>
                            <a:srgbClr val="FFFFFF"/>
                          </a:solidFill>
                          <a:ln w="9525">
                            <a:solidFill>
                              <a:srgbClr val="000000"/>
                            </a:solidFill>
                            <a:miter lim="800000"/>
                            <a:headEnd/>
                            <a:tailEnd/>
                          </a:ln>
                        </wps:spPr>
                        <wps:txbx>
                          <w:txbxContent>
                            <w:p w:rsidR="00862F6C" w:rsidRPr="00F44A6C" w:rsidRDefault="00862F6C" w:rsidP="00B000BB">
                              <w:pPr>
                                <w:rPr>
                                  <w:rFonts w:asciiTheme="majorHAnsi" w:hAnsiTheme="majorHAnsi" w:cstheme="majorHAnsi"/>
                                  <w:sz w:val="18"/>
                                  <w:szCs w:val="18"/>
                                </w:rPr>
                              </w:pPr>
                              <w:r w:rsidRPr="00F44A6C">
                                <w:rPr>
                                  <w:rFonts w:asciiTheme="majorHAnsi" w:hAnsiTheme="majorHAnsi" w:cstheme="majorHAnsi"/>
                                  <w:sz w:val="18"/>
                                  <w:szCs w:val="18"/>
                                </w:rPr>
                                <w:t>CV601 open</w:t>
                              </w:r>
                              <w:r>
                                <w:rPr>
                                  <w:rFonts w:asciiTheme="majorHAnsi" w:hAnsiTheme="majorHAnsi" w:cstheme="majorHAnsi"/>
                                  <w:sz w:val="18"/>
                                  <w:szCs w:val="18"/>
                                </w:rPr>
                                <w:t>ed</w:t>
                              </w:r>
                              <w:r w:rsidRPr="00F44A6C">
                                <w:rPr>
                                  <w:rFonts w:asciiTheme="majorHAnsi" w:hAnsiTheme="majorHAnsi" w:cstheme="majorHAnsi"/>
                                  <w:sz w:val="18"/>
                                  <w:szCs w:val="18"/>
                                </w:rPr>
                                <w:t xml:space="preserve"> &amp; controlled</w:t>
                              </w:r>
                            </w:p>
                            <w:p w:rsidR="00862F6C" w:rsidRPr="00F44A6C" w:rsidRDefault="00862F6C" w:rsidP="00B000BB">
                              <w:pPr>
                                <w:rPr>
                                  <w:rFonts w:asciiTheme="majorHAnsi" w:hAnsiTheme="majorHAnsi" w:cstheme="majorHAnsi"/>
                                  <w:sz w:val="18"/>
                                  <w:szCs w:val="18"/>
                                </w:rPr>
                              </w:pPr>
                              <w:r w:rsidRPr="00F44A6C">
                                <w:rPr>
                                  <w:rFonts w:asciiTheme="majorHAnsi" w:hAnsiTheme="majorHAnsi" w:cstheme="majorHAnsi"/>
                                  <w:sz w:val="18"/>
                                  <w:szCs w:val="18"/>
                                </w:rPr>
                                <w:t>FT581&lt;FT581setpoint</w:t>
                              </w:r>
                            </w:p>
                            <w:p w:rsidR="00862F6C" w:rsidRPr="00F44A6C" w:rsidRDefault="00862F6C" w:rsidP="00B000BB">
                              <w:pPr>
                                <w:rPr>
                                  <w:rFonts w:asciiTheme="majorHAnsi" w:hAnsiTheme="majorHAnsi" w:cstheme="majorHAnsi"/>
                                  <w:sz w:val="18"/>
                                  <w:szCs w:val="18"/>
                                </w:rPr>
                              </w:pPr>
                              <w:r w:rsidRPr="00F44A6C">
                                <w:rPr>
                                  <w:rFonts w:asciiTheme="majorHAnsi" w:hAnsiTheme="majorHAnsi" w:cstheme="majorHAnsi"/>
                                  <w:sz w:val="18"/>
                                  <w:szCs w:val="18"/>
                                </w:rPr>
                                <w:t>CV581 regulated</w:t>
                              </w:r>
                            </w:p>
                            <w:p w:rsidR="00862F6C" w:rsidRDefault="00862F6C" w:rsidP="00B000BB">
                              <w:pPr>
                                <w:rPr>
                                  <w:rFonts w:asciiTheme="majorHAnsi" w:hAnsiTheme="majorHAnsi" w:cstheme="majorHAnsi"/>
                                  <w:sz w:val="18"/>
                                  <w:szCs w:val="18"/>
                                </w:rPr>
                              </w:pPr>
                              <w:r w:rsidRPr="00F44A6C">
                                <w:rPr>
                                  <w:rFonts w:asciiTheme="majorHAnsi" w:hAnsiTheme="majorHAnsi" w:cstheme="majorHAnsi"/>
                                  <w:sz w:val="18"/>
                                  <w:szCs w:val="18"/>
                                </w:rPr>
                                <w:t>PT660=PT660setpoint</w:t>
                              </w:r>
                            </w:p>
                            <w:p w:rsidR="00862F6C" w:rsidRPr="00F44A6C" w:rsidRDefault="00862F6C" w:rsidP="00B000BB">
                              <w:pPr>
                                <w:rPr>
                                  <w:rFonts w:asciiTheme="majorHAnsi" w:hAnsiTheme="majorHAnsi" w:cstheme="majorHAnsi"/>
                                  <w:sz w:val="18"/>
                                  <w:szCs w:val="18"/>
                                </w:rPr>
                              </w:pPr>
                              <w:r>
                                <w:rPr>
                                  <w:rFonts w:asciiTheme="majorHAnsi" w:hAnsiTheme="majorHAnsi" w:cstheme="majorHAnsi"/>
                                  <w:sz w:val="18"/>
                                  <w:szCs w:val="18"/>
                                </w:rPr>
                                <w:t>FV641, FV643 opened</w:t>
                              </w:r>
                            </w:p>
                          </w:txbxContent>
                        </wps:txbx>
                        <wps:bodyPr rot="0" vert="horz" wrap="square" lIns="91440" tIns="45720" rIns="91440" bIns="45720" anchor="t" anchorCtr="0" upright="1">
                          <a:noAutofit/>
                        </wps:bodyPr>
                      </wps:wsp>
                      <wps:wsp>
                        <wps:cNvPr id="28924" name="AutoShape 10066"/>
                        <wps:cNvCnPr>
                          <a:cxnSpLocks noChangeShapeType="1"/>
                        </wps:cNvCnPr>
                        <wps:spPr bwMode="auto">
                          <a:xfrm>
                            <a:off x="1420" y="10584"/>
                            <a:ext cx="0" cy="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8925" name="Group 10068"/>
                        <wpg:cNvGrpSpPr>
                          <a:grpSpLocks/>
                        </wpg:cNvGrpSpPr>
                        <wpg:grpSpPr bwMode="auto">
                          <a:xfrm>
                            <a:off x="1264" y="11999"/>
                            <a:ext cx="227" cy="581"/>
                            <a:chOff x="4444" y="2685"/>
                            <a:chExt cx="255" cy="720"/>
                          </a:xfrm>
                        </wpg:grpSpPr>
                        <wps:wsp>
                          <wps:cNvPr id="28926" name="AutoShape 10069"/>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27" name="AutoShape 10070"/>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8928" name="Text Box 10071"/>
                        <wps:cNvSpPr txBox="1">
                          <a:spLocks noChangeArrowheads="1"/>
                        </wps:cNvSpPr>
                        <wps:spPr bwMode="auto">
                          <a:xfrm>
                            <a:off x="1513" y="12131"/>
                            <a:ext cx="1416"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44A6C" w:rsidRDefault="00862F6C" w:rsidP="00B000BB">
                              <w:pPr>
                                <w:rPr>
                                  <w:rFonts w:asciiTheme="majorHAnsi" w:hAnsiTheme="majorHAnsi" w:cstheme="majorHAnsi"/>
                                  <w:sz w:val="18"/>
                                  <w:szCs w:val="18"/>
                                  <w:lang w:val="fr-FR"/>
                                </w:rPr>
                              </w:pPr>
                              <w:r>
                                <w:rPr>
                                  <w:rFonts w:asciiTheme="majorHAnsi" w:hAnsiTheme="majorHAnsi" w:cstheme="majorHAnsi"/>
                                  <w:sz w:val="18"/>
                                  <w:szCs w:val="18"/>
                                  <w:lang w:val="fr-FR"/>
                                </w:rPr>
                                <w:t>FV641 closed</w:t>
                              </w:r>
                            </w:p>
                          </w:txbxContent>
                        </wps:txbx>
                        <wps:bodyPr rot="0" vert="horz" wrap="square" lIns="91440" tIns="45720" rIns="91440" bIns="45720" anchor="t" anchorCtr="0" upright="1">
                          <a:noAutofit/>
                        </wps:bodyPr>
                      </wps:wsp>
                      <wps:wsp>
                        <wps:cNvPr id="28929" name="AutoShape 10072"/>
                        <wps:cNvCnPr>
                          <a:cxnSpLocks noChangeShapeType="1"/>
                        </wps:cNvCnPr>
                        <wps:spPr bwMode="auto">
                          <a:xfrm flipH="1" flipV="1">
                            <a:off x="1485" y="7748"/>
                            <a:ext cx="4252"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930" name="Text Box 10073"/>
                        <wps:cNvSpPr txBox="1">
                          <a:spLocks noChangeArrowheads="1"/>
                        </wps:cNvSpPr>
                        <wps:spPr bwMode="auto">
                          <a:xfrm>
                            <a:off x="1429" y="9114"/>
                            <a:ext cx="4372"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C2163" w:rsidRDefault="00862F6C" w:rsidP="00B000BB">
                              <w:pPr>
                                <w:rPr>
                                  <w:rFonts w:asciiTheme="majorHAnsi" w:hAnsiTheme="majorHAnsi" w:cstheme="majorHAnsi"/>
                                  <w:sz w:val="18"/>
                                  <w:szCs w:val="18"/>
                                  <w:lang w:val="fr-FR"/>
                                </w:rPr>
                              </w:pPr>
                              <w:r w:rsidRPr="008C2163">
                                <w:rPr>
                                  <w:rFonts w:asciiTheme="majorHAnsi" w:hAnsiTheme="majorHAnsi" w:cstheme="majorHAnsi"/>
                                  <w:sz w:val="18"/>
                                  <w:szCs w:val="18"/>
                                  <w:lang w:val="fr-FR"/>
                                </w:rPr>
                                <w:t xml:space="preserve">(TT665 </w:t>
                              </w:r>
                              <w:r>
                                <w:rPr>
                                  <w:rFonts w:asciiTheme="majorHAnsi" w:hAnsiTheme="majorHAnsi" w:cstheme="majorHAnsi"/>
                                  <w:sz w:val="18"/>
                                  <w:szCs w:val="18"/>
                                  <w:lang w:val="fr-FR"/>
                                </w:rPr>
                                <w:t>&amp;</w:t>
                              </w:r>
                              <w:r w:rsidRPr="008C2163">
                                <w:rPr>
                                  <w:rFonts w:asciiTheme="majorHAnsi" w:hAnsiTheme="majorHAnsi" w:cstheme="majorHAnsi"/>
                                  <w:sz w:val="18"/>
                                  <w:szCs w:val="18"/>
                                  <w:lang w:val="fr-FR"/>
                                </w:rPr>
                                <w:t xml:space="preserve"> TT66</w:t>
                              </w:r>
                              <w:r>
                                <w:rPr>
                                  <w:rFonts w:asciiTheme="majorHAnsi" w:hAnsiTheme="majorHAnsi" w:cstheme="majorHAnsi"/>
                                  <w:sz w:val="18"/>
                                  <w:szCs w:val="18"/>
                                  <w:lang w:val="fr-FR"/>
                                </w:rPr>
                                <w:t>4</w:t>
                              </w:r>
                              <w:r w:rsidRPr="008C2163">
                                <w:rPr>
                                  <w:rFonts w:asciiTheme="majorHAnsi" w:hAnsiTheme="majorHAnsi" w:cstheme="majorHAnsi"/>
                                  <w:sz w:val="18"/>
                                  <w:szCs w:val="18"/>
                                  <w:lang w:val="fr-FR"/>
                                </w:rPr>
                                <w:t>) &lt; T665mini OR LI660&gt;LI660Maxi</w:t>
                              </w:r>
                            </w:p>
                          </w:txbxContent>
                        </wps:txbx>
                        <wps:bodyPr rot="0" vert="horz" wrap="square" lIns="91440" tIns="45720" rIns="91440" bIns="45720" anchor="t" anchorCtr="0" upright="1">
                          <a:noAutofit/>
                        </wps:bodyPr>
                      </wps:wsp>
                      <wps:wsp>
                        <wps:cNvPr id="28931" name="Text Box 10074"/>
                        <wps:cNvSpPr txBox="1">
                          <a:spLocks noChangeArrowheads="1"/>
                        </wps:cNvSpPr>
                        <wps:spPr bwMode="auto">
                          <a:xfrm>
                            <a:off x="1772" y="10570"/>
                            <a:ext cx="4437"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62F6C" w:rsidRDefault="00862F6C" w:rsidP="00B000BB">
                              <w:pPr>
                                <w:rPr>
                                  <w:rFonts w:asciiTheme="majorHAnsi" w:hAnsiTheme="majorHAnsi" w:cstheme="majorHAnsi"/>
                                  <w:sz w:val="18"/>
                                  <w:szCs w:val="18"/>
                                  <w:lang w:val="sv-SE"/>
                                </w:rPr>
                              </w:pPr>
                              <w:r w:rsidRPr="00862F6C">
                                <w:rPr>
                                  <w:rFonts w:asciiTheme="majorHAnsi" w:hAnsiTheme="majorHAnsi" w:cstheme="majorHAnsi"/>
                                  <w:sz w:val="18"/>
                                  <w:szCs w:val="18"/>
                                  <w:lang w:val="sv-SE"/>
                                </w:rPr>
                                <w:t>(TT665 OR TT664)&gt;TT665Maxi &amp; LI660&lt;LI660mini</w:t>
                              </w:r>
                            </w:p>
                          </w:txbxContent>
                        </wps:txbx>
                        <wps:bodyPr rot="0" vert="horz" wrap="square" lIns="91440" tIns="45720" rIns="91440" bIns="45720" anchor="t" anchorCtr="0" upright="1">
                          <a:noAutofit/>
                        </wps:bodyPr>
                      </wps:wsp>
                      <wps:wsp>
                        <wps:cNvPr id="28932" name="AutoShape 10075"/>
                        <wps:cNvCnPr>
                          <a:cxnSpLocks noChangeShapeType="1"/>
                        </wps:cNvCnPr>
                        <wps:spPr bwMode="auto">
                          <a:xfrm rot="5400000">
                            <a:off x="1873" y="1093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33" name="AutoShape 10076"/>
                        <wps:cNvCnPr>
                          <a:cxnSpLocks noChangeShapeType="1"/>
                        </wps:cNvCnPr>
                        <wps:spPr bwMode="auto">
                          <a:xfrm>
                            <a:off x="1390" y="10946"/>
                            <a:ext cx="43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34" name="Text Box 10078"/>
                        <wps:cNvSpPr txBox="1">
                          <a:spLocks noChangeArrowheads="1"/>
                        </wps:cNvSpPr>
                        <wps:spPr bwMode="auto">
                          <a:xfrm>
                            <a:off x="2373" y="9541"/>
                            <a:ext cx="2558" cy="1020"/>
                          </a:xfrm>
                          <a:prstGeom prst="rect">
                            <a:avLst/>
                          </a:prstGeom>
                          <a:solidFill>
                            <a:srgbClr val="FFFFFF"/>
                          </a:solidFill>
                          <a:ln w="9525">
                            <a:solidFill>
                              <a:srgbClr val="000000"/>
                            </a:solidFill>
                            <a:miter lim="800000"/>
                            <a:headEnd/>
                            <a:tailEnd/>
                          </a:ln>
                        </wps:spPr>
                        <wps:txbx>
                          <w:txbxContent>
                            <w:p w:rsidR="00862F6C" w:rsidRDefault="00862F6C" w:rsidP="00B000BB">
                              <w:pPr>
                                <w:rPr>
                                  <w:rFonts w:asciiTheme="majorHAnsi" w:hAnsiTheme="majorHAnsi" w:cstheme="majorHAnsi"/>
                                  <w:sz w:val="18"/>
                                  <w:szCs w:val="18"/>
                                </w:rPr>
                              </w:pPr>
                              <w:r>
                                <w:rPr>
                                  <w:rFonts w:asciiTheme="majorHAnsi" w:hAnsiTheme="majorHAnsi" w:cstheme="majorHAnsi"/>
                                  <w:sz w:val="18"/>
                                  <w:szCs w:val="18"/>
                                </w:rPr>
                                <w:t xml:space="preserve">Close </w:t>
                              </w:r>
                              <w:r w:rsidRPr="00F44A6C">
                                <w:rPr>
                                  <w:rFonts w:asciiTheme="majorHAnsi" w:hAnsiTheme="majorHAnsi" w:cstheme="majorHAnsi"/>
                                  <w:sz w:val="18"/>
                                  <w:szCs w:val="18"/>
                                </w:rPr>
                                <w:t>CV601</w:t>
                              </w:r>
                            </w:p>
                            <w:p w:rsidR="00862F6C" w:rsidRPr="00F44A6C" w:rsidRDefault="00862F6C" w:rsidP="007A06D3">
                              <w:pPr>
                                <w:rPr>
                                  <w:rFonts w:asciiTheme="majorHAnsi" w:hAnsiTheme="majorHAnsi" w:cstheme="majorHAnsi"/>
                                  <w:sz w:val="18"/>
                                  <w:szCs w:val="18"/>
                                </w:rPr>
                              </w:pPr>
                              <w:r w:rsidRPr="00F44A6C">
                                <w:rPr>
                                  <w:rFonts w:asciiTheme="majorHAnsi" w:hAnsiTheme="majorHAnsi" w:cstheme="majorHAnsi"/>
                                  <w:sz w:val="18"/>
                                  <w:szCs w:val="18"/>
                                </w:rPr>
                                <w:t>CV581 regulated</w:t>
                              </w:r>
                            </w:p>
                            <w:p w:rsidR="00862F6C" w:rsidRDefault="00862F6C" w:rsidP="00B000BB">
                              <w:pPr>
                                <w:rPr>
                                  <w:rFonts w:asciiTheme="majorHAnsi" w:hAnsiTheme="majorHAnsi" w:cstheme="majorHAnsi"/>
                                  <w:sz w:val="18"/>
                                  <w:szCs w:val="18"/>
                                </w:rPr>
                              </w:pPr>
                              <w:r w:rsidRPr="00F44A6C">
                                <w:rPr>
                                  <w:rFonts w:asciiTheme="majorHAnsi" w:hAnsiTheme="majorHAnsi" w:cstheme="majorHAnsi"/>
                                  <w:sz w:val="18"/>
                                  <w:szCs w:val="18"/>
                                </w:rPr>
                                <w:t>PT660=PT660setpoint</w:t>
                              </w:r>
                            </w:p>
                            <w:p w:rsidR="00862F6C" w:rsidRPr="00F44A6C" w:rsidRDefault="00862F6C" w:rsidP="00B000BB">
                              <w:pPr>
                                <w:rPr>
                                  <w:rFonts w:asciiTheme="majorHAnsi" w:hAnsiTheme="majorHAnsi" w:cstheme="majorHAnsi"/>
                                  <w:sz w:val="18"/>
                                  <w:szCs w:val="18"/>
                                </w:rPr>
                              </w:pPr>
                              <w:r>
                                <w:rPr>
                                  <w:rFonts w:asciiTheme="majorHAnsi" w:hAnsiTheme="majorHAnsi" w:cstheme="majorHAnsi"/>
                                  <w:sz w:val="18"/>
                                  <w:szCs w:val="18"/>
                                </w:rPr>
                                <w:t>FV641, FV643 opened</w:t>
                              </w:r>
                            </w:p>
                          </w:txbxContent>
                        </wps:txbx>
                        <wps:bodyPr rot="0" vert="horz" wrap="square" lIns="91440" tIns="45720" rIns="91440" bIns="45720" anchor="t" anchorCtr="0" upright="1">
                          <a:noAutofit/>
                        </wps:bodyPr>
                      </wps:wsp>
                      <wpg:grpSp>
                        <wpg:cNvPr id="28935" name="Group 10079"/>
                        <wpg:cNvGrpSpPr>
                          <a:grpSpLocks/>
                        </wpg:cNvGrpSpPr>
                        <wpg:grpSpPr bwMode="auto">
                          <a:xfrm>
                            <a:off x="1262" y="9026"/>
                            <a:ext cx="227" cy="581"/>
                            <a:chOff x="4444" y="2685"/>
                            <a:chExt cx="255" cy="720"/>
                          </a:xfrm>
                        </wpg:grpSpPr>
                        <wps:wsp>
                          <wps:cNvPr id="28936" name="AutoShape 10080"/>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37" name="AutoShape 10081"/>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8938" name="Rectangle 10082"/>
                        <wps:cNvSpPr>
                          <a:spLocks noChangeArrowheads="1"/>
                        </wps:cNvSpPr>
                        <wps:spPr bwMode="auto">
                          <a:xfrm>
                            <a:off x="864" y="7880"/>
                            <a:ext cx="1587" cy="1247"/>
                          </a:xfrm>
                          <a:prstGeom prst="rect">
                            <a:avLst/>
                          </a:prstGeom>
                          <a:solidFill>
                            <a:srgbClr val="FFFFFF"/>
                          </a:solidFill>
                          <a:ln w="9525">
                            <a:solidFill>
                              <a:srgbClr val="000000"/>
                            </a:solidFill>
                            <a:miter lim="800000"/>
                            <a:headEnd/>
                            <a:tailEnd/>
                          </a:ln>
                        </wps:spPr>
                        <wps:txbx>
                          <w:txbxContent>
                            <w:p w:rsidR="00862F6C" w:rsidRPr="00F44A6C" w:rsidRDefault="00862F6C" w:rsidP="00B000BB">
                              <w:pPr>
                                <w:spacing w:before="120"/>
                                <w:jc w:val="center"/>
                                <w:rPr>
                                  <w:rFonts w:asciiTheme="majorHAnsi" w:hAnsiTheme="majorHAnsi" w:cstheme="majorHAnsi"/>
                                  <w:sz w:val="18"/>
                                  <w:szCs w:val="18"/>
                                </w:rPr>
                              </w:pPr>
                              <w:r w:rsidRPr="00F44A6C">
                                <w:rPr>
                                  <w:rFonts w:asciiTheme="majorHAnsi" w:hAnsiTheme="majorHAnsi" w:cstheme="majorHAnsi"/>
                                  <w:sz w:val="18"/>
                                  <w:szCs w:val="18"/>
                                </w:rPr>
                                <w:t>Cool down       LHe</w:t>
                              </w:r>
                            </w:p>
                          </w:txbxContent>
                        </wps:txbx>
                        <wps:bodyPr rot="0" vert="horz" wrap="square" lIns="91440" tIns="45720" rIns="91440" bIns="45720" anchor="t" anchorCtr="0" upright="1">
                          <a:noAutofit/>
                        </wps:bodyPr>
                      </wps:wsp>
                      <wps:wsp>
                        <wps:cNvPr id="28939" name="AutoShape 10083"/>
                        <wps:cNvCnPr>
                          <a:cxnSpLocks noChangeShapeType="1"/>
                        </wps:cNvCnPr>
                        <wps:spPr bwMode="auto">
                          <a:xfrm>
                            <a:off x="5746" y="7759"/>
                            <a:ext cx="0" cy="3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40" name="AutoShape 10084"/>
                        <wps:cNvCnPr>
                          <a:cxnSpLocks noChangeShapeType="1"/>
                        </wps:cNvCnPr>
                        <wps:spPr bwMode="auto">
                          <a:xfrm>
                            <a:off x="1372" y="12568"/>
                            <a:ext cx="5329"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28941" name="Group 2509"/>
                        <wpg:cNvGrpSpPr>
                          <a:grpSpLocks/>
                        </wpg:cNvGrpSpPr>
                        <wpg:grpSpPr bwMode="auto">
                          <a:xfrm>
                            <a:off x="6663" y="7266"/>
                            <a:ext cx="227" cy="624"/>
                            <a:chOff x="4444" y="2685"/>
                            <a:chExt cx="255" cy="720"/>
                          </a:xfrm>
                        </wpg:grpSpPr>
                        <wps:wsp>
                          <wps:cNvPr id="28942" name="AutoShape 2510"/>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43" name="AutoShape 2511"/>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8944" name="Text Box 2512"/>
                        <wps:cNvSpPr txBox="1">
                          <a:spLocks noChangeArrowheads="1"/>
                        </wps:cNvSpPr>
                        <wps:spPr bwMode="auto">
                          <a:xfrm>
                            <a:off x="6767" y="7299"/>
                            <a:ext cx="3425"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44A6C" w:rsidRDefault="00862F6C" w:rsidP="008D2D1A">
                              <w:pPr>
                                <w:rPr>
                                  <w:rFonts w:asciiTheme="majorHAnsi" w:hAnsiTheme="majorHAnsi" w:cstheme="majorHAnsi"/>
                                  <w:sz w:val="18"/>
                                  <w:szCs w:val="18"/>
                                </w:rPr>
                              </w:pPr>
                              <w:r w:rsidRPr="00F44A6C">
                                <w:rPr>
                                  <w:rFonts w:asciiTheme="majorHAnsi" w:hAnsiTheme="majorHAnsi" w:cstheme="majorHAnsi"/>
                                  <w:sz w:val="18"/>
                                  <w:szCs w:val="18"/>
                                </w:rPr>
                                <w:t xml:space="preserve">TT665 </w:t>
                              </w:r>
                              <w:r>
                                <w:rPr>
                                  <w:rFonts w:asciiTheme="majorHAnsi" w:hAnsiTheme="majorHAnsi" w:cstheme="majorHAnsi"/>
                                  <w:sz w:val="18"/>
                                  <w:szCs w:val="18"/>
                                </w:rPr>
                                <w:t>OR</w:t>
                              </w:r>
                              <w:r w:rsidRPr="00F44A6C">
                                <w:rPr>
                                  <w:rFonts w:asciiTheme="majorHAnsi" w:hAnsiTheme="majorHAnsi" w:cstheme="majorHAnsi"/>
                                  <w:sz w:val="18"/>
                                  <w:szCs w:val="18"/>
                                </w:rPr>
                                <w:t xml:space="preserve"> TT66</w:t>
                              </w:r>
                              <w:r>
                                <w:rPr>
                                  <w:rFonts w:asciiTheme="majorHAnsi" w:hAnsiTheme="majorHAnsi" w:cstheme="majorHAnsi"/>
                                  <w:sz w:val="18"/>
                                  <w:szCs w:val="18"/>
                                </w:rPr>
                                <w:t>4</w:t>
                              </w:r>
                              <w:r w:rsidRPr="00F44A6C">
                                <w:rPr>
                                  <w:rFonts w:asciiTheme="majorHAnsi" w:hAnsiTheme="majorHAnsi" w:cstheme="majorHAnsi"/>
                                  <w:sz w:val="18"/>
                                  <w:szCs w:val="18"/>
                                </w:rPr>
                                <w:t xml:space="preserve"> &gt; TT665</w:t>
                              </w:r>
                              <w:r>
                                <w:rPr>
                                  <w:rFonts w:asciiTheme="majorHAnsi" w:hAnsiTheme="majorHAnsi" w:cstheme="majorHAnsi"/>
                                  <w:sz w:val="18"/>
                                  <w:szCs w:val="18"/>
                                </w:rPr>
                                <w:t>M</w:t>
                              </w:r>
                              <w:r w:rsidRPr="00F44A6C">
                                <w:rPr>
                                  <w:rFonts w:asciiTheme="majorHAnsi" w:hAnsiTheme="majorHAnsi" w:cstheme="majorHAnsi"/>
                                  <w:sz w:val="18"/>
                                  <w:szCs w:val="18"/>
                                </w:rPr>
                                <w:t>ax</w:t>
                              </w:r>
                            </w:p>
                          </w:txbxContent>
                        </wps:txbx>
                        <wps:bodyPr rot="0" vert="horz" wrap="square" lIns="91440" tIns="45720" rIns="91440" bIns="45720" anchor="t" anchorCtr="0" upright="1">
                          <a:noAutofit/>
                        </wps:bodyPr>
                      </wps:wsp>
                      <wpg:grpSp>
                        <wpg:cNvPr id="28945" name="Group 10052"/>
                        <wpg:cNvGrpSpPr>
                          <a:grpSpLocks/>
                        </wpg:cNvGrpSpPr>
                        <wpg:grpSpPr bwMode="auto">
                          <a:xfrm>
                            <a:off x="1308" y="7299"/>
                            <a:ext cx="227" cy="581"/>
                            <a:chOff x="4444" y="2685"/>
                            <a:chExt cx="255" cy="720"/>
                          </a:xfrm>
                        </wpg:grpSpPr>
                        <wps:wsp>
                          <wps:cNvPr id="28946" name="AutoShape 10053"/>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47" name="AutoShape 10054"/>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8948" name="Text Box 10055"/>
                        <wps:cNvSpPr txBox="1">
                          <a:spLocks noChangeArrowheads="1"/>
                        </wps:cNvSpPr>
                        <wps:spPr bwMode="auto">
                          <a:xfrm>
                            <a:off x="1401" y="7299"/>
                            <a:ext cx="3425"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44A6C" w:rsidRDefault="00862F6C" w:rsidP="00B000BB">
                              <w:pPr>
                                <w:rPr>
                                  <w:rFonts w:asciiTheme="majorHAnsi" w:hAnsiTheme="majorHAnsi" w:cstheme="majorHAnsi"/>
                                  <w:sz w:val="18"/>
                                  <w:szCs w:val="18"/>
                                </w:rPr>
                              </w:pPr>
                              <w:r w:rsidRPr="00F44A6C">
                                <w:rPr>
                                  <w:rFonts w:asciiTheme="majorHAnsi" w:hAnsiTheme="majorHAnsi" w:cstheme="majorHAnsi"/>
                                  <w:sz w:val="18"/>
                                  <w:szCs w:val="18"/>
                                </w:rPr>
                                <w:t xml:space="preserve">TT665 </w:t>
                              </w:r>
                              <w:r>
                                <w:rPr>
                                  <w:rFonts w:asciiTheme="majorHAnsi" w:hAnsiTheme="majorHAnsi" w:cstheme="majorHAnsi"/>
                                  <w:sz w:val="18"/>
                                  <w:szCs w:val="18"/>
                                </w:rPr>
                                <w:t>OR</w:t>
                              </w:r>
                              <w:r w:rsidRPr="00F44A6C">
                                <w:rPr>
                                  <w:rFonts w:asciiTheme="majorHAnsi" w:hAnsiTheme="majorHAnsi" w:cstheme="majorHAnsi"/>
                                  <w:sz w:val="18"/>
                                  <w:szCs w:val="18"/>
                                </w:rPr>
                                <w:t xml:space="preserve"> TT66</w:t>
                              </w:r>
                              <w:r>
                                <w:rPr>
                                  <w:rFonts w:asciiTheme="majorHAnsi" w:hAnsiTheme="majorHAnsi" w:cstheme="majorHAnsi"/>
                                  <w:sz w:val="18"/>
                                  <w:szCs w:val="18"/>
                                </w:rPr>
                                <w:t>4</w:t>
                              </w:r>
                              <w:r w:rsidRPr="00F44A6C">
                                <w:rPr>
                                  <w:rFonts w:asciiTheme="majorHAnsi" w:hAnsiTheme="majorHAnsi" w:cstheme="majorHAnsi"/>
                                  <w:sz w:val="18"/>
                                  <w:szCs w:val="18"/>
                                </w:rPr>
                                <w:t xml:space="preserve"> &gt; TT665</w:t>
                              </w:r>
                              <w:r>
                                <w:rPr>
                                  <w:rFonts w:asciiTheme="majorHAnsi" w:hAnsiTheme="majorHAnsi" w:cstheme="majorHAnsi"/>
                                  <w:sz w:val="18"/>
                                  <w:szCs w:val="18"/>
                                </w:rPr>
                                <w:t>M</w:t>
                              </w:r>
                              <w:r w:rsidRPr="00F44A6C">
                                <w:rPr>
                                  <w:rFonts w:asciiTheme="majorHAnsi" w:hAnsiTheme="majorHAnsi" w:cstheme="majorHAnsi"/>
                                  <w:sz w:val="18"/>
                                  <w:szCs w:val="18"/>
                                </w:rPr>
                                <w:t>ax</w:t>
                              </w:r>
                            </w:p>
                          </w:txbxContent>
                        </wps:txbx>
                        <wps:bodyPr rot="0" vert="horz" wrap="square" lIns="91440" tIns="45720" rIns="91440" bIns="45720" anchor="t" anchorCtr="0" upright="1">
                          <a:noAutofit/>
                        </wps:bodyPr>
                      </wps:wsp>
                      <wps:wsp>
                        <wps:cNvPr id="28949" name="Rectangle 12987"/>
                        <wps:cNvSpPr>
                          <a:spLocks noChangeArrowheads="1"/>
                        </wps:cNvSpPr>
                        <wps:spPr bwMode="auto">
                          <a:xfrm>
                            <a:off x="784" y="11347"/>
                            <a:ext cx="1265" cy="794"/>
                          </a:xfrm>
                          <a:prstGeom prst="rect">
                            <a:avLst/>
                          </a:prstGeom>
                          <a:solidFill>
                            <a:srgbClr val="FFFFFF"/>
                          </a:solidFill>
                          <a:ln w="9525">
                            <a:solidFill>
                              <a:srgbClr val="000000"/>
                            </a:solidFill>
                            <a:miter lim="800000"/>
                            <a:headEnd/>
                            <a:tailEnd/>
                          </a:ln>
                        </wps:spPr>
                        <wps:txbx>
                          <w:txbxContent>
                            <w:p w:rsidR="00862F6C" w:rsidRPr="00F44A6C" w:rsidRDefault="00862F6C" w:rsidP="007A06D3">
                              <w:pPr>
                                <w:jc w:val="center"/>
                                <w:rPr>
                                  <w:rFonts w:asciiTheme="majorHAnsi" w:hAnsiTheme="majorHAnsi" w:cstheme="majorHAnsi"/>
                                  <w:sz w:val="18"/>
                                  <w:szCs w:val="18"/>
                                </w:rPr>
                              </w:pPr>
                              <w:r w:rsidRPr="00F44A6C">
                                <w:rPr>
                                  <w:rFonts w:asciiTheme="majorHAnsi" w:hAnsiTheme="majorHAnsi" w:cstheme="majorHAnsi"/>
                                  <w:sz w:val="18"/>
                                  <w:szCs w:val="18"/>
                                </w:rPr>
                                <w:t>Stop</w:t>
                              </w:r>
                            </w:p>
                            <w:p w:rsidR="00862F6C" w:rsidRPr="00F44A6C" w:rsidRDefault="00862F6C" w:rsidP="007A06D3">
                              <w:pPr>
                                <w:jc w:val="center"/>
                                <w:rPr>
                                  <w:rFonts w:asciiTheme="majorHAnsi" w:hAnsiTheme="majorHAnsi" w:cstheme="majorHAnsi"/>
                                  <w:sz w:val="18"/>
                                  <w:szCs w:val="18"/>
                                </w:rPr>
                              </w:pPr>
                              <w:r w:rsidRPr="00F44A6C">
                                <w:rPr>
                                  <w:rFonts w:asciiTheme="majorHAnsi" w:hAnsiTheme="majorHAnsi" w:cstheme="majorHAnsi"/>
                                  <w:sz w:val="18"/>
                                  <w:szCs w:val="18"/>
                                </w:rPr>
                                <w:t>Standby</w:t>
                              </w:r>
                            </w:p>
                          </w:txbxContent>
                        </wps:txbx>
                        <wps:bodyPr rot="0" vert="horz" wrap="square" lIns="91440" tIns="45720" rIns="91440" bIns="45720" anchor="t" anchorCtr="0" upright="1">
                          <a:noAutofit/>
                        </wps:bodyPr>
                      </wps:wsp>
                      <wps:wsp>
                        <wps:cNvPr id="28950" name="Rectangle 12988"/>
                        <wps:cNvSpPr>
                          <a:spLocks noChangeArrowheads="1"/>
                        </wps:cNvSpPr>
                        <wps:spPr bwMode="auto">
                          <a:xfrm>
                            <a:off x="829" y="9541"/>
                            <a:ext cx="1587" cy="1020"/>
                          </a:xfrm>
                          <a:prstGeom prst="rect">
                            <a:avLst/>
                          </a:prstGeom>
                          <a:solidFill>
                            <a:srgbClr val="FFFFFF"/>
                          </a:solidFill>
                          <a:ln w="9525">
                            <a:solidFill>
                              <a:srgbClr val="000000"/>
                            </a:solidFill>
                            <a:miter lim="800000"/>
                            <a:headEnd/>
                            <a:tailEnd/>
                          </a:ln>
                        </wps:spPr>
                        <wps:txbx>
                          <w:txbxContent>
                            <w:p w:rsidR="00862F6C" w:rsidRPr="00F44A6C" w:rsidRDefault="00862F6C" w:rsidP="007A06D3">
                              <w:pPr>
                                <w:spacing w:before="120"/>
                                <w:jc w:val="center"/>
                                <w:rPr>
                                  <w:rFonts w:asciiTheme="majorHAnsi" w:hAnsiTheme="majorHAnsi" w:cstheme="majorHAnsi"/>
                                  <w:sz w:val="18"/>
                                  <w:szCs w:val="18"/>
                                </w:rPr>
                              </w:pPr>
                              <w:r w:rsidRPr="00F44A6C">
                                <w:rPr>
                                  <w:rFonts w:asciiTheme="majorHAnsi" w:hAnsiTheme="majorHAnsi" w:cstheme="majorHAnsi"/>
                                  <w:sz w:val="18"/>
                                  <w:szCs w:val="18"/>
                                </w:rPr>
                                <w:t>Stop cooling</w:t>
                              </w:r>
                            </w:p>
                          </w:txbxContent>
                        </wps:txbx>
                        <wps:bodyPr rot="0" vert="horz" wrap="square" lIns="91440" tIns="45720" rIns="91440" bIns="45720" anchor="t" anchorCtr="0" upright="1">
                          <a:noAutofit/>
                        </wps:bodyPr>
                      </wps:wsp>
                      <wps:wsp>
                        <wps:cNvPr id="28951" name="Rectangle 12989"/>
                        <wps:cNvSpPr>
                          <a:spLocks noChangeArrowheads="1"/>
                        </wps:cNvSpPr>
                        <wps:spPr bwMode="auto">
                          <a:xfrm>
                            <a:off x="6214" y="11305"/>
                            <a:ext cx="1265" cy="794"/>
                          </a:xfrm>
                          <a:prstGeom prst="rect">
                            <a:avLst/>
                          </a:prstGeom>
                          <a:solidFill>
                            <a:srgbClr val="FFFFFF"/>
                          </a:solidFill>
                          <a:ln w="9525">
                            <a:solidFill>
                              <a:srgbClr val="000000"/>
                            </a:solidFill>
                            <a:miter lim="800000"/>
                            <a:headEnd/>
                            <a:tailEnd/>
                          </a:ln>
                        </wps:spPr>
                        <wps:txbx>
                          <w:txbxContent>
                            <w:p w:rsidR="00862F6C" w:rsidRPr="00F44A6C" w:rsidRDefault="00862F6C" w:rsidP="007A06D3">
                              <w:pPr>
                                <w:jc w:val="center"/>
                                <w:rPr>
                                  <w:rFonts w:asciiTheme="majorHAnsi" w:hAnsiTheme="majorHAnsi" w:cstheme="majorHAnsi"/>
                                  <w:sz w:val="18"/>
                                  <w:szCs w:val="18"/>
                                </w:rPr>
                              </w:pPr>
                              <w:r w:rsidRPr="00F44A6C">
                                <w:rPr>
                                  <w:rFonts w:asciiTheme="majorHAnsi" w:hAnsiTheme="majorHAnsi" w:cstheme="majorHAnsi"/>
                                  <w:sz w:val="18"/>
                                  <w:szCs w:val="18"/>
                                </w:rPr>
                                <w:t>Stop</w:t>
                              </w:r>
                            </w:p>
                            <w:p w:rsidR="00862F6C" w:rsidRPr="00F44A6C" w:rsidRDefault="00862F6C" w:rsidP="007A06D3">
                              <w:pPr>
                                <w:jc w:val="center"/>
                                <w:rPr>
                                  <w:rFonts w:asciiTheme="majorHAnsi" w:hAnsiTheme="majorHAnsi" w:cstheme="majorHAnsi"/>
                                  <w:sz w:val="18"/>
                                  <w:szCs w:val="18"/>
                                </w:rPr>
                              </w:pPr>
                              <w:r w:rsidRPr="00F44A6C">
                                <w:rPr>
                                  <w:rFonts w:asciiTheme="majorHAnsi" w:hAnsiTheme="majorHAnsi" w:cstheme="majorHAnsi"/>
                                  <w:sz w:val="18"/>
                                  <w:szCs w:val="18"/>
                                </w:rPr>
                                <w:t>Standby</w:t>
                              </w:r>
                            </w:p>
                          </w:txbxContent>
                        </wps:txbx>
                        <wps:bodyPr rot="0" vert="horz" wrap="square" lIns="91440" tIns="45720" rIns="91440" bIns="45720" anchor="t" anchorCtr="0" upright="1">
                          <a:noAutofit/>
                        </wps:bodyPr>
                      </wps:wsp>
                      <wps:wsp>
                        <wps:cNvPr id="28952" name="Oval 4728"/>
                        <wps:cNvSpPr>
                          <a:spLocks noChangeArrowheads="1"/>
                        </wps:cNvSpPr>
                        <wps:spPr bwMode="auto">
                          <a:xfrm>
                            <a:off x="3519" y="4900"/>
                            <a:ext cx="408" cy="406"/>
                          </a:xfrm>
                          <a:prstGeom prst="ellipse">
                            <a:avLst/>
                          </a:prstGeom>
                          <a:solidFill>
                            <a:srgbClr val="FFFFFF"/>
                          </a:solidFill>
                          <a:ln w="44450">
                            <a:solidFill>
                              <a:srgbClr val="4A7EBB"/>
                            </a:solidFill>
                            <a:round/>
                            <a:headEnd/>
                            <a:tailEnd/>
                          </a:ln>
                        </wps:spPr>
                        <wps:txbx>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wps:wsp>
                        <wps:cNvPr id="28953" name="Oval 4729"/>
                        <wps:cNvSpPr>
                          <a:spLocks noChangeArrowheads="1"/>
                        </wps:cNvSpPr>
                        <wps:spPr bwMode="auto">
                          <a:xfrm>
                            <a:off x="816" y="6427"/>
                            <a:ext cx="408" cy="406"/>
                          </a:xfrm>
                          <a:prstGeom prst="ellipse">
                            <a:avLst/>
                          </a:prstGeom>
                          <a:solidFill>
                            <a:srgbClr val="FFFFFF"/>
                          </a:solidFill>
                          <a:ln w="44450">
                            <a:solidFill>
                              <a:srgbClr val="4A7EBB"/>
                            </a:solidFill>
                            <a:round/>
                            <a:headEnd/>
                            <a:tailEnd/>
                          </a:ln>
                        </wps:spPr>
                        <wps:txbx>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wps:wsp>
                        <wps:cNvPr id="28954" name="Oval 4730"/>
                        <wps:cNvSpPr>
                          <a:spLocks noChangeArrowheads="1"/>
                        </wps:cNvSpPr>
                        <wps:spPr bwMode="auto">
                          <a:xfrm>
                            <a:off x="813" y="782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28955" name="Oval 4731"/>
                        <wps:cNvSpPr>
                          <a:spLocks noChangeArrowheads="1"/>
                        </wps:cNvSpPr>
                        <wps:spPr bwMode="auto">
                          <a:xfrm>
                            <a:off x="786" y="943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wps:wsp>
                        <wps:cNvPr id="28956" name="Oval 4732"/>
                        <wps:cNvSpPr>
                          <a:spLocks noChangeArrowheads="1"/>
                        </wps:cNvSpPr>
                        <wps:spPr bwMode="auto">
                          <a:xfrm>
                            <a:off x="715" y="1133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10</w:t>
                              </w:r>
                            </w:p>
                          </w:txbxContent>
                        </wps:txbx>
                        <wps:bodyPr rot="0" vert="horz" wrap="square" lIns="0" tIns="0" rIns="0" bIns="0" anchor="t" anchorCtr="0" upright="1">
                          <a:noAutofit/>
                        </wps:bodyPr>
                      </wps:wsp>
                      <wps:wsp>
                        <wps:cNvPr id="28957" name="Oval 4733"/>
                        <wps:cNvSpPr>
                          <a:spLocks noChangeArrowheads="1"/>
                        </wps:cNvSpPr>
                        <wps:spPr bwMode="auto">
                          <a:xfrm>
                            <a:off x="6179" y="6382"/>
                            <a:ext cx="408" cy="406"/>
                          </a:xfrm>
                          <a:prstGeom prst="ellipse">
                            <a:avLst/>
                          </a:prstGeom>
                          <a:solidFill>
                            <a:srgbClr val="FFFFFF"/>
                          </a:solidFill>
                          <a:ln w="44450">
                            <a:solidFill>
                              <a:srgbClr val="4A7EBB"/>
                            </a:solidFill>
                            <a:round/>
                            <a:headEnd/>
                            <a:tailEnd/>
                          </a:ln>
                        </wps:spPr>
                        <wps:txbx>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wps:wsp>
                        <wps:cNvPr id="28958" name="Oval 4734"/>
                        <wps:cNvSpPr>
                          <a:spLocks noChangeArrowheads="1"/>
                        </wps:cNvSpPr>
                        <wps:spPr bwMode="auto">
                          <a:xfrm>
                            <a:off x="6171" y="7910"/>
                            <a:ext cx="408" cy="406"/>
                          </a:xfrm>
                          <a:prstGeom prst="ellipse">
                            <a:avLst/>
                          </a:prstGeom>
                          <a:solidFill>
                            <a:srgbClr val="FFFFFF"/>
                          </a:solidFill>
                          <a:ln w="44450">
                            <a:solidFill>
                              <a:srgbClr val="4A7EBB"/>
                            </a:solidFill>
                            <a:round/>
                            <a:headEnd/>
                            <a:tailEnd/>
                          </a:ln>
                        </wps:spPr>
                        <wps:txbx>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28959" name="Oval 4735"/>
                        <wps:cNvSpPr>
                          <a:spLocks noChangeArrowheads="1"/>
                        </wps:cNvSpPr>
                        <wps:spPr bwMode="auto">
                          <a:xfrm>
                            <a:off x="6268" y="1003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wps:wsp>
                        <wps:cNvPr id="28960" name="Oval 4736"/>
                        <wps:cNvSpPr>
                          <a:spLocks noChangeArrowheads="1"/>
                        </wps:cNvSpPr>
                        <wps:spPr bwMode="auto">
                          <a:xfrm>
                            <a:off x="6162" y="11294"/>
                            <a:ext cx="408" cy="406"/>
                          </a:xfrm>
                          <a:prstGeom prst="ellipse">
                            <a:avLst/>
                          </a:prstGeom>
                          <a:solidFill>
                            <a:srgbClr val="FFFFFF"/>
                          </a:solidFill>
                          <a:ln w="44450">
                            <a:solidFill>
                              <a:srgbClr val="4A7EBB"/>
                            </a:solidFill>
                            <a:round/>
                            <a:headEnd/>
                            <a:tailEnd/>
                          </a:ln>
                        </wps:spPr>
                        <wps:txbx>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37" o:spid="_x0000_s3838" style="position:absolute;left:0;text-align:left;margin-left:-35.15pt;margin-top:.45pt;width:526.9pt;height:384pt;z-index:274107904" coordorigin="715,4900" coordsize="10538,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">
                <v:shape id="AutoShape 2476" o:spid="_x0000_s3839" type="#_x0000_t32" style="position:absolute;left:11253;top:5258;width:0;height:72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dgP8YAAADeAAAADwAAAGRycy9kb3ducmV2LnhtbESPQWsCMRSE74X+h/AKvZSaXQ8SVqOI&#10;UCgeCuoePD6S193FzcuapOv235tCweMwM98wq83kejFSiJ1nDeWsAEFsvO240VCfPt4ViJiQLfae&#10;ScMvRdisn59WWFl/4wONx9SIDOFYoYY2paGSMpqWHMaZH4iz9+2Dw5RlaKQNeMtw18t5USykw47z&#10;QosD7Voyl+OP09Dt6696fLumYNS+PIcyns690fr1ZdouQSSa0iP83/60GuZKqRL+7uQrI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nYD/GAAAA3gAAAA8AAAAAAAAA&#10;AAAAAAAAoQIAAGRycy9kb3ducmV2LnhtbFBLBQYAAAAABAAEAPkAAACUAwAAAAA=&#10;"/>
                <v:shape id="AutoShape 2477" o:spid="_x0000_s3840" type="#_x0000_t32" style="position:absolute;left:5129;top:5276;width:612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uImMIAAADeAAAADwAAAGRycy9kb3ducmV2LnhtbESP0YrCMBRE3xf8h3CFfVtTuyKlGkUE&#10;QfbN7n7Apbk21eamNNHGvzcLgo/DzJlh1ttoO3GnwbeOFcxnGQji2umWGwV/v4evAoQPyBo7x6Tg&#10;QR62m8nHGkvtRj7RvQqNSCXsS1RgQuhLKX1tyKKfuZ44eWc3WAxJDo3UA46p3HYyz7KltNhyWjDY&#10;095Qfa1uVkFu5nFxuGD//VPFa36umqWrR6U+p3G3AhEohnf4RR914oqiyOH/TroCcvM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luImMIAAADeAAAADwAAAAAAAAAAAAAA&#10;AAChAgAAZHJzL2Rvd25yZXYueG1sUEsFBgAAAAAEAAQA+QAAAJADAAAAAA==&#10;" strokeweight=".5pt">
                  <v:stroke endarrow="block"/>
                </v:shape>
                <v:group id="Group 2513" o:spid="_x0000_s3841" style="position:absolute;left:6692;top:5931;width:227;height:581"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6tCnxgAAAN4A&#10;AAAPAAAAAAAAAAAAAAAAAKoCAABkcnMvZG93bnJldi54bWxQSwUGAAAAAAQABAD6AAAAnQMAAAAA&#10;">
                  <v:shape id="AutoShape 2514" o:spid="_x0000_s3842"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hyZMcAAADeAAAADwAAAGRycy9kb3ducmV2LnhtbESPQWsCMRSE74X+h/AKvRTNKlqW1Sjb&#10;gqCCB229Pzevm9DNy3YTdfvvG0HocZiZb5j5sneNuFAXrGcFo2EGgrjy2nKt4PNjNchBhIissfFM&#10;Cn4pwHLx+DDHQvsr7+lyiLVIEA4FKjAxtoWUoTLkMAx9S5y8L985jEl2tdQdXhPcNXKcZa/SoeW0&#10;YLCld0PV9+HsFOw2o7fyZOxmu/+xu+mqbM71y1Gp56e+nIGI1Mf/8L291grGeZ5P4HYnXQG5+A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yHJkxwAAAN4AAAAPAAAAAAAA&#10;AAAAAAAAAKECAABkcnMvZG93bnJldi54bWxQSwUGAAAAAAQABAD5AAAAlQMAAAAA&#10;"/>
                  <v:shape id="AutoShape 2515" o:spid="_x0000_s3843"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TX/8cAAADeAAAADwAAAGRycy9kb3ducmV2LnhtbESPQWsCMRSE74X+h/AKvRTNKijLapSt&#10;INSCB63en5vnJnTzsm6ibv99UxB6HGbmG2a+7F0jbtQF61nBaJiBIK68tlwrOHytBzmIEJE1Np5J&#10;wQ8FWC6en+ZYaH/nHd32sRYJwqFABSbGtpAyVIYchqFviZN39p3DmGRXS93hPcFdI8dZNpUOLacF&#10;gy2tDFXf+6tTsN2M3suTsZvP3cVuJ+uyudZvR6VeX/pyBiJSH//Dj/aHVjDO83wCf3fSFZ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hNf/xwAAAN4AAAAPAAAAAAAA&#10;AAAAAAAAAKECAABkcnMvZG93bnJldi54bWxQSwUGAAAAAAQABAD5AAAAlQMAAAAA&#10;"/>
                </v:group>
                <v:shape id="Text Box 2518" o:spid="_x0000_s3844" type="#_x0000_t202" style="position:absolute;left:6798;top:5993;width:2204;height: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xXKcUA&#10;AADeAAAADwAAAGRycy9kb3ducmV2LnhtbESPQWvCQBSE74L/YXmCN7NbqZKmriKWgidFbQu9PbLP&#10;JDT7NmS3Jv57VxA8DjPzDbNY9bYWF2p95VjDS6JAEOfOVFxo+Dp9TlIQPiAbrB2Thit5WC2HgwVm&#10;xnV8oMsxFCJC2GeooQyhyaT0eUkWfeIa4uidXWsxRNkW0rTYRbit5VSpubRYcVwosaFNSfnf8d9q&#10;+N6df39e1b74sLOmc72SbN+k1uNRv34HEagPz/CjvTUapmmazuF+J1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XFcpxQAAAN4AAAAPAAAAAAAAAAAAAAAAAJgCAABkcnMv&#10;ZG93bnJldi54bWxQSwUGAAAAAAQABAD1AAAAigMAAAAA&#10;" filled="f" stroked="f">
                  <v:textbox>
                    <w:txbxContent>
                      <w:p w:rsidR="00862F6C" w:rsidRPr="00F44A6C" w:rsidRDefault="00862F6C" w:rsidP="008D2D1A">
                        <w:pPr>
                          <w:rPr>
                            <w:rFonts w:asciiTheme="majorHAnsi" w:hAnsiTheme="majorHAnsi" w:cstheme="majorHAnsi"/>
                            <w:sz w:val="18"/>
                            <w:szCs w:val="18"/>
                          </w:rPr>
                        </w:pPr>
                        <w:r w:rsidRPr="00F44A6C">
                          <w:rPr>
                            <w:rFonts w:asciiTheme="majorHAnsi" w:hAnsiTheme="majorHAnsi" w:cstheme="majorHAnsi"/>
                            <w:sz w:val="18"/>
                            <w:szCs w:val="18"/>
                          </w:rPr>
                          <w:t>Standby Liquid</w:t>
                        </w:r>
                      </w:p>
                    </w:txbxContent>
                  </v:textbox>
                </v:shape>
                <v:shape id="Text Box 2563" o:spid="_x0000_s3845" type="#_x0000_t202" style="position:absolute;left:6073;top:10914;width:864;height: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AKpcQA&#10;AADeAAAADwAAAGRycy9kb3ducmV2LnhtbESP3YrCMBSE7wXfIRxhb0RTxbW1axRdULz15wGOzbEt&#10;25yUJtr69kYQ9nKYmW+Y5bozlXhQ40rLCibjCARxZnXJuYLLeTdKQDiPrLGyTAqe5GC96veWmGrb&#10;8pEeJ5+LAGGXooLC+zqV0mUFGXRjWxMH72Ybgz7IJpe6wTbATSWnUTSXBksOCwXW9FtQ9ne6GwW3&#10;Qzv8XrTXvb/Ex9l8i2V8tU+lvgbd5geEp87/hz/tg1YwTZIkhvedcAXk6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ACqXEAAAA3gAAAA8AAAAAAAAAAAAAAAAAmAIAAGRycy9k&#10;b3ducmV2LnhtbFBLBQYAAAAABAAEAPUAAACJAwAAAAA=&#10;" stroked="f">
                  <v:textbox>
                    <w:txbxContent>
                      <w:p w:rsidR="00862F6C" w:rsidRPr="00F44A6C" w:rsidRDefault="00862F6C" w:rsidP="008D2D1A">
                        <w:pPr>
                          <w:rPr>
                            <w:rFonts w:asciiTheme="majorHAnsi" w:hAnsiTheme="majorHAnsi" w:cstheme="majorHAnsi"/>
                            <w:sz w:val="18"/>
                            <w:szCs w:val="18"/>
                          </w:rPr>
                        </w:pPr>
                        <w:r w:rsidRPr="00F44A6C">
                          <w:rPr>
                            <w:rFonts w:asciiTheme="majorHAnsi" w:hAnsiTheme="majorHAnsi" w:cstheme="majorHAnsi"/>
                            <w:sz w:val="18"/>
                            <w:szCs w:val="18"/>
                          </w:rPr>
                          <w:t xml:space="preserve">Stop </w:t>
                        </w:r>
                      </w:p>
                    </w:txbxContent>
                  </v:textbox>
                </v:shape>
                <v:shape id="AutoShape 2564" o:spid="_x0000_s3846" type="#_x0000_t32" style="position:absolute;left:6658;top:11133;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V4YcQAAADeAAAADwAAAGRycy9kb3ducmV2LnhtbERPy2oCMRTdF/yHcIVuimYUWmQ0ylgQ&#10;asGFr/11cjsJndyMk6jTvzdCwbM7nBdntuhcLa7UButZwWiYgSAuvbZcKTjsV4MJiBCRNdaeScEf&#10;BVjMey8zzLW/8Zauu1iJVMIhRwUmxiaXMpSGHIahb4iT9uNbhzHRtpK6xVsqd7UcZ9mHdGg5LRhs&#10;6NNQ+bu7OAWb9WhZnIxdf2/PdvO+KupL9XZU6rXfFVMQkbr4NP+nv7SC8SQBHnfSFZ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hXhhxAAAAN4AAAAPAAAAAAAAAAAA&#10;AAAAAKECAABkcnMvZG93bnJldi54bWxQSwUGAAAAAAQABAD5AAAAkgMAAAAA&#10;"/>
                <v:rect id="Rectangle 9984" o:spid="_x0000_s3847" style="position:absolute;left:7456;top:11305;width:2268;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opIscA&#10;AADeAAAADwAAAGRycy9kb3ducmV2LnhtbESPQWvCQBSE7wX/w/KE3urGFEqMriIWS3tM4qW3Z/aZ&#10;RLNvQ3ZN0v76bqHQ4zAz3zCb3WRaMVDvGssKlosIBHFpdcOVglNxfEpAOI+ssbVMCr7IwW47e9hg&#10;qu3IGQ25r0SAsEtRQe19l0rpypoMuoXtiIN3sb1BH2RfSd3jGOCmlXEUvUiDDYeFGjs61FTe8rtR&#10;cG7iE35nxVtkVsdn/zEV1/vnq1KP82m/BuFp8v/hv/a7VhAnSbKC3zvhCsjt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KKSLHAAAA3gAAAA8AAAAAAAAAAAAAAAAAmAIAAGRy&#10;cy9kb3ducmV2LnhtbFBLBQYAAAAABAAEAPUAAACMAwAAAAA=&#10;">
                  <v:textbox>
                    <w:txbxContent>
                      <w:p w:rsidR="00862F6C" w:rsidRPr="00D817D4" w:rsidRDefault="00862F6C" w:rsidP="00B374B5">
                        <w:pPr>
                          <w:rPr>
                            <w:rFonts w:asciiTheme="majorHAnsi" w:hAnsiTheme="majorHAnsi" w:cstheme="majorHAnsi"/>
                            <w:sz w:val="18"/>
                            <w:szCs w:val="18"/>
                          </w:rPr>
                        </w:pPr>
                        <w:r w:rsidRPr="00D817D4">
                          <w:rPr>
                            <w:rFonts w:asciiTheme="majorHAnsi" w:hAnsiTheme="majorHAnsi" w:cstheme="majorHAnsi"/>
                            <w:sz w:val="18"/>
                            <w:szCs w:val="18"/>
                          </w:rPr>
                          <w:t>Close FV64</w:t>
                        </w:r>
                        <w:r>
                          <w:rPr>
                            <w:rFonts w:asciiTheme="majorHAnsi" w:hAnsiTheme="majorHAnsi" w:cstheme="majorHAnsi"/>
                            <w:sz w:val="18"/>
                            <w:szCs w:val="18"/>
                          </w:rPr>
                          <w:t>0, FV642</w:t>
                        </w:r>
                      </w:p>
                      <w:p w:rsidR="00862F6C" w:rsidRPr="00F44A6C" w:rsidRDefault="00862F6C" w:rsidP="007A06D3">
                        <w:pPr>
                          <w:rPr>
                            <w:rFonts w:asciiTheme="majorHAnsi" w:hAnsiTheme="majorHAnsi" w:cstheme="majorHAnsi"/>
                            <w:sz w:val="18"/>
                            <w:szCs w:val="18"/>
                          </w:rPr>
                        </w:pPr>
                        <w:r w:rsidRPr="00F44A6C">
                          <w:rPr>
                            <w:rFonts w:asciiTheme="majorHAnsi" w:hAnsiTheme="majorHAnsi" w:cstheme="majorHAnsi"/>
                            <w:sz w:val="18"/>
                            <w:szCs w:val="18"/>
                          </w:rPr>
                          <w:t>CV581 regulated</w:t>
                        </w:r>
                      </w:p>
                      <w:p w:rsidR="00862F6C" w:rsidRDefault="00862F6C" w:rsidP="007A06D3">
                        <w:pPr>
                          <w:rPr>
                            <w:rFonts w:asciiTheme="majorHAnsi" w:hAnsiTheme="majorHAnsi" w:cstheme="majorHAnsi"/>
                            <w:sz w:val="18"/>
                            <w:szCs w:val="18"/>
                          </w:rPr>
                        </w:pPr>
                        <w:r w:rsidRPr="00F44A6C">
                          <w:rPr>
                            <w:rFonts w:asciiTheme="majorHAnsi" w:hAnsiTheme="majorHAnsi" w:cstheme="majorHAnsi"/>
                            <w:sz w:val="18"/>
                            <w:szCs w:val="18"/>
                          </w:rPr>
                          <w:t>PT660=PT660setpoint</w:t>
                        </w:r>
                      </w:p>
                      <w:p w:rsidR="00862F6C" w:rsidRPr="00D817D4" w:rsidRDefault="00862F6C" w:rsidP="00B374B5">
                        <w:pPr>
                          <w:rPr>
                            <w:rFonts w:asciiTheme="majorHAnsi" w:hAnsiTheme="majorHAnsi" w:cstheme="majorHAnsi"/>
                            <w:sz w:val="18"/>
                            <w:szCs w:val="18"/>
                          </w:rPr>
                        </w:pPr>
                      </w:p>
                    </w:txbxContent>
                  </v:textbox>
                </v:rect>
                <v:shape id="AutoShape 9990" o:spid="_x0000_s3848" type="#_x0000_t32" style="position:absolute;left:1462;top:5933;width:538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JTecUAAADeAAAADwAAAGRycy9kb3ducmV2LnhtbESPzYrCMBSF9wO+Q7iCm0HTuhhqNYoM&#10;DAwuhNEuXF6Sa1tsbmqSqfXtzWJglofzx7fZjbYTA/nQOlaQLzIQxNqZlmsF1flrXoAIEdlg55gU&#10;PCnAbjt522Bp3IN/aDjFWqQRDiUqaGLsSymDbshiWLieOHlX5y3GJH0tjcdHGredXGbZh7TYcnpo&#10;sKfPhvTt9GsVtIfqWA3v9+h1ccgvPg/nS6eVmk3H/RpEpDH+h//a30bBsihWCSDhJBSQ2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HJTecUAAADeAAAADwAAAAAAAAAA&#10;AAAAAAChAgAAZHJzL2Rvd25yZXYueG1sUEsFBgAAAAAEAAQA+QAAAJMDAAAAAA==&#10;"/>
                <v:shape id="AutoShape 9992" o:spid="_x0000_s3849" type="#_x0000_t32" style="position:absolute;left:4270;top:5355;width:0;height:5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ZHIcgAAADeAAAADwAAAGRycy9kb3ducmV2LnhtbESPQWsCMRSE74X+h/AKXopmV2hZt0bZ&#10;FgQVPGjr/bl53YRuXrabqNt/bwqFHoeZ+YaZLwfXigv1wXpWkE8yEMS115YbBR/vq3EBIkRkja1n&#10;UvBDAZaL+7s5ltpfeU+XQ2xEgnAoUYGJsSulDLUhh2HiO+LkffreYUyyb6Tu8ZrgrpXTLHuWDi2n&#10;BYMdvRmqvw5np2C3yV+rk7Gb7f7b7p5WVXtuHo9KjR6G6gVEpCH+h//aa61gWhSzHH7vpCsgFz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GZHIcgAAADeAAAADwAAAAAA&#10;AAAAAAAAAAChAgAAZHJzL2Rvd25yZXYueG1sUEsFBgAAAAAEAAQA+QAAAJYDAAAAAA==&#10;"/>
                <v:rect id="Rectangle 9993" o:spid="_x0000_s3850" style="position:absolute;left:3499;top:4916;width:1535;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ctjsUA&#10;AADeAAAADwAAAGRycy9kb3ducmV2LnhtbESPQYvCMBSE78L+h/AWvGm6FaR2jbKsKHrUevH2tnm2&#10;dZuX0kSt/nojCB6HmfmGmc47U4sLta6yrOBrGIEgzq2uuFCwz5aDBITzyBpry6TgRg7ms4/eFFNt&#10;r7yly84XIkDYpaig9L5JpXR5SQbd0DbEwTva1qAPsi2kbvEa4KaWcRSNpcGKw0KJDf2WlP/vzkbB&#10;XxXv8b7NVpGZLEd+02Wn82GhVP+z+/kG4anz7/CrvdYK4iSZxPC8E6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y2OxQAAAN4AAAAPAAAAAAAAAAAAAAAAAJgCAABkcnMv&#10;ZG93bnJldi54bWxQSwUGAAAAAAQABAD1AAAAigMAAAAA&#10;">
                  <v:textbox>
                    <w:txbxContent>
                      <w:p w:rsidR="00862F6C" w:rsidRPr="00F44A6C" w:rsidRDefault="00862F6C" w:rsidP="00AC7E42">
                        <w:pPr>
                          <w:spacing w:before="120"/>
                          <w:jc w:val="center"/>
                          <w:rPr>
                            <w:rFonts w:asciiTheme="majorHAnsi" w:hAnsiTheme="majorHAnsi" w:cstheme="majorHAnsi"/>
                            <w:sz w:val="18"/>
                            <w:szCs w:val="18"/>
                          </w:rPr>
                        </w:pPr>
                        <w:r w:rsidRPr="00F44A6C">
                          <w:rPr>
                            <w:rFonts w:asciiTheme="majorHAnsi" w:hAnsiTheme="majorHAnsi" w:cstheme="majorHAnsi"/>
                            <w:sz w:val="18"/>
                            <w:szCs w:val="18"/>
                          </w:rPr>
                          <w:t>Stop</w:t>
                        </w:r>
                      </w:p>
                      <w:p w:rsidR="00862F6C" w:rsidRPr="00F44A6C" w:rsidRDefault="00862F6C" w:rsidP="00B374B5">
                        <w:pPr>
                          <w:jc w:val="center"/>
                          <w:rPr>
                            <w:rFonts w:asciiTheme="majorHAnsi" w:hAnsiTheme="majorHAnsi" w:cstheme="majorHAnsi"/>
                            <w:sz w:val="18"/>
                            <w:szCs w:val="18"/>
                          </w:rPr>
                        </w:pPr>
                      </w:p>
                    </w:txbxContent>
                  </v:textbox>
                </v:rect>
                <v:rect id="Rectangle 2516" o:spid="_x0000_s3851" style="position:absolute;left:6206;top:6468;width:1587;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uIFcUA&#10;AADeAAAADwAAAGRycy9kb3ducmV2LnhtbESPQYvCMBSE78L+h/AWvGlqBanVKLKLsh61Xvb2tnm2&#10;1ealNFG7/nojCB6HmfmGmS87U4srta6yrGA0jEAQ51ZXXCg4ZOtBAsJ5ZI21ZVLwTw6Wi4/eHFNt&#10;b7yj694XIkDYpaig9L5JpXR5SQbd0DbEwTva1qAPsi2kbvEW4KaWcRRNpMGKw0KJDX2VlJ/3F6Pg&#10;r4oPeN9lm8hM12O/7bLT5fdbqf5nt5qB8NT5d/jV/tEK4iSZjuF5J1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O4gVxQAAAN4AAAAPAAAAAAAAAAAAAAAAAJgCAABkcnMv&#10;ZG93bnJldi54bWxQSwUGAAAAAAQABAD1AAAAigMAAAAA&#10;">
                  <v:textbox>
                    <w:txbxContent>
                      <w:p w:rsidR="00862F6C" w:rsidRPr="00F44A6C" w:rsidRDefault="00862F6C" w:rsidP="007A06D3">
                        <w:pPr>
                          <w:spacing w:before="120"/>
                          <w:jc w:val="center"/>
                          <w:rPr>
                            <w:rFonts w:asciiTheme="majorHAnsi" w:hAnsiTheme="majorHAnsi" w:cstheme="majorHAnsi"/>
                            <w:sz w:val="18"/>
                            <w:szCs w:val="18"/>
                          </w:rPr>
                        </w:pPr>
                        <w:r w:rsidRPr="00F44A6C">
                          <w:rPr>
                            <w:rFonts w:asciiTheme="majorHAnsi" w:hAnsiTheme="majorHAnsi" w:cstheme="majorHAnsi"/>
                            <w:sz w:val="18"/>
                            <w:szCs w:val="18"/>
                          </w:rPr>
                          <w:t>Conditioning</w:t>
                        </w:r>
                      </w:p>
                    </w:txbxContent>
                  </v:textbox>
                </v:rect>
                <v:shape id="Text Box 2517" o:spid="_x0000_s3852" type="#_x0000_t202" style="position:absolute;left:7790;top:6468;width:2478;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MeMcA&#10;AADeAAAADwAAAGRycy9kb3ducmV2LnhtbESPT2vCQBTE74V+h+UVeim6qRWN0VVEaLE3/6HXR/aZ&#10;BLNv091tTL+9KxQ8DjPzG2a26EwtWnK+sqzgvZ+AIM6trrhQcNh/9lIQPiBrrC2Tgj/ysJg/P80w&#10;0/bKW2p3oRARwj5DBWUITSalz0sy6Pu2IY7e2TqDIUpXSO3wGuGmloMkGUmDFceFEhtalZRfdr9G&#10;QTpctyf//bE55qNzPQlv4/brxyn1+tItpyACdeER/m+vtYJBmk6GcL8Tr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lTHjHAAAA3gAAAA8AAAAAAAAAAAAAAAAAmAIAAGRy&#10;cy9kb3ducmV2LnhtbFBLBQYAAAAABAAEAPUAAACMAwAAAAA=&#10;">
                  <v:textbox>
                    <w:txbxContent>
                      <w:p w:rsidR="00862F6C" w:rsidRDefault="00862F6C" w:rsidP="008D2D1A">
                        <w:pPr>
                          <w:rPr>
                            <w:rFonts w:asciiTheme="majorHAnsi" w:hAnsiTheme="majorHAnsi" w:cstheme="majorHAnsi"/>
                            <w:sz w:val="18"/>
                            <w:szCs w:val="18"/>
                          </w:rPr>
                        </w:pPr>
                        <w:r>
                          <w:rPr>
                            <w:rFonts w:asciiTheme="majorHAnsi" w:hAnsiTheme="majorHAnsi" w:cstheme="majorHAnsi"/>
                            <w:sz w:val="18"/>
                            <w:szCs w:val="18"/>
                          </w:rPr>
                          <w:t>Open FV640, FV642</w:t>
                        </w:r>
                      </w:p>
                      <w:p w:rsidR="00862F6C" w:rsidRPr="00F44A6C" w:rsidRDefault="00862F6C" w:rsidP="00E11ED7">
                        <w:pPr>
                          <w:rPr>
                            <w:rFonts w:asciiTheme="majorHAnsi" w:hAnsiTheme="majorHAnsi" w:cstheme="majorHAnsi"/>
                            <w:sz w:val="18"/>
                            <w:szCs w:val="18"/>
                          </w:rPr>
                        </w:pPr>
                        <w:r w:rsidRPr="00F44A6C">
                          <w:rPr>
                            <w:rFonts w:asciiTheme="majorHAnsi" w:hAnsiTheme="majorHAnsi" w:cstheme="majorHAnsi"/>
                            <w:sz w:val="18"/>
                            <w:szCs w:val="18"/>
                          </w:rPr>
                          <w:t>CV581 regulated</w:t>
                        </w:r>
                      </w:p>
                      <w:p w:rsidR="00862F6C" w:rsidRDefault="00862F6C" w:rsidP="00E11ED7">
                        <w:pPr>
                          <w:rPr>
                            <w:rFonts w:asciiTheme="majorHAnsi" w:hAnsiTheme="majorHAnsi" w:cstheme="majorHAnsi"/>
                            <w:sz w:val="18"/>
                            <w:szCs w:val="18"/>
                          </w:rPr>
                        </w:pPr>
                        <w:r w:rsidRPr="00F44A6C">
                          <w:rPr>
                            <w:rFonts w:asciiTheme="majorHAnsi" w:hAnsiTheme="majorHAnsi" w:cstheme="majorHAnsi"/>
                            <w:sz w:val="18"/>
                            <w:szCs w:val="18"/>
                          </w:rPr>
                          <w:t>PT660=PT660setpoint</w:t>
                        </w:r>
                      </w:p>
                      <w:p w:rsidR="00862F6C" w:rsidRPr="00F44A6C" w:rsidRDefault="00862F6C" w:rsidP="008D2D1A">
                        <w:pPr>
                          <w:rPr>
                            <w:rFonts w:asciiTheme="majorHAnsi" w:hAnsiTheme="majorHAnsi" w:cstheme="majorHAnsi"/>
                            <w:sz w:val="18"/>
                            <w:szCs w:val="18"/>
                          </w:rPr>
                        </w:pPr>
                      </w:p>
                    </w:txbxContent>
                  </v:textbox>
                </v:shape>
                <v:shape id="Text Box 2487" o:spid="_x0000_s3853" type="#_x0000_t202" style="position:absolute;left:7795;top:7880;width:2453;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np48cA&#10;AADeAAAADwAAAGRycy9kb3ducmV2LnhtbESPQWvCQBSE7wX/w/IEL6VutNXG6CoitOjNqtTrI/tM&#10;gtm3cXcb03/fLRR6HGbmG2ax6kwtWnK+sqxgNExAEOdWV1woOB3fnlIQPiBrrC2Tgm/ysFr2HhaY&#10;aXvnD2oPoRARwj5DBWUITSalz0sy6Ie2IY7exTqDIUpXSO3wHuGmluMkmUqDFceFEhvalJRfD19G&#10;Qfqybc9+97z/zKeXehYeX9v3m1Nq0O/WcxCBuvAf/mtvtYJxms4m8HsnX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p6ePHAAAA3gAAAA8AAAAAAAAAAAAAAAAAmAIAAGRy&#10;cy9kb3ducmV2LnhtbFBLBQYAAAAABAAEAPUAAACMAwAAAAA=&#10;">
                  <v:textbox>
                    <w:txbxContent>
                      <w:p w:rsidR="00862F6C" w:rsidRPr="00F44A6C" w:rsidRDefault="00862F6C" w:rsidP="008D2D1A">
                        <w:pPr>
                          <w:rPr>
                            <w:rFonts w:asciiTheme="majorHAnsi" w:hAnsiTheme="majorHAnsi" w:cstheme="majorHAnsi"/>
                            <w:sz w:val="18"/>
                            <w:szCs w:val="18"/>
                          </w:rPr>
                        </w:pPr>
                        <w:r w:rsidRPr="00F44A6C">
                          <w:rPr>
                            <w:rFonts w:asciiTheme="majorHAnsi" w:hAnsiTheme="majorHAnsi" w:cstheme="majorHAnsi"/>
                            <w:sz w:val="18"/>
                            <w:szCs w:val="18"/>
                          </w:rPr>
                          <w:t>CV601 open</w:t>
                        </w:r>
                        <w:r>
                          <w:rPr>
                            <w:rFonts w:asciiTheme="majorHAnsi" w:hAnsiTheme="majorHAnsi" w:cstheme="majorHAnsi"/>
                            <w:sz w:val="18"/>
                            <w:szCs w:val="18"/>
                          </w:rPr>
                          <w:t>ed</w:t>
                        </w:r>
                        <w:r w:rsidRPr="00F44A6C">
                          <w:rPr>
                            <w:rFonts w:asciiTheme="majorHAnsi" w:hAnsiTheme="majorHAnsi" w:cstheme="majorHAnsi"/>
                            <w:sz w:val="18"/>
                            <w:szCs w:val="18"/>
                          </w:rPr>
                          <w:t xml:space="preserve"> &amp; controlled</w:t>
                        </w:r>
                      </w:p>
                      <w:p w:rsidR="00862F6C" w:rsidRPr="00F44A6C" w:rsidRDefault="00862F6C" w:rsidP="008D2D1A">
                        <w:pPr>
                          <w:rPr>
                            <w:rFonts w:asciiTheme="majorHAnsi" w:hAnsiTheme="majorHAnsi" w:cstheme="majorHAnsi"/>
                            <w:sz w:val="18"/>
                            <w:szCs w:val="18"/>
                          </w:rPr>
                        </w:pPr>
                        <w:r w:rsidRPr="00F44A6C">
                          <w:rPr>
                            <w:rFonts w:asciiTheme="majorHAnsi" w:hAnsiTheme="majorHAnsi" w:cstheme="majorHAnsi"/>
                            <w:sz w:val="18"/>
                            <w:szCs w:val="18"/>
                          </w:rPr>
                          <w:t>FT581&lt;FT581setpoint</w:t>
                        </w:r>
                      </w:p>
                      <w:p w:rsidR="00862F6C" w:rsidRPr="00F44A6C" w:rsidRDefault="00862F6C" w:rsidP="008D2D1A">
                        <w:pPr>
                          <w:rPr>
                            <w:rFonts w:asciiTheme="majorHAnsi" w:hAnsiTheme="majorHAnsi" w:cstheme="majorHAnsi"/>
                            <w:sz w:val="18"/>
                            <w:szCs w:val="18"/>
                          </w:rPr>
                        </w:pPr>
                        <w:r w:rsidRPr="00F44A6C">
                          <w:rPr>
                            <w:rFonts w:asciiTheme="majorHAnsi" w:hAnsiTheme="majorHAnsi" w:cstheme="majorHAnsi"/>
                            <w:sz w:val="18"/>
                            <w:szCs w:val="18"/>
                          </w:rPr>
                          <w:t>CV581 regulated</w:t>
                        </w:r>
                      </w:p>
                      <w:p w:rsidR="00862F6C" w:rsidRDefault="00862F6C" w:rsidP="008D2D1A">
                        <w:pPr>
                          <w:rPr>
                            <w:rFonts w:asciiTheme="majorHAnsi" w:hAnsiTheme="majorHAnsi" w:cstheme="majorHAnsi"/>
                            <w:sz w:val="18"/>
                            <w:szCs w:val="18"/>
                          </w:rPr>
                        </w:pPr>
                        <w:r w:rsidRPr="00F44A6C">
                          <w:rPr>
                            <w:rFonts w:asciiTheme="majorHAnsi" w:hAnsiTheme="majorHAnsi" w:cstheme="majorHAnsi"/>
                            <w:sz w:val="18"/>
                            <w:szCs w:val="18"/>
                          </w:rPr>
                          <w:t>PT660=PT660setpoint</w:t>
                        </w:r>
                      </w:p>
                      <w:p w:rsidR="00862F6C" w:rsidRPr="00F44A6C" w:rsidRDefault="00862F6C" w:rsidP="008D2D1A">
                        <w:pPr>
                          <w:rPr>
                            <w:rFonts w:asciiTheme="majorHAnsi" w:hAnsiTheme="majorHAnsi" w:cstheme="majorHAnsi"/>
                            <w:sz w:val="18"/>
                            <w:szCs w:val="18"/>
                          </w:rPr>
                        </w:pPr>
                        <w:r>
                          <w:rPr>
                            <w:rFonts w:asciiTheme="majorHAnsi" w:hAnsiTheme="majorHAnsi" w:cstheme="majorHAnsi"/>
                            <w:sz w:val="18"/>
                            <w:szCs w:val="18"/>
                          </w:rPr>
                          <w:t>FV640, FV642 opened</w:t>
                        </w:r>
                      </w:p>
                    </w:txbxContent>
                  </v:textbox>
                </v:shape>
                <v:shape id="AutoShape 9994" o:spid="_x0000_s3854" type="#_x0000_t32" style="position:absolute;left:6775;top:10540;width:0;height:8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fVccAAADeAAAADwAAAGRycy9kb3ducmV2LnhtbESPQWsCMRSE70L/Q3iFXkSzCpXtapRt&#10;QagFD9p6f25eN6Gbl+0m6vrvTUHocZiZb5jFqneNOFMXrGcFk3EGgrjy2nKt4OtzPcpBhIissfFM&#10;Cq4UYLV8GCyw0P7COzrvYy0ShEOBCkyMbSFlqAw5DGPfEifv23cOY5JdLXWHlwR3jZxm2Uw6tJwW&#10;DLb0Zqj62Z+cgu1m8loejd187H7t9nldNqd6eFDq6bEv5yAi9fE/fG+/awXTPH+Zwd+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j99VxwAAAN4AAAAPAAAAAAAA&#10;AAAAAAAAAKECAABkcnMvZG93bnJldi54bWxQSwUGAAAAAAQABAD5AAAAlQMAAAAA&#10;"/>
                <v:group id="Group 9997" o:spid="_x0000_s3855" style="position:absolute;left:6619;top:11966;width:227;height:581"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QIQHnIAAAA&#10;3gAAAA8AAAAAAAAAAAAAAAAAqgIAAGRycy9kb3ducmV2LnhtbFBLBQYAAAAABAAEAPoAAACfAwAA&#10;AAA=&#10;">
                  <v:shape id="AutoShape 9998" o:spid="_x0000_s3856"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zuvMQAAADeAAAADwAAAGRycy9kb3ducmV2LnhtbERPz2vCMBS+D/Y/hDfwMjRVcNRqlG4g&#10;6MCDbt6fzbMJa166Jmr975fDwOPH93ux6l0jrtQF61nBeJSBIK68tlwr+P5aD3MQISJrbDyTgjsF&#10;WC2fnxZYaH/jPV0PsRYphEOBCkyMbSFlqAw5DCPfEifu7DuHMcGulrrDWwp3jZxk2Zt0aDk1GGzp&#10;w1D1c7g4Bbvt+L08Gbv93P/a3XRdNpf69ajU4KUv5yAi9fEh/ndvtIJJns/S3nQnXQG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XO68xAAAAN4AAAAPAAAAAAAAAAAA&#10;AAAAAKECAABkcnMvZG93bnJldi54bWxQSwUGAAAAAAQABAD5AAAAkgMAAAAA&#10;"/>
                  <v:shape id="AutoShape 9999" o:spid="_x0000_s3857"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BLJ8cAAADeAAAADwAAAGRycy9kb3ducmV2LnhtbESPQWsCMRSE74X+h/AKXkrNKlTWrVG2&#10;gqAFD2p7f928bkI3L+sm6vbfN4LgcZiZb5jZoneNOFMXrGcFo2EGgrjy2nKt4POweslBhIissfFM&#10;Cv4owGL++DDDQvsL7+i8j7VIEA4FKjAxtoWUoTLkMAx9S5y8H985jEl2tdQdXhLcNXKcZRPp0HJa&#10;MNjS0lD1uz85BdvN6L38NnbzsTva7euqbE7185dSg6e+fAMRqY/38K291grGeT6dwvVOugJy/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EEsnxwAAAN4AAAAPAAAAAAAA&#10;AAAAAAAAAKECAABkcnMvZG93bnJldi54bWxQSwUGAAAAAAQABAD5AAAAlQMAAAAA&#10;"/>
                </v:group>
                <v:shape id="Text Box 10000" o:spid="_x0000_s3858" type="#_x0000_t202" style="position:absolute;left:6832;top:12091;width:1416;height: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tmAcMA&#10;AADeAAAADwAAAGRycy9kb3ducmV2LnhtbESPy4rCMBSG94LvEM6AO01GVLRjFFEGZqVYL+Du0Bzb&#10;Ms1JaTK28/ZmIbj8+W98y3VnK/GgxpeONXyOFAjizJmScw3n0/dwDsIHZIOVY9LwTx7Wq35viYlx&#10;LR/pkYZcxBH2CWooQqgTKX1WkEU/cjVx9O6usRiibHJpGmzjuK3kWKmZtFhyfCiwpm1B2W/6ZzVc&#10;9vfbdaIO+c5O69Z1SrJdSK0HH93mC0SgLrzDr/aP0TCeL1QEiDgRBe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8tmAcMAAADeAAAADwAAAAAAAAAAAAAAAACYAgAAZHJzL2Rv&#10;d25yZXYueG1sUEsFBgAAAAAEAAQA9QAAAIgDAAAAAA==&#10;" filled="f" stroked="f">
                  <v:textbox>
                    <w:txbxContent>
                      <w:p w:rsidR="00862F6C" w:rsidRPr="00F44A6C" w:rsidRDefault="00862F6C" w:rsidP="008164A4">
                        <w:pPr>
                          <w:rPr>
                            <w:rFonts w:asciiTheme="majorHAnsi" w:hAnsiTheme="majorHAnsi" w:cstheme="majorHAnsi"/>
                            <w:sz w:val="18"/>
                            <w:szCs w:val="18"/>
                            <w:lang w:val="fr-FR"/>
                          </w:rPr>
                        </w:pPr>
                        <w:r>
                          <w:rPr>
                            <w:rFonts w:asciiTheme="majorHAnsi" w:hAnsiTheme="majorHAnsi" w:cstheme="majorHAnsi"/>
                            <w:sz w:val="18"/>
                            <w:szCs w:val="18"/>
                            <w:lang w:val="fr-FR"/>
                          </w:rPr>
                          <w:t>FV640 closed</w:t>
                        </w:r>
                      </w:p>
                    </w:txbxContent>
                  </v:textbox>
                </v:shape>
                <v:shape id="AutoShape 10001" o:spid="_x0000_s3859" type="#_x0000_t32" style="position:absolute;left:6748;top:12564;width:44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4phscAAADeAAAADwAAAGRycy9kb3ducmV2LnhtbESPQWvCQBSE74X+h+UJvdVNchBNXaUW&#10;RFvpwbR6fmSfSWj2bdzdavTXuwWhx2FmvmGm89604kTON5YVpMMEBHFpdcOVgu+v5fMYhA/IGlvL&#10;pOBCHuazx4cp5tqeeUunIlQiQtjnqKAOocul9GVNBv3QdsTRO1hnMETpKqkdniPctDJLkpE02HBc&#10;qLGjt5rKn+LXKPjYdE12XH269zbQvtDX3WKV7pR6GvSvLyAC9eE/fG+vtYJsPElS+LsTr4Cc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rimGxwAAAN4AAAAPAAAAAAAA&#10;AAAAAAAAAKECAABkcnMvZG93bnJldi54bWxQSwUGAAAAAAQABAD5AAAAlQMAAAAA&#10;" strokeweight=".5pt">
                  <v:stroke endarrow="block"/>
                </v:shape>
                <v:shape id="AutoShape 2507" o:spid="_x0000_s3860" type="#_x0000_t32" style="position:absolute;left:6840;top:7748;width:4025;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NQNMcAAADeAAAADwAAAGRycy9kb3ducmV2LnhtbESPT2vCQBTE7wW/w/IK3urGCEWjqxRJ&#10;oCAe/HPx9si+Jmmyb9PdVeO37wqFHoeZ+Q2z2gymEzdyvrGsYDpJQBCXVjdcKTifirc5CB+QNXaW&#10;ScGDPGzWo5cVZtre+UC3Y6hEhLDPUEEdQp9J6cuaDPqJ7Ymj92WdwRClq6R2eI9w08k0Sd6lwYbj&#10;Qo09bWsq2+PVKLiku2LfzvZuWhXXFn98/p2fcqXGr8PHEkSgIfyH/9qfWkE6XyQpPO/EKyD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Q1A0xwAAAN4AAAAPAAAAAAAA&#10;AAAAAAAAAKECAABkcnMvZG93bnJldi54bWxQSwUGAAAAAAQABAD5AAAAlQMAAAAA&#10;" strokeweight=".5pt">
                  <v:stroke endarrow="block"/>
                </v:shape>
                <v:shape id="Text Box 2495" o:spid="_x0000_s3861" type="#_x0000_t202" style="position:absolute;left:6773;top:9092;width:4372;height: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n4dsYA&#10;AADeAAAADwAAAGRycy9kb3ducmV2LnhtbESPT2sCMRTE7wW/Q3iCN03UVtzVKKIUempxbQu9PTZv&#10;/+DmZdmk7vbbNwWhx2FmfsNs94NtxI06XzvWMJ8pEMS5MzWXGt4vz9M1CB+QDTaOScMPedjvRg9b&#10;TI3r+Uy3LJQiQtinqKEKoU2l9HlFFv3MtcTRK1xnMUTZldJ02Ee4beRCqZW0WHNcqLClY0X5Nfu2&#10;Gj5ei6/PR/VWnuxT27tBSbaJ1HoyHg4bEIGG8B++t1+MhsU6UUv4uxOvgN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n4dsYAAADeAAAADwAAAAAAAAAAAAAAAACYAgAAZHJz&#10;L2Rvd25yZXYueG1sUEsFBgAAAAAEAAQA9QAAAIsDAAAAAA==&#10;" filled="f" stroked="f">
                  <v:textbox>
                    <w:txbxContent>
                      <w:p w:rsidR="00862F6C" w:rsidRPr="008C2163" w:rsidRDefault="00862F6C" w:rsidP="008D2D1A">
                        <w:pPr>
                          <w:rPr>
                            <w:rFonts w:asciiTheme="majorHAnsi" w:hAnsiTheme="majorHAnsi" w:cstheme="majorHAnsi"/>
                            <w:sz w:val="18"/>
                            <w:szCs w:val="18"/>
                            <w:lang w:val="fr-FR"/>
                          </w:rPr>
                        </w:pPr>
                        <w:r w:rsidRPr="008C2163">
                          <w:rPr>
                            <w:rFonts w:asciiTheme="majorHAnsi" w:hAnsiTheme="majorHAnsi" w:cstheme="majorHAnsi"/>
                            <w:sz w:val="18"/>
                            <w:szCs w:val="18"/>
                            <w:lang w:val="fr-FR"/>
                          </w:rPr>
                          <w:t xml:space="preserve">(TT665 </w:t>
                        </w:r>
                        <w:r>
                          <w:rPr>
                            <w:rFonts w:asciiTheme="majorHAnsi" w:hAnsiTheme="majorHAnsi" w:cstheme="majorHAnsi"/>
                            <w:sz w:val="18"/>
                            <w:szCs w:val="18"/>
                            <w:lang w:val="fr-FR"/>
                          </w:rPr>
                          <w:t>&amp;</w:t>
                        </w:r>
                        <w:r w:rsidRPr="008C2163">
                          <w:rPr>
                            <w:rFonts w:asciiTheme="majorHAnsi" w:hAnsiTheme="majorHAnsi" w:cstheme="majorHAnsi"/>
                            <w:sz w:val="18"/>
                            <w:szCs w:val="18"/>
                            <w:lang w:val="fr-FR"/>
                          </w:rPr>
                          <w:t xml:space="preserve"> TT664) &lt; T665mini OR LI670&gt;LI670Maxi</w:t>
                        </w:r>
                      </w:p>
                    </w:txbxContent>
                  </v:textbox>
                </v:shape>
                <v:shape id="Text Box 2503" o:spid="_x0000_s3862" type="#_x0000_t202" style="position:absolute;left:7041;top:10559;width:4122;height: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CYFcUA&#10;AADeAAAADwAAAGRycy9kb3ducmV2LnhtbESP3YrCMBSE7wXfIRzBG9FU8adWo6zCLt768wCnzbEt&#10;Nielydr69mZhwcthZr5htvvOVOJJjSstK5hOIhDEmdUl5wpu1+9xDMJ5ZI2VZVLwIgf7Xb+3xUTb&#10;ls/0vPhcBAi7BBUU3teJlC4ryKCb2Jo4eHfbGPRBNrnUDbYBbio5i6KlNFhyWCiwpmNB2ePyaxTc&#10;T+1osW7TH39bnefLA5ar1L6UGg66rw0IT53/hP/bJ61gFq+jOfzdCVdA7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JgVxQAAAN4AAAAPAAAAAAAAAAAAAAAAAJgCAABkcnMv&#10;ZG93bnJldi54bWxQSwUGAAAAAAQABAD1AAAAigMAAAAA&#10;" stroked="f">
                  <v:textbox>
                    <w:txbxContent>
                      <w:p w:rsidR="00862F6C" w:rsidRPr="00862F6C" w:rsidRDefault="00862F6C" w:rsidP="008D2D1A">
                        <w:pPr>
                          <w:rPr>
                            <w:rFonts w:asciiTheme="majorHAnsi" w:hAnsiTheme="majorHAnsi" w:cstheme="majorHAnsi"/>
                            <w:sz w:val="18"/>
                            <w:szCs w:val="18"/>
                            <w:lang w:val="sv-SE"/>
                          </w:rPr>
                        </w:pPr>
                        <w:r w:rsidRPr="00862F6C">
                          <w:rPr>
                            <w:rFonts w:asciiTheme="majorHAnsi" w:hAnsiTheme="majorHAnsi" w:cstheme="majorHAnsi"/>
                            <w:sz w:val="18"/>
                            <w:szCs w:val="18"/>
                            <w:lang w:val="sv-SE"/>
                          </w:rPr>
                          <w:t>(TT665 OR TT664)&gt;TT665Maxi &amp; LI670&lt;LI670mini</w:t>
                        </w:r>
                      </w:p>
                    </w:txbxContent>
                  </v:textbox>
                </v:shape>
                <v:shape id="AutoShape 2502" o:spid="_x0000_s3863" type="#_x0000_t32" style="position:absolute;left:7228;top:10926;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9j68YAAADeAAAADwAAAGRycy9kb3ducmV2LnhtbESP0WrCQBRE3wv+w3IF3+quWiVGV5GC&#10;IO1DUfMBl+w1iWbvhuw2iX/fLRT6OMzMGWa7H2wtOmp95VjDbKpAEOfOVFxoyK7H1wSED8gGa8ek&#10;4Uke9rvRyxZT43o+U3cJhYgQ9ilqKENoUil9XpJFP3UNcfRurrUYomwLaVrsI9zWcq7USlqsOC6U&#10;2NB7Sfnj8m01fCZvobifb26RdV9L2aiPY9avtJ6Mh8MGRKAh/If/2iejYZ6s1RJ+78QrIH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PY+vGAAAA3gAAAA8AAAAAAAAA&#10;AAAAAAAAoQIAAGRycy9kb3ducmV2LnhtbFBLBQYAAAAABAAEAPkAAACUAwAAAAA=&#10;"/>
                <v:shape id="AutoShape 10043" o:spid="_x0000_s3864" type="#_x0000_t32" style="position:absolute;left:6778;top:10913;width:40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RFT8cAAADeAAAADwAAAGRycy9kb3ducmV2LnhtbESPQWsCMRSE74X+h/AKXopmFSp2NcpW&#10;EKrgQa335+Z1E7p52W6ibv99Iwgeh5n5hpktOleLC7XBelYwHGQgiEuvLVcKvg6r/gREiMgaa8+k&#10;4I8CLObPTzPMtb/yji77WIkE4ZCjAhNjk0sZSkMOw8A3xMn79q3DmGRbSd3iNcFdLUdZNpYOLacF&#10;gw0tDZU/+7NTsF0PP4qTsevN7tdu31ZFfa5ej0r1XrpiCiJSFx/he/tTKxhN3rMx3O6kKyD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ZEVPxwAAAN4AAAAPAAAAAAAA&#10;AAAAAAAAAKECAABkcnMvZG93bnJldi54bWxQSwUGAAAAAAQABAD5AAAAlQMAAAAA&#10;"/>
                <v:rect id="Rectangle 10044" o:spid="_x0000_s3865" style="position:absolute;left:6199;top:9541;width:1587;height:1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sUDMYA&#10;AADeAAAADwAAAGRycy9kb3ducmV2LnhtbESPQWvCQBSE7wX/w/IEb3XXFKymriIWpT1qvHh7zT6T&#10;aPZtyK6a+uu7BcHjMDPfMLNFZ2txpdZXjjWMhgoEce5MxYWGfbZ+nYDwAdlg7Zg0/JKHxbz3MsPU&#10;uBtv6boLhYgQ9ilqKENoUil9XpJFP3QNcfSOrrUYomwLaVq8RbitZaLUWFqsOC6U2NCqpPy8u1gN&#10;P1Wyx/s22yg7Xb+F7y47XQ6fWg/63fIDRKAuPMOP9pfRkEym6h3+78Qr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sUDMYAAADeAAAADwAAAAAAAAAAAAAAAACYAgAAZHJz&#10;L2Rvd25yZXYueG1sUEsFBgAAAAAEAAQA9QAAAIsDAAAAAA==&#10;">
                  <v:textbox>
                    <w:txbxContent>
                      <w:p w:rsidR="00862F6C" w:rsidRPr="00F44A6C" w:rsidRDefault="00862F6C" w:rsidP="007A06D3">
                        <w:pPr>
                          <w:spacing w:before="120"/>
                          <w:jc w:val="center"/>
                          <w:rPr>
                            <w:rFonts w:asciiTheme="majorHAnsi" w:hAnsiTheme="majorHAnsi" w:cstheme="majorHAnsi"/>
                            <w:sz w:val="18"/>
                            <w:szCs w:val="18"/>
                          </w:rPr>
                        </w:pPr>
                        <w:r w:rsidRPr="00F44A6C">
                          <w:rPr>
                            <w:rFonts w:asciiTheme="majorHAnsi" w:hAnsiTheme="majorHAnsi" w:cstheme="majorHAnsi"/>
                            <w:sz w:val="18"/>
                            <w:szCs w:val="18"/>
                          </w:rPr>
                          <w:t>Stop cooling</w:t>
                        </w:r>
                      </w:p>
                    </w:txbxContent>
                  </v:textbox>
                </v:rect>
                <v:shape id="Text Box 10045" o:spid="_x0000_s3866" type="#_x0000_t202" style="position:absolute;left:7728;top:9541;width:2558;height:1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PcZ8QA&#10;AADeAAAADwAAAGRycy9kb3ducmV2LnhtbERPy2rCQBTdC/7DcIVuik7UojE6SilU7M4Xur1krkkw&#10;cyedmcb07zuLgsvDea82nalFS85XlhWMRwkI4tzqigsF59PnMAXhA7LG2jIp+CUPm3W/t8JM2wcf&#10;qD2GQsQQ9hkqKENoMil9XpJBP7INceRu1hkMEbpCaoePGG5qOUmSmTRYcWwosaGPkvL78ccoSN92&#10;7dV/TfeXfHarF+F13m6/nVIvg+59CSJQF57if/dOK5ikiyTujXfiF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D3GfEAAAA3gAAAA8AAAAAAAAAAAAAAAAAmAIAAGRycy9k&#10;b3ducmV2LnhtbFBLBQYAAAAABAAEAPUAAACJAwAAAAA=&#10;">
                  <v:textbox>
                    <w:txbxContent>
                      <w:p w:rsidR="00862F6C" w:rsidRDefault="00862F6C" w:rsidP="007A06D3">
                        <w:pPr>
                          <w:rPr>
                            <w:rFonts w:asciiTheme="majorHAnsi" w:hAnsiTheme="majorHAnsi" w:cstheme="majorHAnsi"/>
                            <w:sz w:val="18"/>
                            <w:szCs w:val="18"/>
                          </w:rPr>
                        </w:pPr>
                        <w:r>
                          <w:rPr>
                            <w:rFonts w:asciiTheme="majorHAnsi" w:hAnsiTheme="majorHAnsi" w:cstheme="majorHAnsi"/>
                            <w:sz w:val="18"/>
                            <w:szCs w:val="18"/>
                          </w:rPr>
                          <w:t xml:space="preserve">Close </w:t>
                        </w:r>
                        <w:r w:rsidRPr="00F44A6C">
                          <w:rPr>
                            <w:rFonts w:asciiTheme="majorHAnsi" w:hAnsiTheme="majorHAnsi" w:cstheme="majorHAnsi"/>
                            <w:sz w:val="18"/>
                            <w:szCs w:val="18"/>
                          </w:rPr>
                          <w:t>CV601</w:t>
                        </w:r>
                      </w:p>
                      <w:p w:rsidR="00862F6C" w:rsidRPr="00F44A6C" w:rsidRDefault="00862F6C" w:rsidP="007A06D3">
                        <w:pPr>
                          <w:rPr>
                            <w:rFonts w:asciiTheme="majorHAnsi" w:hAnsiTheme="majorHAnsi" w:cstheme="majorHAnsi"/>
                            <w:sz w:val="18"/>
                            <w:szCs w:val="18"/>
                          </w:rPr>
                        </w:pPr>
                        <w:r w:rsidRPr="00F44A6C">
                          <w:rPr>
                            <w:rFonts w:asciiTheme="majorHAnsi" w:hAnsiTheme="majorHAnsi" w:cstheme="majorHAnsi"/>
                            <w:sz w:val="18"/>
                            <w:szCs w:val="18"/>
                          </w:rPr>
                          <w:t>CV581 regulated</w:t>
                        </w:r>
                      </w:p>
                      <w:p w:rsidR="00862F6C" w:rsidRDefault="00862F6C" w:rsidP="0043331E">
                        <w:pPr>
                          <w:rPr>
                            <w:rFonts w:asciiTheme="majorHAnsi" w:hAnsiTheme="majorHAnsi" w:cstheme="majorHAnsi"/>
                            <w:sz w:val="18"/>
                            <w:szCs w:val="18"/>
                          </w:rPr>
                        </w:pPr>
                        <w:r w:rsidRPr="00F44A6C">
                          <w:rPr>
                            <w:rFonts w:asciiTheme="majorHAnsi" w:hAnsiTheme="majorHAnsi" w:cstheme="majorHAnsi"/>
                            <w:sz w:val="18"/>
                            <w:szCs w:val="18"/>
                          </w:rPr>
                          <w:t>PT660=PT660setpoint</w:t>
                        </w:r>
                      </w:p>
                      <w:p w:rsidR="00862F6C" w:rsidRPr="00F44A6C" w:rsidRDefault="00862F6C" w:rsidP="0043331E">
                        <w:pPr>
                          <w:rPr>
                            <w:rFonts w:asciiTheme="majorHAnsi" w:hAnsiTheme="majorHAnsi" w:cstheme="majorHAnsi"/>
                            <w:sz w:val="18"/>
                            <w:szCs w:val="18"/>
                          </w:rPr>
                        </w:pPr>
                        <w:r>
                          <w:rPr>
                            <w:rFonts w:asciiTheme="majorHAnsi" w:hAnsiTheme="majorHAnsi" w:cstheme="majorHAnsi"/>
                            <w:sz w:val="18"/>
                            <w:szCs w:val="18"/>
                          </w:rPr>
                          <w:t>FV640, FV642 opened</w:t>
                        </w:r>
                      </w:p>
                    </w:txbxContent>
                  </v:textbox>
                </v:shape>
                <v:group id="Group 10046" o:spid="_x0000_s3867" style="position:absolute;left:6617;top:8960;width:227;height:581"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DDriscAAADe&#10;AAAADwAAAAAAAAAAAAAAAACqAgAAZHJzL2Rvd25yZXYueG1sUEsFBgAAAAAEAAQA+gAAAJ4DAAAA&#10;AA==&#10;">
                  <v:shape id="AutoShape 10047" o:spid="_x0000_s3868"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jufcYAAADeAAAADwAAAGRycy9kb3ducmV2LnhtbESPzWoCMRSF94W+Q7gFN0UzI1h0NMq0&#10;IGjBhbbur5PrJHRyM51EHd++WRRcHs4f32LVu0ZcqQvWs4J8lIEgrry2XCv4/loPpyBCRNbYeCYF&#10;dwqwWj4/LbDQ/sZ7uh5iLdIIhwIVmBjbQspQGXIYRr4lTt7Zdw5jkl0tdYe3NO4aOc6yN+nQcnow&#10;2NKHoerncHEKdtv8vTwZu/3c/9rdZF02l/r1qNTgpS/nICL18RH+b2+0gvF0lieAhJNQ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Y7n3GAAAA3gAAAA8AAAAAAAAA&#10;AAAAAAAAoQIAAGRycy9kb3ducmV2LnhtbFBLBQYAAAAABAAEAPkAAACUAwAAAAA=&#10;"/>
                  <v:shape id="AutoShape 10048" o:spid="_x0000_s3869"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RL5scAAADeAAAADwAAAGRycy9kb3ducmV2LnhtbESPQWsCMRSE70L/Q3gFL6LZFSy6NcpW&#10;ELTgQdveXzevm9DNy7qJuv77plDocZiZb5jluneNuFIXrGcF+SQDQVx5bblW8P62Hc9BhIissfFM&#10;Cu4UYL16GCyx0P7GR7qeYi0ShEOBCkyMbSFlqAw5DBPfEifvy3cOY5JdLXWHtwR3jZxm2ZN0aDkt&#10;GGxpY6j6Pl2cgsM+fyk/jd2/Hs/2MNuWzaUefSg1fOzLZxCR+vgf/mvvtILpfJHn8HsnXQG5+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EvmxwAAAN4AAAAPAAAAAAAA&#10;AAAAAAAAAKECAABkcnMvZG93bnJldi54bWxQSwUGAAAAAAQABAD5AAAAlQMAAAAA&#10;"/>
                </v:group>
                <v:rect id="Rectangle 10049" o:spid="_x0000_s3870" style="position:absolute;left:6219;top:7880;width:1587;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UhScUA&#10;AADeAAAADwAAAGRycy9kb3ducmV2LnhtbESPQYvCMBSE78L+h/AW9qapXRBbjbKsKHrUetnb2+bZ&#10;VpuX0kSt/nojCB6HmfmGmc47U4sLta6yrGA4iEAQ51ZXXCjYZ8v+GITzyBpry6TgRg7ms4/eFFNt&#10;r7yly84XIkDYpaig9L5JpXR5SQbdwDbEwTvY1qAPsi2kbvEa4KaWcRSNpMGKw0KJDf2WlJ92Z6Pg&#10;v4r3eN9mq8gky2+/6bLj+W+h1Ndn9zMB4anz7/CrvdYK4nEyjOF5J1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RSFJxQAAAN4AAAAPAAAAAAAAAAAAAAAAAJgCAABkcnMv&#10;ZG93bnJldi54bWxQSwUGAAAAAAQABAD1AAAAigMAAAAA&#10;">
                  <v:textbox>
                    <w:txbxContent>
                      <w:p w:rsidR="00862F6C" w:rsidRPr="00F44A6C" w:rsidRDefault="00862F6C" w:rsidP="0043331E">
                        <w:pPr>
                          <w:spacing w:before="120"/>
                          <w:jc w:val="center"/>
                          <w:rPr>
                            <w:rFonts w:asciiTheme="majorHAnsi" w:hAnsiTheme="majorHAnsi" w:cstheme="majorHAnsi"/>
                            <w:sz w:val="18"/>
                            <w:szCs w:val="18"/>
                          </w:rPr>
                        </w:pPr>
                        <w:r w:rsidRPr="00F44A6C">
                          <w:rPr>
                            <w:rFonts w:asciiTheme="majorHAnsi" w:hAnsiTheme="majorHAnsi" w:cstheme="majorHAnsi"/>
                            <w:sz w:val="18"/>
                            <w:szCs w:val="18"/>
                          </w:rPr>
                          <w:t>Cool down       LHe</w:t>
                        </w:r>
                      </w:p>
                    </w:txbxContent>
                  </v:textbox>
                </v:rect>
                <v:shape id="AutoShape 10050" o:spid="_x0000_s3871" type="#_x0000_t32" style="position:absolute;left:10870;top:7748;width:0;height:31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pwCsgAAADeAAAADwAAAGRycy9kb3ducmV2LnhtbESPT2sCMRTE74V+h/CEXopmV2mxW6Ns&#10;C0ItePDf/XXzugluXrabqOu3bwpCj8PM/IaZLXrXiDN1wXpWkI8yEMSV15ZrBfvdcjgFESKyxsYz&#10;KbhSgMX8/m6GhfYX3tB5G2uRIBwKVGBibAspQ2XIYRj5ljh5375zGJPsaqk7vCS4a+Q4y56lQ8tp&#10;wWBL74aq4/bkFKxX+Vv5Zezqc/Nj10/LsjnVjwelHgZ9+QoiUh//w7f2h1Ywnr7kE/i7k66AnP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MpwCsgAAADeAAAADwAAAAAA&#10;AAAAAAAAAAChAgAAZHJzL2Rvd25yZXYueG1sUEsFBgAAAAAEAAQA+QAAAJYDAAAAAA==&#10;"/>
                <v:group id="Group 10056" o:spid="_x0000_s3872" style="position:absolute;left:1337;top:5931;width:227;height:581"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SyccAAADeAAAADwAAAGRycy9kb3ducmV2LnhtbESPQWvCQBSE74X+h+UJ&#10;vekmthaNriJSiwcRqoJ4e2SfSTD7NmTXJP57VxB6HGbmG2a26EwpGqpdYVlBPIhAEKdWF5wpOB7W&#10;/TEI55E1lpZJwZ0cLObvbzNMtG35j5q9z0SAsEtQQe59lUjp0pwMuoGtiIN3sbVBH2SdSV1jG+Cm&#10;lMMo+pYGCw4LOVa0yim97m9GwW+L7fIz/mm218vqfj6MdqdtTEp99LrlFISnzv+HX+2NVjAcT+Iv&#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jSyccAAADe&#10;AAAADwAAAAAAAAAAAAAAAACqAgAAZHJzL2Rvd25yZXYueG1sUEsFBgAAAAAEAAQA+gAAAJ4DAAAA&#10;AA==&#10;">
                  <v:shape id="AutoShape 10057" o:spid="_x0000_s3873"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9N5ccAAADeAAAADwAAAGRycy9kb3ducmV2LnhtbESPQWsCMRSE74X+h/AKXopmV7DY1Shb&#10;QdCCB229Pzevm9DNy3YTdf33TUHocZiZb5j5sneNuFAXrGcF+SgDQVx5bblW8PmxHk5BhIissfFM&#10;Cm4UYLl4fJhjof2V93Q5xFokCIcCFZgY20LKUBlyGEa+JU7el+8cxiS7WuoOrwnuGjnOshfp0HJa&#10;MNjSylD1fTg7Bbtt/laejN2+73/sbrIum3P9fFRq8NSXMxCR+vgfvrc3WsF4+ppP4O9OugJy8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b03lxwAAAN4AAAAPAAAAAAAA&#10;AAAAAAAAAKECAABkcnMvZG93bnJldi54bWxQSwUGAAAAAAQABAD5AAAAlQMAAAAA&#10;"/>
                  <v:shape id="AutoShape 10058" o:spid="_x0000_s3874"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3TkscAAADeAAAADwAAAGRycy9kb3ducmV2LnhtbESPQWsCMRSE70L/Q3iFXkSzK1TsapRt&#10;QagFD9p6f25eN6Gbl+0m6vrvTUHocZiZb5jFqneNOFMXrGcF+TgDQVx5bblW8PW5Hs1AhIissfFM&#10;Cq4UYLV8GCyw0P7COzrvYy0ShEOBCkyMbSFlqAw5DGPfEifv23cOY5JdLXWHlwR3jZxk2VQ6tJwW&#10;DLb0Zqj62Z+cgu0mfy2Pxm4+dr92+7wum1M9PCj19NiXcxCR+vgfvrfftYLJ7CWfwt+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vdOSxwAAAN4AAAAPAAAAAAAA&#10;AAAAAAAAAKECAABkcnMvZG93bnJldi54bWxQSwUGAAAAAAQABAD5AAAAlQMAAAAA&#10;"/>
                </v:group>
                <v:shape id="Text Box 10059" o:spid="_x0000_s3875" type="#_x0000_t202" style="position:absolute;left:1454;top:5993;width:2204;height: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toqMYA&#10;AADeAAAADwAAAGRycy9kb3ducmV2LnhtbESPQWvCQBSE7wX/w/IEb7qr2KppNiJKoacWoy309sg+&#10;k2D2bchuTfrvuwWhx2FmvmHS7WAbcaPO1441zGcKBHHhTM2lhvPpZboG4QOywcYxafghD9ts9JBi&#10;YlzPR7rloRQRwj5BDVUIbSKlLyqy6GeuJY7exXUWQ5RdKU2HfYTbRi6UepIWa44LFba0r6i45t9W&#10;w8fb5etzqd7Lg31sezcoyXYjtZ6Mh90ziEBD+A/f269Gw2K9ma/g7068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toqMYAAADeAAAADwAAAAAAAAAAAAAAAACYAgAAZHJz&#10;L2Rvd25yZXYueG1sUEsFBgAAAAAEAAQA9QAAAIsDAAAAAA==&#10;" filled="f" stroked="f">
                  <v:textbox>
                    <w:txbxContent>
                      <w:p w:rsidR="00862F6C" w:rsidRPr="00F44A6C" w:rsidRDefault="00862F6C" w:rsidP="00B000BB">
                        <w:pPr>
                          <w:rPr>
                            <w:rFonts w:asciiTheme="majorHAnsi" w:hAnsiTheme="majorHAnsi" w:cstheme="majorHAnsi"/>
                            <w:sz w:val="18"/>
                            <w:szCs w:val="18"/>
                          </w:rPr>
                        </w:pPr>
                        <w:r w:rsidRPr="00F44A6C">
                          <w:rPr>
                            <w:rFonts w:asciiTheme="majorHAnsi" w:hAnsiTheme="majorHAnsi" w:cstheme="majorHAnsi"/>
                            <w:sz w:val="18"/>
                            <w:szCs w:val="18"/>
                          </w:rPr>
                          <w:t>Standby Vacuum</w:t>
                        </w:r>
                      </w:p>
                    </w:txbxContent>
                  </v:textbox>
                </v:shape>
                <v:shape id="Text Box 10060" o:spid="_x0000_s3876" type="#_x0000_t202" style="position:absolute;left:718;top:10958;width:864;height: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QEzb8A&#10;AADeAAAADwAAAGRycy9kb3ducmV2LnhtbERPSwrCMBDdC94hjOBGNFX8VqOooLj1c4CxGdtiMylN&#10;tPX2ZiG4fLz/atOYQrypcrllBcNBBII4sTrnVMHteujPQTiPrLGwTAo+5GCzbrdWGGtb85neF5+K&#10;EMIuRgWZ92UspUsyMugGtiQO3MNWBn2AVSp1hXUIN4UcRdFUGsw5NGRY0j6j5Hl5GQWPU92bLOr7&#10;0d9m5/F0h/nsbj9KdTvNdgnCU+P/4p/7pBWM5oth2BvuhCsg1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9ATNvwAAAN4AAAAPAAAAAAAAAAAAAAAAAJgCAABkcnMvZG93bnJl&#10;di54bWxQSwUGAAAAAAQABAD1AAAAhAMAAAAA&#10;" stroked="f">
                  <v:textbox>
                    <w:txbxContent>
                      <w:p w:rsidR="00862F6C" w:rsidRPr="00F44A6C" w:rsidRDefault="00862F6C" w:rsidP="00B000BB">
                        <w:pPr>
                          <w:rPr>
                            <w:rFonts w:asciiTheme="majorHAnsi" w:hAnsiTheme="majorHAnsi" w:cstheme="majorHAnsi"/>
                            <w:sz w:val="18"/>
                            <w:szCs w:val="18"/>
                          </w:rPr>
                        </w:pPr>
                        <w:r w:rsidRPr="00F44A6C">
                          <w:rPr>
                            <w:rFonts w:asciiTheme="majorHAnsi" w:hAnsiTheme="majorHAnsi" w:cstheme="majorHAnsi"/>
                            <w:sz w:val="18"/>
                            <w:szCs w:val="18"/>
                          </w:rPr>
                          <w:t xml:space="preserve">Stop </w:t>
                        </w:r>
                      </w:p>
                    </w:txbxContent>
                  </v:textbox>
                </v:shape>
                <v:shape id="AutoShape 10061" o:spid="_x0000_s3877" type="#_x0000_t32" style="position:absolute;left:1303;top:1117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JH4McAAADeAAAADwAAAGRycy9kb3ducmV2LnhtbESPQWsCMRSE74X+h/AKXkrNrlDRrVG2&#10;gqAFD2p7f928bkI3L+sm6vbfN4LgcZiZb5jZoneNOFMXrGcF+TADQVx5bblW8HlYvUxAhIissfFM&#10;Cv4owGL++DDDQvsL7+i8j7VIEA4FKjAxtoWUoTLkMAx9S5y8H985jEl2tdQdXhLcNXKUZWPp0HJa&#10;MNjS0lD1uz85BdtN/l5+G7v52B3t9nVVNqf6+UupwVNfvoGI1Md7+NZeawWjyTSfwvVOugJy/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IkfgxwAAAN4AAAAPAAAAAAAA&#10;AAAAAAAAAKECAABkcnMvZG93bnJldi54bWxQSwUGAAAAAAQABAD5AAAAlQMAAAAA&#10;"/>
                <v:rect id="Rectangle 10062" o:spid="_x0000_s3878" style="position:absolute;left:2026;top:11347;width:2268;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fQGMUA&#10;AADeAAAADwAAAGRycy9kb3ducmV2LnhtbESPzWqDQBSF94W8w3AD3TVjLBRjMkpJSWmXxmyyu3Fu&#10;1NS5I85EbZ++syh0eTh/fLt8Np0YaXCtZQXrVQSCuLK65VrBqTw8JSCcR9bYWSYF3+QgzxYPO0y1&#10;nbig8ehrEUbYpaig8b5PpXRVQwbdyvbEwbvawaAPcqilHnAK46aTcRS9SIMth4cGe9o3VH0d70bB&#10;pY1P+FOU75HZHJ7951ze7uc3pR6X8+sWhKfZ/4f/2h9aQZxs4gAQcAIK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t9AYxQAAAN4AAAAPAAAAAAAAAAAAAAAAAJgCAABkcnMv&#10;ZG93bnJldi54bWxQSwUGAAAAAAQABAD1AAAAigMAAAAA&#10;">
                  <v:textbox>
                    <w:txbxContent>
                      <w:p w:rsidR="00862F6C" w:rsidRPr="00D817D4" w:rsidRDefault="00862F6C" w:rsidP="00B000BB">
                        <w:pPr>
                          <w:rPr>
                            <w:rFonts w:asciiTheme="majorHAnsi" w:hAnsiTheme="majorHAnsi" w:cstheme="majorHAnsi"/>
                            <w:sz w:val="18"/>
                            <w:szCs w:val="18"/>
                          </w:rPr>
                        </w:pPr>
                        <w:r w:rsidRPr="00D817D4">
                          <w:rPr>
                            <w:rFonts w:asciiTheme="majorHAnsi" w:hAnsiTheme="majorHAnsi" w:cstheme="majorHAnsi"/>
                            <w:sz w:val="18"/>
                            <w:szCs w:val="18"/>
                          </w:rPr>
                          <w:t>Close FV64</w:t>
                        </w:r>
                        <w:r>
                          <w:rPr>
                            <w:rFonts w:asciiTheme="majorHAnsi" w:hAnsiTheme="majorHAnsi" w:cstheme="majorHAnsi"/>
                            <w:sz w:val="18"/>
                            <w:szCs w:val="18"/>
                          </w:rPr>
                          <w:t>1, FV643</w:t>
                        </w:r>
                      </w:p>
                      <w:p w:rsidR="00862F6C" w:rsidRPr="00F44A6C" w:rsidRDefault="00862F6C" w:rsidP="007A06D3">
                        <w:pPr>
                          <w:rPr>
                            <w:rFonts w:asciiTheme="majorHAnsi" w:hAnsiTheme="majorHAnsi" w:cstheme="majorHAnsi"/>
                            <w:sz w:val="18"/>
                            <w:szCs w:val="18"/>
                          </w:rPr>
                        </w:pPr>
                        <w:r w:rsidRPr="00F44A6C">
                          <w:rPr>
                            <w:rFonts w:asciiTheme="majorHAnsi" w:hAnsiTheme="majorHAnsi" w:cstheme="majorHAnsi"/>
                            <w:sz w:val="18"/>
                            <w:szCs w:val="18"/>
                          </w:rPr>
                          <w:t>CV581 regulated</w:t>
                        </w:r>
                      </w:p>
                      <w:p w:rsidR="00862F6C" w:rsidRDefault="00862F6C" w:rsidP="007A06D3">
                        <w:pPr>
                          <w:rPr>
                            <w:rFonts w:asciiTheme="majorHAnsi" w:hAnsiTheme="majorHAnsi" w:cstheme="majorHAnsi"/>
                            <w:sz w:val="18"/>
                            <w:szCs w:val="18"/>
                          </w:rPr>
                        </w:pPr>
                        <w:r w:rsidRPr="00F44A6C">
                          <w:rPr>
                            <w:rFonts w:asciiTheme="majorHAnsi" w:hAnsiTheme="majorHAnsi" w:cstheme="majorHAnsi"/>
                            <w:sz w:val="18"/>
                            <w:szCs w:val="18"/>
                          </w:rPr>
                          <w:t>PT660=PT660setpoint</w:t>
                        </w:r>
                      </w:p>
                      <w:p w:rsidR="00862F6C" w:rsidRPr="00D817D4" w:rsidRDefault="00862F6C" w:rsidP="00B000BB">
                        <w:pPr>
                          <w:rPr>
                            <w:rFonts w:asciiTheme="majorHAnsi" w:hAnsiTheme="majorHAnsi" w:cstheme="majorHAnsi"/>
                            <w:sz w:val="18"/>
                            <w:szCs w:val="18"/>
                          </w:rPr>
                        </w:pPr>
                      </w:p>
                    </w:txbxContent>
                  </v:textbox>
                </v:rect>
                <v:rect id="Rectangle 10063" o:spid="_x0000_s3879" style="position:absolute;left:911;top:6512;width:1587;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t1g8UA&#10;AADeAAAADwAAAGRycy9kb3ducmV2LnhtbESPQYvCMBSE78L+h/AW9qapXRBbjbKsKHrUetnb2+bZ&#10;VpuX0kSt/nojCB6HmfmGmc47U4sLta6yrGA4iEAQ51ZXXCjYZ8v+GITzyBpry6TgRg7ms4/eFFNt&#10;r7yly84XIkDYpaig9L5JpXR5SQbdwDbEwTvY1qAPsi2kbvEa4KaWcRSNpMGKw0KJDf2WlJ92Z6Pg&#10;v4r3eN9mq8gky2+/6bLj+W+h1Ndn9zMB4anz7/CrvdYK4nESD+F5J1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WDxQAAAN4AAAAPAAAAAAAAAAAAAAAAAJgCAABkcnMv&#10;ZG93bnJldi54bWxQSwUGAAAAAAQABAD1AAAAigMAAAAA&#10;">
                  <v:textbox>
                    <w:txbxContent>
                      <w:p w:rsidR="00862F6C" w:rsidRPr="00F44A6C" w:rsidRDefault="00862F6C" w:rsidP="007A06D3">
                        <w:pPr>
                          <w:spacing w:before="120"/>
                          <w:jc w:val="center"/>
                          <w:rPr>
                            <w:rFonts w:asciiTheme="majorHAnsi" w:hAnsiTheme="majorHAnsi" w:cstheme="majorHAnsi"/>
                            <w:sz w:val="18"/>
                            <w:szCs w:val="18"/>
                          </w:rPr>
                        </w:pPr>
                        <w:r w:rsidRPr="00F44A6C">
                          <w:rPr>
                            <w:rFonts w:asciiTheme="majorHAnsi" w:hAnsiTheme="majorHAnsi" w:cstheme="majorHAnsi"/>
                            <w:sz w:val="18"/>
                            <w:szCs w:val="18"/>
                          </w:rPr>
                          <w:t>Conditioning</w:t>
                        </w:r>
                      </w:p>
                    </w:txbxContent>
                  </v:textbox>
                </v:rect>
                <v:shape id="Text Box 10064" o:spid="_x0000_s3880" type="#_x0000_t202" style="position:absolute;left:2450;top:6512;width:2478;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637ccA&#10;AADeAAAADwAAAGRycy9kb3ducmV2LnhtbESPQWvCQBSE7wX/w/IKXkrdmIqNqauI0KK31oq9PrLP&#10;JDT7Nu5uY/z3riD0OMzMN8x82ZtGdOR8bVnBeJSAIC6srrlUsP9+f85A+ICssbFMCi7kYbkYPMwx&#10;1/bMX9TtQikihH2OCqoQ2lxKX1Rk0I9sSxy9o3UGQ5SulNrhOcJNI9MkmUqDNceFCltaV1T87v6M&#10;gmyy6X789uXzUEyPzSw8vXYfJ6fU8LFfvYEI1If/8L290QrSbJamcLsTr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et+3HAAAA3gAAAA8AAAAAAAAAAAAAAAAAmAIAAGRy&#10;cy9kb3ducmV2LnhtbFBLBQYAAAAABAAEAPUAAACMAwAAAAA=&#10;">
                  <v:textbox>
                    <w:txbxContent>
                      <w:p w:rsidR="00862F6C" w:rsidRDefault="00862F6C" w:rsidP="00B000BB">
                        <w:pPr>
                          <w:rPr>
                            <w:rFonts w:asciiTheme="majorHAnsi" w:hAnsiTheme="majorHAnsi" w:cstheme="majorHAnsi"/>
                            <w:sz w:val="18"/>
                            <w:szCs w:val="18"/>
                          </w:rPr>
                        </w:pPr>
                        <w:r>
                          <w:rPr>
                            <w:rFonts w:asciiTheme="majorHAnsi" w:hAnsiTheme="majorHAnsi" w:cstheme="majorHAnsi"/>
                            <w:sz w:val="18"/>
                            <w:szCs w:val="18"/>
                          </w:rPr>
                          <w:t xml:space="preserve">Open </w:t>
                        </w:r>
                        <w:r w:rsidRPr="00F44A6C">
                          <w:rPr>
                            <w:rFonts w:asciiTheme="majorHAnsi" w:hAnsiTheme="majorHAnsi" w:cstheme="majorHAnsi"/>
                            <w:sz w:val="18"/>
                            <w:szCs w:val="18"/>
                          </w:rPr>
                          <w:t>FV64</w:t>
                        </w:r>
                        <w:r>
                          <w:rPr>
                            <w:rFonts w:asciiTheme="majorHAnsi" w:hAnsiTheme="majorHAnsi" w:cstheme="majorHAnsi"/>
                            <w:sz w:val="18"/>
                            <w:szCs w:val="18"/>
                          </w:rPr>
                          <w:t>1, FV643</w:t>
                        </w:r>
                      </w:p>
                      <w:p w:rsidR="00862F6C" w:rsidRPr="00F44A6C" w:rsidRDefault="00862F6C" w:rsidP="00E11ED7">
                        <w:pPr>
                          <w:rPr>
                            <w:rFonts w:asciiTheme="majorHAnsi" w:hAnsiTheme="majorHAnsi" w:cstheme="majorHAnsi"/>
                            <w:sz w:val="18"/>
                            <w:szCs w:val="18"/>
                          </w:rPr>
                        </w:pPr>
                        <w:r w:rsidRPr="00F44A6C">
                          <w:rPr>
                            <w:rFonts w:asciiTheme="majorHAnsi" w:hAnsiTheme="majorHAnsi" w:cstheme="majorHAnsi"/>
                            <w:sz w:val="18"/>
                            <w:szCs w:val="18"/>
                          </w:rPr>
                          <w:t>CV581 regulated</w:t>
                        </w:r>
                      </w:p>
                      <w:p w:rsidR="00862F6C" w:rsidRDefault="00862F6C" w:rsidP="00E11ED7">
                        <w:pPr>
                          <w:rPr>
                            <w:rFonts w:asciiTheme="majorHAnsi" w:hAnsiTheme="majorHAnsi" w:cstheme="majorHAnsi"/>
                            <w:sz w:val="18"/>
                            <w:szCs w:val="18"/>
                          </w:rPr>
                        </w:pPr>
                        <w:r w:rsidRPr="00F44A6C">
                          <w:rPr>
                            <w:rFonts w:asciiTheme="majorHAnsi" w:hAnsiTheme="majorHAnsi" w:cstheme="majorHAnsi"/>
                            <w:sz w:val="18"/>
                            <w:szCs w:val="18"/>
                          </w:rPr>
                          <w:t>PT660=PT660setpoint</w:t>
                        </w:r>
                      </w:p>
                      <w:p w:rsidR="00862F6C" w:rsidRPr="00F44A6C" w:rsidRDefault="00862F6C" w:rsidP="00B000BB">
                        <w:pPr>
                          <w:rPr>
                            <w:rFonts w:asciiTheme="majorHAnsi" w:hAnsiTheme="majorHAnsi" w:cstheme="majorHAnsi"/>
                            <w:sz w:val="18"/>
                            <w:szCs w:val="18"/>
                          </w:rPr>
                        </w:pPr>
                      </w:p>
                    </w:txbxContent>
                  </v:textbox>
                </v:shape>
                <v:shape id="Text Box 10065" o:spid="_x0000_s3881" type="#_x0000_t202" style="position:absolute;left:2441;top:7880;width:2453;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ISdscA&#10;AADeAAAADwAAAGRycy9kb3ducmV2LnhtbESPQWvCQBSE70L/w/IKvYhujMXG1FVKoUVvakWvj+wz&#10;Cc2+jbvbmP77rlDwOMzMN8xi1ZtGdOR8bVnBZJyAIC6srrlUcPj6GGUgfEDW2FgmBb/kYbV8GCww&#10;1/bKO+r2oRQRwj5HBVUIbS6lLyoy6Me2JY7e2TqDIUpXSu3wGuGmkWmSzKTBmuNChS29V1R873+M&#10;gux53Z38Zro9FrNzMw/Dl+7z4pR6euzfXkEE6sM9/N9eawVpNk+ncLsTr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SEnbHAAAA3gAAAA8AAAAAAAAAAAAAAAAAmAIAAGRy&#10;cy9kb3ducmV2LnhtbFBLBQYAAAAABAAEAPUAAACMAwAAAAA=&#10;">
                  <v:textbox>
                    <w:txbxContent>
                      <w:p w:rsidR="00862F6C" w:rsidRPr="00F44A6C" w:rsidRDefault="00862F6C" w:rsidP="00B000BB">
                        <w:pPr>
                          <w:rPr>
                            <w:rFonts w:asciiTheme="majorHAnsi" w:hAnsiTheme="majorHAnsi" w:cstheme="majorHAnsi"/>
                            <w:sz w:val="18"/>
                            <w:szCs w:val="18"/>
                          </w:rPr>
                        </w:pPr>
                        <w:r w:rsidRPr="00F44A6C">
                          <w:rPr>
                            <w:rFonts w:asciiTheme="majorHAnsi" w:hAnsiTheme="majorHAnsi" w:cstheme="majorHAnsi"/>
                            <w:sz w:val="18"/>
                            <w:szCs w:val="18"/>
                          </w:rPr>
                          <w:t>CV601 open</w:t>
                        </w:r>
                        <w:r>
                          <w:rPr>
                            <w:rFonts w:asciiTheme="majorHAnsi" w:hAnsiTheme="majorHAnsi" w:cstheme="majorHAnsi"/>
                            <w:sz w:val="18"/>
                            <w:szCs w:val="18"/>
                          </w:rPr>
                          <w:t>ed</w:t>
                        </w:r>
                        <w:r w:rsidRPr="00F44A6C">
                          <w:rPr>
                            <w:rFonts w:asciiTheme="majorHAnsi" w:hAnsiTheme="majorHAnsi" w:cstheme="majorHAnsi"/>
                            <w:sz w:val="18"/>
                            <w:szCs w:val="18"/>
                          </w:rPr>
                          <w:t xml:space="preserve"> &amp; controlled</w:t>
                        </w:r>
                      </w:p>
                      <w:p w:rsidR="00862F6C" w:rsidRPr="00F44A6C" w:rsidRDefault="00862F6C" w:rsidP="00B000BB">
                        <w:pPr>
                          <w:rPr>
                            <w:rFonts w:asciiTheme="majorHAnsi" w:hAnsiTheme="majorHAnsi" w:cstheme="majorHAnsi"/>
                            <w:sz w:val="18"/>
                            <w:szCs w:val="18"/>
                          </w:rPr>
                        </w:pPr>
                        <w:r w:rsidRPr="00F44A6C">
                          <w:rPr>
                            <w:rFonts w:asciiTheme="majorHAnsi" w:hAnsiTheme="majorHAnsi" w:cstheme="majorHAnsi"/>
                            <w:sz w:val="18"/>
                            <w:szCs w:val="18"/>
                          </w:rPr>
                          <w:t>FT581&lt;FT581setpoint</w:t>
                        </w:r>
                      </w:p>
                      <w:p w:rsidR="00862F6C" w:rsidRPr="00F44A6C" w:rsidRDefault="00862F6C" w:rsidP="00B000BB">
                        <w:pPr>
                          <w:rPr>
                            <w:rFonts w:asciiTheme="majorHAnsi" w:hAnsiTheme="majorHAnsi" w:cstheme="majorHAnsi"/>
                            <w:sz w:val="18"/>
                            <w:szCs w:val="18"/>
                          </w:rPr>
                        </w:pPr>
                        <w:r w:rsidRPr="00F44A6C">
                          <w:rPr>
                            <w:rFonts w:asciiTheme="majorHAnsi" w:hAnsiTheme="majorHAnsi" w:cstheme="majorHAnsi"/>
                            <w:sz w:val="18"/>
                            <w:szCs w:val="18"/>
                          </w:rPr>
                          <w:t>CV581 regulated</w:t>
                        </w:r>
                      </w:p>
                      <w:p w:rsidR="00862F6C" w:rsidRDefault="00862F6C" w:rsidP="00B000BB">
                        <w:pPr>
                          <w:rPr>
                            <w:rFonts w:asciiTheme="majorHAnsi" w:hAnsiTheme="majorHAnsi" w:cstheme="majorHAnsi"/>
                            <w:sz w:val="18"/>
                            <w:szCs w:val="18"/>
                          </w:rPr>
                        </w:pPr>
                        <w:r w:rsidRPr="00F44A6C">
                          <w:rPr>
                            <w:rFonts w:asciiTheme="majorHAnsi" w:hAnsiTheme="majorHAnsi" w:cstheme="majorHAnsi"/>
                            <w:sz w:val="18"/>
                            <w:szCs w:val="18"/>
                          </w:rPr>
                          <w:t>PT660=PT660setpoint</w:t>
                        </w:r>
                      </w:p>
                      <w:p w:rsidR="00862F6C" w:rsidRPr="00F44A6C" w:rsidRDefault="00862F6C" w:rsidP="00B000BB">
                        <w:pPr>
                          <w:rPr>
                            <w:rFonts w:asciiTheme="majorHAnsi" w:hAnsiTheme="majorHAnsi" w:cstheme="majorHAnsi"/>
                            <w:sz w:val="18"/>
                            <w:szCs w:val="18"/>
                          </w:rPr>
                        </w:pPr>
                        <w:r>
                          <w:rPr>
                            <w:rFonts w:asciiTheme="majorHAnsi" w:hAnsiTheme="majorHAnsi" w:cstheme="majorHAnsi"/>
                            <w:sz w:val="18"/>
                            <w:szCs w:val="18"/>
                          </w:rPr>
                          <w:t>FV641, FV643 opened</w:t>
                        </w:r>
                      </w:p>
                    </w:txbxContent>
                  </v:textbox>
                </v:shape>
                <v:shape id="AutoShape 10066" o:spid="_x0000_s3882" type="#_x0000_t32" style="position:absolute;left:1420;top:10584;width:0;height:8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8iw8gAAADeAAAADwAAAGRycy9kb3ducmV2LnhtbESPT2sCMRTE70K/Q3hCL6JZl7bYrVG2&#10;BaEWPPjv/rp53QQ3L9tN1O23bwpCj8PM/IaZL3vXiAt1wXpWMJ1kIIgrry3XCg771XgGIkRkjY1n&#10;UvBDAZaLu8EcC+2vvKXLLtYiQTgUqMDE2BZShsqQwzDxLXHyvnznMCbZ1VJ3eE1w18g8y56kQ8tp&#10;wWBLb4aq0+7sFGzW09fy09j1x/bbbh5XZXOuR0el7od9+QIiUh//w7f2u1aQz57zB/i7k66AXP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U8iw8gAAADeAAAADwAAAAAA&#10;AAAAAAAAAAChAgAAZHJzL2Rvd25yZXYueG1sUEsFBgAAAAAEAAQA+QAAAJYDAAAAAA==&#10;"/>
                <v:group id="Group 10068" o:spid="_x0000_s3883" style="position:absolute;left:1264;top:11999;width:227;height:581"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si978cAAADe&#10;AAAADwAAAAAAAAAAAAAAAACqAgAAZHJzL2Rvd25yZXYueG1sUEsFBgAAAAAEAAQA+gAAAJ4DAAAA&#10;AA==&#10;">
                  <v:shape id="AutoShape 10069" o:spid="_x0000_s3884"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ZL8cAAADeAAAADwAAAGRycy9kb3ducmV2LnhtbESPQWsCMRSE70L/Q3iFXkSzLlTsapRt&#10;QagFD9p6f25eN6Gbl+0m6vrvTUHocZiZb5jFqneNOFMXrGcFk3EGgrjy2nKt4OtzPZqBCBFZY+OZ&#10;FFwpwGr5MFhgof2Fd3Tex1okCIcCFZgY20LKUBlyGMa+JU7et+8cxiS7WuoOLwnuGpln2VQ6tJwW&#10;DLb0Zqj62Z+cgu1m8loejd187H7t9nldNqd6eFDq6bEv5yAi9fE/fG+/awX57CWfwt+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RkvxwAAAN4AAAAPAAAAAAAA&#10;AAAAAAAAAKECAABkcnMvZG93bnJldi54bWxQSwUGAAAAAAQABAD5AAAAlQMAAAAA&#10;"/>
                  <v:shape id="AutoShape 10070" o:spid="_x0000_s3885"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28tMgAAADeAAAADwAAAGRycy9kb3ducmV2LnhtbESPT2sCMRTE70K/Q3hCL6JZF9rarVG2&#10;BaEWPPjv/rp53QQ3L9tN1O23bwpCj8PM/IaZL3vXiAt1wXpWMJ1kIIgrry3XCg771XgGIkRkjY1n&#10;UvBDAZaLu8EcC+2vvKXLLtYiQTgUqMDE2BZShsqQwzDxLXHyvnznMCbZ1VJ3eE1w18g8yx6lQ8tp&#10;wWBLb4aq0+7sFGzW09fy09j1x/bbbh5WZXOuR0el7od9+QIiUh//w7f2u1aQz57zJ/i7k66AXP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Z28tMgAAADeAAAADwAAAAAA&#10;AAAAAAAAAAChAgAAZHJzL2Rvd25yZXYueG1sUEsFBgAAAAAEAAQA+QAAAJYDAAAAAA==&#10;"/>
                </v:group>
                <v:shape id="Text Box 10071" o:spid="_x0000_s3886" type="#_x0000_t202" style="position:absolute;left:1513;top:12131;width:1416;height: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g2Z8IA&#10;AADeAAAADwAAAGRycy9kb3ducmV2LnhtbERPy4rCMBTdC/MP4Q6402SKM2g1yqAIrkbGF7i7NNe2&#10;2NyUJtr692YhuDyc92zR2UrcqfGlYw1fQwWCOHOm5FzDYb8ejEH4gGywckwaHuRhMf/ozTA1ruV/&#10;uu9CLmII+xQ1FCHUqZQ+K8iiH7qaOHIX11gMETa5NA22MdxWMlHqR1osOTYUWNOyoOy6u1kNx7/L&#10;+TRS23xlv+vWdUqynUit+5/d7xREoC68xS/3xmhIxpMk7o134hW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DZnwgAAAN4AAAAPAAAAAAAAAAAAAAAAAJgCAABkcnMvZG93&#10;bnJldi54bWxQSwUGAAAAAAQABAD1AAAAhwMAAAAA&#10;" filled="f" stroked="f">
                  <v:textbox>
                    <w:txbxContent>
                      <w:p w:rsidR="00862F6C" w:rsidRPr="00F44A6C" w:rsidRDefault="00862F6C" w:rsidP="00B000BB">
                        <w:pPr>
                          <w:rPr>
                            <w:rFonts w:asciiTheme="majorHAnsi" w:hAnsiTheme="majorHAnsi" w:cstheme="majorHAnsi"/>
                            <w:sz w:val="18"/>
                            <w:szCs w:val="18"/>
                            <w:lang w:val="fr-FR"/>
                          </w:rPr>
                        </w:pPr>
                        <w:r>
                          <w:rPr>
                            <w:rFonts w:asciiTheme="majorHAnsi" w:hAnsiTheme="majorHAnsi" w:cstheme="majorHAnsi"/>
                            <w:sz w:val="18"/>
                            <w:szCs w:val="18"/>
                            <w:lang w:val="fr-FR"/>
                          </w:rPr>
                          <w:t>FV641 closed</w:t>
                        </w:r>
                      </w:p>
                    </w:txbxContent>
                  </v:textbox>
                </v:shape>
                <v:shape id="AutoShape 10072" o:spid="_x0000_s3887" type="#_x0000_t32" style="position:absolute;left:1485;top:7748;width:4252;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KeJccAAADeAAAADwAAAGRycy9kb3ducmV2LnhtbESPQWvCQBSE74X+h+UVeqsbUxBN3YRS&#10;EhCKh6qX3h7ZZxKTfRt3V03/vVso9DjMzDfMupjMIK7kfGdZwXyWgCCure64UXDYVy9LED4gaxws&#10;k4If8lDkjw9rzLS98Rddd6EREcI+QwVtCGMmpa9bMuhndiSO3tE6gyFK10jt8BbhZpBpkiykwY7j&#10;QosjfbRU97uLUfCdflbb/nXr5k116fHsy1O5L5V6fpre30AEmsJ/+K+90QrS5Spdwe+deAVkf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2Up4lxwAAAN4AAAAPAAAAAAAA&#10;AAAAAAAAAKECAABkcnMvZG93bnJldi54bWxQSwUGAAAAAAQABAD5AAAAlQMAAAAA&#10;" strokeweight=".5pt">
                  <v:stroke endarrow="block"/>
                </v:shape>
                <v:shape id="Text Box 10073" o:spid="_x0000_s3888" type="#_x0000_t202" style="position:absolute;left:1429;top:9114;width:4372;height: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esvMMA&#10;AADeAAAADwAAAGRycy9kb3ducmV2LnhtbESPy4rCMBSG94LvEI7gTpNxVLRjlGEGwZXiFWZ3aI5t&#10;meakNNHWtzcLweXPf+NbrFpbijvVvnCs4WOoQBCnzhScaTgd14MZCB+QDZaOScODPKyW3c4CE+Ma&#10;3tP9EDIRR9gnqCEPoUqk9GlOFv3QVcTRu7raYoiyzqSpsYnjtpQjpabSYsHxIceKfnJK/w83q+G8&#10;vf5dxmqX/dpJ1bhWSbZzqXW/135/gQjUhnf41d4YDaPZ/DMCRJyI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aesvMMAAADeAAAADwAAAAAAAAAAAAAAAACYAgAAZHJzL2Rv&#10;d25yZXYueG1sUEsFBgAAAAAEAAQA9QAAAIgDAAAAAA==&#10;" filled="f" stroked="f">
                  <v:textbox>
                    <w:txbxContent>
                      <w:p w:rsidR="00862F6C" w:rsidRPr="008C2163" w:rsidRDefault="00862F6C" w:rsidP="00B000BB">
                        <w:pPr>
                          <w:rPr>
                            <w:rFonts w:asciiTheme="majorHAnsi" w:hAnsiTheme="majorHAnsi" w:cstheme="majorHAnsi"/>
                            <w:sz w:val="18"/>
                            <w:szCs w:val="18"/>
                            <w:lang w:val="fr-FR"/>
                          </w:rPr>
                        </w:pPr>
                        <w:r w:rsidRPr="008C2163">
                          <w:rPr>
                            <w:rFonts w:asciiTheme="majorHAnsi" w:hAnsiTheme="majorHAnsi" w:cstheme="majorHAnsi"/>
                            <w:sz w:val="18"/>
                            <w:szCs w:val="18"/>
                            <w:lang w:val="fr-FR"/>
                          </w:rPr>
                          <w:t xml:space="preserve">(TT665 </w:t>
                        </w:r>
                        <w:r>
                          <w:rPr>
                            <w:rFonts w:asciiTheme="majorHAnsi" w:hAnsiTheme="majorHAnsi" w:cstheme="majorHAnsi"/>
                            <w:sz w:val="18"/>
                            <w:szCs w:val="18"/>
                            <w:lang w:val="fr-FR"/>
                          </w:rPr>
                          <w:t>&amp;</w:t>
                        </w:r>
                        <w:r w:rsidRPr="008C2163">
                          <w:rPr>
                            <w:rFonts w:asciiTheme="majorHAnsi" w:hAnsiTheme="majorHAnsi" w:cstheme="majorHAnsi"/>
                            <w:sz w:val="18"/>
                            <w:szCs w:val="18"/>
                            <w:lang w:val="fr-FR"/>
                          </w:rPr>
                          <w:t xml:space="preserve"> TT66</w:t>
                        </w:r>
                        <w:r>
                          <w:rPr>
                            <w:rFonts w:asciiTheme="majorHAnsi" w:hAnsiTheme="majorHAnsi" w:cstheme="majorHAnsi"/>
                            <w:sz w:val="18"/>
                            <w:szCs w:val="18"/>
                            <w:lang w:val="fr-FR"/>
                          </w:rPr>
                          <w:t>4</w:t>
                        </w:r>
                        <w:r w:rsidRPr="008C2163">
                          <w:rPr>
                            <w:rFonts w:asciiTheme="majorHAnsi" w:hAnsiTheme="majorHAnsi" w:cstheme="majorHAnsi"/>
                            <w:sz w:val="18"/>
                            <w:szCs w:val="18"/>
                            <w:lang w:val="fr-FR"/>
                          </w:rPr>
                          <w:t>) &lt; T665mini OR LI660&gt;LI660Maxi</w:t>
                        </w:r>
                      </w:p>
                    </w:txbxContent>
                  </v:textbox>
                </v:shape>
                <v:shape id="Text Box 10074" o:spid="_x0000_s3889" type="#_x0000_t202" style="position:absolute;left:1772;top:10570;width:4437;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JJ8YA&#10;AADeAAAADwAAAGRycy9kb3ducmV2LnhtbESPQWvCQBSE7wX/w/IEb7qrtqJpNiJKoacWoy309sg+&#10;k2D2bchuTfrvuwWhx2FmvmHS7WAbcaPO1441zGcKBHHhTM2lhvPpZboG4QOywcYxafghD9ts9JBi&#10;YlzPR7rloRQRwj5BDVUIbSKlLyqy6GeuJY7exXUWQ5RdKU2HfYTbRi6UWkmLNceFClvaV1Rc82+r&#10;4ePt8vX5qN7Lg31qezcoyXYjtZ6Mh90ziEBD+A/f269Gw2K9Wc7h7068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sJJ8YAAADeAAAADwAAAAAAAAAAAAAAAACYAgAAZHJz&#10;L2Rvd25yZXYueG1sUEsFBgAAAAAEAAQA9QAAAIsDAAAAAA==&#10;" filled="f" stroked="f">
                  <v:textbox>
                    <w:txbxContent>
                      <w:p w:rsidR="00862F6C" w:rsidRPr="00862F6C" w:rsidRDefault="00862F6C" w:rsidP="00B000BB">
                        <w:pPr>
                          <w:rPr>
                            <w:rFonts w:asciiTheme="majorHAnsi" w:hAnsiTheme="majorHAnsi" w:cstheme="majorHAnsi"/>
                            <w:sz w:val="18"/>
                            <w:szCs w:val="18"/>
                            <w:lang w:val="sv-SE"/>
                          </w:rPr>
                        </w:pPr>
                        <w:r w:rsidRPr="00862F6C">
                          <w:rPr>
                            <w:rFonts w:asciiTheme="majorHAnsi" w:hAnsiTheme="majorHAnsi" w:cstheme="majorHAnsi"/>
                            <w:sz w:val="18"/>
                            <w:szCs w:val="18"/>
                            <w:lang w:val="sv-SE"/>
                          </w:rPr>
                          <w:t>(TT665 OR TT664)&gt;TT665Maxi &amp; LI660&lt;LI660mini</w:t>
                        </w:r>
                      </w:p>
                    </w:txbxContent>
                  </v:textbox>
                </v:shape>
                <v:shape id="AutoShape 10075" o:spid="_x0000_s3890" type="#_x0000_t32" style="position:absolute;left:1873;top:10937;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oxIsYAAADeAAAADwAAAGRycy9kb3ducmV2LnhtbESP0WrCQBRE3wv+w3IF3+rG2EqMriKC&#10;IO1DUfMBl+w1iWbvhuyaxL93C4U+DjNzhllvB1OLjlpXWVYwm0YgiHOrKy4UZJfDewLCeWSNtWVS&#10;8CQH283obY2ptj2fqDv7QgQIuxQVlN43qZQuL8mgm9qGOHhX2xr0QbaF1C32AW5qGUfRQhqsOCyU&#10;2NC+pPx+fhgF38mHL26nq51n3c+nbKKvQ9YvlJqMh90KhKfB/4f/2ketIE6W8xh+74QrIDc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iKMSLGAAAA3gAAAA8AAAAAAAAA&#10;AAAAAAAAoQIAAGRycy9kb3ducmV2LnhtbFBLBQYAAAAABAAEAPkAAACUAwAAAAA=&#10;"/>
                <v:shape id="AutoShape 10076" o:spid="_x0000_s3891" type="#_x0000_t32" style="position:absolute;left:1390;top:10946;width:43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8sascAAADeAAAADwAAAGRycy9kb3ducmV2LnhtbESPQWsCMRSE74X+h/AKvRTNqlh0a5Rt&#10;QVDBg1bvr5vnJrh52W6irv++KRR6HGbmG2a26FwtrtQG61nBoJ+BIC69tlwpOHwuexMQISJrrD2T&#10;gjsFWMwfH2aYa3/jHV33sRIJwiFHBSbGJpcylIYchr5viJN38q3DmGRbSd3iLcFdLYdZ9iodWk4L&#10;Bhv6MFSe9xenYLsevBdfxq43u2+7HS+L+lK9HJV6fuqKNxCRuvgf/muvtILhZDoawe+ddAXk/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fyxqxwAAAN4AAAAPAAAAAAAA&#10;AAAAAAAAAKECAABkcnMvZG93bnJldi54bWxQSwUGAAAAAAQABAD5AAAAlQMAAAAA&#10;"/>
                <v:shape id="Text Box 10078" o:spid="_x0000_s3892" type="#_x0000_t202" style="position:absolute;left:2373;top:9541;width:2558;height:1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Ic38gA&#10;AADeAAAADwAAAGRycy9kb3ducmV2LnhtbESPW2vCQBSE3wv+h+UU+lJ04wWN0VVKoWLf6gV9PWSP&#10;SWj2bLq7jfHfu0Khj8PMfMMs152pRUvOV5YVDAcJCOLc6ooLBcfDRz8F4QOyxtoyKbiRh/Wq97TE&#10;TNsr76jdh0JECPsMFZQhNJmUPi/JoB/Yhjh6F+sMhihdIbXDa4SbWo6SZCoNVhwXSmzovaT8e/9r&#10;FKSTbXv2n+OvUz691PPwOms3P06pl+fubQEiUBf+w3/trVYwSufjCTzuxCsgV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YhzfyAAAAN4AAAAPAAAAAAAAAAAAAAAAAJgCAABk&#10;cnMvZG93bnJldi54bWxQSwUGAAAAAAQABAD1AAAAjQMAAAAA&#10;">
                  <v:textbox>
                    <w:txbxContent>
                      <w:p w:rsidR="00862F6C" w:rsidRDefault="00862F6C" w:rsidP="00B000BB">
                        <w:pPr>
                          <w:rPr>
                            <w:rFonts w:asciiTheme="majorHAnsi" w:hAnsiTheme="majorHAnsi" w:cstheme="majorHAnsi"/>
                            <w:sz w:val="18"/>
                            <w:szCs w:val="18"/>
                          </w:rPr>
                        </w:pPr>
                        <w:r>
                          <w:rPr>
                            <w:rFonts w:asciiTheme="majorHAnsi" w:hAnsiTheme="majorHAnsi" w:cstheme="majorHAnsi"/>
                            <w:sz w:val="18"/>
                            <w:szCs w:val="18"/>
                          </w:rPr>
                          <w:t xml:space="preserve">Close </w:t>
                        </w:r>
                        <w:r w:rsidRPr="00F44A6C">
                          <w:rPr>
                            <w:rFonts w:asciiTheme="majorHAnsi" w:hAnsiTheme="majorHAnsi" w:cstheme="majorHAnsi"/>
                            <w:sz w:val="18"/>
                            <w:szCs w:val="18"/>
                          </w:rPr>
                          <w:t>CV601</w:t>
                        </w:r>
                      </w:p>
                      <w:p w:rsidR="00862F6C" w:rsidRPr="00F44A6C" w:rsidRDefault="00862F6C" w:rsidP="007A06D3">
                        <w:pPr>
                          <w:rPr>
                            <w:rFonts w:asciiTheme="majorHAnsi" w:hAnsiTheme="majorHAnsi" w:cstheme="majorHAnsi"/>
                            <w:sz w:val="18"/>
                            <w:szCs w:val="18"/>
                          </w:rPr>
                        </w:pPr>
                        <w:r w:rsidRPr="00F44A6C">
                          <w:rPr>
                            <w:rFonts w:asciiTheme="majorHAnsi" w:hAnsiTheme="majorHAnsi" w:cstheme="majorHAnsi"/>
                            <w:sz w:val="18"/>
                            <w:szCs w:val="18"/>
                          </w:rPr>
                          <w:t>CV581 regulated</w:t>
                        </w:r>
                      </w:p>
                      <w:p w:rsidR="00862F6C" w:rsidRDefault="00862F6C" w:rsidP="00B000BB">
                        <w:pPr>
                          <w:rPr>
                            <w:rFonts w:asciiTheme="majorHAnsi" w:hAnsiTheme="majorHAnsi" w:cstheme="majorHAnsi"/>
                            <w:sz w:val="18"/>
                            <w:szCs w:val="18"/>
                          </w:rPr>
                        </w:pPr>
                        <w:r w:rsidRPr="00F44A6C">
                          <w:rPr>
                            <w:rFonts w:asciiTheme="majorHAnsi" w:hAnsiTheme="majorHAnsi" w:cstheme="majorHAnsi"/>
                            <w:sz w:val="18"/>
                            <w:szCs w:val="18"/>
                          </w:rPr>
                          <w:t>PT660=PT660setpoint</w:t>
                        </w:r>
                      </w:p>
                      <w:p w:rsidR="00862F6C" w:rsidRPr="00F44A6C" w:rsidRDefault="00862F6C" w:rsidP="00B000BB">
                        <w:pPr>
                          <w:rPr>
                            <w:rFonts w:asciiTheme="majorHAnsi" w:hAnsiTheme="majorHAnsi" w:cstheme="majorHAnsi"/>
                            <w:sz w:val="18"/>
                            <w:szCs w:val="18"/>
                          </w:rPr>
                        </w:pPr>
                        <w:r>
                          <w:rPr>
                            <w:rFonts w:asciiTheme="majorHAnsi" w:hAnsiTheme="majorHAnsi" w:cstheme="majorHAnsi"/>
                            <w:sz w:val="18"/>
                            <w:szCs w:val="18"/>
                          </w:rPr>
                          <w:t>FV641, FV643 opened</w:t>
                        </w:r>
                      </w:p>
                    </w:txbxContent>
                  </v:textbox>
                </v:shape>
                <v:group id="Group 10079" o:spid="_x0000_s3893" style="position:absolute;left:1262;top:9026;width:227;height:581"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xErMscAAADe&#10;AAAADwAAAAAAAAAAAAAAAACqAgAAZHJzL2Rvd25yZXYueG1sUEsFBgAAAAAEAAQA+gAAAJ4DAAAA&#10;AA==&#10;">
                  <v:shape id="AutoShape 10080" o:spid="_x0000_s3894"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iP8scAAADeAAAADwAAAGRycy9kb3ducmV2LnhtbESPQWsCMRSE74X+h/CEXkrNqlR0a5Rt&#10;QagFD1q9Pzevm+DmZbuJuv57IxR6HGbmG2a26FwtztQG61nBoJ+BIC69tlwp2H0vXyYgQkTWWHsm&#10;BVcKsJg/Psww1/7CGzpvYyUShEOOCkyMTS5lKA05DH3fECfvx7cOY5JtJXWLlwR3tRxm2Vg6tJwW&#10;DDb0Yag8bk9OwXo1eC8Oxq6+Nr92/bos6lP1vFfqqdcVbyAidfE//Nf+1AqGk+loDP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CI/yxwAAAN4AAAAPAAAAAAAA&#10;AAAAAAAAAKECAABkcnMvZG93bnJldi54bWxQSwUGAAAAAAQABAD5AAAAlQMAAAAA&#10;"/>
                  <v:shape id="AutoShape 10081" o:spid="_x0000_s3895"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QqacgAAADeAAAADwAAAGRycy9kb3ducmV2LnhtbESPT2sCMRTE74V+h/AKvRTNqtja1Shb&#10;QagFD/67v26em9DNy3YTdfvtm4LQ4zAzv2Fmi87V4kJtsJ4VDPoZCOLSa8uVgsN+1ZuACBFZY+2Z&#10;FPxQgMX8/m6GufZX3tJlFyuRIBxyVGBibHIpQ2nIYej7hjh5J986jEm2ldQtXhPc1XKYZc/SoeW0&#10;YLChpaHya3d2CjbrwVvxaez6Y/ttN+NVUZ+rp6NSjw9dMQURqYv/4Vv7XSsYTl5HL/B3J10BOf8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EQqacgAAADeAAAADwAAAAAA&#10;AAAAAAAAAAChAgAAZHJzL2Rvd25yZXYueG1sUEsFBgAAAAAEAAQA+QAAAJYDAAAAAA==&#10;"/>
                </v:group>
                <v:rect id="Rectangle 10082" o:spid="_x0000_s3896" style="position:absolute;left:864;top:7880;width:1587;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hKw8EA&#10;AADeAAAADwAAAGRycy9kb3ducmV2LnhtbERPTa/BQBTdS/yHyZXYMVWJUIYIId6S2rzdfZ2rLZ07&#10;TWdQ79ebhcTy5HwvVq2pxIMaV1pWMBpGIIgzq0vOFZzT3WAKwnlkjZVlUvAiB6tlt7PARNsnH+lx&#10;8rkIIewSVFB4XydSuqwgg25oa+LAXWxj0AfY5FI3+AzhppJxFE2kwZJDQ4E1bQrKbqe7UfBXxmf8&#10;P6b7yMx2Y//Tptf771apfq9dz0F4av1X/HEftIJ4OhuHveFOu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YSsPBAAAA3gAAAA8AAAAAAAAAAAAAAAAAmAIAAGRycy9kb3du&#10;cmV2LnhtbFBLBQYAAAAABAAEAPUAAACGAwAAAAA=&#10;">
                  <v:textbox>
                    <w:txbxContent>
                      <w:p w:rsidR="00862F6C" w:rsidRPr="00F44A6C" w:rsidRDefault="00862F6C" w:rsidP="00B000BB">
                        <w:pPr>
                          <w:spacing w:before="120"/>
                          <w:jc w:val="center"/>
                          <w:rPr>
                            <w:rFonts w:asciiTheme="majorHAnsi" w:hAnsiTheme="majorHAnsi" w:cstheme="majorHAnsi"/>
                            <w:sz w:val="18"/>
                            <w:szCs w:val="18"/>
                          </w:rPr>
                        </w:pPr>
                        <w:r w:rsidRPr="00F44A6C">
                          <w:rPr>
                            <w:rFonts w:asciiTheme="majorHAnsi" w:hAnsiTheme="majorHAnsi" w:cstheme="majorHAnsi"/>
                            <w:sz w:val="18"/>
                            <w:szCs w:val="18"/>
                          </w:rPr>
                          <w:t>Cool down       LHe</w:t>
                        </w:r>
                      </w:p>
                    </w:txbxContent>
                  </v:textbox>
                </v:rect>
                <v:shape id="AutoShape 10083" o:spid="_x0000_s3897" type="#_x0000_t32" style="position:absolute;left:5746;top:7759;width:0;height:31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cbgMcAAADeAAAADwAAAGRycy9kb3ducmV2LnhtbESPQWsCMRSE74X+h/CEXopmVVp0a5Rt&#10;QagFD1q9Pzevm+DmZbuJuv57IxR6HGbmG2a26FwtztQG61nBcJCBIC69tlwp2H0v+xMQISJrrD2T&#10;gisFWMwfH2aYa3/hDZ23sRIJwiFHBSbGJpcylIYchoFviJP341uHMcm2krrFS4K7Wo6y7FU6tJwW&#10;DDb0Yag8bk9OwXo1fC8Oxq6+Nr92/bIs6lP1vFfqqdcVbyAidfE//Nf+1ApGk+l4Cv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lxuAxwAAAN4AAAAPAAAAAAAA&#10;AAAAAAAAAKECAABkcnMvZG93bnJldi54bWxQSwUGAAAAAAQABAD5AAAAlQMAAAAA&#10;"/>
                <v:shape id="AutoShape 10084" o:spid="_x0000_s3898" type="#_x0000_t32" style="position:absolute;left:1372;top:12568;width:53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g13cYAAADeAAAADwAAAGRycy9kb3ducmV2LnhtbESPzWrCQBSF94LvMFyhuzoxiGjqKFoQ&#10;W4sL09r1JXNNgpk76cxUo0/fWRRcHs4f33zZmUZcyPnasoLRMAFBXFhdc6ng63PzPAXhA7LGxjIp&#10;uJGH5aLfm2Om7ZUPdMlDKeII+wwVVCG0mZS+qMigH9qWOHon6wyGKF0ptcNrHDeNTJNkIg3WHB8q&#10;bOm1ouKc/xoFu4+2Tn+2e/feBPrO9f243o6OSj0NutULiEBdeIT/229aQTqdjSNAxIko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WINd3GAAAA3gAAAA8AAAAAAAAA&#10;AAAAAAAAoQIAAGRycy9kb3ducmV2LnhtbFBLBQYAAAAABAAEAPkAAACUAwAAAAA=&#10;" strokeweight=".5pt">
                  <v:stroke endarrow="block"/>
                </v:shape>
                <v:group id="Group 2509" o:spid="_x0000_s3899" style="position:absolute;left:6663;top:7266;width:227;height:624"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xeTMcAAADeAAAADwAAAGRycy9kb3ducmV2LnhtbESPQWvCQBSE74X+h+UJ&#10;vekmthaNriJSiwcRqoJ4e2SfSTD7NmTXJP57VxB6HGbmG2a26EwpGqpdYVlBPIhAEKdWF5wpOB7W&#10;/TEI55E1lpZJwZ0cLObvbzNMtG35j5q9z0SAsEtQQe59lUjp0pwMuoGtiIN3sbVBH2SdSV1jG+Cm&#10;lMMo+pYGCw4LOVa0yim97m9GwW+L7fIz/mm218vqfj6MdqdtTEp99LrlFISnzv+HX+2NVjAcT75i&#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CxeTMcAAADe&#10;AAAADwAAAAAAAAAAAAAAAACqAgAAZHJzL2Rvd25yZXYueG1sUEsFBgAAAAAEAAQA+gAAAJ4DAAAA&#10;AA==&#10;">
                  <v:shape id="AutoShape 2510" o:spid="_x0000_s3900"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X6jMgAAADeAAAADwAAAGRycy9kb3ducmV2LnhtbESPT2sCMRTE70K/Q3hCL6JZl7bYrVG2&#10;BaEWPPjv/rp53QQ3L9tN1O23bwpCj8PM/IaZL3vXiAt1wXpWMJ1kIIgrry3XCg771XgGIkRkjY1n&#10;UvBDAZaLu8EcC+2vvKXLLtYiQTgUqMDE2BZShsqQwzDxLXHyvnznMCbZ1VJ3eE1w18g8y56kQ8tp&#10;wWBLb4aq0+7sFGzW09fy09j1x/bbbh5XZXOuR0el7od9+QIiUh//w7f2u1aQz54fcvi7k66AXP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X6jMgAAADeAAAADwAAAAAA&#10;AAAAAAAAAAChAgAAZHJzL2Rvd25yZXYueG1sUEsFBgAAAAAEAAQA+QAAAJYDAAAAAA==&#10;"/>
                  <v:shape id="AutoShape 2511" o:spid="_x0000_s3901"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lfF8kAAADeAAAADwAAAGRycy9kb3ducmV2LnhtbESPS2vDMBCE74X+B7GFXkoi59GSOlGC&#10;Gwg0hRzyum+tjSVqrVxLSdx/XxUCPQ4z8w0zW3SuFhdqg/WsYNDPQBCXXluuFBz2q94ERIjIGmvP&#10;pOCHAizm93czzLW/8pYuu1iJBOGQowITY5NLGUpDDkPfN8TJO/nWYUyyraRu8ZrgrpbDLHuRDi2n&#10;BYMNLQ2VX7uzU7BZD96KT2PXH9tvu3leFfW5ejoq9fjQFVMQkbr4H76137WC4eR1PIK/O+kKyPk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N5XxfJAAAA3gAAAA8AAAAA&#10;AAAAAAAAAAAAoQIAAGRycy9kb3ducmV2LnhtbFBLBQYAAAAABAAEAPkAAACXAwAAAAA=&#10;"/>
                </v:group>
                <v:shape id="Text Box 2512" o:spid="_x0000_s3902" type="#_x0000_t202" style="position:absolute;left:6767;top:7299;width:3425;height: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rZwsUA&#10;AADeAAAADwAAAGRycy9kb3ducmV2LnhtbESPT2vCQBTE70K/w/IK3nRXiRKjq5QWoSeLf8HbI/tM&#10;gtm3Ibs16bfvFgoeh5n5DbPa9LYWD2p95VjDZKxAEOfOVFxoOB23oxSED8gGa8ek4Yc8bNYvgxVm&#10;xnW8p8chFCJC2GeooQyhyaT0eUkW/dg1xNG7udZiiLItpGmxi3Bby6lSc2mx4rhQYkPvJeX3w7fV&#10;cN7drpdEfRUfdtZ0rleS7UJqPXzt35YgAvXhGf5vfxoN03SRJPB3J1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mtnCxQAAAN4AAAAPAAAAAAAAAAAAAAAAAJgCAABkcnMv&#10;ZG93bnJldi54bWxQSwUGAAAAAAQABAD1AAAAigMAAAAA&#10;" filled="f" stroked="f">
                  <v:textbox>
                    <w:txbxContent>
                      <w:p w:rsidR="00862F6C" w:rsidRPr="00F44A6C" w:rsidRDefault="00862F6C" w:rsidP="008D2D1A">
                        <w:pPr>
                          <w:rPr>
                            <w:rFonts w:asciiTheme="majorHAnsi" w:hAnsiTheme="majorHAnsi" w:cstheme="majorHAnsi"/>
                            <w:sz w:val="18"/>
                            <w:szCs w:val="18"/>
                          </w:rPr>
                        </w:pPr>
                        <w:r w:rsidRPr="00F44A6C">
                          <w:rPr>
                            <w:rFonts w:asciiTheme="majorHAnsi" w:hAnsiTheme="majorHAnsi" w:cstheme="majorHAnsi"/>
                            <w:sz w:val="18"/>
                            <w:szCs w:val="18"/>
                          </w:rPr>
                          <w:t xml:space="preserve">TT665 </w:t>
                        </w:r>
                        <w:r>
                          <w:rPr>
                            <w:rFonts w:asciiTheme="majorHAnsi" w:hAnsiTheme="majorHAnsi" w:cstheme="majorHAnsi"/>
                            <w:sz w:val="18"/>
                            <w:szCs w:val="18"/>
                          </w:rPr>
                          <w:t>OR</w:t>
                        </w:r>
                        <w:r w:rsidRPr="00F44A6C">
                          <w:rPr>
                            <w:rFonts w:asciiTheme="majorHAnsi" w:hAnsiTheme="majorHAnsi" w:cstheme="majorHAnsi"/>
                            <w:sz w:val="18"/>
                            <w:szCs w:val="18"/>
                          </w:rPr>
                          <w:t xml:space="preserve"> TT66</w:t>
                        </w:r>
                        <w:r>
                          <w:rPr>
                            <w:rFonts w:asciiTheme="majorHAnsi" w:hAnsiTheme="majorHAnsi" w:cstheme="majorHAnsi"/>
                            <w:sz w:val="18"/>
                            <w:szCs w:val="18"/>
                          </w:rPr>
                          <w:t>4</w:t>
                        </w:r>
                        <w:r w:rsidRPr="00F44A6C">
                          <w:rPr>
                            <w:rFonts w:asciiTheme="majorHAnsi" w:hAnsiTheme="majorHAnsi" w:cstheme="majorHAnsi"/>
                            <w:sz w:val="18"/>
                            <w:szCs w:val="18"/>
                          </w:rPr>
                          <w:t xml:space="preserve"> &gt; TT665</w:t>
                        </w:r>
                        <w:r>
                          <w:rPr>
                            <w:rFonts w:asciiTheme="majorHAnsi" w:hAnsiTheme="majorHAnsi" w:cstheme="majorHAnsi"/>
                            <w:sz w:val="18"/>
                            <w:szCs w:val="18"/>
                          </w:rPr>
                          <w:t>M</w:t>
                        </w:r>
                        <w:r w:rsidRPr="00F44A6C">
                          <w:rPr>
                            <w:rFonts w:asciiTheme="majorHAnsi" w:hAnsiTheme="majorHAnsi" w:cstheme="majorHAnsi"/>
                            <w:sz w:val="18"/>
                            <w:szCs w:val="18"/>
                          </w:rPr>
                          <w:t>ax</w:t>
                        </w:r>
                      </w:p>
                    </w:txbxContent>
                  </v:textbox>
                </v:shape>
                <v:group id="Group 10052" o:spid="_x0000_s3903" style="position:absolute;left:1308;top:7299;width:227;height:581"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xdYT8cAAADe&#10;AAAADwAAAAAAAAAAAAAAAACqAgAAZHJzL2Rvd25yZXYueG1sUEsFBgAAAAAEAAQA+gAAAJ4DAAAA&#10;AA==&#10;">
                  <v:shape id="AutoShape 10053" o:spid="_x0000_s3904"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78j8cAAADeAAAADwAAAGRycy9kb3ducmV2LnhtbESPQWsCMRSE74X+h/CEXkrNKlZ0a5Rt&#10;QagFD1q9Pzevm+DmZbuJuv57IxR6HGbmG2a26FwtztQG61nBoJ+BIC69tlwp2H0vXyYgQkTWWHsm&#10;BVcKsJg/Psww1/7CGzpvYyUShEOOCkyMTS5lKA05DH3fECfvx7cOY5JtJXWLlwR3tRxm2Vg6tJwW&#10;DDb0Yag8bk9OwXo1eC8Oxq6+Nr92/bos6lP1vFfqqdcVbyAidfE//Nf+1AqGk+loDP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DvyPxwAAAN4AAAAPAAAAAAAA&#10;AAAAAAAAAKECAABkcnMvZG93bnJldi54bWxQSwUGAAAAAAQABAD5AAAAlQMAAAAA&#10;"/>
                  <v:shape id="AutoShape 10054" o:spid="_x0000_s3905"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JZFMgAAADeAAAADwAAAGRycy9kb3ducmV2LnhtbESPT2sCMRTE74V+h/AKvRTNKtra1Shb&#10;QagFD/67v26em9DNy3YTdfvtm4LQ4zAzv2Fmi87V4kJtsJ4VDPoZCOLSa8uVgsN+1ZuACBFZY+2Z&#10;FPxQgMX8/m6GufZX3tJlFyuRIBxyVGBibHIpQ2nIYej7hjh5J986jEm2ldQtXhPc1XKYZc/SoeW0&#10;YLChpaHya3d2CjbrwVvxaez6Y/ttN+NVUZ+rp6NSjw9dMQURqYv/4Vv7XSsYTl5HL/B3J10BOf8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EJZFMgAAADeAAAADwAAAAAA&#10;AAAAAAAAAAChAgAAZHJzL2Rvd25yZXYueG1sUEsFBgAAAAAEAAQA+QAAAJYDAAAAAA==&#10;"/>
                </v:group>
                <v:shape id="Text Box 10055" o:spid="_x0000_s3906" type="#_x0000_t202" style="position:absolute;left:1401;top:7299;width:3425;height: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fTx8MA&#10;AADeAAAADwAAAGRycy9kb3ducmV2LnhtbERPy2rCQBTdF/yH4QrdNTMNtsToGEQpuKrUPsDdJXNN&#10;QjN3QmY08e+dheDycN7LYrStuFDvG8caXhMFgrh0puFKw8/3x0sGwgdkg61j0nAlD8Vq8rTE3LiB&#10;v+hyCJWIIexz1FCH0OVS+rImiz5xHXHkTq63GCLsK2l6HGK4bWWq1Lu02HBsqLGjTU3l/+FsNfx+&#10;no5/M7WvtvatG9yoJNu51Pp5Oq4XIAKN4SG+u3dGQ5rNZ3FvvBOvgF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fTx8MAAADeAAAADwAAAAAAAAAAAAAAAACYAgAAZHJzL2Rv&#10;d25yZXYueG1sUEsFBgAAAAAEAAQA9QAAAIgDAAAAAA==&#10;" filled="f" stroked="f">
                  <v:textbox>
                    <w:txbxContent>
                      <w:p w:rsidR="00862F6C" w:rsidRPr="00F44A6C" w:rsidRDefault="00862F6C" w:rsidP="00B000BB">
                        <w:pPr>
                          <w:rPr>
                            <w:rFonts w:asciiTheme="majorHAnsi" w:hAnsiTheme="majorHAnsi" w:cstheme="majorHAnsi"/>
                            <w:sz w:val="18"/>
                            <w:szCs w:val="18"/>
                          </w:rPr>
                        </w:pPr>
                        <w:r w:rsidRPr="00F44A6C">
                          <w:rPr>
                            <w:rFonts w:asciiTheme="majorHAnsi" w:hAnsiTheme="majorHAnsi" w:cstheme="majorHAnsi"/>
                            <w:sz w:val="18"/>
                            <w:szCs w:val="18"/>
                          </w:rPr>
                          <w:t xml:space="preserve">TT665 </w:t>
                        </w:r>
                        <w:r>
                          <w:rPr>
                            <w:rFonts w:asciiTheme="majorHAnsi" w:hAnsiTheme="majorHAnsi" w:cstheme="majorHAnsi"/>
                            <w:sz w:val="18"/>
                            <w:szCs w:val="18"/>
                          </w:rPr>
                          <w:t>OR</w:t>
                        </w:r>
                        <w:r w:rsidRPr="00F44A6C">
                          <w:rPr>
                            <w:rFonts w:asciiTheme="majorHAnsi" w:hAnsiTheme="majorHAnsi" w:cstheme="majorHAnsi"/>
                            <w:sz w:val="18"/>
                            <w:szCs w:val="18"/>
                          </w:rPr>
                          <w:t xml:space="preserve"> TT66</w:t>
                        </w:r>
                        <w:r>
                          <w:rPr>
                            <w:rFonts w:asciiTheme="majorHAnsi" w:hAnsiTheme="majorHAnsi" w:cstheme="majorHAnsi"/>
                            <w:sz w:val="18"/>
                            <w:szCs w:val="18"/>
                          </w:rPr>
                          <w:t>4</w:t>
                        </w:r>
                        <w:r w:rsidRPr="00F44A6C">
                          <w:rPr>
                            <w:rFonts w:asciiTheme="majorHAnsi" w:hAnsiTheme="majorHAnsi" w:cstheme="majorHAnsi"/>
                            <w:sz w:val="18"/>
                            <w:szCs w:val="18"/>
                          </w:rPr>
                          <w:t xml:space="preserve"> &gt; TT665</w:t>
                        </w:r>
                        <w:r>
                          <w:rPr>
                            <w:rFonts w:asciiTheme="majorHAnsi" w:hAnsiTheme="majorHAnsi" w:cstheme="majorHAnsi"/>
                            <w:sz w:val="18"/>
                            <w:szCs w:val="18"/>
                          </w:rPr>
                          <w:t>M</w:t>
                        </w:r>
                        <w:r w:rsidRPr="00F44A6C">
                          <w:rPr>
                            <w:rFonts w:asciiTheme="majorHAnsi" w:hAnsiTheme="majorHAnsi" w:cstheme="majorHAnsi"/>
                            <w:sz w:val="18"/>
                            <w:szCs w:val="18"/>
                          </w:rPr>
                          <w:t>ax</w:t>
                        </w:r>
                      </w:p>
                    </w:txbxContent>
                  </v:textbox>
                </v:shape>
                <v:rect id="Rectangle 12987" o:spid="_x0000_s3907" style="position:absolute;left:784;top:11347;width:1265;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cJcYA&#10;AADeAAAADwAAAGRycy9kb3ducmV2LnhtbESPQWvCQBSE74L/YXmCN92YSjGpq4hFsUeNF2+v2dck&#10;Nfs2ZFeN/vpuQfA4zMw3zHzZmVpcqXWVZQWTcQSCOLe64kLBMduMZiCcR9ZYWyYFd3KwXPR7c0y1&#10;vfGergdfiABhl6KC0vsmldLlJRl0Y9sQB+/HtgZ9kG0hdYu3ADe1jKPoXRqsOCyU2NC6pPx8uBgF&#10;31V8xMc+20Ym2bz5ry77vZw+lRoOutUHCE+df4Wf7Z1WEM+SaQL/d8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KcJcYAAADeAAAADwAAAAAAAAAAAAAAAACYAgAAZHJz&#10;L2Rvd25yZXYueG1sUEsFBgAAAAAEAAQA9QAAAIsDAAAAAA==&#10;">
                  <v:textbox>
                    <w:txbxContent>
                      <w:p w:rsidR="00862F6C" w:rsidRPr="00F44A6C" w:rsidRDefault="00862F6C" w:rsidP="007A06D3">
                        <w:pPr>
                          <w:jc w:val="center"/>
                          <w:rPr>
                            <w:rFonts w:asciiTheme="majorHAnsi" w:hAnsiTheme="majorHAnsi" w:cstheme="majorHAnsi"/>
                            <w:sz w:val="18"/>
                            <w:szCs w:val="18"/>
                          </w:rPr>
                        </w:pPr>
                        <w:r w:rsidRPr="00F44A6C">
                          <w:rPr>
                            <w:rFonts w:asciiTheme="majorHAnsi" w:hAnsiTheme="majorHAnsi" w:cstheme="majorHAnsi"/>
                            <w:sz w:val="18"/>
                            <w:szCs w:val="18"/>
                          </w:rPr>
                          <w:t>Stop</w:t>
                        </w:r>
                      </w:p>
                      <w:p w:rsidR="00862F6C" w:rsidRPr="00F44A6C" w:rsidRDefault="00862F6C" w:rsidP="007A06D3">
                        <w:pPr>
                          <w:jc w:val="center"/>
                          <w:rPr>
                            <w:rFonts w:asciiTheme="majorHAnsi" w:hAnsiTheme="majorHAnsi" w:cstheme="majorHAnsi"/>
                            <w:sz w:val="18"/>
                            <w:szCs w:val="18"/>
                          </w:rPr>
                        </w:pPr>
                        <w:r w:rsidRPr="00F44A6C">
                          <w:rPr>
                            <w:rFonts w:asciiTheme="majorHAnsi" w:hAnsiTheme="majorHAnsi" w:cstheme="majorHAnsi"/>
                            <w:sz w:val="18"/>
                            <w:szCs w:val="18"/>
                          </w:rPr>
                          <w:t>Standby</w:t>
                        </w:r>
                      </w:p>
                    </w:txbxContent>
                  </v:textbox>
                </v:rect>
                <v:rect id="Rectangle 12988" o:spid="_x0000_s3908" style="position:absolute;left:829;top:9541;width:1587;height:1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GjZcQA&#10;AADeAAAADwAAAGRycy9kb3ducmV2LnhtbESPzYrCMBSF9wO+Q7iCuzG14qDVKKIozlLrxt21ubbV&#10;5qY0UatPP1kMuDycP77ZojWVeFDjSssKBv0IBHFmdcm5gmO6+R6DcB5ZY2WZFLzIwWLe+Zphou2T&#10;9/Q4+FyEEXYJKii8rxMpXVaQQde3NXHwLrYx6INscqkbfIZxU8k4in6kwZLDQ4E1rQrKboe7UXAu&#10;4yO+9+k2MpPN0P+26fV+WivV67bLKQhPrf+E/9s7rSAeT0YBIOAEF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xo2XEAAAA3gAAAA8AAAAAAAAAAAAAAAAAmAIAAGRycy9k&#10;b3ducmV2LnhtbFBLBQYAAAAABAAEAPUAAACJAwAAAAA=&#10;">
                  <v:textbox>
                    <w:txbxContent>
                      <w:p w:rsidR="00862F6C" w:rsidRPr="00F44A6C" w:rsidRDefault="00862F6C" w:rsidP="007A06D3">
                        <w:pPr>
                          <w:spacing w:before="120"/>
                          <w:jc w:val="center"/>
                          <w:rPr>
                            <w:rFonts w:asciiTheme="majorHAnsi" w:hAnsiTheme="majorHAnsi" w:cstheme="majorHAnsi"/>
                            <w:sz w:val="18"/>
                            <w:szCs w:val="18"/>
                          </w:rPr>
                        </w:pPr>
                        <w:r w:rsidRPr="00F44A6C">
                          <w:rPr>
                            <w:rFonts w:asciiTheme="majorHAnsi" w:hAnsiTheme="majorHAnsi" w:cstheme="majorHAnsi"/>
                            <w:sz w:val="18"/>
                            <w:szCs w:val="18"/>
                          </w:rPr>
                          <w:t>Stop cooling</w:t>
                        </w:r>
                      </w:p>
                    </w:txbxContent>
                  </v:textbox>
                </v:rect>
                <v:rect id="Rectangle 12989" o:spid="_x0000_s3909" style="position:absolute;left:6214;top:11305;width:1265;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0G/sUA&#10;AADeAAAADwAAAGRycy9kb3ducmV2LnhtbESPQYvCMBSE78L+h/AWvGlqRdGuUURR9Kj1sre3zdu2&#10;u81LaaJWf70RBI/DzHzDzBatqcSFGldaVjDoRyCIM6tLzhWc0k1vAsJ5ZI2VZVJwIweL+Udnhom2&#10;Vz7Q5ehzESDsElRQeF8nUrqsIIOub2vi4P3axqAPssmlbvAa4KaScRSNpcGSw0KBNa0Kyv6PZ6Pg&#10;p4xPeD+k28hMN0O/b9O/8/daqe5nu/wC4an17/CrvdMK4sl0NIDnnXAF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Qb+xQAAAN4AAAAPAAAAAAAAAAAAAAAAAJgCAABkcnMv&#10;ZG93bnJldi54bWxQSwUGAAAAAAQABAD1AAAAigMAAAAA&#10;">
                  <v:textbox>
                    <w:txbxContent>
                      <w:p w:rsidR="00862F6C" w:rsidRPr="00F44A6C" w:rsidRDefault="00862F6C" w:rsidP="007A06D3">
                        <w:pPr>
                          <w:jc w:val="center"/>
                          <w:rPr>
                            <w:rFonts w:asciiTheme="majorHAnsi" w:hAnsiTheme="majorHAnsi" w:cstheme="majorHAnsi"/>
                            <w:sz w:val="18"/>
                            <w:szCs w:val="18"/>
                          </w:rPr>
                        </w:pPr>
                        <w:r w:rsidRPr="00F44A6C">
                          <w:rPr>
                            <w:rFonts w:asciiTheme="majorHAnsi" w:hAnsiTheme="majorHAnsi" w:cstheme="majorHAnsi"/>
                            <w:sz w:val="18"/>
                            <w:szCs w:val="18"/>
                          </w:rPr>
                          <w:t>Stop</w:t>
                        </w:r>
                      </w:p>
                      <w:p w:rsidR="00862F6C" w:rsidRPr="00F44A6C" w:rsidRDefault="00862F6C" w:rsidP="007A06D3">
                        <w:pPr>
                          <w:jc w:val="center"/>
                          <w:rPr>
                            <w:rFonts w:asciiTheme="majorHAnsi" w:hAnsiTheme="majorHAnsi" w:cstheme="majorHAnsi"/>
                            <w:sz w:val="18"/>
                            <w:szCs w:val="18"/>
                          </w:rPr>
                        </w:pPr>
                        <w:r w:rsidRPr="00F44A6C">
                          <w:rPr>
                            <w:rFonts w:asciiTheme="majorHAnsi" w:hAnsiTheme="majorHAnsi" w:cstheme="majorHAnsi"/>
                            <w:sz w:val="18"/>
                            <w:szCs w:val="18"/>
                          </w:rPr>
                          <w:t>Standby</w:t>
                        </w:r>
                      </w:p>
                    </w:txbxContent>
                  </v:textbox>
                </v:rect>
                <v:oval id="Oval 4728" o:spid="_x0000_s3910" style="position:absolute;left:3519;top:490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uyEcUA&#10;AADeAAAADwAAAGRycy9kb3ducmV2LnhtbESPQWsCMRSE74X+h/AKXopmu1XRrVGKIPRWtMXzc/Pc&#10;LG5eQpLq6q9vCgWPw8x8wyxWve3EmUJsHSt4GRUgiGunW24UfH9thjMQMSFr7ByTgitFWC0fHxZY&#10;aXfhLZ13qREZwrFCBSYlX0kZa0MW48h54uwdXbCYsgyN1AEvGW47WRbFVFpsOS8Y9LQ2VJ92P1bB&#10;+PNWT1p9uvrnw3jrX/c9BWOUGjz1728gEvXpHv5vf2gF5Ww+KeHvTr4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i7IRxQAAAN4AAAAPAAAAAAAAAAAAAAAAAJgCAABkcnMv&#10;ZG93bnJldi54bWxQSwUGAAAAAAQABAD1AAAAigMAAAAA&#10;" strokecolor="#4a7ebb" strokeweight="3.5pt">
                  <v:textbox inset="0,0,0,0">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0</w:t>
                        </w:r>
                      </w:p>
                    </w:txbxContent>
                  </v:textbox>
                </v:oval>
                <v:oval id="Oval 4729" o:spid="_x0000_s3911" style="position:absolute;left:816;top:6427;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cXisUA&#10;AADeAAAADwAAAGRycy9kb3ducmV2LnhtbESPT2sCMRTE7wW/Q3hCL6Vm/Vd0NYoUCt6KVjw/N8/N&#10;4uYlJKmufvqmUOhxmJnfMMt1Z1txpRAbxwqGgwIEceV0w7WCw9fH6wxETMgaW8ek4E4R1qve0xJL&#10;7W68o+s+1SJDOJaowKTkSyljZchiHDhPnL2zCxZTlqGWOuAtw20rR0XxJi02nBcMeno3VF3231bB&#10;5PNRTRt9ufuX02Tnx8eOgjFKPfe7zQJEoi79h//aW61gNJtPx/B7J18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xxeKxQAAAN4AAAAPAAAAAAAAAAAAAAAAAJgCAABkcnMv&#10;ZG93bnJldi54bWxQSwUGAAAAAAQABAD1AAAAigMAAAAA&#10;" strokecolor="#4a7ebb" strokeweight="3.5pt">
                  <v:textbox inset="0,0,0,0">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4</w:t>
                        </w:r>
                      </w:p>
                    </w:txbxContent>
                  </v:textbox>
                </v:oval>
                <v:oval id="Oval 4730" o:spid="_x0000_s3912" style="position:absolute;left:813;top:782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6P/sUA&#10;AADeAAAADwAAAGRycy9kb3ducmV2LnhtbESPQWsCMRSE74X+h/AKXopma1fRrVGKIPRWtMXzc/Pc&#10;LG5eQpLq6q9vCgWPw8x8wyxWve3EmUJsHSt4GRUgiGunW24UfH9thjMQMSFr7ByTgitFWC0fHxZY&#10;aXfhLZ13qREZwrFCBSYlX0kZa0MW48h54uwdXbCYsgyN1AEvGW47OS6KqbTYcl4w6GltqD7tfqyC&#10;8vNWT1p9uvrnQ7n1r/uegjFKDZ769zcQifp0D/+3P7SC8Ww+KeHvTr4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Lo/+xQAAAN4AAAAPAAAAAAAAAAAAAAAAAJgCAABkcnMv&#10;ZG93bnJldi54bWxQSwUGAAAAAAQABAD1AAAAigMAAAAA&#10;" strokecolor="#4a7ebb" strokeweight="3.5pt">
                  <v:textbox inset="0,0,0,0">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6</w:t>
                        </w:r>
                      </w:p>
                    </w:txbxContent>
                  </v:textbox>
                </v:oval>
                <v:oval id="Oval 4731" o:spid="_x0000_s3913" style="position:absolute;left:786;top:943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IqZcUA&#10;AADeAAAADwAAAGRycy9kb3ducmV2LnhtbESPQWsCMRSE74X+h/AKXopma13RrVGKIPRWtMXzc/Pc&#10;LG5eQpLq6q9vCgWPw8x8wyxWve3EmUJsHSt4GRUgiGunW24UfH9thjMQMSFr7ByTgitFWC0fHxZY&#10;aXfhLZ13qREZwrFCBSYlX0kZa0MW48h54uwdXbCYsgyN1AEvGW47OS6KqbTYcl4w6GltqD7tfqyC&#10;yeetLlt9uvrnw2TrX/c9BWOUGjz1728gEvXpHv5vf2gF49m8LOHvTr4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YiplxQAAAN4AAAAPAAAAAAAAAAAAAAAAAJgCAABkcnMv&#10;ZG93bnJldi54bWxQSwUGAAAAAAQABAD1AAAAigMAAAAA&#10;" strokecolor="#4a7ebb" strokeweight="3.5pt">
                  <v:textbox inset="0,0,0,0">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8</w:t>
                        </w:r>
                      </w:p>
                    </w:txbxContent>
                  </v:textbox>
                </v:oval>
                <v:oval id="Oval 4732" o:spid="_x0000_s3914" style="position:absolute;left:715;top:1133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C0EsUA&#10;AADeAAAADwAAAGRycy9kb3ducmV2LnhtbESPQWsCMRSE74L/IbxCL1KzWlfs1iilUOhN1NLz6+Z1&#10;s7h5CUmqa3+9EQSPw8x8wyzXve3EkUJsHSuYjAsQxLXTLTcKvvYfTwsQMSFr7ByTgjNFWK+GgyVW&#10;2p14S8ddakSGcKxQgUnJV1LG2pDFOHaeOHu/LlhMWYZG6oCnDLednBbFXFpsOS8Y9PRuqD7s/qyC&#10;2ea/Llt9OPvRz2zrn797CsYo9fjQv72CSNSne/jW/tQKpouXcg7XO/kK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sLQSxQAAAN4AAAAPAAAAAAAAAAAAAAAAAJgCAABkcnMv&#10;ZG93bnJldi54bWxQSwUGAAAAAAQABAD1AAAAigMAAAAA&#10;" strokecolor="#4a7ebb" strokeweight="3.5pt">
                  <v:textbox inset="0,0,0,0">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10</w:t>
                        </w:r>
                      </w:p>
                    </w:txbxContent>
                  </v:textbox>
                </v:oval>
                <v:oval id="Oval 4733" o:spid="_x0000_s3915" style="position:absolute;left:6179;top:638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RicYA&#10;AADeAAAADwAAAGRycy9kb3ducmV2LnhtbESPT2sCMRTE70K/Q3iFXqRma7XqapRSKHgr/sHzc/Pc&#10;LG5eQpLq2k9vCoUeh5n5DbNYdbYVFwqxcazgZVCAIK6cbrhWsN99Pk9BxISssXVMCm4UYbV86C2w&#10;1O7KG7psUy0yhGOJCkxKvpQyVoYsxoHzxNk7uWAxZRlqqQNeM9y2clgUb9Jiw3nBoKcPQ9V5+20V&#10;jL5+qnGjzzffP442/vXQUTBGqafH7n0OIlGX/sN/7bVWMJzOxhP4vZOv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wRicYAAADeAAAADwAAAAAAAAAAAAAAAACYAgAAZHJz&#10;L2Rvd25yZXYueG1sUEsFBgAAAAAEAAQA9QAAAIsDAAAAAA==&#10;" strokecolor="#4a7ebb" strokeweight="3.5pt">
                  <v:textbox inset="0,0,0,0">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4</w:t>
                        </w:r>
                      </w:p>
                    </w:txbxContent>
                  </v:textbox>
                </v:oval>
                <v:oval id="Oval 4734" o:spid="_x0000_s3916" style="position:absolute;left:6171;top:791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OF+8IA&#10;AADeAAAADwAAAGRycy9kb3ducmV2LnhtbERPy2oCMRTdC/2HcIVuRDO1WuxolFIQuhMfdH2d3E4G&#10;JzchSXX0681CcHk478Wqs604U4iNYwVvowIEceV0w7WCw349nIGICVlj65gUXCnCavnSW2Cp3YW3&#10;dN6lWuQQjiUqMCn5UspYGbIYR84TZ+7PBYspw1BLHfCSw20rx0XxIS02nBsMevo2VJ12/1bBZHOr&#10;po0+Xf3gONn699+OgjFKvfa7rzmIRF16ih/uH61gPPuc5r35Tr4C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Y4X7wgAAAN4AAAAPAAAAAAAAAAAAAAAAAJgCAABkcnMvZG93&#10;bnJldi54bWxQSwUGAAAAAAQABAD1AAAAhwMAAAAA&#10;" strokecolor="#4a7ebb" strokeweight="3.5pt">
                  <v:textbox inset="0,0,0,0">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6</w:t>
                        </w:r>
                      </w:p>
                    </w:txbxContent>
                  </v:textbox>
                </v:oval>
                <v:oval id="Oval 4735" o:spid="_x0000_s3917" style="position:absolute;left:6268;top:1003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8gYMUA&#10;AADeAAAADwAAAGRycy9kb3ducmV2LnhtbESPQWsCMRSE74L/IbxCL1KzWrfo1iilUOhN1NLz6+Z1&#10;s7h5CUmqa3+9EQSPw8x8wyzXve3EkUJsHSuYjAsQxLXTLTcKvvYfT3MQMSFr7ByTgjNFWK+GgyVW&#10;2p14S8ddakSGcKxQgUnJV1LG2pDFOHaeOHu/LlhMWYZG6oCnDLednBbFi7TYcl4w6OndUH3Y/VkF&#10;s81/Xbb6cPajn9nWP3/3FIxR6vGhf3sFkahP9/Ct/akVTOeLcgHXO/kK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LyBgxQAAAN4AAAAPAAAAAAAAAAAAAAAAAJgCAABkcnMv&#10;ZG93bnJldi54bWxQSwUGAAAAAAQABAD1AAAAigMAAAAA&#10;" strokecolor="#4a7ebb" strokeweight="3.5pt">
                  <v:textbox inset="0,0,0,0">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8</w:t>
                        </w:r>
                      </w:p>
                    </w:txbxContent>
                  </v:textbox>
                </v:oval>
                <v:oval id="Oval 4736" o:spid="_x0000_s3918" style="position:absolute;left:6162;top:11294;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lDQMQA&#10;AADeAAAADwAAAGRycy9kb3ducmV2LnhtbESPzWoCMRSF90LfIVyhG9FMrYodjVIKQneilq6vk9vJ&#10;4OQmJKmOPr1ZCC4P549vue5sK84UYuNYwduoAEFcOd1wreDnsBnOQcSErLF1TAquFGG9euktsdTu&#10;wjs671Mt8gjHEhWYlHwpZawMWYwj54mz9+eCxZRlqKUOeMnjtpXjophJiw3nB4OevgxVp/2/VTDZ&#10;3qppo09XPzhOdv79t6NgjFKv/e5zASJRl57hR/tbKxjPP2YZIONkFJ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5Q0DEAAAA3gAAAA8AAAAAAAAAAAAAAAAAmAIAAGRycy9k&#10;b3ducmV2LnhtbFBLBQYAAAAABAAEAPUAAACJAwAAAAA=&#10;" strokecolor="#4a7ebb" strokeweight="3.5pt">
                  <v:textbox inset="0,0,0,0">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10</w:t>
                        </w:r>
                      </w:p>
                    </w:txbxContent>
                  </v:textbox>
                </v:oval>
              </v:group>
            </w:pict>
          </mc:Fallback>
        </mc:AlternateContent>
      </w:r>
    </w:p>
    <w:p w:rsidR="00B97E93" w:rsidRPr="0051716F" w:rsidRDefault="00313734" w:rsidP="00AC7E42">
      <w:pPr>
        <w:spacing w:before="120"/>
        <w:ind w:left="170"/>
        <w:jc w:val="center"/>
      </w:pPr>
      <w:r w:rsidRPr="00D63381">
        <w:rPr>
          <w:sz w:val="22"/>
          <w:szCs w:val="22"/>
        </w:rPr>
        <w:br w:type="page"/>
      </w:r>
      <w:r w:rsidR="00B97E93" w:rsidRPr="0051716F">
        <w:lastRenderedPageBreak/>
        <w:t>1</w:t>
      </w:r>
      <w:r w:rsidR="00687034" w:rsidRPr="0051716F">
        <w:t>5</w:t>
      </w:r>
      <w:r w:rsidR="00B97E93" w:rsidRPr="0051716F">
        <w:t xml:space="preserve"> –</w:t>
      </w:r>
      <w:r w:rsidR="00257791" w:rsidRPr="0051716F">
        <w:t xml:space="preserve"> M</w:t>
      </w:r>
      <w:r w:rsidR="00B97E93" w:rsidRPr="0051716F">
        <w:t>agnet</w:t>
      </w:r>
      <w:r w:rsidR="00257791" w:rsidRPr="0051716F">
        <w:t xml:space="preserve"> </w:t>
      </w:r>
      <w:r w:rsidR="0038058B">
        <w:t>- C</w:t>
      </w:r>
      <w:r w:rsidR="00257791" w:rsidRPr="0051716F">
        <w:t>ooling down</w:t>
      </w:r>
    </w:p>
    <w:p w:rsidR="00B97E93" w:rsidRPr="00430A7E" w:rsidRDefault="00B97E93" w:rsidP="00B97E93">
      <w:pPr>
        <w:spacing w:before="240"/>
        <w:jc w:val="both"/>
        <w:rPr>
          <w:b/>
          <w:szCs w:val="20"/>
        </w:rPr>
      </w:pPr>
      <w:r w:rsidRPr="00430A7E">
        <w:rPr>
          <w:b/>
          <w:szCs w:val="20"/>
        </w:rPr>
        <w:t xml:space="preserve">Sensors and actuators used: </w:t>
      </w:r>
    </w:p>
    <w:p w:rsidR="00B97E93" w:rsidRPr="0051716F" w:rsidRDefault="00B97E93" w:rsidP="00D71934">
      <w:pPr>
        <w:jc w:val="both"/>
        <w:rPr>
          <w:szCs w:val="20"/>
        </w:rPr>
      </w:pPr>
      <w:r w:rsidRPr="0051716F">
        <w:rPr>
          <w:szCs w:val="20"/>
        </w:rPr>
        <w:t>- Pressure:  PT660, PT68</w:t>
      </w:r>
      <w:r w:rsidR="00043CF0">
        <w:rPr>
          <w:szCs w:val="20"/>
        </w:rPr>
        <w:t>1</w:t>
      </w:r>
    </w:p>
    <w:p w:rsidR="00B97E93" w:rsidRPr="0051716F" w:rsidRDefault="00B97E93" w:rsidP="00D71934">
      <w:pPr>
        <w:jc w:val="both"/>
        <w:rPr>
          <w:szCs w:val="20"/>
        </w:rPr>
      </w:pPr>
      <w:r w:rsidRPr="0051716F">
        <w:rPr>
          <w:szCs w:val="20"/>
        </w:rPr>
        <w:t>- Flow rate: FT581, FT583</w:t>
      </w:r>
    </w:p>
    <w:p w:rsidR="00B97E93" w:rsidRPr="0051716F" w:rsidRDefault="00B97E93" w:rsidP="00D71934">
      <w:pPr>
        <w:jc w:val="both"/>
        <w:rPr>
          <w:szCs w:val="20"/>
        </w:rPr>
      </w:pPr>
      <w:r w:rsidRPr="0051716F">
        <w:rPr>
          <w:szCs w:val="20"/>
        </w:rPr>
        <w:t>- Val</w:t>
      </w:r>
      <w:r w:rsidR="00487610" w:rsidRPr="0051716F">
        <w:rPr>
          <w:szCs w:val="20"/>
        </w:rPr>
        <w:t>ve</w:t>
      </w:r>
      <w:r w:rsidRPr="0051716F">
        <w:rPr>
          <w:szCs w:val="20"/>
        </w:rPr>
        <w:t>: FV640, FV642, FV680, FV681</w:t>
      </w:r>
    </w:p>
    <w:p w:rsidR="00B97E93" w:rsidRPr="0051716F" w:rsidRDefault="00487610" w:rsidP="00D71934">
      <w:pPr>
        <w:jc w:val="both"/>
        <w:rPr>
          <w:szCs w:val="20"/>
        </w:rPr>
      </w:pPr>
      <w:r w:rsidRPr="0051716F">
        <w:rPr>
          <w:szCs w:val="20"/>
        </w:rPr>
        <w:t>- Control valve</w:t>
      </w:r>
      <w:r w:rsidR="00B97E93" w:rsidRPr="0051716F">
        <w:rPr>
          <w:szCs w:val="20"/>
        </w:rPr>
        <w:t>: CV601, CV602, CV581, CV583</w:t>
      </w:r>
      <w:r w:rsidR="00AA205D" w:rsidRPr="0051716F">
        <w:rPr>
          <w:szCs w:val="20"/>
        </w:rPr>
        <w:t>, CV680</w:t>
      </w:r>
    </w:p>
    <w:p w:rsidR="00B97E93" w:rsidRPr="0051716F" w:rsidRDefault="00B97E93" w:rsidP="00D71934">
      <w:pPr>
        <w:jc w:val="both"/>
        <w:rPr>
          <w:szCs w:val="20"/>
        </w:rPr>
      </w:pPr>
      <w:r w:rsidRPr="0051716F">
        <w:rPr>
          <w:szCs w:val="20"/>
        </w:rPr>
        <w:t xml:space="preserve">- Level: </w:t>
      </w:r>
      <w:r w:rsidR="008146F3">
        <w:rPr>
          <w:szCs w:val="20"/>
        </w:rPr>
        <w:t>LI</w:t>
      </w:r>
      <w:r w:rsidRPr="0051716F">
        <w:rPr>
          <w:szCs w:val="20"/>
        </w:rPr>
        <w:t>680, LT68</w:t>
      </w:r>
      <w:r w:rsidR="0073776D" w:rsidRPr="0051716F">
        <w:rPr>
          <w:szCs w:val="20"/>
        </w:rPr>
        <w:t>2</w:t>
      </w:r>
      <w:r w:rsidRPr="0051716F">
        <w:rPr>
          <w:szCs w:val="20"/>
        </w:rPr>
        <w:t>, LT68</w:t>
      </w:r>
      <w:r w:rsidR="0073776D" w:rsidRPr="0051716F">
        <w:rPr>
          <w:szCs w:val="20"/>
        </w:rPr>
        <w:t>3</w:t>
      </w:r>
    </w:p>
    <w:p w:rsidR="00C856F5" w:rsidRPr="0051716F" w:rsidRDefault="00C856F5" w:rsidP="00D71934">
      <w:pPr>
        <w:jc w:val="both"/>
        <w:rPr>
          <w:szCs w:val="20"/>
        </w:rPr>
      </w:pPr>
      <w:r w:rsidRPr="0051716F">
        <w:rPr>
          <w:szCs w:val="20"/>
        </w:rPr>
        <w:t>- Temperature: TT662, TT665, TT680, TT685</w:t>
      </w:r>
    </w:p>
    <w:p w:rsidR="00B97E93" w:rsidRPr="0051716F" w:rsidRDefault="00B97E93" w:rsidP="00B97E93">
      <w:pPr>
        <w:jc w:val="both"/>
        <w:rPr>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9"/>
        <w:gridCol w:w="3295"/>
      </w:tblGrid>
      <w:tr w:rsidR="00430A7E" w:rsidRPr="00430A7E" w:rsidTr="009E3860">
        <w:tc>
          <w:tcPr>
            <w:tcW w:w="6059" w:type="dxa"/>
          </w:tcPr>
          <w:p w:rsidR="00430A7E" w:rsidRPr="00430A7E" w:rsidRDefault="00430A7E" w:rsidP="002E4EFD">
            <w:pPr>
              <w:jc w:val="both"/>
              <w:rPr>
                <w:b/>
                <w:szCs w:val="20"/>
              </w:rPr>
            </w:pPr>
            <w:r w:rsidRPr="00430A7E">
              <w:rPr>
                <w:b/>
                <w:szCs w:val="20"/>
              </w:rPr>
              <w:t>The user chooses:</w:t>
            </w:r>
          </w:p>
        </w:tc>
        <w:tc>
          <w:tcPr>
            <w:tcW w:w="3295" w:type="dxa"/>
          </w:tcPr>
          <w:p w:rsidR="00430A7E" w:rsidRPr="00430A7E" w:rsidRDefault="00430A7E" w:rsidP="002E4EFD">
            <w:pPr>
              <w:jc w:val="both"/>
              <w:rPr>
                <w:b/>
                <w:szCs w:val="20"/>
              </w:rPr>
            </w:pPr>
            <w:r>
              <w:rPr>
                <w:b/>
                <w:szCs w:val="20"/>
              </w:rPr>
              <w:t>Initial conditions:</w:t>
            </w:r>
          </w:p>
        </w:tc>
      </w:tr>
      <w:tr w:rsidR="00D71934" w:rsidRPr="00430A7E" w:rsidTr="009E3860">
        <w:tc>
          <w:tcPr>
            <w:tcW w:w="6059" w:type="dxa"/>
          </w:tcPr>
          <w:p w:rsidR="00D71934" w:rsidRPr="00430A7E" w:rsidRDefault="00D71934" w:rsidP="00430A7E">
            <w:r>
              <w:t xml:space="preserve">- </w:t>
            </w:r>
            <w:r w:rsidRPr="00430A7E">
              <w:t>Levels: LI680Maxi, LT682setpoint, LT683setpoint</w:t>
            </w:r>
          </w:p>
        </w:tc>
        <w:tc>
          <w:tcPr>
            <w:tcW w:w="3295" w:type="dxa"/>
            <w:vMerge w:val="restart"/>
          </w:tcPr>
          <w:p w:rsidR="00D71934" w:rsidRPr="00430A7E" w:rsidRDefault="00D71934" w:rsidP="00430A7E">
            <w:r>
              <w:t>- Magnet insert selected</w:t>
            </w:r>
          </w:p>
          <w:p w:rsidR="00E04995" w:rsidRPr="00D71934" w:rsidRDefault="00E04995" w:rsidP="00E04995">
            <w:pPr>
              <w:rPr>
                <w:szCs w:val="20"/>
                <w:lang w:val="en-GB"/>
              </w:rPr>
            </w:pPr>
            <w:r w:rsidRPr="00D71934">
              <w:rPr>
                <w:szCs w:val="20"/>
                <w:lang w:val="en-GB"/>
              </w:rPr>
              <w:t xml:space="preserve">- Sequences </w:t>
            </w:r>
            <w:r>
              <w:rPr>
                <w:szCs w:val="20"/>
                <w:lang w:val="en-GB"/>
              </w:rPr>
              <w:t>from 1 to 3</w:t>
            </w:r>
            <w:r w:rsidRPr="00D71934">
              <w:rPr>
                <w:szCs w:val="20"/>
                <w:lang w:val="en-GB"/>
              </w:rPr>
              <w:t xml:space="preserve"> stopped</w:t>
            </w:r>
          </w:p>
          <w:p w:rsidR="00D71934" w:rsidRDefault="00E04995" w:rsidP="002E4EFD">
            <w:r>
              <w:t xml:space="preserve">- </w:t>
            </w:r>
            <w:r w:rsidR="00D71934">
              <w:t>Sequences from 16 to 18 stopped</w:t>
            </w:r>
          </w:p>
          <w:p w:rsidR="00E04995" w:rsidRPr="00430A7E" w:rsidRDefault="00E04995" w:rsidP="002E4EFD">
            <w:r>
              <w:t>- Sequence 8 in operation</w:t>
            </w:r>
          </w:p>
        </w:tc>
      </w:tr>
      <w:tr w:rsidR="00D71934" w:rsidRPr="00430A7E" w:rsidTr="009E3860">
        <w:tc>
          <w:tcPr>
            <w:tcW w:w="6059" w:type="dxa"/>
          </w:tcPr>
          <w:p w:rsidR="00D71934" w:rsidRPr="00430A7E" w:rsidRDefault="00D71934" w:rsidP="00430A7E">
            <w:r>
              <w:t xml:space="preserve">- </w:t>
            </w:r>
            <w:r w:rsidRPr="00430A7E">
              <w:t>Pressure: PT660Max, PT681Max, PT681setpoint, PT660setpoint</w:t>
            </w:r>
          </w:p>
        </w:tc>
        <w:tc>
          <w:tcPr>
            <w:tcW w:w="3295" w:type="dxa"/>
            <w:vMerge/>
          </w:tcPr>
          <w:p w:rsidR="00D71934" w:rsidRPr="00430A7E" w:rsidRDefault="00D71934" w:rsidP="002E4EFD"/>
        </w:tc>
      </w:tr>
      <w:tr w:rsidR="00D71934" w:rsidRPr="00430A7E" w:rsidTr="009E3860">
        <w:tc>
          <w:tcPr>
            <w:tcW w:w="6059" w:type="dxa"/>
          </w:tcPr>
          <w:p w:rsidR="00D71934" w:rsidRPr="00430A7E" w:rsidRDefault="00D71934" w:rsidP="00430A7E">
            <w:r>
              <w:t xml:space="preserve">- </w:t>
            </w:r>
            <w:r w:rsidRPr="00430A7E">
              <w:t>Flow: FT581limit, FT583limit</w:t>
            </w:r>
          </w:p>
        </w:tc>
        <w:tc>
          <w:tcPr>
            <w:tcW w:w="3295" w:type="dxa"/>
            <w:vMerge/>
          </w:tcPr>
          <w:p w:rsidR="00D71934" w:rsidRPr="00430A7E" w:rsidRDefault="00D71934" w:rsidP="002E4EFD"/>
        </w:tc>
      </w:tr>
      <w:tr w:rsidR="00D71934" w:rsidRPr="00430A7E" w:rsidTr="009E3860">
        <w:tc>
          <w:tcPr>
            <w:tcW w:w="6059" w:type="dxa"/>
          </w:tcPr>
          <w:p w:rsidR="00D71934" w:rsidRPr="00430A7E" w:rsidRDefault="00D71934" w:rsidP="00430A7E">
            <w:r>
              <w:t xml:space="preserve">- </w:t>
            </w:r>
            <w:r w:rsidRPr="00430A7E">
              <w:t>Control valve: CV601%opening, CV602%opening, CV581%opening, CV583%opening, CV680%opening</w:t>
            </w:r>
          </w:p>
        </w:tc>
        <w:tc>
          <w:tcPr>
            <w:tcW w:w="3295" w:type="dxa"/>
            <w:vMerge/>
          </w:tcPr>
          <w:p w:rsidR="00D71934" w:rsidRPr="00430A7E" w:rsidRDefault="00D71934" w:rsidP="00430A7E"/>
        </w:tc>
      </w:tr>
      <w:tr w:rsidR="00D71934" w:rsidRPr="00862F6C" w:rsidTr="009E3860">
        <w:tc>
          <w:tcPr>
            <w:tcW w:w="6059" w:type="dxa"/>
          </w:tcPr>
          <w:p w:rsidR="00D71934" w:rsidRPr="00862F6C" w:rsidRDefault="00D71934" w:rsidP="00430A7E">
            <w:pPr>
              <w:rPr>
                <w:lang w:val="sv-SE"/>
              </w:rPr>
            </w:pPr>
            <w:r w:rsidRPr="00862F6C">
              <w:rPr>
                <w:lang w:val="sv-SE"/>
              </w:rPr>
              <w:t xml:space="preserve">- </w:t>
            </w:r>
            <w:r w:rsidRPr="00430A7E">
              <w:sym w:font="Symbol" w:char="F044"/>
            </w:r>
            <w:r w:rsidRPr="00862F6C">
              <w:rPr>
                <w:lang w:val="sv-SE"/>
              </w:rPr>
              <w:t>T/</w:t>
            </w:r>
            <w:r w:rsidRPr="00430A7E">
              <w:sym w:font="Symbol" w:char="F044"/>
            </w:r>
            <w:r w:rsidRPr="00862F6C">
              <w:rPr>
                <w:lang w:val="sv-SE"/>
              </w:rPr>
              <w:t>LmagnetMax (TT665-TT662)/</w:t>
            </w:r>
            <w:r w:rsidRPr="00430A7E">
              <w:sym w:font="Symbol" w:char="F044"/>
            </w:r>
            <w:r w:rsidRPr="00862F6C">
              <w:rPr>
                <w:lang w:val="sv-SE"/>
              </w:rPr>
              <w:t xml:space="preserve">Lmagnet, dT/dt_magnetMax (TT662), </w:t>
            </w:r>
            <w:r w:rsidRPr="00430A7E">
              <w:sym w:font="Symbol" w:char="F044"/>
            </w:r>
            <w:r w:rsidRPr="00862F6C">
              <w:rPr>
                <w:lang w:val="sv-SE"/>
              </w:rPr>
              <w:t>Lmagnet</w:t>
            </w:r>
          </w:p>
        </w:tc>
        <w:tc>
          <w:tcPr>
            <w:tcW w:w="3295" w:type="dxa"/>
            <w:vMerge/>
          </w:tcPr>
          <w:p w:rsidR="00D71934" w:rsidRPr="00862F6C" w:rsidRDefault="00D71934" w:rsidP="00430A7E">
            <w:pPr>
              <w:rPr>
                <w:lang w:val="sv-SE"/>
              </w:rPr>
            </w:pPr>
          </w:p>
        </w:tc>
      </w:tr>
      <w:tr w:rsidR="00D71934" w:rsidRPr="00430A7E" w:rsidTr="009E3860">
        <w:tc>
          <w:tcPr>
            <w:tcW w:w="6059" w:type="dxa"/>
          </w:tcPr>
          <w:p w:rsidR="00D71934" w:rsidRPr="00430A7E" w:rsidRDefault="0023450B" w:rsidP="00430A7E">
            <w:r>
              <w:rPr>
                <w:noProof/>
                <w:lang w:val="sv-SE" w:eastAsia="sv-SE"/>
              </w:rPr>
              <mc:AlternateContent>
                <mc:Choice Requires="wpg">
                  <w:drawing>
                    <wp:anchor distT="0" distB="0" distL="114300" distR="114300" simplePos="0" relativeHeight="274159104" behindDoc="0" locked="0" layoutInCell="1" allowOverlap="1">
                      <wp:simplePos x="0" y="0"/>
                      <wp:positionH relativeFrom="column">
                        <wp:posOffset>-198120</wp:posOffset>
                      </wp:positionH>
                      <wp:positionV relativeFrom="paragraph">
                        <wp:posOffset>214630</wp:posOffset>
                      </wp:positionV>
                      <wp:extent cx="6398895" cy="7247890"/>
                      <wp:effectExtent l="0" t="0" r="20955" b="0"/>
                      <wp:wrapNone/>
                      <wp:docPr id="14442" name="Group 47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98895" cy="7247890"/>
                                <a:chOff x="1106" y="5011"/>
                                <a:chExt cx="10077" cy="11414"/>
                              </a:xfrm>
                            </wpg:grpSpPr>
                            <wps:wsp>
                              <wps:cNvPr id="14443" name="Text Box 5232"/>
                              <wps:cNvSpPr txBox="1">
                                <a:spLocks noChangeAspect="1" noChangeArrowheads="1"/>
                              </wps:cNvSpPr>
                              <wps:spPr bwMode="auto">
                                <a:xfrm>
                                  <a:off x="7774" y="8185"/>
                                  <a:ext cx="3082" cy="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Default="00862F6C" w:rsidP="00FA5F10">
                                    <w:pPr>
                                      <w:pStyle w:val="ListBullet"/>
                                      <w:numPr>
                                        <w:ilvl w:val="0"/>
                                        <w:numId w:val="0"/>
                                      </w:numPr>
                                      <w:spacing w:after="0"/>
                                      <w:rPr>
                                        <w:rFonts w:asciiTheme="majorHAnsi" w:hAnsiTheme="majorHAnsi" w:cstheme="majorHAnsi"/>
                                        <w:sz w:val="20"/>
                                        <w:szCs w:val="20"/>
                                      </w:rPr>
                                    </w:pPr>
                                    <w:r>
                                      <w:rPr>
                                        <w:rFonts w:asciiTheme="majorHAnsi" w:hAnsiTheme="majorHAnsi" w:cstheme="majorHAnsi"/>
                                        <w:sz w:val="20"/>
                                        <w:szCs w:val="20"/>
                                      </w:rPr>
                                      <w:t>TT680 &lt; TT68</w:t>
                                    </w:r>
                                    <w:r w:rsidRPr="000E6060">
                                      <w:rPr>
                                        <w:rFonts w:asciiTheme="majorHAnsi" w:hAnsiTheme="majorHAnsi" w:cstheme="majorHAnsi"/>
                                        <w:sz w:val="20"/>
                                        <w:szCs w:val="20"/>
                                      </w:rPr>
                                      <w:t>0</w:t>
                                    </w:r>
                                    <w:r>
                                      <w:rPr>
                                        <w:rFonts w:asciiTheme="majorHAnsi" w:hAnsiTheme="majorHAnsi" w:cstheme="majorHAnsi"/>
                                        <w:sz w:val="20"/>
                                        <w:szCs w:val="20"/>
                                      </w:rPr>
                                      <w:t xml:space="preserve">setpoint OR </w:t>
                                    </w:r>
                                  </w:p>
                                  <w:p w:rsidR="00862F6C" w:rsidRPr="000E6060" w:rsidRDefault="00862F6C" w:rsidP="00FA5F10">
                                    <w:pPr>
                                      <w:pStyle w:val="ListBullet"/>
                                      <w:numPr>
                                        <w:ilvl w:val="0"/>
                                        <w:numId w:val="0"/>
                                      </w:numPr>
                                      <w:spacing w:after="0"/>
                                      <w:rPr>
                                        <w:rFonts w:asciiTheme="majorHAnsi" w:hAnsiTheme="majorHAnsi" w:cstheme="majorHAnsi"/>
                                        <w:sz w:val="20"/>
                                        <w:szCs w:val="20"/>
                                      </w:rPr>
                                    </w:pPr>
                                    <w:r>
                                      <w:rPr>
                                        <w:rFonts w:asciiTheme="majorHAnsi" w:hAnsiTheme="majorHAnsi" w:cstheme="majorHAnsi"/>
                                        <w:sz w:val="20"/>
                                        <w:szCs w:val="20"/>
                                      </w:rPr>
                                      <w:t xml:space="preserve">LT683 &gt; LT683setpoint </w:t>
                                    </w:r>
                                  </w:p>
                                </w:txbxContent>
                              </wps:txbx>
                              <wps:bodyPr rot="0" vert="horz" wrap="square" lIns="91440" tIns="45720" rIns="91440" bIns="45720" anchor="t" anchorCtr="0" upright="1">
                                <a:noAutofit/>
                              </wps:bodyPr>
                            </wps:wsp>
                            <wpg:grpSp>
                              <wpg:cNvPr id="14444" name="Group 5233"/>
                              <wpg:cNvGrpSpPr>
                                <a:grpSpLocks/>
                              </wpg:cNvGrpSpPr>
                              <wpg:grpSpPr bwMode="auto">
                                <a:xfrm>
                                  <a:off x="7593" y="8200"/>
                                  <a:ext cx="227" cy="624"/>
                                  <a:chOff x="4444" y="2685"/>
                                  <a:chExt cx="255" cy="720"/>
                                </a:xfrm>
                              </wpg:grpSpPr>
                              <wps:wsp>
                                <wps:cNvPr id="14445" name="AutoShape 5234"/>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46" name="AutoShape 5235"/>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447" name="AutoShape 5239"/>
                              <wps:cNvCnPr>
                                <a:cxnSpLocks noChangeShapeType="1"/>
                              </wps:cNvCnPr>
                              <wps:spPr bwMode="auto">
                                <a:xfrm>
                                  <a:off x="1106" y="16325"/>
                                  <a:ext cx="35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48" name="AutoShape 5240"/>
                              <wps:cNvCnPr>
                                <a:cxnSpLocks noChangeShapeType="1"/>
                              </wps:cNvCnPr>
                              <wps:spPr bwMode="auto">
                                <a:xfrm flipH="1">
                                  <a:off x="1113" y="5265"/>
                                  <a:ext cx="0" cy="110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49" name="AutoShape 5241"/>
                              <wps:cNvCnPr>
                                <a:cxnSpLocks noChangeShapeType="1"/>
                              </wps:cNvCnPr>
                              <wps:spPr bwMode="auto">
                                <a:xfrm>
                                  <a:off x="1124" y="5279"/>
                                  <a:ext cx="3005"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450" name="AutoShape 6288"/>
                              <wps:cNvCnPr>
                                <a:cxnSpLocks noChangeShapeType="1"/>
                              </wps:cNvCnPr>
                              <wps:spPr bwMode="auto">
                                <a:xfrm>
                                  <a:off x="2132" y="6694"/>
                                  <a:ext cx="561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51" name="AutoShape 6306"/>
                              <wps:cNvCnPr>
                                <a:cxnSpLocks noChangeShapeType="1"/>
                              </wps:cNvCnPr>
                              <wps:spPr bwMode="auto">
                                <a:xfrm>
                                  <a:off x="2127" y="9915"/>
                                  <a:ext cx="56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52" name="AutoShape 6307"/>
                              <wps:cNvCnPr>
                                <a:cxnSpLocks noChangeShapeType="1"/>
                              </wps:cNvCnPr>
                              <wps:spPr bwMode="auto">
                                <a:xfrm flipH="1">
                                  <a:off x="2131" y="6689"/>
                                  <a:ext cx="0" cy="323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4550" name="Group 6308"/>
                              <wpg:cNvGrpSpPr>
                                <a:grpSpLocks/>
                              </wpg:cNvGrpSpPr>
                              <wpg:grpSpPr bwMode="auto">
                                <a:xfrm>
                                  <a:off x="1398" y="7041"/>
                                  <a:ext cx="5091" cy="1880"/>
                                  <a:chOff x="5987" y="8609"/>
                                  <a:chExt cx="4312" cy="1268"/>
                                </a:xfrm>
                              </wpg:grpSpPr>
                              <wps:wsp>
                                <wps:cNvPr id="14551" name="Rectangle 6309"/>
                                <wps:cNvSpPr>
                                  <a:spLocks noChangeAspect="1" noChangeArrowheads="1"/>
                                </wps:cNvSpPr>
                                <wps:spPr bwMode="auto">
                                  <a:xfrm>
                                    <a:off x="5987" y="8609"/>
                                    <a:ext cx="1311" cy="1268"/>
                                  </a:xfrm>
                                  <a:prstGeom prst="rect">
                                    <a:avLst/>
                                  </a:prstGeom>
                                  <a:solidFill>
                                    <a:srgbClr val="FFFFFF"/>
                                  </a:solidFill>
                                  <a:ln w="9525">
                                    <a:solidFill>
                                      <a:srgbClr val="000000"/>
                                    </a:solidFill>
                                    <a:miter lim="800000"/>
                                    <a:headEnd/>
                                    <a:tailEnd/>
                                  </a:ln>
                                </wps:spPr>
                                <wps:txbx>
                                  <w:txbxContent>
                                    <w:p w:rsidR="00862F6C" w:rsidRPr="00B80439" w:rsidRDefault="00862F6C" w:rsidP="009E4D2A">
                                      <w:pPr>
                                        <w:spacing w:before="120" w:line="264" w:lineRule="auto"/>
                                        <w:jc w:val="center"/>
                                        <w:rPr>
                                          <w:rFonts w:asciiTheme="majorHAnsi" w:hAnsiTheme="majorHAnsi" w:cstheme="majorHAnsi"/>
                                          <w:sz w:val="18"/>
                                          <w:szCs w:val="18"/>
                                        </w:rPr>
                                      </w:pPr>
                                      <w:r w:rsidRPr="00B80439">
                                        <w:rPr>
                                          <w:rFonts w:asciiTheme="majorHAnsi" w:hAnsiTheme="majorHAnsi" w:cstheme="majorHAnsi"/>
                                          <w:sz w:val="18"/>
                                          <w:szCs w:val="18"/>
                                        </w:rPr>
                                        <w:t>Cooling Magnet</w:t>
                                      </w:r>
                                    </w:p>
                                  </w:txbxContent>
                                </wps:txbx>
                                <wps:bodyPr rot="0" vert="horz" wrap="square" lIns="91440" tIns="45720" rIns="91440" bIns="45720" anchor="t" anchorCtr="0" upright="1">
                                  <a:noAutofit/>
                                </wps:bodyPr>
                              </wps:wsp>
                              <wps:wsp>
                                <wps:cNvPr id="14552" name="Text Box 6310"/>
                                <wps:cNvSpPr txBox="1">
                                  <a:spLocks noChangeAspect="1" noChangeArrowheads="1"/>
                                </wps:cNvSpPr>
                                <wps:spPr bwMode="auto">
                                  <a:xfrm>
                                    <a:off x="7298" y="8610"/>
                                    <a:ext cx="3001" cy="1267"/>
                                  </a:xfrm>
                                  <a:prstGeom prst="rect">
                                    <a:avLst/>
                                  </a:prstGeom>
                                  <a:solidFill>
                                    <a:srgbClr val="FFFFFF"/>
                                  </a:solidFill>
                                  <a:ln w="9525">
                                    <a:solidFill>
                                      <a:srgbClr val="000000"/>
                                    </a:solidFill>
                                    <a:miter lim="800000"/>
                                    <a:headEnd/>
                                    <a:tailEnd/>
                                  </a:ln>
                                </wps:spPr>
                                <wps:txbx>
                                  <w:txbxContent>
                                    <w:p w:rsidR="00862F6C" w:rsidRPr="00B80439" w:rsidRDefault="00862F6C" w:rsidP="009E4D2A">
                                      <w:pPr>
                                        <w:rPr>
                                          <w:rFonts w:asciiTheme="majorHAnsi" w:hAnsiTheme="majorHAnsi" w:cstheme="majorHAnsi"/>
                                          <w:sz w:val="18"/>
                                          <w:szCs w:val="18"/>
                                        </w:rPr>
                                      </w:pPr>
                                      <w:r>
                                        <w:rPr>
                                          <w:rFonts w:asciiTheme="majorHAnsi" w:hAnsiTheme="majorHAnsi" w:cstheme="majorHAnsi"/>
                                          <w:sz w:val="18"/>
                                          <w:szCs w:val="18"/>
                                        </w:rPr>
                                        <w:t xml:space="preserve">Open </w:t>
                                      </w:r>
                                      <w:r w:rsidRPr="00B80439">
                                        <w:rPr>
                                          <w:rFonts w:asciiTheme="majorHAnsi" w:hAnsiTheme="majorHAnsi" w:cstheme="majorHAnsi"/>
                                          <w:sz w:val="18"/>
                                          <w:szCs w:val="18"/>
                                        </w:rPr>
                                        <w:t xml:space="preserve">FV640, </w:t>
                                      </w:r>
                                      <w:r>
                                        <w:rPr>
                                          <w:rFonts w:asciiTheme="majorHAnsi" w:hAnsiTheme="majorHAnsi" w:cstheme="majorHAnsi"/>
                                          <w:sz w:val="18"/>
                                          <w:szCs w:val="18"/>
                                        </w:rPr>
                                        <w:t xml:space="preserve">FV642, </w:t>
                                      </w:r>
                                      <w:r w:rsidRPr="00B80439">
                                        <w:rPr>
                                          <w:rFonts w:asciiTheme="majorHAnsi" w:hAnsiTheme="majorHAnsi" w:cstheme="majorHAnsi"/>
                                          <w:sz w:val="18"/>
                                          <w:szCs w:val="18"/>
                                        </w:rPr>
                                        <w:t>FV680</w:t>
                                      </w:r>
                                    </w:p>
                                    <w:p w:rsidR="00862F6C" w:rsidRPr="00B80439" w:rsidRDefault="00862F6C" w:rsidP="00EF0576">
                                      <w:pPr>
                                        <w:spacing w:before="40"/>
                                        <w:rPr>
                                          <w:rFonts w:asciiTheme="majorHAnsi" w:hAnsiTheme="majorHAnsi" w:cstheme="majorHAnsi"/>
                                          <w:sz w:val="18"/>
                                          <w:szCs w:val="18"/>
                                        </w:rPr>
                                      </w:pPr>
                                      <w:r w:rsidRPr="00B80439">
                                        <w:rPr>
                                          <w:rFonts w:asciiTheme="majorHAnsi" w:hAnsiTheme="majorHAnsi" w:cstheme="majorHAnsi"/>
                                          <w:sz w:val="18"/>
                                          <w:szCs w:val="18"/>
                                        </w:rPr>
                                        <w:t xml:space="preserve">CV601 regulated </w:t>
                                      </w:r>
                                    </w:p>
                                    <w:p w:rsidR="00862F6C" w:rsidRPr="007F612E" w:rsidRDefault="00862F6C" w:rsidP="009E4D2A">
                                      <w:pPr>
                                        <w:rPr>
                                          <w:rFonts w:asciiTheme="majorHAnsi" w:hAnsiTheme="majorHAnsi" w:cstheme="majorHAnsi"/>
                                          <w:sz w:val="18"/>
                                          <w:szCs w:val="18"/>
                                          <w:lang w:val="fr-FR"/>
                                        </w:rPr>
                                      </w:pPr>
                                      <w:r w:rsidRPr="007F612E">
                                        <w:rPr>
                                          <w:rFonts w:asciiTheme="majorHAnsi" w:hAnsiTheme="majorHAnsi" w:cstheme="majorHAnsi"/>
                                          <w:sz w:val="18"/>
                                          <w:szCs w:val="18"/>
                                          <w:lang w:val="fr-FR"/>
                                        </w:rPr>
                                        <w:t>FT583=FT583setpoint</w:t>
                                      </w:r>
                                    </w:p>
                                    <w:p w:rsidR="00862F6C" w:rsidRPr="00B80439" w:rsidRDefault="00862F6C" w:rsidP="009E4D2A">
                                      <w:pPr>
                                        <w:rPr>
                                          <w:rFonts w:asciiTheme="majorHAnsi" w:hAnsiTheme="majorHAnsi" w:cstheme="majorHAnsi"/>
                                          <w:sz w:val="18"/>
                                          <w:szCs w:val="18"/>
                                          <w:lang w:val="fr-FR"/>
                                        </w:rPr>
                                      </w:pPr>
                                      <w:r w:rsidRPr="00B80439">
                                        <w:rPr>
                                          <w:rFonts w:asciiTheme="majorHAnsi" w:hAnsiTheme="majorHAnsi" w:cstheme="majorHAnsi"/>
                                          <w:sz w:val="18"/>
                                          <w:szCs w:val="18"/>
                                        </w:rPr>
                                        <w:sym w:font="Symbol" w:char="F044"/>
                                      </w:r>
                                      <w:r w:rsidRPr="00B80439">
                                        <w:rPr>
                                          <w:rFonts w:asciiTheme="majorHAnsi" w:hAnsiTheme="majorHAnsi" w:cstheme="majorHAnsi"/>
                                          <w:sz w:val="18"/>
                                          <w:szCs w:val="18"/>
                                          <w:lang w:val="fr-FR"/>
                                        </w:rPr>
                                        <w:t>T/</w:t>
                                      </w:r>
                                      <w:r w:rsidRPr="00B80439">
                                        <w:rPr>
                                          <w:rFonts w:asciiTheme="majorHAnsi" w:hAnsiTheme="majorHAnsi" w:cstheme="majorHAnsi"/>
                                          <w:sz w:val="18"/>
                                          <w:szCs w:val="18"/>
                                        </w:rPr>
                                        <w:sym w:font="Symbol" w:char="F044"/>
                                      </w:r>
                                      <w:r w:rsidRPr="00B80439">
                                        <w:rPr>
                                          <w:rFonts w:asciiTheme="majorHAnsi" w:hAnsiTheme="majorHAnsi" w:cstheme="majorHAnsi"/>
                                          <w:sz w:val="18"/>
                                          <w:szCs w:val="18"/>
                                          <w:lang w:val="fr-FR"/>
                                        </w:rPr>
                                        <w:t>L magnet&lt;</w:t>
                                      </w:r>
                                      <w:r w:rsidRPr="00B80439">
                                        <w:rPr>
                                          <w:rFonts w:asciiTheme="majorHAnsi" w:hAnsiTheme="majorHAnsi" w:cstheme="majorHAnsi"/>
                                          <w:sz w:val="18"/>
                                          <w:szCs w:val="18"/>
                                        </w:rPr>
                                        <w:sym w:font="Symbol" w:char="F044"/>
                                      </w:r>
                                      <w:r w:rsidRPr="00B80439">
                                        <w:rPr>
                                          <w:rFonts w:asciiTheme="majorHAnsi" w:hAnsiTheme="majorHAnsi" w:cstheme="majorHAnsi"/>
                                          <w:sz w:val="18"/>
                                          <w:szCs w:val="18"/>
                                          <w:lang w:val="fr-FR"/>
                                        </w:rPr>
                                        <w:t>T/</w:t>
                                      </w:r>
                                      <w:r w:rsidRPr="00B80439">
                                        <w:rPr>
                                          <w:rFonts w:asciiTheme="majorHAnsi" w:hAnsiTheme="majorHAnsi" w:cstheme="majorHAnsi"/>
                                          <w:sz w:val="18"/>
                                          <w:szCs w:val="18"/>
                                        </w:rPr>
                                        <w:sym w:font="Symbol" w:char="F044"/>
                                      </w:r>
                                      <w:r w:rsidRPr="00B80439">
                                        <w:rPr>
                                          <w:rFonts w:asciiTheme="majorHAnsi" w:hAnsiTheme="majorHAnsi" w:cstheme="majorHAnsi"/>
                                          <w:sz w:val="18"/>
                                          <w:szCs w:val="18"/>
                                          <w:lang w:val="fr-FR"/>
                                        </w:rPr>
                                        <w:t>L magnetMax</w:t>
                                      </w:r>
                                    </w:p>
                                    <w:p w:rsidR="00862F6C" w:rsidRPr="00862F6C" w:rsidRDefault="00862F6C" w:rsidP="009E4D2A">
                                      <w:pPr>
                                        <w:rPr>
                                          <w:rFonts w:asciiTheme="majorHAnsi" w:hAnsiTheme="majorHAnsi" w:cstheme="majorHAnsi"/>
                                          <w:sz w:val="18"/>
                                          <w:szCs w:val="18"/>
                                          <w:lang w:val="sv-SE"/>
                                        </w:rPr>
                                      </w:pPr>
                                      <w:r w:rsidRPr="00862F6C">
                                        <w:rPr>
                                          <w:rFonts w:asciiTheme="majorHAnsi" w:hAnsiTheme="majorHAnsi" w:cstheme="majorHAnsi"/>
                                          <w:sz w:val="18"/>
                                          <w:szCs w:val="18"/>
                                          <w:lang w:val="sv-SE"/>
                                        </w:rPr>
                                        <w:t>dT/dt_magnet&lt;dT/dt_magnetMax</w:t>
                                      </w:r>
                                    </w:p>
                                    <w:p w:rsidR="00862F6C" w:rsidRPr="00B80439" w:rsidRDefault="00862F6C" w:rsidP="00B80439">
                                      <w:pPr>
                                        <w:spacing w:before="40"/>
                                        <w:rPr>
                                          <w:rFonts w:asciiTheme="majorHAnsi" w:hAnsiTheme="majorHAnsi" w:cstheme="majorHAnsi"/>
                                          <w:sz w:val="18"/>
                                          <w:szCs w:val="18"/>
                                        </w:rPr>
                                      </w:pPr>
                                      <w:r w:rsidRPr="00B80439">
                                        <w:rPr>
                                          <w:rFonts w:asciiTheme="majorHAnsi" w:hAnsiTheme="majorHAnsi" w:cstheme="majorHAnsi"/>
                                          <w:sz w:val="18"/>
                                          <w:szCs w:val="18"/>
                                        </w:rPr>
                                        <w:t>CV583 regulated</w:t>
                                      </w:r>
                                    </w:p>
                                    <w:p w:rsidR="00862F6C" w:rsidRPr="00B80439" w:rsidRDefault="00862F6C" w:rsidP="009E4D2A">
                                      <w:pPr>
                                        <w:rPr>
                                          <w:rFonts w:asciiTheme="majorHAnsi" w:hAnsiTheme="majorHAnsi" w:cstheme="majorHAnsi"/>
                                          <w:sz w:val="18"/>
                                          <w:szCs w:val="18"/>
                                        </w:rPr>
                                      </w:pPr>
                                      <w:r w:rsidRPr="00B80439">
                                        <w:rPr>
                                          <w:rFonts w:asciiTheme="majorHAnsi" w:hAnsiTheme="majorHAnsi" w:cstheme="majorHAnsi"/>
                                          <w:sz w:val="18"/>
                                          <w:szCs w:val="18"/>
                                        </w:rPr>
                                        <w:t>PT68</w:t>
                                      </w:r>
                                      <w:r>
                                        <w:rPr>
                                          <w:rFonts w:asciiTheme="majorHAnsi" w:hAnsiTheme="majorHAnsi" w:cstheme="majorHAnsi"/>
                                          <w:sz w:val="18"/>
                                          <w:szCs w:val="18"/>
                                        </w:rPr>
                                        <w:t>1</w:t>
                                      </w:r>
                                      <w:r w:rsidRPr="00B80439">
                                        <w:rPr>
                                          <w:rFonts w:asciiTheme="majorHAnsi" w:hAnsiTheme="majorHAnsi" w:cstheme="majorHAnsi"/>
                                          <w:sz w:val="18"/>
                                          <w:szCs w:val="18"/>
                                        </w:rPr>
                                        <w:t>=PT68</w:t>
                                      </w:r>
                                      <w:r>
                                        <w:rPr>
                                          <w:rFonts w:asciiTheme="majorHAnsi" w:hAnsiTheme="majorHAnsi" w:cstheme="majorHAnsi"/>
                                          <w:sz w:val="18"/>
                                          <w:szCs w:val="18"/>
                                        </w:rPr>
                                        <w:t>1</w:t>
                                      </w:r>
                                      <w:r w:rsidRPr="00B80439">
                                        <w:rPr>
                                          <w:rFonts w:asciiTheme="majorHAnsi" w:hAnsiTheme="majorHAnsi" w:cstheme="majorHAnsi"/>
                                          <w:sz w:val="18"/>
                                          <w:szCs w:val="18"/>
                                        </w:rPr>
                                        <w:t>setpoint</w:t>
                                      </w:r>
                                    </w:p>
                                    <w:p w:rsidR="00862F6C" w:rsidRPr="00B80439" w:rsidRDefault="00862F6C" w:rsidP="009E4D2A">
                                      <w:pPr>
                                        <w:spacing w:line="314" w:lineRule="auto"/>
                                        <w:rPr>
                                          <w:rFonts w:asciiTheme="majorHAnsi" w:hAnsiTheme="majorHAnsi" w:cstheme="majorHAnsi"/>
                                          <w:sz w:val="18"/>
                                          <w:szCs w:val="18"/>
                                        </w:rPr>
                                      </w:pPr>
                                    </w:p>
                                  </w:txbxContent>
                                </wps:txbx>
                                <wps:bodyPr rot="0" vert="horz" wrap="square" lIns="91440" tIns="45720" rIns="91440" bIns="45720" anchor="t" anchorCtr="0" upright="1">
                                  <a:noAutofit/>
                                </wps:bodyPr>
                              </wps:wsp>
                            </wpg:grpSp>
                            <wps:wsp>
                              <wps:cNvPr id="14553" name="AutoShape 6311"/>
                              <wps:cNvCnPr>
                                <a:cxnSpLocks noChangeAspect="1" noChangeShapeType="1"/>
                              </wps:cNvCnPr>
                              <wps:spPr bwMode="auto">
                                <a:xfrm flipH="1">
                                  <a:off x="7729" y="6690"/>
                                  <a:ext cx="1" cy="39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54" name="AutoShape 6312"/>
                              <wps:cNvCnPr>
                                <a:cxnSpLocks noChangeShapeType="1"/>
                              </wps:cNvCnPr>
                              <wps:spPr bwMode="auto">
                                <a:xfrm flipH="1">
                                  <a:off x="11166" y="6841"/>
                                  <a:ext cx="0" cy="30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55" name="AutoShape 6316"/>
                              <wps:cNvCnPr>
                                <a:cxnSpLocks noChangeShapeType="1"/>
                              </wps:cNvCnPr>
                              <wps:spPr bwMode="auto">
                                <a:xfrm>
                                  <a:off x="7781" y="9859"/>
                                  <a:ext cx="340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56" name="Text Box 6299"/>
                              <wps:cNvSpPr txBox="1">
                                <a:spLocks noChangeArrowheads="1"/>
                              </wps:cNvSpPr>
                              <wps:spPr bwMode="auto">
                                <a:xfrm>
                                  <a:off x="8090" y="9807"/>
                                  <a:ext cx="2659"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0439" w:rsidRDefault="00862F6C" w:rsidP="00FA5F10">
                                    <w:pPr>
                                      <w:pStyle w:val="ListBullet"/>
                                      <w:numPr>
                                        <w:ilvl w:val="0"/>
                                        <w:numId w:val="0"/>
                                      </w:numPr>
                                      <w:spacing w:after="0"/>
                                      <w:rPr>
                                        <w:rFonts w:asciiTheme="majorHAnsi" w:hAnsiTheme="majorHAnsi" w:cstheme="majorHAnsi"/>
                                        <w:sz w:val="18"/>
                                        <w:szCs w:val="18"/>
                                      </w:rPr>
                                    </w:pPr>
                                    <w:r w:rsidRPr="00B80439">
                                      <w:rPr>
                                        <w:rFonts w:asciiTheme="majorHAnsi" w:hAnsiTheme="majorHAnsi" w:cstheme="majorHAnsi"/>
                                        <w:sz w:val="18"/>
                                        <w:szCs w:val="18"/>
                                      </w:rPr>
                                      <w:t>TT685&gt;TT685Max</w:t>
                                    </w:r>
                                  </w:p>
                                </w:txbxContent>
                              </wps:txbx>
                              <wps:bodyPr rot="0" vert="horz" wrap="square" lIns="91440" tIns="45720" rIns="91440" bIns="45720" anchor="t" anchorCtr="0" upright="1">
                                <a:noAutofit/>
                              </wps:bodyPr>
                            </wps:wsp>
                            <wps:wsp>
                              <wps:cNvPr id="14557" name="AutoShape 6302"/>
                              <wps:cNvCnPr>
                                <a:cxnSpLocks noChangeShapeType="1"/>
                              </wps:cNvCnPr>
                              <wps:spPr bwMode="auto">
                                <a:xfrm>
                                  <a:off x="8180" y="9744"/>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58" name="AutoShape 6317"/>
                              <wps:cNvCnPr>
                                <a:cxnSpLocks noChangeShapeType="1"/>
                              </wps:cNvCnPr>
                              <wps:spPr bwMode="auto">
                                <a:xfrm>
                                  <a:off x="7764" y="6825"/>
                                  <a:ext cx="3402"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4559" name="Rectangle 6314"/>
                              <wps:cNvSpPr>
                                <a:spLocks noChangeAspect="1" noChangeArrowheads="1"/>
                              </wps:cNvSpPr>
                              <wps:spPr bwMode="auto">
                                <a:xfrm>
                                  <a:off x="7244" y="7031"/>
                                  <a:ext cx="1261" cy="1161"/>
                                </a:xfrm>
                                <a:prstGeom prst="rect">
                                  <a:avLst/>
                                </a:prstGeom>
                                <a:solidFill>
                                  <a:srgbClr val="FFFFFF"/>
                                </a:solidFill>
                                <a:ln w="9525">
                                  <a:solidFill>
                                    <a:srgbClr val="000000"/>
                                  </a:solidFill>
                                  <a:miter lim="800000"/>
                                  <a:headEnd/>
                                  <a:tailEnd/>
                                </a:ln>
                              </wps:spPr>
                              <wps:txbx>
                                <w:txbxContent>
                                  <w:p w:rsidR="00862F6C" w:rsidRPr="00B80439" w:rsidRDefault="00862F6C" w:rsidP="009E4D2A">
                                    <w:pPr>
                                      <w:spacing w:before="80" w:line="264" w:lineRule="auto"/>
                                      <w:jc w:val="center"/>
                                      <w:rPr>
                                        <w:rFonts w:asciiTheme="majorHAnsi" w:hAnsiTheme="majorHAnsi" w:cstheme="majorHAnsi"/>
                                        <w:sz w:val="18"/>
                                        <w:szCs w:val="18"/>
                                      </w:rPr>
                                    </w:pPr>
                                    <w:r w:rsidRPr="00B80439">
                                      <w:rPr>
                                        <w:rFonts w:asciiTheme="majorHAnsi" w:hAnsiTheme="majorHAnsi" w:cstheme="majorHAnsi"/>
                                        <w:sz w:val="18"/>
                                        <w:szCs w:val="18"/>
                                      </w:rPr>
                                      <w:t xml:space="preserve">Cooling HX680 </w:t>
                                    </w:r>
                                  </w:p>
                                  <w:p w:rsidR="00862F6C" w:rsidRPr="00B80439" w:rsidRDefault="00862F6C" w:rsidP="009E4D2A">
                                    <w:pPr>
                                      <w:spacing w:line="264" w:lineRule="auto"/>
                                      <w:jc w:val="center"/>
                                      <w:rPr>
                                        <w:rFonts w:asciiTheme="majorHAnsi" w:hAnsiTheme="majorHAnsi" w:cstheme="majorHAnsi"/>
                                        <w:sz w:val="18"/>
                                        <w:szCs w:val="18"/>
                                      </w:rPr>
                                    </w:pPr>
                                    <w:r w:rsidRPr="00B80439">
                                      <w:rPr>
                                        <w:rFonts w:asciiTheme="majorHAnsi" w:hAnsiTheme="majorHAnsi" w:cstheme="majorHAnsi"/>
                                        <w:sz w:val="18"/>
                                        <w:szCs w:val="18"/>
                                      </w:rPr>
                                      <w:t>&amp; HX683</w:t>
                                    </w:r>
                                  </w:p>
                                </w:txbxContent>
                              </wps:txbx>
                              <wps:bodyPr rot="0" vert="horz" wrap="square" lIns="91440" tIns="45720" rIns="91440" bIns="45720" anchor="t" anchorCtr="0" upright="1">
                                <a:noAutofit/>
                              </wps:bodyPr>
                            </wps:wsp>
                            <wps:wsp>
                              <wps:cNvPr id="17792" name="Text Box 6315"/>
                              <wps:cNvSpPr txBox="1">
                                <a:spLocks noChangeAspect="1" noChangeArrowheads="1"/>
                              </wps:cNvSpPr>
                              <wps:spPr bwMode="auto">
                                <a:xfrm>
                                  <a:off x="8505" y="7032"/>
                                  <a:ext cx="2302" cy="1160"/>
                                </a:xfrm>
                                <a:prstGeom prst="rect">
                                  <a:avLst/>
                                </a:prstGeom>
                                <a:solidFill>
                                  <a:srgbClr val="FFFFFF"/>
                                </a:solidFill>
                                <a:ln w="9525">
                                  <a:solidFill>
                                    <a:srgbClr val="000000"/>
                                  </a:solidFill>
                                  <a:miter lim="800000"/>
                                  <a:headEnd/>
                                  <a:tailEnd/>
                                </a:ln>
                              </wps:spPr>
                              <wps:txbx>
                                <w:txbxContent>
                                  <w:p w:rsidR="00862F6C" w:rsidRPr="00B80439" w:rsidRDefault="00862F6C" w:rsidP="009E4D2A">
                                    <w:pPr>
                                      <w:rPr>
                                        <w:rFonts w:asciiTheme="majorHAnsi" w:hAnsiTheme="majorHAnsi" w:cstheme="majorHAnsi"/>
                                        <w:sz w:val="18"/>
                                        <w:szCs w:val="18"/>
                                      </w:rPr>
                                    </w:pPr>
                                    <w:r>
                                      <w:rPr>
                                        <w:rFonts w:asciiTheme="majorHAnsi" w:hAnsiTheme="majorHAnsi" w:cstheme="majorHAnsi"/>
                                        <w:sz w:val="18"/>
                                        <w:szCs w:val="18"/>
                                      </w:rPr>
                                      <w:t>Open FV681, CV680</w:t>
                                    </w:r>
                                  </w:p>
                                  <w:p w:rsidR="00862F6C" w:rsidRPr="00B80439" w:rsidRDefault="00862F6C" w:rsidP="00B80439">
                                    <w:pPr>
                                      <w:spacing w:before="40"/>
                                      <w:rPr>
                                        <w:rFonts w:asciiTheme="majorHAnsi" w:hAnsiTheme="majorHAnsi" w:cstheme="majorHAnsi"/>
                                        <w:sz w:val="18"/>
                                        <w:szCs w:val="18"/>
                                      </w:rPr>
                                    </w:pPr>
                                    <w:r w:rsidRPr="00B80439">
                                      <w:rPr>
                                        <w:rFonts w:asciiTheme="majorHAnsi" w:hAnsiTheme="majorHAnsi" w:cstheme="majorHAnsi"/>
                                        <w:sz w:val="18"/>
                                        <w:szCs w:val="18"/>
                                      </w:rPr>
                                      <w:t>CV581 regulated</w:t>
                                    </w:r>
                                  </w:p>
                                  <w:p w:rsidR="00862F6C" w:rsidRPr="00B80439" w:rsidRDefault="00862F6C" w:rsidP="009E4D2A">
                                    <w:pPr>
                                      <w:rPr>
                                        <w:rFonts w:asciiTheme="majorHAnsi" w:hAnsiTheme="majorHAnsi" w:cstheme="majorHAnsi"/>
                                        <w:sz w:val="18"/>
                                        <w:szCs w:val="18"/>
                                      </w:rPr>
                                    </w:pPr>
                                    <w:r w:rsidRPr="00B80439">
                                      <w:rPr>
                                        <w:rFonts w:asciiTheme="majorHAnsi" w:hAnsiTheme="majorHAnsi" w:cstheme="majorHAnsi"/>
                                        <w:sz w:val="18"/>
                                        <w:szCs w:val="18"/>
                                      </w:rPr>
                                      <w:t>FT581=FT581</w:t>
                                    </w:r>
                                    <w:r>
                                      <w:rPr>
                                        <w:rFonts w:asciiTheme="majorHAnsi" w:hAnsiTheme="majorHAnsi" w:cstheme="majorHAnsi"/>
                                        <w:sz w:val="18"/>
                                        <w:szCs w:val="18"/>
                                      </w:rPr>
                                      <w:t>limi</w:t>
                                    </w:r>
                                    <w:r w:rsidRPr="00B80439">
                                      <w:rPr>
                                        <w:rFonts w:asciiTheme="majorHAnsi" w:hAnsiTheme="majorHAnsi" w:cstheme="majorHAnsi"/>
                                        <w:sz w:val="18"/>
                                        <w:szCs w:val="18"/>
                                      </w:rPr>
                                      <w:t>t</w:t>
                                    </w:r>
                                  </w:p>
                                  <w:p w:rsidR="00862F6C" w:rsidRPr="00B80439" w:rsidRDefault="00862F6C" w:rsidP="009E4D2A">
                                    <w:pPr>
                                      <w:spacing w:line="314" w:lineRule="auto"/>
                                      <w:rPr>
                                        <w:rFonts w:asciiTheme="majorHAnsi" w:hAnsiTheme="majorHAnsi" w:cstheme="majorHAnsi"/>
                                        <w:sz w:val="18"/>
                                        <w:szCs w:val="18"/>
                                      </w:rPr>
                                    </w:pPr>
                                    <w:r w:rsidRPr="00B80439">
                                      <w:rPr>
                                        <w:rFonts w:asciiTheme="majorHAnsi" w:hAnsiTheme="majorHAnsi" w:cstheme="majorHAnsi"/>
                                        <w:sz w:val="18"/>
                                        <w:szCs w:val="18"/>
                                      </w:rPr>
                                      <w:t>PT660&lt;PT660Max</w:t>
                                    </w:r>
                                  </w:p>
                                </w:txbxContent>
                              </wps:txbx>
                              <wps:bodyPr rot="0" vert="horz" wrap="square" lIns="91440" tIns="45720" rIns="91440" bIns="45720" anchor="t" anchorCtr="0" upright="1">
                                <a:noAutofit/>
                              </wps:bodyPr>
                            </wps:wsp>
                            <wps:wsp>
                              <wps:cNvPr id="17793" name="Text Box 6305"/>
                              <wps:cNvSpPr txBox="1">
                                <a:spLocks noChangeAspect="1" noChangeArrowheads="1"/>
                              </wps:cNvSpPr>
                              <wps:spPr bwMode="auto">
                                <a:xfrm>
                                  <a:off x="8484" y="8811"/>
                                  <a:ext cx="2280" cy="850"/>
                                </a:xfrm>
                                <a:prstGeom prst="rect">
                                  <a:avLst/>
                                </a:prstGeom>
                                <a:solidFill>
                                  <a:srgbClr val="FFFFFF"/>
                                </a:solidFill>
                                <a:ln w="9525">
                                  <a:solidFill>
                                    <a:srgbClr val="000000"/>
                                  </a:solidFill>
                                  <a:miter lim="800000"/>
                                  <a:headEnd/>
                                  <a:tailEnd/>
                                </a:ln>
                              </wps:spPr>
                              <wps:txbx>
                                <w:txbxContent>
                                  <w:p w:rsidR="00862F6C" w:rsidRDefault="00862F6C" w:rsidP="003C170B">
                                    <w:pPr>
                                      <w:rPr>
                                        <w:rFonts w:asciiTheme="majorHAnsi" w:hAnsiTheme="majorHAnsi" w:cstheme="majorHAnsi"/>
                                        <w:sz w:val="18"/>
                                        <w:szCs w:val="18"/>
                                      </w:rPr>
                                    </w:pPr>
                                    <w:r>
                                      <w:rPr>
                                        <w:rFonts w:asciiTheme="majorHAnsi" w:hAnsiTheme="majorHAnsi" w:cstheme="majorHAnsi"/>
                                        <w:sz w:val="18"/>
                                        <w:szCs w:val="18"/>
                                      </w:rPr>
                                      <w:t xml:space="preserve">Close </w:t>
                                    </w:r>
                                    <w:r w:rsidRPr="00B80439">
                                      <w:rPr>
                                        <w:rFonts w:asciiTheme="majorHAnsi" w:hAnsiTheme="majorHAnsi" w:cstheme="majorHAnsi"/>
                                        <w:sz w:val="18"/>
                                        <w:szCs w:val="18"/>
                                      </w:rPr>
                                      <w:t>FV681</w:t>
                                    </w:r>
                                    <w:r>
                                      <w:rPr>
                                        <w:rFonts w:asciiTheme="majorHAnsi" w:hAnsiTheme="majorHAnsi" w:cstheme="majorHAnsi"/>
                                        <w:sz w:val="18"/>
                                        <w:szCs w:val="18"/>
                                      </w:rPr>
                                      <w:t>, CV680</w:t>
                                    </w:r>
                                  </w:p>
                                  <w:p w:rsidR="00862F6C" w:rsidRDefault="00862F6C" w:rsidP="007D1183">
                                    <w:pPr>
                                      <w:spacing w:before="40" w:line="264" w:lineRule="auto"/>
                                      <w:rPr>
                                        <w:rFonts w:asciiTheme="majorHAnsi" w:hAnsiTheme="majorHAnsi" w:cstheme="majorHAnsi"/>
                                        <w:sz w:val="18"/>
                                        <w:szCs w:val="18"/>
                                      </w:rPr>
                                    </w:pPr>
                                    <w:r>
                                      <w:rPr>
                                        <w:rFonts w:asciiTheme="majorHAnsi" w:hAnsiTheme="majorHAnsi" w:cstheme="majorHAnsi"/>
                                        <w:sz w:val="18"/>
                                        <w:szCs w:val="18"/>
                                      </w:rPr>
                                      <w:t>CV581regulated</w:t>
                                    </w:r>
                                  </w:p>
                                  <w:p w:rsidR="00862F6C" w:rsidRDefault="00862F6C" w:rsidP="007D1183">
                                    <w:pPr>
                                      <w:spacing w:line="312" w:lineRule="auto"/>
                                      <w:rPr>
                                        <w:rFonts w:asciiTheme="majorHAnsi" w:hAnsiTheme="majorHAnsi" w:cstheme="majorHAnsi"/>
                                        <w:sz w:val="18"/>
                                        <w:szCs w:val="18"/>
                                      </w:rPr>
                                    </w:pPr>
                                    <w:r>
                                      <w:rPr>
                                        <w:rFonts w:asciiTheme="majorHAnsi" w:hAnsiTheme="majorHAnsi" w:cstheme="majorHAnsi"/>
                                        <w:sz w:val="18"/>
                                        <w:szCs w:val="18"/>
                                      </w:rPr>
                                      <w:t>PT660=PT660setpoint</w:t>
                                    </w:r>
                                  </w:p>
                                  <w:p w:rsidR="00862F6C" w:rsidRPr="00B80439" w:rsidRDefault="00862F6C" w:rsidP="003C170B">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7794" name="AutoShape 6318"/>
                              <wps:cNvCnPr>
                                <a:cxnSpLocks noChangeShapeType="1"/>
                              </wps:cNvCnPr>
                              <wps:spPr bwMode="auto">
                                <a:xfrm flipH="1">
                                  <a:off x="7788" y="9360"/>
                                  <a:ext cx="0" cy="56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95" name="Rectangle 6319"/>
                              <wps:cNvSpPr>
                                <a:spLocks noChangeAspect="1" noChangeArrowheads="1"/>
                              </wps:cNvSpPr>
                              <wps:spPr bwMode="auto">
                                <a:xfrm>
                                  <a:off x="7292" y="8811"/>
                                  <a:ext cx="1224" cy="850"/>
                                </a:xfrm>
                                <a:prstGeom prst="rect">
                                  <a:avLst/>
                                </a:prstGeom>
                                <a:solidFill>
                                  <a:srgbClr val="FFFFFF"/>
                                </a:solidFill>
                                <a:ln w="9525">
                                  <a:solidFill>
                                    <a:srgbClr val="000000"/>
                                  </a:solidFill>
                                  <a:miter lim="800000"/>
                                  <a:headEnd/>
                                  <a:tailEnd/>
                                </a:ln>
                              </wps:spPr>
                              <wps:txbx>
                                <w:txbxContent>
                                  <w:p w:rsidR="00862F6C" w:rsidRPr="00B80439" w:rsidRDefault="00862F6C" w:rsidP="004A2A81">
                                    <w:pPr>
                                      <w:spacing w:before="80" w:line="264" w:lineRule="auto"/>
                                      <w:jc w:val="center"/>
                                      <w:rPr>
                                        <w:rFonts w:asciiTheme="majorHAnsi" w:hAnsiTheme="majorHAnsi" w:cstheme="majorHAnsi"/>
                                        <w:sz w:val="18"/>
                                        <w:szCs w:val="18"/>
                                      </w:rPr>
                                    </w:pPr>
                                    <w:r w:rsidRPr="00B80439">
                                      <w:rPr>
                                        <w:rFonts w:asciiTheme="majorHAnsi" w:hAnsiTheme="majorHAnsi" w:cstheme="majorHAnsi"/>
                                        <w:sz w:val="18"/>
                                        <w:szCs w:val="18"/>
                                      </w:rPr>
                                      <w:t>Stop</w:t>
                                    </w:r>
                                  </w:p>
                                  <w:p w:rsidR="00862F6C" w:rsidRPr="00B80439" w:rsidRDefault="00862F6C" w:rsidP="004A2A81">
                                    <w:pPr>
                                      <w:spacing w:line="264" w:lineRule="auto"/>
                                      <w:jc w:val="center"/>
                                      <w:rPr>
                                        <w:rFonts w:asciiTheme="majorHAnsi" w:hAnsiTheme="majorHAnsi" w:cstheme="majorHAnsi"/>
                                        <w:sz w:val="18"/>
                                        <w:szCs w:val="18"/>
                                      </w:rPr>
                                    </w:pPr>
                                    <w:r w:rsidRPr="00B80439">
                                      <w:rPr>
                                        <w:rFonts w:asciiTheme="majorHAnsi" w:hAnsiTheme="majorHAnsi" w:cstheme="majorHAnsi"/>
                                        <w:sz w:val="18"/>
                                        <w:szCs w:val="18"/>
                                      </w:rPr>
                                      <w:t xml:space="preserve">Cooling </w:t>
                                    </w:r>
                                  </w:p>
                                </w:txbxContent>
                              </wps:txbx>
                              <wps:bodyPr rot="0" vert="horz" wrap="square" lIns="91440" tIns="45720" rIns="91440" bIns="45720" anchor="t" anchorCtr="0" upright="1">
                                <a:noAutofit/>
                              </wps:bodyPr>
                            </wps:wsp>
                            <wps:wsp>
                              <wps:cNvPr id="17796" name="Text Box 6293"/>
                              <wps:cNvSpPr txBox="1">
                                <a:spLocks noChangeAspect="1" noChangeArrowheads="1"/>
                              </wps:cNvSpPr>
                              <wps:spPr bwMode="auto">
                                <a:xfrm>
                                  <a:off x="4796" y="9900"/>
                                  <a:ext cx="3136"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0439" w:rsidRDefault="00862F6C" w:rsidP="001A656F">
                                    <w:pPr>
                                      <w:pStyle w:val="ListBullet"/>
                                      <w:numPr>
                                        <w:ilvl w:val="0"/>
                                        <w:numId w:val="0"/>
                                      </w:numPr>
                                      <w:rPr>
                                        <w:rFonts w:asciiTheme="majorHAnsi" w:hAnsiTheme="majorHAnsi" w:cstheme="majorHAnsi"/>
                                        <w:sz w:val="18"/>
                                        <w:szCs w:val="18"/>
                                      </w:rPr>
                                    </w:pPr>
                                    <w:r>
                                      <w:rPr>
                                        <w:rFonts w:asciiTheme="majorHAnsi" w:hAnsiTheme="majorHAnsi" w:cstheme="majorHAnsi"/>
                                        <w:sz w:val="18"/>
                                        <w:szCs w:val="18"/>
                                      </w:rPr>
                                      <w:t>LI680 &gt; LI</w:t>
                                    </w:r>
                                    <w:r w:rsidRPr="00B80439">
                                      <w:rPr>
                                        <w:rFonts w:asciiTheme="majorHAnsi" w:hAnsiTheme="majorHAnsi" w:cstheme="majorHAnsi"/>
                                        <w:sz w:val="18"/>
                                        <w:szCs w:val="18"/>
                                      </w:rPr>
                                      <w:t>680max</w:t>
                                    </w:r>
                                  </w:p>
                                </w:txbxContent>
                              </wps:txbx>
                              <wps:bodyPr rot="0" vert="horz" wrap="square" lIns="91440" tIns="45720" rIns="91440" bIns="45720" anchor="t" anchorCtr="0" upright="1">
                                <a:noAutofit/>
                              </wps:bodyPr>
                            </wps:wsp>
                            <wps:wsp>
                              <wps:cNvPr id="17797" name="AutoShape 6295"/>
                              <wps:cNvCnPr>
                                <a:cxnSpLocks noChangeShapeType="1"/>
                              </wps:cNvCnPr>
                              <wps:spPr bwMode="auto">
                                <a:xfrm>
                                  <a:off x="4678" y="9898"/>
                                  <a:ext cx="0" cy="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98" name="AutoShape 6296"/>
                              <wps:cNvCnPr>
                                <a:cxnSpLocks noChangeShapeType="1"/>
                              </wps:cNvCnPr>
                              <wps:spPr bwMode="auto">
                                <a:xfrm>
                                  <a:off x="4558" y="1008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99" name="Text Box 10095"/>
                              <wps:cNvSpPr txBox="1">
                                <a:spLocks noChangeArrowheads="1"/>
                              </wps:cNvSpPr>
                              <wps:spPr bwMode="auto">
                                <a:xfrm>
                                  <a:off x="5058" y="10244"/>
                                  <a:ext cx="2268" cy="1304"/>
                                </a:xfrm>
                                <a:prstGeom prst="rect">
                                  <a:avLst/>
                                </a:prstGeom>
                                <a:solidFill>
                                  <a:srgbClr val="FFFFFF"/>
                                </a:solidFill>
                                <a:ln w="9525">
                                  <a:solidFill>
                                    <a:srgbClr val="000000"/>
                                  </a:solidFill>
                                  <a:miter lim="800000"/>
                                  <a:headEnd/>
                                  <a:tailEnd/>
                                </a:ln>
                              </wps:spPr>
                              <wps:txbx>
                                <w:txbxContent>
                                  <w:p w:rsidR="00862F6C" w:rsidRPr="00B80439" w:rsidRDefault="00862F6C" w:rsidP="00F44A6C">
                                    <w:pPr>
                                      <w:rPr>
                                        <w:rFonts w:asciiTheme="majorHAnsi" w:hAnsiTheme="majorHAnsi" w:cstheme="majorHAnsi"/>
                                        <w:sz w:val="18"/>
                                        <w:szCs w:val="18"/>
                                      </w:rPr>
                                    </w:pPr>
                                    <w:r>
                                      <w:rPr>
                                        <w:rFonts w:asciiTheme="majorHAnsi" w:hAnsiTheme="majorHAnsi" w:cstheme="majorHAnsi"/>
                                        <w:sz w:val="18"/>
                                        <w:szCs w:val="18"/>
                                      </w:rPr>
                                      <w:t xml:space="preserve">Close </w:t>
                                    </w:r>
                                    <w:r w:rsidRPr="00B80439">
                                      <w:rPr>
                                        <w:rFonts w:asciiTheme="majorHAnsi" w:hAnsiTheme="majorHAnsi" w:cstheme="majorHAnsi"/>
                                        <w:sz w:val="18"/>
                                        <w:szCs w:val="18"/>
                                      </w:rPr>
                                      <w:t xml:space="preserve">CV601, </w:t>
                                    </w:r>
                                  </w:p>
                                  <w:p w:rsidR="00862F6C" w:rsidRDefault="00862F6C" w:rsidP="00F44A6C">
                                    <w:pPr>
                                      <w:rPr>
                                        <w:rFonts w:asciiTheme="majorHAnsi" w:hAnsiTheme="majorHAnsi" w:cstheme="majorHAnsi"/>
                                        <w:sz w:val="18"/>
                                        <w:szCs w:val="18"/>
                                      </w:rPr>
                                    </w:pPr>
                                    <w:r w:rsidRPr="00B80439">
                                      <w:rPr>
                                        <w:rFonts w:asciiTheme="majorHAnsi" w:hAnsiTheme="majorHAnsi" w:cstheme="majorHAnsi"/>
                                        <w:sz w:val="18"/>
                                        <w:szCs w:val="18"/>
                                      </w:rPr>
                                      <w:t>FV640</w:t>
                                    </w:r>
                                    <w:r>
                                      <w:rPr>
                                        <w:rFonts w:asciiTheme="majorHAnsi" w:hAnsiTheme="majorHAnsi" w:cstheme="majorHAnsi"/>
                                        <w:sz w:val="18"/>
                                        <w:szCs w:val="18"/>
                                      </w:rPr>
                                      <w:t>, FV642 opened</w:t>
                                    </w:r>
                                  </w:p>
                                  <w:p w:rsidR="00862F6C" w:rsidRPr="00B80439" w:rsidRDefault="00862F6C" w:rsidP="00F44A6C">
                                    <w:pPr>
                                      <w:rPr>
                                        <w:rFonts w:asciiTheme="majorHAnsi" w:hAnsiTheme="majorHAnsi" w:cstheme="majorHAnsi"/>
                                        <w:sz w:val="18"/>
                                        <w:szCs w:val="18"/>
                                      </w:rPr>
                                    </w:pPr>
                                    <w:r>
                                      <w:rPr>
                                        <w:rFonts w:asciiTheme="majorHAnsi" w:hAnsiTheme="majorHAnsi" w:cstheme="majorHAnsi"/>
                                        <w:sz w:val="18"/>
                                        <w:szCs w:val="18"/>
                                      </w:rPr>
                                      <w:t>FV680 opened</w:t>
                                    </w:r>
                                  </w:p>
                                  <w:p w:rsidR="00862F6C" w:rsidRDefault="00862F6C" w:rsidP="007D1183">
                                    <w:pPr>
                                      <w:spacing w:before="40" w:line="264" w:lineRule="auto"/>
                                      <w:rPr>
                                        <w:rFonts w:asciiTheme="majorHAnsi" w:hAnsiTheme="majorHAnsi" w:cstheme="majorHAnsi"/>
                                        <w:sz w:val="18"/>
                                        <w:szCs w:val="18"/>
                                      </w:rPr>
                                    </w:pPr>
                                    <w:r>
                                      <w:rPr>
                                        <w:rFonts w:asciiTheme="majorHAnsi" w:hAnsiTheme="majorHAnsi" w:cstheme="majorHAnsi"/>
                                        <w:sz w:val="18"/>
                                        <w:szCs w:val="18"/>
                                      </w:rPr>
                                      <w:t>CV581 regulated</w:t>
                                    </w:r>
                                  </w:p>
                                  <w:p w:rsidR="00862F6C" w:rsidRDefault="00862F6C" w:rsidP="007D1183">
                                    <w:pPr>
                                      <w:spacing w:line="312" w:lineRule="auto"/>
                                      <w:rPr>
                                        <w:rFonts w:asciiTheme="majorHAnsi" w:hAnsiTheme="majorHAnsi" w:cstheme="majorHAnsi"/>
                                        <w:sz w:val="18"/>
                                        <w:szCs w:val="18"/>
                                      </w:rPr>
                                    </w:pPr>
                                    <w:r>
                                      <w:rPr>
                                        <w:rFonts w:asciiTheme="majorHAnsi" w:hAnsiTheme="majorHAnsi" w:cstheme="majorHAnsi"/>
                                        <w:sz w:val="18"/>
                                        <w:szCs w:val="18"/>
                                      </w:rPr>
                                      <w:t>PT660=PT660setpoint</w:t>
                                    </w:r>
                                  </w:p>
                                  <w:p w:rsidR="00862F6C" w:rsidRPr="00B80439" w:rsidRDefault="00862F6C" w:rsidP="00F44A6C">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7800" name="Text Box 5227"/>
                              <wps:cNvSpPr txBox="1">
                                <a:spLocks noChangeArrowheads="1"/>
                              </wps:cNvSpPr>
                              <wps:spPr bwMode="auto">
                                <a:xfrm>
                                  <a:off x="4720" y="5501"/>
                                  <a:ext cx="2533" cy="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0439" w:rsidRDefault="00862F6C" w:rsidP="00B97E93">
                                    <w:pPr>
                                      <w:rPr>
                                        <w:rFonts w:asciiTheme="majorHAnsi" w:hAnsiTheme="majorHAnsi" w:cstheme="majorHAnsi"/>
                                        <w:sz w:val="18"/>
                                        <w:szCs w:val="18"/>
                                      </w:rPr>
                                    </w:pPr>
                                    <w:r w:rsidRPr="00B80439">
                                      <w:rPr>
                                        <w:rFonts w:asciiTheme="majorHAnsi" w:hAnsiTheme="majorHAnsi" w:cstheme="majorHAnsi"/>
                                        <w:sz w:val="18"/>
                                        <w:szCs w:val="18"/>
                                      </w:rPr>
                                      <w:t xml:space="preserve">Start </w:t>
                                    </w:r>
                                  </w:p>
                                </w:txbxContent>
                              </wps:txbx>
                              <wps:bodyPr rot="0" vert="horz" wrap="square" lIns="91440" tIns="45720" rIns="91440" bIns="45720" anchor="t" anchorCtr="0" upright="1">
                                <a:noAutofit/>
                              </wps:bodyPr>
                            </wps:wsp>
                            <wps:wsp>
                              <wps:cNvPr id="17801" name="Text Box 5222"/>
                              <wps:cNvSpPr txBox="1">
                                <a:spLocks noChangeAspect="1" noChangeArrowheads="1"/>
                              </wps:cNvSpPr>
                              <wps:spPr bwMode="auto">
                                <a:xfrm>
                                  <a:off x="4731" y="11520"/>
                                  <a:ext cx="1853" cy="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16531F" w:rsidRDefault="00862F6C" w:rsidP="00B97E93">
                                    <w:pPr>
                                      <w:rPr>
                                        <w:rFonts w:asciiTheme="majorHAnsi" w:hAnsiTheme="majorHAnsi" w:cstheme="majorHAnsi"/>
                                        <w:sz w:val="18"/>
                                        <w:szCs w:val="18"/>
                                        <w:lang w:val="fr-FR"/>
                                      </w:rPr>
                                    </w:pPr>
                                    <w:r>
                                      <w:rPr>
                                        <w:rFonts w:asciiTheme="majorHAnsi" w:hAnsiTheme="majorHAnsi" w:cstheme="majorHAnsi"/>
                                        <w:sz w:val="18"/>
                                        <w:szCs w:val="18"/>
                                        <w:lang w:val="fr-FR"/>
                                      </w:rPr>
                                      <w:t>CV601 closed</w:t>
                                    </w:r>
                                  </w:p>
                                </w:txbxContent>
                              </wps:txbx>
                              <wps:bodyPr rot="0" vert="horz" wrap="square" lIns="91440" tIns="45720" rIns="91440" bIns="45720" anchor="t" anchorCtr="0" upright="1">
                                <a:noAutofit/>
                              </wps:bodyPr>
                            </wps:wsp>
                            <wpg:grpSp>
                              <wpg:cNvPr id="17802" name="Group 5223"/>
                              <wpg:cNvGrpSpPr>
                                <a:grpSpLocks/>
                              </wpg:cNvGrpSpPr>
                              <wpg:grpSpPr bwMode="auto">
                                <a:xfrm>
                                  <a:off x="4560" y="11381"/>
                                  <a:ext cx="227" cy="593"/>
                                  <a:chOff x="4444" y="2685"/>
                                  <a:chExt cx="255" cy="720"/>
                                </a:xfrm>
                              </wpg:grpSpPr>
                              <wps:wsp>
                                <wps:cNvPr id="17803" name="AutoShape 5224"/>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04" name="AutoShape 5225"/>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7805" name="Rectangle 11659"/>
                              <wps:cNvSpPr>
                                <a:spLocks noChangeArrowheads="1"/>
                              </wps:cNvSpPr>
                              <wps:spPr bwMode="auto">
                                <a:xfrm>
                                  <a:off x="3709" y="10244"/>
                                  <a:ext cx="1361" cy="1304"/>
                                </a:xfrm>
                                <a:prstGeom prst="rect">
                                  <a:avLst/>
                                </a:prstGeom>
                                <a:solidFill>
                                  <a:srgbClr val="FFFFFF"/>
                                </a:solidFill>
                                <a:ln w="9525">
                                  <a:solidFill>
                                    <a:srgbClr val="000000"/>
                                  </a:solidFill>
                                  <a:miter lim="800000"/>
                                  <a:headEnd/>
                                  <a:tailEnd/>
                                </a:ln>
                              </wps:spPr>
                              <wps:txbx>
                                <w:txbxContent>
                                  <w:p w:rsidR="00862F6C" w:rsidRPr="00B80439" w:rsidRDefault="00862F6C" w:rsidP="0016531F">
                                    <w:pPr>
                                      <w:spacing w:before="120"/>
                                      <w:jc w:val="center"/>
                                      <w:rPr>
                                        <w:rFonts w:asciiTheme="majorHAnsi" w:hAnsiTheme="majorHAnsi" w:cstheme="majorHAnsi"/>
                                        <w:sz w:val="18"/>
                                        <w:szCs w:val="18"/>
                                      </w:rPr>
                                    </w:pPr>
                                    <w:r w:rsidRPr="00B80439">
                                      <w:rPr>
                                        <w:rFonts w:asciiTheme="majorHAnsi" w:hAnsiTheme="majorHAnsi" w:cstheme="majorHAnsi"/>
                                        <w:sz w:val="18"/>
                                        <w:szCs w:val="18"/>
                                      </w:rPr>
                                      <w:t xml:space="preserve">Finished </w:t>
                                    </w:r>
                                  </w:p>
                                  <w:p w:rsidR="00862F6C" w:rsidRPr="00B80439" w:rsidRDefault="00862F6C" w:rsidP="0016531F">
                                    <w:pPr>
                                      <w:jc w:val="center"/>
                                      <w:rPr>
                                        <w:rFonts w:asciiTheme="majorHAnsi" w:hAnsiTheme="majorHAnsi" w:cstheme="majorHAnsi"/>
                                        <w:sz w:val="18"/>
                                        <w:szCs w:val="18"/>
                                      </w:rPr>
                                    </w:pPr>
                                    <w:r w:rsidRPr="00B80439">
                                      <w:rPr>
                                        <w:rFonts w:asciiTheme="majorHAnsi" w:hAnsiTheme="majorHAnsi" w:cstheme="majorHAnsi"/>
                                        <w:sz w:val="18"/>
                                        <w:szCs w:val="18"/>
                                      </w:rPr>
                                      <w:t>Cooling</w:t>
                                    </w:r>
                                  </w:p>
                                </w:txbxContent>
                              </wps:txbx>
                              <wps:bodyPr rot="0" vert="horz" wrap="square" lIns="91440" tIns="45720" rIns="91440" bIns="45720" anchor="t" anchorCtr="0" upright="1">
                                <a:noAutofit/>
                              </wps:bodyPr>
                            </wps:wsp>
                            <wps:wsp>
                              <wps:cNvPr id="17806" name="Text Box 5251"/>
                              <wps:cNvSpPr txBox="1">
                                <a:spLocks noChangeAspect="1" noChangeArrowheads="1"/>
                              </wps:cNvSpPr>
                              <wps:spPr bwMode="auto">
                                <a:xfrm>
                                  <a:off x="4675" y="14292"/>
                                  <a:ext cx="3358"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0439" w:rsidRDefault="00862F6C" w:rsidP="00B97E93">
                                    <w:pPr>
                                      <w:rPr>
                                        <w:rFonts w:asciiTheme="majorHAnsi" w:hAnsiTheme="majorHAnsi" w:cstheme="majorHAnsi"/>
                                        <w:sz w:val="18"/>
                                        <w:szCs w:val="18"/>
                                      </w:rPr>
                                    </w:pPr>
                                    <w:r>
                                      <w:rPr>
                                        <w:rFonts w:asciiTheme="majorHAnsi" w:hAnsiTheme="majorHAnsi" w:cstheme="majorHAnsi"/>
                                        <w:sz w:val="18"/>
                                        <w:szCs w:val="18"/>
                                      </w:rPr>
                                      <w:t>S</w:t>
                                    </w:r>
                                    <w:r w:rsidRPr="00B80439">
                                      <w:rPr>
                                        <w:rFonts w:asciiTheme="majorHAnsi" w:hAnsiTheme="majorHAnsi" w:cstheme="majorHAnsi"/>
                                        <w:sz w:val="18"/>
                                        <w:szCs w:val="18"/>
                                      </w:rPr>
                                      <w:t xml:space="preserve">top </w:t>
                                    </w:r>
                                  </w:p>
                                </w:txbxContent>
                              </wps:txbx>
                              <wps:bodyPr rot="0" vert="horz" wrap="square" lIns="91440" tIns="45720" rIns="91440" bIns="45720" anchor="t" anchorCtr="0" upright="1">
                                <a:noAutofit/>
                              </wps:bodyPr>
                            </wps:wsp>
                            <wpg:grpSp>
                              <wpg:cNvPr id="17807" name="Group 5252"/>
                              <wpg:cNvGrpSpPr>
                                <a:grpSpLocks/>
                              </wpg:cNvGrpSpPr>
                              <wpg:grpSpPr bwMode="auto">
                                <a:xfrm>
                                  <a:off x="4542" y="14148"/>
                                  <a:ext cx="227" cy="534"/>
                                  <a:chOff x="4444" y="2685"/>
                                  <a:chExt cx="255" cy="720"/>
                                </a:xfrm>
                              </wpg:grpSpPr>
                              <wps:wsp>
                                <wps:cNvPr id="17808" name="AutoShape 5253"/>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09" name="AutoShape 5254"/>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7810" name="Text Box 10097"/>
                              <wps:cNvSpPr txBox="1">
                                <a:spLocks noChangeAspect="1" noChangeArrowheads="1"/>
                              </wps:cNvSpPr>
                              <wps:spPr bwMode="auto">
                                <a:xfrm>
                                  <a:off x="4690" y="15972"/>
                                  <a:ext cx="3358" cy="4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B80439" w:rsidRDefault="00862F6C" w:rsidP="00F44A6C">
                                    <w:pPr>
                                      <w:rPr>
                                        <w:rFonts w:asciiTheme="majorHAnsi" w:hAnsiTheme="majorHAnsi" w:cstheme="majorHAnsi"/>
                                        <w:sz w:val="18"/>
                                        <w:szCs w:val="18"/>
                                      </w:rPr>
                                    </w:pPr>
                                    <w:r>
                                      <w:rPr>
                                        <w:rFonts w:asciiTheme="majorHAnsi" w:hAnsiTheme="majorHAnsi" w:cstheme="majorHAnsi"/>
                                        <w:sz w:val="18"/>
                                        <w:szCs w:val="18"/>
                                      </w:rPr>
                                      <w:t>(FV642</w:t>
                                    </w:r>
                                    <w:r w:rsidRPr="00B80439">
                                      <w:rPr>
                                        <w:rFonts w:asciiTheme="majorHAnsi" w:hAnsiTheme="majorHAnsi" w:cstheme="majorHAnsi"/>
                                        <w:sz w:val="18"/>
                                        <w:szCs w:val="18"/>
                                      </w:rPr>
                                      <w:t xml:space="preserve"> &amp; </w:t>
                                    </w:r>
                                    <w:r>
                                      <w:rPr>
                                        <w:rFonts w:asciiTheme="majorHAnsi" w:hAnsiTheme="majorHAnsi" w:cstheme="majorHAnsi"/>
                                        <w:sz w:val="18"/>
                                        <w:szCs w:val="18"/>
                                      </w:rPr>
                                      <w:t>FV680) closed</w:t>
                                    </w:r>
                                    <w:r w:rsidRPr="00B80439">
                                      <w:rPr>
                                        <w:rFonts w:asciiTheme="majorHAnsi" w:hAnsiTheme="majorHAnsi" w:cstheme="majorHAnsi"/>
                                        <w:sz w:val="18"/>
                                        <w:szCs w:val="18"/>
                                      </w:rPr>
                                      <w:t xml:space="preserve"> </w:t>
                                    </w:r>
                                  </w:p>
                                </w:txbxContent>
                              </wps:txbx>
                              <wps:bodyPr rot="0" vert="horz" wrap="square" lIns="91440" tIns="45720" rIns="91440" bIns="45720" anchor="t" anchorCtr="0" upright="1">
                                <a:noAutofit/>
                              </wps:bodyPr>
                            </wps:wsp>
                            <wpg:grpSp>
                              <wpg:cNvPr id="17813" name="Group 10098"/>
                              <wpg:cNvGrpSpPr>
                                <a:grpSpLocks/>
                              </wpg:cNvGrpSpPr>
                              <wpg:grpSpPr bwMode="auto">
                                <a:xfrm>
                                  <a:off x="4500" y="15858"/>
                                  <a:ext cx="227" cy="487"/>
                                  <a:chOff x="4444" y="2685"/>
                                  <a:chExt cx="255" cy="720"/>
                                </a:xfrm>
                              </wpg:grpSpPr>
                              <wps:wsp>
                                <wps:cNvPr id="17814" name="AutoShape 10099"/>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56" name="AutoShape 10100"/>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28857" name="Group 14283"/>
                              <wpg:cNvGrpSpPr>
                                <a:grpSpLocks/>
                              </wpg:cNvGrpSpPr>
                              <wpg:grpSpPr bwMode="auto">
                                <a:xfrm>
                                  <a:off x="3733" y="11873"/>
                                  <a:ext cx="5980" cy="2379"/>
                                  <a:chOff x="3658" y="11856"/>
                                  <a:chExt cx="5980" cy="2154"/>
                                </a:xfrm>
                              </wpg:grpSpPr>
                              <wps:wsp>
                                <wps:cNvPr id="28858" name="Text Box 6329"/>
                                <wps:cNvSpPr txBox="1">
                                  <a:spLocks noChangeArrowheads="1"/>
                                </wps:cNvSpPr>
                                <wps:spPr bwMode="auto">
                                  <a:xfrm>
                                    <a:off x="5011" y="11856"/>
                                    <a:ext cx="2324" cy="2154"/>
                                  </a:xfrm>
                                  <a:prstGeom prst="rect">
                                    <a:avLst/>
                                  </a:prstGeom>
                                  <a:solidFill>
                                    <a:srgbClr val="FFFFFF"/>
                                  </a:solidFill>
                                  <a:ln w="9525">
                                    <a:solidFill>
                                      <a:srgbClr val="000000"/>
                                    </a:solidFill>
                                    <a:miter lim="800000"/>
                                    <a:headEnd/>
                                    <a:tailEnd/>
                                  </a:ln>
                                </wps:spPr>
                                <wps:txbx>
                                  <w:txbxContent>
                                    <w:p w:rsidR="00862F6C" w:rsidRPr="00B80439" w:rsidRDefault="00862F6C" w:rsidP="00AD3EAE">
                                      <w:pPr>
                                        <w:spacing w:line="264" w:lineRule="auto"/>
                                        <w:rPr>
                                          <w:rFonts w:asciiTheme="majorHAnsi" w:hAnsiTheme="majorHAnsi" w:cstheme="majorHAnsi"/>
                                          <w:sz w:val="18"/>
                                          <w:szCs w:val="18"/>
                                        </w:rPr>
                                      </w:pPr>
                                      <w:r w:rsidRPr="00B80439">
                                        <w:rPr>
                                          <w:rFonts w:asciiTheme="majorHAnsi" w:hAnsiTheme="majorHAnsi" w:cstheme="majorHAnsi"/>
                                          <w:sz w:val="18"/>
                                          <w:szCs w:val="18"/>
                                        </w:rPr>
                                        <w:t>CV602 regulated</w:t>
                                      </w:r>
                                    </w:p>
                                    <w:p w:rsidR="00862F6C" w:rsidRPr="00B80439" w:rsidRDefault="00862F6C" w:rsidP="00AD3EAE">
                                      <w:pPr>
                                        <w:spacing w:line="264" w:lineRule="auto"/>
                                        <w:rPr>
                                          <w:rFonts w:asciiTheme="majorHAnsi" w:hAnsiTheme="majorHAnsi" w:cstheme="majorHAnsi"/>
                                          <w:sz w:val="18"/>
                                          <w:szCs w:val="18"/>
                                        </w:rPr>
                                      </w:pPr>
                                      <w:r w:rsidRPr="00B80439">
                                        <w:rPr>
                                          <w:rFonts w:asciiTheme="majorHAnsi" w:hAnsiTheme="majorHAnsi" w:cstheme="majorHAnsi"/>
                                          <w:sz w:val="18"/>
                                          <w:szCs w:val="18"/>
                                        </w:rPr>
                                        <w:t>LT682=LT682setPoint</w:t>
                                      </w:r>
                                    </w:p>
                                    <w:p w:rsidR="00862F6C" w:rsidRPr="00B80439" w:rsidRDefault="00862F6C" w:rsidP="00AD3EAE">
                                      <w:pPr>
                                        <w:rPr>
                                          <w:rFonts w:asciiTheme="majorHAnsi" w:hAnsiTheme="majorHAnsi" w:cstheme="majorHAnsi"/>
                                          <w:sz w:val="18"/>
                                          <w:szCs w:val="18"/>
                                        </w:rPr>
                                      </w:pPr>
                                      <w:r>
                                        <w:rPr>
                                          <w:rFonts w:asciiTheme="majorHAnsi" w:hAnsiTheme="majorHAnsi" w:cstheme="majorHAnsi"/>
                                          <w:sz w:val="18"/>
                                          <w:szCs w:val="18"/>
                                        </w:rPr>
                                        <w:t>FT583&lt;FT583limi</w:t>
                                      </w:r>
                                      <w:r w:rsidRPr="00B80439">
                                        <w:rPr>
                                          <w:rFonts w:asciiTheme="majorHAnsi" w:hAnsiTheme="majorHAnsi" w:cstheme="majorHAnsi"/>
                                          <w:sz w:val="18"/>
                                          <w:szCs w:val="18"/>
                                        </w:rPr>
                                        <w:t>t</w:t>
                                      </w:r>
                                    </w:p>
                                    <w:p w:rsidR="00862F6C" w:rsidRPr="00B80439" w:rsidRDefault="00862F6C" w:rsidP="00AD3EAE">
                                      <w:pPr>
                                        <w:rPr>
                                          <w:rFonts w:asciiTheme="majorHAnsi" w:hAnsiTheme="majorHAnsi" w:cstheme="majorHAnsi"/>
                                          <w:sz w:val="18"/>
                                          <w:szCs w:val="18"/>
                                        </w:rPr>
                                      </w:pPr>
                                      <w:r w:rsidRPr="00B80439">
                                        <w:rPr>
                                          <w:rFonts w:asciiTheme="majorHAnsi" w:hAnsiTheme="majorHAnsi" w:cstheme="majorHAnsi"/>
                                          <w:sz w:val="18"/>
                                          <w:szCs w:val="18"/>
                                        </w:rPr>
                                        <w:t>PT68</w:t>
                                      </w:r>
                                      <w:r>
                                        <w:rPr>
                                          <w:rFonts w:asciiTheme="majorHAnsi" w:hAnsiTheme="majorHAnsi" w:cstheme="majorHAnsi"/>
                                          <w:sz w:val="18"/>
                                          <w:szCs w:val="18"/>
                                        </w:rPr>
                                        <w:t>1</w:t>
                                      </w:r>
                                      <w:r w:rsidRPr="00B80439">
                                        <w:rPr>
                                          <w:rFonts w:asciiTheme="majorHAnsi" w:hAnsiTheme="majorHAnsi" w:cstheme="majorHAnsi"/>
                                          <w:sz w:val="18"/>
                                          <w:szCs w:val="18"/>
                                        </w:rPr>
                                        <w:t>&lt;PT68</w:t>
                                      </w:r>
                                      <w:r>
                                        <w:rPr>
                                          <w:rFonts w:asciiTheme="majorHAnsi" w:hAnsiTheme="majorHAnsi" w:cstheme="majorHAnsi"/>
                                          <w:sz w:val="18"/>
                                          <w:szCs w:val="18"/>
                                        </w:rPr>
                                        <w:t>1</w:t>
                                      </w:r>
                                      <w:r w:rsidRPr="00B80439">
                                        <w:rPr>
                                          <w:rFonts w:asciiTheme="majorHAnsi" w:hAnsiTheme="majorHAnsi" w:cstheme="majorHAnsi"/>
                                          <w:sz w:val="18"/>
                                          <w:szCs w:val="18"/>
                                        </w:rPr>
                                        <w:t>Max</w:t>
                                      </w:r>
                                    </w:p>
                                    <w:p w:rsidR="00862F6C" w:rsidRDefault="00862F6C" w:rsidP="00B80439">
                                      <w:pPr>
                                        <w:spacing w:before="40" w:line="264" w:lineRule="auto"/>
                                        <w:rPr>
                                          <w:rFonts w:asciiTheme="majorHAnsi" w:hAnsiTheme="majorHAnsi" w:cstheme="majorHAnsi"/>
                                          <w:sz w:val="18"/>
                                          <w:szCs w:val="18"/>
                                        </w:rPr>
                                      </w:pPr>
                                      <w:r>
                                        <w:rPr>
                                          <w:rFonts w:asciiTheme="majorHAnsi" w:hAnsiTheme="majorHAnsi" w:cstheme="majorHAnsi"/>
                                          <w:sz w:val="18"/>
                                          <w:szCs w:val="18"/>
                                        </w:rPr>
                                        <w:t>CV583 regulated</w:t>
                                      </w:r>
                                    </w:p>
                                    <w:p w:rsidR="00862F6C" w:rsidRDefault="00862F6C" w:rsidP="00AD3EAE">
                                      <w:pPr>
                                        <w:spacing w:line="312" w:lineRule="auto"/>
                                        <w:rPr>
                                          <w:rFonts w:asciiTheme="majorHAnsi" w:hAnsiTheme="majorHAnsi" w:cstheme="majorHAnsi"/>
                                          <w:sz w:val="18"/>
                                          <w:szCs w:val="18"/>
                                        </w:rPr>
                                      </w:pPr>
                                      <w:r>
                                        <w:rPr>
                                          <w:rFonts w:asciiTheme="majorHAnsi" w:hAnsiTheme="majorHAnsi" w:cstheme="majorHAnsi"/>
                                          <w:sz w:val="18"/>
                                          <w:szCs w:val="18"/>
                                        </w:rPr>
                                        <w:t>PT681=PT681setpoint</w:t>
                                      </w:r>
                                    </w:p>
                                    <w:p w:rsidR="00862F6C" w:rsidRDefault="00862F6C" w:rsidP="006A7A49">
                                      <w:pPr>
                                        <w:spacing w:line="264" w:lineRule="auto"/>
                                        <w:rPr>
                                          <w:rFonts w:asciiTheme="majorHAnsi" w:hAnsiTheme="majorHAnsi" w:cstheme="majorHAnsi"/>
                                          <w:sz w:val="18"/>
                                          <w:szCs w:val="18"/>
                                        </w:rPr>
                                      </w:pPr>
                                      <w:r>
                                        <w:rPr>
                                          <w:rFonts w:asciiTheme="majorHAnsi" w:hAnsiTheme="majorHAnsi" w:cstheme="majorHAnsi"/>
                                          <w:sz w:val="18"/>
                                          <w:szCs w:val="18"/>
                                        </w:rPr>
                                        <w:t>CV581 regulated</w:t>
                                      </w:r>
                                    </w:p>
                                    <w:p w:rsidR="00862F6C" w:rsidRPr="003A25FB" w:rsidRDefault="00862F6C" w:rsidP="006A7A49">
                                      <w:pPr>
                                        <w:rPr>
                                          <w:szCs w:val="18"/>
                                        </w:rPr>
                                      </w:pPr>
                                      <w:r>
                                        <w:rPr>
                                          <w:rFonts w:asciiTheme="majorHAnsi" w:hAnsiTheme="majorHAnsi" w:cstheme="majorHAnsi"/>
                                          <w:sz w:val="18"/>
                                          <w:szCs w:val="18"/>
                                        </w:rPr>
                                        <w:t>PT660=PT660setpoint OR</w:t>
                                      </w:r>
                                    </w:p>
                                    <w:p w:rsidR="00862F6C" w:rsidRDefault="00862F6C" w:rsidP="006A7A49">
                                      <w:pPr>
                                        <w:spacing w:line="312" w:lineRule="auto"/>
                                        <w:rPr>
                                          <w:rFonts w:asciiTheme="majorHAnsi" w:hAnsiTheme="majorHAnsi" w:cstheme="majorHAnsi"/>
                                          <w:sz w:val="18"/>
                                          <w:szCs w:val="18"/>
                                        </w:rPr>
                                      </w:pPr>
                                      <w:r>
                                        <w:rPr>
                                          <w:rFonts w:asciiTheme="majorHAnsi" w:hAnsiTheme="majorHAnsi" w:cstheme="majorHAnsi"/>
                                          <w:sz w:val="18"/>
                                          <w:szCs w:val="18"/>
                                        </w:rPr>
                                        <w:t>PT661=PT660setpoint</w:t>
                                      </w:r>
                                    </w:p>
                                    <w:p w:rsidR="00862F6C" w:rsidRDefault="00862F6C" w:rsidP="00AD3EAE">
                                      <w:pPr>
                                        <w:spacing w:line="312" w:lineRule="auto"/>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8859" name="Rectangle 11660"/>
                                <wps:cNvSpPr>
                                  <a:spLocks noChangeArrowheads="1"/>
                                </wps:cNvSpPr>
                                <wps:spPr bwMode="auto">
                                  <a:xfrm>
                                    <a:off x="3658" y="11856"/>
                                    <a:ext cx="1361" cy="2154"/>
                                  </a:xfrm>
                                  <a:prstGeom prst="rect">
                                    <a:avLst/>
                                  </a:prstGeom>
                                  <a:solidFill>
                                    <a:srgbClr val="FFFFFF"/>
                                  </a:solidFill>
                                  <a:ln w="9525">
                                    <a:solidFill>
                                      <a:srgbClr val="000000"/>
                                    </a:solidFill>
                                    <a:miter lim="800000"/>
                                    <a:headEnd/>
                                    <a:tailEnd/>
                                  </a:ln>
                                </wps:spPr>
                                <wps:txbx>
                                  <w:txbxContent>
                                    <w:p w:rsidR="00862F6C" w:rsidRPr="00B80439" w:rsidRDefault="00862F6C" w:rsidP="0016531F">
                                      <w:pPr>
                                        <w:spacing w:before="120"/>
                                        <w:jc w:val="center"/>
                                        <w:rPr>
                                          <w:rFonts w:asciiTheme="majorHAnsi" w:hAnsiTheme="majorHAnsi" w:cstheme="majorHAnsi"/>
                                          <w:sz w:val="18"/>
                                          <w:szCs w:val="18"/>
                                        </w:rPr>
                                      </w:pPr>
                                      <w:r w:rsidRPr="00B80439">
                                        <w:rPr>
                                          <w:rFonts w:asciiTheme="majorHAnsi" w:hAnsiTheme="majorHAnsi" w:cstheme="majorHAnsi"/>
                                          <w:sz w:val="18"/>
                                          <w:szCs w:val="18"/>
                                        </w:rPr>
                                        <w:t>Regulation</w:t>
                                      </w:r>
                                    </w:p>
                                  </w:txbxContent>
                                </wps:txbx>
                                <wps:bodyPr rot="0" vert="horz" wrap="square" lIns="91440" tIns="45720" rIns="91440" bIns="45720" anchor="t" anchorCtr="0" upright="1">
                                  <a:noAutofit/>
                                </wps:bodyPr>
                              </wps:wsp>
                              <wps:wsp>
                                <wps:cNvPr id="28860" name="Text Box 11663"/>
                                <wps:cNvSpPr txBox="1">
                                  <a:spLocks noChangeArrowheads="1"/>
                                </wps:cNvSpPr>
                                <wps:spPr bwMode="auto">
                                  <a:xfrm>
                                    <a:off x="7314" y="11856"/>
                                    <a:ext cx="2324" cy="2154"/>
                                  </a:xfrm>
                                  <a:prstGeom prst="rect">
                                    <a:avLst/>
                                  </a:prstGeom>
                                  <a:solidFill>
                                    <a:srgbClr val="FFFFFF"/>
                                  </a:solidFill>
                                  <a:ln w="9525">
                                    <a:solidFill>
                                      <a:srgbClr val="000000"/>
                                    </a:solidFill>
                                    <a:miter lim="800000"/>
                                    <a:headEnd/>
                                    <a:tailEnd/>
                                  </a:ln>
                                </wps:spPr>
                                <wps:txbx>
                                  <w:txbxContent>
                                    <w:p w:rsidR="00862F6C" w:rsidRPr="00B80439" w:rsidRDefault="00862F6C" w:rsidP="0046318A">
                                      <w:pPr>
                                        <w:spacing w:before="40" w:line="264" w:lineRule="auto"/>
                                        <w:rPr>
                                          <w:rFonts w:asciiTheme="majorHAnsi" w:hAnsiTheme="majorHAnsi" w:cstheme="majorHAnsi"/>
                                          <w:sz w:val="18"/>
                                          <w:szCs w:val="18"/>
                                        </w:rPr>
                                      </w:pPr>
                                      <w:r w:rsidRPr="00B80439">
                                        <w:rPr>
                                          <w:rFonts w:asciiTheme="majorHAnsi" w:hAnsiTheme="majorHAnsi" w:cstheme="majorHAnsi"/>
                                          <w:sz w:val="18"/>
                                          <w:szCs w:val="18"/>
                                        </w:rPr>
                                        <w:t>CV680 regulated</w:t>
                                      </w:r>
                                    </w:p>
                                    <w:p w:rsidR="00862F6C" w:rsidRPr="00B80439" w:rsidRDefault="00862F6C" w:rsidP="0046318A">
                                      <w:pPr>
                                        <w:spacing w:line="264" w:lineRule="auto"/>
                                        <w:rPr>
                                          <w:rFonts w:asciiTheme="majorHAnsi" w:hAnsiTheme="majorHAnsi" w:cstheme="majorHAnsi"/>
                                          <w:sz w:val="18"/>
                                          <w:szCs w:val="18"/>
                                        </w:rPr>
                                      </w:pPr>
                                      <w:r w:rsidRPr="00B80439">
                                        <w:rPr>
                                          <w:rFonts w:asciiTheme="majorHAnsi" w:hAnsiTheme="majorHAnsi" w:cstheme="majorHAnsi"/>
                                          <w:sz w:val="18"/>
                                          <w:szCs w:val="18"/>
                                        </w:rPr>
                                        <w:t>LT683=LT683setpoint</w:t>
                                      </w:r>
                                    </w:p>
                                    <w:p w:rsidR="00862F6C" w:rsidRPr="00B80439" w:rsidRDefault="00862F6C" w:rsidP="0046318A">
                                      <w:pPr>
                                        <w:rPr>
                                          <w:rFonts w:asciiTheme="majorHAnsi" w:hAnsiTheme="majorHAnsi" w:cstheme="majorHAnsi"/>
                                          <w:sz w:val="18"/>
                                          <w:szCs w:val="18"/>
                                        </w:rPr>
                                      </w:pPr>
                                      <w:r w:rsidRPr="00B80439">
                                        <w:rPr>
                                          <w:rFonts w:asciiTheme="majorHAnsi" w:hAnsiTheme="majorHAnsi" w:cstheme="majorHAnsi"/>
                                          <w:sz w:val="18"/>
                                          <w:szCs w:val="18"/>
                                        </w:rPr>
                                        <w:t>FT581&lt;FT581</w:t>
                                      </w:r>
                                      <w:r>
                                        <w:rPr>
                                          <w:rFonts w:asciiTheme="majorHAnsi" w:hAnsiTheme="majorHAnsi" w:cstheme="majorHAnsi"/>
                                          <w:sz w:val="18"/>
                                          <w:szCs w:val="18"/>
                                        </w:rPr>
                                        <w:t>limi</w:t>
                                      </w:r>
                                      <w:r w:rsidRPr="00B80439">
                                        <w:rPr>
                                          <w:rFonts w:asciiTheme="majorHAnsi" w:hAnsiTheme="majorHAnsi" w:cstheme="majorHAnsi"/>
                                          <w:sz w:val="18"/>
                                          <w:szCs w:val="18"/>
                                        </w:rPr>
                                        <w:t>t</w:t>
                                      </w:r>
                                    </w:p>
                                    <w:p w:rsidR="00862F6C" w:rsidRPr="00B80439" w:rsidRDefault="00862F6C" w:rsidP="0046318A">
                                      <w:pPr>
                                        <w:spacing w:line="314" w:lineRule="auto"/>
                                        <w:rPr>
                                          <w:rFonts w:asciiTheme="majorHAnsi" w:hAnsiTheme="majorHAnsi" w:cstheme="majorHAnsi"/>
                                          <w:sz w:val="18"/>
                                          <w:szCs w:val="18"/>
                                        </w:rPr>
                                      </w:pPr>
                                      <w:r w:rsidRPr="00B80439">
                                        <w:rPr>
                                          <w:rFonts w:asciiTheme="majorHAnsi" w:hAnsiTheme="majorHAnsi" w:cstheme="majorHAnsi"/>
                                          <w:sz w:val="18"/>
                                          <w:szCs w:val="18"/>
                                        </w:rPr>
                                        <w:t>PT660&lt;PT660Max</w:t>
                                      </w:r>
                                    </w:p>
                                    <w:p w:rsidR="00862F6C" w:rsidRDefault="00862F6C" w:rsidP="0046318A">
                                      <w:pPr>
                                        <w:spacing w:line="312" w:lineRule="auto"/>
                                        <w:rPr>
                                          <w:rFonts w:asciiTheme="majorHAnsi" w:hAnsiTheme="majorHAnsi" w:cstheme="majorHAnsi"/>
                                          <w:sz w:val="18"/>
                                          <w:szCs w:val="18"/>
                                        </w:rPr>
                                      </w:pPr>
                                      <w:r>
                                        <w:rPr>
                                          <w:rFonts w:asciiTheme="majorHAnsi" w:hAnsiTheme="majorHAnsi" w:cstheme="majorHAnsi"/>
                                          <w:sz w:val="18"/>
                                          <w:szCs w:val="18"/>
                                        </w:rPr>
                                        <w:t>FV642, FV640 opened</w:t>
                                      </w:r>
                                    </w:p>
                                    <w:p w:rsidR="00862F6C" w:rsidRPr="00B80439" w:rsidRDefault="00862F6C" w:rsidP="0046318A">
                                      <w:pPr>
                                        <w:spacing w:line="312" w:lineRule="auto"/>
                                        <w:rPr>
                                          <w:rFonts w:asciiTheme="majorHAnsi" w:hAnsiTheme="majorHAnsi" w:cstheme="majorHAnsi"/>
                                          <w:sz w:val="18"/>
                                          <w:szCs w:val="18"/>
                                        </w:rPr>
                                      </w:pPr>
                                      <w:r>
                                        <w:rPr>
                                          <w:rFonts w:asciiTheme="majorHAnsi" w:hAnsiTheme="majorHAnsi" w:cstheme="majorHAnsi"/>
                                          <w:sz w:val="18"/>
                                          <w:szCs w:val="18"/>
                                        </w:rPr>
                                        <w:t>FV680 opened</w:t>
                                      </w:r>
                                    </w:p>
                                  </w:txbxContent>
                                </wps:txbx>
                                <wps:bodyPr rot="0" vert="horz" wrap="square" lIns="91440" tIns="45720" rIns="91440" bIns="45720" anchor="t" anchorCtr="0" upright="1">
                                  <a:noAutofit/>
                                </wps:bodyPr>
                              </wps:wsp>
                            </wpg:grpSp>
                            <wps:wsp>
                              <wps:cNvPr id="28861" name="Text Box 12054"/>
                              <wps:cNvSpPr txBox="1">
                                <a:spLocks noChangeArrowheads="1"/>
                              </wps:cNvSpPr>
                              <wps:spPr bwMode="auto">
                                <a:xfrm>
                                  <a:off x="7296" y="10244"/>
                                  <a:ext cx="2324" cy="1304"/>
                                </a:xfrm>
                                <a:prstGeom prst="rect">
                                  <a:avLst/>
                                </a:prstGeom>
                                <a:solidFill>
                                  <a:srgbClr val="FFFFFF"/>
                                </a:solidFill>
                                <a:ln w="9525">
                                  <a:solidFill>
                                    <a:srgbClr val="000000"/>
                                  </a:solidFill>
                                  <a:miter lim="800000"/>
                                  <a:headEnd/>
                                  <a:tailEnd/>
                                </a:ln>
                              </wps:spPr>
                              <wps:txbx>
                                <w:txbxContent>
                                  <w:p w:rsidR="00862F6C" w:rsidRDefault="00862F6C" w:rsidP="001A656F">
                                    <w:pPr>
                                      <w:spacing w:line="264" w:lineRule="auto"/>
                                      <w:rPr>
                                        <w:rFonts w:asciiTheme="majorHAnsi" w:hAnsiTheme="majorHAnsi" w:cstheme="majorHAnsi"/>
                                        <w:sz w:val="18"/>
                                        <w:szCs w:val="18"/>
                                      </w:rPr>
                                    </w:pPr>
                                    <w:r>
                                      <w:rPr>
                                        <w:rFonts w:asciiTheme="majorHAnsi" w:hAnsiTheme="majorHAnsi" w:cstheme="majorHAnsi"/>
                                        <w:sz w:val="18"/>
                                        <w:szCs w:val="18"/>
                                      </w:rPr>
                                      <w:t>CV583 regulated</w:t>
                                    </w:r>
                                  </w:p>
                                  <w:p w:rsidR="00862F6C" w:rsidRDefault="00862F6C" w:rsidP="001A656F">
                                    <w:pPr>
                                      <w:spacing w:line="312" w:lineRule="auto"/>
                                      <w:rPr>
                                        <w:rFonts w:asciiTheme="majorHAnsi" w:hAnsiTheme="majorHAnsi" w:cstheme="majorHAnsi"/>
                                        <w:sz w:val="18"/>
                                        <w:szCs w:val="18"/>
                                      </w:rPr>
                                    </w:pPr>
                                    <w:r>
                                      <w:rPr>
                                        <w:rFonts w:asciiTheme="majorHAnsi" w:hAnsiTheme="majorHAnsi" w:cstheme="majorHAnsi"/>
                                        <w:sz w:val="18"/>
                                        <w:szCs w:val="18"/>
                                      </w:rPr>
                                      <w:t>PT681=PT681setpoint</w:t>
                                    </w:r>
                                  </w:p>
                                </w:txbxContent>
                              </wps:txbx>
                              <wps:bodyPr rot="0" vert="horz" wrap="square" lIns="91440" tIns="45720" rIns="91440" bIns="45720" anchor="t" anchorCtr="0" upright="1">
                                <a:noAutofit/>
                              </wps:bodyPr>
                            </wps:wsp>
                            <wps:wsp>
                              <wps:cNvPr id="28862" name="AutoShape 12494"/>
                              <wps:cNvCnPr>
                                <a:cxnSpLocks noChangeShapeType="1"/>
                              </wps:cNvCnPr>
                              <wps:spPr bwMode="auto">
                                <a:xfrm>
                                  <a:off x="4553" y="568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63" name="AutoShape 5229"/>
                              <wps:cNvCnPr>
                                <a:cxnSpLocks noChangeShapeType="1"/>
                              </wps:cNvCnPr>
                              <wps:spPr bwMode="auto">
                                <a:xfrm>
                                  <a:off x="4672" y="5391"/>
                                  <a:ext cx="0" cy="130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64" name="AutoShape 5230"/>
                              <wps:cNvCnPr>
                                <a:cxnSpLocks noChangeShapeType="1"/>
                              </wps:cNvCnPr>
                              <wps:spPr bwMode="auto">
                                <a:xfrm>
                                  <a:off x="4555" y="654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65" name="Rectangle 12495"/>
                              <wps:cNvSpPr>
                                <a:spLocks noChangeArrowheads="1"/>
                              </wps:cNvSpPr>
                              <wps:spPr bwMode="auto">
                                <a:xfrm>
                                  <a:off x="3988" y="5827"/>
                                  <a:ext cx="2783" cy="580"/>
                                </a:xfrm>
                                <a:prstGeom prst="rect">
                                  <a:avLst/>
                                </a:prstGeom>
                                <a:solidFill>
                                  <a:srgbClr val="FFFFFF"/>
                                </a:solidFill>
                                <a:ln w="9525">
                                  <a:solidFill>
                                    <a:srgbClr val="000000"/>
                                  </a:solidFill>
                                  <a:miter lim="800000"/>
                                  <a:headEnd/>
                                  <a:tailEnd/>
                                </a:ln>
                              </wps:spPr>
                              <wps:txbx>
                                <w:txbxContent>
                                  <w:p w:rsidR="00862F6C" w:rsidRPr="002025CF" w:rsidRDefault="00862F6C" w:rsidP="00F81D70">
                                    <w:pPr>
                                      <w:jc w:val="center"/>
                                      <w:rPr>
                                        <w:rFonts w:asciiTheme="majorHAnsi" w:hAnsiTheme="majorHAnsi" w:cstheme="majorHAnsi"/>
                                        <w:sz w:val="18"/>
                                        <w:szCs w:val="18"/>
                                      </w:rPr>
                                    </w:pPr>
                                    <w:r w:rsidRPr="004F5F38">
                                      <w:rPr>
                                        <w:rFonts w:asciiTheme="majorHAnsi" w:hAnsiTheme="majorHAnsi" w:cstheme="majorHAnsi"/>
                                        <w:sz w:val="18"/>
                                        <w:szCs w:val="18"/>
                                      </w:rPr>
                                      <w:t>“</w:t>
                                    </w:r>
                                    <w:r>
                                      <w:rPr>
                                        <w:rFonts w:asciiTheme="majorHAnsi" w:hAnsiTheme="majorHAnsi" w:cstheme="majorHAnsi"/>
                                        <w:sz w:val="18"/>
                                        <w:szCs w:val="18"/>
                                      </w:rPr>
                                      <w:t xml:space="preserve"> </w:t>
                                    </w:r>
                                    <w:r w:rsidRPr="004F5F38">
                                      <w:rPr>
                                        <w:rFonts w:asciiTheme="majorHAnsi" w:hAnsiTheme="majorHAnsi" w:cstheme="majorHAnsi"/>
                                        <w:sz w:val="18"/>
                                        <w:szCs w:val="18"/>
                                      </w:rPr>
                                      <w:t>Have</w:t>
                                    </w:r>
                                    <w:r w:rsidRPr="002025CF">
                                      <w:rPr>
                                        <w:rFonts w:asciiTheme="majorHAnsi" w:hAnsiTheme="majorHAnsi" w:cstheme="majorHAnsi"/>
                                        <w:sz w:val="18"/>
                                        <w:szCs w:val="18"/>
                                      </w:rPr>
                                      <w:t xml:space="preserve"> you </w:t>
                                    </w:r>
                                    <w:r w:rsidRPr="004F5F38">
                                      <w:rPr>
                                        <w:rFonts w:asciiTheme="majorHAnsi" w:hAnsiTheme="majorHAnsi" w:cstheme="majorHAnsi"/>
                                        <w:sz w:val="18"/>
                                        <w:szCs w:val="18"/>
                                      </w:rPr>
                                      <w:t xml:space="preserve">chosen </w:t>
                                    </w:r>
                                    <w:r w:rsidRPr="002025CF">
                                      <w:rPr>
                                        <w:rFonts w:asciiTheme="majorHAnsi" w:hAnsiTheme="majorHAnsi" w:cstheme="majorHAnsi"/>
                                        <w:sz w:val="18"/>
                                        <w:szCs w:val="18"/>
                                      </w:rPr>
                                      <w:t>the recovery circuit fo</w:t>
                                    </w:r>
                                    <w:r w:rsidRPr="004F5F38">
                                      <w:rPr>
                                        <w:rFonts w:asciiTheme="majorHAnsi" w:hAnsiTheme="majorHAnsi" w:cstheme="majorHAnsi"/>
                                        <w:sz w:val="18"/>
                                        <w:szCs w:val="18"/>
                                      </w:rPr>
                                      <w:t>r the cryostat</w:t>
                                    </w:r>
                                    <w:r>
                                      <w:rPr>
                                        <w:rFonts w:asciiTheme="majorHAnsi" w:hAnsiTheme="majorHAnsi" w:cstheme="majorHAnsi"/>
                                        <w:sz w:val="18"/>
                                        <w:szCs w:val="18"/>
                                      </w:rPr>
                                      <w:t>? “</w:t>
                                    </w:r>
                                  </w:p>
                                </w:txbxContent>
                              </wps:txbx>
                              <wps:bodyPr rot="0" vert="horz" wrap="square" lIns="91440" tIns="45720" rIns="91440" bIns="45720" anchor="t" anchorCtr="0" upright="1">
                                <a:noAutofit/>
                              </wps:bodyPr>
                            </wps:wsp>
                            <wps:wsp>
                              <wps:cNvPr id="28866" name="Rectangle 12496"/>
                              <wps:cNvSpPr>
                                <a:spLocks noChangeArrowheads="1"/>
                              </wps:cNvSpPr>
                              <wps:spPr bwMode="auto">
                                <a:xfrm>
                                  <a:off x="4214" y="5011"/>
                                  <a:ext cx="1105" cy="548"/>
                                </a:xfrm>
                                <a:prstGeom prst="rect">
                                  <a:avLst/>
                                </a:prstGeom>
                                <a:solidFill>
                                  <a:srgbClr val="FFFFFF"/>
                                </a:solidFill>
                                <a:ln w="9525">
                                  <a:solidFill>
                                    <a:srgbClr val="000000"/>
                                  </a:solidFill>
                                  <a:miter lim="800000"/>
                                  <a:headEnd/>
                                  <a:tailEnd/>
                                </a:ln>
                              </wps:spPr>
                              <wps:txbx>
                                <w:txbxContent>
                                  <w:p w:rsidR="00862F6C" w:rsidRPr="00B80439" w:rsidRDefault="00862F6C" w:rsidP="00F81D70">
                                    <w:pPr>
                                      <w:spacing w:before="40"/>
                                      <w:jc w:val="center"/>
                                      <w:rPr>
                                        <w:rFonts w:asciiTheme="majorHAnsi" w:hAnsiTheme="majorHAnsi"/>
                                        <w:sz w:val="18"/>
                                        <w:szCs w:val="18"/>
                                      </w:rPr>
                                    </w:pPr>
                                    <w:r w:rsidRPr="00B80439">
                                      <w:rPr>
                                        <w:rFonts w:asciiTheme="majorHAnsi" w:hAnsiTheme="majorHAnsi"/>
                                        <w:sz w:val="18"/>
                                        <w:szCs w:val="18"/>
                                      </w:rPr>
                                      <w:t>Stop</w:t>
                                    </w:r>
                                  </w:p>
                                </w:txbxContent>
                              </wps:txbx>
                              <wps:bodyPr rot="0" vert="horz" wrap="square" lIns="91440" tIns="45720" rIns="91440" bIns="45720" anchor="t" anchorCtr="0" upright="1">
                                <a:noAutofit/>
                              </wps:bodyPr>
                            </wps:wsp>
                            <wps:wsp>
                              <wps:cNvPr id="28867" name="Text Box 12497"/>
                              <wps:cNvSpPr txBox="1">
                                <a:spLocks noChangeArrowheads="1"/>
                              </wps:cNvSpPr>
                              <wps:spPr bwMode="auto">
                                <a:xfrm>
                                  <a:off x="4810" y="6332"/>
                                  <a:ext cx="771" cy="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0439" w:rsidRDefault="00862F6C" w:rsidP="00F81D70">
                                    <w:pPr>
                                      <w:rPr>
                                        <w:rFonts w:asciiTheme="majorHAnsi" w:hAnsiTheme="majorHAnsi" w:cstheme="majorHAnsi"/>
                                        <w:sz w:val="18"/>
                                        <w:szCs w:val="18"/>
                                      </w:rPr>
                                    </w:pPr>
                                    <w:r>
                                      <w:rPr>
                                        <w:rFonts w:asciiTheme="majorHAnsi" w:hAnsiTheme="majorHAnsi" w:cstheme="majorHAnsi"/>
                                        <w:sz w:val="18"/>
                                        <w:szCs w:val="18"/>
                                      </w:rPr>
                                      <w:t>Yes</w:t>
                                    </w:r>
                                    <w:r w:rsidRPr="00B80439">
                                      <w:rPr>
                                        <w:rFonts w:asciiTheme="majorHAnsi" w:hAnsiTheme="majorHAnsi" w:cstheme="majorHAnsi"/>
                                        <w:sz w:val="18"/>
                                        <w:szCs w:val="18"/>
                                      </w:rPr>
                                      <w:t xml:space="preserve"> </w:t>
                                    </w:r>
                                  </w:p>
                                </w:txbxContent>
                              </wps:txbx>
                              <wps:bodyPr rot="0" vert="horz" wrap="square" lIns="91440" tIns="45720" rIns="91440" bIns="45720" anchor="t" anchorCtr="0" upright="1">
                                <a:noAutofit/>
                              </wps:bodyPr>
                            </wps:wsp>
                            <wpg:grpSp>
                              <wpg:cNvPr id="28868" name="Group 14284"/>
                              <wpg:cNvGrpSpPr>
                                <a:grpSpLocks/>
                              </wpg:cNvGrpSpPr>
                              <wpg:grpSpPr bwMode="auto">
                                <a:xfrm>
                                  <a:off x="3692" y="14613"/>
                                  <a:ext cx="5975" cy="1389"/>
                                  <a:chOff x="3692" y="14341"/>
                                  <a:chExt cx="5975" cy="1134"/>
                                </a:xfrm>
                              </wpg:grpSpPr>
                              <wps:wsp>
                                <wps:cNvPr id="28869" name="Text Box 10103"/>
                                <wps:cNvSpPr txBox="1">
                                  <a:spLocks noChangeArrowheads="1"/>
                                </wps:cNvSpPr>
                                <wps:spPr bwMode="auto">
                                  <a:xfrm>
                                    <a:off x="5047" y="14341"/>
                                    <a:ext cx="2268" cy="1134"/>
                                  </a:xfrm>
                                  <a:prstGeom prst="rect">
                                    <a:avLst/>
                                  </a:prstGeom>
                                  <a:solidFill>
                                    <a:srgbClr val="FFFFFF"/>
                                  </a:solidFill>
                                  <a:ln w="9525">
                                    <a:solidFill>
                                      <a:srgbClr val="000000"/>
                                    </a:solidFill>
                                    <a:miter lim="800000"/>
                                    <a:headEnd/>
                                    <a:tailEnd/>
                                  </a:ln>
                                </wps:spPr>
                                <wps:txbx>
                                  <w:txbxContent>
                                    <w:p w:rsidR="00862F6C" w:rsidRDefault="00862F6C" w:rsidP="00F44A6C">
                                      <w:pPr>
                                        <w:rPr>
                                          <w:rFonts w:asciiTheme="majorHAnsi" w:hAnsiTheme="majorHAnsi" w:cstheme="majorHAnsi"/>
                                          <w:sz w:val="18"/>
                                          <w:szCs w:val="18"/>
                                        </w:rPr>
                                      </w:pPr>
                                      <w:r>
                                        <w:rPr>
                                          <w:rFonts w:asciiTheme="majorHAnsi" w:hAnsiTheme="majorHAnsi" w:cstheme="majorHAnsi"/>
                                          <w:sz w:val="18"/>
                                          <w:szCs w:val="18"/>
                                        </w:rPr>
                                        <w:t xml:space="preserve">Close FV642, FV640 </w:t>
                                      </w:r>
                                    </w:p>
                                    <w:p w:rsidR="00862F6C" w:rsidRPr="00B80439" w:rsidRDefault="00862F6C" w:rsidP="00F44A6C">
                                      <w:pPr>
                                        <w:rPr>
                                          <w:rFonts w:asciiTheme="majorHAnsi" w:hAnsiTheme="majorHAnsi" w:cstheme="majorHAnsi"/>
                                          <w:sz w:val="18"/>
                                          <w:szCs w:val="18"/>
                                        </w:rPr>
                                      </w:pPr>
                                      <w:r>
                                        <w:rPr>
                                          <w:rFonts w:asciiTheme="majorHAnsi" w:hAnsiTheme="majorHAnsi" w:cstheme="majorHAnsi"/>
                                          <w:sz w:val="18"/>
                                          <w:szCs w:val="18"/>
                                        </w:rPr>
                                        <w:t>Close FV680</w:t>
                                      </w:r>
                                    </w:p>
                                    <w:p w:rsidR="00862F6C" w:rsidRDefault="00862F6C" w:rsidP="00F44A6C">
                                      <w:pPr>
                                        <w:rPr>
                                          <w:rFonts w:asciiTheme="majorHAnsi" w:hAnsiTheme="majorHAnsi" w:cstheme="majorHAnsi"/>
                                          <w:sz w:val="18"/>
                                          <w:szCs w:val="18"/>
                                        </w:rPr>
                                      </w:pPr>
                                      <w:r>
                                        <w:rPr>
                                          <w:rFonts w:asciiTheme="majorHAnsi" w:hAnsiTheme="majorHAnsi" w:cstheme="majorHAnsi"/>
                                          <w:sz w:val="18"/>
                                          <w:szCs w:val="18"/>
                                        </w:rPr>
                                        <w:t xml:space="preserve">Close </w:t>
                                      </w:r>
                                      <w:r w:rsidRPr="00B80439">
                                        <w:rPr>
                                          <w:rFonts w:asciiTheme="majorHAnsi" w:hAnsiTheme="majorHAnsi" w:cstheme="majorHAnsi"/>
                                          <w:sz w:val="18"/>
                                          <w:szCs w:val="18"/>
                                        </w:rPr>
                                        <w:t>CV602</w:t>
                                      </w:r>
                                      <w:r>
                                        <w:rPr>
                                          <w:rFonts w:asciiTheme="majorHAnsi" w:hAnsiTheme="majorHAnsi" w:cstheme="majorHAnsi"/>
                                          <w:sz w:val="18"/>
                                          <w:szCs w:val="18"/>
                                        </w:rPr>
                                        <w:t>, CV680</w:t>
                                      </w:r>
                                    </w:p>
                                    <w:p w:rsidR="00862F6C" w:rsidRPr="00B80439" w:rsidRDefault="00862F6C" w:rsidP="00F44A6C">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8870" name="Rectangle 11662"/>
                                <wps:cNvSpPr>
                                  <a:spLocks noChangeArrowheads="1"/>
                                </wps:cNvSpPr>
                                <wps:spPr bwMode="auto">
                                  <a:xfrm>
                                    <a:off x="3692" y="14341"/>
                                    <a:ext cx="1388" cy="1134"/>
                                  </a:xfrm>
                                  <a:prstGeom prst="rect">
                                    <a:avLst/>
                                  </a:prstGeom>
                                  <a:solidFill>
                                    <a:srgbClr val="FFFFFF"/>
                                  </a:solidFill>
                                  <a:ln w="9525">
                                    <a:solidFill>
                                      <a:srgbClr val="000000"/>
                                    </a:solidFill>
                                    <a:miter lim="800000"/>
                                    <a:headEnd/>
                                    <a:tailEnd/>
                                  </a:ln>
                                </wps:spPr>
                                <wps:txbx>
                                  <w:txbxContent>
                                    <w:p w:rsidR="00862F6C" w:rsidRPr="00B80439" w:rsidRDefault="00862F6C" w:rsidP="0016531F">
                                      <w:pPr>
                                        <w:spacing w:before="120"/>
                                        <w:jc w:val="center"/>
                                        <w:rPr>
                                          <w:rFonts w:asciiTheme="majorHAnsi" w:hAnsiTheme="majorHAnsi"/>
                                          <w:sz w:val="18"/>
                                          <w:szCs w:val="18"/>
                                        </w:rPr>
                                      </w:pPr>
                                      <w:r w:rsidRPr="00B80439">
                                        <w:rPr>
                                          <w:rFonts w:asciiTheme="majorHAnsi" w:hAnsiTheme="majorHAnsi"/>
                                          <w:sz w:val="18"/>
                                          <w:szCs w:val="18"/>
                                        </w:rPr>
                                        <w:t>Stop</w:t>
                                      </w:r>
                                    </w:p>
                                    <w:p w:rsidR="00862F6C" w:rsidRPr="00B80439" w:rsidRDefault="00862F6C" w:rsidP="0016531F">
                                      <w:pPr>
                                        <w:jc w:val="center"/>
                                        <w:rPr>
                                          <w:rFonts w:asciiTheme="majorHAnsi" w:hAnsiTheme="majorHAnsi"/>
                                          <w:sz w:val="18"/>
                                          <w:szCs w:val="18"/>
                                        </w:rPr>
                                      </w:pPr>
                                      <w:r w:rsidRPr="00B80439">
                                        <w:rPr>
                                          <w:rFonts w:asciiTheme="majorHAnsi" w:hAnsiTheme="majorHAnsi"/>
                                          <w:sz w:val="18"/>
                                          <w:szCs w:val="18"/>
                                        </w:rPr>
                                        <w:t>Cooling</w:t>
                                      </w:r>
                                    </w:p>
                                  </w:txbxContent>
                                </wps:txbx>
                                <wps:bodyPr rot="0" vert="horz" wrap="square" lIns="91440" tIns="45720" rIns="91440" bIns="45720" anchor="t" anchorCtr="0" upright="1">
                                  <a:noAutofit/>
                                </wps:bodyPr>
                              </wps:wsp>
                              <wps:wsp>
                                <wps:cNvPr id="28871" name="Text Box 12977"/>
                                <wps:cNvSpPr txBox="1">
                                  <a:spLocks noChangeArrowheads="1"/>
                                </wps:cNvSpPr>
                                <wps:spPr bwMode="auto">
                                  <a:xfrm>
                                    <a:off x="7300" y="14341"/>
                                    <a:ext cx="2367" cy="1134"/>
                                  </a:xfrm>
                                  <a:prstGeom prst="rect">
                                    <a:avLst/>
                                  </a:prstGeom>
                                  <a:solidFill>
                                    <a:srgbClr val="FFFFFF"/>
                                  </a:solidFill>
                                  <a:ln w="9525">
                                    <a:solidFill>
                                      <a:srgbClr val="000000"/>
                                    </a:solidFill>
                                    <a:miter lim="800000"/>
                                    <a:headEnd/>
                                    <a:tailEnd/>
                                  </a:ln>
                                </wps:spPr>
                                <wps:txbx>
                                  <w:txbxContent>
                                    <w:p w:rsidR="00862F6C" w:rsidRDefault="00862F6C" w:rsidP="003A25FB">
                                      <w:pPr>
                                        <w:spacing w:line="264" w:lineRule="auto"/>
                                        <w:rPr>
                                          <w:rFonts w:asciiTheme="majorHAnsi" w:hAnsiTheme="majorHAnsi" w:cstheme="majorHAnsi"/>
                                          <w:sz w:val="18"/>
                                          <w:szCs w:val="18"/>
                                        </w:rPr>
                                      </w:pPr>
                                      <w:r>
                                        <w:rPr>
                                          <w:rFonts w:asciiTheme="majorHAnsi" w:hAnsiTheme="majorHAnsi" w:cstheme="majorHAnsi"/>
                                          <w:sz w:val="18"/>
                                          <w:szCs w:val="18"/>
                                        </w:rPr>
                                        <w:t>CV583 regulated</w:t>
                                      </w:r>
                                    </w:p>
                                    <w:p w:rsidR="00862F6C" w:rsidRDefault="00862F6C" w:rsidP="003A25FB">
                                      <w:pPr>
                                        <w:spacing w:line="312" w:lineRule="auto"/>
                                        <w:rPr>
                                          <w:rFonts w:asciiTheme="majorHAnsi" w:hAnsiTheme="majorHAnsi" w:cstheme="majorHAnsi"/>
                                          <w:sz w:val="18"/>
                                          <w:szCs w:val="18"/>
                                        </w:rPr>
                                      </w:pPr>
                                      <w:r>
                                        <w:rPr>
                                          <w:rFonts w:asciiTheme="majorHAnsi" w:hAnsiTheme="majorHAnsi" w:cstheme="majorHAnsi"/>
                                          <w:sz w:val="18"/>
                                          <w:szCs w:val="18"/>
                                        </w:rPr>
                                        <w:t>PT681=PT681setpoint</w:t>
                                      </w:r>
                                    </w:p>
                                    <w:p w:rsidR="00862F6C" w:rsidRDefault="00862F6C" w:rsidP="006A7A49">
                                      <w:pPr>
                                        <w:spacing w:line="264" w:lineRule="auto"/>
                                        <w:rPr>
                                          <w:rFonts w:asciiTheme="majorHAnsi" w:hAnsiTheme="majorHAnsi" w:cstheme="majorHAnsi"/>
                                          <w:sz w:val="18"/>
                                          <w:szCs w:val="18"/>
                                        </w:rPr>
                                      </w:pPr>
                                      <w:r>
                                        <w:rPr>
                                          <w:rFonts w:asciiTheme="majorHAnsi" w:hAnsiTheme="majorHAnsi" w:cstheme="majorHAnsi"/>
                                          <w:sz w:val="18"/>
                                          <w:szCs w:val="18"/>
                                        </w:rPr>
                                        <w:t>CV581 regulated</w:t>
                                      </w:r>
                                    </w:p>
                                    <w:p w:rsidR="00862F6C" w:rsidRPr="003A25FB" w:rsidRDefault="00862F6C" w:rsidP="006A7A49">
                                      <w:pPr>
                                        <w:rPr>
                                          <w:szCs w:val="18"/>
                                        </w:rPr>
                                      </w:pPr>
                                      <w:r>
                                        <w:rPr>
                                          <w:rFonts w:asciiTheme="majorHAnsi" w:hAnsiTheme="majorHAnsi" w:cstheme="majorHAnsi"/>
                                          <w:sz w:val="18"/>
                                          <w:szCs w:val="18"/>
                                        </w:rPr>
                                        <w:t>PT660=PT660setpoint OR</w:t>
                                      </w:r>
                                    </w:p>
                                    <w:p w:rsidR="00862F6C" w:rsidRDefault="00862F6C" w:rsidP="003A25FB">
                                      <w:pPr>
                                        <w:spacing w:line="312" w:lineRule="auto"/>
                                        <w:rPr>
                                          <w:rFonts w:asciiTheme="majorHAnsi" w:hAnsiTheme="majorHAnsi" w:cstheme="majorHAnsi"/>
                                          <w:sz w:val="18"/>
                                          <w:szCs w:val="18"/>
                                        </w:rPr>
                                      </w:pPr>
                                      <w:r>
                                        <w:rPr>
                                          <w:rFonts w:asciiTheme="majorHAnsi" w:hAnsiTheme="majorHAnsi" w:cstheme="majorHAnsi"/>
                                          <w:sz w:val="18"/>
                                          <w:szCs w:val="18"/>
                                        </w:rPr>
                                        <w:t>PT661=PT660setpoint</w:t>
                                      </w:r>
                                    </w:p>
                                  </w:txbxContent>
                                </wps:txbx>
                                <wps:bodyPr rot="0" vert="horz" wrap="square" lIns="91440" tIns="45720" rIns="91440" bIns="45720" anchor="t" anchorCtr="0" upright="1">
                                  <a:noAutofit/>
                                </wps:bodyPr>
                              </wps:wsp>
                            </wpg:grpSp>
                            <wps:wsp>
                              <wps:cNvPr id="28872" name="Oval 4738"/>
                              <wps:cNvSpPr>
                                <a:spLocks noChangeArrowheads="1"/>
                              </wps:cNvSpPr>
                              <wps:spPr bwMode="auto">
                                <a:xfrm>
                                  <a:off x="4116" y="5060"/>
                                  <a:ext cx="408" cy="406"/>
                                </a:xfrm>
                                <a:prstGeom prst="ellipse">
                                  <a:avLst/>
                                </a:prstGeom>
                                <a:solidFill>
                                  <a:srgbClr val="FFFFFF"/>
                                </a:solidFill>
                                <a:ln w="44450">
                                  <a:solidFill>
                                    <a:srgbClr val="4A7EBB"/>
                                  </a:solidFill>
                                  <a:round/>
                                  <a:headEnd/>
                                  <a:tailEnd/>
                                </a:ln>
                              </wps:spPr>
                              <wps:txbx>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wps:wsp>
                              <wps:cNvPr id="28873" name="Oval 4739"/>
                              <wps:cNvSpPr>
                                <a:spLocks noChangeArrowheads="1"/>
                              </wps:cNvSpPr>
                              <wps:spPr bwMode="auto">
                                <a:xfrm>
                                  <a:off x="3760" y="6052"/>
                                  <a:ext cx="408" cy="406"/>
                                </a:xfrm>
                                <a:prstGeom prst="ellipse">
                                  <a:avLst/>
                                </a:prstGeom>
                                <a:solidFill>
                                  <a:srgbClr val="FFFFFF"/>
                                </a:solidFill>
                                <a:ln w="44450">
                                  <a:solidFill>
                                    <a:srgbClr val="4A7EBB"/>
                                  </a:solidFill>
                                  <a:round/>
                                  <a:headEnd/>
                                  <a:tailEnd/>
                                </a:ln>
                              </wps:spPr>
                              <wps:txbx>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wps:wsp>
                              <wps:cNvPr id="28874" name="Oval 4740"/>
                              <wps:cNvSpPr>
                                <a:spLocks noChangeArrowheads="1"/>
                              </wps:cNvSpPr>
                              <wps:spPr bwMode="auto">
                                <a:xfrm>
                                  <a:off x="1463" y="7693"/>
                                  <a:ext cx="408" cy="406"/>
                                </a:xfrm>
                                <a:prstGeom prst="ellipse">
                                  <a:avLst/>
                                </a:prstGeom>
                                <a:solidFill>
                                  <a:srgbClr val="FFFFFF"/>
                                </a:solidFill>
                                <a:ln w="44450">
                                  <a:solidFill>
                                    <a:srgbClr val="4A7EBB"/>
                                  </a:solidFill>
                                  <a:round/>
                                  <a:headEnd/>
                                  <a:tailEnd/>
                                </a:ln>
                              </wps:spPr>
                              <wps:txbx>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28875" name="Oval 4741"/>
                              <wps:cNvSpPr>
                                <a:spLocks noChangeArrowheads="1"/>
                              </wps:cNvSpPr>
                              <wps:spPr bwMode="auto">
                                <a:xfrm>
                                  <a:off x="7119" y="711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28876" name="Oval 4742"/>
                              <wps:cNvSpPr>
                                <a:spLocks noChangeArrowheads="1"/>
                              </wps:cNvSpPr>
                              <wps:spPr bwMode="auto">
                                <a:xfrm>
                                  <a:off x="7243" y="879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wps:wsp>
                              <wps:cNvPr id="28877" name="Oval 4743"/>
                              <wps:cNvSpPr>
                                <a:spLocks noChangeArrowheads="1"/>
                              </wps:cNvSpPr>
                              <wps:spPr bwMode="auto">
                                <a:xfrm>
                                  <a:off x="3646" y="10223"/>
                                  <a:ext cx="408" cy="406"/>
                                </a:xfrm>
                                <a:prstGeom prst="ellipse">
                                  <a:avLst/>
                                </a:prstGeom>
                                <a:solidFill>
                                  <a:srgbClr val="FFFFFF"/>
                                </a:solidFill>
                                <a:ln w="44450">
                                  <a:solidFill>
                                    <a:srgbClr val="4A7EBB"/>
                                  </a:solidFill>
                                  <a:round/>
                                  <a:headEnd/>
                                  <a:tailEnd/>
                                </a:ln>
                              </wps:spPr>
                              <wps:txbx>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10</w:t>
                                    </w:r>
                                  </w:p>
                                </w:txbxContent>
                              </wps:txbx>
                              <wps:bodyPr rot="0" vert="horz" wrap="square" lIns="0" tIns="0" rIns="0" bIns="0" anchor="t" anchorCtr="0" upright="1">
                                <a:noAutofit/>
                              </wps:bodyPr>
                            </wps:wsp>
                            <wps:wsp>
                              <wps:cNvPr id="28878" name="Oval 4744"/>
                              <wps:cNvSpPr>
                                <a:spLocks noChangeArrowheads="1"/>
                              </wps:cNvSpPr>
                              <wps:spPr bwMode="auto">
                                <a:xfrm>
                                  <a:off x="3697" y="11793"/>
                                  <a:ext cx="408" cy="406"/>
                                </a:xfrm>
                                <a:prstGeom prst="ellipse">
                                  <a:avLst/>
                                </a:prstGeom>
                                <a:solidFill>
                                  <a:srgbClr val="FFFFFF"/>
                                </a:solidFill>
                                <a:ln w="44450">
                                  <a:solidFill>
                                    <a:srgbClr val="4A7EBB"/>
                                  </a:solidFill>
                                  <a:round/>
                                  <a:headEnd/>
                                  <a:tailEnd/>
                                </a:ln>
                              </wps:spPr>
                              <wps:txbx>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12</w:t>
                                    </w:r>
                                  </w:p>
                                </w:txbxContent>
                              </wps:txbx>
                              <wps:bodyPr rot="0" vert="horz" wrap="square" lIns="0" tIns="0" rIns="0" bIns="0" anchor="t" anchorCtr="0" upright="1">
                                <a:noAutofit/>
                              </wps:bodyPr>
                            </wps:wsp>
                            <wps:wsp>
                              <wps:cNvPr id="28879" name="Oval 4745"/>
                              <wps:cNvSpPr>
                                <a:spLocks noChangeArrowheads="1"/>
                              </wps:cNvSpPr>
                              <wps:spPr bwMode="auto">
                                <a:xfrm>
                                  <a:off x="3696" y="14650"/>
                                  <a:ext cx="408" cy="406"/>
                                </a:xfrm>
                                <a:prstGeom prst="ellipse">
                                  <a:avLst/>
                                </a:prstGeom>
                                <a:solidFill>
                                  <a:srgbClr val="FFFFFF"/>
                                </a:solidFill>
                                <a:ln w="44450">
                                  <a:solidFill>
                                    <a:srgbClr val="4A7EBB"/>
                                  </a:solidFill>
                                  <a:round/>
                                  <a:headEnd/>
                                  <a:tailEnd/>
                                </a:ln>
                              </wps:spPr>
                              <wps:txbx>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14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46" o:spid="_x0000_s3919" style="position:absolute;margin-left:-15.6pt;margin-top:16.9pt;width:503.85pt;height:570.7pt;z-index:274159104" coordorigin="1106,5011" coordsize="10077,11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">
                      <v:shape id="Text Box 5232" o:spid="_x0000_s3920" type="#_x0000_t202" style="position:absolute;left:7774;top:8185;width:3082;height: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6GbcMA&#10;AADeAAAADwAAAGRycy9kb3ducmV2LnhtbERPS2vCQBC+F/wPywjedNeaio2uIhXBk8VHC70N2TEJ&#10;ZmdDdjXpv+8KQm/z8T1nsepsJe7U+NKxhvFIgSDOnCk513A+bYczED4gG6wck4Zf8rBa9l4WmBrX&#10;8oHux5CLGMI+RQ1FCHUqpc8KsuhHriaO3MU1FkOETS5Ng20Mt5V8VWoqLZYcGwqs6aOg7Hq8WQ1f&#10;+8vPd6I+8419q1vXKcn2XWo96HfrOYhAXfgXP907E+cnSTKBxzvxB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6GbcMAAADeAAAADwAAAAAAAAAAAAAAAACYAgAAZHJzL2Rv&#10;d25yZXYueG1sUEsFBgAAAAAEAAQA9QAAAIgDAAAAAA==&#10;" filled="f" stroked="f">
                        <o:lock v:ext="edit" aspectratio="t"/>
                        <v:textbox>
                          <w:txbxContent>
                            <w:p w:rsidR="00862F6C" w:rsidRDefault="00862F6C" w:rsidP="00FA5F10">
                              <w:pPr>
                                <w:pStyle w:val="ListBullet"/>
                                <w:numPr>
                                  <w:ilvl w:val="0"/>
                                  <w:numId w:val="0"/>
                                </w:numPr>
                                <w:spacing w:after="0"/>
                                <w:rPr>
                                  <w:rFonts w:asciiTheme="majorHAnsi" w:hAnsiTheme="majorHAnsi" w:cstheme="majorHAnsi"/>
                                  <w:sz w:val="20"/>
                                  <w:szCs w:val="20"/>
                                </w:rPr>
                              </w:pPr>
                              <w:r>
                                <w:rPr>
                                  <w:rFonts w:asciiTheme="majorHAnsi" w:hAnsiTheme="majorHAnsi" w:cstheme="majorHAnsi"/>
                                  <w:sz w:val="20"/>
                                  <w:szCs w:val="20"/>
                                </w:rPr>
                                <w:t>TT680 &lt; TT68</w:t>
                              </w:r>
                              <w:r w:rsidRPr="000E6060">
                                <w:rPr>
                                  <w:rFonts w:asciiTheme="majorHAnsi" w:hAnsiTheme="majorHAnsi" w:cstheme="majorHAnsi"/>
                                  <w:sz w:val="20"/>
                                  <w:szCs w:val="20"/>
                                </w:rPr>
                                <w:t>0</w:t>
                              </w:r>
                              <w:r>
                                <w:rPr>
                                  <w:rFonts w:asciiTheme="majorHAnsi" w:hAnsiTheme="majorHAnsi" w:cstheme="majorHAnsi"/>
                                  <w:sz w:val="20"/>
                                  <w:szCs w:val="20"/>
                                </w:rPr>
                                <w:t xml:space="preserve">setpoint OR </w:t>
                              </w:r>
                            </w:p>
                            <w:p w:rsidR="00862F6C" w:rsidRPr="000E6060" w:rsidRDefault="00862F6C" w:rsidP="00FA5F10">
                              <w:pPr>
                                <w:pStyle w:val="ListBullet"/>
                                <w:numPr>
                                  <w:ilvl w:val="0"/>
                                  <w:numId w:val="0"/>
                                </w:numPr>
                                <w:spacing w:after="0"/>
                                <w:rPr>
                                  <w:rFonts w:asciiTheme="majorHAnsi" w:hAnsiTheme="majorHAnsi" w:cstheme="majorHAnsi"/>
                                  <w:sz w:val="20"/>
                                  <w:szCs w:val="20"/>
                                </w:rPr>
                              </w:pPr>
                              <w:r>
                                <w:rPr>
                                  <w:rFonts w:asciiTheme="majorHAnsi" w:hAnsiTheme="majorHAnsi" w:cstheme="majorHAnsi"/>
                                  <w:sz w:val="20"/>
                                  <w:szCs w:val="20"/>
                                </w:rPr>
                                <w:t xml:space="preserve">LT683 &gt; LT683setpoint </w:t>
                              </w:r>
                            </w:p>
                          </w:txbxContent>
                        </v:textbox>
                      </v:shape>
                      <v:group id="Group 5233" o:spid="_x0000_s3921" style="position:absolute;left:7593;top:8200;width:227;height:624"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2Og/FAAAA3gAA&#10;AA8AAAAAAAAAAAAAAAAAqgIAAGRycy9kb3ducmV2LnhtbFBLBQYAAAAABAAEAPoAAACcAwAAAAA=&#10;">
                        <v:shape id="AutoShape 5234" o:spid="_x0000_s3922"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GlI8UAAADeAAAADwAAAGRycy9kb3ducmV2LnhtbERPTWsCMRC9C/0PYQpeRLPKWmRrlK0g&#10;aMGDtr1PN9NN6GaybqKu/74pFHqbx/uc5bp3jbhSF6xnBdNJBoK48tpyreD9bTtegAgRWWPjmRTc&#10;KcB69TBYYqH9jY90PcVapBAOBSowMbaFlKEy5DBMfEucuC/fOYwJdrXUHd5SuGvkLMuepEPLqcFg&#10;SxtD1ffp4hQc9tOX8tPY/evxbA/zbdlc6tGHUsPHvnwGEamP/+I/906n+Xmez+H3nXSD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GlI8UAAADeAAAADwAAAAAAAAAA&#10;AAAAAAChAgAAZHJzL2Rvd25yZXYueG1sUEsFBgAAAAAEAAQA+QAAAJMDAAAAAA==&#10;"/>
                        <v:shape id="AutoShape 5235" o:spid="_x0000_s3923"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M7VMUAAADeAAAADwAAAGRycy9kb3ducmV2LnhtbERPTWsCMRC9C/0PYQq9iGYtq8jWKFtB&#10;qAUP2vY+3Uw3oZvJuom6/feNIHibx/ucxap3jThTF6xnBZNxBoK48tpyreDzYzOagwgRWWPjmRT8&#10;UYDV8mGwwEL7C+/pfIi1SCEcClRgYmwLKUNlyGEY+5Y4cT++cxgT7GqpO7ykcNfI5yybSYeWU4PB&#10;ltaGqt/DySnYbSev5bex2/f90e6mm7I51cMvpZ4e+/IFRKQ+3sU395tO8/M8n8H1nXSDX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mM7VMUAAADeAAAADwAAAAAAAAAA&#10;AAAAAAChAgAAZHJzL2Rvd25yZXYueG1sUEsFBgAAAAAEAAQA+QAAAJMDAAAAAA==&#10;"/>
                      </v:group>
                      <v:shape id="AutoShape 5239" o:spid="_x0000_s3924" type="#_x0000_t32" style="position:absolute;left:1106;top:16325;width:35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ez8YAAADeAAAADwAAAGRycy9kb3ducmV2LnhtbERPS2sCMRC+F/ofwhR6KTVr2T7YGmUV&#10;hFrw4Fbv0810E7qZbDdRt//eCIK3+fieM5kNrhUH6oP1rGA8ykAQ115bbhRsv5aPbyBCRNbYeiYF&#10;/xRgNr29mWCh/ZE3dKhiI1IIhwIVmBi7QspQG3IYRr4jTtyP7x3GBPtG6h6PKdy18inLXqRDy6nB&#10;YEcLQ/VvtXcK1qvxvPw2dvW5+bPr52XZ7puHnVL3d0P5DiLSEK/ii/tDp/l5nr/C+Z10g5y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Evns/GAAAA3gAAAA8AAAAAAAAA&#10;AAAAAAAAoQIAAGRycy9kb3ducmV2LnhtbFBLBQYAAAAABAAEAPkAAACUAwAAAAA=&#10;"/>
                      <v:shape id="AutoShape 5240" o:spid="_x0000_s3925" type="#_x0000_t32" style="position:absolute;left:1113;top:5265;width:0;height:110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7fscAAADeAAAADwAAAGRycy9kb3ducmV2LnhtbESPQWvDMAyF74P+B6PCLqN1MsIoWd0y&#10;CoPRw2BtDj0KW0vCYjm1vTT799NhsJvEe3rv03Y/+0FNFFMf2EC5LkAR2+B6bg0059fVBlTKyA6H&#10;wGTghxLsd4u7LdYu3PiDplNulYRwqtFAl/NYa51sRx7TOozEon2G6DHLGlvtIt4k3A/6sSietMee&#10;paHDkQ4d2a/TtzfQH5v3Znq45mg3x/ISy3S+DNaY++X88gwq05z/zX/Xb07wq6oSXnlHZtC7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6Lt+xwAAAN4AAAAPAAAAAAAA&#10;AAAAAAAAAKECAABkcnMvZG93bnJldi54bWxQSwUGAAAAAAQABAD5AAAAlQMAAAAA&#10;"/>
                      <v:shape id="AutoShape 5241" o:spid="_x0000_s3926" type="#_x0000_t32" style="position:absolute;left:1124;top:5279;width:3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9bm8UAAADeAAAADwAAAGRycy9kb3ducmV2LnhtbERPS2vCQBC+F/wPywi96UYJRaOrqFDs&#10;gx4aH+chOybB7Gy6u9W0v74rCL3Nx/ec+bIzjbiQ87VlBaNhAoK4sLrmUsF+9zyYgPABWWNjmRT8&#10;kIflovcwx0zbK3/SJQ+liCHsM1RQhdBmUvqiIoN+aFviyJ2sMxgidKXUDq8x3DRynCRP0mDNsaHC&#10;ljYVFef82yh4e2/r8df2w702gY65/j2st6ODUo/9bjUDEagL/+K7+0XH+WmaTuH2TrxB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d9bm8UAAADeAAAADwAAAAAAAAAA&#10;AAAAAAChAgAAZHJzL2Rvd25yZXYueG1sUEsFBgAAAAAEAAQA+QAAAJMDAAAAAA==&#10;" strokeweight=".5pt">
                        <v:stroke endarrow="block"/>
                      </v:shape>
                      <v:shape id="AutoShape 6288" o:spid="_x0000_s3927" type="#_x0000_t32" style="position:absolute;left:2132;top:6694;width:56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QZsgAAADeAAAADwAAAGRycy9kb3ducmV2LnhtbESPQU8CMRCF7yb8h2ZIvBjpYsCYlUJW&#10;ExIh4QDqfdyO28btdN0WWP+9cyDhNpN58977FqshtOpEffKRDUwnBSjiOlrPjYGP9/X9E6iUkS22&#10;kcnAHyVYLUc3CyxtPPOeTofcKDHhVKIBl3NXap1qRwHTJHbEcvuOfcAsa99o2+NZzEOrH4riUQf0&#10;LAkOO3p1VP8cjsHAbjN9qb6c32z3v343X1ftsbn7NOZ2PFTPoDIN+Sq+fL9ZqT+bzQVAcGQGvfw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x+QZsgAAADeAAAADwAAAAAA&#10;AAAAAAAAAAChAgAAZHJzL2Rvd25yZXYueG1sUEsFBgAAAAAEAAQA+QAAAJYDAAAAAA==&#10;"/>
                      <v:shape id="AutoShape 6306" o:spid="_x0000_s3928" type="#_x0000_t32" style="position:absolute;left:2127;top:9915;width:56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M1/cUAAADeAAAADwAAAGRycy9kb3ducmV2LnhtbERPS2sCMRC+F/ofwgi9FM1u0SKrUbYF&#10;oRY8+LqPm3ET3Ey2m6jbf98UCr3Nx/ec+bJ3jbhRF6xnBfkoA0FceW25VnDYr4ZTECEia2w8k4Jv&#10;CrBcPD7MsdD+zlu67WItUgiHAhWYGNtCylAZchhGviVO3Nl3DmOCXS11h/cU7hr5kmWv0qHl1GCw&#10;pXdD1WV3dQo26/ytPBm7/tx+2c1kVTbX+vmo1NOgL2cgIvXxX/zn/tBp/ng8yeH3nXSDX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FM1/cUAAADeAAAADwAAAAAAAAAA&#10;AAAAAAChAgAAZHJzL2Rvd25yZXYueG1sUEsFBgAAAAAEAAQA+QAAAJMDAAAAAA==&#10;"/>
                      <v:shape id="AutoShape 6307" o:spid="_x0000_s3929" type="#_x0000_t32" style="position:absolute;left:2131;top:6689;width:0;height:323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kaScQAAADeAAAADwAAAGRycy9kb3ducmV2LnhtbERPTWsCMRC9F/wPYQpeSs2u2CJbo4gg&#10;iIeCugePQzLdXbqZrElc139vCkJv83ifs1gNthU9+dA4VpBPMhDE2pmGKwXlafs+BxEissHWMSm4&#10;U4DVcvSywMK4Gx+oP8ZKpBAOBSqoY+wKKYOuyWKYuI44cT/OW4wJ+koaj7cUbls5zbJPabHh1FBj&#10;R5ua9O/xahU0+/K77N8u0ev5Pj/7PJzOrVZq/Dqsv0BEGuK/+OnemTR/NvuYwt876Qa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2RpJxAAAAN4AAAAPAAAAAAAAAAAA&#10;AAAAAKECAABkcnMvZG93bnJldi54bWxQSwUGAAAAAAQABAD5AAAAkgMAAAAA&#10;"/>
                      <v:group id="Group 6308" o:spid="_x0000_s3930" style="position:absolute;left:1398;top:7041;width:5091;height:1880" coordorigin="5987,8609" coordsize="4312,12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P01pUzIAAAA&#10;3gAAAA8AAAAAAAAAAAAAAAAAqgIAAGRycy9kb3ducmV2LnhtbFBLBQYAAAAABAAEAPoAAACfAwAA&#10;AAA=&#10;">
                        <v:rect id="Rectangle 6309" o:spid="_x0000_s3931" style="position:absolute;left:5987;top:8609;width:1311;height:1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HOuMUA&#10;AADeAAAADwAAAGRycy9kb3ducmV2LnhtbERPTU/CQBC9k/AfNkPCDbaAEKwsDdFg9EjLxdvYHdpC&#10;d7bpLm3117smJt7m5X3OLhlMLTpqXWVZwWIegSDOra64UHDOjrMtCOeRNdaWScEXOUj249EOY217&#10;PlGX+kKEEHYxKii9b2IpXV6SQTe3DXHgLrY16ANsC6lb7EO4qeUyijbSYMWhocSGnkvKb+ndKPis&#10;lmf8PmWvkXk8rvz7kF3vHy9KTSfD4QmEp8H/i//cbzrMf1ivF/D7TrhB7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c64xQAAAN4AAAAPAAAAAAAAAAAAAAAAAJgCAABkcnMv&#10;ZG93bnJldi54bWxQSwUGAAAAAAQABAD1AAAAigMAAAAA&#10;">
                          <o:lock v:ext="edit" aspectratio="t"/>
                          <v:textbox>
                            <w:txbxContent>
                              <w:p w:rsidR="00862F6C" w:rsidRPr="00B80439" w:rsidRDefault="00862F6C" w:rsidP="009E4D2A">
                                <w:pPr>
                                  <w:spacing w:before="120" w:line="264" w:lineRule="auto"/>
                                  <w:jc w:val="center"/>
                                  <w:rPr>
                                    <w:rFonts w:asciiTheme="majorHAnsi" w:hAnsiTheme="majorHAnsi" w:cstheme="majorHAnsi"/>
                                    <w:sz w:val="18"/>
                                    <w:szCs w:val="18"/>
                                  </w:rPr>
                                </w:pPr>
                                <w:r w:rsidRPr="00B80439">
                                  <w:rPr>
                                    <w:rFonts w:asciiTheme="majorHAnsi" w:hAnsiTheme="majorHAnsi" w:cstheme="majorHAnsi"/>
                                    <w:sz w:val="18"/>
                                    <w:szCs w:val="18"/>
                                  </w:rPr>
                                  <w:t>Cooling Magnet</w:t>
                                </w:r>
                              </w:p>
                            </w:txbxContent>
                          </v:textbox>
                        </v:rect>
                        <v:shape id="Text Box 6310" o:spid="_x0000_s3932" type="#_x0000_t202" style="position:absolute;left:7298;top:8610;width:3001;height:1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QM1sUA&#10;AADeAAAADwAAAGRycy9kb3ducmV2LnhtbERPS2vCQBC+C/0PyxR6Ed3UR7Spq5SCordWpb0O2TEJ&#10;zc6mu2uM/74rFLzNx/ecxaoztWjJ+cqygudhAoI4t7riQsHxsB7MQfiArLG2TAqu5GG1fOgtMNP2&#10;wp/U7kMhYgj7DBWUITSZlD4vyaAf2oY4cifrDIYIXSG1w0sMN7UcJUkqDVYcG0ps6L2k/Gd/Ngrm&#10;k2377Xfjj688PdUvoT9rN79OqafH7u0VRKAu3MX/7q2O8yfT6Qhu78Qb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AzWxQAAAN4AAAAPAAAAAAAAAAAAAAAAAJgCAABkcnMv&#10;ZG93bnJldi54bWxQSwUGAAAAAAQABAD1AAAAigMAAAAA&#10;">
                          <o:lock v:ext="edit" aspectratio="t"/>
                          <v:textbox>
                            <w:txbxContent>
                              <w:p w:rsidR="00862F6C" w:rsidRPr="00B80439" w:rsidRDefault="00862F6C" w:rsidP="009E4D2A">
                                <w:pPr>
                                  <w:rPr>
                                    <w:rFonts w:asciiTheme="majorHAnsi" w:hAnsiTheme="majorHAnsi" w:cstheme="majorHAnsi"/>
                                    <w:sz w:val="18"/>
                                    <w:szCs w:val="18"/>
                                  </w:rPr>
                                </w:pPr>
                                <w:r>
                                  <w:rPr>
                                    <w:rFonts w:asciiTheme="majorHAnsi" w:hAnsiTheme="majorHAnsi" w:cstheme="majorHAnsi"/>
                                    <w:sz w:val="18"/>
                                    <w:szCs w:val="18"/>
                                  </w:rPr>
                                  <w:t xml:space="preserve">Open </w:t>
                                </w:r>
                                <w:r w:rsidRPr="00B80439">
                                  <w:rPr>
                                    <w:rFonts w:asciiTheme="majorHAnsi" w:hAnsiTheme="majorHAnsi" w:cstheme="majorHAnsi"/>
                                    <w:sz w:val="18"/>
                                    <w:szCs w:val="18"/>
                                  </w:rPr>
                                  <w:t xml:space="preserve">FV640, </w:t>
                                </w:r>
                                <w:r>
                                  <w:rPr>
                                    <w:rFonts w:asciiTheme="majorHAnsi" w:hAnsiTheme="majorHAnsi" w:cstheme="majorHAnsi"/>
                                    <w:sz w:val="18"/>
                                    <w:szCs w:val="18"/>
                                  </w:rPr>
                                  <w:t xml:space="preserve">FV642, </w:t>
                                </w:r>
                                <w:r w:rsidRPr="00B80439">
                                  <w:rPr>
                                    <w:rFonts w:asciiTheme="majorHAnsi" w:hAnsiTheme="majorHAnsi" w:cstheme="majorHAnsi"/>
                                    <w:sz w:val="18"/>
                                    <w:szCs w:val="18"/>
                                  </w:rPr>
                                  <w:t>FV680</w:t>
                                </w:r>
                              </w:p>
                              <w:p w:rsidR="00862F6C" w:rsidRPr="00B80439" w:rsidRDefault="00862F6C" w:rsidP="00EF0576">
                                <w:pPr>
                                  <w:spacing w:before="40"/>
                                  <w:rPr>
                                    <w:rFonts w:asciiTheme="majorHAnsi" w:hAnsiTheme="majorHAnsi" w:cstheme="majorHAnsi"/>
                                    <w:sz w:val="18"/>
                                    <w:szCs w:val="18"/>
                                  </w:rPr>
                                </w:pPr>
                                <w:r w:rsidRPr="00B80439">
                                  <w:rPr>
                                    <w:rFonts w:asciiTheme="majorHAnsi" w:hAnsiTheme="majorHAnsi" w:cstheme="majorHAnsi"/>
                                    <w:sz w:val="18"/>
                                    <w:szCs w:val="18"/>
                                  </w:rPr>
                                  <w:t xml:space="preserve">CV601 regulated </w:t>
                                </w:r>
                              </w:p>
                              <w:p w:rsidR="00862F6C" w:rsidRPr="007F612E" w:rsidRDefault="00862F6C" w:rsidP="009E4D2A">
                                <w:pPr>
                                  <w:rPr>
                                    <w:rFonts w:asciiTheme="majorHAnsi" w:hAnsiTheme="majorHAnsi" w:cstheme="majorHAnsi"/>
                                    <w:sz w:val="18"/>
                                    <w:szCs w:val="18"/>
                                    <w:lang w:val="fr-FR"/>
                                  </w:rPr>
                                </w:pPr>
                                <w:r w:rsidRPr="007F612E">
                                  <w:rPr>
                                    <w:rFonts w:asciiTheme="majorHAnsi" w:hAnsiTheme="majorHAnsi" w:cstheme="majorHAnsi"/>
                                    <w:sz w:val="18"/>
                                    <w:szCs w:val="18"/>
                                    <w:lang w:val="fr-FR"/>
                                  </w:rPr>
                                  <w:t>FT583=FT583setpoint</w:t>
                                </w:r>
                              </w:p>
                              <w:p w:rsidR="00862F6C" w:rsidRPr="00B80439" w:rsidRDefault="00862F6C" w:rsidP="009E4D2A">
                                <w:pPr>
                                  <w:rPr>
                                    <w:rFonts w:asciiTheme="majorHAnsi" w:hAnsiTheme="majorHAnsi" w:cstheme="majorHAnsi"/>
                                    <w:sz w:val="18"/>
                                    <w:szCs w:val="18"/>
                                    <w:lang w:val="fr-FR"/>
                                  </w:rPr>
                                </w:pPr>
                                <w:r w:rsidRPr="00B80439">
                                  <w:rPr>
                                    <w:rFonts w:asciiTheme="majorHAnsi" w:hAnsiTheme="majorHAnsi" w:cstheme="majorHAnsi"/>
                                    <w:sz w:val="18"/>
                                    <w:szCs w:val="18"/>
                                  </w:rPr>
                                  <w:sym w:font="Symbol" w:char="F044"/>
                                </w:r>
                                <w:r w:rsidRPr="00B80439">
                                  <w:rPr>
                                    <w:rFonts w:asciiTheme="majorHAnsi" w:hAnsiTheme="majorHAnsi" w:cstheme="majorHAnsi"/>
                                    <w:sz w:val="18"/>
                                    <w:szCs w:val="18"/>
                                    <w:lang w:val="fr-FR"/>
                                  </w:rPr>
                                  <w:t>T/</w:t>
                                </w:r>
                                <w:r w:rsidRPr="00B80439">
                                  <w:rPr>
                                    <w:rFonts w:asciiTheme="majorHAnsi" w:hAnsiTheme="majorHAnsi" w:cstheme="majorHAnsi"/>
                                    <w:sz w:val="18"/>
                                    <w:szCs w:val="18"/>
                                  </w:rPr>
                                  <w:sym w:font="Symbol" w:char="F044"/>
                                </w:r>
                                <w:r w:rsidRPr="00B80439">
                                  <w:rPr>
                                    <w:rFonts w:asciiTheme="majorHAnsi" w:hAnsiTheme="majorHAnsi" w:cstheme="majorHAnsi"/>
                                    <w:sz w:val="18"/>
                                    <w:szCs w:val="18"/>
                                    <w:lang w:val="fr-FR"/>
                                  </w:rPr>
                                  <w:t>L magnet&lt;</w:t>
                                </w:r>
                                <w:r w:rsidRPr="00B80439">
                                  <w:rPr>
                                    <w:rFonts w:asciiTheme="majorHAnsi" w:hAnsiTheme="majorHAnsi" w:cstheme="majorHAnsi"/>
                                    <w:sz w:val="18"/>
                                    <w:szCs w:val="18"/>
                                  </w:rPr>
                                  <w:sym w:font="Symbol" w:char="F044"/>
                                </w:r>
                                <w:r w:rsidRPr="00B80439">
                                  <w:rPr>
                                    <w:rFonts w:asciiTheme="majorHAnsi" w:hAnsiTheme="majorHAnsi" w:cstheme="majorHAnsi"/>
                                    <w:sz w:val="18"/>
                                    <w:szCs w:val="18"/>
                                    <w:lang w:val="fr-FR"/>
                                  </w:rPr>
                                  <w:t>T/</w:t>
                                </w:r>
                                <w:r w:rsidRPr="00B80439">
                                  <w:rPr>
                                    <w:rFonts w:asciiTheme="majorHAnsi" w:hAnsiTheme="majorHAnsi" w:cstheme="majorHAnsi"/>
                                    <w:sz w:val="18"/>
                                    <w:szCs w:val="18"/>
                                  </w:rPr>
                                  <w:sym w:font="Symbol" w:char="F044"/>
                                </w:r>
                                <w:r w:rsidRPr="00B80439">
                                  <w:rPr>
                                    <w:rFonts w:asciiTheme="majorHAnsi" w:hAnsiTheme="majorHAnsi" w:cstheme="majorHAnsi"/>
                                    <w:sz w:val="18"/>
                                    <w:szCs w:val="18"/>
                                    <w:lang w:val="fr-FR"/>
                                  </w:rPr>
                                  <w:t>L magnetMax</w:t>
                                </w:r>
                              </w:p>
                              <w:p w:rsidR="00862F6C" w:rsidRPr="00862F6C" w:rsidRDefault="00862F6C" w:rsidP="009E4D2A">
                                <w:pPr>
                                  <w:rPr>
                                    <w:rFonts w:asciiTheme="majorHAnsi" w:hAnsiTheme="majorHAnsi" w:cstheme="majorHAnsi"/>
                                    <w:sz w:val="18"/>
                                    <w:szCs w:val="18"/>
                                    <w:lang w:val="sv-SE"/>
                                  </w:rPr>
                                </w:pPr>
                                <w:r w:rsidRPr="00862F6C">
                                  <w:rPr>
                                    <w:rFonts w:asciiTheme="majorHAnsi" w:hAnsiTheme="majorHAnsi" w:cstheme="majorHAnsi"/>
                                    <w:sz w:val="18"/>
                                    <w:szCs w:val="18"/>
                                    <w:lang w:val="sv-SE"/>
                                  </w:rPr>
                                  <w:t>dT/dt_magnet&lt;dT/dt_magnetMax</w:t>
                                </w:r>
                              </w:p>
                              <w:p w:rsidR="00862F6C" w:rsidRPr="00B80439" w:rsidRDefault="00862F6C" w:rsidP="00B80439">
                                <w:pPr>
                                  <w:spacing w:before="40"/>
                                  <w:rPr>
                                    <w:rFonts w:asciiTheme="majorHAnsi" w:hAnsiTheme="majorHAnsi" w:cstheme="majorHAnsi"/>
                                    <w:sz w:val="18"/>
                                    <w:szCs w:val="18"/>
                                  </w:rPr>
                                </w:pPr>
                                <w:r w:rsidRPr="00B80439">
                                  <w:rPr>
                                    <w:rFonts w:asciiTheme="majorHAnsi" w:hAnsiTheme="majorHAnsi" w:cstheme="majorHAnsi"/>
                                    <w:sz w:val="18"/>
                                    <w:szCs w:val="18"/>
                                  </w:rPr>
                                  <w:t>CV583 regulated</w:t>
                                </w:r>
                              </w:p>
                              <w:p w:rsidR="00862F6C" w:rsidRPr="00B80439" w:rsidRDefault="00862F6C" w:rsidP="009E4D2A">
                                <w:pPr>
                                  <w:rPr>
                                    <w:rFonts w:asciiTheme="majorHAnsi" w:hAnsiTheme="majorHAnsi" w:cstheme="majorHAnsi"/>
                                    <w:sz w:val="18"/>
                                    <w:szCs w:val="18"/>
                                  </w:rPr>
                                </w:pPr>
                                <w:r w:rsidRPr="00B80439">
                                  <w:rPr>
                                    <w:rFonts w:asciiTheme="majorHAnsi" w:hAnsiTheme="majorHAnsi" w:cstheme="majorHAnsi"/>
                                    <w:sz w:val="18"/>
                                    <w:szCs w:val="18"/>
                                  </w:rPr>
                                  <w:t>PT68</w:t>
                                </w:r>
                                <w:r>
                                  <w:rPr>
                                    <w:rFonts w:asciiTheme="majorHAnsi" w:hAnsiTheme="majorHAnsi" w:cstheme="majorHAnsi"/>
                                    <w:sz w:val="18"/>
                                    <w:szCs w:val="18"/>
                                  </w:rPr>
                                  <w:t>1</w:t>
                                </w:r>
                                <w:r w:rsidRPr="00B80439">
                                  <w:rPr>
                                    <w:rFonts w:asciiTheme="majorHAnsi" w:hAnsiTheme="majorHAnsi" w:cstheme="majorHAnsi"/>
                                    <w:sz w:val="18"/>
                                    <w:szCs w:val="18"/>
                                  </w:rPr>
                                  <w:t>=PT68</w:t>
                                </w:r>
                                <w:r>
                                  <w:rPr>
                                    <w:rFonts w:asciiTheme="majorHAnsi" w:hAnsiTheme="majorHAnsi" w:cstheme="majorHAnsi"/>
                                    <w:sz w:val="18"/>
                                    <w:szCs w:val="18"/>
                                  </w:rPr>
                                  <w:t>1</w:t>
                                </w:r>
                                <w:r w:rsidRPr="00B80439">
                                  <w:rPr>
                                    <w:rFonts w:asciiTheme="majorHAnsi" w:hAnsiTheme="majorHAnsi" w:cstheme="majorHAnsi"/>
                                    <w:sz w:val="18"/>
                                    <w:szCs w:val="18"/>
                                  </w:rPr>
                                  <w:t>setpoint</w:t>
                                </w:r>
                              </w:p>
                              <w:p w:rsidR="00862F6C" w:rsidRPr="00B80439" w:rsidRDefault="00862F6C" w:rsidP="009E4D2A">
                                <w:pPr>
                                  <w:spacing w:line="314" w:lineRule="auto"/>
                                  <w:rPr>
                                    <w:rFonts w:asciiTheme="majorHAnsi" w:hAnsiTheme="majorHAnsi" w:cstheme="majorHAnsi"/>
                                    <w:sz w:val="18"/>
                                    <w:szCs w:val="18"/>
                                  </w:rPr>
                                </w:pPr>
                              </w:p>
                            </w:txbxContent>
                          </v:textbox>
                        </v:shape>
                      </v:group>
                      <v:shape id="AutoShape 6311" o:spid="_x0000_s3933" type="#_x0000_t32" style="position:absolute;left:7729;top:6690;width:1;height:3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SwT8UAAADeAAAADwAAAGRycy9kb3ducmV2LnhtbERPTWsCMRC9F/wPYQQvpWZXa5HVKKUg&#10;FA+F6h48Dsm4u7iZrElct//eFAq9zeN9zno72Fb05EPjWEE+zUAQa2carhSUx93LEkSIyAZbx6Tg&#10;hwJsN6OnNRbG3fmb+kOsRArhUKCCOsaukDLomiyGqeuIE3d23mJM0FfSeLyncNvKWZa9SYsNp4Ya&#10;O/qoSV8ON6ug2ZdfZf98jV4v9/nJ5+F4arVSk/HwvgIRaYj/4j/3p0nzXxeLOfy+k26Qm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nSwT8UAAADeAAAADwAAAAAAAAAA&#10;AAAAAAChAgAAZHJzL2Rvd25yZXYueG1sUEsFBgAAAAAEAAQA+QAAAJMDAAAAAA==&#10;">
                        <o:lock v:ext="edit" aspectratio="t"/>
                      </v:shape>
                      <v:shape id="AutoShape 6312" o:spid="_x0000_s3934" type="#_x0000_t32" style="position:absolute;left:11166;top:6841;width:0;height:30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0oO8QAAADeAAAADwAAAGRycy9kb3ducmV2LnhtbERPTWsCMRC9F/ofwgi9lJpd0SJbo4gg&#10;iIeCugePQzLdXdxMtklct/++EQRv83ifs1gNthU9+dA4VpCPMxDE2pmGKwXlafsxBxEissHWMSn4&#10;owCr5evLAgvjbnyg/hgrkUI4FKigjrErpAy6Joth7DrixP04bzEm6CtpPN5SuG3lJMs+pcWGU0ON&#10;HW1q0pfj1Spo9uV32b//Rq/n+/zs83A6t1qpt9Gw/gIRaYhP8cO9M2n+dDabwv2ddIN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nSg7xAAAAN4AAAAPAAAAAAAAAAAA&#10;AAAAAKECAABkcnMvZG93bnJldi54bWxQSwUGAAAAAAQABAD5AAAAkgMAAAAA&#10;"/>
                      <v:shape id="AutoShape 6316" o:spid="_x0000_s3935" type="#_x0000_t32" style="position:absolute;left:7781;top:9859;width:340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k8Y8UAAADeAAAADwAAAGRycy9kb3ducmV2LnhtbERPS2sCMRC+F/ofwhR6KZq1uCKrUbYF&#10;oRY8+LqPm+kmdDPZbqKu/74pFLzNx/ec+bJ3jbhQF6xnBaNhBoK48tpyreCwXw2mIEJE1th4JgU3&#10;CrBcPD7MsdD+ylu67GItUgiHAhWYGNtCylAZchiGviVO3JfvHMYEu1rqDq8p3DXyNcsm0qHl1GCw&#10;pXdD1ffu7BRs1qO38mTs+nP7Yzf5qmzO9ctRqeenvpyBiNTHu/jf/aHT/HGe5/D3TrpB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Yk8Y8UAAADeAAAADwAAAAAAAAAA&#10;AAAAAAChAgAAZHJzL2Rvd25yZXYueG1sUEsFBgAAAAAEAAQA+QAAAJMDAAAAAA==&#10;"/>
                      <v:shape id="Text Box 6299" o:spid="_x0000_s3936" type="#_x0000_t202" style="position:absolute;left:8090;top:9807;width:2659;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G8tcMA&#10;AADeAAAADwAAAGRycy9kb3ducmV2LnhtbERPTWvCQBC9F/wPywje6q4lERtdRSpCTxatLfQ2ZMck&#10;mJ0N2TVJ/71bEHqbx/uc1Wawteio9ZVjDbOpAkGcO1NxoeH8uX9egPAB2WDtmDT8kofNevS0wsy4&#10;no/UnUIhYgj7DDWUITSZlD4vyaKfuoY4chfXWgwRtoU0LfYx3NbyRam5tFhxbCixobeS8uvpZjV8&#10;HS4/34n6KHY2bXo3KMn2VWo9GQ/bJYhAQ/gXP9zvJs5P0nQOf+/EG+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1G8tcMAAADeAAAADwAAAAAAAAAAAAAAAACYAgAAZHJzL2Rv&#10;d25yZXYueG1sUEsFBgAAAAAEAAQA9QAAAIgDAAAAAA==&#10;" filled="f" stroked="f">
                        <v:textbox>
                          <w:txbxContent>
                            <w:p w:rsidR="00862F6C" w:rsidRPr="00B80439" w:rsidRDefault="00862F6C" w:rsidP="00FA5F10">
                              <w:pPr>
                                <w:pStyle w:val="ListBullet"/>
                                <w:numPr>
                                  <w:ilvl w:val="0"/>
                                  <w:numId w:val="0"/>
                                </w:numPr>
                                <w:spacing w:after="0"/>
                                <w:rPr>
                                  <w:rFonts w:asciiTheme="majorHAnsi" w:hAnsiTheme="majorHAnsi" w:cstheme="majorHAnsi"/>
                                  <w:sz w:val="18"/>
                                  <w:szCs w:val="18"/>
                                </w:rPr>
                              </w:pPr>
                              <w:r w:rsidRPr="00B80439">
                                <w:rPr>
                                  <w:rFonts w:asciiTheme="majorHAnsi" w:hAnsiTheme="majorHAnsi" w:cstheme="majorHAnsi"/>
                                  <w:sz w:val="18"/>
                                  <w:szCs w:val="18"/>
                                </w:rPr>
                                <w:t>TT685&gt;TT685Max</w:t>
                              </w:r>
                            </w:p>
                          </w:txbxContent>
                        </v:textbox>
                      </v:shape>
                      <v:shape id="AutoShape 6302" o:spid="_x0000_s3937" type="#_x0000_t32" style="position:absolute;left:8180;top:9744;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cHj8YAAADeAAAADwAAAGRycy9kb3ducmV2LnhtbERPTWsCMRC9C/0PYYReRLOWbpWtUbYF&#10;oRY8aPU+bqab4Gay3UTd/vumUOhtHu9zFqveNeJKXbCeFUwnGQjiymvLtYLDx3o8BxEissbGMyn4&#10;pgCr5d1ggYX2N97RdR9rkUI4FKjAxNgWUobKkMMw8S1x4j595zAm2NVSd3hL4a6RD1n2JB1aTg0G&#10;W3o1VJ33F6dgu5m+lCdjN++7L7vN12VzqUdHpe6HffkMIlIf/8V/7jed5j/m+Qx+30k3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IXB4/GAAAA3gAAAA8AAAAAAAAA&#10;AAAAAAAAoQIAAGRycy9kb3ducmV2LnhtbFBLBQYAAAAABAAEAPkAAACUAwAAAAA=&#10;"/>
                      <v:shape id="AutoShape 6317" o:spid="_x0000_s3938" type="#_x0000_t32" style="position:absolute;left:7764;top:6825;width:340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cajcYAAADeAAAADwAAAGRycy9kb3ducmV2LnhtbESPT2/CMAzF75P2HSJP2m2kQ4CmjoDY&#10;JhBX/lx2sxqvrWicLglt4dPjAxI3W+/5vZ/ny8E1qqMQa88G3kcZKOLC25pLA8fD+u0DVEzIFhvP&#10;ZOBCEZaL56c55tb3vKNun0olIRxzNFCl1OZax6Iih3HkW2LR/nxwmGQNpbYBewl3jR5n2Uw7rFka&#10;Kmzpu6LitD87AzvE7HeT/q/NV9jY7tL+rPvJwZjXl2H1CSrRkB7m+/XWCv5kOhVeeUdm0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XGo3GAAAA3gAAAA8AAAAAAAAA&#10;AAAAAAAAoQIAAGRycy9kb3ducmV2LnhtbFBLBQYAAAAABAAEAPkAAACUAwAAAAA=&#10;" strokeweight=".5pt">
                        <v:stroke startarrow="block"/>
                      </v:shape>
                      <v:rect id="Rectangle 6314" o:spid="_x0000_s3939" style="position:absolute;left:7244;top:7031;width:1261;height:11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fCvsUA&#10;AADeAAAADwAAAGRycy9kb3ducmV2LnhtbERPPW/CMBDdkfgP1iGxEQcoCFIMQq2o2hGSpds1viaG&#10;+BzFBtL++rpSpW739D5vs+ttI27UeeNYwTRJQRCXThuuFBT5YbIC4QOyxsYxKfgiD7vtcLDBTLs7&#10;H+l2CpWIIewzVFCH0GZS+rImiz5xLXHkPl1nMUTYVVJ3eI/htpGzNF1Ki4ZjQ40tPdVUXk5Xq+DD&#10;zAr8PuYvqV0f5uGtz8/X92elxqN+/wgiUB/+xX/uVx3nPywWa/h9J94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B8K+xQAAAN4AAAAPAAAAAAAAAAAAAAAAAJgCAABkcnMv&#10;ZG93bnJldi54bWxQSwUGAAAAAAQABAD1AAAAigMAAAAA&#10;">
                        <o:lock v:ext="edit" aspectratio="t"/>
                        <v:textbox>
                          <w:txbxContent>
                            <w:p w:rsidR="00862F6C" w:rsidRPr="00B80439" w:rsidRDefault="00862F6C" w:rsidP="009E4D2A">
                              <w:pPr>
                                <w:spacing w:before="80" w:line="264" w:lineRule="auto"/>
                                <w:jc w:val="center"/>
                                <w:rPr>
                                  <w:rFonts w:asciiTheme="majorHAnsi" w:hAnsiTheme="majorHAnsi" w:cstheme="majorHAnsi"/>
                                  <w:sz w:val="18"/>
                                  <w:szCs w:val="18"/>
                                </w:rPr>
                              </w:pPr>
                              <w:r w:rsidRPr="00B80439">
                                <w:rPr>
                                  <w:rFonts w:asciiTheme="majorHAnsi" w:hAnsiTheme="majorHAnsi" w:cstheme="majorHAnsi"/>
                                  <w:sz w:val="18"/>
                                  <w:szCs w:val="18"/>
                                </w:rPr>
                                <w:t xml:space="preserve">Cooling HX680 </w:t>
                              </w:r>
                            </w:p>
                            <w:p w:rsidR="00862F6C" w:rsidRPr="00B80439" w:rsidRDefault="00862F6C" w:rsidP="009E4D2A">
                              <w:pPr>
                                <w:spacing w:line="264" w:lineRule="auto"/>
                                <w:jc w:val="center"/>
                                <w:rPr>
                                  <w:rFonts w:asciiTheme="majorHAnsi" w:hAnsiTheme="majorHAnsi" w:cstheme="majorHAnsi"/>
                                  <w:sz w:val="18"/>
                                  <w:szCs w:val="18"/>
                                </w:rPr>
                              </w:pPr>
                              <w:r w:rsidRPr="00B80439">
                                <w:rPr>
                                  <w:rFonts w:asciiTheme="majorHAnsi" w:hAnsiTheme="majorHAnsi" w:cstheme="majorHAnsi"/>
                                  <w:sz w:val="18"/>
                                  <w:szCs w:val="18"/>
                                </w:rPr>
                                <w:t>&amp; HX683</w:t>
                              </w:r>
                            </w:p>
                          </w:txbxContent>
                        </v:textbox>
                      </v:rect>
                      <v:shape id="Text Box 6315" o:spid="_x0000_s3940" type="#_x0000_t202" style="position:absolute;left:8505;top:7032;width:2302;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lvMUA&#10;AADeAAAADwAAAGRycy9kb3ducmV2LnhtbERPS2vCQBC+F/oflil4KbqpLUajqxShRW++0OuQHZPQ&#10;7Gy6u43x37tCwdt8fM+ZLTpTi5acrywreBskIIhzqysuFBz2X/0xCB+QNdaWScGVPCzmz08zzLS9&#10;8JbaXShEDGGfoYIyhCaT0uclGfQD2xBH7mydwRChK6R2eInhppbDJBlJgxXHhhIbWpaU/+z+jILx&#10;x6o9+fX75piPzvUkvKbt969TqvfSfU5BBOrCQ/zvXuk4P00nQ7i/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g6W8xQAAAN4AAAAPAAAAAAAAAAAAAAAAAJgCAABkcnMv&#10;ZG93bnJldi54bWxQSwUGAAAAAAQABAD1AAAAigMAAAAA&#10;">
                        <o:lock v:ext="edit" aspectratio="t"/>
                        <v:textbox>
                          <w:txbxContent>
                            <w:p w:rsidR="00862F6C" w:rsidRPr="00B80439" w:rsidRDefault="00862F6C" w:rsidP="009E4D2A">
                              <w:pPr>
                                <w:rPr>
                                  <w:rFonts w:asciiTheme="majorHAnsi" w:hAnsiTheme="majorHAnsi" w:cstheme="majorHAnsi"/>
                                  <w:sz w:val="18"/>
                                  <w:szCs w:val="18"/>
                                </w:rPr>
                              </w:pPr>
                              <w:r>
                                <w:rPr>
                                  <w:rFonts w:asciiTheme="majorHAnsi" w:hAnsiTheme="majorHAnsi" w:cstheme="majorHAnsi"/>
                                  <w:sz w:val="18"/>
                                  <w:szCs w:val="18"/>
                                </w:rPr>
                                <w:t>Open FV681, CV680</w:t>
                              </w:r>
                            </w:p>
                            <w:p w:rsidR="00862F6C" w:rsidRPr="00B80439" w:rsidRDefault="00862F6C" w:rsidP="00B80439">
                              <w:pPr>
                                <w:spacing w:before="40"/>
                                <w:rPr>
                                  <w:rFonts w:asciiTheme="majorHAnsi" w:hAnsiTheme="majorHAnsi" w:cstheme="majorHAnsi"/>
                                  <w:sz w:val="18"/>
                                  <w:szCs w:val="18"/>
                                </w:rPr>
                              </w:pPr>
                              <w:r w:rsidRPr="00B80439">
                                <w:rPr>
                                  <w:rFonts w:asciiTheme="majorHAnsi" w:hAnsiTheme="majorHAnsi" w:cstheme="majorHAnsi"/>
                                  <w:sz w:val="18"/>
                                  <w:szCs w:val="18"/>
                                </w:rPr>
                                <w:t>CV581 regulated</w:t>
                              </w:r>
                            </w:p>
                            <w:p w:rsidR="00862F6C" w:rsidRPr="00B80439" w:rsidRDefault="00862F6C" w:rsidP="009E4D2A">
                              <w:pPr>
                                <w:rPr>
                                  <w:rFonts w:asciiTheme="majorHAnsi" w:hAnsiTheme="majorHAnsi" w:cstheme="majorHAnsi"/>
                                  <w:sz w:val="18"/>
                                  <w:szCs w:val="18"/>
                                </w:rPr>
                              </w:pPr>
                              <w:r w:rsidRPr="00B80439">
                                <w:rPr>
                                  <w:rFonts w:asciiTheme="majorHAnsi" w:hAnsiTheme="majorHAnsi" w:cstheme="majorHAnsi"/>
                                  <w:sz w:val="18"/>
                                  <w:szCs w:val="18"/>
                                </w:rPr>
                                <w:t>FT581=FT581</w:t>
                              </w:r>
                              <w:r>
                                <w:rPr>
                                  <w:rFonts w:asciiTheme="majorHAnsi" w:hAnsiTheme="majorHAnsi" w:cstheme="majorHAnsi"/>
                                  <w:sz w:val="18"/>
                                  <w:szCs w:val="18"/>
                                </w:rPr>
                                <w:t>limi</w:t>
                              </w:r>
                              <w:r w:rsidRPr="00B80439">
                                <w:rPr>
                                  <w:rFonts w:asciiTheme="majorHAnsi" w:hAnsiTheme="majorHAnsi" w:cstheme="majorHAnsi"/>
                                  <w:sz w:val="18"/>
                                  <w:szCs w:val="18"/>
                                </w:rPr>
                                <w:t>t</w:t>
                              </w:r>
                            </w:p>
                            <w:p w:rsidR="00862F6C" w:rsidRPr="00B80439" w:rsidRDefault="00862F6C" w:rsidP="009E4D2A">
                              <w:pPr>
                                <w:spacing w:line="314" w:lineRule="auto"/>
                                <w:rPr>
                                  <w:rFonts w:asciiTheme="majorHAnsi" w:hAnsiTheme="majorHAnsi" w:cstheme="majorHAnsi"/>
                                  <w:sz w:val="18"/>
                                  <w:szCs w:val="18"/>
                                </w:rPr>
                              </w:pPr>
                              <w:r w:rsidRPr="00B80439">
                                <w:rPr>
                                  <w:rFonts w:asciiTheme="majorHAnsi" w:hAnsiTheme="majorHAnsi" w:cstheme="majorHAnsi"/>
                                  <w:sz w:val="18"/>
                                  <w:szCs w:val="18"/>
                                </w:rPr>
                                <w:t>PT660&lt;PT660Max</w:t>
                              </w:r>
                            </w:p>
                          </w:txbxContent>
                        </v:textbox>
                      </v:shape>
                      <v:shape id="Text Box 6305" o:spid="_x0000_s3941" type="#_x0000_t202" style="position:absolute;left:8484;top:8811;width:2280;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8AJ8UA&#10;AADeAAAADwAAAGRycy9kb3ducmV2LnhtbERPTWvCQBC9F/wPywi9FN1Yi9HoKqWg6M2q6HXIjkkw&#10;O5vubmP677tCobd5vM9ZrDpTi5acrywrGA0TEMS51RUXCk7H9WAKwgdkjbVlUvBDHlbL3tMCM23v&#10;/EntIRQihrDPUEEZQpNJ6fOSDPqhbYgjd7XOYIjQFVI7vMdwU8vXJJlIgxXHhhIb+igpvx2+jYLp&#10;27a9+N14f84n13oWXtJ28+WUeu5373MQgbrwL/5zb3Wcn6azMTzeiT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zwAnxQAAAN4AAAAPAAAAAAAAAAAAAAAAAJgCAABkcnMv&#10;ZG93bnJldi54bWxQSwUGAAAAAAQABAD1AAAAigMAAAAA&#10;">
                        <o:lock v:ext="edit" aspectratio="t"/>
                        <v:textbox>
                          <w:txbxContent>
                            <w:p w:rsidR="00862F6C" w:rsidRDefault="00862F6C" w:rsidP="003C170B">
                              <w:pPr>
                                <w:rPr>
                                  <w:rFonts w:asciiTheme="majorHAnsi" w:hAnsiTheme="majorHAnsi" w:cstheme="majorHAnsi"/>
                                  <w:sz w:val="18"/>
                                  <w:szCs w:val="18"/>
                                </w:rPr>
                              </w:pPr>
                              <w:r>
                                <w:rPr>
                                  <w:rFonts w:asciiTheme="majorHAnsi" w:hAnsiTheme="majorHAnsi" w:cstheme="majorHAnsi"/>
                                  <w:sz w:val="18"/>
                                  <w:szCs w:val="18"/>
                                </w:rPr>
                                <w:t xml:space="preserve">Close </w:t>
                              </w:r>
                              <w:r w:rsidRPr="00B80439">
                                <w:rPr>
                                  <w:rFonts w:asciiTheme="majorHAnsi" w:hAnsiTheme="majorHAnsi" w:cstheme="majorHAnsi"/>
                                  <w:sz w:val="18"/>
                                  <w:szCs w:val="18"/>
                                </w:rPr>
                                <w:t>FV681</w:t>
                              </w:r>
                              <w:r>
                                <w:rPr>
                                  <w:rFonts w:asciiTheme="majorHAnsi" w:hAnsiTheme="majorHAnsi" w:cstheme="majorHAnsi"/>
                                  <w:sz w:val="18"/>
                                  <w:szCs w:val="18"/>
                                </w:rPr>
                                <w:t>, CV680</w:t>
                              </w:r>
                            </w:p>
                            <w:p w:rsidR="00862F6C" w:rsidRDefault="00862F6C" w:rsidP="007D1183">
                              <w:pPr>
                                <w:spacing w:before="40" w:line="264" w:lineRule="auto"/>
                                <w:rPr>
                                  <w:rFonts w:asciiTheme="majorHAnsi" w:hAnsiTheme="majorHAnsi" w:cstheme="majorHAnsi"/>
                                  <w:sz w:val="18"/>
                                  <w:szCs w:val="18"/>
                                </w:rPr>
                              </w:pPr>
                              <w:r>
                                <w:rPr>
                                  <w:rFonts w:asciiTheme="majorHAnsi" w:hAnsiTheme="majorHAnsi" w:cstheme="majorHAnsi"/>
                                  <w:sz w:val="18"/>
                                  <w:szCs w:val="18"/>
                                </w:rPr>
                                <w:t>CV581regulated</w:t>
                              </w:r>
                            </w:p>
                            <w:p w:rsidR="00862F6C" w:rsidRDefault="00862F6C" w:rsidP="007D1183">
                              <w:pPr>
                                <w:spacing w:line="312" w:lineRule="auto"/>
                                <w:rPr>
                                  <w:rFonts w:asciiTheme="majorHAnsi" w:hAnsiTheme="majorHAnsi" w:cstheme="majorHAnsi"/>
                                  <w:sz w:val="18"/>
                                  <w:szCs w:val="18"/>
                                </w:rPr>
                              </w:pPr>
                              <w:r>
                                <w:rPr>
                                  <w:rFonts w:asciiTheme="majorHAnsi" w:hAnsiTheme="majorHAnsi" w:cstheme="majorHAnsi"/>
                                  <w:sz w:val="18"/>
                                  <w:szCs w:val="18"/>
                                </w:rPr>
                                <w:t>PT660=PT660setpoint</w:t>
                              </w:r>
                            </w:p>
                            <w:p w:rsidR="00862F6C" w:rsidRPr="00B80439" w:rsidRDefault="00862F6C" w:rsidP="003C170B">
                              <w:pPr>
                                <w:rPr>
                                  <w:rFonts w:asciiTheme="majorHAnsi" w:hAnsiTheme="majorHAnsi" w:cstheme="majorHAnsi"/>
                                  <w:sz w:val="18"/>
                                  <w:szCs w:val="18"/>
                                </w:rPr>
                              </w:pPr>
                            </w:p>
                          </w:txbxContent>
                        </v:textbox>
                      </v:shape>
                      <v:shape id="AutoShape 6318" o:spid="_x0000_s3942" type="#_x0000_t32" style="position:absolute;left:7788;top:9360;width:0;height:5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BUcUAAADeAAAADwAAAGRycy9kb3ducmV2LnhtbERPTWsCMRC9F/wPYQQvpWZXpNrVKKUg&#10;FA+F6h48Dsm4u7iZrElct//eFAq9zeN9zno72Fb05EPjWEE+zUAQa2carhSUx93LEkSIyAZbx6Tg&#10;hwJsN6OnNRbG3fmb+kOsRArhUKCCOsaukDLomiyGqeuIE3d23mJM0FfSeLyncNvKWZa9SosNp4Ya&#10;O/qoSV8ON6ug2ZdfZf98jV4v9/nJ5+F4arVSk/HwvgIRaYj/4j/3p0nzF4u3Ofy+k26Qm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qBUcUAAADeAAAADwAAAAAAAAAA&#10;AAAAAAChAgAAZHJzL2Rvd25yZXYueG1sUEsFBgAAAAAEAAQA+QAAAJMDAAAAAA==&#10;"/>
                      <v:rect id="Rectangle 6319" o:spid="_x0000_s3943" style="position:absolute;left:7292;top:8811;width:1224;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1h0cUA&#10;AADeAAAADwAAAGRycy9kb3ducmV2LnhtbERPyW7CMBC9V+IfrEHqrTiAypJiEAJRlWMSLtym8TRx&#10;icdRbCDt19eVKvU2T2+d1aa3jbhR541jBeNRAoK4dNpwpeBUHJ4WIHxA1tg4JgVf5GGzHjysMNXu&#10;zhnd8lCJGMI+RQV1CG0qpS9rsuhHriWO3IfrLIYIu0rqDu8x3DZykiQzadFwbKixpV1N5SW/WgXv&#10;ZnLC76x4TezyMA3Hvvi8nvdKPQ777QuIQH34F/+533ScP58vn+H3nXiD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XWHRxQAAAN4AAAAPAAAAAAAAAAAAAAAAAJgCAABkcnMv&#10;ZG93bnJldi54bWxQSwUGAAAAAAQABAD1AAAAigMAAAAA&#10;">
                        <o:lock v:ext="edit" aspectratio="t"/>
                        <v:textbox>
                          <w:txbxContent>
                            <w:p w:rsidR="00862F6C" w:rsidRPr="00B80439" w:rsidRDefault="00862F6C" w:rsidP="004A2A81">
                              <w:pPr>
                                <w:spacing w:before="80" w:line="264" w:lineRule="auto"/>
                                <w:jc w:val="center"/>
                                <w:rPr>
                                  <w:rFonts w:asciiTheme="majorHAnsi" w:hAnsiTheme="majorHAnsi" w:cstheme="majorHAnsi"/>
                                  <w:sz w:val="18"/>
                                  <w:szCs w:val="18"/>
                                </w:rPr>
                              </w:pPr>
                              <w:r w:rsidRPr="00B80439">
                                <w:rPr>
                                  <w:rFonts w:asciiTheme="majorHAnsi" w:hAnsiTheme="majorHAnsi" w:cstheme="majorHAnsi"/>
                                  <w:sz w:val="18"/>
                                  <w:szCs w:val="18"/>
                                </w:rPr>
                                <w:t>Stop</w:t>
                              </w:r>
                            </w:p>
                            <w:p w:rsidR="00862F6C" w:rsidRPr="00B80439" w:rsidRDefault="00862F6C" w:rsidP="004A2A81">
                              <w:pPr>
                                <w:spacing w:line="264" w:lineRule="auto"/>
                                <w:jc w:val="center"/>
                                <w:rPr>
                                  <w:rFonts w:asciiTheme="majorHAnsi" w:hAnsiTheme="majorHAnsi" w:cstheme="majorHAnsi"/>
                                  <w:sz w:val="18"/>
                                  <w:szCs w:val="18"/>
                                </w:rPr>
                              </w:pPr>
                              <w:r w:rsidRPr="00B80439">
                                <w:rPr>
                                  <w:rFonts w:asciiTheme="majorHAnsi" w:hAnsiTheme="majorHAnsi" w:cstheme="majorHAnsi"/>
                                  <w:sz w:val="18"/>
                                  <w:szCs w:val="18"/>
                                </w:rPr>
                                <w:t xml:space="preserve">Cooling </w:t>
                              </w:r>
                            </w:p>
                          </w:txbxContent>
                        </v:textbox>
                      </v:rect>
                      <v:shape id="Text Box 6293" o:spid="_x0000_s3944" type="#_x0000_t202" style="position:absolute;left:4796;top:9900;width:3136;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YV38QA&#10;AADeAAAADwAAAGRycy9kb3ducmV2LnhtbERPS2sCMRC+F/wPYYTeatLSal03SlGEnlpcq+Bt2Mw+&#10;6GaybKK7/ntTKHibj+856WqwjbhQ52vHGp4nCgRx7kzNpYaf/fbpHYQPyAYbx6ThSh5Wy9FDiolx&#10;Pe/okoVSxBD2CWqoQmgTKX1ekUU/cS1x5ArXWQwRdqU0HfYx3DbyRamptFhzbKiwpXVF+W92thoO&#10;X8Xp+Kq+y419a3s3KMl2LrV+HA8fCxCBhnAX/7s/TZw/m82n8PdOvEE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GFd/EAAAA3gAAAA8AAAAAAAAAAAAAAAAAmAIAAGRycy9k&#10;b3ducmV2LnhtbFBLBQYAAAAABAAEAPUAAACJAwAAAAA=&#10;" filled="f" stroked="f">
                        <o:lock v:ext="edit" aspectratio="t"/>
                        <v:textbox>
                          <w:txbxContent>
                            <w:p w:rsidR="00862F6C" w:rsidRPr="00B80439" w:rsidRDefault="00862F6C" w:rsidP="001A656F">
                              <w:pPr>
                                <w:pStyle w:val="ListBullet"/>
                                <w:numPr>
                                  <w:ilvl w:val="0"/>
                                  <w:numId w:val="0"/>
                                </w:numPr>
                                <w:rPr>
                                  <w:rFonts w:asciiTheme="majorHAnsi" w:hAnsiTheme="majorHAnsi" w:cstheme="majorHAnsi"/>
                                  <w:sz w:val="18"/>
                                  <w:szCs w:val="18"/>
                                </w:rPr>
                              </w:pPr>
                              <w:r>
                                <w:rPr>
                                  <w:rFonts w:asciiTheme="majorHAnsi" w:hAnsiTheme="majorHAnsi" w:cstheme="majorHAnsi"/>
                                  <w:sz w:val="18"/>
                                  <w:szCs w:val="18"/>
                                </w:rPr>
                                <w:t>LI680 &gt; LI</w:t>
                              </w:r>
                              <w:r w:rsidRPr="00B80439">
                                <w:rPr>
                                  <w:rFonts w:asciiTheme="majorHAnsi" w:hAnsiTheme="majorHAnsi" w:cstheme="majorHAnsi"/>
                                  <w:sz w:val="18"/>
                                  <w:szCs w:val="18"/>
                                </w:rPr>
                                <w:t>680max</w:t>
                              </w:r>
                            </w:p>
                          </w:txbxContent>
                        </v:textbox>
                      </v:shape>
                      <v:shape id="AutoShape 6295" o:spid="_x0000_s3945" type="#_x0000_t32" style="position:absolute;left:4678;top:9898;width:0;height: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Cu5cUAAADeAAAADwAAAGRycy9kb3ducmV2LnhtbERP30vDMBB+H/g/hBN8GVs6Qat12ajC&#10;wAl76JzvZ3M2weZSm6yt/70RBN/u4/t56+3kWjFQH6xnBatlBoK49tpyo+D0ulvcgQgRWWPrmRR8&#10;U4Dt5mK2xkL7kSsajrERKYRDgQpMjF0hZagNOQxL3xEn7sP3DmOCfSN1j2MKd628zrJb6dByajDY&#10;0ZOh+vN4dgoO+9Vj+W7s/qX6soebXdmem/mbUleXU/kAItIU/8V/7med5uf5fQ6/76Qb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QCu5cUAAADeAAAADwAAAAAAAAAA&#10;AAAAAAChAgAAZHJzL2Rvd25yZXYueG1sUEsFBgAAAAAEAAQA+QAAAJMDAAAAAA==&#10;"/>
                      <v:shape id="AutoShape 6296" o:spid="_x0000_s3946" type="#_x0000_t32" style="position:absolute;left:4558;top:10085;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86l8gAAADeAAAADwAAAGRycy9kb3ducmV2LnhtbESPQU8CMRCF7yb8h2ZMvBjpYoLoSiGr&#10;CQmYcAD1Pm7HbeN2umwLrP/eOZB4m8l789438+UQWnWiPvnIBibjAhRxHa3nxsDH++ruEVTKyBbb&#10;yGTglxIsF6OrOZY2nnlHp31ulIRwKtGAy7krtU61o4BpHDti0b5jHzDL2jfa9niW8NDq+6J40AE9&#10;S4PDjl4d1T/7YzCw3Uxeqi/nN2+7g99OV1V7bG4/jbm5HqpnUJmG/G++XK+t4M9mT8Ir78gMevE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J86l8gAAADeAAAADwAAAAAA&#10;AAAAAAAAAAChAgAAZHJzL2Rvd25yZXYueG1sUEsFBgAAAAAEAAQA+QAAAJYDAAAAAA==&#10;"/>
                      <v:shape id="Text Box 10095" o:spid="_x0000_s3947" type="#_x0000_t202" style="position:absolute;left:5058;top:10244;width:2268;height:1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c3zcUA&#10;AADeAAAADwAAAGRycy9kb3ducmV2LnhtbERPS2vCQBC+F/wPywi9FN3YFmOiq4jQYm/1gV6H7JgE&#10;s7NxdxvTf98tFHqbj+85i1VvGtGR87VlBZNxAoK4sLrmUsHx8DaagfABWWNjmRR8k4fVcvCwwFzb&#10;O++o24dSxBD2OSqoQmhzKX1RkUE/ti1x5C7WGQwRulJqh/cYbhr5nCRTabDm2FBhS5uKiuv+yyiY&#10;vW67s/94+TwV00uThae0e785pR6H/XoOIlAf/sV/7q2O89M0y+D3nXiD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JzfNxQAAAN4AAAAPAAAAAAAAAAAAAAAAAJgCAABkcnMv&#10;ZG93bnJldi54bWxQSwUGAAAAAAQABAD1AAAAigMAAAAA&#10;">
                        <v:textbox>
                          <w:txbxContent>
                            <w:p w:rsidR="00862F6C" w:rsidRPr="00B80439" w:rsidRDefault="00862F6C" w:rsidP="00F44A6C">
                              <w:pPr>
                                <w:rPr>
                                  <w:rFonts w:asciiTheme="majorHAnsi" w:hAnsiTheme="majorHAnsi" w:cstheme="majorHAnsi"/>
                                  <w:sz w:val="18"/>
                                  <w:szCs w:val="18"/>
                                </w:rPr>
                              </w:pPr>
                              <w:r>
                                <w:rPr>
                                  <w:rFonts w:asciiTheme="majorHAnsi" w:hAnsiTheme="majorHAnsi" w:cstheme="majorHAnsi"/>
                                  <w:sz w:val="18"/>
                                  <w:szCs w:val="18"/>
                                </w:rPr>
                                <w:t xml:space="preserve">Close </w:t>
                              </w:r>
                              <w:r w:rsidRPr="00B80439">
                                <w:rPr>
                                  <w:rFonts w:asciiTheme="majorHAnsi" w:hAnsiTheme="majorHAnsi" w:cstheme="majorHAnsi"/>
                                  <w:sz w:val="18"/>
                                  <w:szCs w:val="18"/>
                                </w:rPr>
                                <w:t xml:space="preserve">CV601, </w:t>
                              </w:r>
                            </w:p>
                            <w:p w:rsidR="00862F6C" w:rsidRDefault="00862F6C" w:rsidP="00F44A6C">
                              <w:pPr>
                                <w:rPr>
                                  <w:rFonts w:asciiTheme="majorHAnsi" w:hAnsiTheme="majorHAnsi" w:cstheme="majorHAnsi"/>
                                  <w:sz w:val="18"/>
                                  <w:szCs w:val="18"/>
                                </w:rPr>
                              </w:pPr>
                              <w:r w:rsidRPr="00B80439">
                                <w:rPr>
                                  <w:rFonts w:asciiTheme="majorHAnsi" w:hAnsiTheme="majorHAnsi" w:cstheme="majorHAnsi"/>
                                  <w:sz w:val="18"/>
                                  <w:szCs w:val="18"/>
                                </w:rPr>
                                <w:t>FV640</w:t>
                              </w:r>
                              <w:r>
                                <w:rPr>
                                  <w:rFonts w:asciiTheme="majorHAnsi" w:hAnsiTheme="majorHAnsi" w:cstheme="majorHAnsi"/>
                                  <w:sz w:val="18"/>
                                  <w:szCs w:val="18"/>
                                </w:rPr>
                                <w:t>, FV642 opened</w:t>
                              </w:r>
                            </w:p>
                            <w:p w:rsidR="00862F6C" w:rsidRPr="00B80439" w:rsidRDefault="00862F6C" w:rsidP="00F44A6C">
                              <w:pPr>
                                <w:rPr>
                                  <w:rFonts w:asciiTheme="majorHAnsi" w:hAnsiTheme="majorHAnsi" w:cstheme="majorHAnsi"/>
                                  <w:sz w:val="18"/>
                                  <w:szCs w:val="18"/>
                                </w:rPr>
                              </w:pPr>
                              <w:r>
                                <w:rPr>
                                  <w:rFonts w:asciiTheme="majorHAnsi" w:hAnsiTheme="majorHAnsi" w:cstheme="majorHAnsi"/>
                                  <w:sz w:val="18"/>
                                  <w:szCs w:val="18"/>
                                </w:rPr>
                                <w:t>FV680 opened</w:t>
                              </w:r>
                            </w:p>
                            <w:p w:rsidR="00862F6C" w:rsidRDefault="00862F6C" w:rsidP="007D1183">
                              <w:pPr>
                                <w:spacing w:before="40" w:line="264" w:lineRule="auto"/>
                                <w:rPr>
                                  <w:rFonts w:asciiTheme="majorHAnsi" w:hAnsiTheme="majorHAnsi" w:cstheme="majorHAnsi"/>
                                  <w:sz w:val="18"/>
                                  <w:szCs w:val="18"/>
                                </w:rPr>
                              </w:pPr>
                              <w:r>
                                <w:rPr>
                                  <w:rFonts w:asciiTheme="majorHAnsi" w:hAnsiTheme="majorHAnsi" w:cstheme="majorHAnsi"/>
                                  <w:sz w:val="18"/>
                                  <w:szCs w:val="18"/>
                                </w:rPr>
                                <w:t>CV581 regulated</w:t>
                              </w:r>
                            </w:p>
                            <w:p w:rsidR="00862F6C" w:rsidRDefault="00862F6C" w:rsidP="007D1183">
                              <w:pPr>
                                <w:spacing w:line="312" w:lineRule="auto"/>
                                <w:rPr>
                                  <w:rFonts w:asciiTheme="majorHAnsi" w:hAnsiTheme="majorHAnsi" w:cstheme="majorHAnsi"/>
                                  <w:sz w:val="18"/>
                                  <w:szCs w:val="18"/>
                                </w:rPr>
                              </w:pPr>
                              <w:r>
                                <w:rPr>
                                  <w:rFonts w:asciiTheme="majorHAnsi" w:hAnsiTheme="majorHAnsi" w:cstheme="majorHAnsi"/>
                                  <w:sz w:val="18"/>
                                  <w:szCs w:val="18"/>
                                </w:rPr>
                                <w:t>PT660=PT660setpoint</w:t>
                              </w:r>
                            </w:p>
                            <w:p w:rsidR="00862F6C" w:rsidRPr="00B80439" w:rsidRDefault="00862F6C" w:rsidP="00F44A6C">
                              <w:pPr>
                                <w:rPr>
                                  <w:rFonts w:asciiTheme="majorHAnsi" w:hAnsiTheme="majorHAnsi" w:cstheme="majorHAnsi"/>
                                  <w:sz w:val="18"/>
                                  <w:szCs w:val="18"/>
                                </w:rPr>
                              </w:pPr>
                            </w:p>
                          </w:txbxContent>
                        </v:textbox>
                      </v:shape>
                      <v:shape id="Text Box 5227" o:spid="_x0000_s3948" type="#_x0000_t202" style="position:absolute;left:4720;top:5501;width:2533;height: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0p4cYA&#10;AADeAAAADwAAAGRycy9kb3ducmV2LnhtbESPT2vCQBDF70K/wzIFb7pbsWpTVymK4Kmi/QO9Ddkx&#10;Cc3Ohuxq0m/fOQjeZpg3773fct37Wl2pjVVgC09jA4o4D67iwsLnx260ABUTssM6MFn4owjr1cNg&#10;iZkLHR/pekqFEhOOGVooU2oyrWNeksc4Dg2x3M6h9ZhkbQvtWuzE3Nd6YsxMe6xYEkpsaFNS/nu6&#10;eAtf7+ef76k5FFv/3HShN5r9i7Z2+Ni/vYJK1Ke7+Pa9d1J/vjACIDgyg17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0p4cYAAADeAAAADwAAAAAAAAAAAAAAAACYAgAAZHJz&#10;L2Rvd25yZXYueG1sUEsFBgAAAAAEAAQA9QAAAIsDAAAAAA==&#10;" filled="f" stroked="f">
                        <v:textbox>
                          <w:txbxContent>
                            <w:p w:rsidR="00862F6C" w:rsidRPr="00B80439" w:rsidRDefault="00862F6C" w:rsidP="00B97E93">
                              <w:pPr>
                                <w:rPr>
                                  <w:rFonts w:asciiTheme="majorHAnsi" w:hAnsiTheme="majorHAnsi" w:cstheme="majorHAnsi"/>
                                  <w:sz w:val="18"/>
                                  <w:szCs w:val="18"/>
                                </w:rPr>
                              </w:pPr>
                              <w:r w:rsidRPr="00B80439">
                                <w:rPr>
                                  <w:rFonts w:asciiTheme="majorHAnsi" w:hAnsiTheme="majorHAnsi" w:cstheme="majorHAnsi"/>
                                  <w:sz w:val="18"/>
                                  <w:szCs w:val="18"/>
                                </w:rPr>
                                <w:t xml:space="preserve">Start </w:t>
                              </w:r>
                            </w:p>
                          </w:txbxContent>
                        </v:textbox>
                      </v:shape>
                      <v:shape id="Text Box 5222" o:spid="_x0000_s3949" type="#_x0000_t202" style="position:absolute;left:4731;top:11520;width:1853;height: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GMesIA&#10;AADeAAAADwAAAGRycy9kb3ducmV2LnhtbERPS4vCMBC+L/gfwgje1kRxV61GEUXY0y4+wdvQjG2x&#10;mZQm2vrvzcLC3ubje8582dpSPKj2hWMNg74CQZw6U3Cm4XjYvk9A+IBssHRMGp7kYbnovM0xMa7h&#10;HT32IRMxhH2CGvIQqkRKn+Zk0fddRRy5q6sthgjrTJoamxhuSzlU6lNaLDg25FjROqf0tr9bDafv&#10;6+U8Uj/Zxn5UjWuVZDuVWve67WoGIlAb/sV/7i8T548nagC/78Qb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EYx6wgAAAN4AAAAPAAAAAAAAAAAAAAAAAJgCAABkcnMvZG93&#10;bnJldi54bWxQSwUGAAAAAAQABAD1AAAAhwMAAAAA&#10;" filled="f" stroked="f">
                        <o:lock v:ext="edit" aspectratio="t"/>
                        <v:textbox>
                          <w:txbxContent>
                            <w:p w:rsidR="00862F6C" w:rsidRPr="0016531F" w:rsidRDefault="00862F6C" w:rsidP="00B97E93">
                              <w:pPr>
                                <w:rPr>
                                  <w:rFonts w:asciiTheme="majorHAnsi" w:hAnsiTheme="majorHAnsi" w:cstheme="majorHAnsi"/>
                                  <w:sz w:val="18"/>
                                  <w:szCs w:val="18"/>
                                  <w:lang w:val="fr-FR"/>
                                </w:rPr>
                              </w:pPr>
                              <w:r>
                                <w:rPr>
                                  <w:rFonts w:asciiTheme="majorHAnsi" w:hAnsiTheme="majorHAnsi" w:cstheme="majorHAnsi"/>
                                  <w:sz w:val="18"/>
                                  <w:szCs w:val="18"/>
                                  <w:lang w:val="fr-FR"/>
                                </w:rPr>
                                <w:t>CV601 closed</w:t>
                              </w:r>
                            </w:p>
                          </w:txbxContent>
                        </v:textbox>
                      </v:shape>
                      <v:group id="Group 5223" o:spid="_x0000_s3950" style="position:absolute;left:4560;top:11381;width:227;height:593"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wI2G8QAAADeAAAA&#10;DwAAAAAAAAAAAAAAAACqAgAAZHJzL2Rvd25yZXYueG1sUEsFBgAAAAAEAAQA+gAAAJsDAAAAAA==&#10;">
                        <v:shape id="AutoShape 5224" o:spid="_x0000_s3951"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WpN8UAAADeAAAADwAAAGRycy9kb3ducmV2LnhtbERPTWsCMRC9C/6HMEIvUrO2aGVrlLUg&#10;VMGD2t6nm+kmdDNZN1G3/74pCN7m8T5nvuxcLS7UButZwXiUgSAuvbZcKfg4rh9nIEJE1lh7JgW/&#10;FGC56PfmmGt/5T1dDrESKYRDjgpMjE0uZSgNOQwj3xAn7tu3DmOCbSV1i9cU7mr5lGVT6dByajDY&#10;0Juh8udwdgp2m/Gq+DJ2s92f7G6yLupzNfxU6mHQFa8gInXxLr6533Wa/zLLnuH/nXSD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WpN8UAAADeAAAADwAAAAAAAAAA&#10;AAAAAAChAgAAZHJzL2Rvd25yZXYueG1sUEsFBgAAAAAEAAQA+QAAAJMDAAAAAA==&#10;"/>
                        <v:shape id="AutoShape 5225" o:spid="_x0000_s3952"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wxQ8UAAADeAAAADwAAAGRycy9kb3ducmV2LnhtbERPTWsCMRC9C/6HMEIvUrOWamVrlLUg&#10;VMGD2t6nm+kmdDNZN1G3/74pCN7m8T5nvuxcLS7UButZwXiUgSAuvbZcKfg4rh9nIEJE1lh7JgW/&#10;FGC56PfmmGt/5T1dDrESKYRDjgpMjE0uZSgNOQwj3xAn7tu3DmOCbSV1i9cU7mr5lGVT6dByajDY&#10;0Juh8udwdgp2m/Gq+DJ2s92f7G6yLupzNfxU6mHQFa8gInXxLr6533Wa/zLLnuH/nXSD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2wxQ8UAAADeAAAADwAAAAAAAAAA&#10;AAAAAAChAgAAZHJzL2Rvd25yZXYueG1sUEsFBgAAAAAEAAQA+QAAAJMDAAAAAA==&#10;"/>
                      </v:group>
                      <v:rect id="Rectangle 11659" o:spid="_x0000_s3953" style="position:absolute;left:3709;top:10244;width:1361;height:1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NgAMQA&#10;AADeAAAADwAAAGRycy9kb3ducmV2LnhtbERPyW7CMBC9I/EP1iD1BnZBLE0xCIGoyhHCpbdpPE3S&#10;xuMoNhD69RgJids8vXXmy9ZW4kyNLx1reB0oEMSZMyXnGo7ptj8D4QOywcoxabiSh+Wi25ljYtyF&#10;93Q+hFzEEPYJaihCqBMpfVaQRT9wNXHkflxjMUTY5NI0eInhtpJDpSbSYsmxocCa1gVlf4eT1fBd&#10;Do/4v08/lH3bjsKuTX9PXxutX3rt6h1EoDY8xQ/3p4nzpzM1hvs78Qa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jYADEAAAA3gAAAA8AAAAAAAAAAAAAAAAAmAIAAGRycy9k&#10;b3ducmV2LnhtbFBLBQYAAAAABAAEAPUAAACJAwAAAAA=&#10;">
                        <v:textbox>
                          <w:txbxContent>
                            <w:p w:rsidR="00862F6C" w:rsidRPr="00B80439" w:rsidRDefault="00862F6C" w:rsidP="0016531F">
                              <w:pPr>
                                <w:spacing w:before="120"/>
                                <w:jc w:val="center"/>
                                <w:rPr>
                                  <w:rFonts w:asciiTheme="majorHAnsi" w:hAnsiTheme="majorHAnsi" w:cstheme="majorHAnsi"/>
                                  <w:sz w:val="18"/>
                                  <w:szCs w:val="18"/>
                                </w:rPr>
                              </w:pPr>
                              <w:r w:rsidRPr="00B80439">
                                <w:rPr>
                                  <w:rFonts w:asciiTheme="majorHAnsi" w:hAnsiTheme="majorHAnsi" w:cstheme="majorHAnsi"/>
                                  <w:sz w:val="18"/>
                                  <w:szCs w:val="18"/>
                                </w:rPr>
                                <w:t xml:space="preserve">Finished </w:t>
                              </w:r>
                            </w:p>
                            <w:p w:rsidR="00862F6C" w:rsidRPr="00B80439" w:rsidRDefault="00862F6C" w:rsidP="0016531F">
                              <w:pPr>
                                <w:jc w:val="center"/>
                                <w:rPr>
                                  <w:rFonts w:asciiTheme="majorHAnsi" w:hAnsiTheme="majorHAnsi" w:cstheme="majorHAnsi"/>
                                  <w:sz w:val="18"/>
                                  <w:szCs w:val="18"/>
                                </w:rPr>
                              </w:pPr>
                              <w:r w:rsidRPr="00B80439">
                                <w:rPr>
                                  <w:rFonts w:asciiTheme="majorHAnsi" w:hAnsiTheme="majorHAnsi" w:cstheme="majorHAnsi"/>
                                  <w:sz w:val="18"/>
                                  <w:szCs w:val="18"/>
                                </w:rPr>
                                <w:t>Cooling</w:t>
                              </w:r>
                            </w:p>
                          </w:txbxContent>
                        </v:textbox>
                      </v:rect>
                      <v:shape id="Text Box 5251" o:spid="_x0000_s3954" type="#_x0000_t202" style="position:absolute;left:4675;top:14292;width:3358;height: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gUDsMA&#10;AADeAAAADwAAAGRycy9kb3ducmV2LnhtbERPS4vCMBC+L/gfwgje1sRFXa1GkRXBk8v6Am9DM7bF&#10;ZlKaaOu/NwsLe5uP7znzZWtL8aDaF441DPoKBHHqTMGZhuNh8z4B4QOywdIxaXiSh+Wi8zbHxLiG&#10;f+ixD5mIIewT1JCHUCVS+jQni77vKuLIXV1tMURYZ9LU2MRwW8oPpcbSYsGxIceKvnJKb/u71XDa&#10;XS/nofrO1nZUNa5Vku1Uat3rtqsZiEBt+Bf/ubcmzv+cqDH8vhNv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vgUDsMAAADeAAAADwAAAAAAAAAAAAAAAACYAgAAZHJzL2Rv&#10;d25yZXYueG1sUEsFBgAAAAAEAAQA9QAAAIgDAAAAAA==&#10;" filled="f" stroked="f">
                        <o:lock v:ext="edit" aspectratio="t"/>
                        <v:textbox>
                          <w:txbxContent>
                            <w:p w:rsidR="00862F6C" w:rsidRPr="00B80439" w:rsidRDefault="00862F6C" w:rsidP="00B97E93">
                              <w:pPr>
                                <w:rPr>
                                  <w:rFonts w:asciiTheme="majorHAnsi" w:hAnsiTheme="majorHAnsi" w:cstheme="majorHAnsi"/>
                                  <w:sz w:val="18"/>
                                  <w:szCs w:val="18"/>
                                </w:rPr>
                              </w:pPr>
                              <w:r>
                                <w:rPr>
                                  <w:rFonts w:asciiTheme="majorHAnsi" w:hAnsiTheme="majorHAnsi" w:cstheme="majorHAnsi"/>
                                  <w:sz w:val="18"/>
                                  <w:szCs w:val="18"/>
                                </w:rPr>
                                <w:t>S</w:t>
                              </w:r>
                              <w:r w:rsidRPr="00B80439">
                                <w:rPr>
                                  <w:rFonts w:asciiTheme="majorHAnsi" w:hAnsiTheme="majorHAnsi" w:cstheme="majorHAnsi"/>
                                  <w:sz w:val="18"/>
                                  <w:szCs w:val="18"/>
                                </w:rPr>
                                <w:t xml:space="preserve">top </w:t>
                              </w:r>
                            </w:p>
                          </w:txbxContent>
                        </v:textbox>
                      </v:shape>
                      <v:group id="Group 5252" o:spid="_x0000_s3955" style="position:absolute;left:4542;top:14148;width:227;height:534"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3WVg8QAAADeAAAA&#10;DwAAAAAAAAAAAAAAAACqAgAAZHJzL2Rvd25yZXYueG1sUEsFBgAAAAAEAAQA+gAAAJsDAAAAAA==&#10;">
                        <v:shape id="AutoShape 5253" o:spid="_x0000_s3956"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E7RsgAAADeAAAADwAAAGRycy9kb3ducmV2LnhtbESPQU8CMRCF7yb8h2ZIvBjoYqKSlUJW&#10;ExIx4QDKfdwO24btdN0WWP+9czDxNpP35r1vFqshtOpCffKRDcymBSjiOlrPjYHPj/VkDiplZItt&#10;ZDLwQwlWy9HNAksbr7yjyz43SkI4lWjA5dyVWqfaUcA0jR2xaMfYB8yy9o22PV4lPLT6vigedUDP&#10;0uCwo1dH9Wl/Dga2m9lL9eX85n337bcP66o9N3cHY27HQ/UMKtOQ/81/129W8J/mhfDKOzKDXv4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iE7RsgAAADeAAAADwAAAAAA&#10;AAAAAAAAAAChAgAAZHJzL2Rvd25yZXYueG1sUEsFBgAAAAAEAAQA+QAAAJYDAAAAAA==&#10;"/>
                        <v:shape id="AutoShape 5254" o:spid="_x0000_s3957"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2e3cUAAADeAAAADwAAAGRycy9kb3ducmV2LnhtbERPTWsCMRC9C/0PYQpepGYtaO1qlG1B&#10;UMGDtr2Pm+kmdDPZbqKu/74pCN7m8T5nvuxcLc7UButZwWiYgSAuvbZcKfj8WD1NQYSIrLH2TAqu&#10;FGC5eOjNMdf+wns6H2IlUgiHHBWYGJtcylAachiGviFO3LdvHcYE20rqFi8p3NXyOcsm0qHl1GCw&#10;oXdD5c/h5BTsNqO34mjsZrv/tbvxqqhP1eBLqf5jV8xAROriXXxzr3Wa/zLNXuH/nXSD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W2e3cUAAADeAAAADwAAAAAAAAAA&#10;AAAAAAChAgAAZHJzL2Rvd25yZXYueG1sUEsFBgAAAAAEAAQA+QAAAJMDAAAAAA==&#10;"/>
                      </v:group>
                      <v:shape id="Text Box 10097" o:spid="_x0000_s3958" type="#_x0000_t202" style="position:absolute;left:4690;top:15972;width:3358;height: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RHK8UA&#10;AADeAAAADwAAAGRycy9kb3ducmV2LnhtbESPwW7CQAxE75X4h5WRuFRlA2oJBBZEkYq4QvkAkzVJ&#10;RNYbZbck/D0+IPVmy+OZeatN72p1pzZUng1Mxgko4tzbigsD59+fjzmoEJEt1p7JwIMCbNaDtxVm&#10;1nd8pPspFkpMOGRooIyxybQOeUkOw9g3xHK7+tZhlLUttG2xE3NX62mSzLTDiiWhxIZ2JeW3058z&#10;cD1071+L7rKP5/T4OfvGKr34hzGjYb9dgorUx3/x6/tgpX46nwiA4MgMev0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EcrxQAAAN4AAAAPAAAAAAAAAAAAAAAAAJgCAABkcnMv&#10;ZG93bnJldi54bWxQSwUGAAAAAAQABAD1AAAAigMAAAAA&#10;" stroked="f">
                        <o:lock v:ext="edit" aspectratio="t"/>
                        <v:textbox>
                          <w:txbxContent>
                            <w:p w:rsidR="00862F6C" w:rsidRPr="00B80439" w:rsidRDefault="00862F6C" w:rsidP="00F44A6C">
                              <w:pPr>
                                <w:rPr>
                                  <w:rFonts w:asciiTheme="majorHAnsi" w:hAnsiTheme="majorHAnsi" w:cstheme="majorHAnsi"/>
                                  <w:sz w:val="18"/>
                                  <w:szCs w:val="18"/>
                                </w:rPr>
                              </w:pPr>
                              <w:r>
                                <w:rPr>
                                  <w:rFonts w:asciiTheme="majorHAnsi" w:hAnsiTheme="majorHAnsi" w:cstheme="majorHAnsi"/>
                                  <w:sz w:val="18"/>
                                  <w:szCs w:val="18"/>
                                </w:rPr>
                                <w:t>(FV642</w:t>
                              </w:r>
                              <w:r w:rsidRPr="00B80439">
                                <w:rPr>
                                  <w:rFonts w:asciiTheme="majorHAnsi" w:hAnsiTheme="majorHAnsi" w:cstheme="majorHAnsi"/>
                                  <w:sz w:val="18"/>
                                  <w:szCs w:val="18"/>
                                </w:rPr>
                                <w:t xml:space="preserve"> &amp; </w:t>
                              </w:r>
                              <w:r>
                                <w:rPr>
                                  <w:rFonts w:asciiTheme="majorHAnsi" w:hAnsiTheme="majorHAnsi" w:cstheme="majorHAnsi"/>
                                  <w:sz w:val="18"/>
                                  <w:szCs w:val="18"/>
                                </w:rPr>
                                <w:t>FV680) closed</w:t>
                              </w:r>
                              <w:r w:rsidRPr="00B80439">
                                <w:rPr>
                                  <w:rFonts w:asciiTheme="majorHAnsi" w:hAnsiTheme="majorHAnsi" w:cstheme="majorHAnsi"/>
                                  <w:sz w:val="18"/>
                                  <w:szCs w:val="18"/>
                                </w:rPr>
                                <w:t xml:space="preserve"> </w:t>
                              </w:r>
                            </w:p>
                          </w:txbxContent>
                        </v:textbox>
                      </v:shape>
                      <v:group id="Group 10098" o:spid="_x0000_s3959" style="position:absolute;left:4500;top:15858;width:227;height:487"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cFXcQAAADeAAAA&#10;DwAAAAAAAAAAAAAAAACqAgAAZHJzL2Rvd25yZXYueG1sUEsFBgAAAAAEAAQA+gAAAJsDAAAAAA==&#10;">
                        <v:shape id="AutoShape 10099" o:spid="_x0000_s3960"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nnsYAAADeAAAADwAAAGRycy9kb3ducmV2LnhtbERPS0vDQBC+C/6HZQQvYjcRHyVmW6JQ&#10;sEIPje19zI7ZxexszG7a+O9dodDbfHzPKZeT68SBhmA9K8hnGQjixmvLrYLdx+p2DiJEZI2dZ1Lw&#10;SwGWi8uLEgvtj7ylQx1bkUI4FKjAxNgXUobGkMMw8z1x4r784DAmOLRSD3hM4a6Td1n2KB1aTg0G&#10;e3o11HzXo1OwWecv1aex6/ftj908rKpubG/2Sl1fTdUziEhTPItP7jed5j/N83v4fyfd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1p57GAAAA3gAAAA8AAAAAAAAA&#10;AAAAAAAAoQIAAGRycy9kb3ducmV2LnhtbFBLBQYAAAAABAAEAPkAAACUAwAAAAA=&#10;"/>
                        <v:shape id="AutoShape 10100" o:spid="_x0000_s3961"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Zlz8cAAADeAAAADwAAAGRycy9kb3ducmV2LnhtbESPQWsCMRSE74L/ITzBi9SsgrJsjbIt&#10;CLXgQdveXzevm9DNy3YT1/XfN4WCx2FmvmE2u8E1oqcuWM8KFvMMBHHlteVawfvb/iEHESKyxsYz&#10;KbhRgN12PNpgof2VT9SfYy0ShEOBCkyMbSFlqAw5DHPfEifvy3cOY5JdLXWH1wR3jVxm2Vo6tJwW&#10;DLb0bKj6Pl+cguNh8VR+Gnt4Pf3Y42pfNpd69qHUdDKUjyAiDfEe/m+/aAXLPF+t4e9OugJy+w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NmXPxwAAAN4AAAAPAAAAAAAA&#10;AAAAAAAAAKECAABkcnMvZG93bnJldi54bWxQSwUGAAAAAAQABAD5AAAAlQMAAAAA&#10;"/>
                      </v:group>
                      <v:group id="Group 14283" o:spid="_x0000_s3962" style="position:absolute;left:3733;top:11873;width:5980;height:2379" coordorigin="3658,11856" coordsize="5980,2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7H648cAAADe&#10;AAAADwAAAAAAAAAAAAAAAACqAgAAZHJzL2Rvd25yZXYueG1sUEsFBgAAAAAEAAQA+gAAAJ4DAAAA&#10;AA==&#10;">
                        <v:shape id="Text Box 6329" o:spid="_x0000_s3963" type="#_x0000_t202" style="position:absolute;left:5011;top:11856;width:2324;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858QA&#10;AADeAAAADwAAAGRycy9kb3ducmV2LnhtbERPy2rCQBTdF/oPwy24EZ3Uqk1TRxGhojtftNtL5pqE&#10;Zu6kM2OMf+8shC4P5z1bdKYWLTlfWVbwOkxAEOdWV1woOB2/BikIH5A11pZJwY08LObPTzPMtL3y&#10;ntpDKEQMYZ+hgjKEJpPS5yUZ9EPbEEfubJ3BEKErpHZ4jeGmlqMkmUqDFceGEhtalZT/Hi5GQTre&#10;tD9++7b7zqfn+iP039v1n1Oq99ItP0EE6sK/+OHeaAWjNJ3EvfFOv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R/OfEAAAA3gAAAA8AAAAAAAAAAAAAAAAAmAIAAGRycy9k&#10;b3ducmV2LnhtbFBLBQYAAAAABAAEAPUAAACJAwAAAAA=&#10;">
                          <v:textbox>
                            <w:txbxContent>
                              <w:p w:rsidR="00862F6C" w:rsidRPr="00B80439" w:rsidRDefault="00862F6C" w:rsidP="00AD3EAE">
                                <w:pPr>
                                  <w:spacing w:line="264" w:lineRule="auto"/>
                                  <w:rPr>
                                    <w:rFonts w:asciiTheme="majorHAnsi" w:hAnsiTheme="majorHAnsi" w:cstheme="majorHAnsi"/>
                                    <w:sz w:val="18"/>
                                    <w:szCs w:val="18"/>
                                  </w:rPr>
                                </w:pPr>
                                <w:r w:rsidRPr="00B80439">
                                  <w:rPr>
                                    <w:rFonts w:asciiTheme="majorHAnsi" w:hAnsiTheme="majorHAnsi" w:cstheme="majorHAnsi"/>
                                    <w:sz w:val="18"/>
                                    <w:szCs w:val="18"/>
                                  </w:rPr>
                                  <w:t>CV602 regulated</w:t>
                                </w:r>
                              </w:p>
                              <w:p w:rsidR="00862F6C" w:rsidRPr="00B80439" w:rsidRDefault="00862F6C" w:rsidP="00AD3EAE">
                                <w:pPr>
                                  <w:spacing w:line="264" w:lineRule="auto"/>
                                  <w:rPr>
                                    <w:rFonts w:asciiTheme="majorHAnsi" w:hAnsiTheme="majorHAnsi" w:cstheme="majorHAnsi"/>
                                    <w:sz w:val="18"/>
                                    <w:szCs w:val="18"/>
                                  </w:rPr>
                                </w:pPr>
                                <w:r w:rsidRPr="00B80439">
                                  <w:rPr>
                                    <w:rFonts w:asciiTheme="majorHAnsi" w:hAnsiTheme="majorHAnsi" w:cstheme="majorHAnsi"/>
                                    <w:sz w:val="18"/>
                                    <w:szCs w:val="18"/>
                                  </w:rPr>
                                  <w:t>LT682=LT682setPoint</w:t>
                                </w:r>
                              </w:p>
                              <w:p w:rsidR="00862F6C" w:rsidRPr="00B80439" w:rsidRDefault="00862F6C" w:rsidP="00AD3EAE">
                                <w:pPr>
                                  <w:rPr>
                                    <w:rFonts w:asciiTheme="majorHAnsi" w:hAnsiTheme="majorHAnsi" w:cstheme="majorHAnsi"/>
                                    <w:sz w:val="18"/>
                                    <w:szCs w:val="18"/>
                                  </w:rPr>
                                </w:pPr>
                                <w:r>
                                  <w:rPr>
                                    <w:rFonts w:asciiTheme="majorHAnsi" w:hAnsiTheme="majorHAnsi" w:cstheme="majorHAnsi"/>
                                    <w:sz w:val="18"/>
                                    <w:szCs w:val="18"/>
                                  </w:rPr>
                                  <w:t>FT583&lt;FT583limi</w:t>
                                </w:r>
                                <w:r w:rsidRPr="00B80439">
                                  <w:rPr>
                                    <w:rFonts w:asciiTheme="majorHAnsi" w:hAnsiTheme="majorHAnsi" w:cstheme="majorHAnsi"/>
                                    <w:sz w:val="18"/>
                                    <w:szCs w:val="18"/>
                                  </w:rPr>
                                  <w:t>t</w:t>
                                </w:r>
                              </w:p>
                              <w:p w:rsidR="00862F6C" w:rsidRPr="00B80439" w:rsidRDefault="00862F6C" w:rsidP="00AD3EAE">
                                <w:pPr>
                                  <w:rPr>
                                    <w:rFonts w:asciiTheme="majorHAnsi" w:hAnsiTheme="majorHAnsi" w:cstheme="majorHAnsi"/>
                                    <w:sz w:val="18"/>
                                    <w:szCs w:val="18"/>
                                  </w:rPr>
                                </w:pPr>
                                <w:r w:rsidRPr="00B80439">
                                  <w:rPr>
                                    <w:rFonts w:asciiTheme="majorHAnsi" w:hAnsiTheme="majorHAnsi" w:cstheme="majorHAnsi"/>
                                    <w:sz w:val="18"/>
                                    <w:szCs w:val="18"/>
                                  </w:rPr>
                                  <w:t>PT68</w:t>
                                </w:r>
                                <w:r>
                                  <w:rPr>
                                    <w:rFonts w:asciiTheme="majorHAnsi" w:hAnsiTheme="majorHAnsi" w:cstheme="majorHAnsi"/>
                                    <w:sz w:val="18"/>
                                    <w:szCs w:val="18"/>
                                  </w:rPr>
                                  <w:t>1</w:t>
                                </w:r>
                                <w:r w:rsidRPr="00B80439">
                                  <w:rPr>
                                    <w:rFonts w:asciiTheme="majorHAnsi" w:hAnsiTheme="majorHAnsi" w:cstheme="majorHAnsi"/>
                                    <w:sz w:val="18"/>
                                    <w:szCs w:val="18"/>
                                  </w:rPr>
                                  <w:t>&lt;PT68</w:t>
                                </w:r>
                                <w:r>
                                  <w:rPr>
                                    <w:rFonts w:asciiTheme="majorHAnsi" w:hAnsiTheme="majorHAnsi" w:cstheme="majorHAnsi"/>
                                    <w:sz w:val="18"/>
                                    <w:szCs w:val="18"/>
                                  </w:rPr>
                                  <w:t>1</w:t>
                                </w:r>
                                <w:r w:rsidRPr="00B80439">
                                  <w:rPr>
                                    <w:rFonts w:asciiTheme="majorHAnsi" w:hAnsiTheme="majorHAnsi" w:cstheme="majorHAnsi"/>
                                    <w:sz w:val="18"/>
                                    <w:szCs w:val="18"/>
                                  </w:rPr>
                                  <w:t>Max</w:t>
                                </w:r>
                              </w:p>
                              <w:p w:rsidR="00862F6C" w:rsidRDefault="00862F6C" w:rsidP="00B80439">
                                <w:pPr>
                                  <w:spacing w:before="40" w:line="264" w:lineRule="auto"/>
                                  <w:rPr>
                                    <w:rFonts w:asciiTheme="majorHAnsi" w:hAnsiTheme="majorHAnsi" w:cstheme="majorHAnsi"/>
                                    <w:sz w:val="18"/>
                                    <w:szCs w:val="18"/>
                                  </w:rPr>
                                </w:pPr>
                                <w:r>
                                  <w:rPr>
                                    <w:rFonts w:asciiTheme="majorHAnsi" w:hAnsiTheme="majorHAnsi" w:cstheme="majorHAnsi"/>
                                    <w:sz w:val="18"/>
                                    <w:szCs w:val="18"/>
                                  </w:rPr>
                                  <w:t>CV583 regulated</w:t>
                                </w:r>
                              </w:p>
                              <w:p w:rsidR="00862F6C" w:rsidRDefault="00862F6C" w:rsidP="00AD3EAE">
                                <w:pPr>
                                  <w:spacing w:line="312" w:lineRule="auto"/>
                                  <w:rPr>
                                    <w:rFonts w:asciiTheme="majorHAnsi" w:hAnsiTheme="majorHAnsi" w:cstheme="majorHAnsi"/>
                                    <w:sz w:val="18"/>
                                    <w:szCs w:val="18"/>
                                  </w:rPr>
                                </w:pPr>
                                <w:r>
                                  <w:rPr>
                                    <w:rFonts w:asciiTheme="majorHAnsi" w:hAnsiTheme="majorHAnsi" w:cstheme="majorHAnsi"/>
                                    <w:sz w:val="18"/>
                                    <w:szCs w:val="18"/>
                                  </w:rPr>
                                  <w:t>PT681=PT681setpoint</w:t>
                                </w:r>
                              </w:p>
                              <w:p w:rsidR="00862F6C" w:rsidRDefault="00862F6C" w:rsidP="006A7A49">
                                <w:pPr>
                                  <w:spacing w:line="264" w:lineRule="auto"/>
                                  <w:rPr>
                                    <w:rFonts w:asciiTheme="majorHAnsi" w:hAnsiTheme="majorHAnsi" w:cstheme="majorHAnsi"/>
                                    <w:sz w:val="18"/>
                                    <w:szCs w:val="18"/>
                                  </w:rPr>
                                </w:pPr>
                                <w:r>
                                  <w:rPr>
                                    <w:rFonts w:asciiTheme="majorHAnsi" w:hAnsiTheme="majorHAnsi" w:cstheme="majorHAnsi"/>
                                    <w:sz w:val="18"/>
                                    <w:szCs w:val="18"/>
                                  </w:rPr>
                                  <w:t>CV581 regulated</w:t>
                                </w:r>
                              </w:p>
                              <w:p w:rsidR="00862F6C" w:rsidRPr="003A25FB" w:rsidRDefault="00862F6C" w:rsidP="006A7A49">
                                <w:pPr>
                                  <w:rPr>
                                    <w:szCs w:val="18"/>
                                  </w:rPr>
                                </w:pPr>
                                <w:r>
                                  <w:rPr>
                                    <w:rFonts w:asciiTheme="majorHAnsi" w:hAnsiTheme="majorHAnsi" w:cstheme="majorHAnsi"/>
                                    <w:sz w:val="18"/>
                                    <w:szCs w:val="18"/>
                                  </w:rPr>
                                  <w:t>PT660=PT660setpoint OR</w:t>
                                </w:r>
                              </w:p>
                              <w:p w:rsidR="00862F6C" w:rsidRDefault="00862F6C" w:rsidP="006A7A49">
                                <w:pPr>
                                  <w:spacing w:line="312" w:lineRule="auto"/>
                                  <w:rPr>
                                    <w:rFonts w:asciiTheme="majorHAnsi" w:hAnsiTheme="majorHAnsi" w:cstheme="majorHAnsi"/>
                                    <w:sz w:val="18"/>
                                    <w:szCs w:val="18"/>
                                  </w:rPr>
                                </w:pPr>
                                <w:r>
                                  <w:rPr>
                                    <w:rFonts w:asciiTheme="majorHAnsi" w:hAnsiTheme="majorHAnsi" w:cstheme="majorHAnsi"/>
                                    <w:sz w:val="18"/>
                                    <w:szCs w:val="18"/>
                                  </w:rPr>
                                  <w:t>PT661=PT660setpoint</w:t>
                                </w:r>
                              </w:p>
                              <w:p w:rsidR="00862F6C" w:rsidRDefault="00862F6C" w:rsidP="00AD3EAE">
                                <w:pPr>
                                  <w:spacing w:line="312" w:lineRule="auto"/>
                                  <w:rPr>
                                    <w:rFonts w:asciiTheme="majorHAnsi" w:hAnsiTheme="majorHAnsi" w:cstheme="majorHAnsi"/>
                                    <w:sz w:val="18"/>
                                    <w:szCs w:val="18"/>
                                  </w:rPr>
                                </w:pPr>
                              </w:p>
                            </w:txbxContent>
                          </v:textbox>
                        </v:shape>
                        <v:rect id="Rectangle 11660" o:spid="_x0000_s3964" style="position:absolute;left:3658;top:11856;width:1361;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oFZcYA&#10;AADeAAAADwAAAGRycy9kb3ducmV2LnhtbESPQWvCQBSE7wX/w/KE3urGiCVGVxHFYo8aL709s88k&#10;mn0bsqtGf323IPQ4zMw3zGzRmVrcqHWVZQXDQQSCOLe64kLBIdt8JCCcR9ZYWyYFD3KwmPfeZphq&#10;e+cd3fa+EAHCLkUFpfdNKqXLSzLoBrYhDt7JtgZ9kG0hdYv3ADe1jKPoUxqsOCyU2NCqpPyyvxoF&#10;xyo+4HOXfUVmshn57y47X3/WSr33u+UUhKfO/4df7a1WECfJeAJ/d8IV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oFZcYAAADeAAAADwAAAAAAAAAAAAAAAACYAgAAZHJz&#10;L2Rvd25yZXYueG1sUEsFBgAAAAAEAAQA9QAAAIsDAAAAAA==&#10;">
                          <v:textbox>
                            <w:txbxContent>
                              <w:p w:rsidR="00862F6C" w:rsidRPr="00B80439" w:rsidRDefault="00862F6C" w:rsidP="0016531F">
                                <w:pPr>
                                  <w:spacing w:before="120"/>
                                  <w:jc w:val="center"/>
                                  <w:rPr>
                                    <w:rFonts w:asciiTheme="majorHAnsi" w:hAnsiTheme="majorHAnsi" w:cstheme="majorHAnsi"/>
                                    <w:sz w:val="18"/>
                                    <w:szCs w:val="18"/>
                                  </w:rPr>
                                </w:pPr>
                                <w:r w:rsidRPr="00B80439">
                                  <w:rPr>
                                    <w:rFonts w:asciiTheme="majorHAnsi" w:hAnsiTheme="majorHAnsi" w:cstheme="majorHAnsi"/>
                                    <w:sz w:val="18"/>
                                    <w:szCs w:val="18"/>
                                  </w:rPr>
                                  <w:t>Regulation</w:t>
                                </w:r>
                              </w:p>
                            </w:txbxContent>
                          </v:textbox>
                        </v:rect>
                        <v:shape id="Text Box 11663" o:spid="_x0000_s3965" type="#_x0000_t202" style="position:absolute;left:7314;top:11856;width:2324;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s6XMYA&#10;AADeAAAADwAAAGRycy9kb3ducmV2LnhtbESPzWrCQBSF94W+w3ALbopOaiVNU0cpgkV3mopuL5lr&#10;Epq5k86MMb69syh0eTh/fPPlYFrRk/ONZQUvkwQEcWl1w5WCw/d6nIHwAVlja5kU3MjDcvH4MMdc&#10;2yvvqS9CJeII+xwV1CF0uZS+rMmgn9iOOHpn6wyGKF0ltcNrHDetnCZJKg02HB9q7GhVU/lTXIyC&#10;bLbpT377ujuW6bl9D89v/devU2r0NHx+gAg0hP/wX3ujFUyzLI0AESei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s6XMYAAADeAAAADwAAAAAAAAAAAAAAAACYAgAAZHJz&#10;L2Rvd25yZXYueG1sUEsFBgAAAAAEAAQA9QAAAIsDAAAAAA==&#10;">
                          <v:textbox>
                            <w:txbxContent>
                              <w:p w:rsidR="00862F6C" w:rsidRPr="00B80439" w:rsidRDefault="00862F6C" w:rsidP="0046318A">
                                <w:pPr>
                                  <w:spacing w:before="40" w:line="264" w:lineRule="auto"/>
                                  <w:rPr>
                                    <w:rFonts w:asciiTheme="majorHAnsi" w:hAnsiTheme="majorHAnsi" w:cstheme="majorHAnsi"/>
                                    <w:sz w:val="18"/>
                                    <w:szCs w:val="18"/>
                                  </w:rPr>
                                </w:pPr>
                                <w:r w:rsidRPr="00B80439">
                                  <w:rPr>
                                    <w:rFonts w:asciiTheme="majorHAnsi" w:hAnsiTheme="majorHAnsi" w:cstheme="majorHAnsi"/>
                                    <w:sz w:val="18"/>
                                    <w:szCs w:val="18"/>
                                  </w:rPr>
                                  <w:t>CV680 regulated</w:t>
                                </w:r>
                              </w:p>
                              <w:p w:rsidR="00862F6C" w:rsidRPr="00B80439" w:rsidRDefault="00862F6C" w:rsidP="0046318A">
                                <w:pPr>
                                  <w:spacing w:line="264" w:lineRule="auto"/>
                                  <w:rPr>
                                    <w:rFonts w:asciiTheme="majorHAnsi" w:hAnsiTheme="majorHAnsi" w:cstheme="majorHAnsi"/>
                                    <w:sz w:val="18"/>
                                    <w:szCs w:val="18"/>
                                  </w:rPr>
                                </w:pPr>
                                <w:r w:rsidRPr="00B80439">
                                  <w:rPr>
                                    <w:rFonts w:asciiTheme="majorHAnsi" w:hAnsiTheme="majorHAnsi" w:cstheme="majorHAnsi"/>
                                    <w:sz w:val="18"/>
                                    <w:szCs w:val="18"/>
                                  </w:rPr>
                                  <w:t>LT683=LT683setpoint</w:t>
                                </w:r>
                              </w:p>
                              <w:p w:rsidR="00862F6C" w:rsidRPr="00B80439" w:rsidRDefault="00862F6C" w:rsidP="0046318A">
                                <w:pPr>
                                  <w:rPr>
                                    <w:rFonts w:asciiTheme="majorHAnsi" w:hAnsiTheme="majorHAnsi" w:cstheme="majorHAnsi"/>
                                    <w:sz w:val="18"/>
                                    <w:szCs w:val="18"/>
                                  </w:rPr>
                                </w:pPr>
                                <w:r w:rsidRPr="00B80439">
                                  <w:rPr>
                                    <w:rFonts w:asciiTheme="majorHAnsi" w:hAnsiTheme="majorHAnsi" w:cstheme="majorHAnsi"/>
                                    <w:sz w:val="18"/>
                                    <w:szCs w:val="18"/>
                                  </w:rPr>
                                  <w:t>FT581&lt;FT581</w:t>
                                </w:r>
                                <w:r>
                                  <w:rPr>
                                    <w:rFonts w:asciiTheme="majorHAnsi" w:hAnsiTheme="majorHAnsi" w:cstheme="majorHAnsi"/>
                                    <w:sz w:val="18"/>
                                    <w:szCs w:val="18"/>
                                  </w:rPr>
                                  <w:t>limi</w:t>
                                </w:r>
                                <w:r w:rsidRPr="00B80439">
                                  <w:rPr>
                                    <w:rFonts w:asciiTheme="majorHAnsi" w:hAnsiTheme="majorHAnsi" w:cstheme="majorHAnsi"/>
                                    <w:sz w:val="18"/>
                                    <w:szCs w:val="18"/>
                                  </w:rPr>
                                  <w:t>t</w:t>
                                </w:r>
                              </w:p>
                              <w:p w:rsidR="00862F6C" w:rsidRPr="00B80439" w:rsidRDefault="00862F6C" w:rsidP="0046318A">
                                <w:pPr>
                                  <w:spacing w:line="314" w:lineRule="auto"/>
                                  <w:rPr>
                                    <w:rFonts w:asciiTheme="majorHAnsi" w:hAnsiTheme="majorHAnsi" w:cstheme="majorHAnsi"/>
                                    <w:sz w:val="18"/>
                                    <w:szCs w:val="18"/>
                                  </w:rPr>
                                </w:pPr>
                                <w:r w:rsidRPr="00B80439">
                                  <w:rPr>
                                    <w:rFonts w:asciiTheme="majorHAnsi" w:hAnsiTheme="majorHAnsi" w:cstheme="majorHAnsi"/>
                                    <w:sz w:val="18"/>
                                    <w:szCs w:val="18"/>
                                  </w:rPr>
                                  <w:t>PT660&lt;PT660Max</w:t>
                                </w:r>
                              </w:p>
                              <w:p w:rsidR="00862F6C" w:rsidRDefault="00862F6C" w:rsidP="0046318A">
                                <w:pPr>
                                  <w:spacing w:line="312" w:lineRule="auto"/>
                                  <w:rPr>
                                    <w:rFonts w:asciiTheme="majorHAnsi" w:hAnsiTheme="majorHAnsi" w:cstheme="majorHAnsi"/>
                                    <w:sz w:val="18"/>
                                    <w:szCs w:val="18"/>
                                  </w:rPr>
                                </w:pPr>
                                <w:r>
                                  <w:rPr>
                                    <w:rFonts w:asciiTheme="majorHAnsi" w:hAnsiTheme="majorHAnsi" w:cstheme="majorHAnsi"/>
                                    <w:sz w:val="18"/>
                                    <w:szCs w:val="18"/>
                                  </w:rPr>
                                  <w:t>FV642, FV640 opened</w:t>
                                </w:r>
                              </w:p>
                              <w:p w:rsidR="00862F6C" w:rsidRPr="00B80439" w:rsidRDefault="00862F6C" w:rsidP="0046318A">
                                <w:pPr>
                                  <w:spacing w:line="312" w:lineRule="auto"/>
                                  <w:rPr>
                                    <w:rFonts w:asciiTheme="majorHAnsi" w:hAnsiTheme="majorHAnsi" w:cstheme="majorHAnsi"/>
                                    <w:sz w:val="18"/>
                                    <w:szCs w:val="18"/>
                                  </w:rPr>
                                </w:pPr>
                                <w:r>
                                  <w:rPr>
                                    <w:rFonts w:asciiTheme="majorHAnsi" w:hAnsiTheme="majorHAnsi" w:cstheme="majorHAnsi"/>
                                    <w:sz w:val="18"/>
                                    <w:szCs w:val="18"/>
                                  </w:rPr>
                                  <w:t>FV680 opened</w:t>
                                </w:r>
                              </w:p>
                            </w:txbxContent>
                          </v:textbox>
                        </v:shape>
                      </v:group>
                      <v:shape id="Text Box 12054" o:spid="_x0000_s3966" type="#_x0000_t202" style="position:absolute;left:7296;top:10244;width:2324;height:1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efx8cA&#10;AADeAAAADwAAAGRycy9kb3ducmV2LnhtbESPT2vCQBTE74V+h+UVeim60UqMqatIoUVv9Q96fWSf&#10;SWj2bdzdxvTbdwWhx2FmfsPMl71pREfO15YVjIYJCOLC6ppLBYf9xyAD4QOyxsYyKfglD8vF48Mc&#10;c22vvKVuF0oRIexzVFCF0OZS+qIig35oW+Lona0zGKJ0pdQOrxFuGjlOklQarDkuVNjSe0XF9+7H&#10;KMgm6+7kN69fxyI9N7PwMu0+L06p56d+9QYiUB/+w/f2WisYZ1k6gtude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Hn8fHAAAA3gAAAA8AAAAAAAAAAAAAAAAAmAIAAGRy&#10;cy9kb3ducmV2LnhtbFBLBQYAAAAABAAEAPUAAACMAwAAAAA=&#10;">
                        <v:textbox>
                          <w:txbxContent>
                            <w:p w:rsidR="00862F6C" w:rsidRDefault="00862F6C" w:rsidP="001A656F">
                              <w:pPr>
                                <w:spacing w:line="264" w:lineRule="auto"/>
                                <w:rPr>
                                  <w:rFonts w:asciiTheme="majorHAnsi" w:hAnsiTheme="majorHAnsi" w:cstheme="majorHAnsi"/>
                                  <w:sz w:val="18"/>
                                  <w:szCs w:val="18"/>
                                </w:rPr>
                              </w:pPr>
                              <w:r>
                                <w:rPr>
                                  <w:rFonts w:asciiTheme="majorHAnsi" w:hAnsiTheme="majorHAnsi" w:cstheme="majorHAnsi"/>
                                  <w:sz w:val="18"/>
                                  <w:szCs w:val="18"/>
                                </w:rPr>
                                <w:t>CV583 regulated</w:t>
                              </w:r>
                            </w:p>
                            <w:p w:rsidR="00862F6C" w:rsidRDefault="00862F6C" w:rsidP="001A656F">
                              <w:pPr>
                                <w:spacing w:line="312" w:lineRule="auto"/>
                                <w:rPr>
                                  <w:rFonts w:asciiTheme="majorHAnsi" w:hAnsiTheme="majorHAnsi" w:cstheme="majorHAnsi"/>
                                  <w:sz w:val="18"/>
                                  <w:szCs w:val="18"/>
                                </w:rPr>
                              </w:pPr>
                              <w:r>
                                <w:rPr>
                                  <w:rFonts w:asciiTheme="majorHAnsi" w:hAnsiTheme="majorHAnsi" w:cstheme="majorHAnsi"/>
                                  <w:sz w:val="18"/>
                                  <w:szCs w:val="18"/>
                                </w:rPr>
                                <w:t>PT681=PT681setpoint</w:t>
                              </w:r>
                            </w:p>
                          </w:txbxContent>
                        </v:textbox>
                      </v:shape>
                      <v:shape id="AutoShape 12494" o:spid="_x0000_s3967" type="#_x0000_t32" style="position:absolute;left:4553;top:5680;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GpcccAAADeAAAADwAAAGRycy9kb3ducmV2LnhtbESPQWsCMRSE74X+h/AKXopmXagsq1G2&#10;BUELHrTt/bl5bkI3L9tN1O2/bwShx2FmvmEWq8G14kJ9sJ4VTCcZCOLaa8uNgs+P9bgAESKyxtYz&#10;KfilAKvl48MCS+2vvKfLITYiQTiUqMDE2JVShtqQwzDxHXHyTr53GJPsG6l7vCa4a2WeZTPp0HJa&#10;MNjRm6H6+3B2Cnbb6Wt1NHb7vv+xu5d11Z6b5y+lRk9DNQcRaYj/4Xt7oxXkRTHL4XYnXQG5/A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YalxxwAAAN4AAAAPAAAAAAAA&#10;AAAAAAAAAKECAABkcnMvZG93bnJldi54bWxQSwUGAAAAAAQABAD5AAAAlQMAAAAA&#10;"/>
                      <v:shape id="AutoShape 5229" o:spid="_x0000_s3968" type="#_x0000_t32" style="position:absolute;left:4672;top:5391;width:0;height:13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0M6scAAADeAAAADwAAAGRycy9kb3ducmV2LnhtbESPQWsCMRSE74X+h/AKXkrNalGWrVG2&#10;gqAFD2p7f928bkI3L+sm6vbfN4LgcZiZb5jZoneNOFMXrGcFo2EGgrjy2nKt4POweslBhIissfFM&#10;Cv4owGL++DDDQvsL7+i8j7VIEA4FKjAxtoWUoTLkMAx9S5y8H985jEl2tdQdXhLcNXKcZVPp0HJa&#10;MNjS0lD1uz85BdvN6L38NnbzsTva7WRVNqf6+UupwVNfvoGI1Md7+NZeawXjPJ++wvVOugJy/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LQzqxwAAAN4AAAAPAAAAAAAA&#10;AAAAAAAAAKECAABkcnMvZG93bnJldi54bWxQSwUGAAAAAAQABAD5AAAAlQMAAAAA&#10;"/>
                      <v:shape id="AutoShape 5230" o:spid="_x0000_s3969" type="#_x0000_t32" style="position:absolute;left:4555;top:6549;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SUnscAAADeAAAADwAAAGRycy9kb3ducmV2LnhtbESPQWsCMRSE74X+h/AKXkrNKlWWrVG2&#10;gqAFD2p7f928bkI3L+sm6vbfN4LgcZiZb5jZoneNOFMXrGcFo2EGgrjy2nKt4POweslBhIissfFM&#10;Cv4owGL++DDDQvsL7+i8j7VIEA4FKjAxtoWUoTLkMAx9S5y8H985jEl2tdQdXhLcNXKcZVPp0HJa&#10;MNjS0lD1uz85BdvN6L38NnbzsTva7WRVNqf6+UupwVNfvoGI1Md7+NZeawXjPJ++wvVOugJy/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xJSexwAAAN4AAAAPAAAAAAAA&#10;AAAAAAAAAKECAABkcnMvZG93bnJldi54bWxQSwUGAAAAAAQABAD5AAAAlQMAAAAA&#10;"/>
                      <v:rect id="Rectangle 12495" o:spid="_x0000_s3970" style="position:absolute;left:3988;top:5827;width:2783;height: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vF3cYA&#10;AADeAAAADwAAAGRycy9kb3ducmV2LnhtbESPQWvCQBSE70L/w/IKvemmKUqMrlIUix41uXh7Zp9J&#10;2uzbkF017a/vCoLHYWa+YebL3jTiSp2rLSt4H0UgiAuray4V5NlmmIBwHlljY5kU/JKD5eJlMMdU&#10;2xvv6XrwpQgQdikqqLxvUyldUZFBN7ItcfDOtjPog+xKqTu8BbhpZBxFE2mw5rBQYUurioqfw8Uo&#10;ONVxjn/77Csy082H3/XZ9+W4Vurttf+cgfDU+2f40d5qBXGSTMZwvxOu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vF3cYAAADeAAAADwAAAAAAAAAAAAAAAACYAgAAZHJz&#10;L2Rvd25yZXYueG1sUEsFBgAAAAAEAAQA9QAAAIsDAAAAAA==&#10;">
                        <v:textbox>
                          <w:txbxContent>
                            <w:p w:rsidR="00862F6C" w:rsidRPr="002025CF" w:rsidRDefault="00862F6C" w:rsidP="00F81D70">
                              <w:pPr>
                                <w:jc w:val="center"/>
                                <w:rPr>
                                  <w:rFonts w:asciiTheme="majorHAnsi" w:hAnsiTheme="majorHAnsi" w:cstheme="majorHAnsi"/>
                                  <w:sz w:val="18"/>
                                  <w:szCs w:val="18"/>
                                </w:rPr>
                              </w:pPr>
                              <w:r w:rsidRPr="004F5F38">
                                <w:rPr>
                                  <w:rFonts w:asciiTheme="majorHAnsi" w:hAnsiTheme="majorHAnsi" w:cstheme="majorHAnsi"/>
                                  <w:sz w:val="18"/>
                                  <w:szCs w:val="18"/>
                                </w:rPr>
                                <w:t>“</w:t>
                              </w:r>
                              <w:r>
                                <w:rPr>
                                  <w:rFonts w:asciiTheme="majorHAnsi" w:hAnsiTheme="majorHAnsi" w:cstheme="majorHAnsi"/>
                                  <w:sz w:val="18"/>
                                  <w:szCs w:val="18"/>
                                </w:rPr>
                                <w:t xml:space="preserve"> </w:t>
                              </w:r>
                              <w:r w:rsidRPr="004F5F38">
                                <w:rPr>
                                  <w:rFonts w:asciiTheme="majorHAnsi" w:hAnsiTheme="majorHAnsi" w:cstheme="majorHAnsi"/>
                                  <w:sz w:val="18"/>
                                  <w:szCs w:val="18"/>
                                </w:rPr>
                                <w:t>Have</w:t>
                              </w:r>
                              <w:r w:rsidRPr="002025CF">
                                <w:rPr>
                                  <w:rFonts w:asciiTheme="majorHAnsi" w:hAnsiTheme="majorHAnsi" w:cstheme="majorHAnsi"/>
                                  <w:sz w:val="18"/>
                                  <w:szCs w:val="18"/>
                                </w:rPr>
                                <w:t xml:space="preserve"> you </w:t>
                              </w:r>
                              <w:r w:rsidRPr="004F5F38">
                                <w:rPr>
                                  <w:rFonts w:asciiTheme="majorHAnsi" w:hAnsiTheme="majorHAnsi" w:cstheme="majorHAnsi"/>
                                  <w:sz w:val="18"/>
                                  <w:szCs w:val="18"/>
                                </w:rPr>
                                <w:t xml:space="preserve">chosen </w:t>
                              </w:r>
                              <w:r w:rsidRPr="002025CF">
                                <w:rPr>
                                  <w:rFonts w:asciiTheme="majorHAnsi" w:hAnsiTheme="majorHAnsi" w:cstheme="majorHAnsi"/>
                                  <w:sz w:val="18"/>
                                  <w:szCs w:val="18"/>
                                </w:rPr>
                                <w:t>the recovery circuit fo</w:t>
                              </w:r>
                              <w:r w:rsidRPr="004F5F38">
                                <w:rPr>
                                  <w:rFonts w:asciiTheme="majorHAnsi" w:hAnsiTheme="majorHAnsi" w:cstheme="majorHAnsi"/>
                                  <w:sz w:val="18"/>
                                  <w:szCs w:val="18"/>
                                </w:rPr>
                                <w:t>r the cryostat</w:t>
                              </w:r>
                              <w:r>
                                <w:rPr>
                                  <w:rFonts w:asciiTheme="majorHAnsi" w:hAnsiTheme="majorHAnsi" w:cstheme="majorHAnsi"/>
                                  <w:sz w:val="18"/>
                                  <w:szCs w:val="18"/>
                                </w:rPr>
                                <w:t>? “</w:t>
                              </w:r>
                            </w:p>
                          </w:txbxContent>
                        </v:textbox>
                      </v:rect>
                      <v:rect id="Rectangle 12496" o:spid="_x0000_s3971" style="position:absolute;left:4214;top:5011;width:1105;height: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lbqsYA&#10;AADeAAAADwAAAGRycy9kb3ducmV2LnhtbESPQWvCQBSE7wX/w/IEb3XTCCFN3YSiKHrUeOntNfua&#10;pM2+DdlVo7/eLRR6HGbmG2ZZjKYTFxpca1nByzwCQVxZ3XKt4FRunlMQziNr7CyTghs5KPLJ0xIz&#10;ba98oMvR1yJA2GWooPG+z6R0VUMG3dz2xMH7soNBH+RQSz3gNcBNJ+MoSqTBlsNCgz2tGqp+jmej&#10;4LONT3g/lNvIvG4Wfj+W3+ePtVKz6fj+BsLT6P/Df+2dVhCnaZLA751wBW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plbqsYAAADeAAAADwAAAAAAAAAAAAAAAACYAgAAZHJz&#10;L2Rvd25yZXYueG1sUEsFBgAAAAAEAAQA9QAAAIsDAAAAAA==&#10;">
                        <v:textbox>
                          <w:txbxContent>
                            <w:p w:rsidR="00862F6C" w:rsidRPr="00B80439" w:rsidRDefault="00862F6C" w:rsidP="00F81D70">
                              <w:pPr>
                                <w:spacing w:before="40"/>
                                <w:jc w:val="center"/>
                                <w:rPr>
                                  <w:rFonts w:asciiTheme="majorHAnsi" w:hAnsiTheme="majorHAnsi"/>
                                  <w:sz w:val="18"/>
                                  <w:szCs w:val="18"/>
                                </w:rPr>
                              </w:pPr>
                              <w:r w:rsidRPr="00B80439">
                                <w:rPr>
                                  <w:rFonts w:asciiTheme="majorHAnsi" w:hAnsiTheme="majorHAnsi"/>
                                  <w:sz w:val="18"/>
                                  <w:szCs w:val="18"/>
                                </w:rPr>
                                <w:t>Stop</w:t>
                              </w:r>
                            </w:p>
                          </w:txbxContent>
                        </v:textbox>
                      </v:rect>
                      <v:shape id="Text Box 12497" o:spid="_x0000_s3972" type="#_x0000_t202" style="position:absolute;left:4810;top:6332;width:771;height: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wUSMYA&#10;AADeAAAADwAAAGRycy9kb3ducmV2LnhtbESPT2sCMRTE70K/Q3gFb5pUql23G6W0FHpStK3Q22Pz&#10;9g/dvCyb6K7f3giCx2FmfsNk68E24kSdrx1reJoqEMS5MzWXGn6+PycJCB+QDTaOScOZPKxXD6MM&#10;U+N63tFpH0oRIexT1FCF0KZS+rwii37qWuLoFa6zGKLsSmk67CPcNnKm1EJarDkuVNjSe0X5//5o&#10;Nfxuir/Ds9qWH3be9m5Qku1Saj1+HN5eQQQawj18a38ZDbMkWbzA9U68AnJ1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wUSMYAAADeAAAADwAAAAAAAAAAAAAAAACYAgAAZHJz&#10;L2Rvd25yZXYueG1sUEsFBgAAAAAEAAQA9QAAAIsDAAAAAA==&#10;" filled="f" stroked="f">
                        <v:textbox>
                          <w:txbxContent>
                            <w:p w:rsidR="00862F6C" w:rsidRPr="00B80439" w:rsidRDefault="00862F6C" w:rsidP="00F81D70">
                              <w:pPr>
                                <w:rPr>
                                  <w:rFonts w:asciiTheme="majorHAnsi" w:hAnsiTheme="majorHAnsi" w:cstheme="majorHAnsi"/>
                                  <w:sz w:val="18"/>
                                  <w:szCs w:val="18"/>
                                </w:rPr>
                              </w:pPr>
                              <w:r>
                                <w:rPr>
                                  <w:rFonts w:asciiTheme="majorHAnsi" w:hAnsiTheme="majorHAnsi" w:cstheme="majorHAnsi"/>
                                  <w:sz w:val="18"/>
                                  <w:szCs w:val="18"/>
                                </w:rPr>
                                <w:t>Yes</w:t>
                              </w:r>
                              <w:r w:rsidRPr="00B80439">
                                <w:rPr>
                                  <w:rFonts w:asciiTheme="majorHAnsi" w:hAnsiTheme="majorHAnsi" w:cstheme="majorHAnsi"/>
                                  <w:sz w:val="18"/>
                                  <w:szCs w:val="18"/>
                                </w:rPr>
                                <w:t xml:space="preserve"> </w:t>
                              </w:r>
                            </w:p>
                          </w:txbxContent>
                        </v:textbox>
                      </v:shape>
                      <v:group id="Group 14284" o:spid="_x0000_s3973" style="position:absolute;left:3692;top:14613;width:5975;height:1389" coordorigin="3692,14341" coordsize="5975,11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QqQswwAAAN4AAAAP&#10;AAAAAAAAAAAAAAAAAKoCAABkcnMvZG93bnJldi54bWxQSwUGAAAAAAQABAD6AAAAmgMAAAAA&#10;">
                        <v:shape id="Text Box 10103" o:spid="_x0000_s3974" type="#_x0000_t202" style="position:absolute;left:5047;top:14341;width:2268;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GTwccA&#10;AADeAAAADwAAAGRycy9kb3ducmV2LnhtbESPQWvCQBSE7wX/w/IKXkrdqCWNqasUoaI3a8VeH9ln&#10;Epp9m+5uY/z3rlDwOMzMN8x82ZtGdOR8bVnBeJSAIC6srrlUcPj6eM5A+ICssbFMCi7kYbkYPMwx&#10;1/bMn9TtQykihH2OCqoQ2lxKX1Rk0I9sSxy9k3UGQ5SulNrhOcJNIydJkkqDNceFCltaVVT87P+M&#10;guxl03377XR3LNJTMwtPr9361yk1fOzf30AE6sM9/N/eaAWTLEtncLsTr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xk8HHAAAA3gAAAA8AAAAAAAAAAAAAAAAAmAIAAGRy&#10;cy9kb3ducmV2LnhtbFBLBQYAAAAABAAEAPUAAACMAwAAAAA=&#10;">
                          <v:textbox>
                            <w:txbxContent>
                              <w:p w:rsidR="00862F6C" w:rsidRDefault="00862F6C" w:rsidP="00F44A6C">
                                <w:pPr>
                                  <w:rPr>
                                    <w:rFonts w:asciiTheme="majorHAnsi" w:hAnsiTheme="majorHAnsi" w:cstheme="majorHAnsi"/>
                                    <w:sz w:val="18"/>
                                    <w:szCs w:val="18"/>
                                  </w:rPr>
                                </w:pPr>
                                <w:r>
                                  <w:rPr>
                                    <w:rFonts w:asciiTheme="majorHAnsi" w:hAnsiTheme="majorHAnsi" w:cstheme="majorHAnsi"/>
                                    <w:sz w:val="18"/>
                                    <w:szCs w:val="18"/>
                                  </w:rPr>
                                  <w:t xml:space="preserve">Close FV642, FV640 </w:t>
                                </w:r>
                              </w:p>
                              <w:p w:rsidR="00862F6C" w:rsidRPr="00B80439" w:rsidRDefault="00862F6C" w:rsidP="00F44A6C">
                                <w:pPr>
                                  <w:rPr>
                                    <w:rFonts w:asciiTheme="majorHAnsi" w:hAnsiTheme="majorHAnsi" w:cstheme="majorHAnsi"/>
                                    <w:sz w:val="18"/>
                                    <w:szCs w:val="18"/>
                                  </w:rPr>
                                </w:pPr>
                                <w:r>
                                  <w:rPr>
                                    <w:rFonts w:asciiTheme="majorHAnsi" w:hAnsiTheme="majorHAnsi" w:cstheme="majorHAnsi"/>
                                    <w:sz w:val="18"/>
                                    <w:szCs w:val="18"/>
                                  </w:rPr>
                                  <w:t>Close FV680</w:t>
                                </w:r>
                              </w:p>
                              <w:p w:rsidR="00862F6C" w:rsidRDefault="00862F6C" w:rsidP="00F44A6C">
                                <w:pPr>
                                  <w:rPr>
                                    <w:rFonts w:asciiTheme="majorHAnsi" w:hAnsiTheme="majorHAnsi" w:cstheme="majorHAnsi"/>
                                    <w:sz w:val="18"/>
                                    <w:szCs w:val="18"/>
                                  </w:rPr>
                                </w:pPr>
                                <w:r>
                                  <w:rPr>
                                    <w:rFonts w:asciiTheme="majorHAnsi" w:hAnsiTheme="majorHAnsi" w:cstheme="majorHAnsi"/>
                                    <w:sz w:val="18"/>
                                    <w:szCs w:val="18"/>
                                  </w:rPr>
                                  <w:t xml:space="preserve">Close </w:t>
                                </w:r>
                                <w:r w:rsidRPr="00B80439">
                                  <w:rPr>
                                    <w:rFonts w:asciiTheme="majorHAnsi" w:hAnsiTheme="majorHAnsi" w:cstheme="majorHAnsi"/>
                                    <w:sz w:val="18"/>
                                    <w:szCs w:val="18"/>
                                  </w:rPr>
                                  <w:t>CV602</w:t>
                                </w:r>
                                <w:r>
                                  <w:rPr>
                                    <w:rFonts w:asciiTheme="majorHAnsi" w:hAnsiTheme="majorHAnsi" w:cstheme="majorHAnsi"/>
                                    <w:sz w:val="18"/>
                                    <w:szCs w:val="18"/>
                                  </w:rPr>
                                  <w:t>, CV680</w:t>
                                </w:r>
                              </w:p>
                              <w:p w:rsidR="00862F6C" w:rsidRPr="00B80439" w:rsidRDefault="00862F6C" w:rsidP="00F44A6C">
                                <w:pPr>
                                  <w:rPr>
                                    <w:rFonts w:asciiTheme="majorHAnsi" w:hAnsiTheme="majorHAnsi" w:cstheme="majorHAnsi"/>
                                    <w:sz w:val="18"/>
                                    <w:szCs w:val="18"/>
                                  </w:rPr>
                                </w:pPr>
                              </w:p>
                            </w:txbxContent>
                          </v:textbox>
                        </v:shape>
                        <v:rect id="Rectangle 11662" o:spid="_x0000_s3975" style="position:absolute;left:3692;top:14341;width:1388;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wmMYA&#10;AADeAAAADwAAAGRycy9kb3ducmV2LnhtbESPy27CMBBF90j9B2sqdQdOg1TSgEFVUSq6hLDpboin&#10;Sdp4HMXOg359vUBieXVfOpvdZBoxUOdqywqeFxEI4sLqmksF5zybJyCcR9bYWCYFV3Kw2z7MNphq&#10;O/KRhpMvRRhhl6KCyvs2ldIVFRl0C9sSB+/bdgZ9kF0pdYdjGDeNjKPoRRqsOTxU2NJ7RcXvqTcK&#10;LnV8xr9j/hGZ12zpP6f8p//aK/X0OL2tQXia/D18ax+0gjhJVgEg4AQUkN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wmMYAAADeAAAADwAAAAAAAAAAAAAAAACYAgAAZHJz&#10;L2Rvd25yZXYueG1sUEsFBgAAAAAEAAQA9QAAAIsDAAAAAA==&#10;">
                          <v:textbox>
                            <w:txbxContent>
                              <w:p w:rsidR="00862F6C" w:rsidRPr="00B80439" w:rsidRDefault="00862F6C" w:rsidP="0016531F">
                                <w:pPr>
                                  <w:spacing w:before="120"/>
                                  <w:jc w:val="center"/>
                                  <w:rPr>
                                    <w:rFonts w:asciiTheme="majorHAnsi" w:hAnsiTheme="majorHAnsi"/>
                                    <w:sz w:val="18"/>
                                    <w:szCs w:val="18"/>
                                  </w:rPr>
                                </w:pPr>
                                <w:r w:rsidRPr="00B80439">
                                  <w:rPr>
                                    <w:rFonts w:asciiTheme="majorHAnsi" w:hAnsiTheme="majorHAnsi"/>
                                    <w:sz w:val="18"/>
                                    <w:szCs w:val="18"/>
                                  </w:rPr>
                                  <w:t>Stop</w:t>
                                </w:r>
                              </w:p>
                              <w:p w:rsidR="00862F6C" w:rsidRPr="00B80439" w:rsidRDefault="00862F6C" w:rsidP="0016531F">
                                <w:pPr>
                                  <w:jc w:val="center"/>
                                  <w:rPr>
                                    <w:rFonts w:asciiTheme="majorHAnsi" w:hAnsiTheme="majorHAnsi"/>
                                    <w:sz w:val="18"/>
                                    <w:szCs w:val="18"/>
                                  </w:rPr>
                                </w:pPr>
                                <w:r w:rsidRPr="00B80439">
                                  <w:rPr>
                                    <w:rFonts w:asciiTheme="majorHAnsi" w:hAnsiTheme="majorHAnsi"/>
                                    <w:sz w:val="18"/>
                                    <w:szCs w:val="18"/>
                                  </w:rPr>
                                  <w:t>Cooling</w:t>
                                </w:r>
                              </w:p>
                            </w:txbxContent>
                          </v:textbox>
                        </v:rect>
                        <v:shape id="Text Box 12977" o:spid="_x0000_s3976" type="#_x0000_t202" style="position:absolute;left:7300;top:14341;width:2367;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4JGscA&#10;AADeAAAADwAAAGRycy9kb3ducmV2LnhtbESPQWvCQBSE74L/YXlCL1I3atE0ukopKHqzVuz1kX0m&#10;wezbdHeN6b/vCoUeh5n5hlmuO1OLlpyvLCsYjxIQxLnVFRcKTp+b5xSED8gaa8uk4Ic8rFf93hIz&#10;be/8Qe0xFCJC2GeooAyhyaT0eUkG/cg2xNG7WGcwROkKqR3eI9zUcpIkM2mw4rhQYkPvJeXX480o&#10;SF927ZffTw/nfHapX8Nw3m6/nVJPg+5tASJQF/7Df+2dVjBJ0/kYHnfiF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eCRrHAAAA3gAAAA8AAAAAAAAAAAAAAAAAmAIAAGRy&#10;cy9kb3ducmV2LnhtbFBLBQYAAAAABAAEAPUAAACMAwAAAAA=&#10;">
                          <v:textbox>
                            <w:txbxContent>
                              <w:p w:rsidR="00862F6C" w:rsidRDefault="00862F6C" w:rsidP="003A25FB">
                                <w:pPr>
                                  <w:spacing w:line="264" w:lineRule="auto"/>
                                  <w:rPr>
                                    <w:rFonts w:asciiTheme="majorHAnsi" w:hAnsiTheme="majorHAnsi" w:cstheme="majorHAnsi"/>
                                    <w:sz w:val="18"/>
                                    <w:szCs w:val="18"/>
                                  </w:rPr>
                                </w:pPr>
                                <w:r>
                                  <w:rPr>
                                    <w:rFonts w:asciiTheme="majorHAnsi" w:hAnsiTheme="majorHAnsi" w:cstheme="majorHAnsi"/>
                                    <w:sz w:val="18"/>
                                    <w:szCs w:val="18"/>
                                  </w:rPr>
                                  <w:t>CV583 regulated</w:t>
                                </w:r>
                              </w:p>
                              <w:p w:rsidR="00862F6C" w:rsidRDefault="00862F6C" w:rsidP="003A25FB">
                                <w:pPr>
                                  <w:spacing w:line="312" w:lineRule="auto"/>
                                  <w:rPr>
                                    <w:rFonts w:asciiTheme="majorHAnsi" w:hAnsiTheme="majorHAnsi" w:cstheme="majorHAnsi"/>
                                    <w:sz w:val="18"/>
                                    <w:szCs w:val="18"/>
                                  </w:rPr>
                                </w:pPr>
                                <w:r>
                                  <w:rPr>
                                    <w:rFonts w:asciiTheme="majorHAnsi" w:hAnsiTheme="majorHAnsi" w:cstheme="majorHAnsi"/>
                                    <w:sz w:val="18"/>
                                    <w:szCs w:val="18"/>
                                  </w:rPr>
                                  <w:t>PT681=PT681setpoint</w:t>
                                </w:r>
                              </w:p>
                              <w:p w:rsidR="00862F6C" w:rsidRDefault="00862F6C" w:rsidP="006A7A49">
                                <w:pPr>
                                  <w:spacing w:line="264" w:lineRule="auto"/>
                                  <w:rPr>
                                    <w:rFonts w:asciiTheme="majorHAnsi" w:hAnsiTheme="majorHAnsi" w:cstheme="majorHAnsi"/>
                                    <w:sz w:val="18"/>
                                    <w:szCs w:val="18"/>
                                  </w:rPr>
                                </w:pPr>
                                <w:r>
                                  <w:rPr>
                                    <w:rFonts w:asciiTheme="majorHAnsi" w:hAnsiTheme="majorHAnsi" w:cstheme="majorHAnsi"/>
                                    <w:sz w:val="18"/>
                                    <w:szCs w:val="18"/>
                                  </w:rPr>
                                  <w:t>CV581 regulated</w:t>
                                </w:r>
                              </w:p>
                              <w:p w:rsidR="00862F6C" w:rsidRPr="003A25FB" w:rsidRDefault="00862F6C" w:rsidP="006A7A49">
                                <w:pPr>
                                  <w:rPr>
                                    <w:szCs w:val="18"/>
                                  </w:rPr>
                                </w:pPr>
                                <w:r>
                                  <w:rPr>
                                    <w:rFonts w:asciiTheme="majorHAnsi" w:hAnsiTheme="majorHAnsi" w:cstheme="majorHAnsi"/>
                                    <w:sz w:val="18"/>
                                    <w:szCs w:val="18"/>
                                  </w:rPr>
                                  <w:t>PT660=PT660setpoint OR</w:t>
                                </w:r>
                              </w:p>
                              <w:p w:rsidR="00862F6C" w:rsidRDefault="00862F6C" w:rsidP="003A25FB">
                                <w:pPr>
                                  <w:spacing w:line="312" w:lineRule="auto"/>
                                  <w:rPr>
                                    <w:rFonts w:asciiTheme="majorHAnsi" w:hAnsiTheme="majorHAnsi" w:cstheme="majorHAnsi"/>
                                    <w:sz w:val="18"/>
                                    <w:szCs w:val="18"/>
                                  </w:rPr>
                                </w:pPr>
                                <w:r>
                                  <w:rPr>
                                    <w:rFonts w:asciiTheme="majorHAnsi" w:hAnsiTheme="majorHAnsi" w:cstheme="majorHAnsi"/>
                                    <w:sz w:val="18"/>
                                    <w:szCs w:val="18"/>
                                  </w:rPr>
                                  <w:t>PT661=PT660setpoint</w:t>
                                </w:r>
                              </w:p>
                            </w:txbxContent>
                          </v:textbox>
                        </v:shape>
                      </v:group>
                      <v:oval id="Oval 4738" o:spid="_x0000_s3977" style="position:absolute;left:4116;top:506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7MYA&#10;AADeAAAADwAAAGRycy9kb3ducmV2LnhtbESPQWsCMRSE74X+h/AKXopmu7W6bI1SBKG3oi2en5vn&#10;ZnHzEpJUV399Uyj0OMzMN8xiNdhenCnEzrGCp0kBgrhxuuNWwdfnZlyBiAlZY++YFFwpwmp5f7fA&#10;WrsLb+m8S63IEI41KjAp+VrK2BiyGCfOE2fv6ILFlGVopQ54yXDby7IoZtJix3nBoKe1oea0+7YK&#10;ph+35qXTp6t/PEy3/nk/UDBGqdHD8PYKItGQ/sN/7XetoKyqeQm/d/IV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h7MYAAADeAAAADwAAAAAAAAAAAAAAAACYAgAAZHJz&#10;L2Rvd25yZXYueG1sUEsFBgAAAAAEAAQA9QAAAIsDAAAAAA==&#10;" strokecolor="#4a7ebb" strokeweight="3.5pt">
                        <v:textbox inset="0,0,0,0">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0</w:t>
                              </w:r>
                            </w:p>
                          </w:txbxContent>
                        </v:textbox>
                      </v:oval>
                      <v:oval id="Oval 4739" o:spid="_x0000_s3978" style="position:absolute;left:3760;top:605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NEd8UA&#10;AADeAAAADwAAAGRycy9kb3ducmV2LnhtbESPQWsCMRSE74X+h/AKXopmq9YuW6MUQfAm2tLz6+Z1&#10;s7h5CUnU1V9vCgWPw8x8w8yXve3EiUJsHSt4GRUgiGunW24UfH2uhyWImJA1do5JwYUiLBePD3Os&#10;tDvzjk771IgM4VihApOSr6SMtSGLceQ8cfZ+XbCYsgyN1AHPGW47OS6KmbTYcl4w6GllqD7sj1bB&#10;dHutX1t9uPjnn+nOT757CsYoNXjqP95BJOrTPfzf3mgF47J8m8DfnXwF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k0R3xQAAAN4AAAAPAAAAAAAAAAAAAAAAAJgCAABkcnMv&#10;ZG93bnJldi54bWxQSwUGAAAAAAQABAD1AAAAigMAAAAA&#10;" strokecolor="#4a7ebb" strokeweight="3.5pt">
                        <v:textbox inset="0,0,0,0">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4</w:t>
                              </w:r>
                            </w:p>
                          </w:txbxContent>
                        </v:textbox>
                      </v:oval>
                      <v:oval id="Oval 4740" o:spid="_x0000_s3979" style="position:absolute;left:1463;top:769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rcA8YA&#10;AADeAAAADwAAAGRycy9kb3ducmV2LnhtbESPQWsCMRSE74X+h/AKXopma7e6bI1SBKG3oi2en5vn&#10;ZnHzEpJUV399Uyj0OMzMN8xiNdhenCnEzrGCp0kBgrhxuuNWwdfnZlyBiAlZY++YFFwpwmp5f7fA&#10;WrsLb+m8S63IEI41KjAp+VrK2BiyGCfOE2fv6ILFlGVopQ54yXDby2lRzKTFjvOCQU9rQ81p920V&#10;lB+35qXTp6t/PJRb/7wfKBij1OhheHsFkWhI/+G/9rtWMK2qeQm/d/IV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rcA8YAAADeAAAADwAAAAAAAAAAAAAAAACYAgAAZHJz&#10;L2Rvd25yZXYueG1sUEsFBgAAAAAEAAQA9QAAAIsDAAAAAA==&#10;" strokecolor="#4a7ebb" strokeweight="3.5pt">
                        <v:textbox inset="0,0,0,0">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6</w:t>
                              </w:r>
                            </w:p>
                          </w:txbxContent>
                        </v:textbox>
                      </v:oval>
                      <v:oval id="Oval 4741" o:spid="_x0000_s3980" style="position:absolute;left:7119;top:711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Z5mMYA&#10;AADeAAAADwAAAGRycy9kb3ducmV2LnhtbESPT2sCMRTE74V+h/AKXopma/2zbI1SBKG3oi2en5vn&#10;ZnHzEpJUVz99Uyh4HGbmN8xi1dtOnCnE1rGCl1EBgrh2uuVGwffXZliCiAlZY+eYFFwpwmr5+LDA&#10;SrsLb+m8S43IEI4VKjAp+UrKWBuyGEfOE2fv6ILFlGVopA54yXDbyXFRzKTFlvOCQU9rQ/Vp92MV&#10;TD5v9bTVp6t/Pky2/nXfUzBGqcFT//4GIlGf7uH/9odWMC7L+RT+7u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Z5mMYAAADeAAAADwAAAAAAAAAAAAAAAACYAgAAZHJz&#10;L2Rvd25yZXYueG1sUEsFBgAAAAAEAAQA9QAAAIsDAAAAAA==&#10;" strokecolor="#4a7ebb" strokeweight="3.5pt">
                        <v:textbox inset="0,0,0,0">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6</w:t>
                              </w:r>
                            </w:p>
                          </w:txbxContent>
                        </v:textbox>
                      </v:oval>
                      <v:oval id="Oval 4742" o:spid="_x0000_s3981" style="position:absolute;left:7243;top:879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n78UA&#10;AADeAAAADwAAAGRycy9kb3ducmV2LnhtbESPQWsCMRSE74X+h/AKXopma60uW6MUQeitaMXzc/Pc&#10;LG5eQpLq6q9vCgWPw8x8w8yXve3EmUJsHSt4GRUgiGunW24U7L7XwxJETMgaO8ek4EoRlovHhzlW&#10;2l14Q+dtakSGcKxQgUnJV1LG2pDFOHKeOHtHFyymLEMjdcBLhttOjotiKi22nBcMeloZqk/bH6tg&#10;8nWr31p9uvrnw2TjX/c9BWOUGjz1H+8gEvXpHv5vf2oF47KcTeHvTr4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OfvxQAAAN4AAAAPAAAAAAAAAAAAAAAAAJgCAABkcnMv&#10;ZG93bnJldi54bWxQSwUGAAAAAAQABAD1AAAAigMAAAAA&#10;" strokecolor="#4a7ebb" strokeweight="3.5pt">
                        <v:textbox inset="0,0,0,0">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8</w:t>
                              </w:r>
                            </w:p>
                          </w:txbxContent>
                        </v:textbox>
                      </v:oval>
                      <v:oval id="Oval 4743" o:spid="_x0000_s3982" style="position:absolute;left:3646;top:1022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hCdMUA&#10;AADeAAAADwAAAGRycy9kb3ducmV2LnhtbESPQWsCMRSE74X+h/CEXopmq1aX1ShSKHgr2tLzc/Pc&#10;LG5eQhJ17a9vCgWPw8x8wyzXve3EhUJsHSt4GRUgiGunW24UfH2+D0sQMSFr7ByTghtFWK8eH5ZY&#10;aXflHV32qREZwrFCBSYlX0kZa0MW48h54uwdXbCYsgyN1AGvGW47OS6KmbTYcl4w6OnNUH3an62C&#10;6cdP/drq080/H6Y7P/nuKRij1NOg3yxAJOrTPfzf3moF47Kcz+HvTr4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EJ0xQAAAN4AAAAPAAAAAAAAAAAAAAAAAJgCAABkcnMv&#10;ZG93bnJldi54bWxQSwUGAAAAAAQABAD1AAAAigMAAAAA&#10;" strokecolor="#4a7ebb" strokeweight="3.5pt">
                        <v:textbox inset="0,0,0,0">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10</w:t>
                              </w:r>
                            </w:p>
                          </w:txbxContent>
                        </v:textbox>
                      </v:oval>
                      <v:oval id="Oval 4744" o:spid="_x0000_s3983" style="position:absolute;left:3697;top:1179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fWBsIA&#10;AADeAAAADwAAAGRycy9kb3ducmV2LnhtbERPy2oCMRTdC/5DuAU3UjO+2mFqlCIU3IkPur6d3E4G&#10;JzchSXXs15tFocvDea82ve3ElUJsHSuYTgoQxLXTLTcKzqeP5xJETMgaO8ek4E4RNuvhYIWVdjc+&#10;0PWYGpFDOFaowKTkKyljbchinDhPnLlvFyymDEMjdcBbDrednBXFi7TYcm4w6GlrqL4cf6yCxf63&#10;Xrb6cvfjr8XBzz97CsYoNXrq399AJOrTv/jPvdMKZmX5mvfmO/kK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N9YGwgAAAN4AAAAPAAAAAAAAAAAAAAAAAJgCAABkcnMvZG93&#10;bnJldi54bWxQSwUGAAAAAAQABAD1AAAAhwMAAAAA&#10;" strokecolor="#4a7ebb" strokeweight="3.5pt">
                        <v:textbox inset="0,0,0,0">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12</w:t>
                              </w:r>
                            </w:p>
                          </w:txbxContent>
                        </v:textbox>
                      </v:oval>
                      <v:oval id="Oval 4745" o:spid="_x0000_s3984" style="position:absolute;left:3696;top:1465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tzncYA&#10;AADeAAAADwAAAGRycy9kb3ducmV2LnhtbESPQUsDMRSE7wX/Q3iCl9JmrVXXddMigtCbtErPz81z&#10;s+zmJSSx3frrTUHocZiZb5h6PdpBHCjEzrGC23kBgrhxuuNWwefH26wEEROyxsExKThRhPXqalJj&#10;pd2Rt3TYpVZkCMcKFZiUfCVlbAxZjHPnibP37YLFlGVopQ54zHA7yEVRPEiLHecFg55eDTX97scq&#10;WL7/Nved7k9++rXc+rv9SMEYpW6ux5dnEInGdAn/tzdawaIsH5/gfCdf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tzncYAAADeAAAADwAAAAAAAAAAAAAAAACYAgAAZHJz&#10;L2Rvd25yZXYueG1sUEsFBgAAAAAEAAQA9QAAAIsDAAAAAA==&#10;" strokecolor="#4a7ebb" strokeweight="3.5pt">
                        <v:textbox inset="0,0,0,0">
                          <w:txbxContent>
                            <w:p w:rsidR="00862F6C" w:rsidRPr="00A87CE9" w:rsidRDefault="00862F6C" w:rsidP="004A4246">
                              <w:pPr>
                                <w:jc w:val="center"/>
                                <w:rPr>
                                  <w:rFonts w:ascii="Times New Roman" w:hAnsi="Times New Roman" w:cs="Times New Roman"/>
                                  <w:b/>
                                  <w:szCs w:val="20"/>
                                </w:rPr>
                              </w:pPr>
                              <w:r>
                                <w:rPr>
                                  <w:rFonts w:ascii="Times New Roman" w:hAnsi="Times New Roman" w:cs="Times New Roman"/>
                                  <w:b/>
                                  <w:szCs w:val="20"/>
                                </w:rPr>
                                <w:t>14</w:t>
                              </w:r>
                            </w:p>
                          </w:txbxContent>
                        </v:textbox>
                      </v:oval>
                    </v:group>
                  </w:pict>
                </mc:Fallback>
              </mc:AlternateContent>
            </w:r>
            <w:r w:rsidR="00D71934">
              <w:t xml:space="preserve">- </w:t>
            </w:r>
            <w:r w:rsidR="00D71934" w:rsidRPr="00430A7E">
              <w:t>Temperature: TT680setpoint, TT685Max</w:t>
            </w:r>
          </w:p>
        </w:tc>
        <w:tc>
          <w:tcPr>
            <w:tcW w:w="3295" w:type="dxa"/>
            <w:vMerge/>
          </w:tcPr>
          <w:p w:rsidR="00D71934" w:rsidRPr="00430A7E" w:rsidRDefault="00D71934" w:rsidP="00430A7E"/>
        </w:tc>
      </w:tr>
    </w:tbl>
    <w:p w:rsidR="00B97E93" w:rsidRPr="0051716F" w:rsidRDefault="00B97E93" w:rsidP="00B97E93">
      <w:pPr>
        <w:spacing w:before="120"/>
        <w:ind w:left="170"/>
        <w:jc w:val="center"/>
        <w:rPr>
          <w:szCs w:val="20"/>
        </w:rPr>
      </w:pPr>
    </w:p>
    <w:p w:rsidR="00B97E93" w:rsidRPr="0051716F" w:rsidRDefault="00B97E93" w:rsidP="00B97E93">
      <w:pPr>
        <w:spacing w:before="120"/>
        <w:ind w:left="170"/>
        <w:jc w:val="center"/>
        <w:rPr>
          <w:szCs w:val="20"/>
        </w:rPr>
      </w:pPr>
    </w:p>
    <w:p w:rsidR="00B97E93" w:rsidRPr="0051716F" w:rsidRDefault="00B97E93" w:rsidP="00B97E93">
      <w:pPr>
        <w:spacing w:before="120"/>
        <w:ind w:left="170"/>
        <w:jc w:val="center"/>
        <w:rPr>
          <w:szCs w:val="20"/>
        </w:rPr>
      </w:pPr>
    </w:p>
    <w:p w:rsidR="00B97E93" w:rsidRPr="0051716F" w:rsidRDefault="00B97E93" w:rsidP="00B97E93">
      <w:pPr>
        <w:spacing w:before="120"/>
        <w:ind w:left="170"/>
        <w:jc w:val="center"/>
        <w:rPr>
          <w:szCs w:val="20"/>
        </w:rPr>
      </w:pPr>
    </w:p>
    <w:p w:rsidR="00B97E93" w:rsidRPr="00D63381" w:rsidRDefault="00B97E93" w:rsidP="00B97E93">
      <w:pPr>
        <w:spacing w:before="120"/>
        <w:ind w:left="170"/>
        <w:jc w:val="center"/>
        <w:rPr>
          <w:sz w:val="22"/>
          <w:szCs w:val="22"/>
        </w:rPr>
      </w:pPr>
    </w:p>
    <w:p w:rsidR="00B97E93" w:rsidRPr="00D63381" w:rsidRDefault="00B97E93" w:rsidP="00B97E93">
      <w:pPr>
        <w:spacing w:before="120"/>
        <w:ind w:left="170"/>
        <w:jc w:val="center"/>
        <w:rPr>
          <w:sz w:val="22"/>
          <w:szCs w:val="22"/>
        </w:rPr>
      </w:pPr>
    </w:p>
    <w:p w:rsidR="00B97E93" w:rsidRPr="00D63381" w:rsidRDefault="00B97E93" w:rsidP="00B97E93">
      <w:pPr>
        <w:spacing w:before="120"/>
        <w:ind w:left="170"/>
        <w:jc w:val="center"/>
        <w:rPr>
          <w:sz w:val="22"/>
          <w:szCs w:val="22"/>
        </w:rPr>
      </w:pPr>
    </w:p>
    <w:p w:rsidR="00A70187" w:rsidRPr="0051716F" w:rsidRDefault="00B97E93" w:rsidP="009C03A1">
      <w:pPr>
        <w:ind w:left="170"/>
        <w:jc w:val="center"/>
      </w:pPr>
      <w:r w:rsidRPr="00D63381">
        <w:rPr>
          <w:sz w:val="22"/>
          <w:szCs w:val="22"/>
        </w:rPr>
        <w:br w:type="page"/>
      </w:r>
      <w:r w:rsidR="00A70187" w:rsidRPr="0051716F">
        <w:lastRenderedPageBreak/>
        <w:t>16 – Magnet in operation at 4.2K</w:t>
      </w:r>
    </w:p>
    <w:p w:rsidR="00A70187" w:rsidRPr="009F7CBE" w:rsidRDefault="00A70187" w:rsidP="00A70187">
      <w:pPr>
        <w:spacing w:before="240"/>
        <w:jc w:val="both"/>
        <w:rPr>
          <w:b/>
          <w:szCs w:val="20"/>
        </w:rPr>
      </w:pPr>
      <w:r w:rsidRPr="009F7CBE">
        <w:rPr>
          <w:b/>
          <w:szCs w:val="20"/>
        </w:rPr>
        <w:t xml:space="preserve">Sensors and actuators used: </w:t>
      </w:r>
    </w:p>
    <w:p w:rsidR="00A70187" w:rsidRPr="0051716F" w:rsidRDefault="00A70187" w:rsidP="009F7CBE">
      <w:pPr>
        <w:jc w:val="both"/>
        <w:rPr>
          <w:szCs w:val="20"/>
        </w:rPr>
      </w:pPr>
      <w:r w:rsidRPr="0051716F">
        <w:rPr>
          <w:szCs w:val="20"/>
        </w:rPr>
        <w:t xml:space="preserve">- Pressure:  </w:t>
      </w:r>
      <w:r w:rsidR="009E3398">
        <w:rPr>
          <w:szCs w:val="20"/>
        </w:rPr>
        <w:t xml:space="preserve">PT660, </w:t>
      </w:r>
      <w:r w:rsidRPr="0051716F">
        <w:rPr>
          <w:szCs w:val="20"/>
        </w:rPr>
        <w:t>PT68</w:t>
      </w:r>
      <w:r w:rsidR="00043CF0">
        <w:rPr>
          <w:szCs w:val="20"/>
        </w:rPr>
        <w:t>1</w:t>
      </w:r>
    </w:p>
    <w:p w:rsidR="00A70187" w:rsidRPr="0051716F" w:rsidRDefault="00E4389F" w:rsidP="009F7CBE">
      <w:pPr>
        <w:jc w:val="both"/>
        <w:rPr>
          <w:szCs w:val="20"/>
        </w:rPr>
      </w:pPr>
      <w:r>
        <w:rPr>
          <w:szCs w:val="20"/>
        </w:rPr>
        <w:t>- Valve: FV642, FV680</w:t>
      </w:r>
    </w:p>
    <w:p w:rsidR="00A70187" w:rsidRPr="0051716F" w:rsidRDefault="00A70187" w:rsidP="009F7CBE">
      <w:pPr>
        <w:jc w:val="both"/>
        <w:rPr>
          <w:szCs w:val="20"/>
        </w:rPr>
      </w:pPr>
      <w:r w:rsidRPr="0051716F">
        <w:rPr>
          <w:szCs w:val="20"/>
        </w:rPr>
        <w:t>- Control valve: CV602, CV581, CV583, CV680</w:t>
      </w:r>
    </w:p>
    <w:p w:rsidR="00A70187" w:rsidRPr="0051716F" w:rsidRDefault="00A70187" w:rsidP="009F7CBE">
      <w:pPr>
        <w:jc w:val="both"/>
        <w:rPr>
          <w:szCs w:val="20"/>
        </w:rPr>
      </w:pPr>
      <w:r w:rsidRPr="0051716F">
        <w:rPr>
          <w:szCs w:val="20"/>
        </w:rPr>
        <w:t>- Level: LT682</w:t>
      </w:r>
      <w:r w:rsidR="00EF0576">
        <w:rPr>
          <w:szCs w:val="20"/>
        </w:rPr>
        <w:t>, LT683</w:t>
      </w:r>
    </w:p>
    <w:p w:rsidR="00A70187" w:rsidRPr="009F7CBE" w:rsidRDefault="00A70187" w:rsidP="00A70187">
      <w:pPr>
        <w:jc w:val="both"/>
        <w:rPr>
          <w:b/>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0"/>
        <w:gridCol w:w="3650"/>
      </w:tblGrid>
      <w:tr w:rsidR="009F7CBE" w:rsidRPr="009F7CBE" w:rsidTr="009F7CBE">
        <w:tc>
          <w:tcPr>
            <w:tcW w:w="5920" w:type="dxa"/>
          </w:tcPr>
          <w:p w:rsidR="009F7CBE" w:rsidRPr="009F7CBE" w:rsidRDefault="009F7CBE" w:rsidP="002E4EFD">
            <w:pPr>
              <w:jc w:val="both"/>
              <w:rPr>
                <w:b/>
                <w:szCs w:val="20"/>
              </w:rPr>
            </w:pPr>
            <w:r w:rsidRPr="009F7CBE">
              <w:rPr>
                <w:b/>
                <w:szCs w:val="20"/>
              </w:rPr>
              <w:t>The user chooses:</w:t>
            </w:r>
          </w:p>
        </w:tc>
        <w:tc>
          <w:tcPr>
            <w:tcW w:w="3650" w:type="dxa"/>
          </w:tcPr>
          <w:p w:rsidR="009F7CBE" w:rsidRPr="009F7CBE" w:rsidRDefault="009F7CBE" w:rsidP="002E4EFD">
            <w:pPr>
              <w:jc w:val="both"/>
              <w:rPr>
                <w:b/>
                <w:szCs w:val="20"/>
              </w:rPr>
            </w:pPr>
            <w:r>
              <w:rPr>
                <w:b/>
                <w:szCs w:val="20"/>
              </w:rPr>
              <w:t>Initial conditions:</w:t>
            </w:r>
          </w:p>
        </w:tc>
      </w:tr>
      <w:tr w:rsidR="009F7CBE" w:rsidRPr="009F7CBE" w:rsidTr="009F7CBE">
        <w:tc>
          <w:tcPr>
            <w:tcW w:w="5920" w:type="dxa"/>
          </w:tcPr>
          <w:p w:rsidR="009F7CBE" w:rsidRPr="009F7CBE" w:rsidRDefault="009F7CBE" w:rsidP="009F7CBE">
            <w:r>
              <w:t xml:space="preserve">- </w:t>
            </w:r>
            <w:r w:rsidRPr="009F7CBE">
              <w:t>Level: LT682setpoint, LT683setpoint</w:t>
            </w:r>
          </w:p>
        </w:tc>
        <w:tc>
          <w:tcPr>
            <w:tcW w:w="3650" w:type="dxa"/>
            <w:vMerge w:val="restart"/>
          </w:tcPr>
          <w:p w:rsidR="009F7CBE" w:rsidRPr="00EF73D3" w:rsidRDefault="009F7CBE" w:rsidP="009F7CBE">
            <w:pPr>
              <w:rPr>
                <w:szCs w:val="20"/>
              </w:rPr>
            </w:pPr>
            <w:r w:rsidRPr="00EF73D3">
              <w:rPr>
                <w:szCs w:val="20"/>
              </w:rPr>
              <w:t>- Magnet insert selected</w:t>
            </w:r>
          </w:p>
          <w:p w:rsidR="00EF73D3" w:rsidRPr="00EF73D3" w:rsidRDefault="00EF73D3" w:rsidP="009F7CBE">
            <w:pPr>
              <w:rPr>
                <w:szCs w:val="20"/>
              </w:rPr>
            </w:pPr>
            <w:r w:rsidRPr="00EF73D3">
              <w:rPr>
                <w:rFonts w:cstheme="majorHAnsi"/>
                <w:szCs w:val="20"/>
              </w:rPr>
              <w:t>- Sequence from 1 to 3 stopped</w:t>
            </w:r>
          </w:p>
          <w:p w:rsidR="009F7CBE" w:rsidRDefault="009F7CBE" w:rsidP="009F7CBE">
            <w:pPr>
              <w:rPr>
                <w:szCs w:val="20"/>
              </w:rPr>
            </w:pPr>
            <w:r w:rsidRPr="00EF73D3">
              <w:rPr>
                <w:szCs w:val="20"/>
              </w:rPr>
              <w:t>- Sequence 15,17, 18 stopped</w:t>
            </w:r>
          </w:p>
          <w:p w:rsidR="00EF73D3" w:rsidRPr="009F7CBE" w:rsidRDefault="00EF73D3" w:rsidP="009F7CBE">
            <w:r>
              <w:rPr>
                <w:szCs w:val="20"/>
              </w:rPr>
              <w:t>- Sequence 8 in operation</w:t>
            </w:r>
          </w:p>
        </w:tc>
      </w:tr>
      <w:tr w:rsidR="009F7CBE" w:rsidRPr="009F7CBE" w:rsidTr="009F7CBE">
        <w:tc>
          <w:tcPr>
            <w:tcW w:w="5920" w:type="dxa"/>
          </w:tcPr>
          <w:p w:rsidR="009F7CBE" w:rsidRPr="009F7CBE" w:rsidRDefault="009F7CBE" w:rsidP="009F7CBE">
            <w:r>
              <w:t xml:space="preserve">- </w:t>
            </w:r>
            <w:r w:rsidRPr="009F7CBE">
              <w:t>Pressure: PT660setpoint, PT681setpoint</w:t>
            </w:r>
          </w:p>
        </w:tc>
        <w:tc>
          <w:tcPr>
            <w:tcW w:w="3650" w:type="dxa"/>
            <w:vMerge/>
          </w:tcPr>
          <w:p w:rsidR="009F7CBE" w:rsidRPr="009F7CBE" w:rsidRDefault="009F7CBE" w:rsidP="009F7CBE"/>
        </w:tc>
      </w:tr>
      <w:tr w:rsidR="009F7CBE" w:rsidRPr="009F7CBE" w:rsidTr="009F7CBE">
        <w:tc>
          <w:tcPr>
            <w:tcW w:w="5920" w:type="dxa"/>
          </w:tcPr>
          <w:p w:rsidR="009F7CBE" w:rsidRPr="009F7CBE" w:rsidRDefault="009F7CBE" w:rsidP="009F7CBE">
            <w:r>
              <w:t xml:space="preserve">- </w:t>
            </w:r>
            <w:r w:rsidRPr="009F7CBE">
              <w:t>Control valve: CV602%opening, CV581%opening, CV583%opening</w:t>
            </w:r>
          </w:p>
        </w:tc>
        <w:tc>
          <w:tcPr>
            <w:tcW w:w="3650" w:type="dxa"/>
            <w:vMerge/>
          </w:tcPr>
          <w:p w:rsidR="009F7CBE" w:rsidRPr="009F7CBE" w:rsidRDefault="009F7CBE" w:rsidP="009F7CBE"/>
        </w:tc>
      </w:tr>
    </w:tbl>
    <w:p w:rsidR="00A70187" w:rsidRPr="0051716F" w:rsidRDefault="00A70187" w:rsidP="00A70187">
      <w:pPr>
        <w:jc w:val="both"/>
        <w:rPr>
          <w:szCs w:val="20"/>
        </w:rPr>
      </w:pPr>
    </w:p>
    <w:p w:rsidR="00A70187" w:rsidRPr="0051716F" w:rsidRDefault="00A70187" w:rsidP="00A70187">
      <w:pPr>
        <w:spacing w:before="120"/>
        <w:ind w:left="170"/>
        <w:jc w:val="center"/>
        <w:rPr>
          <w:szCs w:val="20"/>
        </w:rPr>
      </w:pPr>
    </w:p>
    <w:p w:rsidR="00A70187" w:rsidRPr="0051716F" w:rsidRDefault="00A70187" w:rsidP="00A70187">
      <w:pPr>
        <w:spacing w:before="120"/>
        <w:ind w:left="170"/>
        <w:jc w:val="center"/>
        <w:rPr>
          <w:szCs w:val="20"/>
        </w:rPr>
      </w:pPr>
    </w:p>
    <w:p w:rsidR="00A70187" w:rsidRDefault="00A70187" w:rsidP="00A70187">
      <w:pPr>
        <w:spacing w:before="120"/>
        <w:ind w:left="170"/>
        <w:jc w:val="center"/>
        <w:rPr>
          <w:sz w:val="22"/>
          <w:szCs w:val="22"/>
        </w:rPr>
      </w:pPr>
    </w:p>
    <w:p w:rsidR="00B97E93" w:rsidRPr="0051716F" w:rsidRDefault="0023450B" w:rsidP="009C03A1">
      <w:pPr>
        <w:ind w:left="170"/>
        <w:jc w:val="center"/>
      </w:pPr>
      <w:r>
        <w:rPr>
          <w:noProof/>
          <w:lang w:val="sv-SE" w:eastAsia="sv-SE"/>
        </w:rPr>
        <mc:AlternateContent>
          <mc:Choice Requires="wpg">
            <w:drawing>
              <wp:anchor distT="0" distB="0" distL="114300" distR="114300" simplePos="0" relativeHeight="274178560" behindDoc="0" locked="0" layoutInCell="1" allowOverlap="1">
                <wp:simplePos x="0" y="0"/>
                <wp:positionH relativeFrom="column">
                  <wp:posOffset>648970</wp:posOffset>
                </wp:positionH>
                <wp:positionV relativeFrom="paragraph">
                  <wp:posOffset>120650</wp:posOffset>
                </wp:positionV>
                <wp:extent cx="4512310" cy="3818255"/>
                <wp:effectExtent l="0" t="19050" r="21590" b="10795"/>
                <wp:wrapNone/>
                <wp:docPr id="28841" name="Group 47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12310" cy="3818255"/>
                          <a:chOff x="2441" y="4982"/>
                          <a:chExt cx="7106" cy="6013"/>
                        </a:xfrm>
                      </wpg:grpSpPr>
                      <wps:wsp>
                        <wps:cNvPr id="28842" name="AutoShape 7067"/>
                        <wps:cNvCnPr>
                          <a:cxnSpLocks noChangeShapeType="1"/>
                        </wps:cNvCnPr>
                        <wps:spPr bwMode="auto">
                          <a:xfrm>
                            <a:off x="2449" y="10956"/>
                            <a:ext cx="175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43" name="AutoShape 7068"/>
                        <wps:cNvCnPr>
                          <a:cxnSpLocks noChangeShapeType="1"/>
                        </wps:cNvCnPr>
                        <wps:spPr bwMode="auto">
                          <a:xfrm>
                            <a:off x="2441" y="5375"/>
                            <a:ext cx="1191"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844" name="AutoShape 7077"/>
                        <wps:cNvCnPr>
                          <a:cxnSpLocks noChangeShapeType="1"/>
                        </wps:cNvCnPr>
                        <wps:spPr bwMode="auto">
                          <a:xfrm flipH="1">
                            <a:off x="2446" y="5360"/>
                            <a:ext cx="0" cy="56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45" name="Text Box 7073"/>
                        <wps:cNvSpPr txBox="1">
                          <a:spLocks noChangeAspect="1" noChangeArrowheads="1"/>
                        </wps:cNvSpPr>
                        <wps:spPr bwMode="auto">
                          <a:xfrm>
                            <a:off x="4317" y="8958"/>
                            <a:ext cx="3358" cy="4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CA4748" w:rsidRDefault="00862F6C" w:rsidP="00A70187">
                              <w:pPr>
                                <w:rPr>
                                  <w:rFonts w:asciiTheme="majorHAnsi" w:hAnsiTheme="majorHAnsi" w:cstheme="majorHAnsi"/>
                                  <w:sz w:val="18"/>
                                  <w:szCs w:val="18"/>
                                </w:rPr>
                              </w:pPr>
                              <w:r w:rsidRPr="00CA4748">
                                <w:rPr>
                                  <w:rFonts w:asciiTheme="majorHAnsi" w:hAnsiTheme="majorHAnsi" w:cstheme="majorHAnsi"/>
                                  <w:sz w:val="18"/>
                                  <w:szCs w:val="18"/>
                                </w:rPr>
                                <w:t xml:space="preserve">Stop </w:t>
                              </w:r>
                            </w:p>
                          </w:txbxContent>
                        </wps:txbx>
                        <wps:bodyPr rot="0" vert="horz" wrap="square" lIns="91440" tIns="45720" rIns="91440" bIns="45720" anchor="t" anchorCtr="0" upright="1">
                          <a:noAutofit/>
                        </wps:bodyPr>
                      </wps:wsp>
                      <wpg:grpSp>
                        <wpg:cNvPr id="28846" name="Group 7074"/>
                        <wpg:cNvGrpSpPr>
                          <a:grpSpLocks noChangeAspect="1"/>
                        </wpg:cNvGrpSpPr>
                        <wpg:grpSpPr bwMode="auto">
                          <a:xfrm>
                            <a:off x="4052" y="8859"/>
                            <a:ext cx="207" cy="487"/>
                            <a:chOff x="4444" y="2685"/>
                            <a:chExt cx="255" cy="720"/>
                          </a:xfrm>
                        </wpg:grpSpPr>
                        <wps:wsp>
                          <wps:cNvPr id="28847" name="AutoShape 7075"/>
                          <wps:cNvCnPr>
                            <a:cxnSpLocks noChangeAspect="1"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48" name="AutoShape 7076"/>
                          <wps:cNvCnPr>
                            <a:cxnSpLocks noChangeAspect="1"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28849" name="Group 10109"/>
                        <wpg:cNvGrpSpPr>
                          <a:grpSpLocks noChangeAspect="1"/>
                        </wpg:cNvGrpSpPr>
                        <wpg:grpSpPr bwMode="auto">
                          <a:xfrm>
                            <a:off x="4097" y="10464"/>
                            <a:ext cx="207" cy="487"/>
                            <a:chOff x="4444" y="2685"/>
                            <a:chExt cx="255" cy="720"/>
                          </a:xfrm>
                        </wpg:grpSpPr>
                        <wps:wsp>
                          <wps:cNvPr id="28850" name="AutoShape 10110"/>
                          <wps:cNvCnPr>
                            <a:cxnSpLocks noChangeAspect="1"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51" name="AutoShape 10111"/>
                          <wps:cNvCnPr>
                            <a:cxnSpLocks noChangeAspect="1"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8852" name="Rectangle 10112"/>
                        <wps:cNvSpPr>
                          <a:spLocks noChangeArrowheads="1"/>
                        </wps:cNvSpPr>
                        <wps:spPr bwMode="auto">
                          <a:xfrm>
                            <a:off x="3695" y="9342"/>
                            <a:ext cx="1361" cy="1134"/>
                          </a:xfrm>
                          <a:prstGeom prst="rect">
                            <a:avLst/>
                          </a:prstGeom>
                          <a:solidFill>
                            <a:srgbClr val="FFFFFF"/>
                          </a:solidFill>
                          <a:ln w="9525">
                            <a:solidFill>
                              <a:srgbClr val="000000"/>
                            </a:solidFill>
                            <a:miter lim="800000"/>
                            <a:headEnd/>
                            <a:tailEnd/>
                          </a:ln>
                        </wps:spPr>
                        <wps:txbx>
                          <w:txbxContent>
                            <w:p w:rsidR="00862F6C" w:rsidRDefault="00862F6C" w:rsidP="000635AC">
                              <w:pPr>
                                <w:spacing w:before="120"/>
                                <w:jc w:val="center"/>
                                <w:rPr>
                                  <w:rFonts w:asciiTheme="majorHAnsi" w:hAnsiTheme="majorHAnsi"/>
                                  <w:sz w:val="18"/>
                                  <w:szCs w:val="18"/>
                                </w:rPr>
                              </w:pPr>
                              <w:r w:rsidRPr="00CA4748">
                                <w:rPr>
                                  <w:rFonts w:asciiTheme="majorHAnsi" w:hAnsiTheme="majorHAnsi"/>
                                  <w:sz w:val="18"/>
                                  <w:szCs w:val="18"/>
                                </w:rPr>
                                <w:t>Stop 4K</w:t>
                              </w:r>
                            </w:p>
                            <w:p w:rsidR="00862F6C" w:rsidRPr="00CA4748" w:rsidRDefault="00862F6C" w:rsidP="006E454B">
                              <w:pPr>
                                <w:jc w:val="center"/>
                                <w:rPr>
                                  <w:rFonts w:asciiTheme="majorHAnsi" w:hAnsiTheme="majorHAnsi"/>
                                  <w:sz w:val="18"/>
                                  <w:szCs w:val="18"/>
                                </w:rPr>
                              </w:pPr>
                              <w:r>
                                <w:rPr>
                                  <w:rFonts w:asciiTheme="majorHAnsi" w:hAnsiTheme="majorHAnsi"/>
                                  <w:sz w:val="18"/>
                                  <w:szCs w:val="18"/>
                                </w:rPr>
                                <w:t>Regulation</w:t>
                              </w:r>
                            </w:p>
                          </w:txbxContent>
                        </wps:txbx>
                        <wps:bodyPr rot="0" vert="horz" wrap="square" lIns="91440" tIns="45720" rIns="91440" bIns="45720" anchor="t" anchorCtr="0" upright="1">
                          <a:noAutofit/>
                        </wps:bodyPr>
                      </wps:wsp>
                      <wps:wsp>
                        <wps:cNvPr id="28853" name="Text Box 10113"/>
                        <wps:cNvSpPr txBox="1">
                          <a:spLocks noChangeArrowheads="1"/>
                        </wps:cNvSpPr>
                        <wps:spPr bwMode="auto">
                          <a:xfrm>
                            <a:off x="5040" y="9342"/>
                            <a:ext cx="2268" cy="1134"/>
                          </a:xfrm>
                          <a:prstGeom prst="rect">
                            <a:avLst/>
                          </a:prstGeom>
                          <a:solidFill>
                            <a:srgbClr val="FFFFFF"/>
                          </a:solidFill>
                          <a:ln w="9525">
                            <a:solidFill>
                              <a:srgbClr val="000000"/>
                            </a:solidFill>
                            <a:miter lim="800000"/>
                            <a:headEnd/>
                            <a:tailEnd/>
                          </a:ln>
                        </wps:spPr>
                        <wps:txbx>
                          <w:txbxContent>
                            <w:p w:rsidR="00862F6C" w:rsidRDefault="00862F6C" w:rsidP="000635AC">
                              <w:pPr>
                                <w:rPr>
                                  <w:rFonts w:asciiTheme="majorHAnsi" w:hAnsiTheme="majorHAnsi" w:cstheme="majorHAnsi"/>
                                  <w:sz w:val="18"/>
                                  <w:szCs w:val="18"/>
                                </w:rPr>
                              </w:pPr>
                              <w:r>
                                <w:rPr>
                                  <w:rFonts w:asciiTheme="majorHAnsi" w:hAnsiTheme="majorHAnsi" w:cstheme="majorHAnsi"/>
                                  <w:sz w:val="18"/>
                                  <w:szCs w:val="18"/>
                                </w:rPr>
                                <w:t>Close FV640, FV642</w:t>
                              </w:r>
                            </w:p>
                            <w:p w:rsidR="00862F6C" w:rsidRDefault="00862F6C" w:rsidP="000635AC">
                              <w:pPr>
                                <w:rPr>
                                  <w:rFonts w:asciiTheme="majorHAnsi" w:hAnsiTheme="majorHAnsi" w:cstheme="majorHAnsi"/>
                                  <w:sz w:val="18"/>
                                  <w:szCs w:val="18"/>
                                </w:rPr>
                              </w:pPr>
                              <w:r>
                                <w:rPr>
                                  <w:rFonts w:asciiTheme="majorHAnsi" w:hAnsiTheme="majorHAnsi" w:cstheme="majorHAnsi"/>
                                  <w:sz w:val="18"/>
                                  <w:szCs w:val="18"/>
                                </w:rPr>
                                <w:t>Close FV680</w:t>
                              </w:r>
                            </w:p>
                            <w:p w:rsidR="00862F6C" w:rsidRDefault="00862F6C" w:rsidP="000635AC">
                              <w:pPr>
                                <w:rPr>
                                  <w:rFonts w:asciiTheme="majorHAnsi" w:hAnsiTheme="majorHAnsi" w:cstheme="majorHAnsi"/>
                                  <w:sz w:val="18"/>
                                  <w:szCs w:val="18"/>
                                </w:rPr>
                              </w:pPr>
                              <w:r>
                                <w:rPr>
                                  <w:rFonts w:asciiTheme="majorHAnsi" w:hAnsiTheme="majorHAnsi" w:cstheme="majorHAnsi"/>
                                  <w:sz w:val="18"/>
                                  <w:szCs w:val="18"/>
                                </w:rPr>
                                <w:t>Close CV602, CV680</w:t>
                              </w:r>
                            </w:p>
                          </w:txbxContent>
                        </wps:txbx>
                        <wps:bodyPr rot="0" vert="horz" wrap="square" lIns="91440" tIns="45720" rIns="91440" bIns="45720" anchor="t" anchorCtr="0" upright="1">
                          <a:noAutofit/>
                        </wps:bodyPr>
                      </wps:wsp>
                      <wps:wsp>
                        <wps:cNvPr id="28854" name="Text Box 10114"/>
                        <wps:cNvSpPr txBox="1">
                          <a:spLocks noChangeAspect="1" noChangeArrowheads="1"/>
                        </wps:cNvSpPr>
                        <wps:spPr bwMode="auto">
                          <a:xfrm>
                            <a:off x="4213" y="10542"/>
                            <a:ext cx="3358"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CA4748" w:rsidRDefault="00862F6C" w:rsidP="000635AC">
                              <w:pPr>
                                <w:rPr>
                                  <w:rFonts w:asciiTheme="majorHAnsi" w:hAnsiTheme="majorHAnsi" w:cstheme="majorHAnsi"/>
                                  <w:sz w:val="18"/>
                                  <w:szCs w:val="18"/>
                                </w:rPr>
                              </w:pPr>
                              <w:r>
                                <w:rPr>
                                  <w:rFonts w:asciiTheme="majorHAnsi" w:hAnsiTheme="majorHAnsi" w:cstheme="majorHAnsi"/>
                                  <w:sz w:val="18"/>
                                  <w:szCs w:val="18"/>
                                </w:rPr>
                                <w:t>(CV602 &amp; CV680) closed</w:t>
                              </w:r>
                              <w:r w:rsidRPr="00CA4748">
                                <w:rPr>
                                  <w:rFonts w:asciiTheme="majorHAnsi" w:hAnsiTheme="majorHAnsi" w:cstheme="majorHAnsi"/>
                                  <w:sz w:val="18"/>
                                  <w:szCs w:val="18"/>
                                </w:rPr>
                                <w:t xml:space="preserve"> </w:t>
                              </w:r>
                            </w:p>
                          </w:txbxContent>
                        </wps:txbx>
                        <wps:bodyPr rot="0" vert="horz" wrap="square" lIns="91440" tIns="45720" rIns="91440" bIns="45720" anchor="t" anchorCtr="0" upright="1">
                          <a:noAutofit/>
                        </wps:bodyPr>
                      </wps:wsp>
                      <wps:wsp>
                        <wps:cNvPr id="28855" name="Text Box 7080"/>
                        <wps:cNvSpPr txBox="1">
                          <a:spLocks noChangeArrowheads="1"/>
                        </wps:cNvSpPr>
                        <wps:spPr bwMode="auto">
                          <a:xfrm>
                            <a:off x="5056" y="6326"/>
                            <a:ext cx="2619" cy="2608"/>
                          </a:xfrm>
                          <a:prstGeom prst="rect">
                            <a:avLst/>
                          </a:prstGeom>
                          <a:solidFill>
                            <a:srgbClr val="FFFFFF"/>
                          </a:solidFill>
                          <a:ln w="9525">
                            <a:solidFill>
                              <a:srgbClr val="000000"/>
                            </a:solidFill>
                            <a:miter lim="800000"/>
                            <a:headEnd/>
                            <a:tailEnd/>
                          </a:ln>
                        </wps:spPr>
                        <wps:txbx>
                          <w:txbxContent>
                            <w:p w:rsidR="00862F6C" w:rsidRPr="00CA4748" w:rsidRDefault="00862F6C" w:rsidP="00A70187">
                              <w:pPr>
                                <w:spacing w:line="264" w:lineRule="auto"/>
                                <w:rPr>
                                  <w:rFonts w:asciiTheme="majorHAnsi" w:hAnsiTheme="majorHAnsi" w:cstheme="majorHAnsi"/>
                                  <w:sz w:val="18"/>
                                  <w:szCs w:val="18"/>
                                </w:rPr>
                              </w:pPr>
                              <w:r>
                                <w:rPr>
                                  <w:rFonts w:asciiTheme="majorHAnsi" w:hAnsiTheme="majorHAnsi" w:cstheme="majorHAnsi"/>
                                  <w:sz w:val="18"/>
                                  <w:szCs w:val="18"/>
                                </w:rPr>
                                <w:t>Open FV640, FV642, FV680</w:t>
                              </w:r>
                            </w:p>
                            <w:p w:rsidR="00862F6C" w:rsidRPr="00CA4748" w:rsidRDefault="00862F6C" w:rsidP="00A70187">
                              <w:pPr>
                                <w:spacing w:before="80" w:line="264" w:lineRule="auto"/>
                                <w:rPr>
                                  <w:rFonts w:asciiTheme="majorHAnsi" w:hAnsiTheme="majorHAnsi" w:cstheme="majorHAnsi"/>
                                  <w:sz w:val="18"/>
                                  <w:szCs w:val="18"/>
                                </w:rPr>
                              </w:pPr>
                              <w:r w:rsidRPr="00CA4748">
                                <w:rPr>
                                  <w:rFonts w:asciiTheme="majorHAnsi" w:hAnsiTheme="majorHAnsi" w:cstheme="majorHAnsi"/>
                                  <w:sz w:val="18"/>
                                  <w:szCs w:val="18"/>
                                </w:rPr>
                                <w:t>CV602 regulated</w:t>
                              </w:r>
                            </w:p>
                            <w:p w:rsidR="00862F6C" w:rsidRPr="00CA4748" w:rsidRDefault="00862F6C" w:rsidP="00A70187">
                              <w:pPr>
                                <w:spacing w:line="264" w:lineRule="auto"/>
                                <w:rPr>
                                  <w:rFonts w:asciiTheme="majorHAnsi" w:hAnsiTheme="majorHAnsi" w:cstheme="majorHAnsi"/>
                                  <w:sz w:val="18"/>
                                  <w:szCs w:val="18"/>
                                </w:rPr>
                              </w:pPr>
                              <w:r w:rsidRPr="00CA4748">
                                <w:rPr>
                                  <w:rFonts w:asciiTheme="majorHAnsi" w:hAnsiTheme="majorHAnsi" w:cstheme="majorHAnsi"/>
                                  <w:sz w:val="18"/>
                                  <w:szCs w:val="18"/>
                                </w:rPr>
                                <w:t>LT682=LT682setPoint</w:t>
                              </w:r>
                            </w:p>
                            <w:p w:rsidR="00862F6C" w:rsidRPr="00CA4748" w:rsidRDefault="00862F6C" w:rsidP="00A70187">
                              <w:pPr>
                                <w:spacing w:before="80"/>
                                <w:rPr>
                                  <w:rFonts w:asciiTheme="majorHAnsi" w:hAnsiTheme="majorHAnsi" w:cstheme="majorHAnsi"/>
                                  <w:sz w:val="18"/>
                                  <w:szCs w:val="18"/>
                                </w:rPr>
                              </w:pPr>
                              <w:r w:rsidRPr="00CA4748">
                                <w:rPr>
                                  <w:rFonts w:asciiTheme="majorHAnsi" w:hAnsiTheme="majorHAnsi" w:cstheme="majorHAnsi"/>
                                  <w:sz w:val="18"/>
                                  <w:szCs w:val="18"/>
                                </w:rPr>
                                <w:t>CV583 regulated</w:t>
                              </w:r>
                            </w:p>
                            <w:p w:rsidR="00862F6C" w:rsidRPr="00CA4748" w:rsidRDefault="00862F6C" w:rsidP="00A70187">
                              <w:pPr>
                                <w:rPr>
                                  <w:rFonts w:asciiTheme="majorHAnsi" w:hAnsiTheme="majorHAnsi" w:cstheme="majorHAnsi"/>
                                  <w:sz w:val="18"/>
                                  <w:szCs w:val="18"/>
                                </w:rPr>
                              </w:pPr>
                              <w:r>
                                <w:rPr>
                                  <w:rFonts w:asciiTheme="majorHAnsi" w:hAnsiTheme="majorHAnsi" w:cstheme="majorHAnsi"/>
                                  <w:sz w:val="18"/>
                                  <w:szCs w:val="18"/>
                                </w:rPr>
                                <w:t>PT681=PT681</w:t>
                              </w:r>
                              <w:r w:rsidRPr="00CA4748">
                                <w:rPr>
                                  <w:rFonts w:asciiTheme="majorHAnsi" w:hAnsiTheme="majorHAnsi" w:cstheme="majorHAnsi"/>
                                  <w:sz w:val="18"/>
                                  <w:szCs w:val="18"/>
                                </w:rPr>
                                <w:t>setpoint</w:t>
                              </w:r>
                            </w:p>
                            <w:p w:rsidR="00862F6C" w:rsidRPr="00CA4748" w:rsidRDefault="00862F6C" w:rsidP="009E3398">
                              <w:pPr>
                                <w:spacing w:before="80"/>
                                <w:rPr>
                                  <w:rFonts w:asciiTheme="majorHAnsi" w:hAnsiTheme="majorHAnsi" w:cstheme="majorHAnsi"/>
                                  <w:sz w:val="18"/>
                                  <w:szCs w:val="18"/>
                                </w:rPr>
                              </w:pPr>
                              <w:r w:rsidRPr="00CA4748">
                                <w:rPr>
                                  <w:rFonts w:asciiTheme="majorHAnsi" w:hAnsiTheme="majorHAnsi" w:cstheme="majorHAnsi"/>
                                  <w:sz w:val="18"/>
                                  <w:szCs w:val="18"/>
                                </w:rPr>
                                <w:t>CV680 regulated</w:t>
                              </w:r>
                            </w:p>
                            <w:p w:rsidR="00862F6C" w:rsidRPr="00CA4748" w:rsidRDefault="00862F6C" w:rsidP="009E3398">
                              <w:pPr>
                                <w:rPr>
                                  <w:rFonts w:asciiTheme="majorHAnsi" w:hAnsiTheme="majorHAnsi" w:cstheme="majorHAnsi"/>
                                  <w:sz w:val="18"/>
                                  <w:szCs w:val="18"/>
                                </w:rPr>
                              </w:pPr>
                              <w:r w:rsidRPr="00CA4748">
                                <w:rPr>
                                  <w:rFonts w:asciiTheme="majorHAnsi" w:hAnsiTheme="majorHAnsi" w:cstheme="majorHAnsi"/>
                                  <w:sz w:val="18"/>
                                  <w:szCs w:val="18"/>
                                </w:rPr>
                                <w:t>LT683=LT683setpoint</w:t>
                              </w:r>
                            </w:p>
                            <w:p w:rsidR="00862F6C" w:rsidRPr="00CA4748" w:rsidRDefault="00862F6C" w:rsidP="009E3398">
                              <w:pPr>
                                <w:spacing w:before="80"/>
                                <w:rPr>
                                  <w:rFonts w:asciiTheme="majorHAnsi" w:hAnsiTheme="majorHAnsi" w:cstheme="majorHAnsi"/>
                                  <w:sz w:val="18"/>
                                  <w:szCs w:val="18"/>
                                </w:rPr>
                              </w:pPr>
                              <w:r w:rsidRPr="00CA4748">
                                <w:rPr>
                                  <w:rFonts w:asciiTheme="majorHAnsi" w:hAnsiTheme="majorHAnsi" w:cstheme="majorHAnsi"/>
                                  <w:sz w:val="18"/>
                                  <w:szCs w:val="18"/>
                                </w:rPr>
                                <w:t>CV581 regulated</w:t>
                              </w:r>
                            </w:p>
                            <w:p w:rsidR="00862F6C" w:rsidRPr="00CA4748" w:rsidRDefault="00862F6C" w:rsidP="00A70187">
                              <w:pPr>
                                <w:rPr>
                                  <w:rFonts w:asciiTheme="majorHAnsi" w:hAnsiTheme="majorHAnsi" w:cstheme="majorHAnsi"/>
                                  <w:sz w:val="18"/>
                                  <w:szCs w:val="18"/>
                                </w:rPr>
                              </w:pPr>
                              <w:r w:rsidRPr="00CA4748">
                                <w:rPr>
                                  <w:rFonts w:asciiTheme="majorHAnsi" w:hAnsiTheme="majorHAnsi" w:cstheme="majorHAnsi"/>
                                  <w:sz w:val="18"/>
                                  <w:szCs w:val="18"/>
                                </w:rPr>
                                <w:t>PT660=PT660setpoint</w:t>
                              </w:r>
                            </w:p>
                            <w:p w:rsidR="00862F6C" w:rsidRPr="00CA4748" w:rsidRDefault="00862F6C" w:rsidP="00A70187">
                              <w:pPr>
                                <w:spacing w:line="312" w:lineRule="auto"/>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4432" name="Text Box 12978"/>
                        <wps:cNvSpPr txBox="1">
                          <a:spLocks noChangeArrowheads="1"/>
                        </wps:cNvSpPr>
                        <wps:spPr bwMode="auto">
                          <a:xfrm>
                            <a:off x="7279" y="9342"/>
                            <a:ext cx="2268" cy="1134"/>
                          </a:xfrm>
                          <a:prstGeom prst="rect">
                            <a:avLst/>
                          </a:prstGeom>
                          <a:solidFill>
                            <a:srgbClr val="FFFFFF"/>
                          </a:solidFill>
                          <a:ln w="9525">
                            <a:solidFill>
                              <a:srgbClr val="000000"/>
                            </a:solidFill>
                            <a:miter lim="800000"/>
                            <a:headEnd/>
                            <a:tailEnd/>
                          </a:ln>
                        </wps:spPr>
                        <wps:txbx>
                          <w:txbxContent>
                            <w:p w:rsidR="00862F6C" w:rsidRPr="00CA4748" w:rsidRDefault="00862F6C" w:rsidP="00AD3F38">
                              <w:pPr>
                                <w:rPr>
                                  <w:rFonts w:asciiTheme="majorHAnsi" w:hAnsiTheme="majorHAnsi" w:cstheme="majorHAnsi"/>
                                  <w:sz w:val="18"/>
                                  <w:szCs w:val="18"/>
                                </w:rPr>
                              </w:pPr>
                              <w:r w:rsidRPr="00CA4748">
                                <w:rPr>
                                  <w:rFonts w:asciiTheme="majorHAnsi" w:hAnsiTheme="majorHAnsi" w:cstheme="majorHAnsi"/>
                                  <w:sz w:val="18"/>
                                  <w:szCs w:val="18"/>
                                </w:rPr>
                                <w:t>CV581 regulated</w:t>
                              </w:r>
                            </w:p>
                            <w:p w:rsidR="00862F6C" w:rsidRPr="00CA4748" w:rsidRDefault="00862F6C" w:rsidP="00AD3F38">
                              <w:pPr>
                                <w:rPr>
                                  <w:rFonts w:asciiTheme="majorHAnsi" w:hAnsiTheme="majorHAnsi" w:cstheme="majorHAnsi"/>
                                  <w:sz w:val="18"/>
                                  <w:szCs w:val="18"/>
                                </w:rPr>
                              </w:pPr>
                              <w:r w:rsidRPr="00CA4748">
                                <w:rPr>
                                  <w:rFonts w:asciiTheme="majorHAnsi" w:hAnsiTheme="majorHAnsi" w:cstheme="majorHAnsi"/>
                                  <w:sz w:val="18"/>
                                  <w:szCs w:val="18"/>
                                </w:rPr>
                                <w:t>PT660=PT660setpoint</w:t>
                              </w:r>
                            </w:p>
                            <w:p w:rsidR="00862F6C" w:rsidRPr="00CA4748" w:rsidRDefault="00862F6C" w:rsidP="00AD3F38">
                              <w:pPr>
                                <w:spacing w:before="80"/>
                                <w:rPr>
                                  <w:rFonts w:asciiTheme="majorHAnsi" w:hAnsiTheme="majorHAnsi" w:cstheme="majorHAnsi"/>
                                  <w:sz w:val="18"/>
                                  <w:szCs w:val="18"/>
                                </w:rPr>
                              </w:pPr>
                              <w:r w:rsidRPr="00CA4748">
                                <w:rPr>
                                  <w:rFonts w:asciiTheme="majorHAnsi" w:hAnsiTheme="majorHAnsi" w:cstheme="majorHAnsi"/>
                                  <w:sz w:val="18"/>
                                  <w:szCs w:val="18"/>
                                </w:rPr>
                                <w:t>CV583 regulated</w:t>
                              </w:r>
                            </w:p>
                            <w:p w:rsidR="00862F6C" w:rsidRPr="00CA4748" w:rsidRDefault="00862F6C" w:rsidP="00AD3F38">
                              <w:pPr>
                                <w:rPr>
                                  <w:rFonts w:asciiTheme="majorHAnsi" w:hAnsiTheme="majorHAnsi" w:cstheme="majorHAnsi"/>
                                  <w:sz w:val="18"/>
                                  <w:szCs w:val="18"/>
                                </w:rPr>
                              </w:pPr>
                              <w:r>
                                <w:rPr>
                                  <w:rFonts w:asciiTheme="majorHAnsi" w:hAnsiTheme="majorHAnsi" w:cstheme="majorHAnsi"/>
                                  <w:sz w:val="18"/>
                                  <w:szCs w:val="18"/>
                                </w:rPr>
                                <w:t>PT681=PT681</w:t>
                              </w:r>
                              <w:r w:rsidRPr="00CA4748">
                                <w:rPr>
                                  <w:rFonts w:asciiTheme="majorHAnsi" w:hAnsiTheme="majorHAnsi" w:cstheme="majorHAnsi"/>
                                  <w:sz w:val="18"/>
                                  <w:szCs w:val="18"/>
                                </w:rPr>
                                <w:t>setpoint</w:t>
                              </w:r>
                            </w:p>
                            <w:p w:rsidR="00862F6C" w:rsidRPr="00AD3F38" w:rsidRDefault="00862F6C" w:rsidP="00AD3F38">
                              <w:pPr>
                                <w:rPr>
                                  <w:szCs w:val="18"/>
                                </w:rPr>
                              </w:pPr>
                            </w:p>
                          </w:txbxContent>
                        </wps:txbx>
                        <wps:bodyPr rot="0" vert="horz" wrap="square" lIns="91440" tIns="45720" rIns="91440" bIns="45720" anchor="t" anchorCtr="0" upright="1">
                          <a:noAutofit/>
                        </wps:bodyPr>
                      </wps:wsp>
                      <wps:wsp>
                        <wps:cNvPr id="14433" name="Text Box 7063"/>
                        <wps:cNvSpPr txBox="1">
                          <a:spLocks noChangeAspect="1" noChangeArrowheads="1"/>
                        </wps:cNvSpPr>
                        <wps:spPr bwMode="auto">
                          <a:xfrm>
                            <a:off x="4174" y="5845"/>
                            <a:ext cx="1925"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CA4748" w:rsidRDefault="00862F6C" w:rsidP="00A70187">
                              <w:pPr>
                                <w:rPr>
                                  <w:rFonts w:asciiTheme="majorHAnsi" w:hAnsiTheme="majorHAnsi" w:cstheme="majorHAnsi"/>
                                  <w:sz w:val="18"/>
                                  <w:szCs w:val="18"/>
                                </w:rPr>
                              </w:pPr>
                              <w:r w:rsidRPr="00CA4748">
                                <w:rPr>
                                  <w:rFonts w:asciiTheme="majorHAnsi" w:hAnsiTheme="majorHAnsi" w:cstheme="majorHAnsi"/>
                                  <w:sz w:val="18"/>
                                  <w:szCs w:val="18"/>
                                </w:rPr>
                                <w:t xml:space="preserve">Start </w:t>
                              </w:r>
                            </w:p>
                          </w:txbxContent>
                        </wps:txbx>
                        <wps:bodyPr rot="0" vert="horz" wrap="square" lIns="91440" tIns="45720" rIns="91440" bIns="45720" anchor="t" anchorCtr="0" upright="1">
                          <a:noAutofit/>
                        </wps:bodyPr>
                      </wps:wsp>
                      <wpg:grpSp>
                        <wpg:cNvPr id="14434" name="Group 7064"/>
                        <wpg:cNvGrpSpPr>
                          <a:grpSpLocks/>
                        </wpg:cNvGrpSpPr>
                        <wpg:grpSpPr bwMode="auto">
                          <a:xfrm>
                            <a:off x="4079" y="5624"/>
                            <a:ext cx="227" cy="777"/>
                            <a:chOff x="4444" y="2685"/>
                            <a:chExt cx="255" cy="720"/>
                          </a:xfrm>
                        </wpg:grpSpPr>
                        <wps:wsp>
                          <wps:cNvPr id="14435" name="AutoShape 7065"/>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36" name="AutoShape 7066"/>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437" name="Rectangle 12979"/>
                        <wps:cNvSpPr>
                          <a:spLocks noChangeArrowheads="1"/>
                        </wps:cNvSpPr>
                        <wps:spPr bwMode="auto">
                          <a:xfrm>
                            <a:off x="3740" y="5025"/>
                            <a:ext cx="1264" cy="776"/>
                          </a:xfrm>
                          <a:prstGeom prst="rect">
                            <a:avLst/>
                          </a:prstGeom>
                          <a:solidFill>
                            <a:srgbClr val="FFFFFF"/>
                          </a:solidFill>
                          <a:ln w="9525">
                            <a:solidFill>
                              <a:srgbClr val="000000"/>
                            </a:solidFill>
                            <a:miter lim="800000"/>
                            <a:headEnd/>
                            <a:tailEnd/>
                          </a:ln>
                        </wps:spPr>
                        <wps:txbx>
                          <w:txbxContent>
                            <w:p w:rsidR="00862F6C" w:rsidRPr="00CA4748" w:rsidRDefault="00862F6C" w:rsidP="00C152DD">
                              <w:pPr>
                                <w:spacing w:before="120"/>
                                <w:jc w:val="center"/>
                                <w:rPr>
                                  <w:rFonts w:asciiTheme="majorHAnsi" w:hAnsiTheme="majorHAnsi"/>
                                  <w:sz w:val="18"/>
                                  <w:szCs w:val="18"/>
                                </w:rPr>
                              </w:pPr>
                              <w:r w:rsidRPr="00CA4748">
                                <w:rPr>
                                  <w:rFonts w:asciiTheme="majorHAnsi" w:hAnsiTheme="majorHAnsi"/>
                                  <w:sz w:val="18"/>
                                  <w:szCs w:val="18"/>
                                </w:rPr>
                                <w:t>Stop</w:t>
                              </w:r>
                            </w:p>
                          </w:txbxContent>
                        </wps:txbx>
                        <wps:bodyPr rot="0" vert="horz" wrap="square" lIns="91440" tIns="45720" rIns="91440" bIns="45720" anchor="t" anchorCtr="0" upright="1">
                          <a:noAutofit/>
                        </wps:bodyPr>
                      </wps:wsp>
                      <wps:wsp>
                        <wps:cNvPr id="14438" name="Rectangle 12980"/>
                        <wps:cNvSpPr>
                          <a:spLocks noChangeArrowheads="1"/>
                        </wps:cNvSpPr>
                        <wps:spPr bwMode="auto">
                          <a:xfrm>
                            <a:off x="3699" y="6326"/>
                            <a:ext cx="1361" cy="2608"/>
                          </a:xfrm>
                          <a:prstGeom prst="rect">
                            <a:avLst/>
                          </a:prstGeom>
                          <a:solidFill>
                            <a:srgbClr val="FFFFFF"/>
                          </a:solidFill>
                          <a:ln w="9525">
                            <a:solidFill>
                              <a:srgbClr val="000000"/>
                            </a:solidFill>
                            <a:miter lim="800000"/>
                            <a:headEnd/>
                            <a:tailEnd/>
                          </a:ln>
                        </wps:spPr>
                        <wps:txbx>
                          <w:txbxContent>
                            <w:p w:rsidR="00862F6C" w:rsidRPr="00CA4748" w:rsidRDefault="00862F6C" w:rsidP="00C152DD">
                              <w:pPr>
                                <w:spacing w:before="120"/>
                                <w:jc w:val="center"/>
                                <w:rPr>
                                  <w:rFonts w:asciiTheme="majorHAnsi" w:hAnsiTheme="majorHAnsi" w:cstheme="majorHAnsi"/>
                                  <w:sz w:val="18"/>
                                  <w:szCs w:val="18"/>
                                </w:rPr>
                              </w:pPr>
                              <w:r w:rsidRPr="00CA4748">
                                <w:rPr>
                                  <w:rFonts w:asciiTheme="majorHAnsi" w:hAnsiTheme="majorHAnsi" w:cstheme="majorHAnsi"/>
                                  <w:sz w:val="18"/>
                                  <w:szCs w:val="18"/>
                                </w:rPr>
                                <w:t>Regulation</w:t>
                              </w:r>
                            </w:p>
                          </w:txbxContent>
                        </wps:txbx>
                        <wps:bodyPr rot="0" vert="horz" wrap="square" lIns="91440" tIns="45720" rIns="91440" bIns="45720" anchor="t" anchorCtr="0" upright="1">
                          <a:noAutofit/>
                        </wps:bodyPr>
                      </wps:wsp>
                      <wps:wsp>
                        <wps:cNvPr id="14439" name="Oval 4747"/>
                        <wps:cNvSpPr>
                          <a:spLocks noChangeArrowheads="1"/>
                        </wps:cNvSpPr>
                        <wps:spPr bwMode="auto">
                          <a:xfrm>
                            <a:off x="3763" y="4982"/>
                            <a:ext cx="408" cy="406"/>
                          </a:xfrm>
                          <a:prstGeom prst="ellipse">
                            <a:avLst/>
                          </a:prstGeom>
                          <a:solidFill>
                            <a:srgbClr val="FFFFFF"/>
                          </a:solidFill>
                          <a:ln w="44450">
                            <a:solidFill>
                              <a:srgbClr val="4A7EBB"/>
                            </a:solidFill>
                            <a:round/>
                            <a:headEnd/>
                            <a:tailEnd/>
                          </a:ln>
                        </wps:spPr>
                        <wps:txbx>
                          <w:txbxContent>
                            <w:p w:rsidR="00862F6C" w:rsidRPr="00A87CE9" w:rsidRDefault="00862F6C" w:rsidP="00E80C90">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wps:wsp>
                        <wps:cNvPr id="14440" name="Oval 4748"/>
                        <wps:cNvSpPr>
                          <a:spLocks noChangeArrowheads="1"/>
                        </wps:cNvSpPr>
                        <wps:spPr bwMode="auto">
                          <a:xfrm>
                            <a:off x="3732" y="6902"/>
                            <a:ext cx="408" cy="406"/>
                          </a:xfrm>
                          <a:prstGeom prst="ellipse">
                            <a:avLst/>
                          </a:prstGeom>
                          <a:solidFill>
                            <a:srgbClr val="FFFFFF"/>
                          </a:solidFill>
                          <a:ln w="44450">
                            <a:solidFill>
                              <a:srgbClr val="4A7EBB"/>
                            </a:solidFill>
                            <a:round/>
                            <a:headEnd/>
                            <a:tailEnd/>
                          </a:ln>
                        </wps:spPr>
                        <wps:txbx>
                          <w:txbxContent>
                            <w:p w:rsidR="00862F6C" w:rsidRPr="00A87CE9" w:rsidRDefault="00862F6C" w:rsidP="00E80C90">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wps:wsp>
                        <wps:cNvPr id="14441" name="Oval 4749"/>
                        <wps:cNvSpPr>
                          <a:spLocks noChangeArrowheads="1"/>
                        </wps:cNvSpPr>
                        <wps:spPr bwMode="auto">
                          <a:xfrm>
                            <a:off x="3644" y="9344"/>
                            <a:ext cx="408" cy="406"/>
                          </a:xfrm>
                          <a:prstGeom prst="ellipse">
                            <a:avLst/>
                          </a:prstGeom>
                          <a:solidFill>
                            <a:srgbClr val="FFFFFF"/>
                          </a:solidFill>
                          <a:ln w="44450">
                            <a:solidFill>
                              <a:srgbClr val="4A7EBB"/>
                            </a:solidFill>
                            <a:round/>
                            <a:headEnd/>
                            <a:tailEnd/>
                          </a:ln>
                        </wps:spPr>
                        <wps:txbx>
                          <w:txbxContent>
                            <w:p w:rsidR="00862F6C" w:rsidRPr="00A87CE9" w:rsidRDefault="00862F6C" w:rsidP="00E80C90">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50" o:spid="_x0000_s3985" style="position:absolute;left:0;text-align:left;margin-left:51.1pt;margin-top:9.5pt;width:355.3pt;height:300.65pt;z-index:274178560" coordorigin="2441,4982" coordsize="7106,6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">
                <v:shape id="AutoShape 7067" o:spid="_x0000_s3986" type="#_x0000_t32" style="position:absolute;left:2449;top:10956;width:17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T1EcgAAADeAAAADwAAAGRycy9kb3ducmV2LnhtbESPQWsCMRSE74X+h/AKXkrNurSybI2y&#10;FYQqeNC299fNcxPcvGw3Ubf/vhEKHoeZ+YaZLQbXijP1wXpWMBlnIIhrry03Cj4/Vk8FiBCRNbae&#10;ScEvBVjM7+9mWGp/4R2d97ERCcKhRAUmxq6UMtSGHIax74iTd/C9w5hk30jd4yXBXSvzLJtKh5bT&#10;gsGOlobq4/7kFGzXk7fq29j1Zvdjty+rqj01j19KjR6G6hVEpCHewv/td60gL4rnHK530hWQ8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tT1EcgAAADeAAAADwAAAAAA&#10;AAAAAAAAAAChAgAAZHJzL2Rvd25yZXYueG1sUEsFBgAAAAAEAAQA+QAAAJYDAAAAAA==&#10;"/>
                <v:shape id="AutoShape 7068" o:spid="_x0000_s3987" type="#_x0000_t32" style="position:absolute;left:2441;top:5375;width:11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ukN8cAAADeAAAADwAAAGRycy9kb3ducmV2LnhtbESPQWvCQBSE7wX/w/IEb3VjlBJSV6lC&#10;sVp6aFo9P7LPJDT7Nt3davTXu4VCj8PMfMPMl71pxYmcbywrmIwTEMSl1Q1XCj4/nu8zED4ga2wt&#10;k4ILeVguBndzzLU98zudilCJCGGfo4I6hC6X0pc1GfRj2xFH72idwRClq6R2eI5w08o0SR6kwYbj&#10;Qo0drWsqv4ofo2D32jXp9+bNbdtAh0Jf96vNZK/UaNg/PYII1If/8F/7RStIs2w2hd878QrIx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u6Q3xwAAAN4AAAAPAAAAAAAA&#10;AAAAAAAAAKECAABkcnMvZG93bnJldi54bWxQSwUGAAAAAAQABAD5AAAAlQMAAAAA&#10;" strokeweight=".5pt">
                  <v:stroke endarrow="block"/>
                </v:shape>
                <v:shape id="AutoShape 7077" o:spid="_x0000_s3988" type="#_x0000_t32" style="position:absolute;left:2446;top:5360;width:0;height:5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l5PcYAAADeAAAADwAAAGRycy9kb3ducmV2LnhtbESPQWvCQBSE74X+h+UVeim6iYiE6CpS&#10;KBQPgpqDx8fuMwlm36a725j++64geBxm5htmtRltJwbyoXWsIJ9mIIi1My3XCqrT16QAESKywc4x&#10;KfijAJv168sKS+NufKDhGGuRIBxKVNDE2JdSBt2QxTB1PXHyLs5bjEn6WhqPtwS3nZxl2UJabDkt&#10;NNjTZ0P6evy1Ctpdta+Gj5/odbHLzz4Pp3OnlXp/G7dLEJHG+Aw/2t9Gwawo5nO430lXQK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peT3GAAAA3gAAAA8AAAAAAAAA&#10;AAAAAAAAoQIAAGRycy9kb3ducmV2LnhtbFBLBQYAAAAABAAEAPkAAACUAwAAAAA=&#10;"/>
                <v:shape id="Text Box 7073" o:spid="_x0000_s3989" type="#_x0000_t202" style="position:absolute;left:4317;top:8958;width:3358;height: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eL08YA&#10;AADeAAAADwAAAGRycy9kb3ducmV2LnhtbESP3WrCQBSE7wu+w3IEb4puFE1i6ipWaPHWnwc4Zo9J&#10;aPZsyG7z8/bdQqGXw8x8w+wOg6lFR62rLCtYLiIQxLnVFRcK7rePeQrCeWSNtWVSMJKDw37yssNM&#10;254v1F19IQKEXYYKSu+bTEqXl2TQLWxDHLynbQ36INtC6hb7ADe1XEVRLA1WHBZKbOhUUv51/TYK&#10;nuf+dbPtH5/+nlzW8TtWycOOSs2mw/ENhKfB/4f/2metYJWm6w383glX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eL08YAAADeAAAADwAAAAAAAAAAAAAAAACYAgAAZHJz&#10;L2Rvd25yZXYueG1sUEsFBgAAAAAEAAQA9QAAAIsDAAAAAA==&#10;" stroked="f">
                  <o:lock v:ext="edit" aspectratio="t"/>
                  <v:textbox>
                    <w:txbxContent>
                      <w:p w:rsidR="00862F6C" w:rsidRPr="00CA4748" w:rsidRDefault="00862F6C" w:rsidP="00A70187">
                        <w:pPr>
                          <w:rPr>
                            <w:rFonts w:asciiTheme="majorHAnsi" w:hAnsiTheme="majorHAnsi" w:cstheme="majorHAnsi"/>
                            <w:sz w:val="18"/>
                            <w:szCs w:val="18"/>
                          </w:rPr>
                        </w:pPr>
                        <w:r w:rsidRPr="00CA4748">
                          <w:rPr>
                            <w:rFonts w:asciiTheme="majorHAnsi" w:hAnsiTheme="majorHAnsi" w:cstheme="majorHAnsi"/>
                            <w:sz w:val="18"/>
                            <w:szCs w:val="18"/>
                          </w:rPr>
                          <w:t xml:space="preserve">Stop </w:t>
                        </w:r>
                      </w:p>
                    </w:txbxContent>
                  </v:textbox>
                </v:shape>
                <v:group id="Group 7074" o:spid="_x0000_s3990" style="position:absolute;left:4052;top:8859;width:207;height:487"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TJpccAAADeAAAADwAAAGRycy9kb3ducmV2LnhtbESPQWvCQBSE74X+h+UJ&#10;3uom2kqIriJSxYMUGgvi7ZF9JsHs25Bdk/jvu4WCx2FmvmGW68HUoqPWVZYVxJMIBHFudcWFgp/T&#10;7i0B4TyyxtoyKXiQg/Xq9WWJqbY9f1OX+UIECLsUFZTeN6mULi/JoJvYhjh4V9sa9EG2hdQt9gFu&#10;ajmNork0WHFYKLGhbUn5LbsbBfse+80s/uyOt+v2cTl9fJ2PMSk1Hg2bBQhPg3+G/9sHrWCaJO9z&#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STJpccAAADe&#10;AAAADwAAAAAAAAAAAAAAAACqAgAAZHJzL2Rvd25yZXYueG1sUEsFBgAAAAAEAAQA+gAAAJ4DAAAA&#10;AA==&#10;">
                  <o:lock v:ext="edit" aspectratio="t"/>
                  <v:shape id="AutoShape 7075" o:spid="_x0000_s3991"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NWicgAAADeAAAADwAAAGRycy9kb3ducmV2LnhtbESPT2sCMRTE74V+h/CEXopmFVuXrVG2&#10;BaEWPPin99fN6ya4edluoq7fvikIPQ4z8xtmvuxdI87UBetZwXiUgSCuvLZcKzjsV8McRIjIGhvP&#10;pOBKAZaL+7s5FtpfeEvnXaxFgnAoUIGJsS2kDJUhh2HkW+LkffvOYUyyq6Xu8JLgrpGTLHuWDi2n&#10;BYMtvRmqjruTU7BZj1/LL2PXH9sfu3lalc2pfvxU6mHQly8gIvXxP3xrv2sFkzyfzuDvTroCc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qNWicgAAADeAAAADwAAAAAA&#10;AAAAAAAAAAChAgAAZHJzL2Rvd25yZXYueG1sUEsFBgAAAAAEAAQA+QAAAJYDAAAAAA==&#10;">
                    <o:lock v:ext="edit" aspectratio="t"/>
                  </v:shape>
                  <v:shape id="AutoShape 7076" o:spid="_x0000_s3992"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zC+8UAAADeAAAADwAAAGRycy9kb3ducmV2LnhtbERPz2vCMBS+C/sfwhvsIjNV5iidUTpB&#10;mAMPdvP+bN6asOalNlG7/345CB4/vt+L1eBacaE+WM8KppMMBHHtteVGwffX5jkHESKyxtYzKfij&#10;AKvlw2iBhfZX3tOlio1IIRwKVGBi7AopQ23IYZj4jjhxP753GBPsG6l7vKZw18pZlr1Kh5ZTg8GO&#10;1obq3+rsFOy20/fyaOz2c3+yu/mmbM/N+KDU0+NQvoGINMS7+Ob+0Apmef6S9qY76QrI5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zzC+8UAAADeAAAADwAAAAAAAAAA&#10;AAAAAAChAgAAZHJzL2Rvd25yZXYueG1sUEsFBgAAAAAEAAQA+QAAAJMDAAAAAA==&#10;">
                    <o:lock v:ext="edit" aspectratio="t"/>
                  </v:shape>
                </v:group>
                <v:group id="Group 10109" o:spid="_x0000_s3993" style="position:absolute;left:4097;top:10464;width:207;height:487"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KS7XdfIAAAA&#10;3gAAAA8AAAAAAAAAAAAAAAAAqgIAAGRycy9kb3ducmV2LnhtbFBLBQYAAAAABAAEAPoAAACfAwAA&#10;AAA=&#10;">
                  <o:lock v:ext="edit" aspectratio="t"/>
                  <v:shape id="AutoShape 10110" o:spid="_x0000_s3994"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NYIMUAAADeAAAADwAAAGRycy9kb3ducmV2LnhtbESPzWoCMRSF94W+Q7hCN0UzCsowGmVa&#10;EGrBhdrur5PrJDi5mU6iTt/eLASXh/PHt1j1rhFX6oL1rGA8ykAQV15brhX8HNbDHESIyBobz6Tg&#10;nwKslq8vCyy0v/GOrvtYizTCoUAFJsa2kDJUhhyGkW+Jk3fyncOYZFdL3eEtjbtGTrJsJh1aTg8G&#10;W/o0VJ33F6dguxl/lEdjN9+7P7udrsvmUr//KvU26Ms5iEh9fIYf7S+tYJLn0wSQcBIK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JNYIMUAAADeAAAADwAAAAAAAAAA&#10;AAAAAAChAgAAZHJzL2Rvd25yZXYueG1sUEsFBgAAAAAEAAQA+QAAAJMDAAAAAA==&#10;">
                    <o:lock v:ext="edit" aspectratio="t"/>
                  </v:shape>
                  <v:shape id="AutoShape 10111" o:spid="_x0000_s3995"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9u8cAAADeAAAADwAAAGRycy9kb3ducmV2LnhtbESPQWsCMRSE74X+h/AKvRTNrqAsq1G2&#10;glALHrTt/bl5bkI3L+sm6vbfNwWhx2FmvmEWq8G14kp9sJ4V5OMMBHHtteVGwefHZlSACBFZY+uZ&#10;FPxQgNXy8WGBpfY33tP1EBuRIBxKVGBi7EopQ23IYRj7jjh5J987jEn2jdQ93hLctXKSZTPp0HJa&#10;MNjR2lD9fbg4Bbtt/lodjd2+7892N91U7aV5+VLq+Wmo5iAiDfE/fG+/aQWTopjm8HcnXQ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3/27xwAAAN4AAAAPAAAAAAAA&#10;AAAAAAAAAKECAABkcnMvZG93bnJldi54bWxQSwUGAAAAAAQABAD5AAAAlQMAAAAA&#10;">
                    <o:lock v:ext="edit" aspectratio="t"/>
                  </v:shape>
                </v:group>
                <v:rect id="Rectangle 10112" o:spid="_x0000_s3996" style="position:absolute;left:3695;top:9342;width:1361;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6XFMYA&#10;AADeAAAADwAAAGRycy9kb3ducmV2LnhtbESPQWvCQBSE70L/w/IKvenGiCVGVykVSz1qvHh7Zp9J&#10;NPs2ZFdN/fVuQfA4zMw3zGzRmVpcqXWVZQXDQQSCOLe64kLBLlv1ExDOI2usLZOCP3KwmL/1Zphq&#10;e+MNXbe+EAHCLkUFpfdNKqXLSzLoBrYhDt7RtgZ9kG0hdYu3ADe1jKPoUxqsOCyU2NB3Sfl5ezEK&#10;DlW8w/sm+4nMZDXy6y47XfZLpT7eu68pCE+df4Wf7V+tIE6ScQz/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6XFMYAAADeAAAADwAAAAAAAAAAAAAAAACYAgAAZHJz&#10;L2Rvd25yZXYueG1sUEsFBgAAAAAEAAQA9QAAAIsDAAAAAA==&#10;">
                  <v:textbox>
                    <w:txbxContent>
                      <w:p w:rsidR="00862F6C" w:rsidRDefault="00862F6C" w:rsidP="000635AC">
                        <w:pPr>
                          <w:spacing w:before="120"/>
                          <w:jc w:val="center"/>
                          <w:rPr>
                            <w:rFonts w:asciiTheme="majorHAnsi" w:hAnsiTheme="majorHAnsi"/>
                            <w:sz w:val="18"/>
                            <w:szCs w:val="18"/>
                          </w:rPr>
                        </w:pPr>
                        <w:r w:rsidRPr="00CA4748">
                          <w:rPr>
                            <w:rFonts w:asciiTheme="majorHAnsi" w:hAnsiTheme="majorHAnsi"/>
                            <w:sz w:val="18"/>
                            <w:szCs w:val="18"/>
                          </w:rPr>
                          <w:t>Stop 4K</w:t>
                        </w:r>
                      </w:p>
                      <w:p w:rsidR="00862F6C" w:rsidRPr="00CA4748" w:rsidRDefault="00862F6C" w:rsidP="006E454B">
                        <w:pPr>
                          <w:jc w:val="center"/>
                          <w:rPr>
                            <w:rFonts w:asciiTheme="majorHAnsi" w:hAnsiTheme="majorHAnsi"/>
                            <w:sz w:val="18"/>
                            <w:szCs w:val="18"/>
                          </w:rPr>
                        </w:pPr>
                        <w:r>
                          <w:rPr>
                            <w:rFonts w:asciiTheme="majorHAnsi" w:hAnsiTheme="majorHAnsi"/>
                            <w:sz w:val="18"/>
                            <w:szCs w:val="18"/>
                          </w:rPr>
                          <w:t>Regulation</w:t>
                        </w:r>
                      </w:p>
                    </w:txbxContent>
                  </v:textbox>
                </v:rect>
                <v:shape id="Text Box 10113" o:spid="_x0000_s3997" type="#_x0000_t202" style="position:absolute;left:5040;top:9342;width:2268;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VulscA&#10;AADeAAAADwAAAGRycy9kb3ducmV2LnhtbESPQWvCQBSE7wX/w/IEL1I31WpjdBUptOjNqtTrI/tM&#10;gtm36e42pv++WxB6HGbmG2a57kwtWnK+sqzgaZSAIM6trrhQcDq+PaYgfEDWWFsmBT/kYb3qPSwx&#10;0/bGH9QeQiEihH2GCsoQmkxKn5dk0I9sQxy9i3UGQ5SukNrhLcJNLcdJMpMGK44LJTb0WlJ+PXwb&#10;Benztj373WT/mc8u9TwMX9r3L6fUoN9tFiACdeE/fG9vtYJxmk4n8Hc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1bpbHAAAA3gAAAA8AAAAAAAAAAAAAAAAAmAIAAGRy&#10;cy9kb3ducmV2LnhtbFBLBQYAAAAABAAEAPUAAACMAwAAAAA=&#10;">
                  <v:textbox>
                    <w:txbxContent>
                      <w:p w:rsidR="00862F6C" w:rsidRDefault="00862F6C" w:rsidP="000635AC">
                        <w:pPr>
                          <w:rPr>
                            <w:rFonts w:asciiTheme="majorHAnsi" w:hAnsiTheme="majorHAnsi" w:cstheme="majorHAnsi"/>
                            <w:sz w:val="18"/>
                            <w:szCs w:val="18"/>
                          </w:rPr>
                        </w:pPr>
                        <w:r>
                          <w:rPr>
                            <w:rFonts w:asciiTheme="majorHAnsi" w:hAnsiTheme="majorHAnsi" w:cstheme="majorHAnsi"/>
                            <w:sz w:val="18"/>
                            <w:szCs w:val="18"/>
                          </w:rPr>
                          <w:t>Close FV640, FV642</w:t>
                        </w:r>
                      </w:p>
                      <w:p w:rsidR="00862F6C" w:rsidRDefault="00862F6C" w:rsidP="000635AC">
                        <w:pPr>
                          <w:rPr>
                            <w:rFonts w:asciiTheme="majorHAnsi" w:hAnsiTheme="majorHAnsi" w:cstheme="majorHAnsi"/>
                            <w:sz w:val="18"/>
                            <w:szCs w:val="18"/>
                          </w:rPr>
                        </w:pPr>
                        <w:r>
                          <w:rPr>
                            <w:rFonts w:asciiTheme="majorHAnsi" w:hAnsiTheme="majorHAnsi" w:cstheme="majorHAnsi"/>
                            <w:sz w:val="18"/>
                            <w:szCs w:val="18"/>
                          </w:rPr>
                          <w:t>Close FV680</w:t>
                        </w:r>
                      </w:p>
                      <w:p w:rsidR="00862F6C" w:rsidRDefault="00862F6C" w:rsidP="000635AC">
                        <w:pPr>
                          <w:rPr>
                            <w:rFonts w:asciiTheme="majorHAnsi" w:hAnsiTheme="majorHAnsi" w:cstheme="majorHAnsi"/>
                            <w:sz w:val="18"/>
                            <w:szCs w:val="18"/>
                          </w:rPr>
                        </w:pPr>
                        <w:r>
                          <w:rPr>
                            <w:rFonts w:asciiTheme="majorHAnsi" w:hAnsiTheme="majorHAnsi" w:cstheme="majorHAnsi"/>
                            <w:sz w:val="18"/>
                            <w:szCs w:val="18"/>
                          </w:rPr>
                          <w:t>Close CV602, CV680</w:t>
                        </w:r>
                      </w:p>
                    </w:txbxContent>
                  </v:textbox>
                </v:shape>
                <v:shape id="Text Box 10114" o:spid="_x0000_s3998" type="#_x0000_t202" style="position:absolute;left:4213;top:10542;width:3358;height: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JAgsYA&#10;AADeAAAADwAAAGRycy9kb3ducmV2LnhtbESPQWvCQBSE7wX/w/KE3uquIZY0dRVpEXqyVK3g7ZF9&#10;JqHZtyG7mvjvu4LgcZiZb5j5crCNuFDna8caphMFgrhwpuZSw363fslA+IBssHFMGq7kYbkYPc0x&#10;N67nH7psQykihH2OGqoQ2lxKX1Rk0U9cSxy9k+sshii7UpoO+wi3jUyUepUWa44LFbb0UVHxtz1b&#10;Db+b0/GQqu/y087a3g1Ksn2TWj+Ph9U7iEBDeITv7S+jIcmyWQq3O/EK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JAgsYAAADeAAAADwAAAAAAAAAAAAAAAACYAgAAZHJz&#10;L2Rvd25yZXYueG1sUEsFBgAAAAAEAAQA9QAAAIsDAAAAAA==&#10;" filled="f" stroked="f">
                  <o:lock v:ext="edit" aspectratio="t"/>
                  <v:textbox>
                    <w:txbxContent>
                      <w:p w:rsidR="00862F6C" w:rsidRPr="00CA4748" w:rsidRDefault="00862F6C" w:rsidP="000635AC">
                        <w:pPr>
                          <w:rPr>
                            <w:rFonts w:asciiTheme="majorHAnsi" w:hAnsiTheme="majorHAnsi" w:cstheme="majorHAnsi"/>
                            <w:sz w:val="18"/>
                            <w:szCs w:val="18"/>
                          </w:rPr>
                        </w:pPr>
                        <w:r>
                          <w:rPr>
                            <w:rFonts w:asciiTheme="majorHAnsi" w:hAnsiTheme="majorHAnsi" w:cstheme="majorHAnsi"/>
                            <w:sz w:val="18"/>
                            <w:szCs w:val="18"/>
                          </w:rPr>
                          <w:t>(CV602 &amp; CV680) closed</w:t>
                        </w:r>
                        <w:r w:rsidRPr="00CA4748">
                          <w:rPr>
                            <w:rFonts w:asciiTheme="majorHAnsi" w:hAnsiTheme="majorHAnsi" w:cstheme="majorHAnsi"/>
                            <w:sz w:val="18"/>
                            <w:szCs w:val="18"/>
                          </w:rPr>
                          <w:t xml:space="preserve"> </w:t>
                        </w:r>
                      </w:p>
                    </w:txbxContent>
                  </v:textbox>
                </v:shape>
                <v:shape id="Text Box 7080" o:spid="_x0000_s3999" type="#_x0000_t202" style="position:absolute;left:5056;top:6326;width:2619;height:2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BTeccA&#10;AADeAAAADwAAAGRycy9kb3ducmV2LnhtbESPQWvCQBSE74L/YXmCF6mb2mpjdBUptOjNqtTrI/tM&#10;gtm36e42pv++Wyh4HGbmG2a57kwtWnK+sqzgcZyAIM6trrhQcDq+PaQgfEDWWFsmBT/kYb3q95aY&#10;aXvjD2oPoRARwj5DBWUITSalz0sy6Me2IY7exTqDIUpXSO3wFuGmlpMkmUmDFceFEht6LSm/Hr6N&#10;gvR525797mn/mc8u9TyMXtr3L6fUcNBtFiACdeEe/m9vtYJJmk6n8Hc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QU3nHAAAA3gAAAA8AAAAAAAAAAAAAAAAAmAIAAGRy&#10;cy9kb3ducmV2LnhtbFBLBQYAAAAABAAEAPUAAACMAwAAAAA=&#10;">
                  <v:textbox>
                    <w:txbxContent>
                      <w:p w:rsidR="00862F6C" w:rsidRPr="00CA4748" w:rsidRDefault="00862F6C" w:rsidP="00A70187">
                        <w:pPr>
                          <w:spacing w:line="264" w:lineRule="auto"/>
                          <w:rPr>
                            <w:rFonts w:asciiTheme="majorHAnsi" w:hAnsiTheme="majorHAnsi" w:cstheme="majorHAnsi"/>
                            <w:sz w:val="18"/>
                            <w:szCs w:val="18"/>
                          </w:rPr>
                        </w:pPr>
                        <w:r>
                          <w:rPr>
                            <w:rFonts w:asciiTheme="majorHAnsi" w:hAnsiTheme="majorHAnsi" w:cstheme="majorHAnsi"/>
                            <w:sz w:val="18"/>
                            <w:szCs w:val="18"/>
                          </w:rPr>
                          <w:t>Open FV640, FV642, FV680</w:t>
                        </w:r>
                      </w:p>
                      <w:p w:rsidR="00862F6C" w:rsidRPr="00CA4748" w:rsidRDefault="00862F6C" w:rsidP="00A70187">
                        <w:pPr>
                          <w:spacing w:before="80" w:line="264" w:lineRule="auto"/>
                          <w:rPr>
                            <w:rFonts w:asciiTheme="majorHAnsi" w:hAnsiTheme="majorHAnsi" w:cstheme="majorHAnsi"/>
                            <w:sz w:val="18"/>
                            <w:szCs w:val="18"/>
                          </w:rPr>
                        </w:pPr>
                        <w:r w:rsidRPr="00CA4748">
                          <w:rPr>
                            <w:rFonts w:asciiTheme="majorHAnsi" w:hAnsiTheme="majorHAnsi" w:cstheme="majorHAnsi"/>
                            <w:sz w:val="18"/>
                            <w:szCs w:val="18"/>
                          </w:rPr>
                          <w:t>CV602 regulated</w:t>
                        </w:r>
                      </w:p>
                      <w:p w:rsidR="00862F6C" w:rsidRPr="00CA4748" w:rsidRDefault="00862F6C" w:rsidP="00A70187">
                        <w:pPr>
                          <w:spacing w:line="264" w:lineRule="auto"/>
                          <w:rPr>
                            <w:rFonts w:asciiTheme="majorHAnsi" w:hAnsiTheme="majorHAnsi" w:cstheme="majorHAnsi"/>
                            <w:sz w:val="18"/>
                            <w:szCs w:val="18"/>
                          </w:rPr>
                        </w:pPr>
                        <w:r w:rsidRPr="00CA4748">
                          <w:rPr>
                            <w:rFonts w:asciiTheme="majorHAnsi" w:hAnsiTheme="majorHAnsi" w:cstheme="majorHAnsi"/>
                            <w:sz w:val="18"/>
                            <w:szCs w:val="18"/>
                          </w:rPr>
                          <w:t>LT682=LT682setPoint</w:t>
                        </w:r>
                      </w:p>
                      <w:p w:rsidR="00862F6C" w:rsidRPr="00CA4748" w:rsidRDefault="00862F6C" w:rsidP="00A70187">
                        <w:pPr>
                          <w:spacing w:before="80"/>
                          <w:rPr>
                            <w:rFonts w:asciiTheme="majorHAnsi" w:hAnsiTheme="majorHAnsi" w:cstheme="majorHAnsi"/>
                            <w:sz w:val="18"/>
                            <w:szCs w:val="18"/>
                          </w:rPr>
                        </w:pPr>
                        <w:r w:rsidRPr="00CA4748">
                          <w:rPr>
                            <w:rFonts w:asciiTheme="majorHAnsi" w:hAnsiTheme="majorHAnsi" w:cstheme="majorHAnsi"/>
                            <w:sz w:val="18"/>
                            <w:szCs w:val="18"/>
                          </w:rPr>
                          <w:t>CV583 regulated</w:t>
                        </w:r>
                      </w:p>
                      <w:p w:rsidR="00862F6C" w:rsidRPr="00CA4748" w:rsidRDefault="00862F6C" w:rsidP="00A70187">
                        <w:pPr>
                          <w:rPr>
                            <w:rFonts w:asciiTheme="majorHAnsi" w:hAnsiTheme="majorHAnsi" w:cstheme="majorHAnsi"/>
                            <w:sz w:val="18"/>
                            <w:szCs w:val="18"/>
                          </w:rPr>
                        </w:pPr>
                        <w:r>
                          <w:rPr>
                            <w:rFonts w:asciiTheme="majorHAnsi" w:hAnsiTheme="majorHAnsi" w:cstheme="majorHAnsi"/>
                            <w:sz w:val="18"/>
                            <w:szCs w:val="18"/>
                          </w:rPr>
                          <w:t>PT681=PT681</w:t>
                        </w:r>
                        <w:r w:rsidRPr="00CA4748">
                          <w:rPr>
                            <w:rFonts w:asciiTheme="majorHAnsi" w:hAnsiTheme="majorHAnsi" w:cstheme="majorHAnsi"/>
                            <w:sz w:val="18"/>
                            <w:szCs w:val="18"/>
                          </w:rPr>
                          <w:t>setpoint</w:t>
                        </w:r>
                      </w:p>
                      <w:p w:rsidR="00862F6C" w:rsidRPr="00CA4748" w:rsidRDefault="00862F6C" w:rsidP="009E3398">
                        <w:pPr>
                          <w:spacing w:before="80"/>
                          <w:rPr>
                            <w:rFonts w:asciiTheme="majorHAnsi" w:hAnsiTheme="majorHAnsi" w:cstheme="majorHAnsi"/>
                            <w:sz w:val="18"/>
                            <w:szCs w:val="18"/>
                          </w:rPr>
                        </w:pPr>
                        <w:r w:rsidRPr="00CA4748">
                          <w:rPr>
                            <w:rFonts w:asciiTheme="majorHAnsi" w:hAnsiTheme="majorHAnsi" w:cstheme="majorHAnsi"/>
                            <w:sz w:val="18"/>
                            <w:szCs w:val="18"/>
                          </w:rPr>
                          <w:t>CV680 regulated</w:t>
                        </w:r>
                      </w:p>
                      <w:p w:rsidR="00862F6C" w:rsidRPr="00CA4748" w:rsidRDefault="00862F6C" w:rsidP="009E3398">
                        <w:pPr>
                          <w:rPr>
                            <w:rFonts w:asciiTheme="majorHAnsi" w:hAnsiTheme="majorHAnsi" w:cstheme="majorHAnsi"/>
                            <w:sz w:val="18"/>
                            <w:szCs w:val="18"/>
                          </w:rPr>
                        </w:pPr>
                        <w:r w:rsidRPr="00CA4748">
                          <w:rPr>
                            <w:rFonts w:asciiTheme="majorHAnsi" w:hAnsiTheme="majorHAnsi" w:cstheme="majorHAnsi"/>
                            <w:sz w:val="18"/>
                            <w:szCs w:val="18"/>
                          </w:rPr>
                          <w:t>LT683=LT683setpoint</w:t>
                        </w:r>
                      </w:p>
                      <w:p w:rsidR="00862F6C" w:rsidRPr="00CA4748" w:rsidRDefault="00862F6C" w:rsidP="009E3398">
                        <w:pPr>
                          <w:spacing w:before="80"/>
                          <w:rPr>
                            <w:rFonts w:asciiTheme="majorHAnsi" w:hAnsiTheme="majorHAnsi" w:cstheme="majorHAnsi"/>
                            <w:sz w:val="18"/>
                            <w:szCs w:val="18"/>
                          </w:rPr>
                        </w:pPr>
                        <w:r w:rsidRPr="00CA4748">
                          <w:rPr>
                            <w:rFonts w:asciiTheme="majorHAnsi" w:hAnsiTheme="majorHAnsi" w:cstheme="majorHAnsi"/>
                            <w:sz w:val="18"/>
                            <w:szCs w:val="18"/>
                          </w:rPr>
                          <w:t>CV581 regulated</w:t>
                        </w:r>
                      </w:p>
                      <w:p w:rsidR="00862F6C" w:rsidRPr="00CA4748" w:rsidRDefault="00862F6C" w:rsidP="00A70187">
                        <w:pPr>
                          <w:rPr>
                            <w:rFonts w:asciiTheme="majorHAnsi" w:hAnsiTheme="majorHAnsi" w:cstheme="majorHAnsi"/>
                            <w:sz w:val="18"/>
                            <w:szCs w:val="18"/>
                          </w:rPr>
                        </w:pPr>
                        <w:r w:rsidRPr="00CA4748">
                          <w:rPr>
                            <w:rFonts w:asciiTheme="majorHAnsi" w:hAnsiTheme="majorHAnsi" w:cstheme="majorHAnsi"/>
                            <w:sz w:val="18"/>
                            <w:szCs w:val="18"/>
                          </w:rPr>
                          <w:t>PT660=PT660setpoint</w:t>
                        </w:r>
                      </w:p>
                      <w:p w:rsidR="00862F6C" w:rsidRPr="00CA4748" w:rsidRDefault="00862F6C" w:rsidP="00A70187">
                        <w:pPr>
                          <w:spacing w:line="312" w:lineRule="auto"/>
                          <w:rPr>
                            <w:rFonts w:asciiTheme="majorHAnsi" w:hAnsiTheme="majorHAnsi" w:cstheme="majorHAnsi"/>
                            <w:sz w:val="18"/>
                            <w:szCs w:val="18"/>
                          </w:rPr>
                        </w:pPr>
                      </w:p>
                    </w:txbxContent>
                  </v:textbox>
                </v:shape>
                <v:shape id="Text Box 12978" o:spid="_x0000_s4000" type="#_x0000_t202" style="position:absolute;left:7279;top:9342;width:2268;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rm68UA&#10;AADeAAAADwAAAGRycy9kb3ducmV2LnhtbERPTWvCQBC9F/wPywi9FN2owWp0lVKo6M1aaa9DdkyC&#10;2dl0dxvjv3cFobd5vM9ZrjtTi5acrywrGA0TEMS51RUXCo5fH4MZCB+QNdaWScGVPKxXvaclZtpe&#10;+JPaQyhEDGGfoYIyhCaT0uclGfRD2xBH7mSdwRChK6R2eInhppbjJJlKgxXHhhIbei8pPx/+jIJZ&#10;um1//G6y/86np3oeXl7bza9T6rnfvS1ABOrCv/jh3uo4P00nY7i/E2+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qubrxQAAAN4AAAAPAAAAAAAAAAAAAAAAAJgCAABkcnMv&#10;ZG93bnJldi54bWxQSwUGAAAAAAQABAD1AAAAigMAAAAA&#10;">
                  <v:textbox>
                    <w:txbxContent>
                      <w:p w:rsidR="00862F6C" w:rsidRPr="00CA4748" w:rsidRDefault="00862F6C" w:rsidP="00AD3F38">
                        <w:pPr>
                          <w:rPr>
                            <w:rFonts w:asciiTheme="majorHAnsi" w:hAnsiTheme="majorHAnsi" w:cstheme="majorHAnsi"/>
                            <w:sz w:val="18"/>
                            <w:szCs w:val="18"/>
                          </w:rPr>
                        </w:pPr>
                        <w:r w:rsidRPr="00CA4748">
                          <w:rPr>
                            <w:rFonts w:asciiTheme="majorHAnsi" w:hAnsiTheme="majorHAnsi" w:cstheme="majorHAnsi"/>
                            <w:sz w:val="18"/>
                            <w:szCs w:val="18"/>
                          </w:rPr>
                          <w:t>CV581 regulated</w:t>
                        </w:r>
                      </w:p>
                      <w:p w:rsidR="00862F6C" w:rsidRPr="00CA4748" w:rsidRDefault="00862F6C" w:rsidP="00AD3F38">
                        <w:pPr>
                          <w:rPr>
                            <w:rFonts w:asciiTheme="majorHAnsi" w:hAnsiTheme="majorHAnsi" w:cstheme="majorHAnsi"/>
                            <w:sz w:val="18"/>
                            <w:szCs w:val="18"/>
                          </w:rPr>
                        </w:pPr>
                        <w:r w:rsidRPr="00CA4748">
                          <w:rPr>
                            <w:rFonts w:asciiTheme="majorHAnsi" w:hAnsiTheme="majorHAnsi" w:cstheme="majorHAnsi"/>
                            <w:sz w:val="18"/>
                            <w:szCs w:val="18"/>
                          </w:rPr>
                          <w:t>PT660=PT660setpoint</w:t>
                        </w:r>
                      </w:p>
                      <w:p w:rsidR="00862F6C" w:rsidRPr="00CA4748" w:rsidRDefault="00862F6C" w:rsidP="00AD3F38">
                        <w:pPr>
                          <w:spacing w:before="80"/>
                          <w:rPr>
                            <w:rFonts w:asciiTheme="majorHAnsi" w:hAnsiTheme="majorHAnsi" w:cstheme="majorHAnsi"/>
                            <w:sz w:val="18"/>
                            <w:szCs w:val="18"/>
                          </w:rPr>
                        </w:pPr>
                        <w:r w:rsidRPr="00CA4748">
                          <w:rPr>
                            <w:rFonts w:asciiTheme="majorHAnsi" w:hAnsiTheme="majorHAnsi" w:cstheme="majorHAnsi"/>
                            <w:sz w:val="18"/>
                            <w:szCs w:val="18"/>
                          </w:rPr>
                          <w:t>CV583 regulated</w:t>
                        </w:r>
                      </w:p>
                      <w:p w:rsidR="00862F6C" w:rsidRPr="00CA4748" w:rsidRDefault="00862F6C" w:rsidP="00AD3F38">
                        <w:pPr>
                          <w:rPr>
                            <w:rFonts w:asciiTheme="majorHAnsi" w:hAnsiTheme="majorHAnsi" w:cstheme="majorHAnsi"/>
                            <w:sz w:val="18"/>
                            <w:szCs w:val="18"/>
                          </w:rPr>
                        </w:pPr>
                        <w:r>
                          <w:rPr>
                            <w:rFonts w:asciiTheme="majorHAnsi" w:hAnsiTheme="majorHAnsi" w:cstheme="majorHAnsi"/>
                            <w:sz w:val="18"/>
                            <w:szCs w:val="18"/>
                          </w:rPr>
                          <w:t>PT681=PT681</w:t>
                        </w:r>
                        <w:r w:rsidRPr="00CA4748">
                          <w:rPr>
                            <w:rFonts w:asciiTheme="majorHAnsi" w:hAnsiTheme="majorHAnsi" w:cstheme="majorHAnsi"/>
                            <w:sz w:val="18"/>
                            <w:szCs w:val="18"/>
                          </w:rPr>
                          <w:t>setpoint</w:t>
                        </w:r>
                      </w:p>
                      <w:p w:rsidR="00862F6C" w:rsidRPr="00AD3F38" w:rsidRDefault="00862F6C" w:rsidP="00AD3F38">
                        <w:pPr>
                          <w:rPr>
                            <w:szCs w:val="18"/>
                          </w:rPr>
                        </w:pPr>
                      </w:p>
                    </w:txbxContent>
                  </v:textbox>
                </v:shape>
                <v:shape id="Text Box 7063" o:spid="_x0000_s4001" type="#_x0000_t202" style="position:absolute;left:4174;top:5845;width:1925;height: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1EMQA&#10;AADeAAAADwAAAGRycy9kb3ducmV2LnhtbERPS2sCMRC+C/6HMEJvNWldi103SlEET5X6KHgbNrMP&#10;upksm9Td/vumUPA2H99zsvVgG3GjzteONTxNFQji3JmaSw3n0+5xAcIHZIONY9LwQx7Wq/Eow9S4&#10;nj/odgyliCHsU9RQhdCmUvq8Iot+6lriyBWusxgi7EppOuxjuG3ks1Iv0mLNsaHCljYV5V/Hb6vh&#10;8l5cPxN1KLd23vZuUJLtq9T6YTK8LUEEGsJd/O/emzg/SWYz+Hsn3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Y9RDEAAAA3gAAAA8AAAAAAAAAAAAAAAAAmAIAAGRycy9k&#10;b3ducmV2LnhtbFBLBQYAAAAABAAEAPUAAACJAwAAAAA=&#10;" filled="f" stroked="f">
                  <o:lock v:ext="edit" aspectratio="t"/>
                  <v:textbox>
                    <w:txbxContent>
                      <w:p w:rsidR="00862F6C" w:rsidRPr="00CA4748" w:rsidRDefault="00862F6C" w:rsidP="00A70187">
                        <w:pPr>
                          <w:rPr>
                            <w:rFonts w:asciiTheme="majorHAnsi" w:hAnsiTheme="majorHAnsi" w:cstheme="majorHAnsi"/>
                            <w:sz w:val="18"/>
                            <w:szCs w:val="18"/>
                          </w:rPr>
                        </w:pPr>
                        <w:r w:rsidRPr="00CA4748">
                          <w:rPr>
                            <w:rFonts w:asciiTheme="majorHAnsi" w:hAnsiTheme="majorHAnsi" w:cstheme="majorHAnsi"/>
                            <w:sz w:val="18"/>
                            <w:szCs w:val="18"/>
                          </w:rPr>
                          <w:t xml:space="preserve">Start </w:t>
                        </w:r>
                      </w:p>
                    </w:txbxContent>
                  </v:textbox>
                </v:shape>
                <v:group id="Group 7064" o:spid="_x0000_s4002" style="position:absolute;left:4079;top:5624;width:227;height:777"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TBJcsQAAADeAAAA&#10;DwAAAAAAAAAAAAAAAACqAgAAZHJzL2Rvd25yZXYueG1sUEsFBgAAAAAEAAQA+gAAAJsDAAAAAA==&#10;">
                  <v:shape id="AutoShape 7065" o:spid="_x0000_s4003"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fWXsUAAADeAAAADwAAAGRycy9kb3ducmV2LnhtbERPS2sCMRC+F/wPYQq9lJq11VJWo2wL&#10;QhU8+LpPN+MmdDNZN1G3/94UBG/z8T1nMutcLc7UButZwaCfgSAuvbZcKdht5y8fIEJE1lh7JgV/&#10;FGA27T1MMNf+wms6b2IlUgiHHBWYGJtcylAachj6viFO3MG3DmOCbSV1i5cU7mr5mmXv0qHl1GCw&#10;oS9D5e/m5BSsFoPP4sfYxXJ9tKvRvKhP1fNeqafHrhiDiNTFu/jm/tZp/nD4NoL/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fWXsUAAADeAAAADwAAAAAAAAAA&#10;AAAAAAChAgAAZHJzL2Rvd25yZXYueG1sUEsFBgAAAAAEAAQA+QAAAJMDAAAAAA==&#10;"/>
                  <v:shape id="AutoShape 7066" o:spid="_x0000_s4004"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VIKcUAAADeAAAADwAAAGRycy9kb3ducmV2LnhtbERPS2sCMRC+C/0PYQq9iGZtrcjWKKsg&#10;1IIHX/dxM92EbibbTdTtv28KQm/z8T1ntuhcLa7UButZwWiYgSAuvbZcKTge1oMpiBCRNdaeScEP&#10;BVjMH3ozzLW/8Y6u+1iJFMIhRwUmxiaXMpSGHIahb4gT9+lbhzHBtpK6xVsKd7V8zrKJdGg5NRhs&#10;aGWo/NpfnILtZrQszsZuPnbfdvu6LupL1T8p9fTYFW8gInXxX3x3v+s0fzx+mcD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mVIKcUAAADeAAAADwAAAAAAAAAA&#10;AAAAAAChAgAAZHJzL2Rvd25yZXYueG1sUEsFBgAAAAAEAAQA+QAAAJMDAAAAAA==&#10;"/>
                </v:group>
                <v:rect id="Rectangle 12979" o:spid="_x0000_s4005" style="position:absolute;left:3740;top:5025;width:1264;height:7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oZasQA&#10;AADeAAAADwAAAGRycy9kb3ducmV2LnhtbERPS4vCMBC+L+x/CLPgbU194K7VKKIoetR68TY2s23X&#10;ZlKaqNVfbwTB23x8zxlPG1OKC9WusKyg045AEKdWF5wp2CfL718QziNrLC2Tghs5mE4+P8YYa3vl&#10;LV12PhMhhF2MCnLvq1hKl+Zk0LVtRRy4P1sb9AHWmdQ1XkO4KWU3igbSYMGhIceK5jmlp93ZKDgW&#10;3T3et8kqMsNlz2+a5P98WCjV+mpmIxCeGv8Wv9xrHeb3+70f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qGWrEAAAA3gAAAA8AAAAAAAAAAAAAAAAAmAIAAGRycy9k&#10;b3ducmV2LnhtbFBLBQYAAAAABAAEAPUAAACJAwAAAAA=&#10;">
                  <v:textbox>
                    <w:txbxContent>
                      <w:p w:rsidR="00862F6C" w:rsidRPr="00CA4748" w:rsidRDefault="00862F6C" w:rsidP="00C152DD">
                        <w:pPr>
                          <w:spacing w:before="120"/>
                          <w:jc w:val="center"/>
                          <w:rPr>
                            <w:rFonts w:asciiTheme="majorHAnsi" w:hAnsiTheme="majorHAnsi"/>
                            <w:sz w:val="18"/>
                            <w:szCs w:val="18"/>
                          </w:rPr>
                        </w:pPr>
                        <w:r w:rsidRPr="00CA4748">
                          <w:rPr>
                            <w:rFonts w:asciiTheme="majorHAnsi" w:hAnsiTheme="majorHAnsi"/>
                            <w:sz w:val="18"/>
                            <w:szCs w:val="18"/>
                          </w:rPr>
                          <w:t>Stop</w:t>
                        </w:r>
                      </w:p>
                    </w:txbxContent>
                  </v:textbox>
                </v:rect>
                <v:rect id="Rectangle 12980" o:spid="_x0000_s4006" style="position:absolute;left:3699;top:6326;width:1361;height:2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WNGMcA&#10;AADeAAAADwAAAGRycy9kb3ducmV2LnhtbESPzW7CQAyE70h9h5Ur9QYbfoTawIKqViA4Qrj0ZrJu&#10;kpL1RtkFAk+PD0i92ZrxzOf5snO1ulAbKs8GhoMEFHHubcWFgUO26r+DChHZYu2ZDNwowHLx0ptj&#10;av2Vd3TZx0JJCIcUDZQxNqnWIS/JYRj4hli0X986jLK2hbYtXiXc1XqUJFPtsGJpKLGhr5Ly0/7s&#10;DByr0QHvu2yduI/VOG677O/8823M22v3OQMVqYv/5uf1xgr+ZDIWXnlHZtC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1jRjHAAAA3gAAAA8AAAAAAAAAAAAAAAAAmAIAAGRy&#10;cy9kb3ducmV2LnhtbFBLBQYAAAAABAAEAPUAAACMAwAAAAA=&#10;">
                  <v:textbox>
                    <w:txbxContent>
                      <w:p w:rsidR="00862F6C" w:rsidRPr="00CA4748" w:rsidRDefault="00862F6C" w:rsidP="00C152DD">
                        <w:pPr>
                          <w:spacing w:before="120"/>
                          <w:jc w:val="center"/>
                          <w:rPr>
                            <w:rFonts w:asciiTheme="majorHAnsi" w:hAnsiTheme="majorHAnsi" w:cstheme="majorHAnsi"/>
                            <w:sz w:val="18"/>
                            <w:szCs w:val="18"/>
                          </w:rPr>
                        </w:pPr>
                        <w:r w:rsidRPr="00CA4748">
                          <w:rPr>
                            <w:rFonts w:asciiTheme="majorHAnsi" w:hAnsiTheme="majorHAnsi" w:cstheme="majorHAnsi"/>
                            <w:sz w:val="18"/>
                            <w:szCs w:val="18"/>
                          </w:rPr>
                          <w:t>Regulation</w:t>
                        </w:r>
                      </w:p>
                    </w:txbxContent>
                  </v:textbox>
                </v:rect>
                <v:oval id="Oval 4747" o:spid="_x0000_s4007" style="position:absolute;left:3763;top:498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CG8MA&#10;AADeAAAADwAAAGRycy9kb3ducmV2LnhtbERPTWsCMRC9F/ofwgheimarW2lXoxRB8Fa04nm6mW4W&#10;N5OQpLr665tCwds83ucsVr3txJlCbB0reB4XIIhrp1tuFBw+N6NXEDEha+wck4IrRVgtHx8WWGl3&#10;4R2d96kROYRjhQpMSr6SMtaGLMax88SZ+3bBYsowNFIHvORw28lJUcykxZZzg0FPa0P1af9jFZQf&#10;t/ql1aerf/oqd3567CkYo9Rw0L/PQSTq0138797qPL8sp2/w906+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0CG8MAAADeAAAADwAAAAAAAAAAAAAAAACYAgAAZHJzL2Rv&#10;d25yZXYueG1sUEsFBgAAAAAEAAQA9QAAAIgDAAAAAA==&#10;" strokecolor="#4a7ebb" strokeweight="3.5pt">
                  <v:textbox inset="0,0,0,0">
                    <w:txbxContent>
                      <w:p w:rsidR="00862F6C" w:rsidRPr="00A87CE9" w:rsidRDefault="00862F6C" w:rsidP="00E80C90">
                        <w:pPr>
                          <w:jc w:val="center"/>
                          <w:rPr>
                            <w:rFonts w:ascii="Times New Roman" w:hAnsi="Times New Roman" w:cs="Times New Roman"/>
                            <w:b/>
                            <w:szCs w:val="20"/>
                          </w:rPr>
                        </w:pPr>
                        <w:r>
                          <w:rPr>
                            <w:rFonts w:ascii="Times New Roman" w:hAnsi="Times New Roman" w:cs="Times New Roman"/>
                            <w:b/>
                            <w:szCs w:val="20"/>
                          </w:rPr>
                          <w:t>0</w:t>
                        </w:r>
                      </w:p>
                    </w:txbxContent>
                  </v:textbox>
                </v:oval>
                <v:oval id="Oval 4748" o:spid="_x0000_s4008" style="position:absolute;left:3732;top:690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HY+8UA&#10;AADeAAAADwAAAGRycy9kb3ducmV2LnhtbESPQUsDMRCF70L/Q5iCF7HZahRZm5YiCN6kVTyPm3Gz&#10;dDMJSWy3/nrnIHibYd68977VZgqjOlIuQ2QLy0UDiriLbuDewvvb8/UDqFKRHY6RycKZCmzWs4sV&#10;ti6eeEfHfe2VmHBp0YKvNbVal85TwLKIiVhuXzEHrLLmXruMJzEPo75pmnsdcGBJ8JjoyVN32H8H&#10;C+b1p7sb3OGcrj7NLt1+TJS9t/ZyPm0fQVWa6r/47/vFSX1jjAAIjs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odj7xQAAAN4AAAAPAAAAAAAAAAAAAAAAAJgCAABkcnMv&#10;ZG93bnJldi54bWxQSwUGAAAAAAQABAD1AAAAigMAAAAA&#10;" strokecolor="#4a7ebb" strokeweight="3.5pt">
                  <v:textbox inset="0,0,0,0">
                    <w:txbxContent>
                      <w:p w:rsidR="00862F6C" w:rsidRPr="00A87CE9" w:rsidRDefault="00862F6C" w:rsidP="00E80C90">
                        <w:pPr>
                          <w:jc w:val="center"/>
                          <w:rPr>
                            <w:rFonts w:ascii="Times New Roman" w:hAnsi="Times New Roman" w:cs="Times New Roman"/>
                            <w:b/>
                            <w:szCs w:val="20"/>
                          </w:rPr>
                        </w:pPr>
                        <w:r>
                          <w:rPr>
                            <w:rFonts w:ascii="Times New Roman" w:hAnsi="Times New Roman" w:cs="Times New Roman"/>
                            <w:b/>
                            <w:szCs w:val="20"/>
                          </w:rPr>
                          <w:t>4</w:t>
                        </w:r>
                      </w:p>
                    </w:txbxContent>
                  </v:textbox>
                </v:oval>
                <v:oval id="Oval 4749" o:spid="_x0000_s4009" style="position:absolute;left:3644;top:9344;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19YMMA&#10;AADeAAAADwAAAGRycy9kb3ducmV2LnhtbERPTWsCMRC9F/ofwhR6KZq1TUVWoxRB8Fa0pedxM24W&#10;N5OQpLr665tCobd5vM9ZrAbXizPF1HnWMBlXIIgbbzpuNXx+bEYzECkjG+w9k4YrJVgt7+8WWBt/&#10;4R2d97kVJYRTjRpszqGWMjWWHKaxD8SFO/roMBcYW2kiXkq46+VzVU2lw45Lg8VAa0vNaf/tNKj3&#10;W/PamdM1PB3ULrx8DRSt1frxYXibg8g05H/xn3trynyl1AR+3yk3y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19YMMAAADeAAAADwAAAAAAAAAAAAAAAACYAgAAZHJzL2Rv&#10;d25yZXYueG1sUEsFBgAAAAAEAAQA9QAAAIgDAAAAAA==&#10;" strokecolor="#4a7ebb" strokeweight="3.5pt">
                  <v:textbox inset="0,0,0,0">
                    <w:txbxContent>
                      <w:p w:rsidR="00862F6C" w:rsidRPr="00A87CE9" w:rsidRDefault="00862F6C" w:rsidP="00E80C90">
                        <w:pPr>
                          <w:jc w:val="center"/>
                          <w:rPr>
                            <w:rFonts w:ascii="Times New Roman" w:hAnsi="Times New Roman" w:cs="Times New Roman"/>
                            <w:b/>
                            <w:szCs w:val="20"/>
                          </w:rPr>
                        </w:pPr>
                        <w:r>
                          <w:rPr>
                            <w:rFonts w:ascii="Times New Roman" w:hAnsi="Times New Roman" w:cs="Times New Roman"/>
                            <w:b/>
                            <w:szCs w:val="20"/>
                          </w:rPr>
                          <w:t>6</w:t>
                        </w:r>
                      </w:p>
                    </w:txbxContent>
                  </v:textbox>
                </v:oval>
              </v:group>
            </w:pict>
          </mc:Fallback>
        </mc:AlternateContent>
      </w:r>
      <w:r w:rsidR="00A70187">
        <w:rPr>
          <w:sz w:val="22"/>
          <w:szCs w:val="22"/>
        </w:rPr>
        <w:br w:type="page"/>
      </w:r>
      <w:r w:rsidR="00B97E93" w:rsidRPr="0051716F">
        <w:lastRenderedPageBreak/>
        <w:t>1</w:t>
      </w:r>
      <w:r w:rsidR="00A70187" w:rsidRPr="0051716F">
        <w:t>7</w:t>
      </w:r>
      <w:r w:rsidR="00257791" w:rsidRPr="0051716F">
        <w:t xml:space="preserve"> –</w:t>
      </w:r>
      <w:r w:rsidR="00B06D22">
        <w:t xml:space="preserve"> </w:t>
      </w:r>
      <w:r w:rsidR="0038058B">
        <w:t xml:space="preserve">Magnet - </w:t>
      </w:r>
      <w:r w:rsidR="00B06D22">
        <w:t xml:space="preserve">Cooling </w:t>
      </w:r>
      <w:r w:rsidR="004A110B">
        <w:t>at</w:t>
      </w:r>
      <w:r w:rsidR="00B06D22">
        <w:t xml:space="preserve"> 2K </w:t>
      </w:r>
    </w:p>
    <w:p w:rsidR="00B97E93" w:rsidRPr="004A11D1" w:rsidRDefault="00B97E93" w:rsidP="00B97E93">
      <w:pPr>
        <w:spacing w:before="240"/>
        <w:jc w:val="both"/>
        <w:rPr>
          <w:b/>
          <w:szCs w:val="20"/>
        </w:rPr>
      </w:pPr>
      <w:r w:rsidRPr="004A11D1">
        <w:rPr>
          <w:b/>
          <w:szCs w:val="20"/>
        </w:rPr>
        <w:t xml:space="preserve">Sensors and actuators used: </w:t>
      </w:r>
    </w:p>
    <w:p w:rsidR="00B97E93" w:rsidRPr="0051716F" w:rsidRDefault="00B97E93" w:rsidP="004A11D1">
      <w:pPr>
        <w:jc w:val="both"/>
        <w:rPr>
          <w:szCs w:val="20"/>
        </w:rPr>
      </w:pPr>
      <w:r w:rsidRPr="0051716F">
        <w:rPr>
          <w:szCs w:val="20"/>
        </w:rPr>
        <w:t>- Pressure:  PT660,</w:t>
      </w:r>
      <w:r w:rsidR="00AA49C0" w:rsidRPr="0051716F">
        <w:rPr>
          <w:szCs w:val="20"/>
        </w:rPr>
        <w:t xml:space="preserve"> PT661,</w:t>
      </w:r>
      <w:r w:rsidRPr="0051716F">
        <w:rPr>
          <w:szCs w:val="20"/>
        </w:rPr>
        <w:t xml:space="preserve"> </w:t>
      </w:r>
      <w:r w:rsidR="00431A02" w:rsidRPr="0051716F">
        <w:rPr>
          <w:szCs w:val="20"/>
        </w:rPr>
        <w:t>PT584</w:t>
      </w:r>
    </w:p>
    <w:p w:rsidR="00B97E93" w:rsidRPr="0051716F" w:rsidRDefault="00487610" w:rsidP="004A11D1">
      <w:pPr>
        <w:jc w:val="both"/>
        <w:rPr>
          <w:szCs w:val="20"/>
        </w:rPr>
      </w:pPr>
      <w:r w:rsidRPr="0051716F">
        <w:rPr>
          <w:szCs w:val="20"/>
        </w:rPr>
        <w:t>- Valve</w:t>
      </w:r>
      <w:r w:rsidR="00EB29DD" w:rsidRPr="0051716F">
        <w:rPr>
          <w:szCs w:val="20"/>
        </w:rPr>
        <w:t xml:space="preserve">: </w:t>
      </w:r>
      <w:r w:rsidR="00A37FFD" w:rsidRPr="0051716F">
        <w:rPr>
          <w:szCs w:val="20"/>
        </w:rPr>
        <w:t xml:space="preserve">FV581, FV582, FV584, </w:t>
      </w:r>
      <w:r w:rsidR="00150DEE">
        <w:rPr>
          <w:szCs w:val="20"/>
        </w:rPr>
        <w:t>FV554</w:t>
      </w:r>
      <w:r w:rsidR="00AA49C0" w:rsidRPr="0051716F">
        <w:rPr>
          <w:szCs w:val="20"/>
        </w:rPr>
        <w:t xml:space="preserve">, </w:t>
      </w:r>
      <w:r w:rsidR="00F37DD5">
        <w:rPr>
          <w:szCs w:val="20"/>
        </w:rPr>
        <w:t>FV555, FV556</w:t>
      </w:r>
    </w:p>
    <w:p w:rsidR="00B97E93" w:rsidRPr="0051716F" w:rsidRDefault="00487610" w:rsidP="004A11D1">
      <w:pPr>
        <w:jc w:val="both"/>
        <w:rPr>
          <w:szCs w:val="20"/>
        </w:rPr>
      </w:pPr>
      <w:r w:rsidRPr="0051716F">
        <w:rPr>
          <w:szCs w:val="20"/>
        </w:rPr>
        <w:t>- Control valve</w:t>
      </w:r>
      <w:r w:rsidR="00AA49C0" w:rsidRPr="0051716F">
        <w:rPr>
          <w:szCs w:val="20"/>
        </w:rPr>
        <w:t>:</w:t>
      </w:r>
      <w:r w:rsidR="00B97E93" w:rsidRPr="0051716F">
        <w:rPr>
          <w:szCs w:val="20"/>
        </w:rPr>
        <w:t xml:space="preserve"> CV581, </w:t>
      </w:r>
      <w:r w:rsidR="00AA49C0" w:rsidRPr="0051716F">
        <w:rPr>
          <w:szCs w:val="20"/>
        </w:rPr>
        <w:t>CV58</w:t>
      </w:r>
      <w:r w:rsidR="00A37FFD" w:rsidRPr="0051716F">
        <w:rPr>
          <w:szCs w:val="20"/>
        </w:rPr>
        <w:t>2</w:t>
      </w:r>
    </w:p>
    <w:p w:rsidR="00B97E93" w:rsidRDefault="00B858BD" w:rsidP="004A11D1">
      <w:pPr>
        <w:jc w:val="both"/>
        <w:rPr>
          <w:szCs w:val="20"/>
        </w:rPr>
      </w:pPr>
      <w:r w:rsidRPr="0051716F">
        <w:rPr>
          <w:szCs w:val="20"/>
        </w:rPr>
        <w:t>- Level: LT682, LT683</w:t>
      </w:r>
    </w:p>
    <w:p w:rsidR="00B17B48" w:rsidRPr="0051716F" w:rsidRDefault="00B17B48" w:rsidP="004A11D1">
      <w:pPr>
        <w:jc w:val="both"/>
        <w:rPr>
          <w:szCs w:val="20"/>
        </w:rPr>
      </w:pPr>
      <w:r>
        <w:rPr>
          <w:szCs w:val="20"/>
        </w:rPr>
        <w:t>- Cryostat-2K: Boolean</w:t>
      </w:r>
    </w:p>
    <w:p w:rsidR="00B97E93" w:rsidRPr="0051716F" w:rsidRDefault="00B97E93" w:rsidP="00B97E93">
      <w:pPr>
        <w:jc w:val="both"/>
        <w:rPr>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2"/>
        <w:gridCol w:w="3572"/>
      </w:tblGrid>
      <w:tr w:rsidR="004A11D1" w:rsidRPr="004A11D1" w:rsidTr="0038380D">
        <w:tc>
          <w:tcPr>
            <w:tcW w:w="5782" w:type="dxa"/>
          </w:tcPr>
          <w:p w:rsidR="004A11D1" w:rsidRPr="004A11D1" w:rsidRDefault="004A11D1" w:rsidP="002E4EFD">
            <w:pPr>
              <w:jc w:val="both"/>
              <w:rPr>
                <w:b/>
                <w:szCs w:val="20"/>
              </w:rPr>
            </w:pPr>
            <w:r w:rsidRPr="004A11D1">
              <w:rPr>
                <w:b/>
                <w:szCs w:val="20"/>
              </w:rPr>
              <w:t>The user chooses:</w:t>
            </w:r>
          </w:p>
        </w:tc>
        <w:tc>
          <w:tcPr>
            <w:tcW w:w="3572" w:type="dxa"/>
          </w:tcPr>
          <w:p w:rsidR="004A11D1" w:rsidRPr="004A11D1" w:rsidRDefault="004A11D1" w:rsidP="002E4EFD">
            <w:pPr>
              <w:jc w:val="both"/>
              <w:rPr>
                <w:b/>
                <w:szCs w:val="20"/>
              </w:rPr>
            </w:pPr>
            <w:r>
              <w:rPr>
                <w:b/>
                <w:szCs w:val="20"/>
              </w:rPr>
              <w:t>Initial conditions:</w:t>
            </w:r>
          </w:p>
        </w:tc>
      </w:tr>
      <w:tr w:rsidR="004A11D1" w:rsidRPr="004A11D1" w:rsidTr="0038380D">
        <w:tc>
          <w:tcPr>
            <w:tcW w:w="5782" w:type="dxa"/>
          </w:tcPr>
          <w:p w:rsidR="004A11D1" w:rsidRPr="004A11D1" w:rsidRDefault="004A11D1" w:rsidP="004A11D1">
            <w:r>
              <w:t xml:space="preserve">- </w:t>
            </w:r>
            <w:r w:rsidRPr="004A11D1">
              <w:t>Level: LT683mini</w:t>
            </w:r>
          </w:p>
        </w:tc>
        <w:tc>
          <w:tcPr>
            <w:tcW w:w="3572" w:type="dxa"/>
            <w:vMerge w:val="restart"/>
          </w:tcPr>
          <w:p w:rsidR="004A11D1" w:rsidRPr="004A11D1" w:rsidRDefault="004A11D1" w:rsidP="004A11D1">
            <w:r>
              <w:t>- Magnet insert selected</w:t>
            </w:r>
          </w:p>
          <w:p w:rsidR="009D7CEC" w:rsidRDefault="009D7CEC" w:rsidP="004A11D1">
            <w:r>
              <w:t>- Sequences from 1 to 3 stopped</w:t>
            </w:r>
          </w:p>
          <w:p w:rsidR="004A11D1" w:rsidRDefault="004A11D1" w:rsidP="004A11D1">
            <w:r>
              <w:t>- Sequences 15 and 16 stopped</w:t>
            </w:r>
          </w:p>
          <w:p w:rsidR="009D7CEC" w:rsidRPr="004A11D1" w:rsidRDefault="009D7CEC" w:rsidP="004A11D1">
            <w:r>
              <w:t>- Sequence 8 in operation</w:t>
            </w:r>
          </w:p>
        </w:tc>
      </w:tr>
      <w:tr w:rsidR="004A11D1" w:rsidRPr="004A11D1" w:rsidTr="0038380D">
        <w:tc>
          <w:tcPr>
            <w:tcW w:w="5782" w:type="dxa"/>
          </w:tcPr>
          <w:p w:rsidR="004A11D1" w:rsidRPr="004A11D1" w:rsidRDefault="004A11D1" w:rsidP="004A11D1">
            <w:r>
              <w:t xml:space="preserve">- </w:t>
            </w:r>
            <w:r w:rsidRPr="004A11D1">
              <w:t>Pressure: PT660setpoint, PT584setpoint</w:t>
            </w:r>
          </w:p>
        </w:tc>
        <w:tc>
          <w:tcPr>
            <w:tcW w:w="3572" w:type="dxa"/>
            <w:vMerge/>
          </w:tcPr>
          <w:p w:rsidR="004A11D1" w:rsidRPr="004A11D1" w:rsidRDefault="004A11D1" w:rsidP="004A11D1"/>
        </w:tc>
      </w:tr>
      <w:tr w:rsidR="004A11D1" w:rsidRPr="004A11D1" w:rsidTr="0038380D">
        <w:tc>
          <w:tcPr>
            <w:tcW w:w="5782" w:type="dxa"/>
          </w:tcPr>
          <w:p w:rsidR="004A11D1" w:rsidRPr="004A11D1" w:rsidRDefault="004A11D1" w:rsidP="004A11D1">
            <w:r>
              <w:t xml:space="preserve">- </w:t>
            </w:r>
            <w:r w:rsidRPr="004A11D1">
              <w:t>Control valve: CV581%opening</w:t>
            </w:r>
          </w:p>
        </w:tc>
        <w:tc>
          <w:tcPr>
            <w:tcW w:w="3572" w:type="dxa"/>
            <w:vMerge/>
          </w:tcPr>
          <w:p w:rsidR="004A11D1" w:rsidRPr="004A11D1" w:rsidRDefault="004A11D1" w:rsidP="004A11D1"/>
        </w:tc>
      </w:tr>
    </w:tbl>
    <w:p w:rsidR="00B97E93" w:rsidRPr="0051716F" w:rsidRDefault="0023450B" w:rsidP="00B97E93">
      <w:pPr>
        <w:spacing w:before="120"/>
        <w:ind w:left="170"/>
        <w:jc w:val="center"/>
        <w:rPr>
          <w:szCs w:val="20"/>
        </w:rPr>
      </w:pPr>
      <w:r>
        <w:rPr>
          <w:rFonts w:ascii="Calibri" w:eastAsia="Calibri" w:hAnsi="Calibri" w:cs="Times New Roman"/>
          <w:noProof/>
          <w:sz w:val="22"/>
          <w:szCs w:val="22"/>
          <w:lang w:val="sv-SE" w:eastAsia="sv-SE"/>
        </w:rPr>
        <mc:AlternateContent>
          <mc:Choice Requires="wps">
            <w:drawing>
              <wp:anchor distT="0" distB="0" distL="114300" distR="114300" simplePos="0" relativeHeight="251812352" behindDoc="0" locked="0" layoutInCell="1" allowOverlap="1">
                <wp:simplePos x="0" y="0"/>
                <wp:positionH relativeFrom="margin">
                  <wp:posOffset>1975485</wp:posOffset>
                </wp:positionH>
                <wp:positionV relativeFrom="paragraph">
                  <wp:posOffset>184785</wp:posOffset>
                </wp:positionV>
                <wp:extent cx="259080" cy="257810"/>
                <wp:effectExtent l="19050" t="19050" r="26670" b="27940"/>
                <wp:wrapNone/>
                <wp:docPr id="17811"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010" style="position:absolute;left:0;text-align:left;margin-left:155.55pt;margin-top:14.55pt;width:20.4pt;height:20.3pt;z-index:25181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" strokecolor="#4a7ebb" strokeweight="3.5pt">
                <v:textbox inset="0,0,0,0">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0</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818496" behindDoc="0" locked="0" layoutInCell="1" allowOverlap="1">
                <wp:simplePos x="0" y="0"/>
                <wp:positionH relativeFrom="margin">
                  <wp:posOffset>495300</wp:posOffset>
                </wp:positionH>
                <wp:positionV relativeFrom="paragraph">
                  <wp:posOffset>6240780</wp:posOffset>
                </wp:positionV>
                <wp:extent cx="259080" cy="257810"/>
                <wp:effectExtent l="19050" t="19050" r="26670" b="27940"/>
                <wp:wrapNone/>
                <wp:docPr id="17819"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26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011" style="position:absolute;left:0;text-align:left;margin-left:39pt;margin-top:491.4pt;width:20.4pt;height:20.3pt;z-index:25181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" strokecolor="#4a7ebb" strokeweight="3.5pt">
                <v:textbox inset="0,0,0,0">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26</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817472" behindDoc="0" locked="0" layoutInCell="1" allowOverlap="1">
                <wp:simplePos x="0" y="0"/>
                <wp:positionH relativeFrom="margin">
                  <wp:posOffset>452120</wp:posOffset>
                </wp:positionH>
                <wp:positionV relativeFrom="paragraph">
                  <wp:posOffset>5937885</wp:posOffset>
                </wp:positionV>
                <wp:extent cx="259080" cy="257810"/>
                <wp:effectExtent l="19050" t="19050" r="26670" b="27940"/>
                <wp:wrapNone/>
                <wp:docPr id="17818"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012" style="position:absolute;left:0;text-align:left;margin-left:35.6pt;margin-top:467.55pt;width:20.4pt;height:20.3pt;z-index:25181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" strokecolor="#4a7ebb" strokeweight="3.5pt">
                <v:textbox inset="0,0,0,0">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24</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820544" behindDoc="0" locked="0" layoutInCell="1" allowOverlap="1">
                <wp:simplePos x="0" y="0"/>
                <wp:positionH relativeFrom="margin">
                  <wp:posOffset>2588895</wp:posOffset>
                </wp:positionH>
                <wp:positionV relativeFrom="paragraph">
                  <wp:posOffset>6402070</wp:posOffset>
                </wp:positionV>
                <wp:extent cx="259080" cy="257810"/>
                <wp:effectExtent l="19050" t="19050" r="26670" b="27940"/>
                <wp:wrapNone/>
                <wp:docPr id="17821"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013" style="position:absolute;left:0;text-align:left;margin-left:203.85pt;margin-top:504.1pt;width:20.4pt;height:20.3pt;z-index:25182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" strokecolor="#4a7ebb" strokeweight="3.5pt">
                <v:textbox inset="0,0,0,0">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20</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821568" behindDoc="0" locked="0" layoutInCell="1" allowOverlap="1">
                <wp:simplePos x="0" y="0"/>
                <wp:positionH relativeFrom="margin">
                  <wp:posOffset>2574925</wp:posOffset>
                </wp:positionH>
                <wp:positionV relativeFrom="paragraph">
                  <wp:posOffset>5547995</wp:posOffset>
                </wp:positionV>
                <wp:extent cx="259080" cy="257810"/>
                <wp:effectExtent l="19050" t="19050" r="26670" b="27940"/>
                <wp:wrapNone/>
                <wp:docPr id="17822"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014" style="position:absolute;left:0;text-align:left;margin-left:202.75pt;margin-top:436.85pt;width:20.4pt;height:20.3pt;z-index:25182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" strokecolor="#4a7ebb" strokeweight="3.5pt">
                <v:textbox inset="0,0,0,0">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18</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822592" behindDoc="0" locked="0" layoutInCell="1" allowOverlap="1">
                <wp:simplePos x="0" y="0"/>
                <wp:positionH relativeFrom="margin">
                  <wp:posOffset>2557145</wp:posOffset>
                </wp:positionH>
                <wp:positionV relativeFrom="paragraph">
                  <wp:posOffset>4615815</wp:posOffset>
                </wp:positionV>
                <wp:extent cx="259080" cy="257810"/>
                <wp:effectExtent l="19050" t="19050" r="26670" b="27940"/>
                <wp:wrapNone/>
                <wp:docPr id="17823"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015" style="position:absolute;left:0;text-align:left;margin-left:201.35pt;margin-top:363.45pt;width:20.4pt;height:20.3pt;z-index:25182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" strokecolor="#4a7ebb" strokeweight="3.5pt">
                <v:textbox inset="0,0,0,0">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16</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823616" behindDoc="0" locked="0" layoutInCell="1" allowOverlap="1">
                <wp:simplePos x="0" y="0"/>
                <wp:positionH relativeFrom="margin">
                  <wp:posOffset>2529205</wp:posOffset>
                </wp:positionH>
                <wp:positionV relativeFrom="paragraph">
                  <wp:posOffset>3958590</wp:posOffset>
                </wp:positionV>
                <wp:extent cx="259080" cy="257810"/>
                <wp:effectExtent l="19050" t="19050" r="26670" b="27940"/>
                <wp:wrapNone/>
                <wp:docPr id="28840"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016" style="position:absolute;left:0;text-align:left;margin-left:199.15pt;margin-top:311.7pt;width:20.4pt;height:20.3pt;z-index:25182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" strokecolor="#4a7ebb" strokeweight="3.5pt">
                <v:textbox inset="0,0,0,0">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14</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824640" behindDoc="0" locked="0" layoutInCell="1" allowOverlap="1">
                <wp:simplePos x="0" y="0"/>
                <wp:positionH relativeFrom="margin">
                  <wp:posOffset>2554605</wp:posOffset>
                </wp:positionH>
                <wp:positionV relativeFrom="paragraph">
                  <wp:posOffset>3328035</wp:posOffset>
                </wp:positionV>
                <wp:extent cx="259080" cy="257810"/>
                <wp:effectExtent l="19050" t="19050" r="26670" b="27940"/>
                <wp:wrapNone/>
                <wp:docPr id="28839"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017" style="position:absolute;left:0;text-align:left;margin-left:201.15pt;margin-top:262.05pt;width:20.4pt;height:20.3pt;z-index:25182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" strokecolor="#4a7ebb" strokeweight="3.5pt">
                <v:textbox inset="0,0,0,0">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12</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816448" behindDoc="0" locked="0" layoutInCell="1" allowOverlap="1">
                <wp:simplePos x="0" y="0"/>
                <wp:positionH relativeFrom="margin">
                  <wp:posOffset>-267335</wp:posOffset>
                </wp:positionH>
                <wp:positionV relativeFrom="paragraph">
                  <wp:posOffset>2907030</wp:posOffset>
                </wp:positionV>
                <wp:extent cx="259080" cy="257810"/>
                <wp:effectExtent l="19050" t="19050" r="26670" b="27940"/>
                <wp:wrapNone/>
                <wp:docPr id="17817"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018" style="position:absolute;left:0;text-align:left;margin-left:-21.05pt;margin-top:228.9pt;width:20.4pt;height:20.3pt;z-index:25181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" strokecolor="#4a7ebb" strokeweight="3.5pt">
                <v:textbox inset="0,0,0,0">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22</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825664" behindDoc="0" locked="0" layoutInCell="1" allowOverlap="1">
                <wp:simplePos x="0" y="0"/>
                <wp:positionH relativeFrom="margin">
                  <wp:posOffset>2548255</wp:posOffset>
                </wp:positionH>
                <wp:positionV relativeFrom="paragraph">
                  <wp:posOffset>2691130</wp:posOffset>
                </wp:positionV>
                <wp:extent cx="259080" cy="257810"/>
                <wp:effectExtent l="19050" t="19050" r="26670" b="27940"/>
                <wp:wrapNone/>
                <wp:docPr id="28838"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019" style="position:absolute;left:0;text-align:left;margin-left:200.65pt;margin-top:211.9pt;width:20.4pt;height:20.3pt;z-index:25182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" strokecolor="#4a7ebb" strokeweight="3.5pt">
                <v:textbox inset="0,0,0,0">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10</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814400" behindDoc="0" locked="0" layoutInCell="1" allowOverlap="1">
                <wp:simplePos x="0" y="0"/>
                <wp:positionH relativeFrom="margin">
                  <wp:posOffset>281940</wp:posOffset>
                </wp:positionH>
                <wp:positionV relativeFrom="paragraph">
                  <wp:posOffset>1760220</wp:posOffset>
                </wp:positionV>
                <wp:extent cx="259080" cy="257810"/>
                <wp:effectExtent l="19050" t="19050" r="26670" b="27940"/>
                <wp:wrapNone/>
                <wp:docPr id="17815"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020" style="position:absolute;left:0;text-align:left;margin-left:22.2pt;margin-top:138.6pt;width:20.4pt;height:20.3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" strokecolor="#4a7ebb" strokeweight="3.5pt">
                <v:textbox inset="0,0,0,0">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6</w:t>
                      </w:r>
                    </w:p>
                  </w:txbxContent>
                </v:textbox>
                <w10:wrap anchorx="margin"/>
              </v:oval>
            </w:pict>
          </mc:Fallback>
        </mc:AlternateContent>
      </w:r>
    </w:p>
    <w:p w:rsidR="00B97E93" w:rsidRPr="0051716F" w:rsidRDefault="0023450B" w:rsidP="00B97E93">
      <w:pPr>
        <w:spacing w:before="120"/>
        <w:ind w:left="170"/>
        <w:jc w:val="center"/>
        <w:rPr>
          <w:szCs w:val="20"/>
        </w:rPr>
      </w:pPr>
      <w:r>
        <w:rPr>
          <w:noProof/>
          <w:szCs w:val="20"/>
          <w:lang w:val="sv-SE" w:eastAsia="sv-SE"/>
        </w:rPr>
        <mc:AlternateContent>
          <mc:Choice Requires="wpg">
            <w:drawing>
              <wp:anchor distT="0" distB="0" distL="114300" distR="114300" simplePos="0" relativeHeight="251314688" behindDoc="0" locked="0" layoutInCell="1" allowOverlap="1">
                <wp:simplePos x="0" y="0"/>
                <wp:positionH relativeFrom="column">
                  <wp:posOffset>-458470</wp:posOffset>
                </wp:positionH>
                <wp:positionV relativeFrom="paragraph">
                  <wp:posOffset>27305</wp:posOffset>
                </wp:positionV>
                <wp:extent cx="6807835" cy="7462520"/>
                <wp:effectExtent l="0" t="0" r="0" b="5080"/>
                <wp:wrapNone/>
                <wp:docPr id="14458" name="Group 14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07835" cy="7462520"/>
                          <a:chOff x="697" y="3924"/>
                          <a:chExt cx="10721" cy="11752"/>
                        </a:xfrm>
                      </wpg:grpSpPr>
                      <wps:wsp>
                        <wps:cNvPr id="14459" name="AutoShape 12891"/>
                        <wps:cNvCnPr>
                          <a:cxnSpLocks noChangeShapeType="1"/>
                        </wps:cNvCnPr>
                        <wps:spPr bwMode="auto">
                          <a:xfrm>
                            <a:off x="7184" y="6050"/>
                            <a:ext cx="0" cy="924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60" name="Text Box 12892"/>
                        <wps:cNvSpPr txBox="1">
                          <a:spLocks noChangeArrowheads="1"/>
                        </wps:cNvSpPr>
                        <wps:spPr bwMode="auto">
                          <a:xfrm>
                            <a:off x="2712" y="6026"/>
                            <a:ext cx="3829" cy="4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8569ED">
                              <w:pPr>
                                <w:rPr>
                                  <w:rFonts w:asciiTheme="majorHAnsi" w:hAnsiTheme="majorHAnsi" w:cstheme="majorHAnsi"/>
                                  <w:szCs w:val="20"/>
                                </w:rPr>
                              </w:pPr>
                              <w:r>
                                <w:rPr>
                                  <w:rFonts w:asciiTheme="majorHAnsi" w:hAnsiTheme="majorHAnsi" w:cstheme="majorHAnsi"/>
                                  <w:szCs w:val="20"/>
                                </w:rPr>
                                <w:t>LT</w:t>
                              </w:r>
                              <w:r w:rsidRPr="00B82EEA">
                                <w:rPr>
                                  <w:rFonts w:asciiTheme="majorHAnsi" w:hAnsiTheme="majorHAnsi" w:cstheme="majorHAnsi"/>
                                  <w:szCs w:val="20"/>
                                </w:rPr>
                                <w:t>6</w:t>
                              </w:r>
                              <w:r>
                                <w:rPr>
                                  <w:rFonts w:asciiTheme="majorHAnsi" w:hAnsiTheme="majorHAnsi" w:cstheme="majorHAnsi"/>
                                  <w:szCs w:val="20"/>
                                </w:rPr>
                                <w:t>83 &lt; LT683</w:t>
                              </w:r>
                              <w:r w:rsidRPr="00B82EEA">
                                <w:rPr>
                                  <w:rFonts w:asciiTheme="majorHAnsi" w:hAnsiTheme="majorHAnsi" w:cstheme="majorHAnsi"/>
                                  <w:szCs w:val="20"/>
                                </w:rPr>
                                <w:t>mini</w:t>
                              </w:r>
                              <w:r>
                                <w:rPr>
                                  <w:rFonts w:asciiTheme="majorHAnsi" w:hAnsiTheme="majorHAnsi" w:cstheme="majorHAnsi"/>
                                  <w:szCs w:val="20"/>
                                </w:rPr>
                                <w:t xml:space="preserve">  &amp; Yes &amp; </w:t>
                              </w:r>
                              <w:r w:rsidRPr="005B1CF6">
                                <w:rPr>
                                  <w:rFonts w:asciiTheme="majorHAnsi" w:hAnsiTheme="majorHAnsi" w:cstheme="majorHAnsi"/>
                                  <w:b/>
                                  <w:color w:val="FF0000"/>
                                  <w:szCs w:val="20"/>
                                </w:rPr>
                                <w:t>FV551 closed</w:t>
                              </w:r>
                            </w:p>
                          </w:txbxContent>
                        </wps:txbx>
                        <wps:bodyPr rot="0" vert="horz" wrap="square" lIns="91440" tIns="45720" rIns="91440" bIns="45720" anchor="t" anchorCtr="0" upright="1">
                          <a:noAutofit/>
                        </wps:bodyPr>
                      </wps:wsp>
                      <wps:wsp>
                        <wps:cNvPr id="14461" name="AutoShape 12893"/>
                        <wps:cNvCnPr>
                          <a:cxnSpLocks noChangeShapeType="1"/>
                        </wps:cNvCnPr>
                        <wps:spPr bwMode="auto">
                          <a:xfrm>
                            <a:off x="2592" y="622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62" name="AutoShape 12894"/>
                        <wps:cNvCnPr>
                          <a:cxnSpLocks noChangeShapeType="1"/>
                        </wps:cNvCnPr>
                        <wps:spPr bwMode="auto">
                          <a:xfrm>
                            <a:off x="697" y="4249"/>
                            <a:ext cx="3969"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463" name="AutoShape 12895"/>
                        <wps:cNvCnPr>
                          <a:cxnSpLocks noChangeShapeType="1"/>
                        </wps:cNvCnPr>
                        <wps:spPr bwMode="auto">
                          <a:xfrm>
                            <a:off x="7058" y="619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64" name="Text Box 12896"/>
                        <wps:cNvSpPr txBox="1">
                          <a:spLocks noChangeArrowheads="1"/>
                        </wps:cNvSpPr>
                        <wps:spPr bwMode="auto">
                          <a:xfrm>
                            <a:off x="7190" y="5987"/>
                            <a:ext cx="3835" cy="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8569ED">
                              <w:pPr>
                                <w:rPr>
                                  <w:rFonts w:asciiTheme="majorHAnsi" w:hAnsiTheme="majorHAnsi" w:cstheme="majorHAnsi"/>
                                  <w:szCs w:val="20"/>
                                </w:rPr>
                              </w:pPr>
                              <w:r>
                                <w:rPr>
                                  <w:rFonts w:asciiTheme="majorHAnsi" w:hAnsiTheme="majorHAnsi" w:cstheme="majorHAnsi"/>
                                  <w:szCs w:val="20"/>
                                </w:rPr>
                                <w:t>LT683</w:t>
                              </w:r>
                              <w:r w:rsidRPr="00B82EEA">
                                <w:rPr>
                                  <w:rFonts w:asciiTheme="majorHAnsi" w:hAnsiTheme="majorHAnsi" w:cstheme="majorHAnsi"/>
                                  <w:szCs w:val="20"/>
                                </w:rPr>
                                <w:t xml:space="preserve"> </w:t>
                              </w:r>
                              <w:r>
                                <w:rPr>
                                  <w:rFonts w:asciiTheme="majorHAnsi" w:hAnsiTheme="majorHAnsi" w:cstheme="majorHAnsi"/>
                                  <w:szCs w:val="20"/>
                                </w:rPr>
                                <w:t>&gt;= LT</w:t>
                              </w:r>
                              <w:r w:rsidRPr="00B82EEA">
                                <w:rPr>
                                  <w:rFonts w:asciiTheme="majorHAnsi" w:hAnsiTheme="majorHAnsi" w:cstheme="majorHAnsi"/>
                                  <w:szCs w:val="20"/>
                                </w:rPr>
                                <w:t>6</w:t>
                              </w:r>
                              <w:r>
                                <w:rPr>
                                  <w:rFonts w:asciiTheme="majorHAnsi" w:hAnsiTheme="majorHAnsi" w:cstheme="majorHAnsi"/>
                                  <w:szCs w:val="20"/>
                                </w:rPr>
                                <w:t>83</w:t>
                              </w:r>
                              <w:r w:rsidRPr="00B82EEA">
                                <w:rPr>
                                  <w:rFonts w:asciiTheme="majorHAnsi" w:hAnsiTheme="majorHAnsi" w:cstheme="majorHAnsi"/>
                                  <w:szCs w:val="20"/>
                                </w:rPr>
                                <w:t>mini</w:t>
                              </w:r>
                              <w:r>
                                <w:rPr>
                                  <w:rFonts w:asciiTheme="majorHAnsi" w:hAnsiTheme="majorHAnsi" w:cstheme="majorHAnsi"/>
                                  <w:szCs w:val="20"/>
                                </w:rPr>
                                <w:t xml:space="preserve"> &amp;Yes &amp; </w:t>
                              </w:r>
                              <w:r w:rsidRPr="005B1CF6">
                                <w:rPr>
                                  <w:rFonts w:asciiTheme="majorHAnsi" w:hAnsiTheme="majorHAnsi" w:cstheme="majorHAnsi"/>
                                  <w:b/>
                                  <w:color w:val="FF0000"/>
                                  <w:szCs w:val="20"/>
                                </w:rPr>
                                <w:t>FV551 closed</w:t>
                              </w:r>
                            </w:p>
                            <w:p w:rsidR="00862F6C" w:rsidRPr="00F34ED3" w:rsidRDefault="00862F6C" w:rsidP="008569ED">
                              <w:pPr>
                                <w:rPr>
                                  <w:szCs w:val="20"/>
                                </w:rPr>
                              </w:pPr>
                            </w:p>
                          </w:txbxContent>
                        </wps:txbx>
                        <wps:bodyPr rot="0" vert="horz" wrap="square" lIns="91440" tIns="45720" rIns="91440" bIns="45720" anchor="t" anchorCtr="0" upright="1">
                          <a:noAutofit/>
                        </wps:bodyPr>
                      </wps:wsp>
                      <wps:wsp>
                        <wps:cNvPr id="14465" name="AutoShape 12897"/>
                        <wps:cNvCnPr>
                          <a:cxnSpLocks noChangeShapeType="1"/>
                        </wps:cNvCnPr>
                        <wps:spPr bwMode="auto">
                          <a:xfrm>
                            <a:off x="2707" y="6058"/>
                            <a:ext cx="447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66" name="Text Box 12901"/>
                        <wps:cNvSpPr txBox="1">
                          <a:spLocks noChangeArrowheads="1"/>
                        </wps:cNvSpPr>
                        <wps:spPr bwMode="auto">
                          <a:xfrm>
                            <a:off x="7315" y="13342"/>
                            <a:ext cx="3371" cy="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8569ED">
                              <w:pPr>
                                <w:rPr>
                                  <w:rFonts w:asciiTheme="majorHAnsi" w:hAnsiTheme="majorHAnsi" w:cstheme="majorHAnsi"/>
                                  <w:szCs w:val="20"/>
                                </w:rPr>
                              </w:pPr>
                              <w:r>
                                <w:rPr>
                                  <w:rFonts w:asciiTheme="majorHAnsi" w:hAnsiTheme="majorHAnsi" w:cstheme="majorHAnsi"/>
                                  <w:szCs w:val="20"/>
                                </w:rPr>
                                <w:t>P</w:t>
                              </w:r>
                              <w:r w:rsidRPr="00B82EEA">
                                <w:rPr>
                                  <w:rFonts w:asciiTheme="majorHAnsi" w:hAnsiTheme="majorHAnsi" w:cstheme="majorHAnsi"/>
                                  <w:szCs w:val="20"/>
                                </w:rPr>
                                <w:t>T6</w:t>
                              </w:r>
                              <w:r>
                                <w:rPr>
                                  <w:rFonts w:asciiTheme="majorHAnsi" w:hAnsiTheme="majorHAnsi" w:cstheme="majorHAnsi"/>
                                  <w:szCs w:val="20"/>
                                </w:rPr>
                                <w:t>60 close to PT660setpoint</w:t>
                              </w:r>
                            </w:p>
                            <w:p w:rsidR="00862F6C" w:rsidRPr="00B82EEA" w:rsidRDefault="00862F6C" w:rsidP="008569ED"/>
                          </w:txbxContent>
                        </wps:txbx>
                        <wps:bodyPr rot="0" vert="horz" wrap="square" lIns="91440" tIns="45720" rIns="91440" bIns="45720" anchor="t" anchorCtr="0" upright="1">
                          <a:noAutofit/>
                        </wps:bodyPr>
                      </wps:wsp>
                      <wps:wsp>
                        <wps:cNvPr id="14467" name="AutoShape 12902"/>
                        <wps:cNvCnPr>
                          <a:cxnSpLocks noChangeShapeType="1"/>
                        </wps:cNvCnPr>
                        <wps:spPr bwMode="auto">
                          <a:xfrm>
                            <a:off x="7057" y="1354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68" name="AutoShape 12903"/>
                        <wps:cNvCnPr>
                          <a:cxnSpLocks noChangeShapeType="1"/>
                        </wps:cNvCnPr>
                        <wps:spPr bwMode="auto">
                          <a:xfrm>
                            <a:off x="2710" y="6049"/>
                            <a:ext cx="0" cy="161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69" name="Text Box 12904"/>
                        <wps:cNvSpPr txBox="1">
                          <a:spLocks noChangeArrowheads="1"/>
                        </wps:cNvSpPr>
                        <wps:spPr bwMode="auto">
                          <a:xfrm>
                            <a:off x="5959" y="15311"/>
                            <a:ext cx="1007" cy="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8569ED">
                              <w:pPr>
                                <w:rPr>
                                  <w:rFonts w:asciiTheme="majorHAnsi" w:hAnsiTheme="majorHAnsi" w:cstheme="majorHAnsi"/>
                                  <w:szCs w:val="20"/>
                                  <w:lang w:val="fr-FR"/>
                                </w:rPr>
                              </w:pPr>
                              <w:r>
                                <w:rPr>
                                  <w:rFonts w:asciiTheme="majorHAnsi" w:hAnsiTheme="majorHAnsi" w:cstheme="majorHAnsi"/>
                                  <w:szCs w:val="20"/>
                                  <w:lang w:val="fr-FR"/>
                                </w:rPr>
                                <w:t>Stop 2 K</w:t>
                              </w:r>
                            </w:p>
                          </w:txbxContent>
                        </wps:txbx>
                        <wps:bodyPr rot="0" vert="horz" wrap="square" lIns="91440" tIns="45720" rIns="91440" bIns="45720" anchor="t" anchorCtr="0" upright="1">
                          <a:noAutofit/>
                        </wps:bodyPr>
                      </wps:wsp>
                      <wps:wsp>
                        <wps:cNvPr id="14470" name="AutoShape 12917"/>
                        <wps:cNvCnPr>
                          <a:cxnSpLocks noChangeShapeType="1"/>
                        </wps:cNvCnPr>
                        <wps:spPr bwMode="auto">
                          <a:xfrm>
                            <a:off x="5420" y="15284"/>
                            <a:ext cx="544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71" name="AutoShape 12918"/>
                        <wps:cNvCnPr>
                          <a:cxnSpLocks noChangeShapeType="1"/>
                        </wps:cNvCnPr>
                        <wps:spPr bwMode="auto">
                          <a:xfrm flipV="1">
                            <a:off x="10861" y="12284"/>
                            <a:ext cx="0" cy="30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72" name="Text Box 12919"/>
                        <wps:cNvSpPr txBox="1">
                          <a:spLocks noChangeArrowheads="1"/>
                        </wps:cNvSpPr>
                        <wps:spPr bwMode="auto">
                          <a:xfrm>
                            <a:off x="7476" y="15299"/>
                            <a:ext cx="3637" cy="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8569ED">
                              <w:pPr>
                                <w:rPr>
                                  <w:rFonts w:asciiTheme="majorHAnsi" w:hAnsiTheme="majorHAnsi" w:cstheme="majorHAnsi"/>
                                  <w:szCs w:val="20"/>
                                  <w:lang w:val="fr-FR"/>
                                </w:rPr>
                              </w:pPr>
                              <w:r>
                                <w:rPr>
                                  <w:rFonts w:asciiTheme="majorHAnsi" w:hAnsiTheme="majorHAnsi" w:cstheme="majorHAnsi"/>
                                  <w:szCs w:val="20"/>
                                  <w:lang w:val="fr-FR"/>
                                </w:rPr>
                                <w:t>newPT660setpoint &lt; oldPT660setpoint</w:t>
                              </w:r>
                            </w:p>
                          </w:txbxContent>
                        </wps:txbx>
                        <wps:bodyPr rot="0" vert="horz" wrap="square" lIns="91440" tIns="45720" rIns="91440" bIns="45720" anchor="t" anchorCtr="0" upright="1">
                          <a:noAutofit/>
                        </wps:bodyPr>
                      </wps:wsp>
                      <wps:wsp>
                        <wps:cNvPr id="14473" name="AutoShape 12920"/>
                        <wps:cNvCnPr>
                          <a:cxnSpLocks noChangeShapeType="1"/>
                        </wps:cNvCnPr>
                        <wps:spPr bwMode="auto">
                          <a:xfrm>
                            <a:off x="7536" y="15175"/>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74" name="AutoShape 12921"/>
                        <wps:cNvCnPr>
                          <a:cxnSpLocks noChangeShapeType="1"/>
                        </wps:cNvCnPr>
                        <wps:spPr bwMode="auto">
                          <a:xfrm>
                            <a:off x="5205" y="4893"/>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75" name="AutoShape 12922"/>
                        <wps:cNvCnPr>
                          <a:cxnSpLocks noChangeShapeType="1"/>
                        </wps:cNvCnPr>
                        <wps:spPr bwMode="auto">
                          <a:xfrm>
                            <a:off x="5334" y="4597"/>
                            <a:ext cx="0" cy="147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76" name="Text Box 12923"/>
                        <wps:cNvSpPr txBox="1">
                          <a:spLocks noChangeArrowheads="1"/>
                        </wps:cNvSpPr>
                        <wps:spPr bwMode="auto">
                          <a:xfrm>
                            <a:off x="5687" y="4694"/>
                            <a:ext cx="4319" cy="3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4F5F38" w:rsidRDefault="00862F6C" w:rsidP="008569ED">
                              <w:pPr>
                                <w:rPr>
                                  <w:rFonts w:asciiTheme="majorHAnsi" w:hAnsiTheme="majorHAnsi" w:cstheme="majorHAnsi"/>
                                  <w:szCs w:val="20"/>
                                </w:rPr>
                              </w:pPr>
                              <w:r w:rsidRPr="004F5F38">
                                <w:rPr>
                                  <w:rFonts w:asciiTheme="majorHAnsi" w:hAnsiTheme="majorHAnsi" w:cstheme="majorHAnsi"/>
                                  <w:szCs w:val="20"/>
                                </w:rPr>
                                <w:t xml:space="preserve">Start </w:t>
                              </w:r>
                              <w:r>
                                <w:rPr>
                                  <w:rFonts w:asciiTheme="majorHAnsi" w:hAnsiTheme="majorHAnsi" w:cstheme="majorHAnsi"/>
                                  <w:szCs w:val="20"/>
                                </w:rPr>
                                <w:t>Cooling Magnet</w:t>
                              </w:r>
                              <w:r w:rsidRPr="004F5F38">
                                <w:rPr>
                                  <w:rFonts w:asciiTheme="majorHAnsi" w:hAnsiTheme="majorHAnsi" w:cstheme="majorHAnsi"/>
                                  <w:szCs w:val="20"/>
                                </w:rPr>
                                <w:t xml:space="preserve"> &amp; (S1</w:t>
                              </w:r>
                              <w:r>
                                <w:rPr>
                                  <w:rFonts w:asciiTheme="majorHAnsi" w:hAnsiTheme="majorHAnsi" w:cstheme="majorHAnsi"/>
                                  <w:szCs w:val="20"/>
                                </w:rPr>
                                <w:t>5</w:t>
                              </w:r>
                              <w:r w:rsidRPr="004F5F38">
                                <w:rPr>
                                  <w:rFonts w:asciiTheme="majorHAnsi" w:hAnsiTheme="majorHAnsi" w:cstheme="majorHAnsi"/>
                                  <w:szCs w:val="20"/>
                                </w:rPr>
                                <w:t xml:space="preserve"> &amp;S1</w:t>
                              </w:r>
                              <w:r>
                                <w:rPr>
                                  <w:rFonts w:asciiTheme="majorHAnsi" w:hAnsiTheme="majorHAnsi" w:cstheme="majorHAnsi"/>
                                  <w:szCs w:val="20"/>
                                </w:rPr>
                                <w:t>6</w:t>
                              </w:r>
                              <w:r w:rsidRPr="004F5F38">
                                <w:rPr>
                                  <w:rFonts w:asciiTheme="majorHAnsi" w:hAnsiTheme="majorHAnsi" w:cstheme="majorHAnsi"/>
                                  <w:szCs w:val="20"/>
                                </w:rPr>
                                <w:t xml:space="preserve">) stopped </w:t>
                              </w:r>
                            </w:p>
                          </w:txbxContent>
                        </wps:txbx>
                        <wps:bodyPr rot="0" vert="horz" wrap="square" lIns="91440" tIns="45720" rIns="91440" bIns="45720" anchor="t" anchorCtr="0" upright="1">
                          <a:noAutofit/>
                        </wps:bodyPr>
                      </wps:wsp>
                      <wps:wsp>
                        <wps:cNvPr id="14477" name="Rectangle 12924"/>
                        <wps:cNvSpPr>
                          <a:spLocks noChangeArrowheads="1"/>
                        </wps:cNvSpPr>
                        <wps:spPr bwMode="auto">
                          <a:xfrm>
                            <a:off x="2107" y="6439"/>
                            <a:ext cx="2498" cy="891"/>
                          </a:xfrm>
                          <a:prstGeom prst="rect">
                            <a:avLst/>
                          </a:prstGeom>
                          <a:solidFill>
                            <a:srgbClr val="FFFFFF"/>
                          </a:solidFill>
                          <a:ln w="9525">
                            <a:solidFill>
                              <a:srgbClr val="000000"/>
                            </a:solidFill>
                            <a:miter lim="800000"/>
                            <a:headEnd/>
                            <a:tailEnd/>
                          </a:ln>
                        </wps:spPr>
                        <wps:txbx>
                          <w:txbxContent>
                            <w:p w:rsidR="00862F6C" w:rsidRPr="004F5F38" w:rsidRDefault="00862F6C" w:rsidP="008569ED">
                              <w:pPr>
                                <w:spacing w:before="40"/>
                                <w:jc w:val="center"/>
                                <w:rPr>
                                  <w:rFonts w:asciiTheme="majorHAnsi" w:hAnsiTheme="majorHAnsi" w:cstheme="majorHAnsi"/>
                                  <w:szCs w:val="20"/>
                                </w:rPr>
                              </w:pPr>
                              <w:r w:rsidRPr="004F5F38">
                                <w:rPr>
                                  <w:rFonts w:asciiTheme="majorHAnsi" w:hAnsiTheme="majorHAnsi" w:cstheme="majorHAnsi"/>
                                  <w:szCs w:val="20"/>
                                </w:rPr>
                                <w:t xml:space="preserve">The </w:t>
                              </w:r>
                              <w:r>
                                <w:rPr>
                                  <w:rFonts w:asciiTheme="majorHAnsi" w:hAnsiTheme="majorHAnsi" w:cstheme="majorHAnsi"/>
                                  <w:szCs w:val="20"/>
                                </w:rPr>
                                <w:t>HX683</w:t>
                              </w:r>
                              <w:r w:rsidRPr="004F5F38">
                                <w:rPr>
                                  <w:rFonts w:asciiTheme="majorHAnsi" w:hAnsiTheme="majorHAnsi" w:cstheme="majorHAnsi"/>
                                  <w:szCs w:val="20"/>
                                </w:rPr>
                                <w:t xml:space="preserve"> is not filled,</w:t>
                              </w:r>
                            </w:p>
                            <w:p w:rsidR="00862F6C" w:rsidRPr="00C97C66" w:rsidRDefault="00862F6C" w:rsidP="008569ED">
                              <w:pPr>
                                <w:jc w:val="center"/>
                                <w:rPr>
                                  <w:rFonts w:asciiTheme="majorHAnsi" w:hAnsiTheme="majorHAnsi" w:cstheme="majorHAnsi"/>
                                  <w:szCs w:val="20"/>
                                  <w:lang w:val="fr-FR"/>
                                </w:rPr>
                              </w:pPr>
                              <w:r>
                                <w:rPr>
                                  <w:rFonts w:asciiTheme="majorHAnsi" w:hAnsiTheme="majorHAnsi" w:cstheme="majorHAnsi"/>
                                  <w:szCs w:val="20"/>
                                </w:rPr>
                                <w:t>“Do you want continue?”</w:t>
                              </w:r>
                            </w:p>
                          </w:txbxContent>
                        </wps:txbx>
                        <wps:bodyPr rot="0" vert="horz" wrap="square" lIns="91440" tIns="45720" rIns="91440" bIns="45720" anchor="t" anchorCtr="0" upright="1">
                          <a:noAutofit/>
                        </wps:bodyPr>
                      </wps:wsp>
                      <wps:wsp>
                        <wps:cNvPr id="14478" name="Text Box 12925"/>
                        <wps:cNvSpPr txBox="1">
                          <a:spLocks noChangeArrowheads="1"/>
                        </wps:cNvSpPr>
                        <wps:spPr bwMode="auto">
                          <a:xfrm>
                            <a:off x="1911" y="7325"/>
                            <a:ext cx="585"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8569ED">
                              <w:pPr>
                                <w:rPr>
                                  <w:rFonts w:asciiTheme="majorHAnsi" w:hAnsiTheme="majorHAnsi" w:cstheme="majorHAnsi"/>
                                  <w:szCs w:val="20"/>
                                  <w:lang w:val="fr-FR"/>
                                </w:rPr>
                              </w:pPr>
                              <w:r>
                                <w:rPr>
                                  <w:rFonts w:asciiTheme="majorHAnsi" w:hAnsiTheme="majorHAnsi" w:cstheme="majorHAnsi"/>
                                  <w:szCs w:val="20"/>
                                  <w:lang w:val="fr-FR"/>
                                </w:rPr>
                                <w:t>No</w:t>
                              </w:r>
                            </w:p>
                          </w:txbxContent>
                        </wps:txbx>
                        <wps:bodyPr rot="0" vert="horz" wrap="square" lIns="91440" tIns="45720" rIns="91440" bIns="45720" anchor="t" anchorCtr="0" upright="1">
                          <a:noAutofit/>
                        </wps:bodyPr>
                      </wps:wsp>
                      <wps:wsp>
                        <wps:cNvPr id="14479" name="AutoShape 12926"/>
                        <wps:cNvCnPr>
                          <a:cxnSpLocks noChangeShapeType="1"/>
                        </wps:cNvCnPr>
                        <wps:spPr bwMode="auto">
                          <a:xfrm rot="-5400000">
                            <a:off x="2250" y="765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80" name="AutoShape 12928"/>
                        <wps:cNvCnPr>
                          <a:cxnSpLocks noChangeShapeType="1"/>
                        </wps:cNvCnPr>
                        <wps:spPr bwMode="auto">
                          <a:xfrm>
                            <a:off x="1751" y="7667"/>
                            <a:ext cx="36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81" name="Text Box 12929"/>
                        <wps:cNvSpPr txBox="1">
                          <a:spLocks noChangeArrowheads="1"/>
                        </wps:cNvSpPr>
                        <wps:spPr bwMode="auto">
                          <a:xfrm>
                            <a:off x="3105" y="7308"/>
                            <a:ext cx="1195"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8569ED">
                              <w:pPr>
                                <w:rPr>
                                  <w:rFonts w:asciiTheme="majorHAnsi" w:hAnsiTheme="majorHAnsi" w:cstheme="majorHAnsi"/>
                                  <w:szCs w:val="20"/>
                                  <w:lang w:val="fr-FR"/>
                                </w:rPr>
                              </w:pPr>
                              <w:r>
                                <w:rPr>
                                  <w:rFonts w:asciiTheme="majorHAnsi" w:hAnsiTheme="majorHAnsi" w:cstheme="majorHAnsi"/>
                                  <w:szCs w:val="20"/>
                                  <w:lang w:val="fr-FR"/>
                                </w:rPr>
                                <w:t>Yes</w:t>
                              </w:r>
                            </w:p>
                          </w:txbxContent>
                        </wps:txbx>
                        <wps:bodyPr rot="0" vert="horz" wrap="square" lIns="91440" tIns="45720" rIns="91440" bIns="45720" anchor="t" anchorCtr="0" upright="1">
                          <a:noAutofit/>
                        </wps:bodyPr>
                      </wps:wsp>
                      <wps:wsp>
                        <wps:cNvPr id="14482" name="AutoShape 12930"/>
                        <wps:cNvCnPr>
                          <a:cxnSpLocks noChangeShapeType="1"/>
                        </wps:cNvCnPr>
                        <wps:spPr bwMode="auto">
                          <a:xfrm>
                            <a:off x="3074" y="7558"/>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83" name="AutoShape 12931"/>
                        <wps:cNvCnPr>
                          <a:cxnSpLocks noChangeShapeType="1"/>
                        </wps:cNvCnPr>
                        <wps:spPr bwMode="auto">
                          <a:xfrm>
                            <a:off x="1748" y="4258"/>
                            <a:ext cx="0" cy="3402"/>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4484" name="Rectangle 12932"/>
                        <wps:cNvSpPr>
                          <a:spLocks noChangeArrowheads="1"/>
                        </wps:cNvSpPr>
                        <wps:spPr bwMode="auto">
                          <a:xfrm>
                            <a:off x="4724" y="3924"/>
                            <a:ext cx="1224" cy="719"/>
                          </a:xfrm>
                          <a:prstGeom prst="rect">
                            <a:avLst/>
                          </a:prstGeom>
                          <a:solidFill>
                            <a:srgbClr val="FFFFFF"/>
                          </a:solidFill>
                          <a:ln w="9525">
                            <a:solidFill>
                              <a:srgbClr val="000000"/>
                            </a:solidFill>
                            <a:miter lim="800000"/>
                            <a:headEnd/>
                            <a:tailEnd/>
                          </a:ln>
                        </wps:spPr>
                        <wps:txbx>
                          <w:txbxContent>
                            <w:p w:rsidR="00862F6C" w:rsidRPr="00324FB4" w:rsidRDefault="00862F6C" w:rsidP="008569ED">
                              <w:pPr>
                                <w:spacing w:before="120"/>
                                <w:jc w:val="center"/>
                                <w:rPr>
                                  <w:rFonts w:asciiTheme="majorHAnsi" w:hAnsiTheme="majorHAnsi" w:cstheme="majorHAnsi"/>
                                  <w:szCs w:val="20"/>
                                  <w:lang w:val="fr-FR"/>
                                </w:rPr>
                              </w:pPr>
                              <w:r>
                                <w:rPr>
                                  <w:rFonts w:asciiTheme="majorHAnsi" w:hAnsiTheme="majorHAnsi" w:cstheme="majorHAnsi"/>
                                  <w:szCs w:val="20"/>
                                  <w:lang w:val="fr-FR"/>
                                </w:rPr>
                                <w:t>Stop</w:t>
                              </w:r>
                            </w:p>
                          </w:txbxContent>
                        </wps:txbx>
                        <wps:bodyPr rot="0" vert="horz" wrap="square" lIns="91440" tIns="45720" rIns="91440" bIns="45720" anchor="t" anchorCtr="0" upright="1">
                          <a:noAutofit/>
                        </wps:bodyPr>
                      </wps:wsp>
                      <wps:wsp>
                        <wps:cNvPr id="14485" name="AutoShape 12933"/>
                        <wps:cNvCnPr>
                          <a:cxnSpLocks noChangeShapeType="1"/>
                        </wps:cNvCnPr>
                        <wps:spPr bwMode="auto">
                          <a:xfrm>
                            <a:off x="700" y="4225"/>
                            <a:ext cx="0" cy="113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86" name="AutoShape 12934"/>
                        <wps:cNvCnPr>
                          <a:cxnSpLocks noChangeShapeType="1"/>
                        </wps:cNvCnPr>
                        <wps:spPr bwMode="auto">
                          <a:xfrm>
                            <a:off x="4132" y="5411"/>
                            <a:ext cx="79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87" name="AutoShape 12935"/>
                        <wps:cNvCnPr>
                          <a:cxnSpLocks noChangeShapeType="1"/>
                        </wps:cNvCnPr>
                        <wps:spPr bwMode="auto">
                          <a:xfrm>
                            <a:off x="4610" y="5291"/>
                            <a:ext cx="0" cy="24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88" name="AutoShape 12936"/>
                        <wps:cNvCnPr>
                          <a:cxnSpLocks noChangeShapeType="1"/>
                        </wps:cNvCnPr>
                        <wps:spPr bwMode="auto">
                          <a:xfrm>
                            <a:off x="4132" y="4273"/>
                            <a:ext cx="0" cy="1134"/>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4489" name="Text Box 12937"/>
                        <wps:cNvSpPr txBox="1">
                          <a:spLocks noChangeArrowheads="1"/>
                        </wps:cNvSpPr>
                        <wps:spPr bwMode="auto">
                          <a:xfrm>
                            <a:off x="4256" y="4963"/>
                            <a:ext cx="570"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8569ED">
                              <w:pPr>
                                <w:rPr>
                                  <w:rFonts w:asciiTheme="majorHAnsi" w:hAnsiTheme="majorHAnsi" w:cstheme="majorHAnsi"/>
                                  <w:szCs w:val="20"/>
                                  <w:lang w:val="fr-FR"/>
                                </w:rPr>
                              </w:pPr>
                              <w:r>
                                <w:rPr>
                                  <w:rFonts w:asciiTheme="majorHAnsi" w:hAnsiTheme="majorHAnsi" w:cstheme="majorHAnsi"/>
                                  <w:szCs w:val="20"/>
                                  <w:lang w:val="fr-FR"/>
                                </w:rPr>
                                <w:t>No</w:t>
                              </w:r>
                            </w:p>
                          </w:txbxContent>
                        </wps:txbx>
                        <wps:bodyPr rot="0" vert="horz" wrap="square" lIns="91440" tIns="45720" rIns="91440" bIns="45720" anchor="t" anchorCtr="0" upright="1">
                          <a:noAutofit/>
                        </wps:bodyPr>
                      </wps:wsp>
                      <wps:wsp>
                        <wps:cNvPr id="14490" name="AutoShape 12938"/>
                        <wps:cNvCnPr>
                          <a:cxnSpLocks noChangeShapeType="1"/>
                        </wps:cNvCnPr>
                        <wps:spPr bwMode="auto">
                          <a:xfrm>
                            <a:off x="5376" y="6320"/>
                            <a:ext cx="1757"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491" name="AutoShape 12939"/>
                        <wps:cNvCnPr>
                          <a:cxnSpLocks noChangeShapeType="1"/>
                        </wps:cNvCnPr>
                        <wps:spPr bwMode="auto">
                          <a:xfrm flipV="1">
                            <a:off x="5391" y="6317"/>
                            <a:ext cx="0" cy="136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92" name="Rectangle 12940"/>
                        <wps:cNvSpPr>
                          <a:spLocks noChangeArrowheads="1"/>
                        </wps:cNvSpPr>
                        <wps:spPr bwMode="auto">
                          <a:xfrm>
                            <a:off x="5684" y="12414"/>
                            <a:ext cx="1743" cy="907"/>
                          </a:xfrm>
                          <a:prstGeom prst="rect">
                            <a:avLst/>
                          </a:prstGeom>
                          <a:solidFill>
                            <a:srgbClr val="FFFFFF"/>
                          </a:solidFill>
                          <a:ln w="9525">
                            <a:solidFill>
                              <a:srgbClr val="000000"/>
                            </a:solidFill>
                            <a:miter lim="800000"/>
                            <a:headEnd/>
                            <a:tailEnd/>
                          </a:ln>
                        </wps:spPr>
                        <wps:txbx>
                          <w:txbxContent>
                            <w:p w:rsidR="00862F6C" w:rsidRPr="00B82EEA" w:rsidRDefault="00862F6C" w:rsidP="008569ED">
                              <w:pPr>
                                <w:jc w:val="center"/>
                                <w:rPr>
                                  <w:rFonts w:asciiTheme="majorHAnsi" w:hAnsiTheme="majorHAnsi" w:cstheme="majorHAnsi"/>
                                  <w:szCs w:val="20"/>
                                </w:rPr>
                              </w:pPr>
                              <w:r>
                                <w:rPr>
                                  <w:rFonts w:asciiTheme="majorHAnsi" w:hAnsiTheme="majorHAnsi" w:cstheme="majorHAnsi"/>
                                  <w:szCs w:val="20"/>
                                </w:rPr>
                                <w:t>P</w:t>
                              </w:r>
                              <w:r w:rsidRPr="00B82EEA">
                                <w:rPr>
                                  <w:rFonts w:asciiTheme="majorHAnsi" w:hAnsiTheme="majorHAnsi" w:cstheme="majorHAnsi"/>
                                  <w:szCs w:val="20"/>
                                </w:rPr>
                                <w:t xml:space="preserve">umping </w:t>
                              </w:r>
                              <w:r>
                                <w:rPr>
                                  <w:rFonts w:asciiTheme="majorHAnsi" w:hAnsiTheme="majorHAnsi" w:cstheme="majorHAnsi"/>
                                  <w:szCs w:val="20"/>
                                </w:rPr>
                                <w:t>HX683</w:t>
                              </w:r>
                            </w:p>
                          </w:txbxContent>
                        </wps:txbx>
                        <wps:bodyPr rot="0" vert="horz" wrap="square" lIns="91440" tIns="45720" rIns="91440" bIns="45720" anchor="t" anchorCtr="0" upright="1">
                          <a:noAutofit/>
                        </wps:bodyPr>
                      </wps:wsp>
                      <wps:wsp>
                        <wps:cNvPr id="14493" name="Text Box 12941"/>
                        <wps:cNvSpPr txBox="1">
                          <a:spLocks noChangeArrowheads="1"/>
                        </wps:cNvSpPr>
                        <wps:spPr bwMode="auto">
                          <a:xfrm>
                            <a:off x="7416" y="12414"/>
                            <a:ext cx="3007" cy="907"/>
                          </a:xfrm>
                          <a:prstGeom prst="rect">
                            <a:avLst/>
                          </a:prstGeom>
                          <a:solidFill>
                            <a:srgbClr val="FFFFFF"/>
                          </a:solidFill>
                          <a:ln w="9525">
                            <a:solidFill>
                              <a:srgbClr val="000000"/>
                            </a:solidFill>
                            <a:miter lim="800000"/>
                            <a:headEnd/>
                            <a:tailEnd/>
                          </a:ln>
                        </wps:spPr>
                        <wps:txbx>
                          <w:txbxContent>
                            <w:p w:rsidR="00862F6C" w:rsidRPr="004F5F38" w:rsidRDefault="00862F6C" w:rsidP="00730B1E">
                              <w:pPr>
                                <w:rPr>
                                  <w:rFonts w:asciiTheme="majorHAnsi" w:hAnsiTheme="majorHAnsi" w:cstheme="majorHAnsi"/>
                                  <w:szCs w:val="20"/>
                                </w:rPr>
                              </w:pPr>
                              <w:r w:rsidRPr="004F5F38">
                                <w:rPr>
                                  <w:rFonts w:asciiTheme="majorHAnsi" w:hAnsiTheme="majorHAnsi" w:cstheme="majorHAnsi"/>
                                  <w:szCs w:val="20"/>
                                </w:rPr>
                                <w:t xml:space="preserve">CV582 opening step by step </w:t>
                              </w:r>
                              <w:r>
                                <w:rPr>
                                  <w:rFonts w:asciiTheme="majorHAnsi" w:hAnsiTheme="majorHAnsi" w:cstheme="majorHAnsi"/>
                                  <w:szCs w:val="20"/>
                                </w:rPr>
                                <w:t>Cryostat-2K = true</w:t>
                              </w:r>
                            </w:p>
                            <w:p w:rsidR="00862F6C" w:rsidRPr="004F5F38" w:rsidRDefault="00862F6C" w:rsidP="008569ED">
                              <w:pPr>
                                <w:rPr>
                                  <w:rFonts w:asciiTheme="majorHAnsi" w:hAnsiTheme="majorHAnsi" w:cstheme="majorHAnsi"/>
                                  <w:b/>
                                  <w:color w:val="FF0000"/>
                                  <w:szCs w:val="20"/>
                                </w:rPr>
                              </w:pPr>
                              <w:r w:rsidRPr="004F5F38">
                                <w:rPr>
                                  <w:rFonts w:asciiTheme="majorHAnsi" w:hAnsiTheme="majorHAnsi" w:cstheme="majorHAnsi"/>
                                  <w:szCs w:val="20"/>
                                </w:rPr>
                                <w:t xml:space="preserve">FV582 opened, </w:t>
                              </w:r>
                              <w:r w:rsidRPr="004F5F38">
                                <w:rPr>
                                  <w:rFonts w:asciiTheme="majorHAnsi" w:hAnsiTheme="majorHAnsi" w:cstheme="majorHAnsi"/>
                                  <w:b/>
                                  <w:color w:val="FF0000"/>
                                  <w:szCs w:val="20"/>
                                </w:rPr>
                                <w:t>FV555 opened</w:t>
                              </w:r>
                            </w:p>
                            <w:p w:rsidR="00862F6C" w:rsidRPr="004F5F38" w:rsidRDefault="00862F6C" w:rsidP="008569ED">
                              <w:pPr>
                                <w:rPr>
                                  <w:rFonts w:asciiTheme="majorHAnsi" w:hAnsiTheme="majorHAnsi" w:cstheme="majorHAnsi"/>
                                  <w:szCs w:val="20"/>
                                </w:rPr>
                              </w:pPr>
                            </w:p>
                          </w:txbxContent>
                        </wps:txbx>
                        <wps:bodyPr rot="0" vert="horz" wrap="square" lIns="91440" tIns="45720" rIns="91440" bIns="45720" anchor="t" anchorCtr="0" upright="1">
                          <a:noAutofit/>
                        </wps:bodyPr>
                      </wps:wsp>
                      <wps:wsp>
                        <wps:cNvPr id="14494" name="Rectangle 12942"/>
                        <wps:cNvSpPr>
                          <a:spLocks noChangeArrowheads="1"/>
                        </wps:cNvSpPr>
                        <wps:spPr bwMode="auto">
                          <a:xfrm>
                            <a:off x="5684" y="13730"/>
                            <a:ext cx="1817" cy="1350"/>
                          </a:xfrm>
                          <a:prstGeom prst="rect">
                            <a:avLst/>
                          </a:prstGeom>
                          <a:solidFill>
                            <a:srgbClr val="FFFFFF"/>
                          </a:solidFill>
                          <a:ln w="9525">
                            <a:solidFill>
                              <a:srgbClr val="000000"/>
                            </a:solidFill>
                            <a:miter lim="800000"/>
                            <a:headEnd/>
                            <a:tailEnd/>
                          </a:ln>
                        </wps:spPr>
                        <wps:txbx>
                          <w:txbxContent>
                            <w:p w:rsidR="00862F6C" w:rsidRDefault="00862F6C" w:rsidP="008569ED">
                              <w:pPr>
                                <w:jc w:val="center"/>
                                <w:rPr>
                                  <w:rFonts w:asciiTheme="majorHAnsi" w:hAnsiTheme="majorHAnsi" w:cstheme="majorHAnsi"/>
                                  <w:szCs w:val="20"/>
                                </w:rPr>
                              </w:pPr>
                              <w:r>
                                <w:rPr>
                                  <w:rFonts w:asciiTheme="majorHAnsi" w:hAnsiTheme="majorHAnsi" w:cstheme="majorHAnsi"/>
                                  <w:szCs w:val="20"/>
                                </w:rPr>
                                <w:t xml:space="preserve">HX683 pressure </w:t>
                              </w:r>
                            </w:p>
                            <w:p w:rsidR="00862F6C" w:rsidRPr="00B82EEA" w:rsidRDefault="00862F6C" w:rsidP="008569ED">
                              <w:pPr>
                                <w:jc w:val="center"/>
                                <w:rPr>
                                  <w:rFonts w:asciiTheme="majorHAnsi" w:hAnsiTheme="majorHAnsi" w:cstheme="majorHAnsi"/>
                                  <w:szCs w:val="20"/>
                                </w:rPr>
                              </w:pPr>
                              <w:r>
                                <w:rPr>
                                  <w:rFonts w:asciiTheme="majorHAnsi" w:hAnsiTheme="majorHAnsi" w:cstheme="majorHAnsi"/>
                                  <w:szCs w:val="20"/>
                                </w:rPr>
                                <w:t>regulated</w:t>
                              </w:r>
                            </w:p>
                          </w:txbxContent>
                        </wps:txbx>
                        <wps:bodyPr rot="0" vert="horz" wrap="square" lIns="91440" tIns="45720" rIns="91440" bIns="45720" anchor="t" anchorCtr="0" upright="1">
                          <a:noAutofit/>
                        </wps:bodyPr>
                      </wps:wsp>
                      <wps:wsp>
                        <wps:cNvPr id="14495" name="Text Box 12943"/>
                        <wps:cNvSpPr txBox="1">
                          <a:spLocks noChangeArrowheads="1"/>
                        </wps:cNvSpPr>
                        <wps:spPr bwMode="auto">
                          <a:xfrm>
                            <a:off x="7462" y="13730"/>
                            <a:ext cx="2948" cy="1350"/>
                          </a:xfrm>
                          <a:prstGeom prst="rect">
                            <a:avLst/>
                          </a:prstGeom>
                          <a:solidFill>
                            <a:srgbClr val="FFFFFF"/>
                          </a:solidFill>
                          <a:ln w="9525">
                            <a:solidFill>
                              <a:srgbClr val="000000"/>
                            </a:solidFill>
                            <a:miter lim="800000"/>
                            <a:headEnd/>
                            <a:tailEnd/>
                          </a:ln>
                        </wps:spPr>
                        <wps:txbx>
                          <w:txbxContent>
                            <w:p w:rsidR="00862F6C" w:rsidRDefault="00862F6C" w:rsidP="008569ED">
                              <w:pPr>
                                <w:rPr>
                                  <w:rFonts w:asciiTheme="majorHAnsi" w:hAnsiTheme="majorHAnsi" w:cstheme="majorHAnsi"/>
                                  <w:szCs w:val="20"/>
                                </w:rPr>
                              </w:pPr>
                              <w:r>
                                <w:rPr>
                                  <w:rFonts w:asciiTheme="majorHAnsi" w:hAnsiTheme="majorHAnsi" w:cstheme="majorHAnsi"/>
                                  <w:szCs w:val="20"/>
                                </w:rPr>
                                <w:t>CV582 regulated</w:t>
                              </w:r>
                            </w:p>
                            <w:p w:rsidR="00862F6C" w:rsidRDefault="00862F6C" w:rsidP="008569ED">
                              <w:pPr>
                                <w:rPr>
                                  <w:rFonts w:asciiTheme="majorHAnsi" w:hAnsiTheme="majorHAnsi" w:cstheme="majorHAnsi"/>
                                  <w:szCs w:val="20"/>
                                </w:rPr>
                              </w:pPr>
                              <w:r>
                                <w:rPr>
                                  <w:rFonts w:asciiTheme="majorHAnsi" w:hAnsiTheme="majorHAnsi" w:cstheme="majorHAnsi"/>
                                  <w:szCs w:val="20"/>
                                </w:rPr>
                                <w:t>PT660=PT660setpoint OR</w:t>
                              </w:r>
                            </w:p>
                            <w:p w:rsidR="00862F6C" w:rsidRDefault="00862F6C" w:rsidP="008569ED">
                              <w:pPr>
                                <w:rPr>
                                  <w:rFonts w:asciiTheme="majorHAnsi" w:hAnsiTheme="majorHAnsi" w:cstheme="majorHAnsi"/>
                                  <w:szCs w:val="20"/>
                                </w:rPr>
                              </w:pPr>
                              <w:r>
                                <w:rPr>
                                  <w:rFonts w:asciiTheme="majorHAnsi" w:hAnsiTheme="majorHAnsi" w:cstheme="majorHAnsi"/>
                                  <w:szCs w:val="20"/>
                                </w:rPr>
                                <w:t>PT661=PT660setpoint</w:t>
                              </w:r>
                            </w:p>
                            <w:p w:rsidR="00862F6C" w:rsidRDefault="00862F6C" w:rsidP="00730B1E">
                              <w:pPr>
                                <w:rPr>
                                  <w:rFonts w:asciiTheme="majorHAnsi" w:hAnsiTheme="majorHAnsi" w:cstheme="majorHAnsi"/>
                                  <w:szCs w:val="20"/>
                                </w:rPr>
                              </w:pPr>
                              <w:r>
                                <w:rPr>
                                  <w:rFonts w:asciiTheme="majorHAnsi" w:hAnsiTheme="majorHAnsi" w:cstheme="majorHAnsi"/>
                                  <w:szCs w:val="20"/>
                                </w:rPr>
                                <w:t>Cryostat-2K = true</w:t>
                              </w:r>
                            </w:p>
                            <w:p w:rsidR="00862F6C" w:rsidRPr="004F5F38" w:rsidRDefault="00862F6C" w:rsidP="0095025F">
                              <w:pPr>
                                <w:rPr>
                                  <w:rFonts w:asciiTheme="majorHAnsi" w:hAnsiTheme="majorHAnsi" w:cstheme="majorHAnsi"/>
                                  <w:b/>
                                  <w:color w:val="FF0000"/>
                                  <w:szCs w:val="20"/>
                                </w:rPr>
                              </w:pPr>
                              <w:r w:rsidRPr="004F5F38">
                                <w:rPr>
                                  <w:rFonts w:asciiTheme="majorHAnsi" w:hAnsiTheme="majorHAnsi" w:cstheme="majorHAnsi"/>
                                  <w:szCs w:val="20"/>
                                </w:rPr>
                                <w:t xml:space="preserve">FV582 opened, </w:t>
                              </w:r>
                              <w:r w:rsidRPr="004F5F38">
                                <w:rPr>
                                  <w:rFonts w:asciiTheme="majorHAnsi" w:hAnsiTheme="majorHAnsi" w:cstheme="majorHAnsi"/>
                                  <w:b/>
                                  <w:color w:val="FF0000"/>
                                  <w:szCs w:val="20"/>
                                </w:rPr>
                                <w:t>FV555 opened</w:t>
                              </w:r>
                            </w:p>
                            <w:p w:rsidR="00862F6C" w:rsidRPr="004F5F38" w:rsidRDefault="00862F6C" w:rsidP="00730B1E">
                              <w:pPr>
                                <w:rPr>
                                  <w:rFonts w:asciiTheme="majorHAnsi" w:hAnsiTheme="majorHAnsi" w:cstheme="majorHAnsi"/>
                                  <w:szCs w:val="20"/>
                                </w:rPr>
                              </w:pPr>
                            </w:p>
                            <w:p w:rsidR="00862F6C" w:rsidRDefault="00862F6C" w:rsidP="008569ED">
                              <w:pPr>
                                <w:rPr>
                                  <w:rFonts w:asciiTheme="majorHAnsi" w:hAnsiTheme="majorHAnsi" w:cstheme="majorHAnsi"/>
                                  <w:szCs w:val="20"/>
                                </w:rPr>
                              </w:pPr>
                            </w:p>
                            <w:p w:rsidR="00862F6C" w:rsidRPr="00995CD1" w:rsidRDefault="00862F6C" w:rsidP="008569ED">
                              <w:pPr>
                                <w:rPr>
                                  <w:rFonts w:asciiTheme="majorHAnsi" w:hAnsiTheme="majorHAnsi" w:cstheme="majorHAnsi"/>
                                  <w:b/>
                                  <w:color w:val="FF0000"/>
                                  <w:szCs w:val="20"/>
                                </w:rPr>
                              </w:pPr>
                              <w:r w:rsidRPr="00B82EEA">
                                <w:rPr>
                                  <w:rFonts w:asciiTheme="majorHAnsi" w:hAnsiTheme="majorHAnsi" w:cstheme="majorHAnsi"/>
                                  <w:szCs w:val="20"/>
                                </w:rPr>
                                <w:t>FV58</w:t>
                              </w:r>
                              <w:r>
                                <w:rPr>
                                  <w:rFonts w:asciiTheme="majorHAnsi" w:hAnsiTheme="majorHAnsi" w:cstheme="majorHAnsi"/>
                                  <w:szCs w:val="20"/>
                                </w:rPr>
                                <w:t xml:space="preserve">2 opened, </w:t>
                              </w: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txbxContent>
                        </wps:txbx>
                        <wps:bodyPr rot="0" vert="horz" wrap="square" lIns="91440" tIns="45720" rIns="91440" bIns="45720" anchor="t" anchorCtr="0" upright="1">
                          <a:noAutofit/>
                        </wps:bodyPr>
                      </wps:wsp>
                      <wps:wsp>
                        <wps:cNvPr id="14496" name="Rectangle 12944"/>
                        <wps:cNvSpPr>
                          <a:spLocks noChangeArrowheads="1"/>
                        </wps:cNvSpPr>
                        <wps:spPr bwMode="auto">
                          <a:xfrm>
                            <a:off x="5671" y="9919"/>
                            <a:ext cx="1756" cy="676"/>
                          </a:xfrm>
                          <a:prstGeom prst="rect">
                            <a:avLst/>
                          </a:prstGeom>
                          <a:solidFill>
                            <a:srgbClr val="FFFFFF"/>
                          </a:solidFill>
                          <a:ln w="9525">
                            <a:solidFill>
                              <a:srgbClr val="000000"/>
                            </a:solidFill>
                            <a:miter lim="800000"/>
                            <a:headEnd/>
                            <a:tailEnd/>
                          </a:ln>
                        </wps:spPr>
                        <wps:txbx>
                          <w:txbxContent>
                            <w:p w:rsidR="00862F6C" w:rsidRPr="00B82EEA" w:rsidRDefault="00862F6C" w:rsidP="008569ED">
                              <w:pPr>
                                <w:jc w:val="center"/>
                                <w:rPr>
                                  <w:rFonts w:asciiTheme="majorHAnsi" w:hAnsiTheme="majorHAnsi" w:cstheme="majorHAnsi"/>
                                  <w:szCs w:val="20"/>
                                </w:rPr>
                              </w:pPr>
                              <w:r w:rsidRPr="00B82EEA">
                                <w:rPr>
                                  <w:rFonts w:asciiTheme="majorHAnsi" w:hAnsiTheme="majorHAnsi" w:cstheme="majorHAnsi"/>
                                  <w:szCs w:val="20"/>
                                </w:rPr>
                                <w:t xml:space="preserve">Isolating 2K </w:t>
                              </w:r>
                              <w:r>
                                <w:rPr>
                                  <w:rFonts w:asciiTheme="majorHAnsi" w:hAnsiTheme="majorHAnsi" w:cstheme="majorHAnsi"/>
                                  <w:szCs w:val="20"/>
                                </w:rPr>
                                <w:t>circuit</w:t>
                              </w:r>
                            </w:p>
                          </w:txbxContent>
                        </wps:txbx>
                        <wps:bodyPr rot="0" vert="horz" wrap="square" lIns="91440" tIns="45720" rIns="91440" bIns="45720" anchor="t" anchorCtr="0" upright="1">
                          <a:noAutofit/>
                        </wps:bodyPr>
                      </wps:wsp>
                      <wps:wsp>
                        <wps:cNvPr id="14497" name="Text Box 12945"/>
                        <wps:cNvSpPr txBox="1">
                          <a:spLocks noChangeArrowheads="1"/>
                        </wps:cNvSpPr>
                        <wps:spPr bwMode="auto">
                          <a:xfrm>
                            <a:off x="7402" y="9919"/>
                            <a:ext cx="3759" cy="676"/>
                          </a:xfrm>
                          <a:prstGeom prst="rect">
                            <a:avLst/>
                          </a:prstGeom>
                          <a:solidFill>
                            <a:srgbClr val="FFFFFF"/>
                          </a:solidFill>
                          <a:ln w="9525">
                            <a:solidFill>
                              <a:srgbClr val="000000"/>
                            </a:solidFill>
                            <a:miter lim="800000"/>
                            <a:headEnd/>
                            <a:tailEnd/>
                          </a:ln>
                        </wps:spPr>
                        <wps:txbx>
                          <w:txbxContent>
                            <w:p w:rsidR="00862F6C" w:rsidRDefault="00862F6C" w:rsidP="008569ED">
                              <w:pPr>
                                <w:rPr>
                                  <w:rFonts w:asciiTheme="majorHAnsi" w:hAnsiTheme="majorHAnsi" w:cstheme="majorHAnsi"/>
                                  <w:szCs w:val="20"/>
                                </w:rPr>
                              </w:pPr>
                              <w:r w:rsidRPr="00B82EEA">
                                <w:rPr>
                                  <w:rFonts w:asciiTheme="majorHAnsi" w:hAnsiTheme="majorHAnsi" w:cstheme="majorHAnsi"/>
                                  <w:szCs w:val="20"/>
                                </w:rPr>
                                <w:t>CV581 closing with slope</w:t>
                              </w:r>
                            </w:p>
                            <w:p w:rsidR="00862F6C" w:rsidRPr="00B82EEA" w:rsidRDefault="00862F6C" w:rsidP="008569ED">
                              <w:pPr>
                                <w:rPr>
                                  <w:rFonts w:asciiTheme="majorHAnsi" w:hAnsiTheme="majorHAnsi" w:cstheme="majorHAnsi"/>
                                  <w:szCs w:val="20"/>
                                </w:rPr>
                              </w:pP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txbxContent>
                        </wps:txbx>
                        <wps:bodyPr rot="0" vert="horz" wrap="square" lIns="91440" tIns="45720" rIns="91440" bIns="45720" anchor="t" anchorCtr="0" upright="1">
                          <a:noAutofit/>
                        </wps:bodyPr>
                      </wps:wsp>
                      <wps:wsp>
                        <wps:cNvPr id="14498" name="Rectangle 12946"/>
                        <wps:cNvSpPr>
                          <a:spLocks noChangeArrowheads="1"/>
                        </wps:cNvSpPr>
                        <wps:spPr bwMode="auto">
                          <a:xfrm>
                            <a:off x="5674" y="10932"/>
                            <a:ext cx="1758" cy="907"/>
                          </a:xfrm>
                          <a:prstGeom prst="rect">
                            <a:avLst/>
                          </a:prstGeom>
                          <a:solidFill>
                            <a:srgbClr val="FFFFFF"/>
                          </a:solidFill>
                          <a:ln w="9525">
                            <a:solidFill>
                              <a:srgbClr val="000000"/>
                            </a:solidFill>
                            <a:miter lim="800000"/>
                            <a:headEnd/>
                            <a:tailEnd/>
                          </a:ln>
                        </wps:spPr>
                        <wps:txbx>
                          <w:txbxContent>
                            <w:p w:rsidR="00862F6C" w:rsidRPr="00B82EEA" w:rsidRDefault="00862F6C" w:rsidP="008569ED">
                              <w:pPr>
                                <w:jc w:val="center"/>
                                <w:rPr>
                                  <w:rFonts w:asciiTheme="majorHAnsi" w:hAnsiTheme="majorHAnsi" w:cstheme="majorHAnsi"/>
                                  <w:szCs w:val="20"/>
                                </w:rPr>
                              </w:pPr>
                              <w:r w:rsidRPr="00B82EEA">
                                <w:rPr>
                                  <w:rFonts w:asciiTheme="majorHAnsi" w:hAnsiTheme="majorHAnsi" w:cstheme="majorHAnsi"/>
                                  <w:szCs w:val="20"/>
                                </w:rPr>
                                <w:t>2K circuit closed</w:t>
                              </w:r>
                            </w:p>
                          </w:txbxContent>
                        </wps:txbx>
                        <wps:bodyPr rot="0" vert="horz" wrap="square" lIns="91440" tIns="45720" rIns="91440" bIns="45720" anchor="t" anchorCtr="0" upright="1">
                          <a:noAutofit/>
                        </wps:bodyPr>
                      </wps:wsp>
                      <wps:wsp>
                        <wps:cNvPr id="14499" name="Text Box 12947"/>
                        <wps:cNvSpPr txBox="1">
                          <a:spLocks noChangeArrowheads="1"/>
                        </wps:cNvSpPr>
                        <wps:spPr bwMode="auto">
                          <a:xfrm>
                            <a:off x="7382" y="8494"/>
                            <a:ext cx="4036" cy="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F6CB8" w:rsidRDefault="00862F6C" w:rsidP="008569ED">
                              <w:pPr>
                                <w:rPr>
                                  <w:rFonts w:asciiTheme="majorHAnsi" w:hAnsiTheme="majorHAnsi" w:cstheme="majorHAnsi"/>
                                  <w:szCs w:val="20"/>
                                </w:rPr>
                              </w:pPr>
                              <w:r w:rsidRPr="00FF6CB8">
                                <w:rPr>
                                  <w:rFonts w:asciiTheme="majorHAnsi" w:hAnsiTheme="majorHAnsi" w:cstheme="majorHAnsi"/>
                                  <w:noProof/>
                                  <w:szCs w:val="20"/>
                                  <w:lang w:eastAsia="fr-FR"/>
                                </w:rPr>
                                <w:t>FV554 closed &amp; FV555 o</w:t>
                              </w:r>
                              <w:r>
                                <w:rPr>
                                  <w:rFonts w:asciiTheme="majorHAnsi" w:hAnsiTheme="majorHAnsi" w:cstheme="majorHAnsi"/>
                                  <w:noProof/>
                                  <w:szCs w:val="20"/>
                                  <w:lang w:eastAsia="fr-FR"/>
                                </w:rPr>
                                <w:t>pen</w:t>
                              </w:r>
                            </w:p>
                          </w:txbxContent>
                        </wps:txbx>
                        <wps:bodyPr rot="0" vert="horz" wrap="square" lIns="91440" tIns="45720" rIns="91440" bIns="45720" anchor="t" anchorCtr="0" upright="1">
                          <a:noAutofit/>
                        </wps:bodyPr>
                      </wps:wsp>
                      <wps:wsp>
                        <wps:cNvPr id="14500" name="AutoShape 12948"/>
                        <wps:cNvCnPr>
                          <a:cxnSpLocks noChangeShapeType="1"/>
                        </wps:cNvCnPr>
                        <wps:spPr bwMode="auto">
                          <a:xfrm>
                            <a:off x="7065" y="776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01" name="Text Box 12949"/>
                        <wps:cNvSpPr txBox="1">
                          <a:spLocks noChangeArrowheads="1"/>
                        </wps:cNvSpPr>
                        <wps:spPr bwMode="auto">
                          <a:xfrm>
                            <a:off x="7312" y="7565"/>
                            <a:ext cx="1811"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8569ED">
                              <w:pPr>
                                <w:rPr>
                                  <w:rFonts w:asciiTheme="majorHAnsi" w:hAnsiTheme="majorHAnsi" w:cstheme="majorHAnsi"/>
                                  <w:szCs w:val="20"/>
                                </w:rPr>
                              </w:pPr>
                              <w:r>
                                <w:rPr>
                                  <w:rFonts w:asciiTheme="majorHAnsi" w:hAnsiTheme="majorHAnsi" w:cstheme="majorHAnsi"/>
                                  <w:szCs w:val="20"/>
                                </w:rPr>
                                <w:t>CV581 opened</w:t>
                              </w:r>
                              <w:r w:rsidRPr="00B82EEA">
                                <w:rPr>
                                  <w:rFonts w:asciiTheme="majorHAnsi" w:hAnsiTheme="majorHAnsi" w:cstheme="majorHAnsi"/>
                                  <w:noProof/>
                                  <w:szCs w:val="20"/>
                                  <w:lang w:val="sv-SE" w:eastAsia="sv-SE"/>
                                </w:rPr>
                                <w:drawing>
                                  <wp:inline distT="0" distB="0" distL="0" distR="0">
                                    <wp:extent cx="967105" cy="175837"/>
                                    <wp:effectExtent l="25400" t="0" r="0" b="0"/>
                                    <wp:docPr id="181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967105" cy="17583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wps:wsp>
                        <wps:cNvPr id="14502" name="AutoShape 12950"/>
                        <wps:cNvCnPr>
                          <a:cxnSpLocks noChangeShapeType="1"/>
                        </wps:cNvCnPr>
                        <wps:spPr bwMode="auto">
                          <a:xfrm>
                            <a:off x="7055" y="873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03" name="Text Box 12951"/>
                        <wps:cNvSpPr txBox="1">
                          <a:spLocks noChangeArrowheads="1"/>
                        </wps:cNvSpPr>
                        <wps:spPr bwMode="auto">
                          <a:xfrm>
                            <a:off x="7431" y="11876"/>
                            <a:ext cx="2926" cy="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8569ED">
                              <w:pPr>
                                <w:rPr>
                                  <w:rFonts w:asciiTheme="majorHAnsi" w:hAnsiTheme="majorHAnsi" w:cstheme="majorHAnsi"/>
                                  <w:szCs w:val="20"/>
                                  <w:lang w:val="fr-FR"/>
                                </w:rPr>
                              </w:pPr>
                              <w:r>
                                <w:rPr>
                                  <w:rFonts w:asciiTheme="majorHAnsi" w:hAnsiTheme="majorHAnsi" w:cstheme="majorHAnsi"/>
                                  <w:szCs w:val="20"/>
                                  <w:lang w:val="fr-FR"/>
                                </w:rPr>
                                <w:t>FV581 &amp; FV584 closed</w:t>
                              </w:r>
                            </w:p>
                          </w:txbxContent>
                        </wps:txbx>
                        <wps:bodyPr rot="0" vert="horz" wrap="square" lIns="91440" tIns="45720" rIns="91440" bIns="45720" anchor="t" anchorCtr="0" upright="1">
                          <a:noAutofit/>
                        </wps:bodyPr>
                      </wps:wsp>
                      <wps:wsp>
                        <wps:cNvPr id="14504" name="AutoShape 12952"/>
                        <wps:cNvCnPr>
                          <a:cxnSpLocks noChangeShapeType="1"/>
                        </wps:cNvCnPr>
                        <wps:spPr bwMode="auto">
                          <a:xfrm flipV="1">
                            <a:off x="7069" y="1213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05" name="Text Box 12953"/>
                        <wps:cNvSpPr txBox="1">
                          <a:spLocks noChangeArrowheads="1"/>
                        </wps:cNvSpPr>
                        <wps:spPr bwMode="auto">
                          <a:xfrm>
                            <a:off x="7406" y="10932"/>
                            <a:ext cx="3802" cy="907"/>
                          </a:xfrm>
                          <a:prstGeom prst="rect">
                            <a:avLst/>
                          </a:prstGeom>
                          <a:solidFill>
                            <a:srgbClr val="FFFFFF"/>
                          </a:solidFill>
                          <a:ln w="9525">
                            <a:solidFill>
                              <a:srgbClr val="000000"/>
                            </a:solidFill>
                            <a:miter lim="800000"/>
                            <a:headEnd/>
                            <a:tailEnd/>
                          </a:ln>
                        </wps:spPr>
                        <wps:txbx>
                          <w:txbxContent>
                            <w:p w:rsidR="00862F6C" w:rsidRDefault="00862F6C" w:rsidP="008569ED">
                              <w:pPr>
                                <w:rPr>
                                  <w:rFonts w:asciiTheme="majorHAnsi" w:hAnsiTheme="majorHAnsi" w:cstheme="majorHAnsi"/>
                                  <w:szCs w:val="20"/>
                                </w:rPr>
                              </w:pPr>
                              <w:r w:rsidRPr="004F5F38">
                                <w:rPr>
                                  <w:rFonts w:asciiTheme="majorHAnsi" w:hAnsiTheme="majorHAnsi" w:cstheme="majorHAnsi"/>
                                  <w:szCs w:val="20"/>
                                </w:rPr>
                                <w:t>Close Switch Valves « Cryostat 4K circuit »</w:t>
                              </w:r>
                            </w:p>
                            <w:p w:rsidR="00862F6C" w:rsidRPr="004F5F38" w:rsidRDefault="00862F6C" w:rsidP="008569ED">
                              <w:pPr>
                                <w:rPr>
                                  <w:rFonts w:asciiTheme="majorHAnsi" w:hAnsiTheme="majorHAnsi" w:cstheme="majorHAnsi"/>
                                  <w:szCs w:val="20"/>
                                </w:rPr>
                              </w:pPr>
                              <w:r>
                                <w:rPr>
                                  <w:rFonts w:asciiTheme="majorHAnsi" w:hAnsiTheme="majorHAnsi" w:cstheme="majorHAnsi"/>
                                  <w:szCs w:val="20"/>
                                </w:rPr>
                                <w:t>Cryostat-2K = true</w:t>
                              </w:r>
                            </w:p>
                            <w:p w:rsidR="00862F6C" w:rsidRPr="00B82EEA" w:rsidRDefault="00862F6C" w:rsidP="008569ED">
                              <w:pPr>
                                <w:rPr>
                                  <w:rFonts w:asciiTheme="majorHAnsi" w:hAnsiTheme="majorHAnsi" w:cstheme="majorHAnsi"/>
                                  <w:szCs w:val="20"/>
                                </w:rPr>
                              </w:pPr>
                              <w:r>
                                <w:rPr>
                                  <w:rFonts w:asciiTheme="majorHAnsi" w:hAnsiTheme="majorHAnsi" w:cstheme="majorHAnsi"/>
                                  <w:szCs w:val="20"/>
                                </w:rPr>
                                <w:t xml:space="preserve">Open </w:t>
                              </w:r>
                              <w:r w:rsidRPr="00B82EEA">
                                <w:rPr>
                                  <w:rFonts w:asciiTheme="majorHAnsi" w:hAnsiTheme="majorHAnsi" w:cstheme="majorHAnsi"/>
                                  <w:szCs w:val="20"/>
                                </w:rPr>
                                <w:t>FV58</w:t>
                              </w:r>
                              <w:r>
                                <w:rPr>
                                  <w:rFonts w:asciiTheme="majorHAnsi" w:hAnsiTheme="majorHAnsi" w:cstheme="majorHAnsi"/>
                                  <w:szCs w:val="20"/>
                                </w:rPr>
                                <w:t xml:space="preserve">2, </w:t>
                              </w: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txbxContent>
                        </wps:txbx>
                        <wps:bodyPr rot="0" vert="horz" wrap="square" lIns="91440" tIns="45720" rIns="91440" bIns="45720" anchor="t" anchorCtr="0" upright="1">
                          <a:noAutofit/>
                        </wps:bodyPr>
                      </wps:wsp>
                      <wps:wsp>
                        <wps:cNvPr id="14506" name="AutoShape 12954"/>
                        <wps:cNvCnPr>
                          <a:cxnSpLocks noChangeShapeType="1"/>
                        </wps:cNvCnPr>
                        <wps:spPr bwMode="auto">
                          <a:xfrm flipH="1">
                            <a:off x="7220" y="12294"/>
                            <a:ext cx="3628"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507" name="AutoShape 12955"/>
                        <wps:cNvCnPr>
                          <a:cxnSpLocks noChangeShapeType="1"/>
                        </wps:cNvCnPr>
                        <wps:spPr bwMode="auto">
                          <a:xfrm>
                            <a:off x="6910" y="15176"/>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08" name="Text Box 12960"/>
                        <wps:cNvSpPr txBox="1">
                          <a:spLocks noChangeArrowheads="1"/>
                        </wps:cNvSpPr>
                        <wps:spPr bwMode="auto">
                          <a:xfrm>
                            <a:off x="7398" y="9531"/>
                            <a:ext cx="3754"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8569ED">
                              <w:pPr>
                                <w:rPr>
                                  <w:rFonts w:asciiTheme="majorHAnsi" w:hAnsiTheme="majorHAnsi" w:cstheme="majorHAnsi"/>
                                  <w:szCs w:val="20"/>
                                </w:rPr>
                              </w:pPr>
                              <w:r w:rsidRPr="00B82EEA">
                                <w:rPr>
                                  <w:rFonts w:asciiTheme="majorHAnsi" w:hAnsiTheme="majorHAnsi" w:cstheme="majorHAnsi"/>
                                  <w:szCs w:val="20"/>
                                </w:rPr>
                                <w:t>Pumps ok</w:t>
                              </w:r>
                              <w:r>
                                <w:rPr>
                                  <w:rFonts w:asciiTheme="majorHAnsi" w:hAnsiTheme="majorHAnsi" w:cstheme="majorHAnsi"/>
                                  <w:szCs w:val="20"/>
                                </w:rPr>
                                <w:t xml:space="preserve"> (user command)</w:t>
                              </w:r>
                            </w:p>
                          </w:txbxContent>
                        </wps:txbx>
                        <wps:bodyPr rot="0" vert="horz" wrap="square" lIns="91440" tIns="45720" rIns="91440" bIns="45720" anchor="t" anchorCtr="0" upright="1">
                          <a:noAutofit/>
                        </wps:bodyPr>
                      </wps:wsp>
                      <wps:wsp>
                        <wps:cNvPr id="14509" name="AutoShape 12961"/>
                        <wps:cNvCnPr>
                          <a:cxnSpLocks noChangeShapeType="1"/>
                        </wps:cNvCnPr>
                        <wps:spPr bwMode="auto">
                          <a:xfrm>
                            <a:off x="7058" y="974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10" name="Text Box 12962"/>
                        <wps:cNvSpPr txBox="1">
                          <a:spLocks noChangeArrowheads="1"/>
                        </wps:cNvSpPr>
                        <wps:spPr bwMode="auto">
                          <a:xfrm>
                            <a:off x="7402" y="10506"/>
                            <a:ext cx="1811"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8569ED">
                              <w:pPr>
                                <w:rPr>
                                  <w:rFonts w:asciiTheme="majorHAnsi" w:hAnsiTheme="majorHAnsi" w:cstheme="majorHAnsi"/>
                                  <w:szCs w:val="20"/>
                                </w:rPr>
                              </w:pPr>
                              <w:r w:rsidRPr="00B82EEA">
                                <w:rPr>
                                  <w:rFonts w:asciiTheme="majorHAnsi" w:hAnsiTheme="majorHAnsi" w:cstheme="majorHAnsi"/>
                                  <w:szCs w:val="20"/>
                                </w:rPr>
                                <w:t>CV581 closed</w:t>
                              </w:r>
                            </w:p>
                          </w:txbxContent>
                        </wps:txbx>
                        <wps:bodyPr rot="0" vert="horz" wrap="square" lIns="91440" tIns="45720" rIns="91440" bIns="45720" anchor="t" anchorCtr="0" upright="1">
                          <a:noAutofit/>
                        </wps:bodyPr>
                      </wps:wsp>
                      <wps:wsp>
                        <wps:cNvPr id="14511" name="AutoShape 12963"/>
                        <wps:cNvCnPr>
                          <a:cxnSpLocks noChangeShapeType="1"/>
                        </wps:cNvCnPr>
                        <wps:spPr bwMode="auto">
                          <a:xfrm>
                            <a:off x="7061" y="1076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12" name="Rectangle 12966"/>
                        <wps:cNvSpPr>
                          <a:spLocks noChangeArrowheads="1"/>
                        </wps:cNvSpPr>
                        <wps:spPr bwMode="auto">
                          <a:xfrm>
                            <a:off x="5648" y="8941"/>
                            <a:ext cx="1674" cy="618"/>
                          </a:xfrm>
                          <a:prstGeom prst="rect">
                            <a:avLst/>
                          </a:prstGeom>
                          <a:solidFill>
                            <a:srgbClr val="FFFFFF"/>
                          </a:solidFill>
                          <a:ln w="9525">
                            <a:solidFill>
                              <a:srgbClr val="000000"/>
                            </a:solidFill>
                            <a:miter lim="800000"/>
                            <a:headEnd/>
                            <a:tailEnd/>
                          </a:ln>
                        </wps:spPr>
                        <wps:txbx>
                          <w:txbxContent>
                            <w:p w:rsidR="00862F6C" w:rsidRPr="00B82EEA" w:rsidRDefault="00862F6C" w:rsidP="008569ED">
                              <w:pPr>
                                <w:jc w:val="center"/>
                                <w:rPr>
                                  <w:rFonts w:asciiTheme="majorHAnsi" w:hAnsiTheme="majorHAnsi" w:cstheme="majorHAnsi"/>
                                  <w:szCs w:val="20"/>
                                </w:rPr>
                              </w:pPr>
                              <w:r w:rsidRPr="00B82EEA">
                                <w:rPr>
                                  <w:rFonts w:asciiTheme="majorHAnsi" w:hAnsiTheme="majorHAnsi" w:cstheme="majorHAnsi"/>
                                  <w:szCs w:val="20"/>
                                </w:rPr>
                                <w:t>Starting pumps</w:t>
                              </w:r>
                            </w:p>
                          </w:txbxContent>
                        </wps:txbx>
                        <wps:bodyPr rot="0" vert="horz" wrap="square" lIns="91440" tIns="45720" rIns="91440" bIns="45720" anchor="t" anchorCtr="0" upright="1">
                          <a:noAutofit/>
                        </wps:bodyPr>
                      </wps:wsp>
                      <wps:wsp>
                        <wps:cNvPr id="14513" name="Text Box 12967"/>
                        <wps:cNvSpPr txBox="1">
                          <a:spLocks noChangeArrowheads="1"/>
                        </wps:cNvSpPr>
                        <wps:spPr bwMode="auto">
                          <a:xfrm>
                            <a:off x="7322" y="8941"/>
                            <a:ext cx="3830" cy="618"/>
                          </a:xfrm>
                          <a:prstGeom prst="rect">
                            <a:avLst/>
                          </a:prstGeom>
                          <a:solidFill>
                            <a:srgbClr val="FFFFFF"/>
                          </a:solidFill>
                          <a:ln w="9525">
                            <a:solidFill>
                              <a:srgbClr val="000000"/>
                            </a:solidFill>
                            <a:miter lim="800000"/>
                            <a:headEnd/>
                            <a:tailEnd/>
                          </a:ln>
                        </wps:spPr>
                        <wps:txbx>
                          <w:txbxContent>
                            <w:p w:rsidR="00862F6C" w:rsidRDefault="00862F6C" w:rsidP="008569ED">
                              <w:pPr>
                                <w:rPr>
                                  <w:rFonts w:asciiTheme="majorHAnsi" w:hAnsiTheme="majorHAnsi" w:cstheme="majorHAnsi"/>
                                  <w:szCs w:val="20"/>
                                </w:rPr>
                              </w:pPr>
                              <w:r w:rsidRPr="00B82EEA">
                                <w:rPr>
                                  <w:rFonts w:asciiTheme="majorHAnsi" w:hAnsiTheme="majorHAnsi" w:cstheme="majorHAnsi"/>
                                  <w:szCs w:val="20"/>
                                </w:rPr>
                                <w:t>Waiting</w:t>
                              </w:r>
                              <w:r>
                                <w:rPr>
                                  <w:rFonts w:asciiTheme="majorHAnsi" w:hAnsiTheme="majorHAnsi" w:cstheme="majorHAnsi"/>
                                  <w:szCs w:val="20"/>
                                </w:rPr>
                                <w:t xml:space="preserve">, </w:t>
                              </w:r>
                            </w:p>
                            <w:p w:rsidR="00862F6C" w:rsidRDefault="00862F6C" w:rsidP="008569ED">
                              <w:pPr>
                                <w:rPr>
                                  <w:rFonts w:asciiTheme="majorHAnsi" w:hAnsiTheme="majorHAnsi" w:cstheme="majorHAnsi"/>
                                  <w:b/>
                                  <w:color w:val="FF0000"/>
                                  <w:szCs w:val="20"/>
                                </w:rPr>
                              </w:pP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r w:rsidRPr="00205699">
                                <w:rPr>
                                  <w:rFonts w:asciiTheme="majorHAnsi" w:hAnsiTheme="majorHAnsi" w:cstheme="majorHAnsi"/>
                                  <w:color w:val="000000" w:themeColor="text1"/>
                                  <w:szCs w:val="20"/>
                                </w:rPr>
                                <w:t>, CV581 open</w:t>
                              </w:r>
                              <w:r>
                                <w:rPr>
                                  <w:rFonts w:asciiTheme="majorHAnsi" w:hAnsiTheme="majorHAnsi" w:cstheme="majorHAnsi"/>
                                  <w:color w:val="000000" w:themeColor="text1"/>
                                  <w:szCs w:val="20"/>
                                </w:rPr>
                                <w:t>ed</w:t>
                              </w:r>
                            </w:p>
                            <w:p w:rsidR="00862F6C" w:rsidRPr="00205699" w:rsidRDefault="00862F6C" w:rsidP="008569ED">
                              <w:pPr>
                                <w:rPr>
                                  <w:rFonts w:asciiTheme="majorHAnsi" w:hAnsiTheme="majorHAnsi" w:cstheme="majorHAnsi"/>
                                  <w:color w:val="000000" w:themeColor="text1"/>
                                  <w:szCs w:val="20"/>
                                </w:rPr>
                              </w:pPr>
                              <w:r w:rsidRPr="00205699">
                                <w:rPr>
                                  <w:rFonts w:asciiTheme="majorHAnsi" w:hAnsiTheme="majorHAnsi" w:cstheme="majorHAnsi"/>
                                  <w:color w:val="000000" w:themeColor="text1"/>
                                  <w:szCs w:val="20"/>
                                </w:rPr>
                                <w:t xml:space="preserve"> </w:t>
                              </w:r>
                            </w:p>
                            <w:p w:rsidR="00862F6C" w:rsidRPr="00B82EEA" w:rsidRDefault="00862F6C" w:rsidP="008569ED">
                              <w:pPr>
                                <w:rPr>
                                  <w:rFonts w:asciiTheme="majorHAnsi" w:hAnsiTheme="majorHAnsi" w:cstheme="majorHAnsi"/>
                                  <w:szCs w:val="20"/>
                                </w:rPr>
                              </w:pPr>
                            </w:p>
                          </w:txbxContent>
                        </wps:txbx>
                        <wps:bodyPr rot="0" vert="horz" wrap="square" lIns="91440" tIns="45720" rIns="91440" bIns="45720" anchor="t" anchorCtr="0" upright="1">
                          <a:noAutofit/>
                        </wps:bodyPr>
                      </wps:wsp>
                      <wps:wsp>
                        <wps:cNvPr id="14514" name="Rectangle 12974"/>
                        <wps:cNvSpPr>
                          <a:spLocks noChangeArrowheads="1"/>
                        </wps:cNvSpPr>
                        <wps:spPr bwMode="auto">
                          <a:xfrm>
                            <a:off x="5653" y="7933"/>
                            <a:ext cx="1663" cy="634"/>
                          </a:xfrm>
                          <a:prstGeom prst="rect">
                            <a:avLst/>
                          </a:prstGeom>
                          <a:solidFill>
                            <a:srgbClr val="FFFFFF"/>
                          </a:solidFill>
                          <a:ln w="9525">
                            <a:solidFill>
                              <a:srgbClr val="000000"/>
                            </a:solidFill>
                            <a:miter lim="800000"/>
                            <a:headEnd/>
                            <a:tailEnd/>
                          </a:ln>
                        </wps:spPr>
                        <wps:txbx>
                          <w:txbxContent>
                            <w:p w:rsidR="00862F6C" w:rsidRPr="00956811" w:rsidRDefault="00862F6C" w:rsidP="008569ED">
                              <w:pPr>
                                <w:jc w:val="center"/>
                                <w:rPr>
                                  <w:rFonts w:asciiTheme="majorHAnsi" w:hAnsiTheme="majorHAnsi" w:cstheme="majorHAnsi"/>
                                  <w:szCs w:val="20"/>
                                  <w:lang w:val="fr-FR"/>
                                </w:rPr>
                              </w:pPr>
                              <w:r>
                                <w:rPr>
                                  <w:rFonts w:asciiTheme="majorHAnsi" w:hAnsiTheme="majorHAnsi" w:cstheme="majorHAnsi"/>
                                  <w:szCs w:val="20"/>
                                  <w:lang w:val="fr-FR"/>
                                </w:rPr>
                                <w:t>Prepare the 2K pump</w:t>
                              </w:r>
                            </w:p>
                          </w:txbxContent>
                        </wps:txbx>
                        <wps:bodyPr rot="0" vert="horz" wrap="square" lIns="91440" tIns="45720" rIns="91440" bIns="45720" anchor="t" anchorCtr="0" upright="1">
                          <a:noAutofit/>
                        </wps:bodyPr>
                      </wps:wsp>
                      <wps:wsp>
                        <wps:cNvPr id="14515" name="Text Box 12975"/>
                        <wps:cNvSpPr txBox="1">
                          <a:spLocks noChangeArrowheads="1"/>
                        </wps:cNvSpPr>
                        <wps:spPr bwMode="auto">
                          <a:xfrm>
                            <a:off x="7285" y="7933"/>
                            <a:ext cx="3893" cy="634"/>
                          </a:xfrm>
                          <a:prstGeom prst="rect">
                            <a:avLst/>
                          </a:prstGeom>
                          <a:solidFill>
                            <a:srgbClr val="FFFFFF"/>
                          </a:solidFill>
                          <a:ln w="9525">
                            <a:solidFill>
                              <a:srgbClr val="000000"/>
                            </a:solidFill>
                            <a:miter lim="800000"/>
                            <a:headEnd/>
                            <a:tailEnd/>
                          </a:ln>
                        </wps:spPr>
                        <wps:txbx>
                          <w:txbxContent>
                            <w:p w:rsidR="00862F6C" w:rsidRDefault="00862F6C" w:rsidP="008569ED">
                              <w:pPr>
                                <w:rPr>
                                  <w:rFonts w:asciiTheme="majorHAnsi" w:hAnsiTheme="majorHAnsi" w:cstheme="majorHAnsi"/>
                                  <w:b/>
                                  <w:color w:val="FF0000"/>
                                  <w:szCs w:val="20"/>
                                </w:rPr>
                              </w:pPr>
                              <w:r>
                                <w:rPr>
                                  <w:rFonts w:asciiTheme="majorHAnsi" w:hAnsiTheme="majorHAnsi" w:cstheme="majorHAnsi"/>
                                  <w:b/>
                                  <w:color w:val="FF0000"/>
                                  <w:szCs w:val="20"/>
                                </w:rPr>
                                <w:t xml:space="preserve">Close </w:t>
                              </w:r>
                              <w:r w:rsidRPr="00062541">
                                <w:rPr>
                                  <w:rFonts w:asciiTheme="majorHAnsi" w:hAnsiTheme="majorHAnsi" w:cstheme="majorHAnsi"/>
                                  <w:b/>
                                  <w:color w:val="FF0000"/>
                                  <w:szCs w:val="20"/>
                                </w:rPr>
                                <w:t xml:space="preserve">FV554, </w:t>
                              </w:r>
                              <w:r>
                                <w:rPr>
                                  <w:rFonts w:asciiTheme="majorHAnsi" w:hAnsiTheme="majorHAnsi" w:cstheme="majorHAnsi"/>
                                  <w:b/>
                                  <w:color w:val="FF0000"/>
                                  <w:szCs w:val="20"/>
                                </w:rPr>
                                <w:t xml:space="preserve">Open </w:t>
                              </w:r>
                              <w:r w:rsidRPr="00062541">
                                <w:rPr>
                                  <w:rFonts w:asciiTheme="majorHAnsi" w:hAnsiTheme="majorHAnsi" w:cstheme="majorHAnsi"/>
                                  <w:b/>
                                  <w:color w:val="FF0000"/>
                                  <w:szCs w:val="20"/>
                                </w:rPr>
                                <w:t>FV555</w:t>
                              </w:r>
                            </w:p>
                            <w:p w:rsidR="00862F6C" w:rsidRPr="00546E7D" w:rsidRDefault="00862F6C" w:rsidP="00546E7D">
                              <w:pPr>
                                <w:rPr>
                                  <w:rFonts w:asciiTheme="majorHAnsi" w:hAnsiTheme="majorHAnsi" w:cstheme="majorHAnsi"/>
                                  <w:color w:val="000000" w:themeColor="text1"/>
                                  <w:szCs w:val="20"/>
                                </w:rPr>
                              </w:pPr>
                              <w:r w:rsidRPr="00546E7D">
                                <w:rPr>
                                  <w:rFonts w:asciiTheme="majorHAnsi" w:hAnsiTheme="majorHAnsi" w:cstheme="majorHAnsi"/>
                                  <w:color w:val="000000" w:themeColor="text1"/>
                                  <w:szCs w:val="20"/>
                                </w:rPr>
                                <w:t>CV581 opened</w:t>
                              </w:r>
                            </w:p>
                            <w:p w:rsidR="00862F6C" w:rsidRPr="00062541" w:rsidRDefault="00862F6C" w:rsidP="008569ED">
                              <w:pPr>
                                <w:rPr>
                                  <w:rFonts w:asciiTheme="majorHAnsi" w:hAnsiTheme="majorHAnsi" w:cstheme="majorHAnsi"/>
                                  <w:b/>
                                  <w:szCs w:val="20"/>
                                </w:rPr>
                              </w:pPr>
                            </w:p>
                          </w:txbxContent>
                        </wps:txbx>
                        <wps:bodyPr rot="0" vert="horz" wrap="square" lIns="91440" tIns="45720" rIns="91440" bIns="45720" anchor="t" anchorCtr="0" upright="1">
                          <a:noAutofit/>
                        </wps:bodyPr>
                      </wps:wsp>
                      <wps:wsp>
                        <wps:cNvPr id="14516" name="Rectangle 12976"/>
                        <wps:cNvSpPr>
                          <a:spLocks noChangeArrowheads="1"/>
                        </wps:cNvSpPr>
                        <wps:spPr bwMode="auto">
                          <a:xfrm>
                            <a:off x="4888" y="5041"/>
                            <a:ext cx="6328" cy="797"/>
                          </a:xfrm>
                          <a:prstGeom prst="rect">
                            <a:avLst/>
                          </a:prstGeom>
                          <a:solidFill>
                            <a:srgbClr val="FFFFFF"/>
                          </a:solidFill>
                          <a:ln w="9525">
                            <a:solidFill>
                              <a:srgbClr val="000000"/>
                            </a:solidFill>
                            <a:miter lim="800000"/>
                            <a:headEnd/>
                            <a:tailEnd/>
                          </a:ln>
                        </wps:spPr>
                        <wps:txbx>
                          <w:txbxContent>
                            <w:p w:rsidR="00862F6C" w:rsidRPr="004F5F38" w:rsidRDefault="00862F6C" w:rsidP="00CB3506">
                              <w:pPr>
                                <w:rPr>
                                  <w:rFonts w:asciiTheme="majorHAnsi" w:hAnsiTheme="majorHAnsi" w:cstheme="majorHAnsi"/>
                                  <w:szCs w:val="20"/>
                                </w:rPr>
                              </w:pPr>
                              <w:r w:rsidRPr="004F5F38">
                                <w:rPr>
                                  <w:rFonts w:asciiTheme="majorHAnsi" w:hAnsiTheme="majorHAnsi" w:cstheme="majorHAnsi"/>
                                  <w:szCs w:val="20"/>
                                </w:rPr>
                                <w:t>You are starting the 2K pumping</w:t>
                              </w:r>
                              <w:r>
                                <w:rPr>
                                  <w:rFonts w:asciiTheme="majorHAnsi" w:hAnsiTheme="majorHAnsi" w:cstheme="majorHAnsi"/>
                                  <w:szCs w:val="20"/>
                                </w:rPr>
                                <w:t xml:space="preserve">. The HNOSS valve </w:t>
                              </w:r>
                              <w:r w:rsidRPr="005B1CF6">
                                <w:rPr>
                                  <w:rFonts w:asciiTheme="majorHAnsi" w:hAnsiTheme="majorHAnsi" w:cstheme="majorHAnsi"/>
                                  <w:b/>
                                  <w:color w:val="FF0000"/>
                                  <w:szCs w:val="20"/>
                                </w:rPr>
                                <w:t>FV551</w:t>
                              </w:r>
                              <w:r>
                                <w:rPr>
                                  <w:rFonts w:asciiTheme="majorHAnsi" w:hAnsiTheme="majorHAnsi" w:cstheme="majorHAnsi"/>
                                  <w:szCs w:val="20"/>
                                </w:rPr>
                                <w:t xml:space="preserve"> must be closed. </w:t>
                              </w:r>
                            </w:p>
                            <w:p w:rsidR="00862F6C" w:rsidRPr="00F34ED3" w:rsidRDefault="00862F6C" w:rsidP="008569ED">
                              <w:pPr>
                                <w:jc w:val="center"/>
                                <w:rPr>
                                  <w:rFonts w:asciiTheme="majorHAnsi" w:hAnsiTheme="majorHAnsi" w:cstheme="majorHAnsi"/>
                                  <w:szCs w:val="20"/>
                                </w:rPr>
                              </w:pPr>
                              <w:r>
                                <w:rPr>
                                  <w:rFonts w:asciiTheme="majorHAnsi" w:hAnsiTheme="majorHAnsi" w:cstheme="majorHAnsi"/>
                                  <w:szCs w:val="20"/>
                                </w:rPr>
                                <w:t>“Do you want continue?”</w:t>
                              </w:r>
                            </w:p>
                            <w:p w:rsidR="00862F6C" w:rsidRPr="00F34ED3" w:rsidRDefault="00862F6C" w:rsidP="008569ED">
                              <w:pPr>
                                <w:spacing w:before="120"/>
                                <w:jc w:val="center"/>
                                <w:rPr>
                                  <w:rFonts w:asciiTheme="majorHAnsi" w:hAnsiTheme="majorHAnsi" w:cstheme="majorHAnsi"/>
                                  <w:szCs w:val="20"/>
                                </w:rPr>
                              </w:pPr>
                              <w:r>
                                <w:rPr>
                                  <w:rFonts w:asciiTheme="majorHAnsi" w:hAnsiTheme="majorHAnsi" w:cstheme="majorHAnsi"/>
                                  <w:szCs w:val="20"/>
                                </w:rPr>
                                <w:t>“Do you want continue?”</w:t>
                              </w:r>
                            </w:p>
                            <w:p w:rsidR="00862F6C" w:rsidRPr="00F34ED3" w:rsidRDefault="00862F6C" w:rsidP="008569ED">
                              <w:pPr>
                                <w:rPr>
                                  <w:szCs w:val="20"/>
                                </w:rPr>
                              </w:pPr>
                            </w:p>
                          </w:txbxContent>
                        </wps:txbx>
                        <wps:bodyPr rot="0" vert="horz" wrap="square" lIns="91440" tIns="45720" rIns="91440" bIns="45720" anchor="t" anchorCtr="0" upright="1">
                          <a:noAutofit/>
                        </wps:bodyPr>
                      </wps:wsp>
                      <wps:wsp>
                        <wps:cNvPr id="14517" name="Rectangle 12899"/>
                        <wps:cNvSpPr>
                          <a:spLocks noChangeArrowheads="1"/>
                        </wps:cNvSpPr>
                        <wps:spPr bwMode="auto">
                          <a:xfrm>
                            <a:off x="5520" y="6490"/>
                            <a:ext cx="1774" cy="1099"/>
                          </a:xfrm>
                          <a:prstGeom prst="rect">
                            <a:avLst/>
                          </a:prstGeom>
                          <a:solidFill>
                            <a:srgbClr val="FFFFFF"/>
                          </a:solidFill>
                          <a:ln w="9525">
                            <a:solidFill>
                              <a:srgbClr val="000000"/>
                            </a:solidFill>
                            <a:miter lim="800000"/>
                            <a:headEnd/>
                            <a:tailEnd/>
                          </a:ln>
                        </wps:spPr>
                        <wps:txbx>
                          <w:txbxContent>
                            <w:p w:rsidR="00862F6C" w:rsidRPr="004F5F38" w:rsidRDefault="00862F6C" w:rsidP="008569ED">
                              <w:pPr>
                                <w:jc w:val="center"/>
                                <w:rPr>
                                  <w:rFonts w:asciiTheme="majorHAnsi" w:hAnsiTheme="majorHAnsi" w:cstheme="majorHAnsi"/>
                                  <w:szCs w:val="20"/>
                                </w:rPr>
                              </w:pPr>
                              <w:r w:rsidRPr="004F5F38">
                                <w:rPr>
                                  <w:rFonts w:asciiTheme="majorHAnsi" w:hAnsiTheme="majorHAnsi" w:cstheme="majorHAnsi"/>
                                  <w:szCs w:val="20"/>
                                </w:rPr>
                                <w:t>Cryostat connected to the recovery helium circuit</w:t>
                              </w:r>
                            </w:p>
                          </w:txbxContent>
                        </wps:txbx>
                        <wps:bodyPr rot="0" vert="horz" wrap="square" lIns="91440" tIns="45720" rIns="91440" bIns="45720" anchor="t" anchorCtr="0" upright="1">
                          <a:noAutofit/>
                        </wps:bodyPr>
                      </wps:wsp>
                      <wps:wsp>
                        <wps:cNvPr id="14518" name="Text Box 12900"/>
                        <wps:cNvSpPr txBox="1">
                          <a:spLocks noChangeArrowheads="1"/>
                        </wps:cNvSpPr>
                        <wps:spPr bwMode="auto">
                          <a:xfrm>
                            <a:off x="7284" y="6490"/>
                            <a:ext cx="3938" cy="1099"/>
                          </a:xfrm>
                          <a:prstGeom prst="rect">
                            <a:avLst/>
                          </a:prstGeom>
                          <a:solidFill>
                            <a:srgbClr val="FFFFFF"/>
                          </a:solidFill>
                          <a:ln w="9525">
                            <a:solidFill>
                              <a:srgbClr val="000000"/>
                            </a:solidFill>
                            <a:miter lim="800000"/>
                            <a:headEnd/>
                            <a:tailEnd/>
                          </a:ln>
                        </wps:spPr>
                        <wps:txbx>
                          <w:txbxContent>
                            <w:p w:rsidR="00862F6C" w:rsidRDefault="00862F6C" w:rsidP="008569ED">
                              <w:pPr>
                                <w:rPr>
                                  <w:rFonts w:asciiTheme="majorHAnsi" w:hAnsiTheme="majorHAnsi" w:cstheme="majorHAnsi"/>
                                  <w:szCs w:val="20"/>
                                </w:rPr>
                              </w:pPr>
                              <w:r>
                                <w:rPr>
                                  <w:rFonts w:asciiTheme="majorHAnsi" w:hAnsiTheme="majorHAnsi" w:cstheme="majorHAnsi"/>
                                  <w:szCs w:val="20"/>
                                </w:rPr>
                                <w:t>Open CV581</w:t>
                              </w:r>
                            </w:p>
                            <w:p w:rsidR="00862F6C" w:rsidRPr="001857FF" w:rsidRDefault="00862F6C" w:rsidP="008569ED">
                              <w:pPr>
                                <w:rPr>
                                  <w:rFonts w:asciiTheme="majorHAnsi" w:hAnsiTheme="majorHAnsi" w:cstheme="majorHAnsi"/>
                                  <w:b/>
                                  <w:color w:val="000000" w:themeColor="text1"/>
                                  <w:szCs w:val="20"/>
                                </w:rPr>
                              </w:pPr>
                              <w:r w:rsidRPr="001857FF">
                                <w:rPr>
                                  <w:rFonts w:asciiTheme="majorHAnsi" w:hAnsiTheme="majorHAnsi" w:cstheme="majorHAnsi"/>
                                  <w:b/>
                                  <w:color w:val="000000" w:themeColor="text1"/>
                                  <w:szCs w:val="20"/>
                                </w:rPr>
                                <w:t>Start S18</w:t>
                              </w:r>
                            </w:p>
                          </w:txbxContent>
                        </wps:txbx>
                        <wps:bodyPr rot="0" vert="horz" wrap="square" lIns="91440" tIns="45720" rIns="91440" bIns="45720" anchor="t" anchorCtr="0" upright="1">
                          <a:noAutofit/>
                        </wps:bodyPr>
                      </wps:wsp>
                      <wps:wsp>
                        <wps:cNvPr id="14519" name="Text Box 13855"/>
                        <wps:cNvSpPr txBox="1">
                          <a:spLocks noChangeArrowheads="1"/>
                        </wps:cNvSpPr>
                        <wps:spPr bwMode="auto">
                          <a:xfrm>
                            <a:off x="3271" y="13114"/>
                            <a:ext cx="2048" cy="4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2E0D4E" w:rsidRDefault="00862F6C" w:rsidP="00520CF1">
                              <w:pPr>
                                <w:rPr>
                                  <w:rFonts w:asciiTheme="majorHAnsi" w:hAnsiTheme="majorHAnsi" w:cstheme="majorHAnsi"/>
                                  <w:szCs w:val="20"/>
                                  <w:lang w:val="fr-FR"/>
                                </w:rPr>
                              </w:pPr>
                              <w:r>
                                <w:rPr>
                                  <w:rFonts w:asciiTheme="majorHAnsi" w:hAnsiTheme="majorHAnsi" w:cstheme="majorHAnsi"/>
                                  <w:szCs w:val="20"/>
                                  <w:lang w:val="fr-FR"/>
                                </w:rPr>
                                <w:t>Pumps stopped</w:t>
                              </w:r>
                            </w:p>
                          </w:txbxContent>
                        </wps:txbx>
                        <wps:bodyPr rot="0" vert="horz" wrap="square" lIns="91440" tIns="45720" rIns="91440" bIns="45720" anchor="t" anchorCtr="0" upright="1">
                          <a:noAutofit/>
                        </wps:bodyPr>
                      </wps:wsp>
                      <wps:wsp>
                        <wps:cNvPr id="14520" name="Text Box 13856"/>
                        <wps:cNvSpPr txBox="1">
                          <a:spLocks noChangeArrowheads="1"/>
                        </wps:cNvSpPr>
                        <wps:spPr bwMode="auto">
                          <a:xfrm>
                            <a:off x="1669" y="10575"/>
                            <a:ext cx="2110" cy="4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520CF1">
                              <w:pPr>
                                <w:rPr>
                                  <w:rFonts w:asciiTheme="majorHAnsi" w:hAnsiTheme="majorHAnsi" w:cstheme="majorHAnsi"/>
                                  <w:szCs w:val="20"/>
                                </w:rPr>
                              </w:pPr>
                              <w:r>
                                <w:rPr>
                                  <w:rFonts w:asciiTheme="majorHAnsi" w:hAnsiTheme="majorHAnsi" w:cstheme="majorHAnsi"/>
                                  <w:szCs w:val="20"/>
                                </w:rPr>
                                <w:t>PT660 &gt; 102</w:t>
                              </w:r>
                              <w:r w:rsidRPr="00B82EEA">
                                <w:rPr>
                                  <w:rFonts w:asciiTheme="majorHAnsi" w:hAnsiTheme="majorHAnsi" w:cstheme="majorHAnsi"/>
                                  <w:szCs w:val="20"/>
                                </w:rPr>
                                <w:t>0 mbar</w:t>
                              </w:r>
                            </w:p>
                          </w:txbxContent>
                        </wps:txbx>
                        <wps:bodyPr rot="0" vert="horz" wrap="square" lIns="91440" tIns="45720" rIns="91440" bIns="45720" anchor="t" anchorCtr="0" upright="1">
                          <a:noAutofit/>
                        </wps:bodyPr>
                      </wps:wsp>
                      <wps:wsp>
                        <wps:cNvPr id="14521" name="Text Box 13857"/>
                        <wps:cNvSpPr txBox="1">
                          <a:spLocks noChangeArrowheads="1"/>
                        </wps:cNvSpPr>
                        <wps:spPr bwMode="auto">
                          <a:xfrm>
                            <a:off x="2277" y="9352"/>
                            <a:ext cx="2831" cy="4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520CF1">
                              <w:pPr>
                                <w:rPr>
                                  <w:rFonts w:asciiTheme="majorHAnsi" w:hAnsiTheme="majorHAnsi" w:cstheme="majorHAnsi"/>
                                  <w:szCs w:val="20"/>
                                </w:rPr>
                              </w:pPr>
                              <w:r>
                                <w:rPr>
                                  <w:rFonts w:asciiTheme="majorHAnsi" w:hAnsiTheme="majorHAnsi" w:cstheme="majorHAnsi"/>
                                  <w:szCs w:val="20"/>
                                </w:rPr>
                                <w:t>FV582 closed</w:t>
                              </w:r>
                              <w:r w:rsidRPr="00B82EEA">
                                <w:rPr>
                                  <w:rFonts w:asciiTheme="majorHAnsi" w:hAnsiTheme="majorHAnsi" w:cstheme="majorHAnsi"/>
                                  <w:szCs w:val="20"/>
                                </w:rPr>
                                <w:t xml:space="preserve"> </w:t>
                              </w:r>
                            </w:p>
                          </w:txbxContent>
                        </wps:txbx>
                        <wps:bodyPr rot="0" vert="horz" wrap="square" lIns="91440" tIns="45720" rIns="91440" bIns="45720" anchor="t" anchorCtr="0" upright="1">
                          <a:noAutofit/>
                        </wps:bodyPr>
                      </wps:wsp>
                      <wps:wsp>
                        <wps:cNvPr id="14522" name="AutoShape 13858"/>
                        <wps:cNvCnPr>
                          <a:cxnSpLocks noChangeShapeType="1"/>
                        </wps:cNvCnPr>
                        <wps:spPr bwMode="auto">
                          <a:xfrm>
                            <a:off x="2139" y="8090"/>
                            <a:ext cx="0" cy="1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23" name="AutoShape 13859"/>
                        <wps:cNvCnPr>
                          <a:cxnSpLocks noChangeShapeType="1"/>
                        </wps:cNvCnPr>
                        <wps:spPr bwMode="auto">
                          <a:xfrm>
                            <a:off x="2014" y="955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24" name="AutoShape 13860"/>
                        <wps:cNvCnPr>
                          <a:cxnSpLocks noChangeShapeType="1"/>
                        </wps:cNvCnPr>
                        <wps:spPr bwMode="auto">
                          <a:xfrm>
                            <a:off x="1452" y="1077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25" name="AutoShape 13861"/>
                        <wps:cNvCnPr>
                          <a:cxnSpLocks noChangeShapeType="1"/>
                        </wps:cNvCnPr>
                        <wps:spPr bwMode="auto">
                          <a:xfrm>
                            <a:off x="3126" y="1330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26" name="AutoShape 13862"/>
                        <wps:cNvCnPr>
                          <a:cxnSpLocks noChangeShapeType="1"/>
                        </wps:cNvCnPr>
                        <wps:spPr bwMode="auto">
                          <a:xfrm>
                            <a:off x="3125" y="1444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27" name="AutoShape 13863"/>
                        <wps:cNvCnPr>
                          <a:cxnSpLocks noChangeShapeType="1"/>
                        </wps:cNvCnPr>
                        <wps:spPr bwMode="auto">
                          <a:xfrm>
                            <a:off x="5410" y="8139"/>
                            <a:ext cx="0" cy="7143"/>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4528" name="AutoShape 13864"/>
                        <wps:cNvCnPr>
                          <a:cxnSpLocks noChangeShapeType="1"/>
                        </wps:cNvCnPr>
                        <wps:spPr bwMode="auto">
                          <a:xfrm>
                            <a:off x="702" y="15541"/>
                            <a:ext cx="255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29" name="AutoShape 13865"/>
                        <wps:cNvCnPr>
                          <a:cxnSpLocks noChangeShapeType="1"/>
                        </wps:cNvCnPr>
                        <wps:spPr bwMode="auto">
                          <a:xfrm>
                            <a:off x="2123" y="8105"/>
                            <a:ext cx="328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30" name="Text Box 13866"/>
                        <wps:cNvSpPr txBox="1">
                          <a:spLocks noChangeArrowheads="1"/>
                        </wps:cNvSpPr>
                        <wps:spPr bwMode="auto">
                          <a:xfrm>
                            <a:off x="3235" y="15235"/>
                            <a:ext cx="227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520CF1">
                              <w:pPr>
                                <w:rPr>
                                  <w:rFonts w:asciiTheme="majorHAnsi" w:hAnsiTheme="majorHAnsi" w:cstheme="majorHAnsi"/>
                                  <w:szCs w:val="20"/>
                                </w:rPr>
                              </w:pPr>
                              <w:r>
                                <w:rPr>
                                  <w:rFonts w:asciiTheme="majorHAnsi" w:hAnsiTheme="majorHAnsi" w:cstheme="majorHAnsi"/>
                                  <w:szCs w:val="20"/>
                                </w:rPr>
                                <w:t>FV556 closed</w:t>
                              </w:r>
                            </w:p>
                            <w:p w:rsidR="00862F6C" w:rsidRPr="00B82EEA" w:rsidRDefault="00862F6C" w:rsidP="00520CF1">
                              <w:pPr>
                                <w:rPr>
                                  <w:rFonts w:asciiTheme="majorHAnsi" w:hAnsiTheme="majorHAnsi" w:cstheme="majorHAnsi"/>
                                  <w:szCs w:val="20"/>
                                </w:rPr>
                              </w:pPr>
                            </w:p>
                          </w:txbxContent>
                        </wps:txbx>
                        <wps:bodyPr rot="0" vert="horz" wrap="square" lIns="91440" tIns="45720" rIns="91440" bIns="45720" anchor="t" anchorCtr="0" upright="1">
                          <a:noAutofit/>
                        </wps:bodyPr>
                      </wps:wsp>
                      <wps:wsp>
                        <wps:cNvPr id="14531" name="AutoShape 13867"/>
                        <wps:cNvCnPr>
                          <a:cxnSpLocks noChangeShapeType="1"/>
                        </wps:cNvCnPr>
                        <wps:spPr bwMode="auto">
                          <a:xfrm>
                            <a:off x="3123" y="1537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32" name="Rectangle 13868"/>
                        <wps:cNvSpPr>
                          <a:spLocks noChangeArrowheads="1"/>
                        </wps:cNvSpPr>
                        <wps:spPr bwMode="auto">
                          <a:xfrm>
                            <a:off x="1246" y="8278"/>
                            <a:ext cx="1474" cy="1100"/>
                          </a:xfrm>
                          <a:prstGeom prst="rect">
                            <a:avLst/>
                          </a:prstGeom>
                          <a:solidFill>
                            <a:srgbClr val="FFFFFF"/>
                          </a:solidFill>
                          <a:ln w="9525">
                            <a:solidFill>
                              <a:srgbClr val="000000"/>
                            </a:solidFill>
                            <a:miter lim="800000"/>
                            <a:headEnd/>
                            <a:tailEnd/>
                          </a:ln>
                        </wps:spPr>
                        <wps:txbx>
                          <w:txbxContent>
                            <w:p w:rsidR="00862F6C" w:rsidRPr="00B82EEA" w:rsidRDefault="00862F6C" w:rsidP="00520CF1">
                              <w:pPr>
                                <w:jc w:val="center"/>
                                <w:rPr>
                                  <w:rFonts w:asciiTheme="majorHAnsi" w:hAnsiTheme="majorHAnsi" w:cstheme="majorHAnsi"/>
                                  <w:szCs w:val="20"/>
                                </w:rPr>
                              </w:pPr>
                              <w:r w:rsidRPr="00B82EEA">
                                <w:rPr>
                                  <w:rFonts w:asciiTheme="majorHAnsi" w:hAnsiTheme="majorHAnsi" w:cstheme="majorHAnsi"/>
                                  <w:szCs w:val="20"/>
                                </w:rPr>
                                <w:t>Stop pumping system</w:t>
                              </w:r>
                              <w:r>
                                <w:rPr>
                                  <w:rFonts w:asciiTheme="majorHAnsi" w:hAnsiTheme="majorHAnsi" w:cstheme="majorHAnsi"/>
                                  <w:szCs w:val="20"/>
                                </w:rPr>
                                <w:t xml:space="preserve"> and filling</w:t>
                              </w:r>
                            </w:p>
                          </w:txbxContent>
                        </wps:txbx>
                        <wps:bodyPr rot="0" vert="horz" wrap="square" lIns="91440" tIns="45720" rIns="91440" bIns="45720" anchor="t" anchorCtr="0" upright="1">
                          <a:noAutofit/>
                        </wps:bodyPr>
                      </wps:wsp>
                      <wps:wsp>
                        <wps:cNvPr id="14533" name="Text Box 13869"/>
                        <wps:cNvSpPr txBox="1">
                          <a:spLocks noChangeArrowheads="1"/>
                        </wps:cNvSpPr>
                        <wps:spPr bwMode="auto">
                          <a:xfrm>
                            <a:off x="2709" y="8278"/>
                            <a:ext cx="2207" cy="1100"/>
                          </a:xfrm>
                          <a:prstGeom prst="rect">
                            <a:avLst/>
                          </a:prstGeom>
                          <a:solidFill>
                            <a:srgbClr val="FFFFFF"/>
                          </a:solidFill>
                          <a:ln w="9525">
                            <a:solidFill>
                              <a:srgbClr val="000000"/>
                            </a:solidFill>
                            <a:miter lim="800000"/>
                            <a:headEnd/>
                            <a:tailEnd/>
                          </a:ln>
                        </wps:spPr>
                        <wps:txbx>
                          <w:txbxContent>
                            <w:p w:rsidR="00862F6C" w:rsidRDefault="00862F6C" w:rsidP="00520CF1">
                              <w:pPr>
                                <w:rPr>
                                  <w:rFonts w:asciiTheme="majorHAnsi" w:hAnsiTheme="majorHAnsi" w:cstheme="majorHAnsi"/>
                                  <w:b/>
                                  <w:szCs w:val="20"/>
                                </w:rPr>
                              </w:pPr>
                              <w:r>
                                <w:rPr>
                                  <w:rFonts w:asciiTheme="majorHAnsi" w:hAnsiTheme="majorHAnsi" w:cstheme="majorHAnsi"/>
                                  <w:szCs w:val="20"/>
                                </w:rPr>
                                <w:t xml:space="preserve">Close FV582, </w:t>
                              </w:r>
                            </w:p>
                            <w:p w:rsidR="00862F6C" w:rsidRPr="00A12630" w:rsidRDefault="00862F6C" w:rsidP="00520CF1">
                              <w:pPr>
                                <w:rPr>
                                  <w:rFonts w:asciiTheme="majorHAnsi" w:hAnsiTheme="majorHAnsi" w:cstheme="majorHAnsi"/>
                                  <w:color w:val="000000" w:themeColor="text1"/>
                                  <w:szCs w:val="20"/>
                                </w:rPr>
                              </w:pPr>
                              <w:r w:rsidRPr="00A12630">
                                <w:rPr>
                                  <w:rFonts w:asciiTheme="majorHAnsi" w:hAnsiTheme="majorHAnsi" w:cstheme="majorHAnsi"/>
                                  <w:color w:val="000000" w:themeColor="text1"/>
                                  <w:szCs w:val="20"/>
                                </w:rPr>
                                <w:t xml:space="preserve">Cryostat-2K = true, </w:t>
                              </w:r>
                            </w:p>
                            <w:p w:rsidR="00862F6C" w:rsidRPr="00A12630" w:rsidRDefault="00862F6C" w:rsidP="00520CF1">
                              <w:pPr>
                                <w:rPr>
                                  <w:rFonts w:asciiTheme="majorHAnsi" w:hAnsiTheme="majorHAnsi" w:cstheme="majorHAnsi"/>
                                  <w:color w:val="000000" w:themeColor="text1"/>
                                  <w:szCs w:val="20"/>
                                </w:rPr>
                              </w:pPr>
                              <w:r w:rsidRPr="00A12630">
                                <w:rPr>
                                  <w:rFonts w:asciiTheme="majorHAnsi" w:hAnsiTheme="majorHAnsi" w:cstheme="majorHAnsi"/>
                                  <w:color w:val="000000" w:themeColor="text1"/>
                                  <w:szCs w:val="20"/>
                                </w:rPr>
                                <w:t>CV582 fully open</w:t>
                              </w:r>
                            </w:p>
                            <w:p w:rsidR="00862F6C" w:rsidRPr="00C93CDC" w:rsidRDefault="00862F6C" w:rsidP="00520CF1">
                              <w:pPr>
                                <w:rPr>
                                  <w:rFonts w:asciiTheme="majorHAnsi" w:hAnsiTheme="majorHAnsi" w:cstheme="majorHAnsi"/>
                                  <w:b/>
                                  <w:szCs w:val="20"/>
                                </w:rPr>
                              </w:pP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txbxContent>
                        </wps:txbx>
                        <wps:bodyPr rot="0" vert="horz" wrap="square" lIns="91440" tIns="45720" rIns="91440" bIns="45720" anchor="t" anchorCtr="0" upright="1">
                          <a:noAutofit/>
                        </wps:bodyPr>
                      </wps:wsp>
                      <wps:wsp>
                        <wps:cNvPr id="14534" name="AutoShape 13870"/>
                        <wps:cNvCnPr>
                          <a:cxnSpLocks noChangeShapeType="1"/>
                        </wps:cNvCnPr>
                        <wps:spPr bwMode="auto">
                          <a:xfrm>
                            <a:off x="1564" y="9753"/>
                            <a:ext cx="3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35" name="AutoShape 13871"/>
                        <wps:cNvCnPr>
                          <a:cxnSpLocks noChangeShapeType="1"/>
                        </wps:cNvCnPr>
                        <wps:spPr bwMode="auto">
                          <a:xfrm flipV="1">
                            <a:off x="4746" y="9746"/>
                            <a:ext cx="0" cy="2835"/>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4536" name="AutoShape 13872"/>
                        <wps:cNvCnPr>
                          <a:cxnSpLocks noChangeShapeType="1"/>
                        </wps:cNvCnPr>
                        <wps:spPr bwMode="auto">
                          <a:xfrm>
                            <a:off x="1565" y="9749"/>
                            <a:ext cx="0" cy="57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37" name="Rectangle 13873"/>
                        <wps:cNvSpPr>
                          <a:spLocks noChangeArrowheads="1"/>
                        </wps:cNvSpPr>
                        <wps:spPr bwMode="auto">
                          <a:xfrm>
                            <a:off x="964" y="9929"/>
                            <a:ext cx="1361" cy="680"/>
                          </a:xfrm>
                          <a:prstGeom prst="rect">
                            <a:avLst/>
                          </a:prstGeom>
                          <a:solidFill>
                            <a:srgbClr val="FFFFFF"/>
                          </a:solidFill>
                          <a:ln w="9525">
                            <a:solidFill>
                              <a:srgbClr val="000000"/>
                            </a:solidFill>
                            <a:miter lim="800000"/>
                            <a:headEnd/>
                            <a:tailEnd/>
                          </a:ln>
                        </wps:spPr>
                        <wps:txbx>
                          <w:txbxContent>
                            <w:p w:rsidR="00862F6C" w:rsidRPr="00B82EEA" w:rsidRDefault="00862F6C" w:rsidP="00520CF1">
                              <w:pPr>
                                <w:jc w:val="center"/>
                                <w:rPr>
                                  <w:rFonts w:asciiTheme="majorHAnsi" w:hAnsiTheme="majorHAnsi" w:cstheme="majorHAnsi"/>
                                  <w:szCs w:val="20"/>
                                </w:rPr>
                              </w:pPr>
                              <w:r w:rsidRPr="00B82EEA">
                                <w:rPr>
                                  <w:rFonts w:asciiTheme="majorHAnsi" w:hAnsiTheme="majorHAnsi" w:cstheme="majorHAnsi"/>
                                  <w:szCs w:val="20"/>
                                </w:rPr>
                                <w:t>Pressure control</w:t>
                              </w:r>
                            </w:p>
                          </w:txbxContent>
                        </wps:txbx>
                        <wps:bodyPr rot="0" vert="horz" wrap="square" lIns="91440" tIns="45720" rIns="91440" bIns="45720" anchor="t" anchorCtr="0" upright="1">
                          <a:noAutofit/>
                        </wps:bodyPr>
                      </wps:wsp>
                      <wps:wsp>
                        <wps:cNvPr id="14538" name="Text Box 13874"/>
                        <wps:cNvSpPr txBox="1">
                          <a:spLocks noChangeArrowheads="1"/>
                        </wps:cNvSpPr>
                        <wps:spPr bwMode="auto">
                          <a:xfrm>
                            <a:off x="2286" y="9929"/>
                            <a:ext cx="2062" cy="680"/>
                          </a:xfrm>
                          <a:prstGeom prst="rect">
                            <a:avLst/>
                          </a:prstGeom>
                          <a:solidFill>
                            <a:srgbClr val="FFFFFF"/>
                          </a:solidFill>
                          <a:ln w="9525">
                            <a:solidFill>
                              <a:srgbClr val="000000"/>
                            </a:solidFill>
                            <a:miter lim="800000"/>
                            <a:headEnd/>
                            <a:tailEnd/>
                          </a:ln>
                        </wps:spPr>
                        <wps:txbx>
                          <w:txbxContent>
                            <w:p w:rsidR="00862F6C" w:rsidRDefault="00862F6C" w:rsidP="00520CF1">
                              <w:pPr>
                                <w:rPr>
                                  <w:rFonts w:asciiTheme="majorHAnsi" w:hAnsiTheme="majorHAnsi" w:cstheme="majorHAnsi"/>
                                  <w:szCs w:val="20"/>
                                </w:rPr>
                              </w:pPr>
                              <w:r>
                                <w:rPr>
                                  <w:rFonts w:asciiTheme="majorHAnsi" w:hAnsiTheme="majorHAnsi" w:cstheme="majorHAnsi"/>
                                  <w:szCs w:val="20"/>
                                </w:rPr>
                                <w:t>CV582 opened</w:t>
                              </w:r>
                            </w:p>
                            <w:p w:rsidR="00862F6C" w:rsidRPr="008921BD" w:rsidRDefault="00862F6C" w:rsidP="00520CF1">
                              <w:pPr>
                                <w:rPr>
                                  <w:rFonts w:asciiTheme="majorHAnsi" w:hAnsiTheme="majorHAnsi" w:cstheme="majorHAnsi"/>
                                  <w:szCs w:val="20"/>
                                </w:rPr>
                              </w:pPr>
                              <w:r>
                                <w:rPr>
                                  <w:rFonts w:asciiTheme="majorHAnsi" w:hAnsiTheme="majorHAnsi" w:cstheme="majorHAnsi"/>
                                  <w:szCs w:val="20"/>
                                </w:rPr>
                                <w:t>Cryostat-2K = true</w:t>
                              </w:r>
                            </w:p>
                            <w:p w:rsidR="00862F6C" w:rsidRPr="00B82EEA" w:rsidRDefault="00862F6C" w:rsidP="00520CF1">
                              <w:pPr>
                                <w:rPr>
                                  <w:rFonts w:asciiTheme="majorHAnsi" w:hAnsiTheme="majorHAnsi" w:cstheme="majorHAnsi"/>
                                  <w:szCs w:val="20"/>
                                </w:rPr>
                              </w:pPr>
                            </w:p>
                          </w:txbxContent>
                        </wps:txbx>
                        <wps:bodyPr rot="0" vert="horz" wrap="square" lIns="91440" tIns="45720" rIns="91440" bIns="45720" anchor="t" anchorCtr="0" upright="1">
                          <a:noAutofit/>
                        </wps:bodyPr>
                      </wps:wsp>
                      <wps:wsp>
                        <wps:cNvPr id="14539" name="Rectangle 13875"/>
                        <wps:cNvSpPr>
                          <a:spLocks noChangeArrowheads="1"/>
                        </wps:cNvSpPr>
                        <wps:spPr bwMode="auto">
                          <a:xfrm>
                            <a:off x="954" y="10920"/>
                            <a:ext cx="1361" cy="1361"/>
                          </a:xfrm>
                          <a:prstGeom prst="rect">
                            <a:avLst/>
                          </a:prstGeom>
                          <a:solidFill>
                            <a:srgbClr val="FFFFFF"/>
                          </a:solidFill>
                          <a:ln w="9525">
                            <a:solidFill>
                              <a:srgbClr val="000000"/>
                            </a:solidFill>
                            <a:miter lim="800000"/>
                            <a:headEnd/>
                            <a:tailEnd/>
                          </a:ln>
                        </wps:spPr>
                        <wps:txbx>
                          <w:txbxContent>
                            <w:p w:rsidR="00862F6C" w:rsidRPr="0043745B" w:rsidRDefault="00862F6C" w:rsidP="00520CF1">
                              <w:pPr>
                                <w:jc w:val="center"/>
                                <w:rPr>
                                  <w:rFonts w:asciiTheme="majorHAnsi" w:hAnsiTheme="majorHAnsi" w:cstheme="majorHAnsi"/>
                                  <w:szCs w:val="20"/>
                                </w:rPr>
                              </w:pPr>
                              <w:r w:rsidRPr="0043745B">
                                <w:rPr>
                                  <w:rFonts w:asciiTheme="majorHAnsi" w:hAnsiTheme="majorHAnsi" w:cstheme="majorHAnsi"/>
                                  <w:szCs w:val="20"/>
                                </w:rPr>
                                <w:t xml:space="preserve">Cryostat connected </w:t>
                              </w:r>
                              <w:r>
                                <w:rPr>
                                  <w:rFonts w:asciiTheme="majorHAnsi" w:hAnsiTheme="majorHAnsi" w:cstheme="majorHAnsi"/>
                                  <w:szCs w:val="20"/>
                                </w:rPr>
                                <w:t>at</w:t>
                              </w:r>
                              <w:r w:rsidRPr="0043745B">
                                <w:rPr>
                                  <w:rFonts w:asciiTheme="majorHAnsi" w:hAnsiTheme="majorHAnsi" w:cstheme="majorHAnsi"/>
                                  <w:szCs w:val="20"/>
                                </w:rPr>
                                <w:t xml:space="preserve"> the recovery </w:t>
                              </w:r>
                              <w:r>
                                <w:rPr>
                                  <w:rFonts w:asciiTheme="majorHAnsi" w:hAnsiTheme="majorHAnsi" w:cstheme="majorHAnsi"/>
                                  <w:szCs w:val="20"/>
                                </w:rPr>
                                <w:t xml:space="preserve">He </w:t>
                              </w:r>
                              <w:r w:rsidRPr="0043745B">
                                <w:rPr>
                                  <w:rFonts w:asciiTheme="majorHAnsi" w:hAnsiTheme="majorHAnsi" w:cstheme="majorHAnsi"/>
                                  <w:szCs w:val="20"/>
                                </w:rPr>
                                <w:t>circuit</w:t>
                              </w:r>
                            </w:p>
                          </w:txbxContent>
                        </wps:txbx>
                        <wps:bodyPr rot="0" vert="horz" wrap="square" lIns="91440" tIns="45720" rIns="91440" bIns="45720" anchor="t" anchorCtr="0" upright="1">
                          <a:noAutofit/>
                        </wps:bodyPr>
                      </wps:wsp>
                      <wps:wsp>
                        <wps:cNvPr id="14540" name="Text Box 13876"/>
                        <wps:cNvSpPr txBox="1">
                          <a:spLocks noChangeArrowheads="1"/>
                        </wps:cNvSpPr>
                        <wps:spPr bwMode="auto">
                          <a:xfrm>
                            <a:off x="2211" y="10920"/>
                            <a:ext cx="2168" cy="1361"/>
                          </a:xfrm>
                          <a:prstGeom prst="rect">
                            <a:avLst/>
                          </a:prstGeom>
                          <a:solidFill>
                            <a:srgbClr val="FFFFFF"/>
                          </a:solidFill>
                          <a:ln w="9525">
                            <a:solidFill>
                              <a:srgbClr val="000000"/>
                            </a:solidFill>
                            <a:miter lim="800000"/>
                            <a:headEnd/>
                            <a:tailEnd/>
                          </a:ln>
                        </wps:spPr>
                        <wps:txbx>
                          <w:txbxContent>
                            <w:p w:rsidR="00862F6C" w:rsidRDefault="00862F6C" w:rsidP="00520CF1">
                              <w:pPr>
                                <w:rPr>
                                  <w:rFonts w:asciiTheme="majorHAnsi" w:hAnsiTheme="majorHAnsi" w:cstheme="majorHAnsi"/>
                                  <w:szCs w:val="20"/>
                                </w:rPr>
                              </w:pPr>
                              <w:r>
                                <w:rPr>
                                  <w:rFonts w:asciiTheme="majorHAnsi" w:hAnsiTheme="majorHAnsi" w:cstheme="majorHAnsi"/>
                                  <w:szCs w:val="20"/>
                                </w:rPr>
                                <w:t xml:space="preserve">Open </w:t>
                              </w:r>
                              <w:r w:rsidRPr="00956811">
                                <w:rPr>
                                  <w:rFonts w:asciiTheme="majorHAnsi" w:hAnsiTheme="majorHAnsi" w:cstheme="majorHAnsi"/>
                                  <w:szCs w:val="20"/>
                                </w:rPr>
                                <w:t xml:space="preserve">Switch </w:t>
                              </w:r>
                              <w:r>
                                <w:rPr>
                                  <w:rFonts w:asciiTheme="majorHAnsi" w:hAnsiTheme="majorHAnsi" w:cstheme="majorHAnsi"/>
                                  <w:szCs w:val="20"/>
                                </w:rPr>
                                <w:t>V</w:t>
                              </w:r>
                              <w:r w:rsidRPr="00956811">
                                <w:rPr>
                                  <w:rFonts w:asciiTheme="majorHAnsi" w:hAnsiTheme="majorHAnsi" w:cstheme="majorHAnsi"/>
                                  <w:szCs w:val="20"/>
                                </w:rPr>
                                <w:t xml:space="preserve">alves « Cryostat 4K </w:t>
                              </w:r>
                              <w:r>
                                <w:rPr>
                                  <w:rFonts w:asciiTheme="majorHAnsi" w:hAnsiTheme="majorHAnsi" w:cstheme="majorHAnsi"/>
                                  <w:szCs w:val="20"/>
                                </w:rPr>
                                <w:t>circuit</w:t>
                              </w:r>
                              <w:r w:rsidRPr="00956811">
                                <w:rPr>
                                  <w:rFonts w:asciiTheme="majorHAnsi" w:hAnsiTheme="majorHAnsi" w:cstheme="majorHAnsi"/>
                                  <w:szCs w:val="20"/>
                                </w:rPr>
                                <w:t> »</w:t>
                              </w:r>
                            </w:p>
                            <w:p w:rsidR="00862F6C" w:rsidRDefault="00862F6C" w:rsidP="00520CF1">
                              <w:pPr>
                                <w:rPr>
                                  <w:rFonts w:asciiTheme="majorHAnsi" w:hAnsiTheme="majorHAnsi" w:cstheme="majorHAnsi"/>
                                  <w:szCs w:val="20"/>
                                </w:rPr>
                              </w:pPr>
                              <w:r>
                                <w:rPr>
                                  <w:rFonts w:asciiTheme="majorHAnsi" w:hAnsiTheme="majorHAnsi" w:cstheme="majorHAnsi"/>
                                  <w:szCs w:val="20"/>
                                </w:rPr>
                                <w:t xml:space="preserve">Cryostat-2K = false </w:t>
                              </w:r>
                            </w:p>
                            <w:p w:rsidR="00862F6C" w:rsidRDefault="00862F6C" w:rsidP="00520CF1">
                              <w:pPr>
                                <w:rPr>
                                  <w:rFonts w:asciiTheme="majorHAnsi" w:hAnsiTheme="majorHAnsi" w:cstheme="majorHAnsi"/>
                                  <w:szCs w:val="20"/>
                                </w:rPr>
                              </w:pPr>
                              <w:r>
                                <w:rPr>
                                  <w:rFonts w:asciiTheme="majorHAnsi" w:hAnsiTheme="majorHAnsi" w:cstheme="majorHAnsi"/>
                                  <w:szCs w:val="20"/>
                                </w:rPr>
                                <w:t>Open CV581</w:t>
                              </w:r>
                            </w:p>
                            <w:p w:rsidR="00862F6C" w:rsidRDefault="00862F6C" w:rsidP="00520CF1">
                              <w:pPr>
                                <w:rPr>
                                  <w:rFonts w:asciiTheme="majorHAnsi" w:hAnsiTheme="majorHAnsi" w:cstheme="majorHAnsi"/>
                                  <w:szCs w:val="20"/>
                                </w:rPr>
                              </w:pPr>
                              <w:r>
                                <w:rPr>
                                  <w:rFonts w:asciiTheme="majorHAnsi" w:hAnsiTheme="majorHAnsi" w:cstheme="majorHAnsi"/>
                                  <w:szCs w:val="20"/>
                                </w:rPr>
                                <w:t>Close CV582</w:t>
                              </w:r>
                            </w:p>
                          </w:txbxContent>
                        </wps:txbx>
                        <wps:bodyPr rot="0" vert="horz" wrap="square" lIns="91440" tIns="45720" rIns="91440" bIns="45720" anchor="t" anchorCtr="0" upright="1">
                          <a:noAutofit/>
                        </wps:bodyPr>
                      </wps:wsp>
                      <wps:wsp>
                        <wps:cNvPr id="14541" name="AutoShape 13877"/>
                        <wps:cNvCnPr>
                          <a:cxnSpLocks noChangeShapeType="1"/>
                        </wps:cNvCnPr>
                        <wps:spPr bwMode="auto">
                          <a:xfrm>
                            <a:off x="3245" y="12693"/>
                            <a:ext cx="0" cy="28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42" name="Rectangle 13878"/>
                        <wps:cNvSpPr>
                          <a:spLocks noChangeArrowheads="1"/>
                        </wps:cNvSpPr>
                        <wps:spPr bwMode="auto">
                          <a:xfrm>
                            <a:off x="2401" y="12629"/>
                            <a:ext cx="2790" cy="510"/>
                          </a:xfrm>
                          <a:prstGeom prst="rect">
                            <a:avLst/>
                          </a:prstGeom>
                          <a:solidFill>
                            <a:srgbClr val="FFFFFF"/>
                          </a:solidFill>
                          <a:ln w="9525">
                            <a:solidFill>
                              <a:srgbClr val="000000"/>
                            </a:solidFill>
                            <a:miter lim="800000"/>
                            <a:headEnd/>
                            <a:tailEnd/>
                          </a:ln>
                        </wps:spPr>
                        <wps:txbx>
                          <w:txbxContent>
                            <w:p w:rsidR="00862F6C" w:rsidRPr="0019530B" w:rsidRDefault="00862F6C" w:rsidP="00520CF1">
                              <w:pPr>
                                <w:jc w:val="center"/>
                                <w:rPr>
                                  <w:rFonts w:asciiTheme="majorHAnsi" w:hAnsiTheme="majorHAnsi" w:cstheme="majorHAnsi"/>
                                  <w:szCs w:val="20"/>
                                  <w:lang w:val="fr-FR"/>
                                </w:rPr>
                              </w:pPr>
                              <w:r>
                                <w:rPr>
                                  <w:rFonts w:asciiTheme="majorHAnsi" w:hAnsiTheme="majorHAnsi" w:cstheme="majorHAnsi"/>
                                  <w:szCs w:val="20"/>
                                  <w:lang w:val="fr-FR"/>
                                </w:rPr>
                                <w:t>« 2K pumps stopped ? »</w:t>
                              </w:r>
                            </w:p>
                          </w:txbxContent>
                        </wps:txbx>
                        <wps:bodyPr rot="0" vert="horz" wrap="square" lIns="91440" tIns="45720" rIns="91440" bIns="45720" anchor="t" anchorCtr="0" upright="1">
                          <a:noAutofit/>
                        </wps:bodyPr>
                      </wps:wsp>
                      <wps:wsp>
                        <wps:cNvPr id="14543" name="Rectangle 13879"/>
                        <wps:cNvSpPr>
                          <a:spLocks noChangeArrowheads="1"/>
                        </wps:cNvSpPr>
                        <wps:spPr bwMode="auto">
                          <a:xfrm>
                            <a:off x="2385" y="13459"/>
                            <a:ext cx="1361" cy="850"/>
                          </a:xfrm>
                          <a:prstGeom prst="rect">
                            <a:avLst/>
                          </a:prstGeom>
                          <a:solidFill>
                            <a:srgbClr val="FFFFFF"/>
                          </a:solidFill>
                          <a:ln w="9525">
                            <a:solidFill>
                              <a:srgbClr val="000000"/>
                            </a:solidFill>
                            <a:miter lim="800000"/>
                            <a:headEnd/>
                            <a:tailEnd/>
                          </a:ln>
                        </wps:spPr>
                        <wps:txbx>
                          <w:txbxContent>
                            <w:p w:rsidR="00862F6C" w:rsidRPr="00B82EEA" w:rsidRDefault="00862F6C" w:rsidP="00520CF1">
                              <w:pPr>
                                <w:jc w:val="center"/>
                                <w:rPr>
                                  <w:rFonts w:asciiTheme="majorHAnsi" w:hAnsiTheme="majorHAnsi" w:cstheme="majorHAnsi"/>
                                  <w:szCs w:val="20"/>
                                </w:rPr>
                              </w:pPr>
                              <w:r w:rsidRPr="00B82EEA">
                                <w:rPr>
                                  <w:rFonts w:asciiTheme="majorHAnsi" w:hAnsiTheme="majorHAnsi" w:cstheme="majorHAnsi"/>
                                  <w:szCs w:val="20"/>
                                </w:rPr>
                                <w:t>Pump line at atmospheric pressure</w:t>
                              </w:r>
                            </w:p>
                          </w:txbxContent>
                        </wps:txbx>
                        <wps:bodyPr rot="0" vert="horz" wrap="square" lIns="91440" tIns="45720" rIns="91440" bIns="45720" anchor="t" anchorCtr="0" upright="1">
                          <a:noAutofit/>
                        </wps:bodyPr>
                      </wps:wsp>
                      <wps:wsp>
                        <wps:cNvPr id="14544" name="Text Box 13880"/>
                        <wps:cNvSpPr txBox="1">
                          <a:spLocks noChangeArrowheads="1"/>
                        </wps:cNvSpPr>
                        <wps:spPr bwMode="auto">
                          <a:xfrm>
                            <a:off x="3701" y="13459"/>
                            <a:ext cx="1518" cy="850"/>
                          </a:xfrm>
                          <a:prstGeom prst="rect">
                            <a:avLst/>
                          </a:prstGeom>
                          <a:solidFill>
                            <a:srgbClr val="FFFFFF"/>
                          </a:solidFill>
                          <a:ln w="9525">
                            <a:solidFill>
                              <a:srgbClr val="000000"/>
                            </a:solidFill>
                            <a:miter lim="800000"/>
                            <a:headEnd/>
                            <a:tailEnd/>
                          </a:ln>
                        </wps:spPr>
                        <wps:txbx>
                          <w:txbxContent>
                            <w:p w:rsidR="00862F6C" w:rsidRDefault="00862F6C" w:rsidP="00520CF1">
                              <w:pPr>
                                <w:rPr>
                                  <w:rFonts w:asciiTheme="majorHAnsi" w:hAnsiTheme="majorHAnsi" w:cstheme="majorHAnsi"/>
                                  <w:b/>
                                  <w:color w:val="FF0000"/>
                                  <w:szCs w:val="20"/>
                                </w:rPr>
                              </w:pPr>
                              <w:r>
                                <w:rPr>
                                  <w:rFonts w:asciiTheme="majorHAnsi" w:hAnsiTheme="majorHAnsi" w:cstheme="majorHAnsi"/>
                                  <w:b/>
                                  <w:color w:val="FF0000"/>
                                  <w:szCs w:val="20"/>
                                </w:rPr>
                                <w:t xml:space="preserve">Close </w:t>
                              </w:r>
                              <w:r w:rsidRPr="00062541">
                                <w:rPr>
                                  <w:rFonts w:asciiTheme="majorHAnsi" w:hAnsiTheme="majorHAnsi" w:cstheme="majorHAnsi"/>
                                  <w:b/>
                                  <w:color w:val="FF0000"/>
                                  <w:szCs w:val="20"/>
                                </w:rPr>
                                <w:t xml:space="preserve">FV555 </w:t>
                              </w:r>
                            </w:p>
                            <w:p w:rsidR="00862F6C" w:rsidRPr="00AD0A21" w:rsidRDefault="00862F6C" w:rsidP="00520CF1">
                              <w:pPr>
                                <w:rPr>
                                  <w:rFonts w:asciiTheme="majorHAnsi" w:hAnsiTheme="majorHAnsi" w:cstheme="majorHAnsi"/>
                                  <w:b/>
                                  <w:color w:val="FF0000"/>
                                  <w:szCs w:val="20"/>
                                </w:rPr>
                              </w:pPr>
                              <w:r>
                                <w:rPr>
                                  <w:rFonts w:asciiTheme="majorHAnsi" w:hAnsiTheme="majorHAnsi" w:cstheme="majorHAnsi"/>
                                  <w:b/>
                                  <w:color w:val="FF0000"/>
                                  <w:szCs w:val="20"/>
                                </w:rPr>
                                <w:t>Open FV556</w:t>
                              </w:r>
                            </w:p>
                          </w:txbxContent>
                        </wps:txbx>
                        <wps:bodyPr rot="0" vert="horz" wrap="square" lIns="91440" tIns="45720" rIns="91440" bIns="45720" anchor="t" anchorCtr="0" upright="1">
                          <a:noAutofit/>
                        </wps:bodyPr>
                      </wps:wsp>
                      <wps:wsp>
                        <wps:cNvPr id="14545" name="Rectangle 13881"/>
                        <wps:cNvSpPr>
                          <a:spLocks noChangeArrowheads="1"/>
                        </wps:cNvSpPr>
                        <wps:spPr bwMode="auto">
                          <a:xfrm>
                            <a:off x="2377" y="14596"/>
                            <a:ext cx="1361" cy="612"/>
                          </a:xfrm>
                          <a:prstGeom prst="rect">
                            <a:avLst/>
                          </a:prstGeom>
                          <a:solidFill>
                            <a:srgbClr val="FFFFFF"/>
                          </a:solidFill>
                          <a:ln w="9525">
                            <a:solidFill>
                              <a:srgbClr val="000000"/>
                            </a:solidFill>
                            <a:miter lim="800000"/>
                            <a:headEnd/>
                            <a:tailEnd/>
                          </a:ln>
                        </wps:spPr>
                        <wps:txbx>
                          <w:txbxContent>
                            <w:p w:rsidR="00862F6C" w:rsidRPr="00B82EEA" w:rsidRDefault="00862F6C" w:rsidP="00520CF1">
                              <w:pPr>
                                <w:jc w:val="center"/>
                                <w:rPr>
                                  <w:rFonts w:asciiTheme="majorHAnsi" w:hAnsiTheme="majorHAnsi" w:cstheme="majorHAnsi"/>
                                  <w:szCs w:val="20"/>
                                </w:rPr>
                              </w:pPr>
                              <w:r w:rsidRPr="00B82EEA">
                                <w:rPr>
                                  <w:rFonts w:asciiTheme="majorHAnsi" w:hAnsiTheme="majorHAnsi" w:cstheme="majorHAnsi"/>
                                  <w:szCs w:val="20"/>
                                </w:rPr>
                                <w:t>Stop filling</w:t>
                              </w:r>
                              <w:r>
                                <w:rPr>
                                  <w:rFonts w:asciiTheme="majorHAnsi" w:hAnsiTheme="majorHAnsi" w:cstheme="majorHAnsi"/>
                                  <w:szCs w:val="20"/>
                                </w:rPr>
                                <w:t xml:space="preserve"> line</w:t>
                              </w:r>
                            </w:p>
                          </w:txbxContent>
                        </wps:txbx>
                        <wps:bodyPr rot="0" vert="horz" wrap="square" lIns="91440" tIns="45720" rIns="91440" bIns="45720" anchor="t" anchorCtr="0" upright="1">
                          <a:noAutofit/>
                        </wps:bodyPr>
                      </wps:wsp>
                      <wps:wsp>
                        <wps:cNvPr id="14546" name="Text Box 13882"/>
                        <wps:cNvSpPr txBox="1">
                          <a:spLocks noChangeArrowheads="1"/>
                        </wps:cNvSpPr>
                        <wps:spPr bwMode="auto">
                          <a:xfrm>
                            <a:off x="3669" y="14596"/>
                            <a:ext cx="1557" cy="611"/>
                          </a:xfrm>
                          <a:prstGeom prst="rect">
                            <a:avLst/>
                          </a:prstGeom>
                          <a:solidFill>
                            <a:srgbClr val="FFFFFF"/>
                          </a:solidFill>
                          <a:ln w="9525">
                            <a:solidFill>
                              <a:srgbClr val="000000"/>
                            </a:solidFill>
                            <a:miter lim="800000"/>
                            <a:headEnd/>
                            <a:tailEnd/>
                          </a:ln>
                        </wps:spPr>
                        <wps:txbx>
                          <w:txbxContent>
                            <w:p w:rsidR="00862F6C" w:rsidRDefault="00862F6C" w:rsidP="00520CF1">
                              <w:pPr>
                                <w:rPr>
                                  <w:rFonts w:asciiTheme="majorHAnsi" w:hAnsiTheme="majorHAnsi" w:cstheme="majorHAnsi"/>
                                  <w:b/>
                                  <w:color w:val="FF0000"/>
                                  <w:szCs w:val="20"/>
                                </w:rPr>
                              </w:pPr>
                              <w:r>
                                <w:rPr>
                                  <w:rFonts w:asciiTheme="majorHAnsi" w:hAnsiTheme="majorHAnsi" w:cstheme="majorHAnsi"/>
                                  <w:b/>
                                  <w:color w:val="FF0000"/>
                                  <w:szCs w:val="20"/>
                                </w:rPr>
                                <w:t>Close FV556</w:t>
                              </w:r>
                            </w:p>
                            <w:p w:rsidR="00862F6C" w:rsidRPr="00B82EEA" w:rsidRDefault="00862F6C" w:rsidP="00520CF1">
                              <w:pPr>
                                <w:rPr>
                                  <w:rFonts w:asciiTheme="majorHAnsi" w:hAnsiTheme="majorHAnsi" w:cstheme="majorHAnsi"/>
                                  <w:szCs w:val="20"/>
                                </w:rPr>
                              </w:pPr>
                            </w:p>
                          </w:txbxContent>
                        </wps:txbx>
                        <wps:bodyPr rot="0" vert="horz" wrap="square" lIns="91440" tIns="45720" rIns="91440" bIns="45720" anchor="t" anchorCtr="0" upright="1">
                          <a:noAutofit/>
                        </wps:bodyPr>
                      </wps:wsp>
                      <wps:wsp>
                        <wps:cNvPr id="14547" name="AutoShape 13883"/>
                        <wps:cNvCnPr>
                          <a:cxnSpLocks noChangeShapeType="1"/>
                        </wps:cNvCnPr>
                        <wps:spPr bwMode="auto">
                          <a:xfrm>
                            <a:off x="1447" y="1241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48" name="Text Box 13884"/>
                        <wps:cNvSpPr txBox="1">
                          <a:spLocks noChangeArrowheads="1"/>
                        </wps:cNvSpPr>
                        <wps:spPr bwMode="auto">
                          <a:xfrm>
                            <a:off x="1557" y="12288"/>
                            <a:ext cx="1485"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520CF1">
                              <w:pPr>
                                <w:rPr>
                                  <w:rFonts w:asciiTheme="majorHAnsi" w:hAnsiTheme="majorHAnsi" w:cstheme="majorHAnsi"/>
                                  <w:szCs w:val="20"/>
                                </w:rPr>
                              </w:pPr>
                              <w:r>
                                <w:rPr>
                                  <w:rFonts w:asciiTheme="majorHAnsi" w:hAnsiTheme="majorHAnsi" w:cstheme="majorHAnsi"/>
                                  <w:szCs w:val="20"/>
                                </w:rPr>
                                <w:t>CV581 opened</w:t>
                              </w:r>
                            </w:p>
                            <w:p w:rsidR="00862F6C" w:rsidRPr="00B82EEA" w:rsidRDefault="00862F6C" w:rsidP="00520CF1">
                              <w:pPr>
                                <w:rPr>
                                  <w:rFonts w:asciiTheme="majorHAnsi" w:hAnsiTheme="majorHAnsi" w:cstheme="majorHAnsi"/>
                                  <w:szCs w:val="20"/>
                                </w:rPr>
                              </w:pPr>
                            </w:p>
                          </w:txbxContent>
                        </wps:txbx>
                        <wps:bodyPr rot="0" vert="horz" wrap="square" lIns="91440" tIns="45720" rIns="91440" bIns="45720" anchor="t" anchorCtr="0" upright="1">
                          <a:noAutofit/>
                        </wps:bodyPr>
                      </wps:wsp>
                      <wps:wsp>
                        <wps:cNvPr id="14549" name="Text Box 14286"/>
                        <wps:cNvSpPr txBox="1">
                          <a:spLocks noChangeArrowheads="1"/>
                        </wps:cNvSpPr>
                        <wps:spPr bwMode="auto">
                          <a:xfrm>
                            <a:off x="3297" y="14253"/>
                            <a:ext cx="219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82EEA" w:rsidRDefault="00862F6C" w:rsidP="00671E5D">
                              <w:pPr>
                                <w:rPr>
                                  <w:rFonts w:asciiTheme="majorHAnsi" w:hAnsiTheme="majorHAnsi" w:cstheme="majorHAnsi"/>
                                  <w:szCs w:val="20"/>
                                </w:rPr>
                              </w:pPr>
                              <w:r>
                                <w:rPr>
                                  <w:rFonts w:asciiTheme="majorHAnsi" w:hAnsiTheme="majorHAnsi" w:cstheme="majorHAnsi"/>
                                  <w:szCs w:val="20"/>
                                </w:rPr>
                                <w:t>PT584 ≥ PT584setpoint</w:t>
                              </w:r>
                            </w:p>
                            <w:p w:rsidR="00862F6C" w:rsidRPr="00B82EEA" w:rsidRDefault="00862F6C" w:rsidP="00671E5D">
                              <w:pPr>
                                <w:rPr>
                                  <w:rFonts w:asciiTheme="majorHAnsi" w:hAnsiTheme="majorHAnsi" w:cstheme="majorHAnsi"/>
                                  <w:szCs w:val="20"/>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290" o:spid="_x0000_s4021" style="position:absolute;left:0;text-align:left;margin-left:-36.1pt;margin-top:2.15pt;width:536.05pt;height:587.6pt;z-index:251314688" coordorigin="697,3924" coordsize="10721,11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">
                <v:shape id="AutoShape 12891" o:spid="_x0000_s4022" type="#_x0000_t32" style="position:absolute;left:7184;top:6050;width:0;height:9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U5+8UAAADeAAAADwAAAGRycy9kb3ducmV2LnhtbERPTWsCMRC9C/6HMEIvolmLlnZrlLUg&#10;VMGD1t6nm+kmdDNZN1G3/94UhN7m8T5nvuxcLS7UButZwWScgSAuvbZcKTh+rEfPIEJE1lh7JgW/&#10;FGC56PfmmGt/5T1dDrESKYRDjgpMjE0uZSgNOQxj3xAn7tu3DmOCbSV1i9cU7mr5mGVP0qHl1GCw&#10;oTdD5c/h7BTsNpNV8WXsZrs/2d1sXdTnavip1MOgK15BROriv/juftdp/nQ6e4G/d9IN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U5+8UAAADeAAAADwAAAAAAAAAA&#10;AAAAAAChAgAAZHJzL2Rvd25yZXYueG1sUEsFBgAAAAAEAAQA+QAAAJMDAAAAAA==&#10;"/>
                <v:shape id="Text Box 12892" o:spid="_x0000_s4023" type="#_x0000_t202" style="position:absolute;left:2712;top:6026;width:3829;height: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m8bcYA&#10;AADeAAAADwAAAGRycy9kb3ducmV2LnhtbESPzW7CQAyE70h9h5Ur9YLKplUIJbAgWqmIKz8PYLIm&#10;iZr1RtmFhLevD0jcbHk8M99yPbhG3agLtWcDH5MEFHHhbc2lgdPx9/0LVIjIFhvPZOBOAdarl9ES&#10;c+t73tPtEEslJhxyNFDF2OZah6Iih2HiW2K5XXznMMraldp22Iu5a/RnkmTaYc2SUGFLPxUVf4er&#10;M3DZ9ePpvD9v42m2T7NvrGdnfzfm7XXYLEBFGuJT/PjeWamfppkACI7Mo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m8bcYAAADeAAAADwAAAAAAAAAAAAAAAACYAgAAZHJz&#10;L2Rvd25yZXYueG1sUEsFBgAAAAAEAAQA9QAAAIsDAAAAAA==&#10;" stroked="f">
                  <v:textbox>
                    <w:txbxContent>
                      <w:p w:rsidR="00862F6C" w:rsidRPr="00B82EEA" w:rsidRDefault="00862F6C" w:rsidP="008569ED">
                        <w:pPr>
                          <w:rPr>
                            <w:rFonts w:asciiTheme="majorHAnsi" w:hAnsiTheme="majorHAnsi" w:cstheme="majorHAnsi"/>
                            <w:szCs w:val="20"/>
                          </w:rPr>
                        </w:pPr>
                        <w:r>
                          <w:rPr>
                            <w:rFonts w:asciiTheme="majorHAnsi" w:hAnsiTheme="majorHAnsi" w:cstheme="majorHAnsi"/>
                            <w:szCs w:val="20"/>
                          </w:rPr>
                          <w:t>LT</w:t>
                        </w:r>
                        <w:r w:rsidRPr="00B82EEA">
                          <w:rPr>
                            <w:rFonts w:asciiTheme="majorHAnsi" w:hAnsiTheme="majorHAnsi" w:cstheme="majorHAnsi"/>
                            <w:szCs w:val="20"/>
                          </w:rPr>
                          <w:t>6</w:t>
                        </w:r>
                        <w:r>
                          <w:rPr>
                            <w:rFonts w:asciiTheme="majorHAnsi" w:hAnsiTheme="majorHAnsi" w:cstheme="majorHAnsi"/>
                            <w:szCs w:val="20"/>
                          </w:rPr>
                          <w:t>83 &lt; LT683</w:t>
                        </w:r>
                        <w:r w:rsidRPr="00B82EEA">
                          <w:rPr>
                            <w:rFonts w:asciiTheme="majorHAnsi" w:hAnsiTheme="majorHAnsi" w:cstheme="majorHAnsi"/>
                            <w:szCs w:val="20"/>
                          </w:rPr>
                          <w:t>mini</w:t>
                        </w:r>
                        <w:r>
                          <w:rPr>
                            <w:rFonts w:asciiTheme="majorHAnsi" w:hAnsiTheme="majorHAnsi" w:cstheme="majorHAnsi"/>
                            <w:szCs w:val="20"/>
                          </w:rPr>
                          <w:t xml:space="preserve">  &amp; Yes &amp; </w:t>
                        </w:r>
                        <w:r w:rsidRPr="005B1CF6">
                          <w:rPr>
                            <w:rFonts w:asciiTheme="majorHAnsi" w:hAnsiTheme="majorHAnsi" w:cstheme="majorHAnsi"/>
                            <w:b/>
                            <w:color w:val="FF0000"/>
                            <w:szCs w:val="20"/>
                          </w:rPr>
                          <w:t>FV551 closed</w:t>
                        </w:r>
                      </w:p>
                    </w:txbxContent>
                  </v:textbox>
                </v:shape>
                <v:shape id="AutoShape 12893" o:spid="_x0000_s4024" type="#_x0000_t32" style="position:absolute;left:2592;top:6221;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QMUAAADeAAAADwAAAGRycy9kb3ducmV2LnhtbERPTWsCMRC9F/wPYQpeimZXrMjWKGtB&#10;UMGDtr1PN9NN6Gay3URd/70pFHqbx/ucxap3jbhQF6xnBfk4A0FceW25VvD+thnNQYSIrLHxTApu&#10;FGC1HDwssND+yke6nGItUgiHAhWYGNtCylAZchjGviVO3JfvHMYEu1rqDq8p3DVykmUz6dByajDY&#10;0quh6vt0dgoOu3xdfhq72x9/7OF5Uzbn+ulDqeFjX76AiNTHf/Gfe6vT/Ol0lsPvO+kG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j//QMUAAADeAAAADwAAAAAAAAAA&#10;AAAAAAChAgAAZHJzL2Rvd25yZXYueG1sUEsFBgAAAAAEAAQA+QAAAJMDAAAAAA==&#10;"/>
                <v:shape id="AutoShape 12894" o:spid="_x0000_s4025" type="#_x0000_t32" style="position:absolute;left:697;top:4249;width:39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6VisQAAADeAAAADwAAAGRycy9kb3ducmV2LnhtbERPTWvCQBC9C/0PyxS86cYgIqmr1ELR&#10;VnowrT0P2WkSzM7G3VWjv94tCN7m8T5ntuhMI07kfG1ZwWiYgCAurK65VPDz/T6YgvABWWNjmRRc&#10;yMNi/tSbYabtmbd0ykMpYgj7DBVUIbSZlL6oyKAf2pY4cn/WGQwRulJqh+cYbhqZJslEGqw5NlTY&#10;0ltFxT4/GgWfm7ZOD6sv99EE+s31dbdcjXZK9Z+71xcQgbrwEN/dax3nj8eTFP7fiTf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zpWKxAAAAN4AAAAPAAAAAAAAAAAA&#10;AAAAAKECAABkcnMvZG93bnJldi54bWxQSwUGAAAAAAQABAD5AAAAkgMAAAAA&#10;" strokeweight=".5pt">
                  <v:stroke endarrow="block"/>
                </v:shape>
                <v:shape id="AutoShape 12895" o:spid="_x0000_s4026" type="#_x0000_t32" style="position:absolute;left:7058;top:6199;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HErMUAAADeAAAADwAAAGRycy9kb3ducmV2LnhtbERPS2sCMRC+C/0PYQq9iGZtrcjWKKsg&#10;1IIHX/dxM92EbibbTdTtv28KQm/z8T1ntuhcLa7UButZwWiYgSAuvbZcKTge1oMpiBCRNdaeScEP&#10;BVjMH3ozzLW/8Y6u+1iJFMIhRwUmxiaXMpSGHIahb4gT9+lbhzHBtpK6xVsKd7V8zrKJdGg5NRhs&#10;aGWo/NpfnILtZrQszsZuPnbfdvu6LupL1T8p9fTYFW8gInXxX3x3v+s0fzyevMD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aHErMUAAADeAAAADwAAAAAAAAAA&#10;AAAAAAChAgAAZHJzL2Rvd25yZXYueG1sUEsFBgAAAAAEAAQA+QAAAJMDAAAAAA==&#10;"/>
                <v:shape id="Text Box 12896" o:spid="_x0000_s4027" type="#_x0000_t202" style="position:absolute;left:7190;top:5987;width:3835;height: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JCecMA&#10;AADeAAAADwAAAGRycy9kb3ducmV2LnhtbERPS4vCMBC+C/6HMII3m6xU2e0aRZQFT4ruA/Y2NGNb&#10;tpmUJmvrvzeC4G0+vucsVr2txYVaXznW8JIoEMS5MxUXGr4+PyavIHxANlg7Jg1X8rBaDgcLzIzr&#10;+EiXUyhEDGGfoYYyhCaT0uclWfSJa4gjd3atxRBhW0jTYhfDbS2nSs2lxYpjQ4kNbUrK/07/VsP3&#10;/vz7k6pDsbWzpnO9kmzfpNbjUb9+BxGoD0/xw70zcX6azlO4vxNvk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JCecMAAADeAAAADwAAAAAAAAAAAAAAAACYAgAAZHJzL2Rv&#10;d25yZXYueG1sUEsFBgAAAAAEAAQA9QAAAIgDAAAAAA==&#10;" filled="f" stroked="f">
                  <v:textbox>
                    <w:txbxContent>
                      <w:p w:rsidR="00862F6C" w:rsidRPr="00B82EEA" w:rsidRDefault="00862F6C" w:rsidP="008569ED">
                        <w:pPr>
                          <w:rPr>
                            <w:rFonts w:asciiTheme="majorHAnsi" w:hAnsiTheme="majorHAnsi" w:cstheme="majorHAnsi"/>
                            <w:szCs w:val="20"/>
                          </w:rPr>
                        </w:pPr>
                        <w:r>
                          <w:rPr>
                            <w:rFonts w:asciiTheme="majorHAnsi" w:hAnsiTheme="majorHAnsi" w:cstheme="majorHAnsi"/>
                            <w:szCs w:val="20"/>
                          </w:rPr>
                          <w:t>LT683</w:t>
                        </w:r>
                        <w:r w:rsidRPr="00B82EEA">
                          <w:rPr>
                            <w:rFonts w:asciiTheme="majorHAnsi" w:hAnsiTheme="majorHAnsi" w:cstheme="majorHAnsi"/>
                            <w:szCs w:val="20"/>
                          </w:rPr>
                          <w:t xml:space="preserve"> </w:t>
                        </w:r>
                        <w:r>
                          <w:rPr>
                            <w:rFonts w:asciiTheme="majorHAnsi" w:hAnsiTheme="majorHAnsi" w:cstheme="majorHAnsi"/>
                            <w:szCs w:val="20"/>
                          </w:rPr>
                          <w:t>&gt;= LT</w:t>
                        </w:r>
                        <w:r w:rsidRPr="00B82EEA">
                          <w:rPr>
                            <w:rFonts w:asciiTheme="majorHAnsi" w:hAnsiTheme="majorHAnsi" w:cstheme="majorHAnsi"/>
                            <w:szCs w:val="20"/>
                          </w:rPr>
                          <w:t>6</w:t>
                        </w:r>
                        <w:r>
                          <w:rPr>
                            <w:rFonts w:asciiTheme="majorHAnsi" w:hAnsiTheme="majorHAnsi" w:cstheme="majorHAnsi"/>
                            <w:szCs w:val="20"/>
                          </w:rPr>
                          <w:t>83</w:t>
                        </w:r>
                        <w:r w:rsidRPr="00B82EEA">
                          <w:rPr>
                            <w:rFonts w:asciiTheme="majorHAnsi" w:hAnsiTheme="majorHAnsi" w:cstheme="majorHAnsi"/>
                            <w:szCs w:val="20"/>
                          </w:rPr>
                          <w:t>mini</w:t>
                        </w:r>
                        <w:r>
                          <w:rPr>
                            <w:rFonts w:asciiTheme="majorHAnsi" w:hAnsiTheme="majorHAnsi" w:cstheme="majorHAnsi"/>
                            <w:szCs w:val="20"/>
                          </w:rPr>
                          <w:t xml:space="preserve"> &amp;Yes &amp; </w:t>
                        </w:r>
                        <w:r w:rsidRPr="005B1CF6">
                          <w:rPr>
                            <w:rFonts w:asciiTheme="majorHAnsi" w:hAnsiTheme="majorHAnsi" w:cstheme="majorHAnsi"/>
                            <w:b/>
                            <w:color w:val="FF0000"/>
                            <w:szCs w:val="20"/>
                          </w:rPr>
                          <w:t>FV551 closed</w:t>
                        </w:r>
                      </w:p>
                      <w:p w:rsidR="00862F6C" w:rsidRPr="00F34ED3" w:rsidRDefault="00862F6C" w:rsidP="008569ED">
                        <w:pPr>
                          <w:rPr>
                            <w:szCs w:val="20"/>
                          </w:rPr>
                        </w:pPr>
                      </w:p>
                    </w:txbxContent>
                  </v:textbox>
                </v:shape>
                <v:shape id="AutoShape 12897" o:spid="_x0000_s4028" type="#_x0000_t32" style="position:absolute;left:2707;top:6058;width:44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T5Q8UAAADeAAAADwAAAGRycy9kb3ducmV2LnhtbERPS2sCMRC+F/ofwhR6KZq1qMhqlG1B&#10;qAUPvu7jZroJ3Uy2m6jrvzcFwdt8fM+ZLTpXizO1wXpWMOhnIIhLry1XCva7ZW8CIkRkjbVnUnCl&#10;AIv589MMc+0vvKHzNlYihXDIUYGJscmlDKUhh6HvG+LE/fjWYUywraRu8ZLCXS3fs2wsHVpODQYb&#10;+jRU/m5PTsF6Nfgojsauvjd/dj1aFvWpejso9frSFVMQkbr4EN/dXzrNHw7HI/h/J90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T5Q8UAAADeAAAADwAAAAAAAAAA&#10;AAAAAAChAgAAZHJzL2Rvd25yZXYueG1sUEsFBgAAAAAEAAQA+QAAAJMDAAAAAA==&#10;"/>
                <v:shape id="Text Box 12901" o:spid="_x0000_s4029" type="#_x0000_t202" style="position:absolute;left:7315;top:13342;width:3371;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yBgsIA&#10;AADeAAAADwAAAGRycy9kb3ducmV2LnhtbERPzYrCMBC+C75DGGEvoqlLrbvVKO6C4rXqA4zN2Bab&#10;SWmytr79RhC8zcf3O6tNb2pxp9ZVlhXMphEI4tzqigsF59Nu8gXCeWSNtWVS8CAHm/VwsMJU244z&#10;uh99IUIIuxQVlN43qZQuL8mgm9qGOHBX2xr0AbaF1C12IdzU8jOKEmmw4tBQYkO/JeW3459RcD10&#10;4/l3d9n78yKLkx+sFhf7UOpj1G+XIDz1/i1+uQ86zI/jJIHnO+EG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TIGCwgAAAN4AAAAPAAAAAAAAAAAAAAAAAJgCAABkcnMvZG93&#10;bnJldi54bWxQSwUGAAAAAAQABAD1AAAAhwMAAAAA&#10;" stroked="f">
                  <v:textbox>
                    <w:txbxContent>
                      <w:p w:rsidR="00862F6C" w:rsidRPr="00B82EEA" w:rsidRDefault="00862F6C" w:rsidP="008569ED">
                        <w:pPr>
                          <w:rPr>
                            <w:rFonts w:asciiTheme="majorHAnsi" w:hAnsiTheme="majorHAnsi" w:cstheme="majorHAnsi"/>
                            <w:szCs w:val="20"/>
                          </w:rPr>
                        </w:pPr>
                        <w:r>
                          <w:rPr>
                            <w:rFonts w:asciiTheme="majorHAnsi" w:hAnsiTheme="majorHAnsi" w:cstheme="majorHAnsi"/>
                            <w:szCs w:val="20"/>
                          </w:rPr>
                          <w:t>P</w:t>
                        </w:r>
                        <w:r w:rsidRPr="00B82EEA">
                          <w:rPr>
                            <w:rFonts w:asciiTheme="majorHAnsi" w:hAnsiTheme="majorHAnsi" w:cstheme="majorHAnsi"/>
                            <w:szCs w:val="20"/>
                          </w:rPr>
                          <w:t>T6</w:t>
                        </w:r>
                        <w:r>
                          <w:rPr>
                            <w:rFonts w:asciiTheme="majorHAnsi" w:hAnsiTheme="majorHAnsi" w:cstheme="majorHAnsi"/>
                            <w:szCs w:val="20"/>
                          </w:rPr>
                          <w:t>60 close to PT660setpoint</w:t>
                        </w:r>
                      </w:p>
                      <w:p w:rsidR="00862F6C" w:rsidRPr="00B82EEA" w:rsidRDefault="00862F6C" w:rsidP="008569ED"/>
                    </w:txbxContent>
                  </v:textbox>
                </v:shape>
                <v:shape id="AutoShape 12902" o:spid="_x0000_s4030" type="#_x0000_t32" style="position:absolute;left:7057;top:13546;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rCr8UAAADeAAAADwAAAGRycy9kb3ducmV2LnhtbERPS2sCMRC+F/wPYQq9lJq1qC2rUbYF&#10;oQoefN2nm3ETupmsm6jbf98UBG/z8T1nOu9cLS7UButZwaCfgSAuvbZcKdjvFi/vIEJE1lh7JgW/&#10;FGA+6z1MMdf+yhu6bGMlUgiHHBWYGJtcylAachj6viFO3NG3DmOCbSV1i9cU7mr5mmVj6dByajDY&#10;0Keh8md7dgrWy8FH8W3scrU52fVoUdTn6vmg1NNjV0xAROriXXxzf+k0fzgcv8H/O+kG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prCr8UAAADeAAAADwAAAAAAAAAA&#10;AAAAAAChAgAAZHJzL2Rvd25yZXYueG1sUEsFBgAAAAAEAAQA+QAAAJMDAAAAAA==&#10;"/>
                <v:shape id="AutoShape 12903" o:spid="_x0000_s4031" type="#_x0000_t32" style="position:absolute;left:2710;top:6049;width:0;height:1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VW3cgAAADeAAAADwAAAGRycy9kb3ducmV2LnhtbESPT0sDMRDF70K/QxjBi9hspRZZm5at&#10;ULBCD/3jfdyMm+Bmsm7Sdv32zkHobYb35r3fzJdDaNWZ+uQjG5iMC1DEdbSeGwPHw/rhGVTKyBbb&#10;yGTglxIsF6ObOZY2XnhH531ulIRwKtGAy7krtU61o4BpHDti0b5iHzDL2jfa9niR8NDqx6KY6YCe&#10;pcFhR6+O6u/9KRjYbiar6tP5zfvux2+f1lV7au4/jLm7HaoXUJmGfDX/X79ZwZ9OZ8Ir78gMevE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wVW3cgAAADeAAAADwAAAAAA&#10;AAAAAAAAAAChAgAAZHJzL2Rvd25yZXYueG1sUEsFBgAAAAAEAAQA+QAAAJYDAAAAAA==&#10;"/>
                <v:shape id="Text Box 12904" o:spid="_x0000_s4032" type="#_x0000_t202" style="position:absolute;left:5959;top:15311;width:1007;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MV8MIA&#10;AADeAAAADwAAAGRycy9kb3ducmV2LnhtbERP24rCMBB9F/yHMIIvoqlSq1ajuMIuvnr5gLEZ22Iz&#10;KU3W1r83Cwu+zeFcZ7PrTCWe1LjSsoLpJAJBnFldcq7gevkeL0E4j6yxskwKXuRgt+33Nphq2/KJ&#10;nmefixDCLkUFhfd1KqXLCjLoJrYmDtzdNgZ9gE0udYNtCDeVnEVRIg2WHBoKrOlQUPY4/xoF92M7&#10;mq/a24+/Lk5x8oXl4mZfSg0H3X4NwlPnP+J/91GH+XGcrODvnXCD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0xXwwgAAAN4AAAAPAAAAAAAAAAAAAAAAAJgCAABkcnMvZG93&#10;bnJldi54bWxQSwUGAAAAAAQABAD1AAAAhwMAAAAA&#10;" stroked="f">
                  <v:textbox>
                    <w:txbxContent>
                      <w:p w:rsidR="00862F6C" w:rsidRPr="00B82EEA" w:rsidRDefault="00862F6C" w:rsidP="008569ED">
                        <w:pPr>
                          <w:rPr>
                            <w:rFonts w:asciiTheme="majorHAnsi" w:hAnsiTheme="majorHAnsi" w:cstheme="majorHAnsi"/>
                            <w:szCs w:val="20"/>
                            <w:lang w:val="fr-FR"/>
                          </w:rPr>
                        </w:pPr>
                        <w:r>
                          <w:rPr>
                            <w:rFonts w:asciiTheme="majorHAnsi" w:hAnsiTheme="majorHAnsi" w:cstheme="majorHAnsi"/>
                            <w:szCs w:val="20"/>
                            <w:lang w:val="fr-FR"/>
                          </w:rPr>
                          <w:t>Stop 2 K</w:t>
                        </w:r>
                      </w:p>
                    </w:txbxContent>
                  </v:textbox>
                </v:shape>
                <v:shape id="AutoShape 12917" o:spid="_x0000_s4033" type="#_x0000_t32" style="position:absolute;left:5420;top:15284;width:5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rMBskAAADeAAAADwAAAGRycy9kb3ducmV2LnhtbESPT08CMRDF7yZ8h2ZMvBjpYvBPVgpZ&#10;TUjAhAOo93E7bhu302VbYPn2zsGE20zmzXvvN1sMoVVH6pOPbGAyLkAR19F6bgx8fizvnkGljGyx&#10;jUwGzpRgMR9dzbC08cRbOu5yo8SEU4kGXM5dqXWqHQVM49gRy+0n9gGzrH2jbY8nMQ+tvi+KRx3Q&#10;syQ47OjNUf27OwQDm/Xktfp2fv2+3fvNw7JqD83tlzE310P1AirTkC/i/++VlfrT6ZMACI7MoOd/&#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CqzAbJAAAA3gAAAA8AAAAA&#10;AAAAAAAAAAAAoQIAAGRycy9kb3ducmV2LnhtbFBLBQYAAAAABAAEAPkAAACXAwAAAAA=&#10;"/>
                <v:shape id="AutoShape 12918" o:spid="_x0000_s4034" type="#_x0000_t32" style="position:absolute;left:10861;top:12284;width:0;height:30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YXsQAAADeAAAADwAAAGRycy9kb3ducmV2LnhtbERPTWsCMRC9F/wPYYReSs1uEZXVKFIo&#10;FA9CdQ8eh2S6u7iZrEm6rv/eCAVv83ifs9oMthU9+dA4VpBPMhDE2pmGKwXl8et9ASJEZIOtY1Jw&#10;owCb9ehlhYVxV/6h/hArkUI4FKigjrErpAy6Joth4jrixP06bzEm6CtpPF5TuG3lR5bNpMWGU0ON&#10;HX3WpM+HP6ug2ZX7sn+7RK8Xu/zk83A8tVqp1/GwXYKINMSn+N/9bdL86XSew+OddIN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vthexAAAAN4AAAAPAAAAAAAAAAAA&#10;AAAAAKECAABkcnMvZG93bnJldi54bWxQSwUGAAAAAAQABAD5AAAAkgMAAAAA&#10;"/>
                <v:shape id="Text Box 12919" o:spid="_x0000_s4035" type="#_x0000_t202" style="position:absolute;left:7476;top:15299;width:3637;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4RXMQA&#10;AADeAAAADwAAAGRycy9kb3ducmV2LnhtbERPzWrCQBC+F3yHZQpeim6UNLFpNlKFFq9GH2DMjklo&#10;djZktya+vVso9DYf3+/k28l04kaDay0rWC0jEMSV1S3XCs6nz8UGhPPIGjvLpOBODrbF7CnHTNuR&#10;j3QrfS1CCLsMFTTe95mUrmrIoFvanjhwVzsY9AEOtdQDjiHcdHIdRYk02HJoaLCnfUPVd/ljFFwP&#10;48vr23j58uf0GCc7bNOLvSs1f54+3kF4mvy/+M990GF+HKdr+H0n3C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uEVzEAAAA3gAAAA8AAAAAAAAAAAAAAAAAmAIAAGRycy9k&#10;b3ducmV2LnhtbFBLBQYAAAAABAAEAPUAAACJAwAAAAA=&#10;" stroked="f">
                  <v:textbox>
                    <w:txbxContent>
                      <w:p w:rsidR="00862F6C" w:rsidRPr="00B82EEA" w:rsidRDefault="00862F6C" w:rsidP="008569ED">
                        <w:pPr>
                          <w:rPr>
                            <w:rFonts w:asciiTheme="majorHAnsi" w:hAnsiTheme="majorHAnsi" w:cstheme="majorHAnsi"/>
                            <w:szCs w:val="20"/>
                            <w:lang w:val="fr-FR"/>
                          </w:rPr>
                        </w:pPr>
                        <w:r>
                          <w:rPr>
                            <w:rFonts w:asciiTheme="majorHAnsi" w:hAnsiTheme="majorHAnsi" w:cstheme="majorHAnsi"/>
                            <w:szCs w:val="20"/>
                            <w:lang w:val="fr-FR"/>
                          </w:rPr>
                          <w:t>newPT660setpoint &lt; oldPT660setpoint</w:t>
                        </w:r>
                      </w:p>
                    </w:txbxContent>
                  </v:textbox>
                </v:shape>
                <v:shape id="AutoShape 12920" o:spid="_x0000_s4036" type="#_x0000_t32" style="position:absolute;left:7536;top:15175;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hSccYAAADeAAAADwAAAGRycy9kb3ducmV2LnhtbERPS2sCMRC+F/ofwhR6KTXrqy1bo6wF&#10;QQUPPnqfbqab0M1ku4m6/vtGKHibj+85k1nnanGiNljPCvq9DARx6bXlSsFhv3h+AxEissbaMym4&#10;UIDZ9P5ugrn2Z97SaRcrkUI45KjAxNjkUobSkMPQ8w1x4r596zAm2FZSt3hO4a6Wgyx7kQ4tpwaD&#10;DX0YKn92R6dgs+rPiy9jV+vtr92MF0V9rJ4+lXp86Ip3EJG6eBP/u5c6zR+NXodwfSfdIK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B4UnHGAAAA3gAAAA8AAAAAAAAA&#10;AAAAAAAAoQIAAGRycy9kb3ducmV2LnhtbFBLBQYAAAAABAAEAPkAAACUAwAAAAA=&#10;"/>
                <v:shape id="AutoShape 12921" o:spid="_x0000_s4037" type="#_x0000_t32" style="position:absolute;left:5205;top:4893;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HKBcYAAADeAAAADwAAAGRycy9kb3ducmV2LnhtbERPS2sCMRC+F/ofwhR6KTVr2T7YGmUV&#10;hFrw4Fbv0810E7qZbDdRt//eCIK3+fieM5kNrhUH6oP1rGA8ykAQ115bbhRsv5aPbyBCRNbYeiYF&#10;/xRgNr29mWCh/ZE3dKhiI1IIhwIVmBi7QspQG3IYRr4jTtyP7x3GBPtG6h6PKdy18inLXqRDy6nB&#10;YEcLQ/VvtXcK1qvxvPw2dvW5+bPr52XZ7puHnVL3d0P5DiLSEK/ii/tDp/l5/prD+Z10g5y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RygXGAAAA3gAAAA8AAAAAAAAA&#10;AAAAAAAAoQIAAGRycy9kb3ducmV2LnhtbFBLBQYAAAAABAAEAPkAAACUAwAAAAA=&#10;"/>
                <v:shape id="AutoShape 12922" o:spid="_x0000_s4038" type="#_x0000_t32" style="position:absolute;left:5334;top:4597;width:0;height:14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1vnsUAAADeAAAADwAAAGRycy9kb3ducmV2LnhtbERPTWsCMRC9C/6HMEIvolmLtmVrlLUg&#10;VMGD1t6nm+kmdDNZN1G3/94UhN7m8T5nvuxcLS7UButZwWScgSAuvbZcKTh+rEcvIEJE1lh7JgW/&#10;FGC56PfmmGt/5T1dDrESKYRDjgpMjE0uZSgNOQxj3xAn7tu3DmOCbSV1i9cU7mr5mGVP0qHl1GCw&#10;oTdD5c/h7BTsNpNV8WXsZrs/2d1sXdTnavip1MOgK15BROriv/juftdp/nT6PIO/d9IN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N1vnsUAAADeAAAADwAAAAAAAAAA&#10;AAAAAAChAgAAZHJzL2Rvd25yZXYueG1sUEsFBgAAAAAEAAQA+QAAAJMDAAAAAA==&#10;"/>
                <v:shape id="Text Box 12923" o:spid="_x0000_s4039" type="#_x0000_t202" style="position:absolute;left:5687;top:4694;width:4319;height: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UXX8QA&#10;AADeAAAADwAAAGRycy9kb3ducmV2LnhtbERPzWqDQBC+F/oOyxR6KcnaYrW12YSmkOA1iQ8wuhOV&#10;urPibqK+fTcQ6G0+vt9ZbSbTiSsNrrWs4HUZgSCurG65VlCcdosPEM4ja+wsk4KZHGzWjw8rzLQd&#10;+UDXo69FCGGXoYLG+z6T0lUNGXRL2xMH7mwHgz7AoZZ6wDGEm06+RVEiDbYcGhrs6aeh6vd4MQrO&#10;+fjy/jmWe1+khzjZYpuWdlbq+Wn6/gLhafL/4rs712F+HKcJ3N4JN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VF1/EAAAA3gAAAA8AAAAAAAAAAAAAAAAAmAIAAGRycy9k&#10;b3ducmV2LnhtbFBLBQYAAAAABAAEAPUAAACJAwAAAAA=&#10;" stroked="f">
                  <v:textbox>
                    <w:txbxContent>
                      <w:p w:rsidR="00862F6C" w:rsidRPr="004F5F38" w:rsidRDefault="00862F6C" w:rsidP="008569ED">
                        <w:pPr>
                          <w:rPr>
                            <w:rFonts w:asciiTheme="majorHAnsi" w:hAnsiTheme="majorHAnsi" w:cstheme="majorHAnsi"/>
                            <w:szCs w:val="20"/>
                          </w:rPr>
                        </w:pPr>
                        <w:r w:rsidRPr="004F5F38">
                          <w:rPr>
                            <w:rFonts w:asciiTheme="majorHAnsi" w:hAnsiTheme="majorHAnsi" w:cstheme="majorHAnsi"/>
                            <w:szCs w:val="20"/>
                          </w:rPr>
                          <w:t xml:space="preserve">Start </w:t>
                        </w:r>
                        <w:r>
                          <w:rPr>
                            <w:rFonts w:asciiTheme="majorHAnsi" w:hAnsiTheme="majorHAnsi" w:cstheme="majorHAnsi"/>
                            <w:szCs w:val="20"/>
                          </w:rPr>
                          <w:t>Cooling Magnet</w:t>
                        </w:r>
                        <w:r w:rsidRPr="004F5F38">
                          <w:rPr>
                            <w:rFonts w:asciiTheme="majorHAnsi" w:hAnsiTheme="majorHAnsi" w:cstheme="majorHAnsi"/>
                            <w:szCs w:val="20"/>
                          </w:rPr>
                          <w:t xml:space="preserve"> &amp; (S1</w:t>
                        </w:r>
                        <w:r>
                          <w:rPr>
                            <w:rFonts w:asciiTheme="majorHAnsi" w:hAnsiTheme="majorHAnsi" w:cstheme="majorHAnsi"/>
                            <w:szCs w:val="20"/>
                          </w:rPr>
                          <w:t>5</w:t>
                        </w:r>
                        <w:r w:rsidRPr="004F5F38">
                          <w:rPr>
                            <w:rFonts w:asciiTheme="majorHAnsi" w:hAnsiTheme="majorHAnsi" w:cstheme="majorHAnsi"/>
                            <w:szCs w:val="20"/>
                          </w:rPr>
                          <w:t xml:space="preserve"> &amp;S1</w:t>
                        </w:r>
                        <w:r>
                          <w:rPr>
                            <w:rFonts w:asciiTheme="majorHAnsi" w:hAnsiTheme="majorHAnsi" w:cstheme="majorHAnsi"/>
                            <w:szCs w:val="20"/>
                          </w:rPr>
                          <w:t>6</w:t>
                        </w:r>
                        <w:r w:rsidRPr="004F5F38">
                          <w:rPr>
                            <w:rFonts w:asciiTheme="majorHAnsi" w:hAnsiTheme="majorHAnsi" w:cstheme="majorHAnsi"/>
                            <w:szCs w:val="20"/>
                          </w:rPr>
                          <w:t xml:space="preserve">) stopped </w:t>
                        </w:r>
                      </w:p>
                    </w:txbxContent>
                  </v:textbox>
                </v:shape>
                <v:rect id="Rectangle 12924" o:spid="_x0000_s4040" style="position:absolute;left:2107;top:6439;width:2498;height: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CgqsMA&#10;AADeAAAADwAAAGRycy9kb3ducmV2LnhtbERPTYvCMBC9C/6HMAt703RdWddqFFEU96j1srexGdtq&#10;MylN1OqvN4LgbR7vc8bTxpTiQrUrLCv46kYgiFOrC84U7JJl5xeE88gaS8uk4EYOppN2a4yxtlfe&#10;0GXrMxFC2MWoIPe+iqV0aU4GXddWxIE72NqgD7DOpK7xGsJNKXtR9CMNFhwacqxonlN62p6Ngn3R&#10;2+F9k6wiM1x++78mOZ7/F0p9fjSzEQhPjX+LX+61DvP7/cEAnu+EG+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4CgqsMAAADeAAAADwAAAAAAAAAAAAAAAACYAgAAZHJzL2Rv&#10;d25yZXYueG1sUEsFBgAAAAAEAAQA9QAAAIgDAAAAAA==&#10;">
                  <v:textbox>
                    <w:txbxContent>
                      <w:p w:rsidR="00862F6C" w:rsidRPr="004F5F38" w:rsidRDefault="00862F6C" w:rsidP="008569ED">
                        <w:pPr>
                          <w:spacing w:before="40"/>
                          <w:jc w:val="center"/>
                          <w:rPr>
                            <w:rFonts w:asciiTheme="majorHAnsi" w:hAnsiTheme="majorHAnsi" w:cstheme="majorHAnsi"/>
                            <w:szCs w:val="20"/>
                          </w:rPr>
                        </w:pPr>
                        <w:r w:rsidRPr="004F5F38">
                          <w:rPr>
                            <w:rFonts w:asciiTheme="majorHAnsi" w:hAnsiTheme="majorHAnsi" w:cstheme="majorHAnsi"/>
                            <w:szCs w:val="20"/>
                          </w:rPr>
                          <w:t xml:space="preserve">The </w:t>
                        </w:r>
                        <w:r>
                          <w:rPr>
                            <w:rFonts w:asciiTheme="majorHAnsi" w:hAnsiTheme="majorHAnsi" w:cstheme="majorHAnsi"/>
                            <w:szCs w:val="20"/>
                          </w:rPr>
                          <w:t>HX683</w:t>
                        </w:r>
                        <w:r w:rsidRPr="004F5F38">
                          <w:rPr>
                            <w:rFonts w:asciiTheme="majorHAnsi" w:hAnsiTheme="majorHAnsi" w:cstheme="majorHAnsi"/>
                            <w:szCs w:val="20"/>
                          </w:rPr>
                          <w:t xml:space="preserve"> is not filled,</w:t>
                        </w:r>
                      </w:p>
                      <w:p w:rsidR="00862F6C" w:rsidRPr="00C97C66" w:rsidRDefault="00862F6C" w:rsidP="008569ED">
                        <w:pPr>
                          <w:jc w:val="center"/>
                          <w:rPr>
                            <w:rFonts w:asciiTheme="majorHAnsi" w:hAnsiTheme="majorHAnsi" w:cstheme="majorHAnsi"/>
                            <w:szCs w:val="20"/>
                            <w:lang w:val="fr-FR"/>
                          </w:rPr>
                        </w:pPr>
                        <w:r>
                          <w:rPr>
                            <w:rFonts w:asciiTheme="majorHAnsi" w:hAnsiTheme="majorHAnsi" w:cstheme="majorHAnsi"/>
                            <w:szCs w:val="20"/>
                          </w:rPr>
                          <w:t>“Do you want continue?”</w:t>
                        </w:r>
                      </w:p>
                    </w:txbxContent>
                  </v:textbox>
                </v:rect>
                <v:shape id="Text Box 12925" o:spid="_x0000_s4041" type="#_x0000_t202" style="position:absolute;left:1911;top:7325;width:585;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beocYA&#10;AADeAAAADwAAAGRycy9kb3ducmV2LnhtbESPQWvCQBCF7wX/wzKCt7pbia1NXUWUQk+W2lrobciO&#10;SWh2NmRXE/+9cyj0NsN78943y/XgG3WhLtaBLTxMDSjiIriaSwtfn6/3C1AxITtsApOFK0VYr0Z3&#10;S8xd6PmDLodUKgnhmKOFKqU21zoWFXmM09ASi3YKnccka1dq12Ev4b7RM2MetceapaHClrYVFb+H&#10;s7dw3J9+vjPzXu78vO3DYDT7Z23tZDxsXkAlGtK/+e/6zQl+lj0Jr7wjM+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beocYAAADeAAAADwAAAAAAAAAAAAAAAACYAgAAZHJz&#10;L2Rvd25yZXYueG1sUEsFBgAAAAAEAAQA9QAAAIsDAAAAAA==&#10;" filled="f" stroked="f">
                  <v:textbox>
                    <w:txbxContent>
                      <w:p w:rsidR="00862F6C" w:rsidRPr="00B82EEA" w:rsidRDefault="00862F6C" w:rsidP="008569ED">
                        <w:pPr>
                          <w:rPr>
                            <w:rFonts w:asciiTheme="majorHAnsi" w:hAnsiTheme="majorHAnsi" w:cstheme="majorHAnsi"/>
                            <w:szCs w:val="20"/>
                            <w:lang w:val="fr-FR"/>
                          </w:rPr>
                        </w:pPr>
                        <w:r>
                          <w:rPr>
                            <w:rFonts w:asciiTheme="majorHAnsi" w:hAnsiTheme="majorHAnsi" w:cstheme="majorHAnsi"/>
                            <w:szCs w:val="20"/>
                            <w:lang w:val="fr-FR"/>
                          </w:rPr>
                          <w:t>No</w:t>
                        </w:r>
                      </w:p>
                    </w:txbxContent>
                  </v:textbox>
                </v:shape>
                <v:shape id="AutoShape 12926" o:spid="_x0000_s4042" type="#_x0000_t32" style="position:absolute;left:2250;top:7653;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DGMUAAADeAAAADwAAAGRycy9kb3ducmV2LnhtbERPTWvCQBC9F/wPywi91U0lVE1dRRQl&#10;h/bQKD0P2XETmp2N2dWk/fXdgtDbPN7nLNeDbcSNOl87VvA8SUAQl07XbBScjvunOQgfkDU2jknB&#10;N3lYr0YPS8y06/mDbkUwIoawz1BBFUKbSenLiiz6iWuJI3d2ncUQYWek7rCP4baR0yR5kRZrjg0V&#10;trStqPwqrlaBIbu/HOZnU/z0+dvu+Jm++0Ou1ON42LyCCDSEf/Hdnes4P01nC/h7J9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T+DGMUAAADeAAAADwAAAAAAAAAA&#10;AAAAAAChAgAAZHJzL2Rvd25yZXYueG1sUEsFBgAAAAAEAAQA+QAAAJMDAAAAAA==&#10;"/>
                <v:shape id="AutoShape 12928" o:spid="_x0000_s4043" type="#_x0000_t32" style="position:absolute;left:1751;top:7667;width:36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8IcgAAADeAAAADwAAAGRycy9kb3ducmV2LnhtbESPQU8CMRCF7yb8h2ZMvBjpYpCQlUIW&#10;ExIx4QDofdyO28btdN0WWP+9czDhNpN58977FqshtOpMffKRDUzGBSjiOlrPjYH34+ZhDiplZItt&#10;ZDLwSwlWy9HNAksbL7yn8yE3Skw4lWjA5dyVWqfaUcA0jh2x3L5iHzDL2jfa9ngR89Dqx6KY6YCe&#10;JcFhRy+O6u/DKRjYbSfr6tP57dv+x++eNlV7au4/jLm7HapnUJmGfBX/f79aqT+dzgVAcGQGvfw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X+8IcgAAADeAAAADwAAAAAA&#10;AAAAAAAAAAChAgAAZHJzL2Rvd25yZXYueG1sUEsFBgAAAAAEAAQA+QAAAJYDAAAAAA==&#10;"/>
                <v:shape id="Text Box 12929" o:spid="_x0000_s4044" type="#_x0000_t202" style="position:absolute;left:3105;top:7308;width:1195;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kHG8IA&#10;AADeAAAADwAAAGRycy9kb3ducmV2LnhtbERPS4vCMBC+C/6HMII3TZQqbjWKuAh7UnQf4G1oxrbY&#10;TEqTtd1/bwRhb/PxPWe16Wwl7tT40rGGyViBIM6cKTnX8PW5Hy1A+IBssHJMGv7Iw2bd760wNa7l&#10;E93PIRcxhH2KGooQ6lRKnxVk0Y9dTRy5q2sshgibXJoG2xhuKzlVai4tlhwbCqxpV1B2O/9aDd+H&#10;6+UnUcf83c7q1nVKsn2TWg8H3XYJIlAX/sUv94eJ85NkMYHnO/EG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OQcbwgAAAN4AAAAPAAAAAAAAAAAAAAAAAJgCAABkcnMvZG93&#10;bnJldi54bWxQSwUGAAAAAAQABAD1AAAAhwMAAAAA&#10;" filled="f" stroked="f">
                  <v:textbox>
                    <w:txbxContent>
                      <w:p w:rsidR="00862F6C" w:rsidRPr="00B82EEA" w:rsidRDefault="00862F6C" w:rsidP="008569ED">
                        <w:pPr>
                          <w:rPr>
                            <w:rFonts w:asciiTheme="majorHAnsi" w:hAnsiTheme="majorHAnsi" w:cstheme="majorHAnsi"/>
                            <w:szCs w:val="20"/>
                            <w:lang w:val="fr-FR"/>
                          </w:rPr>
                        </w:pPr>
                        <w:r>
                          <w:rPr>
                            <w:rFonts w:asciiTheme="majorHAnsi" w:hAnsiTheme="majorHAnsi" w:cstheme="majorHAnsi"/>
                            <w:szCs w:val="20"/>
                            <w:lang w:val="fr-FR"/>
                          </w:rPr>
                          <w:t>Yes</w:t>
                        </w:r>
                      </w:p>
                    </w:txbxContent>
                  </v:textbox>
                </v:shape>
                <v:shape id="AutoShape 12930" o:spid="_x0000_s4045" type="#_x0000_t32" style="position:absolute;left:3074;top:7558;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GHzcUAAADeAAAADwAAAGRycy9kb3ducmV2LnhtbERPTWsCMRC9C/0PYQpeRLOKLbIaZVsQ&#10;tOBBq/dxM25CN5PtJur23zeFgrd5vM9ZrDpXixu1wXpWMB5lIIhLry1XCo6f6+EMRIjIGmvPpOCH&#10;AqyWT70F5trfeU+3Q6xECuGQowITY5NLGUpDDsPIN8SJu/jWYUywraRu8Z7CXS0nWfYqHVpODQYb&#10;ejdUfh2uTsFuO34rzsZuP/bfdveyLuprNTgp1X/uijmISF18iP/dG53mT6ezCfy9k26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uGHzcUAAADeAAAADwAAAAAAAAAA&#10;AAAAAAChAgAAZHJzL2Rvd25yZXYueG1sUEsFBgAAAAAEAAQA+QAAAJMDAAAAAA==&#10;"/>
                <v:shape id="AutoShape 12931" o:spid="_x0000_s4046" type="#_x0000_t32" style="position:absolute;left:1748;top:4258;width:0;height:34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KrJsMAAADeAAAADwAAAGRycy9kb3ducmV2LnhtbERPTWvCQBC9F/wPywi91Y1tEEldQ7VE&#10;etX00tuQnSah2dm4u01if31XELzN433OJp9MJwZyvrWsYLlIQBBXVrdcK/gsi6c1CB+QNXaWScGF&#10;POTb2cMGM21HPtJwCrWIIewzVNCE0GdS+qohg35he+LIfVtnMEToaqkdjjHcdPI5SVbSYMuxocGe&#10;9g1VP6dfo+CImHwdwvmv27mDHi79ezGmpVKP8+ntFUSgKdzFN/eHjvPTdP0C13fiDXL7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yqybDAAAA3gAAAA8AAAAAAAAAAAAA&#10;AAAAoQIAAGRycy9kb3ducmV2LnhtbFBLBQYAAAAABAAEAPkAAACRAwAAAAA=&#10;" strokeweight=".5pt">
                  <v:stroke startarrow="block"/>
                </v:shape>
                <v:rect id="Rectangle 12932" o:spid="_x0000_s4047" style="position:absolute;left:4724;top:3924;width:1224;height: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dO+sMA&#10;AADeAAAADwAAAGRycy9kb3ducmV2LnhtbERPTYvCMBC9C/sfwix403S1iFuNsiiKHrVevM02Y9vd&#10;ZlKaqNVfbwTB2zze50znranEhRpXWlbw1Y9AEGdWl5wrOKSr3hiE88gaK8uk4EYO5rOPzhQTba+8&#10;o8ve5yKEsEtQQeF9nUjpsoIMur6tiQN3so1BH2CTS93gNYSbSg6iaCQNlhwaCqxpUVD2vz8bBb/l&#10;4ID3XbqOzPdq6Ldt+nc+LpXqfrY/ExCeWv8Wv9wbHebH8TiG5zvhBj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odO+sMAAADeAAAADwAAAAAAAAAAAAAAAACYAgAAZHJzL2Rv&#10;d25yZXYueG1sUEsFBgAAAAAEAAQA9QAAAIgDAAAAAA==&#10;">
                  <v:textbox>
                    <w:txbxContent>
                      <w:p w:rsidR="00862F6C" w:rsidRPr="00324FB4" w:rsidRDefault="00862F6C" w:rsidP="008569ED">
                        <w:pPr>
                          <w:spacing w:before="120"/>
                          <w:jc w:val="center"/>
                          <w:rPr>
                            <w:rFonts w:asciiTheme="majorHAnsi" w:hAnsiTheme="majorHAnsi" w:cstheme="majorHAnsi"/>
                            <w:szCs w:val="20"/>
                            <w:lang w:val="fr-FR"/>
                          </w:rPr>
                        </w:pPr>
                        <w:r>
                          <w:rPr>
                            <w:rFonts w:asciiTheme="majorHAnsi" w:hAnsiTheme="majorHAnsi" w:cstheme="majorHAnsi"/>
                            <w:szCs w:val="20"/>
                            <w:lang w:val="fr-FR"/>
                          </w:rPr>
                          <w:t>Stop</w:t>
                        </w:r>
                      </w:p>
                    </w:txbxContent>
                  </v:textbox>
                </v:rect>
                <v:shape id="AutoShape 12933" o:spid="_x0000_s4048" type="#_x0000_t32" style="position:absolute;left:700;top:4225;width:0;height:113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gfucUAAADeAAAADwAAAGRycy9kb3ducmV2LnhtbERPTWsCMRC9F/ofwhS8FM0qWmQ1yrYg&#10;aMGDVu/jZtyEbibbTdT13zeFgrd5vM+ZLztXiyu1wXpWMBxkIIhLry1XCg5fq/4URIjIGmvPpOBO&#10;AZaL56c55trfeEfXfaxECuGQowITY5NLGUpDDsPAN8SJO/vWYUywraRu8ZbCXS1HWfYmHVpODQYb&#10;+jBUfu8vTsF2M3wvTsZuPnc/djtZFfWlej0q1XvpihmISF18iP/da53mj8fTCfy9k26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QgfucUAAADeAAAADwAAAAAAAAAA&#10;AAAAAAChAgAAZHJzL2Rvd25yZXYueG1sUEsFBgAAAAAEAAQA+QAAAJMDAAAAAA==&#10;"/>
                <v:shape id="AutoShape 12934" o:spid="_x0000_s4049" type="#_x0000_t32" style="position:absolute;left:4132;top:5411;width:7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qBzsUAAADeAAAADwAAAGRycy9kb3ducmV2LnhtbERPTWsCMRC9C/0PYQq9iGYtVmQ1ylYQ&#10;asGDVu/jZtyEbibrJur23zcFobd5vM+ZLztXixu1wXpWMBpmIIhLry1XCg5f68EURIjIGmvPpOCH&#10;AiwXT7055trfeUe3faxECuGQowITY5NLGUpDDsPQN8SJO/vWYUywraRu8Z7CXS1fs2wiHVpODQYb&#10;Whkqv/dXp2C7Gb0XJ2M3n7uL3b6ti/pa9Y9KvTx3xQxEpC7+ix/uD53mj8fTCfy9k26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dqBzsUAAADeAAAADwAAAAAAAAAA&#10;AAAAAAChAgAAZHJzL2Rvd25yZXYueG1sUEsFBgAAAAAEAAQA+QAAAJMDAAAAAA==&#10;"/>
                <v:shape id="AutoShape 12935" o:spid="_x0000_s4050" type="#_x0000_t32" style="position:absolute;left:4610;top:5291;width:0;height: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kVcUAAADeAAAADwAAAGRycy9kb3ducmV2LnhtbERPS2sCMRC+F/ofwhR6KZq12Cpbo6yC&#10;UAsefN3HzXQTuplsN1G3/94IQm/z8T1nMutcLc7UButZwaCfgSAuvbZcKdjvlr0xiBCRNdaeScEf&#10;BZhNHx8mmGt/4Q2dt7ESKYRDjgpMjE0uZSgNOQx93xAn7tu3DmOCbSV1i5cU7mr5mmXv0qHl1GCw&#10;oYWh8md7cgrWq8G8OBq7+tr82vXbsqhP1ctBqeenrvgAEamL/+K7+1On+cPheAS3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YkVcUAAADeAAAADwAAAAAAAAAA&#10;AAAAAAChAgAAZHJzL2Rvd25yZXYueG1sUEsFBgAAAAAEAAQA+QAAAJMDAAAAAA==&#10;"/>
                <v:shape id="AutoShape 12936" o:spid="_x0000_s4051" type="#_x0000_t32" style="position:absolute;left:4132;top:4273;width:0;height:1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Y5V8UAAADeAAAADwAAAGRycy9kb3ducmV2LnhtbESPT2/CMAzF70j7DpEncYN0UzWhjoDY&#10;JhBX/ly4WY3XVjROl4S28Onnw6TdbL3n935erkfXqp5CbDwbeJlnoIhLbxuuDJxP29kCVEzIFlvP&#10;ZOBOEdarp8kSC+sHPlB/TJWSEI4FGqhT6gqtY1mTwzj3HbFo3z44TLKGStuAg4S7Vr9m2Zt22LA0&#10;1NjRZ03l9XhzBg6I2WWXfh7tR9jZ/t59bYf8ZMz0edy8g0o0pn/z3/XeCn6eL4RX3pEZ9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pY5V8UAAADeAAAADwAAAAAAAAAA&#10;AAAAAAChAgAAZHJzL2Rvd25yZXYueG1sUEsFBgAAAAAEAAQA+QAAAJMDAAAAAA==&#10;" strokeweight=".5pt">
                  <v:stroke startarrow="block"/>
                </v:shape>
                <v:shape id="Text Box 12937" o:spid="_x0000_s4052" type="#_x0000_t202" style="position:absolute;left:4256;top:4963;width:570;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8LHcMA&#10;AADeAAAADwAAAGRycy9kb3ducmV2LnhtbERPTYvCMBC9C/6HMAveNFmpotUoogieXHR3BW9DM7bF&#10;ZlKaaOu/3yws7G0e73OW685W4kmNLx1reB8pEMSZMyXnGr4+98MZCB+QDVaOScOLPKxX/d4SU+Na&#10;PtHzHHIRQ9inqKEIoU6l9FlBFv3I1cSRu7nGYoiwyaVpsI3htpJjpabSYsmxocCatgVl9/PDavg+&#10;3q6XRH3kOzupW9cpyXYutR68dZsFiEBd+Bf/uQ8mzk+S2Rx+34k3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8LHcMAAADeAAAADwAAAAAAAAAAAAAAAACYAgAAZHJzL2Rv&#10;d25yZXYueG1sUEsFBgAAAAAEAAQA9QAAAIgDAAAAAA==&#10;" filled="f" stroked="f">
                  <v:textbox>
                    <w:txbxContent>
                      <w:p w:rsidR="00862F6C" w:rsidRPr="00B82EEA" w:rsidRDefault="00862F6C" w:rsidP="008569ED">
                        <w:pPr>
                          <w:rPr>
                            <w:rFonts w:asciiTheme="majorHAnsi" w:hAnsiTheme="majorHAnsi" w:cstheme="majorHAnsi"/>
                            <w:szCs w:val="20"/>
                            <w:lang w:val="fr-FR"/>
                          </w:rPr>
                        </w:pPr>
                        <w:r>
                          <w:rPr>
                            <w:rFonts w:asciiTheme="majorHAnsi" w:hAnsiTheme="majorHAnsi" w:cstheme="majorHAnsi"/>
                            <w:szCs w:val="20"/>
                            <w:lang w:val="fr-FR"/>
                          </w:rPr>
                          <w:t>No</w:t>
                        </w:r>
                      </w:p>
                    </w:txbxContent>
                  </v:textbox>
                </v:shape>
                <v:shape id="AutoShape 12938" o:spid="_x0000_s4053" type="#_x0000_t32" style="position:absolute;left:5376;top:6320;width:17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XeQcgAAADeAAAADwAAAGRycy9kb3ducmV2LnhtbESPQU/CQBCF7yb+h82YeJMthBApLERN&#10;DILhQBXOk+7YNnZn6+4KhV/PHEy8zWTevPe++bJ3rTpSiI1nA8NBBoq49LbhysDnx+vDI6iYkC22&#10;nsnAmSIsF7c3c8ytP/GOjkWqlJhwzNFAnVKXax3LmhzGge+I5fblg8Mka6i0DXgSc9fqUZZNtMOG&#10;JaHGjl5qKr+LX2dg8941o5/VNqzbRIfCXvbPq+HemPu7/mkGKlGf/sV/329W6o/HUwEQHJlBL6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oXeQcgAAADeAAAADwAAAAAA&#10;AAAAAAAAAAChAgAAZHJzL2Rvd25yZXYueG1sUEsFBgAAAAAEAAQA+QAAAJYDAAAAAA==&#10;" strokeweight=".5pt">
                  <v:stroke endarrow="block"/>
                </v:shape>
                <v:shape id="AutoShape 12939" o:spid="_x0000_s4054" type="#_x0000_t32" style="position:absolute;left:5391;top:6317;width:0;height:13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I+pMQAAADeAAAADwAAAGRycy9kb3ducmV2LnhtbERPTWsCMRC9F/wPYYReSs1uEdHVKFIo&#10;FA9CdQ8eh2S6u7iZrEm6rv/eCAVv83ifs9oMthU9+dA4VpBPMhDE2pmGKwXl8et9DiJEZIOtY1Jw&#10;owCb9ehlhYVxV/6h/hArkUI4FKigjrErpAy6Joth4jrixP06bzEm6CtpPF5TuG3lR5bNpMWGU0ON&#10;HX3WpM+HP6ug2ZX7sn+7RK/nu/zk83A8tVqp1/GwXYKINMSn+N/9bdL86XSRw+OddIN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sj6kxAAAAN4AAAAPAAAAAAAAAAAA&#10;AAAAAKECAABkcnMvZG93bnJldi54bWxQSwUGAAAAAAQABAD5AAAAkgMAAAAA&#10;"/>
                <v:rect id="Rectangle 12940" o:spid="_x0000_s4055" style="position:absolute;left:5684;top:12414;width:1743;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lyMUA&#10;AADeAAAADwAAAGRycy9kb3ducmV2LnhtbERPTWvCQBC9C/0PyxR6041pKDW6BrFY2qOJl97G7JhE&#10;s7Mhu9G0v75bKHibx/ucVTaaVlypd41lBfNZBIK4tLrhSsGh2E1fQTiPrLG1TAq+yUG2fpisMNX2&#10;xnu65r4SIYRdigpq77tUSlfWZNDNbEccuJPtDfoA+0rqHm8h3LQyjqIXabDh0FBjR9uayks+GAXH&#10;Jj7gz754j8xi9+w/x+I8fL0p9fQ4bpYgPI3+Lv53f+gwP0kWM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IxQAAAN4AAAAPAAAAAAAAAAAAAAAAAJgCAABkcnMv&#10;ZG93bnJldi54bWxQSwUGAAAAAAQABAD1AAAAigMAAAAA&#10;">
                  <v:textbox>
                    <w:txbxContent>
                      <w:p w:rsidR="00862F6C" w:rsidRPr="00B82EEA" w:rsidRDefault="00862F6C" w:rsidP="008569ED">
                        <w:pPr>
                          <w:jc w:val="center"/>
                          <w:rPr>
                            <w:rFonts w:asciiTheme="majorHAnsi" w:hAnsiTheme="majorHAnsi" w:cstheme="majorHAnsi"/>
                            <w:szCs w:val="20"/>
                          </w:rPr>
                        </w:pPr>
                        <w:r>
                          <w:rPr>
                            <w:rFonts w:asciiTheme="majorHAnsi" w:hAnsiTheme="majorHAnsi" w:cstheme="majorHAnsi"/>
                            <w:szCs w:val="20"/>
                          </w:rPr>
                          <w:t>P</w:t>
                        </w:r>
                        <w:r w:rsidRPr="00B82EEA">
                          <w:rPr>
                            <w:rFonts w:asciiTheme="majorHAnsi" w:hAnsiTheme="majorHAnsi" w:cstheme="majorHAnsi"/>
                            <w:szCs w:val="20"/>
                          </w:rPr>
                          <w:t xml:space="preserve">umping </w:t>
                        </w:r>
                        <w:r>
                          <w:rPr>
                            <w:rFonts w:asciiTheme="majorHAnsi" w:hAnsiTheme="majorHAnsi" w:cstheme="majorHAnsi"/>
                            <w:szCs w:val="20"/>
                          </w:rPr>
                          <w:t>HX683</w:t>
                        </w:r>
                      </w:p>
                    </w:txbxContent>
                  </v:textbox>
                </v:rect>
                <v:shape id="Text Box 12941" o:spid="_x0000_s4056" type="#_x0000_t202" style="position:absolute;left:7416;top:12414;width:3007;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AcSsUA&#10;AADeAAAADwAAAGRycy9kb3ducmV2LnhtbERPTWvCQBC9C/6HZYReRDfWYDW6iggterNW2uuQHZNg&#10;djbubmP677sFobd5vM9ZbTpTi5acrywrmIwTEMS51RUXCs4fr6M5CB+QNdaWScEPedis+70VZtre&#10;+Z3aUyhEDGGfoYIyhCaT0uclGfRj2xBH7mKdwRChK6R2eI/hppbPSTKTBiuODSU2tCspv56+jYJ5&#10;um+//GF6/Mxnl3oRhi/t280p9TTotksQgbrwL3649zrOT9PFFP7ei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gBxKxQAAAN4AAAAPAAAAAAAAAAAAAAAAAJgCAABkcnMv&#10;ZG93bnJldi54bWxQSwUGAAAAAAQABAD1AAAAigMAAAAA&#10;">
                  <v:textbox>
                    <w:txbxContent>
                      <w:p w:rsidR="00862F6C" w:rsidRPr="004F5F38" w:rsidRDefault="00862F6C" w:rsidP="00730B1E">
                        <w:pPr>
                          <w:rPr>
                            <w:rFonts w:asciiTheme="majorHAnsi" w:hAnsiTheme="majorHAnsi" w:cstheme="majorHAnsi"/>
                            <w:szCs w:val="20"/>
                          </w:rPr>
                        </w:pPr>
                        <w:r w:rsidRPr="004F5F38">
                          <w:rPr>
                            <w:rFonts w:asciiTheme="majorHAnsi" w:hAnsiTheme="majorHAnsi" w:cstheme="majorHAnsi"/>
                            <w:szCs w:val="20"/>
                          </w:rPr>
                          <w:t xml:space="preserve">CV582 opening step by step </w:t>
                        </w:r>
                        <w:r>
                          <w:rPr>
                            <w:rFonts w:asciiTheme="majorHAnsi" w:hAnsiTheme="majorHAnsi" w:cstheme="majorHAnsi"/>
                            <w:szCs w:val="20"/>
                          </w:rPr>
                          <w:t>Cryostat-2K = true</w:t>
                        </w:r>
                      </w:p>
                      <w:p w:rsidR="00862F6C" w:rsidRPr="004F5F38" w:rsidRDefault="00862F6C" w:rsidP="008569ED">
                        <w:pPr>
                          <w:rPr>
                            <w:rFonts w:asciiTheme="majorHAnsi" w:hAnsiTheme="majorHAnsi" w:cstheme="majorHAnsi"/>
                            <w:b/>
                            <w:color w:val="FF0000"/>
                            <w:szCs w:val="20"/>
                          </w:rPr>
                        </w:pPr>
                        <w:r w:rsidRPr="004F5F38">
                          <w:rPr>
                            <w:rFonts w:asciiTheme="majorHAnsi" w:hAnsiTheme="majorHAnsi" w:cstheme="majorHAnsi"/>
                            <w:szCs w:val="20"/>
                          </w:rPr>
                          <w:t xml:space="preserve">FV582 opened, </w:t>
                        </w:r>
                        <w:r w:rsidRPr="004F5F38">
                          <w:rPr>
                            <w:rFonts w:asciiTheme="majorHAnsi" w:hAnsiTheme="majorHAnsi" w:cstheme="majorHAnsi"/>
                            <w:b/>
                            <w:color w:val="FF0000"/>
                            <w:szCs w:val="20"/>
                          </w:rPr>
                          <w:t>FV555 opened</w:t>
                        </w:r>
                      </w:p>
                      <w:p w:rsidR="00862F6C" w:rsidRPr="004F5F38" w:rsidRDefault="00862F6C" w:rsidP="008569ED">
                        <w:pPr>
                          <w:rPr>
                            <w:rFonts w:asciiTheme="majorHAnsi" w:hAnsiTheme="majorHAnsi" w:cstheme="majorHAnsi"/>
                            <w:szCs w:val="20"/>
                          </w:rPr>
                        </w:pPr>
                      </w:p>
                    </w:txbxContent>
                  </v:textbox>
                </v:shape>
                <v:rect id="Rectangle 12942" o:spid="_x0000_s4057" style="position:absolute;left:5684;top:13730;width:1817;height:1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7YJ8MA&#10;AADeAAAADwAAAGRycy9kb3ducmV2LnhtbERPTYvCMBC9C/sfwix403S1iFajLCuKHrVevI3N2NZt&#10;JqWJWvfXbwTB2zze58wWranEjRpXWlbw1Y9AEGdWl5wrOKSr3hiE88gaK8uk4EEOFvOPzgwTbe+8&#10;o9ve5yKEsEtQQeF9nUjpsoIMur6tiQN3to1BH2CTS93gPYSbSg6iaCQNlhwaCqzpp6Dsd381Ck7l&#10;4IB/u3Qdmclq6Ldterkel0p1P9vvKQhPrX+LX+6NDvPjeBLD851wg5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7YJ8MAAADeAAAADwAAAAAAAAAAAAAAAACYAgAAZHJzL2Rv&#10;d25yZXYueG1sUEsFBgAAAAAEAAQA9QAAAIgDAAAAAA==&#10;">
                  <v:textbox>
                    <w:txbxContent>
                      <w:p w:rsidR="00862F6C" w:rsidRDefault="00862F6C" w:rsidP="008569ED">
                        <w:pPr>
                          <w:jc w:val="center"/>
                          <w:rPr>
                            <w:rFonts w:asciiTheme="majorHAnsi" w:hAnsiTheme="majorHAnsi" w:cstheme="majorHAnsi"/>
                            <w:szCs w:val="20"/>
                          </w:rPr>
                        </w:pPr>
                        <w:r>
                          <w:rPr>
                            <w:rFonts w:asciiTheme="majorHAnsi" w:hAnsiTheme="majorHAnsi" w:cstheme="majorHAnsi"/>
                            <w:szCs w:val="20"/>
                          </w:rPr>
                          <w:t xml:space="preserve">HX683 pressure </w:t>
                        </w:r>
                      </w:p>
                      <w:p w:rsidR="00862F6C" w:rsidRPr="00B82EEA" w:rsidRDefault="00862F6C" w:rsidP="008569ED">
                        <w:pPr>
                          <w:jc w:val="center"/>
                          <w:rPr>
                            <w:rFonts w:asciiTheme="majorHAnsi" w:hAnsiTheme="majorHAnsi" w:cstheme="majorHAnsi"/>
                            <w:szCs w:val="20"/>
                          </w:rPr>
                        </w:pPr>
                        <w:r>
                          <w:rPr>
                            <w:rFonts w:asciiTheme="majorHAnsi" w:hAnsiTheme="majorHAnsi" w:cstheme="majorHAnsi"/>
                            <w:szCs w:val="20"/>
                          </w:rPr>
                          <w:t>regulated</w:t>
                        </w:r>
                      </w:p>
                    </w:txbxContent>
                  </v:textbox>
                </v:rect>
                <v:shape id="Text Box 12943" o:spid="_x0000_s4058" type="#_x0000_t202" style="position:absolute;left:7462;top:13730;width:2948;height:1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UhpcUA&#10;AADeAAAADwAAAGRycy9kb3ducmV2LnhtbERPS2vCQBC+F/wPywi9FN20TX1EVymFit7qA70O2TEJ&#10;zc6mu9sY/70rFHqbj+8582VnatGS85VlBc/DBARxbnXFhYLD/nMwAeEDssbaMim4koflovcwx0zb&#10;C2+p3YVCxBD2GSooQ2gyKX1ekkE/tA1x5M7WGQwRukJqh5cYbmr5kiQjabDi2FBiQx8l5d+7X6Ng&#10;kq7bk9+8fh3z0bmehqdxu/pxSj32u/cZiEBd+Bf/udc6zk/T6Rvc34k3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JSGlxQAAAN4AAAAPAAAAAAAAAAAAAAAAAJgCAABkcnMv&#10;ZG93bnJldi54bWxQSwUGAAAAAAQABAD1AAAAigMAAAAA&#10;">
                  <v:textbox>
                    <w:txbxContent>
                      <w:p w:rsidR="00862F6C" w:rsidRDefault="00862F6C" w:rsidP="008569ED">
                        <w:pPr>
                          <w:rPr>
                            <w:rFonts w:asciiTheme="majorHAnsi" w:hAnsiTheme="majorHAnsi" w:cstheme="majorHAnsi"/>
                            <w:szCs w:val="20"/>
                          </w:rPr>
                        </w:pPr>
                        <w:r>
                          <w:rPr>
                            <w:rFonts w:asciiTheme="majorHAnsi" w:hAnsiTheme="majorHAnsi" w:cstheme="majorHAnsi"/>
                            <w:szCs w:val="20"/>
                          </w:rPr>
                          <w:t>CV582 regulated</w:t>
                        </w:r>
                      </w:p>
                      <w:p w:rsidR="00862F6C" w:rsidRDefault="00862F6C" w:rsidP="008569ED">
                        <w:pPr>
                          <w:rPr>
                            <w:rFonts w:asciiTheme="majorHAnsi" w:hAnsiTheme="majorHAnsi" w:cstheme="majorHAnsi"/>
                            <w:szCs w:val="20"/>
                          </w:rPr>
                        </w:pPr>
                        <w:r>
                          <w:rPr>
                            <w:rFonts w:asciiTheme="majorHAnsi" w:hAnsiTheme="majorHAnsi" w:cstheme="majorHAnsi"/>
                            <w:szCs w:val="20"/>
                          </w:rPr>
                          <w:t>PT660=PT660setpoint OR</w:t>
                        </w:r>
                      </w:p>
                      <w:p w:rsidR="00862F6C" w:rsidRDefault="00862F6C" w:rsidP="008569ED">
                        <w:pPr>
                          <w:rPr>
                            <w:rFonts w:asciiTheme="majorHAnsi" w:hAnsiTheme="majorHAnsi" w:cstheme="majorHAnsi"/>
                            <w:szCs w:val="20"/>
                          </w:rPr>
                        </w:pPr>
                        <w:r>
                          <w:rPr>
                            <w:rFonts w:asciiTheme="majorHAnsi" w:hAnsiTheme="majorHAnsi" w:cstheme="majorHAnsi"/>
                            <w:szCs w:val="20"/>
                          </w:rPr>
                          <w:t>PT661=PT660setpoint</w:t>
                        </w:r>
                      </w:p>
                      <w:p w:rsidR="00862F6C" w:rsidRDefault="00862F6C" w:rsidP="00730B1E">
                        <w:pPr>
                          <w:rPr>
                            <w:rFonts w:asciiTheme="majorHAnsi" w:hAnsiTheme="majorHAnsi" w:cstheme="majorHAnsi"/>
                            <w:szCs w:val="20"/>
                          </w:rPr>
                        </w:pPr>
                        <w:r>
                          <w:rPr>
                            <w:rFonts w:asciiTheme="majorHAnsi" w:hAnsiTheme="majorHAnsi" w:cstheme="majorHAnsi"/>
                            <w:szCs w:val="20"/>
                          </w:rPr>
                          <w:t>Cryostat-2K = true</w:t>
                        </w:r>
                      </w:p>
                      <w:p w:rsidR="00862F6C" w:rsidRPr="004F5F38" w:rsidRDefault="00862F6C" w:rsidP="0095025F">
                        <w:pPr>
                          <w:rPr>
                            <w:rFonts w:asciiTheme="majorHAnsi" w:hAnsiTheme="majorHAnsi" w:cstheme="majorHAnsi"/>
                            <w:b/>
                            <w:color w:val="FF0000"/>
                            <w:szCs w:val="20"/>
                          </w:rPr>
                        </w:pPr>
                        <w:r w:rsidRPr="004F5F38">
                          <w:rPr>
                            <w:rFonts w:asciiTheme="majorHAnsi" w:hAnsiTheme="majorHAnsi" w:cstheme="majorHAnsi"/>
                            <w:szCs w:val="20"/>
                          </w:rPr>
                          <w:t xml:space="preserve">FV582 opened, </w:t>
                        </w:r>
                        <w:r w:rsidRPr="004F5F38">
                          <w:rPr>
                            <w:rFonts w:asciiTheme="majorHAnsi" w:hAnsiTheme="majorHAnsi" w:cstheme="majorHAnsi"/>
                            <w:b/>
                            <w:color w:val="FF0000"/>
                            <w:szCs w:val="20"/>
                          </w:rPr>
                          <w:t>FV555 opened</w:t>
                        </w:r>
                      </w:p>
                      <w:p w:rsidR="00862F6C" w:rsidRPr="004F5F38" w:rsidRDefault="00862F6C" w:rsidP="00730B1E">
                        <w:pPr>
                          <w:rPr>
                            <w:rFonts w:asciiTheme="majorHAnsi" w:hAnsiTheme="majorHAnsi" w:cstheme="majorHAnsi"/>
                            <w:szCs w:val="20"/>
                          </w:rPr>
                        </w:pPr>
                      </w:p>
                      <w:p w:rsidR="00862F6C" w:rsidRDefault="00862F6C" w:rsidP="008569ED">
                        <w:pPr>
                          <w:rPr>
                            <w:rFonts w:asciiTheme="majorHAnsi" w:hAnsiTheme="majorHAnsi" w:cstheme="majorHAnsi"/>
                            <w:szCs w:val="20"/>
                          </w:rPr>
                        </w:pPr>
                      </w:p>
                      <w:p w:rsidR="00862F6C" w:rsidRPr="00995CD1" w:rsidRDefault="00862F6C" w:rsidP="008569ED">
                        <w:pPr>
                          <w:rPr>
                            <w:rFonts w:asciiTheme="majorHAnsi" w:hAnsiTheme="majorHAnsi" w:cstheme="majorHAnsi"/>
                            <w:b/>
                            <w:color w:val="FF0000"/>
                            <w:szCs w:val="20"/>
                          </w:rPr>
                        </w:pPr>
                        <w:r w:rsidRPr="00B82EEA">
                          <w:rPr>
                            <w:rFonts w:asciiTheme="majorHAnsi" w:hAnsiTheme="majorHAnsi" w:cstheme="majorHAnsi"/>
                            <w:szCs w:val="20"/>
                          </w:rPr>
                          <w:t>FV58</w:t>
                        </w:r>
                        <w:r>
                          <w:rPr>
                            <w:rFonts w:asciiTheme="majorHAnsi" w:hAnsiTheme="majorHAnsi" w:cstheme="majorHAnsi"/>
                            <w:szCs w:val="20"/>
                          </w:rPr>
                          <w:t xml:space="preserve">2 opened, </w:t>
                        </w: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txbxContent>
                  </v:textbox>
                </v:shape>
                <v:rect id="Rectangle 12944" o:spid="_x0000_s4059" style="position:absolute;left:5671;top:9919;width:1756;height: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Djy8MA&#10;AADeAAAADwAAAGRycy9kb3ducmV2LnhtbERPS4vCMBC+C/6HMII3TX0gazWKKC561HrxNjZjW20m&#10;pYna9debhYW9zcf3nPmyMaV4Uu0KywoG/QgEcWp1wZmCU7LtfYFwHlljaZkU/JCD5aLdmmOs7YsP&#10;9Dz6TIQQdjEqyL2vYildmpNB17cVceCutjboA6wzqWt8hXBTymEUTaTBgkNDjhWtc0rvx4dRcCmG&#10;J3wfku/ITLcjv2+S2+O8UarbaVYzEJ4a/y/+c+90mD8eTyfw+064QS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Djy8MAAADeAAAADwAAAAAAAAAAAAAAAACYAgAAZHJzL2Rv&#10;d25yZXYueG1sUEsFBgAAAAAEAAQA9QAAAIgDAAAAAA==&#10;">
                  <v:textbox>
                    <w:txbxContent>
                      <w:p w:rsidR="00862F6C" w:rsidRPr="00B82EEA" w:rsidRDefault="00862F6C" w:rsidP="008569ED">
                        <w:pPr>
                          <w:jc w:val="center"/>
                          <w:rPr>
                            <w:rFonts w:asciiTheme="majorHAnsi" w:hAnsiTheme="majorHAnsi" w:cstheme="majorHAnsi"/>
                            <w:szCs w:val="20"/>
                          </w:rPr>
                        </w:pPr>
                        <w:r w:rsidRPr="00B82EEA">
                          <w:rPr>
                            <w:rFonts w:asciiTheme="majorHAnsi" w:hAnsiTheme="majorHAnsi" w:cstheme="majorHAnsi"/>
                            <w:szCs w:val="20"/>
                          </w:rPr>
                          <w:t xml:space="preserve">Isolating 2K </w:t>
                        </w:r>
                        <w:r>
                          <w:rPr>
                            <w:rFonts w:asciiTheme="majorHAnsi" w:hAnsiTheme="majorHAnsi" w:cstheme="majorHAnsi"/>
                            <w:szCs w:val="20"/>
                          </w:rPr>
                          <w:t>circuit</w:t>
                        </w:r>
                      </w:p>
                    </w:txbxContent>
                  </v:textbox>
                </v:rect>
                <v:shape id="Text Box 12945" o:spid="_x0000_s4060" type="#_x0000_t202" style="position:absolute;left:7402;top:9919;width:3759;height: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saScUA&#10;AADeAAAADwAAAGRycy9kb3ducmV2LnhtbERPS2vCQBC+F/wPywi9FN3YBh/RVUpBsTerotchOybB&#10;7Gy6u43pv3eFQm/z8T1nsepMLVpyvrKsYDRMQBDnVldcKDge1oMpCB+QNdaWScEveVgte08LzLS9&#10;8Re1+1CIGMI+QwVlCE0mpc9LMuiHtiGO3MU6gyFCV0jt8BbDTS1fk2QsDVYcG0ps6KOk/Lr/MQqm&#10;6bY9+8+33SkfX+pZeJm0m2+n1HO/e5+DCNSFf/Gfe6vj/DSdTeDxTrxB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uxpJxQAAAN4AAAAPAAAAAAAAAAAAAAAAAJgCAABkcnMv&#10;ZG93bnJldi54bWxQSwUGAAAAAAQABAD1AAAAigMAAAAA&#10;">
                  <v:textbox>
                    <w:txbxContent>
                      <w:p w:rsidR="00862F6C" w:rsidRDefault="00862F6C" w:rsidP="008569ED">
                        <w:pPr>
                          <w:rPr>
                            <w:rFonts w:asciiTheme="majorHAnsi" w:hAnsiTheme="majorHAnsi" w:cstheme="majorHAnsi"/>
                            <w:szCs w:val="20"/>
                          </w:rPr>
                        </w:pPr>
                        <w:r w:rsidRPr="00B82EEA">
                          <w:rPr>
                            <w:rFonts w:asciiTheme="majorHAnsi" w:hAnsiTheme="majorHAnsi" w:cstheme="majorHAnsi"/>
                            <w:szCs w:val="20"/>
                          </w:rPr>
                          <w:t>CV581 closing with slope</w:t>
                        </w:r>
                      </w:p>
                      <w:p w:rsidR="00862F6C" w:rsidRPr="00B82EEA" w:rsidRDefault="00862F6C" w:rsidP="008569ED">
                        <w:pPr>
                          <w:rPr>
                            <w:rFonts w:asciiTheme="majorHAnsi" w:hAnsiTheme="majorHAnsi" w:cstheme="majorHAnsi"/>
                            <w:szCs w:val="20"/>
                          </w:rPr>
                        </w:pP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txbxContent>
                  </v:textbox>
                </v:shape>
                <v:rect id="Rectangle 12946" o:spid="_x0000_s4061" style="position:absolute;left:5674;top:10932;width:1758;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PSIscA&#10;AADeAAAADwAAAGRycy9kb3ducmV2LnhtbESPzW7CQAyE75V4h5WRuJUNP6pKYEGoFVU5QrhwM1mT&#10;BLLeKLtA2qfHh0q92ZrxzOfFqnO1ulMbKs8GRsMEFHHubcWFgUO2eX0HFSKyxdozGfihAKtl72WB&#10;qfUP3tF9HwslIRxSNFDG2KRah7wkh2HoG2LRzr51GGVtC21bfEi4q/U4Sd60w4qlocSGPkrKr/ub&#10;M3Cqxgf83WVfiZttJnHbZZfb8dOYQb9bz0FF6uK/+e/62wr+dDoTXnlHZtD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T0iLHAAAA3gAAAA8AAAAAAAAAAAAAAAAAmAIAAGRy&#10;cy9kb3ducmV2LnhtbFBLBQYAAAAABAAEAPUAAACMAwAAAAA=&#10;">
                  <v:textbox>
                    <w:txbxContent>
                      <w:p w:rsidR="00862F6C" w:rsidRPr="00B82EEA" w:rsidRDefault="00862F6C" w:rsidP="008569ED">
                        <w:pPr>
                          <w:jc w:val="center"/>
                          <w:rPr>
                            <w:rFonts w:asciiTheme="majorHAnsi" w:hAnsiTheme="majorHAnsi" w:cstheme="majorHAnsi"/>
                            <w:szCs w:val="20"/>
                          </w:rPr>
                        </w:pPr>
                        <w:r w:rsidRPr="00B82EEA">
                          <w:rPr>
                            <w:rFonts w:asciiTheme="majorHAnsi" w:hAnsiTheme="majorHAnsi" w:cstheme="majorHAnsi"/>
                            <w:szCs w:val="20"/>
                          </w:rPr>
                          <w:t>2K circuit closed</w:t>
                        </w:r>
                      </w:p>
                    </w:txbxContent>
                  </v:textbox>
                </v:rect>
                <v:shape id="Text Box 12947" o:spid="_x0000_s4062" type="#_x0000_t202" style="position:absolute;left:7382;top:8494;width:4036;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Zl18QA&#10;AADeAAAADwAAAGRycy9kb3ducmV2LnhtbERPyWrDMBC9F/IPYgK5lEROcJPYjWzSQkuuWT5gYk1s&#10;U2tkLNXL31eFQm/zeOsc8tE0oqfO1ZYVrFcRCOLC6ppLBbfrx3IPwnlkjY1lUjCRgzybPR0w1Xbg&#10;M/UXX4oQwi5FBZX3bSqlKyoy6Fa2JQ7cw3YGfYBdKXWHQwg3jdxE0VYarDk0VNjSe0XF1+XbKHic&#10;hueXZLh/+tvuHG/fsN7d7aTUYj4eX0F4Gv2/+M990mF+HCcJ/L4Tbp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GZdfEAAAA3gAAAA8AAAAAAAAAAAAAAAAAmAIAAGRycy9k&#10;b3ducmV2LnhtbFBLBQYAAAAABAAEAPUAAACJAwAAAAA=&#10;" stroked="f">
                  <v:textbox>
                    <w:txbxContent>
                      <w:p w:rsidR="00862F6C" w:rsidRPr="00FF6CB8" w:rsidRDefault="00862F6C" w:rsidP="008569ED">
                        <w:pPr>
                          <w:rPr>
                            <w:rFonts w:asciiTheme="majorHAnsi" w:hAnsiTheme="majorHAnsi" w:cstheme="majorHAnsi"/>
                            <w:szCs w:val="20"/>
                          </w:rPr>
                        </w:pPr>
                        <w:r w:rsidRPr="00FF6CB8">
                          <w:rPr>
                            <w:rFonts w:asciiTheme="majorHAnsi" w:hAnsiTheme="majorHAnsi" w:cstheme="majorHAnsi"/>
                            <w:noProof/>
                            <w:szCs w:val="20"/>
                            <w:lang w:eastAsia="fr-FR"/>
                          </w:rPr>
                          <w:t>FV554 closed &amp; FV555 o</w:t>
                        </w:r>
                        <w:r>
                          <w:rPr>
                            <w:rFonts w:asciiTheme="majorHAnsi" w:hAnsiTheme="majorHAnsi" w:cstheme="majorHAnsi"/>
                            <w:noProof/>
                            <w:szCs w:val="20"/>
                            <w:lang w:eastAsia="fr-FR"/>
                          </w:rPr>
                          <w:t>pen</w:t>
                        </w:r>
                      </w:p>
                    </w:txbxContent>
                  </v:textbox>
                </v:shape>
                <v:shape id="AutoShape 12948" o:spid="_x0000_s4063" type="#_x0000_t32" style="position:absolute;left:7065;top:7766;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2w5sgAAADeAAAADwAAAGRycy9kb3ducmV2LnhtbESPT0sDMRDF74LfIUzBi7TZipWyNi2r&#10;ULBCD/3jfdyMm9DNZN2k7frtnYPgbYZ58977LVZDaNWF+uQjG5hOClDEdbSeGwPHw3o8B5UyssU2&#10;Mhn4oQSr5e3NAksbr7yjyz43Skw4lWjA5dyVWqfaUcA0iR2x3L5iHzDL2jfa9ngV89Dqh6J40gE9&#10;S4LDjl4d1af9ORjYbqYv1afzm/fdt9/O1lV7bu4/jLkbDdUzqExD/hf/fb9Zqf84KwRAcGQGvfw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k2w5sgAAADeAAAADwAAAAAA&#10;AAAAAAAAAAChAgAAZHJzL2Rvd25yZXYueG1sUEsFBgAAAAAEAAQA+QAAAJYDAAAAAA==&#10;"/>
                <v:shape id="Text Box 12949" o:spid="_x0000_s4064" type="#_x0000_t202" style="position:absolute;left:7312;top:7565;width:1811;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sL3MQA&#10;AADeAAAADwAAAGRycy9kb3ducmV2LnhtbERPTWvCQBC9F/wPywi91V1LUjS6ilgKPVmaquBtyI5J&#10;MDsbstsk/vtuodDbPN7nrLejbURPna8da5jPFAjiwpmaSw3Hr7enBQgfkA02jknDnTxsN5OHNWbG&#10;DfxJfR5KEUPYZ6ihCqHNpPRFRRb9zLXEkbu6zmKIsCul6XCI4baRz0q9SIs1x4YKW9pXVNzyb6vh&#10;dLhezon6KF9t2g5uVJLtUmr9OB13KxCBxvAv/nO/mzg/SdUcft+JN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LC9zEAAAA3gAAAA8AAAAAAAAAAAAAAAAAmAIAAGRycy9k&#10;b3ducmV2LnhtbFBLBQYAAAAABAAEAPUAAACJAwAAAAA=&#10;" filled="f" stroked="f">
                  <v:textbox>
                    <w:txbxContent>
                      <w:p w:rsidR="00862F6C" w:rsidRPr="00B82EEA" w:rsidRDefault="00862F6C" w:rsidP="008569ED">
                        <w:pPr>
                          <w:rPr>
                            <w:rFonts w:asciiTheme="majorHAnsi" w:hAnsiTheme="majorHAnsi" w:cstheme="majorHAnsi"/>
                            <w:szCs w:val="20"/>
                          </w:rPr>
                        </w:pPr>
                        <w:r>
                          <w:rPr>
                            <w:rFonts w:asciiTheme="majorHAnsi" w:hAnsiTheme="majorHAnsi" w:cstheme="majorHAnsi"/>
                            <w:szCs w:val="20"/>
                          </w:rPr>
                          <w:t>CV581 opened</w:t>
                        </w:r>
                        <w:r w:rsidRPr="00B82EEA">
                          <w:rPr>
                            <w:rFonts w:asciiTheme="majorHAnsi" w:hAnsiTheme="majorHAnsi" w:cstheme="majorHAnsi"/>
                            <w:noProof/>
                            <w:szCs w:val="20"/>
                            <w:lang w:val="sv-SE" w:eastAsia="sv-SE"/>
                          </w:rPr>
                          <w:drawing>
                            <wp:inline distT="0" distB="0" distL="0" distR="0">
                              <wp:extent cx="967105" cy="175837"/>
                              <wp:effectExtent l="25400" t="0" r="0" b="0"/>
                              <wp:docPr id="181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967105" cy="175837"/>
                                      </a:xfrm>
                                      <a:prstGeom prst="rect">
                                        <a:avLst/>
                                      </a:prstGeom>
                                      <a:noFill/>
                                      <a:ln w="9525">
                                        <a:noFill/>
                                        <a:miter lim="800000"/>
                                        <a:headEnd/>
                                        <a:tailEnd/>
                                      </a:ln>
                                    </pic:spPr>
                                  </pic:pic>
                                </a:graphicData>
                              </a:graphic>
                            </wp:inline>
                          </w:drawing>
                        </w:r>
                      </w:p>
                    </w:txbxContent>
                  </v:textbox>
                </v:shape>
                <v:shape id="AutoShape 12950" o:spid="_x0000_s4065" type="#_x0000_t32" style="position:absolute;left:7055;top:873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OLCsUAAADeAAAADwAAAGRycy9kb3ducmV2LnhtbERPS2sCMRC+C/0PYQpepGYVLWVrlK0g&#10;aMGDj96nm+kmdDNZN1HXf98IQm/z8T1ntuhcLS7UButZwWiYgSAuvbZcKTgeVi9vIEJE1lh7JgU3&#10;CrCYP/VmmGt/5R1d9rESKYRDjgpMjE0uZSgNOQxD3xAn7se3DmOCbSV1i9cU7mo5zrJX6dByajDY&#10;0NJQ+bs/OwXbzeij+DZ287k72e10VdTnavClVP+5K95BROriv/jhXus0fzLNxnB/J90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dOLCsUAAADeAAAADwAAAAAAAAAA&#10;AAAAAAChAgAAZHJzL2Rvd25yZXYueG1sUEsFBgAAAAAEAAQA+QAAAJMDAAAAAA==&#10;"/>
                <v:shape id="Text Box 12951" o:spid="_x0000_s4066" type="#_x0000_t202" style="position:absolute;left:7431;top:11876;width:2926;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IJ8QA&#10;AADeAAAADwAAAGRycy9kb3ducmV2LnhtbERP22rCQBB9F/yHZQp9kbqx1aRNXaUKFl9N8wFjdkxC&#10;s7Mhu83l77tCoW9zONfZ7kfTiJ46V1tWsFpGIIgLq2suFeRfp6dXEM4ja2wsk4KJHOx389kWU20H&#10;vlCf+VKEEHYpKqi8b1MpXVGRQbe0LXHgbrYz6APsSqk7HEK4aeRzFMXSYM2hocKWjhUV39mPUXA7&#10;D4vN23D99HlyWccHrJOrnZR6fBg/3kF4Gv2/+M991mH+ehO9wP2dcIP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FyCfEAAAA3gAAAA8AAAAAAAAAAAAAAAAAmAIAAGRycy9k&#10;b3ducmV2LnhtbFBLBQYAAAAABAAEAPUAAACJAwAAAAA=&#10;" stroked="f">
                  <v:textbox>
                    <w:txbxContent>
                      <w:p w:rsidR="00862F6C" w:rsidRPr="00B82EEA" w:rsidRDefault="00862F6C" w:rsidP="008569ED">
                        <w:pPr>
                          <w:rPr>
                            <w:rFonts w:asciiTheme="majorHAnsi" w:hAnsiTheme="majorHAnsi" w:cstheme="majorHAnsi"/>
                            <w:szCs w:val="20"/>
                            <w:lang w:val="fr-FR"/>
                          </w:rPr>
                        </w:pPr>
                        <w:r>
                          <w:rPr>
                            <w:rFonts w:asciiTheme="majorHAnsi" w:hAnsiTheme="majorHAnsi" w:cstheme="majorHAnsi"/>
                            <w:szCs w:val="20"/>
                            <w:lang w:val="fr-FR"/>
                          </w:rPr>
                          <w:t>FV581 &amp; FV584 closed</w:t>
                        </w:r>
                      </w:p>
                    </w:txbxContent>
                  </v:textbox>
                </v:shape>
                <v:shape id="AutoShape 12952" o:spid="_x0000_s4067" type="#_x0000_t32" style="position:absolute;left:7069;top:12133;width:22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4HJsQAAADeAAAADwAAAGRycy9kb3ducmV2LnhtbERPTWsCMRC9F/wPYYReima3qMhqlFIQ&#10;xINQ3YPHIRl3FzeTbZKu23/fCAVv83ifs94OthU9+dA4VpBPMxDE2pmGKwXleTdZgggR2WDrmBT8&#10;UoDtZvSyxsK4O39Rf4qVSCEcClRQx9gVUgZdk8UwdR1x4q7OW4wJ+koaj/cUblv5nmULabHh1FBj&#10;R5816dvpxypoDuWx7N++o9fLQ37xeThfWq3U63j4WIGINMSn+N+9N2n+bJ7N4PFOukF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LgcmxAAAAN4AAAAPAAAAAAAAAAAA&#10;AAAAAKECAABkcnMvZG93bnJldi54bWxQSwUGAAAAAAQABAD5AAAAkgMAAAAA&#10;"/>
                <v:shape id="Text Box 12953" o:spid="_x0000_s4068" type="#_x0000_t202" style="position:absolute;left:7406;top:10932;width:3802;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67v8UA&#10;AADeAAAADwAAAGRycy9kb3ducmV2LnhtbERPS2vCQBC+C/0PyxS8iG5qNbWpq4jQojdftNchOyah&#10;2dl0dxvTf+8WBG/z8T1nvuxMLVpyvrKs4GmUgCDOra64UHA6vg9nIHxA1lhbJgV/5GG5eOjNMdP2&#10;wntqD6EQMYR9hgrKEJpMSp+XZNCPbEMcubN1BkOErpDa4SWGm1qOkySVBiuODSU2tC4p/z78GgWz&#10;yab98tvn3WeenuvXMHhpP36cUv3HbvUGIlAX7uKbe6Pj/Mk0mcL/O/EG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ru/xQAAAN4AAAAPAAAAAAAAAAAAAAAAAJgCAABkcnMv&#10;ZG93bnJldi54bWxQSwUGAAAAAAQABAD1AAAAigMAAAAA&#10;">
                  <v:textbox>
                    <w:txbxContent>
                      <w:p w:rsidR="00862F6C" w:rsidRDefault="00862F6C" w:rsidP="008569ED">
                        <w:pPr>
                          <w:rPr>
                            <w:rFonts w:asciiTheme="majorHAnsi" w:hAnsiTheme="majorHAnsi" w:cstheme="majorHAnsi"/>
                            <w:szCs w:val="20"/>
                          </w:rPr>
                        </w:pPr>
                        <w:r w:rsidRPr="004F5F38">
                          <w:rPr>
                            <w:rFonts w:asciiTheme="majorHAnsi" w:hAnsiTheme="majorHAnsi" w:cstheme="majorHAnsi"/>
                            <w:szCs w:val="20"/>
                          </w:rPr>
                          <w:t>Close Switch Valves « Cryostat 4K circuit »</w:t>
                        </w:r>
                      </w:p>
                      <w:p w:rsidR="00862F6C" w:rsidRPr="004F5F38" w:rsidRDefault="00862F6C" w:rsidP="008569ED">
                        <w:pPr>
                          <w:rPr>
                            <w:rFonts w:asciiTheme="majorHAnsi" w:hAnsiTheme="majorHAnsi" w:cstheme="majorHAnsi"/>
                            <w:szCs w:val="20"/>
                          </w:rPr>
                        </w:pPr>
                        <w:r>
                          <w:rPr>
                            <w:rFonts w:asciiTheme="majorHAnsi" w:hAnsiTheme="majorHAnsi" w:cstheme="majorHAnsi"/>
                            <w:szCs w:val="20"/>
                          </w:rPr>
                          <w:t>Cryostat-2K = true</w:t>
                        </w:r>
                      </w:p>
                      <w:p w:rsidR="00862F6C" w:rsidRPr="00B82EEA" w:rsidRDefault="00862F6C" w:rsidP="008569ED">
                        <w:pPr>
                          <w:rPr>
                            <w:rFonts w:asciiTheme="majorHAnsi" w:hAnsiTheme="majorHAnsi" w:cstheme="majorHAnsi"/>
                            <w:szCs w:val="20"/>
                          </w:rPr>
                        </w:pPr>
                        <w:r>
                          <w:rPr>
                            <w:rFonts w:asciiTheme="majorHAnsi" w:hAnsiTheme="majorHAnsi" w:cstheme="majorHAnsi"/>
                            <w:szCs w:val="20"/>
                          </w:rPr>
                          <w:t xml:space="preserve">Open </w:t>
                        </w:r>
                        <w:r w:rsidRPr="00B82EEA">
                          <w:rPr>
                            <w:rFonts w:asciiTheme="majorHAnsi" w:hAnsiTheme="majorHAnsi" w:cstheme="majorHAnsi"/>
                            <w:szCs w:val="20"/>
                          </w:rPr>
                          <w:t>FV58</w:t>
                        </w:r>
                        <w:r>
                          <w:rPr>
                            <w:rFonts w:asciiTheme="majorHAnsi" w:hAnsiTheme="majorHAnsi" w:cstheme="majorHAnsi"/>
                            <w:szCs w:val="20"/>
                          </w:rPr>
                          <w:t xml:space="preserve">2, </w:t>
                        </w: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txbxContent>
                  </v:textbox>
                </v:shape>
                <v:shape id="AutoShape 12954" o:spid="_x0000_s4069" type="#_x0000_t32" style="position:absolute;left:7220;top:12294;width:362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5KGsEAAADeAAAADwAAAGRycy9kb3ducmV2LnhtbERPzYrCMBC+L/gOYQRva2p1i1SjyIKw&#10;eLPrAwzN2FSbSWmyNvv2ZmHB23x8v7PdR9uJBw2+daxgMc9AENdOt9wouHwf39cgfEDW2DkmBb/k&#10;Yb+bvG2x1G7kMz2q0IgUwr5EBSaEvpTS14Ys+rnriRN3dYPFkODQSD3gmMJtJ/MsK6TFllODwZ4+&#10;DdX36scqyM0iro437JenKt7za9UUrh6Vmk3jYQMiUAwv8b/7S6f5q4+sgL930g1y9w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3koawQAAAN4AAAAPAAAAAAAAAAAAAAAA&#10;AKECAABkcnMvZG93bnJldi54bWxQSwUGAAAAAAQABAD5AAAAjwMAAAAA&#10;" strokeweight=".5pt">
                  <v:stroke endarrow="block"/>
                </v:shape>
                <v:shape id="AutoShape 12955" o:spid="_x0000_s4070" type="#_x0000_t32" style="position:absolute;left:6910;top:15176;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QoksUAAADeAAAADwAAAGRycy9kb3ducmV2LnhtbERPTWsCMRC9F/wPYQQvpWaVasvWKKsg&#10;VMGD2t6nm+kmuJmsm6jbf28Khd7m8T5ntuhcLa7UButZwWiYgSAuvbZcKfg4rp9eQYSIrLH2TAp+&#10;KMBi3nuYYa79jfd0PcRKpBAOOSowMTa5lKE05DAMfUOcuG/fOowJtpXULd5SuKvlOMum0qHl1GCw&#10;oZWh8nS4OAW7zWhZfBm72e7PdjdZF/WlevxUatDvijcQkbr4L/5zv+s0/3mSvcDvO+kG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aQoksUAAADeAAAADwAAAAAAAAAA&#10;AAAAAAChAgAAZHJzL2Rvd25yZXYueG1sUEsFBgAAAAAEAAQA+QAAAJMDAAAAAA==&#10;"/>
                <v:shape id="Text Box 12960" o:spid="_x0000_s4071" type="#_x0000_t202" style="position:absolute;left:7398;top:9531;width:3754;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GiQcUA&#10;AADeAAAADwAAAGRycy9kb3ducmV2LnhtbESPQWvCQBCF70L/wzIFb7pbUampq5SK4KlFq0JvQ3ZM&#10;QrOzIbua9N93DoK3Gd6b975Zrntfqxu1sQps4WVsQBHnwVVcWDh+b0evoGJCdlgHJgt/FGG9ehos&#10;MXOh4z3dDqlQEsIxQwtlSk2mdcxL8hjHoSEW7RJaj0nWttCuxU7Cfa0nxsy1x4qlocSGPkrKfw9X&#10;b+H0efk5T81XsfGzpgu90ewX2trhc//+BipRnx7m+/XOCf50ZoRX3pEZ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MaJBxQAAAN4AAAAPAAAAAAAAAAAAAAAAAJgCAABkcnMv&#10;ZG93bnJldi54bWxQSwUGAAAAAAQABAD1AAAAigMAAAAA&#10;" filled="f" stroked="f">
                  <v:textbox>
                    <w:txbxContent>
                      <w:p w:rsidR="00862F6C" w:rsidRPr="00B82EEA" w:rsidRDefault="00862F6C" w:rsidP="008569ED">
                        <w:pPr>
                          <w:rPr>
                            <w:rFonts w:asciiTheme="majorHAnsi" w:hAnsiTheme="majorHAnsi" w:cstheme="majorHAnsi"/>
                            <w:szCs w:val="20"/>
                          </w:rPr>
                        </w:pPr>
                        <w:r w:rsidRPr="00B82EEA">
                          <w:rPr>
                            <w:rFonts w:asciiTheme="majorHAnsi" w:hAnsiTheme="majorHAnsi" w:cstheme="majorHAnsi"/>
                            <w:szCs w:val="20"/>
                          </w:rPr>
                          <w:t>Pumps ok</w:t>
                        </w:r>
                        <w:r>
                          <w:rPr>
                            <w:rFonts w:asciiTheme="majorHAnsi" w:hAnsiTheme="majorHAnsi" w:cstheme="majorHAnsi"/>
                            <w:szCs w:val="20"/>
                          </w:rPr>
                          <w:t xml:space="preserve"> (user command)</w:t>
                        </w:r>
                      </w:p>
                    </w:txbxContent>
                  </v:textbox>
                </v:shape>
                <v:shape id="AutoShape 12961" o:spid="_x0000_s4072" type="#_x0000_t32" style="position:absolute;left:7058;top:9748;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Ze8UAAADeAAAADwAAAGRycy9kb3ducmV2LnhtbERPTWsCMRC9F/wPYQQvpWaVKu3WKKsg&#10;VMGD2t6nm+kmuJmsm6jbf28Khd7m8T5ntuhcLa7UButZwWiYgSAuvbZcKfg4rp9eQISIrLH2TAp+&#10;KMBi3nuYYa79jfd0PcRKpBAOOSowMTa5lKE05DAMfUOcuG/fOowJtpXULd5SuKvlOMum0qHl1GCw&#10;oZWh8nS4OAW7zWhZfBm72e7PdjdZF/WlevxUatDvijcQkbr4L/5zv+s0/3mSvcLvO+kG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cZe8UAAADeAAAADwAAAAAAAAAA&#10;AAAAAAChAgAAZHJzL2Rvd25yZXYueG1sUEsFBgAAAAAEAAQA+QAAAJMDAAAAAA==&#10;"/>
                <v:shape id="Text Box 12962" o:spid="_x0000_s4073" type="#_x0000_t202" style="position:absolute;left:7402;top:10506;width:1811;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4msYA&#10;AADeAAAADwAAAGRycy9kb3ducmV2LnhtbESPQWvCQBCF74X+h2UKvdVdi5YaXUUsQk+VahW8Ddkx&#10;CWZnQ3Y16b93DoK3GebNe++bLXpfqyu1sQpsYTgwoIjz4CouLPzt1m+foGJCdlgHJgv/FGExf36a&#10;YeZCx7903aZCiQnHDC2UKTWZ1jEvyWMchIZYbqfQekyytoV2LXZi7mv9bsyH9lixJJTY0Kqk/Ly9&#10;eAv7n9PxMDKb4suPmy70RrOfaGtfX/rlFFSiPj3E9+9vJ/VH46EACI7Mo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44msYAAADeAAAADwAAAAAAAAAAAAAAAACYAgAAZHJz&#10;L2Rvd25yZXYueG1sUEsFBgAAAAAEAAQA9QAAAIsDAAAAAA==&#10;" filled="f" stroked="f">
                  <v:textbox>
                    <w:txbxContent>
                      <w:p w:rsidR="00862F6C" w:rsidRPr="00B82EEA" w:rsidRDefault="00862F6C" w:rsidP="008569ED">
                        <w:pPr>
                          <w:rPr>
                            <w:rFonts w:asciiTheme="majorHAnsi" w:hAnsiTheme="majorHAnsi" w:cstheme="majorHAnsi"/>
                            <w:szCs w:val="20"/>
                          </w:rPr>
                        </w:pPr>
                        <w:r w:rsidRPr="00B82EEA">
                          <w:rPr>
                            <w:rFonts w:asciiTheme="majorHAnsi" w:hAnsiTheme="majorHAnsi" w:cstheme="majorHAnsi"/>
                            <w:szCs w:val="20"/>
                          </w:rPr>
                          <w:t>CV581 closed</w:t>
                        </w:r>
                      </w:p>
                    </w:txbxContent>
                  </v:textbox>
                </v:shape>
                <v:shape id="AutoShape 12963" o:spid="_x0000_s4074" type="#_x0000_t32" style="position:absolute;left:7061;top:10763;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iDoMUAAADeAAAADwAAAGRycy9kb3ducmV2LnhtbERPTWsCMRC9C/0PYQq9iGa3qJStUdaC&#10;UAse1Hqfbqab0M1k3URd/31TKHibx/uc+bJ3jbhQF6xnBfk4A0FceW25VvB5WI9eQISIrLHxTApu&#10;FGC5eBjMsdD+yju67GMtUgiHAhWYGNtCylAZchjGviVO3LfvHMYEu1rqDq8p3DXyOctm0qHl1GCw&#10;pTdD1c/+7BRsN/mq/DJ287E72e10XTbnenhU6umxL19BROrjXfzvftdp/mSa5/D3TrpB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NiDoMUAAADeAAAADwAAAAAAAAAA&#10;AAAAAAChAgAAZHJzL2Rvd25yZXYueG1sUEsFBgAAAAAEAAQA+QAAAJMDAAAAAA==&#10;"/>
                <v:rect id="Rectangle 12966" o:spid="_x0000_s4075" style="position:absolute;left:5648;top:8941;width:1674;height: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npD8UA&#10;AADeAAAADwAAAGRycy9kb3ducmV2LnhtbERPTU/CQBC9m/AfNkPiTbZUJVK7EILB6BHai7ehO7aF&#10;7mzTXUr117MkJNzm5X1OuhxMI3rqXG1ZwXQSgSAurK65VJBnm6c3EM4ja2wsk4I/crBcjB5STLQ9&#10;85b6nS9FCGGXoILK+zaR0hUVGXQT2xIH7td2Bn2AXSl1h+cQbhoZR9FMGqw5NFTY0rqi4rg7GQX7&#10;Os7xf5t9Rma+efbfQ3Y4/Xwo9TgeVu8gPA3+Lr65v3SY//I6jeH6TrhB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yekPxQAAAN4AAAAPAAAAAAAAAAAAAAAAAJgCAABkcnMv&#10;ZG93bnJldi54bWxQSwUGAAAAAAQABAD1AAAAigMAAAAA&#10;">
                  <v:textbox>
                    <w:txbxContent>
                      <w:p w:rsidR="00862F6C" w:rsidRPr="00B82EEA" w:rsidRDefault="00862F6C" w:rsidP="008569ED">
                        <w:pPr>
                          <w:jc w:val="center"/>
                          <w:rPr>
                            <w:rFonts w:asciiTheme="majorHAnsi" w:hAnsiTheme="majorHAnsi" w:cstheme="majorHAnsi"/>
                            <w:szCs w:val="20"/>
                          </w:rPr>
                        </w:pPr>
                        <w:r w:rsidRPr="00B82EEA">
                          <w:rPr>
                            <w:rFonts w:asciiTheme="majorHAnsi" w:hAnsiTheme="majorHAnsi" w:cstheme="majorHAnsi"/>
                            <w:szCs w:val="20"/>
                          </w:rPr>
                          <w:t>Starting pumps</w:t>
                        </w:r>
                      </w:p>
                    </w:txbxContent>
                  </v:textbox>
                </v:rect>
                <v:shape id="Text Box 12967" o:spid="_x0000_s4076" type="#_x0000_t202" style="position:absolute;left:7322;top:8941;width:3830;height: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IQjcUA&#10;AADeAAAADwAAAGRycy9kb3ducmV2LnhtbERPS2vCQBC+C/0PyxR6Ed34aLSpq0ihojer0l6H7JiE&#10;ZmfT3W2M/75bELzNx/ecxaoztWjJ+cqygtEwAUGcW11xoeB0fB/MQfiArLG2TAqu5GG1fOgtMNP2&#10;wh/UHkIhYgj7DBWUITSZlD4vyaAf2oY4cmfrDIYIXSG1w0sMN7UcJ0kqDVYcG0ps6K2k/PvwaxTM&#10;p9v2y+8m+888PdcvoT9rNz9OqafHbv0KIlAX7uKbe6vj/OnzaAL/78Qb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hCNxQAAAN4AAAAPAAAAAAAAAAAAAAAAAJgCAABkcnMv&#10;ZG93bnJldi54bWxQSwUGAAAAAAQABAD1AAAAigMAAAAA&#10;">
                  <v:textbox>
                    <w:txbxContent>
                      <w:p w:rsidR="00862F6C" w:rsidRDefault="00862F6C" w:rsidP="008569ED">
                        <w:pPr>
                          <w:rPr>
                            <w:rFonts w:asciiTheme="majorHAnsi" w:hAnsiTheme="majorHAnsi" w:cstheme="majorHAnsi"/>
                            <w:szCs w:val="20"/>
                          </w:rPr>
                        </w:pPr>
                        <w:r w:rsidRPr="00B82EEA">
                          <w:rPr>
                            <w:rFonts w:asciiTheme="majorHAnsi" w:hAnsiTheme="majorHAnsi" w:cstheme="majorHAnsi"/>
                            <w:szCs w:val="20"/>
                          </w:rPr>
                          <w:t>Waiting</w:t>
                        </w:r>
                        <w:r>
                          <w:rPr>
                            <w:rFonts w:asciiTheme="majorHAnsi" w:hAnsiTheme="majorHAnsi" w:cstheme="majorHAnsi"/>
                            <w:szCs w:val="20"/>
                          </w:rPr>
                          <w:t xml:space="preserve">, </w:t>
                        </w:r>
                      </w:p>
                      <w:p w:rsidR="00862F6C" w:rsidRDefault="00862F6C" w:rsidP="008569ED">
                        <w:pPr>
                          <w:rPr>
                            <w:rFonts w:asciiTheme="majorHAnsi" w:hAnsiTheme="majorHAnsi" w:cstheme="majorHAnsi"/>
                            <w:b/>
                            <w:color w:val="FF0000"/>
                            <w:szCs w:val="20"/>
                          </w:rPr>
                        </w:pP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r w:rsidRPr="00205699">
                          <w:rPr>
                            <w:rFonts w:asciiTheme="majorHAnsi" w:hAnsiTheme="majorHAnsi" w:cstheme="majorHAnsi"/>
                            <w:color w:val="000000" w:themeColor="text1"/>
                            <w:szCs w:val="20"/>
                          </w:rPr>
                          <w:t>, CV581 open</w:t>
                        </w:r>
                        <w:r>
                          <w:rPr>
                            <w:rFonts w:asciiTheme="majorHAnsi" w:hAnsiTheme="majorHAnsi" w:cstheme="majorHAnsi"/>
                            <w:color w:val="000000" w:themeColor="text1"/>
                            <w:szCs w:val="20"/>
                          </w:rPr>
                          <w:t>ed</w:t>
                        </w:r>
                      </w:p>
                      <w:p w:rsidR="00862F6C" w:rsidRPr="00205699" w:rsidRDefault="00862F6C" w:rsidP="008569ED">
                        <w:pPr>
                          <w:rPr>
                            <w:rFonts w:asciiTheme="majorHAnsi" w:hAnsiTheme="majorHAnsi" w:cstheme="majorHAnsi"/>
                            <w:color w:val="000000" w:themeColor="text1"/>
                            <w:szCs w:val="20"/>
                          </w:rPr>
                        </w:pPr>
                        <w:r w:rsidRPr="00205699">
                          <w:rPr>
                            <w:rFonts w:asciiTheme="majorHAnsi" w:hAnsiTheme="majorHAnsi" w:cstheme="majorHAnsi"/>
                            <w:color w:val="000000" w:themeColor="text1"/>
                            <w:szCs w:val="20"/>
                          </w:rPr>
                          <w:t xml:space="preserve"> </w:t>
                        </w:r>
                      </w:p>
                      <w:p w:rsidR="00862F6C" w:rsidRPr="00B82EEA" w:rsidRDefault="00862F6C" w:rsidP="008569ED">
                        <w:pPr>
                          <w:rPr>
                            <w:rFonts w:asciiTheme="majorHAnsi" w:hAnsiTheme="majorHAnsi" w:cstheme="majorHAnsi"/>
                            <w:szCs w:val="20"/>
                          </w:rPr>
                        </w:pPr>
                      </w:p>
                    </w:txbxContent>
                  </v:textbox>
                </v:shape>
                <v:rect id="Rectangle 12974" o:spid="_x0000_s4077" style="position:absolute;left:5653;top:7933;width:1663;height: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zU4MUA&#10;AADeAAAADwAAAGRycy9kb3ducmV2LnhtbERPTU/CQBC9m/AfNkPCTbZAIVhZGqLByBHKxdvYHdpC&#10;d7bpLm3117smJt7m5X3OJh1MLTpqXWVZwWwagSDOra64UHDO9o9rEM4ja6wtk4IvcpBuRw8bTLTt&#10;+UjdyRcihLBLUEHpfZNI6fKSDLqpbYgDd7GtQR9gW0jdYh/CTS3nUbSSBisODSU29FJSfjvdjYLP&#10;an7G72P2Fpmn/cIfhux6/3hVajIeds8gPA3+X/znftdhfrycxfD7TrhB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bNTgxQAAAN4AAAAPAAAAAAAAAAAAAAAAAJgCAABkcnMv&#10;ZG93bnJldi54bWxQSwUGAAAAAAQABAD1AAAAigMAAAAA&#10;">
                  <v:textbox>
                    <w:txbxContent>
                      <w:p w:rsidR="00862F6C" w:rsidRPr="00956811" w:rsidRDefault="00862F6C" w:rsidP="008569ED">
                        <w:pPr>
                          <w:jc w:val="center"/>
                          <w:rPr>
                            <w:rFonts w:asciiTheme="majorHAnsi" w:hAnsiTheme="majorHAnsi" w:cstheme="majorHAnsi"/>
                            <w:szCs w:val="20"/>
                            <w:lang w:val="fr-FR"/>
                          </w:rPr>
                        </w:pPr>
                        <w:r>
                          <w:rPr>
                            <w:rFonts w:asciiTheme="majorHAnsi" w:hAnsiTheme="majorHAnsi" w:cstheme="majorHAnsi"/>
                            <w:szCs w:val="20"/>
                            <w:lang w:val="fr-FR"/>
                          </w:rPr>
                          <w:t>Prepare the 2K pump</w:t>
                        </w:r>
                      </w:p>
                    </w:txbxContent>
                  </v:textbox>
                </v:rect>
                <v:shape id="Text Box 12975" o:spid="_x0000_s4078" type="#_x0000_t202" style="position:absolute;left:7285;top:7933;width:3893;height: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ctYsUA&#10;AADeAAAADwAAAGRycy9kb3ducmV2LnhtbERPS2vCQBC+C/0PyxR6Ed34ijZ1FSlU9NaqtNchOyah&#10;2dl0dxvjv+8KBW/z8T1nue5MLVpyvrKsYDRMQBDnVldcKDgd3wYLED4ga6wtk4IreVivHnpLzLS9&#10;8Ae1h1CIGMI+QwVlCE0mpc9LMuiHtiGO3Nk6gyFCV0jt8BLDTS3HSZJKgxXHhhIbei0p/z78GgWL&#10;6a798vvJ+2eenuvn0J+32x+n1NNjt3kBEagLd/G/e6fj/OlsNIP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Fy1ixQAAAN4AAAAPAAAAAAAAAAAAAAAAAJgCAABkcnMv&#10;ZG93bnJldi54bWxQSwUGAAAAAAQABAD1AAAAigMAAAAA&#10;">
                  <v:textbox>
                    <w:txbxContent>
                      <w:p w:rsidR="00862F6C" w:rsidRDefault="00862F6C" w:rsidP="008569ED">
                        <w:pPr>
                          <w:rPr>
                            <w:rFonts w:asciiTheme="majorHAnsi" w:hAnsiTheme="majorHAnsi" w:cstheme="majorHAnsi"/>
                            <w:b/>
                            <w:color w:val="FF0000"/>
                            <w:szCs w:val="20"/>
                          </w:rPr>
                        </w:pPr>
                        <w:r>
                          <w:rPr>
                            <w:rFonts w:asciiTheme="majorHAnsi" w:hAnsiTheme="majorHAnsi" w:cstheme="majorHAnsi"/>
                            <w:b/>
                            <w:color w:val="FF0000"/>
                            <w:szCs w:val="20"/>
                          </w:rPr>
                          <w:t xml:space="preserve">Close </w:t>
                        </w:r>
                        <w:r w:rsidRPr="00062541">
                          <w:rPr>
                            <w:rFonts w:asciiTheme="majorHAnsi" w:hAnsiTheme="majorHAnsi" w:cstheme="majorHAnsi"/>
                            <w:b/>
                            <w:color w:val="FF0000"/>
                            <w:szCs w:val="20"/>
                          </w:rPr>
                          <w:t xml:space="preserve">FV554, </w:t>
                        </w:r>
                        <w:r>
                          <w:rPr>
                            <w:rFonts w:asciiTheme="majorHAnsi" w:hAnsiTheme="majorHAnsi" w:cstheme="majorHAnsi"/>
                            <w:b/>
                            <w:color w:val="FF0000"/>
                            <w:szCs w:val="20"/>
                          </w:rPr>
                          <w:t xml:space="preserve">Open </w:t>
                        </w:r>
                        <w:r w:rsidRPr="00062541">
                          <w:rPr>
                            <w:rFonts w:asciiTheme="majorHAnsi" w:hAnsiTheme="majorHAnsi" w:cstheme="majorHAnsi"/>
                            <w:b/>
                            <w:color w:val="FF0000"/>
                            <w:szCs w:val="20"/>
                          </w:rPr>
                          <w:t>FV555</w:t>
                        </w:r>
                      </w:p>
                      <w:p w:rsidR="00862F6C" w:rsidRPr="00546E7D" w:rsidRDefault="00862F6C" w:rsidP="00546E7D">
                        <w:pPr>
                          <w:rPr>
                            <w:rFonts w:asciiTheme="majorHAnsi" w:hAnsiTheme="majorHAnsi" w:cstheme="majorHAnsi"/>
                            <w:color w:val="000000" w:themeColor="text1"/>
                            <w:szCs w:val="20"/>
                          </w:rPr>
                        </w:pPr>
                        <w:r w:rsidRPr="00546E7D">
                          <w:rPr>
                            <w:rFonts w:asciiTheme="majorHAnsi" w:hAnsiTheme="majorHAnsi" w:cstheme="majorHAnsi"/>
                            <w:color w:val="000000" w:themeColor="text1"/>
                            <w:szCs w:val="20"/>
                          </w:rPr>
                          <w:t>CV581 opened</w:t>
                        </w:r>
                      </w:p>
                      <w:p w:rsidR="00862F6C" w:rsidRPr="00062541" w:rsidRDefault="00862F6C" w:rsidP="008569ED">
                        <w:pPr>
                          <w:rPr>
                            <w:rFonts w:asciiTheme="majorHAnsi" w:hAnsiTheme="majorHAnsi" w:cstheme="majorHAnsi"/>
                            <w:b/>
                            <w:szCs w:val="20"/>
                          </w:rPr>
                        </w:pPr>
                      </w:p>
                    </w:txbxContent>
                  </v:textbox>
                </v:shape>
                <v:rect id="Rectangle 12976" o:spid="_x0000_s4079" style="position:absolute;left:4888;top:5041;width:6328;height: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vDMUA&#10;AADeAAAADwAAAGRycy9kb3ducmV2LnhtbERPPW/CMBDdkfofrKvUDRxoi0rAIERF1Y5JWLod8ZEY&#10;4nMUG0j76zFSpW739D5vseptIy7UeeNYwXiUgCAunTZcKdgV2+EbCB+QNTaOScEPeVgtHwYLTLW7&#10;ckaXPFQihrBPUUEdQptK6cuaLPqRa4kjd3CdxRBhV0nd4TWG20ZOkmQqLRqODTW2tKmpPOVnq2Bv&#10;Jjv8zYqPxM62z+GrL47n73elnh779RxEoD78i//cnzrOf3kdT+H+TrxB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8u8MxQAAAN4AAAAPAAAAAAAAAAAAAAAAAJgCAABkcnMv&#10;ZG93bnJldi54bWxQSwUGAAAAAAQABAD1AAAAigMAAAAA&#10;">
                  <v:textbox>
                    <w:txbxContent>
                      <w:p w:rsidR="00862F6C" w:rsidRPr="004F5F38" w:rsidRDefault="00862F6C" w:rsidP="00CB3506">
                        <w:pPr>
                          <w:rPr>
                            <w:rFonts w:asciiTheme="majorHAnsi" w:hAnsiTheme="majorHAnsi" w:cstheme="majorHAnsi"/>
                            <w:szCs w:val="20"/>
                          </w:rPr>
                        </w:pPr>
                        <w:r w:rsidRPr="004F5F38">
                          <w:rPr>
                            <w:rFonts w:asciiTheme="majorHAnsi" w:hAnsiTheme="majorHAnsi" w:cstheme="majorHAnsi"/>
                            <w:szCs w:val="20"/>
                          </w:rPr>
                          <w:t>You are starting the 2K pumping</w:t>
                        </w:r>
                        <w:r>
                          <w:rPr>
                            <w:rFonts w:asciiTheme="majorHAnsi" w:hAnsiTheme="majorHAnsi" w:cstheme="majorHAnsi"/>
                            <w:szCs w:val="20"/>
                          </w:rPr>
                          <w:t xml:space="preserve">. The HNOSS valve </w:t>
                        </w:r>
                        <w:r w:rsidRPr="005B1CF6">
                          <w:rPr>
                            <w:rFonts w:asciiTheme="majorHAnsi" w:hAnsiTheme="majorHAnsi" w:cstheme="majorHAnsi"/>
                            <w:b/>
                            <w:color w:val="FF0000"/>
                            <w:szCs w:val="20"/>
                          </w:rPr>
                          <w:t>FV551</w:t>
                        </w:r>
                        <w:r>
                          <w:rPr>
                            <w:rFonts w:asciiTheme="majorHAnsi" w:hAnsiTheme="majorHAnsi" w:cstheme="majorHAnsi"/>
                            <w:szCs w:val="20"/>
                          </w:rPr>
                          <w:t xml:space="preserve"> must be closed. </w:t>
                        </w:r>
                      </w:p>
                      <w:p w:rsidR="00862F6C" w:rsidRPr="00F34ED3" w:rsidRDefault="00862F6C" w:rsidP="008569ED">
                        <w:pPr>
                          <w:jc w:val="center"/>
                          <w:rPr>
                            <w:rFonts w:asciiTheme="majorHAnsi" w:hAnsiTheme="majorHAnsi" w:cstheme="majorHAnsi"/>
                            <w:szCs w:val="20"/>
                          </w:rPr>
                        </w:pPr>
                        <w:r>
                          <w:rPr>
                            <w:rFonts w:asciiTheme="majorHAnsi" w:hAnsiTheme="majorHAnsi" w:cstheme="majorHAnsi"/>
                            <w:szCs w:val="20"/>
                          </w:rPr>
                          <w:t>“Do you want continue?”</w:t>
                        </w:r>
                      </w:p>
                      <w:p w:rsidR="00862F6C" w:rsidRPr="00F34ED3" w:rsidRDefault="00862F6C" w:rsidP="008569ED">
                        <w:pPr>
                          <w:spacing w:before="120"/>
                          <w:jc w:val="center"/>
                          <w:rPr>
                            <w:rFonts w:asciiTheme="majorHAnsi" w:hAnsiTheme="majorHAnsi" w:cstheme="majorHAnsi"/>
                            <w:szCs w:val="20"/>
                          </w:rPr>
                        </w:pPr>
                        <w:r>
                          <w:rPr>
                            <w:rFonts w:asciiTheme="majorHAnsi" w:hAnsiTheme="majorHAnsi" w:cstheme="majorHAnsi"/>
                            <w:szCs w:val="20"/>
                          </w:rPr>
                          <w:t>“Do you want continue?”</w:t>
                        </w:r>
                      </w:p>
                      <w:p w:rsidR="00862F6C" w:rsidRPr="00F34ED3" w:rsidRDefault="00862F6C" w:rsidP="008569ED">
                        <w:pPr>
                          <w:rPr>
                            <w:szCs w:val="20"/>
                          </w:rPr>
                        </w:pPr>
                      </w:p>
                    </w:txbxContent>
                  </v:textbox>
                </v:rect>
                <v:rect id="Rectangle 12899" o:spid="_x0000_s4080" style="position:absolute;left:5520;top:6490;width:1774;height:1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5Kl8QA&#10;AADeAAAADwAAAGRycy9kb3ducmV2LnhtbERPPW/CMBDdkfgP1iF1AwdaoA0YhKioYISwdLvGRxKI&#10;z1FsIOXXYyQktnt6nzedN6YUF6pdYVlBvxeBIE6tLjhTsE9W3U8QziNrLC2Tgn9yMJ+1W1OMtb3y&#10;li47n4kQwi5GBbn3VSylS3My6Hq2Ig7cwdYGfYB1JnWN1xBuSjmIopE0WHBoyLGiZU7paXc2Cv6K&#10;wR5v2+QnMl+rd79pkuP591upt06zmIDw1PiX+Ole6zD/Y9gfw+Odc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SpfEAAAA3gAAAA8AAAAAAAAAAAAAAAAAmAIAAGRycy9k&#10;b3ducmV2LnhtbFBLBQYAAAAABAAEAPUAAACJAwAAAAA=&#10;">
                  <v:textbox>
                    <w:txbxContent>
                      <w:p w:rsidR="00862F6C" w:rsidRPr="004F5F38" w:rsidRDefault="00862F6C" w:rsidP="008569ED">
                        <w:pPr>
                          <w:jc w:val="center"/>
                          <w:rPr>
                            <w:rFonts w:asciiTheme="majorHAnsi" w:hAnsiTheme="majorHAnsi" w:cstheme="majorHAnsi"/>
                            <w:szCs w:val="20"/>
                          </w:rPr>
                        </w:pPr>
                        <w:r w:rsidRPr="004F5F38">
                          <w:rPr>
                            <w:rFonts w:asciiTheme="majorHAnsi" w:hAnsiTheme="majorHAnsi" w:cstheme="majorHAnsi"/>
                            <w:szCs w:val="20"/>
                          </w:rPr>
                          <w:t>Cryostat connected to the recovery helium circuit</w:t>
                        </w:r>
                      </w:p>
                    </w:txbxContent>
                  </v:textbox>
                </v:rect>
                <v:shape id="Text Box 12900" o:spid="_x0000_s4081" type="#_x0000_t202" style="position:absolute;left:7284;top:6490;width:3938;height:1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aC/MgA&#10;AADeAAAADwAAAGRycy9kb3ducmV2LnhtbESPT0/CQBDF7yR+h82YcDGwRZE/hYUYEg3eFIheJ92h&#10;bezO1t211G/vHEy4zeS9ee83623vGtVRiLVnA5NxBoq48Lbm0sDp+DxagIoJ2WLjmQz8UoTt5maw&#10;xtz6C79Td0ilkhCOORqoUmpzrWNRkcM49i2xaGcfHCZZQ6ltwIuEu0bfZ9lMO6xZGipsaVdR8XX4&#10;cQYW0333GV8f3j6K2blZprt59/IdjBne9k8rUIn6dDX/X++t4E8fJ8Ir78gMevM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FoL8yAAAAN4AAAAPAAAAAAAAAAAAAAAAAJgCAABk&#10;cnMvZG93bnJldi54bWxQSwUGAAAAAAQABAD1AAAAjQMAAAAA&#10;">
                  <v:textbox>
                    <w:txbxContent>
                      <w:p w:rsidR="00862F6C" w:rsidRDefault="00862F6C" w:rsidP="008569ED">
                        <w:pPr>
                          <w:rPr>
                            <w:rFonts w:asciiTheme="majorHAnsi" w:hAnsiTheme="majorHAnsi" w:cstheme="majorHAnsi"/>
                            <w:szCs w:val="20"/>
                          </w:rPr>
                        </w:pPr>
                        <w:r>
                          <w:rPr>
                            <w:rFonts w:asciiTheme="majorHAnsi" w:hAnsiTheme="majorHAnsi" w:cstheme="majorHAnsi"/>
                            <w:szCs w:val="20"/>
                          </w:rPr>
                          <w:t>Open CV581</w:t>
                        </w:r>
                      </w:p>
                      <w:p w:rsidR="00862F6C" w:rsidRPr="001857FF" w:rsidRDefault="00862F6C" w:rsidP="008569ED">
                        <w:pPr>
                          <w:rPr>
                            <w:rFonts w:asciiTheme="majorHAnsi" w:hAnsiTheme="majorHAnsi" w:cstheme="majorHAnsi"/>
                            <w:b/>
                            <w:color w:val="000000" w:themeColor="text1"/>
                            <w:szCs w:val="20"/>
                          </w:rPr>
                        </w:pPr>
                        <w:r w:rsidRPr="001857FF">
                          <w:rPr>
                            <w:rFonts w:asciiTheme="majorHAnsi" w:hAnsiTheme="majorHAnsi" w:cstheme="majorHAnsi"/>
                            <w:b/>
                            <w:color w:val="000000" w:themeColor="text1"/>
                            <w:szCs w:val="20"/>
                          </w:rPr>
                          <w:t>Start S18</w:t>
                        </w:r>
                      </w:p>
                    </w:txbxContent>
                  </v:textbox>
                </v:shape>
                <v:shape id="Text Box 13855" o:spid="_x0000_s4082" type="#_x0000_t202" style="position:absolute;left:3271;top:13114;width:2048;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RpEMIA&#10;AADeAAAADwAAAGRycy9kb3ducmV2LnhtbERP24rCMBB9F/Yfwizsi9hU8VqNogsrvlb9gGkztsVm&#10;Uppo699vhIV9m8O5zmbXm1o8qXWVZQXjKAZBnFtdcaHgevkZLUE4j6yxtkwKXuRgt/0YbDDRtuOU&#10;nmdfiBDCLkEFpfdNIqXLSzLoItsQB+5mW4M+wLaQusUuhJtaTuJ4Lg1WHBpKbOi7pPx+fhgFt1M3&#10;nK267Oivi3Q6P2C1yOxLqa/Pfr8G4an3/+I/90mH+dPZeAXvd8IN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NGkQwgAAAN4AAAAPAAAAAAAAAAAAAAAAAJgCAABkcnMvZG93&#10;bnJldi54bWxQSwUGAAAAAAQABAD1AAAAhwMAAAAA&#10;" stroked="f">
                  <v:textbox>
                    <w:txbxContent>
                      <w:p w:rsidR="00862F6C" w:rsidRPr="002E0D4E" w:rsidRDefault="00862F6C" w:rsidP="00520CF1">
                        <w:pPr>
                          <w:rPr>
                            <w:rFonts w:asciiTheme="majorHAnsi" w:hAnsiTheme="majorHAnsi" w:cstheme="majorHAnsi"/>
                            <w:szCs w:val="20"/>
                            <w:lang w:val="fr-FR"/>
                          </w:rPr>
                        </w:pPr>
                        <w:r>
                          <w:rPr>
                            <w:rFonts w:asciiTheme="majorHAnsi" w:hAnsiTheme="majorHAnsi" w:cstheme="majorHAnsi"/>
                            <w:szCs w:val="20"/>
                            <w:lang w:val="fr-FR"/>
                          </w:rPr>
                          <w:t>Pumps stopped</w:t>
                        </w:r>
                      </w:p>
                    </w:txbxContent>
                  </v:textbox>
                </v:shape>
                <v:shape id="Text Box 13856" o:spid="_x0000_s4083" type="#_x0000_t202" style="position:absolute;left:1669;top:10575;width:2110;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IKMMUA&#10;AADeAAAADwAAAGRycy9kb3ducmV2LnhtbESPzW7CQAyE70i8w8qVuCDYgPhryoIAqRVXfh7AZE0S&#10;NeuNsgsJb48PlXqz5fHMfOtt5yr1pCaUng1Mxgko4szbknMD18v3aAUqRGSLlWcy8KIA202/t8bU&#10;+pZP9DzHXIkJhxQNFDHWqdYhK8hhGPuaWG533ziMsja5tg22Yu4qPU2ShXZYsiQUWNOhoOz3/HAG&#10;7sd2OP9sbz/xujzNFnsslzf/Mmbw0e2+QEXq4r/47/topf5sPhUAwZEZ9OY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YgowxQAAAN4AAAAPAAAAAAAAAAAAAAAAAJgCAABkcnMv&#10;ZG93bnJldi54bWxQSwUGAAAAAAQABAD1AAAAigMAAAAA&#10;" stroked="f">
                  <v:textbox>
                    <w:txbxContent>
                      <w:p w:rsidR="00862F6C" w:rsidRPr="00B82EEA" w:rsidRDefault="00862F6C" w:rsidP="00520CF1">
                        <w:pPr>
                          <w:rPr>
                            <w:rFonts w:asciiTheme="majorHAnsi" w:hAnsiTheme="majorHAnsi" w:cstheme="majorHAnsi"/>
                            <w:szCs w:val="20"/>
                          </w:rPr>
                        </w:pPr>
                        <w:r>
                          <w:rPr>
                            <w:rFonts w:asciiTheme="majorHAnsi" w:hAnsiTheme="majorHAnsi" w:cstheme="majorHAnsi"/>
                            <w:szCs w:val="20"/>
                          </w:rPr>
                          <w:t>PT660 &gt; 102</w:t>
                        </w:r>
                        <w:r w:rsidRPr="00B82EEA">
                          <w:rPr>
                            <w:rFonts w:asciiTheme="majorHAnsi" w:hAnsiTheme="majorHAnsi" w:cstheme="majorHAnsi"/>
                            <w:szCs w:val="20"/>
                          </w:rPr>
                          <w:t>0 mbar</w:t>
                        </w:r>
                      </w:p>
                    </w:txbxContent>
                  </v:textbox>
                </v:shape>
                <v:shape id="Text Box 13857" o:spid="_x0000_s4084" type="#_x0000_t202" style="position:absolute;left:2277;top:9352;width:2831;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6vq8MA&#10;AADeAAAADwAAAGRycy9kb3ducmV2LnhtbERPyWrDMBC9B/oPYgq9hFpOyNI4kU1baMg1yweMrYlt&#10;ao2MpXr5+ypQ6G0eb51DNppG9NS52rKCRRSDIC6srrlUcLt+vb6BcB5ZY2OZFEzkIEufZgdMtB34&#10;TP3FlyKEsEtQQeV9m0jpiooMusi2xIG7286gD7Arpe5wCOGmkcs43kiDNYeGClv6rKj4vvwYBffT&#10;MF/vhvzob9vzavOB9Ta3k1Ivz+P7HoSn0f+L/9wnHeav1ssFPN4JN8j0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6vq8MAAADeAAAADwAAAAAAAAAAAAAAAACYAgAAZHJzL2Rv&#10;d25yZXYueG1sUEsFBgAAAAAEAAQA9QAAAIgDAAAAAA==&#10;" stroked="f">
                  <v:textbox>
                    <w:txbxContent>
                      <w:p w:rsidR="00862F6C" w:rsidRPr="00B82EEA" w:rsidRDefault="00862F6C" w:rsidP="00520CF1">
                        <w:pPr>
                          <w:rPr>
                            <w:rFonts w:asciiTheme="majorHAnsi" w:hAnsiTheme="majorHAnsi" w:cstheme="majorHAnsi"/>
                            <w:szCs w:val="20"/>
                          </w:rPr>
                        </w:pPr>
                        <w:r>
                          <w:rPr>
                            <w:rFonts w:asciiTheme="majorHAnsi" w:hAnsiTheme="majorHAnsi" w:cstheme="majorHAnsi"/>
                            <w:szCs w:val="20"/>
                          </w:rPr>
                          <w:t>FV582 closed</w:t>
                        </w:r>
                        <w:r w:rsidRPr="00B82EEA">
                          <w:rPr>
                            <w:rFonts w:asciiTheme="majorHAnsi" w:hAnsiTheme="majorHAnsi" w:cstheme="majorHAnsi"/>
                            <w:szCs w:val="20"/>
                          </w:rPr>
                          <w:t xml:space="preserve"> </w:t>
                        </w:r>
                      </w:p>
                    </w:txbxContent>
                  </v:textbox>
                </v:shape>
                <v:shape id="AutoShape 13858" o:spid="_x0000_s4085" type="#_x0000_t32" style="position:absolute;left:2139;top:8090;width:0;height:16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bXasUAAADeAAAADwAAAGRycy9kb3ducmV2LnhtbERPTWsCMRC9F/ofwhR6KZp1qSKrUbaC&#10;UAsetPU+bsZN6GaybqJu/31TKHibx/uc+bJ3jbhSF6xnBaNhBoK48tpyreDrcz2YgggRWWPjmRT8&#10;UIDl4vFhjoX2N97RdR9rkUI4FKjAxNgWUobKkMMw9C1x4k6+cxgT7GqpO7ylcNfIPMsm0qHl1GCw&#10;pZWh6nt/cQq2m9FbeTR287E72+14XTaX+uWg1PNTX85AROrjXfzvftdp/us4z+HvnXSD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mbXasUAAADeAAAADwAAAAAAAAAA&#10;AAAAAAChAgAAZHJzL2Rvd25yZXYueG1sUEsFBgAAAAAEAAQA+QAAAJMDAAAAAA==&#10;"/>
                <v:shape id="AutoShape 13859" o:spid="_x0000_s4086" type="#_x0000_t32" style="position:absolute;left:2014;top:9558;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py8cUAAADeAAAADwAAAGRycy9kb3ducmV2LnhtbERPTWsCMRC9F/ofwhS8FM2qVWRrlG1B&#10;0IIHrd7HzXQTuplsN1HXf98UhN7m8T5nvuxcLS7UButZwXCQgSAuvbZcKTh8rvozECEia6w9k4Ib&#10;BVguHh/mmGt/5R1d9rESKYRDjgpMjE0uZSgNOQwD3xAn7su3DmOCbSV1i9cU7mo5yrKpdGg5NRhs&#10;6N1Q+b0/OwXbzfCtOBm7+dj92O1kVdTn6vmoVO+pK15BROriv/juXus0/2UyGsPfO+kG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Spy8cUAAADeAAAADwAAAAAAAAAA&#10;AAAAAAChAgAAZHJzL2Rvd25yZXYueG1sUEsFBgAAAAAEAAQA+QAAAJMDAAAAAA==&#10;"/>
                <v:shape id="AutoShape 13860" o:spid="_x0000_s4087" type="#_x0000_t32" style="position:absolute;left:1452;top:10775;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PqhcUAAADeAAAADwAAAGRycy9kb3ducmV2LnhtbERPTWsCMRC9C/0PYQq9iGYVLWVrlG1B&#10;UMGD23qfbqab0M1ku4m6/ntTKHibx/ucxap3jThTF6xnBZNxBoK48tpyreDzYz16AREissbGMym4&#10;UoDV8mGwwFz7Cx/oXMZapBAOOSowMba5lKEy5DCMfUucuG/fOYwJdrXUHV5SuGvkNMuepUPLqcFg&#10;S++Gqp/y5BTst5O34svY7e7wa/fzddGc6uFRqafHvngFEamPd/G/e6PT/Nl8OoO/d9IN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sPqhcUAAADeAAAADwAAAAAAAAAA&#10;AAAAAAChAgAAZHJzL2Rvd25yZXYueG1sUEsFBgAAAAAEAAQA+QAAAJMDAAAAAA==&#10;"/>
                <v:shape id="AutoShape 13861" o:spid="_x0000_s4088" type="#_x0000_t32" style="position:absolute;left:3126;top:13301;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9PHsUAAADeAAAADwAAAGRycy9kb3ducmV2LnhtbERPTWsCMRC9F/wPYQq9FM0q3SJbo6yC&#10;UAUP2vY+3Uw3oZvJuom6/fdGEHqbx/uc2aJ3jThTF6xnBeNRBoK48tpyreDzYz2cgggRWWPjmRT8&#10;UYDFfPAww0L7C+/pfIi1SCEcClRgYmwLKUNlyGEY+ZY4cT++cxgT7GqpO7ykcNfISZa9SoeWU4PB&#10;llaGqt/DySnYbcbL8tvYzXZ/tLt8XTan+vlLqafHvnwDEamP/+K7+12n+S/5JIfbO+kGOb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Y9PHsUAAADeAAAADwAAAAAAAAAA&#10;AAAAAAChAgAAZHJzL2Rvd25yZXYueG1sUEsFBgAAAAAEAAQA+QAAAJMDAAAAAA==&#10;"/>
                <v:shape id="AutoShape 13862" o:spid="_x0000_s4089" type="#_x0000_t32" style="position:absolute;left:3125;top:14449;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3RacUAAADeAAAADwAAAGRycy9kb3ducmV2LnhtbERPTWsCMRC9C/0PYQq9iGYVlbI1yrYg&#10;aMGD23qfbqab0M1ku4m6/ntTEHqbx/uc5bp3jThTF6xnBZNxBoK48tpyreDzYzN6BhEissbGMym4&#10;UoD16mGwxFz7Cx/oXMZapBAOOSowMba5lKEy5DCMfUucuG/fOYwJdrXUHV5SuGvkNMsW0qHl1GCw&#10;pTdD1U95cgr2u8lr8WXs7v3wa/fzTdGc6uFRqafHvngBEamP/+K7e6vT/Nl8uoC/d9IN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V3RacUAAADeAAAADwAAAAAAAAAA&#10;AAAAAAChAgAAZHJzL2Rvd25yZXYueG1sUEsFBgAAAAAEAAQA+QAAAJMDAAAAAA==&#10;"/>
                <v:shape id="AutoShape 13863" o:spid="_x0000_s4090" type="#_x0000_t32" style="position:absolute;left:5410;top:8139;width:0;height:7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79gsMAAADeAAAADwAAAGRycy9kb3ducmV2LnhtbERPS2vCQBC+C/0PyxR6041ia4luQlWU&#10;Xn1cehuyYxLMzqa7axL767uFgrf5+J6zygfTiI6cry0rmE4SEMSF1TWXCs6n3fgdhA/IGhvLpOBO&#10;HvLsabTCVNueD9QdQyliCPsUFVQhtKmUvqjIoJ/YljhyF+sMhghdKbXDPoabRs6S5E0arDk2VNjS&#10;pqLierwZBQfE5Gsfvn+atdvr7t5ud/38pNTL8/CxBBFoCA/xv/tTx/nz19kC/t6JN8js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O/YLDAAAA3gAAAA8AAAAAAAAAAAAA&#10;AAAAoQIAAGRycy9kb3ducmV2LnhtbFBLBQYAAAAABAAEAPkAAACRAwAAAAA=&#10;" strokeweight=".5pt">
                  <v:stroke startarrow="block"/>
                </v:shape>
                <v:shape id="AutoShape 13864" o:spid="_x0000_s4091" type="#_x0000_t32" style="position:absolute;left:702;top:15541;width:25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7ggMgAAADeAAAADwAAAGRycy9kb3ducmV2LnhtbESPQU8CMRCF7yb8h2ZIvBjpQsSYlUJW&#10;ExIx4QDqfdwO24btdN0WWP+9czDhNpP35r1vFqshtOpMffKRDUwnBSjiOlrPjYHPj/X9E6iUkS22&#10;kcnALyVYLUc3CyxtvPCOzvvcKAnhVKIBl3NXap1qRwHTJHbEoh1iHzDL2jfa9niR8NDqWVE86oCe&#10;pcFhR6+O6uP+FAxsN9OX6tv5zfvux2/n66o9NXdfxtyOh+oZVKYhX83/129W8B/mM+GVd2QGvfw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47ggMgAAADeAAAADwAAAAAA&#10;AAAAAAAAAAChAgAAZHJzL2Rvd25yZXYueG1sUEsFBgAAAAAEAAQA+QAAAJYDAAAAAA==&#10;"/>
                <v:shape id="AutoShape 13865" o:spid="_x0000_s4092" type="#_x0000_t32" style="position:absolute;left:2123;top:8105;width:32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JFG8UAAADeAAAADwAAAGRycy9kb3ducmV2LnhtbERPTWsCMRC9F/wPYYReimaVKu1qlG1B&#10;qAUPWnsfN+MmuJlsN1G3/74pCN7m8T5nvuxcLS7UButZwWiYgSAuvbZcKdh/rQYvIEJE1lh7JgW/&#10;FGC56D3MMdf+ylu67GIlUgiHHBWYGJtcylAachiGviFO3NG3DmOCbSV1i9cU7mo5zrKpdGg5NRhs&#10;6N1QedqdnYLNevRWHIxdf25/7GayKupz9fSt1GO/K2YgInXxLr65P3Sa/zwZv8L/O+kG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MJFG8UAAADeAAAADwAAAAAAAAAA&#10;AAAAAAChAgAAZHJzL2Rvd25yZXYueG1sUEsFBgAAAAAEAAQA+QAAAJMDAAAAAA==&#10;"/>
                <v:shape id="Text Box 13866" o:spid="_x0000_s4093" type="#_x0000_t202" style="position:absolute;left:3235;top:15235;width:2270;height: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tk+scA&#10;AADeAAAADwAAAGRycy9kb3ducmV2LnhtbESPT2vCQBDF74V+h2WE3nTX+oc2ukqpFHqqqFXobciO&#10;STA7G7JbE7+9cyj0NsO8ee/9luve1+pKbawCWxiPDCjiPLiKCwvfh4/hC6iYkB3WgcnCjSKsV48P&#10;S8xc6HhH130qlJhwzNBCmVKTaR3zkjzGUWiI5XYOrccka1to12In5r7Wz8bMtceKJaHEht5Lyi/7&#10;X2/h+HX+OU3Nttj4WdOF3mj2r9rap0H/tgCVqE//4r/vTyf1p7OJAAiOzK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rZPrHAAAA3gAAAA8AAAAAAAAAAAAAAAAAmAIAAGRy&#10;cy9kb3ducmV2LnhtbFBLBQYAAAAABAAEAPUAAACMAwAAAAA=&#10;" filled="f" stroked="f">
                  <v:textbox>
                    <w:txbxContent>
                      <w:p w:rsidR="00862F6C" w:rsidRPr="00B82EEA" w:rsidRDefault="00862F6C" w:rsidP="00520CF1">
                        <w:pPr>
                          <w:rPr>
                            <w:rFonts w:asciiTheme="majorHAnsi" w:hAnsiTheme="majorHAnsi" w:cstheme="majorHAnsi"/>
                            <w:szCs w:val="20"/>
                          </w:rPr>
                        </w:pPr>
                        <w:r>
                          <w:rPr>
                            <w:rFonts w:asciiTheme="majorHAnsi" w:hAnsiTheme="majorHAnsi" w:cstheme="majorHAnsi"/>
                            <w:szCs w:val="20"/>
                          </w:rPr>
                          <w:t>FV556 closed</w:t>
                        </w:r>
                      </w:p>
                      <w:p w:rsidR="00862F6C" w:rsidRPr="00B82EEA" w:rsidRDefault="00862F6C" w:rsidP="00520CF1">
                        <w:pPr>
                          <w:rPr>
                            <w:rFonts w:asciiTheme="majorHAnsi" w:hAnsiTheme="majorHAnsi" w:cstheme="majorHAnsi"/>
                            <w:szCs w:val="20"/>
                          </w:rPr>
                        </w:pPr>
                      </w:p>
                    </w:txbxContent>
                  </v:textbox>
                </v:shape>
                <v:shape id="AutoShape 13867" o:spid="_x0000_s4094" type="#_x0000_t32" style="position:absolute;left:3123;top:15379;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3fwMUAAADeAAAADwAAAGRycy9kb3ducmV2LnhtbERP30vDMBB+F/wfwgm+yJpWrUhtNqow&#10;cMIeNuf72ZxNsLnUJtvqf2+Ewd7u4/t59WJyvTjQGKxnBUWWgyBuvbbcKdi9L2ePIEJE1th7JgW/&#10;FGAxv7yosdL+yBs6bGMnUgiHChWYGIdKytAachgyPxAn7suPDmOCYyf1iMcU7np5m+cP0qHl1GBw&#10;oBdD7fd27xSsV8Vz82ns6m3zY9flsun33c2HUtdXU/MEItIUz+KT+1Wn+fflXQH/76Qb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23fwMUAAADeAAAADwAAAAAAAAAA&#10;AAAAAAChAgAAZHJzL2Rvd25yZXYueG1sUEsFBgAAAAAEAAQA+QAAAJMDAAAAAA==&#10;"/>
                <v:rect id="Rectangle 13868" o:spid="_x0000_s4095" style="position:absolute;left:1246;top:8278;width:1474;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y1b8QA&#10;AADeAAAADwAAAGRycy9kb3ducmV2LnhtbERPTWvCQBC9F/oflhF6qxtjFY1ZpbRY9Kjx4m3Mjkna&#10;7GzIrjH113cLgrd5vM9JV72pRUetqywrGA0jEMS51RUXCg7Z+nUGwnlkjbVlUvBLDlbL56cUE22v&#10;vKNu7wsRQtglqKD0vkmkdHlJBt3QNsSBO9vWoA+wLaRu8RrCTS3jKJpKgxWHhhIb+igp/9lfjIJT&#10;FR/wtsu+IjNfj/22z74vx0+lXgb9+wKEp94/xHf3Rof5b5NxDP/vh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8tW/EAAAA3gAAAA8AAAAAAAAAAAAAAAAAmAIAAGRycy9k&#10;b3ducmV2LnhtbFBLBQYAAAAABAAEAPUAAACJAwAAAAA=&#10;">
                  <v:textbox>
                    <w:txbxContent>
                      <w:p w:rsidR="00862F6C" w:rsidRPr="00B82EEA" w:rsidRDefault="00862F6C" w:rsidP="00520CF1">
                        <w:pPr>
                          <w:jc w:val="center"/>
                          <w:rPr>
                            <w:rFonts w:asciiTheme="majorHAnsi" w:hAnsiTheme="majorHAnsi" w:cstheme="majorHAnsi"/>
                            <w:szCs w:val="20"/>
                          </w:rPr>
                        </w:pPr>
                        <w:r w:rsidRPr="00B82EEA">
                          <w:rPr>
                            <w:rFonts w:asciiTheme="majorHAnsi" w:hAnsiTheme="majorHAnsi" w:cstheme="majorHAnsi"/>
                            <w:szCs w:val="20"/>
                          </w:rPr>
                          <w:t>Stop pumping system</w:t>
                        </w:r>
                        <w:r>
                          <w:rPr>
                            <w:rFonts w:asciiTheme="majorHAnsi" w:hAnsiTheme="majorHAnsi" w:cstheme="majorHAnsi"/>
                            <w:szCs w:val="20"/>
                          </w:rPr>
                          <w:t xml:space="preserve"> and filling</w:t>
                        </w:r>
                      </w:p>
                    </w:txbxContent>
                  </v:textbox>
                </v:rect>
                <v:shape id="Text Box 13869" o:spid="_x0000_s4096" type="#_x0000_t202" style="position:absolute;left:2709;top:8278;width:2207;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dM7cUA&#10;AADeAAAADwAAAGRycy9kb3ducmV2LnhtbERPS2vCQBC+F/oflhG8FN3UWB/RVURo0Vt9oNchOyah&#10;2dl0dxvTf98tFHqbj+85y3VnatGS85VlBc/DBARxbnXFhYLz6XUwA+EDssbaMin4Jg/r1ePDEjNt&#10;73yg9hgKEUPYZ6igDKHJpPR5SQb90DbEkbtZZzBE6AqpHd5juKnlKEkm0mDFsaHEhrYl5R/HL6Ng&#10;Nt61V79P3y/55FbPw9O0fft0SvV73WYBIlAX/sV/7p2O88cvaQq/78Qb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B0ztxQAAAN4AAAAPAAAAAAAAAAAAAAAAAJgCAABkcnMv&#10;ZG93bnJldi54bWxQSwUGAAAAAAQABAD1AAAAigMAAAAA&#10;">
                  <v:textbox>
                    <w:txbxContent>
                      <w:p w:rsidR="00862F6C" w:rsidRDefault="00862F6C" w:rsidP="00520CF1">
                        <w:pPr>
                          <w:rPr>
                            <w:rFonts w:asciiTheme="majorHAnsi" w:hAnsiTheme="majorHAnsi" w:cstheme="majorHAnsi"/>
                            <w:b/>
                            <w:szCs w:val="20"/>
                          </w:rPr>
                        </w:pPr>
                        <w:r>
                          <w:rPr>
                            <w:rFonts w:asciiTheme="majorHAnsi" w:hAnsiTheme="majorHAnsi" w:cstheme="majorHAnsi"/>
                            <w:szCs w:val="20"/>
                          </w:rPr>
                          <w:t xml:space="preserve">Close FV582, </w:t>
                        </w:r>
                      </w:p>
                      <w:p w:rsidR="00862F6C" w:rsidRPr="00A12630" w:rsidRDefault="00862F6C" w:rsidP="00520CF1">
                        <w:pPr>
                          <w:rPr>
                            <w:rFonts w:asciiTheme="majorHAnsi" w:hAnsiTheme="majorHAnsi" w:cstheme="majorHAnsi"/>
                            <w:color w:val="000000" w:themeColor="text1"/>
                            <w:szCs w:val="20"/>
                          </w:rPr>
                        </w:pPr>
                        <w:r w:rsidRPr="00A12630">
                          <w:rPr>
                            <w:rFonts w:asciiTheme="majorHAnsi" w:hAnsiTheme="majorHAnsi" w:cstheme="majorHAnsi"/>
                            <w:color w:val="000000" w:themeColor="text1"/>
                            <w:szCs w:val="20"/>
                          </w:rPr>
                          <w:t xml:space="preserve">Cryostat-2K = true, </w:t>
                        </w:r>
                      </w:p>
                      <w:p w:rsidR="00862F6C" w:rsidRPr="00A12630" w:rsidRDefault="00862F6C" w:rsidP="00520CF1">
                        <w:pPr>
                          <w:rPr>
                            <w:rFonts w:asciiTheme="majorHAnsi" w:hAnsiTheme="majorHAnsi" w:cstheme="majorHAnsi"/>
                            <w:color w:val="000000" w:themeColor="text1"/>
                            <w:szCs w:val="20"/>
                          </w:rPr>
                        </w:pPr>
                        <w:r w:rsidRPr="00A12630">
                          <w:rPr>
                            <w:rFonts w:asciiTheme="majorHAnsi" w:hAnsiTheme="majorHAnsi" w:cstheme="majorHAnsi"/>
                            <w:color w:val="000000" w:themeColor="text1"/>
                            <w:szCs w:val="20"/>
                          </w:rPr>
                          <w:t>CV582 fully open</w:t>
                        </w:r>
                      </w:p>
                      <w:p w:rsidR="00862F6C" w:rsidRPr="00C93CDC" w:rsidRDefault="00862F6C" w:rsidP="00520CF1">
                        <w:pPr>
                          <w:rPr>
                            <w:rFonts w:asciiTheme="majorHAnsi" w:hAnsiTheme="majorHAnsi" w:cstheme="majorHAnsi"/>
                            <w:b/>
                            <w:szCs w:val="20"/>
                          </w:rPr>
                        </w:pPr>
                        <w:r w:rsidRPr="00062541">
                          <w:rPr>
                            <w:rFonts w:asciiTheme="majorHAnsi" w:hAnsiTheme="majorHAnsi" w:cstheme="majorHAnsi"/>
                            <w:b/>
                            <w:color w:val="FF0000"/>
                            <w:szCs w:val="20"/>
                          </w:rPr>
                          <w:t>FV555 open</w:t>
                        </w:r>
                        <w:r>
                          <w:rPr>
                            <w:rFonts w:asciiTheme="majorHAnsi" w:hAnsiTheme="majorHAnsi" w:cstheme="majorHAnsi"/>
                            <w:b/>
                            <w:color w:val="FF0000"/>
                            <w:szCs w:val="20"/>
                          </w:rPr>
                          <w:t>ed</w:t>
                        </w:r>
                      </w:p>
                    </w:txbxContent>
                  </v:textbox>
                </v:shape>
                <v:shape id="AutoShape 13870" o:spid="_x0000_s4097" type="#_x0000_t32" style="position:absolute;left:1564;top:9753;width:31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p8WMUAAADeAAAADwAAAGRycy9kb3ducmV2LnhtbERPS2sCMRC+F/wPYQq9lJq11VJWo2wL&#10;QhU8+LpPN+MmdDNZN1G3/94UBG/z8T1nMutcLc7UButZwaCfgSAuvbZcKdht5y8fIEJE1lh7JgV/&#10;FGA27T1MMNf+wms6b2IlUgiHHBWYGJtcylAachj6viFO3MG3DmOCbSV1i5cU7mr5mmXv0qHl1GCw&#10;oS9D5e/m5BSsFoPP4sfYxXJ9tKvRvKhP1fNeqafHrhiDiNTFu/jm/tZp/nD0NoT/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xp8WMUAAADeAAAADwAAAAAAAAAA&#10;AAAAAAChAgAAZHJzL2Rvd25yZXYueG1sUEsFBgAAAAAEAAQA+QAAAJMDAAAAAA==&#10;"/>
                <v:shape id="AutoShape 13871" o:spid="_x0000_s4098" type="#_x0000_t32" style="position:absolute;left:4746;top:9746;width:0;height:28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P8LcMAAADeAAAADwAAAGRycy9kb3ducmV2LnhtbERPyW7CMBC9V+IfrEHiVhz2KsUgxKL2&#10;wAXoocdRPIkj4nEUOxD+vkZC6m2e3jrLdWcrcaPGl44VjIYJCOLM6ZILBT+Xw/sHCB+QNVaOScGD&#10;PKxXvbclptrd+US3cyhEDGGfogITQp1K6TNDFv3Q1cSRy11jMUTYFFI3eI/htpLjJJlLiyXHBoM1&#10;bQ1l13NrFewex+yrTerCLPL9qV3k0o9+c6UG/W7zCSJQF/7FL/e3jvOns8kMnu/EG+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z/C3DAAAA3gAAAA8AAAAAAAAAAAAA&#10;AAAAoQIAAGRycy9kb3ducmV2LnhtbFBLBQYAAAAABAAEAPkAAACRAwAAAAA=&#10;" strokeweight=".5pt">
                  <v:stroke startarrow="block"/>
                </v:shape>
                <v:shape id="AutoShape 13872" o:spid="_x0000_s4099" type="#_x0000_t32" style="position:absolute;left:1565;top:9749;width:0;height:57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RHtMUAAADeAAAADwAAAGRycy9kb3ducmV2LnhtbERPTWsCMRC9F/ofwhS8FM1qq8jWKFtB&#10;0IIHrd6nm3ET3Ey2m6jbf98UhN7m8T5ntuhcLa7UButZwXCQgSAuvbZcKTh8rvpTECEia6w9k4If&#10;CrCYPz7MMNf+xju67mMlUgiHHBWYGJtcylAachgGviFO3Mm3DmOCbSV1i7cU7mo5yrKJdGg5NRhs&#10;aGmoPO8vTsF2M3wvvozdfOy+7Xa8KupL9XxUqvfUFW8gInXxX3x3r3Wa/zp+mcD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IRHtMUAAADeAAAADwAAAAAAAAAA&#10;AAAAAAChAgAAZHJzL2Rvd25yZXYueG1sUEsFBgAAAAAEAAQA+QAAAJMDAAAAAA==&#10;"/>
                <v:rect id="Rectangle 13873" o:spid="_x0000_s4100" style="position:absolute;left:964;top:9929;width:1361;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sW98QA&#10;AADeAAAADwAAAGRycy9kb3ducmV2LnhtbERPyW7CMBC9I/UfrKnUGzhsLQQMQkVU9Ajhwm2IhyQQ&#10;j6PYQMrXYySk3ubprTOdN6YUV6pdYVlBtxOBIE6tLjhTsEtW7REI55E1lpZJwR85mM/eWlOMtb3x&#10;hq5bn4kQwi5GBbn3VSylS3My6Dq2Ig7c0dYGfYB1JnWNtxBuStmLok9psODQkGNF3zml5+3FKDgU&#10;vR3eN8lPZMarvv9tktNlv1Tq471ZTEB4avy/+OVe6zB/MOx/wfOdcIO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LFvfEAAAA3gAAAA8AAAAAAAAAAAAAAAAAmAIAAGRycy9k&#10;b3ducmV2LnhtbFBLBQYAAAAABAAEAPUAAACJAwAAAAA=&#10;">
                  <v:textbox>
                    <w:txbxContent>
                      <w:p w:rsidR="00862F6C" w:rsidRPr="00B82EEA" w:rsidRDefault="00862F6C" w:rsidP="00520CF1">
                        <w:pPr>
                          <w:jc w:val="center"/>
                          <w:rPr>
                            <w:rFonts w:asciiTheme="majorHAnsi" w:hAnsiTheme="majorHAnsi" w:cstheme="majorHAnsi"/>
                            <w:szCs w:val="20"/>
                          </w:rPr>
                        </w:pPr>
                        <w:r w:rsidRPr="00B82EEA">
                          <w:rPr>
                            <w:rFonts w:asciiTheme="majorHAnsi" w:hAnsiTheme="majorHAnsi" w:cstheme="majorHAnsi"/>
                            <w:szCs w:val="20"/>
                          </w:rPr>
                          <w:t>Pressure control</w:t>
                        </w:r>
                      </w:p>
                    </w:txbxContent>
                  </v:textbox>
                </v:rect>
                <v:shape id="Text Box 13874" o:spid="_x0000_s4101" type="#_x0000_t202" style="position:absolute;left:2286;top:9929;width:2062;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PenMgA&#10;AADeAAAADwAAAGRycy9kb3ducmV2LnhtbESPQU/CQBCF7yT+h82YeCGyVRCxshBCosGbotHrpDu0&#10;jd3ZsruU8u+ZAwm3mbw3730zX/auUR2FWHs28DDKQBEX3tZcGvj5frufgYoJ2WLjmQycKMJycTOY&#10;Y279kb+o26ZSSQjHHA1UKbW51rGoyGEc+ZZYtJ0PDpOsodQ24FHCXaMfs2yqHdYsDRW2tK6o+N8e&#10;nIHZZNP9xY/x528x3TUvafjcve+DMXe3/eoVVKI+Xc2X640V/MnTWHjlHZlBL8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o96cyAAAAN4AAAAPAAAAAAAAAAAAAAAAAJgCAABk&#10;cnMvZG93bnJldi54bWxQSwUGAAAAAAQABAD1AAAAjQMAAAAA&#10;">
                  <v:textbox>
                    <w:txbxContent>
                      <w:p w:rsidR="00862F6C" w:rsidRDefault="00862F6C" w:rsidP="00520CF1">
                        <w:pPr>
                          <w:rPr>
                            <w:rFonts w:asciiTheme="majorHAnsi" w:hAnsiTheme="majorHAnsi" w:cstheme="majorHAnsi"/>
                            <w:szCs w:val="20"/>
                          </w:rPr>
                        </w:pPr>
                        <w:r>
                          <w:rPr>
                            <w:rFonts w:asciiTheme="majorHAnsi" w:hAnsiTheme="majorHAnsi" w:cstheme="majorHAnsi"/>
                            <w:szCs w:val="20"/>
                          </w:rPr>
                          <w:t>CV582 opened</w:t>
                        </w:r>
                      </w:p>
                      <w:p w:rsidR="00862F6C" w:rsidRPr="008921BD" w:rsidRDefault="00862F6C" w:rsidP="00520CF1">
                        <w:pPr>
                          <w:rPr>
                            <w:rFonts w:asciiTheme="majorHAnsi" w:hAnsiTheme="majorHAnsi" w:cstheme="majorHAnsi"/>
                            <w:szCs w:val="20"/>
                          </w:rPr>
                        </w:pPr>
                        <w:r>
                          <w:rPr>
                            <w:rFonts w:asciiTheme="majorHAnsi" w:hAnsiTheme="majorHAnsi" w:cstheme="majorHAnsi"/>
                            <w:szCs w:val="20"/>
                          </w:rPr>
                          <w:t>Cryostat-2K = true</w:t>
                        </w:r>
                      </w:p>
                      <w:p w:rsidR="00862F6C" w:rsidRPr="00B82EEA" w:rsidRDefault="00862F6C" w:rsidP="00520CF1">
                        <w:pPr>
                          <w:rPr>
                            <w:rFonts w:asciiTheme="majorHAnsi" w:hAnsiTheme="majorHAnsi" w:cstheme="majorHAnsi"/>
                            <w:szCs w:val="20"/>
                          </w:rPr>
                        </w:pPr>
                      </w:p>
                    </w:txbxContent>
                  </v:textbox>
                </v:shape>
                <v:rect id="Rectangle 13875" o:spid="_x0000_s4102" style="position:absolute;left:954;top:10920;width:1361;height:1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gnHsUA&#10;AADeAAAADwAAAGRycy9kb3ducmV2LnhtbERPS2vCQBC+F/wPyxS81U19lJq6CdISqUeNl96m2WkS&#10;zc6G7Gpif323IHibj+85q3QwjbhQ52rLCp4nEQjiwuqaSwWHPHt6BeE8ssbGMim4koM0GT2sMNa2&#10;5x1d9r4UIYRdjAoq79tYSldUZNBNbEscuB/bGfQBdqXUHfYh3DRyGkUv0mDNoaHClt4rKk77s1Hw&#10;XU8P+LvLN5FZZjO/HfLj+etDqfHjsH4D4Wnwd/HN/anD/PlitoT/d8INM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2CcexQAAAN4AAAAPAAAAAAAAAAAAAAAAAJgCAABkcnMv&#10;ZG93bnJldi54bWxQSwUGAAAAAAQABAD1AAAAigMAAAAA&#10;">
                  <v:textbox>
                    <w:txbxContent>
                      <w:p w:rsidR="00862F6C" w:rsidRPr="0043745B" w:rsidRDefault="00862F6C" w:rsidP="00520CF1">
                        <w:pPr>
                          <w:jc w:val="center"/>
                          <w:rPr>
                            <w:rFonts w:asciiTheme="majorHAnsi" w:hAnsiTheme="majorHAnsi" w:cstheme="majorHAnsi"/>
                            <w:szCs w:val="20"/>
                          </w:rPr>
                        </w:pPr>
                        <w:r w:rsidRPr="0043745B">
                          <w:rPr>
                            <w:rFonts w:asciiTheme="majorHAnsi" w:hAnsiTheme="majorHAnsi" w:cstheme="majorHAnsi"/>
                            <w:szCs w:val="20"/>
                          </w:rPr>
                          <w:t xml:space="preserve">Cryostat connected </w:t>
                        </w:r>
                        <w:r>
                          <w:rPr>
                            <w:rFonts w:asciiTheme="majorHAnsi" w:hAnsiTheme="majorHAnsi" w:cstheme="majorHAnsi"/>
                            <w:szCs w:val="20"/>
                          </w:rPr>
                          <w:t>at</w:t>
                        </w:r>
                        <w:r w:rsidRPr="0043745B">
                          <w:rPr>
                            <w:rFonts w:asciiTheme="majorHAnsi" w:hAnsiTheme="majorHAnsi" w:cstheme="majorHAnsi"/>
                            <w:szCs w:val="20"/>
                          </w:rPr>
                          <w:t xml:space="preserve"> the recovery </w:t>
                        </w:r>
                        <w:r>
                          <w:rPr>
                            <w:rFonts w:asciiTheme="majorHAnsi" w:hAnsiTheme="majorHAnsi" w:cstheme="majorHAnsi"/>
                            <w:szCs w:val="20"/>
                          </w:rPr>
                          <w:t xml:space="preserve">He </w:t>
                        </w:r>
                        <w:r w:rsidRPr="0043745B">
                          <w:rPr>
                            <w:rFonts w:asciiTheme="majorHAnsi" w:hAnsiTheme="majorHAnsi" w:cstheme="majorHAnsi"/>
                            <w:szCs w:val="20"/>
                          </w:rPr>
                          <w:t>circuit</w:t>
                        </w:r>
                      </w:p>
                    </w:txbxContent>
                  </v:textbox>
                </v:rect>
                <v:shape id="Text Box 13876" o:spid="_x0000_s4103" type="#_x0000_t202" style="position:absolute;left:2211;top:10920;width:2168;height:1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Oh58gA&#10;AADeAAAADwAAAGRycy9kb3ducmV2LnhtbESPQU/CQBCF7yb+h82YeDGyFQpiZSHERAI3RKPXSXdo&#10;G7uzdXct5d8zBxNvM5k3771vsRpcq3oKsfFs4GGUgSIuvW24MvDx/no/BxUTssXWMxk4U4TV8vpq&#10;gYX1J36j/pAqJSYcCzRQp9QVWseyJodx5DtiuR19cJhkDZW2AU9i7lo9zrKZdtiwJNTY0UtN5ffh&#10;1xmY59v+K+4m+89ydmyf0t1jv/kJxtzeDOtnUImG9C/++95aqZ9PcwEQHJlBLy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06HnyAAAAN4AAAAPAAAAAAAAAAAAAAAAAJgCAABk&#10;cnMvZG93bnJldi54bWxQSwUGAAAAAAQABAD1AAAAjQMAAAAA&#10;">
                  <v:textbox>
                    <w:txbxContent>
                      <w:p w:rsidR="00862F6C" w:rsidRDefault="00862F6C" w:rsidP="00520CF1">
                        <w:pPr>
                          <w:rPr>
                            <w:rFonts w:asciiTheme="majorHAnsi" w:hAnsiTheme="majorHAnsi" w:cstheme="majorHAnsi"/>
                            <w:szCs w:val="20"/>
                          </w:rPr>
                        </w:pPr>
                        <w:r>
                          <w:rPr>
                            <w:rFonts w:asciiTheme="majorHAnsi" w:hAnsiTheme="majorHAnsi" w:cstheme="majorHAnsi"/>
                            <w:szCs w:val="20"/>
                          </w:rPr>
                          <w:t xml:space="preserve">Open </w:t>
                        </w:r>
                        <w:r w:rsidRPr="00956811">
                          <w:rPr>
                            <w:rFonts w:asciiTheme="majorHAnsi" w:hAnsiTheme="majorHAnsi" w:cstheme="majorHAnsi"/>
                            <w:szCs w:val="20"/>
                          </w:rPr>
                          <w:t xml:space="preserve">Switch </w:t>
                        </w:r>
                        <w:r>
                          <w:rPr>
                            <w:rFonts w:asciiTheme="majorHAnsi" w:hAnsiTheme="majorHAnsi" w:cstheme="majorHAnsi"/>
                            <w:szCs w:val="20"/>
                          </w:rPr>
                          <w:t>V</w:t>
                        </w:r>
                        <w:r w:rsidRPr="00956811">
                          <w:rPr>
                            <w:rFonts w:asciiTheme="majorHAnsi" w:hAnsiTheme="majorHAnsi" w:cstheme="majorHAnsi"/>
                            <w:szCs w:val="20"/>
                          </w:rPr>
                          <w:t xml:space="preserve">alves « Cryostat 4K </w:t>
                        </w:r>
                        <w:r>
                          <w:rPr>
                            <w:rFonts w:asciiTheme="majorHAnsi" w:hAnsiTheme="majorHAnsi" w:cstheme="majorHAnsi"/>
                            <w:szCs w:val="20"/>
                          </w:rPr>
                          <w:t>circuit</w:t>
                        </w:r>
                        <w:r w:rsidRPr="00956811">
                          <w:rPr>
                            <w:rFonts w:asciiTheme="majorHAnsi" w:hAnsiTheme="majorHAnsi" w:cstheme="majorHAnsi"/>
                            <w:szCs w:val="20"/>
                          </w:rPr>
                          <w:t> »</w:t>
                        </w:r>
                      </w:p>
                      <w:p w:rsidR="00862F6C" w:rsidRDefault="00862F6C" w:rsidP="00520CF1">
                        <w:pPr>
                          <w:rPr>
                            <w:rFonts w:asciiTheme="majorHAnsi" w:hAnsiTheme="majorHAnsi" w:cstheme="majorHAnsi"/>
                            <w:szCs w:val="20"/>
                          </w:rPr>
                        </w:pPr>
                        <w:r>
                          <w:rPr>
                            <w:rFonts w:asciiTheme="majorHAnsi" w:hAnsiTheme="majorHAnsi" w:cstheme="majorHAnsi"/>
                            <w:szCs w:val="20"/>
                          </w:rPr>
                          <w:t xml:space="preserve">Cryostat-2K = false </w:t>
                        </w:r>
                      </w:p>
                      <w:p w:rsidR="00862F6C" w:rsidRDefault="00862F6C" w:rsidP="00520CF1">
                        <w:pPr>
                          <w:rPr>
                            <w:rFonts w:asciiTheme="majorHAnsi" w:hAnsiTheme="majorHAnsi" w:cstheme="majorHAnsi"/>
                            <w:szCs w:val="20"/>
                          </w:rPr>
                        </w:pPr>
                        <w:r>
                          <w:rPr>
                            <w:rFonts w:asciiTheme="majorHAnsi" w:hAnsiTheme="majorHAnsi" w:cstheme="majorHAnsi"/>
                            <w:szCs w:val="20"/>
                          </w:rPr>
                          <w:t>Open CV581</w:t>
                        </w:r>
                      </w:p>
                      <w:p w:rsidR="00862F6C" w:rsidRDefault="00862F6C" w:rsidP="00520CF1">
                        <w:pPr>
                          <w:rPr>
                            <w:rFonts w:asciiTheme="majorHAnsi" w:hAnsiTheme="majorHAnsi" w:cstheme="majorHAnsi"/>
                            <w:szCs w:val="20"/>
                          </w:rPr>
                        </w:pPr>
                        <w:r>
                          <w:rPr>
                            <w:rFonts w:asciiTheme="majorHAnsi" w:hAnsiTheme="majorHAnsi" w:cstheme="majorHAnsi"/>
                            <w:szCs w:val="20"/>
                          </w:rPr>
                          <w:t>Close CV582</w:t>
                        </w:r>
                      </w:p>
                    </w:txbxContent>
                  </v:textbox>
                </v:shape>
                <v:shape id="AutoShape 13877" o:spid="_x0000_s4104" type="#_x0000_t32" style="position:absolute;left:3245;top:12693;width:0;height:28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usvcUAAADeAAAADwAAAGRycy9kb3ducmV2LnhtbERPS2sCMRC+F/ofwgi9FM1u0SKrUbYF&#10;oRY8+LqPm3ET3Ey2m6jbf98UCr3Nx/ec+bJ3jbhRF6xnBfkoA0FceW25VnDYr4ZTECEia2w8k4Jv&#10;CrBcPD7MsdD+zlu67WItUgiHAhWYGNtCylAZchhGviVO3Nl3DmOCXS11h/cU7hr5kmWv0qHl1GCw&#10;pXdD1WV3dQo26/ytPBm7/tx+2c1kVTbX+vmo1NOgL2cgIvXxX/zn/tBp/ngyzuH3nXSDX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2usvcUAAADeAAAADwAAAAAAAAAA&#10;AAAAAAChAgAAZHJzL2Rvd25yZXYueG1sUEsFBgAAAAAEAAQA+QAAAJMDAAAAAA==&#10;"/>
                <v:rect id="Rectangle 13878" o:spid="_x0000_s4105" style="position:absolute;left:2401;top:12629;width:2790;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rGEsQA&#10;AADeAAAADwAAAGRycy9kb3ducmV2LnhtbERPS2vCQBC+C/0PywjedGN8UFNXKS2KHjVeehuz0yRt&#10;djZkV43+elcQvM3H95z5sjWVOFPjSssKhoMIBHFmdcm5gkO66r+DcB5ZY2WZFFzJwXLx1pljou2F&#10;d3Te+1yEEHYJKii8rxMpXVaQQTewNXHgfm1j0AfY5FI3eAnhppJxFE2lwZJDQ4E1fRWU/e9PRsGx&#10;jA9426XryMxWI79t07/Tz7dSvW77+QHCU+tf4qd7o8P88WQcw+OdcIN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6xhLEAAAA3gAAAA8AAAAAAAAAAAAAAAAAmAIAAGRycy9k&#10;b3ducmV2LnhtbFBLBQYAAAAABAAEAPUAAACJAwAAAAA=&#10;">
                  <v:textbox>
                    <w:txbxContent>
                      <w:p w:rsidR="00862F6C" w:rsidRPr="0019530B" w:rsidRDefault="00862F6C" w:rsidP="00520CF1">
                        <w:pPr>
                          <w:jc w:val="center"/>
                          <w:rPr>
                            <w:rFonts w:asciiTheme="majorHAnsi" w:hAnsiTheme="majorHAnsi" w:cstheme="majorHAnsi"/>
                            <w:szCs w:val="20"/>
                            <w:lang w:val="fr-FR"/>
                          </w:rPr>
                        </w:pPr>
                        <w:r>
                          <w:rPr>
                            <w:rFonts w:asciiTheme="majorHAnsi" w:hAnsiTheme="majorHAnsi" w:cstheme="majorHAnsi"/>
                            <w:szCs w:val="20"/>
                            <w:lang w:val="fr-FR"/>
                          </w:rPr>
                          <w:t>« 2K pumps stopped ? »</w:t>
                        </w:r>
                      </w:p>
                    </w:txbxContent>
                  </v:textbox>
                </v:rect>
                <v:rect id="Rectangle 13879" o:spid="_x0000_s4106" style="position:absolute;left:2385;top:13459;width:1361;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ZjicMA&#10;AADeAAAADwAAAGRycy9kb3ducmV2LnhtbERPS4vCMBC+L+x/CLPgbU19LWs1iiiKHrVevI3NbNu1&#10;mZQmavXXG0HwNh/fc8bTxpTiQrUrLCvotCMQxKnVBWcK9sny+xeE88gaS8uk4EYOppPPjzHG2l55&#10;S5edz0QIYRejgtz7KpbSpTkZdG1bEQfuz9YGfYB1JnWN1xBuStmNoh9psODQkGNF85zS0+5sFByL&#10;7h7v22QVmeGy5zdN8n8+LJRqfTWzEQhPjX+LX+61DvP7g34Pnu+EG+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DZjicMAAADeAAAADwAAAAAAAAAAAAAAAACYAgAAZHJzL2Rv&#10;d25yZXYueG1sUEsFBgAAAAAEAAQA9QAAAIgDAAAAAA==&#10;">
                  <v:textbox>
                    <w:txbxContent>
                      <w:p w:rsidR="00862F6C" w:rsidRPr="00B82EEA" w:rsidRDefault="00862F6C" w:rsidP="00520CF1">
                        <w:pPr>
                          <w:jc w:val="center"/>
                          <w:rPr>
                            <w:rFonts w:asciiTheme="majorHAnsi" w:hAnsiTheme="majorHAnsi" w:cstheme="majorHAnsi"/>
                            <w:szCs w:val="20"/>
                          </w:rPr>
                        </w:pPr>
                        <w:r w:rsidRPr="00B82EEA">
                          <w:rPr>
                            <w:rFonts w:asciiTheme="majorHAnsi" w:hAnsiTheme="majorHAnsi" w:cstheme="majorHAnsi"/>
                            <w:szCs w:val="20"/>
                          </w:rPr>
                          <w:t>Pump line at atmospheric pressure</w:t>
                        </w:r>
                      </w:p>
                    </w:txbxContent>
                  </v:textbox>
                </v:rect>
                <v:shape id="Text Box 13880" o:spid="_x0000_s4107" type="#_x0000_t202" style="position:absolute;left:3701;top:13459;width:1518;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in5MUA&#10;AADeAAAADwAAAGRycy9kb3ducmV2LnhtbERPTWvCQBC9C/0PyxR6Ed20pmpTVymCRW9Wpb0O2TEJ&#10;zc6mu2tM/70rCN7m8T5ntuhMLVpyvrKs4HmYgCDOra64UHDYrwZTED4ga6wtk4J/8rCYP/RmmGl7&#10;5i9qd6EQMYR9hgrKEJpMSp+XZNAPbUMcuaN1BkOErpDa4TmGm1q+JMlYGqw4NpTY0LKk/Hd3Mgqm&#10;6br98ZvR9jsfH+u30J+0n39OqafH7uMdRKAu3MU391rH+elrmsL1nXiD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6KfkxQAAAN4AAAAPAAAAAAAAAAAAAAAAAJgCAABkcnMv&#10;ZG93bnJldi54bWxQSwUGAAAAAAQABAD1AAAAigMAAAAA&#10;">
                  <v:textbox>
                    <w:txbxContent>
                      <w:p w:rsidR="00862F6C" w:rsidRDefault="00862F6C" w:rsidP="00520CF1">
                        <w:pPr>
                          <w:rPr>
                            <w:rFonts w:asciiTheme="majorHAnsi" w:hAnsiTheme="majorHAnsi" w:cstheme="majorHAnsi"/>
                            <w:b/>
                            <w:color w:val="FF0000"/>
                            <w:szCs w:val="20"/>
                          </w:rPr>
                        </w:pPr>
                        <w:r>
                          <w:rPr>
                            <w:rFonts w:asciiTheme="majorHAnsi" w:hAnsiTheme="majorHAnsi" w:cstheme="majorHAnsi"/>
                            <w:b/>
                            <w:color w:val="FF0000"/>
                            <w:szCs w:val="20"/>
                          </w:rPr>
                          <w:t xml:space="preserve">Close </w:t>
                        </w:r>
                        <w:r w:rsidRPr="00062541">
                          <w:rPr>
                            <w:rFonts w:asciiTheme="majorHAnsi" w:hAnsiTheme="majorHAnsi" w:cstheme="majorHAnsi"/>
                            <w:b/>
                            <w:color w:val="FF0000"/>
                            <w:szCs w:val="20"/>
                          </w:rPr>
                          <w:t xml:space="preserve">FV555 </w:t>
                        </w:r>
                      </w:p>
                      <w:p w:rsidR="00862F6C" w:rsidRPr="00AD0A21" w:rsidRDefault="00862F6C" w:rsidP="00520CF1">
                        <w:pPr>
                          <w:rPr>
                            <w:rFonts w:asciiTheme="majorHAnsi" w:hAnsiTheme="majorHAnsi" w:cstheme="majorHAnsi"/>
                            <w:b/>
                            <w:color w:val="FF0000"/>
                            <w:szCs w:val="20"/>
                          </w:rPr>
                        </w:pPr>
                        <w:r>
                          <w:rPr>
                            <w:rFonts w:asciiTheme="majorHAnsi" w:hAnsiTheme="majorHAnsi" w:cstheme="majorHAnsi"/>
                            <w:b/>
                            <w:color w:val="FF0000"/>
                            <w:szCs w:val="20"/>
                          </w:rPr>
                          <w:t>Open FV556</w:t>
                        </w:r>
                      </w:p>
                    </w:txbxContent>
                  </v:textbox>
                </v:shape>
                <v:rect id="Rectangle 13881" o:spid="_x0000_s4108" style="position:absolute;left:2377;top:14596;width:1361;height: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NeZsUA&#10;AADeAAAADwAAAGRycy9kb3ducmV2LnhtbERPTU/CQBC9k/gfNmPCDbZUMFpZGqMpgSOUi7exO7aV&#10;7mzTXWj117MkJNzm5X3OMh1MI87Uudqygtk0AkFcWF1zqeCQZ5MXEM4ja2wsk4I/cpCuHkZLTLTt&#10;eUfnvS9FCGGXoILK+zaR0hUVGXRT2xIH7sd2Bn2AXSl1h30IN42Mo+hZGqw5NFTY0kdFxXF/Mgq+&#10;6/iA/7t8HZnX7Mlvh/z39PWp1PhxeH8D4Wnwd/HNvdFh/nwxX8D1nXC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15mxQAAAN4AAAAPAAAAAAAAAAAAAAAAAJgCAABkcnMv&#10;ZG93bnJldi54bWxQSwUGAAAAAAQABAD1AAAAigMAAAAA&#10;">
                  <v:textbox>
                    <w:txbxContent>
                      <w:p w:rsidR="00862F6C" w:rsidRPr="00B82EEA" w:rsidRDefault="00862F6C" w:rsidP="00520CF1">
                        <w:pPr>
                          <w:jc w:val="center"/>
                          <w:rPr>
                            <w:rFonts w:asciiTheme="majorHAnsi" w:hAnsiTheme="majorHAnsi" w:cstheme="majorHAnsi"/>
                            <w:szCs w:val="20"/>
                          </w:rPr>
                        </w:pPr>
                        <w:r w:rsidRPr="00B82EEA">
                          <w:rPr>
                            <w:rFonts w:asciiTheme="majorHAnsi" w:hAnsiTheme="majorHAnsi" w:cstheme="majorHAnsi"/>
                            <w:szCs w:val="20"/>
                          </w:rPr>
                          <w:t>Stop filling</w:t>
                        </w:r>
                        <w:r>
                          <w:rPr>
                            <w:rFonts w:asciiTheme="majorHAnsi" w:hAnsiTheme="majorHAnsi" w:cstheme="majorHAnsi"/>
                            <w:szCs w:val="20"/>
                          </w:rPr>
                          <w:t xml:space="preserve"> line</w:t>
                        </w:r>
                      </w:p>
                    </w:txbxContent>
                  </v:textbox>
                </v:rect>
                <v:shape id="Text Box 13882" o:spid="_x0000_s4109" type="#_x0000_t202" style="position:absolute;left:3669;top:14596;width:1557;height: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acCMYA&#10;AADeAAAADwAAAGRycy9kb3ducmV2LnhtbERPS2vCQBC+F/oflin0UnTTNkaNrlIKFXurD/Q6ZMck&#10;NDub7m5j/PeuUOhtPr7nzJe9aURHzteWFTwPExDEhdU1lwr2u4/BBIQPyBoby6TgQh6Wi/u7Oeba&#10;nnlD3TaUIoawz1FBFUKbS+mLigz6oW2JI3eyzmCI0JVSOzzHcNPIlyTJpMGaY0OFLb1XVHxvf42C&#10;Sbrujv7z9etQZKdmGp7G3erHKfX40L/NQATqw7/4z73WcX46SjO4vRNv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acCMYAAADeAAAADwAAAAAAAAAAAAAAAACYAgAAZHJz&#10;L2Rvd25yZXYueG1sUEsFBgAAAAAEAAQA9QAAAIsDAAAAAA==&#10;">
                  <v:textbox>
                    <w:txbxContent>
                      <w:p w:rsidR="00862F6C" w:rsidRDefault="00862F6C" w:rsidP="00520CF1">
                        <w:pPr>
                          <w:rPr>
                            <w:rFonts w:asciiTheme="majorHAnsi" w:hAnsiTheme="majorHAnsi" w:cstheme="majorHAnsi"/>
                            <w:b/>
                            <w:color w:val="FF0000"/>
                            <w:szCs w:val="20"/>
                          </w:rPr>
                        </w:pPr>
                        <w:r>
                          <w:rPr>
                            <w:rFonts w:asciiTheme="majorHAnsi" w:hAnsiTheme="majorHAnsi" w:cstheme="majorHAnsi"/>
                            <w:b/>
                            <w:color w:val="FF0000"/>
                            <w:szCs w:val="20"/>
                          </w:rPr>
                          <w:t>Close FV556</w:t>
                        </w:r>
                      </w:p>
                      <w:p w:rsidR="00862F6C" w:rsidRPr="00B82EEA" w:rsidRDefault="00862F6C" w:rsidP="00520CF1">
                        <w:pPr>
                          <w:rPr>
                            <w:rFonts w:asciiTheme="majorHAnsi" w:hAnsiTheme="majorHAnsi" w:cstheme="majorHAnsi"/>
                            <w:szCs w:val="20"/>
                          </w:rPr>
                        </w:pPr>
                      </w:p>
                    </w:txbxContent>
                  </v:textbox>
                </v:shape>
                <v:shape id="AutoShape 13883" o:spid="_x0000_s4110" type="#_x0000_t32" style="position:absolute;left:1447;top:12410;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6RUsUAAADeAAAADwAAAGRycy9kb3ducmV2LnhtbERPTWsCMRC9C/6HMEIvolmLtmVrlLUg&#10;VMGD1t6nm+kmdDNZN1G3/94UhN7m8T5nvuxcLS7UButZwWScgSAuvbZcKTh+rEcvIEJE1lh7JgW/&#10;FGC56PfmmGt/5T1dDrESKYRDjgpMjE0uZSgNOQxj3xAn7tu3DmOCbSV1i9cU7mr5mGVP0qHl1GCw&#10;oTdD5c/h7BTsNpNV8WXsZrs/2d1sXdTnavip1MOgK15BROriv/juftdp/nQ2fYa/d9IN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86RUsUAAADeAAAADwAAAAAAAAAA&#10;AAAAAAChAgAAZHJzL2Rvd25yZXYueG1sUEsFBgAAAAAEAAQA+QAAAJMDAAAAAA==&#10;"/>
                <v:shape id="Text Box 13884" o:spid="_x0000_s4111" type="#_x0000_t202" style="position:absolute;left:1557;top:12288;width:148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sbgcYA&#10;AADeAAAADwAAAGRycy9kb3ducmV2LnhtbESPQWvCQBCF74X+h2UKvdXdSpSauoooQk8VbSv0NmTH&#10;JDQ7G7KrSf+9cxC8zfDevPfNfDn4Rl2oi3VgC68jA4q4CK7m0sL31/blDVRMyA6bwGThnyIsF48P&#10;c8xd6HlPl0MqlYRwzNFClVKbax2LijzGUWiJRTuFzmOStSu167CXcN/osTFT7bFmaaiwpXVFxd/h&#10;7C38fJ5+j5nZlRs/afswGM1+pq19fhpW76ASDeluvl1/OMHPJpnwyjsyg15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sbgcYAAADeAAAADwAAAAAAAAAAAAAAAACYAgAAZHJz&#10;L2Rvd25yZXYueG1sUEsFBgAAAAAEAAQA9QAAAIsDAAAAAA==&#10;" filled="f" stroked="f">
                  <v:textbox>
                    <w:txbxContent>
                      <w:p w:rsidR="00862F6C" w:rsidRPr="00B82EEA" w:rsidRDefault="00862F6C" w:rsidP="00520CF1">
                        <w:pPr>
                          <w:rPr>
                            <w:rFonts w:asciiTheme="majorHAnsi" w:hAnsiTheme="majorHAnsi" w:cstheme="majorHAnsi"/>
                            <w:szCs w:val="20"/>
                          </w:rPr>
                        </w:pPr>
                        <w:r>
                          <w:rPr>
                            <w:rFonts w:asciiTheme="majorHAnsi" w:hAnsiTheme="majorHAnsi" w:cstheme="majorHAnsi"/>
                            <w:szCs w:val="20"/>
                          </w:rPr>
                          <w:t>CV581 opened</w:t>
                        </w:r>
                      </w:p>
                      <w:p w:rsidR="00862F6C" w:rsidRPr="00B82EEA" w:rsidRDefault="00862F6C" w:rsidP="00520CF1">
                        <w:pPr>
                          <w:rPr>
                            <w:rFonts w:asciiTheme="majorHAnsi" w:hAnsiTheme="majorHAnsi" w:cstheme="majorHAnsi"/>
                            <w:szCs w:val="20"/>
                          </w:rPr>
                        </w:pPr>
                      </w:p>
                    </w:txbxContent>
                  </v:textbox>
                </v:shape>
                <v:shape id="Text Box 14286" o:spid="_x0000_s4112" type="#_x0000_t202" style="position:absolute;left:3297;top:14253;width:219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e+GsMA&#10;AADeAAAADwAAAGRycy9kb3ducmV2LnhtbERPS2sCMRC+F/wPYYTeamJZi65mRSxCTy21KngbNrMP&#10;3EyWTXS3/74RhN7m43vOaj3YRtyo87VjDdOJAkGcO1NzqeHws3uZg/AB2WDjmDT8kod1NnpaYWpc&#10;z99024dSxBD2KWqoQmhTKX1ekUU/cS1x5ArXWQwRdqU0HfYx3DbyVak3abHm2FBhS9uK8sv+ajUc&#10;P4vzKVFf5budtb0blGS7kFo/j4fNEkSgIfyLH+4PE+cns2QB93fiDT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e+GsMAAADeAAAADwAAAAAAAAAAAAAAAACYAgAAZHJzL2Rv&#10;d25yZXYueG1sUEsFBgAAAAAEAAQA9QAAAIgDAAAAAA==&#10;" filled="f" stroked="f">
                  <v:textbox>
                    <w:txbxContent>
                      <w:p w:rsidR="00862F6C" w:rsidRPr="00B82EEA" w:rsidRDefault="00862F6C" w:rsidP="00671E5D">
                        <w:pPr>
                          <w:rPr>
                            <w:rFonts w:asciiTheme="majorHAnsi" w:hAnsiTheme="majorHAnsi" w:cstheme="majorHAnsi"/>
                            <w:szCs w:val="20"/>
                          </w:rPr>
                        </w:pPr>
                        <w:r>
                          <w:rPr>
                            <w:rFonts w:asciiTheme="majorHAnsi" w:hAnsiTheme="majorHAnsi" w:cstheme="majorHAnsi"/>
                            <w:szCs w:val="20"/>
                          </w:rPr>
                          <w:t>PT584 ≥ PT584setpoint</w:t>
                        </w:r>
                      </w:p>
                      <w:p w:rsidR="00862F6C" w:rsidRPr="00B82EEA" w:rsidRDefault="00862F6C" w:rsidP="00671E5D">
                        <w:pPr>
                          <w:rPr>
                            <w:rFonts w:asciiTheme="majorHAnsi" w:hAnsiTheme="majorHAnsi" w:cstheme="majorHAnsi"/>
                            <w:szCs w:val="20"/>
                          </w:rPr>
                        </w:pPr>
                      </w:p>
                    </w:txbxContent>
                  </v:textbox>
                </v:shape>
              </v:group>
            </w:pict>
          </mc:Fallback>
        </mc:AlternateContent>
      </w:r>
    </w:p>
    <w:p w:rsidR="00B97E93" w:rsidRPr="0051716F" w:rsidRDefault="00B97E93" w:rsidP="00B97E93">
      <w:pPr>
        <w:spacing w:before="120"/>
        <w:ind w:left="170"/>
        <w:jc w:val="center"/>
        <w:rPr>
          <w:szCs w:val="20"/>
        </w:rPr>
      </w:pPr>
    </w:p>
    <w:p w:rsidR="00B97E93" w:rsidRPr="0051716F" w:rsidRDefault="0023450B" w:rsidP="00B97E93">
      <w:pPr>
        <w:spacing w:before="120"/>
        <w:ind w:left="170"/>
        <w:jc w:val="center"/>
        <w:rPr>
          <w:szCs w:val="20"/>
        </w:rPr>
      </w:pPr>
      <w:r>
        <w:rPr>
          <w:rFonts w:ascii="Calibri" w:eastAsia="Calibri" w:hAnsi="Calibri" w:cs="Times New Roman"/>
          <w:noProof/>
          <w:sz w:val="22"/>
          <w:szCs w:val="22"/>
          <w:lang w:val="sv-SE" w:eastAsia="sv-SE"/>
        </w:rPr>
        <mc:AlternateContent>
          <mc:Choice Requires="wps">
            <w:drawing>
              <wp:anchor distT="0" distB="0" distL="114300" distR="114300" simplePos="0" relativeHeight="251813376" behindDoc="0" locked="0" layoutInCell="1" allowOverlap="1">
                <wp:simplePos x="0" y="0"/>
                <wp:positionH relativeFrom="margin">
                  <wp:posOffset>2071370</wp:posOffset>
                </wp:positionH>
                <wp:positionV relativeFrom="paragraph">
                  <wp:posOffset>156845</wp:posOffset>
                </wp:positionV>
                <wp:extent cx="259080" cy="257810"/>
                <wp:effectExtent l="19050" t="19050" r="26670" b="27940"/>
                <wp:wrapNone/>
                <wp:docPr id="17812"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113" style="position:absolute;left:0;text-align:left;margin-left:163.1pt;margin-top:12.35pt;width:20.4pt;height:20.3pt;z-index:25181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" strokecolor="#4a7ebb" strokeweight="3.5pt">
                <v:textbox inset="0,0,0,0">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4</w:t>
                      </w:r>
                    </w:p>
                  </w:txbxContent>
                </v:textbox>
                <w10:wrap anchorx="margin"/>
              </v:oval>
            </w:pict>
          </mc:Fallback>
        </mc:AlternateContent>
      </w:r>
    </w:p>
    <w:p w:rsidR="00B97E93" w:rsidRPr="0051716F" w:rsidRDefault="00B97E93" w:rsidP="00B97E93">
      <w:pPr>
        <w:spacing w:before="120"/>
        <w:ind w:left="170"/>
        <w:jc w:val="center"/>
        <w:rPr>
          <w:szCs w:val="20"/>
        </w:rPr>
      </w:pPr>
    </w:p>
    <w:p w:rsidR="00B97E93" w:rsidRPr="0051716F" w:rsidRDefault="00B97E93" w:rsidP="00B97E93">
      <w:pPr>
        <w:spacing w:before="120"/>
        <w:ind w:left="170"/>
        <w:jc w:val="center"/>
        <w:rPr>
          <w:szCs w:val="20"/>
        </w:rPr>
      </w:pPr>
    </w:p>
    <w:p w:rsidR="00A70187" w:rsidRPr="0051716F" w:rsidRDefault="0023450B" w:rsidP="00D518B6">
      <w:pPr>
        <w:tabs>
          <w:tab w:val="left" w:pos="3686"/>
        </w:tabs>
        <w:ind w:left="170"/>
        <w:jc w:val="center"/>
      </w:pPr>
      <w:r>
        <w:rPr>
          <w:rFonts w:ascii="Calibri" w:eastAsia="Calibri" w:hAnsi="Calibri" w:cs="Times New Roman"/>
          <w:noProof/>
          <w:sz w:val="22"/>
          <w:szCs w:val="22"/>
          <w:lang w:val="sv-SE" w:eastAsia="sv-SE"/>
        </w:rPr>
        <mc:AlternateContent>
          <mc:Choice Requires="wps">
            <w:drawing>
              <wp:anchor distT="0" distB="0" distL="114300" distR="114300" simplePos="0" relativeHeight="252039680" behindDoc="0" locked="0" layoutInCell="1" allowOverlap="1">
                <wp:simplePos x="0" y="0"/>
                <wp:positionH relativeFrom="margin">
                  <wp:posOffset>-414655</wp:posOffset>
                </wp:positionH>
                <wp:positionV relativeFrom="paragraph">
                  <wp:posOffset>2574290</wp:posOffset>
                </wp:positionV>
                <wp:extent cx="259080" cy="257810"/>
                <wp:effectExtent l="19050" t="19050" r="26670" b="27940"/>
                <wp:wrapNone/>
                <wp:docPr id="28837"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38380D">
                            <w:pPr>
                              <w:jc w:val="center"/>
                              <w:rPr>
                                <w:rFonts w:ascii="Times New Roman" w:hAnsi="Times New Roman" w:cs="Times New Roman"/>
                                <w:b/>
                                <w:szCs w:val="20"/>
                              </w:rPr>
                            </w:pPr>
                            <w:r>
                              <w:rPr>
                                <w:rFonts w:ascii="Times New Roman" w:hAnsi="Times New Roman" w:cs="Times New Roman"/>
                                <w:b/>
                                <w:szCs w:val="20"/>
                              </w:rPr>
                              <w:t>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114" style="position:absolute;left:0;text-align:left;margin-left:-32.65pt;margin-top:202.7pt;width:20.4pt;height:20.3pt;z-index:25203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" strokecolor="#4a7ebb" strokeweight="3.5pt">
                <v:textbox inset="0,0,0,0">
                  <w:txbxContent>
                    <w:p w:rsidR="00862F6C" w:rsidRPr="00A87CE9" w:rsidRDefault="00862F6C" w:rsidP="0038380D">
                      <w:pPr>
                        <w:jc w:val="center"/>
                        <w:rPr>
                          <w:rFonts w:ascii="Times New Roman" w:hAnsi="Times New Roman" w:cs="Times New Roman"/>
                          <w:b/>
                          <w:szCs w:val="20"/>
                        </w:rPr>
                      </w:pPr>
                      <w:r>
                        <w:rPr>
                          <w:rFonts w:ascii="Times New Roman" w:hAnsi="Times New Roman" w:cs="Times New Roman"/>
                          <w:b/>
                          <w:szCs w:val="20"/>
                        </w:rPr>
                        <w:t>24</w:t>
                      </w:r>
                    </w:p>
                  </w:txbxContent>
                </v:textbox>
                <w10:wrap anchorx="margin"/>
              </v:oval>
            </w:pict>
          </mc:Fallback>
        </mc:AlternateContent>
      </w:r>
      <w:r>
        <w:rPr>
          <w:noProof/>
          <w:szCs w:val="20"/>
          <w:lang w:val="sv-SE" w:eastAsia="sv-SE"/>
        </w:rPr>
        <mc:AlternateContent>
          <mc:Choice Requires="wps">
            <w:drawing>
              <wp:anchor distT="0" distB="0" distL="114300" distR="114300" simplePos="0" relativeHeight="252037632" behindDoc="0" locked="0" layoutInCell="1" allowOverlap="1">
                <wp:simplePos x="0" y="0"/>
                <wp:positionH relativeFrom="leftMargin">
                  <wp:posOffset>1153160</wp:posOffset>
                </wp:positionH>
                <wp:positionV relativeFrom="paragraph">
                  <wp:posOffset>6190615</wp:posOffset>
                </wp:positionV>
                <wp:extent cx="895350" cy="257810"/>
                <wp:effectExtent l="19050" t="19050" r="19050" b="27940"/>
                <wp:wrapNone/>
                <wp:docPr id="28836"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257810"/>
                        </a:xfrm>
                        <a:prstGeom prst="ellipse">
                          <a:avLst/>
                        </a:prstGeom>
                        <a:solidFill>
                          <a:srgbClr val="FFFFFF"/>
                        </a:solidFill>
                        <a:ln w="44450">
                          <a:solidFill>
                            <a:srgbClr val="FF0000"/>
                          </a:solidFill>
                          <a:round/>
                          <a:headEnd/>
                          <a:tailEnd/>
                        </a:ln>
                        <a:effectLst/>
                      </wps:spPr>
                      <wps:txbx>
                        <w:txbxContent>
                          <w:p w:rsidR="00862F6C" w:rsidRPr="00A87CE9" w:rsidRDefault="00862F6C" w:rsidP="0038380D">
                            <w:pPr>
                              <w:rPr>
                                <w:rFonts w:ascii="Times New Roman" w:hAnsi="Times New Roman" w:cs="Times New Roman"/>
                                <w:b/>
                                <w:szCs w:val="20"/>
                              </w:rPr>
                            </w:pPr>
                            <w:r>
                              <w:rPr>
                                <w:rFonts w:ascii="Times New Roman" w:hAnsi="Times New Roman" w:cs="Times New Roman"/>
                                <w:b/>
                                <w:szCs w:val="20"/>
                              </w:rPr>
                              <w:t>SubSeq=0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115" style="position:absolute;left:0;text-align:left;margin-left:90.8pt;margin-top:487.45pt;width:70.5pt;height:20.3pt;z-index:252037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" strokecolor="red" strokeweight="3.5pt">
                <v:textbox inset="0,0,0,0">
                  <w:txbxContent>
                    <w:p w:rsidR="00862F6C" w:rsidRPr="00A87CE9" w:rsidRDefault="00862F6C" w:rsidP="0038380D">
                      <w:pPr>
                        <w:rPr>
                          <w:rFonts w:ascii="Times New Roman" w:hAnsi="Times New Roman" w:cs="Times New Roman"/>
                          <w:b/>
                          <w:szCs w:val="20"/>
                        </w:rPr>
                      </w:pPr>
                      <w:r>
                        <w:rPr>
                          <w:rFonts w:ascii="Times New Roman" w:hAnsi="Times New Roman" w:cs="Times New Roman"/>
                          <w:b/>
                          <w:szCs w:val="20"/>
                        </w:rPr>
                        <w:t>SubSeq=0</w:t>
                      </w:r>
                    </w:p>
                  </w:txbxContent>
                </v:textbox>
                <w10:wrap anchorx="margin"/>
              </v:oval>
            </w:pict>
          </mc:Fallback>
        </mc:AlternateContent>
      </w:r>
      <w:r>
        <w:rPr>
          <w:noProof/>
          <w:szCs w:val="20"/>
          <w:lang w:val="sv-SE" w:eastAsia="sv-SE"/>
        </w:rPr>
        <mc:AlternateContent>
          <mc:Choice Requires="wps">
            <w:drawing>
              <wp:anchor distT="0" distB="0" distL="114300" distR="114300" simplePos="0" relativeHeight="252036608" behindDoc="0" locked="0" layoutInCell="1" allowOverlap="1">
                <wp:simplePos x="0" y="0"/>
                <wp:positionH relativeFrom="leftMargin">
                  <wp:posOffset>167640</wp:posOffset>
                </wp:positionH>
                <wp:positionV relativeFrom="paragraph">
                  <wp:posOffset>3248025</wp:posOffset>
                </wp:positionV>
                <wp:extent cx="895350" cy="257810"/>
                <wp:effectExtent l="19050" t="19050" r="19050" b="27940"/>
                <wp:wrapNone/>
                <wp:docPr id="28835"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257810"/>
                        </a:xfrm>
                        <a:prstGeom prst="ellipse">
                          <a:avLst/>
                        </a:prstGeom>
                        <a:solidFill>
                          <a:srgbClr val="FFFFFF"/>
                        </a:solidFill>
                        <a:ln w="44450">
                          <a:solidFill>
                            <a:srgbClr val="FF0000"/>
                          </a:solidFill>
                          <a:round/>
                          <a:headEnd/>
                          <a:tailEnd/>
                        </a:ln>
                        <a:effectLst/>
                      </wps:spPr>
                      <wps:txbx>
                        <w:txbxContent>
                          <w:p w:rsidR="00862F6C" w:rsidRPr="00A87CE9" w:rsidRDefault="00862F6C" w:rsidP="0038380D">
                            <w:pPr>
                              <w:rPr>
                                <w:rFonts w:ascii="Times New Roman" w:hAnsi="Times New Roman" w:cs="Times New Roman"/>
                                <w:b/>
                                <w:szCs w:val="20"/>
                              </w:rPr>
                            </w:pPr>
                            <w:r>
                              <w:rPr>
                                <w:rFonts w:ascii="Times New Roman" w:hAnsi="Times New Roman" w:cs="Times New Roman"/>
                                <w:b/>
                                <w:szCs w:val="20"/>
                              </w:rPr>
                              <w:t>SubSeq=2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116" style="position:absolute;left:0;text-align:left;margin-left:13.2pt;margin-top:255.75pt;width:70.5pt;height:20.3pt;z-index:2520366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" strokecolor="red" strokeweight="3.5pt">
                <v:textbox inset="0,0,0,0">
                  <w:txbxContent>
                    <w:p w:rsidR="00862F6C" w:rsidRPr="00A87CE9" w:rsidRDefault="00862F6C" w:rsidP="0038380D">
                      <w:pPr>
                        <w:rPr>
                          <w:rFonts w:ascii="Times New Roman" w:hAnsi="Times New Roman" w:cs="Times New Roman"/>
                          <w:b/>
                          <w:szCs w:val="20"/>
                        </w:rPr>
                      </w:pPr>
                      <w:r>
                        <w:rPr>
                          <w:rFonts w:ascii="Times New Roman" w:hAnsi="Times New Roman" w:cs="Times New Roman"/>
                          <w:b/>
                          <w:szCs w:val="20"/>
                        </w:rPr>
                        <w:t>SubSeq=2</w:t>
                      </w:r>
                    </w:p>
                  </w:txbxContent>
                </v:textbox>
                <w10:wrap anchorx="margin"/>
              </v:oval>
            </w:pict>
          </mc:Fallback>
        </mc:AlternateContent>
      </w:r>
      <w:r>
        <w:rPr>
          <w:noProof/>
          <w:szCs w:val="20"/>
          <w:lang w:val="sv-SE" w:eastAsia="sv-SE"/>
        </w:rPr>
        <mc:AlternateContent>
          <mc:Choice Requires="wps">
            <w:drawing>
              <wp:anchor distT="0" distB="0" distL="114300" distR="114300" simplePos="0" relativeHeight="252035584" behindDoc="0" locked="0" layoutInCell="1" allowOverlap="1">
                <wp:simplePos x="0" y="0"/>
                <wp:positionH relativeFrom="margin">
                  <wp:posOffset>200660</wp:posOffset>
                </wp:positionH>
                <wp:positionV relativeFrom="paragraph">
                  <wp:posOffset>2580640</wp:posOffset>
                </wp:positionV>
                <wp:extent cx="895350" cy="257810"/>
                <wp:effectExtent l="19050" t="19050" r="19050" b="27940"/>
                <wp:wrapNone/>
                <wp:docPr id="28834"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257810"/>
                        </a:xfrm>
                        <a:prstGeom prst="ellipse">
                          <a:avLst/>
                        </a:prstGeom>
                        <a:solidFill>
                          <a:srgbClr val="FFFFFF"/>
                        </a:solidFill>
                        <a:ln w="44450">
                          <a:solidFill>
                            <a:srgbClr val="FF0000"/>
                          </a:solidFill>
                          <a:round/>
                          <a:headEnd/>
                          <a:tailEnd/>
                        </a:ln>
                        <a:effectLst/>
                      </wps:spPr>
                      <wps:txbx>
                        <w:txbxContent>
                          <w:p w:rsidR="00862F6C" w:rsidRPr="00A87CE9" w:rsidRDefault="00862F6C" w:rsidP="0038380D">
                            <w:pPr>
                              <w:rPr>
                                <w:rFonts w:ascii="Times New Roman" w:hAnsi="Times New Roman" w:cs="Times New Roman"/>
                                <w:b/>
                                <w:szCs w:val="20"/>
                              </w:rPr>
                            </w:pPr>
                            <w:r>
                              <w:rPr>
                                <w:rFonts w:ascii="Times New Roman" w:hAnsi="Times New Roman" w:cs="Times New Roman"/>
                                <w:b/>
                                <w:szCs w:val="20"/>
                              </w:rPr>
                              <w:t>SubSeq=1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117" style="position:absolute;left:0;text-align:left;margin-left:15.8pt;margin-top:203.2pt;width:70.5pt;height:20.3pt;z-index:25203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" strokecolor="red" strokeweight="3.5pt">
                <v:textbox inset="0,0,0,0">
                  <w:txbxContent>
                    <w:p w:rsidR="00862F6C" w:rsidRPr="00A87CE9" w:rsidRDefault="00862F6C" w:rsidP="0038380D">
                      <w:pPr>
                        <w:rPr>
                          <w:rFonts w:ascii="Times New Roman" w:hAnsi="Times New Roman" w:cs="Times New Roman"/>
                          <w:b/>
                          <w:szCs w:val="20"/>
                        </w:rPr>
                      </w:pPr>
                      <w:r>
                        <w:rPr>
                          <w:rFonts w:ascii="Times New Roman" w:hAnsi="Times New Roman" w:cs="Times New Roman"/>
                          <w:b/>
                          <w:szCs w:val="20"/>
                        </w:rPr>
                        <w:t>SubSeq=1</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815424" behindDoc="0" locked="0" layoutInCell="1" allowOverlap="1">
                <wp:simplePos x="0" y="0"/>
                <wp:positionH relativeFrom="margin">
                  <wp:posOffset>2517140</wp:posOffset>
                </wp:positionH>
                <wp:positionV relativeFrom="paragraph">
                  <wp:posOffset>460375</wp:posOffset>
                </wp:positionV>
                <wp:extent cx="259080" cy="257810"/>
                <wp:effectExtent l="19050" t="19050" r="26670" b="27940"/>
                <wp:wrapNone/>
                <wp:docPr id="17816"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118" style="position:absolute;left:0;text-align:left;margin-left:198.2pt;margin-top:36.25pt;width:20.4pt;height:20.3pt;z-index:25181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" strokecolor="#4a7ebb" strokeweight="3.5pt">
                <v:textbox inset="0,0,0,0">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8</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819520" behindDoc="0" locked="0" layoutInCell="1" allowOverlap="1">
                <wp:simplePos x="0" y="0"/>
                <wp:positionH relativeFrom="margin">
                  <wp:posOffset>458470</wp:posOffset>
                </wp:positionH>
                <wp:positionV relativeFrom="paragraph">
                  <wp:posOffset>5608320</wp:posOffset>
                </wp:positionV>
                <wp:extent cx="259080" cy="257810"/>
                <wp:effectExtent l="19050" t="19050" r="26670" b="27940"/>
                <wp:wrapNone/>
                <wp:docPr id="17820"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28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119" style="position:absolute;left:0;text-align:left;margin-left:36.1pt;margin-top:441.6pt;width:20.4pt;height:20.3pt;z-index:25181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" strokecolor="#4a7ebb" strokeweight="3.5pt">
                <v:textbox inset="0,0,0,0">
                  <w:txbxContent>
                    <w:p w:rsidR="00862F6C" w:rsidRPr="00A87CE9" w:rsidRDefault="00862F6C" w:rsidP="00AA3676">
                      <w:pPr>
                        <w:jc w:val="center"/>
                        <w:rPr>
                          <w:rFonts w:ascii="Times New Roman" w:hAnsi="Times New Roman" w:cs="Times New Roman"/>
                          <w:b/>
                          <w:szCs w:val="20"/>
                        </w:rPr>
                      </w:pPr>
                      <w:r>
                        <w:rPr>
                          <w:rFonts w:ascii="Times New Roman" w:hAnsi="Times New Roman" w:cs="Times New Roman"/>
                          <w:b/>
                          <w:szCs w:val="20"/>
                        </w:rPr>
                        <w:t>28</w:t>
                      </w:r>
                    </w:p>
                  </w:txbxContent>
                </v:textbox>
                <w10:wrap anchorx="margin"/>
              </v:oval>
            </w:pict>
          </mc:Fallback>
        </mc:AlternateContent>
      </w:r>
      <w:r>
        <w:rPr>
          <w:noProof/>
          <w:szCs w:val="20"/>
          <w:lang w:val="sv-SE" w:eastAsia="sv-SE"/>
        </w:rPr>
        <mc:AlternateContent>
          <mc:Choice Requires="wpg">
            <w:drawing>
              <wp:anchor distT="0" distB="0" distL="114300" distR="114300" simplePos="0" relativeHeight="251241984" behindDoc="0" locked="0" layoutInCell="1" allowOverlap="1">
                <wp:simplePos x="0" y="0"/>
                <wp:positionH relativeFrom="column">
                  <wp:posOffset>2144395</wp:posOffset>
                </wp:positionH>
                <wp:positionV relativeFrom="paragraph">
                  <wp:posOffset>8582025</wp:posOffset>
                </wp:positionV>
                <wp:extent cx="2203450" cy="430530"/>
                <wp:effectExtent l="0" t="0" r="6350" b="7620"/>
                <wp:wrapNone/>
                <wp:docPr id="14453" name="Group 5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3450" cy="430530"/>
                          <a:chOff x="6441" y="7926"/>
                          <a:chExt cx="4139" cy="782"/>
                        </a:xfrm>
                      </wpg:grpSpPr>
                      <wps:wsp>
                        <wps:cNvPr id="14454" name="Text Box 5394"/>
                        <wps:cNvSpPr txBox="1">
                          <a:spLocks noChangeAspect="1" noChangeArrowheads="1"/>
                        </wps:cNvSpPr>
                        <wps:spPr bwMode="auto">
                          <a:xfrm>
                            <a:off x="6636" y="8073"/>
                            <a:ext cx="3944"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2A1487" w:rsidRDefault="00862F6C" w:rsidP="00667FCB">
                              <w:pPr>
                                <w:rPr>
                                  <w:rFonts w:asciiTheme="majorHAnsi" w:hAnsiTheme="majorHAnsi" w:cstheme="majorHAnsi"/>
                                  <w:szCs w:val="20"/>
                                </w:rPr>
                              </w:pPr>
                              <w:r>
                                <w:rPr>
                                  <w:rFonts w:asciiTheme="majorHAnsi" w:hAnsiTheme="majorHAnsi" w:cstheme="majorHAnsi"/>
                                  <w:szCs w:val="20"/>
                                </w:rPr>
                                <w:t xml:space="preserve">Start </w:t>
                              </w:r>
                            </w:p>
                          </w:txbxContent>
                        </wps:txbx>
                        <wps:bodyPr rot="0" vert="horz" wrap="square" lIns="91440" tIns="45720" rIns="91440" bIns="45720" anchor="t" anchorCtr="0" upright="1">
                          <a:noAutofit/>
                        </wps:bodyPr>
                      </wps:wsp>
                      <wpg:grpSp>
                        <wpg:cNvPr id="14455" name="Group 5395"/>
                        <wpg:cNvGrpSpPr>
                          <a:grpSpLocks noChangeAspect="1"/>
                        </wpg:cNvGrpSpPr>
                        <wpg:grpSpPr bwMode="auto">
                          <a:xfrm>
                            <a:off x="6441" y="7926"/>
                            <a:ext cx="247" cy="683"/>
                            <a:chOff x="4444" y="2685"/>
                            <a:chExt cx="255" cy="720"/>
                          </a:xfrm>
                        </wpg:grpSpPr>
                        <wps:wsp>
                          <wps:cNvPr id="14456" name="AutoShape 5396"/>
                          <wps:cNvCnPr>
                            <a:cxnSpLocks noChangeAspect="1"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57" name="AutoShape 5397"/>
                          <wps:cNvCnPr>
                            <a:cxnSpLocks noChangeAspect="1"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Group 5393" o:spid="_x0000_s4120" style="position:absolute;left:0;text-align:left;margin-left:168.85pt;margin-top:675.75pt;width:173.5pt;height:33.9pt;z-index:251241984" coordorigin="6441,7926" coordsize="4139,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">
                <v:shape id="Text Box 5394" o:spid="_x0000_s4121" type="#_x0000_t202" style="position:absolute;left:6636;top:8073;width:394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5w08MA&#10;AADeAAAADwAAAGRycy9kb3ducmV2LnhtbERP22rCQBB9L/gPywh9KbpRYqLRVWqhJa9ePmDMjkkw&#10;OxuyW5P8fbdQ6NscznV2h8E04kmdqy0rWMwjEMSF1TWXCq6Xz9kahPPIGhvLpGAkB4f95GWHmbY9&#10;n+h59qUIIewyVFB532ZSuqIig25uW+LA3W1n0AfYlVJ32Idw08hlFCXSYM2hocKWPioqHudvo+Ce&#10;92+rTX/78tf0FCdHrNObHZV6nQ7vWxCeBv8v/nPnOsyP41UMv++E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75w08MAAADeAAAADwAAAAAAAAAAAAAAAACYAgAAZHJzL2Rv&#10;d25yZXYueG1sUEsFBgAAAAAEAAQA9QAAAIgDAAAAAA==&#10;" stroked="f">
                  <o:lock v:ext="edit" aspectratio="t"/>
                  <v:textbox>
                    <w:txbxContent>
                      <w:p w:rsidR="00862F6C" w:rsidRPr="002A1487" w:rsidRDefault="00862F6C" w:rsidP="00667FCB">
                        <w:pPr>
                          <w:rPr>
                            <w:rFonts w:asciiTheme="majorHAnsi" w:hAnsiTheme="majorHAnsi" w:cstheme="majorHAnsi"/>
                            <w:szCs w:val="20"/>
                          </w:rPr>
                        </w:pPr>
                        <w:r>
                          <w:rPr>
                            <w:rFonts w:asciiTheme="majorHAnsi" w:hAnsiTheme="majorHAnsi" w:cstheme="majorHAnsi"/>
                            <w:szCs w:val="20"/>
                          </w:rPr>
                          <w:t xml:space="preserve">Start </w:t>
                        </w:r>
                      </w:p>
                    </w:txbxContent>
                  </v:textbox>
                </v:shape>
                <v:group id="Group 5395" o:spid="_x0000_s4122" style="position:absolute;left:6441;top:7926;width:247;height:683"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6MJScQAAADeAAAA&#10;DwAAAAAAAAAAAAAAAACqAgAAZHJzL2Rvd25yZXYueG1sUEsFBgAAAAAEAAQA+gAAAJsDAAAAAA==&#10;">
                  <o:lock v:ext="edit" aspectratio="t"/>
                  <v:shape id="AutoShape 5396" o:spid="_x0000_s4123"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7qticUAAADeAAAADwAAAGRycy9kb3ducmV2LnhtbERPS2sCMRC+F/ofwhR6KZq1qMhqlG1B&#10;qAUPvu7jZroJ3Uy2m6jrvzcFwdt8fM+ZLTpXizO1wXpWMOhnIIhLry1XCva7ZW8CIkRkjbVnUnCl&#10;AIv589MMc+0vvKHzNlYihXDIUYGJscmlDKUhh6HvG+LE/fjWYUywraRu8ZLCXS3fs2wsHVpODQYb&#10;+jRU/m5PTsF6Nfgojsauvjd/dj1aFvWpejso9frSFVMQkbr4EN/dXzrNHw5HY/h/J90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7qticUAAADeAAAADwAAAAAAAAAA&#10;AAAAAAChAgAAZHJzL2Rvd25yZXYueG1sUEsFBgAAAAAEAAQA+QAAAJMDAAAAAA==&#10;">
                    <o:lock v:ext="edit" aspectratio="t"/>
                  </v:shape>
                  <v:shape id="AutoShape 5397" o:spid="_x0000_s4124"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YIEsUAAADeAAAADwAAAGRycy9kb3ducmV2LnhtbERPTWsCMRC9C/6HMEIvolmLtmVrlLUg&#10;VMGD1t6nm+kmdDNZN1G3/94UhN7m8T5nvuxcLS7UButZwWScgSAuvbZcKTh+rEcvIEJE1lh7JgW/&#10;FGC56PfmmGt/5T1dDrESKYRDjgpMjE0uZSgNOQxj3xAn7tu3DmOCbSV1i9cU7mr5mGVP0qHl1GCw&#10;oTdD5c/h7BTsNpNV8WXsZrs/2d1sXdTnavip1MOgK15BROriv/juftdp/nQ6e4a/d9IN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YIEsUAAADeAAAADwAAAAAAAAAA&#10;AAAAAAChAgAAZHJzL2Rvd25yZXYueG1sUEsFBgAAAAAEAAQA+QAAAJMDAAAAAA==&#10;">
                    <o:lock v:ext="edit" aspectratio="t"/>
                  </v:shape>
                </v:group>
              </v:group>
            </w:pict>
          </mc:Fallback>
        </mc:AlternateContent>
      </w:r>
      <w:r w:rsidR="00B97E93" w:rsidRPr="0051716F">
        <w:rPr>
          <w:szCs w:val="20"/>
        </w:rPr>
        <w:br w:type="page"/>
      </w:r>
      <w:r w:rsidR="00A70187" w:rsidRPr="0051716F">
        <w:lastRenderedPageBreak/>
        <w:t xml:space="preserve">18 – </w:t>
      </w:r>
      <w:r w:rsidR="000D49E3">
        <w:t>Magnet - Control of the level and pressure</w:t>
      </w:r>
      <w:r w:rsidR="00B06D22">
        <w:t xml:space="preserve"> at </w:t>
      </w:r>
      <w:r w:rsidR="000D49E3">
        <w:t>2K</w:t>
      </w:r>
    </w:p>
    <w:p w:rsidR="00A70187" w:rsidRPr="00132C0F" w:rsidRDefault="00A70187" w:rsidP="00A70187">
      <w:pPr>
        <w:spacing w:before="240"/>
        <w:jc w:val="both"/>
        <w:rPr>
          <w:b/>
          <w:szCs w:val="20"/>
        </w:rPr>
      </w:pPr>
      <w:r w:rsidRPr="00132C0F">
        <w:rPr>
          <w:b/>
          <w:szCs w:val="20"/>
        </w:rPr>
        <w:t xml:space="preserve">Sensors and actuators used: </w:t>
      </w:r>
    </w:p>
    <w:p w:rsidR="00A70187" w:rsidRPr="0051716F" w:rsidRDefault="00A70187" w:rsidP="00A70187">
      <w:pPr>
        <w:ind w:firstLine="357"/>
        <w:jc w:val="both"/>
        <w:rPr>
          <w:szCs w:val="20"/>
        </w:rPr>
      </w:pPr>
      <w:r w:rsidRPr="0051716F">
        <w:rPr>
          <w:szCs w:val="20"/>
        </w:rPr>
        <w:t>- Pressure:  PT68</w:t>
      </w:r>
      <w:r w:rsidR="00090B54">
        <w:rPr>
          <w:szCs w:val="20"/>
        </w:rPr>
        <w:t>1</w:t>
      </w:r>
      <w:r w:rsidRPr="0051716F">
        <w:rPr>
          <w:szCs w:val="20"/>
        </w:rPr>
        <w:t xml:space="preserve">, </w:t>
      </w:r>
    </w:p>
    <w:p w:rsidR="00A70187" w:rsidRPr="0051716F" w:rsidRDefault="00A70187" w:rsidP="00A70187">
      <w:pPr>
        <w:ind w:firstLine="357"/>
        <w:jc w:val="both"/>
        <w:rPr>
          <w:szCs w:val="20"/>
        </w:rPr>
      </w:pPr>
      <w:r w:rsidRPr="0051716F">
        <w:rPr>
          <w:szCs w:val="20"/>
        </w:rPr>
        <w:t>- Valve: FV642, FV680</w:t>
      </w:r>
    </w:p>
    <w:p w:rsidR="00A70187" w:rsidRPr="0051716F" w:rsidRDefault="00A70187" w:rsidP="00A70187">
      <w:pPr>
        <w:ind w:firstLine="357"/>
        <w:jc w:val="both"/>
        <w:rPr>
          <w:szCs w:val="20"/>
        </w:rPr>
      </w:pPr>
      <w:r w:rsidRPr="0051716F">
        <w:rPr>
          <w:szCs w:val="20"/>
        </w:rPr>
        <w:t>- Cont</w:t>
      </w:r>
      <w:r w:rsidR="00090B54">
        <w:rPr>
          <w:szCs w:val="20"/>
        </w:rPr>
        <w:t xml:space="preserve">rol valve: CV602, CV680, </w:t>
      </w:r>
      <w:r w:rsidRPr="0051716F">
        <w:rPr>
          <w:szCs w:val="20"/>
        </w:rPr>
        <w:t>CV583,</w:t>
      </w:r>
    </w:p>
    <w:p w:rsidR="00A70187" w:rsidRDefault="00A70187" w:rsidP="00A70187">
      <w:pPr>
        <w:ind w:firstLine="357"/>
        <w:jc w:val="both"/>
        <w:rPr>
          <w:szCs w:val="20"/>
        </w:rPr>
      </w:pPr>
      <w:r w:rsidRPr="0051716F">
        <w:rPr>
          <w:szCs w:val="20"/>
        </w:rPr>
        <w:t xml:space="preserve">- Level: </w:t>
      </w:r>
      <w:r w:rsidR="008146F3">
        <w:rPr>
          <w:szCs w:val="20"/>
        </w:rPr>
        <w:t>LI</w:t>
      </w:r>
      <w:r w:rsidRPr="0051716F">
        <w:rPr>
          <w:szCs w:val="20"/>
        </w:rPr>
        <w:t>680, LT682, LT683</w:t>
      </w:r>
    </w:p>
    <w:p w:rsidR="000D60C1" w:rsidRPr="0051716F" w:rsidRDefault="000D60C1" w:rsidP="00A70187">
      <w:pPr>
        <w:ind w:firstLine="357"/>
        <w:jc w:val="both"/>
        <w:rPr>
          <w:szCs w:val="20"/>
        </w:rPr>
      </w:pPr>
      <w:r>
        <w:rPr>
          <w:szCs w:val="20"/>
        </w:rPr>
        <w:t>- Cryostat-2K: Boolean</w:t>
      </w:r>
    </w:p>
    <w:p w:rsidR="00A70187" w:rsidRPr="0051716F" w:rsidRDefault="00A70187" w:rsidP="00A70187">
      <w:pPr>
        <w:jc w:val="both"/>
        <w:rPr>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8"/>
        <w:gridCol w:w="3792"/>
      </w:tblGrid>
      <w:tr w:rsidR="00132C0F" w:rsidRPr="00132C0F" w:rsidTr="00132C0F">
        <w:tc>
          <w:tcPr>
            <w:tcW w:w="5778" w:type="dxa"/>
          </w:tcPr>
          <w:p w:rsidR="00132C0F" w:rsidRPr="00132C0F" w:rsidRDefault="00132C0F" w:rsidP="002E4EFD">
            <w:pPr>
              <w:jc w:val="both"/>
              <w:rPr>
                <w:b/>
                <w:szCs w:val="20"/>
              </w:rPr>
            </w:pPr>
            <w:r w:rsidRPr="00132C0F">
              <w:rPr>
                <w:b/>
                <w:szCs w:val="20"/>
              </w:rPr>
              <w:t>The user chooses:</w:t>
            </w:r>
          </w:p>
        </w:tc>
        <w:tc>
          <w:tcPr>
            <w:tcW w:w="3792" w:type="dxa"/>
          </w:tcPr>
          <w:p w:rsidR="00132C0F" w:rsidRPr="00132C0F" w:rsidRDefault="00132C0F" w:rsidP="002E4EFD">
            <w:pPr>
              <w:jc w:val="both"/>
              <w:rPr>
                <w:b/>
                <w:szCs w:val="20"/>
              </w:rPr>
            </w:pPr>
            <w:r>
              <w:rPr>
                <w:b/>
                <w:szCs w:val="20"/>
              </w:rPr>
              <w:t>Initial conditions:</w:t>
            </w:r>
          </w:p>
        </w:tc>
      </w:tr>
      <w:tr w:rsidR="00132C0F" w:rsidRPr="00132C0F" w:rsidTr="00132C0F">
        <w:tc>
          <w:tcPr>
            <w:tcW w:w="5778" w:type="dxa"/>
          </w:tcPr>
          <w:p w:rsidR="00132C0F" w:rsidRPr="00132C0F" w:rsidRDefault="00132C0F" w:rsidP="00132C0F">
            <w:r>
              <w:t xml:space="preserve">- </w:t>
            </w:r>
            <w:r w:rsidRPr="00132C0F">
              <w:t>Level: LI680Maxi, LT682setpoint, LT682mini, LT683setpoint</w:t>
            </w:r>
          </w:p>
        </w:tc>
        <w:tc>
          <w:tcPr>
            <w:tcW w:w="3792" w:type="dxa"/>
            <w:vMerge w:val="restart"/>
          </w:tcPr>
          <w:p w:rsidR="00132C0F" w:rsidRDefault="00132C0F" w:rsidP="00132C0F">
            <w:r>
              <w:t>- Magnet insert selected</w:t>
            </w:r>
          </w:p>
          <w:p w:rsidR="00D855F9" w:rsidRPr="00132C0F" w:rsidRDefault="00D855F9" w:rsidP="00132C0F">
            <w:r>
              <w:t>- Sequences from 1 to 3 stopped</w:t>
            </w:r>
          </w:p>
          <w:p w:rsidR="00132C0F" w:rsidRPr="00132C0F" w:rsidRDefault="00132C0F" w:rsidP="00132C0F">
            <w:r>
              <w:t>- Sequences 15 and 16 stopped</w:t>
            </w:r>
          </w:p>
          <w:p w:rsidR="00132C0F" w:rsidRPr="00132C0F" w:rsidRDefault="00132C0F" w:rsidP="00132C0F">
            <w:r>
              <w:t>- Sequence</w:t>
            </w:r>
            <w:r w:rsidR="00D855F9">
              <w:t>s 8 &amp;</w:t>
            </w:r>
            <w:r>
              <w:t xml:space="preserve"> 17 in operation</w:t>
            </w:r>
          </w:p>
        </w:tc>
      </w:tr>
      <w:tr w:rsidR="00132C0F" w:rsidRPr="00132C0F" w:rsidTr="00132C0F">
        <w:tc>
          <w:tcPr>
            <w:tcW w:w="5778" w:type="dxa"/>
          </w:tcPr>
          <w:p w:rsidR="00132C0F" w:rsidRPr="00132C0F" w:rsidRDefault="00132C0F" w:rsidP="00132C0F">
            <w:r>
              <w:t xml:space="preserve">- </w:t>
            </w:r>
            <w:r w:rsidRPr="00132C0F">
              <w:t>Pressure: PT681setpoint</w:t>
            </w:r>
          </w:p>
        </w:tc>
        <w:tc>
          <w:tcPr>
            <w:tcW w:w="3792" w:type="dxa"/>
            <w:vMerge/>
          </w:tcPr>
          <w:p w:rsidR="00132C0F" w:rsidRPr="00132C0F" w:rsidRDefault="00132C0F" w:rsidP="00132C0F"/>
        </w:tc>
      </w:tr>
      <w:tr w:rsidR="00132C0F" w:rsidRPr="00132C0F" w:rsidTr="00132C0F">
        <w:tc>
          <w:tcPr>
            <w:tcW w:w="5778" w:type="dxa"/>
          </w:tcPr>
          <w:p w:rsidR="00132C0F" w:rsidRPr="00132C0F" w:rsidRDefault="00132C0F" w:rsidP="00132C0F">
            <w:r>
              <w:t xml:space="preserve">- </w:t>
            </w:r>
            <w:r w:rsidRPr="00132C0F">
              <w:t>Control valve: CV583%opening</w:t>
            </w:r>
          </w:p>
        </w:tc>
        <w:tc>
          <w:tcPr>
            <w:tcW w:w="3792" w:type="dxa"/>
            <w:vMerge/>
          </w:tcPr>
          <w:p w:rsidR="00132C0F" w:rsidRPr="00132C0F" w:rsidRDefault="00132C0F" w:rsidP="00132C0F"/>
        </w:tc>
      </w:tr>
    </w:tbl>
    <w:p w:rsidR="00A70187" w:rsidRPr="0051716F" w:rsidRDefault="00A70187" w:rsidP="00A70187">
      <w:pPr>
        <w:spacing w:before="120"/>
        <w:ind w:left="170"/>
        <w:jc w:val="center"/>
        <w:rPr>
          <w:szCs w:val="20"/>
        </w:rPr>
      </w:pPr>
    </w:p>
    <w:p w:rsidR="00397D21" w:rsidRPr="0051716F" w:rsidRDefault="0023450B" w:rsidP="009C03A1">
      <w:pPr>
        <w:ind w:left="170"/>
        <w:jc w:val="center"/>
      </w:pPr>
      <w:r>
        <w:rPr>
          <w:noProof/>
          <w:lang w:val="sv-SE" w:eastAsia="sv-SE"/>
        </w:rPr>
        <mc:AlternateContent>
          <mc:Choice Requires="wpg">
            <w:drawing>
              <wp:anchor distT="0" distB="0" distL="114300" distR="114300" simplePos="0" relativeHeight="274234880" behindDoc="0" locked="0" layoutInCell="1" allowOverlap="1">
                <wp:simplePos x="0" y="0"/>
                <wp:positionH relativeFrom="column">
                  <wp:posOffset>-141605</wp:posOffset>
                </wp:positionH>
                <wp:positionV relativeFrom="paragraph">
                  <wp:posOffset>471805</wp:posOffset>
                </wp:positionV>
                <wp:extent cx="6257290" cy="5557520"/>
                <wp:effectExtent l="76200" t="19050" r="0" b="5080"/>
                <wp:wrapNone/>
                <wp:docPr id="28776" name="Group 47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7290" cy="5557520"/>
                          <a:chOff x="1195" y="4576"/>
                          <a:chExt cx="9854" cy="8752"/>
                        </a:xfrm>
                      </wpg:grpSpPr>
                      <wps:wsp>
                        <wps:cNvPr id="28777" name="AutoShape 7092"/>
                        <wps:cNvCnPr>
                          <a:cxnSpLocks noChangeShapeType="1"/>
                        </wps:cNvCnPr>
                        <wps:spPr bwMode="auto">
                          <a:xfrm>
                            <a:off x="2716" y="10686"/>
                            <a:ext cx="532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778" name="AutoShape 7093"/>
                        <wps:cNvCnPr>
                          <a:cxnSpLocks noChangeShapeType="1"/>
                        </wps:cNvCnPr>
                        <wps:spPr bwMode="auto">
                          <a:xfrm flipH="1">
                            <a:off x="1207" y="7126"/>
                            <a:ext cx="0" cy="56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779" name="AutoShape 7094"/>
                        <wps:cNvCnPr>
                          <a:cxnSpLocks noChangeShapeType="1"/>
                        </wps:cNvCnPr>
                        <wps:spPr bwMode="auto">
                          <a:xfrm>
                            <a:off x="3393" y="4960"/>
                            <a:ext cx="7200"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8780" name="Text Box 7099"/>
                        <wps:cNvSpPr txBox="1">
                          <a:spLocks noChangeAspect="1" noChangeArrowheads="1"/>
                        </wps:cNvSpPr>
                        <wps:spPr bwMode="auto">
                          <a:xfrm>
                            <a:off x="6955" y="8577"/>
                            <a:ext cx="2036"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A70187">
                              <w:pPr>
                                <w:rPr>
                                  <w:rFonts w:asciiTheme="majorHAnsi" w:hAnsiTheme="majorHAnsi" w:cstheme="majorHAnsi"/>
                                  <w:sz w:val="18"/>
                                  <w:szCs w:val="18"/>
                                </w:rPr>
                              </w:pPr>
                              <w:r>
                                <w:rPr>
                                  <w:rFonts w:asciiTheme="majorHAnsi" w:hAnsiTheme="majorHAnsi" w:cstheme="majorHAnsi"/>
                                  <w:sz w:val="18"/>
                                  <w:szCs w:val="18"/>
                                </w:rPr>
                                <w:t>S</w:t>
                              </w:r>
                              <w:r w:rsidRPr="00F811DC">
                                <w:rPr>
                                  <w:rFonts w:asciiTheme="majorHAnsi" w:hAnsiTheme="majorHAnsi" w:cstheme="majorHAnsi"/>
                                  <w:sz w:val="18"/>
                                  <w:szCs w:val="18"/>
                                </w:rPr>
                                <w:t xml:space="preserve">top </w:t>
                              </w:r>
                              <w:r>
                                <w:rPr>
                                  <w:rFonts w:asciiTheme="majorHAnsi" w:hAnsiTheme="majorHAnsi" w:cstheme="majorHAnsi"/>
                                  <w:sz w:val="18"/>
                                  <w:szCs w:val="18"/>
                                </w:rPr>
                                <w:t>OR S17 stopped</w:t>
                              </w:r>
                            </w:p>
                          </w:txbxContent>
                        </wps:txbx>
                        <wps:bodyPr rot="0" vert="horz" wrap="square" lIns="91440" tIns="45720" rIns="91440" bIns="45720" anchor="t" anchorCtr="0" upright="1">
                          <a:noAutofit/>
                        </wps:bodyPr>
                      </wps:wsp>
                      <wps:wsp>
                        <wps:cNvPr id="28781" name="Text Box 7104"/>
                        <wps:cNvSpPr txBox="1">
                          <a:spLocks noChangeAspect="1" noChangeArrowheads="1"/>
                        </wps:cNvSpPr>
                        <wps:spPr bwMode="auto">
                          <a:xfrm>
                            <a:off x="8009" y="10656"/>
                            <a:ext cx="2707"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9E2F1D">
                              <w:pPr>
                                <w:pStyle w:val="ListBullet"/>
                                <w:numPr>
                                  <w:ilvl w:val="0"/>
                                  <w:numId w:val="0"/>
                                </w:numPr>
                                <w:rPr>
                                  <w:rFonts w:asciiTheme="majorHAnsi" w:hAnsiTheme="majorHAnsi" w:cstheme="majorHAnsi"/>
                                  <w:sz w:val="18"/>
                                  <w:szCs w:val="18"/>
                                </w:rPr>
                              </w:pPr>
                              <w:r w:rsidRPr="00F811DC">
                                <w:rPr>
                                  <w:rFonts w:asciiTheme="majorHAnsi" w:hAnsiTheme="majorHAnsi" w:cstheme="majorHAnsi"/>
                                  <w:sz w:val="18"/>
                                  <w:szCs w:val="18"/>
                                </w:rPr>
                                <w:t xml:space="preserve">Normal state &amp; </w:t>
                              </w:r>
                              <w:r>
                                <w:rPr>
                                  <w:rFonts w:asciiTheme="majorHAnsi" w:hAnsiTheme="majorHAnsi" w:cstheme="majorHAnsi"/>
                                  <w:sz w:val="18"/>
                                  <w:szCs w:val="18"/>
                                </w:rPr>
                                <w:t>LI680&lt;LI</w:t>
                              </w:r>
                              <w:r w:rsidRPr="00F811DC">
                                <w:rPr>
                                  <w:rFonts w:asciiTheme="majorHAnsi" w:hAnsiTheme="majorHAnsi" w:cstheme="majorHAnsi"/>
                                  <w:sz w:val="18"/>
                                  <w:szCs w:val="18"/>
                                </w:rPr>
                                <w:t>680Maxi</w:t>
                              </w:r>
                            </w:p>
                          </w:txbxContent>
                        </wps:txbx>
                        <wps:bodyPr rot="0" vert="horz" wrap="square" lIns="91440" tIns="45720" rIns="91440" bIns="45720" anchor="t" anchorCtr="0" upright="1">
                          <a:noAutofit/>
                        </wps:bodyPr>
                      </wps:wsp>
                      <wps:wsp>
                        <wps:cNvPr id="28782" name="Text Box 7083"/>
                        <wps:cNvSpPr txBox="1">
                          <a:spLocks noChangeAspect="1" noChangeArrowheads="1"/>
                        </wps:cNvSpPr>
                        <wps:spPr bwMode="auto">
                          <a:xfrm>
                            <a:off x="2813" y="10760"/>
                            <a:ext cx="2909" cy="5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237998">
                              <w:pPr>
                                <w:pStyle w:val="ListBullet"/>
                                <w:numPr>
                                  <w:ilvl w:val="0"/>
                                  <w:numId w:val="0"/>
                                </w:numPr>
                                <w:rPr>
                                  <w:rFonts w:asciiTheme="majorHAnsi" w:hAnsiTheme="majorHAnsi" w:cstheme="majorHAnsi"/>
                                  <w:sz w:val="18"/>
                                  <w:szCs w:val="18"/>
                                </w:rPr>
                              </w:pPr>
                              <w:r w:rsidRPr="00F811DC">
                                <w:rPr>
                                  <w:rFonts w:asciiTheme="majorHAnsi" w:hAnsiTheme="majorHAnsi" w:cstheme="majorHAnsi"/>
                                  <w:sz w:val="18"/>
                                  <w:szCs w:val="18"/>
                                </w:rPr>
                                <w:t xml:space="preserve">Normal state &amp; </w:t>
                              </w:r>
                              <w:r>
                                <w:rPr>
                                  <w:rFonts w:asciiTheme="majorHAnsi" w:hAnsiTheme="majorHAnsi" w:cstheme="majorHAnsi"/>
                                  <w:sz w:val="18"/>
                                  <w:szCs w:val="18"/>
                                </w:rPr>
                                <w:t>LI680&gt;LI</w:t>
                              </w:r>
                              <w:r w:rsidRPr="00F811DC">
                                <w:rPr>
                                  <w:rFonts w:asciiTheme="majorHAnsi" w:hAnsiTheme="majorHAnsi" w:cstheme="majorHAnsi"/>
                                  <w:sz w:val="18"/>
                                  <w:szCs w:val="18"/>
                                </w:rPr>
                                <w:t>680Maxi</w:t>
                              </w:r>
                            </w:p>
                            <w:p w:rsidR="00862F6C" w:rsidRPr="00F811DC" w:rsidRDefault="00862F6C" w:rsidP="00A70187">
                              <w:pPr>
                                <w:rPr>
                                  <w:rFonts w:asciiTheme="majorHAnsi" w:hAnsiTheme="majorHAnsi" w:cstheme="majorHAnsi"/>
                                  <w:sz w:val="18"/>
                                  <w:szCs w:val="18"/>
                                  <w:lang w:val="fr-FR"/>
                                </w:rPr>
                              </w:pPr>
                            </w:p>
                          </w:txbxContent>
                        </wps:txbx>
                        <wps:bodyPr rot="0" vert="horz" wrap="square" lIns="91440" tIns="45720" rIns="91440" bIns="45720" anchor="t" anchorCtr="0" upright="1">
                          <a:noAutofit/>
                        </wps:bodyPr>
                      </wps:wsp>
                      <wps:wsp>
                        <wps:cNvPr id="28783" name="Text Box 7088"/>
                        <wps:cNvSpPr txBox="1">
                          <a:spLocks noChangeAspect="1" noChangeArrowheads="1"/>
                        </wps:cNvSpPr>
                        <wps:spPr bwMode="auto">
                          <a:xfrm>
                            <a:off x="2905" y="5288"/>
                            <a:ext cx="2281"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A70187">
                              <w:pPr>
                                <w:rPr>
                                  <w:rFonts w:asciiTheme="majorHAnsi" w:hAnsiTheme="majorHAnsi" w:cstheme="majorHAnsi"/>
                                  <w:sz w:val="18"/>
                                  <w:szCs w:val="18"/>
                                </w:rPr>
                              </w:pPr>
                              <w:r>
                                <w:rPr>
                                  <w:rFonts w:asciiTheme="majorHAnsi" w:hAnsiTheme="majorHAnsi" w:cstheme="majorHAnsi"/>
                                  <w:sz w:val="18"/>
                                  <w:szCs w:val="18"/>
                                </w:rPr>
                                <w:t xml:space="preserve">Start </w:t>
                              </w:r>
                            </w:p>
                          </w:txbxContent>
                        </wps:txbx>
                        <wps:bodyPr rot="0" vert="horz" wrap="square" lIns="91440" tIns="45720" rIns="91440" bIns="45720" anchor="t" anchorCtr="0" upright="1">
                          <a:noAutofit/>
                        </wps:bodyPr>
                      </wps:wsp>
                      <wps:wsp>
                        <wps:cNvPr id="28784" name="Text Box 10118"/>
                        <wps:cNvSpPr txBox="1">
                          <a:spLocks noChangeAspect="1" noChangeArrowheads="1"/>
                        </wps:cNvSpPr>
                        <wps:spPr bwMode="auto">
                          <a:xfrm>
                            <a:off x="2744" y="6893"/>
                            <a:ext cx="4172"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9F2B03">
                              <w:pPr>
                                <w:rPr>
                                  <w:rFonts w:asciiTheme="majorHAnsi" w:hAnsiTheme="majorHAnsi" w:cstheme="majorHAnsi"/>
                                  <w:sz w:val="18"/>
                                  <w:szCs w:val="18"/>
                                </w:rPr>
                              </w:pPr>
                              <w:r>
                                <w:rPr>
                                  <w:rFonts w:asciiTheme="majorHAnsi" w:hAnsiTheme="majorHAnsi" w:cstheme="majorHAnsi"/>
                                  <w:sz w:val="18"/>
                                  <w:szCs w:val="18"/>
                                </w:rPr>
                                <w:t>Cryostat-2K = true (Pumping HX683 started</w:t>
                              </w:r>
                              <w:r w:rsidRPr="00F811DC">
                                <w:rPr>
                                  <w:rFonts w:asciiTheme="majorHAnsi" w:hAnsiTheme="majorHAnsi" w:cstheme="majorHAnsi"/>
                                  <w:sz w:val="18"/>
                                  <w:szCs w:val="18"/>
                                </w:rPr>
                                <w:t xml:space="preserve"> </w:t>
                              </w:r>
                              <w:r>
                                <w:rPr>
                                  <w:rFonts w:asciiTheme="majorHAnsi" w:hAnsiTheme="majorHAnsi" w:cstheme="majorHAnsi"/>
                                  <w:sz w:val="18"/>
                                  <w:szCs w:val="18"/>
                                </w:rPr>
                                <w:t>)</w:t>
                              </w:r>
                            </w:p>
                          </w:txbxContent>
                        </wps:txbx>
                        <wps:bodyPr rot="0" vert="horz" wrap="square" lIns="91440" tIns="45720" rIns="91440" bIns="45720" anchor="t" anchorCtr="0" upright="1">
                          <a:noAutofit/>
                        </wps:bodyPr>
                      </wps:wsp>
                      <wps:wsp>
                        <wps:cNvPr id="28785" name="AutoShape 7086"/>
                        <wps:cNvCnPr>
                          <a:cxnSpLocks noChangeShapeType="1"/>
                        </wps:cNvCnPr>
                        <wps:spPr bwMode="auto">
                          <a:xfrm>
                            <a:off x="7935" y="1091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786" name="AutoShape 7091"/>
                        <wps:cNvCnPr>
                          <a:cxnSpLocks noChangeShapeType="1"/>
                        </wps:cNvCnPr>
                        <wps:spPr bwMode="auto">
                          <a:xfrm>
                            <a:off x="2606" y="905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787" name="AutoShape 7107"/>
                        <wps:cNvCnPr>
                          <a:cxnSpLocks noChangeShapeType="1"/>
                        </wps:cNvCnPr>
                        <wps:spPr bwMode="auto">
                          <a:xfrm>
                            <a:off x="2600" y="553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788" name="AutoShape 7101"/>
                        <wps:cNvCnPr>
                          <a:cxnSpLocks noChangeShapeType="1"/>
                        </wps:cNvCnPr>
                        <wps:spPr bwMode="auto">
                          <a:xfrm>
                            <a:off x="1198" y="12784"/>
                            <a:ext cx="0" cy="283"/>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8789" name="AutoShape 7102"/>
                        <wps:cNvCnPr>
                          <a:cxnSpLocks noChangeShapeType="1"/>
                        </wps:cNvCnPr>
                        <wps:spPr bwMode="auto">
                          <a:xfrm>
                            <a:off x="2610" y="1249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790" name="AutoShape 10120"/>
                        <wps:cNvCnPr>
                          <a:cxnSpLocks noChangeShapeType="1"/>
                        </wps:cNvCnPr>
                        <wps:spPr bwMode="auto">
                          <a:xfrm>
                            <a:off x="8052" y="10685"/>
                            <a:ext cx="0" cy="23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791" name="AutoShape 11994"/>
                        <wps:cNvCnPr>
                          <a:cxnSpLocks noChangeShapeType="1"/>
                        </wps:cNvCnPr>
                        <wps:spPr bwMode="auto">
                          <a:xfrm>
                            <a:off x="2726" y="5261"/>
                            <a:ext cx="0" cy="74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792" name="AutoShape 11995"/>
                        <wps:cNvCnPr>
                          <a:cxnSpLocks noChangeShapeType="1"/>
                        </wps:cNvCnPr>
                        <wps:spPr bwMode="auto">
                          <a:xfrm>
                            <a:off x="2609" y="706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793" name="Text Box 11999"/>
                        <wps:cNvSpPr txBox="1">
                          <a:spLocks noChangeAspect="1" noChangeArrowheads="1"/>
                        </wps:cNvSpPr>
                        <wps:spPr bwMode="auto">
                          <a:xfrm>
                            <a:off x="2887" y="8848"/>
                            <a:ext cx="1932"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6B7AC4">
                              <w:pPr>
                                <w:rPr>
                                  <w:rFonts w:asciiTheme="majorHAnsi" w:hAnsiTheme="majorHAnsi" w:cstheme="majorHAnsi"/>
                                  <w:sz w:val="18"/>
                                  <w:szCs w:val="18"/>
                                </w:rPr>
                              </w:pPr>
                              <w:r w:rsidRPr="00F811DC">
                                <w:rPr>
                                  <w:rFonts w:asciiTheme="majorHAnsi" w:hAnsiTheme="majorHAnsi" w:cstheme="majorHAnsi"/>
                                  <w:sz w:val="18"/>
                                  <w:szCs w:val="18"/>
                                </w:rPr>
                                <w:t xml:space="preserve">Quench detection </w:t>
                              </w:r>
                            </w:p>
                          </w:txbxContent>
                        </wps:txbx>
                        <wps:bodyPr rot="0" vert="horz" wrap="square" lIns="91440" tIns="45720" rIns="91440" bIns="45720" anchor="t" anchorCtr="0" upright="1">
                          <a:noAutofit/>
                        </wps:bodyPr>
                      </wps:wsp>
                      <wps:wsp>
                        <wps:cNvPr id="28794" name="AutoShape 12002"/>
                        <wps:cNvCnPr>
                          <a:cxnSpLocks noChangeShapeType="1"/>
                        </wps:cNvCnPr>
                        <wps:spPr bwMode="auto">
                          <a:xfrm>
                            <a:off x="2595" y="1093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795" name="Rectangle 12024"/>
                        <wps:cNvSpPr>
                          <a:spLocks noChangeArrowheads="1"/>
                        </wps:cNvSpPr>
                        <wps:spPr bwMode="auto">
                          <a:xfrm>
                            <a:off x="2096" y="4612"/>
                            <a:ext cx="1200" cy="757"/>
                          </a:xfrm>
                          <a:prstGeom prst="rect">
                            <a:avLst/>
                          </a:prstGeom>
                          <a:solidFill>
                            <a:srgbClr val="FFFFFF"/>
                          </a:solidFill>
                          <a:ln w="9525">
                            <a:solidFill>
                              <a:srgbClr val="000000"/>
                            </a:solidFill>
                            <a:miter lim="800000"/>
                            <a:headEnd/>
                            <a:tailEnd/>
                          </a:ln>
                        </wps:spPr>
                        <wps:txbx>
                          <w:txbxContent>
                            <w:p w:rsidR="00862F6C" w:rsidRPr="00F811DC" w:rsidRDefault="00862F6C" w:rsidP="004350AC">
                              <w:pPr>
                                <w:spacing w:before="120"/>
                                <w:jc w:val="center"/>
                                <w:rPr>
                                  <w:rFonts w:asciiTheme="majorHAnsi" w:hAnsiTheme="majorHAnsi"/>
                                  <w:sz w:val="18"/>
                                  <w:szCs w:val="18"/>
                                </w:rPr>
                              </w:pPr>
                              <w:r w:rsidRPr="00F811DC">
                                <w:rPr>
                                  <w:rFonts w:asciiTheme="majorHAnsi" w:hAnsiTheme="majorHAnsi"/>
                                  <w:sz w:val="18"/>
                                  <w:szCs w:val="18"/>
                                </w:rPr>
                                <w:t>Stop</w:t>
                              </w:r>
                            </w:p>
                            <w:p w:rsidR="00862F6C" w:rsidRPr="00F811DC" w:rsidRDefault="00862F6C" w:rsidP="00237998">
                              <w:pPr>
                                <w:rPr>
                                  <w:rFonts w:asciiTheme="majorHAnsi" w:hAnsiTheme="majorHAnsi"/>
                                  <w:sz w:val="18"/>
                                  <w:szCs w:val="18"/>
                                </w:rPr>
                              </w:pPr>
                            </w:p>
                          </w:txbxContent>
                        </wps:txbx>
                        <wps:bodyPr rot="0" vert="horz" wrap="square" lIns="91440" tIns="45720" rIns="91440" bIns="45720" anchor="t" anchorCtr="0" upright="1">
                          <a:noAutofit/>
                        </wps:bodyPr>
                      </wps:wsp>
                      <wps:wsp>
                        <wps:cNvPr id="28796" name="Rectangle 12021"/>
                        <wps:cNvSpPr>
                          <a:spLocks noChangeArrowheads="1"/>
                        </wps:cNvSpPr>
                        <wps:spPr bwMode="auto">
                          <a:xfrm>
                            <a:off x="1757" y="11077"/>
                            <a:ext cx="1361" cy="1243"/>
                          </a:xfrm>
                          <a:prstGeom prst="rect">
                            <a:avLst/>
                          </a:prstGeom>
                          <a:solidFill>
                            <a:srgbClr val="FFFFFF"/>
                          </a:solidFill>
                          <a:ln w="9525">
                            <a:solidFill>
                              <a:srgbClr val="000000"/>
                            </a:solidFill>
                            <a:miter lim="800000"/>
                            <a:headEnd/>
                            <a:tailEnd/>
                          </a:ln>
                        </wps:spPr>
                        <wps:txbx>
                          <w:txbxContent>
                            <w:p w:rsidR="00862F6C" w:rsidRPr="00F811DC" w:rsidRDefault="00862F6C" w:rsidP="008848BC">
                              <w:pPr>
                                <w:spacing w:before="120" w:line="264" w:lineRule="auto"/>
                                <w:jc w:val="center"/>
                                <w:rPr>
                                  <w:rFonts w:asciiTheme="majorHAnsi" w:hAnsiTheme="majorHAnsi" w:cstheme="majorHAnsi"/>
                                  <w:sz w:val="18"/>
                                  <w:szCs w:val="18"/>
                                </w:rPr>
                              </w:pPr>
                              <w:r w:rsidRPr="00F811DC">
                                <w:rPr>
                                  <w:rFonts w:asciiTheme="majorHAnsi" w:hAnsiTheme="majorHAnsi" w:cstheme="majorHAnsi"/>
                                  <w:sz w:val="18"/>
                                  <w:szCs w:val="18"/>
                                </w:rPr>
                                <w:t>Cooling Magnet</w:t>
                              </w:r>
                            </w:p>
                          </w:txbxContent>
                        </wps:txbx>
                        <wps:bodyPr rot="0" vert="horz" wrap="square" lIns="91440" tIns="45720" rIns="91440" bIns="45720" anchor="t" anchorCtr="0" upright="1">
                          <a:noAutofit/>
                        </wps:bodyPr>
                      </wps:wsp>
                      <wps:wsp>
                        <wps:cNvPr id="28797" name="Text Box 12022"/>
                        <wps:cNvSpPr txBox="1">
                          <a:spLocks noChangeArrowheads="1"/>
                        </wps:cNvSpPr>
                        <wps:spPr bwMode="auto">
                          <a:xfrm>
                            <a:off x="3113" y="11077"/>
                            <a:ext cx="1984" cy="1243"/>
                          </a:xfrm>
                          <a:prstGeom prst="rect">
                            <a:avLst/>
                          </a:prstGeom>
                          <a:solidFill>
                            <a:srgbClr val="FFFFFF"/>
                          </a:solidFill>
                          <a:ln w="9525">
                            <a:solidFill>
                              <a:srgbClr val="000000"/>
                            </a:solidFill>
                            <a:miter lim="800000"/>
                            <a:headEnd/>
                            <a:tailEnd/>
                          </a:ln>
                        </wps:spPr>
                        <wps:txbx>
                          <w:txbxContent>
                            <w:p w:rsidR="00862F6C" w:rsidRPr="00CA4748" w:rsidRDefault="00862F6C" w:rsidP="00771348">
                              <w:pPr>
                                <w:rPr>
                                  <w:rFonts w:asciiTheme="majorHAnsi" w:hAnsiTheme="majorHAnsi" w:cstheme="majorHAnsi"/>
                                  <w:sz w:val="18"/>
                                  <w:szCs w:val="18"/>
                                </w:rPr>
                              </w:pPr>
                              <w:r>
                                <w:rPr>
                                  <w:rFonts w:asciiTheme="majorHAnsi" w:hAnsiTheme="majorHAnsi" w:cstheme="majorHAnsi"/>
                                  <w:sz w:val="18"/>
                                  <w:szCs w:val="18"/>
                                </w:rPr>
                                <w:t xml:space="preserve">Open </w:t>
                              </w:r>
                              <w:r w:rsidRPr="00F811DC">
                                <w:rPr>
                                  <w:rFonts w:asciiTheme="majorHAnsi" w:hAnsiTheme="majorHAnsi" w:cstheme="majorHAnsi"/>
                                  <w:sz w:val="18"/>
                                  <w:szCs w:val="18"/>
                                </w:rPr>
                                <w:t xml:space="preserve">CV602 </w:t>
                              </w:r>
                            </w:p>
                            <w:p w:rsidR="00862F6C" w:rsidRPr="00CA4748" w:rsidRDefault="00862F6C" w:rsidP="00764B9F">
                              <w:pPr>
                                <w:spacing w:line="264" w:lineRule="auto"/>
                                <w:rPr>
                                  <w:rFonts w:asciiTheme="majorHAnsi" w:hAnsiTheme="majorHAnsi" w:cstheme="majorHAnsi"/>
                                  <w:sz w:val="18"/>
                                  <w:szCs w:val="18"/>
                                </w:rPr>
                              </w:pPr>
                              <w:r>
                                <w:rPr>
                                  <w:rFonts w:asciiTheme="majorHAnsi" w:hAnsiTheme="majorHAnsi" w:cstheme="majorHAnsi"/>
                                  <w:sz w:val="18"/>
                                  <w:szCs w:val="18"/>
                                </w:rPr>
                                <w:t>FV640, FV642 opened</w:t>
                              </w:r>
                            </w:p>
                            <w:p w:rsidR="00862F6C" w:rsidRPr="00F811DC" w:rsidRDefault="00862F6C" w:rsidP="000D5C0D">
                              <w:pPr>
                                <w:rPr>
                                  <w:rFonts w:asciiTheme="majorHAnsi" w:hAnsiTheme="majorHAnsi" w:cstheme="majorHAnsi"/>
                                  <w:sz w:val="18"/>
                                  <w:szCs w:val="18"/>
                                </w:rPr>
                              </w:pPr>
                            </w:p>
                            <w:p w:rsidR="00862F6C" w:rsidRPr="00764B9F" w:rsidRDefault="00862F6C" w:rsidP="008848BC">
                              <w:pPr>
                                <w:rPr>
                                  <w:rFonts w:asciiTheme="majorHAnsi" w:hAnsiTheme="majorHAnsi" w:cstheme="majorHAnsi"/>
                                  <w:sz w:val="18"/>
                                  <w:szCs w:val="18"/>
                                </w:rPr>
                              </w:pPr>
                            </w:p>
                            <w:p w:rsidR="00862F6C" w:rsidRPr="00764B9F" w:rsidRDefault="00862F6C" w:rsidP="008848BC">
                              <w:pPr>
                                <w:rPr>
                                  <w:rFonts w:asciiTheme="majorHAnsi" w:hAnsiTheme="majorHAnsi" w:cstheme="majorHAnsi"/>
                                  <w:sz w:val="18"/>
                                  <w:szCs w:val="18"/>
                                </w:rPr>
                              </w:pPr>
                            </w:p>
                            <w:p w:rsidR="00862F6C" w:rsidRPr="00764B9F" w:rsidRDefault="00862F6C" w:rsidP="008848BC">
                              <w:pPr>
                                <w:spacing w:line="314" w:lineRule="auto"/>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8798" name="Text Box 12023"/>
                        <wps:cNvSpPr txBox="1">
                          <a:spLocks noChangeArrowheads="1"/>
                        </wps:cNvSpPr>
                        <wps:spPr bwMode="auto">
                          <a:xfrm>
                            <a:off x="5089" y="11077"/>
                            <a:ext cx="1984" cy="1247"/>
                          </a:xfrm>
                          <a:prstGeom prst="rect">
                            <a:avLst/>
                          </a:prstGeom>
                          <a:solidFill>
                            <a:srgbClr val="FFFFFF"/>
                          </a:solidFill>
                          <a:ln w="9525">
                            <a:solidFill>
                              <a:srgbClr val="000000"/>
                            </a:solidFill>
                            <a:miter lim="800000"/>
                            <a:headEnd/>
                            <a:tailEnd/>
                          </a:ln>
                        </wps:spPr>
                        <wps:txbx>
                          <w:txbxContent>
                            <w:p w:rsidR="00862F6C" w:rsidRDefault="00862F6C" w:rsidP="008848BC">
                              <w:pPr>
                                <w:spacing w:line="264" w:lineRule="auto"/>
                                <w:rPr>
                                  <w:rFonts w:asciiTheme="majorHAnsi" w:hAnsiTheme="majorHAnsi" w:cstheme="majorHAnsi"/>
                                  <w:sz w:val="18"/>
                                  <w:szCs w:val="18"/>
                                </w:rPr>
                              </w:pPr>
                              <w:r>
                                <w:rPr>
                                  <w:rFonts w:asciiTheme="majorHAnsi" w:hAnsiTheme="majorHAnsi" w:cstheme="majorHAnsi"/>
                                  <w:sz w:val="18"/>
                                  <w:szCs w:val="18"/>
                                </w:rPr>
                                <w:t>CV583 regulated</w:t>
                              </w:r>
                            </w:p>
                            <w:p w:rsidR="00862F6C" w:rsidRDefault="00862F6C" w:rsidP="008848BC">
                              <w:pPr>
                                <w:spacing w:line="312" w:lineRule="auto"/>
                                <w:rPr>
                                  <w:rFonts w:asciiTheme="majorHAnsi" w:hAnsiTheme="majorHAnsi" w:cstheme="majorHAnsi"/>
                                  <w:sz w:val="18"/>
                                  <w:szCs w:val="18"/>
                                </w:rPr>
                              </w:pPr>
                              <w:r>
                                <w:rPr>
                                  <w:rFonts w:asciiTheme="majorHAnsi" w:hAnsiTheme="majorHAnsi" w:cstheme="majorHAnsi"/>
                                  <w:sz w:val="18"/>
                                  <w:szCs w:val="18"/>
                                </w:rPr>
                                <w:t>PT681=PT681setpoint</w:t>
                              </w:r>
                            </w:p>
                            <w:p w:rsidR="00862F6C" w:rsidRPr="00F811DC" w:rsidRDefault="00862F6C" w:rsidP="009E74BC">
                              <w:pPr>
                                <w:spacing w:before="40" w:line="264" w:lineRule="auto"/>
                                <w:rPr>
                                  <w:rFonts w:asciiTheme="majorHAnsi" w:hAnsiTheme="majorHAnsi" w:cstheme="majorHAnsi"/>
                                  <w:sz w:val="18"/>
                                  <w:szCs w:val="18"/>
                                </w:rPr>
                              </w:pPr>
                              <w:r w:rsidRPr="00F811DC">
                                <w:rPr>
                                  <w:rFonts w:asciiTheme="majorHAnsi" w:hAnsiTheme="majorHAnsi" w:cstheme="majorHAnsi"/>
                                  <w:sz w:val="18"/>
                                  <w:szCs w:val="18"/>
                                </w:rPr>
                                <w:t>CV680 regulated</w:t>
                              </w:r>
                            </w:p>
                            <w:p w:rsidR="00862F6C" w:rsidRPr="00F811DC" w:rsidRDefault="00862F6C" w:rsidP="009E74BC">
                              <w:pPr>
                                <w:spacing w:line="264" w:lineRule="auto"/>
                                <w:rPr>
                                  <w:rFonts w:asciiTheme="majorHAnsi" w:hAnsiTheme="majorHAnsi" w:cstheme="majorHAnsi"/>
                                  <w:sz w:val="18"/>
                                  <w:szCs w:val="18"/>
                                </w:rPr>
                              </w:pPr>
                              <w:r w:rsidRPr="00F811DC">
                                <w:rPr>
                                  <w:rFonts w:asciiTheme="majorHAnsi" w:hAnsiTheme="majorHAnsi" w:cstheme="majorHAnsi"/>
                                  <w:sz w:val="18"/>
                                  <w:szCs w:val="18"/>
                                </w:rPr>
                                <w:t>LT683=LT683setpoint</w:t>
                              </w:r>
                            </w:p>
                            <w:p w:rsidR="00862F6C" w:rsidRPr="00F1327F" w:rsidRDefault="00862F6C" w:rsidP="008848BC">
                              <w:pPr>
                                <w:spacing w:line="314" w:lineRule="auto"/>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8799" name="Text Box 12030"/>
                        <wps:cNvSpPr txBox="1">
                          <a:spLocks noChangeAspect="1" noChangeArrowheads="1"/>
                        </wps:cNvSpPr>
                        <wps:spPr bwMode="auto">
                          <a:xfrm>
                            <a:off x="2892" y="12376"/>
                            <a:ext cx="2909" cy="5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771348">
                              <w:pPr>
                                <w:pStyle w:val="ListBullet"/>
                                <w:numPr>
                                  <w:ilvl w:val="0"/>
                                  <w:numId w:val="0"/>
                                </w:numPr>
                                <w:rPr>
                                  <w:rFonts w:asciiTheme="majorHAnsi" w:hAnsiTheme="majorHAnsi" w:cstheme="majorHAnsi"/>
                                  <w:sz w:val="18"/>
                                  <w:szCs w:val="18"/>
                                </w:rPr>
                              </w:pPr>
                              <w:r>
                                <w:rPr>
                                  <w:rFonts w:asciiTheme="majorHAnsi" w:hAnsiTheme="majorHAnsi" w:cstheme="majorHAnsi"/>
                                  <w:sz w:val="18"/>
                                  <w:szCs w:val="18"/>
                                </w:rPr>
                                <w:t>LT682&gt;LT682mini</w:t>
                              </w:r>
                            </w:p>
                            <w:p w:rsidR="00862F6C" w:rsidRPr="00F811DC" w:rsidRDefault="00862F6C" w:rsidP="00771348">
                              <w:pPr>
                                <w:rPr>
                                  <w:rFonts w:asciiTheme="majorHAnsi" w:hAnsiTheme="majorHAnsi" w:cstheme="majorHAnsi"/>
                                  <w:sz w:val="18"/>
                                  <w:szCs w:val="18"/>
                                  <w:lang w:val="fr-FR"/>
                                </w:rPr>
                              </w:pPr>
                            </w:p>
                          </w:txbxContent>
                        </wps:txbx>
                        <wps:bodyPr rot="0" vert="horz" wrap="square" lIns="91440" tIns="45720" rIns="91440" bIns="45720" anchor="t" anchorCtr="0" upright="1">
                          <a:noAutofit/>
                        </wps:bodyPr>
                      </wps:wsp>
                      <wps:wsp>
                        <wps:cNvPr id="28800" name="AutoShape 12031"/>
                        <wps:cNvCnPr>
                          <a:cxnSpLocks noChangeShapeType="1"/>
                        </wps:cNvCnPr>
                        <wps:spPr bwMode="auto">
                          <a:xfrm>
                            <a:off x="1195" y="12730"/>
                            <a:ext cx="153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01" name="AutoShape 12032"/>
                        <wps:cNvCnPr>
                          <a:cxnSpLocks noChangeShapeType="1"/>
                        </wps:cNvCnPr>
                        <wps:spPr bwMode="auto">
                          <a:xfrm>
                            <a:off x="1212" y="7122"/>
                            <a:ext cx="1304"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802" name="Rectangle 12017"/>
                        <wps:cNvSpPr>
                          <a:spLocks noChangeArrowheads="1"/>
                        </wps:cNvSpPr>
                        <wps:spPr bwMode="auto">
                          <a:xfrm>
                            <a:off x="1757" y="9195"/>
                            <a:ext cx="1361" cy="1077"/>
                          </a:xfrm>
                          <a:prstGeom prst="rect">
                            <a:avLst/>
                          </a:prstGeom>
                          <a:solidFill>
                            <a:srgbClr val="FFFFFF"/>
                          </a:solidFill>
                          <a:ln w="9525">
                            <a:solidFill>
                              <a:srgbClr val="000000"/>
                            </a:solidFill>
                            <a:miter lim="800000"/>
                            <a:headEnd/>
                            <a:tailEnd/>
                          </a:ln>
                        </wps:spPr>
                        <wps:txbx>
                          <w:txbxContent>
                            <w:p w:rsidR="00862F6C" w:rsidRPr="00F811DC" w:rsidRDefault="00862F6C" w:rsidP="00A31921">
                              <w:pPr>
                                <w:spacing w:before="120"/>
                                <w:jc w:val="center"/>
                                <w:rPr>
                                  <w:rFonts w:asciiTheme="majorHAnsi" w:hAnsiTheme="majorHAnsi" w:cstheme="majorHAnsi"/>
                                  <w:sz w:val="18"/>
                                  <w:szCs w:val="18"/>
                                </w:rPr>
                              </w:pPr>
                              <w:r>
                                <w:rPr>
                                  <w:rFonts w:asciiTheme="majorHAnsi" w:hAnsiTheme="majorHAnsi" w:cstheme="majorHAnsi"/>
                                  <w:sz w:val="18"/>
                                  <w:szCs w:val="18"/>
                                </w:rPr>
                                <w:t>S</w:t>
                              </w:r>
                              <w:r w:rsidRPr="00F811DC">
                                <w:rPr>
                                  <w:rFonts w:asciiTheme="majorHAnsi" w:hAnsiTheme="majorHAnsi" w:cstheme="majorHAnsi"/>
                                  <w:sz w:val="18"/>
                                  <w:szCs w:val="18"/>
                                </w:rPr>
                                <w:t xml:space="preserve">top </w:t>
                              </w:r>
                            </w:p>
                            <w:p w:rsidR="00862F6C" w:rsidRPr="00F811DC" w:rsidRDefault="00862F6C" w:rsidP="00A31921">
                              <w:pPr>
                                <w:jc w:val="center"/>
                                <w:rPr>
                                  <w:rFonts w:asciiTheme="majorHAnsi" w:hAnsiTheme="majorHAnsi" w:cstheme="majorHAnsi"/>
                                  <w:sz w:val="18"/>
                                  <w:szCs w:val="18"/>
                                </w:rPr>
                              </w:pPr>
                              <w:r>
                                <w:rPr>
                                  <w:rFonts w:asciiTheme="majorHAnsi" w:hAnsiTheme="majorHAnsi" w:cstheme="majorHAnsi"/>
                                  <w:sz w:val="18"/>
                                  <w:szCs w:val="18"/>
                                </w:rPr>
                                <w:t xml:space="preserve">Cryostat </w:t>
                              </w:r>
                              <w:r w:rsidRPr="00F811DC">
                                <w:rPr>
                                  <w:rFonts w:asciiTheme="majorHAnsi" w:hAnsiTheme="majorHAnsi" w:cstheme="majorHAnsi"/>
                                  <w:sz w:val="18"/>
                                  <w:szCs w:val="18"/>
                                </w:rPr>
                                <w:t>filling</w:t>
                              </w:r>
                            </w:p>
                          </w:txbxContent>
                        </wps:txbx>
                        <wps:bodyPr rot="0" vert="horz" wrap="square" lIns="91440" tIns="45720" rIns="91440" bIns="45720" anchor="t" anchorCtr="0" upright="1">
                          <a:noAutofit/>
                        </wps:bodyPr>
                      </wps:wsp>
                      <wps:wsp>
                        <wps:cNvPr id="28803" name="Text Box 12018"/>
                        <wps:cNvSpPr txBox="1">
                          <a:spLocks noChangeArrowheads="1"/>
                        </wps:cNvSpPr>
                        <wps:spPr bwMode="auto">
                          <a:xfrm>
                            <a:off x="3118" y="9195"/>
                            <a:ext cx="1984" cy="1077"/>
                          </a:xfrm>
                          <a:prstGeom prst="rect">
                            <a:avLst/>
                          </a:prstGeom>
                          <a:solidFill>
                            <a:srgbClr val="FFFFFF"/>
                          </a:solidFill>
                          <a:ln w="9525">
                            <a:solidFill>
                              <a:srgbClr val="000000"/>
                            </a:solidFill>
                            <a:miter lim="800000"/>
                            <a:headEnd/>
                            <a:tailEnd/>
                          </a:ln>
                        </wps:spPr>
                        <wps:txbx>
                          <w:txbxContent>
                            <w:p w:rsidR="00862F6C" w:rsidRPr="00F811DC" w:rsidRDefault="00862F6C" w:rsidP="00A31921">
                              <w:pPr>
                                <w:rPr>
                                  <w:rFonts w:asciiTheme="majorHAnsi" w:hAnsiTheme="majorHAnsi" w:cstheme="majorHAnsi"/>
                                  <w:sz w:val="18"/>
                                  <w:szCs w:val="18"/>
                                </w:rPr>
                              </w:pPr>
                              <w:r>
                                <w:rPr>
                                  <w:rFonts w:asciiTheme="majorHAnsi" w:hAnsiTheme="majorHAnsi" w:cstheme="majorHAnsi"/>
                                  <w:sz w:val="18"/>
                                  <w:szCs w:val="18"/>
                                </w:rPr>
                                <w:t>Close CV602</w:t>
                              </w:r>
                            </w:p>
                            <w:p w:rsidR="00862F6C" w:rsidRPr="00F811DC" w:rsidRDefault="00862F6C" w:rsidP="00A31921">
                              <w:pPr>
                                <w:rPr>
                                  <w:rFonts w:asciiTheme="majorHAnsi" w:hAnsiTheme="majorHAnsi" w:cstheme="majorHAnsi"/>
                                  <w:sz w:val="18"/>
                                  <w:szCs w:val="18"/>
                                </w:rPr>
                              </w:pPr>
                              <w:r>
                                <w:rPr>
                                  <w:rFonts w:asciiTheme="majorHAnsi" w:hAnsiTheme="majorHAnsi" w:cstheme="majorHAnsi"/>
                                  <w:sz w:val="18"/>
                                  <w:szCs w:val="18"/>
                                </w:rPr>
                                <w:t xml:space="preserve">Open </w:t>
                              </w:r>
                              <w:r w:rsidRPr="00F811DC">
                                <w:rPr>
                                  <w:rFonts w:asciiTheme="majorHAnsi" w:hAnsiTheme="majorHAnsi" w:cstheme="majorHAnsi"/>
                                  <w:sz w:val="18"/>
                                  <w:szCs w:val="18"/>
                                </w:rPr>
                                <w:t>CV583</w:t>
                              </w:r>
                            </w:p>
                            <w:p w:rsidR="00862F6C" w:rsidRPr="00F811DC" w:rsidRDefault="00862F6C" w:rsidP="00A31921">
                              <w:pPr>
                                <w:spacing w:before="40" w:line="264" w:lineRule="auto"/>
                                <w:rPr>
                                  <w:rFonts w:asciiTheme="majorHAnsi" w:hAnsiTheme="majorHAnsi" w:cstheme="majorHAnsi"/>
                                  <w:sz w:val="18"/>
                                  <w:szCs w:val="18"/>
                                </w:rPr>
                              </w:pPr>
                              <w:r w:rsidRPr="00F811DC">
                                <w:rPr>
                                  <w:rFonts w:asciiTheme="majorHAnsi" w:hAnsiTheme="majorHAnsi" w:cstheme="majorHAnsi"/>
                                  <w:sz w:val="18"/>
                                  <w:szCs w:val="18"/>
                                </w:rPr>
                                <w:t>CV680 regulated</w:t>
                              </w:r>
                            </w:p>
                            <w:p w:rsidR="00862F6C" w:rsidRPr="00F811DC" w:rsidRDefault="00862F6C" w:rsidP="00A31921">
                              <w:pPr>
                                <w:spacing w:line="264" w:lineRule="auto"/>
                                <w:rPr>
                                  <w:rFonts w:asciiTheme="majorHAnsi" w:hAnsiTheme="majorHAnsi" w:cstheme="majorHAnsi"/>
                                  <w:sz w:val="18"/>
                                  <w:szCs w:val="18"/>
                                </w:rPr>
                              </w:pPr>
                              <w:r w:rsidRPr="00F811DC">
                                <w:rPr>
                                  <w:rFonts w:asciiTheme="majorHAnsi" w:hAnsiTheme="majorHAnsi" w:cstheme="majorHAnsi"/>
                                  <w:sz w:val="18"/>
                                  <w:szCs w:val="18"/>
                                </w:rPr>
                                <w:t>LT683=LT683setpoint</w:t>
                              </w:r>
                            </w:p>
                            <w:p w:rsidR="00862F6C" w:rsidRPr="00F811DC" w:rsidRDefault="00862F6C" w:rsidP="00A31921">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g:cNvPr id="28804" name="Group 12039"/>
                        <wpg:cNvGrpSpPr>
                          <a:grpSpLocks/>
                        </wpg:cNvGrpSpPr>
                        <wpg:grpSpPr bwMode="auto">
                          <a:xfrm>
                            <a:off x="1704" y="5683"/>
                            <a:ext cx="5314" cy="1247"/>
                            <a:chOff x="1704" y="6426"/>
                            <a:chExt cx="5314" cy="1247"/>
                          </a:xfrm>
                        </wpg:grpSpPr>
                        <wps:wsp>
                          <wps:cNvPr id="28805" name="Rectangle 12011"/>
                          <wps:cNvSpPr>
                            <a:spLocks noChangeArrowheads="1"/>
                          </wps:cNvSpPr>
                          <wps:spPr bwMode="auto">
                            <a:xfrm>
                              <a:off x="1704" y="6426"/>
                              <a:ext cx="1361" cy="1247"/>
                            </a:xfrm>
                            <a:prstGeom prst="rect">
                              <a:avLst/>
                            </a:prstGeom>
                            <a:solidFill>
                              <a:srgbClr val="FFFFFF"/>
                            </a:solidFill>
                            <a:ln w="9525">
                              <a:solidFill>
                                <a:srgbClr val="000000"/>
                              </a:solidFill>
                              <a:miter lim="800000"/>
                              <a:headEnd/>
                              <a:tailEnd/>
                            </a:ln>
                          </wps:spPr>
                          <wps:txbx>
                            <w:txbxContent>
                              <w:p w:rsidR="00862F6C" w:rsidRDefault="00862F6C" w:rsidP="00B04557">
                                <w:pPr>
                                  <w:spacing w:before="120"/>
                                  <w:jc w:val="center"/>
                                  <w:rPr>
                                    <w:rFonts w:asciiTheme="majorHAnsi" w:hAnsiTheme="majorHAnsi" w:cstheme="majorHAnsi"/>
                                    <w:sz w:val="18"/>
                                    <w:szCs w:val="18"/>
                                  </w:rPr>
                                </w:pPr>
                                <w:r w:rsidRPr="00CA4748">
                                  <w:rPr>
                                    <w:rFonts w:asciiTheme="majorHAnsi" w:hAnsiTheme="majorHAnsi" w:cstheme="majorHAnsi"/>
                                    <w:sz w:val="18"/>
                                    <w:szCs w:val="18"/>
                                  </w:rPr>
                                  <w:t>Regulation</w:t>
                                </w:r>
                              </w:p>
                              <w:p w:rsidR="00862F6C" w:rsidRPr="00CA4748" w:rsidRDefault="00862F6C" w:rsidP="00B04557">
                                <w:pPr>
                                  <w:spacing w:before="120"/>
                                  <w:jc w:val="center"/>
                                  <w:rPr>
                                    <w:rFonts w:asciiTheme="majorHAnsi" w:hAnsiTheme="majorHAnsi" w:cstheme="majorHAnsi"/>
                                    <w:sz w:val="18"/>
                                    <w:szCs w:val="18"/>
                                  </w:rPr>
                                </w:pPr>
                                <w:r>
                                  <w:rPr>
                                    <w:rFonts w:asciiTheme="majorHAnsi" w:hAnsiTheme="majorHAnsi" w:cstheme="majorHAnsi"/>
                                    <w:sz w:val="18"/>
                                    <w:szCs w:val="18"/>
                                  </w:rPr>
                                  <w:t>Two bath connected</w:t>
                                </w:r>
                              </w:p>
                            </w:txbxContent>
                          </wps:txbx>
                          <wps:bodyPr rot="0" vert="horz" wrap="square" lIns="91440" tIns="45720" rIns="91440" bIns="45720" anchor="t" anchorCtr="0" upright="1">
                            <a:noAutofit/>
                          </wps:bodyPr>
                        </wps:wsp>
                        <wps:wsp>
                          <wps:cNvPr id="28806" name="Text Box 12012"/>
                          <wps:cNvSpPr txBox="1">
                            <a:spLocks noChangeArrowheads="1"/>
                          </wps:cNvSpPr>
                          <wps:spPr bwMode="auto">
                            <a:xfrm>
                              <a:off x="3061" y="6426"/>
                              <a:ext cx="1984" cy="1247"/>
                            </a:xfrm>
                            <a:prstGeom prst="rect">
                              <a:avLst/>
                            </a:prstGeom>
                            <a:solidFill>
                              <a:srgbClr val="FFFFFF"/>
                            </a:solidFill>
                            <a:ln w="9525">
                              <a:solidFill>
                                <a:srgbClr val="000000"/>
                              </a:solidFill>
                              <a:miter lim="800000"/>
                              <a:headEnd/>
                              <a:tailEnd/>
                            </a:ln>
                          </wps:spPr>
                          <wps:txbx>
                            <w:txbxContent>
                              <w:p w:rsidR="00862F6C" w:rsidRPr="00CA4748" w:rsidRDefault="00862F6C" w:rsidP="00B04557">
                                <w:pPr>
                                  <w:spacing w:line="264" w:lineRule="auto"/>
                                  <w:rPr>
                                    <w:rFonts w:asciiTheme="majorHAnsi" w:hAnsiTheme="majorHAnsi" w:cstheme="majorHAnsi"/>
                                    <w:sz w:val="18"/>
                                    <w:szCs w:val="18"/>
                                  </w:rPr>
                                </w:pPr>
                                <w:r>
                                  <w:rPr>
                                    <w:rFonts w:asciiTheme="majorHAnsi" w:hAnsiTheme="majorHAnsi" w:cstheme="majorHAnsi"/>
                                    <w:sz w:val="18"/>
                                    <w:szCs w:val="18"/>
                                  </w:rPr>
                                  <w:t>Open FV642, FV640 Close FV680</w:t>
                                </w:r>
                              </w:p>
                              <w:p w:rsidR="00862F6C" w:rsidRPr="00CA4748" w:rsidRDefault="00862F6C" w:rsidP="00B04557">
                                <w:pPr>
                                  <w:spacing w:before="80" w:line="264" w:lineRule="auto"/>
                                  <w:rPr>
                                    <w:rFonts w:asciiTheme="majorHAnsi" w:hAnsiTheme="majorHAnsi" w:cstheme="majorHAnsi"/>
                                    <w:sz w:val="18"/>
                                    <w:szCs w:val="18"/>
                                  </w:rPr>
                                </w:pPr>
                                <w:r w:rsidRPr="00CA4748">
                                  <w:rPr>
                                    <w:rFonts w:asciiTheme="majorHAnsi" w:hAnsiTheme="majorHAnsi" w:cstheme="majorHAnsi"/>
                                    <w:sz w:val="18"/>
                                    <w:szCs w:val="18"/>
                                  </w:rPr>
                                  <w:t>CV602 regulated</w:t>
                                </w:r>
                              </w:p>
                              <w:p w:rsidR="00862F6C" w:rsidRPr="00CA4748" w:rsidRDefault="00862F6C" w:rsidP="00B04557">
                                <w:pPr>
                                  <w:spacing w:line="264" w:lineRule="auto"/>
                                  <w:rPr>
                                    <w:rFonts w:asciiTheme="majorHAnsi" w:hAnsiTheme="majorHAnsi" w:cstheme="majorHAnsi"/>
                                    <w:sz w:val="18"/>
                                    <w:szCs w:val="18"/>
                                  </w:rPr>
                                </w:pPr>
                                <w:r w:rsidRPr="00CA4748">
                                  <w:rPr>
                                    <w:rFonts w:asciiTheme="majorHAnsi" w:hAnsiTheme="majorHAnsi" w:cstheme="majorHAnsi"/>
                                    <w:sz w:val="18"/>
                                    <w:szCs w:val="18"/>
                                  </w:rPr>
                                  <w:t>LT682=LT682setPoint</w:t>
                                </w:r>
                              </w:p>
                            </w:txbxContent>
                          </wps:txbx>
                          <wps:bodyPr rot="0" vert="horz" wrap="square" lIns="91440" tIns="45720" rIns="91440" bIns="45720" anchor="t" anchorCtr="0" upright="1">
                            <a:noAutofit/>
                          </wps:bodyPr>
                        </wps:wsp>
                        <wps:wsp>
                          <wps:cNvPr id="28807" name="Text Box 12034"/>
                          <wps:cNvSpPr txBox="1">
                            <a:spLocks noChangeArrowheads="1"/>
                          </wps:cNvSpPr>
                          <wps:spPr bwMode="auto">
                            <a:xfrm>
                              <a:off x="5034" y="6426"/>
                              <a:ext cx="1984" cy="1247"/>
                            </a:xfrm>
                            <a:prstGeom prst="rect">
                              <a:avLst/>
                            </a:prstGeom>
                            <a:solidFill>
                              <a:srgbClr val="FFFFFF"/>
                            </a:solidFill>
                            <a:ln w="9525">
                              <a:solidFill>
                                <a:srgbClr val="000000"/>
                              </a:solidFill>
                              <a:miter lim="800000"/>
                              <a:headEnd/>
                              <a:tailEnd/>
                            </a:ln>
                          </wps:spPr>
                          <wps:txbx>
                            <w:txbxContent>
                              <w:p w:rsidR="00862F6C" w:rsidRPr="00CA4748" w:rsidRDefault="00862F6C" w:rsidP="00E307B2">
                                <w:pPr>
                                  <w:rPr>
                                    <w:rFonts w:asciiTheme="majorHAnsi" w:hAnsiTheme="majorHAnsi" w:cstheme="majorHAnsi"/>
                                    <w:sz w:val="18"/>
                                    <w:szCs w:val="18"/>
                                  </w:rPr>
                                </w:pPr>
                                <w:r w:rsidRPr="00CA4748">
                                  <w:rPr>
                                    <w:rFonts w:asciiTheme="majorHAnsi" w:hAnsiTheme="majorHAnsi" w:cstheme="majorHAnsi"/>
                                    <w:sz w:val="18"/>
                                    <w:szCs w:val="18"/>
                                  </w:rPr>
                                  <w:t>CV583 regulated</w:t>
                                </w:r>
                              </w:p>
                              <w:p w:rsidR="00862F6C" w:rsidRPr="00CA4748" w:rsidRDefault="00862F6C" w:rsidP="00B570A3">
                                <w:pPr>
                                  <w:rPr>
                                    <w:rFonts w:asciiTheme="majorHAnsi" w:hAnsiTheme="majorHAnsi" w:cstheme="majorHAnsi"/>
                                    <w:sz w:val="18"/>
                                    <w:szCs w:val="18"/>
                                  </w:rPr>
                                </w:pPr>
                                <w:r w:rsidRPr="00CA4748">
                                  <w:rPr>
                                    <w:rFonts w:asciiTheme="majorHAnsi" w:hAnsiTheme="majorHAnsi" w:cstheme="majorHAnsi"/>
                                    <w:sz w:val="18"/>
                                    <w:szCs w:val="18"/>
                                  </w:rPr>
                                  <w:t>PT68</w:t>
                                </w:r>
                                <w:r>
                                  <w:rPr>
                                    <w:rFonts w:asciiTheme="majorHAnsi" w:hAnsiTheme="majorHAnsi" w:cstheme="majorHAnsi"/>
                                    <w:sz w:val="18"/>
                                    <w:szCs w:val="18"/>
                                  </w:rPr>
                                  <w:t>1</w:t>
                                </w:r>
                                <w:r w:rsidRPr="00CA4748">
                                  <w:rPr>
                                    <w:rFonts w:asciiTheme="majorHAnsi" w:hAnsiTheme="majorHAnsi" w:cstheme="majorHAnsi"/>
                                    <w:sz w:val="18"/>
                                    <w:szCs w:val="18"/>
                                  </w:rPr>
                                  <w:t>=PT68</w:t>
                                </w:r>
                                <w:r>
                                  <w:rPr>
                                    <w:rFonts w:asciiTheme="majorHAnsi" w:hAnsiTheme="majorHAnsi" w:cstheme="majorHAnsi"/>
                                    <w:sz w:val="18"/>
                                    <w:szCs w:val="18"/>
                                  </w:rPr>
                                  <w:t>1</w:t>
                                </w:r>
                                <w:r w:rsidRPr="00CA4748">
                                  <w:rPr>
                                    <w:rFonts w:asciiTheme="majorHAnsi" w:hAnsiTheme="majorHAnsi" w:cstheme="majorHAnsi"/>
                                    <w:sz w:val="18"/>
                                    <w:szCs w:val="18"/>
                                  </w:rPr>
                                  <w:t>setpoint</w:t>
                                </w:r>
                              </w:p>
                              <w:p w:rsidR="00862F6C" w:rsidRPr="00CA4748" w:rsidRDefault="00862F6C" w:rsidP="00B570A3">
                                <w:pPr>
                                  <w:spacing w:before="80"/>
                                  <w:rPr>
                                    <w:rFonts w:asciiTheme="majorHAnsi" w:hAnsiTheme="majorHAnsi" w:cstheme="majorHAnsi"/>
                                    <w:sz w:val="18"/>
                                    <w:szCs w:val="18"/>
                                  </w:rPr>
                                </w:pPr>
                                <w:r w:rsidRPr="00CA4748">
                                  <w:rPr>
                                    <w:rFonts w:asciiTheme="majorHAnsi" w:hAnsiTheme="majorHAnsi" w:cstheme="majorHAnsi"/>
                                    <w:sz w:val="18"/>
                                    <w:szCs w:val="18"/>
                                  </w:rPr>
                                  <w:t>CV680 regulated</w:t>
                                </w:r>
                              </w:p>
                              <w:p w:rsidR="00862F6C" w:rsidRPr="00CA4748" w:rsidRDefault="00862F6C" w:rsidP="00B570A3">
                                <w:pPr>
                                  <w:rPr>
                                    <w:rFonts w:asciiTheme="majorHAnsi" w:hAnsiTheme="majorHAnsi" w:cstheme="majorHAnsi"/>
                                    <w:sz w:val="18"/>
                                    <w:szCs w:val="18"/>
                                  </w:rPr>
                                </w:pPr>
                                <w:r w:rsidRPr="00CA4748">
                                  <w:rPr>
                                    <w:rFonts w:asciiTheme="majorHAnsi" w:hAnsiTheme="majorHAnsi" w:cstheme="majorHAnsi"/>
                                    <w:sz w:val="18"/>
                                    <w:szCs w:val="18"/>
                                  </w:rPr>
                                  <w:t>LT683=LT683setpoint</w:t>
                                </w:r>
                              </w:p>
                              <w:p w:rsidR="00862F6C" w:rsidRPr="00CA4748" w:rsidRDefault="00862F6C" w:rsidP="00B570A3">
                                <w:pPr>
                                  <w:spacing w:line="312" w:lineRule="auto"/>
                                  <w:rPr>
                                    <w:rFonts w:asciiTheme="majorHAnsi" w:hAnsiTheme="majorHAnsi" w:cstheme="majorHAnsi"/>
                                    <w:sz w:val="18"/>
                                    <w:szCs w:val="18"/>
                                  </w:rPr>
                                </w:pPr>
                              </w:p>
                            </w:txbxContent>
                          </wps:txbx>
                          <wps:bodyPr rot="0" vert="horz" wrap="square" lIns="91440" tIns="45720" rIns="91440" bIns="45720" anchor="t" anchorCtr="0" upright="1">
                            <a:noAutofit/>
                          </wps:bodyPr>
                        </wps:wsp>
                      </wpg:grpSp>
                      <wps:wsp>
                        <wps:cNvPr id="28808" name="AutoShape 12035"/>
                        <wps:cNvCnPr>
                          <a:cxnSpLocks noChangeShapeType="1"/>
                        </wps:cNvCnPr>
                        <wps:spPr bwMode="auto">
                          <a:xfrm>
                            <a:off x="7928" y="1292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09" name="Text Box 12036"/>
                        <wps:cNvSpPr txBox="1">
                          <a:spLocks noChangeAspect="1" noChangeArrowheads="1"/>
                        </wps:cNvSpPr>
                        <wps:spPr bwMode="auto">
                          <a:xfrm>
                            <a:off x="8140" y="12777"/>
                            <a:ext cx="2909" cy="5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351935">
                              <w:pPr>
                                <w:pStyle w:val="ListBullet"/>
                                <w:numPr>
                                  <w:ilvl w:val="0"/>
                                  <w:numId w:val="0"/>
                                </w:numPr>
                                <w:rPr>
                                  <w:rFonts w:asciiTheme="majorHAnsi" w:hAnsiTheme="majorHAnsi" w:cstheme="majorHAnsi"/>
                                  <w:sz w:val="18"/>
                                  <w:szCs w:val="18"/>
                                </w:rPr>
                              </w:pPr>
                              <w:r>
                                <w:rPr>
                                  <w:rFonts w:asciiTheme="majorHAnsi" w:hAnsiTheme="majorHAnsi" w:cstheme="majorHAnsi"/>
                                  <w:sz w:val="18"/>
                                  <w:szCs w:val="18"/>
                                </w:rPr>
                                <w:t>LT682&gt;LT682mini</w:t>
                              </w:r>
                            </w:p>
                            <w:p w:rsidR="00862F6C" w:rsidRPr="00F811DC" w:rsidRDefault="00862F6C" w:rsidP="00351935">
                              <w:pPr>
                                <w:rPr>
                                  <w:rFonts w:asciiTheme="majorHAnsi" w:hAnsiTheme="majorHAnsi" w:cstheme="majorHAnsi"/>
                                  <w:sz w:val="18"/>
                                  <w:szCs w:val="18"/>
                                  <w:lang w:val="fr-FR"/>
                                </w:rPr>
                              </w:pPr>
                            </w:p>
                          </w:txbxContent>
                        </wps:txbx>
                        <wps:bodyPr rot="0" vert="horz" wrap="square" lIns="91440" tIns="45720" rIns="91440" bIns="45720" anchor="t" anchorCtr="0" upright="1">
                          <a:noAutofit/>
                        </wps:bodyPr>
                      </wps:wsp>
                      <wps:wsp>
                        <wps:cNvPr id="28810" name="AutoShape 12037"/>
                        <wps:cNvCnPr>
                          <a:cxnSpLocks noChangeShapeType="1"/>
                        </wps:cNvCnPr>
                        <wps:spPr bwMode="auto">
                          <a:xfrm>
                            <a:off x="1200" y="13063"/>
                            <a:ext cx="68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8811" name="Group 12040"/>
                        <wpg:cNvGrpSpPr>
                          <a:grpSpLocks/>
                        </wpg:cNvGrpSpPr>
                        <wpg:grpSpPr bwMode="auto">
                          <a:xfrm>
                            <a:off x="7555" y="11074"/>
                            <a:ext cx="3341" cy="1703"/>
                            <a:chOff x="7555" y="13038"/>
                            <a:chExt cx="3341" cy="1703"/>
                          </a:xfrm>
                        </wpg:grpSpPr>
                        <wps:wsp>
                          <wps:cNvPr id="28812" name="Rectangle 12027"/>
                          <wps:cNvSpPr>
                            <a:spLocks noChangeArrowheads="1"/>
                          </wps:cNvSpPr>
                          <wps:spPr bwMode="auto">
                            <a:xfrm>
                              <a:off x="7555" y="13038"/>
                              <a:ext cx="1361" cy="1701"/>
                            </a:xfrm>
                            <a:prstGeom prst="rect">
                              <a:avLst/>
                            </a:prstGeom>
                            <a:solidFill>
                              <a:srgbClr val="FFFFFF"/>
                            </a:solidFill>
                            <a:ln w="9525">
                              <a:solidFill>
                                <a:srgbClr val="000000"/>
                              </a:solidFill>
                              <a:miter lim="800000"/>
                              <a:headEnd/>
                              <a:tailEnd/>
                            </a:ln>
                          </wps:spPr>
                          <wps:txbx>
                            <w:txbxContent>
                              <w:p w:rsidR="00862F6C" w:rsidRDefault="00862F6C" w:rsidP="00BF1F6A">
                                <w:pPr>
                                  <w:spacing w:before="120"/>
                                  <w:jc w:val="center"/>
                                  <w:rPr>
                                    <w:rFonts w:asciiTheme="majorHAnsi" w:hAnsiTheme="majorHAnsi" w:cstheme="majorHAnsi"/>
                                    <w:sz w:val="18"/>
                                    <w:szCs w:val="18"/>
                                  </w:rPr>
                                </w:pPr>
                                <w:r w:rsidRPr="00CA4748">
                                  <w:rPr>
                                    <w:rFonts w:asciiTheme="majorHAnsi" w:hAnsiTheme="majorHAnsi" w:cstheme="majorHAnsi"/>
                                    <w:sz w:val="18"/>
                                    <w:szCs w:val="18"/>
                                  </w:rPr>
                                  <w:t>Regulation</w:t>
                                </w:r>
                              </w:p>
                              <w:p w:rsidR="00862F6C" w:rsidRPr="00CA4748" w:rsidRDefault="00862F6C" w:rsidP="00BF1F6A">
                                <w:pPr>
                                  <w:spacing w:before="120"/>
                                  <w:jc w:val="center"/>
                                  <w:rPr>
                                    <w:rFonts w:asciiTheme="majorHAnsi" w:hAnsiTheme="majorHAnsi" w:cstheme="majorHAnsi"/>
                                    <w:sz w:val="18"/>
                                    <w:szCs w:val="18"/>
                                  </w:rPr>
                                </w:pPr>
                                <w:r>
                                  <w:rPr>
                                    <w:rFonts w:asciiTheme="majorHAnsi" w:hAnsiTheme="majorHAnsi" w:cstheme="majorHAnsi"/>
                                    <w:sz w:val="18"/>
                                    <w:szCs w:val="18"/>
                                  </w:rPr>
                                  <w:t>Two bath connected</w:t>
                                </w:r>
                              </w:p>
                            </w:txbxContent>
                          </wps:txbx>
                          <wps:bodyPr rot="0" vert="horz" wrap="square" lIns="91440" tIns="45720" rIns="91440" bIns="45720" anchor="t" anchorCtr="0" upright="1">
                            <a:noAutofit/>
                          </wps:bodyPr>
                        </wps:wsp>
                        <wps:wsp>
                          <wps:cNvPr id="28813" name="Text Box 12028"/>
                          <wps:cNvSpPr txBox="1">
                            <a:spLocks noChangeArrowheads="1"/>
                          </wps:cNvSpPr>
                          <wps:spPr bwMode="auto">
                            <a:xfrm>
                              <a:off x="8912" y="13040"/>
                              <a:ext cx="1984" cy="1701"/>
                            </a:xfrm>
                            <a:prstGeom prst="rect">
                              <a:avLst/>
                            </a:prstGeom>
                            <a:solidFill>
                              <a:srgbClr val="FFFFFF"/>
                            </a:solidFill>
                            <a:ln w="9525">
                              <a:solidFill>
                                <a:srgbClr val="000000"/>
                              </a:solidFill>
                              <a:miter lim="800000"/>
                              <a:headEnd/>
                              <a:tailEnd/>
                            </a:ln>
                          </wps:spPr>
                          <wps:txbx>
                            <w:txbxContent>
                              <w:p w:rsidR="00862F6C" w:rsidRPr="00CA4748" w:rsidRDefault="00862F6C" w:rsidP="00BF1F6A">
                                <w:pPr>
                                  <w:spacing w:line="264" w:lineRule="auto"/>
                                  <w:rPr>
                                    <w:rFonts w:asciiTheme="majorHAnsi" w:hAnsiTheme="majorHAnsi" w:cstheme="majorHAnsi"/>
                                    <w:sz w:val="18"/>
                                    <w:szCs w:val="18"/>
                                  </w:rPr>
                                </w:pPr>
                                <w:r>
                                  <w:rPr>
                                    <w:rFonts w:asciiTheme="majorHAnsi" w:hAnsiTheme="majorHAnsi" w:cstheme="majorHAnsi"/>
                                    <w:sz w:val="18"/>
                                    <w:szCs w:val="18"/>
                                  </w:rPr>
                                  <w:t>OpenFV680</w:t>
                                </w:r>
                              </w:p>
                              <w:p w:rsidR="00862F6C" w:rsidRPr="00CA4748" w:rsidRDefault="00862F6C" w:rsidP="00C72836">
                                <w:pPr>
                                  <w:spacing w:line="264" w:lineRule="auto"/>
                                  <w:rPr>
                                    <w:rFonts w:asciiTheme="majorHAnsi" w:hAnsiTheme="majorHAnsi" w:cstheme="majorHAnsi"/>
                                    <w:sz w:val="18"/>
                                    <w:szCs w:val="18"/>
                                  </w:rPr>
                                </w:pPr>
                                <w:r>
                                  <w:rPr>
                                    <w:rFonts w:asciiTheme="majorHAnsi" w:hAnsiTheme="majorHAnsi" w:cstheme="majorHAnsi"/>
                                    <w:sz w:val="18"/>
                                    <w:szCs w:val="18"/>
                                  </w:rPr>
                                  <w:t xml:space="preserve">Open </w:t>
                                </w:r>
                                <w:r w:rsidRPr="00CA4748">
                                  <w:rPr>
                                    <w:rFonts w:asciiTheme="majorHAnsi" w:hAnsiTheme="majorHAnsi" w:cstheme="majorHAnsi"/>
                                    <w:sz w:val="18"/>
                                    <w:szCs w:val="18"/>
                                  </w:rPr>
                                  <w:t xml:space="preserve">CV602 </w:t>
                                </w:r>
                              </w:p>
                              <w:p w:rsidR="00862F6C" w:rsidRPr="00CA4748" w:rsidRDefault="00862F6C" w:rsidP="00BF1F6A">
                                <w:pPr>
                                  <w:spacing w:before="80"/>
                                  <w:rPr>
                                    <w:rFonts w:asciiTheme="majorHAnsi" w:hAnsiTheme="majorHAnsi" w:cstheme="majorHAnsi"/>
                                    <w:sz w:val="18"/>
                                    <w:szCs w:val="18"/>
                                  </w:rPr>
                                </w:pPr>
                                <w:r w:rsidRPr="00CA4748">
                                  <w:rPr>
                                    <w:rFonts w:asciiTheme="majorHAnsi" w:hAnsiTheme="majorHAnsi" w:cstheme="majorHAnsi"/>
                                    <w:sz w:val="18"/>
                                    <w:szCs w:val="18"/>
                                  </w:rPr>
                                  <w:t>CV583 regulated</w:t>
                                </w:r>
                              </w:p>
                              <w:p w:rsidR="00862F6C" w:rsidRPr="00CA4748" w:rsidRDefault="00862F6C" w:rsidP="00BF1F6A">
                                <w:pPr>
                                  <w:rPr>
                                    <w:rFonts w:asciiTheme="majorHAnsi" w:hAnsiTheme="majorHAnsi" w:cstheme="majorHAnsi"/>
                                    <w:sz w:val="18"/>
                                    <w:szCs w:val="18"/>
                                  </w:rPr>
                                </w:pPr>
                                <w:r w:rsidRPr="00CA4748">
                                  <w:rPr>
                                    <w:rFonts w:asciiTheme="majorHAnsi" w:hAnsiTheme="majorHAnsi" w:cstheme="majorHAnsi"/>
                                    <w:sz w:val="18"/>
                                    <w:szCs w:val="18"/>
                                  </w:rPr>
                                  <w:t>PT68</w:t>
                                </w:r>
                                <w:r>
                                  <w:rPr>
                                    <w:rFonts w:asciiTheme="majorHAnsi" w:hAnsiTheme="majorHAnsi" w:cstheme="majorHAnsi"/>
                                    <w:sz w:val="18"/>
                                    <w:szCs w:val="18"/>
                                  </w:rPr>
                                  <w:t>1</w:t>
                                </w:r>
                                <w:r w:rsidRPr="00CA4748">
                                  <w:rPr>
                                    <w:rFonts w:asciiTheme="majorHAnsi" w:hAnsiTheme="majorHAnsi" w:cstheme="majorHAnsi"/>
                                    <w:sz w:val="18"/>
                                    <w:szCs w:val="18"/>
                                  </w:rPr>
                                  <w:t>=PT68</w:t>
                                </w:r>
                                <w:r>
                                  <w:rPr>
                                    <w:rFonts w:asciiTheme="majorHAnsi" w:hAnsiTheme="majorHAnsi" w:cstheme="majorHAnsi"/>
                                    <w:sz w:val="18"/>
                                    <w:szCs w:val="18"/>
                                  </w:rPr>
                                  <w:t>1</w:t>
                                </w:r>
                                <w:r w:rsidRPr="00CA4748">
                                  <w:rPr>
                                    <w:rFonts w:asciiTheme="majorHAnsi" w:hAnsiTheme="majorHAnsi" w:cstheme="majorHAnsi"/>
                                    <w:sz w:val="18"/>
                                    <w:szCs w:val="18"/>
                                  </w:rPr>
                                  <w:t>setpoint</w:t>
                                </w:r>
                              </w:p>
                              <w:p w:rsidR="00862F6C" w:rsidRPr="00CA4748" w:rsidRDefault="00862F6C" w:rsidP="00BF1F6A">
                                <w:pPr>
                                  <w:spacing w:before="80"/>
                                  <w:rPr>
                                    <w:rFonts w:asciiTheme="majorHAnsi" w:hAnsiTheme="majorHAnsi" w:cstheme="majorHAnsi"/>
                                    <w:sz w:val="18"/>
                                    <w:szCs w:val="18"/>
                                  </w:rPr>
                                </w:pPr>
                                <w:r w:rsidRPr="00CA4748">
                                  <w:rPr>
                                    <w:rFonts w:asciiTheme="majorHAnsi" w:hAnsiTheme="majorHAnsi" w:cstheme="majorHAnsi"/>
                                    <w:sz w:val="18"/>
                                    <w:szCs w:val="18"/>
                                  </w:rPr>
                                  <w:t>CV680 regulated</w:t>
                                </w:r>
                              </w:p>
                              <w:p w:rsidR="00862F6C" w:rsidRPr="00CA4748" w:rsidRDefault="00862F6C" w:rsidP="00BF1F6A">
                                <w:pPr>
                                  <w:rPr>
                                    <w:rFonts w:asciiTheme="majorHAnsi" w:hAnsiTheme="majorHAnsi" w:cstheme="majorHAnsi"/>
                                    <w:sz w:val="18"/>
                                    <w:szCs w:val="18"/>
                                  </w:rPr>
                                </w:pPr>
                                <w:r w:rsidRPr="00CA4748">
                                  <w:rPr>
                                    <w:rFonts w:asciiTheme="majorHAnsi" w:hAnsiTheme="majorHAnsi" w:cstheme="majorHAnsi"/>
                                    <w:sz w:val="18"/>
                                    <w:szCs w:val="18"/>
                                  </w:rPr>
                                  <w:t>LT683=LT683setpoint</w:t>
                                </w:r>
                              </w:p>
                            </w:txbxContent>
                          </wps:txbx>
                          <wps:bodyPr rot="0" vert="horz" wrap="square" lIns="91440" tIns="45720" rIns="91440" bIns="45720" anchor="t" anchorCtr="0" upright="1">
                            <a:noAutofit/>
                          </wps:bodyPr>
                        </wps:wsp>
                      </wpg:grpSp>
                      <wps:wsp>
                        <wps:cNvPr id="28814" name="AutoShape 12042"/>
                        <wps:cNvCnPr>
                          <a:cxnSpLocks noChangeShapeType="1"/>
                        </wps:cNvCnPr>
                        <wps:spPr bwMode="auto">
                          <a:xfrm>
                            <a:off x="2714" y="8715"/>
                            <a:ext cx="413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15" name="AutoShape 12043"/>
                        <wps:cNvCnPr>
                          <a:cxnSpLocks noChangeShapeType="1"/>
                        </wps:cNvCnPr>
                        <wps:spPr bwMode="auto">
                          <a:xfrm>
                            <a:off x="6736" y="884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16" name="AutoShape 12044"/>
                        <wps:cNvCnPr>
                          <a:cxnSpLocks noChangeShapeType="1"/>
                        </wps:cNvCnPr>
                        <wps:spPr bwMode="auto">
                          <a:xfrm>
                            <a:off x="6852" y="8714"/>
                            <a:ext cx="0" cy="17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17" name="Text Box 12046"/>
                        <wps:cNvSpPr txBox="1">
                          <a:spLocks noChangeArrowheads="1"/>
                        </wps:cNvSpPr>
                        <wps:spPr bwMode="auto">
                          <a:xfrm>
                            <a:off x="7509" y="8980"/>
                            <a:ext cx="2270" cy="1101"/>
                          </a:xfrm>
                          <a:prstGeom prst="rect">
                            <a:avLst/>
                          </a:prstGeom>
                          <a:solidFill>
                            <a:srgbClr val="FFFFFF"/>
                          </a:solidFill>
                          <a:ln w="9525">
                            <a:solidFill>
                              <a:srgbClr val="000000"/>
                            </a:solidFill>
                            <a:miter lim="800000"/>
                            <a:headEnd/>
                            <a:tailEnd/>
                          </a:ln>
                        </wps:spPr>
                        <wps:txbx>
                          <w:txbxContent>
                            <w:p w:rsidR="00862F6C" w:rsidRPr="00F811DC" w:rsidRDefault="00862F6C" w:rsidP="007A3C8E">
                              <w:pPr>
                                <w:rPr>
                                  <w:rFonts w:asciiTheme="majorHAnsi" w:hAnsiTheme="majorHAnsi" w:cstheme="majorHAnsi"/>
                                  <w:sz w:val="18"/>
                                  <w:szCs w:val="18"/>
                                </w:rPr>
                              </w:pPr>
                              <w:r>
                                <w:rPr>
                                  <w:rFonts w:asciiTheme="majorHAnsi" w:hAnsiTheme="majorHAnsi" w:cstheme="majorHAnsi"/>
                                  <w:sz w:val="18"/>
                                  <w:szCs w:val="18"/>
                                </w:rPr>
                                <w:t xml:space="preserve">Close FV640, </w:t>
                              </w:r>
                              <w:r w:rsidRPr="00F811DC">
                                <w:rPr>
                                  <w:rFonts w:asciiTheme="majorHAnsi" w:hAnsiTheme="majorHAnsi" w:cstheme="majorHAnsi"/>
                                  <w:sz w:val="18"/>
                                  <w:szCs w:val="18"/>
                                </w:rPr>
                                <w:t>FV642</w:t>
                              </w:r>
                            </w:p>
                            <w:p w:rsidR="00862F6C" w:rsidRPr="00F811DC" w:rsidRDefault="00862F6C" w:rsidP="007A3C8E">
                              <w:pPr>
                                <w:rPr>
                                  <w:rFonts w:asciiTheme="majorHAnsi" w:hAnsiTheme="majorHAnsi" w:cstheme="majorHAnsi"/>
                                  <w:sz w:val="18"/>
                                  <w:szCs w:val="18"/>
                                </w:rPr>
                              </w:pPr>
                              <w:r>
                                <w:rPr>
                                  <w:rFonts w:asciiTheme="majorHAnsi" w:hAnsiTheme="majorHAnsi" w:cstheme="majorHAnsi"/>
                                  <w:sz w:val="18"/>
                                  <w:szCs w:val="18"/>
                                </w:rPr>
                                <w:t xml:space="preserve">Close </w:t>
                              </w:r>
                              <w:r w:rsidRPr="00F811DC">
                                <w:rPr>
                                  <w:rFonts w:asciiTheme="majorHAnsi" w:hAnsiTheme="majorHAnsi" w:cstheme="majorHAnsi"/>
                                  <w:sz w:val="18"/>
                                  <w:szCs w:val="18"/>
                                </w:rPr>
                                <w:t>CV602</w:t>
                              </w:r>
                              <w:r>
                                <w:rPr>
                                  <w:rFonts w:asciiTheme="majorHAnsi" w:hAnsiTheme="majorHAnsi" w:cstheme="majorHAnsi"/>
                                  <w:sz w:val="18"/>
                                  <w:szCs w:val="18"/>
                                </w:rPr>
                                <w:t>, CV680</w:t>
                              </w:r>
                            </w:p>
                            <w:p w:rsidR="00862F6C" w:rsidRPr="00CA4748" w:rsidRDefault="00862F6C" w:rsidP="009734CC">
                              <w:pPr>
                                <w:rPr>
                                  <w:rFonts w:asciiTheme="majorHAnsi" w:hAnsiTheme="majorHAnsi" w:cstheme="majorHAnsi"/>
                                  <w:sz w:val="18"/>
                                  <w:szCs w:val="18"/>
                                </w:rPr>
                              </w:pPr>
                              <w:r w:rsidRPr="00CA4748">
                                <w:rPr>
                                  <w:rFonts w:asciiTheme="majorHAnsi" w:hAnsiTheme="majorHAnsi" w:cstheme="majorHAnsi"/>
                                  <w:sz w:val="18"/>
                                  <w:szCs w:val="18"/>
                                </w:rPr>
                                <w:t>CV583 regulated</w:t>
                              </w:r>
                            </w:p>
                            <w:p w:rsidR="00862F6C" w:rsidRPr="00F811DC" w:rsidRDefault="00862F6C" w:rsidP="009734CC">
                              <w:pPr>
                                <w:rPr>
                                  <w:rFonts w:asciiTheme="majorHAnsi" w:hAnsiTheme="majorHAnsi" w:cstheme="majorHAnsi"/>
                                  <w:sz w:val="18"/>
                                  <w:szCs w:val="18"/>
                                </w:rPr>
                              </w:pPr>
                              <w:r>
                                <w:rPr>
                                  <w:rFonts w:asciiTheme="majorHAnsi" w:hAnsiTheme="majorHAnsi" w:cstheme="majorHAnsi"/>
                                  <w:sz w:val="18"/>
                                  <w:szCs w:val="18"/>
                                </w:rPr>
                                <w:t>PT681=PT681setpoint</w:t>
                              </w:r>
                            </w:p>
                          </w:txbxContent>
                        </wps:txbx>
                        <wps:bodyPr rot="0" vert="horz" wrap="square" lIns="91440" tIns="45720" rIns="91440" bIns="45720" anchor="t" anchorCtr="0" upright="1">
                          <a:noAutofit/>
                        </wps:bodyPr>
                      </wps:wsp>
                      <wps:wsp>
                        <wps:cNvPr id="28818" name="Rectangle 12047"/>
                        <wps:cNvSpPr>
                          <a:spLocks noChangeArrowheads="1"/>
                        </wps:cNvSpPr>
                        <wps:spPr bwMode="auto">
                          <a:xfrm>
                            <a:off x="6154" y="8980"/>
                            <a:ext cx="1361" cy="1099"/>
                          </a:xfrm>
                          <a:prstGeom prst="rect">
                            <a:avLst/>
                          </a:prstGeom>
                          <a:solidFill>
                            <a:srgbClr val="FFFFFF"/>
                          </a:solidFill>
                          <a:ln w="9525">
                            <a:solidFill>
                              <a:srgbClr val="000000"/>
                            </a:solidFill>
                            <a:miter lim="800000"/>
                            <a:headEnd/>
                            <a:tailEnd/>
                          </a:ln>
                        </wps:spPr>
                        <wps:txbx>
                          <w:txbxContent>
                            <w:p w:rsidR="00862F6C" w:rsidRPr="00F811DC" w:rsidRDefault="00862F6C" w:rsidP="007A3C8E">
                              <w:pPr>
                                <w:spacing w:before="120"/>
                                <w:jc w:val="center"/>
                                <w:rPr>
                                  <w:rFonts w:asciiTheme="majorHAnsi" w:hAnsiTheme="majorHAnsi"/>
                                  <w:sz w:val="18"/>
                                  <w:szCs w:val="18"/>
                                </w:rPr>
                              </w:pPr>
                              <w:r w:rsidRPr="00F811DC">
                                <w:rPr>
                                  <w:rFonts w:asciiTheme="majorHAnsi" w:hAnsiTheme="majorHAnsi"/>
                                  <w:sz w:val="18"/>
                                  <w:szCs w:val="18"/>
                                </w:rPr>
                                <w:t>Stop</w:t>
                              </w:r>
                            </w:p>
                            <w:p w:rsidR="00862F6C" w:rsidRPr="00F811DC" w:rsidRDefault="00862F6C" w:rsidP="007A3C8E">
                              <w:pPr>
                                <w:jc w:val="center"/>
                                <w:rPr>
                                  <w:rFonts w:asciiTheme="majorHAnsi" w:hAnsiTheme="majorHAnsi"/>
                                  <w:sz w:val="18"/>
                                  <w:szCs w:val="18"/>
                                </w:rPr>
                              </w:pPr>
                              <w:r w:rsidRPr="00F811DC">
                                <w:rPr>
                                  <w:rFonts w:asciiTheme="majorHAnsi" w:hAnsiTheme="majorHAnsi"/>
                                  <w:sz w:val="18"/>
                                  <w:szCs w:val="18"/>
                                </w:rPr>
                                <w:t>Cooling</w:t>
                              </w:r>
                            </w:p>
                          </w:txbxContent>
                        </wps:txbx>
                        <wps:bodyPr rot="0" vert="horz" wrap="square" lIns="91440" tIns="45720" rIns="91440" bIns="45720" anchor="t" anchorCtr="0" upright="1">
                          <a:noAutofit/>
                        </wps:bodyPr>
                      </wps:wsp>
                      <wps:wsp>
                        <wps:cNvPr id="28819" name="AutoShape 12048"/>
                        <wps:cNvCnPr>
                          <a:cxnSpLocks noChangeShapeType="1"/>
                        </wps:cNvCnPr>
                        <wps:spPr bwMode="auto">
                          <a:xfrm>
                            <a:off x="6739" y="1021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20" name="AutoShape 12049"/>
                        <wps:cNvCnPr>
                          <a:cxnSpLocks noChangeShapeType="1"/>
                        </wps:cNvCnPr>
                        <wps:spPr bwMode="auto">
                          <a:xfrm>
                            <a:off x="6857" y="10417"/>
                            <a:ext cx="374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21" name="AutoShape 12050"/>
                        <wps:cNvCnPr>
                          <a:cxnSpLocks noChangeShapeType="1"/>
                        </wps:cNvCnPr>
                        <wps:spPr bwMode="auto">
                          <a:xfrm flipH="1">
                            <a:off x="10592" y="4961"/>
                            <a:ext cx="0" cy="54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22" name="Text Box 12051"/>
                        <wps:cNvSpPr txBox="1">
                          <a:spLocks noChangeAspect="1" noChangeArrowheads="1"/>
                        </wps:cNvSpPr>
                        <wps:spPr bwMode="auto">
                          <a:xfrm>
                            <a:off x="6917" y="10067"/>
                            <a:ext cx="1316" cy="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643D6E">
                              <w:pPr>
                                <w:rPr>
                                  <w:rFonts w:asciiTheme="majorHAnsi" w:hAnsiTheme="majorHAnsi" w:cstheme="majorHAnsi"/>
                                  <w:sz w:val="18"/>
                                  <w:szCs w:val="18"/>
                                </w:rPr>
                              </w:pPr>
                              <w:r>
                                <w:rPr>
                                  <w:rFonts w:asciiTheme="majorHAnsi" w:hAnsiTheme="majorHAnsi" w:cstheme="majorHAnsi"/>
                                  <w:sz w:val="18"/>
                                  <w:szCs w:val="18"/>
                                </w:rPr>
                                <w:t>CV602 closed</w:t>
                              </w:r>
                              <w:r w:rsidRPr="00F811DC">
                                <w:rPr>
                                  <w:rFonts w:asciiTheme="majorHAnsi" w:hAnsiTheme="majorHAnsi" w:cstheme="majorHAnsi"/>
                                  <w:sz w:val="18"/>
                                  <w:szCs w:val="18"/>
                                </w:rPr>
                                <w:t xml:space="preserve"> </w:t>
                              </w:r>
                            </w:p>
                          </w:txbxContent>
                        </wps:txbx>
                        <wps:bodyPr rot="0" vert="horz" wrap="square" lIns="91440" tIns="45720" rIns="91440" bIns="45720" anchor="t" anchorCtr="0" upright="1">
                          <a:noAutofit/>
                        </wps:bodyPr>
                      </wps:wsp>
                      <wps:wsp>
                        <wps:cNvPr id="28823" name="Oval 4751"/>
                        <wps:cNvSpPr>
                          <a:spLocks noChangeArrowheads="1"/>
                        </wps:cNvSpPr>
                        <wps:spPr bwMode="auto">
                          <a:xfrm>
                            <a:off x="2080" y="4576"/>
                            <a:ext cx="408" cy="406"/>
                          </a:xfrm>
                          <a:prstGeom prst="ellipse">
                            <a:avLst/>
                          </a:prstGeom>
                          <a:solidFill>
                            <a:srgbClr val="FFFFFF"/>
                          </a:solidFill>
                          <a:ln w="44450">
                            <a:solidFill>
                              <a:srgbClr val="4A7EBB"/>
                            </a:solidFill>
                            <a:round/>
                            <a:headEnd/>
                            <a:tailEnd/>
                          </a:ln>
                        </wps:spPr>
                        <wps:txbx>
                          <w:txbxContent>
                            <w:p w:rsidR="00862F6C" w:rsidRPr="00A87CE9" w:rsidRDefault="00862F6C" w:rsidP="00E80C90">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wps:wsp>
                        <wps:cNvPr id="28824" name="Oval 4752"/>
                        <wps:cNvSpPr>
                          <a:spLocks noChangeArrowheads="1"/>
                        </wps:cNvSpPr>
                        <wps:spPr bwMode="auto">
                          <a:xfrm>
                            <a:off x="1638" y="5600"/>
                            <a:ext cx="408" cy="406"/>
                          </a:xfrm>
                          <a:prstGeom prst="ellipse">
                            <a:avLst/>
                          </a:prstGeom>
                          <a:solidFill>
                            <a:srgbClr val="FFFFFF"/>
                          </a:solidFill>
                          <a:ln w="44450">
                            <a:solidFill>
                              <a:srgbClr val="4A7EBB"/>
                            </a:solidFill>
                            <a:round/>
                            <a:headEnd/>
                            <a:tailEnd/>
                          </a:ln>
                        </wps:spPr>
                        <wps:txbx>
                          <w:txbxContent>
                            <w:p w:rsidR="00862F6C" w:rsidRPr="00A87CE9" w:rsidRDefault="00862F6C" w:rsidP="00E80C90">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wps:wsp>
                        <wps:cNvPr id="28825" name="Oval 4754"/>
                        <wps:cNvSpPr>
                          <a:spLocks noChangeArrowheads="1"/>
                        </wps:cNvSpPr>
                        <wps:spPr bwMode="auto">
                          <a:xfrm>
                            <a:off x="1777" y="9176"/>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12C6">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wps:wsp>
                        <wps:cNvPr id="28826" name="Oval 4755"/>
                        <wps:cNvSpPr>
                          <a:spLocks noChangeArrowheads="1"/>
                        </wps:cNvSpPr>
                        <wps:spPr bwMode="auto">
                          <a:xfrm>
                            <a:off x="6182" y="897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12C6">
                              <w:pPr>
                                <w:jc w:val="center"/>
                                <w:rPr>
                                  <w:rFonts w:ascii="Times New Roman" w:hAnsi="Times New Roman" w:cs="Times New Roman"/>
                                  <w:b/>
                                  <w:szCs w:val="20"/>
                                </w:rPr>
                              </w:pPr>
                              <w:r>
                                <w:rPr>
                                  <w:rFonts w:ascii="Times New Roman" w:hAnsi="Times New Roman" w:cs="Times New Roman"/>
                                  <w:b/>
                                  <w:szCs w:val="20"/>
                                </w:rPr>
                                <w:t>12</w:t>
                              </w:r>
                            </w:p>
                          </w:txbxContent>
                        </wps:txbx>
                        <wps:bodyPr rot="0" vert="horz" wrap="square" lIns="0" tIns="0" rIns="0" bIns="0" anchor="t" anchorCtr="0" upright="1">
                          <a:noAutofit/>
                        </wps:bodyPr>
                      </wps:wsp>
                      <wps:wsp>
                        <wps:cNvPr id="28827" name="Oval 4756"/>
                        <wps:cNvSpPr>
                          <a:spLocks noChangeArrowheads="1"/>
                        </wps:cNvSpPr>
                        <wps:spPr bwMode="auto">
                          <a:xfrm>
                            <a:off x="7477" y="10990"/>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12C6">
                              <w:pPr>
                                <w:jc w:val="center"/>
                                <w:rPr>
                                  <w:rFonts w:ascii="Times New Roman" w:hAnsi="Times New Roman" w:cs="Times New Roman"/>
                                  <w:b/>
                                  <w:szCs w:val="20"/>
                                </w:rPr>
                              </w:pPr>
                              <w:r>
                                <w:rPr>
                                  <w:rFonts w:ascii="Times New Roman" w:hAnsi="Times New Roman" w:cs="Times New Roman"/>
                                  <w:b/>
                                  <w:szCs w:val="20"/>
                                </w:rPr>
                                <w:t>14</w:t>
                              </w:r>
                            </w:p>
                          </w:txbxContent>
                        </wps:txbx>
                        <wps:bodyPr rot="0" vert="horz" wrap="square" lIns="0" tIns="0" rIns="0" bIns="0" anchor="t" anchorCtr="0" upright="1">
                          <a:noAutofit/>
                        </wps:bodyPr>
                      </wps:wsp>
                      <wps:wsp>
                        <wps:cNvPr id="28828" name="Oval 4757"/>
                        <wps:cNvSpPr>
                          <a:spLocks noChangeArrowheads="1"/>
                        </wps:cNvSpPr>
                        <wps:spPr bwMode="auto">
                          <a:xfrm>
                            <a:off x="1726" y="1101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12C6">
                              <w:pPr>
                                <w:jc w:val="center"/>
                                <w:rPr>
                                  <w:rFonts w:ascii="Times New Roman" w:hAnsi="Times New Roman" w:cs="Times New Roman"/>
                                  <w:b/>
                                  <w:szCs w:val="20"/>
                                </w:rPr>
                              </w:pPr>
                              <w:r>
                                <w:rPr>
                                  <w:rFonts w:ascii="Times New Roman" w:hAnsi="Times New Roman" w:cs="Times New Roman"/>
                                  <w:b/>
                                  <w:szCs w:val="20"/>
                                </w:rPr>
                                <w:t>10</w:t>
                              </w:r>
                            </w:p>
                          </w:txbxContent>
                        </wps:txbx>
                        <wps:bodyPr rot="0" vert="horz" wrap="square" lIns="0" tIns="0" rIns="0" bIns="0" anchor="t" anchorCtr="0" upright="1">
                          <a:noAutofit/>
                        </wps:bodyPr>
                      </wps:wsp>
                      <wpg:grpSp>
                        <wpg:cNvPr id="28829" name="Group 4758"/>
                        <wpg:cNvGrpSpPr>
                          <a:grpSpLocks/>
                        </wpg:cNvGrpSpPr>
                        <wpg:grpSpPr bwMode="auto">
                          <a:xfrm>
                            <a:off x="1768" y="7275"/>
                            <a:ext cx="5311" cy="1266"/>
                            <a:chOff x="1768" y="7275"/>
                            <a:chExt cx="5311" cy="1266"/>
                          </a:xfrm>
                        </wpg:grpSpPr>
                        <wps:wsp>
                          <wps:cNvPr id="28830" name="Rectangle 12014"/>
                          <wps:cNvSpPr>
                            <a:spLocks noChangeArrowheads="1"/>
                          </wps:cNvSpPr>
                          <wps:spPr bwMode="auto">
                            <a:xfrm>
                              <a:off x="1768" y="7288"/>
                              <a:ext cx="1361" cy="1247"/>
                            </a:xfrm>
                            <a:prstGeom prst="rect">
                              <a:avLst/>
                            </a:prstGeom>
                            <a:solidFill>
                              <a:srgbClr val="FFFFFF"/>
                            </a:solidFill>
                            <a:ln w="9525">
                              <a:solidFill>
                                <a:srgbClr val="000000"/>
                              </a:solidFill>
                              <a:miter lim="800000"/>
                              <a:headEnd/>
                              <a:tailEnd/>
                            </a:ln>
                          </wps:spPr>
                          <wps:txbx>
                            <w:txbxContent>
                              <w:p w:rsidR="00862F6C" w:rsidRDefault="00862F6C" w:rsidP="00B73DA5">
                                <w:pPr>
                                  <w:spacing w:before="120"/>
                                  <w:jc w:val="center"/>
                                  <w:rPr>
                                    <w:rFonts w:asciiTheme="majorHAnsi" w:hAnsiTheme="majorHAnsi" w:cstheme="majorHAnsi"/>
                                    <w:sz w:val="18"/>
                                    <w:szCs w:val="18"/>
                                  </w:rPr>
                                </w:pPr>
                                <w:r w:rsidRPr="00CA4748">
                                  <w:rPr>
                                    <w:rFonts w:asciiTheme="majorHAnsi" w:hAnsiTheme="majorHAnsi" w:cstheme="majorHAnsi"/>
                                    <w:sz w:val="18"/>
                                    <w:szCs w:val="18"/>
                                  </w:rPr>
                                  <w:t>Regulation</w:t>
                                </w:r>
                              </w:p>
                              <w:p w:rsidR="00862F6C" w:rsidRPr="00CA4748" w:rsidRDefault="00862F6C" w:rsidP="00B73DA5">
                                <w:pPr>
                                  <w:spacing w:before="120"/>
                                  <w:jc w:val="center"/>
                                  <w:rPr>
                                    <w:rFonts w:asciiTheme="majorHAnsi" w:hAnsiTheme="majorHAnsi" w:cstheme="majorHAnsi"/>
                                    <w:sz w:val="18"/>
                                    <w:szCs w:val="18"/>
                                  </w:rPr>
                                </w:pPr>
                                <w:r>
                                  <w:rPr>
                                    <w:rFonts w:asciiTheme="majorHAnsi" w:hAnsiTheme="majorHAnsi" w:cstheme="majorHAnsi"/>
                                    <w:sz w:val="18"/>
                                    <w:szCs w:val="18"/>
                                  </w:rPr>
                                  <w:t>Lower bath cooling</w:t>
                                </w:r>
                              </w:p>
                            </w:txbxContent>
                          </wps:txbx>
                          <wps:bodyPr rot="0" vert="horz" wrap="square" lIns="91440" tIns="45720" rIns="91440" bIns="45720" anchor="t" anchorCtr="0" upright="1">
                            <a:noAutofit/>
                          </wps:bodyPr>
                        </wps:wsp>
                        <wps:wsp>
                          <wps:cNvPr id="28831" name="Text Box 12015"/>
                          <wps:cNvSpPr txBox="1">
                            <a:spLocks noChangeArrowheads="1"/>
                          </wps:cNvSpPr>
                          <wps:spPr bwMode="auto">
                            <a:xfrm>
                              <a:off x="3125" y="7290"/>
                              <a:ext cx="1984" cy="1247"/>
                            </a:xfrm>
                            <a:prstGeom prst="rect">
                              <a:avLst/>
                            </a:prstGeom>
                            <a:solidFill>
                              <a:srgbClr val="FFFFFF"/>
                            </a:solidFill>
                            <a:ln w="9525">
                              <a:solidFill>
                                <a:srgbClr val="000000"/>
                              </a:solidFill>
                              <a:miter lim="800000"/>
                              <a:headEnd/>
                              <a:tailEnd/>
                            </a:ln>
                          </wps:spPr>
                          <wps:txbx>
                            <w:txbxContent>
                              <w:p w:rsidR="00862F6C" w:rsidRDefault="00862F6C" w:rsidP="00B73DA5">
                                <w:pPr>
                                  <w:spacing w:line="264" w:lineRule="auto"/>
                                  <w:rPr>
                                    <w:rFonts w:asciiTheme="majorHAnsi" w:hAnsiTheme="majorHAnsi" w:cstheme="majorHAnsi"/>
                                    <w:sz w:val="18"/>
                                    <w:szCs w:val="18"/>
                                  </w:rPr>
                                </w:pPr>
                                <w:r>
                                  <w:rPr>
                                    <w:rFonts w:asciiTheme="majorHAnsi" w:hAnsiTheme="majorHAnsi" w:cstheme="majorHAnsi"/>
                                    <w:sz w:val="18"/>
                                    <w:szCs w:val="18"/>
                                  </w:rPr>
                                  <w:t xml:space="preserve">Close FV680, </w:t>
                                </w:r>
                              </w:p>
                              <w:p w:rsidR="00862F6C" w:rsidRPr="00CA4748" w:rsidRDefault="00862F6C" w:rsidP="00B73DA5">
                                <w:pPr>
                                  <w:spacing w:line="264" w:lineRule="auto"/>
                                  <w:rPr>
                                    <w:rFonts w:asciiTheme="majorHAnsi" w:hAnsiTheme="majorHAnsi" w:cstheme="majorHAnsi"/>
                                    <w:sz w:val="18"/>
                                    <w:szCs w:val="18"/>
                                  </w:rPr>
                                </w:pPr>
                                <w:r>
                                  <w:rPr>
                                    <w:rFonts w:asciiTheme="majorHAnsi" w:hAnsiTheme="majorHAnsi" w:cstheme="majorHAnsi"/>
                                    <w:sz w:val="18"/>
                                    <w:szCs w:val="18"/>
                                  </w:rPr>
                                  <w:t>FV640, FV642 opened</w:t>
                                </w:r>
                              </w:p>
                              <w:p w:rsidR="00862F6C" w:rsidRPr="00CA4748" w:rsidRDefault="00862F6C" w:rsidP="00B73DA5">
                                <w:pPr>
                                  <w:spacing w:before="80" w:line="264" w:lineRule="auto"/>
                                  <w:rPr>
                                    <w:rFonts w:asciiTheme="majorHAnsi" w:hAnsiTheme="majorHAnsi" w:cstheme="majorHAnsi"/>
                                    <w:sz w:val="18"/>
                                    <w:szCs w:val="18"/>
                                  </w:rPr>
                                </w:pPr>
                                <w:r w:rsidRPr="00CA4748">
                                  <w:rPr>
                                    <w:rFonts w:asciiTheme="majorHAnsi" w:hAnsiTheme="majorHAnsi" w:cstheme="majorHAnsi"/>
                                    <w:sz w:val="18"/>
                                    <w:szCs w:val="18"/>
                                  </w:rPr>
                                  <w:t>CV602 regulated</w:t>
                                </w:r>
                              </w:p>
                              <w:p w:rsidR="00862F6C" w:rsidRPr="00CA4748" w:rsidRDefault="00862F6C" w:rsidP="00B73DA5">
                                <w:pPr>
                                  <w:spacing w:line="264" w:lineRule="auto"/>
                                  <w:rPr>
                                    <w:rFonts w:asciiTheme="majorHAnsi" w:hAnsiTheme="majorHAnsi" w:cstheme="majorHAnsi"/>
                                    <w:sz w:val="18"/>
                                    <w:szCs w:val="18"/>
                                  </w:rPr>
                                </w:pPr>
                                <w:r w:rsidRPr="00CA4748">
                                  <w:rPr>
                                    <w:rFonts w:asciiTheme="majorHAnsi" w:hAnsiTheme="majorHAnsi" w:cstheme="majorHAnsi"/>
                                    <w:sz w:val="18"/>
                                    <w:szCs w:val="18"/>
                                  </w:rPr>
                                  <w:t>LT682=LT682setPoint</w:t>
                                </w:r>
                              </w:p>
                              <w:p w:rsidR="00862F6C" w:rsidRPr="00CA4748" w:rsidRDefault="00862F6C" w:rsidP="00B73DA5">
                                <w:pPr>
                                  <w:spacing w:line="312" w:lineRule="auto"/>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8832" name="Text Box 12033"/>
                          <wps:cNvSpPr txBox="1">
                            <a:spLocks noChangeArrowheads="1"/>
                          </wps:cNvSpPr>
                          <wps:spPr bwMode="auto">
                            <a:xfrm>
                              <a:off x="5095" y="7275"/>
                              <a:ext cx="1984" cy="1266"/>
                            </a:xfrm>
                            <a:prstGeom prst="rect">
                              <a:avLst/>
                            </a:prstGeom>
                            <a:solidFill>
                              <a:srgbClr val="FFFFFF"/>
                            </a:solidFill>
                            <a:ln w="9525">
                              <a:solidFill>
                                <a:srgbClr val="000000"/>
                              </a:solidFill>
                              <a:miter lim="800000"/>
                              <a:headEnd/>
                              <a:tailEnd/>
                            </a:ln>
                          </wps:spPr>
                          <wps:txbx>
                            <w:txbxContent>
                              <w:p w:rsidR="00862F6C" w:rsidRPr="00CA4748" w:rsidRDefault="00862F6C" w:rsidP="00E307B2">
                                <w:pPr>
                                  <w:rPr>
                                    <w:rFonts w:asciiTheme="majorHAnsi" w:hAnsiTheme="majorHAnsi" w:cstheme="majorHAnsi"/>
                                    <w:sz w:val="18"/>
                                    <w:szCs w:val="18"/>
                                  </w:rPr>
                                </w:pPr>
                                <w:r w:rsidRPr="00CA4748">
                                  <w:rPr>
                                    <w:rFonts w:asciiTheme="majorHAnsi" w:hAnsiTheme="majorHAnsi" w:cstheme="majorHAnsi"/>
                                    <w:sz w:val="18"/>
                                    <w:szCs w:val="18"/>
                                  </w:rPr>
                                  <w:t>CV583 regulated</w:t>
                                </w:r>
                              </w:p>
                              <w:p w:rsidR="00862F6C" w:rsidRPr="00CA4748" w:rsidRDefault="00862F6C" w:rsidP="00B570A3">
                                <w:pPr>
                                  <w:rPr>
                                    <w:rFonts w:asciiTheme="majorHAnsi" w:hAnsiTheme="majorHAnsi" w:cstheme="majorHAnsi"/>
                                    <w:sz w:val="18"/>
                                    <w:szCs w:val="18"/>
                                  </w:rPr>
                                </w:pPr>
                                <w:r w:rsidRPr="00CA4748">
                                  <w:rPr>
                                    <w:rFonts w:asciiTheme="majorHAnsi" w:hAnsiTheme="majorHAnsi" w:cstheme="majorHAnsi"/>
                                    <w:sz w:val="18"/>
                                    <w:szCs w:val="18"/>
                                  </w:rPr>
                                  <w:t>PT68</w:t>
                                </w:r>
                                <w:r>
                                  <w:rPr>
                                    <w:rFonts w:asciiTheme="majorHAnsi" w:hAnsiTheme="majorHAnsi" w:cstheme="majorHAnsi"/>
                                    <w:sz w:val="18"/>
                                    <w:szCs w:val="18"/>
                                  </w:rPr>
                                  <w:t>1</w:t>
                                </w:r>
                                <w:r w:rsidRPr="00CA4748">
                                  <w:rPr>
                                    <w:rFonts w:asciiTheme="majorHAnsi" w:hAnsiTheme="majorHAnsi" w:cstheme="majorHAnsi"/>
                                    <w:sz w:val="18"/>
                                    <w:szCs w:val="18"/>
                                  </w:rPr>
                                  <w:t>=PT68</w:t>
                                </w:r>
                                <w:r>
                                  <w:rPr>
                                    <w:rFonts w:asciiTheme="majorHAnsi" w:hAnsiTheme="majorHAnsi" w:cstheme="majorHAnsi"/>
                                    <w:sz w:val="18"/>
                                    <w:szCs w:val="18"/>
                                  </w:rPr>
                                  <w:t>1</w:t>
                                </w:r>
                                <w:r w:rsidRPr="00CA4748">
                                  <w:rPr>
                                    <w:rFonts w:asciiTheme="majorHAnsi" w:hAnsiTheme="majorHAnsi" w:cstheme="majorHAnsi"/>
                                    <w:sz w:val="18"/>
                                    <w:szCs w:val="18"/>
                                  </w:rPr>
                                  <w:t>setpoint</w:t>
                                </w:r>
                              </w:p>
                              <w:p w:rsidR="00862F6C" w:rsidRPr="00CA4748" w:rsidRDefault="00862F6C" w:rsidP="00B570A3">
                                <w:pPr>
                                  <w:spacing w:before="80"/>
                                  <w:rPr>
                                    <w:rFonts w:asciiTheme="majorHAnsi" w:hAnsiTheme="majorHAnsi" w:cstheme="majorHAnsi"/>
                                    <w:sz w:val="18"/>
                                    <w:szCs w:val="18"/>
                                  </w:rPr>
                                </w:pPr>
                                <w:r w:rsidRPr="00CA4748">
                                  <w:rPr>
                                    <w:rFonts w:asciiTheme="majorHAnsi" w:hAnsiTheme="majorHAnsi" w:cstheme="majorHAnsi"/>
                                    <w:sz w:val="18"/>
                                    <w:szCs w:val="18"/>
                                  </w:rPr>
                                  <w:t>CV680 regulated</w:t>
                                </w:r>
                              </w:p>
                              <w:p w:rsidR="00862F6C" w:rsidRPr="00CA4748" w:rsidRDefault="00862F6C" w:rsidP="00B570A3">
                                <w:pPr>
                                  <w:rPr>
                                    <w:rFonts w:asciiTheme="majorHAnsi" w:hAnsiTheme="majorHAnsi" w:cstheme="majorHAnsi"/>
                                    <w:sz w:val="18"/>
                                    <w:szCs w:val="18"/>
                                  </w:rPr>
                                </w:pPr>
                                <w:r w:rsidRPr="00CA4748">
                                  <w:rPr>
                                    <w:rFonts w:asciiTheme="majorHAnsi" w:hAnsiTheme="majorHAnsi" w:cstheme="majorHAnsi"/>
                                    <w:sz w:val="18"/>
                                    <w:szCs w:val="18"/>
                                  </w:rPr>
                                  <w:t>LT683=LT683setpoint</w:t>
                                </w:r>
                              </w:p>
                              <w:p w:rsidR="00862F6C" w:rsidRPr="00CA4748" w:rsidRDefault="00862F6C" w:rsidP="00B570A3">
                                <w:pPr>
                                  <w:spacing w:line="312" w:lineRule="auto"/>
                                  <w:rPr>
                                    <w:rFonts w:asciiTheme="majorHAnsi" w:hAnsiTheme="majorHAnsi" w:cstheme="majorHAnsi"/>
                                    <w:sz w:val="18"/>
                                    <w:szCs w:val="18"/>
                                  </w:rPr>
                                </w:pPr>
                              </w:p>
                            </w:txbxContent>
                          </wps:txbx>
                          <wps:bodyPr rot="0" vert="horz" wrap="square" lIns="91440" tIns="45720" rIns="91440" bIns="45720" anchor="t" anchorCtr="0" upright="1">
                            <a:noAutofit/>
                          </wps:bodyPr>
                        </wps:wsp>
                      </wpg:grpSp>
                      <wps:wsp>
                        <wps:cNvPr id="28833" name="Oval 4759"/>
                        <wps:cNvSpPr>
                          <a:spLocks noChangeArrowheads="1"/>
                        </wps:cNvSpPr>
                        <wps:spPr bwMode="auto">
                          <a:xfrm>
                            <a:off x="1647" y="7226"/>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12C6">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60" o:spid="_x0000_s4125" style="position:absolute;left:0;text-align:left;margin-left:-11.15pt;margin-top:37.15pt;width:492.7pt;height:437.6pt;z-index:274234880" coordorigin="1195,4576" coordsize="9854,8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">
                <v:shape id="AutoShape 7092" o:spid="_x0000_s4126" type="#_x0000_t32" style="position:absolute;left:2716;top:10686;width:53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sIYscAAADeAAAADwAAAGRycy9kb3ducmV2LnhtbESPQWsCMRSE74X+h/AKXkrNKtSVrVG2&#10;gqAFD2p7f928bkI3L+sm6vbfN4LgcZiZb5jZoneNOFMXrGcFo2EGgrjy2nKt4POwepmCCBFZY+OZ&#10;FPxRgMX88WGGhfYX3tF5H2uRIBwKVGBibAspQ2XIYRj6ljh5P75zGJPsaqk7vCS4a+Q4yybSoeW0&#10;YLClpaHqd39yCrab0Xv5bezmY3e029dV2Zzq5y+lBk99+QYiUh/v4Vt7rRWMp3mew/VOugJy/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ewhixwAAAN4AAAAPAAAAAAAA&#10;AAAAAAAAAKECAABkcnMvZG93bnJldi54bWxQSwUGAAAAAAQABAD5AAAAlQMAAAAA&#10;"/>
                <v:shape id="AutoShape 7093" o:spid="_x0000_s4127" type="#_x0000_t32" style="position:absolute;left:1207;top:7126;width:0;height:5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wt08MAAADeAAAADwAAAGRycy9kb3ducmV2LnhtbERPz2vCMBS+D/wfwht4GZrWwyzVKGMw&#10;EA+C2oPHR/LWljUvNYm1/vfmIOz48f1eb0fbiYF8aB0ryOcZCGLtTMu1gur8MytAhIhssHNMCh4U&#10;YLuZvK2xNO7ORxpOsRYphEOJCpoY+1LKoBuyGOauJ07cr/MWY4K+lsbjPYXbTi6y7FNabDk1NNjT&#10;d0P673SzCtp9daiGj2v0utjnF5+H86XTSk3fx68ViEhj/Be/3DujYFEsl2lvupOugN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C8LdPDAAAA3gAAAA8AAAAAAAAAAAAA&#10;AAAAoQIAAGRycy9kb3ducmV2LnhtbFBLBQYAAAAABAAEAPkAAACRAwAAAAA=&#10;"/>
                <v:shape id="AutoShape 7094" o:spid="_x0000_s4128" type="#_x0000_t32" style="position:absolute;left:3393;top:4960;width:72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ew+8UAAADeAAAADwAAAGRycy9kb3ducmV2LnhtbESPS2/CMBCE70j9D9ZW4gZOEYIQMKgP&#10;gbjyuHBbxUsSNV6ntpsEfj2uVInjaGa+0aw2valFS85XlhW8jRMQxLnVFRcKzqftKAXhA7LG2jIp&#10;uJGHzfplsMJM244P1B5DISKEfYYKyhCaTEqfl2TQj21DHL2rdQZDlK6Q2mEX4aaWkySZSYMVx4US&#10;G/osKf8+/hoFB8Tksgs/9/rD7XR7a7623fSk1PC1f1+CCNSHZ/i/vdcKJul8voC/O/EK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Tew+8UAAADeAAAADwAAAAAAAAAA&#10;AAAAAAChAgAAZHJzL2Rvd25yZXYueG1sUEsFBgAAAAAEAAQA+QAAAJMDAAAAAA==&#10;" strokeweight=".5pt">
                  <v:stroke startarrow="block"/>
                </v:shape>
                <v:shape id="Text Box 7099" o:spid="_x0000_s4129" type="#_x0000_t202" style="position:absolute;left:6955;top:8577;width:2036;height: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3+kMQA&#10;AADeAAAADwAAAGRycy9kb3ducmV2LnhtbESPy2rCQBSG9wXfYThCd3VG0Rqjo4hS6MriFdwdMsck&#10;mDkTMlMT395ZFLr8+W98i1VnK/GgxpeONQwHCgRx5kzJuYbT8esjAeEDssHKMWl4kofVsve2wNS4&#10;lvf0OIRcxBH2KWooQqhTKX1WkEU/cDVx9G6usRiibHJpGmzjuK3kSKlPabHk+FBgTZuCsvvh12o4&#10;727Xy1j95Fs7qVvXKcl2JrV+73frOYhAXfgP/7W/jYZRMk0iQMSJKC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N/pDEAAAA3gAAAA8AAAAAAAAAAAAAAAAAmAIAAGRycy9k&#10;b3ducmV2LnhtbFBLBQYAAAAABAAEAPUAAACJAwAAAAA=&#10;" filled="f" stroked="f">
                  <o:lock v:ext="edit" aspectratio="t"/>
                  <v:textbox>
                    <w:txbxContent>
                      <w:p w:rsidR="00862F6C" w:rsidRPr="00F811DC" w:rsidRDefault="00862F6C" w:rsidP="00A70187">
                        <w:pPr>
                          <w:rPr>
                            <w:rFonts w:asciiTheme="majorHAnsi" w:hAnsiTheme="majorHAnsi" w:cstheme="majorHAnsi"/>
                            <w:sz w:val="18"/>
                            <w:szCs w:val="18"/>
                          </w:rPr>
                        </w:pPr>
                        <w:r>
                          <w:rPr>
                            <w:rFonts w:asciiTheme="majorHAnsi" w:hAnsiTheme="majorHAnsi" w:cstheme="majorHAnsi"/>
                            <w:sz w:val="18"/>
                            <w:szCs w:val="18"/>
                          </w:rPr>
                          <w:t>S</w:t>
                        </w:r>
                        <w:r w:rsidRPr="00F811DC">
                          <w:rPr>
                            <w:rFonts w:asciiTheme="majorHAnsi" w:hAnsiTheme="majorHAnsi" w:cstheme="majorHAnsi"/>
                            <w:sz w:val="18"/>
                            <w:szCs w:val="18"/>
                          </w:rPr>
                          <w:t xml:space="preserve">top </w:t>
                        </w:r>
                        <w:r>
                          <w:rPr>
                            <w:rFonts w:asciiTheme="majorHAnsi" w:hAnsiTheme="majorHAnsi" w:cstheme="majorHAnsi"/>
                            <w:sz w:val="18"/>
                            <w:szCs w:val="18"/>
                          </w:rPr>
                          <w:t>OR S17 stopped</w:t>
                        </w:r>
                      </w:p>
                    </w:txbxContent>
                  </v:textbox>
                </v:shape>
                <v:shape id="Text Box 7104" o:spid="_x0000_s4130" type="#_x0000_t202" style="position:absolute;left:8009;top:10656;width:2707;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FbC8UA&#10;AADeAAAADwAAAGRycy9kb3ducmV2LnhtbESPT2vCQBTE7wW/w/IEb7qr2Bqjq0iL0FOLf8HbI/tM&#10;gtm3Ibua9Nt3C0KPw8z8hlmuO1uJBzW+dKxhPFIgiDNnSs41HA/bYQLCB2SDlWPS8EMe1qveyxJT&#10;41re0WMfchEh7FPUUIRQp1L6rCCLfuRq4uhdXWMxRNnk0jTYRrit5ESpN2mx5LhQYE3vBWW3/d1q&#10;OH1dL+ep+s4/7Gvduk5JtnOp9aDfbRYgAnXhP/xsfxoNk2SWjOHvTr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AVsLxQAAAN4AAAAPAAAAAAAAAAAAAAAAAJgCAABkcnMv&#10;ZG93bnJldi54bWxQSwUGAAAAAAQABAD1AAAAigMAAAAA&#10;" filled="f" stroked="f">
                  <o:lock v:ext="edit" aspectratio="t"/>
                  <v:textbox>
                    <w:txbxContent>
                      <w:p w:rsidR="00862F6C" w:rsidRPr="00F811DC" w:rsidRDefault="00862F6C" w:rsidP="009E2F1D">
                        <w:pPr>
                          <w:pStyle w:val="ListBullet"/>
                          <w:numPr>
                            <w:ilvl w:val="0"/>
                            <w:numId w:val="0"/>
                          </w:numPr>
                          <w:rPr>
                            <w:rFonts w:asciiTheme="majorHAnsi" w:hAnsiTheme="majorHAnsi" w:cstheme="majorHAnsi"/>
                            <w:sz w:val="18"/>
                            <w:szCs w:val="18"/>
                          </w:rPr>
                        </w:pPr>
                        <w:r w:rsidRPr="00F811DC">
                          <w:rPr>
                            <w:rFonts w:asciiTheme="majorHAnsi" w:hAnsiTheme="majorHAnsi" w:cstheme="majorHAnsi"/>
                            <w:sz w:val="18"/>
                            <w:szCs w:val="18"/>
                          </w:rPr>
                          <w:t xml:space="preserve">Normal state &amp; </w:t>
                        </w:r>
                        <w:r>
                          <w:rPr>
                            <w:rFonts w:asciiTheme="majorHAnsi" w:hAnsiTheme="majorHAnsi" w:cstheme="majorHAnsi"/>
                            <w:sz w:val="18"/>
                            <w:szCs w:val="18"/>
                          </w:rPr>
                          <w:t>LI680&lt;LI</w:t>
                        </w:r>
                        <w:r w:rsidRPr="00F811DC">
                          <w:rPr>
                            <w:rFonts w:asciiTheme="majorHAnsi" w:hAnsiTheme="majorHAnsi" w:cstheme="majorHAnsi"/>
                            <w:sz w:val="18"/>
                            <w:szCs w:val="18"/>
                          </w:rPr>
                          <w:t>680Maxi</w:t>
                        </w:r>
                      </w:p>
                    </w:txbxContent>
                  </v:textbox>
                </v:shape>
                <v:shape id="Text Box 7083" o:spid="_x0000_s4131" type="#_x0000_t202" style="position:absolute;left:2813;top:10760;width:2909;height: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FfMYA&#10;AADeAAAADwAAAGRycy9kb3ducmV2LnhtbESPQWvCQBSE70L/w/IKvdXdhqpp6ipFKXhSTKvQ2yP7&#10;TEKzb0N2a+K/d4WCx2FmvmHmy8E24kydrx1reBkrEMSFMzWXGr6/Pp9TED4gG2wck4YLeVguHkZz&#10;zIzreU/nPJQiQthnqKEKoc2k9EVFFv3YtcTRO7nOYoiyK6XpsI9w28hEqam0WHNcqLClVUXFb/5n&#10;NRy2p5/jq9qVaztpezcoyfZNav30OHy8gwg0hHv4v70xGpJ0liZwuxOv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PFfMYAAADeAAAADwAAAAAAAAAAAAAAAACYAgAAZHJz&#10;L2Rvd25yZXYueG1sUEsFBgAAAAAEAAQA9QAAAIsDAAAAAA==&#10;" filled="f" stroked="f">
                  <o:lock v:ext="edit" aspectratio="t"/>
                  <v:textbox>
                    <w:txbxContent>
                      <w:p w:rsidR="00862F6C" w:rsidRPr="00F811DC" w:rsidRDefault="00862F6C" w:rsidP="00237998">
                        <w:pPr>
                          <w:pStyle w:val="ListBullet"/>
                          <w:numPr>
                            <w:ilvl w:val="0"/>
                            <w:numId w:val="0"/>
                          </w:numPr>
                          <w:rPr>
                            <w:rFonts w:asciiTheme="majorHAnsi" w:hAnsiTheme="majorHAnsi" w:cstheme="majorHAnsi"/>
                            <w:sz w:val="18"/>
                            <w:szCs w:val="18"/>
                          </w:rPr>
                        </w:pPr>
                        <w:r w:rsidRPr="00F811DC">
                          <w:rPr>
                            <w:rFonts w:asciiTheme="majorHAnsi" w:hAnsiTheme="majorHAnsi" w:cstheme="majorHAnsi"/>
                            <w:sz w:val="18"/>
                            <w:szCs w:val="18"/>
                          </w:rPr>
                          <w:t xml:space="preserve">Normal state &amp; </w:t>
                        </w:r>
                        <w:r>
                          <w:rPr>
                            <w:rFonts w:asciiTheme="majorHAnsi" w:hAnsiTheme="majorHAnsi" w:cstheme="majorHAnsi"/>
                            <w:sz w:val="18"/>
                            <w:szCs w:val="18"/>
                          </w:rPr>
                          <w:t>LI680&gt;LI</w:t>
                        </w:r>
                        <w:r w:rsidRPr="00F811DC">
                          <w:rPr>
                            <w:rFonts w:asciiTheme="majorHAnsi" w:hAnsiTheme="majorHAnsi" w:cstheme="majorHAnsi"/>
                            <w:sz w:val="18"/>
                            <w:szCs w:val="18"/>
                          </w:rPr>
                          <w:t>680Maxi</w:t>
                        </w:r>
                      </w:p>
                      <w:p w:rsidR="00862F6C" w:rsidRPr="00F811DC" w:rsidRDefault="00862F6C" w:rsidP="00A70187">
                        <w:pPr>
                          <w:rPr>
                            <w:rFonts w:asciiTheme="majorHAnsi" w:hAnsiTheme="majorHAnsi" w:cstheme="majorHAnsi"/>
                            <w:sz w:val="18"/>
                            <w:szCs w:val="18"/>
                            <w:lang w:val="fr-FR"/>
                          </w:rPr>
                        </w:pPr>
                      </w:p>
                    </w:txbxContent>
                  </v:textbox>
                </v:shape>
                <v:shape id="Text Box 7088" o:spid="_x0000_s4132" type="#_x0000_t202" style="position:absolute;left:2905;top:5288;width:2281;height: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9g58cA&#10;AADeAAAADwAAAGRycy9kb3ducmV2LnhtbESPT2vCQBTE70K/w/KE3uquttYYXUUshZ4qjX/A2yP7&#10;TEKzb0N2a9Jv3xUKHoeZ+Q2zXPe2FldqfeVYw3ikQBDnzlRcaDjs358SED4gG6wdk4Zf8rBePQyW&#10;mBrX8Rdds1CICGGfooYyhCaV0uclWfQj1xBH7+JaiyHKtpCmxS7CbS0nSr1KixXHhRIb2paUf2c/&#10;VsPx83I+vahd8WanTed6JdnOpdaPw36zABGoD/fwf/vDaJgks+QZbnfiF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6fYOfHAAAA3gAAAA8AAAAAAAAAAAAAAAAAmAIAAGRy&#10;cy9kb3ducmV2LnhtbFBLBQYAAAAABAAEAPUAAACMAwAAAAA=&#10;" filled="f" stroked="f">
                  <o:lock v:ext="edit" aspectratio="t"/>
                  <v:textbox>
                    <w:txbxContent>
                      <w:p w:rsidR="00862F6C" w:rsidRPr="00F811DC" w:rsidRDefault="00862F6C" w:rsidP="00A70187">
                        <w:pPr>
                          <w:rPr>
                            <w:rFonts w:asciiTheme="majorHAnsi" w:hAnsiTheme="majorHAnsi" w:cstheme="majorHAnsi"/>
                            <w:sz w:val="18"/>
                            <w:szCs w:val="18"/>
                          </w:rPr>
                        </w:pPr>
                        <w:r>
                          <w:rPr>
                            <w:rFonts w:asciiTheme="majorHAnsi" w:hAnsiTheme="majorHAnsi" w:cstheme="majorHAnsi"/>
                            <w:sz w:val="18"/>
                            <w:szCs w:val="18"/>
                          </w:rPr>
                          <w:t xml:space="preserve">Start </w:t>
                        </w:r>
                      </w:p>
                    </w:txbxContent>
                  </v:textbox>
                </v:shape>
                <v:shape id="Text Box 10118" o:spid="_x0000_s4133" type="#_x0000_t202" style="position:absolute;left:2744;top:6893;width:4172;height: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b4k8YA&#10;AADeAAAADwAAAGRycy9kb3ducmV2LnhtbESPT2sCMRTE70K/Q3iF3jRRrF23G6W0CD1VtCr09ti8&#10;/YObl2UT3e23bwqCx2FmfsNk68E24kqdrx1rmE4UCOLcmZpLDYfvzTgB4QOywcYxafglD+vVwyjD&#10;1Lied3Tdh1JECPsUNVQhtKmUPq/Iop+4ljh6hesshii7UpoO+wi3jZwptZAWa44LFbb0XlF+3l+s&#10;huNX8XOaq235YZ/b3g1Ksl1KrZ8eh7dXEIGGcA/f2p9Gwyx5Sebwfyde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b4k8YAAADeAAAADwAAAAAAAAAAAAAAAACYAgAAZHJz&#10;L2Rvd25yZXYueG1sUEsFBgAAAAAEAAQA9QAAAIsDAAAAAA==&#10;" filled="f" stroked="f">
                  <o:lock v:ext="edit" aspectratio="t"/>
                  <v:textbox>
                    <w:txbxContent>
                      <w:p w:rsidR="00862F6C" w:rsidRPr="00F811DC" w:rsidRDefault="00862F6C" w:rsidP="009F2B03">
                        <w:pPr>
                          <w:rPr>
                            <w:rFonts w:asciiTheme="majorHAnsi" w:hAnsiTheme="majorHAnsi" w:cstheme="majorHAnsi"/>
                            <w:sz w:val="18"/>
                            <w:szCs w:val="18"/>
                          </w:rPr>
                        </w:pPr>
                        <w:r>
                          <w:rPr>
                            <w:rFonts w:asciiTheme="majorHAnsi" w:hAnsiTheme="majorHAnsi" w:cstheme="majorHAnsi"/>
                            <w:sz w:val="18"/>
                            <w:szCs w:val="18"/>
                          </w:rPr>
                          <w:t>Cryostat-2K = true (Pumping HX683 started</w:t>
                        </w:r>
                        <w:r w:rsidRPr="00F811DC">
                          <w:rPr>
                            <w:rFonts w:asciiTheme="majorHAnsi" w:hAnsiTheme="majorHAnsi" w:cstheme="majorHAnsi"/>
                            <w:sz w:val="18"/>
                            <w:szCs w:val="18"/>
                          </w:rPr>
                          <w:t xml:space="preserve"> </w:t>
                        </w:r>
                        <w:r>
                          <w:rPr>
                            <w:rFonts w:asciiTheme="majorHAnsi" w:hAnsiTheme="majorHAnsi" w:cstheme="majorHAnsi"/>
                            <w:sz w:val="18"/>
                            <w:szCs w:val="18"/>
                          </w:rPr>
                          <w:t>)</w:t>
                        </w:r>
                      </w:p>
                    </w:txbxContent>
                  </v:textbox>
                </v:shape>
                <v:shape id="AutoShape 7086" o:spid="_x0000_s4134" type="#_x0000_t32" style="position:absolute;left:7935;top:10915;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BDqccAAADeAAAADwAAAGRycy9kb3ducmV2LnhtbESPQWsCMRSE74X+h/AKXkrNKqjL1ihb&#10;QdCCB7W9v25eN6Gbl3UTdfvvm4LgcZiZb5j5sneNuFAXrGcFo2EGgrjy2nKt4OO4fslBhIissfFM&#10;Cn4pwHLx+DDHQvsr7+lyiLVIEA4FKjAxtoWUoTLkMAx9S5y8b985jEl2tdQdXhPcNXKcZVPp0HJa&#10;MNjSylD1czg7Bbvt6K38Mnb7vj/Z3WRdNuf6+VOpwVNfvoKI1Md7+NbeaAXjfJZP4P9Oug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MEOpxwAAAN4AAAAPAAAAAAAA&#10;AAAAAAAAAKECAABkcnMvZG93bnJldi54bWxQSwUGAAAAAAQABAD5AAAAlQMAAAAA&#10;"/>
                <v:shape id="AutoShape 7091" o:spid="_x0000_s4135" type="#_x0000_t32" style="position:absolute;left:2606;top:9052;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Ld3scAAADeAAAADwAAAGRycy9kb3ducmV2LnhtbESPQWsCMRSE70L/Q3gFL1KzCtVla5Rt&#10;QVDBg9reXzevm9DNy3YTdfvvTaHgcZiZb5jFqneNuFAXrGcFk3EGgrjy2nKt4P20fspBhIissfFM&#10;Cn4pwGr5MFhgof2VD3Q5xlokCIcCFZgY20LKUBlyGMa+JU7el+8cxiS7WuoOrwnuGjnNspl0aDkt&#10;GGzpzVD1fTw7Bfvt5LX8NHa7O/zY/fO6bM716EOp4WNfvoCI1Md7+L+90Qqm+Tyfwd+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4t3exwAAAN4AAAAPAAAAAAAA&#10;AAAAAAAAAKECAABkcnMvZG93bnJldi54bWxQSwUGAAAAAAQABAD5AAAAlQMAAAAA&#10;"/>
                <v:shape id="AutoShape 7107" o:spid="_x0000_s4136" type="#_x0000_t32" style="position:absolute;left:2600;top:5539;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54RccAAADeAAAADwAAAGRycy9kb3ducmV2LnhtbESPQWsCMRSE74X+h/AKXkrNKlSXrVG2&#10;gqAFD2p7f928bkI3L+sm6vbfN4LgcZiZb5jZoneNOFMXrGcFo2EGgrjy2nKt4POweslBhIissfFM&#10;Cv4owGL++DDDQvsL7+i8j7VIEA4FKjAxtoWUoTLkMAx9S5y8H985jEl2tdQdXhLcNXKcZRPp0HJa&#10;MNjS0lD1uz85BdvN6L38NnbzsTva7euqbE7185dSg6e+fAMRqY/38K291grG+TSfwvVOugJy/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rnhFxwAAAN4AAAAPAAAAAAAA&#10;AAAAAAAAAKECAABkcnMvZG93bnJldi54bWxQSwUGAAAAAAQABAD5AAAAlQMAAAAA&#10;"/>
                <v:shape id="AutoShape 7101" o:spid="_x0000_s4137" type="#_x0000_t32" style="position:absolute;left:1198;top:12784;width:0;height:2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5lR8EAAADeAAAADwAAAGRycy9kb3ducmV2LnhtbERPy4rCMBTdC/MP4Q6401QZtHSM4jgo&#10;bn1sZndprm2xuekksa1+vVkILg/nvVj1phYtOV9ZVjAZJyCIc6srLhScT9tRCsIHZI21ZVJwJw+r&#10;5cdggZm2HR+oPYZCxBD2GSooQ2gyKX1ekkE/tg1x5C7WGQwRukJqh10MN7WcJslMGqw4NpTY0Kak&#10;/Hq8GQUHxORvF/4f9Y/b6fbe/G67r5NSw89+/Q0iUB/e4pd7rxVM03ka98Y78QrI5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rmVHwQAAAN4AAAAPAAAAAAAAAAAAAAAA&#10;AKECAABkcnMvZG93bnJldi54bWxQSwUGAAAAAAQABAD5AAAAjwMAAAAA&#10;" strokeweight=".5pt">
                  <v:stroke startarrow="block"/>
                </v:shape>
                <v:shape id="AutoShape 7102" o:spid="_x0000_s4138" type="#_x0000_t32" style="position:absolute;left:2610;top:12493;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1JrMgAAADeAAAADwAAAGRycy9kb3ducmV2LnhtbESPQWsCMRSE74X+h/CEXkrNKtiuW6Ns&#10;C0IteNDq/bl53QQ3L9tN1PXfNwWhx2FmvmFmi9414kxdsJ4VjIYZCOLKa8u1gt3X8ikHESKyxsYz&#10;KbhSgMX8/m6GhfYX3tB5G2uRIBwKVGBibAspQ2XIYRj6ljh5375zGJPsaqk7vCS4a+Q4y56lQ8tp&#10;wWBL74aq4/bkFKxXo7fyYOzqc/Nj15Nl2Zzqx71SD4O+fAURqY//4Vv7QysY5y/5FP7upCs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X1JrMgAAADeAAAADwAAAAAA&#10;AAAAAAAAAAChAgAAZHJzL2Rvd25yZXYueG1sUEsFBgAAAAAEAAQA+QAAAJYDAAAAAA==&#10;"/>
                <v:shape id="AutoShape 10120" o:spid="_x0000_s4139" type="#_x0000_t32" style="position:absolute;left:8052;top:10685;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527MYAAADeAAAADwAAAGRycy9kb3ducmV2LnhtbESPzWoCMRSF94LvEG6hG6kZhVqdGmVa&#10;EKrgQqv76+R2Ejq5GSdRp29vFkKXh/PHN192rhZXaoP1rGA0zEAQl15brhQcvlcvUxAhImusPZOC&#10;PwqwXPR7c8y1v/GOrvtYiTTCIUcFJsYmlzKUhhyGoW+Ik/fjW4cxybaSusVbGne1HGfZRDq0nB4M&#10;NvRpqPzdX5yC7Xr0UZyMXW92Z7t9XRX1pRoclXp+6op3EJG6+B9+tL+0gvH0bZYAEk5C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2eduzGAAAA3gAAAA8AAAAAAAAA&#10;AAAAAAAAoQIAAGRycy9kb3ducmV2LnhtbFBLBQYAAAAABAAEAPkAAACUAwAAAAA=&#10;"/>
                <v:shape id="AutoShape 11994" o:spid="_x0000_s4140" type="#_x0000_t32" style="position:absolute;left:2726;top:5261;width:0;height:74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LTd8gAAADeAAAADwAAAGRycy9kb3ducmV2LnhtbESPT2sCMRTE74V+h/CEXopmV7C1W6Ns&#10;C0ItePDf/XXzugluXrabqOu3bwpCj8PM/IaZLXrXiDN1wXpWkI8yEMSV15ZrBfvdcjgFESKyxsYz&#10;KbhSgMX8/m6GhfYX3tB5G2uRIBwKVGBibAspQ2XIYRj5ljh5375zGJPsaqk7vCS4a+Q4y56kQ8tp&#10;wWBL74aq4/bkFKxX+Vv5Zezqc/Nj15Nl2Zzqx4NSD4O+fAURqY//4Vv7QysYT59fcvi7k66AnP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tLTd8gAAADeAAAADwAAAAAA&#10;AAAAAAAAAAChAgAAZHJzL2Rvd25yZXYueG1sUEsFBgAAAAAEAAQA+QAAAJYDAAAAAA==&#10;"/>
                <v:shape id="AutoShape 11995" o:spid="_x0000_s4141" type="#_x0000_t32" style="position:absolute;left:2609;top:7065;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BNAMgAAADeAAAADwAAAGRycy9kb3ducmV2LnhtbESPT2sCMRTE70K/Q3hCL6JZF9rarVG2&#10;BaEWPPjv/rp53QQ3L9tN1O23bwpCj8PM/IaZL3vXiAt1wXpWMJ1kIIgrry3XCg771XgGIkRkjY1n&#10;UvBDAZaLu8EcC+2vvKXLLtYiQTgUqMDE2BZShsqQwzDxLXHyvnznMCbZ1VJ3eE1w18g8yx6lQ8tp&#10;wWBLb4aq0+7sFGzW09fy09j1x/bbbh5WZXOuR0el7od9+QIiUh//w7f2u1aQz56ec/i7k66AXP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gBNAMgAAADeAAAADwAAAAAA&#10;AAAAAAAAAAChAgAAZHJzL2Rvd25yZXYueG1sUEsFBgAAAAAEAAQA+QAAAJYDAAAAAA==&#10;"/>
                <v:shape id="Text Box 11999" o:spid="_x0000_s4142" type="#_x0000_t202" style="position:absolute;left:2887;top:8848;width:1932;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b2OsYA&#10;AADeAAAADwAAAGRycy9kb3ducmV2LnhtbESPT2sCMRTE7wW/Q3hCb5poW6vrRiktBU+K2ha8PTZv&#10;/+DmZdmk7vrtTUHocZiZ3zDpure1uFDrK8caJmMFgjhzpuJCw9fxczQH4QOywdoxabiSh/Vq8JBi&#10;YlzHe7ocQiEihH2CGsoQmkRKn5Vk0Y9dQxy93LUWQ5RtIU2LXYTbWk6VmkmLFceFEht6Lyk7H36t&#10;hu9tfvp5Vrviw740neuVZLuQWj8O+7cliEB9+A/f2xujYTp/XTzB3514Be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b2OsYAAADeAAAADwAAAAAAAAAAAAAAAACYAgAAZHJz&#10;L2Rvd25yZXYueG1sUEsFBgAAAAAEAAQA9QAAAIsDAAAAAA==&#10;" filled="f" stroked="f">
                  <o:lock v:ext="edit" aspectratio="t"/>
                  <v:textbox>
                    <w:txbxContent>
                      <w:p w:rsidR="00862F6C" w:rsidRPr="00F811DC" w:rsidRDefault="00862F6C" w:rsidP="006B7AC4">
                        <w:pPr>
                          <w:rPr>
                            <w:rFonts w:asciiTheme="majorHAnsi" w:hAnsiTheme="majorHAnsi" w:cstheme="majorHAnsi"/>
                            <w:sz w:val="18"/>
                            <w:szCs w:val="18"/>
                          </w:rPr>
                        </w:pPr>
                        <w:r w:rsidRPr="00F811DC">
                          <w:rPr>
                            <w:rFonts w:asciiTheme="majorHAnsi" w:hAnsiTheme="majorHAnsi" w:cstheme="majorHAnsi"/>
                            <w:sz w:val="18"/>
                            <w:szCs w:val="18"/>
                          </w:rPr>
                          <w:t xml:space="preserve">Quench detection </w:t>
                        </w:r>
                      </w:p>
                    </w:txbxContent>
                  </v:textbox>
                </v:shape>
                <v:shape id="AutoShape 12002" o:spid="_x0000_s4143" type="#_x0000_t32" style="position:absolute;left:2595;top:10935;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Vw78gAAADeAAAADwAAAGRycy9kb3ducmV2LnhtbESPT2sCMRTE74V+h/AKvRTNKtra1Shb&#10;QagFD/67v26em9DNy3YTdfvtm4LQ4zAzv2Fmi87V4kJtsJ4VDPoZCOLSa8uVgsN+1ZuACBFZY+2Z&#10;FPxQgMX8/m6GufZX3tJlFyuRIBxyVGBibHIpQ2nIYej7hjh5J986jEm2ldQtXhPc1XKYZc/SoeW0&#10;YLChpaHya3d2CjbrwVvxaez6Y/ttN+NVUZ+rp6NSjw9dMQURqYv/4Vv7XSsYTl5eR/B3J10BOf8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qVw78gAAADeAAAADwAAAAAA&#10;AAAAAAAAAAChAgAAZHJzL2Rvd25yZXYueG1sUEsFBgAAAAAEAAQA+QAAAJYDAAAAAA==&#10;"/>
                <v:rect id="Rectangle 12024" o:spid="_x0000_s4144" style="position:absolute;left:2096;top:4612;width:1200;height:7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ohrMcA&#10;AADeAAAADwAAAGRycy9kb3ducmV2LnhtbESPQWvCQBSE74X+h+UVems2jVhNdJVSsbRHjRdvz+wz&#10;ic2+Ddk1xv56Vyj0OMzMN8x8OZhG9NS52rKC1ygGQVxYXXOpYJevX6YgnEfW2FgmBVdysFw8Pswx&#10;0/bCG+q3vhQBwi5DBZX3bSalKyoy6CLbEgfvaDuDPsiulLrDS4CbRiZx/CYN1hwWKmzpo6LiZ3s2&#10;Cg51ssPfTf4Zm3Q98t9DfjrvV0o9Pw3vMxCeBv8f/mt/aQXJdJKO4X4nX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qIazHAAAA3gAAAA8AAAAAAAAAAAAAAAAAmAIAAGRy&#10;cy9kb3ducmV2LnhtbFBLBQYAAAAABAAEAPUAAACMAwAAAAA=&#10;">
                  <v:textbox>
                    <w:txbxContent>
                      <w:p w:rsidR="00862F6C" w:rsidRPr="00F811DC" w:rsidRDefault="00862F6C" w:rsidP="004350AC">
                        <w:pPr>
                          <w:spacing w:before="120"/>
                          <w:jc w:val="center"/>
                          <w:rPr>
                            <w:rFonts w:asciiTheme="majorHAnsi" w:hAnsiTheme="majorHAnsi"/>
                            <w:sz w:val="18"/>
                            <w:szCs w:val="18"/>
                          </w:rPr>
                        </w:pPr>
                        <w:r w:rsidRPr="00F811DC">
                          <w:rPr>
                            <w:rFonts w:asciiTheme="majorHAnsi" w:hAnsiTheme="majorHAnsi"/>
                            <w:sz w:val="18"/>
                            <w:szCs w:val="18"/>
                          </w:rPr>
                          <w:t>Stop</w:t>
                        </w:r>
                      </w:p>
                      <w:p w:rsidR="00862F6C" w:rsidRPr="00F811DC" w:rsidRDefault="00862F6C" w:rsidP="00237998">
                        <w:pPr>
                          <w:rPr>
                            <w:rFonts w:asciiTheme="majorHAnsi" w:hAnsiTheme="majorHAnsi"/>
                            <w:sz w:val="18"/>
                            <w:szCs w:val="18"/>
                          </w:rPr>
                        </w:pPr>
                      </w:p>
                    </w:txbxContent>
                  </v:textbox>
                </v:rect>
                <v:rect id="Rectangle 12021" o:spid="_x0000_s4145" style="position:absolute;left:1757;top:11077;width:136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i/28YA&#10;AADeAAAADwAAAGRycy9kb3ducmV2LnhtbESPT4vCMBTE78J+h/AWvGm6FfxTjbIoih61Xvb2tnm2&#10;3W1eShO1+umNIHgcZuY3zGzRmkpcqHGlZQVf/QgEcWZ1ybmCY7rujUE4j6yxskwKbuRgMf/ozDDR&#10;9sp7uhx8LgKEXYIKCu/rREqXFWTQ9W1NHLyTbQz6IJtc6gavAW4qGUfRUBosOSwUWNOyoOz/cDYK&#10;fsv4iPd9uonMZD3wuzb9O/+slOp+tt9TEJ5a/w6/2lutIB6PJkN43glX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i/28YAAADeAAAADwAAAAAAAAAAAAAAAACYAgAAZHJz&#10;L2Rvd25yZXYueG1sUEsFBgAAAAAEAAQA9QAAAIsDAAAAAA==&#10;">
                  <v:textbox>
                    <w:txbxContent>
                      <w:p w:rsidR="00862F6C" w:rsidRPr="00F811DC" w:rsidRDefault="00862F6C" w:rsidP="008848BC">
                        <w:pPr>
                          <w:spacing w:before="120" w:line="264" w:lineRule="auto"/>
                          <w:jc w:val="center"/>
                          <w:rPr>
                            <w:rFonts w:asciiTheme="majorHAnsi" w:hAnsiTheme="majorHAnsi" w:cstheme="majorHAnsi"/>
                            <w:sz w:val="18"/>
                            <w:szCs w:val="18"/>
                          </w:rPr>
                        </w:pPr>
                        <w:r w:rsidRPr="00F811DC">
                          <w:rPr>
                            <w:rFonts w:asciiTheme="majorHAnsi" w:hAnsiTheme="majorHAnsi" w:cstheme="majorHAnsi"/>
                            <w:sz w:val="18"/>
                            <w:szCs w:val="18"/>
                          </w:rPr>
                          <w:t>Cooling Magnet</w:t>
                        </w:r>
                      </w:p>
                    </w:txbxContent>
                  </v:textbox>
                </v:rect>
                <v:shape id="Text Box 12022" o:spid="_x0000_s4146" type="#_x0000_t202" style="position:absolute;left:3113;top:11077;width:1984;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NGWcgA&#10;AADeAAAADwAAAGRycy9kb3ducmV2LnhtbESPT2vCQBTE74LfYXmCF9GNtpiYukoRWuzNP6W9PrLP&#10;JJh9m+5uY/rtu4WCx2FmfsOst71pREfO15YVzGcJCOLC6ppLBe/nl2kGwgdkjY1lUvBDHrab4WCN&#10;ubY3PlJ3CqWIEPY5KqhCaHMpfVGRQT+zLXH0LtYZDFG6UmqHtwg3jVwkyVIarDkuVNjSrqLievo2&#10;CrLHfffp3x4OH8Xy0qzCJO1ev5xS41H//AQiUB/u4f/2XitYZOkqhb878Qr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g0ZZyAAAAN4AAAAPAAAAAAAAAAAAAAAAAJgCAABk&#10;cnMvZG93bnJldi54bWxQSwUGAAAAAAQABAD1AAAAjQMAAAAA&#10;">
                  <v:textbox>
                    <w:txbxContent>
                      <w:p w:rsidR="00862F6C" w:rsidRPr="00CA4748" w:rsidRDefault="00862F6C" w:rsidP="00771348">
                        <w:pPr>
                          <w:rPr>
                            <w:rFonts w:asciiTheme="majorHAnsi" w:hAnsiTheme="majorHAnsi" w:cstheme="majorHAnsi"/>
                            <w:sz w:val="18"/>
                            <w:szCs w:val="18"/>
                          </w:rPr>
                        </w:pPr>
                        <w:r>
                          <w:rPr>
                            <w:rFonts w:asciiTheme="majorHAnsi" w:hAnsiTheme="majorHAnsi" w:cstheme="majorHAnsi"/>
                            <w:sz w:val="18"/>
                            <w:szCs w:val="18"/>
                          </w:rPr>
                          <w:t xml:space="preserve">Open </w:t>
                        </w:r>
                        <w:r w:rsidRPr="00F811DC">
                          <w:rPr>
                            <w:rFonts w:asciiTheme="majorHAnsi" w:hAnsiTheme="majorHAnsi" w:cstheme="majorHAnsi"/>
                            <w:sz w:val="18"/>
                            <w:szCs w:val="18"/>
                          </w:rPr>
                          <w:t xml:space="preserve">CV602 </w:t>
                        </w:r>
                      </w:p>
                      <w:p w:rsidR="00862F6C" w:rsidRPr="00CA4748" w:rsidRDefault="00862F6C" w:rsidP="00764B9F">
                        <w:pPr>
                          <w:spacing w:line="264" w:lineRule="auto"/>
                          <w:rPr>
                            <w:rFonts w:asciiTheme="majorHAnsi" w:hAnsiTheme="majorHAnsi" w:cstheme="majorHAnsi"/>
                            <w:sz w:val="18"/>
                            <w:szCs w:val="18"/>
                          </w:rPr>
                        </w:pPr>
                        <w:r>
                          <w:rPr>
                            <w:rFonts w:asciiTheme="majorHAnsi" w:hAnsiTheme="majorHAnsi" w:cstheme="majorHAnsi"/>
                            <w:sz w:val="18"/>
                            <w:szCs w:val="18"/>
                          </w:rPr>
                          <w:t>FV640, FV642 opened</w:t>
                        </w:r>
                      </w:p>
                      <w:p w:rsidR="00862F6C" w:rsidRPr="00F811DC" w:rsidRDefault="00862F6C" w:rsidP="000D5C0D">
                        <w:pPr>
                          <w:rPr>
                            <w:rFonts w:asciiTheme="majorHAnsi" w:hAnsiTheme="majorHAnsi" w:cstheme="majorHAnsi"/>
                            <w:sz w:val="18"/>
                            <w:szCs w:val="18"/>
                          </w:rPr>
                        </w:pPr>
                      </w:p>
                      <w:p w:rsidR="00862F6C" w:rsidRPr="00764B9F" w:rsidRDefault="00862F6C" w:rsidP="008848BC">
                        <w:pPr>
                          <w:rPr>
                            <w:rFonts w:asciiTheme="majorHAnsi" w:hAnsiTheme="majorHAnsi" w:cstheme="majorHAnsi"/>
                            <w:sz w:val="18"/>
                            <w:szCs w:val="18"/>
                          </w:rPr>
                        </w:pPr>
                      </w:p>
                      <w:p w:rsidR="00862F6C" w:rsidRPr="00764B9F" w:rsidRDefault="00862F6C" w:rsidP="008848BC">
                        <w:pPr>
                          <w:rPr>
                            <w:rFonts w:asciiTheme="majorHAnsi" w:hAnsiTheme="majorHAnsi" w:cstheme="majorHAnsi"/>
                            <w:sz w:val="18"/>
                            <w:szCs w:val="18"/>
                          </w:rPr>
                        </w:pPr>
                      </w:p>
                      <w:p w:rsidR="00862F6C" w:rsidRPr="00764B9F" w:rsidRDefault="00862F6C" w:rsidP="008848BC">
                        <w:pPr>
                          <w:spacing w:line="314" w:lineRule="auto"/>
                          <w:rPr>
                            <w:rFonts w:asciiTheme="majorHAnsi" w:hAnsiTheme="majorHAnsi" w:cstheme="majorHAnsi"/>
                            <w:sz w:val="18"/>
                            <w:szCs w:val="18"/>
                          </w:rPr>
                        </w:pPr>
                      </w:p>
                    </w:txbxContent>
                  </v:textbox>
                </v:shape>
                <v:shape id="Text Box 12023" o:spid="_x0000_s4147" type="#_x0000_t202" style="position:absolute;left:5089;top:11077;width:1984;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zSK8QA&#10;AADeAAAADwAAAGRycy9kb3ducmV2LnhtbERPz2vCMBS+D/wfwhO8DE11orUziggOvW06tuujebbF&#10;5qUmsdb/3hwGO358v5frztSiJecrywrGowQEcW51xYWC79NumILwAVljbZkUPMjDetV7WWKm7Z2/&#10;qD2GQsQQ9hkqKENoMil9XpJBP7INceTO1hkMEbpCaof3GG5qOUmSmTRYcWwosaFtSfnleDMK0um+&#10;/fWHt8+ffHauF+F13n5cnVKDfrd5BxGoC//iP/deK5ik80XcG+/EK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c0ivEAAAA3gAAAA8AAAAAAAAAAAAAAAAAmAIAAGRycy9k&#10;b3ducmV2LnhtbFBLBQYAAAAABAAEAPUAAACJAwAAAAA=&#10;">
                  <v:textbox>
                    <w:txbxContent>
                      <w:p w:rsidR="00862F6C" w:rsidRDefault="00862F6C" w:rsidP="008848BC">
                        <w:pPr>
                          <w:spacing w:line="264" w:lineRule="auto"/>
                          <w:rPr>
                            <w:rFonts w:asciiTheme="majorHAnsi" w:hAnsiTheme="majorHAnsi" w:cstheme="majorHAnsi"/>
                            <w:sz w:val="18"/>
                            <w:szCs w:val="18"/>
                          </w:rPr>
                        </w:pPr>
                        <w:r>
                          <w:rPr>
                            <w:rFonts w:asciiTheme="majorHAnsi" w:hAnsiTheme="majorHAnsi" w:cstheme="majorHAnsi"/>
                            <w:sz w:val="18"/>
                            <w:szCs w:val="18"/>
                          </w:rPr>
                          <w:t>CV583 regulated</w:t>
                        </w:r>
                      </w:p>
                      <w:p w:rsidR="00862F6C" w:rsidRDefault="00862F6C" w:rsidP="008848BC">
                        <w:pPr>
                          <w:spacing w:line="312" w:lineRule="auto"/>
                          <w:rPr>
                            <w:rFonts w:asciiTheme="majorHAnsi" w:hAnsiTheme="majorHAnsi" w:cstheme="majorHAnsi"/>
                            <w:sz w:val="18"/>
                            <w:szCs w:val="18"/>
                          </w:rPr>
                        </w:pPr>
                        <w:r>
                          <w:rPr>
                            <w:rFonts w:asciiTheme="majorHAnsi" w:hAnsiTheme="majorHAnsi" w:cstheme="majorHAnsi"/>
                            <w:sz w:val="18"/>
                            <w:szCs w:val="18"/>
                          </w:rPr>
                          <w:t>PT681=PT681setpoint</w:t>
                        </w:r>
                      </w:p>
                      <w:p w:rsidR="00862F6C" w:rsidRPr="00F811DC" w:rsidRDefault="00862F6C" w:rsidP="009E74BC">
                        <w:pPr>
                          <w:spacing w:before="40" w:line="264" w:lineRule="auto"/>
                          <w:rPr>
                            <w:rFonts w:asciiTheme="majorHAnsi" w:hAnsiTheme="majorHAnsi" w:cstheme="majorHAnsi"/>
                            <w:sz w:val="18"/>
                            <w:szCs w:val="18"/>
                          </w:rPr>
                        </w:pPr>
                        <w:r w:rsidRPr="00F811DC">
                          <w:rPr>
                            <w:rFonts w:asciiTheme="majorHAnsi" w:hAnsiTheme="majorHAnsi" w:cstheme="majorHAnsi"/>
                            <w:sz w:val="18"/>
                            <w:szCs w:val="18"/>
                          </w:rPr>
                          <w:t>CV680 regulated</w:t>
                        </w:r>
                      </w:p>
                      <w:p w:rsidR="00862F6C" w:rsidRPr="00F811DC" w:rsidRDefault="00862F6C" w:rsidP="009E74BC">
                        <w:pPr>
                          <w:spacing w:line="264" w:lineRule="auto"/>
                          <w:rPr>
                            <w:rFonts w:asciiTheme="majorHAnsi" w:hAnsiTheme="majorHAnsi" w:cstheme="majorHAnsi"/>
                            <w:sz w:val="18"/>
                            <w:szCs w:val="18"/>
                          </w:rPr>
                        </w:pPr>
                        <w:r w:rsidRPr="00F811DC">
                          <w:rPr>
                            <w:rFonts w:asciiTheme="majorHAnsi" w:hAnsiTheme="majorHAnsi" w:cstheme="majorHAnsi"/>
                            <w:sz w:val="18"/>
                            <w:szCs w:val="18"/>
                          </w:rPr>
                          <w:t>LT683=LT683setpoint</w:t>
                        </w:r>
                      </w:p>
                      <w:p w:rsidR="00862F6C" w:rsidRPr="00F1327F" w:rsidRDefault="00862F6C" w:rsidP="008848BC">
                        <w:pPr>
                          <w:spacing w:line="314" w:lineRule="auto"/>
                          <w:rPr>
                            <w:rFonts w:asciiTheme="majorHAnsi" w:hAnsiTheme="majorHAnsi" w:cstheme="majorHAnsi"/>
                            <w:sz w:val="18"/>
                            <w:szCs w:val="18"/>
                          </w:rPr>
                        </w:pPr>
                      </w:p>
                    </w:txbxContent>
                  </v:textbox>
                </v:shape>
                <v:shape id="Text Box 12030" o:spid="_x0000_s4148" type="#_x0000_t202" style="position:absolute;left:2892;top:12376;width:2909;height: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7B0MUA&#10;AADeAAAADwAAAGRycy9kb3ducmV2LnhtbESPT2vCQBTE70K/w/IKvelupa0mukpRCj1Z/AveHtln&#10;Esy+Ddmtid/eFQSPw8z8hpnOO1uJCzW+dKzhfaBAEGfOlJxr2G1/+mMQPiAbrByThit5mM9eelNM&#10;jWt5TZdNyEWEsE9RQxFCnUrps4Is+oGriaN3co3FEGWTS9NgG+G2kkOlvqTFkuNCgTUtCsrOm3+r&#10;Yb86HQ8f6i9f2s+6dZ2SbBOp9dtr9z0BEagLz/Cj/Ws0DMejJIH7nXgF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rsHQxQAAAN4AAAAPAAAAAAAAAAAAAAAAAJgCAABkcnMv&#10;ZG93bnJldi54bWxQSwUGAAAAAAQABAD1AAAAigMAAAAA&#10;" filled="f" stroked="f">
                  <o:lock v:ext="edit" aspectratio="t"/>
                  <v:textbox>
                    <w:txbxContent>
                      <w:p w:rsidR="00862F6C" w:rsidRPr="00F811DC" w:rsidRDefault="00862F6C" w:rsidP="00771348">
                        <w:pPr>
                          <w:pStyle w:val="ListBullet"/>
                          <w:numPr>
                            <w:ilvl w:val="0"/>
                            <w:numId w:val="0"/>
                          </w:numPr>
                          <w:rPr>
                            <w:rFonts w:asciiTheme="majorHAnsi" w:hAnsiTheme="majorHAnsi" w:cstheme="majorHAnsi"/>
                            <w:sz w:val="18"/>
                            <w:szCs w:val="18"/>
                          </w:rPr>
                        </w:pPr>
                        <w:r>
                          <w:rPr>
                            <w:rFonts w:asciiTheme="majorHAnsi" w:hAnsiTheme="majorHAnsi" w:cstheme="majorHAnsi"/>
                            <w:sz w:val="18"/>
                            <w:szCs w:val="18"/>
                          </w:rPr>
                          <w:t>LT682&gt;LT682mini</w:t>
                        </w:r>
                      </w:p>
                      <w:p w:rsidR="00862F6C" w:rsidRPr="00F811DC" w:rsidRDefault="00862F6C" w:rsidP="00771348">
                        <w:pPr>
                          <w:rPr>
                            <w:rFonts w:asciiTheme="majorHAnsi" w:hAnsiTheme="majorHAnsi" w:cstheme="majorHAnsi"/>
                            <w:sz w:val="18"/>
                            <w:szCs w:val="18"/>
                            <w:lang w:val="fr-FR"/>
                          </w:rPr>
                        </w:pPr>
                      </w:p>
                    </w:txbxContent>
                  </v:textbox>
                </v:shape>
                <v:shape id="AutoShape 12031" o:spid="_x0000_s4149" type="#_x0000_t32" style="position:absolute;left:1195;top:12730;width:153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B3PcYAAADeAAAADwAAAGRycy9kb3ducmV2LnhtbESPy2oCMRSG9wXfIRyhm1IzCpVhNMpY&#10;EGrBhZfuj5PjJDg5GSdRp2/fLAouf/4b33zZu0bcqQvWs4LxKANBXHltuVZwPKzfcxAhImtsPJOC&#10;XwqwXAxe5lho/+Ad3fexFmmEQ4EKTIxtIWWoDDkMI98SJ+/sO4cxya6WusNHGneNnGTZVDq0nB4M&#10;tvRpqLrsb07BdjNelSdjN9+7q91+rMvmVr/9KPU67MsZiEh9fIb/219awSTPswSQcBIK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Mgdz3GAAAA3gAAAA8AAAAAAAAA&#10;AAAAAAAAoQIAAGRycy9kb3ducmV2LnhtbFBLBQYAAAAABAAEAPkAAACUAwAAAAA=&#10;"/>
                <v:shape id="AutoShape 12032" o:spid="_x0000_s4150" type="#_x0000_t32" style="position:absolute;left:1212;top:7122;width:13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8mG8cAAADeAAAADwAAAGRycy9kb3ducmV2LnhtbESPQWvCQBSE74X+h+UVvNVNcighdRUV&#10;RGvpwVh7fmRfk2D2bdxdNe2v7xYEj8PMfMNMZoPpxIWcby0rSMcJCOLK6pZrBZ/71XMOwgdkjZ1l&#10;UvBDHmbTx4cJFtpeeUeXMtQiQtgXqKAJoS+k9FVDBv3Y9sTR+7bOYIjS1VI7vEa46WSWJC/SYMtx&#10;ocGelg1Vx/JsFGzf+zY7rT/cWxfoq9S/h8U6PSg1ehrmryACDeEevrU3WkGW50kK/3fiFZD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TyYbxwAAAN4AAAAPAAAAAAAA&#10;AAAAAAAAAKECAABkcnMvZG93bnJldi54bWxQSwUGAAAAAAQABAD5AAAAlQMAAAAA&#10;" strokeweight=".5pt">
                  <v:stroke endarrow="block"/>
                </v:shape>
                <v:rect id="Rectangle 12017" o:spid="_x0000_s4151" style="position:absolute;left:1757;top:9195;width:1361;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24CcUA&#10;AADeAAAADwAAAGRycy9kb3ducmV2LnhtbESPQWvCQBSE7wX/w/IEb3XXCCVGVxGLpT1qvHh7Zp9J&#10;NPs2ZFdN++u7hYLHYWa+YRar3jbiTp2vHWuYjBUI4sKZmksNh3z7moLwAdlg45g0fJOH1XLwssDM&#10;uAfv6L4PpYgQ9hlqqEJoMyl9UZFFP3YtcfTOrrMYouxKaTp8RLhtZKLUm7RYc1yosKVNRcV1f7Ma&#10;TnVywJ9d/qHsbDsNX31+uR3ftR4N+/UcRKA+PMP/7U+jIUlTlcDfnXg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bgJxQAAAN4AAAAPAAAAAAAAAAAAAAAAAJgCAABkcnMv&#10;ZG93bnJldi54bWxQSwUGAAAAAAQABAD1AAAAigMAAAAA&#10;">
                  <v:textbox>
                    <w:txbxContent>
                      <w:p w:rsidR="00862F6C" w:rsidRPr="00F811DC" w:rsidRDefault="00862F6C" w:rsidP="00A31921">
                        <w:pPr>
                          <w:spacing w:before="120"/>
                          <w:jc w:val="center"/>
                          <w:rPr>
                            <w:rFonts w:asciiTheme="majorHAnsi" w:hAnsiTheme="majorHAnsi" w:cstheme="majorHAnsi"/>
                            <w:sz w:val="18"/>
                            <w:szCs w:val="18"/>
                          </w:rPr>
                        </w:pPr>
                        <w:r>
                          <w:rPr>
                            <w:rFonts w:asciiTheme="majorHAnsi" w:hAnsiTheme="majorHAnsi" w:cstheme="majorHAnsi"/>
                            <w:sz w:val="18"/>
                            <w:szCs w:val="18"/>
                          </w:rPr>
                          <w:t>S</w:t>
                        </w:r>
                        <w:r w:rsidRPr="00F811DC">
                          <w:rPr>
                            <w:rFonts w:asciiTheme="majorHAnsi" w:hAnsiTheme="majorHAnsi" w:cstheme="majorHAnsi"/>
                            <w:sz w:val="18"/>
                            <w:szCs w:val="18"/>
                          </w:rPr>
                          <w:t xml:space="preserve">top </w:t>
                        </w:r>
                      </w:p>
                      <w:p w:rsidR="00862F6C" w:rsidRPr="00F811DC" w:rsidRDefault="00862F6C" w:rsidP="00A31921">
                        <w:pPr>
                          <w:jc w:val="center"/>
                          <w:rPr>
                            <w:rFonts w:asciiTheme="majorHAnsi" w:hAnsiTheme="majorHAnsi" w:cstheme="majorHAnsi"/>
                            <w:sz w:val="18"/>
                            <w:szCs w:val="18"/>
                          </w:rPr>
                        </w:pPr>
                        <w:r>
                          <w:rPr>
                            <w:rFonts w:asciiTheme="majorHAnsi" w:hAnsiTheme="majorHAnsi" w:cstheme="majorHAnsi"/>
                            <w:sz w:val="18"/>
                            <w:szCs w:val="18"/>
                          </w:rPr>
                          <w:t xml:space="preserve">Cryostat </w:t>
                        </w:r>
                        <w:r w:rsidRPr="00F811DC">
                          <w:rPr>
                            <w:rFonts w:asciiTheme="majorHAnsi" w:hAnsiTheme="majorHAnsi" w:cstheme="majorHAnsi"/>
                            <w:sz w:val="18"/>
                            <w:szCs w:val="18"/>
                          </w:rPr>
                          <w:t>filling</w:t>
                        </w:r>
                      </w:p>
                    </w:txbxContent>
                  </v:textbox>
                </v:rect>
                <v:shape id="Text Box 12018" o:spid="_x0000_s4152" type="#_x0000_t202" style="position:absolute;left:3118;top:9195;width:1984;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ZBi8cA&#10;AADeAAAADwAAAGRycy9kb3ducmV2LnhtbESPQWvCQBSE74X+h+UVvJS6qRYbo6uI0KI3m5Z6fWSf&#10;STD7Nt1dY/z3rlDwOMzMN8x82ZtGdOR8bVnB6zABQVxYXXOp4Of74yUF4QOyxsYyKbiQh+Xi8WGO&#10;mbZn/qIuD6WIEPYZKqhCaDMpfVGRQT+0LXH0DtYZDFG6UmqH5wg3jRwlyUQarDkuVNjSuqLimJ+M&#10;gvRt0+39drz7LSaHZhqe37vPP6fU4KlfzUAE6sM9/N/eaAWjNE3GcLsTr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GQYvHAAAA3gAAAA8AAAAAAAAAAAAAAAAAmAIAAGRy&#10;cy9kb3ducmV2LnhtbFBLBQYAAAAABAAEAPUAAACMAwAAAAA=&#10;">
                  <v:textbox>
                    <w:txbxContent>
                      <w:p w:rsidR="00862F6C" w:rsidRPr="00F811DC" w:rsidRDefault="00862F6C" w:rsidP="00A31921">
                        <w:pPr>
                          <w:rPr>
                            <w:rFonts w:asciiTheme="majorHAnsi" w:hAnsiTheme="majorHAnsi" w:cstheme="majorHAnsi"/>
                            <w:sz w:val="18"/>
                            <w:szCs w:val="18"/>
                          </w:rPr>
                        </w:pPr>
                        <w:r>
                          <w:rPr>
                            <w:rFonts w:asciiTheme="majorHAnsi" w:hAnsiTheme="majorHAnsi" w:cstheme="majorHAnsi"/>
                            <w:sz w:val="18"/>
                            <w:szCs w:val="18"/>
                          </w:rPr>
                          <w:t>Close CV602</w:t>
                        </w:r>
                      </w:p>
                      <w:p w:rsidR="00862F6C" w:rsidRPr="00F811DC" w:rsidRDefault="00862F6C" w:rsidP="00A31921">
                        <w:pPr>
                          <w:rPr>
                            <w:rFonts w:asciiTheme="majorHAnsi" w:hAnsiTheme="majorHAnsi" w:cstheme="majorHAnsi"/>
                            <w:sz w:val="18"/>
                            <w:szCs w:val="18"/>
                          </w:rPr>
                        </w:pPr>
                        <w:r>
                          <w:rPr>
                            <w:rFonts w:asciiTheme="majorHAnsi" w:hAnsiTheme="majorHAnsi" w:cstheme="majorHAnsi"/>
                            <w:sz w:val="18"/>
                            <w:szCs w:val="18"/>
                          </w:rPr>
                          <w:t xml:space="preserve">Open </w:t>
                        </w:r>
                        <w:r w:rsidRPr="00F811DC">
                          <w:rPr>
                            <w:rFonts w:asciiTheme="majorHAnsi" w:hAnsiTheme="majorHAnsi" w:cstheme="majorHAnsi"/>
                            <w:sz w:val="18"/>
                            <w:szCs w:val="18"/>
                          </w:rPr>
                          <w:t>CV583</w:t>
                        </w:r>
                      </w:p>
                      <w:p w:rsidR="00862F6C" w:rsidRPr="00F811DC" w:rsidRDefault="00862F6C" w:rsidP="00A31921">
                        <w:pPr>
                          <w:spacing w:before="40" w:line="264" w:lineRule="auto"/>
                          <w:rPr>
                            <w:rFonts w:asciiTheme="majorHAnsi" w:hAnsiTheme="majorHAnsi" w:cstheme="majorHAnsi"/>
                            <w:sz w:val="18"/>
                            <w:szCs w:val="18"/>
                          </w:rPr>
                        </w:pPr>
                        <w:r w:rsidRPr="00F811DC">
                          <w:rPr>
                            <w:rFonts w:asciiTheme="majorHAnsi" w:hAnsiTheme="majorHAnsi" w:cstheme="majorHAnsi"/>
                            <w:sz w:val="18"/>
                            <w:szCs w:val="18"/>
                          </w:rPr>
                          <w:t>CV680 regulated</w:t>
                        </w:r>
                      </w:p>
                      <w:p w:rsidR="00862F6C" w:rsidRPr="00F811DC" w:rsidRDefault="00862F6C" w:rsidP="00A31921">
                        <w:pPr>
                          <w:spacing w:line="264" w:lineRule="auto"/>
                          <w:rPr>
                            <w:rFonts w:asciiTheme="majorHAnsi" w:hAnsiTheme="majorHAnsi" w:cstheme="majorHAnsi"/>
                            <w:sz w:val="18"/>
                            <w:szCs w:val="18"/>
                          </w:rPr>
                        </w:pPr>
                        <w:r w:rsidRPr="00F811DC">
                          <w:rPr>
                            <w:rFonts w:asciiTheme="majorHAnsi" w:hAnsiTheme="majorHAnsi" w:cstheme="majorHAnsi"/>
                            <w:sz w:val="18"/>
                            <w:szCs w:val="18"/>
                          </w:rPr>
                          <w:t>LT683=LT683setpoint</w:t>
                        </w:r>
                      </w:p>
                      <w:p w:rsidR="00862F6C" w:rsidRPr="00F811DC" w:rsidRDefault="00862F6C" w:rsidP="00A31921">
                        <w:pPr>
                          <w:rPr>
                            <w:rFonts w:asciiTheme="majorHAnsi" w:hAnsiTheme="majorHAnsi" w:cstheme="majorHAnsi"/>
                            <w:sz w:val="18"/>
                            <w:szCs w:val="18"/>
                          </w:rPr>
                        </w:pPr>
                      </w:p>
                    </w:txbxContent>
                  </v:textbox>
                </v:shape>
                <v:group id="Group 12039" o:spid="_x0000_s4153" style="position:absolute;left:1704;top:5683;width:5314;height:1247" coordorigin="1704,6426" coordsize="5314,12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3NBLiccAAADe&#10;AAAADwAAAAAAAAAAAAAAAACqAgAAZHJzL2Rvd25yZXYueG1sUEsFBgAAAAAEAAQA+gAAAJ4DAAAA&#10;AA==&#10;">
                  <v:rect id="Rectangle 12011" o:spid="_x0000_s4154" style="position:absolute;left:1704;top:6426;width:1361;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QgfcYA&#10;AADeAAAADwAAAGRycy9kb3ducmV2LnhtbESPQWvCQBSE7wX/w/KE3uquKZYYXUUslvao8eLtmX0m&#10;0ezbkF019dd3C4Ueh5n5hpkve9uIG3W+dqxhPFIgiAtnai417PPNSwrCB2SDjWPS8E0elovB0xwz&#10;4+68pdsulCJC2GeooQqhzaT0RUUW/ci1xNE7uc5iiLIrpenwHuG2kYlSb9JizXGhwpbWFRWX3dVq&#10;ONbJHh/b/EPZ6eY1fPX5+Xp41/p52K9mIAL14T/81/40GpI0VRP4vROv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QgfcYAAADeAAAADwAAAAAAAAAAAAAAAACYAgAAZHJz&#10;L2Rvd25yZXYueG1sUEsFBgAAAAAEAAQA9QAAAIsDAAAAAA==&#10;">
                    <v:textbox>
                      <w:txbxContent>
                        <w:p w:rsidR="00862F6C" w:rsidRDefault="00862F6C" w:rsidP="00B04557">
                          <w:pPr>
                            <w:spacing w:before="120"/>
                            <w:jc w:val="center"/>
                            <w:rPr>
                              <w:rFonts w:asciiTheme="majorHAnsi" w:hAnsiTheme="majorHAnsi" w:cstheme="majorHAnsi"/>
                              <w:sz w:val="18"/>
                              <w:szCs w:val="18"/>
                            </w:rPr>
                          </w:pPr>
                          <w:r w:rsidRPr="00CA4748">
                            <w:rPr>
                              <w:rFonts w:asciiTheme="majorHAnsi" w:hAnsiTheme="majorHAnsi" w:cstheme="majorHAnsi"/>
                              <w:sz w:val="18"/>
                              <w:szCs w:val="18"/>
                            </w:rPr>
                            <w:t>Regulation</w:t>
                          </w:r>
                        </w:p>
                        <w:p w:rsidR="00862F6C" w:rsidRPr="00CA4748" w:rsidRDefault="00862F6C" w:rsidP="00B04557">
                          <w:pPr>
                            <w:spacing w:before="120"/>
                            <w:jc w:val="center"/>
                            <w:rPr>
                              <w:rFonts w:asciiTheme="majorHAnsi" w:hAnsiTheme="majorHAnsi" w:cstheme="majorHAnsi"/>
                              <w:sz w:val="18"/>
                              <w:szCs w:val="18"/>
                            </w:rPr>
                          </w:pPr>
                          <w:r>
                            <w:rPr>
                              <w:rFonts w:asciiTheme="majorHAnsi" w:hAnsiTheme="majorHAnsi" w:cstheme="majorHAnsi"/>
                              <w:sz w:val="18"/>
                              <w:szCs w:val="18"/>
                            </w:rPr>
                            <w:t>Two bath connected</w:t>
                          </w:r>
                        </w:p>
                      </w:txbxContent>
                    </v:textbox>
                  </v:rect>
                  <v:shape id="Text Box 12012" o:spid="_x0000_s4155" type="#_x0000_t202" style="position:absolute;left:3061;top:6426;width:1984;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HiE8cA&#10;AADeAAAADwAAAGRycy9kb3ducmV2LnhtbESPQWvCQBSE74X+h+UJvRTd1JYYo6uUgsXerIpeH9ln&#10;Esy+TXfXGP+9Wyj0OMzMN8x82ZtGdOR8bVnByygBQVxYXXOpYL9bDTMQPiBrbCyTght5WC4eH+aY&#10;a3vlb+q2oRQRwj5HBVUIbS6lLyoy6Ee2JY7eyTqDIUpXSu3wGuGmkeMkSaXBmuNChS19VFSctxej&#10;IHtbd0f/9bo5FOmpmYbnSff545R6GvTvMxCB+vAf/muvtYJxliUp/N6JV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x4hPHAAAA3gAAAA8AAAAAAAAAAAAAAAAAmAIAAGRy&#10;cy9kb3ducmV2LnhtbFBLBQYAAAAABAAEAPUAAACMAwAAAAA=&#10;">
                    <v:textbox>
                      <w:txbxContent>
                        <w:p w:rsidR="00862F6C" w:rsidRPr="00CA4748" w:rsidRDefault="00862F6C" w:rsidP="00B04557">
                          <w:pPr>
                            <w:spacing w:line="264" w:lineRule="auto"/>
                            <w:rPr>
                              <w:rFonts w:asciiTheme="majorHAnsi" w:hAnsiTheme="majorHAnsi" w:cstheme="majorHAnsi"/>
                              <w:sz w:val="18"/>
                              <w:szCs w:val="18"/>
                            </w:rPr>
                          </w:pPr>
                          <w:r>
                            <w:rPr>
                              <w:rFonts w:asciiTheme="majorHAnsi" w:hAnsiTheme="majorHAnsi" w:cstheme="majorHAnsi"/>
                              <w:sz w:val="18"/>
                              <w:szCs w:val="18"/>
                            </w:rPr>
                            <w:t>Open FV642, FV640 Close FV680</w:t>
                          </w:r>
                        </w:p>
                        <w:p w:rsidR="00862F6C" w:rsidRPr="00CA4748" w:rsidRDefault="00862F6C" w:rsidP="00B04557">
                          <w:pPr>
                            <w:spacing w:before="80" w:line="264" w:lineRule="auto"/>
                            <w:rPr>
                              <w:rFonts w:asciiTheme="majorHAnsi" w:hAnsiTheme="majorHAnsi" w:cstheme="majorHAnsi"/>
                              <w:sz w:val="18"/>
                              <w:szCs w:val="18"/>
                            </w:rPr>
                          </w:pPr>
                          <w:r w:rsidRPr="00CA4748">
                            <w:rPr>
                              <w:rFonts w:asciiTheme="majorHAnsi" w:hAnsiTheme="majorHAnsi" w:cstheme="majorHAnsi"/>
                              <w:sz w:val="18"/>
                              <w:szCs w:val="18"/>
                            </w:rPr>
                            <w:t>CV602 regulated</w:t>
                          </w:r>
                        </w:p>
                        <w:p w:rsidR="00862F6C" w:rsidRPr="00CA4748" w:rsidRDefault="00862F6C" w:rsidP="00B04557">
                          <w:pPr>
                            <w:spacing w:line="264" w:lineRule="auto"/>
                            <w:rPr>
                              <w:rFonts w:asciiTheme="majorHAnsi" w:hAnsiTheme="majorHAnsi" w:cstheme="majorHAnsi"/>
                              <w:sz w:val="18"/>
                              <w:szCs w:val="18"/>
                            </w:rPr>
                          </w:pPr>
                          <w:r w:rsidRPr="00CA4748">
                            <w:rPr>
                              <w:rFonts w:asciiTheme="majorHAnsi" w:hAnsiTheme="majorHAnsi" w:cstheme="majorHAnsi"/>
                              <w:sz w:val="18"/>
                              <w:szCs w:val="18"/>
                            </w:rPr>
                            <w:t>LT682=LT682setPoint</w:t>
                          </w:r>
                        </w:p>
                      </w:txbxContent>
                    </v:textbox>
                  </v:shape>
                  <v:shape id="Text Box 12034" o:spid="_x0000_s4156" type="#_x0000_t202" style="position:absolute;left:5034;top:6426;width:1984;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1HiMcA&#10;AADeAAAADwAAAGRycy9kb3ducmV2LnhtbESPQWvCQBSE74L/YXmCF6kbbdEYXaUIFnurWtrrI/tM&#10;gtm36e4a4793C4Ueh5n5hlltOlOLlpyvLCuYjBMQxLnVFRcKPk+7pxSED8gaa8uk4E4eNut+b4WZ&#10;tjc+UHsMhYgQ9hkqKENoMil9XpJBP7YNcfTO1hkMUbpCaoe3CDe1nCbJTBqsOC6U2NC2pPxyvBoF&#10;6cu+/fbvzx9f+excL8Jo3r79OKWGg+51CSJQF/7Df+29VjBN02QOv3fiFZD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9R4jHAAAA3gAAAA8AAAAAAAAAAAAAAAAAmAIAAGRy&#10;cy9kb3ducmV2LnhtbFBLBQYAAAAABAAEAPUAAACMAwAAAAA=&#10;">
                    <v:textbox>
                      <w:txbxContent>
                        <w:p w:rsidR="00862F6C" w:rsidRPr="00CA4748" w:rsidRDefault="00862F6C" w:rsidP="00E307B2">
                          <w:pPr>
                            <w:rPr>
                              <w:rFonts w:asciiTheme="majorHAnsi" w:hAnsiTheme="majorHAnsi" w:cstheme="majorHAnsi"/>
                              <w:sz w:val="18"/>
                              <w:szCs w:val="18"/>
                            </w:rPr>
                          </w:pPr>
                          <w:r w:rsidRPr="00CA4748">
                            <w:rPr>
                              <w:rFonts w:asciiTheme="majorHAnsi" w:hAnsiTheme="majorHAnsi" w:cstheme="majorHAnsi"/>
                              <w:sz w:val="18"/>
                              <w:szCs w:val="18"/>
                            </w:rPr>
                            <w:t>CV583 regulated</w:t>
                          </w:r>
                        </w:p>
                        <w:p w:rsidR="00862F6C" w:rsidRPr="00CA4748" w:rsidRDefault="00862F6C" w:rsidP="00B570A3">
                          <w:pPr>
                            <w:rPr>
                              <w:rFonts w:asciiTheme="majorHAnsi" w:hAnsiTheme="majorHAnsi" w:cstheme="majorHAnsi"/>
                              <w:sz w:val="18"/>
                              <w:szCs w:val="18"/>
                            </w:rPr>
                          </w:pPr>
                          <w:r w:rsidRPr="00CA4748">
                            <w:rPr>
                              <w:rFonts w:asciiTheme="majorHAnsi" w:hAnsiTheme="majorHAnsi" w:cstheme="majorHAnsi"/>
                              <w:sz w:val="18"/>
                              <w:szCs w:val="18"/>
                            </w:rPr>
                            <w:t>PT68</w:t>
                          </w:r>
                          <w:r>
                            <w:rPr>
                              <w:rFonts w:asciiTheme="majorHAnsi" w:hAnsiTheme="majorHAnsi" w:cstheme="majorHAnsi"/>
                              <w:sz w:val="18"/>
                              <w:szCs w:val="18"/>
                            </w:rPr>
                            <w:t>1</w:t>
                          </w:r>
                          <w:r w:rsidRPr="00CA4748">
                            <w:rPr>
                              <w:rFonts w:asciiTheme="majorHAnsi" w:hAnsiTheme="majorHAnsi" w:cstheme="majorHAnsi"/>
                              <w:sz w:val="18"/>
                              <w:szCs w:val="18"/>
                            </w:rPr>
                            <w:t>=PT68</w:t>
                          </w:r>
                          <w:r>
                            <w:rPr>
                              <w:rFonts w:asciiTheme="majorHAnsi" w:hAnsiTheme="majorHAnsi" w:cstheme="majorHAnsi"/>
                              <w:sz w:val="18"/>
                              <w:szCs w:val="18"/>
                            </w:rPr>
                            <w:t>1</w:t>
                          </w:r>
                          <w:r w:rsidRPr="00CA4748">
                            <w:rPr>
                              <w:rFonts w:asciiTheme="majorHAnsi" w:hAnsiTheme="majorHAnsi" w:cstheme="majorHAnsi"/>
                              <w:sz w:val="18"/>
                              <w:szCs w:val="18"/>
                            </w:rPr>
                            <w:t>setpoint</w:t>
                          </w:r>
                        </w:p>
                        <w:p w:rsidR="00862F6C" w:rsidRPr="00CA4748" w:rsidRDefault="00862F6C" w:rsidP="00B570A3">
                          <w:pPr>
                            <w:spacing w:before="80"/>
                            <w:rPr>
                              <w:rFonts w:asciiTheme="majorHAnsi" w:hAnsiTheme="majorHAnsi" w:cstheme="majorHAnsi"/>
                              <w:sz w:val="18"/>
                              <w:szCs w:val="18"/>
                            </w:rPr>
                          </w:pPr>
                          <w:r w:rsidRPr="00CA4748">
                            <w:rPr>
                              <w:rFonts w:asciiTheme="majorHAnsi" w:hAnsiTheme="majorHAnsi" w:cstheme="majorHAnsi"/>
                              <w:sz w:val="18"/>
                              <w:szCs w:val="18"/>
                            </w:rPr>
                            <w:t>CV680 regulated</w:t>
                          </w:r>
                        </w:p>
                        <w:p w:rsidR="00862F6C" w:rsidRPr="00CA4748" w:rsidRDefault="00862F6C" w:rsidP="00B570A3">
                          <w:pPr>
                            <w:rPr>
                              <w:rFonts w:asciiTheme="majorHAnsi" w:hAnsiTheme="majorHAnsi" w:cstheme="majorHAnsi"/>
                              <w:sz w:val="18"/>
                              <w:szCs w:val="18"/>
                            </w:rPr>
                          </w:pPr>
                          <w:r w:rsidRPr="00CA4748">
                            <w:rPr>
                              <w:rFonts w:asciiTheme="majorHAnsi" w:hAnsiTheme="majorHAnsi" w:cstheme="majorHAnsi"/>
                              <w:sz w:val="18"/>
                              <w:szCs w:val="18"/>
                            </w:rPr>
                            <w:t>LT683=LT683setpoint</w:t>
                          </w:r>
                        </w:p>
                        <w:p w:rsidR="00862F6C" w:rsidRPr="00CA4748" w:rsidRDefault="00862F6C" w:rsidP="00B570A3">
                          <w:pPr>
                            <w:spacing w:line="312" w:lineRule="auto"/>
                            <w:rPr>
                              <w:rFonts w:asciiTheme="majorHAnsi" w:hAnsiTheme="majorHAnsi" w:cstheme="majorHAnsi"/>
                              <w:sz w:val="18"/>
                              <w:szCs w:val="18"/>
                            </w:rPr>
                          </w:pPr>
                        </w:p>
                      </w:txbxContent>
                    </v:textbox>
                  </v:shape>
                </v:group>
                <v:shape id="AutoShape 12035" o:spid="_x0000_s4157" type="#_x0000_t32" style="position:absolute;left:7928;top:12922;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Z7O8QAAADeAAAADwAAAGRycy9kb3ducmV2LnhtbERPy2oCMRTdF/yHcIVuSs0oVIbRKGNB&#10;qAUXPrq/Tq6T4ORmnESd/n2zKLg8nPd82btG3KkL1rOC8SgDQVx5bblWcDys33MQISJrbDyTgl8K&#10;sFwMXuZYaP/gHd33sRYphEOBCkyMbSFlqAw5DCPfEifu7DuHMcGulrrDRwp3jZxk2VQ6tJwaDLb0&#10;aai67G9OwXYzXpUnYzffu6vdfqzL5la//Sj1OuzLGYhIfXyK/91fWsEkz7O0N91JV0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Vns7xAAAAN4AAAAPAAAAAAAAAAAA&#10;AAAAAKECAABkcnMvZG93bnJldi54bWxQSwUGAAAAAAQABAD5AAAAkgMAAAAA&#10;"/>
                <v:shape id="Text Box 12036" o:spid="_x0000_s4158" type="#_x0000_t202" style="position:absolute;left:8140;top:12777;width:2909;height: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AAcUA&#10;AADeAAAADwAAAGRycy9kb3ducmV2LnhtbESPQWvCQBSE7wX/w/IEb3VXsSVGV5EWwVOlVgVvj+wz&#10;CWbfhuxq4r93BaHHYWa+YebLzlbiRo0vHWsYDRUI4syZknMN+7/1ewLCB2SDlWPScCcPy0XvbY6p&#10;cS3/0m0XchEh7FPUUIRQp1L6rCCLfuhq4uidXWMxRNnk0jTYRrit5FipT2mx5LhQYE1fBWWX3dVq&#10;OPycT8eJ2ubf9qNuXack26nUetDvVjMQgbrwH361N0bDOEnUFJ5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MABxQAAAN4AAAAPAAAAAAAAAAAAAAAAAJgCAABkcnMv&#10;ZG93bnJldi54bWxQSwUGAAAAAAQABAD1AAAAigMAAAAA&#10;" filled="f" stroked="f">
                  <o:lock v:ext="edit" aspectratio="t"/>
                  <v:textbox>
                    <w:txbxContent>
                      <w:p w:rsidR="00862F6C" w:rsidRPr="00F811DC" w:rsidRDefault="00862F6C" w:rsidP="00351935">
                        <w:pPr>
                          <w:pStyle w:val="ListBullet"/>
                          <w:numPr>
                            <w:ilvl w:val="0"/>
                            <w:numId w:val="0"/>
                          </w:numPr>
                          <w:rPr>
                            <w:rFonts w:asciiTheme="majorHAnsi" w:hAnsiTheme="majorHAnsi" w:cstheme="majorHAnsi"/>
                            <w:sz w:val="18"/>
                            <w:szCs w:val="18"/>
                          </w:rPr>
                        </w:pPr>
                        <w:r>
                          <w:rPr>
                            <w:rFonts w:asciiTheme="majorHAnsi" w:hAnsiTheme="majorHAnsi" w:cstheme="majorHAnsi"/>
                            <w:sz w:val="18"/>
                            <w:szCs w:val="18"/>
                          </w:rPr>
                          <w:t>LT682&gt;LT682mini</w:t>
                        </w:r>
                      </w:p>
                      <w:p w:rsidR="00862F6C" w:rsidRPr="00F811DC" w:rsidRDefault="00862F6C" w:rsidP="00351935">
                        <w:pPr>
                          <w:rPr>
                            <w:rFonts w:asciiTheme="majorHAnsi" w:hAnsiTheme="majorHAnsi" w:cstheme="majorHAnsi"/>
                            <w:sz w:val="18"/>
                            <w:szCs w:val="18"/>
                            <w:lang w:val="fr-FR"/>
                          </w:rPr>
                        </w:pPr>
                      </w:p>
                    </w:txbxContent>
                  </v:textbox>
                </v:shape>
                <v:shape id="AutoShape 12037" o:spid="_x0000_s4159" type="#_x0000_t32" style="position:absolute;left:1200;top:13063;width:68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nh4MYAAADeAAAADwAAAGRycy9kb3ducmV2LnhtbESPXWvCMBSG7wf7D+EMdjM0rbBRqlE6&#10;QdCBF37dH5tjE2xOuiZq9++Xi8EuX94vntlicK24Ux+sZwX5OANBXHttuVFwPKxGBYgQkTW2nknB&#10;DwVYzJ+fZlhq/+Ad3fexEWmEQ4kKTIxdKWWoDTkMY98RJ+/ie4cxyb6RusdHGnetnGTZh3RoOT0Y&#10;7GhpqL7ub07BdpN/VmdjN1+7b7t9X1XtrXk7KfX6MlRTEJGG+B/+a6+1gklR5Akg4SQU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54eDGAAAA3gAAAA8AAAAAAAAA&#10;AAAAAAAAoQIAAGRycy9kb3ducmV2LnhtbFBLBQYAAAAABAAEAPkAAACUAwAAAAA=&#10;"/>
                <v:group id="Group 12040" o:spid="_x0000_s4160" style="position:absolute;left:7555;top:11074;width:3341;height:1703" coordorigin="7555,13038" coordsize="3341,17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fn7MxgAAAN4A&#10;AAAPAAAAAAAAAAAAAAAAAKoCAABkcnMvZG93bnJldi54bWxQSwUGAAAAAAQABAD6AAAAnQMAAAAA&#10;">
                  <v:rect id="Rectangle 12027" o:spid="_x0000_s4161" style="position:absolute;left:7555;top:13038;width:1361;height:1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Qu1MUA&#10;AADeAAAADwAAAGRycy9kb3ducmV2LnhtbESPQYvCMBSE7wv+h/AEb2tqBelWo4iLi3vUevH2bJ5t&#10;tXkpTdS6v94Iwh6HmfmGmS06U4sbta6yrGA0jEAQ51ZXXCjYZ+vPBITzyBpry6TgQQ4W897HDFNt&#10;77yl284XIkDYpaig9L5JpXR5SQbd0DbEwTvZ1qAPsi2kbvEe4KaWcRRNpMGKw0KJDa1Kyi+7q1Fw&#10;rOI9/m2zn8h8rcf+t8vO18O3UoN+t5yC8NT5//C7vdEK4iQZxfC6E6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pC7UxQAAAN4AAAAPAAAAAAAAAAAAAAAAAJgCAABkcnMv&#10;ZG93bnJldi54bWxQSwUGAAAAAAQABAD1AAAAigMAAAAA&#10;">
                    <v:textbox>
                      <w:txbxContent>
                        <w:p w:rsidR="00862F6C" w:rsidRDefault="00862F6C" w:rsidP="00BF1F6A">
                          <w:pPr>
                            <w:spacing w:before="120"/>
                            <w:jc w:val="center"/>
                            <w:rPr>
                              <w:rFonts w:asciiTheme="majorHAnsi" w:hAnsiTheme="majorHAnsi" w:cstheme="majorHAnsi"/>
                              <w:sz w:val="18"/>
                              <w:szCs w:val="18"/>
                            </w:rPr>
                          </w:pPr>
                          <w:r w:rsidRPr="00CA4748">
                            <w:rPr>
                              <w:rFonts w:asciiTheme="majorHAnsi" w:hAnsiTheme="majorHAnsi" w:cstheme="majorHAnsi"/>
                              <w:sz w:val="18"/>
                              <w:szCs w:val="18"/>
                            </w:rPr>
                            <w:t>Regulation</w:t>
                          </w:r>
                        </w:p>
                        <w:p w:rsidR="00862F6C" w:rsidRPr="00CA4748" w:rsidRDefault="00862F6C" w:rsidP="00BF1F6A">
                          <w:pPr>
                            <w:spacing w:before="120"/>
                            <w:jc w:val="center"/>
                            <w:rPr>
                              <w:rFonts w:asciiTheme="majorHAnsi" w:hAnsiTheme="majorHAnsi" w:cstheme="majorHAnsi"/>
                              <w:sz w:val="18"/>
                              <w:szCs w:val="18"/>
                            </w:rPr>
                          </w:pPr>
                          <w:r>
                            <w:rPr>
                              <w:rFonts w:asciiTheme="majorHAnsi" w:hAnsiTheme="majorHAnsi" w:cstheme="majorHAnsi"/>
                              <w:sz w:val="18"/>
                              <w:szCs w:val="18"/>
                            </w:rPr>
                            <w:t>Two bath connected</w:t>
                          </w:r>
                        </w:p>
                      </w:txbxContent>
                    </v:textbox>
                  </v:rect>
                  <v:shape id="Text Box 12028" o:spid="_x0000_s4162" type="#_x0000_t202" style="position:absolute;left:8912;top:13040;width:1984;height:1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XVscA&#10;AADeAAAADwAAAGRycy9kb3ducmV2LnhtbESPT2vCQBTE70K/w/KEXkQ3/sHG6CqloNibtdJeH9ln&#10;Esy+TXe3MX57tyD0OMzMb5jVpjO1aMn5yrKC8SgBQZxbXXGh4PS5HaYgfEDWWFsmBTfysFk/9VaY&#10;aXvlD2qPoRARwj5DBWUITSalz0sy6Ee2IY7e2TqDIUpXSO3wGuGmlpMkmUuDFceFEht6Kym/HH+N&#10;gnS2b7/9+/Twlc/P9SIMXtrdj1Pqud+9LkEE6sJ/+NHeawWTNB1P4e9OvAJyf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f11bHAAAA3gAAAA8AAAAAAAAAAAAAAAAAmAIAAGRy&#10;cy9kb3ducmV2LnhtbFBLBQYAAAAABAAEAPUAAACMAwAAAAA=&#10;">
                    <v:textbox>
                      <w:txbxContent>
                        <w:p w:rsidR="00862F6C" w:rsidRPr="00CA4748" w:rsidRDefault="00862F6C" w:rsidP="00BF1F6A">
                          <w:pPr>
                            <w:spacing w:line="264" w:lineRule="auto"/>
                            <w:rPr>
                              <w:rFonts w:asciiTheme="majorHAnsi" w:hAnsiTheme="majorHAnsi" w:cstheme="majorHAnsi"/>
                              <w:sz w:val="18"/>
                              <w:szCs w:val="18"/>
                            </w:rPr>
                          </w:pPr>
                          <w:r>
                            <w:rPr>
                              <w:rFonts w:asciiTheme="majorHAnsi" w:hAnsiTheme="majorHAnsi" w:cstheme="majorHAnsi"/>
                              <w:sz w:val="18"/>
                              <w:szCs w:val="18"/>
                            </w:rPr>
                            <w:t>OpenFV680</w:t>
                          </w:r>
                        </w:p>
                        <w:p w:rsidR="00862F6C" w:rsidRPr="00CA4748" w:rsidRDefault="00862F6C" w:rsidP="00C72836">
                          <w:pPr>
                            <w:spacing w:line="264" w:lineRule="auto"/>
                            <w:rPr>
                              <w:rFonts w:asciiTheme="majorHAnsi" w:hAnsiTheme="majorHAnsi" w:cstheme="majorHAnsi"/>
                              <w:sz w:val="18"/>
                              <w:szCs w:val="18"/>
                            </w:rPr>
                          </w:pPr>
                          <w:r>
                            <w:rPr>
                              <w:rFonts w:asciiTheme="majorHAnsi" w:hAnsiTheme="majorHAnsi" w:cstheme="majorHAnsi"/>
                              <w:sz w:val="18"/>
                              <w:szCs w:val="18"/>
                            </w:rPr>
                            <w:t xml:space="preserve">Open </w:t>
                          </w:r>
                          <w:r w:rsidRPr="00CA4748">
                            <w:rPr>
                              <w:rFonts w:asciiTheme="majorHAnsi" w:hAnsiTheme="majorHAnsi" w:cstheme="majorHAnsi"/>
                              <w:sz w:val="18"/>
                              <w:szCs w:val="18"/>
                            </w:rPr>
                            <w:t xml:space="preserve">CV602 </w:t>
                          </w:r>
                        </w:p>
                        <w:p w:rsidR="00862F6C" w:rsidRPr="00CA4748" w:rsidRDefault="00862F6C" w:rsidP="00BF1F6A">
                          <w:pPr>
                            <w:spacing w:before="80"/>
                            <w:rPr>
                              <w:rFonts w:asciiTheme="majorHAnsi" w:hAnsiTheme="majorHAnsi" w:cstheme="majorHAnsi"/>
                              <w:sz w:val="18"/>
                              <w:szCs w:val="18"/>
                            </w:rPr>
                          </w:pPr>
                          <w:r w:rsidRPr="00CA4748">
                            <w:rPr>
                              <w:rFonts w:asciiTheme="majorHAnsi" w:hAnsiTheme="majorHAnsi" w:cstheme="majorHAnsi"/>
                              <w:sz w:val="18"/>
                              <w:szCs w:val="18"/>
                            </w:rPr>
                            <w:t>CV583 regulated</w:t>
                          </w:r>
                        </w:p>
                        <w:p w:rsidR="00862F6C" w:rsidRPr="00CA4748" w:rsidRDefault="00862F6C" w:rsidP="00BF1F6A">
                          <w:pPr>
                            <w:rPr>
                              <w:rFonts w:asciiTheme="majorHAnsi" w:hAnsiTheme="majorHAnsi" w:cstheme="majorHAnsi"/>
                              <w:sz w:val="18"/>
                              <w:szCs w:val="18"/>
                            </w:rPr>
                          </w:pPr>
                          <w:r w:rsidRPr="00CA4748">
                            <w:rPr>
                              <w:rFonts w:asciiTheme="majorHAnsi" w:hAnsiTheme="majorHAnsi" w:cstheme="majorHAnsi"/>
                              <w:sz w:val="18"/>
                              <w:szCs w:val="18"/>
                            </w:rPr>
                            <w:t>PT68</w:t>
                          </w:r>
                          <w:r>
                            <w:rPr>
                              <w:rFonts w:asciiTheme="majorHAnsi" w:hAnsiTheme="majorHAnsi" w:cstheme="majorHAnsi"/>
                              <w:sz w:val="18"/>
                              <w:szCs w:val="18"/>
                            </w:rPr>
                            <w:t>1</w:t>
                          </w:r>
                          <w:r w:rsidRPr="00CA4748">
                            <w:rPr>
                              <w:rFonts w:asciiTheme="majorHAnsi" w:hAnsiTheme="majorHAnsi" w:cstheme="majorHAnsi"/>
                              <w:sz w:val="18"/>
                              <w:szCs w:val="18"/>
                            </w:rPr>
                            <w:t>=PT68</w:t>
                          </w:r>
                          <w:r>
                            <w:rPr>
                              <w:rFonts w:asciiTheme="majorHAnsi" w:hAnsiTheme="majorHAnsi" w:cstheme="majorHAnsi"/>
                              <w:sz w:val="18"/>
                              <w:szCs w:val="18"/>
                            </w:rPr>
                            <w:t>1</w:t>
                          </w:r>
                          <w:r w:rsidRPr="00CA4748">
                            <w:rPr>
                              <w:rFonts w:asciiTheme="majorHAnsi" w:hAnsiTheme="majorHAnsi" w:cstheme="majorHAnsi"/>
                              <w:sz w:val="18"/>
                              <w:szCs w:val="18"/>
                            </w:rPr>
                            <w:t>setpoint</w:t>
                          </w:r>
                        </w:p>
                        <w:p w:rsidR="00862F6C" w:rsidRPr="00CA4748" w:rsidRDefault="00862F6C" w:rsidP="00BF1F6A">
                          <w:pPr>
                            <w:spacing w:before="80"/>
                            <w:rPr>
                              <w:rFonts w:asciiTheme="majorHAnsi" w:hAnsiTheme="majorHAnsi" w:cstheme="majorHAnsi"/>
                              <w:sz w:val="18"/>
                              <w:szCs w:val="18"/>
                            </w:rPr>
                          </w:pPr>
                          <w:r w:rsidRPr="00CA4748">
                            <w:rPr>
                              <w:rFonts w:asciiTheme="majorHAnsi" w:hAnsiTheme="majorHAnsi" w:cstheme="majorHAnsi"/>
                              <w:sz w:val="18"/>
                              <w:szCs w:val="18"/>
                            </w:rPr>
                            <w:t>CV680 regulated</w:t>
                          </w:r>
                        </w:p>
                        <w:p w:rsidR="00862F6C" w:rsidRPr="00CA4748" w:rsidRDefault="00862F6C" w:rsidP="00BF1F6A">
                          <w:pPr>
                            <w:rPr>
                              <w:rFonts w:asciiTheme="majorHAnsi" w:hAnsiTheme="majorHAnsi" w:cstheme="majorHAnsi"/>
                              <w:sz w:val="18"/>
                              <w:szCs w:val="18"/>
                            </w:rPr>
                          </w:pPr>
                          <w:r w:rsidRPr="00CA4748">
                            <w:rPr>
                              <w:rFonts w:asciiTheme="majorHAnsi" w:hAnsiTheme="majorHAnsi" w:cstheme="majorHAnsi"/>
                              <w:sz w:val="18"/>
                              <w:szCs w:val="18"/>
                            </w:rPr>
                            <w:t>LT683=LT683setpoint</w:t>
                          </w:r>
                        </w:p>
                      </w:txbxContent>
                    </v:textbox>
                  </v:shape>
                </v:group>
                <v:shape id="AutoShape 12042" o:spid="_x0000_s4163" type="#_x0000_t32" style="position:absolute;left:2714;top:8715;width:41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Ln48gAAADeAAAADwAAAGRycy9kb3ducmV2LnhtbESPQWsCMRSE74X+h/AKvZSaXamybI2y&#10;LQhV8KBt76+b5ya4edluom7/fSMIHoeZ+YaZLQbXihP1wXpWkI8yEMS115YbBV+fy+cCRIjIGlvP&#10;pOCPAizm93czLLU/85ZOu9iIBOFQogITY1dKGWpDDsPId8TJ2/veYUyyb6Tu8ZzgrpXjLJtKh5bT&#10;gsGO3g3Vh93RKdis8rfqx9jVevtrN5Nl1R6bp2+lHh+G6hVEpCHewtf2h1YwLor8BS530hWQ8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cLn48gAAADeAAAADwAAAAAA&#10;AAAAAAAAAAChAgAAZHJzL2Rvd25yZXYueG1sUEsFBgAAAAAEAAQA+QAAAJYDAAAAAA==&#10;"/>
                <v:shape id="AutoShape 12043" o:spid="_x0000_s4164" type="#_x0000_t32" style="position:absolute;left:6736;top:8848;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5CeMcAAADeAAAADwAAAGRycy9kb3ducmV2LnhtbESPQWsCMRSE74X+h/AKvRTNrqAsq1G2&#10;glALHrTt/bl5bkI3L+sm6vbfNwWhx2FmvmEWq8G14kp9sJ4V5OMMBHHtteVGwefHZlSACBFZY+uZ&#10;FPxQgNXy8WGBpfY33tP1EBuRIBxKVGBi7EopQ23IYRj7jjh5J987jEn2jdQ93hLctXKSZTPp0HJa&#10;MNjR2lD9fbg4Bbtt/lodjd2+7892N91U7aV5+VLq+Wmo5iAiDfE/fG+/aQWTosin8HcnXQ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2jkJ4xwAAAN4AAAAPAAAAAAAA&#10;AAAAAAAAAKECAABkcnMvZG93bnJldi54bWxQSwUGAAAAAAQABAD5AAAAlQMAAAAA&#10;"/>
                <v:shape id="AutoShape 12044" o:spid="_x0000_s4165" type="#_x0000_t32" style="position:absolute;left:6852;top:8714;width:0;height:1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zcD8cAAADeAAAADwAAAGRycy9kb3ducmV2LnhtbESPQWsCMRSE74X+h/AKXkrNrlBZtkbZ&#10;CoIKHrTt/XXzugndvKybqOu/bwShx2FmvmFmi8G14kx9sJ4V5OMMBHHtteVGwefH6qUAESKyxtYz&#10;KbhSgMX88WGGpfYX3tP5EBuRIBxKVGBi7EopQ23IYRj7jjh5P753GJPsG6l7vCS4a+Uky6bSoeW0&#10;YLCjpaH693ByCnab/L36Nnaz3R/t7nVVtafm+Uup0dNQvYGINMT/8L291gomRZFP4XYnXQE5/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XNwPxwAAAN4AAAAPAAAAAAAA&#10;AAAAAAAAAKECAABkcnMvZG93bnJldi54bWxQSwUGAAAAAAQABAD5AAAAlQMAAAAA&#10;"/>
                <v:shape id="Text Box 12046" o:spid="_x0000_s4166" type="#_x0000_t202" style="position:absolute;left:7509;top:8980;width:2270;height:1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TRVccA&#10;AADeAAAADwAAAGRycy9kb3ducmV2LnhtbESPQWvCQBSE74L/YXlCL1I3atE0ukopKHqzVuz1kX0m&#10;wezbdHeN6b/vCoUeh5n5hlmuO1OLlpyvLCsYjxIQxLnVFRcKTp+b5xSED8gaa8uk4Ic8rFf93hIz&#10;be/8Qe0xFCJC2GeooAyhyaT0eUkG/cg2xNG7WGcwROkKqR3eI9zUcpIkM2mw4rhQYkPvJeXX480o&#10;SF927ZffTw/nfHapX8Nw3m6/nVJPg+5tASJQF/7Df+2dVjBJ0/EcHnfiF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k0VXHAAAA3gAAAA8AAAAAAAAAAAAAAAAAmAIAAGRy&#10;cy9kb3ducmV2LnhtbFBLBQYAAAAABAAEAPUAAACMAwAAAAA=&#10;">
                  <v:textbox>
                    <w:txbxContent>
                      <w:p w:rsidR="00862F6C" w:rsidRPr="00F811DC" w:rsidRDefault="00862F6C" w:rsidP="007A3C8E">
                        <w:pPr>
                          <w:rPr>
                            <w:rFonts w:asciiTheme="majorHAnsi" w:hAnsiTheme="majorHAnsi" w:cstheme="majorHAnsi"/>
                            <w:sz w:val="18"/>
                            <w:szCs w:val="18"/>
                          </w:rPr>
                        </w:pPr>
                        <w:r>
                          <w:rPr>
                            <w:rFonts w:asciiTheme="majorHAnsi" w:hAnsiTheme="majorHAnsi" w:cstheme="majorHAnsi"/>
                            <w:sz w:val="18"/>
                            <w:szCs w:val="18"/>
                          </w:rPr>
                          <w:t xml:space="preserve">Close FV640, </w:t>
                        </w:r>
                        <w:r w:rsidRPr="00F811DC">
                          <w:rPr>
                            <w:rFonts w:asciiTheme="majorHAnsi" w:hAnsiTheme="majorHAnsi" w:cstheme="majorHAnsi"/>
                            <w:sz w:val="18"/>
                            <w:szCs w:val="18"/>
                          </w:rPr>
                          <w:t>FV642</w:t>
                        </w:r>
                      </w:p>
                      <w:p w:rsidR="00862F6C" w:rsidRPr="00F811DC" w:rsidRDefault="00862F6C" w:rsidP="007A3C8E">
                        <w:pPr>
                          <w:rPr>
                            <w:rFonts w:asciiTheme="majorHAnsi" w:hAnsiTheme="majorHAnsi" w:cstheme="majorHAnsi"/>
                            <w:sz w:val="18"/>
                            <w:szCs w:val="18"/>
                          </w:rPr>
                        </w:pPr>
                        <w:r>
                          <w:rPr>
                            <w:rFonts w:asciiTheme="majorHAnsi" w:hAnsiTheme="majorHAnsi" w:cstheme="majorHAnsi"/>
                            <w:sz w:val="18"/>
                            <w:szCs w:val="18"/>
                          </w:rPr>
                          <w:t xml:space="preserve">Close </w:t>
                        </w:r>
                        <w:r w:rsidRPr="00F811DC">
                          <w:rPr>
                            <w:rFonts w:asciiTheme="majorHAnsi" w:hAnsiTheme="majorHAnsi" w:cstheme="majorHAnsi"/>
                            <w:sz w:val="18"/>
                            <w:szCs w:val="18"/>
                          </w:rPr>
                          <w:t>CV602</w:t>
                        </w:r>
                        <w:r>
                          <w:rPr>
                            <w:rFonts w:asciiTheme="majorHAnsi" w:hAnsiTheme="majorHAnsi" w:cstheme="majorHAnsi"/>
                            <w:sz w:val="18"/>
                            <w:szCs w:val="18"/>
                          </w:rPr>
                          <w:t>, CV680</w:t>
                        </w:r>
                      </w:p>
                      <w:p w:rsidR="00862F6C" w:rsidRPr="00CA4748" w:rsidRDefault="00862F6C" w:rsidP="009734CC">
                        <w:pPr>
                          <w:rPr>
                            <w:rFonts w:asciiTheme="majorHAnsi" w:hAnsiTheme="majorHAnsi" w:cstheme="majorHAnsi"/>
                            <w:sz w:val="18"/>
                            <w:szCs w:val="18"/>
                          </w:rPr>
                        </w:pPr>
                        <w:r w:rsidRPr="00CA4748">
                          <w:rPr>
                            <w:rFonts w:asciiTheme="majorHAnsi" w:hAnsiTheme="majorHAnsi" w:cstheme="majorHAnsi"/>
                            <w:sz w:val="18"/>
                            <w:szCs w:val="18"/>
                          </w:rPr>
                          <w:t>CV583 regulated</w:t>
                        </w:r>
                      </w:p>
                      <w:p w:rsidR="00862F6C" w:rsidRPr="00F811DC" w:rsidRDefault="00862F6C" w:rsidP="009734CC">
                        <w:pPr>
                          <w:rPr>
                            <w:rFonts w:asciiTheme="majorHAnsi" w:hAnsiTheme="majorHAnsi" w:cstheme="majorHAnsi"/>
                            <w:sz w:val="18"/>
                            <w:szCs w:val="18"/>
                          </w:rPr>
                        </w:pPr>
                        <w:r>
                          <w:rPr>
                            <w:rFonts w:asciiTheme="majorHAnsi" w:hAnsiTheme="majorHAnsi" w:cstheme="majorHAnsi"/>
                            <w:sz w:val="18"/>
                            <w:szCs w:val="18"/>
                          </w:rPr>
                          <w:t>PT681=PT681setpoint</w:t>
                        </w:r>
                      </w:p>
                    </w:txbxContent>
                  </v:textbox>
                </v:shape>
                <v:rect id="Rectangle 12047" o:spid="_x0000_s4167" style="position:absolute;left:6154;top:8980;width:1361;height:1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wZPsQA&#10;AADeAAAADwAAAGRycy9kb3ducmV2LnhtbERPu27CMBTdK/EP1kXqVhxSqQoBgxAVVTuGsLBd4ksS&#10;iK+j2Hm0X18PlToenfdmN5lGDNS52rKC5SICQVxYXXOp4JwfXxIQziNrbCyTgm9ysNvOnjaYajty&#10;RsPJlyKEsEtRQeV9m0rpiooMuoVtiQN3s51BH2BXSt3hGMJNI+MoepMGaw4NFbZ0qKh4nHqj4FrH&#10;Z/zJ8o/IrI6v/mvK7/3lXann+bRfg/A0+X/xn/tTK4iTZBn2hjvhCs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MGT7EAAAA3gAAAA8AAAAAAAAAAAAAAAAAmAIAAGRycy9k&#10;b3ducmV2LnhtbFBLBQYAAAAABAAEAPUAAACJAwAAAAA=&#10;">
                  <v:textbox>
                    <w:txbxContent>
                      <w:p w:rsidR="00862F6C" w:rsidRPr="00F811DC" w:rsidRDefault="00862F6C" w:rsidP="007A3C8E">
                        <w:pPr>
                          <w:spacing w:before="120"/>
                          <w:jc w:val="center"/>
                          <w:rPr>
                            <w:rFonts w:asciiTheme="majorHAnsi" w:hAnsiTheme="majorHAnsi"/>
                            <w:sz w:val="18"/>
                            <w:szCs w:val="18"/>
                          </w:rPr>
                        </w:pPr>
                        <w:r w:rsidRPr="00F811DC">
                          <w:rPr>
                            <w:rFonts w:asciiTheme="majorHAnsi" w:hAnsiTheme="majorHAnsi"/>
                            <w:sz w:val="18"/>
                            <w:szCs w:val="18"/>
                          </w:rPr>
                          <w:t>Stop</w:t>
                        </w:r>
                      </w:p>
                      <w:p w:rsidR="00862F6C" w:rsidRPr="00F811DC" w:rsidRDefault="00862F6C" w:rsidP="007A3C8E">
                        <w:pPr>
                          <w:jc w:val="center"/>
                          <w:rPr>
                            <w:rFonts w:asciiTheme="majorHAnsi" w:hAnsiTheme="majorHAnsi"/>
                            <w:sz w:val="18"/>
                            <w:szCs w:val="18"/>
                          </w:rPr>
                        </w:pPr>
                        <w:r w:rsidRPr="00F811DC">
                          <w:rPr>
                            <w:rFonts w:asciiTheme="majorHAnsi" w:hAnsiTheme="majorHAnsi"/>
                            <w:sz w:val="18"/>
                            <w:szCs w:val="18"/>
                          </w:rPr>
                          <w:t>Cooling</w:t>
                        </w:r>
                      </w:p>
                    </w:txbxContent>
                  </v:textbox>
                </v:rect>
                <v:shape id="AutoShape 12048" o:spid="_x0000_s4168" type="#_x0000_t32" style="position:absolute;left:6739;top:10218;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NIfcgAAADeAAAADwAAAGRycy9kb3ducmV2LnhtbESPQWsCMRSE74X+h/AKXopmV2hZt0bZ&#10;FgQVPGjr/bl53YRuXrabqNt/bwqFHoeZ+YaZLwfXigv1wXpWkE8yEMS115YbBR/vq3EBIkRkja1n&#10;UvBDAZaL+7s5ltpfeU+XQ2xEgnAoUYGJsSulDLUhh2HiO+LkffreYUyyb6Tu8ZrgrpXTLHuWDi2n&#10;BYMdvRmqvw5np2C3yV+rk7Gb7f7b7p5WVXtuHo9KjR6G6gVEpCH+h//aa61gWhT5DH7vpCsgFz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8NIfcgAAADeAAAADwAAAAAA&#10;AAAAAAAAAAChAgAAZHJzL2Rvd25yZXYueG1sUEsFBgAAAAAEAAQA+QAAAJYDAAAAAA==&#10;"/>
                <v:shape id="AutoShape 12049" o:spid="_x0000_s4169" type="#_x0000_t32" style="position:absolute;left:6857;top:10417;width:37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UrXcYAAADeAAAADwAAAGRycy9kb3ducmV2LnhtbESPXWvCMBSG74X9h3AGuxFNLUxKNUo3&#10;EObAC928PzbHJticdE3U7t8vFwMvX94vnuV6cK24UR+sZwWzaQaCuPbacqPg+2szKUCEiKyx9UwK&#10;finAevU0WmKp/Z33dDvERqQRDiUqMDF2pZShNuQwTH1HnLyz7x3GJPtG6h7vady1Ms+yuXRoOT0Y&#10;7OjdUH05XJ2C3Xb2Vp2M3X7uf+zudVO112Z8VOrleagWICIN8RH+b39oBXlR5Akg4SQU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VK13GAAAA3gAAAA8AAAAAAAAA&#10;AAAAAAAAoQIAAGRycy9kb3ducmV2LnhtbFBLBQYAAAAABAAEAPkAAACUAwAAAAA=&#10;"/>
                <v:shape id="AutoShape 12050" o:spid="_x0000_s4170" type="#_x0000_t32" style="position:absolute;left:10592;top:4961;width:0;height:54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E/BcYAAADeAAAADwAAAGRycy9kb3ducmV2LnhtbESPQWvCQBSE70L/w/IKvUjdJAcJ0VWk&#10;UBAPhWoOHh+7r0kw+zbd3cb477uC4HGYmW+Y9XayvRjJh86xgnyRgSDWznTcKKhPn+8liBCRDfaO&#10;ScGNAmw3L7M1VsZd+ZvGY2xEgnCoUEEb41BJGXRLFsPCDcTJ+3HeYkzSN9J4vCa47WWRZUtpseO0&#10;0OJAHy3py/HPKugO9Vc9zn+j1+UhP/s8nM69VurtddqtQESa4jP8aO+NgqIsixzud9IVkJ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SBPwXGAAAA3gAAAA8AAAAAAAAA&#10;AAAAAAAAoQIAAGRycy9kb3ducmV2LnhtbFBLBQYAAAAABAAEAPkAAACUAwAAAAA=&#10;"/>
                <v:shape id="Text Box 12051" o:spid="_x0000_s4171" type="#_x0000_t202" style="position:absolute;left:6917;top:10067;width:1316;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EOEMYA&#10;AADeAAAADwAAAGRycy9kb3ducmV2LnhtbESPS2vDMBCE74X8B7GB3hoppg2uGzmEhEBPLXk0kNti&#10;rR/UWhlLid1/XxUKOQ4z8w2zXI22FTfqfeNYw3ymQBAXzjRcaTgdd08pCB+QDbaOScMPeVjlk4cl&#10;ZsYNvKfbIVQiQthnqKEOocuk9EVNFv3MdcTRK11vMUTZV9L0OES4bWWi1EJabDgu1NjRpqbi+3C1&#10;Gr4+ysv5WX1WW/vSDW5Uku2r1PpxOq7fQAQawz383343GpI0TRL4uxOv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EOEMYAAADeAAAADwAAAAAAAAAAAAAAAACYAgAAZHJz&#10;L2Rvd25yZXYueG1sUEsFBgAAAAAEAAQA9QAAAIsDAAAAAA==&#10;" filled="f" stroked="f">
                  <o:lock v:ext="edit" aspectratio="t"/>
                  <v:textbox>
                    <w:txbxContent>
                      <w:p w:rsidR="00862F6C" w:rsidRPr="00F811DC" w:rsidRDefault="00862F6C" w:rsidP="00643D6E">
                        <w:pPr>
                          <w:rPr>
                            <w:rFonts w:asciiTheme="majorHAnsi" w:hAnsiTheme="majorHAnsi" w:cstheme="majorHAnsi"/>
                            <w:sz w:val="18"/>
                            <w:szCs w:val="18"/>
                          </w:rPr>
                        </w:pPr>
                        <w:r>
                          <w:rPr>
                            <w:rFonts w:asciiTheme="majorHAnsi" w:hAnsiTheme="majorHAnsi" w:cstheme="majorHAnsi"/>
                            <w:sz w:val="18"/>
                            <w:szCs w:val="18"/>
                          </w:rPr>
                          <w:t>CV602 closed</w:t>
                        </w:r>
                        <w:r w:rsidRPr="00F811DC">
                          <w:rPr>
                            <w:rFonts w:asciiTheme="majorHAnsi" w:hAnsiTheme="majorHAnsi" w:cstheme="majorHAnsi"/>
                            <w:sz w:val="18"/>
                            <w:szCs w:val="18"/>
                          </w:rPr>
                          <w:t xml:space="preserve"> </w:t>
                        </w:r>
                      </w:p>
                    </w:txbxContent>
                  </v:textbox>
                </v:shape>
                <v:oval id="Oval 4751" o:spid="_x0000_s4172" style="position:absolute;left:2080;top:457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BrasUA&#10;AADeAAAADwAAAGRycy9kb3ducmV2LnhtbESPQWsCMRSE74X+h/AKXopmu1pZtkYphYI30Zaen5vn&#10;ZnHzEpJUV3+9EQo9DjPzDbNYDbYXJwqxc6zgZVKAIG6c7rhV8P31Oa5AxISssXdMCi4UYbV8fFhg&#10;rd2Zt3TapVZkCMcaFZiUfC1lbAxZjBPnibN3cMFiyjK0Ugc8Z7jtZVkUc2mx47xg0NOHoea4+7UK&#10;Zptr89rp48U/72dbP/0ZKBij1OhpeH8DkWhI/+G/9lorKKuqnML9Tr4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IGtqxQAAAN4AAAAPAAAAAAAAAAAAAAAAAJgCAABkcnMv&#10;ZG93bnJldi54bWxQSwUGAAAAAAQABAD1AAAAigMAAAAA&#10;" strokecolor="#4a7ebb" strokeweight="3.5pt">
                  <v:textbox inset="0,0,0,0">
                    <w:txbxContent>
                      <w:p w:rsidR="00862F6C" w:rsidRPr="00A87CE9" w:rsidRDefault="00862F6C" w:rsidP="00E80C90">
                        <w:pPr>
                          <w:jc w:val="center"/>
                          <w:rPr>
                            <w:rFonts w:ascii="Times New Roman" w:hAnsi="Times New Roman" w:cs="Times New Roman"/>
                            <w:b/>
                            <w:szCs w:val="20"/>
                          </w:rPr>
                        </w:pPr>
                        <w:r>
                          <w:rPr>
                            <w:rFonts w:ascii="Times New Roman" w:hAnsi="Times New Roman" w:cs="Times New Roman"/>
                            <w:b/>
                            <w:szCs w:val="20"/>
                          </w:rPr>
                          <w:t>0</w:t>
                        </w:r>
                      </w:p>
                    </w:txbxContent>
                  </v:textbox>
                </v:oval>
                <v:oval id="Oval 4752" o:spid="_x0000_s4173" style="position:absolute;left:1638;top:560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nzHsYA&#10;AADeAAAADwAAAGRycy9kb3ducmV2LnhtbESPQWsCMRSE74X+h/AKXopmu92WZTVKKQjeilp6fm6e&#10;m8XNS0hSXf31TaHQ4zAz3zCL1WgHcaYQe8cKnmYFCOLW6Z47BZ/79bQGEROyxsExKbhShNXy/m6B&#10;jXYX3tJ5lzqRIRwbVGBS8o2UsTVkMc6cJ87e0QWLKcvQSR3wkuF2kGVRvEqLPecFg57eDbWn3bdV&#10;UH3c2pden67+8VBt/fPXSMEYpSYP49scRKIx/Yf/2hutoKzrsoLfO/kK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8nzHsYAAADeAAAADwAAAAAAAAAAAAAAAACYAgAAZHJz&#10;L2Rvd25yZXYueG1sUEsFBgAAAAAEAAQA9QAAAIsDAAAAAA==&#10;" strokecolor="#4a7ebb" strokeweight="3.5pt">
                  <v:textbox inset="0,0,0,0">
                    <w:txbxContent>
                      <w:p w:rsidR="00862F6C" w:rsidRPr="00A87CE9" w:rsidRDefault="00862F6C" w:rsidP="00E80C90">
                        <w:pPr>
                          <w:jc w:val="center"/>
                          <w:rPr>
                            <w:rFonts w:ascii="Times New Roman" w:hAnsi="Times New Roman" w:cs="Times New Roman"/>
                            <w:b/>
                            <w:szCs w:val="20"/>
                          </w:rPr>
                        </w:pPr>
                        <w:r>
                          <w:rPr>
                            <w:rFonts w:ascii="Times New Roman" w:hAnsi="Times New Roman" w:cs="Times New Roman"/>
                            <w:b/>
                            <w:szCs w:val="20"/>
                          </w:rPr>
                          <w:t>4</w:t>
                        </w:r>
                      </w:p>
                    </w:txbxContent>
                  </v:textbox>
                </v:oval>
                <v:oval id="Oval 4754" o:spid="_x0000_s4174" style="position:absolute;left:1777;top:917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VWhcUA&#10;AADeAAAADwAAAGRycy9kb3ducmV2LnhtbESPQWsCMRSE70L/Q3iFXkSzXbUsq1FKodBb0Zaen5vn&#10;ZnHzEpJU1/76RhA8DjPzDbPaDLYXJwqxc6zgeVqAIG6c7rhV8P31PqlAxISssXdMCi4UYbN+GK2w&#10;1u7MWzrtUisyhGONCkxKvpYyNoYsxqnzxNk7uGAxZRlaqQOeM9z2siyKF2mx47xg0NOboea4+7UK&#10;5p9/zaLTx4sf7+dbP/sZKBij1NPj8LoEkWhI9/Ct/aEVlFVVLuB6J18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hVaFxQAAAN4AAAAPAAAAAAAAAAAAAAAAAJgCAABkcnMv&#10;ZG93bnJldi54bWxQSwUGAAAAAAQABAD1AAAAigMAAAAA&#10;" strokecolor="#4a7ebb" strokeweight="3.5pt">
                  <v:textbox inset="0,0,0,0">
                    <w:txbxContent>
                      <w:p w:rsidR="00862F6C" w:rsidRPr="00A87CE9" w:rsidRDefault="00862F6C" w:rsidP="00DD12C6">
                        <w:pPr>
                          <w:jc w:val="center"/>
                          <w:rPr>
                            <w:rFonts w:ascii="Times New Roman" w:hAnsi="Times New Roman" w:cs="Times New Roman"/>
                            <w:b/>
                            <w:szCs w:val="20"/>
                          </w:rPr>
                        </w:pPr>
                        <w:r>
                          <w:rPr>
                            <w:rFonts w:ascii="Times New Roman" w:hAnsi="Times New Roman" w:cs="Times New Roman"/>
                            <w:b/>
                            <w:szCs w:val="20"/>
                          </w:rPr>
                          <w:t>8</w:t>
                        </w:r>
                      </w:p>
                    </w:txbxContent>
                  </v:textbox>
                </v:oval>
                <v:oval id="Oval 4755" o:spid="_x0000_s4175" style="position:absolute;left:6182;top:897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fI8sUA&#10;AADeAAAADwAAAGRycy9kb3ducmV2LnhtbESPQWsCMRSE70L/Q3iFXkSzXa0sq1FKodBb0Zaen5vn&#10;ZnHzEpJU1/76RhA8DjPzDbPaDLYXJwqxc6zgeVqAIG6c7rhV8P31PqlAxISssXdMCi4UYbN+GK2w&#10;1u7MWzrtUisyhGONCkxKvpYyNoYsxqnzxNk7uGAxZRlaqQOeM9z2siyKhbTYcV4w6OnNUHPc/VoF&#10;88+/5qXTx4sf7+dbP/sZKBij1NPj8LoEkWhI9/Ct/aEVlFVVLuB6J18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V8jyxQAAAN4AAAAPAAAAAAAAAAAAAAAAAJgCAABkcnMv&#10;ZG93bnJldi54bWxQSwUGAAAAAAQABAD1AAAAigMAAAAA&#10;" strokecolor="#4a7ebb" strokeweight="3.5pt">
                  <v:textbox inset="0,0,0,0">
                    <w:txbxContent>
                      <w:p w:rsidR="00862F6C" w:rsidRPr="00A87CE9" w:rsidRDefault="00862F6C" w:rsidP="00DD12C6">
                        <w:pPr>
                          <w:jc w:val="center"/>
                          <w:rPr>
                            <w:rFonts w:ascii="Times New Roman" w:hAnsi="Times New Roman" w:cs="Times New Roman"/>
                            <w:b/>
                            <w:szCs w:val="20"/>
                          </w:rPr>
                        </w:pPr>
                        <w:r>
                          <w:rPr>
                            <w:rFonts w:ascii="Times New Roman" w:hAnsi="Times New Roman" w:cs="Times New Roman"/>
                            <w:b/>
                            <w:szCs w:val="20"/>
                          </w:rPr>
                          <w:t>12</w:t>
                        </w:r>
                      </w:p>
                    </w:txbxContent>
                  </v:textbox>
                </v:oval>
                <v:oval id="Oval 4756" o:spid="_x0000_s4176" style="position:absolute;left:7477;top:1099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ttacYA&#10;AADeAAAADwAAAGRycy9kb3ducmV2LnhtbESPQWsCMRSE74X+h/AKXopmu7W6bI1SBKG3oi2en5vn&#10;ZnHzEpJUV399Uyj0OMzMN8xiNdhenCnEzrGCp0kBgrhxuuNWwdfnZlyBiAlZY++YFFwpwmp5f7fA&#10;WrsLb+m8S63IEI41KjAp+VrK2BiyGCfOE2fv6ILFlGVopQ54yXDby7IoZtJix3nBoKe1oea0+7YK&#10;ph+35qXTp6t/PEy3/nk/UDBGqdHD8PYKItGQ/sN/7XetoKyqcg6/d/IV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ttacYAAADeAAAADwAAAAAAAAAAAAAAAACYAgAAZHJz&#10;L2Rvd25yZXYueG1sUEsFBgAAAAAEAAQA9QAAAIsDAAAAAA==&#10;" strokecolor="#4a7ebb" strokeweight="3.5pt">
                  <v:textbox inset="0,0,0,0">
                    <w:txbxContent>
                      <w:p w:rsidR="00862F6C" w:rsidRPr="00A87CE9" w:rsidRDefault="00862F6C" w:rsidP="00DD12C6">
                        <w:pPr>
                          <w:jc w:val="center"/>
                          <w:rPr>
                            <w:rFonts w:ascii="Times New Roman" w:hAnsi="Times New Roman" w:cs="Times New Roman"/>
                            <w:b/>
                            <w:szCs w:val="20"/>
                          </w:rPr>
                        </w:pPr>
                        <w:r>
                          <w:rPr>
                            <w:rFonts w:ascii="Times New Roman" w:hAnsi="Times New Roman" w:cs="Times New Roman"/>
                            <w:b/>
                            <w:szCs w:val="20"/>
                          </w:rPr>
                          <w:t>14</w:t>
                        </w:r>
                      </w:p>
                    </w:txbxContent>
                  </v:textbox>
                </v:oval>
                <v:oval id="Oval 4757" o:spid="_x0000_s4177" style="position:absolute;left:1726;top:1101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T5G8IA&#10;AADeAAAADwAAAGRycy9kb3ducmV2LnhtbERPTWsCMRC9F/wPYYReima7VVlWo4gg9Fa0xfO4GTeL&#10;m0lIUl3765tDocfH+15tBtuLG4XYOVbwOi1AEDdOd9wq+PrcTyoQMSFr7B2TggdF2KxHTyustbvz&#10;gW7H1IocwrFGBSYlX0sZG0MW49R54sxdXLCYMgyt1AHvOdz2siyKhbTYcW4w6GlnqLkev62C2cdP&#10;M+/09eFfzrODfzsNFIxR6nk8bJcgEg3pX/znftcKyqoq8958J1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hPkbwgAAAN4AAAAPAAAAAAAAAAAAAAAAAJgCAABkcnMvZG93&#10;bnJldi54bWxQSwUGAAAAAAQABAD1AAAAhwMAAAAA&#10;" strokecolor="#4a7ebb" strokeweight="3.5pt">
                  <v:textbox inset="0,0,0,0">
                    <w:txbxContent>
                      <w:p w:rsidR="00862F6C" w:rsidRPr="00A87CE9" w:rsidRDefault="00862F6C" w:rsidP="00DD12C6">
                        <w:pPr>
                          <w:jc w:val="center"/>
                          <w:rPr>
                            <w:rFonts w:ascii="Times New Roman" w:hAnsi="Times New Roman" w:cs="Times New Roman"/>
                            <w:b/>
                            <w:szCs w:val="20"/>
                          </w:rPr>
                        </w:pPr>
                        <w:r>
                          <w:rPr>
                            <w:rFonts w:ascii="Times New Roman" w:hAnsi="Times New Roman" w:cs="Times New Roman"/>
                            <w:b/>
                            <w:szCs w:val="20"/>
                          </w:rPr>
                          <w:t>10</w:t>
                        </w:r>
                      </w:p>
                    </w:txbxContent>
                  </v:textbox>
                </v:oval>
                <v:group id="Group 4758" o:spid="_x0000_s4178" style="position:absolute;left:1768;top:7275;width:5311;height:1266" coordorigin="1768,7275" coordsize="5311,12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WS4d8cAAADe&#10;AAAADwAAAAAAAAAAAAAAAACqAgAAZHJzL2Rvd25yZXYueG1sUEsFBgAAAAAEAAQA+gAAAJ4DAAAA&#10;AA==&#10;">
                  <v:rect id="Rectangle 12014" o:spid="_x0000_s4179" style="position:absolute;left:1768;top:7288;width:1361;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9JWMUA&#10;AADeAAAADwAAAGRycy9kb3ducmV2LnhtbESPzWrCQBSF9wXfYbiCuzppAiVGRymK0i5j3Li7Zq5J&#10;2sydkBmTtE/fWRS6PJw/vs1uMq0YqHeNZQUvywgEcWl1w5WCS3F8TkE4j6yxtUwKvsnBbjt72mCm&#10;7cg5DWdfiTDCLkMFtfddJqUrazLolrYjDt7d9gZ9kH0ldY9jGDetjKPoVRpsODzU2NG+pvLr/DAK&#10;bk18wZ+8OEVmdUz8x1R8Pq4HpRbz6W0NwtPk/8N/7XetIE7TJAAEnIA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j0lYxQAAAN4AAAAPAAAAAAAAAAAAAAAAAJgCAABkcnMv&#10;ZG93bnJldi54bWxQSwUGAAAAAAQABAD1AAAAigMAAAAA&#10;">
                    <v:textbox>
                      <w:txbxContent>
                        <w:p w:rsidR="00862F6C" w:rsidRDefault="00862F6C" w:rsidP="00B73DA5">
                          <w:pPr>
                            <w:spacing w:before="120"/>
                            <w:jc w:val="center"/>
                            <w:rPr>
                              <w:rFonts w:asciiTheme="majorHAnsi" w:hAnsiTheme="majorHAnsi" w:cstheme="majorHAnsi"/>
                              <w:sz w:val="18"/>
                              <w:szCs w:val="18"/>
                            </w:rPr>
                          </w:pPr>
                          <w:r w:rsidRPr="00CA4748">
                            <w:rPr>
                              <w:rFonts w:asciiTheme="majorHAnsi" w:hAnsiTheme="majorHAnsi" w:cstheme="majorHAnsi"/>
                              <w:sz w:val="18"/>
                              <w:szCs w:val="18"/>
                            </w:rPr>
                            <w:t>Regulation</w:t>
                          </w:r>
                        </w:p>
                        <w:p w:rsidR="00862F6C" w:rsidRPr="00CA4748" w:rsidRDefault="00862F6C" w:rsidP="00B73DA5">
                          <w:pPr>
                            <w:spacing w:before="120"/>
                            <w:jc w:val="center"/>
                            <w:rPr>
                              <w:rFonts w:asciiTheme="majorHAnsi" w:hAnsiTheme="majorHAnsi" w:cstheme="majorHAnsi"/>
                              <w:sz w:val="18"/>
                              <w:szCs w:val="18"/>
                            </w:rPr>
                          </w:pPr>
                          <w:r>
                            <w:rPr>
                              <w:rFonts w:asciiTheme="majorHAnsi" w:hAnsiTheme="majorHAnsi" w:cstheme="majorHAnsi"/>
                              <w:sz w:val="18"/>
                              <w:szCs w:val="18"/>
                            </w:rPr>
                            <w:t>Lower bath cooling</w:t>
                          </w:r>
                        </w:p>
                      </w:txbxContent>
                    </v:textbox>
                  </v:rect>
                  <v:shape id="Text Box 12015" o:spid="_x0000_s4180" type="#_x0000_t202" style="position:absolute;left:3125;top:7290;width:1984;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w2scA&#10;AADeAAAADwAAAGRycy9kb3ducmV2LnhtbESPT2vCQBTE70K/w/KEXkQ3/sHG6CqloNibtdJeH9ln&#10;Esy+TXe3MX57tyD0OMzMb5jVpjO1aMn5yrKC8SgBQZxbXXGh4PS5HaYgfEDWWFsmBTfysFk/9VaY&#10;aXvlD2qPoRARwj5DBWUITSalz0sy6Ee2IY7e2TqDIUpXSO3wGuGmlpMkmUuDFceFEht6Kym/HH+N&#10;gnS2b7/9+/Twlc/P9SIMXtrdj1Pqud+9LkEE6sJ/+NHeawWTNJ2O4e9OvAJyf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0sNrHAAAA3gAAAA8AAAAAAAAAAAAAAAAAmAIAAGRy&#10;cy9kb3ducmV2LnhtbFBLBQYAAAAABAAEAPUAAACMAwAAAAA=&#10;">
                    <v:textbox>
                      <w:txbxContent>
                        <w:p w:rsidR="00862F6C" w:rsidRDefault="00862F6C" w:rsidP="00B73DA5">
                          <w:pPr>
                            <w:spacing w:line="264" w:lineRule="auto"/>
                            <w:rPr>
                              <w:rFonts w:asciiTheme="majorHAnsi" w:hAnsiTheme="majorHAnsi" w:cstheme="majorHAnsi"/>
                              <w:sz w:val="18"/>
                              <w:szCs w:val="18"/>
                            </w:rPr>
                          </w:pPr>
                          <w:r>
                            <w:rPr>
                              <w:rFonts w:asciiTheme="majorHAnsi" w:hAnsiTheme="majorHAnsi" w:cstheme="majorHAnsi"/>
                              <w:sz w:val="18"/>
                              <w:szCs w:val="18"/>
                            </w:rPr>
                            <w:t xml:space="preserve">Close FV680, </w:t>
                          </w:r>
                        </w:p>
                        <w:p w:rsidR="00862F6C" w:rsidRPr="00CA4748" w:rsidRDefault="00862F6C" w:rsidP="00B73DA5">
                          <w:pPr>
                            <w:spacing w:line="264" w:lineRule="auto"/>
                            <w:rPr>
                              <w:rFonts w:asciiTheme="majorHAnsi" w:hAnsiTheme="majorHAnsi" w:cstheme="majorHAnsi"/>
                              <w:sz w:val="18"/>
                              <w:szCs w:val="18"/>
                            </w:rPr>
                          </w:pPr>
                          <w:r>
                            <w:rPr>
                              <w:rFonts w:asciiTheme="majorHAnsi" w:hAnsiTheme="majorHAnsi" w:cstheme="majorHAnsi"/>
                              <w:sz w:val="18"/>
                              <w:szCs w:val="18"/>
                            </w:rPr>
                            <w:t>FV640, FV642 opened</w:t>
                          </w:r>
                        </w:p>
                        <w:p w:rsidR="00862F6C" w:rsidRPr="00CA4748" w:rsidRDefault="00862F6C" w:rsidP="00B73DA5">
                          <w:pPr>
                            <w:spacing w:before="80" w:line="264" w:lineRule="auto"/>
                            <w:rPr>
                              <w:rFonts w:asciiTheme="majorHAnsi" w:hAnsiTheme="majorHAnsi" w:cstheme="majorHAnsi"/>
                              <w:sz w:val="18"/>
                              <w:szCs w:val="18"/>
                            </w:rPr>
                          </w:pPr>
                          <w:r w:rsidRPr="00CA4748">
                            <w:rPr>
                              <w:rFonts w:asciiTheme="majorHAnsi" w:hAnsiTheme="majorHAnsi" w:cstheme="majorHAnsi"/>
                              <w:sz w:val="18"/>
                              <w:szCs w:val="18"/>
                            </w:rPr>
                            <w:t>CV602 regulated</w:t>
                          </w:r>
                        </w:p>
                        <w:p w:rsidR="00862F6C" w:rsidRPr="00CA4748" w:rsidRDefault="00862F6C" w:rsidP="00B73DA5">
                          <w:pPr>
                            <w:spacing w:line="264" w:lineRule="auto"/>
                            <w:rPr>
                              <w:rFonts w:asciiTheme="majorHAnsi" w:hAnsiTheme="majorHAnsi" w:cstheme="majorHAnsi"/>
                              <w:sz w:val="18"/>
                              <w:szCs w:val="18"/>
                            </w:rPr>
                          </w:pPr>
                          <w:r w:rsidRPr="00CA4748">
                            <w:rPr>
                              <w:rFonts w:asciiTheme="majorHAnsi" w:hAnsiTheme="majorHAnsi" w:cstheme="majorHAnsi"/>
                              <w:sz w:val="18"/>
                              <w:szCs w:val="18"/>
                            </w:rPr>
                            <w:t>LT682=LT682setPoint</w:t>
                          </w:r>
                        </w:p>
                        <w:p w:rsidR="00862F6C" w:rsidRPr="00CA4748" w:rsidRDefault="00862F6C" w:rsidP="00B73DA5">
                          <w:pPr>
                            <w:spacing w:line="312" w:lineRule="auto"/>
                            <w:rPr>
                              <w:rFonts w:asciiTheme="majorHAnsi" w:hAnsiTheme="majorHAnsi" w:cstheme="majorHAnsi"/>
                              <w:sz w:val="18"/>
                              <w:szCs w:val="18"/>
                            </w:rPr>
                          </w:pPr>
                        </w:p>
                      </w:txbxContent>
                    </v:textbox>
                  </v:shape>
                  <v:shape id="Text Box 12033" o:spid="_x0000_s4181" type="#_x0000_t202" style="position:absolute;left:5095;top:7275;width:1984;height:1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YurccA&#10;AADeAAAADwAAAGRycy9kb3ducmV2LnhtbESPT2vCQBTE7wW/w/KEXopujEVjdJVSaLG3+ge9PrLP&#10;JJh9G3e3Mf323UKhx2FmfsOsNr1pREfO15YVTMYJCOLC6ppLBcfD2ygD4QOyxsYyKfgmD5v14GGF&#10;ubZ33lG3D6WIEPY5KqhCaHMpfVGRQT+2LXH0LtYZDFG6UmqH9wg3jUyTZCYN1hwXKmzptaLiuv8y&#10;CrLnbXf2H9PPUzG7NIvwNO/eb06px2H/sgQRqA//4b/2VitIs2yawu+deAX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mLq3HAAAA3gAAAA8AAAAAAAAAAAAAAAAAmAIAAGRy&#10;cy9kb3ducmV2LnhtbFBLBQYAAAAABAAEAPUAAACMAwAAAAA=&#10;">
                    <v:textbox>
                      <w:txbxContent>
                        <w:p w:rsidR="00862F6C" w:rsidRPr="00CA4748" w:rsidRDefault="00862F6C" w:rsidP="00E307B2">
                          <w:pPr>
                            <w:rPr>
                              <w:rFonts w:asciiTheme="majorHAnsi" w:hAnsiTheme="majorHAnsi" w:cstheme="majorHAnsi"/>
                              <w:sz w:val="18"/>
                              <w:szCs w:val="18"/>
                            </w:rPr>
                          </w:pPr>
                          <w:r w:rsidRPr="00CA4748">
                            <w:rPr>
                              <w:rFonts w:asciiTheme="majorHAnsi" w:hAnsiTheme="majorHAnsi" w:cstheme="majorHAnsi"/>
                              <w:sz w:val="18"/>
                              <w:szCs w:val="18"/>
                            </w:rPr>
                            <w:t>CV583 regulated</w:t>
                          </w:r>
                        </w:p>
                        <w:p w:rsidR="00862F6C" w:rsidRPr="00CA4748" w:rsidRDefault="00862F6C" w:rsidP="00B570A3">
                          <w:pPr>
                            <w:rPr>
                              <w:rFonts w:asciiTheme="majorHAnsi" w:hAnsiTheme="majorHAnsi" w:cstheme="majorHAnsi"/>
                              <w:sz w:val="18"/>
                              <w:szCs w:val="18"/>
                            </w:rPr>
                          </w:pPr>
                          <w:r w:rsidRPr="00CA4748">
                            <w:rPr>
                              <w:rFonts w:asciiTheme="majorHAnsi" w:hAnsiTheme="majorHAnsi" w:cstheme="majorHAnsi"/>
                              <w:sz w:val="18"/>
                              <w:szCs w:val="18"/>
                            </w:rPr>
                            <w:t>PT68</w:t>
                          </w:r>
                          <w:r>
                            <w:rPr>
                              <w:rFonts w:asciiTheme="majorHAnsi" w:hAnsiTheme="majorHAnsi" w:cstheme="majorHAnsi"/>
                              <w:sz w:val="18"/>
                              <w:szCs w:val="18"/>
                            </w:rPr>
                            <w:t>1</w:t>
                          </w:r>
                          <w:r w:rsidRPr="00CA4748">
                            <w:rPr>
                              <w:rFonts w:asciiTheme="majorHAnsi" w:hAnsiTheme="majorHAnsi" w:cstheme="majorHAnsi"/>
                              <w:sz w:val="18"/>
                              <w:szCs w:val="18"/>
                            </w:rPr>
                            <w:t>=PT68</w:t>
                          </w:r>
                          <w:r>
                            <w:rPr>
                              <w:rFonts w:asciiTheme="majorHAnsi" w:hAnsiTheme="majorHAnsi" w:cstheme="majorHAnsi"/>
                              <w:sz w:val="18"/>
                              <w:szCs w:val="18"/>
                            </w:rPr>
                            <w:t>1</w:t>
                          </w:r>
                          <w:r w:rsidRPr="00CA4748">
                            <w:rPr>
                              <w:rFonts w:asciiTheme="majorHAnsi" w:hAnsiTheme="majorHAnsi" w:cstheme="majorHAnsi"/>
                              <w:sz w:val="18"/>
                              <w:szCs w:val="18"/>
                            </w:rPr>
                            <w:t>setpoint</w:t>
                          </w:r>
                        </w:p>
                        <w:p w:rsidR="00862F6C" w:rsidRPr="00CA4748" w:rsidRDefault="00862F6C" w:rsidP="00B570A3">
                          <w:pPr>
                            <w:spacing w:before="80"/>
                            <w:rPr>
                              <w:rFonts w:asciiTheme="majorHAnsi" w:hAnsiTheme="majorHAnsi" w:cstheme="majorHAnsi"/>
                              <w:sz w:val="18"/>
                              <w:szCs w:val="18"/>
                            </w:rPr>
                          </w:pPr>
                          <w:r w:rsidRPr="00CA4748">
                            <w:rPr>
                              <w:rFonts w:asciiTheme="majorHAnsi" w:hAnsiTheme="majorHAnsi" w:cstheme="majorHAnsi"/>
                              <w:sz w:val="18"/>
                              <w:szCs w:val="18"/>
                            </w:rPr>
                            <w:t>CV680 regulated</w:t>
                          </w:r>
                        </w:p>
                        <w:p w:rsidR="00862F6C" w:rsidRPr="00CA4748" w:rsidRDefault="00862F6C" w:rsidP="00B570A3">
                          <w:pPr>
                            <w:rPr>
                              <w:rFonts w:asciiTheme="majorHAnsi" w:hAnsiTheme="majorHAnsi" w:cstheme="majorHAnsi"/>
                              <w:sz w:val="18"/>
                              <w:szCs w:val="18"/>
                            </w:rPr>
                          </w:pPr>
                          <w:r w:rsidRPr="00CA4748">
                            <w:rPr>
                              <w:rFonts w:asciiTheme="majorHAnsi" w:hAnsiTheme="majorHAnsi" w:cstheme="majorHAnsi"/>
                              <w:sz w:val="18"/>
                              <w:szCs w:val="18"/>
                            </w:rPr>
                            <w:t>LT683=LT683setpoint</w:t>
                          </w:r>
                        </w:p>
                        <w:p w:rsidR="00862F6C" w:rsidRPr="00CA4748" w:rsidRDefault="00862F6C" w:rsidP="00B570A3">
                          <w:pPr>
                            <w:spacing w:line="312" w:lineRule="auto"/>
                            <w:rPr>
                              <w:rFonts w:asciiTheme="majorHAnsi" w:hAnsiTheme="majorHAnsi" w:cstheme="majorHAnsi"/>
                              <w:sz w:val="18"/>
                              <w:szCs w:val="18"/>
                            </w:rPr>
                          </w:pPr>
                        </w:p>
                      </w:txbxContent>
                    </v:textbox>
                  </v:shape>
                </v:group>
                <v:oval id="Oval 4759" o:spid="_x0000_s4182" style="position:absolute;left:1647;top:722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n9t8UA&#10;AADeAAAADwAAAGRycy9kb3ducmV2LnhtbESPQWsCMRSE74X+h/CEXopm61pZVqOUQqE30Zaen5vn&#10;ZnHzEpJU1/76RhA8DjPzDbNcD7YXJwqxc6zgZVKAIG6c7rhV8P31Ma5AxISssXdMCi4UYb16fFhi&#10;rd2Zt3TapVZkCMcaFZiUfC1lbAxZjBPnibN3cMFiyjK0Ugc8Z7jt5bQo5tJix3nBoKd3Q81x92sV&#10;zDZ/zWunjxf/vJ9tffkzUDBGqafR8LYAkWhI9/Ct/akVTKuqLOF6J18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f23xQAAAN4AAAAPAAAAAAAAAAAAAAAAAJgCAABkcnMv&#10;ZG93bnJldi54bWxQSwUGAAAAAAQABAD1AAAAigMAAAAA&#10;" strokecolor="#4a7ebb" strokeweight="3.5pt">
                  <v:textbox inset="0,0,0,0">
                    <w:txbxContent>
                      <w:p w:rsidR="00862F6C" w:rsidRPr="00A87CE9" w:rsidRDefault="00862F6C" w:rsidP="00DD12C6">
                        <w:pPr>
                          <w:jc w:val="center"/>
                          <w:rPr>
                            <w:rFonts w:ascii="Times New Roman" w:hAnsi="Times New Roman" w:cs="Times New Roman"/>
                            <w:b/>
                            <w:szCs w:val="20"/>
                          </w:rPr>
                        </w:pPr>
                        <w:r>
                          <w:rPr>
                            <w:rFonts w:ascii="Times New Roman" w:hAnsi="Times New Roman" w:cs="Times New Roman"/>
                            <w:b/>
                            <w:szCs w:val="20"/>
                          </w:rPr>
                          <w:t>6</w:t>
                        </w:r>
                      </w:p>
                    </w:txbxContent>
                  </v:textbox>
                </v:oval>
              </v:group>
            </w:pict>
          </mc:Fallback>
        </mc:AlternateContent>
      </w:r>
      <w:r w:rsidR="00A70187" w:rsidRPr="0051716F">
        <w:rPr>
          <w:szCs w:val="20"/>
        </w:rPr>
        <w:br w:type="page"/>
      </w:r>
      <w:r w:rsidR="00397D21" w:rsidRPr="0051716F">
        <w:lastRenderedPageBreak/>
        <w:t>1</w:t>
      </w:r>
      <w:r w:rsidR="00A70187" w:rsidRPr="0051716F">
        <w:t>9</w:t>
      </w:r>
      <w:r w:rsidR="00257791" w:rsidRPr="0051716F">
        <w:t xml:space="preserve"> – </w:t>
      </w:r>
      <w:r w:rsidR="007437D5">
        <w:t xml:space="preserve">Magnet - </w:t>
      </w:r>
      <w:r w:rsidR="00257791" w:rsidRPr="0051716F">
        <w:t>C</w:t>
      </w:r>
      <w:r w:rsidR="00397D21" w:rsidRPr="0051716F">
        <w:t>urrent leads</w:t>
      </w:r>
      <w:r w:rsidR="00257791" w:rsidRPr="0051716F">
        <w:t xml:space="preserve"> cooling</w:t>
      </w:r>
    </w:p>
    <w:p w:rsidR="00397D21" w:rsidRPr="0051716F" w:rsidRDefault="00397D21" w:rsidP="00397D21">
      <w:pPr>
        <w:jc w:val="both"/>
        <w:rPr>
          <w:szCs w:val="20"/>
        </w:rPr>
      </w:pPr>
    </w:p>
    <w:p w:rsidR="00397D21" w:rsidRPr="00E522F7" w:rsidRDefault="00397D21" w:rsidP="00397D21">
      <w:pPr>
        <w:jc w:val="both"/>
        <w:rPr>
          <w:b/>
          <w:szCs w:val="20"/>
        </w:rPr>
      </w:pPr>
      <w:r w:rsidRPr="00E522F7">
        <w:rPr>
          <w:b/>
          <w:szCs w:val="20"/>
        </w:rPr>
        <w:t xml:space="preserve">Sensors and actuators used: </w:t>
      </w:r>
    </w:p>
    <w:p w:rsidR="00397D21" w:rsidRPr="0051716F" w:rsidRDefault="00397D21" w:rsidP="00E522F7">
      <w:pPr>
        <w:jc w:val="both"/>
        <w:rPr>
          <w:szCs w:val="20"/>
        </w:rPr>
      </w:pPr>
      <w:r w:rsidRPr="0051716F">
        <w:rPr>
          <w:szCs w:val="20"/>
        </w:rPr>
        <w:t xml:space="preserve">- Temperature: </w:t>
      </w:r>
      <w:del w:id="7" w:author="Konrad Gajewski" w:date="2020-03-05T10:49:00Z">
        <w:r w:rsidR="00D54A8E" w:rsidDel="00862F6C">
          <w:rPr>
            <w:szCs w:val="20"/>
          </w:rPr>
          <w:delText>TT690</w:delText>
        </w:r>
      </w:del>
      <w:ins w:id="8" w:author="Konrad Gajewski" w:date="2020-03-05T10:49:00Z">
        <w:r w:rsidR="00862F6C">
          <w:rPr>
            <w:szCs w:val="20"/>
          </w:rPr>
          <w:t>TT654</w:t>
        </w:r>
      </w:ins>
      <w:r w:rsidR="00D54A8E">
        <w:rPr>
          <w:szCs w:val="20"/>
        </w:rPr>
        <w:t xml:space="preserve">, </w:t>
      </w:r>
      <w:del w:id="9" w:author="Konrad Gajewski" w:date="2020-03-05T10:49:00Z">
        <w:r w:rsidR="00D54A8E" w:rsidDel="00862F6C">
          <w:rPr>
            <w:szCs w:val="20"/>
          </w:rPr>
          <w:delText>TT691</w:delText>
        </w:r>
      </w:del>
      <w:ins w:id="10" w:author="Konrad Gajewski" w:date="2020-03-05T10:49:00Z">
        <w:r w:rsidR="00862F6C">
          <w:rPr>
            <w:szCs w:val="20"/>
          </w:rPr>
          <w:t>TT655</w:t>
        </w:r>
      </w:ins>
      <w:r w:rsidR="00D54A8E">
        <w:rPr>
          <w:szCs w:val="20"/>
        </w:rPr>
        <w:t xml:space="preserve">, </w:t>
      </w:r>
      <w:del w:id="11" w:author="Konrad Gajewski" w:date="2020-03-05T10:49:00Z">
        <w:r w:rsidR="00D54A8E" w:rsidDel="00862F6C">
          <w:rPr>
            <w:szCs w:val="20"/>
          </w:rPr>
          <w:delText>TT692</w:delText>
        </w:r>
      </w:del>
      <w:ins w:id="12" w:author="Konrad Gajewski" w:date="2020-03-05T10:49:00Z">
        <w:r w:rsidR="00862F6C">
          <w:rPr>
            <w:szCs w:val="20"/>
          </w:rPr>
          <w:t>TT656</w:t>
        </w:r>
      </w:ins>
      <w:r w:rsidR="00D54A8E">
        <w:rPr>
          <w:szCs w:val="20"/>
        </w:rPr>
        <w:t xml:space="preserve">, </w:t>
      </w:r>
      <w:del w:id="13" w:author="Konrad Gajewski" w:date="2020-03-05T10:49:00Z">
        <w:r w:rsidR="00D54A8E" w:rsidDel="00862F6C">
          <w:rPr>
            <w:szCs w:val="20"/>
          </w:rPr>
          <w:delText xml:space="preserve">TT693 </w:delText>
        </w:r>
      </w:del>
      <w:ins w:id="14" w:author="Konrad Gajewski" w:date="2020-03-05T10:49:00Z">
        <w:r w:rsidR="00862F6C">
          <w:rPr>
            <w:szCs w:val="20"/>
          </w:rPr>
          <w:t xml:space="preserve">TT657 </w:t>
        </w:r>
      </w:ins>
      <w:r w:rsidR="00D54A8E">
        <w:rPr>
          <w:szCs w:val="20"/>
        </w:rPr>
        <w:t xml:space="preserve">and </w:t>
      </w:r>
      <w:r w:rsidRPr="0051716F">
        <w:rPr>
          <w:szCs w:val="20"/>
        </w:rPr>
        <w:t>list in the table 1</w:t>
      </w:r>
    </w:p>
    <w:p w:rsidR="00397D21" w:rsidRPr="0051716F" w:rsidRDefault="00397D21" w:rsidP="00E522F7">
      <w:pPr>
        <w:jc w:val="both"/>
        <w:rPr>
          <w:szCs w:val="20"/>
        </w:rPr>
      </w:pPr>
      <w:r w:rsidRPr="0051716F">
        <w:rPr>
          <w:szCs w:val="20"/>
        </w:rPr>
        <w:t xml:space="preserve">- Flow rate: </w:t>
      </w:r>
      <w:r w:rsidR="00E06C2D" w:rsidRPr="0051716F">
        <w:rPr>
          <w:szCs w:val="20"/>
        </w:rPr>
        <w:t>FT650, FT65</w:t>
      </w:r>
      <w:r w:rsidRPr="0051716F">
        <w:rPr>
          <w:szCs w:val="20"/>
        </w:rPr>
        <w:t>1</w:t>
      </w:r>
      <w:r w:rsidR="00E06C2D" w:rsidRPr="0051716F">
        <w:rPr>
          <w:szCs w:val="20"/>
        </w:rPr>
        <w:t>, FT652, FT653</w:t>
      </w:r>
      <w:r w:rsidR="0033615E" w:rsidRPr="0051716F">
        <w:rPr>
          <w:szCs w:val="20"/>
        </w:rPr>
        <w:t>,</w:t>
      </w:r>
    </w:p>
    <w:p w:rsidR="00397D21" w:rsidRPr="0051716F" w:rsidRDefault="00487610" w:rsidP="00E522F7">
      <w:pPr>
        <w:jc w:val="both"/>
        <w:rPr>
          <w:szCs w:val="20"/>
        </w:rPr>
      </w:pPr>
      <w:r w:rsidRPr="0051716F">
        <w:rPr>
          <w:szCs w:val="20"/>
        </w:rPr>
        <w:t>- Valve</w:t>
      </w:r>
      <w:r w:rsidR="00397D21" w:rsidRPr="0051716F">
        <w:rPr>
          <w:szCs w:val="20"/>
        </w:rPr>
        <w:t>: FV587</w:t>
      </w:r>
      <w:r w:rsidR="0033615E" w:rsidRPr="0051716F">
        <w:rPr>
          <w:szCs w:val="20"/>
        </w:rPr>
        <w:t>,</w:t>
      </w:r>
    </w:p>
    <w:p w:rsidR="00397D21" w:rsidRPr="0051716F" w:rsidRDefault="00487610" w:rsidP="00E522F7">
      <w:pPr>
        <w:jc w:val="both"/>
        <w:rPr>
          <w:szCs w:val="20"/>
        </w:rPr>
      </w:pPr>
      <w:r w:rsidRPr="0051716F">
        <w:rPr>
          <w:szCs w:val="20"/>
        </w:rPr>
        <w:t>- Control valve</w:t>
      </w:r>
      <w:r w:rsidR="00397D21" w:rsidRPr="0051716F">
        <w:rPr>
          <w:szCs w:val="20"/>
        </w:rPr>
        <w:t xml:space="preserve">: </w:t>
      </w:r>
      <w:r w:rsidR="00E06C2D" w:rsidRPr="0051716F">
        <w:rPr>
          <w:szCs w:val="20"/>
        </w:rPr>
        <w:t>CV650, CV651, CV652, CV653</w:t>
      </w:r>
      <w:r w:rsidR="0033615E" w:rsidRPr="0051716F">
        <w:rPr>
          <w:szCs w:val="20"/>
        </w:rPr>
        <w:t>,</w:t>
      </w:r>
    </w:p>
    <w:p w:rsidR="00397D21" w:rsidRPr="0051716F" w:rsidRDefault="00397D21" w:rsidP="00E522F7">
      <w:pPr>
        <w:jc w:val="both"/>
        <w:rPr>
          <w:szCs w:val="20"/>
        </w:rPr>
      </w:pPr>
      <w:r w:rsidRPr="0051716F">
        <w:rPr>
          <w:szCs w:val="20"/>
        </w:rPr>
        <w:t>- Heater: list in the table 1</w:t>
      </w:r>
    </w:p>
    <w:p w:rsidR="00397D21" w:rsidRPr="0051716F" w:rsidRDefault="00397D21" w:rsidP="00397D21">
      <w:pPr>
        <w:jc w:val="both"/>
        <w:rPr>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0"/>
        <w:gridCol w:w="3434"/>
      </w:tblGrid>
      <w:tr w:rsidR="00E522F7" w:rsidRPr="00E522F7" w:rsidTr="00995EDC">
        <w:tc>
          <w:tcPr>
            <w:tcW w:w="5920" w:type="dxa"/>
          </w:tcPr>
          <w:p w:rsidR="00E522F7" w:rsidRPr="00E522F7" w:rsidRDefault="00E522F7" w:rsidP="002E4EFD">
            <w:pPr>
              <w:jc w:val="both"/>
              <w:rPr>
                <w:b/>
                <w:szCs w:val="20"/>
              </w:rPr>
            </w:pPr>
            <w:r w:rsidRPr="00E522F7">
              <w:rPr>
                <w:b/>
                <w:szCs w:val="20"/>
              </w:rPr>
              <w:t>The user chooses:</w:t>
            </w:r>
          </w:p>
        </w:tc>
        <w:tc>
          <w:tcPr>
            <w:tcW w:w="3434" w:type="dxa"/>
          </w:tcPr>
          <w:p w:rsidR="00E522F7" w:rsidRPr="00E522F7" w:rsidRDefault="00E522F7" w:rsidP="002E4EFD">
            <w:pPr>
              <w:jc w:val="both"/>
              <w:rPr>
                <w:b/>
                <w:szCs w:val="20"/>
              </w:rPr>
            </w:pPr>
            <w:r>
              <w:rPr>
                <w:b/>
                <w:szCs w:val="20"/>
              </w:rPr>
              <w:t>Initial conditions:</w:t>
            </w:r>
          </w:p>
        </w:tc>
      </w:tr>
      <w:tr w:rsidR="00E522F7" w:rsidRPr="00E522F7" w:rsidTr="00995EDC">
        <w:tc>
          <w:tcPr>
            <w:tcW w:w="5920" w:type="dxa"/>
          </w:tcPr>
          <w:p w:rsidR="00E522F7" w:rsidRPr="00E522F7" w:rsidRDefault="00E522F7" w:rsidP="00862F6C">
            <w:r>
              <w:t xml:space="preserve">- </w:t>
            </w:r>
            <w:r w:rsidRPr="00E522F7">
              <w:t xml:space="preserve">Temperature: </w:t>
            </w:r>
            <w:del w:id="15" w:author="Konrad Gajewski" w:date="2020-03-05T10:50:00Z">
              <w:r w:rsidRPr="00E522F7" w:rsidDel="00862F6C">
                <w:delText>TT690setpoint</w:delText>
              </w:r>
            </w:del>
            <w:ins w:id="16" w:author="Konrad Gajewski" w:date="2020-03-05T10:50:00Z">
              <w:r w:rsidR="00862F6C" w:rsidRPr="00E522F7">
                <w:t>TT6</w:t>
              </w:r>
              <w:r w:rsidR="00862F6C">
                <w:t>54</w:t>
              </w:r>
              <w:r w:rsidR="00862F6C" w:rsidRPr="00E522F7">
                <w:t>setpoint</w:t>
              </w:r>
            </w:ins>
            <w:r w:rsidRPr="00E522F7">
              <w:t xml:space="preserve">, </w:t>
            </w:r>
            <w:del w:id="17" w:author="Konrad Gajewski" w:date="2020-03-05T10:50:00Z">
              <w:r w:rsidRPr="00E522F7" w:rsidDel="00862F6C">
                <w:delText>TT691setpoint</w:delText>
              </w:r>
            </w:del>
            <w:ins w:id="18" w:author="Konrad Gajewski" w:date="2020-03-05T10:50:00Z">
              <w:r w:rsidR="00862F6C" w:rsidRPr="00E522F7">
                <w:t>TT6</w:t>
              </w:r>
              <w:r w:rsidR="00862F6C">
                <w:t>55</w:t>
              </w:r>
              <w:r w:rsidR="00862F6C" w:rsidRPr="00E522F7">
                <w:t>setpoint</w:t>
              </w:r>
            </w:ins>
            <w:r w:rsidRPr="00E522F7">
              <w:t xml:space="preserve">, </w:t>
            </w:r>
            <w:del w:id="19" w:author="Konrad Gajewski" w:date="2020-03-05T10:50:00Z">
              <w:r w:rsidRPr="00E522F7" w:rsidDel="00862F6C">
                <w:delText>TT692setpoint</w:delText>
              </w:r>
            </w:del>
            <w:ins w:id="20" w:author="Konrad Gajewski" w:date="2020-03-05T10:50:00Z">
              <w:r w:rsidR="00862F6C" w:rsidRPr="00E522F7">
                <w:t>TT6</w:t>
              </w:r>
              <w:r w:rsidR="00862F6C">
                <w:t>56</w:t>
              </w:r>
              <w:r w:rsidR="00862F6C" w:rsidRPr="00E522F7">
                <w:t>setpoint</w:t>
              </w:r>
            </w:ins>
            <w:r w:rsidRPr="00E522F7">
              <w:t xml:space="preserve">, </w:t>
            </w:r>
            <w:del w:id="21" w:author="Konrad Gajewski" w:date="2020-03-05T10:50:00Z">
              <w:r w:rsidRPr="00E522F7" w:rsidDel="00862F6C">
                <w:delText xml:space="preserve">TT693setpoint </w:delText>
              </w:r>
            </w:del>
            <w:ins w:id="22" w:author="Konrad Gajewski" w:date="2020-03-05T10:50:00Z">
              <w:r w:rsidR="00862F6C" w:rsidRPr="00E522F7">
                <w:t>TT6</w:t>
              </w:r>
              <w:r w:rsidR="00862F6C">
                <w:t>57</w:t>
              </w:r>
              <w:r w:rsidR="00862F6C" w:rsidRPr="00E522F7">
                <w:t xml:space="preserve">setpoint </w:t>
              </w:r>
            </w:ins>
            <w:r w:rsidRPr="00E522F7">
              <w:t>and list in the table 1</w:t>
            </w:r>
          </w:p>
        </w:tc>
        <w:tc>
          <w:tcPr>
            <w:tcW w:w="3434" w:type="dxa"/>
          </w:tcPr>
          <w:p w:rsidR="00E522F7" w:rsidRDefault="00E522F7" w:rsidP="00E522F7">
            <w:r>
              <w:t>- Magnet insert selected</w:t>
            </w:r>
          </w:p>
          <w:p w:rsidR="00EF4375" w:rsidRPr="00E522F7" w:rsidRDefault="00EF4375" w:rsidP="00E522F7">
            <w:r>
              <w:t>- Sequences from 1 to 3 stopped</w:t>
            </w:r>
          </w:p>
        </w:tc>
      </w:tr>
      <w:tr w:rsidR="00E522F7" w:rsidRPr="00E522F7" w:rsidTr="00995EDC">
        <w:tc>
          <w:tcPr>
            <w:tcW w:w="5920" w:type="dxa"/>
          </w:tcPr>
          <w:p w:rsidR="00E522F7" w:rsidRPr="00E522F7" w:rsidRDefault="00E522F7" w:rsidP="00E522F7">
            <w:r>
              <w:t xml:space="preserve">- </w:t>
            </w:r>
            <w:r w:rsidRPr="00E522F7">
              <w:t>Flow: FT650setpoint, FT651setpoint, FT652setpoint, FT653setpoint,</w:t>
            </w:r>
          </w:p>
        </w:tc>
        <w:tc>
          <w:tcPr>
            <w:tcW w:w="3434" w:type="dxa"/>
          </w:tcPr>
          <w:p w:rsidR="00E522F7" w:rsidRPr="00E522F7" w:rsidRDefault="00E522F7" w:rsidP="00E522F7"/>
        </w:tc>
      </w:tr>
      <w:tr w:rsidR="00E522F7" w:rsidRPr="00E522F7" w:rsidTr="00995EDC">
        <w:tc>
          <w:tcPr>
            <w:tcW w:w="5920" w:type="dxa"/>
          </w:tcPr>
          <w:p w:rsidR="00E522F7" w:rsidRPr="00E522F7" w:rsidRDefault="00E522F7" w:rsidP="00E522F7">
            <w:r>
              <w:t xml:space="preserve">- </w:t>
            </w:r>
            <w:r w:rsidRPr="00E522F7">
              <w:t>Valve: CV650%opening, CV651%opening, CV652%opening, CV653%opening,</w:t>
            </w:r>
          </w:p>
        </w:tc>
        <w:tc>
          <w:tcPr>
            <w:tcW w:w="3434" w:type="dxa"/>
          </w:tcPr>
          <w:p w:rsidR="00E522F7" w:rsidRPr="00E522F7" w:rsidRDefault="00E522F7" w:rsidP="00E522F7"/>
        </w:tc>
      </w:tr>
      <w:tr w:rsidR="00E522F7" w:rsidRPr="00E522F7" w:rsidTr="00995EDC">
        <w:tc>
          <w:tcPr>
            <w:tcW w:w="5920" w:type="dxa"/>
          </w:tcPr>
          <w:p w:rsidR="00E522F7" w:rsidRPr="00E522F7" w:rsidRDefault="00E522F7" w:rsidP="00E522F7">
            <w:r>
              <w:t xml:space="preserve">- </w:t>
            </w:r>
            <w:r w:rsidRPr="00E522F7">
              <w:t>Mode: Temperature or Flow regulation.</w:t>
            </w:r>
          </w:p>
        </w:tc>
        <w:tc>
          <w:tcPr>
            <w:tcW w:w="3434" w:type="dxa"/>
          </w:tcPr>
          <w:p w:rsidR="00E522F7" w:rsidRPr="00E522F7" w:rsidRDefault="00E522F7" w:rsidP="00E522F7"/>
        </w:tc>
      </w:tr>
    </w:tbl>
    <w:p w:rsidR="00397D21" w:rsidRPr="0051716F" w:rsidRDefault="00397D21" w:rsidP="00397D21">
      <w:pPr>
        <w:jc w:val="both"/>
        <w:rPr>
          <w:szCs w:val="20"/>
        </w:rPr>
      </w:pPr>
    </w:p>
    <w:p w:rsidR="00EB07C3" w:rsidRPr="0051716F" w:rsidRDefault="0023450B" w:rsidP="00EB07C3">
      <w:pPr>
        <w:rPr>
          <w:szCs w:val="20"/>
        </w:rPr>
      </w:pPr>
      <w:r>
        <w:rPr>
          <w:b/>
          <w:noProof/>
          <w:szCs w:val="20"/>
          <w:lang w:val="sv-SE" w:eastAsia="sv-SE"/>
        </w:rPr>
        <mc:AlternateContent>
          <mc:Choice Requires="wpg">
            <w:drawing>
              <wp:anchor distT="0" distB="0" distL="114300" distR="114300" simplePos="0" relativeHeight="274300416" behindDoc="0" locked="0" layoutInCell="1" allowOverlap="1">
                <wp:simplePos x="0" y="0"/>
                <wp:positionH relativeFrom="column">
                  <wp:posOffset>255270</wp:posOffset>
                </wp:positionH>
                <wp:positionV relativeFrom="paragraph">
                  <wp:posOffset>34290</wp:posOffset>
                </wp:positionV>
                <wp:extent cx="5925185" cy="7243445"/>
                <wp:effectExtent l="0" t="19050" r="18415" b="33655"/>
                <wp:wrapNone/>
                <wp:docPr id="17829" name="Group 4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5185" cy="7243445"/>
                          <a:chOff x="1823" y="4695"/>
                          <a:chExt cx="9331" cy="11407"/>
                        </a:xfrm>
                      </wpg:grpSpPr>
                      <wps:wsp>
                        <wps:cNvPr id="17830" name="AutoShape 4983"/>
                        <wps:cNvCnPr>
                          <a:cxnSpLocks noChangeShapeType="1"/>
                        </wps:cNvCnPr>
                        <wps:spPr bwMode="auto">
                          <a:xfrm flipH="1">
                            <a:off x="10664" y="10621"/>
                            <a:ext cx="0" cy="39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31" name="AutoShape 4984"/>
                        <wps:cNvCnPr>
                          <a:cxnSpLocks noChangeShapeType="1"/>
                        </wps:cNvCnPr>
                        <wps:spPr bwMode="auto">
                          <a:xfrm flipH="1" flipV="1">
                            <a:off x="4734" y="5112"/>
                            <a:ext cx="6406"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7832" name="Group 4985"/>
                        <wpg:cNvGrpSpPr>
                          <a:grpSpLocks/>
                        </wpg:cNvGrpSpPr>
                        <wpg:grpSpPr bwMode="auto">
                          <a:xfrm>
                            <a:off x="3992" y="5460"/>
                            <a:ext cx="227" cy="560"/>
                            <a:chOff x="4444" y="2685"/>
                            <a:chExt cx="255" cy="720"/>
                          </a:xfrm>
                        </wpg:grpSpPr>
                        <wps:wsp>
                          <wps:cNvPr id="17833" name="AutoShape 4986"/>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34" name="AutoShape 4987"/>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7835" name="Text Box 4988"/>
                        <wps:cNvSpPr txBox="1">
                          <a:spLocks noChangeArrowheads="1"/>
                        </wps:cNvSpPr>
                        <wps:spPr bwMode="auto">
                          <a:xfrm>
                            <a:off x="4331" y="5501"/>
                            <a:ext cx="2781" cy="4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397D21">
                              <w:pPr>
                                <w:rPr>
                                  <w:rFonts w:asciiTheme="majorHAnsi" w:hAnsiTheme="majorHAnsi" w:cstheme="majorHAnsi"/>
                                  <w:sz w:val="18"/>
                                  <w:szCs w:val="18"/>
                                  <w:lang w:val="fr-FR"/>
                                </w:rPr>
                              </w:pPr>
                              <w:r w:rsidRPr="00F811DC">
                                <w:rPr>
                                  <w:rFonts w:asciiTheme="majorHAnsi" w:hAnsiTheme="majorHAnsi" w:cstheme="majorHAnsi"/>
                                  <w:sz w:val="18"/>
                                  <w:szCs w:val="18"/>
                                  <w:lang w:val="fr-FR"/>
                                </w:rPr>
                                <w:t>start</w:t>
                              </w:r>
                            </w:p>
                          </w:txbxContent>
                        </wps:txbx>
                        <wps:bodyPr rot="0" vert="horz" wrap="square" lIns="91440" tIns="45720" rIns="91440" bIns="45720" anchor="t" anchorCtr="0" upright="1">
                          <a:noAutofit/>
                        </wps:bodyPr>
                      </wps:wsp>
                      <wps:wsp>
                        <wps:cNvPr id="17836" name="Text Box 5018"/>
                        <wps:cNvSpPr txBox="1">
                          <a:spLocks noChangeArrowheads="1"/>
                        </wps:cNvSpPr>
                        <wps:spPr bwMode="auto">
                          <a:xfrm>
                            <a:off x="7793" y="10975"/>
                            <a:ext cx="1954" cy="4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397D21">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7837" name="AutoShape 5049"/>
                        <wps:cNvCnPr>
                          <a:cxnSpLocks noChangeShapeType="1"/>
                        </wps:cNvCnPr>
                        <wps:spPr bwMode="auto">
                          <a:xfrm flipH="1">
                            <a:off x="2131" y="6872"/>
                            <a:ext cx="0" cy="7824"/>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838" name="AutoShape 5077"/>
                        <wps:cNvCnPr>
                          <a:cxnSpLocks noChangeShapeType="1"/>
                        </wps:cNvCnPr>
                        <wps:spPr bwMode="auto">
                          <a:xfrm flipH="1" flipV="1">
                            <a:off x="2138" y="6873"/>
                            <a:ext cx="198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7839" name="Group 5078"/>
                        <wpg:cNvGrpSpPr>
                          <a:grpSpLocks/>
                        </wpg:cNvGrpSpPr>
                        <wpg:grpSpPr bwMode="auto">
                          <a:xfrm>
                            <a:off x="4007" y="10907"/>
                            <a:ext cx="227" cy="560"/>
                            <a:chOff x="4444" y="2685"/>
                            <a:chExt cx="255" cy="720"/>
                          </a:xfrm>
                        </wpg:grpSpPr>
                        <wps:wsp>
                          <wps:cNvPr id="17840" name="AutoShape 5079"/>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41" name="AutoShape 5080"/>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7842" name="AutoShape 5084"/>
                        <wps:cNvCnPr>
                          <a:cxnSpLocks noChangeShapeType="1"/>
                        </wps:cNvCnPr>
                        <wps:spPr bwMode="auto">
                          <a:xfrm flipV="1">
                            <a:off x="2138" y="10914"/>
                            <a:ext cx="198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43" name="AutoShape 5085"/>
                        <wps:cNvCnPr>
                          <a:cxnSpLocks noChangeShapeType="1"/>
                        </wps:cNvCnPr>
                        <wps:spPr bwMode="auto">
                          <a:xfrm flipV="1">
                            <a:off x="5513" y="10656"/>
                            <a:ext cx="5159"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844" name="Text Box 5086"/>
                        <wps:cNvSpPr txBox="1">
                          <a:spLocks noChangeArrowheads="1"/>
                        </wps:cNvSpPr>
                        <wps:spPr bwMode="auto">
                          <a:xfrm>
                            <a:off x="4283" y="10951"/>
                            <a:ext cx="2781" cy="4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691C86">
                              <w:pPr>
                                <w:rPr>
                                  <w:rFonts w:asciiTheme="majorHAnsi" w:hAnsiTheme="majorHAnsi" w:cstheme="majorHAnsi"/>
                                  <w:sz w:val="18"/>
                                  <w:szCs w:val="18"/>
                                  <w:lang w:val="fr-FR"/>
                                </w:rPr>
                              </w:pPr>
                              <w:r w:rsidRPr="00F811DC">
                                <w:rPr>
                                  <w:rFonts w:asciiTheme="majorHAnsi" w:hAnsiTheme="majorHAnsi" w:cstheme="majorHAnsi"/>
                                  <w:sz w:val="18"/>
                                  <w:szCs w:val="18"/>
                                </w:rPr>
                                <w:t xml:space="preserve">Current </w:t>
                              </w:r>
                              <w:r>
                                <w:rPr>
                                  <w:rFonts w:asciiTheme="majorHAnsi" w:hAnsiTheme="majorHAnsi" w:cstheme="majorHAnsi"/>
                                  <w:sz w:val="18"/>
                                  <w:szCs w:val="18"/>
                                </w:rPr>
                                <w:t xml:space="preserve">lead </w:t>
                              </w:r>
                              <w:r>
                                <w:rPr>
                                  <w:rFonts w:asciiTheme="majorHAnsi" w:hAnsiTheme="majorHAnsi" w:cstheme="majorHAnsi"/>
                                  <w:sz w:val="18"/>
                                  <w:szCs w:val="18"/>
                                  <w:lang w:val="fr-FR"/>
                                </w:rPr>
                                <w:t>IL651</w:t>
                              </w:r>
                            </w:p>
                          </w:txbxContent>
                        </wps:txbx>
                        <wps:bodyPr rot="0" vert="horz" wrap="square" lIns="91440" tIns="45720" rIns="91440" bIns="45720" anchor="t" anchorCtr="0" upright="1">
                          <a:noAutofit/>
                        </wps:bodyPr>
                      </wps:wsp>
                      <wps:wsp>
                        <wps:cNvPr id="17845" name="AutoShape 5087"/>
                        <wps:cNvCnPr>
                          <a:cxnSpLocks noChangeShapeType="1"/>
                        </wps:cNvCnPr>
                        <wps:spPr bwMode="auto">
                          <a:xfrm flipH="1" flipV="1">
                            <a:off x="5595" y="14515"/>
                            <a:ext cx="5046"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846" name="AutoShape 5003"/>
                        <wps:cNvCnPr>
                          <a:cxnSpLocks noChangeShapeType="1"/>
                        </wps:cNvCnPr>
                        <wps:spPr bwMode="auto">
                          <a:xfrm>
                            <a:off x="3119" y="7280"/>
                            <a:ext cx="4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47" name="AutoShape 5007"/>
                        <wps:cNvCnPr>
                          <a:cxnSpLocks noChangeShapeType="1"/>
                        </wps:cNvCnPr>
                        <wps:spPr bwMode="auto">
                          <a:xfrm>
                            <a:off x="7129" y="7270"/>
                            <a:ext cx="0" cy="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48" name="AutoShape 5008"/>
                        <wps:cNvCnPr>
                          <a:cxnSpLocks noChangeShapeType="1"/>
                        </wps:cNvCnPr>
                        <wps:spPr bwMode="auto">
                          <a:xfrm>
                            <a:off x="3130" y="7294"/>
                            <a:ext cx="0" cy="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49" name="Text Box 5019"/>
                        <wps:cNvSpPr txBox="1">
                          <a:spLocks noChangeArrowheads="1"/>
                        </wps:cNvSpPr>
                        <wps:spPr bwMode="auto">
                          <a:xfrm>
                            <a:off x="5716" y="8922"/>
                            <a:ext cx="1954" cy="4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397D21">
                              <w:pPr>
                                <w:rPr>
                                  <w:rFonts w:asciiTheme="majorHAnsi" w:hAnsiTheme="majorHAnsi" w:cstheme="majorHAnsi"/>
                                  <w:sz w:val="18"/>
                                  <w:szCs w:val="18"/>
                                  <w:lang w:val="fr-FR"/>
                                </w:rPr>
                              </w:pPr>
                              <w:r w:rsidRPr="00F811DC">
                                <w:rPr>
                                  <w:rFonts w:asciiTheme="majorHAnsi" w:hAnsiTheme="majorHAnsi" w:cstheme="majorHAnsi"/>
                                  <w:sz w:val="18"/>
                                  <w:szCs w:val="18"/>
                                  <w:lang w:val="fr-FR"/>
                                </w:rPr>
                                <w:t>stop</w:t>
                              </w:r>
                            </w:p>
                          </w:txbxContent>
                        </wps:txbx>
                        <wps:bodyPr rot="0" vert="horz" wrap="square" lIns="91440" tIns="45720" rIns="91440" bIns="45720" anchor="t" anchorCtr="0" upright="1">
                          <a:noAutofit/>
                        </wps:bodyPr>
                      </wps:wsp>
                      <wps:wsp>
                        <wps:cNvPr id="17850" name="AutoShape 5054"/>
                        <wps:cNvCnPr>
                          <a:cxnSpLocks noChangeShapeType="1"/>
                        </wps:cNvCnPr>
                        <wps:spPr bwMode="auto">
                          <a:xfrm>
                            <a:off x="3115" y="8855"/>
                            <a:ext cx="4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51" name="AutoShape 5055"/>
                        <wps:cNvCnPr>
                          <a:cxnSpLocks noChangeShapeType="1"/>
                        </wps:cNvCnPr>
                        <wps:spPr bwMode="auto">
                          <a:xfrm>
                            <a:off x="7114" y="8375"/>
                            <a:ext cx="0" cy="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52" name="AutoShape 5056"/>
                        <wps:cNvCnPr>
                          <a:cxnSpLocks noChangeShapeType="1"/>
                        </wps:cNvCnPr>
                        <wps:spPr bwMode="auto">
                          <a:xfrm>
                            <a:off x="3115" y="8399"/>
                            <a:ext cx="0" cy="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59" name="Rectangle 5057"/>
                        <wps:cNvSpPr>
                          <a:spLocks noChangeArrowheads="1"/>
                        </wps:cNvSpPr>
                        <wps:spPr bwMode="auto">
                          <a:xfrm>
                            <a:off x="6417" y="7542"/>
                            <a:ext cx="1376" cy="1077"/>
                          </a:xfrm>
                          <a:prstGeom prst="rect">
                            <a:avLst/>
                          </a:prstGeom>
                          <a:solidFill>
                            <a:srgbClr val="FFFFFF"/>
                          </a:solidFill>
                          <a:ln w="9525">
                            <a:solidFill>
                              <a:srgbClr val="000000"/>
                            </a:solidFill>
                            <a:miter lim="800000"/>
                            <a:headEnd/>
                            <a:tailEnd/>
                          </a:ln>
                        </wps:spPr>
                        <wps:txbx>
                          <w:txbxContent>
                            <w:p w:rsidR="00862F6C" w:rsidRPr="00F811DC" w:rsidRDefault="00862F6C" w:rsidP="00AA166D">
                              <w:pPr>
                                <w:jc w:val="center"/>
                                <w:rPr>
                                  <w:rFonts w:asciiTheme="majorHAnsi" w:hAnsiTheme="majorHAnsi" w:cstheme="majorHAnsi"/>
                                  <w:sz w:val="18"/>
                                  <w:szCs w:val="18"/>
                                </w:rPr>
                              </w:pPr>
                              <w:r>
                                <w:rPr>
                                  <w:rFonts w:asciiTheme="majorHAnsi" w:hAnsiTheme="majorHAnsi" w:cstheme="majorHAnsi"/>
                                  <w:sz w:val="18"/>
                                  <w:szCs w:val="18"/>
                                </w:rPr>
                                <w:t>C</w:t>
                              </w:r>
                              <w:r w:rsidRPr="00F811DC">
                                <w:rPr>
                                  <w:rFonts w:asciiTheme="majorHAnsi" w:hAnsiTheme="majorHAnsi" w:cstheme="majorHAnsi"/>
                                  <w:sz w:val="18"/>
                                  <w:szCs w:val="18"/>
                                </w:rPr>
                                <w:t>ooling in operation</w:t>
                              </w:r>
                            </w:p>
                          </w:txbxContent>
                        </wps:txbx>
                        <wps:bodyPr rot="0" vert="horz" wrap="square" lIns="91440" tIns="45720" rIns="91440" bIns="45720" anchor="t" anchorCtr="0" upright="1">
                          <a:noAutofit/>
                        </wps:bodyPr>
                      </wps:wsp>
                      <wps:wsp>
                        <wps:cNvPr id="17867" name="Text Box 5058"/>
                        <wps:cNvSpPr txBox="1">
                          <a:spLocks noChangeArrowheads="1"/>
                        </wps:cNvSpPr>
                        <wps:spPr bwMode="auto">
                          <a:xfrm>
                            <a:off x="7793" y="7542"/>
                            <a:ext cx="2386" cy="1077"/>
                          </a:xfrm>
                          <a:prstGeom prst="rect">
                            <a:avLst/>
                          </a:prstGeom>
                          <a:solidFill>
                            <a:srgbClr val="FFFFFF"/>
                          </a:solidFill>
                          <a:ln w="9525">
                            <a:solidFill>
                              <a:srgbClr val="000000"/>
                            </a:solidFill>
                            <a:miter lim="800000"/>
                            <a:headEnd/>
                            <a:tailEnd/>
                          </a:ln>
                        </wps:spPr>
                        <wps:txbx>
                          <w:txbxContent>
                            <w:p w:rsidR="00862F6C" w:rsidRPr="00F811DC" w:rsidRDefault="00862F6C" w:rsidP="00AA166D">
                              <w:pPr>
                                <w:rPr>
                                  <w:rFonts w:asciiTheme="majorHAnsi" w:hAnsiTheme="majorHAnsi" w:cstheme="majorHAnsi"/>
                                  <w:sz w:val="18"/>
                                  <w:szCs w:val="18"/>
                                </w:rPr>
                              </w:pPr>
                              <w:r w:rsidRPr="00F811DC">
                                <w:rPr>
                                  <w:rFonts w:asciiTheme="majorHAnsi" w:hAnsiTheme="majorHAnsi" w:cstheme="majorHAnsi"/>
                                  <w:sz w:val="18"/>
                                  <w:szCs w:val="18"/>
                                </w:rPr>
                                <w:t>CV650 regulated</w:t>
                              </w:r>
                            </w:p>
                            <w:p w:rsidR="00862F6C" w:rsidRPr="00F811DC" w:rsidRDefault="00862F6C" w:rsidP="00AA166D">
                              <w:pPr>
                                <w:rPr>
                                  <w:rFonts w:asciiTheme="majorHAnsi" w:hAnsiTheme="majorHAnsi" w:cstheme="majorHAnsi"/>
                                  <w:sz w:val="18"/>
                                  <w:szCs w:val="18"/>
                                </w:rPr>
                              </w:pPr>
                              <w:del w:id="23" w:author="Konrad Gajewski" w:date="2020-03-05T10:50:00Z">
                                <w:r w:rsidRPr="00F811DC" w:rsidDel="00862F6C">
                                  <w:rPr>
                                    <w:rFonts w:asciiTheme="majorHAnsi" w:hAnsiTheme="majorHAnsi" w:cstheme="majorHAnsi"/>
                                    <w:sz w:val="18"/>
                                    <w:szCs w:val="18"/>
                                  </w:rPr>
                                  <w:delText xml:space="preserve">TT690 </w:delText>
                                </w:r>
                              </w:del>
                              <w:ins w:id="24" w:author="Konrad Gajewski" w:date="2020-03-05T10:50:00Z">
                                <w:r w:rsidRPr="00F811DC">
                                  <w:rPr>
                                    <w:rFonts w:asciiTheme="majorHAnsi" w:hAnsiTheme="majorHAnsi" w:cstheme="majorHAnsi"/>
                                    <w:sz w:val="18"/>
                                    <w:szCs w:val="18"/>
                                  </w:rPr>
                                  <w:t>TT6</w:t>
                                </w:r>
                                <w:r>
                                  <w:rPr>
                                    <w:rFonts w:asciiTheme="majorHAnsi" w:hAnsiTheme="majorHAnsi" w:cstheme="majorHAnsi"/>
                                    <w:sz w:val="18"/>
                                    <w:szCs w:val="18"/>
                                  </w:rPr>
                                  <w:t>54</w:t>
                                </w:r>
                                <w:r w:rsidRPr="00F811DC">
                                  <w:rPr>
                                    <w:rFonts w:asciiTheme="majorHAnsi" w:hAnsiTheme="majorHAnsi" w:cstheme="majorHAnsi"/>
                                    <w:sz w:val="18"/>
                                    <w:szCs w:val="18"/>
                                  </w:rPr>
                                  <w:t xml:space="preserve"> </w:t>
                                </w:r>
                              </w:ins>
                              <w:r w:rsidRPr="00F811DC">
                                <w:rPr>
                                  <w:rFonts w:asciiTheme="majorHAnsi" w:hAnsiTheme="majorHAnsi" w:cstheme="majorHAnsi"/>
                                  <w:sz w:val="18"/>
                                  <w:szCs w:val="18"/>
                                </w:rPr>
                                <w:t xml:space="preserve">= </w:t>
                              </w:r>
                              <w:del w:id="25" w:author="Konrad Gajewski" w:date="2020-03-05T10:50:00Z">
                                <w:r w:rsidRPr="00F811DC" w:rsidDel="00862F6C">
                                  <w:rPr>
                                    <w:rFonts w:asciiTheme="majorHAnsi" w:hAnsiTheme="majorHAnsi" w:cstheme="majorHAnsi"/>
                                    <w:sz w:val="18"/>
                                    <w:szCs w:val="18"/>
                                  </w:rPr>
                                  <w:delText>TT690setpoint</w:delText>
                                </w:r>
                                <w:r w:rsidDel="00862F6C">
                                  <w:rPr>
                                    <w:rFonts w:asciiTheme="majorHAnsi" w:hAnsiTheme="majorHAnsi" w:cstheme="majorHAnsi"/>
                                    <w:sz w:val="18"/>
                                    <w:szCs w:val="18"/>
                                  </w:rPr>
                                  <w:delText xml:space="preserve"> </w:delText>
                                </w:r>
                              </w:del>
                              <w:ins w:id="26" w:author="Konrad Gajewski" w:date="2020-03-05T10:50:00Z">
                                <w:r w:rsidRPr="00F811DC">
                                  <w:rPr>
                                    <w:rFonts w:asciiTheme="majorHAnsi" w:hAnsiTheme="majorHAnsi" w:cstheme="majorHAnsi"/>
                                    <w:sz w:val="18"/>
                                    <w:szCs w:val="18"/>
                                  </w:rPr>
                                  <w:t>TT6</w:t>
                                </w:r>
                                <w:r>
                                  <w:rPr>
                                    <w:rFonts w:asciiTheme="majorHAnsi" w:hAnsiTheme="majorHAnsi" w:cstheme="majorHAnsi"/>
                                    <w:sz w:val="18"/>
                                    <w:szCs w:val="18"/>
                                  </w:rPr>
                                  <w:t>54</w:t>
                                </w:r>
                                <w:r w:rsidRPr="00F811DC">
                                  <w:rPr>
                                    <w:rFonts w:asciiTheme="majorHAnsi" w:hAnsiTheme="majorHAnsi" w:cstheme="majorHAnsi"/>
                                    <w:sz w:val="18"/>
                                    <w:szCs w:val="18"/>
                                  </w:rPr>
                                  <w:t>setpoint</w:t>
                                </w:r>
                                <w:r>
                                  <w:rPr>
                                    <w:rFonts w:asciiTheme="majorHAnsi" w:hAnsiTheme="majorHAnsi" w:cstheme="majorHAnsi"/>
                                    <w:sz w:val="18"/>
                                    <w:szCs w:val="18"/>
                                  </w:rPr>
                                  <w:t xml:space="preserve"> </w:t>
                                </w:r>
                              </w:ins>
                              <w:r>
                                <w:rPr>
                                  <w:rFonts w:asciiTheme="majorHAnsi" w:hAnsiTheme="majorHAnsi" w:cstheme="majorHAnsi"/>
                                  <w:sz w:val="18"/>
                                  <w:szCs w:val="18"/>
                                </w:rPr>
                                <w:t>OR</w:t>
                              </w:r>
                            </w:p>
                            <w:p w:rsidR="00862F6C" w:rsidRDefault="00862F6C" w:rsidP="00AA166D">
                              <w:pPr>
                                <w:rPr>
                                  <w:rFonts w:asciiTheme="majorHAnsi" w:hAnsiTheme="majorHAnsi" w:cstheme="majorHAnsi"/>
                                  <w:sz w:val="18"/>
                                  <w:szCs w:val="18"/>
                                </w:rPr>
                              </w:pPr>
                              <w:r w:rsidRPr="00F811DC">
                                <w:rPr>
                                  <w:rFonts w:asciiTheme="majorHAnsi" w:hAnsiTheme="majorHAnsi" w:cstheme="majorHAnsi"/>
                                  <w:sz w:val="18"/>
                                  <w:szCs w:val="18"/>
                                </w:rPr>
                                <w:t>FT650 = FT650setpoint</w:t>
                              </w:r>
                            </w:p>
                            <w:p w:rsidR="00862F6C" w:rsidRPr="00F811DC" w:rsidRDefault="00862F6C" w:rsidP="00AA166D">
                              <w:pPr>
                                <w:rPr>
                                  <w:rFonts w:asciiTheme="majorHAnsi" w:hAnsiTheme="majorHAnsi" w:cstheme="majorHAnsi"/>
                                  <w:sz w:val="18"/>
                                  <w:szCs w:val="18"/>
                                </w:rPr>
                              </w:pPr>
                              <w:r>
                                <w:rPr>
                                  <w:rFonts w:asciiTheme="majorHAnsi" w:hAnsiTheme="majorHAnsi" w:cstheme="majorHAnsi"/>
                                  <w:sz w:val="18"/>
                                  <w:szCs w:val="18"/>
                                </w:rPr>
                                <w:t>FV587 opened</w:t>
                              </w:r>
                            </w:p>
                          </w:txbxContent>
                        </wps:txbx>
                        <wps:bodyPr rot="0" vert="horz" wrap="square" lIns="91440" tIns="45720" rIns="91440" bIns="45720" anchor="t" anchorCtr="0" upright="1">
                          <a:noAutofit/>
                        </wps:bodyPr>
                      </wps:wsp>
                      <wpg:grpSp>
                        <wpg:cNvPr id="17868" name="Group 7013"/>
                        <wpg:cNvGrpSpPr>
                          <a:grpSpLocks/>
                        </wpg:cNvGrpSpPr>
                        <wpg:grpSpPr bwMode="auto">
                          <a:xfrm>
                            <a:off x="2408" y="7550"/>
                            <a:ext cx="3762" cy="1094"/>
                            <a:chOff x="2408" y="7916"/>
                            <a:chExt cx="3762" cy="1094"/>
                          </a:xfrm>
                        </wpg:grpSpPr>
                        <wps:wsp>
                          <wps:cNvPr id="17869" name="Rectangle 5059"/>
                          <wps:cNvSpPr>
                            <a:spLocks noChangeArrowheads="1"/>
                          </wps:cNvSpPr>
                          <wps:spPr bwMode="auto">
                            <a:xfrm>
                              <a:off x="2408" y="7916"/>
                              <a:ext cx="1376" cy="1094"/>
                            </a:xfrm>
                            <a:prstGeom prst="rect">
                              <a:avLst/>
                            </a:prstGeom>
                            <a:solidFill>
                              <a:srgbClr val="FFFFFF"/>
                            </a:solidFill>
                            <a:ln w="9525">
                              <a:solidFill>
                                <a:srgbClr val="000000"/>
                              </a:solidFill>
                              <a:miter lim="800000"/>
                              <a:headEnd/>
                              <a:tailEnd/>
                            </a:ln>
                          </wps:spPr>
                          <wps:txbx>
                            <w:txbxContent>
                              <w:p w:rsidR="00862F6C" w:rsidRPr="00F811DC" w:rsidRDefault="00862F6C" w:rsidP="00AA166D">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Gas and Current lead</w:t>
                                </w:r>
                              </w:p>
                              <w:p w:rsidR="00862F6C" w:rsidRPr="00F811DC" w:rsidRDefault="00862F6C" w:rsidP="00AA166D">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heating</w:t>
                                </w:r>
                              </w:p>
                            </w:txbxContent>
                          </wps:txbx>
                          <wps:bodyPr rot="0" vert="horz" wrap="square" lIns="91440" tIns="45720" rIns="91440" bIns="45720" anchor="t" anchorCtr="0" upright="1">
                            <a:noAutofit/>
                          </wps:bodyPr>
                        </wps:wsp>
                        <wps:wsp>
                          <wps:cNvPr id="17870" name="Text Box 5060"/>
                          <wps:cNvSpPr txBox="1">
                            <a:spLocks noChangeArrowheads="1"/>
                          </wps:cNvSpPr>
                          <wps:spPr bwMode="auto">
                            <a:xfrm>
                              <a:off x="3784" y="7916"/>
                              <a:ext cx="2386" cy="1094"/>
                            </a:xfrm>
                            <a:prstGeom prst="rect">
                              <a:avLst/>
                            </a:prstGeom>
                            <a:solidFill>
                              <a:srgbClr val="FFFFFF"/>
                            </a:solidFill>
                            <a:ln w="9525">
                              <a:solidFill>
                                <a:srgbClr val="000000"/>
                              </a:solidFill>
                              <a:miter lim="800000"/>
                              <a:headEnd/>
                              <a:tailEnd/>
                            </a:ln>
                          </wps:spPr>
                          <wps:txbx>
                            <w:txbxContent>
                              <w:p w:rsidR="00862F6C" w:rsidRPr="00F811DC" w:rsidRDefault="00862F6C" w:rsidP="00AA166D">
                                <w:pPr>
                                  <w:rPr>
                                    <w:rFonts w:asciiTheme="majorHAnsi" w:hAnsiTheme="majorHAnsi" w:cstheme="majorHAnsi"/>
                                    <w:sz w:val="18"/>
                                    <w:szCs w:val="18"/>
                                  </w:rPr>
                                </w:pPr>
                                <w:r w:rsidRPr="00F811DC">
                                  <w:rPr>
                                    <w:rFonts w:asciiTheme="majorHAnsi" w:hAnsiTheme="majorHAnsi" w:cstheme="majorHAnsi"/>
                                    <w:sz w:val="18"/>
                                    <w:szCs w:val="18"/>
                                  </w:rPr>
                                  <w:t>EH650</w:t>
                                </w:r>
                                <w:ins w:id="27" w:author="Konrad Gajewski" w:date="2020-03-05T10:56:00Z">
                                  <w:r w:rsidR="00BF2374">
                                    <w:rPr>
                                      <w:rFonts w:asciiTheme="majorHAnsi" w:hAnsiTheme="majorHAnsi" w:cstheme="majorHAnsi"/>
                                      <w:sz w:val="18"/>
                                      <w:szCs w:val="18"/>
                                    </w:rPr>
                                    <w:t>A</w:t>
                                  </w:r>
                                </w:ins>
                                <w:r w:rsidRPr="00F811DC">
                                  <w:rPr>
                                    <w:rFonts w:asciiTheme="majorHAnsi" w:hAnsiTheme="majorHAnsi" w:cstheme="majorHAnsi"/>
                                    <w:sz w:val="18"/>
                                    <w:szCs w:val="18"/>
                                  </w:rPr>
                                  <w:t xml:space="preserve"> regulated</w:t>
                                </w:r>
                              </w:p>
                              <w:p w:rsidR="00862F6C" w:rsidRPr="00F811DC" w:rsidRDefault="00862F6C" w:rsidP="00AA166D">
                                <w:pPr>
                                  <w:rPr>
                                    <w:rFonts w:asciiTheme="majorHAnsi" w:hAnsiTheme="majorHAnsi" w:cstheme="majorHAnsi"/>
                                    <w:sz w:val="18"/>
                                    <w:szCs w:val="18"/>
                                  </w:rPr>
                                </w:pPr>
                                <w:r w:rsidRPr="00F811DC">
                                  <w:rPr>
                                    <w:rFonts w:asciiTheme="majorHAnsi" w:hAnsiTheme="majorHAnsi" w:cstheme="majorHAnsi"/>
                                    <w:sz w:val="18"/>
                                    <w:szCs w:val="18"/>
                                  </w:rPr>
                                  <w:t>TT650 = TT650setpoint</w:t>
                                </w:r>
                              </w:p>
                              <w:p w:rsidR="00862F6C" w:rsidRPr="00F811DC" w:rsidRDefault="00862F6C" w:rsidP="00AA166D">
                                <w:pPr>
                                  <w:rPr>
                                    <w:rFonts w:asciiTheme="majorHAnsi" w:hAnsiTheme="majorHAnsi" w:cstheme="majorHAnsi"/>
                                    <w:sz w:val="18"/>
                                    <w:szCs w:val="18"/>
                                  </w:rPr>
                                </w:pPr>
                                <w:r w:rsidRPr="00F811DC">
                                  <w:rPr>
                                    <w:rFonts w:asciiTheme="majorHAnsi" w:hAnsiTheme="majorHAnsi" w:cstheme="majorHAnsi"/>
                                    <w:sz w:val="18"/>
                                    <w:szCs w:val="18"/>
                                  </w:rPr>
                                  <w:t>EH65</w:t>
                                </w:r>
                                <w:ins w:id="28" w:author="Konrad Gajewski" w:date="2020-03-05T10:56:00Z">
                                  <w:r w:rsidR="00BF2374">
                                    <w:rPr>
                                      <w:rFonts w:asciiTheme="majorHAnsi" w:hAnsiTheme="majorHAnsi" w:cstheme="majorHAnsi"/>
                                      <w:sz w:val="18"/>
                                      <w:szCs w:val="18"/>
                                    </w:rPr>
                                    <w:t>0B</w:t>
                                  </w:r>
                                </w:ins>
                                <w:del w:id="29" w:author="Konrad Gajewski" w:date="2020-03-05T10:56:00Z">
                                  <w:r w:rsidRPr="00F811DC" w:rsidDel="00BF2374">
                                    <w:rPr>
                                      <w:rFonts w:asciiTheme="majorHAnsi" w:hAnsiTheme="majorHAnsi" w:cstheme="majorHAnsi"/>
                                      <w:sz w:val="18"/>
                                      <w:szCs w:val="18"/>
                                    </w:rPr>
                                    <w:delText>4</w:delText>
                                  </w:r>
                                </w:del>
                                <w:r w:rsidRPr="00F811DC">
                                  <w:rPr>
                                    <w:rFonts w:asciiTheme="majorHAnsi" w:hAnsiTheme="majorHAnsi" w:cstheme="majorHAnsi"/>
                                    <w:sz w:val="18"/>
                                    <w:szCs w:val="18"/>
                                  </w:rPr>
                                  <w:t xml:space="preserve"> regulated</w:t>
                                </w:r>
                              </w:p>
                              <w:p w:rsidR="00862F6C" w:rsidRPr="00F811DC" w:rsidRDefault="00862F6C" w:rsidP="00AA166D">
                                <w:pPr>
                                  <w:rPr>
                                    <w:rFonts w:asciiTheme="majorHAnsi" w:hAnsiTheme="majorHAnsi" w:cstheme="majorHAnsi"/>
                                    <w:sz w:val="18"/>
                                    <w:szCs w:val="18"/>
                                  </w:rPr>
                                </w:pPr>
                                <w:r w:rsidRPr="00F811DC">
                                  <w:rPr>
                                    <w:rFonts w:asciiTheme="majorHAnsi" w:hAnsiTheme="majorHAnsi" w:cstheme="majorHAnsi"/>
                                    <w:sz w:val="18"/>
                                    <w:szCs w:val="18"/>
                                  </w:rPr>
                                  <w:t>TT65</w:t>
                                </w:r>
                                <w:ins w:id="30" w:author="Konrad Gajewski" w:date="2020-03-05T10:57:00Z">
                                  <w:r w:rsidR="00BF2374">
                                    <w:rPr>
                                      <w:rFonts w:asciiTheme="majorHAnsi" w:hAnsiTheme="majorHAnsi" w:cstheme="majorHAnsi"/>
                                      <w:sz w:val="18"/>
                                      <w:szCs w:val="18"/>
                                    </w:rPr>
                                    <w:t>0</w:t>
                                  </w:r>
                                </w:ins>
                                <w:del w:id="31" w:author="Konrad Gajewski" w:date="2020-03-05T10:57:00Z">
                                  <w:r w:rsidRPr="00F811DC" w:rsidDel="00BF2374">
                                    <w:rPr>
                                      <w:rFonts w:asciiTheme="majorHAnsi" w:hAnsiTheme="majorHAnsi" w:cstheme="majorHAnsi"/>
                                      <w:sz w:val="18"/>
                                      <w:szCs w:val="18"/>
                                    </w:rPr>
                                    <w:delText>4</w:delText>
                                  </w:r>
                                </w:del>
                                <w:r w:rsidRPr="00F811DC">
                                  <w:rPr>
                                    <w:rFonts w:asciiTheme="majorHAnsi" w:hAnsiTheme="majorHAnsi" w:cstheme="majorHAnsi"/>
                                    <w:sz w:val="18"/>
                                    <w:szCs w:val="18"/>
                                  </w:rPr>
                                  <w:t xml:space="preserve"> = TT65</w:t>
                                </w:r>
                                <w:ins w:id="32" w:author="Konrad Gajewski" w:date="2020-03-05T10:57:00Z">
                                  <w:r w:rsidR="00BF2374">
                                    <w:rPr>
                                      <w:rFonts w:asciiTheme="majorHAnsi" w:hAnsiTheme="majorHAnsi" w:cstheme="majorHAnsi"/>
                                      <w:sz w:val="18"/>
                                      <w:szCs w:val="18"/>
                                    </w:rPr>
                                    <w:t>0</w:t>
                                  </w:r>
                                </w:ins>
                                <w:del w:id="33" w:author="Konrad Gajewski" w:date="2020-03-05T10:57:00Z">
                                  <w:r w:rsidRPr="00F811DC" w:rsidDel="00BF2374">
                                    <w:rPr>
                                      <w:rFonts w:asciiTheme="majorHAnsi" w:hAnsiTheme="majorHAnsi" w:cstheme="majorHAnsi"/>
                                      <w:sz w:val="18"/>
                                      <w:szCs w:val="18"/>
                                    </w:rPr>
                                    <w:delText>4</w:delText>
                                  </w:r>
                                </w:del>
                                <w:r w:rsidRPr="00F811DC">
                                  <w:rPr>
                                    <w:rFonts w:asciiTheme="majorHAnsi" w:hAnsiTheme="majorHAnsi" w:cstheme="majorHAnsi"/>
                                    <w:sz w:val="18"/>
                                    <w:szCs w:val="18"/>
                                  </w:rPr>
                                  <w:t>setpoint</w:t>
                                </w:r>
                              </w:p>
                              <w:p w:rsidR="00862F6C" w:rsidRPr="00F811DC" w:rsidRDefault="00862F6C" w:rsidP="00AA166D">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g:grpSp>
                        <wpg:cNvPr id="17871" name="Group 7017"/>
                        <wpg:cNvGrpSpPr>
                          <a:grpSpLocks/>
                        </wpg:cNvGrpSpPr>
                        <wpg:grpSpPr bwMode="auto">
                          <a:xfrm>
                            <a:off x="5431" y="8843"/>
                            <a:ext cx="227" cy="624"/>
                            <a:chOff x="4444" y="2685"/>
                            <a:chExt cx="255" cy="720"/>
                          </a:xfrm>
                        </wpg:grpSpPr>
                        <wps:wsp>
                          <wps:cNvPr id="17872" name="AutoShape 7018"/>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73" name="AutoShape 7019"/>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7874" name="AutoShape 5063"/>
                        <wps:cNvCnPr>
                          <a:cxnSpLocks noChangeShapeType="1"/>
                        </wps:cNvCnPr>
                        <wps:spPr bwMode="auto">
                          <a:xfrm>
                            <a:off x="3209" y="11458"/>
                            <a:ext cx="4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75" name="AutoShape 5064"/>
                        <wps:cNvCnPr>
                          <a:cxnSpLocks noChangeShapeType="1"/>
                        </wps:cNvCnPr>
                        <wps:spPr bwMode="auto">
                          <a:xfrm>
                            <a:off x="7219" y="11448"/>
                            <a:ext cx="0" cy="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76" name="AutoShape 5065"/>
                        <wps:cNvCnPr>
                          <a:cxnSpLocks noChangeShapeType="1"/>
                        </wps:cNvCnPr>
                        <wps:spPr bwMode="auto">
                          <a:xfrm>
                            <a:off x="3220" y="11472"/>
                            <a:ext cx="0" cy="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77" name="Text Box 5066"/>
                        <wps:cNvSpPr txBox="1">
                          <a:spLocks noChangeArrowheads="1"/>
                        </wps:cNvSpPr>
                        <wps:spPr bwMode="auto">
                          <a:xfrm>
                            <a:off x="5588" y="13044"/>
                            <a:ext cx="1954" cy="4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691C86">
                              <w:pPr>
                                <w:rPr>
                                  <w:rFonts w:asciiTheme="majorHAnsi" w:hAnsiTheme="majorHAnsi" w:cstheme="majorHAnsi"/>
                                  <w:sz w:val="18"/>
                                  <w:szCs w:val="18"/>
                                  <w:lang w:val="fr-FR"/>
                                </w:rPr>
                              </w:pPr>
                              <w:r w:rsidRPr="00F811DC">
                                <w:rPr>
                                  <w:rFonts w:asciiTheme="majorHAnsi" w:hAnsiTheme="majorHAnsi" w:cstheme="majorHAnsi"/>
                                  <w:sz w:val="18"/>
                                  <w:szCs w:val="18"/>
                                  <w:lang w:val="fr-FR"/>
                                </w:rPr>
                                <w:t>stop</w:t>
                              </w:r>
                            </w:p>
                          </w:txbxContent>
                        </wps:txbx>
                        <wps:bodyPr rot="0" vert="horz" wrap="square" lIns="91440" tIns="45720" rIns="91440" bIns="45720" anchor="t" anchorCtr="0" upright="1">
                          <a:noAutofit/>
                        </wps:bodyPr>
                      </wps:wsp>
                      <wpg:grpSp>
                        <wpg:cNvPr id="17878" name="Group 5067"/>
                        <wpg:cNvGrpSpPr>
                          <a:grpSpLocks/>
                        </wpg:cNvGrpSpPr>
                        <wpg:grpSpPr bwMode="auto">
                          <a:xfrm>
                            <a:off x="5468" y="13036"/>
                            <a:ext cx="227" cy="624"/>
                            <a:chOff x="4444" y="2685"/>
                            <a:chExt cx="255" cy="720"/>
                          </a:xfrm>
                        </wpg:grpSpPr>
                        <wps:wsp>
                          <wps:cNvPr id="17879" name="AutoShape 5068"/>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80" name="AutoShape 5069"/>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7881" name="AutoShape 5070"/>
                        <wps:cNvCnPr>
                          <a:cxnSpLocks noChangeShapeType="1"/>
                        </wps:cNvCnPr>
                        <wps:spPr bwMode="auto">
                          <a:xfrm>
                            <a:off x="3205" y="13033"/>
                            <a:ext cx="4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82" name="AutoShape 5071"/>
                        <wps:cNvCnPr>
                          <a:cxnSpLocks noChangeShapeType="1"/>
                        </wps:cNvCnPr>
                        <wps:spPr bwMode="auto">
                          <a:xfrm>
                            <a:off x="7204" y="12553"/>
                            <a:ext cx="0" cy="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83" name="AutoShape 5072"/>
                        <wps:cNvCnPr>
                          <a:cxnSpLocks noChangeShapeType="1"/>
                        </wps:cNvCnPr>
                        <wps:spPr bwMode="auto">
                          <a:xfrm>
                            <a:off x="3205" y="12577"/>
                            <a:ext cx="0" cy="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84" name="Rectangle 5073"/>
                        <wps:cNvSpPr>
                          <a:spLocks noChangeArrowheads="1"/>
                        </wps:cNvSpPr>
                        <wps:spPr bwMode="auto">
                          <a:xfrm>
                            <a:off x="6507" y="11720"/>
                            <a:ext cx="1376" cy="1077"/>
                          </a:xfrm>
                          <a:prstGeom prst="rect">
                            <a:avLst/>
                          </a:prstGeom>
                          <a:solidFill>
                            <a:srgbClr val="FFFFFF"/>
                          </a:solidFill>
                          <a:ln w="9525">
                            <a:solidFill>
                              <a:srgbClr val="000000"/>
                            </a:solidFill>
                            <a:miter lim="800000"/>
                            <a:headEnd/>
                            <a:tailEnd/>
                          </a:ln>
                        </wps:spPr>
                        <wps:txbx>
                          <w:txbxContent>
                            <w:p w:rsidR="00862F6C" w:rsidRPr="00F811DC" w:rsidRDefault="00862F6C" w:rsidP="00691C86">
                              <w:pPr>
                                <w:jc w:val="center"/>
                                <w:rPr>
                                  <w:rFonts w:asciiTheme="majorHAnsi" w:hAnsiTheme="majorHAnsi" w:cstheme="majorHAnsi"/>
                                  <w:sz w:val="18"/>
                                  <w:szCs w:val="18"/>
                                </w:rPr>
                              </w:pPr>
                              <w:r>
                                <w:rPr>
                                  <w:rFonts w:asciiTheme="majorHAnsi" w:hAnsiTheme="majorHAnsi" w:cstheme="majorHAnsi"/>
                                  <w:sz w:val="18"/>
                                  <w:szCs w:val="18"/>
                                </w:rPr>
                                <w:t>C</w:t>
                              </w:r>
                              <w:r w:rsidRPr="00F811DC">
                                <w:rPr>
                                  <w:rFonts w:asciiTheme="majorHAnsi" w:hAnsiTheme="majorHAnsi" w:cstheme="majorHAnsi"/>
                                  <w:sz w:val="18"/>
                                  <w:szCs w:val="18"/>
                                </w:rPr>
                                <w:t>ooling in operation</w:t>
                              </w:r>
                            </w:p>
                          </w:txbxContent>
                        </wps:txbx>
                        <wps:bodyPr rot="0" vert="horz" wrap="square" lIns="91440" tIns="45720" rIns="91440" bIns="45720" anchor="t" anchorCtr="0" upright="1">
                          <a:noAutofit/>
                        </wps:bodyPr>
                      </wps:wsp>
                      <wps:wsp>
                        <wps:cNvPr id="17885" name="Text Box 5074"/>
                        <wps:cNvSpPr txBox="1">
                          <a:spLocks noChangeArrowheads="1"/>
                        </wps:cNvSpPr>
                        <wps:spPr bwMode="auto">
                          <a:xfrm>
                            <a:off x="7883" y="11720"/>
                            <a:ext cx="2386" cy="1077"/>
                          </a:xfrm>
                          <a:prstGeom prst="rect">
                            <a:avLst/>
                          </a:prstGeom>
                          <a:solidFill>
                            <a:srgbClr val="FFFFFF"/>
                          </a:solidFill>
                          <a:ln w="9525">
                            <a:solidFill>
                              <a:srgbClr val="000000"/>
                            </a:solidFill>
                            <a:miter lim="800000"/>
                            <a:headEnd/>
                            <a:tailEnd/>
                          </a:ln>
                        </wps:spPr>
                        <wps:txbx>
                          <w:txbxContent>
                            <w:p w:rsidR="00862F6C" w:rsidRPr="00F811DC" w:rsidRDefault="00862F6C" w:rsidP="00691C86">
                              <w:pPr>
                                <w:rPr>
                                  <w:rFonts w:asciiTheme="majorHAnsi" w:hAnsiTheme="majorHAnsi" w:cstheme="majorHAnsi"/>
                                  <w:sz w:val="18"/>
                                  <w:szCs w:val="18"/>
                                </w:rPr>
                              </w:pPr>
                              <w:r w:rsidRPr="00F811DC">
                                <w:rPr>
                                  <w:rFonts w:asciiTheme="majorHAnsi" w:hAnsiTheme="majorHAnsi" w:cstheme="majorHAnsi"/>
                                  <w:sz w:val="18"/>
                                  <w:szCs w:val="18"/>
                                </w:rPr>
                                <w:t>CV651 regulated</w:t>
                              </w:r>
                            </w:p>
                            <w:p w:rsidR="00862F6C" w:rsidRPr="00F811DC" w:rsidRDefault="00862F6C" w:rsidP="00691C86">
                              <w:pPr>
                                <w:rPr>
                                  <w:rFonts w:asciiTheme="majorHAnsi" w:hAnsiTheme="majorHAnsi" w:cstheme="majorHAnsi"/>
                                  <w:sz w:val="18"/>
                                  <w:szCs w:val="18"/>
                                </w:rPr>
                              </w:pPr>
                              <w:del w:id="34" w:author="Konrad Gajewski" w:date="2020-03-05T10:51:00Z">
                                <w:r w:rsidRPr="00F811DC" w:rsidDel="00862F6C">
                                  <w:rPr>
                                    <w:rFonts w:asciiTheme="majorHAnsi" w:hAnsiTheme="majorHAnsi" w:cstheme="majorHAnsi"/>
                                    <w:sz w:val="18"/>
                                    <w:szCs w:val="18"/>
                                  </w:rPr>
                                  <w:delText xml:space="preserve">TT691 </w:delText>
                                </w:r>
                              </w:del>
                              <w:ins w:id="35" w:author="Konrad Gajewski" w:date="2020-03-05T10:51:00Z">
                                <w:r w:rsidRPr="00F811DC">
                                  <w:rPr>
                                    <w:rFonts w:asciiTheme="majorHAnsi" w:hAnsiTheme="majorHAnsi" w:cstheme="majorHAnsi"/>
                                    <w:sz w:val="18"/>
                                    <w:szCs w:val="18"/>
                                  </w:rPr>
                                  <w:t>TT6</w:t>
                                </w:r>
                                <w:r>
                                  <w:rPr>
                                    <w:rFonts w:asciiTheme="majorHAnsi" w:hAnsiTheme="majorHAnsi" w:cstheme="majorHAnsi"/>
                                    <w:sz w:val="18"/>
                                    <w:szCs w:val="18"/>
                                  </w:rPr>
                                  <w:t>55</w:t>
                                </w:r>
                                <w:r w:rsidRPr="00F811DC">
                                  <w:rPr>
                                    <w:rFonts w:asciiTheme="majorHAnsi" w:hAnsiTheme="majorHAnsi" w:cstheme="majorHAnsi"/>
                                    <w:sz w:val="18"/>
                                    <w:szCs w:val="18"/>
                                  </w:rPr>
                                  <w:t xml:space="preserve"> </w:t>
                                </w:r>
                              </w:ins>
                              <w:r w:rsidRPr="00F811DC">
                                <w:rPr>
                                  <w:rFonts w:asciiTheme="majorHAnsi" w:hAnsiTheme="majorHAnsi" w:cstheme="majorHAnsi"/>
                                  <w:sz w:val="18"/>
                                  <w:szCs w:val="18"/>
                                </w:rPr>
                                <w:t xml:space="preserve">= </w:t>
                              </w:r>
                              <w:del w:id="36" w:author="Konrad Gajewski" w:date="2020-03-05T10:51:00Z">
                                <w:r w:rsidRPr="00F811DC" w:rsidDel="00862F6C">
                                  <w:rPr>
                                    <w:rFonts w:asciiTheme="majorHAnsi" w:hAnsiTheme="majorHAnsi" w:cstheme="majorHAnsi"/>
                                    <w:sz w:val="18"/>
                                    <w:szCs w:val="18"/>
                                  </w:rPr>
                                  <w:delText>TT691setpoint</w:delText>
                                </w:r>
                                <w:r w:rsidDel="00862F6C">
                                  <w:rPr>
                                    <w:rFonts w:asciiTheme="majorHAnsi" w:hAnsiTheme="majorHAnsi" w:cstheme="majorHAnsi"/>
                                    <w:sz w:val="18"/>
                                    <w:szCs w:val="18"/>
                                  </w:rPr>
                                  <w:delText xml:space="preserve"> </w:delText>
                                </w:r>
                              </w:del>
                              <w:ins w:id="37" w:author="Konrad Gajewski" w:date="2020-03-05T10:51:00Z">
                                <w:r w:rsidRPr="00F811DC">
                                  <w:rPr>
                                    <w:rFonts w:asciiTheme="majorHAnsi" w:hAnsiTheme="majorHAnsi" w:cstheme="majorHAnsi"/>
                                    <w:sz w:val="18"/>
                                    <w:szCs w:val="18"/>
                                  </w:rPr>
                                  <w:t>TT6</w:t>
                                </w:r>
                                <w:r>
                                  <w:rPr>
                                    <w:rFonts w:asciiTheme="majorHAnsi" w:hAnsiTheme="majorHAnsi" w:cstheme="majorHAnsi"/>
                                    <w:sz w:val="18"/>
                                    <w:szCs w:val="18"/>
                                  </w:rPr>
                                  <w:t>55</w:t>
                                </w:r>
                                <w:r w:rsidRPr="00F811DC">
                                  <w:rPr>
                                    <w:rFonts w:asciiTheme="majorHAnsi" w:hAnsiTheme="majorHAnsi" w:cstheme="majorHAnsi"/>
                                    <w:sz w:val="18"/>
                                    <w:szCs w:val="18"/>
                                  </w:rPr>
                                  <w:t>setpoint</w:t>
                                </w:r>
                                <w:r>
                                  <w:rPr>
                                    <w:rFonts w:asciiTheme="majorHAnsi" w:hAnsiTheme="majorHAnsi" w:cstheme="majorHAnsi"/>
                                    <w:sz w:val="18"/>
                                    <w:szCs w:val="18"/>
                                  </w:rPr>
                                  <w:t xml:space="preserve"> </w:t>
                                </w:r>
                              </w:ins>
                              <w:r>
                                <w:rPr>
                                  <w:rFonts w:asciiTheme="majorHAnsi" w:hAnsiTheme="majorHAnsi" w:cstheme="majorHAnsi"/>
                                  <w:sz w:val="18"/>
                                  <w:szCs w:val="18"/>
                                </w:rPr>
                                <w:t>OR</w:t>
                              </w:r>
                            </w:p>
                            <w:p w:rsidR="00862F6C" w:rsidRDefault="00862F6C" w:rsidP="00691C86">
                              <w:pPr>
                                <w:rPr>
                                  <w:rFonts w:asciiTheme="majorHAnsi" w:hAnsiTheme="majorHAnsi" w:cstheme="majorHAnsi"/>
                                  <w:sz w:val="18"/>
                                  <w:szCs w:val="18"/>
                                </w:rPr>
                              </w:pPr>
                              <w:r w:rsidRPr="00F811DC">
                                <w:rPr>
                                  <w:rFonts w:asciiTheme="majorHAnsi" w:hAnsiTheme="majorHAnsi" w:cstheme="majorHAnsi"/>
                                  <w:sz w:val="18"/>
                                  <w:szCs w:val="18"/>
                                </w:rPr>
                                <w:t>FT651 = FT651setpoint</w:t>
                              </w:r>
                            </w:p>
                            <w:p w:rsidR="00862F6C" w:rsidRPr="00F811DC" w:rsidRDefault="00862F6C" w:rsidP="0042504A">
                              <w:pPr>
                                <w:rPr>
                                  <w:rFonts w:asciiTheme="majorHAnsi" w:hAnsiTheme="majorHAnsi" w:cstheme="majorHAnsi"/>
                                  <w:sz w:val="18"/>
                                  <w:szCs w:val="18"/>
                                </w:rPr>
                              </w:pPr>
                              <w:r>
                                <w:rPr>
                                  <w:rFonts w:asciiTheme="majorHAnsi" w:hAnsiTheme="majorHAnsi" w:cstheme="majorHAnsi"/>
                                  <w:sz w:val="18"/>
                                  <w:szCs w:val="18"/>
                                </w:rPr>
                                <w:t>FV587 opened</w:t>
                              </w:r>
                            </w:p>
                            <w:p w:rsidR="00862F6C" w:rsidRPr="00F811DC" w:rsidRDefault="00862F6C" w:rsidP="00691C86">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7886" name="Rectangle 5075"/>
                        <wps:cNvSpPr>
                          <a:spLocks noChangeArrowheads="1"/>
                        </wps:cNvSpPr>
                        <wps:spPr bwMode="auto">
                          <a:xfrm>
                            <a:off x="2498" y="11728"/>
                            <a:ext cx="1376" cy="1094"/>
                          </a:xfrm>
                          <a:prstGeom prst="rect">
                            <a:avLst/>
                          </a:prstGeom>
                          <a:solidFill>
                            <a:srgbClr val="FFFFFF"/>
                          </a:solidFill>
                          <a:ln w="9525">
                            <a:solidFill>
                              <a:srgbClr val="000000"/>
                            </a:solidFill>
                            <a:miter lim="800000"/>
                            <a:headEnd/>
                            <a:tailEnd/>
                          </a:ln>
                        </wps:spPr>
                        <wps:txbx>
                          <w:txbxContent>
                            <w:p w:rsidR="00862F6C" w:rsidRPr="00F811DC" w:rsidRDefault="00862F6C" w:rsidP="00691C86">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Gas and Current lead</w:t>
                              </w:r>
                            </w:p>
                            <w:p w:rsidR="00862F6C" w:rsidRPr="00F811DC" w:rsidRDefault="00862F6C" w:rsidP="00691C86">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heating</w:t>
                              </w:r>
                            </w:p>
                          </w:txbxContent>
                        </wps:txbx>
                        <wps:bodyPr rot="0" vert="horz" wrap="square" lIns="91440" tIns="45720" rIns="91440" bIns="45720" anchor="t" anchorCtr="0" upright="1">
                          <a:noAutofit/>
                        </wps:bodyPr>
                      </wps:wsp>
                      <wps:wsp>
                        <wps:cNvPr id="17887" name="Text Box 5076"/>
                        <wps:cNvSpPr txBox="1">
                          <a:spLocks noChangeArrowheads="1"/>
                        </wps:cNvSpPr>
                        <wps:spPr bwMode="auto">
                          <a:xfrm>
                            <a:off x="3874" y="11728"/>
                            <a:ext cx="2386" cy="1094"/>
                          </a:xfrm>
                          <a:prstGeom prst="rect">
                            <a:avLst/>
                          </a:prstGeom>
                          <a:solidFill>
                            <a:srgbClr val="FFFFFF"/>
                          </a:solidFill>
                          <a:ln w="9525">
                            <a:solidFill>
                              <a:srgbClr val="000000"/>
                            </a:solidFill>
                            <a:miter lim="800000"/>
                            <a:headEnd/>
                            <a:tailEnd/>
                          </a:ln>
                        </wps:spPr>
                        <wps:txbx>
                          <w:txbxContent>
                            <w:p w:rsidR="00862F6C" w:rsidRPr="00F811DC" w:rsidRDefault="00862F6C" w:rsidP="00691C86">
                              <w:pPr>
                                <w:rPr>
                                  <w:rFonts w:asciiTheme="majorHAnsi" w:hAnsiTheme="majorHAnsi" w:cstheme="majorHAnsi"/>
                                  <w:sz w:val="18"/>
                                  <w:szCs w:val="18"/>
                                </w:rPr>
                              </w:pPr>
                              <w:r w:rsidRPr="00F811DC">
                                <w:rPr>
                                  <w:rFonts w:asciiTheme="majorHAnsi" w:hAnsiTheme="majorHAnsi" w:cstheme="majorHAnsi"/>
                                  <w:sz w:val="18"/>
                                  <w:szCs w:val="18"/>
                                </w:rPr>
                                <w:t>EH651</w:t>
                              </w:r>
                              <w:ins w:id="38" w:author="Konrad Gajewski" w:date="2020-03-05T10:57:00Z">
                                <w:r w:rsidR="00BF2374">
                                  <w:rPr>
                                    <w:rFonts w:asciiTheme="majorHAnsi" w:hAnsiTheme="majorHAnsi" w:cstheme="majorHAnsi"/>
                                    <w:sz w:val="18"/>
                                    <w:szCs w:val="18"/>
                                  </w:rPr>
                                  <w:t>A</w:t>
                                </w:r>
                              </w:ins>
                              <w:r w:rsidRPr="00F811DC">
                                <w:rPr>
                                  <w:rFonts w:asciiTheme="majorHAnsi" w:hAnsiTheme="majorHAnsi" w:cstheme="majorHAnsi"/>
                                  <w:sz w:val="18"/>
                                  <w:szCs w:val="18"/>
                                </w:rPr>
                                <w:t xml:space="preserve"> regulated</w:t>
                              </w:r>
                            </w:p>
                            <w:p w:rsidR="00862F6C" w:rsidRPr="00F811DC" w:rsidRDefault="00862F6C" w:rsidP="00691C86">
                              <w:pPr>
                                <w:rPr>
                                  <w:rFonts w:asciiTheme="majorHAnsi" w:hAnsiTheme="majorHAnsi" w:cstheme="majorHAnsi"/>
                                  <w:sz w:val="18"/>
                                  <w:szCs w:val="18"/>
                                </w:rPr>
                              </w:pPr>
                              <w:r w:rsidRPr="00F811DC">
                                <w:rPr>
                                  <w:rFonts w:asciiTheme="majorHAnsi" w:hAnsiTheme="majorHAnsi" w:cstheme="majorHAnsi"/>
                                  <w:sz w:val="18"/>
                                  <w:szCs w:val="18"/>
                                </w:rPr>
                                <w:t>TT651 = TT651setpoint</w:t>
                              </w:r>
                            </w:p>
                            <w:p w:rsidR="00862F6C" w:rsidRPr="00F811DC" w:rsidRDefault="00862F6C" w:rsidP="00691C86">
                              <w:pPr>
                                <w:rPr>
                                  <w:rFonts w:asciiTheme="majorHAnsi" w:hAnsiTheme="majorHAnsi" w:cstheme="majorHAnsi"/>
                                  <w:sz w:val="18"/>
                                  <w:szCs w:val="18"/>
                                </w:rPr>
                              </w:pPr>
                              <w:r w:rsidRPr="00F811DC">
                                <w:rPr>
                                  <w:rFonts w:asciiTheme="majorHAnsi" w:hAnsiTheme="majorHAnsi" w:cstheme="majorHAnsi"/>
                                  <w:sz w:val="18"/>
                                  <w:szCs w:val="18"/>
                                </w:rPr>
                                <w:t>EH65</w:t>
                              </w:r>
                              <w:ins w:id="39" w:author="Konrad Gajewski" w:date="2020-03-05T10:57:00Z">
                                <w:r w:rsidR="00BF2374">
                                  <w:rPr>
                                    <w:rFonts w:asciiTheme="majorHAnsi" w:hAnsiTheme="majorHAnsi" w:cstheme="majorHAnsi"/>
                                    <w:sz w:val="18"/>
                                    <w:szCs w:val="18"/>
                                  </w:rPr>
                                  <w:t>1B</w:t>
                                </w:r>
                              </w:ins>
                              <w:del w:id="40" w:author="Konrad Gajewski" w:date="2020-03-05T10:57:00Z">
                                <w:r w:rsidRPr="00F811DC" w:rsidDel="00BF2374">
                                  <w:rPr>
                                    <w:rFonts w:asciiTheme="majorHAnsi" w:hAnsiTheme="majorHAnsi" w:cstheme="majorHAnsi"/>
                                    <w:sz w:val="18"/>
                                    <w:szCs w:val="18"/>
                                  </w:rPr>
                                  <w:delText>5</w:delText>
                                </w:r>
                              </w:del>
                              <w:r w:rsidRPr="00F811DC">
                                <w:rPr>
                                  <w:rFonts w:asciiTheme="majorHAnsi" w:hAnsiTheme="majorHAnsi" w:cstheme="majorHAnsi"/>
                                  <w:sz w:val="18"/>
                                  <w:szCs w:val="18"/>
                                </w:rPr>
                                <w:t xml:space="preserve"> regulated</w:t>
                              </w:r>
                            </w:p>
                            <w:p w:rsidR="00862F6C" w:rsidRPr="00F811DC" w:rsidRDefault="00862F6C" w:rsidP="00691C86">
                              <w:pPr>
                                <w:rPr>
                                  <w:rFonts w:asciiTheme="majorHAnsi" w:hAnsiTheme="majorHAnsi" w:cstheme="majorHAnsi"/>
                                  <w:sz w:val="18"/>
                                  <w:szCs w:val="18"/>
                                </w:rPr>
                              </w:pPr>
                              <w:r w:rsidRPr="00F811DC">
                                <w:rPr>
                                  <w:rFonts w:asciiTheme="majorHAnsi" w:hAnsiTheme="majorHAnsi" w:cstheme="majorHAnsi"/>
                                  <w:sz w:val="18"/>
                                  <w:szCs w:val="18"/>
                                </w:rPr>
                                <w:t>TT65</w:t>
                              </w:r>
                              <w:ins w:id="41" w:author="Konrad Gajewski" w:date="2020-03-05T10:57:00Z">
                                <w:r w:rsidR="00BF2374">
                                  <w:rPr>
                                    <w:rFonts w:asciiTheme="majorHAnsi" w:hAnsiTheme="majorHAnsi" w:cstheme="majorHAnsi"/>
                                    <w:sz w:val="18"/>
                                    <w:szCs w:val="18"/>
                                  </w:rPr>
                                  <w:t>1</w:t>
                                </w:r>
                              </w:ins>
                              <w:del w:id="42" w:author="Konrad Gajewski" w:date="2020-03-05T10:57:00Z">
                                <w:r w:rsidRPr="00F811DC" w:rsidDel="00BF2374">
                                  <w:rPr>
                                    <w:rFonts w:asciiTheme="majorHAnsi" w:hAnsiTheme="majorHAnsi" w:cstheme="majorHAnsi"/>
                                    <w:sz w:val="18"/>
                                    <w:szCs w:val="18"/>
                                  </w:rPr>
                                  <w:delText>5</w:delText>
                                </w:r>
                              </w:del>
                              <w:r w:rsidRPr="00F811DC">
                                <w:rPr>
                                  <w:rFonts w:asciiTheme="majorHAnsi" w:hAnsiTheme="majorHAnsi" w:cstheme="majorHAnsi"/>
                                  <w:sz w:val="18"/>
                                  <w:szCs w:val="18"/>
                                </w:rPr>
                                <w:t xml:space="preserve"> = TT65</w:t>
                              </w:r>
                              <w:ins w:id="43" w:author="Konrad Gajewski" w:date="2020-03-05T10:57:00Z">
                                <w:r w:rsidR="00BF2374">
                                  <w:rPr>
                                    <w:rFonts w:asciiTheme="majorHAnsi" w:hAnsiTheme="majorHAnsi" w:cstheme="majorHAnsi"/>
                                    <w:sz w:val="18"/>
                                    <w:szCs w:val="18"/>
                                  </w:rPr>
                                  <w:t>1</w:t>
                                </w:r>
                              </w:ins>
                              <w:del w:id="44" w:author="Konrad Gajewski" w:date="2020-03-05T10:57:00Z">
                                <w:r w:rsidRPr="00F811DC" w:rsidDel="00BF2374">
                                  <w:rPr>
                                    <w:rFonts w:asciiTheme="majorHAnsi" w:hAnsiTheme="majorHAnsi" w:cstheme="majorHAnsi"/>
                                    <w:sz w:val="18"/>
                                    <w:szCs w:val="18"/>
                                  </w:rPr>
                                  <w:delText>5</w:delText>
                                </w:r>
                              </w:del>
                              <w:r w:rsidRPr="00F811DC">
                                <w:rPr>
                                  <w:rFonts w:asciiTheme="majorHAnsi" w:hAnsiTheme="majorHAnsi" w:cstheme="majorHAnsi"/>
                                  <w:sz w:val="18"/>
                                  <w:szCs w:val="18"/>
                                </w:rPr>
                                <w:t>setpoint</w:t>
                              </w:r>
                            </w:p>
                            <w:p w:rsidR="00862F6C" w:rsidRPr="00F811DC" w:rsidRDefault="00862F6C" w:rsidP="00691C86">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8736" name="Text Box 7032"/>
                        <wps:cNvSpPr txBox="1">
                          <a:spLocks noChangeArrowheads="1"/>
                        </wps:cNvSpPr>
                        <wps:spPr bwMode="auto">
                          <a:xfrm>
                            <a:off x="5709" y="14562"/>
                            <a:ext cx="3857"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145AD3">
                              <w:pPr>
                                <w:rPr>
                                  <w:rFonts w:asciiTheme="majorHAnsi" w:hAnsiTheme="majorHAnsi" w:cstheme="majorHAnsi"/>
                                  <w:sz w:val="18"/>
                                  <w:szCs w:val="18"/>
                                  <w:lang w:val="fr-FR"/>
                                </w:rPr>
                              </w:pPr>
                              <w:r>
                                <w:rPr>
                                  <w:rFonts w:asciiTheme="majorHAnsi" w:hAnsiTheme="majorHAnsi" w:cstheme="majorHAnsi"/>
                                  <w:sz w:val="18"/>
                                  <w:szCs w:val="18"/>
                                  <w:lang w:val="fr-FR"/>
                                </w:rPr>
                                <w:t>(CV650&amp;</w:t>
                              </w:r>
                              <w:r w:rsidRPr="00F811DC">
                                <w:rPr>
                                  <w:rFonts w:asciiTheme="majorHAnsi" w:hAnsiTheme="majorHAnsi" w:cstheme="majorHAnsi"/>
                                  <w:sz w:val="18"/>
                                  <w:szCs w:val="18"/>
                                  <w:lang w:val="fr-FR"/>
                                </w:rPr>
                                <w:t>CV651</w:t>
                              </w:r>
                              <w:r>
                                <w:rPr>
                                  <w:rFonts w:asciiTheme="majorHAnsi" w:hAnsiTheme="majorHAnsi" w:cstheme="majorHAnsi"/>
                                  <w:sz w:val="18"/>
                                  <w:szCs w:val="18"/>
                                  <w:lang w:val="fr-FR"/>
                                </w:rPr>
                                <w:t>&amp;CV652&amp;CV653)</w:t>
                              </w:r>
                              <w:r w:rsidRPr="00F811DC">
                                <w:rPr>
                                  <w:rFonts w:asciiTheme="majorHAnsi" w:hAnsiTheme="majorHAnsi" w:cstheme="majorHAnsi"/>
                                  <w:sz w:val="18"/>
                                  <w:szCs w:val="18"/>
                                  <w:lang w:val="fr-FR"/>
                                </w:rPr>
                                <w:t xml:space="preserve"> closed</w:t>
                              </w:r>
                            </w:p>
                          </w:txbxContent>
                        </wps:txbx>
                        <wps:bodyPr rot="0" vert="horz" wrap="square" lIns="91440" tIns="45720" rIns="91440" bIns="45720" anchor="t" anchorCtr="0" upright="1">
                          <a:noAutofit/>
                        </wps:bodyPr>
                      </wps:wsp>
                      <wpg:grpSp>
                        <wpg:cNvPr id="28737" name="Group 4990"/>
                        <wpg:cNvGrpSpPr>
                          <a:grpSpLocks/>
                        </wpg:cNvGrpSpPr>
                        <wpg:grpSpPr bwMode="auto">
                          <a:xfrm>
                            <a:off x="4002" y="6712"/>
                            <a:ext cx="227" cy="560"/>
                            <a:chOff x="4444" y="2685"/>
                            <a:chExt cx="255" cy="720"/>
                          </a:xfrm>
                        </wpg:grpSpPr>
                        <wps:wsp>
                          <wps:cNvPr id="28738" name="AutoShape 4991"/>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739" name="AutoShape 4992"/>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8740" name="Text Box 4993"/>
                        <wps:cNvSpPr txBox="1">
                          <a:spLocks noChangeArrowheads="1"/>
                        </wps:cNvSpPr>
                        <wps:spPr bwMode="auto">
                          <a:xfrm>
                            <a:off x="4311" y="6814"/>
                            <a:ext cx="2150" cy="4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397D21">
                              <w:pPr>
                                <w:rPr>
                                  <w:rFonts w:asciiTheme="majorHAnsi" w:hAnsiTheme="majorHAnsi" w:cstheme="majorHAnsi"/>
                                  <w:sz w:val="18"/>
                                  <w:szCs w:val="18"/>
                                </w:rPr>
                              </w:pPr>
                              <w:r w:rsidRPr="00F811DC">
                                <w:rPr>
                                  <w:rFonts w:asciiTheme="majorHAnsi" w:hAnsiTheme="majorHAnsi" w:cstheme="majorHAnsi"/>
                                  <w:sz w:val="18"/>
                                  <w:szCs w:val="18"/>
                                </w:rPr>
                                <w:t xml:space="preserve">Current </w:t>
                              </w:r>
                              <w:r>
                                <w:rPr>
                                  <w:rFonts w:asciiTheme="majorHAnsi" w:hAnsiTheme="majorHAnsi" w:cstheme="majorHAnsi"/>
                                  <w:sz w:val="18"/>
                                  <w:szCs w:val="18"/>
                                </w:rPr>
                                <w:t>lead IL650</w:t>
                              </w:r>
                              <w:r w:rsidRPr="00F811DC">
                                <w:rPr>
                                  <w:rFonts w:asciiTheme="majorHAnsi" w:hAnsiTheme="majorHAnsi" w:cstheme="majorHAnsi"/>
                                  <w:sz w:val="18"/>
                                  <w:szCs w:val="18"/>
                                </w:rPr>
                                <w:t xml:space="preserve"> </w:t>
                              </w:r>
                            </w:p>
                          </w:txbxContent>
                        </wps:txbx>
                        <wps:bodyPr rot="0" vert="horz" wrap="square" lIns="91440" tIns="45720" rIns="91440" bIns="45720" anchor="t" anchorCtr="0" upright="1">
                          <a:noAutofit/>
                        </wps:bodyPr>
                      </wps:wsp>
                      <wps:wsp>
                        <wps:cNvPr id="28741" name="Rectangle 4980"/>
                        <wps:cNvSpPr>
                          <a:spLocks noChangeArrowheads="1"/>
                        </wps:cNvSpPr>
                        <wps:spPr bwMode="auto">
                          <a:xfrm>
                            <a:off x="3567" y="4784"/>
                            <a:ext cx="1082" cy="680"/>
                          </a:xfrm>
                          <a:prstGeom prst="rect">
                            <a:avLst/>
                          </a:prstGeom>
                          <a:solidFill>
                            <a:srgbClr val="FFFFFF"/>
                          </a:solidFill>
                          <a:ln w="9525">
                            <a:solidFill>
                              <a:srgbClr val="000000"/>
                            </a:solidFill>
                            <a:miter lim="800000"/>
                            <a:headEnd/>
                            <a:tailEnd/>
                          </a:ln>
                        </wps:spPr>
                        <wps:txbx>
                          <w:txbxContent>
                            <w:p w:rsidR="00862F6C" w:rsidRPr="00F811DC" w:rsidRDefault="00862F6C" w:rsidP="0042504A">
                              <w:pPr>
                                <w:spacing w:before="120"/>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txbxContent>
                        </wps:txbx>
                        <wps:bodyPr rot="0" vert="horz" wrap="square" lIns="91440" tIns="45720" rIns="91440" bIns="45720" anchor="t" anchorCtr="0" upright="1">
                          <a:noAutofit/>
                        </wps:bodyPr>
                      </wps:wsp>
                      <wps:wsp>
                        <wps:cNvPr id="28742" name="Rectangle 4995"/>
                        <wps:cNvSpPr>
                          <a:spLocks noChangeArrowheads="1"/>
                        </wps:cNvSpPr>
                        <wps:spPr bwMode="auto">
                          <a:xfrm>
                            <a:off x="3256" y="6020"/>
                            <a:ext cx="1385" cy="679"/>
                          </a:xfrm>
                          <a:prstGeom prst="rect">
                            <a:avLst/>
                          </a:prstGeom>
                          <a:solidFill>
                            <a:srgbClr val="FFFFFF"/>
                          </a:solidFill>
                          <a:ln w="9525">
                            <a:solidFill>
                              <a:srgbClr val="000000"/>
                            </a:solidFill>
                            <a:miter lim="800000"/>
                            <a:headEnd/>
                            <a:tailEnd/>
                          </a:ln>
                        </wps:spPr>
                        <wps:txbx>
                          <w:txbxContent>
                            <w:p w:rsidR="00862F6C" w:rsidRPr="00F811DC" w:rsidRDefault="00862F6C" w:rsidP="00C85D7F">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Open</w:t>
                              </w:r>
                              <w:r>
                                <w:rPr>
                                  <w:rFonts w:asciiTheme="majorHAnsi" w:hAnsiTheme="majorHAnsi" w:cstheme="majorHAnsi"/>
                                  <w:sz w:val="18"/>
                                  <w:szCs w:val="18"/>
                                  <w:lang w:val="fr-FR"/>
                                </w:rPr>
                                <w:t xml:space="preserve"> the cooling </w:t>
                              </w:r>
                              <w:r w:rsidRPr="00F811DC">
                                <w:rPr>
                                  <w:rFonts w:asciiTheme="majorHAnsi" w:hAnsiTheme="majorHAnsi" w:cstheme="majorHAnsi"/>
                                  <w:sz w:val="18"/>
                                  <w:szCs w:val="18"/>
                                  <w:lang w:val="fr-FR"/>
                                </w:rPr>
                                <w:t xml:space="preserve"> circuit</w:t>
                              </w:r>
                            </w:p>
                          </w:txbxContent>
                        </wps:txbx>
                        <wps:bodyPr rot="0" vert="horz" wrap="square" lIns="91440" tIns="45720" rIns="91440" bIns="45720" anchor="t" anchorCtr="0" upright="1">
                          <a:noAutofit/>
                        </wps:bodyPr>
                      </wps:wsp>
                      <wps:wsp>
                        <wps:cNvPr id="28743" name="Rectangle 4996"/>
                        <wps:cNvSpPr>
                          <a:spLocks noChangeArrowheads="1"/>
                        </wps:cNvSpPr>
                        <wps:spPr bwMode="auto">
                          <a:xfrm>
                            <a:off x="4634" y="6019"/>
                            <a:ext cx="2501" cy="679"/>
                          </a:xfrm>
                          <a:prstGeom prst="rect">
                            <a:avLst/>
                          </a:prstGeom>
                          <a:solidFill>
                            <a:srgbClr val="FFFFFF"/>
                          </a:solidFill>
                          <a:ln w="9525">
                            <a:solidFill>
                              <a:srgbClr val="000000"/>
                            </a:solidFill>
                            <a:miter lim="800000"/>
                            <a:headEnd/>
                            <a:tailEnd/>
                          </a:ln>
                        </wps:spPr>
                        <wps:txbx>
                          <w:txbxContent>
                            <w:p w:rsidR="00862F6C" w:rsidRPr="00F811DC" w:rsidRDefault="00862F6C" w:rsidP="00397D21">
                              <w:pPr>
                                <w:rPr>
                                  <w:rFonts w:asciiTheme="majorHAnsi" w:hAnsiTheme="majorHAnsi" w:cstheme="majorHAnsi"/>
                                  <w:sz w:val="18"/>
                                  <w:szCs w:val="18"/>
                                  <w:lang w:val="fr-FR"/>
                                </w:rPr>
                              </w:pPr>
                              <w:r w:rsidRPr="00F811DC">
                                <w:rPr>
                                  <w:rFonts w:asciiTheme="majorHAnsi" w:hAnsiTheme="majorHAnsi" w:cstheme="majorHAnsi"/>
                                  <w:sz w:val="18"/>
                                  <w:szCs w:val="18"/>
                                  <w:lang w:val="fr-FR"/>
                                </w:rPr>
                                <w:t>FV587 open</w:t>
                              </w:r>
                            </w:p>
                          </w:txbxContent>
                        </wps:txbx>
                        <wps:bodyPr rot="0" vert="horz" wrap="square" lIns="91440" tIns="45720" rIns="91440" bIns="45720" anchor="t" anchorCtr="0" upright="1">
                          <a:noAutofit/>
                        </wps:bodyPr>
                      </wps:wsp>
                      <wps:wsp>
                        <wps:cNvPr id="28744" name="Text Box 11959"/>
                        <wps:cNvSpPr txBox="1">
                          <a:spLocks noChangeArrowheads="1"/>
                        </wps:cNvSpPr>
                        <wps:spPr bwMode="auto">
                          <a:xfrm>
                            <a:off x="6413" y="14949"/>
                            <a:ext cx="2540" cy="680"/>
                          </a:xfrm>
                          <a:prstGeom prst="rect">
                            <a:avLst/>
                          </a:prstGeom>
                          <a:solidFill>
                            <a:srgbClr val="FFFFFF"/>
                          </a:solidFill>
                          <a:ln w="9525">
                            <a:solidFill>
                              <a:srgbClr val="000000"/>
                            </a:solidFill>
                            <a:miter lim="800000"/>
                            <a:headEnd/>
                            <a:tailEnd/>
                          </a:ln>
                        </wps:spPr>
                        <wps:txbx>
                          <w:txbxContent>
                            <w:p w:rsidR="00862F6C" w:rsidRPr="00F811DC" w:rsidRDefault="00862F6C" w:rsidP="0042504A">
                              <w:pPr>
                                <w:rPr>
                                  <w:rFonts w:asciiTheme="majorHAnsi" w:hAnsiTheme="majorHAnsi" w:cstheme="majorHAnsi"/>
                                  <w:sz w:val="18"/>
                                  <w:szCs w:val="18"/>
                                  <w:lang w:val="fr-FR"/>
                                </w:rPr>
                              </w:pPr>
                              <w:r w:rsidRPr="00F811DC">
                                <w:rPr>
                                  <w:rFonts w:asciiTheme="majorHAnsi" w:hAnsiTheme="majorHAnsi" w:cstheme="majorHAnsi"/>
                                  <w:sz w:val="18"/>
                                  <w:szCs w:val="18"/>
                                  <w:lang w:val="fr-FR"/>
                                </w:rPr>
                                <w:t>FV587 closed</w:t>
                              </w:r>
                            </w:p>
                          </w:txbxContent>
                        </wps:txbx>
                        <wps:bodyPr rot="0" vert="horz" wrap="square" lIns="91440" tIns="45720" rIns="91440" bIns="45720" anchor="t" anchorCtr="0" upright="1">
                          <a:noAutofit/>
                        </wps:bodyPr>
                      </wps:wsp>
                      <wps:wsp>
                        <wps:cNvPr id="28745" name="AutoShape 11960"/>
                        <wps:cNvCnPr>
                          <a:cxnSpLocks noChangeShapeType="1"/>
                        </wps:cNvCnPr>
                        <wps:spPr bwMode="auto">
                          <a:xfrm flipH="1">
                            <a:off x="11130" y="5133"/>
                            <a:ext cx="0" cy="1094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746" name="AutoShape 11961"/>
                        <wps:cNvCnPr>
                          <a:cxnSpLocks noChangeShapeType="1"/>
                        </wps:cNvCnPr>
                        <wps:spPr bwMode="auto">
                          <a:xfrm flipV="1">
                            <a:off x="5541" y="16095"/>
                            <a:ext cx="561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747" name="AutoShape 5021"/>
                        <wps:cNvCnPr>
                          <a:cxnSpLocks noChangeShapeType="1"/>
                        </wps:cNvCnPr>
                        <wps:spPr bwMode="auto">
                          <a:xfrm>
                            <a:off x="5495" y="10031"/>
                            <a:ext cx="0" cy="62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8748" name="Group 11962"/>
                        <wpg:cNvGrpSpPr>
                          <a:grpSpLocks/>
                        </wpg:cNvGrpSpPr>
                        <wpg:grpSpPr bwMode="auto">
                          <a:xfrm>
                            <a:off x="4942" y="9427"/>
                            <a:ext cx="3762" cy="709"/>
                            <a:chOff x="2408" y="7916"/>
                            <a:chExt cx="3762" cy="1094"/>
                          </a:xfrm>
                        </wpg:grpSpPr>
                        <wps:wsp>
                          <wps:cNvPr id="28749" name="Rectangle 11963"/>
                          <wps:cNvSpPr>
                            <a:spLocks noChangeArrowheads="1"/>
                          </wps:cNvSpPr>
                          <wps:spPr bwMode="auto">
                            <a:xfrm>
                              <a:off x="2408" y="7916"/>
                              <a:ext cx="1376" cy="1094"/>
                            </a:xfrm>
                            <a:prstGeom prst="rect">
                              <a:avLst/>
                            </a:prstGeom>
                            <a:solidFill>
                              <a:srgbClr val="FFFFFF"/>
                            </a:solidFill>
                            <a:ln w="9525">
                              <a:solidFill>
                                <a:srgbClr val="000000"/>
                              </a:solidFill>
                              <a:miter lim="800000"/>
                              <a:headEnd/>
                              <a:tailEnd/>
                            </a:ln>
                          </wps:spPr>
                          <wps:txbx>
                            <w:txbxContent>
                              <w:p w:rsidR="00862F6C" w:rsidRPr="00F811DC" w:rsidRDefault="00862F6C" w:rsidP="00C85D7F">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Stop</w:t>
                                </w:r>
                              </w:p>
                              <w:p w:rsidR="00862F6C" w:rsidRPr="00F811DC" w:rsidRDefault="00862F6C" w:rsidP="00C85D7F">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cooling</w:t>
                                </w:r>
                              </w:p>
                            </w:txbxContent>
                          </wps:txbx>
                          <wps:bodyPr rot="0" vert="horz" wrap="square" lIns="91440" tIns="45720" rIns="91440" bIns="45720" anchor="t" anchorCtr="0" upright="1">
                            <a:noAutofit/>
                          </wps:bodyPr>
                        </wps:wsp>
                        <wps:wsp>
                          <wps:cNvPr id="28750" name="Text Box 11964"/>
                          <wps:cNvSpPr txBox="1">
                            <a:spLocks noChangeArrowheads="1"/>
                          </wps:cNvSpPr>
                          <wps:spPr bwMode="auto">
                            <a:xfrm>
                              <a:off x="3784" y="7916"/>
                              <a:ext cx="2386" cy="1094"/>
                            </a:xfrm>
                            <a:prstGeom prst="rect">
                              <a:avLst/>
                            </a:prstGeom>
                            <a:solidFill>
                              <a:srgbClr val="FFFFFF"/>
                            </a:solidFill>
                            <a:ln w="9525">
                              <a:solidFill>
                                <a:srgbClr val="000000"/>
                              </a:solidFill>
                              <a:miter lim="800000"/>
                              <a:headEnd/>
                              <a:tailEnd/>
                            </a:ln>
                          </wps:spPr>
                          <wps:txbx>
                            <w:txbxContent>
                              <w:p w:rsidR="00862F6C" w:rsidRDefault="00862F6C" w:rsidP="00C85D7F">
                                <w:pPr>
                                  <w:rPr>
                                    <w:rFonts w:asciiTheme="majorHAnsi" w:hAnsiTheme="majorHAnsi" w:cstheme="majorHAnsi"/>
                                    <w:sz w:val="18"/>
                                    <w:szCs w:val="18"/>
                                  </w:rPr>
                                </w:pPr>
                                <w:r w:rsidRPr="00F811DC">
                                  <w:rPr>
                                    <w:rFonts w:asciiTheme="majorHAnsi" w:hAnsiTheme="majorHAnsi" w:cstheme="majorHAnsi"/>
                                    <w:sz w:val="18"/>
                                    <w:szCs w:val="18"/>
                                  </w:rPr>
                                  <w:t>CV650 closing with slope</w:t>
                                </w:r>
                              </w:p>
                              <w:p w:rsidR="00862F6C" w:rsidRPr="00F811DC" w:rsidRDefault="00862F6C" w:rsidP="00C85D7F">
                                <w:pPr>
                                  <w:rPr>
                                    <w:rFonts w:asciiTheme="majorHAnsi" w:hAnsiTheme="majorHAnsi" w:cstheme="majorHAnsi"/>
                                    <w:sz w:val="18"/>
                                    <w:szCs w:val="18"/>
                                  </w:rPr>
                                </w:pPr>
                                <w:r>
                                  <w:rPr>
                                    <w:rFonts w:asciiTheme="majorHAnsi" w:hAnsiTheme="majorHAnsi" w:cstheme="majorHAnsi"/>
                                    <w:sz w:val="18"/>
                                    <w:szCs w:val="18"/>
                                  </w:rPr>
                                  <w:t>FV587 opened</w:t>
                                </w:r>
                              </w:p>
                              <w:p w:rsidR="00862F6C" w:rsidRPr="00F811DC" w:rsidRDefault="00862F6C" w:rsidP="00C85D7F">
                                <w:pPr>
                                  <w:rPr>
                                    <w:rFonts w:asciiTheme="majorHAnsi" w:hAnsiTheme="majorHAnsi" w:cstheme="majorHAnsi"/>
                                    <w:sz w:val="18"/>
                                    <w:szCs w:val="18"/>
                                  </w:rPr>
                                </w:pPr>
                              </w:p>
                              <w:p w:rsidR="00862F6C" w:rsidRPr="00F811DC" w:rsidRDefault="00862F6C" w:rsidP="00C85D7F">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s:wsp>
                        <wps:cNvPr id="28751" name="AutoShape 7027"/>
                        <wps:cNvCnPr>
                          <a:cxnSpLocks noChangeShapeType="1"/>
                        </wps:cNvCnPr>
                        <wps:spPr bwMode="auto">
                          <a:xfrm>
                            <a:off x="5587" y="14173"/>
                            <a:ext cx="0" cy="7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752" name="AutoShape 7028"/>
                        <wps:cNvCnPr>
                          <a:cxnSpLocks noChangeShapeType="1"/>
                        </wps:cNvCnPr>
                        <wps:spPr bwMode="auto">
                          <a:xfrm>
                            <a:off x="5470" y="1473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8753" name="Group 11965"/>
                        <wpg:cNvGrpSpPr>
                          <a:grpSpLocks/>
                        </wpg:cNvGrpSpPr>
                        <wpg:grpSpPr bwMode="auto">
                          <a:xfrm>
                            <a:off x="5077" y="13569"/>
                            <a:ext cx="3762" cy="709"/>
                            <a:chOff x="2408" y="7916"/>
                            <a:chExt cx="3762" cy="1094"/>
                          </a:xfrm>
                        </wpg:grpSpPr>
                        <wps:wsp>
                          <wps:cNvPr id="28754" name="Rectangle 11966"/>
                          <wps:cNvSpPr>
                            <a:spLocks noChangeArrowheads="1"/>
                          </wps:cNvSpPr>
                          <wps:spPr bwMode="auto">
                            <a:xfrm>
                              <a:off x="2408" y="7916"/>
                              <a:ext cx="1376" cy="1094"/>
                            </a:xfrm>
                            <a:prstGeom prst="rect">
                              <a:avLst/>
                            </a:prstGeom>
                            <a:solidFill>
                              <a:srgbClr val="FFFFFF"/>
                            </a:solidFill>
                            <a:ln w="9525">
                              <a:solidFill>
                                <a:srgbClr val="000000"/>
                              </a:solidFill>
                              <a:miter lim="800000"/>
                              <a:headEnd/>
                              <a:tailEnd/>
                            </a:ln>
                          </wps:spPr>
                          <wps:txbx>
                            <w:txbxContent>
                              <w:p w:rsidR="00862F6C" w:rsidRPr="00F811DC" w:rsidRDefault="00862F6C" w:rsidP="00C85D7F">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Stop</w:t>
                                </w:r>
                              </w:p>
                              <w:p w:rsidR="00862F6C" w:rsidRPr="00F811DC" w:rsidRDefault="00862F6C" w:rsidP="00C85D7F">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cooling</w:t>
                                </w:r>
                              </w:p>
                            </w:txbxContent>
                          </wps:txbx>
                          <wps:bodyPr rot="0" vert="horz" wrap="square" lIns="91440" tIns="45720" rIns="91440" bIns="45720" anchor="t" anchorCtr="0" upright="1">
                            <a:noAutofit/>
                          </wps:bodyPr>
                        </wps:wsp>
                        <wps:wsp>
                          <wps:cNvPr id="28755" name="Text Box 11967"/>
                          <wps:cNvSpPr txBox="1">
                            <a:spLocks noChangeArrowheads="1"/>
                          </wps:cNvSpPr>
                          <wps:spPr bwMode="auto">
                            <a:xfrm>
                              <a:off x="3784" y="7916"/>
                              <a:ext cx="2386" cy="1094"/>
                            </a:xfrm>
                            <a:prstGeom prst="rect">
                              <a:avLst/>
                            </a:prstGeom>
                            <a:solidFill>
                              <a:srgbClr val="FFFFFF"/>
                            </a:solidFill>
                            <a:ln w="9525">
                              <a:solidFill>
                                <a:srgbClr val="000000"/>
                              </a:solidFill>
                              <a:miter lim="800000"/>
                              <a:headEnd/>
                              <a:tailEnd/>
                            </a:ln>
                          </wps:spPr>
                          <wps:txbx>
                            <w:txbxContent>
                              <w:p w:rsidR="00862F6C" w:rsidRDefault="00862F6C" w:rsidP="00C85D7F">
                                <w:pPr>
                                  <w:rPr>
                                    <w:rFonts w:asciiTheme="majorHAnsi" w:hAnsiTheme="majorHAnsi" w:cstheme="majorHAnsi"/>
                                    <w:sz w:val="18"/>
                                    <w:szCs w:val="18"/>
                                  </w:rPr>
                                </w:pPr>
                                <w:r w:rsidRPr="00F811DC">
                                  <w:rPr>
                                    <w:rFonts w:asciiTheme="majorHAnsi" w:hAnsiTheme="majorHAnsi" w:cstheme="majorHAnsi"/>
                                    <w:sz w:val="18"/>
                                    <w:szCs w:val="18"/>
                                  </w:rPr>
                                  <w:t>CV651 closing with slope</w:t>
                                </w:r>
                              </w:p>
                              <w:p w:rsidR="00862F6C" w:rsidRPr="00F811DC" w:rsidRDefault="00862F6C" w:rsidP="00C85D7F">
                                <w:pPr>
                                  <w:rPr>
                                    <w:rFonts w:asciiTheme="majorHAnsi" w:hAnsiTheme="majorHAnsi" w:cstheme="majorHAnsi"/>
                                    <w:sz w:val="18"/>
                                    <w:szCs w:val="18"/>
                                  </w:rPr>
                                </w:pPr>
                                <w:r>
                                  <w:rPr>
                                    <w:rFonts w:asciiTheme="majorHAnsi" w:hAnsiTheme="majorHAnsi" w:cstheme="majorHAnsi"/>
                                    <w:sz w:val="18"/>
                                    <w:szCs w:val="18"/>
                                  </w:rPr>
                                  <w:t>FV587 opened</w:t>
                                </w:r>
                              </w:p>
                              <w:p w:rsidR="00862F6C" w:rsidRPr="00F811DC" w:rsidRDefault="00862F6C" w:rsidP="00C85D7F">
                                <w:pPr>
                                  <w:rPr>
                                    <w:rFonts w:asciiTheme="majorHAnsi" w:hAnsiTheme="majorHAnsi" w:cstheme="majorHAnsi"/>
                                    <w:sz w:val="18"/>
                                    <w:szCs w:val="18"/>
                                  </w:rPr>
                                </w:pPr>
                              </w:p>
                              <w:p w:rsidR="00862F6C" w:rsidRPr="00F811DC" w:rsidRDefault="00862F6C" w:rsidP="00C85D7F">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s:wsp>
                        <wps:cNvPr id="28756" name="AutoShape 11974"/>
                        <wps:cNvCnPr>
                          <a:cxnSpLocks noChangeShapeType="1"/>
                        </wps:cNvCnPr>
                        <wps:spPr bwMode="auto">
                          <a:xfrm flipV="1">
                            <a:off x="4376" y="14499"/>
                            <a:ext cx="1134"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28757" name="Group 11975"/>
                        <wpg:cNvGrpSpPr>
                          <a:grpSpLocks/>
                        </wpg:cNvGrpSpPr>
                        <wpg:grpSpPr bwMode="auto">
                          <a:xfrm>
                            <a:off x="5448" y="15478"/>
                            <a:ext cx="227" cy="624"/>
                            <a:chOff x="4444" y="2685"/>
                            <a:chExt cx="255" cy="720"/>
                          </a:xfrm>
                        </wpg:grpSpPr>
                        <wps:wsp>
                          <wps:cNvPr id="28758" name="AutoShape 11976"/>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759" name="AutoShape 11977"/>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8760" name="Rectangle 11978"/>
                        <wps:cNvSpPr>
                          <a:spLocks noChangeArrowheads="1"/>
                        </wps:cNvSpPr>
                        <wps:spPr bwMode="auto">
                          <a:xfrm>
                            <a:off x="5009" y="14949"/>
                            <a:ext cx="1415" cy="680"/>
                          </a:xfrm>
                          <a:prstGeom prst="rect">
                            <a:avLst/>
                          </a:prstGeom>
                          <a:solidFill>
                            <a:srgbClr val="FFFFFF"/>
                          </a:solidFill>
                          <a:ln w="9525">
                            <a:solidFill>
                              <a:srgbClr val="000000"/>
                            </a:solidFill>
                            <a:miter lim="800000"/>
                            <a:headEnd/>
                            <a:tailEnd/>
                          </a:ln>
                        </wps:spPr>
                        <wps:txbx>
                          <w:txbxContent>
                            <w:p w:rsidR="00862F6C" w:rsidRPr="00F811DC" w:rsidRDefault="00862F6C" w:rsidP="00C85D7F">
                              <w:pPr>
                                <w:jc w:val="center"/>
                                <w:rPr>
                                  <w:rFonts w:asciiTheme="majorHAnsi" w:hAnsiTheme="majorHAnsi" w:cstheme="majorHAnsi"/>
                                  <w:sz w:val="18"/>
                                  <w:szCs w:val="18"/>
                                </w:rPr>
                              </w:pPr>
                              <w:r>
                                <w:rPr>
                                  <w:rFonts w:asciiTheme="majorHAnsi" w:hAnsiTheme="majorHAnsi" w:cstheme="majorHAnsi"/>
                                  <w:sz w:val="18"/>
                                  <w:szCs w:val="18"/>
                                </w:rPr>
                                <w:t>Close the cooling circuit</w:t>
                              </w:r>
                              <w:r w:rsidRPr="00F811DC">
                                <w:rPr>
                                  <w:rFonts w:asciiTheme="majorHAnsi" w:hAnsiTheme="majorHAnsi" w:cstheme="majorHAnsi"/>
                                  <w:sz w:val="18"/>
                                  <w:szCs w:val="18"/>
                                </w:rPr>
                                <w:t xml:space="preserve"> </w:t>
                              </w:r>
                            </w:p>
                          </w:txbxContent>
                        </wps:txbx>
                        <wps:bodyPr rot="0" vert="horz" wrap="square" lIns="91440" tIns="45720" rIns="91440" bIns="45720" anchor="t" anchorCtr="0" upright="1">
                          <a:noAutofit/>
                        </wps:bodyPr>
                      </wps:wsp>
                      <wps:wsp>
                        <wps:cNvPr id="28761" name="Text Box 11979"/>
                        <wps:cNvSpPr txBox="1">
                          <a:spLocks noChangeArrowheads="1"/>
                        </wps:cNvSpPr>
                        <wps:spPr bwMode="auto">
                          <a:xfrm>
                            <a:off x="5713" y="15619"/>
                            <a:ext cx="3857"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7A7EA8">
                              <w:pPr>
                                <w:rPr>
                                  <w:rFonts w:asciiTheme="majorHAnsi" w:hAnsiTheme="majorHAnsi" w:cstheme="majorHAnsi"/>
                                  <w:sz w:val="18"/>
                                  <w:szCs w:val="18"/>
                                  <w:lang w:val="fr-FR"/>
                                </w:rPr>
                              </w:pPr>
                              <w:r>
                                <w:rPr>
                                  <w:rFonts w:asciiTheme="majorHAnsi" w:hAnsiTheme="majorHAnsi" w:cstheme="majorHAnsi"/>
                                  <w:sz w:val="18"/>
                                  <w:szCs w:val="18"/>
                                  <w:lang w:val="fr-FR"/>
                                </w:rPr>
                                <w:t>FV587</w:t>
                              </w:r>
                              <w:r w:rsidRPr="00F811DC">
                                <w:rPr>
                                  <w:rFonts w:asciiTheme="majorHAnsi" w:hAnsiTheme="majorHAnsi" w:cstheme="majorHAnsi"/>
                                  <w:sz w:val="18"/>
                                  <w:szCs w:val="18"/>
                                  <w:lang w:val="fr-FR"/>
                                </w:rPr>
                                <w:t xml:space="preserve"> closed</w:t>
                              </w:r>
                            </w:p>
                          </w:txbxContent>
                        </wps:txbx>
                        <wps:bodyPr rot="0" vert="horz" wrap="square" lIns="91440" tIns="45720" rIns="91440" bIns="45720" anchor="t" anchorCtr="0" upright="1">
                          <a:noAutofit/>
                        </wps:bodyPr>
                      </wps:wsp>
                      <wpg:grpSp>
                        <wpg:cNvPr id="28762" name="Group 13089"/>
                        <wpg:cNvGrpSpPr>
                          <a:grpSpLocks/>
                        </wpg:cNvGrpSpPr>
                        <wpg:grpSpPr bwMode="auto">
                          <a:xfrm>
                            <a:off x="1823" y="14774"/>
                            <a:ext cx="677" cy="597"/>
                            <a:chOff x="1823" y="13990"/>
                            <a:chExt cx="677" cy="597"/>
                          </a:xfrm>
                        </wpg:grpSpPr>
                        <wps:wsp>
                          <wps:cNvPr id="28763" name="Oval 5088"/>
                          <wps:cNvSpPr>
                            <a:spLocks noChangeArrowheads="1"/>
                          </wps:cNvSpPr>
                          <wps:spPr bwMode="auto">
                            <a:xfrm>
                              <a:off x="1823" y="13990"/>
                              <a:ext cx="675" cy="597"/>
                            </a:xfrm>
                            <a:prstGeom prst="ellipse">
                              <a:avLst/>
                            </a:prstGeom>
                            <a:noFill/>
                            <a:ln w="12700">
                              <a:solidFill>
                                <a:schemeClr val="tx1">
                                  <a:lumMod val="100000"/>
                                  <a:lumOff val="0"/>
                                </a:schemeClr>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28764" name="Text Box 5089"/>
                          <wps:cNvSpPr txBox="1">
                            <a:spLocks noChangeArrowheads="1"/>
                          </wps:cNvSpPr>
                          <wps:spPr bwMode="auto">
                            <a:xfrm>
                              <a:off x="1888" y="14068"/>
                              <a:ext cx="612"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47867" w:rsidRDefault="00862F6C">
                                <w:pPr>
                                  <w:rPr>
                                    <w:sz w:val="22"/>
                                    <w:szCs w:val="22"/>
                                    <w:lang w:val="fr-FR"/>
                                  </w:rPr>
                                </w:pPr>
                                <w:r w:rsidRPr="00B47867">
                                  <w:rPr>
                                    <w:sz w:val="22"/>
                                    <w:szCs w:val="22"/>
                                    <w:lang w:val="fr-FR"/>
                                  </w:rPr>
                                  <w:t>A</w:t>
                                </w:r>
                              </w:p>
                            </w:txbxContent>
                          </wps:txbx>
                          <wps:bodyPr rot="0" vert="horz" wrap="square" lIns="91440" tIns="45720" rIns="91440" bIns="45720" anchor="t" anchorCtr="0" upright="1">
                            <a:noAutofit/>
                          </wps:bodyPr>
                        </wps:wsp>
                      </wpg:grpSp>
                      <wpg:grpSp>
                        <wpg:cNvPr id="28765" name="Group 13088"/>
                        <wpg:cNvGrpSpPr>
                          <a:grpSpLocks/>
                        </wpg:cNvGrpSpPr>
                        <wpg:grpSpPr bwMode="auto">
                          <a:xfrm>
                            <a:off x="3686" y="14209"/>
                            <a:ext cx="688" cy="597"/>
                            <a:chOff x="3686" y="13425"/>
                            <a:chExt cx="688" cy="597"/>
                          </a:xfrm>
                        </wpg:grpSpPr>
                        <wps:wsp>
                          <wps:cNvPr id="28766" name="Oval 7050"/>
                          <wps:cNvSpPr>
                            <a:spLocks noChangeArrowheads="1"/>
                          </wps:cNvSpPr>
                          <wps:spPr bwMode="auto">
                            <a:xfrm>
                              <a:off x="3686" y="13425"/>
                              <a:ext cx="675" cy="597"/>
                            </a:xfrm>
                            <a:prstGeom prst="ellipse">
                              <a:avLst/>
                            </a:prstGeom>
                            <a:noFill/>
                            <a:ln w="12700">
                              <a:solidFill>
                                <a:schemeClr val="tx1">
                                  <a:lumMod val="100000"/>
                                  <a:lumOff val="0"/>
                                </a:schemeClr>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28767" name="Text Box 7051"/>
                          <wps:cNvSpPr txBox="1">
                            <a:spLocks noChangeArrowheads="1"/>
                          </wps:cNvSpPr>
                          <wps:spPr bwMode="auto">
                            <a:xfrm>
                              <a:off x="3762" y="13503"/>
                              <a:ext cx="612"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B47867" w:rsidRDefault="00862F6C" w:rsidP="00145AD3">
                                <w:pPr>
                                  <w:rPr>
                                    <w:sz w:val="22"/>
                                    <w:szCs w:val="22"/>
                                    <w:lang w:val="fr-FR"/>
                                  </w:rPr>
                                </w:pPr>
                                <w:r w:rsidRPr="00B47867">
                                  <w:rPr>
                                    <w:sz w:val="22"/>
                                    <w:szCs w:val="22"/>
                                    <w:lang w:val="fr-FR"/>
                                  </w:rPr>
                                  <w:t>B</w:t>
                                </w:r>
                              </w:p>
                            </w:txbxContent>
                          </wps:txbx>
                          <wps:bodyPr rot="0" vert="horz" wrap="square" lIns="91440" tIns="45720" rIns="91440" bIns="45720" anchor="t" anchorCtr="0" upright="1">
                            <a:noAutofit/>
                          </wps:bodyPr>
                        </wps:wsp>
                      </wpg:grpSp>
                      <wps:wsp>
                        <wps:cNvPr id="28768" name="Oval 4761"/>
                        <wps:cNvSpPr>
                          <a:spLocks noChangeArrowheads="1"/>
                        </wps:cNvSpPr>
                        <wps:spPr bwMode="auto">
                          <a:xfrm>
                            <a:off x="3510" y="469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12C6">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wps:wsp>
                        <wps:cNvPr id="28769" name="Oval 4762"/>
                        <wps:cNvSpPr>
                          <a:spLocks noChangeArrowheads="1"/>
                        </wps:cNvSpPr>
                        <wps:spPr bwMode="auto">
                          <a:xfrm>
                            <a:off x="3135" y="5922"/>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12C6">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wps:wsp>
                        <wps:cNvPr id="28770" name="Oval 4763"/>
                        <wps:cNvSpPr>
                          <a:spLocks noChangeArrowheads="1"/>
                        </wps:cNvSpPr>
                        <wps:spPr bwMode="auto">
                          <a:xfrm>
                            <a:off x="2313" y="7446"/>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12C6">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28771" name="Oval 4764"/>
                        <wps:cNvSpPr>
                          <a:spLocks noChangeArrowheads="1"/>
                        </wps:cNvSpPr>
                        <wps:spPr bwMode="auto">
                          <a:xfrm>
                            <a:off x="6280" y="7427"/>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12C6">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28772" name="Oval 4765"/>
                        <wps:cNvSpPr>
                          <a:spLocks noChangeArrowheads="1"/>
                        </wps:cNvSpPr>
                        <wps:spPr bwMode="auto">
                          <a:xfrm>
                            <a:off x="4912" y="939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12C6">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wps:wsp>
                        <wps:cNvPr id="28773" name="Oval 4766"/>
                        <wps:cNvSpPr>
                          <a:spLocks noChangeArrowheads="1"/>
                        </wps:cNvSpPr>
                        <wps:spPr bwMode="auto">
                          <a:xfrm>
                            <a:off x="2390" y="11584"/>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12C6">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28774" name="Oval 4767"/>
                        <wps:cNvSpPr>
                          <a:spLocks noChangeArrowheads="1"/>
                        </wps:cNvSpPr>
                        <wps:spPr bwMode="auto">
                          <a:xfrm>
                            <a:off x="5069" y="1350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12C6">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wps:wsp>
                        <wps:cNvPr id="28775" name="Oval 4768"/>
                        <wps:cNvSpPr>
                          <a:spLocks noChangeArrowheads="1"/>
                        </wps:cNvSpPr>
                        <wps:spPr bwMode="auto">
                          <a:xfrm>
                            <a:off x="4936" y="14807"/>
                            <a:ext cx="408" cy="406"/>
                          </a:xfrm>
                          <a:prstGeom prst="ellipse">
                            <a:avLst/>
                          </a:prstGeom>
                          <a:solidFill>
                            <a:srgbClr val="FFFFFF"/>
                          </a:solidFill>
                          <a:ln w="44450">
                            <a:solidFill>
                              <a:srgbClr val="4A7EBB"/>
                            </a:solidFill>
                            <a:round/>
                            <a:headEnd/>
                            <a:tailEnd/>
                          </a:ln>
                        </wps:spPr>
                        <wps:txbx>
                          <w:txbxContent>
                            <w:p w:rsidR="00862F6C" w:rsidRPr="00A87CE9" w:rsidRDefault="00862F6C" w:rsidP="00DD12C6">
                              <w:pPr>
                                <w:jc w:val="center"/>
                                <w:rPr>
                                  <w:rFonts w:ascii="Times New Roman" w:hAnsi="Times New Roman" w:cs="Times New Roman"/>
                                  <w:b/>
                                  <w:szCs w:val="20"/>
                                </w:rPr>
                              </w:pPr>
                              <w:r>
                                <w:rPr>
                                  <w:rFonts w:ascii="Times New Roman" w:hAnsi="Times New Roman" w:cs="Times New Roman"/>
                                  <w:b/>
                                  <w:szCs w:val="20"/>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69" o:spid="_x0000_s4183" style="position:absolute;margin-left:20.1pt;margin-top:2.7pt;width:466.55pt;height:570.35pt;z-index:274300416" coordorigin="1823,4695" coordsize="9331,11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">
                <v:shape id="AutoShape 4983" o:spid="_x0000_s4184" type="#_x0000_t32" style="position:absolute;left:10664;top:10621;width:0;height:39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NMPscAAADeAAAADwAAAGRycy9kb3ducmV2LnhtbESPQUvDQBCF74L/YRnBi7SbKNgQuy1F&#10;EKQHwTaHHofdaRLMzqa7axr/vXMQvM0wb95733o7+0FNFFMf2EC5LEAR2+B6bg00x7dFBSplZIdD&#10;YDLwQwm2m9ubNdYuXPmTpkNulZhwqtFAl/NYa51sRx7TMozEcjuH6DHLGlvtIl7F3A/6sSietcee&#10;JaHDkV47sl+Hb2+g3zcfzfRwydFW+/IUy3Q8DdaY+7t59wIq05z/xX/f707qr6onARAcmUF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Y0w+xwAAAN4AAAAPAAAAAAAA&#10;AAAAAAAAAKECAABkcnMvZG93bnJldi54bWxQSwUGAAAAAAQABAD5AAAAlQMAAAAA&#10;"/>
                <v:shape id="AutoShape 4984" o:spid="_x0000_s4185" type="#_x0000_t32" style="position:absolute;left:4734;top:5112;width:6406;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tLHsQAAADeAAAADwAAAGRycy9kb3ducmV2LnhtbERPTWvCQBC9C/6HZYTedBMFK6mriCRQ&#10;KB6qXnobsmMSk51Nd1dN/31XKPQ2j/c56+1gOnEn5xvLCtJZAoK4tLrhSsH5VExXIHxA1thZJgU/&#10;5GG7GY/WmGn74E+6H0MlYgj7DBXUIfSZlL6syaCf2Z44chfrDIYIXSW1w0cMN52cJ8lSGmw4NtTY&#10;076msj3ejIKv+UdxaBcHl1bFrcVvn1/zU67Uy2TYvYEINIR/8Z/7Xcf5r6tFCs934g1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a0sexAAAAN4AAAAPAAAAAAAAAAAA&#10;AAAAAKECAABkcnMvZG93bnJldi54bWxQSwUGAAAAAAQABAD5AAAAkgMAAAAA&#10;" strokeweight=".5pt">
                  <v:stroke endarrow="block"/>
                </v:shape>
                <v:group id="Group 4985" o:spid="_x0000_s4186" style="position:absolute;left:3992;top:5460;width:227;height:560"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W78psQAAADeAAAA&#10;DwAAAAAAAAAAAAAAAACqAgAAZHJzL2Rvd25yZXYueG1sUEsFBgAAAAAEAAQA+gAAAJsDAAAAAA==&#10;">
                  <v:shape id="AutoShape 4986" o:spid="_x0000_s4187"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ljisUAAADeAAAADwAAAGRycy9kb3ducmV2LnhtbERPS2sCMRC+F/ofwhR6KZq10ipbo6yC&#10;UAsefN3HzXQTuplsN1G3/94IQm/z8T1nMutcLc7UButZwaCfgSAuvbZcKdjvlr0xiBCRNdaeScEf&#10;BZhNHx8mmGt/4Q2dt7ESKYRDjgpMjE0uZSgNOQx93xAn7tu3DmOCbSV1i5cU7mr5mmXv0qHl1GCw&#10;oYWh8md7cgrWq8G8OBq7+tr82vXbsqhP1ctBqeenrvgAEamL/+K7+1On+aPxcAi3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uljisUAAADeAAAADwAAAAAAAAAA&#10;AAAAAAChAgAAZHJzL2Rvd25yZXYueG1sUEsFBgAAAAAEAAQA+QAAAJMDAAAAAA==&#10;"/>
                  <v:shape id="AutoShape 4987" o:spid="_x0000_s4188"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7/sYAAADeAAAADwAAAGRycy9kb3ducmV2LnhtbERPS2sCMRC+F/ofwhR6KTVrta1sjbIK&#10;QhU8+Oh9upluQjeTdRN1+++NIPQ2H99zxtPO1eJEbbCeFfR7GQji0mvLlYL9bvE8AhEissbaMyn4&#10;owDTyf3dGHPtz7yh0zZWIoVwyFGBibHJpQylIYeh5xvixP341mFMsK2kbvGcwl0tX7LsTTq0nBoM&#10;NjQ3VP5uj07BetmfFd/GLlebg12/Lor6WD19KfX40BUfICJ18V98c3/qNP99NBjC9Z10g5x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0A+/7GAAAA3gAAAA8AAAAAAAAA&#10;AAAAAAAAoQIAAGRycy9kb3ducmV2LnhtbFBLBQYAAAAABAAEAPkAAACUAwAAAAA=&#10;"/>
                </v:group>
                <v:shape id="Text Box 4988" o:spid="_x0000_s4189" type="#_x0000_t202" style="position:absolute;left:4331;top:5501;width:2781;height: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a408MA&#10;AADeAAAADwAAAGRycy9kb3ducmV2LnhtbERP22rCQBB9L/gPywi+FN30otHoGmqhJa9aP2DMjkkw&#10;Oxuy21z+visIfZvDuc4uHUwtOmpdZVnByyICQZxbXXGh4PzzNV+DcB5ZY22ZFIzkIN1PnnaYaNvz&#10;kbqTL0QIYZeggtL7JpHS5SUZdAvbEAfualuDPsC2kLrFPoSbWr5G0UoarDg0lNjQZ0n57fRrFFyz&#10;/nm56S/f/hwf31cHrOKLHZWaTYePLQhPg/8XP9yZDvPj9dsS7u+E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a408MAAADeAAAADwAAAAAAAAAAAAAAAACYAgAAZHJzL2Rv&#10;d25yZXYueG1sUEsFBgAAAAAEAAQA9QAAAIgDAAAAAA==&#10;" stroked="f">
                  <v:textbox>
                    <w:txbxContent>
                      <w:p w:rsidR="00862F6C" w:rsidRPr="00F811DC" w:rsidRDefault="00862F6C" w:rsidP="00397D21">
                        <w:pPr>
                          <w:rPr>
                            <w:rFonts w:asciiTheme="majorHAnsi" w:hAnsiTheme="majorHAnsi" w:cstheme="majorHAnsi"/>
                            <w:sz w:val="18"/>
                            <w:szCs w:val="18"/>
                            <w:lang w:val="fr-FR"/>
                          </w:rPr>
                        </w:pPr>
                        <w:r w:rsidRPr="00F811DC">
                          <w:rPr>
                            <w:rFonts w:asciiTheme="majorHAnsi" w:hAnsiTheme="majorHAnsi" w:cstheme="majorHAnsi"/>
                            <w:sz w:val="18"/>
                            <w:szCs w:val="18"/>
                            <w:lang w:val="fr-FR"/>
                          </w:rPr>
                          <w:t>start</w:t>
                        </w:r>
                      </w:p>
                    </w:txbxContent>
                  </v:textbox>
                </v:shape>
                <v:shape id="Text Box 5018" o:spid="_x0000_s4190" type="#_x0000_t202" style="position:absolute;left:7793;top:10975;width:1954;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QmpMMA&#10;AADeAAAADwAAAGRycy9kb3ducmV2LnhtbERP24rCMBB9F/Yfwizsi2jqZVutRnEFxVddP2BsxrbY&#10;TEoTbf17s7Dg2xzOdZbrzlTiQY0rLSsYDSMQxJnVJecKzr+7wQyE88gaK8uk4EkO1quP3hJTbVs+&#10;0uPkcxFC2KWooPC+TqV0WUEG3dDWxIG72sagD7DJpW6wDeGmkuMoiqXBkkNDgTVtC8pup7tRcD20&#10;/e95e9n7c3Kcxj9YJhf7VOrrs9ssQHjq/Fv87z7oMD+ZTWL4eyfc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QmpMMAAADeAAAADwAAAAAAAAAAAAAAAACYAgAAZHJzL2Rv&#10;d25yZXYueG1sUEsFBgAAAAAEAAQA9QAAAIgDAAAAAA==&#10;" stroked="f">
                  <v:textbox>
                    <w:txbxContent>
                      <w:p w:rsidR="00862F6C" w:rsidRPr="00F811DC" w:rsidRDefault="00862F6C" w:rsidP="00397D21">
                        <w:pPr>
                          <w:rPr>
                            <w:rFonts w:asciiTheme="majorHAnsi" w:hAnsiTheme="majorHAnsi" w:cstheme="majorHAnsi"/>
                            <w:sz w:val="18"/>
                            <w:szCs w:val="18"/>
                          </w:rPr>
                        </w:pPr>
                      </w:p>
                    </w:txbxContent>
                  </v:textbox>
                </v:shape>
                <v:shape id="AutoShape 5049" o:spid="_x0000_s4191" type="#_x0000_t32" style="position:absolute;left:2131;top:6872;width:0;height:78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SimsEAAADeAAAADwAAAGRycy9kb3ducmV2LnhtbERPzYrCMBC+C/sOYRa8aWpdVKpRFkGQ&#10;vW31AYZmbKrNpDRZG99+Iwje5uP7nc0u2lbcqfeNYwWzaQaCuHK64VrB+XSYrED4gKyxdUwKHuRh&#10;t/0YbbDQbuBfupehFimEfYEKTAhdIaWvDFn0U9cRJ+7ieoshwb6WuschhdtW5lm2kBYbTg0GO9ob&#10;qm7ln1WQm1n8Olyxm/+U8ZZfynrhqkGp8Wf8XoMIFMNb/HIfdZq/XM2X8Hwn3S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5KKawQAAAN4AAAAPAAAAAAAAAAAAAAAA&#10;AKECAABkcnMvZG93bnJldi54bWxQSwUGAAAAAAQABAD5AAAAjwMAAAAA&#10;" strokeweight=".5pt">
                  <v:stroke endarrow="block"/>
                </v:shape>
                <v:shape id="AutoShape 5077" o:spid="_x0000_s4192" type="#_x0000_t32" style="position:absolute;left:2138;top:6873;width:1984;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caZ8gAAADeAAAADwAAAGRycy9kb3ducmV2LnhtbESPQWvCQBCF74X+h2WEXopuWmmV6CrB&#10;UihCsUbB65Adk2h2NmS3Gv9951DwNsN7894382XvGnWhLtSeDbyMElDEhbc1lwb2u8/hFFSIyBYb&#10;z2TgRgGWi8eHOabWX3lLlzyWSkI4pGigirFNtQ5FRQ7DyLfEoh195zDK2pXadniVcNfo1yR51w5r&#10;loYKW1pVVJzzX2cgfj+v307bzSbLmT+yn/XhnK0OxjwN+mwGKlIf7+b/6y8r+JPpWHjlHZlBL/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mcaZ8gAAADeAAAADwAAAAAA&#10;AAAAAAAAAAChAgAAZHJzL2Rvd25yZXYueG1sUEsFBgAAAAAEAAQA+QAAAJYDAAAAAA==&#10;"/>
                <v:group id="Group 5078" o:spid="_x0000_s4193" style="position:absolute;left:4007;top:10907;width:227;height:560"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PKbtfFAAAA3gAA&#10;AA8AAAAAAAAAAAAAAAAAqgIAAGRycy9kb3ducmV2LnhtbFBLBQYAAAAABAAEAPoAAACcAwAAAAA=&#10;">
                  <v:shape id="AutoShape 5079" o:spid="_x0000_s4194"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2OgMkAAADeAAAADwAAAGRycy9kb3ducmV2LnhtbESPT08CMRDF7yZ8h2ZIvBjpYvxDVgpZ&#10;TUiEhAOo93E7bhu303VbYP32zMGE20zmzXvvN18OoVVH6pOPbGA6KUAR19F6bgx8vK9uZ6BSRrbY&#10;RiYDf5RguRhdzbG08cQ7Ou5zo8SEU4kGXM5dqXWqHQVMk9gRy+079gGzrH2jbY8nMQ+tviuKRx3Q&#10;syQ47OjVUf2zPwQD2/X0pfpyfr3Z/frtw6pqD83NpzHX46F6BpVpyBfx//eblfpPs3sBEByZQS/O&#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o9joDJAAAA3gAAAA8AAAAA&#10;AAAAAAAAAAAAoQIAAGRycy9kb3ducmV2LnhtbFBLBQYAAAAABAAEAPkAAACXAwAAAAA=&#10;"/>
                  <v:shape id="AutoShape 5080" o:spid="_x0000_s4195"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ErG8YAAADeAAAADwAAAGRycy9kb3ducmV2LnhtbERPS0vDQBC+C/6HZQQvYjcRHyVmW6JQ&#10;sEIPje19zI7ZxexszG7a+O9dodDbfHzPKZeT68SBhmA9K8hnGQjixmvLrYLdx+p2DiJEZI2dZ1Lw&#10;SwGWi8uLEgvtj7ylQx1bkUI4FKjAxNgXUobGkMMw8z1x4r784DAmOLRSD3hM4a6Td1n2KB1aTg0G&#10;e3o11HzXo1OwWecv1aex6/ftj908rKpubG/2Sl1fTdUziEhTPItP7jed5j/N73P4fyfd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VxKxvGAAAA3gAAAA8AAAAAAAAA&#10;AAAAAAAAoQIAAGRycy9kb3ducmV2LnhtbFBLBQYAAAAABAAEAPkAAACUAwAAAAA=&#10;"/>
                </v:group>
                <v:shape id="AutoShape 5084" o:spid="_x0000_s4196" type="#_x0000_t32" style="position:absolute;left:2138;top:10914;width:1984;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sEr8UAAADeAAAADwAAAGRycy9kb3ducmV2LnhtbERPTWvCQBC9F/oflil4KXUTKRqiq5RC&#10;oXgQanLwOOxOk2B2Nt3dxvjv3ULB2zze52x2k+3FSD50jhXk8wwEsXam40ZBXX28FCBCRDbYOyYF&#10;Vwqw2z4+bLA07sJfNB5jI1IIhxIVtDEOpZRBt2QxzN1AnLhv5y3GBH0jjcdLCre9XGTZUlrsODW0&#10;ONB7S/p8/LUKun19qMfnn+h1sc9PPg/VqddKzZ6mtzWISFO8i//dnybNXxWvC/h7J90gt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vsEr8UAAADeAAAADwAAAAAAAAAA&#10;AAAAAAChAgAAZHJzL2Rvd25yZXYueG1sUEsFBgAAAAAEAAQA+QAAAJMDAAAAAA==&#10;"/>
                <v:shape id="AutoShape 5085" o:spid="_x0000_s4197" type="#_x0000_t32" style="position:absolute;left:5513;top:10656;width:5159;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nX5MEAAADeAAAADwAAAGRycy9kb3ducmV2LnhtbERPzYrCMBC+L/gOYYS9ralVVKpRRBAW&#10;b3Z9gKEZm2ozKU202bffCMLe5uP7nc0u2lY8qfeNYwXTSQaCuHK64VrB5ef4tQLhA7LG1jEp+CUP&#10;u+3oY4OFdgOf6VmGWqQQ9gUqMCF0hZS+MmTRT1xHnLir6y2GBPta6h6HFG5bmWfZQlpsODUY7Ohg&#10;qLqXD6sgN9M4P96wm53KeM+vZb1w1aDU5zju1yACxfAvfru/dZq/XM1n8Hon3SC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2dfkwQAAAN4AAAAPAAAAAAAAAAAAAAAA&#10;AKECAABkcnMvZG93bnJldi54bWxQSwUGAAAAAAQABAD5AAAAjwMAAAAA&#10;" strokeweight=".5pt">
                  <v:stroke endarrow="block"/>
                </v:shape>
                <v:shape id="Text Box 5086" o:spid="_x0000_s4198" type="#_x0000_t202" style="position:absolute;left:4283;top:10951;width:2781;height: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xuNcIA&#10;AADeAAAADwAAAGRycy9kb3ducmV2LnhtbERPzYrCMBC+C/sOYRb2Imu6S7VuNcoqKF6rPsDYjG2x&#10;mZQm2vr2RhC8zcf3O/Nlb2pxo9ZVlhX8jCIQxLnVFRcKjofN9xSE88gaa8uk4E4OlouPwRxTbTvO&#10;6Lb3hQgh7FJUUHrfpFK6vCSDbmQb4sCdbWvQB9gWUrfYhXBTy98omkiDFYeGEhtal5Rf9lej4Lzr&#10;huO/7rT1xySLJyuskpO9K/X12f/PQHjq/Vv8cu90mJ9M4xie74Qb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G41wgAAAN4AAAAPAAAAAAAAAAAAAAAAAJgCAABkcnMvZG93&#10;bnJldi54bWxQSwUGAAAAAAQABAD1AAAAhwMAAAAA&#10;" stroked="f">
                  <v:textbox>
                    <w:txbxContent>
                      <w:p w:rsidR="00862F6C" w:rsidRPr="00F811DC" w:rsidRDefault="00862F6C" w:rsidP="00691C86">
                        <w:pPr>
                          <w:rPr>
                            <w:rFonts w:asciiTheme="majorHAnsi" w:hAnsiTheme="majorHAnsi" w:cstheme="majorHAnsi"/>
                            <w:sz w:val="18"/>
                            <w:szCs w:val="18"/>
                            <w:lang w:val="fr-FR"/>
                          </w:rPr>
                        </w:pPr>
                        <w:r w:rsidRPr="00F811DC">
                          <w:rPr>
                            <w:rFonts w:asciiTheme="majorHAnsi" w:hAnsiTheme="majorHAnsi" w:cstheme="majorHAnsi"/>
                            <w:sz w:val="18"/>
                            <w:szCs w:val="18"/>
                          </w:rPr>
                          <w:t xml:space="preserve">Current </w:t>
                        </w:r>
                        <w:r>
                          <w:rPr>
                            <w:rFonts w:asciiTheme="majorHAnsi" w:hAnsiTheme="majorHAnsi" w:cstheme="majorHAnsi"/>
                            <w:sz w:val="18"/>
                            <w:szCs w:val="18"/>
                          </w:rPr>
                          <w:t xml:space="preserve">lead </w:t>
                        </w:r>
                        <w:r>
                          <w:rPr>
                            <w:rFonts w:asciiTheme="majorHAnsi" w:hAnsiTheme="majorHAnsi" w:cstheme="majorHAnsi"/>
                            <w:sz w:val="18"/>
                            <w:szCs w:val="18"/>
                            <w:lang w:val="fr-FR"/>
                          </w:rPr>
                          <w:t>IL651</w:t>
                        </w:r>
                      </w:p>
                    </w:txbxContent>
                  </v:textbox>
                </v:shape>
                <v:shape id="AutoShape 5087" o:spid="_x0000_s4199" type="#_x0000_t32" style="position:absolute;left:5595;top:14515;width:5046;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Y+YMUAAADeAAAADwAAAGRycy9kb3ducmV2LnhtbERPTWvCQBC9F/wPywjedKO2VVJXEUlA&#10;KB6qXnobstMkTXY27q6a/vtuQehtHu9zVpvetOJGzteWFUwnCQjiwuqaSwXnUz5egvABWWNrmRT8&#10;kIfNevC0wlTbO3/Q7RhKEUPYp6igCqFLpfRFRQb9xHbEkfuyzmCI0JVSO7zHcNPKWZK8SoM1x4YK&#10;O9pVVDTHq1HwOXvPD8384KZlfm3w4rPv7JQpNRr22zcQgfrwL3649zrOXyyfX+DvnXiDX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1Y+YMUAAADeAAAADwAAAAAAAAAA&#10;AAAAAAChAgAAZHJzL2Rvd25yZXYueG1sUEsFBgAAAAAEAAQA+QAAAJMDAAAAAA==&#10;" strokeweight=".5pt">
                  <v:stroke endarrow="block"/>
                </v:shape>
                <v:shape id="AutoShape 5003" o:spid="_x0000_s4200" type="#_x0000_t32" style="position:absolute;left:3119;top:7280;width:40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izb8UAAADeAAAADwAAAGRycy9kb3ducmV2LnhtbERPTWsCMRC9F/ofwhS8lJpVWitbo6yC&#10;oAUPWr1PN9NN6GaybqJu/70RhN7m8T5nMutcLc7UButZwaCfgSAuvbZcKdh/LV/GIEJE1lh7JgV/&#10;FGA2fXyYYK79hbd03sVKpBAOOSowMTa5lKE05DD0fUOcuB/fOowJtpXULV5SuKvlMMtG0qHl1GCw&#10;oYWh8nd3cgo268G8+DZ2/bk92s3bsqhP1fNBqd5TV3yAiNTFf/HdvdJp/vv4dQS3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pizb8UAAADeAAAADwAAAAAAAAAA&#10;AAAAAAChAgAAZHJzL2Rvd25yZXYueG1sUEsFBgAAAAAEAAQA+QAAAJMDAAAAAA==&#10;"/>
                <v:shape id="AutoShape 5007" o:spid="_x0000_s4201" type="#_x0000_t32" style="position:absolute;left:7129;top:7270;width:0;height:4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QW9MUAAADeAAAADwAAAGRycy9kb3ducmV2LnhtbERPTWsCMRC9F/ofwhS8lJpV2ipbo6yC&#10;oAUPWr1PN9NN6GaybqJu/70RhN7m8T5nMutcLc7UButZwaCfgSAuvbZcKdh/LV/GIEJE1lh7JgV/&#10;FGA2fXyYYK79hbd03sVKpBAOOSowMTa5lKE05DD0fUOcuB/fOowJtpXULV5SuKvlMMvepUPLqcFg&#10;QwtD5e/u5BRs1oN58W3s+nN7tJu3ZVGfqueDUr2nrvgAEamL/+K7e6XT/NH4dQS3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QW9MUAAADeAAAADwAAAAAAAAAA&#10;AAAAAAChAgAAZHJzL2Rvd25yZXYueG1sUEsFBgAAAAAEAAQA+QAAAJMDAAAAAA==&#10;"/>
                <v:shape id="AutoShape 5008" o:spid="_x0000_s4202" type="#_x0000_t32" style="position:absolute;left:3130;top:7294;width:0;height:4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uChskAAADeAAAADwAAAGRycy9kb3ducmV2LnhtbESPT08CMRDF7yZ8h2ZIvBjpYvxDVgpZ&#10;TUiEhAOo93E7bhu303VbYP32zMGE20zem/d+M18OoVVH6pOPbGA6KUAR19F6bgx8vK9uZ6BSRrbY&#10;RiYDf5RguRhdzbG08cQ7Ou5zoySEU4kGXM5dqXWqHQVMk9gRi/Yd+4BZ1r7RtseThIdW3xXFow7o&#10;WRocdvTqqP7ZH4KB7Xr6Un05v97sfv32YVW1h+bm05jr8VA9g8o05Iv5//rNCv7T7F545R2ZQS/O&#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RLgobJAAAA3gAAAA8AAAAA&#10;AAAAAAAAAAAAoQIAAGRycy9kb3ducmV2LnhtbFBLBQYAAAAABAAEAPkAAACXAwAAAAA=&#10;"/>
                <v:shape id="Text Box 5019" o:spid="_x0000_s4203" type="#_x0000_t202" style="position:absolute;left:5716;top:8922;width:1954;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3Bq8EA&#10;AADeAAAADwAAAGRycy9kb3ducmV2LnhtbERPy6rCMBDdC/5DGMGNaKp4rVajqHDFrY8PGJuxLTaT&#10;0kRb/95cEO5uDuc5q01rSvGi2hWWFYxHEQji1OqCMwXXy+9wDsJ5ZI2lZVLwJgebdbezwkTbhk/0&#10;OvtMhBB2CSrIva8SKV2ak0E3shVx4O62NugDrDOpa2xCuCnlJIpm0mDBoSHHivY5pY/z0yi4H5vB&#10;z6K5Hfw1Pk1nOyzim30r1e+12yUIT63/F3/dRx3mx/PpAv7eCTfI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dwavBAAAA3gAAAA8AAAAAAAAAAAAAAAAAmAIAAGRycy9kb3du&#10;cmV2LnhtbFBLBQYAAAAABAAEAPUAAACGAwAAAAA=&#10;" stroked="f">
                  <v:textbox>
                    <w:txbxContent>
                      <w:p w:rsidR="00862F6C" w:rsidRPr="00F811DC" w:rsidRDefault="00862F6C" w:rsidP="00397D21">
                        <w:pPr>
                          <w:rPr>
                            <w:rFonts w:asciiTheme="majorHAnsi" w:hAnsiTheme="majorHAnsi" w:cstheme="majorHAnsi"/>
                            <w:sz w:val="18"/>
                            <w:szCs w:val="18"/>
                            <w:lang w:val="fr-FR"/>
                          </w:rPr>
                        </w:pPr>
                        <w:r w:rsidRPr="00F811DC">
                          <w:rPr>
                            <w:rFonts w:asciiTheme="majorHAnsi" w:hAnsiTheme="majorHAnsi" w:cstheme="majorHAnsi"/>
                            <w:sz w:val="18"/>
                            <w:szCs w:val="18"/>
                            <w:lang w:val="fr-FR"/>
                          </w:rPr>
                          <w:t>stop</w:t>
                        </w:r>
                      </w:p>
                    </w:txbxContent>
                  </v:textbox>
                </v:shape>
                <v:shape id="AutoShape 5054" o:spid="_x0000_s4204" type="#_x0000_t32" style="position:absolute;left:3115;top:8855;width:40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XcgAAADeAAAADwAAAGRycy9kb3ducmV2LnhtbESPQU8CMRCF7yb8h2ZMvBjpYoKQlUIW&#10;ExIx4QDofdyO28btdN0WWP+9czDhNpN58977FqshtOpMffKRDUzGBSjiOlrPjYH34+ZhDiplZItt&#10;ZDLwSwlWy9HNAksbL7yn8yE3Skw4lWjA5dyVWqfaUcA0jh2x3L5iHzDL2jfa9ngR89Dqx6J40gE9&#10;S4LDjl4c1d+HUzCw207W1afz27f9j99NN1V7au4/jLm7HapnUJmGfBX/f79aqT+bTwVAcGQGvfw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QYXcgAAADeAAAADwAAAAAA&#10;AAAAAAAAAAChAgAAZHJzL2Rvd25yZXYueG1sUEsFBgAAAAAEAAQA+QAAAJYDAAAAAA==&#10;"/>
                <v:shape id="AutoShape 5055" o:spid="_x0000_s4205" type="#_x0000_t32" style="position:absolute;left:7114;top:8375;width:0;height:4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i9xsUAAADeAAAADwAAAGRycy9kb3ducmV2LnhtbERPS2sCMRC+F/ofwhS8FM2uYCurUbaC&#10;oAUPvu7jZroJ3Uy2m6jbf98UCr3Nx/ec+bJ3jbhRF6xnBfkoA0FceW25VnA6rodTECEia2w8k4Jv&#10;CrBcPD7MsdD+znu6HWItUgiHAhWYGNtCylAZchhGviVO3IfvHMYEu1rqDu8p3DVynGUv0qHl1GCw&#10;pZWh6vNwdQp22/ytvBi7fd9/2d1kXTbX+vms1OCpL2cgIvXxX/zn3ug0/3U6yeH3nXSDX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Ki9xsUAAADeAAAADwAAAAAAAAAA&#10;AAAAAAChAgAAZHJzL2Rvd25yZXYueG1sUEsFBgAAAAAEAAQA+QAAAJMDAAAAAA==&#10;"/>
                <v:shape id="AutoShape 5056" o:spid="_x0000_s4206" type="#_x0000_t32" style="position:absolute;left:3115;top:8399;width:0;height:4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ojscUAAADeAAAADwAAAGRycy9kb3ducmV2LnhtbERPTWsCMRC9C/0PYQpeRLMKtrIaZVsQ&#10;tOBBq/dxM25CN5PtJur23zeFgrd5vM9ZrDpXixu1wXpWMB5lIIhLry1XCo6f6+EMRIjIGmvPpOCH&#10;AqyWT70F5trfeU+3Q6xECuGQowITY5NLGUpDDsPIN8SJu/jWYUywraRu8Z7CXS0nWfYiHVpODQYb&#10;ejdUfh2uTsFuO34rzsZuP/bfdjddF/W1GpyU6j93xRxEpC4+xP/ujU7zX2fTCfy9k26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HojscUAAADeAAAADwAAAAAAAAAA&#10;AAAAAAChAgAAZHJzL2Rvd25yZXYueG1sUEsFBgAAAAAEAAQA+QAAAJMDAAAAAA==&#10;"/>
                <v:rect id="Rectangle 5057" o:spid="_x0000_s4207" style="position:absolute;left:6417;top:7542;width:1376;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FGMUA&#10;AADeAAAADwAAAGRycy9kb3ducmV2LnhtbERPyW7CMBC9V+IfrEHqrTiAypJiEAJRlWMSLtym8TRx&#10;icdRbCDt19eVKvU2T2+d1aa3jbhR541jBeNRAoK4dNpwpeBUHJ4WIHxA1tg4JgVf5GGzHjysMNXu&#10;zhnd8lCJGMI+RQV1CG0qpS9rsuhHriWO3IfrLIYIu0rqDu8x3DZykiQzadFwbKixpV1N5SW/WgXv&#10;ZnLC76x4TezyMA3Hvvi8nvdKPQ777QuIQH34F/+533ScP188L+H3nXiD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HUUYxQAAAN4AAAAPAAAAAAAAAAAAAAAAAJgCAABkcnMv&#10;ZG93bnJldi54bWxQSwUGAAAAAAQABAD1AAAAigMAAAAA&#10;">
                  <v:textbox>
                    <w:txbxContent>
                      <w:p w:rsidR="00862F6C" w:rsidRPr="00F811DC" w:rsidRDefault="00862F6C" w:rsidP="00AA166D">
                        <w:pPr>
                          <w:jc w:val="center"/>
                          <w:rPr>
                            <w:rFonts w:asciiTheme="majorHAnsi" w:hAnsiTheme="majorHAnsi" w:cstheme="majorHAnsi"/>
                            <w:sz w:val="18"/>
                            <w:szCs w:val="18"/>
                          </w:rPr>
                        </w:pPr>
                        <w:r>
                          <w:rPr>
                            <w:rFonts w:asciiTheme="majorHAnsi" w:hAnsiTheme="majorHAnsi" w:cstheme="majorHAnsi"/>
                            <w:sz w:val="18"/>
                            <w:szCs w:val="18"/>
                          </w:rPr>
                          <w:t>C</w:t>
                        </w:r>
                        <w:r w:rsidRPr="00F811DC">
                          <w:rPr>
                            <w:rFonts w:asciiTheme="majorHAnsi" w:hAnsiTheme="majorHAnsi" w:cstheme="majorHAnsi"/>
                            <w:sz w:val="18"/>
                            <w:szCs w:val="18"/>
                          </w:rPr>
                          <w:t>ooling in operation</w:t>
                        </w:r>
                      </w:p>
                    </w:txbxContent>
                  </v:textbox>
                </v:rect>
                <v:shape id="Text Box 5058" o:spid="_x0000_s4208" type="#_x0000_t202" style="position:absolute;left:7793;top:7542;width:2386;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XiVcUA&#10;AADeAAAADwAAAGRycy9kb3ducmV2LnhtbERPS2vCQBC+F/wPywi9FN3YliSNriJCi735KO11yI5J&#10;MDsbd7cx/ffdQsHbfHzPWawG04qenG8sK5hNExDEpdUNVwo+jq+THIQPyBpby6TghzyslqO7BRba&#10;XnlP/SFUIoawL1BBHUJXSOnLmgz6qe2II3eyzmCI0FVSO7zGcNPKxyRJpcGGY0ONHW1qKs+Hb6Mg&#10;f972X/79afdZpqf2JTxk/dvFKXU/HtZzEIGGcBP/u7c6zs/yNIO/d+IN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eJVxQAAAN4AAAAPAAAAAAAAAAAAAAAAAJgCAABkcnMv&#10;ZG93bnJldi54bWxQSwUGAAAAAAQABAD1AAAAigMAAAAA&#10;">
                  <v:textbox>
                    <w:txbxContent>
                      <w:p w:rsidR="00862F6C" w:rsidRPr="00F811DC" w:rsidRDefault="00862F6C" w:rsidP="00AA166D">
                        <w:pPr>
                          <w:rPr>
                            <w:rFonts w:asciiTheme="majorHAnsi" w:hAnsiTheme="majorHAnsi" w:cstheme="majorHAnsi"/>
                            <w:sz w:val="18"/>
                            <w:szCs w:val="18"/>
                          </w:rPr>
                        </w:pPr>
                        <w:r w:rsidRPr="00F811DC">
                          <w:rPr>
                            <w:rFonts w:asciiTheme="majorHAnsi" w:hAnsiTheme="majorHAnsi" w:cstheme="majorHAnsi"/>
                            <w:sz w:val="18"/>
                            <w:szCs w:val="18"/>
                          </w:rPr>
                          <w:t>CV650 regulated</w:t>
                        </w:r>
                      </w:p>
                      <w:p w:rsidR="00862F6C" w:rsidRPr="00F811DC" w:rsidRDefault="00862F6C" w:rsidP="00AA166D">
                        <w:pPr>
                          <w:rPr>
                            <w:rFonts w:asciiTheme="majorHAnsi" w:hAnsiTheme="majorHAnsi" w:cstheme="majorHAnsi"/>
                            <w:sz w:val="18"/>
                            <w:szCs w:val="18"/>
                          </w:rPr>
                        </w:pPr>
                        <w:del w:id="45" w:author="Konrad Gajewski" w:date="2020-03-05T10:50:00Z">
                          <w:r w:rsidRPr="00F811DC" w:rsidDel="00862F6C">
                            <w:rPr>
                              <w:rFonts w:asciiTheme="majorHAnsi" w:hAnsiTheme="majorHAnsi" w:cstheme="majorHAnsi"/>
                              <w:sz w:val="18"/>
                              <w:szCs w:val="18"/>
                            </w:rPr>
                            <w:delText xml:space="preserve">TT690 </w:delText>
                          </w:r>
                        </w:del>
                        <w:ins w:id="46" w:author="Konrad Gajewski" w:date="2020-03-05T10:50:00Z">
                          <w:r w:rsidRPr="00F811DC">
                            <w:rPr>
                              <w:rFonts w:asciiTheme="majorHAnsi" w:hAnsiTheme="majorHAnsi" w:cstheme="majorHAnsi"/>
                              <w:sz w:val="18"/>
                              <w:szCs w:val="18"/>
                            </w:rPr>
                            <w:t>TT6</w:t>
                          </w:r>
                          <w:r>
                            <w:rPr>
                              <w:rFonts w:asciiTheme="majorHAnsi" w:hAnsiTheme="majorHAnsi" w:cstheme="majorHAnsi"/>
                              <w:sz w:val="18"/>
                              <w:szCs w:val="18"/>
                            </w:rPr>
                            <w:t>54</w:t>
                          </w:r>
                          <w:r w:rsidRPr="00F811DC">
                            <w:rPr>
                              <w:rFonts w:asciiTheme="majorHAnsi" w:hAnsiTheme="majorHAnsi" w:cstheme="majorHAnsi"/>
                              <w:sz w:val="18"/>
                              <w:szCs w:val="18"/>
                            </w:rPr>
                            <w:t xml:space="preserve"> </w:t>
                          </w:r>
                        </w:ins>
                        <w:r w:rsidRPr="00F811DC">
                          <w:rPr>
                            <w:rFonts w:asciiTheme="majorHAnsi" w:hAnsiTheme="majorHAnsi" w:cstheme="majorHAnsi"/>
                            <w:sz w:val="18"/>
                            <w:szCs w:val="18"/>
                          </w:rPr>
                          <w:t xml:space="preserve">= </w:t>
                        </w:r>
                        <w:del w:id="47" w:author="Konrad Gajewski" w:date="2020-03-05T10:50:00Z">
                          <w:r w:rsidRPr="00F811DC" w:rsidDel="00862F6C">
                            <w:rPr>
                              <w:rFonts w:asciiTheme="majorHAnsi" w:hAnsiTheme="majorHAnsi" w:cstheme="majorHAnsi"/>
                              <w:sz w:val="18"/>
                              <w:szCs w:val="18"/>
                            </w:rPr>
                            <w:delText>TT690setpoint</w:delText>
                          </w:r>
                          <w:r w:rsidDel="00862F6C">
                            <w:rPr>
                              <w:rFonts w:asciiTheme="majorHAnsi" w:hAnsiTheme="majorHAnsi" w:cstheme="majorHAnsi"/>
                              <w:sz w:val="18"/>
                              <w:szCs w:val="18"/>
                            </w:rPr>
                            <w:delText xml:space="preserve"> </w:delText>
                          </w:r>
                        </w:del>
                        <w:ins w:id="48" w:author="Konrad Gajewski" w:date="2020-03-05T10:50:00Z">
                          <w:r w:rsidRPr="00F811DC">
                            <w:rPr>
                              <w:rFonts w:asciiTheme="majorHAnsi" w:hAnsiTheme="majorHAnsi" w:cstheme="majorHAnsi"/>
                              <w:sz w:val="18"/>
                              <w:szCs w:val="18"/>
                            </w:rPr>
                            <w:t>TT6</w:t>
                          </w:r>
                          <w:r>
                            <w:rPr>
                              <w:rFonts w:asciiTheme="majorHAnsi" w:hAnsiTheme="majorHAnsi" w:cstheme="majorHAnsi"/>
                              <w:sz w:val="18"/>
                              <w:szCs w:val="18"/>
                            </w:rPr>
                            <w:t>54</w:t>
                          </w:r>
                          <w:r w:rsidRPr="00F811DC">
                            <w:rPr>
                              <w:rFonts w:asciiTheme="majorHAnsi" w:hAnsiTheme="majorHAnsi" w:cstheme="majorHAnsi"/>
                              <w:sz w:val="18"/>
                              <w:szCs w:val="18"/>
                            </w:rPr>
                            <w:t>setpoint</w:t>
                          </w:r>
                          <w:r>
                            <w:rPr>
                              <w:rFonts w:asciiTheme="majorHAnsi" w:hAnsiTheme="majorHAnsi" w:cstheme="majorHAnsi"/>
                              <w:sz w:val="18"/>
                              <w:szCs w:val="18"/>
                            </w:rPr>
                            <w:t xml:space="preserve"> </w:t>
                          </w:r>
                        </w:ins>
                        <w:r>
                          <w:rPr>
                            <w:rFonts w:asciiTheme="majorHAnsi" w:hAnsiTheme="majorHAnsi" w:cstheme="majorHAnsi"/>
                            <w:sz w:val="18"/>
                            <w:szCs w:val="18"/>
                          </w:rPr>
                          <w:t>OR</w:t>
                        </w:r>
                      </w:p>
                      <w:p w:rsidR="00862F6C" w:rsidRDefault="00862F6C" w:rsidP="00AA166D">
                        <w:pPr>
                          <w:rPr>
                            <w:rFonts w:asciiTheme="majorHAnsi" w:hAnsiTheme="majorHAnsi" w:cstheme="majorHAnsi"/>
                            <w:sz w:val="18"/>
                            <w:szCs w:val="18"/>
                          </w:rPr>
                        </w:pPr>
                        <w:r w:rsidRPr="00F811DC">
                          <w:rPr>
                            <w:rFonts w:asciiTheme="majorHAnsi" w:hAnsiTheme="majorHAnsi" w:cstheme="majorHAnsi"/>
                            <w:sz w:val="18"/>
                            <w:szCs w:val="18"/>
                          </w:rPr>
                          <w:t>FT650 = FT650setpoint</w:t>
                        </w:r>
                      </w:p>
                      <w:p w:rsidR="00862F6C" w:rsidRPr="00F811DC" w:rsidRDefault="00862F6C" w:rsidP="00AA166D">
                        <w:pPr>
                          <w:rPr>
                            <w:rFonts w:asciiTheme="majorHAnsi" w:hAnsiTheme="majorHAnsi" w:cstheme="majorHAnsi"/>
                            <w:sz w:val="18"/>
                            <w:szCs w:val="18"/>
                          </w:rPr>
                        </w:pPr>
                        <w:r>
                          <w:rPr>
                            <w:rFonts w:asciiTheme="majorHAnsi" w:hAnsiTheme="majorHAnsi" w:cstheme="majorHAnsi"/>
                            <w:sz w:val="18"/>
                            <w:szCs w:val="18"/>
                          </w:rPr>
                          <w:t>FV587 opened</w:t>
                        </w:r>
                      </w:p>
                    </w:txbxContent>
                  </v:textbox>
                </v:shape>
                <v:group id="Group 7013" o:spid="_x0000_s4209" style="position:absolute;left:2408;top:7550;width:3762;height:1094" coordorigin="2408,7916" coordsize="3762,10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815FHIAAAA&#10;3gAAAA8AAAAAAAAAAAAAAAAAqgIAAGRycy9kb3ducmV2LnhtbFBLBQYAAAAABAAEAPoAAACfAwAA&#10;AAA=&#10;">
                  <v:rect id="Rectangle 5059" o:spid="_x0000_s4210" style="position:absolute;left:2408;top:7916;width:1376;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PpcQA&#10;AADeAAAADwAAAGRycy9kb3ducmV2LnhtbERPTWvCQBC9C/6HZQRvuquCjamrSIulHmO89DbNTpNo&#10;djZkV037691Cobd5vM9Zb3vbiBt1vnasYTZVIIgLZ2ouNZzy/SQB4QOywcYxafgmD9vNcLDG1Lg7&#10;Z3Q7hlLEEPYpaqhCaFMpfVGRRT91LXHkvlxnMUTYldJ0eI/htpFzpZbSYs2xocKWXioqLser1fBZ&#10;z0/4k+Vvyq72i3Do8/P141Xr8ajfPYMI1Id/8Z/73cT5T8lyBb/vxBv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xj6XEAAAA3gAAAA8AAAAAAAAAAAAAAAAAmAIAAGRycy9k&#10;b3ducmV2LnhtbFBLBQYAAAAABAAEAPUAAACJAwAAAAA=&#10;">
                    <v:textbox>
                      <w:txbxContent>
                        <w:p w:rsidR="00862F6C" w:rsidRPr="00F811DC" w:rsidRDefault="00862F6C" w:rsidP="00AA166D">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Gas and Current lead</w:t>
                          </w:r>
                        </w:p>
                        <w:p w:rsidR="00862F6C" w:rsidRPr="00F811DC" w:rsidRDefault="00862F6C" w:rsidP="00AA166D">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heating</w:t>
                          </w:r>
                        </w:p>
                      </w:txbxContent>
                    </v:textbox>
                  </v:rect>
                  <v:shape id="Text Box 5060" o:spid="_x0000_s4211" type="#_x0000_t202" style="position:absolute;left:3784;top:7916;width:2386;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Xs/MgA&#10;AADeAAAADwAAAGRycy9kb3ducmV2LnhtbESPQU/DMAyF70j8h8hIuyCWMtBayrJpmjQ0bjAQXK3G&#10;aysapyRZ1/37+YDEzZaf33vfYjW6Tg0UYuvZwP00A0VcedtybeDzY3tXgIoJ2WLnmQycKcJqeX21&#10;wNL6E7/TsE+1EhOOJRpoUupLrWPVkMM49T2x3A4+OEyyhlrbgCcxd52eZdlcO2xZEhrsadNQ9bM/&#10;OgPF4274jq8Pb1/V/NA9pdt8ePkNxkxuxvUzqERj+hf/fe+s1M+LXAAER2bQy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pez8yAAAAN4AAAAPAAAAAAAAAAAAAAAAAJgCAABk&#10;cnMvZG93bnJldi54bWxQSwUGAAAAAAQABAD1AAAAjQMAAAAA&#10;">
                    <v:textbox>
                      <w:txbxContent>
                        <w:p w:rsidR="00862F6C" w:rsidRPr="00F811DC" w:rsidRDefault="00862F6C" w:rsidP="00AA166D">
                          <w:pPr>
                            <w:rPr>
                              <w:rFonts w:asciiTheme="majorHAnsi" w:hAnsiTheme="majorHAnsi" w:cstheme="majorHAnsi"/>
                              <w:sz w:val="18"/>
                              <w:szCs w:val="18"/>
                            </w:rPr>
                          </w:pPr>
                          <w:r w:rsidRPr="00F811DC">
                            <w:rPr>
                              <w:rFonts w:asciiTheme="majorHAnsi" w:hAnsiTheme="majorHAnsi" w:cstheme="majorHAnsi"/>
                              <w:sz w:val="18"/>
                              <w:szCs w:val="18"/>
                            </w:rPr>
                            <w:t>EH650</w:t>
                          </w:r>
                          <w:ins w:id="49" w:author="Konrad Gajewski" w:date="2020-03-05T10:56:00Z">
                            <w:r w:rsidR="00BF2374">
                              <w:rPr>
                                <w:rFonts w:asciiTheme="majorHAnsi" w:hAnsiTheme="majorHAnsi" w:cstheme="majorHAnsi"/>
                                <w:sz w:val="18"/>
                                <w:szCs w:val="18"/>
                              </w:rPr>
                              <w:t>A</w:t>
                            </w:r>
                          </w:ins>
                          <w:r w:rsidRPr="00F811DC">
                            <w:rPr>
                              <w:rFonts w:asciiTheme="majorHAnsi" w:hAnsiTheme="majorHAnsi" w:cstheme="majorHAnsi"/>
                              <w:sz w:val="18"/>
                              <w:szCs w:val="18"/>
                            </w:rPr>
                            <w:t xml:space="preserve"> regulated</w:t>
                          </w:r>
                        </w:p>
                        <w:p w:rsidR="00862F6C" w:rsidRPr="00F811DC" w:rsidRDefault="00862F6C" w:rsidP="00AA166D">
                          <w:pPr>
                            <w:rPr>
                              <w:rFonts w:asciiTheme="majorHAnsi" w:hAnsiTheme="majorHAnsi" w:cstheme="majorHAnsi"/>
                              <w:sz w:val="18"/>
                              <w:szCs w:val="18"/>
                            </w:rPr>
                          </w:pPr>
                          <w:r w:rsidRPr="00F811DC">
                            <w:rPr>
                              <w:rFonts w:asciiTheme="majorHAnsi" w:hAnsiTheme="majorHAnsi" w:cstheme="majorHAnsi"/>
                              <w:sz w:val="18"/>
                              <w:szCs w:val="18"/>
                            </w:rPr>
                            <w:t>TT650 = TT650setpoint</w:t>
                          </w:r>
                        </w:p>
                        <w:p w:rsidR="00862F6C" w:rsidRPr="00F811DC" w:rsidRDefault="00862F6C" w:rsidP="00AA166D">
                          <w:pPr>
                            <w:rPr>
                              <w:rFonts w:asciiTheme="majorHAnsi" w:hAnsiTheme="majorHAnsi" w:cstheme="majorHAnsi"/>
                              <w:sz w:val="18"/>
                              <w:szCs w:val="18"/>
                            </w:rPr>
                          </w:pPr>
                          <w:r w:rsidRPr="00F811DC">
                            <w:rPr>
                              <w:rFonts w:asciiTheme="majorHAnsi" w:hAnsiTheme="majorHAnsi" w:cstheme="majorHAnsi"/>
                              <w:sz w:val="18"/>
                              <w:szCs w:val="18"/>
                            </w:rPr>
                            <w:t>EH65</w:t>
                          </w:r>
                          <w:ins w:id="50" w:author="Konrad Gajewski" w:date="2020-03-05T10:56:00Z">
                            <w:r w:rsidR="00BF2374">
                              <w:rPr>
                                <w:rFonts w:asciiTheme="majorHAnsi" w:hAnsiTheme="majorHAnsi" w:cstheme="majorHAnsi"/>
                                <w:sz w:val="18"/>
                                <w:szCs w:val="18"/>
                              </w:rPr>
                              <w:t>0B</w:t>
                            </w:r>
                          </w:ins>
                          <w:del w:id="51" w:author="Konrad Gajewski" w:date="2020-03-05T10:56:00Z">
                            <w:r w:rsidRPr="00F811DC" w:rsidDel="00BF2374">
                              <w:rPr>
                                <w:rFonts w:asciiTheme="majorHAnsi" w:hAnsiTheme="majorHAnsi" w:cstheme="majorHAnsi"/>
                                <w:sz w:val="18"/>
                                <w:szCs w:val="18"/>
                              </w:rPr>
                              <w:delText>4</w:delText>
                            </w:r>
                          </w:del>
                          <w:r w:rsidRPr="00F811DC">
                            <w:rPr>
                              <w:rFonts w:asciiTheme="majorHAnsi" w:hAnsiTheme="majorHAnsi" w:cstheme="majorHAnsi"/>
                              <w:sz w:val="18"/>
                              <w:szCs w:val="18"/>
                            </w:rPr>
                            <w:t xml:space="preserve"> regulated</w:t>
                          </w:r>
                        </w:p>
                        <w:p w:rsidR="00862F6C" w:rsidRPr="00F811DC" w:rsidRDefault="00862F6C" w:rsidP="00AA166D">
                          <w:pPr>
                            <w:rPr>
                              <w:rFonts w:asciiTheme="majorHAnsi" w:hAnsiTheme="majorHAnsi" w:cstheme="majorHAnsi"/>
                              <w:sz w:val="18"/>
                              <w:szCs w:val="18"/>
                            </w:rPr>
                          </w:pPr>
                          <w:r w:rsidRPr="00F811DC">
                            <w:rPr>
                              <w:rFonts w:asciiTheme="majorHAnsi" w:hAnsiTheme="majorHAnsi" w:cstheme="majorHAnsi"/>
                              <w:sz w:val="18"/>
                              <w:szCs w:val="18"/>
                            </w:rPr>
                            <w:t>TT65</w:t>
                          </w:r>
                          <w:ins w:id="52" w:author="Konrad Gajewski" w:date="2020-03-05T10:57:00Z">
                            <w:r w:rsidR="00BF2374">
                              <w:rPr>
                                <w:rFonts w:asciiTheme="majorHAnsi" w:hAnsiTheme="majorHAnsi" w:cstheme="majorHAnsi"/>
                                <w:sz w:val="18"/>
                                <w:szCs w:val="18"/>
                              </w:rPr>
                              <w:t>0</w:t>
                            </w:r>
                          </w:ins>
                          <w:del w:id="53" w:author="Konrad Gajewski" w:date="2020-03-05T10:57:00Z">
                            <w:r w:rsidRPr="00F811DC" w:rsidDel="00BF2374">
                              <w:rPr>
                                <w:rFonts w:asciiTheme="majorHAnsi" w:hAnsiTheme="majorHAnsi" w:cstheme="majorHAnsi"/>
                                <w:sz w:val="18"/>
                                <w:szCs w:val="18"/>
                              </w:rPr>
                              <w:delText>4</w:delText>
                            </w:r>
                          </w:del>
                          <w:r w:rsidRPr="00F811DC">
                            <w:rPr>
                              <w:rFonts w:asciiTheme="majorHAnsi" w:hAnsiTheme="majorHAnsi" w:cstheme="majorHAnsi"/>
                              <w:sz w:val="18"/>
                              <w:szCs w:val="18"/>
                            </w:rPr>
                            <w:t xml:space="preserve"> = TT65</w:t>
                          </w:r>
                          <w:ins w:id="54" w:author="Konrad Gajewski" w:date="2020-03-05T10:57:00Z">
                            <w:r w:rsidR="00BF2374">
                              <w:rPr>
                                <w:rFonts w:asciiTheme="majorHAnsi" w:hAnsiTheme="majorHAnsi" w:cstheme="majorHAnsi"/>
                                <w:sz w:val="18"/>
                                <w:szCs w:val="18"/>
                              </w:rPr>
                              <w:t>0</w:t>
                            </w:r>
                          </w:ins>
                          <w:del w:id="55" w:author="Konrad Gajewski" w:date="2020-03-05T10:57:00Z">
                            <w:r w:rsidRPr="00F811DC" w:rsidDel="00BF2374">
                              <w:rPr>
                                <w:rFonts w:asciiTheme="majorHAnsi" w:hAnsiTheme="majorHAnsi" w:cstheme="majorHAnsi"/>
                                <w:sz w:val="18"/>
                                <w:szCs w:val="18"/>
                              </w:rPr>
                              <w:delText>4</w:delText>
                            </w:r>
                          </w:del>
                          <w:r w:rsidRPr="00F811DC">
                            <w:rPr>
                              <w:rFonts w:asciiTheme="majorHAnsi" w:hAnsiTheme="majorHAnsi" w:cstheme="majorHAnsi"/>
                              <w:sz w:val="18"/>
                              <w:szCs w:val="18"/>
                            </w:rPr>
                            <w:t>setpoint</w:t>
                          </w:r>
                        </w:p>
                        <w:p w:rsidR="00862F6C" w:rsidRPr="00F811DC" w:rsidRDefault="00862F6C" w:rsidP="00AA166D">
                          <w:pPr>
                            <w:rPr>
                              <w:rFonts w:asciiTheme="majorHAnsi" w:hAnsiTheme="majorHAnsi" w:cstheme="majorHAnsi"/>
                              <w:sz w:val="18"/>
                              <w:szCs w:val="18"/>
                            </w:rPr>
                          </w:pPr>
                        </w:p>
                      </w:txbxContent>
                    </v:textbox>
                  </v:shape>
                </v:group>
                <v:group id="Group 7017" o:spid="_x0000_s4212" style="position:absolute;left:5431;top:8843;width:227;height:624"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vW2xHFAAAA3gAA&#10;AA8AAAAAAAAAAAAAAAAAqgIAAGRycy9kb3ducmV2LnhtbFBLBQYAAAAABAAEAPoAAACcAwAAAAA=&#10;">
                  <v:shape id="AutoShape 7018" o:spid="_x0000_s4213"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9/0cUAAADeAAAADwAAAGRycy9kb3ducmV2LnhtbERPTWsCMRC9C/0PYQpeRLMKrbIaZVsQ&#10;tOBBq/dxM25CN5PtJur23zcFobd5vM9ZrDpXixu1wXpWMB5lIIhLry1XCo6f6+EMRIjIGmvPpOCH&#10;AqyWT70F5trfeU+3Q6xECuGQowITY5NLGUpDDsPIN8SJu/jWYUywraRu8Z7CXS0nWfYqHVpODQYb&#10;ejdUfh2uTsFuO34rzsZuP/bfdveyLuprNTgp1X/uijmISF38Fz/cG53mT2fTCfy9k26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89/0cUAAADeAAAADwAAAAAAAAAA&#10;AAAAAAChAgAAZHJzL2Rvd25yZXYueG1sUEsFBgAAAAAEAAQA+QAAAJMDAAAAAA==&#10;"/>
                  <v:shape id="AutoShape 7019" o:spid="_x0000_s4214"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PaSsUAAADeAAAADwAAAGRycy9kb3ducmV2LnhtbERPTWsCMRC9F/ofwhS8lJrV0ipbo6yC&#10;oAUPWr1PN9NN6GaybqJu/70RhN7m8T5nMutcLc7UButZwaCfgSAuvbZcKdh/LV/GIEJE1lh7JgV/&#10;FGA2fXyYYK79hbd03sVKpBAOOSowMTa5lKE05DD0fUOcuB/fOowJtpXULV5SuKvlMMvepUPLqcFg&#10;QwtD5e/u5BRs1oN58W3s+nN7tJu3ZVGfqueDUr2nrvgAEamL/+K7e6XT/NF49Aq3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PaSsUAAADeAAAADwAAAAAAAAAA&#10;AAAAAAChAgAAZHJzL2Rvd25yZXYueG1sUEsFBgAAAAAEAAQA+QAAAJMDAAAAAA==&#10;"/>
                </v:group>
                <v:shape id="AutoShape 5063" o:spid="_x0000_s4215" type="#_x0000_t32" style="position:absolute;left:3209;top:11458;width:40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pCPsUAAADeAAAADwAAAGRycy9kb3ducmV2LnhtbERPTWsCMRC9F/ofwhS8lJpV2ipbo6yC&#10;oAUPWr1PN9NN6GaybqJu/70RhN7m8T5nMutcLc7UButZwaCfgSAuvbZcKdh/LV/GIEJE1lh7JgV/&#10;FGA2fXyYYK79hbd03sVKpBAOOSowMTa5lKE05DD0fUOcuB/fOowJtpXULV5SuKvlMMvepUPLqcFg&#10;QwtD5e/u5BRs1oN58W3s+nN7tJu3ZVGfqueDUr2nrvgAEamL/+K7e6XT/NF49Aq3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2pCPsUAAADeAAAADwAAAAAAAAAA&#10;AAAAAAChAgAAZHJzL2Rvd25yZXYueG1sUEsFBgAAAAAEAAQA+QAAAJMDAAAAAA==&#10;"/>
                <v:shape id="AutoShape 5064" o:spid="_x0000_s4216" type="#_x0000_t32" style="position:absolute;left:7219;top:11448;width:0;height:4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bnpcUAAADeAAAADwAAAGRycy9kb3ducmV2LnhtbERPTWsCMRC9C/0PYQq9iGYtWGU1ylYQ&#10;asGDVu/jZtyEbibrJur23zcFobd5vM+ZLztXixu1wXpWMBpmIIhLry1XCg5f68EURIjIGmvPpOCH&#10;AiwXT7055trfeUe3faxECuGQowITY5NLGUpDDsPQN8SJO/vWYUywraRu8Z7CXS1fs+xNOrScGgw2&#10;tDJUfu+vTsF2M3ovTsZuPncXux2vi/pa9Y9KvTx3xQxEpC7+ix/uD53mT6aTMfy9k26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CbnpcUAAADeAAAADwAAAAAAAAAA&#10;AAAAAAChAgAAZHJzL2Rvd25yZXYueG1sUEsFBgAAAAAEAAQA+QAAAJMDAAAAAA==&#10;"/>
                <v:shape id="AutoShape 5065" o:spid="_x0000_s4217" type="#_x0000_t32" style="position:absolute;left:3220;top:11472;width:0;height:4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R50sUAAADeAAAADwAAAGRycy9kb3ducmV2LnhtbERPS2sCMRC+F/ofwhS8FM0q+GA1yrYg&#10;aMGDVu/jZtyEbibbTdTtv28KQm/z8T1nsepcLW7UButZwXCQgSAuvbZcKTh+rvszECEia6w9k4If&#10;CrBaPj8tMNf+znu6HWIlUgiHHBWYGJtcylAachgGviFO3MW3DmOCbSV1i/cU7mo5yrKJdGg5NRhs&#10;6N1Q+XW4OgW77fCtOBu7/dh/2914XdTX6vWkVO+lK+YgInXxX/xwb3SaP51NJ/D3Trp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PR50sUAAADeAAAADwAAAAAAAAAA&#10;AAAAAAChAgAAZHJzL2Rvd25yZXYueG1sUEsFBgAAAAAEAAQA+QAAAJMDAAAAAA==&#10;"/>
                <v:shape id="Text Box 5066" o:spid="_x0000_s4218" type="#_x0000_t202" style="position:absolute;left:5588;top:13044;width:1954;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6/8IA&#10;AADeAAAADwAAAGRycy9kb3ducmV2LnhtbERP24rCMBB9F/Yfwgi+iKa7rEarUVzBxVcvHzA2Y1ts&#10;JqWJtv69WVjwbQ7nOst1ZyvxoMaXjjV8jhMQxJkzJecazqfdaAbCB2SDlWPS8CQP69VHb4mpcS0f&#10;6HEMuYgh7FPUUIRQp1L6rCCLfuxq4shdXWMxRNjk0jTYxnBbya8kmUqLJceGAmvaFpTdjner4bpv&#10;h5N5e/kNZ3X4nv5gqS7uqfWg320WIAJ14S3+d+9NnK9mSsHfO/EG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Ijr/wgAAAN4AAAAPAAAAAAAAAAAAAAAAAJgCAABkcnMvZG93&#10;bnJldi54bWxQSwUGAAAAAAQABAD1AAAAhwMAAAAA&#10;" stroked="f">
                  <v:textbox>
                    <w:txbxContent>
                      <w:p w:rsidR="00862F6C" w:rsidRPr="00F811DC" w:rsidRDefault="00862F6C" w:rsidP="00691C86">
                        <w:pPr>
                          <w:rPr>
                            <w:rFonts w:asciiTheme="majorHAnsi" w:hAnsiTheme="majorHAnsi" w:cstheme="majorHAnsi"/>
                            <w:sz w:val="18"/>
                            <w:szCs w:val="18"/>
                            <w:lang w:val="fr-FR"/>
                          </w:rPr>
                        </w:pPr>
                        <w:r w:rsidRPr="00F811DC">
                          <w:rPr>
                            <w:rFonts w:asciiTheme="majorHAnsi" w:hAnsiTheme="majorHAnsi" w:cstheme="majorHAnsi"/>
                            <w:sz w:val="18"/>
                            <w:szCs w:val="18"/>
                            <w:lang w:val="fr-FR"/>
                          </w:rPr>
                          <w:t>stop</w:t>
                        </w:r>
                      </w:p>
                    </w:txbxContent>
                  </v:textbox>
                </v:shape>
                <v:group id="Group 5067" o:spid="_x0000_s4219" style="position:absolute;left:5468;top:13036;width:227;height:624"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GrscozIAAAA&#10;3gAAAA8AAAAAAAAAAAAAAAAAqgIAAGRycy9kb3ducmV2LnhtbFBLBQYAAAAABAAEAPoAAACfAwAA&#10;AAA=&#10;">
                  <v:shape id="AutoShape 5068" o:spid="_x0000_s4220"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vtoMUAAADeAAAADwAAAGRycy9kb3ducmV2LnhtbERPTWsCMRC9F/ofwhS8FM0qtOrWKFtB&#10;0IIHrd6nm3ET3Ey2m6jbf98UhN7m8T5ntuhcLa7UButZwXCQgSAuvbZcKTh8rvoTECEia6w9k4If&#10;CrCYPz7MMNf+xju67mMlUgiHHBWYGJtcylAachgGviFO3Mm3DmOCbSV1i7cU7mo5yrJX6dByajDY&#10;0NJQed5fnILtZvhefBm7+dh92+3Lqqgv1fNRqd5TV7yBiNTFf/HdvdZp/ngynsL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WvtoMUAAADeAAAADwAAAAAAAAAA&#10;AAAAAAChAgAAZHJzL2Rvd25yZXYueG1sUEsFBgAAAAAEAAQA+QAAAJMDAAAAAA==&#10;"/>
                  <v:shape id="AutoShape 5069" o:spid="_x0000_s4221"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Q0GsgAAADeAAAADwAAAGRycy9kb3ducmV2LnhtbESPQUsDMRCF70L/Q5iCF7HZCuqyNi1b&#10;oWCFHlr1Pm7GTXAz2W7Sdv33zkHwNsO8ee99i9UYOnWmIfnIBuazAhRxE63n1sD72+a2BJUyssUu&#10;Mhn4oQSr5eRqgZWNF97T+ZBbJSacKjTgcu4rrVPjKGCaxZ5Ybl9xCJhlHVptB7yIeej0XVE86ICe&#10;JcFhT8+Omu/DKRjYbefr+tP57ev+6Hf3m7o7tTcfxlxPx/oJVKYx/4v/vl+s1H8sSwEQHJlBL3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YQ0GsgAAADeAAAADwAAAAAA&#10;AAAAAAAAAAChAgAAZHJzL2Rvd25yZXYueG1sUEsFBgAAAAAEAAQA+QAAAJYDAAAAAA==&#10;"/>
                </v:group>
                <v:shape id="AutoShape 5070" o:spid="_x0000_s4222" type="#_x0000_t32" style="position:absolute;left:3205;top:13033;width:40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iRgcUAAADeAAAADwAAAGRycy9kb3ducmV2LnhtbERP30vDMBB+F/wfwgm+iEsrOEtdNupg&#10;4IQ9rOr72ZxNsLl0TbZ1//0iDPZ2H9/Pmy1G14kDDcF6VpBPMhDEjdeWWwVfn6vHAkSIyBo7z6Tg&#10;RAEW89ubGZbaH3lLhzq2IoVwKFGBibEvpQyNIYdh4nvixP36wWFMcGilHvCYwl0nn7JsKh1aTg0G&#10;e1oaav7qvVOwWedv1Y+x64/tzm6eV1W3bx++lbq/G6tXEJHGeBVf3O86zX8pihz+30k3yPkZ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siRgcUAAADeAAAADwAAAAAAAAAA&#10;AAAAAAChAgAAZHJzL2Rvd25yZXYueG1sUEsFBgAAAAAEAAQA+QAAAJMDAAAAAA==&#10;"/>
                <v:shape id="AutoShape 5071" o:spid="_x0000_s4223" type="#_x0000_t32" style="position:absolute;left:7204;top:12553;width:0;height:4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oP9sUAAADeAAAADwAAAGRycy9kb3ducmV2LnhtbERPTWsCMRC9F/ofwhR6KZpV0C6rUbYF&#10;QQUP2nofN9NN6Gay3UTd/vtGEHqbx/uc+bJ3jbhQF6xnBaNhBoK48tpyreDzYzXIQYSIrLHxTAp+&#10;KcBy8fgwx0L7K+/pcoi1SCEcClRgYmwLKUNlyGEY+pY4cV++cxgT7GqpO7ymcNfIcZZNpUPLqcFg&#10;S++Gqu/D2SnYbUZv5cnYzXb/Y3eTVdmc65ejUs9PfTkDEamP/+K7e63T/Nc8H8PtnXSD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hoP9sUAAADeAAAADwAAAAAAAAAA&#10;AAAAAAChAgAAZHJzL2Rvd25yZXYueG1sUEsFBgAAAAAEAAQA+QAAAJMDAAAAAA==&#10;"/>
                <v:shape id="AutoShape 5072" o:spid="_x0000_s4224" type="#_x0000_t32" style="position:absolute;left:3205;top:12577;width:0;height:4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aqbcYAAADeAAAADwAAAGRycy9kb3ducmV2LnhtbERPTWsCMRC9F/ofwhS8FM1qaV1Wo2wF&#10;QQsetHofN9NN6Gay3UTd/vumUOhtHu9z5sveNeJKXbCeFYxHGQjiymvLtYLj+3qYgwgRWWPjmRR8&#10;U4Dl4v5ujoX2N97T9RBrkUI4FKjAxNgWUobKkMMw8i1x4j585zAm2NVSd3hL4a6Rkyx7kQ4tpwaD&#10;La0MVZ+Hi1Ow245fy7Ox27f9l909r8vmUj+elBo89OUMRKQ+/ov/3Bud5k/z/Al+30k3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FWqm3GAAAA3gAAAA8AAAAAAAAA&#10;AAAAAAAAoQIAAGRycy9kb3ducmV2LnhtbFBLBQYAAAAABAAEAPkAAACUAwAAAAA=&#10;"/>
                <v:rect id="Rectangle 5073" o:spid="_x0000_s4225" style="position:absolute;left:6507;top:11720;width:1376;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zGwcUA&#10;AADeAAAADwAAAGRycy9kb3ducmV2LnhtbERPTU/CQBC9m/gfNmPizW5Bo6V0SwgGo0coF25Dd2gL&#10;3dmmu0D117MkJN7m5X1ONhtMK87Uu8ayglEUgyAurW64UrApli8JCOeRNbaWScEvOZjljw8Zptpe&#10;eEXnta9ECGGXooLa+y6V0pU1GXSR7YgDt7e9QR9gX0nd4yWEm1aO4/hdGmw4NNTY0aKm8rg+GQW7&#10;ZrzBv1XxFZvJ8tX/DMXhtP1U6vlpmE9BeBr8v/ju/tZh/keSvMHtnXCDz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fMbBxQAAAN4AAAAPAAAAAAAAAAAAAAAAAJgCAABkcnMv&#10;ZG93bnJldi54bWxQSwUGAAAAAAQABAD1AAAAigMAAAAA&#10;">
                  <v:textbox>
                    <w:txbxContent>
                      <w:p w:rsidR="00862F6C" w:rsidRPr="00F811DC" w:rsidRDefault="00862F6C" w:rsidP="00691C86">
                        <w:pPr>
                          <w:jc w:val="center"/>
                          <w:rPr>
                            <w:rFonts w:asciiTheme="majorHAnsi" w:hAnsiTheme="majorHAnsi" w:cstheme="majorHAnsi"/>
                            <w:sz w:val="18"/>
                            <w:szCs w:val="18"/>
                          </w:rPr>
                        </w:pPr>
                        <w:r>
                          <w:rPr>
                            <w:rFonts w:asciiTheme="majorHAnsi" w:hAnsiTheme="majorHAnsi" w:cstheme="majorHAnsi"/>
                            <w:sz w:val="18"/>
                            <w:szCs w:val="18"/>
                          </w:rPr>
                          <w:t>C</w:t>
                        </w:r>
                        <w:r w:rsidRPr="00F811DC">
                          <w:rPr>
                            <w:rFonts w:asciiTheme="majorHAnsi" w:hAnsiTheme="majorHAnsi" w:cstheme="majorHAnsi"/>
                            <w:sz w:val="18"/>
                            <w:szCs w:val="18"/>
                          </w:rPr>
                          <w:t>ooling in operation</w:t>
                        </w:r>
                      </w:p>
                    </w:txbxContent>
                  </v:textbox>
                </v:rect>
                <v:shape id="Text Box 5074" o:spid="_x0000_s4226" type="#_x0000_t202" style="position:absolute;left:7883;top:11720;width:2386;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c/Q8UA&#10;AADeAAAADwAAAGRycy9kb3ducmV2LnhtbERPTWvCQBC9C/0PyxS8SN1oraapq4hg0Zu1pb0O2TEJ&#10;zc7G3TWm/74rCN7m8T5nvuxMLVpyvrKsYDRMQBDnVldcKPj63DylIHxA1lhbJgV/5GG5eOjNMdP2&#10;wh/UHkIhYgj7DBWUITSZlD4vyaAf2oY4ckfrDIYIXSG1w0sMN7UcJ8lUGqw4NpTY0Lqk/PdwNgrS&#10;ybb98bvn/Xc+PdavYTBr309Oqf5jt3oDEagLd/HNvdVx/ixNX+D6TrxB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Bz9DxQAAAN4AAAAPAAAAAAAAAAAAAAAAAJgCAABkcnMv&#10;ZG93bnJldi54bWxQSwUGAAAAAAQABAD1AAAAigMAAAAA&#10;">
                  <v:textbox>
                    <w:txbxContent>
                      <w:p w:rsidR="00862F6C" w:rsidRPr="00F811DC" w:rsidRDefault="00862F6C" w:rsidP="00691C86">
                        <w:pPr>
                          <w:rPr>
                            <w:rFonts w:asciiTheme="majorHAnsi" w:hAnsiTheme="majorHAnsi" w:cstheme="majorHAnsi"/>
                            <w:sz w:val="18"/>
                            <w:szCs w:val="18"/>
                          </w:rPr>
                        </w:pPr>
                        <w:r w:rsidRPr="00F811DC">
                          <w:rPr>
                            <w:rFonts w:asciiTheme="majorHAnsi" w:hAnsiTheme="majorHAnsi" w:cstheme="majorHAnsi"/>
                            <w:sz w:val="18"/>
                            <w:szCs w:val="18"/>
                          </w:rPr>
                          <w:t>CV651 regulated</w:t>
                        </w:r>
                      </w:p>
                      <w:p w:rsidR="00862F6C" w:rsidRPr="00F811DC" w:rsidRDefault="00862F6C" w:rsidP="00691C86">
                        <w:pPr>
                          <w:rPr>
                            <w:rFonts w:asciiTheme="majorHAnsi" w:hAnsiTheme="majorHAnsi" w:cstheme="majorHAnsi"/>
                            <w:sz w:val="18"/>
                            <w:szCs w:val="18"/>
                          </w:rPr>
                        </w:pPr>
                        <w:del w:id="56" w:author="Konrad Gajewski" w:date="2020-03-05T10:51:00Z">
                          <w:r w:rsidRPr="00F811DC" w:rsidDel="00862F6C">
                            <w:rPr>
                              <w:rFonts w:asciiTheme="majorHAnsi" w:hAnsiTheme="majorHAnsi" w:cstheme="majorHAnsi"/>
                              <w:sz w:val="18"/>
                              <w:szCs w:val="18"/>
                            </w:rPr>
                            <w:delText xml:space="preserve">TT691 </w:delText>
                          </w:r>
                        </w:del>
                        <w:ins w:id="57" w:author="Konrad Gajewski" w:date="2020-03-05T10:51:00Z">
                          <w:r w:rsidRPr="00F811DC">
                            <w:rPr>
                              <w:rFonts w:asciiTheme="majorHAnsi" w:hAnsiTheme="majorHAnsi" w:cstheme="majorHAnsi"/>
                              <w:sz w:val="18"/>
                              <w:szCs w:val="18"/>
                            </w:rPr>
                            <w:t>TT6</w:t>
                          </w:r>
                          <w:r>
                            <w:rPr>
                              <w:rFonts w:asciiTheme="majorHAnsi" w:hAnsiTheme="majorHAnsi" w:cstheme="majorHAnsi"/>
                              <w:sz w:val="18"/>
                              <w:szCs w:val="18"/>
                            </w:rPr>
                            <w:t>55</w:t>
                          </w:r>
                          <w:r w:rsidRPr="00F811DC">
                            <w:rPr>
                              <w:rFonts w:asciiTheme="majorHAnsi" w:hAnsiTheme="majorHAnsi" w:cstheme="majorHAnsi"/>
                              <w:sz w:val="18"/>
                              <w:szCs w:val="18"/>
                            </w:rPr>
                            <w:t xml:space="preserve"> </w:t>
                          </w:r>
                        </w:ins>
                        <w:r w:rsidRPr="00F811DC">
                          <w:rPr>
                            <w:rFonts w:asciiTheme="majorHAnsi" w:hAnsiTheme="majorHAnsi" w:cstheme="majorHAnsi"/>
                            <w:sz w:val="18"/>
                            <w:szCs w:val="18"/>
                          </w:rPr>
                          <w:t xml:space="preserve">= </w:t>
                        </w:r>
                        <w:del w:id="58" w:author="Konrad Gajewski" w:date="2020-03-05T10:51:00Z">
                          <w:r w:rsidRPr="00F811DC" w:rsidDel="00862F6C">
                            <w:rPr>
                              <w:rFonts w:asciiTheme="majorHAnsi" w:hAnsiTheme="majorHAnsi" w:cstheme="majorHAnsi"/>
                              <w:sz w:val="18"/>
                              <w:szCs w:val="18"/>
                            </w:rPr>
                            <w:delText>TT691setpoint</w:delText>
                          </w:r>
                          <w:r w:rsidDel="00862F6C">
                            <w:rPr>
                              <w:rFonts w:asciiTheme="majorHAnsi" w:hAnsiTheme="majorHAnsi" w:cstheme="majorHAnsi"/>
                              <w:sz w:val="18"/>
                              <w:szCs w:val="18"/>
                            </w:rPr>
                            <w:delText xml:space="preserve"> </w:delText>
                          </w:r>
                        </w:del>
                        <w:ins w:id="59" w:author="Konrad Gajewski" w:date="2020-03-05T10:51:00Z">
                          <w:r w:rsidRPr="00F811DC">
                            <w:rPr>
                              <w:rFonts w:asciiTheme="majorHAnsi" w:hAnsiTheme="majorHAnsi" w:cstheme="majorHAnsi"/>
                              <w:sz w:val="18"/>
                              <w:szCs w:val="18"/>
                            </w:rPr>
                            <w:t>TT6</w:t>
                          </w:r>
                          <w:r>
                            <w:rPr>
                              <w:rFonts w:asciiTheme="majorHAnsi" w:hAnsiTheme="majorHAnsi" w:cstheme="majorHAnsi"/>
                              <w:sz w:val="18"/>
                              <w:szCs w:val="18"/>
                            </w:rPr>
                            <w:t>55</w:t>
                          </w:r>
                          <w:r w:rsidRPr="00F811DC">
                            <w:rPr>
                              <w:rFonts w:asciiTheme="majorHAnsi" w:hAnsiTheme="majorHAnsi" w:cstheme="majorHAnsi"/>
                              <w:sz w:val="18"/>
                              <w:szCs w:val="18"/>
                            </w:rPr>
                            <w:t>setpoint</w:t>
                          </w:r>
                          <w:r>
                            <w:rPr>
                              <w:rFonts w:asciiTheme="majorHAnsi" w:hAnsiTheme="majorHAnsi" w:cstheme="majorHAnsi"/>
                              <w:sz w:val="18"/>
                              <w:szCs w:val="18"/>
                            </w:rPr>
                            <w:t xml:space="preserve"> </w:t>
                          </w:r>
                        </w:ins>
                        <w:r>
                          <w:rPr>
                            <w:rFonts w:asciiTheme="majorHAnsi" w:hAnsiTheme="majorHAnsi" w:cstheme="majorHAnsi"/>
                            <w:sz w:val="18"/>
                            <w:szCs w:val="18"/>
                          </w:rPr>
                          <w:t>OR</w:t>
                        </w:r>
                      </w:p>
                      <w:p w:rsidR="00862F6C" w:rsidRDefault="00862F6C" w:rsidP="00691C86">
                        <w:pPr>
                          <w:rPr>
                            <w:rFonts w:asciiTheme="majorHAnsi" w:hAnsiTheme="majorHAnsi" w:cstheme="majorHAnsi"/>
                            <w:sz w:val="18"/>
                            <w:szCs w:val="18"/>
                          </w:rPr>
                        </w:pPr>
                        <w:r w:rsidRPr="00F811DC">
                          <w:rPr>
                            <w:rFonts w:asciiTheme="majorHAnsi" w:hAnsiTheme="majorHAnsi" w:cstheme="majorHAnsi"/>
                            <w:sz w:val="18"/>
                            <w:szCs w:val="18"/>
                          </w:rPr>
                          <w:t>FT651 = FT651setpoint</w:t>
                        </w:r>
                      </w:p>
                      <w:p w:rsidR="00862F6C" w:rsidRPr="00F811DC" w:rsidRDefault="00862F6C" w:rsidP="0042504A">
                        <w:pPr>
                          <w:rPr>
                            <w:rFonts w:asciiTheme="majorHAnsi" w:hAnsiTheme="majorHAnsi" w:cstheme="majorHAnsi"/>
                            <w:sz w:val="18"/>
                            <w:szCs w:val="18"/>
                          </w:rPr>
                        </w:pPr>
                        <w:r>
                          <w:rPr>
                            <w:rFonts w:asciiTheme="majorHAnsi" w:hAnsiTheme="majorHAnsi" w:cstheme="majorHAnsi"/>
                            <w:sz w:val="18"/>
                            <w:szCs w:val="18"/>
                          </w:rPr>
                          <w:t>FV587 opened</w:t>
                        </w:r>
                      </w:p>
                      <w:p w:rsidR="00862F6C" w:rsidRPr="00F811DC" w:rsidRDefault="00862F6C" w:rsidP="00691C86">
                        <w:pPr>
                          <w:rPr>
                            <w:rFonts w:asciiTheme="majorHAnsi" w:hAnsiTheme="majorHAnsi" w:cstheme="majorHAnsi"/>
                            <w:sz w:val="18"/>
                            <w:szCs w:val="18"/>
                          </w:rPr>
                        </w:pPr>
                      </w:p>
                    </w:txbxContent>
                  </v:textbox>
                </v:shape>
                <v:rect id="Rectangle 5075" o:spid="_x0000_s4227" style="position:absolute;left:2498;top:11728;width:1376;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L9LcMA&#10;AADeAAAADwAAAGRycy9kb3ducmV2LnhtbERPTYvCMBC9C/sfwix403QVtFuNsiiKHrVevM02Y9vd&#10;ZlKaqNVfbwTB2zze50znranEhRpXWlbw1Y9AEGdWl5wrOKSrXgzCeWSNlWVScCMH89lHZ4qJtlfe&#10;0WXvcxFC2CWooPC+TqR0WUEGXd/WxIE72cagD7DJpW7wGsJNJQdRNJIGSw4NBda0KCj735+Ngt9y&#10;cMD7Ll1H5ns19Ns2/Tsfl0p1P9ufCQhPrX+LX+6NDvPHcTyC5zvhBj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L9LcMAAADeAAAADwAAAAAAAAAAAAAAAACYAgAAZHJzL2Rv&#10;d25yZXYueG1sUEsFBgAAAAAEAAQA9QAAAIgDAAAAAA==&#10;">
                  <v:textbox>
                    <w:txbxContent>
                      <w:p w:rsidR="00862F6C" w:rsidRPr="00F811DC" w:rsidRDefault="00862F6C" w:rsidP="00691C86">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Gas and Current lead</w:t>
                        </w:r>
                      </w:p>
                      <w:p w:rsidR="00862F6C" w:rsidRPr="00F811DC" w:rsidRDefault="00862F6C" w:rsidP="00691C86">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heating</w:t>
                        </w:r>
                      </w:p>
                    </w:txbxContent>
                  </v:textbox>
                </v:rect>
                <v:shape id="Text Box 5076" o:spid="_x0000_s4228" type="#_x0000_t202" style="position:absolute;left:3874;top:11728;width:2386;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kEr8UA&#10;AADeAAAADwAAAGRycy9kb3ducmV2LnhtbERPTWvCQBC9F/wPywi9lLqxLSaNrlIKLXpTK/Y6ZMck&#10;mJ2Nu9sY/70rFLzN433ObNGbRnTkfG1ZwXiUgCAurK65VLD7+XrOQPiArLGxTAou5GExHzzMMNf2&#10;zBvqtqEUMYR9jgqqENpcSl9UZNCPbEscuYN1BkOErpTa4TmGm0a+JMlEGqw5NlTY0mdFxXH7ZxRk&#10;b8vu169e1/ticmjew1PafZ+cUo/D/mMKIlAf7uJ/91LH+WmWpXB7J94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mQSvxQAAAN4AAAAPAAAAAAAAAAAAAAAAAJgCAABkcnMv&#10;ZG93bnJldi54bWxQSwUGAAAAAAQABAD1AAAAigMAAAAA&#10;">
                  <v:textbox>
                    <w:txbxContent>
                      <w:p w:rsidR="00862F6C" w:rsidRPr="00F811DC" w:rsidRDefault="00862F6C" w:rsidP="00691C86">
                        <w:pPr>
                          <w:rPr>
                            <w:rFonts w:asciiTheme="majorHAnsi" w:hAnsiTheme="majorHAnsi" w:cstheme="majorHAnsi"/>
                            <w:sz w:val="18"/>
                            <w:szCs w:val="18"/>
                          </w:rPr>
                        </w:pPr>
                        <w:r w:rsidRPr="00F811DC">
                          <w:rPr>
                            <w:rFonts w:asciiTheme="majorHAnsi" w:hAnsiTheme="majorHAnsi" w:cstheme="majorHAnsi"/>
                            <w:sz w:val="18"/>
                            <w:szCs w:val="18"/>
                          </w:rPr>
                          <w:t>EH651</w:t>
                        </w:r>
                        <w:ins w:id="60" w:author="Konrad Gajewski" w:date="2020-03-05T10:57:00Z">
                          <w:r w:rsidR="00BF2374">
                            <w:rPr>
                              <w:rFonts w:asciiTheme="majorHAnsi" w:hAnsiTheme="majorHAnsi" w:cstheme="majorHAnsi"/>
                              <w:sz w:val="18"/>
                              <w:szCs w:val="18"/>
                            </w:rPr>
                            <w:t>A</w:t>
                          </w:r>
                        </w:ins>
                        <w:r w:rsidRPr="00F811DC">
                          <w:rPr>
                            <w:rFonts w:asciiTheme="majorHAnsi" w:hAnsiTheme="majorHAnsi" w:cstheme="majorHAnsi"/>
                            <w:sz w:val="18"/>
                            <w:szCs w:val="18"/>
                          </w:rPr>
                          <w:t xml:space="preserve"> regulated</w:t>
                        </w:r>
                      </w:p>
                      <w:p w:rsidR="00862F6C" w:rsidRPr="00F811DC" w:rsidRDefault="00862F6C" w:rsidP="00691C86">
                        <w:pPr>
                          <w:rPr>
                            <w:rFonts w:asciiTheme="majorHAnsi" w:hAnsiTheme="majorHAnsi" w:cstheme="majorHAnsi"/>
                            <w:sz w:val="18"/>
                            <w:szCs w:val="18"/>
                          </w:rPr>
                        </w:pPr>
                        <w:r w:rsidRPr="00F811DC">
                          <w:rPr>
                            <w:rFonts w:asciiTheme="majorHAnsi" w:hAnsiTheme="majorHAnsi" w:cstheme="majorHAnsi"/>
                            <w:sz w:val="18"/>
                            <w:szCs w:val="18"/>
                          </w:rPr>
                          <w:t>TT651 = TT651setpoint</w:t>
                        </w:r>
                      </w:p>
                      <w:p w:rsidR="00862F6C" w:rsidRPr="00F811DC" w:rsidRDefault="00862F6C" w:rsidP="00691C86">
                        <w:pPr>
                          <w:rPr>
                            <w:rFonts w:asciiTheme="majorHAnsi" w:hAnsiTheme="majorHAnsi" w:cstheme="majorHAnsi"/>
                            <w:sz w:val="18"/>
                            <w:szCs w:val="18"/>
                          </w:rPr>
                        </w:pPr>
                        <w:r w:rsidRPr="00F811DC">
                          <w:rPr>
                            <w:rFonts w:asciiTheme="majorHAnsi" w:hAnsiTheme="majorHAnsi" w:cstheme="majorHAnsi"/>
                            <w:sz w:val="18"/>
                            <w:szCs w:val="18"/>
                          </w:rPr>
                          <w:t>EH65</w:t>
                        </w:r>
                        <w:ins w:id="61" w:author="Konrad Gajewski" w:date="2020-03-05T10:57:00Z">
                          <w:r w:rsidR="00BF2374">
                            <w:rPr>
                              <w:rFonts w:asciiTheme="majorHAnsi" w:hAnsiTheme="majorHAnsi" w:cstheme="majorHAnsi"/>
                              <w:sz w:val="18"/>
                              <w:szCs w:val="18"/>
                            </w:rPr>
                            <w:t>1B</w:t>
                          </w:r>
                        </w:ins>
                        <w:del w:id="62" w:author="Konrad Gajewski" w:date="2020-03-05T10:57:00Z">
                          <w:r w:rsidRPr="00F811DC" w:rsidDel="00BF2374">
                            <w:rPr>
                              <w:rFonts w:asciiTheme="majorHAnsi" w:hAnsiTheme="majorHAnsi" w:cstheme="majorHAnsi"/>
                              <w:sz w:val="18"/>
                              <w:szCs w:val="18"/>
                            </w:rPr>
                            <w:delText>5</w:delText>
                          </w:r>
                        </w:del>
                        <w:r w:rsidRPr="00F811DC">
                          <w:rPr>
                            <w:rFonts w:asciiTheme="majorHAnsi" w:hAnsiTheme="majorHAnsi" w:cstheme="majorHAnsi"/>
                            <w:sz w:val="18"/>
                            <w:szCs w:val="18"/>
                          </w:rPr>
                          <w:t xml:space="preserve"> regulated</w:t>
                        </w:r>
                      </w:p>
                      <w:p w:rsidR="00862F6C" w:rsidRPr="00F811DC" w:rsidRDefault="00862F6C" w:rsidP="00691C86">
                        <w:pPr>
                          <w:rPr>
                            <w:rFonts w:asciiTheme="majorHAnsi" w:hAnsiTheme="majorHAnsi" w:cstheme="majorHAnsi"/>
                            <w:sz w:val="18"/>
                            <w:szCs w:val="18"/>
                          </w:rPr>
                        </w:pPr>
                        <w:r w:rsidRPr="00F811DC">
                          <w:rPr>
                            <w:rFonts w:asciiTheme="majorHAnsi" w:hAnsiTheme="majorHAnsi" w:cstheme="majorHAnsi"/>
                            <w:sz w:val="18"/>
                            <w:szCs w:val="18"/>
                          </w:rPr>
                          <w:t>TT65</w:t>
                        </w:r>
                        <w:ins w:id="63" w:author="Konrad Gajewski" w:date="2020-03-05T10:57:00Z">
                          <w:r w:rsidR="00BF2374">
                            <w:rPr>
                              <w:rFonts w:asciiTheme="majorHAnsi" w:hAnsiTheme="majorHAnsi" w:cstheme="majorHAnsi"/>
                              <w:sz w:val="18"/>
                              <w:szCs w:val="18"/>
                            </w:rPr>
                            <w:t>1</w:t>
                          </w:r>
                        </w:ins>
                        <w:del w:id="64" w:author="Konrad Gajewski" w:date="2020-03-05T10:57:00Z">
                          <w:r w:rsidRPr="00F811DC" w:rsidDel="00BF2374">
                            <w:rPr>
                              <w:rFonts w:asciiTheme="majorHAnsi" w:hAnsiTheme="majorHAnsi" w:cstheme="majorHAnsi"/>
                              <w:sz w:val="18"/>
                              <w:szCs w:val="18"/>
                            </w:rPr>
                            <w:delText>5</w:delText>
                          </w:r>
                        </w:del>
                        <w:r w:rsidRPr="00F811DC">
                          <w:rPr>
                            <w:rFonts w:asciiTheme="majorHAnsi" w:hAnsiTheme="majorHAnsi" w:cstheme="majorHAnsi"/>
                            <w:sz w:val="18"/>
                            <w:szCs w:val="18"/>
                          </w:rPr>
                          <w:t xml:space="preserve"> = TT65</w:t>
                        </w:r>
                        <w:ins w:id="65" w:author="Konrad Gajewski" w:date="2020-03-05T10:57:00Z">
                          <w:r w:rsidR="00BF2374">
                            <w:rPr>
                              <w:rFonts w:asciiTheme="majorHAnsi" w:hAnsiTheme="majorHAnsi" w:cstheme="majorHAnsi"/>
                              <w:sz w:val="18"/>
                              <w:szCs w:val="18"/>
                            </w:rPr>
                            <w:t>1</w:t>
                          </w:r>
                        </w:ins>
                        <w:del w:id="66" w:author="Konrad Gajewski" w:date="2020-03-05T10:57:00Z">
                          <w:r w:rsidRPr="00F811DC" w:rsidDel="00BF2374">
                            <w:rPr>
                              <w:rFonts w:asciiTheme="majorHAnsi" w:hAnsiTheme="majorHAnsi" w:cstheme="majorHAnsi"/>
                              <w:sz w:val="18"/>
                              <w:szCs w:val="18"/>
                            </w:rPr>
                            <w:delText>5</w:delText>
                          </w:r>
                        </w:del>
                        <w:r w:rsidRPr="00F811DC">
                          <w:rPr>
                            <w:rFonts w:asciiTheme="majorHAnsi" w:hAnsiTheme="majorHAnsi" w:cstheme="majorHAnsi"/>
                            <w:sz w:val="18"/>
                            <w:szCs w:val="18"/>
                          </w:rPr>
                          <w:t>setpoint</w:t>
                        </w:r>
                      </w:p>
                      <w:p w:rsidR="00862F6C" w:rsidRPr="00F811DC" w:rsidRDefault="00862F6C" w:rsidP="00691C86">
                        <w:pPr>
                          <w:rPr>
                            <w:rFonts w:asciiTheme="majorHAnsi" w:hAnsiTheme="majorHAnsi" w:cstheme="majorHAnsi"/>
                            <w:sz w:val="18"/>
                            <w:szCs w:val="18"/>
                          </w:rPr>
                        </w:pPr>
                      </w:p>
                    </w:txbxContent>
                  </v:textbox>
                </v:shape>
                <v:shape id="Text Box 7032" o:spid="_x0000_s4229" type="#_x0000_t202" style="position:absolute;left:5709;top:14562;width:3857;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cKmMYA&#10;AADeAAAADwAAAGRycy9kb3ducmV2LnhtbESPT2sCMRTE7wW/Q3iCt5r4p1ZXo4gieGpR24K3x+a5&#10;u7h5WTbRXb+9KRR6HGbmN8xi1dpS3Kn2hWMNg74CQZw6U3Cm4eu0e52C8AHZYOmYNDzIw2rZeVlg&#10;YlzDB7ofQyYihH2CGvIQqkRKn+Zk0fddRRy9i6sthijrTJoamwi3pRwqNZEWC44LOVa0ySm9Hm9W&#10;w/fH5fwzVp/Z1r5VjWuVZDuTWve67XoOIlAb/sN/7b3RMJy+jybweyde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cKmMYAAADeAAAADwAAAAAAAAAAAAAAAACYAgAAZHJz&#10;L2Rvd25yZXYueG1sUEsFBgAAAAAEAAQA9QAAAIsDAAAAAA==&#10;" filled="f" stroked="f">
                  <v:textbox>
                    <w:txbxContent>
                      <w:p w:rsidR="00862F6C" w:rsidRPr="00F811DC" w:rsidRDefault="00862F6C" w:rsidP="00145AD3">
                        <w:pPr>
                          <w:rPr>
                            <w:rFonts w:asciiTheme="majorHAnsi" w:hAnsiTheme="majorHAnsi" w:cstheme="majorHAnsi"/>
                            <w:sz w:val="18"/>
                            <w:szCs w:val="18"/>
                            <w:lang w:val="fr-FR"/>
                          </w:rPr>
                        </w:pPr>
                        <w:r>
                          <w:rPr>
                            <w:rFonts w:asciiTheme="majorHAnsi" w:hAnsiTheme="majorHAnsi" w:cstheme="majorHAnsi"/>
                            <w:sz w:val="18"/>
                            <w:szCs w:val="18"/>
                            <w:lang w:val="fr-FR"/>
                          </w:rPr>
                          <w:t>(CV650&amp;</w:t>
                        </w:r>
                        <w:r w:rsidRPr="00F811DC">
                          <w:rPr>
                            <w:rFonts w:asciiTheme="majorHAnsi" w:hAnsiTheme="majorHAnsi" w:cstheme="majorHAnsi"/>
                            <w:sz w:val="18"/>
                            <w:szCs w:val="18"/>
                            <w:lang w:val="fr-FR"/>
                          </w:rPr>
                          <w:t>CV651</w:t>
                        </w:r>
                        <w:r>
                          <w:rPr>
                            <w:rFonts w:asciiTheme="majorHAnsi" w:hAnsiTheme="majorHAnsi" w:cstheme="majorHAnsi"/>
                            <w:sz w:val="18"/>
                            <w:szCs w:val="18"/>
                            <w:lang w:val="fr-FR"/>
                          </w:rPr>
                          <w:t>&amp;CV652&amp;CV653)</w:t>
                        </w:r>
                        <w:r w:rsidRPr="00F811DC">
                          <w:rPr>
                            <w:rFonts w:asciiTheme="majorHAnsi" w:hAnsiTheme="majorHAnsi" w:cstheme="majorHAnsi"/>
                            <w:sz w:val="18"/>
                            <w:szCs w:val="18"/>
                            <w:lang w:val="fr-FR"/>
                          </w:rPr>
                          <w:t xml:space="preserve"> closed</w:t>
                        </w:r>
                      </w:p>
                    </w:txbxContent>
                  </v:textbox>
                </v:shape>
                <v:group id="Group 4990" o:spid="_x0000_s4230" style="position:absolute;left:4002;top:6712;width:227;height:560"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NqLFccAAADe&#10;AAAADwAAAAAAAAAAAAAAAACqAgAAZHJzL2Rvd25yZXYueG1sUEsFBgAAAAAEAAQA+gAAAJ4DAAAA&#10;AA==&#10;">
                  <v:shape id="AutoShape 4991" o:spid="_x0000_s4231"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4l0MQAAADeAAAADwAAAGRycy9kb3ducmV2LnhtbERPTWsCMRC9C/6HMIVeRLNabGVrlG1B&#10;qIIHrd7HzXQTupmsm6jbf28OQo+P9z1fdq4WV2qD9axgPMpAEJdeW64UHL5XwxmIEJE11p5JwR8F&#10;WC76vTnm2t94R9d9rEQK4ZCjAhNjk0sZSkMOw8g3xIn78a3DmGBbSd3iLYW7Wk6y7FU6tJwaDDb0&#10;aaj83V+cgu16/FGcjF1vdme7na6K+lINjko9P3XFO4hIXfwXP9xfWsFk9vaS9qY76QrIx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jiXQxAAAAN4AAAAPAAAAAAAAAAAA&#10;AAAAAKECAABkcnMvZG93bnJldi54bWxQSwUGAAAAAAQABAD5AAAAkgMAAAAA&#10;"/>
                  <v:shape id="AutoShape 4992" o:spid="_x0000_s4232"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KAS8gAAADeAAAADwAAAGRycy9kb3ducmV2LnhtbESPT2sCMRTE74V+h/AKvRTNqtja1Shb&#10;QagFD/67v26em9DNy3YTdfvtm4LQ4zAzv2Fmi87V4kJtsJ4VDPoZCOLSa8uVgsN+1ZuACBFZY+2Z&#10;FPxQgMX8/m6GufZX3tJlFyuRIBxyVGBibHIpQ2nIYej7hjh5J986jEm2ldQtXhPc1XKYZc/SoeW0&#10;YLChpaHya3d2CjbrwVvxaez6Y/ttN+NVUZ+rp6NSjw9dMQURqYv/4Vv7XSsYTl5Gr/B3J10BOf8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sKAS8gAAADeAAAADwAAAAAA&#10;AAAAAAAAAAChAgAAZHJzL2Rvd25yZXYueG1sUEsFBgAAAAAEAAQA+QAAAJYDAAAAAA==&#10;"/>
                </v:group>
                <v:shape id="Text Box 4993" o:spid="_x0000_s4233" type="#_x0000_t202" style="position:absolute;left:4311;top:6814;width:2150;height: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S8HcQA&#10;AADeAAAADwAAAGRycy9kb3ducmV2LnhtbESPy2rCQBSG9wXfYTiCm1InFZvYmFFaQXFr9AGOmZML&#10;Zs6EzNTEt3cWQpc//40v246mFXfqXWNZwec8AkFcWN1wpeBy3n+sQDiPrLG1TAoe5GC7mbxlmGo7&#10;8Inuua9EGGGXooLa+y6V0hU1GXRz2xEHr7S9QR9kX0nd4xDGTSsXURRLgw2Hhxo72tVU3PI/o6A8&#10;Du9f38P14C/JaRn/YpNc7UOp2XT8WYPwNPr/8Kt91AoWq2QZAAJOQAG5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kvB3EAAAA3gAAAA8AAAAAAAAAAAAAAAAAmAIAAGRycy9k&#10;b3ducmV2LnhtbFBLBQYAAAAABAAEAPUAAACJAwAAAAA=&#10;" stroked="f">
                  <v:textbox>
                    <w:txbxContent>
                      <w:p w:rsidR="00862F6C" w:rsidRPr="00F811DC" w:rsidRDefault="00862F6C" w:rsidP="00397D21">
                        <w:pPr>
                          <w:rPr>
                            <w:rFonts w:asciiTheme="majorHAnsi" w:hAnsiTheme="majorHAnsi" w:cstheme="majorHAnsi"/>
                            <w:sz w:val="18"/>
                            <w:szCs w:val="18"/>
                          </w:rPr>
                        </w:pPr>
                        <w:r w:rsidRPr="00F811DC">
                          <w:rPr>
                            <w:rFonts w:asciiTheme="majorHAnsi" w:hAnsiTheme="majorHAnsi" w:cstheme="majorHAnsi"/>
                            <w:sz w:val="18"/>
                            <w:szCs w:val="18"/>
                          </w:rPr>
                          <w:t xml:space="preserve">Current </w:t>
                        </w:r>
                        <w:r>
                          <w:rPr>
                            <w:rFonts w:asciiTheme="majorHAnsi" w:hAnsiTheme="majorHAnsi" w:cstheme="majorHAnsi"/>
                            <w:sz w:val="18"/>
                            <w:szCs w:val="18"/>
                          </w:rPr>
                          <w:t>lead IL650</w:t>
                        </w:r>
                        <w:r w:rsidRPr="00F811DC">
                          <w:rPr>
                            <w:rFonts w:asciiTheme="majorHAnsi" w:hAnsiTheme="majorHAnsi" w:cstheme="majorHAnsi"/>
                            <w:sz w:val="18"/>
                            <w:szCs w:val="18"/>
                          </w:rPr>
                          <w:t xml:space="preserve"> </w:t>
                        </w:r>
                      </w:p>
                    </w:txbxContent>
                  </v:textbox>
                </v:shape>
                <v:rect id="Rectangle 4980" o:spid="_x0000_s4234" style="position:absolute;left:3567;top:4784;width:1082;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EL6McA&#10;AADeAAAADwAAAGRycy9kb3ducmV2LnhtbESPQWvCQBSE74X+h+UVems2Rqkas0qpWNqjxou3Z/aZ&#10;pM2+DdmNxv56Vyj0OMzMN0y2GkwjztS52rKCURSDIC6srrlUsM83LzMQziNrbCyTgis5WC0fHzJM&#10;tb3wls47X4oAYZeigsr7NpXSFRUZdJFtiYN3sp1BH2RXSt3hJcBNI5M4fpUGaw4LFbb0XlHxs+uN&#10;gmOd7PF3m3/EZr4Z+68h/+4Pa6Wen4a3BQhPg/8P/7U/tYJkNp2M4H4nX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xC+jHAAAA3gAAAA8AAAAAAAAAAAAAAAAAmAIAAGRy&#10;cy9kb3ducmV2LnhtbFBLBQYAAAAABAAEAPUAAACMAwAAAAA=&#10;">
                  <v:textbox>
                    <w:txbxContent>
                      <w:p w:rsidR="00862F6C" w:rsidRPr="00F811DC" w:rsidRDefault="00862F6C" w:rsidP="0042504A">
                        <w:pPr>
                          <w:spacing w:before="120"/>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txbxContent>
                  </v:textbox>
                </v:rect>
                <v:rect id="Rectangle 4995" o:spid="_x0000_s4235" style="position:absolute;left:3256;top:6020;width:1385;height: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OVn8YA&#10;AADeAAAADwAAAGRycy9kb3ducmV2LnhtbESPQWvCQBSE70L/w/IK3nTTKFajq5SKokeNF2/P7DOJ&#10;zb4N2VWjv75bEHocZuYbZrZoTSVu1LjSsoKPfgSCOLO65FzBIV31xiCcR9ZYWSYFD3KwmL91Zpho&#10;e+cd3fY+FwHCLkEFhfd1IqXLCjLo+rYmDt7ZNgZ9kE0udYP3ADeVjKNoJA2WHBYKrOm7oOxnfzUK&#10;TmV8wOcuXUdmshr4bZterselUt339msKwlPr/8Ov9kYriMefwxj+7o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OVn8YAAADeAAAADwAAAAAAAAAAAAAAAACYAgAAZHJz&#10;L2Rvd25yZXYueG1sUEsFBgAAAAAEAAQA9QAAAIsDAAAAAA==&#10;">
                  <v:textbox>
                    <w:txbxContent>
                      <w:p w:rsidR="00862F6C" w:rsidRPr="00F811DC" w:rsidRDefault="00862F6C" w:rsidP="00C85D7F">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Open</w:t>
                        </w:r>
                        <w:r>
                          <w:rPr>
                            <w:rFonts w:asciiTheme="majorHAnsi" w:hAnsiTheme="majorHAnsi" w:cstheme="majorHAnsi"/>
                            <w:sz w:val="18"/>
                            <w:szCs w:val="18"/>
                            <w:lang w:val="fr-FR"/>
                          </w:rPr>
                          <w:t xml:space="preserve"> the cooling </w:t>
                        </w:r>
                        <w:r w:rsidRPr="00F811DC">
                          <w:rPr>
                            <w:rFonts w:asciiTheme="majorHAnsi" w:hAnsiTheme="majorHAnsi" w:cstheme="majorHAnsi"/>
                            <w:sz w:val="18"/>
                            <w:szCs w:val="18"/>
                            <w:lang w:val="fr-FR"/>
                          </w:rPr>
                          <w:t xml:space="preserve"> circuit</w:t>
                        </w:r>
                      </w:p>
                    </w:txbxContent>
                  </v:textbox>
                </v:rect>
                <v:rect id="Rectangle 4996" o:spid="_x0000_s4236" style="position:absolute;left:4634;top:6019;width:2501;height: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wBMcA&#10;AADeAAAADwAAAGRycy9kb3ducmV2LnhtbESPQWvCQBSE7wX/w/IEb3VjFKtpVpEWpR41Xnp7Zl+T&#10;aPZtyG409td3C4Ueh5n5hknXvanFjVpXWVYwGUcgiHOrKy4UnLLt8wKE88gaa8uk4EEO1qvBU4qJ&#10;tnc+0O3oCxEg7BJUUHrfJFK6vCSDbmwb4uB92dagD7ItpG7xHuCmlnEUzaXBisNCiQ29lZRfj51R&#10;cK7iE34fsl1kltup3/fZpft8V2o07DevIDz1/j/81/7QCuLFy2wKv3fCF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vMATHAAAA3gAAAA8AAAAAAAAAAAAAAAAAmAIAAGRy&#10;cy9kb3ducmV2LnhtbFBLBQYAAAAABAAEAPUAAACMAwAAAAA=&#10;">
                  <v:textbox>
                    <w:txbxContent>
                      <w:p w:rsidR="00862F6C" w:rsidRPr="00F811DC" w:rsidRDefault="00862F6C" w:rsidP="00397D21">
                        <w:pPr>
                          <w:rPr>
                            <w:rFonts w:asciiTheme="majorHAnsi" w:hAnsiTheme="majorHAnsi" w:cstheme="majorHAnsi"/>
                            <w:sz w:val="18"/>
                            <w:szCs w:val="18"/>
                            <w:lang w:val="fr-FR"/>
                          </w:rPr>
                        </w:pPr>
                        <w:r w:rsidRPr="00F811DC">
                          <w:rPr>
                            <w:rFonts w:asciiTheme="majorHAnsi" w:hAnsiTheme="majorHAnsi" w:cstheme="majorHAnsi"/>
                            <w:sz w:val="18"/>
                            <w:szCs w:val="18"/>
                            <w:lang w:val="fr-FR"/>
                          </w:rPr>
                          <w:t>FV587 open</w:t>
                        </w:r>
                      </w:p>
                    </w:txbxContent>
                  </v:textbox>
                </v:rect>
                <v:shape id="Text Box 11959" o:spid="_x0000_s4237" type="#_x0000_t202" style="position:absolute;left:6413;top:14949;width:2540;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H0accA&#10;AADeAAAADwAAAGRycy9kb3ducmV2LnhtbESPQWvCQBSE74X+h+UVvJS6UYOmqauI0GJvakt7fWSf&#10;SWj2bdxdY/z3rlDwOMzMN8x82ZtGdOR8bVnBaJiAIC6srrlU8P31/pKB8AFZY2OZFFzIw3Lx+DDH&#10;XNsz76jbh1JECPscFVQhtLmUvqjIoB/aljh6B+sMhihdKbXDc4SbRo6TZCoN1hwXKmxpXVHxtz8Z&#10;BVm66X7952T7U0wPzWt4nnUfR6fU4KlfvYEI1Id7+L+90QrG2SxN4XYnXg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x9GnHAAAA3gAAAA8AAAAAAAAAAAAAAAAAmAIAAGRy&#10;cy9kb3ducmV2LnhtbFBLBQYAAAAABAAEAPUAAACMAwAAAAA=&#10;">
                  <v:textbox>
                    <w:txbxContent>
                      <w:p w:rsidR="00862F6C" w:rsidRPr="00F811DC" w:rsidRDefault="00862F6C" w:rsidP="0042504A">
                        <w:pPr>
                          <w:rPr>
                            <w:rFonts w:asciiTheme="majorHAnsi" w:hAnsiTheme="majorHAnsi" w:cstheme="majorHAnsi"/>
                            <w:sz w:val="18"/>
                            <w:szCs w:val="18"/>
                            <w:lang w:val="fr-FR"/>
                          </w:rPr>
                        </w:pPr>
                        <w:r w:rsidRPr="00F811DC">
                          <w:rPr>
                            <w:rFonts w:asciiTheme="majorHAnsi" w:hAnsiTheme="majorHAnsi" w:cstheme="majorHAnsi"/>
                            <w:sz w:val="18"/>
                            <w:szCs w:val="18"/>
                            <w:lang w:val="fr-FR"/>
                          </w:rPr>
                          <w:t>FV587 closed</w:t>
                        </w:r>
                      </w:p>
                    </w:txbxContent>
                  </v:textbox>
                </v:shape>
                <v:shape id="AutoShape 11960" o:spid="_x0000_s4238" type="#_x0000_t32" style="position:absolute;left:11130;top:5133;width:0;height:109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FI8McAAADeAAAADwAAAGRycy9kb3ducmV2LnhtbESPT2vCQBTE7wW/w/KEXopuIv0ToqtI&#10;oVA8CNUcPD52n0kw+zbubmP67btCocdhZn7DrDaj7cRAPrSOFeTzDASxdqblWkF1/JgVIEJENtg5&#10;JgU/FGCznjyssDTuxl80HGItEoRDiQqaGPtSyqAbshjmridO3tl5izFJX0vj8ZbgtpOLLHuVFltO&#10;Cw329N6Qvhy+rYJ2V+2r4ekavS52+cnn4XjqtFKP03G7BBFpjP/hv/anUbAo3p5f4H4nXQG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0UjwxwAAAN4AAAAPAAAAAAAA&#10;AAAAAAAAAKECAABkcnMvZG93bnJldi54bWxQSwUGAAAAAAQABAD5AAAAlQMAAAAA&#10;"/>
                <v:shape id="AutoShape 11961" o:spid="_x0000_s4239" type="#_x0000_t32" style="position:absolute;left:5541;top:16095;width:5613;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PWh8cAAADeAAAADwAAAGRycy9kb3ducmV2LnhtbESPQWvCQBSE70L/w/KEXqRuIsWG1FVK&#10;QSgeCtUcPD52X5Ng9m26u8b4711B6HGYmW+Y1Wa0nRjIh9axgnyegSDWzrRcK6gO25cCRIjIBjvH&#10;pOBKATbrp8kKS+Mu/EPDPtYiQTiUqKCJsS+lDLohi2HueuLk/TpvMSbpa2k8XhLcdnKRZUtpseW0&#10;0GBPnw3p0/5sFbS76rsaZn/R62KXH30eDsdOK/U8HT/eQUQa43/40f4yChbF2+sS7nfSFZDr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A9aHxwAAAN4AAAAPAAAAAAAA&#10;AAAAAAAAAKECAABkcnMvZG93bnJldi54bWxQSwUGAAAAAAQABAD5AAAAlQMAAAAA&#10;"/>
                <v:shape id="AutoShape 5021" o:spid="_x0000_s4240" type="#_x0000_t32" style="position:absolute;left:5495;top:10031;width:0;height: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fC38cAAADeAAAADwAAAGRycy9kb3ducmV2LnhtbESPQWsCMRSE74X+h/CEXopmFVtla5Rt&#10;QagFD1q9Pzevm+DmZbuJuv57IxR6HGbmG2a26FwtztQG61nBcJCBIC69tlwp2H0v+1MQISJrrD2T&#10;gisFWMwfH2aYa3/hDZ23sRIJwiFHBSbGJpcylIYchoFviJP341uHMcm2krrFS4K7Wo6y7FU6tJwW&#10;DDb0Yag8bk9OwXo1fC8Oxq6+Nr92/bIs6lP1vFfqqdcVbyAidfE//Nf+1ApG08l4Av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F8LfxwAAAN4AAAAPAAAAAAAA&#10;AAAAAAAAAKECAABkcnMvZG93bnJldi54bWxQSwUGAAAAAAQABAD5AAAAlQMAAAAA&#10;"/>
                <v:group id="Group 11962" o:spid="_x0000_s4241" style="position:absolute;left:4942;top:9427;width:3762;height:709" coordorigin="2408,7916" coordsize="3762,10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UNsGsQAAADeAAAA&#10;DwAAAAAAAAAAAAAAAACqAgAAZHJzL2Rvd25yZXYueG1sUEsFBgAAAAAEAAQA+gAAAJsDAAAAAA==&#10;">
                  <v:rect id="Rectangle 11963" o:spid="_x0000_s4242" style="position:absolute;left:2408;top:7916;width:1376;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cH7scA&#10;AADeAAAADwAAAGRycy9kb3ducmV2LnhtbESPQWvCQBSE74X+h+UVems2jVJNdJVSsbRHjRdvz+wz&#10;ic2+Ddk1xv56Vyj0OMzMN8x8OZhG9NS52rKC1ygGQVxYXXOpYJevX6YgnEfW2FgmBVdysFw8Pswx&#10;0/bCG+q3vhQBwi5DBZX3bSalKyoy6CLbEgfvaDuDPsiulLrDS4CbRiZx/CYN1hwWKmzpo6LiZ3s2&#10;Cg51ssPfTf4Zm3Q98t9DfjrvV0o9Pw3vMxCeBv8f/mt/aQXJdDJO4X4nX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HB+7HAAAA3gAAAA8AAAAAAAAAAAAAAAAAmAIAAGRy&#10;cy9kb3ducmV2LnhtbFBLBQYAAAAABAAEAPUAAACMAwAAAAA=&#10;">
                    <v:textbox>
                      <w:txbxContent>
                        <w:p w:rsidR="00862F6C" w:rsidRPr="00F811DC" w:rsidRDefault="00862F6C" w:rsidP="00C85D7F">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Stop</w:t>
                          </w:r>
                        </w:p>
                        <w:p w:rsidR="00862F6C" w:rsidRPr="00F811DC" w:rsidRDefault="00862F6C" w:rsidP="00C85D7F">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cooling</w:t>
                          </w:r>
                        </w:p>
                      </w:txbxContent>
                    </v:textbox>
                  </v:rect>
                  <v:shape id="Text Box 11964" o:spid="_x0000_s4243" type="#_x0000_t202" style="position:absolute;left:3784;top:7916;width:2386;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Nkt8UA&#10;AADeAAAADwAAAGRycy9kb3ducmV2LnhtbESPy2rCQBSG90LfYThCN6VOvKfRUYqg2F21pd0eMsck&#10;NHMmzowxvr2zKLj8+W98y3VnatGS85VlBcNBAoI4t7riQsH31/Y1BeEDssbaMim4kYf16qm3xEzb&#10;Kx+oPYZCxBH2GSooQ2gyKX1ekkE/sA1x9E7WGQxRukJqh9c4bmo5SpKZNFhxfCixoU1J+d/xYhSk&#10;k3376z/Gnz/57FS/hZd5uzs7pZ773fsCRKAuPML/7b1WMErn0wgQcSIK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02S3xQAAAN4AAAAPAAAAAAAAAAAAAAAAAJgCAABkcnMv&#10;ZG93bnJldi54bWxQSwUGAAAAAAQABAD1AAAAigMAAAAA&#10;">
                    <v:textbox>
                      <w:txbxContent>
                        <w:p w:rsidR="00862F6C" w:rsidRDefault="00862F6C" w:rsidP="00C85D7F">
                          <w:pPr>
                            <w:rPr>
                              <w:rFonts w:asciiTheme="majorHAnsi" w:hAnsiTheme="majorHAnsi" w:cstheme="majorHAnsi"/>
                              <w:sz w:val="18"/>
                              <w:szCs w:val="18"/>
                            </w:rPr>
                          </w:pPr>
                          <w:r w:rsidRPr="00F811DC">
                            <w:rPr>
                              <w:rFonts w:asciiTheme="majorHAnsi" w:hAnsiTheme="majorHAnsi" w:cstheme="majorHAnsi"/>
                              <w:sz w:val="18"/>
                              <w:szCs w:val="18"/>
                            </w:rPr>
                            <w:t>CV650 closing with slope</w:t>
                          </w:r>
                        </w:p>
                        <w:p w:rsidR="00862F6C" w:rsidRPr="00F811DC" w:rsidRDefault="00862F6C" w:rsidP="00C85D7F">
                          <w:pPr>
                            <w:rPr>
                              <w:rFonts w:asciiTheme="majorHAnsi" w:hAnsiTheme="majorHAnsi" w:cstheme="majorHAnsi"/>
                              <w:sz w:val="18"/>
                              <w:szCs w:val="18"/>
                            </w:rPr>
                          </w:pPr>
                          <w:r>
                            <w:rPr>
                              <w:rFonts w:asciiTheme="majorHAnsi" w:hAnsiTheme="majorHAnsi" w:cstheme="majorHAnsi"/>
                              <w:sz w:val="18"/>
                              <w:szCs w:val="18"/>
                            </w:rPr>
                            <w:t>FV587 opened</w:t>
                          </w:r>
                        </w:p>
                        <w:p w:rsidR="00862F6C" w:rsidRPr="00F811DC" w:rsidRDefault="00862F6C" w:rsidP="00C85D7F">
                          <w:pPr>
                            <w:rPr>
                              <w:rFonts w:asciiTheme="majorHAnsi" w:hAnsiTheme="majorHAnsi" w:cstheme="majorHAnsi"/>
                              <w:sz w:val="18"/>
                              <w:szCs w:val="18"/>
                            </w:rPr>
                          </w:pPr>
                        </w:p>
                        <w:p w:rsidR="00862F6C" w:rsidRPr="00F811DC" w:rsidRDefault="00862F6C" w:rsidP="00C85D7F">
                          <w:pPr>
                            <w:rPr>
                              <w:rFonts w:asciiTheme="majorHAnsi" w:hAnsiTheme="majorHAnsi" w:cstheme="majorHAnsi"/>
                              <w:sz w:val="18"/>
                              <w:szCs w:val="18"/>
                            </w:rPr>
                          </w:pPr>
                        </w:p>
                      </w:txbxContent>
                    </v:textbox>
                  </v:shape>
                </v:group>
                <v:shape id="AutoShape 7027" o:spid="_x0000_s4244" type="#_x0000_t32" style="position:absolute;left:5587;top:14173;width:0;height: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tp7ccAAADeAAAADwAAAGRycy9kb3ducmV2LnhtbESPQWsCMRSE70L/Q3iFXqRmV9DK1ihb&#10;QagFD9r2/rp53YRuXtZN1PXfm4LgcZiZb5j5sneNOFEXrGcF+SgDQVx5bblW8PW5fp6BCBFZY+OZ&#10;FFwowHLxMJhjof2Zd3Tax1okCIcCFZgY20LKUBlyGEa+JU7er+8cxiS7WuoOzwnuGjnOsql0aDkt&#10;GGxpZaj62x+dgu0mfyt/jN187A52O1mXzbEefiv19NiXryAi9fEevrXftYLx7GWSw/+ddAXk4g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a2ntxwAAAN4AAAAPAAAAAAAA&#10;AAAAAAAAAKECAABkcnMvZG93bnJldi54bWxQSwUGAAAAAAQABAD5AAAAlQMAAAAA&#10;"/>
                <v:shape id="AutoShape 7028" o:spid="_x0000_s4245" type="#_x0000_t32" style="position:absolute;left:5470;top:14736;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n3mscAAADeAAAADwAAAGRycy9kb3ducmV2LnhtbESPQWsCMRSE74X+h/AKvZSadUErq1G2&#10;glALHrT1/tw8N6Gbl3UTdfvvm4LgcZiZb5jZoneNuFAXrGcFw0EGgrjy2nKt4Ptr9ToBESKyxsYz&#10;KfilAIv548MMC+2vvKXLLtYiQTgUqMDE2BZShsqQwzDwLXHyjr5zGJPsaqk7vCa4a2SeZWPp0HJa&#10;MNjS0lD1szs7BZv18L08GLv+3J7sZrQqm3P9slfq+akvpyAi9fEevrU/tIJ88jbK4f9OugJy/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ufeaxwAAAN4AAAAPAAAAAAAA&#10;AAAAAAAAAKECAABkcnMvZG93bnJldi54bWxQSwUGAAAAAAQABAD5AAAAlQMAAAAA&#10;"/>
                <v:group id="Group 11965" o:spid="_x0000_s4246" style="position:absolute;left:5077;top:13569;width:3762;height:709" coordorigin="2408,7916" coordsize="3762,10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j5otscAAADe&#10;AAAADwAAAAAAAAAAAAAAAACqAgAAZHJzL2Rvd25yZXYueG1sUEsFBgAAAAAEAAQA+gAAAJ4DAAAA&#10;AA==&#10;">
                  <v:rect id="Rectangle 11966" o:spid="_x0000_s4247" style="position:absolute;left:2408;top:7916;width:1376;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8+rcgA&#10;AADeAAAADwAAAGRycy9kb3ducmV2LnhtbESPzW7CMBCE75V4B2uRuBWH0PKTxkGIiqo9Qrj0to2X&#10;JCVeR7GBlKfHlSr1OJqZbzTpqjeNuFDnassKJuMIBHFhdc2lgkO+fVyAcB5ZY2OZFPyQg1U2eEgx&#10;0fbKO7rsfSkChF2CCirv20RKV1Rk0I1tSxy8o+0M+iC7UuoOrwFuGhlH0UwarDksVNjSpqLitD8b&#10;BV91fMDbLn+LzHI79R99/n3+fFVqNOzXLyA89f4//Nd+1wrixfz5CX7vhCsg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3z6tyAAAAN4AAAAPAAAAAAAAAAAAAAAAAJgCAABk&#10;cnMvZG93bnJldi54bWxQSwUGAAAAAAQABAD1AAAAjQMAAAAA&#10;">
                    <v:textbox>
                      <w:txbxContent>
                        <w:p w:rsidR="00862F6C" w:rsidRPr="00F811DC" w:rsidRDefault="00862F6C" w:rsidP="00C85D7F">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Stop</w:t>
                          </w:r>
                        </w:p>
                        <w:p w:rsidR="00862F6C" w:rsidRPr="00F811DC" w:rsidRDefault="00862F6C" w:rsidP="00C85D7F">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cooling</w:t>
                          </w:r>
                        </w:p>
                      </w:txbxContent>
                    </v:textbox>
                  </v:rect>
                  <v:shape id="Text Box 11967" o:spid="_x0000_s4248" type="#_x0000_t202" style="position:absolute;left:3784;top:7916;width:2386;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THL8cA&#10;AADeAAAADwAAAGRycy9kb3ducmV2LnhtbESPQWvCQBSE70L/w/IKvUjd1FaNqasUoWJvakWvj+wz&#10;Cc2+TXfXGP+9KxR6HGbmG2a26EwtWnK+sqzgZZCAIM6trrhQsP/+fE5B+ICssbZMCq7kYTF/6M0w&#10;0/bCW2p3oRARwj5DBWUITSalz0sy6Ae2IY7eyTqDIUpXSO3wEuGmlsMkGUuDFceFEhtalpT/7M5G&#10;Qfq2bo/+63VzyMenehr6k3b165R6euw+3kEE6sJ/+K+91gqG6WQ0gvudeAX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kxy/HAAAA3gAAAA8AAAAAAAAAAAAAAAAAmAIAAGRy&#10;cy9kb3ducmV2LnhtbFBLBQYAAAAABAAEAPUAAACMAwAAAAA=&#10;">
                    <v:textbox>
                      <w:txbxContent>
                        <w:p w:rsidR="00862F6C" w:rsidRDefault="00862F6C" w:rsidP="00C85D7F">
                          <w:pPr>
                            <w:rPr>
                              <w:rFonts w:asciiTheme="majorHAnsi" w:hAnsiTheme="majorHAnsi" w:cstheme="majorHAnsi"/>
                              <w:sz w:val="18"/>
                              <w:szCs w:val="18"/>
                            </w:rPr>
                          </w:pPr>
                          <w:r w:rsidRPr="00F811DC">
                            <w:rPr>
                              <w:rFonts w:asciiTheme="majorHAnsi" w:hAnsiTheme="majorHAnsi" w:cstheme="majorHAnsi"/>
                              <w:sz w:val="18"/>
                              <w:szCs w:val="18"/>
                            </w:rPr>
                            <w:t>CV651 closing with slope</w:t>
                          </w:r>
                        </w:p>
                        <w:p w:rsidR="00862F6C" w:rsidRPr="00F811DC" w:rsidRDefault="00862F6C" w:rsidP="00C85D7F">
                          <w:pPr>
                            <w:rPr>
                              <w:rFonts w:asciiTheme="majorHAnsi" w:hAnsiTheme="majorHAnsi" w:cstheme="majorHAnsi"/>
                              <w:sz w:val="18"/>
                              <w:szCs w:val="18"/>
                            </w:rPr>
                          </w:pPr>
                          <w:r>
                            <w:rPr>
                              <w:rFonts w:asciiTheme="majorHAnsi" w:hAnsiTheme="majorHAnsi" w:cstheme="majorHAnsi"/>
                              <w:sz w:val="18"/>
                              <w:szCs w:val="18"/>
                            </w:rPr>
                            <w:t>FV587 opened</w:t>
                          </w:r>
                        </w:p>
                        <w:p w:rsidR="00862F6C" w:rsidRPr="00F811DC" w:rsidRDefault="00862F6C" w:rsidP="00C85D7F">
                          <w:pPr>
                            <w:rPr>
                              <w:rFonts w:asciiTheme="majorHAnsi" w:hAnsiTheme="majorHAnsi" w:cstheme="majorHAnsi"/>
                              <w:sz w:val="18"/>
                              <w:szCs w:val="18"/>
                            </w:rPr>
                          </w:pPr>
                        </w:p>
                        <w:p w:rsidR="00862F6C" w:rsidRPr="00F811DC" w:rsidRDefault="00862F6C" w:rsidP="00C85D7F">
                          <w:pPr>
                            <w:rPr>
                              <w:rFonts w:asciiTheme="majorHAnsi" w:hAnsiTheme="majorHAnsi" w:cstheme="majorHAnsi"/>
                              <w:sz w:val="18"/>
                              <w:szCs w:val="18"/>
                            </w:rPr>
                          </w:pPr>
                        </w:p>
                      </w:txbxContent>
                    </v:textbox>
                  </v:shape>
                </v:group>
                <v:shape id="AutoShape 11974" o:spid="_x0000_s4249" type="#_x0000_t32" style="position:absolute;left:4376;top:14499;width:1134;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Q2isQAAADeAAAADwAAAGRycy9kb3ducmV2LnhtbESPUWvCMBSF3wf+h3AHvs3U6jrpjCKC&#10;MHxb9QdcmmvT2dyUJtr4781gsMfDOd85nPU22k7cafCtYwXzWQaCuHa65UbB+XR4W4HwAVlj55gU&#10;PMjDdjN5WWOp3cjfdK9CI1IJ+xIVmBD6UkpfG7LoZ64nTt7FDRZDkkMj9YBjKredzLOskBZbTgsG&#10;e9obqq/VzSrIzTwuDz/YL45VvOaXqilcPSo1fY27TxCBYvgP/9FfOnGrj/cCfu+kKyA3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tDaKxAAAAN4AAAAPAAAAAAAAAAAA&#10;AAAAAKECAABkcnMvZG93bnJldi54bWxQSwUGAAAAAAQABAD5AAAAkgMAAAAA&#10;" strokeweight=".5pt">
                  <v:stroke endarrow="block"/>
                </v:shape>
                <v:group id="Group 11975" o:spid="_x0000_s4250" style="position:absolute;left:5448;top:15478;width:227;height:624"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QVutccAAADe&#10;AAAADwAAAAAAAAAAAAAAAACqAgAAZHJzL2Rvd25yZXYueG1sUEsFBgAAAAAEAAQA+gAAAJ4DAAAA&#10;AA==&#10;">
                  <v:shape id="AutoShape 11976" o:spid="_x0000_s4251"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HAcMUAAADeAAAADwAAAGRycy9kb3ducmV2LnhtbERPz2vCMBS+D/wfwhN2GTZVcJPaKHUg&#10;zIEH3bw/m7cmrHmpTdTuv18Ogx0/vt/lenCtuFEfrGcF0ywHQVx7bblR8PmxnSxAhIissfVMCn4o&#10;wHo1eiix0P7OB7odYyNSCIcCFZgYu0LKUBtyGDLfESfuy/cOY4J9I3WP9xTuWjnL82fp0HJqMNjR&#10;q6H6+3h1Cva76aY6G7t7P1zsfr6t2mvzdFLqcTxUSxCRhvgv/nO/aQWzxcs87U130hW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FHAcMUAAADeAAAADwAAAAAAAAAA&#10;AAAAAAChAgAAZHJzL2Rvd25yZXYueG1sUEsFBgAAAAAEAAQA+QAAAJMDAAAAAA==&#10;"/>
                  <v:shape id="AutoShape 11977" o:spid="_x0000_s4252"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1l68cAAADeAAAADwAAAGRycy9kb3ducmV2LnhtbESPQWsCMRSE74X+h/AKvRTNKmh1a5Rt&#10;QVDBg1bvr5vnJrh52W6irv++KRR6HGbmG2a26FwtrtQG61nBoJ+BIC69tlwpOHwuexMQISJrrD2T&#10;gjsFWMwfH2aYa3/jHV33sRIJwiFHBSbGJpcylIYchr5viJN38q3DmGRbSd3iLcFdLYdZNpYOLacF&#10;gw19GCrP+4tTsF0P3osvY9eb3bfdjpZFfalejko9P3XFG4hIXfwP/7VXWsFw8jqawu+ddAXk/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HWXrxwAAAN4AAAAPAAAAAAAA&#10;AAAAAAAAAKECAABkcnMvZG93bnJldi54bWxQSwUGAAAAAAQABAD5AAAAlQMAAAAA&#10;"/>
                </v:group>
                <v:rect id="Rectangle 11978" o:spid="_x0000_s4253" style="position:absolute;left:5009;top:14949;width:1415;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jyE8QA&#10;AADeAAAADwAAAGRycy9kb3ducmV2LnhtbESPzYrCMBSF9wO+Q7gDsxvT6YDWahRRFF1q3bi7Nte2&#10;M81NaaJWn94sBJeH88c3mXWmFldqXWVZwU8/AkGcW11xoeCQrb4TEM4ja6wtk4I7OZhNex8TTLW9&#10;8Y6ue1+IMMIuRQWl900qpctLMuj6tiEO3tm2Bn2QbSF1i7cwbmoZR9FAGqw4PJTY0KKk/H9/MQpO&#10;VXzAxy5bR2a0+vXbLvu7HJdKfX128zEIT51/h1/tjVYQJ8NBAAg4AQXk9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I8hPEAAAA3gAAAA8AAAAAAAAAAAAAAAAAmAIAAGRycy9k&#10;b3ducmV2LnhtbFBLBQYAAAAABAAEAPUAAACJAwAAAAA=&#10;">
                  <v:textbox>
                    <w:txbxContent>
                      <w:p w:rsidR="00862F6C" w:rsidRPr="00F811DC" w:rsidRDefault="00862F6C" w:rsidP="00C85D7F">
                        <w:pPr>
                          <w:jc w:val="center"/>
                          <w:rPr>
                            <w:rFonts w:asciiTheme="majorHAnsi" w:hAnsiTheme="majorHAnsi" w:cstheme="majorHAnsi"/>
                            <w:sz w:val="18"/>
                            <w:szCs w:val="18"/>
                          </w:rPr>
                        </w:pPr>
                        <w:r>
                          <w:rPr>
                            <w:rFonts w:asciiTheme="majorHAnsi" w:hAnsiTheme="majorHAnsi" w:cstheme="majorHAnsi"/>
                            <w:sz w:val="18"/>
                            <w:szCs w:val="18"/>
                          </w:rPr>
                          <w:t>Close the cooling circuit</w:t>
                        </w:r>
                        <w:r w:rsidRPr="00F811DC">
                          <w:rPr>
                            <w:rFonts w:asciiTheme="majorHAnsi" w:hAnsiTheme="majorHAnsi" w:cstheme="majorHAnsi"/>
                            <w:sz w:val="18"/>
                            <w:szCs w:val="18"/>
                          </w:rPr>
                          <w:t xml:space="preserve"> </w:t>
                        </w:r>
                      </w:p>
                    </w:txbxContent>
                  </v:textbox>
                </v:rect>
                <v:shape id="Text Box 11979" o:spid="_x0000_s4254" type="#_x0000_t202" style="position:absolute;left:5713;top:15619;width:3857;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298cUA&#10;AADeAAAADwAAAGRycy9kb3ducmV2LnhtbESPQWsCMRSE74L/ITzBW00UtXY1iiiCJ0vVFnp7bJ67&#10;i5uXZRPd9d+bQsHjMDPfMItVa0txp9oXjjUMBwoEcepMwZmG82n3NgPhA7LB0jFpeJCH1bLbWWBi&#10;XMNfdD+GTEQI+wQ15CFUiZQ+zcmiH7iKOHoXV1sMUdaZNDU2EW5LOVJqKi0WHBdyrGiTU3o93qyG&#10;78Pl92esPrOtnVSNa5Vk+yG17vfa9RxEoDa8wv/tvdEwmr1Ph/B3J14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b3xxQAAAN4AAAAPAAAAAAAAAAAAAAAAAJgCAABkcnMv&#10;ZG93bnJldi54bWxQSwUGAAAAAAQABAD1AAAAigMAAAAA&#10;" filled="f" stroked="f">
                  <v:textbox>
                    <w:txbxContent>
                      <w:p w:rsidR="00862F6C" w:rsidRPr="00F811DC" w:rsidRDefault="00862F6C" w:rsidP="007A7EA8">
                        <w:pPr>
                          <w:rPr>
                            <w:rFonts w:asciiTheme="majorHAnsi" w:hAnsiTheme="majorHAnsi" w:cstheme="majorHAnsi"/>
                            <w:sz w:val="18"/>
                            <w:szCs w:val="18"/>
                            <w:lang w:val="fr-FR"/>
                          </w:rPr>
                        </w:pPr>
                        <w:r>
                          <w:rPr>
                            <w:rFonts w:asciiTheme="majorHAnsi" w:hAnsiTheme="majorHAnsi" w:cstheme="majorHAnsi"/>
                            <w:sz w:val="18"/>
                            <w:szCs w:val="18"/>
                            <w:lang w:val="fr-FR"/>
                          </w:rPr>
                          <w:t>FV587</w:t>
                        </w:r>
                        <w:r w:rsidRPr="00F811DC">
                          <w:rPr>
                            <w:rFonts w:asciiTheme="majorHAnsi" w:hAnsiTheme="majorHAnsi" w:cstheme="majorHAnsi"/>
                            <w:sz w:val="18"/>
                            <w:szCs w:val="18"/>
                            <w:lang w:val="fr-FR"/>
                          </w:rPr>
                          <w:t xml:space="preserve"> closed</w:t>
                        </w:r>
                      </w:p>
                    </w:txbxContent>
                  </v:textbox>
                </v:shape>
                <v:group id="Group 13089" o:spid="_x0000_s4255" style="position:absolute;left:1823;top:14774;width:677;height:597" coordorigin="1823,13990" coordsize="677,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BceB5DIAAAA&#10;3gAAAA8AAAAAAAAAAAAAAAAAqgIAAGRycy9kb3ducmV2LnhtbFBLBQYAAAAABAAEAPoAAACfAwAA&#10;AAA=&#10;">
                  <v:oval id="Oval 5088" o:spid="_x0000_s4256" style="position:absolute;left:1823;top:13990;width:675;height: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wCa8cA&#10;AADeAAAADwAAAGRycy9kb3ducmV2LnhtbESPQWvCQBSE70L/w/IEL0U31Tam0VWkIPUi1Cj2+sg+&#10;k2j2bchuNf33bqHgcZiZb5j5sjO1uFLrKssKXkYRCOLc6ooLBYf9epiAcB5ZY22ZFPySg+XiqTfH&#10;VNsb7+ia+UIECLsUFZTeN6mULi/JoBvZhjh4J9sa9EG2hdQt3gLc1HIcRbE0WHFYKLGhj5LyS/Zj&#10;FOj35/NbQkfefp3N+pRNvl/jy6dSg363moHw1PlH+L+90QrGyTSewN+dcAXk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MAmvHAAAA3gAAAA8AAAAAAAAAAAAAAAAAmAIAAGRy&#10;cy9kb3ducmV2LnhtbFBLBQYAAAAABAAEAPUAAACMAwAAAAA=&#10;" filled="f" strokecolor="black [3213]" strokeweight="1pt">
                    <v:shadow opacity="22938f" offset="0"/>
                    <v:textbox inset=",7.2pt,,7.2pt"/>
                  </v:oval>
                  <v:shape id="Text Box 5089" o:spid="_x0000_s4257" type="#_x0000_t202" style="position:absolute;left:1888;top:14068;width:612;height: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oeaccA&#10;AADeAAAADwAAAGRycy9kb3ducmV2LnhtbESPS2vDMBCE74H8B7GF3hqpIc3DtRJCQqGnlLhNILfF&#10;Wj+otTKWGrv/PioUchxm5hsm3Qy2EVfqfO1Yw/NEgSDOnam51PD1+fa0BOEDssHGMWn4JQ+b9XiU&#10;YmJcz0e6ZqEUEcI+QQ1VCG0ipc8rsugnriWOXuE6iyHKrpSmwz7CbSOnSs2lxZrjQoUt7SrKv7Mf&#10;q+F0KC7nmfoo9/al7d2gJNuV1PrxYdi+ggg0hHv4v/1uNEyXi/kM/u7EK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6HmnHAAAA3gAAAA8AAAAAAAAAAAAAAAAAmAIAAGRy&#10;cy9kb3ducmV2LnhtbFBLBQYAAAAABAAEAPUAAACMAwAAAAA=&#10;" filled="f" stroked="f">
                    <v:textbox>
                      <w:txbxContent>
                        <w:p w:rsidR="00862F6C" w:rsidRPr="00B47867" w:rsidRDefault="00862F6C">
                          <w:pPr>
                            <w:rPr>
                              <w:sz w:val="22"/>
                              <w:szCs w:val="22"/>
                              <w:lang w:val="fr-FR"/>
                            </w:rPr>
                          </w:pPr>
                          <w:r w:rsidRPr="00B47867">
                            <w:rPr>
                              <w:sz w:val="22"/>
                              <w:szCs w:val="22"/>
                              <w:lang w:val="fr-FR"/>
                            </w:rPr>
                            <w:t>A</w:t>
                          </w:r>
                        </w:p>
                      </w:txbxContent>
                    </v:textbox>
                  </v:shape>
                </v:group>
                <v:group id="Group 13088" o:spid="_x0000_s4258" style="position:absolute;left:3686;top:14209;width:688;height:597" coordorigin="3686,13425" coordsize="688,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Pef5McAAADe&#10;AAAADwAAAAAAAAAAAAAAAACqAgAAZHJzL2Rvd25yZXYueG1sUEsFBgAAAAAEAAQA+gAAAJ4DAAAA&#10;AA==&#10;">
                  <v:oval id="Oval 7050" o:spid="_x0000_s4259" style="position:absolute;left:3686;top:13425;width:675;height: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uh88cA&#10;AADeAAAADwAAAGRycy9kb3ducmV2LnhtbESPQWvCQBSE74X+h+UVvBTdVNsYo6sUQfQi2Cjt9ZF9&#10;JtHs25BdNf57t1DocZiZb5jZojO1uFLrKssK3gYRCOLc6ooLBYf9qp+AcB5ZY22ZFNzJwWL+/DTD&#10;VNsbf9E184UIEHYpKii9b1IpXV6SQTewDXHwjrY16INsC6lbvAW4qeUwimJpsOKwUGJDy5Lyc3Yx&#10;CvTk9fSR0DdvdyezOmajn/f4vFaq99J9TkF46vx/+K+90QqGyTiO4fdOu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7ofPHAAAA3gAAAA8AAAAAAAAAAAAAAAAAmAIAAGRy&#10;cy9kb3ducmV2LnhtbFBLBQYAAAAABAAEAPUAAACMAwAAAAA=&#10;" filled="f" strokecolor="black [3213]" strokeweight="1pt">
                    <v:shadow opacity="22938f" offset="0"/>
                    <v:textbox inset=",7.2pt,,7.2pt"/>
                  </v:oval>
                  <v:shape id="Text Box 7051" o:spid="_x0000_s4260" type="#_x0000_t202" style="position:absolute;left:3762;top:13503;width:612;height: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iAHsYA&#10;AADeAAAADwAAAGRycy9kb3ducmV2LnhtbESPzWrDMBCE74W8g9hCb43U0Py5kU1IKOTUErcJ5LZY&#10;G9vUWhlLjZ23jwqFHIeZ+YZZZYNtxIU6XzvW8DJWIIgLZ2ouNXx/vT8vQPiAbLBxTBqu5CFLRw8r&#10;TIzreU+XPJQiQtgnqKEKoU2k9EVFFv3YtcTRO7vOYoiyK6XpsI9w28iJUjNpsea4UGFLm4qKn/zX&#10;ajh8nE/HV/VZbu207d2gJNul1PrpcVi/gQg0hHv4v70zGiaL+WwOf3fiFZ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aiAHsYAAADeAAAADwAAAAAAAAAAAAAAAACYAgAAZHJz&#10;L2Rvd25yZXYueG1sUEsFBgAAAAAEAAQA9QAAAIsDAAAAAA==&#10;" filled="f" stroked="f">
                    <v:textbox>
                      <w:txbxContent>
                        <w:p w:rsidR="00862F6C" w:rsidRPr="00B47867" w:rsidRDefault="00862F6C" w:rsidP="00145AD3">
                          <w:pPr>
                            <w:rPr>
                              <w:sz w:val="22"/>
                              <w:szCs w:val="22"/>
                              <w:lang w:val="fr-FR"/>
                            </w:rPr>
                          </w:pPr>
                          <w:r w:rsidRPr="00B47867">
                            <w:rPr>
                              <w:sz w:val="22"/>
                              <w:szCs w:val="22"/>
                              <w:lang w:val="fr-FR"/>
                            </w:rPr>
                            <w:t>B</w:t>
                          </w:r>
                        </w:p>
                      </w:txbxContent>
                    </v:textbox>
                  </v:shape>
                </v:group>
                <v:oval id="Oval 4761" o:spid="_x0000_s4261" style="position:absolute;left:3510;top:469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UjcIA&#10;AADeAAAADwAAAGRycy9kb3ducmV2LnhtbERPTWsCMRC9C/0PYYReRLO1amU1SikIvYlaeh43083i&#10;ZhKSVFd/vTkIHh/ve7nubCvOFGLjWMHbqABBXDndcK3g57AZzkHEhKyxdUwKrhRhvXrpLbHU7sI7&#10;Ou9TLXIIxxIVmJR8KWWsDFmMI+eJM/fngsWUYailDnjJ4baV46KYSYsN5waDnr4MVaf9v1Uw2d6q&#10;aaNPVz84Tnb+/bejYIxSr/3ucwEiUZee4of7WysYzz9meW++k6+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WtSNwgAAAN4AAAAPAAAAAAAAAAAAAAAAAJgCAABkcnMvZG93&#10;bnJldi54bWxQSwUGAAAAAAQABAD1AAAAhwMAAAAA&#10;" strokecolor="#4a7ebb" strokeweight="3.5pt">
                  <v:textbox inset="0,0,0,0">
                    <w:txbxContent>
                      <w:p w:rsidR="00862F6C" w:rsidRPr="00A87CE9" w:rsidRDefault="00862F6C" w:rsidP="00DD12C6">
                        <w:pPr>
                          <w:jc w:val="center"/>
                          <w:rPr>
                            <w:rFonts w:ascii="Times New Roman" w:hAnsi="Times New Roman" w:cs="Times New Roman"/>
                            <w:b/>
                            <w:szCs w:val="20"/>
                          </w:rPr>
                        </w:pPr>
                        <w:r>
                          <w:rPr>
                            <w:rFonts w:ascii="Times New Roman" w:hAnsi="Times New Roman" w:cs="Times New Roman"/>
                            <w:b/>
                            <w:szCs w:val="20"/>
                          </w:rPr>
                          <w:t>0</w:t>
                        </w:r>
                      </w:p>
                    </w:txbxContent>
                  </v:textbox>
                </v:oval>
                <v:oval id="Oval 4762" o:spid="_x0000_s4262" style="position:absolute;left:3135;top:592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ZxFsUA&#10;AADeAAAADwAAAGRycy9kb3ducmV2LnhtbESPQWsCMRSE70L/Q3iCF6nZWrV2NUoRCt6KtvT8unnd&#10;LG5eQpLq6q83QsHjMDPfMMt1Z1txpBAbxwqeRgUI4srphmsFX5/vj3MQMSFrbB2TgjNFWK8eekss&#10;tTvxjo77VIsM4ViiApOSL6WMlSGLceQ8cfZ+XbCYsgy11AFPGW5bOS6KmbTYcF4w6GljqDrs/6yC&#10;ycelmjb6cPbDn8nOP393FIxRatDv3hYgEnXpHv5vb7WC8fxl9gq3O/kK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FnEWxQAAAN4AAAAPAAAAAAAAAAAAAAAAAJgCAABkcnMv&#10;ZG93bnJldi54bWxQSwUGAAAAAAQABAD1AAAAigMAAAAA&#10;" strokecolor="#4a7ebb" strokeweight="3.5pt">
                  <v:textbox inset="0,0,0,0">
                    <w:txbxContent>
                      <w:p w:rsidR="00862F6C" w:rsidRPr="00A87CE9" w:rsidRDefault="00862F6C" w:rsidP="00DD12C6">
                        <w:pPr>
                          <w:jc w:val="center"/>
                          <w:rPr>
                            <w:rFonts w:ascii="Times New Roman" w:hAnsi="Times New Roman" w:cs="Times New Roman"/>
                            <w:b/>
                            <w:szCs w:val="20"/>
                          </w:rPr>
                        </w:pPr>
                        <w:r>
                          <w:rPr>
                            <w:rFonts w:ascii="Times New Roman" w:hAnsi="Times New Roman" w:cs="Times New Roman"/>
                            <w:b/>
                            <w:szCs w:val="20"/>
                          </w:rPr>
                          <w:t>4</w:t>
                        </w:r>
                      </w:p>
                    </w:txbxContent>
                  </v:textbox>
                </v:oval>
                <v:oval id="Oval 4763" o:spid="_x0000_s4263" style="position:absolute;left:2313;top:744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VOVsQA&#10;AADeAAAADwAAAGRycy9kb3ducmV2LnhtbESPy2oCMRSG94LvEE7BjWhG642pUYogdFfU0vXp5HQy&#10;ODkJSaqjT98sBJc//41vve1sKy4UYuNYwWRcgCCunG64VvB12o9WIGJC1tg6JgU3irDd9HtrLLW7&#10;8oEux1SLPMKxRAUmJV9KGStDFuPYeeLs/bpgMWUZaqkDXvO4beW0KBbSYsP5waCnnaHqfPyzCmaf&#10;92re6PPND39mB//63VEwRqnBS/f+BiJRl57hR/tDK5iulssMkHEyCs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1TlbEAAAA3gAAAA8AAAAAAAAAAAAAAAAAmAIAAGRycy9k&#10;b3ducmV2LnhtbFBLBQYAAAAABAAEAPUAAACJAwAAAAA=&#10;" strokecolor="#4a7ebb" strokeweight="3.5pt">
                  <v:textbox inset="0,0,0,0">
                    <w:txbxContent>
                      <w:p w:rsidR="00862F6C" w:rsidRPr="00A87CE9" w:rsidRDefault="00862F6C" w:rsidP="00DD12C6">
                        <w:pPr>
                          <w:jc w:val="center"/>
                          <w:rPr>
                            <w:rFonts w:ascii="Times New Roman" w:hAnsi="Times New Roman" w:cs="Times New Roman"/>
                            <w:b/>
                            <w:szCs w:val="20"/>
                          </w:rPr>
                        </w:pPr>
                        <w:r>
                          <w:rPr>
                            <w:rFonts w:ascii="Times New Roman" w:hAnsi="Times New Roman" w:cs="Times New Roman"/>
                            <w:b/>
                            <w:szCs w:val="20"/>
                          </w:rPr>
                          <w:t>6</w:t>
                        </w:r>
                      </w:p>
                    </w:txbxContent>
                  </v:textbox>
                </v:oval>
                <v:oval id="Oval 4764" o:spid="_x0000_s4264" style="position:absolute;left:6280;top:7427;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rzcUA&#10;AADeAAAADwAAAGRycy9kb3ducmV2LnhtbESPT2sCMRTE70K/Q3gFL6JZrf/YGqUIQm9FK56fm9fN&#10;4uYlJKmufvqmUOhxmJnfMKtNZ1txpRAbxwrGowIEceV0w7WC4+duuAQRE7LG1jEpuFOEzfqpt8JS&#10;uxvv6XpItcgQjiUqMCn5UspYGbIYR84TZ+/LBYspy1BLHfCW4baVk6KYS4sN5wWDnraGqsvh2yqY&#10;fjyqWaMvdz84T/f+5dRRMEap/nP39goiUZf+w3/td61gslwsxvB7J18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evNxQAAAN4AAAAPAAAAAAAAAAAAAAAAAJgCAABkcnMv&#10;ZG93bnJldi54bWxQSwUGAAAAAAQABAD1AAAAigMAAAAA&#10;" strokecolor="#4a7ebb" strokeweight="3.5pt">
                  <v:textbox inset="0,0,0,0">
                    <w:txbxContent>
                      <w:p w:rsidR="00862F6C" w:rsidRPr="00A87CE9" w:rsidRDefault="00862F6C" w:rsidP="00DD12C6">
                        <w:pPr>
                          <w:jc w:val="center"/>
                          <w:rPr>
                            <w:rFonts w:ascii="Times New Roman" w:hAnsi="Times New Roman" w:cs="Times New Roman"/>
                            <w:b/>
                            <w:szCs w:val="20"/>
                          </w:rPr>
                        </w:pPr>
                        <w:r>
                          <w:rPr>
                            <w:rFonts w:ascii="Times New Roman" w:hAnsi="Times New Roman" w:cs="Times New Roman"/>
                            <w:b/>
                            <w:szCs w:val="20"/>
                          </w:rPr>
                          <w:t>6</w:t>
                        </w:r>
                      </w:p>
                    </w:txbxContent>
                  </v:textbox>
                </v:oval>
                <v:oval id="Oval 4765" o:spid="_x0000_s4265" style="position:absolute;left:4912;top:939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t1usUA&#10;AADeAAAADwAAAGRycy9kb3ducmV2LnhtbESPQWsCMRSE74X+h/CEXopmu1qV1ShSKHgr2tLzc/Pc&#10;LG5eQhJ17a9vCgWPw8x8wyzXve3EhUJsHSt4GRUgiGunW24UfH2+D+cgYkLW2DkmBTeKsF49Piyx&#10;0u7KO7rsUyMyhGOFCkxKvpIy1oYsxpHzxNk7umAxZRkaqQNeM9x2siyKqbTYcl4w6OnNUH3an62C&#10;ycdP/drq080/HyY7P/7uKRij1NOg3yxAJOrTPfzf3moF5Xw2K+HvTr4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a3W6xQAAAN4AAAAPAAAAAAAAAAAAAAAAAJgCAABkcnMv&#10;ZG93bnJldi54bWxQSwUGAAAAAAQABAD1AAAAigMAAAAA&#10;" strokecolor="#4a7ebb" strokeweight="3.5pt">
                  <v:textbox inset="0,0,0,0">
                    <w:txbxContent>
                      <w:p w:rsidR="00862F6C" w:rsidRPr="00A87CE9" w:rsidRDefault="00862F6C" w:rsidP="00DD12C6">
                        <w:pPr>
                          <w:jc w:val="center"/>
                          <w:rPr>
                            <w:rFonts w:ascii="Times New Roman" w:hAnsi="Times New Roman" w:cs="Times New Roman"/>
                            <w:b/>
                            <w:szCs w:val="20"/>
                          </w:rPr>
                        </w:pPr>
                        <w:r>
                          <w:rPr>
                            <w:rFonts w:ascii="Times New Roman" w:hAnsi="Times New Roman" w:cs="Times New Roman"/>
                            <w:b/>
                            <w:szCs w:val="20"/>
                          </w:rPr>
                          <w:t>8</w:t>
                        </w:r>
                      </w:p>
                    </w:txbxContent>
                  </v:textbox>
                </v:oval>
                <v:oval id="Oval 4766" o:spid="_x0000_s4266" style="position:absolute;left:2390;top:11584;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fQIcUA&#10;AADeAAAADwAAAGRycy9kb3ducmV2LnhtbESPT2sCMRTE74LfITzBi2jWP62yNYoUhN6KtvT83Lxu&#10;FjcvIUl17advBKHHYWZ+w6y3nW3FhUJsHCuYTgoQxJXTDdcKPj/24xWImJA1to5JwY0ibDf93hpL&#10;7a58oMsx1SJDOJaowKTkSyljZchinDhPnL1vFyymLEMtdcBrhttWzoriWVpsOC8Y9PRqqDoff6yC&#10;xftv9dTo882PTouDn391FIxRajjodi8gEnXpP/xov2kFs9VyOYf7nXwF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9AhxQAAAN4AAAAPAAAAAAAAAAAAAAAAAJgCAABkcnMv&#10;ZG93bnJldi54bWxQSwUGAAAAAAQABAD1AAAAigMAAAAA&#10;" strokecolor="#4a7ebb" strokeweight="3.5pt">
                  <v:textbox inset="0,0,0,0">
                    <w:txbxContent>
                      <w:p w:rsidR="00862F6C" w:rsidRPr="00A87CE9" w:rsidRDefault="00862F6C" w:rsidP="00DD12C6">
                        <w:pPr>
                          <w:jc w:val="center"/>
                          <w:rPr>
                            <w:rFonts w:ascii="Times New Roman" w:hAnsi="Times New Roman" w:cs="Times New Roman"/>
                            <w:b/>
                            <w:szCs w:val="20"/>
                          </w:rPr>
                        </w:pPr>
                        <w:r>
                          <w:rPr>
                            <w:rFonts w:ascii="Times New Roman" w:hAnsi="Times New Roman" w:cs="Times New Roman"/>
                            <w:b/>
                            <w:szCs w:val="20"/>
                          </w:rPr>
                          <w:t>6</w:t>
                        </w:r>
                      </w:p>
                    </w:txbxContent>
                  </v:textbox>
                </v:oval>
                <v:oval id="Oval 4767" o:spid="_x0000_s4267" style="position:absolute;left:5069;top:1350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5IVcUA&#10;AADeAAAADwAAAGRycy9kb3ducmV2LnhtbESPQWsCMRSE74X+h/CEXopmq1uV1ShSKHgr2tLzc/Pc&#10;LG5eQhJ17a9vCgWPw8x8wyzXve3EhUJsHSt4GRUgiGunW24UfH2+D+cgYkLW2DkmBTeKsF49Piyx&#10;0u7KO7rsUyMyhGOFCkxKvpIy1oYsxpHzxNk7umAxZRkaqQNeM9x2clwUU2mx5bxg0NObofq0P1sF&#10;5cdP/drq080/H8qdn3z3FIxR6mnQbxYgEvXpHv5vb7WC8Xw2K+HvTr4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khVxQAAAN4AAAAPAAAAAAAAAAAAAAAAAJgCAABkcnMv&#10;ZG93bnJldi54bWxQSwUGAAAAAAQABAD1AAAAigMAAAAA&#10;" strokecolor="#4a7ebb" strokeweight="3.5pt">
                  <v:textbox inset="0,0,0,0">
                    <w:txbxContent>
                      <w:p w:rsidR="00862F6C" w:rsidRPr="00A87CE9" w:rsidRDefault="00862F6C" w:rsidP="00DD12C6">
                        <w:pPr>
                          <w:jc w:val="center"/>
                          <w:rPr>
                            <w:rFonts w:ascii="Times New Roman" w:hAnsi="Times New Roman" w:cs="Times New Roman"/>
                            <w:b/>
                            <w:szCs w:val="20"/>
                          </w:rPr>
                        </w:pPr>
                        <w:r>
                          <w:rPr>
                            <w:rFonts w:ascii="Times New Roman" w:hAnsi="Times New Roman" w:cs="Times New Roman"/>
                            <w:b/>
                            <w:szCs w:val="20"/>
                          </w:rPr>
                          <w:t>8</w:t>
                        </w:r>
                      </w:p>
                    </w:txbxContent>
                  </v:textbox>
                </v:oval>
                <v:oval id="Oval 4768" o:spid="_x0000_s4268" style="position:absolute;left:4936;top:14807;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LtzsUA&#10;AADeAAAADwAAAGRycy9kb3ducmV2LnhtbESPQWsCMRSE74L/IbxCL1KzWrfK1iilUOhN1NLz6+Z1&#10;s7h5CUmqa3+9EQSPw8x8wyzXve3EkUJsHSuYjAsQxLXTLTcKvvYfTwsQMSFr7ByTgjNFWK+GgyVW&#10;2p14S8ddakSGcKxQgUnJV1LG2pDFOHaeOHu/LlhMWYZG6oCnDLednBbFi7TYcl4w6OndUH3Y/VkF&#10;s81/Xbb6cPajn9nWP3/3FIxR6vGhf3sFkahP9/Ct/akVTBfzeQnXO/kK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u3OxQAAAN4AAAAPAAAAAAAAAAAAAAAAAJgCAABkcnMv&#10;ZG93bnJldi54bWxQSwUGAAAAAAQABAD1AAAAigMAAAAA&#10;" strokecolor="#4a7ebb" strokeweight="3.5pt">
                  <v:textbox inset="0,0,0,0">
                    <w:txbxContent>
                      <w:p w:rsidR="00862F6C" w:rsidRPr="00A87CE9" w:rsidRDefault="00862F6C" w:rsidP="00DD12C6">
                        <w:pPr>
                          <w:jc w:val="center"/>
                          <w:rPr>
                            <w:rFonts w:ascii="Times New Roman" w:hAnsi="Times New Roman" w:cs="Times New Roman"/>
                            <w:b/>
                            <w:szCs w:val="20"/>
                          </w:rPr>
                        </w:pPr>
                        <w:r>
                          <w:rPr>
                            <w:rFonts w:ascii="Times New Roman" w:hAnsi="Times New Roman" w:cs="Times New Roman"/>
                            <w:b/>
                            <w:szCs w:val="20"/>
                          </w:rPr>
                          <w:t>10</w:t>
                        </w:r>
                      </w:p>
                    </w:txbxContent>
                  </v:textbox>
                </v:oval>
              </v:group>
            </w:pict>
          </mc:Fallback>
        </mc:AlternateContent>
      </w:r>
    </w:p>
    <w:p w:rsidR="00397D21" w:rsidRPr="0051716F" w:rsidRDefault="00397D21" w:rsidP="00397D21">
      <w:pPr>
        <w:jc w:val="both"/>
        <w:rPr>
          <w:szCs w:val="20"/>
        </w:rPr>
      </w:pPr>
    </w:p>
    <w:p w:rsidR="00397D21" w:rsidRPr="0051716F" w:rsidRDefault="00397D21" w:rsidP="00397D21">
      <w:pPr>
        <w:jc w:val="both"/>
        <w:rPr>
          <w:szCs w:val="20"/>
        </w:rPr>
      </w:pPr>
    </w:p>
    <w:p w:rsidR="00397D21" w:rsidRPr="0051716F" w:rsidRDefault="00397D21" w:rsidP="00397D21">
      <w:pPr>
        <w:jc w:val="both"/>
        <w:rPr>
          <w:szCs w:val="20"/>
        </w:rPr>
      </w:pPr>
    </w:p>
    <w:p w:rsidR="00397D21" w:rsidRPr="0051716F" w:rsidRDefault="00397D21" w:rsidP="00397D21">
      <w:pPr>
        <w:jc w:val="both"/>
        <w:rPr>
          <w:szCs w:val="20"/>
        </w:rPr>
      </w:pPr>
    </w:p>
    <w:p w:rsidR="00397D21" w:rsidRPr="0051716F" w:rsidRDefault="00397D21" w:rsidP="00397D21">
      <w:pPr>
        <w:jc w:val="both"/>
        <w:rPr>
          <w:szCs w:val="20"/>
        </w:rPr>
      </w:pPr>
    </w:p>
    <w:p w:rsidR="00397D21" w:rsidRPr="0051716F" w:rsidRDefault="00397D21" w:rsidP="00397D21">
      <w:pPr>
        <w:jc w:val="both"/>
        <w:rPr>
          <w:szCs w:val="20"/>
        </w:rPr>
      </w:pPr>
    </w:p>
    <w:p w:rsidR="00397D21" w:rsidRPr="0051716F" w:rsidRDefault="00397D21" w:rsidP="00397D21">
      <w:pPr>
        <w:jc w:val="both"/>
        <w:rPr>
          <w:szCs w:val="20"/>
        </w:rPr>
      </w:pPr>
    </w:p>
    <w:p w:rsidR="00397D21" w:rsidRPr="0051716F" w:rsidRDefault="00397D21" w:rsidP="00397D21">
      <w:pPr>
        <w:jc w:val="both"/>
        <w:rPr>
          <w:szCs w:val="20"/>
        </w:rPr>
      </w:pPr>
    </w:p>
    <w:p w:rsidR="00691C86" w:rsidRPr="0051716F" w:rsidRDefault="00691C86" w:rsidP="00397D21">
      <w:pPr>
        <w:jc w:val="both"/>
        <w:rPr>
          <w:szCs w:val="20"/>
        </w:rPr>
      </w:pPr>
    </w:p>
    <w:p w:rsidR="00397D21" w:rsidRPr="0051716F" w:rsidRDefault="00397D21" w:rsidP="00397D21">
      <w:pPr>
        <w:jc w:val="both"/>
        <w:rPr>
          <w:szCs w:val="20"/>
        </w:rPr>
      </w:pPr>
    </w:p>
    <w:p w:rsidR="00397D21" w:rsidRPr="0051716F" w:rsidRDefault="00397D21" w:rsidP="00397D21">
      <w:pPr>
        <w:jc w:val="both"/>
        <w:rPr>
          <w:szCs w:val="20"/>
        </w:rPr>
      </w:pPr>
    </w:p>
    <w:p w:rsidR="003378BB" w:rsidRPr="0051716F" w:rsidRDefault="0023450B" w:rsidP="00397D21">
      <w:pPr>
        <w:spacing w:before="120"/>
        <w:ind w:left="170"/>
        <w:jc w:val="center"/>
        <w:rPr>
          <w:szCs w:val="20"/>
        </w:rPr>
      </w:pPr>
      <w:r>
        <w:rPr>
          <w:noProof/>
          <w:lang w:val="sv-SE" w:eastAsia="sv-SE"/>
        </w:rPr>
        <mc:AlternateContent>
          <mc:Choice Requires="wps">
            <w:drawing>
              <wp:anchor distT="0" distB="0" distL="114300" distR="114300" simplePos="0" relativeHeight="275760640" behindDoc="0" locked="0" layoutInCell="1" allowOverlap="1">
                <wp:simplePos x="0" y="0"/>
                <wp:positionH relativeFrom="column">
                  <wp:posOffset>3162935</wp:posOffset>
                </wp:positionH>
                <wp:positionV relativeFrom="paragraph">
                  <wp:posOffset>2624455</wp:posOffset>
                </wp:positionV>
                <wp:extent cx="259080" cy="257810"/>
                <wp:effectExtent l="19050" t="19050" r="26670" b="27940"/>
                <wp:wrapNone/>
                <wp:docPr id="17828" name="Oval 2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wps:spPr>
                      <wps:txbx>
                        <w:txbxContent>
                          <w:p w:rsidR="00862F6C" w:rsidRPr="00A87CE9" w:rsidRDefault="00862F6C" w:rsidP="00EF4375">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Oval 2197" o:spid="_x0000_s4269" style="position:absolute;left:0;text-align:left;margin-left:249.05pt;margin-top:206.65pt;width:20.4pt;height:20.3pt;z-index:275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" strokecolor="#4a7ebb" strokeweight="3.5pt">
                <v:textbox inset="0,0,0,0">
                  <w:txbxContent>
                    <w:p w:rsidR="00862F6C" w:rsidRPr="00A87CE9" w:rsidRDefault="00862F6C" w:rsidP="00EF4375">
                      <w:pPr>
                        <w:jc w:val="center"/>
                        <w:rPr>
                          <w:rFonts w:ascii="Times New Roman" w:hAnsi="Times New Roman" w:cs="Times New Roman"/>
                          <w:b/>
                          <w:szCs w:val="20"/>
                        </w:rPr>
                      </w:pPr>
                      <w:r>
                        <w:rPr>
                          <w:rFonts w:ascii="Times New Roman" w:hAnsi="Times New Roman" w:cs="Times New Roman"/>
                          <w:b/>
                          <w:szCs w:val="20"/>
                        </w:rPr>
                        <w:t>6</w:t>
                      </w:r>
                    </w:p>
                  </w:txbxContent>
                </v:textbox>
              </v:oval>
            </w:pict>
          </mc:Fallback>
        </mc:AlternateContent>
      </w:r>
      <w:r w:rsidR="00397D21" w:rsidRPr="0051716F">
        <w:rPr>
          <w:szCs w:val="20"/>
        </w:rPr>
        <w:br w:type="page"/>
      </w:r>
    </w:p>
    <w:p w:rsidR="003378BB" w:rsidRPr="00D63381" w:rsidRDefault="0023450B" w:rsidP="00397D21">
      <w:pPr>
        <w:spacing w:before="120"/>
        <w:ind w:left="170"/>
        <w:jc w:val="center"/>
        <w:rPr>
          <w:sz w:val="22"/>
          <w:szCs w:val="22"/>
        </w:rPr>
      </w:pPr>
      <w:r>
        <w:rPr>
          <w:noProof/>
          <w:sz w:val="22"/>
          <w:szCs w:val="22"/>
          <w:lang w:val="sv-SE" w:eastAsia="sv-SE"/>
        </w:rPr>
        <w:lastRenderedPageBreak/>
        <mc:AlternateContent>
          <mc:Choice Requires="wpg">
            <w:drawing>
              <wp:anchor distT="0" distB="0" distL="114300" distR="114300" simplePos="0" relativeHeight="274349568" behindDoc="0" locked="0" layoutInCell="1" allowOverlap="1">
                <wp:simplePos x="0" y="0"/>
                <wp:positionH relativeFrom="column">
                  <wp:posOffset>-26670</wp:posOffset>
                </wp:positionH>
                <wp:positionV relativeFrom="paragraph">
                  <wp:posOffset>110490</wp:posOffset>
                </wp:positionV>
                <wp:extent cx="5861685" cy="5964555"/>
                <wp:effectExtent l="0" t="0" r="24765" b="93345"/>
                <wp:wrapNone/>
                <wp:docPr id="28734" name="Group 47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5964555"/>
                          <a:chOff x="1376" y="599"/>
                          <a:chExt cx="9231" cy="9393"/>
                        </a:xfrm>
                      </wpg:grpSpPr>
                      <wps:wsp>
                        <wps:cNvPr id="28735" name="AutoShape 5094"/>
                        <wps:cNvCnPr>
                          <a:cxnSpLocks noChangeShapeType="1"/>
                        </wps:cNvCnPr>
                        <wps:spPr bwMode="auto">
                          <a:xfrm flipH="1">
                            <a:off x="10259" y="1261"/>
                            <a:ext cx="0" cy="8731"/>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8208" name="Text Box 5095"/>
                        <wps:cNvSpPr txBox="1">
                          <a:spLocks noChangeArrowheads="1"/>
                        </wps:cNvSpPr>
                        <wps:spPr bwMode="auto">
                          <a:xfrm>
                            <a:off x="7388" y="1875"/>
                            <a:ext cx="1954" cy="4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1D507E">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8209" name="AutoShape 5096"/>
                        <wps:cNvCnPr>
                          <a:cxnSpLocks noChangeShapeType="1"/>
                        </wps:cNvCnPr>
                        <wps:spPr bwMode="auto">
                          <a:xfrm flipH="1">
                            <a:off x="1726" y="1196"/>
                            <a:ext cx="0" cy="4989"/>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8210" name="Group 5112"/>
                        <wpg:cNvGrpSpPr>
                          <a:grpSpLocks/>
                        </wpg:cNvGrpSpPr>
                        <wpg:grpSpPr bwMode="auto">
                          <a:xfrm>
                            <a:off x="3602" y="1807"/>
                            <a:ext cx="227" cy="560"/>
                            <a:chOff x="4444" y="2685"/>
                            <a:chExt cx="255" cy="720"/>
                          </a:xfrm>
                        </wpg:grpSpPr>
                        <wps:wsp>
                          <wps:cNvPr id="18211" name="AutoShape 5113"/>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12" name="AutoShape 5114"/>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8213" name="AutoShape 5115"/>
                        <wps:cNvCnPr>
                          <a:cxnSpLocks noChangeShapeType="1"/>
                        </wps:cNvCnPr>
                        <wps:spPr bwMode="auto">
                          <a:xfrm flipV="1">
                            <a:off x="1733" y="1814"/>
                            <a:ext cx="198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15" name="AutoShape 5116"/>
                        <wps:cNvCnPr>
                          <a:cxnSpLocks noChangeShapeType="1"/>
                        </wps:cNvCnPr>
                        <wps:spPr bwMode="auto">
                          <a:xfrm flipV="1">
                            <a:off x="5192" y="9978"/>
                            <a:ext cx="5046"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216" name="Text Box 5117"/>
                        <wps:cNvSpPr txBox="1">
                          <a:spLocks noChangeArrowheads="1"/>
                        </wps:cNvSpPr>
                        <wps:spPr bwMode="auto">
                          <a:xfrm>
                            <a:off x="3878" y="1851"/>
                            <a:ext cx="2781" cy="4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1D507E">
                              <w:pPr>
                                <w:rPr>
                                  <w:rFonts w:asciiTheme="majorHAnsi" w:hAnsiTheme="majorHAnsi" w:cstheme="majorHAnsi"/>
                                  <w:sz w:val="18"/>
                                  <w:szCs w:val="18"/>
                                  <w:lang w:val="fr-FR"/>
                                </w:rPr>
                              </w:pPr>
                              <w:r w:rsidRPr="00F811DC">
                                <w:rPr>
                                  <w:rFonts w:asciiTheme="majorHAnsi" w:hAnsiTheme="majorHAnsi" w:cstheme="majorHAnsi"/>
                                  <w:sz w:val="18"/>
                                  <w:szCs w:val="18"/>
                                </w:rPr>
                                <w:t xml:space="preserve">Current </w:t>
                              </w:r>
                              <w:r>
                                <w:rPr>
                                  <w:rFonts w:asciiTheme="majorHAnsi" w:hAnsiTheme="majorHAnsi" w:cstheme="majorHAnsi"/>
                                  <w:sz w:val="18"/>
                                  <w:szCs w:val="18"/>
                                </w:rPr>
                                <w:t>lead</w:t>
                              </w:r>
                              <w:r>
                                <w:rPr>
                                  <w:rFonts w:asciiTheme="majorHAnsi" w:hAnsiTheme="majorHAnsi" w:cstheme="majorHAnsi"/>
                                  <w:sz w:val="18"/>
                                  <w:szCs w:val="18"/>
                                  <w:lang w:val="fr-FR"/>
                                </w:rPr>
                                <w:t xml:space="preserve"> IL652</w:t>
                              </w:r>
                            </w:p>
                          </w:txbxContent>
                        </wps:txbx>
                        <wps:bodyPr rot="0" vert="horz" wrap="square" lIns="91440" tIns="45720" rIns="91440" bIns="45720" anchor="t" anchorCtr="0" upright="1">
                          <a:noAutofit/>
                        </wps:bodyPr>
                      </wps:wsp>
                      <wps:wsp>
                        <wps:cNvPr id="18217" name="AutoShape 5118"/>
                        <wps:cNvCnPr>
                          <a:cxnSpLocks noChangeShapeType="1"/>
                        </wps:cNvCnPr>
                        <wps:spPr bwMode="auto">
                          <a:xfrm flipV="1">
                            <a:off x="5193" y="5501"/>
                            <a:ext cx="5046"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8218" name="Group 5143"/>
                        <wpg:cNvGrpSpPr>
                          <a:grpSpLocks/>
                        </wpg:cNvGrpSpPr>
                        <wpg:grpSpPr bwMode="auto">
                          <a:xfrm>
                            <a:off x="3602" y="6230"/>
                            <a:ext cx="227" cy="560"/>
                            <a:chOff x="4444" y="2685"/>
                            <a:chExt cx="255" cy="720"/>
                          </a:xfrm>
                        </wpg:grpSpPr>
                        <wps:wsp>
                          <wps:cNvPr id="18219" name="AutoShape 5144"/>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20" name="AutoShape 5145"/>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8221" name="AutoShape 5146"/>
                        <wps:cNvCnPr>
                          <a:cxnSpLocks noChangeShapeType="1"/>
                        </wps:cNvCnPr>
                        <wps:spPr bwMode="auto">
                          <a:xfrm flipV="1">
                            <a:off x="1733" y="6237"/>
                            <a:ext cx="198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22" name="Text Box 5147"/>
                        <wps:cNvSpPr txBox="1">
                          <a:spLocks noChangeArrowheads="1"/>
                        </wps:cNvSpPr>
                        <wps:spPr bwMode="auto">
                          <a:xfrm>
                            <a:off x="3860" y="6163"/>
                            <a:ext cx="2781" cy="4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3378BB">
                              <w:pPr>
                                <w:rPr>
                                  <w:rFonts w:asciiTheme="majorHAnsi" w:hAnsiTheme="majorHAnsi" w:cstheme="majorHAnsi"/>
                                  <w:sz w:val="18"/>
                                  <w:szCs w:val="18"/>
                                  <w:lang w:val="fr-FR"/>
                                </w:rPr>
                              </w:pPr>
                              <w:r w:rsidRPr="00F811DC">
                                <w:rPr>
                                  <w:rFonts w:asciiTheme="majorHAnsi" w:hAnsiTheme="majorHAnsi" w:cstheme="majorHAnsi"/>
                                  <w:sz w:val="18"/>
                                  <w:szCs w:val="18"/>
                                </w:rPr>
                                <w:t xml:space="preserve">Current </w:t>
                              </w:r>
                              <w:r>
                                <w:rPr>
                                  <w:rFonts w:asciiTheme="majorHAnsi" w:hAnsiTheme="majorHAnsi" w:cstheme="majorHAnsi"/>
                                  <w:sz w:val="18"/>
                                  <w:szCs w:val="18"/>
                                </w:rPr>
                                <w:t xml:space="preserve">lead </w:t>
                              </w:r>
                              <w:r>
                                <w:rPr>
                                  <w:rFonts w:asciiTheme="majorHAnsi" w:hAnsiTheme="majorHAnsi" w:cstheme="majorHAnsi"/>
                                  <w:sz w:val="18"/>
                                  <w:szCs w:val="18"/>
                                  <w:lang w:val="fr-FR"/>
                                </w:rPr>
                                <w:t>IL653</w:t>
                              </w:r>
                            </w:p>
                          </w:txbxContent>
                        </wps:txbx>
                        <wps:bodyPr rot="0" vert="horz" wrap="square" lIns="91440" tIns="45720" rIns="91440" bIns="45720" anchor="t" anchorCtr="0" upright="1">
                          <a:noAutofit/>
                        </wps:bodyPr>
                      </wps:wsp>
                      <wps:wsp>
                        <wps:cNvPr id="18223" name="AutoShape 5098"/>
                        <wps:cNvCnPr>
                          <a:cxnSpLocks noChangeShapeType="1"/>
                        </wps:cNvCnPr>
                        <wps:spPr bwMode="auto">
                          <a:xfrm>
                            <a:off x="2804" y="2358"/>
                            <a:ext cx="4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24" name="AutoShape 5099"/>
                        <wps:cNvCnPr>
                          <a:cxnSpLocks noChangeShapeType="1"/>
                        </wps:cNvCnPr>
                        <wps:spPr bwMode="auto">
                          <a:xfrm>
                            <a:off x="6825" y="2348"/>
                            <a:ext cx="0" cy="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25" name="AutoShape 5100"/>
                        <wps:cNvCnPr>
                          <a:cxnSpLocks noChangeShapeType="1"/>
                        </wps:cNvCnPr>
                        <wps:spPr bwMode="auto">
                          <a:xfrm>
                            <a:off x="2815" y="2372"/>
                            <a:ext cx="0" cy="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26" name="Text Box 5101"/>
                        <wps:cNvSpPr txBox="1">
                          <a:spLocks noChangeArrowheads="1"/>
                        </wps:cNvSpPr>
                        <wps:spPr bwMode="auto">
                          <a:xfrm>
                            <a:off x="5183" y="3944"/>
                            <a:ext cx="1954" cy="4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1D507E">
                              <w:pPr>
                                <w:rPr>
                                  <w:rFonts w:asciiTheme="majorHAnsi" w:hAnsiTheme="majorHAnsi" w:cstheme="majorHAnsi"/>
                                  <w:sz w:val="18"/>
                                  <w:szCs w:val="18"/>
                                  <w:lang w:val="fr-FR"/>
                                </w:rPr>
                              </w:pPr>
                              <w:r>
                                <w:rPr>
                                  <w:rFonts w:asciiTheme="majorHAnsi" w:hAnsiTheme="majorHAnsi" w:cstheme="majorHAnsi"/>
                                  <w:sz w:val="18"/>
                                  <w:szCs w:val="18"/>
                                  <w:lang w:val="fr-FR"/>
                                </w:rPr>
                                <w:t>S</w:t>
                              </w:r>
                              <w:r w:rsidRPr="00F811DC">
                                <w:rPr>
                                  <w:rFonts w:asciiTheme="majorHAnsi" w:hAnsiTheme="majorHAnsi" w:cstheme="majorHAnsi"/>
                                  <w:sz w:val="18"/>
                                  <w:szCs w:val="18"/>
                                  <w:lang w:val="fr-FR"/>
                                </w:rPr>
                                <w:t>top</w:t>
                              </w:r>
                            </w:p>
                          </w:txbxContent>
                        </wps:txbx>
                        <wps:bodyPr rot="0" vert="horz" wrap="square" lIns="91440" tIns="45720" rIns="91440" bIns="45720" anchor="t" anchorCtr="0" upright="1">
                          <a:noAutofit/>
                        </wps:bodyPr>
                      </wps:wsp>
                      <wpg:grpSp>
                        <wpg:cNvPr id="18227" name="Group 5102"/>
                        <wpg:cNvGrpSpPr>
                          <a:grpSpLocks/>
                        </wpg:cNvGrpSpPr>
                        <wpg:grpSpPr bwMode="auto">
                          <a:xfrm>
                            <a:off x="5063" y="3936"/>
                            <a:ext cx="227" cy="624"/>
                            <a:chOff x="4444" y="2685"/>
                            <a:chExt cx="255" cy="720"/>
                          </a:xfrm>
                        </wpg:grpSpPr>
                        <wps:wsp>
                          <wps:cNvPr id="18228" name="AutoShape 5103"/>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29" name="AutoShape 5104"/>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8230" name="AutoShape 5105"/>
                        <wps:cNvCnPr>
                          <a:cxnSpLocks noChangeShapeType="1"/>
                        </wps:cNvCnPr>
                        <wps:spPr bwMode="auto">
                          <a:xfrm>
                            <a:off x="2800" y="3933"/>
                            <a:ext cx="4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31" name="AutoShape 5106"/>
                        <wps:cNvCnPr>
                          <a:cxnSpLocks noChangeShapeType="1"/>
                        </wps:cNvCnPr>
                        <wps:spPr bwMode="auto">
                          <a:xfrm>
                            <a:off x="6810" y="3453"/>
                            <a:ext cx="0" cy="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32" name="AutoShape 5107"/>
                        <wps:cNvCnPr>
                          <a:cxnSpLocks noChangeShapeType="1"/>
                        </wps:cNvCnPr>
                        <wps:spPr bwMode="auto">
                          <a:xfrm>
                            <a:off x="2800" y="3477"/>
                            <a:ext cx="0" cy="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33" name="Rectangle 5108"/>
                        <wps:cNvSpPr>
                          <a:spLocks noChangeArrowheads="1"/>
                        </wps:cNvSpPr>
                        <wps:spPr bwMode="auto">
                          <a:xfrm>
                            <a:off x="6102" y="2620"/>
                            <a:ext cx="1376" cy="1077"/>
                          </a:xfrm>
                          <a:prstGeom prst="rect">
                            <a:avLst/>
                          </a:prstGeom>
                          <a:solidFill>
                            <a:srgbClr val="FFFFFF"/>
                          </a:solidFill>
                          <a:ln w="9525">
                            <a:solidFill>
                              <a:srgbClr val="000000"/>
                            </a:solidFill>
                            <a:miter lim="800000"/>
                            <a:headEnd/>
                            <a:tailEnd/>
                          </a:ln>
                        </wps:spPr>
                        <wps:txbx>
                          <w:txbxContent>
                            <w:p w:rsidR="00862F6C" w:rsidRPr="00F811DC" w:rsidRDefault="00862F6C" w:rsidP="001D507E">
                              <w:pPr>
                                <w:jc w:val="center"/>
                                <w:rPr>
                                  <w:rFonts w:asciiTheme="majorHAnsi" w:hAnsiTheme="majorHAnsi" w:cstheme="majorHAnsi"/>
                                  <w:sz w:val="18"/>
                                  <w:szCs w:val="18"/>
                                </w:rPr>
                              </w:pPr>
                              <w:r>
                                <w:rPr>
                                  <w:rFonts w:asciiTheme="majorHAnsi" w:hAnsiTheme="majorHAnsi" w:cstheme="majorHAnsi"/>
                                  <w:sz w:val="18"/>
                                  <w:szCs w:val="18"/>
                                </w:rPr>
                                <w:t>C</w:t>
                              </w:r>
                              <w:r w:rsidRPr="00F811DC">
                                <w:rPr>
                                  <w:rFonts w:asciiTheme="majorHAnsi" w:hAnsiTheme="majorHAnsi" w:cstheme="majorHAnsi"/>
                                  <w:sz w:val="18"/>
                                  <w:szCs w:val="18"/>
                                </w:rPr>
                                <w:t>ooling in operation</w:t>
                              </w:r>
                            </w:p>
                          </w:txbxContent>
                        </wps:txbx>
                        <wps:bodyPr rot="0" vert="horz" wrap="square" lIns="91440" tIns="45720" rIns="91440" bIns="45720" anchor="t" anchorCtr="0" upright="1">
                          <a:noAutofit/>
                        </wps:bodyPr>
                      </wps:wsp>
                      <wps:wsp>
                        <wps:cNvPr id="18234" name="Text Box 5109"/>
                        <wps:cNvSpPr txBox="1">
                          <a:spLocks noChangeArrowheads="1"/>
                        </wps:cNvSpPr>
                        <wps:spPr bwMode="auto">
                          <a:xfrm>
                            <a:off x="7478" y="2620"/>
                            <a:ext cx="2386" cy="1077"/>
                          </a:xfrm>
                          <a:prstGeom prst="rect">
                            <a:avLst/>
                          </a:prstGeom>
                          <a:solidFill>
                            <a:srgbClr val="FFFFFF"/>
                          </a:solidFill>
                          <a:ln w="9525">
                            <a:solidFill>
                              <a:srgbClr val="000000"/>
                            </a:solidFill>
                            <a:miter lim="800000"/>
                            <a:headEnd/>
                            <a:tailEnd/>
                          </a:ln>
                        </wps:spPr>
                        <wps:txbx>
                          <w:txbxContent>
                            <w:p w:rsidR="00862F6C" w:rsidRPr="00F811DC" w:rsidRDefault="00862F6C" w:rsidP="001D507E">
                              <w:pPr>
                                <w:rPr>
                                  <w:rFonts w:asciiTheme="majorHAnsi" w:hAnsiTheme="majorHAnsi" w:cstheme="majorHAnsi"/>
                                  <w:sz w:val="18"/>
                                  <w:szCs w:val="18"/>
                                </w:rPr>
                              </w:pPr>
                              <w:r w:rsidRPr="00F811DC">
                                <w:rPr>
                                  <w:rFonts w:asciiTheme="majorHAnsi" w:hAnsiTheme="majorHAnsi" w:cstheme="majorHAnsi"/>
                                  <w:sz w:val="18"/>
                                  <w:szCs w:val="18"/>
                                </w:rPr>
                                <w:t>CV652 regulated</w:t>
                              </w:r>
                            </w:p>
                            <w:p w:rsidR="00862F6C" w:rsidRPr="00F811DC" w:rsidRDefault="00862F6C" w:rsidP="001D507E">
                              <w:pPr>
                                <w:rPr>
                                  <w:rFonts w:asciiTheme="majorHAnsi" w:hAnsiTheme="majorHAnsi" w:cstheme="majorHAnsi"/>
                                  <w:sz w:val="18"/>
                                  <w:szCs w:val="18"/>
                                </w:rPr>
                              </w:pPr>
                              <w:del w:id="67" w:author="Konrad Gajewski" w:date="2020-03-05T10:52:00Z">
                                <w:r w:rsidRPr="00F811DC" w:rsidDel="00862F6C">
                                  <w:rPr>
                                    <w:rFonts w:asciiTheme="majorHAnsi" w:hAnsiTheme="majorHAnsi" w:cstheme="majorHAnsi"/>
                                    <w:sz w:val="18"/>
                                    <w:szCs w:val="18"/>
                                  </w:rPr>
                                  <w:delText xml:space="preserve">TT692 </w:delText>
                                </w:r>
                              </w:del>
                              <w:ins w:id="68" w:author="Konrad Gajewski" w:date="2020-03-05T10:52:00Z">
                                <w:r w:rsidRPr="00F811DC">
                                  <w:rPr>
                                    <w:rFonts w:asciiTheme="majorHAnsi" w:hAnsiTheme="majorHAnsi" w:cstheme="majorHAnsi"/>
                                    <w:sz w:val="18"/>
                                    <w:szCs w:val="18"/>
                                  </w:rPr>
                                  <w:t>TT6</w:t>
                                </w:r>
                                <w:r>
                                  <w:rPr>
                                    <w:rFonts w:asciiTheme="majorHAnsi" w:hAnsiTheme="majorHAnsi" w:cstheme="majorHAnsi"/>
                                    <w:sz w:val="18"/>
                                    <w:szCs w:val="18"/>
                                  </w:rPr>
                                  <w:t>56</w:t>
                                </w:r>
                                <w:r w:rsidRPr="00F811DC">
                                  <w:rPr>
                                    <w:rFonts w:asciiTheme="majorHAnsi" w:hAnsiTheme="majorHAnsi" w:cstheme="majorHAnsi"/>
                                    <w:sz w:val="18"/>
                                    <w:szCs w:val="18"/>
                                  </w:rPr>
                                  <w:t xml:space="preserve"> </w:t>
                                </w:r>
                              </w:ins>
                              <w:r w:rsidRPr="00F811DC">
                                <w:rPr>
                                  <w:rFonts w:asciiTheme="majorHAnsi" w:hAnsiTheme="majorHAnsi" w:cstheme="majorHAnsi"/>
                                  <w:sz w:val="18"/>
                                  <w:szCs w:val="18"/>
                                </w:rPr>
                                <w:t xml:space="preserve">= </w:t>
                              </w:r>
                              <w:del w:id="69" w:author="Konrad Gajewski" w:date="2020-03-05T10:52:00Z">
                                <w:r w:rsidRPr="00F811DC" w:rsidDel="00862F6C">
                                  <w:rPr>
                                    <w:rFonts w:asciiTheme="majorHAnsi" w:hAnsiTheme="majorHAnsi" w:cstheme="majorHAnsi"/>
                                    <w:sz w:val="18"/>
                                    <w:szCs w:val="18"/>
                                  </w:rPr>
                                  <w:delText>TT692setpoint</w:delText>
                                </w:r>
                                <w:r w:rsidDel="00862F6C">
                                  <w:rPr>
                                    <w:rFonts w:asciiTheme="majorHAnsi" w:hAnsiTheme="majorHAnsi" w:cstheme="majorHAnsi"/>
                                    <w:sz w:val="18"/>
                                    <w:szCs w:val="18"/>
                                  </w:rPr>
                                  <w:delText xml:space="preserve"> </w:delText>
                                </w:r>
                              </w:del>
                              <w:ins w:id="70" w:author="Konrad Gajewski" w:date="2020-03-05T10:52:00Z">
                                <w:r w:rsidRPr="00F811DC">
                                  <w:rPr>
                                    <w:rFonts w:asciiTheme="majorHAnsi" w:hAnsiTheme="majorHAnsi" w:cstheme="majorHAnsi"/>
                                    <w:sz w:val="18"/>
                                    <w:szCs w:val="18"/>
                                  </w:rPr>
                                  <w:t>TT6</w:t>
                                </w:r>
                                <w:r>
                                  <w:rPr>
                                    <w:rFonts w:asciiTheme="majorHAnsi" w:hAnsiTheme="majorHAnsi" w:cstheme="majorHAnsi"/>
                                    <w:sz w:val="18"/>
                                    <w:szCs w:val="18"/>
                                  </w:rPr>
                                  <w:t>56</w:t>
                                </w:r>
                                <w:r w:rsidRPr="00F811DC">
                                  <w:rPr>
                                    <w:rFonts w:asciiTheme="majorHAnsi" w:hAnsiTheme="majorHAnsi" w:cstheme="majorHAnsi"/>
                                    <w:sz w:val="18"/>
                                    <w:szCs w:val="18"/>
                                  </w:rPr>
                                  <w:t>setpoint</w:t>
                                </w:r>
                                <w:r>
                                  <w:rPr>
                                    <w:rFonts w:asciiTheme="majorHAnsi" w:hAnsiTheme="majorHAnsi" w:cstheme="majorHAnsi"/>
                                    <w:sz w:val="18"/>
                                    <w:szCs w:val="18"/>
                                  </w:rPr>
                                  <w:t xml:space="preserve"> </w:t>
                                </w:r>
                              </w:ins>
                              <w:r>
                                <w:rPr>
                                  <w:rFonts w:asciiTheme="majorHAnsi" w:hAnsiTheme="majorHAnsi" w:cstheme="majorHAnsi"/>
                                  <w:sz w:val="18"/>
                                  <w:szCs w:val="18"/>
                                </w:rPr>
                                <w:t>OR</w:t>
                              </w:r>
                            </w:p>
                            <w:p w:rsidR="00862F6C" w:rsidRDefault="00862F6C" w:rsidP="001D507E">
                              <w:pPr>
                                <w:rPr>
                                  <w:rFonts w:asciiTheme="majorHAnsi" w:hAnsiTheme="majorHAnsi" w:cstheme="majorHAnsi"/>
                                  <w:sz w:val="18"/>
                                  <w:szCs w:val="18"/>
                                </w:rPr>
                              </w:pPr>
                              <w:r w:rsidRPr="00F811DC">
                                <w:rPr>
                                  <w:rFonts w:asciiTheme="majorHAnsi" w:hAnsiTheme="majorHAnsi" w:cstheme="majorHAnsi"/>
                                  <w:sz w:val="18"/>
                                  <w:szCs w:val="18"/>
                                </w:rPr>
                                <w:t>FT652 = FT652setpoint</w:t>
                              </w:r>
                            </w:p>
                            <w:p w:rsidR="00862F6C" w:rsidRPr="00F811DC" w:rsidRDefault="00862F6C" w:rsidP="0042504A">
                              <w:pPr>
                                <w:rPr>
                                  <w:rFonts w:asciiTheme="majorHAnsi" w:hAnsiTheme="majorHAnsi" w:cstheme="majorHAnsi"/>
                                  <w:sz w:val="18"/>
                                  <w:szCs w:val="18"/>
                                </w:rPr>
                              </w:pPr>
                              <w:r>
                                <w:rPr>
                                  <w:rFonts w:asciiTheme="majorHAnsi" w:hAnsiTheme="majorHAnsi" w:cstheme="majorHAnsi"/>
                                  <w:sz w:val="18"/>
                                  <w:szCs w:val="18"/>
                                </w:rPr>
                                <w:t>FV587 opened</w:t>
                              </w:r>
                            </w:p>
                            <w:p w:rsidR="00862F6C" w:rsidRPr="00F811DC" w:rsidRDefault="00862F6C" w:rsidP="001D507E">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8235" name="Rectangle 5110"/>
                        <wps:cNvSpPr>
                          <a:spLocks noChangeArrowheads="1"/>
                        </wps:cNvSpPr>
                        <wps:spPr bwMode="auto">
                          <a:xfrm>
                            <a:off x="2093" y="2628"/>
                            <a:ext cx="1376" cy="1094"/>
                          </a:xfrm>
                          <a:prstGeom prst="rect">
                            <a:avLst/>
                          </a:prstGeom>
                          <a:solidFill>
                            <a:srgbClr val="FFFFFF"/>
                          </a:solidFill>
                          <a:ln w="9525">
                            <a:solidFill>
                              <a:srgbClr val="000000"/>
                            </a:solidFill>
                            <a:miter lim="800000"/>
                            <a:headEnd/>
                            <a:tailEnd/>
                          </a:ln>
                        </wps:spPr>
                        <wps:txbx>
                          <w:txbxContent>
                            <w:p w:rsidR="00862F6C" w:rsidRPr="00F811DC" w:rsidRDefault="00862F6C" w:rsidP="001D507E">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Gas and Current lead</w:t>
                              </w:r>
                            </w:p>
                            <w:p w:rsidR="00862F6C" w:rsidRPr="00F811DC" w:rsidRDefault="00862F6C" w:rsidP="001D507E">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heating</w:t>
                              </w:r>
                            </w:p>
                          </w:txbxContent>
                        </wps:txbx>
                        <wps:bodyPr rot="0" vert="horz" wrap="square" lIns="91440" tIns="45720" rIns="91440" bIns="45720" anchor="t" anchorCtr="0" upright="1">
                          <a:noAutofit/>
                        </wps:bodyPr>
                      </wps:wsp>
                      <wps:wsp>
                        <wps:cNvPr id="18236" name="Text Box 5111"/>
                        <wps:cNvSpPr txBox="1">
                          <a:spLocks noChangeArrowheads="1"/>
                        </wps:cNvSpPr>
                        <wps:spPr bwMode="auto">
                          <a:xfrm>
                            <a:off x="3469" y="2628"/>
                            <a:ext cx="2386" cy="1094"/>
                          </a:xfrm>
                          <a:prstGeom prst="rect">
                            <a:avLst/>
                          </a:prstGeom>
                          <a:solidFill>
                            <a:srgbClr val="FFFFFF"/>
                          </a:solidFill>
                          <a:ln w="9525">
                            <a:solidFill>
                              <a:srgbClr val="000000"/>
                            </a:solidFill>
                            <a:miter lim="800000"/>
                            <a:headEnd/>
                            <a:tailEnd/>
                          </a:ln>
                        </wps:spPr>
                        <wps:txbx>
                          <w:txbxContent>
                            <w:p w:rsidR="00862F6C" w:rsidRPr="00F811DC" w:rsidRDefault="00862F6C" w:rsidP="001D507E">
                              <w:pPr>
                                <w:rPr>
                                  <w:rFonts w:asciiTheme="majorHAnsi" w:hAnsiTheme="majorHAnsi" w:cstheme="majorHAnsi"/>
                                  <w:sz w:val="18"/>
                                  <w:szCs w:val="18"/>
                                </w:rPr>
                              </w:pPr>
                              <w:r w:rsidRPr="00F811DC">
                                <w:rPr>
                                  <w:rFonts w:asciiTheme="majorHAnsi" w:hAnsiTheme="majorHAnsi" w:cstheme="majorHAnsi"/>
                                  <w:sz w:val="18"/>
                                  <w:szCs w:val="18"/>
                                </w:rPr>
                                <w:t>EH652</w:t>
                              </w:r>
                              <w:ins w:id="71" w:author="Konrad Gajewski" w:date="2020-03-05T10:58:00Z">
                                <w:r w:rsidR="00BF2374">
                                  <w:rPr>
                                    <w:rFonts w:asciiTheme="majorHAnsi" w:hAnsiTheme="majorHAnsi" w:cstheme="majorHAnsi"/>
                                    <w:sz w:val="18"/>
                                    <w:szCs w:val="18"/>
                                  </w:rPr>
                                  <w:t>A</w:t>
                                </w:r>
                              </w:ins>
                              <w:r w:rsidRPr="00F811DC">
                                <w:rPr>
                                  <w:rFonts w:asciiTheme="majorHAnsi" w:hAnsiTheme="majorHAnsi" w:cstheme="majorHAnsi"/>
                                  <w:sz w:val="18"/>
                                  <w:szCs w:val="18"/>
                                </w:rPr>
                                <w:t xml:space="preserve"> regulated</w:t>
                              </w:r>
                            </w:p>
                            <w:p w:rsidR="00862F6C" w:rsidRPr="00F811DC" w:rsidRDefault="00862F6C" w:rsidP="001D507E">
                              <w:pPr>
                                <w:rPr>
                                  <w:rFonts w:asciiTheme="majorHAnsi" w:hAnsiTheme="majorHAnsi" w:cstheme="majorHAnsi"/>
                                  <w:sz w:val="18"/>
                                  <w:szCs w:val="18"/>
                                </w:rPr>
                              </w:pPr>
                              <w:r w:rsidRPr="00F811DC">
                                <w:rPr>
                                  <w:rFonts w:asciiTheme="majorHAnsi" w:hAnsiTheme="majorHAnsi" w:cstheme="majorHAnsi"/>
                                  <w:sz w:val="18"/>
                                  <w:szCs w:val="18"/>
                                </w:rPr>
                                <w:t>TT652 = TT652setpoint</w:t>
                              </w:r>
                            </w:p>
                            <w:p w:rsidR="00862F6C" w:rsidRPr="00F811DC" w:rsidRDefault="00862F6C" w:rsidP="001D507E">
                              <w:pPr>
                                <w:rPr>
                                  <w:rFonts w:asciiTheme="majorHAnsi" w:hAnsiTheme="majorHAnsi" w:cstheme="majorHAnsi"/>
                                  <w:sz w:val="18"/>
                                  <w:szCs w:val="18"/>
                                </w:rPr>
                              </w:pPr>
                              <w:r w:rsidRPr="00F811DC">
                                <w:rPr>
                                  <w:rFonts w:asciiTheme="majorHAnsi" w:hAnsiTheme="majorHAnsi" w:cstheme="majorHAnsi"/>
                                  <w:sz w:val="18"/>
                                  <w:szCs w:val="18"/>
                                </w:rPr>
                                <w:t>EH65</w:t>
                              </w:r>
                              <w:ins w:id="72" w:author="Konrad Gajewski" w:date="2020-03-05T10:58:00Z">
                                <w:r w:rsidR="00BF2374">
                                  <w:rPr>
                                    <w:rFonts w:asciiTheme="majorHAnsi" w:hAnsiTheme="majorHAnsi" w:cstheme="majorHAnsi"/>
                                    <w:sz w:val="18"/>
                                    <w:szCs w:val="18"/>
                                  </w:rPr>
                                  <w:t>2B</w:t>
                                </w:r>
                              </w:ins>
                              <w:del w:id="73" w:author="Konrad Gajewski" w:date="2020-03-05T10:58:00Z">
                                <w:r w:rsidRPr="00F811DC" w:rsidDel="00BF2374">
                                  <w:rPr>
                                    <w:rFonts w:asciiTheme="majorHAnsi" w:hAnsiTheme="majorHAnsi" w:cstheme="majorHAnsi"/>
                                    <w:sz w:val="18"/>
                                    <w:szCs w:val="18"/>
                                  </w:rPr>
                                  <w:delText>6</w:delText>
                                </w:r>
                              </w:del>
                              <w:r w:rsidRPr="00F811DC">
                                <w:rPr>
                                  <w:rFonts w:asciiTheme="majorHAnsi" w:hAnsiTheme="majorHAnsi" w:cstheme="majorHAnsi"/>
                                  <w:sz w:val="18"/>
                                  <w:szCs w:val="18"/>
                                </w:rPr>
                                <w:t xml:space="preserve"> regulated</w:t>
                              </w:r>
                            </w:p>
                            <w:p w:rsidR="00862F6C" w:rsidRPr="00F811DC" w:rsidRDefault="00862F6C" w:rsidP="001D507E">
                              <w:pPr>
                                <w:rPr>
                                  <w:rFonts w:asciiTheme="majorHAnsi" w:hAnsiTheme="majorHAnsi" w:cstheme="majorHAnsi"/>
                                  <w:sz w:val="18"/>
                                  <w:szCs w:val="18"/>
                                </w:rPr>
                              </w:pPr>
                              <w:r w:rsidRPr="00F811DC">
                                <w:rPr>
                                  <w:rFonts w:asciiTheme="majorHAnsi" w:hAnsiTheme="majorHAnsi" w:cstheme="majorHAnsi"/>
                                  <w:sz w:val="18"/>
                                  <w:szCs w:val="18"/>
                                </w:rPr>
                                <w:t>TT65</w:t>
                              </w:r>
                              <w:ins w:id="74" w:author="Konrad Gajewski" w:date="2020-03-05T10:58:00Z">
                                <w:r w:rsidR="00BF2374">
                                  <w:rPr>
                                    <w:rFonts w:asciiTheme="majorHAnsi" w:hAnsiTheme="majorHAnsi" w:cstheme="majorHAnsi"/>
                                    <w:sz w:val="18"/>
                                    <w:szCs w:val="18"/>
                                  </w:rPr>
                                  <w:t>2</w:t>
                                </w:r>
                              </w:ins>
                              <w:del w:id="75" w:author="Konrad Gajewski" w:date="2020-03-05T10:58:00Z">
                                <w:r w:rsidRPr="00F811DC" w:rsidDel="00BF2374">
                                  <w:rPr>
                                    <w:rFonts w:asciiTheme="majorHAnsi" w:hAnsiTheme="majorHAnsi" w:cstheme="majorHAnsi"/>
                                    <w:sz w:val="18"/>
                                    <w:szCs w:val="18"/>
                                  </w:rPr>
                                  <w:delText>6</w:delText>
                                </w:r>
                              </w:del>
                              <w:r w:rsidRPr="00F811DC">
                                <w:rPr>
                                  <w:rFonts w:asciiTheme="majorHAnsi" w:hAnsiTheme="majorHAnsi" w:cstheme="majorHAnsi"/>
                                  <w:sz w:val="18"/>
                                  <w:szCs w:val="18"/>
                                </w:rPr>
                                <w:t xml:space="preserve"> = TT65</w:t>
                              </w:r>
                              <w:ins w:id="76" w:author="Konrad Gajewski" w:date="2020-03-05T10:58:00Z">
                                <w:r w:rsidR="00BF2374">
                                  <w:rPr>
                                    <w:rFonts w:asciiTheme="majorHAnsi" w:hAnsiTheme="majorHAnsi" w:cstheme="majorHAnsi"/>
                                    <w:sz w:val="18"/>
                                    <w:szCs w:val="18"/>
                                  </w:rPr>
                                  <w:t>2</w:t>
                                </w:r>
                              </w:ins>
                              <w:del w:id="77" w:author="Konrad Gajewski" w:date="2020-03-05T10:58:00Z">
                                <w:r w:rsidRPr="00F811DC" w:rsidDel="00BF2374">
                                  <w:rPr>
                                    <w:rFonts w:asciiTheme="majorHAnsi" w:hAnsiTheme="majorHAnsi" w:cstheme="majorHAnsi"/>
                                    <w:sz w:val="18"/>
                                    <w:szCs w:val="18"/>
                                  </w:rPr>
                                  <w:delText>6</w:delText>
                                </w:r>
                              </w:del>
                              <w:r w:rsidRPr="00F811DC">
                                <w:rPr>
                                  <w:rFonts w:asciiTheme="majorHAnsi" w:hAnsiTheme="majorHAnsi" w:cstheme="majorHAnsi"/>
                                  <w:sz w:val="18"/>
                                  <w:szCs w:val="18"/>
                                </w:rPr>
                                <w:t>setpoint</w:t>
                              </w:r>
                            </w:p>
                            <w:p w:rsidR="00862F6C" w:rsidRPr="00F811DC" w:rsidRDefault="00862F6C" w:rsidP="001D507E">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8237" name="AutoShape 5129"/>
                        <wps:cNvCnPr>
                          <a:cxnSpLocks noChangeShapeType="1"/>
                        </wps:cNvCnPr>
                        <wps:spPr bwMode="auto">
                          <a:xfrm>
                            <a:off x="2804" y="6781"/>
                            <a:ext cx="4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38" name="AutoShape 5130"/>
                        <wps:cNvCnPr>
                          <a:cxnSpLocks noChangeShapeType="1"/>
                        </wps:cNvCnPr>
                        <wps:spPr bwMode="auto">
                          <a:xfrm>
                            <a:off x="6814" y="6771"/>
                            <a:ext cx="0" cy="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39" name="AutoShape 5131"/>
                        <wps:cNvCnPr>
                          <a:cxnSpLocks noChangeShapeType="1"/>
                        </wps:cNvCnPr>
                        <wps:spPr bwMode="auto">
                          <a:xfrm>
                            <a:off x="2815" y="6795"/>
                            <a:ext cx="0" cy="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44" name="Text Box 5132"/>
                        <wps:cNvSpPr txBox="1">
                          <a:spLocks noChangeArrowheads="1"/>
                        </wps:cNvSpPr>
                        <wps:spPr bwMode="auto">
                          <a:xfrm>
                            <a:off x="5183" y="8367"/>
                            <a:ext cx="1954" cy="4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3378BB">
                              <w:pPr>
                                <w:rPr>
                                  <w:rFonts w:asciiTheme="majorHAnsi" w:hAnsiTheme="majorHAnsi" w:cstheme="majorHAnsi"/>
                                  <w:sz w:val="18"/>
                                  <w:szCs w:val="18"/>
                                  <w:lang w:val="fr-FR"/>
                                </w:rPr>
                              </w:pPr>
                              <w:r>
                                <w:rPr>
                                  <w:rFonts w:asciiTheme="majorHAnsi" w:hAnsiTheme="majorHAnsi" w:cstheme="majorHAnsi"/>
                                  <w:sz w:val="18"/>
                                  <w:szCs w:val="18"/>
                                  <w:lang w:val="fr-FR"/>
                                </w:rPr>
                                <w:t>S</w:t>
                              </w:r>
                              <w:r w:rsidRPr="00F811DC">
                                <w:rPr>
                                  <w:rFonts w:asciiTheme="majorHAnsi" w:hAnsiTheme="majorHAnsi" w:cstheme="majorHAnsi"/>
                                  <w:sz w:val="18"/>
                                  <w:szCs w:val="18"/>
                                  <w:lang w:val="fr-FR"/>
                                </w:rPr>
                                <w:t>top</w:t>
                              </w:r>
                            </w:p>
                          </w:txbxContent>
                        </wps:txbx>
                        <wps:bodyPr rot="0" vert="horz" wrap="square" lIns="91440" tIns="45720" rIns="91440" bIns="45720" anchor="t" anchorCtr="0" upright="1">
                          <a:noAutofit/>
                        </wps:bodyPr>
                      </wps:wsp>
                      <wpg:grpSp>
                        <wpg:cNvPr id="14145" name="Group 5133"/>
                        <wpg:cNvGrpSpPr>
                          <a:grpSpLocks/>
                        </wpg:cNvGrpSpPr>
                        <wpg:grpSpPr bwMode="auto">
                          <a:xfrm>
                            <a:off x="5063" y="8359"/>
                            <a:ext cx="227" cy="624"/>
                            <a:chOff x="4444" y="2685"/>
                            <a:chExt cx="255" cy="720"/>
                          </a:xfrm>
                        </wpg:grpSpPr>
                        <wps:wsp>
                          <wps:cNvPr id="14146" name="AutoShape 5134"/>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47" name="AutoShape 5135"/>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148" name="AutoShape 5136"/>
                        <wps:cNvCnPr>
                          <a:cxnSpLocks noChangeShapeType="1"/>
                        </wps:cNvCnPr>
                        <wps:spPr bwMode="auto">
                          <a:xfrm>
                            <a:off x="2800" y="8356"/>
                            <a:ext cx="4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49" name="AutoShape 5137"/>
                        <wps:cNvCnPr>
                          <a:cxnSpLocks noChangeShapeType="1"/>
                        </wps:cNvCnPr>
                        <wps:spPr bwMode="auto">
                          <a:xfrm>
                            <a:off x="6799" y="7876"/>
                            <a:ext cx="0" cy="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50" name="AutoShape 5138"/>
                        <wps:cNvCnPr>
                          <a:cxnSpLocks noChangeShapeType="1"/>
                        </wps:cNvCnPr>
                        <wps:spPr bwMode="auto">
                          <a:xfrm>
                            <a:off x="2800" y="7900"/>
                            <a:ext cx="0" cy="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51" name="Rectangle 5139"/>
                        <wps:cNvSpPr>
                          <a:spLocks noChangeArrowheads="1"/>
                        </wps:cNvSpPr>
                        <wps:spPr bwMode="auto">
                          <a:xfrm>
                            <a:off x="6102" y="7043"/>
                            <a:ext cx="1304" cy="1077"/>
                          </a:xfrm>
                          <a:prstGeom prst="rect">
                            <a:avLst/>
                          </a:prstGeom>
                          <a:solidFill>
                            <a:srgbClr val="FFFFFF"/>
                          </a:solidFill>
                          <a:ln w="9525">
                            <a:solidFill>
                              <a:srgbClr val="000000"/>
                            </a:solidFill>
                            <a:miter lim="800000"/>
                            <a:headEnd/>
                            <a:tailEnd/>
                          </a:ln>
                        </wps:spPr>
                        <wps:txbx>
                          <w:txbxContent>
                            <w:p w:rsidR="00862F6C" w:rsidRPr="00F811DC" w:rsidRDefault="00862F6C" w:rsidP="003378BB">
                              <w:pPr>
                                <w:jc w:val="center"/>
                                <w:rPr>
                                  <w:rFonts w:asciiTheme="majorHAnsi" w:hAnsiTheme="majorHAnsi" w:cstheme="majorHAnsi"/>
                                  <w:sz w:val="18"/>
                                  <w:szCs w:val="18"/>
                                </w:rPr>
                              </w:pPr>
                              <w:r>
                                <w:rPr>
                                  <w:rFonts w:asciiTheme="majorHAnsi" w:hAnsiTheme="majorHAnsi" w:cstheme="majorHAnsi"/>
                                  <w:sz w:val="18"/>
                                  <w:szCs w:val="18"/>
                                </w:rPr>
                                <w:t>C</w:t>
                              </w:r>
                              <w:r w:rsidRPr="00F811DC">
                                <w:rPr>
                                  <w:rFonts w:asciiTheme="majorHAnsi" w:hAnsiTheme="majorHAnsi" w:cstheme="majorHAnsi"/>
                                  <w:sz w:val="18"/>
                                  <w:szCs w:val="18"/>
                                </w:rPr>
                                <w:t>ooling in operation</w:t>
                              </w:r>
                            </w:p>
                          </w:txbxContent>
                        </wps:txbx>
                        <wps:bodyPr rot="0" vert="horz" wrap="square" lIns="91440" tIns="45720" rIns="91440" bIns="45720" anchor="t" anchorCtr="0" upright="1">
                          <a:noAutofit/>
                        </wps:bodyPr>
                      </wps:wsp>
                      <wps:wsp>
                        <wps:cNvPr id="14152" name="Text Box 5140"/>
                        <wps:cNvSpPr txBox="1">
                          <a:spLocks noChangeArrowheads="1"/>
                        </wps:cNvSpPr>
                        <wps:spPr bwMode="auto">
                          <a:xfrm>
                            <a:off x="7397" y="7043"/>
                            <a:ext cx="2386" cy="1077"/>
                          </a:xfrm>
                          <a:prstGeom prst="rect">
                            <a:avLst/>
                          </a:prstGeom>
                          <a:solidFill>
                            <a:srgbClr val="FFFFFF"/>
                          </a:solidFill>
                          <a:ln w="9525">
                            <a:solidFill>
                              <a:srgbClr val="000000"/>
                            </a:solidFill>
                            <a:miter lim="800000"/>
                            <a:headEnd/>
                            <a:tailEnd/>
                          </a:ln>
                        </wps:spPr>
                        <wps:txbx>
                          <w:txbxContent>
                            <w:p w:rsidR="00862F6C" w:rsidRPr="00F811DC" w:rsidRDefault="00862F6C" w:rsidP="003378BB">
                              <w:pPr>
                                <w:rPr>
                                  <w:rFonts w:asciiTheme="majorHAnsi" w:hAnsiTheme="majorHAnsi" w:cstheme="majorHAnsi"/>
                                  <w:sz w:val="18"/>
                                  <w:szCs w:val="18"/>
                                </w:rPr>
                              </w:pPr>
                              <w:r w:rsidRPr="00F811DC">
                                <w:rPr>
                                  <w:rFonts w:asciiTheme="majorHAnsi" w:hAnsiTheme="majorHAnsi" w:cstheme="majorHAnsi"/>
                                  <w:sz w:val="18"/>
                                  <w:szCs w:val="18"/>
                                </w:rPr>
                                <w:t>CV653 regulated</w:t>
                              </w:r>
                            </w:p>
                            <w:p w:rsidR="00862F6C" w:rsidRPr="00F811DC" w:rsidRDefault="00862F6C" w:rsidP="003378BB">
                              <w:pPr>
                                <w:rPr>
                                  <w:rFonts w:asciiTheme="majorHAnsi" w:hAnsiTheme="majorHAnsi" w:cstheme="majorHAnsi"/>
                                  <w:sz w:val="18"/>
                                  <w:szCs w:val="18"/>
                                </w:rPr>
                              </w:pPr>
                              <w:del w:id="78" w:author="Konrad Gajewski" w:date="2020-03-05T10:52:00Z">
                                <w:r w:rsidRPr="00F811DC" w:rsidDel="00862F6C">
                                  <w:rPr>
                                    <w:rFonts w:asciiTheme="majorHAnsi" w:hAnsiTheme="majorHAnsi" w:cstheme="majorHAnsi"/>
                                    <w:sz w:val="18"/>
                                    <w:szCs w:val="18"/>
                                  </w:rPr>
                                  <w:delText xml:space="preserve">TT693 </w:delText>
                                </w:r>
                              </w:del>
                              <w:ins w:id="79" w:author="Konrad Gajewski" w:date="2020-03-05T10:52:00Z">
                                <w:r w:rsidRPr="00F811DC">
                                  <w:rPr>
                                    <w:rFonts w:asciiTheme="majorHAnsi" w:hAnsiTheme="majorHAnsi" w:cstheme="majorHAnsi"/>
                                    <w:sz w:val="18"/>
                                    <w:szCs w:val="18"/>
                                  </w:rPr>
                                  <w:t>TT6</w:t>
                                </w:r>
                                <w:r>
                                  <w:rPr>
                                    <w:rFonts w:asciiTheme="majorHAnsi" w:hAnsiTheme="majorHAnsi" w:cstheme="majorHAnsi"/>
                                    <w:sz w:val="18"/>
                                    <w:szCs w:val="18"/>
                                  </w:rPr>
                                  <w:t>57</w:t>
                                </w:r>
                                <w:r w:rsidRPr="00F811DC">
                                  <w:rPr>
                                    <w:rFonts w:asciiTheme="majorHAnsi" w:hAnsiTheme="majorHAnsi" w:cstheme="majorHAnsi"/>
                                    <w:sz w:val="18"/>
                                    <w:szCs w:val="18"/>
                                  </w:rPr>
                                  <w:t xml:space="preserve"> </w:t>
                                </w:r>
                              </w:ins>
                              <w:r w:rsidRPr="00F811DC">
                                <w:rPr>
                                  <w:rFonts w:asciiTheme="majorHAnsi" w:hAnsiTheme="majorHAnsi" w:cstheme="majorHAnsi"/>
                                  <w:sz w:val="18"/>
                                  <w:szCs w:val="18"/>
                                </w:rPr>
                                <w:t xml:space="preserve">= </w:t>
                              </w:r>
                              <w:del w:id="80" w:author="Konrad Gajewski" w:date="2020-03-05T10:53:00Z">
                                <w:r w:rsidRPr="00F811DC" w:rsidDel="00862F6C">
                                  <w:rPr>
                                    <w:rFonts w:asciiTheme="majorHAnsi" w:hAnsiTheme="majorHAnsi" w:cstheme="majorHAnsi"/>
                                    <w:sz w:val="18"/>
                                    <w:szCs w:val="18"/>
                                  </w:rPr>
                                  <w:delText>TT693setpoint</w:delText>
                                </w:r>
                                <w:r w:rsidDel="00862F6C">
                                  <w:rPr>
                                    <w:rFonts w:asciiTheme="majorHAnsi" w:hAnsiTheme="majorHAnsi" w:cstheme="majorHAnsi"/>
                                    <w:sz w:val="18"/>
                                    <w:szCs w:val="18"/>
                                  </w:rPr>
                                  <w:delText xml:space="preserve"> </w:delText>
                                </w:r>
                              </w:del>
                              <w:ins w:id="81" w:author="Konrad Gajewski" w:date="2020-03-05T10:53:00Z">
                                <w:r w:rsidRPr="00F811DC">
                                  <w:rPr>
                                    <w:rFonts w:asciiTheme="majorHAnsi" w:hAnsiTheme="majorHAnsi" w:cstheme="majorHAnsi"/>
                                    <w:sz w:val="18"/>
                                    <w:szCs w:val="18"/>
                                  </w:rPr>
                                  <w:t>TT6</w:t>
                                </w:r>
                                <w:r>
                                  <w:rPr>
                                    <w:rFonts w:asciiTheme="majorHAnsi" w:hAnsiTheme="majorHAnsi" w:cstheme="majorHAnsi"/>
                                    <w:sz w:val="18"/>
                                    <w:szCs w:val="18"/>
                                  </w:rPr>
                                  <w:t>57</w:t>
                                </w:r>
                                <w:r w:rsidRPr="00F811DC">
                                  <w:rPr>
                                    <w:rFonts w:asciiTheme="majorHAnsi" w:hAnsiTheme="majorHAnsi" w:cstheme="majorHAnsi"/>
                                    <w:sz w:val="18"/>
                                    <w:szCs w:val="18"/>
                                  </w:rPr>
                                  <w:t>setpoint</w:t>
                                </w:r>
                                <w:r>
                                  <w:rPr>
                                    <w:rFonts w:asciiTheme="majorHAnsi" w:hAnsiTheme="majorHAnsi" w:cstheme="majorHAnsi"/>
                                    <w:sz w:val="18"/>
                                    <w:szCs w:val="18"/>
                                  </w:rPr>
                                  <w:t xml:space="preserve"> </w:t>
                                </w:r>
                              </w:ins>
                              <w:r>
                                <w:rPr>
                                  <w:rFonts w:asciiTheme="majorHAnsi" w:hAnsiTheme="majorHAnsi" w:cstheme="majorHAnsi"/>
                                  <w:sz w:val="18"/>
                                  <w:szCs w:val="18"/>
                                </w:rPr>
                                <w:t>OR</w:t>
                              </w:r>
                            </w:p>
                            <w:p w:rsidR="00862F6C" w:rsidRDefault="00862F6C" w:rsidP="003378BB">
                              <w:pPr>
                                <w:rPr>
                                  <w:rFonts w:asciiTheme="majorHAnsi" w:hAnsiTheme="majorHAnsi" w:cstheme="majorHAnsi"/>
                                  <w:sz w:val="18"/>
                                  <w:szCs w:val="18"/>
                                </w:rPr>
                              </w:pPr>
                              <w:r w:rsidRPr="00F811DC">
                                <w:rPr>
                                  <w:rFonts w:asciiTheme="majorHAnsi" w:hAnsiTheme="majorHAnsi" w:cstheme="majorHAnsi"/>
                                  <w:sz w:val="18"/>
                                  <w:szCs w:val="18"/>
                                </w:rPr>
                                <w:t>FT653 = FT653setpoint</w:t>
                              </w:r>
                            </w:p>
                            <w:p w:rsidR="00862F6C" w:rsidRPr="00F811DC" w:rsidRDefault="00862F6C" w:rsidP="0042504A">
                              <w:pPr>
                                <w:rPr>
                                  <w:rFonts w:asciiTheme="majorHAnsi" w:hAnsiTheme="majorHAnsi" w:cstheme="majorHAnsi"/>
                                  <w:sz w:val="18"/>
                                  <w:szCs w:val="18"/>
                                </w:rPr>
                              </w:pPr>
                              <w:r>
                                <w:rPr>
                                  <w:rFonts w:asciiTheme="majorHAnsi" w:hAnsiTheme="majorHAnsi" w:cstheme="majorHAnsi"/>
                                  <w:sz w:val="18"/>
                                  <w:szCs w:val="18"/>
                                </w:rPr>
                                <w:t>FV587 opened</w:t>
                              </w:r>
                            </w:p>
                            <w:p w:rsidR="00862F6C" w:rsidRPr="00F811DC" w:rsidRDefault="00862F6C" w:rsidP="003378BB">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4153" name="Rectangle 5141"/>
                        <wps:cNvSpPr>
                          <a:spLocks noChangeArrowheads="1"/>
                        </wps:cNvSpPr>
                        <wps:spPr bwMode="auto">
                          <a:xfrm>
                            <a:off x="2093" y="7051"/>
                            <a:ext cx="1304" cy="1094"/>
                          </a:xfrm>
                          <a:prstGeom prst="rect">
                            <a:avLst/>
                          </a:prstGeom>
                          <a:solidFill>
                            <a:srgbClr val="FFFFFF"/>
                          </a:solidFill>
                          <a:ln w="9525">
                            <a:solidFill>
                              <a:srgbClr val="000000"/>
                            </a:solidFill>
                            <a:miter lim="800000"/>
                            <a:headEnd/>
                            <a:tailEnd/>
                          </a:ln>
                        </wps:spPr>
                        <wps:txbx>
                          <w:txbxContent>
                            <w:p w:rsidR="00862F6C" w:rsidRPr="00F811DC" w:rsidRDefault="00862F6C" w:rsidP="003378BB">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Gas and Current lead</w:t>
                              </w:r>
                            </w:p>
                            <w:p w:rsidR="00862F6C" w:rsidRPr="00F811DC" w:rsidRDefault="00862F6C" w:rsidP="003378BB">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heating</w:t>
                              </w:r>
                            </w:p>
                          </w:txbxContent>
                        </wps:txbx>
                        <wps:bodyPr rot="0" vert="horz" wrap="square" lIns="91440" tIns="45720" rIns="91440" bIns="45720" anchor="t" anchorCtr="0" upright="1">
                          <a:noAutofit/>
                        </wps:bodyPr>
                      </wps:wsp>
                      <wps:wsp>
                        <wps:cNvPr id="14154" name="Text Box 5142"/>
                        <wps:cNvSpPr txBox="1">
                          <a:spLocks noChangeArrowheads="1"/>
                        </wps:cNvSpPr>
                        <wps:spPr bwMode="auto">
                          <a:xfrm>
                            <a:off x="3392" y="7051"/>
                            <a:ext cx="2386" cy="1094"/>
                          </a:xfrm>
                          <a:prstGeom prst="rect">
                            <a:avLst/>
                          </a:prstGeom>
                          <a:solidFill>
                            <a:srgbClr val="FFFFFF"/>
                          </a:solidFill>
                          <a:ln w="9525">
                            <a:solidFill>
                              <a:srgbClr val="000000"/>
                            </a:solidFill>
                            <a:miter lim="800000"/>
                            <a:headEnd/>
                            <a:tailEnd/>
                          </a:ln>
                        </wps:spPr>
                        <wps:txbx>
                          <w:txbxContent>
                            <w:p w:rsidR="00862F6C" w:rsidRPr="00F811DC" w:rsidRDefault="00862F6C" w:rsidP="003378BB">
                              <w:pPr>
                                <w:rPr>
                                  <w:rFonts w:asciiTheme="majorHAnsi" w:hAnsiTheme="majorHAnsi" w:cstheme="majorHAnsi"/>
                                  <w:sz w:val="18"/>
                                  <w:szCs w:val="18"/>
                                </w:rPr>
                              </w:pPr>
                              <w:r w:rsidRPr="00F811DC">
                                <w:rPr>
                                  <w:rFonts w:asciiTheme="majorHAnsi" w:hAnsiTheme="majorHAnsi" w:cstheme="majorHAnsi"/>
                                  <w:sz w:val="18"/>
                                  <w:szCs w:val="18"/>
                                </w:rPr>
                                <w:t>EH653</w:t>
                              </w:r>
                              <w:ins w:id="82" w:author="Konrad Gajewski" w:date="2020-03-05T10:58:00Z">
                                <w:r w:rsidR="00BF2374">
                                  <w:rPr>
                                    <w:rFonts w:asciiTheme="majorHAnsi" w:hAnsiTheme="majorHAnsi" w:cstheme="majorHAnsi"/>
                                    <w:sz w:val="18"/>
                                    <w:szCs w:val="18"/>
                                  </w:rPr>
                                  <w:t>A</w:t>
                                </w:r>
                              </w:ins>
                              <w:r w:rsidRPr="00F811DC">
                                <w:rPr>
                                  <w:rFonts w:asciiTheme="majorHAnsi" w:hAnsiTheme="majorHAnsi" w:cstheme="majorHAnsi"/>
                                  <w:sz w:val="18"/>
                                  <w:szCs w:val="18"/>
                                </w:rPr>
                                <w:t xml:space="preserve"> regulated</w:t>
                              </w:r>
                            </w:p>
                            <w:p w:rsidR="00862F6C" w:rsidRPr="00F811DC" w:rsidRDefault="00862F6C" w:rsidP="003378BB">
                              <w:pPr>
                                <w:rPr>
                                  <w:rFonts w:asciiTheme="majorHAnsi" w:hAnsiTheme="majorHAnsi" w:cstheme="majorHAnsi"/>
                                  <w:sz w:val="18"/>
                                  <w:szCs w:val="18"/>
                                </w:rPr>
                              </w:pPr>
                              <w:r w:rsidRPr="00F811DC">
                                <w:rPr>
                                  <w:rFonts w:asciiTheme="majorHAnsi" w:hAnsiTheme="majorHAnsi" w:cstheme="majorHAnsi"/>
                                  <w:sz w:val="18"/>
                                  <w:szCs w:val="18"/>
                                </w:rPr>
                                <w:t>TT653 = TT653setpoint</w:t>
                              </w:r>
                            </w:p>
                            <w:p w:rsidR="00862F6C" w:rsidRPr="00F811DC" w:rsidRDefault="00862F6C" w:rsidP="003378BB">
                              <w:pPr>
                                <w:rPr>
                                  <w:rFonts w:asciiTheme="majorHAnsi" w:hAnsiTheme="majorHAnsi" w:cstheme="majorHAnsi"/>
                                  <w:sz w:val="18"/>
                                  <w:szCs w:val="18"/>
                                </w:rPr>
                              </w:pPr>
                              <w:r w:rsidRPr="00F811DC">
                                <w:rPr>
                                  <w:rFonts w:asciiTheme="majorHAnsi" w:hAnsiTheme="majorHAnsi" w:cstheme="majorHAnsi"/>
                                  <w:sz w:val="18"/>
                                  <w:szCs w:val="18"/>
                                </w:rPr>
                                <w:t>EH65</w:t>
                              </w:r>
                              <w:ins w:id="83" w:author="Konrad Gajewski" w:date="2020-03-05T10:58:00Z">
                                <w:r w:rsidR="00BF2374">
                                  <w:rPr>
                                    <w:rFonts w:asciiTheme="majorHAnsi" w:hAnsiTheme="majorHAnsi" w:cstheme="majorHAnsi"/>
                                    <w:sz w:val="18"/>
                                    <w:szCs w:val="18"/>
                                  </w:rPr>
                                  <w:t>3B</w:t>
                                </w:r>
                              </w:ins>
                              <w:del w:id="84" w:author="Konrad Gajewski" w:date="2020-03-05T10:58:00Z">
                                <w:r w:rsidRPr="00F811DC" w:rsidDel="00BF2374">
                                  <w:rPr>
                                    <w:rFonts w:asciiTheme="majorHAnsi" w:hAnsiTheme="majorHAnsi" w:cstheme="majorHAnsi"/>
                                    <w:sz w:val="18"/>
                                    <w:szCs w:val="18"/>
                                  </w:rPr>
                                  <w:delText>7</w:delText>
                                </w:r>
                              </w:del>
                              <w:r w:rsidRPr="00F811DC">
                                <w:rPr>
                                  <w:rFonts w:asciiTheme="majorHAnsi" w:hAnsiTheme="majorHAnsi" w:cstheme="majorHAnsi"/>
                                  <w:sz w:val="18"/>
                                  <w:szCs w:val="18"/>
                                </w:rPr>
                                <w:t xml:space="preserve"> regulated</w:t>
                              </w:r>
                            </w:p>
                            <w:p w:rsidR="00862F6C" w:rsidRPr="00F811DC" w:rsidRDefault="00862F6C" w:rsidP="003378BB">
                              <w:pPr>
                                <w:rPr>
                                  <w:rFonts w:asciiTheme="majorHAnsi" w:hAnsiTheme="majorHAnsi" w:cstheme="majorHAnsi"/>
                                  <w:sz w:val="18"/>
                                  <w:szCs w:val="18"/>
                                </w:rPr>
                              </w:pPr>
                              <w:r w:rsidRPr="00F811DC">
                                <w:rPr>
                                  <w:rFonts w:asciiTheme="majorHAnsi" w:hAnsiTheme="majorHAnsi" w:cstheme="majorHAnsi"/>
                                  <w:sz w:val="18"/>
                                  <w:szCs w:val="18"/>
                                </w:rPr>
                                <w:t>TT65</w:t>
                              </w:r>
                              <w:ins w:id="85" w:author="Konrad Gajewski" w:date="2020-03-05T10:59:00Z">
                                <w:r w:rsidR="00BF2374">
                                  <w:rPr>
                                    <w:rFonts w:asciiTheme="majorHAnsi" w:hAnsiTheme="majorHAnsi" w:cstheme="majorHAnsi"/>
                                    <w:sz w:val="18"/>
                                    <w:szCs w:val="18"/>
                                  </w:rPr>
                                  <w:t>3</w:t>
                                </w:r>
                              </w:ins>
                              <w:del w:id="86" w:author="Konrad Gajewski" w:date="2020-03-05T10:59:00Z">
                                <w:r w:rsidRPr="00F811DC" w:rsidDel="00BF2374">
                                  <w:rPr>
                                    <w:rFonts w:asciiTheme="majorHAnsi" w:hAnsiTheme="majorHAnsi" w:cstheme="majorHAnsi"/>
                                    <w:sz w:val="18"/>
                                    <w:szCs w:val="18"/>
                                  </w:rPr>
                                  <w:delText>7</w:delText>
                                </w:r>
                              </w:del>
                              <w:r w:rsidRPr="00F811DC">
                                <w:rPr>
                                  <w:rFonts w:asciiTheme="majorHAnsi" w:hAnsiTheme="majorHAnsi" w:cstheme="majorHAnsi"/>
                                  <w:sz w:val="18"/>
                                  <w:szCs w:val="18"/>
                                </w:rPr>
                                <w:t xml:space="preserve"> = TT65</w:t>
                              </w:r>
                              <w:ins w:id="87" w:author="Konrad Gajewski" w:date="2020-03-05T10:59:00Z">
                                <w:r w:rsidR="00BF2374">
                                  <w:rPr>
                                    <w:rFonts w:asciiTheme="majorHAnsi" w:hAnsiTheme="majorHAnsi" w:cstheme="majorHAnsi"/>
                                    <w:sz w:val="18"/>
                                    <w:szCs w:val="18"/>
                                  </w:rPr>
                                  <w:t>3</w:t>
                                </w:r>
                              </w:ins>
                              <w:del w:id="88" w:author="Konrad Gajewski" w:date="2020-03-05T10:59:00Z">
                                <w:r w:rsidRPr="00F811DC" w:rsidDel="00BF2374">
                                  <w:rPr>
                                    <w:rFonts w:asciiTheme="majorHAnsi" w:hAnsiTheme="majorHAnsi" w:cstheme="majorHAnsi"/>
                                    <w:sz w:val="18"/>
                                    <w:szCs w:val="18"/>
                                  </w:rPr>
                                  <w:delText>7</w:delText>
                                </w:r>
                              </w:del>
                              <w:r w:rsidRPr="00F811DC">
                                <w:rPr>
                                  <w:rFonts w:asciiTheme="majorHAnsi" w:hAnsiTheme="majorHAnsi" w:cstheme="majorHAnsi"/>
                                  <w:sz w:val="18"/>
                                  <w:szCs w:val="18"/>
                                </w:rPr>
                                <w:t>setpoint</w:t>
                              </w:r>
                            </w:p>
                            <w:p w:rsidR="00862F6C" w:rsidRPr="00F811DC" w:rsidRDefault="00862F6C" w:rsidP="003378BB">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4155" name="AutoShape 7043"/>
                        <wps:cNvCnPr>
                          <a:cxnSpLocks noChangeShapeType="1"/>
                        </wps:cNvCnPr>
                        <wps:spPr bwMode="auto">
                          <a:xfrm>
                            <a:off x="5191" y="9361"/>
                            <a:ext cx="0" cy="62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4156" name="Group 11968"/>
                        <wpg:cNvGrpSpPr>
                          <a:grpSpLocks/>
                        </wpg:cNvGrpSpPr>
                        <wpg:grpSpPr bwMode="auto">
                          <a:xfrm>
                            <a:off x="4638" y="8991"/>
                            <a:ext cx="3762" cy="709"/>
                            <a:chOff x="2408" y="7916"/>
                            <a:chExt cx="3762" cy="1094"/>
                          </a:xfrm>
                        </wpg:grpSpPr>
                        <wps:wsp>
                          <wps:cNvPr id="14157" name="Rectangle 11969"/>
                          <wps:cNvSpPr>
                            <a:spLocks noChangeArrowheads="1"/>
                          </wps:cNvSpPr>
                          <wps:spPr bwMode="auto">
                            <a:xfrm>
                              <a:off x="2408" y="7916"/>
                              <a:ext cx="1376" cy="1094"/>
                            </a:xfrm>
                            <a:prstGeom prst="rect">
                              <a:avLst/>
                            </a:prstGeom>
                            <a:solidFill>
                              <a:srgbClr val="FFFFFF"/>
                            </a:solidFill>
                            <a:ln w="9525">
                              <a:solidFill>
                                <a:srgbClr val="000000"/>
                              </a:solidFill>
                              <a:miter lim="800000"/>
                              <a:headEnd/>
                              <a:tailEnd/>
                            </a:ln>
                          </wps:spPr>
                          <wps:txbx>
                            <w:txbxContent>
                              <w:p w:rsidR="00862F6C" w:rsidRPr="00F811DC" w:rsidRDefault="00862F6C" w:rsidP="00C85D7F">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Stop</w:t>
                                </w:r>
                              </w:p>
                              <w:p w:rsidR="00862F6C" w:rsidRPr="00F811DC" w:rsidRDefault="00862F6C" w:rsidP="00C85D7F">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cooling</w:t>
                                </w:r>
                              </w:p>
                            </w:txbxContent>
                          </wps:txbx>
                          <wps:bodyPr rot="0" vert="horz" wrap="square" lIns="91440" tIns="45720" rIns="91440" bIns="45720" anchor="t" anchorCtr="0" upright="1">
                            <a:noAutofit/>
                          </wps:bodyPr>
                        </wps:wsp>
                        <wps:wsp>
                          <wps:cNvPr id="14158" name="Text Box 11970"/>
                          <wps:cNvSpPr txBox="1">
                            <a:spLocks noChangeArrowheads="1"/>
                          </wps:cNvSpPr>
                          <wps:spPr bwMode="auto">
                            <a:xfrm>
                              <a:off x="3784" y="7916"/>
                              <a:ext cx="2386" cy="1094"/>
                            </a:xfrm>
                            <a:prstGeom prst="rect">
                              <a:avLst/>
                            </a:prstGeom>
                            <a:solidFill>
                              <a:srgbClr val="FFFFFF"/>
                            </a:solidFill>
                            <a:ln w="9525">
                              <a:solidFill>
                                <a:srgbClr val="000000"/>
                              </a:solidFill>
                              <a:miter lim="800000"/>
                              <a:headEnd/>
                              <a:tailEnd/>
                            </a:ln>
                          </wps:spPr>
                          <wps:txbx>
                            <w:txbxContent>
                              <w:p w:rsidR="00862F6C" w:rsidRDefault="00862F6C" w:rsidP="00C85D7F">
                                <w:pPr>
                                  <w:rPr>
                                    <w:rFonts w:asciiTheme="majorHAnsi" w:hAnsiTheme="majorHAnsi" w:cstheme="majorHAnsi"/>
                                    <w:sz w:val="18"/>
                                    <w:szCs w:val="18"/>
                                  </w:rPr>
                                </w:pPr>
                                <w:r w:rsidRPr="00F811DC">
                                  <w:rPr>
                                    <w:rFonts w:asciiTheme="majorHAnsi" w:hAnsiTheme="majorHAnsi" w:cstheme="majorHAnsi"/>
                                    <w:sz w:val="18"/>
                                    <w:szCs w:val="18"/>
                                  </w:rPr>
                                  <w:t>CV653 clos</w:t>
                                </w:r>
                                <w:r>
                                  <w:rPr>
                                    <w:rFonts w:asciiTheme="majorHAnsi" w:hAnsiTheme="majorHAnsi" w:cstheme="majorHAnsi"/>
                                    <w:sz w:val="18"/>
                                    <w:szCs w:val="18"/>
                                  </w:rPr>
                                  <w:t>ed</w:t>
                                </w:r>
                                <w:r w:rsidRPr="00F811DC">
                                  <w:rPr>
                                    <w:rFonts w:asciiTheme="majorHAnsi" w:hAnsiTheme="majorHAnsi" w:cstheme="majorHAnsi"/>
                                    <w:sz w:val="18"/>
                                    <w:szCs w:val="18"/>
                                  </w:rPr>
                                  <w:t xml:space="preserve"> with slope</w:t>
                                </w:r>
                              </w:p>
                              <w:p w:rsidR="00862F6C" w:rsidRPr="00F811DC" w:rsidRDefault="00862F6C" w:rsidP="00C85D7F">
                                <w:pPr>
                                  <w:rPr>
                                    <w:rFonts w:asciiTheme="majorHAnsi" w:hAnsiTheme="majorHAnsi" w:cstheme="majorHAnsi"/>
                                    <w:sz w:val="18"/>
                                    <w:szCs w:val="18"/>
                                  </w:rPr>
                                </w:pPr>
                                <w:r>
                                  <w:rPr>
                                    <w:rFonts w:asciiTheme="majorHAnsi" w:hAnsiTheme="majorHAnsi" w:cstheme="majorHAnsi"/>
                                    <w:sz w:val="18"/>
                                    <w:szCs w:val="18"/>
                                  </w:rPr>
                                  <w:t>FV587 opened</w:t>
                                </w:r>
                              </w:p>
                              <w:p w:rsidR="00862F6C" w:rsidRPr="00F811DC" w:rsidRDefault="00862F6C" w:rsidP="00C85D7F">
                                <w:pPr>
                                  <w:rPr>
                                    <w:rFonts w:asciiTheme="majorHAnsi" w:hAnsiTheme="majorHAnsi" w:cstheme="majorHAnsi"/>
                                    <w:sz w:val="18"/>
                                    <w:szCs w:val="18"/>
                                  </w:rPr>
                                </w:pPr>
                              </w:p>
                              <w:p w:rsidR="00862F6C" w:rsidRPr="00F811DC" w:rsidRDefault="00862F6C" w:rsidP="00C85D7F">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s:wsp>
                        <wps:cNvPr id="14159" name="AutoShape 7035"/>
                        <wps:cNvCnPr>
                          <a:cxnSpLocks noChangeShapeType="1"/>
                        </wps:cNvCnPr>
                        <wps:spPr bwMode="auto">
                          <a:xfrm>
                            <a:off x="5210" y="4874"/>
                            <a:ext cx="0" cy="62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4160" name="Group 11971"/>
                        <wpg:cNvGrpSpPr>
                          <a:grpSpLocks/>
                        </wpg:cNvGrpSpPr>
                        <wpg:grpSpPr bwMode="auto">
                          <a:xfrm>
                            <a:off x="4646" y="4490"/>
                            <a:ext cx="3762" cy="709"/>
                            <a:chOff x="2408" y="7916"/>
                            <a:chExt cx="3762" cy="1094"/>
                          </a:xfrm>
                        </wpg:grpSpPr>
                        <wps:wsp>
                          <wps:cNvPr id="14161" name="Rectangle 11972"/>
                          <wps:cNvSpPr>
                            <a:spLocks noChangeArrowheads="1"/>
                          </wps:cNvSpPr>
                          <wps:spPr bwMode="auto">
                            <a:xfrm>
                              <a:off x="2408" y="7916"/>
                              <a:ext cx="1376" cy="1094"/>
                            </a:xfrm>
                            <a:prstGeom prst="rect">
                              <a:avLst/>
                            </a:prstGeom>
                            <a:solidFill>
                              <a:srgbClr val="FFFFFF"/>
                            </a:solidFill>
                            <a:ln w="9525">
                              <a:solidFill>
                                <a:srgbClr val="000000"/>
                              </a:solidFill>
                              <a:miter lim="800000"/>
                              <a:headEnd/>
                              <a:tailEnd/>
                            </a:ln>
                          </wps:spPr>
                          <wps:txbx>
                            <w:txbxContent>
                              <w:p w:rsidR="00862F6C" w:rsidRPr="00F811DC" w:rsidRDefault="00862F6C" w:rsidP="00C85D7F">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Stop</w:t>
                                </w:r>
                              </w:p>
                              <w:p w:rsidR="00862F6C" w:rsidRPr="00F811DC" w:rsidRDefault="00862F6C" w:rsidP="00C85D7F">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cooling</w:t>
                                </w:r>
                              </w:p>
                            </w:txbxContent>
                          </wps:txbx>
                          <wps:bodyPr rot="0" vert="horz" wrap="square" lIns="91440" tIns="45720" rIns="91440" bIns="45720" anchor="t" anchorCtr="0" upright="1">
                            <a:noAutofit/>
                          </wps:bodyPr>
                        </wps:wsp>
                        <wps:wsp>
                          <wps:cNvPr id="14162" name="Text Box 11973"/>
                          <wps:cNvSpPr txBox="1">
                            <a:spLocks noChangeArrowheads="1"/>
                          </wps:cNvSpPr>
                          <wps:spPr bwMode="auto">
                            <a:xfrm>
                              <a:off x="3784" y="7916"/>
                              <a:ext cx="2386" cy="1094"/>
                            </a:xfrm>
                            <a:prstGeom prst="rect">
                              <a:avLst/>
                            </a:prstGeom>
                            <a:solidFill>
                              <a:srgbClr val="FFFFFF"/>
                            </a:solidFill>
                            <a:ln w="9525">
                              <a:solidFill>
                                <a:srgbClr val="000000"/>
                              </a:solidFill>
                              <a:miter lim="800000"/>
                              <a:headEnd/>
                              <a:tailEnd/>
                            </a:ln>
                          </wps:spPr>
                          <wps:txbx>
                            <w:txbxContent>
                              <w:p w:rsidR="00862F6C" w:rsidRDefault="00862F6C" w:rsidP="00C85D7F">
                                <w:pPr>
                                  <w:rPr>
                                    <w:rFonts w:asciiTheme="majorHAnsi" w:hAnsiTheme="majorHAnsi" w:cstheme="majorHAnsi"/>
                                    <w:sz w:val="18"/>
                                    <w:szCs w:val="18"/>
                                  </w:rPr>
                                </w:pPr>
                                <w:r w:rsidRPr="00F811DC">
                                  <w:rPr>
                                    <w:rFonts w:asciiTheme="majorHAnsi" w:hAnsiTheme="majorHAnsi" w:cstheme="majorHAnsi"/>
                                    <w:sz w:val="18"/>
                                    <w:szCs w:val="18"/>
                                  </w:rPr>
                                  <w:t>CV652 closing with slope</w:t>
                                </w:r>
                              </w:p>
                              <w:p w:rsidR="00862F6C" w:rsidRPr="00F811DC" w:rsidRDefault="00862F6C" w:rsidP="00C85D7F">
                                <w:pPr>
                                  <w:rPr>
                                    <w:rFonts w:asciiTheme="majorHAnsi" w:hAnsiTheme="majorHAnsi" w:cstheme="majorHAnsi"/>
                                    <w:sz w:val="18"/>
                                    <w:szCs w:val="18"/>
                                  </w:rPr>
                                </w:pPr>
                                <w:r>
                                  <w:rPr>
                                    <w:rFonts w:asciiTheme="majorHAnsi" w:hAnsiTheme="majorHAnsi" w:cstheme="majorHAnsi"/>
                                    <w:sz w:val="18"/>
                                    <w:szCs w:val="18"/>
                                  </w:rPr>
                                  <w:t>FV587 opened</w:t>
                                </w:r>
                              </w:p>
                              <w:p w:rsidR="00862F6C" w:rsidRPr="00F811DC" w:rsidRDefault="00862F6C" w:rsidP="00C85D7F">
                                <w:pPr>
                                  <w:rPr>
                                    <w:rFonts w:asciiTheme="majorHAnsi" w:hAnsiTheme="majorHAnsi" w:cstheme="majorHAnsi"/>
                                    <w:sz w:val="18"/>
                                    <w:szCs w:val="18"/>
                                  </w:rPr>
                                </w:pPr>
                              </w:p>
                              <w:p w:rsidR="00862F6C" w:rsidRPr="00F811DC" w:rsidRDefault="00862F6C" w:rsidP="00C85D7F">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g:grpSp>
                        <wpg:cNvPr id="14163" name="Group 13086"/>
                        <wpg:cNvGrpSpPr>
                          <a:grpSpLocks/>
                        </wpg:cNvGrpSpPr>
                        <wpg:grpSpPr bwMode="auto">
                          <a:xfrm>
                            <a:off x="1376" y="599"/>
                            <a:ext cx="675" cy="597"/>
                            <a:chOff x="1376" y="834"/>
                            <a:chExt cx="675" cy="597"/>
                          </a:xfrm>
                        </wpg:grpSpPr>
                        <wps:wsp>
                          <wps:cNvPr id="14164" name="Oval 5120"/>
                          <wps:cNvSpPr>
                            <a:spLocks noChangeArrowheads="1"/>
                          </wps:cNvSpPr>
                          <wps:spPr bwMode="auto">
                            <a:xfrm>
                              <a:off x="1376" y="834"/>
                              <a:ext cx="675" cy="597"/>
                            </a:xfrm>
                            <a:prstGeom prst="ellipse">
                              <a:avLst/>
                            </a:prstGeom>
                            <a:noFill/>
                            <a:ln w="12700">
                              <a:solidFill>
                                <a:schemeClr val="tx1">
                                  <a:lumMod val="100000"/>
                                  <a:lumOff val="0"/>
                                </a:schemeClr>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14266" name="Text Box 5121"/>
                          <wps:cNvSpPr txBox="1">
                            <a:spLocks noChangeArrowheads="1"/>
                          </wps:cNvSpPr>
                          <wps:spPr bwMode="auto">
                            <a:xfrm>
                              <a:off x="1397" y="912"/>
                              <a:ext cx="612"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AF134C" w:rsidRDefault="00862F6C" w:rsidP="001D507E">
                                <w:pPr>
                                  <w:rPr>
                                    <w:sz w:val="22"/>
                                    <w:szCs w:val="22"/>
                                    <w:lang w:val="fr-FR"/>
                                  </w:rPr>
                                </w:pPr>
                                <w:r w:rsidRPr="00AF134C">
                                  <w:rPr>
                                    <w:sz w:val="22"/>
                                    <w:szCs w:val="22"/>
                                    <w:lang w:val="fr-FR"/>
                                  </w:rPr>
                                  <w:t>A</w:t>
                                </w:r>
                              </w:p>
                            </w:txbxContent>
                          </wps:txbx>
                          <wps:bodyPr rot="0" vert="horz" wrap="square" lIns="91440" tIns="45720" rIns="91440" bIns="45720" anchor="t" anchorCtr="0" upright="1">
                            <a:noAutofit/>
                          </wps:bodyPr>
                        </wps:wsp>
                      </wpg:grpSp>
                      <wpg:grpSp>
                        <wpg:cNvPr id="14267" name="Group 13087"/>
                        <wpg:cNvGrpSpPr>
                          <a:grpSpLocks/>
                        </wpg:cNvGrpSpPr>
                        <wpg:grpSpPr bwMode="auto">
                          <a:xfrm>
                            <a:off x="9932" y="630"/>
                            <a:ext cx="675" cy="597"/>
                            <a:chOff x="9932" y="865"/>
                            <a:chExt cx="675" cy="597"/>
                          </a:xfrm>
                        </wpg:grpSpPr>
                        <wps:wsp>
                          <wps:cNvPr id="14268" name="Oval 7057"/>
                          <wps:cNvSpPr>
                            <a:spLocks noChangeArrowheads="1"/>
                          </wps:cNvSpPr>
                          <wps:spPr bwMode="auto">
                            <a:xfrm>
                              <a:off x="9932" y="865"/>
                              <a:ext cx="675" cy="597"/>
                            </a:xfrm>
                            <a:prstGeom prst="ellipse">
                              <a:avLst/>
                            </a:prstGeom>
                            <a:noFill/>
                            <a:ln w="12700">
                              <a:solidFill>
                                <a:schemeClr val="tx1">
                                  <a:lumMod val="100000"/>
                                  <a:lumOff val="0"/>
                                </a:schemeClr>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14269" name="Text Box 7058"/>
                          <wps:cNvSpPr txBox="1">
                            <a:spLocks noChangeArrowheads="1"/>
                          </wps:cNvSpPr>
                          <wps:spPr bwMode="auto">
                            <a:xfrm>
                              <a:off x="9953" y="943"/>
                              <a:ext cx="612"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AF134C" w:rsidRDefault="00862F6C" w:rsidP="00043DD8">
                                <w:pPr>
                                  <w:rPr>
                                    <w:sz w:val="22"/>
                                    <w:szCs w:val="22"/>
                                    <w:lang w:val="fr-FR"/>
                                  </w:rPr>
                                </w:pPr>
                                <w:r w:rsidRPr="00AF134C">
                                  <w:rPr>
                                    <w:sz w:val="22"/>
                                    <w:szCs w:val="22"/>
                                    <w:lang w:val="fr-FR"/>
                                  </w:rPr>
                                  <w:t>B</w:t>
                                </w:r>
                              </w:p>
                            </w:txbxContent>
                          </wps:txbx>
                          <wps:bodyPr rot="0" vert="horz" wrap="square" lIns="91440" tIns="45720" rIns="91440" bIns="45720" anchor="t" anchorCtr="0" upright="1">
                            <a:noAutofit/>
                          </wps:bodyPr>
                        </wps:wsp>
                      </wpg:grpSp>
                      <wps:wsp>
                        <wps:cNvPr id="14270" name="Oval 4770"/>
                        <wps:cNvSpPr>
                          <a:spLocks noChangeArrowheads="1"/>
                        </wps:cNvSpPr>
                        <wps:spPr bwMode="auto">
                          <a:xfrm>
                            <a:off x="1992" y="2564"/>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14271" name="Oval 4771"/>
                        <wps:cNvSpPr>
                          <a:spLocks noChangeArrowheads="1"/>
                        </wps:cNvSpPr>
                        <wps:spPr bwMode="auto">
                          <a:xfrm>
                            <a:off x="5968" y="2602"/>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17824" name="Oval 4772"/>
                        <wps:cNvSpPr>
                          <a:spLocks noChangeArrowheads="1"/>
                        </wps:cNvSpPr>
                        <wps:spPr bwMode="auto">
                          <a:xfrm>
                            <a:off x="4620" y="4494"/>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wps:wsp>
                        <wps:cNvPr id="17825" name="Oval 4773"/>
                        <wps:cNvSpPr>
                          <a:spLocks noChangeArrowheads="1"/>
                        </wps:cNvSpPr>
                        <wps:spPr bwMode="auto">
                          <a:xfrm>
                            <a:off x="1954" y="6977"/>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17826" name="Oval 4774"/>
                        <wps:cNvSpPr>
                          <a:spLocks noChangeArrowheads="1"/>
                        </wps:cNvSpPr>
                        <wps:spPr bwMode="auto">
                          <a:xfrm>
                            <a:off x="5932" y="694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17827" name="Oval 4775"/>
                        <wps:cNvSpPr>
                          <a:spLocks noChangeArrowheads="1"/>
                        </wps:cNvSpPr>
                        <wps:spPr bwMode="auto">
                          <a:xfrm>
                            <a:off x="4614" y="892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76" o:spid="_x0000_s4270" style="position:absolute;left:0;text-align:left;margin-left:-2.1pt;margin-top:8.7pt;width:461.55pt;height:469.65pt;z-index:274349568" coordorigin="1376,599" coordsize="9231,9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">
                <v:shape id="AutoShape 5094" o:spid="_x0000_s4271" type="#_x0000_t32" style="position:absolute;left:10259;top:1261;width:0;height:873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qvoMYAAADeAAAADwAAAGRycy9kb3ducmV2LnhtbESPT4vCMBTE7wt+h/AEb2uq4laqUURd&#10;3MNe/HPw+Ghem2LzUppU67ffLCzscZiZ3zCrTW9r8aDWV44VTMYJCOLc6YpLBdfL5/sChA/IGmvH&#10;pOBFHjbrwdsKM+2efKLHOZQiQthnqMCE0GRS+tyQRT92DXH0CtdaDFG2pdQtPiPc1nKaJB/SYsVx&#10;wWBDO0P5/dxZBfvXd37skqY0aXE4dWkh/eRWKDUa9tsliEB9+A//tb+0gukinc3h9068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Sqr6DGAAAA3gAAAA8AAAAAAAAA&#10;AAAAAAAAoQIAAGRycy9kb3ducmV2LnhtbFBLBQYAAAAABAAEAPkAAACUAwAAAAA=&#10;" strokeweight=".5pt">
                  <v:stroke startarrow="block"/>
                </v:shape>
                <v:shape id="Text Box 5095" o:spid="_x0000_s4272" type="#_x0000_t202" style="position:absolute;left:7388;top:1875;width:1954;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idsUA&#10;AADeAAAADwAAAGRycy9kb3ducmV2LnhtbESPzW7CQAyE75V4h5WRuFRlAyp/gQUVpCKuUB7AZE0S&#10;kfVG2S0Jb48PSNxszXjm82rTuUrdqQmlZwOjYQKKOPO25NzA+e/3aw4qRGSLlWcy8KAAm3XvY4Wp&#10;9S0f6X6KuZIQDikaKGKsU61DVpDDMPQ1sWhX3ziMsja5tg22Eu4qPU6SqXZYsjQUWNOuoOx2+ncG&#10;rof2c7JoL/t4nh2/p1ssZxf/MGbQ736WoCJ18W1+XR+s4M/HifDKOzKDXj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omJ2xQAAAN4AAAAPAAAAAAAAAAAAAAAAAJgCAABkcnMv&#10;ZG93bnJldi54bWxQSwUGAAAAAAQABAD1AAAAigMAAAAA&#10;" stroked="f">
                  <v:textbox>
                    <w:txbxContent>
                      <w:p w:rsidR="00862F6C" w:rsidRPr="00F811DC" w:rsidRDefault="00862F6C" w:rsidP="001D507E">
                        <w:pPr>
                          <w:rPr>
                            <w:rFonts w:asciiTheme="majorHAnsi" w:hAnsiTheme="majorHAnsi" w:cstheme="majorHAnsi"/>
                            <w:sz w:val="18"/>
                            <w:szCs w:val="18"/>
                          </w:rPr>
                        </w:pPr>
                      </w:p>
                    </w:txbxContent>
                  </v:textbox>
                </v:shape>
                <v:shape id="AutoShape 5096" o:spid="_x0000_s4273" type="#_x0000_t32" style="position:absolute;left:1726;top:1196;width:0;height:49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LmSMEAAADeAAAADwAAAGRycy9kb3ducmV2LnhtbERPzYrCMBC+L/gOYQRva2oV0WoUWRBk&#10;b1YfYGjGptpMSpO18e03Cwve5uP7ne0+2lY8qfeNYwWzaQaCuHK64VrB9XL8XIHwAVlj65gUvMjD&#10;fjf62GKh3cBnepahFimEfYEKTAhdIaWvDFn0U9cRJ+7meoshwb6WuschhdtW5lm2lBYbTg0GO/oy&#10;VD3KH6sgN7O4ON6xm3+X8ZHfynrpqkGpyTgeNiACxfAW/7tPOs1f5dka/t5JN8jd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QuZIwQAAAN4AAAAPAAAAAAAAAAAAAAAA&#10;AKECAABkcnMvZG93bnJldi54bWxQSwUGAAAAAAQABAD5AAAAjwMAAAAA&#10;" strokeweight=".5pt">
                  <v:stroke endarrow="block"/>
                </v:shape>
                <v:group id="Group 5112" o:spid="_x0000_s4274" style="position:absolute;left:3602;top:1807;width:227;height:560"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1wkrMcAAADe&#10;AAAADwAAAAAAAAAAAAAAAACqAgAAZHJzL2Rvd25yZXYueG1sUEsFBgAAAAAEAAQA+gAAAJ4DAAAA&#10;AA==&#10;">
                  <v:shape id="AutoShape 5113" o:spid="_x0000_s4275"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u7gMQAAADeAAAADwAAAGRycy9kb3ducmV2LnhtbERPTWsCMRC9F/wPYQQvRbMrtMhqlG1B&#10;qAUP2nofN+MmuJlsN1HXf98UCt7m8T5nsepdI67UBetZQT7JQBBXXluuFXx/rcczECEia2w8k4I7&#10;BVgtB08LLLS/8Y6u+1iLFMKhQAUmxraQMlSGHIaJb4kTd/Kdw5hgV0vd4S2Fu0ZOs+xVOrScGgy2&#10;9G6oOu8vTsF2k7+VR2M3n7sfu31Zl82lfj4oNRr25RxEpD4+xP/uD53mz6Z5Dn/vpBv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27uAxAAAAN4AAAAPAAAAAAAAAAAA&#10;AAAAAKECAABkcnMvZG93bnJldi54bWxQSwUGAAAAAAQABAD5AAAAkgMAAAAA&#10;"/>
                  <v:shape id="AutoShape 5114" o:spid="_x0000_s4276"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kl98UAAADeAAAADwAAAGRycy9kb3ducmV2LnhtbERP32vCMBB+H/g/hBN8GZq2sCHVKN1A&#10;mAMfdPP9bG5NWHPpmqj1v18GA9/u4/t5y/XgWnGhPljPCvJZBoK49tpyo+DzYzOdgwgRWWPrmRTc&#10;KMB6NXpYYqn9lfd0OcRGpBAOJSowMXallKE25DDMfEecuC/fO4wJ9o3UPV5TuGtlkWXP0qHl1GCw&#10;o1dD9ffh7BTstvlLdTJ2+77/sbunTdWem8ejUpPxUC1ARBriXfzvftNp/rzIC/h7J90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Akl98UAAADeAAAADwAAAAAAAAAA&#10;AAAAAAChAgAAZHJzL2Rvd25yZXYueG1sUEsFBgAAAAAEAAQA+QAAAJMDAAAAAA==&#10;"/>
                </v:group>
                <v:shape id="AutoShape 5115" o:spid="_x0000_s4277" type="#_x0000_t32" style="position:absolute;left:1733;top:1814;width:1984;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0xr8QAAADeAAAADwAAAGRycy9kb3ducmV2LnhtbERPTWvCQBC9F/wPyxS8lLqJgoTUVUqh&#10;IB6Eag4eh91pEpqdjbtrjP/eLQje5vE+Z7UZbScG8qF1rCCfZSCItTMt1wqq4/d7ASJEZIOdY1Jw&#10;owCb9eRlhaVxV/6h4RBrkUI4lKigibEvpQy6IYth5nrixP06bzEm6GtpPF5TuO3kPMuW0mLLqaHB&#10;nr4a0n+Hi1XQ7qp9Nbydo9fFLj/5PBxPnVZq+jp+foCINMan+OHemjS/mOcL+H8n3S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HTGvxAAAAN4AAAAPAAAAAAAAAAAA&#10;AAAAAKECAABkcnMvZG93bnJldi54bWxQSwUGAAAAAAQABAD5AAAAkgMAAAAA&#10;"/>
                <v:shape id="AutoShape 5116" o:spid="_x0000_s4278" type="#_x0000_t32" style="position:absolute;left:5192;top:9978;width:504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Z6kMIAAADeAAAADwAAAGRycy9kb3ducmV2LnhtbERP3WrCMBS+H/gO4Qi7m2nrJlJNRQaC&#10;7G6dD3Bojk1tc1KaaLO3XwaD3Z2P7/fsD9EO4kGT7xwryFcZCOLG6Y5bBZev08sWhA/IGgfHpOCb&#10;PByqxdMeS+1m/qRHHVqRQtiXqMCEMJZS+saQRb9yI3Hirm6yGBKcWqknnFO4HWSRZRtpsePUYHCk&#10;d0NNX9+tgsLk8fV0w3H9Uce+uNbtxjWzUs/LeNyBCBTDv/jPfdZp/rbI3+D3nXSDr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NZ6kMIAAADeAAAADwAAAAAAAAAAAAAA&#10;AAChAgAAZHJzL2Rvd25yZXYueG1sUEsFBgAAAAAEAAQA+QAAAJADAAAAAA==&#10;" strokeweight=".5pt">
                  <v:stroke endarrow="block"/>
                </v:shape>
                <v:shape id="Text Box 5117" o:spid="_x0000_s4279" type="#_x0000_t202" style="position:absolute;left:3878;top:1851;width:2781;height: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FQsEA&#10;AADeAAAADwAAAGRycy9kb3ducmV2LnhtbERPy6rCMBDdC/cfwghuRFNFq1ajXAUvbn18wNiMbbGZ&#10;lCba+vdGuOBuDuc5q01rSvGk2hWWFYyGEQji1OqCMwWX834wB+E8ssbSMil4kYPN+qezwkTbho/0&#10;PPlMhBB2CSrIva8SKV2ak0E3tBVx4G62NugDrDOpa2xCuCnlOIpiabDg0JBjRbuc0vvpYRTcDk1/&#10;umiuf/4yO07iLRazq30p1eu2v0sQnlr/Ff+7DzrMn49HMXzeCTfI9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oxULBAAAA3gAAAA8AAAAAAAAAAAAAAAAAmAIAAGRycy9kb3du&#10;cmV2LnhtbFBLBQYAAAAABAAEAPUAAACGAwAAAAA=&#10;" stroked="f">
                  <v:textbox>
                    <w:txbxContent>
                      <w:p w:rsidR="00862F6C" w:rsidRPr="00F811DC" w:rsidRDefault="00862F6C" w:rsidP="001D507E">
                        <w:pPr>
                          <w:rPr>
                            <w:rFonts w:asciiTheme="majorHAnsi" w:hAnsiTheme="majorHAnsi" w:cstheme="majorHAnsi"/>
                            <w:sz w:val="18"/>
                            <w:szCs w:val="18"/>
                            <w:lang w:val="fr-FR"/>
                          </w:rPr>
                        </w:pPr>
                        <w:r w:rsidRPr="00F811DC">
                          <w:rPr>
                            <w:rFonts w:asciiTheme="majorHAnsi" w:hAnsiTheme="majorHAnsi" w:cstheme="majorHAnsi"/>
                            <w:sz w:val="18"/>
                            <w:szCs w:val="18"/>
                          </w:rPr>
                          <w:t xml:space="preserve">Current </w:t>
                        </w:r>
                        <w:r>
                          <w:rPr>
                            <w:rFonts w:asciiTheme="majorHAnsi" w:hAnsiTheme="majorHAnsi" w:cstheme="majorHAnsi"/>
                            <w:sz w:val="18"/>
                            <w:szCs w:val="18"/>
                          </w:rPr>
                          <w:t>lead</w:t>
                        </w:r>
                        <w:r>
                          <w:rPr>
                            <w:rFonts w:asciiTheme="majorHAnsi" w:hAnsiTheme="majorHAnsi" w:cstheme="majorHAnsi"/>
                            <w:sz w:val="18"/>
                            <w:szCs w:val="18"/>
                            <w:lang w:val="fr-FR"/>
                          </w:rPr>
                          <w:t xml:space="preserve"> IL652</w:t>
                        </w:r>
                      </w:p>
                    </w:txbxContent>
                  </v:textbox>
                </v:shape>
                <v:shape id="AutoShape 5118" o:spid="_x0000_s4280" type="#_x0000_t32" style="position:absolute;left:5193;top:5501;width:504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hBfMEAAADeAAAADwAAAGRycy9kb3ducmV2LnhtbERPzYrCMBC+L/gOYQRva9oqKtUosiAs&#10;3uz6AEMzNtVmUpqszb69WVjY23x8v7M7RNuJJw2+dawgn2cgiGunW24UXL9O7xsQPiBr7ByTgh/y&#10;cNhP3nZYajfyhZ5VaEQKYV+iAhNCX0rpa0MW/dz1xIm7ucFiSHBopB5wTOG2k0WWraTFllODwZ4+&#10;DNWP6tsqKEwel6c79otzFR/FrWpWrh6Vmk3jcQsiUAz/4j/3p07zN0W+ht930g1y/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3SEF8wQAAAN4AAAAPAAAAAAAAAAAAAAAA&#10;AKECAABkcnMvZG93bnJldi54bWxQSwUGAAAAAAQABAD5AAAAjwMAAAAA&#10;" strokeweight=".5pt">
                  <v:stroke endarrow="block"/>
                </v:shape>
                <v:group id="Group 5143" o:spid="_x0000_s4281" style="position:absolute;left:3602;top:6230;width:227;height:560"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SooqscAAADe&#10;AAAADwAAAAAAAAAAAAAAAACqAgAAZHJzL2Rvd25yZXYueG1sUEsFBgAAAAAEAAQA+gAAAJ4DAAAA&#10;AA==&#10;">
                  <v:shape id="AutoShape 5144" o:spid="_x0000_s4282"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23hsUAAADeAAAADwAAAGRycy9kb3ducmV2LnhtbERPTWsCMRC9C/0PYQpeRLMrWHRrlK0g&#10;aMGDtr1PN9NN6GaybqKu/74pFHqbx/uc5bp3jbhSF6xnBfkkA0FceW25VvD+th3PQYSIrLHxTAru&#10;FGC9ehgssdD+xke6nmItUgiHAhWYGNtCylAZchgmviVO3JfvHMYEu1rqDm8p3DVymmVP0qHl1GCw&#10;pY2h6vt0cQoO+/yl/DR2/3o828NsWzaXevSh1PCxL59BROrjv/jPvdNp/nyaL+D3nXSD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23hsUAAADeAAAADwAAAAAAAAAA&#10;AAAAAAChAgAAZHJzL2Rvd25yZXYueG1sUEsFBgAAAAAEAAQA+QAAAJMDAAAAAA==&#10;"/>
                  <v:shape id="AutoShape 5145" o:spid="_x0000_s4283"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vUpsgAAADeAAAADwAAAGRycy9kb3ducmV2LnhtbESPQUsDMRCF70L/Q5hCL2KzXVDK2rSs&#10;QsEKPbTqfdyMm+Bmsm7SdvvvnYPgbYZ58977VpsxdOpMQ/KRDSzmBSjiJlrPrYH3t+3dElTKyBa7&#10;yGTgSgk268nNCisbL3yg8zG3Skw4VWjA5dxXWqfGUcA0jz2x3L7iEDDLOrTaDngR89DpsigedEDP&#10;kuCwp2dHzffxFAzsd4un+tP53evhx+/vt3V3am8/jJlNx/oRVKYx/4v/vl+s1F+WpQAIjsyg1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fvUpsgAAADeAAAADwAAAAAA&#10;AAAAAAAAAAChAgAAZHJzL2Rvd25yZXYueG1sUEsFBgAAAAAEAAQA+QAAAJYDAAAAAA==&#10;"/>
                </v:group>
                <v:shape id="AutoShape 5146" o:spid="_x0000_s4284" type="#_x0000_t32" style="position:absolute;left:1733;top:6237;width:1984;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A/sQAAADeAAAADwAAAGRycy9kb3ducmV2LnhtbERPTWvCQBC9F/wPywheSt0kBwnRVaRQ&#10;KB6Eag4eh91pEszOprvbmP77riB4m8f7nM1usr0YyYfOsYJ8mYEg1s503Ciozx9vJYgQkQ32jknB&#10;HwXYbWcvG6yMu/EXjafYiBTCoUIFbYxDJWXQLVkMSzcQJ+7beYsxQd9I4/GWwm0viyxbSYsdp4YW&#10;B3pvSV9Pv1ZBd6iP9fj6E70uD/nF5+F86bVSi/m0X4OINMWn+OH+NGl+WRQ53N9JN8j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78D+xAAAAN4AAAAPAAAAAAAAAAAA&#10;AAAAAKECAABkcnMvZG93bnJldi54bWxQSwUGAAAAAAQABAD5AAAAkgMAAAAA&#10;"/>
                <v:shape id="Text Box 5147" o:spid="_x0000_s4285" type="#_x0000_t202" style="position:absolute;left:3860;top:6163;width:2781;height: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8J/MEA&#10;AADeAAAADwAAAGRycy9kb3ducmV2LnhtbERPy6rCMBDdX/AfwghuLppavD6qUVRQ3Pr4gLEZ22Iz&#10;KU209e+NINzdHM5zFqvWlOJJtSssKxgOIhDEqdUFZwou511/CsJ5ZI2lZVLwIgerZedngYm2DR/p&#10;efKZCCHsElSQe18lUro0J4NuYCviwN1sbdAHWGdS19iEcFPKOIrG0mDBoSHHirY5pffTwyi4HZrf&#10;v1lz3fvL5Dgab7CYXO1LqV63Xc9BeGr9v/jrPugwfxrHMXzeCTfI5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CfzBAAAA3gAAAA8AAAAAAAAAAAAAAAAAmAIAAGRycy9kb3du&#10;cmV2LnhtbFBLBQYAAAAABAAEAPUAAACGAwAAAAA=&#10;" stroked="f">
                  <v:textbox>
                    <w:txbxContent>
                      <w:p w:rsidR="00862F6C" w:rsidRPr="00F811DC" w:rsidRDefault="00862F6C" w:rsidP="003378BB">
                        <w:pPr>
                          <w:rPr>
                            <w:rFonts w:asciiTheme="majorHAnsi" w:hAnsiTheme="majorHAnsi" w:cstheme="majorHAnsi"/>
                            <w:sz w:val="18"/>
                            <w:szCs w:val="18"/>
                            <w:lang w:val="fr-FR"/>
                          </w:rPr>
                        </w:pPr>
                        <w:r w:rsidRPr="00F811DC">
                          <w:rPr>
                            <w:rFonts w:asciiTheme="majorHAnsi" w:hAnsiTheme="majorHAnsi" w:cstheme="majorHAnsi"/>
                            <w:sz w:val="18"/>
                            <w:szCs w:val="18"/>
                          </w:rPr>
                          <w:t xml:space="preserve">Current </w:t>
                        </w:r>
                        <w:r>
                          <w:rPr>
                            <w:rFonts w:asciiTheme="majorHAnsi" w:hAnsiTheme="majorHAnsi" w:cstheme="majorHAnsi"/>
                            <w:sz w:val="18"/>
                            <w:szCs w:val="18"/>
                          </w:rPr>
                          <w:t xml:space="preserve">lead </w:t>
                        </w:r>
                        <w:r>
                          <w:rPr>
                            <w:rFonts w:asciiTheme="majorHAnsi" w:hAnsiTheme="majorHAnsi" w:cstheme="majorHAnsi"/>
                            <w:sz w:val="18"/>
                            <w:szCs w:val="18"/>
                            <w:lang w:val="fr-FR"/>
                          </w:rPr>
                          <w:t>IL653</w:t>
                        </w:r>
                      </w:p>
                    </w:txbxContent>
                  </v:textbox>
                </v:shape>
                <v:shape id="AutoShape 5098" o:spid="_x0000_s4286" type="#_x0000_t32" style="position:absolute;left:2804;top:2358;width:40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lK0cUAAADeAAAADwAAAGRycy9kb3ducmV2LnhtbERPTWsCMRC9C/0PYQpeRLOuWGRrlK0g&#10;aMGDtt6nm+kmdDPZbqJu/31TEHqbx/uc5bp3jbhSF6xnBdNJBoK48tpyreD9bTtegAgRWWPjmRT8&#10;UID16mGwxEL7Gx/peoq1SCEcClRgYmwLKUNlyGGY+JY4cZ++cxgT7GqpO7ylcNfIPMuepEPLqcFg&#10;SxtD1dfp4hQc9tOX8sPY/evx2x7m27K51KOzUsPHvnwGEamP/+K7e6fT/EWez+DvnXSD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SlK0cUAAADeAAAADwAAAAAAAAAA&#10;AAAAAAChAgAAZHJzL2Rvd25yZXYueG1sUEsFBgAAAAAEAAQA+QAAAJMDAAAAAA==&#10;"/>
                <v:shape id="AutoShape 5099" o:spid="_x0000_s4287" type="#_x0000_t32" style="position:absolute;left:6825;top:2348;width:0;height:4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DSpcUAAADeAAAADwAAAGRycy9kb3ducmV2LnhtbERPTWsCMRC9C/0PYQpeRLMuWmRrlK0g&#10;aMGDtt6nm+kmdDPZbqJu/31TEHqbx/uc5bp3jbhSF6xnBdNJBoK48tpyreD9bTtegAgRWWPjmRT8&#10;UID16mGwxEL7Gx/peoq1SCEcClRgYmwLKUNlyGGY+JY4cZ++cxgT7GqpO7ylcNfIPMuepEPLqcFg&#10;SxtD1dfp4hQc9tOX8sPY/evx2x7m27K51KOzUsPHvnwGEamP/+K7e6fT/EWez+DvnXSD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sDSpcUAAADeAAAADwAAAAAAAAAA&#10;AAAAAAChAgAAZHJzL2Rvd25yZXYueG1sUEsFBgAAAAAEAAQA+QAAAJMDAAAAAA==&#10;"/>
                <v:shape id="AutoShape 5100" o:spid="_x0000_s4288" type="#_x0000_t32" style="position:absolute;left:2815;top:2372;width:0;height:4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x3PsUAAADeAAAADwAAAGRycy9kb3ducmV2LnhtbERP32vCMBB+H+x/CDfYy9DUgqN0RukG&#10;whR8ULf3s7k1Yc2la6LW/94IA9/u4/t5s8XgWnGiPljPCibjDARx7bXlRsHXfjkqQISIrLH1TAou&#10;FGAxf3yYYan9mbd02sVGpBAOJSowMXallKE25DCMfUecuB/fO4wJ9o3UPZ5TuGtlnmWv0qHl1GCw&#10;ow9D9e/u6BRsVpP36mDsar39s5vpsmqPzcu3Us9PQ/UGItIQ7+J/96dO84s8n8LtnXSD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Yx3PsUAAADeAAAADwAAAAAAAAAA&#10;AAAAAAChAgAAZHJzL2Rvd25yZXYueG1sUEsFBgAAAAAEAAQA+QAAAJMDAAAAAA==&#10;"/>
                <v:shape id="Text Box 5101" o:spid="_x0000_s4289" type="#_x0000_t202" style="position:absolute;left:5183;top:3944;width:1954;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P/8IA&#10;AADeAAAADwAAAGRycy9kb3ducmV2LnhtbERPzYrCMBC+C/sOYRa8yJpu0epWo6yCi9eqDzA2Y1ts&#10;JqWJtr69ERa8zcf3O8t1b2pxp9ZVlhV8jyMQxLnVFRcKTsfd1xyE88gaa8uk4EEO1quPwRJTbTvO&#10;6H7whQgh7FJUUHrfpFK6vCSDbmwb4sBdbGvQB9gWUrfYhXBTyziKEmmw4tBQYkPbkvLr4WYUXPbd&#10;aPrTnf/8aZZNkg1Ws7N9KDX87H8XIDz1/i3+d+91mD+P4wRe74Qb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xA//wgAAAN4AAAAPAAAAAAAAAAAAAAAAAJgCAABkcnMvZG93&#10;bnJldi54bWxQSwUGAAAAAAQABAD1AAAAhwMAAAAA&#10;" stroked="f">
                  <v:textbox>
                    <w:txbxContent>
                      <w:p w:rsidR="00862F6C" w:rsidRPr="00F811DC" w:rsidRDefault="00862F6C" w:rsidP="001D507E">
                        <w:pPr>
                          <w:rPr>
                            <w:rFonts w:asciiTheme="majorHAnsi" w:hAnsiTheme="majorHAnsi" w:cstheme="majorHAnsi"/>
                            <w:sz w:val="18"/>
                            <w:szCs w:val="18"/>
                            <w:lang w:val="fr-FR"/>
                          </w:rPr>
                        </w:pPr>
                        <w:r>
                          <w:rPr>
                            <w:rFonts w:asciiTheme="majorHAnsi" w:hAnsiTheme="majorHAnsi" w:cstheme="majorHAnsi"/>
                            <w:sz w:val="18"/>
                            <w:szCs w:val="18"/>
                            <w:lang w:val="fr-FR"/>
                          </w:rPr>
                          <w:t>S</w:t>
                        </w:r>
                        <w:r w:rsidRPr="00F811DC">
                          <w:rPr>
                            <w:rFonts w:asciiTheme="majorHAnsi" w:hAnsiTheme="majorHAnsi" w:cstheme="majorHAnsi"/>
                            <w:sz w:val="18"/>
                            <w:szCs w:val="18"/>
                            <w:lang w:val="fr-FR"/>
                          </w:rPr>
                          <w:t>top</w:t>
                        </w:r>
                      </w:p>
                    </w:txbxContent>
                  </v:textbox>
                </v:shape>
                <v:group id="Group 5102" o:spid="_x0000_s4290" style="position:absolute;left:5063;top:3936;width:227;height:624"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7ZdmXFAAAA3gAA&#10;AA8AAAAAAAAAAAAAAAAAqgIAAGRycy9kb3ducmV2LnhtbFBLBQYAAAAABAAEAPoAAACcAwAAAAA=&#10;">
                  <v:shape id="AutoShape 5103" o:spid="_x0000_s4291"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YoMgAAADeAAAADwAAAGRycy9kb3ducmV2LnhtbESPQUsDMRCF70L/Q5hCL2KzXVDK2rSs&#10;QsEKPbTqfdyMm+Bmsm7SdvvvnYPgbYb35r1vVpsxdOpMQ/KRDSzmBSjiJlrPrYH3t+3dElTKyBa7&#10;yGTgSgk268nNCisbL3yg8zG3SkI4VWjA5dxXWqfGUcA0jz2xaF9xCJhlHVptB7xIeOh0WRQPOqBn&#10;aXDY07Oj5vt4Cgb2u8VT/en87vXw4/f327o7tbcfxsymY/0IKtOY/81/1y9W8JdlKbzyjsyg1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3YoMgAAADeAAAADwAAAAAA&#10;AAAAAAAAAAChAgAAZHJzL2Rvd25yZXYueG1sUEsFBgAAAAAEAAQA+QAAAJYDAAAAAA==&#10;"/>
                  <v:shape id="AutoShape 5104" o:spid="_x0000_s4292"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F9O8UAAADeAAAADwAAAGRycy9kb3ducmV2LnhtbERPTWsCMRC9C/0PYQpeRLMuWHRrlK0g&#10;aMGDtr1PN9NN6GaybqKu/74pFHqbx/uc5bp3jbhSF6xnBdNJBoK48tpyreD9bTuegwgRWWPjmRTc&#10;KcB69TBYYqH9jY90PcVapBAOBSowMbaFlKEy5DBMfEucuC/fOYwJdrXUHd5SuGtknmVP0qHl1GCw&#10;pY2h6vt0cQoO++lL+Wns/vV4tofZtmwu9ehDqeFjXz6DiNTHf/Gfe6fT/HmeL+D3nXSD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F9O8UAAADeAAAADwAAAAAAAAAA&#10;AAAAAAChAgAAZHJzL2Rvd25yZXYueG1sUEsFBgAAAAAEAAQA+QAAAJMDAAAAAA==&#10;"/>
                </v:group>
                <v:shape id="AutoShape 5105" o:spid="_x0000_s4293" type="#_x0000_t32" style="position:absolute;left:2800;top:3933;width:40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JCe8gAAADeAAAADwAAAGRycy9kb3ducmV2LnhtbESPQU8CMRCF7yb8h2ZMvBjpgtGQlUIW&#10;ExIh4QDqfdyO28btdN0WWP89czDhNpN589775sshtOpEffKRDUzGBSjiOlrPjYGP9/XDDFTKyBbb&#10;yGTgjxIsF6ObOZY2nnlPp0NulJhwKtGAy7krtU61o4BpHDtiuX3HPmCWtW+07fEs5qHV06J41gE9&#10;S4LDjl4d1T+HYzCw20xW1Zfzm+3+1++e1lV7bO4/jbm7HaoXUJmGfBX/f79ZqT+bPgqA4MgMenE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CJCe8gAAADeAAAADwAAAAAA&#10;AAAAAAAAAAChAgAAZHJzL2Rvd25yZXYueG1sUEsFBgAAAAAEAAQA+QAAAJYDAAAAAA==&#10;"/>
                <v:shape id="AutoShape 5106" o:spid="_x0000_s4294" type="#_x0000_t32" style="position:absolute;left:6810;top:3453;width:0;height:4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27n4MUAAADeAAAADwAAAGRycy9kb3ducmV2LnhtbERPTWsCMRC9C/0PYQpeRLOrWGRrlK0g&#10;aMGDtt6nm+kmdDPZbqJu/31TEHqbx/uc5bp3jbhSF6xnBfkkA0FceW25VvD+th0vQISIrLHxTAp+&#10;KMB69TBYYqH9jY90PcVapBAOBSowMbaFlKEy5DBMfEucuE/fOYwJdrXUHd5SuGvkNMuepEPLqcFg&#10;SxtD1dfp4hQc9vlL+WHs/vX4bQ/zbdlc6tFZqeFjXz6DiNTHf/HdvdNp/mI6y+HvnXSD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27n4MUAAADeAAAADwAAAAAAAAAA&#10;AAAAAAChAgAAZHJzL2Rvd25yZXYueG1sUEsFBgAAAAAEAAQA+QAAAJMDAAAAAA==&#10;"/>
                <v:shape id="AutoShape 5107" o:spid="_x0000_s4295" type="#_x0000_t32" style="position:absolute;left:2800;top:3477;width:0;height:4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x5l8UAAADeAAAADwAAAGRycy9kb3ducmV2LnhtbERPTWsCMRC9C/0PYQpeRLOuWGRrlK0g&#10;aMGDtt6nm+kmdDPZbqJu/31TEHqbx/uc5bp3jbhSF6xnBdNJBoK48tpyreD9bTtegAgRWWPjmRT8&#10;UID16mGwxEL7Gx/peoq1SCEcClRgYmwLKUNlyGGY+JY4cZ++cxgT7GqpO7ylcNfIPMuepEPLqcFg&#10;SxtD1dfp4hQc9tOX8sPY/evx2x7m27K51KOzUsPHvnwGEamP/+K7e6fT/EU+y+HvnXSD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7x5l8UAAADeAAAADwAAAAAAAAAA&#10;AAAAAAChAgAAZHJzL2Rvd25yZXYueG1sUEsFBgAAAAAEAAQA+QAAAJMDAAAAAA==&#10;"/>
                <v:rect id="Rectangle 5108" o:spid="_x0000_s4296" style="position:absolute;left:6102;top:2620;width:1376;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Mo1MMA&#10;AADeAAAADwAAAGRycy9kb3ducmV2LnhtbERPTYvCMBC9C/sfwix403RbEK1GWRRFj1ove5ttxra7&#10;zaQ0Uau/3giCt3m8z5ktOlOLC7WusqzgaxiBIM6trrhQcMzWgzEI55E11pZJwY0cLOYfvRmm2l55&#10;T5eDL0QIYZeigtL7JpXS5SUZdEPbEAfuZFuDPsC2kLrFawg3tYyjaCQNVhwaSmxoWVL+fzgbBb9V&#10;fMT7PttEZrJO/K7L/s4/K6X6n933FISnzr/FL/dWh/njOEng+U64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Mo1MMAAADeAAAADwAAAAAAAAAAAAAAAACYAgAAZHJzL2Rv&#10;d25yZXYueG1sUEsFBgAAAAAEAAQA9QAAAIgDAAAAAA==&#10;">
                  <v:textbox>
                    <w:txbxContent>
                      <w:p w:rsidR="00862F6C" w:rsidRPr="00F811DC" w:rsidRDefault="00862F6C" w:rsidP="001D507E">
                        <w:pPr>
                          <w:jc w:val="center"/>
                          <w:rPr>
                            <w:rFonts w:asciiTheme="majorHAnsi" w:hAnsiTheme="majorHAnsi" w:cstheme="majorHAnsi"/>
                            <w:sz w:val="18"/>
                            <w:szCs w:val="18"/>
                          </w:rPr>
                        </w:pPr>
                        <w:r>
                          <w:rPr>
                            <w:rFonts w:asciiTheme="majorHAnsi" w:hAnsiTheme="majorHAnsi" w:cstheme="majorHAnsi"/>
                            <w:sz w:val="18"/>
                            <w:szCs w:val="18"/>
                          </w:rPr>
                          <w:t>C</w:t>
                        </w:r>
                        <w:r w:rsidRPr="00F811DC">
                          <w:rPr>
                            <w:rFonts w:asciiTheme="majorHAnsi" w:hAnsiTheme="majorHAnsi" w:cstheme="majorHAnsi"/>
                            <w:sz w:val="18"/>
                            <w:szCs w:val="18"/>
                          </w:rPr>
                          <w:t>ooling in operation</w:t>
                        </w:r>
                      </w:p>
                    </w:txbxContent>
                  </v:textbox>
                </v:rect>
                <v:shape id="Text Box 5109" o:spid="_x0000_s4297" type="#_x0000_t202" style="position:absolute;left:7478;top:2620;width:2386;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3sucUA&#10;AADeAAAADwAAAGRycy9kb3ducmV2LnhtbERPTWvCQBC9F/oflhF6Kbqpik1TV5GCojdrpb0O2TEJ&#10;Zmfj7hrjv3cFobd5vM+ZzjtTi5acrywreBskIIhzqysuFOx/lv0UhA/IGmvLpOBKHuaz56cpZtpe&#10;+JvaXShEDGGfoYIyhCaT0uclGfQD2xBH7mCdwRChK6R2eInhppbDJJlIgxXHhhIb+iopP+7ORkE6&#10;Xrd/fjPa/uaTQ/0RXt/b1ckp9dLrFp8gAnXhX/xwr3Wcnw5HY7i/E2+Q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7ey5xQAAAN4AAAAPAAAAAAAAAAAAAAAAAJgCAABkcnMv&#10;ZG93bnJldi54bWxQSwUGAAAAAAQABAD1AAAAigMAAAAA&#10;">
                  <v:textbox>
                    <w:txbxContent>
                      <w:p w:rsidR="00862F6C" w:rsidRPr="00F811DC" w:rsidRDefault="00862F6C" w:rsidP="001D507E">
                        <w:pPr>
                          <w:rPr>
                            <w:rFonts w:asciiTheme="majorHAnsi" w:hAnsiTheme="majorHAnsi" w:cstheme="majorHAnsi"/>
                            <w:sz w:val="18"/>
                            <w:szCs w:val="18"/>
                          </w:rPr>
                        </w:pPr>
                        <w:r w:rsidRPr="00F811DC">
                          <w:rPr>
                            <w:rFonts w:asciiTheme="majorHAnsi" w:hAnsiTheme="majorHAnsi" w:cstheme="majorHAnsi"/>
                            <w:sz w:val="18"/>
                            <w:szCs w:val="18"/>
                          </w:rPr>
                          <w:t>CV652 regulated</w:t>
                        </w:r>
                      </w:p>
                      <w:p w:rsidR="00862F6C" w:rsidRPr="00F811DC" w:rsidRDefault="00862F6C" w:rsidP="001D507E">
                        <w:pPr>
                          <w:rPr>
                            <w:rFonts w:asciiTheme="majorHAnsi" w:hAnsiTheme="majorHAnsi" w:cstheme="majorHAnsi"/>
                            <w:sz w:val="18"/>
                            <w:szCs w:val="18"/>
                          </w:rPr>
                        </w:pPr>
                        <w:del w:id="89" w:author="Konrad Gajewski" w:date="2020-03-05T10:52:00Z">
                          <w:r w:rsidRPr="00F811DC" w:rsidDel="00862F6C">
                            <w:rPr>
                              <w:rFonts w:asciiTheme="majorHAnsi" w:hAnsiTheme="majorHAnsi" w:cstheme="majorHAnsi"/>
                              <w:sz w:val="18"/>
                              <w:szCs w:val="18"/>
                            </w:rPr>
                            <w:delText xml:space="preserve">TT692 </w:delText>
                          </w:r>
                        </w:del>
                        <w:ins w:id="90" w:author="Konrad Gajewski" w:date="2020-03-05T10:52:00Z">
                          <w:r w:rsidRPr="00F811DC">
                            <w:rPr>
                              <w:rFonts w:asciiTheme="majorHAnsi" w:hAnsiTheme="majorHAnsi" w:cstheme="majorHAnsi"/>
                              <w:sz w:val="18"/>
                              <w:szCs w:val="18"/>
                            </w:rPr>
                            <w:t>TT6</w:t>
                          </w:r>
                          <w:r>
                            <w:rPr>
                              <w:rFonts w:asciiTheme="majorHAnsi" w:hAnsiTheme="majorHAnsi" w:cstheme="majorHAnsi"/>
                              <w:sz w:val="18"/>
                              <w:szCs w:val="18"/>
                            </w:rPr>
                            <w:t>56</w:t>
                          </w:r>
                          <w:r w:rsidRPr="00F811DC">
                            <w:rPr>
                              <w:rFonts w:asciiTheme="majorHAnsi" w:hAnsiTheme="majorHAnsi" w:cstheme="majorHAnsi"/>
                              <w:sz w:val="18"/>
                              <w:szCs w:val="18"/>
                            </w:rPr>
                            <w:t xml:space="preserve"> </w:t>
                          </w:r>
                        </w:ins>
                        <w:r w:rsidRPr="00F811DC">
                          <w:rPr>
                            <w:rFonts w:asciiTheme="majorHAnsi" w:hAnsiTheme="majorHAnsi" w:cstheme="majorHAnsi"/>
                            <w:sz w:val="18"/>
                            <w:szCs w:val="18"/>
                          </w:rPr>
                          <w:t xml:space="preserve">= </w:t>
                        </w:r>
                        <w:del w:id="91" w:author="Konrad Gajewski" w:date="2020-03-05T10:52:00Z">
                          <w:r w:rsidRPr="00F811DC" w:rsidDel="00862F6C">
                            <w:rPr>
                              <w:rFonts w:asciiTheme="majorHAnsi" w:hAnsiTheme="majorHAnsi" w:cstheme="majorHAnsi"/>
                              <w:sz w:val="18"/>
                              <w:szCs w:val="18"/>
                            </w:rPr>
                            <w:delText>TT692setpoint</w:delText>
                          </w:r>
                          <w:r w:rsidDel="00862F6C">
                            <w:rPr>
                              <w:rFonts w:asciiTheme="majorHAnsi" w:hAnsiTheme="majorHAnsi" w:cstheme="majorHAnsi"/>
                              <w:sz w:val="18"/>
                              <w:szCs w:val="18"/>
                            </w:rPr>
                            <w:delText xml:space="preserve"> </w:delText>
                          </w:r>
                        </w:del>
                        <w:ins w:id="92" w:author="Konrad Gajewski" w:date="2020-03-05T10:52:00Z">
                          <w:r w:rsidRPr="00F811DC">
                            <w:rPr>
                              <w:rFonts w:asciiTheme="majorHAnsi" w:hAnsiTheme="majorHAnsi" w:cstheme="majorHAnsi"/>
                              <w:sz w:val="18"/>
                              <w:szCs w:val="18"/>
                            </w:rPr>
                            <w:t>TT6</w:t>
                          </w:r>
                          <w:r>
                            <w:rPr>
                              <w:rFonts w:asciiTheme="majorHAnsi" w:hAnsiTheme="majorHAnsi" w:cstheme="majorHAnsi"/>
                              <w:sz w:val="18"/>
                              <w:szCs w:val="18"/>
                            </w:rPr>
                            <w:t>56</w:t>
                          </w:r>
                          <w:r w:rsidRPr="00F811DC">
                            <w:rPr>
                              <w:rFonts w:asciiTheme="majorHAnsi" w:hAnsiTheme="majorHAnsi" w:cstheme="majorHAnsi"/>
                              <w:sz w:val="18"/>
                              <w:szCs w:val="18"/>
                            </w:rPr>
                            <w:t>setpoint</w:t>
                          </w:r>
                          <w:r>
                            <w:rPr>
                              <w:rFonts w:asciiTheme="majorHAnsi" w:hAnsiTheme="majorHAnsi" w:cstheme="majorHAnsi"/>
                              <w:sz w:val="18"/>
                              <w:szCs w:val="18"/>
                            </w:rPr>
                            <w:t xml:space="preserve"> </w:t>
                          </w:r>
                        </w:ins>
                        <w:r>
                          <w:rPr>
                            <w:rFonts w:asciiTheme="majorHAnsi" w:hAnsiTheme="majorHAnsi" w:cstheme="majorHAnsi"/>
                            <w:sz w:val="18"/>
                            <w:szCs w:val="18"/>
                          </w:rPr>
                          <w:t>OR</w:t>
                        </w:r>
                      </w:p>
                      <w:p w:rsidR="00862F6C" w:rsidRDefault="00862F6C" w:rsidP="001D507E">
                        <w:pPr>
                          <w:rPr>
                            <w:rFonts w:asciiTheme="majorHAnsi" w:hAnsiTheme="majorHAnsi" w:cstheme="majorHAnsi"/>
                            <w:sz w:val="18"/>
                            <w:szCs w:val="18"/>
                          </w:rPr>
                        </w:pPr>
                        <w:r w:rsidRPr="00F811DC">
                          <w:rPr>
                            <w:rFonts w:asciiTheme="majorHAnsi" w:hAnsiTheme="majorHAnsi" w:cstheme="majorHAnsi"/>
                            <w:sz w:val="18"/>
                            <w:szCs w:val="18"/>
                          </w:rPr>
                          <w:t>FT652 = FT652setpoint</w:t>
                        </w:r>
                      </w:p>
                      <w:p w:rsidR="00862F6C" w:rsidRPr="00F811DC" w:rsidRDefault="00862F6C" w:rsidP="0042504A">
                        <w:pPr>
                          <w:rPr>
                            <w:rFonts w:asciiTheme="majorHAnsi" w:hAnsiTheme="majorHAnsi" w:cstheme="majorHAnsi"/>
                            <w:sz w:val="18"/>
                            <w:szCs w:val="18"/>
                          </w:rPr>
                        </w:pPr>
                        <w:r>
                          <w:rPr>
                            <w:rFonts w:asciiTheme="majorHAnsi" w:hAnsiTheme="majorHAnsi" w:cstheme="majorHAnsi"/>
                            <w:sz w:val="18"/>
                            <w:szCs w:val="18"/>
                          </w:rPr>
                          <w:t>FV587 opened</w:t>
                        </w:r>
                      </w:p>
                      <w:p w:rsidR="00862F6C" w:rsidRPr="00F811DC" w:rsidRDefault="00862F6C" w:rsidP="001D507E">
                        <w:pPr>
                          <w:rPr>
                            <w:rFonts w:asciiTheme="majorHAnsi" w:hAnsiTheme="majorHAnsi" w:cstheme="majorHAnsi"/>
                            <w:sz w:val="18"/>
                            <w:szCs w:val="18"/>
                          </w:rPr>
                        </w:pPr>
                      </w:p>
                    </w:txbxContent>
                  </v:textbox>
                </v:shape>
                <v:rect id="Rectangle 5110" o:spid="_x0000_s4298" style="position:absolute;left:2093;top:2628;width:1376;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YVO8UA&#10;AADeAAAADwAAAGRycy9kb3ducmV2LnhtbERPTWvCQBC9F/wPywi91Y2RlhhdRVpS2mOMl97G7JhE&#10;s7Mhu9G0v75bEHqbx/uc9XY0rbhS7xrLCuazCARxaXXDlYJDkT0lIJxH1thaJgXf5GC7mTysMdX2&#10;xjld974SIYRdigpq77tUSlfWZNDNbEccuJPtDfoA+0rqHm8h3LQyjqIXabDh0FBjR681lZf9YBQc&#10;m/iAP3nxHplltvCfY3Eevt6UepyOuxUIT6P/F9/dHzrMT+LFM/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lhU7xQAAAN4AAAAPAAAAAAAAAAAAAAAAAJgCAABkcnMv&#10;ZG93bnJldi54bWxQSwUGAAAAAAQABAD1AAAAigMAAAAA&#10;">
                  <v:textbox>
                    <w:txbxContent>
                      <w:p w:rsidR="00862F6C" w:rsidRPr="00F811DC" w:rsidRDefault="00862F6C" w:rsidP="001D507E">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Gas and Current lead</w:t>
                        </w:r>
                      </w:p>
                      <w:p w:rsidR="00862F6C" w:rsidRPr="00F811DC" w:rsidRDefault="00862F6C" w:rsidP="001D507E">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heating</w:t>
                        </w:r>
                      </w:p>
                    </w:txbxContent>
                  </v:textbox>
                </v:rect>
                <v:shape id="Text Box 5111" o:spid="_x0000_s4299" type="#_x0000_t202" style="position:absolute;left:3469;top:2628;width:2386;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PXVcUA&#10;AADeAAAADwAAAGRycy9kb3ducmV2LnhtbERPTWvCQBC9F/wPywheSt2oJU1TVxFB0VtrxV6H7JiE&#10;Zmfj7hrTf98VCr3N433OfNmbRnTkfG1ZwWScgCAurK65VHD83DxlIHxA1thYJgU/5GG5GDzMMdf2&#10;xh/UHUIpYgj7HBVUIbS5lL6oyKAf25Y4cmfrDIYIXSm1w1sMN42cJkkqDdYcGypsaV1R8X24GgXZ&#10;86778vvZ+6lIz81reHzpthen1GjYr95ABOrDv/jPvdNxfjadpXB/J94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c9dVxQAAAN4AAAAPAAAAAAAAAAAAAAAAAJgCAABkcnMv&#10;ZG93bnJldi54bWxQSwUGAAAAAAQABAD1AAAAigMAAAAA&#10;">
                  <v:textbox>
                    <w:txbxContent>
                      <w:p w:rsidR="00862F6C" w:rsidRPr="00F811DC" w:rsidRDefault="00862F6C" w:rsidP="001D507E">
                        <w:pPr>
                          <w:rPr>
                            <w:rFonts w:asciiTheme="majorHAnsi" w:hAnsiTheme="majorHAnsi" w:cstheme="majorHAnsi"/>
                            <w:sz w:val="18"/>
                            <w:szCs w:val="18"/>
                          </w:rPr>
                        </w:pPr>
                        <w:r w:rsidRPr="00F811DC">
                          <w:rPr>
                            <w:rFonts w:asciiTheme="majorHAnsi" w:hAnsiTheme="majorHAnsi" w:cstheme="majorHAnsi"/>
                            <w:sz w:val="18"/>
                            <w:szCs w:val="18"/>
                          </w:rPr>
                          <w:t>EH652</w:t>
                        </w:r>
                        <w:ins w:id="93" w:author="Konrad Gajewski" w:date="2020-03-05T10:58:00Z">
                          <w:r w:rsidR="00BF2374">
                            <w:rPr>
                              <w:rFonts w:asciiTheme="majorHAnsi" w:hAnsiTheme="majorHAnsi" w:cstheme="majorHAnsi"/>
                              <w:sz w:val="18"/>
                              <w:szCs w:val="18"/>
                            </w:rPr>
                            <w:t>A</w:t>
                          </w:r>
                        </w:ins>
                        <w:r w:rsidRPr="00F811DC">
                          <w:rPr>
                            <w:rFonts w:asciiTheme="majorHAnsi" w:hAnsiTheme="majorHAnsi" w:cstheme="majorHAnsi"/>
                            <w:sz w:val="18"/>
                            <w:szCs w:val="18"/>
                          </w:rPr>
                          <w:t xml:space="preserve"> regulated</w:t>
                        </w:r>
                      </w:p>
                      <w:p w:rsidR="00862F6C" w:rsidRPr="00F811DC" w:rsidRDefault="00862F6C" w:rsidP="001D507E">
                        <w:pPr>
                          <w:rPr>
                            <w:rFonts w:asciiTheme="majorHAnsi" w:hAnsiTheme="majorHAnsi" w:cstheme="majorHAnsi"/>
                            <w:sz w:val="18"/>
                            <w:szCs w:val="18"/>
                          </w:rPr>
                        </w:pPr>
                        <w:r w:rsidRPr="00F811DC">
                          <w:rPr>
                            <w:rFonts w:asciiTheme="majorHAnsi" w:hAnsiTheme="majorHAnsi" w:cstheme="majorHAnsi"/>
                            <w:sz w:val="18"/>
                            <w:szCs w:val="18"/>
                          </w:rPr>
                          <w:t>TT652 = TT652setpoint</w:t>
                        </w:r>
                      </w:p>
                      <w:p w:rsidR="00862F6C" w:rsidRPr="00F811DC" w:rsidRDefault="00862F6C" w:rsidP="001D507E">
                        <w:pPr>
                          <w:rPr>
                            <w:rFonts w:asciiTheme="majorHAnsi" w:hAnsiTheme="majorHAnsi" w:cstheme="majorHAnsi"/>
                            <w:sz w:val="18"/>
                            <w:szCs w:val="18"/>
                          </w:rPr>
                        </w:pPr>
                        <w:r w:rsidRPr="00F811DC">
                          <w:rPr>
                            <w:rFonts w:asciiTheme="majorHAnsi" w:hAnsiTheme="majorHAnsi" w:cstheme="majorHAnsi"/>
                            <w:sz w:val="18"/>
                            <w:szCs w:val="18"/>
                          </w:rPr>
                          <w:t>EH65</w:t>
                        </w:r>
                        <w:ins w:id="94" w:author="Konrad Gajewski" w:date="2020-03-05T10:58:00Z">
                          <w:r w:rsidR="00BF2374">
                            <w:rPr>
                              <w:rFonts w:asciiTheme="majorHAnsi" w:hAnsiTheme="majorHAnsi" w:cstheme="majorHAnsi"/>
                              <w:sz w:val="18"/>
                              <w:szCs w:val="18"/>
                            </w:rPr>
                            <w:t>2B</w:t>
                          </w:r>
                        </w:ins>
                        <w:del w:id="95" w:author="Konrad Gajewski" w:date="2020-03-05T10:58:00Z">
                          <w:r w:rsidRPr="00F811DC" w:rsidDel="00BF2374">
                            <w:rPr>
                              <w:rFonts w:asciiTheme="majorHAnsi" w:hAnsiTheme="majorHAnsi" w:cstheme="majorHAnsi"/>
                              <w:sz w:val="18"/>
                              <w:szCs w:val="18"/>
                            </w:rPr>
                            <w:delText>6</w:delText>
                          </w:r>
                        </w:del>
                        <w:r w:rsidRPr="00F811DC">
                          <w:rPr>
                            <w:rFonts w:asciiTheme="majorHAnsi" w:hAnsiTheme="majorHAnsi" w:cstheme="majorHAnsi"/>
                            <w:sz w:val="18"/>
                            <w:szCs w:val="18"/>
                          </w:rPr>
                          <w:t xml:space="preserve"> regulated</w:t>
                        </w:r>
                      </w:p>
                      <w:p w:rsidR="00862F6C" w:rsidRPr="00F811DC" w:rsidRDefault="00862F6C" w:rsidP="001D507E">
                        <w:pPr>
                          <w:rPr>
                            <w:rFonts w:asciiTheme="majorHAnsi" w:hAnsiTheme="majorHAnsi" w:cstheme="majorHAnsi"/>
                            <w:sz w:val="18"/>
                            <w:szCs w:val="18"/>
                          </w:rPr>
                        </w:pPr>
                        <w:r w:rsidRPr="00F811DC">
                          <w:rPr>
                            <w:rFonts w:asciiTheme="majorHAnsi" w:hAnsiTheme="majorHAnsi" w:cstheme="majorHAnsi"/>
                            <w:sz w:val="18"/>
                            <w:szCs w:val="18"/>
                          </w:rPr>
                          <w:t>TT65</w:t>
                        </w:r>
                        <w:ins w:id="96" w:author="Konrad Gajewski" w:date="2020-03-05T10:58:00Z">
                          <w:r w:rsidR="00BF2374">
                            <w:rPr>
                              <w:rFonts w:asciiTheme="majorHAnsi" w:hAnsiTheme="majorHAnsi" w:cstheme="majorHAnsi"/>
                              <w:sz w:val="18"/>
                              <w:szCs w:val="18"/>
                            </w:rPr>
                            <w:t>2</w:t>
                          </w:r>
                        </w:ins>
                        <w:del w:id="97" w:author="Konrad Gajewski" w:date="2020-03-05T10:58:00Z">
                          <w:r w:rsidRPr="00F811DC" w:rsidDel="00BF2374">
                            <w:rPr>
                              <w:rFonts w:asciiTheme="majorHAnsi" w:hAnsiTheme="majorHAnsi" w:cstheme="majorHAnsi"/>
                              <w:sz w:val="18"/>
                              <w:szCs w:val="18"/>
                            </w:rPr>
                            <w:delText>6</w:delText>
                          </w:r>
                        </w:del>
                        <w:r w:rsidRPr="00F811DC">
                          <w:rPr>
                            <w:rFonts w:asciiTheme="majorHAnsi" w:hAnsiTheme="majorHAnsi" w:cstheme="majorHAnsi"/>
                            <w:sz w:val="18"/>
                            <w:szCs w:val="18"/>
                          </w:rPr>
                          <w:t xml:space="preserve"> = TT65</w:t>
                        </w:r>
                        <w:ins w:id="98" w:author="Konrad Gajewski" w:date="2020-03-05T10:58:00Z">
                          <w:r w:rsidR="00BF2374">
                            <w:rPr>
                              <w:rFonts w:asciiTheme="majorHAnsi" w:hAnsiTheme="majorHAnsi" w:cstheme="majorHAnsi"/>
                              <w:sz w:val="18"/>
                              <w:szCs w:val="18"/>
                            </w:rPr>
                            <w:t>2</w:t>
                          </w:r>
                        </w:ins>
                        <w:del w:id="99" w:author="Konrad Gajewski" w:date="2020-03-05T10:58:00Z">
                          <w:r w:rsidRPr="00F811DC" w:rsidDel="00BF2374">
                            <w:rPr>
                              <w:rFonts w:asciiTheme="majorHAnsi" w:hAnsiTheme="majorHAnsi" w:cstheme="majorHAnsi"/>
                              <w:sz w:val="18"/>
                              <w:szCs w:val="18"/>
                            </w:rPr>
                            <w:delText>6</w:delText>
                          </w:r>
                        </w:del>
                        <w:r w:rsidRPr="00F811DC">
                          <w:rPr>
                            <w:rFonts w:asciiTheme="majorHAnsi" w:hAnsiTheme="majorHAnsi" w:cstheme="majorHAnsi"/>
                            <w:sz w:val="18"/>
                            <w:szCs w:val="18"/>
                          </w:rPr>
                          <w:t>setpoint</w:t>
                        </w:r>
                      </w:p>
                      <w:p w:rsidR="00862F6C" w:rsidRPr="00F811DC" w:rsidRDefault="00862F6C" w:rsidP="001D507E">
                        <w:pPr>
                          <w:rPr>
                            <w:rFonts w:asciiTheme="majorHAnsi" w:hAnsiTheme="majorHAnsi" w:cstheme="majorHAnsi"/>
                            <w:sz w:val="18"/>
                            <w:szCs w:val="18"/>
                          </w:rPr>
                        </w:pPr>
                      </w:p>
                    </w:txbxContent>
                  </v:textbox>
                </v:shape>
                <v:shape id="AutoShape 5129" o:spid="_x0000_s4300" type="#_x0000_t32" style="position:absolute;left:2804;top:6781;width:40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vaD8UAAADeAAAADwAAAGRycy9kb3ducmV2LnhtbERPS2sCMRC+F/ofwgi9FM1qqcrWKNuC&#10;UAsefN3HzXQT3Ey2m6jbf98UBG/z8T1ntuhcLS7UButZwXCQgSAuvbZcKdjvlv0piBCRNdaeScEv&#10;BVjMHx9mmGt/5Q1dtrESKYRDjgpMjE0uZSgNOQwD3xAn7tu3DmOCbSV1i9cU7mo5yrKxdGg5NRhs&#10;6MNQedqenYL1avheHI1dfW1+7Pp1WdTn6vmg1FOvK95AROriXXxzf+o0fzp6mcD/O+kGO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8vaD8UAAADeAAAADwAAAAAAAAAA&#10;AAAAAAChAgAAZHJzL2Rvd25yZXYueG1sUEsFBgAAAAAEAAQA+QAAAJMDAAAAAA==&#10;"/>
                <v:shape id="AutoShape 5130" o:spid="_x0000_s4301" type="#_x0000_t32" style="position:absolute;left:6814;top:6771;width:0;height:4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ROfcgAAADeAAAADwAAAGRycy9kb3ducmV2LnhtbESPQU8CMRCF7yb8h2ZMvBjpgtGQlUIW&#10;ExIh4QDqfdyO28btdN0WWP89czDhNpP35r1v5sshtOpEffKRDUzGBSjiOlrPjYGP9/XDDFTKyBbb&#10;yGTgjxIsF6ObOZY2nnlPp0NulIRwKtGAy7krtU61o4BpHDti0b5jHzDL2jfa9niW8NDqaVE864Ce&#10;pcFhR6+O6p/DMRjYbSar6sv5zXb/63dP66o9NvefxtzdDtULqExDvpr/r9+s4M+mj8Ir78gMenE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lROfcgAAADeAAAADwAAAAAA&#10;AAAAAAAAAAChAgAAZHJzL2Rvd25yZXYueG1sUEsFBgAAAAAEAAQA+QAAAJYDAAAAAA==&#10;"/>
                <v:shape id="AutoShape 5131" o:spid="_x0000_s4302" type="#_x0000_t32" style="position:absolute;left:2815;top:6795;width:0;height:4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jr5sUAAADeAAAADwAAAGRycy9kb3ducmV2LnhtbERPS2sCMRC+F/ofwgi9FM1qqejWKNuC&#10;UAsefN3HzXQT3Ey2m6jbf98UBG/z8T1ntuhcLS7UButZwXCQgSAuvbZcKdjvlv0JiBCRNdaeScEv&#10;BVjMHx9mmGt/5Q1dtrESKYRDjgpMjE0uZSgNOQwD3xAn7tu3DmOCbSV1i9cU7mo5yrKxdGg5NRhs&#10;6MNQedqenYL1avheHI1dfW1+7Pp1WdTn6vmg1FOvK95AROriXXxzf+o0fzJ6mcL/O+kGO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Rjr5sUAAADeAAAADwAAAAAAAAAA&#10;AAAAAAChAgAAZHJzL2Rvd25yZXYueG1sUEsFBgAAAAAEAAQA+QAAAJMDAAAAAA==&#10;"/>
                <v:shape id="Text Box 5132" o:spid="_x0000_s4303" type="#_x0000_t202" style="position:absolute;left:5183;top:8367;width:1954;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lFisEA&#10;AADeAAAADwAAAGRycy9kb3ducmV2LnhtbERPy6rCMBDdC/5DGMGNaKr0+qhGUeGKWx8fMDZjW2wm&#10;pYm2/r25INzdHM5zVpvWlOJFtSssKxiPIhDEqdUFZwqul9/hHITzyBpLy6TgTQ42625nhYm2DZ/o&#10;dfaZCCHsElSQe18lUro0J4NuZCviwN1tbdAHWGdS19iEcFPKSRRNpcGCQ0OOFe1zSh/np1FwPzaD&#10;n0VzO/jr7BRPd1jMbvatVL/XbpcgPLX+X/x1H3WYH4/jGP7eCTfI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sJRYrBAAAA3gAAAA8AAAAAAAAAAAAAAAAAmAIAAGRycy9kb3du&#10;cmV2LnhtbFBLBQYAAAAABAAEAPUAAACGAwAAAAA=&#10;" stroked="f">
                  <v:textbox>
                    <w:txbxContent>
                      <w:p w:rsidR="00862F6C" w:rsidRPr="00F811DC" w:rsidRDefault="00862F6C" w:rsidP="003378BB">
                        <w:pPr>
                          <w:rPr>
                            <w:rFonts w:asciiTheme="majorHAnsi" w:hAnsiTheme="majorHAnsi" w:cstheme="majorHAnsi"/>
                            <w:sz w:val="18"/>
                            <w:szCs w:val="18"/>
                            <w:lang w:val="fr-FR"/>
                          </w:rPr>
                        </w:pPr>
                        <w:r>
                          <w:rPr>
                            <w:rFonts w:asciiTheme="majorHAnsi" w:hAnsiTheme="majorHAnsi" w:cstheme="majorHAnsi"/>
                            <w:sz w:val="18"/>
                            <w:szCs w:val="18"/>
                            <w:lang w:val="fr-FR"/>
                          </w:rPr>
                          <w:t>S</w:t>
                        </w:r>
                        <w:r w:rsidRPr="00F811DC">
                          <w:rPr>
                            <w:rFonts w:asciiTheme="majorHAnsi" w:hAnsiTheme="majorHAnsi" w:cstheme="majorHAnsi"/>
                            <w:sz w:val="18"/>
                            <w:szCs w:val="18"/>
                            <w:lang w:val="fr-FR"/>
                          </w:rPr>
                          <w:t>top</w:t>
                        </w:r>
                      </w:p>
                    </w:txbxContent>
                  </v:textbox>
                </v:shape>
                <v:group id="Group 5133" o:spid="_x0000_s4304" style="position:absolute;left:5063;top:8359;width:227;height:624"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UPBDFAAAA3gAA&#10;AA8AAAAAAAAAAAAAAAAAqgIAAGRycy9kb3ducmV2LnhtbFBLBQYAAAAABAAEAPoAAACcAwAAAAA=&#10;">
                  <v:shape id="AutoShape 5134" o:spid="_x0000_s4305"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2Y0MUAAADeAAAADwAAAGRycy9kb3ducmV2LnhtbERPTWsCMRC9F/wPYQpeimZXrMjWKGtB&#10;UMGDtr1PN9NN6Gay3URd/70pFHqbx/ucxap3jbhQF6xnBfk4A0FceW25VvD+thnNQYSIrLHxTApu&#10;FGC1HDwssND+yke6nGItUgiHAhWYGNtCylAZchjGviVO3JfvHMYEu1rqDq8p3DVykmUz6dByajDY&#10;0quh6vt0dgoOu3xdfhq72x9/7OF5Uzbn+ulDqeFjX76AiNTHf/Gfe6vT/Gk+ncHvO+kG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w2Y0MUAAADeAAAADwAAAAAAAAAA&#10;AAAAAAChAgAAZHJzL2Rvd25yZXYueG1sUEsFBgAAAAAEAAQA+QAAAJMDAAAAAA==&#10;"/>
                  <v:shape id="AutoShape 5135" o:spid="_x0000_s4306"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9S8YAAADeAAAADwAAAGRycy9kb3ducmV2LnhtbERPTWsCMRC9C/0PYYReRLNbbJWtUbYF&#10;oRY8aPU+bqab4Gay3UTd/vumUOhtHu9zFqveNeJKXbCeFeSTDARx5bXlWsHhYz2egwgRWWPjmRR8&#10;U4DV8m6wwEL7G+/ouo+1SCEcClRgYmwLKUNlyGGY+JY4cZ++cxgT7GqpO7ylcNfIhyx7kg4tpwaD&#10;Lb0aqs77i1Ow3eQv5cnYzfvuy24f12VzqUdHpe6HffkMIlIf/8V/7jed5k/z6Qx+30k3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xBPUvGAAAA3gAAAA8AAAAAAAAA&#10;AAAAAAAAoQIAAGRycy9kb3ducmV2LnhtbFBLBQYAAAAABAAEAPkAAACUAwAAAAA=&#10;"/>
                </v:group>
                <v:shape id="AutoShape 5136" o:spid="_x0000_s4307" type="#_x0000_t32" style="position:absolute;left:2800;top:8356;width:40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6pOcgAAADeAAAADwAAAGRycy9kb3ducmV2LnhtbESPT0sDMRDF70K/QxjBi9jsShVZm5at&#10;ULBCD/3jfdyMm+Bmsm7Sdv32zkHwNsN7895v5ssxdOpMQ/KRDZTTAhRxE63n1sDxsL57ApUyssUu&#10;Mhn4oQTLxeRqjpWNF97ReZ9bJSGcKjTgcu4rrVPjKGCaxp5YtM84BMyyDq22A14kPHT6vigedUDP&#10;0uCwpxdHzdf+FAxsN+Wq/nB+87b79tuHdd2d2tt3Y26ux/oZVKYx/5v/rl+t4M/KmfDKOzKDXv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d6pOcgAAADeAAAADwAAAAAA&#10;AAAAAAAAAAChAgAAZHJzL2Rvd25yZXYueG1sUEsFBgAAAAAEAAQA+QAAAJYDAAAAAA==&#10;"/>
                <v:shape id="AutoShape 5137" o:spid="_x0000_s4308" type="#_x0000_t32" style="position:absolute;left:6799;top:7876;width:0;height:4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IMosYAAADeAAAADwAAAGRycy9kb3ducmV2LnhtbERPTWsCMRC9C/0PYYReRLNbbNGtUbYF&#10;oRY8aPU+bqab4Gay3UTd/vumUOhtHu9zFqveNeJKXbCeFeSTDARx5bXlWsHhYz2egQgRWWPjmRR8&#10;U4DV8m6wwEL7G+/ouo+1SCEcClRgYmwLKUNlyGGY+JY4cZ++cxgT7GqpO7ylcNfIhyx7kg4tpwaD&#10;Lb0aqs77i1Ow3eQv5cnYzfvuy24f12VzqUdHpe6HffkMIlIf/8V/7jed5k/z6Rx+30k3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SDKLGAAAA3gAAAA8AAAAAAAAA&#10;AAAAAAAAoQIAAGRycy9kb3ducmV2LnhtbFBLBQYAAAAABAAEAPkAAACUAwAAAAA=&#10;"/>
                <v:shape id="AutoShape 5138" o:spid="_x0000_s4309" type="#_x0000_t32" style="position:absolute;left:2800;top:7900;width:0;height:4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Ez4sgAAADeAAAADwAAAGRycy9kb3ducmV2LnhtbESPT0sDMRDF70K/QxjBi9jsihVZm5at&#10;ULBCD/3jfdyMm+Bmsm7Sdv32zkHwNsO8ee/95ssxdOpMQ/KRDZTTAhRxE63n1sDxsL57ApUyssUu&#10;Mhn4oQTLxeRqjpWNF97ReZ9bJSacKjTgcu4rrVPjKGCaxp5Ybp9xCJhlHVptB7yIeej0fVE86oCe&#10;JcFhTy+Omq/9KRjYbspV/eH85m337bezdd2d2tt3Y26ux/oZVKYx/4v/vl+t1H8oZwIgODKDXv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nEz4sgAAADeAAAADwAAAAAA&#10;AAAAAAAAAAChAgAAZHJzL2Rvd25yZXYueG1sUEsFBgAAAAAEAAQA+QAAAJYDAAAAAA==&#10;"/>
                <v:rect id="Rectangle 5139" o:spid="_x0000_s4310" style="position:absolute;left:6102;top:7043;width:1304;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5iocUA&#10;AADeAAAADwAAAGRycy9kb3ducmV2LnhtbERPS2vCQBC+F/oflin0VjexDzRmFbFY2qMmF29jdkyi&#10;2dmQXWPaX+8KQm/z8T0nXQymET11rrasIB5FIIgLq2suFeTZ+mUCwnlkjY1lUvBLDhbzx4cUE20v&#10;vKF+60sRQtglqKDyvk2kdEVFBt3ItsSBO9jOoA+wK6Xu8BLCTSPHUfQhDdYcGipsaVVRcdqejYJ9&#10;Pc7xb5N9RWa6fvU/Q3Y87z6Ven4aljMQngb/L767v3WY/xa/x3B7J9w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KhxQAAAN4AAAAPAAAAAAAAAAAAAAAAAJgCAABkcnMv&#10;ZG93bnJldi54bWxQSwUGAAAAAAQABAD1AAAAigMAAAAA&#10;">
                  <v:textbox>
                    <w:txbxContent>
                      <w:p w:rsidR="00862F6C" w:rsidRPr="00F811DC" w:rsidRDefault="00862F6C" w:rsidP="003378BB">
                        <w:pPr>
                          <w:jc w:val="center"/>
                          <w:rPr>
                            <w:rFonts w:asciiTheme="majorHAnsi" w:hAnsiTheme="majorHAnsi" w:cstheme="majorHAnsi"/>
                            <w:sz w:val="18"/>
                            <w:szCs w:val="18"/>
                          </w:rPr>
                        </w:pPr>
                        <w:r>
                          <w:rPr>
                            <w:rFonts w:asciiTheme="majorHAnsi" w:hAnsiTheme="majorHAnsi" w:cstheme="majorHAnsi"/>
                            <w:sz w:val="18"/>
                            <w:szCs w:val="18"/>
                          </w:rPr>
                          <w:t>C</w:t>
                        </w:r>
                        <w:r w:rsidRPr="00F811DC">
                          <w:rPr>
                            <w:rFonts w:asciiTheme="majorHAnsi" w:hAnsiTheme="majorHAnsi" w:cstheme="majorHAnsi"/>
                            <w:sz w:val="18"/>
                            <w:szCs w:val="18"/>
                          </w:rPr>
                          <w:t>ooling in operation</w:t>
                        </w:r>
                      </w:p>
                    </w:txbxContent>
                  </v:textbox>
                </v:rect>
                <v:shape id="Text Box 5140" o:spid="_x0000_s4311" type="#_x0000_t202" style="position:absolute;left:7397;top:7043;width:2386;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ugz8UA&#10;AADeAAAADwAAAGRycy9kb3ducmV2LnhtbERPS2sCMRC+C/6HMIKXolkfVbs1iggWe2tV2uuwGXcX&#10;N5M1iev23zeFgrf5+J6zXLemEg05X1pWMBomIIgzq0vOFZyOu8EChA/IGivLpOCHPKxX3c4SU23v&#10;/EnNIeQihrBPUUERQp1K6bOCDPqhrYkjd7bOYIjQ5VI7vMdwU8lxksykwZJjQ4E1bQvKLoebUbCY&#10;7ptv/z75+Mpm5+olPM2bt6tTqt9rN68gArXhIf5373WcPx09j+HvnXiD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6DPxQAAAN4AAAAPAAAAAAAAAAAAAAAAAJgCAABkcnMv&#10;ZG93bnJldi54bWxQSwUGAAAAAAQABAD1AAAAigMAAAAA&#10;">
                  <v:textbox>
                    <w:txbxContent>
                      <w:p w:rsidR="00862F6C" w:rsidRPr="00F811DC" w:rsidRDefault="00862F6C" w:rsidP="003378BB">
                        <w:pPr>
                          <w:rPr>
                            <w:rFonts w:asciiTheme="majorHAnsi" w:hAnsiTheme="majorHAnsi" w:cstheme="majorHAnsi"/>
                            <w:sz w:val="18"/>
                            <w:szCs w:val="18"/>
                          </w:rPr>
                        </w:pPr>
                        <w:r w:rsidRPr="00F811DC">
                          <w:rPr>
                            <w:rFonts w:asciiTheme="majorHAnsi" w:hAnsiTheme="majorHAnsi" w:cstheme="majorHAnsi"/>
                            <w:sz w:val="18"/>
                            <w:szCs w:val="18"/>
                          </w:rPr>
                          <w:t>CV653 regulated</w:t>
                        </w:r>
                      </w:p>
                      <w:p w:rsidR="00862F6C" w:rsidRPr="00F811DC" w:rsidRDefault="00862F6C" w:rsidP="003378BB">
                        <w:pPr>
                          <w:rPr>
                            <w:rFonts w:asciiTheme="majorHAnsi" w:hAnsiTheme="majorHAnsi" w:cstheme="majorHAnsi"/>
                            <w:sz w:val="18"/>
                            <w:szCs w:val="18"/>
                          </w:rPr>
                        </w:pPr>
                        <w:del w:id="100" w:author="Konrad Gajewski" w:date="2020-03-05T10:52:00Z">
                          <w:r w:rsidRPr="00F811DC" w:rsidDel="00862F6C">
                            <w:rPr>
                              <w:rFonts w:asciiTheme="majorHAnsi" w:hAnsiTheme="majorHAnsi" w:cstheme="majorHAnsi"/>
                              <w:sz w:val="18"/>
                              <w:szCs w:val="18"/>
                            </w:rPr>
                            <w:delText xml:space="preserve">TT693 </w:delText>
                          </w:r>
                        </w:del>
                        <w:ins w:id="101" w:author="Konrad Gajewski" w:date="2020-03-05T10:52:00Z">
                          <w:r w:rsidRPr="00F811DC">
                            <w:rPr>
                              <w:rFonts w:asciiTheme="majorHAnsi" w:hAnsiTheme="majorHAnsi" w:cstheme="majorHAnsi"/>
                              <w:sz w:val="18"/>
                              <w:szCs w:val="18"/>
                            </w:rPr>
                            <w:t>TT6</w:t>
                          </w:r>
                          <w:r>
                            <w:rPr>
                              <w:rFonts w:asciiTheme="majorHAnsi" w:hAnsiTheme="majorHAnsi" w:cstheme="majorHAnsi"/>
                              <w:sz w:val="18"/>
                              <w:szCs w:val="18"/>
                            </w:rPr>
                            <w:t>57</w:t>
                          </w:r>
                          <w:r w:rsidRPr="00F811DC">
                            <w:rPr>
                              <w:rFonts w:asciiTheme="majorHAnsi" w:hAnsiTheme="majorHAnsi" w:cstheme="majorHAnsi"/>
                              <w:sz w:val="18"/>
                              <w:szCs w:val="18"/>
                            </w:rPr>
                            <w:t xml:space="preserve"> </w:t>
                          </w:r>
                        </w:ins>
                        <w:r w:rsidRPr="00F811DC">
                          <w:rPr>
                            <w:rFonts w:asciiTheme="majorHAnsi" w:hAnsiTheme="majorHAnsi" w:cstheme="majorHAnsi"/>
                            <w:sz w:val="18"/>
                            <w:szCs w:val="18"/>
                          </w:rPr>
                          <w:t xml:space="preserve">= </w:t>
                        </w:r>
                        <w:del w:id="102" w:author="Konrad Gajewski" w:date="2020-03-05T10:53:00Z">
                          <w:r w:rsidRPr="00F811DC" w:rsidDel="00862F6C">
                            <w:rPr>
                              <w:rFonts w:asciiTheme="majorHAnsi" w:hAnsiTheme="majorHAnsi" w:cstheme="majorHAnsi"/>
                              <w:sz w:val="18"/>
                              <w:szCs w:val="18"/>
                            </w:rPr>
                            <w:delText>TT693setpoint</w:delText>
                          </w:r>
                          <w:r w:rsidDel="00862F6C">
                            <w:rPr>
                              <w:rFonts w:asciiTheme="majorHAnsi" w:hAnsiTheme="majorHAnsi" w:cstheme="majorHAnsi"/>
                              <w:sz w:val="18"/>
                              <w:szCs w:val="18"/>
                            </w:rPr>
                            <w:delText xml:space="preserve"> </w:delText>
                          </w:r>
                        </w:del>
                        <w:ins w:id="103" w:author="Konrad Gajewski" w:date="2020-03-05T10:53:00Z">
                          <w:r w:rsidRPr="00F811DC">
                            <w:rPr>
                              <w:rFonts w:asciiTheme="majorHAnsi" w:hAnsiTheme="majorHAnsi" w:cstheme="majorHAnsi"/>
                              <w:sz w:val="18"/>
                              <w:szCs w:val="18"/>
                            </w:rPr>
                            <w:t>TT6</w:t>
                          </w:r>
                          <w:r>
                            <w:rPr>
                              <w:rFonts w:asciiTheme="majorHAnsi" w:hAnsiTheme="majorHAnsi" w:cstheme="majorHAnsi"/>
                              <w:sz w:val="18"/>
                              <w:szCs w:val="18"/>
                            </w:rPr>
                            <w:t>57</w:t>
                          </w:r>
                          <w:r w:rsidRPr="00F811DC">
                            <w:rPr>
                              <w:rFonts w:asciiTheme="majorHAnsi" w:hAnsiTheme="majorHAnsi" w:cstheme="majorHAnsi"/>
                              <w:sz w:val="18"/>
                              <w:szCs w:val="18"/>
                            </w:rPr>
                            <w:t>setpoint</w:t>
                          </w:r>
                          <w:r>
                            <w:rPr>
                              <w:rFonts w:asciiTheme="majorHAnsi" w:hAnsiTheme="majorHAnsi" w:cstheme="majorHAnsi"/>
                              <w:sz w:val="18"/>
                              <w:szCs w:val="18"/>
                            </w:rPr>
                            <w:t xml:space="preserve"> </w:t>
                          </w:r>
                        </w:ins>
                        <w:r>
                          <w:rPr>
                            <w:rFonts w:asciiTheme="majorHAnsi" w:hAnsiTheme="majorHAnsi" w:cstheme="majorHAnsi"/>
                            <w:sz w:val="18"/>
                            <w:szCs w:val="18"/>
                          </w:rPr>
                          <w:t>OR</w:t>
                        </w:r>
                      </w:p>
                      <w:p w:rsidR="00862F6C" w:rsidRDefault="00862F6C" w:rsidP="003378BB">
                        <w:pPr>
                          <w:rPr>
                            <w:rFonts w:asciiTheme="majorHAnsi" w:hAnsiTheme="majorHAnsi" w:cstheme="majorHAnsi"/>
                            <w:sz w:val="18"/>
                            <w:szCs w:val="18"/>
                          </w:rPr>
                        </w:pPr>
                        <w:r w:rsidRPr="00F811DC">
                          <w:rPr>
                            <w:rFonts w:asciiTheme="majorHAnsi" w:hAnsiTheme="majorHAnsi" w:cstheme="majorHAnsi"/>
                            <w:sz w:val="18"/>
                            <w:szCs w:val="18"/>
                          </w:rPr>
                          <w:t>FT653 = FT653setpoint</w:t>
                        </w:r>
                      </w:p>
                      <w:p w:rsidR="00862F6C" w:rsidRPr="00F811DC" w:rsidRDefault="00862F6C" w:rsidP="0042504A">
                        <w:pPr>
                          <w:rPr>
                            <w:rFonts w:asciiTheme="majorHAnsi" w:hAnsiTheme="majorHAnsi" w:cstheme="majorHAnsi"/>
                            <w:sz w:val="18"/>
                            <w:szCs w:val="18"/>
                          </w:rPr>
                        </w:pPr>
                        <w:r>
                          <w:rPr>
                            <w:rFonts w:asciiTheme="majorHAnsi" w:hAnsiTheme="majorHAnsi" w:cstheme="majorHAnsi"/>
                            <w:sz w:val="18"/>
                            <w:szCs w:val="18"/>
                          </w:rPr>
                          <w:t>FV587 opened</w:t>
                        </w:r>
                      </w:p>
                      <w:p w:rsidR="00862F6C" w:rsidRPr="00F811DC" w:rsidRDefault="00862F6C" w:rsidP="003378BB">
                        <w:pPr>
                          <w:rPr>
                            <w:rFonts w:asciiTheme="majorHAnsi" w:hAnsiTheme="majorHAnsi" w:cstheme="majorHAnsi"/>
                            <w:sz w:val="18"/>
                            <w:szCs w:val="18"/>
                          </w:rPr>
                        </w:pPr>
                      </w:p>
                    </w:txbxContent>
                  </v:textbox>
                </v:shape>
                <v:rect id="Rectangle 5141" o:spid="_x0000_s4312" style="position:absolute;left:2093;top:7051;width:1304;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BZTcMA&#10;AADeAAAADwAAAGRycy9kb3ducmV2LnhtbERPTYvCMBC9C/6HMMLeNFXXZa1GEcVFj1ov3sZmtu3a&#10;TEoTteuvN4LgbR7vc6bzxpTiSrUrLCvo9yIQxKnVBWcKDsm6+w3CeWSNpWVS8E8O5rN2a4qxtjfe&#10;0XXvMxFC2MWoIPe+iqV0aU4GXc9WxIH7tbVBH2CdSV3jLYSbUg6i6EsaLDg05FjRMqf0vL8YBadi&#10;cMD7LvmJzHg99Nsm+bscV0p9dJrFBISnxr/FL/dGh/mf/dEQ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BZTcMAAADeAAAADwAAAAAAAAAAAAAAAACYAgAAZHJzL2Rv&#10;d25yZXYueG1sUEsFBgAAAAAEAAQA9QAAAIgDAAAAAA==&#10;">
                  <v:textbox>
                    <w:txbxContent>
                      <w:p w:rsidR="00862F6C" w:rsidRPr="00F811DC" w:rsidRDefault="00862F6C" w:rsidP="003378BB">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Gas and Current lead</w:t>
                        </w:r>
                      </w:p>
                      <w:p w:rsidR="00862F6C" w:rsidRPr="00F811DC" w:rsidRDefault="00862F6C" w:rsidP="003378BB">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heating</w:t>
                        </w:r>
                      </w:p>
                    </w:txbxContent>
                  </v:textbox>
                </v:rect>
                <v:shape id="Text Box 5142" o:spid="_x0000_s4313" type="#_x0000_t202" style="position:absolute;left:3392;top:7051;width:2386;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6dIMUA&#10;AADeAAAADwAAAGRycy9kb3ducmV2LnhtbERPS2vCQBC+F/oflhF6Kbqxpj6iq5SCRW/1gV6H7JiE&#10;ZmfT3W1M/70rFHqbj+85i1VnatGS85VlBcNBAoI4t7riQsHxsO5PQfiArLG2TAp+ycNq+fiwwEzb&#10;K++o3YdCxBD2GSooQ2gyKX1ekkE/sA1x5C7WGQwRukJqh9cYbmr5kiRjabDi2FBiQ+8l5V/7H6Ng&#10;mm7as9+OPk/5+FLPwvOk/fh2Sj31urc5iEBd+Bf/uTc6zk+Hrync34k3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p0gxQAAAN4AAAAPAAAAAAAAAAAAAAAAAJgCAABkcnMv&#10;ZG93bnJldi54bWxQSwUGAAAAAAQABAD1AAAAigMAAAAA&#10;">
                  <v:textbox>
                    <w:txbxContent>
                      <w:p w:rsidR="00862F6C" w:rsidRPr="00F811DC" w:rsidRDefault="00862F6C" w:rsidP="003378BB">
                        <w:pPr>
                          <w:rPr>
                            <w:rFonts w:asciiTheme="majorHAnsi" w:hAnsiTheme="majorHAnsi" w:cstheme="majorHAnsi"/>
                            <w:sz w:val="18"/>
                            <w:szCs w:val="18"/>
                          </w:rPr>
                        </w:pPr>
                        <w:r w:rsidRPr="00F811DC">
                          <w:rPr>
                            <w:rFonts w:asciiTheme="majorHAnsi" w:hAnsiTheme="majorHAnsi" w:cstheme="majorHAnsi"/>
                            <w:sz w:val="18"/>
                            <w:szCs w:val="18"/>
                          </w:rPr>
                          <w:t>EH653</w:t>
                        </w:r>
                        <w:ins w:id="104" w:author="Konrad Gajewski" w:date="2020-03-05T10:58:00Z">
                          <w:r w:rsidR="00BF2374">
                            <w:rPr>
                              <w:rFonts w:asciiTheme="majorHAnsi" w:hAnsiTheme="majorHAnsi" w:cstheme="majorHAnsi"/>
                              <w:sz w:val="18"/>
                              <w:szCs w:val="18"/>
                            </w:rPr>
                            <w:t>A</w:t>
                          </w:r>
                        </w:ins>
                        <w:r w:rsidRPr="00F811DC">
                          <w:rPr>
                            <w:rFonts w:asciiTheme="majorHAnsi" w:hAnsiTheme="majorHAnsi" w:cstheme="majorHAnsi"/>
                            <w:sz w:val="18"/>
                            <w:szCs w:val="18"/>
                          </w:rPr>
                          <w:t xml:space="preserve"> regulated</w:t>
                        </w:r>
                      </w:p>
                      <w:p w:rsidR="00862F6C" w:rsidRPr="00F811DC" w:rsidRDefault="00862F6C" w:rsidP="003378BB">
                        <w:pPr>
                          <w:rPr>
                            <w:rFonts w:asciiTheme="majorHAnsi" w:hAnsiTheme="majorHAnsi" w:cstheme="majorHAnsi"/>
                            <w:sz w:val="18"/>
                            <w:szCs w:val="18"/>
                          </w:rPr>
                        </w:pPr>
                        <w:r w:rsidRPr="00F811DC">
                          <w:rPr>
                            <w:rFonts w:asciiTheme="majorHAnsi" w:hAnsiTheme="majorHAnsi" w:cstheme="majorHAnsi"/>
                            <w:sz w:val="18"/>
                            <w:szCs w:val="18"/>
                          </w:rPr>
                          <w:t>TT653 = TT653setpoint</w:t>
                        </w:r>
                      </w:p>
                      <w:p w:rsidR="00862F6C" w:rsidRPr="00F811DC" w:rsidRDefault="00862F6C" w:rsidP="003378BB">
                        <w:pPr>
                          <w:rPr>
                            <w:rFonts w:asciiTheme="majorHAnsi" w:hAnsiTheme="majorHAnsi" w:cstheme="majorHAnsi"/>
                            <w:sz w:val="18"/>
                            <w:szCs w:val="18"/>
                          </w:rPr>
                        </w:pPr>
                        <w:r w:rsidRPr="00F811DC">
                          <w:rPr>
                            <w:rFonts w:asciiTheme="majorHAnsi" w:hAnsiTheme="majorHAnsi" w:cstheme="majorHAnsi"/>
                            <w:sz w:val="18"/>
                            <w:szCs w:val="18"/>
                          </w:rPr>
                          <w:t>EH65</w:t>
                        </w:r>
                        <w:ins w:id="105" w:author="Konrad Gajewski" w:date="2020-03-05T10:58:00Z">
                          <w:r w:rsidR="00BF2374">
                            <w:rPr>
                              <w:rFonts w:asciiTheme="majorHAnsi" w:hAnsiTheme="majorHAnsi" w:cstheme="majorHAnsi"/>
                              <w:sz w:val="18"/>
                              <w:szCs w:val="18"/>
                            </w:rPr>
                            <w:t>3B</w:t>
                          </w:r>
                        </w:ins>
                        <w:del w:id="106" w:author="Konrad Gajewski" w:date="2020-03-05T10:58:00Z">
                          <w:r w:rsidRPr="00F811DC" w:rsidDel="00BF2374">
                            <w:rPr>
                              <w:rFonts w:asciiTheme="majorHAnsi" w:hAnsiTheme="majorHAnsi" w:cstheme="majorHAnsi"/>
                              <w:sz w:val="18"/>
                              <w:szCs w:val="18"/>
                            </w:rPr>
                            <w:delText>7</w:delText>
                          </w:r>
                        </w:del>
                        <w:r w:rsidRPr="00F811DC">
                          <w:rPr>
                            <w:rFonts w:asciiTheme="majorHAnsi" w:hAnsiTheme="majorHAnsi" w:cstheme="majorHAnsi"/>
                            <w:sz w:val="18"/>
                            <w:szCs w:val="18"/>
                          </w:rPr>
                          <w:t xml:space="preserve"> regulated</w:t>
                        </w:r>
                      </w:p>
                      <w:p w:rsidR="00862F6C" w:rsidRPr="00F811DC" w:rsidRDefault="00862F6C" w:rsidP="003378BB">
                        <w:pPr>
                          <w:rPr>
                            <w:rFonts w:asciiTheme="majorHAnsi" w:hAnsiTheme="majorHAnsi" w:cstheme="majorHAnsi"/>
                            <w:sz w:val="18"/>
                            <w:szCs w:val="18"/>
                          </w:rPr>
                        </w:pPr>
                        <w:r w:rsidRPr="00F811DC">
                          <w:rPr>
                            <w:rFonts w:asciiTheme="majorHAnsi" w:hAnsiTheme="majorHAnsi" w:cstheme="majorHAnsi"/>
                            <w:sz w:val="18"/>
                            <w:szCs w:val="18"/>
                          </w:rPr>
                          <w:t>TT65</w:t>
                        </w:r>
                        <w:ins w:id="107" w:author="Konrad Gajewski" w:date="2020-03-05T10:59:00Z">
                          <w:r w:rsidR="00BF2374">
                            <w:rPr>
                              <w:rFonts w:asciiTheme="majorHAnsi" w:hAnsiTheme="majorHAnsi" w:cstheme="majorHAnsi"/>
                              <w:sz w:val="18"/>
                              <w:szCs w:val="18"/>
                            </w:rPr>
                            <w:t>3</w:t>
                          </w:r>
                        </w:ins>
                        <w:del w:id="108" w:author="Konrad Gajewski" w:date="2020-03-05T10:59:00Z">
                          <w:r w:rsidRPr="00F811DC" w:rsidDel="00BF2374">
                            <w:rPr>
                              <w:rFonts w:asciiTheme="majorHAnsi" w:hAnsiTheme="majorHAnsi" w:cstheme="majorHAnsi"/>
                              <w:sz w:val="18"/>
                              <w:szCs w:val="18"/>
                            </w:rPr>
                            <w:delText>7</w:delText>
                          </w:r>
                        </w:del>
                        <w:r w:rsidRPr="00F811DC">
                          <w:rPr>
                            <w:rFonts w:asciiTheme="majorHAnsi" w:hAnsiTheme="majorHAnsi" w:cstheme="majorHAnsi"/>
                            <w:sz w:val="18"/>
                            <w:szCs w:val="18"/>
                          </w:rPr>
                          <w:t xml:space="preserve"> = TT65</w:t>
                        </w:r>
                        <w:ins w:id="109" w:author="Konrad Gajewski" w:date="2020-03-05T10:59:00Z">
                          <w:r w:rsidR="00BF2374">
                            <w:rPr>
                              <w:rFonts w:asciiTheme="majorHAnsi" w:hAnsiTheme="majorHAnsi" w:cstheme="majorHAnsi"/>
                              <w:sz w:val="18"/>
                              <w:szCs w:val="18"/>
                            </w:rPr>
                            <w:t>3</w:t>
                          </w:r>
                        </w:ins>
                        <w:del w:id="110" w:author="Konrad Gajewski" w:date="2020-03-05T10:59:00Z">
                          <w:r w:rsidRPr="00F811DC" w:rsidDel="00BF2374">
                            <w:rPr>
                              <w:rFonts w:asciiTheme="majorHAnsi" w:hAnsiTheme="majorHAnsi" w:cstheme="majorHAnsi"/>
                              <w:sz w:val="18"/>
                              <w:szCs w:val="18"/>
                            </w:rPr>
                            <w:delText>7</w:delText>
                          </w:r>
                        </w:del>
                        <w:r w:rsidRPr="00F811DC">
                          <w:rPr>
                            <w:rFonts w:asciiTheme="majorHAnsi" w:hAnsiTheme="majorHAnsi" w:cstheme="majorHAnsi"/>
                            <w:sz w:val="18"/>
                            <w:szCs w:val="18"/>
                          </w:rPr>
                          <w:t>setpoint</w:t>
                        </w:r>
                      </w:p>
                      <w:p w:rsidR="00862F6C" w:rsidRPr="00F811DC" w:rsidRDefault="00862F6C" w:rsidP="003378BB">
                        <w:pPr>
                          <w:rPr>
                            <w:rFonts w:asciiTheme="majorHAnsi" w:hAnsiTheme="majorHAnsi" w:cstheme="majorHAnsi"/>
                            <w:sz w:val="18"/>
                            <w:szCs w:val="18"/>
                          </w:rPr>
                        </w:pPr>
                      </w:p>
                    </w:txbxContent>
                  </v:textbox>
                </v:shape>
                <v:shape id="AutoShape 7043" o:spid="_x0000_s4314" type="#_x0000_t32" style="position:absolute;left:5191;top:9361;width:0;height: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aQesUAAADeAAAADwAAAGRycy9kb3ducmV2LnhtbERP32vCMBB+H+x/CDfwZcy0w8rojFIH&#10;gg58ULf3W3NrwppLbaLW/34ZDHy7j+/nzRaDa8WZ+mA9K8jHGQji2mvLjYKPw+rpBUSIyBpbz6Tg&#10;SgEW8/u7GZbaX3hH531sRArhUKICE2NXShlqQw7D2HfEifv2vcOYYN9I3eMlhbtWPmfZVDq0nBoM&#10;dvRmqP7Zn5yC7SZfVl/Gbt53R7stVlV7ah4/lRo9DNUriEhDvIn/3Wud5k/yooC/d9IN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gaQesUAAADeAAAADwAAAAAAAAAA&#10;AAAAAAChAgAAZHJzL2Rvd25yZXYueG1sUEsFBgAAAAAEAAQA+QAAAJMDAAAAAA==&#10;"/>
                <v:group id="Group 11968" o:spid="_x0000_s4315" style="position:absolute;left:4638;top:8991;width:3762;height:709" coordorigin="2408,7916" coordsize="3762,10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h80usQAAADeAAAA&#10;DwAAAAAAAAAAAAAAAACqAgAAZHJzL2Rvd25yZXYueG1sUEsFBgAAAAAEAAQA+gAAAJsDAAAAAA==&#10;">
                  <v:rect id="Rectangle 11969" o:spid="_x0000_s4316" style="position:absolute;left:2408;top:7916;width:1376;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tfTsQA&#10;AADeAAAADwAAAGRycy9kb3ducmV2LnhtbERPPW/CMBDdkfgP1iF1AwdaoA0YhKioYISwdLvGRxKI&#10;z1FsIOXXYyQktnt6nzedN6YUF6pdYVlBvxeBIE6tLjhTsE9W3U8QziNrLC2Tgn9yMJ+1W1OMtb3y&#10;li47n4kQwi5GBbn3VSylS3My6Hq2Ig7cwdYGfYB1JnWN1xBuSjmIopE0WHBoyLGiZU7paXc2Cv6K&#10;wR5v2+QnMl+rd79pkuP591upt06zmIDw1PiX+Ole6zD/oz8cw+Odc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bX07EAAAA3gAAAA8AAAAAAAAAAAAAAAAAmAIAAGRycy9k&#10;b3ducmV2LnhtbFBLBQYAAAAABAAEAPUAAACJAwAAAAA=&#10;">
                    <v:textbox>
                      <w:txbxContent>
                        <w:p w:rsidR="00862F6C" w:rsidRPr="00F811DC" w:rsidRDefault="00862F6C" w:rsidP="00C85D7F">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Stop</w:t>
                          </w:r>
                        </w:p>
                        <w:p w:rsidR="00862F6C" w:rsidRPr="00F811DC" w:rsidRDefault="00862F6C" w:rsidP="00C85D7F">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cooling</w:t>
                          </w:r>
                        </w:p>
                      </w:txbxContent>
                    </v:textbox>
                  </v:rect>
                  <v:shape id="Text Box 11970" o:spid="_x0000_s4317" type="#_x0000_t202" style="position:absolute;left:3784;top:7916;width:2386;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OXJcgA&#10;AADeAAAADwAAAGRycy9kb3ducmV2LnhtbESPT0/CQBDF7yR+h82YcDGwRZE/hYUYEg3eFIheJ92h&#10;bezO1t211G/vHEy4zeS9ee83623vGtVRiLVnA5NxBoq48Lbm0sDp+DxagIoJ2WLjmQz8UoTt5maw&#10;xtz6C79Td0ilkhCOORqoUmpzrWNRkcM49i2xaGcfHCZZQ6ltwIuEu0bfZ9lMO6xZGipsaVdR8XX4&#10;cQYW0333GV8f3j6K2blZprt59/IdjBne9k8rUIn6dDX/X++t4E8nj8Ir78gMevM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85clyAAAAN4AAAAPAAAAAAAAAAAAAAAAAJgCAABk&#10;cnMvZG93bnJldi54bWxQSwUGAAAAAAQABAD1AAAAjQMAAAAA&#10;">
                    <v:textbox>
                      <w:txbxContent>
                        <w:p w:rsidR="00862F6C" w:rsidRDefault="00862F6C" w:rsidP="00C85D7F">
                          <w:pPr>
                            <w:rPr>
                              <w:rFonts w:asciiTheme="majorHAnsi" w:hAnsiTheme="majorHAnsi" w:cstheme="majorHAnsi"/>
                              <w:sz w:val="18"/>
                              <w:szCs w:val="18"/>
                            </w:rPr>
                          </w:pPr>
                          <w:r w:rsidRPr="00F811DC">
                            <w:rPr>
                              <w:rFonts w:asciiTheme="majorHAnsi" w:hAnsiTheme="majorHAnsi" w:cstheme="majorHAnsi"/>
                              <w:sz w:val="18"/>
                              <w:szCs w:val="18"/>
                            </w:rPr>
                            <w:t>CV653 clos</w:t>
                          </w:r>
                          <w:r>
                            <w:rPr>
                              <w:rFonts w:asciiTheme="majorHAnsi" w:hAnsiTheme="majorHAnsi" w:cstheme="majorHAnsi"/>
                              <w:sz w:val="18"/>
                              <w:szCs w:val="18"/>
                            </w:rPr>
                            <w:t>ed</w:t>
                          </w:r>
                          <w:r w:rsidRPr="00F811DC">
                            <w:rPr>
                              <w:rFonts w:asciiTheme="majorHAnsi" w:hAnsiTheme="majorHAnsi" w:cstheme="majorHAnsi"/>
                              <w:sz w:val="18"/>
                              <w:szCs w:val="18"/>
                            </w:rPr>
                            <w:t xml:space="preserve"> with slope</w:t>
                          </w:r>
                        </w:p>
                        <w:p w:rsidR="00862F6C" w:rsidRPr="00F811DC" w:rsidRDefault="00862F6C" w:rsidP="00C85D7F">
                          <w:pPr>
                            <w:rPr>
                              <w:rFonts w:asciiTheme="majorHAnsi" w:hAnsiTheme="majorHAnsi" w:cstheme="majorHAnsi"/>
                              <w:sz w:val="18"/>
                              <w:szCs w:val="18"/>
                            </w:rPr>
                          </w:pPr>
                          <w:r>
                            <w:rPr>
                              <w:rFonts w:asciiTheme="majorHAnsi" w:hAnsiTheme="majorHAnsi" w:cstheme="majorHAnsi"/>
                              <w:sz w:val="18"/>
                              <w:szCs w:val="18"/>
                            </w:rPr>
                            <w:t>FV587 opened</w:t>
                          </w:r>
                        </w:p>
                        <w:p w:rsidR="00862F6C" w:rsidRPr="00F811DC" w:rsidRDefault="00862F6C" w:rsidP="00C85D7F">
                          <w:pPr>
                            <w:rPr>
                              <w:rFonts w:asciiTheme="majorHAnsi" w:hAnsiTheme="majorHAnsi" w:cstheme="majorHAnsi"/>
                              <w:sz w:val="18"/>
                              <w:szCs w:val="18"/>
                            </w:rPr>
                          </w:pPr>
                        </w:p>
                        <w:p w:rsidR="00862F6C" w:rsidRPr="00F811DC" w:rsidRDefault="00862F6C" w:rsidP="00C85D7F">
                          <w:pPr>
                            <w:rPr>
                              <w:rFonts w:asciiTheme="majorHAnsi" w:hAnsiTheme="majorHAnsi" w:cstheme="majorHAnsi"/>
                              <w:sz w:val="18"/>
                              <w:szCs w:val="18"/>
                            </w:rPr>
                          </w:pPr>
                        </w:p>
                      </w:txbxContent>
                    </v:textbox>
                  </v:shape>
                </v:group>
                <v:shape id="AutoShape 7035" o:spid="_x0000_s4318" type="#_x0000_t32" style="position:absolute;left:5210;top:4874;width:0;height: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uaf8YAAADeAAAADwAAAGRycy9kb3ducmV2LnhtbERPTWsCMRC9F/ofwgi9FM1uqUW3RtkW&#10;hFrwoNX7uJlugpvJdhN1/feNUOhtHu9zZoveNeJMXbCeFeSjDARx5bXlWsHuazmcgAgRWWPjmRRc&#10;KcBifn83w0L7C2/ovI21SCEcClRgYmwLKUNlyGEY+ZY4cd++cxgT7GqpO7ykcNfIpyx7kQ4tpwaD&#10;Lb0bqo7bk1OwXuVv5cHY1efmx67Hy7I51Y97pR4GffkKIlIf/8V/7g+d5j/n4ync3kk3y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Lmn/GAAAA3gAAAA8AAAAAAAAA&#10;AAAAAAAAoQIAAGRycy9kb3ducmV2LnhtbFBLBQYAAAAABAAEAPkAAACUAwAAAAA=&#10;"/>
                <v:group id="Group 11971" o:spid="_x0000_s4319" style="position:absolute;left:4646;top:4490;width:3762;height:709" coordorigin="2408,7916" coordsize="3762,10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NbD6McAAADe&#10;AAAADwAAAAAAAAAAAAAAAACqAgAAZHJzL2Rvd25yZXYueG1sUEsFBgAAAAAEAAQA+gAAAJ4DAAAA&#10;AA==&#10;">
                  <v:rect id="Rectangle 11972" o:spid="_x0000_s4320" style="position:absolute;left:2408;top:7916;width:1376;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KoHMUA&#10;AADeAAAADwAAAGRycy9kb3ducmV2LnhtbERPTWvCQBC9F/oflin01myiRdroKqVi0aMml96m2TFJ&#10;m50N2TWJ/fWuIHibx/ucxWo0jeipc7VlBUkUgyAurK65VJBnm5c3EM4ja2wsk4IzOVgtHx8WmGo7&#10;8J76gy9FCGGXooLK+zaV0hUVGXSRbYkDd7SdQR9gV0rd4RDCTSMncTyTBmsODRW29FlR8Xc4GQU/&#10;9STH/332FZv3zdTvxuz39L1W6vlp/JiD8DT6u/jm3uow/zWZJXB9J9w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qgcxQAAAN4AAAAPAAAAAAAAAAAAAAAAAJgCAABkcnMv&#10;ZG93bnJldi54bWxQSwUGAAAAAAQABAD1AAAAigMAAAAA&#10;">
                    <v:textbox>
                      <w:txbxContent>
                        <w:p w:rsidR="00862F6C" w:rsidRPr="00F811DC" w:rsidRDefault="00862F6C" w:rsidP="00C85D7F">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Stop</w:t>
                          </w:r>
                        </w:p>
                        <w:p w:rsidR="00862F6C" w:rsidRPr="00F811DC" w:rsidRDefault="00862F6C" w:rsidP="00C85D7F">
                          <w:pPr>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cooling</w:t>
                          </w:r>
                        </w:p>
                      </w:txbxContent>
                    </v:textbox>
                  </v:rect>
                  <v:shape id="Text Box 11973" o:spid="_x0000_s4321" type="#_x0000_t202" style="position:absolute;left:3784;top:7916;width:2386;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dqcsUA&#10;AADeAAAADwAAAGRycy9kb3ducmV2LnhtbERPS2vCQBC+C/6HZQq9iG58kNrUVUpB0Ztaaa9DdkxC&#10;s7Nxdxvjv+8WBG/z8T1nsepMLVpyvrKsYDxKQBDnVldcKDh9rodzED4ga6wtk4IbeVgt+70FZtpe&#10;+UDtMRQihrDPUEEZQpNJ6fOSDPqRbYgjd7bOYIjQFVI7vMZwU8tJkqTSYMWxocSGPkrKf46/RsF8&#10;tm2//W66/8rTc/0aBi/t5uKUen7q3t9ABOrCQ3x3b3WcPxunE/h/J94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d2pyxQAAAN4AAAAPAAAAAAAAAAAAAAAAAJgCAABkcnMv&#10;ZG93bnJldi54bWxQSwUGAAAAAAQABAD1AAAAigMAAAAA&#10;">
                    <v:textbox>
                      <w:txbxContent>
                        <w:p w:rsidR="00862F6C" w:rsidRDefault="00862F6C" w:rsidP="00C85D7F">
                          <w:pPr>
                            <w:rPr>
                              <w:rFonts w:asciiTheme="majorHAnsi" w:hAnsiTheme="majorHAnsi" w:cstheme="majorHAnsi"/>
                              <w:sz w:val="18"/>
                              <w:szCs w:val="18"/>
                            </w:rPr>
                          </w:pPr>
                          <w:r w:rsidRPr="00F811DC">
                            <w:rPr>
                              <w:rFonts w:asciiTheme="majorHAnsi" w:hAnsiTheme="majorHAnsi" w:cstheme="majorHAnsi"/>
                              <w:sz w:val="18"/>
                              <w:szCs w:val="18"/>
                            </w:rPr>
                            <w:t>CV652 closing with slope</w:t>
                          </w:r>
                        </w:p>
                        <w:p w:rsidR="00862F6C" w:rsidRPr="00F811DC" w:rsidRDefault="00862F6C" w:rsidP="00C85D7F">
                          <w:pPr>
                            <w:rPr>
                              <w:rFonts w:asciiTheme="majorHAnsi" w:hAnsiTheme="majorHAnsi" w:cstheme="majorHAnsi"/>
                              <w:sz w:val="18"/>
                              <w:szCs w:val="18"/>
                            </w:rPr>
                          </w:pPr>
                          <w:r>
                            <w:rPr>
                              <w:rFonts w:asciiTheme="majorHAnsi" w:hAnsiTheme="majorHAnsi" w:cstheme="majorHAnsi"/>
                              <w:sz w:val="18"/>
                              <w:szCs w:val="18"/>
                            </w:rPr>
                            <w:t>FV587 opened</w:t>
                          </w:r>
                        </w:p>
                        <w:p w:rsidR="00862F6C" w:rsidRPr="00F811DC" w:rsidRDefault="00862F6C" w:rsidP="00C85D7F">
                          <w:pPr>
                            <w:rPr>
                              <w:rFonts w:asciiTheme="majorHAnsi" w:hAnsiTheme="majorHAnsi" w:cstheme="majorHAnsi"/>
                              <w:sz w:val="18"/>
                              <w:szCs w:val="18"/>
                            </w:rPr>
                          </w:pPr>
                        </w:p>
                        <w:p w:rsidR="00862F6C" w:rsidRPr="00F811DC" w:rsidRDefault="00862F6C" w:rsidP="00C85D7F">
                          <w:pPr>
                            <w:rPr>
                              <w:rFonts w:asciiTheme="majorHAnsi" w:hAnsiTheme="majorHAnsi" w:cstheme="majorHAnsi"/>
                              <w:sz w:val="18"/>
                              <w:szCs w:val="18"/>
                            </w:rPr>
                          </w:pPr>
                        </w:p>
                      </w:txbxContent>
                    </v:textbox>
                  </v:shape>
                </v:group>
                <v:group id="Group 13086" o:spid="_x0000_s4322" style="position:absolute;left:1376;top:599;width:675;height:597" coordorigin="1376,834" coordsize="675,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ARdn8QAAADeAAAA&#10;DwAAAAAAAAAAAAAAAACqAgAAZHJzL2Rvd25yZXYueG1sUEsFBgAAAAAEAAQA+gAAAJsDAAAAAA==&#10;">
                  <v:oval id="Oval 5120" o:spid="_x0000_s4323" style="position:absolute;left:1376;top:834;width:675;height: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Nli8UA&#10;AADeAAAADwAAAGRycy9kb3ducmV2LnhtbERPS2vCQBC+F/oflil4Ed1o02DTrFIKYi9Cm4peh+zk&#10;odnZkF01/fddQehtPr7nZKvBtOJCvWssK5hNIxDEhdUNVwp2P+vJAoTzyBpby6Tglxyslo8PGaba&#10;XvmbLrmvRAhhl6KC2vsuldIVNRl0U9sRB660vUEfYF9J3eM1hJtWzqMokQYbDg01dvRRU3HKz0aB&#10;fh0fXxa05+3X0azL/PkQJ6eNUqOn4f0NhKfB/4vv7k8d5sezJIbbO+EG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2WLxQAAAN4AAAAPAAAAAAAAAAAAAAAAAJgCAABkcnMv&#10;ZG93bnJldi54bWxQSwUGAAAAAAQABAD1AAAAigMAAAAA&#10;" filled="f" strokecolor="black [3213]" strokeweight="1pt">
                    <v:shadow opacity="22938f" offset="0"/>
                    <v:textbox inset=",7.2pt,,7.2pt"/>
                  </v:oval>
                  <v:shape id="Text Box 5121" o:spid="_x0000_s4324" type="#_x0000_t202" style="position:absolute;left:1397;top:912;width:612;height: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e7bcMA&#10;AADeAAAADwAAAGRycy9kb3ducmV2LnhtbERPTWvCQBC9C/6HZQRvZlfR0KauIkrBU0VtC70N2TEJ&#10;zc6G7Nak/94VBG/zeJ+zXPe2FldqfeVYwzRRIIhzZyouNHye3ycvIHxANlg7Jg3/5GG9Gg6WmBnX&#10;8ZGup1CIGMI+Qw1lCE0mpc9LsugT1xBH7uJaiyHCtpCmxS6G21rOlEqlxYpjQ4kNbUvKf09/VsPX&#10;x+Xne64Oxc4ums71SrJ9lVqPR/3mDUSgPjzFD/fexPnzWZrC/Z14g1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e7bcMAAADeAAAADwAAAAAAAAAAAAAAAACYAgAAZHJzL2Rv&#10;d25yZXYueG1sUEsFBgAAAAAEAAQA9QAAAIgDAAAAAA==&#10;" filled="f" stroked="f">
                    <v:textbox>
                      <w:txbxContent>
                        <w:p w:rsidR="00862F6C" w:rsidRPr="00AF134C" w:rsidRDefault="00862F6C" w:rsidP="001D507E">
                          <w:pPr>
                            <w:rPr>
                              <w:sz w:val="22"/>
                              <w:szCs w:val="22"/>
                              <w:lang w:val="fr-FR"/>
                            </w:rPr>
                          </w:pPr>
                          <w:r w:rsidRPr="00AF134C">
                            <w:rPr>
                              <w:sz w:val="22"/>
                              <w:szCs w:val="22"/>
                              <w:lang w:val="fr-FR"/>
                            </w:rPr>
                            <w:t>A</w:t>
                          </w:r>
                        </w:p>
                      </w:txbxContent>
                    </v:textbox>
                  </v:shape>
                </v:group>
                <v:group id="Group 13087" o:spid="_x0000_s4325" style="position:absolute;left:9932;top:630;width:675;height:597" coordorigin="9932,865" coordsize="675,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waOuDFAAAA3gAA&#10;AA8AAAAAAAAAAAAAAAAAqgIAAGRycy9kb3ducmV2LnhtbFBLBQYAAAAABAAEAPoAAACcAwAAAAA=&#10;">
                  <v:oval id="Oval 7057" o:spid="_x0000_s4326" style="position:absolute;left:9932;top:865;width:675;height: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sO8sgA&#10;AADeAAAADwAAAGRycy9kb3ducmV2LnhtbESPQWvCQBCF74X+h2UKXopuqjZo6iqlIPZSsFH0OmTH&#10;JJqdDdlV03/fORR6m+G9ee+bxap3jbpRF2rPBl5GCSjiwtuaSwP73Xo4AxUissXGMxn4oQCr5ePD&#10;AjPr7/xNtzyWSkI4ZGigirHNtA5FRQ7DyLfEop185zDK2pXadniXcNfocZKk2mHN0lBhSx8VFZf8&#10;6gzY+fP5dUYH/tqe3fqUT47T9LIxZvDUv7+BitTHf/Pf9acV/Ok4FV55R2b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Ww7yyAAAAN4AAAAPAAAAAAAAAAAAAAAAAJgCAABk&#10;cnMvZG93bnJldi54bWxQSwUGAAAAAAQABAD1AAAAjQMAAAAA&#10;" filled="f" strokecolor="black [3213]" strokeweight="1pt">
                    <v:shadow opacity="22938f" offset="0"/>
                    <v:textbox inset=",7.2pt,,7.2pt"/>
                  </v:oval>
                  <v:shape id="Text Box 7058" o:spid="_x0000_s4327" type="#_x0000_t202" style="position:absolute;left:9953;top:943;width:612;height: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gvH8QA&#10;AADeAAAADwAAAGRycy9kb3ducmV2LnhtbERPS2vCQBC+F/wPyxS81d2GKJpmFVEKnlrUttDbkJ08&#10;aHY2ZLcm/fduQfA2H99z8s1oW3Gh3jeONTzPFAjiwpmGKw0f59enJQgfkA22jknDH3nYrCcPOWbG&#10;DXykyylUIoawz1BDHUKXSemLmiz6meuII1e63mKIsK+k6XGI4baViVILabHh2FBjR7uaip/Tr9Xw&#10;+VZ+f6XqvdrbeTe4UUm2K6n19HHcvoAINIa7+OY+mDg/TRYr+H8n3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ILx/EAAAA3gAAAA8AAAAAAAAAAAAAAAAAmAIAAGRycy9k&#10;b3ducmV2LnhtbFBLBQYAAAAABAAEAPUAAACJAwAAAAA=&#10;" filled="f" stroked="f">
                    <v:textbox>
                      <w:txbxContent>
                        <w:p w:rsidR="00862F6C" w:rsidRPr="00AF134C" w:rsidRDefault="00862F6C" w:rsidP="00043DD8">
                          <w:pPr>
                            <w:rPr>
                              <w:sz w:val="22"/>
                              <w:szCs w:val="22"/>
                              <w:lang w:val="fr-FR"/>
                            </w:rPr>
                          </w:pPr>
                          <w:r w:rsidRPr="00AF134C">
                            <w:rPr>
                              <w:sz w:val="22"/>
                              <w:szCs w:val="22"/>
                              <w:lang w:val="fr-FR"/>
                            </w:rPr>
                            <w:t>B</w:t>
                          </w:r>
                        </w:p>
                      </w:txbxContent>
                    </v:textbox>
                  </v:shape>
                </v:group>
                <v:oval id="Oval 4770" o:spid="_x0000_s4328" style="position:absolute;left:1992;top:2564;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bQvsYA&#10;AADeAAAADwAAAGRycy9kb3ducmV2LnhtbESPQUsDMRCF74L/IUzBi7RZ61pl27SIIHiT1tLzuBk3&#10;SzeTkMR26693DoK3GebNe+9bbUY/qBOl3Ac2cDerQBG3wfbcGdh/vE6fQOWCbHEITAYulGGzvr5a&#10;YWPDmbd02pVOiQnnBg24UmKjdW4decyzEInl9hWSxyJr6rRNeBZzP+h5VS20x54lwWGkF0ftcfft&#10;DdTvP+1Db4+XePtZb+P9YaTknDE3k/F5CarQWP7Ff99vVurX80cBEBy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bQvsYAAADeAAAADwAAAAAAAAAAAAAAAACYAgAAZHJz&#10;L2Rvd25yZXYueG1sUEsFBgAAAAAEAAQA9QAAAIsDAAAAAA==&#10;" strokecolor="#4a7ebb" strokeweight="3.5pt">
                  <v:textbox inset="0,0,0,0">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6</w:t>
                        </w:r>
                      </w:p>
                    </w:txbxContent>
                  </v:textbox>
                </v:oval>
                <v:oval id="Oval 4771" o:spid="_x0000_s4329" style="position:absolute;left:5968;top:260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p1JcMA&#10;AADeAAAADwAAAGRycy9kb3ducmV2LnhtbERPTWsCMRC9C/0PYQq9SM2q2yqrUUqh4E20pefpZtws&#10;biYhSXXtrzeC0Ns83ucs173txIlCbB0rGI8KEMS10y03Cr4+P57nIGJC1tg5JgUXirBePQyWWGl3&#10;5h2d9qkROYRjhQpMSr6SMtaGLMaR88SZO7hgMWUYGqkDnnO47eSkKF6lxZZzg0FP74bq4/7XKii3&#10;f/VLq48XP/wpd3763VMwRqmnx/5tASJRn/7Fd/dG5/nlZDaG2zv5Br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p1JcMAAADeAAAADwAAAAAAAAAAAAAAAACYAgAAZHJzL2Rv&#10;d25yZXYueG1sUEsFBgAAAAAEAAQA9QAAAIgDAAAAAA==&#10;" strokecolor="#4a7ebb" strokeweight="3.5pt">
                  <v:textbox inset="0,0,0,0">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6</w:t>
                        </w:r>
                      </w:p>
                    </w:txbxContent>
                  </v:textbox>
                </v:oval>
                <v:oval id="Oval 4772" o:spid="_x0000_s4330" style="position:absolute;left:4620;top:4494;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6zY8MA&#10;AADeAAAADwAAAGRycy9kb3ducmV2LnhtbERPTWsCMRC9C/6HMEIvUrPabSurUUpB6K2opefpZrpZ&#10;3ExCkurqr28Ewds83ucs173txJFCbB0rmE4KEMS10y03Cr72m8c5iJiQNXaOScGZIqxXw8ESK+1O&#10;vKXjLjUih3CsUIFJyVdSxtqQxThxnjhzvy5YTBmGRuqApxxuOzkrihdpseXcYNDTu6H6sPuzCsrP&#10;S/3c6sPZj3/KrX/67ikYo9TDqH9bgEjUp7v45v7Qef7rfFbC9Z18g1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6zY8MAAADeAAAADwAAAAAAAAAAAAAAAACYAgAAZHJzL2Rv&#10;d25yZXYueG1sUEsFBgAAAAAEAAQA9QAAAIgDAAAAAA==&#10;" strokecolor="#4a7ebb" strokeweight="3.5pt">
                  <v:textbox inset="0,0,0,0">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8</w:t>
                        </w:r>
                      </w:p>
                    </w:txbxContent>
                  </v:textbox>
                </v:oval>
                <v:oval id="Oval 4773" o:spid="_x0000_s4331" style="position:absolute;left:1954;top:6977;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W+MMA&#10;AADeAAAADwAAAGRycy9kb3ducmV2LnhtbERPS2sCMRC+F/wPYQpeSs1qtZWtUUQo9CY+6Hm6mW4W&#10;N5OQRF37640geJuP7zmzRWdbcaIQG8cKhoMCBHHldMO1gv3u63UKIiZkja1jUnChCIt572mGpXZn&#10;3tBpm2qRQziWqMCk5EspY2XIYhw4T5y5PxcspgxDLXXAcw63rRwVxbu02HBuMOhpZag6bI9WwXj9&#10;X00afbj4l9/xxr/9dBSMUar/3C0/QSTq0kN8d3/rPP9jOprA7Z18g5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W+MMAAADeAAAADwAAAAAAAAAAAAAAAACYAgAAZHJzL2Rv&#10;d25yZXYueG1sUEsFBgAAAAAEAAQA9QAAAIgDAAAAAA==&#10;" strokecolor="#4a7ebb" strokeweight="3.5pt">
                  <v:textbox inset="0,0,0,0">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6</w:t>
                        </w:r>
                      </w:p>
                    </w:txbxContent>
                  </v:textbox>
                </v:oval>
                <v:oval id="Oval 4774" o:spid="_x0000_s4332" style="position:absolute;left:5932;top:694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CIj8MA&#10;AADeAAAADwAAAGRycy9kb3ducmV2LnhtbERPTWsCMRC9F/wPYQpeSs1q1crWKCIUehO19DzdTDeL&#10;m0lIoq799UYQvM3jfc582dlWnCjExrGC4aAAQVw53XCt4Hv/+ToDEROyxtYxKbhQhOWi9zTHUrsz&#10;b+m0S7XIIRxLVGBS8qWUsTJkMQ6cJ87cnwsWU4ahljrgOYfbVo6KYiotNpwbDHpaG6oOu6NVMN78&#10;V5NGHy7+5Xe89W8/HQVjlOo/d6sPEIm69BDf3V86z3+fjaZweyffIB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CIj8MAAADeAAAADwAAAAAAAAAAAAAAAACYAgAAZHJzL2Rv&#10;d25yZXYueG1sUEsFBgAAAAAEAAQA9QAAAIgDAAAAAA==&#10;" strokecolor="#4a7ebb" strokeweight="3.5pt">
                  <v:textbox inset="0,0,0,0">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6</w:t>
                        </w:r>
                      </w:p>
                    </w:txbxContent>
                  </v:textbox>
                </v:oval>
                <v:oval id="Oval 4775" o:spid="_x0000_s4333" style="position:absolute;left:4614;top:892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wtFMMA&#10;AADeAAAADwAAAGRycy9kb3ducmV2LnhtbERPTWsCMRC9F/wPYQpeSs1qtcrWKCIUehO19DzdTDeL&#10;m0lIoq799UYQvM3jfc582dlWnCjExrGC4aAAQVw53XCt4Hv/+ToDEROyxtYxKbhQhOWi9zTHUrsz&#10;b+m0S7XIIRxLVGBS8qWUsTJkMQ6cJ87cnwsWU4ahljrgOYfbVo6K4l1abDg3GPS0NlQddkerYLz5&#10;ryaNPlz8y+94699+OgrGKNV/7lYfIBJ16SG+u790nj+djaZweyffIB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wtFMMAAADeAAAADwAAAAAAAAAAAAAAAACYAgAAZHJzL2Rv&#10;d25yZXYueG1sUEsFBgAAAAAEAAQA9QAAAIgDAAAAAA==&#10;" strokecolor="#4a7ebb" strokeweight="3.5pt">
                  <v:textbox inset="0,0,0,0">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8</w:t>
                        </w:r>
                      </w:p>
                    </w:txbxContent>
                  </v:textbox>
                </v:oval>
              </v:group>
            </w:pict>
          </mc:Fallback>
        </mc:AlternateContent>
      </w:r>
    </w:p>
    <w:p w:rsidR="003378BB" w:rsidRPr="00D63381" w:rsidRDefault="003378BB" w:rsidP="00397D21">
      <w:pPr>
        <w:spacing w:before="120"/>
        <w:ind w:left="170"/>
        <w:jc w:val="center"/>
        <w:rPr>
          <w:sz w:val="22"/>
          <w:szCs w:val="22"/>
        </w:rPr>
      </w:pPr>
    </w:p>
    <w:p w:rsidR="003378BB" w:rsidRPr="00D63381" w:rsidRDefault="003378BB" w:rsidP="00397D21">
      <w:pPr>
        <w:spacing w:before="120"/>
        <w:ind w:left="170"/>
        <w:jc w:val="center"/>
        <w:rPr>
          <w:sz w:val="22"/>
          <w:szCs w:val="22"/>
        </w:rPr>
      </w:pPr>
    </w:p>
    <w:p w:rsidR="003378BB" w:rsidRPr="00D63381" w:rsidRDefault="003378BB" w:rsidP="00397D21">
      <w:pPr>
        <w:spacing w:before="120"/>
        <w:ind w:left="170"/>
        <w:jc w:val="center"/>
        <w:rPr>
          <w:sz w:val="22"/>
          <w:szCs w:val="22"/>
        </w:rPr>
      </w:pPr>
    </w:p>
    <w:p w:rsidR="003378BB" w:rsidRPr="00D63381" w:rsidRDefault="003378BB" w:rsidP="00397D21">
      <w:pPr>
        <w:spacing w:before="120"/>
        <w:ind w:left="170"/>
        <w:jc w:val="center"/>
        <w:rPr>
          <w:sz w:val="22"/>
          <w:szCs w:val="22"/>
        </w:rPr>
      </w:pPr>
    </w:p>
    <w:p w:rsidR="003378BB" w:rsidRPr="00D63381" w:rsidRDefault="003378BB" w:rsidP="00397D21">
      <w:pPr>
        <w:spacing w:before="120"/>
        <w:ind w:left="170"/>
        <w:jc w:val="center"/>
        <w:rPr>
          <w:sz w:val="22"/>
          <w:szCs w:val="22"/>
        </w:rPr>
      </w:pPr>
    </w:p>
    <w:p w:rsidR="003378BB" w:rsidRPr="00D63381" w:rsidRDefault="003378BB" w:rsidP="00397D21">
      <w:pPr>
        <w:spacing w:before="120"/>
        <w:ind w:left="170"/>
        <w:jc w:val="center"/>
        <w:rPr>
          <w:sz w:val="22"/>
          <w:szCs w:val="22"/>
        </w:rPr>
      </w:pPr>
    </w:p>
    <w:p w:rsidR="003378BB" w:rsidRPr="00D63381" w:rsidRDefault="003378BB" w:rsidP="00397D21">
      <w:pPr>
        <w:spacing w:before="120"/>
        <w:ind w:left="170"/>
        <w:jc w:val="center"/>
        <w:rPr>
          <w:sz w:val="22"/>
          <w:szCs w:val="22"/>
        </w:rPr>
      </w:pPr>
    </w:p>
    <w:p w:rsidR="003378BB" w:rsidRPr="00D63381" w:rsidRDefault="003378BB" w:rsidP="00397D21">
      <w:pPr>
        <w:spacing w:before="120"/>
        <w:ind w:left="170"/>
        <w:jc w:val="center"/>
        <w:rPr>
          <w:sz w:val="22"/>
          <w:szCs w:val="22"/>
        </w:rPr>
      </w:pPr>
    </w:p>
    <w:p w:rsidR="003378BB" w:rsidRPr="00D63381" w:rsidRDefault="003378BB" w:rsidP="00397D21">
      <w:pPr>
        <w:spacing w:before="120"/>
        <w:ind w:left="170"/>
        <w:jc w:val="center"/>
        <w:rPr>
          <w:sz w:val="22"/>
          <w:szCs w:val="22"/>
        </w:rPr>
      </w:pPr>
    </w:p>
    <w:p w:rsidR="003378BB" w:rsidRPr="00D63381" w:rsidRDefault="003378BB" w:rsidP="00397D21">
      <w:pPr>
        <w:spacing w:before="120"/>
        <w:ind w:left="170"/>
        <w:jc w:val="center"/>
        <w:rPr>
          <w:sz w:val="22"/>
          <w:szCs w:val="22"/>
        </w:rPr>
      </w:pPr>
    </w:p>
    <w:p w:rsidR="003378BB" w:rsidRPr="00D63381" w:rsidRDefault="003378BB" w:rsidP="00397D21">
      <w:pPr>
        <w:spacing w:before="120"/>
        <w:ind w:left="170"/>
        <w:jc w:val="center"/>
        <w:rPr>
          <w:sz w:val="22"/>
          <w:szCs w:val="22"/>
        </w:rPr>
      </w:pPr>
    </w:p>
    <w:p w:rsidR="003378BB" w:rsidRPr="00D63381" w:rsidRDefault="003378BB" w:rsidP="00397D21">
      <w:pPr>
        <w:spacing w:before="120"/>
        <w:ind w:left="170"/>
        <w:jc w:val="center"/>
        <w:rPr>
          <w:sz w:val="22"/>
          <w:szCs w:val="22"/>
        </w:rPr>
      </w:pPr>
    </w:p>
    <w:p w:rsidR="003378BB" w:rsidRPr="00D63381" w:rsidRDefault="003378BB" w:rsidP="00397D21">
      <w:pPr>
        <w:spacing w:before="120"/>
        <w:ind w:left="170"/>
        <w:jc w:val="center"/>
        <w:rPr>
          <w:sz w:val="22"/>
          <w:szCs w:val="22"/>
        </w:rPr>
      </w:pPr>
    </w:p>
    <w:p w:rsidR="003378BB" w:rsidRPr="00D63381" w:rsidRDefault="003378BB" w:rsidP="00397D21">
      <w:pPr>
        <w:spacing w:before="120"/>
        <w:ind w:left="170"/>
        <w:jc w:val="center"/>
        <w:rPr>
          <w:sz w:val="22"/>
          <w:szCs w:val="22"/>
        </w:rPr>
      </w:pPr>
    </w:p>
    <w:p w:rsidR="003378BB" w:rsidRPr="00D63381" w:rsidRDefault="003378BB" w:rsidP="00397D21">
      <w:pPr>
        <w:spacing w:before="120"/>
        <w:ind w:left="170"/>
        <w:jc w:val="center"/>
        <w:rPr>
          <w:sz w:val="22"/>
          <w:szCs w:val="22"/>
        </w:rPr>
      </w:pPr>
    </w:p>
    <w:p w:rsidR="003378BB" w:rsidRPr="00D63381" w:rsidRDefault="003378BB" w:rsidP="00397D21">
      <w:pPr>
        <w:spacing w:before="120"/>
        <w:ind w:left="170"/>
        <w:jc w:val="center"/>
        <w:rPr>
          <w:sz w:val="22"/>
          <w:szCs w:val="22"/>
        </w:rPr>
      </w:pPr>
    </w:p>
    <w:p w:rsidR="003378BB" w:rsidRPr="00D63381" w:rsidRDefault="003378BB" w:rsidP="00397D21">
      <w:pPr>
        <w:spacing w:before="120"/>
        <w:ind w:left="170"/>
        <w:jc w:val="center"/>
        <w:rPr>
          <w:sz w:val="22"/>
          <w:szCs w:val="22"/>
        </w:rPr>
      </w:pPr>
    </w:p>
    <w:p w:rsidR="003378BB" w:rsidRPr="00D63381" w:rsidRDefault="003378BB" w:rsidP="00397D21">
      <w:pPr>
        <w:spacing w:before="120"/>
        <w:ind w:left="170"/>
        <w:jc w:val="center"/>
        <w:rPr>
          <w:sz w:val="22"/>
          <w:szCs w:val="22"/>
        </w:rPr>
      </w:pPr>
    </w:p>
    <w:p w:rsidR="003378BB" w:rsidRPr="00D63381" w:rsidRDefault="003378BB" w:rsidP="00397D21">
      <w:pPr>
        <w:spacing w:before="120"/>
        <w:ind w:left="170"/>
        <w:jc w:val="center"/>
        <w:rPr>
          <w:sz w:val="22"/>
          <w:szCs w:val="22"/>
        </w:rPr>
      </w:pPr>
    </w:p>
    <w:p w:rsidR="00E06C2D" w:rsidRDefault="00E06C2D" w:rsidP="00E06C2D">
      <w:pPr>
        <w:spacing w:before="120"/>
        <w:ind w:left="170"/>
        <w:rPr>
          <w:sz w:val="22"/>
          <w:szCs w:val="22"/>
        </w:rPr>
      </w:pPr>
    </w:p>
    <w:p w:rsidR="00145AD3" w:rsidRDefault="00145AD3" w:rsidP="00E06C2D">
      <w:pPr>
        <w:spacing w:before="120"/>
        <w:ind w:left="170"/>
        <w:rPr>
          <w:sz w:val="22"/>
          <w:szCs w:val="22"/>
        </w:rPr>
      </w:pPr>
    </w:p>
    <w:p w:rsidR="00145AD3" w:rsidRDefault="00145AD3" w:rsidP="00E06C2D">
      <w:pPr>
        <w:spacing w:before="120"/>
        <w:ind w:left="170"/>
        <w:rPr>
          <w:sz w:val="22"/>
          <w:szCs w:val="22"/>
        </w:rPr>
      </w:pPr>
    </w:p>
    <w:p w:rsidR="00145AD3" w:rsidRDefault="00145AD3" w:rsidP="00E06C2D">
      <w:pPr>
        <w:spacing w:before="120"/>
        <w:ind w:left="170"/>
        <w:rPr>
          <w:sz w:val="22"/>
          <w:szCs w:val="22"/>
        </w:rPr>
      </w:pPr>
    </w:p>
    <w:p w:rsidR="00145AD3" w:rsidRDefault="00145AD3" w:rsidP="00E06C2D">
      <w:pPr>
        <w:spacing w:before="120"/>
        <w:ind w:left="170"/>
        <w:rPr>
          <w:sz w:val="22"/>
          <w:szCs w:val="22"/>
        </w:rPr>
      </w:pPr>
    </w:p>
    <w:p w:rsidR="00145AD3" w:rsidRDefault="00145AD3" w:rsidP="00E06C2D">
      <w:pPr>
        <w:spacing w:before="120"/>
        <w:ind w:left="170"/>
        <w:rPr>
          <w:sz w:val="22"/>
          <w:szCs w:val="22"/>
        </w:rPr>
      </w:pPr>
    </w:p>
    <w:p w:rsidR="00145AD3" w:rsidRDefault="00145AD3" w:rsidP="00E06C2D">
      <w:pPr>
        <w:spacing w:before="120"/>
        <w:ind w:left="170"/>
        <w:rPr>
          <w:sz w:val="22"/>
          <w:szCs w:val="22"/>
        </w:rPr>
      </w:pPr>
    </w:p>
    <w:p w:rsidR="003378BB" w:rsidRPr="00BA5145" w:rsidRDefault="00E06C2D" w:rsidP="00043DD8">
      <w:pPr>
        <w:spacing w:before="120"/>
        <w:rPr>
          <w:sz w:val="18"/>
          <w:szCs w:val="18"/>
        </w:rPr>
      </w:pPr>
      <w:r w:rsidRPr="00BA5145">
        <w:rPr>
          <w:sz w:val="18"/>
          <w:szCs w:val="18"/>
        </w:rPr>
        <w:t>Table 1: List of the heaters with the thermometers used to their control</w:t>
      </w:r>
    </w:p>
    <w:p w:rsidR="00E06C2D" w:rsidRPr="00BA5145" w:rsidRDefault="00E06C2D" w:rsidP="00E06C2D">
      <w:pPr>
        <w:ind w:left="170"/>
        <w:rPr>
          <w:sz w:val="18"/>
          <w:szCs w:val="18"/>
        </w:rPr>
      </w:pPr>
    </w:p>
    <w:tbl>
      <w:tblPr>
        <w:tblStyle w:val="TableGrid"/>
        <w:tblW w:w="0" w:type="auto"/>
        <w:tblInd w:w="108" w:type="dxa"/>
        <w:tblLook w:val="00A0" w:firstRow="1" w:lastRow="0" w:firstColumn="1" w:lastColumn="0" w:noHBand="0" w:noVBand="0"/>
      </w:tblPr>
      <w:tblGrid>
        <w:gridCol w:w="2981"/>
        <w:gridCol w:w="3361"/>
        <w:gridCol w:w="2832"/>
      </w:tblGrid>
      <w:tr w:rsidR="00682335" w:rsidRPr="00BA5145" w:rsidTr="00A82AF6">
        <w:tc>
          <w:tcPr>
            <w:tcW w:w="2981" w:type="dxa"/>
          </w:tcPr>
          <w:p w:rsidR="00682335" w:rsidRPr="00BA5145" w:rsidRDefault="00682335" w:rsidP="0033615E">
            <w:pPr>
              <w:rPr>
                <w:sz w:val="18"/>
                <w:szCs w:val="18"/>
              </w:rPr>
            </w:pPr>
            <w:r w:rsidRPr="00BA5145">
              <w:rPr>
                <w:sz w:val="18"/>
                <w:szCs w:val="18"/>
              </w:rPr>
              <w:t>Heater</w:t>
            </w:r>
          </w:p>
        </w:tc>
        <w:tc>
          <w:tcPr>
            <w:tcW w:w="3361" w:type="dxa"/>
          </w:tcPr>
          <w:p w:rsidR="00682335" w:rsidRPr="00BA5145" w:rsidRDefault="00682335" w:rsidP="0033615E">
            <w:pPr>
              <w:rPr>
                <w:sz w:val="18"/>
                <w:szCs w:val="18"/>
              </w:rPr>
            </w:pPr>
            <w:r w:rsidRPr="00BA5145">
              <w:rPr>
                <w:sz w:val="18"/>
                <w:szCs w:val="18"/>
              </w:rPr>
              <w:t>Thermometer</w:t>
            </w:r>
          </w:p>
        </w:tc>
        <w:tc>
          <w:tcPr>
            <w:tcW w:w="2832" w:type="dxa"/>
          </w:tcPr>
          <w:p w:rsidR="00682335" w:rsidRPr="00BA5145" w:rsidRDefault="00682335" w:rsidP="0033615E">
            <w:pPr>
              <w:rPr>
                <w:sz w:val="18"/>
                <w:szCs w:val="18"/>
              </w:rPr>
            </w:pPr>
            <w:r w:rsidRPr="00BA5145">
              <w:rPr>
                <w:sz w:val="18"/>
                <w:szCs w:val="18"/>
              </w:rPr>
              <w:t>Temperature setpoint</w:t>
            </w:r>
          </w:p>
        </w:tc>
      </w:tr>
      <w:tr w:rsidR="00682335" w:rsidRPr="00BA5145" w:rsidTr="00BA5145">
        <w:trPr>
          <w:trHeight w:val="2179"/>
        </w:trPr>
        <w:tc>
          <w:tcPr>
            <w:tcW w:w="2981" w:type="dxa"/>
          </w:tcPr>
          <w:p w:rsidR="00682335" w:rsidRPr="00862F6C" w:rsidRDefault="00682335" w:rsidP="0033615E">
            <w:pPr>
              <w:spacing w:before="60"/>
              <w:rPr>
                <w:sz w:val="18"/>
                <w:szCs w:val="18"/>
                <w:rPrChange w:id="111" w:author="Konrad Gajewski" w:date="2020-03-05T10:54:00Z">
                  <w:rPr>
                    <w:sz w:val="18"/>
                    <w:szCs w:val="18"/>
                    <w:lang w:val="sv-SE"/>
                  </w:rPr>
                </w:rPrChange>
              </w:rPr>
            </w:pPr>
            <w:r w:rsidRPr="00862F6C">
              <w:rPr>
                <w:sz w:val="18"/>
                <w:szCs w:val="18"/>
                <w:rPrChange w:id="112" w:author="Konrad Gajewski" w:date="2020-03-05T10:54:00Z">
                  <w:rPr>
                    <w:sz w:val="18"/>
                    <w:szCs w:val="18"/>
                    <w:lang w:val="sv-SE"/>
                  </w:rPr>
                </w:rPrChange>
              </w:rPr>
              <w:t>EH650</w:t>
            </w:r>
            <w:ins w:id="113" w:author="Konrad Gajewski" w:date="2020-03-05T10:54:00Z">
              <w:r w:rsidR="00862F6C" w:rsidRPr="00862F6C">
                <w:rPr>
                  <w:sz w:val="18"/>
                  <w:szCs w:val="18"/>
                  <w:rPrChange w:id="114" w:author="Konrad Gajewski" w:date="2020-03-05T10:54:00Z">
                    <w:rPr>
                      <w:sz w:val="18"/>
                      <w:szCs w:val="18"/>
                      <w:lang w:val="sv-SE"/>
                    </w:rPr>
                  </w:rPrChange>
                </w:rPr>
                <w:t>A</w:t>
              </w:r>
            </w:ins>
          </w:p>
          <w:p w:rsidR="00682335" w:rsidRPr="00862F6C" w:rsidRDefault="00682335" w:rsidP="0033615E">
            <w:pPr>
              <w:spacing w:before="60"/>
              <w:rPr>
                <w:sz w:val="18"/>
                <w:szCs w:val="18"/>
                <w:rPrChange w:id="115" w:author="Konrad Gajewski" w:date="2020-03-05T10:54:00Z">
                  <w:rPr>
                    <w:sz w:val="18"/>
                    <w:szCs w:val="18"/>
                    <w:lang w:val="sv-SE"/>
                  </w:rPr>
                </w:rPrChange>
              </w:rPr>
            </w:pPr>
            <w:r w:rsidRPr="00862F6C">
              <w:rPr>
                <w:sz w:val="18"/>
                <w:szCs w:val="18"/>
                <w:rPrChange w:id="116" w:author="Konrad Gajewski" w:date="2020-03-05T10:54:00Z">
                  <w:rPr>
                    <w:sz w:val="18"/>
                    <w:szCs w:val="18"/>
                    <w:lang w:val="sv-SE"/>
                  </w:rPr>
                </w:rPrChange>
              </w:rPr>
              <w:t>EH651</w:t>
            </w:r>
            <w:ins w:id="117" w:author="Konrad Gajewski" w:date="2020-03-05T10:54:00Z">
              <w:r w:rsidR="00862F6C" w:rsidRPr="00862F6C">
                <w:rPr>
                  <w:sz w:val="18"/>
                  <w:szCs w:val="18"/>
                  <w:rPrChange w:id="118" w:author="Konrad Gajewski" w:date="2020-03-05T10:54:00Z">
                    <w:rPr>
                      <w:sz w:val="18"/>
                      <w:szCs w:val="18"/>
                      <w:lang w:val="sv-SE"/>
                    </w:rPr>
                  </w:rPrChange>
                </w:rPr>
                <w:t>A</w:t>
              </w:r>
            </w:ins>
          </w:p>
          <w:p w:rsidR="00682335" w:rsidRPr="00862F6C" w:rsidRDefault="00682335" w:rsidP="0033615E">
            <w:pPr>
              <w:spacing w:before="60"/>
              <w:rPr>
                <w:sz w:val="18"/>
                <w:szCs w:val="18"/>
                <w:rPrChange w:id="119" w:author="Konrad Gajewski" w:date="2020-03-05T10:54:00Z">
                  <w:rPr>
                    <w:sz w:val="18"/>
                    <w:szCs w:val="18"/>
                    <w:lang w:val="sv-SE"/>
                  </w:rPr>
                </w:rPrChange>
              </w:rPr>
            </w:pPr>
            <w:r w:rsidRPr="00862F6C">
              <w:rPr>
                <w:sz w:val="18"/>
                <w:szCs w:val="18"/>
                <w:rPrChange w:id="120" w:author="Konrad Gajewski" w:date="2020-03-05T10:54:00Z">
                  <w:rPr>
                    <w:sz w:val="18"/>
                    <w:szCs w:val="18"/>
                    <w:lang w:val="sv-SE"/>
                  </w:rPr>
                </w:rPrChange>
              </w:rPr>
              <w:t>EH652</w:t>
            </w:r>
            <w:ins w:id="121" w:author="Konrad Gajewski" w:date="2020-03-05T10:54:00Z">
              <w:r w:rsidR="00862F6C" w:rsidRPr="00862F6C">
                <w:rPr>
                  <w:sz w:val="18"/>
                  <w:szCs w:val="18"/>
                  <w:rPrChange w:id="122" w:author="Konrad Gajewski" w:date="2020-03-05T10:54:00Z">
                    <w:rPr>
                      <w:sz w:val="18"/>
                      <w:szCs w:val="18"/>
                      <w:lang w:val="sv-SE"/>
                    </w:rPr>
                  </w:rPrChange>
                </w:rPr>
                <w:t>A</w:t>
              </w:r>
            </w:ins>
          </w:p>
          <w:p w:rsidR="00682335" w:rsidRPr="00862F6C" w:rsidRDefault="00682335" w:rsidP="0033615E">
            <w:pPr>
              <w:spacing w:before="60"/>
              <w:rPr>
                <w:sz w:val="18"/>
                <w:szCs w:val="18"/>
                <w:rPrChange w:id="123" w:author="Konrad Gajewski" w:date="2020-03-05T10:54:00Z">
                  <w:rPr>
                    <w:sz w:val="18"/>
                    <w:szCs w:val="18"/>
                    <w:lang w:val="sv-SE"/>
                  </w:rPr>
                </w:rPrChange>
              </w:rPr>
            </w:pPr>
            <w:r w:rsidRPr="00862F6C">
              <w:rPr>
                <w:sz w:val="18"/>
                <w:szCs w:val="18"/>
                <w:rPrChange w:id="124" w:author="Konrad Gajewski" w:date="2020-03-05T10:54:00Z">
                  <w:rPr>
                    <w:sz w:val="18"/>
                    <w:szCs w:val="18"/>
                    <w:lang w:val="sv-SE"/>
                  </w:rPr>
                </w:rPrChange>
              </w:rPr>
              <w:t>EH653</w:t>
            </w:r>
            <w:ins w:id="125" w:author="Konrad Gajewski" w:date="2020-03-05T10:54:00Z">
              <w:r w:rsidR="00862F6C" w:rsidRPr="00862F6C">
                <w:rPr>
                  <w:sz w:val="18"/>
                  <w:szCs w:val="18"/>
                  <w:rPrChange w:id="126" w:author="Konrad Gajewski" w:date="2020-03-05T10:54:00Z">
                    <w:rPr>
                      <w:sz w:val="18"/>
                      <w:szCs w:val="18"/>
                      <w:lang w:val="sv-SE"/>
                    </w:rPr>
                  </w:rPrChange>
                </w:rPr>
                <w:t>A</w:t>
              </w:r>
            </w:ins>
          </w:p>
          <w:p w:rsidR="00682335" w:rsidRPr="00862F6C" w:rsidRDefault="00682335" w:rsidP="00E06C2D">
            <w:pPr>
              <w:spacing w:before="60"/>
              <w:rPr>
                <w:sz w:val="18"/>
                <w:szCs w:val="18"/>
                <w:rPrChange w:id="127" w:author="Konrad Gajewski" w:date="2020-03-05T10:54:00Z">
                  <w:rPr>
                    <w:sz w:val="18"/>
                    <w:szCs w:val="18"/>
                    <w:lang w:val="sv-SE"/>
                  </w:rPr>
                </w:rPrChange>
              </w:rPr>
            </w:pPr>
            <w:r w:rsidRPr="00862F6C">
              <w:rPr>
                <w:sz w:val="18"/>
                <w:szCs w:val="18"/>
                <w:rPrChange w:id="128" w:author="Konrad Gajewski" w:date="2020-03-05T10:54:00Z">
                  <w:rPr>
                    <w:sz w:val="18"/>
                    <w:szCs w:val="18"/>
                    <w:lang w:val="sv-SE"/>
                  </w:rPr>
                </w:rPrChange>
              </w:rPr>
              <w:t>EH65</w:t>
            </w:r>
            <w:ins w:id="129" w:author="Konrad Gajewski" w:date="2020-03-05T10:54:00Z">
              <w:r w:rsidR="00862F6C" w:rsidRPr="00862F6C">
                <w:rPr>
                  <w:sz w:val="18"/>
                  <w:szCs w:val="18"/>
                  <w:rPrChange w:id="130" w:author="Konrad Gajewski" w:date="2020-03-05T10:54:00Z">
                    <w:rPr>
                      <w:sz w:val="18"/>
                      <w:szCs w:val="18"/>
                      <w:lang w:val="sv-SE"/>
                    </w:rPr>
                  </w:rPrChange>
                </w:rPr>
                <w:t>0B</w:t>
              </w:r>
            </w:ins>
            <w:del w:id="131" w:author="Konrad Gajewski" w:date="2020-03-05T10:54:00Z">
              <w:r w:rsidRPr="00862F6C" w:rsidDel="00862F6C">
                <w:rPr>
                  <w:sz w:val="18"/>
                  <w:szCs w:val="18"/>
                  <w:rPrChange w:id="132" w:author="Konrad Gajewski" w:date="2020-03-05T10:54:00Z">
                    <w:rPr>
                      <w:sz w:val="18"/>
                      <w:szCs w:val="18"/>
                      <w:lang w:val="sv-SE"/>
                    </w:rPr>
                  </w:rPrChange>
                </w:rPr>
                <w:delText>4</w:delText>
              </w:r>
            </w:del>
          </w:p>
          <w:p w:rsidR="00682335" w:rsidRPr="00862F6C" w:rsidRDefault="00682335" w:rsidP="00E06C2D">
            <w:pPr>
              <w:spacing w:before="60"/>
              <w:rPr>
                <w:sz w:val="18"/>
                <w:szCs w:val="18"/>
                <w:rPrChange w:id="133" w:author="Konrad Gajewski" w:date="2020-03-05T10:54:00Z">
                  <w:rPr>
                    <w:sz w:val="18"/>
                    <w:szCs w:val="18"/>
                    <w:lang w:val="sv-SE"/>
                  </w:rPr>
                </w:rPrChange>
              </w:rPr>
            </w:pPr>
            <w:r w:rsidRPr="00862F6C">
              <w:rPr>
                <w:sz w:val="18"/>
                <w:szCs w:val="18"/>
                <w:rPrChange w:id="134" w:author="Konrad Gajewski" w:date="2020-03-05T10:54:00Z">
                  <w:rPr>
                    <w:sz w:val="18"/>
                    <w:szCs w:val="18"/>
                    <w:lang w:val="sv-SE"/>
                  </w:rPr>
                </w:rPrChange>
              </w:rPr>
              <w:t>EH65</w:t>
            </w:r>
            <w:ins w:id="135" w:author="Konrad Gajewski" w:date="2020-03-05T10:54:00Z">
              <w:r w:rsidR="00862F6C" w:rsidRPr="00862F6C">
                <w:rPr>
                  <w:sz w:val="18"/>
                  <w:szCs w:val="18"/>
                  <w:rPrChange w:id="136" w:author="Konrad Gajewski" w:date="2020-03-05T10:54:00Z">
                    <w:rPr>
                      <w:sz w:val="18"/>
                      <w:szCs w:val="18"/>
                      <w:lang w:val="sv-SE"/>
                    </w:rPr>
                  </w:rPrChange>
                </w:rPr>
                <w:t>1B</w:t>
              </w:r>
            </w:ins>
            <w:del w:id="137" w:author="Konrad Gajewski" w:date="2020-03-05T10:54:00Z">
              <w:r w:rsidRPr="00862F6C" w:rsidDel="00862F6C">
                <w:rPr>
                  <w:sz w:val="18"/>
                  <w:szCs w:val="18"/>
                  <w:rPrChange w:id="138" w:author="Konrad Gajewski" w:date="2020-03-05T10:54:00Z">
                    <w:rPr>
                      <w:sz w:val="18"/>
                      <w:szCs w:val="18"/>
                      <w:lang w:val="sv-SE"/>
                    </w:rPr>
                  </w:rPrChange>
                </w:rPr>
                <w:delText>5</w:delText>
              </w:r>
            </w:del>
          </w:p>
          <w:p w:rsidR="00682335" w:rsidRPr="00BA5145" w:rsidRDefault="00682335" w:rsidP="00E06C2D">
            <w:pPr>
              <w:spacing w:before="60"/>
              <w:rPr>
                <w:sz w:val="18"/>
                <w:szCs w:val="18"/>
              </w:rPr>
            </w:pPr>
            <w:r w:rsidRPr="00BA5145">
              <w:rPr>
                <w:sz w:val="18"/>
                <w:szCs w:val="18"/>
              </w:rPr>
              <w:t>EH65</w:t>
            </w:r>
            <w:ins w:id="139" w:author="Konrad Gajewski" w:date="2020-03-05T10:54:00Z">
              <w:r w:rsidR="00862F6C">
                <w:rPr>
                  <w:sz w:val="18"/>
                  <w:szCs w:val="18"/>
                </w:rPr>
                <w:t>2B</w:t>
              </w:r>
            </w:ins>
            <w:del w:id="140" w:author="Konrad Gajewski" w:date="2020-03-05T10:54:00Z">
              <w:r w:rsidRPr="00BA5145" w:rsidDel="00862F6C">
                <w:rPr>
                  <w:sz w:val="18"/>
                  <w:szCs w:val="18"/>
                </w:rPr>
                <w:delText>6</w:delText>
              </w:r>
            </w:del>
          </w:p>
          <w:p w:rsidR="00682335" w:rsidRPr="00BA5145" w:rsidRDefault="00682335" w:rsidP="00BA5145">
            <w:pPr>
              <w:spacing w:before="60" w:after="60"/>
              <w:rPr>
                <w:sz w:val="18"/>
                <w:szCs w:val="18"/>
              </w:rPr>
            </w:pPr>
            <w:r w:rsidRPr="00BA5145">
              <w:rPr>
                <w:sz w:val="18"/>
                <w:szCs w:val="18"/>
              </w:rPr>
              <w:t>EH65</w:t>
            </w:r>
            <w:ins w:id="141" w:author="Konrad Gajewski" w:date="2020-03-05T10:54:00Z">
              <w:r w:rsidR="00862F6C">
                <w:rPr>
                  <w:sz w:val="18"/>
                  <w:szCs w:val="18"/>
                </w:rPr>
                <w:t>3B</w:t>
              </w:r>
            </w:ins>
            <w:del w:id="142" w:author="Konrad Gajewski" w:date="2020-03-05T10:54:00Z">
              <w:r w:rsidRPr="00BA5145" w:rsidDel="00862F6C">
                <w:rPr>
                  <w:sz w:val="18"/>
                  <w:szCs w:val="18"/>
                </w:rPr>
                <w:delText>7</w:delText>
              </w:r>
            </w:del>
          </w:p>
        </w:tc>
        <w:tc>
          <w:tcPr>
            <w:tcW w:w="3361" w:type="dxa"/>
          </w:tcPr>
          <w:p w:rsidR="00682335" w:rsidRPr="00862F6C" w:rsidRDefault="00682335" w:rsidP="0033615E">
            <w:pPr>
              <w:spacing w:before="60"/>
              <w:rPr>
                <w:sz w:val="18"/>
                <w:szCs w:val="18"/>
                <w:lang w:val="sv-SE"/>
              </w:rPr>
            </w:pPr>
            <w:r w:rsidRPr="00862F6C">
              <w:rPr>
                <w:sz w:val="18"/>
                <w:szCs w:val="18"/>
                <w:lang w:val="sv-SE"/>
              </w:rPr>
              <w:t>TT650</w:t>
            </w:r>
          </w:p>
          <w:p w:rsidR="00682335" w:rsidRPr="00862F6C" w:rsidRDefault="00682335" w:rsidP="0033615E">
            <w:pPr>
              <w:spacing w:before="60"/>
              <w:rPr>
                <w:sz w:val="18"/>
                <w:szCs w:val="18"/>
                <w:lang w:val="sv-SE"/>
              </w:rPr>
            </w:pPr>
            <w:r w:rsidRPr="00862F6C">
              <w:rPr>
                <w:sz w:val="18"/>
                <w:szCs w:val="18"/>
                <w:lang w:val="sv-SE"/>
              </w:rPr>
              <w:t>TT651</w:t>
            </w:r>
          </w:p>
          <w:p w:rsidR="00682335" w:rsidRPr="00862F6C" w:rsidRDefault="00682335" w:rsidP="0033615E">
            <w:pPr>
              <w:spacing w:before="60"/>
              <w:rPr>
                <w:sz w:val="18"/>
                <w:szCs w:val="18"/>
                <w:lang w:val="sv-SE"/>
              </w:rPr>
            </w:pPr>
            <w:r w:rsidRPr="00862F6C">
              <w:rPr>
                <w:sz w:val="18"/>
                <w:szCs w:val="18"/>
                <w:lang w:val="sv-SE"/>
              </w:rPr>
              <w:t>TT652</w:t>
            </w:r>
          </w:p>
          <w:p w:rsidR="00682335" w:rsidRPr="00862F6C" w:rsidRDefault="00682335" w:rsidP="0033615E">
            <w:pPr>
              <w:spacing w:before="60"/>
              <w:rPr>
                <w:sz w:val="18"/>
                <w:szCs w:val="18"/>
                <w:lang w:val="sv-SE"/>
              </w:rPr>
            </w:pPr>
            <w:r w:rsidRPr="00862F6C">
              <w:rPr>
                <w:sz w:val="18"/>
                <w:szCs w:val="18"/>
                <w:lang w:val="sv-SE"/>
              </w:rPr>
              <w:t>TT653</w:t>
            </w:r>
          </w:p>
          <w:p w:rsidR="00682335" w:rsidRPr="00862F6C" w:rsidRDefault="00682335" w:rsidP="00E06C2D">
            <w:pPr>
              <w:spacing w:before="60"/>
              <w:rPr>
                <w:sz w:val="18"/>
                <w:szCs w:val="18"/>
                <w:lang w:val="sv-SE"/>
              </w:rPr>
            </w:pPr>
            <w:r w:rsidRPr="00862F6C">
              <w:rPr>
                <w:sz w:val="18"/>
                <w:szCs w:val="18"/>
                <w:lang w:val="sv-SE"/>
              </w:rPr>
              <w:t>TT65</w:t>
            </w:r>
            <w:ins w:id="143" w:author="Konrad Gajewski" w:date="2020-03-05T10:54:00Z">
              <w:r w:rsidR="00862F6C">
                <w:rPr>
                  <w:sz w:val="18"/>
                  <w:szCs w:val="18"/>
                  <w:lang w:val="sv-SE"/>
                </w:rPr>
                <w:t>0</w:t>
              </w:r>
            </w:ins>
            <w:del w:id="144" w:author="Konrad Gajewski" w:date="2020-03-05T10:54:00Z">
              <w:r w:rsidRPr="00862F6C" w:rsidDel="00862F6C">
                <w:rPr>
                  <w:sz w:val="18"/>
                  <w:szCs w:val="18"/>
                  <w:lang w:val="sv-SE"/>
                </w:rPr>
                <w:delText>4</w:delText>
              </w:r>
            </w:del>
          </w:p>
          <w:p w:rsidR="00682335" w:rsidRPr="00862F6C" w:rsidRDefault="00682335" w:rsidP="00E06C2D">
            <w:pPr>
              <w:spacing w:before="60"/>
              <w:rPr>
                <w:sz w:val="18"/>
                <w:szCs w:val="18"/>
                <w:lang w:val="sv-SE"/>
              </w:rPr>
            </w:pPr>
            <w:r w:rsidRPr="00862F6C">
              <w:rPr>
                <w:sz w:val="18"/>
                <w:szCs w:val="18"/>
                <w:lang w:val="sv-SE"/>
              </w:rPr>
              <w:t>TT65</w:t>
            </w:r>
            <w:ins w:id="145" w:author="Konrad Gajewski" w:date="2020-03-05T10:54:00Z">
              <w:r w:rsidR="00862F6C">
                <w:rPr>
                  <w:sz w:val="18"/>
                  <w:szCs w:val="18"/>
                  <w:lang w:val="sv-SE"/>
                </w:rPr>
                <w:t>1</w:t>
              </w:r>
            </w:ins>
            <w:del w:id="146" w:author="Konrad Gajewski" w:date="2020-03-05T10:54:00Z">
              <w:r w:rsidRPr="00862F6C" w:rsidDel="00862F6C">
                <w:rPr>
                  <w:sz w:val="18"/>
                  <w:szCs w:val="18"/>
                  <w:lang w:val="sv-SE"/>
                </w:rPr>
                <w:delText>5</w:delText>
              </w:r>
            </w:del>
          </w:p>
          <w:p w:rsidR="00682335" w:rsidRPr="00BA5145" w:rsidRDefault="00682335" w:rsidP="00E06C2D">
            <w:pPr>
              <w:spacing w:before="60"/>
              <w:rPr>
                <w:sz w:val="18"/>
                <w:szCs w:val="18"/>
              </w:rPr>
            </w:pPr>
            <w:r w:rsidRPr="00BA5145">
              <w:rPr>
                <w:sz w:val="18"/>
                <w:szCs w:val="18"/>
              </w:rPr>
              <w:t>TT65</w:t>
            </w:r>
            <w:ins w:id="147" w:author="Konrad Gajewski" w:date="2020-03-05T10:54:00Z">
              <w:r w:rsidR="00862F6C">
                <w:rPr>
                  <w:sz w:val="18"/>
                  <w:szCs w:val="18"/>
                </w:rPr>
                <w:t>2</w:t>
              </w:r>
            </w:ins>
            <w:del w:id="148" w:author="Konrad Gajewski" w:date="2020-03-05T10:54:00Z">
              <w:r w:rsidRPr="00BA5145" w:rsidDel="00862F6C">
                <w:rPr>
                  <w:sz w:val="18"/>
                  <w:szCs w:val="18"/>
                </w:rPr>
                <w:delText>6</w:delText>
              </w:r>
            </w:del>
          </w:p>
          <w:p w:rsidR="00682335" w:rsidRPr="00BA5145" w:rsidRDefault="00682335" w:rsidP="0033615E">
            <w:pPr>
              <w:spacing w:before="60"/>
              <w:rPr>
                <w:sz w:val="18"/>
                <w:szCs w:val="18"/>
              </w:rPr>
            </w:pPr>
            <w:r w:rsidRPr="00BA5145">
              <w:rPr>
                <w:sz w:val="18"/>
                <w:szCs w:val="18"/>
              </w:rPr>
              <w:t>TT65</w:t>
            </w:r>
            <w:ins w:id="149" w:author="Konrad Gajewski" w:date="2020-03-05T10:54:00Z">
              <w:r w:rsidR="00862F6C">
                <w:rPr>
                  <w:sz w:val="18"/>
                  <w:szCs w:val="18"/>
                </w:rPr>
                <w:t>3</w:t>
              </w:r>
            </w:ins>
            <w:del w:id="150" w:author="Konrad Gajewski" w:date="2020-03-05T10:54:00Z">
              <w:r w:rsidRPr="00BA5145" w:rsidDel="00862F6C">
                <w:rPr>
                  <w:sz w:val="18"/>
                  <w:szCs w:val="18"/>
                </w:rPr>
                <w:delText>7</w:delText>
              </w:r>
            </w:del>
          </w:p>
        </w:tc>
        <w:tc>
          <w:tcPr>
            <w:tcW w:w="2832" w:type="dxa"/>
          </w:tcPr>
          <w:p w:rsidR="005225D9" w:rsidRPr="00BA5145" w:rsidRDefault="005225D9" w:rsidP="005225D9">
            <w:pPr>
              <w:spacing w:before="60"/>
              <w:rPr>
                <w:sz w:val="18"/>
                <w:szCs w:val="18"/>
              </w:rPr>
            </w:pPr>
            <w:r w:rsidRPr="00BA5145">
              <w:rPr>
                <w:sz w:val="18"/>
                <w:szCs w:val="18"/>
              </w:rPr>
              <w:t>TT650setpoint</w:t>
            </w:r>
          </w:p>
          <w:p w:rsidR="005225D9" w:rsidRPr="00BA5145" w:rsidRDefault="005225D9" w:rsidP="005225D9">
            <w:pPr>
              <w:spacing w:before="60"/>
              <w:rPr>
                <w:sz w:val="18"/>
                <w:szCs w:val="18"/>
              </w:rPr>
            </w:pPr>
            <w:r w:rsidRPr="00BA5145">
              <w:rPr>
                <w:sz w:val="18"/>
                <w:szCs w:val="18"/>
              </w:rPr>
              <w:t>TT651setpoint</w:t>
            </w:r>
          </w:p>
          <w:p w:rsidR="005225D9" w:rsidRPr="00BA5145" w:rsidRDefault="005225D9" w:rsidP="005225D9">
            <w:pPr>
              <w:spacing w:before="60"/>
              <w:rPr>
                <w:sz w:val="18"/>
                <w:szCs w:val="18"/>
              </w:rPr>
            </w:pPr>
            <w:r w:rsidRPr="00BA5145">
              <w:rPr>
                <w:sz w:val="18"/>
                <w:szCs w:val="18"/>
              </w:rPr>
              <w:t>TT652setpoint</w:t>
            </w:r>
          </w:p>
          <w:p w:rsidR="005225D9" w:rsidRPr="00BA5145" w:rsidRDefault="005225D9" w:rsidP="005225D9">
            <w:pPr>
              <w:spacing w:before="60"/>
              <w:rPr>
                <w:sz w:val="18"/>
                <w:szCs w:val="18"/>
              </w:rPr>
            </w:pPr>
            <w:r w:rsidRPr="00BA5145">
              <w:rPr>
                <w:sz w:val="18"/>
                <w:szCs w:val="18"/>
              </w:rPr>
              <w:t>TT653setpoint</w:t>
            </w:r>
          </w:p>
          <w:p w:rsidR="005225D9" w:rsidRPr="00BA5145" w:rsidRDefault="005225D9" w:rsidP="005225D9">
            <w:pPr>
              <w:spacing w:before="60"/>
              <w:rPr>
                <w:sz w:val="18"/>
                <w:szCs w:val="18"/>
              </w:rPr>
            </w:pPr>
            <w:r w:rsidRPr="00BA5145">
              <w:rPr>
                <w:sz w:val="18"/>
                <w:szCs w:val="18"/>
              </w:rPr>
              <w:t>TT65</w:t>
            </w:r>
            <w:ins w:id="151" w:author="Konrad Gajewski" w:date="2020-03-05T10:55:00Z">
              <w:r w:rsidR="00862F6C">
                <w:rPr>
                  <w:sz w:val="18"/>
                  <w:szCs w:val="18"/>
                </w:rPr>
                <w:t>0</w:t>
              </w:r>
            </w:ins>
            <w:del w:id="152" w:author="Konrad Gajewski" w:date="2020-03-05T10:55:00Z">
              <w:r w:rsidRPr="00BA5145" w:rsidDel="00862F6C">
                <w:rPr>
                  <w:sz w:val="18"/>
                  <w:szCs w:val="18"/>
                </w:rPr>
                <w:delText>4</w:delText>
              </w:r>
            </w:del>
            <w:r w:rsidRPr="00BA5145">
              <w:rPr>
                <w:sz w:val="18"/>
                <w:szCs w:val="18"/>
              </w:rPr>
              <w:t>setpoint</w:t>
            </w:r>
          </w:p>
          <w:p w:rsidR="005225D9" w:rsidRPr="00BA5145" w:rsidRDefault="005225D9" w:rsidP="005225D9">
            <w:pPr>
              <w:spacing w:before="60"/>
              <w:rPr>
                <w:sz w:val="18"/>
                <w:szCs w:val="18"/>
              </w:rPr>
            </w:pPr>
            <w:r w:rsidRPr="00BA5145">
              <w:rPr>
                <w:sz w:val="18"/>
                <w:szCs w:val="18"/>
              </w:rPr>
              <w:t>TT65</w:t>
            </w:r>
            <w:ins w:id="153" w:author="Konrad Gajewski" w:date="2020-03-05T10:55:00Z">
              <w:r w:rsidR="00862F6C">
                <w:rPr>
                  <w:sz w:val="18"/>
                  <w:szCs w:val="18"/>
                </w:rPr>
                <w:t>1</w:t>
              </w:r>
            </w:ins>
            <w:del w:id="154" w:author="Konrad Gajewski" w:date="2020-03-05T10:55:00Z">
              <w:r w:rsidRPr="00BA5145" w:rsidDel="00862F6C">
                <w:rPr>
                  <w:sz w:val="18"/>
                  <w:szCs w:val="18"/>
                </w:rPr>
                <w:delText>5</w:delText>
              </w:r>
            </w:del>
            <w:r w:rsidRPr="00BA5145">
              <w:rPr>
                <w:sz w:val="18"/>
                <w:szCs w:val="18"/>
              </w:rPr>
              <w:t>setpoint</w:t>
            </w:r>
          </w:p>
          <w:p w:rsidR="005225D9" w:rsidRPr="00BA5145" w:rsidRDefault="005225D9" w:rsidP="005225D9">
            <w:pPr>
              <w:spacing w:before="60"/>
              <w:rPr>
                <w:sz w:val="18"/>
                <w:szCs w:val="18"/>
              </w:rPr>
            </w:pPr>
            <w:r w:rsidRPr="00BA5145">
              <w:rPr>
                <w:sz w:val="18"/>
                <w:szCs w:val="18"/>
              </w:rPr>
              <w:t>TT65</w:t>
            </w:r>
            <w:ins w:id="155" w:author="Konrad Gajewski" w:date="2020-03-05T10:55:00Z">
              <w:r w:rsidR="00862F6C">
                <w:rPr>
                  <w:sz w:val="18"/>
                  <w:szCs w:val="18"/>
                </w:rPr>
                <w:t>2</w:t>
              </w:r>
            </w:ins>
            <w:del w:id="156" w:author="Konrad Gajewski" w:date="2020-03-05T10:55:00Z">
              <w:r w:rsidRPr="00BA5145" w:rsidDel="00862F6C">
                <w:rPr>
                  <w:sz w:val="18"/>
                  <w:szCs w:val="18"/>
                </w:rPr>
                <w:delText>6</w:delText>
              </w:r>
            </w:del>
            <w:r w:rsidRPr="00BA5145">
              <w:rPr>
                <w:sz w:val="18"/>
                <w:szCs w:val="18"/>
              </w:rPr>
              <w:t>setpoint</w:t>
            </w:r>
          </w:p>
          <w:p w:rsidR="00682335" w:rsidRPr="00BA5145" w:rsidRDefault="005225D9" w:rsidP="005225D9">
            <w:pPr>
              <w:spacing w:before="60"/>
              <w:rPr>
                <w:sz w:val="18"/>
                <w:szCs w:val="18"/>
              </w:rPr>
            </w:pPr>
            <w:r w:rsidRPr="00BA5145">
              <w:rPr>
                <w:sz w:val="18"/>
                <w:szCs w:val="18"/>
              </w:rPr>
              <w:t>TT65</w:t>
            </w:r>
            <w:ins w:id="157" w:author="Konrad Gajewski" w:date="2020-03-05T10:55:00Z">
              <w:r w:rsidR="00862F6C">
                <w:rPr>
                  <w:sz w:val="18"/>
                  <w:szCs w:val="18"/>
                </w:rPr>
                <w:t>3</w:t>
              </w:r>
            </w:ins>
            <w:del w:id="158" w:author="Konrad Gajewski" w:date="2020-03-05T10:55:00Z">
              <w:r w:rsidRPr="00BA5145" w:rsidDel="00862F6C">
                <w:rPr>
                  <w:sz w:val="18"/>
                  <w:szCs w:val="18"/>
                </w:rPr>
                <w:delText>7</w:delText>
              </w:r>
            </w:del>
            <w:r w:rsidRPr="00BA5145">
              <w:rPr>
                <w:sz w:val="18"/>
                <w:szCs w:val="18"/>
              </w:rPr>
              <w:t>setpoint</w:t>
            </w:r>
          </w:p>
        </w:tc>
      </w:tr>
    </w:tbl>
    <w:p w:rsidR="003378BB" w:rsidRPr="00D63381" w:rsidRDefault="003378BB" w:rsidP="00397D21">
      <w:pPr>
        <w:spacing w:before="120"/>
        <w:ind w:left="170"/>
        <w:jc w:val="center"/>
        <w:rPr>
          <w:sz w:val="22"/>
          <w:szCs w:val="22"/>
        </w:rPr>
      </w:pPr>
    </w:p>
    <w:p w:rsidR="003378BB" w:rsidRPr="00D63381" w:rsidRDefault="003378BB" w:rsidP="00397D21">
      <w:pPr>
        <w:spacing w:before="120"/>
        <w:ind w:left="170"/>
        <w:jc w:val="center"/>
        <w:rPr>
          <w:sz w:val="22"/>
          <w:szCs w:val="22"/>
        </w:rPr>
      </w:pPr>
    </w:p>
    <w:p w:rsidR="0038062A" w:rsidRPr="0051716F" w:rsidRDefault="0051716F" w:rsidP="009C03A1">
      <w:pPr>
        <w:ind w:left="170"/>
        <w:jc w:val="center"/>
      </w:pPr>
      <w:r>
        <w:rPr>
          <w:sz w:val="28"/>
          <w:szCs w:val="28"/>
        </w:rPr>
        <w:br w:type="page"/>
      </w:r>
      <w:r w:rsidR="00687034" w:rsidRPr="0051716F">
        <w:lastRenderedPageBreak/>
        <w:t>20</w:t>
      </w:r>
      <w:r w:rsidR="0038062A" w:rsidRPr="0051716F">
        <w:t xml:space="preserve"> – Emptying of the cryostat</w:t>
      </w:r>
    </w:p>
    <w:p w:rsidR="0038062A" w:rsidRPr="00593D57" w:rsidRDefault="0038062A" w:rsidP="0038062A">
      <w:pPr>
        <w:spacing w:before="240"/>
        <w:jc w:val="both"/>
        <w:rPr>
          <w:b/>
          <w:szCs w:val="20"/>
        </w:rPr>
      </w:pPr>
      <w:r w:rsidRPr="00593D57">
        <w:rPr>
          <w:b/>
          <w:szCs w:val="20"/>
        </w:rPr>
        <w:t xml:space="preserve">Sensors and actuators used: </w:t>
      </w:r>
    </w:p>
    <w:p w:rsidR="0038062A" w:rsidRPr="0051716F" w:rsidRDefault="0038062A" w:rsidP="001D530A">
      <w:pPr>
        <w:jc w:val="both"/>
        <w:rPr>
          <w:szCs w:val="20"/>
        </w:rPr>
      </w:pPr>
      <w:r w:rsidRPr="0051716F">
        <w:rPr>
          <w:szCs w:val="20"/>
        </w:rPr>
        <w:t xml:space="preserve">- </w:t>
      </w:r>
      <w:r w:rsidR="005C505C" w:rsidRPr="0051716F">
        <w:rPr>
          <w:szCs w:val="20"/>
        </w:rPr>
        <w:t xml:space="preserve">Level: </w:t>
      </w:r>
      <w:r w:rsidR="005C505C">
        <w:rPr>
          <w:szCs w:val="20"/>
        </w:rPr>
        <w:t>LI670, LI</w:t>
      </w:r>
      <w:r w:rsidR="005C505C" w:rsidRPr="0051716F">
        <w:rPr>
          <w:szCs w:val="20"/>
        </w:rPr>
        <w:t>680, LT590</w:t>
      </w:r>
    </w:p>
    <w:p w:rsidR="005C505C" w:rsidRPr="0051716F" w:rsidRDefault="005C505C" w:rsidP="005C505C">
      <w:pPr>
        <w:jc w:val="both"/>
        <w:rPr>
          <w:szCs w:val="20"/>
        </w:rPr>
      </w:pPr>
      <w:r w:rsidRPr="0051716F">
        <w:rPr>
          <w:szCs w:val="20"/>
        </w:rPr>
        <w:t>- Pressure:  PT590, PT660, PT68</w:t>
      </w:r>
      <w:r>
        <w:rPr>
          <w:szCs w:val="20"/>
        </w:rPr>
        <w:t>1</w:t>
      </w:r>
    </w:p>
    <w:p w:rsidR="0038062A" w:rsidRPr="0051716F" w:rsidRDefault="0038062A" w:rsidP="001D530A">
      <w:pPr>
        <w:jc w:val="both"/>
        <w:rPr>
          <w:szCs w:val="20"/>
        </w:rPr>
      </w:pPr>
      <w:r w:rsidRPr="0051716F">
        <w:rPr>
          <w:szCs w:val="20"/>
        </w:rPr>
        <w:t xml:space="preserve">- Valve: </w:t>
      </w:r>
      <w:r w:rsidR="002D70F2" w:rsidRPr="0051716F">
        <w:rPr>
          <w:szCs w:val="20"/>
        </w:rPr>
        <w:t xml:space="preserve">FV602, </w:t>
      </w:r>
      <w:r w:rsidRPr="0051716F">
        <w:rPr>
          <w:szCs w:val="20"/>
        </w:rPr>
        <w:t>FV640, FV64</w:t>
      </w:r>
      <w:r w:rsidR="00B951A6" w:rsidRPr="0051716F">
        <w:rPr>
          <w:szCs w:val="20"/>
        </w:rPr>
        <w:t>1</w:t>
      </w:r>
      <w:r w:rsidRPr="0051716F">
        <w:rPr>
          <w:szCs w:val="20"/>
        </w:rPr>
        <w:t xml:space="preserve">, </w:t>
      </w:r>
      <w:r w:rsidR="00E747D1">
        <w:rPr>
          <w:szCs w:val="20"/>
        </w:rPr>
        <w:t xml:space="preserve">FV642, FV643, </w:t>
      </w:r>
      <w:r w:rsidRPr="0051716F">
        <w:rPr>
          <w:szCs w:val="20"/>
        </w:rPr>
        <w:t>FV680, FV681</w:t>
      </w:r>
      <w:r w:rsidR="002D70F2" w:rsidRPr="0051716F">
        <w:rPr>
          <w:szCs w:val="20"/>
        </w:rPr>
        <w:t>, Switch valves</w:t>
      </w:r>
    </w:p>
    <w:p w:rsidR="0038062A" w:rsidRPr="0051716F" w:rsidRDefault="0038062A" w:rsidP="001D530A">
      <w:pPr>
        <w:jc w:val="both"/>
        <w:rPr>
          <w:szCs w:val="20"/>
        </w:rPr>
      </w:pPr>
      <w:r w:rsidRPr="0051716F">
        <w:rPr>
          <w:szCs w:val="20"/>
        </w:rPr>
        <w:t xml:space="preserve">- Control valve: CV601, CV602, </w:t>
      </w:r>
      <w:r w:rsidR="00FC507B" w:rsidRPr="0051716F">
        <w:rPr>
          <w:szCs w:val="20"/>
        </w:rPr>
        <w:t xml:space="preserve">CV603, CV680, </w:t>
      </w:r>
      <w:r w:rsidRPr="0051716F">
        <w:rPr>
          <w:szCs w:val="20"/>
        </w:rPr>
        <w:t>CV581, CV583</w:t>
      </w:r>
      <w:r w:rsidR="00B951A6" w:rsidRPr="0051716F">
        <w:rPr>
          <w:szCs w:val="20"/>
        </w:rPr>
        <w:t>, CV590</w:t>
      </w:r>
      <w:r w:rsidR="00780645">
        <w:rPr>
          <w:szCs w:val="20"/>
        </w:rPr>
        <w:t>, CV591</w:t>
      </w:r>
    </w:p>
    <w:p w:rsidR="002D70F2" w:rsidRPr="0051716F" w:rsidRDefault="002D70F2" w:rsidP="001D530A">
      <w:pPr>
        <w:jc w:val="both"/>
        <w:rPr>
          <w:szCs w:val="20"/>
        </w:rPr>
      </w:pPr>
      <w:r w:rsidRPr="0051716F">
        <w:rPr>
          <w:szCs w:val="20"/>
        </w:rPr>
        <w:t>- Temperature: TT64</w:t>
      </w:r>
      <w:r w:rsidR="00126BB6">
        <w:rPr>
          <w:szCs w:val="20"/>
        </w:rPr>
        <w:t>5, TT591</w:t>
      </w:r>
    </w:p>
    <w:p w:rsidR="0038062A" w:rsidRPr="0051716F" w:rsidRDefault="0038062A" w:rsidP="0038062A">
      <w:pPr>
        <w:jc w:val="both"/>
        <w:rPr>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0"/>
        <w:gridCol w:w="3650"/>
      </w:tblGrid>
      <w:tr w:rsidR="00593D57" w:rsidRPr="00593D57" w:rsidTr="001D530A">
        <w:tc>
          <w:tcPr>
            <w:tcW w:w="5920" w:type="dxa"/>
          </w:tcPr>
          <w:p w:rsidR="00593D57" w:rsidRPr="00593D57" w:rsidRDefault="00593D57" w:rsidP="002E4EFD">
            <w:pPr>
              <w:jc w:val="both"/>
              <w:rPr>
                <w:b/>
                <w:szCs w:val="20"/>
              </w:rPr>
            </w:pPr>
            <w:r w:rsidRPr="00593D57">
              <w:rPr>
                <w:b/>
                <w:szCs w:val="20"/>
              </w:rPr>
              <w:t>The user chooses:</w:t>
            </w:r>
          </w:p>
        </w:tc>
        <w:tc>
          <w:tcPr>
            <w:tcW w:w="3650" w:type="dxa"/>
          </w:tcPr>
          <w:p w:rsidR="00593D57" w:rsidRPr="00593D57" w:rsidRDefault="00593D57" w:rsidP="002E4EFD">
            <w:pPr>
              <w:jc w:val="both"/>
              <w:rPr>
                <w:b/>
                <w:szCs w:val="20"/>
              </w:rPr>
            </w:pPr>
            <w:r>
              <w:rPr>
                <w:b/>
                <w:szCs w:val="20"/>
              </w:rPr>
              <w:t>Initial conditions:</w:t>
            </w:r>
          </w:p>
        </w:tc>
      </w:tr>
      <w:tr w:rsidR="00593D57" w:rsidRPr="00593D57" w:rsidTr="001D530A">
        <w:tc>
          <w:tcPr>
            <w:tcW w:w="5920" w:type="dxa"/>
          </w:tcPr>
          <w:p w:rsidR="00593D57" w:rsidRPr="00593D57" w:rsidRDefault="00593D57" w:rsidP="00593D57">
            <w:r>
              <w:t xml:space="preserve">- </w:t>
            </w:r>
            <w:r w:rsidRPr="00593D57">
              <w:t>Level: LI670setpoint, LI680setpoint, LT590setpoint</w:t>
            </w:r>
          </w:p>
        </w:tc>
        <w:tc>
          <w:tcPr>
            <w:tcW w:w="3650" w:type="dxa"/>
            <w:vMerge w:val="restart"/>
          </w:tcPr>
          <w:p w:rsidR="00593D57" w:rsidRDefault="00593D57" w:rsidP="00593D57">
            <w:r>
              <w:t>- Liquid or Magnet insert selected</w:t>
            </w:r>
          </w:p>
          <w:p w:rsidR="00E16602" w:rsidRDefault="00E16602" w:rsidP="00593D57">
            <w:r>
              <w:t>- Sequences from 1 to 3 stopped</w:t>
            </w:r>
          </w:p>
          <w:p w:rsidR="001D530A" w:rsidRDefault="001D530A" w:rsidP="00593D57">
            <w:r>
              <w:t>- Sequences 10,12, 13, 14 stopped</w:t>
            </w:r>
          </w:p>
          <w:p w:rsidR="001D530A" w:rsidRDefault="001D530A" w:rsidP="00593D57">
            <w:r>
              <w:t>- Sequences from 15 to 19 stopped</w:t>
            </w:r>
          </w:p>
          <w:p w:rsidR="00E16602" w:rsidRPr="00593D57" w:rsidRDefault="00E16602" w:rsidP="00593D57">
            <w:r>
              <w:t>- Sequence 8 in operation</w:t>
            </w:r>
          </w:p>
        </w:tc>
      </w:tr>
      <w:tr w:rsidR="00593D57" w:rsidRPr="00593D57" w:rsidTr="001D530A">
        <w:tc>
          <w:tcPr>
            <w:tcW w:w="5920" w:type="dxa"/>
          </w:tcPr>
          <w:p w:rsidR="00593D57" w:rsidRPr="00593D57" w:rsidRDefault="00593D57" w:rsidP="00593D57">
            <w:r>
              <w:t xml:space="preserve">- </w:t>
            </w:r>
            <w:r w:rsidRPr="00593D57">
              <w:t>Pressure: PT660setpoint, PT681setpoint, PT590setpoint</w:t>
            </w:r>
          </w:p>
        </w:tc>
        <w:tc>
          <w:tcPr>
            <w:tcW w:w="3650" w:type="dxa"/>
            <w:vMerge/>
          </w:tcPr>
          <w:p w:rsidR="00593D57" w:rsidRPr="00593D57" w:rsidRDefault="00593D57" w:rsidP="00593D57"/>
        </w:tc>
      </w:tr>
      <w:tr w:rsidR="00593D57" w:rsidRPr="00593D57" w:rsidTr="001D530A">
        <w:tc>
          <w:tcPr>
            <w:tcW w:w="5920" w:type="dxa"/>
          </w:tcPr>
          <w:p w:rsidR="00593D57" w:rsidRPr="00593D57" w:rsidRDefault="00593D57" w:rsidP="00593D57">
            <w:r>
              <w:t xml:space="preserve">- </w:t>
            </w:r>
            <w:r w:rsidRPr="00593D57">
              <w:t>Valve: CV581%opening, CV583%opening, CV590%opening</w:t>
            </w:r>
          </w:p>
        </w:tc>
        <w:tc>
          <w:tcPr>
            <w:tcW w:w="3650" w:type="dxa"/>
            <w:vMerge/>
          </w:tcPr>
          <w:p w:rsidR="00593D57" w:rsidRPr="00593D57" w:rsidRDefault="00593D57" w:rsidP="00593D57"/>
        </w:tc>
      </w:tr>
      <w:tr w:rsidR="00593D57" w:rsidRPr="00593D57" w:rsidTr="001D530A">
        <w:tc>
          <w:tcPr>
            <w:tcW w:w="5920" w:type="dxa"/>
          </w:tcPr>
          <w:p w:rsidR="00593D57" w:rsidRPr="00593D57" w:rsidRDefault="00593D57" w:rsidP="00593D57">
            <w:r>
              <w:t xml:space="preserve">- </w:t>
            </w:r>
            <w:r w:rsidRPr="00593D57">
              <w:t>Temperature: TT645setpoint</w:t>
            </w:r>
          </w:p>
        </w:tc>
        <w:tc>
          <w:tcPr>
            <w:tcW w:w="3650" w:type="dxa"/>
            <w:vMerge/>
          </w:tcPr>
          <w:p w:rsidR="00593D57" w:rsidRPr="00593D57" w:rsidRDefault="00593D57" w:rsidP="00593D57"/>
        </w:tc>
      </w:tr>
    </w:tbl>
    <w:p w:rsidR="00C31518" w:rsidRDefault="00C31518" w:rsidP="00C31518">
      <w:pPr>
        <w:pStyle w:val="ListParagraph"/>
        <w:ind w:left="357"/>
        <w:jc w:val="both"/>
        <w:rPr>
          <w:szCs w:val="20"/>
        </w:rPr>
      </w:pPr>
    </w:p>
    <w:p w:rsidR="00CD4463" w:rsidRDefault="0023450B" w:rsidP="00CD4463">
      <w:pPr>
        <w:pStyle w:val="ListParagraph"/>
        <w:ind w:left="0"/>
        <w:rPr>
          <w:szCs w:val="20"/>
        </w:rPr>
      </w:pPr>
      <w:r>
        <w:rPr>
          <w:rFonts w:ascii="Calibri" w:eastAsia="Calibri" w:hAnsi="Calibri" w:cs="Times New Roman"/>
          <w:noProof/>
          <w:sz w:val="22"/>
          <w:szCs w:val="22"/>
          <w:lang w:val="sv-SE" w:eastAsia="sv-SE"/>
        </w:rPr>
        <mc:AlternateContent>
          <mc:Choice Requires="wps">
            <w:drawing>
              <wp:anchor distT="0" distB="0" distL="114300" distR="114300" simplePos="0" relativeHeight="251851264" behindDoc="0" locked="0" layoutInCell="1" allowOverlap="1">
                <wp:simplePos x="0" y="0"/>
                <wp:positionH relativeFrom="margin">
                  <wp:posOffset>2182495</wp:posOffset>
                </wp:positionH>
                <wp:positionV relativeFrom="paragraph">
                  <wp:posOffset>33020</wp:posOffset>
                </wp:positionV>
                <wp:extent cx="259080" cy="257810"/>
                <wp:effectExtent l="19050" t="19050" r="26670" b="27940"/>
                <wp:wrapNone/>
                <wp:docPr id="17853"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E7FF5">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334" style="position:absolute;margin-left:171.85pt;margin-top:2.6pt;width:20.4pt;height:20.3pt;z-index:25185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" strokecolor="#4a7ebb" strokeweight="3.5pt">
                <v:textbox inset="0,0,0,0">
                  <w:txbxContent>
                    <w:p w:rsidR="00862F6C" w:rsidRPr="00A87CE9" w:rsidRDefault="00862F6C" w:rsidP="00CE7FF5">
                      <w:pPr>
                        <w:jc w:val="center"/>
                        <w:rPr>
                          <w:rFonts w:ascii="Times New Roman" w:hAnsi="Times New Roman" w:cs="Times New Roman"/>
                          <w:b/>
                          <w:szCs w:val="20"/>
                        </w:rPr>
                      </w:pPr>
                      <w:r>
                        <w:rPr>
                          <w:rFonts w:ascii="Times New Roman" w:hAnsi="Times New Roman" w:cs="Times New Roman"/>
                          <w:b/>
                          <w:szCs w:val="20"/>
                        </w:rPr>
                        <w:t>0</w:t>
                      </w:r>
                    </w:p>
                  </w:txbxContent>
                </v:textbox>
                <w10:wrap anchorx="margin"/>
              </v:oval>
            </w:pict>
          </mc:Fallback>
        </mc:AlternateContent>
      </w:r>
      <w:r>
        <w:rPr>
          <w:noProof/>
          <w:szCs w:val="20"/>
          <w:lang w:val="sv-SE" w:eastAsia="sv-SE"/>
        </w:rPr>
        <mc:AlternateContent>
          <mc:Choice Requires="wpg">
            <w:drawing>
              <wp:anchor distT="0" distB="0" distL="114300" distR="114300" simplePos="0" relativeHeight="251296256" behindDoc="0" locked="0" layoutInCell="1" allowOverlap="1">
                <wp:simplePos x="0" y="0"/>
                <wp:positionH relativeFrom="column">
                  <wp:posOffset>-199390</wp:posOffset>
                </wp:positionH>
                <wp:positionV relativeFrom="paragraph">
                  <wp:posOffset>136525</wp:posOffset>
                </wp:positionV>
                <wp:extent cx="6570345" cy="7442835"/>
                <wp:effectExtent l="0" t="0" r="20955" b="5715"/>
                <wp:wrapNone/>
                <wp:docPr id="14165" name="Group 140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0345" cy="7442835"/>
                          <a:chOff x="1104" y="4401"/>
                          <a:chExt cx="10347" cy="11721"/>
                        </a:xfrm>
                      </wpg:grpSpPr>
                      <wps:wsp>
                        <wps:cNvPr id="14166" name="AutoShape 11775"/>
                        <wps:cNvCnPr>
                          <a:cxnSpLocks noChangeShapeType="1"/>
                        </wps:cNvCnPr>
                        <wps:spPr bwMode="auto">
                          <a:xfrm>
                            <a:off x="1104" y="16077"/>
                            <a:ext cx="36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7" name="AutoShape 11776"/>
                        <wps:cNvCnPr>
                          <a:cxnSpLocks noChangeShapeType="1"/>
                        </wps:cNvCnPr>
                        <wps:spPr bwMode="auto">
                          <a:xfrm flipH="1">
                            <a:off x="1105" y="4636"/>
                            <a:ext cx="0" cy="114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8" name="AutoShape 11777"/>
                        <wps:cNvCnPr>
                          <a:cxnSpLocks noChangeShapeType="1"/>
                        </wps:cNvCnPr>
                        <wps:spPr bwMode="auto">
                          <a:xfrm>
                            <a:off x="1114" y="4646"/>
                            <a:ext cx="3742"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169" name="Text Box 11778"/>
                        <wps:cNvSpPr txBox="1">
                          <a:spLocks noChangeAspect="1" noChangeArrowheads="1"/>
                        </wps:cNvSpPr>
                        <wps:spPr bwMode="auto">
                          <a:xfrm>
                            <a:off x="5431" y="5003"/>
                            <a:ext cx="1670"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CD4463">
                              <w:pPr>
                                <w:pStyle w:val="ListBullet"/>
                                <w:numPr>
                                  <w:ilvl w:val="0"/>
                                  <w:numId w:val="0"/>
                                </w:numPr>
                                <w:ind w:left="360"/>
                                <w:rPr>
                                  <w:rFonts w:asciiTheme="majorHAnsi" w:hAnsiTheme="majorHAnsi" w:cstheme="majorHAnsi"/>
                                  <w:sz w:val="18"/>
                                  <w:szCs w:val="18"/>
                                  <w:lang w:val="en-US"/>
                                </w:rPr>
                              </w:pPr>
                              <w:r w:rsidRPr="00F811DC">
                                <w:rPr>
                                  <w:rFonts w:asciiTheme="majorHAnsi" w:hAnsiTheme="majorHAnsi" w:cstheme="majorHAnsi"/>
                                  <w:sz w:val="18"/>
                                  <w:szCs w:val="18"/>
                                  <w:lang w:val="en-US"/>
                                </w:rPr>
                                <w:t xml:space="preserve">Start </w:t>
                              </w:r>
                            </w:p>
                            <w:p w:rsidR="00862F6C" w:rsidRPr="00F811DC" w:rsidRDefault="00862F6C" w:rsidP="00CD4463">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g:cNvPr id="14170" name="Group 11779"/>
                        <wpg:cNvGrpSpPr>
                          <a:grpSpLocks/>
                        </wpg:cNvGrpSpPr>
                        <wpg:grpSpPr bwMode="auto">
                          <a:xfrm>
                            <a:off x="5582" y="4873"/>
                            <a:ext cx="227" cy="649"/>
                            <a:chOff x="4444" y="2685"/>
                            <a:chExt cx="255" cy="720"/>
                          </a:xfrm>
                        </wpg:grpSpPr>
                        <wps:wsp>
                          <wps:cNvPr id="14171" name="AutoShape 11780"/>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72" name="AutoShape 11781"/>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173" name="AutoShape 11782"/>
                        <wps:cNvCnPr>
                          <a:cxnSpLocks noChangeShapeType="1"/>
                        </wps:cNvCnPr>
                        <wps:spPr bwMode="auto">
                          <a:xfrm rot="5400000">
                            <a:off x="8272" y="5919"/>
                            <a:ext cx="249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74" name="Text Box 11783"/>
                        <wps:cNvSpPr txBox="1">
                          <a:spLocks noChangeAspect="1" noChangeArrowheads="1"/>
                        </wps:cNvSpPr>
                        <wps:spPr bwMode="auto">
                          <a:xfrm>
                            <a:off x="6079" y="14266"/>
                            <a:ext cx="798"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CD4463">
                              <w:pPr>
                                <w:rPr>
                                  <w:rFonts w:asciiTheme="majorHAnsi" w:hAnsiTheme="majorHAnsi" w:cstheme="majorHAnsi"/>
                                  <w:sz w:val="18"/>
                                  <w:szCs w:val="18"/>
                                </w:rPr>
                              </w:pPr>
                              <w:r>
                                <w:rPr>
                                  <w:rFonts w:asciiTheme="majorHAnsi" w:hAnsiTheme="majorHAnsi" w:cstheme="majorHAnsi"/>
                                  <w:sz w:val="18"/>
                                  <w:szCs w:val="18"/>
                                </w:rPr>
                                <w:t>S</w:t>
                              </w:r>
                              <w:r w:rsidRPr="00F811DC">
                                <w:rPr>
                                  <w:rFonts w:asciiTheme="majorHAnsi" w:hAnsiTheme="majorHAnsi" w:cstheme="majorHAnsi"/>
                                  <w:sz w:val="18"/>
                                  <w:szCs w:val="18"/>
                                </w:rPr>
                                <w:t xml:space="preserve">top </w:t>
                              </w:r>
                            </w:p>
                          </w:txbxContent>
                        </wps:txbx>
                        <wps:bodyPr rot="0" vert="horz" wrap="square" lIns="91440" tIns="45720" rIns="91440" bIns="45720" anchor="t" anchorCtr="0" upright="1">
                          <a:noAutofit/>
                        </wps:bodyPr>
                      </wps:wsp>
                      <wps:wsp>
                        <wps:cNvPr id="14175" name="Text Box 11784"/>
                        <wps:cNvSpPr txBox="1">
                          <a:spLocks noChangeAspect="1" noChangeArrowheads="1"/>
                        </wps:cNvSpPr>
                        <wps:spPr bwMode="auto">
                          <a:xfrm>
                            <a:off x="4708" y="8554"/>
                            <a:ext cx="1539" cy="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CD4463">
                              <w:pPr>
                                <w:rPr>
                                  <w:rFonts w:asciiTheme="majorHAnsi" w:hAnsiTheme="majorHAnsi" w:cstheme="majorHAnsi"/>
                                  <w:sz w:val="18"/>
                                  <w:szCs w:val="18"/>
                                </w:rPr>
                              </w:pPr>
                              <w:r>
                                <w:rPr>
                                  <w:rFonts w:asciiTheme="majorHAnsi" w:hAnsiTheme="majorHAnsi" w:cstheme="majorHAnsi"/>
                                  <w:sz w:val="18"/>
                                  <w:szCs w:val="18"/>
                                </w:rPr>
                                <w:t>CV601 closed</w:t>
                              </w:r>
                              <w:r w:rsidRPr="00F811DC">
                                <w:rPr>
                                  <w:rFonts w:asciiTheme="majorHAnsi" w:hAnsiTheme="majorHAnsi" w:cstheme="majorHAnsi"/>
                                  <w:sz w:val="18"/>
                                  <w:szCs w:val="18"/>
                                </w:rPr>
                                <w:t xml:space="preserve"> </w:t>
                              </w:r>
                            </w:p>
                          </w:txbxContent>
                        </wps:txbx>
                        <wps:bodyPr rot="0" vert="horz" wrap="square" lIns="91440" tIns="45720" rIns="91440" bIns="45720" anchor="t" anchorCtr="0" upright="1">
                          <a:noAutofit/>
                        </wps:bodyPr>
                      </wps:wsp>
                      <wps:wsp>
                        <wps:cNvPr id="14176" name="AutoShape 11785"/>
                        <wps:cNvCnPr>
                          <a:cxnSpLocks noChangeShapeType="1"/>
                        </wps:cNvCnPr>
                        <wps:spPr bwMode="auto">
                          <a:xfrm>
                            <a:off x="9054" y="8954"/>
                            <a:ext cx="0" cy="57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77" name="AutoShape 11786"/>
                        <wps:cNvCnPr>
                          <a:cxnSpLocks noChangeShapeType="1"/>
                        </wps:cNvCnPr>
                        <wps:spPr bwMode="auto">
                          <a:xfrm>
                            <a:off x="8937" y="1077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78" name="Text Box 11790"/>
                        <wps:cNvSpPr txBox="1">
                          <a:spLocks noChangeArrowheads="1"/>
                        </wps:cNvSpPr>
                        <wps:spPr bwMode="auto">
                          <a:xfrm>
                            <a:off x="5291" y="7825"/>
                            <a:ext cx="2721" cy="737"/>
                          </a:xfrm>
                          <a:prstGeom prst="rect">
                            <a:avLst/>
                          </a:prstGeom>
                          <a:solidFill>
                            <a:srgbClr val="FFFFFF"/>
                          </a:solidFill>
                          <a:ln w="9525">
                            <a:solidFill>
                              <a:srgbClr val="000000"/>
                            </a:solidFill>
                            <a:miter lim="800000"/>
                            <a:headEnd/>
                            <a:tailEnd/>
                          </a:ln>
                        </wps:spPr>
                        <wps:txbx>
                          <w:txbxContent>
                            <w:p w:rsidR="00862F6C" w:rsidRDefault="00862F6C" w:rsidP="00CD4463">
                              <w:pPr>
                                <w:rPr>
                                  <w:rFonts w:asciiTheme="majorHAnsi" w:hAnsiTheme="majorHAnsi" w:cstheme="majorHAnsi"/>
                                  <w:sz w:val="18"/>
                                  <w:szCs w:val="18"/>
                                </w:rPr>
                              </w:pPr>
                              <w:r>
                                <w:rPr>
                                  <w:rFonts w:asciiTheme="majorHAnsi" w:hAnsiTheme="majorHAnsi" w:cstheme="majorHAnsi"/>
                                  <w:sz w:val="18"/>
                                  <w:szCs w:val="18"/>
                                </w:rPr>
                                <w:t>Close CV601, CV602, CV603</w:t>
                              </w:r>
                              <w:r w:rsidRPr="00F811DC">
                                <w:rPr>
                                  <w:rFonts w:asciiTheme="majorHAnsi" w:hAnsiTheme="majorHAnsi" w:cstheme="majorHAnsi"/>
                                  <w:sz w:val="18"/>
                                  <w:szCs w:val="18"/>
                                </w:rPr>
                                <w:t xml:space="preserve"> </w:t>
                              </w:r>
                            </w:p>
                            <w:p w:rsidR="00862F6C" w:rsidRPr="00F811DC" w:rsidRDefault="00862F6C" w:rsidP="00CD4463">
                              <w:pPr>
                                <w:rPr>
                                  <w:rFonts w:asciiTheme="majorHAnsi" w:hAnsiTheme="majorHAnsi" w:cstheme="majorHAnsi"/>
                                  <w:sz w:val="18"/>
                                  <w:szCs w:val="18"/>
                                </w:rPr>
                              </w:pPr>
                              <w:r>
                                <w:rPr>
                                  <w:rFonts w:asciiTheme="majorHAnsi" w:hAnsiTheme="majorHAnsi" w:cstheme="majorHAnsi"/>
                                  <w:sz w:val="18"/>
                                  <w:szCs w:val="18"/>
                                </w:rPr>
                                <w:t>Close FV642, FV643</w:t>
                              </w:r>
                            </w:p>
                          </w:txbxContent>
                        </wps:txbx>
                        <wps:bodyPr rot="0" vert="horz" wrap="square" lIns="91440" tIns="45720" rIns="91440" bIns="45720" anchor="t" anchorCtr="0" upright="1">
                          <a:noAutofit/>
                        </wps:bodyPr>
                      </wps:wsp>
                      <wps:wsp>
                        <wps:cNvPr id="14179" name="Rectangle 11791"/>
                        <wps:cNvSpPr>
                          <a:spLocks noChangeArrowheads="1"/>
                        </wps:cNvSpPr>
                        <wps:spPr bwMode="auto">
                          <a:xfrm>
                            <a:off x="5067" y="4401"/>
                            <a:ext cx="1243" cy="602"/>
                          </a:xfrm>
                          <a:prstGeom prst="rect">
                            <a:avLst/>
                          </a:prstGeom>
                          <a:solidFill>
                            <a:srgbClr val="FFFFFF"/>
                          </a:solidFill>
                          <a:ln w="9525">
                            <a:solidFill>
                              <a:srgbClr val="000000"/>
                            </a:solidFill>
                            <a:miter lim="800000"/>
                            <a:headEnd/>
                            <a:tailEnd/>
                          </a:ln>
                        </wps:spPr>
                        <wps:txbx>
                          <w:txbxContent>
                            <w:p w:rsidR="00862F6C" w:rsidRPr="00F811DC" w:rsidRDefault="00862F6C" w:rsidP="00CD4463">
                              <w:pPr>
                                <w:spacing w:before="120"/>
                                <w:jc w:val="center"/>
                                <w:rPr>
                                  <w:rFonts w:asciiTheme="majorHAnsi" w:hAnsiTheme="majorHAnsi"/>
                                  <w:sz w:val="18"/>
                                  <w:szCs w:val="18"/>
                                </w:rPr>
                              </w:pPr>
                              <w:r w:rsidRPr="00F811DC">
                                <w:rPr>
                                  <w:rFonts w:asciiTheme="majorHAnsi" w:hAnsiTheme="majorHAnsi"/>
                                  <w:sz w:val="18"/>
                                  <w:szCs w:val="18"/>
                                </w:rPr>
                                <w:t>Stop</w:t>
                              </w:r>
                            </w:p>
                          </w:txbxContent>
                        </wps:txbx>
                        <wps:bodyPr rot="0" vert="horz" wrap="square" lIns="91440" tIns="45720" rIns="91440" bIns="45720" anchor="t" anchorCtr="0" upright="1">
                          <a:noAutofit/>
                        </wps:bodyPr>
                      </wps:wsp>
                      <wpg:grpSp>
                        <wpg:cNvPr id="14180" name="Group 11792"/>
                        <wpg:cNvGrpSpPr>
                          <a:grpSpLocks/>
                        </wpg:cNvGrpSpPr>
                        <wpg:grpSpPr bwMode="auto">
                          <a:xfrm>
                            <a:off x="4641" y="15605"/>
                            <a:ext cx="207" cy="488"/>
                            <a:chOff x="4444" y="2685"/>
                            <a:chExt cx="255" cy="720"/>
                          </a:xfrm>
                        </wpg:grpSpPr>
                        <wps:wsp>
                          <wps:cNvPr id="14181" name="AutoShape 11793"/>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82" name="AutoShape 11794"/>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183" name="AutoShape 11795"/>
                        <wps:cNvCnPr>
                          <a:cxnSpLocks noChangeShapeType="1"/>
                        </wps:cNvCnPr>
                        <wps:spPr bwMode="auto">
                          <a:xfrm>
                            <a:off x="2302" y="14252"/>
                            <a:ext cx="107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84" name="Text Box 11796"/>
                        <wps:cNvSpPr txBox="1">
                          <a:spLocks noChangeArrowheads="1"/>
                        </wps:cNvSpPr>
                        <wps:spPr bwMode="auto">
                          <a:xfrm>
                            <a:off x="4781" y="15709"/>
                            <a:ext cx="2381"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C3228" w:rsidRDefault="00862F6C" w:rsidP="00CD4463">
                              <w:pPr>
                                <w:rPr>
                                  <w:rFonts w:asciiTheme="majorHAnsi" w:hAnsiTheme="majorHAnsi" w:cstheme="majorHAnsi"/>
                                  <w:sz w:val="18"/>
                                  <w:szCs w:val="18"/>
                                  <w:lang w:val="fr-FR"/>
                                </w:rPr>
                              </w:pPr>
                              <w:r>
                                <w:rPr>
                                  <w:rFonts w:asciiTheme="majorHAnsi" w:hAnsiTheme="majorHAnsi" w:cstheme="majorHAnsi"/>
                                  <w:sz w:val="18"/>
                                  <w:szCs w:val="18"/>
                                  <w:lang w:val="fr-FR"/>
                                </w:rPr>
                                <w:t>FV641 closed</w:t>
                              </w:r>
                            </w:p>
                          </w:txbxContent>
                        </wps:txbx>
                        <wps:bodyPr rot="0" vert="horz" wrap="square" lIns="91440" tIns="45720" rIns="91440" bIns="45720" anchor="t" anchorCtr="0" upright="1">
                          <a:noAutofit/>
                        </wps:bodyPr>
                      </wps:wsp>
                      <wps:wsp>
                        <wps:cNvPr id="14185" name="Text Box 11797"/>
                        <wps:cNvSpPr txBox="1">
                          <a:spLocks noChangeAspect="1" noChangeArrowheads="1"/>
                        </wps:cNvSpPr>
                        <wps:spPr bwMode="auto">
                          <a:xfrm>
                            <a:off x="6589" y="5379"/>
                            <a:ext cx="2192" cy="680"/>
                          </a:xfrm>
                          <a:prstGeom prst="rect">
                            <a:avLst/>
                          </a:prstGeom>
                          <a:solidFill>
                            <a:srgbClr val="FFFFFF"/>
                          </a:solidFill>
                          <a:ln w="9525">
                            <a:solidFill>
                              <a:srgbClr val="000000"/>
                            </a:solidFill>
                            <a:miter lim="800000"/>
                            <a:headEnd/>
                            <a:tailEnd/>
                          </a:ln>
                        </wps:spPr>
                        <wps:txbx>
                          <w:txbxContent>
                            <w:p w:rsidR="00862F6C" w:rsidRPr="00F811DC" w:rsidRDefault="00862F6C" w:rsidP="00CD4463">
                              <w:pPr>
                                <w:rPr>
                                  <w:rFonts w:asciiTheme="majorHAnsi" w:hAnsiTheme="majorHAnsi" w:cstheme="majorHAnsi"/>
                                  <w:sz w:val="18"/>
                                  <w:szCs w:val="18"/>
                                </w:rPr>
                              </w:pPr>
                              <w:r>
                                <w:rPr>
                                  <w:rFonts w:asciiTheme="majorHAnsi" w:hAnsiTheme="majorHAnsi" w:cstheme="majorHAnsi"/>
                                  <w:sz w:val="18"/>
                                  <w:szCs w:val="18"/>
                                </w:rPr>
                                <w:t>Close FV602</w:t>
                              </w:r>
                              <w:r w:rsidRPr="00F811DC">
                                <w:rPr>
                                  <w:rFonts w:asciiTheme="majorHAnsi" w:hAnsiTheme="majorHAnsi" w:cstheme="majorHAnsi"/>
                                  <w:sz w:val="18"/>
                                  <w:szCs w:val="18"/>
                                </w:rPr>
                                <w:t xml:space="preserve"> </w:t>
                              </w:r>
                            </w:p>
                          </w:txbxContent>
                        </wps:txbx>
                        <wps:bodyPr rot="0" vert="horz" wrap="square" lIns="91440" tIns="45720" rIns="91440" bIns="45720" anchor="t" anchorCtr="0" upright="1">
                          <a:noAutofit/>
                        </wps:bodyPr>
                      </wps:wsp>
                      <wpg:grpSp>
                        <wpg:cNvPr id="14186" name="Group 11798"/>
                        <wpg:cNvGrpSpPr>
                          <a:grpSpLocks/>
                        </wpg:cNvGrpSpPr>
                        <wpg:grpSpPr bwMode="auto">
                          <a:xfrm>
                            <a:off x="5591" y="5930"/>
                            <a:ext cx="227" cy="592"/>
                            <a:chOff x="4444" y="2685"/>
                            <a:chExt cx="255" cy="720"/>
                          </a:xfrm>
                        </wpg:grpSpPr>
                        <wps:wsp>
                          <wps:cNvPr id="14187" name="AutoShape 11799"/>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88" name="AutoShape 11800"/>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189" name="Rectangle 11801"/>
                        <wps:cNvSpPr>
                          <a:spLocks noChangeArrowheads="1"/>
                        </wps:cNvSpPr>
                        <wps:spPr bwMode="auto">
                          <a:xfrm>
                            <a:off x="4834" y="5378"/>
                            <a:ext cx="1762" cy="680"/>
                          </a:xfrm>
                          <a:prstGeom prst="rect">
                            <a:avLst/>
                          </a:prstGeom>
                          <a:solidFill>
                            <a:srgbClr val="FFFFFF"/>
                          </a:solidFill>
                          <a:ln w="9525">
                            <a:solidFill>
                              <a:srgbClr val="000000"/>
                            </a:solidFill>
                            <a:miter lim="800000"/>
                            <a:headEnd/>
                            <a:tailEnd/>
                          </a:ln>
                        </wps:spPr>
                        <wps:txbx>
                          <w:txbxContent>
                            <w:p w:rsidR="00862F6C" w:rsidRPr="00F811DC" w:rsidRDefault="00862F6C" w:rsidP="00CD4463">
                              <w:pPr>
                                <w:jc w:val="center"/>
                                <w:rPr>
                                  <w:rFonts w:asciiTheme="majorHAnsi" w:hAnsiTheme="majorHAnsi" w:cstheme="majorHAnsi"/>
                                  <w:sz w:val="18"/>
                                  <w:szCs w:val="18"/>
                                  <w:lang w:val="fr-FR"/>
                                </w:rPr>
                              </w:pPr>
                              <w:r>
                                <w:rPr>
                                  <w:rFonts w:asciiTheme="majorHAnsi" w:hAnsiTheme="majorHAnsi" w:cstheme="majorHAnsi"/>
                                  <w:sz w:val="18"/>
                                  <w:szCs w:val="18"/>
                                  <w:lang w:val="fr-FR"/>
                                </w:rPr>
                                <w:t xml:space="preserve">Prepare to L021 connection </w:t>
                              </w:r>
                            </w:p>
                          </w:txbxContent>
                        </wps:txbx>
                        <wps:bodyPr rot="0" vert="horz" wrap="square" lIns="91440" tIns="45720" rIns="91440" bIns="45720" anchor="t" anchorCtr="0" upright="1">
                          <a:noAutofit/>
                        </wps:bodyPr>
                      </wps:wsp>
                      <wps:wsp>
                        <wps:cNvPr id="14190" name="Text Box 11802"/>
                        <wps:cNvSpPr txBox="1">
                          <a:spLocks noChangeAspect="1" noChangeArrowheads="1"/>
                        </wps:cNvSpPr>
                        <wps:spPr bwMode="auto">
                          <a:xfrm>
                            <a:off x="5453" y="6083"/>
                            <a:ext cx="4260"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CD4463">
                              <w:pPr>
                                <w:pStyle w:val="ListBullet"/>
                                <w:numPr>
                                  <w:ilvl w:val="0"/>
                                  <w:numId w:val="0"/>
                                </w:numPr>
                                <w:ind w:left="360"/>
                                <w:rPr>
                                  <w:rFonts w:asciiTheme="majorHAnsi" w:hAnsiTheme="majorHAnsi" w:cstheme="majorHAnsi"/>
                                  <w:sz w:val="18"/>
                                  <w:szCs w:val="18"/>
                                  <w:lang w:val="en-US"/>
                                </w:rPr>
                              </w:pPr>
                              <w:r>
                                <w:rPr>
                                  <w:rFonts w:asciiTheme="majorHAnsi" w:hAnsiTheme="majorHAnsi" w:cstheme="majorHAnsi"/>
                                  <w:sz w:val="18"/>
                                  <w:szCs w:val="18"/>
                                  <w:lang w:val="en-US"/>
                                </w:rPr>
                                <w:t>FV602 closed</w:t>
                              </w:r>
                            </w:p>
                            <w:p w:rsidR="00862F6C" w:rsidRPr="00F811DC" w:rsidRDefault="00862F6C" w:rsidP="00CD4463">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4191" name="Text Box 11803"/>
                        <wps:cNvSpPr txBox="1">
                          <a:spLocks noChangeArrowheads="1"/>
                        </wps:cNvSpPr>
                        <wps:spPr bwMode="auto">
                          <a:xfrm>
                            <a:off x="7808" y="7135"/>
                            <a:ext cx="301" cy="2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CD4463">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wps:txbx>
                        <wps:bodyPr rot="0" vert="horz" wrap="square" lIns="0" tIns="0" rIns="0" bIns="0" anchor="t" anchorCtr="0" upright="1">
                          <a:noAutofit/>
                        </wps:bodyPr>
                      </wps:wsp>
                      <wps:wsp>
                        <wps:cNvPr id="14192" name="AutoShape 11804"/>
                        <wps:cNvCnPr>
                          <a:cxnSpLocks noChangeShapeType="1"/>
                        </wps:cNvCnPr>
                        <wps:spPr bwMode="auto">
                          <a:xfrm>
                            <a:off x="5679" y="7108"/>
                            <a:ext cx="0" cy="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93" name="AutoShape 11805"/>
                        <wps:cNvCnPr>
                          <a:cxnSpLocks noChangeShapeType="1"/>
                        </wps:cNvCnPr>
                        <wps:spPr bwMode="auto">
                          <a:xfrm>
                            <a:off x="4644" y="7448"/>
                            <a:ext cx="374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4194" name="Group 11806"/>
                        <wpg:cNvGrpSpPr>
                          <a:grpSpLocks/>
                        </wpg:cNvGrpSpPr>
                        <wpg:grpSpPr bwMode="auto">
                          <a:xfrm>
                            <a:off x="4520" y="7446"/>
                            <a:ext cx="227" cy="397"/>
                            <a:chOff x="4444" y="2685"/>
                            <a:chExt cx="255" cy="720"/>
                          </a:xfrm>
                        </wpg:grpSpPr>
                        <wps:wsp>
                          <wps:cNvPr id="14195" name="AutoShape 11807"/>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96" name="AutoShape 11808"/>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197" name="Text Box 11809"/>
                        <wps:cNvSpPr txBox="1">
                          <a:spLocks noChangeArrowheads="1"/>
                        </wps:cNvSpPr>
                        <wps:spPr bwMode="auto">
                          <a:xfrm>
                            <a:off x="4801" y="7535"/>
                            <a:ext cx="324"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CD4463">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wps:txbx>
                        <wps:bodyPr rot="0" vert="horz" wrap="square" lIns="0" tIns="0" rIns="0" bIns="0" anchor="t" anchorCtr="0" upright="1">
                          <a:noAutofit/>
                        </wps:bodyPr>
                      </wps:wsp>
                      <wps:wsp>
                        <wps:cNvPr id="14198" name="Text Box 11810"/>
                        <wps:cNvSpPr txBox="1">
                          <a:spLocks noChangeArrowheads="1"/>
                        </wps:cNvSpPr>
                        <wps:spPr bwMode="auto">
                          <a:xfrm>
                            <a:off x="4231" y="6559"/>
                            <a:ext cx="2887" cy="676"/>
                          </a:xfrm>
                          <a:prstGeom prst="rect">
                            <a:avLst/>
                          </a:prstGeom>
                          <a:solidFill>
                            <a:srgbClr val="FFFFFF"/>
                          </a:solidFill>
                          <a:ln w="9525">
                            <a:solidFill>
                              <a:srgbClr val="000000"/>
                            </a:solidFill>
                            <a:miter lim="800000"/>
                            <a:headEnd/>
                            <a:tailEnd/>
                          </a:ln>
                        </wps:spPr>
                        <wps:txbx>
                          <w:txbxContent>
                            <w:p w:rsidR="00862F6C" w:rsidRPr="00730ECB" w:rsidRDefault="00862F6C" w:rsidP="00CD4463">
                              <w:pPr>
                                <w:spacing w:before="40"/>
                                <w:ind w:firstLine="142"/>
                                <w:jc w:val="center"/>
                                <w:rPr>
                                  <w:rFonts w:asciiTheme="majorHAnsi" w:hAnsiTheme="majorHAnsi" w:cstheme="majorHAnsi"/>
                                  <w:sz w:val="18"/>
                                  <w:szCs w:val="18"/>
                                </w:rPr>
                              </w:pPr>
                              <w:r w:rsidRPr="002F4637">
                                <w:rPr>
                                  <w:rFonts w:asciiTheme="majorHAnsi" w:hAnsiTheme="majorHAnsi" w:cstheme="majorHAnsi"/>
                                  <w:sz w:val="18"/>
                                  <w:szCs w:val="18"/>
                                </w:rPr>
                                <w:t>“</w:t>
                              </w:r>
                              <w:r>
                                <w:rPr>
                                  <w:rFonts w:asciiTheme="majorHAnsi" w:hAnsiTheme="majorHAnsi" w:cstheme="majorHAnsi"/>
                                  <w:sz w:val="18"/>
                                  <w:szCs w:val="18"/>
                                </w:rPr>
                                <w:t>The cryogenic Line L021 is it connected to the cryostat?”</w:t>
                              </w:r>
                            </w:p>
                          </w:txbxContent>
                        </wps:txbx>
                        <wps:bodyPr rot="0" vert="horz" wrap="square" lIns="0" tIns="0" rIns="0" bIns="0" anchor="t" anchorCtr="0" upright="1">
                          <a:noAutofit/>
                        </wps:bodyPr>
                      </wps:wsp>
                      <wpg:grpSp>
                        <wpg:cNvPr id="14199" name="Group 11811"/>
                        <wpg:cNvGrpSpPr>
                          <a:grpSpLocks/>
                        </wpg:cNvGrpSpPr>
                        <wpg:grpSpPr bwMode="auto">
                          <a:xfrm>
                            <a:off x="8402" y="6389"/>
                            <a:ext cx="227" cy="680"/>
                            <a:chOff x="4444" y="2685"/>
                            <a:chExt cx="255" cy="720"/>
                          </a:xfrm>
                        </wpg:grpSpPr>
                        <wps:wsp>
                          <wps:cNvPr id="14200" name="AutoShape 11812"/>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01" name="AutoShape 11813"/>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202" name="Text Box 11814"/>
                        <wps:cNvSpPr txBox="1">
                          <a:spLocks noChangeArrowheads="1"/>
                        </wps:cNvSpPr>
                        <wps:spPr bwMode="auto">
                          <a:xfrm>
                            <a:off x="8329" y="7053"/>
                            <a:ext cx="1440" cy="789"/>
                          </a:xfrm>
                          <a:prstGeom prst="rect">
                            <a:avLst/>
                          </a:prstGeom>
                          <a:solidFill>
                            <a:srgbClr val="FFFFFF"/>
                          </a:solidFill>
                          <a:ln w="9525">
                            <a:solidFill>
                              <a:srgbClr val="000000"/>
                            </a:solidFill>
                            <a:miter lim="800000"/>
                            <a:headEnd/>
                            <a:tailEnd/>
                          </a:ln>
                        </wps:spPr>
                        <wps:txbx>
                          <w:txbxContent>
                            <w:p w:rsidR="00862F6C" w:rsidRPr="00730ECB" w:rsidRDefault="00862F6C" w:rsidP="00CD4463">
                              <w:pPr>
                                <w:spacing w:before="40"/>
                                <w:jc w:val="center"/>
                                <w:rPr>
                                  <w:rFonts w:asciiTheme="majorHAnsi" w:hAnsiTheme="majorHAnsi" w:cstheme="majorHAnsi"/>
                                  <w:sz w:val="18"/>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 xml:space="preserve">want to </w:t>
                              </w:r>
                              <w:r>
                                <w:rPr>
                                  <w:rFonts w:asciiTheme="majorHAnsi" w:hAnsiTheme="majorHAnsi" w:cstheme="majorHAnsi"/>
                                  <w:sz w:val="18"/>
                                  <w:szCs w:val="18"/>
                                </w:rPr>
                                <w:t>sto</w:t>
                              </w:r>
                              <w:r w:rsidRPr="00730ECB">
                                <w:rPr>
                                  <w:rFonts w:asciiTheme="majorHAnsi" w:hAnsiTheme="majorHAnsi" w:cstheme="majorHAnsi"/>
                                  <w:sz w:val="18"/>
                                  <w:szCs w:val="18"/>
                                </w:rPr>
                                <w:t xml:space="preserve">p </w:t>
                              </w:r>
                              <w:r>
                                <w:rPr>
                                  <w:rFonts w:asciiTheme="majorHAnsi" w:hAnsiTheme="majorHAnsi" w:cstheme="majorHAnsi"/>
                                  <w:sz w:val="18"/>
                                  <w:szCs w:val="18"/>
                                </w:rPr>
                                <w:t>the emptying</w:t>
                              </w:r>
                              <w:r w:rsidRPr="002F4637">
                                <w:rPr>
                                  <w:rFonts w:asciiTheme="majorHAnsi" w:hAnsiTheme="majorHAnsi" w:cstheme="majorHAnsi"/>
                                  <w:sz w:val="18"/>
                                  <w:szCs w:val="18"/>
                                </w:rPr>
                                <w:t>?“</w:t>
                              </w:r>
                            </w:p>
                          </w:txbxContent>
                        </wps:txbx>
                        <wps:bodyPr rot="0" vert="horz" wrap="square" lIns="0" tIns="0" rIns="0" bIns="0" anchor="t" anchorCtr="0" upright="1">
                          <a:noAutofit/>
                        </wps:bodyPr>
                      </wps:wsp>
                      <wps:wsp>
                        <wps:cNvPr id="14203" name="Text Box 11815"/>
                        <wps:cNvSpPr txBox="1">
                          <a:spLocks noChangeArrowheads="1"/>
                        </wps:cNvSpPr>
                        <wps:spPr bwMode="auto">
                          <a:xfrm>
                            <a:off x="8659" y="6648"/>
                            <a:ext cx="289" cy="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CD4463">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wps:txbx>
                        <wps:bodyPr rot="0" vert="horz" wrap="square" lIns="0" tIns="0" rIns="0" bIns="0" anchor="t" anchorCtr="0" upright="1">
                          <a:noAutofit/>
                        </wps:bodyPr>
                      </wps:wsp>
                      <wps:wsp>
                        <wps:cNvPr id="14204" name="Text Box 11816"/>
                        <wps:cNvSpPr txBox="1">
                          <a:spLocks noChangeArrowheads="1"/>
                        </wps:cNvSpPr>
                        <wps:spPr bwMode="auto">
                          <a:xfrm>
                            <a:off x="9894" y="6672"/>
                            <a:ext cx="34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CD4463">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wps:txbx>
                        <wps:bodyPr rot="0" vert="horz" wrap="square" lIns="0" tIns="0" rIns="0" bIns="0" anchor="t" anchorCtr="0" upright="1">
                          <a:noAutofit/>
                        </wps:bodyPr>
                      </wps:wsp>
                      <wps:wsp>
                        <wps:cNvPr id="14205" name="AutoShape 11817"/>
                        <wps:cNvCnPr>
                          <a:cxnSpLocks noChangeShapeType="1"/>
                        </wps:cNvCnPr>
                        <wps:spPr bwMode="auto">
                          <a:xfrm rot="5400000">
                            <a:off x="7610" y="744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06" name="AutoShape 11818"/>
                        <wps:cNvCnPr>
                          <a:cxnSpLocks noChangeShapeType="1"/>
                        </wps:cNvCnPr>
                        <wps:spPr bwMode="auto">
                          <a:xfrm flipH="1">
                            <a:off x="6455" y="4680"/>
                            <a:ext cx="3061"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207" name="AutoShape 11819"/>
                        <wps:cNvCnPr>
                          <a:cxnSpLocks noChangeShapeType="1"/>
                        </wps:cNvCnPr>
                        <wps:spPr bwMode="auto">
                          <a:xfrm flipH="1">
                            <a:off x="5681" y="6400"/>
                            <a:ext cx="2835"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208" name="AutoShape 11820"/>
                        <wps:cNvCnPr>
                          <a:cxnSpLocks noChangeShapeType="1"/>
                        </wps:cNvCnPr>
                        <wps:spPr bwMode="auto">
                          <a:xfrm>
                            <a:off x="9398" y="679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09" name="Text Box 11821"/>
                        <wps:cNvSpPr txBox="1">
                          <a:spLocks noChangeAspect="1" noChangeArrowheads="1"/>
                        </wps:cNvSpPr>
                        <wps:spPr bwMode="auto">
                          <a:xfrm>
                            <a:off x="3877" y="9983"/>
                            <a:ext cx="2820"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CD4463">
                              <w:pPr>
                                <w:rPr>
                                  <w:rFonts w:asciiTheme="majorHAnsi" w:hAnsiTheme="majorHAnsi" w:cstheme="majorHAnsi"/>
                                  <w:sz w:val="18"/>
                                  <w:szCs w:val="18"/>
                                  <w:lang w:val="fr-FR"/>
                                </w:rPr>
                              </w:pPr>
                              <w:r w:rsidRPr="00F811DC">
                                <w:rPr>
                                  <w:rFonts w:asciiTheme="majorHAnsi" w:hAnsiTheme="majorHAnsi" w:cstheme="majorHAnsi"/>
                                  <w:sz w:val="18"/>
                                  <w:szCs w:val="18"/>
                                  <w:lang w:val="fr-FR"/>
                                </w:rPr>
                                <w:t>TT64</w:t>
                              </w:r>
                              <w:r>
                                <w:rPr>
                                  <w:rFonts w:asciiTheme="majorHAnsi" w:hAnsiTheme="majorHAnsi" w:cstheme="majorHAnsi"/>
                                  <w:sz w:val="18"/>
                                  <w:szCs w:val="18"/>
                                  <w:lang w:val="fr-FR"/>
                                </w:rPr>
                                <w:t xml:space="preserve">5 OR TT590 </w:t>
                              </w:r>
                              <w:r w:rsidRPr="00F811DC">
                                <w:rPr>
                                  <w:rFonts w:asciiTheme="majorHAnsi" w:hAnsiTheme="majorHAnsi" w:cstheme="majorHAnsi"/>
                                  <w:sz w:val="18"/>
                                  <w:szCs w:val="18"/>
                                  <w:lang w:val="fr-FR"/>
                                </w:rPr>
                                <w:t>&lt;</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TT64</w:t>
                              </w:r>
                              <w:r>
                                <w:rPr>
                                  <w:rFonts w:asciiTheme="majorHAnsi" w:hAnsiTheme="majorHAnsi" w:cstheme="majorHAnsi"/>
                                  <w:sz w:val="18"/>
                                  <w:szCs w:val="18"/>
                                  <w:lang w:val="fr-FR"/>
                                </w:rPr>
                                <w:t>5</w:t>
                              </w:r>
                              <w:r w:rsidRPr="00F811DC">
                                <w:rPr>
                                  <w:rFonts w:asciiTheme="majorHAnsi" w:hAnsiTheme="majorHAnsi" w:cstheme="majorHAnsi"/>
                                  <w:sz w:val="18"/>
                                  <w:szCs w:val="18"/>
                                  <w:lang w:val="fr-FR"/>
                                </w:rPr>
                                <w:t xml:space="preserve">setpoint </w:t>
                              </w:r>
                            </w:p>
                          </w:txbxContent>
                        </wps:txbx>
                        <wps:bodyPr rot="0" vert="horz" wrap="square" lIns="91440" tIns="45720" rIns="91440" bIns="45720" anchor="t" anchorCtr="0" upright="1">
                          <a:noAutofit/>
                        </wps:bodyPr>
                      </wps:wsp>
                      <wpg:grpSp>
                        <wpg:cNvPr id="14210" name="Group 11822"/>
                        <wpg:cNvGrpSpPr>
                          <a:grpSpLocks/>
                        </wpg:cNvGrpSpPr>
                        <wpg:grpSpPr bwMode="auto">
                          <a:xfrm>
                            <a:off x="4555" y="8509"/>
                            <a:ext cx="227" cy="454"/>
                            <a:chOff x="4444" y="2685"/>
                            <a:chExt cx="255" cy="720"/>
                          </a:xfrm>
                        </wpg:grpSpPr>
                        <wps:wsp>
                          <wps:cNvPr id="14211" name="AutoShape 11823"/>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12" name="AutoShape 11824"/>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213" name="AutoShape 11825"/>
                        <wps:cNvCnPr>
                          <a:cxnSpLocks noChangeShapeType="1"/>
                        </wps:cNvCnPr>
                        <wps:spPr bwMode="auto">
                          <a:xfrm>
                            <a:off x="3605" y="8964"/>
                            <a:ext cx="544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14" name="Rectangle 11826"/>
                        <wps:cNvSpPr>
                          <a:spLocks noChangeArrowheads="1"/>
                        </wps:cNvSpPr>
                        <wps:spPr bwMode="auto">
                          <a:xfrm>
                            <a:off x="3987" y="7825"/>
                            <a:ext cx="1304" cy="737"/>
                          </a:xfrm>
                          <a:prstGeom prst="rect">
                            <a:avLst/>
                          </a:prstGeom>
                          <a:solidFill>
                            <a:srgbClr val="FFFFFF"/>
                          </a:solidFill>
                          <a:ln w="9525">
                            <a:solidFill>
                              <a:srgbClr val="000000"/>
                            </a:solidFill>
                            <a:miter lim="800000"/>
                            <a:headEnd/>
                            <a:tailEnd/>
                          </a:ln>
                        </wps:spPr>
                        <wps:txbx>
                          <w:txbxContent>
                            <w:p w:rsidR="00862F6C" w:rsidRPr="00F811DC" w:rsidRDefault="00862F6C" w:rsidP="00CD4463">
                              <w:pPr>
                                <w:jc w:val="center"/>
                                <w:rPr>
                                  <w:rFonts w:asciiTheme="majorHAnsi" w:hAnsiTheme="majorHAnsi" w:cstheme="majorHAnsi"/>
                                  <w:sz w:val="18"/>
                                  <w:szCs w:val="18"/>
                                  <w:lang w:val="fr-FR"/>
                                </w:rPr>
                              </w:pPr>
                              <w:r>
                                <w:rPr>
                                  <w:rFonts w:asciiTheme="majorHAnsi" w:hAnsiTheme="majorHAnsi" w:cstheme="majorHAnsi"/>
                                  <w:sz w:val="18"/>
                                  <w:szCs w:val="18"/>
                                  <w:lang w:val="fr-FR"/>
                                </w:rPr>
                                <w:t>Isolate Valve Box tank</w:t>
                              </w:r>
                            </w:p>
                          </w:txbxContent>
                        </wps:txbx>
                        <wps:bodyPr rot="0" vert="horz" wrap="square" lIns="91440" tIns="45720" rIns="91440" bIns="45720" anchor="t" anchorCtr="0" upright="1">
                          <a:noAutofit/>
                        </wps:bodyPr>
                      </wps:wsp>
                      <wps:wsp>
                        <wps:cNvPr id="14215" name="AutoShape 11827"/>
                        <wps:cNvCnPr>
                          <a:cxnSpLocks noChangeShapeType="1"/>
                        </wps:cNvCnPr>
                        <wps:spPr bwMode="auto">
                          <a:xfrm>
                            <a:off x="3609" y="8956"/>
                            <a:ext cx="0" cy="35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4216" name="Group 11828"/>
                        <wpg:cNvGrpSpPr>
                          <a:grpSpLocks/>
                        </wpg:cNvGrpSpPr>
                        <wpg:grpSpPr bwMode="auto">
                          <a:xfrm>
                            <a:off x="2981" y="9151"/>
                            <a:ext cx="3750" cy="794"/>
                            <a:chOff x="1954" y="9777"/>
                            <a:chExt cx="3750" cy="794"/>
                          </a:xfrm>
                        </wpg:grpSpPr>
                        <wps:wsp>
                          <wps:cNvPr id="14217" name="Text Box 11829"/>
                          <wps:cNvSpPr txBox="1">
                            <a:spLocks noChangeArrowheads="1"/>
                          </wps:cNvSpPr>
                          <wps:spPr bwMode="auto">
                            <a:xfrm>
                              <a:off x="3230" y="9777"/>
                              <a:ext cx="2474" cy="794"/>
                            </a:xfrm>
                            <a:prstGeom prst="rect">
                              <a:avLst/>
                            </a:prstGeom>
                            <a:solidFill>
                              <a:srgbClr val="FFFFFF"/>
                            </a:solidFill>
                            <a:ln w="9525">
                              <a:solidFill>
                                <a:srgbClr val="000000"/>
                              </a:solidFill>
                              <a:miter lim="800000"/>
                              <a:headEnd/>
                              <a:tailEnd/>
                            </a:ln>
                          </wps:spPr>
                          <wps:txbx>
                            <w:txbxContent>
                              <w:p w:rsidR="00862F6C" w:rsidRDefault="00862F6C" w:rsidP="00CD4463">
                                <w:pPr>
                                  <w:rPr>
                                    <w:rFonts w:asciiTheme="majorHAnsi" w:hAnsiTheme="majorHAnsi" w:cstheme="majorHAnsi"/>
                                    <w:sz w:val="18"/>
                                    <w:szCs w:val="18"/>
                                  </w:rPr>
                                </w:pPr>
                                <w:r>
                                  <w:rPr>
                                    <w:rFonts w:asciiTheme="majorHAnsi" w:hAnsiTheme="majorHAnsi" w:cstheme="majorHAnsi"/>
                                    <w:sz w:val="18"/>
                                    <w:szCs w:val="18"/>
                                  </w:rPr>
                                  <w:t xml:space="preserve">Open </w:t>
                                </w:r>
                                <w:r w:rsidRPr="00F811DC">
                                  <w:rPr>
                                    <w:rFonts w:asciiTheme="majorHAnsi" w:hAnsiTheme="majorHAnsi" w:cstheme="majorHAnsi"/>
                                    <w:sz w:val="18"/>
                                    <w:szCs w:val="18"/>
                                  </w:rPr>
                                  <w:t xml:space="preserve">FV640, FV641 </w:t>
                                </w:r>
                              </w:p>
                              <w:p w:rsidR="00862F6C" w:rsidRPr="00F811DC" w:rsidRDefault="00862F6C" w:rsidP="00CD4463">
                                <w:pPr>
                                  <w:rPr>
                                    <w:rFonts w:asciiTheme="majorHAnsi" w:hAnsiTheme="majorHAnsi" w:cstheme="majorHAnsi"/>
                                    <w:sz w:val="18"/>
                                    <w:szCs w:val="18"/>
                                  </w:rPr>
                                </w:pPr>
                                <w:r w:rsidRPr="00F811DC">
                                  <w:rPr>
                                    <w:rFonts w:asciiTheme="majorHAnsi" w:hAnsiTheme="majorHAnsi" w:cstheme="majorHAnsi"/>
                                    <w:sz w:val="18"/>
                                    <w:szCs w:val="18"/>
                                  </w:rPr>
                                  <w:t xml:space="preserve">CV590 </w:t>
                                </w:r>
                                <w:r>
                                  <w:rPr>
                                    <w:rFonts w:asciiTheme="majorHAnsi" w:hAnsiTheme="majorHAnsi" w:cstheme="majorHAnsi"/>
                                    <w:sz w:val="18"/>
                                    <w:szCs w:val="18"/>
                                  </w:rPr>
                                  <w:t>opens with a slope</w:t>
                                </w:r>
                              </w:p>
                              <w:p w:rsidR="00862F6C" w:rsidRPr="00F811DC" w:rsidRDefault="00862F6C" w:rsidP="00CD4463">
                                <w:pPr>
                                  <w:spacing w:line="312" w:lineRule="auto"/>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4218" name="Rectangle 11830"/>
                          <wps:cNvSpPr>
                            <a:spLocks noChangeArrowheads="1"/>
                          </wps:cNvSpPr>
                          <wps:spPr bwMode="auto">
                            <a:xfrm>
                              <a:off x="1954" y="9777"/>
                              <a:ext cx="1276" cy="794"/>
                            </a:xfrm>
                            <a:prstGeom prst="rect">
                              <a:avLst/>
                            </a:prstGeom>
                            <a:solidFill>
                              <a:srgbClr val="FFFFFF"/>
                            </a:solidFill>
                            <a:ln w="9525">
                              <a:solidFill>
                                <a:srgbClr val="000000"/>
                              </a:solidFill>
                              <a:miter lim="800000"/>
                              <a:headEnd/>
                              <a:tailEnd/>
                            </a:ln>
                          </wps:spPr>
                          <wps:txbx>
                            <w:txbxContent>
                              <w:p w:rsidR="00862F6C" w:rsidRDefault="00862F6C" w:rsidP="00CD4463">
                                <w:pPr>
                                  <w:spacing w:before="120"/>
                                  <w:jc w:val="center"/>
                                  <w:rPr>
                                    <w:rFonts w:asciiTheme="majorHAnsi" w:hAnsiTheme="majorHAnsi" w:cstheme="majorHAnsi"/>
                                    <w:sz w:val="18"/>
                                    <w:szCs w:val="18"/>
                                    <w:lang w:val="fr-FR"/>
                                  </w:rPr>
                                </w:pPr>
                                <w:r>
                                  <w:rPr>
                                    <w:rFonts w:asciiTheme="majorHAnsi" w:hAnsiTheme="majorHAnsi" w:cstheme="majorHAnsi"/>
                                    <w:sz w:val="18"/>
                                    <w:szCs w:val="18"/>
                                    <w:lang w:val="fr-FR"/>
                                  </w:rPr>
                                  <w:t>Cool down</w:t>
                                </w:r>
                              </w:p>
                              <w:p w:rsidR="00862F6C" w:rsidRPr="00F811DC" w:rsidRDefault="00862F6C" w:rsidP="00CD4463">
                                <w:pPr>
                                  <w:jc w:val="center"/>
                                  <w:rPr>
                                    <w:rFonts w:asciiTheme="majorHAnsi" w:hAnsiTheme="majorHAnsi" w:cstheme="majorHAnsi"/>
                                    <w:sz w:val="18"/>
                                    <w:szCs w:val="18"/>
                                    <w:lang w:val="fr-FR"/>
                                  </w:rPr>
                                </w:pPr>
                                <w:r>
                                  <w:rPr>
                                    <w:rFonts w:asciiTheme="majorHAnsi" w:hAnsiTheme="majorHAnsi" w:cstheme="majorHAnsi"/>
                                    <w:sz w:val="18"/>
                                    <w:szCs w:val="18"/>
                                    <w:lang w:val="fr-FR"/>
                                  </w:rPr>
                                  <w:t>L021</w:t>
                                </w:r>
                              </w:p>
                              <w:p w:rsidR="00862F6C" w:rsidRPr="00F811DC" w:rsidRDefault="00862F6C" w:rsidP="00CD4463">
                                <w:pPr>
                                  <w:rPr>
                                    <w:sz w:val="18"/>
                                    <w:szCs w:val="18"/>
                                  </w:rPr>
                                </w:pPr>
                              </w:p>
                            </w:txbxContent>
                          </wps:txbx>
                          <wps:bodyPr rot="0" vert="horz" wrap="square" lIns="91440" tIns="45720" rIns="91440" bIns="45720" anchor="t" anchorCtr="0" upright="1">
                            <a:noAutofit/>
                          </wps:bodyPr>
                        </wps:wsp>
                      </wpg:grpSp>
                      <wps:wsp>
                        <wps:cNvPr id="14219" name="AutoShape 11831"/>
                        <wps:cNvCnPr>
                          <a:cxnSpLocks noChangeShapeType="1"/>
                        </wps:cNvCnPr>
                        <wps:spPr bwMode="auto">
                          <a:xfrm>
                            <a:off x="3482" y="1018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20" name="Text Box 11832"/>
                        <wps:cNvSpPr txBox="1">
                          <a:spLocks noChangeAspect="1" noChangeArrowheads="1"/>
                        </wps:cNvSpPr>
                        <wps:spPr bwMode="auto">
                          <a:xfrm>
                            <a:off x="6023" y="12537"/>
                            <a:ext cx="2194"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CD4463">
                              <w:pPr>
                                <w:rPr>
                                  <w:rFonts w:asciiTheme="majorHAnsi" w:hAnsiTheme="majorHAnsi" w:cstheme="majorHAnsi"/>
                                  <w:sz w:val="18"/>
                                  <w:szCs w:val="18"/>
                                  <w:lang w:val="fr-FR"/>
                                </w:rPr>
                              </w:pPr>
                              <w:r w:rsidRPr="00F811DC">
                                <w:rPr>
                                  <w:rFonts w:asciiTheme="majorHAnsi" w:hAnsiTheme="majorHAnsi" w:cstheme="majorHAnsi"/>
                                  <w:sz w:val="18"/>
                                  <w:szCs w:val="18"/>
                                  <w:lang w:val="fr-FR"/>
                                </w:rPr>
                                <w:t>LT590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&gt;</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LT590setpoint</w:t>
                              </w:r>
                            </w:p>
                          </w:txbxContent>
                        </wps:txbx>
                        <wps:bodyPr rot="0" vert="horz" wrap="square" lIns="91440" tIns="45720" rIns="91440" bIns="45720" anchor="t" anchorCtr="0" upright="1">
                          <a:noAutofit/>
                        </wps:bodyPr>
                      </wps:wsp>
                      <wps:wsp>
                        <wps:cNvPr id="14221" name="Text Box 11833"/>
                        <wps:cNvSpPr txBox="1">
                          <a:spLocks noChangeAspect="1" noChangeArrowheads="1"/>
                        </wps:cNvSpPr>
                        <wps:spPr bwMode="auto">
                          <a:xfrm>
                            <a:off x="9211" y="10516"/>
                            <a:ext cx="691" cy="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CD4463">
                              <w:pPr>
                                <w:rPr>
                                  <w:rFonts w:asciiTheme="majorHAnsi" w:hAnsiTheme="majorHAnsi" w:cstheme="majorHAnsi"/>
                                  <w:sz w:val="18"/>
                                  <w:szCs w:val="18"/>
                                </w:rPr>
                              </w:pPr>
                              <w:r>
                                <w:rPr>
                                  <w:rFonts w:asciiTheme="majorHAnsi" w:hAnsiTheme="majorHAnsi" w:cstheme="majorHAnsi"/>
                                  <w:sz w:val="18"/>
                                  <w:szCs w:val="18"/>
                                </w:rPr>
                                <w:t>S</w:t>
                              </w:r>
                              <w:r w:rsidRPr="00F811DC">
                                <w:rPr>
                                  <w:rFonts w:asciiTheme="majorHAnsi" w:hAnsiTheme="majorHAnsi" w:cstheme="majorHAnsi"/>
                                  <w:sz w:val="18"/>
                                  <w:szCs w:val="18"/>
                                </w:rPr>
                                <w:t xml:space="preserve">top </w:t>
                              </w:r>
                            </w:p>
                          </w:txbxContent>
                        </wps:txbx>
                        <wps:bodyPr rot="0" vert="horz" wrap="square" lIns="91440" tIns="45720" rIns="91440" bIns="45720" anchor="t" anchorCtr="0" upright="1">
                          <a:noAutofit/>
                        </wps:bodyPr>
                      </wps:wsp>
                      <wps:wsp>
                        <wps:cNvPr id="14222" name="AutoShape 11834"/>
                        <wps:cNvCnPr>
                          <a:cxnSpLocks noChangeShapeType="1"/>
                        </wps:cNvCnPr>
                        <wps:spPr bwMode="auto">
                          <a:xfrm>
                            <a:off x="3398" y="13955"/>
                            <a:ext cx="0" cy="73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23" name="AutoShape 11835"/>
                        <wps:cNvCnPr>
                          <a:cxnSpLocks noChangeShapeType="1"/>
                        </wps:cNvCnPr>
                        <wps:spPr bwMode="auto">
                          <a:xfrm>
                            <a:off x="3333" y="12535"/>
                            <a:ext cx="26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4224" name="Group 11836"/>
                        <wpg:cNvGrpSpPr>
                          <a:grpSpLocks/>
                        </wpg:cNvGrpSpPr>
                        <wpg:grpSpPr bwMode="auto">
                          <a:xfrm>
                            <a:off x="3220" y="12533"/>
                            <a:ext cx="227" cy="397"/>
                            <a:chOff x="4444" y="2685"/>
                            <a:chExt cx="255" cy="720"/>
                          </a:xfrm>
                        </wpg:grpSpPr>
                        <wps:wsp>
                          <wps:cNvPr id="14225" name="AutoShape 11837"/>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26" name="AutoShape 11838"/>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227" name="Text Box 11839"/>
                        <wps:cNvSpPr txBox="1">
                          <a:spLocks noChangeArrowheads="1"/>
                        </wps:cNvSpPr>
                        <wps:spPr bwMode="auto">
                          <a:xfrm>
                            <a:off x="3516" y="12601"/>
                            <a:ext cx="2291"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71899" w:rsidRDefault="00862F6C" w:rsidP="00CD4463">
                              <w:pPr>
                                <w:rPr>
                                  <w:szCs w:val="18"/>
                                </w:rPr>
                              </w:pPr>
                              <w:r>
                                <w:rPr>
                                  <w:rFonts w:asciiTheme="majorHAnsi" w:hAnsiTheme="majorHAnsi" w:cstheme="majorHAnsi"/>
                                  <w:sz w:val="18"/>
                                  <w:szCs w:val="18"/>
                                  <w:lang w:val="fr-FR"/>
                                </w:rPr>
                                <w:t>LI</w:t>
                              </w:r>
                              <w:r w:rsidRPr="00F811DC">
                                <w:rPr>
                                  <w:rFonts w:asciiTheme="majorHAnsi" w:hAnsiTheme="majorHAnsi" w:cstheme="majorHAnsi"/>
                                  <w:sz w:val="18"/>
                                  <w:szCs w:val="18"/>
                                  <w:lang w:val="fr-FR"/>
                                </w:rPr>
                                <w:t>6</w:t>
                              </w:r>
                              <w:r>
                                <w:rPr>
                                  <w:rFonts w:asciiTheme="majorHAnsi" w:hAnsiTheme="majorHAnsi" w:cstheme="majorHAnsi"/>
                                  <w:sz w:val="18"/>
                                  <w:szCs w:val="18"/>
                                  <w:lang w:val="fr-FR"/>
                                </w:rPr>
                                <w:t>70 &lt; LI</w:t>
                              </w:r>
                              <w:r w:rsidRPr="00F811DC">
                                <w:rPr>
                                  <w:rFonts w:asciiTheme="majorHAnsi" w:hAnsiTheme="majorHAnsi" w:cstheme="majorHAnsi"/>
                                  <w:sz w:val="18"/>
                                  <w:szCs w:val="18"/>
                                  <w:lang w:val="fr-FR"/>
                                </w:rPr>
                                <w:t>6</w:t>
                              </w:r>
                              <w:r>
                                <w:rPr>
                                  <w:rFonts w:asciiTheme="majorHAnsi" w:hAnsiTheme="majorHAnsi" w:cstheme="majorHAnsi"/>
                                  <w:sz w:val="18"/>
                                  <w:szCs w:val="18"/>
                                  <w:lang w:val="fr-FR"/>
                                </w:rPr>
                                <w:t>7</w:t>
                              </w:r>
                              <w:r w:rsidRPr="00F811DC">
                                <w:rPr>
                                  <w:rFonts w:asciiTheme="majorHAnsi" w:hAnsiTheme="majorHAnsi" w:cstheme="majorHAnsi"/>
                                  <w:sz w:val="18"/>
                                  <w:szCs w:val="18"/>
                                  <w:lang w:val="fr-FR"/>
                                </w:rPr>
                                <w:t xml:space="preserve">0setpoint  </w:t>
                              </w:r>
                            </w:p>
                          </w:txbxContent>
                        </wps:txbx>
                        <wps:bodyPr rot="0" vert="horz" wrap="square" lIns="0" tIns="0" rIns="0" bIns="0" anchor="t" anchorCtr="0" upright="1">
                          <a:noAutofit/>
                        </wps:bodyPr>
                      </wps:wsp>
                      <wps:wsp>
                        <wps:cNvPr id="14228" name="AutoShape 11840"/>
                        <wps:cNvCnPr>
                          <a:cxnSpLocks noChangeShapeType="1"/>
                        </wps:cNvCnPr>
                        <wps:spPr bwMode="auto">
                          <a:xfrm rot="5400000">
                            <a:off x="6870" y="1419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29" name="Text Box 11844"/>
                        <wps:cNvSpPr txBox="1">
                          <a:spLocks noChangeArrowheads="1"/>
                        </wps:cNvSpPr>
                        <wps:spPr bwMode="auto">
                          <a:xfrm>
                            <a:off x="2613" y="12924"/>
                            <a:ext cx="2234" cy="1037"/>
                          </a:xfrm>
                          <a:prstGeom prst="rect">
                            <a:avLst/>
                          </a:prstGeom>
                          <a:solidFill>
                            <a:srgbClr val="FFFFFF"/>
                          </a:solidFill>
                          <a:ln w="9525">
                            <a:solidFill>
                              <a:srgbClr val="000000"/>
                            </a:solidFill>
                            <a:miter lim="800000"/>
                            <a:headEnd/>
                            <a:tailEnd/>
                          </a:ln>
                        </wps:spPr>
                        <wps:txbx>
                          <w:txbxContent>
                            <w:p w:rsidR="00862F6C" w:rsidRDefault="00862F6C" w:rsidP="00CD4463">
                              <w:pPr>
                                <w:spacing w:before="40"/>
                                <w:jc w:val="center"/>
                                <w:rPr>
                                  <w:rFonts w:asciiTheme="majorHAnsi" w:hAnsiTheme="majorHAnsi" w:cstheme="majorHAnsi"/>
                                  <w:sz w:val="18"/>
                                  <w:szCs w:val="18"/>
                                </w:rPr>
                              </w:pPr>
                              <w:r>
                                <w:rPr>
                                  <w:rFonts w:asciiTheme="majorHAnsi" w:hAnsiTheme="majorHAnsi" w:cstheme="majorHAnsi"/>
                                  <w:sz w:val="18"/>
                                  <w:szCs w:val="18"/>
                                </w:rPr>
                                <w:t>CRYOSTAT EMPTY</w:t>
                              </w:r>
                            </w:p>
                            <w:p w:rsidR="00862F6C" w:rsidRPr="005B4DCB" w:rsidRDefault="00862F6C" w:rsidP="00CD4463">
                              <w:pPr>
                                <w:spacing w:before="40"/>
                                <w:jc w:val="center"/>
                                <w:rPr>
                                  <w:rFonts w:asciiTheme="majorHAnsi" w:hAnsiTheme="majorHAnsi" w:cstheme="majorHAnsi"/>
                                  <w:sz w:val="18"/>
                                  <w:szCs w:val="18"/>
                                </w:rPr>
                              </w:pPr>
                              <w:r>
                                <w:rPr>
                                  <w:rFonts w:asciiTheme="majorHAnsi" w:hAnsiTheme="majorHAnsi" w:cstheme="majorHAnsi"/>
                                  <w:sz w:val="18"/>
                                  <w:szCs w:val="18"/>
                                </w:rPr>
                                <w:t>“</w:t>
                              </w:r>
                              <w:r w:rsidRPr="005B4DCB">
                                <w:rPr>
                                  <w:rFonts w:asciiTheme="majorHAnsi" w:hAnsiTheme="majorHAnsi" w:cstheme="majorHAnsi"/>
                                  <w:sz w:val="18"/>
                                  <w:szCs w:val="18"/>
                                </w:rPr>
                                <w:t>Do you want to stop the emptying</w:t>
                              </w:r>
                              <w:r>
                                <w:rPr>
                                  <w:rFonts w:asciiTheme="majorHAnsi" w:hAnsiTheme="majorHAnsi" w:cstheme="majorHAnsi"/>
                                  <w:sz w:val="18"/>
                                  <w:szCs w:val="18"/>
                                </w:rPr>
                                <w:t xml:space="preserve"> or define a new level setpoint</w:t>
                              </w:r>
                              <w:r w:rsidRPr="005B4DCB">
                                <w:rPr>
                                  <w:rFonts w:asciiTheme="majorHAnsi" w:hAnsiTheme="majorHAnsi" w:cstheme="majorHAnsi"/>
                                  <w:sz w:val="18"/>
                                  <w:szCs w:val="18"/>
                                </w:rPr>
                                <w:t>?“</w:t>
                              </w:r>
                            </w:p>
                          </w:txbxContent>
                        </wps:txbx>
                        <wps:bodyPr rot="0" vert="horz" wrap="square" lIns="0" tIns="0" rIns="0" bIns="0" anchor="t" anchorCtr="0" upright="1">
                          <a:noAutofit/>
                        </wps:bodyPr>
                      </wps:wsp>
                      <wpg:grpSp>
                        <wpg:cNvPr id="14230" name="Group 11845"/>
                        <wpg:cNvGrpSpPr>
                          <a:grpSpLocks/>
                        </wpg:cNvGrpSpPr>
                        <wpg:grpSpPr bwMode="auto">
                          <a:xfrm>
                            <a:off x="5884" y="12524"/>
                            <a:ext cx="227" cy="397"/>
                            <a:chOff x="4444" y="2685"/>
                            <a:chExt cx="255" cy="720"/>
                          </a:xfrm>
                        </wpg:grpSpPr>
                        <wps:wsp>
                          <wps:cNvPr id="14231" name="AutoShape 11846"/>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32" name="AutoShape 11847"/>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233" name="Text Box 11848"/>
                        <wps:cNvSpPr txBox="1">
                          <a:spLocks noChangeArrowheads="1"/>
                        </wps:cNvSpPr>
                        <wps:spPr bwMode="auto">
                          <a:xfrm>
                            <a:off x="5310" y="12906"/>
                            <a:ext cx="2085" cy="1080"/>
                          </a:xfrm>
                          <a:prstGeom prst="rect">
                            <a:avLst/>
                          </a:prstGeom>
                          <a:solidFill>
                            <a:srgbClr val="FFFFFF"/>
                          </a:solidFill>
                          <a:ln w="9525">
                            <a:solidFill>
                              <a:srgbClr val="000000"/>
                            </a:solidFill>
                            <a:miter lim="800000"/>
                            <a:headEnd/>
                            <a:tailEnd/>
                          </a:ln>
                        </wps:spPr>
                        <wps:txbx>
                          <w:txbxContent>
                            <w:p w:rsidR="00862F6C" w:rsidRDefault="00862F6C" w:rsidP="00CD4463">
                              <w:pPr>
                                <w:spacing w:before="40"/>
                                <w:jc w:val="center"/>
                                <w:rPr>
                                  <w:rFonts w:asciiTheme="majorHAnsi" w:hAnsiTheme="majorHAnsi" w:cstheme="majorHAnsi"/>
                                  <w:sz w:val="18"/>
                                  <w:szCs w:val="18"/>
                                </w:rPr>
                              </w:pPr>
                              <w:r>
                                <w:rPr>
                                  <w:rFonts w:asciiTheme="majorHAnsi" w:hAnsiTheme="majorHAnsi" w:cstheme="majorHAnsi"/>
                                  <w:sz w:val="18"/>
                                  <w:szCs w:val="18"/>
                                </w:rPr>
                                <w:t>DEWAR FULL</w:t>
                              </w:r>
                            </w:p>
                            <w:p w:rsidR="00862F6C" w:rsidRPr="005B4DCB" w:rsidRDefault="00862F6C" w:rsidP="00CD4463">
                              <w:pPr>
                                <w:spacing w:before="40"/>
                                <w:jc w:val="center"/>
                                <w:rPr>
                                  <w:rFonts w:asciiTheme="majorHAnsi" w:hAnsiTheme="majorHAnsi" w:cstheme="majorHAnsi"/>
                                  <w:sz w:val="18"/>
                                  <w:szCs w:val="18"/>
                                </w:rPr>
                              </w:pPr>
                              <w:r>
                                <w:rPr>
                                  <w:rFonts w:asciiTheme="majorHAnsi" w:hAnsiTheme="majorHAnsi" w:cstheme="majorHAnsi"/>
                                  <w:sz w:val="18"/>
                                  <w:szCs w:val="18"/>
                                </w:rPr>
                                <w:t>“</w:t>
                              </w:r>
                              <w:r w:rsidRPr="005B4DCB">
                                <w:rPr>
                                  <w:rFonts w:asciiTheme="majorHAnsi" w:hAnsiTheme="majorHAnsi" w:cstheme="majorHAnsi"/>
                                  <w:sz w:val="18"/>
                                  <w:szCs w:val="18"/>
                                </w:rPr>
                                <w:t>Do you want to stop the emptying</w:t>
                              </w:r>
                              <w:r w:rsidRPr="0049025E">
                                <w:rPr>
                                  <w:rFonts w:asciiTheme="majorHAnsi" w:hAnsiTheme="majorHAnsi" w:cstheme="majorHAnsi"/>
                                  <w:sz w:val="18"/>
                                  <w:szCs w:val="18"/>
                                </w:rPr>
                                <w:t xml:space="preserve"> </w:t>
                              </w:r>
                              <w:r>
                                <w:rPr>
                                  <w:rFonts w:asciiTheme="majorHAnsi" w:hAnsiTheme="majorHAnsi" w:cstheme="majorHAnsi"/>
                                  <w:sz w:val="18"/>
                                  <w:szCs w:val="18"/>
                                </w:rPr>
                                <w:t>or define a new level setpoint</w:t>
                              </w:r>
                              <w:r w:rsidRPr="005B4DCB">
                                <w:rPr>
                                  <w:rFonts w:asciiTheme="majorHAnsi" w:hAnsiTheme="majorHAnsi" w:cstheme="majorHAnsi"/>
                                  <w:sz w:val="18"/>
                                  <w:szCs w:val="18"/>
                                </w:rPr>
                                <w:t>?“</w:t>
                              </w:r>
                            </w:p>
                          </w:txbxContent>
                        </wps:txbx>
                        <wps:bodyPr rot="0" vert="horz" wrap="square" lIns="0" tIns="0" rIns="0" bIns="0" anchor="t" anchorCtr="0" upright="1">
                          <a:noAutofit/>
                        </wps:bodyPr>
                      </wps:wsp>
                      <wps:wsp>
                        <wps:cNvPr id="14234" name="AutoShape 11852"/>
                        <wps:cNvCnPr>
                          <a:cxnSpLocks noChangeShapeType="1"/>
                        </wps:cNvCnPr>
                        <wps:spPr bwMode="auto">
                          <a:xfrm>
                            <a:off x="3496" y="1149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35" name="Text Box 11853"/>
                        <wps:cNvSpPr txBox="1">
                          <a:spLocks noChangeArrowheads="1"/>
                        </wps:cNvSpPr>
                        <wps:spPr bwMode="auto">
                          <a:xfrm>
                            <a:off x="3951" y="11382"/>
                            <a:ext cx="3645"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CD4463">
                              <w:pPr>
                                <w:rPr>
                                  <w:rFonts w:asciiTheme="majorHAnsi" w:hAnsiTheme="majorHAnsi" w:cstheme="majorHAnsi"/>
                                  <w:sz w:val="18"/>
                                  <w:szCs w:val="18"/>
                                  <w:lang w:val="fr-FR"/>
                                </w:rPr>
                              </w:pPr>
                              <w:r>
                                <w:rPr>
                                  <w:rFonts w:asciiTheme="majorHAnsi" w:hAnsiTheme="majorHAnsi" w:cstheme="majorHAnsi"/>
                                  <w:sz w:val="18"/>
                                  <w:szCs w:val="18"/>
                                  <w:lang w:val="fr-FR"/>
                                </w:rPr>
                                <w:t>LI</w:t>
                              </w:r>
                              <w:r w:rsidRPr="00F811DC">
                                <w:rPr>
                                  <w:rFonts w:asciiTheme="majorHAnsi" w:hAnsiTheme="majorHAnsi" w:cstheme="majorHAnsi"/>
                                  <w:sz w:val="18"/>
                                  <w:szCs w:val="18"/>
                                  <w:lang w:val="fr-FR"/>
                                </w:rPr>
                                <w:t>6</w:t>
                              </w:r>
                              <w:r>
                                <w:rPr>
                                  <w:rFonts w:asciiTheme="majorHAnsi" w:hAnsiTheme="majorHAnsi" w:cstheme="majorHAnsi"/>
                                  <w:sz w:val="18"/>
                                  <w:szCs w:val="18"/>
                                  <w:lang w:val="fr-FR"/>
                                </w:rPr>
                                <w:t>70 &lt; LI</w:t>
                              </w:r>
                              <w:r w:rsidRPr="00F811DC">
                                <w:rPr>
                                  <w:rFonts w:asciiTheme="majorHAnsi" w:hAnsiTheme="majorHAnsi" w:cstheme="majorHAnsi"/>
                                  <w:sz w:val="18"/>
                                  <w:szCs w:val="18"/>
                                  <w:lang w:val="fr-FR"/>
                                </w:rPr>
                                <w:t>6</w:t>
                              </w:r>
                              <w:r>
                                <w:rPr>
                                  <w:rFonts w:asciiTheme="majorHAnsi" w:hAnsiTheme="majorHAnsi" w:cstheme="majorHAnsi"/>
                                  <w:sz w:val="18"/>
                                  <w:szCs w:val="18"/>
                                  <w:lang w:val="fr-FR"/>
                                </w:rPr>
                                <w:t>7</w:t>
                              </w:r>
                              <w:r w:rsidRPr="00F811DC">
                                <w:rPr>
                                  <w:rFonts w:asciiTheme="majorHAnsi" w:hAnsiTheme="majorHAnsi" w:cstheme="majorHAnsi"/>
                                  <w:sz w:val="18"/>
                                  <w:szCs w:val="18"/>
                                  <w:lang w:val="fr-FR"/>
                                </w:rPr>
                                <w:t xml:space="preserve">0setpoint  </w:t>
                              </w:r>
                              <w:r>
                                <w:rPr>
                                  <w:rFonts w:asciiTheme="majorHAnsi" w:hAnsiTheme="majorHAnsi" w:cstheme="majorHAnsi"/>
                                  <w:sz w:val="18"/>
                                  <w:szCs w:val="18"/>
                                  <w:lang w:val="fr-FR"/>
                                </w:rPr>
                                <w:t xml:space="preserve">OR </w:t>
                              </w:r>
                              <w:r w:rsidRPr="00F811DC">
                                <w:rPr>
                                  <w:rFonts w:asciiTheme="majorHAnsi" w:hAnsiTheme="majorHAnsi" w:cstheme="majorHAnsi"/>
                                  <w:sz w:val="18"/>
                                  <w:szCs w:val="18"/>
                                  <w:lang w:val="fr-FR"/>
                                </w:rPr>
                                <w:t>LT590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&gt;</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LT590setpoint</w:t>
                              </w:r>
                            </w:p>
                            <w:p w:rsidR="00862F6C" w:rsidRPr="00871899" w:rsidRDefault="00862F6C" w:rsidP="00CD4463">
                              <w:pPr>
                                <w:rPr>
                                  <w:szCs w:val="18"/>
                                </w:rPr>
                              </w:pPr>
                            </w:p>
                          </w:txbxContent>
                        </wps:txbx>
                        <wps:bodyPr rot="0" vert="horz" wrap="square" lIns="0" tIns="0" rIns="0" bIns="0" anchor="t" anchorCtr="0" upright="1">
                          <a:noAutofit/>
                        </wps:bodyPr>
                      </wps:wsp>
                      <wps:wsp>
                        <wps:cNvPr id="14236" name="AutoShape 11854"/>
                        <wps:cNvCnPr>
                          <a:cxnSpLocks noChangeShapeType="1"/>
                        </wps:cNvCnPr>
                        <wps:spPr bwMode="auto">
                          <a:xfrm flipH="1">
                            <a:off x="2358" y="10298"/>
                            <a:ext cx="0" cy="147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37" name="AutoShape 11855"/>
                        <wps:cNvCnPr>
                          <a:cxnSpLocks noChangeShapeType="1"/>
                        </wps:cNvCnPr>
                        <wps:spPr bwMode="auto">
                          <a:xfrm>
                            <a:off x="2348" y="10308"/>
                            <a:ext cx="1191"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238" name="AutoShape 11856"/>
                        <wps:cNvCnPr>
                          <a:cxnSpLocks noChangeShapeType="1"/>
                        </wps:cNvCnPr>
                        <wps:spPr bwMode="auto">
                          <a:xfrm>
                            <a:off x="5967" y="14189"/>
                            <a:ext cx="198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39" name="Text Box 11857"/>
                        <wps:cNvSpPr txBox="1">
                          <a:spLocks noChangeArrowheads="1"/>
                        </wps:cNvSpPr>
                        <wps:spPr bwMode="auto">
                          <a:xfrm>
                            <a:off x="2135" y="14428"/>
                            <a:ext cx="1194"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CD4463">
                              <w:pPr>
                                <w:rPr>
                                  <w:rFonts w:asciiTheme="majorHAnsi" w:hAnsiTheme="majorHAnsi" w:cstheme="majorHAnsi"/>
                                  <w:sz w:val="18"/>
                                  <w:szCs w:val="18"/>
                                  <w:lang w:val="fr-FR"/>
                                </w:rPr>
                              </w:pPr>
                              <w:r>
                                <w:rPr>
                                  <w:rFonts w:asciiTheme="majorHAnsi" w:hAnsiTheme="majorHAnsi" w:cstheme="majorHAnsi"/>
                                  <w:sz w:val="18"/>
                                  <w:szCs w:val="18"/>
                                  <w:lang w:val="fr-FR"/>
                                </w:rPr>
                                <w:t>New setpoint</w:t>
                              </w:r>
                            </w:p>
                          </w:txbxContent>
                        </wps:txbx>
                        <wps:bodyPr rot="0" vert="horz" wrap="square" lIns="0" tIns="0" rIns="0" bIns="0" anchor="t" anchorCtr="0" upright="1">
                          <a:noAutofit/>
                        </wps:bodyPr>
                      </wps:wsp>
                      <wps:wsp>
                        <wps:cNvPr id="14240" name="AutoShape 11858"/>
                        <wps:cNvCnPr>
                          <a:cxnSpLocks noChangeShapeType="1"/>
                        </wps:cNvCnPr>
                        <wps:spPr bwMode="auto">
                          <a:xfrm rot="5400000">
                            <a:off x="5607" y="14335"/>
                            <a:ext cx="73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41" name="AutoShape 11859"/>
                        <wps:cNvCnPr>
                          <a:cxnSpLocks noChangeShapeType="1"/>
                        </wps:cNvCnPr>
                        <wps:spPr bwMode="auto">
                          <a:xfrm rot="5400000">
                            <a:off x="2596" y="1425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42" name="AutoShape 11860"/>
                        <wps:cNvCnPr>
                          <a:cxnSpLocks noChangeShapeType="1"/>
                        </wps:cNvCnPr>
                        <wps:spPr bwMode="auto">
                          <a:xfrm rot="10800000">
                            <a:off x="5856" y="1444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43" name="AutoShape 11861"/>
                        <wps:cNvCnPr>
                          <a:cxnSpLocks noChangeShapeType="1"/>
                        </wps:cNvCnPr>
                        <wps:spPr bwMode="auto">
                          <a:xfrm rot="10800000">
                            <a:off x="3281" y="1446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44" name="Text Box 11862"/>
                        <wps:cNvSpPr txBox="1">
                          <a:spLocks noChangeAspect="1" noChangeArrowheads="1"/>
                        </wps:cNvSpPr>
                        <wps:spPr bwMode="auto">
                          <a:xfrm>
                            <a:off x="3622" y="14194"/>
                            <a:ext cx="798"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CD4463">
                              <w:pPr>
                                <w:rPr>
                                  <w:rFonts w:asciiTheme="majorHAnsi" w:hAnsiTheme="majorHAnsi" w:cstheme="majorHAnsi"/>
                                  <w:sz w:val="18"/>
                                  <w:szCs w:val="18"/>
                                </w:rPr>
                              </w:pPr>
                              <w:r>
                                <w:rPr>
                                  <w:rFonts w:asciiTheme="majorHAnsi" w:hAnsiTheme="majorHAnsi" w:cstheme="majorHAnsi"/>
                                  <w:sz w:val="18"/>
                                  <w:szCs w:val="18"/>
                                </w:rPr>
                                <w:t>S</w:t>
                              </w:r>
                              <w:r w:rsidRPr="00F811DC">
                                <w:rPr>
                                  <w:rFonts w:asciiTheme="majorHAnsi" w:hAnsiTheme="majorHAnsi" w:cstheme="majorHAnsi"/>
                                  <w:sz w:val="18"/>
                                  <w:szCs w:val="18"/>
                                </w:rPr>
                                <w:t xml:space="preserve">top </w:t>
                              </w:r>
                            </w:p>
                          </w:txbxContent>
                        </wps:txbx>
                        <wps:bodyPr rot="0" vert="horz" wrap="square" lIns="91440" tIns="45720" rIns="91440" bIns="45720" anchor="t" anchorCtr="0" upright="1">
                          <a:noAutofit/>
                        </wps:bodyPr>
                      </wps:wsp>
                      <wps:wsp>
                        <wps:cNvPr id="14245" name="AutoShape 11863"/>
                        <wps:cNvCnPr>
                          <a:cxnSpLocks noChangeShapeType="1"/>
                        </wps:cNvCnPr>
                        <wps:spPr bwMode="auto">
                          <a:xfrm>
                            <a:off x="3391" y="14687"/>
                            <a:ext cx="56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46" name="AutoShape 11864"/>
                        <wps:cNvCnPr>
                          <a:cxnSpLocks noChangeShapeType="1"/>
                        </wps:cNvCnPr>
                        <wps:spPr bwMode="auto">
                          <a:xfrm flipH="1">
                            <a:off x="7954" y="10296"/>
                            <a:ext cx="0" cy="17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47" name="AutoShape 11865"/>
                        <wps:cNvCnPr>
                          <a:cxnSpLocks noChangeShapeType="1"/>
                        </wps:cNvCnPr>
                        <wps:spPr bwMode="auto">
                          <a:xfrm flipH="1">
                            <a:off x="3707" y="10312"/>
                            <a:ext cx="4252"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248" name="Text Box 11866"/>
                        <wps:cNvSpPr txBox="1">
                          <a:spLocks noChangeArrowheads="1"/>
                        </wps:cNvSpPr>
                        <wps:spPr bwMode="auto">
                          <a:xfrm>
                            <a:off x="7104" y="14238"/>
                            <a:ext cx="1194"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CD4463">
                              <w:pPr>
                                <w:rPr>
                                  <w:rFonts w:asciiTheme="majorHAnsi" w:hAnsiTheme="majorHAnsi" w:cstheme="majorHAnsi"/>
                                  <w:sz w:val="18"/>
                                  <w:szCs w:val="18"/>
                                  <w:lang w:val="fr-FR"/>
                                </w:rPr>
                              </w:pPr>
                              <w:r>
                                <w:rPr>
                                  <w:rFonts w:asciiTheme="majorHAnsi" w:hAnsiTheme="majorHAnsi" w:cstheme="majorHAnsi"/>
                                  <w:sz w:val="18"/>
                                  <w:szCs w:val="18"/>
                                  <w:lang w:val="fr-FR"/>
                                </w:rPr>
                                <w:t>New setpoint</w:t>
                              </w:r>
                            </w:p>
                          </w:txbxContent>
                        </wps:txbx>
                        <wps:bodyPr rot="0" vert="horz" wrap="square" lIns="0" tIns="0" rIns="0" bIns="0" anchor="t" anchorCtr="0" upright="1">
                          <a:noAutofit/>
                        </wps:bodyPr>
                      </wps:wsp>
                      <wps:wsp>
                        <wps:cNvPr id="14249" name="AutoShape 11867"/>
                        <wps:cNvCnPr>
                          <a:cxnSpLocks noChangeShapeType="1"/>
                        </wps:cNvCnPr>
                        <wps:spPr bwMode="auto">
                          <a:xfrm>
                            <a:off x="4787" y="14689"/>
                            <a:ext cx="0" cy="73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50" name="Rectangle 11868"/>
                        <wps:cNvSpPr>
                          <a:spLocks noChangeArrowheads="1"/>
                        </wps:cNvSpPr>
                        <wps:spPr bwMode="auto">
                          <a:xfrm>
                            <a:off x="4047" y="14916"/>
                            <a:ext cx="1596" cy="794"/>
                          </a:xfrm>
                          <a:prstGeom prst="rect">
                            <a:avLst/>
                          </a:prstGeom>
                          <a:solidFill>
                            <a:srgbClr val="FFFFFF"/>
                          </a:solidFill>
                          <a:ln w="9525">
                            <a:solidFill>
                              <a:srgbClr val="000000"/>
                            </a:solidFill>
                            <a:miter lim="800000"/>
                            <a:headEnd/>
                            <a:tailEnd/>
                          </a:ln>
                        </wps:spPr>
                        <wps:txbx>
                          <w:txbxContent>
                            <w:p w:rsidR="00862F6C" w:rsidRPr="00647920" w:rsidRDefault="00862F6C" w:rsidP="00CD4463">
                              <w:pPr>
                                <w:jc w:val="center"/>
                                <w:rPr>
                                  <w:rFonts w:asciiTheme="majorHAnsi" w:hAnsiTheme="majorHAnsi"/>
                                  <w:sz w:val="18"/>
                                  <w:szCs w:val="18"/>
                                  <w:lang w:val="fr-FR"/>
                                </w:rPr>
                              </w:pPr>
                              <w:r>
                                <w:rPr>
                                  <w:rFonts w:asciiTheme="majorHAnsi" w:hAnsiTheme="majorHAnsi"/>
                                  <w:sz w:val="18"/>
                                  <w:szCs w:val="18"/>
                                  <w:lang w:val="fr-FR"/>
                                </w:rPr>
                                <w:t>Filling Stopped</w:t>
                              </w:r>
                            </w:p>
                          </w:txbxContent>
                        </wps:txbx>
                        <wps:bodyPr rot="0" vert="horz" wrap="square" lIns="91440" tIns="45720" rIns="91440" bIns="45720" anchor="t" anchorCtr="0" upright="1">
                          <a:noAutofit/>
                        </wps:bodyPr>
                      </wps:wsp>
                      <wps:wsp>
                        <wps:cNvPr id="14251" name="Text Box 11869"/>
                        <wps:cNvSpPr txBox="1">
                          <a:spLocks noChangeArrowheads="1"/>
                        </wps:cNvSpPr>
                        <wps:spPr bwMode="auto">
                          <a:xfrm>
                            <a:off x="5640" y="14916"/>
                            <a:ext cx="3345" cy="794"/>
                          </a:xfrm>
                          <a:prstGeom prst="rect">
                            <a:avLst/>
                          </a:prstGeom>
                          <a:solidFill>
                            <a:srgbClr val="FFFFFF"/>
                          </a:solidFill>
                          <a:ln w="9525">
                            <a:solidFill>
                              <a:srgbClr val="000000"/>
                            </a:solidFill>
                            <a:miter lim="800000"/>
                            <a:headEnd/>
                            <a:tailEnd/>
                          </a:ln>
                        </wps:spPr>
                        <wps:txbx>
                          <w:txbxContent>
                            <w:p w:rsidR="00862F6C" w:rsidRDefault="00862F6C" w:rsidP="00CD4463">
                              <w:pPr>
                                <w:rPr>
                                  <w:rFonts w:asciiTheme="majorHAnsi" w:hAnsiTheme="majorHAnsi" w:cstheme="majorHAnsi"/>
                                  <w:sz w:val="18"/>
                                  <w:szCs w:val="18"/>
                                </w:rPr>
                              </w:pPr>
                              <w:r>
                                <w:rPr>
                                  <w:rFonts w:asciiTheme="majorHAnsi" w:hAnsiTheme="majorHAnsi" w:cstheme="majorHAnsi"/>
                                  <w:sz w:val="18"/>
                                  <w:szCs w:val="18"/>
                                </w:rPr>
                                <w:t xml:space="preserve">Close </w:t>
                              </w:r>
                              <w:r w:rsidRPr="00F811DC">
                                <w:rPr>
                                  <w:rFonts w:asciiTheme="majorHAnsi" w:hAnsiTheme="majorHAnsi" w:cstheme="majorHAnsi"/>
                                  <w:sz w:val="18"/>
                                  <w:szCs w:val="18"/>
                                </w:rPr>
                                <w:t xml:space="preserve">FV641 </w:t>
                              </w:r>
                            </w:p>
                            <w:p w:rsidR="00862F6C" w:rsidRPr="00F811DC" w:rsidRDefault="00862F6C" w:rsidP="00E533EB">
                              <w:pPr>
                                <w:rPr>
                                  <w:rFonts w:asciiTheme="majorHAnsi" w:hAnsiTheme="majorHAnsi" w:cstheme="majorHAnsi"/>
                                  <w:sz w:val="18"/>
                                  <w:szCs w:val="18"/>
                                </w:rPr>
                              </w:pPr>
                              <w:r w:rsidRPr="00F811DC">
                                <w:rPr>
                                  <w:rFonts w:asciiTheme="majorHAnsi" w:hAnsiTheme="majorHAnsi" w:cstheme="majorHAnsi"/>
                                  <w:sz w:val="18"/>
                                  <w:szCs w:val="18"/>
                                </w:rPr>
                                <w:t>CV58</w:t>
                              </w:r>
                              <w:r>
                                <w:rPr>
                                  <w:rFonts w:asciiTheme="majorHAnsi" w:hAnsiTheme="majorHAnsi" w:cstheme="majorHAnsi"/>
                                  <w:sz w:val="18"/>
                                  <w:szCs w:val="18"/>
                                </w:rPr>
                                <w:t>1</w:t>
                              </w:r>
                              <w:r w:rsidRPr="00F811DC">
                                <w:rPr>
                                  <w:rFonts w:asciiTheme="majorHAnsi" w:hAnsiTheme="majorHAnsi" w:cstheme="majorHAnsi"/>
                                  <w:sz w:val="18"/>
                                  <w:szCs w:val="18"/>
                                </w:rPr>
                                <w:t xml:space="preserve"> regulated </w:t>
                              </w:r>
                            </w:p>
                            <w:p w:rsidR="00862F6C" w:rsidRPr="00F811DC" w:rsidRDefault="00862F6C" w:rsidP="00E533EB">
                              <w:pPr>
                                <w:rPr>
                                  <w:rFonts w:asciiTheme="majorHAnsi" w:hAnsiTheme="majorHAnsi" w:cstheme="majorHAnsi"/>
                                  <w:sz w:val="18"/>
                                  <w:szCs w:val="18"/>
                                </w:rPr>
                              </w:pPr>
                              <w:r>
                                <w:rPr>
                                  <w:rFonts w:asciiTheme="majorHAnsi" w:hAnsiTheme="majorHAnsi" w:cstheme="majorHAnsi"/>
                                  <w:sz w:val="18"/>
                                  <w:szCs w:val="18"/>
                                </w:rPr>
                                <w:t>PT66</w:t>
                              </w:r>
                              <w:r w:rsidRPr="00F811DC">
                                <w:rPr>
                                  <w:rFonts w:asciiTheme="majorHAnsi" w:hAnsiTheme="majorHAnsi" w:cstheme="majorHAnsi"/>
                                  <w:sz w:val="18"/>
                                  <w:szCs w:val="18"/>
                                </w:rPr>
                                <w:t>0=PT6</w:t>
                              </w:r>
                              <w:r>
                                <w:rPr>
                                  <w:rFonts w:asciiTheme="majorHAnsi" w:hAnsiTheme="majorHAnsi" w:cstheme="majorHAnsi"/>
                                  <w:sz w:val="18"/>
                                  <w:szCs w:val="18"/>
                                </w:rPr>
                                <w:t>6</w:t>
                              </w:r>
                              <w:r w:rsidRPr="00F811DC">
                                <w:rPr>
                                  <w:rFonts w:asciiTheme="majorHAnsi" w:hAnsiTheme="majorHAnsi" w:cstheme="majorHAnsi"/>
                                  <w:sz w:val="18"/>
                                  <w:szCs w:val="18"/>
                                </w:rPr>
                                <w:t>0setpoint</w:t>
                              </w:r>
                            </w:p>
                            <w:p w:rsidR="00862F6C" w:rsidRPr="00F811DC" w:rsidRDefault="00862F6C" w:rsidP="00CD4463">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4252" name="Rectangle 11788"/>
                        <wps:cNvSpPr>
                          <a:spLocks noChangeArrowheads="1"/>
                        </wps:cNvSpPr>
                        <wps:spPr bwMode="auto">
                          <a:xfrm>
                            <a:off x="8142" y="9252"/>
                            <a:ext cx="1361" cy="1191"/>
                          </a:xfrm>
                          <a:prstGeom prst="rect">
                            <a:avLst/>
                          </a:prstGeom>
                          <a:solidFill>
                            <a:srgbClr val="FFFFFF"/>
                          </a:solidFill>
                          <a:ln w="9525">
                            <a:solidFill>
                              <a:srgbClr val="000000"/>
                            </a:solidFill>
                            <a:miter lim="800000"/>
                            <a:headEnd/>
                            <a:tailEnd/>
                          </a:ln>
                        </wps:spPr>
                        <wps:txbx>
                          <w:txbxContent>
                            <w:p w:rsidR="00862F6C" w:rsidRPr="00F811DC" w:rsidRDefault="00862F6C" w:rsidP="00CD4463">
                              <w:pPr>
                                <w:spacing w:before="240" w:line="264" w:lineRule="auto"/>
                                <w:jc w:val="center"/>
                                <w:rPr>
                                  <w:rFonts w:asciiTheme="majorHAnsi" w:hAnsiTheme="majorHAnsi" w:cstheme="majorHAnsi"/>
                                  <w:sz w:val="18"/>
                                  <w:szCs w:val="18"/>
                                </w:rPr>
                              </w:pPr>
                              <w:r w:rsidRPr="00F811DC">
                                <w:rPr>
                                  <w:rFonts w:asciiTheme="majorHAnsi" w:hAnsiTheme="majorHAnsi" w:cstheme="majorHAnsi"/>
                                  <w:sz w:val="18"/>
                                  <w:szCs w:val="18"/>
                                </w:rPr>
                                <w:t>Pressurization</w:t>
                              </w:r>
                            </w:p>
                            <w:p w:rsidR="00862F6C" w:rsidRPr="00F811DC" w:rsidRDefault="00862F6C" w:rsidP="00CD4463">
                              <w:pPr>
                                <w:spacing w:line="264" w:lineRule="auto"/>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Cryostat</w:t>
                              </w:r>
                            </w:p>
                            <w:p w:rsidR="00862F6C" w:rsidRPr="00F811DC" w:rsidRDefault="00862F6C" w:rsidP="00CD4463">
                              <w:pPr>
                                <w:spacing w:before="120" w:line="264" w:lineRule="auto"/>
                                <w:jc w:val="center"/>
                                <w:rPr>
                                  <w:rFonts w:asciiTheme="majorHAnsi" w:hAnsiTheme="majorHAnsi" w:cstheme="majorHAnsi"/>
                                  <w:sz w:val="18"/>
                                  <w:szCs w:val="18"/>
                                  <w:lang w:val="fr-FR"/>
                                </w:rPr>
                              </w:pPr>
                            </w:p>
                            <w:p w:rsidR="00862F6C" w:rsidRPr="00F811DC" w:rsidRDefault="00862F6C" w:rsidP="00CD4463">
                              <w:pPr>
                                <w:spacing w:before="120" w:line="264" w:lineRule="auto"/>
                                <w:jc w:val="center"/>
                                <w:rPr>
                                  <w:rFonts w:asciiTheme="majorHAnsi" w:hAnsiTheme="majorHAnsi" w:cstheme="majorHAnsi"/>
                                  <w:sz w:val="18"/>
                                  <w:szCs w:val="18"/>
                                  <w:lang w:val="fr-FR"/>
                                </w:rPr>
                              </w:pPr>
                            </w:p>
                            <w:p w:rsidR="00862F6C" w:rsidRPr="00F811DC" w:rsidRDefault="00862F6C" w:rsidP="00CD4463">
                              <w:pPr>
                                <w:spacing w:before="120" w:line="264" w:lineRule="auto"/>
                                <w:jc w:val="center"/>
                                <w:rPr>
                                  <w:rFonts w:asciiTheme="majorHAnsi" w:hAnsiTheme="majorHAnsi" w:cstheme="majorHAnsi"/>
                                  <w:sz w:val="18"/>
                                  <w:szCs w:val="18"/>
                                  <w:lang w:val="fr-FR"/>
                                </w:rPr>
                              </w:pPr>
                            </w:p>
                            <w:p w:rsidR="00862F6C" w:rsidRPr="00F811DC" w:rsidRDefault="00862F6C" w:rsidP="00CD4463">
                              <w:pPr>
                                <w:spacing w:before="120" w:line="264" w:lineRule="auto"/>
                                <w:jc w:val="center"/>
                                <w:rPr>
                                  <w:rFonts w:asciiTheme="majorHAnsi" w:hAnsiTheme="majorHAnsi" w:cstheme="majorHAnsi"/>
                                  <w:sz w:val="18"/>
                                  <w:szCs w:val="18"/>
                                  <w:lang w:val="fr-FR"/>
                                </w:rPr>
                              </w:pPr>
                            </w:p>
                          </w:txbxContent>
                        </wps:txbx>
                        <wps:bodyPr rot="0" vert="horz" wrap="square" lIns="91440" tIns="45720" rIns="91440" bIns="45720" anchor="t" anchorCtr="0" upright="1">
                          <a:noAutofit/>
                        </wps:bodyPr>
                      </wps:wsp>
                      <wps:wsp>
                        <wps:cNvPr id="14253" name="Text Box 11789"/>
                        <wps:cNvSpPr txBox="1">
                          <a:spLocks noChangeArrowheads="1"/>
                        </wps:cNvSpPr>
                        <wps:spPr bwMode="auto">
                          <a:xfrm>
                            <a:off x="9489" y="9252"/>
                            <a:ext cx="1962" cy="1191"/>
                          </a:xfrm>
                          <a:prstGeom prst="rect">
                            <a:avLst/>
                          </a:prstGeom>
                          <a:solidFill>
                            <a:srgbClr val="FFFFFF"/>
                          </a:solidFill>
                          <a:ln w="9525">
                            <a:solidFill>
                              <a:srgbClr val="000000"/>
                            </a:solidFill>
                            <a:miter lim="800000"/>
                            <a:headEnd/>
                            <a:tailEnd/>
                          </a:ln>
                        </wps:spPr>
                        <wps:txbx>
                          <w:txbxContent>
                            <w:p w:rsidR="00862F6C" w:rsidRPr="00F811DC" w:rsidRDefault="00862F6C" w:rsidP="00CD4463">
                              <w:pPr>
                                <w:spacing w:before="60"/>
                                <w:rPr>
                                  <w:rFonts w:asciiTheme="majorHAnsi" w:hAnsiTheme="majorHAnsi" w:cstheme="majorHAnsi"/>
                                  <w:sz w:val="18"/>
                                  <w:szCs w:val="18"/>
                                </w:rPr>
                              </w:pPr>
                              <w:r w:rsidRPr="00F811DC">
                                <w:rPr>
                                  <w:rFonts w:asciiTheme="majorHAnsi" w:hAnsiTheme="majorHAnsi" w:cstheme="majorHAnsi"/>
                                  <w:sz w:val="18"/>
                                  <w:szCs w:val="18"/>
                                </w:rPr>
                                <w:t>CV58</w:t>
                              </w:r>
                              <w:r>
                                <w:rPr>
                                  <w:rFonts w:asciiTheme="majorHAnsi" w:hAnsiTheme="majorHAnsi" w:cstheme="majorHAnsi"/>
                                  <w:sz w:val="18"/>
                                  <w:szCs w:val="18"/>
                                </w:rPr>
                                <w:t>1</w:t>
                              </w:r>
                              <w:r w:rsidRPr="00F811DC">
                                <w:rPr>
                                  <w:rFonts w:asciiTheme="majorHAnsi" w:hAnsiTheme="majorHAnsi" w:cstheme="majorHAnsi"/>
                                  <w:sz w:val="18"/>
                                  <w:szCs w:val="18"/>
                                </w:rPr>
                                <w:t xml:space="preserve"> regulated </w:t>
                              </w:r>
                            </w:p>
                            <w:p w:rsidR="00862F6C" w:rsidRPr="00F811DC" w:rsidRDefault="00862F6C" w:rsidP="00CD4463">
                              <w:pPr>
                                <w:rPr>
                                  <w:rFonts w:asciiTheme="majorHAnsi" w:hAnsiTheme="majorHAnsi" w:cstheme="majorHAnsi"/>
                                  <w:sz w:val="18"/>
                                  <w:szCs w:val="18"/>
                                </w:rPr>
                              </w:pPr>
                              <w:r>
                                <w:rPr>
                                  <w:rFonts w:asciiTheme="majorHAnsi" w:hAnsiTheme="majorHAnsi" w:cstheme="majorHAnsi"/>
                                  <w:sz w:val="18"/>
                                  <w:szCs w:val="18"/>
                                </w:rPr>
                                <w:t>PT66</w:t>
                              </w:r>
                              <w:r w:rsidRPr="00F811DC">
                                <w:rPr>
                                  <w:rFonts w:asciiTheme="majorHAnsi" w:hAnsiTheme="majorHAnsi" w:cstheme="majorHAnsi"/>
                                  <w:sz w:val="18"/>
                                  <w:szCs w:val="18"/>
                                </w:rPr>
                                <w:t>0=PT6</w:t>
                              </w:r>
                              <w:r>
                                <w:rPr>
                                  <w:rFonts w:asciiTheme="majorHAnsi" w:hAnsiTheme="majorHAnsi" w:cstheme="majorHAnsi"/>
                                  <w:sz w:val="18"/>
                                  <w:szCs w:val="18"/>
                                </w:rPr>
                                <w:t>6</w:t>
                              </w:r>
                              <w:r w:rsidRPr="00F811DC">
                                <w:rPr>
                                  <w:rFonts w:asciiTheme="majorHAnsi" w:hAnsiTheme="majorHAnsi" w:cstheme="majorHAnsi"/>
                                  <w:sz w:val="18"/>
                                  <w:szCs w:val="18"/>
                                </w:rPr>
                                <w:t>0setpoint</w:t>
                              </w:r>
                            </w:p>
                            <w:p w:rsidR="00862F6C" w:rsidRPr="00F811DC" w:rsidRDefault="00862F6C" w:rsidP="00CD4463">
                              <w:pPr>
                                <w:rPr>
                                  <w:rFonts w:asciiTheme="majorHAnsi" w:hAnsiTheme="majorHAnsi" w:cstheme="majorHAnsi"/>
                                  <w:sz w:val="18"/>
                                  <w:szCs w:val="18"/>
                                </w:rPr>
                              </w:pPr>
                            </w:p>
                            <w:p w:rsidR="00862F6C" w:rsidRPr="00F811DC" w:rsidRDefault="00862F6C" w:rsidP="00CD4463">
                              <w:pPr>
                                <w:spacing w:line="314" w:lineRule="auto"/>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4254" name="Text Box 13090"/>
                        <wps:cNvSpPr txBox="1">
                          <a:spLocks noChangeArrowheads="1"/>
                        </wps:cNvSpPr>
                        <wps:spPr bwMode="auto">
                          <a:xfrm>
                            <a:off x="6994" y="11704"/>
                            <a:ext cx="1915" cy="853"/>
                          </a:xfrm>
                          <a:prstGeom prst="rect">
                            <a:avLst/>
                          </a:prstGeom>
                          <a:solidFill>
                            <a:srgbClr val="FFFFFF"/>
                          </a:solidFill>
                          <a:ln w="9525">
                            <a:solidFill>
                              <a:srgbClr val="000000"/>
                            </a:solidFill>
                            <a:miter lim="800000"/>
                            <a:headEnd/>
                            <a:tailEnd/>
                          </a:ln>
                        </wps:spPr>
                        <wps:txbx>
                          <w:txbxContent>
                            <w:p w:rsidR="00862F6C" w:rsidRDefault="00862F6C" w:rsidP="007649AD">
                              <w:pPr>
                                <w:spacing w:before="40"/>
                                <w:jc w:val="center"/>
                                <w:rPr>
                                  <w:rFonts w:asciiTheme="majorHAnsi" w:hAnsiTheme="majorHAnsi" w:cstheme="majorHAnsi"/>
                                  <w:sz w:val="18"/>
                                  <w:szCs w:val="18"/>
                                </w:rPr>
                              </w:pPr>
                              <w:r>
                                <w:rPr>
                                  <w:rFonts w:asciiTheme="majorHAnsi" w:hAnsiTheme="majorHAnsi" w:cstheme="majorHAnsi"/>
                                  <w:sz w:val="18"/>
                                  <w:szCs w:val="18"/>
                                </w:rPr>
                                <w:t>DEWAR FULL</w:t>
                              </w:r>
                            </w:p>
                            <w:p w:rsidR="00862F6C" w:rsidRPr="005B4DCB" w:rsidRDefault="00862F6C" w:rsidP="007649AD">
                              <w:pPr>
                                <w:spacing w:before="40"/>
                                <w:jc w:val="center"/>
                                <w:rPr>
                                  <w:rFonts w:asciiTheme="majorHAnsi" w:hAnsiTheme="majorHAnsi" w:cstheme="majorHAnsi"/>
                                  <w:sz w:val="18"/>
                                  <w:szCs w:val="18"/>
                                </w:rPr>
                              </w:pPr>
                              <w:r>
                                <w:rPr>
                                  <w:rFonts w:asciiTheme="majorHAnsi" w:hAnsiTheme="majorHAnsi" w:cstheme="majorHAnsi"/>
                                  <w:sz w:val="18"/>
                                  <w:szCs w:val="18"/>
                                </w:rPr>
                                <w:t>“Have you defined the new level setpoint</w:t>
                              </w:r>
                              <w:r w:rsidRPr="005B4DCB">
                                <w:rPr>
                                  <w:rFonts w:asciiTheme="majorHAnsi" w:hAnsiTheme="majorHAnsi" w:cstheme="majorHAnsi"/>
                                  <w:sz w:val="18"/>
                                  <w:szCs w:val="18"/>
                                </w:rPr>
                                <w:t>?“</w:t>
                              </w:r>
                            </w:p>
                          </w:txbxContent>
                        </wps:txbx>
                        <wps:bodyPr rot="0" vert="horz" wrap="square" lIns="0" tIns="0" rIns="0" bIns="0" anchor="t" anchorCtr="0" upright="1">
                          <a:noAutofit/>
                        </wps:bodyPr>
                      </wps:wsp>
                      <wps:wsp>
                        <wps:cNvPr id="14255" name="AutoShape 13091"/>
                        <wps:cNvCnPr>
                          <a:cxnSpLocks noChangeShapeType="1"/>
                        </wps:cNvCnPr>
                        <wps:spPr bwMode="auto">
                          <a:xfrm>
                            <a:off x="7839" y="1141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56" name="Text Box 13092"/>
                        <wps:cNvSpPr txBox="1">
                          <a:spLocks noChangeArrowheads="1"/>
                        </wps:cNvSpPr>
                        <wps:spPr bwMode="auto">
                          <a:xfrm>
                            <a:off x="8105" y="11334"/>
                            <a:ext cx="34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7649AD">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wps:txbx>
                        <wps:bodyPr rot="0" vert="horz" wrap="square" lIns="0" tIns="0" rIns="0" bIns="0" anchor="t" anchorCtr="0" upright="1">
                          <a:noAutofit/>
                        </wps:bodyPr>
                      </wps:wsp>
                      <wps:wsp>
                        <wps:cNvPr id="14257" name="AutoShape 13093"/>
                        <wps:cNvCnPr>
                          <a:cxnSpLocks noChangeShapeType="1"/>
                        </wps:cNvCnPr>
                        <wps:spPr bwMode="auto">
                          <a:xfrm flipH="1">
                            <a:off x="7944" y="12608"/>
                            <a:ext cx="0" cy="1587"/>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4258" name="Text Box 13094"/>
                        <wps:cNvSpPr txBox="1">
                          <a:spLocks noChangeArrowheads="1"/>
                        </wps:cNvSpPr>
                        <wps:spPr bwMode="auto">
                          <a:xfrm>
                            <a:off x="1292" y="11491"/>
                            <a:ext cx="1597" cy="1023"/>
                          </a:xfrm>
                          <a:prstGeom prst="rect">
                            <a:avLst/>
                          </a:prstGeom>
                          <a:solidFill>
                            <a:srgbClr val="FFFFFF"/>
                          </a:solidFill>
                          <a:ln w="9525">
                            <a:solidFill>
                              <a:srgbClr val="000000"/>
                            </a:solidFill>
                            <a:miter lim="800000"/>
                            <a:headEnd/>
                            <a:tailEnd/>
                          </a:ln>
                        </wps:spPr>
                        <wps:txbx>
                          <w:txbxContent>
                            <w:p w:rsidR="00862F6C" w:rsidRDefault="00862F6C" w:rsidP="007649AD">
                              <w:pPr>
                                <w:spacing w:before="40"/>
                                <w:jc w:val="center"/>
                                <w:rPr>
                                  <w:rFonts w:asciiTheme="majorHAnsi" w:hAnsiTheme="majorHAnsi" w:cstheme="majorHAnsi"/>
                                  <w:sz w:val="18"/>
                                  <w:szCs w:val="18"/>
                                </w:rPr>
                              </w:pPr>
                              <w:r>
                                <w:rPr>
                                  <w:rFonts w:asciiTheme="majorHAnsi" w:hAnsiTheme="majorHAnsi" w:cstheme="majorHAnsi"/>
                                  <w:sz w:val="18"/>
                                  <w:szCs w:val="18"/>
                                </w:rPr>
                                <w:t>CRYOSTAT EMPTY</w:t>
                              </w:r>
                            </w:p>
                            <w:p w:rsidR="00862F6C" w:rsidRPr="005B4DCB" w:rsidRDefault="00862F6C" w:rsidP="007649AD">
                              <w:pPr>
                                <w:spacing w:before="40"/>
                                <w:jc w:val="center"/>
                                <w:rPr>
                                  <w:rFonts w:asciiTheme="majorHAnsi" w:hAnsiTheme="majorHAnsi" w:cstheme="majorHAnsi"/>
                                  <w:sz w:val="18"/>
                                  <w:szCs w:val="18"/>
                                </w:rPr>
                              </w:pPr>
                              <w:r>
                                <w:rPr>
                                  <w:rFonts w:asciiTheme="majorHAnsi" w:hAnsiTheme="majorHAnsi" w:cstheme="majorHAnsi"/>
                                  <w:sz w:val="18"/>
                                  <w:szCs w:val="18"/>
                                </w:rPr>
                                <w:t>“Have you defined the new level setpoint</w:t>
                              </w:r>
                              <w:r w:rsidRPr="005B4DCB">
                                <w:rPr>
                                  <w:rFonts w:asciiTheme="majorHAnsi" w:hAnsiTheme="majorHAnsi" w:cstheme="majorHAnsi"/>
                                  <w:sz w:val="18"/>
                                  <w:szCs w:val="18"/>
                                </w:rPr>
                                <w:t>?“</w:t>
                              </w:r>
                            </w:p>
                          </w:txbxContent>
                        </wps:txbx>
                        <wps:bodyPr rot="0" vert="horz" wrap="square" lIns="0" tIns="0" rIns="0" bIns="0" anchor="t" anchorCtr="0" upright="1">
                          <a:noAutofit/>
                        </wps:bodyPr>
                      </wps:wsp>
                      <wps:wsp>
                        <wps:cNvPr id="14259" name="AutoShape 13095"/>
                        <wps:cNvCnPr>
                          <a:cxnSpLocks noChangeShapeType="1"/>
                        </wps:cNvCnPr>
                        <wps:spPr bwMode="auto">
                          <a:xfrm flipH="1">
                            <a:off x="2291" y="12612"/>
                            <a:ext cx="0" cy="1644"/>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4260" name="AutoShape 13096"/>
                        <wps:cNvCnPr>
                          <a:cxnSpLocks noChangeShapeType="1"/>
                        </wps:cNvCnPr>
                        <wps:spPr bwMode="auto">
                          <a:xfrm>
                            <a:off x="2217" y="1119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61" name="Text Box 13097"/>
                        <wps:cNvSpPr txBox="1">
                          <a:spLocks noChangeArrowheads="1"/>
                        </wps:cNvSpPr>
                        <wps:spPr bwMode="auto">
                          <a:xfrm>
                            <a:off x="2483" y="11120"/>
                            <a:ext cx="34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7649AD">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wps:txbx>
                        <wps:bodyPr rot="0" vert="horz" wrap="square" lIns="0" tIns="0" rIns="0" bIns="0" anchor="t" anchorCtr="0" upright="1">
                          <a:noAutofit/>
                        </wps:bodyPr>
                      </wps:wsp>
                      <wps:wsp>
                        <wps:cNvPr id="14262" name="Rectangle 11850"/>
                        <wps:cNvSpPr>
                          <a:spLocks noChangeArrowheads="1"/>
                        </wps:cNvSpPr>
                        <wps:spPr bwMode="auto">
                          <a:xfrm>
                            <a:off x="3084" y="11687"/>
                            <a:ext cx="1140" cy="603"/>
                          </a:xfrm>
                          <a:prstGeom prst="rect">
                            <a:avLst/>
                          </a:prstGeom>
                          <a:solidFill>
                            <a:srgbClr val="FFFFFF"/>
                          </a:solidFill>
                          <a:ln w="9525">
                            <a:solidFill>
                              <a:srgbClr val="000000"/>
                            </a:solidFill>
                            <a:miter lim="800000"/>
                            <a:headEnd/>
                            <a:tailEnd/>
                          </a:ln>
                        </wps:spPr>
                        <wps:txbx>
                          <w:txbxContent>
                            <w:p w:rsidR="00862F6C" w:rsidRPr="00F811DC" w:rsidRDefault="00862F6C" w:rsidP="00CD4463">
                              <w:pPr>
                                <w:jc w:val="center"/>
                                <w:rPr>
                                  <w:rFonts w:asciiTheme="majorHAnsi" w:hAnsiTheme="majorHAnsi" w:cstheme="majorHAnsi"/>
                                  <w:sz w:val="18"/>
                                  <w:szCs w:val="18"/>
                                  <w:lang w:val="fr-FR"/>
                                </w:rPr>
                              </w:pPr>
                              <w:r>
                                <w:rPr>
                                  <w:rFonts w:asciiTheme="majorHAnsi" w:hAnsiTheme="majorHAnsi" w:cstheme="majorHAnsi"/>
                                  <w:sz w:val="18"/>
                                  <w:szCs w:val="18"/>
                                  <w:lang w:val="fr-FR"/>
                                </w:rPr>
                                <w:t>Stop LHe transfer</w:t>
                              </w:r>
                            </w:p>
                            <w:p w:rsidR="00862F6C" w:rsidRPr="00F811DC" w:rsidRDefault="00862F6C" w:rsidP="00CD4463">
                              <w:pPr>
                                <w:rPr>
                                  <w:sz w:val="18"/>
                                  <w:szCs w:val="18"/>
                                </w:rPr>
                              </w:pPr>
                            </w:p>
                          </w:txbxContent>
                        </wps:txbx>
                        <wps:bodyPr rot="0" vert="horz" wrap="square" lIns="91440" tIns="45720" rIns="91440" bIns="45720" anchor="t" anchorCtr="0" upright="1">
                          <a:noAutofit/>
                        </wps:bodyPr>
                      </wps:wsp>
                      <wps:wsp>
                        <wps:cNvPr id="14263" name="Text Box 11851"/>
                        <wps:cNvSpPr txBox="1">
                          <a:spLocks noChangeArrowheads="1"/>
                        </wps:cNvSpPr>
                        <wps:spPr bwMode="auto">
                          <a:xfrm>
                            <a:off x="4224" y="11687"/>
                            <a:ext cx="2494" cy="603"/>
                          </a:xfrm>
                          <a:prstGeom prst="rect">
                            <a:avLst/>
                          </a:prstGeom>
                          <a:solidFill>
                            <a:srgbClr val="FFFFFF"/>
                          </a:solidFill>
                          <a:ln w="9525">
                            <a:solidFill>
                              <a:srgbClr val="000000"/>
                            </a:solidFill>
                            <a:miter lim="800000"/>
                            <a:headEnd/>
                            <a:tailEnd/>
                          </a:ln>
                        </wps:spPr>
                        <wps:txbx>
                          <w:txbxContent>
                            <w:p w:rsidR="00862F6C" w:rsidRPr="00F811DC" w:rsidRDefault="00862F6C" w:rsidP="00CD4463">
                              <w:pPr>
                                <w:rPr>
                                  <w:rFonts w:asciiTheme="majorHAnsi" w:hAnsiTheme="majorHAnsi" w:cstheme="majorHAnsi"/>
                                  <w:sz w:val="18"/>
                                  <w:szCs w:val="18"/>
                                </w:rPr>
                              </w:pPr>
                              <w:r>
                                <w:rPr>
                                  <w:rFonts w:asciiTheme="majorHAnsi" w:hAnsiTheme="majorHAnsi" w:cstheme="majorHAnsi"/>
                                  <w:sz w:val="18"/>
                                  <w:szCs w:val="18"/>
                                </w:rPr>
                                <w:t>Close FV640, CV590</w:t>
                              </w:r>
                            </w:p>
                            <w:p w:rsidR="00862F6C" w:rsidRPr="00F811DC" w:rsidRDefault="00862F6C" w:rsidP="00CD4463">
                              <w:pPr>
                                <w:spacing w:line="264" w:lineRule="auto"/>
                                <w:rPr>
                                  <w:rFonts w:asciiTheme="majorHAnsi" w:hAnsiTheme="majorHAnsi" w:cstheme="majorHAnsi"/>
                                  <w:sz w:val="18"/>
                                  <w:szCs w:val="18"/>
                                </w:rPr>
                              </w:pPr>
                              <w:r>
                                <w:rPr>
                                  <w:rFonts w:asciiTheme="majorHAnsi" w:hAnsiTheme="majorHAnsi" w:cstheme="majorHAnsi"/>
                                  <w:sz w:val="18"/>
                                  <w:szCs w:val="18"/>
                                </w:rPr>
                                <w:t>FV641 opened</w:t>
                              </w:r>
                            </w:p>
                            <w:p w:rsidR="00862F6C" w:rsidRPr="00F811DC" w:rsidRDefault="00862F6C" w:rsidP="00CD4463">
                              <w:pPr>
                                <w:spacing w:line="312" w:lineRule="auto"/>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4264" name="Text Box 11842"/>
                        <wps:cNvSpPr txBox="1">
                          <a:spLocks noChangeArrowheads="1"/>
                        </wps:cNvSpPr>
                        <wps:spPr bwMode="auto">
                          <a:xfrm>
                            <a:off x="4233" y="10476"/>
                            <a:ext cx="2494" cy="850"/>
                          </a:xfrm>
                          <a:prstGeom prst="rect">
                            <a:avLst/>
                          </a:prstGeom>
                          <a:solidFill>
                            <a:srgbClr val="FFFFFF"/>
                          </a:solidFill>
                          <a:ln w="9525">
                            <a:solidFill>
                              <a:srgbClr val="000000"/>
                            </a:solidFill>
                            <a:miter lim="800000"/>
                            <a:headEnd/>
                            <a:tailEnd/>
                          </a:ln>
                        </wps:spPr>
                        <wps:txbx>
                          <w:txbxContent>
                            <w:p w:rsidR="00862F6C" w:rsidRPr="00F811DC" w:rsidRDefault="00862F6C" w:rsidP="00CD4463">
                              <w:pPr>
                                <w:rPr>
                                  <w:rFonts w:asciiTheme="majorHAnsi" w:hAnsiTheme="majorHAnsi" w:cstheme="majorHAnsi"/>
                                  <w:sz w:val="18"/>
                                  <w:szCs w:val="18"/>
                                </w:rPr>
                              </w:pPr>
                              <w:r w:rsidRPr="00F811DC">
                                <w:rPr>
                                  <w:rFonts w:asciiTheme="majorHAnsi" w:hAnsiTheme="majorHAnsi" w:cstheme="majorHAnsi"/>
                                  <w:sz w:val="18"/>
                                  <w:szCs w:val="18"/>
                                </w:rPr>
                                <w:t>FV640, FV641 open</w:t>
                              </w:r>
                              <w:r>
                                <w:rPr>
                                  <w:rFonts w:asciiTheme="majorHAnsi" w:hAnsiTheme="majorHAnsi" w:cstheme="majorHAnsi"/>
                                  <w:sz w:val="18"/>
                                  <w:szCs w:val="18"/>
                                </w:rPr>
                                <w:t>ed</w:t>
                              </w:r>
                            </w:p>
                            <w:p w:rsidR="00862F6C" w:rsidRPr="00F811DC" w:rsidRDefault="00862F6C" w:rsidP="00CD4463">
                              <w:pPr>
                                <w:spacing w:line="264" w:lineRule="auto"/>
                                <w:rPr>
                                  <w:rFonts w:asciiTheme="majorHAnsi" w:hAnsiTheme="majorHAnsi" w:cstheme="majorHAnsi"/>
                                  <w:sz w:val="18"/>
                                  <w:szCs w:val="18"/>
                                </w:rPr>
                              </w:pPr>
                              <w:r w:rsidRPr="00F811DC">
                                <w:rPr>
                                  <w:rFonts w:asciiTheme="majorHAnsi" w:hAnsiTheme="majorHAnsi" w:cstheme="majorHAnsi"/>
                                  <w:sz w:val="18"/>
                                  <w:szCs w:val="18"/>
                                </w:rPr>
                                <w:t>CV590 regulated</w:t>
                              </w:r>
                            </w:p>
                            <w:p w:rsidR="00862F6C" w:rsidRPr="00F811DC" w:rsidRDefault="00862F6C" w:rsidP="00CD4463">
                              <w:pPr>
                                <w:spacing w:line="264" w:lineRule="auto"/>
                                <w:rPr>
                                  <w:rFonts w:asciiTheme="majorHAnsi" w:hAnsiTheme="majorHAnsi" w:cstheme="majorHAnsi"/>
                                  <w:sz w:val="18"/>
                                  <w:szCs w:val="18"/>
                                </w:rPr>
                              </w:pPr>
                              <w:r w:rsidRPr="00F811DC">
                                <w:rPr>
                                  <w:rFonts w:asciiTheme="majorHAnsi" w:hAnsiTheme="majorHAnsi" w:cstheme="majorHAnsi"/>
                                  <w:sz w:val="18"/>
                                  <w:szCs w:val="18"/>
                                </w:rPr>
                                <w:t>PT590=PT590setpoint</w:t>
                              </w:r>
                            </w:p>
                            <w:p w:rsidR="00862F6C" w:rsidRPr="00F811DC" w:rsidRDefault="00862F6C" w:rsidP="00CD4463">
                              <w:pPr>
                                <w:spacing w:line="312" w:lineRule="auto"/>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4265" name="Rectangle 11843"/>
                        <wps:cNvSpPr>
                          <a:spLocks noChangeArrowheads="1"/>
                        </wps:cNvSpPr>
                        <wps:spPr bwMode="auto">
                          <a:xfrm>
                            <a:off x="3082" y="10476"/>
                            <a:ext cx="1151" cy="850"/>
                          </a:xfrm>
                          <a:prstGeom prst="rect">
                            <a:avLst/>
                          </a:prstGeom>
                          <a:solidFill>
                            <a:srgbClr val="FFFFFF"/>
                          </a:solidFill>
                          <a:ln w="9525">
                            <a:solidFill>
                              <a:srgbClr val="000000"/>
                            </a:solidFill>
                            <a:miter lim="800000"/>
                            <a:headEnd/>
                            <a:tailEnd/>
                          </a:ln>
                        </wps:spPr>
                        <wps:txbx>
                          <w:txbxContent>
                            <w:p w:rsidR="00862F6C" w:rsidRPr="00F811DC" w:rsidRDefault="00862F6C" w:rsidP="00CD4463">
                              <w:pPr>
                                <w:spacing w:before="120"/>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Start LHe transfer</w:t>
                              </w:r>
                            </w:p>
                            <w:p w:rsidR="00862F6C" w:rsidRPr="00F811DC" w:rsidRDefault="00862F6C" w:rsidP="00CD4463">
                              <w:pPr>
                                <w:rPr>
                                  <w:sz w:val="18"/>
                                  <w:szCs w:val="18"/>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077" o:spid="_x0000_s4335" style="position:absolute;margin-left:-15.7pt;margin-top:10.75pt;width:517.35pt;height:586.05pt;z-index:251296256" coordorigin="1104,4401" coordsize="10347,11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">
                <v:shape id="AutoShape 11775" o:spid="_x0000_s4336" type="#_x0000_t32" style="position:absolute;left:1104;top:16077;width:36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jEsMUAAADeAAAADwAAAGRycy9kb3ducmV2LnhtbERP30vDMBB+H/g/hBN8GS7tcEXqslEH&#10;AyfsYVXfz+Zsgs2lNtlW/3szGPh2H9/PW65H14kTDcF6VpDPMhDEjdeWWwXvb9v7RxAhImvsPJOC&#10;XwqwXt1Mllhqf+YDnerYihTCoUQFJsa+lDI0hhyGme+JE/flB4cxwaGVesBzCnednGdZIR1aTg0G&#10;e9oYar7ro1Ow3+XP1aexu9fDj90vtlV3bKcfSt3djtUTiEhj/Bdf3S86zX/IiwIu76Qb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jEsMUAAADeAAAADwAAAAAAAAAA&#10;AAAAAAChAgAAZHJzL2Rvd25yZXYueG1sUEsFBgAAAAAEAAQA+QAAAJMDAAAAAA==&#10;"/>
                <v:shape id="AutoShape 11776" o:spid="_x0000_s4337" type="#_x0000_t32" style="position:absolute;left:1105;top:4636;width:0;height:114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zQ6MUAAADeAAAADwAAAGRycy9kb3ducmV2LnhtbERPTWvCQBC9F/oflil4KbqJFJU0G5FC&#10;oXgoVHPwOOyOSWh2Nu5uY/z3bqHQ2zze55TbyfZiJB86xwryRQaCWDvTcaOgPr7PNyBCRDbYOyYF&#10;NwqwrR4fSiyMu/IXjYfYiBTCoUAFbYxDIWXQLVkMCzcQJ+7svMWYoG+k8XhN4baXyyxbSYsdp4YW&#10;B3prSX8ffqyCbl9/1uPzJXq92ecnn4fjqddKzZ6m3SuISFP8F/+5P0ya/5Kv1vD7TrpBVn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KzQ6MUAAADeAAAADwAAAAAAAAAA&#10;AAAAAAChAgAAZHJzL2Rvd25yZXYueG1sUEsFBgAAAAAEAAQA+QAAAJMDAAAAAA==&#10;"/>
                <v:shape id="AutoShape 11777" o:spid="_x0000_s4338" type="#_x0000_t32" style="position:absolute;left:1114;top:4646;width:37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gB5MgAAADeAAAADwAAAGRycy9kb3ducmV2LnhtbESPQU/CQBCF7yb8h82QcJNtCSGmsBA1&#10;MaDEg1U4T7pj29idLbsrVH69czDxNpP35r1vVpvBdepMIbaeDeTTDBRx5W3LtYGP96fbO1AxIVvs&#10;PJOBH4qwWY9uVlhYf+E3OpepVhLCsUADTUp9oXWsGnIYp74nFu3TB4dJ1lBrG/Ai4a7TsyxbaIct&#10;S0ODPT02VH2V387Ay75vZ6fta3juEh1Lez08bPODMZPxcL8ElWhI/+a/650V/Hm+EF55R2bQ6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EgB5MgAAADeAAAADwAAAAAA&#10;AAAAAAAAAAChAgAAZHJzL2Rvd25yZXYueG1sUEsFBgAAAAAEAAQA+QAAAJYDAAAAAA==&#10;" strokeweight=".5pt">
                  <v:stroke endarrow="block"/>
                </v:shape>
                <v:shape id="Text Box 11778" o:spid="_x0000_s4339" type="#_x0000_t202" style="position:absolute;left:5431;top:5003;width:1670;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1OY8IA&#10;AADeAAAADwAAAGRycy9kb3ducmV2LnhtbERPTYvCMBC9L/gfwgje1kRR0WoUUQRPyuruwt6GZmyL&#10;zaQ00dZ/b4QFb/N4n7NYtbYUd6p94VjDoK9AEKfOFJxp+D7vPqcgfEA2WDomDQ/ysFp2PhaYGNfw&#10;F91PIRMxhH2CGvIQqkRKn+Zk0fddRRy5i6sthgjrTJoamxhuSzlUaiItFhwbcqxok1N6Pd2shp/D&#10;5e93pI7Z1o6rxrVKsp1JrXvddj0HEagNb/G/e2/i/NFgMoPXO/EG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LU5jwgAAAN4AAAAPAAAAAAAAAAAAAAAAAJgCAABkcnMvZG93&#10;bnJldi54bWxQSwUGAAAAAAQABAD1AAAAhwMAAAAA&#10;" filled="f" stroked="f">
                  <o:lock v:ext="edit" aspectratio="t"/>
                  <v:textbox>
                    <w:txbxContent>
                      <w:p w:rsidR="00862F6C" w:rsidRPr="00F811DC" w:rsidRDefault="00862F6C" w:rsidP="00CD4463">
                        <w:pPr>
                          <w:pStyle w:val="ListBullet"/>
                          <w:numPr>
                            <w:ilvl w:val="0"/>
                            <w:numId w:val="0"/>
                          </w:numPr>
                          <w:ind w:left="360"/>
                          <w:rPr>
                            <w:rFonts w:asciiTheme="majorHAnsi" w:hAnsiTheme="majorHAnsi" w:cstheme="majorHAnsi"/>
                            <w:sz w:val="18"/>
                            <w:szCs w:val="18"/>
                            <w:lang w:val="en-US"/>
                          </w:rPr>
                        </w:pPr>
                        <w:r w:rsidRPr="00F811DC">
                          <w:rPr>
                            <w:rFonts w:asciiTheme="majorHAnsi" w:hAnsiTheme="majorHAnsi" w:cstheme="majorHAnsi"/>
                            <w:sz w:val="18"/>
                            <w:szCs w:val="18"/>
                            <w:lang w:val="en-US"/>
                          </w:rPr>
                          <w:t xml:space="preserve">Start </w:t>
                        </w:r>
                      </w:p>
                      <w:p w:rsidR="00862F6C" w:rsidRPr="00F811DC" w:rsidRDefault="00862F6C" w:rsidP="00CD4463">
                        <w:pPr>
                          <w:rPr>
                            <w:rFonts w:asciiTheme="majorHAnsi" w:hAnsiTheme="majorHAnsi" w:cstheme="majorHAnsi"/>
                            <w:sz w:val="18"/>
                            <w:szCs w:val="18"/>
                          </w:rPr>
                        </w:pPr>
                      </w:p>
                    </w:txbxContent>
                  </v:textbox>
                </v:shape>
                <v:group id="Group 11779" o:spid="_x0000_s4340" style="position:absolute;left:5582;top:4873;width:227;height:649"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K0PVTXIAAAA&#10;3gAAAA8AAAAAAAAAAAAAAAAAqgIAAGRycy9kb3ducmV2LnhtbFBLBQYAAAAABAAEAPoAAACfAwAA&#10;AAA=&#10;">
                  <v:shape id="AutoShape 11780" o:spid="_x0000_s4341"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jKGcUAAADeAAAADwAAAGRycy9kb3ducmV2LnhtbERPS2sCMRC+F/ofwhR6KZpdaatsjbIV&#10;hFrw4Os+3Uw3oZvJdhN1+++NIPQ2H99zpvPeNeJEXbCeFeTDDARx5bXlWsF+txxMQISIrLHxTAr+&#10;KMB8dn83xUL7M2/otI21SCEcClRgYmwLKUNlyGEY+pY4cd++cxgT7GqpOzyncNfIUZa9SoeWU4PB&#10;lhaGqp/t0SlYr/L38svY1efm165flmVzrJ8OSj0+9OUbiEh9/Bff3B86zX/Oxzlc30k3yN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ojKGcUAAADeAAAADwAAAAAAAAAA&#10;AAAAAAChAgAAZHJzL2Rvd25yZXYueG1sUEsFBgAAAAAEAAQA+QAAAJMDAAAAAA==&#10;"/>
                  <v:shape id="AutoShape 11781" o:spid="_x0000_s4342"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pUbsYAAADeAAAADwAAAGRycy9kb3ducmV2LnhtbERPTWsCMRC9C/0PYQq9iGZX2ipbo6yC&#10;UAsetHofN9NN6Gay3UTd/vumUOhtHu9z5sveNeJKXbCeFeTjDARx5bXlWsHxfTOagQgRWWPjmRR8&#10;U4Dl4m4wx0L7G+/peoi1SCEcClRgYmwLKUNlyGEY+5Y4cR++cxgT7GqpO7ylcNfISZY9S4eWU4PB&#10;ltaGqs/DxSnYbfNVeTZ2+7b/srunTdlc6uFJqYf7vnwBEamP/+I/96tO8x/z6QR+30k3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aVG7GAAAA3gAAAA8AAAAAAAAA&#10;AAAAAAAAoQIAAGRycy9kb3ducmV2LnhtbFBLBQYAAAAABAAEAPkAAACUAwAAAAA=&#10;"/>
                </v:group>
                <v:shape id="AutoShape 11782" o:spid="_x0000_s4343" type="#_x0000_t32" style="position:absolute;left:8272;top:5919;width:2494;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9JJsMAAADeAAAADwAAAGRycy9kb3ducmV2LnhtbERP24rCMBB9F/Yfwizsm6bepRplEYRF&#10;H6TaDxiasa3bTEqTbbt/bwTBtzmc62x2valES40rLSsYjyIQxJnVJecK0uthuALhPLLGyjIp+CcH&#10;u+3HYIOxth0n1F58LkIIuxgVFN7XsZQuK8igG9maOHA32xj0ATa51A12IdxUchJFC2mw5NBQYE37&#10;grLfy59RcFrNfH5Pbnaatue5rKPjIe0WSn199t9rEJ56/xa/3D86zJ+Nl1N4vhNukN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vSSbDAAAA3gAAAA8AAAAAAAAAAAAA&#10;AAAAoQIAAGRycy9kb3ducmV2LnhtbFBLBQYAAAAABAAEAPkAAACRAwAAAAA=&#10;"/>
                <v:shape id="Text Box 11783" o:spid="_x0000_s4344" type="#_x0000_t202" style="position:absolute;left:6079;top:14266;width:798;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V3IMMA&#10;AADeAAAADwAAAGRycy9kb3ducmV2LnhtbERPTWvCQBC9F/wPywjedNeS1hpdRSpCTxZtK3gbsmMS&#10;zM6G7Griv3cFobd5vM+ZLztbiSs1vnSsYTxSIIgzZ0rONfz+bIYfIHxANlg5Jg038rBc9F7mmBrX&#10;8o6u+5CLGMI+RQ1FCHUqpc8KsuhHriaO3Mk1FkOETS5Ng20Mt5V8VepdWiw5NhRY02dB2Xl/sRr+&#10;tqfjIVHf+dq+1a3rlGQ7lVoP+t1qBiJQF/7FT/eXifOT8SSBxzvxBr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V3IMMAAADeAAAADwAAAAAAAAAAAAAAAACYAgAAZHJzL2Rv&#10;d25yZXYueG1sUEsFBgAAAAAEAAQA9QAAAIgDAAAAAA==&#10;" filled="f" stroked="f">
                  <o:lock v:ext="edit" aspectratio="t"/>
                  <v:textbox>
                    <w:txbxContent>
                      <w:p w:rsidR="00862F6C" w:rsidRPr="00F811DC" w:rsidRDefault="00862F6C" w:rsidP="00CD4463">
                        <w:pPr>
                          <w:rPr>
                            <w:rFonts w:asciiTheme="majorHAnsi" w:hAnsiTheme="majorHAnsi" w:cstheme="majorHAnsi"/>
                            <w:sz w:val="18"/>
                            <w:szCs w:val="18"/>
                          </w:rPr>
                        </w:pPr>
                        <w:r>
                          <w:rPr>
                            <w:rFonts w:asciiTheme="majorHAnsi" w:hAnsiTheme="majorHAnsi" w:cstheme="majorHAnsi"/>
                            <w:sz w:val="18"/>
                            <w:szCs w:val="18"/>
                          </w:rPr>
                          <w:t>S</w:t>
                        </w:r>
                        <w:r w:rsidRPr="00F811DC">
                          <w:rPr>
                            <w:rFonts w:asciiTheme="majorHAnsi" w:hAnsiTheme="majorHAnsi" w:cstheme="majorHAnsi"/>
                            <w:sz w:val="18"/>
                            <w:szCs w:val="18"/>
                          </w:rPr>
                          <w:t xml:space="preserve">top </w:t>
                        </w:r>
                      </w:p>
                    </w:txbxContent>
                  </v:textbox>
                </v:shape>
                <v:shape id="Text Box 11784" o:spid="_x0000_s4345" type="#_x0000_t202" style="position:absolute;left:4708;top:8554;width:1539;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nSu8QA&#10;AADeAAAADwAAAGRycy9kb3ducmV2LnhtbERPTWvCQBC9C/6HZYTe6q6i1cZsRFoKPVmMttDbkB2T&#10;YHY2ZLcm/fddoeBtHu9z0u1gG3GlzteONcymCgRx4UzNpYbT8e1xDcIHZIONY9LwSx622XiUYmJc&#10;zwe65qEUMYR9ghqqENpESl9UZNFPXUscubPrLIYIu1KaDvsYbhs5V+pJWqw5NlTY0ktFxSX/sRo+&#10;9+fvr4X6KF/tsu3doCTbZ6n1w2TYbUAEGsJd/O9+N3H+YrZawu2deIP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50rvEAAAA3gAAAA8AAAAAAAAAAAAAAAAAmAIAAGRycy9k&#10;b3ducmV2LnhtbFBLBQYAAAAABAAEAPUAAACJAwAAAAA=&#10;" filled="f" stroked="f">
                  <o:lock v:ext="edit" aspectratio="t"/>
                  <v:textbox>
                    <w:txbxContent>
                      <w:p w:rsidR="00862F6C" w:rsidRPr="00F811DC" w:rsidRDefault="00862F6C" w:rsidP="00CD4463">
                        <w:pPr>
                          <w:rPr>
                            <w:rFonts w:asciiTheme="majorHAnsi" w:hAnsiTheme="majorHAnsi" w:cstheme="majorHAnsi"/>
                            <w:sz w:val="18"/>
                            <w:szCs w:val="18"/>
                          </w:rPr>
                        </w:pPr>
                        <w:r>
                          <w:rPr>
                            <w:rFonts w:asciiTheme="majorHAnsi" w:hAnsiTheme="majorHAnsi" w:cstheme="majorHAnsi"/>
                            <w:sz w:val="18"/>
                            <w:szCs w:val="18"/>
                          </w:rPr>
                          <w:t>CV601 closed</w:t>
                        </w:r>
                        <w:r w:rsidRPr="00F811DC">
                          <w:rPr>
                            <w:rFonts w:asciiTheme="majorHAnsi" w:hAnsiTheme="majorHAnsi" w:cstheme="majorHAnsi"/>
                            <w:sz w:val="18"/>
                            <w:szCs w:val="18"/>
                          </w:rPr>
                          <w:t xml:space="preserve"> </w:t>
                        </w:r>
                      </w:p>
                    </w:txbxContent>
                  </v:textbox>
                </v:shape>
                <v:shape id="AutoShape 11785" o:spid="_x0000_s4346" type="#_x0000_t32" style="position:absolute;left:9054;top:8954;width:0;height:57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FSbcUAAADeAAAADwAAAGRycy9kb3ducmV2LnhtbERP30vDMBB+F/wfwgm+yJpWtEptNqow&#10;cMIeNuf72ZxNsLnUJtvqf2+Ewd7u4/t59WJyvTjQGKxnBUWWgyBuvbbcKdi9L2ePIEJE1th7JgW/&#10;FGAxv7yosdL+yBs6bGMnUgiHChWYGIdKytAachgyPxAn7suPDmOCYyf1iMcU7np5m+eldGg5NRgc&#10;6MVQ+73dOwXrVfHcfBq7etv82PX9sun33c2HUtdXU/MEItIUz+KT+1Wn+XfFQwn/76Qb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FSbcUAAADeAAAADwAAAAAAAAAA&#10;AAAAAAChAgAAZHJzL2Rvd25yZXYueG1sUEsFBgAAAAAEAAQA+QAAAJMDAAAAAA==&#10;"/>
                <v:shape id="AutoShape 11786" o:spid="_x0000_s4347" type="#_x0000_t32" style="position:absolute;left:8937;top:10772;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339sUAAADeAAAADwAAAGRycy9kb3ducmV2LnhtbERP30vDMBB+F/wfwgm+iE0r6kZtNqow&#10;cMIeVt372ZxNsLnUJtvqf2+Ewd7u4/t51XJyvTjQGKxnBUWWgyBuvbbcKfh4X93OQYSIrLH3TAp+&#10;KcBycXlRYan9kbd0aGInUgiHEhWYGIdSytAachgyPxAn7suPDmOCYyf1iMcU7np5l+eP0qHl1GBw&#10;oBdD7Xezdwo26+K5/jR2/bb9sZuHVd3vu5udUtdXU/0EItIUz+KT+1Wn+ffFbAb/76Qb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i339sUAAADeAAAADwAAAAAAAAAA&#10;AAAAAAChAgAAZHJzL2Rvd25yZXYueG1sUEsFBgAAAAAEAAQA+QAAAJMDAAAAAA==&#10;"/>
                <v:shape id="Text Box 11790" o:spid="_x0000_s4348" type="#_x0000_t202" style="position:absolute;left:5291;top:7825;width:2721;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bLRcgA&#10;AADeAAAADwAAAGRycy9kb3ducmV2LnhtbESPQU/CQBCF7yb+h82YeCGyRUjBykKMiQZuigSvk+7Q&#10;NnZn6+5ayr9nDiTeZvLevPfNcj24VvUUYuPZwGScgSIuvW24MrD/entYgIoJ2WLrmQycKcJ6dXuz&#10;xML6E39Sv0uVkhCOBRqoU+oKrWNZk8M49h2xaEcfHCZZQ6VtwJOEu1Y/ZlmuHTYsDTV29FpT+bP7&#10;cwYWs03/HbfTj0OZH9unNJr377/BmPu74eUZVKIh/Zuv1xsr+LPJXHjlHZlBry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RstFyAAAAN4AAAAPAAAAAAAAAAAAAAAAAJgCAABk&#10;cnMvZG93bnJldi54bWxQSwUGAAAAAAQABAD1AAAAjQMAAAAA&#10;">
                  <v:textbox>
                    <w:txbxContent>
                      <w:p w:rsidR="00862F6C" w:rsidRDefault="00862F6C" w:rsidP="00CD4463">
                        <w:pPr>
                          <w:rPr>
                            <w:rFonts w:asciiTheme="majorHAnsi" w:hAnsiTheme="majorHAnsi" w:cstheme="majorHAnsi"/>
                            <w:sz w:val="18"/>
                            <w:szCs w:val="18"/>
                          </w:rPr>
                        </w:pPr>
                        <w:r>
                          <w:rPr>
                            <w:rFonts w:asciiTheme="majorHAnsi" w:hAnsiTheme="majorHAnsi" w:cstheme="majorHAnsi"/>
                            <w:sz w:val="18"/>
                            <w:szCs w:val="18"/>
                          </w:rPr>
                          <w:t>Close CV601, CV602, CV603</w:t>
                        </w:r>
                        <w:r w:rsidRPr="00F811DC">
                          <w:rPr>
                            <w:rFonts w:asciiTheme="majorHAnsi" w:hAnsiTheme="majorHAnsi" w:cstheme="majorHAnsi"/>
                            <w:sz w:val="18"/>
                            <w:szCs w:val="18"/>
                          </w:rPr>
                          <w:t xml:space="preserve"> </w:t>
                        </w:r>
                      </w:p>
                      <w:p w:rsidR="00862F6C" w:rsidRPr="00F811DC" w:rsidRDefault="00862F6C" w:rsidP="00CD4463">
                        <w:pPr>
                          <w:rPr>
                            <w:rFonts w:asciiTheme="majorHAnsi" w:hAnsiTheme="majorHAnsi" w:cstheme="majorHAnsi"/>
                            <w:sz w:val="18"/>
                            <w:szCs w:val="18"/>
                          </w:rPr>
                        </w:pPr>
                        <w:r>
                          <w:rPr>
                            <w:rFonts w:asciiTheme="majorHAnsi" w:hAnsiTheme="majorHAnsi" w:cstheme="majorHAnsi"/>
                            <w:sz w:val="18"/>
                            <w:szCs w:val="18"/>
                          </w:rPr>
                          <w:t>Close FV642, FV643</w:t>
                        </w:r>
                      </w:p>
                    </w:txbxContent>
                  </v:textbox>
                </v:shape>
                <v:rect id="Rectangle 11791" o:spid="_x0000_s4349" style="position:absolute;left:5067;top:4401;width:1243;height: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0yx8UA&#10;AADeAAAADwAAAGRycy9kb3ducmV2LnhtbERPTU/CQBC9m/AfNkPiTbYUA7SyNASCkSOUi7exO7aF&#10;7mzT3UL117smJt7m5X3OKhtMI27UudqygukkAkFcWF1zqeCc75+WIJxH1thYJgVf5CBbjx5WmGp7&#10;5yPdTr4UIYRdigoq79tUSldUZNBNbEscuE/bGfQBdqXUHd5DuGlkHEVzabDm0FBhS9uKiuupNwo+&#10;6viM38f8NTLJfuYPQ37p33dKPY6HzQsIT4P/F/+533SY/zxdJP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PTLHxQAAAN4AAAAPAAAAAAAAAAAAAAAAAJgCAABkcnMv&#10;ZG93bnJldi54bWxQSwUGAAAAAAQABAD1AAAAigMAAAAA&#10;">
                  <v:textbox>
                    <w:txbxContent>
                      <w:p w:rsidR="00862F6C" w:rsidRPr="00F811DC" w:rsidRDefault="00862F6C" w:rsidP="00CD4463">
                        <w:pPr>
                          <w:spacing w:before="120"/>
                          <w:jc w:val="center"/>
                          <w:rPr>
                            <w:rFonts w:asciiTheme="majorHAnsi" w:hAnsiTheme="majorHAnsi"/>
                            <w:sz w:val="18"/>
                            <w:szCs w:val="18"/>
                          </w:rPr>
                        </w:pPr>
                        <w:r w:rsidRPr="00F811DC">
                          <w:rPr>
                            <w:rFonts w:asciiTheme="majorHAnsi" w:hAnsiTheme="majorHAnsi"/>
                            <w:sz w:val="18"/>
                            <w:szCs w:val="18"/>
                          </w:rPr>
                          <w:t>Stop</w:t>
                        </w:r>
                      </w:p>
                    </w:txbxContent>
                  </v:textbox>
                </v:rect>
                <v:group id="Group 11792" o:spid="_x0000_s4350" style="position:absolute;left:4641;top:15605;width:207;height:488"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NolEscAAADe&#10;AAAADwAAAAAAAAAAAAAAAACqAgAAZHJzL2Rvd25yZXYueG1sUEsFBgAAAAAEAAQA+gAAAJ4DAAAA&#10;AA==&#10;">
                  <v:shape id="AutoShape 11793" o:spid="_x0000_s4351"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26PsUAAADeAAAADwAAAGRycy9kb3ducmV2LnhtbERPTWsCMRC9F/ofwhS8FM2u2CKrUbYF&#10;QQsetHofN+MmdDPZbqJu/31TKHibx/uc+bJ3jbhSF6xnBfkoA0FceW25VnD4XA2nIEJE1th4JgU/&#10;FGC5eHyYY6H9jXd03cdapBAOBSowMbaFlKEy5DCMfEucuLPvHMYEu1rqDm8p3DVynGWv0qHl1GCw&#10;pXdD1df+4hRsN/lbeTJ287H7ttuXVdlc6uejUoOnvpyBiNTHu/jfvdZp/iSf5vD3TrpB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126PsUAAADeAAAADwAAAAAAAAAA&#10;AAAAAAChAgAAZHJzL2Rvd25yZXYueG1sUEsFBgAAAAAEAAQA+QAAAJMDAAAAAA==&#10;"/>
                  <v:shape id="AutoShape 11794" o:spid="_x0000_s4352"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8kScUAAADeAAAADwAAAGRycy9kb3ducmV2LnhtbERPTWsCMRC9C/0PYQpeRLMrWmRrlK0g&#10;aMGDtt6nm+kmdDPZbqJu/31TEHqbx/uc5bp3jbhSF6xnBfkkA0FceW25VvD+th0vQISIrLHxTAp+&#10;KMB69TBYYqH9jY90PcVapBAOBSowMbaFlKEy5DBMfEucuE/fOYwJdrXUHd5SuGvkNMuepEPLqcFg&#10;SxtD1dfp4hQc9vlL+WHs/vX4bQ/zbdlc6tFZqeFjXz6DiNTHf/HdvdNp/ixfTOHvnXSD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48kScUAAADeAAAADwAAAAAAAAAA&#10;AAAAAAChAgAAZHJzL2Rvd25yZXYueG1sUEsFBgAAAAAEAAQA+QAAAJMDAAAAAA==&#10;"/>
                </v:group>
                <v:shape id="AutoShape 11795" o:spid="_x0000_s4353" type="#_x0000_t32" style="position:absolute;left:2302;top:14252;width:10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OB0sYAAADeAAAADwAAAGRycy9kb3ducmV2LnhtbERPS0vDQBC+C/6HZQQvYjfxRYnZligU&#10;rNBDY3sfs2N2MTsbs5s2/ntXKPQ2H99zyuXkOnGgIVjPCvJZBoK48dpyq2D3sbqdgwgRWWPnmRT8&#10;UoDl4vKixEL7I2/pUMdWpBAOBSowMfaFlKEx5DDMfE+cuC8/OIwJDq3UAx5TuOvkXZY9SYeWU4PB&#10;nl4NNd/16BRs1vlL9Wns+n37YzePq6ob25u9UtdXU/UMItIUz+KT+02n+Q/5/B7+30k3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DgdLGAAAA3gAAAA8AAAAAAAAA&#10;AAAAAAAAoQIAAGRycy9kb3ducmV2LnhtbFBLBQYAAAAABAAEAPkAAACUAwAAAAA=&#10;"/>
                <v:shape id="Text Box 11796" o:spid="_x0000_s4354" type="#_x0000_t202" style="position:absolute;left:4781;top:15709;width:2381;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HB8IA&#10;AADeAAAADwAAAGRycy9kb3ducmV2LnhtbERPS4vCMBC+C/6HMII3TZQqbjWKuAh7UnQf4G1oxrbY&#10;TEqTtd1/bwRhb/PxPWe16Wwl7tT40rGGyViBIM6cKTnX8PW5Hy1A+IBssHJMGv7Iw2bd760wNa7l&#10;E93PIRcxhH2KGooQ6lRKnxVk0Y9dTRy5q2sshgibXJoG2xhuKzlVai4tlhwbCqxpV1B2O/9aDd+H&#10;6+UnUcf83c7q1nVKsn2TWg8H3XYJIlAX/sUv94eJ85PJIoHnO/EG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IAcHwgAAAN4AAAAPAAAAAAAAAAAAAAAAAJgCAABkcnMvZG93&#10;bnJldi54bWxQSwUGAAAAAAQABAD1AAAAhwMAAAAA&#10;" filled="f" stroked="f">
                  <v:textbox>
                    <w:txbxContent>
                      <w:p w:rsidR="00862F6C" w:rsidRPr="008C3228" w:rsidRDefault="00862F6C" w:rsidP="00CD4463">
                        <w:pPr>
                          <w:rPr>
                            <w:rFonts w:asciiTheme="majorHAnsi" w:hAnsiTheme="majorHAnsi" w:cstheme="majorHAnsi"/>
                            <w:sz w:val="18"/>
                            <w:szCs w:val="18"/>
                            <w:lang w:val="fr-FR"/>
                          </w:rPr>
                        </w:pPr>
                        <w:r>
                          <w:rPr>
                            <w:rFonts w:asciiTheme="majorHAnsi" w:hAnsiTheme="majorHAnsi" w:cstheme="majorHAnsi"/>
                            <w:sz w:val="18"/>
                            <w:szCs w:val="18"/>
                            <w:lang w:val="fr-FR"/>
                          </w:rPr>
                          <w:t>FV641 closed</w:t>
                        </w:r>
                      </w:p>
                    </w:txbxContent>
                  </v:textbox>
                </v:shape>
                <v:shape id="Text Box 11797" o:spid="_x0000_s4355" type="#_x0000_t202" style="position:absolute;left:6589;top:5379;width:2192;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IU/MUA&#10;AADeAAAADwAAAGRycy9kb3ducmV2LnhtbERPS2vCQBC+F/wPyxR6Ed3YWhtTVymFit7qg3odsmMS&#10;zM6mu9sY/70rCL3Nx/ec2aIztWjJ+cqygtEwAUGcW11xoWC/+xqkIHxA1lhbJgUX8rCY9x5mmGl7&#10;5g2121CIGMI+QwVlCE0mpc9LMuiHtiGO3NE6gyFCV0jt8BzDTS2fk2QiDVYcG0ps6LOk/LT9MwrS&#10;8ao9+PXL908+OdbT0H9rl79OqafH7uMdRKAu/Ivv7pWO88ej9BVu78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khT8xQAAAN4AAAAPAAAAAAAAAAAAAAAAAJgCAABkcnMv&#10;ZG93bnJldi54bWxQSwUGAAAAAAQABAD1AAAAigMAAAAA&#10;">
                  <o:lock v:ext="edit" aspectratio="t"/>
                  <v:textbox>
                    <w:txbxContent>
                      <w:p w:rsidR="00862F6C" w:rsidRPr="00F811DC" w:rsidRDefault="00862F6C" w:rsidP="00CD4463">
                        <w:pPr>
                          <w:rPr>
                            <w:rFonts w:asciiTheme="majorHAnsi" w:hAnsiTheme="majorHAnsi" w:cstheme="majorHAnsi"/>
                            <w:sz w:val="18"/>
                            <w:szCs w:val="18"/>
                          </w:rPr>
                        </w:pPr>
                        <w:r>
                          <w:rPr>
                            <w:rFonts w:asciiTheme="majorHAnsi" w:hAnsiTheme="majorHAnsi" w:cstheme="majorHAnsi"/>
                            <w:sz w:val="18"/>
                            <w:szCs w:val="18"/>
                          </w:rPr>
                          <w:t>Close FV602</w:t>
                        </w:r>
                        <w:r w:rsidRPr="00F811DC">
                          <w:rPr>
                            <w:rFonts w:asciiTheme="majorHAnsi" w:hAnsiTheme="majorHAnsi" w:cstheme="majorHAnsi"/>
                            <w:sz w:val="18"/>
                            <w:szCs w:val="18"/>
                          </w:rPr>
                          <w:t xml:space="preserve"> </w:t>
                        </w:r>
                      </w:p>
                    </w:txbxContent>
                  </v:textbox>
                </v:shape>
                <v:group id="Group 11798" o:spid="_x0000_s4356" style="position:absolute;left:5591;top:5930;width:227;height:592"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h/GP3FAAAA3gAA&#10;AA8AAAAAAAAAAAAAAAAAqgIAAGRycy9kb3ducmV2LnhtbFBLBQYAAAAABAAEAPoAAACcAwAAAAA=&#10;">
                  <v:shape id="AutoShape 11799" o:spid="_x0000_s4357"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H0cYAAADeAAAADwAAAGRycy9kb3ducmV2LnhtbERPS0vDQBC+C/6HZQQvYjcRHyVmW6JQ&#10;sEIPje19zI7ZxexszG7a+O9dodDbfHzPKZeT68SBhmA9K8hnGQjixmvLrYLdx+p2DiJEZI2dZ1Lw&#10;SwGWi8uLEgvtj7ylQx1bkUI4FKjAxNgXUobGkMMw8z1x4r784DAmOLRSD3hM4a6Td1n2KB1aTg0G&#10;e3o11HzXo1OwWecv1aex6/ftj908rKpubG/2Sl1fTdUziEhTPItP7jed5t/n8yf4fyfd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4h9HGAAAA3gAAAA8AAAAAAAAA&#10;AAAAAAAAoQIAAGRycy9kb3ducmV2LnhtbFBLBQYAAAAABAAEAPkAAACUAwAAAAA=&#10;"/>
                  <v:shape id="AutoShape 11800" o:spid="_x0000_s4358"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cTo8gAAADeAAAADwAAAGRycy9kb3ducmV2LnhtbESPQUsDMRCF70L/Q5iCF7HZFZWyNi1b&#10;oWCFHlr1Pm7GTXAz2W7Sdv33zkHwNsN78943i9UYOnWmIfnIBspZAYq4idZza+D9bXM7B5UyssUu&#10;Mhn4oQSr5eRqgZWNF97T+ZBbJSGcKjTgcu4rrVPjKGCaxZ5YtK84BMyyDq22A14kPHT6rigedUDP&#10;0uCwp2dHzffhFAzstuW6/nR++7o/+t3Dpu5O7c2HMdfTsX4ClWnM/+a/6xcr+PflXHjlHZlBL3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mcTo8gAAADeAAAADwAAAAAA&#10;AAAAAAAAAAChAgAAZHJzL2Rvd25yZXYueG1sUEsFBgAAAAAEAAQA+QAAAJYDAAAAAA==&#10;"/>
                </v:group>
                <v:rect id="Rectangle 11801" o:spid="_x0000_s4359" style="position:absolute;left:4834;top:5378;width:1762;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hC4MUA&#10;AADeAAAADwAAAGRycy9kb3ducmV2LnhtbERPS2sCMRC+C/6HMEJvmmhL0dUoYrG0x31ceptuxt1t&#10;N5NlE3XbX98UBG/z8T1nsxtsKy7U+8axhvlMgSAunWm40lDkx+kShA/IBlvHpOGHPOy249EGE+Ou&#10;nNIlC5WIIewT1FCH0CVS+rImi37mOuLInVxvMUTYV9L0eI3htpULpZ6lxYZjQ40dHWoqv7Oz1fDZ&#10;LAr8TfNXZVfHx/A+5F/njxetHybDfg0i0BDu4pv7zcT5T/PlCv7fiTf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6ELgxQAAAN4AAAAPAAAAAAAAAAAAAAAAAJgCAABkcnMv&#10;ZG93bnJldi54bWxQSwUGAAAAAAQABAD1AAAAigMAAAAA&#10;">
                  <v:textbox>
                    <w:txbxContent>
                      <w:p w:rsidR="00862F6C" w:rsidRPr="00F811DC" w:rsidRDefault="00862F6C" w:rsidP="00CD4463">
                        <w:pPr>
                          <w:jc w:val="center"/>
                          <w:rPr>
                            <w:rFonts w:asciiTheme="majorHAnsi" w:hAnsiTheme="majorHAnsi" w:cstheme="majorHAnsi"/>
                            <w:sz w:val="18"/>
                            <w:szCs w:val="18"/>
                            <w:lang w:val="fr-FR"/>
                          </w:rPr>
                        </w:pPr>
                        <w:r>
                          <w:rPr>
                            <w:rFonts w:asciiTheme="majorHAnsi" w:hAnsiTheme="majorHAnsi" w:cstheme="majorHAnsi"/>
                            <w:sz w:val="18"/>
                            <w:szCs w:val="18"/>
                            <w:lang w:val="fr-FR"/>
                          </w:rPr>
                          <w:t xml:space="preserve">Prepare to L021 connection </w:t>
                        </w:r>
                      </w:p>
                    </w:txbxContent>
                  </v:textbox>
                </v:rect>
                <v:shape id="Text Box 11802" o:spid="_x0000_s4360" type="#_x0000_t202" style="position:absolute;left:5453;top:6083;width:4260;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KX2cYA&#10;AADeAAAADwAAAGRycy9kb3ducmV2LnhtbESPQWvCQBCF74X+h2UK3uquRUuNrlIqgiel2ha8Ddkx&#10;Cc3Ohuxq4r93DoK3GebNe++bL3tfqwu1sQpsYTQ0oIjz4CouLPwc1q8foGJCdlgHJgtXirBcPD/N&#10;MXOh42+67FOhxIRjhhbKlJpM65iX5DEOQ0Mst1NoPSZZ20K7Fjsx97V+M+Zde6xYEkps6Kuk/H9/&#10;9hZ+t6fj39jsipWfNF3ojWY/1dYOXvrPGahEfXqI798bJ/XHo6kACI7Mo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KX2cYAAADeAAAADwAAAAAAAAAAAAAAAACYAgAAZHJz&#10;L2Rvd25yZXYueG1sUEsFBgAAAAAEAAQA9QAAAIsDAAAAAA==&#10;" filled="f" stroked="f">
                  <o:lock v:ext="edit" aspectratio="t"/>
                  <v:textbox>
                    <w:txbxContent>
                      <w:p w:rsidR="00862F6C" w:rsidRPr="00F811DC" w:rsidRDefault="00862F6C" w:rsidP="00CD4463">
                        <w:pPr>
                          <w:pStyle w:val="ListBullet"/>
                          <w:numPr>
                            <w:ilvl w:val="0"/>
                            <w:numId w:val="0"/>
                          </w:numPr>
                          <w:ind w:left="360"/>
                          <w:rPr>
                            <w:rFonts w:asciiTheme="majorHAnsi" w:hAnsiTheme="majorHAnsi" w:cstheme="majorHAnsi"/>
                            <w:sz w:val="18"/>
                            <w:szCs w:val="18"/>
                            <w:lang w:val="en-US"/>
                          </w:rPr>
                        </w:pPr>
                        <w:r>
                          <w:rPr>
                            <w:rFonts w:asciiTheme="majorHAnsi" w:hAnsiTheme="majorHAnsi" w:cstheme="majorHAnsi"/>
                            <w:sz w:val="18"/>
                            <w:szCs w:val="18"/>
                            <w:lang w:val="en-US"/>
                          </w:rPr>
                          <w:t>FV602 closed</w:t>
                        </w:r>
                      </w:p>
                      <w:p w:rsidR="00862F6C" w:rsidRPr="00F811DC" w:rsidRDefault="00862F6C" w:rsidP="00CD4463">
                        <w:pPr>
                          <w:rPr>
                            <w:rFonts w:asciiTheme="majorHAnsi" w:hAnsiTheme="majorHAnsi" w:cstheme="majorHAnsi"/>
                            <w:sz w:val="18"/>
                            <w:szCs w:val="18"/>
                          </w:rPr>
                        </w:pPr>
                      </w:p>
                    </w:txbxContent>
                  </v:textbox>
                </v:shape>
                <v:shape id="Text Box 11803" o:spid="_x0000_s4361" type="#_x0000_t202" style="position:absolute;left:7808;top:7135;width:301;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RgPsQA&#10;AADeAAAADwAAAGRycy9kb3ducmV2LnhtbERPS2vCQBC+C/0PyxS8SN1ERGzqKj6hBz3EiuchO01C&#10;s7NhdzXx33cLBW/z8T1nsepNI+7kfG1ZQTpOQBAXVtdcKrh8Hd7mIHxA1thYJgUP8rBavgwWmGnb&#10;cU73cyhFDGGfoYIqhDaT0hcVGfRj2xJH7ts6gyFCV0rtsIvhppGTJJlJgzXHhgpb2lZU/JxvRsFs&#10;525dztvR7rI/4qktJ9fN46rU8LVff4AI1Ien+N/9qeP8afqewt878Qa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0YD7EAAAA3gAAAA8AAAAAAAAAAAAAAAAAmAIAAGRycy9k&#10;b3ducmV2LnhtbFBLBQYAAAAABAAEAPUAAACJAwAAAAA=&#10;" stroked="f">
                  <v:textbox inset="0,0,0,0">
                    <w:txbxContent>
                      <w:p w:rsidR="00862F6C" w:rsidRPr="00E46DCC" w:rsidRDefault="00862F6C" w:rsidP="00CD4463">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v:textbox>
                </v:shape>
                <v:shape id="AutoShape 11804" o:spid="_x0000_s4362" type="#_x0000_t32" style="position:absolute;left:5679;top:7108;width:0;height: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aylMYAAADeAAAADwAAAGRycy9kb3ducmV2LnhtbERPTWsCMRC9C/0PYQq9iGZX2qJbo6yC&#10;UAsetHofN9NN6Gay3UTd/vumUOhtHu9z5sveNeJKXbCeFeTjDARx5bXlWsHxfTOagggRWWPjmRR8&#10;U4Dl4m4wx0L7G+/peoi1SCEcClRgYmwLKUNlyGEY+5Y4cR++cxgT7GqpO7ylcNfISZY9S4eWU4PB&#10;ltaGqs/DxSnYbfNVeTZ2+7b/srunTdlc6uFJqYf7vnwBEamP/+I/96tO8x/z2QR+30k3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JWspTGAAAA3gAAAA8AAAAAAAAA&#10;AAAAAAAAoQIAAGRycy9kb3ducmV2LnhtbFBLBQYAAAAABAAEAPkAAACUAwAAAAA=&#10;"/>
                <v:shape id="AutoShape 11805" o:spid="_x0000_s4363" type="#_x0000_t32" style="position:absolute;left:4644;top:7448;width:37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oXD8YAAADeAAAADwAAAGRycy9kb3ducmV2LnhtbERPS2sCMRC+F/ofwgheimbXPrCrUbYF&#10;oRY8+Oh93Iyb0M1ku4m6/fdNodDbfHzPmS9714gLdcF6VpCPMxDEldeWawWH/Wo0BREissbGMyn4&#10;pgDLxe3NHAvtr7ylyy7WIoVwKFCBibEtpAyVIYdh7FvixJ185zAm2NVSd3hN4a6Rkyx7kg4tpwaD&#10;Lb0aqj53Z6dgs85fyqOx6/ftl908rsrmXN99KDUc9OUMRKQ+/ov/3G86zX/In+/h9510g1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aFw/GAAAA3gAAAA8AAAAAAAAA&#10;AAAAAAAAoQIAAGRycy9kb3ducmV2LnhtbFBLBQYAAAAABAAEAPkAAACUAwAAAAA=&#10;"/>
                <v:group id="Group 11806" o:spid="_x0000_s4364" style="position:absolute;left:4520;top:7446;width:227;height:397"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4tczFAAAA3gAA&#10;AA8AAAAAAAAAAAAAAAAAqgIAAGRycy9kb3ducmV2LnhtbFBLBQYAAAAABAAEAPoAAACcAwAAAAA=&#10;">
                  <v:shape id="AutoShape 11807" o:spid="_x0000_s4365"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8q4MYAAADeAAAADwAAAGRycy9kb3ducmV2LnhtbERPTWsCMRC9F/ofwgi9FM1uqUW3RtkW&#10;hFrwoNX7uJlugpvJdhN1/feNUOhtHu9zZoveNeJMXbCeFeSjDARx5bXlWsHuazmcgAgRWWPjmRRc&#10;KcBifn83w0L7C2/ovI21SCEcClRgYmwLKUNlyGEY+ZY4cd++cxgT7GqpO7ykcNfIpyx7kQ4tpwaD&#10;Lb0bqo7bk1OwXuVv5cHY1efmx67Hy7I51Y97pR4GffkKIlIf/8V/7g+d5j/n0zHc3kk3y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2/KuDGAAAA3gAAAA8AAAAAAAAA&#10;AAAAAAAAoQIAAGRycy9kb3ducmV2LnhtbFBLBQYAAAAABAAEAPkAAACUAwAAAAA=&#10;"/>
                  <v:shape id="AutoShape 11808" o:spid="_x0000_s4366"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20l8UAAADeAAAADwAAAGRycy9kb3ducmV2LnhtbERP30vDMBB+F/wfwgm+yJpWtGhtNqow&#10;cMIeNuf72ZxNsLnUJtvqf2+Ewd7u4/t59WJyvTjQGKxnBUWWgyBuvbbcKdi9L2cPIEJE1th7JgW/&#10;FGAxv7yosdL+yBs6bGMnUgiHChWYGIdKytAachgyPxAn7suPDmOCYyf1iMcU7np5m+eldGg5NRgc&#10;6MVQ+73dOwXrVfHcfBq7etv82PX9sun33c2HUtdXU/MEItIUz+KT+1Wn+XfFYwn/76Qb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W20l8UAAADeAAAADwAAAAAAAAAA&#10;AAAAAAChAgAAZHJzL2Rvd25yZXYueG1sUEsFBgAAAAAEAAQA+QAAAJMDAAAAAA==&#10;"/>
                </v:group>
                <v:shape id="Text Box 11809" o:spid="_x0000_s4367" type="#_x0000_t202" style="position:absolute;left:4801;top:7535;width:324;height: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wiKcUA&#10;AADeAAAADwAAAGRycy9kb3ducmV2LnhtbERPS2vCQBC+F/wPywje6sYiPqKriCgUCqUxHjyO2TFZ&#10;zM6m2a2m/75bELzNx/ec5bqztbhR641jBaNhAoK4cNpwqeCY719nIHxA1lg7JgW/5GG96r0sMdXu&#10;zhndDqEUMYR9igqqEJpUSl9UZNEPXUMcuYtrLYYI21LqFu8x3NbyLUkm0qLh2FBhQ9uKiuvhxyrY&#10;nDjbme/P81d2yUyezxP+mFyVGvS7zQJEoC48xQ/3u47zx6P5FP7fiT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CIpxQAAAN4AAAAPAAAAAAAAAAAAAAAAAJgCAABkcnMv&#10;ZG93bnJldi54bWxQSwUGAAAAAAQABAD1AAAAigMAAAAA&#10;" filled="f" stroked="f">
                  <v:textbox inset="0,0,0,0">
                    <w:txbxContent>
                      <w:p w:rsidR="00862F6C" w:rsidRPr="00E46DCC" w:rsidRDefault="00862F6C" w:rsidP="00CD4463">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v:textbox>
                </v:shape>
                <v:shape id="Text Box 11810" o:spid="_x0000_s4368" type="#_x0000_t202" style="position:absolute;left:4231;top:6559;width:2887;height: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qhfMcA&#10;AADeAAAADwAAAGRycy9kb3ducmV2LnhtbESPS2vDMBCE74X8B7GB3ho5ppTGjRKSQCCll+ZBz4u1&#10;fiTWykiq4/777qHQ2y4zO/Ptcj26Tg0UYuvZwHyWgSIuvW25NnA5759eQcWEbLHzTAZ+KMJ6NXlY&#10;YmH9nY80nFKtJIRjgQaalPpC61g25DDOfE8sWuWDwyRrqLUNeJdw1+k8y160w5alocGedg2Vt9O3&#10;M3AetvFwvKaFfa+2Ov+oPvOvsDHmcTpu3kAlGtO/+e/6YAX/eb4QXnlHZ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KoXzHAAAA3gAAAA8AAAAAAAAAAAAAAAAAmAIAAGRy&#10;cy9kb3ducmV2LnhtbFBLBQYAAAAABAAEAPUAAACMAwAAAAA=&#10;">
                  <v:textbox inset="0,0,0,0">
                    <w:txbxContent>
                      <w:p w:rsidR="00862F6C" w:rsidRPr="00730ECB" w:rsidRDefault="00862F6C" w:rsidP="00CD4463">
                        <w:pPr>
                          <w:spacing w:before="40"/>
                          <w:ind w:firstLine="142"/>
                          <w:jc w:val="center"/>
                          <w:rPr>
                            <w:rFonts w:asciiTheme="majorHAnsi" w:hAnsiTheme="majorHAnsi" w:cstheme="majorHAnsi"/>
                            <w:sz w:val="18"/>
                            <w:szCs w:val="18"/>
                          </w:rPr>
                        </w:pPr>
                        <w:r w:rsidRPr="002F4637">
                          <w:rPr>
                            <w:rFonts w:asciiTheme="majorHAnsi" w:hAnsiTheme="majorHAnsi" w:cstheme="majorHAnsi"/>
                            <w:sz w:val="18"/>
                            <w:szCs w:val="18"/>
                          </w:rPr>
                          <w:t>“</w:t>
                        </w:r>
                        <w:r>
                          <w:rPr>
                            <w:rFonts w:asciiTheme="majorHAnsi" w:hAnsiTheme="majorHAnsi" w:cstheme="majorHAnsi"/>
                            <w:sz w:val="18"/>
                            <w:szCs w:val="18"/>
                          </w:rPr>
                          <w:t>The cryogenic Line L021 is it connected to the cryostat?”</w:t>
                        </w:r>
                      </w:p>
                    </w:txbxContent>
                  </v:textbox>
                </v:shape>
                <v:group id="Group 11811" o:spid="_x0000_s4369" style="position:absolute;left:8402;top:6389;width:227;height:680"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5GlLFAAAA3gAA&#10;AA8AAAAAAAAAAAAAAAAAqgIAAGRycy9kb3ducmV2LnhtbFBLBQYAAAAABAAEAPoAAACcAwAAAAA=&#10;">
                  <v:shape id="AutoShape 11812" o:spid="_x0000_s4370"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d9g8cAAADeAAAADwAAAGRycy9kb3ducmV2LnhtbESPT2sCMRDF74V+hzCCl6JZpYpsjbIt&#10;CLXgwT+9TzfTTXAz2W6irt/eFARvM7z3fvNmvuxcLc7UButZwWiYgSAuvbZcKTjsV4MZiBCRNdae&#10;ScGVAiwXz09zzLW/8JbOu1iJBOGQowITY5NLGUpDDsPQN8RJ+/Wtw5jWtpK6xUuCu1qOs2wqHVpO&#10;Fww29GGoPO5OTsFmPXovfoxdf23/7GayKupT9fKtVL/XFW8gInXxYb6nP3Wq/5qY8P9OmkEu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532DxwAAAN4AAAAPAAAAAAAA&#10;AAAAAAAAAKECAABkcnMvZG93bnJldi54bWxQSwUGAAAAAAQABAD5AAAAlQMAAAAA&#10;"/>
                  <v:shape id="AutoShape 11813" o:spid="_x0000_s4371"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vYGMUAAADeAAAADwAAAGRycy9kb3ducmV2LnhtbERPTWsCMRC9F/ofwhS8FM2uaClbo2wF&#10;QQsetPU+3Uw3oZvJdhN1/femIHibx/uc2aJ3jThRF6xnBfkoA0FceW25VvD1uRq+gggRWWPjmRRc&#10;KMBi/vgww0L7M+/otI+1SCEcClRgYmwLKUNlyGEY+ZY4cT++cxgT7GqpOzyncNfIcZa9SIeWU4PB&#10;lpaGqt/90SnYbvL38tvYzcfuz26nq7I51s8HpQZPffkGIlIf7+Kbe63T/Mk4y+H/nXSD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vYGMUAAADeAAAADwAAAAAAAAAA&#10;AAAAAAChAgAAZHJzL2Rvd25yZXYueG1sUEsFBgAAAAAEAAQA+QAAAJMDAAAAAA==&#10;"/>
                </v:group>
                <v:shape id="Text Box 11814" o:spid="_x0000_s4372" type="#_x0000_t202" style="position:absolute;left:8329;top:7053;width:1440;height: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1ibcMA&#10;AADeAAAADwAAAGRycy9kb3ducmV2LnhtbERPS2sCMRC+F/wPYQRvNWuQ0q5GUaGg9FK1eB42sw/d&#10;TJYkXdd/3xQKvc3H95zlerCt6MmHxrGG2TQDQVw403Cl4ev8/vwKIkRkg61j0vCgAOvV6GmJuXF3&#10;PlJ/ipVIIRxy1FDH2OVShqImi2HqOuLElc5bjAn6ShqP9xRuW6my7EVabDg11NjRrqbidvq2Gs79&#10;NuyP1/hmDuVWqo/yU138RuvJeNgsQEQa4r/4z703af5cZQp+30k3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1ibcMAAADeAAAADwAAAAAAAAAAAAAAAACYAgAAZHJzL2Rv&#10;d25yZXYueG1sUEsFBgAAAAAEAAQA9QAAAIgDAAAAAA==&#10;">
                  <v:textbox inset="0,0,0,0">
                    <w:txbxContent>
                      <w:p w:rsidR="00862F6C" w:rsidRPr="00730ECB" w:rsidRDefault="00862F6C" w:rsidP="00CD4463">
                        <w:pPr>
                          <w:spacing w:before="40"/>
                          <w:jc w:val="center"/>
                          <w:rPr>
                            <w:rFonts w:asciiTheme="majorHAnsi" w:hAnsiTheme="majorHAnsi" w:cstheme="majorHAnsi"/>
                            <w:sz w:val="18"/>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 xml:space="preserve">want to </w:t>
                        </w:r>
                        <w:r>
                          <w:rPr>
                            <w:rFonts w:asciiTheme="majorHAnsi" w:hAnsiTheme="majorHAnsi" w:cstheme="majorHAnsi"/>
                            <w:sz w:val="18"/>
                            <w:szCs w:val="18"/>
                          </w:rPr>
                          <w:t>sto</w:t>
                        </w:r>
                        <w:r w:rsidRPr="00730ECB">
                          <w:rPr>
                            <w:rFonts w:asciiTheme="majorHAnsi" w:hAnsiTheme="majorHAnsi" w:cstheme="majorHAnsi"/>
                            <w:sz w:val="18"/>
                            <w:szCs w:val="18"/>
                          </w:rPr>
                          <w:t xml:space="preserve">p </w:t>
                        </w:r>
                        <w:r>
                          <w:rPr>
                            <w:rFonts w:asciiTheme="majorHAnsi" w:hAnsiTheme="majorHAnsi" w:cstheme="majorHAnsi"/>
                            <w:sz w:val="18"/>
                            <w:szCs w:val="18"/>
                          </w:rPr>
                          <w:t>the emptying</w:t>
                        </w:r>
                        <w:r w:rsidRPr="002F4637">
                          <w:rPr>
                            <w:rFonts w:asciiTheme="majorHAnsi" w:hAnsiTheme="majorHAnsi" w:cstheme="majorHAnsi"/>
                            <w:sz w:val="18"/>
                            <w:szCs w:val="18"/>
                          </w:rPr>
                          <w:t>?“</w:t>
                        </w:r>
                      </w:p>
                    </w:txbxContent>
                  </v:textbox>
                </v:shape>
                <v:shape id="Text Box 11815" o:spid="_x0000_s4373" type="#_x0000_t202" style="position:absolute;left:8659;top:6648;width:289;height: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WvKcQA&#10;AADeAAAADwAAAGRycy9kb3ducmV2LnhtbERPS4vCMBC+L/gfwgh7WTTduohUo7i6wh7Wgw88D83Y&#10;FptJSaKt/34jCN7m43vObNGZWtzI+cqygs9hAoI4t7riQsHxsBlMQPiArLG2TAru5GEx773NMNO2&#10;5R3d9qEQMYR9hgrKEJpMSp+XZNAPbUMcubN1BkOErpDaYRvDTS3TJBlLgxXHhhIbWpWUX/ZXo2C8&#10;dtd2x6uP9fHnD7dNkZ6+7yel3vvdcgoiUBde4qf7V8f5X2kygsc78QY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FrynEAAAA3gAAAA8AAAAAAAAAAAAAAAAAmAIAAGRycy9k&#10;b3ducmV2LnhtbFBLBQYAAAAABAAEAPUAAACJAwAAAAA=&#10;" stroked="f">
                  <v:textbox inset="0,0,0,0">
                    <w:txbxContent>
                      <w:p w:rsidR="00862F6C" w:rsidRPr="00E46DCC" w:rsidRDefault="00862F6C" w:rsidP="00CD4463">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v:textbox>
                </v:shape>
                <v:shape id="Text Box 11816" o:spid="_x0000_s4374" type="#_x0000_t202" style="position:absolute;left:9894;top:6672;width:34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FIpcQA&#10;AADeAAAADwAAAGRycy9kb3ducmV2LnhtbERPTWsCMRC9F/wPYQrealIRqVujiCgIhdJ1PXicbsbd&#10;4GaybqJu/31TKHibx/uc+bJ3jbhRF6xnDa8jBYK49MZypeFQbF/eQISIbLDxTBp+KMByMXiaY2b8&#10;nXO67WMlUgiHDDXUMbaZlKGsyWEY+ZY4cSffOYwJdpU0Hd5TuGvkWKmpdGg5NdTY0rqm8ry/Og2r&#10;I+cbe/n8/spPuS2KmeKP6Vnr4XO/egcRqY8P8b97Z9L8yVhN4O+dd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RSKXEAAAA3gAAAA8AAAAAAAAAAAAAAAAAmAIAAGRycy9k&#10;b3ducmV2LnhtbFBLBQYAAAAABAAEAPUAAACJAwAAAAA=&#10;" filled="f" stroked="f">
                  <v:textbox inset="0,0,0,0">
                    <w:txbxContent>
                      <w:p w:rsidR="00862F6C" w:rsidRPr="00E46DCC" w:rsidRDefault="00862F6C" w:rsidP="00CD4463">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v:textbox>
                </v:shape>
                <v:shape id="AutoShape 11817" o:spid="_x0000_s4375" type="#_x0000_t32" style="position:absolute;left:7610;top:7446;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lmyMIAAADeAAAADwAAAGRycy9kb3ducmV2LnhtbERP24rCMBB9F/yHMIJvmnhFqlFEEBb3&#10;YVH7AUMzttVmUppsW/9+s7Cwb3M419kdeluJlhpfOtYwmyoQxJkzJeca0vt5sgHhA7LByjFpeJOH&#10;w3442GFiXMdXam8hFzGEfYIaihDqREqfFWTRT11NHLmHayyGCJtcmga7GG4rOVdqLS2WHBsKrOlU&#10;UPa6fVsNn5tlyJ/Xh1uk7ddK1upyTru11uNRf9yCCNSHf/Gf+8PE+cu5WsHvO/EGuf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ilmyMIAAADeAAAADwAAAAAAAAAAAAAA&#10;AAChAgAAZHJzL2Rvd25yZXYueG1sUEsFBgAAAAAEAAQA+QAAAJADAAAAAA==&#10;"/>
                <v:shape id="AutoShape 11818" o:spid="_x0000_s4376" type="#_x0000_t32" style="position:absolute;left:6455;top:4680;width:30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SHf8AAAADeAAAADwAAAGRycy9kb3ducmV2LnhtbERPzYrCMBC+L/gOYYS9raldKUvXKCII&#10;4s3qAwzN2FSbSWmijW9vhIW9zcf3O8t1tJ140OBbxwrmswwEce10y42C82n39QPCB2SNnWNS8CQP&#10;69XkY4mldiMf6VGFRqQQ9iUqMCH0pZS+NmTRz1xPnLiLGyyGBIdG6gHHFG47mWdZIS22nBoM9rQ1&#10;VN+qu1WQm3lc7K7Yfx+qeMsvVVO4elTqcxo3vyACxfAv/nPvdZq/yLMC3u+kG+Tq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l0h3/AAAAA3gAAAA8AAAAAAAAAAAAAAAAA&#10;oQIAAGRycy9kb3ducmV2LnhtbFBLBQYAAAAABAAEAPkAAACOAwAAAAA=&#10;" strokeweight=".5pt">
                  <v:stroke endarrow="block"/>
                </v:shape>
                <v:shape id="AutoShape 11819" o:spid="_x0000_s4377" type="#_x0000_t32" style="position:absolute;left:5681;top:6400;width:28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gi5MEAAADeAAAADwAAAGRycy9kb3ducmV2LnhtbERPzYrCMBC+L/gOYQRva2oVlWoUWRDE&#10;23Z9gKEZm2ozKU202bc3wsLe5uP7ne0+2lY8qfeNYwWzaQaCuHK64VrB5ef4uQbhA7LG1jEp+CUP&#10;+93oY4uFdgN/07MMtUgh7AtUYELoCil9Zciin7qOOHFX11sMCfa11D0OKdy2Ms+ypbTYcGow2NGX&#10;oepePqyC3Mzi4njDbn4u4z2/lvXSVYNSk3E8bEAEiuFf/Oc+6TR/kWcreL+TbpC7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OCLkwQAAAN4AAAAPAAAAAAAAAAAAAAAA&#10;AKECAABkcnMvZG93bnJldi54bWxQSwUGAAAAAAQABAD5AAAAjwMAAAAA&#10;" strokeweight=".5pt">
                  <v:stroke endarrow="block"/>
                </v:shape>
                <v:shape id="AutoShape 11820" o:spid="_x0000_s4378" type="#_x0000_t32" style="position:absolute;left:9398;top:6799;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FxhcgAAADeAAAADwAAAGRycy9kb3ducmV2LnhtbESPT0sDMRDF74LfIUzBi7TZFpWyNi2r&#10;ULBCD/3jfdyMm9DNZN2k7frtnYPgbYb35r3fLFZDaNWF+uQjG5hOClDEdbSeGwPHw3o8B5UyssU2&#10;Mhn4oQSr5e3NAksbr7yjyz43SkI4lWjA5dyVWqfaUcA0iR2xaF+xD5hl7Rtte7xKeGj1rCiedEDP&#10;0uCwo1dH9Wl/Dga2m+lL9en85n337beP66o9N/cfxtyNhuoZVKYh/5v/rt+s4D/MCuGVd2QGvfw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JFxhcgAAADeAAAADwAAAAAA&#10;AAAAAAAAAAChAgAAZHJzL2Rvd25yZXYueG1sUEsFBgAAAAAEAAQA+QAAAJYDAAAAAA==&#10;"/>
                <v:shape id="Text Box 11821" o:spid="_x0000_s4379" type="#_x0000_t202" style="position:absolute;left:3877;top:9983;width:282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fKv8IA&#10;AADeAAAADwAAAGRycy9kb3ducmV2LnhtbERPTYvCMBC9C/sfwix402RFZa1GEUXwpKi7C96GZmzL&#10;NpPSRFv/vREEb/N4nzNbtLYUN6p94VjDV1+BIE6dKTjT8HPa9L5B+IBssHRMGu7kYTH/6MwwMa7h&#10;A92OIRMxhH2CGvIQqkRKn+Zk0fddRRy5i6sthgjrTJoamxhuSzlQaiwtFhwbcqxolVP6f7xaDb+7&#10;y/lvqPbZ2o6qxrVKsp1Irbuf7XIKIlAb3uKXe2vi/OFATeD5Trx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18q/wgAAAN4AAAAPAAAAAAAAAAAAAAAAAJgCAABkcnMvZG93&#10;bnJldi54bWxQSwUGAAAAAAQABAD1AAAAhwMAAAAA&#10;" filled="f" stroked="f">
                  <o:lock v:ext="edit" aspectratio="t"/>
                  <v:textbox>
                    <w:txbxContent>
                      <w:p w:rsidR="00862F6C" w:rsidRPr="00F811DC" w:rsidRDefault="00862F6C" w:rsidP="00CD4463">
                        <w:pPr>
                          <w:rPr>
                            <w:rFonts w:asciiTheme="majorHAnsi" w:hAnsiTheme="majorHAnsi" w:cstheme="majorHAnsi"/>
                            <w:sz w:val="18"/>
                            <w:szCs w:val="18"/>
                            <w:lang w:val="fr-FR"/>
                          </w:rPr>
                        </w:pPr>
                        <w:r w:rsidRPr="00F811DC">
                          <w:rPr>
                            <w:rFonts w:asciiTheme="majorHAnsi" w:hAnsiTheme="majorHAnsi" w:cstheme="majorHAnsi"/>
                            <w:sz w:val="18"/>
                            <w:szCs w:val="18"/>
                            <w:lang w:val="fr-FR"/>
                          </w:rPr>
                          <w:t>TT64</w:t>
                        </w:r>
                        <w:r>
                          <w:rPr>
                            <w:rFonts w:asciiTheme="majorHAnsi" w:hAnsiTheme="majorHAnsi" w:cstheme="majorHAnsi"/>
                            <w:sz w:val="18"/>
                            <w:szCs w:val="18"/>
                            <w:lang w:val="fr-FR"/>
                          </w:rPr>
                          <w:t xml:space="preserve">5 OR TT590 </w:t>
                        </w:r>
                        <w:r w:rsidRPr="00F811DC">
                          <w:rPr>
                            <w:rFonts w:asciiTheme="majorHAnsi" w:hAnsiTheme="majorHAnsi" w:cstheme="majorHAnsi"/>
                            <w:sz w:val="18"/>
                            <w:szCs w:val="18"/>
                            <w:lang w:val="fr-FR"/>
                          </w:rPr>
                          <w:t>&lt;</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TT64</w:t>
                        </w:r>
                        <w:r>
                          <w:rPr>
                            <w:rFonts w:asciiTheme="majorHAnsi" w:hAnsiTheme="majorHAnsi" w:cstheme="majorHAnsi"/>
                            <w:sz w:val="18"/>
                            <w:szCs w:val="18"/>
                            <w:lang w:val="fr-FR"/>
                          </w:rPr>
                          <w:t>5</w:t>
                        </w:r>
                        <w:r w:rsidRPr="00F811DC">
                          <w:rPr>
                            <w:rFonts w:asciiTheme="majorHAnsi" w:hAnsiTheme="majorHAnsi" w:cstheme="majorHAnsi"/>
                            <w:sz w:val="18"/>
                            <w:szCs w:val="18"/>
                            <w:lang w:val="fr-FR"/>
                          </w:rPr>
                          <w:t xml:space="preserve">setpoint </w:t>
                        </w:r>
                      </w:p>
                    </w:txbxContent>
                  </v:textbox>
                </v:shape>
                <v:group id="Group 11822" o:spid="_x0000_s4380" style="position:absolute;left:4555;top:8509;width:227;height:454"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Kv10enIAAAA&#10;3gAAAA8AAAAAAAAAAAAAAAAAqgIAAGRycy9kb3ducmV2LnhtbFBLBQYAAAAABAAEAPoAAACfAwAA&#10;AAA=&#10;">
                  <v:shape id="AutoShape 11823" o:spid="_x0000_s4381"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JOxcUAAADeAAAADwAAAGRycy9kb3ducmV2LnhtbERPTWsCMRC9C/6HMEIvotmVVsrWKGtB&#10;qAUPar1PN9NN6GaybqJu/31TKHibx/ucxap3jbhSF6xnBfk0A0FceW25VvBx3EyeQYSIrLHxTAp+&#10;KMBqORwssND+xnu6HmItUgiHAhWYGNtCylAZchimviVO3JfvHMYEu1rqDm8p3DVylmVz6dByajDY&#10;0quh6vtwcQp223xdfhq7fd+f7e5pUzaXenxS6mHUly8gIvXxLv53v+k0/3GW5/D3Trp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HJOxcUAAADeAAAADwAAAAAAAAAA&#10;AAAAAAChAgAAZHJzL2Rvd25yZXYueG1sUEsFBgAAAAAEAAQA+QAAAJMDAAAAAA==&#10;"/>
                  <v:shape id="AutoShape 11824" o:spid="_x0000_s4382"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DQssUAAADeAAAADwAAAGRycy9kb3ducmV2LnhtbERP30vDMBB+F/wfwgm+iEtbdEhtOjph&#10;4IQ9bNP3szmbYHPpmmyr/70RhL3dx/fzqsXkenGiMVjPCvJZBoK49dpyp+B9v7p/AhEissbeMyn4&#10;oQCL+vqqwlL7M2/ptIudSCEcSlRgYhxKKUNryGGY+YE4cV9+dBgTHDupRzyncNfLIsvm0qHl1GBw&#10;oBdD7ffu6BRs1vmy+TR2/bY92M3jqumP3d2HUrc3U/MMItIUL+J/96tO8x+KvIC/d9INsv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DQssUAAADeAAAADwAAAAAAAAAA&#10;AAAAAAChAgAAZHJzL2Rvd25yZXYueG1sUEsFBgAAAAAEAAQA+QAAAJMDAAAAAA==&#10;"/>
                </v:group>
                <v:shape id="AutoShape 11825" o:spid="_x0000_s4383" type="#_x0000_t32" style="position:absolute;left:3605;top:8964;width:5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1KcYAAADeAAAADwAAAGRycy9kb3ducmV2LnhtbERPTWsCMRC9C/0PYQq9iGbXtiJbo6yC&#10;UAsetHofN9NN6Gay3UTd/vumUOhtHu9z5sveNeJKXbCeFeTjDARx5bXlWsHxfTOagQgRWWPjmRR8&#10;U4Dl4m4wx0L7G+/peoi1SCEcClRgYmwLKUNlyGEY+5Y4cR++cxgT7GqpO7ylcNfISZZNpUPLqcFg&#10;S2tD1efh4hTstvmqPBu7fdt/2d3zpmwu9fCk1MN9X76AiNTHf/Gf+1Wn+U+T/BF+30k3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sdSnGAAAA3gAAAA8AAAAAAAAA&#10;AAAAAAAAoQIAAGRycy9kb3ducmV2LnhtbFBLBQYAAAAABAAEAPkAAACUAwAAAAA=&#10;"/>
                <v:rect id="Rectangle 11826" o:spid="_x0000_s4384" style="position:absolute;left:3987;top:7825;width:1304;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YZhcUA&#10;AADeAAAADwAAAGRycy9kb3ducmV2LnhtbERPTWvCQBC9F/wPywi91U3SUGx0DWKxtEcTL96m2TGJ&#10;ZmdDdtW0v75bKHibx/ucZT6aTlxpcK1lBfEsAkFcWd1yrWBfbp/mIJxH1thZJgXf5CBfTR6WmGl7&#10;4x1dC1+LEMIuQwWN930mpasaMuhmticO3NEOBn2AQy31gLcQbjqZRNGLNNhyaGiwp01D1bm4GAVf&#10;bbLHn135HpnX7bP/HMvT5fCm1ON0XC9AeBr9Xfzv/tBhfprEK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xhmFxQAAAN4AAAAPAAAAAAAAAAAAAAAAAJgCAABkcnMv&#10;ZG93bnJldi54bWxQSwUGAAAAAAQABAD1AAAAigMAAAAA&#10;">
                  <v:textbox>
                    <w:txbxContent>
                      <w:p w:rsidR="00862F6C" w:rsidRPr="00F811DC" w:rsidRDefault="00862F6C" w:rsidP="00CD4463">
                        <w:pPr>
                          <w:jc w:val="center"/>
                          <w:rPr>
                            <w:rFonts w:asciiTheme="majorHAnsi" w:hAnsiTheme="majorHAnsi" w:cstheme="majorHAnsi"/>
                            <w:sz w:val="18"/>
                            <w:szCs w:val="18"/>
                            <w:lang w:val="fr-FR"/>
                          </w:rPr>
                        </w:pPr>
                        <w:r>
                          <w:rPr>
                            <w:rFonts w:asciiTheme="majorHAnsi" w:hAnsiTheme="majorHAnsi" w:cstheme="majorHAnsi"/>
                            <w:sz w:val="18"/>
                            <w:szCs w:val="18"/>
                            <w:lang w:val="fr-FR"/>
                          </w:rPr>
                          <w:t>Isolate Valve Box tank</w:t>
                        </w:r>
                      </w:p>
                    </w:txbxContent>
                  </v:textbox>
                </v:rect>
                <v:shape id="AutoShape 11827" o:spid="_x0000_s4385" type="#_x0000_t32" style="position:absolute;left:3609;top:8956;width:0;height:3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lIxsUAAADeAAAADwAAAGRycy9kb3ducmV2LnhtbERPTWsCMRC9F/ofwhR6KZpdqSKrUbaC&#10;UAsetPU+bsZN6GaybqJu/31TKHibx/uc+bJ3jbhSF6xnBfkwA0FceW25VvD1uR5MQYSIrLHxTAp+&#10;KMBy8fgwx0L7G+/ouo+1SCEcClRgYmwLKUNlyGEY+pY4cSffOYwJdrXUHd5SuGvkKMsm0qHl1GCw&#10;pZWh6nt/cQq2m/ytPBq7+did7Xa8LptL/XJQ6vmpL2cgIvXxLv53v+s0/3WUj+HvnXSD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0lIxsUAAADeAAAADwAAAAAAAAAA&#10;AAAAAAChAgAAZHJzL2Rvd25yZXYueG1sUEsFBgAAAAAEAAQA+QAAAJMDAAAAAA==&#10;"/>
                <v:group id="Group 11828" o:spid="_x0000_s4386" style="position:absolute;left:2981;top:9151;width:3750;height:794" coordorigin="1954,9777" coordsize="3750,7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1DsBsYAAADeAAAADwAAAGRycy9kb3ducmV2LnhtbERPTWvCQBC9F/wPyxS8&#10;NZtoGyTNKiJWPIRCVSi9DdkxCWZnQ3abxH/fLRR6m8f7nHwzmVYM1LvGsoIkikEQl1Y3XCm4nN+e&#10;ViCcR9bYWiYFd3KwWc8ecsy0HfmDhpOvRAhhl6GC2vsuk9KVNRl0ke2IA3e1vUEfYF9J3eMYwk0r&#10;F3GcSoMNh4YaO9rVVN5O30bBYcRxu0z2Q3G77u5f55f3zyIhpeaP0/YVhKfJ/4v/3Ecd5j8vkhR+&#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UOwGxgAAAN4A&#10;AAAPAAAAAAAAAAAAAAAAAKoCAABkcnMvZG93bnJldi54bWxQSwUGAAAAAAQABAD6AAAAnQMAAAAA&#10;">
                  <v:shape id="Text Box 11829" o:spid="_x0000_s4387" type="#_x0000_t202" style="position:absolute;left:3230;top:9777;width:2474;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Pb68UA&#10;AADeAAAADwAAAGRycy9kb3ducmV2LnhtbERPS2sCMRC+F/ofwgheimZ9oHZrFBFa7K0+0OuwGXcX&#10;N5NtEtf13xuh0Nt8fM+ZL1tTiYacLy0rGPQTEMSZ1SXnCg77z94MhA/IGivLpOBOHpaL15c5ptre&#10;eEvNLuQihrBPUUERQp1K6bOCDPq+rYkjd7bOYIjQ5VI7vMVwU8lhkkykwZJjQ4E1rQvKLrurUTAb&#10;b5qT/x79HLPJuXoPb9Pm69cp1e20qw8QgdrwL/5zb3ScPx4OpvB8J94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I9vrxQAAAN4AAAAPAAAAAAAAAAAAAAAAAJgCAABkcnMv&#10;ZG93bnJldi54bWxQSwUGAAAAAAQABAD1AAAAigMAAAAA&#10;">
                    <v:textbox>
                      <w:txbxContent>
                        <w:p w:rsidR="00862F6C" w:rsidRDefault="00862F6C" w:rsidP="00CD4463">
                          <w:pPr>
                            <w:rPr>
                              <w:rFonts w:asciiTheme="majorHAnsi" w:hAnsiTheme="majorHAnsi" w:cstheme="majorHAnsi"/>
                              <w:sz w:val="18"/>
                              <w:szCs w:val="18"/>
                            </w:rPr>
                          </w:pPr>
                          <w:r>
                            <w:rPr>
                              <w:rFonts w:asciiTheme="majorHAnsi" w:hAnsiTheme="majorHAnsi" w:cstheme="majorHAnsi"/>
                              <w:sz w:val="18"/>
                              <w:szCs w:val="18"/>
                            </w:rPr>
                            <w:t xml:space="preserve">Open </w:t>
                          </w:r>
                          <w:r w:rsidRPr="00F811DC">
                            <w:rPr>
                              <w:rFonts w:asciiTheme="majorHAnsi" w:hAnsiTheme="majorHAnsi" w:cstheme="majorHAnsi"/>
                              <w:sz w:val="18"/>
                              <w:szCs w:val="18"/>
                            </w:rPr>
                            <w:t xml:space="preserve">FV640, FV641 </w:t>
                          </w:r>
                        </w:p>
                        <w:p w:rsidR="00862F6C" w:rsidRPr="00F811DC" w:rsidRDefault="00862F6C" w:rsidP="00CD4463">
                          <w:pPr>
                            <w:rPr>
                              <w:rFonts w:asciiTheme="majorHAnsi" w:hAnsiTheme="majorHAnsi" w:cstheme="majorHAnsi"/>
                              <w:sz w:val="18"/>
                              <w:szCs w:val="18"/>
                            </w:rPr>
                          </w:pPr>
                          <w:r w:rsidRPr="00F811DC">
                            <w:rPr>
                              <w:rFonts w:asciiTheme="majorHAnsi" w:hAnsiTheme="majorHAnsi" w:cstheme="majorHAnsi"/>
                              <w:sz w:val="18"/>
                              <w:szCs w:val="18"/>
                            </w:rPr>
                            <w:t xml:space="preserve">CV590 </w:t>
                          </w:r>
                          <w:r>
                            <w:rPr>
                              <w:rFonts w:asciiTheme="majorHAnsi" w:hAnsiTheme="majorHAnsi" w:cstheme="majorHAnsi"/>
                              <w:sz w:val="18"/>
                              <w:szCs w:val="18"/>
                            </w:rPr>
                            <w:t>opens with a slope</w:t>
                          </w:r>
                        </w:p>
                        <w:p w:rsidR="00862F6C" w:rsidRPr="00F811DC" w:rsidRDefault="00862F6C" w:rsidP="00CD4463">
                          <w:pPr>
                            <w:spacing w:line="312" w:lineRule="auto"/>
                            <w:rPr>
                              <w:rFonts w:asciiTheme="majorHAnsi" w:hAnsiTheme="majorHAnsi" w:cstheme="majorHAnsi"/>
                              <w:sz w:val="18"/>
                              <w:szCs w:val="18"/>
                            </w:rPr>
                          </w:pPr>
                        </w:p>
                      </w:txbxContent>
                    </v:textbox>
                  </v:shape>
                  <v:rect id="Rectangle 11830" o:spid="_x0000_s4388" style="position:absolute;left:1954;top:9777;width:1276;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sTgMYA&#10;AADeAAAADwAAAGRycy9kb3ducmV2LnhtbESPQW/CMAyF70j7D5En7QYp3TRBISDExDSOUC7cTGPa&#10;bo1TNQG6/Xp8mMTN1nt+7/N82btGXakLtWcD41ECirjwtubSwCHfDCegQkS22HgmA78UYLl4Gswx&#10;s/7GO7ruY6kkhEOGBqoY20zrUFTkMIx8Syza2XcOo6xdqW2HNwl3jU6T5F07rFkaKmxpXVHxs784&#10;A6c6PeDfLv9M3HTzGrd9/n05fhjz8tyvZqAi9fFh/r/+soL/lo6FV96RGf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sTgMYAAADeAAAADwAAAAAAAAAAAAAAAACYAgAAZHJz&#10;L2Rvd25yZXYueG1sUEsFBgAAAAAEAAQA9QAAAIsDAAAAAA==&#10;">
                    <v:textbox>
                      <w:txbxContent>
                        <w:p w:rsidR="00862F6C" w:rsidRDefault="00862F6C" w:rsidP="00CD4463">
                          <w:pPr>
                            <w:spacing w:before="120"/>
                            <w:jc w:val="center"/>
                            <w:rPr>
                              <w:rFonts w:asciiTheme="majorHAnsi" w:hAnsiTheme="majorHAnsi" w:cstheme="majorHAnsi"/>
                              <w:sz w:val="18"/>
                              <w:szCs w:val="18"/>
                              <w:lang w:val="fr-FR"/>
                            </w:rPr>
                          </w:pPr>
                          <w:r>
                            <w:rPr>
                              <w:rFonts w:asciiTheme="majorHAnsi" w:hAnsiTheme="majorHAnsi" w:cstheme="majorHAnsi"/>
                              <w:sz w:val="18"/>
                              <w:szCs w:val="18"/>
                              <w:lang w:val="fr-FR"/>
                            </w:rPr>
                            <w:t>Cool down</w:t>
                          </w:r>
                        </w:p>
                        <w:p w:rsidR="00862F6C" w:rsidRPr="00F811DC" w:rsidRDefault="00862F6C" w:rsidP="00CD4463">
                          <w:pPr>
                            <w:jc w:val="center"/>
                            <w:rPr>
                              <w:rFonts w:asciiTheme="majorHAnsi" w:hAnsiTheme="majorHAnsi" w:cstheme="majorHAnsi"/>
                              <w:sz w:val="18"/>
                              <w:szCs w:val="18"/>
                              <w:lang w:val="fr-FR"/>
                            </w:rPr>
                          </w:pPr>
                          <w:r>
                            <w:rPr>
                              <w:rFonts w:asciiTheme="majorHAnsi" w:hAnsiTheme="majorHAnsi" w:cstheme="majorHAnsi"/>
                              <w:sz w:val="18"/>
                              <w:szCs w:val="18"/>
                              <w:lang w:val="fr-FR"/>
                            </w:rPr>
                            <w:t>L021</w:t>
                          </w:r>
                        </w:p>
                        <w:p w:rsidR="00862F6C" w:rsidRPr="00F811DC" w:rsidRDefault="00862F6C" w:rsidP="00CD4463">
                          <w:pPr>
                            <w:rPr>
                              <w:sz w:val="18"/>
                              <w:szCs w:val="18"/>
                            </w:rPr>
                          </w:pPr>
                        </w:p>
                      </w:txbxContent>
                    </v:textbox>
                  </v:rect>
                </v:group>
                <v:shape id="AutoShape 11831" o:spid="_x0000_s4389" type="#_x0000_t32" style="position:absolute;left:3482;top:10182;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RCw8YAAADeAAAADwAAAGRycy9kb3ducmV2LnhtbERPTWsCMRC9C/0PYQq9iGZX2qJbo6yC&#10;UAsetHofN9NN6Gay3UTd/vumUOhtHu9z5sveNeJKXbCeFeTjDARx5bXlWsHxfTOagggRWWPjmRR8&#10;U4Dl4m4wx0L7G+/peoi1SCEcClRgYmwLKUNlyGEY+5Y4cR++cxgT7GqpO7ylcNfISZY9S4eWU4PB&#10;ltaGqs/DxSnYbfNVeTZ2+7b/srunTdlc6uFJqYf7vnwBEamP/+I/96tO8x8n+Qx+30k3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EQsPGAAAA3gAAAA8AAAAAAAAA&#10;AAAAAAAAoQIAAGRycy9kb3ducmV2LnhtbFBLBQYAAAAABAAEAPkAAACUAwAAAAA=&#10;"/>
                <v:shape id="Text Box 11832" o:spid="_x0000_s4390" type="#_x0000_t202" style="position:absolute;left:6023;top:12537;width:2194;height: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g/QsYA&#10;AADeAAAADwAAAGRycy9kb3ducmV2LnhtbESPQWvCQBCF74X+h2UK3upugy2auooogqdKtRV6G7Jj&#10;EpqdDdnVxH/vHAq9zTBv3nvffDn4Rl2pi3VgCy9jA4q4CK7m0sLXcfs8BRUTssMmMFm4UYTl4vFh&#10;jrkLPX/S9ZBKJSYcc7RQpdTmWseiIo9xHFpiuZ1D5zHJ2pXaddiLuW90Zsyb9lizJFTY0rqi4vdw&#10;8Ra+P84/p4nZlxv/2vZhMJr9TFs7ehpW76ASDelf/Pe9c1J/kmUCIDgyg17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1g/QsYAAADeAAAADwAAAAAAAAAAAAAAAACYAgAAZHJz&#10;L2Rvd25yZXYueG1sUEsFBgAAAAAEAAQA9QAAAIsDAAAAAA==&#10;" filled="f" stroked="f">
                  <o:lock v:ext="edit" aspectratio="t"/>
                  <v:textbox>
                    <w:txbxContent>
                      <w:p w:rsidR="00862F6C" w:rsidRPr="00F811DC" w:rsidRDefault="00862F6C" w:rsidP="00CD4463">
                        <w:pPr>
                          <w:rPr>
                            <w:rFonts w:asciiTheme="majorHAnsi" w:hAnsiTheme="majorHAnsi" w:cstheme="majorHAnsi"/>
                            <w:sz w:val="18"/>
                            <w:szCs w:val="18"/>
                            <w:lang w:val="fr-FR"/>
                          </w:rPr>
                        </w:pPr>
                        <w:r w:rsidRPr="00F811DC">
                          <w:rPr>
                            <w:rFonts w:asciiTheme="majorHAnsi" w:hAnsiTheme="majorHAnsi" w:cstheme="majorHAnsi"/>
                            <w:sz w:val="18"/>
                            <w:szCs w:val="18"/>
                            <w:lang w:val="fr-FR"/>
                          </w:rPr>
                          <w:t>LT590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&gt;</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LT590setpoint</w:t>
                        </w:r>
                      </w:p>
                    </w:txbxContent>
                  </v:textbox>
                </v:shape>
                <v:shape id="Text Box 11833" o:spid="_x0000_s4391" type="#_x0000_t202" style="position:absolute;left:9211;top:10516;width:691;height: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a2cMA&#10;AADeAAAADwAAAGRycy9kb3ducmV2LnhtbERPTYvCMBC9C/6HMII3TSy6aDWKuAieXNZVwdvQjG2x&#10;mZQma+u/3yws7G0e73NWm85W4kmNLx1rmIwVCOLMmZJzDeev/WgOwgdkg5Vj0vAiD5t1v7fC1LiW&#10;P+l5CrmIIexT1FCEUKdS+qwgi37sauLI3V1jMUTY5NI02MZwW8lEqTdpseTYUGBNu4Kyx+nbargc&#10;77frVH3k73ZWt65Tku1Caj0cdNsliEBd+Bf/uQ8mzp8myQR+34k3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a2cMAAADeAAAADwAAAAAAAAAAAAAAAACYAgAAZHJzL2Rv&#10;d25yZXYueG1sUEsFBgAAAAAEAAQA9QAAAIgDAAAAAA==&#10;" filled="f" stroked="f">
                  <o:lock v:ext="edit" aspectratio="t"/>
                  <v:textbox>
                    <w:txbxContent>
                      <w:p w:rsidR="00862F6C" w:rsidRPr="00F811DC" w:rsidRDefault="00862F6C" w:rsidP="00CD4463">
                        <w:pPr>
                          <w:rPr>
                            <w:rFonts w:asciiTheme="majorHAnsi" w:hAnsiTheme="majorHAnsi" w:cstheme="majorHAnsi"/>
                            <w:sz w:val="18"/>
                            <w:szCs w:val="18"/>
                          </w:rPr>
                        </w:pPr>
                        <w:r>
                          <w:rPr>
                            <w:rFonts w:asciiTheme="majorHAnsi" w:hAnsiTheme="majorHAnsi" w:cstheme="majorHAnsi"/>
                            <w:sz w:val="18"/>
                            <w:szCs w:val="18"/>
                          </w:rPr>
                          <w:t>S</w:t>
                        </w:r>
                        <w:r w:rsidRPr="00F811DC">
                          <w:rPr>
                            <w:rFonts w:asciiTheme="majorHAnsi" w:hAnsiTheme="majorHAnsi" w:cstheme="majorHAnsi"/>
                            <w:sz w:val="18"/>
                            <w:szCs w:val="18"/>
                          </w:rPr>
                          <w:t xml:space="preserve">top </w:t>
                        </w:r>
                      </w:p>
                    </w:txbxContent>
                  </v:textbox>
                </v:shape>
                <v:shape id="AutoShape 11834" o:spid="_x0000_s4392" type="#_x0000_t32" style="position:absolute;left:3398;top:13955;width:0;height: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waD8UAAADeAAAADwAAAGRycy9kb3ducmV2LnhtbERPTWsCMRC9C/6HMEIvolmXVsrWKGtB&#10;qAUPar1PN9NN6GaybqJu/31TKHibx/ucxap3jbhSF6xnBbNpBoK48tpyreDjuJk8gwgRWWPjmRT8&#10;UIDVcjhYYKH9jfd0PcRapBAOBSowMbaFlKEy5DBMfUucuC/fOYwJdrXUHd5SuGtknmVz6dByajDY&#10;0quh6vtwcQp229m6/DR2+74/293Tpmwu9fik1MOoL19AROrjXfzvftNp/mOe5/D3Trp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swaD8UAAADeAAAADwAAAAAAAAAA&#10;AAAAAAChAgAAZHJzL2Rvd25yZXYueG1sUEsFBgAAAAAEAAQA+QAAAJMDAAAAAA==&#10;"/>
                <v:shape id="AutoShape 11835" o:spid="_x0000_s4393" type="#_x0000_t32" style="position:absolute;left:3333;top:12535;width:26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C/lMYAAADeAAAADwAAAGRycy9kb3ducmV2LnhtbERPTWsCMRC9F/ofwhS8FM26bUW2RlkF&#10;QQsetHofN9NN6Gay3UTd/vumUOhtHu9zZoveNeJKXbCeFYxHGQjiymvLtYLj+3o4BREissbGMyn4&#10;pgCL+f3dDAvtb7yn6yHWIoVwKFCBibEtpAyVIYdh5FvixH34zmFMsKul7vCWwl0j8yybSIeWU4PB&#10;llaGqs/DxSnYbcfL8mzs9m3/ZXcv67K51I8npQYPffkKIlIf/8V/7o1O85/z/Al+30k3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Av5TGAAAA3gAAAA8AAAAAAAAA&#10;AAAAAAAAoQIAAGRycy9kb3ducmV2LnhtbFBLBQYAAAAABAAEAPkAAACUAwAAAAA=&#10;"/>
                <v:group id="Group 11836" o:spid="_x0000_s4394" style="position:absolute;left:3220;top:12533;width:227;height:397"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qIdV8QAAADeAAAA&#10;DwAAAAAAAAAAAAAAAACqAgAAZHJzL2Rvd25yZXYueG1sUEsFBgAAAAAEAAQA+gAAAJsDAAAAAA==&#10;">
                  <v:shape id="AutoShape 11837" o:spid="_x0000_s4395"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WCe8UAAADeAAAADwAAAGRycy9kb3ducmV2LnhtbERPTWsCMRC9F/ofwhR6KZp1qSKrUbaC&#10;UAsetPU+bsZN6GaybqJu/31TKHibx/uc+bJ3jbhSF6xnBaNhBoK48tpyreDrcz2YgggRWWPjmRT8&#10;UIDl4vFhjoX2N97RdR9rkUI4FKjAxNgWUobKkMMw9C1x4k6+cxgT7GqpO7ylcNfIPMsm0qHl1GCw&#10;pZWh6nt/cQq2m9FbeTR287E72+14XTaX+uWg1PNTX85AROrjXfzvftdp/muej+HvnXSD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SWCe8UAAADeAAAADwAAAAAAAAAA&#10;AAAAAAChAgAAZHJzL2Rvd25yZXYueG1sUEsFBgAAAAAEAAQA+QAAAJMDAAAAAA==&#10;"/>
                  <v:shape id="AutoShape 11838" o:spid="_x0000_s4396"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ccDMUAAADeAAAADwAAAGRycy9kb3ducmV2LnhtbERPTWsCMRC9C/0PYQpeRLMuVmRrlK0g&#10;aMGDtr1PN9NN6GaybqKu/74pFHqbx/uc5bp3jbhSF6xnBdNJBoK48tpyreD9bTtegAgRWWPjmRTc&#10;KcB69TBYYqH9jY90PcVapBAOBSowMbaFlKEy5DBMfEucuC/fOYwJdrXUHd5SuGtknmVz6dByajDY&#10;0sZQ9X26OAWH/fSl/DR2/3o828PTtmwu9ehDqeFjXz6DiNTHf/Gfe6fT/Fmez+H3nXSD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fccDMUAAADeAAAADwAAAAAAAAAA&#10;AAAAAAChAgAAZHJzL2Rvd25yZXYueG1sUEsFBgAAAAAEAAQA+QAAAJMDAAAAAA==&#10;"/>
                </v:group>
                <v:shape id="Text Box 11839" o:spid="_x0000_s4397" type="#_x0000_t202" style="position:absolute;left:3516;top:12601;width:2291;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KssUA&#10;AADeAAAADwAAAGRycy9kb3ducmV2LnhtbERPTWvCQBC9F/oflil4q5sG0TZ1FSkKgiCN6cHjmB2T&#10;xexsml01/nu3IPQ2j/c503lvG3GhzhvHCt6GCQji0mnDlYKfYvX6DsIHZI2NY1JwIw/z2fPTFDPt&#10;rpzTZRcqEUPYZ6igDqHNpPRlTRb90LXEkTu6zmKIsKuk7vAaw20j0yQZS4uGY0ONLX3VVJ52Z6tg&#10;sed8aX63h+/8mJui+Eh4Mz4pNXjpF58gAvXhX/xwr3WcP0rTCfy9E2+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9oqyxQAAAN4AAAAPAAAAAAAAAAAAAAAAAJgCAABkcnMv&#10;ZG93bnJldi54bWxQSwUGAAAAAAQABAD1AAAAigMAAAAA&#10;" filled="f" stroked="f">
                  <v:textbox inset="0,0,0,0">
                    <w:txbxContent>
                      <w:p w:rsidR="00862F6C" w:rsidRPr="00871899" w:rsidRDefault="00862F6C" w:rsidP="00CD4463">
                        <w:pPr>
                          <w:rPr>
                            <w:szCs w:val="18"/>
                          </w:rPr>
                        </w:pPr>
                        <w:r>
                          <w:rPr>
                            <w:rFonts w:asciiTheme="majorHAnsi" w:hAnsiTheme="majorHAnsi" w:cstheme="majorHAnsi"/>
                            <w:sz w:val="18"/>
                            <w:szCs w:val="18"/>
                            <w:lang w:val="fr-FR"/>
                          </w:rPr>
                          <w:t>LI</w:t>
                        </w:r>
                        <w:r w:rsidRPr="00F811DC">
                          <w:rPr>
                            <w:rFonts w:asciiTheme="majorHAnsi" w:hAnsiTheme="majorHAnsi" w:cstheme="majorHAnsi"/>
                            <w:sz w:val="18"/>
                            <w:szCs w:val="18"/>
                            <w:lang w:val="fr-FR"/>
                          </w:rPr>
                          <w:t>6</w:t>
                        </w:r>
                        <w:r>
                          <w:rPr>
                            <w:rFonts w:asciiTheme="majorHAnsi" w:hAnsiTheme="majorHAnsi" w:cstheme="majorHAnsi"/>
                            <w:sz w:val="18"/>
                            <w:szCs w:val="18"/>
                            <w:lang w:val="fr-FR"/>
                          </w:rPr>
                          <w:t>70 &lt; LI</w:t>
                        </w:r>
                        <w:r w:rsidRPr="00F811DC">
                          <w:rPr>
                            <w:rFonts w:asciiTheme="majorHAnsi" w:hAnsiTheme="majorHAnsi" w:cstheme="majorHAnsi"/>
                            <w:sz w:val="18"/>
                            <w:szCs w:val="18"/>
                            <w:lang w:val="fr-FR"/>
                          </w:rPr>
                          <w:t>6</w:t>
                        </w:r>
                        <w:r>
                          <w:rPr>
                            <w:rFonts w:asciiTheme="majorHAnsi" w:hAnsiTheme="majorHAnsi" w:cstheme="majorHAnsi"/>
                            <w:sz w:val="18"/>
                            <w:szCs w:val="18"/>
                            <w:lang w:val="fr-FR"/>
                          </w:rPr>
                          <w:t>7</w:t>
                        </w:r>
                        <w:r w:rsidRPr="00F811DC">
                          <w:rPr>
                            <w:rFonts w:asciiTheme="majorHAnsi" w:hAnsiTheme="majorHAnsi" w:cstheme="majorHAnsi"/>
                            <w:sz w:val="18"/>
                            <w:szCs w:val="18"/>
                            <w:lang w:val="fr-FR"/>
                          </w:rPr>
                          <w:t xml:space="preserve">0setpoint  </w:t>
                        </w:r>
                      </w:p>
                    </w:txbxContent>
                  </v:textbox>
                </v:shape>
                <v:shape id="AutoShape 11840" o:spid="_x0000_s4398" type="#_x0000_t32" style="position:absolute;left:6870;top:14198;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52VNsYAAADeAAAADwAAAGRycy9kb3ducmV2LnhtbESPQWvCQBCF7wX/wzKCt7oxWpHoKiII&#10;pT0UNT9gyI5JNDsbstsk/fedQ6G3Gd6b977ZHUbXqJ66UHs2sJgnoIgLb2suDeS38+sGVIjIFhvP&#10;ZOCHAhz2k5cdZtYPfKH+GkslIRwyNFDF2GZah6Iih2HuW2LR7r5zGGXtSm07HCTcNTpNkrV2WLM0&#10;VNjSqaLief12Bj43q1g+Lne/zPuvN90mH+d8WBszm47HLahIY/w3/12/W8Ffpanwyjsyg9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edlTbGAAAA3gAAAA8AAAAAAAAA&#10;AAAAAAAAoQIAAGRycy9kb3ducmV2LnhtbFBLBQYAAAAABAAEAPkAAACUAwAAAAA=&#10;"/>
                <v:shape id="Text Box 11844" o:spid="_x0000_s4399" type="#_x0000_t202" style="position:absolute;left:2613;top:12924;width:2234;height:10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ysfMMA&#10;AADeAAAADwAAAGRycy9kb3ducmV2LnhtbERPS2sCMRC+F/ofwhR6q9mGInVrFC0ISi++6HnYzD50&#10;M1mSuK7/vhGE3ubje850PthW9ORD41jD+ygDQVw403Cl4XhYvX2CCBHZYOuYNNwowHz2/DTF3Lgr&#10;76jfx0qkEA45aqhj7HIpQ1GTxTByHXHiSuctxgR9JY3Hawq3rVRZNpYWG04NNXb0XVNx3l+shkO/&#10;DOvdKU7MplxK9VNu1a9faP36Miy+QEQa4r/44V6bNP9DqQnc30k3y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ysfMMAAADeAAAADwAAAAAAAAAAAAAAAACYAgAAZHJzL2Rv&#10;d25yZXYueG1sUEsFBgAAAAAEAAQA9QAAAIgDAAAAAA==&#10;">
                  <v:textbox inset="0,0,0,0">
                    <w:txbxContent>
                      <w:p w:rsidR="00862F6C" w:rsidRDefault="00862F6C" w:rsidP="00CD4463">
                        <w:pPr>
                          <w:spacing w:before="40"/>
                          <w:jc w:val="center"/>
                          <w:rPr>
                            <w:rFonts w:asciiTheme="majorHAnsi" w:hAnsiTheme="majorHAnsi" w:cstheme="majorHAnsi"/>
                            <w:sz w:val="18"/>
                            <w:szCs w:val="18"/>
                          </w:rPr>
                        </w:pPr>
                        <w:r>
                          <w:rPr>
                            <w:rFonts w:asciiTheme="majorHAnsi" w:hAnsiTheme="majorHAnsi" w:cstheme="majorHAnsi"/>
                            <w:sz w:val="18"/>
                            <w:szCs w:val="18"/>
                          </w:rPr>
                          <w:t>CRYOSTAT EMPTY</w:t>
                        </w:r>
                      </w:p>
                      <w:p w:rsidR="00862F6C" w:rsidRPr="005B4DCB" w:rsidRDefault="00862F6C" w:rsidP="00CD4463">
                        <w:pPr>
                          <w:spacing w:before="40"/>
                          <w:jc w:val="center"/>
                          <w:rPr>
                            <w:rFonts w:asciiTheme="majorHAnsi" w:hAnsiTheme="majorHAnsi" w:cstheme="majorHAnsi"/>
                            <w:sz w:val="18"/>
                            <w:szCs w:val="18"/>
                          </w:rPr>
                        </w:pPr>
                        <w:r>
                          <w:rPr>
                            <w:rFonts w:asciiTheme="majorHAnsi" w:hAnsiTheme="majorHAnsi" w:cstheme="majorHAnsi"/>
                            <w:sz w:val="18"/>
                            <w:szCs w:val="18"/>
                          </w:rPr>
                          <w:t>“</w:t>
                        </w:r>
                        <w:r w:rsidRPr="005B4DCB">
                          <w:rPr>
                            <w:rFonts w:asciiTheme="majorHAnsi" w:hAnsiTheme="majorHAnsi" w:cstheme="majorHAnsi"/>
                            <w:sz w:val="18"/>
                            <w:szCs w:val="18"/>
                          </w:rPr>
                          <w:t>Do you want to stop the emptying</w:t>
                        </w:r>
                        <w:r>
                          <w:rPr>
                            <w:rFonts w:asciiTheme="majorHAnsi" w:hAnsiTheme="majorHAnsi" w:cstheme="majorHAnsi"/>
                            <w:sz w:val="18"/>
                            <w:szCs w:val="18"/>
                          </w:rPr>
                          <w:t xml:space="preserve"> or define a new level setpoint</w:t>
                        </w:r>
                        <w:r w:rsidRPr="005B4DCB">
                          <w:rPr>
                            <w:rFonts w:asciiTheme="majorHAnsi" w:hAnsiTheme="majorHAnsi" w:cstheme="majorHAnsi"/>
                            <w:sz w:val="18"/>
                            <w:szCs w:val="18"/>
                          </w:rPr>
                          <w:t>?“</w:t>
                        </w:r>
                      </w:p>
                    </w:txbxContent>
                  </v:textbox>
                </v:shape>
                <v:group id="Group 11845" o:spid="_x0000_s4400" style="position:absolute;left:5884;top:12524;width:227;height:397"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BAjYnIAAAA&#10;3gAAAA8AAAAAAAAAAAAAAAAAqgIAAGRycy9kb3ducmV2LnhtbFBLBQYAAAAABAAEAPoAAACfAwAA&#10;AAA=&#10;">
                  <v:shape id="AutoShape 11846" o:spid="_x0000_s4401"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cSpcYAAADeAAAADwAAAGRycy9kb3ducmV2LnhtbERPTWsCMRC9C/0PYQq9iGbXtiJbo6yC&#10;UAsetHofN9NN6Gay3UTd/vumUOhtHu9z5sveNeJKXbCeFeTjDARx5bXlWsHxfTOagQgRWWPjmRR8&#10;U4Dl4m4wx0L7G+/peoi1SCEcClRgYmwLKUNlyGEY+5Y4cR++cxgT7GqpO7ylcNfISZZNpUPLqcFg&#10;S2tD1efh4hTstvmqPBu7fdt/2d3zpmwu9fCk1MN9X76AiNTHf/Gf+1Wn+U+Txxx+30k3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HEqXGAAAA3gAAAA8AAAAAAAAA&#10;AAAAAAAAoQIAAGRycy9kb3ducmV2LnhtbFBLBQYAAAAABAAEAPkAAACUAwAAAAA=&#10;"/>
                  <v:shape id="AutoShape 11847" o:spid="_x0000_s4402"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M0sYAAADeAAAADwAAAGRycy9kb3ducmV2LnhtbERPTWsCMRC9F/ofwhS8FM26bUW2RlkF&#10;QQsetHofN9NN6Gay3UTd/vumUOhtHu9zZoveNeJKXbCeFYxHGQjiymvLtYLj+3o4BREissbGMyn4&#10;pgCL+f3dDAvtb7yn6yHWIoVwKFCBibEtpAyVIYdh5FvixH34zmFMsKul7vCWwl0j8yybSIeWU4PB&#10;llaGqs/DxSnYbcfL8mzs9m3/ZXcv67K51I8npQYPffkKIlIf/8V/7o1O85/zpxx+30k3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8VjNLGAAAA3gAAAA8AAAAAAAAA&#10;AAAAAAAAoQIAAGRycy9kb3ducmV2LnhtbFBLBQYAAAAABAAEAPkAAACUAwAAAAA=&#10;"/>
                </v:group>
                <v:shape id="Text Box 11848" o:spid="_x0000_s4403" type="#_x0000_t202" style="position:absolute;left:5310;top:12906;width:2085;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0NS8MA&#10;AADeAAAADwAAAGRycy9kb3ducmV2LnhtbERPS2sCMRC+C/6HMEJvmnUtYlejqFCw9OKjeB42s492&#10;M1mSdN3++0YQvM3H95zVpjeN6Mj52rKC6SQBQZxbXXOp4OvyPl6A8AFZY2OZFPyRh816OFhhpu2N&#10;T9SdQyliCPsMFVQhtJmUPq/IoJ/YljhyhXUGQ4SulNrhLYabRqZJMpcGa44NFba0ryj/Of8aBZdu&#10;5w+n7/CmP4qdTD+LY3p1W6VeRv12CSJQH57ih/ug4/zXdDaD+zvxBr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G0NS8MAAADeAAAADwAAAAAAAAAAAAAAAACYAgAAZHJzL2Rv&#10;d25yZXYueG1sUEsFBgAAAAAEAAQA9QAAAIgDAAAAAA==&#10;">
                  <v:textbox inset="0,0,0,0">
                    <w:txbxContent>
                      <w:p w:rsidR="00862F6C" w:rsidRDefault="00862F6C" w:rsidP="00CD4463">
                        <w:pPr>
                          <w:spacing w:before="40"/>
                          <w:jc w:val="center"/>
                          <w:rPr>
                            <w:rFonts w:asciiTheme="majorHAnsi" w:hAnsiTheme="majorHAnsi" w:cstheme="majorHAnsi"/>
                            <w:sz w:val="18"/>
                            <w:szCs w:val="18"/>
                          </w:rPr>
                        </w:pPr>
                        <w:r>
                          <w:rPr>
                            <w:rFonts w:asciiTheme="majorHAnsi" w:hAnsiTheme="majorHAnsi" w:cstheme="majorHAnsi"/>
                            <w:sz w:val="18"/>
                            <w:szCs w:val="18"/>
                          </w:rPr>
                          <w:t>DEWAR FULL</w:t>
                        </w:r>
                      </w:p>
                      <w:p w:rsidR="00862F6C" w:rsidRPr="005B4DCB" w:rsidRDefault="00862F6C" w:rsidP="00CD4463">
                        <w:pPr>
                          <w:spacing w:before="40"/>
                          <w:jc w:val="center"/>
                          <w:rPr>
                            <w:rFonts w:asciiTheme="majorHAnsi" w:hAnsiTheme="majorHAnsi" w:cstheme="majorHAnsi"/>
                            <w:sz w:val="18"/>
                            <w:szCs w:val="18"/>
                          </w:rPr>
                        </w:pPr>
                        <w:r>
                          <w:rPr>
                            <w:rFonts w:asciiTheme="majorHAnsi" w:hAnsiTheme="majorHAnsi" w:cstheme="majorHAnsi"/>
                            <w:sz w:val="18"/>
                            <w:szCs w:val="18"/>
                          </w:rPr>
                          <w:t>“</w:t>
                        </w:r>
                        <w:r w:rsidRPr="005B4DCB">
                          <w:rPr>
                            <w:rFonts w:asciiTheme="majorHAnsi" w:hAnsiTheme="majorHAnsi" w:cstheme="majorHAnsi"/>
                            <w:sz w:val="18"/>
                            <w:szCs w:val="18"/>
                          </w:rPr>
                          <w:t>Do you want to stop the emptying</w:t>
                        </w:r>
                        <w:r w:rsidRPr="0049025E">
                          <w:rPr>
                            <w:rFonts w:asciiTheme="majorHAnsi" w:hAnsiTheme="majorHAnsi" w:cstheme="majorHAnsi"/>
                            <w:sz w:val="18"/>
                            <w:szCs w:val="18"/>
                          </w:rPr>
                          <w:t xml:space="preserve"> </w:t>
                        </w:r>
                        <w:r>
                          <w:rPr>
                            <w:rFonts w:asciiTheme="majorHAnsi" w:hAnsiTheme="majorHAnsi" w:cstheme="majorHAnsi"/>
                            <w:sz w:val="18"/>
                            <w:szCs w:val="18"/>
                          </w:rPr>
                          <w:t>or define a new level setpoint</w:t>
                        </w:r>
                        <w:r w:rsidRPr="005B4DCB">
                          <w:rPr>
                            <w:rFonts w:asciiTheme="majorHAnsi" w:hAnsiTheme="majorHAnsi" w:cstheme="majorHAnsi"/>
                            <w:sz w:val="18"/>
                            <w:szCs w:val="18"/>
                          </w:rPr>
                          <w:t>?“</w:t>
                        </w:r>
                      </w:p>
                    </w:txbxContent>
                  </v:textbox>
                </v:shape>
                <v:shape id="AutoShape 11852" o:spid="_x0000_s4404" type="#_x0000_t32" style="position:absolute;left:3496;top:11498;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CxPcUAAADeAAAADwAAAGRycy9kb3ducmV2LnhtbERPTWsCMRC9F/wPYYReima1WspqlG1B&#10;qAUPWnsfN+MmuJlsN1G3/74pCN7m8T5nvuxcLS7UButZwWiYgSAuvbZcKdh/rQavIEJE1lh7JgW/&#10;FGC56D3MMdf+ylu67GIlUgiHHBWYGJtcylAachiGviFO3NG3DmOCbSV1i9cU7mo5zrIX6dByajDY&#10;0Luh8rQ7OwWb9eitOBi7/tz+2M10VdTn6ulbqcd+V8xAROriXXxzf+g0fzJ+nsD/O+kG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7CxPcUAAADeAAAADwAAAAAAAAAA&#10;AAAAAAChAgAAZHJzL2Rvd25yZXYueG1sUEsFBgAAAAAEAAQA+QAAAJMDAAAAAA==&#10;"/>
                <v:shape id="Text Box 11853" o:spid="_x0000_s4405" type="#_x0000_t202" style="position:absolute;left:3951;top:11382;width:3645;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Eng8UA&#10;AADeAAAADwAAAGRycy9kb3ducmV2LnhtbERPTWvCQBC9F/wPywi91Y3aikZXEbFQKBRjPHgcs2Oy&#10;mJ2N2a2m/75bKHibx/ucxaqztbhR641jBcNBAoK4cNpwqeCQv79MQfiArLF2TAp+yMNq2XtaYKrd&#10;nTO67UMpYgj7FBVUITSplL6oyKIfuIY4cmfXWgwRtqXULd5juK3lKEkm0qLh2FBhQ5uKisv+2ypY&#10;HznbmuvXaZedM5Pns4Q/Jxelnvvdeg4iUBce4n/3h47zX0fjN/h7J94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sSeDxQAAAN4AAAAPAAAAAAAAAAAAAAAAAJgCAABkcnMv&#10;ZG93bnJldi54bWxQSwUGAAAAAAQABAD1AAAAigMAAAAA&#10;" filled="f" stroked="f">
                  <v:textbox inset="0,0,0,0">
                    <w:txbxContent>
                      <w:p w:rsidR="00862F6C" w:rsidRPr="00F811DC" w:rsidRDefault="00862F6C" w:rsidP="00CD4463">
                        <w:pPr>
                          <w:rPr>
                            <w:rFonts w:asciiTheme="majorHAnsi" w:hAnsiTheme="majorHAnsi" w:cstheme="majorHAnsi"/>
                            <w:sz w:val="18"/>
                            <w:szCs w:val="18"/>
                            <w:lang w:val="fr-FR"/>
                          </w:rPr>
                        </w:pPr>
                        <w:r>
                          <w:rPr>
                            <w:rFonts w:asciiTheme="majorHAnsi" w:hAnsiTheme="majorHAnsi" w:cstheme="majorHAnsi"/>
                            <w:sz w:val="18"/>
                            <w:szCs w:val="18"/>
                            <w:lang w:val="fr-FR"/>
                          </w:rPr>
                          <w:t>LI</w:t>
                        </w:r>
                        <w:r w:rsidRPr="00F811DC">
                          <w:rPr>
                            <w:rFonts w:asciiTheme="majorHAnsi" w:hAnsiTheme="majorHAnsi" w:cstheme="majorHAnsi"/>
                            <w:sz w:val="18"/>
                            <w:szCs w:val="18"/>
                            <w:lang w:val="fr-FR"/>
                          </w:rPr>
                          <w:t>6</w:t>
                        </w:r>
                        <w:r>
                          <w:rPr>
                            <w:rFonts w:asciiTheme="majorHAnsi" w:hAnsiTheme="majorHAnsi" w:cstheme="majorHAnsi"/>
                            <w:sz w:val="18"/>
                            <w:szCs w:val="18"/>
                            <w:lang w:val="fr-FR"/>
                          </w:rPr>
                          <w:t>70 &lt; LI</w:t>
                        </w:r>
                        <w:r w:rsidRPr="00F811DC">
                          <w:rPr>
                            <w:rFonts w:asciiTheme="majorHAnsi" w:hAnsiTheme="majorHAnsi" w:cstheme="majorHAnsi"/>
                            <w:sz w:val="18"/>
                            <w:szCs w:val="18"/>
                            <w:lang w:val="fr-FR"/>
                          </w:rPr>
                          <w:t>6</w:t>
                        </w:r>
                        <w:r>
                          <w:rPr>
                            <w:rFonts w:asciiTheme="majorHAnsi" w:hAnsiTheme="majorHAnsi" w:cstheme="majorHAnsi"/>
                            <w:sz w:val="18"/>
                            <w:szCs w:val="18"/>
                            <w:lang w:val="fr-FR"/>
                          </w:rPr>
                          <w:t>7</w:t>
                        </w:r>
                        <w:r w:rsidRPr="00F811DC">
                          <w:rPr>
                            <w:rFonts w:asciiTheme="majorHAnsi" w:hAnsiTheme="majorHAnsi" w:cstheme="majorHAnsi"/>
                            <w:sz w:val="18"/>
                            <w:szCs w:val="18"/>
                            <w:lang w:val="fr-FR"/>
                          </w:rPr>
                          <w:t xml:space="preserve">0setpoint  </w:t>
                        </w:r>
                        <w:r>
                          <w:rPr>
                            <w:rFonts w:asciiTheme="majorHAnsi" w:hAnsiTheme="majorHAnsi" w:cstheme="majorHAnsi"/>
                            <w:sz w:val="18"/>
                            <w:szCs w:val="18"/>
                            <w:lang w:val="fr-FR"/>
                          </w:rPr>
                          <w:t xml:space="preserve">OR </w:t>
                        </w:r>
                        <w:r w:rsidRPr="00F811DC">
                          <w:rPr>
                            <w:rFonts w:asciiTheme="majorHAnsi" w:hAnsiTheme="majorHAnsi" w:cstheme="majorHAnsi"/>
                            <w:sz w:val="18"/>
                            <w:szCs w:val="18"/>
                            <w:lang w:val="fr-FR"/>
                          </w:rPr>
                          <w:t>LT590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&gt;</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LT590setpoint</w:t>
                        </w:r>
                      </w:p>
                      <w:p w:rsidR="00862F6C" w:rsidRPr="00871899" w:rsidRDefault="00862F6C" w:rsidP="00CD4463">
                        <w:pPr>
                          <w:rPr>
                            <w:szCs w:val="18"/>
                          </w:rPr>
                        </w:pPr>
                      </w:p>
                    </w:txbxContent>
                  </v:textbox>
                </v:shape>
                <v:shape id="AutoShape 11854" o:spid="_x0000_s4406" type="#_x0000_t32" style="position:absolute;left:2358;top:10298;width:0;height:14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Y7EsQAAADeAAAADwAAAGRycy9kb3ducmV2LnhtbERPTWsCMRC9C/0PYQq9SM2uFpGtUUQQ&#10;xENB3YPHIZnuLt1M1iSu23/fCEJv83ifs1wPthU9+dA4VpBPMhDE2pmGKwXlefe+ABEissHWMSn4&#10;pQDr1ctoiYVxdz5Sf4qVSCEcClRQx9gVUgZdk8UwcR1x4r6dtxgT9JU0Hu8p3LZymmVzabHh1FBj&#10;R9ua9M/pZhU0h/Kr7MfX6PXikF98Hs6XViv19jpsPkFEGuK/+OnemzT/Yzqbw+OddIN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djsSxAAAAN4AAAAPAAAAAAAAAAAA&#10;AAAAAKECAABkcnMvZG93bnJldi54bWxQSwUGAAAAAAQABAD5AAAAkgMAAAAA&#10;"/>
                <v:shape id="AutoShape 11855" o:spid="_x0000_s4407" type="#_x0000_t32" style="position:absolute;left:2348;top:10308;width:11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Hb98YAAADeAAAADwAAAGRycy9kb3ducmV2LnhtbERPTUvDQBC9C/0Pywje7CaptBK7DVoo&#10;1YoHo/U8ZMckNDub7q5t9Ne7hUJv83ifMy8G04kDOd9aVpCOExDEldUt1wo+P1a39yB8QNbYWSYF&#10;v+ShWIyu5phre+R3OpShFjGEfY4KmhD6XEpfNWTQj21PHLlv6wyGCF0ttcNjDDedzJJkKg22HBsa&#10;7GnZULUrf4yCzWvfZvv1m3vpAn2V+m/7tE63St1cD48PIAIN4SI+u591nH+XTWZweifeIB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lB2/fGAAAA3gAAAA8AAAAAAAAA&#10;AAAAAAAAoQIAAGRycy9kb3ducmV2LnhtbFBLBQYAAAAABAAEAPkAAACUAwAAAAA=&#10;" strokeweight=".5pt">
                  <v:stroke endarrow="block"/>
                </v:shape>
                <v:shape id="AutoShape 11856" o:spid="_x0000_s4408" type="#_x0000_t32" style="position:absolute;left:5967;top:14189;width:198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27OMkAAADeAAAADwAAAGRycy9kb3ducmV2LnhtbESPT08CMRDF7yZ8h2ZMvBjpgn9iVgpZ&#10;TUiEhAOo93E7bhu302VbYP32zMGE20zem/d+M1sMoVVH6pOPbGAyLkAR19F6bgx8fizvnkGljGyx&#10;jUwG/ijBYj66mmFp44m3dNzlRkkIpxINuJy7UutUOwqYxrEjFu0n9gGzrH2jbY8nCQ+tnhbFkw7o&#10;WRocdvTmqP7dHYKBzWryWn07v1pv937zuKzaQ3P7ZczN9VC9gMo05Iv5//rdCv7D9F545R2ZQc/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79uzjJAAAA3gAAAA8AAAAA&#10;AAAAAAAAAAAAoQIAAGRycy9kb3ducmV2LnhtbFBLBQYAAAAABAAEAPkAAACXAwAAAAA=&#10;"/>
                <v:shape id="Text Box 11857" o:spid="_x0000_s4409" type="#_x0000_t202" style="position:absolute;left:2135;top:14428;width:1194;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wthsQA&#10;AADeAAAADwAAAGRycy9kb3ducmV2LnhtbERPTWvCQBC9C/0PyxS86UYtotFVRFooFKQxHnqcZsdk&#10;MTsbs1uN/94VCt7m8T5nue5sLS7UeuNYwWiYgCAunDZcKjjkH4MZCB+QNdaOScGNPKxXL70lptpd&#10;OaPLPpQihrBPUUEVQpNK6YuKLPqha4gjd3StxRBhW0rd4jWG21qOk2QqLRqODRU2tK2oOO3/rILN&#10;D2fv5rz7/c6OmcnzecJf05NS/dduswARqAtP8b/7U8f5b+PJHB7vxBv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8LYbEAAAA3gAAAA8AAAAAAAAAAAAAAAAAmAIAAGRycy9k&#10;b3ducmV2LnhtbFBLBQYAAAAABAAEAPUAAACJAwAAAAA=&#10;" filled="f" stroked="f">
                  <v:textbox inset="0,0,0,0">
                    <w:txbxContent>
                      <w:p w:rsidR="00862F6C" w:rsidRPr="00E46DCC" w:rsidRDefault="00862F6C" w:rsidP="00CD4463">
                        <w:pPr>
                          <w:rPr>
                            <w:rFonts w:asciiTheme="majorHAnsi" w:hAnsiTheme="majorHAnsi" w:cstheme="majorHAnsi"/>
                            <w:sz w:val="18"/>
                            <w:szCs w:val="18"/>
                            <w:lang w:val="fr-FR"/>
                          </w:rPr>
                        </w:pPr>
                        <w:r>
                          <w:rPr>
                            <w:rFonts w:asciiTheme="majorHAnsi" w:hAnsiTheme="majorHAnsi" w:cstheme="majorHAnsi"/>
                            <w:sz w:val="18"/>
                            <w:szCs w:val="18"/>
                            <w:lang w:val="fr-FR"/>
                          </w:rPr>
                          <w:t>New setpoint</w:t>
                        </w:r>
                      </w:p>
                    </w:txbxContent>
                  </v:textbox>
                </v:shape>
                <v:shape id="AutoShape 11858" o:spid="_x0000_s4410" type="#_x0000_t32" style="position:absolute;left:5607;top:14335;width:73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R8kMcAAADeAAAADwAAAGRycy9kb3ducmV2LnhtbESPzWrDQAyE74G+w6JCb8k6qRuC600o&#10;hUBpDiWJH0B45Z/GqzXere2+fXQo9Cah0cx8+WF2nRppCK1nA+tVAoq49Lbl2kBxPS53oEJEtth5&#10;JgO/FOCwf1jkmFk/8ZnGS6yVmHDI0EATY59pHcqGHIaV74nlVvnBYZR1qLUdcBJz1+lNkmy1w5Yl&#10;ocGe3hsqb5cfZ+C0S2P9fa78czF+veg++TwW09aYp8f57RVUpDn+i/++P6zUTzepAAiOzKD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NHyQxwAAAN4AAAAPAAAAAAAA&#10;AAAAAAAAAKECAABkcnMvZG93bnJldi54bWxQSwUGAAAAAAQABAD5AAAAlQMAAAAA&#10;"/>
                <v:shape id="AutoShape 11859" o:spid="_x0000_s4411" type="#_x0000_t32" style="position:absolute;left:2596;top:14255;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jZC8IAAADeAAAADwAAAGRycy9kb3ducmV2LnhtbERPzYrCMBC+C/sOYRa8aapWkWqUZUEQ&#10;PYjaBxiasa3bTEqTbevbG0HwNh/f76y3valES40rLSuYjCMQxJnVJecK0ututAThPLLGyjIpeJCD&#10;7eZrsMZE247P1F58LkIIuwQVFN7XiZQuK8igG9uaOHA32xj0ATa51A12IdxUchpFC2mw5NBQYE2/&#10;BWV/l3+j4LiMfX4/3+wsbU9zWUeHXdotlBp+9z8rEJ56/xG/3Xsd5sfTeAKvd8INcvM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3jZC8IAAADeAAAADwAAAAAAAAAAAAAA&#10;AAChAgAAZHJzL2Rvd25yZXYueG1sUEsFBgAAAAAEAAQA+QAAAJADAAAAAA==&#10;"/>
                <v:shape id="AutoShape 11860" o:spid="_x0000_s4412" type="#_x0000_t32" style="position:absolute;left:5856;top:14449;width:227;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Hp18YAAADeAAAADwAAAGRycy9kb3ducmV2LnhtbESP3YrCMBCF7xd8hzCCN4um1qJSjSIL&#10;iysLij8PMDRjW2wmpUm1+/ZGEPZuhnPmfGeW685U4k6NKy0rGI8iEMSZ1SXnCi7n7+EchPPIGivL&#10;pOCPHKxXvY8lpto++Ej3k89FCGGXooLC+zqV0mUFGXQjWxMH7Wobgz6sTS51g48QbioZR9FUGiw5&#10;EAqs6aug7HZqTeBOkh3nrW53s9/Z4XO/dfXx6pQa9LvNAoSnzv+b39c/OtRP4iSG1zthBrl6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R6dfGAAAA3gAAAA8AAAAAAAAA&#10;AAAAAAAAoQIAAGRycy9kb3ducmV2LnhtbFBLBQYAAAAABAAEAPkAAACUAwAAAAA=&#10;"/>
                <v:shape id="AutoShape 11861" o:spid="_x0000_s4413" type="#_x0000_t32" style="position:absolute;left:3281;top:14463;width:227;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1MTMYAAADeAAAADwAAAGRycy9kb3ducmV2LnhtbESP3YrCMBCF7wXfIYzgjWiqFpVqFBFk&#10;V4Rd/HmAoRnbYjMpTardt98IgncznDPnO7PatKYUD6pdYVnBeBSBIE6tLjhTcL3shwsQziNrLC2T&#10;gj9ysFl3OytMtH3yiR5nn4kQwi5BBbn3VSKlS3My6Ea2Ig7azdYGfVjrTOoanyHclHISRTNpsOBA&#10;yLGiXU7p/dyYwJ3GB84a3Rzmx/nv4OfLVaebU6rfa7dLEJ5a/zG/r791qB9P4im83gkzyP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dTEzGAAAA3gAAAA8AAAAAAAAA&#10;AAAAAAAAoQIAAGRycy9kb3ducmV2LnhtbFBLBQYAAAAABAAEAPkAAACUAwAAAAA=&#10;"/>
                <v:shape id="Text Box 11862" o:spid="_x0000_s4414" type="#_x0000_t202" style="position:absolute;left:3622;top:14194;width:798;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zc4cIA&#10;AADeAAAADwAAAGRycy9kb3ducmV2LnhtbERPS4vCMBC+L/gfwgje1kTpLlqNIi7CnlbWF3gbmrEt&#10;NpPSZG333xtB8DYf33Pmy85W4kaNLx1rGA0VCOLMmZJzDYf95n0Cwgdkg5Vj0vBPHpaL3tscU+Na&#10;/qXbLuQihrBPUUMRQp1K6bOCLPqhq4kjd3GNxRBhk0vTYBvDbSXHSn1KiyXHhgJrWheUXXd/VsPx&#10;53I+JWqbf9mPunWdkmynUutBv1vNQATqwkv8dH+bOD8ZJwk83ok3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vNzhwgAAAN4AAAAPAAAAAAAAAAAAAAAAAJgCAABkcnMvZG93&#10;bnJldi54bWxQSwUGAAAAAAQABAD1AAAAhwMAAAAA&#10;" filled="f" stroked="f">
                  <o:lock v:ext="edit" aspectratio="t"/>
                  <v:textbox>
                    <w:txbxContent>
                      <w:p w:rsidR="00862F6C" w:rsidRPr="00F811DC" w:rsidRDefault="00862F6C" w:rsidP="00CD4463">
                        <w:pPr>
                          <w:rPr>
                            <w:rFonts w:asciiTheme="majorHAnsi" w:hAnsiTheme="majorHAnsi" w:cstheme="majorHAnsi"/>
                            <w:sz w:val="18"/>
                            <w:szCs w:val="18"/>
                          </w:rPr>
                        </w:pPr>
                        <w:r>
                          <w:rPr>
                            <w:rFonts w:asciiTheme="majorHAnsi" w:hAnsiTheme="majorHAnsi" w:cstheme="majorHAnsi"/>
                            <w:sz w:val="18"/>
                            <w:szCs w:val="18"/>
                          </w:rPr>
                          <w:t>S</w:t>
                        </w:r>
                        <w:r w:rsidRPr="00F811DC">
                          <w:rPr>
                            <w:rFonts w:asciiTheme="majorHAnsi" w:hAnsiTheme="majorHAnsi" w:cstheme="majorHAnsi"/>
                            <w:sz w:val="18"/>
                            <w:szCs w:val="18"/>
                          </w:rPr>
                          <w:t xml:space="preserve">top </w:t>
                        </w:r>
                      </w:p>
                    </w:txbxContent>
                  </v:textbox>
                </v:shape>
                <v:shape id="AutoShape 11863" o:spid="_x0000_s4415" type="#_x0000_t32" style="position:absolute;left:3391;top:14687;width:56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pn28UAAADeAAAADwAAAGRycy9kb3ducmV2LnhtbERPTWsCMRC9C/0PYQq9iGYVLWVrlG1B&#10;UMGD23qfbqab0M1ku4m6/ntTKHibx/ucxap3jThTF6xnBZNxBoK48tpyreDzYz16AREissbGMym4&#10;UoDV8mGwwFz7Cx/oXMZapBAOOSowMba5lKEy5DCMfUucuG/fOYwJdrXUHV5SuGvkNMuepUPLqcFg&#10;S++Gqp/y5BTst5O34svY7e7wa/fzddGc6uFRqafHvngFEamPd/G/e6PT/Nl0Noe/d9IN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pn28UAAADeAAAADwAAAAAAAAAA&#10;AAAAAAChAgAAZHJzL2Rvd25yZXYueG1sUEsFBgAAAAAEAAQA+QAAAJMDAAAAAA==&#10;"/>
                <v:shape id="AutoShape 11864" o:spid="_x0000_s4416" type="#_x0000_t32" style="position:absolute;left:7954;top:10296;width:0;height:17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BIb8MAAADeAAAADwAAAGRycy9kb3ducmV2LnhtbERPTYvCMBC9L/gfwizsZdG0IiLVKMvC&#10;gnhYUHvwOCRjW2wmNYm1++83guBtHu9zVpvBtqInHxrHCvJJBoJYO9NwpaA8/owXIEJENtg6JgV/&#10;FGCzHr2tsDDuznvqD7ESKYRDgQrqGLtCyqBrshgmriNO3Nl5izFBX0nj8Z7CbSunWTaXFhtODTV2&#10;9F2TvhxuVkGzK3/L/vMavV7s8pPPw/HUaqU+3oevJYhIQ3yJn+6tSfNn09kcHu+kG+T6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wSG/DAAAA3gAAAA8AAAAAAAAAAAAA&#10;AAAAoQIAAGRycy9kb3ducmV2LnhtbFBLBQYAAAAABAAEAPkAAACRAwAAAAA=&#10;"/>
                <v:shape id="AutoShape 11865" o:spid="_x0000_s4417" type="#_x0000_t32" style="position:absolute;left:3707;top:10312;width:425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KbJMEAAADeAAAADwAAAGRycy9kb3ducmV2LnhtbERPzYrCMBC+C/sOYRa8aWotKl2jyIIg&#10;e9vqAwzN2HRtJqWJNvv2ZmHB23x8v7PdR9uJBw2+daxgMc9AENdOt9wouJyPsw0IH5A1do5JwS95&#10;2O/eJlsstRv5mx5VaEQKYV+iAhNCX0rpa0MW/dz1xIm7usFiSHBopB5wTOG2k3mWraTFllODwZ4+&#10;DdW36m4V5GYRi+MP9suvKt7ya9WsXD0qNX2Phw8QgWJ4if/dJ53mF3mxhr930g1y9w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UpskwQAAAN4AAAAPAAAAAAAAAAAAAAAA&#10;AKECAABkcnMvZG93bnJldi54bWxQSwUGAAAAAAQABAD5AAAAjwMAAAAA&#10;" strokeweight=".5pt">
                  <v:stroke endarrow="block"/>
                </v:shape>
                <v:shape id="Text Box 11866" o:spid="_x0000_s4418" type="#_x0000_t202" style="position:absolute;left:7104;top:14238;width:1194;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b7YMcA&#10;AADeAAAADwAAAGRycy9kb3ducmV2LnhtbESPQWvCQBCF74X+h2UK3uqmIlJTV5FiQRCkMT30OM2O&#10;yWJ2Nma3Gv+9cyj0NsN78943i9XgW3WhPrrABl7GGSjiKljHtYGv8uP5FVRMyBbbwGTgRhFWy8eH&#10;BeY2XLmgyyHVSkI45migSanLtY5VQx7jOHTEoh1D7zHJ2tfa9niVcN/qSZbNtEfH0tBgR+8NVafD&#10;rzew/uZi4877n8/iWLiynGe8m52MGT0N6zdQiYb0b/673lrBn06mwivvyAx6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2DHAAAA3gAAAA8AAAAAAAAAAAAAAAAAmAIAAGRy&#10;cy9kb3ducmV2LnhtbFBLBQYAAAAABAAEAPUAAACMAwAAAAA=&#10;" filled="f" stroked="f">
                  <v:textbox inset="0,0,0,0">
                    <w:txbxContent>
                      <w:p w:rsidR="00862F6C" w:rsidRPr="00E46DCC" w:rsidRDefault="00862F6C" w:rsidP="00CD4463">
                        <w:pPr>
                          <w:rPr>
                            <w:rFonts w:asciiTheme="majorHAnsi" w:hAnsiTheme="majorHAnsi" w:cstheme="majorHAnsi"/>
                            <w:sz w:val="18"/>
                            <w:szCs w:val="18"/>
                            <w:lang w:val="fr-FR"/>
                          </w:rPr>
                        </w:pPr>
                        <w:r>
                          <w:rPr>
                            <w:rFonts w:asciiTheme="majorHAnsi" w:hAnsiTheme="majorHAnsi" w:cstheme="majorHAnsi"/>
                            <w:sz w:val="18"/>
                            <w:szCs w:val="18"/>
                            <w:lang w:val="fr-FR"/>
                          </w:rPr>
                          <w:t>New setpoint</w:t>
                        </w:r>
                      </w:p>
                    </w:txbxContent>
                  </v:textbox>
                </v:shape>
                <v:shape id="AutoShape 11867" o:spid="_x0000_s4419" type="#_x0000_t32" style="position:absolute;left:4787;top:14689;width:0;height: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dt3sUAAADeAAAADwAAAGRycy9kb3ducmV2LnhtbERPTWsCMRC9F/wPYYReimYVK+1qlG1B&#10;qAUPWnsfN+MmuJlsN1G3/74pCN7m8T5nvuxcLS7UButZwWiYgSAuvbZcKdh/rQYvIEJE1lh7JgW/&#10;FGC56D3MMdf+ylu67GIlUgiHHBWYGJtcylAachiGviFO3NG3DmOCbSV1i9cU7mo5zrKpdGg5NRhs&#10;6N1QedqdnYLNevRWHIxdf25/7OZ5VdTn6ulbqcd+V8xAROriXXxzf+g0fzKevML/O+kG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dt3sUAAADeAAAADwAAAAAAAAAA&#10;AAAAAAChAgAAZHJzL2Rvd25yZXYueG1sUEsFBgAAAAAEAAQA+QAAAJMDAAAAAA==&#10;"/>
                <v:rect id="Rectangle 11868" o:spid="_x0000_s4420" style="position:absolute;left:4047;top:14916;width:1596;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emRscA&#10;AADeAAAADwAAAGRycy9kb3ducmV2LnhtbESPQW/CMAyF75P2HyJP2m2kdBuCQkCIiWk7QrlwM41p&#10;C41TNQG6/fr5MImbLT+/977ZoneNulIXas8GhoMEFHHhbc2lgV2+fhmDChHZYuOZDPxQgMX88WGG&#10;mfU33tB1G0slJhwyNFDF2GZah6Iih2HgW2K5HX3nMMraldp2eBNz1+g0SUbaYc2SUGFLq4qK8/bi&#10;DBzqdIe/m/wzcZP1a/zu89Nl/2HM81O/nIKK1Me7+P/7y0r9t/RdAARHZ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XpkbHAAAA3gAAAA8AAAAAAAAAAAAAAAAAmAIAAGRy&#10;cy9kb3ducmV2LnhtbFBLBQYAAAAABAAEAPUAAACMAwAAAAA=&#10;">
                  <v:textbox>
                    <w:txbxContent>
                      <w:p w:rsidR="00862F6C" w:rsidRPr="00647920" w:rsidRDefault="00862F6C" w:rsidP="00CD4463">
                        <w:pPr>
                          <w:jc w:val="center"/>
                          <w:rPr>
                            <w:rFonts w:asciiTheme="majorHAnsi" w:hAnsiTheme="majorHAnsi"/>
                            <w:sz w:val="18"/>
                            <w:szCs w:val="18"/>
                            <w:lang w:val="fr-FR"/>
                          </w:rPr>
                        </w:pPr>
                        <w:r>
                          <w:rPr>
                            <w:rFonts w:asciiTheme="majorHAnsi" w:hAnsiTheme="majorHAnsi"/>
                            <w:sz w:val="18"/>
                            <w:szCs w:val="18"/>
                            <w:lang w:val="fr-FR"/>
                          </w:rPr>
                          <w:t>Filling Stopped</w:t>
                        </w:r>
                      </w:p>
                    </w:txbxContent>
                  </v:textbox>
                </v:rect>
                <v:shape id="Text Box 11869" o:spid="_x0000_s4421" type="#_x0000_t202" style="position:absolute;left:5640;top:14916;width:3345;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fxMUA&#10;AADeAAAADwAAAGRycy9kb3ducmV2LnhtbERPS2sCMRC+C/6HMIKXolkfVbs1iggWe2tV2uuwGXcX&#10;N5M1iev23zeFgrf5+J6zXLemEg05X1pWMBomIIgzq0vOFZyOu8EChA/IGivLpOCHPKxX3c4SU23v&#10;/EnNIeQihrBPUUERQp1K6bOCDPqhrYkjd7bOYIjQ5VI7vMdwU8lxksykwZJjQ4E1bQvKLoebUbCY&#10;7ptv/z75+Mpm5+olPM2bt6tTqt9rN68gArXhIf5373WcPx0/j+DvnXiD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7F/ExQAAAN4AAAAPAAAAAAAAAAAAAAAAAJgCAABkcnMv&#10;ZG93bnJldi54bWxQSwUGAAAAAAQABAD1AAAAigMAAAAA&#10;">
                  <v:textbox>
                    <w:txbxContent>
                      <w:p w:rsidR="00862F6C" w:rsidRDefault="00862F6C" w:rsidP="00CD4463">
                        <w:pPr>
                          <w:rPr>
                            <w:rFonts w:asciiTheme="majorHAnsi" w:hAnsiTheme="majorHAnsi" w:cstheme="majorHAnsi"/>
                            <w:sz w:val="18"/>
                            <w:szCs w:val="18"/>
                          </w:rPr>
                        </w:pPr>
                        <w:r>
                          <w:rPr>
                            <w:rFonts w:asciiTheme="majorHAnsi" w:hAnsiTheme="majorHAnsi" w:cstheme="majorHAnsi"/>
                            <w:sz w:val="18"/>
                            <w:szCs w:val="18"/>
                          </w:rPr>
                          <w:t xml:space="preserve">Close </w:t>
                        </w:r>
                        <w:r w:rsidRPr="00F811DC">
                          <w:rPr>
                            <w:rFonts w:asciiTheme="majorHAnsi" w:hAnsiTheme="majorHAnsi" w:cstheme="majorHAnsi"/>
                            <w:sz w:val="18"/>
                            <w:szCs w:val="18"/>
                          </w:rPr>
                          <w:t xml:space="preserve">FV641 </w:t>
                        </w:r>
                      </w:p>
                      <w:p w:rsidR="00862F6C" w:rsidRPr="00F811DC" w:rsidRDefault="00862F6C" w:rsidP="00E533EB">
                        <w:pPr>
                          <w:rPr>
                            <w:rFonts w:asciiTheme="majorHAnsi" w:hAnsiTheme="majorHAnsi" w:cstheme="majorHAnsi"/>
                            <w:sz w:val="18"/>
                            <w:szCs w:val="18"/>
                          </w:rPr>
                        </w:pPr>
                        <w:r w:rsidRPr="00F811DC">
                          <w:rPr>
                            <w:rFonts w:asciiTheme="majorHAnsi" w:hAnsiTheme="majorHAnsi" w:cstheme="majorHAnsi"/>
                            <w:sz w:val="18"/>
                            <w:szCs w:val="18"/>
                          </w:rPr>
                          <w:t>CV58</w:t>
                        </w:r>
                        <w:r>
                          <w:rPr>
                            <w:rFonts w:asciiTheme="majorHAnsi" w:hAnsiTheme="majorHAnsi" w:cstheme="majorHAnsi"/>
                            <w:sz w:val="18"/>
                            <w:szCs w:val="18"/>
                          </w:rPr>
                          <w:t>1</w:t>
                        </w:r>
                        <w:r w:rsidRPr="00F811DC">
                          <w:rPr>
                            <w:rFonts w:asciiTheme="majorHAnsi" w:hAnsiTheme="majorHAnsi" w:cstheme="majorHAnsi"/>
                            <w:sz w:val="18"/>
                            <w:szCs w:val="18"/>
                          </w:rPr>
                          <w:t xml:space="preserve"> regulated </w:t>
                        </w:r>
                      </w:p>
                      <w:p w:rsidR="00862F6C" w:rsidRPr="00F811DC" w:rsidRDefault="00862F6C" w:rsidP="00E533EB">
                        <w:pPr>
                          <w:rPr>
                            <w:rFonts w:asciiTheme="majorHAnsi" w:hAnsiTheme="majorHAnsi" w:cstheme="majorHAnsi"/>
                            <w:sz w:val="18"/>
                            <w:szCs w:val="18"/>
                          </w:rPr>
                        </w:pPr>
                        <w:r>
                          <w:rPr>
                            <w:rFonts w:asciiTheme="majorHAnsi" w:hAnsiTheme="majorHAnsi" w:cstheme="majorHAnsi"/>
                            <w:sz w:val="18"/>
                            <w:szCs w:val="18"/>
                          </w:rPr>
                          <w:t>PT66</w:t>
                        </w:r>
                        <w:r w:rsidRPr="00F811DC">
                          <w:rPr>
                            <w:rFonts w:asciiTheme="majorHAnsi" w:hAnsiTheme="majorHAnsi" w:cstheme="majorHAnsi"/>
                            <w:sz w:val="18"/>
                            <w:szCs w:val="18"/>
                          </w:rPr>
                          <w:t>0=PT6</w:t>
                        </w:r>
                        <w:r>
                          <w:rPr>
                            <w:rFonts w:asciiTheme="majorHAnsi" w:hAnsiTheme="majorHAnsi" w:cstheme="majorHAnsi"/>
                            <w:sz w:val="18"/>
                            <w:szCs w:val="18"/>
                          </w:rPr>
                          <w:t>6</w:t>
                        </w:r>
                        <w:r w:rsidRPr="00F811DC">
                          <w:rPr>
                            <w:rFonts w:asciiTheme="majorHAnsi" w:hAnsiTheme="majorHAnsi" w:cstheme="majorHAnsi"/>
                            <w:sz w:val="18"/>
                            <w:szCs w:val="18"/>
                          </w:rPr>
                          <w:t>0setpoint</w:t>
                        </w:r>
                      </w:p>
                      <w:p w:rsidR="00862F6C" w:rsidRPr="00F811DC" w:rsidRDefault="00862F6C" w:rsidP="00CD4463">
                        <w:pPr>
                          <w:rPr>
                            <w:rFonts w:asciiTheme="majorHAnsi" w:hAnsiTheme="majorHAnsi" w:cstheme="majorHAnsi"/>
                            <w:sz w:val="18"/>
                            <w:szCs w:val="18"/>
                          </w:rPr>
                        </w:pPr>
                      </w:p>
                    </w:txbxContent>
                  </v:textbox>
                </v:shape>
                <v:rect id="Rectangle 11788" o:spid="_x0000_s4422" style="position:absolute;left:8142;top:9252;width:1361;height:1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mdqsQA&#10;AADeAAAADwAAAGRycy9kb3ducmV2LnhtbERPTWvCQBC9C/6HZYTedGNaxaauIhaLHjW59DbNjkk0&#10;Oxuyq6b+elco9DaP9znzZWdqcaXWVZYVjEcRCOLc6ooLBVm6Gc5AOI+ssbZMCn7JwXLR780x0fbG&#10;e7oefCFCCLsEFZTeN4mULi/JoBvZhjhwR9sa9AG2hdQt3kK4qWUcRVNpsOLQUGJD65Ly8+FiFPxU&#10;cYb3ffoVmffNq9916eny/anUy6BbfYDw1Pl/8Z97q8P8t3gSw/Odc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JnarEAAAA3gAAAA8AAAAAAAAAAAAAAAAAmAIAAGRycy9k&#10;b3ducmV2LnhtbFBLBQYAAAAABAAEAPUAAACJAwAAAAA=&#10;">
                  <v:textbox>
                    <w:txbxContent>
                      <w:p w:rsidR="00862F6C" w:rsidRPr="00F811DC" w:rsidRDefault="00862F6C" w:rsidP="00CD4463">
                        <w:pPr>
                          <w:spacing w:before="240" w:line="264" w:lineRule="auto"/>
                          <w:jc w:val="center"/>
                          <w:rPr>
                            <w:rFonts w:asciiTheme="majorHAnsi" w:hAnsiTheme="majorHAnsi" w:cstheme="majorHAnsi"/>
                            <w:sz w:val="18"/>
                            <w:szCs w:val="18"/>
                          </w:rPr>
                        </w:pPr>
                        <w:r w:rsidRPr="00F811DC">
                          <w:rPr>
                            <w:rFonts w:asciiTheme="majorHAnsi" w:hAnsiTheme="majorHAnsi" w:cstheme="majorHAnsi"/>
                            <w:sz w:val="18"/>
                            <w:szCs w:val="18"/>
                          </w:rPr>
                          <w:t>Pressurization</w:t>
                        </w:r>
                      </w:p>
                      <w:p w:rsidR="00862F6C" w:rsidRPr="00F811DC" w:rsidRDefault="00862F6C" w:rsidP="00CD4463">
                        <w:pPr>
                          <w:spacing w:line="264" w:lineRule="auto"/>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Cryostat</w:t>
                        </w:r>
                      </w:p>
                      <w:p w:rsidR="00862F6C" w:rsidRPr="00F811DC" w:rsidRDefault="00862F6C" w:rsidP="00CD4463">
                        <w:pPr>
                          <w:spacing w:before="120" w:line="264" w:lineRule="auto"/>
                          <w:jc w:val="center"/>
                          <w:rPr>
                            <w:rFonts w:asciiTheme="majorHAnsi" w:hAnsiTheme="majorHAnsi" w:cstheme="majorHAnsi"/>
                            <w:sz w:val="18"/>
                            <w:szCs w:val="18"/>
                            <w:lang w:val="fr-FR"/>
                          </w:rPr>
                        </w:pPr>
                      </w:p>
                      <w:p w:rsidR="00862F6C" w:rsidRPr="00F811DC" w:rsidRDefault="00862F6C" w:rsidP="00CD4463">
                        <w:pPr>
                          <w:spacing w:before="120" w:line="264" w:lineRule="auto"/>
                          <w:jc w:val="center"/>
                          <w:rPr>
                            <w:rFonts w:asciiTheme="majorHAnsi" w:hAnsiTheme="majorHAnsi" w:cstheme="majorHAnsi"/>
                            <w:sz w:val="18"/>
                            <w:szCs w:val="18"/>
                            <w:lang w:val="fr-FR"/>
                          </w:rPr>
                        </w:pPr>
                      </w:p>
                      <w:p w:rsidR="00862F6C" w:rsidRPr="00F811DC" w:rsidRDefault="00862F6C" w:rsidP="00CD4463">
                        <w:pPr>
                          <w:spacing w:before="120" w:line="264" w:lineRule="auto"/>
                          <w:jc w:val="center"/>
                          <w:rPr>
                            <w:rFonts w:asciiTheme="majorHAnsi" w:hAnsiTheme="majorHAnsi" w:cstheme="majorHAnsi"/>
                            <w:sz w:val="18"/>
                            <w:szCs w:val="18"/>
                            <w:lang w:val="fr-FR"/>
                          </w:rPr>
                        </w:pPr>
                      </w:p>
                      <w:p w:rsidR="00862F6C" w:rsidRPr="00F811DC" w:rsidRDefault="00862F6C" w:rsidP="00CD4463">
                        <w:pPr>
                          <w:spacing w:before="120" w:line="264" w:lineRule="auto"/>
                          <w:jc w:val="center"/>
                          <w:rPr>
                            <w:rFonts w:asciiTheme="majorHAnsi" w:hAnsiTheme="majorHAnsi" w:cstheme="majorHAnsi"/>
                            <w:sz w:val="18"/>
                            <w:szCs w:val="18"/>
                            <w:lang w:val="fr-FR"/>
                          </w:rPr>
                        </w:pPr>
                      </w:p>
                    </w:txbxContent>
                  </v:textbox>
                </v:rect>
                <v:shape id="Text Box 11789" o:spid="_x0000_s4423" type="#_x0000_t202" style="position:absolute;left:9489;top:9252;width:1962;height:1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JkKMUA&#10;AADeAAAADwAAAGRycy9kb3ducmV2LnhtbERPS2sCMRC+F/wPYQQvpWZ9VlejiNBib9UWvQ6bcXdx&#10;M1mTdN3+eyMUepuP7znLdWsq0ZDzpWUFg34CgjizuuRcwffX28sMhA/IGivLpOCXPKxXnaclptre&#10;eE/NIeQihrBPUUERQp1K6bOCDPq+rYkjd7bOYIjQ5VI7vMVwU8lhkkylwZJjQ4E1bQvKLocfo2A2&#10;3jUn/zH6PGbTczUPz6/N+9Up1eu2mwWIQG34F/+5dzrOHw8nI3i8E2+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cmQoxQAAAN4AAAAPAAAAAAAAAAAAAAAAAJgCAABkcnMv&#10;ZG93bnJldi54bWxQSwUGAAAAAAQABAD1AAAAigMAAAAA&#10;">
                  <v:textbox>
                    <w:txbxContent>
                      <w:p w:rsidR="00862F6C" w:rsidRPr="00F811DC" w:rsidRDefault="00862F6C" w:rsidP="00CD4463">
                        <w:pPr>
                          <w:spacing w:before="60"/>
                          <w:rPr>
                            <w:rFonts w:asciiTheme="majorHAnsi" w:hAnsiTheme="majorHAnsi" w:cstheme="majorHAnsi"/>
                            <w:sz w:val="18"/>
                            <w:szCs w:val="18"/>
                          </w:rPr>
                        </w:pPr>
                        <w:r w:rsidRPr="00F811DC">
                          <w:rPr>
                            <w:rFonts w:asciiTheme="majorHAnsi" w:hAnsiTheme="majorHAnsi" w:cstheme="majorHAnsi"/>
                            <w:sz w:val="18"/>
                            <w:szCs w:val="18"/>
                          </w:rPr>
                          <w:t>CV58</w:t>
                        </w:r>
                        <w:r>
                          <w:rPr>
                            <w:rFonts w:asciiTheme="majorHAnsi" w:hAnsiTheme="majorHAnsi" w:cstheme="majorHAnsi"/>
                            <w:sz w:val="18"/>
                            <w:szCs w:val="18"/>
                          </w:rPr>
                          <w:t>1</w:t>
                        </w:r>
                        <w:r w:rsidRPr="00F811DC">
                          <w:rPr>
                            <w:rFonts w:asciiTheme="majorHAnsi" w:hAnsiTheme="majorHAnsi" w:cstheme="majorHAnsi"/>
                            <w:sz w:val="18"/>
                            <w:szCs w:val="18"/>
                          </w:rPr>
                          <w:t xml:space="preserve"> regulated </w:t>
                        </w:r>
                      </w:p>
                      <w:p w:rsidR="00862F6C" w:rsidRPr="00F811DC" w:rsidRDefault="00862F6C" w:rsidP="00CD4463">
                        <w:pPr>
                          <w:rPr>
                            <w:rFonts w:asciiTheme="majorHAnsi" w:hAnsiTheme="majorHAnsi" w:cstheme="majorHAnsi"/>
                            <w:sz w:val="18"/>
                            <w:szCs w:val="18"/>
                          </w:rPr>
                        </w:pPr>
                        <w:r>
                          <w:rPr>
                            <w:rFonts w:asciiTheme="majorHAnsi" w:hAnsiTheme="majorHAnsi" w:cstheme="majorHAnsi"/>
                            <w:sz w:val="18"/>
                            <w:szCs w:val="18"/>
                          </w:rPr>
                          <w:t>PT66</w:t>
                        </w:r>
                        <w:r w:rsidRPr="00F811DC">
                          <w:rPr>
                            <w:rFonts w:asciiTheme="majorHAnsi" w:hAnsiTheme="majorHAnsi" w:cstheme="majorHAnsi"/>
                            <w:sz w:val="18"/>
                            <w:szCs w:val="18"/>
                          </w:rPr>
                          <w:t>0=PT6</w:t>
                        </w:r>
                        <w:r>
                          <w:rPr>
                            <w:rFonts w:asciiTheme="majorHAnsi" w:hAnsiTheme="majorHAnsi" w:cstheme="majorHAnsi"/>
                            <w:sz w:val="18"/>
                            <w:szCs w:val="18"/>
                          </w:rPr>
                          <w:t>6</w:t>
                        </w:r>
                        <w:r w:rsidRPr="00F811DC">
                          <w:rPr>
                            <w:rFonts w:asciiTheme="majorHAnsi" w:hAnsiTheme="majorHAnsi" w:cstheme="majorHAnsi"/>
                            <w:sz w:val="18"/>
                            <w:szCs w:val="18"/>
                          </w:rPr>
                          <w:t>0setpoint</w:t>
                        </w:r>
                      </w:p>
                      <w:p w:rsidR="00862F6C" w:rsidRPr="00F811DC" w:rsidRDefault="00862F6C" w:rsidP="00CD4463">
                        <w:pPr>
                          <w:rPr>
                            <w:rFonts w:asciiTheme="majorHAnsi" w:hAnsiTheme="majorHAnsi" w:cstheme="majorHAnsi"/>
                            <w:sz w:val="18"/>
                            <w:szCs w:val="18"/>
                          </w:rPr>
                        </w:pPr>
                      </w:p>
                      <w:p w:rsidR="00862F6C" w:rsidRPr="00F811DC" w:rsidRDefault="00862F6C" w:rsidP="00CD4463">
                        <w:pPr>
                          <w:spacing w:line="314" w:lineRule="auto"/>
                          <w:rPr>
                            <w:rFonts w:asciiTheme="majorHAnsi" w:hAnsiTheme="majorHAnsi" w:cstheme="majorHAnsi"/>
                            <w:sz w:val="18"/>
                            <w:szCs w:val="18"/>
                          </w:rPr>
                        </w:pPr>
                      </w:p>
                    </w:txbxContent>
                  </v:textbox>
                </v:shape>
                <v:shape id="Text Box 13090" o:spid="_x0000_s4424" type="#_x0000_t202" style="position:absolute;left:6994;top:11704;width:1915;height: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wn8MA&#10;AADeAAAADwAAAGRycy9kb3ducmV2LnhtbERPS2sCMRC+C/6HMEJvmnWxYlejqFCw9OKjeB42s492&#10;M1mSdN3++0YQvM3H95zVpjeN6Mj52rKC6SQBQZxbXXOp4OvyPl6A8AFZY2OZFPyRh816OFhhpu2N&#10;T9SdQyliCPsMFVQhtJmUPq/IoJ/YljhyhXUGQ4SulNrhLYabRqZJMpcGa44NFba0ryj/Of8aBZdu&#10;5w+n7/CmP4qdTD+LY3p1W6VeRv12CSJQH57ih/ug4/xZ+jqD+zvxBr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twn8MAAADeAAAADwAAAAAAAAAAAAAAAACYAgAAZHJzL2Rv&#10;d25yZXYueG1sUEsFBgAAAAAEAAQA9QAAAIgDAAAAAA==&#10;">
                  <v:textbox inset="0,0,0,0">
                    <w:txbxContent>
                      <w:p w:rsidR="00862F6C" w:rsidRDefault="00862F6C" w:rsidP="007649AD">
                        <w:pPr>
                          <w:spacing w:before="40"/>
                          <w:jc w:val="center"/>
                          <w:rPr>
                            <w:rFonts w:asciiTheme="majorHAnsi" w:hAnsiTheme="majorHAnsi" w:cstheme="majorHAnsi"/>
                            <w:sz w:val="18"/>
                            <w:szCs w:val="18"/>
                          </w:rPr>
                        </w:pPr>
                        <w:r>
                          <w:rPr>
                            <w:rFonts w:asciiTheme="majorHAnsi" w:hAnsiTheme="majorHAnsi" w:cstheme="majorHAnsi"/>
                            <w:sz w:val="18"/>
                            <w:szCs w:val="18"/>
                          </w:rPr>
                          <w:t>DEWAR FULL</w:t>
                        </w:r>
                      </w:p>
                      <w:p w:rsidR="00862F6C" w:rsidRPr="005B4DCB" w:rsidRDefault="00862F6C" w:rsidP="007649AD">
                        <w:pPr>
                          <w:spacing w:before="40"/>
                          <w:jc w:val="center"/>
                          <w:rPr>
                            <w:rFonts w:asciiTheme="majorHAnsi" w:hAnsiTheme="majorHAnsi" w:cstheme="majorHAnsi"/>
                            <w:sz w:val="18"/>
                            <w:szCs w:val="18"/>
                          </w:rPr>
                        </w:pPr>
                        <w:r>
                          <w:rPr>
                            <w:rFonts w:asciiTheme="majorHAnsi" w:hAnsiTheme="majorHAnsi" w:cstheme="majorHAnsi"/>
                            <w:sz w:val="18"/>
                            <w:szCs w:val="18"/>
                          </w:rPr>
                          <w:t>“Have you defined the new level setpoint</w:t>
                        </w:r>
                        <w:r w:rsidRPr="005B4DCB">
                          <w:rPr>
                            <w:rFonts w:asciiTheme="majorHAnsi" w:hAnsiTheme="majorHAnsi" w:cstheme="majorHAnsi"/>
                            <w:sz w:val="18"/>
                            <w:szCs w:val="18"/>
                          </w:rPr>
                          <w:t>?“</w:t>
                        </w:r>
                      </w:p>
                    </w:txbxContent>
                  </v:textbox>
                </v:shape>
                <v:shape id="AutoShape 13091" o:spid="_x0000_s4425" type="#_x0000_t32" style="position:absolute;left:7839;top:11411;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PxBsUAAADeAAAADwAAAGRycy9kb3ducmV2LnhtbERPTWsCMRC9F/wPYQq9FM0q3SJbo6yC&#10;UAUP2vY+3Uw3oZvJuom6/fdGEHqbx/uc2aJ3jThTF6xnBeNRBoK48tpyreDzYz2cgggRWWPjmRT8&#10;UYDFfPAww0L7C+/pfIi1SCEcClRgYmwLKUNlyGEY+ZY4cT++cxgT7GqpO7ykcNfISZa9SoeWU4PB&#10;llaGqt/DySnYbcbL8tvYzXZ/tLt8XTan+vlLqafHvnwDEamP/+K7+12n+S+TPIfbO+kGOb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PxBsUAAADeAAAADwAAAAAAAAAA&#10;AAAAAAChAgAAZHJzL2Rvd25yZXYueG1sUEsFBgAAAAAEAAQA+QAAAJMDAAAAAA==&#10;"/>
                <v:shape id="Text Box 13092" o:spid="_x0000_s4426" type="#_x0000_t202" style="position:absolute;left:8105;top:11334;width:34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xcVMUA&#10;AADeAAAADwAAAGRycy9kb3ducmV2LnhtbERPTWvCQBC9F/oflil4q5uKhjZ1FSkKgiCN6cHjmB2T&#10;xexsml01/ntXKPQ2j/c503lvG3GhzhvHCt6GCQji0mnDlYKfYvX6DsIHZI2NY1JwIw/z2fPTFDPt&#10;rpzTZRcqEUPYZ6igDqHNpPRlTRb90LXEkTu6zmKIsKuk7vAaw20jR0mSSouGY0ONLX3VVJ52Z6tg&#10;sed8aX63h+/8mJui+Eh4k56UGrz0i08QgfrwL/5zr3WcPx5NUni8E2+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FxUxQAAAN4AAAAPAAAAAAAAAAAAAAAAAJgCAABkcnMv&#10;ZG93bnJldi54bWxQSwUGAAAAAAQABAD1AAAAigMAAAAA&#10;" filled="f" stroked="f">
                  <v:textbox inset="0,0,0,0">
                    <w:txbxContent>
                      <w:p w:rsidR="00862F6C" w:rsidRPr="00E46DCC" w:rsidRDefault="00862F6C" w:rsidP="007649AD">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v:textbox>
                </v:shape>
                <v:shape id="AutoShape 13093" o:spid="_x0000_s4427" type="#_x0000_t32" style="position:absolute;left:7944;top:12608;width:0;height:158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jvBMQAAADeAAAADwAAAGRycy9kb3ducmV2LnhtbERPS4vCMBC+L/gfwgje1lTR7dI1ivhA&#10;D3vR3cMeh2balG0mpUm1/nsjCN7m43vOYtXbWlyo9ZVjBZNxAoI4d7riUsHvz/79E4QPyBprx6Tg&#10;Rh5Wy8HbAjPtrnyiyzmUIoawz1CBCaHJpPS5IYt+7BriyBWutRgibEupW7zGcFvLaZJ8SIsVxwaD&#10;DW0M5f/nzirY3r7zQ5c0pUmL3alLC+knf4VSo2G//gIRqA8v8dN91HH+bDpP4fFOvEE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mO8ExAAAAN4AAAAPAAAAAAAAAAAA&#10;AAAAAKECAABkcnMvZG93bnJldi54bWxQSwUGAAAAAAQABAD5AAAAkgMAAAAA&#10;" strokeweight=".5pt">
                  <v:stroke startarrow="block"/>
                </v:shape>
                <v:shape id="Text Box 13094" o:spid="_x0000_s4428" type="#_x0000_t202" style="position:absolute;left:1292;top:11491;width:1597;height:1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6mscA&#10;AADeAAAADwAAAGRycy9kb3ducmV2LnhtbESPT2sCQQzF74V+hyGF3upsl7bU1VG0ULB4qVo8h53s&#10;H7uTWWam6/bbm4PgLeG9vPfLfDm6Tg0UYuvZwPMkA0VcettybeDn8Pn0DiomZIudZzLwTxGWi/u7&#10;ORbWn3lHwz7VSkI4FmigSakvtI5lQw7jxPfEolU+OEyyhlrbgGcJd53Os+xNO2xZGhrs6aOh8nf/&#10;5wwchnXc7E5par+qtc631Xd+DCtjHh/G1QxUojHdzNfrjRX8l/xVeOUdmUEv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WeprHAAAA3gAAAA8AAAAAAAAAAAAAAAAAmAIAAGRy&#10;cy9kb3ducmV2LnhtbFBLBQYAAAAABAAEAPUAAACMAwAAAAA=&#10;">
                  <v:textbox inset="0,0,0,0">
                    <w:txbxContent>
                      <w:p w:rsidR="00862F6C" w:rsidRDefault="00862F6C" w:rsidP="007649AD">
                        <w:pPr>
                          <w:spacing w:before="40"/>
                          <w:jc w:val="center"/>
                          <w:rPr>
                            <w:rFonts w:asciiTheme="majorHAnsi" w:hAnsiTheme="majorHAnsi" w:cstheme="majorHAnsi"/>
                            <w:sz w:val="18"/>
                            <w:szCs w:val="18"/>
                          </w:rPr>
                        </w:pPr>
                        <w:r>
                          <w:rPr>
                            <w:rFonts w:asciiTheme="majorHAnsi" w:hAnsiTheme="majorHAnsi" w:cstheme="majorHAnsi"/>
                            <w:sz w:val="18"/>
                            <w:szCs w:val="18"/>
                          </w:rPr>
                          <w:t>CRYOSTAT EMPTY</w:t>
                        </w:r>
                      </w:p>
                      <w:p w:rsidR="00862F6C" w:rsidRPr="005B4DCB" w:rsidRDefault="00862F6C" w:rsidP="007649AD">
                        <w:pPr>
                          <w:spacing w:before="40"/>
                          <w:jc w:val="center"/>
                          <w:rPr>
                            <w:rFonts w:asciiTheme="majorHAnsi" w:hAnsiTheme="majorHAnsi" w:cstheme="majorHAnsi"/>
                            <w:sz w:val="18"/>
                            <w:szCs w:val="18"/>
                          </w:rPr>
                        </w:pPr>
                        <w:r>
                          <w:rPr>
                            <w:rFonts w:asciiTheme="majorHAnsi" w:hAnsiTheme="majorHAnsi" w:cstheme="majorHAnsi"/>
                            <w:sz w:val="18"/>
                            <w:szCs w:val="18"/>
                          </w:rPr>
                          <w:t>“Have you defined the new level setpoint</w:t>
                        </w:r>
                        <w:r w:rsidRPr="005B4DCB">
                          <w:rPr>
                            <w:rFonts w:asciiTheme="majorHAnsi" w:hAnsiTheme="majorHAnsi" w:cstheme="majorHAnsi"/>
                            <w:sz w:val="18"/>
                            <w:szCs w:val="18"/>
                          </w:rPr>
                          <w:t>?“</w:t>
                        </w:r>
                      </w:p>
                    </w:txbxContent>
                  </v:textbox>
                </v:shape>
                <v:shape id="AutoShape 13095" o:spid="_x0000_s4429" type="#_x0000_t32" style="position:absolute;left:2291;top:12612;width:0;height:16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ve7cUAAADeAAAADwAAAGRycy9kb3ducmV2LnhtbERPPW/CMBDdK/U/WFeJrTggKJDGQVUB&#10;tUMXKAPjKb7EUeNzFDsQ/n2NhMR2T+/zsvVgG3GmzteOFUzGCQjiwumaKwXH393rEoQPyBobx6Tg&#10;Sh7W+fNThql2F97T+RAqEUPYp6jAhNCmUvrCkEU/di1x5ErXWQwRdpXUHV5iuG3kNEnepMWaY4PB&#10;lj4NFX+H3irYXH+Krz5pK7Mot/t+UUo/OZVKjV6Gj3cQgYbwEN/d3zrOn03nK7i9E2+Q+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0ve7cUAAADeAAAADwAAAAAAAAAA&#10;AAAAAAChAgAAZHJzL2Rvd25yZXYueG1sUEsFBgAAAAAEAAQA+QAAAJMDAAAAAA==&#10;" strokeweight=".5pt">
                  <v:stroke startarrow="block"/>
                </v:shape>
                <v:shape id="AutoShape 13096" o:spid="_x0000_s4430" type="#_x0000_t32" style="position:absolute;left:2217;top:1119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iYI8gAAADeAAAADwAAAGRycy9kb3ducmV2LnhtbESPQU8CMRCF7yb8h2ZMvBjpQpSYlUIW&#10;ExIh4QDqfdyO28btdN0WWP89czDhNpN589775sshtOpEffKRDUzGBSjiOlrPjYGP9/XDM6iUkS22&#10;kcnAHyVYLkY3cyxtPPOeTofcKDHhVKIBl3NXap1qRwHTOHbEcvuOfcAsa99o2+NZzEOrp0Ux0wE9&#10;S4LDjl4d1T+HYzCw20xW1Zfzm+3+1++e1lV7bO4/jbm7HaoXUJmGfBX/f79Zqf84nQmA4MgMenE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ziYI8gAAADeAAAADwAAAAAA&#10;AAAAAAAAAAChAgAAZHJzL2Rvd25yZXYueG1sUEsFBgAAAAAEAAQA+QAAAJYDAAAAAA==&#10;"/>
                <v:shape id="Text Box 13097" o:spid="_x0000_s4431" type="#_x0000_t202" style="position:absolute;left:2483;top:11120;width:34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kOncQA&#10;AADeAAAADwAAAGRycy9kb3ducmV2LnhtbERPTWvCQBC9F/oflil4qxtFgo2uItKCIEhjeuhxzI7J&#10;YnY2ZleN/94tCL3N433OfNnbRlyp88axgtEwAUFcOm24UvBTfL1PQfiArLFxTAru5GG5eH2ZY6bd&#10;jXO67kMlYgj7DBXUIbSZlL6syaIfupY4ckfXWQwRdpXUHd5iuG3kOElSadFwbKixpXVN5Wl/sQpW&#10;v5x/mvPu8J0fc1MUHwlv05NSg7d+NQMRqA//4qd7o+P8yTgdwd878Qa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5Dp3EAAAA3gAAAA8AAAAAAAAAAAAAAAAAmAIAAGRycy9k&#10;b3ducmV2LnhtbFBLBQYAAAAABAAEAPUAAACJAwAAAAA=&#10;" filled="f" stroked="f">
                  <v:textbox inset="0,0,0,0">
                    <w:txbxContent>
                      <w:p w:rsidR="00862F6C" w:rsidRPr="00E46DCC" w:rsidRDefault="00862F6C" w:rsidP="007649AD">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v:textbox>
                </v:shape>
                <v:rect id="Rectangle 11850" o:spid="_x0000_s4432" style="position:absolute;left:3084;top:11687;width:1140;height: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VXF8UA&#10;AADeAAAADwAAAGRycy9kb3ducmV2LnhtbERPTWvCQBC9F/oflin0VjdGkTa6Sqmk2KOJl97G7JhE&#10;s7MhuybRX98tFHqbx/uc1WY0jeipc7VlBdNJBIK4sLrmUsEhT19eQTiPrLGxTApu5GCzfnxYYaLt&#10;wHvqM1+KEMIuQQWV920ipSsqMugmtiUO3Ml2Bn2AXSl1h0MIN42Mo2ghDdYcGips6aOi4pJdjYJj&#10;HR/wvs8/I/OWzvzXmJ+v31ulnp/G9yUIT6P/F/+5dzrMn8eLGH7fC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ZVcXxQAAAN4AAAAPAAAAAAAAAAAAAAAAAJgCAABkcnMv&#10;ZG93bnJldi54bWxQSwUGAAAAAAQABAD1AAAAigMAAAAA&#10;">
                  <v:textbox>
                    <w:txbxContent>
                      <w:p w:rsidR="00862F6C" w:rsidRPr="00F811DC" w:rsidRDefault="00862F6C" w:rsidP="00CD4463">
                        <w:pPr>
                          <w:jc w:val="center"/>
                          <w:rPr>
                            <w:rFonts w:asciiTheme="majorHAnsi" w:hAnsiTheme="majorHAnsi" w:cstheme="majorHAnsi"/>
                            <w:sz w:val="18"/>
                            <w:szCs w:val="18"/>
                            <w:lang w:val="fr-FR"/>
                          </w:rPr>
                        </w:pPr>
                        <w:r>
                          <w:rPr>
                            <w:rFonts w:asciiTheme="majorHAnsi" w:hAnsiTheme="majorHAnsi" w:cstheme="majorHAnsi"/>
                            <w:sz w:val="18"/>
                            <w:szCs w:val="18"/>
                            <w:lang w:val="fr-FR"/>
                          </w:rPr>
                          <w:t>Stop LHe transfer</w:t>
                        </w:r>
                      </w:p>
                      <w:p w:rsidR="00862F6C" w:rsidRPr="00F811DC" w:rsidRDefault="00862F6C" w:rsidP="00CD4463">
                        <w:pPr>
                          <w:rPr>
                            <w:sz w:val="18"/>
                            <w:szCs w:val="18"/>
                          </w:rPr>
                        </w:pPr>
                      </w:p>
                    </w:txbxContent>
                  </v:textbox>
                </v:rect>
                <v:shape id="Text Box 11851" o:spid="_x0000_s4433" type="#_x0000_t202" style="position:absolute;left:4224;top:11687;width:2494;height: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6ulcUA&#10;AADeAAAADwAAAGRycy9kb3ducmV2LnhtbERPS2vCQBC+C/6HZYReRDc+SDW6SilU9GattNchOybB&#10;7Gy6u43x33cLQm/z8T1nve1MLVpyvrKsYDJOQBDnVldcKDh/vI0WIHxA1lhbJgV38rDd9HtrzLS9&#10;8Tu1p1CIGMI+QwVlCE0mpc9LMujHtiGO3MU6gyFCV0jt8BbDTS2nSZJKgxXHhhIbei0pv55+jILF&#10;fN9++cPs+Jmnl3oZhs/t7tsp9TToXlYgAnXhX/xw73WcP5+mM/h7J94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Hq6VxQAAAN4AAAAPAAAAAAAAAAAAAAAAAJgCAABkcnMv&#10;ZG93bnJldi54bWxQSwUGAAAAAAQABAD1AAAAigMAAAAA&#10;">
                  <v:textbox>
                    <w:txbxContent>
                      <w:p w:rsidR="00862F6C" w:rsidRPr="00F811DC" w:rsidRDefault="00862F6C" w:rsidP="00CD4463">
                        <w:pPr>
                          <w:rPr>
                            <w:rFonts w:asciiTheme="majorHAnsi" w:hAnsiTheme="majorHAnsi" w:cstheme="majorHAnsi"/>
                            <w:sz w:val="18"/>
                            <w:szCs w:val="18"/>
                          </w:rPr>
                        </w:pPr>
                        <w:r>
                          <w:rPr>
                            <w:rFonts w:asciiTheme="majorHAnsi" w:hAnsiTheme="majorHAnsi" w:cstheme="majorHAnsi"/>
                            <w:sz w:val="18"/>
                            <w:szCs w:val="18"/>
                          </w:rPr>
                          <w:t>Close FV640, CV590</w:t>
                        </w:r>
                      </w:p>
                      <w:p w:rsidR="00862F6C" w:rsidRPr="00F811DC" w:rsidRDefault="00862F6C" w:rsidP="00CD4463">
                        <w:pPr>
                          <w:spacing w:line="264" w:lineRule="auto"/>
                          <w:rPr>
                            <w:rFonts w:asciiTheme="majorHAnsi" w:hAnsiTheme="majorHAnsi" w:cstheme="majorHAnsi"/>
                            <w:sz w:val="18"/>
                            <w:szCs w:val="18"/>
                          </w:rPr>
                        </w:pPr>
                        <w:r>
                          <w:rPr>
                            <w:rFonts w:asciiTheme="majorHAnsi" w:hAnsiTheme="majorHAnsi" w:cstheme="majorHAnsi"/>
                            <w:sz w:val="18"/>
                            <w:szCs w:val="18"/>
                          </w:rPr>
                          <w:t>FV641 opened</w:t>
                        </w:r>
                      </w:p>
                      <w:p w:rsidR="00862F6C" w:rsidRPr="00F811DC" w:rsidRDefault="00862F6C" w:rsidP="00CD4463">
                        <w:pPr>
                          <w:spacing w:line="312" w:lineRule="auto"/>
                          <w:rPr>
                            <w:rFonts w:asciiTheme="majorHAnsi" w:hAnsiTheme="majorHAnsi" w:cstheme="majorHAnsi"/>
                            <w:sz w:val="18"/>
                            <w:szCs w:val="18"/>
                          </w:rPr>
                        </w:pPr>
                      </w:p>
                    </w:txbxContent>
                  </v:textbox>
                </v:shape>
                <v:shape id="Text Box 11842" o:spid="_x0000_s4434" type="#_x0000_t202" style="position:absolute;left:4233;top:10476;width:2494;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c24cUA&#10;AADeAAAADwAAAGRycy9kb3ducmV2LnhtbERPTWvCQBC9C/6HZYRepG7UkNrUVUqhRW/Wir0O2TEJ&#10;zc7G3W2M/75bELzN433Oct2bRnTkfG1ZwXSSgCAurK65VHD4en9cgPABWWNjmRRcycN6NRwsMdf2&#10;wp/U7UMpYgj7HBVUIbS5lL6oyKCf2JY4cifrDIYIXSm1w0sMN42cJUkmDdYcGyps6a2i4mf/axQs&#10;0k337bfz3bHITs1zGD91H2en1MOof30BEagPd/HNvdFxfjrLUvh/J94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9zbhxQAAAN4AAAAPAAAAAAAAAAAAAAAAAJgCAABkcnMv&#10;ZG93bnJldi54bWxQSwUGAAAAAAQABAD1AAAAigMAAAAA&#10;">
                  <v:textbox>
                    <w:txbxContent>
                      <w:p w:rsidR="00862F6C" w:rsidRPr="00F811DC" w:rsidRDefault="00862F6C" w:rsidP="00CD4463">
                        <w:pPr>
                          <w:rPr>
                            <w:rFonts w:asciiTheme="majorHAnsi" w:hAnsiTheme="majorHAnsi" w:cstheme="majorHAnsi"/>
                            <w:sz w:val="18"/>
                            <w:szCs w:val="18"/>
                          </w:rPr>
                        </w:pPr>
                        <w:r w:rsidRPr="00F811DC">
                          <w:rPr>
                            <w:rFonts w:asciiTheme="majorHAnsi" w:hAnsiTheme="majorHAnsi" w:cstheme="majorHAnsi"/>
                            <w:sz w:val="18"/>
                            <w:szCs w:val="18"/>
                          </w:rPr>
                          <w:t>FV640, FV641 open</w:t>
                        </w:r>
                        <w:r>
                          <w:rPr>
                            <w:rFonts w:asciiTheme="majorHAnsi" w:hAnsiTheme="majorHAnsi" w:cstheme="majorHAnsi"/>
                            <w:sz w:val="18"/>
                            <w:szCs w:val="18"/>
                          </w:rPr>
                          <w:t>ed</w:t>
                        </w:r>
                      </w:p>
                      <w:p w:rsidR="00862F6C" w:rsidRPr="00F811DC" w:rsidRDefault="00862F6C" w:rsidP="00CD4463">
                        <w:pPr>
                          <w:spacing w:line="264" w:lineRule="auto"/>
                          <w:rPr>
                            <w:rFonts w:asciiTheme="majorHAnsi" w:hAnsiTheme="majorHAnsi" w:cstheme="majorHAnsi"/>
                            <w:sz w:val="18"/>
                            <w:szCs w:val="18"/>
                          </w:rPr>
                        </w:pPr>
                        <w:r w:rsidRPr="00F811DC">
                          <w:rPr>
                            <w:rFonts w:asciiTheme="majorHAnsi" w:hAnsiTheme="majorHAnsi" w:cstheme="majorHAnsi"/>
                            <w:sz w:val="18"/>
                            <w:szCs w:val="18"/>
                          </w:rPr>
                          <w:t>CV590 regulated</w:t>
                        </w:r>
                      </w:p>
                      <w:p w:rsidR="00862F6C" w:rsidRPr="00F811DC" w:rsidRDefault="00862F6C" w:rsidP="00CD4463">
                        <w:pPr>
                          <w:spacing w:line="264" w:lineRule="auto"/>
                          <w:rPr>
                            <w:rFonts w:asciiTheme="majorHAnsi" w:hAnsiTheme="majorHAnsi" w:cstheme="majorHAnsi"/>
                            <w:sz w:val="18"/>
                            <w:szCs w:val="18"/>
                          </w:rPr>
                        </w:pPr>
                        <w:r w:rsidRPr="00F811DC">
                          <w:rPr>
                            <w:rFonts w:asciiTheme="majorHAnsi" w:hAnsiTheme="majorHAnsi" w:cstheme="majorHAnsi"/>
                            <w:sz w:val="18"/>
                            <w:szCs w:val="18"/>
                          </w:rPr>
                          <w:t>PT590=PT590setpoint</w:t>
                        </w:r>
                      </w:p>
                      <w:p w:rsidR="00862F6C" w:rsidRPr="00F811DC" w:rsidRDefault="00862F6C" w:rsidP="00CD4463">
                        <w:pPr>
                          <w:spacing w:line="312" w:lineRule="auto"/>
                          <w:rPr>
                            <w:rFonts w:asciiTheme="majorHAnsi" w:hAnsiTheme="majorHAnsi" w:cstheme="majorHAnsi"/>
                            <w:sz w:val="18"/>
                            <w:szCs w:val="18"/>
                          </w:rPr>
                        </w:pPr>
                      </w:p>
                    </w:txbxContent>
                  </v:textbox>
                </v:shape>
                <v:rect id="Rectangle 11843" o:spid="_x0000_s4435" style="position:absolute;left:3082;top:10476;width:1151;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zPY8QA&#10;AADeAAAADwAAAGRycy9kb3ducmV2LnhtbERPTWvCQBC9C/6HZQRvujG1YqOriEWxR42X3sbsNEnN&#10;zobsqtFf3y0I3ubxPme+bE0lrtS40rKC0TACQZxZXXKu4JhuBlMQziNrrCyTgjs5WC66nTkm2t54&#10;T9eDz0UIYZeggsL7OpHSZQUZdENbEwfuxzYGfYBNLnWDtxBuKhlH0UQaLDk0FFjTuqDsfLgYBacy&#10;PuJjn24j87F5819t+nv5/lSq32tXMxCeWv8SP907HeaP48k7/L8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Mz2PEAAAA3gAAAA8AAAAAAAAAAAAAAAAAmAIAAGRycy9k&#10;b3ducmV2LnhtbFBLBQYAAAAABAAEAPUAAACJAwAAAAA=&#10;">
                  <v:textbox>
                    <w:txbxContent>
                      <w:p w:rsidR="00862F6C" w:rsidRPr="00F811DC" w:rsidRDefault="00862F6C" w:rsidP="00CD4463">
                        <w:pPr>
                          <w:spacing w:before="120"/>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Start LHe transfer</w:t>
                        </w:r>
                      </w:p>
                      <w:p w:rsidR="00862F6C" w:rsidRPr="00F811DC" w:rsidRDefault="00862F6C" w:rsidP="00CD4463">
                        <w:pPr>
                          <w:rPr>
                            <w:sz w:val="18"/>
                            <w:szCs w:val="18"/>
                          </w:rPr>
                        </w:pPr>
                      </w:p>
                    </w:txbxContent>
                  </v:textbox>
                </v:rect>
              </v:group>
            </w:pict>
          </mc:Fallback>
        </mc:AlternateContent>
      </w:r>
      <w:r w:rsidR="00CD4463">
        <w:rPr>
          <w:szCs w:val="20"/>
        </w:rPr>
        <w:t>Liquid mode</w:t>
      </w:r>
    </w:p>
    <w:p w:rsidR="00CD4463" w:rsidRDefault="00CD4463" w:rsidP="00CD4463">
      <w:pPr>
        <w:pStyle w:val="ListParagraph"/>
        <w:ind w:left="0"/>
        <w:rPr>
          <w:szCs w:val="20"/>
        </w:rPr>
      </w:pPr>
    </w:p>
    <w:p w:rsidR="00CD4463" w:rsidRDefault="00CD4463" w:rsidP="00CD4463">
      <w:pPr>
        <w:pStyle w:val="ListParagraph"/>
        <w:ind w:left="0"/>
        <w:rPr>
          <w:szCs w:val="20"/>
        </w:rPr>
      </w:pPr>
    </w:p>
    <w:p w:rsidR="00C31518" w:rsidRPr="0051716F" w:rsidRDefault="0023450B" w:rsidP="00CD4463">
      <w:pPr>
        <w:pStyle w:val="ListParagraph"/>
        <w:ind w:left="0"/>
        <w:rPr>
          <w:szCs w:val="20"/>
        </w:rPr>
      </w:pPr>
      <w:r>
        <w:rPr>
          <w:noProof/>
          <w:szCs w:val="20"/>
          <w:lang w:val="sv-SE" w:eastAsia="sv-SE"/>
        </w:rPr>
        <mc:AlternateContent>
          <mc:Choice Requires="wps">
            <w:drawing>
              <wp:anchor distT="0" distB="0" distL="114300" distR="114300" simplePos="0" relativeHeight="252041728" behindDoc="0" locked="0" layoutInCell="1" allowOverlap="1">
                <wp:simplePos x="0" y="0"/>
                <wp:positionH relativeFrom="margin">
                  <wp:posOffset>4832985</wp:posOffset>
                </wp:positionH>
                <wp:positionV relativeFrom="paragraph">
                  <wp:posOffset>2542540</wp:posOffset>
                </wp:positionV>
                <wp:extent cx="1132205" cy="257810"/>
                <wp:effectExtent l="19050" t="19050" r="10795" b="27940"/>
                <wp:wrapNone/>
                <wp:docPr id="18214"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2205" cy="257810"/>
                        </a:xfrm>
                        <a:prstGeom prst="ellipse">
                          <a:avLst/>
                        </a:prstGeom>
                        <a:solidFill>
                          <a:srgbClr val="FFFFFF"/>
                        </a:solidFill>
                        <a:ln w="44450">
                          <a:solidFill>
                            <a:srgbClr val="FF0000"/>
                          </a:solidFill>
                          <a:round/>
                          <a:headEnd/>
                          <a:tailEnd/>
                        </a:ln>
                        <a:effectLst/>
                      </wps:spPr>
                      <wps:txbx>
                        <w:txbxContent>
                          <w:p w:rsidR="00862F6C" w:rsidRPr="00A87CE9" w:rsidRDefault="00862F6C" w:rsidP="008A0C4C">
                            <w:pPr>
                              <w:rPr>
                                <w:rFonts w:ascii="Times New Roman" w:hAnsi="Times New Roman" w:cs="Times New Roman"/>
                                <w:b/>
                                <w:szCs w:val="20"/>
                              </w:rPr>
                            </w:pPr>
                            <w:r>
                              <w:rPr>
                                <w:rFonts w:ascii="Times New Roman" w:hAnsi="Times New Roman" w:cs="Times New Roman"/>
                                <w:b/>
                                <w:szCs w:val="20"/>
                              </w:rPr>
                              <w:t>SubSequence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436" style="position:absolute;margin-left:380.55pt;margin-top:200.2pt;width:89.15pt;height:20.3pt;z-index:25204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" strokecolor="red" strokeweight="3.5pt">
                <v:textbox inset="0,0,0,0">
                  <w:txbxContent>
                    <w:p w:rsidR="00862F6C" w:rsidRPr="00A87CE9" w:rsidRDefault="00862F6C" w:rsidP="008A0C4C">
                      <w:pPr>
                        <w:rPr>
                          <w:rFonts w:ascii="Times New Roman" w:hAnsi="Times New Roman" w:cs="Times New Roman"/>
                          <w:b/>
                          <w:szCs w:val="20"/>
                        </w:rPr>
                      </w:pPr>
                      <w:r>
                        <w:rPr>
                          <w:rFonts w:ascii="Times New Roman" w:hAnsi="Times New Roman" w:cs="Times New Roman"/>
                          <w:b/>
                          <w:szCs w:val="20"/>
                        </w:rPr>
                        <w:t>SubSequence</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864576" behindDoc="0" locked="0" layoutInCell="1" allowOverlap="1">
                <wp:simplePos x="0" y="0"/>
                <wp:positionH relativeFrom="margin">
                  <wp:posOffset>1557655</wp:posOffset>
                </wp:positionH>
                <wp:positionV relativeFrom="paragraph">
                  <wp:posOffset>6209665</wp:posOffset>
                </wp:positionV>
                <wp:extent cx="259080" cy="257810"/>
                <wp:effectExtent l="19050" t="19050" r="26670" b="27940"/>
                <wp:wrapNone/>
                <wp:docPr id="17866"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E7FF5">
                            <w:pPr>
                              <w:jc w:val="center"/>
                              <w:rPr>
                                <w:rFonts w:ascii="Times New Roman" w:hAnsi="Times New Roman" w:cs="Times New Roman"/>
                                <w:b/>
                                <w:szCs w:val="20"/>
                              </w:rPr>
                            </w:pPr>
                            <w:r>
                              <w:rPr>
                                <w:rFonts w:ascii="Times New Roman" w:hAnsi="Times New Roman" w:cs="Times New Roman"/>
                                <w:b/>
                                <w:szCs w:val="20"/>
                              </w:rPr>
                              <w:t>26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437" style="position:absolute;margin-left:122.65pt;margin-top:488.95pt;width:20.4pt;height:20.3pt;z-index:25186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" strokecolor="#4a7ebb" strokeweight="3.5pt">
                <v:textbox inset="0,0,0,0">
                  <w:txbxContent>
                    <w:p w:rsidR="00862F6C" w:rsidRPr="00A87CE9" w:rsidRDefault="00862F6C" w:rsidP="00CE7FF5">
                      <w:pPr>
                        <w:jc w:val="center"/>
                        <w:rPr>
                          <w:rFonts w:ascii="Times New Roman" w:hAnsi="Times New Roman" w:cs="Times New Roman"/>
                          <w:b/>
                          <w:szCs w:val="20"/>
                        </w:rPr>
                      </w:pPr>
                      <w:r>
                        <w:rPr>
                          <w:rFonts w:ascii="Times New Roman" w:hAnsi="Times New Roman" w:cs="Times New Roman"/>
                          <w:b/>
                          <w:szCs w:val="20"/>
                        </w:rPr>
                        <w:t>26</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863552" behindDoc="0" locked="0" layoutInCell="1" allowOverlap="1">
                <wp:simplePos x="0" y="0"/>
                <wp:positionH relativeFrom="margin">
                  <wp:posOffset>672465</wp:posOffset>
                </wp:positionH>
                <wp:positionV relativeFrom="paragraph">
                  <wp:posOffset>4980940</wp:posOffset>
                </wp:positionV>
                <wp:extent cx="259080" cy="257810"/>
                <wp:effectExtent l="19050" t="19050" r="26670" b="27940"/>
                <wp:wrapNone/>
                <wp:docPr id="17865"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E7FF5">
                            <w:pPr>
                              <w:jc w:val="center"/>
                              <w:rPr>
                                <w:rFonts w:ascii="Times New Roman" w:hAnsi="Times New Roman" w:cs="Times New Roman"/>
                                <w:b/>
                                <w:szCs w:val="20"/>
                              </w:rPr>
                            </w:pPr>
                            <w:r>
                              <w:rPr>
                                <w:rFonts w:ascii="Times New Roman" w:hAnsi="Times New Roman" w:cs="Times New Roman"/>
                                <w:b/>
                                <w:szCs w:val="20"/>
                              </w:rPr>
                              <w:t>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438" style="position:absolute;margin-left:52.95pt;margin-top:392.2pt;width:20.4pt;height:20.3pt;z-index:25186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" strokecolor="#4a7ebb" strokeweight="3.5pt">
                <v:textbox inset="0,0,0,0">
                  <w:txbxContent>
                    <w:p w:rsidR="00862F6C" w:rsidRPr="00A87CE9" w:rsidRDefault="00862F6C" w:rsidP="00CE7FF5">
                      <w:pPr>
                        <w:jc w:val="center"/>
                        <w:rPr>
                          <w:rFonts w:ascii="Times New Roman" w:hAnsi="Times New Roman" w:cs="Times New Roman"/>
                          <w:b/>
                          <w:szCs w:val="20"/>
                        </w:rPr>
                      </w:pPr>
                      <w:r>
                        <w:rPr>
                          <w:rFonts w:ascii="Times New Roman" w:hAnsi="Times New Roman" w:cs="Times New Roman"/>
                          <w:b/>
                          <w:szCs w:val="20"/>
                        </w:rPr>
                        <w:t>18</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862528" behindDoc="0" locked="0" layoutInCell="1" allowOverlap="1">
                <wp:simplePos x="0" y="0"/>
                <wp:positionH relativeFrom="margin">
                  <wp:posOffset>2406015</wp:posOffset>
                </wp:positionH>
                <wp:positionV relativeFrom="paragraph">
                  <wp:posOffset>4999990</wp:posOffset>
                </wp:positionV>
                <wp:extent cx="259080" cy="257810"/>
                <wp:effectExtent l="19050" t="19050" r="26670" b="27940"/>
                <wp:wrapNone/>
                <wp:docPr id="17864"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E7FF5">
                            <w:pPr>
                              <w:jc w:val="center"/>
                              <w:rPr>
                                <w:rFonts w:ascii="Times New Roman" w:hAnsi="Times New Roman" w:cs="Times New Roman"/>
                                <w:b/>
                                <w:szCs w:val="20"/>
                              </w:rPr>
                            </w:pPr>
                            <w:r>
                              <w:rPr>
                                <w:rFonts w:ascii="Times New Roman" w:hAnsi="Times New Roman" w:cs="Times New Roman"/>
                                <w:b/>
                                <w:szCs w:val="20"/>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439" style="position:absolute;margin-left:189.45pt;margin-top:393.7pt;width:20.4pt;height:20.3pt;z-index:25186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" strokecolor="#4a7ebb" strokeweight="3.5pt">
                <v:textbox inset="0,0,0,0">
                  <w:txbxContent>
                    <w:p w:rsidR="00862F6C" w:rsidRPr="00A87CE9" w:rsidRDefault="00862F6C" w:rsidP="00CE7FF5">
                      <w:pPr>
                        <w:jc w:val="center"/>
                        <w:rPr>
                          <w:rFonts w:ascii="Times New Roman" w:hAnsi="Times New Roman" w:cs="Times New Roman"/>
                          <w:b/>
                          <w:szCs w:val="20"/>
                        </w:rPr>
                      </w:pPr>
                      <w:r>
                        <w:rPr>
                          <w:rFonts w:ascii="Times New Roman" w:hAnsi="Times New Roman" w:cs="Times New Roman"/>
                          <w:b/>
                          <w:szCs w:val="20"/>
                        </w:rPr>
                        <w:t>20</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861504" behindDoc="0" locked="0" layoutInCell="1" allowOverlap="1">
                <wp:simplePos x="0" y="0"/>
                <wp:positionH relativeFrom="margin">
                  <wp:posOffset>3475355</wp:posOffset>
                </wp:positionH>
                <wp:positionV relativeFrom="paragraph">
                  <wp:posOffset>4248150</wp:posOffset>
                </wp:positionV>
                <wp:extent cx="259080" cy="257810"/>
                <wp:effectExtent l="19050" t="19050" r="26670" b="27940"/>
                <wp:wrapNone/>
                <wp:docPr id="17863"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E7FF5">
                            <w:pPr>
                              <w:jc w:val="center"/>
                              <w:rPr>
                                <w:rFonts w:ascii="Times New Roman" w:hAnsi="Times New Roman" w:cs="Times New Roman"/>
                                <w:b/>
                                <w:szCs w:val="20"/>
                              </w:rPr>
                            </w:pPr>
                            <w:r>
                              <w:rPr>
                                <w:rFonts w:ascii="Times New Roman" w:hAnsi="Times New Roman" w:cs="Times New Roman"/>
                                <w:b/>
                                <w:szCs w:val="20"/>
                              </w:rPr>
                              <w:t>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440" style="position:absolute;margin-left:273.65pt;margin-top:334.5pt;width:20.4pt;height:20.3pt;z-index:25186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" strokecolor="#4a7ebb" strokeweight="3.5pt">
                <v:textbox inset="0,0,0,0">
                  <w:txbxContent>
                    <w:p w:rsidR="00862F6C" w:rsidRPr="00A87CE9" w:rsidRDefault="00862F6C" w:rsidP="00CE7FF5">
                      <w:pPr>
                        <w:jc w:val="center"/>
                        <w:rPr>
                          <w:rFonts w:ascii="Times New Roman" w:hAnsi="Times New Roman" w:cs="Times New Roman"/>
                          <w:b/>
                          <w:szCs w:val="20"/>
                        </w:rPr>
                      </w:pPr>
                      <w:r>
                        <w:rPr>
                          <w:rFonts w:ascii="Times New Roman" w:hAnsi="Times New Roman" w:cs="Times New Roman"/>
                          <w:b/>
                          <w:szCs w:val="20"/>
                        </w:rPr>
                        <w:t>24</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860480" behindDoc="0" locked="0" layoutInCell="1" allowOverlap="1">
                <wp:simplePos x="0" y="0"/>
                <wp:positionH relativeFrom="margin">
                  <wp:posOffset>1006475</wp:posOffset>
                </wp:positionH>
                <wp:positionV relativeFrom="paragraph">
                  <wp:posOffset>4171315</wp:posOffset>
                </wp:positionV>
                <wp:extent cx="259080" cy="257810"/>
                <wp:effectExtent l="19050" t="19050" r="26670" b="27940"/>
                <wp:wrapNone/>
                <wp:docPr id="17862"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E7FF5">
                            <w:pPr>
                              <w:jc w:val="center"/>
                              <w:rPr>
                                <w:rFonts w:ascii="Times New Roman" w:hAnsi="Times New Roman" w:cs="Times New Roman"/>
                                <w:b/>
                                <w:szCs w:val="20"/>
                              </w:rPr>
                            </w:pPr>
                            <w:r>
                              <w:rPr>
                                <w:rFonts w:ascii="Times New Roman" w:hAnsi="Times New Roman" w:cs="Times New Roman"/>
                                <w:b/>
                                <w:szCs w:val="20"/>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441" style="position:absolute;margin-left:79.25pt;margin-top:328.45pt;width:20.4pt;height:20.3pt;z-index:25186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" strokecolor="#4a7ebb" strokeweight="3.5pt">
                <v:textbox inset="0,0,0,0">
                  <w:txbxContent>
                    <w:p w:rsidR="00862F6C" w:rsidRPr="00A87CE9" w:rsidRDefault="00862F6C" w:rsidP="00CE7FF5">
                      <w:pPr>
                        <w:jc w:val="center"/>
                        <w:rPr>
                          <w:rFonts w:ascii="Times New Roman" w:hAnsi="Times New Roman" w:cs="Times New Roman"/>
                          <w:b/>
                          <w:szCs w:val="20"/>
                        </w:rPr>
                      </w:pPr>
                      <w:r>
                        <w:rPr>
                          <w:rFonts w:ascii="Times New Roman" w:hAnsi="Times New Roman" w:cs="Times New Roman"/>
                          <w:b/>
                          <w:szCs w:val="20"/>
                        </w:rPr>
                        <w:t>16</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859456" behindDoc="0" locked="0" layoutInCell="1" allowOverlap="1">
                <wp:simplePos x="0" y="0"/>
                <wp:positionH relativeFrom="margin">
                  <wp:posOffset>-241935</wp:posOffset>
                </wp:positionH>
                <wp:positionV relativeFrom="paragraph">
                  <wp:posOffset>3990340</wp:posOffset>
                </wp:positionV>
                <wp:extent cx="259080" cy="257810"/>
                <wp:effectExtent l="19050" t="19050" r="26670" b="27940"/>
                <wp:wrapNone/>
                <wp:docPr id="17861"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E7FF5">
                            <w:pPr>
                              <w:jc w:val="center"/>
                              <w:rPr>
                                <w:rFonts w:ascii="Times New Roman" w:hAnsi="Times New Roman" w:cs="Times New Roman"/>
                                <w:b/>
                                <w:szCs w:val="20"/>
                              </w:rPr>
                            </w:pPr>
                            <w:r>
                              <w:rPr>
                                <w:rFonts w:ascii="Times New Roman" w:hAnsi="Times New Roman" w:cs="Times New Roman"/>
                                <w:b/>
                                <w:szCs w:val="20"/>
                              </w:rPr>
                              <w:t>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442" style="position:absolute;margin-left:-19.05pt;margin-top:314.2pt;width:20.4pt;height:20.3pt;z-index:25185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" strokecolor="#4a7ebb" strokeweight="3.5pt">
                <v:textbox inset="0,0,0,0">
                  <w:txbxContent>
                    <w:p w:rsidR="00862F6C" w:rsidRPr="00A87CE9" w:rsidRDefault="00862F6C" w:rsidP="00CE7FF5">
                      <w:pPr>
                        <w:jc w:val="center"/>
                        <w:rPr>
                          <w:rFonts w:ascii="Times New Roman" w:hAnsi="Times New Roman" w:cs="Times New Roman"/>
                          <w:b/>
                          <w:szCs w:val="20"/>
                        </w:rPr>
                      </w:pPr>
                      <w:r>
                        <w:rPr>
                          <w:rFonts w:ascii="Times New Roman" w:hAnsi="Times New Roman" w:cs="Times New Roman"/>
                          <w:b/>
                          <w:szCs w:val="20"/>
                        </w:rPr>
                        <w:t>22</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858432" behindDoc="0" locked="0" layoutInCell="1" allowOverlap="1">
                <wp:simplePos x="0" y="0"/>
                <wp:positionH relativeFrom="margin">
                  <wp:posOffset>1006475</wp:posOffset>
                </wp:positionH>
                <wp:positionV relativeFrom="paragraph">
                  <wp:posOffset>3448050</wp:posOffset>
                </wp:positionV>
                <wp:extent cx="259080" cy="257810"/>
                <wp:effectExtent l="19050" t="19050" r="26670" b="27940"/>
                <wp:wrapNone/>
                <wp:docPr id="17860"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E7FF5">
                            <w:pPr>
                              <w:jc w:val="center"/>
                              <w:rPr>
                                <w:rFonts w:ascii="Times New Roman" w:hAnsi="Times New Roman" w:cs="Times New Roman"/>
                                <w:b/>
                                <w:szCs w:val="20"/>
                              </w:rPr>
                            </w:pPr>
                            <w:r>
                              <w:rPr>
                                <w:rFonts w:ascii="Times New Roman" w:hAnsi="Times New Roman" w:cs="Times New Roman"/>
                                <w:b/>
                                <w:szCs w:val="20"/>
                              </w:rPr>
                              <w:t>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443" style="position:absolute;margin-left:79.25pt;margin-top:271.5pt;width:20.4pt;height:20.3pt;z-index:25185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" strokecolor="#4a7ebb" strokeweight="3.5pt">
                <v:textbox inset="0,0,0,0">
                  <w:txbxContent>
                    <w:p w:rsidR="00862F6C" w:rsidRPr="00A87CE9" w:rsidRDefault="00862F6C" w:rsidP="00CE7FF5">
                      <w:pPr>
                        <w:jc w:val="center"/>
                        <w:rPr>
                          <w:rFonts w:ascii="Times New Roman" w:hAnsi="Times New Roman" w:cs="Times New Roman"/>
                          <w:b/>
                          <w:szCs w:val="20"/>
                        </w:rPr>
                      </w:pPr>
                      <w:r>
                        <w:rPr>
                          <w:rFonts w:ascii="Times New Roman" w:hAnsi="Times New Roman" w:cs="Times New Roman"/>
                          <w:b/>
                          <w:szCs w:val="20"/>
                        </w:rPr>
                        <w:t>14</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856384" behindDoc="0" locked="0" layoutInCell="1" allowOverlap="1">
                <wp:simplePos x="0" y="0"/>
                <wp:positionH relativeFrom="margin">
                  <wp:posOffset>939800</wp:posOffset>
                </wp:positionH>
                <wp:positionV relativeFrom="paragraph">
                  <wp:posOffset>2592070</wp:posOffset>
                </wp:positionV>
                <wp:extent cx="259080" cy="257810"/>
                <wp:effectExtent l="19050" t="19050" r="26670" b="27940"/>
                <wp:wrapNone/>
                <wp:docPr id="17858"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E7FF5">
                            <w:pPr>
                              <w:jc w:val="center"/>
                              <w:rPr>
                                <w:rFonts w:ascii="Times New Roman" w:hAnsi="Times New Roman" w:cs="Times New Roman"/>
                                <w:b/>
                                <w:szCs w:val="20"/>
                              </w:rPr>
                            </w:pPr>
                            <w:r>
                              <w:rPr>
                                <w:rFonts w:ascii="Times New Roman" w:hAnsi="Times New Roman" w:cs="Times New Roman"/>
                                <w:b/>
                                <w:szCs w:val="20"/>
                              </w:rPr>
                              <w:t>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444" style="position:absolute;margin-left:74pt;margin-top:204.1pt;width:20.4pt;height:20.3pt;z-index:25185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" strokecolor="#4a7ebb" strokeweight="3.5pt">
                <v:textbox inset="0,0,0,0">
                  <w:txbxContent>
                    <w:p w:rsidR="00862F6C" w:rsidRPr="00A87CE9" w:rsidRDefault="00862F6C" w:rsidP="00CE7FF5">
                      <w:pPr>
                        <w:jc w:val="center"/>
                        <w:rPr>
                          <w:rFonts w:ascii="Times New Roman" w:hAnsi="Times New Roman" w:cs="Times New Roman"/>
                          <w:b/>
                          <w:szCs w:val="20"/>
                        </w:rPr>
                      </w:pPr>
                      <w:r>
                        <w:rPr>
                          <w:rFonts w:ascii="Times New Roman" w:hAnsi="Times New Roman" w:cs="Times New Roman"/>
                          <w:b/>
                          <w:szCs w:val="20"/>
                        </w:rPr>
                        <w:t>12</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855360" behindDoc="0" locked="0" layoutInCell="1" allowOverlap="1">
                <wp:simplePos x="0" y="0"/>
                <wp:positionH relativeFrom="margin">
                  <wp:posOffset>1539240</wp:posOffset>
                </wp:positionH>
                <wp:positionV relativeFrom="paragraph">
                  <wp:posOffset>1699895</wp:posOffset>
                </wp:positionV>
                <wp:extent cx="259080" cy="257810"/>
                <wp:effectExtent l="19050" t="19050" r="26670" b="27940"/>
                <wp:wrapNone/>
                <wp:docPr id="17857"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E7FF5">
                            <w:pPr>
                              <w:jc w:val="center"/>
                              <w:rPr>
                                <w:rFonts w:ascii="Times New Roman" w:hAnsi="Times New Roman" w:cs="Times New Roman"/>
                                <w:b/>
                                <w:szCs w:val="20"/>
                              </w:rPr>
                            </w:pPr>
                            <w:r>
                              <w:rPr>
                                <w:rFonts w:ascii="Times New Roman" w:hAnsi="Times New Roman" w:cs="Times New Roman"/>
                                <w:b/>
                                <w:szCs w:val="20"/>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445" style="position:absolute;margin-left:121.2pt;margin-top:133.85pt;width:20.4pt;height:20.3pt;z-index:25185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" strokecolor="#4a7ebb" strokeweight="3.5pt">
                <v:textbox inset="0,0,0,0">
                  <w:txbxContent>
                    <w:p w:rsidR="00862F6C" w:rsidRPr="00A87CE9" w:rsidRDefault="00862F6C" w:rsidP="00CE7FF5">
                      <w:pPr>
                        <w:jc w:val="center"/>
                        <w:rPr>
                          <w:rFonts w:ascii="Times New Roman" w:hAnsi="Times New Roman" w:cs="Times New Roman"/>
                          <w:b/>
                          <w:szCs w:val="20"/>
                        </w:rPr>
                      </w:pPr>
                      <w:r>
                        <w:rPr>
                          <w:rFonts w:ascii="Times New Roman" w:hAnsi="Times New Roman" w:cs="Times New Roman"/>
                          <w:b/>
                          <w:szCs w:val="20"/>
                        </w:rPr>
                        <w:t>10</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854336" behindDoc="0" locked="0" layoutInCell="1" allowOverlap="1">
                <wp:simplePos x="0" y="0"/>
                <wp:positionH relativeFrom="margin">
                  <wp:posOffset>4221480</wp:posOffset>
                </wp:positionH>
                <wp:positionV relativeFrom="paragraph">
                  <wp:posOffset>1219200</wp:posOffset>
                </wp:positionV>
                <wp:extent cx="259080" cy="257810"/>
                <wp:effectExtent l="19050" t="19050" r="26670" b="27940"/>
                <wp:wrapNone/>
                <wp:docPr id="17856"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E7FF5">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446" style="position:absolute;margin-left:332.4pt;margin-top:96pt;width:20.4pt;height:20.3pt;z-index:25185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" strokecolor="#4a7ebb" strokeweight="3.5pt">
                <v:textbox inset="0,0,0,0">
                  <w:txbxContent>
                    <w:p w:rsidR="00862F6C" w:rsidRPr="00A87CE9" w:rsidRDefault="00862F6C" w:rsidP="00CE7FF5">
                      <w:pPr>
                        <w:jc w:val="center"/>
                        <w:rPr>
                          <w:rFonts w:ascii="Times New Roman" w:hAnsi="Times New Roman" w:cs="Times New Roman"/>
                          <w:b/>
                          <w:szCs w:val="20"/>
                        </w:rPr>
                      </w:pPr>
                      <w:r>
                        <w:rPr>
                          <w:rFonts w:ascii="Times New Roman" w:hAnsi="Times New Roman" w:cs="Times New Roman"/>
                          <w:b/>
                          <w:szCs w:val="20"/>
                        </w:rPr>
                        <w:t>8</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853312" behindDoc="0" locked="0" layoutInCell="1" allowOverlap="1">
                <wp:simplePos x="0" y="0"/>
                <wp:positionH relativeFrom="margin">
                  <wp:posOffset>1747520</wp:posOffset>
                </wp:positionH>
                <wp:positionV relativeFrom="paragraph">
                  <wp:posOffset>963930</wp:posOffset>
                </wp:positionV>
                <wp:extent cx="259080" cy="257810"/>
                <wp:effectExtent l="19050" t="19050" r="26670" b="27940"/>
                <wp:wrapNone/>
                <wp:docPr id="17855"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E7FF5">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447" style="position:absolute;margin-left:137.6pt;margin-top:75.9pt;width:20.4pt;height:20.3pt;z-index:25185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" strokecolor="#4a7ebb" strokeweight="3.5pt">
                <v:textbox inset="0,0,0,0">
                  <w:txbxContent>
                    <w:p w:rsidR="00862F6C" w:rsidRPr="00A87CE9" w:rsidRDefault="00862F6C" w:rsidP="00CE7FF5">
                      <w:pPr>
                        <w:jc w:val="center"/>
                        <w:rPr>
                          <w:rFonts w:ascii="Times New Roman" w:hAnsi="Times New Roman" w:cs="Times New Roman"/>
                          <w:b/>
                          <w:szCs w:val="20"/>
                        </w:rPr>
                      </w:pPr>
                      <w:r>
                        <w:rPr>
                          <w:rFonts w:ascii="Times New Roman" w:hAnsi="Times New Roman" w:cs="Times New Roman"/>
                          <w:b/>
                          <w:szCs w:val="20"/>
                        </w:rPr>
                        <w:t>6</w:t>
                      </w:r>
                    </w:p>
                  </w:txbxContent>
                </v:textbox>
                <w10:wrap anchorx="margin"/>
              </v:oval>
            </w:pict>
          </mc:Fallback>
        </mc:AlternateContent>
      </w:r>
      <w:r>
        <w:rPr>
          <w:rFonts w:ascii="Calibri" w:eastAsia="Calibri" w:hAnsi="Calibri" w:cs="Times New Roman"/>
          <w:noProof/>
          <w:sz w:val="22"/>
          <w:szCs w:val="22"/>
          <w:lang w:val="sv-SE" w:eastAsia="sv-SE"/>
        </w:rPr>
        <mc:AlternateContent>
          <mc:Choice Requires="wps">
            <w:drawing>
              <wp:anchor distT="0" distB="0" distL="114300" distR="114300" simplePos="0" relativeHeight="251852288" behindDoc="0" locked="0" layoutInCell="1" allowOverlap="1">
                <wp:simplePos x="0" y="0"/>
                <wp:positionH relativeFrom="margin">
                  <wp:posOffset>2016125</wp:posOffset>
                </wp:positionH>
                <wp:positionV relativeFrom="paragraph">
                  <wp:posOffset>226060</wp:posOffset>
                </wp:positionV>
                <wp:extent cx="259080" cy="257810"/>
                <wp:effectExtent l="19050" t="19050" r="26670" b="27940"/>
                <wp:wrapNone/>
                <wp:docPr id="17854"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CE7FF5">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448" style="position:absolute;margin-left:158.75pt;margin-top:17.8pt;width:20.4pt;height:20.3pt;z-index:25185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" strokecolor="#4a7ebb" strokeweight="3.5pt">
                <v:textbox inset="0,0,0,0">
                  <w:txbxContent>
                    <w:p w:rsidR="00862F6C" w:rsidRPr="00A87CE9" w:rsidRDefault="00862F6C" w:rsidP="00CE7FF5">
                      <w:pPr>
                        <w:jc w:val="center"/>
                        <w:rPr>
                          <w:rFonts w:ascii="Times New Roman" w:hAnsi="Times New Roman" w:cs="Times New Roman"/>
                          <w:b/>
                          <w:szCs w:val="20"/>
                        </w:rPr>
                      </w:pPr>
                      <w:r>
                        <w:rPr>
                          <w:rFonts w:ascii="Times New Roman" w:hAnsi="Times New Roman" w:cs="Times New Roman"/>
                          <w:b/>
                          <w:szCs w:val="20"/>
                        </w:rPr>
                        <w:t>4</w:t>
                      </w:r>
                    </w:p>
                  </w:txbxContent>
                </v:textbox>
                <w10:wrap anchorx="margin"/>
              </v:oval>
            </w:pict>
          </mc:Fallback>
        </mc:AlternateContent>
      </w:r>
      <w:r w:rsidR="00CD4463">
        <w:rPr>
          <w:szCs w:val="20"/>
        </w:rPr>
        <w:br w:type="page"/>
      </w:r>
      <w:r w:rsidR="0076778B" w:rsidRPr="0076778B">
        <w:rPr>
          <w:noProof/>
          <w:szCs w:val="20"/>
          <w:lang w:val="sv-SE" w:eastAsia="sv-SE"/>
        </w:rPr>
        <w:lastRenderedPageBreak/>
        <w:drawing>
          <wp:anchor distT="0" distB="0" distL="114300" distR="114300" simplePos="0" relativeHeight="251298304" behindDoc="0" locked="0" layoutInCell="1" allowOverlap="1">
            <wp:simplePos x="0" y="0"/>
            <wp:positionH relativeFrom="column">
              <wp:posOffset>-1700530</wp:posOffset>
            </wp:positionH>
            <wp:positionV relativeFrom="paragraph">
              <wp:posOffset>1739265</wp:posOffset>
            </wp:positionV>
            <wp:extent cx="9305925" cy="6256655"/>
            <wp:effectExtent l="0" t="1524000" r="0" b="1496695"/>
            <wp:wrapNone/>
            <wp:docPr id="1" name="Image 0" descr="Cryogenic-Scheme-vertical-cryostat-Liquid-2017-03-03-Empty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ogenic-Scheme-vertical-cryostat-Liquid-2017-03-03-Emptying.jpg"/>
                    <pic:cNvPicPr/>
                  </pic:nvPicPr>
                  <pic:blipFill>
                    <a:blip r:embed="rId14" cstate="print"/>
                    <a:stretch>
                      <a:fillRect/>
                    </a:stretch>
                  </pic:blipFill>
                  <pic:spPr>
                    <a:xfrm rot="16200000">
                      <a:off x="0" y="0"/>
                      <a:ext cx="9305925" cy="6256655"/>
                    </a:xfrm>
                    <a:prstGeom prst="rect">
                      <a:avLst/>
                    </a:prstGeom>
                  </pic:spPr>
                </pic:pic>
              </a:graphicData>
            </a:graphic>
          </wp:anchor>
        </w:drawing>
      </w:r>
      <w:r w:rsidR="0076778B">
        <w:rPr>
          <w:szCs w:val="20"/>
        </w:rPr>
        <w:br w:type="page"/>
      </w:r>
      <w:r w:rsidR="00C31518">
        <w:rPr>
          <w:szCs w:val="20"/>
        </w:rPr>
        <w:lastRenderedPageBreak/>
        <w:t>Magnet mode</w:t>
      </w:r>
    </w:p>
    <w:p w:rsidR="0038062A" w:rsidRPr="0051716F" w:rsidRDefault="0038062A" w:rsidP="0038062A">
      <w:pPr>
        <w:spacing w:before="120"/>
        <w:ind w:left="170"/>
        <w:jc w:val="center"/>
        <w:rPr>
          <w:szCs w:val="20"/>
        </w:rPr>
      </w:pPr>
    </w:p>
    <w:p w:rsidR="0038062A" w:rsidRPr="0051716F" w:rsidRDefault="0023450B" w:rsidP="0038062A">
      <w:pPr>
        <w:spacing w:before="120"/>
        <w:ind w:left="170"/>
        <w:jc w:val="center"/>
        <w:rPr>
          <w:szCs w:val="20"/>
        </w:rPr>
      </w:pPr>
      <w:r>
        <w:rPr>
          <w:noProof/>
          <w:szCs w:val="20"/>
          <w:lang w:val="sv-SE" w:eastAsia="sv-SE"/>
        </w:rPr>
        <mc:AlternateContent>
          <mc:Choice Requires="wpg">
            <w:drawing>
              <wp:anchor distT="0" distB="0" distL="114300" distR="114300" simplePos="0" relativeHeight="274448896" behindDoc="0" locked="0" layoutInCell="1" allowOverlap="1">
                <wp:simplePos x="0" y="0"/>
                <wp:positionH relativeFrom="column">
                  <wp:posOffset>-147320</wp:posOffset>
                </wp:positionH>
                <wp:positionV relativeFrom="paragraph">
                  <wp:posOffset>126365</wp:posOffset>
                </wp:positionV>
                <wp:extent cx="6569710" cy="7647305"/>
                <wp:effectExtent l="19050" t="19050" r="21590" b="10795"/>
                <wp:wrapNone/>
                <wp:docPr id="14047" name="Group 47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9710" cy="7647305"/>
                          <a:chOff x="1186" y="1213"/>
                          <a:chExt cx="10346" cy="12043"/>
                        </a:xfrm>
                      </wpg:grpSpPr>
                      <wps:wsp>
                        <wps:cNvPr id="17132" name="AutoShape 13098"/>
                        <wps:cNvCnPr>
                          <a:cxnSpLocks noChangeShapeType="1"/>
                        </wps:cNvCnPr>
                        <wps:spPr bwMode="auto">
                          <a:xfrm>
                            <a:off x="1196" y="13244"/>
                            <a:ext cx="36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133" name="AutoShape 13099"/>
                        <wps:cNvCnPr>
                          <a:cxnSpLocks noChangeShapeType="1"/>
                        </wps:cNvCnPr>
                        <wps:spPr bwMode="auto">
                          <a:xfrm flipH="1">
                            <a:off x="1186" y="1506"/>
                            <a:ext cx="0" cy="117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134" name="AutoShape 13100"/>
                        <wps:cNvCnPr>
                          <a:cxnSpLocks noChangeShapeType="1"/>
                        </wps:cNvCnPr>
                        <wps:spPr bwMode="auto">
                          <a:xfrm>
                            <a:off x="1195" y="1527"/>
                            <a:ext cx="3742"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143" name="Text Box 13101"/>
                        <wps:cNvSpPr txBox="1">
                          <a:spLocks noChangeAspect="1" noChangeArrowheads="1"/>
                        </wps:cNvSpPr>
                        <wps:spPr bwMode="auto">
                          <a:xfrm>
                            <a:off x="5512" y="1884"/>
                            <a:ext cx="1670"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E533EB">
                              <w:pPr>
                                <w:pStyle w:val="ListBullet"/>
                                <w:numPr>
                                  <w:ilvl w:val="0"/>
                                  <w:numId w:val="0"/>
                                </w:numPr>
                                <w:ind w:left="360"/>
                                <w:rPr>
                                  <w:rFonts w:asciiTheme="majorHAnsi" w:hAnsiTheme="majorHAnsi" w:cstheme="majorHAnsi"/>
                                  <w:sz w:val="18"/>
                                  <w:szCs w:val="18"/>
                                  <w:lang w:val="en-US"/>
                                </w:rPr>
                              </w:pPr>
                              <w:r w:rsidRPr="00F811DC">
                                <w:rPr>
                                  <w:rFonts w:asciiTheme="majorHAnsi" w:hAnsiTheme="majorHAnsi" w:cstheme="majorHAnsi"/>
                                  <w:sz w:val="18"/>
                                  <w:szCs w:val="18"/>
                                  <w:lang w:val="en-US"/>
                                </w:rPr>
                                <w:t xml:space="preserve">Start </w:t>
                              </w:r>
                            </w:p>
                            <w:p w:rsidR="00862F6C" w:rsidRPr="00F811DC" w:rsidRDefault="00862F6C" w:rsidP="00E533EB">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g:cNvPr id="17144" name="Group 13102"/>
                        <wpg:cNvGrpSpPr>
                          <a:grpSpLocks/>
                        </wpg:cNvGrpSpPr>
                        <wpg:grpSpPr bwMode="auto">
                          <a:xfrm>
                            <a:off x="5663" y="1754"/>
                            <a:ext cx="227" cy="649"/>
                            <a:chOff x="4444" y="2685"/>
                            <a:chExt cx="255" cy="720"/>
                          </a:xfrm>
                        </wpg:grpSpPr>
                        <wps:wsp>
                          <wps:cNvPr id="17145" name="AutoShape 13103"/>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146" name="AutoShape 13104"/>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7147" name="AutoShape 13105"/>
                        <wps:cNvCnPr>
                          <a:cxnSpLocks noChangeShapeType="1"/>
                        </wps:cNvCnPr>
                        <wps:spPr bwMode="auto">
                          <a:xfrm rot="5400000">
                            <a:off x="8353" y="2800"/>
                            <a:ext cx="249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148" name="Text Box 13106"/>
                        <wps:cNvSpPr txBox="1">
                          <a:spLocks noChangeAspect="1" noChangeArrowheads="1"/>
                        </wps:cNvSpPr>
                        <wps:spPr bwMode="auto">
                          <a:xfrm>
                            <a:off x="6160" y="11147"/>
                            <a:ext cx="798"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E533EB">
                              <w:pPr>
                                <w:rPr>
                                  <w:rFonts w:asciiTheme="majorHAnsi" w:hAnsiTheme="majorHAnsi" w:cstheme="majorHAnsi"/>
                                  <w:sz w:val="18"/>
                                  <w:szCs w:val="18"/>
                                </w:rPr>
                              </w:pPr>
                              <w:r>
                                <w:rPr>
                                  <w:rFonts w:asciiTheme="majorHAnsi" w:hAnsiTheme="majorHAnsi" w:cstheme="majorHAnsi"/>
                                  <w:sz w:val="18"/>
                                  <w:szCs w:val="18"/>
                                </w:rPr>
                                <w:t>S</w:t>
                              </w:r>
                              <w:r w:rsidRPr="00F811DC">
                                <w:rPr>
                                  <w:rFonts w:asciiTheme="majorHAnsi" w:hAnsiTheme="majorHAnsi" w:cstheme="majorHAnsi"/>
                                  <w:sz w:val="18"/>
                                  <w:szCs w:val="18"/>
                                </w:rPr>
                                <w:t xml:space="preserve">top </w:t>
                              </w:r>
                            </w:p>
                          </w:txbxContent>
                        </wps:txbx>
                        <wps:bodyPr rot="0" vert="horz" wrap="square" lIns="91440" tIns="45720" rIns="91440" bIns="45720" anchor="t" anchorCtr="0" upright="1">
                          <a:noAutofit/>
                        </wps:bodyPr>
                      </wps:wsp>
                      <wps:wsp>
                        <wps:cNvPr id="17149" name="Text Box 13107"/>
                        <wps:cNvSpPr txBox="1">
                          <a:spLocks noChangeAspect="1" noChangeArrowheads="1"/>
                        </wps:cNvSpPr>
                        <wps:spPr bwMode="auto">
                          <a:xfrm>
                            <a:off x="4789" y="5435"/>
                            <a:ext cx="1539" cy="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E533EB">
                              <w:pPr>
                                <w:rPr>
                                  <w:rFonts w:asciiTheme="majorHAnsi" w:hAnsiTheme="majorHAnsi" w:cstheme="majorHAnsi"/>
                                  <w:sz w:val="18"/>
                                  <w:szCs w:val="18"/>
                                </w:rPr>
                              </w:pPr>
                              <w:r>
                                <w:rPr>
                                  <w:rFonts w:asciiTheme="majorHAnsi" w:hAnsiTheme="majorHAnsi" w:cstheme="majorHAnsi"/>
                                  <w:sz w:val="18"/>
                                  <w:szCs w:val="18"/>
                                </w:rPr>
                                <w:t>CV601 closed</w:t>
                              </w:r>
                              <w:r w:rsidRPr="00F811DC">
                                <w:rPr>
                                  <w:rFonts w:asciiTheme="majorHAnsi" w:hAnsiTheme="majorHAnsi" w:cstheme="majorHAnsi"/>
                                  <w:sz w:val="18"/>
                                  <w:szCs w:val="18"/>
                                </w:rPr>
                                <w:t xml:space="preserve"> </w:t>
                              </w:r>
                            </w:p>
                          </w:txbxContent>
                        </wps:txbx>
                        <wps:bodyPr rot="0" vert="horz" wrap="square" lIns="91440" tIns="45720" rIns="91440" bIns="45720" anchor="t" anchorCtr="0" upright="1">
                          <a:noAutofit/>
                        </wps:bodyPr>
                      </wps:wsp>
                      <wps:wsp>
                        <wps:cNvPr id="17150" name="AutoShape 13108"/>
                        <wps:cNvCnPr>
                          <a:cxnSpLocks noChangeShapeType="1"/>
                        </wps:cNvCnPr>
                        <wps:spPr bwMode="auto">
                          <a:xfrm>
                            <a:off x="9135" y="5835"/>
                            <a:ext cx="0" cy="57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151" name="AutoShape 13109"/>
                        <wps:cNvCnPr>
                          <a:cxnSpLocks noChangeShapeType="1"/>
                        </wps:cNvCnPr>
                        <wps:spPr bwMode="auto">
                          <a:xfrm>
                            <a:off x="9018" y="765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51" name="Text Box 13110"/>
                        <wps:cNvSpPr txBox="1">
                          <a:spLocks noChangeArrowheads="1"/>
                        </wps:cNvSpPr>
                        <wps:spPr bwMode="auto">
                          <a:xfrm>
                            <a:off x="5372" y="4706"/>
                            <a:ext cx="2721" cy="737"/>
                          </a:xfrm>
                          <a:prstGeom prst="rect">
                            <a:avLst/>
                          </a:prstGeom>
                          <a:solidFill>
                            <a:srgbClr val="FFFFFF"/>
                          </a:solidFill>
                          <a:ln w="9525">
                            <a:solidFill>
                              <a:srgbClr val="000000"/>
                            </a:solidFill>
                            <a:miter lim="800000"/>
                            <a:headEnd/>
                            <a:tailEnd/>
                          </a:ln>
                        </wps:spPr>
                        <wps:txbx>
                          <w:txbxContent>
                            <w:p w:rsidR="00862F6C" w:rsidRDefault="00862F6C" w:rsidP="00E533EB">
                              <w:pPr>
                                <w:rPr>
                                  <w:rFonts w:asciiTheme="majorHAnsi" w:hAnsiTheme="majorHAnsi" w:cstheme="majorHAnsi"/>
                                  <w:sz w:val="18"/>
                                  <w:szCs w:val="18"/>
                                </w:rPr>
                              </w:pPr>
                              <w:r>
                                <w:rPr>
                                  <w:rFonts w:asciiTheme="majorHAnsi" w:hAnsiTheme="majorHAnsi" w:cstheme="majorHAnsi"/>
                                  <w:sz w:val="18"/>
                                  <w:szCs w:val="18"/>
                                </w:rPr>
                                <w:t>Close CV601, CV602, CV603</w:t>
                              </w:r>
                              <w:r w:rsidRPr="00F811DC">
                                <w:rPr>
                                  <w:rFonts w:asciiTheme="majorHAnsi" w:hAnsiTheme="majorHAnsi" w:cstheme="majorHAnsi"/>
                                  <w:sz w:val="18"/>
                                  <w:szCs w:val="18"/>
                                </w:rPr>
                                <w:t xml:space="preserve"> </w:t>
                              </w:r>
                            </w:p>
                            <w:p w:rsidR="00862F6C" w:rsidRPr="00F811DC" w:rsidRDefault="00862F6C" w:rsidP="00E533EB">
                              <w:pPr>
                                <w:rPr>
                                  <w:rFonts w:asciiTheme="majorHAnsi" w:hAnsiTheme="majorHAnsi" w:cstheme="majorHAnsi"/>
                                  <w:sz w:val="18"/>
                                  <w:szCs w:val="18"/>
                                </w:rPr>
                              </w:pPr>
                              <w:r>
                                <w:rPr>
                                  <w:rFonts w:asciiTheme="majorHAnsi" w:hAnsiTheme="majorHAnsi" w:cstheme="majorHAnsi"/>
                                  <w:sz w:val="18"/>
                                  <w:szCs w:val="18"/>
                                </w:rPr>
                                <w:t>Close FV642, FV643</w:t>
                              </w:r>
                            </w:p>
                          </w:txbxContent>
                        </wps:txbx>
                        <wps:bodyPr rot="0" vert="horz" wrap="square" lIns="91440" tIns="45720" rIns="91440" bIns="45720" anchor="t" anchorCtr="0" upright="1">
                          <a:noAutofit/>
                        </wps:bodyPr>
                      </wps:wsp>
                      <wps:wsp>
                        <wps:cNvPr id="28652" name="Rectangle 13111"/>
                        <wps:cNvSpPr>
                          <a:spLocks noChangeArrowheads="1"/>
                        </wps:cNvSpPr>
                        <wps:spPr bwMode="auto">
                          <a:xfrm>
                            <a:off x="5148" y="1282"/>
                            <a:ext cx="1243" cy="602"/>
                          </a:xfrm>
                          <a:prstGeom prst="rect">
                            <a:avLst/>
                          </a:prstGeom>
                          <a:solidFill>
                            <a:srgbClr val="FFFFFF"/>
                          </a:solidFill>
                          <a:ln w="9525">
                            <a:solidFill>
                              <a:srgbClr val="000000"/>
                            </a:solidFill>
                            <a:miter lim="800000"/>
                            <a:headEnd/>
                            <a:tailEnd/>
                          </a:ln>
                        </wps:spPr>
                        <wps:txbx>
                          <w:txbxContent>
                            <w:p w:rsidR="00862F6C" w:rsidRPr="00F811DC" w:rsidRDefault="00862F6C" w:rsidP="00E533EB">
                              <w:pPr>
                                <w:spacing w:before="120"/>
                                <w:jc w:val="center"/>
                                <w:rPr>
                                  <w:rFonts w:asciiTheme="majorHAnsi" w:hAnsiTheme="majorHAnsi"/>
                                  <w:sz w:val="18"/>
                                  <w:szCs w:val="18"/>
                                </w:rPr>
                              </w:pPr>
                              <w:r w:rsidRPr="00F811DC">
                                <w:rPr>
                                  <w:rFonts w:asciiTheme="majorHAnsi" w:hAnsiTheme="majorHAnsi"/>
                                  <w:sz w:val="18"/>
                                  <w:szCs w:val="18"/>
                                </w:rPr>
                                <w:t>Stop</w:t>
                              </w:r>
                            </w:p>
                          </w:txbxContent>
                        </wps:txbx>
                        <wps:bodyPr rot="0" vert="horz" wrap="square" lIns="91440" tIns="45720" rIns="91440" bIns="45720" anchor="t" anchorCtr="0" upright="1">
                          <a:noAutofit/>
                        </wps:bodyPr>
                      </wps:wsp>
                      <wpg:grpSp>
                        <wpg:cNvPr id="28653" name="Group 13112"/>
                        <wpg:cNvGrpSpPr>
                          <a:grpSpLocks/>
                        </wpg:cNvGrpSpPr>
                        <wpg:grpSpPr bwMode="auto">
                          <a:xfrm>
                            <a:off x="4722" y="12761"/>
                            <a:ext cx="207" cy="488"/>
                            <a:chOff x="4444" y="2685"/>
                            <a:chExt cx="255" cy="720"/>
                          </a:xfrm>
                        </wpg:grpSpPr>
                        <wps:wsp>
                          <wps:cNvPr id="28654" name="AutoShape 13113"/>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55" name="AutoShape 13114"/>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8656" name="AutoShape 13115"/>
                        <wps:cNvCnPr>
                          <a:cxnSpLocks noChangeShapeType="1"/>
                        </wps:cNvCnPr>
                        <wps:spPr bwMode="auto">
                          <a:xfrm>
                            <a:off x="2383" y="11133"/>
                            <a:ext cx="107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57" name="Text Box 13116"/>
                        <wps:cNvSpPr txBox="1">
                          <a:spLocks noChangeArrowheads="1"/>
                        </wps:cNvSpPr>
                        <wps:spPr bwMode="auto">
                          <a:xfrm>
                            <a:off x="4862" y="12843"/>
                            <a:ext cx="2381"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C3228" w:rsidRDefault="00862F6C" w:rsidP="00E533EB">
                              <w:pPr>
                                <w:rPr>
                                  <w:rFonts w:asciiTheme="majorHAnsi" w:hAnsiTheme="majorHAnsi" w:cstheme="majorHAnsi"/>
                                  <w:sz w:val="18"/>
                                  <w:szCs w:val="18"/>
                                  <w:lang w:val="fr-FR"/>
                                </w:rPr>
                              </w:pPr>
                              <w:r>
                                <w:rPr>
                                  <w:rFonts w:asciiTheme="majorHAnsi" w:hAnsiTheme="majorHAnsi" w:cstheme="majorHAnsi"/>
                                  <w:sz w:val="18"/>
                                  <w:szCs w:val="18"/>
                                  <w:lang w:val="fr-FR"/>
                                </w:rPr>
                                <w:t>FV641 closed</w:t>
                              </w:r>
                            </w:p>
                          </w:txbxContent>
                        </wps:txbx>
                        <wps:bodyPr rot="0" vert="horz" wrap="square" lIns="91440" tIns="45720" rIns="91440" bIns="45720" anchor="t" anchorCtr="0" upright="1">
                          <a:noAutofit/>
                        </wps:bodyPr>
                      </wps:wsp>
                      <wps:wsp>
                        <wps:cNvPr id="28658" name="Text Box 13117"/>
                        <wps:cNvSpPr txBox="1">
                          <a:spLocks noChangeAspect="1" noChangeArrowheads="1"/>
                        </wps:cNvSpPr>
                        <wps:spPr bwMode="auto">
                          <a:xfrm>
                            <a:off x="6670" y="2260"/>
                            <a:ext cx="2192" cy="680"/>
                          </a:xfrm>
                          <a:prstGeom prst="rect">
                            <a:avLst/>
                          </a:prstGeom>
                          <a:solidFill>
                            <a:srgbClr val="FFFFFF"/>
                          </a:solidFill>
                          <a:ln w="9525">
                            <a:solidFill>
                              <a:srgbClr val="000000"/>
                            </a:solidFill>
                            <a:miter lim="800000"/>
                            <a:headEnd/>
                            <a:tailEnd/>
                          </a:ln>
                        </wps:spPr>
                        <wps:txbx>
                          <w:txbxContent>
                            <w:p w:rsidR="00862F6C" w:rsidRPr="00F811DC" w:rsidRDefault="00862F6C" w:rsidP="00E533EB">
                              <w:pPr>
                                <w:rPr>
                                  <w:rFonts w:asciiTheme="majorHAnsi" w:hAnsiTheme="majorHAnsi" w:cstheme="majorHAnsi"/>
                                  <w:sz w:val="18"/>
                                  <w:szCs w:val="18"/>
                                </w:rPr>
                              </w:pPr>
                              <w:r>
                                <w:rPr>
                                  <w:rFonts w:asciiTheme="majorHAnsi" w:hAnsiTheme="majorHAnsi" w:cstheme="majorHAnsi"/>
                                  <w:sz w:val="18"/>
                                  <w:szCs w:val="18"/>
                                </w:rPr>
                                <w:t>Close FV602</w:t>
                              </w:r>
                              <w:r w:rsidRPr="00F811DC">
                                <w:rPr>
                                  <w:rFonts w:asciiTheme="majorHAnsi" w:hAnsiTheme="majorHAnsi" w:cstheme="majorHAnsi"/>
                                  <w:sz w:val="18"/>
                                  <w:szCs w:val="18"/>
                                </w:rPr>
                                <w:t xml:space="preserve"> </w:t>
                              </w:r>
                            </w:p>
                          </w:txbxContent>
                        </wps:txbx>
                        <wps:bodyPr rot="0" vert="horz" wrap="square" lIns="91440" tIns="45720" rIns="91440" bIns="45720" anchor="t" anchorCtr="0" upright="1">
                          <a:noAutofit/>
                        </wps:bodyPr>
                      </wps:wsp>
                      <wpg:grpSp>
                        <wpg:cNvPr id="28659" name="Group 13118"/>
                        <wpg:cNvGrpSpPr>
                          <a:grpSpLocks/>
                        </wpg:cNvGrpSpPr>
                        <wpg:grpSpPr bwMode="auto">
                          <a:xfrm>
                            <a:off x="5672" y="2811"/>
                            <a:ext cx="227" cy="592"/>
                            <a:chOff x="4444" y="2685"/>
                            <a:chExt cx="255" cy="720"/>
                          </a:xfrm>
                        </wpg:grpSpPr>
                        <wps:wsp>
                          <wps:cNvPr id="28660" name="AutoShape 13119"/>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61" name="AutoShape 13120"/>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8662" name="Rectangle 13121"/>
                        <wps:cNvSpPr>
                          <a:spLocks noChangeArrowheads="1"/>
                        </wps:cNvSpPr>
                        <wps:spPr bwMode="auto">
                          <a:xfrm>
                            <a:off x="4915" y="2259"/>
                            <a:ext cx="1762" cy="680"/>
                          </a:xfrm>
                          <a:prstGeom prst="rect">
                            <a:avLst/>
                          </a:prstGeom>
                          <a:solidFill>
                            <a:srgbClr val="FFFFFF"/>
                          </a:solidFill>
                          <a:ln w="9525">
                            <a:solidFill>
                              <a:srgbClr val="000000"/>
                            </a:solidFill>
                            <a:miter lim="800000"/>
                            <a:headEnd/>
                            <a:tailEnd/>
                          </a:ln>
                        </wps:spPr>
                        <wps:txbx>
                          <w:txbxContent>
                            <w:p w:rsidR="00862F6C" w:rsidRPr="00F811DC" w:rsidRDefault="00862F6C" w:rsidP="00E533EB">
                              <w:pPr>
                                <w:jc w:val="center"/>
                                <w:rPr>
                                  <w:rFonts w:asciiTheme="majorHAnsi" w:hAnsiTheme="majorHAnsi" w:cstheme="majorHAnsi"/>
                                  <w:sz w:val="18"/>
                                  <w:szCs w:val="18"/>
                                  <w:lang w:val="fr-FR"/>
                                </w:rPr>
                              </w:pPr>
                              <w:r>
                                <w:rPr>
                                  <w:rFonts w:asciiTheme="majorHAnsi" w:hAnsiTheme="majorHAnsi" w:cstheme="majorHAnsi"/>
                                  <w:sz w:val="18"/>
                                  <w:szCs w:val="18"/>
                                  <w:lang w:val="fr-FR"/>
                                </w:rPr>
                                <w:t xml:space="preserve">Prepare to L021 connection </w:t>
                              </w:r>
                            </w:p>
                          </w:txbxContent>
                        </wps:txbx>
                        <wps:bodyPr rot="0" vert="horz" wrap="square" lIns="91440" tIns="45720" rIns="91440" bIns="45720" anchor="t" anchorCtr="0" upright="1">
                          <a:noAutofit/>
                        </wps:bodyPr>
                      </wps:wsp>
                      <wps:wsp>
                        <wps:cNvPr id="28663" name="Text Box 13122"/>
                        <wps:cNvSpPr txBox="1">
                          <a:spLocks noChangeAspect="1" noChangeArrowheads="1"/>
                        </wps:cNvSpPr>
                        <wps:spPr bwMode="auto">
                          <a:xfrm>
                            <a:off x="5534" y="2964"/>
                            <a:ext cx="4260"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E533EB">
                              <w:pPr>
                                <w:pStyle w:val="ListBullet"/>
                                <w:numPr>
                                  <w:ilvl w:val="0"/>
                                  <w:numId w:val="0"/>
                                </w:numPr>
                                <w:ind w:left="360"/>
                                <w:rPr>
                                  <w:rFonts w:asciiTheme="majorHAnsi" w:hAnsiTheme="majorHAnsi" w:cstheme="majorHAnsi"/>
                                  <w:sz w:val="18"/>
                                  <w:szCs w:val="18"/>
                                  <w:lang w:val="en-US"/>
                                </w:rPr>
                              </w:pPr>
                              <w:r>
                                <w:rPr>
                                  <w:rFonts w:asciiTheme="majorHAnsi" w:hAnsiTheme="majorHAnsi" w:cstheme="majorHAnsi"/>
                                  <w:sz w:val="18"/>
                                  <w:szCs w:val="18"/>
                                  <w:lang w:val="en-US"/>
                                </w:rPr>
                                <w:t>FV602 closed</w:t>
                              </w:r>
                            </w:p>
                            <w:p w:rsidR="00862F6C" w:rsidRPr="00F811DC" w:rsidRDefault="00862F6C" w:rsidP="00E533EB">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8664" name="Text Box 13123"/>
                        <wps:cNvSpPr txBox="1">
                          <a:spLocks noChangeArrowheads="1"/>
                        </wps:cNvSpPr>
                        <wps:spPr bwMode="auto">
                          <a:xfrm>
                            <a:off x="7889" y="4016"/>
                            <a:ext cx="301" cy="2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E533EB">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wps:txbx>
                        <wps:bodyPr rot="0" vert="horz" wrap="square" lIns="0" tIns="0" rIns="0" bIns="0" anchor="t" anchorCtr="0" upright="1">
                          <a:noAutofit/>
                        </wps:bodyPr>
                      </wps:wsp>
                      <wps:wsp>
                        <wps:cNvPr id="28665" name="AutoShape 13124"/>
                        <wps:cNvCnPr>
                          <a:cxnSpLocks noChangeShapeType="1"/>
                        </wps:cNvCnPr>
                        <wps:spPr bwMode="auto">
                          <a:xfrm>
                            <a:off x="5760" y="3989"/>
                            <a:ext cx="0" cy="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66" name="AutoShape 13125"/>
                        <wps:cNvCnPr>
                          <a:cxnSpLocks noChangeShapeType="1"/>
                        </wps:cNvCnPr>
                        <wps:spPr bwMode="auto">
                          <a:xfrm>
                            <a:off x="4725" y="4329"/>
                            <a:ext cx="374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8667" name="Group 13126"/>
                        <wpg:cNvGrpSpPr>
                          <a:grpSpLocks/>
                        </wpg:cNvGrpSpPr>
                        <wpg:grpSpPr bwMode="auto">
                          <a:xfrm>
                            <a:off x="4601" y="4327"/>
                            <a:ext cx="227" cy="397"/>
                            <a:chOff x="4444" y="2685"/>
                            <a:chExt cx="255" cy="720"/>
                          </a:xfrm>
                        </wpg:grpSpPr>
                        <wps:wsp>
                          <wps:cNvPr id="28668" name="AutoShape 13127"/>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69" name="AutoShape 13128"/>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8670" name="Text Box 13129"/>
                        <wps:cNvSpPr txBox="1">
                          <a:spLocks noChangeArrowheads="1"/>
                        </wps:cNvSpPr>
                        <wps:spPr bwMode="auto">
                          <a:xfrm>
                            <a:off x="4882" y="4416"/>
                            <a:ext cx="324"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E533EB">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wps:txbx>
                        <wps:bodyPr rot="0" vert="horz" wrap="square" lIns="0" tIns="0" rIns="0" bIns="0" anchor="t" anchorCtr="0" upright="1">
                          <a:noAutofit/>
                        </wps:bodyPr>
                      </wps:wsp>
                      <wps:wsp>
                        <wps:cNvPr id="28671" name="Text Box 13130"/>
                        <wps:cNvSpPr txBox="1">
                          <a:spLocks noChangeArrowheads="1"/>
                        </wps:cNvSpPr>
                        <wps:spPr bwMode="auto">
                          <a:xfrm>
                            <a:off x="4312" y="3440"/>
                            <a:ext cx="2887" cy="676"/>
                          </a:xfrm>
                          <a:prstGeom prst="rect">
                            <a:avLst/>
                          </a:prstGeom>
                          <a:solidFill>
                            <a:srgbClr val="FFFFFF"/>
                          </a:solidFill>
                          <a:ln w="9525">
                            <a:solidFill>
                              <a:srgbClr val="000000"/>
                            </a:solidFill>
                            <a:miter lim="800000"/>
                            <a:headEnd/>
                            <a:tailEnd/>
                          </a:ln>
                        </wps:spPr>
                        <wps:txbx>
                          <w:txbxContent>
                            <w:p w:rsidR="00862F6C" w:rsidRPr="00730ECB" w:rsidRDefault="00862F6C" w:rsidP="00E533EB">
                              <w:pPr>
                                <w:spacing w:before="40"/>
                                <w:ind w:firstLine="142"/>
                                <w:jc w:val="center"/>
                                <w:rPr>
                                  <w:rFonts w:asciiTheme="majorHAnsi" w:hAnsiTheme="majorHAnsi" w:cstheme="majorHAnsi"/>
                                  <w:sz w:val="18"/>
                                  <w:szCs w:val="18"/>
                                </w:rPr>
                              </w:pPr>
                              <w:r w:rsidRPr="002F4637">
                                <w:rPr>
                                  <w:rFonts w:asciiTheme="majorHAnsi" w:hAnsiTheme="majorHAnsi" w:cstheme="majorHAnsi"/>
                                  <w:sz w:val="18"/>
                                  <w:szCs w:val="18"/>
                                </w:rPr>
                                <w:t>“</w:t>
                              </w:r>
                              <w:r>
                                <w:rPr>
                                  <w:rFonts w:asciiTheme="majorHAnsi" w:hAnsiTheme="majorHAnsi" w:cstheme="majorHAnsi"/>
                                  <w:sz w:val="18"/>
                                  <w:szCs w:val="18"/>
                                </w:rPr>
                                <w:t>The cryogenic Line L021 is it connected to the cryostat?”</w:t>
                              </w:r>
                            </w:p>
                          </w:txbxContent>
                        </wps:txbx>
                        <wps:bodyPr rot="0" vert="horz" wrap="square" lIns="0" tIns="0" rIns="0" bIns="0" anchor="t" anchorCtr="0" upright="1">
                          <a:noAutofit/>
                        </wps:bodyPr>
                      </wps:wsp>
                      <wpg:grpSp>
                        <wpg:cNvPr id="17120" name="Group 13131"/>
                        <wpg:cNvGrpSpPr>
                          <a:grpSpLocks/>
                        </wpg:cNvGrpSpPr>
                        <wpg:grpSpPr bwMode="auto">
                          <a:xfrm>
                            <a:off x="8483" y="3270"/>
                            <a:ext cx="227" cy="680"/>
                            <a:chOff x="4444" y="2685"/>
                            <a:chExt cx="255" cy="720"/>
                          </a:xfrm>
                        </wpg:grpSpPr>
                        <wps:wsp>
                          <wps:cNvPr id="17121" name="AutoShape 13132"/>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122" name="AutoShape 13133"/>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7123" name="Text Box 13134"/>
                        <wps:cNvSpPr txBox="1">
                          <a:spLocks noChangeArrowheads="1"/>
                        </wps:cNvSpPr>
                        <wps:spPr bwMode="auto">
                          <a:xfrm>
                            <a:off x="8410" y="3934"/>
                            <a:ext cx="1440" cy="789"/>
                          </a:xfrm>
                          <a:prstGeom prst="rect">
                            <a:avLst/>
                          </a:prstGeom>
                          <a:solidFill>
                            <a:srgbClr val="FFFFFF"/>
                          </a:solidFill>
                          <a:ln w="9525">
                            <a:solidFill>
                              <a:srgbClr val="000000"/>
                            </a:solidFill>
                            <a:miter lim="800000"/>
                            <a:headEnd/>
                            <a:tailEnd/>
                          </a:ln>
                        </wps:spPr>
                        <wps:txbx>
                          <w:txbxContent>
                            <w:p w:rsidR="00862F6C" w:rsidRPr="00730ECB" w:rsidRDefault="00862F6C" w:rsidP="00E533EB">
                              <w:pPr>
                                <w:spacing w:before="40"/>
                                <w:jc w:val="center"/>
                                <w:rPr>
                                  <w:rFonts w:asciiTheme="majorHAnsi" w:hAnsiTheme="majorHAnsi" w:cstheme="majorHAnsi"/>
                                  <w:sz w:val="18"/>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 xml:space="preserve">want to </w:t>
                              </w:r>
                              <w:r>
                                <w:rPr>
                                  <w:rFonts w:asciiTheme="majorHAnsi" w:hAnsiTheme="majorHAnsi" w:cstheme="majorHAnsi"/>
                                  <w:sz w:val="18"/>
                                  <w:szCs w:val="18"/>
                                </w:rPr>
                                <w:t>sto</w:t>
                              </w:r>
                              <w:r w:rsidRPr="00730ECB">
                                <w:rPr>
                                  <w:rFonts w:asciiTheme="majorHAnsi" w:hAnsiTheme="majorHAnsi" w:cstheme="majorHAnsi"/>
                                  <w:sz w:val="18"/>
                                  <w:szCs w:val="18"/>
                                </w:rPr>
                                <w:t xml:space="preserve">p </w:t>
                              </w:r>
                              <w:r>
                                <w:rPr>
                                  <w:rFonts w:asciiTheme="majorHAnsi" w:hAnsiTheme="majorHAnsi" w:cstheme="majorHAnsi"/>
                                  <w:sz w:val="18"/>
                                  <w:szCs w:val="18"/>
                                </w:rPr>
                                <w:t>the emptying</w:t>
                              </w:r>
                              <w:r w:rsidRPr="002F4637">
                                <w:rPr>
                                  <w:rFonts w:asciiTheme="majorHAnsi" w:hAnsiTheme="majorHAnsi" w:cstheme="majorHAnsi"/>
                                  <w:sz w:val="18"/>
                                  <w:szCs w:val="18"/>
                                </w:rPr>
                                <w:t>?“</w:t>
                              </w:r>
                            </w:p>
                          </w:txbxContent>
                        </wps:txbx>
                        <wps:bodyPr rot="0" vert="horz" wrap="square" lIns="0" tIns="0" rIns="0" bIns="0" anchor="t" anchorCtr="0" upright="1">
                          <a:noAutofit/>
                        </wps:bodyPr>
                      </wps:wsp>
                      <wps:wsp>
                        <wps:cNvPr id="17124" name="Text Box 13135"/>
                        <wps:cNvSpPr txBox="1">
                          <a:spLocks noChangeArrowheads="1"/>
                        </wps:cNvSpPr>
                        <wps:spPr bwMode="auto">
                          <a:xfrm>
                            <a:off x="8740" y="3529"/>
                            <a:ext cx="289" cy="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E533EB">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wps:txbx>
                        <wps:bodyPr rot="0" vert="horz" wrap="square" lIns="0" tIns="0" rIns="0" bIns="0" anchor="t" anchorCtr="0" upright="1">
                          <a:noAutofit/>
                        </wps:bodyPr>
                      </wps:wsp>
                      <wps:wsp>
                        <wps:cNvPr id="17125" name="Text Box 13136"/>
                        <wps:cNvSpPr txBox="1">
                          <a:spLocks noChangeArrowheads="1"/>
                        </wps:cNvSpPr>
                        <wps:spPr bwMode="auto">
                          <a:xfrm>
                            <a:off x="9975" y="3553"/>
                            <a:ext cx="34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E533EB">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wps:txbx>
                        <wps:bodyPr rot="0" vert="horz" wrap="square" lIns="0" tIns="0" rIns="0" bIns="0" anchor="t" anchorCtr="0" upright="1">
                          <a:noAutofit/>
                        </wps:bodyPr>
                      </wps:wsp>
                      <wps:wsp>
                        <wps:cNvPr id="17126" name="AutoShape 13137"/>
                        <wps:cNvCnPr>
                          <a:cxnSpLocks noChangeShapeType="1"/>
                        </wps:cNvCnPr>
                        <wps:spPr bwMode="auto">
                          <a:xfrm rot="5400000">
                            <a:off x="7691" y="432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127" name="AutoShape 13138"/>
                        <wps:cNvCnPr>
                          <a:cxnSpLocks noChangeShapeType="1"/>
                        </wps:cNvCnPr>
                        <wps:spPr bwMode="auto">
                          <a:xfrm flipH="1">
                            <a:off x="6536" y="1561"/>
                            <a:ext cx="3061"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128" name="AutoShape 13139"/>
                        <wps:cNvCnPr>
                          <a:cxnSpLocks noChangeShapeType="1"/>
                        </wps:cNvCnPr>
                        <wps:spPr bwMode="auto">
                          <a:xfrm flipH="1">
                            <a:off x="5762" y="3281"/>
                            <a:ext cx="2835"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129" name="AutoShape 13140"/>
                        <wps:cNvCnPr>
                          <a:cxnSpLocks noChangeShapeType="1"/>
                        </wps:cNvCnPr>
                        <wps:spPr bwMode="auto">
                          <a:xfrm>
                            <a:off x="9479" y="368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130" name="Text Box 13141"/>
                        <wps:cNvSpPr txBox="1">
                          <a:spLocks noChangeAspect="1" noChangeArrowheads="1"/>
                        </wps:cNvSpPr>
                        <wps:spPr bwMode="auto">
                          <a:xfrm>
                            <a:off x="3958" y="6864"/>
                            <a:ext cx="3352"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05488A">
                              <w:pPr>
                                <w:rPr>
                                  <w:rFonts w:asciiTheme="majorHAnsi" w:hAnsiTheme="majorHAnsi" w:cstheme="majorHAnsi"/>
                                  <w:sz w:val="18"/>
                                  <w:szCs w:val="18"/>
                                  <w:lang w:val="fr-FR"/>
                                </w:rPr>
                              </w:pPr>
                              <w:r w:rsidRPr="00F811DC">
                                <w:rPr>
                                  <w:rFonts w:asciiTheme="majorHAnsi" w:hAnsiTheme="majorHAnsi" w:cstheme="majorHAnsi"/>
                                  <w:sz w:val="18"/>
                                  <w:szCs w:val="18"/>
                                  <w:lang w:val="fr-FR"/>
                                </w:rPr>
                                <w:t>TT64</w:t>
                              </w:r>
                              <w:r>
                                <w:rPr>
                                  <w:rFonts w:asciiTheme="majorHAnsi" w:hAnsiTheme="majorHAnsi" w:cstheme="majorHAnsi"/>
                                  <w:sz w:val="18"/>
                                  <w:szCs w:val="18"/>
                                  <w:lang w:val="fr-FR"/>
                                </w:rPr>
                                <w:t xml:space="preserve">5 OR TT590 </w:t>
                              </w:r>
                              <w:r w:rsidRPr="00F811DC">
                                <w:rPr>
                                  <w:rFonts w:asciiTheme="majorHAnsi" w:hAnsiTheme="majorHAnsi" w:cstheme="majorHAnsi"/>
                                  <w:sz w:val="18"/>
                                  <w:szCs w:val="18"/>
                                  <w:lang w:val="fr-FR"/>
                                </w:rPr>
                                <w:t>&lt;</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TT64</w:t>
                              </w:r>
                              <w:r>
                                <w:rPr>
                                  <w:rFonts w:asciiTheme="majorHAnsi" w:hAnsiTheme="majorHAnsi" w:cstheme="majorHAnsi"/>
                                  <w:sz w:val="18"/>
                                  <w:szCs w:val="18"/>
                                  <w:lang w:val="fr-FR"/>
                                </w:rPr>
                                <w:t>5</w:t>
                              </w:r>
                              <w:r w:rsidRPr="00F811DC">
                                <w:rPr>
                                  <w:rFonts w:asciiTheme="majorHAnsi" w:hAnsiTheme="majorHAnsi" w:cstheme="majorHAnsi"/>
                                  <w:sz w:val="18"/>
                                  <w:szCs w:val="18"/>
                                  <w:lang w:val="fr-FR"/>
                                </w:rPr>
                                <w:t xml:space="preserve">setpoint </w:t>
                              </w:r>
                            </w:p>
                            <w:p w:rsidR="00862F6C" w:rsidRPr="0005488A" w:rsidRDefault="00862F6C" w:rsidP="0005488A">
                              <w:pPr>
                                <w:rPr>
                                  <w:szCs w:val="18"/>
                                </w:rPr>
                              </w:pPr>
                            </w:p>
                          </w:txbxContent>
                        </wps:txbx>
                        <wps:bodyPr rot="0" vert="horz" wrap="square" lIns="91440" tIns="45720" rIns="91440" bIns="45720" anchor="t" anchorCtr="0" upright="1">
                          <a:noAutofit/>
                        </wps:bodyPr>
                      </wps:wsp>
                      <wpg:grpSp>
                        <wpg:cNvPr id="17131" name="Group 13142"/>
                        <wpg:cNvGrpSpPr>
                          <a:grpSpLocks/>
                        </wpg:cNvGrpSpPr>
                        <wpg:grpSpPr bwMode="auto">
                          <a:xfrm>
                            <a:off x="4636" y="5390"/>
                            <a:ext cx="227" cy="454"/>
                            <a:chOff x="4444" y="2685"/>
                            <a:chExt cx="255" cy="720"/>
                          </a:xfrm>
                        </wpg:grpSpPr>
                        <wps:wsp>
                          <wps:cNvPr id="17135" name="AutoShape 13143"/>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136" name="AutoShape 13144"/>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7137" name="AutoShape 13145"/>
                        <wps:cNvCnPr>
                          <a:cxnSpLocks noChangeShapeType="1"/>
                        </wps:cNvCnPr>
                        <wps:spPr bwMode="auto">
                          <a:xfrm>
                            <a:off x="3686" y="5845"/>
                            <a:ext cx="544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138" name="Rectangle 13146"/>
                        <wps:cNvSpPr>
                          <a:spLocks noChangeArrowheads="1"/>
                        </wps:cNvSpPr>
                        <wps:spPr bwMode="auto">
                          <a:xfrm>
                            <a:off x="4068" y="4706"/>
                            <a:ext cx="1304" cy="737"/>
                          </a:xfrm>
                          <a:prstGeom prst="rect">
                            <a:avLst/>
                          </a:prstGeom>
                          <a:solidFill>
                            <a:srgbClr val="FFFFFF"/>
                          </a:solidFill>
                          <a:ln w="9525">
                            <a:solidFill>
                              <a:srgbClr val="000000"/>
                            </a:solidFill>
                            <a:miter lim="800000"/>
                            <a:headEnd/>
                            <a:tailEnd/>
                          </a:ln>
                        </wps:spPr>
                        <wps:txbx>
                          <w:txbxContent>
                            <w:p w:rsidR="00862F6C" w:rsidRPr="00F811DC" w:rsidRDefault="00862F6C" w:rsidP="00E533EB">
                              <w:pPr>
                                <w:jc w:val="center"/>
                                <w:rPr>
                                  <w:rFonts w:asciiTheme="majorHAnsi" w:hAnsiTheme="majorHAnsi" w:cstheme="majorHAnsi"/>
                                  <w:sz w:val="18"/>
                                  <w:szCs w:val="18"/>
                                  <w:lang w:val="fr-FR"/>
                                </w:rPr>
                              </w:pPr>
                              <w:r>
                                <w:rPr>
                                  <w:rFonts w:asciiTheme="majorHAnsi" w:hAnsiTheme="majorHAnsi" w:cstheme="majorHAnsi"/>
                                  <w:sz w:val="18"/>
                                  <w:szCs w:val="18"/>
                                  <w:lang w:val="fr-FR"/>
                                </w:rPr>
                                <w:t>Isolate Valve Box tank</w:t>
                              </w:r>
                            </w:p>
                          </w:txbxContent>
                        </wps:txbx>
                        <wps:bodyPr rot="0" vert="horz" wrap="square" lIns="91440" tIns="45720" rIns="91440" bIns="45720" anchor="t" anchorCtr="0" upright="1">
                          <a:noAutofit/>
                        </wps:bodyPr>
                      </wps:wsp>
                      <wps:wsp>
                        <wps:cNvPr id="17139" name="AutoShape 13147"/>
                        <wps:cNvCnPr>
                          <a:cxnSpLocks noChangeShapeType="1"/>
                        </wps:cNvCnPr>
                        <wps:spPr bwMode="auto">
                          <a:xfrm>
                            <a:off x="3690" y="5837"/>
                            <a:ext cx="0" cy="35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7140" name="Group 13148"/>
                        <wpg:cNvGrpSpPr>
                          <a:grpSpLocks/>
                        </wpg:cNvGrpSpPr>
                        <wpg:grpSpPr bwMode="auto">
                          <a:xfrm>
                            <a:off x="3062" y="6032"/>
                            <a:ext cx="3750" cy="794"/>
                            <a:chOff x="1954" y="9777"/>
                            <a:chExt cx="3750" cy="794"/>
                          </a:xfrm>
                        </wpg:grpSpPr>
                        <wps:wsp>
                          <wps:cNvPr id="17141" name="Text Box 13149"/>
                          <wps:cNvSpPr txBox="1">
                            <a:spLocks noChangeArrowheads="1"/>
                          </wps:cNvSpPr>
                          <wps:spPr bwMode="auto">
                            <a:xfrm>
                              <a:off x="3230" y="9777"/>
                              <a:ext cx="2474" cy="794"/>
                            </a:xfrm>
                            <a:prstGeom prst="rect">
                              <a:avLst/>
                            </a:prstGeom>
                            <a:solidFill>
                              <a:srgbClr val="FFFFFF"/>
                            </a:solidFill>
                            <a:ln w="9525">
                              <a:solidFill>
                                <a:srgbClr val="000000"/>
                              </a:solidFill>
                              <a:miter lim="800000"/>
                              <a:headEnd/>
                              <a:tailEnd/>
                            </a:ln>
                          </wps:spPr>
                          <wps:txbx>
                            <w:txbxContent>
                              <w:p w:rsidR="00862F6C" w:rsidRDefault="00862F6C" w:rsidP="00E533EB">
                                <w:pPr>
                                  <w:rPr>
                                    <w:rFonts w:asciiTheme="majorHAnsi" w:hAnsiTheme="majorHAnsi" w:cstheme="majorHAnsi"/>
                                    <w:sz w:val="18"/>
                                    <w:szCs w:val="18"/>
                                  </w:rPr>
                                </w:pPr>
                                <w:r>
                                  <w:rPr>
                                    <w:rFonts w:asciiTheme="majorHAnsi" w:hAnsiTheme="majorHAnsi" w:cstheme="majorHAnsi"/>
                                    <w:sz w:val="18"/>
                                    <w:szCs w:val="18"/>
                                  </w:rPr>
                                  <w:t xml:space="preserve">Open </w:t>
                                </w:r>
                                <w:r w:rsidRPr="00F811DC">
                                  <w:rPr>
                                    <w:rFonts w:asciiTheme="majorHAnsi" w:hAnsiTheme="majorHAnsi" w:cstheme="majorHAnsi"/>
                                    <w:sz w:val="18"/>
                                    <w:szCs w:val="18"/>
                                  </w:rPr>
                                  <w:t xml:space="preserve">FV640, FV641 </w:t>
                                </w:r>
                              </w:p>
                              <w:p w:rsidR="00862F6C" w:rsidRPr="00F811DC" w:rsidRDefault="00862F6C" w:rsidP="00E533EB">
                                <w:pPr>
                                  <w:rPr>
                                    <w:rFonts w:asciiTheme="majorHAnsi" w:hAnsiTheme="majorHAnsi" w:cstheme="majorHAnsi"/>
                                    <w:sz w:val="18"/>
                                    <w:szCs w:val="18"/>
                                  </w:rPr>
                                </w:pPr>
                                <w:r w:rsidRPr="00F811DC">
                                  <w:rPr>
                                    <w:rFonts w:asciiTheme="majorHAnsi" w:hAnsiTheme="majorHAnsi" w:cstheme="majorHAnsi"/>
                                    <w:sz w:val="18"/>
                                    <w:szCs w:val="18"/>
                                  </w:rPr>
                                  <w:t xml:space="preserve">CV590 </w:t>
                                </w:r>
                                <w:r>
                                  <w:rPr>
                                    <w:rFonts w:asciiTheme="majorHAnsi" w:hAnsiTheme="majorHAnsi" w:cstheme="majorHAnsi"/>
                                    <w:sz w:val="18"/>
                                    <w:szCs w:val="18"/>
                                  </w:rPr>
                                  <w:t>opens with a slope</w:t>
                                </w:r>
                              </w:p>
                              <w:p w:rsidR="00862F6C" w:rsidRPr="00F811DC" w:rsidRDefault="00862F6C" w:rsidP="00E533EB">
                                <w:pPr>
                                  <w:spacing w:line="312" w:lineRule="auto"/>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8672" name="Rectangle 13150"/>
                          <wps:cNvSpPr>
                            <a:spLocks noChangeArrowheads="1"/>
                          </wps:cNvSpPr>
                          <wps:spPr bwMode="auto">
                            <a:xfrm>
                              <a:off x="1954" y="9777"/>
                              <a:ext cx="1276" cy="794"/>
                            </a:xfrm>
                            <a:prstGeom prst="rect">
                              <a:avLst/>
                            </a:prstGeom>
                            <a:solidFill>
                              <a:srgbClr val="FFFFFF"/>
                            </a:solidFill>
                            <a:ln w="9525">
                              <a:solidFill>
                                <a:srgbClr val="000000"/>
                              </a:solidFill>
                              <a:miter lim="800000"/>
                              <a:headEnd/>
                              <a:tailEnd/>
                            </a:ln>
                          </wps:spPr>
                          <wps:txbx>
                            <w:txbxContent>
                              <w:p w:rsidR="00862F6C" w:rsidRDefault="00862F6C" w:rsidP="00E533EB">
                                <w:pPr>
                                  <w:spacing w:before="120"/>
                                  <w:jc w:val="center"/>
                                  <w:rPr>
                                    <w:rFonts w:asciiTheme="majorHAnsi" w:hAnsiTheme="majorHAnsi" w:cstheme="majorHAnsi"/>
                                    <w:sz w:val="18"/>
                                    <w:szCs w:val="18"/>
                                    <w:lang w:val="fr-FR"/>
                                  </w:rPr>
                                </w:pPr>
                                <w:r>
                                  <w:rPr>
                                    <w:rFonts w:asciiTheme="majorHAnsi" w:hAnsiTheme="majorHAnsi" w:cstheme="majorHAnsi"/>
                                    <w:sz w:val="18"/>
                                    <w:szCs w:val="18"/>
                                    <w:lang w:val="fr-FR"/>
                                  </w:rPr>
                                  <w:t>Cool down</w:t>
                                </w:r>
                              </w:p>
                              <w:p w:rsidR="00862F6C" w:rsidRPr="00F811DC" w:rsidRDefault="00862F6C" w:rsidP="00E533EB">
                                <w:pPr>
                                  <w:jc w:val="center"/>
                                  <w:rPr>
                                    <w:rFonts w:asciiTheme="majorHAnsi" w:hAnsiTheme="majorHAnsi" w:cstheme="majorHAnsi"/>
                                    <w:sz w:val="18"/>
                                    <w:szCs w:val="18"/>
                                    <w:lang w:val="fr-FR"/>
                                  </w:rPr>
                                </w:pPr>
                                <w:r>
                                  <w:rPr>
                                    <w:rFonts w:asciiTheme="majorHAnsi" w:hAnsiTheme="majorHAnsi" w:cstheme="majorHAnsi"/>
                                    <w:sz w:val="18"/>
                                    <w:szCs w:val="18"/>
                                    <w:lang w:val="fr-FR"/>
                                  </w:rPr>
                                  <w:t>L021</w:t>
                                </w:r>
                              </w:p>
                              <w:p w:rsidR="00862F6C" w:rsidRPr="00F811DC" w:rsidRDefault="00862F6C" w:rsidP="00E533EB">
                                <w:pPr>
                                  <w:rPr>
                                    <w:sz w:val="18"/>
                                    <w:szCs w:val="18"/>
                                  </w:rPr>
                                </w:pPr>
                              </w:p>
                            </w:txbxContent>
                          </wps:txbx>
                          <wps:bodyPr rot="0" vert="horz" wrap="square" lIns="91440" tIns="45720" rIns="91440" bIns="45720" anchor="t" anchorCtr="0" upright="1">
                            <a:noAutofit/>
                          </wps:bodyPr>
                        </wps:wsp>
                      </wpg:grpSp>
                      <wps:wsp>
                        <wps:cNvPr id="28673" name="AutoShape 13151"/>
                        <wps:cNvCnPr>
                          <a:cxnSpLocks noChangeShapeType="1"/>
                        </wps:cNvCnPr>
                        <wps:spPr bwMode="auto">
                          <a:xfrm>
                            <a:off x="3563" y="706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74" name="Text Box 13152"/>
                        <wps:cNvSpPr txBox="1">
                          <a:spLocks noChangeAspect="1" noChangeArrowheads="1"/>
                        </wps:cNvSpPr>
                        <wps:spPr bwMode="auto">
                          <a:xfrm>
                            <a:off x="6104" y="9418"/>
                            <a:ext cx="2194"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E533EB">
                              <w:pPr>
                                <w:rPr>
                                  <w:rFonts w:asciiTheme="majorHAnsi" w:hAnsiTheme="majorHAnsi" w:cstheme="majorHAnsi"/>
                                  <w:sz w:val="18"/>
                                  <w:szCs w:val="18"/>
                                  <w:lang w:val="fr-FR"/>
                                </w:rPr>
                              </w:pPr>
                              <w:r w:rsidRPr="00F811DC">
                                <w:rPr>
                                  <w:rFonts w:asciiTheme="majorHAnsi" w:hAnsiTheme="majorHAnsi" w:cstheme="majorHAnsi"/>
                                  <w:sz w:val="18"/>
                                  <w:szCs w:val="18"/>
                                  <w:lang w:val="fr-FR"/>
                                </w:rPr>
                                <w:t>LT590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&gt;</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LT590setpoint</w:t>
                              </w:r>
                            </w:p>
                          </w:txbxContent>
                        </wps:txbx>
                        <wps:bodyPr rot="0" vert="horz" wrap="square" lIns="91440" tIns="45720" rIns="91440" bIns="45720" anchor="t" anchorCtr="0" upright="1">
                          <a:noAutofit/>
                        </wps:bodyPr>
                      </wps:wsp>
                      <wps:wsp>
                        <wps:cNvPr id="28675" name="Text Box 13153"/>
                        <wps:cNvSpPr txBox="1">
                          <a:spLocks noChangeAspect="1" noChangeArrowheads="1"/>
                        </wps:cNvSpPr>
                        <wps:spPr bwMode="auto">
                          <a:xfrm>
                            <a:off x="9292" y="7397"/>
                            <a:ext cx="691" cy="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E533EB">
                              <w:pPr>
                                <w:rPr>
                                  <w:rFonts w:asciiTheme="majorHAnsi" w:hAnsiTheme="majorHAnsi" w:cstheme="majorHAnsi"/>
                                  <w:sz w:val="18"/>
                                  <w:szCs w:val="18"/>
                                </w:rPr>
                              </w:pPr>
                              <w:r>
                                <w:rPr>
                                  <w:rFonts w:asciiTheme="majorHAnsi" w:hAnsiTheme="majorHAnsi" w:cstheme="majorHAnsi"/>
                                  <w:sz w:val="18"/>
                                  <w:szCs w:val="18"/>
                                </w:rPr>
                                <w:t>S</w:t>
                              </w:r>
                              <w:r w:rsidRPr="00F811DC">
                                <w:rPr>
                                  <w:rFonts w:asciiTheme="majorHAnsi" w:hAnsiTheme="majorHAnsi" w:cstheme="majorHAnsi"/>
                                  <w:sz w:val="18"/>
                                  <w:szCs w:val="18"/>
                                </w:rPr>
                                <w:t xml:space="preserve">top </w:t>
                              </w:r>
                            </w:p>
                          </w:txbxContent>
                        </wps:txbx>
                        <wps:bodyPr rot="0" vert="horz" wrap="square" lIns="91440" tIns="45720" rIns="91440" bIns="45720" anchor="t" anchorCtr="0" upright="1">
                          <a:noAutofit/>
                        </wps:bodyPr>
                      </wps:wsp>
                      <wps:wsp>
                        <wps:cNvPr id="28676" name="AutoShape 13154"/>
                        <wps:cNvCnPr>
                          <a:cxnSpLocks noChangeShapeType="1"/>
                        </wps:cNvCnPr>
                        <wps:spPr bwMode="auto">
                          <a:xfrm>
                            <a:off x="3479" y="10836"/>
                            <a:ext cx="0" cy="73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77" name="AutoShape 13155"/>
                        <wps:cNvCnPr>
                          <a:cxnSpLocks noChangeShapeType="1"/>
                        </wps:cNvCnPr>
                        <wps:spPr bwMode="auto">
                          <a:xfrm>
                            <a:off x="3414" y="9416"/>
                            <a:ext cx="26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8678" name="Group 13156"/>
                        <wpg:cNvGrpSpPr>
                          <a:grpSpLocks/>
                        </wpg:cNvGrpSpPr>
                        <wpg:grpSpPr bwMode="auto">
                          <a:xfrm>
                            <a:off x="3301" y="9414"/>
                            <a:ext cx="227" cy="397"/>
                            <a:chOff x="4444" y="2685"/>
                            <a:chExt cx="255" cy="720"/>
                          </a:xfrm>
                        </wpg:grpSpPr>
                        <wps:wsp>
                          <wps:cNvPr id="28679" name="AutoShape 13157"/>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80" name="AutoShape 13158"/>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8681" name="Text Box 13159"/>
                        <wps:cNvSpPr txBox="1">
                          <a:spLocks noChangeArrowheads="1"/>
                        </wps:cNvSpPr>
                        <wps:spPr bwMode="auto">
                          <a:xfrm>
                            <a:off x="3597" y="9482"/>
                            <a:ext cx="2291"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71899" w:rsidRDefault="00862F6C" w:rsidP="00E533EB">
                              <w:pPr>
                                <w:rPr>
                                  <w:szCs w:val="18"/>
                                </w:rPr>
                              </w:pPr>
                              <w:r>
                                <w:rPr>
                                  <w:rFonts w:asciiTheme="majorHAnsi" w:hAnsiTheme="majorHAnsi" w:cstheme="majorHAnsi"/>
                                  <w:sz w:val="18"/>
                                  <w:szCs w:val="18"/>
                                  <w:lang w:val="fr-FR"/>
                                </w:rPr>
                                <w:t>LI</w:t>
                              </w:r>
                              <w:r w:rsidRPr="00F811DC">
                                <w:rPr>
                                  <w:rFonts w:asciiTheme="majorHAnsi" w:hAnsiTheme="majorHAnsi" w:cstheme="majorHAnsi"/>
                                  <w:sz w:val="18"/>
                                  <w:szCs w:val="18"/>
                                  <w:lang w:val="fr-FR"/>
                                </w:rPr>
                                <w:t>6</w:t>
                              </w:r>
                              <w:r>
                                <w:rPr>
                                  <w:rFonts w:asciiTheme="majorHAnsi" w:hAnsiTheme="majorHAnsi" w:cstheme="majorHAnsi"/>
                                  <w:sz w:val="18"/>
                                  <w:szCs w:val="18"/>
                                  <w:lang w:val="fr-FR"/>
                                </w:rPr>
                                <w:t>80 &lt; LI</w:t>
                              </w:r>
                              <w:r w:rsidRPr="00F811DC">
                                <w:rPr>
                                  <w:rFonts w:asciiTheme="majorHAnsi" w:hAnsiTheme="majorHAnsi" w:cstheme="majorHAnsi"/>
                                  <w:sz w:val="18"/>
                                  <w:szCs w:val="18"/>
                                  <w:lang w:val="fr-FR"/>
                                </w:rPr>
                                <w:t>6</w:t>
                              </w:r>
                              <w:r>
                                <w:rPr>
                                  <w:rFonts w:asciiTheme="majorHAnsi" w:hAnsiTheme="majorHAnsi" w:cstheme="majorHAnsi"/>
                                  <w:sz w:val="18"/>
                                  <w:szCs w:val="18"/>
                                  <w:lang w:val="fr-FR"/>
                                </w:rPr>
                                <w:t>8</w:t>
                              </w:r>
                              <w:r w:rsidRPr="00F811DC">
                                <w:rPr>
                                  <w:rFonts w:asciiTheme="majorHAnsi" w:hAnsiTheme="majorHAnsi" w:cstheme="majorHAnsi"/>
                                  <w:sz w:val="18"/>
                                  <w:szCs w:val="18"/>
                                  <w:lang w:val="fr-FR"/>
                                </w:rPr>
                                <w:t xml:space="preserve">0setpoint  </w:t>
                              </w:r>
                            </w:p>
                          </w:txbxContent>
                        </wps:txbx>
                        <wps:bodyPr rot="0" vert="horz" wrap="square" lIns="0" tIns="0" rIns="0" bIns="0" anchor="t" anchorCtr="0" upright="1">
                          <a:noAutofit/>
                        </wps:bodyPr>
                      </wps:wsp>
                      <wps:wsp>
                        <wps:cNvPr id="28682" name="AutoShape 13160"/>
                        <wps:cNvCnPr>
                          <a:cxnSpLocks noChangeShapeType="1"/>
                        </wps:cNvCnPr>
                        <wps:spPr bwMode="auto">
                          <a:xfrm rot="5400000">
                            <a:off x="6951" y="1107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83" name="Text Box 13161"/>
                        <wps:cNvSpPr txBox="1">
                          <a:spLocks noChangeArrowheads="1"/>
                        </wps:cNvSpPr>
                        <wps:spPr bwMode="auto">
                          <a:xfrm>
                            <a:off x="2694" y="9805"/>
                            <a:ext cx="2234" cy="1037"/>
                          </a:xfrm>
                          <a:prstGeom prst="rect">
                            <a:avLst/>
                          </a:prstGeom>
                          <a:solidFill>
                            <a:srgbClr val="FFFFFF"/>
                          </a:solidFill>
                          <a:ln w="9525">
                            <a:solidFill>
                              <a:srgbClr val="000000"/>
                            </a:solidFill>
                            <a:miter lim="800000"/>
                            <a:headEnd/>
                            <a:tailEnd/>
                          </a:ln>
                        </wps:spPr>
                        <wps:txbx>
                          <w:txbxContent>
                            <w:p w:rsidR="00862F6C" w:rsidRDefault="00862F6C" w:rsidP="00E533EB">
                              <w:pPr>
                                <w:spacing w:before="40"/>
                                <w:jc w:val="center"/>
                                <w:rPr>
                                  <w:rFonts w:asciiTheme="majorHAnsi" w:hAnsiTheme="majorHAnsi" w:cstheme="majorHAnsi"/>
                                  <w:sz w:val="18"/>
                                  <w:szCs w:val="18"/>
                                </w:rPr>
                              </w:pPr>
                              <w:r>
                                <w:rPr>
                                  <w:rFonts w:asciiTheme="majorHAnsi" w:hAnsiTheme="majorHAnsi" w:cstheme="majorHAnsi"/>
                                  <w:sz w:val="18"/>
                                  <w:szCs w:val="18"/>
                                </w:rPr>
                                <w:t>CRYOSTAT EMPTY</w:t>
                              </w:r>
                            </w:p>
                            <w:p w:rsidR="00862F6C" w:rsidRPr="005B4DCB" w:rsidRDefault="00862F6C" w:rsidP="00E533EB">
                              <w:pPr>
                                <w:spacing w:before="40"/>
                                <w:jc w:val="center"/>
                                <w:rPr>
                                  <w:rFonts w:asciiTheme="majorHAnsi" w:hAnsiTheme="majorHAnsi" w:cstheme="majorHAnsi"/>
                                  <w:sz w:val="18"/>
                                  <w:szCs w:val="18"/>
                                </w:rPr>
                              </w:pPr>
                              <w:r>
                                <w:rPr>
                                  <w:rFonts w:asciiTheme="majorHAnsi" w:hAnsiTheme="majorHAnsi" w:cstheme="majorHAnsi"/>
                                  <w:sz w:val="18"/>
                                  <w:szCs w:val="18"/>
                                </w:rPr>
                                <w:t>“</w:t>
                              </w:r>
                              <w:r w:rsidRPr="005B4DCB">
                                <w:rPr>
                                  <w:rFonts w:asciiTheme="majorHAnsi" w:hAnsiTheme="majorHAnsi" w:cstheme="majorHAnsi"/>
                                  <w:sz w:val="18"/>
                                  <w:szCs w:val="18"/>
                                </w:rPr>
                                <w:t>Do you want to stop the emptying</w:t>
                              </w:r>
                              <w:r>
                                <w:rPr>
                                  <w:rFonts w:asciiTheme="majorHAnsi" w:hAnsiTheme="majorHAnsi" w:cstheme="majorHAnsi"/>
                                  <w:sz w:val="18"/>
                                  <w:szCs w:val="18"/>
                                </w:rPr>
                                <w:t xml:space="preserve"> or define a new level setpoint</w:t>
                              </w:r>
                              <w:r w:rsidRPr="005B4DCB">
                                <w:rPr>
                                  <w:rFonts w:asciiTheme="majorHAnsi" w:hAnsiTheme="majorHAnsi" w:cstheme="majorHAnsi"/>
                                  <w:sz w:val="18"/>
                                  <w:szCs w:val="18"/>
                                </w:rPr>
                                <w:t>?“</w:t>
                              </w:r>
                            </w:p>
                          </w:txbxContent>
                        </wps:txbx>
                        <wps:bodyPr rot="0" vert="horz" wrap="square" lIns="0" tIns="0" rIns="0" bIns="0" anchor="t" anchorCtr="0" upright="1">
                          <a:noAutofit/>
                        </wps:bodyPr>
                      </wps:wsp>
                      <wpg:grpSp>
                        <wpg:cNvPr id="28684" name="Group 13162"/>
                        <wpg:cNvGrpSpPr>
                          <a:grpSpLocks/>
                        </wpg:cNvGrpSpPr>
                        <wpg:grpSpPr bwMode="auto">
                          <a:xfrm>
                            <a:off x="5965" y="9405"/>
                            <a:ext cx="227" cy="397"/>
                            <a:chOff x="4444" y="2685"/>
                            <a:chExt cx="255" cy="720"/>
                          </a:xfrm>
                        </wpg:grpSpPr>
                        <wps:wsp>
                          <wps:cNvPr id="28685" name="AutoShape 13163"/>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86" name="AutoShape 13164"/>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8687" name="Text Box 13165"/>
                        <wps:cNvSpPr txBox="1">
                          <a:spLocks noChangeArrowheads="1"/>
                        </wps:cNvSpPr>
                        <wps:spPr bwMode="auto">
                          <a:xfrm>
                            <a:off x="5391" y="9787"/>
                            <a:ext cx="2085" cy="1080"/>
                          </a:xfrm>
                          <a:prstGeom prst="rect">
                            <a:avLst/>
                          </a:prstGeom>
                          <a:solidFill>
                            <a:srgbClr val="FFFFFF"/>
                          </a:solidFill>
                          <a:ln w="9525">
                            <a:solidFill>
                              <a:srgbClr val="000000"/>
                            </a:solidFill>
                            <a:miter lim="800000"/>
                            <a:headEnd/>
                            <a:tailEnd/>
                          </a:ln>
                        </wps:spPr>
                        <wps:txbx>
                          <w:txbxContent>
                            <w:p w:rsidR="00862F6C" w:rsidRDefault="00862F6C" w:rsidP="00E533EB">
                              <w:pPr>
                                <w:spacing w:before="40"/>
                                <w:jc w:val="center"/>
                                <w:rPr>
                                  <w:rFonts w:asciiTheme="majorHAnsi" w:hAnsiTheme="majorHAnsi" w:cstheme="majorHAnsi"/>
                                  <w:sz w:val="18"/>
                                  <w:szCs w:val="18"/>
                                </w:rPr>
                              </w:pPr>
                              <w:r>
                                <w:rPr>
                                  <w:rFonts w:asciiTheme="majorHAnsi" w:hAnsiTheme="majorHAnsi" w:cstheme="majorHAnsi"/>
                                  <w:sz w:val="18"/>
                                  <w:szCs w:val="18"/>
                                </w:rPr>
                                <w:t>DEWAR FULL</w:t>
                              </w:r>
                            </w:p>
                            <w:p w:rsidR="00862F6C" w:rsidRPr="005B4DCB" w:rsidRDefault="00862F6C" w:rsidP="00E533EB">
                              <w:pPr>
                                <w:spacing w:before="40"/>
                                <w:jc w:val="center"/>
                                <w:rPr>
                                  <w:rFonts w:asciiTheme="majorHAnsi" w:hAnsiTheme="majorHAnsi" w:cstheme="majorHAnsi"/>
                                  <w:sz w:val="18"/>
                                  <w:szCs w:val="18"/>
                                </w:rPr>
                              </w:pPr>
                              <w:r>
                                <w:rPr>
                                  <w:rFonts w:asciiTheme="majorHAnsi" w:hAnsiTheme="majorHAnsi" w:cstheme="majorHAnsi"/>
                                  <w:sz w:val="18"/>
                                  <w:szCs w:val="18"/>
                                </w:rPr>
                                <w:t>“</w:t>
                              </w:r>
                              <w:r w:rsidRPr="005B4DCB">
                                <w:rPr>
                                  <w:rFonts w:asciiTheme="majorHAnsi" w:hAnsiTheme="majorHAnsi" w:cstheme="majorHAnsi"/>
                                  <w:sz w:val="18"/>
                                  <w:szCs w:val="18"/>
                                </w:rPr>
                                <w:t>Do you want to stop the emptying</w:t>
                              </w:r>
                              <w:r w:rsidRPr="0049025E">
                                <w:rPr>
                                  <w:rFonts w:asciiTheme="majorHAnsi" w:hAnsiTheme="majorHAnsi" w:cstheme="majorHAnsi"/>
                                  <w:sz w:val="18"/>
                                  <w:szCs w:val="18"/>
                                </w:rPr>
                                <w:t xml:space="preserve"> </w:t>
                              </w:r>
                              <w:r>
                                <w:rPr>
                                  <w:rFonts w:asciiTheme="majorHAnsi" w:hAnsiTheme="majorHAnsi" w:cstheme="majorHAnsi"/>
                                  <w:sz w:val="18"/>
                                  <w:szCs w:val="18"/>
                                </w:rPr>
                                <w:t>or define a new level setpoint</w:t>
                              </w:r>
                              <w:r w:rsidRPr="005B4DCB">
                                <w:rPr>
                                  <w:rFonts w:asciiTheme="majorHAnsi" w:hAnsiTheme="majorHAnsi" w:cstheme="majorHAnsi"/>
                                  <w:sz w:val="18"/>
                                  <w:szCs w:val="18"/>
                                </w:rPr>
                                <w:t>?“</w:t>
                              </w:r>
                            </w:p>
                          </w:txbxContent>
                        </wps:txbx>
                        <wps:bodyPr rot="0" vert="horz" wrap="square" lIns="0" tIns="0" rIns="0" bIns="0" anchor="t" anchorCtr="0" upright="1">
                          <a:noAutofit/>
                        </wps:bodyPr>
                      </wps:wsp>
                      <wps:wsp>
                        <wps:cNvPr id="28688" name="AutoShape 13166"/>
                        <wps:cNvCnPr>
                          <a:cxnSpLocks noChangeShapeType="1"/>
                        </wps:cNvCnPr>
                        <wps:spPr bwMode="auto">
                          <a:xfrm>
                            <a:off x="3577" y="837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89" name="Text Box 13167"/>
                        <wps:cNvSpPr txBox="1">
                          <a:spLocks noChangeArrowheads="1"/>
                        </wps:cNvSpPr>
                        <wps:spPr bwMode="auto">
                          <a:xfrm>
                            <a:off x="4032" y="8263"/>
                            <a:ext cx="3645"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E533EB">
                              <w:pPr>
                                <w:rPr>
                                  <w:rFonts w:asciiTheme="majorHAnsi" w:hAnsiTheme="majorHAnsi" w:cstheme="majorHAnsi"/>
                                  <w:sz w:val="18"/>
                                  <w:szCs w:val="18"/>
                                  <w:lang w:val="fr-FR"/>
                                </w:rPr>
                              </w:pPr>
                              <w:r>
                                <w:rPr>
                                  <w:rFonts w:asciiTheme="majorHAnsi" w:hAnsiTheme="majorHAnsi" w:cstheme="majorHAnsi"/>
                                  <w:sz w:val="18"/>
                                  <w:szCs w:val="18"/>
                                  <w:lang w:val="fr-FR"/>
                                </w:rPr>
                                <w:t>LI</w:t>
                              </w:r>
                              <w:r w:rsidRPr="00F811DC">
                                <w:rPr>
                                  <w:rFonts w:asciiTheme="majorHAnsi" w:hAnsiTheme="majorHAnsi" w:cstheme="majorHAnsi"/>
                                  <w:sz w:val="18"/>
                                  <w:szCs w:val="18"/>
                                  <w:lang w:val="fr-FR"/>
                                </w:rPr>
                                <w:t>6</w:t>
                              </w:r>
                              <w:r>
                                <w:rPr>
                                  <w:rFonts w:asciiTheme="majorHAnsi" w:hAnsiTheme="majorHAnsi" w:cstheme="majorHAnsi"/>
                                  <w:sz w:val="18"/>
                                  <w:szCs w:val="18"/>
                                  <w:lang w:val="fr-FR"/>
                                </w:rPr>
                                <w:t>80 &lt; LI</w:t>
                              </w:r>
                              <w:r w:rsidRPr="00F811DC">
                                <w:rPr>
                                  <w:rFonts w:asciiTheme="majorHAnsi" w:hAnsiTheme="majorHAnsi" w:cstheme="majorHAnsi"/>
                                  <w:sz w:val="18"/>
                                  <w:szCs w:val="18"/>
                                  <w:lang w:val="fr-FR"/>
                                </w:rPr>
                                <w:t>6</w:t>
                              </w:r>
                              <w:r>
                                <w:rPr>
                                  <w:rFonts w:asciiTheme="majorHAnsi" w:hAnsiTheme="majorHAnsi" w:cstheme="majorHAnsi"/>
                                  <w:sz w:val="18"/>
                                  <w:szCs w:val="18"/>
                                  <w:lang w:val="fr-FR"/>
                                </w:rPr>
                                <w:t>8</w:t>
                              </w:r>
                              <w:r w:rsidRPr="00F811DC">
                                <w:rPr>
                                  <w:rFonts w:asciiTheme="majorHAnsi" w:hAnsiTheme="majorHAnsi" w:cstheme="majorHAnsi"/>
                                  <w:sz w:val="18"/>
                                  <w:szCs w:val="18"/>
                                  <w:lang w:val="fr-FR"/>
                                </w:rPr>
                                <w:t xml:space="preserve">0setpoint  </w:t>
                              </w:r>
                              <w:r>
                                <w:rPr>
                                  <w:rFonts w:asciiTheme="majorHAnsi" w:hAnsiTheme="majorHAnsi" w:cstheme="majorHAnsi"/>
                                  <w:sz w:val="18"/>
                                  <w:szCs w:val="18"/>
                                  <w:lang w:val="fr-FR"/>
                                </w:rPr>
                                <w:t xml:space="preserve">OR </w:t>
                              </w:r>
                              <w:r w:rsidRPr="00F811DC">
                                <w:rPr>
                                  <w:rFonts w:asciiTheme="majorHAnsi" w:hAnsiTheme="majorHAnsi" w:cstheme="majorHAnsi"/>
                                  <w:sz w:val="18"/>
                                  <w:szCs w:val="18"/>
                                  <w:lang w:val="fr-FR"/>
                                </w:rPr>
                                <w:t>LT590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&gt;</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LT590setpoint</w:t>
                              </w:r>
                            </w:p>
                            <w:p w:rsidR="00862F6C" w:rsidRPr="00871899" w:rsidRDefault="00862F6C" w:rsidP="00E533EB">
                              <w:pPr>
                                <w:rPr>
                                  <w:szCs w:val="18"/>
                                </w:rPr>
                              </w:pPr>
                            </w:p>
                          </w:txbxContent>
                        </wps:txbx>
                        <wps:bodyPr rot="0" vert="horz" wrap="square" lIns="0" tIns="0" rIns="0" bIns="0" anchor="t" anchorCtr="0" upright="1">
                          <a:noAutofit/>
                        </wps:bodyPr>
                      </wps:wsp>
                      <wps:wsp>
                        <wps:cNvPr id="28690" name="AutoShape 13168"/>
                        <wps:cNvCnPr>
                          <a:cxnSpLocks noChangeShapeType="1"/>
                        </wps:cNvCnPr>
                        <wps:spPr bwMode="auto">
                          <a:xfrm flipH="1">
                            <a:off x="2439" y="7179"/>
                            <a:ext cx="0" cy="147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91" name="AutoShape 13169"/>
                        <wps:cNvCnPr>
                          <a:cxnSpLocks noChangeShapeType="1"/>
                        </wps:cNvCnPr>
                        <wps:spPr bwMode="auto">
                          <a:xfrm>
                            <a:off x="2429" y="7189"/>
                            <a:ext cx="1191"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692" name="AutoShape 13170"/>
                        <wps:cNvCnPr>
                          <a:cxnSpLocks noChangeShapeType="1"/>
                        </wps:cNvCnPr>
                        <wps:spPr bwMode="auto">
                          <a:xfrm>
                            <a:off x="6048" y="11070"/>
                            <a:ext cx="198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93" name="Text Box 13171"/>
                        <wps:cNvSpPr txBox="1">
                          <a:spLocks noChangeArrowheads="1"/>
                        </wps:cNvSpPr>
                        <wps:spPr bwMode="auto">
                          <a:xfrm>
                            <a:off x="2216" y="11309"/>
                            <a:ext cx="1194"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E533EB">
                              <w:pPr>
                                <w:rPr>
                                  <w:rFonts w:asciiTheme="majorHAnsi" w:hAnsiTheme="majorHAnsi" w:cstheme="majorHAnsi"/>
                                  <w:sz w:val="18"/>
                                  <w:szCs w:val="18"/>
                                  <w:lang w:val="fr-FR"/>
                                </w:rPr>
                              </w:pPr>
                              <w:r>
                                <w:rPr>
                                  <w:rFonts w:asciiTheme="majorHAnsi" w:hAnsiTheme="majorHAnsi" w:cstheme="majorHAnsi"/>
                                  <w:sz w:val="18"/>
                                  <w:szCs w:val="18"/>
                                  <w:lang w:val="fr-FR"/>
                                </w:rPr>
                                <w:t>New setpoint</w:t>
                              </w:r>
                            </w:p>
                          </w:txbxContent>
                        </wps:txbx>
                        <wps:bodyPr rot="0" vert="horz" wrap="square" lIns="0" tIns="0" rIns="0" bIns="0" anchor="t" anchorCtr="0" upright="1">
                          <a:noAutofit/>
                        </wps:bodyPr>
                      </wps:wsp>
                      <wps:wsp>
                        <wps:cNvPr id="28694" name="AutoShape 13172"/>
                        <wps:cNvCnPr>
                          <a:cxnSpLocks noChangeShapeType="1"/>
                        </wps:cNvCnPr>
                        <wps:spPr bwMode="auto">
                          <a:xfrm rot="5400000">
                            <a:off x="5688" y="11216"/>
                            <a:ext cx="73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95" name="AutoShape 13173"/>
                        <wps:cNvCnPr>
                          <a:cxnSpLocks noChangeShapeType="1"/>
                        </wps:cNvCnPr>
                        <wps:spPr bwMode="auto">
                          <a:xfrm rot="5400000">
                            <a:off x="2677" y="1113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96" name="AutoShape 13174"/>
                        <wps:cNvCnPr>
                          <a:cxnSpLocks noChangeShapeType="1"/>
                        </wps:cNvCnPr>
                        <wps:spPr bwMode="auto">
                          <a:xfrm rot="10800000">
                            <a:off x="5937" y="1133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97" name="AutoShape 13175"/>
                        <wps:cNvCnPr>
                          <a:cxnSpLocks noChangeShapeType="1"/>
                        </wps:cNvCnPr>
                        <wps:spPr bwMode="auto">
                          <a:xfrm rot="10800000">
                            <a:off x="3362" y="1134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98" name="Text Box 13176"/>
                        <wps:cNvSpPr txBox="1">
                          <a:spLocks noChangeAspect="1" noChangeArrowheads="1"/>
                        </wps:cNvSpPr>
                        <wps:spPr bwMode="auto">
                          <a:xfrm>
                            <a:off x="3703" y="11075"/>
                            <a:ext cx="798"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E533EB">
                              <w:pPr>
                                <w:rPr>
                                  <w:rFonts w:asciiTheme="majorHAnsi" w:hAnsiTheme="majorHAnsi" w:cstheme="majorHAnsi"/>
                                  <w:sz w:val="18"/>
                                  <w:szCs w:val="18"/>
                                </w:rPr>
                              </w:pPr>
                              <w:r>
                                <w:rPr>
                                  <w:rFonts w:asciiTheme="majorHAnsi" w:hAnsiTheme="majorHAnsi" w:cstheme="majorHAnsi"/>
                                  <w:sz w:val="18"/>
                                  <w:szCs w:val="18"/>
                                </w:rPr>
                                <w:t>S</w:t>
                              </w:r>
                              <w:r w:rsidRPr="00F811DC">
                                <w:rPr>
                                  <w:rFonts w:asciiTheme="majorHAnsi" w:hAnsiTheme="majorHAnsi" w:cstheme="majorHAnsi"/>
                                  <w:sz w:val="18"/>
                                  <w:szCs w:val="18"/>
                                </w:rPr>
                                <w:t xml:space="preserve">top </w:t>
                              </w:r>
                            </w:p>
                          </w:txbxContent>
                        </wps:txbx>
                        <wps:bodyPr rot="0" vert="horz" wrap="square" lIns="91440" tIns="45720" rIns="91440" bIns="45720" anchor="t" anchorCtr="0" upright="1">
                          <a:noAutofit/>
                        </wps:bodyPr>
                      </wps:wsp>
                      <wps:wsp>
                        <wps:cNvPr id="28699" name="AutoShape 13177"/>
                        <wps:cNvCnPr>
                          <a:cxnSpLocks noChangeShapeType="1"/>
                        </wps:cNvCnPr>
                        <wps:spPr bwMode="auto">
                          <a:xfrm>
                            <a:off x="3472" y="11568"/>
                            <a:ext cx="56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700" name="AutoShape 13178"/>
                        <wps:cNvCnPr>
                          <a:cxnSpLocks noChangeShapeType="1"/>
                        </wps:cNvCnPr>
                        <wps:spPr bwMode="auto">
                          <a:xfrm flipH="1">
                            <a:off x="8035" y="7177"/>
                            <a:ext cx="0" cy="17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701" name="AutoShape 13179"/>
                        <wps:cNvCnPr>
                          <a:cxnSpLocks noChangeShapeType="1"/>
                        </wps:cNvCnPr>
                        <wps:spPr bwMode="auto">
                          <a:xfrm flipH="1">
                            <a:off x="3788" y="7193"/>
                            <a:ext cx="4252"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702" name="Text Box 13180"/>
                        <wps:cNvSpPr txBox="1">
                          <a:spLocks noChangeArrowheads="1"/>
                        </wps:cNvSpPr>
                        <wps:spPr bwMode="auto">
                          <a:xfrm>
                            <a:off x="7185" y="11119"/>
                            <a:ext cx="1194"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E533EB">
                              <w:pPr>
                                <w:rPr>
                                  <w:rFonts w:asciiTheme="majorHAnsi" w:hAnsiTheme="majorHAnsi" w:cstheme="majorHAnsi"/>
                                  <w:sz w:val="18"/>
                                  <w:szCs w:val="18"/>
                                  <w:lang w:val="fr-FR"/>
                                </w:rPr>
                              </w:pPr>
                              <w:r>
                                <w:rPr>
                                  <w:rFonts w:asciiTheme="majorHAnsi" w:hAnsiTheme="majorHAnsi" w:cstheme="majorHAnsi"/>
                                  <w:sz w:val="18"/>
                                  <w:szCs w:val="18"/>
                                  <w:lang w:val="fr-FR"/>
                                </w:rPr>
                                <w:t>New setpoint</w:t>
                              </w:r>
                            </w:p>
                          </w:txbxContent>
                        </wps:txbx>
                        <wps:bodyPr rot="0" vert="horz" wrap="square" lIns="0" tIns="0" rIns="0" bIns="0" anchor="t" anchorCtr="0" upright="1">
                          <a:noAutofit/>
                        </wps:bodyPr>
                      </wps:wsp>
                      <wps:wsp>
                        <wps:cNvPr id="28703" name="AutoShape 13181"/>
                        <wps:cNvCnPr>
                          <a:cxnSpLocks noChangeShapeType="1"/>
                        </wps:cNvCnPr>
                        <wps:spPr bwMode="auto">
                          <a:xfrm>
                            <a:off x="4868" y="11570"/>
                            <a:ext cx="0" cy="73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704" name="Rectangle 13182"/>
                        <wps:cNvSpPr>
                          <a:spLocks noChangeArrowheads="1"/>
                        </wps:cNvSpPr>
                        <wps:spPr bwMode="auto">
                          <a:xfrm>
                            <a:off x="4128" y="11797"/>
                            <a:ext cx="1596" cy="1077"/>
                          </a:xfrm>
                          <a:prstGeom prst="rect">
                            <a:avLst/>
                          </a:prstGeom>
                          <a:solidFill>
                            <a:srgbClr val="FFFFFF"/>
                          </a:solidFill>
                          <a:ln w="9525">
                            <a:solidFill>
                              <a:srgbClr val="000000"/>
                            </a:solidFill>
                            <a:miter lim="800000"/>
                            <a:headEnd/>
                            <a:tailEnd/>
                          </a:ln>
                        </wps:spPr>
                        <wps:txbx>
                          <w:txbxContent>
                            <w:p w:rsidR="00862F6C" w:rsidRPr="00647920" w:rsidRDefault="00862F6C" w:rsidP="00E533EB">
                              <w:pPr>
                                <w:jc w:val="center"/>
                                <w:rPr>
                                  <w:rFonts w:asciiTheme="majorHAnsi" w:hAnsiTheme="majorHAnsi"/>
                                  <w:sz w:val="18"/>
                                  <w:szCs w:val="18"/>
                                  <w:lang w:val="fr-FR"/>
                                </w:rPr>
                              </w:pPr>
                              <w:r>
                                <w:rPr>
                                  <w:rFonts w:asciiTheme="majorHAnsi" w:hAnsiTheme="majorHAnsi"/>
                                  <w:sz w:val="18"/>
                                  <w:szCs w:val="18"/>
                                  <w:lang w:val="fr-FR"/>
                                </w:rPr>
                                <w:t>Filling Stopped</w:t>
                              </w:r>
                            </w:p>
                          </w:txbxContent>
                        </wps:txbx>
                        <wps:bodyPr rot="0" vert="horz" wrap="square" lIns="91440" tIns="45720" rIns="91440" bIns="45720" anchor="t" anchorCtr="0" upright="1">
                          <a:noAutofit/>
                        </wps:bodyPr>
                      </wps:wsp>
                      <wps:wsp>
                        <wps:cNvPr id="28705" name="Text Box 13183"/>
                        <wps:cNvSpPr txBox="1">
                          <a:spLocks noChangeArrowheads="1"/>
                        </wps:cNvSpPr>
                        <wps:spPr bwMode="auto">
                          <a:xfrm>
                            <a:off x="5721" y="11797"/>
                            <a:ext cx="3345" cy="1077"/>
                          </a:xfrm>
                          <a:prstGeom prst="rect">
                            <a:avLst/>
                          </a:prstGeom>
                          <a:solidFill>
                            <a:srgbClr val="FFFFFF"/>
                          </a:solidFill>
                          <a:ln w="9525">
                            <a:solidFill>
                              <a:srgbClr val="000000"/>
                            </a:solidFill>
                            <a:miter lim="800000"/>
                            <a:headEnd/>
                            <a:tailEnd/>
                          </a:ln>
                        </wps:spPr>
                        <wps:txbx>
                          <w:txbxContent>
                            <w:p w:rsidR="00862F6C" w:rsidRDefault="00862F6C" w:rsidP="00E533EB">
                              <w:pPr>
                                <w:rPr>
                                  <w:rFonts w:asciiTheme="majorHAnsi" w:hAnsiTheme="majorHAnsi" w:cstheme="majorHAnsi"/>
                                  <w:sz w:val="18"/>
                                  <w:szCs w:val="18"/>
                                </w:rPr>
                              </w:pPr>
                              <w:r>
                                <w:rPr>
                                  <w:rFonts w:asciiTheme="majorHAnsi" w:hAnsiTheme="majorHAnsi" w:cstheme="majorHAnsi"/>
                                  <w:sz w:val="18"/>
                                  <w:szCs w:val="18"/>
                                </w:rPr>
                                <w:t xml:space="preserve">Close </w:t>
                              </w:r>
                              <w:r w:rsidRPr="00F811DC">
                                <w:rPr>
                                  <w:rFonts w:asciiTheme="majorHAnsi" w:hAnsiTheme="majorHAnsi" w:cstheme="majorHAnsi"/>
                                  <w:sz w:val="18"/>
                                  <w:szCs w:val="18"/>
                                </w:rPr>
                                <w:t>FV641</w:t>
                              </w:r>
                              <w:r>
                                <w:rPr>
                                  <w:rFonts w:asciiTheme="majorHAnsi" w:hAnsiTheme="majorHAnsi" w:cstheme="majorHAnsi"/>
                                  <w:sz w:val="18"/>
                                  <w:szCs w:val="18"/>
                                </w:rPr>
                                <w:t>, FV680</w:t>
                              </w:r>
                              <w:r w:rsidRPr="00F811DC">
                                <w:rPr>
                                  <w:rFonts w:asciiTheme="majorHAnsi" w:hAnsiTheme="majorHAnsi" w:cstheme="majorHAnsi"/>
                                  <w:sz w:val="18"/>
                                  <w:szCs w:val="18"/>
                                </w:rPr>
                                <w:t xml:space="preserve"> </w:t>
                              </w:r>
                            </w:p>
                            <w:p w:rsidR="00862F6C" w:rsidRPr="00F811DC" w:rsidRDefault="00862F6C" w:rsidP="00E533EB">
                              <w:pPr>
                                <w:rPr>
                                  <w:rFonts w:asciiTheme="majorHAnsi" w:hAnsiTheme="majorHAnsi" w:cstheme="majorHAnsi"/>
                                  <w:sz w:val="18"/>
                                  <w:szCs w:val="18"/>
                                </w:rPr>
                              </w:pPr>
                              <w:r w:rsidRPr="00F811DC">
                                <w:rPr>
                                  <w:rFonts w:asciiTheme="majorHAnsi" w:hAnsiTheme="majorHAnsi" w:cstheme="majorHAnsi"/>
                                  <w:sz w:val="18"/>
                                  <w:szCs w:val="18"/>
                                </w:rPr>
                                <w:t>CV58</w:t>
                              </w:r>
                              <w:r>
                                <w:rPr>
                                  <w:rFonts w:asciiTheme="majorHAnsi" w:hAnsiTheme="majorHAnsi" w:cstheme="majorHAnsi"/>
                                  <w:sz w:val="18"/>
                                  <w:szCs w:val="18"/>
                                </w:rPr>
                                <w:t>3</w:t>
                              </w:r>
                              <w:r w:rsidRPr="00F811DC">
                                <w:rPr>
                                  <w:rFonts w:asciiTheme="majorHAnsi" w:hAnsiTheme="majorHAnsi" w:cstheme="majorHAnsi"/>
                                  <w:sz w:val="18"/>
                                  <w:szCs w:val="18"/>
                                </w:rPr>
                                <w:t xml:space="preserve"> regulated </w:t>
                              </w:r>
                            </w:p>
                            <w:p w:rsidR="00862F6C" w:rsidRDefault="00862F6C" w:rsidP="00E533EB">
                              <w:pPr>
                                <w:rPr>
                                  <w:rFonts w:asciiTheme="majorHAnsi" w:hAnsiTheme="majorHAnsi" w:cstheme="majorHAnsi"/>
                                  <w:sz w:val="18"/>
                                  <w:szCs w:val="18"/>
                                </w:rPr>
                              </w:pPr>
                              <w:r>
                                <w:rPr>
                                  <w:rFonts w:asciiTheme="majorHAnsi" w:hAnsiTheme="majorHAnsi" w:cstheme="majorHAnsi"/>
                                  <w:sz w:val="18"/>
                                  <w:szCs w:val="18"/>
                                </w:rPr>
                                <w:t>PT681</w:t>
                              </w:r>
                              <w:r w:rsidRPr="00F811DC">
                                <w:rPr>
                                  <w:rFonts w:asciiTheme="majorHAnsi" w:hAnsiTheme="majorHAnsi" w:cstheme="majorHAnsi"/>
                                  <w:sz w:val="18"/>
                                  <w:szCs w:val="18"/>
                                </w:rPr>
                                <w:t>=PT6</w:t>
                              </w:r>
                              <w:r>
                                <w:rPr>
                                  <w:rFonts w:asciiTheme="majorHAnsi" w:hAnsiTheme="majorHAnsi" w:cstheme="majorHAnsi"/>
                                  <w:sz w:val="18"/>
                                  <w:szCs w:val="18"/>
                                </w:rPr>
                                <w:t>81</w:t>
                              </w:r>
                              <w:r w:rsidRPr="00F811DC">
                                <w:rPr>
                                  <w:rFonts w:asciiTheme="majorHAnsi" w:hAnsiTheme="majorHAnsi" w:cstheme="majorHAnsi"/>
                                  <w:sz w:val="18"/>
                                  <w:szCs w:val="18"/>
                                </w:rPr>
                                <w:t>setpoint</w:t>
                              </w:r>
                            </w:p>
                            <w:p w:rsidR="00862F6C" w:rsidRDefault="00862F6C" w:rsidP="00E533EB">
                              <w:pPr>
                                <w:rPr>
                                  <w:rFonts w:asciiTheme="majorHAnsi" w:hAnsiTheme="majorHAnsi" w:cstheme="majorHAnsi"/>
                                  <w:sz w:val="18"/>
                                  <w:szCs w:val="18"/>
                                </w:rPr>
                              </w:pPr>
                              <w:r>
                                <w:rPr>
                                  <w:rFonts w:asciiTheme="majorHAnsi" w:hAnsiTheme="majorHAnsi" w:cstheme="majorHAnsi"/>
                                  <w:sz w:val="18"/>
                                  <w:szCs w:val="18"/>
                                </w:rPr>
                                <w:t>CV581 opened</w:t>
                              </w:r>
                            </w:p>
                            <w:p w:rsidR="00862F6C" w:rsidRPr="00F811DC" w:rsidRDefault="00862F6C" w:rsidP="00E533EB">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8706" name="Rectangle 13184"/>
                        <wps:cNvSpPr>
                          <a:spLocks noChangeArrowheads="1"/>
                        </wps:cNvSpPr>
                        <wps:spPr bwMode="auto">
                          <a:xfrm>
                            <a:off x="8223" y="6133"/>
                            <a:ext cx="1361" cy="1304"/>
                          </a:xfrm>
                          <a:prstGeom prst="rect">
                            <a:avLst/>
                          </a:prstGeom>
                          <a:solidFill>
                            <a:srgbClr val="FFFFFF"/>
                          </a:solidFill>
                          <a:ln w="9525">
                            <a:solidFill>
                              <a:srgbClr val="000000"/>
                            </a:solidFill>
                            <a:miter lim="800000"/>
                            <a:headEnd/>
                            <a:tailEnd/>
                          </a:ln>
                        </wps:spPr>
                        <wps:txbx>
                          <w:txbxContent>
                            <w:p w:rsidR="00862F6C" w:rsidRPr="00F811DC" w:rsidRDefault="00862F6C" w:rsidP="00E533EB">
                              <w:pPr>
                                <w:spacing w:before="240" w:line="264" w:lineRule="auto"/>
                                <w:jc w:val="center"/>
                                <w:rPr>
                                  <w:rFonts w:asciiTheme="majorHAnsi" w:hAnsiTheme="majorHAnsi" w:cstheme="majorHAnsi"/>
                                  <w:sz w:val="18"/>
                                  <w:szCs w:val="18"/>
                                </w:rPr>
                              </w:pPr>
                              <w:r w:rsidRPr="00F811DC">
                                <w:rPr>
                                  <w:rFonts w:asciiTheme="majorHAnsi" w:hAnsiTheme="majorHAnsi" w:cstheme="majorHAnsi"/>
                                  <w:sz w:val="18"/>
                                  <w:szCs w:val="18"/>
                                </w:rPr>
                                <w:t>Pressurization</w:t>
                              </w:r>
                            </w:p>
                            <w:p w:rsidR="00862F6C" w:rsidRPr="00F811DC" w:rsidRDefault="00862F6C" w:rsidP="00E533EB">
                              <w:pPr>
                                <w:spacing w:line="264" w:lineRule="auto"/>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Cryostat</w:t>
                              </w:r>
                            </w:p>
                            <w:p w:rsidR="00862F6C" w:rsidRPr="00F811DC" w:rsidRDefault="00862F6C" w:rsidP="00E533EB">
                              <w:pPr>
                                <w:spacing w:before="120" w:line="264" w:lineRule="auto"/>
                                <w:jc w:val="center"/>
                                <w:rPr>
                                  <w:rFonts w:asciiTheme="majorHAnsi" w:hAnsiTheme="majorHAnsi" w:cstheme="majorHAnsi"/>
                                  <w:sz w:val="18"/>
                                  <w:szCs w:val="18"/>
                                  <w:lang w:val="fr-FR"/>
                                </w:rPr>
                              </w:pPr>
                            </w:p>
                            <w:p w:rsidR="00862F6C" w:rsidRPr="00F811DC" w:rsidRDefault="00862F6C" w:rsidP="00E533EB">
                              <w:pPr>
                                <w:spacing w:before="120" w:line="264" w:lineRule="auto"/>
                                <w:jc w:val="center"/>
                                <w:rPr>
                                  <w:rFonts w:asciiTheme="majorHAnsi" w:hAnsiTheme="majorHAnsi" w:cstheme="majorHAnsi"/>
                                  <w:sz w:val="18"/>
                                  <w:szCs w:val="18"/>
                                  <w:lang w:val="fr-FR"/>
                                </w:rPr>
                              </w:pPr>
                            </w:p>
                            <w:p w:rsidR="00862F6C" w:rsidRPr="00F811DC" w:rsidRDefault="00862F6C" w:rsidP="00E533EB">
                              <w:pPr>
                                <w:spacing w:before="120" w:line="264" w:lineRule="auto"/>
                                <w:jc w:val="center"/>
                                <w:rPr>
                                  <w:rFonts w:asciiTheme="majorHAnsi" w:hAnsiTheme="majorHAnsi" w:cstheme="majorHAnsi"/>
                                  <w:sz w:val="18"/>
                                  <w:szCs w:val="18"/>
                                  <w:lang w:val="fr-FR"/>
                                </w:rPr>
                              </w:pPr>
                            </w:p>
                            <w:p w:rsidR="00862F6C" w:rsidRPr="00F811DC" w:rsidRDefault="00862F6C" w:rsidP="00E533EB">
                              <w:pPr>
                                <w:spacing w:before="120" w:line="264" w:lineRule="auto"/>
                                <w:jc w:val="center"/>
                                <w:rPr>
                                  <w:rFonts w:asciiTheme="majorHAnsi" w:hAnsiTheme="majorHAnsi" w:cstheme="majorHAnsi"/>
                                  <w:sz w:val="18"/>
                                  <w:szCs w:val="18"/>
                                  <w:lang w:val="fr-FR"/>
                                </w:rPr>
                              </w:pPr>
                            </w:p>
                          </w:txbxContent>
                        </wps:txbx>
                        <wps:bodyPr rot="0" vert="horz" wrap="square" lIns="91440" tIns="45720" rIns="91440" bIns="45720" anchor="t" anchorCtr="0" upright="1">
                          <a:noAutofit/>
                        </wps:bodyPr>
                      </wps:wsp>
                      <wps:wsp>
                        <wps:cNvPr id="28707" name="Text Box 13185"/>
                        <wps:cNvSpPr txBox="1">
                          <a:spLocks noChangeArrowheads="1"/>
                        </wps:cNvSpPr>
                        <wps:spPr bwMode="auto">
                          <a:xfrm>
                            <a:off x="9570" y="6133"/>
                            <a:ext cx="1962" cy="1304"/>
                          </a:xfrm>
                          <a:prstGeom prst="rect">
                            <a:avLst/>
                          </a:prstGeom>
                          <a:solidFill>
                            <a:srgbClr val="FFFFFF"/>
                          </a:solidFill>
                          <a:ln w="9525">
                            <a:solidFill>
                              <a:srgbClr val="000000"/>
                            </a:solidFill>
                            <a:miter lim="800000"/>
                            <a:headEnd/>
                            <a:tailEnd/>
                          </a:ln>
                        </wps:spPr>
                        <wps:txbx>
                          <w:txbxContent>
                            <w:p w:rsidR="00862F6C" w:rsidRPr="00F811DC" w:rsidRDefault="00862F6C" w:rsidP="00E747D1">
                              <w:pPr>
                                <w:rPr>
                                  <w:rFonts w:asciiTheme="majorHAnsi" w:hAnsiTheme="majorHAnsi" w:cstheme="majorHAnsi"/>
                                  <w:sz w:val="18"/>
                                  <w:szCs w:val="18"/>
                                </w:rPr>
                              </w:pPr>
                              <w:r w:rsidRPr="00F811DC">
                                <w:rPr>
                                  <w:rFonts w:asciiTheme="majorHAnsi" w:hAnsiTheme="majorHAnsi" w:cstheme="majorHAnsi"/>
                                  <w:sz w:val="18"/>
                                  <w:szCs w:val="18"/>
                                </w:rPr>
                                <w:t>CV58</w:t>
                              </w:r>
                              <w:r>
                                <w:rPr>
                                  <w:rFonts w:asciiTheme="majorHAnsi" w:hAnsiTheme="majorHAnsi" w:cstheme="majorHAnsi"/>
                                  <w:sz w:val="18"/>
                                  <w:szCs w:val="18"/>
                                </w:rPr>
                                <w:t>3</w:t>
                              </w:r>
                              <w:r w:rsidRPr="00F811DC">
                                <w:rPr>
                                  <w:rFonts w:asciiTheme="majorHAnsi" w:hAnsiTheme="majorHAnsi" w:cstheme="majorHAnsi"/>
                                  <w:sz w:val="18"/>
                                  <w:szCs w:val="18"/>
                                </w:rPr>
                                <w:t xml:space="preserve"> regulated </w:t>
                              </w:r>
                            </w:p>
                            <w:p w:rsidR="00862F6C" w:rsidRDefault="00862F6C" w:rsidP="00E533EB">
                              <w:pPr>
                                <w:rPr>
                                  <w:rFonts w:asciiTheme="majorHAnsi" w:hAnsiTheme="majorHAnsi" w:cstheme="majorHAnsi"/>
                                  <w:sz w:val="18"/>
                                  <w:szCs w:val="18"/>
                                </w:rPr>
                              </w:pPr>
                              <w:r>
                                <w:rPr>
                                  <w:rFonts w:asciiTheme="majorHAnsi" w:hAnsiTheme="majorHAnsi" w:cstheme="majorHAnsi"/>
                                  <w:sz w:val="18"/>
                                  <w:szCs w:val="18"/>
                                </w:rPr>
                                <w:t>PT681</w:t>
                              </w:r>
                              <w:r w:rsidRPr="00F811DC">
                                <w:rPr>
                                  <w:rFonts w:asciiTheme="majorHAnsi" w:hAnsiTheme="majorHAnsi" w:cstheme="majorHAnsi"/>
                                  <w:sz w:val="18"/>
                                  <w:szCs w:val="18"/>
                                </w:rPr>
                                <w:t>=PT6</w:t>
                              </w:r>
                              <w:r>
                                <w:rPr>
                                  <w:rFonts w:asciiTheme="majorHAnsi" w:hAnsiTheme="majorHAnsi" w:cstheme="majorHAnsi"/>
                                  <w:sz w:val="18"/>
                                  <w:szCs w:val="18"/>
                                </w:rPr>
                                <w:t>81</w:t>
                              </w:r>
                              <w:r w:rsidRPr="00F811DC">
                                <w:rPr>
                                  <w:rFonts w:asciiTheme="majorHAnsi" w:hAnsiTheme="majorHAnsi" w:cstheme="majorHAnsi"/>
                                  <w:sz w:val="18"/>
                                  <w:szCs w:val="18"/>
                                </w:rPr>
                                <w:t>setpoint</w:t>
                              </w:r>
                            </w:p>
                            <w:p w:rsidR="00862F6C" w:rsidRDefault="00862F6C" w:rsidP="00E533EB">
                              <w:pPr>
                                <w:rPr>
                                  <w:rFonts w:asciiTheme="majorHAnsi" w:hAnsiTheme="majorHAnsi" w:cstheme="majorHAnsi"/>
                                  <w:sz w:val="18"/>
                                  <w:szCs w:val="18"/>
                                </w:rPr>
                              </w:pPr>
                              <w:r>
                                <w:rPr>
                                  <w:rFonts w:asciiTheme="majorHAnsi" w:hAnsiTheme="majorHAnsi" w:cstheme="majorHAnsi"/>
                                  <w:sz w:val="18"/>
                                  <w:szCs w:val="18"/>
                                </w:rPr>
                                <w:t>Close CV680, FV681</w:t>
                              </w:r>
                            </w:p>
                            <w:p w:rsidR="00862F6C" w:rsidRPr="00F811DC" w:rsidRDefault="00862F6C" w:rsidP="00E533EB">
                              <w:pPr>
                                <w:rPr>
                                  <w:rFonts w:asciiTheme="majorHAnsi" w:hAnsiTheme="majorHAnsi" w:cstheme="majorHAnsi"/>
                                  <w:sz w:val="18"/>
                                  <w:szCs w:val="18"/>
                                </w:rPr>
                              </w:pPr>
                              <w:r>
                                <w:rPr>
                                  <w:rFonts w:asciiTheme="majorHAnsi" w:hAnsiTheme="majorHAnsi" w:cstheme="majorHAnsi"/>
                                  <w:sz w:val="18"/>
                                  <w:szCs w:val="18"/>
                                </w:rPr>
                                <w:t>Open CV581</w:t>
                              </w:r>
                            </w:p>
                            <w:p w:rsidR="00862F6C" w:rsidRPr="00F811DC" w:rsidRDefault="00862F6C" w:rsidP="00E533EB">
                              <w:pPr>
                                <w:rPr>
                                  <w:rFonts w:asciiTheme="majorHAnsi" w:hAnsiTheme="majorHAnsi" w:cstheme="majorHAnsi"/>
                                  <w:sz w:val="18"/>
                                  <w:szCs w:val="18"/>
                                </w:rPr>
                              </w:pPr>
                              <w:r>
                                <w:rPr>
                                  <w:rFonts w:asciiTheme="majorHAnsi" w:hAnsiTheme="majorHAnsi" w:cstheme="majorHAnsi"/>
                                  <w:sz w:val="18"/>
                                  <w:szCs w:val="18"/>
                                </w:rPr>
                                <w:t>Open FV680</w:t>
                              </w:r>
                            </w:p>
                            <w:p w:rsidR="00862F6C" w:rsidRPr="00F811DC" w:rsidRDefault="00862F6C" w:rsidP="00E533EB">
                              <w:pPr>
                                <w:spacing w:line="314" w:lineRule="auto"/>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8708" name="Text Box 13186"/>
                        <wps:cNvSpPr txBox="1">
                          <a:spLocks noChangeArrowheads="1"/>
                        </wps:cNvSpPr>
                        <wps:spPr bwMode="auto">
                          <a:xfrm>
                            <a:off x="7075" y="8585"/>
                            <a:ext cx="1915" cy="853"/>
                          </a:xfrm>
                          <a:prstGeom prst="rect">
                            <a:avLst/>
                          </a:prstGeom>
                          <a:solidFill>
                            <a:srgbClr val="FFFFFF"/>
                          </a:solidFill>
                          <a:ln w="9525">
                            <a:solidFill>
                              <a:srgbClr val="000000"/>
                            </a:solidFill>
                            <a:miter lim="800000"/>
                            <a:headEnd/>
                            <a:tailEnd/>
                          </a:ln>
                        </wps:spPr>
                        <wps:txbx>
                          <w:txbxContent>
                            <w:p w:rsidR="00862F6C" w:rsidRDefault="00862F6C" w:rsidP="00E533EB">
                              <w:pPr>
                                <w:spacing w:before="40"/>
                                <w:jc w:val="center"/>
                                <w:rPr>
                                  <w:rFonts w:asciiTheme="majorHAnsi" w:hAnsiTheme="majorHAnsi" w:cstheme="majorHAnsi"/>
                                  <w:sz w:val="18"/>
                                  <w:szCs w:val="18"/>
                                </w:rPr>
                              </w:pPr>
                              <w:r>
                                <w:rPr>
                                  <w:rFonts w:asciiTheme="majorHAnsi" w:hAnsiTheme="majorHAnsi" w:cstheme="majorHAnsi"/>
                                  <w:sz w:val="18"/>
                                  <w:szCs w:val="18"/>
                                </w:rPr>
                                <w:t>DEWAR FULL</w:t>
                              </w:r>
                            </w:p>
                            <w:p w:rsidR="00862F6C" w:rsidRPr="005B4DCB" w:rsidRDefault="00862F6C" w:rsidP="00E533EB">
                              <w:pPr>
                                <w:spacing w:before="40"/>
                                <w:jc w:val="center"/>
                                <w:rPr>
                                  <w:rFonts w:asciiTheme="majorHAnsi" w:hAnsiTheme="majorHAnsi" w:cstheme="majorHAnsi"/>
                                  <w:sz w:val="18"/>
                                  <w:szCs w:val="18"/>
                                </w:rPr>
                              </w:pPr>
                              <w:r>
                                <w:rPr>
                                  <w:rFonts w:asciiTheme="majorHAnsi" w:hAnsiTheme="majorHAnsi" w:cstheme="majorHAnsi"/>
                                  <w:sz w:val="18"/>
                                  <w:szCs w:val="18"/>
                                </w:rPr>
                                <w:t>“Have you defined the new level setpoint</w:t>
                              </w:r>
                              <w:r w:rsidRPr="005B4DCB">
                                <w:rPr>
                                  <w:rFonts w:asciiTheme="majorHAnsi" w:hAnsiTheme="majorHAnsi" w:cstheme="majorHAnsi"/>
                                  <w:sz w:val="18"/>
                                  <w:szCs w:val="18"/>
                                </w:rPr>
                                <w:t>?“</w:t>
                              </w:r>
                            </w:p>
                          </w:txbxContent>
                        </wps:txbx>
                        <wps:bodyPr rot="0" vert="horz" wrap="square" lIns="0" tIns="0" rIns="0" bIns="0" anchor="t" anchorCtr="0" upright="1">
                          <a:noAutofit/>
                        </wps:bodyPr>
                      </wps:wsp>
                      <wps:wsp>
                        <wps:cNvPr id="28709" name="AutoShape 13187"/>
                        <wps:cNvCnPr>
                          <a:cxnSpLocks noChangeShapeType="1"/>
                        </wps:cNvCnPr>
                        <wps:spPr bwMode="auto">
                          <a:xfrm>
                            <a:off x="7920" y="829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710" name="Text Box 13188"/>
                        <wps:cNvSpPr txBox="1">
                          <a:spLocks noChangeArrowheads="1"/>
                        </wps:cNvSpPr>
                        <wps:spPr bwMode="auto">
                          <a:xfrm>
                            <a:off x="8186" y="8215"/>
                            <a:ext cx="34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E533EB">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wps:txbx>
                        <wps:bodyPr rot="0" vert="horz" wrap="square" lIns="0" tIns="0" rIns="0" bIns="0" anchor="t" anchorCtr="0" upright="1">
                          <a:noAutofit/>
                        </wps:bodyPr>
                      </wps:wsp>
                      <wps:wsp>
                        <wps:cNvPr id="28711" name="AutoShape 13189"/>
                        <wps:cNvCnPr>
                          <a:cxnSpLocks noChangeShapeType="1"/>
                        </wps:cNvCnPr>
                        <wps:spPr bwMode="auto">
                          <a:xfrm flipH="1">
                            <a:off x="8025" y="9489"/>
                            <a:ext cx="0" cy="1587"/>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8712" name="Text Box 13190"/>
                        <wps:cNvSpPr txBox="1">
                          <a:spLocks noChangeArrowheads="1"/>
                        </wps:cNvSpPr>
                        <wps:spPr bwMode="auto">
                          <a:xfrm>
                            <a:off x="1373" y="8372"/>
                            <a:ext cx="1597" cy="1023"/>
                          </a:xfrm>
                          <a:prstGeom prst="rect">
                            <a:avLst/>
                          </a:prstGeom>
                          <a:solidFill>
                            <a:srgbClr val="FFFFFF"/>
                          </a:solidFill>
                          <a:ln w="9525">
                            <a:solidFill>
                              <a:srgbClr val="000000"/>
                            </a:solidFill>
                            <a:miter lim="800000"/>
                            <a:headEnd/>
                            <a:tailEnd/>
                          </a:ln>
                        </wps:spPr>
                        <wps:txbx>
                          <w:txbxContent>
                            <w:p w:rsidR="00862F6C" w:rsidRDefault="00862F6C" w:rsidP="00E533EB">
                              <w:pPr>
                                <w:spacing w:before="40"/>
                                <w:jc w:val="center"/>
                                <w:rPr>
                                  <w:rFonts w:asciiTheme="majorHAnsi" w:hAnsiTheme="majorHAnsi" w:cstheme="majorHAnsi"/>
                                  <w:sz w:val="18"/>
                                  <w:szCs w:val="18"/>
                                </w:rPr>
                              </w:pPr>
                              <w:r>
                                <w:rPr>
                                  <w:rFonts w:asciiTheme="majorHAnsi" w:hAnsiTheme="majorHAnsi" w:cstheme="majorHAnsi"/>
                                  <w:sz w:val="18"/>
                                  <w:szCs w:val="18"/>
                                </w:rPr>
                                <w:t>CRYOSTAT EMPTY</w:t>
                              </w:r>
                            </w:p>
                            <w:p w:rsidR="00862F6C" w:rsidRPr="005B4DCB" w:rsidRDefault="00862F6C" w:rsidP="00E533EB">
                              <w:pPr>
                                <w:spacing w:before="40"/>
                                <w:jc w:val="center"/>
                                <w:rPr>
                                  <w:rFonts w:asciiTheme="majorHAnsi" w:hAnsiTheme="majorHAnsi" w:cstheme="majorHAnsi"/>
                                  <w:sz w:val="18"/>
                                  <w:szCs w:val="18"/>
                                </w:rPr>
                              </w:pPr>
                              <w:r>
                                <w:rPr>
                                  <w:rFonts w:asciiTheme="majorHAnsi" w:hAnsiTheme="majorHAnsi" w:cstheme="majorHAnsi"/>
                                  <w:sz w:val="18"/>
                                  <w:szCs w:val="18"/>
                                </w:rPr>
                                <w:t>“Have you defined the new level setpoint</w:t>
                              </w:r>
                              <w:r w:rsidRPr="005B4DCB">
                                <w:rPr>
                                  <w:rFonts w:asciiTheme="majorHAnsi" w:hAnsiTheme="majorHAnsi" w:cstheme="majorHAnsi"/>
                                  <w:sz w:val="18"/>
                                  <w:szCs w:val="18"/>
                                </w:rPr>
                                <w:t>?“</w:t>
                              </w:r>
                            </w:p>
                          </w:txbxContent>
                        </wps:txbx>
                        <wps:bodyPr rot="0" vert="horz" wrap="square" lIns="0" tIns="0" rIns="0" bIns="0" anchor="t" anchorCtr="0" upright="1">
                          <a:noAutofit/>
                        </wps:bodyPr>
                      </wps:wsp>
                      <wps:wsp>
                        <wps:cNvPr id="28713" name="AutoShape 13191"/>
                        <wps:cNvCnPr>
                          <a:cxnSpLocks noChangeShapeType="1"/>
                        </wps:cNvCnPr>
                        <wps:spPr bwMode="auto">
                          <a:xfrm flipH="1">
                            <a:off x="2372" y="9493"/>
                            <a:ext cx="0" cy="1644"/>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8714" name="AutoShape 13192"/>
                        <wps:cNvCnPr>
                          <a:cxnSpLocks noChangeShapeType="1"/>
                        </wps:cNvCnPr>
                        <wps:spPr bwMode="auto">
                          <a:xfrm>
                            <a:off x="2298" y="807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715" name="Text Box 13193"/>
                        <wps:cNvSpPr txBox="1">
                          <a:spLocks noChangeArrowheads="1"/>
                        </wps:cNvSpPr>
                        <wps:spPr bwMode="auto">
                          <a:xfrm>
                            <a:off x="2564" y="8001"/>
                            <a:ext cx="34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6DCC" w:rsidRDefault="00862F6C" w:rsidP="00E533EB">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wps:txbx>
                        <wps:bodyPr rot="0" vert="horz" wrap="square" lIns="0" tIns="0" rIns="0" bIns="0" anchor="t" anchorCtr="0" upright="1">
                          <a:noAutofit/>
                        </wps:bodyPr>
                      </wps:wsp>
                      <wps:wsp>
                        <wps:cNvPr id="28716" name="Rectangle 13194"/>
                        <wps:cNvSpPr>
                          <a:spLocks noChangeArrowheads="1"/>
                        </wps:cNvSpPr>
                        <wps:spPr bwMode="auto">
                          <a:xfrm>
                            <a:off x="3165" y="8568"/>
                            <a:ext cx="1140" cy="603"/>
                          </a:xfrm>
                          <a:prstGeom prst="rect">
                            <a:avLst/>
                          </a:prstGeom>
                          <a:solidFill>
                            <a:srgbClr val="FFFFFF"/>
                          </a:solidFill>
                          <a:ln w="9525">
                            <a:solidFill>
                              <a:srgbClr val="000000"/>
                            </a:solidFill>
                            <a:miter lim="800000"/>
                            <a:headEnd/>
                            <a:tailEnd/>
                          </a:ln>
                        </wps:spPr>
                        <wps:txbx>
                          <w:txbxContent>
                            <w:p w:rsidR="00862F6C" w:rsidRPr="00F811DC" w:rsidRDefault="00862F6C" w:rsidP="00E533EB">
                              <w:pPr>
                                <w:jc w:val="center"/>
                                <w:rPr>
                                  <w:rFonts w:asciiTheme="majorHAnsi" w:hAnsiTheme="majorHAnsi" w:cstheme="majorHAnsi"/>
                                  <w:sz w:val="18"/>
                                  <w:szCs w:val="18"/>
                                  <w:lang w:val="fr-FR"/>
                                </w:rPr>
                              </w:pPr>
                              <w:r>
                                <w:rPr>
                                  <w:rFonts w:asciiTheme="majorHAnsi" w:hAnsiTheme="majorHAnsi" w:cstheme="majorHAnsi"/>
                                  <w:sz w:val="18"/>
                                  <w:szCs w:val="18"/>
                                  <w:lang w:val="fr-FR"/>
                                </w:rPr>
                                <w:t>Stop LHe transfer</w:t>
                              </w:r>
                            </w:p>
                            <w:p w:rsidR="00862F6C" w:rsidRPr="00F811DC" w:rsidRDefault="00862F6C" w:rsidP="00E533EB">
                              <w:pPr>
                                <w:rPr>
                                  <w:sz w:val="18"/>
                                  <w:szCs w:val="18"/>
                                </w:rPr>
                              </w:pPr>
                            </w:p>
                          </w:txbxContent>
                        </wps:txbx>
                        <wps:bodyPr rot="0" vert="horz" wrap="square" lIns="91440" tIns="45720" rIns="91440" bIns="45720" anchor="t" anchorCtr="0" upright="1">
                          <a:noAutofit/>
                        </wps:bodyPr>
                      </wps:wsp>
                      <wps:wsp>
                        <wps:cNvPr id="28717" name="Text Box 13195"/>
                        <wps:cNvSpPr txBox="1">
                          <a:spLocks noChangeArrowheads="1"/>
                        </wps:cNvSpPr>
                        <wps:spPr bwMode="auto">
                          <a:xfrm>
                            <a:off x="4305" y="8568"/>
                            <a:ext cx="2494" cy="603"/>
                          </a:xfrm>
                          <a:prstGeom prst="rect">
                            <a:avLst/>
                          </a:prstGeom>
                          <a:solidFill>
                            <a:srgbClr val="FFFFFF"/>
                          </a:solidFill>
                          <a:ln w="9525">
                            <a:solidFill>
                              <a:srgbClr val="000000"/>
                            </a:solidFill>
                            <a:miter lim="800000"/>
                            <a:headEnd/>
                            <a:tailEnd/>
                          </a:ln>
                        </wps:spPr>
                        <wps:txbx>
                          <w:txbxContent>
                            <w:p w:rsidR="00862F6C" w:rsidRPr="00F811DC" w:rsidRDefault="00862F6C" w:rsidP="00E533EB">
                              <w:pPr>
                                <w:rPr>
                                  <w:rFonts w:asciiTheme="majorHAnsi" w:hAnsiTheme="majorHAnsi" w:cstheme="majorHAnsi"/>
                                  <w:sz w:val="18"/>
                                  <w:szCs w:val="18"/>
                                </w:rPr>
                              </w:pPr>
                              <w:r>
                                <w:rPr>
                                  <w:rFonts w:asciiTheme="majorHAnsi" w:hAnsiTheme="majorHAnsi" w:cstheme="majorHAnsi"/>
                                  <w:sz w:val="18"/>
                                  <w:szCs w:val="18"/>
                                </w:rPr>
                                <w:t>Close FV640, CV590</w:t>
                              </w:r>
                            </w:p>
                            <w:p w:rsidR="00862F6C" w:rsidRPr="00F811DC" w:rsidRDefault="00862F6C" w:rsidP="00E533EB">
                              <w:pPr>
                                <w:spacing w:line="264" w:lineRule="auto"/>
                                <w:rPr>
                                  <w:rFonts w:asciiTheme="majorHAnsi" w:hAnsiTheme="majorHAnsi" w:cstheme="majorHAnsi"/>
                                  <w:sz w:val="18"/>
                                  <w:szCs w:val="18"/>
                                </w:rPr>
                              </w:pPr>
                              <w:r>
                                <w:rPr>
                                  <w:rFonts w:asciiTheme="majorHAnsi" w:hAnsiTheme="majorHAnsi" w:cstheme="majorHAnsi"/>
                                  <w:sz w:val="18"/>
                                  <w:szCs w:val="18"/>
                                </w:rPr>
                                <w:t>FV641 opened</w:t>
                              </w:r>
                            </w:p>
                            <w:p w:rsidR="00862F6C" w:rsidRPr="00F811DC" w:rsidRDefault="00862F6C" w:rsidP="00E533EB">
                              <w:pPr>
                                <w:spacing w:line="312" w:lineRule="auto"/>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8718" name="Text Box 13196"/>
                        <wps:cNvSpPr txBox="1">
                          <a:spLocks noChangeArrowheads="1"/>
                        </wps:cNvSpPr>
                        <wps:spPr bwMode="auto">
                          <a:xfrm>
                            <a:off x="4314" y="7357"/>
                            <a:ext cx="2494" cy="850"/>
                          </a:xfrm>
                          <a:prstGeom prst="rect">
                            <a:avLst/>
                          </a:prstGeom>
                          <a:solidFill>
                            <a:srgbClr val="FFFFFF"/>
                          </a:solidFill>
                          <a:ln w="9525">
                            <a:solidFill>
                              <a:srgbClr val="000000"/>
                            </a:solidFill>
                            <a:miter lim="800000"/>
                            <a:headEnd/>
                            <a:tailEnd/>
                          </a:ln>
                        </wps:spPr>
                        <wps:txbx>
                          <w:txbxContent>
                            <w:p w:rsidR="00862F6C" w:rsidRPr="00F811DC" w:rsidRDefault="00862F6C" w:rsidP="00E533EB">
                              <w:pPr>
                                <w:rPr>
                                  <w:rFonts w:asciiTheme="majorHAnsi" w:hAnsiTheme="majorHAnsi" w:cstheme="majorHAnsi"/>
                                  <w:sz w:val="18"/>
                                  <w:szCs w:val="18"/>
                                </w:rPr>
                              </w:pPr>
                              <w:r w:rsidRPr="00F811DC">
                                <w:rPr>
                                  <w:rFonts w:asciiTheme="majorHAnsi" w:hAnsiTheme="majorHAnsi" w:cstheme="majorHAnsi"/>
                                  <w:sz w:val="18"/>
                                  <w:szCs w:val="18"/>
                                </w:rPr>
                                <w:t>FV640, FV641 open</w:t>
                              </w:r>
                              <w:r>
                                <w:rPr>
                                  <w:rFonts w:asciiTheme="majorHAnsi" w:hAnsiTheme="majorHAnsi" w:cstheme="majorHAnsi"/>
                                  <w:sz w:val="18"/>
                                  <w:szCs w:val="18"/>
                                </w:rPr>
                                <w:t>ed</w:t>
                              </w:r>
                            </w:p>
                            <w:p w:rsidR="00862F6C" w:rsidRPr="00F811DC" w:rsidRDefault="00862F6C" w:rsidP="00E533EB">
                              <w:pPr>
                                <w:spacing w:line="264" w:lineRule="auto"/>
                                <w:rPr>
                                  <w:rFonts w:asciiTheme="majorHAnsi" w:hAnsiTheme="majorHAnsi" w:cstheme="majorHAnsi"/>
                                  <w:sz w:val="18"/>
                                  <w:szCs w:val="18"/>
                                </w:rPr>
                              </w:pPr>
                              <w:r w:rsidRPr="00F811DC">
                                <w:rPr>
                                  <w:rFonts w:asciiTheme="majorHAnsi" w:hAnsiTheme="majorHAnsi" w:cstheme="majorHAnsi"/>
                                  <w:sz w:val="18"/>
                                  <w:szCs w:val="18"/>
                                </w:rPr>
                                <w:t>CV590 regulated</w:t>
                              </w:r>
                            </w:p>
                            <w:p w:rsidR="00862F6C" w:rsidRPr="00F811DC" w:rsidRDefault="00862F6C" w:rsidP="00E533EB">
                              <w:pPr>
                                <w:spacing w:line="264" w:lineRule="auto"/>
                                <w:rPr>
                                  <w:rFonts w:asciiTheme="majorHAnsi" w:hAnsiTheme="majorHAnsi" w:cstheme="majorHAnsi"/>
                                  <w:sz w:val="18"/>
                                  <w:szCs w:val="18"/>
                                </w:rPr>
                              </w:pPr>
                              <w:r w:rsidRPr="00F811DC">
                                <w:rPr>
                                  <w:rFonts w:asciiTheme="majorHAnsi" w:hAnsiTheme="majorHAnsi" w:cstheme="majorHAnsi"/>
                                  <w:sz w:val="18"/>
                                  <w:szCs w:val="18"/>
                                </w:rPr>
                                <w:t>PT590=PT590setpoint</w:t>
                              </w:r>
                            </w:p>
                            <w:p w:rsidR="00862F6C" w:rsidRPr="00F811DC" w:rsidRDefault="00862F6C" w:rsidP="00E533EB">
                              <w:pPr>
                                <w:spacing w:line="312" w:lineRule="auto"/>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8719" name="Rectangle 13197"/>
                        <wps:cNvSpPr>
                          <a:spLocks noChangeArrowheads="1"/>
                        </wps:cNvSpPr>
                        <wps:spPr bwMode="auto">
                          <a:xfrm>
                            <a:off x="3163" y="7357"/>
                            <a:ext cx="1151" cy="850"/>
                          </a:xfrm>
                          <a:prstGeom prst="rect">
                            <a:avLst/>
                          </a:prstGeom>
                          <a:solidFill>
                            <a:srgbClr val="FFFFFF"/>
                          </a:solidFill>
                          <a:ln w="9525">
                            <a:solidFill>
                              <a:srgbClr val="000000"/>
                            </a:solidFill>
                            <a:miter lim="800000"/>
                            <a:headEnd/>
                            <a:tailEnd/>
                          </a:ln>
                        </wps:spPr>
                        <wps:txbx>
                          <w:txbxContent>
                            <w:p w:rsidR="00862F6C" w:rsidRPr="00F811DC" w:rsidRDefault="00862F6C" w:rsidP="00E533EB">
                              <w:pPr>
                                <w:spacing w:before="120"/>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Start LHe transfer</w:t>
                              </w:r>
                            </w:p>
                            <w:p w:rsidR="00862F6C" w:rsidRPr="00F811DC" w:rsidRDefault="00862F6C" w:rsidP="00E533EB">
                              <w:pPr>
                                <w:rPr>
                                  <w:sz w:val="18"/>
                                  <w:szCs w:val="18"/>
                                </w:rPr>
                              </w:pPr>
                            </w:p>
                          </w:txbxContent>
                        </wps:txbx>
                        <wps:bodyPr rot="0" vert="horz" wrap="square" lIns="91440" tIns="45720" rIns="91440" bIns="45720" anchor="t" anchorCtr="0" upright="1">
                          <a:noAutofit/>
                        </wps:bodyPr>
                      </wps:wsp>
                      <wps:wsp>
                        <wps:cNvPr id="28720" name="Oval 4777"/>
                        <wps:cNvSpPr>
                          <a:spLocks noChangeArrowheads="1"/>
                        </wps:cNvSpPr>
                        <wps:spPr bwMode="auto">
                          <a:xfrm>
                            <a:off x="5132" y="1213"/>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wps:wsp>
                        <wps:cNvPr id="28721" name="Oval 4778"/>
                        <wps:cNvSpPr>
                          <a:spLocks noChangeArrowheads="1"/>
                        </wps:cNvSpPr>
                        <wps:spPr bwMode="auto">
                          <a:xfrm>
                            <a:off x="4735" y="216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wps:wsp>
                        <wps:cNvPr id="28722" name="Oval 4779"/>
                        <wps:cNvSpPr>
                          <a:spLocks noChangeArrowheads="1"/>
                        </wps:cNvSpPr>
                        <wps:spPr bwMode="auto">
                          <a:xfrm>
                            <a:off x="8229" y="4146"/>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wps:wsp>
                        <wps:cNvPr id="28723" name="Oval 4780"/>
                        <wps:cNvSpPr>
                          <a:spLocks noChangeArrowheads="1"/>
                        </wps:cNvSpPr>
                        <wps:spPr bwMode="auto">
                          <a:xfrm>
                            <a:off x="4225" y="3423"/>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28724" name="Oval 4781"/>
                        <wps:cNvSpPr>
                          <a:spLocks noChangeArrowheads="1"/>
                        </wps:cNvSpPr>
                        <wps:spPr bwMode="auto">
                          <a:xfrm>
                            <a:off x="3957" y="5063"/>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10</w:t>
                              </w:r>
                            </w:p>
                          </w:txbxContent>
                        </wps:txbx>
                        <wps:bodyPr rot="0" vert="horz" wrap="square" lIns="0" tIns="0" rIns="0" bIns="0" anchor="t" anchorCtr="0" upright="1">
                          <a:noAutofit/>
                        </wps:bodyPr>
                      </wps:wsp>
                      <wps:wsp>
                        <wps:cNvPr id="28725" name="Oval 4782"/>
                        <wps:cNvSpPr>
                          <a:spLocks noChangeArrowheads="1"/>
                        </wps:cNvSpPr>
                        <wps:spPr bwMode="auto">
                          <a:xfrm>
                            <a:off x="8100" y="6080"/>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13</w:t>
                              </w:r>
                            </w:p>
                          </w:txbxContent>
                        </wps:txbx>
                        <wps:bodyPr rot="0" vert="horz" wrap="square" lIns="0" tIns="0" rIns="0" bIns="0" anchor="t" anchorCtr="0" upright="1">
                          <a:noAutofit/>
                        </wps:bodyPr>
                      </wps:wsp>
                      <wps:wsp>
                        <wps:cNvPr id="28726" name="Oval 4783"/>
                        <wps:cNvSpPr>
                          <a:spLocks noChangeArrowheads="1"/>
                        </wps:cNvSpPr>
                        <wps:spPr bwMode="auto">
                          <a:xfrm>
                            <a:off x="2963" y="591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12</w:t>
                              </w:r>
                            </w:p>
                          </w:txbxContent>
                        </wps:txbx>
                        <wps:bodyPr rot="0" vert="horz" wrap="square" lIns="0" tIns="0" rIns="0" bIns="0" anchor="t" anchorCtr="0" upright="1">
                          <a:noAutofit/>
                        </wps:bodyPr>
                      </wps:wsp>
                      <wps:wsp>
                        <wps:cNvPr id="28727" name="Oval 4784"/>
                        <wps:cNvSpPr>
                          <a:spLocks noChangeArrowheads="1"/>
                        </wps:cNvSpPr>
                        <wps:spPr bwMode="auto">
                          <a:xfrm>
                            <a:off x="3071" y="7292"/>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14</w:t>
                              </w:r>
                            </w:p>
                          </w:txbxContent>
                        </wps:txbx>
                        <wps:bodyPr rot="0" vert="horz" wrap="square" lIns="0" tIns="0" rIns="0" bIns="0" anchor="t" anchorCtr="0" upright="1">
                          <a:noAutofit/>
                        </wps:bodyPr>
                      </wps:wsp>
                      <wps:wsp>
                        <wps:cNvPr id="28728" name="Oval 4785"/>
                        <wps:cNvSpPr>
                          <a:spLocks noChangeArrowheads="1"/>
                        </wps:cNvSpPr>
                        <wps:spPr bwMode="auto">
                          <a:xfrm>
                            <a:off x="1189" y="8084"/>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22</w:t>
                              </w:r>
                            </w:p>
                          </w:txbxContent>
                        </wps:txbx>
                        <wps:bodyPr rot="0" vert="horz" wrap="square" lIns="0" tIns="0" rIns="0" bIns="0" anchor="t" anchorCtr="0" upright="1">
                          <a:noAutofit/>
                        </wps:bodyPr>
                      </wps:wsp>
                      <wps:wsp>
                        <wps:cNvPr id="28729" name="Oval 4786"/>
                        <wps:cNvSpPr>
                          <a:spLocks noChangeArrowheads="1"/>
                        </wps:cNvSpPr>
                        <wps:spPr bwMode="auto">
                          <a:xfrm>
                            <a:off x="3060" y="832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16</w:t>
                              </w:r>
                            </w:p>
                          </w:txbxContent>
                        </wps:txbx>
                        <wps:bodyPr rot="0" vert="horz" wrap="square" lIns="0" tIns="0" rIns="0" bIns="0" anchor="t" anchorCtr="0" upright="1">
                          <a:noAutofit/>
                        </wps:bodyPr>
                      </wps:wsp>
                      <wps:wsp>
                        <wps:cNvPr id="28730" name="Oval 4787"/>
                        <wps:cNvSpPr>
                          <a:spLocks noChangeArrowheads="1"/>
                        </wps:cNvSpPr>
                        <wps:spPr bwMode="auto">
                          <a:xfrm>
                            <a:off x="6971" y="8460"/>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24</w:t>
                              </w:r>
                            </w:p>
                          </w:txbxContent>
                        </wps:txbx>
                        <wps:bodyPr rot="0" vert="horz" wrap="square" lIns="0" tIns="0" rIns="0" bIns="0" anchor="t" anchorCtr="0" upright="1">
                          <a:noAutofit/>
                        </wps:bodyPr>
                      </wps:wsp>
                      <wps:wsp>
                        <wps:cNvPr id="28731" name="Oval 4788"/>
                        <wps:cNvSpPr>
                          <a:spLocks noChangeArrowheads="1"/>
                        </wps:cNvSpPr>
                        <wps:spPr bwMode="auto">
                          <a:xfrm>
                            <a:off x="2647" y="9643"/>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18</w:t>
                              </w:r>
                            </w:p>
                          </w:txbxContent>
                        </wps:txbx>
                        <wps:bodyPr rot="0" vert="horz" wrap="square" lIns="0" tIns="0" rIns="0" bIns="0" anchor="t" anchorCtr="0" upright="1">
                          <a:noAutofit/>
                        </wps:bodyPr>
                      </wps:wsp>
                      <wps:wsp>
                        <wps:cNvPr id="28732" name="Oval 4789"/>
                        <wps:cNvSpPr>
                          <a:spLocks noChangeArrowheads="1"/>
                        </wps:cNvSpPr>
                        <wps:spPr bwMode="auto">
                          <a:xfrm>
                            <a:off x="5332" y="9702"/>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20</w:t>
                              </w:r>
                            </w:p>
                          </w:txbxContent>
                        </wps:txbx>
                        <wps:bodyPr rot="0" vert="horz" wrap="square" lIns="0" tIns="0" rIns="0" bIns="0" anchor="t" anchorCtr="0" upright="1">
                          <a:noAutofit/>
                        </wps:bodyPr>
                      </wps:wsp>
                      <wps:wsp>
                        <wps:cNvPr id="28733" name="Oval 4790"/>
                        <wps:cNvSpPr>
                          <a:spLocks noChangeArrowheads="1"/>
                        </wps:cNvSpPr>
                        <wps:spPr bwMode="auto">
                          <a:xfrm>
                            <a:off x="4130" y="12203"/>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26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91" o:spid="_x0000_s4449" style="position:absolute;left:0;text-align:left;margin-left:-11.6pt;margin-top:9.95pt;width:517.3pt;height:602.15pt;z-index:274448896" coordorigin="1186,1213" coordsize="10346,12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">
                <v:shape id="AutoShape 13098" o:spid="_x0000_s4450" type="#_x0000_t32" style="position:absolute;left:1196;top:13244;width:36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qQv8YAAADeAAAADwAAAGRycy9kb3ducmV2LnhtbERPTWsCMRC9C/0PYQq9iGbX0ipbo6yC&#10;UAsetHofN9NN6Gay3UTd/vumUOhtHu9z5sveNeJKXbCeFeTjDARx5bXlWsHxfTOagQgRWWPjmRR8&#10;U4Dl4m4wx0L7G+/peoi1SCEcClRgYmwLKUNlyGEY+5Y4cR++cxgT7GqpO7ylcNfISZY9S4eWU4PB&#10;ltaGqs/DxSnYbfNVeTZ2+7b/srunTdlc6uFJqYf7vnwBEamP/+I/96tO86f54wR+30k3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1akL/GAAAA3gAAAA8AAAAAAAAA&#10;AAAAAAAAoQIAAGRycy9kb3ducmV2LnhtbFBLBQYAAAAABAAEAPkAAACUAwAAAAA=&#10;"/>
                <v:shape id="AutoShape 13099" o:spid="_x0000_s4451" type="#_x0000_t32" style="position:absolute;left:1186;top:1506;width:0;height:117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6E58QAAADeAAAADwAAAGRycy9kb3ducmV2LnhtbERPTWsCMRC9F/wPYYReSs1uBZXVKFIo&#10;FA9CdQ8eh2S6u7iZrEm6rv/eCAVv83ifs9oMthU9+dA4VpBPMhDE2pmGKwXl8et9ASJEZIOtY1Jw&#10;owCb9ehlhYVxV/6h/hArkUI4FKigjrErpAy6Joth4jrixP06bzEm6CtpPF5TuG3lR5bNpMWGU0ON&#10;HX3WpM+HP6ug2ZX7sn+7RK8Xu/zk83A8tVqp1/GwXYKINMSn+N/9bdL8eT6dwuOddIN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ToTnxAAAAN4AAAAPAAAAAAAAAAAA&#10;AAAAAKECAABkcnMvZG93bnJldi54bWxQSwUGAAAAAAQABAD5AAAAkgMAAAAA&#10;"/>
                <v:shape id="AutoShape 13100" o:spid="_x0000_s4452" type="#_x0000_t32" style="position:absolute;left:1195;top:1527;width:37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xZ7cYAAADeAAAADwAAAGRycy9kb3ducmV2LnhtbERPTU/CQBC9k/gfNmPCDbZFoqayEDAx&#10;gISD1XqedMe2sTtbdxco/HrWxMTbvLzPmS1604ojOd9YVpCOExDEpdUNVwo+3l9GjyB8QNbYWiYF&#10;Z/KwmN8MZphpe+I3OuahEjGEfYYK6hC6TEpf1mTQj21HHLkv6wyGCF0ltcNTDDetnCTJvTTYcGyo&#10;saPnmsrv/GAUvO66ZvKz3rttG+gz15ditU4LpYa3/fIJRKA+/Iv/3Bsd5z+kd1P4fSfe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vcWe3GAAAA3gAAAA8AAAAAAAAA&#10;AAAAAAAAoQIAAGRycy9kb3ducmV2LnhtbFBLBQYAAAAABAAEAPkAAACUAwAAAAA=&#10;" strokeweight=".5pt">
                  <v:stroke endarrow="block"/>
                </v:shape>
                <v:shape id="Text Box 13101" o:spid="_x0000_s4453" type="#_x0000_t202" style="position:absolute;left:5512;top:1884;width:1670;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pY+MQA&#10;AADeAAAADwAAAGRycy9kb3ducmV2LnhtbERPS2sCMRC+C/6HMEJvNbFVq+tGKS0FTxVtK3gbNrMP&#10;3EyWTequ/74RCt7m43tOuultLS7U+sqxhslYgSDOnKm40PD99fG4AOEDssHaMWm4kofNejhIMTGu&#10;4z1dDqEQMYR9ghrKEJpESp+VZNGPXUMcudy1FkOEbSFNi10Mt7V8UmouLVYcG0ps6K2k7Hz4tRp+&#10;PvPTcap2xbudNZ3rlWS7lFo/jPrXFYhAfbiL/91bE+e/TKbPcHsn3i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aWPjEAAAA3gAAAA8AAAAAAAAAAAAAAAAAmAIAAGRycy9k&#10;b3ducmV2LnhtbFBLBQYAAAAABAAEAPUAAACJAwAAAAA=&#10;" filled="f" stroked="f">
                  <o:lock v:ext="edit" aspectratio="t"/>
                  <v:textbox>
                    <w:txbxContent>
                      <w:p w:rsidR="00862F6C" w:rsidRPr="00F811DC" w:rsidRDefault="00862F6C" w:rsidP="00E533EB">
                        <w:pPr>
                          <w:pStyle w:val="ListBullet"/>
                          <w:numPr>
                            <w:ilvl w:val="0"/>
                            <w:numId w:val="0"/>
                          </w:numPr>
                          <w:ind w:left="360"/>
                          <w:rPr>
                            <w:rFonts w:asciiTheme="majorHAnsi" w:hAnsiTheme="majorHAnsi" w:cstheme="majorHAnsi"/>
                            <w:sz w:val="18"/>
                            <w:szCs w:val="18"/>
                            <w:lang w:val="en-US"/>
                          </w:rPr>
                        </w:pPr>
                        <w:r w:rsidRPr="00F811DC">
                          <w:rPr>
                            <w:rFonts w:asciiTheme="majorHAnsi" w:hAnsiTheme="majorHAnsi" w:cstheme="majorHAnsi"/>
                            <w:sz w:val="18"/>
                            <w:szCs w:val="18"/>
                            <w:lang w:val="en-US"/>
                          </w:rPr>
                          <w:t xml:space="preserve">Start </w:t>
                        </w:r>
                      </w:p>
                      <w:p w:rsidR="00862F6C" w:rsidRPr="00F811DC" w:rsidRDefault="00862F6C" w:rsidP="00E533EB">
                        <w:pPr>
                          <w:rPr>
                            <w:rFonts w:asciiTheme="majorHAnsi" w:hAnsiTheme="majorHAnsi" w:cstheme="majorHAnsi"/>
                            <w:sz w:val="18"/>
                            <w:szCs w:val="18"/>
                          </w:rPr>
                        </w:pPr>
                      </w:p>
                    </w:txbxContent>
                  </v:textbox>
                </v:shape>
                <v:group id="Group 13102" o:spid="_x0000_s4454" style="position:absolute;left:5663;top:1754;width:227;height:649"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Uy5JrFAAAA3gAA&#10;AA8AAAAAAAAAAAAAAAAAqgIAAGRycy9kb3ducmV2LnhtbFBLBQYAAAAABAAEAPoAAACcAwAAAAA=&#10;">
                  <v:shape id="AutoShape 13103" o:spid="_x0000_s4455"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V7tsYAAADeAAAADwAAAGRycy9kb3ducmV2LnhtbERPTWsCMRC9F/ofwgi9FM1uqVW2RtkW&#10;hFrwoNX7uJlugpvJdhN1/feNUOhtHu9zZoveNeJMXbCeFeSjDARx5bXlWsHuazmcgggRWWPjmRRc&#10;KcBifn83w0L7C2/ovI21SCEcClRgYmwLKUNlyGEY+ZY4cd++cxgT7GqpO7ykcNfIpyx7kQ4tpwaD&#10;Lb0bqo7bk1OwXuVv5cHY1efmx67Hy7I51Y97pR4GffkKIlIf/8V/7g+d5k/y5zHc3kk3y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q1e7bGAAAA3gAAAA8AAAAAAAAA&#10;AAAAAAAAoQIAAGRycy9kb3ducmV2LnhtbFBLBQYAAAAABAAEAPkAAACUAwAAAAA=&#10;"/>
                  <v:shape id="AutoShape 13104" o:spid="_x0000_s4456"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flwcUAAADeAAAADwAAAGRycy9kb3ducmV2LnhtbERP30vDMBB+F/wfwgm+yJpWtEptNqow&#10;cMIeNuf72ZxNsLnUJtvqf2+Ewd7u4/t59WJyvTjQGKxnBUWWgyBuvbbcKdi9L2ePIEJE1th7JgW/&#10;FGAxv7yosdL+yBs6bGMnUgiHChWYGIdKytAachgyPxAn7suPDmOCYyf1iMcU7np5m+eldGg5NRgc&#10;6MVQ+73dOwXrVfHcfBq7etv82PX9sun33c2HUtdXU/MEItIUz+KT+1Wn+Q/FXQn/76Qb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mflwcUAAADeAAAADwAAAAAAAAAA&#10;AAAAAAChAgAAZHJzL2Rvd25yZXYueG1sUEsFBgAAAAAEAAQA+QAAAJMDAAAAAA==&#10;"/>
                </v:group>
                <v:shape id="AutoShape 13105" o:spid="_x0000_s4457" type="#_x0000_t32" style="position:absolute;left:8353;top:2800;width:2494;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L4icMAAADeAAAADwAAAGRycy9kb3ducmV2LnhtbERP24rCMBB9F/Yfwizsm6bueqNrlEUQ&#10;RB+kbj9gaMa22kxKE9v690YQfJvDuc5y3ZtKtNS40rKC8SgCQZxZXXKuIP3fDhcgnEfWWFkmBXdy&#10;sF59DJYYa9txQu3J5yKEsItRQeF9HUvpsoIMupGtiQN3to1BH2CTS91gF8JNJb+jaCYNlhwaCqxp&#10;U1B2Pd2MgsNi4vNLcrY/aXucyjrab9NuptTXZ//3C8JT79/il3unw/z5eDKH5zvhBr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mS+InDAAAA3gAAAA8AAAAAAAAAAAAA&#10;AAAAoQIAAGRycy9kb3ducmV2LnhtbFBLBQYAAAAABAAEAPkAAACRAwAAAAA=&#10;"/>
                <v:shape id="Text Box 13106" o:spid="_x0000_s4458" type="#_x0000_t202" style="position:absolute;left:6160;top:11147;width:798;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7KicYA&#10;AADeAAAADwAAAGRycy9kb3ducmV2LnhtbESPT2vCQBDF7wW/wzKCt7prsVVTVyktgqcW/4K3ITsm&#10;odnZkF1N+u07h0JvM7w37/1mue59re7UxiqwhcnYgCLOg6u4sHA8bB7noGJCdlgHJgs/FGG9Gjws&#10;MXOh4x3d96lQEsIxQwtlSk2mdcxL8hjHoSEW7Rpaj0nWttCuxU7Cfa2fjHnRHiuWhhIbei8p/97f&#10;vIXT5/Vynpqv4sM/N13ojWa/0NaOhv3bK6hEffo3/11vneDPJlPhlXdkBr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7KicYAAADeAAAADwAAAAAAAAAAAAAAAACYAgAAZHJz&#10;L2Rvd25yZXYueG1sUEsFBgAAAAAEAAQA9QAAAIsDAAAAAA==&#10;" filled="f" stroked="f">
                  <o:lock v:ext="edit" aspectratio="t"/>
                  <v:textbox>
                    <w:txbxContent>
                      <w:p w:rsidR="00862F6C" w:rsidRPr="00F811DC" w:rsidRDefault="00862F6C" w:rsidP="00E533EB">
                        <w:pPr>
                          <w:rPr>
                            <w:rFonts w:asciiTheme="majorHAnsi" w:hAnsiTheme="majorHAnsi" w:cstheme="majorHAnsi"/>
                            <w:sz w:val="18"/>
                            <w:szCs w:val="18"/>
                          </w:rPr>
                        </w:pPr>
                        <w:r>
                          <w:rPr>
                            <w:rFonts w:asciiTheme="majorHAnsi" w:hAnsiTheme="majorHAnsi" w:cstheme="majorHAnsi"/>
                            <w:sz w:val="18"/>
                            <w:szCs w:val="18"/>
                          </w:rPr>
                          <w:t>S</w:t>
                        </w:r>
                        <w:r w:rsidRPr="00F811DC">
                          <w:rPr>
                            <w:rFonts w:asciiTheme="majorHAnsi" w:hAnsiTheme="majorHAnsi" w:cstheme="majorHAnsi"/>
                            <w:sz w:val="18"/>
                            <w:szCs w:val="18"/>
                          </w:rPr>
                          <w:t xml:space="preserve">top </w:t>
                        </w:r>
                      </w:p>
                    </w:txbxContent>
                  </v:textbox>
                </v:shape>
                <v:shape id="Text Box 13107" o:spid="_x0000_s4459" type="#_x0000_t202" style="position:absolute;left:4789;top:5435;width:1539;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JvEsQA&#10;AADeAAAADwAAAGRycy9kb3ducmV2LnhtbERPS2sCMRC+F/wPYQRvmii26najiFLoqcXVFnobNrMP&#10;3EyWTepu/31TEHqbj+856W6wjbhR52vHGuYzBYI4d6bmUsPl/DJdg/AB2WDjmDT8kIfddvSQYmJc&#10;zye6ZaEUMYR9ghqqENpESp9XZNHPXEscucJ1FkOEXSlNh30Mt41cKPUkLdYcGyps6VBRfs2+rYaP&#10;t+Lrc6ney6N9bHs3KMl2I7WejIf9M4hAQ/gX392vJs5fzZcb+Hsn3i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ybxLEAAAA3gAAAA8AAAAAAAAAAAAAAAAAmAIAAGRycy9k&#10;b3ducmV2LnhtbFBLBQYAAAAABAAEAPUAAACJAwAAAAA=&#10;" filled="f" stroked="f">
                  <o:lock v:ext="edit" aspectratio="t"/>
                  <v:textbox>
                    <w:txbxContent>
                      <w:p w:rsidR="00862F6C" w:rsidRPr="00F811DC" w:rsidRDefault="00862F6C" w:rsidP="00E533EB">
                        <w:pPr>
                          <w:rPr>
                            <w:rFonts w:asciiTheme="majorHAnsi" w:hAnsiTheme="majorHAnsi" w:cstheme="majorHAnsi"/>
                            <w:sz w:val="18"/>
                            <w:szCs w:val="18"/>
                          </w:rPr>
                        </w:pPr>
                        <w:r>
                          <w:rPr>
                            <w:rFonts w:asciiTheme="majorHAnsi" w:hAnsiTheme="majorHAnsi" w:cstheme="majorHAnsi"/>
                            <w:sz w:val="18"/>
                            <w:szCs w:val="18"/>
                          </w:rPr>
                          <w:t>CV601 closed</w:t>
                        </w:r>
                        <w:r w:rsidRPr="00F811DC">
                          <w:rPr>
                            <w:rFonts w:asciiTheme="majorHAnsi" w:hAnsiTheme="majorHAnsi" w:cstheme="majorHAnsi"/>
                            <w:sz w:val="18"/>
                            <w:szCs w:val="18"/>
                          </w:rPr>
                          <w:t xml:space="preserve"> </w:t>
                        </w:r>
                      </w:p>
                    </w:txbxContent>
                  </v:textbox>
                </v:shape>
                <v:shape id="AutoShape 13108" o:spid="_x0000_s4460" type="#_x0000_t32" style="position:absolute;left:9135;top:5835;width:0;height:57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tO88gAAADeAAAADwAAAGRycy9kb3ducmV2LnhtbESPT0sDMRDF70K/QxjBi9jsClVZm5at&#10;ULBCD/3jfdyMm+Bmsm7Sdv32zkHwNsO8ee/95ssxdOpMQ/KRDZTTAhRxE63n1sDxsL57ApUyssUu&#10;Mhn4oQTLxeRqjpWNF97ReZ9bJSacKjTgcu4rrVPjKGCaxp5Ybp9xCJhlHVptB7yIeej0fVE86ICe&#10;JcFhTy+Omq/9KRjYbspV/eH85m337bezdd2d2tt3Y26ux/oZVKYx/4v/vl+t1H8sZwIgODKDXv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xtO88gAAADeAAAADwAAAAAA&#10;AAAAAAAAAAChAgAAZHJzL2Rvd25yZXYueG1sUEsFBgAAAAAEAAQA+QAAAJYDAAAAAA==&#10;"/>
                <v:shape id="AutoShape 13109" o:spid="_x0000_s4461" type="#_x0000_t32" style="position:absolute;left:9018;top:7653;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fraMUAAADeAAAADwAAAGRycy9kb3ducmV2LnhtbERPTWsCMRC9F/wPYYReima3YCurUdaC&#10;UAsetHofN9NN6GaybqJu/31TKHibx/uc+bJ3jbhSF6xnBfk4A0FceW25VnD4XI+mIEJE1th4JgU/&#10;FGC5GDzMsdD+xju67mMtUgiHAhWYGNtCylAZchjGviVO3JfvHMYEu1rqDm8p3DXyOctepEPLqcFg&#10;S2+Gqu/9xSnYbvJVeTJ287E72+1kXTaX+umo1OOwL2cgIvXxLv53v+s0/zWf5PD3TrpB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fraMUAAADeAAAADwAAAAAAAAAA&#10;AAAAAAChAgAAZHJzL2Rvd25yZXYueG1sUEsFBgAAAAAEAAQA+QAAAJMDAAAAAA==&#10;"/>
                <v:shape id="Text Box 13110" o:spid="_x0000_s4462" type="#_x0000_t202" style="position:absolute;left:5372;top:4706;width:2721;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7OscgA&#10;AADeAAAADwAAAGRycy9kb3ducmV2LnhtbESPQWvCQBSE7wX/w/IEL0U32prG6CpFaNGb2lKvj+wz&#10;CWbfprvbmP77bqHQ4zAz3zCrTW8a0ZHztWUF00kCgriwuuZSwfvbyzgD4QOyxsYyKfgmD5v14G6F&#10;ubY3PlJ3CqWIEPY5KqhCaHMpfVGRQT+xLXH0LtYZDFG6UmqHtwg3jZwlSSoN1hwXKmxpW1FxPX0Z&#10;Bdnjrjv7/cPho0gvzSLcP3Wvn06p0bB/XoII1If/8F97pxXMsnQ+hd878Qr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fs6xyAAAAN4AAAAPAAAAAAAAAAAAAAAAAJgCAABk&#10;cnMvZG93bnJldi54bWxQSwUGAAAAAAQABAD1AAAAjQMAAAAA&#10;">
                  <v:textbox>
                    <w:txbxContent>
                      <w:p w:rsidR="00862F6C" w:rsidRDefault="00862F6C" w:rsidP="00E533EB">
                        <w:pPr>
                          <w:rPr>
                            <w:rFonts w:asciiTheme="majorHAnsi" w:hAnsiTheme="majorHAnsi" w:cstheme="majorHAnsi"/>
                            <w:sz w:val="18"/>
                            <w:szCs w:val="18"/>
                          </w:rPr>
                        </w:pPr>
                        <w:r>
                          <w:rPr>
                            <w:rFonts w:asciiTheme="majorHAnsi" w:hAnsiTheme="majorHAnsi" w:cstheme="majorHAnsi"/>
                            <w:sz w:val="18"/>
                            <w:szCs w:val="18"/>
                          </w:rPr>
                          <w:t>Close CV601, CV602, CV603</w:t>
                        </w:r>
                        <w:r w:rsidRPr="00F811DC">
                          <w:rPr>
                            <w:rFonts w:asciiTheme="majorHAnsi" w:hAnsiTheme="majorHAnsi" w:cstheme="majorHAnsi"/>
                            <w:sz w:val="18"/>
                            <w:szCs w:val="18"/>
                          </w:rPr>
                          <w:t xml:space="preserve"> </w:t>
                        </w:r>
                      </w:p>
                      <w:p w:rsidR="00862F6C" w:rsidRPr="00F811DC" w:rsidRDefault="00862F6C" w:rsidP="00E533EB">
                        <w:pPr>
                          <w:rPr>
                            <w:rFonts w:asciiTheme="majorHAnsi" w:hAnsiTheme="majorHAnsi" w:cstheme="majorHAnsi"/>
                            <w:sz w:val="18"/>
                            <w:szCs w:val="18"/>
                          </w:rPr>
                        </w:pPr>
                        <w:r>
                          <w:rPr>
                            <w:rFonts w:asciiTheme="majorHAnsi" w:hAnsiTheme="majorHAnsi" w:cstheme="majorHAnsi"/>
                            <w:sz w:val="18"/>
                            <w:szCs w:val="18"/>
                          </w:rPr>
                          <w:t>Close FV642, FV643</w:t>
                        </w:r>
                      </w:p>
                    </w:txbxContent>
                  </v:textbox>
                </v:shape>
                <v:rect id="Rectangle 13111" o:spid="_x0000_s4463" style="position:absolute;left:5148;top:1282;width:1243;height: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sM38cA&#10;AADeAAAADwAAAGRycy9kb3ducmV2LnhtbESPQWvCQBSE7wX/w/KE3pqNKRWNriItlvYYk0tvz+wz&#10;iWbfhuxq0v76bkHocZiZb5j1djStuFHvGssKZlEMgri0uuFKQZHvnxYgnEfW2FomBd/kYLuZPKwx&#10;1XbgjG4HX4kAYZeigtr7LpXSlTUZdJHtiIN3sr1BH2RfSd3jEOCmlUkcz6XBhsNCjR291lReDlej&#10;4NgkBf5k+Xtslvtn/znm5+vXm1KP03G3AuFp9P/he/tDK0gW85cE/u6EK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bDN/HAAAA3gAAAA8AAAAAAAAAAAAAAAAAmAIAAGRy&#10;cy9kb3ducmV2LnhtbFBLBQYAAAAABAAEAPUAAACMAwAAAAA=&#10;">
                  <v:textbox>
                    <w:txbxContent>
                      <w:p w:rsidR="00862F6C" w:rsidRPr="00F811DC" w:rsidRDefault="00862F6C" w:rsidP="00E533EB">
                        <w:pPr>
                          <w:spacing w:before="120"/>
                          <w:jc w:val="center"/>
                          <w:rPr>
                            <w:rFonts w:asciiTheme="majorHAnsi" w:hAnsiTheme="majorHAnsi"/>
                            <w:sz w:val="18"/>
                            <w:szCs w:val="18"/>
                          </w:rPr>
                        </w:pPr>
                        <w:r w:rsidRPr="00F811DC">
                          <w:rPr>
                            <w:rFonts w:asciiTheme="majorHAnsi" w:hAnsiTheme="majorHAnsi"/>
                            <w:sz w:val="18"/>
                            <w:szCs w:val="18"/>
                          </w:rPr>
                          <w:t>Stop</w:t>
                        </w:r>
                      </w:p>
                    </w:txbxContent>
                  </v:textbox>
                </v:rect>
                <v:group id="Group 13112" o:spid="_x0000_s4464" style="position:absolute;left:4722;top:12761;width:207;height:488"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32crxgAAAN4A&#10;AAAPAAAAAAAAAAAAAAAAAKoCAABkcnMvZG93bnJldi54bWxQSwUGAAAAAAQABAD6AAAAnQMAAAAA&#10;">
                  <v:shape id="AutoShape 13113" o:spid="_x0000_s4465"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F6McAAADeAAAADwAAAGRycy9kb3ducmV2LnhtbESPQWsCMRSE74X+h/AKXopmFRVZjbIV&#10;BBU8aOv9uXndhG5etpuo23/fCIUeh5n5hlmsOleLG7XBelYwHGQgiEuvLVcKPt43/RmIEJE11p5J&#10;wQ8FWC2fnxaYa3/nI91OsRIJwiFHBSbGJpcylIYchoFviJP36VuHMcm2krrFe4K7Wo6ybCodWk4L&#10;BhtaGyq/Tlen4LAbvhUXY3f747c9TDZFfa1ez0r1XrpiDiJSF//Df+2tVjCaTSdjeNxJV0A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cXoxwAAAN4AAAAPAAAAAAAA&#10;AAAAAAAAAKECAABkcnMvZG93bnJldi54bWxQSwUGAAAAAAQABAD5AAAAlQMAAAAA&#10;"/>
                  <v:shape id="AutoShape 13114" o:spid="_x0000_s4466"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Fgc8cAAADeAAAADwAAAGRycy9kb3ducmV2LnhtbESPQWsCMRSE70L/Q3iFXqRmFVaW1Sjb&#10;glAFD9r2/ty8bkI3L9tN1O2/N4WCx2FmvmGW68G14kJ9sJ4VTCcZCOLaa8uNgo/3zXMBIkRkja1n&#10;UvBLAdarh9ESS+2vfKDLMTYiQTiUqMDE2JVShtqQwzDxHXHyvnzvMCbZN1L3eE1w18pZls2lQ8tp&#10;wWBHr4bq7+PZKdhvpy/Vydjt7vBj9/mmas/N+FOpp8ehWoCINMR7+L/9phXMinmew9+ddAXk6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sWBzxwAAAN4AAAAPAAAAAAAA&#10;AAAAAAAAAKECAABkcnMvZG93bnJldi54bWxQSwUGAAAAAAQABAD5AAAAlQMAAAAA&#10;"/>
                </v:group>
                <v:shape id="AutoShape 13115" o:spid="_x0000_s4467" type="#_x0000_t32" style="position:absolute;left:2383;top:11133;width:10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P+BMcAAADeAAAADwAAAGRycy9kb3ducmV2LnhtbESPQWsCMRSE74X+h/AKvZSaVXCR1Shb&#10;QVDBg7a9Pzevm9DNy3YTdfvvjSB4HGbmG2a26F0jztQF61nBcJCBIK68tlwr+PpcvU9AhIissfFM&#10;Cv4pwGL+/DTDQvsL7+l8iLVIEA4FKjAxtoWUoTLkMAx8S5y8H985jEl2tdQdXhLcNXKUZbl0aDkt&#10;GGxpaaj6PZycgt1m+FEejd1s9392N16Vzal++1bq9aUvpyAi9fERvrfXWsFoko9zuN1JV0D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Y/4ExwAAAN4AAAAPAAAAAAAA&#10;AAAAAAAAAKECAABkcnMvZG93bnJldi54bWxQSwUGAAAAAAQABAD5AAAAlQMAAAAA&#10;"/>
                <v:shape id="Text Box 13116" o:spid="_x0000_s4468" type="#_x0000_t202" style="position:absolute;left:4862;top:12843;width:2381;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VFPsUA&#10;AADeAAAADwAAAGRycy9kb3ducmV2LnhtbESPQWvCQBSE74L/YXmCt7qrqLXRVaSl4ElptIXeHtln&#10;Esy+Ddmtif/eFQoeh5n5hlltOluJKzW+dKxhPFIgiDNnSs41nI6fLwsQPiAbrByThht52Kz7vRUm&#10;xrX8Rdc05CJC2CeooQihTqT0WUEW/cjVxNE7u8ZiiLLJpWmwjXBbyYlSc2mx5LhQYE3vBWWX9M9q&#10;+N6ff3+m6pB/2Fnduk5Jtm9S6+Gg2y5BBOrCM/zf3hkNk8V89gqPO/EK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UU+xQAAAN4AAAAPAAAAAAAAAAAAAAAAAJgCAABkcnMv&#10;ZG93bnJldi54bWxQSwUGAAAAAAQABAD1AAAAigMAAAAA&#10;" filled="f" stroked="f">
                  <v:textbox>
                    <w:txbxContent>
                      <w:p w:rsidR="00862F6C" w:rsidRPr="008C3228" w:rsidRDefault="00862F6C" w:rsidP="00E533EB">
                        <w:pPr>
                          <w:rPr>
                            <w:rFonts w:asciiTheme="majorHAnsi" w:hAnsiTheme="majorHAnsi" w:cstheme="majorHAnsi"/>
                            <w:sz w:val="18"/>
                            <w:szCs w:val="18"/>
                            <w:lang w:val="fr-FR"/>
                          </w:rPr>
                        </w:pPr>
                        <w:r>
                          <w:rPr>
                            <w:rFonts w:asciiTheme="majorHAnsi" w:hAnsiTheme="majorHAnsi" w:cstheme="majorHAnsi"/>
                            <w:sz w:val="18"/>
                            <w:szCs w:val="18"/>
                            <w:lang w:val="fr-FR"/>
                          </w:rPr>
                          <w:t>FV641 closed</w:t>
                        </w:r>
                      </w:p>
                    </w:txbxContent>
                  </v:textbox>
                </v:shape>
                <v:shape id="Text Box 13117" o:spid="_x0000_s4469" type="#_x0000_t202" style="position:absolute;left:6670;top:2260;width:2192;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RnLMUA&#10;AADeAAAADwAAAGRycy9kb3ducmV2LnhtbERPyWrDMBC9F/IPYgq9lERuFsd1o4RSSElu2UivgzWx&#10;TayRK6mO+/fRodDj4+2LVW8a0ZHztWUFL6MEBHFhdc2lgtNxPcxA+ICssbFMCn7Jw2o5eFhgru2N&#10;99QdQiliCPscFVQhtLmUvqjIoB/ZljhyF+sMhghdKbXDWww3jRwnSSoN1hwbKmzpo6LievgxCrLp&#10;pvvy28nuXKSX5jU8z7vPb6fU02P//gYiUB/+xX/ujVYwztJZ3BvvxCs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RGcsxQAAAN4AAAAPAAAAAAAAAAAAAAAAAJgCAABkcnMv&#10;ZG93bnJldi54bWxQSwUGAAAAAAQABAD1AAAAigMAAAAA&#10;">
                  <o:lock v:ext="edit" aspectratio="t"/>
                  <v:textbox>
                    <w:txbxContent>
                      <w:p w:rsidR="00862F6C" w:rsidRPr="00F811DC" w:rsidRDefault="00862F6C" w:rsidP="00E533EB">
                        <w:pPr>
                          <w:rPr>
                            <w:rFonts w:asciiTheme="majorHAnsi" w:hAnsiTheme="majorHAnsi" w:cstheme="majorHAnsi"/>
                            <w:sz w:val="18"/>
                            <w:szCs w:val="18"/>
                          </w:rPr>
                        </w:pPr>
                        <w:r>
                          <w:rPr>
                            <w:rFonts w:asciiTheme="majorHAnsi" w:hAnsiTheme="majorHAnsi" w:cstheme="majorHAnsi"/>
                            <w:sz w:val="18"/>
                            <w:szCs w:val="18"/>
                          </w:rPr>
                          <w:t>Close FV602</w:t>
                        </w:r>
                        <w:r w:rsidRPr="00F811DC">
                          <w:rPr>
                            <w:rFonts w:asciiTheme="majorHAnsi" w:hAnsiTheme="majorHAnsi" w:cstheme="majorHAnsi"/>
                            <w:sz w:val="18"/>
                            <w:szCs w:val="18"/>
                          </w:rPr>
                          <w:t xml:space="preserve"> </w:t>
                        </w:r>
                      </w:p>
                    </w:txbxContent>
                  </v:textbox>
                </v:shape>
                <v:group id="Group 13118" o:spid="_x0000_s4470" style="position:absolute;left:5672;top:2811;width:227;height:592"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N1DBxgAAAN4A&#10;AAAPAAAAAAAAAAAAAAAAAKoCAABkcnMvZG93bnJldi54bWxQSwUGAAAAAAQABAD6AAAAnQMAAAAA&#10;">
                  <v:shape id="AutoShape 13119" o:spid="_x0000_s4471"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oJVsUAAADeAAAADwAAAGRycy9kb3ducmV2LnhtbESPzWoCMRSF90LfIVyhG9GMgoOMRpkW&#10;hFpwobb76+Q6CU5uppOo07c3i0KXh/PHt9r0rhF36oL1rGA6yUAQV15brhV8nbbjBYgQkTU2nknB&#10;LwXYrF8GKyy0f/CB7sdYizTCoUAFJsa2kDJUhhyGiW+Jk3fxncOYZFdL3eEjjbtGzrIslw4tpweD&#10;Lb0bqq7Hm1Ow303fyrOxu8/Dj93Pt2Vzq0ffSr0O+3IJIlIf/8N/7Q+tYLbI8wSQcBIKyP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qoJVsUAAADeAAAADwAAAAAAAAAA&#10;AAAAAAChAgAAZHJzL2Rvd25yZXYueG1sUEsFBgAAAAAEAAQA+QAAAJMDAAAAAA==&#10;"/>
                  <v:shape id="AutoShape 13120" o:spid="_x0000_s4472"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aszccAAADeAAAADwAAAGRycy9kb3ducmV2LnhtbESPQWsCMRSE74X+h/AKXkrNrtBFtkbZ&#10;CoIKHrTt/XXzugndvKybqOu/bwShx2FmvmFmi8G14kx9sJ4V5OMMBHHtteVGwefH6mUKIkRkja1n&#10;UnClAIv548MMS+0vvKfzITYiQTiUqMDE2JVShtqQwzD2HXHyfnzvMCbZN1L3eElw18pJlhXSoeW0&#10;YLCjpaH693ByCnab/L36Nnaz3R/t7nVVtafm+Uup0dNQvYGINMT/8L291gom06LI4XYnXQE5/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5qzNxwAAAN4AAAAPAAAAAAAA&#10;AAAAAAAAAKECAABkcnMvZG93bnJldi54bWxQSwUGAAAAAAQABAD5AAAAlQMAAAAA&#10;"/>
                </v:group>
                <v:rect id="Rectangle 13121" o:spid="_x0000_s4473" style="position:absolute;left:4915;top:2259;width:1762;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fGYscA&#10;AADeAAAADwAAAGRycy9kb3ducmV2LnhtbESPT2vCQBTE7wW/w/KE3urGFIKNriItlvYY48XbM/tM&#10;otm3Ibv50376bqHQ4zAzv2E2u8k0YqDO1ZYVLBcRCOLC6ppLBaf88LQC4TyyxsYyKfgiB7vt7GGD&#10;qbYjZzQcfSkChF2KCirv21RKV1Rk0C1sSxy8q+0M+iC7UuoOxwA3jYyjKJEGaw4LFbb0WlFxP/ZG&#10;waWOT/id5e+ReTk8+88pv/XnN6Ue59N+DcLT5P/Df+0PrSBeJUkMv3fCFZ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3xmLHAAAA3gAAAA8AAAAAAAAAAAAAAAAAmAIAAGRy&#10;cy9kb3ducmV2LnhtbFBLBQYAAAAABAAEAPUAAACMAwAAAAA=&#10;">
                  <v:textbox>
                    <w:txbxContent>
                      <w:p w:rsidR="00862F6C" w:rsidRPr="00F811DC" w:rsidRDefault="00862F6C" w:rsidP="00E533EB">
                        <w:pPr>
                          <w:jc w:val="center"/>
                          <w:rPr>
                            <w:rFonts w:asciiTheme="majorHAnsi" w:hAnsiTheme="majorHAnsi" w:cstheme="majorHAnsi"/>
                            <w:sz w:val="18"/>
                            <w:szCs w:val="18"/>
                            <w:lang w:val="fr-FR"/>
                          </w:rPr>
                        </w:pPr>
                        <w:r>
                          <w:rPr>
                            <w:rFonts w:asciiTheme="majorHAnsi" w:hAnsiTheme="majorHAnsi" w:cstheme="majorHAnsi"/>
                            <w:sz w:val="18"/>
                            <w:szCs w:val="18"/>
                            <w:lang w:val="fr-FR"/>
                          </w:rPr>
                          <w:t xml:space="preserve">Prepare to L021 connection </w:t>
                        </w:r>
                      </w:p>
                    </w:txbxContent>
                  </v:textbox>
                </v:rect>
                <v:shape id="Text Box 13122" o:spid="_x0000_s4474" type="#_x0000_t202" style="position:absolute;left:5534;top:2964;width:4260;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JgMYA&#10;AADeAAAADwAAAGRycy9kb3ducmV2LnhtbESPQWvCQBSE70L/w/IKvemu2gZNs5FSKfSk1KrQ2yP7&#10;TILZtyG7Nem/d4WCx2FmvmGy1WAbcaHO1441TCcKBHHhTM2lhv33x3gBwgdkg41j0vBHHlb5wyjD&#10;1Liev+iyC6WIEPYpaqhCaFMpfVGRRT9xLXH0Tq6zGKLsSmk67CPcNnKmVCIt1hwXKmzpvaLivPu1&#10;Gg6b08/xWW3LtX1pezcoyXYptX56HN5eQQQawj383/40GmaLJJnD7U68AjK/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JgMYAAADeAAAADwAAAAAAAAAAAAAAAACYAgAAZHJz&#10;L2Rvd25yZXYueG1sUEsFBgAAAAAEAAQA9QAAAIsDAAAAAA==&#10;" filled="f" stroked="f">
                  <o:lock v:ext="edit" aspectratio="t"/>
                  <v:textbox>
                    <w:txbxContent>
                      <w:p w:rsidR="00862F6C" w:rsidRPr="00F811DC" w:rsidRDefault="00862F6C" w:rsidP="00E533EB">
                        <w:pPr>
                          <w:pStyle w:val="ListBullet"/>
                          <w:numPr>
                            <w:ilvl w:val="0"/>
                            <w:numId w:val="0"/>
                          </w:numPr>
                          <w:ind w:left="360"/>
                          <w:rPr>
                            <w:rFonts w:asciiTheme="majorHAnsi" w:hAnsiTheme="majorHAnsi" w:cstheme="majorHAnsi"/>
                            <w:sz w:val="18"/>
                            <w:szCs w:val="18"/>
                            <w:lang w:val="en-US"/>
                          </w:rPr>
                        </w:pPr>
                        <w:r>
                          <w:rPr>
                            <w:rFonts w:asciiTheme="majorHAnsi" w:hAnsiTheme="majorHAnsi" w:cstheme="majorHAnsi"/>
                            <w:sz w:val="18"/>
                            <w:szCs w:val="18"/>
                            <w:lang w:val="en-US"/>
                          </w:rPr>
                          <w:t>FV602 closed</w:t>
                        </w:r>
                      </w:p>
                      <w:p w:rsidR="00862F6C" w:rsidRPr="00F811DC" w:rsidRDefault="00862F6C" w:rsidP="00E533EB">
                        <w:pPr>
                          <w:rPr>
                            <w:rFonts w:asciiTheme="majorHAnsi" w:hAnsiTheme="majorHAnsi" w:cstheme="majorHAnsi"/>
                            <w:sz w:val="18"/>
                            <w:szCs w:val="18"/>
                          </w:rPr>
                        </w:pPr>
                      </w:p>
                    </w:txbxContent>
                  </v:textbox>
                </v:shape>
                <v:shape id="Text Box 13123" o:spid="_x0000_s4475" type="#_x0000_t202" style="position:absolute;left:7889;top:4016;width:301;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DiMcA&#10;AADeAAAADwAAAGRycy9kb3ducmV2LnhtbESPT2vCQBTE74LfYXlCL1I3hhIkdRX/FXqoh6h4fmRf&#10;k9Ds27C7mvjtu4WCx2FmfsMs14NpxZ2cbywrmM8SEMSl1Q1XCi7nj9cFCB+QNbaWScGDPKxX49ES&#10;c217Luh+CpWIEPY5KqhD6HIpfVmTQT+zHXH0vq0zGKJ0ldQO+wg3rUyTJJMGG44LNXa0q6n8Od2M&#10;gmzvbn3Bu+n+cvjCY1el1+3jqtTLZNi8gwg0hGf4v/2pFaSLLHuDvzvxCs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hQ4jHAAAA3gAAAA8AAAAAAAAAAAAAAAAAmAIAAGRy&#10;cy9kb3ducmV2LnhtbFBLBQYAAAAABAAEAPUAAACMAwAAAAA=&#10;" stroked="f">
                  <v:textbox inset="0,0,0,0">
                    <w:txbxContent>
                      <w:p w:rsidR="00862F6C" w:rsidRPr="00E46DCC" w:rsidRDefault="00862F6C" w:rsidP="00E533EB">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v:textbox>
                </v:shape>
                <v:shape id="AutoShape 13124" o:spid="_x0000_s4476" type="#_x0000_t32" style="position:absolute;left:5760;top:3989;width:0;height: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2qzscAAADeAAAADwAAAGRycy9kb3ducmV2LnhtbESPQWsCMRSE74X+h/AKvZSaVXCR1Shb&#10;QVDBg7a9Pzevm9DNy3YTdfvvjSB4HGbmG2a26F0jztQF61nBcJCBIK68tlwr+PpcvU9AhIissfFM&#10;Cv4pwGL+/DTDQvsL7+l8iLVIEA4FKjAxtoWUoTLkMAx8S5y8H985jEl2tdQdXhLcNXKUZbl0aDkt&#10;GGxpaaj6PZycgt1m+FEejd1s9392N16Vzal++1bq9aUvpyAi9fERvrfXWsFokudjuN1JV0D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3arOxwAAAN4AAAAPAAAAAAAA&#10;AAAAAAAAAKECAABkcnMvZG93bnJldi54bWxQSwUGAAAAAAQABAD5AAAAlQMAAAAA&#10;"/>
                <v:shape id="AutoShape 13125" o:spid="_x0000_s4477" type="#_x0000_t32" style="position:absolute;left:4725;top:4329;width:37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80uccAAADeAAAADwAAAGRycy9kb3ducmV2LnhtbESPQWsCMRSE74X+h/AKXopmFVxka5St&#10;IGjBg7a9Pzevm9DNy7qJuv33RhB6HGbmG2a+7F0jLtQF61nBeJSBIK68tlwr+PpcD2cgQkTW2Hgm&#10;BX8UYLl4fppjof2V93Q5xFokCIcCFZgY20LKUBlyGEa+JU7ej+8cxiS7WuoOrwnuGjnJslw6tJwW&#10;DLa0MlT9Hs5OwW47fi+Pxm4/9ie7m67L5ly/fis1eOnLNxCR+vgffrQ3WsFkluc53O+kKyA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DzS5xwAAAN4AAAAPAAAAAAAA&#10;AAAAAAAAAKECAABkcnMvZG93bnJldi54bWxQSwUGAAAAAAQABAD5AAAAlQMAAAAA&#10;"/>
                <v:group id="Group 13126" o:spid="_x0000_s4478" style="position:absolute;left:4601;top:4327;width:227;height:397"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YirlccAAADe&#10;AAAADwAAAAAAAAAAAAAAAACqAgAAZHJzL2Rvd25yZXYueG1sUEsFBgAAAAAEAAQA+gAAAJ4DAAAA&#10;AA==&#10;">
                  <v:shape id="AutoShape 13127" o:spid="_x0000_s4479"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wFUMQAAADeAAAADwAAAGRycy9kb3ducmV2LnhtbERPz2vCMBS+C/sfwhN2EU0VLFKN0g2E&#10;OfCgbvdn82yCzUvXRO3+e3MY7Pjx/V5teteIO3XBelYwnWQgiCuvLdcKvk7b8QJEiMgaG8+k4JcC&#10;bNYvgxUW2j/4QPdjrEUK4VCgAhNjW0gZKkMOw8S3xIm7+M5hTLCrpe7wkcJdI2dZlkuHllODwZbe&#10;DVXX480p2O+mb+XZ2N3n4cfu59uyudWjb6Veh325BBGpj//iP/eHVjBb5Hnam+6kKyD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3AVQxAAAAN4AAAAPAAAAAAAAAAAA&#10;AAAAAKECAABkcnMvZG93bnJldi54bWxQSwUGAAAAAAQABAD5AAAAkgMAAAAA&#10;"/>
                  <v:shape id="AutoShape 13128" o:spid="_x0000_s4480"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Cgy8cAAADeAAAADwAAAGRycy9kb3ducmV2LnhtbESPQWsCMRSE70L/Q3iFXkSzCl3sapRt&#10;QagFD9p6f25eN6Gbl+0m6vrvTUHocZiZb5jFqneNOFMXrGcFk3EGgrjy2nKt4OtzPZqBCBFZY+OZ&#10;FFwpwGr5MFhgof2Fd3Tex1okCIcCFZgY20LKUBlyGMa+JU7et+8cxiS7WuoOLwnuGjnNslw6tJwW&#10;DLb0Zqj62Z+cgu1m8loejd187H7t9nldNqd6eFDq6bEv5yAi9fE/fG+/awXTWZ6/wN+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kKDLxwAAAN4AAAAPAAAAAAAA&#10;AAAAAAAAAKECAABkcnMvZG93bnJldi54bWxQSwUGAAAAAAQABAD5AAAAlQMAAAAA&#10;"/>
                </v:group>
                <v:shape id="Text Box 13129" o:spid="_x0000_s4481" type="#_x0000_t202" style="position:absolute;left:4882;top:4416;width:324;height: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6srsUA&#10;AADeAAAADwAAAGRycy9kb3ducmV2LnhtbESPzYrCMBSF94LvEK4wO0110dFqFJEZGBgYrHXh8tpc&#10;22Bz02ky2nl7sxBcHs4f32rT20bcqPPGsYLpJAFBXDptuFJwLD7HcxA+IGtsHJOCf/KwWQ8HK8y0&#10;u3NOt0OoRBxhn6GCOoQ2k9KXNVn0E9cSR+/iOoshyq6SusN7HLeNnCVJKi0ajg81trSrqbwe/qyC&#10;7YnzD/P7c97nl9wUxSLh7/Sq1Nuo3y5BBOrDK/xsf2kFs3n6HgEiTkQ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qyuxQAAAN4AAAAPAAAAAAAAAAAAAAAAAJgCAABkcnMv&#10;ZG93bnJldi54bWxQSwUGAAAAAAQABAD1AAAAigMAAAAA&#10;" filled="f" stroked="f">
                  <v:textbox inset="0,0,0,0">
                    <w:txbxContent>
                      <w:p w:rsidR="00862F6C" w:rsidRPr="00E46DCC" w:rsidRDefault="00862F6C" w:rsidP="00E533EB">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v:textbox>
                </v:shape>
                <v:shape id="Text Box 13130" o:spid="_x0000_s4482" type="#_x0000_t202" style="position:absolute;left:4312;top:3440;width:2887;height: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seEsYA&#10;AADeAAAADwAAAGRycy9kb3ducmV2LnhtbESPS4sCMRCE7wv+h9AL3taMc/AxaxQVFhQvvvDcTHoe&#10;u5POkGTH8d8bYWGPRVV9RS1WvWlER87XlhWMRwkI4tzqmksF18vXxwyED8gaG8uk4EEeVsvB2wIz&#10;be98ou4cShEh7DNUUIXQZlL6vCKDfmRb4ugV1hkMUbpSaof3CDeNTJNkIg3WHBcqbGlbUf5z/jUK&#10;Lt3G707fYa73xUamh+KY3txaqeF7v/4EEagP/+G/9k4rSGeT6Rhed+IV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AseEsYAAADeAAAADwAAAAAAAAAAAAAAAACYAgAAZHJz&#10;L2Rvd25yZXYueG1sUEsFBgAAAAAEAAQA9QAAAIsDAAAAAA==&#10;">
                  <v:textbox inset="0,0,0,0">
                    <w:txbxContent>
                      <w:p w:rsidR="00862F6C" w:rsidRPr="00730ECB" w:rsidRDefault="00862F6C" w:rsidP="00E533EB">
                        <w:pPr>
                          <w:spacing w:before="40"/>
                          <w:ind w:firstLine="142"/>
                          <w:jc w:val="center"/>
                          <w:rPr>
                            <w:rFonts w:asciiTheme="majorHAnsi" w:hAnsiTheme="majorHAnsi" w:cstheme="majorHAnsi"/>
                            <w:sz w:val="18"/>
                            <w:szCs w:val="18"/>
                          </w:rPr>
                        </w:pPr>
                        <w:r w:rsidRPr="002F4637">
                          <w:rPr>
                            <w:rFonts w:asciiTheme="majorHAnsi" w:hAnsiTheme="majorHAnsi" w:cstheme="majorHAnsi"/>
                            <w:sz w:val="18"/>
                            <w:szCs w:val="18"/>
                          </w:rPr>
                          <w:t>“</w:t>
                        </w:r>
                        <w:r>
                          <w:rPr>
                            <w:rFonts w:asciiTheme="majorHAnsi" w:hAnsiTheme="majorHAnsi" w:cstheme="majorHAnsi"/>
                            <w:sz w:val="18"/>
                            <w:szCs w:val="18"/>
                          </w:rPr>
                          <w:t>The cryogenic Line L021 is it connected to the cryostat?”</w:t>
                        </w:r>
                      </w:p>
                    </w:txbxContent>
                  </v:textbox>
                </v:shape>
                <v:group id="Group 13131" o:spid="_x0000_s4483" style="position:absolute;left:8483;top:3270;width:227;height:680"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fWBznIAAAA&#10;3gAAAA8AAAAAAAAAAAAAAAAAqgIAAGRycy9kb3ducmV2LnhtbFBLBQYAAAAABAAEAPoAAACfAwAA&#10;AAA=&#10;">
                  <v:shape id="AutoShape 13132" o:spid="_x0000_s4484"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GYFcUAAADeAAAADwAAAGRycy9kb3ducmV2LnhtbERPTWsCMRC9C/6HMEIvotkVWsvWKGtB&#10;qAUPar1PN9NN6GaybqJu/31TKHibx/ucxap3jbhSF6xnBfk0A0FceW25VvBx3EyeQYSIrLHxTAp+&#10;KMBqORwssND+xnu6HmItUgiHAhWYGNtCylAZchimviVO3JfvHMYEu1rqDm8p3DVylmVP0qHl1GCw&#10;pVdD1ffh4hTstvm6/DR2+74/293jpmwu9fik1MOoL19AROrjXfzvftNp/jyf5fD3Trp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GYFcUAAADeAAAADwAAAAAAAAAA&#10;AAAAAAChAgAAZHJzL2Rvd25yZXYueG1sUEsFBgAAAAAEAAQA+QAAAJMDAAAAAA==&#10;"/>
                  <v:shape id="AutoShape 13133" o:spid="_x0000_s4485"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MGYsUAAADeAAAADwAAAGRycy9kb3ducmV2LnhtbERP30vDMBB+F/wfwgm+iEtb0EltOjph&#10;4IQ9bNP3szmbYHPpmmyr/70RhL3dx/fzqsXkenGiMVjPCvJZBoK49dpyp+B9v7p/AhEissbeMyn4&#10;oQCL+vqqwlL7M2/ptIudSCEcSlRgYhxKKUNryGGY+YE4cV9+dBgTHDupRzyncNfLIssepUPLqcHg&#10;QC+G2u/d0SnYrPNl82ns+m17sJuHVdMfu7sPpW5vpuYZRKQpXsT/7led5s/zooC/d9INsv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IMGYsUAAADeAAAADwAAAAAAAAAA&#10;AAAAAAChAgAAZHJzL2Rvd25yZXYueG1sUEsFBgAAAAAEAAQA+QAAAJMDAAAAAA==&#10;"/>
                </v:group>
                <v:shape id="Text Box 13134" o:spid="_x0000_s4486" type="#_x0000_t202" style="position:absolute;left:8410;top:3934;width:1440;height: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H+8MA&#10;AADeAAAADwAAAGRycy9kb3ducmV2LnhtbERPS2sCMRC+F/wPYQRvNesKbV2NooJg6aU+8DxsZh+6&#10;mSxJXNd/3xQKvc3H95zFqjeN6Mj52rKCyTgBQZxbXXOp4HzavX6A8AFZY2OZFDzJw2o5eFlgpu2D&#10;D9QdQyliCPsMFVQhtJmUPq/IoB/bljhyhXUGQ4SulNrhI4abRqZJ8iYN1hwbKmxpW1F+O96NglO3&#10;8fvDNcz0Z7GR6VfxnV7cWqnRsF/PQQTqw7/4z73Xcf77JJ3C7zvxBr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uH+8MAAADeAAAADwAAAAAAAAAAAAAAAACYAgAAZHJzL2Rv&#10;d25yZXYueG1sUEsFBgAAAAAEAAQA9QAAAIgDAAAAAA==&#10;">
                  <v:textbox inset="0,0,0,0">
                    <w:txbxContent>
                      <w:p w:rsidR="00862F6C" w:rsidRPr="00730ECB" w:rsidRDefault="00862F6C" w:rsidP="00E533EB">
                        <w:pPr>
                          <w:spacing w:before="40"/>
                          <w:jc w:val="center"/>
                          <w:rPr>
                            <w:rFonts w:asciiTheme="majorHAnsi" w:hAnsiTheme="majorHAnsi" w:cstheme="majorHAnsi"/>
                            <w:sz w:val="18"/>
                            <w:szCs w:val="18"/>
                          </w:rPr>
                        </w:pPr>
                        <w:r w:rsidRPr="002F4637">
                          <w:rPr>
                            <w:rFonts w:asciiTheme="majorHAnsi" w:hAnsiTheme="majorHAnsi" w:cstheme="majorHAnsi"/>
                            <w:sz w:val="18"/>
                            <w:szCs w:val="18"/>
                          </w:rPr>
                          <w:t>“</w:t>
                        </w:r>
                        <w:r w:rsidRPr="00730ECB">
                          <w:rPr>
                            <w:rFonts w:asciiTheme="majorHAnsi" w:hAnsiTheme="majorHAnsi" w:cstheme="majorHAnsi"/>
                            <w:sz w:val="18"/>
                            <w:szCs w:val="18"/>
                          </w:rPr>
                          <w:t>Do you</w:t>
                        </w:r>
                        <w:r w:rsidRPr="002F4637">
                          <w:rPr>
                            <w:rFonts w:asciiTheme="majorHAnsi" w:hAnsiTheme="majorHAnsi" w:cstheme="majorHAnsi"/>
                            <w:sz w:val="18"/>
                            <w:szCs w:val="18"/>
                          </w:rPr>
                          <w:t xml:space="preserve"> </w:t>
                        </w:r>
                        <w:r w:rsidRPr="00730ECB">
                          <w:rPr>
                            <w:rFonts w:asciiTheme="majorHAnsi" w:hAnsiTheme="majorHAnsi" w:cstheme="majorHAnsi"/>
                            <w:sz w:val="18"/>
                            <w:szCs w:val="18"/>
                          </w:rPr>
                          <w:t xml:space="preserve">want to </w:t>
                        </w:r>
                        <w:r>
                          <w:rPr>
                            <w:rFonts w:asciiTheme="majorHAnsi" w:hAnsiTheme="majorHAnsi" w:cstheme="majorHAnsi"/>
                            <w:sz w:val="18"/>
                            <w:szCs w:val="18"/>
                          </w:rPr>
                          <w:t>sto</w:t>
                        </w:r>
                        <w:r w:rsidRPr="00730ECB">
                          <w:rPr>
                            <w:rFonts w:asciiTheme="majorHAnsi" w:hAnsiTheme="majorHAnsi" w:cstheme="majorHAnsi"/>
                            <w:sz w:val="18"/>
                            <w:szCs w:val="18"/>
                          </w:rPr>
                          <w:t xml:space="preserve">p </w:t>
                        </w:r>
                        <w:r>
                          <w:rPr>
                            <w:rFonts w:asciiTheme="majorHAnsi" w:hAnsiTheme="majorHAnsi" w:cstheme="majorHAnsi"/>
                            <w:sz w:val="18"/>
                            <w:szCs w:val="18"/>
                          </w:rPr>
                          <w:t>the emptying</w:t>
                        </w:r>
                        <w:r w:rsidRPr="002F4637">
                          <w:rPr>
                            <w:rFonts w:asciiTheme="majorHAnsi" w:hAnsiTheme="majorHAnsi" w:cstheme="majorHAnsi"/>
                            <w:sz w:val="18"/>
                            <w:szCs w:val="18"/>
                          </w:rPr>
                          <w:t>?“</w:t>
                        </w:r>
                      </w:p>
                    </w:txbxContent>
                  </v:textbox>
                </v:shape>
                <v:shape id="Text Box 13135" o:spid="_x0000_s4487" type="#_x0000_t202" style="position:absolute;left:8740;top:3529;width:289;height: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Z3UMQA&#10;AADeAAAADwAAAGRycy9kb3ducmV2LnhtbERPS4vCMBC+L/gfwgh7WTS1iCvVKD5W2MPuwQeeh2Zs&#10;i82kJNHWf78RhL3Nx/ec+bIztbiT85VlBaNhAoI4t7riQsHpuBtMQfiArLG2TAoe5GG56L3NMdO2&#10;5T3dD6EQMYR9hgrKEJpMSp+XZNAPbUMcuYt1BkOErpDaYRvDTS3TJJlIgxXHhhIb2pSUXw83o2Cy&#10;dbd2z5uP7enrB3+bIj2vH2el3vvdagYiUBf+xS/3t47zP0fpGJ7vxBv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d1DEAAAA3gAAAA8AAAAAAAAAAAAAAAAAmAIAAGRycy9k&#10;b3ducmV2LnhtbFBLBQYAAAAABAAEAPUAAACJAwAAAAA=&#10;" stroked="f">
                  <v:textbox inset="0,0,0,0">
                    <w:txbxContent>
                      <w:p w:rsidR="00862F6C" w:rsidRPr="00E46DCC" w:rsidRDefault="00862F6C" w:rsidP="00E533EB">
                        <w:pPr>
                          <w:rPr>
                            <w:rFonts w:asciiTheme="majorHAnsi" w:hAnsiTheme="majorHAnsi" w:cstheme="majorHAnsi"/>
                            <w:sz w:val="18"/>
                            <w:szCs w:val="18"/>
                            <w:lang w:val="fr-FR"/>
                          </w:rPr>
                        </w:pPr>
                        <w:r>
                          <w:rPr>
                            <w:rFonts w:asciiTheme="majorHAnsi" w:hAnsiTheme="majorHAnsi" w:cstheme="majorHAnsi"/>
                            <w:sz w:val="18"/>
                            <w:szCs w:val="18"/>
                            <w:lang w:val="fr-FR"/>
                          </w:rPr>
                          <w:t>No</w:t>
                        </w:r>
                      </w:p>
                    </w:txbxContent>
                  </v:textbox>
                </v:shape>
                <v:shape id="Text Box 13136" o:spid="_x0000_s4488" type="#_x0000_t202" style="position:absolute;left:9975;top:3553;width:34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etM8QA&#10;AADeAAAADwAAAGRycy9kb3ducmV2LnhtbERPTWvCQBC9F/wPywi91Y1CrUZXEVEQCqUxHjyO2TFZ&#10;zM7G7Krpv+8WCt7m8T5nvuxsLe7UeuNYwXCQgCAunDZcKjjk27cJCB+QNdaOScEPeVguei9zTLV7&#10;cEb3fShFDGGfooIqhCaV0hcVWfQD1xBH7uxaiyHCtpS6xUcMt7UcJclYWjQcGypsaF1RcdnfrILV&#10;kbONuX6dvrNzZvJ8mvDn+KLUa79bzUAE6sJT/O/e6Tj/Yzh6h79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nrTPEAAAA3gAAAA8AAAAAAAAAAAAAAAAAmAIAAGRycy9k&#10;b3ducmV2LnhtbFBLBQYAAAAABAAEAPUAAACJAwAAAAA=&#10;" filled="f" stroked="f">
                  <v:textbox inset="0,0,0,0">
                    <w:txbxContent>
                      <w:p w:rsidR="00862F6C" w:rsidRPr="00E46DCC" w:rsidRDefault="00862F6C" w:rsidP="00E533EB">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v:textbox>
                </v:shape>
                <v:shape id="AutoShape 13137" o:spid="_x0000_s4489" type="#_x0000_t32" style="position:absolute;left:7691;top:4327;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G4ssQAAADeAAAADwAAAGRycy9kb3ducmV2LnhtbERPzWqDQBC+F/oOyxRya1Zta4LJKiEQ&#10;CO2hJPEBBneitu6suFs1b58tFHqbj+93tsVsOjHS4FrLCuJlBIK4srrlWkF5OTyvQTiPrLGzTApu&#10;5KDIHx+2mGk78YnGs69FCGGXoYLG+z6T0lUNGXRL2xMH7moHgz7AoZZ6wCmEm04mUZRKgy2HhgZ7&#10;2jdUfZ9/jIKP9auvv05X+1KOn2+yj94P5ZQqtXiadxsQnmb/L/5zH3WYv4qTFH7fCTfI/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AbiyxAAAAN4AAAAPAAAAAAAAAAAA&#10;AAAAAKECAABkcnMvZG93bnJldi54bWxQSwUGAAAAAAQABAD5AAAAkgMAAAAA&#10;"/>
                <v:shape id="AutoShape 13138" o:spid="_x0000_s4490" type="#_x0000_t32" style="position:absolute;left:6536;top:1561;width:30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i6cEAAADeAAAADwAAAGRycy9kb3ducmV2LnhtbERPzYrCMBC+L/gOYQRva9oqKtUosiAs&#10;3uz6AEMzNtVmUpqszb69WVjY23x8v7M7RNuJJw2+dawgn2cgiGunW24UXL9O7xsQPiBr7ByTgh/y&#10;cNhP3nZYajfyhZ5VaEQKYV+iAhNCX0rpa0MW/dz1xIm7ucFiSHBopB5wTOG2k0WWraTFllODwZ4+&#10;DNWP6tsqKEwel6c79otzFR/FrWpWrh6Vmk3jcQsiUAz/4j/3p07z13mxht930g1y/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mLpwQAAAN4AAAAPAAAAAAAAAAAAAAAA&#10;AKECAABkcnMvZG93bnJldi54bWxQSwUGAAAAAAQABAD5AAAAjwMAAAAA&#10;" strokeweight=".5pt">
                  <v:stroke endarrow="block"/>
                </v:shape>
                <v:shape id="AutoShape 13139" o:spid="_x0000_s4491" type="#_x0000_t32" style="position:absolute;left:5762;top:3281;width:28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32m8QAAADeAAAADwAAAGRycy9kb3ducmV2LnhtbESPQWvDMAyF74P+B6PCbquTdLQlq1vG&#10;oFB2W9YfIGI1zhrLIfYa799Ph8FuEu/pvU/7Y/aDutMU+8AGylUBirgNtufOwOXz9LQDFROyxSEw&#10;GfihCMfD4mGPtQ0zf9C9SZ2SEI41GnApjbXWsXXkMa7CSCzaNUwek6xTp+2Es4T7QVdFsdEee5YG&#10;hyO9OWpvzbc3ULkyP5++cFy/N/lWXZtuE9rZmMdlfn0BlSinf/Pf9dkK/rashFfekRn04R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XfabxAAAAN4AAAAPAAAAAAAAAAAA&#10;AAAAAKECAABkcnMvZG93bnJldi54bWxQSwUGAAAAAAQABAD5AAAAkgMAAAAA&#10;" strokeweight=".5pt">
                  <v:stroke endarrow="block"/>
                </v:shape>
                <v:shape id="AutoShape 13140" o:spid="_x0000_s4492" type="#_x0000_t32" style="position:absolute;left:9479;top:3680;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eUE8YAAADeAAAADwAAAGRycy9kb3ducmV2LnhtbERPTWsCMRC9C/0PYQq9iGZXaKtbo6yC&#10;UAsetHofN9NN6Gay3UTd/vumUOhtHu9z5sveNeJKXbCeFeTjDARx5bXlWsHxfTOagggRWWPjmRR8&#10;U4Dl4m4wx0L7G+/peoi1SCEcClRgYmwLKUNlyGEY+5Y4cR++cxgT7GqpO7ylcNfISZY9SYeWU4PB&#10;ltaGqs/DxSnYbfNVeTZ2+7b/srvHTdlc6uFJqYf7vnwBEamP/+I/96tO85/zyQx+30k3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nlBPGAAAA3gAAAA8AAAAAAAAA&#10;AAAAAAAAoQIAAGRycy9kb3ducmV2LnhtbFBLBQYAAAAABAAEAPkAAACUAwAAAAA=&#10;"/>
                <v:shape id="Text Box 13141" o:spid="_x0000_s4493" type="#_x0000_t202" style="position:absolute;left:3958;top:6864;width:3352;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618scA&#10;AADeAAAADwAAAGRycy9kb3ducmV2LnhtbESPT2vCQBDF74V+h2UEb7pra/8YXaW0FDxVarXgbciO&#10;SWh2NmRXE7+9cxB6m2HevPd+i1Xva3WmNlaBLUzGBhRxHlzFhYXdz+foFVRMyA7rwGThQhFWy/u7&#10;BWYudPxN520qlJhwzNBCmVKTaR3zkjzGcWiI5XYMrccka1to12In5r7WD8Y8a48VS0KJDb2XlP9t&#10;T97C/ut4+J2aTfHhn5ou9Eazn2lrh4P+bQ4qUZ/+xbfvtZP6L5NHARAcmUEv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OtfLHAAAA3gAAAA8AAAAAAAAAAAAAAAAAmAIAAGRy&#10;cy9kb3ducmV2LnhtbFBLBQYAAAAABAAEAPUAAACMAwAAAAA=&#10;" filled="f" stroked="f">
                  <o:lock v:ext="edit" aspectratio="t"/>
                  <v:textbox>
                    <w:txbxContent>
                      <w:p w:rsidR="00862F6C" w:rsidRPr="00F811DC" w:rsidRDefault="00862F6C" w:rsidP="0005488A">
                        <w:pPr>
                          <w:rPr>
                            <w:rFonts w:asciiTheme="majorHAnsi" w:hAnsiTheme="majorHAnsi" w:cstheme="majorHAnsi"/>
                            <w:sz w:val="18"/>
                            <w:szCs w:val="18"/>
                            <w:lang w:val="fr-FR"/>
                          </w:rPr>
                        </w:pPr>
                        <w:r w:rsidRPr="00F811DC">
                          <w:rPr>
                            <w:rFonts w:asciiTheme="majorHAnsi" w:hAnsiTheme="majorHAnsi" w:cstheme="majorHAnsi"/>
                            <w:sz w:val="18"/>
                            <w:szCs w:val="18"/>
                            <w:lang w:val="fr-FR"/>
                          </w:rPr>
                          <w:t>TT64</w:t>
                        </w:r>
                        <w:r>
                          <w:rPr>
                            <w:rFonts w:asciiTheme="majorHAnsi" w:hAnsiTheme="majorHAnsi" w:cstheme="majorHAnsi"/>
                            <w:sz w:val="18"/>
                            <w:szCs w:val="18"/>
                            <w:lang w:val="fr-FR"/>
                          </w:rPr>
                          <w:t xml:space="preserve">5 OR TT590 </w:t>
                        </w:r>
                        <w:r w:rsidRPr="00F811DC">
                          <w:rPr>
                            <w:rFonts w:asciiTheme="majorHAnsi" w:hAnsiTheme="majorHAnsi" w:cstheme="majorHAnsi"/>
                            <w:sz w:val="18"/>
                            <w:szCs w:val="18"/>
                            <w:lang w:val="fr-FR"/>
                          </w:rPr>
                          <w:t>&lt;</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TT64</w:t>
                        </w:r>
                        <w:r>
                          <w:rPr>
                            <w:rFonts w:asciiTheme="majorHAnsi" w:hAnsiTheme="majorHAnsi" w:cstheme="majorHAnsi"/>
                            <w:sz w:val="18"/>
                            <w:szCs w:val="18"/>
                            <w:lang w:val="fr-FR"/>
                          </w:rPr>
                          <w:t>5</w:t>
                        </w:r>
                        <w:r w:rsidRPr="00F811DC">
                          <w:rPr>
                            <w:rFonts w:asciiTheme="majorHAnsi" w:hAnsiTheme="majorHAnsi" w:cstheme="majorHAnsi"/>
                            <w:sz w:val="18"/>
                            <w:szCs w:val="18"/>
                            <w:lang w:val="fr-FR"/>
                          </w:rPr>
                          <w:t xml:space="preserve">setpoint </w:t>
                        </w:r>
                      </w:p>
                      <w:p w:rsidR="00862F6C" w:rsidRPr="0005488A" w:rsidRDefault="00862F6C" w:rsidP="0005488A">
                        <w:pPr>
                          <w:rPr>
                            <w:szCs w:val="18"/>
                          </w:rPr>
                        </w:pPr>
                      </w:p>
                    </w:txbxContent>
                  </v:textbox>
                </v:shape>
                <v:group id="Group 13142" o:spid="_x0000_s4494" style="position:absolute;left:4636;top:5390;width:227;height:454"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1DNH/FAAAA3gAA&#10;AA8AAAAAAAAAAAAAAAAAqgIAAGRycy9kb3ducmV2LnhtbFBLBQYAAAAABAAEAPoAAACcAwAAAAA=&#10;">
                  <v:shape id="AutoShape 13143" o:spid="_x0000_s4495"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MIy8YAAADeAAAADwAAAGRycy9kb3ducmV2LnhtbERPTWsCMRC9F/ofwgi9FM1ui1W2RtkW&#10;hFrwoNX7uJlugpvJdhN1/feNUOhtHu9zZoveNeJMXbCeFeSjDARx5bXlWsHuazmcgggRWWPjmRRc&#10;KcBifn83w0L7C2/ovI21SCEcClRgYmwLKUNlyGEY+ZY4cd++cxgT7GqpO7ykcNfIpyx7kQ4tpwaD&#10;Lb0bqo7bk1OwXuVv5cHY1efmx67Hy7I51Y97pR4GffkKIlIf/8V/7g+d5k/y5zHc3kk3y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KzCMvGAAAA3gAAAA8AAAAAAAAA&#10;AAAAAAAAoQIAAGRycy9kb3ducmV2LnhtbFBLBQYAAAAABAAEAPkAAACUAwAAAAA=&#10;"/>
                  <v:shape id="AutoShape 13144" o:spid="_x0000_s4496"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GWvMUAAADeAAAADwAAAGRycy9kb3ducmV2LnhtbERP30vDMBB+F/wfwgm+yJpWsUptNqow&#10;cMIeNuf72ZxNsLnUJtvqf2+Ewd7u4/t59WJyvTjQGKxnBUWWgyBuvbbcKdi9L2ePIEJE1th7JgW/&#10;FGAxv7yosdL+yBs6bGMnUgiHChWYGIdKytAachgyPxAn7suPDmOCYyf1iMcU7np5m+eldGg5NRgc&#10;6MVQ+73dOwXrVfHcfBq7etv82PX9sun33c2HUtdXU/MEItIUz+KT+1Wn+Q/FXQn/76Qb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GWvMUAAADeAAAADwAAAAAAAAAA&#10;AAAAAAChAgAAZHJzL2Rvd25yZXYueG1sUEsFBgAAAAAEAAQA+QAAAJMDAAAAAA==&#10;"/>
                </v:group>
                <v:shape id="AutoShape 13145" o:spid="_x0000_s4497" type="#_x0000_t32" style="position:absolute;left:3686;top:5845;width:5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0zJ8UAAADeAAAADwAAAGRycy9kb3ducmV2LnhtbERP30vDMBB+F/wfwgm+iE2r6EZtNqow&#10;cMIeVt372ZxNsLnUJtvqf2+Ewd7u4/t51XJyvTjQGKxnBUWWgyBuvbbcKfh4X93OQYSIrLH3TAp+&#10;KcBycXlRYan9kbd0aGInUgiHEhWYGIdSytAachgyPxAn7suPDmOCYyf1iMcU7np5l+eP0qHl1GBw&#10;oBdD7Xezdwo26+K5/jR2/bb9sZuHVd3vu5udUtdXU/0EItIUz+KT+1Wn+bPifgb/76Qb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S0zJ8UAAADeAAAADwAAAAAAAAAA&#10;AAAAAAChAgAAZHJzL2Rvd25yZXYueG1sUEsFBgAAAAAEAAQA+QAAAJMDAAAAAA==&#10;"/>
                <v:rect id="Rectangle 13146" o:spid="_x0000_s4498" style="position:absolute;left:4068;top:4706;width:1304;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FTjcYA&#10;AADeAAAADwAAAGRycy9kb3ducmV2LnhtbESPQW/CMAyF75P4D5GRuI0UkNgoBIQ2gbYjlAs305i2&#10;0DhVE6Dj18+HSbvZes/vfV6sOlerO7Wh8mxgNExAEefeVlwYOGSb13dQISJbrD2TgR8KsFr2XhaY&#10;Wv/gHd33sVASwiFFA2WMTap1yEtyGIa+IRbt7FuHUda20LbFh4S7Wo+TZKodViwNJTb0UVJ+3d+c&#10;gVM1PuBzl20TN9tM4neXXW7HT2MG/W49BxWpi//mv+svK/hvo4nwyjs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FTjcYAAADeAAAADwAAAAAAAAAAAAAAAACYAgAAZHJz&#10;L2Rvd25yZXYueG1sUEsFBgAAAAAEAAQA9QAAAIsDAAAAAA==&#10;">
                  <v:textbox>
                    <w:txbxContent>
                      <w:p w:rsidR="00862F6C" w:rsidRPr="00F811DC" w:rsidRDefault="00862F6C" w:rsidP="00E533EB">
                        <w:pPr>
                          <w:jc w:val="center"/>
                          <w:rPr>
                            <w:rFonts w:asciiTheme="majorHAnsi" w:hAnsiTheme="majorHAnsi" w:cstheme="majorHAnsi"/>
                            <w:sz w:val="18"/>
                            <w:szCs w:val="18"/>
                            <w:lang w:val="fr-FR"/>
                          </w:rPr>
                        </w:pPr>
                        <w:r>
                          <w:rPr>
                            <w:rFonts w:asciiTheme="majorHAnsi" w:hAnsiTheme="majorHAnsi" w:cstheme="majorHAnsi"/>
                            <w:sz w:val="18"/>
                            <w:szCs w:val="18"/>
                            <w:lang w:val="fr-FR"/>
                          </w:rPr>
                          <w:t>Isolate Valve Box tank</w:t>
                        </w:r>
                      </w:p>
                    </w:txbxContent>
                  </v:textbox>
                </v:rect>
                <v:shape id="AutoShape 13147" o:spid="_x0000_s4499" type="#_x0000_t32" style="position:absolute;left:3690;top:5837;width:0;height:3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CzsYAAADeAAAADwAAAGRycy9kb3ducmV2LnhtbERPS0sDMRC+C/6HMIVepM1uRa3bpmUV&#10;ClbooQ/v0810E9xM1k3arv/eCIK3+fieM1/2rhEX6oL1rCAfZyCIK68t1woO+9VoCiJEZI2NZ1Lw&#10;TQGWi9ubORbaX3lLl12sRQrhUKACE2NbSBkqQw7D2LfEiTv5zmFMsKul7vCawl0jJ1n2KB1aTg0G&#10;W3o1VH3uzk7BZp2/lEdj1+/bL7t5WJXNub77UGo46MsZiEh9/Bf/ud90mv+U3z/D7zvpBrn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As7GAAAA3gAAAA8AAAAAAAAA&#10;AAAAAAAAoQIAAGRycy9kb3ducmV2LnhtbFBLBQYAAAAABAAEAPkAAACUAwAAAAA=&#10;"/>
                <v:group id="Group 13148" o:spid="_x0000_s4500" style="position:absolute;left:3062;top:6032;width:3750;height:794" coordorigin="1954,9777" coordsize="3750,7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BoJ4pnIAAAA&#10;3gAAAA8AAAAAAAAAAAAAAAAAqgIAAGRycy9kb3ducmV2LnhtbFBLBQYAAAAABAAEAPoAAACfAwAA&#10;AAA=&#10;">
                  <v:shape id="Text Box 13149" o:spid="_x0000_s4501" type="#_x0000_t202" style="position:absolute;left:3230;top:9777;width:2474;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rVdMUA&#10;AADeAAAADwAAAGRycy9kb3ducmV2LnhtbERPS2vCQBC+F/oflil4KbqJFR/RVYrQYm++0OuQHZNg&#10;djbdXWP677uFgrf5+J6zWHWmFi05X1lWkA4SEMS51RUXCo6Hj/4UhA/IGmvLpOCHPKyWz08LzLS9&#10;847afShEDGGfoYIyhCaT0uclGfQD2xBH7mKdwRChK6R2eI/hppbDJBlLgxXHhhIbWpeUX/c3o2A6&#10;2rRn//W2PeXjSz0Lr5P289sp1Xvp3ucgAnXhIf53b3ScP0lHKfy9E2+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tV0xQAAAN4AAAAPAAAAAAAAAAAAAAAAAJgCAABkcnMv&#10;ZG93bnJldi54bWxQSwUGAAAAAAQABAD1AAAAigMAAAAA&#10;">
                    <v:textbox>
                      <w:txbxContent>
                        <w:p w:rsidR="00862F6C" w:rsidRDefault="00862F6C" w:rsidP="00E533EB">
                          <w:pPr>
                            <w:rPr>
                              <w:rFonts w:asciiTheme="majorHAnsi" w:hAnsiTheme="majorHAnsi" w:cstheme="majorHAnsi"/>
                              <w:sz w:val="18"/>
                              <w:szCs w:val="18"/>
                            </w:rPr>
                          </w:pPr>
                          <w:r>
                            <w:rPr>
                              <w:rFonts w:asciiTheme="majorHAnsi" w:hAnsiTheme="majorHAnsi" w:cstheme="majorHAnsi"/>
                              <w:sz w:val="18"/>
                              <w:szCs w:val="18"/>
                            </w:rPr>
                            <w:t xml:space="preserve">Open </w:t>
                          </w:r>
                          <w:r w:rsidRPr="00F811DC">
                            <w:rPr>
                              <w:rFonts w:asciiTheme="majorHAnsi" w:hAnsiTheme="majorHAnsi" w:cstheme="majorHAnsi"/>
                              <w:sz w:val="18"/>
                              <w:szCs w:val="18"/>
                            </w:rPr>
                            <w:t xml:space="preserve">FV640, FV641 </w:t>
                          </w:r>
                        </w:p>
                        <w:p w:rsidR="00862F6C" w:rsidRPr="00F811DC" w:rsidRDefault="00862F6C" w:rsidP="00E533EB">
                          <w:pPr>
                            <w:rPr>
                              <w:rFonts w:asciiTheme="majorHAnsi" w:hAnsiTheme="majorHAnsi" w:cstheme="majorHAnsi"/>
                              <w:sz w:val="18"/>
                              <w:szCs w:val="18"/>
                            </w:rPr>
                          </w:pPr>
                          <w:r w:rsidRPr="00F811DC">
                            <w:rPr>
                              <w:rFonts w:asciiTheme="majorHAnsi" w:hAnsiTheme="majorHAnsi" w:cstheme="majorHAnsi"/>
                              <w:sz w:val="18"/>
                              <w:szCs w:val="18"/>
                            </w:rPr>
                            <w:t xml:space="preserve">CV590 </w:t>
                          </w:r>
                          <w:r>
                            <w:rPr>
                              <w:rFonts w:asciiTheme="majorHAnsi" w:hAnsiTheme="majorHAnsi" w:cstheme="majorHAnsi"/>
                              <w:sz w:val="18"/>
                              <w:szCs w:val="18"/>
                            </w:rPr>
                            <w:t>opens with a slope</w:t>
                          </w:r>
                        </w:p>
                        <w:p w:rsidR="00862F6C" w:rsidRPr="00F811DC" w:rsidRDefault="00862F6C" w:rsidP="00E533EB">
                          <w:pPr>
                            <w:spacing w:line="312" w:lineRule="auto"/>
                            <w:rPr>
                              <w:rFonts w:asciiTheme="majorHAnsi" w:hAnsiTheme="majorHAnsi" w:cstheme="majorHAnsi"/>
                              <w:sz w:val="18"/>
                              <w:szCs w:val="18"/>
                            </w:rPr>
                          </w:pPr>
                        </w:p>
                      </w:txbxContent>
                    </v:textbox>
                  </v:shape>
                  <v:rect id="Rectangle 13150" o:spid="_x0000_s4502" style="position:absolute;left:1954;top:9777;width:1276;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5Qv8cA&#10;AADeAAAADwAAAGRycy9kb3ducmV2LnhtbESPQWvCQBSE7wX/w/KE3urGFFKNrkFaLO1R46W3Z/aZ&#10;RLNvQ3ZN0v76bkHocZiZb5h1NppG9NS52rKC+SwCQVxYXXOp4JjvnhYgnEfW2FgmBd/kINtMHtaY&#10;ajvwnvqDL0WAsEtRQeV9m0rpiooMupltiYN3tp1BH2RXSt3hEOCmkXEUJdJgzWGhwpZeKyquh5tR&#10;cKrjI/7s8/fILHfP/nPML7evN6Uep+N2BcLT6P/D9/aHVhAvkpcY/u6EK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uUL/HAAAA3gAAAA8AAAAAAAAAAAAAAAAAmAIAAGRy&#10;cy9kb3ducmV2LnhtbFBLBQYAAAAABAAEAPUAAACMAwAAAAA=&#10;">
                    <v:textbox>
                      <w:txbxContent>
                        <w:p w:rsidR="00862F6C" w:rsidRDefault="00862F6C" w:rsidP="00E533EB">
                          <w:pPr>
                            <w:spacing w:before="120"/>
                            <w:jc w:val="center"/>
                            <w:rPr>
                              <w:rFonts w:asciiTheme="majorHAnsi" w:hAnsiTheme="majorHAnsi" w:cstheme="majorHAnsi"/>
                              <w:sz w:val="18"/>
                              <w:szCs w:val="18"/>
                              <w:lang w:val="fr-FR"/>
                            </w:rPr>
                          </w:pPr>
                          <w:r>
                            <w:rPr>
                              <w:rFonts w:asciiTheme="majorHAnsi" w:hAnsiTheme="majorHAnsi" w:cstheme="majorHAnsi"/>
                              <w:sz w:val="18"/>
                              <w:szCs w:val="18"/>
                              <w:lang w:val="fr-FR"/>
                            </w:rPr>
                            <w:t>Cool down</w:t>
                          </w:r>
                        </w:p>
                        <w:p w:rsidR="00862F6C" w:rsidRPr="00F811DC" w:rsidRDefault="00862F6C" w:rsidP="00E533EB">
                          <w:pPr>
                            <w:jc w:val="center"/>
                            <w:rPr>
                              <w:rFonts w:asciiTheme="majorHAnsi" w:hAnsiTheme="majorHAnsi" w:cstheme="majorHAnsi"/>
                              <w:sz w:val="18"/>
                              <w:szCs w:val="18"/>
                              <w:lang w:val="fr-FR"/>
                            </w:rPr>
                          </w:pPr>
                          <w:r>
                            <w:rPr>
                              <w:rFonts w:asciiTheme="majorHAnsi" w:hAnsiTheme="majorHAnsi" w:cstheme="majorHAnsi"/>
                              <w:sz w:val="18"/>
                              <w:szCs w:val="18"/>
                              <w:lang w:val="fr-FR"/>
                            </w:rPr>
                            <w:t>L021</w:t>
                          </w:r>
                        </w:p>
                        <w:p w:rsidR="00862F6C" w:rsidRPr="00F811DC" w:rsidRDefault="00862F6C" w:rsidP="00E533EB">
                          <w:pPr>
                            <w:rPr>
                              <w:sz w:val="18"/>
                              <w:szCs w:val="18"/>
                            </w:rPr>
                          </w:pPr>
                        </w:p>
                      </w:txbxContent>
                    </v:textbox>
                  </v:rect>
                </v:group>
                <v:shape id="AutoShape 13151" o:spid="_x0000_s4503" type="#_x0000_t32" style="position:absolute;left:3563;top:7063;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EB/McAAADeAAAADwAAAGRycy9kb3ducmV2LnhtbESPQWsCMRSE74X+h/CEXopmVWpla5Rt&#10;QagFD1q9Pzevm+DmZbuJuv57IxR6HGbmG2a26FwtztQG61nBcJCBIC69tlwp2H0v+1MQISJrrD2T&#10;gisFWMwfH2aYa3/hDZ23sRIJwiFHBSbGJpcylIYchoFviJP341uHMcm2krrFS4K7Wo6ybCIdWk4L&#10;Bhv6MFQetyenYL0avhcHY1dfm1+7flkW9al63iv11OuKNxCRuvgf/mt/agWj6eR1DP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oQH8xwAAAN4AAAAPAAAAAAAA&#10;AAAAAAAAAKECAABkcnMvZG93bnJldi54bWxQSwUGAAAAAAQABAD5AAAAlQMAAAAA&#10;"/>
                <v:shape id="Text Box 13152" o:spid="_x0000_s4504" type="#_x0000_t202" style="position:absolute;left:6104;top:9418;width:2194;height: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KHKccA&#10;AADeAAAADwAAAGRycy9kb3ducmV2LnhtbESPS2vDMBCE74H8B7GF3hqpIc3DtRJCQqGnlLhNILfF&#10;Wj+otTKWGrv/PioUchxm5hsm3Qy2EVfqfO1Yw/NEgSDOnam51PD1+fa0BOEDssHGMWn4JQ+b9XiU&#10;YmJcz0e6ZqEUEcI+QQ1VCG0ipc8rsugnriWOXuE6iyHKrpSmwz7CbSOnSs2lxZrjQoUt7SrKv7Mf&#10;q+F0KC7nmfoo9/al7d2gJNuV1PrxYdi+ggg0hHv4v/1uNEyX88UM/u7EK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ChynHAAAA3gAAAA8AAAAAAAAAAAAAAAAAmAIAAGRy&#10;cy9kb3ducmV2LnhtbFBLBQYAAAAABAAEAPUAAACMAwAAAAA=&#10;" filled="f" stroked="f">
                  <o:lock v:ext="edit" aspectratio="t"/>
                  <v:textbox>
                    <w:txbxContent>
                      <w:p w:rsidR="00862F6C" w:rsidRPr="00F811DC" w:rsidRDefault="00862F6C" w:rsidP="00E533EB">
                        <w:pPr>
                          <w:rPr>
                            <w:rFonts w:asciiTheme="majorHAnsi" w:hAnsiTheme="majorHAnsi" w:cstheme="majorHAnsi"/>
                            <w:sz w:val="18"/>
                            <w:szCs w:val="18"/>
                            <w:lang w:val="fr-FR"/>
                          </w:rPr>
                        </w:pPr>
                        <w:r w:rsidRPr="00F811DC">
                          <w:rPr>
                            <w:rFonts w:asciiTheme="majorHAnsi" w:hAnsiTheme="majorHAnsi" w:cstheme="majorHAnsi"/>
                            <w:sz w:val="18"/>
                            <w:szCs w:val="18"/>
                            <w:lang w:val="fr-FR"/>
                          </w:rPr>
                          <w:t>LT590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&gt;</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LT590setpoint</w:t>
                        </w:r>
                      </w:p>
                    </w:txbxContent>
                  </v:textbox>
                </v:shape>
                <v:shape id="Text Box 13153" o:spid="_x0000_s4505" type="#_x0000_t202" style="position:absolute;left:9292;top:7397;width:691;height: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4issUA&#10;AADeAAAADwAAAGRycy9kb3ducmV2LnhtbESPQWvCQBSE74L/YXmCt7qrqLXRVaSl4ElptIXeHtln&#10;Esy+Ddmtif/eFQoeh5n5hlltOluJKzW+dKxhPFIgiDNnSs41nI6fLwsQPiAbrByThht52Kz7vRUm&#10;xrX8Rdc05CJC2CeooQihTqT0WUEW/cjVxNE7u8ZiiLLJpWmwjXBbyYlSc2mx5LhQYE3vBWWX9M9q&#10;+N6ff3+m6pB/2Fnduk5Jtm9S6+Gg2y5BBOrCM/zf3hkNk8X8dQaPO/EK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DiKyxQAAAN4AAAAPAAAAAAAAAAAAAAAAAJgCAABkcnMv&#10;ZG93bnJldi54bWxQSwUGAAAAAAQABAD1AAAAigMAAAAA&#10;" filled="f" stroked="f">
                  <o:lock v:ext="edit" aspectratio="t"/>
                  <v:textbox>
                    <w:txbxContent>
                      <w:p w:rsidR="00862F6C" w:rsidRPr="00F811DC" w:rsidRDefault="00862F6C" w:rsidP="00E533EB">
                        <w:pPr>
                          <w:rPr>
                            <w:rFonts w:asciiTheme="majorHAnsi" w:hAnsiTheme="majorHAnsi" w:cstheme="majorHAnsi"/>
                            <w:sz w:val="18"/>
                            <w:szCs w:val="18"/>
                          </w:rPr>
                        </w:pPr>
                        <w:r>
                          <w:rPr>
                            <w:rFonts w:asciiTheme="majorHAnsi" w:hAnsiTheme="majorHAnsi" w:cstheme="majorHAnsi"/>
                            <w:sz w:val="18"/>
                            <w:szCs w:val="18"/>
                          </w:rPr>
                          <w:t>S</w:t>
                        </w:r>
                        <w:r w:rsidRPr="00F811DC">
                          <w:rPr>
                            <w:rFonts w:asciiTheme="majorHAnsi" w:hAnsiTheme="majorHAnsi" w:cstheme="majorHAnsi"/>
                            <w:sz w:val="18"/>
                            <w:szCs w:val="18"/>
                          </w:rPr>
                          <w:t xml:space="preserve">top </w:t>
                        </w:r>
                      </w:p>
                    </w:txbxContent>
                  </v:textbox>
                </v:shape>
                <v:shape id="AutoShape 13154" o:spid="_x0000_s4506" type="#_x0000_t32" style="position:absolute;left:3479;top:10836;width:0;height: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aiZMcAAADeAAAADwAAAGRycy9kb3ducmV2LnhtbESPQWsCMRSE70L/Q3iFXqRmFdzK1ihb&#10;QagFD9r2/rp53YRuXtZN1PXfN4LgcZiZb5j5sneNOFEXrGcF41EGgrjy2nKt4Otz/TwDESKyxsYz&#10;KbhQgOXiYTDHQvsz7+i0j7VIEA4FKjAxtoWUoTLkMIx8S5y8X985jEl2tdQdnhPcNXKSZbl0aDkt&#10;GGxpZaj62x+dgu1m/Fb+GLv52B3sdroum2M9/Fbq6bEvX0FE6uM9fGu/awWTWf6Sw/VOugJy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1qJkxwAAAN4AAAAPAAAAAAAA&#10;AAAAAAAAAKECAABkcnMvZG93bnJldi54bWxQSwUGAAAAAAQABAD5AAAAlQMAAAAA&#10;"/>
                <v:shape id="AutoShape 13155" o:spid="_x0000_s4507" type="#_x0000_t32" style="position:absolute;left:3414;top:9416;width:26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oH/8cAAADeAAAADwAAAGRycy9kb3ducmV2LnhtbESPT2sCMRTE74V+h/AKXopmFfzDapSt&#10;IKjgQVvvz83rJnTzst1E3X77Rij0OMzMb5jFqnO1uFEbrGcFw0EGgrj02nKl4ON905+BCBFZY+2Z&#10;FPxQgNXy+WmBufZ3PtLtFCuRIBxyVGBibHIpQ2nIYRj4hjh5n751GJNsK6lbvCe4q+UoyybSoeW0&#10;YLChtaHy63R1Cg674VtxMXa3P37bw3hT1Nfq9axU76Ur5iAidfE//NfeagWj2WQ6hceddAXk8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mgf/xwAAAN4AAAAPAAAAAAAA&#10;AAAAAAAAAKECAABkcnMvZG93bnJldi54bWxQSwUGAAAAAAQABAD5AAAAlQMAAAAA&#10;"/>
                <v:group id="Group 13156" o:spid="_x0000_s4508" style="position:absolute;left:3301;top:9414;width:227;height:397"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c6pOsQAAADeAAAA&#10;DwAAAAAAAAAAAAAAAACqAgAAZHJzL2Rvd25yZXYueG1sUEsFBgAAAAAEAAQA+gAAAJsDAAAAAA==&#10;">
                  <v:shape id="AutoShape 13157" o:spid="_x0000_s4509"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k2FscAAADeAAAADwAAAGRycy9kb3ducmV2LnhtbESPQWsCMRSE74X+h/AKvRTNKmh1a5Rt&#10;QVDBg1bvr5vnJrh52W6ibv+9KRR6HGbmG2a26FwtrtQG61nBoJ+BIC69tlwpOHwuexMQISJrrD2T&#10;gh8KsJg/Psww1/7GO7ruYyUShEOOCkyMTS5lKA05DH3fECfv5FuHMcm2krrFW4K7Wg6zbCwdWk4L&#10;Bhv6MFSe9xenYLsevBdfxq43u2+7HS2L+lK9HJV6fuqKNxCRuvgf/muvtILhZPw6hd876QrI+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STYWxwAAAN4AAAAPAAAAAAAA&#10;AAAAAAAAAKECAABkcnMvZG93bnJldi54bWxQSwUGAAAAAAQABAD5AAAAlQMAAAAA&#10;"/>
                  <v:shape id="AutoShape 13158" o:spid="_x0000_s4510"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bvrMUAAADeAAAADwAAAGRycy9kb3ducmV2LnhtbESPzWoCMRSF94W+Q7hCN0UzCpVhNMq0&#10;IFTBhdrur5PrJDi5mU6ijm/fLASXh/PHN1/2rhFX6oL1rGA8ykAQV15brhX8HFbDHESIyBobz6Tg&#10;TgGWi9eXORba33hH132sRRrhUKACE2NbSBkqQw7DyLfEyTv5zmFMsqul7vCWxl0jJ1k2lQ4tpweD&#10;LX0Zqs77i1OwXY8/y6Ox683uz24/VmVzqd9/lXob9OUMRKQ+PsOP9rdWMMmneQJIOAkF5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qbvrMUAAADeAAAADwAAAAAAAAAA&#10;AAAAAAChAgAAZHJzL2Rvd25yZXYueG1sUEsFBgAAAAAEAAQA+QAAAJMDAAAAAA==&#10;"/>
                </v:group>
                <v:shape id="Text Box 13159" o:spid="_x0000_s4511" type="#_x0000_t202" style="position:absolute;left:3597;top:9482;width:2291;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5EscA&#10;AADeAAAADwAAAGRycy9kb3ducmV2LnhtbESPQWvCQBSE74L/YXkFb7qJh5CmrhKKQkEojemhx9fs&#10;M1nMvo3Zrab/vlso9DjMzDfMZjfZXtxo9MaxgnSVgCBunDbcKnivD8schA/IGnvHpOCbPOy289kG&#10;C+3uXNHtFFoRIewLVNCFMBRS+qYji37lBuLond1oMUQ5tlKPeI9w28t1kmTSouG40OFAzx01l9OX&#10;VVB+cLU319fPt+pcmbp+TPiYXZRaPEzlE4hAU/gP/7VftIJ1nuUp/N6JV0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neRLHAAAA3gAAAA8AAAAAAAAAAAAAAAAAmAIAAGRy&#10;cy9kb3ducmV2LnhtbFBLBQYAAAAABAAEAPUAAACMAwAAAAA=&#10;" filled="f" stroked="f">
                  <v:textbox inset="0,0,0,0">
                    <w:txbxContent>
                      <w:p w:rsidR="00862F6C" w:rsidRPr="00871899" w:rsidRDefault="00862F6C" w:rsidP="00E533EB">
                        <w:pPr>
                          <w:rPr>
                            <w:szCs w:val="18"/>
                          </w:rPr>
                        </w:pPr>
                        <w:r>
                          <w:rPr>
                            <w:rFonts w:asciiTheme="majorHAnsi" w:hAnsiTheme="majorHAnsi" w:cstheme="majorHAnsi"/>
                            <w:sz w:val="18"/>
                            <w:szCs w:val="18"/>
                            <w:lang w:val="fr-FR"/>
                          </w:rPr>
                          <w:t>LI</w:t>
                        </w:r>
                        <w:r w:rsidRPr="00F811DC">
                          <w:rPr>
                            <w:rFonts w:asciiTheme="majorHAnsi" w:hAnsiTheme="majorHAnsi" w:cstheme="majorHAnsi"/>
                            <w:sz w:val="18"/>
                            <w:szCs w:val="18"/>
                            <w:lang w:val="fr-FR"/>
                          </w:rPr>
                          <w:t>6</w:t>
                        </w:r>
                        <w:r>
                          <w:rPr>
                            <w:rFonts w:asciiTheme="majorHAnsi" w:hAnsiTheme="majorHAnsi" w:cstheme="majorHAnsi"/>
                            <w:sz w:val="18"/>
                            <w:szCs w:val="18"/>
                            <w:lang w:val="fr-FR"/>
                          </w:rPr>
                          <w:t>80 &lt; LI</w:t>
                        </w:r>
                        <w:r w:rsidRPr="00F811DC">
                          <w:rPr>
                            <w:rFonts w:asciiTheme="majorHAnsi" w:hAnsiTheme="majorHAnsi" w:cstheme="majorHAnsi"/>
                            <w:sz w:val="18"/>
                            <w:szCs w:val="18"/>
                            <w:lang w:val="fr-FR"/>
                          </w:rPr>
                          <w:t>6</w:t>
                        </w:r>
                        <w:r>
                          <w:rPr>
                            <w:rFonts w:asciiTheme="majorHAnsi" w:hAnsiTheme="majorHAnsi" w:cstheme="majorHAnsi"/>
                            <w:sz w:val="18"/>
                            <w:szCs w:val="18"/>
                            <w:lang w:val="fr-FR"/>
                          </w:rPr>
                          <w:t>8</w:t>
                        </w:r>
                        <w:r w:rsidRPr="00F811DC">
                          <w:rPr>
                            <w:rFonts w:asciiTheme="majorHAnsi" w:hAnsiTheme="majorHAnsi" w:cstheme="majorHAnsi"/>
                            <w:sz w:val="18"/>
                            <w:szCs w:val="18"/>
                            <w:lang w:val="fr-FR"/>
                          </w:rPr>
                          <w:t xml:space="preserve">0setpoint  </w:t>
                        </w:r>
                      </w:p>
                    </w:txbxContent>
                  </v:textbox>
                </v:shape>
                <v:shape id="AutoShape 13160" o:spid="_x0000_s4512" type="#_x0000_t32" style="position:absolute;left:6951;top:11079;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Fsk8UAAADeAAAADwAAAGRycy9kb3ducmV2LnhtbESP0WrCQBRE3wv+w3IF3+rGaEOIriKC&#10;UNoHUfMBl+w1iWbvhuw2Sf++Kwh9HGbmDLPZjaYRPXWutqxgMY9AEBdW11wqyK/H9xSE88gaG8uk&#10;4Jcc7LaTtw1m2g58pv7iSxEg7DJUUHnfZlK6oiKDbm5b4uDdbGfQB9mVUnc4BLhpZBxFiTRYc1io&#10;sKVDRcXj8mMUfKcrX97PN7vM+9OHbKOvYz4kSs2m434NwtPo/8Ov9qdWEKdJGsPzTrgCcvs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Fsk8UAAADeAAAADwAAAAAAAAAA&#10;AAAAAAChAgAAZHJzL2Rvd25yZXYueG1sUEsFBgAAAAAEAAQA+QAAAJMDAAAAAA==&#10;"/>
                <v:shape id="Text Box 13161" o:spid="_x0000_s4513" type="#_x0000_t202" style="position:absolute;left:2694;top:9805;width:2234;height:10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BV2cYA&#10;AADeAAAADwAAAGRycy9kb3ducmV2LnhtbESPW2sCMRSE3wv+h3AE32rWFWTdGkWFgqUv3ujzYXP2&#10;0m5OliRdt/++EQQfh5n5hlltBtOKnpxvLCuYTRMQxIXVDVcKrpf31wyED8gaW8uk4I88bNajlxXm&#10;2t74RP05VCJC2OeooA6hy6X0RU0G/dR2xNErrTMYonSV1A5vEW5amSbJQhpsOC7U2NG+puLn/GsU&#10;XPqdP5y+w1J/lDuZfpbH9MttlZqMh+0biEBDeIYf7YNWkGaLbA73O/EK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BV2cYAAADeAAAADwAAAAAAAAAAAAAAAACYAgAAZHJz&#10;L2Rvd25yZXYueG1sUEsFBgAAAAAEAAQA9QAAAIsDAAAAAA==&#10;">
                  <v:textbox inset="0,0,0,0">
                    <w:txbxContent>
                      <w:p w:rsidR="00862F6C" w:rsidRDefault="00862F6C" w:rsidP="00E533EB">
                        <w:pPr>
                          <w:spacing w:before="40"/>
                          <w:jc w:val="center"/>
                          <w:rPr>
                            <w:rFonts w:asciiTheme="majorHAnsi" w:hAnsiTheme="majorHAnsi" w:cstheme="majorHAnsi"/>
                            <w:sz w:val="18"/>
                            <w:szCs w:val="18"/>
                          </w:rPr>
                        </w:pPr>
                        <w:r>
                          <w:rPr>
                            <w:rFonts w:asciiTheme="majorHAnsi" w:hAnsiTheme="majorHAnsi" w:cstheme="majorHAnsi"/>
                            <w:sz w:val="18"/>
                            <w:szCs w:val="18"/>
                          </w:rPr>
                          <w:t>CRYOSTAT EMPTY</w:t>
                        </w:r>
                      </w:p>
                      <w:p w:rsidR="00862F6C" w:rsidRPr="005B4DCB" w:rsidRDefault="00862F6C" w:rsidP="00E533EB">
                        <w:pPr>
                          <w:spacing w:before="40"/>
                          <w:jc w:val="center"/>
                          <w:rPr>
                            <w:rFonts w:asciiTheme="majorHAnsi" w:hAnsiTheme="majorHAnsi" w:cstheme="majorHAnsi"/>
                            <w:sz w:val="18"/>
                            <w:szCs w:val="18"/>
                          </w:rPr>
                        </w:pPr>
                        <w:r>
                          <w:rPr>
                            <w:rFonts w:asciiTheme="majorHAnsi" w:hAnsiTheme="majorHAnsi" w:cstheme="majorHAnsi"/>
                            <w:sz w:val="18"/>
                            <w:szCs w:val="18"/>
                          </w:rPr>
                          <w:t>“</w:t>
                        </w:r>
                        <w:r w:rsidRPr="005B4DCB">
                          <w:rPr>
                            <w:rFonts w:asciiTheme="majorHAnsi" w:hAnsiTheme="majorHAnsi" w:cstheme="majorHAnsi"/>
                            <w:sz w:val="18"/>
                            <w:szCs w:val="18"/>
                          </w:rPr>
                          <w:t>Do you want to stop the emptying</w:t>
                        </w:r>
                        <w:r>
                          <w:rPr>
                            <w:rFonts w:asciiTheme="majorHAnsi" w:hAnsiTheme="majorHAnsi" w:cstheme="majorHAnsi"/>
                            <w:sz w:val="18"/>
                            <w:szCs w:val="18"/>
                          </w:rPr>
                          <w:t xml:space="preserve"> or define a new level setpoint</w:t>
                        </w:r>
                        <w:r w:rsidRPr="005B4DCB">
                          <w:rPr>
                            <w:rFonts w:asciiTheme="majorHAnsi" w:hAnsiTheme="majorHAnsi" w:cstheme="majorHAnsi"/>
                            <w:sz w:val="18"/>
                            <w:szCs w:val="18"/>
                          </w:rPr>
                          <w:t>?“</w:t>
                        </w:r>
                      </w:p>
                    </w:txbxContent>
                  </v:textbox>
                </v:shape>
                <v:group id="Group 13162" o:spid="_x0000_s4514" style="position:absolute;left:5965;top:9405;width:227;height:397"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bTGMcAAADeAAAADwAAAGRycy9kb3ducmV2LnhtbESPQWvCQBSE74X+h+UJ&#10;3uom2kqIriJSxYMUGgvi7ZF9JsHs25Bdk/jvu4WCx2FmvmGW68HUoqPWVZYVxJMIBHFudcWFgp/T&#10;7i0B4TyyxtoyKXiQg/Xq9WWJqbY9f1OX+UIECLsUFZTeN6mULi/JoJvYhjh4V9sa9EG2hdQt9gFu&#10;ajmNork0WHFYKLGhbUn5LbsbBfse+80s/uyOt+v2cTl9fJ2PMSk1Hg2bBQhPg3+G/9sHrWCazJN3&#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VbTGMcAAADe&#10;AAAADwAAAAAAAAAAAAAAAACqAgAAZHJzL2Rvd25yZXYueG1sUEsFBgAAAAAEAAQA+gAAAJ4DAAAA&#10;AA==&#10;">
                  <v:shape id="AutoShape 13163" o:spid="_x0000_s4515"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FMNMcAAADeAAAADwAAAGRycy9kb3ducmV2LnhtbESPQWsCMRSE74L/ITzBi9SsgrJsjbIt&#10;CLXgQdveXzevm9DNy3YT1/XfN4WCx2FmvmE2u8E1oqcuWM8KFvMMBHHlteVawfvb/iEHESKyxsYz&#10;KbhRgN12PNpgof2VT9SfYy0ShEOBCkyMbSFlqAw5DHPfEifvy3cOY5JdLXWH1wR3jVxm2Vo6tJwW&#10;DLb0bKj6Pl+cguNh8VR+Gnt4Pf3Y42pfNpd69qHUdDKUjyAiDfEe/m+/aAXLfJ2v4O9OugJy+w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0Uw0xwAAAN4AAAAPAAAAAAAA&#10;AAAAAAAAAKECAABkcnMvZG93bnJldi54bWxQSwUGAAAAAAQABAD5AAAAlQMAAAAA&#10;"/>
                  <v:shape id="AutoShape 13164" o:spid="_x0000_s4516"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PSQ8cAAADeAAAADwAAAGRycy9kb3ducmV2LnhtbESPQWsCMRSE70L/Q3iFXkSzCl2W1Shb&#10;QagFD9r2/tw8N6Gbl3UTdfvvm0Khx2FmvmGW68G14kZ9sJ4VzKYZCOLaa8uNgo/37aQAESKyxtYz&#10;KfimAOvVw2iJpfZ3PtDtGBuRIBxKVGBi7EopQ23IYZj6jjh5Z987jEn2jdQ93hPctXKeZbl0aDkt&#10;GOxoY6j+Ol6dgv1u9lKdjN29HS52/7yt2msz/lTq6XGoFiAiDfE//Nd+1QrmRV7k8HsnXQG5+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A9JDxwAAAN4AAAAPAAAAAAAA&#10;AAAAAAAAAKECAABkcnMvZG93bnJldi54bWxQSwUGAAAAAAQABAD5AAAAlQMAAAAA&#10;"/>
                </v:group>
                <v:shape id="Text Box 13165" o:spid="_x0000_s4517" type="#_x0000_t202" style="position:absolute;left:5391;top:9787;width:2085;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tT2sYA&#10;AADeAAAADwAAAGRycy9kb3ducmV2LnhtbESPzWrDMBCE74G8g9hAb4kcH1LXjWySQCCllyYpPS/W&#10;+qe1VkZSHPftq0Khx2FmvmG25WR6MZLznWUF61UCgriyuuNGwfv1uMxA+ICssbdMCr7JQ1nMZ1vM&#10;tb3zmcZLaESEsM9RQRvCkEvpq5YM+pUdiKNXW2cwROkaqR3eI9z0Mk2SjTTYcVxocaBDS9XX5WYU&#10;XMe9P50/w5N+qfcyfa3f0g+3U+phMe2eQQSawn/4r33SCtJskz3C7514BWT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tT2sYAAADeAAAADwAAAAAAAAAAAAAAAACYAgAAZHJz&#10;L2Rvd25yZXYueG1sUEsFBgAAAAAEAAQA9QAAAIsDAAAAAA==&#10;">
                  <v:textbox inset="0,0,0,0">
                    <w:txbxContent>
                      <w:p w:rsidR="00862F6C" w:rsidRDefault="00862F6C" w:rsidP="00E533EB">
                        <w:pPr>
                          <w:spacing w:before="40"/>
                          <w:jc w:val="center"/>
                          <w:rPr>
                            <w:rFonts w:asciiTheme="majorHAnsi" w:hAnsiTheme="majorHAnsi" w:cstheme="majorHAnsi"/>
                            <w:sz w:val="18"/>
                            <w:szCs w:val="18"/>
                          </w:rPr>
                        </w:pPr>
                        <w:r>
                          <w:rPr>
                            <w:rFonts w:asciiTheme="majorHAnsi" w:hAnsiTheme="majorHAnsi" w:cstheme="majorHAnsi"/>
                            <w:sz w:val="18"/>
                            <w:szCs w:val="18"/>
                          </w:rPr>
                          <w:t>DEWAR FULL</w:t>
                        </w:r>
                      </w:p>
                      <w:p w:rsidR="00862F6C" w:rsidRPr="005B4DCB" w:rsidRDefault="00862F6C" w:rsidP="00E533EB">
                        <w:pPr>
                          <w:spacing w:before="40"/>
                          <w:jc w:val="center"/>
                          <w:rPr>
                            <w:rFonts w:asciiTheme="majorHAnsi" w:hAnsiTheme="majorHAnsi" w:cstheme="majorHAnsi"/>
                            <w:sz w:val="18"/>
                            <w:szCs w:val="18"/>
                          </w:rPr>
                        </w:pPr>
                        <w:r>
                          <w:rPr>
                            <w:rFonts w:asciiTheme="majorHAnsi" w:hAnsiTheme="majorHAnsi" w:cstheme="majorHAnsi"/>
                            <w:sz w:val="18"/>
                            <w:szCs w:val="18"/>
                          </w:rPr>
                          <w:t>“</w:t>
                        </w:r>
                        <w:r w:rsidRPr="005B4DCB">
                          <w:rPr>
                            <w:rFonts w:asciiTheme="majorHAnsi" w:hAnsiTheme="majorHAnsi" w:cstheme="majorHAnsi"/>
                            <w:sz w:val="18"/>
                            <w:szCs w:val="18"/>
                          </w:rPr>
                          <w:t>Do you want to stop the emptying</w:t>
                        </w:r>
                        <w:r w:rsidRPr="0049025E">
                          <w:rPr>
                            <w:rFonts w:asciiTheme="majorHAnsi" w:hAnsiTheme="majorHAnsi" w:cstheme="majorHAnsi"/>
                            <w:sz w:val="18"/>
                            <w:szCs w:val="18"/>
                          </w:rPr>
                          <w:t xml:space="preserve"> </w:t>
                        </w:r>
                        <w:r>
                          <w:rPr>
                            <w:rFonts w:asciiTheme="majorHAnsi" w:hAnsiTheme="majorHAnsi" w:cstheme="majorHAnsi"/>
                            <w:sz w:val="18"/>
                            <w:szCs w:val="18"/>
                          </w:rPr>
                          <w:t>or define a new level setpoint</w:t>
                        </w:r>
                        <w:r w:rsidRPr="005B4DCB">
                          <w:rPr>
                            <w:rFonts w:asciiTheme="majorHAnsi" w:hAnsiTheme="majorHAnsi" w:cstheme="majorHAnsi"/>
                            <w:sz w:val="18"/>
                            <w:szCs w:val="18"/>
                          </w:rPr>
                          <w:t>?“</w:t>
                        </w:r>
                      </w:p>
                    </w:txbxContent>
                  </v:textbox>
                </v:shape>
                <v:shape id="AutoShape 13166" o:spid="_x0000_s4518" type="#_x0000_t32" style="position:absolute;left:3577;top:8379;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DjqsQAAADeAAAADwAAAGRycy9kb3ducmV2LnhtbERPz2vCMBS+D/Y/hCfsMjRVmJRqlG4g&#10;TMGDut2fzbMJNi9dE7X+98tB8Pjx/Z4ve9eIK3XBelYwHmUgiCuvLdcKfg6rYQ4iRGSNjWdScKcA&#10;y8XryxwL7W+8o+s+1iKFcChQgYmxLaQMlSGHYeRb4sSdfOcwJtjVUnd4S+GukZMsm0qHllODwZa+&#10;DFXn/cUp2K7Hn+XR2PVm92e3H6uyudTvv0q9DfpyBiJSH5/ih/tbK5jk0zztTXfSFZ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0OOqxAAAAN4AAAAPAAAAAAAAAAAA&#10;AAAAAKECAABkcnMvZG93bnJldi54bWxQSwUGAAAAAAQABAD5AAAAkgMAAAAA&#10;"/>
                <v:shape id="Text Box 13167" o:spid="_x0000_s4519" type="#_x0000_t202" style="position:absolute;left:4032;top:8263;width:3645;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F1FMcA&#10;AADeAAAADwAAAGRycy9kb3ducmV2LnhtbESPQWvCQBSE7wX/w/KE3urGHEKMrhKkhUKhNKaHHp/Z&#10;Z7KYfZtmtxr/vVso9DjMzDfMZjfZXlxo9MaxguUiAUHcOG24VfBZvzzlIHxA1tg7JgU38rDbzh42&#10;WGh35Youh9CKCGFfoIIuhKGQ0jcdWfQLNxBH7+RGiyHKsZV6xGuE216mSZJJi4bjQocD7Ttqzocf&#10;q6D84urZfL8fP6pTZep6lfBbdlbqcT6VaxCBpvAf/mu/agVpnuUr+L0Tr4D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RdRTHAAAA3gAAAA8AAAAAAAAAAAAAAAAAmAIAAGRy&#10;cy9kb3ducmV2LnhtbFBLBQYAAAAABAAEAPUAAACMAwAAAAA=&#10;" filled="f" stroked="f">
                  <v:textbox inset="0,0,0,0">
                    <w:txbxContent>
                      <w:p w:rsidR="00862F6C" w:rsidRPr="00F811DC" w:rsidRDefault="00862F6C" w:rsidP="00E533EB">
                        <w:pPr>
                          <w:rPr>
                            <w:rFonts w:asciiTheme="majorHAnsi" w:hAnsiTheme="majorHAnsi" w:cstheme="majorHAnsi"/>
                            <w:sz w:val="18"/>
                            <w:szCs w:val="18"/>
                            <w:lang w:val="fr-FR"/>
                          </w:rPr>
                        </w:pPr>
                        <w:r>
                          <w:rPr>
                            <w:rFonts w:asciiTheme="majorHAnsi" w:hAnsiTheme="majorHAnsi" w:cstheme="majorHAnsi"/>
                            <w:sz w:val="18"/>
                            <w:szCs w:val="18"/>
                            <w:lang w:val="fr-FR"/>
                          </w:rPr>
                          <w:t>LI</w:t>
                        </w:r>
                        <w:r w:rsidRPr="00F811DC">
                          <w:rPr>
                            <w:rFonts w:asciiTheme="majorHAnsi" w:hAnsiTheme="majorHAnsi" w:cstheme="majorHAnsi"/>
                            <w:sz w:val="18"/>
                            <w:szCs w:val="18"/>
                            <w:lang w:val="fr-FR"/>
                          </w:rPr>
                          <w:t>6</w:t>
                        </w:r>
                        <w:r>
                          <w:rPr>
                            <w:rFonts w:asciiTheme="majorHAnsi" w:hAnsiTheme="majorHAnsi" w:cstheme="majorHAnsi"/>
                            <w:sz w:val="18"/>
                            <w:szCs w:val="18"/>
                            <w:lang w:val="fr-FR"/>
                          </w:rPr>
                          <w:t>80 &lt; LI</w:t>
                        </w:r>
                        <w:r w:rsidRPr="00F811DC">
                          <w:rPr>
                            <w:rFonts w:asciiTheme="majorHAnsi" w:hAnsiTheme="majorHAnsi" w:cstheme="majorHAnsi"/>
                            <w:sz w:val="18"/>
                            <w:szCs w:val="18"/>
                            <w:lang w:val="fr-FR"/>
                          </w:rPr>
                          <w:t>6</w:t>
                        </w:r>
                        <w:r>
                          <w:rPr>
                            <w:rFonts w:asciiTheme="majorHAnsi" w:hAnsiTheme="majorHAnsi" w:cstheme="majorHAnsi"/>
                            <w:sz w:val="18"/>
                            <w:szCs w:val="18"/>
                            <w:lang w:val="fr-FR"/>
                          </w:rPr>
                          <w:t>8</w:t>
                        </w:r>
                        <w:r w:rsidRPr="00F811DC">
                          <w:rPr>
                            <w:rFonts w:asciiTheme="majorHAnsi" w:hAnsiTheme="majorHAnsi" w:cstheme="majorHAnsi"/>
                            <w:sz w:val="18"/>
                            <w:szCs w:val="18"/>
                            <w:lang w:val="fr-FR"/>
                          </w:rPr>
                          <w:t xml:space="preserve">0setpoint  </w:t>
                        </w:r>
                        <w:r>
                          <w:rPr>
                            <w:rFonts w:asciiTheme="majorHAnsi" w:hAnsiTheme="majorHAnsi" w:cstheme="majorHAnsi"/>
                            <w:sz w:val="18"/>
                            <w:szCs w:val="18"/>
                            <w:lang w:val="fr-FR"/>
                          </w:rPr>
                          <w:t xml:space="preserve">OR </w:t>
                        </w:r>
                        <w:r w:rsidRPr="00F811DC">
                          <w:rPr>
                            <w:rFonts w:asciiTheme="majorHAnsi" w:hAnsiTheme="majorHAnsi" w:cstheme="majorHAnsi"/>
                            <w:sz w:val="18"/>
                            <w:szCs w:val="18"/>
                            <w:lang w:val="fr-FR"/>
                          </w:rPr>
                          <w:t>LT590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&gt;</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LT590setpoint</w:t>
                        </w:r>
                      </w:p>
                      <w:p w:rsidR="00862F6C" w:rsidRPr="00871899" w:rsidRDefault="00862F6C" w:rsidP="00E533EB">
                        <w:pPr>
                          <w:rPr>
                            <w:szCs w:val="18"/>
                          </w:rPr>
                        </w:pPr>
                      </w:p>
                    </w:txbxContent>
                  </v:textbox>
                </v:shape>
                <v:shape id="AutoShape 13168" o:spid="_x0000_s4520" type="#_x0000_t32" style="position:absolute;left:2439;top:7179;width:0;height:14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fIssUAAADeAAAADwAAAGRycy9kb3ducmV2LnhtbESPzYrCMBSF94LvEK7gRsa0LqRTjSLC&#10;gLgYGO3C5SW5tsXmpiaZ2nn7yWJglofzx7fdj7YTA/nQOlaQLzMQxNqZlmsF1fXjrQARIrLBzjEp&#10;+KEA+910ssXSuBd/0XCJtUgjHEpU0MTYl1IG3ZDFsHQ9cfLuzluMSfpaGo+vNG47ucqytbTYcnpo&#10;sKdjQ/px+bYK2nP1WQ2LZ/S6OOc3n4frrdNKzWfjYQMi0hj/w3/tk1GwKtbvCSDhJBSQu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CfIssUAAADeAAAADwAAAAAAAAAA&#10;AAAAAAChAgAAZHJzL2Rvd25yZXYueG1sUEsFBgAAAAAEAAQA+QAAAJMDAAAAAA==&#10;"/>
                <v:shape id="AutoShape 13169" o:spid="_x0000_s4521" type="#_x0000_t32" style="position:absolute;left:2429;top:7189;width:11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AoV8gAAADeAAAADwAAAGRycy9kb3ducmV2LnhtbESPS2vDMBCE74X+B7GF3BrZPoTUiRKS&#10;Qsmj9FDncV6sjW1irRxJSdz++qpQ6HGYmW+Y6bw3rbiR841lBekwAUFcWt1wpWC/e3seg/ABWWNr&#10;mRR8kYf57PFhirm2d/6kWxEqESHsc1RQh9DlUvqyJoN+aDvi6J2sMxiidJXUDu8RblqZJclIGmw4&#10;LtTY0WtN5bm4GgXb967JLqsPt2kDHQv9fViu0oNSg6d+MQERqA//4b/2WivIxqOXFH7vxCsgZ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hAoV8gAAADeAAAADwAAAAAA&#10;AAAAAAAAAAChAgAAZHJzL2Rvd25yZXYueG1sUEsFBgAAAAAEAAQA+QAAAJYDAAAAAA==&#10;" strokeweight=".5pt">
                  <v:stroke endarrow="block"/>
                </v:shape>
                <v:shape id="AutoShape 13170" o:spid="_x0000_s4522" type="#_x0000_t32" style="position:absolute;left:6048;top:11070;width:198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FCnccAAADeAAAADwAAAGRycy9kb3ducmV2LnhtbESPQWsCMRSE70L/Q3iFXkSzLlTsapRt&#10;QagFD9p6f25eN6Gbl+0m6vrvTUHocZiZb5jFqneNOFMXrGcFk3EGgrjy2nKt4OtzPZqBCBFZY+OZ&#10;FFwpwGr5MFhgof2Fd3Tex1okCIcCFZgY20LKUBlyGMa+JU7et+8cxiS7WuoOLwnuGpln2VQ6tJwW&#10;DLb0Zqj62Z+cgu1m8loejd187H7t9nldNqd6eFDq6bEv5yAi9fE/fG+/awX5bPqSw9+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4UKdxwAAAN4AAAAPAAAAAAAA&#10;AAAAAAAAAKECAABkcnMvZG93bnJldi54bWxQSwUGAAAAAAQABAD5AAAAlQMAAAAA&#10;"/>
                <v:shape id="Text Box 13171" o:spid="_x0000_s4523" type="#_x0000_t202" style="position:absolute;left:2216;top:11309;width:1194;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UI8YA&#10;AADeAAAADwAAAGRycy9kb3ducmV2LnhtbESPQWvCQBSE7wX/w/IKvdVNFYKmriLSglAQYzx4fM0+&#10;k8Xs2zS71fjvXUHwOMzMN8xs0dtGnKnzxrGCj2ECgrh02nClYF98v09A+ICssXFMCq7kYTEfvMww&#10;0+7COZ13oRIRwj5DBXUIbSalL2uy6IeuJY7e0XUWQ5RdJXWHlwi3jRwlSSotGo4LNba0qqk87f6t&#10;guWB8y/zt/nd5sfcFMU04Z/0pNTba7/8BBGoD8/wo73WCkaTdDqG+514Be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DUI8YAAADeAAAADwAAAAAAAAAAAAAAAACYAgAAZHJz&#10;L2Rvd25yZXYueG1sUEsFBgAAAAAEAAQA9QAAAIsDAAAAAA==&#10;" filled="f" stroked="f">
                  <v:textbox inset="0,0,0,0">
                    <w:txbxContent>
                      <w:p w:rsidR="00862F6C" w:rsidRPr="00E46DCC" w:rsidRDefault="00862F6C" w:rsidP="00E533EB">
                        <w:pPr>
                          <w:rPr>
                            <w:rFonts w:asciiTheme="majorHAnsi" w:hAnsiTheme="majorHAnsi" w:cstheme="majorHAnsi"/>
                            <w:sz w:val="18"/>
                            <w:szCs w:val="18"/>
                            <w:lang w:val="fr-FR"/>
                          </w:rPr>
                        </w:pPr>
                        <w:r>
                          <w:rPr>
                            <w:rFonts w:asciiTheme="majorHAnsi" w:hAnsiTheme="majorHAnsi" w:cstheme="majorHAnsi"/>
                            <w:sz w:val="18"/>
                            <w:szCs w:val="18"/>
                            <w:lang w:val="fr-FR"/>
                          </w:rPr>
                          <w:t>New setpoint</w:t>
                        </w:r>
                      </w:p>
                    </w:txbxContent>
                  </v:textbox>
                </v:shape>
                <v:shape id="AutoShape 13172" o:spid="_x0000_s4524" type="#_x0000_t32" style="position:absolute;left:5688;top:11216;width:73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3HocYAAADeAAAADwAAAGRycy9kb3ducmV2LnhtbESP3WrCQBSE7wu+w3IE7+rGn4YYXUUK&#10;QrEXRc0DHLLHJJo9G7LbJH17tyB4OczMN8xmN5hadNS6yrKC2TQCQZxbXXGhILsc3hMQziNrrC2T&#10;gj9ysNuO3jaYatvzibqzL0SAsEtRQel9k0rp8pIMuqltiIN3ta1BH2RbSN1iH+CmlvMoiqXBisNC&#10;iQ19lpTfz79GwXey9MXtdLWLrPv5kE10PGR9rNRkPOzXIDwN/hV+tr+0gnkSr5bwfydcAbl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9x6HGAAAA3gAAAA8AAAAAAAAA&#10;AAAAAAAAoQIAAGRycy9kb3ducmV2LnhtbFBLBQYAAAAABAAEAPkAAACUAwAAAAA=&#10;"/>
                <v:shape id="AutoShape 13173" o:spid="_x0000_s4525" type="#_x0000_t32" style="position:absolute;left:2677;top:11136;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FiOsYAAADeAAAADwAAAGRycy9kb3ducmV2LnhtbESP0WrCQBRE3wX/YbmCb7pRa4jRVaQg&#10;lPpQ1HzAJXtNotm7IbtN0r/vFoQ+DjNzhtkdBlOLjlpXWVawmEcgiHOrKy4UZLfTLAHhPLLG2jIp&#10;+CEHh/14tMNU254v1F19IQKEXYoKSu+bVEqXl2TQzW1DHLy7bQ36INtC6hb7ADe1XEZRLA1WHBZK&#10;bOi9pPx5/TYKzsmbLx6Xu11l3ddaNtHnKetjpaaT4bgF4Wnw/+FX+0MrWCbxZg1/d8IVkP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xYjrGAAAA3gAAAA8AAAAAAAAA&#10;AAAAAAAAoQIAAGRycy9kb3ducmV2LnhtbFBLBQYAAAAABAAEAPkAAACUAwAAAAA=&#10;"/>
                <v:shape id="AutoShape 13174" o:spid="_x0000_s4526" type="#_x0000_t32" style="position:absolute;left:5937;top:11330;width:227;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hS5sYAAADeAAAADwAAAGRycy9kb3ducmV2LnhtbESP3WrCQBCF7wt9h2UKvSm60ZYYo6tI&#10;obQiKEYfYMiOSTA7G7Kbn759t1Do5eH8fJz1djS16Kl1lWUFs2kEgji3uuJCwfXyMUlAOI+ssbZM&#10;Cr7JwXbz+LDGVNuBz9RnvhBhhF2KCkrvm1RKl5dk0E1tQxy8m20N+iDbQuoWhzBuajmPolgarDgQ&#10;SmzovaT8nnUmcF/f9lx0utsvDovTy/HTNeebU+r5adytQHga/X/4r/2lFcyTeBnD751wB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BYUubGAAAA3gAAAA8AAAAAAAAA&#10;AAAAAAAAoQIAAGRycy9kb3ducmV2LnhtbFBLBQYAAAAABAAEAPkAAACUAwAAAAA=&#10;"/>
                <v:shape id="AutoShape 13175" o:spid="_x0000_s4527" type="#_x0000_t32" style="position:absolute;left:3362;top:11344;width:227;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T3fcYAAADeAAAADwAAAGRycy9kb3ducmV2LnhtbESP3WrCQBCF7wt9h2UKvSm60RYTo6tI&#10;obQiKEYfYMiOSTA7G7Kbn759t1Do5eH8fJz1djS16Kl1lWUFs2kEgji3uuJCwfXyMUlAOI+ssbZM&#10;Cr7JwXbz+LDGVNuBz9RnvhBhhF2KCkrvm1RKl5dk0E1tQxy8m20N+iDbQuoWhzBuajmPooU0WHEg&#10;lNjQe0n5PetM4L6+7bnodLePD/Hp5fjpmvPNKfX8NO5WIDyN/j/81/7SCubJYhnD751wB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8U933GAAAA3gAAAA8AAAAAAAAA&#10;AAAAAAAAoQIAAGRycy9kb3ducmV2LnhtbFBLBQYAAAAABAAEAPkAAACUAwAAAAA=&#10;"/>
                <v:shape id="Text Box 13176" o:spid="_x0000_s4528" type="#_x0000_t202" style="position:absolute;left:3703;top:11075;width:798;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Nr1sMA&#10;AADeAAAADwAAAGRycy9kb3ducmV2LnhtbERPy2rCQBTdF/yH4QrumpmGKjE6BrEUXCm1D3B3yVyT&#10;0MydkJma+PfOQujycN7rYrStuFLvG8caXhIFgrh0puFKw9fn+3MGwgdkg61j0nAjD8Vm8rTG3LiB&#10;P+h6CpWIIexz1FCH0OVS+rImiz5xHXHkLq63GCLsK2l6HGK4bWWq1EJabDg21NjRrqby9/RnNXwf&#10;LuefV3Ws3uy8G9yoJNul1Ho2HbcrEIHG8C9+uPdGQ5otlnFvvBOv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Nr1sMAAADeAAAADwAAAAAAAAAAAAAAAACYAgAAZHJzL2Rv&#10;d25yZXYueG1sUEsFBgAAAAAEAAQA9QAAAIgDAAAAAA==&#10;" filled="f" stroked="f">
                  <o:lock v:ext="edit" aspectratio="t"/>
                  <v:textbox>
                    <w:txbxContent>
                      <w:p w:rsidR="00862F6C" w:rsidRPr="00F811DC" w:rsidRDefault="00862F6C" w:rsidP="00E533EB">
                        <w:pPr>
                          <w:rPr>
                            <w:rFonts w:asciiTheme="majorHAnsi" w:hAnsiTheme="majorHAnsi" w:cstheme="majorHAnsi"/>
                            <w:sz w:val="18"/>
                            <w:szCs w:val="18"/>
                          </w:rPr>
                        </w:pPr>
                        <w:r>
                          <w:rPr>
                            <w:rFonts w:asciiTheme="majorHAnsi" w:hAnsiTheme="majorHAnsi" w:cstheme="majorHAnsi"/>
                            <w:sz w:val="18"/>
                            <w:szCs w:val="18"/>
                          </w:rPr>
                          <w:t>S</w:t>
                        </w:r>
                        <w:r w:rsidRPr="00F811DC">
                          <w:rPr>
                            <w:rFonts w:asciiTheme="majorHAnsi" w:hAnsiTheme="majorHAnsi" w:cstheme="majorHAnsi"/>
                            <w:sz w:val="18"/>
                            <w:szCs w:val="18"/>
                          </w:rPr>
                          <w:t xml:space="preserve">top </w:t>
                        </w:r>
                      </w:p>
                    </w:txbxContent>
                  </v:textbox>
                </v:shape>
                <v:shape id="AutoShape 13177" o:spid="_x0000_s4529" type="#_x0000_t32" style="position:absolute;left:3472;top:11568;width:56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XQ7McAAADeAAAADwAAAGRycy9kb3ducmV2LnhtbESPQWsCMRSE74X+h/AKXopmFRRdjbIV&#10;BBU8aOv9uXndhG5etpuo23/fCIUeh5n5hlmsOleLG7XBelYwHGQgiEuvLVcKPt43/SmIEJE11p5J&#10;wQ8FWC2fnxaYa3/nI91OsRIJwiFHBSbGJpcylIYchoFviJP36VuHMcm2krrFe4K7Wo6ybCIdWk4L&#10;BhtaGyq/Tlen4LAbvhUXY3f747c9jDdFfa1ez0r1XrpiDiJSF//Df+2tVjCaTmYzeNxJV0A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RdDsxwAAAN4AAAAPAAAAAAAA&#10;AAAAAAAAAKECAABkcnMvZG93bnJldi54bWxQSwUGAAAAAAQABAD5AAAAlQMAAAAA&#10;"/>
                <v:shape id="AutoShape 13178" o:spid="_x0000_s4530" type="#_x0000_t32" style="position:absolute;left:8035;top:7177;width:0;height:17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xSqMUAAADeAAAADwAAAGRycy9kb3ducmV2LnhtbESPzYrCMBSF94LvEK7gRjSti7F0jDII&#10;A+JiYLQLl5fkTlumualJpta3N4sBl4fzx7fdj7YTA/nQOlaQrzIQxNqZlmsF1eVzWYAIEdlg55gU&#10;PCjAfjedbLE07s7fNJxjLdIIhxIVNDH2pZRBN2QxrFxPnLwf5y3GJH0tjcd7GredXGfZm7TYcnpo&#10;sKdDQ/r3/GcVtKfqqxoWt+h1ccqvPg+Xa6eVms/Gj3cQkcb4Cv+3j0bButhkCSDhJBSQu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sxSqMUAAADeAAAADwAAAAAAAAAA&#10;AAAAAAChAgAAZHJzL2Rvd25yZXYueG1sUEsFBgAAAAAEAAQA+QAAAJMDAAAAAA==&#10;"/>
                <v:shape id="AutoShape 13179" o:spid="_x0000_s4531" type="#_x0000_t32" style="position:absolute;left:3788;top:7193;width:425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6B48MAAADeAAAADwAAAGRycy9kb3ducmV2LnhtbESP0YrCMBRE3xf8h3AF39a0VVSqUWRB&#10;WHyz6wdcmmtTbW5Kk7XZvzcLC/s4zJwZZneIthNPGnzrWEE+z0AQ10633Ci4fp3eNyB8QNbYOSYF&#10;P+ThsJ+87bDUbuQLPavQiFTCvkQFJoS+lNLXhiz6ueuJk3dzg8WQ5NBIPeCYym0niyxbSYstpwWD&#10;PX0Yqh/Vt1VQmDwuT3fsF+cqPopb1axcPSo1m8bjFkSgGP7Df/SnTtxmneXweydd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3ugePDAAAA3gAAAA8AAAAAAAAAAAAA&#10;AAAAoQIAAGRycy9kb3ducmV2LnhtbFBLBQYAAAAABAAEAPkAAACRAwAAAAA=&#10;" strokeweight=".5pt">
                  <v:stroke endarrow="block"/>
                </v:shape>
                <v:shape id="Text Box 13180" o:spid="_x0000_s4532" type="#_x0000_t202" style="position:absolute;left:7185;top:11119;width:1194;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froscA&#10;AADeAAAADwAAAGRycy9kb3ducmV2LnhtbESPQWsCMRSE70L/Q3iF3jTpHqyuRpHSQqFQXLeHHp+b&#10;525w87LdpLr990YQPA4z8w2zXA+uFSfqg/Ws4XmiQBBX3liuNXyX7+MZiBCRDbaeScM/BVivHkZL&#10;zI0/c0GnXaxFgnDIUUMTY5dLGaqGHIaJ74iTd/C9w5hkX0vT4znBXSszpabSoeW00GBHrw1Vx92f&#10;07D54eLN/n7tt8WhsGU5V/w5PWr99DhsFiAiDfEevrU/jIZs9qIyuN5JV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H66LHAAAA3gAAAA8AAAAAAAAAAAAAAAAAmAIAAGRy&#10;cy9kb3ducmV2LnhtbFBLBQYAAAAABAAEAPUAAACMAwAAAAA=&#10;" filled="f" stroked="f">
                  <v:textbox inset="0,0,0,0">
                    <w:txbxContent>
                      <w:p w:rsidR="00862F6C" w:rsidRPr="00E46DCC" w:rsidRDefault="00862F6C" w:rsidP="00E533EB">
                        <w:pPr>
                          <w:rPr>
                            <w:rFonts w:asciiTheme="majorHAnsi" w:hAnsiTheme="majorHAnsi" w:cstheme="majorHAnsi"/>
                            <w:sz w:val="18"/>
                            <w:szCs w:val="18"/>
                            <w:lang w:val="fr-FR"/>
                          </w:rPr>
                        </w:pPr>
                        <w:r>
                          <w:rPr>
                            <w:rFonts w:asciiTheme="majorHAnsi" w:hAnsiTheme="majorHAnsi" w:cstheme="majorHAnsi"/>
                            <w:sz w:val="18"/>
                            <w:szCs w:val="18"/>
                            <w:lang w:val="fr-FR"/>
                          </w:rPr>
                          <w:t>New setpoint</w:t>
                        </w:r>
                      </w:p>
                    </w:txbxContent>
                  </v:textbox>
                </v:shape>
                <v:shape id="AutoShape 13181" o:spid="_x0000_s4533" type="#_x0000_t32" style="position:absolute;left:4868;top:11570;width:0;height: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Z9HMgAAADeAAAADwAAAGRycy9kb3ducmV2LnhtbESPT2sCMRTE74V+h/CEXopmtVRla5Rt&#10;QagFD/67Pzevm+DmZbuJuv32TUHwOMzMb5jZonO1uFAbrGcFw0EGgrj02nKlYL9b9qcgQkTWWHsm&#10;Bb8UYDF/fJhhrv2VN3TZxkokCIccFZgYm1zKUBpyGAa+IU7et28dxiTbSuoWrwnuajnKsrF0aDkt&#10;GGzow1B52p6dgvVq+F4cjV19bX7s+nVZ1Ofq+aDUU68r3kBE6uI9fGt/agWj6SR7gf876QrI+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UZ9HMgAAADeAAAADwAAAAAA&#10;AAAAAAAAAAChAgAAZHJzL2Rvd25yZXYueG1sUEsFBgAAAAAEAAQA+QAAAJYDAAAAAA==&#10;"/>
                <v:rect id="Rectangle 13182" o:spid="_x0000_s4534" style="position:absolute;left:4128;top:11797;width:1596;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wRsMYA&#10;AADeAAAADwAAAGRycy9kb3ducmV2LnhtbESPwW7CMBBE75X4B2uReis2oQIaMAiBqMoRwqW3Jd4m&#10;KfE6ig2k/fq6EhLH0cy80cyXna3FlVpfOdYwHCgQxLkzFRcajtn2ZQrCB2SDtWPS8EMelove0xxT&#10;4268p+shFCJC2KeooQyhSaX0eUkW/cA1xNH7cq3FEGVbSNPiLcJtLROlxtJixXGhxIbWJeXnw8Vq&#10;OFXJEX/32buyb9tR2HXZ9+Vzo/Vzv1vNQATqwiN8b38YDcl0ol7h/06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wRsMYAAADeAAAADwAAAAAAAAAAAAAAAACYAgAAZHJz&#10;L2Rvd25yZXYueG1sUEsFBgAAAAAEAAQA9QAAAIsDAAAAAA==&#10;">
                  <v:textbox>
                    <w:txbxContent>
                      <w:p w:rsidR="00862F6C" w:rsidRPr="00647920" w:rsidRDefault="00862F6C" w:rsidP="00E533EB">
                        <w:pPr>
                          <w:jc w:val="center"/>
                          <w:rPr>
                            <w:rFonts w:asciiTheme="majorHAnsi" w:hAnsiTheme="majorHAnsi"/>
                            <w:sz w:val="18"/>
                            <w:szCs w:val="18"/>
                            <w:lang w:val="fr-FR"/>
                          </w:rPr>
                        </w:pPr>
                        <w:r>
                          <w:rPr>
                            <w:rFonts w:asciiTheme="majorHAnsi" w:hAnsiTheme="majorHAnsi"/>
                            <w:sz w:val="18"/>
                            <w:szCs w:val="18"/>
                            <w:lang w:val="fr-FR"/>
                          </w:rPr>
                          <w:t>Filling Stopped</w:t>
                        </w:r>
                      </w:p>
                    </w:txbxContent>
                  </v:textbox>
                </v:rect>
                <v:shape id="Text Box 13183" o:spid="_x0000_s4535" type="#_x0000_t202" style="position:absolute;left:5721;top:11797;width:3345;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foMsgA&#10;AADeAAAADwAAAGRycy9kb3ducmV2LnhtbESPT2vCQBTE74LfYXlCL0U3ta3G6CqlYNFb/YNeH9ln&#10;Epp9m+6uMf323ULB4zAzv2EWq87UoiXnK8sKnkYJCOLc6ooLBcfDepiC8AFZY22ZFPyQh9Wy31tg&#10;pu2Nd9TuQyEihH2GCsoQmkxKn5dk0I9sQxy9i3UGQ5SukNrhLcJNLcdJMpEGK44LJTb0XlL+tb8a&#10;BenLpj377fPnKZ9c6ll4nLYf306ph0H3NgcRqAv38H97oxWM02nyCn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F+gyyAAAAN4AAAAPAAAAAAAAAAAAAAAAAJgCAABk&#10;cnMvZG93bnJldi54bWxQSwUGAAAAAAQABAD1AAAAjQMAAAAA&#10;">
                  <v:textbox>
                    <w:txbxContent>
                      <w:p w:rsidR="00862F6C" w:rsidRDefault="00862F6C" w:rsidP="00E533EB">
                        <w:pPr>
                          <w:rPr>
                            <w:rFonts w:asciiTheme="majorHAnsi" w:hAnsiTheme="majorHAnsi" w:cstheme="majorHAnsi"/>
                            <w:sz w:val="18"/>
                            <w:szCs w:val="18"/>
                          </w:rPr>
                        </w:pPr>
                        <w:r>
                          <w:rPr>
                            <w:rFonts w:asciiTheme="majorHAnsi" w:hAnsiTheme="majorHAnsi" w:cstheme="majorHAnsi"/>
                            <w:sz w:val="18"/>
                            <w:szCs w:val="18"/>
                          </w:rPr>
                          <w:t xml:space="preserve">Close </w:t>
                        </w:r>
                        <w:r w:rsidRPr="00F811DC">
                          <w:rPr>
                            <w:rFonts w:asciiTheme="majorHAnsi" w:hAnsiTheme="majorHAnsi" w:cstheme="majorHAnsi"/>
                            <w:sz w:val="18"/>
                            <w:szCs w:val="18"/>
                          </w:rPr>
                          <w:t>FV641</w:t>
                        </w:r>
                        <w:r>
                          <w:rPr>
                            <w:rFonts w:asciiTheme="majorHAnsi" w:hAnsiTheme="majorHAnsi" w:cstheme="majorHAnsi"/>
                            <w:sz w:val="18"/>
                            <w:szCs w:val="18"/>
                          </w:rPr>
                          <w:t>, FV680</w:t>
                        </w:r>
                        <w:r w:rsidRPr="00F811DC">
                          <w:rPr>
                            <w:rFonts w:asciiTheme="majorHAnsi" w:hAnsiTheme="majorHAnsi" w:cstheme="majorHAnsi"/>
                            <w:sz w:val="18"/>
                            <w:szCs w:val="18"/>
                          </w:rPr>
                          <w:t xml:space="preserve"> </w:t>
                        </w:r>
                      </w:p>
                      <w:p w:rsidR="00862F6C" w:rsidRPr="00F811DC" w:rsidRDefault="00862F6C" w:rsidP="00E533EB">
                        <w:pPr>
                          <w:rPr>
                            <w:rFonts w:asciiTheme="majorHAnsi" w:hAnsiTheme="majorHAnsi" w:cstheme="majorHAnsi"/>
                            <w:sz w:val="18"/>
                            <w:szCs w:val="18"/>
                          </w:rPr>
                        </w:pPr>
                        <w:r w:rsidRPr="00F811DC">
                          <w:rPr>
                            <w:rFonts w:asciiTheme="majorHAnsi" w:hAnsiTheme="majorHAnsi" w:cstheme="majorHAnsi"/>
                            <w:sz w:val="18"/>
                            <w:szCs w:val="18"/>
                          </w:rPr>
                          <w:t>CV58</w:t>
                        </w:r>
                        <w:r>
                          <w:rPr>
                            <w:rFonts w:asciiTheme="majorHAnsi" w:hAnsiTheme="majorHAnsi" w:cstheme="majorHAnsi"/>
                            <w:sz w:val="18"/>
                            <w:szCs w:val="18"/>
                          </w:rPr>
                          <w:t>3</w:t>
                        </w:r>
                        <w:r w:rsidRPr="00F811DC">
                          <w:rPr>
                            <w:rFonts w:asciiTheme="majorHAnsi" w:hAnsiTheme="majorHAnsi" w:cstheme="majorHAnsi"/>
                            <w:sz w:val="18"/>
                            <w:szCs w:val="18"/>
                          </w:rPr>
                          <w:t xml:space="preserve"> regulated </w:t>
                        </w:r>
                      </w:p>
                      <w:p w:rsidR="00862F6C" w:rsidRDefault="00862F6C" w:rsidP="00E533EB">
                        <w:pPr>
                          <w:rPr>
                            <w:rFonts w:asciiTheme="majorHAnsi" w:hAnsiTheme="majorHAnsi" w:cstheme="majorHAnsi"/>
                            <w:sz w:val="18"/>
                            <w:szCs w:val="18"/>
                          </w:rPr>
                        </w:pPr>
                        <w:r>
                          <w:rPr>
                            <w:rFonts w:asciiTheme="majorHAnsi" w:hAnsiTheme="majorHAnsi" w:cstheme="majorHAnsi"/>
                            <w:sz w:val="18"/>
                            <w:szCs w:val="18"/>
                          </w:rPr>
                          <w:t>PT681</w:t>
                        </w:r>
                        <w:r w:rsidRPr="00F811DC">
                          <w:rPr>
                            <w:rFonts w:asciiTheme="majorHAnsi" w:hAnsiTheme="majorHAnsi" w:cstheme="majorHAnsi"/>
                            <w:sz w:val="18"/>
                            <w:szCs w:val="18"/>
                          </w:rPr>
                          <w:t>=PT6</w:t>
                        </w:r>
                        <w:r>
                          <w:rPr>
                            <w:rFonts w:asciiTheme="majorHAnsi" w:hAnsiTheme="majorHAnsi" w:cstheme="majorHAnsi"/>
                            <w:sz w:val="18"/>
                            <w:szCs w:val="18"/>
                          </w:rPr>
                          <w:t>81</w:t>
                        </w:r>
                        <w:r w:rsidRPr="00F811DC">
                          <w:rPr>
                            <w:rFonts w:asciiTheme="majorHAnsi" w:hAnsiTheme="majorHAnsi" w:cstheme="majorHAnsi"/>
                            <w:sz w:val="18"/>
                            <w:szCs w:val="18"/>
                          </w:rPr>
                          <w:t>setpoint</w:t>
                        </w:r>
                      </w:p>
                      <w:p w:rsidR="00862F6C" w:rsidRDefault="00862F6C" w:rsidP="00E533EB">
                        <w:pPr>
                          <w:rPr>
                            <w:rFonts w:asciiTheme="majorHAnsi" w:hAnsiTheme="majorHAnsi" w:cstheme="majorHAnsi"/>
                            <w:sz w:val="18"/>
                            <w:szCs w:val="18"/>
                          </w:rPr>
                        </w:pPr>
                        <w:r>
                          <w:rPr>
                            <w:rFonts w:asciiTheme="majorHAnsi" w:hAnsiTheme="majorHAnsi" w:cstheme="majorHAnsi"/>
                            <w:sz w:val="18"/>
                            <w:szCs w:val="18"/>
                          </w:rPr>
                          <w:t>CV581 opened</w:t>
                        </w:r>
                      </w:p>
                      <w:p w:rsidR="00862F6C" w:rsidRPr="00F811DC" w:rsidRDefault="00862F6C" w:rsidP="00E533EB">
                        <w:pPr>
                          <w:rPr>
                            <w:rFonts w:asciiTheme="majorHAnsi" w:hAnsiTheme="majorHAnsi" w:cstheme="majorHAnsi"/>
                            <w:sz w:val="18"/>
                            <w:szCs w:val="18"/>
                          </w:rPr>
                        </w:pPr>
                      </w:p>
                    </w:txbxContent>
                  </v:textbox>
                </v:shape>
                <v:rect id="Rectangle 13184" o:spid="_x0000_s4536" style="position:absolute;left:8223;top:6133;width:1361;height:1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qXMYA&#10;AADeAAAADwAAAGRycy9kb3ducmV2LnhtbESPQWvCQBSE7wX/w/KE3uquKViNriItlnrUePH2zD6T&#10;aPZtyK6a9te7BcHjMDPfMLNFZ2txpdZXjjUMBwoEce5MxYWGXbZ6G4PwAdlg7Zg0/JKHxbz3MsPU&#10;uBtv6LoNhYgQ9ilqKENoUil9XpJFP3ANcfSOrrUYomwLaVq8RbitZaLUSFqsOC6U2NBnSfl5e7Ea&#10;DlWyw79N9q3sZPUe1l12uuy/tH7td8spiEBdeIYf7R+jIRl/qBH834lX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IqXMYAAADeAAAADwAAAAAAAAAAAAAAAACYAgAAZHJz&#10;L2Rvd25yZXYueG1sUEsFBgAAAAAEAAQA9QAAAIsDAAAAAA==&#10;">
                  <v:textbox>
                    <w:txbxContent>
                      <w:p w:rsidR="00862F6C" w:rsidRPr="00F811DC" w:rsidRDefault="00862F6C" w:rsidP="00E533EB">
                        <w:pPr>
                          <w:spacing w:before="240" w:line="264" w:lineRule="auto"/>
                          <w:jc w:val="center"/>
                          <w:rPr>
                            <w:rFonts w:asciiTheme="majorHAnsi" w:hAnsiTheme="majorHAnsi" w:cstheme="majorHAnsi"/>
                            <w:sz w:val="18"/>
                            <w:szCs w:val="18"/>
                          </w:rPr>
                        </w:pPr>
                        <w:r w:rsidRPr="00F811DC">
                          <w:rPr>
                            <w:rFonts w:asciiTheme="majorHAnsi" w:hAnsiTheme="majorHAnsi" w:cstheme="majorHAnsi"/>
                            <w:sz w:val="18"/>
                            <w:szCs w:val="18"/>
                          </w:rPr>
                          <w:t>Pressurization</w:t>
                        </w:r>
                      </w:p>
                      <w:p w:rsidR="00862F6C" w:rsidRPr="00F811DC" w:rsidRDefault="00862F6C" w:rsidP="00E533EB">
                        <w:pPr>
                          <w:spacing w:line="264" w:lineRule="auto"/>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Cryostat</w:t>
                        </w:r>
                      </w:p>
                      <w:p w:rsidR="00862F6C" w:rsidRPr="00F811DC" w:rsidRDefault="00862F6C" w:rsidP="00E533EB">
                        <w:pPr>
                          <w:spacing w:before="120" w:line="264" w:lineRule="auto"/>
                          <w:jc w:val="center"/>
                          <w:rPr>
                            <w:rFonts w:asciiTheme="majorHAnsi" w:hAnsiTheme="majorHAnsi" w:cstheme="majorHAnsi"/>
                            <w:sz w:val="18"/>
                            <w:szCs w:val="18"/>
                            <w:lang w:val="fr-FR"/>
                          </w:rPr>
                        </w:pPr>
                      </w:p>
                      <w:p w:rsidR="00862F6C" w:rsidRPr="00F811DC" w:rsidRDefault="00862F6C" w:rsidP="00E533EB">
                        <w:pPr>
                          <w:spacing w:before="120" w:line="264" w:lineRule="auto"/>
                          <w:jc w:val="center"/>
                          <w:rPr>
                            <w:rFonts w:asciiTheme="majorHAnsi" w:hAnsiTheme="majorHAnsi" w:cstheme="majorHAnsi"/>
                            <w:sz w:val="18"/>
                            <w:szCs w:val="18"/>
                            <w:lang w:val="fr-FR"/>
                          </w:rPr>
                        </w:pPr>
                      </w:p>
                      <w:p w:rsidR="00862F6C" w:rsidRPr="00F811DC" w:rsidRDefault="00862F6C" w:rsidP="00E533EB">
                        <w:pPr>
                          <w:spacing w:before="120" w:line="264" w:lineRule="auto"/>
                          <w:jc w:val="center"/>
                          <w:rPr>
                            <w:rFonts w:asciiTheme="majorHAnsi" w:hAnsiTheme="majorHAnsi" w:cstheme="majorHAnsi"/>
                            <w:sz w:val="18"/>
                            <w:szCs w:val="18"/>
                            <w:lang w:val="fr-FR"/>
                          </w:rPr>
                        </w:pPr>
                      </w:p>
                      <w:p w:rsidR="00862F6C" w:rsidRPr="00F811DC" w:rsidRDefault="00862F6C" w:rsidP="00E533EB">
                        <w:pPr>
                          <w:spacing w:before="120" w:line="264" w:lineRule="auto"/>
                          <w:jc w:val="center"/>
                          <w:rPr>
                            <w:rFonts w:asciiTheme="majorHAnsi" w:hAnsiTheme="majorHAnsi" w:cstheme="majorHAnsi"/>
                            <w:sz w:val="18"/>
                            <w:szCs w:val="18"/>
                            <w:lang w:val="fr-FR"/>
                          </w:rPr>
                        </w:pPr>
                      </w:p>
                    </w:txbxContent>
                  </v:textbox>
                </v:rect>
                <v:shape id="Text Box 13185" o:spid="_x0000_s4537" type="#_x0000_t202" style="position:absolute;left:9570;top:6133;width:1962;height:1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nT3scA&#10;AADeAAAADwAAAGRycy9kb3ducmV2LnhtbESPT2vCQBTE7wW/w/IEL0U32mJidJUitNhb/YNeH9ln&#10;Esy+TXe3Mf323UKhx2FmfsOsNr1pREfO15YVTCcJCOLC6ppLBafj6zgD4QOyxsYyKfgmD5v14GGF&#10;ubZ33lN3CKWIEPY5KqhCaHMpfVGRQT+xLXH0rtYZDFG6UmqH9wg3jZwlyVwarDkuVNjStqLidvgy&#10;CrLnXXfx708f52J+bRbhMe3ePp1So2H/sgQRqA//4b/2TiuYZWmSwu+deAX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097HAAAA3gAAAA8AAAAAAAAAAAAAAAAAmAIAAGRy&#10;cy9kb3ducmV2LnhtbFBLBQYAAAAABAAEAPUAAACMAwAAAAA=&#10;">
                  <v:textbox>
                    <w:txbxContent>
                      <w:p w:rsidR="00862F6C" w:rsidRPr="00F811DC" w:rsidRDefault="00862F6C" w:rsidP="00E747D1">
                        <w:pPr>
                          <w:rPr>
                            <w:rFonts w:asciiTheme="majorHAnsi" w:hAnsiTheme="majorHAnsi" w:cstheme="majorHAnsi"/>
                            <w:sz w:val="18"/>
                            <w:szCs w:val="18"/>
                          </w:rPr>
                        </w:pPr>
                        <w:r w:rsidRPr="00F811DC">
                          <w:rPr>
                            <w:rFonts w:asciiTheme="majorHAnsi" w:hAnsiTheme="majorHAnsi" w:cstheme="majorHAnsi"/>
                            <w:sz w:val="18"/>
                            <w:szCs w:val="18"/>
                          </w:rPr>
                          <w:t>CV58</w:t>
                        </w:r>
                        <w:r>
                          <w:rPr>
                            <w:rFonts w:asciiTheme="majorHAnsi" w:hAnsiTheme="majorHAnsi" w:cstheme="majorHAnsi"/>
                            <w:sz w:val="18"/>
                            <w:szCs w:val="18"/>
                          </w:rPr>
                          <w:t>3</w:t>
                        </w:r>
                        <w:r w:rsidRPr="00F811DC">
                          <w:rPr>
                            <w:rFonts w:asciiTheme="majorHAnsi" w:hAnsiTheme="majorHAnsi" w:cstheme="majorHAnsi"/>
                            <w:sz w:val="18"/>
                            <w:szCs w:val="18"/>
                          </w:rPr>
                          <w:t xml:space="preserve"> regulated </w:t>
                        </w:r>
                      </w:p>
                      <w:p w:rsidR="00862F6C" w:rsidRDefault="00862F6C" w:rsidP="00E533EB">
                        <w:pPr>
                          <w:rPr>
                            <w:rFonts w:asciiTheme="majorHAnsi" w:hAnsiTheme="majorHAnsi" w:cstheme="majorHAnsi"/>
                            <w:sz w:val="18"/>
                            <w:szCs w:val="18"/>
                          </w:rPr>
                        </w:pPr>
                        <w:r>
                          <w:rPr>
                            <w:rFonts w:asciiTheme="majorHAnsi" w:hAnsiTheme="majorHAnsi" w:cstheme="majorHAnsi"/>
                            <w:sz w:val="18"/>
                            <w:szCs w:val="18"/>
                          </w:rPr>
                          <w:t>PT681</w:t>
                        </w:r>
                        <w:r w:rsidRPr="00F811DC">
                          <w:rPr>
                            <w:rFonts w:asciiTheme="majorHAnsi" w:hAnsiTheme="majorHAnsi" w:cstheme="majorHAnsi"/>
                            <w:sz w:val="18"/>
                            <w:szCs w:val="18"/>
                          </w:rPr>
                          <w:t>=PT6</w:t>
                        </w:r>
                        <w:r>
                          <w:rPr>
                            <w:rFonts w:asciiTheme="majorHAnsi" w:hAnsiTheme="majorHAnsi" w:cstheme="majorHAnsi"/>
                            <w:sz w:val="18"/>
                            <w:szCs w:val="18"/>
                          </w:rPr>
                          <w:t>81</w:t>
                        </w:r>
                        <w:r w:rsidRPr="00F811DC">
                          <w:rPr>
                            <w:rFonts w:asciiTheme="majorHAnsi" w:hAnsiTheme="majorHAnsi" w:cstheme="majorHAnsi"/>
                            <w:sz w:val="18"/>
                            <w:szCs w:val="18"/>
                          </w:rPr>
                          <w:t>setpoint</w:t>
                        </w:r>
                      </w:p>
                      <w:p w:rsidR="00862F6C" w:rsidRDefault="00862F6C" w:rsidP="00E533EB">
                        <w:pPr>
                          <w:rPr>
                            <w:rFonts w:asciiTheme="majorHAnsi" w:hAnsiTheme="majorHAnsi" w:cstheme="majorHAnsi"/>
                            <w:sz w:val="18"/>
                            <w:szCs w:val="18"/>
                          </w:rPr>
                        </w:pPr>
                        <w:r>
                          <w:rPr>
                            <w:rFonts w:asciiTheme="majorHAnsi" w:hAnsiTheme="majorHAnsi" w:cstheme="majorHAnsi"/>
                            <w:sz w:val="18"/>
                            <w:szCs w:val="18"/>
                          </w:rPr>
                          <w:t>Close CV680, FV681</w:t>
                        </w:r>
                      </w:p>
                      <w:p w:rsidR="00862F6C" w:rsidRPr="00F811DC" w:rsidRDefault="00862F6C" w:rsidP="00E533EB">
                        <w:pPr>
                          <w:rPr>
                            <w:rFonts w:asciiTheme="majorHAnsi" w:hAnsiTheme="majorHAnsi" w:cstheme="majorHAnsi"/>
                            <w:sz w:val="18"/>
                            <w:szCs w:val="18"/>
                          </w:rPr>
                        </w:pPr>
                        <w:r>
                          <w:rPr>
                            <w:rFonts w:asciiTheme="majorHAnsi" w:hAnsiTheme="majorHAnsi" w:cstheme="majorHAnsi"/>
                            <w:sz w:val="18"/>
                            <w:szCs w:val="18"/>
                          </w:rPr>
                          <w:t>Open CV581</w:t>
                        </w:r>
                      </w:p>
                      <w:p w:rsidR="00862F6C" w:rsidRPr="00F811DC" w:rsidRDefault="00862F6C" w:rsidP="00E533EB">
                        <w:pPr>
                          <w:rPr>
                            <w:rFonts w:asciiTheme="majorHAnsi" w:hAnsiTheme="majorHAnsi" w:cstheme="majorHAnsi"/>
                            <w:sz w:val="18"/>
                            <w:szCs w:val="18"/>
                          </w:rPr>
                        </w:pPr>
                        <w:r>
                          <w:rPr>
                            <w:rFonts w:asciiTheme="majorHAnsi" w:hAnsiTheme="majorHAnsi" w:cstheme="majorHAnsi"/>
                            <w:sz w:val="18"/>
                            <w:szCs w:val="18"/>
                          </w:rPr>
                          <w:t>Open FV680</w:t>
                        </w:r>
                      </w:p>
                      <w:p w:rsidR="00862F6C" w:rsidRPr="00F811DC" w:rsidRDefault="00862F6C" w:rsidP="00E533EB">
                        <w:pPr>
                          <w:spacing w:line="314" w:lineRule="auto"/>
                          <w:rPr>
                            <w:rFonts w:asciiTheme="majorHAnsi" w:hAnsiTheme="majorHAnsi" w:cstheme="majorHAnsi"/>
                            <w:sz w:val="18"/>
                            <w:szCs w:val="18"/>
                          </w:rPr>
                        </w:pPr>
                      </w:p>
                    </w:txbxContent>
                  </v:textbox>
                </v:shape>
                <v:shape id="Text Box 13186" o:spid="_x0000_s4538" type="#_x0000_t202" style="position:absolute;left:7075;top:8585;width:1915;height: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bLb8IA&#10;AADeAAAADwAAAGRycy9kb3ducmV2LnhtbERPy4rCMBTdD/gP4QruxtQu1KlGUWFAmY2PwfWluX1o&#10;c1OSTK1/P1kILg/nvVz3phEdOV9bVjAZJyCIc6trLhX8Xr4/5yB8QNbYWCYFT/KwXg0+lphp++AT&#10;dedQihjCPkMFVQhtJqXPKzLox7YljlxhncEQoSuldviI4aaRaZJMpcGaY0OFLe0qyu/nP6Pg0m39&#10;/nQLX/pQbGX6UxzTq9soNRr2mwWIQH14i1/uvVaQzmdJ3BvvxCs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1stvwgAAAN4AAAAPAAAAAAAAAAAAAAAAAJgCAABkcnMvZG93&#10;bnJldi54bWxQSwUGAAAAAAQABAD1AAAAhwMAAAAA&#10;">
                  <v:textbox inset="0,0,0,0">
                    <w:txbxContent>
                      <w:p w:rsidR="00862F6C" w:rsidRDefault="00862F6C" w:rsidP="00E533EB">
                        <w:pPr>
                          <w:spacing w:before="40"/>
                          <w:jc w:val="center"/>
                          <w:rPr>
                            <w:rFonts w:asciiTheme="majorHAnsi" w:hAnsiTheme="majorHAnsi" w:cstheme="majorHAnsi"/>
                            <w:sz w:val="18"/>
                            <w:szCs w:val="18"/>
                          </w:rPr>
                        </w:pPr>
                        <w:r>
                          <w:rPr>
                            <w:rFonts w:asciiTheme="majorHAnsi" w:hAnsiTheme="majorHAnsi" w:cstheme="majorHAnsi"/>
                            <w:sz w:val="18"/>
                            <w:szCs w:val="18"/>
                          </w:rPr>
                          <w:t>DEWAR FULL</w:t>
                        </w:r>
                      </w:p>
                      <w:p w:rsidR="00862F6C" w:rsidRPr="005B4DCB" w:rsidRDefault="00862F6C" w:rsidP="00E533EB">
                        <w:pPr>
                          <w:spacing w:before="40"/>
                          <w:jc w:val="center"/>
                          <w:rPr>
                            <w:rFonts w:asciiTheme="majorHAnsi" w:hAnsiTheme="majorHAnsi" w:cstheme="majorHAnsi"/>
                            <w:sz w:val="18"/>
                            <w:szCs w:val="18"/>
                          </w:rPr>
                        </w:pPr>
                        <w:r>
                          <w:rPr>
                            <w:rFonts w:asciiTheme="majorHAnsi" w:hAnsiTheme="majorHAnsi" w:cstheme="majorHAnsi"/>
                            <w:sz w:val="18"/>
                            <w:szCs w:val="18"/>
                          </w:rPr>
                          <w:t>“Have you defined the new level setpoint</w:t>
                        </w:r>
                        <w:r w:rsidRPr="005B4DCB">
                          <w:rPr>
                            <w:rFonts w:asciiTheme="majorHAnsi" w:hAnsiTheme="majorHAnsi" w:cstheme="majorHAnsi"/>
                            <w:sz w:val="18"/>
                            <w:szCs w:val="18"/>
                          </w:rPr>
                          <w:t>?“</w:t>
                        </w:r>
                      </w:p>
                    </w:txbxContent>
                  </v:textbox>
                </v:shape>
                <v:shape id="AutoShape 13187" o:spid="_x0000_s4539" type="#_x0000_t32" style="position:absolute;left:7920;top:8292;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5K9sgAAADeAAAADwAAAGRycy9kb3ducmV2LnhtbESPT2sCMRTE74V+h/CEXopmFVp1a5Rt&#10;QagFD/67Pzevm+DmZbuJuv32TUHwOMzMb5jZonO1uFAbrGcFw0EGgrj02nKlYL9b9icgQkTWWHsm&#10;Bb8UYDF/fJhhrv2VN3TZxkokCIccFZgYm1zKUBpyGAa+IU7et28dxiTbSuoWrwnuajnKslfp0HJa&#10;MNjQh6HytD07BevV8L04Grv62vzY9cuyqM/V80Gpp15XvIGI1MV7+Nb+1ApGk3E2hf876QrI+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K5K9sgAAADeAAAADwAAAAAA&#10;AAAAAAAAAAChAgAAZHJzL2Rvd25yZXYueG1sUEsFBgAAAAAEAAQA+QAAAJYDAAAAAA==&#10;"/>
                <v:shape id="Text Box 13188" o:spid="_x0000_s4540" type="#_x0000_t202" style="position:absolute;left:8186;top:8215;width:34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BGk8UA&#10;AADeAAAADwAAAGRycy9kb3ducmV2LnhtbESPy4rCMBSG94LvEI7gTlNdeKlGEXFAGJCpdTHLM82x&#10;DTYntclo5+0nC8Hlz3/jW287W4sHtd44VjAZJyCIC6cNlwou+cdoAcIHZI21Y1LwRx62m35vjal2&#10;T87ocQ6liCPsU1RQhdCkUvqiIot+7Bri6F1dazFE2ZZSt/iM47aW0ySZSYuG40OFDe0rKm7nX6tg&#10;983ZwdxPP1/ZNTN5vkz4c3ZTajjodisQgbrwDr/aR61guphPIkDEiSg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EaTxQAAAN4AAAAPAAAAAAAAAAAAAAAAAJgCAABkcnMv&#10;ZG93bnJldi54bWxQSwUGAAAAAAQABAD1AAAAigMAAAAA&#10;" filled="f" stroked="f">
                  <v:textbox inset="0,0,0,0">
                    <w:txbxContent>
                      <w:p w:rsidR="00862F6C" w:rsidRPr="00E46DCC" w:rsidRDefault="00862F6C" w:rsidP="00E533EB">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v:textbox>
                </v:shape>
                <v:shape id="AutoShape 13189" o:spid="_x0000_s4541" type="#_x0000_t32" style="position:absolute;left:8025;top:9489;width:0;height:158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T1w8UAAADeAAAADwAAAGRycy9kb3ducmV2LnhtbESPT4vCMBTE7wt+h/AEb2taD1aqUURd&#10;1sNe/HPw+Ghem2LzUppU67c3Cwt7HGbmN8xqM9hGPKjztWMF6TQBQVw4XXOl4Hr5+lyA8AFZY+OY&#10;FLzIw2Y9+lhhrt2TT/Q4h0pECPscFZgQ2lxKXxiy6KeuJY5e6TqLIcqukrrDZ4TbRs6SZC4t1hwX&#10;DLa0M1Tcz71VsH/9FN990lYmKw+nPiulT2+lUpPxsF2CCDSE//Bf+6gVzBZZmsLvnXgF5Po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CT1w8UAAADeAAAADwAAAAAAAAAA&#10;AAAAAAChAgAAZHJzL2Rvd25yZXYueG1sUEsFBgAAAAAEAAQA+QAAAJMDAAAAAA==&#10;" strokeweight=".5pt">
                  <v:stroke startarrow="block"/>
                </v:shape>
                <v:shape id="Text Box 13190" o:spid="_x0000_s4542" type="#_x0000_t202" style="position:absolute;left:1373;top:8372;width:1597;height:1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qWMYA&#10;AADeAAAADwAAAGRycy9kb3ducmV2LnhtbESPzWsCMRTE74X+D+EVvNWsOajdGkULBcWLH6Xnx+bt&#10;h25eliSu2/++EQo9DjPzG2axGmwrevKhcaxhMs5AEBfONFxp+Dp/vs5BhIhssHVMGn4owGr5/LTA&#10;3Lg7H6k/xUokCIccNdQxdrmUoajJYhi7jjh5pfMWY5K+ksbjPcFtK1WWTaXFhtNCjR191FRcTzer&#10;4dxvwvZ4iW9mV26k2pcH9e3XWo9ehvU7iEhD/A//tbdGg5rPJgoed9IV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qWMYAAADeAAAADwAAAAAAAAAAAAAAAACYAgAAZHJz&#10;L2Rvd25yZXYueG1sUEsFBgAAAAAEAAQA9QAAAIsDAAAAAA==&#10;">
                  <v:textbox inset="0,0,0,0">
                    <w:txbxContent>
                      <w:p w:rsidR="00862F6C" w:rsidRDefault="00862F6C" w:rsidP="00E533EB">
                        <w:pPr>
                          <w:spacing w:before="40"/>
                          <w:jc w:val="center"/>
                          <w:rPr>
                            <w:rFonts w:asciiTheme="majorHAnsi" w:hAnsiTheme="majorHAnsi" w:cstheme="majorHAnsi"/>
                            <w:sz w:val="18"/>
                            <w:szCs w:val="18"/>
                          </w:rPr>
                        </w:pPr>
                        <w:r>
                          <w:rPr>
                            <w:rFonts w:asciiTheme="majorHAnsi" w:hAnsiTheme="majorHAnsi" w:cstheme="majorHAnsi"/>
                            <w:sz w:val="18"/>
                            <w:szCs w:val="18"/>
                          </w:rPr>
                          <w:t>CRYOSTAT EMPTY</w:t>
                        </w:r>
                      </w:p>
                      <w:p w:rsidR="00862F6C" w:rsidRPr="005B4DCB" w:rsidRDefault="00862F6C" w:rsidP="00E533EB">
                        <w:pPr>
                          <w:spacing w:before="40"/>
                          <w:jc w:val="center"/>
                          <w:rPr>
                            <w:rFonts w:asciiTheme="majorHAnsi" w:hAnsiTheme="majorHAnsi" w:cstheme="majorHAnsi"/>
                            <w:sz w:val="18"/>
                            <w:szCs w:val="18"/>
                          </w:rPr>
                        </w:pPr>
                        <w:r>
                          <w:rPr>
                            <w:rFonts w:asciiTheme="majorHAnsi" w:hAnsiTheme="majorHAnsi" w:cstheme="majorHAnsi"/>
                            <w:sz w:val="18"/>
                            <w:szCs w:val="18"/>
                          </w:rPr>
                          <w:t>“Have you defined the new level setpoint</w:t>
                        </w:r>
                        <w:r w:rsidRPr="005B4DCB">
                          <w:rPr>
                            <w:rFonts w:asciiTheme="majorHAnsi" w:hAnsiTheme="majorHAnsi" w:cstheme="majorHAnsi"/>
                            <w:sz w:val="18"/>
                            <w:szCs w:val="18"/>
                          </w:rPr>
                          <w:t>?“</w:t>
                        </w:r>
                      </w:p>
                    </w:txbxContent>
                  </v:textbox>
                </v:shape>
                <v:shape id="AutoShape 13191" o:spid="_x0000_s4543" type="#_x0000_t32" style="position:absolute;left:2372;top:9493;width:0;height:16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rOL8YAAADeAAAADwAAAGRycy9kb3ducmV2LnhtbESPT4vCMBTE74LfITzBm6ZVsNI1iuwf&#10;1sNerB72+Ghem2LzUppU67ffLCzscZiZ3zC7w2hbcafeN44VpMsEBHHpdMO1guvlY7EF4QOyxtYx&#10;KXiSh8N+Otlhrt2Dz3QvQi0ihH2OCkwIXS6lLw1Z9EvXEUevcr3FEGVfS93jI8JtK1dJspEWG44L&#10;Bjt6NVTeisEqeHt+lZ9D0tUmq97PQ1ZJn35XSs1n4/EFRKAx/If/2ietYLXN0jX83olXQO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6zi/GAAAA3gAAAA8AAAAAAAAA&#10;AAAAAAAAoQIAAGRycy9kb3ducmV2LnhtbFBLBQYAAAAABAAEAPkAAACUAwAAAAA=&#10;" strokeweight=".5pt">
                  <v:stroke startarrow="block"/>
                </v:shape>
                <v:shape id="AutoShape 13192" o:spid="_x0000_s4544" type="#_x0000_t32" style="position:absolute;left:2298;top:8078;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ZztcgAAADeAAAADwAAAGRycy9kb3ducmV2LnhtbESPT2sCMRTE74V+h/CEXopmV2yVrVG2&#10;BaEWPPin99fN6ya4edluoq7fvikIPQ4z8xtmvuxdI87UBetZQT7KQBBXXluuFRz2q+EMRIjIGhvP&#10;pOBKAZaL+7s5FtpfeEvnXaxFgnAoUIGJsS2kDJUhh2HkW+LkffvOYUyyq6Xu8JLgrpHjLHuWDi2n&#10;BYMtvRmqjruTU7BZ56/ll7Hrj+2P3TytyuZUP34q9TDoyxcQkfr4H76137WC8WyaT+DvTroCc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3ZztcgAAADeAAAADwAAAAAA&#10;AAAAAAAAAAChAgAAZHJzL2Rvd25yZXYueG1sUEsFBgAAAAAEAAQA+QAAAJYDAAAAAA==&#10;"/>
                <v:shape id="Text Box 13193" o:spid="_x0000_s4545" type="#_x0000_t202" style="position:absolute;left:2564;top:8001;width:34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flC8cA&#10;AADeAAAADwAAAGRycy9kb3ducmV2LnhtbESPQWvCQBSE74X+h+UVvNWNgtamriJFQRBKY3rw+Mw+&#10;k8Xs25hdNf57tyB4HGbmG2Y672wtLtR641jBoJ+AIC6cNlwq+MtX7xMQPiBrrB2Tght5mM9eX6aY&#10;anfljC7bUIoIYZ+igiqEJpXSFxVZ9H3XEEfv4FqLIcq2lLrFa4TbWg6TZCwtGo4LFTb0XVFx3J6t&#10;gsWOs6U5/ex/s0Nm8vwz4c34qFTvrVt8gQjUhWf40V5rBcPJx2AE/3fiFZ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35QvHAAAA3gAAAA8AAAAAAAAAAAAAAAAAmAIAAGRy&#10;cy9kb3ducmV2LnhtbFBLBQYAAAAABAAEAPUAAACMAwAAAAA=&#10;" filled="f" stroked="f">
                  <v:textbox inset="0,0,0,0">
                    <w:txbxContent>
                      <w:p w:rsidR="00862F6C" w:rsidRPr="00E46DCC" w:rsidRDefault="00862F6C" w:rsidP="00E533EB">
                        <w:pPr>
                          <w:rPr>
                            <w:rFonts w:asciiTheme="majorHAnsi" w:hAnsiTheme="majorHAnsi" w:cstheme="majorHAnsi"/>
                            <w:sz w:val="18"/>
                            <w:szCs w:val="18"/>
                            <w:lang w:val="fr-FR"/>
                          </w:rPr>
                        </w:pPr>
                        <w:r>
                          <w:rPr>
                            <w:rFonts w:asciiTheme="majorHAnsi" w:hAnsiTheme="majorHAnsi" w:cstheme="majorHAnsi"/>
                            <w:sz w:val="18"/>
                            <w:szCs w:val="18"/>
                            <w:lang w:val="fr-FR"/>
                          </w:rPr>
                          <w:t>Yes</w:t>
                        </w:r>
                      </w:p>
                    </w:txbxContent>
                  </v:textbox>
                </v:shape>
                <v:rect id="Rectangle 13194" o:spid="_x0000_s4546" style="position:absolute;left:3165;top:8568;width:1140;height: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u8gccA&#10;AADeAAAADwAAAGRycy9kb3ducmV2LnhtbESPQWvCQBSE74X+h+UVvNWNEaKNWaW0WOzRxEtvz+xr&#10;kjb7NmTXmPrru4LgcZiZb5hsM5pWDNS7xrKC2TQCQVxa3XCl4FBsn5cgnEfW2FomBX/kYLN+fMgw&#10;1fbMexpyX4kAYZeigtr7LpXSlTUZdFPbEQfv2/YGfZB9JXWP5wA3rYyjKJEGGw4LNXb0VlP5m5+M&#10;gmMTH/CyLz4i87Kd+8+x+Dl9vSs1eRpfVyA8jf4evrV3WkG8XMwSuN4JV0C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rvIHHAAAA3gAAAA8AAAAAAAAAAAAAAAAAmAIAAGRy&#10;cy9kb3ducmV2LnhtbFBLBQYAAAAABAAEAPUAAACMAwAAAAA=&#10;">
                  <v:textbox>
                    <w:txbxContent>
                      <w:p w:rsidR="00862F6C" w:rsidRPr="00F811DC" w:rsidRDefault="00862F6C" w:rsidP="00E533EB">
                        <w:pPr>
                          <w:jc w:val="center"/>
                          <w:rPr>
                            <w:rFonts w:asciiTheme="majorHAnsi" w:hAnsiTheme="majorHAnsi" w:cstheme="majorHAnsi"/>
                            <w:sz w:val="18"/>
                            <w:szCs w:val="18"/>
                            <w:lang w:val="fr-FR"/>
                          </w:rPr>
                        </w:pPr>
                        <w:r>
                          <w:rPr>
                            <w:rFonts w:asciiTheme="majorHAnsi" w:hAnsiTheme="majorHAnsi" w:cstheme="majorHAnsi"/>
                            <w:sz w:val="18"/>
                            <w:szCs w:val="18"/>
                            <w:lang w:val="fr-FR"/>
                          </w:rPr>
                          <w:t>Stop LHe transfer</w:t>
                        </w:r>
                      </w:p>
                      <w:p w:rsidR="00862F6C" w:rsidRPr="00F811DC" w:rsidRDefault="00862F6C" w:rsidP="00E533EB">
                        <w:pPr>
                          <w:rPr>
                            <w:sz w:val="18"/>
                            <w:szCs w:val="18"/>
                          </w:rPr>
                        </w:pPr>
                      </w:p>
                    </w:txbxContent>
                  </v:textbox>
                </v:rect>
                <v:shape id="Text Box 13195" o:spid="_x0000_s4547" type="#_x0000_t202" style="position:absolute;left:4305;top:8568;width:2494;height: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BFA8cA&#10;AADeAAAADwAAAGRycy9kb3ducmV2LnhtbESPQWvCQBSE70L/w/IKXqRutMXE1FWKYLE3taLXR/aZ&#10;hGbfprtrTP99t1DwOMzMN8xi1ZtGdOR8bVnBZJyAIC6srrlUcPzcPGUgfEDW2FgmBT/kYbV8GCww&#10;1/bGe+oOoRQRwj5HBVUIbS6lLyoy6Me2JY7exTqDIUpXSu3wFuGmkdMkmUmDNceFCltaV1R8Ha5G&#10;Qfay7c7+43l3KmaXZh5Gaff+7ZQaPvZvryAC9eEe/m9vtYJplk5S+LsTr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QRQPHAAAA3gAAAA8AAAAAAAAAAAAAAAAAmAIAAGRy&#10;cy9kb3ducmV2LnhtbFBLBQYAAAAABAAEAPUAAACMAwAAAAA=&#10;">
                  <v:textbox>
                    <w:txbxContent>
                      <w:p w:rsidR="00862F6C" w:rsidRPr="00F811DC" w:rsidRDefault="00862F6C" w:rsidP="00E533EB">
                        <w:pPr>
                          <w:rPr>
                            <w:rFonts w:asciiTheme="majorHAnsi" w:hAnsiTheme="majorHAnsi" w:cstheme="majorHAnsi"/>
                            <w:sz w:val="18"/>
                            <w:szCs w:val="18"/>
                          </w:rPr>
                        </w:pPr>
                        <w:r>
                          <w:rPr>
                            <w:rFonts w:asciiTheme="majorHAnsi" w:hAnsiTheme="majorHAnsi" w:cstheme="majorHAnsi"/>
                            <w:sz w:val="18"/>
                            <w:szCs w:val="18"/>
                          </w:rPr>
                          <w:t>Close FV640, CV590</w:t>
                        </w:r>
                      </w:p>
                      <w:p w:rsidR="00862F6C" w:rsidRPr="00F811DC" w:rsidRDefault="00862F6C" w:rsidP="00E533EB">
                        <w:pPr>
                          <w:spacing w:line="264" w:lineRule="auto"/>
                          <w:rPr>
                            <w:rFonts w:asciiTheme="majorHAnsi" w:hAnsiTheme="majorHAnsi" w:cstheme="majorHAnsi"/>
                            <w:sz w:val="18"/>
                            <w:szCs w:val="18"/>
                          </w:rPr>
                        </w:pPr>
                        <w:r>
                          <w:rPr>
                            <w:rFonts w:asciiTheme="majorHAnsi" w:hAnsiTheme="majorHAnsi" w:cstheme="majorHAnsi"/>
                            <w:sz w:val="18"/>
                            <w:szCs w:val="18"/>
                          </w:rPr>
                          <w:t>FV641 opened</w:t>
                        </w:r>
                      </w:p>
                      <w:p w:rsidR="00862F6C" w:rsidRPr="00F811DC" w:rsidRDefault="00862F6C" w:rsidP="00E533EB">
                        <w:pPr>
                          <w:spacing w:line="312" w:lineRule="auto"/>
                          <w:rPr>
                            <w:rFonts w:asciiTheme="majorHAnsi" w:hAnsiTheme="majorHAnsi" w:cstheme="majorHAnsi"/>
                            <w:sz w:val="18"/>
                            <w:szCs w:val="18"/>
                          </w:rPr>
                        </w:pPr>
                      </w:p>
                    </w:txbxContent>
                  </v:textbox>
                </v:shape>
                <v:shape id="Text Box 13196" o:spid="_x0000_s4548" type="#_x0000_t202" style="position:absolute;left:4314;top:7357;width:2494;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RccQA&#10;AADeAAAADwAAAGRycy9kb3ducmV2LnhtbERPy2oCMRTdC/2HcAtupGa0RcfpRCmCxe5aK7q9TO48&#10;6ORmmsRx+vfNQnB5OO98M5hW9OR8Y1nBbJqAIC6sbrhScPzePaUgfEDW2FomBX/kYbN+GOWYaXvl&#10;L+oPoRIxhH2GCuoQukxKX9Rk0E9tRxy50jqDIUJXSe3wGsNNK+dJspAGG44NNXa0ran4OVyMgvRl&#10;35/9x/PnqViU7SpMlv37r1Nq/Di8vYIINIS7+ObeawXzdDmLe+OdeAX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P0XHEAAAA3gAAAA8AAAAAAAAAAAAAAAAAmAIAAGRycy9k&#10;b3ducmV2LnhtbFBLBQYAAAAABAAEAPUAAACJAwAAAAA=&#10;">
                  <v:textbox>
                    <w:txbxContent>
                      <w:p w:rsidR="00862F6C" w:rsidRPr="00F811DC" w:rsidRDefault="00862F6C" w:rsidP="00E533EB">
                        <w:pPr>
                          <w:rPr>
                            <w:rFonts w:asciiTheme="majorHAnsi" w:hAnsiTheme="majorHAnsi" w:cstheme="majorHAnsi"/>
                            <w:sz w:val="18"/>
                            <w:szCs w:val="18"/>
                          </w:rPr>
                        </w:pPr>
                        <w:r w:rsidRPr="00F811DC">
                          <w:rPr>
                            <w:rFonts w:asciiTheme="majorHAnsi" w:hAnsiTheme="majorHAnsi" w:cstheme="majorHAnsi"/>
                            <w:sz w:val="18"/>
                            <w:szCs w:val="18"/>
                          </w:rPr>
                          <w:t>FV640, FV641 open</w:t>
                        </w:r>
                        <w:r>
                          <w:rPr>
                            <w:rFonts w:asciiTheme="majorHAnsi" w:hAnsiTheme="majorHAnsi" w:cstheme="majorHAnsi"/>
                            <w:sz w:val="18"/>
                            <w:szCs w:val="18"/>
                          </w:rPr>
                          <w:t>ed</w:t>
                        </w:r>
                      </w:p>
                      <w:p w:rsidR="00862F6C" w:rsidRPr="00F811DC" w:rsidRDefault="00862F6C" w:rsidP="00E533EB">
                        <w:pPr>
                          <w:spacing w:line="264" w:lineRule="auto"/>
                          <w:rPr>
                            <w:rFonts w:asciiTheme="majorHAnsi" w:hAnsiTheme="majorHAnsi" w:cstheme="majorHAnsi"/>
                            <w:sz w:val="18"/>
                            <w:szCs w:val="18"/>
                          </w:rPr>
                        </w:pPr>
                        <w:r w:rsidRPr="00F811DC">
                          <w:rPr>
                            <w:rFonts w:asciiTheme="majorHAnsi" w:hAnsiTheme="majorHAnsi" w:cstheme="majorHAnsi"/>
                            <w:sz w:val="18"/>
                            <w:szCs w:val="18"/>
                          </w:rPr>
                          <w:t>CV590 regulated</w:t>
                        </w:r>
                      </w:p>
                      <w:p w:rsidR="00862F6C" w:rsidRPr="00F811DC" w:rsidRDefault="00862F6C" w:rsidP="00E533EB">
                        <w:pPr>
                          <w:spacing w:line="264" w:lineRule="auto"/>
                          <w:rPr>
                            <w:rFonts w:asciiTheme="majorHAnsi" w:hAnsiTheme="majorHAnsi" w:cstheme="majorHAnsi"/>
                            <w:sz w:val="18"/>
                            <w:szCs w:val="18"/>
                          </w:rPr>
                        </w:pPr>
                        <w:r w:rsidRPr="00F811DC">
                          <w:rPr>
                            <w:rFonts w:asciiTheme="majorHAnsi" w:hAnsiTheme="majorHAnsi" w:cstheme="majorHAnsi"/>
                            <w:sz w:val="18"/>
                            <w:szCs w:val="18"/>
                          </w:rPr>
                          <w:t>PT590=PT590setpoint</w:t>
                        </w:r>
                      </w:p>
                      <w:p w:rsidR="00862F6C" w:rsidRPr="00F811DC" w:rsidRDefault="00862F6C" w:rsidP="00E533EB">
                        <w:pPr>
                          <w:spacing w:line="312" w:lineRule="auto"/>
                          <w:rPr>
                            <w:rFonts w:asciiTheme="majorHAnsi" w:hAnsiTheme="majorHAnsi" w:cstheme="majorHAnsi"/>
                            <w:sz w:val="18"/>
                            <w:szCs w:val="18"/>
                          </w:rPr>
                        </w:pPr>
                      </w:p>
                    </w:txbxContent>
                  </v:textbox>
                </v:shape>
                <v:rect id="Rectangle 13197" o:spid="_x0000_s4549" style="position:absolute;left:3163;top:7357;width:1151;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Qo88YA&#10;AADeAAAADwAAAGRycy9kb3ducmV2LnhtbESPT4vCMBTE78J+h/AWvGlqBf90jSKKoketl729bd62&#10;3W1eShO1+umNIHgcZuY3zGzRmkpcqHGlZQWDfgSCOLO65FzBKd30JiCcR9ZYWSYFN3KwmH90Zpho&#10;e+UDXY4+FwHCLkEFhfd1IqXLCjLo+rYmDt6vbQz6IJtc6gavAW4qGUfRSBosOSwUWNOqoOz/eDYK&#10;fsr4hPdDuo3MdDP0+zb9O3+vlep+tssvEJ5a/w6/2jutIJ6MB1N43glX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Qo88YAAADeAAAADwAAAAAAAAAAAAAAAACYAgAAZHJz&#10;L2Rvd25yZXYueG1sUEsFBgAAAAAEAAQA9QAAAIsDAAAAAA==&#10;">
                  <v:textbox>
                    <w:txbxContent>
                      <w:p w:rsidR="00862F6C" w:rsidRPr="00F811DC" w:rsidRDefault="00862F6C" w:rsidP="00E533EB">
                        <w:pPr>
                          <w:spacing w:before="120"/>
                          <w:jc w:val="center"/>
                          <w:rPr>
                            <w:rFonts w:asciiTheme="majorHAnsi" w:hAnsiTheme="majorHAnsi" w:cstheme="majorHAnsi"/>
                            <w:sz w:val="18"/>
                            <w:szCs w:val="18"/>
                            <w:lang w:val="fr-FR"/>
                          </w:rPr>
                        </w:pPr>
                        <w:r w:rsidRPr="00F811DC">
                          <w:rPr>
                            <w:rFonts w:asciiTheme="majorHAnsi" w:hAnsiTheme="majorHAnsi" w:cstheme="majorHAnsi"/>
                            <w:sz w:val="18"/>
                            <w:szCs w:val="18"/>
                            <w:lang w:val="fr-FR"/>
                          </w:rPr>
                          <w:t>Start LHe transfer</w:t>
                        </w:r>
                      </w:p>
                      <w:p w:rsidR="00862F6C" w:rsidRPr="00F811DC" w:rsidRDefault="00862F6C" w:rsidP="00E533EB">
                        <w:pPr>
                          <w:rPr>
                            <w:sz w:val="18"/>
                            <w:szCs w:val="18"/>
                          </w:rPr>
                        </w:pPr>
                      </w:p>
                    </w:txbxContent>
                  </v:textbox>
                </v:rect>
                <v:oval id="Oval 4777" o:spid="_x0000_s4550" style="position:absolute;left:5132;top:121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ZhS8QA&#10;AADeAAAADwAAAGRycy9kb3ducmV2LnhtbESPzWoCMRSF94LvEG6hG6kZR9vK1CilILgTtXR9O7md&#10;DE5uQpLq6NObheDycP74FqveduJEIbaOFUzGBQji2umWGwXfh/XLHERMyBo7x6TgQhFWy+FggZV2&#10;Z97RaZ8akUc4VqjApOQrKWNtyGIcO0+cvT8XLKYsQyN1wHMet50si+JNWmw5Pxj09GWoPu7/rYLZ&#10;9lq/tvp48aPf2c5Pf3oKxij1/NR/foBI1KdH+N7eaAXl/L3MABkno4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GYUvEAAAA3gAAAA8AAAAAAAAAAAAAAAAAmAIAAGRycy9k&#10;b3ducmV2LnhtbFBLBQYAAAAABAAEAPUAAACJAwAAAAA=&#10;" strokecolor="#4a7ebb" strokeweight="3.5pt">
                  <v:textbox inset="0,0,0,0">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0</w:t>
                        </w:r>
                      </w:p>
                    </w:txbxContent>
                  </v:textbox>
                </v:oval>
                <v:oval id="Oval 4778" o:spid="_x0000_s4551" style="position:absolute;left:4735;top:216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rE0MYA&#10;AADeAAAADwAAAGRycy9kb3ducmV2LnhtbESPT2sCMRTE74V+h/AKvRTNuvUfq1FKQeitqKXn5+a5&#10;Wdy8hCTV1U/fFAoeh5n5DbNc97YTZwqxdaxgNCxAENdOt9wo+NpvBnMQMSFr7ByTgitFWK8eH5ZY&#10;aXfhLZ13qREZwrFCBSYlX0kZa0MW49B54uwdXbCYsgyN1AEvGW47WRbFVFpsOS8Y9PRuqD7tfqyC&#10;8eetnrT6dPUvh/HWv373FIxR6vmpf1uASNSne/i//aEVlPNZOYK/O/kK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rE0MYAAADeAAAADwAAAAAAAAAAAAAAAACYAgAAZHJz&#10;L2Rvd25yZXYueG1sUEsFBgAAAAAEAAQA9QAAAIsDAAAAAA==&#10;" strokecolor="#4a7ebb" strokeweight="3.5pt">
                  <v:textbox inset="0,0,0,0">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4</w:t>
                        </w:r>
                      </w:p>
                    </w:txbxContent>
                  </v:textbox>
                </v:oval>
                <v:oval id="Oval 4779" o:spid="_x0000_s4552" style="position:absolute;left:8229;top:414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hap8UA&#10;AADeAAAADwAAAGRycy9kb3ducmV2LnhtbESPQWsCMRSE7wX/Q3hCL0Wzbq2V1ShSKPRWtMXzc/O6&#10;Wdy8hCTq2l/fCEKPw8x8wyzXve3EmUJsHSuYjAsQxLXTLTcKvr/eR3MQMSFr7ByTgitFWK8GD0us&#10;tLvwls671IgM4VihApOSr6SMtSGLcew8cfZ+XLCYsgyN1AEvGW47WRbFTFpsOS8Y9PRmqD7uTlbB&#10;9PO3fmn18eqfDtOtf973FIxR6nHYbxYgEvXpP3xvf2gF5fy1LOF2J18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2FqnxQAAAN4AAAAPAAAAAAAAAAAAAAAAAJgCAABkcnMv&#10;ZG93bnJldi54bWxQSwUGAAAAAAQABAD1AAAAigMAAAAA&#10;" strokecolor="#4a7ebb" strokeweight="3.5pt">
                  <v:textbox inset="0,0,0,0">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8</w:t>
                        </w:r>
                      </w:p>
                    </w:txbxContent>
                  </v:textbox>
                </v:oval>
                <v:oval id="Oval 4780" o:spid="_x0000_s4553" style="position:absolute;left:4225;top:342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T/PMYA&#10;AADeAAAADwAAAGRycy9kb3ducmV2LnhtbESPT2sCMRTE74V+h/AKvRTNdv1TWY1SCgVvRS09v26e&#10;m8XNS0hSXf30jSB4HGbmN8xi1dtOHCnE1rGC12EBgrh2uuVGwffuczADEROyxs4xKThThNXy8WGB&#10;lXYn3tBxmxqRIRwrVGBS8pWUsTZkMQ6dJ87e3gWLKcvQSB3wlOG2k2VRTKXFlvOCQU8fhurD9s8q&#10;GH9d6kmrD2f/8jve+NFPT8EYpZ6f+vc5iER9uodv7bVWUM7eyhFc7+Qr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T/PMYAAADeAAAADwAAAAAAAAAAAAAAAACYAgAAZHJz&#10;L2Rvd25yZXYueG1sUEsFBgAAAAAEAAQA9QAAAIsDAAAAAA==&#10;" strokecolor="#4a7ebb" strokeweight="3.5pt">
                  <v:textbox inset="0,0,0,0">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6</w:t>
                        </w:r>
                      </w:p>
                    </w:txbxContent>
                  </v:textbox>
                </v:oval>
                <v:oval id="Oval 4781" o:spid="_x0000_s4554" style="position:absolute;left:3957;top:506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1nSMYA&#10;AADeAAAADwAAAGRycy9kb3ducmV2LnhtbESPQWsCMRSE74X+h/AKXopmu92qbI1SBKG3oi2en5vn&#10;ZnHzEpJUV399Uyj0OMzMN8xiNdhenCnEzrGCp0kBgrhxuuNWwdfnZjwHEROyxt4xKbhShNXy/m6B&#10;tXYX3tJ5l1qRIRxrVGBS8rWUsTFkMU6cJ87e0QWLKcvQSh3wkuG2l2VRTKXFjvOCQU9rQ81p920V&#10;VB+35qXTp6t/PFRb/7wfKBij1OhheHsFkWhI/+G/9rtWUM5nZQW/d/IV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1nSMYAAADeAAAADwAAAAAAAAAAAAAAAACYAgAAZHJz&#10;L2Rvd25yZXYueG1sUEsFBgAAAAAEAAQA9QAAAIsDAAAAAA==&#10;" strokecolor="#4a7ebb" strokeweight="3.5pt">
                  <v:textbox inset="0,0,0,0">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10</w:t>
                        </w:r>
                      </w:p>
                    </w:txbxContent>
                  </v:textbox>
                </v:oval>
                <v:oval id="Oval 4782" o:spid="_x0000_s4555" style="position:absolute;left:8100;top:608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HC08YA&#10;AADeAAAADwAAAGRycy9kb3ducmV2LnhtbESPT2sCMRTE74V+h/AKXopmu/UfW6MUQeitaIvn5+a5&#10;Wdy8hCTV1U/fFAoeh5n5DbNY9bYTZwqxdazgZVSAIK6dbrlR8P21Gc5BxISssXNMCq4UYbV8fFhg&#10;pd2Ft3TepUZkCMcKFZiUfCVlrA1ZjCPnibN3dMFiyjI0Uge8ZLjtZFkUU2mx5bxg0NPaUH3a/VgF&#10;489bPWn16eqfD+Otf933FIxRavDUv7+BSNSne/i//aEVlPNZOYG/O/kK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HC08YAAADeAAAADwAAAAAAAAAAAAAAAACYAgAAZHJz&#10;L2Rvd25yZXYueG1sUEsFBgAAAAAEAAQA9QAAAIsDAAAAAA==&#10;" strokecolor="#4a7ebb" strokeweight="3.5pt">
                  <v:textbox inset="0,0,0,0">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13</w:t>
                        </w:r>
                      </w:p>
                    </w:txbxContent>
                  </v:textbox>
                </v:oval>
                <v:oval id="Oval 4783" o:spid="_x0000_s4556" style="position:absolute;left:2963;top:591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NcpMUA&#10;AADeAAAADwAAAGRycy9kb3ducmV2LnhtbESPQWsCMRSE74X+h/AKXopmu7UqW6MUQeitaMXzc/Pc&#10;LG5eQpLq6q9vCgWPw8x8w8yXve3EmUJsHSt4GRUgiGunW24U7L7XwxmImJA1do5JwZUiLBePD3Os&#10;tLvwhs7b1IgM4VihApOSr6SMtSGLceQ8cfaOLlhMWYZG6oCXDLedLItiIi22nBcMeloZqk/bH6tg&#10;/HWr31p9uvrnw3jjX/c9BWOUGjz1H+8gEvXpHv5vf2oF5WxaTuDvTr4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41ykxQAAAN4AAAAPAAAAAAAAAAAAAAAAAJgCAABkcnMv&#10;ZG93bnJldi54bWxQSwUGAAAAAAQABAD1AAAAigMAAAAA&#10;" strokecolor="#4a7ebb" strokeweight="3.5pt">
                  <v:textbox inset="0,0,0,0">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12</w:t>
                        </w:r>
                      </w:p>
                    </w:txbxContent>
                  </v:textbox>
                </v:oval>
                <v:oval id="Oval 4784" o:spid="_x0000_s4557" style="position:absolute;left:3071;top:729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5P8UA&#10;AADeAAAADwAAAGRycy9kb3ducmV2LnhtbESPQWsCMRSE74X+h/CEXopmu1qV1ShSKHgr2tLzc/Pc&#10;LG5eQhJ17a9vCgWPw8x8wyzXve3EhUJsHSt4GRUgiGunW24UfH2+D+cgYkLW2DkmBTeKsF49Piyx&#10;0u7KO7rsUyMyhGOFCkxKvpIy1oYsxpHzxNk7umAxZRkaqQNeM9x2siyKqbTYcl4w6OnNUH3an62C&#10;ycdP/drq080/HyY7P/7uKRij1NOg3yxAJOrTPfzf3moF5XxWzuDvTr4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r/k/xQAAAN4AAAAPAAAAAAAAAAAAAAAAAJgCAABkcnMv&#10;ZG93bnJldi54bWxQSwUGAAAAAAQABAD1AAAAigMAAAAA&#10;" strokecolor="#4a7ebb" strokeweight="3.5pt">
                  <v:textbox inset="0,0,0,0">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14</w:t>
                        </w:r>
                      </w:p>
                    </w:txbxContent>
                  </v:textbox>
                </v:oval>
                <v:oval id="Oval 4785" o:spid="_x0000_s4558" style="position:absolute;left:1189;top:8084;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BtTcIA&#10;AADeAAAADwAAAGRycy9kb3ducmV2LnhtbERPTWsCMRC9C/6HMIVepGZdbStbo5SC4E3U0vN0M90s&#10;biYhSXX115uD4PHxvher3nbiRCG2jhVMxgUI4trplhsF34f1yxxETMgaO8ek4EIRVsvhYIGVdmfe&#10;0WmfGpFDOFaowKTkKyljbchiHDtPnLk/FyymDEMjdcBzDredLIviTVpsOTcY9PRlqD7u/62C2fZa&#10;v7b6ePGj39nOT396CsYo9fzUf36ASNSnh/ju3mgF5fy9zHvznXwF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MG1NwgAAAN4AAAAPAAAAAAAAAAAAAAAAAJgCAABkcnMvZG93&#10;bnJldi54bWxQSwUGAAAAAAQABAD1AAAAhwMAAAAA&#10;" strokecolor="#4a7ebb" strokeweight="3.5pt">
                  <v:textbox inset="0,0,0,0">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22</w:t>
                        </w:r>
                      </w:p>
                    </w:txbxContent>
                  </v:textbox>
                </v:oval>
                <v:oval id="Oval 4786" o:spid="_x0000_s4559" style="position:absolute;left:3060;top:832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zI1sYA&#10;AADeAAAADwAAAGRycy9kb3ducmV2LnhtbESPQWsCMRSE70L/Q3gFL6LZbq3arVGKUOitaMXzc/O6&#10;Wdy8hCTVtb++KRQ8DjPzDbNc97YTZwqxdazgYVKAIK6dbrlRsP98Gy9AxISssXNMCq4UYb26Gyyx&#10;0u7CWzrvUiMyhGOFCkxKvpIy1oYsxonzxNn7csFiyjI0Uge8ZLjtZFkUM2mx5bxg0NPGUH3afVsF&#10;04+f+qnVp6sfHadb/3joKRij1PC+f30BkahPt/B/+10rKBfz8hn+7uQr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zI1sYAAADeAAAADwAAAAAAAAAAAAAAAACYAgAAZHJz&#10;L2Rvd25yZXYueG1sUEsFBgAAAAAEAAQA9QAAAIsDAAAAAA==&#10;" strokecolor="#4a7ebb" strokeweight="3.5pt">
                  <v:textbox inset="0,0,0,0">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16</w:t>
                        </w:r>
                      </w:p>
                    </w:txbxContent>
                  </v:textbox>
                </v:oval>
                <v:oval id="Oval 4787" o:spid="_x0000_s4560" style="position:absolute;left:6971;top:846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3lsMA&#10;AADeAAAADwAAAGRycy9kb3ducmV2LnhtbESPy2oCMRSG90LfIZyCG9GM18poFCkI7opauj6dHCeD&#10;k5OQpDr69M2i0OXPf+NbbzvbihuF2DhWMB4VIIgrpxuuFXye98MliJiQNbaOScGDImw3L701ltrd&#10;+Ui3U6pFHuFYogKTki+ljJUhi3HkPHH2Li5YTFmGWuqA9zxuWzkpioW02HB+MOjp3VB1Pf1YBbOP&#10;ZzVv9PXhB9+zo59+dRSMUar/2u1WIBJ16T/81z5oBZPl2zQDZJyM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3lsMAAADeAAAADwAAAAAAAAAAAAAAAACYAgAAZHJzL2Rv&#10;d25yZXYueG1sUEsFBgAAAAAEAAQA9QAAAIgDAAAAAA==&#10;" strokecolor="#4a7ebb" strokeweight="3.5pt">
                  <v:textbox inset="0,0,0,0">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24</w:t>
                        </w:r>
                      </w:p>
                    </w:txbxContent>
                  </v:textbox>
                </v:oval>
                <v:oval id="Oval 4788" o:spid="_x0000_s4561" style="position:absolute;left:2647;top:964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NSDcUA&#10;AADeAAAADwAAAGRycy9kb3ducmV2LnhtbESPT2sCMRTE74LfITzBi2jWP21lNYoUhN5EW3p+bl43&#10;i5uXkKS69tObQqHHYWZ+w6y3nW3FlUJsHCuYTgoQxJXTDdcKPt734yWImJA1to5JwZ0ibDf93hpL&#10;7W58pOsp1SJDOJaowKTkSyljZchinDhPnL0vFyymLEMtdcBbhttWzoriWVpsOC8Y9PRqqLqcvq2C&#10;xeGnemr05e5H58XRzz87CsYoNRx0uxWIRF36D/+137SC2fJlPoXfO/kKy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01INxQAAAN4AAAAPAAAAAAAAAAAAAAAAAJgCAABkcnMv&#10;ZG93bnJldi54bWxQSwUGAAAAAAQABAD1AAAAigMAAAAA&#10;" strokecolor="#4a7ebb" strokeweight="3.5pt">
                  <v:textbox inset="0,0,0,0">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18</w:t>
                        </w:r>
                      </w:p>
                    </w:txbxContent>
                  </v:textbox>
                </v:oval>
                <v:oval id="Oval 4789" o:spid="_x0000_s4562" style="position:absolute;left:5332;top:970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MesYA&#10;AADeAAAADwAAAGRycy9kb3ducmV2LnhtbESPT2sCMRTE74V+h/AKvRTNdv1TWY1SCgVvRS09v26e&#10;m8XNS0hSXf30jSB4HGbmN8xi1dtOHCnE1rGC12EBgrh2uuVGwffuczADEROyxs4xKThThNXy8WGB&#10;lXYn3tBxmxqRIRwrVGBS8pWUsTZkMQ6dJ87e3gWLKcvQSB3wlOG2k2VRTKXFlvOCQU8fhurD9s8q&#10;GH9d6kmrD2f/8jve+NFPT8EYpZ6f+vc5iER9uodv7bVWUM7eRiVc7+Qr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HMesYAAADeAAAADwAAAAAAAAAAAAAAAACYAgAAZHJz&#10;L2Rvd25yZXYueG1sUEsFBgAAAAAEAAQA9QAAAIsDAAAAAA==&#10;" strokecolor="#4a7ebb" strokeweight="3.5pt">
                  <v:textbox inset="0,0,0,0">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20</w:t>
                        </w:r>
                      </w:p>
                    </w:txbxContent>
                  </v:textbox>
                </v:oval>
                <v:oval id="Oval 4790" o:spid="_x0000_s4563" style="position:absolute;left:4130;top:1220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1p4cUA&#10;AADeAAAADwAAAGRycy9kb3ducmV2LnhtbESPQWsCMRSE74X+h/AKXopm61orW6OUguBNtKXn183r&#10;ZnHzEpJUV3+9EQSPw8x8w8yXve3EgUJsHSt4GRUgiGunW24UfH+thjMQMSFr7ByTghNFWC4eH+ZY&#10;aXfkLR12qREZwrFCBSYlX0kZa0MW48h54uz9uWAxZRkaqQMeM9x2clwUU2mx5bxg0NOnoXq/+7cK&#10;Jptz/drq/ck//062vvzpKRij1OCp/3gHkahP9/CtvdYKxrO3soTrnXwF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WnhxQAAAN4AAAAPAAAAAAAAAAAAAAAAAJgCAABkcnMv&#10;ZG93bnJldi54bWxQSwUGAAAAAAQABAD1AAAAigMAAAAA&#10;" strokecolor="#4a7ebb" strokeweight="3.5pt">
                  <v:textbox inset="0,0,0,0">
                    <w:txbxContent>
                      <w:p w:rsidR="00862F6C" w:rsidRPr="00A87CE9" w:rsidRDefault="00862F6C" w:rsidP="00B22B29">
                        <w:pPr>
                          <w:jc w:val="center"/>
                          <w:rPr>
                            <w:rFonts w:ascii="Times New Roman" w:hAnsi="Times New Roman" w:cs="Times New Roman"/>
                            <w:b/>
                            <w:szCs w:val="20"/>
                          </w:rPr>
                        </w:pPr>
                        <w:r>
                          <w:rPr>
                            <w:rFonts w:ascii="Times New Roman" w:hAnsi="Times New Roman" w:cs="Times New Roman"/>
                            <w:b/>
                            <w:szCs w:val="20"/>
                          </w:rPr>
                          <w:t>26</w:t>
                        </w:r>
                      </w:p>
                    </w:txbxContent>
                  </v:textbox>
                </v:oval>
              </v:group>
            </w:pict>
          </mc:Fallback>
        </mc:AlternateContent>
      </w:r>
    </w:p>
    <w:p w:rsidR="0038062A" w:rsidRPr="0051716F" w:rsidRDefault="0038062A" w:rsidP="0038062A">
      <w:pPr>
        <w:spacing w:before="120"/>
        <w:ind w:left="170"/>
        <w:jc w:val="center"/>
        <w:rPr>
          <w:szCs w:val="20"/>
        </w:rPr>
      </w:pPr>
    </w:p>
    <w:p w:rsidR="0038062A" w:rsidRPr="0051716F" w:rsidRDefault="0038062A" w:rsidP="0038062A">
      <w:pPr>
        <w:spacing w:before="120"/>
        <w:ind w:left="170"/>
        <w:jc w:val="center"/>
        <w:rPr>
          <w:szCs w:val="20"/>
        </w:rPr>
      </w:pPr>
    </w:p>
    <w:p w:rsidR="0038062A" w:rsidRPr="0051716F" w:rsidRDefault="0038062A" w:rsidP="0038062A">
      <w:pPr>
        <w:spacing w:before="120"/>
        <w:ind w:left="170"/>
        <w:jc w:val="center"/>
        <w:rPr>
          <w:szCs w:val="20"/>
        </w:rPr>
      </w:pPr>
    </w:p>
    <w:p w:rsidR="0038062A" w:rsidRPr="00D63381" w:rsidRDefault="0038062A" w:rsidP="0038062A">
      <w:pPr>
        <w:spacing w:before="120"/>
        <w:ind w:left="170"/>
        <w:jc w:val="center"/>
        <w:rPr>
          <w:sz w:val="22"/>
          <w:szCs w:val="22"/>
        </w:rPr>
      </w:pPr>
    </w:p>
    <w:p w:rsidR="0038062A" w:rsidRPr="00D63381" w:rsidRDefault="0038062A" w:rsidP="0038062A">
      <w:pPr>
        <w:spacing w:before="120"/>
        <w:ind w:left="170"/>
        <w:jc w:val="center"/>
        <w:rPr>
          <w:sz w:val="22"/>
          <w:szCs w:val="22"/>
        </w:rPr>
      </w:pPr>
    </w:p>
    <w:p w:rsidR="00D25230" w:rsidRPr="00D63381" w:rsidRDefault="00D25230" w:rsidP="0038062A">
      <w:pPr>
        <w:spacing w:before="120"/>
        <w:ind w:left="170"/>
        <w:jc w:val="center"/>
        <w:rPr>
          <w:sz w:val="22"/>
          <w:szCs w:val="22"/>
        </w:rPr>
      </w:pPr>
    </w:p>
    <w:p w:rsidR="00D25230" w:rsidRPr="00D63381" w:rsidRDefault="00D25230" w:rsidP="0038062A">
      <w:pPr>
        <w:spacing w:before="120"/>
        <w:ind w:left="170"/>
        <w:jc w:val="center"/>
        <w:rPr>
          <w:sz w:val="22"/>
          <w:szCs w:val="22"/>
        </w:rPr>
      </w:pPr>
    </w:p>
    <w:p w:rsidR="00D25230" w:rsidRPr="00D63381" w:rsidRDefault="00D25230" w:rsidP="0038062A">
      <w:pPr>
        <w:spacing w:before="120"/>
        <w:ind w:left="170"/>
        <w:jc w:val="center"/>
        <w:rPr>
          <w:sz w:val="22"/>
          <w:szCs w:val="22"/>
        </w:rPr>
      </w:pPr>
    </w:p>
    <w:p w:rsidR="00D25230" w:rsidRPr="00D63381" w:rsidRDefault="00D25230" w:rsidP="0038062A">
      <w:pPr>
        <w:spacing w:before="120"/>
        <w:ind w:left="170"/>
        <w:jc w:val="center"/>
        <w:rPr>
          <w:sz w:val="22"/>
          <w:szCs w:val="22"/>
        </w:rPr>
      </w:pPr>
    </w:p>
    <w:p w:rsidR="00D25230" w:rsidRPr="00D63381" w:rsidRDefault="00D25230" w:rsidP="0038062A">
      <w:pPr>
        <w:spacing w:before="120"/>
        <w:ind w:left="170"/>
        <w:jc w:val="center"/>
        <w:rPr>
          <w:sz w:val="22"/>
          <w:szCs w:val="22"/>
        </w:rPr>
      </w:pPr>
    </w:p>
    <w:p w:rsidR="00D25230" w:rsidRPr="00D63381" w:rsidRDefault="00D25230" w:rsidP="0038062A">
      <w:pPr>
        <w:spacing w:before="120"/>
        <w:ind w:left="170"/>
        <w:jc w:val="center"/>
        <w:rPr>
          <w:sz w:val="22"/>
          <w:szCs w:val="22"/>
        </w:rPr>
      </w:pPr>
    </w:p>
    <w:p w:rsidR="00D25230" w:rsidRPr="00D63381" w:rsidRDefault="00D25230" w:rsidP="0038062A">
      <w:pPr>
        <w:spacing w:before="120"/>
        <w:ind w:left="170"/>
        <w:jc w:val="center"/>
        <w:rPr>
          <w:sz w:val="22"/>
          <w:szCs w:val="22"/>
        </w:rPr>
      </w:pPr>
    </w:p>
    <w:p w:rsidR="00D25230" w:rsidRPr="00D63381" w:rsidRDefault="00D25230" w:rsidP="0038062A">
      <w:pPr>
        <w:spacing w:before="120"/>
        <w:ind w:left="170"/>
        <w:jc w:val="center"/>
        <w:rPr>
          <w:sz w:val="22"/>
          <w:szCs w:val="22"/>
        </w:rPr>
      </w:pPr>
    </w:p>
    <w:p w:rsidR="00D25230" w:rsidRPr="00D63381" w:rsidRDefault="00D25230" w:rsidP="0038062A">
      <w:pPr>
        <w:spacing w:before="120"/>
        <w:ind w:left="170"/>
        <w:jc w:val="center"/>
        <w:rPr>
          <w:sz w:val="22"/>
          <w:szCs w:val="22"/>
        </w:rPr>
      </w:pPr>
    </w:p>
    <w:p w:rsidR="00D25230" w:rsidRPr="00D63381" w:rsidRDefault="00D25230" w:rsidP="0038062A">
      <w:pPr>
        <w:spacing w:before="120"/>
        <w:ind w:left="170"/>
        <w:jc w:val="center"/>
        <w:rPr>
          <w:sz w:val="22"/>
          <w:szCs w:val="22"/>
        </w:rPr>
      </w:pPr>
    </w:p>
    <w:p w:rsidR="00D25230" w:rsidRPr="00D63381" w:rsidRDefault="00D25230" w:rsidP="0038062A">
      <w:pPr>
        <w:spacing w:before="120"/>
        <w:ind w:left="170"/>
        <w:jc w:val="center"/>
        <w:rPr>
          <w:sz w:val="22"/>
          <w:szCs w:val="22"/>
        </w:rPr>
      </w:pPr>
    </w:p>
    <w:p w:rsidR="00D25230" w:rsidRPr="00D63381" w:rsidRDefault="00D25230" w:rsidP="0038062A">
      <w:pPr>
        <w:spacing w:before="120"/>
        <w:ind w:left="170"/>
        <w:jc w:val="center"/>
        <w:rPr>
          <w:sz w:val="22"/>
          <w:szCs w:val="22"/>
        </w:rPr>
      </w:pPr>
    </w:p>
    <w:p w:rsidR="00D25230" w:rsidRPr="00D63381" w:rsidRDefault="00D25230" w:rsidP="0038062A">
      <w:pPr>
        <w:spacing w:before="120"/>
        <w:ind w:left="170"/>
        <w:jc w:val="center"/>
        <w:rPr>
          <w:sz w:val="22"/>
          <w:szCs w:val="22"/>
        </w:rPr>
      </w:pPr>
    </w:p>
    <w:p w:rsidR="00D25230" w:rsidRPr="00D63381" w:rsidRDefault="00D25230" w:rsidP="0038062A">
      <w:pPr>
        <w:spacing w:before="120"/>
        <w:ind w:left="170"/>
        <w:jc w:val="center"/>
        <w:rPr>
          <w:sz w:val="22"/>
          <w:szCs w:val="22"/>
        </w:rPr>
      </w:pPr>
    </w:p>
    <w:p w:rsidR="00D25230" w:rsidRPr="00D63381" w:rsidRDefault="00D25230" w:rsidP="0038062A">
      <w:pPr>
        <w:spacing w:before="120"/>
        <w:ind w:left="170"/>
        <w:jc w:val="center"/>
        <w:rPr>
          <w:sz w:val="22"/>
          <w:szCs w:val="22"/>
        </w:rPr>
      </w:pPr>
    </w:p>
    <w:p w:rsidR="00D25230" w:rsidRPr="00D63381" w:rsidRDefault="00D25230" w:rsidP="0038062A">
      <w:pPr>
        <w:spacing w:before="120"/>
        <w:ind w:left="170"/>
        <w:jc w:val="center"/>
        <w:rPr>
          <w:sz w:val="22"/>
          <w:szCs w:val="22"/>
        </w:rPr>
      </w:pPr>
    </w:p>
    <w:p w:rsidR="00D25230" w:rsidRPr="00D63381" w:rsidRDefault="00D25230" w:rsidP="0038062A">
      <w:pPr>
        <w:spacing w:before="120"/>
        <w:ind w:left="170"/>
        <w:jc w:val="center"/>
        <w:rPr>
          <w:sz w:val="22"/>
          <w:szCs w:val="22"/>
        </w:rPr>
      </w:pPr>
    </w:p>
    <w:p w:rsidR="00D25230" w:rsidRPr="00D63381" w:rsidRDefault="00D25230" w:rsidP="0038062A">
      <w:pPr>
        <w:spacing w:before="120"/>
        <w:ind w:left="170"/>
        <w:jc w:val="center"/>
        <w:rPr>
          <w:sz w:val="22"/>
          <w:szCs w:val="22"/>
        </w:rPr>
      </w:pPr>
    </w:p>
    <w:p w:rsidR="00D25230" w:rsidRPr="00D63381" w:rsidRDefault="00D25230" w:rsidP="0038062A">
      <w:pPr>
        <w:spacing w:before="120"/>
        <w:ind w:left="170"/>
        <w:jc w:val="center"/>
        <w:rPr>
          <w:sz w:val="22"/>
          <w:szCs w:val="22"/>
        </w:rPr>
      </w:pPr>
    </w:p>
    <w:p w:rsidR="00D25230" w:rsidRPr="00D63381" w:rsidRDefault="00D25230" w:rsidP="0038062A">
      <w:pPr>
        <w:spacing w:before="120"/>
        <w:ind w:left="170"/>
        <w:jc w:val="center"/>
        <w:rPr>
          <w:sz w:val="22"/>
          <w:szCs w:val="22"/>
        </w:rPr>
      </w:pPr>
    </w:p>
    <w:p w:rsidR="00D25230" w:rsidRPr="00D63381" w:rsidRDefault="00183065" w:rsidP="0038062A">
      <w:pPr>
        <w:spacing w:before="120"/>
        <w:ind w:left="170"/>
        <w:jc w:val="center"/>
        <w:rPr>
          <w:sz w:val="22"/>
          <w:szCs w:val="22"/>
        </w:rPr>
      </w:pPr>
      <w:r>
        <w:rPr>
          <w:sz w:val="22"/>
          <w:szCs w:val="22"/>
        </w:rPr>
        <w:br w:type="page"/>
      </w:r>
    </w:p>
    <w:p w:rsidR="00D25230" w:rsidRPr="00D63381" w:rsidRDefault="00D25230" w:rsidP="0038062A">
      <w:pPr>
        <w:spacing w:before="120"/>
        <w:ind w:left="170"/>
        <w:jc w:val="center"/>
        <w:rPr>
          <w:sz w:val="22"/>
          <w:szCs w:val="22"/>
        </w:rPr>
      </w:pPr>
    </w:p>
    <w:p w:rsidR="00D25230" w:rsidRPr="00D63381" w:rsidRDefault="00D25230" w:rsidP="0038062A">
      <w:pPr>
        <w:spacing w:before="120"/>
        <w:ind w:left="170"/>
        <w:jc w:val="center"/>
        <w:rPr>
          <w:sz w:val="22"/>
          <w:szCs w:val="22"/>
        </w:rPr>
      </w:pPr>
    </w:p>
    <w:p w:rsidR="00D25230" w:rsidRPr="00D63381" w:rsidRDefault="00D25230" w:rsidP="0038062A">
      <w:pPr>
        <w:spacing w:before="120"/>
        <w:ind w:left="170"/>
        <w:jc w:val="center"/>
        <w:rPr>
          <w:sz w:val="22"/>
          <w:szCs w:val="22"/>
        </w:rPr>
      </w:pPr>
    </w:p>
    <w:p w:rsidR="008E049B" w:rsidRPr="0051716F" w:rsidRDefault="00050D53" w:rsidP="009C03A1">
      <w:pPr>
        <w:ind w:left="170"/>
        <w:jc w:val="center"/>
      </w:pPr>
      <w:r>
        <w:rPr>
          <w:noProof/>
          <w:sz w:val="22"/>
          <w:szCs w:val="22"/>
          <w:lang w:val="sv-SE" w:eastAsia="sv-SE"/>
        </w:rPr>
        <w:drawing>
          <wp:anchor distT="0" distB="0" distL="114300" distR="114300" simplePos="0" relativeHeight="251395584" behindDoc="0" locked="0" layoutInCell="1" allowOverlap="1">
            <wp:simplePos x="0" y="0"/>
            <wp:positionH relativeFrom="column">
              <wp:posOffset>-1471930</wp:posOffset>
            </wp:positionH>
            <wp:positionV relativeFrom="paragraph">
              <wp:posOffset>779145</wp:posOffset>
            </wp:positionV>
            <wp:extent cx="8982075" cy="6351905"/>
            <wp:effectExtent l="0" t="1314450" r="0" b="1287145"/>
            <wp:wrapNone/>
            <wp:docPr id="13441" name="Image 13440" descr="Cryogenic-Scheme-vertical-cryostat-Magnet-2017-08-28-Empty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ogenic-Scheme-vertical-cryostat-Magnet-2017-08-28-Emptying.jpg"/>
                    <pic:cNvPicPr/>
                  </pic:nvPicPr>
                  <pic:blipFill>
                    <a:blip r:embed="rId15" cstate="print"/>
                    <a:stretch>
                      <a:fillRect/>
                    </a:stretch>
                  </pic:blipFill>
                  <pic:spPr>
                    <a:xfrm rot="16200000">
                      <a:off x="0" y="0"/>
                      <a:ext cx="8982075" cy="6351905"/>
                    </a:xfrm>
                    <a:prstGeom prst="rect">
                      <a:avLst/>
                    </a:prstGeom>
                  </pic:spPr>
                </pic:pic>
              </a:graphicData>
            </a:graphic>
          </wp:anchor>
        </w:drawing>
      </w:r>
      <w:r w:rsidR="0038062A" w:rsidRPr="00D63381">
        <w:rPr>
          <w:sz w:val="22"/>
          <w:szCs w:val="22"/>
        </w:rPr>
        <w:br w:type="page"/>
      </w:r>
      <w:r w:rsidR="00687034" w:rsidRPr="0051716F">
        <w:lastRenderedPageBreak/>
        <w:t>21</w:t>
      </w:r>
      <w:r w:rsidR="00043050" w:rsidRPr="0051716F">
        <w:t xml:space="preserve"> –</w:t>
      </w:r>
      <w:r w:rsidR="00257791" w:rsidRPr="0051716F">
        <w:t xml:space="preserve"> </w:t>
      </w:r>
      <w:r w:rsidR="00043050" w:rsidRPr="0051716F">
        <w:t>Valve Box</w:t>
      </w:r>
      <w:r w:rsidR="00257791" w:rsidRPr="0051716F">
        <w:t xml:space="preserve"> warm-up</w:t>
      </w:r>
    </w:p>
    <w:p w:rsidR="004D1D19" w:rsidRPr="00FE198C" w:rsidRDefault="008106A7" w:rsidP="008D1CF9">
      <w:pPr>
        <w:spacing w:before="240"/>
        <w:jc w:val="both"/>
        <w:rPr>
          <w:b/>
          <w:szCs w:val="20"/>
        </w:rPr>
      </w:pPr>
      <w:r w:rsidRPr="00FE198C">
        <w:rPr>
          <w:b/>
          <w:szCs w:val="20"/>
        </w:rPr>
        <w:t xml:space="preserve">Sensors and actuators used: </w:t>
      </w:r>
    </w:p>
    <w:p w:rsidR="004D1D19" w:rsidRDefault="004D1D19" w:rsidP="00FE198C">
      <w:pPr>
        <w:jc w:val="both"/>
        <w:rPr>
          <w:szCs w:val="20"/>
        </w:rPr>
      </w:pPr>
      <w:r>
        <w:rPr>
          <w:szCs w:val="20"/>
        </w:rPr>
        <w:t>- Valve: CV580</w:t>
      </w:r>
    </w:p>
    <w:p w:rsidR="008106A7" w:rsidRPr="0051716F" w:rsidRDefault="004D1D19" w:rsidP="00FE198C">
      <w:pPr>
        <w:jc w:val="both"/>
        <w:rPr>
          <w:szCs w:val="20"/>
        </w:rPr>
      </w:pPr>
      <w:r>
        <w:rPr>
          <w:szCs w:val="20"/>
        </w:rPr>
        <w:t xml:space="preserve">- </w:t>
      </w:r>
      <w:r w:rsidR="008106A7" w:rsidRPr="0051716F">
        <w:rPr>
          <w:szCs w:val="20"/>
        </w:rPr>
        <w:t xml:space="preserve">Temperature: </w:t>
      </w:r>
      <w:r w:rsidR="009A7F82" w:rsidRPr="0051716F">
        <w:rPr>
          <w:szCs w:val="20"/>
        </w:rPr>
        <w:t>list in the table</w:t>
      </w:r>
      <w:r w:rsidR="00885B99">
        <w:rPr>
          <w:szCs w:val="20"/>
        </w:rPr>
        <w:t>s</w:t>
      </w:r>
      <w:r w:rsidR="009A7F82" w:rsidRPr="0051716F">
        <w:rPr>
          <w:szCs w:val="20"/>
        </w:rPr>
        <w:t xml:space="preserve"> </w:t>
      </w:r>
      <w:r w:rsidR="00397D21" w:rsidRPr="0051716F">
        <w:rPr>
          <w:szCs w:val="20"/>
        </w:rPr>
        <w:t>2</w:t>
      </w:r>
      <w:r w:rsidR="00885B99">
        <w:rPr>
          <w:szCs w:val="20"/>
        </w:rPr>
        <w:t>, 3 and 4</w:t>
      </w:r>
    </w:p>
    <w:p w:rsidR="008106A7" w:rsidRPr="0051716F" w:rsidRDefault="008106A7" w:rsidP="00FE198C">
      <w:pPr>
        <w:jc w:val="both"/>
        <w:rPr>
          <w:szCs w:val="20"/>
        </w:rPr>
      </w:pPr>
      <w:r w:rsidRPr="0051716F">
        <w:rPr>
          <w:szCs w:val="20"/>
        </w:rPr>
        <w:t xml:space="preserve">- </w:t>
      </w:r>
      <w:r w:rsidR="009A7F82" w:rsidRPr="0051716F">
        <w:rPr>
          <w:szCs w:val="20"/>
        </w:rPr>
        <w:t>Heater</w:t>
      </w:r>
      <w:r w:rsidRPr="0051716F">
        <w:rPr>
          <w:szCs w:val="20"/>
        </w:rPr>
        <w:t xml:space="preserve">: </w:t>
      </w:r>
      <w:r w:rsidR="009A7F82" w:rsidRPr="0051716F">
        <w:rPr>
          <w:szCs w:val="20"/>
        </w:rPr>
        <w:t>list in the table</w:t>
      </w:r>
      <w:r w:rsidR="00885B99">
        <w:rPr>
          <w:szCs w:val="20"/>
        </w:rPr>
        <w:t>s</w:t>
      </w:r>
      <w:r w:rsidR="009A7F82" w:rsidRPr="0051716F">
        <w:rPr>
          <w:szCs w:val="20"/>
        </w:rPr>
        <w:t xml:space="preserve"> </w:t>
      </w:r>
      <w:r w:rsidR="00397D21" w:rsidRPr="0051716F">
        <w:rPr>
          <w:szCs w:val="20"/>
        </w:rPr>
        <w:t>2</w:t>
      </w:r>
      <w:r w:rsidR="00885B99">
        <w:rPr>
          <w:szCs w:val="20"/>
        </w:rPr>
        <w:t>, 3 and 4</w:t>
      </w:r>
    </w:p>
    <w:p w:rsidR="009A7F82" w:rsidRPr="0051716F" w:rsidRDefault="009A7F82" w:rsidP="009A7F82">
      <w:pPr>
        <w:ind w:firstLine="357"/>
        <w:jc w:val="both"/>
        <w:rPr>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0"/>
        <w:gridCol w:w="3650"/>
      </w:tblGrid>
      <w:tr w:rsidR="00FE198C" w:rsidRPr="00FE198C" w:rsidTr="00FE198C">
        <w:tc>
          <w:tcPr>
            <w:tcW w:w="5920" w:type="dxa"/>
          </w:tcPr>
          <w:p w:rsidR="00FE198C" w:rsidRPr="00FE198C" w:rsidRDefault="00FE198C" w:rsidP="002E4EFD">
            <w:pPr>
              <w:jc w:val="both"/>
              <w:rPr>
                <w:b/>
                <w:szCs w:val="20"/>
              </w:rPr>
            </w:pPr>
            <w:r w:rsidRPr="00FE198C">
              <w:rPr>
                <w:b/>
                <w:szCs w:val="20"/>
              </w:rPr>
              <w:t>The user chooses:</w:t>
            </w:r>
          </w:p>
        </w:tc>
        <w:tc>
          <w:tcPr>
            <w:tcW w:w="3650" w:type="dxa"/>
          </w:tcPr>
          <w:p w:rsidR="00FE198C" w:rsidRPr="00FE198C" w:rsidRDefault="00FE198C" w:rsidP="002E4EFD">
            <w:pPr>
              <w:jc w:val="both"/>
              <w:rPr>
                <w:b/>
                <w:szCs w:val="20"/>
              </w:rPr>
            </w:pPr>
            <w:r>
              <w:rPr>
                <w:b/>
                <w:szCs w:val="20"/>
              </w:rPr>
              <w:t>Initial conditions:</w:t>
            </w:r>
          </w:p>
        </w:tc>
      </w:tr>
      <w:tr w:rsidR="00FE198C" w:rsidRPr="00FE198C" w:rsidTr="00FE198C">
        <w:tc>
          <w:tcPr>
            <w:tcW w:w="5920" w:type="dxa"/>
          </w:tcPr>
          <w:p w:rsidR="00FE198C" w:rsidRPr="00FE198C" w:rsidRDefault="00FE198C" w:rsidP="002E4EFD">
            <w:pPr>
              <w:pStyle w:val="ListParagraph"/>
              <w:tabs>
                <w:tab w:val="left" w:pos="0"/>
              </w:tabs>
              <w:ind w:left="0"/>
              <w:jc w:val="both"/>
              <w:rPr>
                <w:szCs w:val="20"/>
              </w:rPr>
            </w:pPr>
            <w:r w:rsidRPr="00FE198C">
              <w:rPr>
                <w:szCs w:val="20"/>
              </w:rPr>
              <w:t>- Temperature setpoint: list in the tables 2, 3 and 4</w:t>
            </w:r>
          </w:p>
        </w:tc>
        <w:tc>
          <w:tcPr>
            <w:tcW w:w="3650" w:type="dxa"/>
          </w:tcPr>
          <w:p w:rsidR="00CF4EA4" w:rsidRDefault="00CF4EA4" w:rsidP="00CF4EA4">
            <w:r>
              <w:t>- Sequences from 1 to 3 stopped</w:t>
            </w:r>
          </w:p>
          <w:p w:rsidR="00FE198C" w:rsidRDefault="00FE198C" w:rsidP="002E4EFD">
            <w:pPr>
              <w:pStyle w:val="ListParagraph"/>
              <w:tabs>
                <w:tab w:val="left" w:pos="0"/>
              </w:tabs>
              <w:ind w:left="0"/>
              <w:jc w:val="both"/>
              <w:rPr>
                <w:szCs w:val="20"/>
              </w:rPr>
            </w:pPr>
            <w:r>
              <w:rPr>
                <w:szCs w:val="20"/>
              </w:rPr>
              <w:t>- Sequences 5 and 9 stopped</w:t>
            </w:r>
          </w:p>
          <w:p w:rsidR="00CF4EA4" w:rsidRPr="00FE198C" w:rsidRDefault="00CF4EA4" w:rsidP="002E4EFD">
            <w:pPr>
              <w:pStyle w:val="ListParagraph"/>
              <w:tabs>
                <w:tab w:val="left" w:pos="0"/>
              </w:tabs>
              <w:ind w:left="0"/>
              <w:jc w:val="both"/>
              <w:rPr>
                <w:szCs w:val="20"/>
              </w:rPr>
            </w:pPr>
            <w:r>
              <w:rPr>
                <w:szCs w:val="20"/>
              </w:rPr>
              <w:t>- Sequence 8 in operation</w:t>
            </w:r>
          </w:p>
        </w:tc>
      </w:tr>
    </w:tbl>
    <w:p w:rsidR="001A2A85" w:rsidRPr="0051716F" w:rsidRDefault="00C776B8" w:rsidP="009268FB">
      <w:pPr>
        <w:spacing w:before="240"/>
        <w:jc w:val="both"/>
        <w:rPr>
          <w:szCs w:val="20"/>
        </w:rPr>
      </w:pPr>
      <w:r w:rsidRPr="0051716F">
        <w:rPr>
          <w:szCs w:val="20"/>
        </w:rPr>
        <w:t xml:space="preserve">This sequence </w:t>
      </w:r>
      <w:r w:rsidR="001A2A85" w:rsidRPr="0051716F">
        <w:rPr>
          <w:szCs w:val="20"/>
        </w:rPr>
        <w:t>drive</w:t>
      </w:r>
      <w:r w:rsidRPr="0051716F">
        <w:rPr>
          <w:szCs w:val="20"/>
        </w:rPr>
        <w:t>s</w:t>
      </w:r>
      <w:r w:rsidR="001A2A85" w:rsidRPr="0051716F">
        <w:rPr>
          <w:szCs w:val="20"/>
        </w:rPr>
        <w:t xml:space="preserve"> the </w:t>
      </w:r>
      <w:r w:rsidRPr="0051716F">
        <w:rPr>
          <w:szCs w:val="20"/>
        </w:rPr>
        <w:t xml:space="preserve">electrical </w:t>
      </w:r>
      <w:r w:rsidR="001A2A85" w:rsidRPr="0051716F">
        <w:rPr>
          <w:szCs w:val="20"/>
        </w:rPr>
        <w:t xml:space="preserve">heaters implicated in the warm-up of </w:t>
      </w:r>
      <w:r w:rsidRPr="0051716F">
        <w:rPr>
          <w:szCs w:val="20"/>
        </w:rPr>
        <w:t>the valve box</w:t>
      </w:r>
      <w:r w:rsidR="001A2A85" w:rsidRPr="0051716F">
        <w:rPr>
          <w:szCs w:val="20"/>
        </w:rPr>
        <w:t>. Each</w:t>
      </w:r>
      <w:r w:rsidR="0078114C">
        <w:rPr>
          <w:szCs w:val="20"/>
        </w:rPr>
        <w:t xml:space="preserve"> set of </w:t>
      </w:r>
      <w:r w:rsidR="001A2A85" w:rsidRPr="0051716F">
        <w:rPr>
          <w:szCs w:val="20"/>
        </w:rPr>
        <w:t>heater</w:t>
      </w:r>
      <w:r w:rsidR="0078114C">
        <w:rPr>
          <w:szCs w:val="20"/>
        </w:rPr>
        <w:t>s</w:t>
      </w:r>
      <w:r w:rsidR="001A2A85" w:rsidRPr="0051716F">
        <w:rPr>
          <w:szCs w:val="20"/>
        </w:rPr>
        <w:t xml:space="preserve"> has its own cycle</w:t>
      </w:r>
      <w:r w:rsidR="0078114C">
        <w:rPr>
          <w:szCs w:val="20"/>
        </w:rPr>
        <w:t xml:space="preserve">. </w:t>
      </w:r>
      <w:r w:rsidR="0078114C" w:rsidRPr="0078114C">
        <w:rPr>
          <w:szCs w:val="20"/>
        </w:rPr>
        <w:t>To limit the current</w:t>
      </w:r>
      <w:r w:rsidR="0078114C">
        <w:rPr>
          <w:szCs w:val="20"/>
        </w:rPr>
        <w:t xml:space="preserve"> draw when starting the heater, t</w:t>
      </w:r>
      <w:r w:rsidR="001A2A85" w:rsidRPr="0051716F">
        <w:rPr>
          <w:szCs w:val="20"/>
        </w:rPr>
        <w:t>he sequences w</w:t>
      </w:r>
      <w:r w:rsidR="00522302" w:rsidRPr="0051716F">
        <w:rPr>
          <w:szCs w:val="20"/>
        </w:rPr>
        <w:t xml:space="preserve">ork this way: each </w:t>
      </w:r>
      <w:r w:rsidR="0078114C">
        <w:rPr>
          <w:szCs w:val="20"/>
        </w:rPr>
        <w:t xml:space="preserve">set of </w:t>
      </w:r>
      <w:r w:rsidR="00522302" w:rsidRPr="0051716F">
        <w:rPr>
          <w:szCs w:val="20"/>
        </w:rPr>
        <w:t>heater</w:t>
      </w:r>
      <w:r w:rsidR="0078114C">
        <w:rPr>
          <w:szCs w:val="20"/>
        </w:rPr>
        <w:t>s</w:t>
      </w:r>
      <w:r w:rsidR="00522302" w:rsidRPr="0051716F">
        <w:rPr>
          <w:szCs w:val="20"/>
        </w:rPr>
        <w:t xml:space="preserve"> </w:t>
      </w:r>
      <w:r w:rsidR="001A2A85" w:rsidRPr="0051716F">
        <w:rPr>
          <w:szCs w:val="20"/>
        </w:rPr>
        <w:t>start</w:t>
      </w:r>
      <w:r w:rsidR="00522302" w:rsidRPr="0051716F">
        <w:rPr>
          <w:szCs w:val="20"/>
        </w:rPr>
        <w:t>s</w:t>
      </w:r>
      <w:r w:rsidR="001A2A85" w:rsidRPr="0051716F">
        <w:rPr>
          <w:szCs w:val="20"/>
        </w:rPr>
        <w:t xml:space="preserve"> its cycle 10 seconds after the previous. </w:t>
      </w:r>
      <w:r w:rsidR="0065767D">
        <w:rPr>
          <w:szCs w:val="20"/>
        </w:rPr>
        <w:t>The s</w:t>
      </w:r>
      <w:r w:rsidR="0065767D" w:rsidRPr="0065767D">
        <w:rPr>
          <w:szCs w:val="20"/>
        </w:rPr>
        <w:t>equential starting of heaters may take several minutes</w:t>
      </w:r>
      <w:r w:rsidR="0065767D">
        <w:rPr>
          <w:szCs w:val="20"/>
        </w:rPr>
        <w:t xml:space="preserve">. </w:t>
      </w:r>
      <w:r w:rsidRPr="0051716F">
        <w:rPr>
          <w:szCs w:val="20"/>
        </w:rPr>
        <w:t>T</w:t>
      </w:r>
      <w:r w:rsidR="00522302" w:rsidRPr="0051716F">
        <w:rPr>
          <w:szCs w:val="20"/>
        </w:rPr>
        <w:t>he cycles</w:t>
      </w:r>
      <w:r w:rsidR="001A2A85" w:rsidRPr="0051716F">
        <w:rPr>
          <w:szCs w:val="20"/>
        </w:rPr>
        <w:t xml:space="preserve"> </w:t>
      </w:r>
      <w:r w:rsidR="0065767D">
        <w:rPr>
          <w:szCs w:val="20"/>
        </w:rPr>
        <w:t xml:space="preserve">of heater control </w:t>
      </w:r>
      <w:r w:rsidR="001A2A85" w:rsidRPr="0051716F">
        <w:rPr>
          <w:szCs w:val="20"/>
        </w:rPr>
        <w:t>run in parallel until the user decides to sto</w:t>
      </w:r>
      <w:r w:rsidR="00522302" w:rsidRPr="0051716F">
        <w:rPr>
          <w:szCs w:val="20"/>
        </w:rPr>
        <w:t xml:space="preserve">p the </w:t>
      </w:r>
      <w:r w:rsidR="000B51D2">
        <w:rPr>
          <w:szCs w:val="20"/>
        </w:rPr>
        <w:t>warm-up</w:t>
      </w:r>
      <w:r w:rsidR="00522302" w:rsidRPr="0051716F">
        <w:rPr>
          <w:szCs w:val="20"/>
        </w:rPr>
        <w:t xml:space="preserve">. The cycles </w:t>
      </w:r>
      <w:r w:rsidR="001A2A85" w:rsidRPr="0051716F">
        <w:rPr>
          <w:szCs w:val="20"/>
        </w:rPr>
        <w:t xml:space="preserve">then all stop at the same </w:t>
      </w:r>
      <w:r w:rsidR="0065767D">
        <w:rPr>
          <w:szCs w:val="20"/>
        </w:rPr>
        <w:t>time</w:t>
      </w:r>
      <w:r w:rsidR="001A2A85" w:rsidRPr="0051716F">
        <w:rPr>
          <w:szCs w:val="20"/>
        </w:rPr>
        <w:t>.</w:t>
      </w:r>
    </w:p>
    <w:p w:rsidR="00496F6B" w:rsidRPr="0051716F" w:rsidRDefault="00496F6B" w:rsidP="009268FB">
      <w:pPr>
        <w:spacing w:before="240"/>
        <w:jc w:val="both"/>
        <w:rPr>
          <w:szCs w:val="20"/>
        </w:rPr>
      </w:pPr>
      <w:r w:rsidRPr="0051716F">
        <w:rPr>
          <w:szCs w:val="20"/>
        </w:rPr>
        <w:t xml:space="preserve">The sequences used to warm-up the thermal shield and the helium circuits are very similar, but for the helium </w:t>
      </w:r>
      <w:r w:rsidR="00E74597" w:rsidRPr="0051716F">
        <w:rPr>
          <w:szCs w:val="20"/>
        </w:rPr>
        <w:t>tank</w:t>
      </w:r>
      <w:r w:rsidR="002E3985" w:rsidRPr="0051716F">
        <w:rPr>
          <w:szCs w:val="20"/>
        </w:rPr>
        <w:t xml:space="preserve"> </w:t>
      </w:r>
      <w:r w:rsidRPr="0051716F">
        <w:rPr>
          <w:szCs w:val="20"/>
        </w:rPr>
        <w:t>warm-up, the program checks the helium level</w:t>
      </w:r>
      <w:r w:rsidR="0065767D">
        <w:rPr>
          <w:szCs w:val="20"/>
        </w:rPr>
        <w:t>.</w:t>
      </w:r>
      <w:r w:rsidRPr="0051716F">
        <w:rPr>
          <w:szCs w:val="20"/>
        </w:rPr>
        <w:t xml:space="preserve"> </w:t>
      </w:r>
      <w:r w:rsidR="0065767D" w:rsidRPr="0065767D">
        <w:rPr>
          <w:szCs w:val="20"/>
        </w:rPr>
        <w:t xml:space="preserve">As long as the helium tank contains liquid helium, the heating is intermittent and allows evaporating the liquid stored in the </w:t>
      </w:r>
      <w:r w:rsidR="0065767D">
        <w:rPr>
          <w:szCs w:val="20"/>
        </w:rPr>
        <w:t>tank.</w:t>
      </w:r>
      <w:r w:rsidR="0011481B">
        <w:rPr>
          <w:szCs w:val="20"/>
        </w:rPr>
        <w:t xml:space="preserve"> The heating operates in continuous mode when the helium tank is empty (LT600&lt;5%).</w:t>
      </w:r>
    </w:p>
    <w:p w:rsidR="001A2A85" w:rsidRPr="0051716F" w:rsidRDefault="001A2A85">
      <w:pPr>
        <w:rPr>
          <w:szCs w:val="20"/>
        </w:rPr>
      </w:pPr>
    </w:p>
    <w:p w:rsidR="00E74597" w:rsidRDefault="006B1CEE" w:rsidP="00E74597">
      <w:pPr>
        <w:jc w:val="both"/>
        <w:rPr>
          <w:szCs w:val="20"/>
        </w:rPr>
      </w:pPr>
      <w:r>
        <w:rPr>
          <w:szCs w:val="20"/>
        </w:rPr>
        <w:t>The sequence 21</w:t>
      </w:r>
      <w:r w:rsidR="00E74597" w:rsidRPr="0051716F">
        <w:rPr>
          <w:szCs w:val="20"/>
        </w:rPr>
        <w:t xml:space="preserve"> can start </w:t>
      </w:r>
      <w:r>
        <w:rPr>
          <w:szCs w:val="20"/>
        </w:rPr>
        <w:t xml:space="preserve">only </w:t>
      </w:r>
      <w:r w:rsidR="00E74597" w:rsidRPr="0051716F">
        <w:rPr>
          <w:szCs w:val="20"/>
        </w:rPr>
        <w:t xml:space="preserve">when the </w:t>
      </w:r>
      <w:r w:rsidR="009C0F60">
        <w:rPr>
          <w:szCs w:val="20"/>
        </w:rPr>
        <w:t>valve box thermal shield cooling (</w:t>
      </w:r>
      <w:r w:rsidR="00E74597" w:rsidRPr="0051716F">
        <w:rPr>
          <w:szCs w:val="20"/>
        </w:rPr>
        <w:t>sequence 5</w:t>
      </w:r>
      <w:r w:rsidR="009C0F60">
        <w:rPr>
          <w:szCs w:val="20"/>
        </w:rPr>
        <w:t>)</w:t>
      </w:r>
      <w:r w:rsidR="00E74597" w:rsidRPr="0051716F">
        <w:rPr>
          <w:szCs w:val="20"/>
        </w:rPr>
        <w:t xml:space="preserve"> and the valve box helium cooling sequences are stopped</w:t>
      </w:r>
      <w:r w:rsidR="001D6C28">
        <w:rPr>
          <w:szCs w:val="20"/>
        </w:rPr>
        <w:t xml:space="preserve"> (sequence 9 to 20).</w:t>
      </w:r>
    </w:p>
    <w:p w:rsidR="0078114C" w:rsidRDefault="0078114C" w:rsidP="00E74597">
      <w:pPr>
        <w:jc w:val="both"/>
        <w:rPr>
          <w:szCs w:val="20"/>
        </w:rPr>
      </w:pPr>
    </w:p>
    <w:p w:rsidR="0078114C" w:rsidRDefault="0078114C" w:rsidP="00E74597">
      <w:pPr>
        <w:jc w:val="both"/>
        <w:rPr>
          <w:szCs w:val="20"/>
        </w:rPr>
      </w:pPr>
      <w:r>
        <w:rPr>
          <w:szCs w:val="20"/>
        </w:rPr>
        <w:t>The sequences 21.1, 21.2 and 21.3 are started one after the other as described below:</w:t>
      </w:r>
    </w:p>
    <w:p w:rsidR="0078114C" w:rsidRPr="0051716F" w:rsidRDefault="0078114C" w:rsidP="00E74597">
      <w:pPr>
        <w:jc w:val="both"/>
        <w:rPr>
          <w:szCs w:val="20"/>
        </w:rPr>
      </w:pPr>
    </w:p>
    <w:p w:rsidR="00496F6B" w:rsidRPr="0051716F" w:rsidRDefault="00496F6B">
      <w:pPr>
        <w:rPr>
          <w:szCs w:val="20"/>
        </w:rPr>
      </w:pPr>
    </w:p>
    <w:p w:rsidR="00046F46" w:rsidRDefault="0023450B">
      <w:pPr>
        <w:rPr>
          <w:szCs w:val="20"/>
        </w:rPr>
      </w:pPr>
      <w:r>
        <w:rPr>
          <w:noProof/>
          <w:lang w:val="sv-SE" w:eastAsia="sv-SE"/>
        </w:rPr>
        <mc:AlternateContent>
          <mc:Choice Requires="wpg">
            <w:drawing>
              <wp:anchor distT="0" distB="0" distL="114300" distR="114300" simplePos="0" relativeHeight="274491904" behindDoc="0" locked="0" layoutInCell="1" allowOverlap="1">
                <wp:simplePos x="0" y="0"/>
                <wp:positionH relativeFrom="column">
                  <wp:posOffset>1005205</wp:posOffset>
                </wp:positionH>
                <wp:positionV relativeFrom="paragraph">
                  <wp:posOffset>6985</wp:posOffset>
                </wp:positionV>
                <wp:extent cx="3117850" cy="5680710"/>
                <wp:effectExtent l="19050" t="19050" r="25400" b="15240"/>
                <wp:wrapNone/>
                <wp:docPr id="28650" name="Group 4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7850" cy="5680710"/>
                          <a:chOff x="3001" y="7018"/>
                          <a:chExt cx="4910" cy="8946"/>
                        </a:xfrm>
                      </wpg:grpSpPr>
                      <wps:wsp>
                        <wps:cNvPr id="13952" name="Text Box 14297"/>
                        <wps:cNvSpPr txBox="1">
                          <a:spLocks noChangeArrowheads="1"/>
                        </wps:cNvSpPr>
                        <wps:spPr bwMode="auto">
                          <a:xfrm>
                            <a:off x="4059" y="14229"/>
                            <a:ext cx="3664"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4534" w:rsidRDefault="00862F6C" w:rsidP="0011481B">
                              <w:pPr>
                                <w:rPr>
                                  <w:rFonts w:asciiTheme="majorHAnsi" w:hAnsiTheme="majorHAnsi" w:cstheme="majorHAnsi"/>
                                  <w:sz w:val="18"/>
                                  <w:szCs w:val="18"/>
                                </w:rPr>
                              </w:pPr>
                              <w:r w:rsidRPr="00884534">
                                <w:rPr>
                                  <w:rFonts w:asciiTheme="majorHAnsi" w:hAnsiTheme="majorHAnsi" w:cstheme="majorHAnsi"/>
                                  <w:sz w:val="18"/>
                                  <w:szCs w:val="18"/>
                                </w:rPr>
                                <w:t>All helium tank heaters are s</w:t>
                              </w:r>
                              <w:r>
                                <w:rPr>
                                  <w:rFonts w:asciiTheme="majorHAnsi" w:hAnsiTheme="majorHAnsi" w:cstheme="majorHAnsi"/>
                                  <w:sz w:val="18"/>
                                  <w:szCs w:val="18"/>
                                </w:rPr>
                                <w:t>tarted</w:t>
                              </w:r>
                            </w:p>
                          </w:txbxContent>
                        </wps:txbx>
                        <wps:bodyPr rot="0" vert="horz" wrap="square" lIns="91440" tIns="45720" rIns="91440" bIns="45720" anchor="t" anchorCtr="0" upright="1">
                          <a:noAutofit/>
                        </wps:bodyPr>
                      </wps:wsp>
                      <wps:wsp>
                        <wps:cNvPr id="13953" name="Text Box 14298"/>
                        <wps:cNvSpPr txBox="1">
                          <a:spLocks noChangeArrowheads="1"/>
                        </wps:cNvSpPr>
                        <wps:spPr bwMode="auto">
                          <a:xfrm>
                            <a:off x="4081" y="12899"/>
                            <a:ext cx="3519"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4534" w:rsidRDefault="00862F6C" w:rsidP="0011481B">
                              <w:pPr>
                                <w:rPr>
                                  <w:rFonts w:asciiTheme="majorHAnsi" w:hAnsiTheme="majorHAnsi" w:cstheme="majorHAnsi"/>
                                  <w:sz w:val="18"/>
                                  <w:szCs w:val="18"/>
                                </w:rPr>
                              </w:pPr>
                              <w:r w:rsidRPr="00884534">
                                <w:rPr>
                                  <w:rFonts w:asciiTheme="majorHAnsi" w:hAnsiTheme="majorHAnsi" w:cstheme="majorHAnsi"/>
                                  <w:sz w:val="18"/>
                                  <w:szCs w:val="18"/>
                                </w:rPr>
                                <w:t>All thermal shield heaters are s</w:t>
                              </w:r>
                              <w:r>
                                <w:rPr>
                                  <w:rFonts w:asciiTheme="majorHAnsi" w:hAnsiTheme="majorHAnsi" w:cstheme="majorHAnsi"/>
                                  <w:sz w:val="18"/>
                                  <w:szCs w:val="18"/>
                                </w:rPr>
                                <w:t>tarted</w:t>
                              </w:r>
                            </w:p>
                          </w:txbxContent>
                        </wps:txbx>
                        <wps:bodyPr rot="0" vert="horz" wrap="square" lIns="91440" tIns="45720" rIns="91440" bIns="45720" anchor="t" anchorCtr="0" upright="1">
                          <a:noAutofit/>
                        </wps:bodyPr>
                      </wps:wsp>
                      <wps:wsp>
                        <wps:cNvPr id="13954" name="Text Box 14299"/>
                        <wps:cNvSpPr txBox="1">
                          <a:spLocks noChangeArrowheads="1"/>
                        </wps:cNvSpPr>
                        <wps:spPr bwMode="auto">
                          <a:xfrm>
                            <a:off x="4162" y="7878"/>
                            <a:ext cx="2773" cy="4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11481B" w:rsidRDefault="00862F6C" w:rsidP="0011481B">
                              <w:pPr>
                                <w:rPr>
                                  <w:rFonts w:asciiTheme="majorHAnsi" w:hAnsiTheme="majorHAnsi" w:cstheme="majorHAnsi"/>
                                  <w:sz w:val="18"/>
                                  <w:szCs w:val="18"/>
                                  <w:lang w:val="fr-FR"/>
                                </w:rPr>
                              </w:pPr>
                              <w:r>
                                <w:rPr>
                                  <w:rFonts w:asciiTheme="majorHAnsi" w:hAnsiTheme="majorHAnsi" w:cstheme="majorHAnsi"/>
                                  <w:sz w:val="18"/>
                                  <w:szCs w:val="18"/>
                                  <w:lang w:val="fr-FR"/>
                                </w:rPr>
                                <w:t xml:space="preserve">Warm-up VB </w:t>
                              </w:r>
                            </w:p>
                          </w:txbxContent>
                        </wps:txbx>
                        <wps:bodyPr rot="0" vert="horz" wrap="square" lIns="91440" tIns="45720" rIns="91440" bIns="45720" anchor="t" anchorCtr="0" upright="1">
                          <a:noAutofit/>
                        </wps:bodyPr>
                      </wps:wsp>
                      <wps:wsp>
                        <wps:cNvPr id="13955" name="AutoShape 14300"/>
                        <wps:cNvCnPr>
                          <a:cxnSpLocks noChangeShapeType="1"/>
                        </wps:cNvCnPr>
                        <wps:spPr bwMode="auto">
                          <a:xfrm>
                            <a:off x="4011" y="7627"/>
                            <a:ext cx="0" cy="833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956" name="AutoShape 14301"/>
                        <wps:cNvCnPr>
                          <a:cxnSpLocks noChangeShapeType="1"/>
                        </wps:cNvCnPr>
                        <wps:spPr bwMode="auto">
                          <a:xfrm>
                            <a:off x="3895" y="803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957" name="AutoShape 14302"/>
                        <wps:cNvCnPr>
                          <a:cxnSpLocks noChangeShapeType="1"/>
                        </wps:cNvCnPr>
                        <wps:spPr bwMode="auto">
                          <a:xfrm>
                            <a:off x="3999" y="15964"/>
                            <a:ext cx="39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958" name="AutoShape 14305"/>
                        <wps:cNvCnPr>
                          <a:cxnSpLocks noChangeShapeType="1"/>
                        </wps:cNvCnPr>
                        <wps:spPr bwMode="auto">
                          <a:xfrm>
                            <a:off x="3895" y="1308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959" name="AutoShape 14306"/>
                        <wps:cNvCnPr>
                          <a:cxnSpLocks noChangeShapeType="1"/>
                        </wps:cNvCnPr>
                        <wps:spPr bwMode="auto">
                          <a:xfrm>
                            <a:off x="3893" y="14458"/>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960" name="Rectangle 14307"/>
                        <wps:cNvSpPr>
                          <a:spLocks noChangeArrowheads="1"/>
                        </wps:cNvSpPr>
                        <wps:spPr bwMode="auto">
                          <a:xfrm>
                            <a:off x="3281" y="7197"/>
                            <a:ext cx="1722" cy="624"/>
                          </a:xfrm>
                          <a:prstGeom prst="rect">
                            <a:avLst/>
                          </a:prstGeom>
                          <a:solidFill>
                            <a:srgbClr val="FFFFFF"/>
                          </a:solidFill>
                          <a:ln w="9525">
                            <a:solidFill>
                              <a:srgbClr val="000000"/>
                            </a:solidFill>
                            <a:miter lim="800000"/>
                            <a:headEnd/>
                            <a:tailEnd/>
                          </a:ln>
                        </wps:spPr>
                        <wps:txbx>
                          <w:txbxContent>
                            <w:p w:rsidR="00862F6C" w:rsidRPr="00F811DC" w:rsidRDefault="00862F6C" w:rsidP="0011481B">
                              <w:pPr>
                                <w:spacing w:before="120"/>
                                <w:jc w:val="cente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13961" name="Text Box 14308"/>
                        <wps:cNvSpPr txBox="1">
                          <a:spLocks noChangeArrowheads="1"/>
                        </wps:cNvSpPr>
                        <wps:spPr bwMode="auto">
                          <a:xfrm>
                            <a:off x="4262" y="15550"/>
                            <a:ext cx="787"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11481B">
                              <w:pP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13962" name="AutoShape 14309"/>
                        <wps:cNvCnPr>
                          <a:cxnSpLocks noChangeShapeType="1"/>
                        </wps:cNvCnPr>
                        <wps:spPr bwMode="auto">
                          <a:xfrm rot="10800000">
                            <a:off x="3894" y="1575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963" name="AutoShape 14310"/>
                        <wps:cNvCnPr>
                          <a:cxnSpLocks noChangeShapeType="1"/>
                        </wps:cNvCnPr>
                        <wps:spPr bwMode="auto">
                          <a:xfrm>
                            <a:off x="7894" y="7489"/>
                            <a:ext cx="0" cy="844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964" name="AutoShape 14311"/>
                        <wps:cNvCnPr>
                          <a:cxnSpLocks noChangeShapeType="1"/>
                        </wps:cNvCnPr>
                        <wps:spPr bwMode="auto">
                          <a:xfrm flipV="1">
                            <a:off x="5121" y="7509"/>
                            <a:ext cx="2778"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3996" name="Text Box 14325"/>
                        <wps:cNvSpPr txBox="1">
                          <a:spLocks noChangeArrowheads="1"/>
                        </wps:cNvSpPr>
                        <wps:spPr bwMode="auto">
                          <a:xfrm>
                            <a:off x="3291" y="11993"/>
                            <a:ext cx="2778" cy="850"/>
                          </a:xfrm>
                          <a:prstGeom prst="rect">
                            <a:avLst/>
                          </a:prstGeom>
                          <a:solidFill>
                            <a:srgbClr val="FFFFFF"/>
                          </a:solidFill>
                          <a:ln w="9525">
                            <a:solidFill>
                              <a:srgbClr val="000000"/>
                            </a:solidFill>
                            <a:miter lim="800000"/>
                            <a:headEnd/>
                            <a:tailEnd/>
                          </a:ln>
                        </wps:spPr>
                        <wps:txbx>
                          <w:txbxContent>
                            <w:p w:rsidR="00862F6C" w:rsidRPr="0011481B" w:rsidRDefault="00862F6C" w:rsidP="0011481B">
                              <w:pPr>
                                <w:rPr>
                                  <w:rFonts w:asciiTheme="majorHAnsi" w:hAnsiTheme="majorHAnsi" w:cstheme="majorHAnsi"/>
                                  <w:sz w:val="18"/>
                                  <w:szCs w:val="18"/>
                                </w:rPr>
                              </w:pPr>
                              <w:r w:rsidRPr="0011481B">
                                <w:rPr>
                                  <w:rFonts w:asciiTheme="majorHAnsi" w:hAnsiTheme="majorHAnsi" w:cstheme="majorHAnsi"/>
                                  <w:sz w:val="18"/>
                                  <w:szCs w:val="18"/>
                                </w:rPr>
                                <w:t xml:space="preserve">Warm-up of the </w:t>
                              </w:r>
                              <w:r>
                                <w:rPr>
                                  <w:rFonts w:asciiTheme="majorHAnsi" w:hAnsiTheme="majorHAnsi" w:cstheme="majorHAnsi"/>
                                  <w:sz w:val="18"/>
                                  <w:szCs w:val="18"/>
                                </w:rPr>
                                <w:t xml:space="preserve">valve box </w:t>
                              </w:r>
                              <w:r w:rsidRPr="0011481B">
                                <w:rPr>
                                  <w:rFonts w:asciiTheme="majorHAnsi" w:hAnsiTheme="majorHAnsi" w:cstheme="majorHAnsi"/>
                                  <w:sz w:val="18"/>
                                  <w:szCs w:val="18"/>
                                </w:rPr>
                                <w:t>t</w:t>
                              </w:r>
                              <w:r>
                                <w:rPr>
                                  <w:rFonts w:asciiTheme="majorHAnsi" w:hAnsiTheme="majorHAnsi" w:cstheme="majorHAnsi"/>
                                  <w:sz w:val="18"/>
                                  <w:szCs w:val="18"/>
                                </w:rPr>
                                <w:t>hermal shield</w:t>
                              </w:r>
                            </w:p>
                          </w:txbxContent>
                        </wps:txbx>
                        <wps:bodyPr rot="0" vert="horz" wrap="square" lIns="108000" tIns="45720" rIns="91440" bIns="45720" anchor="t" anchorCtr="0" upright="1">
                          <a:noAutofit/>
                        </wps:bodyPr>
                      </wps:wsp>
                      <wps:wsp>
                        <wps:cNvPr id="13997" name="Rectangle 14326"/>
                        <wps:cNvSpPr>
                          <a:spLocks noChangeArrowheads="1"/>
                        </wps:cNvSpPr>
                        <wps:spPr bwMode="auto">
                          <a:xfrm>
                            <a:off x="5898" y="11993"/>
                            <a:ext cx="1587" cy="850"/>
                          </a:xfrm>
                          <a:prstGeom prst="rect">
                            <a:avLst/>
                          </a:prstGeom>
                          <a:solidFill>
                            <a:srgbClr val="FFFFFF"/>
                          </a:solidFill>
                          <a:ln w="9525">
                            <a:solidFill>
                              <a:srgbClr val="000000"/>
                            </a:solidFill>
                            <a:miter lim="800000"/>
                            <a:headEnd/>
                            <a:tailEnd/>
                          </a:ln>
                        </wps:spPr>
                        <wps:txbx>
                          <w:txbxContent>
                            <w:p w:rsidR="00862F6C" w:rsidRDefault="00862F6C" w:rsidP="00884534">
                              <w:pPr>
                                <w:rPr>
                                  <w:rFonts w:asciiTheme="majorHAnsi" w:hAnsiTheme="majorHAnsi" w:cstheme="majorHAnsi"/>
                                  <w:sz w:val="18"/>
                                  <w:szCs w:val="18"/>
                                  <w:lang w:val="fr-FR"/>
                                </w:rPr>
                              </w:pPr>
                            </w:p>
                            <w:p w:rsidR="00862F6C" w:rsidRPr="0011481B" w:rsidRDefault="00862F6C" w:rsidP="00884534">
                              <w:pPr>
                                <w:rPr>
                                  <w:rFonts w:asciiTheme="majorHAnsi" w:hAnsiTheme="majorHAnsi" w:cstheme="majorHAnsi"/>
                                  <w:sz w:val="18"/>
                                  <w:szCs w:val="18"/>
                                  <w:lang w:val="fr-FR"/>
                                </w:rPr>
                              </w:pPr>
                              <w:r>
                                <w:rPr>
                                  <w:rFonts w:asciiTheme="majorHAnsi" w:hAnsiTheme="majorHAnsi" w:cstheme="majorHAnsi"/>
                                  <w:sz w:val="18"/>
                                  <w:szCs w:val="18"/>
                                  <w:lang w:val="fr-FR"/>
                                </w:rPr>
                                <w:t>Start 21.1</w:t>
                              </w:r>
                            </w:p>
                          </w:txbxContent>
                        </wps:txbx>
                        <wps:bodyPr rot="0" vert="horz" wrap="square" lIns="108000" tIns="45720" rIns="91440" bIns="45720" anchor="t" anchorCtr="0" upright="1">
                          <a:noAutofit/>
                        </wps:bodyPr>
                      </wps:wsp>
                      <wps:wsp>
                        <wps:cNvPr id="14001" name="Rectangle 14313"/>
                        <wps:cNvSpPr>
                          <a:spLocks noChangeArrowheads="1"/>
                        </wps:cNvSpPr>
                        <wps:spPr bwMode="auto">
                          <a:xfrm>
                            <a:off x="5920" y="13391"/>
                            <a:ext cx="1587" cy="791"/>
                          </a:xfrm>
                          <a:prstGeom prst="rect">
                            <a:avLst/>
                          </a:prstGeom>
                          <a:solidFill>
                            <a:srgbClr val="FFFFFF"/>
                          </a:solidFill>
                          <a:ln w="9525">
                            <a:solidFill>
                              <a:srgbClr val="000000"/>
                            </a:solidFill>
                            <a:miter lim="800000"/>
                            <a:headEnd/>
                            <a:tailEnd/>
                          </a:ln>
                        </wps:spPr>
                        <wps:txbx>
                          <w:txbxContent>
                            <w:p w:rsidR="00862F6C" w:rsidRPr="00884534" w:rsidRDefault="00862F6C" w:rsidP="00884534">
                              <w:pPr>
                                <w:rPr>
                                  <w:rFonts w:asciiTheme="majorHAnsi" w:hAnsiTheme="majorHAnsi" w:cstheme="majorHAnsi"/>
                                  <w:sz w:val="18"/>
                                  <w:szCs w:val="18"/>
                                </w:rPr>
                              </w:pPr>
                              <w:r w:rsidRPr="00884534">
                                <w:rPr>
                                  <w:rFonts w:asciiTheme="majorHAnsi" w:hAnsiTheme="majorHAnsi" w:cstheme="majorHAnsi"/>
                                  <w:sz w:val="18"/>
                                  <w:szCs w:val="18"/>
                                </w:rPr>
                                <w:t>Start 21.2</w:t>
                              </w:r>
                            </w:p>
                            <w:p w:rsidR="00862F6C" w:rsidRPr="00884534" w:rsidRDefault="00862F6C" w:rsidP="00884534">
                              <w:pPr>
                                <w:rPr>
                                  <w:rFonts w:asciiTheme="majorHAnsi" w:hAnsiTheme="majorHAnsi" w:cstheme="majorHAnsi"/>
                                  <w:sz w:val="18"/>
                                  <w:szCs w:val="18"/>
                                </w:rPr>
                              </w:pPr>
                              <w:r w:rsidRPr="00884534">
                                <w:rPr>
                                  <w:rFonts w:asciiTheme="majorHAnsi" w:hAnsiTheme="majorHAnsi" w:cstheme="majorHAnsi"/>
                                  <w:sz w:val="18"/>
                                  <w:szCs w:val="18"/>
                                </w:rPr>
                                <w:t>21.1 in operation</w:t>
                              </w:r>
                            </w:p>
                            <w:p w:rsidR="00862F6C" w:rsidRPr="00884534" w:rsidRDefault="00862F6C" w:rsidP="00884534">
                              <w:pPr>
                                <w:rPr>
                                  <w:szCs w:val="18"/>
                                </w:rPr>
                              </w:pPr>
                            </w:p>
                          </w:txbxContent>
                        </wps:txbx>
                        <wps:bodyPr rot="0" vert="horz" wrap="square" lIns="91440" tIns="45720" rIns="91440" bIns="45720" anchor="t" anchorCtr="0" upright="1">
                          <a:noAutofit/>
                        </wps:bodyPr>
                      </wps:wsp>
                      <wps:wsp>
                        <wps:cNvPr id="14019" name="Text Box 14314"/>
                        <wps:cNvSpPr txBox="1">
                          <a:spLocks noChangeArrowheads="1"/>
                        </wps:cNvSpPr>
                        <wps:spPr bwMode="auto">
                          <a:xfrm>
                            <a:off x="3242" y="13391"/>
                            <a:ext cx="2778" cy="791"/>
                          </a:xfrm>
                          <a:prstGeom prst="rect">
                            <a:avLst/>
                          </a:prstGeom>
                          <a:solidFill>
                            <a:srgbClr val="FFFFFF"/>
                          </a:solidFill>
                          <a:ln w="9525">
                            <a:solidFill>
                              <a:srgbClr val="000000"/>
                            </a:solidFill>
                            <a:miter lim="800000"/>
                            <a:headEnd/>
                            <a:tailEnd/>
                          </a:ln>
                        </wps:spPr>
                        <wps:txbx>
                          <w:txbxContent>
                            <w:p w:rsidR="00862F6C" w:rsidRPr="0011481B" w:rsidRDefault="00862F6C" w:rsidP="0011481B">
                              <w:pPr>
                                <w:rPr>
                                  <w:rFonts w:asciiTheme="majorHAnsi" w:hAnsiTheme="majorHAnsi" w:cstheme="majorHAnsi"/>
                                  <w:sz w:val="18"/>
                                  <w:szCs w:val="18"/>
                                </w:rPr>
                              </w:pPr>
                              <w:r w:rsidRPr="0011481B">
                                <w:rPr>
                                  <w:rFonts w:asciiTheme="majorHAnsi" w:hAnsiTheme="majorHAnsi" w:cstheme="majorHAnsi"/>
                                  <w:sz w:val="18"/>
                                  <w:szCs w:val="18"/>
                                </w:rPr>
                                <w:t xml:space="preserve">Warm-up of the </w:t>
                              </w:r>
                              <w:r>
                                <w:rPr>
                                  <w:rFonts w:asciiTheme="majorHAnsi" w:hAnsiTheme="majorHAnsi" w:cstheme="majorHAnsi"/>
                                  <w:sz w:val="18"/>
                                  <w:szCs w:val="18"/>
                                </w:rPr>
                                <w:t>helium tank</w:t>
                              </w:r>
                            </w:p>
                            <w:p w:rsidR="00862F6C" w:rsidRPr="00F811DC" w:rsidRDefault="00862F6C" w:rsidP="0011481B">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4020" name="Rectangle 14321"/>
                        <wps:cNvSpPr>
                          <a:spLocks noChangeArrowheads="1"/>
                        </wps:cNvSpPr>
                        <wps:spPr bwMode="auto">
                          <a:xfrm>
                            <a:off x="5941" y="14728"/>
                            <a:ext cx="1587" cy="850"/>
                          </a:xfrm>
                          <a:prstGeom prst="rect">
                            <a:avLst/>
                          </a:prstGeom>
                          <a:solidFill>
                            <a:srgbClr val="FFFFFF"/>
                          </a:solidFill>
                          <a:ln w="9525">
                            <a:solidFill>
                              <a:srgbClr val="000000"/>
                            </a:solidFill>
                            <a:miter lim="800000"/>
                            <a:headEnd/>
                            <a:tailEnd/>
                          </a:ln>
                        </wps:spPr>
                        <wps:txbx>
                          <w:txbxContent>
                            <w:p w:rsidR="00862F6C" w:rsidRPr="00884534" w:rsidRDefault="00862F6C" w:rsidP="00884534">
                              <w:pPr>
                                <w:rPr>
                                  <w:rFonts w:asciiTheme="majorHAnsi" w:hAnsiTheme="majorHAnsi" w:cstheme="majorHAnsi"/>
                                  <w:sz w:val="18"/>
                                  <w:szCs w:val="18"/>
                                </w:rPr>
                              </w:pPr>
                              <w:r w:rsidRPr="00884534">
                                <w:rPr>
                                  <w:rFonts w:asciiTheme="majorHAnsi" w:hAnsiTheme="majorHAnsi" w:cstheme="majorHAnsi"/>
                                  <w:sz w:val="18"/>
                                  <w:szCs w:val="18"/>
                                </w:rPr>
                                <w:t>Start 21.</w:t>
                              </w:r>
                              <w:r>
                                <w:rPr>
                                  <w:rFonts w:asciiTheme="majorHAnsi" w:hAnsiTheme="majorHAnsi" w:cstheme="majorHAnsi"/>
                                  <w:sz w:val="18"/>
                                  <w:szCs w:val="18"/>
                                </w:rPr>
                                <w:t>3</w:t>
                              </w:r>
                            </w:p>
                            <w:p w:rsidR="00862F6C" w:rsidRPr="00884534" w:rsidRDefault="00862F6C" w:rsidP="00884534">
                              <w:pPr>
                                <w:rPr>
                                  <w:rFonts w:asciiTheme="majorHAnsi" w:hAnsiTheme="majorHAnsi" w:cstheme="majorHAnsi"/>
                                  <w:sz w:val="18"/>
                                  <w:szCs w:val="18"/>
                                </w:rPr>
                              </w:pPr>
                              <w:r w:rsidRPr="00884534">
                                <w:rPr>
                                  <w:rFonts w:asciiTheme="majorHAnsi" w:hAnsiTheme="majorHAnsi" w:cstheme="majorHAnsi"/>
                                  <w:sz w:val="18"/>
                                  <w:szCs w:val="18"/>
                                </w:rPr>
                                <w:t>21.1 in operation</w:t>
                              </w:r>
                            </w:p>
                            <w:p w:rsidR="00862F6C" w:rsidRPr="00884534" w:rsidRDefault="00862F6C" w:rsidP="00884534">
                              <w:pPr>
                                <w:rPr>
                                  <w:rFonts w:asciiTheme="majorHAnsi" w:hAnsiTheme="majorHAnsi" w:cstheme="majorHAnsi"/>
                                  <w:sz w:val="18"/>
                                  <w:szCs w:val="18"/>
                                </w:rPr>
                              </w:pPr>
                              <w:r w:rsidRPr="00884534">
                                <w:rPr>
                                  <w:rFonts w:asciiTheme="majorHAnsi" w:hAnsiTheme="majorHAnsi" w:cstheme="majorHAnsi"/>
                                  <w:sz w:val="18"/>
                                  <w:szCs w:val="18"/>
                                </w:rPr>
                                <w:t>21.</w:t>
                              </w:r>
                              <w:r>
                                <w:rPr>
                                  <w:rFonts w:asciiTheme="majorHAnsi" w:hAnsiTheme="majorHAnsi" w:cstheme="majorHAnsi"/>
                                  <w:sz w:val="18"/>
                                  <w:szCs w:val="18"/>
                                </w:rPr>
                                <w:t>2</w:t>
                              </w:r>
                              <w:r w:rsidRPr="00884534">
                                <w:rPr>
                                  <w:rFonts w:asciiTheme="majorHAnsi" w:hAnsiTheme="majorHAnsi" w:cstheme="majorHAnsi"/>
                                  <w:sz w:val="18"/>
                                  <w:szCs w:val="18"/>
                                </w:rPr>
                                <w:t xml:space="preserve"> in operation</w:t>
                              </w:r>
                            </w:p>
                            <w:p w:rsidR="00862F6C" w:rsidRPr="00884534" w:rsidRDefault="00862F6C" w:rsidP="00884534">
                              <w:pPr>
                                <w:rPr>
                                  <w:szCs w:val="18"/>
                                </w:rPr>
                              </w:pPr>
                            </w:p>
                            <w:p w:rsidR="00862F6C" w:rsidRPr="0011481B" w:rsidRDefault="00862F6C" w:rsidP="0011481B">
                              <w:pPr>
                                <w:rPr>
                                  <w:szCs w:val="18"/>
                                </w:rPr>
                              </w:pPr>
                            </w:p>
                          </w:txbxContent>
                        </wps:txbx>
                        <wps:bodyPr rot="0" vert="horz" wrap="square" lIns="91440" tIns="45720" rIns="91440" bIns="45720" anchor="t" anchorCtr="0" upright="1">
                          <a:noAutofit/>
                        </wps:bodyPr>
                      </wps:wsp>
                      <wps:wsp>
                        <wps:cNvPr id="14021" name="Text Box 14322"/>
                        <wps:cNvSpPr txBox="1">
                          <a:spLocks noChangeArrowheads="1"/>
                        </wps:cNvSpPr>
                        <wps:spPr bwMode="auto">
                          <a:xfrm>
                            <a:off x="3200" y="14728"/>
                            <a:ext cx="2776" cy="850"/>
                          </a:xfrm>
                          <a:prstGeom prst="rect">
                            <a:avLst/>
                          </a:prstGeom>
                          <a:solidFill>
                            <a:srgbClr val="FFFFFF"/>
                          </a:solidFill>
                          <a:ln w="9525">
                            <a:solidFill>
                              <a:srgbClr val="000000"/>
                            </a:solidFill>
                            <a:miter lim="800000"/>
                            <a:headEnd/>
                            <a:tailEnd/>
                          </a:ln>
                        </wps:spPr>
                        <wps:txbx>
                          <w:txbxContent>
                            <w:p w:rsidR="00862F6C" w:rsidRPr="0011481B" w:rsidRDefault="00862F6C" w:rsidP="0011481B">
                              <w:pPr>
                                <w:rPr>
                                  <w:rFonts w:asciiTheme="majorHAnsi" w:hAnsiTheme="majorHAnsi" w:cstheme="majorHAnsi"/>
                                  <w:sz w:val="18"/>
                                  <w:szCs w:val="18"/>
                                </w:rPr>
                              </w:pPr>
                              <w:r w:rsidRPr="0011481B">
                                <w:rPr>
                                  <w:rFonts w:asciiTheme="majorHAnsi" w:hAnsiTheme="majorHAnsi" w:cstheme="majorHAnsi"/>
                                  <w:sz w:val="18"/>
                                  <w:szCs w:val="18"/>
                                </w:rPr>
                                <w:t xml:space="preserve">Warm-up of the </w:t>
                              </w:r>
                              <w:r>
                                <w:rPr>
                                  <w:rFonts w:asciiTheme="majorHAnsi" w:hAnsiTheme="majorHAnsi" w:cstheme="majorHAnsi"/>
                                  <w:sz w:val="18"/>
                                  <w:szCs w:val="18"/>
                                </w:rPr>
                                <w:t>helium heat exchangers</w:t>
                              </w:r>
                            </w:p>
                            <w:p w:rsidR="00862F6C" w:rsidRPr="00F811DC" w:rsidRDefault="00862F6C" w:rsidP="0011481B">
                              <w:pPr>
                                <w:rPr>
                                  <w:rFonts w:asciiTheme="majorHAnsi" w:hAnsiTheme="majorHAnsi" w:cstheme="majorHAnsi"/>
                                  <w:sz w:val="18"/>
                                  <w:szCs w:val="18"/>
                                </w:rPr>
                              </w:pPr>
                            </w:p>
                            <w:p w:rsidR="00862F6C" w:rsidRPr="00F811DC" w:rsidRDefault="00862F6C" w:rsidP="0011481B">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4022" name="Rectangle 2497"/>
                        <wps:cNvSpPr>
                          <a:spLocks noChangeArrowheads="1"/>
                        </wps:cNvSpPr>
                        <wps:spPr bwMode="auto">
                          <a:xfrm>
                            <a:off x="3298" y="8287"/>
                            <a:ext cx="2738" cy="767"/>
                          </a:xfrm>
                          <a:prstGeom prst="rect">
                            <a:avLst/>
                          </a:prstGeom>
                          <a:solidFill>
                            <a:srgbClr val="FFFFFF"/>
                          </a:solidFill>
                          <a:ln w="9525">
                            <a:solidFill>
                              <a:schemeClr val="tx1">
                                <a:lumMod val="100000"/>
                                <a:lumOff val="0"/>
                              </a:schemeClr>
                            </a:solidFill>
                            <a:miter lim="800000"/>
                            <a:headEnd/>
                            <a:tailEnd/>
                          </a:ln>
                        </wps:spPr>
                        <wps:txbx>
                          <w:txbxContent>
                            <w:p w:rsidR="00862F6C" w:rsidRPr="00AD1EDA" w:rsidRDefault="00862F6C" w:rsidP="00E41A0A">
                              <w:pPr>
                                <w:rPr>
                                  <w:sz w:val="16"/>
                                  <w:szCs w:val="16"/>
                                  <w:lang w:val="en-GB"/>
                                </w:rPr>
                              </w:pPr>
                              <w:r w:rsidRPr="00AD1EDA">
                                <w:rPr>
                                  <w:sz w:val="16"/>
                                  <w:szCs w:val="16"/>
                                  <w:lang w:val="en-GB"/>
                                </w:rPr>
                                <w:t>“Do you want start the warm up of the Cryostat?”</w:t>
                              </w:r>
                            </w:p>
                          </w:txbxContent>
                        </wps:txbx>
                        <wps:bodyPr rot="0" vert="horz" wrap="square" lIns="91440" tIns="91440" rIns="91440" bIns="91440" anchor="t" anchorCtr="0" upright="1">
                          <a:noAutofit/>
                        </wps:bodyPr>
                      </wps:wsp>
                      <wps:wsp>
                        <wps:cNvPr id="14027" name="Oval 2501"/>
                        <wps:cNvSpPr>
                          <a:spLocks noChangeArrowheads="1"/>
                        </wps:cNvSpPr>
                        <wps:spPr bwMode="auto">
                          <a:xfrm>
                            <a:off x="3104" y="8163"/>
                            <a:ext cx="408" cy="408"/>
                          </a:xfrm>
                          <a:prstGeom prst="ellipse">
                            <a:avLst/>
                          </a:prstGeom>
                          <a:solidFill>
                            <a:srgbClr val="FFFFFF"/>
                          </a:solidFill>
                          <a:ln w="44450">
                            <a:solidFill>
                              <a:srgbClr val="4A7EBB"/>
                            </a:solidFill>
                            <a:round/>
                            <a:headEnd/>
                            <a:tailEnd/>
                          </a:ln>
                        </wps:spPr>
                        <wps:txbx>
                          <w:txbxContent>
                            <w:p w:rsidR="00862F6C" w:rsidRPr="00AD1EDA" w:rsidRDefault="00862F6C" w:rsidP="00E41A0A">
                              <w:pPr>
                                <w:jc w:val="center"/>
                                <w:rPr>
                                  <w:rFonts w:ascii="Times New Roman" w:hAnsi="Times New Roman" w:cs="Times New Roman"/>
                                  <w:b/>
                                  <w:sz w:val="16"/>
                                  <w:szCs w:val="16"/>
                                </w:rPr>
                              </w:pPr>
                              <w:r w:rsidRPr="00AD1EDA">
                                <w:rPr>
                                  <w:rFonts w:ascii="Times New Roman" w:hAnsi="Times New Roman" w:cs="Times New Roman"/>
                                  <w:b/>
                                  <w:sz w:val="16"/>
                                  <w:szCs w:val="16"/>
                                </w:rPr>
                                <w:t>4</w:t>
                              </w:r>
                            </w:p>
                          </w:txbxContent>
                        </wps:txbx>
                        <wps:bodyPr rot="0" vert="horz" wrap="square" lIns="0" tIns="0" rIns="0" bIns="0" anchor="t" anchorCtr="0" upright="1">
                          <a:noAutofit/>
                        </wps:bodyPr>
                      </wps:wsp>
                      <wps:wsp>
                        <wps:cNvPr id="14028" name="Text Box 2502"/>
                        <wps:cNvSpPr txBox="1">
                          <a:spLocks noChangeArrowheads="1"/>
                        </wps:cNvSpPr>
                        <wps:spPr bwMode="auto">
                          <a:xfrm>
                            <a:off x="4221" y="9207"/>
                            <a:ext cx="1885"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4A7EBB"/>
                                </a:solidFill>
                                <a:miter lim="800000"/>
                                <a:headEnd/>
                                <a:tailEnd/>
                              </a14:hiddenLine>
                            </a:ext>
                          </a:extLst>
                        </wps:spPr>
                        <wps:txbx>
                          <w:txbxContent>
                            <w:p w:rsidR="00862F6C" w:rsidRPr="00AD1EDA" w:rsidRDefault="00862F6C" w:rsidP="00E41A0A">
                              <w:pPr>
                                <w:rPr>
                                  <w:sz w:val="16"/>
                                  <w:szCs w:val="16"/>
                                </w:rPr>
                              </w:pPr>
                              <w:r w:rsidRPr="00AD1EDA">
                                <w:rPr>
                                  <w:sz w:val="16"/>
                                  <w:szCs w:val="16"/>
                                </w:rPr>
                                <w:t>Yes</w:t>
                              </w:r>
                            </w:p>
                          </w:txbxContent>
                        </wps:txbx>
                        <wps:bodyPr rot="0" vert="horz" wrap="square" lIns="0" tIns="0" rIns="0" bIns="0" anchor="t" anchorCtr="0" upright="1">
                          <a:noAutofit/>
                        </wps:bodyPr>
                      </wps:wsp>
                      <wps:wsp>
                        <wps:cNvPr id="14029" name="Rectangle 2503"/>
                        <wps:cNvSpPr>
                          <a:spLocks noChangeArrowheads="1"/>
                        </wps:cNvSpPr>
                        <wps:spPr bwMode="auto">
                          <a:xfrm>
                            <a:off x="3298" y="9544"/>
                            <a:ext cx="2716" cy="712"/>
                          </a:xfrm>
                          <a:prstGeom prst="rect">
                            <a:avLst/>
                          </a:prstGeom>
                          <a:solidFill>
                            <a:srgbClr val="FFFFFF"/>
                          </a:solidFill>
                          <a:ln w="9525">
                            <a:solidFill>
                              <a:schemeClr val="tx1">
                                <a:lumMod val="100000"/>
                                <a:lumOff val="0"/>
                              </a:schemeClr>
                            </a:solidFill>
                            <a:miter lim="800000"/>
                            <a:headEnd/>
                            <a:tailEnd/>
                          </a:ln>
                        </wps:spPr>
                        <wps:txbx>
                          <w:txbxContent>
                            <w:p w:rsidR="00862F6C" w:rsidRPr="00AD1EDA" w:rsidRDefault="00862F6C" w:rsidP="00E41A0A">
                              <w:pPr>
                                <w:rPr>
                                  <w:sz w:val="16"/>
                                  <w:szCs w:val="16"/>
                                  <w:lang w:val="en-GB"/>
                                </w:rPr>
                              </w:pPr>
                              <w:r w:rsidRPr="00AD1EDA">
                                <w:rPr>
                                  <w:sz w:val="16"/>
                                  <w:szCs w:val="16"/>
                                  <w:lang w:val="en-GB"/>
                                </w:rPr>
                                <w:t>“You must stop the sequences from 10 to 20”</w:t>
                              </w:r>
                            </w:p>
                          </w:txbxContent>
                        </wps:txbx>
                        <wps:bodyPr rot="0" vert="horz" wrap="square" lIns="91440" tIns="91440" rIns="91440" bIns="91440" anchor="t" anchorCtr="0" upright="1">
                          <a:noAutofit/>
                        </wps:bodyPr>
                      </wps:wsp>
                      <wps:wsp>
                        <wps:cNvPr id="14030" name="Oval 2504"/>
                        <wps:cNvSpPr>
                          <a:spLocks noChangeArrowheads="1"/>
                        </wps:cNvSpPr>
                        <wps:spPr bwMode="auto">
                          <a:xfrm>
                            <a:off x="3060" y="9388"/>
                            <a:ext cx="408" cy="408"/>
                          </a:xfrm>
                          <a:prstGeom prst="ellipse">
                            <a:avLst/>
                          </a:prstGeom>
                          <a:solidFill>
                            <a:srgbClr val="FFFFFF"/>
                          </a:solidFill>
                          <a:ln w="44450">
                            <a:solidFill>
                              <a:srgbClr val="4A7EBB"/>
                            </a:solidFill>
                            <a:round/>
                            <a:headEnd/>
                            <a:tailEnd/>
                          </a:ln>
                        </wps:spPr>
                        <wps:txbx>
                          <w:txbxContent>
                            <w:p w:rsidR="00862F6C" w:rsidRPr="00AD1EDA" w:rsidRDefault="00862F6C" w:rsidP="00E41A0A">
                              <w:pPr>
                                <w:jc w:val="center"/>
                                <w:rPr>
                                  <w:rFonts w:ascii="Times New Roman" w:hAnsi="Times New Roman" w:cs="Times New Roman"/>
                                  <w:b/>
                                  <w:sz w:val="16"/>
                                  <w:szCs w:val="16"/>
                                </w:rPr>
                              </w:pPr>
                              <w:r w:rsidRPr="00AD1EDA">
                                <w:rPr>
                                  <w:rFonts w:ascii="Times New Roman" w:hAnsi="Times New Roman" w:cs="Times New Roman"/>
                                  <w:b/>
                                  <w:sz w:val="16"/>
                                  <w:szCs w:val="16"/>
                                </w:rPr>
                                <w:t>6</w:t>
                              </w:r>
                            </w:p>
                          </w:txbxContent>
                        </wps:txbx>
                        <wps:bodyPr rot="0" vert="horz" wrap="square" lIns="0" tIns="0" rIns="0" bIns="0" anchor="t" anchorCtr="0" upright="1">
                          <a:noAutofit/>
                        </wps:bodyPr>
                      </wps:wsp>
                      <wps:wsp>
                        <wps:cNvPr id="14031" name="Text Box 2505"/>
                        <wps:cNvSpPr txBox="1">
                          <a:spLocks noChangeArrowheads="1"/>
                        </wps:cNvSpPr>
                        <wps:spPr bwMode="auto">
                          <a:xfrm>
                            <a:off x="4200" y="10396"/>
                            <a:ext cx="2729"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4A7EBB"/>
                                </a:solidFill>
                                <a:miter lim="800000"/>
                                <a:headEnd/>
                                <a:tailEnd/>
                              </a14:hiddenLine>
                            </a:ext>
                          </a:extLst>
                        </wps:spPr>
                        <wps:txbx>
                          <w:txbxContent>
                            <w:p w:rsidR="00862F6C" w:rsidRPr="00AD1EDA" w:rsidRDefault="00862F6C" w:rsidP="00E41A0A">
                              <w:pPr>
                                <w:rPr>
                                  <w:sz w:val="16"/>
                                  <w:szCs w:val="16"/>
                                </w:rPr>
                              </w:pPr>
                              <w:r w:rsidRPr="00AD1EDA">
                                <w:rPr>
                                  <w:sz w:val="16"/>
                                  <w:szCs w:val="16"/>
                                </w:rPr>
                                <w:t>Sequence 10 to 20 are stopped</w:t>
                              </w:r>
                            </w:p>
                          </w:txbxContent>
                        </wps:txbx>
                        <wps:bodyPr rot="0" vert="horz" wrap="square" lIns="0" tIns="0" rIns="0" bIns="0" anchor="t" anchorCtr="0" upright="1">
                          <a:noAutofit/>
                        </wps:bodyPr>
                      </wps:wsp>
                      <wps:wsp>
                        <wps:cNvPr id="14032" name="Rectangle 2507"/>
                        <wps:cNvSpPr>
                          <a:spLocks noChangeArrowheads="1"/>
                        </wps:cNvSpPr>
                        <wps:spPr bwMode="auto">
                          <a:xfrm>
                            <a:off x="3298" y="10783"/>
                            <a:ext cx="2778" cy="624"/>
                          </a:xfrm>
                          <a:prstGeom prst="rect">
                            <a:avLst/>
                          </a:prstGeom>
                          <a:solidFill>
                            <a:srgbClr val="FFFFFF"/>
                          </a:solidFill>
                          <a:ln w="9525">
                            <a:solidFill>
                              <a:schemeClr val="tx1">
                                <a:lumMod val="100000"/>
                                <a:lumOff val="0"/>
                              </a:schemeClr>
                            </a:solidFill>
                            <a:miter lim="800000"/>
                            <a:headEnd/>
                            <a:tailEnd/>
                          </a:ln>
                        </wps:spPr>
                        <wps:txbx>
                          <w:txbxContent>
                            <w:p w:rsidR="00862F6C" w:rsidRPr="00AD1EDA" w:rsidRDefault="00862F6C" w:rsidP="00E41A0A">
                              <w:pPr>
                                <w:rPr>
                                  <w:sz w:val="16"/>
                                  <w:szCs w:val="16"/>
                                </w:rPr>
                              </w:pPr>
                              <w:r w:rsidRPr="00AD1EDA">
                                <w:rPr>
                                  <w:sz w:val="16"/>
                                  <w:szCs w:val="16"/>
                                </w:rPr>
                                <w:t>Stop LN2</w:t>
                              </w:r>
                            </w:p>
                          </w:txbxContent>
                        </wps:txbx>
                        <wps:bodyPr rot="0" vert="horz" wrap="square" lIns="91440" tIns="91440" rIns="91440" bIns="91440" anchor="t" anchorCtr="0" upright="1">
                          <a:noAutofit/>
                        </wps:bodyPr>
                      </wps:wsp>
                      <wps:wsp>
                        <wps:cNvPr id="14033" name="Oval 2508"/>
                        <wps:cNvSpPr>
                          <a:spLocks noChangeArrowheads="1"/>
                        </wps:cNvSpPr>
                        <wps:spPr bwMode="auto">
                          <a:xfrm>
                            <a:off x="3033" y="10624"/>
                            <a:ext cx="408" cy="409"/>
                          </a:xfrm>
                          <a:prstGeom prst="ellipse">
                            <a:avLst/>
                          </a:prstGeom>
                          <a:solidFill>
                            <a:srgbClr val="FFFFFF"/>
                          </a:solidFill>
                          <a:ln w="44450">
                            <a:solidFill>
                              <a:srgbClr val="4A7EBB"/>
                            </a:solidFill>
                            <a:round/>
                            <a:headEnd/>
                            <a:tailEnd/>
                          </a:ln>
                        </wps:spPr>
                        <wps:txbx>
                          <w:txbxContent>
                            <w:p w:rsidR="00862F6C" w:rsidRPr="00AD1EDA" w:rsidRDefault="00862F6C" w:rsidP="00E41A0A">
                              <w:pPr>
                                <w:jc w:val="center"/>
                                <w:rPr>
                                  <w:rFonts w:ascii="Times New Roman" w:hAnsi="Times New Roman" w:cs="Times New Roman"/>
                                  <w:b/>
                                  <w:sz w:val="16"/>
                                  <w:szCs w:val="16"/>
                                </w:rPr>
                              </w:pPr>
                              <w:r w:rsidRPr="00AD1EDA">
                                <w:rPr>
                                  <w:rFonts w:ascii="Times New Roman" w:hAnsi="Times New Roman" w:cs="Times New Roman"/>
                                  <w:b/>
                                  <w:sz w:val="16"/>
                                  <w:szCs w:val="16"/>
                                </w:rPr>
                                <w:t>8</w:t>
                              </w:r>
                            </w:p>
                          </w:txbxContent>
                        </wps:txbx>
                        <wps:bodyPr rot="0" vert="horz" wrap="square" lIns="0" tIns="0" rIns="0" bIns="0" anchor="t" anchorCtr="0" upright="1">
                          <a:noAutofit/>
                        </wps:bodyPr>
                      </wps:wsp>
                      <wps:wsp>
                        <wps:cNvPr id="14034" name="Text Box 2512"/>
                        <wps:cNvSpPr txBox="1">
                          <a:spLocks noChangeArrowheads="1"/>
                        </wps:cNvSpPr>
                        <wps:spPr bwMode="auto">
                          <a:xfrm>
                            <a:off x="4244" y="11527"/>
                            <a:ext cx="2728"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4A7EBB"/>
                                </a:solidFill>
                                <a:miter lim="800000"/>
                                <a:headEnd/>
                                <a:tailEnd/>
                              </a14:hiddenLine>
                            </a:ext>
                          </a:extLst>
                        </wps:spPr>
                        <wps:txbx>
                          <w:txbxContent>
                            <w:p w:rsidR="00862F6C" w:rsidRPr="00AD1EDA" w:rsidRDefault="00862F6C" w:rsidP="00E41A0A">
                              <w:pPr>
                                <w:rPr>
                                  <w:sz w:val="16"/>
                                  <w:szCs w:val="16"/>
                                </w:rPr>
                              </w:pPr>
                              <w:r w:rsidRPr="00AD1EDA">
                                <w:rPr>
                                  <w:sz w:val="16"/>
                                  <w:szCs w:val="16"/>
                                </w:rPr>
                                <w:t xml:space="preserve">Sequence </w:t>
                              </w:r>
                              <w:r>
                                <w:rPr>
                                  <w:sz w:val="16"/>
                                  <w:szCs w:val="16"/>
                                </w:rPr>
                                <w:t>5</w:t>
                              </w:r>
                              <w:r w:rsidRPr="00AD1EDA">
                                <w:rPr>
                                  <w:sz w:val="16"/>
                                  <w:szCs w:val="16"/>
                                </w:rPr>
                                <w:t xml:space="preserve"> stopped</w:t>
                              </w:r>
                            </w:p>
                          </w:txbxContent>
                        </wps:txbx>
                        <wps:bodyPr rot="0" vert="horz" wrap="square" lIns="0" tIns="0" rIns="0" bIns="0" anchor="t" anchorCtr="0" upright="1">
                          <a:noAutofit/>
                        </wps:bodyPr>
                      </wps:wsp>
                      <wps:wsp>
                        <wps:cNvPr id="14035" name="Oval 4792"/>
                        <wps:cNvSpPr>
                          <a:spLocks noChangeArrowheads="1"/>
                        </wps:cNvSpPr>
                        <wps:spPr bwMode="auto">
                          <a:xfrm>
                            <a:off x="3001" y="1194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642A66">
                              <w:pPr>
                                <w:jc w:val="center"/>
                                <w:rPr>
                                  <w:rFonts w:ascii="Times New Roman" w:hAnsi="Times New Roman" w:cs="Times New Roman"/>
                                  <w:b/>
                                  <w:szCs w:val="20"/>
                                </w:rPr>
                              </w:pPr>
                              <w:r>
                                <w:rPr>
                                  <w:rFonts w:ascii="Times New Roman" w:hAnsi="Times New Roman" w:cs="Times New Roman"/>
                                  <w:b/>
                                  <w:szCs w:val="20"/>
                                </w:rPr>
                                <w:t>10</w:t>
                              </w:r>
                            </w:p>
                          </w:txbxContent>
                        </wps:txbx>
                        <wps:bodyPr rot="0" vert="horz" wrap="square" lIns="0" tIns="0" rIns="0" bIns="0" anchor="t" anchorCtr="0" upright="1">
                          <a:noAutofit/>
                        </wps:bodyPr>
                      </wps:wsp>
                      <wps:wsp>
                        <wps:cNvPr id="14036" name="Oval 4793"/>
                        <wps:cNvSpPr>
                          <a:spLocks noChangeArrowheads="1"/>
                        </wps:cNvSpPr>
                        <wps:spPr bwMode="auto">
                          <a:xfrm>
                            <a:off x="3079" y="13700"/>
                            <a:ext cx="408" cy="406"/>
                          </a:xfrm>
                          <a:prstGeom prst="ellipse">
                            <a:avLst/>
                          </a:prstGeom>
                          <a:solidFill>
                            <a:srgbClr val="FFFFFF"/>
                          </a:solidFill>
                          <a:ln w="44450">
                            <a:solidFill>
                              <a:srgbClr val="4A7EBB"/>
                            </a:solidFill>
                            <a:round/>
                            <a:headEnd/>
                            <a:tailEnd/>
                          </a:ln>
                        </wps:spPr>
                        <wps:txbx>
                          <w:txbxContent>
                            <w:p w:rsidR="00862F6C" w:rsidRPr="00A87CE9" w:rsidRDefault="00862F6C" w:rsidP="00642A66">
                              <w:pPr>
                                <w:jc w:val="center"/>
                                <w:rPr>
                                  <w:rFonts w:ascii="Times New Roman" w:hAnsi="Times New Roman" w:cs="Times New Roman"/>
                                  <w:b/>
                                  <w:szCs w:val="20"/>
                                </w:rPr>
                              </w:pPr>
                              <w:r>
                                <w:rPr>
                                  <w:rFonts w:ascii="Times New Roman" w:hAnsi="Times New Roman" w:cs="Times New Roman"/>
                                  <w:b/>
                                  <w:szCs w:val="20"/>
                                </w:rPr>
                                <w:t>12</w:t>
                              </w:r>
                            </w:p>
                          </w:txbxContent>
                        </wps:txbx>
                        <wps:bodyPr rot="0" vert="horz" wrap="square" lIns="0" tIns="0" rIns="0" bIns="0" anchor="t" anchorCtr="0" upright="1">
                          <a:noAutofit/>
                        </wps:bodyPr>
                      </wps:wsp>
                      <wps:wsp>
                        <wps:cNvPr id="14037" name="Oval 4794"/>
                        <wps:cNvSpPr>
                          <a:spLocks noChangeArrowheads="1"/>
                        </wps:cNvSpPr>
                        <wps:spPr bwMode="auto">
                          <a:xfrm>
                            <a:off x="3034" y="1525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642A66">
                              <w:pPr>
                                <w:jc w:val="center"/>
                                <w:rPr>
                                  <w:rFonts w:ascii="Times New Roman" w:hAnsi="Times New Roman" w:cs="Times New Roman"/>
                                  <w:b/>
                                  <w:szCs w:val="20"/>
                                </w:rPr>
                              </w:pPr>
                              <w:r>
                                <w:rPr>
                                  <w:rFonts w:ascii="Times New Roman" w:hAnsi="Times New Roman" w:cs="Times New Roman"/>
                                  <w:b/>
                                  <w:szCs w:val="20"/>
                                </w:rPr>
                                <w:t>16</w:t>
                              </w:r>
                            </w:p>
                          </w:txbxContent>
                        </wps:txbx>
                        <wps:bodyPr rot="0" vert="horz" wrap="square" lIns="0" tIns="0" rIns="0" bIns="0" anchor="t" anchorCtr="0" upright="1">
                          <a:noAutofit/>
                        </wps:bodyPr>
                      </wps:wsp>
                      <wps:wsp>
                        <wps:cNvPr id="14038" name="Oval 4795"/>
                        <wps:cNvSpPr>
                          <a:spLocks noChangeArrowheads="1"/>
                        </wps:cNvSpPr>
                        <wps:spPr bwMode="auto">
                          <a:xfrm>
                            <a:off x="3057" y="701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642A66">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wps:wsp>
                        <wps:cNvPr id="14041" name="AutoShape 14305"/>
                        <wps:cNvCnPr/>
                        <wps:spPr bwMode="auto">
                          <a:xfrm>
                            <a:off x="3888" y="1168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044" name="AutoShape 14305"/>
                        <wps:cNvCnPr/>
                        <wps:spPr bwMode="auto">
                          <a:xfrm>
                            <a:off x="3881" y="1050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045" name="AutoShape 14305"/>
                        <wps:cNvCnPr/>
                        <wps:spPr bwMode="auto">
                          <a:xfrm>
                            <a:off x="3881" y="928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046" name="Rectangle 14326"/>
                        <wps:cNvSpPr>
                          <a:spLocks noChangeArrowheads="1"/>
                        </wps:cNvSpPr>
                        <wps:spPr bwMode="auto">
                          <a:xfrm>
                            <a:off x="5885" y="10778"/>
                            <a:ext cx="1587" cy="624"/>
                          </a:xfrm>
                          <a:prstGeom prst="rect">
                            <a:avLst/>
                          </a:prstGeom>
                          <a:solidFill>
                            <a:srgbClr val="FFFFFF"/>
                          </a:solidFill>
                          <a:ln w="9525">
                            <a:solidFill>
                              <a:srgbClr val="000000"/>
                            </a:solidFill>
                            <a:miter lim="800000"/>
                            <a:headEnd/>
                            <a:tailEnd/>
                          </a:ln>
                        </wps:spPr>
                        <wps:txbx>
                          <w:txbxContent>
                            <w:p w:rsidR="00862F6C" w:rsidRPr="0011481B" w:rsidRDefault="00862F6C" w:rsidP="00B042F0">
                              <w:pPr>
                                <w:rPr>
                                  <w:rFonts w:asciiTheme="majorHAnsi" w:hAnsiTheme="majorHAnsi" w:cstheme="majorHAnsi"/>
                                  <w:sz w:val="18"/>
                                  <w:szCs w:val="18"/>
                                  <w:lang w:val="fr-FR"/>
                                </w:rPr>
                              </w:pPr>
                              <w:r>
                                <w:rPr>
                                  <w:rFonts w:asciiTheme="majorHAnsi" w:hAnsiTheme="majorHAnsi" w:cstheme="majorHAnsi"/>
                                  <w:sz w:val="18"/>
                                  <w:szCs w:val="18"/>
                                  <w:lang w:val="fr-FR"/>
                                </w:rPr>
                                <w:t>Close CV700</w:t>
                              </w:r>
                            </w:p>
                          </w:txbxContent>
                        </wps:txbx>
                        <wps:bodyPr rot="0" vert="horz" wrap="square" lIns="10800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00" o:spid="_x0000_s4564" style="position:absolute;margin-left:79.15pt;margin-top:.55pt;width:245.5pt;height:447.3pt;z-index:274491904" coordorigin="3001,7018" coordsize="4910,8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">
                <v:shape id="Text Box 14297" o:spid="_x0000_s4565" type="#_x0000_t202" style="position:absolute;left:4059;top:14229;width:3664;height: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OB8MA&#10;AADeAAAADwAAAGRycy9kb3ducmV2LnhtbERPS2sCMRC+F/wPYQRvNVGr6HajiCJ4avHRQm/DZvaB&#10;m8myie723zeFQm/z8T0n3fS2Fg9qfeVYw2SsQBBnzlRcaLheDs9LED4gG6wdk4Zv8rBZD55STIzr&#10;+ESPcyhEDGGfoIYyhCaR0mclWfRj1xBHLnetxRBhW0jTYhfDbS2nSi2kxYpjQ4kN7UrKbue71fDx&#10;ln99vqj3Ym/nTed6JdmupNajYb99BRGoD//iP/fRxPmz1XwKv+/E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OB8MAAADeAAAADwAAAAAAAAAAAAAAAACYAgAAZHJzL2Rv&#10;d25yZXYueG1sUEsFBgAAAAAEAAQA9QAAAIgDAAAAAA==&#10;" filled="f" stroked="f">
                  <v:textbox>
                    <w:txbxContent>
                      <w:p w:rsidR="00862F6C" w:rsidRPr="00884534" w:rsidRDefault="00862F6C" w:rsidP="0011481B">
                        <w:pPr>
                          <w:rPr>
                            <w:rFonts w:asciiTheme="majorHAnsi" w:hAnsiTheme="majorHAnsi" w:cstheme="majorHAnsi"/>
                            <w:sz w:val="18"/>
                            <w:szCs w:val="18"/>
                          </w:rPr>
                        </w:pPr>
                        <w:r w:rsidRPr="00884534">
                          <w:rPr>
                            <w:rFonts w:asciiTheme="majorHAnsi" w:hAnsiTheme="majorHAnsi" w:cstheme="majorHAnsi"/>
                            <w:sz w:val="18"/>
                            <w:szCs w:val="18"/>
                          </w:rPr>
                          <w:t>All helium tank heaters are s</w:t>
                        </w:r>
                        <w:r>
                          <w:rPr>
                            <w:rFonts w:asciiTheme="majorHAnsi" w:hAnsiTheme="majorHAnsi" w:cstheme="majorHAnsi"/>
                            <w:sz w:val="18"/>
                            <w:szCs w:val="18"/>
                          </w:rPr>
                          <w:t>tarted</w:t>
                        </w:r>
                      </w:p>
                    </w:txbxContent>
                  </v:textbox>
                </v:shape>
                <v:shape id="Text Box 14298" o:spid="_x0000_s4566" type="#_x0000_t202" style="position:absolute;left:4081;top:12899;width:3519;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jrnMMA&#10;AADeAAAADwAAAGRycy9kb3ducmV2LnhtbERPS2vCQBC+C/6HZYTedLf1QY2uUloKPSnGKngbsmMS&#10;mp0N2a2J/94VBG/z8T1nue5sJS7U+NKxhteRAkGcOVNyruF3/z18B+EDssHKMWm4kof1qt9bYmJc&#10;yzu6pCEXMYR9ghqKEOpESp8VZNGPXE0cubNrLIYIm1yaBtsYbiv5ptRMWiw5NhRY02dB2V/6bzUc&#10;NufTcaK2+Zed1q3rlGQ7l1q/DLqPBYhAXXiKH+4fE+eP59Mx3N+JN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jrnMMAAADeAAAADwAAAAAAAAAAAAAAAACYAgAAZHJzL2Rv&#10;d25yZXYueG1sUEsFBgAAAAAEAAQA9QAAAIgDAAAAAA==&#10;" filled="f" stroked="f">
                  <v:textbox>
                    <w:txbxContent>
                      <w:p w:rsidR="00862F6C" w:rsidRPr="00884534" w:rsidRDefault="00862F6C" w:rsidP="0011481B">
                        <w:pPr>
                          <w:rPr>
                            <w:rFonts w:asciiTheme="majorHAnsi" w:hAnsiTheme="majorHAnsi" w:cstheme="majorHAnsi"/>
                            <w:sz w:val="18"/>
                            <w:szCs w:val="18"/>
                          </w:rPr>
                        </w:pPr>
                        <w:r w:rsidRPr="00884534">
                          <w:rPr>
                            <w:rFonts w:asciiTheme="majorHAnsi" w:hAnsiTheme="majorHAnsi" w:cstheme="majorHAnsi"/>
                            <w:sz w:val="18"/>
                            <w:szCs w:val="18"/>
                          </w:rPr>
                          <w:t>All thermal shield heaters are s</w:t>
                        </w:r>
                        <w:r>
                          <w:rPr>
                            <w:rFonts w:asciiTheme="majorHAnsi" w:hAnsiTheme="majorHAnsi" w:cstheme="majorHAnsi"/>
                            <w:sz w:val="18"/>
                            <w:szCs w:val="18"/>
                          </w:rPr>
                          <w:t>tarted</w:t>
                        </w:r>
                      </w:p>
                    </w:txbxContent>
                  </v:textbox>
                </v:shape>
                <v:shape id="Text Box 14299" o:spid="_x0000_s4567" type="#_x0000_t202" style="position:absolute;left:4162;top:7878;width:2773;height: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GL/8MA&#10;AADeAAAADwAAAGRycy9kb3ducmV2LnhtbERPzYrCMBC+C75DGMGLaKqrVqtRdhdcvKp9gLEZ22Iz&#10;KU3W1rffCAve5uP7ne2+M5V4UONKywqmkwgEcWZ1ybmC9HIYr0A4j6yxskwKnuRgv+v3tpho2/KJ&#10;HmefixDCLkEFhfd1IqXLCjLoJrYmDtzNNgZ9gE0udYNtCDeVnEXRUhosOTQUWNN3Qdn9/GsU3I7t&#10;aLFurz8+jU/z5ReW8dU+lRoOus8NCE+df4v/3Ucd5n+sF3N4vRNukL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GL/8MAAADeAAAADwAAAAAAAAAAAAAAAACYAgAAZHJzL2Rv&#10;d25yZXYueG1sUEsFBgAAAAAEAAQA9QAAAIgDAAAAAA==&#10;" stroked="f">
                  <v:textbox>
                    <w:txbxContent>
                      <w:p w:rsidR="00862F6C" w:rsidRPr="0011481B" w:rsidRDefault="00862F6C" w:rsidP="0011481B">
                        <w:pPr>
                          <w:rPr>
                            <w:rFonts w:asciiTheme="majorHAnsi" w:hAnsiTheme="majorHAnsi" w:cstheme="majorHAnsi"/>
                            <w:sz w:val="18"/>
                            <w:szCs w:val="18"/>
                            <w:lang w:val="fr-FR"/>
                          </w:rPr>
                        </w:pPr>
                        <w:r>
                          <w:rPr>
                            <w:rFonts w:asciiTheme="majorHAnsi" w:hAnsiTheme="majorHAnsi" w:cstheme="majorHAnsi"/>
                            <w:sz w:val="18"/>
                            <w:szCs w:val="18"/>
                            <w:lang w:val="fr-FR"/>
                          </w:rPr>
                          <w:t xml:space="preserve">Warm-up VB </w:t>
                        </w:r>
                      </w:p>
                    </w:txbxContent>
                  </v:textbox>
                </v:shape>
                <v:shape id="AutoShape 14300" o:spid="_x0000_s4568" type="#_x0000_t32" style="position:absolute;left:4011;top:7627;width:0;height:8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fI0sYAAADeAAAADwAAAGRycy9kb3ducmV2LnhtbERPTWsCMRC9C/0PYYReRLO2bNGtUbYF&#10;oRY8aPU+bqab4Gay3UTd/vumUOhtHu9zFqveNeJKXbCeFUwnGQjiymvLtYLDx3o8AxEissbGMyn4&#10;pgCr5d1ggYX2N97RdR9rkUI4FKjAxNgWUobKkMMw8S1x4j595zAm2NVSd3hL4a6RD1n2JB1aTg0G&#10;W3o1VJ33F6dgu5m+lCdjN++7L7vN12VzqUdHpe6HffkMIlIf/8V/7jed5j/O8xx+30k3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oXyNLGAAAA3gAAAA8AAAAAAAAA&#10;AAAAAAAAoQIAAGRycy9kb3ducmV2LnhtbFBLBQYAAAAABAAEAPkAAACUAwAAAAA=&#10;"/>
                <v:shape id="AutoShape 14301" o:spid="_x0000_s4569" type="#_x0000_t32" style="position:absolute;left:3895;top:8034;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VWpcUAAADeAAAADwAAAGRycy9kb3ducmV2LnhtbERPS2sCMRC+F/wPYQq9lJq1RWlXo2wL&#10;QhU8+LpPN+MmdDNZN1G3/94UBG/z8T1nMutcLc7UButZwaCfgSAuvbZcKdht5y/vIEJE1lh7JgV/&#10;FGA27T1MMNf+wms6b2IlUgiHHBWYGJtcylAachj6viFO3MG3DmOCbSV1i5cU7mr5mmUj6dByajDY&#10;0Jeh8ndzcgpWi8Fn8WPsYrk+2tVwXtSn6nmv1NNjV4xBROriXXxzf+s0/+1jOIL/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sVWpcUAAADeAAAADwAAAAAAAAAA&#10;AAAAAAChAgAAZHJzL2Rvd25yZXYueG1sUEsFBgAAAAAEAAQA+QAAAJMDAAAAAA==&#10;"/>
                <v:shape id="AutoShape 14302" o:spid="_x0000_s4570" type="#_x0000_t32" style="position:absolute;left:3999;top:15964;width:39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nzPsYAAADeAAAADwAAAGRycy9kb3ducmV2LnhtbERPS2sCMRC+F/ofwhR6KTWrom23RlkL&#10;ggoefPQ+3Uw3oZvJdhN1/feNUPA2H99zJrPO1eJEbbCeFfR7GQji0mvLlYLDfvH8CiJEZI21Z1Jw&#10;oQCz6f3dBHPtz7yl0y5WIoVwyFGBibHJpQylIYeh5xvixH371mFMsK2kbvGcwl0tB1k2lg4tpwaD&#10;DX0YKn92R6dgs+rPiy9jV+vtr92MFkV9rJ4+lXp86Ip3EJG6eBP/u5c6zR++jV7g+k66QU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WJ8z7GAAAA3gAAAA8AAAAAAAAA&#10;AAAAAAAAoQIAAGRycy9kb3ducmV2LnhtbFBLBQYAAAAABAAEAPkAAACUAwAAAAA=&#10;"/>
                <v:shape id="AutoShape 14305" o:spid="_x0000_s4571" type="#_x0000_t32" style="position:absolute;left:3895;top:13081;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ZnTMgAAADeAAAADwAAAGRycy9kb3ducmV2LnhtbESPQU8CMRCF7yb8h2ZMvBjpIsHoSiGr&#10;CQmYcAD1Pm7HbeN2umwLrP/eOZhwm8l789438+UQWnWiPvnIBibjAhRxHa3nxsDH++ruEVTKyBbb&#10;yGTglxIsF6OrOZY2nnlHp31ulIRwKtGAy7krtU61o4BpHDti0b5jHzDL2jfa9niW8NDq+6J40AE9&#10;S4PDjl4d1T/7YzCw3Uxeqi/nN2+7g9/OVlV7bG4/jbm5HqpnUJmGfDH/X6+t4E+fZsIr78gMevE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BZnTMgAAADeAAAADwAAAAAA&#10;AAAAAAAAAAChAgAAZHJzL2Rvd25yZXYueG1sUEsFBgAAAAAEAAQA+QAAAJYDAAAAAA==&#10;"/>
                <v:shape id="AutoShape 14306" o:spid="_x0000_s4572" type="#_x0000_t32" style="position:absolute;left:3893;top:14458;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1rC18UAAADeAAAADwAAAGRycy9kb3ducmV2LnhtbERPS2sCMRC+C/0PYQq9iGZtsejWKKsg&#10;1IIHX/dxM92EbibbTdTtv28KQm/z8T1ntuhcLa7UButZwWiYgSAuvbZcKTge1oMJiBCRNdaeScEP&#10;BVjMH3ozzLW/8Y6u+1iJFMIhRwUmxiaXMpSGHIahb4gT9+lbhzHBtpK6xVsKd7V8zrJX6dByajDY&#10;0MpQ+bW/OAXbzWhZnI3dfOy+7Xa8LupL1T8p9fTYFW8gInXxX3x3v+s0/2U6nsL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1rC18UAAADeAAAADwAAAAAAAAAA&#10;AAAAAAChAgAAZHJzL2Rvd25yZXYueG1sUEsFBgAAAAAEAAQA+QAAAJMDAAAAAA==&#10;"/>
                <v:rect id="Rectangle 14307" o:spid="_x0000_s4573" style="position:absolute;left:3281;top:7197;width:1722;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VL8YA&#10;AADeAAAADwAAAGRycy9kb3ducmV2LnhtbESPQW/CMAyF70j8h8hIu0E6kBB0BDRtYmJHKBdupvHa&#10;QuNUTYCyX48PSNxs+fm99y1WnavVldpQeTbwPkpAEefeVlwY2Gfr4QxUiMgWa89k4E4BVst+b4Gp&#10;9Tfe0nUXCyUmHFI0UMbYpFqHvCSHYeQbYrn9+dZhlLUttG3xJuau1uMkmWqHFUtCiQ19lZSfdxdn&#10;4FiN9/i/zX4SN19P4m+XnS6Hb2PeBt3nB6hIXXyJn98bK/Un86kACI7Mo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9VL8YAAADeAAAADwAAAAAAAAAAAAAAAACYAgAAZHJz&#10;L2Rvd25yZXYueG1sUEsFBgAAAAAEAAQA9QAAAIsDAAAAAA==&#10;">
                  <v:textbox>
                    <w:txbxContent>
                      <w:p w:rsidR="00862F6C" w:rsidRPr="00F811DC" w:rsidRDefault="00862F6C" w:rsidP="0011481B">
                        <w:pPr>
                          <w:spacing w:before="120"/>
                          <w:jc w:val="center"/>
                          <w:rPr>
                            <w:rFonts w:asciiTheme="majorHAnsi" w:hAnsiTheme="majorHAnsi" w:cstheme="majorHAnsi"/>
                            <w:sz w:val="18"/>
                            <w:szCs w:val="18"/>
                          </w:rPr>
                        </w:pPr>
                        <w:r w:rsidRPr="00F811DC">
                          <w:rPr>
                            <w:rFonts w:asciiTheme="majorHAnsi" w:hAnsiTheme="majorHAnsi" w:cstheme="majorHAnsi"/>
                            <w:sz w:val="18"/>
                            <w:szCs w:val="18"/>
                          </w:rPr>
                          <w:t>Stop</w:t>
                        </w:r>
                      </w:p>
                    </w:txbxContent>
                  </v:textbox>
                </v:rect>
                <v:shape id="Text Box 14308" o:spid="_x0000_s4574" type="#_x0000_t202" style="position:absolute;left:4262;top:15550;width:787;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oazcMA&#10;AADeAAAADwAAAGRycy9kb3ducmV2LnhtbERPTWvCQBC9C/6HZYTedNdaRVNXkUqhJ8VoC70N2TEJ&#10;ZmdDdmvSf+8Kgrd5vM9ZrjtbiSs1vnSsYTxSIIgzZ0rONZyOn8M5CB+QDVaOScM/eViv+r0lJsa1&#10;fKBrGnIRQ9gnqKEIoU6k9FlBFv3I1cSRO7vGYoiwyaVpsI3htpKvSs2kxZJjQ4E1fRSUXdI/q+F7&#10;d/79eVP7fGundes6JdkupNYvg27zDiJQF57ih/vLxPmTxWwM93fiD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oazcMAAADeAAAADwAAAAAAAAAAAAAAAACYAgAAZHJzL2Rv&#10;d25yZXYueG1sUEsFBgAAAAAEAAQA9QAAAIgDAAAAAA==&#10;" filled="f" stroked="f">
                  <v:textbox>
                    <w:txbxContent>
                      <w:p w:rsidR="00862F6C" w:rsidRPr="00F811DC" w:rsidRDefault="00862F6C" w:rsidP="0011481B">
                        <w:pPr>
                          <w:rPr>
                            <w:rFonts w:asciiTheme="majorHAnsi" w:hAnsiTheme="majorHAnsi" w:cstheme="majorHAnsi"/>
                            <w:sz w:val="18"/>
                            <w:szCs w:val="18"/>
                          </w:rPr>
                        </w:pPr>
                        <w:r w:rsidRPr="00F811DC">
                          <w:rPr>
                            <w:rFonts w:asciiTheme="majorHAnsi" w:hAnsiTheme="majorHAnsi" w:cstheme="majorHAnsi"/>
                            <w:sz w:val="18"/>
                            <w:szCs w:val="18"/>
                          </w:rPr>
                          <w:t>Stop</w:t>
                        </w:r>
                      </w:p>
                    </w:txbxContent>
                  </v:textbox>
                </v:shape>
                <v:shape id="AutoShape 14309" o:spid="_x0000_s4575" type="#_x0000_t32" style="position:absolute;left:3894;top:15751;width:227;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CMY8UAAADeAAAADwAAAGRycy9kb3ducmV2LnhtbESP0YrCMBBF3wX/IYzgi6ypuuhajSKC&#10;qAiK7n7A0IxtsZmUJtX692ZB8G2Ge+eeO/NlYwpxp8rllhUM+hEI4sTqnFMFf7+brx8QziNrLCyT&#10;gic5WC7arTnG2j74TPeLT0UIYRejgsz7MpbSJRkZdH1bEgftaiuDPqxVKnWFjxBuCjmMorE0mHMg&#10;ZFjSOqPkdqlN4I6+95zWut5PDpNT77h15fnqlOp2mtUMhKfGf8zv650O9UfT8RD+3wkzyM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BCMY8UAAADeAAAADwAAAAAAAAAA&#10;AAAAAAChAgAAZHJzL2Rvd25yZXYueG1sUEsFBgAAAAAEAAQA+QAAAJMDAAAAAA==&#10;"/>
                <v:shape id="AutoShape 14310" o:spid="_x0000_s4576" type="#_x0000_t32" style="position:absolute;left:7894;top:7489;width:0;height:84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4/gMUAAADeAAAADwAAAGRycy9kb3ducmV2LnhtbERPS2sCMRC+F/wPYQq9lJq1orSrUbYF&#10;oQoefN2nm3ETupmsm6jbf98UBG/z8T1nOu9cLS7UButZwaCfgSAuvbZcKdjvFi9vIEJE1lh7JgW/&#10;FGA+6z1MMdf+yhu6bGMlUgiHHBWYGJtcylAachj6viFO3NG3DmOCbSV1i9cU7mr5mmVj6dByajDY&#10;0Keh8md7dgrWy8FH8W3scrU52fVoUdTn6vmg1NNjV0xAROriXXxzf+k0f/g+HsL/O+kG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N4/gMUAAADeAAAADwAAAAAAAAAA&#10;AAAAAAChAgAAZHJzL2Rvd25yZXYueG1sUEsFBgAAAAAEAAQA+QAAAJMDAAAAAA==&#10;"/>
                <v:shape id="AutoShape 14311" o:spid="_x0000_s4577" type="#_x0000_t32" style="position:absolute;left:5121;top:7509;width:277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KCGsQAAADeAAAADwAAAGRycy9kb3ducmV2LnhtbERPyW7CMBC9I/EP1iD1Bg60YgkYhFpQ&#10;e+DCcuA4iidxRDyOYgfC39eVKnGbp7fOatPZStyp8aVjBeNRAoI4c7rkQsHlvB/OQfiArLFyTAqe&#10;5GGz7vdWmGr34CPdT6EQMYR9igpMCHUqpc8MWfQjVxNHLneNxRBhU0jd4COG20pOkmQqLZYcGwzW&#10;9Gkou51aq+Dreci+26QuzCzfHdtZLv34miv1Nui2SxCBuvAS/7t/dJz/vph+wN878Qa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EoIaxAAAAN4AAAAPAAAAAAAAAAAA&#10;AAAAAKECAABkcnMvZG93bnJldi54bWxQSwUGAAAAAAQABAD5AAAAkgMAAAAA&#10;" strokeweight=".5pt">
                  <v:stroke startarrow="block"/>
                </v:shape>
                <v:shape id="Text Box 14325" o:spid="_x0000_s4578" type="#_x0000_t202" style="position:absolute;left:3291;top:11993;width:2778;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f7bMUA&#10;AADeAAAADwAAAGRycy9kb3ducmV2LnhtbERPTWvCQBC9C/6HZYTe6sYWxERXCYWSXnqo2oq3MTtm&#10;Q7KzaXar6b/vCgVv83ifs9oMthUX6n3tWMFsmoAgLp2uuVKw370+LkD4gKyxdUwKfsnDZj0erTDT&#10;7sofdNmGSsQQ9hkqMCF0mZS+NGTRT11HHLmz6y2GCPtK6h6vMdy28ilJ5tJizbHBYEcvhspm+2MV&#10;7IbPoqH3oywOtTl95Zjid54q9TAZ8iWIQEO4i//dbzrOf07TOdzeiT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tsxQAAAN4AAAAPAAAAAAAAAAAAAAAAAJgCAABkcnMv&#10;ZG93bnJldi54bWxQSwUGAAAAAAQABAD1AAAAigMAAAAA&#10;">
                  <v:textbox inset="3mm">
                    <w:txbxContent>
                      <w:p w:rsidR="00862F6C" w:rsidRPr="0011481B" w:rsidRDefault="00862F6C" w:rsidP="0011481B">
                        <w:pPr>
                          <w:rPr>
                            <w:rFonts w:asciiTheme="majorHAnsi" w:hAnsiTheme="majorHAnsi" w:cstheme="majorHAnsi"/>
                            <w:sz w:val="18"/>
                            <w:szCs w:val="18"/>
                          </w:rPr>
                        </w:pPr>
                        <w:r w:rsidRPr="0011481B">
                          <w:rPr>
                            <w:rFonts w:asciiTheme="majorHAnsi" w:hAnsiTheme="majorHAnsi" w:cstheme="majorHAnsi"/>
                            <w:sz w:val="18"/>
                            <w:szCs w:val="18"/>
                          </w:rPr>
                          <w:t xml:space="preserve">Warm-up of the </w:t>
                        </w:r>
                        <w:r>
                          <w:rPr>
                            <w:rFonts w:asciiTheme="majorHAnsi" w:hAnsiTheme="majorHAnsi" w:cstheme="majorHAnsi"/>
                            <w:sz w:val="18"/>
                            <w:szCs w:val="18"/>
                          </w:rPr>
                          <w:t xml:space="preserve">valve box </w:t>
                        </w:r>
                        <w:r w:rsidRPr="0011481B">
                          <w:rPr>
                            <w:rFonts w:asciiTheme="majorHAnsi" w:hAnsiTheme="majorHAnsi" w:cstheme="majorHAnsi"/>
                            <w:sz w:val="18"/>
                            <w:szCs w:val="18"/>
                          </w:rPr>
                          <w:t>t</w:t>
                        </w:r>
                        <w:r>
                          <w:rPr>
                            <w:rFonts w:asciiTheme="majorHAnsi" w:hAnsiTheme="majorHAnsi" w:cstheme="majorHAnsi"/>
                            <w:sz w:val="18"/>
                            <w:szCs w:val="18"/>
                          </w:rPr>
                          <w:t>hermal shield</w:t>
                        </w:r>
                      </w:p>
                    </w:txbxContent>
                  </v:textbox>
                </v:shape>
                <v:rect id="Rectangle 14326" o:spid="_x0000_s4579" style="position:absolute;left:5898;top:11993;width:1587;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KFxsUA&#10;AADeAAAADwAAAGRycy9kb3ducmV2LnhtbERPS2vCQBC+C/6HZQRvdVOtRqOrWKH04aFUBa9DdpoN&#10;zc6G7BrTf98VCt7m43vOatPZSrTU+NKxgsdRAoI4d7rkQsHp+PIwB+EDssbKMSn4JQ+bdb+3wky7&#10;K39RewiFiCHsM1RgQqgzKX1uyKIfuZo4ct+usRgibAqpG7zGcFvJcZLMpMWSY4PBmnaG8p/DxSrY&#10;6/NTPn6fv07P9ccnbtPnY5sapYaDbrsEEagLd/G/+03H+ZPFIoXb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ooXGxQAAAN4AAAAPAAAAAAAAAAAAAAAAAJgCAABkcnMv&#10;ZG93bnJldi54bWxQSwUGAAAAAAQABAD1AAAAigMAAAAA&#10;">
                  <v:textbox inset="3mm">
                    <w:txbxContent>
                      <w:p w:rsidR="00862F6C" w:rsidRDefault="00862F6C" w:rsidP="00884534">
                        <w:pPr>
                          <w:rPr>
                            <w:rFonts w:asciiTheme="majorHAnsi" w:hAnsiTheme="majorHAnsi" w:cstheme="majorHAnsi"/>
                            <w:sz w:val="18"/>
                            <w:szCs w:val="18"/>
                            <w:lang w:val="fr-FR"/>
                          </w:rPr>
                        </w:pPr>
                      </w:p>
                      <w:p w:rsidR="00862F6C" w:rsidRPr="0011481B" w:rsidRDefault="00862F6C" w:rsidP="00884534">
                        <w:pPr>
                          <w:rPr>
                            <w:rFonts w:asciiTheme="majorHAnsi" w:hAnsiTheme="majorHAnsi" w:cstheme="majorHAnsi"/>
                            <w:sz w:val="18"/>
                            <w:szCs w:val="18"/>
                            <w:lang w:val="fr-FR"/>
                          </w:rPr>
                        </w:pPr>
                        <w:r>
                          <w:rPr>
                            <w:rFonts w:asciiTheme="majorHAnsi" w:hAnsiTheme="majorHAnsi" w:cstheme="majorHAnsi"/>
                            <w:sz w:val="18"/>
                            <w:szCs w:val="18"/>
                            <w:lang w:val="fr-FR"/>
                          </w:rPr>
                          <w:t>Start 21.1</w:t>
                        </w:r>
                      </w:p>
                    </w:txbxContent>
                  </v:textbox>
                </v:rect>
                <v:rect id="Rectangle 14313" o:spid="_x0000_s4580" style="position:absolute;left:5920;top:13391;width:1587;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xCIcMA&#10;AADeAAAADwAAAGRycy9kb3ducmV2LnhtbERPTYvCMBC9L+x/CLOwtzXRFdFqlGUXRY9aL97GZmzr&#10;NpPSRK3+eiMI3ubxPmcya20lztT40rGGbkeBIM6cKTnXsE3nX0MQPiAbrByThit5mE3f3yaYGHfh&#10;NZ03IRcxhH2CGooQ6kRKnxVk0XdcTRy5g2sshgibXJoGLzHcVrKn1EBaLDk2FFjTb0HZ/+ZkNezL&#10;3hZv63Sh7Gj+HVZtejzt/rT+/Gh/xiACteElfrqXJs7vK9WFxzvxBj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xCIcMAAADeAAAADwAAAAAAAAAAAAAAAACYAgAAZHJzL2Rv&#10;d25yZXYueG1sUEsFBgAAAAAEAAQA9QAAAIgDAAAAAA==&#10;">
                  <v:textbox>
                    <w:txbxContent>
                      <w:p w:rsidR="00862F6C" w:rsidRPr="00884534" w:rsidRDefault="00862F6C" w:rsidP="00884534">
                        <w:pPr>
                          <w:rPr>
                            <w:rFonts w:asciiTheme="majorHAnsi" w:hAnsiTheme="majorHAnsi" w:cstheme="majorHAnsi"/>
                            <w:sz w:val="18"/>
                            <w:szCs w:val="18"/>
                          </w:rPr>
                        </w:pPr>
                        <w:r w:rsidRPr="00884534">
                          <w:rPr>
                            <w:rFonts w:asciiTheme="majorHAnsi" w:hAnsiTheme="majorHAnsi" w:cstheme="majorHAnsi"/>
                            <w:sz w:val="18"/>
                            <w:szCs w:val="18"/>
                          </w:rPr>
                          <w:t>Start 21.2</w:t>
                        </w:r>
                      </w:p>
                      <w:p w:rsidR="00862F6C" w:rsidRPr="00884534" w:rsidRDefault="00862F6C" w:rsidP="00884534">
                        <w:pPr>
                          <w:rPr>
                            <w:rFonts w:asciiTheme="majorHAnsi" w:hAnsiTheme="majorHAnsi" w:cstheme="majorHAnsi"/>
                            <w:sz w:val="18"/>
                            <w:szCs w:val="18"/>
                          </w:rPr>
                        </w:pPr>
                        <w:r w:rsidRPr="00884534">
                          <w:rPr>
                            <w:rFonts w:asciiTheme="majorHAnsi" w:hAnsiTheme="majorHAnsi" w:cstheme="majorHAnsi"/>
                            <w:sz w:val="18"/>
                            <w:szCs w:val="18"/>
                          </w:rPr>
                          <w:t>21.1 in operation</w:t>
                        </w:r>
                      </w:p>
                      <w:p w:rsidR="00862F6C" w:rsidRPr="00884534" w:rsidRDefault="00862F6C" w:rsidP="00884534">
                        <w:pPr>
                          <w:rPr>
                            <w:szCs w:val="18"/>
                          </w:rPr>
                        </w:pPr>
                      </w:p>
                    </w:txbxContent>
                  </v:textbox>
                </v:rect>
                <v:shape id="Text Box 14314" o:spid="_x0000_s4581" type="#_x0000_t202" style="position:absolute;left:3242;top:13391;width:2778;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E48QA&#10;AADeAAAADwAAAGRycy9kb3ducmV2LnhtbERPS2sCMRC+F/ofwhS8FM3aio/VKFJQ7M0Xeh024+7i&#10;ZrImcd3++6ZQ8DYf33Nmi9ZUoiHnS8sK+r0EBHFmdcm5guNh1R2D8AFZY2WZFPyQh8X89WWGqbYP&#10;3lGzD7mIIexTVFCEUKdS+qwgg75na+LIXawzGCJ0udQOHzHcVPIjSYbSYMmxocCavgrKrvu7UTAe&#10;bJqz//7cnrLhpZqE91GzvjmlOm/tcgoiUBue4n/3Rsf5g6Q/gb934g1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0hOPEAAAA3gAAAA8AAAAAAAAAAAAAAAAAmAIAAGRycy9k&#10;b3ducmV2LnhtbFBLBQYAAAAABAAEAPUAAACJAwAAAAA=&#10;">
                  <v:textbox>
                    <w:txbxContent>
                      <w:p w:rsidR="00862F6C" w:rsidRPr="0011481B" w:rsidRDefault="00862F6C" w:rsidP="0011481B">
                        <w:pPr>
                          <w:rPr>
                            <w:rFonts w:asciiTheme="majorHAnsi" w:hAnsiTheme="majorHAnsi" w:cstheme="majorHAnsi"/>
                            <w:sz w:val="18"/>
                            <w:szCs w:val="18"/>
                          </w:rPr>
                        </w:pPr>
                        <w:r w:rsidRPr="0011481B">
                          <w:rPr>
                            <w:rFonts w:asciiTheme="majorHAnsi" w:hAnsiTheme="majorHAnsi" w:cstheme="majorHAnsi"/>
                            <w:sz w:val="18"/>
                            <w:szCs w:val="18"/>
                          </w:rPr>
                          <w:t xml:space="preserve">Warm-up of the </w:t>
                        </w:r>
                        <w:r>
                          <w:rPr>
                            <w:rFonts w:asciiTheme="majorHAnsi" w:hAnsiTheme="majorHAnsi" w:cstheme="majorHAnsi"/>
                            <w:sz w:val="18"/>
                            <w:szCs w:val="18"/>
                          </w:rPr>
                          <w:t>helium tank</w:t>
                        </w:r>
                      </w:p>
                      <w:p w:rsidR="00862F6C" w:rsidRPr="00F811DC" w:rsidRDefault="00862F6C" w:rsidP="0011481B">
                        <w:pPr>
                          <w:rPr>
                            <w:rFonts w:asciiTheme="majorHAnsi" w:hAnsiTheme="majorHAnsi" w:cstheme="majorHAnsi"/>
                            <w:sz w:val="18"/>
                            <w:szCs w:val="18"/>
                          </w:rPr>
                        </w:pPr>
                      </w:p>
                    </w:txbxContent>
                  </v:textbox>
                </v:shape>
                <v:rect id="Rectangle 14321" o:spid="_x0000_s4582" style="position:absolute;left:5941;top:14728;width:1587;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W72sYA&#10;AADeAAAADwAAAGRycy9kb3ducmV2LnhtbESPQU/DMAyF70j8h8hI3FhCQRN0SysEGoLj1l64eY1p&#10;C41TNdlW+PX4MImbLT+/9751OftBHWmKfWALtwsDirgJrufWQl1tbh5AxYTscAhMFn4oQllcXqwx&#10;d+HEWzruUqvEhGOOFrqUxlzr2HTkMS7CSCy3zzB5TLJOrXYTnsTcDzozZqk99iwJHY703FHzvTt4&#10;C/s+q/F3W70a/7i5S+9z9XX4eLH2+mp+WoFKNKd/8fn7zUn9e5MJgODIDLr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W72sYAAADeAAAADwAAAAAAAAAAAAAAAACYAgAAZHJz&#10;L2Rvd25yZXYueG1sUEsFBgAAAAAEAAQA9QAAAIsDAAAAAA==&#10;">
                  <v:textbox>
                    <w:txbxContent>
                      <w:p w:rsidR="00862F6C" w:rsidRPr="00884534" w:rsidRDefault="00862F6C" w:rsidP="00884534">
                        <w:pPr>
                          <w:rPr>
                            <w:rFonts w:asciiTheme="majorHAnsi" w:hAnsiTheme="majorHAnsi" w:cstheme="majorHAnsi"/>
                            <w:sz w:val="18"/>
                            <w:szCs w:val="18"/>
                          </w:rPr>
                        </w:pPr>
                        <w:r w:rsidRPr="00884534">
                          <w:rPr>
                            <w:rFonts w:asciiTheme="majorHAnsi" w:hAnsiTheme="majorHAnsi" w:cstheme="majorHAnsi"/>
                            <w:sz w:val="18"/>
                            <w:szCs w:val="18"/>
                          </w:rPr>
                          <w:t>Start 21.</w:t>
                        </w:r>
                        <w:r>
                          <w:rPr>
                            <w:rFonts w:asciiTheme="majorHAnsi" w:hAnsiTheme="majorHAnsi" w:cstheme="majorHAnsi"/>
                            <w:sz w:val="18"/>
                            <w:szCs w:val="18"/>
                          </w:rPr>
                          <w:t>3</w:t>
                        </w:r>
                      </w:p>
                      <w:p w:rsidR="00862F6C" w:rsidRPr="00884534" w:rsidRDefault="00862F6C" w:rsidP="00884534">
                        <w:pPr>
                          <w:rPr>
                            <w:rFonts w:asciiTheme="majorHAnsi" w:hAnsiTheme="majorHAnsi" w:cstheme="majorHAnsi"/>
                            <w:sz w:val="18"/>
                            <w:szCs w:val="18"/>
                          </w:rPr>
                        </w:pPr>
                        <w:r w:rsidRPr="00884534">
                          <w:rPr>
                            <w:rFonts w:asciiTheme="majorHAnsi" w:hAnsiTheme="majorHAnsi" w:cstheme="majorHAnsi"/>
                            <w:sz w:val="18"/>
                            <w:szCs w:val="18"/>
                          </w:rPr>
                          <w:t>21.1 in operation</w:t>
                        </w:r>
                      </w:p>
                      <w:p w:rsidR="00862F6C" w:rsidRPr="00884534" w:rsidRDefault="00862F6C" w:rsidP="00884534">
                        <w:pPr>
                          <w:rPr>
                            <w:rFonts w:asciiTheme="majorHAnsi" w:hAnsiTheme="majorHAnsi" w:cstheme="majorHAnsi"/>
                            <w:sz w:val="18"/>
                            <w:szCs w:val="18"/>
                          </w:rPr>
                        </w:pPr>
                        <w:r w:rsidRPr="00884534">
                          <w:rPr>
                            <w:rFonts w:asciiTheme="majorHAnsi" w:hAnsiTheme="majorHAnsi" w:cstheme="majorHAnsi"/>
                            <w:sz w:val="18"/>
                            <w:szCs w:val="18"/>
                          </w:rPr>
                          <w:t>21.</w:t>
                        </w:r>
                        <w:r>
                          <w:rPr>
                            <w:rFonts w:asciiTheme="majorHAnsi" w:hAnsiTheme="majorHAnsi" w:cstheme="majorHAnsi"/>
                            <w:sz w:val="18"/>
                            <w:szCs w:val="18"/>
                          </w:rPr>
                          <w:t>2</w:t>
                        </w:r>
                        <w:r w:rsidRPr="00884534">
                          <w:rPr>
                            <w:rFonts w:asciiTheme="majorHAnsi" w:hAnsiTheme="majorHAnsi" w:cstheme="majorHAnsi"/>
                            <w:sz w:val="18"/>
                            <w:szCs w:val="18"/>
                          </w:rPr>
                          <w:t xml:space="preserve"> in operation</w:t>
                        </w:r>
                      </w:p>
                      <w:p w:rsidR="00862F6C" w:rsidRPr="00884534" w:rsidRDefault="00862F6C" w:rsidP="00884534">
                        <w:pPr>
                          <w:rPr>
                            <w:szCs w:val="18"/>
                          </w:rPr>
                        </w:pPr>
                      </w:p>
                      <w:p w:rsidR="00862F6C" w:rsidRPr="0011481B" w:rsidRDefault="00862F6C" w:rsidP="0011481B">
                        <w:pPr>
                          <w:rPr>
                            <w:szCs w:val="18"/>
                          </w:rPr>
                        </w:pPr>
                      </w:p>
                    </w:txbxContent>
                  </v:textbox>
                </v:rect>
                <v:shape id="Text Box 14322" o:spid="_x0000_s4583" type="#_x0000_t202" style="position:absolute;left:3200;top:14728;width:2776;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5CWMUA&#10;AADeAAAADwAAAGRycy9kb3ducmV2LnhtbERPS2sCMRC+C/6HMAUv0s1qxepqFBEUe7O2tNdhM/ug&#10;m8maxHX775tCobf5+J6z3vamER05X1tWMElSEMS51TWXCt7fDo8LED4ga2wsk4Jv8rDdDAdrzLS9&#10;8yt1l1CKGMI+QwVVCG0mpc8rMugT2xJHrrDOYIjQlVI7vMdw08hpms6lwZpjQ4Ut7SvKvy43o2Ax&#10;O3Wf/uXp/JHPi2YZxs/d8eqUGj30uxWIQH34F/+5TzrOn6XTCfy+E2+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kJYxQAAAN4AAAAPAAAAAAAAAAAAAAAAAJgCAABkcnMv&#10;ZG93bnJldi54bWxQSwUGAAAAAAQABAD1AAAAigMAAAAA&#10;">
                  <v:textbox>
                    <w:txbxContent>
                      <w:p w:rsidR="00862F6C" w:rsidRPr="0011481B" w:rsidRDefault="00862F6C" w:rsidP="0011481B">
                        <w:pPr>
                          <w:rPr>
                            <w:rFonts w:asciiTheme="majorHAnsi" w:hAnsiTheme="majorHAnsi" w:cstheme="majorHAnsi"/>
                            <w:sz w:val="18"/>
                            <w:szCs w:val="18"/>
                          </w:rPr>
                        </w:pPr>
                        <w:r w:rsidRPr="0011481B">
                          <w:rPr>
                            <w:rFonts w:asciiTheme="majorHAnsi" w:hAnsiTheme="majorHAnsi" w:cstheme="majorHAnsi"/>
                            <w:sz w:val="18"/>
                            <w:szCs w:val="18"/>
                          </w:rPr>
                          <w:t xml:space="preserve">Warm-up of the </w:t>
                        </w:r>
                        <w:r>
                          <w:rPr>
                            <w:rFonts w:asciiTheme="majorHAnsi" w:hAnsiTheme="majorHAnsi" w:cstheme="majorHAnsi"/>
                            <w:sz w:val="18"/>
                            <w:szCs w:val="18"/>
                          </w:rPr>
                          <w:t>helium heat exchangers</w:t>
                        </w:r>
                      </w:p>
                      <w:p w:rsidR="00862F6C" w:rsidRPr="00F811DC" w:rsidRDefault="00862F6C" w:rsidP="0011481B">
                        <w:pPr>
                          <w:rPr>
                            <w:rFonts w:asciiTheme="majorHAnsi" w:hAnsiTheme="majorHAnsi" w:cstheme="majorHAnsi"/>
                            <w:sz w:val="18"/>
                            <w:szCs w:val="18"/>
                          </w:rPr>
                        </w:pPr>
                      </w:p>
                      <w:p w:rsidR="00862F6C" w:rsidRPr="00F811DC" w:rsidRDefault="00862F6C" w:rsidP="0011481B">
                        <w:pPr>
                          <w:rPr>
                            <w:rFonts w:asciiTheme="majorHAnsi" w:hAnsiTheme="majorHAnsi" w:cstheme="majorHAnsi"/>
                            <w:sz w:val="18"/>
                            <w:szCs w:val="18"/>
                          </w:rPr>
                        </w:pPr>
                      </w:p>
                    </w:txbxContent>
                  </v:textbox>
                </v:shape>
                <v:rect id="Rectangle 2497" o:spid="_x0000_s4584" style="position:absolute;left:3298;top:8287;width:2738;height: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2gsQA&#10;AADeAAAADwAAAGRycy9kb3ducmV2LnhtbERPS2vCQBC+F/wPyxR6KXXXGERSV/FBi9CTxuJ1yI5J&#10;MDsbsqum/94VCt7m43vObNHbRlyp87VjDaOhAkFcOFNzqeGQf31MQfiAbLBxTBr+yMNiPniZYWbc&#10;jXd03YdSxBD2GWqoQmgzKX1RkUU/dC1x5E6usxgi7EppOrzFcNvIRKmJtFhzbKiwpXVFxXl/sRpO&#10;+Sodr7z8+U2Pm5B/H9Tk/XjW+u21X36CCNSHp/jfvTVxfqqSBB7vxBv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NoLEAAAA3gAAAA8AAAAAAAAAAAAAAAAAmAIAAGRycy9k&#10;b3ducmV2LnhtbFBLBQYAAAAABAAEAPUAAACJAwAAAAA=&#10;" strokecolor="black [3213]">
                  <v:textbox inset=",7.2pt,,7.2pt">
                    <w:txbxContent>
                      <w:p w:rsidR="00862F6C" w:rsidRPr="00AD1EDA" w:rsidRDefault="00862F6C" w:rsidP="00E41A0A">
                        <w:pPr>
                          <w:rPr>
                            <w:sz w:val="16"/>
                            <w:szCs w:val="16"/>
                            <w:lang w:val="en-GB"/>
                          </w:rPr>
                        </w:pPr>
                        <w:r w:rsidRPr="00AD1EDA">
                          <w:rPr>
                            <w:sz w:val="16"/>
                            <w:szCs w:val="16"/>
                            <w:lang w:val="en-GB"/>
                          </w:rPr>
                          <w:t>“Do you want start the warm up of the Cryostat?”</w:t>
                        </w:r>
                      </w:p>
                    </w:txbxContent>
                  </v:textbox>
                </v:rect>
                <v:oval id="Oval 2501" o:spid="_x0000_s4585" style="position:absolute;left:3104;top:8163;width:408;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gJNsMA&#10;AADeAAAADwAAAGRycy9kb3ducmV2LnhtbERPS2sCMRC+F/wPYQQvpWbV7YPVKCII3oq29DzdTDeL&#10;m0lIoq7++qZQ8DYf33MWq9524kwhto4VTMYFCOLa6ZYbBZ8f26c3EDEha+wck4IrRVgtBw8LrLS7&#10;8J7Oh9SIHMKxQgUmJV9JGWtDFuPYeeLM/bhgMWUYGqkDXnK47eS0KF6kxZZzg0FPG0P18XCyCsr3&#10;W/3c6uPVP36Xez/76ikYo9Ro2K/nIBL16S7+d+90nl8W01f4eyf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gJNsMAAADeAAAADwAAAAAAAAAAAAAAAACYAgAAZHJzL2Rv&#10;d25yZXYueG1sUEsFBgAAAAAEAAQA9QAAAIgDAAAAAA==&#10;" strokecolor="#4a7ebb" strokeweight="3.5pt">
                  <v:textbox inset="0,0,0,0">
                    <w:txbxContent>
                      <w:p w:rsidR="00862F6C" w:rsidRPr="00AD1EDA" w:rsidRDefault="00862F6C" w:rsidP="00E41A0A">
                        <w:pPr>
                          <w:jc w:val="center"/>
                          <w:rPr>
                            <w:rFonts w:ascii="Times New Roman" w:hAnsi="Times New Roman" w:cs="Times New Roman"/>
                            <w:b/>
                            <w:sz w:val="16"/>
                            <w:szCs w:val="16"/>
                          </w:rPr>
                        </w:pPr>
                        <w:r w:rsidRPr="00AD1EDA">
                          <w:rPr>
                            <w:rFonts w:ascii="Times New Roman" w:hAnsi="Times New Roman" w:cs="Times New Roman"/>
                            <w:b/>
                            <w:sz w:val="16"/>
                            <w:szCs w:val="16"/>
                          </w:rPr>
                          <w:t>4</w:t>
                        </w:r>
                      </w:p>
                    </w:txbxContent>
                  </v:textbox>
                </v:oval>
                <v:shape id="Text Box 2502" o:spid="_x0000_s4586" type="#_x0000_t202" style="position:absolute;left:4221;top:9207;width:1885;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4e4scA&#10;AADeAAAADwAAAGRycy9kb3ducmV2LnhtbESPQU/DMAyF70j8h8hIuyCWbJoGK8umaRqCE9IG3E3j&#10;tdUap0qytvx7fEDiZus9v/d5vR19q3qKqQlsYTY1oIjL4BquLHx+vDw8gUoZ2WEbmCz8UILt5vZm&#10;jYULAx+pP+VKSQinAi3UOXeF1qmsyWOaho5YtHOIHrOssdIu4iDhvtVzY5baY8PSUGNH+5rKy+nq&#10;LRzi+/D9+vW4v18uLqvZKpv+eDbWTu7G3TOoTGP+N/9dvznBX5i58Mo7MoP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OHuLHAAAA3gAAAA8AAAAAAAAAAAAAAAAAmAIAAGRy&#10;cy9kb3ducmV2LnhtbFBLBQYAAAAABAAEAPUAAACMAwAAAAA=&#10;" filled="f" stroked="f" strokecolor="#4a7ebb" strokeweight=".25pt">
                  <v:textbox inset="0,0,0,0">
                    <w:txbxContent>
                      <w:p w:rsidR="00862F6C" w:rsidRPr="00AD1EDA" w:rsidRDefault="00862F6C" w:rsidP="00E41A0A">
                        <w:pPr>
                          <w:rPr>
                            <w:sz w:val="16"/>
                            <w:szCs w:val="16"/>
                          </w:rPr>
                        </w:pPr>
                        <w:r w:rsidRPr="00AD1EDA">
                          <w:rPr>
                            <w:sz w:val="16"/>
                            <w:szCs w:val="16"/>
                          </w:rPr>
                          <w:t>Yes</w:t>
                        </w:r>
                      </w:p>
                    </w:txbxContent>
                  </v:textbox>
                </v:shape>
                <v:rect id="Rectangle 2503" o:spid="_x0000_s4587" style="position:absolute;left:3298;top:9544;width:2716;height: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k88QA&#10;AADeAAAADwAAAGRycy9kb3ducmV2LnhtbERPTWvCQBC9F/wPyxR6kbpbDVJTV9GWiuBJo3gdsmMS&#10;zM6G7Fbjv3cFobd5vM+Zzjtbiwu1vnKs4WOgQBDnzlRcaNhnv++fIHxANlg7Jg038jCf9V6mmBp3&#10;5S1ddqEQMYR9ihrKEJpUSp+XZNEPXEMcuZNrLYYI20KaFq8x3NZyqNRYWqw4NpTY0HdJ+Xn3ZzWc&#10;smUyWnq5OSTHn5Ct9mrcP561fnvtFl8gAnXhX/x0r02cn6jhBB7vxBv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UpPPEAAAA3gAAAA8AAAAAAAAAAAAAAAAAmAIAAGRycy9k&#10;b3ducmV2LnhtbFBLBQYAAAAABAAEAPUAAACJAwAAAAA=&#10;" strokecolor="black [3213]">
                  <v:textbox inset=",7.2pt,,7.2pt">
                    <w:txbxContent>
                      <w:p w:rsidR="00862F6C" w:rsidRPr="00AD1EDA" w:rsidRDefault="00862F6C" w:rsidP="00E41A0A">
                        <w:pPr>
                          <w:rPr>
                            <w:sz w:val="16"/>
                            <w:szCs w:val="16"/>
                            <w:lang w:val="en-GB"/>
                          </w:rPr>
                        </w:pPr>
                        <w:r w:rsidRPr="00AD1EDA">
                          <w:rPr>
                            <w:sz w:val="16"/>
                            <w:szCs w:val="16"/>
                            <w:lang w:val="en-GB"/>
                          </w:rPr>
                          <w:t>“You must stop the sequences from 10 to 20”</w:t>
                        </w:r>
                      </w:p>
                    </w:txbxContent>
                  </v:textbox>
                </v:rect>
                <v:oval id="Oval 2504" o:spid="_x0000_s4588" style="position:absolute;left:3060;top:9388;width:408;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gHn8YA&#10;AADeAAAADwAAAGRycy9kb3ducmV2LnhtbESPT0sDMRDF74LfIYzgRdqsdiuyNi1SKHiT/sHzdDNu&#10;lm4mIYnt1k/vHARvM8yb995vsRr9oM6Uch/YwOO0AkXcBttzZ+Cw30xeQOWCbHEITAaulGG1vL1Z&#10;YGPDhbd03pVOiQnnBg24UmKjdW4deczTEInl9hWSxyJr6rRNeBFzP+inqnrWHnuWBIeR1o7a0+7b&#10;G6g/ftp5b0/X+HCst3H2OVJyzpj7u/HtFVShsfyL/77frdSvq5kACI7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gHn8YAAADeAAAADwAAAAAAAAAAAAAAAACYAgAAZHJz&#10;L2Rvd25yZXYueG1sUEsFBgAAAAAEAAQA9QAAAIsDAAAAAA==&#10;" strokecolor="#4a7ebb" strokeweight="3.5pt">
                  <v:textbox inset="0,0,0,0">
                    <w:txbxContent>
                      <w:p w:rsidR="00862F6C" w:rsidRPr="00AD1EDA" w:rsidRDefault="00862F6C" w:rsidP="00E41A0A">
                        <w:pPr>
                          <w:jc w:val="center"/>
                          <w:rPr>
                            <w:rFonts w:ascii="Times New Roman" w:hAnsi="Times New Roman" w:cs="Times New Roman"/>
                            <w:b/>
                            <w:sz w:val="16"/>
                            <w:szCs w:val="16"/>
                          </w:rPr>
                        </w:pPr>
                        <w:r w:rsidRPr="00AD1EDA">
                          <w:rPr>
                            <w:rFonts w:ascii="Times New Roman" w:hAnsi="Times New Roman" w:cs="Times New Roman"/>
                            <w:b/>
                            <w:sz w:val="16"/>
                            <w:szCs w:val="16"/>
                          </w:rPr>
                          <w:t>6</w:t>
                        </w:r>
                      </w:p>
                    </w:txbxContent>
                  </v:textbox>
                </v:oval>
                <v:shape id="Text Box 2505" o:spid="_x0000_s4589" type="#_x0000_t202" style="position:absolute;left:4200;top:10396;width:2729;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hosUA&#10;AADeAAAADwAAAGRycy9kb3ducmV2LnhtbERP30vDMBB+F/wfwgl7EZd0junqsiFDmU9Cp76fza0t&#10;ay4liW333y8DYW/38f281Wa0rejJh8axhmyqQBCXzjRcafj+en94BhEissHWMWk4UYDN+vZmhblx&#10;AxfU72MlUgiHHDXUMXa5lKGsyWKYuo44cQfnLcYEfSWNxyGF21bOlFpIiw2nhho72tZUHvd/VsOb&#10;/xx+dz9P2/vF/LjMllH1xUFpPbkbX19ARBrjVfzv/jBp/lw9ZnB5J90g1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LSGixQAAAN4AAAAPAAAAAAAAAAAAAAAAAJgCAABkcnMv&#10;ZG93bnJldi54bWxQSwUGAAAAAAQABAD1AAAAigMAAAAA&#10;" filled="f" stroked="f" strokecolor="#4a7ebb" strokeweight=".25pt">
                  <v:textbox inset="0,0,0,0">
                    <w:txbxContent>
                      <w:p w:rsidR="00862F6C" w:rsidRPr="00AD1EDA" w:rsidRDefault="00862F6C" w:rsidP="00E41A0A">
                        <w:pPr>
                          <w:rPr>
                            <w:sz w:val="16"/>
                            <w:szCs w:val="16"/>
                          </w:rPr>
                        </w:pPr>
                        <w:r w:rsidRPr="00AD1EDA">
                          <w:rPr>
                            <w:sz w:val="16"/>
                            <w:szCs w:val="16"/>
                          </w:rPr>
                          <w:t>Sequence 10 to 20 are stopped</w:t>
                        </w:r>
                      </w:p>
                    </w:txbxContent>
                  </v:textbox>
                </v:shape>
                <v:rect id="Rectangle 2507" o:spid="_x0000_s4590" style="position:absolute;left:3298;top:10783;width:2778;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mgX8QA&#10;AADeAAAADwAAAGRycy9kb3ducmV2LnhtbERPTYvCMBC9C/sfwizsRdZELbJUo6jLLoInreJ1aMa2&#10;2ExKE7X77zeC4G0e73Nmi87W4katrxxrGA4UCOLcmYoLDYfs5/MLhA/IBmvHpOGPPCzmb70Zpsbd&#10;eUe3fShEDGGfooYyhCaV0uclWfQD1xBH7uxaiyHCtpCmxXsMt7UcKTWRFiuODSU2tC4pv+yvVsM5&#10;WyXjlZfbY3L6DtnvQU36p4vWH+/dcgoiUBde4qd7Y+L8RI1H8Hgn3i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poF/EAAAA3gAAAA8AAAAAAAAAAAAAAAAAmAIAAGRycy9k&#10;b3ducmV2LnhtbFBLBQYAAAAABAAEAPUAAACJAwAAAAA=&#10;" strokecolor="black [3213]">
                  <v:textbox inset=",7.2pt,,7.2pt">
                    <w:txbxContent>
                      <w:p w:rsidR="00862F6C" w:rsidRPr="00AD1EDA" w:rsidRDefault="00862F6C" w:rsidP="00E41A0A">
                        <w:pPr>
                          <w:rPr>
                            <w:sz w:val="16"/>
                            <w:szCs w:val="16"/>
                          </w:rPr>
                        </w:pPr>
                        <w:r w:rsidRPr="00AD1EDA">
                          <w:rPr>
                            <w:sz w:val="16"/>
                            <w:szCs w:val="16"/>
                          </w:rPr>
                          <w:t>Stop LN2</w:t>
                        </w:r>
                      </w:p>
                    </w:txbxContent>
                  </v:textbox>
                </v:rect>
                <v:oval id="Oval 2508" o:spid="_x0000_s4591" style="position:absolute;left:3033;top:10624;width:408;height:4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qZ6MMA&#10;AADeAAAADwAAAGRycy9kb3ducmV2LnhtbERPTWsCMRC9F/ofwhR6KZq1uxXZGkUKhd5EW3oeN9PN&#10;4mYSklRXf70RBG/zeJ8zXw62FwcKsXOsYDIuQBA3TnfcKvj5/hzNQMSErLF3TApOFGG5eHyYY63d&#10;kTd02KZW5BCONSowKflaytgYshjHzhNn7s8FiynD0Eod8JjDbS9fi2IqLXacGwx6+jDU7Lf/VkG1&#10;Pjdvnd6f/Muu2vjyd6BgjFLPT8PqHUSiId3FN/eXzvOroizh+k6+QS4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qZ6MMAAADeAAAADwAAAAAAAAAAAAAAAACYAgAAZHJzL2Rv&#10;d25yZXYueG1sUEsFBgAAAAAEAAQA9QAAAIgDAAAAAA==&#10;" strokecolor="#4a7ebb" strokeweight="3.5pt">
                  <v:textbox inset="0,0,0,0">
                    <w:txbxContent>
                      <w:p w:rsidR="00862F6C" w:rsidRPr="00AD1EDA" w:rsidRDefault="00862F6C" w:rsidP="00E41A0A">
                        <w:pPr>
                          <w:jc w:val="center"/>
                          <w:rPr>
                            <w:rFonts w:ascii="Times New Roman" w:hAnsi="Times New Roman" w:cs="Times New Roman"/>
                            <w:b/>
                            <w:sz w:val="16"/>
                            <w:szCs w:val="16"/>
                          </w:rPr>
                        </w:pPr>
                        <w:r w:rsidRPr="00AD1EDA">
                          <w:rPr>
                            <w:rFonts w:ascii="Times New Roman" w:hAnsi="Times New Roman" w:cs="Times New Roman"/>
                            <w:b/>
                            <w:sz w:val="16"/>
                            <w:szCs w:val="16"/>
                          </w:rPr>
                          <w:t>8</w:t>
                        </w:r>
                      </w:p>
                    </w:txbxContent>
                  </v:textbox>
                </v:oval>
                <v:shape id="Text Box 2512" o:spid="_x0000_s4592" type="#_x0000_t202" style="position:absolute;left:4244;top:11527;width:2728;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qCOsUA&#10;AADeAAAADwAAAGRycy9kb3ducmV2LnhtbERP30vDMBB+F/wfwgl7EZdslrnVZUOGok9C5/Z+a25t&#10;WXMpSWzrf28EYW/38f289Xa0rejJh8axhtlUgSAunWm40nD4entYgggR2WDrmDT8UIDt5vZmjblx&#10;AxfU72MlUgiHHDXUMXa5lKGsyWKYuo44cWfnLcYEfSWNxyGF21bOlVpIiw2nhho72tVUXvbfVsOr&#10;/xxO78en3f0iu6xmq6j64qy0ntyNL88gIo3xKv53f5g0P1OPGfy9k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oI6xQAAAN4AAAAPAAAAAAAAAAAAAAAAAJgCAABkcnMv&#10;ZG93bnJldi54bWxQSwUGAAAAAAQABAD1AAAAigMAAAAA&#10;" filled="f" stroked="f" strokecolor="#4a7ebb" strokeweight=".25pt">
                  <v:textbox inset="0,0,0,0">
                    <w:txbxContent>
                      <w:p w:rsidR="00862F6C" w:rsidRPr="00AD1EDA" w:rsidRDefault="00862F6C" w:rsidP="00E41A0A">
                        <w:pPr>
                          <w:rPr>
                            <w:sz w:val="16"/>
                            <w:szCs w:val="16"/>
                          </w:rPr>
                        </w:pPr>
                        <w:r w:rsidRPr="00AD1EDA">
                          <w:rPr>
                            <w:sz w:val="16"/>
                            <w:szCs w:val="16"/>
                          </w:rPr>
                          <w:t xml:space="preserve">Sequence </w:t>
                        </w:r>
                        <w:r>
                          <w:rPr>
                            <w:sz w:val="16"/>
                            <w:szCs w:val="16"/>
                          </w:rPr>
                          <w:t>5</w:t>
                        </w:r>
                        <w:r w:rsidRPr="00AD1EDA">
                          <w:rPr>
                            <w:sz w:val="16"/>
                            <w:szCs w:val="16"/>
                          </w:rPr>
                          <w:t xml:space="preserve"> stopped</w:t>
                        </w:r>
                      </w:p>
                    </w:txbxContent>
                  </v:textbox>
                </v:shape>
                <v:oval id="Oval 4792" o:spid="_x0000_s4593" style="position:absolute;left:3001;top:1194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B8MA&#10;AADeAAAADwAAAGRycy9kb3ducmV2LnhtbERPS2sCMRC+F/wPYYReimatq8jWKFIo9FZ84HncTDeL&#10;m0lIUl399aZQ6G0+vucs173txIVCbB0rmIwLEMS10y03Cg77j9ECREzIGjvHpOBGEdarwdMSK+2u&#10;vKXLLjUih3CsUIFJyVdSxtqQxTh2njhz3y5YTBmGRuqA1xxuO/laFHNpseXcYNDTu6H6vPuxCsqv&#10;ez1r9fnmX07l1k+PPQVjlHoe9ps3EIn69C/+c3/qPL8spjP4fSff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kB8MAAADeAAAADwAAAAAAAAAAAAAAAACYAgAAZHJzL2Rv&#10;d25yZXYueG1sUEsFBgAAAAAEAAQA9QAAAIgDAAAAAA==&#10;" strokecolor="#4a7ebb" strokeweight="3.5pt">
                  <v:textbox inset="0,0,0,0">
                    <w:txbxContent>
                      <w:p w:rsidR="00862F6C" w:rsidRPr="00A87CE9" w:rsidRDefault="00862F6C" w:rsidP="00642A66">
                        <w:pPr>
                          <w:jc w:val="center"/>
                          <w:rPr>
                            <w:rFonts w:ascii="Times New Roman" w:hAnsi="Times New Roman" w:cs="Times New Roman"/>
                            <w:b/>
                            <w:szCs w:val="20"/>
                          </w:rPr>
                        </w:pPr>
                        <w:r>
                          <w:rPr>
                            <w:rFonts w:ascii="Times New Roman" w:hAnsi="Times New Roman" w:cs="Times New Roman"/>
                            <w:b/>
                            <w:szCs w:val="20"/>
                          </w:rPr>
                          <w:t>10</w:t>
                        </w:r>
                      </w:p>
                    </w:txbxContent>
                  </v:textbox>
                </v:oval>
                <v:oval id="Oval 4793" o:spid="_x0000_s4594" style="position:absolute;left:3079;top:1370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06cMMA&#10;AADeAAAADwAAAGRycy9kb3ducmV2LnhtbERPS2sCMRC+F/wPYYReSs1aV5GtUaRQ6K34oOdxM90s&#10;biYhSXX115uC4G0+vucsVr3txIlCbB0rGI8KEMS10y03Cva7z9c5iJiQNXaOScGFIqyWg6cFVtqd&#10;eUOnbWpEDuFYoQKTkq+kjLUhi3HkPHHmfl2wmDIMjdQBzzncdvKtKGbSYsu5waCnD0P1cftnFZTf&#10;13ra6uPFvxzKjZ/89BSMUep52K/fQSTq00N8d3/pPL8sJjP4fyff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06cMMAAADeAAAADwAAAAAAAAAAAAAAAACYAgAAZHJzL2Rv&#10;d25yZXYueG1sUEsFBgAAAAAEAAQA9QAAAIgDAAAAAA==&#10;" strokecolor="#4a7ebb" strokeweight="3.5pt">
                  <v:textbox inset="0,0,0,0">
                    <w:txbxContent>
                      <w:p w:rsidR="00862F6C" w:rsidRPr="00A87CE9" w:rsidRDefault="00862F6C" w:rsidP="00642A66">
                        <w:pPr>
                          <w:jc w:val="center"/>
                          <w:rPr>
                            <w:rFonts w:ascii="Times New Roman" w:hAnsi="Times New Roman" w:cs="Times New Roman"/>
                            <w:b/>
                            <w:szCs w:val="20"/>
                          </w:rPr>
                        </w:pPr>
                        <w:r>
                          <w:rPr>
                            <w:rFonts w:ascii="Times New Roman" w:hAnsi="Times New Roman" w:cs="Times New Roman"/>
                            <w:b/>
                            <w:szCs w:val="20"/>
                          </w:rPr>
                          <w:t>12</w:t>
                        </w:r>
                      </w:p>
                    </w:txbxContent>
                  </v:textbox>
                </v:oval>
                <v:oval id="Oval 4794" o:spid="_x0000_s4595" style="position:absolute;left:3034;top:1525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f68MA&#10;AADeAAAADwAAAGRycy9kb3ducmV2LnhtbERPS2sCMRC+C/0PYQQvUrPV7YPVKCIIvRWteJ5uppvF&#10;zSQkUdf++qZQ8DYf33MWq9524kIhto4VPE0KEMS10y03Cg6f28c3EDEha+wck4IbRVgtHwYLrLS7&#10;8o4u+9SIHMKxQgUmJV9JGWtDFuPEeeLMfbtgMWUYGqkDXnO47eS0KF6kxZZzg0FPG0P1aX+2CsqP&#10;n/q51aebH3+VOz879hSMUWo07NdzEIn6dBf/u991nl8Ws1f4eyf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f68MAAADeAAAADwAAAAAAAAAAAAAAAACYAgAAZHJzL2Rv&#10;d25yZXYueG1sUEsFBgAAAAAEAAQA9QAAAIgDAAAAAA==&#10;" strokecolor="#4a7ebb" strokeweight="3.5pt">
                  <v:textbox inset="0,0,0,0">
                    <w:txbxContent>
                      <w:p w:rsidR="00862F6C" w:rsidRPr="00A87CE9" w:rsidRDefault="00862F6C" w:rsidP="00642A66">
                        <w:pPr>
                          <w:jc w:val="center"/>
                          <w:rPr>
                            <w:rFonts w:ascii="Times New Roman" w:hAnsi="Times New Roman" w:cs="Times New Roman"/>
                            <w:b/>
                            <w:szCs w:val="20"/>
                          </w:rPr>
                        </w:pPr>
                        <w:r>
                          <w:rPr>
                            <w:rFonts w:ascii="Times New Roman" w:hAnsi="Times New Roman" w:cs="Times New Roman"/>
                            <w:b/>
                            <w:szCs w:val="20"/>
                          </w:rPr>
                          <w:t>16</w:t>
                        </w:r>
                      </w:p>
                    </w:txbxContent>
                  </v:textbox>
                </v:oval>
                <v:oval id="Oval 4795" o:spid="_x0000_s4596" style="position:absolute;left:3057;top:701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4LmcYA&#10;AADeAAAADwAAAGRycy9kb3ducmV2LnhtbESPT0sDMRDF74LfIYzgRdqsdiuyNi1SKHiT/sHzdDNu&#10;lm4mIYnt1k/vHARvM7w37/1msRr9oM6Uch/YwOO0AkXcBttzZ+Cw30xeQOWCbHEITAaulGG1vL1Z&#10;YGPDhbd03pVOSQjnBg24UmKjdW4deczTEIlF+wrJY5E1ddomvEi4H/RTVT1rjz1Lg8NIa0ftafft&#10;DdQfP+28t6drfDjW2zj7HCk5Z8z93fj2CqrQWP7Nf9fvVvDraia88o7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14LmcYAAADeAAAADwAAAAAAAAAAAAAAAACYAgAAZHJz&#10;L2Rvd25yZXYueG1sUEsFBgAAAAAEAAQA9QAAAIsDAAAAAA==&#10;" strokecolor="#4a7ebb" strokeweight="3.5pt">
                  <v:textbox inset="0,0,0,0">
                    <w:txbxContent>
                      <w:p w:rsidR="00862F6C" w:rsidRPr="00A87CE9" w:rsidRDefault="00862F6C" w:rsidP="00642A66">
                        <w:pPr>
                          <w:jc w:val="center"/>
                          <w:rPr>
                            <w:rFonts w:ascii="Times New Roman" w:hAnsi="Times New Roman" w:cs="Times New Roman"/>
                            <w:b/>
                            <w:szCs w:val="20"/>
                          </w:rPr>
                        </w:pPr>
                        <w:r>
                          <w:rPr>
                            <w:rFonts w:ascii="Times New Roman" w:hAnsi="Times New Roman" w:cs="Times New Roman"/>
                            <w:b/>
                            <w:szCs w:val="20"/>
                          </w:rPr>
                          <w:t>0</w:t>
                        </w:r>
                      </w:p>
                    </w:txbxContent>
                  </v:textbox>
                </v:oval>
                <v:shape id="AutoShape 14305" o:spid="_x0000_s4597" type="#_x0000_t32" style="position:absolute;left:3888;top:1168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POcUAAADeAAAADwAAAGRycy9kb3ducmV2LnhtbERPTWsCMRC9F/ofwhS8FM2uaClbo2wF&#10;QQsetPU+3Uw3oZvJdhN1/femIHibx/uc2aJ3jThRF6xnBfkoA0FceW25VvD1uRq+gggRWWPjmRRc&#10;KMBi/vgww0L7M+/otI+1SCEcClRgYmwLKUNlyGEY+ZY4cT++cxgT7GqpOzyncNfIcZa9SIeWU4PB&#10;lpaGqt/90SnYbvL38tvYzcfuz26nq7I51s8HpQZPffkGIlIf7+Kbe63T/Ek2yeH/nXSD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POcUAAADeAAAADwAAAAAAAAAA&#10;AAAAAAChAgAAZHJzL2Rvd25yZXYueG1sUEsFBgAAAAAEAAQA+QAAAJMDAAAAAA==&#10;"/>
                <v:shape id="AutoShape 14305" o:spid="_x0000_s4598" type="#_x0000_t32" style="position:absolute;left:3881;top:10502;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KsocUAAADeAAAADwAAAGRycy9kb3ducmV2LnhtbERPTWsCMRC9F/ofwhS8FM0qaylbo2wF&#10;QQsetPU+3Uw3oZvJdhN1/femIHibx/uc2aJ3jThRF6xnBeNRBoK48tpyreDrczV8BREissbGMym4&#10;UIDF/PFhhoX2Z97RaR9rkUI4FKjAxNgWUobKkMMw8i1x4n585zAm2NVSd3hO4a6Rkyx7kQ4tpwaD&#10;LS0NVb/7o1Ow3Yzfy29jNx+7P7udrsrmWD8flBo89eUbiEh9vItv7rVO8/Msz+H/nXSD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nKsocUAAADeAAAADwAAAAAAAAAA&#10;AAAAAAChAgAAZHJzL2Rvd25yZXYueG1sUEsFBgAAAAAEAAQA+QAAAJMDAAAAAA==&#10;"/>
                <v:shape id="AutoShape 14305" o:spid="_x0000_s4599" type="#_x0000_t32" style="position:absolute;left:3881;top:9286;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4JOsUAAADeAAAADwAAAGRycy9kb3ducmV2LnhtbERPS2sCMRC+F/wPYQq9FM1atMjWKKsg&#10;VMGDr/u4mW5CN5N1E3X7702h0Nt8fM+ZzjtXixu1wXpWMBxkIIhLry1XCo6HVX8CIkRkjbVnUvBD&#10;Aeaz3tMUc+3vvKPbPlYihXDIUYGJscmlDKUhh2HgG+LEffnWYUywraRu8Z7CXS3fsuxdOrScGgw2&#10;tDRUfu+vTsF2PVwUZ2PXm93Fbseror5WryelXp674gNEpC7+i//cnzrNH2WjMfy+k26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4JOsUAAADeAAAADwAAAAAAAAAA&#10;AAAAAAChAgAAZHJzL2Rvd25yZXYueG1sUEsFBgAAAAAEAAQA+QAAAJMDAAAAAA==&#10;"/>
                <v:rect id="Rectangle 14326" o:spid="_x0000_s4600" style="position:absolute;left:5885;top:10778;width:1587;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5bL8QA&#10;AADeAAAADwAAAGRycy9kb3ducmV2LnhtbERPS2vCQBC+F/wPywje6kZJVaKraKFo60F8gNchO2aD&#10;2dmQXWP677uFQm/z8T1nsepsJVpqfOlYwWiYgCDOnS65UHA5f7zOQPiArLFyTAq+ycNq2XtZYKbd&#10;k4/UnkIhYgj7DBWYEOpMSp8bsuiHriaO3M01FkOETSF1g88Ybis5TpKJtFhybDBY07uh/H56WAV7&#10;fU3z8eds+3atvw64nm7O7dQoNeh36zmIQF34F/+5dzrOT5N0Ar/vxBv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Wy/EAAAA3gAAAA8AAAAAAAAAAAAAAAAAmAIAAGRycy9k&#10;b3ducmV2LnhtbFBLBQYAAAAABAAEAPUAAACJAwAAAAA=&#10;">
                  <v:textbox inset="3mm">
                    <w:txbxContent>
                      <w:p w:rsidR="00862F6C" w:rsidRPr="0011481B" w:rsidRDefault="00862F6C" w:rsidP="00B042F0">
                        <w:pPr>
                          <w:rPr>
                            <w:rFonts w:asciiTheme="majorHAnsi" w:hAnsiTheme="majorHAnsi" w:cstheme="majorHAnsi"/>
                            <w:sz w:val="18"/>
                            <w:szCs w:val="18"/>
                            <w:lang w:val="fr-FR"/>
                          </w:rPr>
                        </w:pPr>
                        <w:r>
                          <w:rPr>
                            <w:rFonts w:asciiTheme="majorHAnsi" w:hAnsiTheme="majorHAnsi" w:cstheme="majorHAnsi"/>
                            <w:sz w:val="18"/>
                            <w:szCs w:val="18"/>
                            <w:lang w:val="fr-FR"/>
                          </w:rPr>
                          <w:t>Close CV700</w:t>
                        </w:r>
                      </w:p>
                    </w:txbxContent>
                  </v:textbox>
                </v:rect>
              </v:group>
            </w:pict>
          </mc:Fallback>
        </mc:AlternateContent>
      </w:r>
      <w:r w:rsidR="0011481B">
        <w:rPr>
          <w:b/>
          <w:szCs w:val="20"/>
        </w:rPr>
        <w:br w:type="page"/>
      </w:r>
      <w:r w:rsidR="00046F46" w:rsidRPr="00046F46">
        <w:rPr>
          <w:b/>
          <w:szCs w:val="20"/>
        </w:rPr>
        <w:lastRenderedPageBreak/>
        <w:t>21.1:</w:t>
      </w:r>
      <w:r w:rsidR="00046F46">
        <w:rPr>
          <w:szCs w:val="20"/>
        </w:rPr>
        <w:t xml:space="preserve"> Warm-up of the valve box thermal shield</w:t>
      </w:r>
    </w:p>
    <w:p w:rsidR="00046F46" w:rsidRDefault="00046F46">
      <w:pPr>
        <w:rPr>
          <w:szCs w:val="20"/>
        </w:rPr>
      </w:pPr>
    </w:p>
    <w:p w:rsidR="001A2A85" w:rsidRPr="0051716F" w:rsidRDefault="00885BB0">
      <w:pPr>
        <w:rPr>
          <w:szCs w:val="20"/>
        </w:rPr>
      </w:pPr>
      <w:r w:rsidRPr="0051716F">
        <w:rPr>
          <w:szCs w:val="20"/>
        </w:rPr>
        <w:t>T</w:t>
      </w:r>
      <w:r w:rsidR="001A2A85" w:rsidRPr="0051716F">
        <w:rPr>
          <w:szCs w:val="20"/>
        </w:rPr>
        <w:t xml:space="preserve">he cycle </w:t>
      </w:r>
      <w:r w:rsidR="00600128" w:rsidRPr="0051716F">
        <w:rPr>
          <w:szCs w:val="20"/>
        </w:rPr>
        <w:t xml:space="preserve">21-1 </w:t>
      </w:r>
      <w:r w:rsidR="00046F46">
        <w:rPr>
          <w:szCs w:val="20"/>
        </w:rPr>
        <w:t>used for the control of the electrical heaters glue on</w:t>
      </w:r>
      <w:r w:rsidR="001A2A85" w:rsidRPr="0051716F">
        <w:rPr>
          <w:szCs w:val="20"/>
        </w:rPr>
        <w:t xml:space="preserve"> the </w:t>
      </w:r>
      <w:r w:rsidR="00496F6B" w:rsidRPr="0051716F">
        <w:rPr>
          <w:szCs w:val="20"/>
        </w:rPr>
        <w:t xml:space="preserve">thermal shield </w:t>
      </w:r>
      <w:r w:rsidR="001A2A85" w:rsidRPr="0051716F">
        <w:rPr>
          <w:szCs w:val="20"/>
        </w:rPr>
        <w:t>heater</w:t>
      </w:r>
      <w:r w:rsidR="00C776B8" w:rsidRPr="0051716F">
        <w:rPr>
          <w:szCs w:val="20"/>
        </w:rPr>
        <w:t>s</w:t>
      </w:r>
      <w:r w:rsidR="001A2A85" w:rsidRPr="0051716F">
        <w:rPr>
          <w:szCs w:val="20"/>
        </w:rPr>
        <w:t xml:space="preserve"> </w:t>
      </w:r>
      <w:r w:rsidR="00496F6B" w:rsidRPr="0051716F">
        <w:rPr>
          <w:szCs w:val="20"/>
        </w:rPr>
        <w:t>(</w:t>
      </w:r>
      <w:r w:rsidR="001A2A85" w:rsidRPr="0051716F">
        <w:rPr>
          <w:szCs w:val="20"/>
        </w:rPr>
        <w:t>EH701</w:t>
      </w:r>
      <w:r w:rsidR="00C776B8" w:rsidRPr="0051716F">
        <w:rPr>
          <w:szCs w:val="20"/>
        </w:rPr>
        <w:t>AB</w:t>
      </w:r>
      <w:r w:rsidR="00496F6B" w:rsidRPr="0051716F">
        <w:rPr>
          <w:szCs w:val="20"/>
        </w:rPr>
        <w:t>)</w:t>
      </w:r>
      <w:r w:rsidR="001A2A85" w:rsidRPr="0051716F">
        <w:rPr>
          <w:szCs w:val="20"/>
        </w:rPr>
        <w:t xml:space="preserve"> </w:t>
      </w:r>
      <w:r w:rsidR="00C776B8" w:rsidRPr="0051716F">
        <w:rPr>
          <w:szCs w:val="20"/>
        </w:rPr>
        <w:t>is given</w:t>
      </w:r>
      <w:r w:rsidRPr="0051716F">
        <w:rPr>
          <w:szCs w:val="20"/>
        </w:rPr>
        <w:t xml:space="preserve"> below</w:t>
      </w:r>
      <w:r w:rsidR="001A2A85" w:rsidRPr="0051716F">
        <w:rPr>
          <w:szCs w:val="20"/>
        </w:rPr>
        <w:t>:</w:t>
      </w:r>
    </w:p>
    <w:p w:rsidR="001A2A85" w:rsidRPr="0051716F" w:rsidRDefault="0023450B">
      <w:pPr>
        <w:rPr>
          <w:szCs w:val="20"/>
        </w:rPr>
      </w:pPr>
      <w:r>
        <w:rPr>
          <w:rFonts w:ascii="Calibri" w:eastAsia="Calibri" w:hAnsi="Calibri" w:cs="Times New Roman"/>
          <w:noProof/>
          <w:sz w:val="22"/>
          <w:szCs w:val="22"/>
          <w:lang w:val="sv-SE" w:eastAsia="sv-SE"/>
        </w:rPr>
        <mc:AlternateContent>
          <mc:Choice Requires="wps">
            <w:drawing>
              <wp:anchor distT="0" distB="0" distL="114300" distR="114300" simplePos="0" relativeHeight="252004864" behindDoc="0" locked="0" layoutInCell="1" allowOverlap="1">
                <wp:simplePos x="0" y="0"/>
                <wp:positionH relativeFrom="margin">
                  <wp:posOffset>1913890</wp:posOffset>
                </wp:positionH>
                <wp:positionV relativeFrom="paragraph">
                  <wp:posOffset>28575</wp:posOffset>
                </wp:positionV>
                <wp:extent cx="259080" cy="257810"/>
                <wp:effectExtent l="19050" t="19050" r="26670" b="27940"/>
                <wp:wrapNone/>
                <wp:docPr id="28649"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9D45AA">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601" style="position:absolute;margin-left:150.7pt;margin-top:2.25pt;width:20.4pt;height:20.3pt;z-index:25200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" strokecolor="#4a7ebb" strokeweight="3.5pt">
                <v:textbox inset="0,0,0,0">
                  <w:txbxContent>
                    <w:p w:rsidR="00862F6C" w:rsidRPr="00A87CE9" w:rsidRDefault="00862F6C" w:rsidP="009D45AA">
                      <w:pPr>
                        <w:jc w:val="center"/>
                        <w:rPr>
                          <w:rFonts w:ascii="Times New Roman" w:hAnsi="Times New Roman" w:cs="Times New Roman"/>
                          <w:b/>
                          <w:szCs w:val="20"/>
                        </w:rPr>
                      </w:pPr>
                      <w:r>
                        <w:rPr>
                          <w:rFonts w:ascii="Times New Roman" w:hAnsi="Times New Roman" w:cs="Times New Roman"/>
                          <w:b/>
                          <w:szCs w:val="20"/>
                        </w:rPr>
                        <w:t>0</w:t>
                      </w:r>
                    </w:p>
                  </w:txbxContent>
                </v:textbox>
                <w10:wrap anchorx="margin"/>
              </v:oval>
            </w:pict>
          </mc:Fallback>
        </mc:AlternateContent>
      </w:r>
    </w:p>
    <w:p w:rsidR="001A2A85" w:rsidRPr="0051716F" w:rsidRDefault="0023450B">
      <w:pPr>
        <w:rPr>
          <w:szCs w:val="20"/>
        </w:rPr>
      </w:pPr>
      <w:r>
        <w:rPr>
          <w:noProof/>
          <w:szCs w:val="20"/>
          <w:lang w:val="sv-SE" w:eastAsia="sv-SE"/>
        </w:rPr>
        <mc:AlternateContent>
          <mc:Choice Requires="wpg">
            <w:drawing>
              <wp:anchor distT="0" distB="0" distL="114300" distR="114300" simplePos="0" relativeHeight="251316736" behindDoc="0" locked="0" layoutInCell="1" allowOverlap="1">
                <wp:simplePos x="0" y="0"/>
                <wp:positionH relativeFrom="column">
                  <wp:posOffset>486410</wp:posOffset>
                </wp:positionH>
                <wp:positionV relativeFrom="paragraph">
                  <wp:posOffset>-635</wp:posOffset>
                </wp:positionV>
                <wp:extent cx="4602480" cy="2672715"/>
                <wp:effectExtent l="0" t="0" r="26670" b="32385"/>
                <wp:wrapNone/>
                <wp:docPr id="17142" name="Groupe 17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02480" cy="2672715"/>
                          <a:chOff x="0" y="0"/>
                          <a:chExt cx="4602480" cy="2672715"/>
                        </a:xfrm>
                      </wpg:grpSpPr>
                      <wps:wsp>
                        <wps:cNvPr id="13998" name="Text Box 2666"/>
                        <wps:cNvSpPr txBox="1">
                          <a:spLocks noChangeArrowheads="1"/>
                        </wps:cNvSpPr>
                        <wps:spPr bwMode="auto">
                          <a:xfrm>
                            <a:off x="2034540" y="1318260"/>
                            <a:ext cx="2346325" cy="306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1A2A85">
                              <w:pPr>
                                <w:rPr>
                                  <w:rFonts w:asciiTheme="majorHAnsi" w:hAnsiTheme="majorHAnsi" w:cstheme="majorHAnsi"/>
                                  <w:sz w:val="18"/>
                                  <w:szCs w:val="18"/>
                                </w:rPr>
                              </w:pPr>
                              <w:r w:rsidRPr="00F811DC">
                                <w:rPr>
                                  <w:rFonts w:asciiTheme="majorHAnsi" w:hAnsiTheme="majorHAnsi" w:cstheme="majorHAnsi"/>
                                  <w:sz w:val="18"/>
                                  <w:szCs w:val="18"/>
                                </w:rPr>
                                <w:t>TT701 A or B &gt;TT701setpoint</w:t>
                              </w:r>
                            </w:p>
                          </w:txbxContent>
                        </wps:txbx>
                        <wps:bodyPr rot="0" vert="horz" wrap="square" lIns="91440" tIns="45720" rIns="91440" bIns="45720" anchor="t" anchorCtr="0" upright="1">
                          <a:noAutofit/>
                        </wps:bodyPr>
                      </wps:wsp>
                      <wps:wsp>
                        <wps:cNvPr id="13999" name="Text Box 2667"/>
                        <wps:cNvSpPr txBox="1">
                          <a:spLocks noChangeArrowheads="1"/>
                        </wps:cNvSpPr>
                        <wps:spPr bwMode="auto">
                          <a:xfrm>
                            <a:off x="2103120" y="617220"/>
                            <a:ext cx="1096645" cy="270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1A2A85">
                              <w:pPr>
                                <w:rPr>
                                  <w:rFonts w:asciiTheme="majorHAnsi" w:hAnsiTheme="majorHAnsi" w:cstheme="majorHAnsi"/>
                                  <w:sz w:val="18"/>
                                  <w:szCs w:val="18"/>
                                </w:rPr>
                              </w:pPr>
                              <w:r w:rsidRPr="00F811DC">
                                <w:rPr>
                                  <w:rFonts w:asciiTheme="majorHAnsi" w:hAnsiTheme="majorHAnsi" w:cstheme="majorHAnsi"/>
                                  <w:sz w:val="18"/>
                                  <w:szCs w:val="18"/>
                                </w:rPr>
                                <w:t>Warm-up</w:t>
                              </w:r>
                              <w:r>
                                <w:rPr>
                                  <w:rFonts w:asciiTheme="majorHAnsi" w:hAnsiTheme="majorHAnsi" w:cstheme="majorHAnsi"/>
                                  <w:sz w:val="18"/>
                                  <w:szCs w:val="18"/>
                                </w:rPr>
                                <w:t xml:space="preserve"> VB</w:t>
                              </w:r>
                            </w:p>
                          </w:txbxContent>
                        </wps:txbx>
                        <wps:bodyPr rot="0" vert="horz" wrap="square" lIns="91440" tIns="45720" rIns="91440" bIns="45720" anchor="t" anchorCtr="0" upright="1">
                          <a:noAutofit/>
                        </wps:bodyPr>
                      </wps:wsp>
                      <wps:wsp>
                        <wps:cNvPr id="14000" name="AutoShape 2668"/>
                        <wps:cNvCnPr>
                          <a:cxnSpLocks noChangeShapeType="1"/>
                        </wps:cNvCnPr>
                        <wps:spPr bwMode="auto">
                          <a:xfrm>
                            <a:off x="2011680" y="160020"/>
                            <a:ext cx="0" cy="1872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002" name="AutoShape 2679"/>
                        <wps:cNvCnPr>
                          <a:cxnSpLocks noChangeShapeType="1"/>
                        </wps:cNvCnPr>
                        <wps:spPr bwMode="auto">
                          <a:xfrm>
                            <a:off x="1569720" y="2026920"/>
                            <a:ext cx="8096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003" name="AutoShape 2680"/>
                        <wps:cNvCnPr>
                          <a:cxnSpLocks noChangeShapeType="1"/>
                        </wps:cNvCnPr>
                        <wps:spPr bwMode="auto">
                          <a:xfrm flipH="1">
                            <a:off x="1287780" y="944880"/>
                            <a:ext cx="0" cy="17278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004" name="AutoShape 2681"/>
                        <wps:cNvCnPr>
                          <a:cxnSpLocks noChangeShapeType="1"/>
                        </wps:cNvCnPr>
                        <wps:spPr bwMode="auto">
                          <a:xfrm>
                            <a:off x="1287780" y="944880"/>
                            <a:ext cx="683895"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005" name="AutoShape 2682"/>
                        <wps:cNvCnPr>
                          <a:cxnSpLocks noChangeShapeType="1"/>
                        </wps:cNvCnPr>
                        <wps:spPr bwMode="auto">
                          <a:xfrm>
                            <a:off x="1927860" y="762000"/>
                            <a:ext cx="1441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006" name="AutoShape 2683"/>
                        <wps:cNvCnPr>
                          <a:cxnSpLocks noChangeShapeType="1"/>
                        </wps:cNvCnPr>
                        <wps:spPr bwMode="auto">
                          <a:xfrm>
                            <a:off x="1935480" y="1463040"/>
                            <a:ext cx="1441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007" name="Rectangle 2687"/>
                        <wps:cNvSpPr>
                          <a:spLocks noChangeArrowheads="1"/>
                        </wps:cNvSpPr>
                        <wps:spPr bwMode="auto">
                          <a:xfrm>
                            <a:off x="1539240" y="0"/>
                            <a:ext cx="1093470" cy="396240"/>
                          </a:xfrm>
                          <a:prstGeom prst="rect">
                            <a:avLst/>
                          </a:prstGeom>
                          <a:solidFill>
                            <a:srgbClr val="FFFFFF"/>
                          </a:solidFill>
                          <a:ln w="9525">
                            <a:solidFill>
                              <a:srgbClr val="000000"/>
                            </a:solidFill>
                            <a:miter lim="800000"/>
                            <a:headEnd/>
                            <a:tailEnd/>
                          </a:ln>
                        </wps:spPr>
                        <wps:txbx>
                          <w:txbxContent>
                            <w:p w:rsidR="00862F6C" w:rsidRPr="00F811DC" w:rsidRDefault="00862F6C" w:rsidP="00877604">
                              <w:pPr>
                                <w:spacing w:before="120"/>
                                <w:jc w:val="cente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14008" name="AutoShape 2688"/>
                        <wps:cNvCnPr>
                          <a:cxnSpLocks noChangeShapeType="1"/>
                        </wps:cNvCnPr>
                        <wps:spPr bwMode="auto">
                          <a:xfrm>
                            <a:off x="1569720" y="2026920"/>
                            <a:ext cx="0" cy="6388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009" name="AutoShape 2689"/>
                        <wps:cNvCnPr>
                          <a:cxnSpLocks noChangeShapeType="1"/>
                        </wps:cNvCnPr>
                        <wps:spPr bwMode="auto">
                          <a:xfrm>
                            <a:off x="2385060" y="2026920"/>
                            <a:ext cx="4445" cy="3086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010" name="Text Box 2690"/>
                        <wps:cNvSpPr txBox="1">
                          <a:spLocks noChangeArrowheads="1"/>
                        </wps:cNvSpPr>
                        <wps:spPr bwMode="auto">
                          <a:xfrm>
                            <a:off x="2468880" y="2034540"/>
                            <a:ext cx="499745"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1A2A85">
                              <w:pP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14011" name="AutoShape 2691"/>
                        <wps:cNvCnPr>
                          <a:cxnSpLocks noChangeShapeType="1"/>
                        </wps:cNvCnPr>
                        <wps:spPr bwMode="auto">
                          <a:xfrm>
                            <a:off x="2316480" y="2156460"/>
                            <a:ext cx="1441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012" name="AutoShape 2692"/>
                        <wps:cNvCnPr>
                          <a:cxnSpLocks noChangeShapeType="1"/>
                        </wps:cNvCnPr>
                        <wps:spPr bwMode="auto">
                          <a:xfrm>
                            <a:off x="1280160" y="2667000"/>
                            <a:ext cx="2882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013" name="AutoShape 2693"/>
                        <wps:cNvCnPr>
                          <a:cxnSpLocks noChangeShapeType="1"/>
                        </wps:cNvCnPr>
                        <wps:spPr bwMode="auto">
                          <a:xfrm flipV="1">
                            <a:off x="2392680" y="2339340"/>
                            <a:ext cx="21958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014" name="AutoShape 2694"/>
                        <wps:cNvCnPr>
                          <a:cxnSpLocks noChangeShapeType="1"/>
                        </wps:cNvCnPr>
                        <wps:spPr bwMode="auto">
                          <a:xfrm>
                            <a:off x="4602480" y="152400"/>
                            <a:ext cx="0" cy="2196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015" name="AutoShape 2695"/>
                        <wps:cNvCnPr>
                          <a:cxnSpLocks noChangeShapeType="1"/>
                        </wps:cNvCnPr>
                        <wps:spPr bwMode="auto">
                          <a:xfrm flipV="1">
                            <a:off x="2727960" y="160020"/>
                            <a:ext cx="1872000"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4016" name="AutoShape 5798"/>
                        <wps:cNvCnPr>
                          <a:cxnSpLocks noChangeShapeType="1"/>
                        </wps:cNvCnPr>
                        <wps:spPr bwMode="auto">
                          <a:xfrm flipV="1">
                            <a:off x="563880" y="838200"/>
                            <a:ext cx="1440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017" name="AutoShape 5799"/>
                        <wps:cNvCnPr>
                          <a:cxnSpLocks noChangeShapeType="1"/>
                        </wps:cNvCnPr>
                        <wps:spPr bwMode="auto">
                          <a:xfrm flipH="1">
                            <a:off x="571500" y="838200"/>
                            <a:ext cx="0" cy="32385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018" name="Rectangle 5800"/>
                        <wps:cNvSpPr>
                          <a:spLocks noChangeArrowheads="1"/>
                        </wps:cNvSpPr>
                        <wps:spPr bwMode="auto">
                          <a:xfrm>
                            <a:off x="0" y="1203960"/>
                            <a:ext cx="1093470" cy="335915"/>
                          </a:xfrm>
                          <a:prstGeom prst="rect">
                            <a:avLst/>
                          </a:prstGeom>
                          <a:solidFill>
                            <a:srgbClr val="FFFFFF"/>
                          </a:solidFill>
                          <a:ln w="9525">
                            <a:solidFill>
                              <a:srgbClr val="000000"/>
                            </a:solidFill>
                            <a:miter lim="800000"/>
                            <a:headEnd/>
                            <a:tailEnd/>
                          </a:ln>
                        </wps:spPr>
                        <wps:txbx>
                          <w:txbxContent>
                            <w:p w:rsidR="00862F6C" w:rsidRPr="00F811DC" w:rsidRDefault="00862F6C" w:rsidP="009B66BA">
                              <w:pPr>
                                <w:jc w:val="center"/>
                                <w:rPr>
                                  <w:rFonts w:asciiTheme="majorHAnsi" w:hAnsiTheme="majorHAnsi" w:cstheme="majorHAnsi"/>
                                  <w:sz w:val="18"/>
                                  <w:szCs w:val="18"/>
                                </w:rPr>
                              </w:pPr>
                              <w:r w:rsidRPr="00F811DC">
                                <w:rPr>
                                  <w:rFonts w:asciiTheme="majorHAnsi" w:hAnsiTheme="majorHAnsi" w:cstheme="majorHAnsi"/>
                                  <w:sz w:val="18"/>
                                  <w:szCs w:val="18"/>
                                </w:rPr>
                                <w:t>To other heaters</w:t>
                              </w:r>
                            </w:p>
                          </w:txbxContent>
                        </wps:txbx>
                        <wps:bodyPr rot="0" vert="horz" wrap="square" lIns="91440" tIns="45720" rIns="91440" bIns="45720" anchor="t" anchorCtr="0" upright="1">
                          <a:noAutofit/>
                        </wps:bodyPr>
                      </wps:wsp>
                      <wps:wsp>
                        <wps:cNvPr id="14023" name="Rectangle 2677"/>
                        <wps:cNvSpPr>
                          <a:spLocks noChangeArrowheads="1"/>
                        </wps:cNvSpPr>
                        <wps:spPr bwMode="auto">
                          <a:xfrm>
                            <a:off x="1562100" y="1584960"/>
                            <a:ext cx="1224280" cy="288290"/>
                          </a:xfrm>
                          <a:prstGeom prst="rect">
                            <a:avLst/>
                          </a:prstGeom>
                          <a:solidFill>
                            <a:srgbClr val="FFFFFF"/>
                          </a:solidFill>
                          <a:ln w="9525">
                            <a:solidFill>
                              <a:srgbClr val="000000"/>
                            </a:solidFill>
                            <a:miter lim="800000"/>
                            <a:headEnd/>
                            <a:tailEnd/>
                          </a:ln>
                        </wps:spPr>
                        <wps:txbx>
                          <w:txbxContent>
                            <w:p w:rsidR="00862F6C" w:rsidRPr="00F811DC" w:rsidRDefault="00862F6C" w:rsidP="001A2A85">
                              <w:pPr>
                                <w:jc w:val="center"/>
                                <w:rPr>
                                  <w:rFonts w:asciiTheme="majorHAnsi" w:hAnsiTheme="majorHAnsi" w:cstheme="majorHAnsi"/>
                                  <w:sz w:val="18"/>
                                  <w:szCs w:val="18"/>
                                </w:rPr>
                              </w:pPr>
                              <w:r w:rsidRPr="00F811DC">
                                <w:rPr>
                                  <w:rFonts w:asciiTheme="majorHAnsi" w:hAnsiTheme="majorHAnsi" w:cstheme="majorHAnsi"/>
                                  <w:sz w:val="18"/>
                                  <w:szCs w:val="18"/>
                                </w:rPr>
                                <w:t>Stop warm-up</w:t>
                              </w:r>
                            </w:p>
                          </w:txbxContent>
                        </wps:txbx>
                        <wps:bodyPr rot="0" vert="horz" wrap="square" lIns="91440" tIns="45720" rIns="91440" bIns="45720" anchor="t" anchorCtr="0" upright="1">
                          <a:noAutofit/>
                        </wps:bodyPr>
                      </wps:wsp>
                      <wps:wsp>
                        <wps:cNvPr id="14024" name="Text Box 2678"/>
                        <wps:cNvSpPr txBox="1">
                          <a:spLocks noChangeArrowheads="1"/>
                        </wps:cNvSpPr>
                        <wps:spPr bwMode="auto">
                          <a:xfrm>
                            <a:off x="2773680" y="1584960"/>
                            <a:ext cx="1431290" cy="288290"/>
                          </a:xfrm>
                          <a:prstGeom prst="rect">
                            <a:avLst/>
                          </a:prstGeom>
                          <a:solidFill>
                            <a:srgbClr val="FFFFFF"/>
                          </a:solidFill>
                          <a:ln w="9525">
                            <a:solidFill>
                              <a:srgbClr val="000000"/>
                            </a:solidFill>
                            <a:miter lim="800000"/>
                            <a:headEnd/>
                            <a:tailEnd/>
                          </a:ln>
                        </wps:spPr>
                        <wps:txbx>
                          <w:txbxContent>
                            <w:p w:rsidR="00862F6C" w:rsidRPr="00F811DC" w:rsidRDefault="00862F6C" w:rsidP="001A2A85">
                              <w:pPr>
                                <w:rPr>
                                  <w:rFonts w:asciiTheme="majorHAnsi" w:hAnsiTheme="majorHAnsi" w:cstheme="majorHAnsi"/>
                                  <w:sz w:val="18"/>
                                  <w:szCs w:val="18"/>
                                </w:rPr>
                              </w:pPr>
                              <w:r w:rsidRPr="00F811DC">
                                <w:rPr>
                                  <w:rFonts w:asciiTheme="majorHAnsi" w:hAnsiTheme="majorHAnsi" w:cstheme="majorHAnsi"/>
                                  <w:sz w:val="18"/>
                                  <w:szCs w:val="18"/>
                                </w:rPr>
                                <w:t>Stop EH701AB</w:t>
                              </w:r>
                            </w:p>
                          </w:txbxContent>
                        </wps:txbx>
                        <wps:bodyPr rot="0" vert="horz" wrap="square" lIns="91440" tIns="45720" rIns="91440" bIns="45720" anchor="t" anchorCtr="0" upright="1">
                          <a:noAutofit/>
                        </wps:bodyPr>
                      </wps:wsp>
                      <wps:wsp>
                        <wps:cNvPr id="14025" name="Rectangle 2674"/>
                        <wps:cNvSpPr>
                          <a:spLocks noChangeArrowheads="1"/>
                        </wps:cNvSpPr>
                        <wps:spPr bwMode="auto">
                          <a:xfrm>
                            <a:off x="1562100" y="1036320"/>
                            <a:ext cx="1224280" cy="288290"/>
                          </a:xfrm>
                          <a:prstGeom prst="rect">
                            <a:avLst/>
                          </a:prstGeom>
                          <a:solidFill>
                            <a:srgbClr val="FFFFFF"/>
                          </a:solidFill>
                          <a:ln w="9525">
                            <a:solidFill>
                              <a:srgbClr val="000000"/>
                            </a:solidFill>
                            <a:miter lim="800000"/>
                            <a:headEnd/>
                            <a:tailEnd/>
                          </a:ln>
                        </wps:spPr>
                        <wps:txbx>
                          <w:txbxContent>
                            <w:p w:rsidR="00862F6C" w:rsidRPr="00F811DC" w:rsidRDefault="00862F6C" w:rsidP="00952FFA">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14026" name="Text Box 2675"/>
                        <wps:cNvSpPr txBox="1">
                          <a:spLocks noChangeArrowheads="1"/>
                        </wps:cNvSpPr>
                        <wps:spPr bwMode="auto">
                          <a:xfrm>
                            <a:off x="2781300" y="1036320"/>
                            <a:ext cx="1421765" cy="288290"/>
                          </a:xfrm>
                          <a:prstGeom prst="rect">
                            <a:avLst/>
                          </a:prstGeom>
                          <a:solidFill>
                            <a:srgbClr val="FFFFFF"/>
                          </a:solidFill>
                          <a:ln w="9525">
                            <a:solidFill>
                              <a:srgbClr val="000000"/>
                            </a:solidFill>
                            <a:miter lim="800000"/>
                            <a:headEnd/>
                            <a:tailEnd/>
                          </a:ln>
                        </wps:spPr>
                        <wps:txbx>
                          <w:txbxContent>
                            <w:p w:rsidR="00862F6C" w:rsidRPr="00F811DC" w:rsidRDefault="00862F6C" w:rsidP="001A2A85">
                              <w:pPr>
                                <w:rPr>
                                  <w:rFonts w:asciiTheme="majorHAnsi" w:hAnsiTheme="majorHAnsi" w:cstheme="majorHAnsi"/>
                                  <w:sz w:val="18"/>
                                  <w:szCs w:val="18"/>
                                </w:rPr>
                              </w:pPr>
                              <w:r>
                                <w:rPr>
                                  <w:rFonts w:asciiTheme="majorHAnsi" w:hAnsiTheme="majorHAnsi" w:cstheme="majorHAnsi"/>
                                  <w:sz w:val="18"/>
                                  <w:szCs w:val="18"/>
                                </w:rPr>
                                <w:t>Start EH701AB</w:t>
                              </w:r>
                            </w:p>
                          </w:txbxContent>
                        </wps:txbx>
                        <wps:bodyPr rot="0" vert="horz" wrap="square" lIns="91440" tIns="45720" rIns="91440" bIns="45720" anchor="t" anchorCtr="0" upright="1">
                          <a:noAutofit/>
                        </wps:bodyPr>
                      </wps:wsp>
                      <wps:wsp>
                        <wps:cNvPr id="14039" name="Text Box 2685"/>
                        <wps:cNvSpPr txBox="1">
                          <a:spLocks noChangeArrowheads="1"/>
                        </wps:cNvSpPr>
                        <wps:spPr bwMode="auto">
                          <a:xfrm>
                            <a:off x="1645920" y="2331720"/>
                            <a:ext cx="2346325" cy="252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1A2A85">
                              <w:pPr>
                                <w:rPr>
                                  <w:rFonts w:asciiTheme="majorHAnsi" w:hAnsiTheme="majorHAnsi" w:cstheme="majorHAnsi"/>
                                  <w:sz w:val="18"/>
                                  <w:szCs w:val="18"/>
                                </w:rPr>
                              </w:pPr>
                              <w:r w:rsidRPr="00F811DC">
                                <w:rPr>
                                  <w:rFonts w:asciiTheme="majorHAnsi" w:hAnsiTheme="majorHAnsi" w:cstheme="majorHAnsi"/>
                                  <w:sz w:val="18"/>
                                  <w:szCs w:val="18"/>
                                </w:rPr>
                                <w:t>TT701 A and B &lt; (TT701setpoint - 5°C)</w:t>
                              </w:r>
                            </w:p>
                          </w:txbxContent>
                        </wps:txbx>
                        <wps:bodyPr rot="0" vert="horz" wrap="square" lIns="91440" tIns="45720" rIns="91440" bIns="45720" anchor="t" anchorCtr="0" upright="1">
                          <a:noAutofit/>
                        </wps:bodyPr>
                      </wps:wsp>
                      <wps:wsp>
                        <wps:cNvPr id="14040" name="AutoShape 2686"/>
                        <wps:cNvCnPr>
                          <a:cxnSpLocks noChangeShapeType="1"/>
                        </wps:cNvCnPr>
                        <wps:spPr bwMode="auto">
                          <a:xfrm>
                            <a:off x="1485900" y="2453640"/>
                            <a:ext cx="1441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042" name="AutoShape 14293"/>
                        <wps:cNvCnPr>
                          <a:cxnSpLocks noChangeShapeType="1"/>
                        </wps:cNvCnPr>
                        <wps:spPr bwMode="auto">
                          <a:xfrm>
                            <a:off x="495300" y="944880"/>
                            <a:ext cx="1441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043" name="Text Box 14294"/>
                        <wps:cNvSpPr txBox="1">
                          <a:spLocks noChangeArrowheads="1"/>
                        </wps:cNvSpPr>
                        <wps:spPr bwMode="auto">
                          <a:xfrm>
                            <a:off x="601980" y="838200"/>
                            <a:ext cx="499745"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74380E">
                              <w:pPr>
                                <w:rPr>
                                  <w:rFonts w:asciiTheme="majorHAnsi" w:hAnsiTheme="majorHAnsi" w:cstheme="majorHAnsi"/>
                                  <w:sz w:val="18"/>
                                  <w:szCs w:val="18"/>
                                </w:rPr>
                              </w:pPr>
                              <w:r>
                                <w:rPr>
                                  <w:rFonts w:asciiTheme="majorHAnsi" w:hAnsiTheme="majorHAnsi" w:cstheme="majorHAnsi"/>
                                  <w:sz w:val="18"/>
                                  <w:szCs w:val="18"/>
                                </w:rPr>
                                <w:t>Delay</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e 17131" o:spid="_x0000_s4602" style="position:absolute;margin-left:38.3pt;margin-top:-.05pt;width:362.4pt;height:210.45pt;z-index:251316736" coordsize="46024,26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">
                <v:shape id="Text Box 2666" o:spid="_x0000_s4603" type="#_x0000_t202" style="position:absolute;left:20345;top:13182;width:23463;height:3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U7YMYA&#10;AADeAAAADwAAAGRycy9kb3ducmV2LnhtbESPwW7CQAxE75X4h5WRuFRlA7TQpCwIkFpxhfIBJmuS&#10;qFlvlF1I+Pv6gMTN1oxnnpfr3tXqRm2oPBuYjBNQxLm3FRcGTr/fb5+gQkS2WHsmA3cKsF4NXpaY&#10;Wd/xgW7HWCgJ4ZChgTLGJtM65CU5DGPfEIt28a3DKGtbaNtiJ+Gu1tMkmWuHFUtDiQ3tSsr/jldn&#10;4LLvXj/S7vwTT4vD+3yL1eLs78aMhv3mC1SkPj7Nj+u9FfxZmgqvvCMz6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DU7YMYAAADeAAAADwAAAAAAAAAAAAAAAACYAgAAZHJz&#10;L2Rvd25yZXYueG1sUEsFBgAAAAAEAAQA9QAAAIsDAAAAAA==&#10;" stroked="f">
                  <v:textbox>
                    <w:txbxContent>
                      <w:p w:rsidR="00862F6C" w:rsidRPr="00F811DC" w:rsidRDefault="00862F6C" w:rsidP="001A2A85">
                        <w:pPr>
                          <w:rPr>
                            <w:rFonts w:asciiTheme="majorHAnsi" w:hAnsiTheme="majorHAnsi" w:cstheme="majorHAnsi"/>
                            <w:sz w:val="18"/>
                            <w:szCs w:val="18"/>
                          </w:rPr>
                        </w:pPr>
                        <w:r w:rsidRPr="00F811DC">
                          <w:rPr>
                            <w:rFonts w:asciiTheme="majorHAnsi" w:hAnsiTheme="majorHAnsi" w:cstheme="majorHAnsi"/>
                            <w:sz w:val="18"/>
                            <w:szCs w:val="18"/>
                          </w:rPr>
                          <w:t>TT701 A or B &gt;TT701setpoint</w:t>
                        </w:r>
                      </w:p>
                    </w:txbxContent>
                  </v:textbox>
                </v:shape>
                <v:shape id="Text Box 2667" o:spid="_x0000_s4604" type="#_x0000_t202" style="position:absolute;left:21031;top:6172;width:10966;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me+8MA&#10;AADeAAAADwAAAGRycy9kb3ducmV2LnhtbERP24rCMBB9F/Yfwizsi6yprpdtNYq7oPha9QPGZmyL&#10;zaQ00da/N4Lg2xzOdRarzlTiRo0rLSsYDiIQxJnVJecKjofN9y8I55E1VpZJwZ0crJYfvQUm2rac&#10;0m3vcxFC2CWooPC+TqR0WUEG3cDWxIE728agD7DJpW6wDeGmkqMomkqDJYeGAmv6Lyi77K9GwXnX&#10;9idxe9r64ywdT/+wnJ3sXamvz249B+Gp82/xy73TYf5PHMfwfCfc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me+8MAAADeAAAADwAAAAAAAAAAAAAAAACYAgAAZHJzL2Rv&#10;d25yZXYueG1sUEsFBgAAAAAEAAQA9QAAAIgDAAAAAA==&#10;" stroked="f">
                  <v:textbox>
                    <w:txbxContent>
                      <w:p w:rsidR="00862F6C" w:rsidRPr="00F811DC" w:rsidRDefault="00862F6C" w:rsidP="001A2A85">
                        <w:pPr>
                          <w:rPr>
                            <w:rFonts w:asciiTheme="majorHAnsi" w:hAnsiTheme="majorHAnsi" w:cstheme="majorHAnsi"/>
                            <w:sz w:val="18"/>
                            <w:szCs w:val="18"/>
                          </w:rPr>
                        </w:pPr>
                        <w:r w:rsidRPr="00F811DC">
                          <w:rPr>
                            <w:rFonts w:asciiTheme="majorHAnsi" w:hAnsiTheme="majorHAnsi" w:cstheme="majorHAnsi"/>
                            <w:sz w:val="18"/>
                            <w:szCs w:val="18"/>
                          </w:rPr>
                          <w:t>Warm-up</w:t>
                        </w:r>
                        <w:r>
                          <w:rPr>
                            <w:rFonts w:asciiTheme="majorHAnsi" w:hAnsiTheme="majorHAnsi" w:cstheme="majorHAnsi"/>
                            <w:sz w:val="18"/>
                            <w:szCs w:val="18"/>
                          </w:rPr>
                          <w:t xml:space="preserve"> VB</w:t>
                        </w:r>
                      </w:p>
                    </w:txbxContent>
                  </v:textbox>
                </v:shape>
                <v:shape id="AutoShape 2668" o:spid="_x0000_s4605" type="#_x0000_t32" style="position:absolute;left:20116;top:1600;width:0;height:18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MTYscAAADeAAAADwAAAGRycy9kb3ducmV2LnhtbESPQUsDMRCF74L/IYzgRdqkoiJr07IK&#10;BSv00Grv42bcBDeTdZO26793DkJvM8yb9943X46xU0cackhsYTY1oIib5AK3Fj7eV5NHULkgO+wS&#10;k4VfyrBcXF7MsXLpxFs67kqrxIRzhRZ8KX2ldW48RczT1BPL7SsNEYusQ6vdgCcxj52+NeZBRwws&#10;CR57evHUfO8O0cJmPXuuP31Yv21/wuZ+VXeH9mZv7fXVWD+BKjSWs/j/+9VJ/TtjBEBwZAa9+A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IxNixwAAAN4AAAAPAAAAAAAA&#10;AAAAAAAAAKECAABkcnMvZG93bnJldi54bWxQSwUGAAAAAAQABAD5AAAAlQMAAAAA&#10;"/>
                <v:shape id="AutoShape 2679" o:spid="_x0000_s4606" type="#_x0000_t32" style="position:absolute;left:15697;top:20269;width:80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0ojsUAAADeAAAADwAAAGRycy9kb3ducmV2LnhtbERPTWsCMRC9C/0PYQpepCZKK2VrlFUQ&#10;asGD2t6nm+kmdDNZN1G3/74pFLzN433OfNn7Rlyoiy6whslYgSCugnFca3g/bh6eQcSEbLAJTBp+&#10;KMJycTeYY2HClfd0OaRa5BCOBWqwKbWFlLGy5DGOQ0ucua/QeUwZdrU0HV5zuG/kVKmZ9Og4N1hs&#10;aW2p+j6cvYbddrIqP63bvu1Pbve0KZtzPfrQenjfly8gEvXpJv53v5o8/1GpKfy9k2+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L0ojsUAAADeAAAADwAAAAAAAAAA&#10;AAAAAAChAgAAZHJzL2Rvd25yZXYueG1sUEsFBgAAAAAEAAQA+QAAAJMDAAAAAA==&#10;"/>
                <v:shape id="AutoShape 2680" o:spid="_x0000_s4607" type="#_x0000_t32" style="position:absolute;left:12877;top:9448;width:0;height:1727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k81sQAAADeAAAADwAAAGRycy9kb3ducmV2LnhtbERPTWsCMRC9C/0PYYReRJNtRWRrFBEK&#10;xUOhugePQzLdXdxMtkm6bv99Uyh4m8f7nM1udJ0YKMTWs4ZioUAQG29brjVU59f5GkRMyBY7z6Th&#10;hyLstg+TDZbW3/iDhlOqRQ7hWKKGJqW+lDKahhzGhe+JM/fpg8OUYailDXjL4a6TT0qtpMOWc0OD&#10;PR0aMtfTt9PQHqv3aph9pWDWx+ISini+dEbrx+m4fwGRaEx38b/7zeb5S6We4e+dfIP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qTzWxAAAAN4AAAAPAAAAAAAAAAAA&#10;AAAAAKECAABkcnMvZG93bnJldi54bWxQSwUGAAAAAAQABAD5AAAAkgMAAAAA&#10;"/>
                <v:shape id="AutoShape 2681" o:spid="_x0000_s4608" type="#_x0000_t32" style="position:absolute;left:12877;top:9448;width:68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vh3MQAAADeAAAADwAAAGRycy9kb3ducmV2LnhtbERPS2sCMRC+F/ofwgi91UQRKatRtFCs&#10;lh5cH+dhM+4ubibbJOq2v74pFLzNx/ec6byzjbiSD7VjDYO+AkFcOFNzqWG/e3t+AREissHGMWn4&#10;pgDz2ePDFDPjbrylax5LkUI4ZKihirHNpAxFRRZD37XEiTs5bzEm6EtpPN5SuG3kUKmxtFhzaqiw&#10;pdeKinN+sRo2H209/Fp9+nUT6Zibn8NyNTho/dTrFhMQkbp4F/+7302aP1JqBH/vpBvk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O+HcxAAAAN4AAAAPAAAAAAAAAAAA&#10;AAAAAKECAABkcnMvZG93bnJldi54bWxQSwUGAAAAAAQABAD5AAAAkgMAAAAA&#10;" strokeweight=".5pt">
                  <v:stroke endarrow="block"/>
                </v:shape>
                <v:shape id="AutoShape 2682" o:spid="_x0000_s4609" type="#_x0000_t32" style="position:absolute;left:19278;top:7620;width:14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Sw+sUAAADeAAAADwAAAGRycy9kb3ducmV2LnhtbERPTWsCMRC9C/6HMEIvUhNLlbI1yloQ&#10;asGD2t6nm+kmdDNZN1G3/74pFLzN433OYtX7Rlyoiy6whulEgSCugnFca3g/bu6fQMSEbLAJTBp+&#10;KMJqORwssDDhynu6HFItcgjHAjXYlNpCylhZ8hgnoSXO3FfoPKYMu1qaDq853DfyQam59Og4N1hs&#10;6cVS9X04ew277XRdflq3fduf3G62KZtzPf7Q+m7Ul88gEvXpJv53v5o8/1GpGfy9k2+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1Sw+sUAAADeAAAADwAAAAAAAAAA&#10;AAAAAAChAgAAZHJzL2Rvd25yZXYueG1sUEsFBgAAAAAEAAQA+QAAAJMDAAAAAA==&#10;"/>
                <v:shape id="AutoShape 2683" o:spid="_x0000_s4610" type="#_x0000_t32" style="position:absolute;left:19354;top:14630;width:14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YujccAAADeAAAADwAAAGRycy9kb3ducmV2LnhtbESPT2sCMRDF74V+hzCCl6JZpYpsjbIt&#10;CLXgwT+9TzfTTXAz2W6irt/eFARvM7z3fvNmvuxcLc7UButZwWiYgSAuvbZcKTjsV4MZiBCRNdae&#10;ScGVAiwXz09zzLW/8JbOu1iJBOGQowITY5NLGUpDDsPQN8RJ+/Wtw5jWtpK6xUuCu1qOs2wqHVpO&#10;Fww29GGoPO5OTsFmPXovfoxdf23/7GayKupT9fKtVL/XFW8gInXxYb6nP3Wq/5qQ8P9OmkEu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hi6NxwAAAN4AAAAPAAAAAAAA&#10;AAAAAAAAAKECAABkcnMvZG93bnJldi54bWxQSwUGAAAAAAQABAD5AAAAlQMAAAAA&#10;"/>
                <v:rect id="Rectangle 2687" o:spid="_x0000_s4611" style="position:absolute;left:15392;width:1093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l/zsMA&#10;AADeAAAADwAAAGRycy9kb3ducmV2LnhtbERPS4vCMBC+L/gfwgje1kRX9lGNIi6Ke9R62dvYjG21&#10;mZQmavXXbxYEb/PxPWcya20lLtT40rGGQV+BIM6cKTnXsEuXr58gfEA2WDkmDTfyMJt2XiaYGHfl&#10;DV22IRcxhH2CGooQ6kRKnxVk0fddTRy5g2sshgibXJoGrzHcVnKo1Lu0WHJsKLCmRUHZaXu2Gvbl&#10;cIf3TbpS9mv5Fn7a9Hj+/da6123nYxCB2vAUP9xrE+ePlPqA/3fiDXL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l/zsMAAADeAAAADwAAAAAAAAAAAAAAAACYAgAAZHJzL2Rv&#10;d25yZXYueG1sUEsFBgAAAAAEAAQA9QAAAIgDAAAAAA==&#10;">
                  <v:textbox>
                    <w:txbxContent>
                      <w:p w:rsidR="00862F6C" w:rsidRPr="00F811DC" w:rsidRDefault="00862F6C" w:rsidP="00877604">
                        <w:pPr>
                          <w:spacing w:before="120"/>
                          <w:jc w:val="center"/>
                          <w:rPr>
                            <w:rFonts w:asciiTheme="majorHAnsi" w:hAnsiTheme="majorHAnsi" w:cstheme="majorHAnsi"/>
                            <w:sz w:val="18"/>
                            <w:szCs w:val="18"/>
                          </w:rPr>
                        </w:pPr>
                        <w:r w:rsidRPr="00F811DC">
                          <w:rPr>
                            <w:rFonts w:asciiTheme="majorHAnsi" w:hAnsiTheme="majorHAnsi" w:cstheme="majorHAnsi"/>
                            <w:sz w:val="18"/>
                            <w:szCs w:val="18"/>
                          </w:rPr>
                          <w:t>Stop</w:t>
                        </w:r>
                      </w:p>
                    </w:txbxContent>
                  </v:textbox>
                </v:rect>
                <v:shape id="AutoShape 2688" o:spid="_x0000_s4612" type="#_x0000_t32" style="position:absolute;left:15697;top:20269;width:0;height:63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fZMcAAADeAAAADwAAAGRycy9kb3ducmV2LnhtbESPQUsDMRCF74L/IYzgRdqkoiJr07IK&#10;BSv00Grv42bcBDeTdZO26793DkJvM7w3730zX46xU0cackhsYTY1oIib5AK3Fj7eV5NHULkgO+wS&#10;k4VfyrBcXF7MsXLpxFs67kqrJIRzhRZ8KX2ldW48RczT1BOL9pWGiEXWodVuwJOEx07fGvOgIwaW&#10;Bo89vXhqvneHaGGznj3Xnz6s37Y/YXO/qrtDe7O39vpqrJ9AFRrL2fx//eoE/84Y4ZV3ZAa9+A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9VR9kxwAAAN4AAAAPAAAAAAAA&#10;AAAAAAAAAKECAABkcnMvZG93bnJldi54bWxQSwUGAAAAAAQABAD5AAAAlQMAAAAA&#10;"/>
                <v:shape id="AutoShape 2689" o:spid="_x0000_s4613" type="#_x0000_t32" style="position:absolute;left:23850;top:20269;width:45;height:30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m6/8UAAADeAAAADwAAAGRycy9kb3ducmV2LnhtbERPTWsCMRC9F/ofwhS8lJoobWm3RlkF&#10;QQsetO19upluQjeTdRN1+++NIPQ2j/c5k1nvG3GkLrrAGkZDBYK4CsZxreHzY/nwAiImZINNYNLw&#10;RxFm09ubCRYmnHhLx12qRQ7hWKAGm1JbSBkrSx7jMLTEmfsJnceUYVdL0+Eph/tGjpV6lh4d5waL&#10;LS0sVb+7g9ewWY/m5bd16/ft3m2elmVzqO+/tB7c9eUbiER9+hdf3SuT5z8q9QqXd/INcn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hm6/8UAAADeAAAADwAAAAAAAAAA&#10;AAAAAAChAgAAZHJzL2Rvd25yZXYueG1sUEsFBgAAAAAEAAQA+QAAAJMDAAAAAA==&#10;"/>
                <v:shape id="Text Box 2690" o:spid="_x0000_s4614" type="#_x0000_t202" style="position:absolute;left:24688;top:20345;width:4998;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BjCcUA&#10;AADeAAAADwAAAGRycy9kb3ducmV2LnhtbESPzW7CQAyE75V4h5WRuFRlQ0X5CSyIIoG4QnkAkzVJ&#10;RNYbZRcS3h4fkHqz5fHMfMt15yr1oCaUng2Mhgko4szbknMD57/d1wxUiMgWK89k4EkB1qvexxJT&#10;61s+0uMUcyUmHFI0UMRYp1qHrCCHYehrYrldfeMwytrk2jbYirmr9HeSTLTDkiWhwJq2BWW3090Z&#10;uB7az595e9nH8/Q4nvxiOb34pzGDfrdZgIrUxX/x+/tgpf44GQmA4MgMevU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YGMJxQAAAN4AAAAPAAAAAAAAAAAAAAAAAJgCAABkcnMv&#10;ZG93bnJldi54bWxQSwUGAAAAAAQABAD1AAAAigMAAAAA&#10;" stroked="f">
                  <v:textbox>
                    <w:txbxContent>
                      <w:p w:rsidR="00862F6C" w:rsidRPr="00F811DC" w:rsidRDefault="00862F6C" w:rsidP="001A2A85">
                        <w:pPr>
                          <w:rPr>
                            <w:rFonts w:asciiTheme="majorHAnsi" w:hAnsiTheme="majorHAnsi" w:cstheme="majorHAnsi"/>
                            <w:sz w:val="18"/>
                            <w:szCs w:val="18"/>
                          </w:rPr>
                        </w:pPr>
                        <w:r w:rsidRPr="00F811DC">
                          <w:rPr>
                            <w:rFonts w:asciiTheme="majorHAnsi" w:hAnsiTheme="majorHAnsi" w:cstheme="majorHAnsi"/>
                            <w:sz w:val="18"/>
                            <w:szCs w:val="18"/>
                          </w:rPr>
                          <w:t>Stop</w:t>
                        </w:r>
                      </w:p>
                    </w:txbxContent>
                  </v:textbox>
                </v:shape>
                <v:shape id="AutoShape 2691" o:spid="_x0000_s4615" type="#_x0000_t32" style="position:absolute;left:23164;top:21564;width:14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YgJMUAAADeAAAADwAAAGRycy9kb3ducmV2LnhtbERPS2sCMRC+C/6HMIVeRLNbWpHVKGtB&#10;qAUPPnqfbsZN6Gay3UTd/vumUPA2H99zFqveNeJKXbCeFeSTDARx5bXlWsHpuBnPQISIrLHxTAp+&#10;KMBqORwssND+xnu6HmItUgiHAhWYGNtCylAZchgmviVO3Nl3DmOCXS11h7cU7hr5lGVT6dByajDY&#10;0quh6utwcQp223xdfhq7fd9/293Lpmwu9ehDqceHvpyDiNTHu/jf/abT/Ocsz+HvnXSD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YgJMUAAADeAAAADwAAAAAAAAAA&#10;AAAAAAChAgAAZHJzL2Rvd25yZXYueG1sUEsFBgAAAAAEAAQA+QAAAJMDAAAAAA==&#10;"/>
                <v:shape id="AutoShape 2692" o:spid="_x0000_s4616" type="#_x0000_t32" style="position:absolute;left:12801;top:26670;width:28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S+U8UAAADeAAAADwAAAGRycy9kb3ducmV2LnhtbERPTWsCMRC9F/ofwhS8FM2uaClbo2wF&#10;QQsetPU+3Uw3oZvJdhN1/femIHibx/uc2aJ3jThRF6xnBfkoA0FceW25VvD1uRq+gggRWWPjmRRc&#10;KMBi/vgww0L7M+/otI+1SCEcClRgYmwLKUNlyGEY+ZY4cT++cxgT7GqpOzyncNfIcZa9SIeWU4PB&#10;lpaGqt/90SnYbvL38tvYzcfuz26nq7I51s8HpQZPffkGIlIf7+Kbe63T/EmWj+H/nXSD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S+U8UAAADeAAAADwAAAAAAAAAA&#10;AAAAAAChAgAAZHJzL2Rvd25yZXYueG1sUEsFBgAAAAAEAAQA+QAAAJMDAAAAAA==&#10;"/>
                <v:shape id="AutoShape 2693" o:spid="_x0000_s4617" type="#_x0000_t32" style="position:absolute;left:23926;top:23393;width:21959;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CqC8QAAADeAAAADwAAAGRycy9kb3ducmV2LnhtbERPTWsCMRC9F/ofwgheimbXisjWKKUg&#10;iAehugePQzLdXdxMtklc139vCgVv83ifs9oMthU9+dA4VpBPMxDE2pmGKwXlaTtZgggR2WDrmBTc&#10;KcBm/fqywsK4G39Tf4yVSCEcClRQx9gVUgZdk8UwdR1x4n6ctxgT9JU0Hm8p3LZylmULabHh1FBj&#10;R1816cvxahU0+/JQ9m+/0evlPj/7PJzOrVZqPBo+P0BEGuJT/O/emTR/nuXv8PdOukG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cKoLxAAAAN4AAAAPAAAAAAAAAAAA&#10;AAAAAKECAABkcnMvZG93bnJldi54bWxQSwUGAAAAAAQABAD5AAAAkgMAAAAA&#10;"/>
                <v:shape id="AutoShape 2694" o:spid="_x0000_s4618" type="#_x0000_t32" style="position:absolute;left:46024;top:1524;width:0;height:219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DvMUAAADeAAAADwAAAGRycy9kb3ducmV2LnhtbERPTWsCMRC9F/ofwhS8FM2uaClbo2wF&#10;QQsetPU+3Uw3oZvJdhN1/femIHibx/uc2aJ3jThRF6xnBfkoA0FceW25VvD1uRq+gggRWWPjmRRc&#10;KMBi/vgww0L7M+/otI+1SCEcClRgYmwLKUNlyGEY+ZY4cT++cxgT7GqpOzyncNfIcZa9SIeWU4PB&#10;lpaGqt/90SnYbvL38tvYzcfuz26nq7I51s8HpQZPffkGIlIf7+Kbe63T/EmWT+D/nXSD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GDvMUAAADeAAAADwAAAAAAAAAA&#10;AAAAAAChAgAAZHJzL2Rvd25yZXYueG1sUEsFBgAAAAAEAAQA+QAAAJMDAAAAAA==&#10;"/>
                <v:shape id="AutoShape 2695" o:spid="_x0000_s4619" type="#_x0000_t32" style="position:absolute;left:27279;top:1600;width:1872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DycQAAADeAAAADwAAAGRycy9kb3ducmV2LnhtbERPyW7CMBC9V+IfrKnErdipoKAUg1AX&#10;waEXlkOPo3gSR43HUexA+PsaCYnbPL11luvBNeJMXag9a8gmCgRx4U3NlYbT8ftlASJEZIONZ9Jw&#10;pQDr1ehpibnxF97T+RArkUI45KjBxtjmUobCksMw8S1x4krfOYwJdpU0HV5SuGvkq1Jv0mHNqcFi&#10;Sx+Wir9D7zR8Xn+Kba/ays7Lr30/L2XIfkutx8/D5h1EpCE+xHf3zqT5U5XN4PZOukG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qAPJxAAAAN4AAAAPAAAAAAAAAAAA&#10;AAAAAKECAABkcnMvZG93bnJldi54bWxQSwUGAAAAAAQABAD5AAAAkgMAAAAA&#10;" strokeweight=".5pt">
                  <v:stroke startarrow="block"/>
                </v:shape>
                <v:shape id="AutoShape 5798" o:spid="_x0000_s4620" type="#_x0000_t32" style="position:absolute;left:5638;top:8382;width:14402;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cJk8MAAADeAAAADwAAAGRycy9kb3ducmV2LnhtbERPTYvCMBC9C/6HMIIXWdOKiHSNIgsL&#10;i4cFtQePQzK2xWZSk2zt/vvNguBtHu9zNrvBtqInHxrHCvJ5BoJYO9NwpaA8f76tQYSIbLB1TAp+&#10;KcBuOx5tsDDuwUfqT7ESKYRDgQrqGLtCyqBrshjmriNO3NV5izFBX0nj8ZHCbSsXWbaSFhtODTV2&#10;9FGTvp1+rILmUH6X/ewevV4f8ovPw/nSaqWmk2H/DiLSEF/ip/vLpPnLLF/B/zvpBrn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HCZPDAAAA3gAAAA8AAAAAAAAAAAAA&#10;AAAAoQIAAGRycy9kb3ducmV2LnhtbFBLBQYAAAAABAAEAPkAAACRAwAAAAA=&#10;"/>
                <v:shape id="AutoShape 5799" o:spid="_x0000_s4621" type="#_x0000_t32" style="position:absolute;left:5715;top:8382;width:0;height:3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Xa2MIAAADeAAAADwAAAGRycy9kb3ducmV2LnhtbERP3WrCMBS+H/gO4QjerWk7caMaRQbC&#10;2J2dD3Bojk21OSlNtNnbm4Gwu/Px/Z7NLtpe3Gn0nWMFRZaDIG6c7rhVcPo5vH6A8AFZY++YFPyS&#10;h9129rLBSruJj3SvQytSCPsKFZgQhkpK3xiy6DM3ECfu7EaLIcGxlXrEKYXbXpZ5vpIWO04NBgf6&#10;NNRc65tVUJoiLg8XHN6+63gtz3W7cs2k1GIe92sQgWL4Fz/dXzrNX+bFO/y9k26Q2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iXa2MIAAADeAAAADwAAAAAAAAAAAAAA&#10;AAChAgAAZHJzL2Rvd25yZXYueG1sUEsFBgAAAAAEAAQA+QAAAJADAAAAAA==&#10;" strokeweight=".5pt">
                  <v:stroke endarrow="block"/>
                </v:shape>
                <v:rect id="Rectangle 5800" o:spid="_x0000_s4622" style="position:absolute;top:12039;width:10934;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99YcYA&#10;AADeAAAADwAAAGRycy9kb3ducmV2LnhtbESPQW/CMAyF75P2HyJP4jYSGJpYIaBpE4gdoVy4eY1p&#10;uzVO1QQo/Pr5MImbrff83uf5sveNOlMX68AWRkMDirgIrubSwj5fPU9BxYTssAlMFq4UYbl4fJhj&#10;5sKFt3TepVJJCMcMLVQptZnWsajIYxyGlli0Y+g8Jlm7UrsOLxLuGz025lV7rFkaKmzpo6Lid3fy&#10;Fr7r8R5v23xt/NvqJX31+c/p8Gnt4Kl/n4FK1Ke7+f964wR/YkbCK+/ID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99YcYAAADeAAAADwAAAAAAAAAAAAAAAACYAgAAZHJz&#10;L2Rvd25yZXYueG1sUEsFBgAAAAAEAAQA9QAAAIsDAAAAAA==&#10;">
                  <v:textbox>
                    <w:txbxContent>
                      <w:p w:rsidR="00862F6C" w:rsidRPr="00F811DC" w:rsidRDefault="00862F6C" w:rsidP="009B66BA">
                        <w:pPr>
                          <w:jc w:val="center"/>
                          <w:rPr>
                            <w:rFonts w:asciiTheme="majorHAnsi" w:hAnsiTheme="majorHAnsi" w:cstheme="majorHAnsi"/>
                            <w:sz w:val="18"/>
                            <w:szCs w:val="18"/>
                          </w:rPr>
                        </w:pPr>
                        <w:r w:rsidRPr="00F811DC">
                          <w:rPr>
                            <w:rFonts w:asciiTheme="majorHAnsi" w:hAnsiTheme="majorHAnsi" w:cstheme="majorHAnsi"/>
                            <w:sz w:val="18"/>
                            <w:szCs w:val="18"/>
                          </w:rPr>
                          <w:t>To other heaters</w:t>
                        </w:r>
                      </w:p>
                    </w:txbxContent>
                  </v:textbox>
                </v:rect>
                <v:rect id="Rectangle 2677" o:spid="_x0000_s4623" style="position:absolute;left:15621;top:15849;width:12242;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clrcQA&#10;AADeAAAADwAAAGRycy9kb3ducmV2LnhtbERPTWvCQBC9C/0PyxS86W6TIpq6hlKxtEeNF2/T7DRJ&#10;m50N2VVTf71bELzN433OMh9sK07U+8axhqepAkFcOtNwpWFfbCZzED4gG2wdk4Y/8pCvHkZLzIw7&#10;85ZOu1CJGMI+Qw11CF0mpS9rsuinriOO3LfrLYYI+0qaHs8x3LYyUWomLTYcG2rs6K2m8nd3tBq+&#10;mmSPl23xruxik4bPofg5HtZajx+H1xcQgYZwF9/cHybOf1ZJCv/vxBv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HJa3EAAAA3gAAAA8AAAAAAAAAAAAAAAAAmAIAAGRycy9k&#10;b3ducmV2LnhtbFBLBQYAAAAABAAEAPUAAACJAwAAAAA=&#10;">
                  <v:textbox>
                    <w:txbxContent>
                      <w:p w:rsidR="00862F6C" w:rsidRPr="00F811DC" w:rsidRDefault="00862F6C" w:rsidP="001A2A85">
                        <w:pPr>
                          <w:jc w:val="center"/>
                          <w:rPr>
                            <w:rFonts w:asciiTheme="majorHAnsi" w:hAnsiTheme="majorHAnsi" w:cstheme="majorHAnsi"/>
                            <w:sz w:val="18"/>
                            <w:szCs w:val="18"/>
                          </w:rPr>
                        </w:pPr>
                        <w:r w:rsidRPr="00F811DC">
                          <w:rPr>
                            <w:rFonts w:asciiTheme="majorHAnsi" w:hAnsiTheme="majorHAnsi" w:cstheme="majorHAnsi"/>
                            <w:sz w:val="18"/>
                            <w:szCs w:val="18"/>
                          </w:rPr>
                          <w:t>Stop warm-up</w:t>
                        </w:r>
                      </w:p>
                    </w:txbxContent>
                  </v:textbox>
                </v:rect>
                <v:shape id="Text Box 2678" o:spid="_x0000_s4624" type="#_x0000_t202" style="position:absolute;left:27736;top:15849;width:14313;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nhwMUA&#10;AADeAAAADwAAAGRycy9kb3ducmV2LnhtbERPTWvCQBC9F/wPywi9FN1Ug9rUVUpB0Vubir0O2TEJ&#10;zc6mu9sY/70rCL3N433Oct2bRnTkfG1ZwfM4AUFcWF1zqeDwtRktQPiArLGxTAou5GG9GjwsMdP2&#10;zJ/U5aEUMYR9hgqqENpMSl9UZNCPbUscuZN1BkOErpTa4TmGm0ZOkmQmDdYcGyps6b2i4if/MwoW&#10;6a779vvpx7GYnZqX8DTvtr9Oqcdh//YKIlAf/sV3907H+WkySeH2TrxB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eHAxQAAAN4AAAAPAAAAAAAAAAAAAAAAAJgCAABkcnMv&#10;ZG93bnJldi54bWxQSwUGAAAAAAQABAD1AAAAigMAAAAA&#10;">
                  <v:textbox>
                    <w:txbxContent>
                      <w:p w:rsidR="00862F6C" w:rsidRPr="00F811DC" w:rsidRDefault="00862F6C" w:rsidP="001A2A85">
                        <w:pPr>
                          <w:rPr>
                            <w:rFonts w:asciiTheme="majorHAnsi" w:hAnsiTheme="majorHAnsi" w:cstheme="majorHAnsi"/>
                            <w:sz w:val="18"/>
                            <w:szCs w:val="18"/>
                          </w:rPr>
                        </w:pPr>
                        <w:r w:rsidRPr="00F811DC">
                          <w:rPr>
                            <w:rFonts w:asciiTheme="majorHAnsi" w:hAnsiTheme="majorHAnsi" w:cstheme="majorHAnsi"/>
                            <w:sz w:val="18"/>
                            <w:szCs w:val="18"/>
                          </w:rPr>
                          <w:t>Stop EH701AB</w:t>
                        </w:r>
                      </w:p>
                    </w:txbxContent>
                  </v:textbox>
                </v:shape>
                <v:rect id="Rectangle 2674" o:spid="_x0000_s4625" style="position:absolute;left:15621;top:10363;width:12242;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IYQsQA&#10;AADeAAAADwAAAGRycy9kb3ducmV2LnhtbERPPW/CMBDdkfgP1iF1A7sBqjbFoKqICkZIlm7X+Jqk&#10;jc9RbCDw6zFSpW739D5vseptI07U+dqxhseJAkFcOFNzqSHPNuNnED4gG2wck4YLeVgth4MFpsad&#10;eU+nQyhFDGGfooYqhDaV0hcVWfQT1xJH7tt1FkOEXSlNh+cYbhuZKPUkLdYcGyps6b2i4vdwtBq+&#10;6iTH6z77UPZlMw27Pvs5fq61fhj1b68gAvXhX/zn3po4f6aSOdzfiT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iGELEAAAA3gAAAA8AAAAAAAAAAAAAAAAAmAIAAGRycy9k&#10;b3ducmV2LnhtbFBLBQYAAAAABAAEAPUAAACJAwAAAAA=&#10;">
                  <v:textbox>
                    <w:txbxContent>
                      <w:p w:rsidR="00862F6C" w:rsidRPr="00F811DC" w:rsidRDefault="00862F6C" w:rsidP="00952FFA">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2675" o:spid="_x0000_s4626" type="#_x0000_t202" style="position:absolute;left:27813;top:10363;width:14217;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faLMUA&#10;AADeAAAADwAAAGRycy9kb3ducmV2LnhtbERPTWvCQBC9F/wPywi9FN1UJdrUVUpB0Vubir0O2TEJ&#10;zc6mu9sY/70rCL3N433Oct2bRnTkfG1ZwfM4AUFcWF1zqeDwtRktQPiArLGxTAou5GG9GjwsMdP2&#10;zJ/U5aEUMYR9hgqqENpMSl9UZNCPbUscuZN1BkOErpTa4TmGm0ZOkiSVBmuODRW29F5R8ZP/GQWL&#10;2a779vvpx7FIT81LeJp321+n1OOwf3sFEagP/+K7e6fj/FkySeH2TrxB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9osxQAAAN4AAAAPAAAAAAAAAAAAAAAAAJgCAABkcnMv&#10;ZG93bnJldi54bWxQSwUGAAAAAAQABAD1AAAAigMAAAAA&#10;">
                  <v:textbox>
                    <w:txbxContent>
                      <w:p w:rsidR="00862F6C" w:rsidRPr="00F811DC" w:rsidRDefault="00862F6C" w:rsidP="001A2A85">
                        <w:pPr>
                          <w:rPr>
                            <w:rFonts w:asciiTheme="majorHAnsi" w:hAnsiTheme="majorHAnsi" w:cstheme="majorHAnsi"/>
                            <w:sz w:val="18"/>
                            <w:szCs w:val="18"/>
                          </w:rPr>
                        </w:pPr>
                        <w:r>
                          <w:rPr>
                            <w:rFonts w:asciiTheme="majorHAnsi" w:hAnsiTheme="majorHAnsi" w:cstheme="majorHAnsi"/>
                            <w:sz w:val="18"/>
                            <w:szCs w:val="18"/>
                          </w:rPr>
                          <w:t>Start EH701AB</w:t>
                        </w:r>
                      </w:p>
                    </w:txbxContent>
                  </v:textbox>
                </v:shape>
                <v:shape id="Text Box 2685" o:spid="_x0000_s4627" type="#_x0000_t202" style="position:absolute;left:16459;top:23317;width:23463;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u48MA&#10;AADeAAAADwAAAGRycy9kb3ducmV2LnhtbERPS2vCQBC+C/6HZYTe6q71gUZXkYrgqWJaBW9DdkyC&#10;2dmQ3Zr033cLBW/z8T1ntelsJR7U+NKxhtFQgSDOnCk51/D1uX+dg/AB2WDlmDT8kIfNut9bYWJc&#10;yyd6pCEXMYR9ghqKEOpESp8VZNEPXU0cuZtrLIYIm1yaBtsYbiv5ptRMWiw5NhRY03tB2T39thrO&#10;H7frZaKO+c5O69Z1SrJdSK1fBt12CSJQF57if/fBxPkTNV7A3zvxB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9u48MAAADeAAAADwAAAAAAAAAAAAAAAACYAgAAZHJzL2Rv&#10;d25yZXYueG1sUEsFBgAAAAAEAAQA9QAAAIgDAAAAAA==&#10;" filled="f" stroked="f">
                  <v:textbox>
                    <w:txbxContent>
                      <w:p w:rsidR="00862F6C" w:rsidRPr="00F811DC" w:rsidRDefault="00862F6C" w:rsidP="001A2A85">
                        <w:pPr>
                          <w:rPr>
                            <w:rFonts w:asciiTheme="majorHAnsi" w:hAnsiTheme="majorHAnsi" w:cstheme="majorHAnsi"/>
                            <w:sz w:val="18"/>
                            <w:szCs w:val="18"/>
                          </w:rPr>
                        </w:pPr>
                        <w:r w:rsidRPr="00F811DC">
                          <w:rPr>
                            <w:rFonts w:asciiTheme="majorHAnsi" w:hAnsiTheme="majorHAnsi" w:cstheme="majorHAnsi"/>
                            <w:sz w:val="18"/>
                            <w:szCs w:val="18"/>
                          </w:rPr>
                          <w:t>TT701 A and B &lt; (TT701setpoint - 5°C)</w:t>
                        </w:r>
                      </w:p>
                    </w:txbxContent>
                  </v:textbox>
                </v:shape>
                <v:shape id="AutoShape 2686" o:spid="_x0000_s4628" type="#_x0000_t32" style="position:absolute;left:14859;top:24536;width:144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mqosgAAADeAAAADwAAAGRycy9kb3ducmV2LnhtbESPT0sDMRDF74LfIUzBi7TZSpWyNi2r&#10;ULBCD/3jfdyMm9DNZN2k7frtnYPgbYZ58977LVZDaNWF+uQjG5hOClDEdbSeGwPHw3o8B5UyssU2&#10;Mhn4oQSr5e3NAksbr7yjyz43Skw4lWjA5dyVWqfaUcA0iR2x3L5iHzDL2jfa9ngV89Dqh6J40gE9&#10;S4LDjl4d1af9ORjYbqYv1afzm/fdt98+rqv23Nx/GHM3GqpnUJmG/C/++36zUn9WzARAcGQGvfw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UmqosgAAADeAAAADwAAAAAA&#10;AAAAAAAAAAChAgAAZHJzL2Rvd25yZXYueG1sUEsFBgAAAAAEAAQA+QAAAJYDAAAAAA==&#10;"/>
                <v:shape id="AutoShape 14293" o:spid="_x0000_s4629" type="#_x0000_t32" style="position:absolute;left:4953;top:9448;width:144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eRTsUAAADeAAAADwAAAGRycy9kb3ducmV2LnhtbERPS2sCMRC+F/wPYQq9FM0qKrI1yloQ&#10;asGDr/u4mW5CN5PtJur23zcFwdt8fM+ZLztXiyu1wXpWMBxkIIhLry1XCo6HdX8GIkRkjbVnUvBL&#10;AZaL3tMcc+1vvKPrPlYihXDIUYGJscmlDKUhh2HgG+LEffnWYUywraRu8ZbCXS1HWTaVDi2nBoMN&#10;vRsqv/cXp2C7Ga6Ks7Gbz92P3U7WRX2pXk9KvTx3xRuISF18iO/uD53mj7PxCP7fSTfI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teRTsUAAADeAAAADwAAAAAAAAAA&#10;AAAAAAChAgAAZHJzL2Rvd25yZXYueG1sUEsFBgAAAAAEAAQA+QAAAJMDAAAAAA==&#10;"/>
                <v:shape id="Text Box 14294" o:spid="_x0000_s4630" type="#_x0000_t202" style="position:absolute;left:6019;top:8382;width:4998;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EqdMMA&#10;AADeAAAADwAAAGRycy9kb3ducmV2LnhtbERPS2vCQBC+F/wPywi91V3bKBpdRVoKPSk+wduQHZNg&#10;djZktyb+e1co9DYf33Pmy85W4kaNLx1rGA4UCOLMmZJzDYf999sEhA/IBivHpOFOHpaL3sscU+Na&#10;3tJtF3IRQ9inqKEIoU6l9FlBFv3A1cSRu7jGYoiwyaVpsI3htpLvSo2lxZJjQ4E1fRaUXXe/VsNx&#10;fTmfErXJv+yobl2nJNup1Pq1361mIAJ14V/85/4xcX6ikg94vhNv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EqdMMAAADeAAAADwAAAAAAAAAAAAAAAACYAgAAZHJzL2Rv&#10;d25yZXYueG1sUEsFBgAAAAAEAAQA9QAAAIgDAAAAAA==&#10;" filled="f" stroked="f">
                  <v:textbox>
                    <w:txbxContent>
                      <w:p w:rsidR="00862F6C" w:rsidRPr="00F811DC" w:rsidRDefault="00862F6C" w:rsidP="0074380E">
                        <w:pPr>
                          <w:rPr>
                            <w:rFonts w:asciiTheme="majorHAnsi" w:hAnsiTheme="majorHAnsi" w:cstheme="majorHAnsi"/>
                            <w:sz w:val="18"/>
                            <w:szCs w:val="18"/>
                          </w:rPr>
                        </w:pPr>
                        <w:r>
                          <w:rPr>
                            <w:rFonts w:asciiTheme="majorHAnsi" w:hAnsiTheme="majorHAnsi" w:cstheme="majorHAnsi"/>
                            <w:sz w:val="18"/>
                            <w:szCs w:val="18"/>
                          </w:rPr>
                          <w:t>Delay</w:t>
                        </w:r>
                      </w:p>
                    </w:txbxContent>
                  </v:textbox>
                </v:shape>
              </v:group>
            </w:pict>
          </mc:Fallback>
        </mc:AlternateContent>
      </w:r>
    </w:p>
    <w:p w:rsidR="001A2A85" w:rsidRPr="0051716F" w:rsidRDefault="001A2A85">
      <w:pPr>
        <w:rPr>
          <w:szCs w:val="20"/>
        </w:rPr>
      </w:pPr>
    </w:p>
    <w:p w:rsidR="001A2A85" w:rsidRPr="0051716F" w:rsidRDefault="001A2A85">
      <w:pPr>
        <w:rPr>
          <w:szCs w:val="20"/>
        </w:rPr>
      </w:pPr>
    </w:p>
    <w:p w:rsidR="001A2A85" w:rsidRPr="0051716F" w:rsidRDefault="001A2A85">
      <w:pPr>
        <w:rPr>
          <w:szCs w:val="20"/>
        </w:rPr>
      </w:pPr>
    </w:p>
    <w:p w:rsidR="001A2A85" w:rsidRPr="0051716F" w:rsidRDefault="0023450B">
      <w:pPr>
        <w:rPr>
          <w:szCs w:val="20"/>
        </w:rPr>
      </w:pPr>
      <w:r>
        <w:rPr>
          <w:noProof/>
          <w:szCs w:val="20"/>
          <w:lang w:val="sv-SE" w:eastAsia="sv-SE"/>
        </w:rPr>
        <mc:AlternateContent>
          <mc:Choice Requires="wps">
            <w:drawing>
              <wp:anchor distT="0" distB="0" distL="114300" distR="114300" simplePos="0" relativeHeight="251887104" behindDoc="0" locked="0" layoutInCell="1" allowOverlap="1">
                <wp:simplePos x="0" y="0"/>
                <wp:positionH relativeFrom="column">
                  <wp:posOffset>197485</wp:posOffset>
                </wp:positionH>
                <wp:positionV relativeFrom="paragraph">
                  <wp:posOffset>31115</wp:posOffset>
                </wp:positionV>
                <wp:extent cx="800100" cy="271780"/>
                <wp:effectExtent l="0" t="0" r="0" b="0"/>
                <wp:wrapNone/>
                <wp:docPr id="28648" name="Text Box 4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71780"/>
                        </a:xfrm>
                        <a:prstGeom prst="rect">
                          <a:avLst/>
                        </a:prstGeom>
                        <a:solidFill>
                          <a:schemeClr val="bg1"/>
                        </a:solidFill>
                        <a:ln>
                          <a:noFill/>
                        </a:ln>
                        <a:effectLst/>
                      </wps:spPr>
                      <wps:txbx>
                        <w:txbxContent>
                          <w:p w:rsidR="00862F6C" w:rsidRPr="00DF61A7" w:rsidRDefault="00862F6C" w:rsidP="00517636">
                            <w:pPr>
                              <w:rPr>
                                <w:color w:val="FF0000"/>
                              </w:rPr>
                            </w:pPr>
                            <w:r>
                              <w:rPr>
                                <w:color w:val="FF0000"/>
                              </w:rPr>
                              <w:t>Subsequence</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4631" type="#_x0000_t202" style="position:absolute;margin-left:15.55pt;margin-top:2.45pt;width:63pt;height:21.4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" fillcolor="white [3212]" stroked="f">
                <v:textbox inset="0,0,0,0">
                  <w:txbxContent>
                    <w:p w:rsidR="00862F6C" w:rsidRPr="00DF61A7" w:rsidRDefault="00862F6C" w:rsidP="00517636">
                      <w:pPr>
                        <w:rPr>
                          <w:color w:val="FF0000"/>
                        </w:rPr>
                      </w:pPr>
                      <w:r>
                        <w:rPr>
                          <w:color w:val="FF0000"/>
                        </w:rPr>
                        <w:t>Subsequence</w:t>
                      </w:r>
                    </w:p>
                  </w:txbxContent>
                </v:textbox>
              </v:shape>
            </w:pict>
          </mc:Fallback>
        </mc:AlternateContent>
      </w:r>
    </w:p>
    <w:p w:rsidR="001A2A85" w:rsidRPr="0051716F" w:rsidRDefault="0023450B">
      <w:pPr>
        <w:rPr>
          <w:szCs w:val="20"/>
        </w:rPr>
      </w:pPr>
      <w:r>
        <w:rPr>
          <w:noProof/>
          <w:szCs w:val="20"/>
          <w:lang w:val="sv-SE" w:eastAsia="sv-SE"/>
        </w:rPr>
        <mc:AlternateContent>
          <mc:Choice Requires="wps">
            <w:drawing>
              <wp:anchor distT="0" distB="0" distL="114300" distR="114300" simplePos="0" relativeHeight="275762688" behindDoc="0" locked="0" layoutInCell="1" allowOverlap="1">
                <wp:simplePos x="0" y="0"/>
                <wp:positionH relativeFrom="margin">
                  <wp:posOffset>466725</wp:posOffset>
                </wp:positionH>
                <wp:positionV relativeFrom="paragraph">
                  <wp:posOffset>69850</wp:posOffset>
                </wp:positionV>
                <wp:extent cx="259080" cy="257810"/>
                <wp:effectExtent l="19050" t="19050" r="26670" b="27940"/>
                <wp:wrapNone/>
                <wp:docPr id="28647"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FE0D97" w:rsidRDefault="00862F6C" w:rsidP="00FE0D97">
                            <w:pPr>
                              <w:jc w:val="center"/>
                              <w:rPr>
                                <w:rFonts w:ascii="Times New Roman" w:hAnsi="Times New Roman" w:cs="Times New Roman"/>
                                <w:b/>
                                <w:szCs w:val="20"/>
                                <w:lang w:val="fr-FR"/>
                              </w:rPr>
                            </w:pPr>
                            <w:r>
                              <w:rPr>
                                <w:rFonts w:ascii="Times New Roman" w:hAnsi="Times New Roman" w:cs="Times New Roman"/>
                                <w:b/>
                                <w:szCs w:val="20"/>
                                <w:lang w:val="fr-FR"/>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632" style="position:absolute;margin-left:36.75pt;margin-top:5.5pt;width:20.4pt;height:20.3pt;z-index:275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" strokecolor="#4a7ebb" strokeweight="3.5pt">
                <v:textbox inset="0,0,0,0">
                  <w:txbxContent>
                    <w:p w:rsidR="00862F6C" w:rsidRPr="00FE0D97" w:rsidRDefault="00862F6C" w:rsidP="00FE0D97">
                      <w:pPr>
                        <w:jc w:val="center"/>
                        <w:rPr>
                          <w:rFonts w:ascii="Times New Roman" w:hAnsi="Times New Roman" w:cs="Times New Roman"/>
                          <w:b/>
                          <w:szCs w:val="20"/>
                          <w:lang w:val="fr-FR"/>
                        </w:rPr>
                      </w:pPr>
                      <w:r>
                        <w:rPr>
                          <w:rFonts w:ascii="Times New Roman" w:hAnsi="Times New Roman" w:cs="Times New Roman"/>
                          <w:b/>
                          <w:szCs w:val="20"/>
                          <w:lang w:val="fr-FR"/>
                        </w:rPr>
                        <w:t>10</w:t>
                      </w:r>
                    </w:p>
                  </w:txbxContent>
                </v:textbox>
                <w10:wrap anchorx="margin"/>
              </v:oval>
            </w:pict>
          </mc:Fallback>
        </mc:AlternateContent>
      </w:r>
      <w:r>
        <w:rPr>
          <w:noProof/>
          <w:szCs w:val="20"/>
          <w:lang w:val="sv-SE" w:eastAsia="sv-SE"/>
        </w:rPr>
        <mc:AlternateContent>
          <mc:Choice Requires="wps">
            <w:drawing>
              <wp:anchor distT="0" distB="0" distL="114300" distR="114300" simplePos="0" relativeHeight="251886080" behindDoc="0" locked="0" layoutInCell="1" allowOverlap="1">
                <wp:simplePos x="0" y="0"/>
                <wp:positionH relativeFrom="page">
                  <wp:posOffset>1235075</wp:posOffset>
                </wp:positionH>
                <wp:positionV relativeFrom="paragraph">
                  <wp:posOffset>29210</wp:posOffset>
                </wp:positionV>
                <wp:extent cx="4879975" cy="2011680"/>
                <wp:effectExtent l="19050" t="19050" r="15875" b="26670"/>
                <wp:wrapNone/>
                <wp:docPr id="28646" name="AutoShape 4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79975" cy="2011680"/>
                        </a:xfrm>
                        <a:prstGeom prst="roundRect">
                          <a:avLst>
                            <a:gd name="adj" fmla="val 16667"/>
                          </a:avLst>
                        </a:prstGeom>
                        <a:noFill/>
                        <a:ln w="44450">
                          <a:solidFill>
                            <a:srgbClr val="FF0000"/>
                          </a:solidFill>
                          <a:round/>
                          <a:headEnd/>
                          <a:tailEnd/>
                        </a:ln>
                        <a:effectLst/>
                        <a:extLst>
                          <a:ext uri="{909E8E84-426E-40DD-AFC4-6F175D3DCCD1}">
                            <a14:hiddenFill xmlns:a14="http://schemas.microsoft.com/office/drawing/2010/main">
                              <a:solidFill>
                                <a:srgbClr val="FFFFFF"/>
                              </a:soli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263" o:spid="_x0000_s1026" style="position:absolute;margin-left:97.25pt;margin-top:2.3pt;width:384.25pt;height:158.4pt;z-index:25188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" filled="f" strokecolor="red" strokeweight="3.5pt">
                <v:textbox inset=",7.2pt,,7.2pt"/>
                <w10:wrap anchorx="page"/>
              </v:roundrect>
            </w:pict>
          </mc:Fallback>
        </mc:AlternateContent>
      </w:r>
    </w:p>
    <w:p w:rsidR="001A2A85" w:rsidRPr="0051716F" w:rsidRDefault="001A2A85">
      <w:pPr>
        <w:rPr>
          <w:szCs w:val="20"/>
        </w:rPr>
      </w:pPr>
    </w:p>
    <w:p w:rsidR="001A2A85" w:rsidRPr="0051716F" w:rsidRDefault="001A2A85">
      <w:pPr>
        <w:rPr>
          <w:szCs w:val="20"/>
        </w:rPr>
      </w:pPr>
    </w:p>
    <w:p w:rsidR="001A2A85" w:rsidRPr="0051716F" w:rsidRDefault="001A2A85">
      <w:pPr>
        <w:rPr>
          <w:szCs w:val="20"/>
        </w:rPr>
      </w:pPr>
    </w:p>
    <w:p w:rsidR="001A2A85" w:rsidRPr="0051716F" w:rsidRDefault="001A2A85">
      <w:pPr>
        <w:rPr>
          <w:szCs w:val="20"/>
        </w:rPr>
      </w:pPr>
    </w:p>
    <w:p w:rsidR="001A2A85" w:rsidRPr="0051716F" w:rsidRDefault="001A2A85">
      <w:pPr>
        <w:rPr>
          <w:szCs w:val="20"/>
        </w:rPr>
      </w:pPr>
    </w:p>
    <w:p w:rsidR="001A2A85" w:rsidRPr="0051716F" w:rsidRDefault="001A2A85">
      <w:pPr>
        <w:rPr>
          <w:szCs w:val="20"/>
        </w:rPr>
      </w:pPr>
    </w:p>
    <w:p w:rsidR="001A2A85" w:rsidRPr="0051716F" w:rsidRDefault="001A2A85">
      <w:pPr>
        <w:rPr>
          <w:szCs w:val="20"/>
        </w:rPr>
      </w:pPr>
    </w:p>
    <w:p w:rsidR="001A2A85" w:rsidRPr="0051716F" w:rsidRDefault="001A2A85">
      <w:pPr>
        <w:rPr>
          <w:szCs w:val="20"/>
        </w:rPr>
      </w:pPr>
    </w:p>
    <w:p w:rsidR="001A2A85" w:rsidRPr="0051716F" w:rsidRDefault="001A2A85">
      <w:pPr>
        <w:rPr>
          <w:szCs w:val="20"/>
        </w:rPr>
      </w:pPr>
    </w:p>
    <w:p w:rsidR="001A2A85" w:rsidRPr="0051716F" w:rsidRDefault="001A2A85">
      <w:pPr>
        <w:rPr>
          <w:szCs w:val="20"/>
        </w:rPr>
      </w:pPr>
    </w:p>
    <w:p w:rsidR="001A2A85" w:rsidRPr="0051716F" w:rsidRDefault="001A2A85">
      <w:pPr>
        <w:rPr>
          <w:szCs w:val="20"/>
        </w:rPr>
      </w:pPr>
    </w:p>
    <w:p w:rsidR="001A2A85" w:rsidRPr="0051716F" w:rsidRDefault="001A2A85">
      <w:pPr>
        <w:rPr>
          <w:szCs w:val="20"/>
        </w:rPr>
      </w:pPr>
    </w:p>
    <w:p w:rsidR="009A7F82" w:rsidRPr="0051716F" w:rsidRDefault="009A7F82">
      <w:pPr>
        <w:rPr>
          <w:szCs w:val="20"/>
        </w:rPr>
      </w:pPr>
    </w:p>
    <w:p w:rsidR="001A2A85" w:rsidRPr="0051716F" w:rsidRDefault="009A7F82">
      <w:pPr>
        <w:rPr>
          <w:szCs w:val="20"/>
        </w:rPr>
      </w:pPr>
      <w:r w:rsidRPr="0051716F">
        <w:rPr>
          <w:szCs w:val="20"/>
        </w:rPr>
        <w:t xml:space="preserve">The </w:t>
      </w:r>
      <w:r w:rsidR="001A2A85" w:rsidRPr="0051716F">
        <w:rPr>
          <w:szCs w:val="20"/>
        </w:rPr>
        <w:t>table</w:t>
      </w:r>
      <w:r w:rsidRPr="0051716F">
        <w:rPr>
          <w:szCs w:val="20"/>
        </w:rPr>
        <w:t xml:space="preserve"> </w:t>
      </w:r>
      <w:r w:rsidR="00397D21" w:rsidRPr="0051716F">
        <w:rPr>
          <w:szCs w:val="20"/>
        </w:rPr>
        <w:t>2</w:t>
      </w:r>
      <w:r w:rsidR="001A2A85" w:rsidRPr="0051716F">
        <w:rPr>
          <w:szCs w:val="20"/>
        </w:rPr>
        <w:t xml:space="preserve"> </w:t>
      </w:r>
      <w:r w:rsidRPr="0051716F">
        <w:rPr>
          <w:szCs w:val="20"/>
        </w:rPr>
        <w:t>gives the list of heaters</w:t>
      </w:r>
      <w:r w:rsidR="001A2A85" w:rsidRPr="0051716F">
        <w:rPr>
          <w:szCs w:val="20"/>
        </w:rPr>
        <w:t xml:space="preserve"> implicated in the warm-up of the </w:t>
      </w:r>
      <w:r w:rsidR="00496F6B" w:rsidRPr="0051716F">
        <w:rPr>
          <w:szCs w:val="20"/>
        </w:rPr>
        <w:t>thermal shields</w:t>
      </w:r>
      <w:r w:rsidR="009D4BAE" w:rsidRPr="0051716F">
        <w:rPr>
          <w:szCs w:val="20"/>
        </w:rPr>
        <w:t>.</w:t>
      </w:r>
    </w:p>
    <w:p w:rsidR="001A2A85" w:rsidRPr="0051716F" w:rsidRDefault="001A2A85">
      <w:pPr>
        <w:rPr>
          <w:szCs w:val="20"/>
        </w:rPr>
      </w:pPr>
    </w:p>
    <w:tbl>
      <w:tblPr>
        <w:tblStyle w:val="TableGrid"/>
        <w:tblW w:w="0" w:type="auto"/>
        <w:tblInd w:w="108" w:type="dxa"/>
        <w:tblLook w:val="00A0" w:firstRow="1" w:lastRow="0" w:firstColumn="1" w:lastColumn="0" w:noHBand="0" w:noVBand="0"/>
      </w:tblPr>
      <w:tblGrid>
        <w:gridCol w:w="3056"/>
        <w:gridCol w:w="3330"/>
        <w:gridCol w:w="2788"/>
      </w:tblGrid>
      <w:tr w:rsidR="007C0BD0" w:rsidRPr="00BA5145" w:rsidTr="00A82AF6">
        <w:tc>
          <w:tcPr>
            <w:tcW w:w="3056" w:type="dxa"/>
          </w:tcPr>
          <w:p w:rsidR="007C0BD0" w:rsidRPr="00BA5145" w:rsidRDefault="007C0BD0">
            <w:pPr>
              <w:rPr>
                <w:sz w:val="18"/>
                <w:szCs w:val="18"/>
              </w:rPr>
            </w:pPr>
            <w:r w:rsidRPr="00BA5145">
              <w:rPr>
                <w:sz w:val="18"/>
                <w:szCs w:val="18"/>
              </w:rPr>
              <w:t>Heater</w:t>
            </w:r>
          </w:p>
        </w:tc>
        <w:tc>
          <w:tcPr>
            <w:tcW w:w="3330" w:type="dxa"/>
          </w:tcPr>
          <w:p w:rsidR="007C0BD0" w:rsidRPr="00BA5145" w:rsidRDefault="007C0BD0" w:rsidP="002D6968">
            <w:pPr>
              <w:rPr>
                <w:sz w:val="18"/>
                <w:szCs w:val="18"/>
              </w:rPr>
            </w:pPr>
            <w:r w:rsidRPr="00BA5145">
              <w:rPr>
                <w:sz w:val="18"/>
                <w:szCs w:val="18"/>
              </w:rPr>
              <w:t xml:space="preserve">Thermometer </w:t>
            </w:r>
          </w:p>
        </w:tc>
        <w:tc>
          <w:tcPr>
            <w:tcW w:w="2788" w:type="dxa"/>
          </w:tcPr>
          <w:p w:rsidR="007C0BD0" w:rsidRPr="00BA5145" w:rsidRDefault="007C0BD0" w:rsidP="002D6968">
            <w:pPr>
              <w:rPr>
                <w:sz w:val="18"/>
                <w:szCs w:val="18"/>
              </w:rPr>
            </w:pPr>
            <w:r w:rsidRPr="00BA5145">
              <w:rPr>
                <w:sz w:val="18"/>
                <w:szCs w:val="18"/>
              </w:rPr>
              <w:t>Temperature setpoint</w:t>
            </w:r>
          </w:p>
        </w:tc>
      </w:tr>
      <w:tr w:rsidR="007C0BD0" w:rsidRPr="00BA5145" w:rsidTr="00BA5145">
        <w:trPr>
          <w:trHeight w:val="896"/>
        </w:trPr>
        <w:tc>
          <w:tcPr>
            <w:tcW w:w="3056" w:type="dxa"/>
          </w:tcPr>
          <w:p w:rsidR="007C0BD0" w:rsidRPr="00BA5145" w:rsidRDefault="007C0BD0" w:rsidP="002D6968">
            <w:pPr>
              <w:spacing w:before="60"/>
              <w:rPr>
                <w:sz w:val="18"/>
                <w:szCs w:val="18"/>
              </w:rPr>
            </w:pPr>
            <w:r w:rsidRPr="00BA5145">
              <w:rPr>
                <w:sz w:val="18"/>
                <w:szCs w:val="18"/>
              </w:rPr>
              <w:t>EH701AB</w:t>
            </w:r>
          </w:p>
          <w:p w:rsidR="007C0BD0" w:rsidRPr="00BA5145" w:rsidRDefault="007C0BD0" w:rsidP="002D6968">
            <w:pPr>
              <w:spacing w:before="60"/>
              <w:rPr>
                <w:sz w:val="18"/>
                <w:szCs w:val="18"/>
              </w:rPr>
            </w:pPr>
            <w:r w:rsidRPr="00BA5145">
              <w:rPr>
                <w:sz w:val="18"/>
                <w:szCs w:val="18"/>
              </w:rPr>
              <w:t>EH702AB</w:t>
            </w:r>
          </w:p>
          <w:p w:rsidR="007C0BD0" w:rsidRPr="00BA5145" w:rsidRDefault="007C0BD0" w:rsidP="002D6968">
            <w:pPr>
              <w:spacing w:before="60"/>
              <w:rPr>
                <w:sz w:val="18"/>
                <w:szCs w:val="18"/>
              </w:rPr>
            </w:pPr>
            <w:r w:rsidRPr="00BA5145">
              <w:rPr>
                <w:sz w:val="18"/>
                <w:szCs w:val="18"/>
              </w:rPr>
              <w:t>EH703AC</w:t>
            </w:r>
          </w:p>
        </w:tc>
        <w:tc>
          <w:tcPr>
            <w:tcW w:w="3330" w:type="dxa"/>
          </w:tcPr>
          <w:p w:rsidR="007C0BD0" w:rsidRPr="00BA5145" w:rsidRDefault="007C0BD0" w:rsidP="002D6968">
            <w:pPr>
              <w:spacing w:before="60"/>
              <w:rPr>
                <w:sz w:val="18"/>
                <w:szCs w:val="18"/>
              </w:rPr>
            </w:pPr>
            <w:r w:rsidRPr="00BA5145">
              <w:rPr>
                <w:sz w:val="18"/>
                <w:szCs w:val="18"/>
              </w:rPr>
              <w:t>TT701AB</w:t>
            </w:r>
          </w:p>
          <w:p w:rsidR="007C0BD0" w:rsidRPr="00BA5145" w:rsidRDefault="007C0BD0" w:rsidP="002D6968">
            <w:pPr>
              <w:spacing w:before="60"/>
              <w:rPr>
                <w:sz w:val="18"/>
                <w:szCs w:val="18"/>
              </w:rPr>
            </w:pPr>
            <w:r w:rsidRPr="00BA5145">
              <w:rPr>
                <w:sz w:val="18"/>
                <w:szCs w:val="18"/>
              </w:rPr>
              <w:t>TT702AB</w:t>
            </w:r>
          </w:p>
          <w:p w:rsidR="007C0BD0" w:rsidRPr="00BA5145" w:rsidRDefault="007C0BD0" w:rsidP="002D6968">
            <w:pPr>
              <w:spacing w:before="60"/>
              <w:rPr>
                <w:sz w:val="18"/>
                <w:szCs w:val="18"/>
              </w:rPr>
            </w:pPr>
            <w:r w:rsidRPr="00BA5145">
              <w:rPr>
                <w:sz w:val="18"/>
                <w:szCs w:val="18"/>
              </w:rPr>
              <w:t>TT703AC</w:t>
            </w:r>
          </w:p>
        </w:tc>
        <w:tc>
          <w:tcPr>
            <w:tcW w:w="2788" w:type="dxa"/>
          </w:tcPr>
          <w:p w:rsidR="007C0BD0" w:rsidRPr="00BA5145" w:rsidRDefault="007C0BD0" w:rsidP="002D6968">
            <w:pPr>
              <w:spacing w:before="60"/>
              <w:rPr>
                <w:sz w:val="18"/>
                <w:szCs w:val="18"/>
              </w:rPr>
            </w:pPr>
            <w:r w:rsidRPr="00BA5145">
              <w:rPr>
                <w:sz w:val="18"/>
                <w:szCs w:val="18"/>
              </w:rPr>
              <w:t>TT701setpoint</w:t>
            </w:r>
          </w:p>
          <w:p w:rsidR="007C0BD0" w:rsidRPr="00BA5145" w:rsidRDefault="007C0BD0" w:rsidP="002D6968">
            <w:pPr>
              <w:spacing w:before="60"/>
              <w:rPr>
                <w:sz w:val="18"/>
                <w:szCs w:val="18"/>
              </w:rPr>
            </w:pPr>
            <w:r w:rsidRPr="00BA5145">
              <w:rPr>
                <w:sz w:val="18"/>
                <w:szCs w:val="18"/>
              </w:rPr>
              <w:t>TT702setpoint</w:t>
            </w:r>
          </w:p>
          <w:p w:rsidR="007C0BD0" w:rsidRPr="00BA5145" w:rsidRDefault="007C0BD0" w:rsidP="002D6968">
            <w:pPr>
              <w:spacing w:before="60"/>
              <w:rPr>
                <w:sz w:val="18"/>
                <w:szCs w:val="18"/>
              </w:rPr>
            </w:pPr>
            <w:r w:rsidRPr="00BA5145">
              <w:rPr>
                <w:sz w:val="18"/>
                <w:szCs w:val="18"/>
              </w:rPr>
              <w:t>TT703setpoint</w:t>
            </w:r>
          </w:p>
        </w:tc>
      </w:tr>
    </w:tbl>
    <w:p w:rsidR="00496F6B" w:rsidRPr="00BA5145" w:rsidRDefault="00496F6B" w:rsidP="008E049B">
      <w:pPr>
        <w:spacing w:before="120"/>
        <w:ind w:left="170"/>
        <w:jc w:val="center"/>
        <w:rPr>
          <w:sz w:val="18"/>
          <w:szCs w:val="18"/>
        </w:rPr>
      </w:pPr>
    </w:p>
    <w:p w:rsidR="00046F46" w:rsidRDefault="00046F46" w:rsidP="00600128">
      <w:pPr>
        <w:rPr>
          <w:szCs w:val="20"/>
        </w:rPr>
      </w:pPr>
      <w:r w:rsidRPr="00046F46">
        <w:rPr>
          <w:b/>
          <w:szCs w:val="20"/>
        </w:rPr>
        <w:t>21.2:</w:t>
      </w:r>
      <w:r w:rsidR="00F7690B">
        <w:rPr>
          <w:szCs w:val="20"/>
        </w:rPr>
        <w:t xml:space="preserve"> W</w:t>
      </w:r>
      <w:r>
        <w:rPr>
          <w:szCs w:val="20"/>
        </w:rPr>
        <w:t>arm-up of the helium tank</w:t>
      </w:r>
    </w:p>
    <w:p w:rsidR="00046F46" w:rsidRDefault="00046F46" w:rsidP="00600128">
      <w:pPr>
        <w:rPr>
          <w:szCs w:val="20"/>
        </w:rPr>
      </w:pPr>
    </w:p>
    <w:p w:rsidR="00600128" w:rsidRPr="0051716F" w:rsidRDefault="00600128" w:rsidP="00600128">
      <w:pPr>
        <w:rPr>
          <w:szCs w:val="20"/>
        </w:rPr>
      </w:pPr>
      <w:r w:rsidRPr="0051716F">
        <w:rPr>
          <w:szCs w:val="20"/>
        </w:rPr>
        <w:t xml:space="preserve">The cycle 21-2 </w:t>
      </w:r>
      <w:r w:rsidR="00046F46">
        <w:rPr>
          <w:szCs w:val="20"/>
        </w:rPr>
        <w:t xml:space="preserve">used </w:t>
      </w:r>
      <w:r w:rsidRPr="0051716F">
        <w:rPr>
          <w:szCs w:val="20"/>
        </w:rPr>
        <w:t>for the helium heaters glue on a helium tank is given below:</w:t>
      </w:r>
    </w:p>
    <w:p w:rsidR="00043050" w:rsidRPr="0051716F" w:rsidRDefault="0023450B" w:rsidP="00043050">
      <w:pPr>
        <w:rPr>
          <w:szCs w:val="20"/>
        </w:rPr>
      </w:pPr>
      <w:r>
        <w:rPr>
          <w:rFonts w:ascii="Calibri" w:eastAsia="Calibri" w:hAnsi="Calibri" w:cs="Times New Roman"/>
          <w:noProof/>
          <w:sz w:val="22"/>
          <w:szCs w:val="22"/>
          <w:lang w:val="sv-SE" w:eastAsia="sv-SE"/>
        </w:rPr>
        <mc:AlternateContent>
          <mc:Choice Requires="wps">
            <w:drawing>
              <wp:anchor distT="0" distB="0" distL="114300" distR="114300" simplePos="0" relativeHeight="252003840" behindDoc="0" locked="0" layoutInCell="1" allowOverlap="1">
                <wp:simplePos x="0" y="0"/>
                <wp:positionH relativeFrom="margin">
                  <wp:posOffset>1631315</wp:posOffset>
                </wp:positionH>
                <wp:positionV relativeFrom="paragraph">
                  <wp:posOffset>20955</wp:posOffset>
                </wp:positionV>
                <wp:extent cx="259080" cy="257810"/>
                <wp:effectExtent l="19050" t="19050" r="26670" b="27940"/>
                <wp:wrapNone/>
                <wp:docPr id="28645"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A87CE9" w:rsidRDefault="00862F6C" w:rsidP="009D45AA">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633" style="position:absolute;margin-left:128.45pt;margin-top:1.65pt;width:20.4pt;height:20.3pt;z-index:25200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" strokecolor="#4a7ebb" strokeweight="3.5pt">
                <v:textbox inset="0,0,0,0">
                  <w:txbxContent>
                    <w:p w:rsidR="00862F6C" w:rsidRPr="00A87CE9" w:rsidRDefault="00862F6C" w:rsidP="009D45AA">
                      <w:pPr>
                        <w:jc w:val="center"/>
                        <w:rPr>
                          <w:rFonts w:ascii="Times New Roman" w:hAnsi="Times New Roman" w:cs="Times New Roman"/>
                          <w:b/>
                          <w:szCs w:val="20"/>
                        </w:rPr>
                      </w:pPr>
                      <w:r>
                        <w:rPr>
                          <w:rFonts w:ascii="Times New Roman" w:hAnsi="Times New Roman" w:cs="Times New Roman"/>
                          <w:b/>
                          <w:szCs w:val="20"/>
                        </w:rPr>
                        <w:t>0</w:t>
                      </w:r>
                    </w:p>
                  </w:txbxContent>
                </v:textbox>
                <w10:wrap anchorx="margin"/>
              </v:oval>
            </w:pict>
          </mc:Fallback>
        </mc:AlternateContent>
      </w:r>
    </w:p>
    <w:p w:rsidR="00183065" w:rsidRPr="0051716F" w:rsidRDefault="0023450B" w:rsidP="00043050">
      <w:pPr>
        <w:rPr>
          <w:szCs w:val="20"/>
        </w:rPr>
      </w:pPr>
      <w:r>
        <w:rPr>
          <w:noProof/>
          <w:szCs w:val="20"/>
          <w:lang w:val="sv-SE" w:eastAsia="sv-SE"/>
        </w:rPr>
        <mc:AlternateContent>
          <mc:Choice Requires="wpg">
            <w:drawing>
              <wp:anchor distT="0" distB="0" distL="114300" distR="114300" simplePos="0" relativeHeight="251297280" behindDoc="0" locked="0" layoutInCell="1" allowOverlap="1">
                <wp:simplePos x="0" y="0"/>
                <wp:positionH relativeFrom="column">
                  <wp:posOffset>46990</wp:posOffset>
                </wp:positionH>
                <wp:positionV relativeFrom="paragraph">
                  <wp:posOffset>28575</wp:posOffset>
                </wp:positionV>
                <wp:extent cx="4541520" cy="3458845"/>
                <wp:effectExtent l="0" t="0" r="30480" b="8255"/>
                <wp:wrapNone/>
                <wp:docPr id="13965" name="Group 140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41520" cy="3458845"/>
                          <a:chOff x="1492" y="1409"/>
                          <a:chExt cx="7152" cy="5447"/>
                        </a:xfrm>
                      </wpg:grpSpPr>
                      <wps:wsp>
                        <wps:cNvPr id="13966" name="Text Box 6559"/>
                        <wps:cNvSpPr txBox="1">
                          <a:spLocks noChangeArrowheads="1"/>
                        </wps:cNvSpPr>
                        <wps:spPr bwMode="auto">
                          <a:xfrm>
                            <a:off x="4795" y="4858"/>
                            <a:ext cx="3664"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043050">
                              <w:pPr>
                                <w:rPr>
                                  <w:rFonts w:asciiTheme="majorHAnsi" w:hAnsiTheme="majorHAnsi" w:cstheme="majorHAnsi"/>
                                  <w:sz w:val="18"/>
                                  <w:szCs w:val="18"/>
                                </w:rPr>
                              </w:pPr>
                              <w:r>
                                <w:rPr>
                                  <w:rFonts w:asciiTheme="majorHAnsi" w:hAnsiTheme="majorHAnsi" w:cstheme="majorHAnsi"/>
                                  <w:sz w:val="18"/>
                                  <w:szCs w:val="18"/>
                                </w:rPr>
                                <w:t>TT600A OR B OR</w:t>
                              </w:r>
                              <w:r w:rsidRPr="00F811DC">
                                <w:rPr>
                                  <w:rFonts w:asciiTheme="majorHAnsi" w:hAnsiTheme="majorHAnsi" w:cstheme="majorHAnsi"/>
                                  <w:sz w:val="18"/>
                                  <w:szCs w:val="18"/>
                                </w:rPr>
                                <w:t xml:space="preserve"> C</w:t>
                              </w:r>
                              <w:r>
                                <w:rPr>
                                  <w:rFonts w:asciiTheme="majorHAnsi" w:hAnsiTheme="majorHAnsi" w:cstheme="majorHAnsi"/>
                                  <w:sz w:val="18"/>
                                  <w:szCs w:val="18"/>
                                </w:rPr>
                                <w:t xml:space="preserve"> OR D</w:t>
                              </w:r>
                              <w:r w:rsidRPr="00F811DC">
                                <w:rPr>
                                  <w:rFonts w:asciiTheme="majorHAnsi" w:hAnsiTheme="majorHAnsi" w:cstheme="majorHAnsi"/>
                                  <w:sz w:val="18"/>
                                  <w:szCs w:val="18"/>
                                </w:rPr>
                                <w:t xml:space="preserve"> &gt;TT600setpoint</w:t>
                              </w:r>
                            </w:p>
                          </w:txbxContent>
                        </wps:txbx>
                        <wps:bodyPr rot="0" vert="horz" wrap="square" lIns="91440" tIns="45720" rIns="91440" bIns="45720" anchor="t" anchorCtr="0" upright="1">
                          <a:noAutofit/>
                        </wps:bodyPr>
                      </wps:wsp>
                      <wps:wsp>
                        <wps:cNvPr id="13967" name="Text Box 6560"/>
                        <wps:cNvSpPr txBox="1">
                          <a:spLocks noChangeArrowheads="1"/>
                        </wps:cNvSpPr>
                        <wps:spPr bwMode="auto">
                          <a:xfrm>
                            <a:off x="4831" y="3444"/>
                            <a:ext cx="1659"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043050">
                              <w:pPr>
                                <w:rPr>
                                  <w:rFonts w:asciiTheme="majorHAnsi" w:hAnsiTheme="majorHAnsi" w:cstheme="majorHAnsi"/>
                                  <w:sz w:val="18"/>
                                  <w:szCs w:val="18"/>
                                  <w:lang w:val="fr-FR"/>
                                </w:rPr>
                              </w:pPr>
                              <w:r w:rsidRPr="00F811DC">
                                <w:rPr>
                                  <w:rFonts w:asciiTheme="majorHAnsi" w:hAnsiTheme="majorHAnsi" w:cstheme="majorHAnsi"/>
                                  <w:sz w:val="18"/>
                                  <w:szCs w:val="18"/>
                                  <w:lang w:val="fr-FR"/>
                                </w:rPr>
                                <w:t>LT600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sym w:font="Symbol" w:char="F0A3"/>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5</w:t>
                              </w:r>
                            </w:p>
                          </w:txbxContent>
                        </wps:txbx>
                        <wps:bodyPr rot="0" vert="horz" wrap="square" lIns="91440" tIns="45720" rIns="91440" bIns="45720" anchor="t" anchorCtr="0" upright="1">
                          <a:noAutofit/>
                        </wps:bodyPr>
                      </wps:wsp>
                      <wps:wsp>
                        <wps:cNvPr id="13968" name="Text Box 6561"/>
                        <wps:cNvSpPr txBox="1">
                          <a:spLocks noChangeArrowheads="1"/>
                        </wps:cNvSpPr>
                        <wps:spPr bwMode="auto">
                          <a:xfrm>
                            <a:off x="4950" y="2052"/>
                            <a:ext cx="2773" cy="4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043050">
                              <w:pPr>
                                <w:rPr>
                                  <w:rFonts w:asciiTheme="majorHAnsi" w:hAnsiTheme="majorHAnsi" w:cstheme="majorHAnsi"/>
                                  <w:sz w:val="18"/>
                                  <w:szCs w:val="18"/>
                                </w:rPr>
                              </w:pPr>
                              <w:r>
                                <w:rPr>
                                  <w:rFonts w:asciiTheme="majorHAnsi" w:hAnsiTheme="majorHAnsi" w:cstheme="majorHAnsi"/>
                                  <w:sz w:val="18"/>
                                  <w:szCs w:val="18"/>
                                </w:rPr>
                                <w:t>Start 21.2</w:t>
                              </w:r>
                            </w:p>
                          </w:txbxContent>
                        </wps:txbx>
                        <wps:bodyPr rot="0" vert="horz" wrap="square" lIns="91440" tIns="45720" rIns="91440" bIns="45720" anchor="t" anchorCtr="0" upright="1">
                          <a:noAutofit/>
                        </wps:bodyPr>
                      </wps:wsp>
                      <wps:wsp>
                        <wps:cNvPr id="13969" name="AutoShape 6562"/>
                        <wps:cNvCnPr>
                          <a:cxnSpLocks noChangeShapeType="1"/>
                        </wps:cNvCnPr>
                        <wps:spPr bwMode="auto">
                          <a:xfrm>
                            <a:off x="4761" y="1772"/>
                            <a:ext cx="0" cy="464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970" name="AutoShape 6563"/>
                        <wps:cNvCnPr>
                          <a:cxnSpLocks noChangeShapeType="1"/>
                        </wps:cNvCnPr>
                        <wps:spPr bwMode="auto">
                          <a:xfrm>
                            <a:off x="4645" y="217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971" name="AutoShape 6564"/>
                        <wps:cNvCnPr>
                          <a:cxnSpLocks noChangeShapeType="1"/>
                        </wps:cNvCnPr>
                        <wps:spPr bwMode="auto">
                          <a:xfrm>
                            <a:off x="3849" y="6437"/>
                            <a:ext cx="479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972" name="AutoShape 6565"/>
                        <wps:cNvCnPr>
                          <a:cxnSpLocks noChangeShapeType="1"/>
                        </wps:cNvCnPr>
                        <wps:spPr bwMode="auto">
                          <a:xfrm flipH="1">
                            <a:off x="3850" y="3836"/>
                            <a:ext cx="0" cy="26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973" name="AutoShape 6566"/>
                        <wps:cNvCnPr>
                          <a:cxnSpLocks noChangeShapeType="1"/>
                        </wps:cNvCnPr>
                        <wps:spPr bwMode="auto">
                          <a:xfrm>
                            <a:off x="3863" y="3823"/>
                            <a:ext cx="850"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974" name="AutoShape 6567"/>
                        <wps:cNvCnPr>
                          <a:cxnSpLocks noChangeShapeType="1"/>
                        </wps:cNvCnPr>
                        <wps:spPr bwMode="auto">
                          <a:xfrm>
                            <a:off x="4645" y="368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975" name="AutoShape 6568"/>
                        <wps:cNvCnPr>
                          <a:cxnSpLocks noChangeShapeType="1"/>
                        </wps:cNvCnPr>
                        <wps:spPr bwMode="auto">
                          <a:xfrm>
                            <a:off x="4643" y="5041"/>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976" name="Rectangle 6569"/>
                        <wps:cNvSpPr>
                          <a:spLocks noChangeArrowheads="1"/>
                        </wps:cNvSpPr>
                        <wps:spPr bwMode="auto">
                          <a:xfrm>
                            <a:off x="4181" y="1409"/>
                            <a:ext cx="1722" cy="624"/>
                          </a:xfrm>
                          <a:prstGeom prst="rect">
                            <a:avLst/>
                          </a:prstGeom>
                          <a:solidFill>
                            <a:srgbClr val="FFFFFF"/>
                          </a:solidFill>
                          <a:ln w="9525">
                            <a:solidFill>
                              <a:srgbClr val="000000"/>
                            </a:solidFill>
                            <a:miter lim="800000"/>
                            <a:headEnd/>
                            <a:tailEnd/>
                          </a:ln>
                        </wps:spPr>
                        <wps:txbx>
                          <w:txbxContent>
                            <w:p w:rsidR="00862F6C" w:rsidRPr="00F811DC" w:rsidRDefault="00862F6C" w:rsidP="00043050">
                              <w:pPr>
                                <w:spacing w:before="120"/>
                                <w:jc w:val="cente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13977" name="Text Box 6572"/>
                        <wps:cNvSpPr txBox="1">
                          <a:spLocks noChangeArrowheads="1"/>
                        </wps:cNvSpPr>
                        <wps:spPr bwMode="auto">
                          <a:xfrm>
                            <a:off x="5312" y="6360"/>
                            <a:ext cx="787"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043050">
                              <w:pP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13978" name="AutoShape 6573"/>
                        <wps:cNvCnPr>
                          <a:cxnSpLocks noChangeShapeType="1"/>
                        </wps:cNvCnPr>
                        <wps:spPr bwMode="auto">
                          <a:xfrm rot="5400000">
                            <a:off x="5139" y="642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979" name="AutoShape 6576"/>
                        <wps:cNvCnPr>
                          <a:cxnSpLocks noChangeShapeType="1"/>
                        </wps:cNvCnPr>
                        <wps:spPr bwMode="auto">
                          <a:xfrm>
                            <a:off x="8644" y="1739"/>
                            <a:ext cx="0" cy="470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980" name="AutoShape 6577"/>
                        <wps:cNvCnPr>
                          <a:cxnSpLocks noChangeShapeType="1"/>
                        </wps:cNvCnPr>
                        <wps:spPr bwMode="auto">
                          <a:xfrm flipV="1">
                            <a:off x="6026" y="1747"/>
                            <a:ext cx="2608"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13981" name="Group 6580"/>
                        <wpg:cNvGrpSpPr>
                          <a:grpSpLocks/>
                        </wpg:cNvGrpSpPr>
                        <wpg:grpSpPr bwMode="auto">
                          <a:xfrm>
                            <a:off x="4210" y="4056"/>
                            <a:ext cx="3458" cy="791"/>
                            <a:chOff x="4731" y="8651"/>
                            <a:chExt cx="5755" cy="312"/>
                          </a:xfrm>
                        </wpg:grpSpPr>
                        <wps:wsp>
                          <wps:cNvPr id="13982" name="Rectangle 6581"/>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043050">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13983" name="Text Box 6582"/>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Default="00862F6C" w:rsidP="00043050">
                                <w:pPr>
                                  <w:rPr>
                                    <w:rFonts w:asciiTheme="majorHAnsi" w:hAnsiTheme="majorHAnsi" w:cstheme="majorHAnsi"/>
                                    <w:sz w:val="18"/>
                                    <w:szCs w:val="18"/>
                                  </w:rPr>
                                </w:pPr>
                                <w:r>
                                  <w:rPr>
                                    <w:rFonts w:asciiTheme="majorHAnsi" w:hAnsiTheme="majorHAnsi" w:cstheme="majorHAnsi"/>
                                    <w:sz w:val="18"/>
                                    <w:szCs w:val="18"/>
                                  </w:rPr>
                                  <w:t xml:space="preserve">Start </w:t>
                                </w:r>
                                <w:r w:rsidRPr="00F811DC">
                                  <w:rPr>
                                    <w:rFonts w:asciiTheme="majorHAnsi" w:hAnsiTheme="majorHAnsi" w:cstheme="majorHAnsi"/>
                                    <w:sz w:val="18"/>
                                    <w:szCs w:val="18"/>
                                  </w:rPr>
                                  <w:t>EH600AD</w:t>
                                </w:r>
                              </w:p>
                              <w:p w:rsidR="00862F6C" w:rsidRPr="00F811DC" w:rsidRDefault="00862F6C" w:rsidP="008D1CF9">
                                <w:pPr>
                                  <w:rPr>
                                    <w:rFonts w:asciiTheme="majorHAnsi" w:hAnsiTheme="majorHAnsi" w:cstheme="majorHAnsi"/>
                                    <w:sz w:val="18"/>
                                    <w:szCs w:val="18"/>
                                  </w:rPr>
                                </w:pPr>
                                <w:r>
                                  <w:rPr>
                                    <w:rFonts w:asciiTheme="majorHAnsi" w:hAnsiTheme="majorHAnsi" w:cstheme="majorHAnsi"/>
                                    <w:sz w:val="18"/>
                                    <w:szCs w:val="18"/>
                                  </w:rPr>
                                  <w:t>CV580 opened</w:t>
                                </w:r>
                              </w:p>
                              <w:p w:rsidR="00862F6C" w:rsidRPr="00F811DC" w:rsidRDefault="00862F6C" w:rsidP="00043050">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s:wsp>
                        <wps:cNvPr id="13984" name="AutoShape 6583"/>
                        <wps:cNvCnPr>
                          <a:cxnSpLocks noChangeShapeType="1"/>
                        </wps:cNvCnPr>
                        <wps:spPr bwMode="auto">
                          <a:xfrm>
                            <a:off x="3980" y="2316"/>
                            <a:ext cx="0" cy="11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985" name="AutoShape 6584"/>
                        <wps:cNvCnPr>
                          <a:cxnSpLocks noChangeShapeType="1"/>
                        </wps:cNvCnPr>
                        <wps:spPr bwMode="auto">
                          <a:xfrm>
                            <a:off x="3971" y="2316"/>
                            <a:ext cx="737"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986" name="AutoShape 6585"/>
                        <wps:cNvCnPr>
                          <a:cxnSpLocks noChangeShapeType="1"/>
                        </wps:cNvCnPr>
                        <wps:spPr bwMode="auto">
                          <a:xfrm>
                            <a:off x="3977" y="3515"/>
                            <a:ext cx="79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987" name="AutoShape 6586"/>
                        <wps:cNvCnPr>
                          <a:cxnSpLocks noChangeShapeType="1"/>
                        </wps:cNvCnPr>
                        <wps:spPr bwMode="auto">
                          <a:xfrm>
                            <a:off x="4219" y="3393"/>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988" name="Text Box 6587"/>
                        <wps:cNvSpPr txBox="1">
                          <a:spLocks noChangeArrowheads="1"/>
                        </wps:cNvSpPr>
                        <wps:spPr bwMode="auto">
                          <a:xfrm>
                            <a:off x="3026" y="3307"/>
                            <a:ext cx="1396"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043050">
                              <w:pPr>
                                <w:rPr>
                                  <w:rFonts w:asciiTheme="majorHAnsi" w:hAnsiTheme="majorHAnsi" w:cstheme="majorHAnsi"/>
                                  <w:sz w:val="18"/>
                                  <w:szCs w:val="18"/>
                                  <w:lang w:val="fr-FR"/>
                                </w:rPr>
                              </w:pPr>
                              <w:r w:rsidRPr="00F811DC">
                                <w:rPr>
                                  <w:rFonts w:asciiTheme="majorHAnsi" w:hAnsiTheme="majorHAnsi" w:cstheme="majorHAnsi"/>
                                  <w:sz w:val="18"/>
                                  <w:szCs w:val="18"/>
                                  <w:lang w:val="fr-FR"/>
                                </w:rPr>
                                <w:t>LT600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&gt;</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5</w:t>
                              </w:r>
                            </w:p>
                          </w:txbxContent>
                        </wps:txbx>
                        <wps:bodyPr rot="0" vert="horz" wrap="square" lIns="91440" tIns="45720" rIns="91440" bIns="45720" anchor="t" anchorCtr="0" upright="1">
                          <a:noAutofit/>
                        </wps:bodyPr>
                      </wps:wsp>
                      <wpg:grpSp>
                        <wpg:cNvPr id="13989" name="Group 6591"/>
                        <wpg:cNvGrpSpPr>
                          <a:grpSpLocks/>
                        </wpg:cNvGrpSpPr>
                        <wpg:grpSpPr bwMode="auto">
                          <a:xfrm>
                            <a:off x="4198" y="5273"/>
                            <a:ext cx="3458" cy="850"/>
                            <a:chOff x="4731" y="8651"/>
                            <a:chExt cx="5755" cy="312"/>
                          </a:xfrm>
                        </wpg:grpSpPr>
                        <wps:wsp>
                          <wps:cNvPr id="13990" name="Rectangle 6592"/>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043050">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043050">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13991" name="Text Box 6593"/>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Default="00862F6C" w:rsidP="00043050">
                                <w:pPr>
                                  <w:rPr>
                                    <w:rFonts w:asciiTheme="majorHAnsi" w:hAnsiTheme="majorHAnsi" w:cstheme="majorHAnsi"/>
                                    <w:sz w:val="18"/>
                                    <w:szCs w:val="18"/>
                                  </w:rPr>
                                </w:pPr>
                                <w:r>
                                  <w:rPr>
                                    <w:rFonts w:asciiTheme="majorHAnsi" w:hAnsiTheme="majorHAnsi" w:cstheme="majorHAnsi"/>
                                    <w:sz w:val="18"/>
                                    <w:szCs w:val="18"/>
                                  </w:rPr>
                                  <w:t xml:space="preserve">Stop </w:t>
                                </w:r>
                                <w:r w:rsidRPr="00F811DC">
                                  <w:rPr>
                                    <w:rFonts w:asciiTheme="majorHAnsi" w:hAnsiTheme="majorHAnsi" w:cstheme="majorHAnsi"/>
                                    <w:sz w:val="18"/>
                                    <w:szCs w:val="18"/>
                                  </w:rPr>
                                  <w:t xml:space="preserve">EH600AD </w:t>
                                </w:r>
                              </w:p>
                              <w:p w:rsidR="00862F6C" w:rsidRPr="00F811DC" w:rsidRDefault="00862F6C" w:rsidP="008D1CF9">
                                <w:pPr>
                                  <w:rPr>
                                    <w:rFonts w:asciiTheme="majorHAnsi" w:hAnsiTheme="majorHAnsi" w:cstheme="majorHAnsi"/>
                                    <w:sz w:val="18"/>
                                    <w:szCs w:val="18"/>
                                  </w:rPr>
                                </w:pPr>
                                <w:r>
                                  <w:rPr>
                                    <w:rFonts w:asciiTheme="majorHAnsi" w:hAnsiTheme="majorHAnsi" w:cstheme="majorHAnsi"/>
                                    <w:sz w:val="18"/>
                                    <w:szCs w:val="18"/>
                                  </w:rPr>
                                  <w:t>CV580 opened</w:t>
                                </w:r>
                              </w:p>
                              <w:p w:rsidR="00862F6C" w:rsidRPr="00F811DC" w:rsidRDefault="00862F6C" w:rsidP="00043050">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s:wsp>
                        <wps:cNvPr id="13992" name="Text Box 6614"/>
                        <wps:cNvSpPr txBox="1">
                          <a:spLocks noChangeArrowheads="1"/>
                        </wps:cNvSpPr>
                        <wps:spPr bwMode="auto">
                          <a:xfrm>
                            <a:off x="1492" y="6458"/>
                            <a:ext cx="4391" cy="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043050">
                              <w:pPr>
                                <w:rPr>
                                  <w:rFonts w:asciiTheme="majorHAnsi" w:hAnsiTheme="majorHAnsi" w:cstheme="majorHAnsi"/>
                                  <w:sz w:val="18"/>
                                  <w:szCs w:val="18"/>
                                </w:rPr>
                              </w:pPr>
                              <w:r w:rsidRPr="00F811DC">
                                <w:rPr>
                                  <w:rFonts w:asciiTheme="majorHAnsi" w:hAnsiTheme="majorHAnsi" w:cstheme="majorHAnsi"/>
                                  <w:sz w:val="18"/>
                                  <w:szCs w:val="18"/>
                                </w:rPr>
                                <w:t xml:space="preserve">TT600A and B and C </w:t>
                              </w:r>
                              <w:r>
                                <w:rPr>
                                  <w:rFonts w:asciiTheme="majorHAnsi" w:hAnsiTheme="majorHAnsi" w:cstheme="majorHAnsi"/>
                                  <w:sz w:val="18"/>
                                  <w:szCs w:val="18"/>
                                </w:rPr>
                                <w:t xml:space="preserve">and D </w:t>
                              </w:r>
                              <w:r w:rsidRPr="00F811DC">
                                <w:rPr>
                                  <w:rFonts w:asciiTheme="majorHAnsi" w:hAnsiTheme="majorHAnsi" w:cstheme="majorHAnsi"/>
                                  <w:sz w:val="18"/>
                                  <w:szCs w:val="18"/>
                                </w:rPr>
                                <w:t>&lt; (TT600setpoint – 5°C)</w:t>
                              </w:r>
                            </w:p>
                          </w:txbxContent>
                        </wps:txbx>
                        <wps:bodyPr rot="0" vert="horz" wrap="square" lIns="91440" tIns="45720" rIns="91440" bIns="45720" anchor="t" anchorCtr="0" upright="1">
                          <a:noAutofit/>
                        </wps:bodyPr>
                      </wps:wsp>
                      <wps:wsp>
                        <wps:cNvPr id="13993" name="AutoShape 6615"/>
                        <wps:cNvCnPr>
                          <a:cxnSpLocks noChangeShapeType="1"/>
                        </wps:cNvCnPr>
                        <wps:spPr bwMode="auto">
                          <a:xfrm rot="5400000">
                            <a:off x="4167" y="643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994" name="Text Box 6589"/>
                        <wps:cNvSpPr txBox="1">
                          <a:spLocks noChangeArrowheads="1"/>
                        </wps:cNvSpPr>
                        <wps:spPr bwMode="auto">
                          <a:xfrm>
                            <a:off x="5511" y="2462"/>
                            <a:ext cx="2728" cy="850"/>
                          </a:xfrm>
                          <a:prstGeom prst="rect">
                            <a:avLst/>
                          </a:prstGeom>
                          <a:solidFill>
                            <a:srgbClr val="FFFFFF"/>
                          </a:solidFill>
                          <a:ln w="9525">
                            <a:solidFill>
                              <a:srgbClr val="000000"/>
                            </a:solidFill>
                            <a:miter lim="800000"/>
                            <a:headEnd/>
                            <a:tailEnd/>
                          </a:ln>
                        </wps:spPr>
                        <wps:txbx>
                          <w:txbxContent>
                            <w:p w:rsidR="00862F6C" w:rsidRPr="00F811DC" w:rsidRDefault="00862F6C" w:rsidP="00043050">
                              <w:pPr>
                                <w:rPr>
                                  <w:rFonts w:asciiTheme="majorHAnsi" w:hAnsiTheme="majorHAnsi" w:cstheme="majorHAnsi"/>
                                  <w:sz w:val="18"/>
                                  <w:szCs w:val="18"/>
                                </w:rPr>
                              </w:pPr>
                              <w:r w:rsidRPr="00F811DC">
                                <w:rPr>
                                  <w:rFonts w:asciiTheme="majorHAnsi" w:hAnsiTheme="majorHAnsi" w:cstheme="majorHAnsi"/>
                                  <w:sz w:val="18"/>
                                  <w:szCs w:val="18"/>
                                </w:rPr>
                                <w:t>EH600AD running 5s</w:t>
                              </w:r>
                              <w:r>
                                <w:rPr>
                                  <w:rFonts w:asciiTheme="majorHAnsi" w:hAnsiTheme="majorHAnsi" w:cstheme="majorHAnsi"/>
                                  <w:sz w:val="18"/>
                                  <w:szCs w:val="18"/>
                                </w:rPr>
                                <w:t xml:space="preserve">, </w:t>
                              </w:r>
                              <w:r w:rsidRPr="00F811DC">
                                <w:rPr>
                                  <w:rFonts w:asciiTheme="majorHAnsi" w:hAnsiTheme="majorHAnsi" w:cstheme="majorHAnsi"/>
                                  <w:sz w:val="18"/>
                                  <w:szCs w:val="18"/>
                                </w:rPr>
                                <w:t>Delay 20s</w:t>
                              </w:r>
                            </w:p>
                            <w:p w:rsidR="00862F6C" w:rsidRPr="00F811DC" w:rsidRDefault="00862F6C" w:rsidP="008D1CF9">
                              <w:pPr>
                                <w:rPr>
                                  <w:rFonts w:asciiTheme="majorHAnsi" w:hAnsiTheme="majorHAnsi" w:cstheme="majorHAnsi"/>
                                  <w:sz w:val="18"/>
                                  <w:szCs w:val="18"/>
                                </w:rPr>
                              </w:pPr>
                              <w:r>
                                <w:rPr>
                                  <w:rFonts w:asciiTheme="majorHAnsi" w:hAnsiTheme="majorHAnsi" w:cstheme="majorHAnsi"/>
                                  <w:sz w:val="18"/>
                                  <w:szCs w:val="18"/>
                                </w:rPr>
                                <w:t>Open CV580</w:t>
                              </w:r>
                            </w:p>
                          </w:txbxContent>
                        </wps:txbx>
                        <wps:bodyPr rot="0" vert="horz" wrap="square" lIns="108000" tIns="45720" rIns="91440" bIns="45720" anchor="t" anchorCtr="0" upright="1">
                          <a:noAutofit/>
                        </wps:bodyPr>
                      </wps:wsp>
                      <wps:wsp>
                        <wps:cNvPr id="13995" name="Rectangle 6590"/>
                        <wps:cNvSpPr>
                          <a:spLocks noChangeArrowheads="1"/>
                        </wps:cNvSpPr>
                        <wps:spPr bwMode="auto">
                          <a:xfrm>
                            <a:off x="4213" y="2462"/>
                            <a:ext cx="1299" cy="850"/>
                          </a:xfrm>
                          <a:prstGeom prst="rect">
                            <a:avLst/>
                          </a:prstGeom>
                          <a:solidFill>
                            <a:srgbClr val="FFFFFF"/>
                          </a:solidFill>
                          <a:ln w="9525">
                            <a:solidFill>
                              <a:srgbClr val="000000"/>
                            </a:solidFill>
                            <a:miter lim="800000"/>
                            <a:headEnd/>
                            <a:tailEnd/>
                          </a:ln>
                        </wps:spPr>
                        <wps:txbx>
                          <w:txbxContent>
                            <w:p w:rsidR="00862F6C" w:rsidRPr="00F811DC" w:rsidRDefault="00862F6C" w:rsidP="00043050">
                              <w:pPr>
                                <w:jc w:val="center"/>
                                <w:rPr>
                                  <w:rFonts w:asciiTheme="majorHAnsi" w:hAnsiTheme="majorHAnsi" w:cstheme="majorHAnsi"/>
                                  <w:sz w:val="18"/>
                                  <w:szCs w:val="18"/>
                                </w:rPr>
                              </w:pPr>
                              <w:r w:rsidRPr="00F811DC">
                                <w:rPr>
                                  <w:rFonts w:asciiTheme="majorHAnsi" w:hAnsiTheme="majorHAnsi" w:cstheme="majorHAnsi"/>
                                  <w:sz w:val="18"/>
                                  <w:szCs w:val="18"/>
                                </w:rPr>
                                <w:t>Check liquid level</w:t>
                              </w:r>
                            </w:p>
                          </w:txbxContent>
                        </wps:txbx>
                        <wps:bodyPr rot="0" vert="horz" wrap="square" lIns="10800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078" o:spid="_x0000_s4634" style="position:absolute;margin-left:3.7pt;margin-top:2.25pt;width:357.6pt;height:272.35pt;z-index:251297280" coordorigin="1492,1409" coordsize="7152,5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">
                <v:shape id="Text Box 6559" o:spid="_x0000_s4635" type="#_x0000_t202" style="position:absolute;left:4795;top:4858;width:3664;height: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OCucMA&#10;AADeAAAADwAAAGRycy9kb3ducmV2LnhtbERPS4vCMBC+C/6HMAveNFlXy9o1irgInhTdB+xtaMa2&#10;bDMpTbT13xtB8DYf33Pmy85W4kKNLx1reB0pEMSZMyXnGr6/NsN3ED4gG6wck4YreVgu+r05psa1&#10;fKDLMeQihrBPUUMRQp1K6bOCLPqRq4kjd3KNxRBhk0vTYBvDbSXHSiXSYsmxocCa1gVl/8ez1fCz&#10;O/39TtQ+/7TTunWdkmxnUuvBS7f6ABGoC0/xw701cf7bLEng/k68QS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OCucMAAADeAAAADwAAAAAAAAAAAAAAAACYAgAAZHJzL2Rv&#10;d25yZXYueG1sUEsFBgAAAAAEAAQA9QAAAIgDAAAAAA==&#10;" filled="f" stroked="f">
                  <v:textbox>
                    <w:txbxContent>
                      <w:p w:rsidR="00862F6C" w:rsidRPr="00F811DC" w:rsidRDefault="00862F6C" w:rsidP="00043050">
                        <w:pPr>
                          <w:rPr>
                            <w:rFonts w:asciiTheme="majorHAnsi" w:hAnsiTheme="majorHAnsi" w:cstheme="majorHAnsi"/>
                            <w:sz w:val="18"/>
                            <w:szCs w:val="18"/>
                          </w:rPr>
                        </w:pPr>
                        <w:r>
                          <w:rPr>
                            <w:rFonts w:asciiTheme="majorHAnsi" w:hAnsiTheme="majorHAnsi" w:cstheme="majorHAnsi"/>
                            <w:sz w:val="18"/>
                            <w:szCs w:val="18"/>
                          </w:rPr>
                          <w:t>TT600A OR B OR</w:t>
                        </w:r>
                        <w:r w:rsidRPr="00F811DC">
                          <w:rPr>
                            <w:rFonts w:asciiTheme="majorHAnsi" w:hAnsiTheme="majorHAnsi" w:cstheme="majorHAnsi"/>
                            <w:sz w:val="18"/>
                            <w:szCs w:val="18"/>
                          </w:rPr>
                          <w:t xml:space="preserve"> C</w:t>
                        </w:r>
                        <w:r>
                          <w:rPr>
                            <w:rFonts w:asciiTheme="majorHAnsi" w:hAnsiTheme="majorHAnsi" w:cstheme="majorHAnsi"/>
                            <w:sz w:val="18"/>
                            <w:szCs w:val="18"/>
                          </w:rPr>
                          <w:t xml:space="preserve"> OR D</w:t>
                        </w:r>
                        <w:r w:rsidRPr="00F811DC">
                          <w:rPr>
                            <w:rFonts w:asciiTheme="majorHAnsi" w:hAnsiTheme="majorHAnsi" w:cstheme="majorHAnsi"/>
                            <w:sz w:val="18"/>
                            <w:szCs w:val="18"/>
                          </w:rPr>
                          <w:t xml:space="preserve"> &gt;TT600setpoint</w:t>
                        </w:r>
                      </w:p>
                    </w:txbxContent>
                  </v:textbox>
                </v:shape>
                <v:shape id="Text Box 6560" o:spid="_x0000_s4636" type="#_x0000_t202" style="position:absolute;left:4831;top:3444;width:1659;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8nIsQA&#10;AADeAAAADwAAAGRycy9kb3ducmV2LnhtbERPS2vCQBC+F/wPyxS81d1atTVmI1IRPFVqH+BtyI5J&#10;MDsbsquJ/94tCL3Nx/ecdNnbWlyo9ZVjDc8jBYI4d6biQsP31+bpDYQPyAZrx6ThSh6W2eAhxcS4&#10;jj/psg+FiCHsE9RQhtAkUvq8JIt+5BriyB1dazFE2BbStNjFcFvLsVIzabHi2FBiQ+8l5af92Wr4&#10;+TgefidqV6zttOlcryTbudR6+NivFiAC9eFffHdvTZz/Mp+9wt878Qa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vJyLEAAAA3gAAAA8AAAAAAAAAAAAAAAAAmAIAAGRycy9k&#10;b3ducmV2LnhtbFBLBQYAAAAABAAEAPUAAACJAwAAAAA=&#10;" filled="f" stroked="f">
                  <v:textbox>
                    <w:txbxContent>
                      <w:p w:rsidR="00862F6C" w:rsidRPr="00F811DC" w:rsidRDefault="00862F6C" w:rsidP="00043050">
                        <w:pPr>
                          <w:rPr>
                            <w:rFonts w:asciiTheme="majorHAnsi" w:hAnsiTheme="majorHAnsi" w:cstheme="majorHAnsi"/>
                            <w:sz w:val="18"/>
                            <w:szCs w:val="18"/>
                            <w:lang w:val="fr-FR"/>
                          </w:rPr>
                        </w:pPr>
                        <w:r w:rsidRPr="00F811DC">
                          <w:rPr>
                            <w:rFonts w:asciiTheme="majorHAnsi" w:hAnsiTheme="majorHAnsi" w:cstheme="majorHAnsi"/>
                            <w:sz w:val="18"/>
                            <w:szCs w:val="18"/>
                            <w:lang w:val="fr-FR"/>
                          </w:rPr>
                          <w:t>LT600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sym w:font="Symbol" w:char="F0A3"/>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5</w:t>
                        </w:r>
                      </w:p>
                    </w:txbxContent>
                  </v:textbox>
                </v:shape>
                <v:shape id="Text Box 6561" o:spid="_x0000_s4637" type="#_x0000_t202" style="position:absolute;left:4950;top:2052;width:2773;height: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BLR8YA&#10;AADeAAAADwAAAGRycy9kb3ducmV2LnhtbESPwW7CQAxE75X4h5WRuFRlA7ShpCwIkFpxhfIBJmuS&#10;qFlvlF1I+Pv6gMTN1oxnnpfr3tXqRm2oPBuYjBNQxLm3FRcGTr/fb5+gQkS2WHsmA3cKsF4NXpaY&#10;Wd/xgW7HWCgJ4ZChgTLGJtM65CU5DGPfEIt28a3DKGtbaNtiJ+Gu1tMkSbXDiqWhxIZ2JeV/x6sz&#10;cNl3rx+L7vwTT/PDe7rFan72d2NGw37zBSpSH5/mx/XeCv5skQqvvCMz6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BLR8YAAADeAAAADwAAAAAAAAAAAAAAAACYAgAAZHJz&#10;L2Rvd25yZXYueG1sUEsFBgAAAAAEAAQA9QAAAIsDAAAAAA==&#10;" stroked="f">
                  <v:textbox>
                    <w:txbxContent>
                      <w:p w:rsidR="00862F6C" w:rsidRPr="00F811DC" w:rsidRDefault="00862F6C" w:rsidP="00043050">
                        <w:pPr>
                          <w:rPr>
                            <w:rFonts w:asciiTheme="majorHAnsi" w:hAnsiTheme="majorHAnsi" w:cstheme="majorHAnsi"/>
                            <w:sz w:val="18"/>
                            <w:szCs w:val="18"/>
                          </w:rPr>
                        </w:pPr>
                        <w:r>
                          <w:rPr>
                            <w:rFonts w:asciiTheme="majorHAnsi" w:hAnsiTheme="majorHAnsi" w:cstheme="majorHAnsi"/>
                            <w:sz w:val="18"/>
                            <w:szCs w:val="18"/>
                          </w:rPr>
                          <w:t>Start 21.2</w:t>
                        </w:r>
                      </w:p>
                    </w:txbxContent>
                  </v:textbox>
                </v:shape>
                <v:shape id="AutoShape 6562" o:spid="_x0000_s4638" type="#_x0000_t32" style="position:absolute;left:4761;top:1772;width:0;height:46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YIasUAAADeAAAADwAAAGRycy9kb3ducmV2LnhtbERPTWsCMRC9F/ofwhS8lJrVUqlbo6yC&#10;oAUPWr1PN9NN6GaybqJu/70RhN7m8T5nMutcLc7UButZwaCfgSAuvbZcKdh/LV/eQYSIrLH2TAr+&#10;KMBs+vgwwVz7C2/pvIuVSCEcclRgYmxyKUNpyGHo+4Y4cT++dRgTbCupW7ykcFfLYZaNpEPLqcFg&#10;QwtD5e/u5BRs1oN58W3s+nN7tJu3ZVGfqueDUr2nrvgAEamL/+K7e6XT/NfxaAy3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TYIasUAAADeAAAADwAAAAAAAAAA&#10;AAAAAAChAgAAZHJzL2Rvd25yZXYueG1sUEsFBgAAAAAEAAQA+QAAAJMDAAAAAA==&#10;"/>
                <v:shape id="AutoShape 6563" o:spid="_x0000_s4639" type="#_x0000_t32" style="position:absolute;left:4645;top:2171;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U3KskAAADeAAAADwAAAGRycy9kb3ducmV2LnhtbESPT0/DMAzF70h8h8hIXBBLB+LPyrKp&#10;IE1ik3bYgLvXmCaicUqTbd23nw9I3Gz5+b33m86H0KoD9clHNjAeFaCI62g9NwY+Pxa3z6BSRrbY&#10;RiYDJ0own11eTLG08cgbOmxzo8SEU4kGXM5dqXWqHQVMo9gRy+079gGzrH2jbY9HMQ+tviuKRx3Q&#10;syQ47OjNUf2z3QcD6+X4tdo5v1xtfv36YVG1++bmy5jrq6F6AZVpyP/iv+93K/XvJ08CIDgyg56d&#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HVNyrJAAAA3gAAAA8AAAAA&#10;AAAAAAAAAAAAoQIAAGRycy9kb3ducmV2LnhtbFBLBQYAAAAABAAEAPkAAACXAwAAAAA=&#10;"/>
                <v:shape id="AutoShape 6564" o:spid="_x0000_s4640" type="#_x0000_t32" style="position:absolute;left:3849;top:6437;width:47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mSscYAAADeAAAADwAAAGRycy9kb3ducmV2LnhtbERPS0sDMRC+C/6HMIVepM1uRa3bpmUV&#10;ClbooQ/v0810E9xM1k3arv/eCIK3+fieM1/2rhEX6oL1rCAfZyCIK68t1woO+9VoCiJEZI2NZ1Lw&#10;TQGWi9ubORbaX3lLl12sRQrhUKACE2NbSBkqQw7D2LfEiTv5zmFMsKul7vCawl0jJ1n2KB1aTg0G&#10;W3o1VH3uzk7BZp2/lEdj1+/bL7t5WJXNub77UGo46MsZiEh9/Bf/ud90mn///JTD7zvpBrn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6ZkrHGAAAA3gAAAA8AAAAAAAAA&#10;AAAAAAAAoQIAAGRycy9kb3ducmV2LnhtbFBLBQYAAAAABAAEAPkAAACUAwAAAAA=&#10;"/>
                <v:shape id="AutoShape 6565" o:spid="_x0000_s4641" type="#_x0000_t32" style="position:absolute;left:3850;top:3836;width:0;height:26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O9BcUAAADeAAAADwAAAGRycy9kb3ducmV2LnhtbERPTWsCMRC9F/wPYQQvpWZXobVbo0hB&#10;KB6E6h48Dsl0d+lmsibpuv33RhC8zeN9znI92Fb05EPjWEE+zUAQa2carhSUx+3LAkSIyAZbx6Tg&#10;nwKsV6OnJRbGXfib+kOsRArhUKCCOsaukDLomiyGqeuIE/fjvMWYoK+k8XhJ4baVsyx7lRYbTg01&#10;dvRZk/49/FkFza7cl/3zOXq92OUnn4fjqdVKTcbD5gNEpCE+xHf3l0nz5+9vM7i9k26Qq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O9BcUAAADeAAAADwAAAAAAAAAA&#10;AAAAAAChAgAAZHJzL2Rvd25yZXYueG1sUEsFBgAAAAAEAAQA+QAAAJMDAAAAAA==&#10;"/>
                <v:shape id="AutoShape 6566" o:spid="_x0000_s4642" type="#_x0000_t32" style="position:absolute;left:3863;top:3823;width:8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Rd4MUAAADeAAAADwAAAGRycy9kb3ducmV2LnhtbERPTWsCMRC9F/wPYYTealYFq6tRbKFo&#10;FQ9da8/DZtxd3Ey2Saqrv74RCr3N433ObNGaWpzJ+cqygn4vAUGcW11xoeBz//Y0BuEDssbaMim4&#10;kofFvPMww1TbC3/QOQuFiCHsU1RQhtCkUvq8JIO+ZxviyB2tMxgidIXUDi8x3NRykCQjabDi2FBi&#10;Q68l5afsxyjYbJtq8L3aufc60Femb4eXVf+g1GO3XU5BBGrDv/jPvdZx/nDyPIT7O/E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yRd4MUAAADeAAAADwAAAAAAAAAA&#10;AAAAAAChAgAAZHJzL2Rvd25yZXYueG1sUEsFBgAAAAAEAAQA+QAAAJMDAAAAAA==&#10;" strokeweight=".5pt">
                  <v:stroke endarrow="block"/>
                </v:shape>
                <v:shape id="AutoShape 6567" o:spid="_x0000_s4643" type="#_x0000_t32" style="position:absolute;left:4645;top:3683;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4xKcYAAADeAAAADwAAAGRycy9kb3ducmV2LnhtbERPS08CMRC+m/gfmjHxYqCLKOhCIasJ&#10;iZhw4OF93A7bxu103RZY/j01MeE2X77nTOedq8WR2mA9Kxj0MxDEpdeWKwW77aL3AiJEZI21Z1Jw&#10;pgDz2e3NFHPtT7ym4yZWIoVwyFGBibHJpQylIYeh7xvixO196zAm2FZSt3hK4a6Wj1k2kg4tpwaD&#10;Db0bKn82B6dgtRy8Fd/GLj/Xv3b1vCjqQ/XwpdT9XVdMQETq4lX87/7Qaf7wdfwEf++k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7uMSnGAAAA3gAAAA8AAAAAAAAA&#10;AAAAAAAAoQIAAGRycy9kb3ducmV2LnhtbFBLBQYAAAAABAAEAPkAAACUAwAAAAA=&#10;"/>
                <v:shape id="AutoShape 6568" o:spid="_x0000_s4644" type="#_x0000_t32" style="position:absolute;left:4643;top:5041;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KUssYAAADeAAAADwAAAGRycy9kb3ducmV2LnhtbERPS2sCMRC+F/ofwhR6KTWrom23RlkL&#10;ggoefPQ+3Uw3oZvJdhN1/feNUPA2H99zJrPO1eJEbbCeFfR7GQji0mvLlYLDfvH8CiJEZI21Z1Jw&#10;oQCz6f3dBHPtz7yl0y5WIoVwyFGBibHJpQylIYeh5xvixH371mFMsK2kbvGcwl0tB1k2lg4tpwaD&#10;DX0YKn92R6dgs+rPiy9jV+vtr92MFkV9rJ4+lXp86Ip3EJG6eBP/u5c6zR++vYzg+k66QU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ilLLGAAAA3gAAAA8AAAAAAAAA&#10;AAAAAAAAoQIAAGRycy9kb3ducmV2LnhtbFBLBQYAAAAABAAEAPkAAACUAwAAAAA=&#10;"/>
                <v:rect id="Rectangle 6569" o:spid="_x0000_s4645" style="position:absolute;left:4181;top:1409;width:1722;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P+HcMA&#10;AADeAAAADwAAAGRycy9kb3ducmV2LnhtbERPS4vCMBC+L/gfwgh7W1MVfFSjiOKiR20ve5ttxra7&#10;zaQ0Uau/3giCt/n4njNftqYSF2pcaVlBvxeBIM6sLjlXkCbbrwkI55E1VpZJwY0cLBedjznG2l75&#10;QJejz0UIYRejgsL7OpbSZQUZdD1bEwfuZBuDPsAml7rBawg3lRxE0UgaLDk0FFjTuqDs/3g2Cn7L&#10;QYr3Q/Idmel26Pdt8nf+2Sj12W1XMxCeWv8Wv9w7HeYPp+MRPN8JN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P+HcMAAADeAAAADwAAAAAAAAAAAAAAAACYAgAAZHJzL2Rv&#10;d25yZXYueG1sUEsFBgAAAAAEAAQA9QAAAIgDAAAAAA==&#10;">
                  <v:textbox>
                    <w:txbxContent>
                      <w:p w:rsidR="00862F6C" w:rsidRPr="00F811DC" w:rsidRDefault="00862F6C" w:rsidP="00043050">
                        <w:pPr>
                          <w:spacing w:before="120"/>
                          <w:jc w:val="center"/>
                          <w:rPr>
                            <w:rFonts w:asciiTheme="majorHAnsi" w:hAnsiTheme="majorHAnsi" w:cstheme="majorHAnsi"/>
                            <w:sz w:val="18"/>
                            <w:szCs w:val="18"/>
                          </w:rPr>
                        </w:pPr>
                        <w:r w:rsidRPr="00F811DC">
                          <w:rPr>
                            <w:rFonts w:asciiTheme="majorHAnsi" w:hAnsiTheme="majorHAnsi" w:cstheme="majorHAnsi"/>
                            <w:sz w:val="18"/>
                            <w:szCs w:val="18"/>
                          </w:rPr>
                          <w:t>Stop</w:t>
                        </w:r>
                      </w:p>
                    </w:txbxContent>
                  </v:textbox>
                </v:rect>
                <v:shape id="Text Box 6572" o:spid="_x0000_s4646" type="#_x0000_t202" style="position:absolute;left:5312;top:6360;width:787;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x/8QA&#10;AADeAAAADwAAAGRycy9kb3ducmV2LnhtbERPS2sCMRC+F/wPYQRvmlStj61RSkXwVNFWwduwGXcX&#10;N5NlE9313zcFobf5+J6zWLW2FHeqfeFYw+tAgSBOnSk40/DzvenPQPiAbLB0TBoe5GG17LwsMDGu&#10;4T3dDyETMYR9ghryEKpESp/mZNEPXEUcuYurLYYI60yaGpsYbks5VGoiLRYcG3Ks6DOn9Hq4WQ3H&#10;r8v5NFa7bG3fqsa1SrKdS6173fbjHUSgNvyLn+6tifNH8+kU/t6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2sf/EAAAA3gAAAA8AAAAAAAAAAAAAAAAAmAIAAGRycy9k&#10;b3ducmV2LnhtbFBLBQYAAAAABAAEAPUAAACJAwAAAAA=&#10;" filled="f" stroked="f">
                  <v:textbox>
                    <w:txbxContent>
                      <w:p w:rsidR="00862F6C" w:rsidRPr="00F811DC" w:rsidRDefault="00862F6C" w:rsidP="00043050">
                        <w:pPr>
                          <w:rPr>
                            <w:rFonts w:asciiTheme="majorHAnsi" w:hAnsiTheme="majorHAnsi" w:cstheme="majorHAnsi"/>
                            <w:sz w:val="18"/>
                            <w:szCs w:val="18"/>
                          </w:rPr>
                        </w:pPr>
                        <w:r w:rsidRPr="00F811DC">
                          <w:rPr>
                            <w:rFonts w:asciiTheme="majorHAnsi" w:hAnsiTheme="majorHAnsi" w:cstheme="majorHAnsi"/>
                            <w:sz w:val="18"/>
                            <w:szCs w:val="18"/>
                          </w:rPr>
                          <w:t>Stop</w:t>
                        </w:r>
                      </w:p>
                    </w:txbxContent>
                  </v:textbox>
                </v:shape>
                <v:shape id="AutoShape 6573" o:spid="_x0000_s4647" type="#_x0000_t32" style="position:absolute;left:5139;top:6429;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qD/8cAAADeAAAADwAAAGRycy9kb3ducmV2LnhtbESPzW7CQAyE75V4h5WRuJUNP6U0ZUGo&#10;EhJqDwjIA1hZk6RkvVF2m4S3rw+VerM145nPm93gatVRGyrPBmbTBBRx7m3FhYHsenhegwoR2WLt&#10;mQw8KMBuO3raYGp9z2fqLrFQEsIhRQNljE2qdchLchimviEW7eZbh1HWttC2xV7CXa3nSbLSDiuW&#10;hhIb+igpv19+nIGv9TIW3+ebX2Td6UU3yech61fGTMbD/h1UpCH+m/+uj1bwF2+vwivvyAx6+w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GoP/xwAAAN4AAAAPAAAAAAAA&#10;AAAAAAAAAKECAABkcnMvZG93bnJldi54bWxQSwUGAAAAAAQABAD5AAAAlQMAAAAA&#10;"/>
                <v:shape id="AutoShape 6576" o:spid="_x0000_s4648" type="#_x0000_t32" style="position:absolute;left:8644;top:1739;width:0;height:47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et8YAAADeAAAADwAAAGRycy9kb3ducmV2LnhtbERPS2sCMRC+F/ofwhR6KTVrxbZujbIK&#10;QhU8+Oh9upluQjeTdRN1+++NIPQ2H99zxtPO1eJEbbCeFfR7GQji0mvLlYL9bvH8DiJEZI21Z1Lw&#10;RwGmk/u7Meban3lDp22sRArhkKMCE2OTSxlKQw5DzzfEifvxrcOYYFtJ3eI5hbtavmTZq3RoOTUY&#10;bGhuqPzdHp2C9bI/K76NXa42B7seLor6WD19KfX40BUfICJ18V98c3/qNH8wehvB9Z10g5x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DvnrfGAAAA3gAAAA8AAAAAAAAA&#10;AAAAAAAAoQIAAGRycy9kb3ducmV2LnhtbFBLBQYAAAAABAAEAPkAAACUAwAAAAA=&#10;"/>
                <v:shape id="AutoShape 6577" o:spid="_x0000_s4649" type="#_x0000_t32" style="position:absolute;left:6026;top:1747;width:260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Vi48YAAADeAAAADwAAAGRycy9kb3ducmV2LnhtbESPQW/CMAyF70j7D5GRdoMUJg3WEdDE&#10;hrYDF2CHHa3GbSoap2pSKP8eHyZxs+Xn99632gy+URfqYh3YwGyagSIugq25MvB72k2WoGJCttgE&#10;JgM3irBZP41WmNtw5QNdjqlSYsIxRwMupTbXOhaOPMZpaInlVobOY5K1q7Tt8CrmvtHzLHvVHmuW&#10;BIctbR0V52PvDXze9sV3n7WVW5Rfh35R6jj7K415Hg8f76ASDekh/v/+sVL/5W0pAIIjM+j1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lYuPGAAAA3gAAAA8AAAAAAAAA&#10;AAAAAAAAoQIAAGRycy9kb3ducmV2LnhtbFBLBQYAAAAABAAEAPkAAACUAwAAAAA=&#10;" strokeweight=".5pt">
                  <v:stroke startarrow="block"/>
                </v:shape>
                <v:group id="Group 6580" o:spid="_x0000_s4650" style="position:absolute;left:4210;top:4056;width:3458;height:791"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4fYIcQAAADeAAAADwAAAGRycy9kb3ducmV2LnhtbERPTYvCMBC9C/sfwgh7&#10;07QriluNIuIuexBBXRBvQzO2xWZSmtjWf28Ewds83ufMl50pRUO1KywriIcRCOLU6oIzBf/Hn8EU&#10;hPPIGkvLpOBODpaLj94cE21b3lNz8JkIIewSVJB7XyVSujQng25oK+LAXWxt0AdYZ1LX2IZwU8qv&#10;KJpIgwWHhhwrWueUXg83o+C3xXY1ijfN9npZ38/H8e60jUmpz363moHw1Pm3+OX+02H+6Hsaw/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4fYIcQAAADeAAAA&#10;DwAAAAAAAAAAAAAAAACqAgAAZHJzL2Rvd25yZXYueG1sUEsFBgAAAAAEAAQA+gAAAJsDAAAAAA==&#10;">
                  <v:rect id="Rectangle 6581" o:spid="_x0000_s4651"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2IOcQA&#10;AADeAAAADwAAAGRycy9kb3ducmV2LnhtbERPTWvCQBC9F/oflil4azYmIJq6irQo9qjJxduYnSZp&#10;s7Mhu5rYX+8WCt7m8T5nuR5NK67Uu8aygmkUgyAurW64UlDk29c5COeRNbaWScGNHKxXz09LzLQd&#10;+EDXo69ECGGXoYLa+y6T0pU1GXSR7YgD92V7gz7AvpK6xyGEm1YmcTyTBhsODTV29F5T+XO8GAXn&#10;Jinw95DvYrPYpv5zzL8vpw+lJi/j5g2Ep9E/xP/uvQ7z08U8gb93wg1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diDnEAAAA3gAAAA8AAAAAAAAAAAAAAAAAmAIAAGRycy9k&#10;b3ducmV2LnhtbFBLBQYAAAAABAAEAPUAAACJAwAAAAA=&#10;">
                    <v:textbox>
                      <w:txbxContent>
                        <w:p w:rsidR="00862F6C" w:rsidRPr="00F811DC" w:rsidRDefault="00862F6C" w:rsidP="00043050">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6582" o:spid="_x0000_s4652"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Zxu8UA&#10;AADeAAAADwAAAGRycy9kb3ducmV2LnhtbERPTWvCQBC9F/wPyxS8lLrRFBtTVymCorfWir0O2TEJ&#10;zc6mu2uM/94VCr3N433OfNmbRnTkfG1ZwXiUgCAurK65VHD4Wj9nIHxA1thYJgVX8rBcDB7mmGt7&#10;4U/q9qEUMYR9jgqqENpcSl9UZNCPbEscuZN1BkOErpTa4SWGm0ZOkmQqDdYcGypsaVVR8bM/GwXZ&#10;y7b79rv041hMT80sPL12m1+n1PCxf38DEagP/+I/91bH+eksS+H+TrxB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JnG7xQAAAN4AAAAPAAAAAAAAAAAAAAAAAJgCAABkcnMv&#10;ZG93bnJldi54bWxQSwUGAAAAAAQABAD1AAAAigMAAAAA&#10;">
                    <v:textbox>
                      <w:txbxContent>
                        <w:p w:rsidR="00862F6C" w:rsidRDefault="00862F6C" w:rsidP="00043050">
                          <w:pPr>
                            <w:rPr>
                              <w:rFonts w:asciiTheme="majorHAnsi" w:hAnsiTheme="majorHAnsi" w:cstheme="majorHAnsi"/>
                              <w:sz w:val="18"/>
                              <w:szCs w:val="18"/>
                            </w:rPr>
                          </w:pPr>
                          <w:r>
                            <w:rPr>
                              <w:rFonts w:asciiTheme="majorHAnsi" w:hAnsiTheme="majorHAnsi" w:cstheme="majorHAnsi"/>
                              <w:sz w:val="18"/>
                              <w:szCs w:val="18"/>
                            </w:rPr>
                            <w:t xml:space="preserve">Start </w:t>
                          </w:r>
                          <w:r w:rsidRPr="00F811DC">
                            <w:rPr>
                              <w:rFonts w:asciiTheme="majorHAnsi" w:hAnsiTheme="majorHAnsi" w:cstheme="majorHAnsi"/>
                              <w:sz w:val="18"/>
                              <w:szCs w:val="18"/>
                            </w:rPr>
                            <w:t>EH600AD</w:t>
                          </w:r>
                        </w:p>
                        <w:p w:rsidR="00862F6C" w:rsidRPr="00F811DC" w:rsidRDefault="00862F6C" w:rsidP="008D1CF9">
                          <w:pPr>
                            <w:rPr>
                              <w:rFonts w:asciiTheme="majorHAnsi" w:hAnsiTheme="majorHAnsi" w:cstheme="majorHAnsi"/>
                              <w:sz w:val="18"/>
                              <w:szCs w:val="18"/>
                            </w:rPr>
                          </w:pPr>
                          <w:r>
                            <w:rPr>
                              <w:rFonts w:asciiTheme="majorHAnsi" w:hAnsiTheme="majorHAnsi" w:cstheme="majorHAnsi"/>
                              <w:sz w:val="18"/>
                              <w:szCs w:val="18"/>
                            </w:rPr>
                            <w:t>CV580 opened</w:t>
                          </w:r>
                        </w:p>
                        <w:p w:rsidR="00862F6C" w:rsidRPr="00F811DC" w:rsidRDefault="00862F6C" w:rsidP="00043050">
                          <w:pPr>
                            <w:rPr>
                              <w:rFonts w:asciiTheme="majorHAnsi" w:hAnsiTheme="majorHAnsi" w:cstheme="majorHAnsi"/>
                              <w:sz w:val="18"/>
                              <w:szCs w:val="18"/>
                            </w:rPr>
                          </w:pPr>
                        </w:p>
                      </w:txbxContent>
                    </v:textbox>
                  </v:shape>
                </v:group>
                <v:shape id="AutoShape 6583" o:spid="_x0000_s4653" type="#_x0000_t32" style="position:absolute;left:3980;top:2316;width:0;height:1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tBDsYAAADeAAAADwAAAGRycy9kb3ducmV2LnhtbERPS2sCMRC+F/ofwhR6KTVrtcVujbIK&#10;QhU8+Oh9upluQjeTdRN1+++NIPQ2H99zxtPO1eJEbbCeFfR7GQji0mvLlYL9bvE8AhEissbaMyn4&#10;owDTyf3dGHPtz7yh0zZWIoVwyFGBibHJpQylIYeh5xvixP341mFMsK2kbvGcwl0tX7LsTTq0nBoM&#10;NjQ3VP5uj07BetmfFd/GLlebg12/Lor6WD19KfX40BUfICJ18V98c3/qNH/wPhrC9Z10g5x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7QQ7GAAAA3gAAAA8AAAAAAAAA&#10;AAAAAAAAoQIAAGRycy9kb3ducmV2LnhtbFBLBQYAAAAABAAEAPkAAACUAwAAAAA=&#10;"/>
                <v:shape id="AutoShape 6584" o:spid="_x0000_s4654" type="#_x0000_t32" style="position:absolute;left:3971;top:2316;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QQKMUAAADeAAAADwAAAGRycy9kb3ducmV2LnhtbERPTWsCMRC9C/6HMII3zapY7NYoVRBt&#10;pQe3tedhM91dupmsSdRtf70pFLzN433OfNmaWlzI+cqygtEwAUGcW11xoeDjfTOYgfABWWNtmRT8&#10;kIflotuZY6rtlQ90yUIhYgj7FBWUITSplD4vyaAf2oY4cl/WGQwRukJqh9cYbmo5TpIHabDi2FBi&#10;Q+uS8u/sbBS87ptqfNq+uZc60Gemf4+r7eioVL/XPj+BCNSGu/jfvdNx/uRxNoW/d+IN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lQQKMUAAADeAAAADwAAAAAAAAAA&#10;AAAAAAChAgAAZHJzL2Rvd25yZXYueG1sUEsFBgAAAAAEAAQA+QAAAJMDAAAAAA==&#10;" strokeweight=".5pt">
                  <v:stroke endarrow="block"/>
                </v:shape>
                <v:shape id="AutoShape 6585" o:spid="_x0000_s4655" type="#_x0000_t32" style="position:absolute;left:3977;top:3515;width:7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V64sUAAADeAAAADwAAAGRycy9kb3ducmV2LnhtbERPTWsCMRC9F/ofwhS8FM1qqejWKFtB&#10;0IIHrd6nm3ET3Ey2m6jbf98UhN7m8T5ntuhcLa7UButZwXCQgSAuvbZcKTh8rvoTECEia6w9k4If&#10;CrCYPz7MMNf+xju67mMlUgiHHBWYGJtcylAachgGviFO3Mm3DmOCbSV1i7cU7mo5yrKxdGg5NRhs&#10;aGmoPO8vTsF2M3wvvozdfOy+7fZ1VdSX6vmoVO+pK95AROriv/juXus0/2U6GcP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KV64sUAAADeAAAADwAAAAAAAAAA&#10;AAAAAAChAgAAZHJzL2Rvd25yZXYueG1sUEsFBgAAAAAEAAQA+QAAAJMDAAAAAA==&#10;"/>
                <v:shape id="AutoShape 6586" o:spid="_x0000_s4656" type="#_x0000_t32" style="position:absolute;left:4219;top:3393;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fecYAAADeAAAADwAAAGRycy9kb3ducmV2LnhtbERPS2sCMRC+F/ofwhR6KTVrxdZujbIK&#10;QhU8+Oh9upluQjeTdRN1+++NIPQ2H99zxtPO1eJEbbCeFfR7GQji0mvLlYL9bvE8AhEissbaMyn4&#10;owDTyf3dGHPtz7yh0zZWIoVwyFGBibHJpQylIYeh5xvixP341mFMsK2kbvGcwl0tX7LsVTq0nBoM&#10;NjQ3VP5uj07BetmfFd/GLlebg10PF0V9rJ6+lHp86IoPEJG6+C++uT91mj94H73B9Z10g5x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vp33nGAAAA3gAAAA8AAAAAAAAA&#10;AAAAAAAAoQIAAGRycy9kb3ducmV2LnhtbFBLBQYAAAAABAAEAPkAAACUAwAAAAA=&#10;"/>
                <v:shape id="Text Box 6587" o:spid="_x0000_s4657" type="#_x0000_t202" style="position:absolute;left:3026;top:3307;width:1396;height: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xVqsYA&#10;AADeAAAADwAAAGRycy9kb3ducmV2LnhtbESPT2vCQBDF7wW/wzJCb3XX2opGV5FKoacW/4K3ITsm&#10;wexsyG5N+u07h0JvM7w37/1mue59re7UxiqwhfHIgCLOg6u4sHA8vD/NQMWE7LAOTBZ+KMJ6NXhY&#10;YuZCxzu671OhJIRjhhbKlJpM65iX5DGOQkMs2jW0HpOsbaFdi52E+1o/GzPVHiuWhhIbeispv+2/&#10;vYXT5/VyfjFfxda/Nl3ojWY/19Y+DvvNAlSiPv2b/64/nOBP5jPhlXdkBr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xVqsYAAADeAAAADwAAAAAAAAAAAAAAAACYAgAAZHJz&#10;L2Rvd25yZXYueG1sUEsFBgAAAAAEAAQA9QAAAIsDAAAAAA==&#10;" filled="f" stroked="f">
                  <v:textbox>
                    <w:txbxContent>
                      <w:p w:rsidR="00862F6C" w:rsidRPr="00F811DC" w:rsidRDefault="00862F6C" w:rsidP="00043050">
                        <w:pPr>
                          <w:rPr>
                            <w:rFonts w:asciiTheme="majorHAnsi" w:hAnsiTheme="majorHAnsi" w:cstheme="majorHAnsi"/>
                            <w:sz w:val="18"/>
                            <w:szCs w:val="18"/>
                            <w:lang w:val="fr-FR"/>
                          </w:rPr>
                        </w:pPr>
                        <w:r w:rsidRPr="00F811DC">
                          <w:rPr>
                            <w:rFonts w:asciiTheme="majorHAnsi" w:hAnsiTheme="majorHAnsi" w:cstheme="majorHAnsi"/>
                            <w:sz w:val="18"/>
                            <w:szCs w:val="18"/>
                            <w:lang w:val="fr-FR"/>
                          </w:rPr>
                          <w:t>LT600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&gt;</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5</w:t>
                        </w:r>
                      </w:p>
                    </w:txbxContent>
                  </v:textbox>
                </v:shape>
                <v:group id="Group 6591" o:spid="_x0000_s4658" style="position:absolute;left:4198;top:5273;width:3458;height:850"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fHUJ8QAAADeAAAA&#10;DwAAAAAAAAAAAAAAAACqAgAAZHJzL2Rvd25yZXYueG1sUEsFBgAAAAAEAAQA+gAAAJsDAAAAAA==&#10;">
                  <v:rect id="Rectangle 6592" o:spid="_x0000_s4659"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olCMYA&#10;AADeAAAADwAAAGRycy9kb3ducmV2LnhtbESPQW/CMAyF70j7D5GRuEEKSGjtCAhtYoIjlAs3r/Ha&#10;jsapmgCFXz8fJu1my8/vvW+57l2jbtSF2rOB6SQBRVx4W3Np4JRvx6+gQkS22HgmAw8KsF69DJaY&#10;WX/nA92OsVRiwiFDA1WMbaZ1KCpyGCa+JZbbt+8cRlm7UtsO72LuGj1LkoV2WLMkVNjSe0XF5Xh1&#10;Br7q2Qmfh/wzcel2Hvd9/nM9fxgzGvabN1CR+vgv/vveWak/T1MBEBy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olCMYAAADeAAAADwAAAAAAAAAAAAAAAACYAgAAZHJz&#10;L2Rvd25yZXYueG1sUEsFBgAAAAAEAAQA9QAAAIsDAAAAAA==&#10;">
                    <v:textbox>
                      <w:txbxContent>
                        <w:p w:rsidR="00862F6C" w:rsidRPr="00F811DC" w:rsidRDefault="00862F6C" w:rsidP="00043050">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043050">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6593" o:spid="_x0000_s4660"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HcisUA&#10;AADeAAAADwAAAGRycy9kb3ducmV2LnhtbERPTWvCQBC9F/wPywi9FN1YizXRVaSg6E2ttNchOybB&#10;7Gzc3cb033eFgrd5vM+ZLztTi5acrywrGA0TEMS51RUXCk6f68EUhA/IGmvLpOCXPCwXvac5Ztre&#10;+EDtMRQihrDPUEEZQpNJ6fOSDPqhbYgjd7bOYIjQFVI7vMVwU8vXJJlIgxXHhhIb+igpvxx/jILp&#10;27b99rvx/iufnOs0vLy3m6tT6rnfrWYgAnXhIf53b3WcP07TEdzfiT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YdyKxQAAAN4AAAAPAAAAAAAAAAAAAAAAAJgCAABkcnMv&#10;ZG93bnJldi54bWxQSwUGAAAAAAQABAD1AAAAigMAAAAA&#10;">
                    <v:textbox>
                      <w:txbxContent>
                        <w:p w:rsidR="00862F6C" w:rsidRDefault="00862F6C" w:rsidP="00043050">
                          <w:pPr>
                            <w:rPr>
                              <w:rFonts w:asciiTheme="majorHAnsi" w:hAnsiTheme="majorHAnsi" w:cstheme="majorHAnsi"/>
                              <w:sz w:val="18"/>
                              <w:szCs w:val="18"/>
                            </w:rPr>
                          </w:pPr>
                          <w:r>
                            <w:rPr>
                              <w:rFonts w:asciiTheme="majorHAnsi" w:hAnsiTheme="majorHAnsi" w:cstheme="majorHAnsi"/>
                              <w:sz w:val="18"/>
                              <w:szCs w:val="18"/>
                            </w:rPr>
                            <w:t xml:space="preserve">Stop </w:t>
                          </w:r>
                          <w:r w:rsidRPr="00F811DC">
                            <w:rPr>
                              <w:rFonts w:asciiTheme="majorHAnsi" w:hAnsiTheme="majorHAnsi" w:cstheme="majorHAnsi"/>
                              <w:sz w:val="18"/>
                              <w:szCs w:val="18"/>
                            </w:rPr>
                            <w:t xml:space="preserve">EH600AD </w:t>
                          </w:r>
                        </w:p>
                        <w:p w:rsidR="00862F6C" w:rsidRPr="00F811DC" w:rsidRDefault="00862F6C" w:rsidP="008D1CF9">
                          <w:pPr>
                            <w:rPr>
                              <w:rFonts w:asciiTheme="majorHAnsi" w:hAnsiTheme="majorHAnsi" w:cstheme="majorHAnsi"/>
                              <w:sz w:val="18"/>
                              <w:szCs w:val="18"/>
                            </w:rPr>
                          </w:pPr>
                          <w:r>
                            <w:rPr>
                              <w:rFonts w:asciiTheme="majorHAnsi" w:hAnsiTheme="majorHAnsi" w:cstheme="majorHAnsi"/>
                              <w:sz w:val="18"/>
                              <w:szCs w:val="18"/>
                            </w:rPr>
                            <w:t>CV580 opened</w:t>
                          </w:r>
                        </w:p>
                        <w:p w:rsidR="00862F6C" w:rsidRPr="00F811DC" w:rsidRDefault="00862F6C" w:rsidP="00043050">
                          <w:pPr>
                            <w:rPr>
                              <w:rFonts w:asciiTheme="majorHAnsi" w:hAnsiTheme="majorHAnsi" w:cstheme="majorHAnsi"/>
                              <w:sz w:val="18"/>
                              <w:szCs w:val="18"/>
                            </w:rPr>
                          </w:pPr>
                        </w:p>
                      </w:txbxContent>
                    </v:textbox>
                  </v:shape>
                </v:group>
                <v:shape id="Text Box 6614" o:spid="_x0000_s4661" type="#_x0000_t202" style="position:absolute;left:1492;top:6458;width:43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30ncQA&#10;AADeAAAADwAAAGRycy9kb3ducmV2LnhtbERPS2vCQBC+F/wPywjedNdXaaKbIC0FT5XaVvA2ZMck&#10;mJ0N2a1J/323IPQ2H99ztvlgG3GjzteONcxnCgRx4UzNpYbPj9fpEwgfkA02jknDD3nIs9HDFlPj&#10;en6n2zGUIoawT1FDFUKbSumLiiz6mWuJI3dxncUQYVdK02Efw20jF0o9Sos1x4YKW3quqLgev62G&#10;r7fL+bRSh/LFrtveDUqyTaTWk/Gw24AINIR/8d29N3H+MkkW8PdOvEF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N9J3EAAAA3gAAAA8AAAAAAAAAAAAAAAAAmAIAAGRycy9k&#10;b3ducmV2LnhtbFBLBQYAAAAABAAEAPUAAACJAwAAAAA=&#10;" filled="f" stroked="f">
                  <v:textbox>
                    <w:txbxContent>
                      <w:p w:rsidR="00862F6C" w:rsidRPr="00F811DC" w:rsidRDefault="00862F6C" w:rsidP="00043050">
                        <w:pPr>
                          <w:rPr>
                            <w:rFonts w:asciiTheme="majorHAnsi" w:hAnsiTheme="majorHAnsi" w:cstheme="majorHAnsi"/>
                            <w:sz w:val="18"/>
                            <w:szCs w:val="18"/>
                          </w:rPr>
                        </w:pPr>
                        <w:r w:rsidRPr="00F811DC">
                          <w:rPr>
                            <w:rFonts w:asciiTheme="majorHAnsi" w:hAnsiTheme="majorHAnsi" w:cstheme="majorHAnsi"/>
                            <w:sz w:val="18"/>
                            <w:szCs w:val="18"/>
                          </w:rPr>
                          <w:t xml:space="preserve">TT600A and B and C </w:t>
                        </w:r>
                        <w:r>
                          <w:rPr>
                            <w:rFonts w:asciiTheme="majorHAnsi" w:hAnsiTheme="majorHAnsi" w:cstheme="majorHAnsi"/>
                            <w:sz w:val="18"/>
                            <w:szCs w:val="18"/>
                          </w:rPr>
                          <w:t xml:space="preserve">and D </w:t>
                        </w:r>
                        <w:r w:rsidRPr="00F811DC">
                          <w:rPr>
                            <w:rFonts w:asciiTheme="majorHAnsi" w:hAnsiTheme="majorHAnsi" w:cstheme="majorHAnsi"/>
                            <w:sz w:val="18"/>
                            <w:szCs w:val="18"/>
                          </w:rPr>
                          <w:t>&lt; (TT600setpoint – 5°C)</w:t>
                        </w:r>
                      </w:p>
                    </w:txbxContent>
                  </v:textbox>
                </v:shape>
                <v:shape id="AutoShape 6615" o:spid="_x0000_s4662" type="#_x0000_t32" style="position:absolute;left:4167;top:6436;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L3dMQAAADeAAAADwAAAGRycy9kb3ducmV2LnhtbERPzWrCQBC+F3yHZQRvdWPTiqZuQikI&#10;0h6KmgcYsmOSmp1dstskvr1bKPQ2H9/v7IrJdGKg3reWFayWCQjiyuqWawXlef+4AeEDssbOMim4&#10;kYcinz3sMNN25CMNp1CLGMI+QwVNCC6T0lcNGfRL64gjd7G9wRBhX0vd4xjDTSefkmQtDbYcGxp0&#10;9N5QdT39GAWfm+dQfx8vNi2Hrxfpko99Oa6VWsynt1cQgabwL/5zH3Scn263Kfy+E2+Q+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svd0xAAAAN4AAAAPAAAAAAAAAAAA&#10;AAAAAKECAABkcnMvZG93bnJldi54bWxQSwUGAAAAAAQABAD5AAAAkgMAAAAA&#10;"/>
                <v:shape id="Text Box 6589" o:spid="_x0000_s4663" type="#_x0000_t202" style="position:absolute;left:5511;top:2462;width:2728;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AgMUA&#10;AADeAAAADwAAAGRycy9kb3ducmV2LnhtbERPTWvCQBC9C/6HZYTezEZbxKSuEoRiLz1UbcXbNDtm&#10;g9nZNLvV9N93C4K3ebzPWax624gLdb52rGCSpCCIS6drrhTsdy/jOQgfkDU2jknBL3lYLYeDBeba&#10;XfmdLttQiRjCPkcFJoQ2l9KXhiz6xLXEkTu5zmKIsKuk7vAaw20jp2k6kxZrjg0GW1obKs/bH6tg&#10;139szvR2lJtDbb4+C8zwu8iUehj1xTOIQH24i2/uVx3nP2bZE/y/E2+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6cCAxQAAAN4AAAAPAAAAAAAAAAAAAAAAAJgCAABkcnMv&#10;ZG93bnJldi54bWxQSwUGAAAAAAQABAD1AAAAigMAAAAA&#10;">
                  <v:textbox inset="3mm">
                    <w:txbxContent>
                      <w:p w:rsidR="00862F6C" w:rsidRPr="00F811DC" w:rsidRDefault="00862F6C" w:rsidP="00043050">
                        <w:pPr>
                          <w:rPr>
                            <w:rFonts w:asciiTheme="majorHAnsi" w:hAnsiTheme="majorHAnsi" w:cstheme="majorHAnsi"/>
                            <w:sz w:val="18"/>
                            <w:szCs w:val="18"/>
                          </w:rPr>
                        </w:pPr>
                        <w:r w:rsidRPr="00F811DC">
                          <w:rPr>
                            <w:rFonts w:asciiTheme="majorHAnsi" w:hAnsiTheme="majorHAnsi" w:cstheme="majorHAnsi"/>
                            <w:sz w:val="18"/>
                            <w:szCs w:val="18"/>
                          </w:rPr>
                          <w:t>EH600AD running 5s</w:t>
                        </w:r>
                        <w:r>
                          <w:rPr>
                            <w:rFonts w:asciiTheme="majorHAnsi" w:hAnsiTheme="majorHAnsi" w:cstheme="majorHAnsi"/>
                            <w:sz w:val="18"/>
                            <w:szCs w:val="18"/>
                          </w:rPr>
                          <w:t xml:space="preserve">, </w:t>
                        </w:r>
                        <w:r w:rsidRPr="00F811DC">
                          <w:rPr>
                            <w:rFonts w:asciiTheme="majorHAnsi" w:hAnsiTheme="majorHAnsi" w:cstheme="majorHAnsi"/>
                            <w:sz w:val="18"/>
                            <w:szCs w:val="18"/>
                          </w:rPr>
                          <w:t>Delay 20s</w:t>
                        </w:r>
                      </w:p>
                      <w:p w:rsidR="00862F6C" w:rsidRPr="00F811DC" w:rsidRDefault="00862F6C" w:rsidP="008D1CF9">
                        <w:pPr>
                          <w:rPr>
                            <w:rFonts w:asciiTheme="majorHAnsi" w:hAnsiTheme="majorHAnsi" w:cstheme="majorHAnsi"/>
                            <w:sz w:val="18"/>
                            <w:szCs w:val="18"/>
                          </w:rPr>
                        </w:pPr>
                        <w:r>
                          <w:rPr>
                            <w:rFonts w:asciiTheme="majorHAnsi" w:hAnsiTheme="majorHAnsi" w:cstheme="majorHAnsi"/>
                            <w:sz w:val="18"/>
                            <w:szCs w:val="18"/>
                          </w:rPr>
                          <w:t>Open CV580</w:t>
                        </w:r>
                      </w:p>
                    </w:txbxContent>
                  </v:textbox>
                </v:shape>
                <v:rect id="Rectangle 6590" o:spid="_x0000_s4664" style="position:absolute;left:4213;top:2462;width:1299;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y+KsYA&#10;AADeAAAADwAAAGRycy9kb3ducmV2LnhtbERPS2vCQBC+F/wPyxR6M5tqfaWuooVStYfiA7wO2Wk2&#10;mJ0N2W1M/31XEHqbj+8582VnK9FS40vHCp6TFARx7nTJhYLT8b0/BeEDssbKMSn4JQ/LRe9hjpl2&#10;V95TewiFiCHsM1RgQqgzKX1uyKJPXE0cuW/XWAwRNoXUDV5juK3kIE3H0mLJscFgTW+G8svhxyr4&#10;1OeXfLCdfozO9e4LV5P1sZ0YpZ4eu9UriEBd+Bff3Rsd5w9nsxHc3ok3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y+KsYAAADeAAAADwAAAAAAAAAAAAAAAACYAgAAZHJz&#10;L2Rvd25yZXYueG1sUEsFBgAAAAAEAAQA9QAAAIsDAAAAAA==&#10;">
                  <v:textbox inset="3mm">
                    <w:txbxContent>
                      <w:p w:rsidR="00862F6C" w:rsidRPr="00F811DC" w:rsidRDefault="00862F6C" w:rsidP="00043050">
                        <w:pPr>
                          <w:jc w:val="center"/>
                          <w:rPr>
                            <w:rFonts w:asciiTheme="majorHAnsi" w:hAnsiTheme="majorHAnsi" w:cstheme="majorHAnsi"/>
                            <w:sz w:val="18"/>
                            <w:szCs w:val="18"/>
                          </w:rPr>
                        </w:pPr>
                        <w:r w:rsidRPr="00F811DC">
                          <w:rPr>
                            <w:rFonts w:asciiTheme="majorHAnsi" w:hAnsiTheme="majorHAnsi" w:cstheme="majorHAnsi"/>
                            <w:sz w:val="18"/>
                            <w:szCs w:val="18"/>
                          </w:rPr>
                          <w:t>Check liquid level</w:t>
                        </w:r>
                      </w:p>
                    </w:txbxContent>
                  </v:textbox>
                </v:rect>
              </v:group>
            </w:pict>
          </mc:Fallback>
        </mc:AlternateContent>
      </w: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23450B" w:rsidP="00043050">
      <w:pPr>
        <w:rPr>
          <w:szCs w:val="20"/>
        </w:rPr>
      </w:pPr>
      <w:r>
        <w:rPr>
          <w:noProof/>
          <w:szCs w:val="20"/>
          <w:lang w:val="sv-SE" w:eastAsia="sv-SE"/>
        </w:rPr>
        <mc:AlternateContent>
          <mc:Choice Requires="wps">
            <w:drawing>
              <wp:anchor distT="0" distB="0" distL="114300" distR="114300" simplePos="0" relativeHeight="251888128" behindDoc="0" locked="0" layoutInCell="1" allowOverlap="1">
                <wp:simplePos x="0" y="0"/>
                <wp:positionH relativeFrom="column">
                  <wp:posOffset>-21590</wp:posOffset>
                </wp:positionH>
                <wp:positionV relativeFrom="paragraph">
                  <wp:posOffset>36830</wp:posOffset>
                </wp:positionV>
                <wp:extent cx="5034915" cy="2914015"/>
                <wp:effectExtent l="19050" t="19050" r="13335" b="19685"/>
                <wp:wrapNone/>
                <wp:docPr id="28644" name="AutoShape 4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34915" cy="2914015"/>
                        </a:xfrm>
                        <a:prstGeom prst="roundRect">
                          <a:avLst>
                            <a:gd name="adj" fmla="val 16667"/>
                          </a:avLst>
                        </a:prstGeom>
                        <a:noFill/>
                        <a:ln w="44450">
                          <a:solidFill>
                            <a:srgbClr val="FF0000"/>
                          </a:solidFill>
                          <a:round/>
                          <a:headEnd/>
                          <a:tailEnd/>
                        </a:ln>
                        <a:effectLst/>
                        <a:extLst>
                          <a:ext uri="{909E8E84-426E-40DD-AFC4-6F175D3DCCD1}">
                            <a14:hiddenFill xmlns:a14="http://schemas.microsoft.com/office/drawing/2010/main">
                              <a:solidFill>
                                <a:srgbClr val="FFFFFF"/>
                              </a:soli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263" o:spid="_x0000_s1026" style="position:absolute;margin-left:-1.7pt;margin-top:2.9pt;width:396.45pt;height:229.45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" filled="f" strokecolor="red" strokeweight="3.5pt">
                <v:textbox inset=",7.2pt,,7.2pt"/>
              </v:roundrect>
            </w:pict>
          </mc:Fallback>
        </mc:AlternateContent>
      </w:r>
      <w:r>
        <w:rPr>
          <w:noProof/>
          <w:szCs w:val="20"/>
          <w:lang w:val="sv-SE" w:eastAsia="sv-SE"/>
        </w:rPr>
        <mc:AlternateContent>
          <mc:Choice Requires="wps">
            <w:drawing>
              <wp:anchor distT="0" distB="0" distL="114300" distR="114300" simplePos="0" relativeHeight="251889152" behindDoc="0" locked="0" layoutInCell="1" allowOverlap="1">
                <wp:simplePos x="0" y="0"/>
                <wp:positionH relativeFrom="column">
                  <wp:posOffset>0</wp:posOffset>
                </wp:positionH>
                <wp:positionV relativeFrom="paragraph">
                  <wp:posOffset>0</wp:posOffset>
                </wp:positionV>
                <wp:extent cx="800100" cy="271780"/>
                <wp:effectExtent l="0" t="0" r="0" b="0"/>
                <wp:wrapNone/>
                <wp:docPr id="28643" name="Text Box 4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71780"/>
                        </a:xfrm>
                        <a:prstGeom prst="rect">
                          <a:avLst/>
                        </a:prstGeom>
                        <a:solidFill>
                          <a:schemeClr val="bg1"/>
                        </a:solidFill>
                        <a:ln>
                          <a:noFill/>
                        </a:ln>
                        <a:effectLst/>
                      </wps:spPr>
                      <wps:txbx>
                        <w:txbxContent>
                          <w:p w:rsidR="00862F6C" w:rsidRPr="00DF61A7" w:rsidRDefault="00862F6C" w:rsidP="00517636">
                            <w:pPr>
                              <w:rPr>
                                <w:color w:val="FF0000"/>
                              </w:rPr>
                            </w:pPr>
                            <w:r>
                              <w:rPr>
                                <w:color w:val="FF0000"/>
                              </w:rPr>
                              <w:t>Subsequence</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4665" type="#_x0000_t202" style="position:absolute;margin-left:0;margin-top:0;width:63pt;height:21.4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" fillcolor="white [3212]" stroked="f">
                <v:textbox inset="0,0,0,0">
                  <w:txbxContent>
                    <w:p w:rsidR="00862F6C" w:rsidRPr="00DF61A7" w:rsidRDefault="00862F6C" w:rsidP="00517636">
                      <w:pPr>
                        <w:rPr>
                          <w:color w:val="FF0000"/>
                        </w:rPr>
                      </w:pPr>
                      <w:r>
                        <w:rPr>
                          <w:color w:val="FF0000"/>
                        </w:rPr>
                        <w:t>Subsequence</w:t>
                      </w:r>
                    </w:p>
                  </w:txbxContent>
                </v:textbox>
              </v:shape>
            </w:pict>
          </mc:Fallback>
        </mc:AlternateContent>
      </w:r>
    </w:p>
    <w:p w:rsidR="00043050" w:rsidRPr="0051716F" w:rsidRDefault="0023450B" w:rsidP="00043050">
      <w:pPr>
        <w:rPr>
          <w:szCs w:val="20"/>
        </w:rPr>
      </w:pPr>
      <w:r>
        <w:rPr>
          <w:noProof/>
          <w:szCs w:val="20"/>
          <w:lang w:val="sv-SE" w:eastAsia="sv-SE"/>
        </w:rPr>
        <mc:AlternateContent>
          <mc:Choice Requires="wps">
            <w:drawing>
              <wp:anchor distT="0" distB="0" distL="114300" distR="114300" simplePos="0" relativeHeight="275761664" behindDoc="0" locked="0" layoutInCell="1" allowOverlap="1">
                <wp:simplePos x="0" y="0"/>
                <wp:positionH relativeFrom="margin">
                  <wp:posOffset>398780</wp:posOffset>
                </wp:positionH>
                <wp:positionV relativeFrom="paragraph">
                  <wp:posOffset>41275</wp:posOffset>
                </wp:positionV>
                <wp:extent cx="259080" cy="257810"/>
                <wp:effectExtent l="19050" t="19050" r="26670" b="27940"/>
                <wp:wrapNone/>
                <wp:docPr id="28642" name="Oval 4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7810"/>
                        </a:xfrm>
                        <a:prstGeom prst="ellipse">
                          <a:avLst/>
                        </a:prstGeom>
                        <a:solidFill>
                          <a:srgbClr val="FFFFFF"/>
                        </a:solidFill>
                        <a:ln w="44450">
                          <a:solidFill>
                            <a:srgbClr val="4A7EBB"/>
                          </a:solidFill>
                          <a:round/>
                          <a:headEnd/>
                          <a:tailEnd/>
                        </a:ln>
                        <a:effectLst/>
                      </wps:spPr>
                      <wps:txbx>
                        <w:txbxContent>
                          <w:p w:rsidR="00862F6C" w:rsidRPr="00FE0D97" w:rsidRDefault="00862F6C" w:rsidP="00FE0D97">
                            <w:pPr>
                              <w:jc w:val="center"/>
                              <w:rPr>
                                <w:rFonts w:ascii="Times New Roman" w:hAnsi="Times New Roman" w:cs="Times New Roman"/>
                                <w:b/>
                                <w:szCs w:val="20"/>
                                <w:lang w:val="fr-FR"/>
                              </w:rPr>
                            </w:pPr>
                            <w:r>
                              <w:rPr>
                                <w:rFonts w:ascii="Times New Roman" w:hAnsi="Times New Roman" w:cs="Times New Roman"/>
                                <w:b/>
                                <w:szCs w:val="20"/>
                                <w:lang w:val="fr-FR"/>
                              </w:rPr>
                              <w:t>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4666" style="position:absolute;margin-left:31.4pt;margin-top:3.25pt;width:20.4pt;height:20.3pt;z-index:275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" strokecolor="#4a7ebb" strokeweight="3.5pt">
                <v:textbox inset="0,0,0,0">
                  <w:txbxContent>
                    <w:p w:rsidR="00862F6C" w:rsidRPr="00FE0D97" w:rsidRDefault="00862F6C" w:rsidP="00FE0D97">
                      <w:pPr>
                        <w:jc w:val="center"/>
                        <w:rPr>
                          <w:rFonts w:ascii="Times New Roman" w:hAnsi="Times New Roman" w:cs="Times New Roman"/>
                          <w:b/>
                          <w:szCs w:val="20"/>
                          <w:lang w:val="fr-FR"/>
                        </w:rPr>
                      </w:pPr>
                      <w:r>
                        <w:rPr>
                          <w:rFonts w:ascii="Times New Roman" w:hAnsi="Times New Roman" w:cs="Times New Roman"/>
                          <w:b/>
                          <w:szCs w:val="20"/>
                          <w:lang w:val="fr-FR"/>
                        </w:rPr>
                        <w:t>12</w:t>
                      </w:r>
                    </w:p>
                  </w:txbxContent>
                </v:textbox>
                <w10:wrap anchorx="margin"/>
              </v:oval>
            </w:pict>
          </mc:Fallback>
        </mc:AlternateContent>
      </w: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51716F" w:rsidRDefault="0051716F" w:rsidP="00600128">
      <w:pPr>
        <w:rPr>
          <w:szCs w:val="20"/>
        </w:rPr>
      </w:pPr>
    </w:p>
    <w:p w:rsidR="00046F46" w:rsidRDefault="00046F46" w:rsidP="00600128">
      <w:pPr>
        <w:rPr>
          <w:szCs w:val="20"/>
        </w:rPr>
      </w:pPr>
    </w:p>
    <w:p w:rsidR="00600128" w:rsidRPr="0051716F" w:rsidRDefault="00600128" w:rsidP="00600128">
      <w:pPr>
        <w:rPr>
          <w:szCs w:val="20"/>
        </w:rPr>
      </w:pPr>
      <w:r w:rsidRPr="0051716F">
        <w:rPr>
          <w:szCs w:val="20"/>
        </w:rPr>
        <w:t xml:space="preserve">The table 3 gives the list of heaters implicated in the warm-up of the helium </w:t>
      </w:r>
      <w:r w:rsidR="00390415" w:rsidRPr="0051716F">
        <w:rPr>
          <w:szCs w:val="20"/>
        </w:rPr>
        <w:t>tank</w:t>
      </w:r>
      <w:r w:rsidRPr="0051716F">
        <w:rPr>
          <w:szCs w:val="20"/>
        </w:rPr>
        <w:t>s.</w:t>
      </w:r>
    </w:p>
    <w:p w:rsidR="00600128" w:rsidRPr="00BA5145" w:rsidRDefault="00600128" w:rsidP="00600128">
      <w:pPr>
        <w:rPr>
          <w:sz w:val="18"/>
          <w:szCs w:val="18"/>
        </w:rPr>
      </w:pPr>
    </w:p>
    <w:tbl>
      <w:tblPr>
        <w:tblStyle w:val="TableGrid"/>
        <w:tblW w:w="0" w:type="auto"/>
        <w:tblInd w:w="108" w:type="dxa"/>
        <w:tblLook w:val="00A0" w:firstRow="1" w:lastRow="0" w:firstColumn="1" w:lastColumn="0" w:noHBand="0" w:noVBand="0"/>
      </w:tblPr>
      <w:tblGrid>
        <w:gridCol w:w="1368"/>
        <w:gridCol w:w="1609"/>
        <w:gridCol w:w="1134"/>
        <w:gridCol w:w="2126"/>
        <w:gridCol w:w="1821"/>
        <w:gridCol w:w="1404"/>
      </w:tblGrid>
      <w:tr w:rsidR="00C11955" w:rsidRPr="00BA5145" w:rsidTr="006C132C">
        <w:tc>
          <w:tcPr>
            <w:tcW w:w="1368" w:type="dxa"/>
          </w:tcPr>
          <w:p w:rsidR="00C11955" w:rsidRPr="0045641A" w:rsidRDefault="00C11955" w:rsidP="00285846">
            <w:pPr>
              <w:rPr>
                <w:sz w:val="18"/>
                <w:szCs w:val="18"/>
              </w:rPr>
            </w:pPr>
            <w:r w:rsidRPr="0045641A">
              <w:rPr>
                <w:sz w:val="18"/>
                <w:szCs w:val="18"/>
              </w:rPr>
              <w:t>Heater</w:t>
            </w:r>
          </w:p>
        </w:tc>
        <w:tc>
          <w:tcPr>
            <w:tcW w:w="1609" w:type="dxa"/>
          </w:tcPr>
          <w:p w:rsidR="00C11955" w:rsidRPr="0045641A" w:rsidRDefault="00C11955" w:rsidP="00285846">
            <w:pPr>
              <w:rPr>
                <w:sz w:val="18"/>
                <w:szCs w:val="18"/>
              </w:rPr>
            </w:pPr>
            <w:r>
              <w:rPr>
                <w:sz w:val="18"/>
                <w:szCs w:val="18"/>
              </w:rPr>
              <w:t>Pt t</w:t>
            </w:r>
            <w:r w:rsidRPr="0045641A">
              <w:rPr>
                <w:sz w:val="18"/>
                <w:szCs w:val="18"/>
              </w:rPr>
              <w:t>hermometer</w:t>
            </w:r>
          </w:p>
        </w:tc>
        <w:tc>
          <w:tcPr>
            <w:tcW w:w="1134" w:type="dxa"/>
          </w:tcPr>
          <w:p w:rsidR="00C11955" w:rsidRPr="0045641A" w:rsidRDefault="00C11955" w:rsidP="00285846">
            <w:pPr>
              <w:rPr>
                <w:sz w:val="18"/>
                <w:szCs w:val="18"/>
              </w:rPr>
            </w:pPr>
            <w:r w:rsidRPr="0045641A">
              <w:rPr>
                <w:sz w:val="18"/>
                <w:szCs w:val="18"/>
              </w:rPr>
              <w:t>Level</w:t>
            </w:r>
          </w:p>
        </w:tc>
        <w:tc>
          <w:tcPr>
            <w:tcW w:w="2126" w:type="dxa"/>
          </w:tcPr>
          <w:p w:rsidR="00C11955" w:rsidRPr="0045641A" w:rsidRDefault="00C11955" w:rsidP="00285846">
            <w:pPr>
              <w:rPr>
                <w:sz w:val="18"/>
                <w:szCs w:val="18"/>
              </w:rPr>
            </w:pPr>
            <w:r w:rsidRPr="0045641A">
              <w:rPr>
                <w:sz w:val="18"/>
                <w:szCs w:val="18"/>
              </w:rPr>
              <w:t>Temperature setpoint</w:t>
            </w:r>
          </w:p>
        </w:tc>
        <w:tc>
          <w:tcPr>
            <w:tcW w:w="1821" w:type="dxa"/>
          </w:tcPr>
          <w:p w:rsidR="00C11955" w:rsidRPr="004A0CB9" w:rsidRDefault="00C11955" w:rsidP="00285846">
            <w:pPr>
              <w:rPr>
                <w:sz w:val="18"/>
                <w:szCs w:val="18"/>
              </w:rPr>
            </w:pPr>
            <w:r>
              <w:rPr>
                <w:sz w:val="18"/>
                <w:szCs w:val="18"/>
              </w:rPr>
              <w:t>CX t</w:t>
            </w:r>
            <w:r w:rsidRPr="004A0CB9">
              <w:rPr>
                <w:sz w:val="18"/>
                <w:szCs w:val="18"/>
              </w:rPr>
              <w:t>hermometer</w:t>
            </w:r>
          </w:p>
        </w:tc>
        <w:tc>
          <w:tcPr>
            <w:tcW w:w="1404" w:type="dxa"/>
          </w:tcPr>
          <w:p w:rsidR="00C11955" w:rsidRPr="004A0CB9" w:rsidRDefault="00C11955" w:rsidP="00285846">
            <w:pPr>
              <w:rPr>
                <w:sz w:val="18"/>
                <w:szCs w:val="18"/>
              </w:rPr>
            </w:pPr>
            <w:r w:rsidRPr="004A0CB9">
              <w:rPr>
                <w:sz w:val="18"/>
                <w:szCs w:val="18"/>
              </w:rPr>
              <w:t>Temperature threshold</w:t>
            </w:r>
          </w:p>
        </w:tc>
      </w:tr>
      <w:tr w:rsidR="006C132C" w:rsidRPr="00BA5145" w:rsidTr="006C132C">
        <w:trPr>
          <w:trHeight w:val="389"/>
        </w:trPr>
        <w:tc>
          <w:tcPr>
            <w:tcW w:w="1368" w:type="dxa"/>
          </w:tcPr>
          <w:p w:rsidR="006C132C" w:rsidRPr="00BA5145" w:rsidRDefault="006C132C" w:rsidP="00390415">
            <w:pPr>
              <w:spacing w:before="60"/>
              <w:rPr>
                <w:sz w:val="18"/>
                <w:szCs w:val="18"/>
              </w:rPr>
            </w:pPr>
            <w:r w:rsidRPr="00BA5145">
              <w:rPr>
                <w:sz w:val="18"/>
                <w:szCs w:val="18"/>
              </w:rPr>
              <w:t>EH600AD</w:t>
            </w:r>
          </w:p>
        </w:tc>
        <w:tc>
          <w:tcPr>
            <w:tcW w:w="1609" w:type="dxa"/>
          </w:tcPr>
          <w:p w:rsidR="006C132C" w:rsidRPr="00BA5145" w:rsidRDefault="006C132C" w:rsidP="00390415">
            <w:pPr>
              <w:spacing w:before="60"/>
              <w:rPr>
                <w:sz w:val="18"/>
                <w:szCs w:val="18"/>
              </w:rPr>
            </w:pPr>
            <w:r w:rsidRPr="00BA5145">
              <w:rPr>
                <w:sz w:val="18"/>
                <w:szCs w:val="18"/>
              </w:rPr>
              <w:t>TT600AD</w:t>
            </w:r>
          </w:p>
        </w:tc>
        <w:tc>
          <w:tcPr>
            <w:tcW w:w="1134" w:type="dxa"/>
          </w:tcPr>
          <w:p w:rsidR="006C132C" w:rsidRPr="00BA5145" w:rsidRDefault="006C132C" w:rsidP="00390415">
            <w:pPr>
              <w:spacing w:before="60"/>
              <w:rPr>
                <w:sz w:val="18"/>
                <w:szCs w:val="18"/>
              </w:rPr>
            </w:pPr>
            <w:r w:rsidRPr="00BA5145">
              <w:rPr>
                <w:sz w:val="18"/>
                <w:szCs w:val="18"/>
              </w:rPr>
              <w:t>LT600</w:t>
            </w:r>
          </w:p>
        </w:tc>
        <w:tc>
          <w:tcPr>
            <w:tcW w:w="2126" w:type="dxa"/>
          </w:tcPr>
          <w:p w:rsidR="006C132C" w:rsidRPr="00BA5145" w:rsidRDefault="006C132C" w:rsidP="00390415">
            <w:pPr>
              <w:spacing w:before="60"/>
              <w:rPr>
                <w:sz w:val="18"/>
                <w:szCs w:val="18"/>
              </w:rPr>
            </w:pPr>
            <w:r w:rsidRPr="00BA5145">
              <w:rPr>
                <w:sz w:val="18"/>
                <w:szCs w:val="18"/>
              </w:rPr>
              <w:t>TT600setpoint</w:t>
            </w:r>
          </w:p>
        </w:tc>
        <w:tc>
          <w:tcPr>
            <w:tcW w:w="1821" w:type="dxa"/>
          </w:tcPr>
          <w:p w:rsidR="006C132C" w:rsidRPr="00BA5145" w:rsidRDefault="006C132C" w:rsidP="00390415">
            <w:pPr>
              <w:spacing w:before="60"/>
              <w:rPr>
                <w:sz w:val="18"/>
                <w:szCs w:val="18"/>
              </w:rPr>
            </w:pPr>
            <w:r>
              <w:rPr>
                <w:sz w:val="18"/>
                <w:szCs w:val="18"/>
              </w:rPr>
              <w:t>TT603</w:t>
            </w:r>
          </w:p>
        </w:tc>
        <w:tc>
          <w:tcPr>
            <w:tcW w:w="1404" w:type="dxa"/>
          </w:tcPr>
          <w:p w:rsidR="006C132C" w:rsidRPr="00BA5145" w:rsidRDefault="006C132C" w:rsidP="00390415">
            <w:pPr>
              <w:spacing w:before="60"/>
              <w:rPr>
                <w:sz w:val="18"/>
                <w:szCs w:val="18"/>
              </w:rPr>
            </w:pPr>
            <w:r>
              <w:rPr>
                <w:sz w:val="18"/>
                <w:szCs w:val="18"/>
              </w:rPr>
              <w:t>30K</w:t>
            </w:r>
          </w:p>
        </w:tc>
      </w:tr>
    </w:tbl>
    <w:p w:rsidR="00043050" w:rsidRPr="00BA5145" w:rsidRDefault="00043050" w:rsidP="00043050">
      <w:pPr>
        <w:rPr>
          <w:sz w:val="18"/>
          <w:szCs w:val="18"/>
        </w:rPr>
      </w:pPr>
    </w:p>
    <w:p w:rsidR="00043050" w:rsidRPr="0051716F" w:rsidRDefault="00043050" w:rsidP="00043050">
      <w:pPr>
        <w:rPr>
          <w:szCs w:val="20"/>
        </w:rPr>
      </w:pPr>
    </w:p>
    <w:p w:rsidR="00046F46" w:rsidRDefault="00F7690B" w:rsidP="00043050">
      <w:pPr>
        <w:rPr>
          <w:szCs w:val="20"/>
        </w:rPr>
      </w:pPr>
      <w:r>
        <w:rPr>
          <w:b/>
          <w:szCs w:val="20"/>
        </w:rPr>
        <w:t>21-</w:t>
      </w:r>
      <w:r w:rsidR="00046F46" w:rsidRPr="00046F46">
        <w:rPr>
          <w:b/>
          <w:szCs w:val="20"/>
        </w:rPr>
        <w:t>3:</w:t>
      </w:r>
      <w:r w:rsidR="00046F46">
        <w:rPr>
          <w:szCs w:val="20"/>
        </w:rPr>
        <w:t xml:space="preserve"> Warm-up of the helium </w:t>
      </w:r>
      <w:r>
        <w:rPr>
          <w:szCs w:val="20"/>
        </w:rPr>
        <w:t>heat exchangers</w:t>
      </w:r>
    </w:p>
    <w:p w:rsidR="00046F46" w:rsidRDefault="00046F46" w:rsidP="00043050">
      <w:pPr>
        <w:rPr>
          <w:szCs w:val="20"/>
        </w:rPr>
      </w:pPr>
    </w:p>
    <w:p w:rsidR="00043050" w:rsidRPr="0051716F" w:rsidRDefault="00043050" w:rsidP="00043050">
      <w:pPr>
        <w:rPr>
          <w:szCs w:val="20"/>
        </w:rPr>
      </w:pPr>
      <w:r w:rsidRPr="0051716F">
        <w:rPr>
          <w:szCs w:val="20"/>
        </w:rPr>
        <w:t xml:space="preserve">The cycle </w:t>
      </w:r>
      <w:r w:rsidR="00600128" w:rsidRPr="0051716F">
        <w:rPr>
          <w:szCs w:val="20"/>
        </w:rPr>
        <w:t xml:space="preserve">21-3 </w:t>
      </w:r>
      <w:r w:rsidR="00046F46">
        <w:rPr>
          <w:szCs w:val="20"/>
        </w:rPr>
        <w:t xml:space="preserve">used </w:t>
      </w:r>
      <w:r w:rsidRPr="0051716F">
        <w:rPr>
          <w:szCs w:val="20"/>
        </w:rPr>
        <w:t xml:space="preserve">for the helium heaters </w:t>
      </w:r>
      <w:r w:rsidR="00046F46">
        <w:rPr>
          <w:szCs w:val="20"/>
        </w:rPr>
        <w:t xml:space="preserve">glue on the heat exchangers </w:t>
      </w:r>
      <w:r w:rsidRPr="0051716F">
        <w:rPr>
          <w:szCs w:val="20"/>
        </w:rPr>
        <w:t>is given below:</w:t>
      </w:r>
    </w:p>
    <w:p w:rsidR="00043050" w:rsidRPr="0051716F" w:rsidRDefault="0023450B" w:rsidP="00043050">
      <w:pPr>
        <w:rPr>
          <w:szCs w:val="20"/>
        </w:rPr>
      </w:pPr>
      <w:r>
        <w:rPr>
          <w:rFonts w:ascii="Calibri" w:eastAsia="Calibri" w:hAnsi="Calibri" w:cs="Times New Roman"/>
          <w:noProof/>
          <w:sz w:val="22"/>
          <w:szCs w:val="22"/>
          <w:lang w:val="sv-SE" w:eastAsia="sv-SE"/>
        </w:rPr>
        <mc:AlternateContent>
          <mc:Choice Requires="wpg">
            <w:drawing>
              <wp:anchor distT="0" distB="0" distL="114300" distR="114300" simplePos="0" relativeHeight="275971584" behindDoc="0" locked="0" layoutInCell="1" allowOverlap="1">
                <wp:simplePos x="0" y="0"/>
                <wp:positionH relativeFrom="column">
                  <wp:posOffset>0</wp:posOffset>
                </wp:positionH>
                <wp:positionV relativeFrom="paragraph">
                  <wp:posOffset>28575</wp:posOffset>
                </wp:positionV>
                <wp:extent cx="5916930" cy="3611245"/>
                <wp:effectExtent l="0" t="28575" r="26670" b="27305"/>
                <wp:wrapNone/>
                <wp:docPr id="28582" name="Group 4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6930" cy="3611245"/>
                          <a:chOff x="1418" y="1408"/>
                          <a:chExt cx="9318" cy="5687"/>
                        </a:xfrm>
                      </wpg:grpSpPr>
                      <wps:wsp>
                        <wps:cNvPr id="28583" name="Text Box 6617"/>
                        <wps:cNvSpPr txBox="1">
                          <a:spLocks noChangeArrowheads="1"/>
                        </wps:cNvSpPr>
                        <wps:spPr bwMode="auto">
                          <a:xfrm>
                            <a:off x="7321" y="2241"/>
                            <a:ext cx="3058" cy="4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043050">
                              <w:pPr>
                                <w:rPr>
                                  <w:rFonts w:asciiTheme="majorHAnsi" w:hAnsiTheme="majorHAnsi" w:cstheme="majorHAnsi"/>
                                  <w:sz w:val="18"/>
                                  <w:szCs w:val="18"/>
                                </w:rPr>
                              </w:pPr>
                              <w:r>
                                <w:rPr>
                                  <w:rFonts w:asciiTheme="majorHAnsi" w:hAnsiTheme="majorHAnsi" w:cstheme="majorHAnsi"/>
                                  <w:sz w:val="18"/>
                                  <w:szCs w:val="18"/>
                                </w:rPr>
                                <w:t>Start 21.3</w:t>
                              </w:r>
                            </w:p>
                          </w:txbxContent>
                        </wps:txbx>
                        <wps:bodyPr rot="0" vert="horz" wrap="square" lIns="91440" tIns="45720" rIns="91440" bIns="45720" anchor="t" anchorCtr="0" upright="1">
                          <a:noAutofit/>
                        </wps:bodyPr>
                      </wps:wsp>
                      <wps:wsp>
                        <wps:cNvPr id="28584" name="AutoShape 6618"/>
                        <wps:cNvCnPr>
                          <a:cxnSpLocks noChangeShapeType="1"/>
                        </wps:cNvCnPr>
                        <wps:spPr bwMode="auto">
                          <a:xfrm>
                            <a:off x="7125" y="1852"/>
                            <a:ext cx="0" cy="284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85" name="AutoShape 6619"/>
                        <wps:cNvCnPr>
                          <a:cxnSpLocks noChangeShapeType="1"/>
                        </wps:cNvCnPr>
                        <wps:spPr bwMode="auto">
                          <a:xfrm>
                            <a:off x="7005" y="2348"/>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86" name="AutoShape 6620"/>
                        <wps:cNvCnPr>
                          <a:cxnSpLocks noChangeShapeType="1"/>
                        </wps:cNvCnPr>
                        <wps:spPr bwMode="auto">
                          <a:xfrm>
                            <a:off x="6584" y="4691"/>
                            <a:ext cx="1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87" name="AutoShape 6621"/>
                        <wps:cNvCnPr>
                          <a:cxnSpLocks noChangeShapeType="1"/>
                        </wps:cNvCnPr>
                        <wps:spPr bwMode="auto">
                          <a:xfrm>
                            <a:off x="6232" y="2633"/>
                            <a:ext cx="0" cy="27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88" name="AutoShape 6622"/>
                        <wps:cNvCnPr>
                          <a:cxnSpLocks noChangeShapeType="1"/>
                        </wps:cNvCnPr>
                        <wps:spPr bwMode="auto">
                          <a:xfrm>
                            <a:off x="6223" y="2634"/>
                            <a:ext cx="850"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589" name="AutoShape 6623"/>
                        <wps:cNvCnPr>
                          <a:cxnSpLocks noChangeShapeType="1"/>
                        </wps:cNvCnPr>
                        <wps:spPr bwMode="auto">
                          <a:xfrm>
                            <a:off x="7014" y="3657"/>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8590" name="Group 6624"/>
                        <wpg:cNvGrpSpPr>
                          <a:grpSpLocks/>
                        </wpg:cNvGrpSpPr>
                        <wpg:grpSpPr bwMode="auto">
                          <a:xfrm>
                            <a:off x="6460" y="5011"/>
                            <a:ext cx="3948" cy="398"/>
                            <a:chOff x="5089" y="5335"/>
                            <a:chExt cx="3948" cy="398"/>
                          </a:xfrm>
                        </wpg:grpSpPr>
                        <wps:wsp>
                          <wps:cNvPr id="28591" name="Text Box 6625"/>
                          <wps:cNvSpPr txBox="1">
                            <a:spLocks noChangeArrowheads="1"/>
                          </wps:cNvSpPr>
                          <wps:spPr bwMode="auto">
                            <a:xfrm>
                              <a:off x="5342" y="5335"/>
                              <a:ext cx="3695" cy="3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043050">
                                <w:pPr>
                                  <w:rPr>
                                    <w:rFonts w:asciiTheme="majorHAnsi" w:hAnsiTheme="majorHAnsi" w:cstheme="majorHAnsi"/>
                                    <w:sz w:val="18"/>
                                    <w:szCs w:val="18"/>
                                  </w:rPr>
                                </w:pPr>
                                <w:r w:rsidRPr="00F811DC">
                                  <w:rPr>
                                    <w:rFonts w:asciiTheme="majorHAnsi" w:hAnsiTheme="majorHAnsi" w:cstheme="majorHAnsi"/>
                                    <w:sz w:val="18"/>
                                    <w:szCs w:val="18"/>
                                  </w:rPr>
                                  <w:t>TT601 &lt; (TT601setpoint – 5°C)</w:t>
                                </w:r>
                              </w:p>
                            </w:txbxContent>
                          </wps:txbx>
                          <wps:bodyPr rot="0" vert="horz" wrap="square" lIns="91440" tIns="45720" rIns="91440" bIns="45720" anchor="t" anchorCtr="0" upright="1">
                            <a:noAutofit/>
                          </wps:bodyPr>
                        </wps:wsp>
                        <wps:wsp>
                          <wps:cNvPr id="28592" name="AutoShape 6626"/>
                          <wps:cNvCnPr>
                            <a:cxnSpLocks noChangeShapeType="1"/>
                          </wps:cNvCnPr>
                          <wps:spPr bwMode="auto">
                            <a:xfrm>
                              <a:off x="5089" y="5531"/>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8593" name="Rectangle 6627"/>
                        <wps:cNvSpPr>
                          <a:spLocks noChangeArrowheads="1"/>
                        </wps:cNvSpPr>
                        <wps:spPr bwMode="auto">
                          <a:xfrm>
                            <a:off x="6662" y="1598"/>
                            <a:ext cx="1722" cy="624"/>
                          </a:xfrm>
                          <a:prstGeom prst="rect">
                            <a:avLst/>
                          </a:prstGeom>
                          <a:solidFill>
                            <a:srgbClr val="FFFFFF"/>
                          </a:solidFill>
                          <a:ln w="9525">
                            <a:solidFill>
                              <a:srgbClr val="000000"/>
                            </a:solidFill>
                            <a:miter lim="800000"/>
                            <a:headEnd/>
                            <a:tailEnd/>
                          </a:ln>
                        </wps:spPr>
                        <wps:txbx>
                          <w:txbxContent>
                            <w:p w:rsidR="00862F6C" w:rsidRPr="00F811DC" w:rsidRDefault="00862F6C" w:rsidP="00043050">
                              <w:pPr>
                                <w:spacing w:before="120"/>
                                <w:jc w:val="cente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28594" name="AutoShape 6628"/>
                        <wps:cNvCnPr>
                          <a:cxnSpLocks noChangeShapeType="1"/>
                        </wps:cNvCnPr>
                        <wps:spPr bwMode="auto">
                          <a:xfrm>
                            <a:off x="6584" y="4691"/>
                            <a:ext cx="0" cy="73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95" name="AutoShape 6629"/>
                        <wps:cNvCnPr>
                          <a:cxnSpLocks noChangeShapeType="1"/>
                        </wps:cNvCnPr>
                        <wps:spPr bwMode="auto">
                          <a:xfrm>
                            <a:off x="7870" y="4691"/>
                            <a:ext cx="0" cy="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96" name="Text Box 6630"/>
                        <wps:cNvSpPr txBox="1">
                          <a:spLocks noChangeArrowheads="1"/>
                        </wps:cNvSpPr>
                        <wps:spPr bwMode="auto">
                          <a:xfrm>
                            <a:off x="8001" y="4522"/>
                            <a:ext cx="787" cy="4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043050">
                              <w:pP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28597" name="AutoShape 6631"/>
                        <wps:cNvCnPr>
                          <a:cxnSpLocks noChangeShapeType="1"/>
                        </wps:cNvCnPr>
                        <wps:spPr bwMode="auto">
                          <a:xfrm>
                            <a:off x="7748" y="4865"/>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98" name="AutoShape 6632"/>
                        <wps:cNvCnPr>
                          <a:cxnSpLocks noChangeShapeType="1"/>
                        </wps:cNvCnPr>
                        <wps:spPr bwMode="auto">
                          <a:xfrm>
                            <a:off x="6216" y="5410"/>
                            <a:ext cx="3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99" name="AutoShape 6633"/>
                        <wps:cNvCnPr>
                          <a:cxnSpLocks noChangeShapeType="1"/>
                        </wps:cNvCnPr>
                        <wps:spPr bwMode="auto">
                          <a:xfrm flipV="1">
                            <a:off x="7871" y="5026"/>
                            <a:ext cx="255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00" name="AutoShape 6634"/>
                        <wps:cNvCnPr>
                          <a:cxnSpLocks noChangeShapeType="1"/>
                        </wps:cNvCnPr>
                        <wps:spPr bwMode="auto">
                          <a:xfrm>
                            <a:off x="10408" y="1937"/>
                            <a:ext cx="0" cy="30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01" name="AutoShape 6635"/>
                        <wps:cNvCnPr>
                          <a:cxnSpLocks noChangeShapeType="1"/>
                        </wps:cNvCnPr>
                        <wps:spPr bwMode="auto">
                          <a:xfrm>
                            <a:off x="8416" y="1937"/>
                            <a:ext cx="1984"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8602" name="AutoShape 6636"/>
                        <wps:cNvCnPr>
                          <a:cxnSpLocks noChangeShapeType="1"/>
                        </wps:cNvCnPr>
                        <wps:spPr bwMode="auto">
                          <a:xfrm flipV="1">
                            <a:off x="3043" y="2463"/>
                            <a:ext cx="408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03" name="AutoShape 6637"/>
                        <wps:cNvCnPr>
                          <a:cxnSpLocks noChangeShapeType="1"/>
                        </wps:cNvCnPr>
                        <wps:spPr bwMode="auto">
                          <a:xfrm>
                            <a:off x="10405" y="5082"/>
                            <a:ext cx="0" cy="1644"/>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28604" name="Group 6638"/>
                        <wpg:cNvGrpSpPr>
                          <a:grpSpLocks/>
                        </wpg:cNvGrpSpPr>
                        <wpg:grpSpPr bwMode="auto">
                          <a:xfrm>
                            <a:off x="6581" y="2771"/>
                            <a:ext cx="3458" cy="624"/>
                            <a:chOff x="4731" y="8651"/>
                            <a:chExt cx="5755" cy="312"/>
                          </a:xfrm>
                        </wpg:grpSpPr>
                        <wps:wsp>
                          <wps:cNvPr id="28605" name="Rectangle 6639"/>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043050">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28606" name="Text Box 6640"/>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Pr="00F811DC" w:rsidRDefault="00862F6C" w:rsidP="00043050">
                                <w:pPr>
                                  <w:rPr>
                                    <w:rFonts w:asciiTheme="majorHAnsi" w:hAnsiTheme="majorHAnsi" w:cstheme="majorHAnsi"/>
                                    <w:sz w:val="18"/>
                                    <w:szCs w:val="18"/>
                                  </w:rPr>
                                </w:pPr>
                                <w:r>
                                  <w:rPr>
                                    <w:rFonts w:asciiTheme="majorHAnsi" w:hAnsiTheme="majorHAnsi" w:cstheme="majorHAnsi"/>
                                    <w:sz w:val="18"/>
                                    <w:szCs w:val="18"/>
                                  </w:rPr>
                                  <w:t xml:space="preserve">Start </w:t>
                                </w:r>
                                <w:r w:rsidRPr="00F811DC">
                                  <w:rPr>
                                    <w:rFonts w:asciiTheme="majorHAnsi" w:hAnsiTheme="majorHAnsi" w:cstheme="majorHAnsi"/>
                                    <w:sz w:val="18"/>
                                    <w:szCs w:val="18"/>
                                  </w:rPr>
                                  <w:t>EH601</w:t>
                                </w:r>
                              </w:p>
                            </w:txbxContent>
                          </wps:txbx>
                          <wps:bodyPr rot="0" vert="horz" wrap="square" lIns="91440" tIns="45720" rIns="91440" bIns="45720" anchor="t" anchorCtr="0" upright="1">
                            <a:noAutofit/>
                          </wps:bodyPr>
                        </wps:wsp>
                      </wpg:grpSp>
                      <wpg:grpSp>
                        <wpg:cNvPr id="28607" name="Group 6641"/>
                        <wpg:cNvGrpSpPr>
                          <a:grpSpLocks/>
                        </wpg:cNvGrpSpPr>
                        <wpg:grpSpPr bwMode="auto">
                          <a:xfrm>
                            <a:off x="6569" y="3863"/>
                            <a:ext cx="3458" cy="624"/>
                            <a:chOff x="4731" y="8651"/>
                            <a:chExt cx="5755" cy="312"/>
                          </a:xfrm>
                        </wpg:grpSpPr>
                        <wps:wsp>
                          <wps:cNvPr id="28608" name="Rectangle 6642"/>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043050">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043050">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28609" name="Text Box 6643"/>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Pr="00F811DC" w:rsidRDefault="00862F6C" w:rsidP="00043050">
                                <w:pPr>
                                  <w:rPr>
                                    <w:rFonts w:asciiTheme="majorHAnsi" w:hAnsiTheme="majorHAnsi" w:cstheme="majorHAnsi"/>
                                    <w:sz w:val="18"/>
                                    <w:szCs w:val="18"/>
                                  </w:rPr>
                                </w:pPr>
                                <w:r>
                                  <w:rPr>
                                    <w:rFonts w:asciiTheme="majorHAnsi" w:hAnsiTheme="majorHAnsi" w:cstheme="majorHAnsi"/>
                                    <w:sz w:val="18"/>
                                    <w:szCs w:val="18"/>
                                  </w:rPr>
                                  <w:t xml:space="preserve">Stop </w:t>
                                </w:r>
                                <w:r w:rsidRPr="00F811DC">
                                  <w:rPr>
                                    <w:rFonts w:asciiTheme="majorHAnsi" w:hAnsiTheme="majorHAnsi" w:cstheme="majorHAnsi"/>
                                    <w:sz w:val="18"/>
                                    <w:szCs w:val="18"/>
                                  </w:rPr>
                                  <w:t>EH601</w:t>
                                </w:r>
                              </w:p>
                            </w:txbxContent>
                          </wps:txbx>
                          <wps:bodyPr rot="0" vert="horz" wrap="square" lIns="91440" tIns="45720" rIns="91440" bIns="45720" anchor="t" anchorCtr="0" upright="1">
                            <a:noAutofit/>
                          </wps:bodyPr>
                        </wps:wsp>
                      </wpg:grpSp>
                      <wps:wsp>
                        <wps:cNvPr id="28610" name="AutoShape 6644"/>
                        <wps:cNvCnPr>
                          <a:cxnSpLocks noChangeShapeType="1"/>
                        </wps:cNvCnPr>
                        <wps:spPr bwMode="auto">
                          <a:xfrm>
                            <a:off x="2494" y="4782"/>
                            <a:ext cx="29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11" name="AutoShape 6645"/>
                        <wps:cNvCnPr>
                          <a:cxnSpLocks noChangeShapeType="1"/>
                        </wps:cNvCnPr>
                        <wps:spPr bwMode="auto">
                          <a:xfrm>
                            <a:off x="2143" y="2724"/>
                            <a:ext cx="0" cy="27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12" name="AutoShape 6646"/>
                        <wps:cNvCnPr>
                          <a:cxnSpLocks noChangeShapeType="1"/>
                        </wps:cNvCnPr>
                        <wps:spPr bwMode="auto">
                          <a:xfrm>
                            <a:off x="2145" y="2725"/>
                            <a:ext cx="850"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613" name="AutoShape 6647"/>
                        <wps:cNvCnPr>
                          <a:cxnSpLocks noChangeShapeType="1"/>
                        </wps:cNvCnPr>
                        <wps:spPr bwMode="auto">
                          <a:xfrm>
                            <a:off x="2936" y="3750"/>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14" name="AutoShape 6648"/>
                        <wps:cNvCnPr>
                          <a:cxnSpLocks noChangeShapeType="1"/>
                        </wps:cNvCnPr>
                        <wps:spPr bwMode="auto">
                          <a:xfrm>
                            <a:off x="2506" y="4782"/>
                            <a:ext cx="0" cy="73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15" name="AutoShape 6649"/>
                        <wps:cNvCnPr>
                          <a:cxnSpLocks noChangeShapeType="1"/>
                        </wps:cNvCnPr>
                        <wps:spPr bwMode="auto">
                          <a:xfrm>
                            <a:off x="5438" y="4782"/>
                            <a:ext cx="0" cy="19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16" name="Text Box 6650"/>
                        <wps:cNvSpPr txBox="1">
                          <a:spLocks noChangeArrowheads="1"/>
                        </wps:cNvSpPr>
                        <wps:spPr bwMode="auto">
                          <a:xfrm>
                            <a:off x="5348" y="4895"/>
                            <a:ext cx="787" cy="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043050">
                              <w:pP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28617" name="AutoShape 6651"/>
                        <wps:cNvCnPr>
                          <a:cxnSpLocks noChangeShapeType="1"/>
                        </wps:cNvCnPr>
                        <wps:spPr bwMode="auto">
                          <a:xfrm>
                            <a:off x="5310" y="5202"/>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18" name="AutoShape 6652"/>
                        <wps:cNvCnPr>
                          <a:cxnSpLocks noChangeShapeType="1"/>
                        </wps:cNvCnPr>
                        <wps:spPr bwMode="auto">
                          <a:xfrm>
                            <a:off x="2138" y="5501"/>
                            <a:ext cx="3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19" name="AutoShape 6653"/>
                        <wps:cNvCnPr>
                          <a:cxnSpLocks noChangeShapeType="1"/>
                        </wps:cNvCnPr>
                        <wps:spPr bwMode="auto">
                          <a:xfrm>
                            <a:off x="3045" y="2456"/>
                            <a:ext cx="0" cy="232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8620" name="Group 6654"/>
                        <wpg:cNvGrpSpPr>
                          <a:grpSpLocks/>
                        </wpg:cNvGrpSpPr>
                        <wpg:grpSpPr bwMode="auto">
                          <a:xfrm>
                            <a:off x="2503" y="2863"/>
                            <a:ext cx="3458" cy="624"/>
                            <a:chOff x="4731" y="8651"/>
                            <a:chExt cx="5755" cy="312"/>
                          </a:xfrm>
                        </wpg:grpSpPr>
                        <wps:wsp>
                          <wps:cNvPr id="28621" name="Rectangle 6655"/>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043050">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28622" name="Text Box 6656"/>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Default="00862F6C" w:rsidP="00043050">
                                <w:pPr>
                                  <w:rPr>
                                    <w:rFonts w:asciiTheme="majorHAnsi" w:hAnsiTheme="majorHAnsi" w:cstheme="majorHAnsi"/>
                                    <w:sz w:val="18"/>
                                    <w:szCs w:val="18"/>
                                  </w:rPr>
                                </w:pPr>
                                <w:r>
                                  <w:rPr>
                                    <w:rFonts w:asciiTheme="majorHAnsi" w:hAnsiTheme="majorHAnsi" w:cstheme="majorHAnsi"/>
                                    <w:sz w:val="18"/>
                                    <w:szCs w:val="18"/>
                                  </w:rPr>
                                  <w:t xml:space="preserve">Start </w:t>
                                </w:r>
                                <w:r w:rsidRPr="00F811DC">
                                  <w:rPr>
                                    <w:rFonts w:asciiTheme="majorHAnsi" w:hAnsiTheme="majorHAnsi" w:cstheme="majorHAnsi"/>
                                    <w:sz w:val="18"/>
                                    <w:szCs w:val="18"/>
                                  </w:rPr>
                                  <w:t>EH354</w:t>
                                </w:r>
                              </w:p>
                              <w:p w:rsidR="00862F6C" w:rsidRPr="00F811DC" w:rsidRDefault="00862F6C" w:rsidP="00043050">
                                <w:pPr>
                                  <w:rPr>
                                    <w:rFonts w:asciiTheme="majorHAnsi" w:hAnsiTheme="majorHAnsi" w:cstheme="majorHAnsi"/>
                                    <w:sz w:val="18"/>
                                    <w:szCs w:val="18"/>
                                  </w:rPr>
                                </w:pPr>
                                <w:r>
                                  <w:rPr>
                                    <w:rFonts w:asciiTheme="majorHAnsi" w:hAnsiTheme="majorHAnsi" w:cstheme="majorHAnsi"/>
                                    <w:sz w:val="18"/>
                                    <w:szCs w:val="18"/>
                                  </w:rPr>
                                  <w:t>Open FV381</w:t>
                                </w:r>
                              </w:p>
                            </w:txbxContent>
                          </wps:txbx>
                          <wps:bodyPr rot="0" vert="horz" wrap="square" lIns="91440" tIns="45720" rIns="91440" bIns="45720" anchor="t" anchorCtr="0" upright="1">
                            <a:noAutofit/>
                          </wps:bodyPr>
                        </wps:wsp>
                      </wpg:grpSp>
                      <wpg:grpSp>
                        <wpg:cNvPr id="28623" name="Group 6657"/>
                        <wpg:cNvGrpSpPr>
                          <a:grpSpLocks/>
                        </wpg:cNvGrpSpPr>
                        <wpg:grpSpPr bwMode="auto">
                          <a:xfrm>
                            <a:off x="2491" y="3952"/>
                            <a:ext cx="3458" cy="624"/>
                            <a:chOff x="4731" y="8651"/>
                            <a:chExt cx="5755" cy="312"/>
                          </a:xfrm>
                        </wpg:grpSpPr>
                        <wps:wsp>
                          <wps:cNvPr id="28624" name="Rectangle 6658"/>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043050">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043050">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28625" name="Text Box 6659"/>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Default="00862F6C" w:rsidP="00043050">
                                <w:pPr>
                                  <w:rPr>
                                    <w:rFonts w:asciiTheme="majorHAnsi" w:hAnsiTheme="majorHAnsi" w:cstheme="majorHAnsi"/>
                                    <w:sz w:val="18"/>
                                    <w:szCs w:val="18"/>
                                  </w:rPr>
                                </w:pPr>
                                <w:r>
                                  <w:rPr>
                                    <w:rFonts w:asciiTheme="majorHAnsi" w:hAnsiTheme="majorHAnsi" w:cstheme="majorHAnsi"/>
                                    <w:sz w:val="18"/>
                                    <w:szCs w:val="18"/>
                                  </w:rPr>
                                  <w:t xml:space="preserve">Stop </w:t>
                                </w:r>
                                <w:r w:rsidRPr="00F811DC">
                                  <w:rPr>
                                    <w:rFonts w:asciiTheme="majorHAnsi" w:hAnsiTheme="majorHAnsi" w:cstheme="majorHAnsi"/>
                                    <w:sz w:val="18"/>
                                    <w:szCs w:val="18"/>
                                  </w:rPr>
                                  <w:t>EH354</w:t>
                                </w:r>
                              </w:p>
                              <w:p w:rsidR="00862F6C" w:rsidRPr="00F811DC" w:rsidRDefault="00862F6C" w:rsidP="00043050">
                                <w:pPr>
                                  <w:rPr>
                                    <w:rFonts w:asciiTheme="majorHAnsi" w:hAnsiTheme="majorHAnsi" w:cstheme="majorHAnsi"/>
                                    <w:sz w:val="18"/>
                                    <w:szCs w:val="18"/>
                                  </w:rPr>
                                </w:pPr>
                                <w:r>
                                  <w:rPr>
                                    <w:rFonts w:asciiTheme="majorHAnsi" w:hAnsiTheme="majorHAnsi" w:cstheme="majorHAnsi"/>
                                    <w:sz w:val="18"/>
                                    <w:szCs w:val="18"/>
                                  </w:rPr>
                                  <w:t>FV381 opened</w:t>
                                </w:r>
                              </w:p>
                            </w:txbxContent>
                          </wps:txbx>
                          <wps:bodyPr rot="0" vert="horz" wrap="square" lIns="91440" tIns="45720" rIns="91440" bIns="45720" anchor="t" anchorCtr="0" upright="1">
                            <a:noAutofit/>
                          </wps:bodyPr>
                        </wps:wsp>
                      </wpg:grpSp>
                      <wps:wsp>
                        <wps:cNvPr id="28626" name="Text Box 6660"/>
                        <wps:cNvSpPr txBox="1">
                          <a:spLocks noChangeArrowheads="1"/>
                        </wps:cNvSpPr>
                        <wps:spPr bwMode="auto">
                          <a:xfrm>
                            <a:off x="3087" y="3509"/>
                            <a:ext cx="3048" cy="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043050">
                              <w:pPr>
                                <w:rPr>
                                  <w:rFonts w:asciiTheme="majorHAnsi" w:hAnsiTheme="majorHAnsi" w:cstheme="majorHAnsi"/>
                                  <w:sz w:val="18"/>
                                  <w:szCs w:val="18"/>
                                </w:rPr>
                              </w:pPr>
                              <w:r w:rsidRPr="00F811DC">
                                <w:rPr>
                                  <w:rFonts w:asciiTheme="majorHAnsi" w:hAnsiTheme="majorHAnsi" w:cstheme="majorHAnsi"/>
                                  <w:sz w:val="18"/>
                                  <w:szCs w:val="18"/>
                                </w:rPr>
                                <w:t>TT354 &gt;TT354setpoint</w:t>
                              </w:r>
                            </w:p>
                          </w:txbxContent>
                        </wps:txbx>
                        <wps:bodyPr rot="0" vert="horz" wrap="square" lIns="91440" tIns="45720" rIns="91440" bIns="45720" anchor="t" anchorCtr="0" upright="1">
                          <a:noAutofit/>
                        </wps:bodyPr>
                      </wps:wsp>
                      <wps:wsp>
                        <wps:cNvPr id="28627" name="Text Box 6661"/>
                        <wps:cNvSpPr txBox="1">
                          <a:spLocks noChangeArrowheads="1"/>
                        </wps:cNvSpPr>
                        <wps:spPr bwMode="auto">
                          <a:xfrm>
                            <a:off x="2450" y="5154"/>
                            <a:ext cx="265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043050">
                              <w:pPr>
                                <w:rPr>
                                  <w:rFonts w:asciiTheme="majorHAnsi" w:hAnsiTheme="majorHAnsi" w:cstheme="majorHAnsi"/>
                                  <w:sz w:val="18"/>
                                  <w:szCs w:val="18"/>
                                </w:rPr>
                              </w:pPr>
                              <w:r w:rsidRPr="00F811DC">
                                <w:rPr>
                                  <w:rFonts w:asciiTheme="majorHAnsi" w:hAnsiTheme="majorHAnsi" w:cstheme="majorHAnsi"/>
                                  <w:sz w:val="18"/>
                                  <w:szCs w:val="18"/>
                                </w:rPr>
                                <w:t>TT354 &lt; (TT354setpoint – 5°C)</w:t>
                              </w:r>
                            </w:p>
                          </w:txbxContent>
                        </wps:txbx>
                        <wps:bodyPr rot="0" vert="horz" wrap="square" lIns="91440" tIns="45720" rIns="91440" bIns="45720" anchor="t" anchorCtr="0" upright="1">
                          <a:noAutofit/>
                        </wps:bodyPr>
                      </wps:wsp>
                      <wps:wsp>
                        <wps:cNvPr id="28628" name="AutoShape 6662"/>
                        <wps:cNvCnPr>
                          <a:cxnSpLocks noChangeShapeType="1"/>
                        </wps:cNvCnPr>
                        <wps:spPr bwMode="auto">
                          <a:xfrm flipV="1">
                            <a:off x="5432" y="6725"/>
                            <a:ext cx="498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29" name="AutoShape 6663"/>
                        <wps:cNvCnPr>
                          <a:cxnSpLocks noChangeShapeType="1"/>
                        </wps:cNvCnPr>
                        <wps:spPr bwMode="auto">
                          <a:xfrm>
                            <a:off x="2366" y="5171"/>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30" name="Text Box 6664"/>
                        <wps:cNvSpPr txBox="1">
                          <a:spLocks noChangeArrowheads="1"/>
                        </wps:cNvSpPr>
                        <wps:spPr bwMode="auto">
                          <a:xfrm>
                            <a:off x="7214" y="3463"/>
                            <a:ext cx="1975"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043050">
                              <w:pPr>
                                <w:rPr>
                                  <w:rFonts w:asciiTheme="majorHAnsi" w:hAnsiTheme="majorHAnsi" w:cstheme="majorHAnsi"/>
                                  <w:sz w:val="18"/>
                                  <w:szCs w:val="18"/>
                                </w:rPr>
                              </w:pPr>
                              <w:r w:rsidRPr="00F811DC">
                                <w:rPr>
                                  <w:rFonts w:asciiTheme="majorHAnsi" w:hAnsiTheme="majorHAnsi" w:cstheme="majorHAnsi"/>
                                  <w:sz w:val="18"/>
                                  <w:szCs w:val="18"/>
                                </w:rPr>
                                <w:t>TT601 &gt;TT601setpoint</w:t>
                              </w:r>
                            </w:p>
                          </w:txbxContent>
                        </wps:txbx>
                        <wps:bodyPr rot="0" vert="horz" wrap="square" lIns="91440" tIns="45720" rIns="91440" bIns="45720" anchor="t" anchorCtr="0" upright="1">
                          <a:noAutofit/>
                        </wps:bodyPr>
                      </wps:wsp>
                      <wps:wsp>
                        <wps:cNvPr id="28631" name="Text Box 14349"/>
                        <wps:cNvSpPr txBox="1">
                          <a:spLocks noChangeArrowheads="1"/>
                        </wps:cNvSpPr>
                        <wps:spPr bwMode="auto">
                          <a:xfrm>
                            <a:off x="3151" y="2512"/>
                            <a:ext cx="1483" cy="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7533F9" w:rsidRDefault="00862F6C" w:rsidP="007533F9">
                              <w:pPr>
                                <w:rPr>
                                  <w:rFonts w:asciiTheme="majorHAnsi" w:hAnsiTheme="majorHAnsi" w:cstheme="majorHAnsi"/>
                                  <w:sz w:val="18"/>
                                  <w:szCs w:val="18"/>
                                  <w:lang w:val="fr-FR"/>
                                </w:rPr>
                              </w:pPr>
                              <w:r>
                                <w:rPr>
                                  <w:rFonts w:asciiTheme="majorHAnsi" w:hAnsiTheme="majorHAnsi" w:cstheme="majorHAnsi"/>
                                  <w:sz w:val="18"/>
                                  <w:szCs w:val="18"/>
                                  <w:lang w:val="fr-FR"/>
                                </w:rPr>
                                <w:t>Delay</w:t>
                              </w:r>
                            </w:p>
                          </w:txbxContent>
                        </wps:txbx>
                        <wps:bodyPr rot="0" vert="horz" wrap="square" lIns="91440" tIns="45720" rIns="91440" bIns="45720" anchor="t" anchorCtr="0" upright="1">
                          <a:noAutofit/>
                        </wps:bodyPr>
                      </wps:wsp>
                      <wps:wsp>
                        <wps:cNvPr id="28632" name="AutoShape 14350"/>
                        <wps:cNvCnPr>
                          <a:cxnSpLocks noChangeShapeType="1"/>
                        </wps:cNvCnPr>
                        <wps:spPr bwMode="auto">
                          <a:xfrm>
                            <a:off x="2925" y="2617"/>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8633" name="Group 3939"/>
                        <wpg:cNvGrpSpPr>
                          <a:grpSpLocks/>
                        </wpg:cNvGrpSpPr>
                        <wpg:grpSpPr bwMode="auto">
                          <a:xfrm>
                            <a:off x="4958" y="5674"/>
                            <a:ext cx="3458" cy="624"/>
                            <a:chOff x="4731" y="8651"/>
                            <a:chExt cx="5755" cy="312"/>
                          </a:xfrm>
                        </wpg:grpSpPr>
                        <wps:wsp>
                          <wps:cNvPr id="28634" name="Rectangle 6642"/>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1D5B83">
                                <w:pPr>
                                  <w:jc w:val="center"/>
                                  <w:rPr>
                                    <w:rFonts w:asciiTheme="majorHAnsi" w:hAnsiTheme="majorHAnsi" w:cstheme="majorHAnsi"/>
                                    <w:sz w:val="18"/>
                                    <w:szCs w:val="18"/>
                                  </w:rPr>
                                </w:pPr>
                                <w:r>
                                  <w:rPr>
                                    <w:rFonts w:asciiTheme="majorHAnsi" w:hAnsiTheme="majorHAnsi" w:cstheme="majorHAnsi"/>
                                    <w:sz w:val="18"/>
                                    <w:szCs w:val="18"/>
                                  </w:rPr>
                                  <w:t>He circuits closed</w:t>
                                </w:r>
                              </w:p>
                            </w:txbxContent>
                          </wps:txbx>
                          <wps:bodyPr rot="0" vert="horz" wrap="square" lIns="91440" tIns="45720" rIns="91440" bIns="45720" anchor="t" anchorCtr="0" upright="1">
                            <a:noAutofit/>
                          </wps:bodyPr>
                        </wps:wsp>
                        <wps:wsp>
                          <wps:cNvPr id="28635" name="Text Box 6643"/>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Pr="00F811DC" w:rsidRDefault="00862F6C" w:rsidP="001D5B83">
                                <w:pPr>
                                  <w:rPr>
                                    <w:rFonts w:asciiTheme="majorHAnsi" w:hAnsiTheme="majorHAnsi" w:cstheme="majorHAnsi"/>
                                    <w:sz w:val="18"/>
                                    <w:szCs w:val="18"/>
                                  </w:rPr>
                                </w:pPr>
                                <w:r>
                                  <w:rPr>
                                    <w:rFonts w:asciiTheme="majorHAnsi" w:hAnsiTheme="majorHAnsi" w:cstheme="majorHAnsi"/>
                                    <w:sz w:val="18"/>
                                    <w:szCs w:val="18"/>
                                  </w:rPr>
                                  <w:t>Close FV381</w:t>
                                </w:r>
                              </w:p>
                            </w:txbxContent>
                          </wps:txbx>
                          <wps:bodyPr rot="0" vert="horz" wrap="square" lIns="91440" tIns="45720" rIns="91440" bIns="45720" anchor="t" anchorCtr="0" upright="1">
                            <a:noAutofit/>
                          </wps:bodyPr>
                        </wps:wsp>
                      </wpg:grpSp>
                      <wps:wsp>
                        <wps:cNvPr id="28636" name="AutoShape 3943"/>
                        <wps:cNvCnPr>
                          <a:cxnSpLocks noChangeShapeType="1"/>
                        </wps:cNvCnPr>
                        <wps:spPr bwMode="auto">
                          <a:xfrm>
                            <a:off x="5316" y="6500"/>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37" name="Text Box 3944"/>
                        <wps:cNvSpPr txBox="1">
                          <a:spLocks noChangeArrowheads="1"/>
                        </wps:cNvSpPr>
                        <wps:spPr bwMode="auto">
                          <a:xfrm>
                            <a:off x="5632" y="6299"/>
                            <a:ext cx="1301"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1D5B83">
                              <w:pPr>
                                <w:rPr>
                                  <w:rFonts w:asciiTheme="majorHAnsi" w:hAnsiTheme="majorHAnsi" w:cstheme="majorHAnsi"/>
                                  <w:sz w:val="18"/>
                                  <w:szCs w:val="18"/>
                                </w:rPr>
                              </w:pPr>
                              <w:r>
                                <w:rPr>
                                  <w:rFonts w:asciiTheme="majorHAnsi" w:hAnsiTheme="majorHAnsi" w:cstheme="majorHAnsi"/>
                                  <w:sz w:val="18"/>
                                  <w:szCs w:val="18"/>
                                </w:rPr>
                                <w:t>FV381 closed</w:t>
                              </w:r>
                            </w:p>
                          </w:txbxContent>
                        </wps:txbx>
                        <wps:bodyPr rot="0" vert="horz" wrap="square" lIns="91440" tIns="45720" rIns="91440" bIns="45720" anchor="t" anchorCtr="0" upright="1">
                          <a:noAutofit/>
                        </wps:bodyPr>
                      </wps:wsp>
                      <wps:wsp>
                        <wps:cNvPr id="28638" name="AutoShape 3339"/>
                        <wps:cNvSpPr>
                          <a:spLocks noChangeArrowheads="1"/>
                        </wps:cNvSpPr>
                        <wps:spPr bwMode="auto">
                          <a:xfrm>
                            <a:off x="1528" y="2524"/>
                            <a:ext cx="9208" cy="4571"/>
                          </a:xfrm>
                          <a:prstGeom prst="roundRect">
                            <a:avLst>
                              <a:gd name="adj" fmla="val 16667"/>
                            </a:avLst>
                          </a:pr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91440" rIns="91440" bIns="91440" anchor="t" anchorCtr="0" upright="1">
                          <a:noAutofit/>
                        </wps:bodyPr>
                      </wps:wsp>
                      <wps:wsp>
                        <wps:cNvPr id="28639" name="Text Box 2620"/>
                        <wps:cNvSpPr txBox="1">
                          <a:spLocks noChangeArrowheads="1"/>
                        </wps:cNvSpPr>
                        <wps:spPr bwMode="auto">
                          <a:xfrm>
                            <a:off x="1418" y="2300"/>
                            <a:ext cx="1260" cy="42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DF61A7" w:rsidRDefault="00862F6C" w:rsidP="00517636">
                              <w:pPr>
                                <w:rPr>
                                  <w:color w:val="FF0000"/>
                                </w:rPr>
                              </w:pPr>
                              <w:r>
                                <w:rPr>
                                  <w:color w:val="FF0000"/>
                                </w:rPr>
                                <w:t>Subsequence</w:t>
                              </w:r>
                            </w:p>
                          </w:txbxContent>
                        </wps:txbx>
                        <wps:bodyPr rot="0" vert="horz" wrap="square" lIns="0" tIns="0" rIns="0" bIns="0" anchor="t" anchorCtr="0" upright="1">
                          <a:noAutofit/>
                        </wps:bodyPr>
                      </wps:wsp>
                      <wps:wsp>
                        <wps:cNvPr id="28640" name="Oval 2617"/>
                        <wps:cNvSpPr>
                          <a:spLocks noChangeArrowheads="1"/>
                        </wps:cNvSpPr>
                        <wps:spPr bwMode="auto">
                          <a:xfrm>
                            <a:off x="6497" y="140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9D45AA">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wps:wsp>
                        <wps:cNvPr id="28641" name="Oval 4395"/>
                        <wps:cNvSpPr>
                          <a:spLocks noChangeArrowheads="1"/>
                        </wps:cNvSpPr>
                        <wps:spPr bwMode="auto">
                          <a:xfrm>
                            <a:off x="1652" y="2828"/>
                            <a:ext cx="408" cy="406"/>
                          </a:xfrm>
                          <a:prstGeom prst="ellipse">
                            <a:avLst/>
                          </a:prstGeom>
                          <a:solidFill>
                            <a:srgbClr val="FFFFFF"/>
                          </a:solidFill>
                          <a:ln w="44450">
                            <a:solidFill>
                              <a:srgbClr val="4A7EBB"/>
                            </a:solidFill>
                            <a:round/>
                            <a:headEnd/>
                            <a:tailEnd/>
                          </a:ln>
                        </wps:spPr>
                        <wps:txbx>
                          <w:txbxContent>
                            <w:p w:rsidR="00862F6C" w:rsidRPr="00FE0D97" w:rsidRDefault="00862F6C" w:rsidP="00FE0D97">
                              <w:pPr>
                                <w:jc w:val="center"/>
                                <w:rPr>
                                  <w:rFonts w:ascii="Times New Roman" w:hAnsi="Times New Roman" w:cs="Times New Roman"/>
                                  <w:b/>
                                  <w:szCs w:val="20"/>
                                  <w:lang w:val="fr-FR"/>
                                </w:rPr>
                              </w:pPr>
                              <w:r>
                                <w:rPr>
                                  <w:rFonts w:ascii="Times New Roman" w:hAnsi="Times New Roman" w:cs="Times New Roman"/>
                                  <w:b/>
                                  <w:szCs w:val="20"/>
                                  <w:lang w:val="fr-FR"/>
                                </w:rPr>
                                <w:t>16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09" o:spid="_x0000_s4667" style="position:absolute;margin-left:0;margin-top:2.25pt;width:465.9pt;height:284.35pt;z-index:275971584" coordorigin="1418,1408" coordsize="9318,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">
                <v:shape id="Text Box 6617" o:spid="_x0000_s4668" type="#_x0000_t202" style="position:absolute;left:7321;top:2241;width:3058;height: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2EcUA&#10;AADeAAAADwAAAGRycy9kb3ducmV2LnhtbESP0YrCMBRE34X9h3AX9kXWdNVqrUZxBcVXXT/g2lzb&#10;ss1NaaKtf28EwcdhZs4wi1VnKnGjxpWWFfwMIhDEmdUl5wpOf9vvBITzyBory6TgTg5Wy4/eAlNt&#10;Wz7Q7ehzESDsUlRQeF+nUrqsIINuYGvi4F1sY9AH2eRSN9gGuKnkMIom0mDJYaHAmjYFZf/Hq1Fw&#10;2bf9eNaed/40PYwnv1hOz/au1Ndnt56D8NT5d/jV3msFwyRORvC8E6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YRxQAAAN4AAAAPAAAAAAAAAAAAAAAAAJgCAABkcnMv&#10;ZG93bnJldi54bWxQSwUGAAAAAAQABAD1AAAAigMAAAAA&#10;" stroked="f">
                  <v:textbox>
                    <w:txbxContent>
                      <w:p w:rsidR="00862F6C" w:rsidRPr="00F811DC" w:rsidRDefault="00862F6C" w:rsidP="00043050">
                        <w:pPr>
                          <w:rPr>
                            <w:rFonts w:asciiTheme="majorHAnsi" w:hAnsiTheme="majorHAnsi" w:cstheme="majorHAnsi"/>
                            <w:sz w:val="18"/>
                            <w:szCs w:val="18"/>
                          </w:rPr>
                        </w:pPr>
                        <w:r>
                          <w:rPr>
                            <w:rFonts w:asciiTheme="majorHAnsi" w:hAnsiTheme="majorHAnsi" w:cstheme="majorHAnsi"/>
                            <w:sz w:val="18"/>
                            <w:szCs w:val="18"/>
                          </w:rPr>
                          <w:t>Start 21.3</w:t>
                        </w:r>
                      </w:p>
                    </w:txbxContent>
                  </v:textbox>
                </v:shape>
                <v:shape id="AutoShape 6618" o:spid="_x0000_s4669" type="#_x0000_t32" style="position:absolute;left:7125;top:1852;width:0;height:28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iI08cAAADeAAAADwAAAGRycy9kb3ducmV2LnhtbESPQWsCMRSE70L/Q3gFL1KzSpVla5Rt&#10;QVDBg9reXzevm9DNy3YTdfvvTaHgcZiZb5jFqneNuFAXrGcFk3EGgrjy2nKt4P20fspBhIissfFM&#10;Cn4pwGr5MFhgof2VD3Q5xlokCIcCFZgY20LKUBlyGMa+JU7el+8cxiS7WuoOrwnuGjnNsrl0aDkt&#10;GGzpzVD1fTw7Bfvt5LX8NHa7O/zY/WxdNud69KHU8LEvX0BE6uM9/N/eaAXTfJY/w9+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uIjTxwAAAN4AAAAPAAAAAAAA&#10;AAAAAAAAAKECAABkcnMvZG93bnJldi54bWxQSwUGAAAAAAQABAD5AAAAlQMAAAAA&#10;"/>
                <v:shape id="AutoShape 6619" o:spid="_x0000_s4670" type="#_x0000_t32" style="position:absolute;left:7005;top:2348;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QtSMcAAADeAAAADwAAAGRycy9kb3ducmV2LnhtbESPQWsCMRSE74X+h/AKXkrNKqwsW6Ns&#10;BUELHrTt/XXzugndvKybqNt/bwShx2FmvmHmy8G14kx9sJ4VTMYZCOLaa8uNgs+P9UsBIkRkja1n&#10;UvBHAZaLx4c5ltpfeE/nQ2xEgnAoUYGJsSulDLUhh2HsO+Lk/fjeYUyyb6Tu8ZLgrpXTLJtJh5bT&#10;gsGOVobq38PJKdhtJ2/Vt7Hb9/3R7vJ11Z6a5y+lRk9D9Qoi0hD/w/f2RiuYFnmRw+1OugJyc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9C1IxwAAAN4AAAAPAAAAAAAA&#10;AAAAAAAAAKECAABkcnMvZG93bnJldi54bWxQSwUGAAAAAAQABAD5AAAAlQMAAAAA&#10;"/>
                <v:shape id="AutoShape 6620" o:spid="_x0000_s4671" type="#_x0000_t32" style="position:absolute;left:6584;top:4691;width:12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azP8cAAADeAAAADwAAAGRycy9kb3ducmV2LnhtbESPQWsCMRSE74L/ITzBi9SsgrJsjbIt&#10;CLXgQdveXzevm9DNy3YT1/XfN4WCx2FmvmE2u8E1oqcuWM8KFvMMBHHlteVawfvb/iEHESKyxsYz&#10;KbhRgN12PNpgof2VT9SfYy0ShEOBCkyMbSFlqAw5DHPfEifvy3cOY5JdLXWH1wR3jVxm2Vo6tJwW&#10;DLb0bKj6Pl+cguNh8VR+Gnt4Pf3Y42pfNpd69qHUdDKUjyAiDfEe/m+/aAXLfJWv4e9OugJy+w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JrM/xwAAAN4AAAAPAAAAAAAA&#10;AAAAAAAAAKECAABkcnMvZG93bnJldi54bWxQSwUGAAAAAAQABAD5AAAAlQMAAAAA&#10;"/>
                <v:shape id="AutoShape 6621" o:spid="_x0000_s4672" type="#_x0000_t32" style="position:absolute;left:6232;top:2633;width:0;height:27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oWpMcAAADeAAAADwAAAGRycy9kb3ducmV2LnhtbESPQWsCMRSE74X+h/AKXkrNKqjL1ihb&#10;QdCCB7W9v25eN6Gbl3UTdfvvm4LgcZiZb5j5sneNuFAXrGcFo2EGgrjy2nKt4OO4fslBhIissfFM&#10;Cn4pwHLx+DDHQvsr7+lyiLVIEA4FKjAxtoWUoTLkMAx9S5y8b985jEl2tdQdXhPcNXKcZVPp0HJa&#10;MNjSylD1czg7Bbvt6K38Mnb7vj/Z3WRdNuf6+VOpwVNfvoKI1Md7+NbeaAXjfJLP4P9Oug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ahakxwAAAN4AAAAPAAAAAAAA&#10;AAAAAAAAAKECAABkcnMvZG93bnJldi54bWxQSwUGAAAAAAQABAD5AAAAlQMAAAAA&#10;"/>
                <v:shape id="AutoShape 6622" o:spid="_x0000_s4673" type="#_x0000_t32" style="position:absolute;left:6223;top:2634;width:8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Z2a8QAAADeAAAADwAAAGRycy9kb3ducmV2LnhtbERPy2rCQBTdF/yH4Qrd1YmBlhAdRQWx&#10;rXTR+FhfMtckmLmTzkw1+vXOotDl4byn89604kLON5YVjEcJCOLS6oYrBfvd+iUD4QOyxtYyKbiR&#10;h/ls8DTFXNsrf9OlCJWIIexzVFCH0OVS+rImg35kO+LInawzGCJ0ldQOrzHctDJNkjdpsOHYUGNH&#10;q5rKc/FrFHxuuyb92Xy5jzbQsdD3w3IzPij1POwXExCB+vAv/nO/awVp9prFvfFOvA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1nZrxAAAAN4AAAAPAAAAAAAAAAAA&#10;AAAAAKECAABkcnMvZG93bnJldi54bWxQSwUGAAAAAAQABAD5AAAAkgMAAAAA&#10;" strokeweight=".5pt">
                  <v:stroke endarrow="block"/>
                </v:shape>
                <v:shape id="AutoShape 6623" o:spid="_x0000_s4674" type="#_x0000_t32" style="position:absolute;left:7014;top:3657;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knTccAAADeAAAADwAAAGRycy9kb3ducmV2LnhtbESPQWsCMRSE74X+h/AKXkrNKli2W6Ns&#10;BUEFD2p7f928bkI3L9tN1PXfm4LgcZiZb5jpvHeNOFEXrGcFo2EGgrjy2nKt4POwfMlBhIissfFM&#10;Ci4UYD57fJhiof2Zd3Tax1okCIcCFZgY20LKUBlyGIa+JU7ej+8cxiS7WuoOzwnuGjnOslfp0HJa&#10;MNjSwlD1uz86Bdv16KP8Nna92f3Z7WRZNsf6+UupwVNfvoOI1Md7+NZeaQXjfJK/wf+ddAXk7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uSdNxwAAAN4AAAAPAAAAAAAA&#10;AAAAAAAAAKECAABkcnMvZG93bnJldi54bWxQSwUGAAAAAAQABAD5AAAAlQMAAAAA&#10;"/>
                <v:group id="Group 6624" o:spid="_x0000_s4675" style="position:absolute;left:6460;top:5011;width:3948;height:398" coordorigin="5089,5335" coordsize="3948,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CRIrrFAAAA3gAA&#10;AA8AAAAAAAAAAAAAAAAAqgIAAGRycy9kb3ducmV2LnhtbFBLBQYAAAAABAAEAPoAAACcAwAAAAA=&#10;">
                  <v:shape id="Text Box 6625" o:spid="_x0000_s4676" type="#_x0000_t202" style="position:absolute;left:5342;top:5335;width:3695;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xbIMUA&#10;AADeAAAADwAAAGRycy9kb3ducmV2LnhtbESP3YrCMBSE74V9h3AW9kY0Vfyp1Si7C4q3VR/gtDm2&#10;xeakNFlb334jCF4OM/MNs9n1phZ3al1lWcFkHIEgzq2uuFBwOe9HMQjnkTXWlknBgxzsth+DDSba&#10;dpzS/eQLESDsElRQet8kUrq8JINubBvi4F1ta9AH2RZSt9gFuKnlNIoW0mDFYaHEhn5Lym+nP6Pg&#10;euyG81WXHfxlmc4WP1gtM/tQ6uuz/16D8NT7d/jVPmoF03i+msDzTrgCcvs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jFsgxQAAAN4AAAAPAAAAAAAAAAAAAAAAAJgCAABkcnMv&#10;ZG93bnJldi54bWxQSwUGAAAAAAQABAD1AAAAigMAAAAA&#10;" stroked="f">
                    <v:textbox>
                      <w:txbxContent>
                        <w:p w:rsidR="00862F6C" w:rsidRPr="00F811DC" w:rsidRDefault="00862F6C" w:rsidP="00043050">
                          <w:pPr>
                            <w:rPr>
                              <w:rFonts w:asciiTheme="majorHAnsi" w:hAnsiTheme="majorHAnsi" w:cstheme="majorHAnsi"/>
                              <w:sz w:val="18"/>
                              <w:szCs w:val="18"/>
                            </w:rPr>
                          </w:pPr>
                          <w:r w:rsidRPr="00F811DC">
                            <w:rPr>
                              <w:rFonts w:asciiTheme="majorHAnsi" w:hAnsiTheme="majorHAnsi" w:cstheme="majorHAnsi"/>
                              <w:sz w:val="18"/>
                              <w:szCs w:val="18"/>
                            </w:rPr>
                            <w:t>TT601 &lt; (TT601setpoint – 5°C)</w:t>
                          </w:r>
                        </w:p>
                      </w:txbxContent>
                    </v:textbox>
                  </v:shape>
                  <v:shape id="AutoShape 6626" o:spid="_x0000_s4677" type="#_x0000_t32" style="position:absolute;left:5089;top:5531;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Qj4ccAAADeAAAADwAAAGRycy9kb3ducmV2LnhtbESPQWsCMRSE74X+h/AKXopmXbDY1Shb&#10;QdCCB229Pzevm9DNy3YTdf33TUHocZiZb5j5sneNuFAXrGcF41EGgrjy2nKt4PNjPZyCCBFZY+OZ&#10;FNwowHLx+DDHQvsr7+lyiLVIEA4FKjAxtoWUoTLkMIx8S5y8L985jEl2tdQdXhPcNTLPshfp0HJa&#10;MNjSylD1fTg7Bbvt+K08Gbt93//Y3WRdNuf6+ajU4KkvZyAi9fE/fG9vtIJ8OnnN4e9OugJy8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xCPhxwAAAN4AAAAPAAAAAAAA&#10;AAAAAAAAAKECAABkcnMvZG93bnJldi54bWxQSwUGAAAAAAQABAD5AAAAlQMAAAAA&#10;"/>
                </v:group>
                <v:rect id="Rectangle 6627" o:spid="_x0000_s4678" style="position:absolute;left:6662;top:1598;width:1722;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tyosUA&#10;AADeAAAADwAAAGRycy9kb3ducmV2LnhtbESPQYvCMBSE78L+h/AWvGm6FUWrURZF0aPWy97eNs+2&#10;u81LaaJWf70RBI/DzHzDzBatqcSFGldaVvDVj0AQZ1aXnCs4puveGITzyBory6TgRg4W84/ODBNt&#10;r7yny8HnIkDYJaig8L5OpHRZQQZd39bEwTvZxqAPssmlbvAa4KaScRSNpMGSw0KBNS0Lyv4PZ6Pg&#10;t4yPeN+nm8hM1gO/a9O/889Kqe5n+z0F4an17/CrvdUK4vFwMoDnnXAF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3KixQAAAN4AAAAPAAAAAAAAAAAAAAAAAJgCAABkcnMv&#10;ZG93bnJldi54bWxQSwUGAAAAAAQABAD1AAAAigMAAAAA&#10;">
                  <v:textbox>
                    <w:txbxContent>
                      <w:p w:rsidR="00862F6C" w:rsidRPr="00F811DC" w:rsidRDefault="00862F6C" w:rsidP="00043050">
                        <w:pPr>
                          <w:spacing w:before="120"/>
                          <w:jc w:val="center"/>
                          <w:rPr>
                            <w:rFonts w:asciiTheme="majorHAnsi" w:hAnsiTheme="majorHAnsi" w:cstheme="majorHAnsi"/>
                            <w:sz w:val="18"/>
                            <w:szCs w:val="18"/>
                          </w:rPr>
                        </w:pPr>
                        <w:r w:rsidRPr="00F811DC">
                          <w:rPr>
                            <w:rFonts w:asciiTheme="majorHAnsi" w:hAnsiTheme="majorHAnsi" w:cstheme="majorHAnsi"/>
                            <w:sz w:val="18"/>
                            <w:szCs w:val="18"/>
                          </w:rPr>
                          <w:t>Stop</w:t>
                        </w:r>
                      </w:p>
                    </w:txbxContent>
                  </v:textbox>
                </v:rect>
                <v:shape id="AutoShape 6628" o:spid="_x0000_s4679" type="#_x0000_t32" style="position:absolute;left:6584;top:4691;width:0;height: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2EeDscAAADeAAAADwAAAGRycy9kb3ducmV2LnhtbESPQWsCMRSE74X+h/AKvRTNKlp0a5Rt&#10;QVDBg1bvr5vnJrh52W6ibv+9KRR6HGbmG2a26FwtrtQG61nBoJ+BIC69tlwpOHwuexMQISJrrD2T&#10;gh8KsJg/Psww1/7GO7ruYyUShEOOCkyMTS5lKA05DH3fECfv5FuHMcm2krrFW4K7Wg6z7FU6tJwW&#10;DDb0Yag87y9OwXY9eC++jF1vdt92O14W9aV6OSr1/NQVbyAidfE//NdeaQXDyXg6gt876QrI+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YR4OxwAAAN4AAAAPAAAAAAAA&#10;AAAAAAAAAKECAABkcnMvZG93bnJldi54bWxQSwUGAAAAAAQABAD5AAAAlQMAAAAA&#10;"/>
                <v:shape id="AutoShape 6629" o:spid="_x0000_s4680" type="#_x0000_t32" style="position:absolute;left:7870;top:4691;width:0;height: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27lccAAADeAAAADwAAAGRycy9kb3ducmV2LnhtbESPQWsCMRSE70L/Q3iFXqRmFVbs1ijb&#10;glAFD2p7f928bkI3L9tN1O2/N4LgcZiZb5j5sneNOFEXrGcF41EGgrjy2nKt4POwep6BCBFZY+OZ&#10;FPxTgOXiYTDHQvsz7+i0j7VIEA4FKjAxtoWUoTLkMIx8S5y8H985jEl2tdQdnhPcNXKSZVPp0HJa&#10;MNjSu6Hqd390Crbr8Vv5bex6s/uz23xVNsd6+KXU02NfvoKI1Md7+Nb+0Aoms/wlh+uddAXk4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LbuVxwAAAN4AAAAPAAAAAAAA&#10;AAAAAAAAAKECAABkcnMvZG93bnJldi54bWxQSwUGAAAAAAQABAD5AAAAlQMAAAAA&#10;"/>
                <v:shape id="Text Box 6630" o:spid="_x0000_s4681" type="#_x0000_t202" style="position:absolute;left:8001;top:4522;width:787;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XDVMYA&#10;AADeAAAADwAAAGRycy9kb3ducmV2LnhtbESP0WqDQBRE3wv9h+UW+lKatZJoYrMJaSElrxo/4Ma9&#10;Ual7V9yNmr/vFgp9HGbmDLPdz6YTIw2utazgbRGBIK6sbrlWUJ6Pr2sQziNr7CyTgjs52O8eH7aY&#10;aTtxTmPhaxEg7DJU0HjfZ1K6qiGDbmF74uBd7WDQBznUUg84BbjpZBxFiTTYclhosKfPhqrv4mYU&#10;XE/Ty2ozXb58mebL5APb9GLvSj0/zYd3EJ5m/x/+a5+0gni92iTweydc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2XDVMYAAADeAAAADwAAAAAAAAAAAAAAAACYAgAAZHJz&#10;L2Rvd25yZXYueG1sUEsFBgAAAAAEAAQA9QAAAIsDAAAAAA==&#10;" stroked="f">
                  <v:textbox>
                    <w:txbxContent>
                      <w:p w:rsidR="00862F6C" w:rsidRPr="00F811DC" w:rsidRDefault="00862F6C" w:rsidP="00043050">
                        <w:pPr>
                          <w:rPr>
                            <w:rFonts w:asciiTheme="majorHAnsi" w:hAnsiTheme="majorHAnsi" w:cstheme="majorHAnsi"/>
                            <w:sz w:val="18"/>
                            <w:szCs w:val="18"/>
                          </w:rPr>
                        </w:pPr>
                        <w:r w:rsidRPr="00F811DC">
                          <w:rPr>
                            <w:rFonts w:asciiTheme="majorHAnsi" w:hAnsiTheme="majorHAnsi" w:cstheme="majorHAnsi"/>
                            <w:sz w:val="18"/>
                            <w:szCs w:val="18"/>
                          </w:rPr>
                          <w:t>Stop</w:t>
                        </w:r>
                      </w:p>
                    </w:txbxContent>
                  </v:textbox>
                </v:shape>
                <v:shape id="AutoShape 6631" o:spid="_x0000_s4682" type="#_x0000_t32" style="position:absolute;left:7748;top:4865;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OAeccAAADeAAAADwAAAGRycy9kb3ducmV2LnhtbESPQWsCMRSE74X+h/AKvRTNKmh1a5Rt&#10;QVDBg1bvr5vnJrh52W6irv++KRR6HGbmG2a26FwtrtQG61nBoJ+BIC69tlwpOHwuexMQISJrrD2T&#10;gjsFWMwfH2aYa3/jHV33sRIJwiFHBSbGJpcylIYchr5viJN38q3DmGRbSd3iLcFdLYdZNpYOLacF&#10;gw19GCrP+4tTsF0P3osvY9eb3bfdjpZFfalejko9P3XFG4hIXfwP/7VXWsFwMpq+wu+ddAXk/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4B5xwAAAN4AAAAPAAAAAAAA&#10;AAAAAAAAAKECAABkcnMvZG93bnJldi54bWxQSwUGAAAAAAQABAD5AAAAlQMAAAAA&#10;"/>
                <v:shape id="AutoShape 6632" o:spid="_x0000_s4683" type="#_x0000_t32" style="position:absolute;left:6216;top:5410;width:3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wUC8UAAADeAAAADwAAAGRycy9kb3ducmV2LnhtbERPz2vCMBS+D/wfwhN2GTZVcLjaKHUg&#10;zIEH3bw/m7cmrHmpTdTuv18Ogx0/vt/lenCtuFEfrGcF0ywHQVx7bblR8PmxnSxAhIissfVMCn4o&#10;wHo1eiix0P7OB7odYyNSCIcCFZgYu0LKUBtyGDLfESfuy/cOY4J9I3WP9xTuWjnL82fp0HJqMNjR&#10;q6H6+3h1Cva76aY6G7t7P1zsfr6t2mvzdFLqcTxUSxCRhvgv/nO/aQWzxfwl7U130hW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iwUC8UAAADeAAAADwAAAAAAAAAA&#10;AAAAAAChAgAAZHJzL2Rvd25yZXYueG1sUEsFBgAAAAAEAAQA+QAAAJMDAAAAAA==&#10;"/>
                <v:shape id="AutoShape 6633" o:spid="_x0000_s4684" type="#_x0000_t32" style="position:absolute;left:7871;top:5026;width:2551;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gAU8cAAADeAAAADwAAAGRycy9kb3ducmV2LnhtbESPQWvCQBSE7wX/w/KEXkrdRLDE1FWK&#10;UCgeBDUHj4/d1yQ0+zbdXWP6711B6HGYmW+Y1Wa0nRjIh9axgnyWgSDWzrRcK6hOn68FiBCRDXaO&#10;ScEfBdisJ08rLI278oGGY6xFgnAoUUETY19KGXRDFsPM9cTJ+3beYkzS19J4vCa47eQ8y96kxZbT&#10;QoM9bRvSP8eLVdDuqn01vPxGr4tdfvZ5OJ07rdTzdPx4BxFpjP/hR/vLKJgXi+US7nfSFZDr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OABTxwAAAN4AAAAPAAAAAAAA&#10;AAAAAAAAAKECAABkcnMvZG93bnJldi54bWxQSwUGAAAAAAQABAD5AAAAlQMAAAAA&#10;"/>
                <v:shape id="AutoShape 6634" o:spid="_x0000_s4685" type="#_x0000_t32" style="position:absolute;left:10408;top:1937;width:0;height:30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Xs9sUAAADeAAAADwAAAGRycy9kb3ducmV2LnhtbESPy2oCMRSG90LfIZyCG9GMQkVGo0wL&#10;ghZceNsfJ8dJ6ORkOok6fftmIbj8+W98i1XnanGnNljPCsajDARx6bXlSsHpuB7OQISIrLH2TAr+&#10;KMBq+dZbYK79g/d0P8RKpBEOOSowMTa5lKE05DCMfEOcvKtvHcYk20rqFh9p3NVykmVT6dByejDY&#10;0Jeh8udwcwp22/FncTF2+73/tbuPdVHfqsFZqf57V8xBROriK/xsb7SCyWyaJYCEk1BA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3Xs9sUAAADeAAAADwAAAAAAAAAA&#10;AAAAAAChAgAAZHJzL2Rvd25yZXYueG1sUEsFBgAAAAAEAAQA+QAAAJMDAAAAAA==&#10;"/>
                <v:shape id="AutoShape 6635" o:spid="_x0000_s4686" type="#_x0000_t32" style="position:absolute;left:8416;top:1937;width:198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bAHcUAAADeAAAADwAAAGRycy9kb3ducmV2LnhtbESPzYvCMBTE74L/Q3jC3myiLCLVKPuB&#10;4tWPi7dH87Yt27x0k2xb/euNsLDHYWZ+w6y3g21ERz7UjjXMMgWCuHCm5lLD5bybLkGEiGywcUwa&#10;bhRguxmP1pgb1/ORulMsRYJwyFFDFWObSxmKiiyGzLXEyfty3mJM0pfSeOwT3DZyrtRCWqw5LVTY&#10;0kdFxffp12o4IqrrPv7cm3e/N92t/dz1r2etXybD2wpEpCH+h//aB6NhvlyoGTzvpCsgN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bAHcUAAADeAAAADwAAAAAAAAAA&#10;AAAAAAChAgAAZHJzL2Rvd25yZXYueG1sUEsFBgAAAAAEAAQA+QAAAJMDAAAAAA==&#10;" strokeweight=".5pt">
                  <v:stroke startarrow="block"/>
                </v:shape>
                <v:shape id="AutoShape 6636" o:spid="_x0000_s4687" type="#_x0000_t32" style="position:absolute;left:3043;top:2463;width:4082;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7Nm2cYAAADeAAAADwAAAGRycy9kb3ducmV2LnhtbESPQWvCQBSE70L/w/IKvYhukoOE6CpS&#10;KIiHQjUHj4/d1yQ0+zburjH9992C4HGYmW+YzW6yvRjJh86xgnyZgSDWznTcKKjPH4sSRIjIBnvH&#10;pOCXAuy2L7MNVsbd+YvGU2xEgnCoUEEb41BJGXRLFsPSDcTJ+3beYkzSN9J4vCe47WWRZStpseO0&#10;0OJA7y3pn9PNKuiO9Wc9zq/R6/KYX3wezpdeK/X2Ou3XICJN8Rl+tA9GQVGusgL+76QrIL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ZtnGAAAA3gAAAA8AAAAAAAAA&#10;AAAAAAAAoQIAAGRycy9kb3ducmV2LnhtbFBLBQYAAAAABAAEAPkAAACUAwAAAAA=&#10;"/>
                <v:shape id="AutoShape 6637" o:spid="_x0000_s4688" type="#_x0000_t32" style="position:absolute;left:10405;top:5082;width:0;height:16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j78cUAAADeAAAADwAAAGRycy9kb3ducmV2LnhtbESPT2sCMRTE74LfITyhN02qRWQ1SlWU&#10;Xv1z8fbYvO4u3bysSdxd++mbQqHHYWZ+w6w2va1FSz5UjjW8ThQI4tyZigsN18thvAARIrLB2jFp&#10;eFKAzXo4WGFmXMcnas+xEAnCIUMNZYxNJmXIS7IYJq4hTt6n8xZjkr6QxmOX4LaWU6Xm0mLFaaHE&#10;hnYl5V/nh9VwQlS3Y7x/11t/NO2z2R+6t4vWL6P+fQkiUh//w3/tD6NhupirGfzeSVd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jj78cUAAADeAAAADwAAAAAAAAAA&#10;AAAAAAChAgAAZHJzL2Rvd25yZXYueG1sUEsFBgAAAAAEAAQA+QAAAJMDAAAAAA==&#10;" strokeweight=".5pt">
                  <v:stroke startarrow="block"/>
                </v:shape>
                <v:group id="Group 6638" o:spid="_x0000_s4689" style="position:absolute;left:6581;top:2771;width:3458;height:624"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IXQQscAAADe&#10;AAAADwAAAAAAAAAAAAAAAACqAgAAZHJzL2Rvd25yZXYueG1sUEsFBgAAAAAEAAQA+gAAAJ4DAAAA&#10;AA==&#10;">
                  <v:rect id="Rectangle 6639" o:spid="_x0000_s4690"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G7tscA&#10;AADeAAAADwAAAGRycy9kb3ducmV2LnhtbESPQWvCQBSE7wX/w/KE3uquKRUbXUVaIvWo8dLba/aZ&#10;pM2+DdmNxv76riD0OMzMN8xyPdhGnKnztWMN04kCQVw4U3Op4ZhnT3MQPiAbbByThit5WK9GD0tM&#10;jbvwns6HUIoIYZ+ihiqENpXSFxVZ9BPXEkfv5DqLIcqulKbDS4TbRiZKzaTFmuNChS29VVT8HHqr&#10;4atOjvi7z7fKvmbPYTfk3/3nu9aP42GzABFoCP/he/vDaEjmM/UCtzvxCs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Bu7bHAAAA3gAAAA8AAAAAAAAAAAAAAAAAmAIAAGRy&#10;cy9kb3ducmV2LnhtbFBLBQYAAAAABAAEAPUAAACMAwAAAAA=&#10;">
                    <v:textbox>
                      <w:txbxContent>
                        <w:p w:rsidR="00862F6C" w:rsidRPr="00F811DC" w:rsidRDefault="00862F6C" w:rsidP="00043050">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6640" o:spid="_x0000_s4691"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52McA&#10;AADeAAAADwAAAGRycy9kb3ducmV2LnhtbESPT2vCQBTE7wW/w/IKvRTdaEtMU1cpBYu9+Q+9PrLP&#10;JDT7Nt1dY/z2bqHgcZiZ3zCzRW8a0ZHztWUF41ECgriwuuZSwX63HGYgfEDW2FgmBVfysJgPHmaY&#10;a3vhDXXbUIoIYZ+jgiqENpfSFxUZ9CPbEkfvZJ3BEKUrpXZ4iXDTyEmSpNJgzXGhwpY+Kyp+tmej&#10;IHtddUf//bI+FOmpeQvP0+7r1yn19Nh/vIMI1Id7+L+90gomWZqk8HcnXg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kedjHAAAA3gAAAA8AAAAAAAAAAAAAAAAAmAIAAGRy&#10;cy9kb3ducmV2LnhtbFBLBQYAAAAABAAEAPUAAACMAwAAAAA=&#10;">
                    <v:textbox>
                      <w:txbxContent>
                        <w:p w:rsidR="00862F6C" w:rsidRPr="00F811DC" w:rsidRDefault="00862F6C" w:rsidP="00043050">
                          <w:pPr>
                            <w:rPr>
                              <w:rFonts w:asciiTheme="majorHAnsi" w:hAnsiTheme="majorHAnsi" w:cstheme="majorHAnsi"/>
                              <w:sz w:val="18"/>
                              <w:szCs w:val="18"/>
                            </w:rPr>
                          </w:pPr>
                          <w:r>
                            <w:rPr>
                              <w:rFonts w:asciiTheme="majorHAnsi" w:hAnsiTheme="majorHAnsi" w:cstheme="majorHAnsi"/>
                              <w:sz w:val="18"/>
                              <w:szCs w:val="18"/>
                            </w:rPr>
                            <w:t xml:space="preserve">Start </w:t>
                          </w:r>
                          <w:r w:rsidRPr="00F811DC">
                            <w:rPr>
                              <w:rFonts w:asciiTheme="majorHAnsi" w:hAnsiTheme="majorHAnsi" w:cstheme="majorHAnsi"/>
                              <w:sz w:val="18"/>
                              <w:szCs w:val="18"/>
                            </w:rPr>
                            <w:t>EH601</w:t>
                          </w:r>
                        </w:p>
                      </w:txbxContent>
                    </v:textbox>
                  </v:shape>
                </v:group>
                <v:group id="Group 6641" o:spid="_x0000_s4692" style="position:absolute;left:6569;top:3863;width:3458;height:624"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V041xgAAAN4A&#10;AAAPAAAAAAAAAAAAAAAAAKoCAABkcnMvZG93bnJldi54bWxQSwUGAAAAAAQABAD6AAAAnQMAAAAA&#10;">
                  <v:rect id="Rectangle 6642" o:spid="_x0000_s4693"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AUKMQA&#10;AADeAAAADwAAAGRycy9kb3ducmV2LnhtbERPPW/CMBDdK/EfrEPq1tikUgQpBqFWVO0IycJ2xNck&#10;bXyOYkPS/vp6QGJ8et/r7WQ7caXBt441LBIFgrhypuVaQ1nsn5YgfEA22DkmDb/kYbuZPawxN27k&#10;A12PoRYxhH2OGpoQ+lxKXzVk0SeuJ47clxsshgiHWpoBxxhuO5kqlUmLLceGBnt6baj6OV6shnOb&#10;lvh3KN6VXe2fw+dUfF9Ob1o/zqfdC4hAU7iLb+4PoyFdZirujXfiF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AFCjEAAAA3gAAAA8AAAAAAAAAAAAAAAAAmAIAAGRycy9k&#10;b3ducmV2LnhtbFBLBQYAAAAABAAEAPUAAACJAwAAAAA=&#10;">
                    <v:textbox>
                      <w:txbxContent>
                        <w:p w:rsidR="00862F6C" w:rsidRPr="00F811DC" w:rsidRDefault="00862F6C" w:rsidP="00043050">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043050">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6643" o:spid="_x0000_s4694"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vtqscA&#10;AADeAAAADwAAAGRycy9kb3ducmV2LnhtbESPQWvCQBSE7wX/w/IKXkrdqCWNqasUoaI3a8VeH9ln&#10;Epp9m+5uY/z3rlDwOMzMN8x82ZtGdOR8bVnBeJSAIC6srrlUcPj6eM5A+ICssbFMCi7kYbkYPMwx&#10;1/bMn9TtQykihH2OCqoQ2lxKX1Rk0I9sSxy9k3UGQ5SulNrhOcJNIydJkkqDNceFCltaVVT87P+M&#10;guxl03377XR3LNJTMwtPr9361yk1fOzf30AE6sM9/N/eaAWTLE1mcLsTr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77arHAAAA3gAAAA8AAAAAAAAAAAAAAAAAmAIAAGRy&#10;cy9kb3ducmV2LnhtbFBLBQYAAAAABAAEAPUAAACMAwAAAAA=&#10;">
                    <v:textbox>
                      <w:txbxContent>
                        <w:p w:rsidR="00862F6C" w:rsidRPr="00F811DC" w:rsidRDefault="00862F6C" w:rsidP="00043050">
                          <w:pPr>
                            <w:rPr>
                              <w:rFonts w:asciiTheme="majorHAnsi" w:hAnsiTheme="majorHAnsi" w:cstheme="majorHAnsi"/>
                              <w:sz w:val="18"/>
                              <w:szCs w:val="18"/>
                            </w:rPr>
                          </w:pPr>
                          <w:r>
                            <w:rPr>
                              <w:rFonts w:asciiTheme="majorHAnsi" w:hAnsiTheme="majorHAnsi" w:cstheme="majorHAnsi"/>
                              <w:sz w:val="18"/>
                              <w:szCs w:val="18"/>
                            </w:rPr>
                            <w:t xml:space="preserve">Stop </w:t>
                          </w:r>
                          <w:r w:rsidRPr="00F811DC">
                            <w:rPr>
                              <w:rFonts w:asciiTheme="majorHAnsi" w:hAnsiTheme="majorHAnsi" w:cstheme="majorHAnsi"/>
                              <w:sz w:val="18"/>
                              <w:szCs w:val="18"/>
                            </w:rPr>
                            <w:t>EH601</w:t>
                          </w:r>
                        </w:p>
                      </w:txbxContent>
                    </v:textbox>
                  </v:shape>
                </v:group>
                <v:shape id="AutoShape 6644" o:spid="_x0000_s4695" type="#_x0000_t32" style="position:absolute;left:2494;top:4782;width:29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x6K8UAAADeAAAADwAAAGRycy9kb3ducmV2LnhtbESPzWoCMRSF94W+Q7hCN0UzIygyGmUq&#10;CLXgQm3318l1EpzcjJOo07c3i0KXh/PHt1j1rhF36oL1rCAfZSCIK68t1wq+j5vhDESIyBobz6Tg&#10;lwKslq8vCyy0f/Ce7odYizTCoUAFJsa2kDJUhhyGkW+Jk3f2ncOYZFdL3eEjjbtGjrNsKh1aTg8G&#10;W1obqi6Hm1Ow2+Yf5cnY7df+aneTTdnc6vcfpd4GfTkHEamP/+G/9qdWMJ5N8wSQcBIKyO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x6K8UAAADeAAAADwAAAAAAAAAA&#10;AAAAAAChAgAAZHJzL2Rvd25yZXYueG1sUEsFBgAAAAAEAAQA+QAAAJMDAAAAAA==&#10;"/>
                <v:shape id="AutoShape 6645" o:spid="_x0000_s4696" type="#_x0000_t32" style="position:absolute;left:2143;top:2724;width:0;height:27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DfsMcAAADeAAAADwAAAGRycy9kb3ducmV2LnhtbESPQWsCMRSE74X+h/AKvRTNrqDIapSt&#10;INSCB63en5vnJnTzsm6ibv+9KRR6HGbmG2a+7F0jbtQF61lBPsxAEFdeW64VHL7WgymIEJE1Np5J&#10;wQ8FWC6en+ZYaH/nHd32sRYJwqFABSbGtpAyVIYchqFviZN39p3DmGRXS93hPcFdI0dZNpEOLacF&#10;gy2tDFXf+6tTsN3k7+XJ2M3n7mK343XZXOu3o1KvL305AxGpj//hv/aHVjCaTvIcfu+kKyA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4N+wxwAAAN4AAAAPAAAAAAAA&#10;AAAAAAAAAKECAABkcnMvZG93bnJldi54bWxQSwUGAAAAAAQABAD5AAAAlQMAAAAA&#10;"/>
                <v:shape id="AutoShape 6646" o:spid="_x0000_s4697" type="#_x0000_t32" style="position:absolute;left:2145;top:2725;width:8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G1escAAADeAAAADwAAAGRycy9kb3ducmV2LnhtbESPzWvCQBTE7wX/h+UJvdVNchCJrqKC&#10;2A88NH6cH9lnEsy+TXe3mvav7woFj8PM/IaZLXrTiis531hWkI4SEMSl1Q1XCg77zcsEhA/IGlvL&#10;pOCHPCzmg6cZ5tre+JOuRahEhLDPUUEdQpdL6cuaDPqR7Yijd7bOYIjSVVI7vEW4aWWWJGNpsOG4&#10;UGNH65rKS/FtFLx/dE32td25tzbQqdC/x9U2PSr1POyXUxCB+vAI/7dftYJsMk4zuN+JV0D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bV6xwAAAN4AAAAPAAAAAAAA&#10;AAAAAAAAAKECAABkcnMvZG93bnJldi54bWxQSwUGAAAAAAQABAD5AAAAlQMAAAAA&#10;" strokeweight=".5pt">
                  <v:stroke endarrow="block"/>
                </v:shape>
                <v:shape id="AutoShape 6647" o:spid="_x0000_s4698" type="#_x0000_t32" style="position:absolute;left:2936;top:3750;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7kXMcAAADeAAAADwAAAGRycy9kb3ducmV2LnhtbESPQWsCMRSE74X+h/AKXkrNrkWRrVG2&#10;gqAFD2p7f928bkI3L+sm6vbfN4LgcZiZb5jZoneNOFMXrGcF+TADQVx5bblW8HlYvUxBhIissfFM&#10;Cv4owGL++DDDQvsL7+i8j7VIEA4FKjAxtoWUoTLkMAx9S5y8H985jEl2tdQdXhLcNXKUZRPp0HJa&#10;MNjS0lD1uz85BdtN/l5+G7v52B3tdrwqm1P9/KXU4Kkv30BE6uM9fGuvtYLRdJK/wvVOugJy/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fuRcxwAAAN4AAAAPAAAAAAAA&#10;AAAAAAAAAKECAABkcnMvZG93bnJldi54bWxQSwUGAAAAAAQABAD5AAAAlQMAAAAA&#10;"/>
                <v:shape id="AutoShape 6648" o:spid="_x0000_s4699" type="#_x0000_t32" style="position:absolute;left:2506;top:4782;width:0;height: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d8KMcAAADeAAAADwAAAGRycy9kb3ducmV2LnhtbESPQWsCMRSE74X+h/AKXkrNrlSRrVG2&#10;gqAFD2p7f928bkI3L+sm6vbfN4LgcZiZb5jZoneNOFMXrGcF+TADQVx5bblW8HlYvUxBhIissfFM&#10;Cv4owGL++DDDQvsL7+i8j7VIEA4FKjAxtoWUoTLkMAx9S5y8H985jEl2tdQdXhLcNXKUZRPp0HJa&#10;MNjS0lD1uz85BdtN/l5+G7v52B3tdrwqm1P9/KXU4Kkv30BE6uM9fGuvtYLRdJK/wvVOugJy/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l3woxwAAAN4AAAAPAAAAAAAA&#10;AAAAAAAAAKECAABkcnMvZG93bnJldi54bWxQSwUGAAAAAAQABAD5AAAAlQMAAAAA&#10;"/>
                <v:shape id="AutoShape 6649" o:spid="_x0000_s4700" type="#_x0000_t32" style="position:absolute;left:5438;top:4782;width:0;height:19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vZs8cAAADeAAAADwAAAGRycy9kb3ducmV2LnhtbESPQWsCMRSE74X+h/AKvZSaXUGR1Shb&#10;QVDBg7a9Pzevm9DNy3YTdfvvjSB4HGbmG2a26F0jztQF61lBPshAEFdeW64VfH2u3icgQkTW2Hgm&#10;Bf8UYDF/fpphof2F93Q+xFokCIcCFZgY20LKUBlyGAa+JU7ej+8cxiS7WuoOLwnuGjnMsrF0aDkt&#10;GGxpaaj6PZycgt0m/yiPxm62+z+7G63K5lS/fSv1+tKXUxCR+vgI39trrWA4GecjuN1JV0D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29mzxwAAAN4AAAAPAAAAAAAA&#10;AAAAAAAAAKECAABkcnMvZG93bnJldi54bWxQSwUGAAAAAAQABAD5AAAAlQMAAAAA&#10;"/>
                <v:shape id="Text Box 6650" o:spid="_x0000_s4701" type="#_x0000_t202" style="position:absolute;left:5348;top:4895;width:787;height:4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NZZcUA&#10;AADeAAAADwAAAGRycy9kb3ducmV2LnhtbESPT2vCQBTE7wW/w/IEb3VXaUOMrlIqBU8t/gVvj+wz&#10;CWbfhuxq0m/fLQgeh5n5DbNY9bYWd2p95VjDZKxAEOfOVFxoOOy/XlMQPiAbrB2Thl/ysFoOXhaY&#10;Gdfxlu67UIgIYZ+hhjKEJpPS5yVZ9GPXEEfv4lqLIcq2kKbFLsJtLadKJdJixXGhxIY+S8qvu5vV&#10;cPy+nE9v6qdY2/emc72SbGdS69Gw/5iDCNSHZ/jR3hgN0zSZJPB/J1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A1llxQAAAN4AAAAPAAAAAAAAAAAAAAAAAJgCAABkcnMv&#10;ZG93bnJldi54bWxQSwUGAAAAAAQABAD1AAAAigMAAAAA&#10;" filled="f" stroked="f">
                  <v:textbox>
                    <w:txbxContent>
                      <w:p w:rsidR="00862F6C" w:rsidRPr="00F811DC" w:rsidRDefault="00862F6C" w:rsidP="00043050">
                        <w:pPr>
                          <w:rPr>
                            <w:rFonts w:asciiTheme="majorHAnsi" w:hAnsiTheme="majorHAnsi" w:cstheme="majorHAnsi"/>
                            <w:sz w:val="18"/>
                            <w:szCs w:val="18"/>
                          </w:rPr>
                        </w:pPr>
                        <w:r w:rsidRPr="00F811DC">
                          <w:rPr>
                            <w:rFonts w:asciiTheme="majorHAnsi" w:hAnsiTheme="majorHAnsi" w:cstheme="majorHAnsi"/>
                            <w:sz w:val="18"/>
                            <w:szCs w:val="18"/>
                          </w:rPr>
                          <w:t>Stop</w:t>
                        </w:r>
                      </w:p>
                    </w:txbxContent>
                  </v:textbox>
                </v:shape>
                <v:shape id="AutoShape 6651" o:spid="_x0000_s4702" type="#_x0000_t32" style="position:absolute;left:5310;top:5202;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XiX8cAAADeAAAADwAAAGRycy9kb3ducmV2LnhtbESPQWsCMRSE70L/Q3gFL1KzK1Rla5Rt&#10;QVDBg9reXzevm9DNy3YTdfvvTaHgcZiZb5jFqneNuFAXrGcF+TgDQVx5bblW8H5aP81BhIissfFM&#10;Cn4pwGr5MFhgof2VD3Q5xlokCIcCFZgY20LKUBlyGMa+JU7el+8cxiS7WuoOrwnuGjnJsql0aDkt&#10;GGzpzVD1fTw7Bftt/lp+GrvdHX7s/nldNud69KHU8LEvX0BE6uM9/N/eaAWT+TSfwd+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ReJfxwAAAN4AAAAPAAAAAAAA&#10;AAAAAAAAAKECAABkcnMvZG93bnJldi54bWxQSwUGAAAAAAQABAD5AAAAlQMAAAAA&#10;"/>
                <v:shape id="AutoShape 6652" o:spid="_x0000_s4703" type="#_x0000_t32" style="position:absolute;left:2138;top:5501;width:3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p2LcQAAADeAAAADwAAAGRycy9kb3ducmV2LnhtbERPz2vCMBS+D/Y/hCfsMjStoEg1SicI&#10;c+BB3e7P5tkEm5faRO3+e3MY7Pjx/V6seteIO3XBelaQjzIQxJXXlmsF38fNcAYiRGSNjWdS8EsB&#10;VsvXlwUW2j94T/dDrEUK4VCgAhNjW0gZKkMOw8i3xIk7+85hTLCrpe7wkcJdI8dZNpUOLacGgy2t&#10;DVWXw80p2G3zj/Jk7PZrf7W7yaZsbvX7j1Jvg76cg4jUx3/xn/tTKxjPpnnam+6kK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2nYtxAAAAN4AAAAPAAAAAAAAAAAA&#10;AAAAAKECAABkcnMvZG93bnJldi54bWxQSwUGAAAAAAQABAD5AAAAkgMAAAAA&#10;"/>
                <v:shape id="AutoShape 6653" o:spid="_x0000_s4704" type="#_x0000_t32" style="position:absolute;left:3045;top:2456;width:0;height:2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bTtscAAADeAAAADwAAAGRycy9kb3ducmV2LnhtbESPQWsCMRSE70L/Q3iFXkSzK1TsapRt&#10;QagFD9p6f25eN6Gbl+0m6vrvTUHocZiZb5jFqneNOFMXrGcF+TgDQVx5bblW8PW5Hs1AhIissfFM&#10;Cq4UYLV8GCyw0P7COzrvYy0ShEOBCkyMbSFlqAw5DGPfEifv23cOY5JdLXWHlwR3jZxk2VQ6tJwW&#10;DLb0Zqj62Z+cgu0mfy2Pxm4+dr92+7wum1M9PCj19NiXcxCR+vgfvrfftYLJbJq/wN+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ltO2xwAAAN4AAAAPAAAAAAAA&#10;AAAAAAAAAKECAABkcnMvZG93bnJldi54bWxQSwUGAAAAAAQABAD5AAAAlQMAAAAA&#10;"/>
                <v:group id="Group 6654" o:spid="_x0000_s4705" style="position:absolute;left:2503;top:2863;width:3458;height:624"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AuKIcQAAADeAAAA&#10;DwAAAAAAAAAAAAAAAACqAgAAZHJzL2Rvd25yZXYueG1sUEsFBgAAAAAEAAQA+gAAAJsDAAAAAA==&#10;">
                  <v:rect id="Rectangle 6655" o:spid="_x0000_s4706"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h1cUA&#10;AADeAAAADwAAAGRycy9kb3ducmV2LnhtbESPQYvCMBSE7wv+h/AEb2tqBdGuUWQXRY/aXry9bZ5t&#10;tXkpTdTu/nojCB6HmfmGmS87U4sbta6yrGA0jEAQ51ZXXCjI0vXnFITzyBpry6TgjxwsF72POSba&#10;3nlPt4MvRICwS1BB6X2TSOnykgy6oW2Ig3eyrUEfZFtI3eI9wE0t4yiaSIMVh4USG/ouKb8crkbB&#10;bxVn+L9PN5GZrcd+16Xn6/FHqUG/W32B8NT5d/jV3moF8XQSj+B5J1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HVxQAAAN4AAAAPAAAAAAAAAAAAAAAAAJgCAABkcnMv&#10;ZG93bnJldi54bWxQSwUGAAAAAAQABAD1AAAAigMAAAAA&#10;">
                    <v:textbox>
                      <w:txbxContent>
                        <w:p w:rsidR="00862F6C" w:rsidRPr="00F811DC" w:rsidRDefault="00862F6C" w:rsidP="00043050">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6656" o:spid="_x0000_s4707"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oju8gA&#10;AADeAAAADwAAAGRycy9kb3ducmV2LnhtbESPzWrDMBCE74W8g9hALqWR4xbHcaKEEmhJb/kp7XWx&#10;NraJtXIl1XHfvioUchxm5htmtRlMK3pyvrGsYDZNQBCXVjdcKXg/vTzkIHxA1thaJgU/5GGzHt2t&#10;sND2ygfqj6ESEcK+QAV1CF0hpS9rMuintiOO3tk6gyFKV0nt8BrhppVpkmTSYMNxocaOtjWVl+O3&#10;UZA/7fpP//a4/yizc7sI9/P+9cspNRkPz0sQgYZwC/+3d1pBmmdpCn934hW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qiO7yAAAAN4AAAAPAAAAAAAAAAAAAAAAAJgCAABk&#10;cnMvZG93bnJldi54bWxQSwUGAAAAAAQABAD1AAAAjQMAAAAA&#10;">
                    <v:textbox>
                      <w:txbxContent>
                        <w:p w:rsidR="00862F6C" w:rsidRDefault="00862F6C" w:rsidP="00043050">
                          <w:pPr>
                            <w:rPr>
                              <w:rFonts w:asciiTheme="majorHAnsi" w:hAnsiTheme="majorHAnsi" w:cstheme="majorHAnsi"/>
                              <w:sz w:val="18"/>
                              <w:szCs w:val="18"/>
                            </w:rPr>
                          </w:pPr>
                          <w:r>
                            <w:rPr>
                              <w:rFonts w:asciiTheme="majorHAnsi" w:hAnsiTheme="majorHAnsi" w:cstheme="majorHAnsi"/>
                              <w:sz w:val="18"/>
                              <w:szCs w:val="18"/>
                            </w:rPr>
                            <w:t xml:space="preserve">Start </w:t>
                          </w:r>
                          <w:r w:rsidRPr="00F811DC">
                            <w:rPr>
                              <w:rFonts w:asciiTheme="majorHAnsi" w:hAnsiTheme="majorHAnsi" w:cstheme="majorHAnsi"/>
                              <w:sz w:val="18"/>
                              <w:szCs w:val="18"/>
                            </w:rPr>
                            <w:t>EH354</w:t>
                          </w:r>
                        </w:p>
                        <w:p w:rsidR="00862F6C" w:rsidRPr="00F811DC" w:rsidRDefault="00862F6C" w:rsidP="00043050">
                          <w:pPr>
                            <w:rPr>
                              <w:rFonts w:asciiTheme="majorHAnsi" w:hAnsiTheme="majorHAnsi" w:cstheme="majorHAnsi"/>
                              <w:sz w:val="18"/>
                              <w:szCs w:val="18"/>
                            </w:rPr>
                          </w:pPr>
                          <w:r>
                            <w:rPr>
                              <w:rFonts w:asciiTheme="majorHAnsi" w:hAnsiTheme="majorHAnsi" w:cstheme="majorHAnsi"/>
                              <w:sz w:val="18"/>
                              <w:szCs w:val="18"/>
                            </w:rPr>
                            <w:t>Open FV381</w:t>
                          </w:r>
                        </w:p>
                      </w:txbxContent>
                    </v:textbox>
                  </v:shape>
                </v:group>
                <v:group id="Group 6657" o:spid="_x0000_s4708" style="position:absolute;left:2491;top:3952;width:3458;height:624"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2RRWxgAAAN4A&#10;AAAPAAAAAAAAAAAAAAAAAKoCAABkcnMvZG93bnJldi54bWxQSwUGAAAAAAQABAD6AAAAnQMAAAAA&#10;">
                  <v:rect id="Rectangle 6658" o:spid="_x0000_s4709"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hCTccA&#10;AADeAAAADwAAAGRycy9kb3ducmV2LnhtbESPQWvCQBSE7wX/w/KE3pqNaRGNriItlvYYk0tvz+wz&#10;iWbfhuxq0v76bkHocZiZb5j1djStuFHvGssKZlEMgri0uuFKQZHvnxYgnEfW2FomBd/kYLuZPKwx&#10;1XbgjG4HX4kAYZeigtr7LpXSlTUZdJHtiIN3sr1BH2RfSd3jEOCmlUkcz6XBhsNCjR291lReDlej&#10;4NgkBf5k+Xtslvtn/znm5+vXm1KP03G3AuFp9P/he/tDK0gW8+QF/u6EK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4Qk3HAAAA3gAAAA8AAAAAAAAAAAAAAAAAmAIAAGRy&#10;cy9kb3ducmV2LnhtbFBLBQYAAAAABAAEAPUAAACMAwAAAAA=&#10;">
                    <v:textbox>
                      <w:txbxContent>
                        <w:p w:rsidR="00862F6C" w:rsidRPr="00F811DC" w:rsidRDefault="00862F6C" w:rsidP="00043050">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043050">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6659" o:spid="_x0000_s4710"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O7z8gA&#10;AADeAAAADwAAAGRycy9kb3ducmV2LnhtbESPT0vDQBTE74V+h+UVvEi7Mdo0xm6LCEq92T/o9ZF9&#10;TYLZt3F3TdNv3xWEHoeZ+Q2zXA+mFT0531hWcDdLQBCXVjdcKTjsX6c5CB+QNbaWScGZPKxX49ES&#10;C21PvKV+FyoRIewLVFCH0BVS+rImg35mO+LoHa0zGKJ0ldQOTxFuWpkmSSYNNhwXauzopabye/dr&#10;FOQPm/7Lv99/fJbZsX0Mt4v+7ccpdTMZnp9ABBrCNfzf3mgFaZ6lc/i7E6+AXF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Q7vPyAAAAN4AAAAPAAAAAAAAAAAAAAAAAJgCAABk&#10;cnMvZG93bnJldi54bWxQSwUGAAAAAAQABAD1AAAAjQMAAAAA&#10;">
                    <v:textbox>
                      <w:txbxContent>
                        <w:p w:rsidR="00862F6C" w:rsidRDefault="00862F6C" w:rsidP="00043050">
                          <w:pPr>
                            <w:rPr>
                              <w:rFonts w:asciiTheme="majorHAnsi" w:hAnsiTheme="majorHAnsi" w:cstheme="majorHAnsi"/>
                              <w:sz w:val="18"/>
                              <w:szCs w:val="18"/>
                            </w:rPr>
                          </w:pPr>
                          <w:r>
                            <w:rPr>
                              <w:rFonts w:asciiTheme="majorHAnsi" w:hAnsiTheme="majorHAnsi" w:cstheme="majorHAnsi"/>
                              <w:sz w:val="18"/>
                              <w:szCs w:val="18"/>
                            </w:rPr>
                            <w:t xml:space="preserve">Stop </w:t>
                          </w:r>
                          <w:r w:rsidRPr="00F811DC">
                            <w:rPr>
                              <w:rFonts w:asciiTheme="majorHAnsi" w:hAnsiTheme="majorHAnsi" w:cstheme="majorHAnsi"/>
                              <w:sz w:val="18"/>
                              <w:szCs w:val="18"/>
                            </w:rPr>
                            <w:t>EH354</w:t>
                          </w:r>
                        </w:p>
                        <w:p w:rsidR="00862F6C" w:rsidRPr="00F811DC" w:rsidRDefault="00862F6C" w:rsidP="00043050">
                          <w:pPr>
                            <w:rPr>
                              <w:rFonts w:asciiTheme="majorHAnsi" w:hAnsiTheme="majorHAnsi" w:cstheme="majorHAnsi"/>
                              <w:sz w:val="18"/>
                              <w:szCs w:val="18"/>
                            </w:rPr>
                          </w:pPr>
                          <w:r>
                            <w:rPr>
                              <w:rFonts w:asciiTheme="majorHAnsi" w:hAnsiTheme="majorHAnsi" w:cstheme="majorHAnsi"/>
                              <w:sz w:val="18"/>
                              <w:szCs w:val="18"/>
                            </w:rPr>
                            <w:t>FV381 opened</w:t>
                          </w:r>
                        </w:p>
                      </w:txbxContent>
                    </v:textbox>
                  </v:shape>
                </v:group>
                <v:shape id="Text Box 6660" o:spid="_x0000_s4711" type="#_x0000_t202" style="position:absolute;left:3087;top:3509;width:3048;height: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T2MUA&#10;AADeAAAADwAAAGRycy9kb3ducmV2LnhtbESPT2vCQBTE70K/w/IKveluQw0aXaVUCj1V/AveHtln&#10;Epp9G7KrSb+9Kwgeh5n5DTNf9rYWV2p95VjD+0iBIM6dqbjQsN99DycgfEA2WDsmDf/kYbl4Gcwx&#10;M67jDV23oRARwj5DDWUITSalz0uy6EeuIY7e2bUWQ5RtIU2LXYTbWiZKpdJixXGhxIa+Ssr/ther&#10;4fB7Ph0/1LpY2XHTuV5JtlOp9dtr/zkDEagPz/Cj/WM0JJM0SeF+J1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5PYxQAAAN4AAAAPAAAAAAAAAAAAAAAAAJgCAABkcnMv&#10;ZG93bnJldi54bWxQSwUGAAAAAAQABAD1AAAAigMAAAAA&#10;" filled="f" stroked="f">
                  <v:textbox>
                    <w:txbxContent>
                      <w:p w:rsidR="00862F6C" w:rsidRPr="00F811DC" w:rsidRDefault="00862F6C" w:rsidP="00043050">
                        <w:pPr>
                          <w:rPr>
                            <w:rFonts w:asciiTheme="majorHAnsi" w:hAnsiTheme="majorHAnsi" w:cstheme="majorHAnsi"/>
                            <w:sz w:val="18"/>
                            <w:szCs w:val="18"/>
                          </w:rPr>
                        </w:pPr>
                        <w:r w:rsidRPr="00F811DC">
                          <w:rPr>
                            <w:rFonts w:asciiTheme="majorHAnsi" w:hAnsiTheme="majorHAnsi" w:cstheme="majorHAnsi"/>
                            <w:sz w:val="18"/>
                            <w:szCs w:val="18"/>
                          </w:rPr>
                          <w:t>TT354 &gt;TT354setpoint</w:t>
                        </w:r>
                      </w:p>
                    </w:txbxContent>
                  </v:textbox>
                </v:shape>
                <v:shape id="Text Box 6661" o:spid="_x0000_s4712" type="#_x0000_t202" style="position:absolute;left:2450;top:5154;width:265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M2Q8YA&#10;AADeAAAADwAAAGRycy9kb3ducmV2LnhtbESPQWvCQBSE70L/w/IK3nS3oVpNs5HSUuhJ0bZCb4/s&#10;MwnNvg3Z1cR/7wqCx2FmvmGy1WAbcaLO1441PE0VCOLCmZpLDT/fn5MFCB+QDTaOScOZPKzyh1GG&#10;qXE9b+m0C6WIEPYpaqhCaFMpfVGRRT91LXH0Dq6zGKLsSmk67CPcNjJRai4t1hwXKmzpvaLif3e0&#10;Gn7Xh7/9s9qUH3bW9m5Qku1Saj1+HN5eQQQawj18a38ZDclinrzA9U68Aj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M2Q8YAAADeAAAADwAAAAAAAAAAAAAAAACYAgAAZHJz&#10;L2Rvd25yZXYueG1sUEsFBgAAAAAEAAQA9QAAAIsDAAAAAA==&#10;" filled="f" stroked="f">
                  <v:textbox>
                    <w:txbxContent>
                      <w:p w:rsidR="00862F6C" w:rsidRPr="00F811DC" w:rsidRDefault="00862F6C" w:rsidP="00043050">
                        <w:pPr>
                          <w:rPr>
                            <w:rFonts w:asciiTheme="majorHAnsi" w:hAnsiTheme="majorHAnsi" w:cstheme="majorHAnsi"/>
                            <w:sz w:val="18"/>
                            <w:szCs w:val="18"/>
                          </w:rPr>
                        </w:pPr>
                        <w:r w:rsidRPr="00F811DC">
                          <w:rPr>
                            <w:rFonts w:asciiTheme="majorHAnsi" w:hAnsiTheme="majorHAnsi" w:cstheme="majorHAnsi"/>
                            <w:sz w:val="18"/>
                            <w:szCs w:val="18"/>
                          </w:rPr>
                          <w:t>TT354 &lt; (TT354setpoint – 5°C)</w:t>
                        </w:r>
                      </w:p>
                    </w:txbxContent>
                  </v:textbox>
                </v:shape>
                <v:shape id="AutoShape 6662" o:spid="_x0000_s4713" type="#_x0000_t32" style="position:absolute;left:5432;top:6725;width:4989;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4NU8MAAADeAAAADwAAAGRycy9kb3ducmV2LnhtbERPz2vCMBS+D/wfwhO8jJm2BynVKDIY&#10;DA/CtIceH8lbW2xeuiSr3X+/HASPH9/v3WG2g5jIh96xgnydgSDWzvTcKqivH28liBCRDQ6OScEf&#10;BTjsFy87rIy78xdNl9iKFMKhQgVdjGMlZdAdWQxrNxIn7tt5izFB30rj8Z7C7SCLLNtIiz2nhg5H&#10;eu9I3y6/VkF/qs/19PoTvS5PeePzcG0GrdRqOR+3ICLN8Sl+uD+NgqLcFGlvupOugN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XuDVPDAAAA3gAAAA8AAAAAAAAAAAAA&#10;AAAAoQIAAGRycy9kb3ducmV2LnhtbFBLBQYAAAAABAAEAPkAAACRAwAAAAA=&#10;"/>
                <v:shape id="AutoShape 6663" o:spid="_x0000_s4714" type="#_x0000_t32" style="position:absolute;left:2366;top:5171;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oZC8cAAADeAAAADwAAAGRycy9kb3ducmV2LnhtbESPQWsCMRSE70L/Q3iFXkSzLlTsapRt&#10;QagFD9p6f25eN6Gbl+0m6vrvTUHocZiZb5jFqneNOFMXrGcFk3EGgrjy2nKt4OtzPZqBCBFZY+OZ&#10;FFwpwGr5MFhgof2Fd3Tex1okCIcCFZgY20LKUBlyGMa+JU7et+8cxiS7WuoOLwnuGpln2VQ6tJwW&#10;DLb0Zqj62Z+cgu1m8loejd187H7t9nldNqd6eFDq6bEv5yAi9fE/fG+/awX5bJq/wN+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hkLxwAAAN4AAAAPAAAAAAAA&#10;AAAAAAAAAKECAABkcnMvZG93bnJldi54bWxQSwUGAAAAAAQABAD5AAAAlQMAAAAA&#10;"/>
                <v:shape id="Text Box 6664" o:spid="_x0000_s4715" type="#_x0000_t202" style="position:absolute;left:7214;top:3463;width:1975;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M46sMA&#10;AADeAAAADwAAAGRycy9kb3ducmV2LnhtbESPy4rCMBSG94LvEI7gThN1RrQaRWYQZuUw3sDdoTm2&#10;xeakNNHWtzcLYZY//41vuW5tKR5U+8KxhtFQgSBOnSk403A8bAczED4gGywdk4YneVivup0lJsY1&#10;/EePfchEHGGfoIY8hCqR0qc5WfRDVxFH7+pqiyHKOpOmxiaO21KOlZpKiwXHhxwr+sopve3vVsNp&#10;d72cP9Rv9m0/q8a1SrKdS637vXazABGoDf/hd/vHaBjPppMIEHEiCs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M46sMAAADeAAAADwAAAAAAAAAAAAAAAACYAgAAZHJzL2Rv&#10;d25yZXYueG1sUEsFBgAAAAAEAAQA9QAAAIgDAAAAAA==&#10;" filled="f" stroked="f">
                  <v:textbox>
                    <w:txbxContent>
                      <w:p w:rsidR="00862F6C" w:rsidRPr="00F811DC" w:rsidRDefault="00862F6C" w:rsidP="00043050">
                        <w:pPr>
                          <w:rPr>
                            <w:rFonts w:asciiTheme="majorHAnsi" w:hAnsiTheme="majorHAnsi" w:cstheme="majorHAnsi"/>
                            <w:sz w:val="18"/>
                            <w:szCs w:val="18"/>
                          </w:rPr>
                        </w:pPr>
                        <w:r w:rsidRPr="00F811DC">
                          <w:rPr>
                            <w:rFonts w:asciiTheme="majorHAnsi" w:hAnsiTheme="majorHAnsi" w:cstheme="majorHAnsi"/>
                            <w:sz w:val="18"/>
                            <w:szCs w:val="18"/>
                          </w:rPr>
                          <w:t>TT601 &gt;TT601setpoint</w:t>
                        </w:r>
                      </w:p>
                    </w:txbxContent>
                  </v:textbox>
                </v:shape>
                <v:shape id="Text Box 14349" o:spid="_x0000_s4716" type="#_x0000_t202" style="position:absolute;left:3151;top:2512;width:1483;height: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dccYA&#10;AADeAAAADwAAAGRycy9kb3ducmV2LnhtbESPT4vCMBTE74LfITzBmyb+WXGrUUQRPLmsugt7ezTP&#10;tti8lCba+u3NwsIeh5n5DbNct7YUD6p94VjDaKhAEKfOFJxpuJz3gzkIH5ANlo5Jw5M8rFfdzhIT&#10;4xr+pMcpZCJC2CeoIQ+hSqT0aU4W/dBVxNG7utpiiLLOpKmxiXBbyrFSM2mx4LiQY0XbnNLb6W41&#10;fB2vP99T9ZHt7FvVuFZJtu9S636v3SxABGrDf/ivfTAaxvPZZAS/d+IVkK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dccYAAADeAAAADwAAAAAAAAAAAAAAAACYAgAAZHJz&#10;L2Rvd25yZXYueG1sUEsFBgAAAAAEAAQA9QAAAIsDAAAAAA==&#10;" filled="f" stroked="f">
                  <v:textbox>
                    <w:txbxContent>
                      <w:p w:rsidR="00862F6C" w:rsidRPr="007533F9" w:rsidRDefault="00862F6C" w:rsidP="007533F9">
                        <w:pPr>
                          <w:rPr>
                            <w:rFonts w:asciiTheme="majorHAnsi" w:hAnsiTheme="majorHAnsi" w:cstheme="majorHAnsi"/>
                            <w:sz w:val="18"/>
                            <w:szCs w:val="18"/>
                            <w:lang w:val="fr-FR"/>
                          </w:rPr>
                        </w:pPr>
                        <w:r>
                          <w:rPr>
                            <w:rFonts w:asciiTheme="majorHAnsi" w:hAnsiTheme="majorHAnsi" w:cstheme="majorHAnsi"/>
                            <w:sz w:val="18"/>
                            <w:szCs w:val="18"/>
                            <w:lang w:val="fr-FR"/>
                          </w:rPr>
                          <w:t>Delay</w:t>
                        </w:r>
                      </w:p>
                    </w:txbxContent>
                  </v:textbox>
                </v:shape>
                <v:shape id="AutoShape 14350" o:spid="_x0000_s4717" type="#_x0000_t32" style="position:absolute;left:2925;top:2617;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cdp8cAAADeAAAADwAAAGRycy9kb3ducmV2LnhtbESPQWsCMRSE74X+h/AKXkrNukWRrVG2&#10;gqAFD2p7f928bkI3L+sm6vbfN4LgcZiZb5jZoneNOFMXrGcFo2EGgrjy2nKt4POwepmCCBFZY+OZ&#10;FPxRgMX88WGGhfYX3tF5H2uRIBwKVGBibAspQ2XIYRj6ljh5P75zGJPsaqk7vCS4a2SeZRPp0HJa&#10;MNjS0lD1uz85BdvN6L38NnbzsTva7XhVNqf6+UupwVNfvoGI1Md7+NZeawX5dPKaw/VOugJy/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hx2nxwAAAN4AAAAPAAAAAAAA&#10;AAAAAAAAAKECAABkcnMvZG93bnJldi54bWxQSwUGAAAAAAQABAD5AAAAlQMAAAAA&#10;"/>
                <v:group id="Group 3939" o:spid="_x0000_s4718" style="position:absolute;left:4958;top:5674;width:3458;height:624"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AIKLxgAAAN4A&#10;AAAPAAAAAAAAAAAAAAAAAKoCAABkcnMvZG93bnJldi54bWxQSwUGAAAAAAQABAD6AAAAnQMAAAAA&#10;">
                  <v:rect id="Rectangle 6642" o:spid="_x0000_s4719"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HUkMcA&#10;AADeAAAADwAAAGRycy9kb3ducmV2LnhtbESPQWvCQBSE74X+h+UVeqsbYxGNWaW0WNpjEi/entln&#10;Es2+Ddk1pv56t1DocZiZb5h0M5pWDNS7xrKC6SQCQVxa3XClYFdsXxYgnEfW2FomBT/kYLN+fEgx&#10;0fbKGQ25r0SAsEtQQe19l0jpypoMuontiIN3tL1BH2RfSd3jNcBNK+MomkuDDYeFGjt6r6k85xej&#10;4NDEO7xlxWdkltuZ/x6L02X/odTz0/i2AuFp9P/hv/aXVhAv5rNX+L0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h1JDHAAAA3gAAAA8AAAAAAAAAAAAAAAAAmAIAAGRy&#10;cy9kb3ducmV2LnhtbFBLBQYAAAAABAAEAPUAAACMAwAAAAA=&#10;">
                    <v:textbox>
                      <w:txbxContent>
                        <w:p w:rsidR="00862F6C" w:rsidRPr="00F811DC" w:rsidRDefault="00862F6C" w:rsidP="001D5B83">
                          <w:pPr>
                            <w:jc w:val="center"/>
                            <w:rPr>
                              <w:rFonts w:asciiTheme="majorHAnsi" w:hAnsiTheme="majorHAnsi" w:cstheme="majorHAnsi"/>
                              <w:sz w:val="18"/>
                              <w:szCs w:val="18"/>
                            </w:rPr>
                          </w:pPr>
                          <w:r>
                            <w:rPr>
                              <w:rFonts w:asciiTheme="majorHAnsi" w:hAnsiTheme="majorHAnsi" w:cstheme="majorHAnsi"/>
                              <w:sz w:val="18"/>
                              <w:szCs w:val="18"/>
                            </w:rPr>
                            <w:t>He circuits closed</w:t>
                          </w:r>
                        </w:p>
                      </w:txbxContent>
                    </v:textbox>
                  </v:rect>
                  <v:shape id="Text Box 6643" o:spid="_x0000_s4720"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otEsgA&#10;AADeAAAADwAAAGRycy9kb3ducmV2LnhtbESPQWvCQBSE7wX/w/IEL0U31ZrG6CpSaNGb2lKvj+wz&#10;CWbfprvbmP77bqHQ4zAz3zCrTW8a0ZHztWUFD5MEBHFhdc2lgve3l3EGwgdkjY1lUvBNHjbrwd0K&#10;c21vfKTuFEoRIexzVFCF0OZS+qIig35iW+LoXawzGKJ0pdQObxFuGjlNklQarDkuVNjSc0XF9fRl&#10;FGSPu+7s97PDR5FemkW4f+peP51So2G/XYII1If/8F97pxVMs3Q2h9878Qr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i0SyAAAAN4AAAAPAAAAAAAAAAAAAAAAAJgCAABk&#10;cnMvZG93bnJldi54bWxQSwUGAAAAAAQABAD1AAAAjQMAAAAA&#10;">
                    <v:textbox>
                      <w:txbxContent>
                        <w:p w:rsidR="00862F6C" w:rsidRPr="00F811DC" w:rsidRDefault="00862F6C" w:rsidP="001D5B83">
                          <w:pPr>
                            <w:rPr>
                              <w:rFonts w:asciiTheme="majorHAnsi" w:hAnsiTheme="majorHAnsi" w:cstheme="majorHAnsi"/>
                              <w:sz w:val="18"/>
                              <w:szCs w:val="18"/>
                            </w:rPr>
                          </w:pPr>
                          <w:r>
                            <w:rPr>
                              <w:rFonts w:asciiTheme="majorHAnsi" w:hAnsiTheme="majorHAnsi" w:cstheme="majorHAnsi"/>
                              <w:sz w:val="18"/>
                              <w:szCs w:val="18"/>
                            </w:rPr>
                            <w:t>Close FV381</w:t>
                          </w:r>
                        </w:p>
                      </w:txbxContent>
                    </v:textbox>
                  </v:shape>
                </v:group>
                <v:shape id="AutoShape 3943" o:spid="_x0000_s4721" type="#_x0000_t32" style="position:absolute;left:5316;top:6500;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wbpMcAAADeAAAADwAAAGRycy9kb3ducmV2LnhtbESPQWsCMRSE74X+h/AKXkrNanGRrVG2&#10;gqAFD2p7f928bkI3L+sm6vbfN4LgcZiZb5jZoneNOFMXrGcFo2EGgrjy2nKt4POwepmCCBFZY+OZ&#10;FPxRgMX88WGGhfYX3tF5H2uRIBwKVGBibAspQ2XIYRj6ljh5P75zGJPsaqk7vCS4a+Q4y3Lp0HJa&#10;MNjS0lD1uz85BdvN6L38NnbzsTva7WRVNqf6+UupwVNfvoGI1Md7+NZeawXjaf6aw/VOugJy/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vBukxwAAAN4AAAAPAAAAAAAA&#10;AAAAAAAAAKECAABkcnMvZG93bnJldi54bWxQSwUGAAAAAAQABAD5AAAAlQMAAAAA&#10;"/>
                <v:shape id="Text Box 3944" o:spid="_x0000_s4722" type="#_x0000_t202" style="position:absolute;left:5632;top:6299;width:1301;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gnsYA&#10;AADeAAAADwAAAGRycy9kb3ducmV2LnhtbESPT2sCMRTE7wW/Q3iCt5r4p1ZXo4gieGpR24K3x+a5&#10;u7h5WTbRXb+9KRR6HGbmN8xi1dpS3Kn2hWMNg74CQZw6U3Cm4eu0e52C8AHZYOmYNDzIw2rZeVlg&#10;YlzDB7ofQyYihH2CGvIQqkRKn+Zk0fddRRy9i6sthijrTJoamwi3pRwqNZEWC44LOVa0ySm9Hm9W&#10;w/fH5fwzVp/Z1r5VjWuVZDuTWve67XoOIlAb/sN/7b3RMJxORu/weyde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qgnsYAAADeAAAADwAAAAAAAAAAAAAAAACYAgAAZHJz&#10;L2Rvd25yZXYueG1sUEsFBgAAAAAEAAQA9QAAAIsDAAAAAA==&#10;" filled="f" stroked="f">
                  <v:textbox>
                    <w:txbxContent>
                      <w:p w:rsidR="00862F6C" w:rsidRPr="00F811DC" w:rsidRDefault="00862F6C" w:rsidP="001D5B83">
                        <w:pPr>
                          <w:rPr>
                            <w:rFonts w:asciiTheme="majorHAnsi" w:hAnsiTheme="majorHAnsi" w:cstheme="majorHAnsi"/>
                            <w:sz w:val="18"/>
                            <w:szCs w:val="18"/>
                          </w:rPr>
                        </w:pPr>
                        <w:r>
                          <w:rPr>
                            <w:rFonts w:asciiTheme="majorHAnsi" w:hAnsiTheme="majorHAnsi" w:cstheme="majorHAnsi"/>
                            <w:sz w:val="18"/>
                            <w:szCs w:val="18"/>
                          </w:rPr>
                          <w:t>FV381 closed</w:t>
                        </w:r>
                      </w:p>
                    </w:txbxContent>
                  </v:textbox>
                </v:shape>
                <v:roundrect id="AutoShape 3339" o:spid="_x0000_s4723" style="position:absolute;left:1528;top:2524;width:9208;height:457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8b78UA&#10;AADeAAAADwAAAGRycy9kb3ducmV2LnhtbERPXWvCMBR9H/gfwhX2NlOVSa1GEUUQBmW6oT5emrum&#10;rLkpTardfv3yMPDxcL6X697W4katrxwrGI8SEMSF0xWXCj4/9i8pCB+QNdaOScEPeVivBk9LzLS7&#10;85Fup1CKGMI+QwUmhCaT0heGLPqRa4gj9+VaiyHCtpS6xXsMt7WcJMlMWqw4NhhsaGuo+D51VsH0&#10;N7fmYrrunL+l+eF1PL/u3udKPQ/7zQJEoD48xP/ug1YwSWfTuDfeiV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LxvvxQAAAN4AAAAPAAAAAAAAAAAAAAAAAJgCAABkcnMv&#10;ZG93bnJldi54bWxQSwUGAAAAAAQABAD1AAAAigMAAAAA&#10;" filled="f" strokecolor="red" strokeweight="3.5pt">
                  <v:textbox inset=",7.2pt,,7.2pt"/>
                </v:roundrect>
                <v:shape id="Text Box 2620" o:spid="_x0000_s4724" type="#_x0000_t202" style="position:absolute;left:1418;top:2300;width:1260;height: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uCCMQA&#10;AADeAAAADwAAAGRycy9kb3ducmV2LnhtbESPS4vCMBSF94L/IdwBd5qqUGzHKOPAoMiA+Fi4vDS3&#10;D6a5KU2s9d8bYcDl4TsPznLdm1p01LrKsoLpJAJBnFldcaHgcv4ZL0A4j6yxtkwKHuRgvRoOlphq&#10;e+cjdSdfiFDCLkUFpfdNKqXLSjLoJrYhDiy3rUEfZFtI3eI9lJtazqIolgYrDgslNvRdUvZ3uhkF&#10;m9gW3XR+Nb/7fCuTQ64D80qNPvqvTxCeev82/6d3WsFsEc8TeN0JV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LggjEAAAA3gAAAA8AAAAAAAAAAAAAAAAAmAIAAGRycy9k&#10;b3ducmV2LnhtbFBLBQYAAAAABAAEAPUAAACJAwAAAAA=&#10;" fillcolor="white [3212]" stroked="f">
                  <v:textbox inset="0,0,0,0">
                    <w:txbxContent>
                      <w:p w:rsidR="00862F6C" w:rsidRPr="00DF61A7" w:rsidRDefault="00862F6C" w:rsidP="00517636">
                        <w:pPr>
                          <w:rPr>
                            <w:color w:val="FF0000"/>
                          </w:rPr>
                        </w:pPr>
                        <w:r>
                          <w:rPr>
                            <w:color w:val="FF0000"/>
                          </w:rPr>
                          <w:t>Subsequence</w:t>
                        </w:r>
                      </w:p>
                    </w:txbxContent>
                  </v:textbox>
                </v:shape>
                <v:oval id="Oval 2617" o:spid="_x0000_s4725" style="position:absolute;left:6497;top:140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iLdsQA&#10;AADeAAAADwAAAGRycy9kb3ducmV2LnhtbESPy2oCMRSG9wXfIRyhm1Iz1VFkNIoUCt2JF7o+To6T&#10;wclJSFId+/TNQnD589/4luveduJKIbaOFXyMChDEtdMtNwqOh6/3OYiYkDV2jknBnSKsV4OXJVba&#10;3XhH131qRB7hWKECk5KvpIy1IYtx5Dxx9s4uWExZhkbqgLc8bjs5LoqZtNhyfjDo6dNQfdn/WgXl&#10;9q+etvpy92+ncucnPz0FY5R6HfabBYhEfXqGH+1vrWA8n5UZIONkFJ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4i3bEAAAA3gAAAA8AAAAAAAAAAAAAAAAAmAIAAGRycy9k&#10;b3ducmV2LnhtbFBLBQYAAAAABAAEAPUAAACJAwAAAAA=&#10;" strokecolor="#4a7ebb" strokeweight="3.5pt">
                  <v:textbox inset="0,0,0,0">
                    <w:txbxContent>
                      <w:p w:rsidR="00862F6C" w:rsidRPr="00A87CE9" w:rsidRDefault="00862F6C" w:rsidP="009D45AA">
                        <w:pPr>
                          <w:jc w:val="center"/>
                          <w:rPr>
                            <w:rFonts w:ascii="Times New Roman" w:hAnsi="Times New Roman" w:cs="Times New Roman"/>
                            <w:b/>
                            <w:szCs w:val="20"/>
                          </w:rPr>
                        </w:pPr>
                        <w:r>
                          <w:rPr>
                            <w:rFonts w:ascii="Times New Roman" w:hAnsi="Times New Roman" w:cs="Times New Roman"/>
                            <w:b/>
                            <w:szCs w:val="20"/>
                          </w:rPr>
                          <w:t>0</w:t>
                        </w:r>
                      </w:p>
                    </w:txbxContent>
                  </v:textbox>
                </v:oval>
                <v:oval id="Oval 4395" o:spid="_x0000_s4726" style="position:absolute;left:1652;top:282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u7cUA&#10;AADeAAAADwAAAGRycy9kb3ducmV2LnhtbESPQWsCMRSE74X+h/CEXopm1a3IapRSKPRW1OL5uXlu&#10;FjcvIUl17a9vBMHjMDPfMMt1bztxphBbxwrGowIEce10y42Cn93ncA4iJmSNnWNScKUI69Xz0xIr&#10;7S68ofM2NSJDOFaowKTkKyljbchiHDlPnL2jCxZTlqGROuAlw20nJ0UxkxZbzgsGPX0Yqk/bX6ug&#10;/P6r31p9uvrXQ7nx031PwRilXgb9+wJEoj49wvf2l1Ywmc/KMdzu5Cs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NC7txQAAAN4AAAAPAAAAAAAAAAAAAAAAAJgCAABkcnMv&#10;ZG93bnJldi54bWxQSwUGAAAAAAQABAD1AAAAigMAAAAA&#10;" strokecolor="#4a7ebb" strokeweight="3.5pt">
                  <v:textbox inset="0,0,0,0">
                    <w:txbxContent>
                      <w:p w:rsidR="00862F6C" w:rsidRPr="00FE0D97" w:rsidRDefault="00862F6C" w:rsidP="00FE0D97">
                        <w:pPr>
                          <w:jc w:val="center"/>
                          <w:rPr>
                            <w:rFonts w:ascii="Times New Roman" w:hAnsi="Times New Roman" w:cs="Times New Roman"/>
                            <w:b/>
                            <w:szCs w:val="20"/>
                            <w:lang w:val="fr-FR"/>
                          </w:rPr>
                        </w:pPr>
                        <w:r>
                          <w:rPr>
                            <w:rFonts w:ascii="Times New Roman" w:hAnsi="Times New Roman" w:cs="Times New Roman"/>
                            <w:b/>
                            <w:szCs w:val="20"/>
                            <w:lang w:val="fr-FR"/>
                          </w:rPr>
                          <w:t>16</w:t>
                        </w:r>
                      </w:p>
                    </w:txbxContent>
                  </v:textbox>
                </v:oval>
              </v:group>
            </w:pict>
          </mc:Fallback>
        </mc:AlternateContent>
      </w: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043050" w:rsidRPr="0051716F" w:rsidRDefault="00043050" w:rsidP="00043050">
      <w:pPr>
        <w:rPr>
          <w:szCs w:val="20"/>
        </w:rPr>
      </w:pPr>
    </w:p>
    <w:p w:rsidR="0051716F" w:rsidRDefault="0051716F" w:rsidP="00390415">
      <w:pPr>
        <w:rPr>
          <w:szCs w:val="20"/>
        </w:rPr>
      </w:pPr>
    </w:p>
    <w:p w:rsidR="0051716F" w:rsidRDefault="0051716F" w:rsidP="00390415">
      <w:pPr>
        <w:rPr>
          <w:szCs w:val="20"/>
        </w:rPr>
      </w:pPr>
    </w:p>
    <w:p w:rsidR="00046F46" w:rsidRDefault="00046F46" w:rsidP="00390415">
      <w:pPr>
        <w:rPr>
          <w:szCs w:val="20"/>
        </w:rPr>
      </w:pPr>
    </w:p>
    <w:p w:rsidR="001D5B83" w:rsidRDefault="001D5B83" w:rsidP="00390415">
      <w:pPr>
        <w:rPr>
          <w:szCs w:val="20"/>
        </w:rPr>
      </w:pPr>
    </w:p>
    <w:p w:rsidR="001D5B83" w:rsidRDefault="001D5B83" w:rsidP="00390415">
      <w:pPr>
        <w:rPr>
          <w:szCs w:val="20"/>
        </w:rPr>
      </w:pPr>
    </w:p>
    <w:p w:rsidR="001D5B83" w:rsidRDefault="001D5B83" w:rsidP="00390415">
      <w:pPr>
        <w:rPr>
          <w:szCs w:val="20"/>
        </w:rPr>
      </w:pPr>
    </w:p>
    <w:p w:rsidR="001D5B83" w:rsidRDefault="001D5B83" w:rsidP="00390415">
      <w:pPr>
        <w:rPr>
          <w:szCs w:val="20"/>
        </w:rPr>
      </w:pPr>
    </w:p>
    <w:p w:rsidR="00390415" w:rsidRPr="0051716F" w:rsidRDefault="00390415" w:rsidP="00390415">
      <w:pPr>
        <w:rPr>
          <w:szCs w:val="20"/>
        </w:rPr>
      </w:pPr>
      <w:r w:rsidRPr="0051716F">
        <w:rPr>
          <w:szCs w:val="20"/>
        </w:rPr>
        <w:t xml:space="preserve">The table 4 gives the list of heaters implicated in the warm-up of the </w:t>
      </w:r>
      <w:r w:rsidR="00046F46">
        <w:rPr>
          <w:szCs w:val="20"/>
        </w:rPr>
        <w:t>heat exchangers</w:t>
      </w:r>
      <w:r w:rsidRPr="0051716F">
        <w:rPr>
          <w:szCs w:val="20"/>
        </w:rPr>
        <w:t>.</w:t>
      </w:r>
    </w:p>
    <w:p w:rsidR="00390415" w:rsidRPr="0051716F" w:rsidRDefault="00390415" w:rsidP="00390415">
      <w:pPr>
        <w:rPr>
          <w:szCs w:val="20"/>
        </w:rPr>
      </w:pPr>
    </w:p>
    <w:tbl>
      <w:tblPr>
        <w:tblStyle w:val="TableGrid"/>
        <w:tblW w:w="9462" w:type="dxa"/>
        <w:tblInd w:w="108" w:type="dxa"/>
        <w:tblLook w:val="00A0" w:firstRow="1" w:lastRow="0" w:firstColumn="1" w:lastColumn="0" w:noHBand="0" w:noVBand="0"/>
      </w:tblPr>
      <w:tblGrid>
        <w:gridCol w:w="1266"/>
        <w:gridCol w:w="1569"/>
        <w:gridCol w:w="1418"/>
        <w:gridCol w:w="2126"/>
        <w:gridCol w:w="1638"/>
        <w:gridCol w:w="1445"/>
      </w:tblGrid>
      <w:tr w:rsidR="00C11955" w:rsidRPr="0051716F" w:rsidTr="006C132C">
        <w:tc>
          <w:tcPr>
            <w:tcW w:w="1266" w:type="dxa"/>
          </w:tcPr>
          <w:p w:rsidR="00C11955" w:rsidRPr="0045641A" w:rsidRDefault="00C11955" w:rsidP="00285846">
            <w:pPr>
              <w:rPr>
                <w:sz w:val="18"/>
                <w:szCs w:val="18"/>
              </w:rPr>
            </w:pPr>
            <w:r w:rsidRPr="0045641A">
              <w:rPr>
                <w:sz w:val="18"/>
                <w:szCs w:val="18"/>
              </w:rPr>
              <w:t>Heater</w:t>
            </w:r>
          </w:p>
        </w:tc>
        <w:tc>
          <w:tcPr>
            <w:tcW w:w="1569" w:type="dxa"/>
          </w:tcPr>
          <w:p w:rsidR="00C11955" w:rsidRPr="0045641A" w:rsidRDefault="00C11955" w:rsidP="00285846">
            <w:pPr>
              <w:rPr>
                <w:sz w:val="18"/>
                <w:szCs w:val="18"/>
              </w:rPr>
            </w:pPr>
            <w:r>
              <w:rPr>
                <w:sz w:val="18"/>
                <w:szCs w:val="18"/>
              </w:rPr>
              <w:t>Pt t</w:t>
            </w:r>
            <w:r w:rsidRPr="0045641A">
              <w:rPr>
                <w:sz w:val="18"/>
                <w:szCs w:val="18"/>
              </w:rPr>
              <w:t>hermometer</w:t>
            </w:r>
          </w:p>
        </w:tc>
        <w:tc>
          <w:tcPr>
            <w:tcW w:w="1418" w:type="dxa"/>
          </w:tcPr>
          <w:p w:rsidR="00C11955" w:rsidRPr="0045641A" w:rsidRDefault="00C11955" w:rsidP="00285846">
            <w:pPr>
              <w:rPr>
                <w:sz w:val="18"/>
                <w:szCs w:val="18"/>
              </w:rPr>
            </w:pPr>
            <w:r w:rsidRPr="0045641A">
              <w:rPr>
                <w:sz w:val="18"/>
                <w:szCs w:val="18"/>
              </w:rPr>
              <w:t>Level</w:t>
            </w:r>
          </w:p>
        </w:tc>
        <w:tc>
          <w:tcPr>
            <w:tcW w:w="2126" w:type="dxa"/>
          </w:tcPr>
          <w:p w:rsidR="00C11955" w:rsidRPr="0045641A" w:rsidRDefault="00C11955" w:rsidP="00285846">
            <w:pPr>
              <w:rPr>
                <w:sz w:val="18"/>
                <w:szCs w:val="18"/>
              </w:rPr>
            </w:pPr>
            <w:r w:rsidRPr="0045641A">
              <w:rPr>
                <w:sz w:val="18"/>
                <w:szCs w:val="18"/>
              </w:rPr>
              <w:t>Temperature setpoint</w:t>
            </w:r>
          </w:p>
        </w:tc>
        <w:tc>
          <w:tcPr>
            <w:tcW w:w="1638" w:type="dxa"/>
          </w:tcPr>
          <w:p w:rsidR="00C11955" w:rsidRPr="004A0CB9" w:rsidRDefault="00C11955" w:rsidP="00285846">
            <w:pPr>
              <w:rPr>
                <w:sz w:val="18"/>
                <w:szCs w:val="18"/>
              </w:rPr>
            </w:pPr>
            <w:r>
              <w:rPr>
                <w:sz w:val="18"/>
                <w:szCs w:val="18"/>
              </w:rPr>
              <w:t>CX t</w:t>
            </w:r>
            <w:r w:rsidRPr="004A0CB9">
              <w:rPr>
                <w:sz w:val="18"/>
                <w:szCs w:val="18"/>
              </w:rPr>
              <w:t>hermometer</w:t>
            </w:r>
          </w:p>
        </w:tc>
        <w:tc>
          <w:tcPr>
            <w:tcW w:w="1445" w:type="dxa"/>
          </w:tcPr>
          <w:p w:rsidR="00C11955" w:rsidRPr="004A0CB9" w:rsidRDefault="00C11955" w:rsidP="00285846">
            <w:pPr>
              <w:rPr>
                <w:sz w:val="18"/>
                <w:szCs w:val="18"/>
              </w:rPr>
            </w:pPr>
            <w:r w:rsidRPr="004A0CB9">
              <w:rPr>
                <w:sz w:val="18"/>
                <w:szCs w:val="18"/>
              </w:rPr>
              <w:t>Temperature threshold</w:t>
            </w:r>
          </w:p>
        </w:tc>
      </w:tr>
      <w:tr w:rsidR="006C132C" w:rsidRPr="0051716F" w:rsidTr="006C132C">
        <w:trPr>
          <w:trHeight w:val="530"/>
        </w:trPr>
        <w:tc>
          <w:tcPr>
            <w:tcW w:w="1266" w:type="dxa"/>
          </w:tcPr>
          <w:p w:rsidR="006C132C" w:rsidRPr="00BA5145" w:rsidRDefault="006C132C" w:rsidP="00390415">
            <w:pPr>
              <w:spacing w:before="60"/>
              <w:rPr>
                <w:sz w:val="18"/>
                <w:szCs w:val="18"/>
              </w:rPr>
            </w:pPr>
            <w:r w:rsidRPr="00BA5145">
              <w:rPr>
                <w:sz w:val="18"/>
                <w:szCs w:val="18"/>
              </w:rPr>
              <w:t>EH601</w:t>
            </w:r>
          </w:p>
          <w:p w:rsidR="006C132C" w:rsidRPr="00BA5145" w:rsidRDefault="006C132C" w:rsidP="00BA5145">
            <w:pPr>
              <w:spacing w:before="60" w:after="60"/>
              <w:rPr>
                <w:sz w:val="18"/>
                <w:szCs w:val="18"/>
              </w:rPr>
            </w:pPr>
            <w:r w:rsidRPr="00BA5145">
              <w:rPr>
                <w:sz w:val="18"/>
                <w:szCs w:val="18"/>
              </w:rPr>
              <w:t>EH354</w:t>
            </w:r>
          </w:p>
        </w:tc>
        <w:tc>
          <w:tcPr>
            <w:tcW w:w="1569" w:type="dxa"/>
          </w:tcPr>
          <w:p w:rsidR="006C132C" w:rsidRPr="00BA5145" w:rsidRDefault="006C132C" w:rsidP="00390415">
            <w:pPr>
              <w:spacing w:before="60"/>
              <w:rPr>
                <w:sz w:val="18"/>
                <w:szCs w:val="18"/>
              </w:rPr>
            </w:pPr>
            <w:r w:rsidRPr="00BA5145">
              <w:rPr>
                <w:sz w:val="18"/>
                <w:szCs w:val="18"/>
              </w:rPr>
              <w:t>TT601</w:t>
            </w:r>
          </w:p>
          <w:p w:rsidR="006C132C" w:rsidRPr="00BA5145" w:rsidRDefault="006C132C" w:rsidP="00390415">
            <w:pPr>
              <w:spacing w:before="60"/>
              <w:rPr>
                <w:sz w:val="18"/>
                <w:szCs w:val="18"/>
              </w:rPr>
            </w:pPr>
            <w:r w:rsidRPr="00BA5145">
              <w:rPr>
                <w:sz w:val="18"/>
                <w:szCs w:val="18"/>
              </w:rPr>
              <w:t>TT354</w:t>
            </w:r>
          </w:p>
        </w:tc>
        <w:tc>
          <w:tcPr>
            <w:tcW w:w="1418" w:type="dxa"/>
          </w:tcPr>
          <w:p w:rsidR="006C132C" w:rsidRPr="00BA5145" w:rsidRDefault="006C132C" w:rsidP="00390415">
            <w:pPr>
              <w:spacing w:before="60"/>
              <w:rPr>
                <w:sz w:val="18"/>
                <w:szCs w:val="18"/>
              </w:rPr>
            </w:pPr>
          </w:p>
          <w:p w:rsidR="006C132C" w:rsidRPr="00BA5145" w:rsidRDefault="006C132C" w:rsidP="00390415">
            <w:pPr>
              <w:spacing w:before="60"/>
              <w:rPr>
                <w:sz w:val="18"/>
                <w:szCs w:val="18"/>
              </w:rPr>
            </w:pPr>
          </w:p>
        </w:tc>
        <w:tc>
          <w:tcPr>
            <w:tcW w:w="2126" w:type="dxa"/>
          </w:tcPr>
          <w:p w:rsidR="006C132C" w:rsidRPr="00BA5145" w:rsidRDefault="006C132C" w:rsidP="00390415">
            <w:pPr>
              <w:spacing w:before="60"/>
              <w:rPr>
                <w:sz w:val="18"/>
                <w:szCs w:val="18"/>
              </w:rPr>
            </w:pPr>
            <w:r w:rsidRPr="00BA5145">
              <w:rPr>
                <w:sz w:val="18"/>
                <w:szCs w:val="18"/>
              </w:rPr>
              <w:t>TT601setpoint</w:t>
            </w:r>
          </w:p>
          <w:p w:rsidR="006C132C" w:rsidRPr="00BA5145" w:rsidRDefault="006C132C" w:rsidP="00390415">
            <w:pPr>
              <w:spacing w:before="60"/>
              <w:rPr>
                <w:sz w:val="18"/>
                <w:szCs w:val="18"/>
              </w:rPr>
            </w:pPr>
            <w:r w:rsidRPr="00BA5145">
              <w:rPr>
                <w:sz w:val="18"/>
                <w:szCs w:val="18"/>
              </w:rPr>
              <w:t>TT354setpoint</w:t>
            </w:r>
          </w:p>
        </w:tc>
        <w:tc>
          <w:tcPr>
            <w:tcW w:w="1638" w:type="dxa"/>
          </w:tcPr>
          <w:p w:rsidR="006C132C" w:rsidRDefault="006C132C" w:rsidP="006C132C">
            <w:pPr>
              <w:spacing w:before="60"/>
              <w:rPr>
                <w:sz w:val="18"/>
                <w:szCs w:val="18"/>
              </w:rPr>
            </w:pPr>
            <w:r>
              <w:rPr>
                <w:sz w:val="18"/>
                <w:szCs w:val="18"/>
              </w:rPr>
              <w:t>TT606</w:t>
            </w:r>
          </w:p>
          <w:p w:rsidR="006C132C" w:rsidRPr="00BA5145" w:rsidRDefault="006C132C" w:rsidP="006C132C">
            <w:pPr>
              <w:spacing w:before="60"/>
              <w:rPr>
                <w:sz w:val="18"/>
                <w:szCs w:val="18"/>
              </w:rPr>
            </w:pPr>
            <w:r>
              <w:rPr>
                <w:sz w:val="18"/>
                <w:szCs w:val="18"/>
              </w:rPr>
              <w:t>TT355</w:t>
            </w:r>
          </w:p>
        </w:tc>
        <w:tc>
          <w:tcPr>
            <w:tcW w:w="1445" w:type="dxa"/>
          </w:tcPr>
          <w:p w:rsidR="006C132C" w:rsidRDefault="006C132C" w:rsidP="00285846">
            <w:pPr>
              <w:spacing w:before="60"/>
              <w:rPr>
                <w:sz w:val="18"/>
                <w:szCs w:val="18"/>
              </w:rPr>
            </w:pPr>
            <w:r>
              <w:rPr>
                <w:sz w:val="18"/>
                <w:szCs w:val="18"/>
              </w:rPr>
              <w:t>30K</w:t>
            </w:r>
          </w:p>
          <w:p w:rsidR="006C132C" w:rsidRPr="00BA5145" w:rsidRDefault="006C132C" w:rsidP="00285846">
            <w:pPr>
              <w:spacing w:before="60"/>
              <w:rPr>
                <w:sz w:val="18"/>
                <w:szCs w:val="18"/>
              </w:rPr>
            </w:pPr>
            <w:r>
              <w:rPr>
                <w:sz w:val="18"/>
                <w:szCs w:val="18"/>
              </w:rPr>
              <w:t>50K</w:t>
            </w:r>
          </w:p>
        </w:tc>
      </w:tr>
    </w:tbl>
    <w:p w:rsidR="00390415" w:rsidRPr="0051716F" w:rsidRDefault="00390415" w:rsidP="00390415">
      <w:pPr>
        <w:rPr>
          <w:szCs w:val="20"/>
        </w:rPr>
      </w:pPr>
    </w:p>
    <w:p w:rsidR="00043050" w:rsidRPr="0051716F" w:rsidRDefault="00600128" w:rsidP="009C03A1">
      <w:pPr>
        <w:ind w:left="170"/>
        <w:jc w:val="center"/>
      </w:pPr>
      <w:r w:rsidRPr="0051716F">
        <w:rPr>
          <w:szCs w:val="20"/>
        </w:rPr>
        <w:br w:type="page"/>
      </w:r>
      <w:r w:rsidR="00043050" w:rsidRPr="0051716F">
        <w:lastRenderedPageBreak/>
        <w:t>22 –</w:t>
      </w:r>
      <w:r w:rsidR="00257791" w:rsidRPr="0051716F">
        <w:t xml:space="preserve"> </w:t>
      </w:r>
      <w:r w:rsidR="00043050" w:rsidRPr="0051716F">
        <w:t>Cryostat</w:t>
      </w:r>
      <w:r w:rsidR="00257791" w:rsidRPr="0051716F">
        <w:t xml:space="preserve"> warm-up</w:t>
      </w:r>
    </w:p>
    <w:p w:rsidR="00DB32A6" w:rsidRPr="0044318D" w:rsidRDefault="00043050" w:rsidP="00043050">
      <w:pPr>
        <w:spacing w:before="240"/>
        <w:jc w:val="both"/>
        <w:rPr>
          <w:b/>
          <w:szCs w:val="20"/>
        </w:rPr>
      </w:pPr>
      <w:r w:rsidRPr="0044318D">
        <w:rPr>
          <w:b/>
          <w:szCs w:val="20"/>
        </w:rPr>
        <w:t xml:space="preserve">Sensors and actuators used: </w:t>
      </w:r>
    </w:p>
    <w:p w:rsidR="00043050" w:rsidRPr="0051716F" w:rsidRDefault="00DB32A6" w:rsidP="0044318D">
      <w:pPr>
        <w:jc w:val="both"/>
        <w:rPr>
          <w:szCs w:val="20"/>
        </w:rPr>
      </w:pPr>
      <w:r>
        <w:rPr>
          <w:szCs w:val="20"/>
        </w:rPr>
        <w:t xml:space="preserve">- </w:t>
      </w:r>
      <w:r w:rsidR="00043050" w:rsidRPr="0051716F">
        <w:rPr>
          <w:szCs w:val="20"/>
        </w:rPr>
        <w:t>Temperature: list in the table</w:t>
      </w:r>
      <w:r w:rsidR="004F7A0C">
        <w:rPr>
          <w:szCs w:val="20"/>
        </w:rPr>
        <w:t>s</w:t>
      </w:r>
      <w:r w:rsidR="00043050" w:rsidRPr="0051716F">
        <w:rPr>
          <w:szCs w:val="20"/>
        </w:rPr>
        <w:t xml:space="preserve"> </w:t>
      </w:r>
      <w:r w:rsidR="00150691">
        <w:rPr>
          <w:szCs w:val="20"/>
        </w:rPr>
        <w:t xml:space="preserve">from </w:t>
      </w:r>
      <w:r w:rsidR="004F7A0C">
        <w:rPr>
          <w:szCs w:val="20"/>
        </w:rPr>
        <w:t xml:space="preserve">5 </w:t>
      </w:r>
      <w:r w:rsidR="00150691">
        <w:rPr>
          <w:szCs w:val="20"/>
        </w:rPr>
        <w:t>to 7</w:t>
      </w:r>
    </w:p>
    <w:p w:rsidR="00043050" w:rsidRDefault="00043050" w:rsidP="0044318D">
      <w:pPr>
        <w:jc w:val="both"/>
        <w:rPr>
          <w:szCs w:val="20"/>
        </w:rPr>
      </w:pPr>
      <w:r w:rsidRPr="0051716F">
        <w:rPr>
          <w:szCs w:val="20"/>
        </w:rPr>
        <w:t>- Heater: list in the table</w:t>
      </w:r>
      <w:r w:rsidR="004F7A0C">
        <w:rPr>
          <w:szCs w:val="20"/>
        </w:rPr>
        <w:t>s</w:t>
      </w:r>
      <w:r w:rsidRPr="0051716F">
        <w:rPr>
          <w:szCs w:val="20"/>
        </w:rPr>
        <w:t xml:space="preserve"> </w:t>
      </w:r>
      <w:r w:rsidR="00150691">
        <w:rPr>
          <w:szCs w:val="20"/>
        </w:rPr>
        <w:t>from 5 to 7</w:t>
      </w:r>
    </w:p>
    <w:p w:rsidR="00B71A59" w:rsidRDefault="00B71A59" w:rsidP="0044318D">
      <w:pPr>
        <w:jc w:val="both"/>
        <w:rPr>
          <w:szCs w:val="20"/>
        </w:rPr>
      </w:pPr>
      <w:r>
        <w:rPr>
          <w:szCs w:val="20"/>
        </w:rPr>
        <w:t>- Level: LI670, LI680</w:t>
      </w:r>
    </w:p>
    <w:p w:rsidR="00DB32A6" w:rsidRDefault="00DB32A6" w:rsidP="0044318D">
      <w:pPr>
        <w:jc w:val="both"/>
        <w:rPr>
          <w:szCs w:val="20"/>
        </w:rPr>
      </w:pPr>
      <w:r w:rsidRPr="0051716F">
        <w:rPr>
          <w:szCs w:val="20"/>
        </w:rPr>
        <w:t xml:space="preserve">- </w:t>
      </w:r>
      <w:r>
        <w:rPr>
          <w:szCs w:val="20"/>
        </w:rPr>
        <w:t>Valve: CV581</w:t>
      </w:r>
    </w:p>
    <w:p w:rsidR="00043050" w:rsidRPr="0051716F" w:rsidRDefault="00043050" w:rsidP="00043050">
      <w:pPr>
        <w:ind w:firstLine="357"/>
        <w:jc w:val="both"/>
        <w:rPr>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2"/>
        <w:gridCol w:w="3508"/>
      </w:tblGrid>
      <w:tr w:rsidR="0044318D" w:rsidRPr="0044318D" w:rsidTr="0044318D">
        <w:tc>
          <w:tcPr>
            <w:tcW w:w="6062" w:type="dxa"/>
          </w:tcPr>
          <w:p w:rsidR="0044318D" w:rsidRPr="0044318D" w:rsidRDefault="0044318D" w:rsidP="002E4EFD">
            <w:pPr>
              <w:jc w:val="both"/>
              <w:rPr>
                <w:b/>
                <w:szCs w:val="20"/>
              </w:rPr>
            </w:pPr>
            <w:r w:rsidRPr="0044318D">
              <w:rPr>
                <w:b/>
                <w:szCs w:val="20"/>
              </w:rPr>
              <w:t>The user chooses:</w:t>
            </w:r>
          </w:p>
        </w:tc>
        <w:tc>
          <w:tcPr>
            <w:tcW w:w="3508" w:type="dxa"/>
          </w:tcPr>
          <w:p w:rsidR="0044318D" w:rsidRPr="0044318D" w:rsidRDefault="0044318D" w:rsidP="002E4EFD">
            <w:pPr>
              <w:jc w:val="both"/>
              <w:rPr>
                <w:b/>
                <w:szCs w:val="20"/>
              </w:rPr>
            </w:pPr>
            <w:r>
              <w:rPr>
                <w:b/>
                <w:szCs w:val="20"/>
              </w:rPr>
              <w:t>Initial conditions:</w:t>
            </w:r>
          </w:p>
        </w:tc>
      </w:tr>
      <w:tr w:rsidR="006A2293" w:rsidRPr="0044318D" w:rsidTr="0044318D">
        <w:tc>
          <w:tcPr>
            <w:tcW w:w="6062" w:type="dxa"/>
          </w:tcPr>
          <w:p w:rsidR="006A2293" w:rsidRPr="0044318D" w:rsidRDefault="006A2293" w:rsidP="00A16062">
            <w:r>
              <w:t xml:space="preserve">- </w:t>
            </w:r>
            <w:r w:rsidRPr="0044318D">
              <w:t>Temperature setpoint: list in the tables from 5 to 7</w:t>
            </w:r>
          </w:p>
        </w:tc>
        <w:tc>
          <w:tcPr>
            <w:tcW w:w="3508" w:type="dxa"/>
            <w:vMerge w:val="restart"/>
          </w:tcPr>
          <w:p w:rsidR="00A16062" w:rsidRDefault="006A2293" w:rsidP="0044318D">
            <w:r>
              <w:t xml:space="preserve">- </w:t>
            </w:r>
            <w:r w:rsidR="00A16062">
              <w:t>Sequences from 1 to 3 stopped</w:t>
            </w:r>
          </w:p>
          <w:p w:rsidR="006A2293" w:rsidRPr="0044318D" w:rsidRDefault="00A16062" w:rsidP="0044318D">
            <w:r>
              <w:t xml:space="preserve">- </w:t>
            </w:r>
            <w:r w:rsidR="006A2293">
              <w:t>Sequences 6 and 7 stopped</w:t>
            </w:r>
          </w:p>
          <w:p w:rsidR="006A2293" w:rsidRDefault="006A2293" w:rsidP="0044318D">
            <w:r>
              <w:t>- Sequences from 10 to 20 stopped</w:t>
            </w:r>
          </w:p>
          <w:p w:rsidR="00A16062" w:rsidRPr="0044318D" w:rsidRDefault="00A16062" w:rsidP="0044318D">
            <w:r>
              <w:t>- Sequence 8 in operation</w:t>
            </w:r>
          </w:p>
        </w:tc>
      </w:tr>
      <w:tr w:rsidR="006A2293" w:rsidRPr="00A16062" w:rsidTr="0044318D">
        <w:tc>
          <w:tcPr>
            <w:tcW w:w="6062" w:type="dxa"/>
          </w:tcPr>
          <w:p w:rsidR="00A16062" w:rsidRPr="00001B35" w:rsidRDefault="00A16062" w:rsidP="00A16062">
            <w:pPr>
              <w:jc w:val="both"/>
              <w:rPr>
                <w:szCs w:val="20"/>
              </w:rPr>
            </w:pPr>
            <w:r w:rsidRPr="00001B35">
              <w:rPr>
                <w:szCs w:val="20"/>
              </w:rPr>
              <w:t>- Level: LI670mini, LI680mini</w:t>
            </w:r>
          </w:p>
          <w:p w:rsidR="006A2293" w:rsidRPr="00001B35" w:rsidRDefault="00001B35" w:rsidP="00001B35">
            <w:r w:rsidRPr="00001B35">
              <w:rPr>
                <w:szCs w:val="20"/>
              </w:rPr>
              <w:t>- Flow: FT581</w:t>
            </w:r>
            <w:r>
              <w:rPr>
                <w:szCs w:val="20"/>
              </w:rPr>
              <w:t>limit</w:t>
            </w:r>
            <w:r w:rsidR="008A3217">
              <w:rPr>
                <w:szCs w:val="20"/>
              </w:rPr>
              <w:t>, FT583limit</w:t>
            </w:r>
          </w:p>
        </w:tc>
        <w:tc>
          <w:tcPr>
            <w:tcW w:w="3508" w:type="dxa"/>
            <w:vMerge/>
          </w:tcPr>
          <w:p w:rsidR="006A2293" w:rsidRPr="00001B35" w:rsidRDefault="006A2293" w:rsidP="0044318D"/>
        </w:tc>
      </w:tr>
    </w:tbl>
    <w:p w:rsidR="00043050" w:rsidRPr="00001B35" w:rsidRDefault="00043050" w:rsidP="00496F6B">
      <w:pPr>
        <w:rPr>
          <w:szCs w:val="20"/>
        </w:rPr>
      </w:pPr>
    </w:p>
    <w:p w:rsidR="00C21B6E" w:rsidRPr="0051716F" w:rsidRDefault="00C21B6E" w:rsidP="00C21B6E">
      <w:pPr>
        <w:spacing w:before="240"/>
        <w:jc w:val="both"/>
        <w:rPr>
          <w:szCs w:val="20"/>
        </w:rPr>
      </w:pPr>
      <w:r w:rsidRPr="0051716F">
        <w:rPr>
          <w:szCs w:val="20"/>
        </w:rPr>
        <w:t xml:space="preserve">This sequence drives the electrical heaters implicated in the warm-up of </w:t>
      </w:r>
      <w:r w:rsidR="000B51D2">
        <w:rPr>
          <w:szCs w:val="20"/>
        </w:rPr>
        <w:t>the cryostat</w:t>
      </w:r>
      <w:r w:rsidRPr="0051716F">
        <w:rPr>
          <w:szCs w:val="20"/>
        </w:rPr>
        <w:t>. Each</w:t>
      </w:r>
      <w:r>
        <w:rPr>
          <w:szCs w:val="20"/>
        </w:rPr>
        <w:t xml:space="preserve"> set of </w:t>
      </w:r>
      <w:r w:rsidRPr="0051716F">
        <w:rPr>
          <w:szCs w:val="20"/>
        </w:rPr>
        <w:t>heater</w:t>
      </w:r>
      <w:r>
        <w:rPr>
          <w:szCs w:val="20"/>
        </w:rPr>
        <w:t>s</w:t>
      </w:r>
      <w:r w:rsidRPr="0051716F">
        <w:rPr>
          <w:szCs w:val="20"/>
        </w:rPr>
        <w:t xml:space="preserve"> has its own cycle</w:t>
      </w:r>
      <w:r>
        <w:rPr>
          <w:szCs w:val="20"/>
        </w:rPr>
        <w:t xml:space="preserve">. </w:t>
      </w:r>
      <w:r w:rsidRPr="0078114C">
        <w:rPr>
          <w:szCs w:val="20"/>
        </w:rPr>
        <w:t>To limit the current</w:t>
      </w:r>
      <w:r>
        <w:rPr>
          <w:szCs w:val="20"/>
        </w:rPr>
        <w:t xml:space="preserve"> draw when starting the heater, t</w:t>
      </w:r>
      <w:r w:rsidRPr="0051716F">
        <w:rPr>
          <w:szCs w:val="20"/>
        </w:rPr>
        <w:t xml:space="preserve">he sequences work this way: each </w:t>
      </w:r>
      <w:r>
        <w:rPr>
          <w:szCs w:val="20"/>
        </w:rPr>
        <w:t xml:space="preserve">set of </w:t>
      </w:r>
      <w:r w:rsidRPr="0051716F">
        <w:rPr>
          <w:szCs w:val="20"/>
        </w:rPr>
        <w:t>heater</w:t>
      </w:r>
      <w:r>
        <w:rPr>
          <w:szCs w:val="20"/>
        </w:rPr>
        <w:t>s</w:t>
      </w:r>
      <w:r w:rsidRPr="0051716F">
        <w:rPr>
          <w:szCs w:val="20"/>
        </w:rPr>
        <w:t xml:space="preserve"> starts its cycle 10 seconds after the previous. </w:t>
      </w:r>
      <w:r>
        <w:rPr>
          <w:szCs w:val="20"/>
        </w:rPr>
        <w:t>The s</w:t>
      </w:r>
      <w:r w:rsidRPr="0065767D">
        <w:rPr>
          <w:szCs w:val="20"/>
        </w:rPr>
        <w:t>equential starting of heaters may take several minutes</w:t>
      </w:r>
      <w:r>
        <w:rPr>
          <w:szCs w:val="20"/>
        </w:rPr>
        <w:t xml:space="preserve">. </w:t>
      </w:r>
      <w:r w:rsidRPr="0051716F">
        <w:rPr>
          <w:szCs w:val="20"/>
        </w:rPr>
        <w:t xml:space="preserve">The cycles </w:t>
      </w:r>
      <w:r>
        <w:rPr>
          <w:szCs w:val="20"/>
        </w:rPr>
        <w:t xml:space="preserve">of heater control </w:t>
      </w:r>
      <w:r w:rsidRPr="0051716F">
        <w:rPr>
          <w:szCs w:val="20"/>
        </w:rPr>
        <w:t xml:space="preserve">run in parallel until the user decides to stop the </w:t>
      </w:r>
      <w:r w:rsidR="000B51D2">
        <w:rPr>
          <w:szCs w:val="20"/>
        </w:rPr>
        <w:t>warm-up</w:t>
      </w:r>
      <w:r w:rsidRPr="0051716F">
        <w:rPr>
          <w:szCs w:val="20"/>
        </w:rPr>
        <w:t xml:space="preserve">. The cycles then all stop at the same </w:t>
      </w:r>
      <w:r>
        <w:rPr>
          <w:szCs w:val="20"/>
        </w:rPr>
        <w:t>time</w:t>
      </w:r>
      <w:r w:rsidRPr="0051716F">
        <w:rPr>
          <w:szCs w:val="20"/>
        </w:rPr>
        <w:t>.</w:t>
      </w:r>
    </w:p>
    <w:p w:rsidR="00C21B6E" w:rsidRPr="0051716F" w:rsidRDefault="00C21B6E" w:rsidP="00C21B6E">
      <w:pPr>
        <w:spacing w:before="240"/>
        <w:jc w:val="both"/>
        <w:rPr>
          <w:szCs w:val="20"/>
        </w:rPr>
      </w:pPr>
      <w:r w:rsidRPr="0051716F">
        <w:rPr>
          <w:szCs w:val="20"/>
        </w:rPr>
        <w:t xml:space="preserve">The sequences used to warm-up the thermal shield and the helium circuits are very similar, but for the </w:t>
      </w:r>
      <w:r w:rsidR="00B01018">
        <w:rPr>
          <w:szCs w:val="20"/>
        </w:rPr>
        <w:t>pressure vessel</w:t>
      </w:r>
      <w:r w:rsidRPr="0051716F">
        <w:rPr>
          <w:szCs w:val="20"/>
        </w:rPr>
        <w:t xml:space="preserve"> warm-up, the program checks the helium level</w:t>
      </w:r>
      <w:r>
        <w:rPr>
          <w:szCs w:val="20"/>
        </w:rPr>
        <w:t>.</w:t>
      </w:r>
      <w:r w:rsidRPr="0051716F">
        <w:rPr>
          <w:szCs w:val="20"/>
        </w:rPr>
        <w:t xml:space="preserve"> </w:t>
      </w:r>
      <w:r w:rsidRPr="0065767D">
        <w:rPr>
          <w:szCs w:val="20"/>
        </w:rPr>
        <w:t xml:space="preserve">As long as the </w:t>
      </w:r>
      <w:r w:rsidR="00B01018">
        <w:rPr>
          <w:szCs w:val="20"/>
        </w:rPr>
        <w:t>cryostat</w:t>
      </w:r>
      <w:r w:rsidRPr="0065767D">
        <w:rPr>
          <w:szCs w:val="20"/>
        </w:rPr>
        <w:t xml:space="preserve"> contains liquid helium, the heating is intermittent and allows evaporating the liquid stored in the </w:t>
      </w:r>
      <w:r w:rsidR="00B01018">
        <w:rPr>
          <w:szCs w:val="20"/>
        </w:rPr>
        <w:t>cryostat</w:t>
      </w:r>
      <w:r>
        <w:rPr>
          <w:szCs w:val="20"/>
        </w:rPr>
        <w:t xml:space="preserve">. The heating operates in continuous mode when the </w:t>
      </w:r>
      <w:r w:rsidR="00B01018">
        <w:rPr>
          <w:szCs w:val="20"/>
        </w:rPr>
        <w:t>cryostat</w:t>
      </w:r>
      <w:r>
        <w:rPr>
          <w:szCs w:val="20"/>
        </w:rPr>
        <w:t xml:space="preserve"> is empty (Liquid helium level&lt;5%).</w:t>
      </w:r>
    </w:p>
    <w:p w:rsidR="00C21B6E" w:rsidRPr="0051716F" w:rsidRDefault="00C21B6E" w:rsidP="00C21B6E">
      <w:pPr>
        <w:rPr>
          <w:szCs w:val="20"/>
        </w:rPr>
      </w:pPr>
    </w:p>
    <w:p w:rsidR="00C21B6E" w:rsidRDefault="00C21B6E" w:rsidP="00C21B6E">
      <w:pPr>
        <w:jc w:val="both"/>
        <w:rPr>
          <w:szCs w:val="20"/>
        </w:rPr>
      </w:pPr>
      <w:r>
        <w:rPr>
          <w:szCs w:val="20"/>
        </w:rPr>
        <w:t>The sequence 2</w:t>
      </w:r>
      <w:r w:rsidR="00B01018">
        <w:rPr>
          <w:szCs w:val="20"/>
        </w:rPr>
        <w:t>2</w:t>
      </w:r>
      <w:r w:rsidRPr="0051716F">
        <w:rPr>
          <w:szCs w:val="20"/>
        </w:rPr>
        <w:t xml:space="preserve"> can start </w:t>
      </w:r>
      <w:r>
        <w:rPr>
          <w:szCs w:val="20"/>
        </w:rPr>
        <w:t xml:space="preserve">only </w:t>
      </w:r>
      <w:r w:rsidRPr="0051716F">
        <w:rPr>
          <w:szCs w:val="20"/>
        </w:rPr>
        <w:t xml:space="preserve">when the </w:t>
      </w:r>
      <w:r>
        <w:rPr>
          <w:szCs w:val="20"/>
        </w:rPr>
        <w:t>cryostat thermal shield cooling (</w:t>
      </w:r>
      <w:r w:rsidRPr="0051716F">
        <w:rPr>
          <w:szCs w:val="20"/>
        </w:rPr>
        <w:t xml:space="preserve">sequence </w:t>
      </w:r>
      <w:r>
        <w:rPr>
          <w:szCs w:val="20"/>
        </w:rPr>
        <w:t>6)</w:t>
      </w:r>
      <w:r w:rsidRPr="0051716F">
        <w:rPr>
          <w:szCs w:val="20"/>
        </w:rPr>
        <w:t xml:space="preserve"> and the </w:t>
      </w:r>
      <w:r>
        <w:rPr>
          <w:szCs w:val="20"/>
        </w:rPr>
        <w:t>cryostat</w:t>
      </w:r>
      <w:r w:rsidRPr="0051716F">
        <w:rPr>
          <w:szCs w:val="20"/>
        </w:rPr>
        <w:t xml:space="preserve"> helium cooling sequences are stopped.</w:t>
      </w:r>
    </w:p>
    <w:p w:rsidR="00C21B6E" w:rsidRDefault="00C21B6E" w:rsidP="00C21B6E">
      <w:pPr>
        <w:jc w:val="both"/>
        <w:rPr>
          <w:szCs w:val="20"/>
        </w:rPr>
      </w:pPr>
    </w:p>
    <w:p w:rsidR="00C21B6E" w:rsidRDefault="00C21B6E" w:rsidP="00C21B6E">
      <w:pPr>
        <w:jc w:val="both"/>
        <w:rPr>
          <w:szCs w:val="20"/>
        </w:rPr>
      </w:pPr>
      <w:r>
        <w:rPr>
          <w:szCs w:val="20"/>
        </w:rPr>
        <w:t>The sequences 2</w:t>
      </w:r>
      <w:r w:rsidR="00B01018">
        <w:rPr>
          <w:szCs w:val="20"/>
        </w:rPr>
        <w:t>2</w:t>
      </w:r>
      <w:r>
        <w:rPr>
          <w:szCs w:val="20"/>
        </w:rPr>
        <w:t>.1 and 2</w:t>
      </w:r>
      <w:r w:rsidR="00B01018">
        <w:rPr>
          <w:szCs w:val="20"/>
        </w:rPr>
        <w:t>2</w:t>
      </w:r>
      <w:r>
        <w:rPr>
          <w:szCs w:val="20"/>
        </w:rPr>
        <w:t>.</w:t>
      </w:r>
      <w:r w:rsidR="00B01018">
        <w:rPr>
          <w:szCs w:val="20"/>
        </w:rPr>
        <w:t>2</w:t>
      </w:r>
      <w:r>
        <w:rPr>
          <w:szCs w:val="20"/>
        </w:rPr>
        <w:t xml:space="preserve"> are started one after the other as described below:</w:t>
      </w:r>
    </w:p>
    <w:p w:rsidR="00C21B6E" w:rsidRDefault="00C21B6E" w:rsidP="00C21B6E">
      <w:pPr>
        <w:jc w:val="both"/>
        <w:rPr>
          <w:szCs w:val="20"/>
        </w:rPr>
      </w:pPr>
    </w:p>
    <w:p w:rsidR="00C21B6E" w:rsidRPr="0051716F" w:rsidRDefault="00C21B6E" w:rsidP="00C21B6E">
      <w:pPr>
        <w:jc w:val="both"/>
        <w:rPr>
          <w:szCs w:val="20"/>
        </w:rPr>
      </w:pPr>
    </w:p>
    <w:p w:rsidR="00C21B6E" w:rsidRPr="0051716F" w:rsidRDefault="0023450B" w:rsidP="00C21B6E">
      <w:pPr>
        <w:rPr>
          <w:szCs w:val="20"/>
        </w:rPr>
      </w:pPr>
      <w:r>
        <w:rPr>
          <w:rFonts w:ascii="Calibri" w:eastAsia="Calibri" w:hAnsi="Calibri" w:cs="Times New Roman"/>
          <w:noProof/>
          <w:sz w:val="22"/>
          <w:szCs w:val="22"/>
          <w:lang w:val="sv-SE" w:eastAsia="sv-SE"/>
        </w:rPr>
        <mc:AlternateContent>
          <mc:Choice Requires="wpg">
            <w:drawing>
              <wp:anchor distT="0" distB="0" distL="114300" distR="114300" simplePos="0" relativeHeight="274542080" behindDoc="0" locked="0" layoutInCell="1" allowOverlap="1">
                <wp:simplePos x="0" y="0"/>
                <wp:positionH relativeFrom="column">
                  <wp:posOffset>1038225</wp:posOffset>
                </wp:positionH>
                <wp:positionV relativeFrom="paragraph">
                  <wp:posOffset>34925</wp:posOffset>
                </wp:positionV>
                <wp:extent cx="3084830" cy="4987925"/>
                <wp:effectExtent l="19050" t="19050" r="20320" b="3175"/>
                <wp:wrapNone/>
                <wp:docPr id="28551" name="Group 48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4830" cy="4987925"/>
                          <a:chOff x="3053" y="7531"/>
                          <a:chExt cx="4858" cy="7855"/>
                        </a:xfrm>
                      </wpg:grpSpPr>
                      <wps:wsp>
                        <wps:cNvPr id="28552" name="Text Box 14354"/>
                        <wps:cNvSpPr txBox="1">
                          <a:spLocks noChangeArrowheads="1"/>
                        </wps:cNvSpPr>
                        <wps:spPr bwMode="auto">
                          <a:xfrm>
                            <a:off x="4081" y="13527"/>
                            <a:ext cx="3519"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001B35" w:rsidRDefault="00862F6C" w:rsidP="00C21B6E">
                              <w:pPr>
                                <w:rPr>
                                  <w:rFonts w:asciiTheme="majorHAnsi" w:hAnsiTheme="majorHAnsi" w:cstheme="majorHAnsi"/>
                                  <w:sz w:val="18"/>
                                  <w:szCs w:val="18"/>
                                </w:rPr>
                              </w:pPr>
                              <w:r w:rsidRPr="00001B35">
                                <w:rPr>
                                  <w:rFonts w:asciiTheme="majorHAnsi" w:hAnsiTheme="majorHAnsi" w:cstheme="majorHAnsi"/>
                                  <w:sz w:val="18"/>
                                  <w:szCs w:val="18"/>
                                </w:rPr>
                                <w:t>All thermal shield heaters are started</w:t>
                              </w:r>
                            </w:p>
                          </w:txbxContent>
                        </wps:txbx>
                        <wps:bodyPr rot="0" vert="horz" wrap="square" lIns="91440" tIns="45720" rIns="91440" bIns="45720" anchor="t" anchorCtr="0" upright="1">
                          <a:noAutofit/>
                        </wps:bodyPr>
                      </wps:wsp>
                      <wps:wsp>
                        <wps:cNvPr id="28553" name="Text Box 14355"/>
                        <wps:cNvSpPr txBox="1">
                          <a:spLocks noChangeArrowheads="1"/>
                        </wps:cNvSpPr>
                        <wps:spPr bwMode="auto">
                          <a:xfrm>
                            <a:off x="4200" y="8355"/>
                            <a:ext cx="2773" cy="4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11481B" w:rsidRDefault="00862F6C" w:rsidP="00C21B6E">
                              <w:pPr>
                                <w:rPr>
                                  <w:rFonts w:asciiTheme="majorHAnsi" w:hAnsiTheme="majorHAnsi" w:cstheme="majorHAnsi"/>
                                  <w:sz w:val="18"/>
                                  <w:szCs w:val="18"/>
                                  <w:lang w:val="fr-FR"/>
                                </w:rPr>
                              </w:pPr>
                              <w:r>
                                <w:rPr>
                                  <w:rFonts w:asciiTheme="majorHAnsi" w:hAnsiTheme="majorHAnsi" w:cstheme="majorHAnsi"/>
                                  <w:sz w:val="18"/>
                                  <w:szCs w:val="18"/>
                                  <w:lang w:val="fr-FR"/>
                                </w:rPr>
                                <w:t xml:space="preserve">Warm-up Cryostat </w:t>
                              </w:r>
                            </w:p>
                          </w:txbxContent>
                        </wps:txbx>
                        <wps:bodyPr rot="0" vert="horz" wrap="square" lIns="91440" tIns="45720" rIns="91440" bIns="45720" anchor="t" anchorCtr="0" upright="1">
                          <a:noAutofit/>
                        </wps:bodyPr>
                      </wps:wsp>
                      <wps:wsp>
                        <wps:cNvPr id="28554" name="AutoShape 14356"/>
                        <wps:cNvCnPr>
                          <a:cxnSpLocks noChangeShapeType="1"/>
                        </wps:cNvCnPr>
                        <wps:spPr bwMode="auto">
                          <a:xfrm>
                            <a:off x="4011" y="7923"/>
                            <a:ext cx="0" cy="74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55" name="AutoShape 14357"/>
                        <wps:cNvCnPr>
                          <a:cxnSpLocks noChangeShapeType="1"/>
                        </wps:cNvCnPr>
                        <wps:spPr bwMode="auto">
                          <a:xfrm>
                            <a:off x="3895" y="854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56" name="AutoShape 14358"/>
                        <wps:cNvCnPr>
                          <a:cxnSpLocks noChangeShapeType="1"/>
                        </wps:cNvCnPr>
                        <wps:spPr bwMode="auto">
                          <a:xfrm>
                            <a:off x="3999" y="15357"/>
                            <a:ext cx="39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57" name="AutoShape 14359"/>
                        <wps:cNvCnPr>
                          <a:cxnSpLocks noChangeShapeType="1"/>
                        </wps:cNvCnPr>
                        <wps:spPr bwMode="auto">
                          <a:xfrm>
                            <a:off x="3895" y="1371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58" name="AutoShape 14360"/>
                        <wps:cNvCnPr>
                          <a:cxnSpLocks noChangeShapeType="1"/>
                        </wps:cNvCnPr>
                        <wps:spPr bwMode="auto">
                          <a:xfrm>
                            <a:off x="3893" y="15068"/>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59" name="Rectangle 14361"/>
                        <wps:cNvSpPr>
                          <a:spLocks noChangeArrowheads="1"/>
                        </wps:cNvSpPr>
                        <wps:spPr bwMode="auto">
                          <a:xfrm>
                            <a:off x="3281" y="7712"/>
                            <a:ext cx="1557" cy="624"/>
                          </a:xfrm>
                          <a:prstGeom prst="rect">
                            <a:avLst/>
                          </a:prstGeom>
                          <a:solidFill>
                            <a:srgbClr val="FFFFFF"/>
                          </a:solidFill>
                          <a:ln w="9525">
                            <a:solidFill>
                              <a:srgbClr val="000000"/>
                            </a:solidFill>
                            <a:miter lim="800000"/>
                            <a:headEnd/>
                            <a:tailEnd/>
                          </a:ln>
                        </wps:spPr>
                        <wps:txbx>
                          <w:txbxContent>
                            <w:p w:rsidR="00862F6C" w:rsidRPr="00F811DC" w:rsidRDefault="00862F6C" w:rsidP="00C21B6E">
                              <w:pPr>
                                <w:spacing w:before="120"/>
                                <w:jc w:val="cente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28560" name="Text Box 14362"/>
                        <wps:cNvSpPr txBox="1">
                          <a:spLocks noChangeArrowheads="1"/>
                        </wps:cNvSpPr>
                        <wps:spPr bwMode="auto">
                          <a:xfrm>
                            <a:off x="4217" y="14973"/>
                            <a:ext cx="787"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C21B6E">
                              <w:pP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28561" name="AutoShape 14364"/>
                        <wps:cNvCnPr>
                          <a:cxnSpLocks noChangeShapeType="1"/>
                        </wps:cNvCnPr>
                        <wps:spPr bwMode="auto">
                          <a:xfrm>
                            <a:off x="7894" y="8042"/>
                            <a:ext cx="0" cy="73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62" name="AutoShape 14365"/>
                        <wps:cNvCnPr>
                          <a:cxnSpLocks noChangeShapeType="1"/>
                        </wps:cNvCnPr>
                        <wps:spPr bwMode="auto">
                          <a:xfrm flipV="1">
                            <a:off x="5006" y="8035"/>
                            <a:ext cx="2891"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8563" name="Text Box 14366"/>
                        <wps:cNvSpPr txBox="1">
                          <a:spLocks noChangeArrowheads="1"/>
                        </wps:cNvSpPr>
                        <wps:spPr bwMode="auto">
                          <a:xfrm>
                            <a:off x="3291" y="12545"/>
                            <a:ext cx="2728" cy="850"/>
                          </a:xfrm>
                          <a:prstGeom prst="rect">
                            <a:avLst/>
                          </a:prstGeom>
                          <a:solidFill>
                            <a:srgbClr val="FFFFFF"/>
                          </a:solidFill>
                          <a:ln w="9525">
                            <a:solidFill>
                              <a:srgbClr val="000000"/>
                            </a:solidFill>
                            <a:miter lim="800000"/>
                            <a:headEnd/>
                            <a:tailEnd/>
                          </a:ln>
                        </wps:spPr>
                        <wps:txbx>
                          <w:txbxContent>
                            <w:p w:rsidR="00862F6C" w:rsidRPr="00001B35" w:rsidRDefault="00862F6C" w:rsidP="00C21B6E">
                              <w:pPr>
                                <w:rPr>
                                  <w:rFonts w:asciiTheme="majorHAnsi" w:hAnsiTheme="majorHAnsi" w:cstheme="majorHAnsi"/>
                                  <w:sz w:val="18"/>
                                  <w:szCs w:val="18"/>
                                </w:rPr>
                              </w:pPr>
                              <w:r w:rsidRPr="00001B35">
                                <w:rPr>
                                  <w:rFonts w:asciiTheme="majorHAnsi" w:hAnsiTheme="majorHAnsi" w:cstheme="majorHAnsi"/>
                                  <w:sz w:val="18"/>
                                  <w:szCs w:val="18"/>
                                </w:rPr>
                                <w:t>Warm-up of the cryostat thermal shield</w:t>
                              </w:r>
                            </w:p>
                          </w:txbxContent>
                        </wps:txbx>
                        <wps:bodyPr rot="0" vert="horz" wrap="square" lIns="108000" tIns="45720" rIns="91440" bIns="45720" anchor="t" anchorCtr="0" upright="1">
                          <a:noAutofit/>
                        </wps:bodyPr>
                      </wps:wsp>
                      <wps:wsp>
                        <wps:cNvPr id="28564" name="Rectangle 14367"/>
                        <wps:cNvSpPr>
                          <a:spLocks noChangeArrowheads="1"/>
                        </wps:cNvSpPr>
                        <wps:spPr bwMode="auto">
                          <a:xfrm>
                            <a:off x="5968" y="12545"/>
                            <a:ext cx="1704" cy="850"/>
                          </a:xfrm>
                          <a:prstGeom prst="rect">
                            <a:avLst/>
                          </a:prstGeom>
                          <a:solidFill>
                            <a:srgbClr val="FFFFFF"/>
                          </a:solidFill>
                          <a:ln w="9525">
                            <a:solidFill>
                              <a:srgbClr val="000000"/>
                            </a:solidFill>
                            <a:miter lim="800000"/>
                            <a:headEnd/>
                            <a:tailEnd/>
                          </a:ln>
                        </wps:spPr>
                        <wps:txbx>
                          <w:txbxContent>
                            <w:p w:rsidR="00862F6C" w:rsidRDefault="00862F6C" w:rsidP="00C21B6E">
                              <w:pPr>
                                <w:rPr>
                                  <w:rFonts w:asciiTheme="majorHAnsi" w:hAnsiTheme="majorHAnsi" w:cstheme="majorHAnsi"/>
                                  <w:sz w:val="18"/>
                                  <w:szCs w:val="18"/>
                                  <w:lang w:val="fr-FR"/>
                                </w:rPr>
                              </w:pPr>
                            </w:p>
                            <w:p w:rsidR="00862F6C" w:rsidRPr="0011481B" w:rsidRDefault="00862F6C" w:rsidP="00C21B6E">
                              <w:pPr>
                                <w:rPr>
                                  <w:rFonts w:asciiTheme="majorHAnsi" w:hAnsiTheme="majorHAnsi" w:cstheme="majorHAnsi"/>
                                  <w:sz w:val="18"/>
                                  <w:szCs w:val="18"/>
                                  <w:lang w:val="fr-FR"/>
                                </w:rPr>
                              </w:pPr>
                              <w:r>
                                <w:rPr>
                                  <w:rFonts w:asciiTheme="majorHAnsi" w:hAnsiTheme="majorHAnsi" w:cstheme="majorHAnsi"/>
                                  <w:sz w:val="18"/>
                                  <w:szCs w:val="18"/>
                                  <w:lang w:val="fr-FR"/>
                                </w:rPr>
                                <w:t>Start 22.1</w:t>
                              </w:r>
                            </w:p>
                          </w:txbxContent>
                        </wps:txbx>
                        <wps:bodyPr rot="0" vert="horz" wrap="square" lIns="108000" tIns="45720" rIns="91440" bIns="45720" anchor="t" anchorCtr="0" upright="1">
                          <a:noAutofit/>
                        </wps:bodyPr>
                      </wps:wsp>
                      <wps:wsp>
                        <wps:cNvPr id="28565" name="Rectangle 14368"/>
                        <wps:cNvSpPr>
                          <a:spLocks noChangeArrowheads="1"/>
                        </wps:cNvSpPr>
                        <wps:spPr bwMode="auto">
                          <a:xfrm>
                            <a:off x="5920" y="14019"/>
                            <a:ext cx="1762" cy="791"/>
                          </a:xfrm>
                          <a:prstGeom prst="rect">
                            <a:avLst/>
                          </a:prstGeom>
                          <a:solidFill>
                            <a:srgbClr val="FFFFFF"/>
                          </a:solidFill>
                          <a:ln w="9525">
                            <a:solidFill>
                              <a:srgbClr val="000000"/>
                            </a:solidFill>
                            <a:miter lim="800000"/>
                            <a:headEnd/>
                            <a:tailEnd/>
                          </a:ln>
                        </wps:spPr>
                        <wps:txbx>
                          <w:txbxContent>
                            <w:p w:rsidR="00862F6C" w:rsidRPr="00884534" w:rsidRDefault="00862F6C" w:rsidP="00C21B6E">
                              <w:pPr>
                                <w:rPr>
                                  <w:rFonts w:asciiTheme="majorHAnsi" w:hAnsiTheme="majorHAnsi" w:cstheme="majorHAnsi"/>
                                  <w:sz w:val="18"/>
                                  <w:szCs w:val="18"/>
                                </w:rPr>
                              </w:pPr>
                              <w:r w:rsidRPr="00884534">
                                <w:rPr>
                                  <w:rFonts w:asciiTheme="majorHAnsi" w:hAnsiTheme="majorHAnsi" w:cstheme="majorHAnsi"/>
                                  <w:sz w:val="18"/>
                                  <w:szCs w:val="18"/>
                                </w:rPr>
                                <w:t>Start 2</w:t>
                              </w:r>
                              <w:r>
                                <w:rPr>
                                  <w:rFonts w:asciiTheme="majorHAnsi" w:hAnsiTheme="majorHAnsi" w:cstheme="majorHAnsi"/>
                                  <w:sz w:val="18"/>
                                  <w:szCs w:val="18"/>
                                </w:rPr>
                                <w:t>2</w:t>
                              </w:r>
                              <w:r w:rsidRPr="00884534">
                                <w:rPr>
                                  <w:rFonts w:asciiTheme="majorHAnsi" w:hAnsiTheme="majorHAnsi" w:cstheme="majorHAnsi"/>
                                  <w:sz w:val="18"/>
                                  <w:szCs w:val="18"/>
                                </w:rPr>
                                <w:t>.2</w:t>
                              </w:r>
                            </w:p>
                            <w:p w:rsidR="00862F6C" w:rsidRPr="00884534" w:rsidRDefault="00862F6C" w:rsidP="00C21B6E">
                              <w:pPr>
                                <w:rPr>
                                  <w:rFonts w:asciiTheme="majorHAnsi" w:hAnsiTheme="majorHAnsi" w:cstheme="majorHAnsi"/>
                                  <w:sz w:val="18"/>
                                  <w:szCs w:val="18"/>
                                </w:rPr>
                              </w:pPr>
                              <w:r>
                                <w:rPr>
                                  <w:rFonts w:asciiTheme="majorHAnsi" w:hAnsiTheme="majorHAnsi" w:cstheme="majorHAnsi"/>
                                  <w:sz w:val="18"/>
                                  <w:szCs w:val="18"/>
                                </w:rPr>
                                <w:t>22</w:t>
                              </w:r>
                              <w:r w:rsidRPr="00884534">
                                <w:rPr>
                                  <w:rFonts w:asciiTheme="majorHAnsi" w:hAnsiTheme="majorHAnsi" w:cstheme="majorHAnsi"/>
                                  <w:sz w:val="18"/>
                                  <w:szCs w:val="18"/>
                                </w:rPr>
                                <w:t>.1 in operation</w:t>
                              </w:r>
                            </w:p>
                            <w:p w:rsidR="00862F6C" w:rsidRPr="00884534" w:rsidRDefault="00862F6C" w:rsidP="00C21B6E">
                              <w:pPr>
                                <w:rPr>
                                  <w:szCs w:val="18"/>
                                </w:rPr>
                              </w:pPr>
                            </w:p>
                          </w:txbxContent>
                        </wps:txbx>
                        <wps:bodyPr rot="0" vert="horz" wrap="square" lIns="91440" tIns="45720" rIns="91440" bIns="45720" anchor="t" anchorCtr="0" upright="1">
                          <a:noAutofit/>
                        </wps:bodyPr>
                      </wps:wsp>
                      <wps:wsp>
                        <wps:cNvPr id="28566" name="Text Box 14369"/>
                        <wps:cNvSpPr txBox="1">
                          <a:spLocks noChangeArrowheads="1"/>
                        </wps:cNvSpPr>
                        <wps:spPr bwMode="auto">
                          <a:xfrm>
                            <a:off x="3242" y="14019"/>
                            <a:ext cx="2716" cy="791"/>
                          </a:xfrm>
                          <a:prstGeom prst="rect">
                            <a:avLst/>
                          </a:prstGeom>
                          <a:solidFill>
                            <a:srgbClr val="FFFFFF"/>
                          </a:solidFill>
                          <a:ln w="9525">
                            <a:solidFill>
                              <a:srgbClr val="000000"/>
                            </a:solidFill>
                            <a:miter lim="800000"/>
                            <a:headEnd/>
                            <a:tailEnd/>
                          </a:ln>
                        </wps:spPr>
                        <wps:txbx>
                          <w:txbxContent>
                            <w:p w:rsidR="00862F6C" w:rsidRPr="0011481B" w:rsidRDefault="00862F6C" w:rsidP="00C21B6E">
                              <w:pPr>
                                <w:rPr>
                                  <w:rFonts w:asciiTheme="majorHAnsi" w:hAnsiTheme="majorHAnsi" w:cstheme="majorHAnsi"/>
                                  <w:sz w:val="18"/>
                                  <w:szCs w:val="18"/>
                                </w:rPr>
                              </w:pPr>
                              <w:r w:rsidRPr="0011481B">
                                <w:rPr>
                                  <w:rFonts w:asciiTheme="majorHAnsi" w:hAnsiTheme="majorHAnsi" w:cstheme="majorHAnsi"/>
                                  <w:sz w:val="18"/>
                                  <w:szCs w:val="18"/>
                                </w:rPr>
                                <w:t xml:space="preserve">Warm-up of the </w:t>
                              </w:r>
                              <w:r>
                                <w:rPr>
                                  <w:rFonts w:asciiTheme="majorHAnsi" w:hAnsiTheme="majorHAnsi" w:cstheme="majorHAnsi"/>
                                  <w:sz w:val="18"/>
                                  <w:szCs w:val="18"/>
                                </w:rPr>
                                <w:t>pressure vessel</w:t>
                              </w:r>
                            </w:p>
                            <w:p w:rsidR="00862F6C" w:rsidRPr="00F811DC" w:rsidRDefault="00862F6C" w:rsidP="00C21B6E">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8567" name="Oval 2656"/>
                        <wps:cNvSpPr>
                          <a:spLocks noChangeArrowheads="1"/>
                        </wps:cNvSpPr>
                        <wps:spPr bwMode="auto">
                          <a:xfrm>
                            <a:off x="3138" y="753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C04C3A">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wps:wsp>
                        <wps:cNvPr id="28568" name="Oval 2654"/>
                        <wps:cNvSpPr>
                          <a:spLocks noChangeArrowheads="1"/>
                        </wps:cNvSpPr>
                        <wps:spPr bwMode="auto">
                          <a:xfrm>
                            <a:off x="3069" y="13771"/>
                            <a:ext cx="408" cy="406"/>
                          </a:xfrm>
                          <a:prstGeom prst="ellipse">
                            <a:avLst/>
                          </a:prstGeom>
                          <a:solidFill>
                            <a:srgbClr val="FFFFFF"/>
                          </a:solidFill>
                          <a:ln w="44450">
                            <a:solidFill>
                              <a:srgbClr val="4A7EBB"/>
                            </a:solidFill>
                            <a:round/>
                            <a:headEnd/>
                            <a:tailEnd/>
                          </a:ln>
                        </wps:spPr>
                        <wps:txbx>
                          <w:txbxContent>
                            <w:p w:rsidR="00862F6C" w:rsidRPr="00A87CE9" w:rsidRDefault="00862F6C" w:rsidP="00C04C3A">
                              <w:pPr>
                                <w:jc w:val="center"/>
                                <w:rPr>
                                  <w:rFonts w:ascii="Times New Roman" w:hAnsi="Times New Roman" w:cs="Times New Roman"/>
                                  <w:b/>
                                  <w:szCs w:val="20"/>
                                </w:rPr>
                              </w:pPr>
                              <w:r>
                                <w:rPr>
                                  <w:rFonts w:ascii="Times New Roman" w:hAnsi="Times New Roman" w:cs="Times New Roman"/>
                                  <w:b/>
                                  <w:szCs w:val="20"/>
                                </w:rPr>
                                <w:t>12</w:t>
                              </w:r>
                            </w:p>
                          </w:txbxContent>
                        </wps:txbx>
                        <wps:bodyPr rot="0" vert="horz" wrap="square" lIns="0" tIns="0" rIns="0" bIns="0" anchor="t" anchorCtr="0" upright="1">
                          <a:noAutofit/>
                        </wps:bodyPr>
                      </wps:wsp>
                      <wps:wsp>
                        <wps:cNvPr id="28569" name="Oval 2655"/>
                        <wps:cNvSpPr>
                          <a:spLocks noChangeArrowheads="1"/>
                        </wps:cNvSpPr>
                        <wps:spPr bwMode="auto">
                          <a:xfrm>
                            <a:off x="3053" y="12410"/>
                            <a:ext cx="408" cy="406"/>
                          </a:xfrm>
                          <a:prstGeom prst="ellipse">
                            <a:avLst/>
                          </a:prstGeom>
                          <a:solidFill>
                            <a:srgbClr val="FFFFFF"/>
                          </a:solidFill>
                          <a:ln w="44450">
                            <a:solidFill>
                              <a:srgbClr val="4A7EBB"/>
                            </a:solidFill>
                            <a:round/>
                            <a:headEnd/>
                            <a:tailEnd/>
                          </a:ln>
                        </wps:spPr>
                        <wps:txbx>
                          <w:txbxContent>
                            <w:p w:rsidR="00862F6C" w:rsidRPr="00A87CE9" w:rsidRDefault="00862F6C" w:rsidP="00C04C3A">
                              <w:pPr>
                                <w:jc w:val="center"/>
                                <w:rPr>
                                  <w:rFonts w:ascii="Times New Roman" w:hAnsi="Times New Roman" w:cs="Times New Roman"/>
                                  <w:b/>
                                  <w:szCs w:val="20"/>
                                </w:rPr>
                              </w:pPr>
                              <w:r>
                                <w:rPr>
                                  <w:rFonts w:ascii="Times New Roman" w:hAnsi="Times New Roman" w:cs="Times New Roman"/>
                                  <w:b/>
                                  <w:szCs w:val="20"/>
                                </w:rPr>
                                <w:t>10</w:t>
                              </w:r>
                            </w:p>
                          </w:txbxContent>
                        </wps:txbx>
                        <wps:bodyPr rot="0" vert="horz" wrap="square" lIns="0" tIns="0" rIns="0" bIns="0" anchor="t" anchorCtr="0" upright="1">
                          <a:noAutofit/>
                        </wps:bodyPr>
                      </wps:wsp>
                      <wps:wsp>
                        <wps:cNvPr id="28570" name="Rectangle 2635"/>
                        <wps:cNvSpPr>
                          <a:spLocks noChangeArrowheads="1"/>
                        </wps:cNvSpPr>
                        <wps:spPr bwMode="auto">
                          <a:xfrm>
                            <a:off x="3283" y="8791"/>
                            <a:ext cx="2738" cy="767"/>
                          </a:xfrm>
                          <a:prstGeom prst="rect">
                            <a:avLst/>
                          </a:prstGeom>
                          <a:solidFill>
                            <a:srgbClr val="FFFFFF"/>
                          </a:solidFill>
                          <a:ln w="9525">
                            <a:solidFill>
                              <a:schemeClr val="tx1">
                                <a:lumMod val="100000"/>
                                <a:lumOff val="0"/>
                              </a:schemeClr>
                            </a:solidFill>
                            <a:miter lim="800000"/>
                            <a:headEnd/>
                            <a:tailEnd/>
                          </a:ln>
                          <a:effectLst>
                            <a:outerShdw dist="25400" dir="5400000" algn="ctr" rotWithShape="0">
                              <a:srgbClr val="808080">
                                <a:alpha val="35001"/>
                              </a:srgbClr>
                            </a:outerShdw>
                          </a:effectLst>
                        </wps:spPr>
                        <wps:txbx>
                          <w:txbxContent>
                            <w:p w:rsidR="00862F6C" w:rsidRPr="00001B35" w:rsidRDefault="00862F6C" w:rsidP="00B66148">
                              <w:pPr>
                                <w:rPr>
                                  <w:rFonts w:asciiTheme="majorHAnsi" w:hAnsiTheme="majorHAnsi" w:cstheme="majorHAnsi"/>
                                  <w:sz w:val="16"/>
                                  <w:szCs w:val="16"/>
                                  <w:lang w:val="en-GB"/>
                                </w:rPr>
                              </w:pPr>
                              <w:r w:rsidRPr="00001B35">
                                <w:rPr>
                                  <w:rFonts w:asciiTheme="majorHAnsi" w:hAnsiTheme="majorHAnsi" w:cstheme="majorHAnsi"/>
                                  <w:sz w:val="16"/>
                                  <w:szCs w:val="16"/>
                                  <w:lang w:val="en-GB"/>
                                </w:rPr>
                                <w:t>“Do you want start the warm up of the Cryostat?”</w:t>
                              </w:r>
                            </w:p>
                            <w:p w:rsidR="00862F6C" w:rsidRDefault="00862F6C"/>
                          </w:txbxContent>
                        </wps:txbx>
                        <wps:bodyPr rot="0" vert="horz" wrap="square" lIns="91440" tIns="91440" rIns="91440" bIns="91440" anchor="t" anchorCtr="0" upright="1">
                          <a:noAutofit/>
                        </wps:bodyPr>
                      </wps:wsp>
                      <wps:wsp>
                        <wps:cNvPr id="28571" name="Oval 2639"/>
                        <wps:cNvSpPr>
                          <a:spLocks noChangeArrowheads="1"/>
                        </wps:cNvSpPr>
                        <wps:spPr bwMode="auto">
                          <a:xfrm>
                            <a:off x="3089" y="8616"/>
                            <a:ext cx="408" cy="408"/>
                          </a:xfrm>
                          <a:prstGeom prst="ellipse">
                            <a:avLst/>
                          </a:prstGeom>
                          <a:solidFill>
                            <a:srgbClr val="FFFFFF"/>
                          </a:solidFill>
                          <a:ln w="44450">
                            <a:solidFill>
                              <a:srgbClr val="4A7EBB"/>
                            </a:solidFill>
                            <a:round/>
                            <a:headEnd/>
                            <a:tailEnd/>
                          </a:ln>
                        </wps:spPr>
                        <wps:txbx>
                          <w:txbxContent>
                            <w:p w:rsidR="00862F6C" w:rsidRPr="00AD1EDA" w:rsidRDefault="00862F6C" w:rsidP="00B66148">
                              <w:pPr>
                                <w:jc w:val="center"/>
                                <w:rPr>
                                  <w:rFonts w:ascii="Times New Roman" w:hAnsi="Times New Roman" w:cs="Times New Roman"/>
                                  <w:b/>
                                  <w:sz w:val="16"/>
                                  <w:szCs w:val="16"/>
                                </w:rPr>
                              </w:pPr>
                              <w:r w:rsidRPr="00AD1EDA">
                                <w:rPr>
                                  <w:rFonts w:ascii="Times New Roman" w:hAnsi="Times New Roman" w:cs="Times New Roman"/>
                                  <w:b/>
                                  <w:sz w:val="16"/>
                                  <w:szCs w:val="16"/>
                                </w:rPr>
                                <w:t>4</w:t>
                              </w:r>
                            </w:p>
                          </w:txbxContent>
                        </wps:txbx>
                        <wps:bodyPr rot="0" vert="horz" wrap="square" lIns="0" tIns="0" rIns="0" bIns="0" anchor="t" anchorCtr="0" upright="1">
                          <a:noAutofit/>
                        </wps:bodyPr>
                      </wps:wsp>
                      <wps:wsp>
                        <wps:cNvPr id="28572" name="Text Box 2640"/>
                        <wps:cNvSpPr txBox="1">
                          <a:spLocks noChangeArrowheads="1"/>
                        </wps:cNvSpPr>
                        <wps:spPr bwMode="auto">
                          <a:xfrm>
                            <a:off x="4210" y="9694"/>
                            <a:ext cx="1885"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4A7EBB"/>
                                </a:solidFill>
                                <a:miter lim="800000"/>
                                <a:headEnd/>
                                <a:tailEnd/>
                              </a14:hiddenLine>
                            </a:ext>
                          </a:extLst>
                        </wps:spPr>
                        <wps:txbx>
                          <w:txbxContent>
                            <w:p w:rsidR="00862F6C" w:rsidRPr="00001B35" w:rsidRDefault="00862F6C" w:rsidP="00B66148">
                              <w:pPr>
                                <w:rPr>
                                  <w:rFonts w:asciiTheme="majorHAnsi" w:hAnsiTheme="majorHAnsi" w:cstheme="majorHAnsi"/>
                                  <w:sz w:val="16"/>
                                  <w:szCs w:val="16"/>
                                </w:rPr>
                              </w:pPr>
                              <w:r w:rsidRPr="00001B35">
                                <w:rPr>
                                  <w:rFonts w:asciiTheme="majorHAnsi" w:hAnsiTheme="majorHAnsi" w:cstheme="majorHAnsi"/>
                                  <w:sz w:val="16"/>
                                  <w:szCs w:val="16"/>
                                </w:rPr>
                                <w:t>Yes</w:t>
                              </w:r>
                            </w:p>
                          </w:txbxContent>
                        </wps:txbx>
                        <wps:bodyPr rot="0" vert="horz" wrap="square" lIns="0" tIns="0" rIns="0" bIns="0" anchor="t" anchorCtr="0" upright="1">
                          <a:noAutofit/>
                        </wps:bodyPr>
                      </wps:wsp>
                      <wps:wsp>
                        <wps:cNvPr id="28573" name="Rectangle 2641"/>
                        <wps:cNvSpPr>
                          <a:spLocks noChangeArrowheads="1"/>
                        </wps:cNvSpPr>
                        <wps:spPr bwMode="auto">
                          <a:xfrm>
                            <a:off x="3283" y="10127"/>
                            <a:ext cx="2716" cy="712"/>
                          </a:xfrm>
                          <a:prstGeom prst="rect">
                            <a:avLst/>
                          </a:prstGeom>
                          <a:solidFill>
                            <a:srgbClr val="FFFFFF"/>
                          </a:solidFill>
                          <a:ln w="9525">
                            <a:solidFill>
                              <a:schemeClr val="tx1">
                                <a:lumMod val="100000"/>
                                <a:lumOff val="0"/>
                              </a:schemeClr>
                            </a:solidFill>
                            <a:miter lim="800000"/>
                            <a:headEnd/>
                            <a:tailEnd/>
                          </a:ln>
                        </wps:spPr>
                        <wps:txbx>
                          <w:txbxContent>
                            <w:p w:rsidR="00862F6C" w:rsidRPr="00001B35" w:rsidRDefault="00862F6C" w:rsidP="00B66148">
                              <w:pPr>
                                <w:rPr>
                                  <w:rFonts w:asciiTheme="majorHAnsi" w:hAnsiTheme="majorHAnsi" w:cstheme="majorHAnsi"/>
                                  <w:sz w:val="16"/>
                                  <w:szCs w:val="16"/>
                                  <w:lang w:val="en-GB"/>
                                </w:rPr>
                              </w:pPr>
                              <w:r w:rsidRPr="00001B35">
                                <w:rPr>
                                  <w:rFonts w:asciiTheme="majorHAnsi" w:hAnsiTheme="majorHAnsi" w:cstheme="majorHAnsi"/>
                                  <w:sz w:val="16"/>
                                  <w:szCs w:val="16"/>
                                  <w:lang w:val="en-GB"/>
                                </w:rPr>
                                <w:t>“You must stop the sequences 6 and from 10 to 20”</w:t>
                              </w:r>
                            </w:p>
                          </w:txbxContent>
                        </wps:txbx>
                        <wps:bodyPr rot="0" vert="horz" wrap="square" lIns="91440" tIns="91440" rIns="91440" bIns="91440" anchor="t" anchorCtr="0" upright="1">
                          <a:noAutofit/>
                        </wps:bodyPr>
                      </wps:wsp>
                      <wps:wsp>
                        <wps:cNvPr id="28574" name="Oval 2642"/>
                        <wps:cNvSpPr>
                          <a:spLocks noChangeArrowheads="1"/>
                        </wps:cNvSpPr>
                        <wps:spPr bwMode="auto">
                          <a:xfrm>
                            <a:off x="3116" y="9964"/>
                            <a:ext cx="408" cy="408"/>
                          </a:xfrm>
                          <a:prstGeom prst="ellipse">
                            <a:avLst/>
                          </a:prstGeom>
                          <a:solidFill>
                            <a:srgbClr val="FFFFFF"/>
                          </a:solidFill>
                          <a:ln w="44450">
                            <a:solidFill>
                              <a:srgbClr val="4A7EBB"/>
                            </a:solidFill>
                            <a:round/>
                            <a:headEnd/>
                            <a:tailEnd/>
                          </a:ln>
                        </wps:spPr>
                        <wps:txbx>
                          <w:txbxContent>
                            <w:p w:rsidR="00862F6C" w:rsidRPr="00AD1EDA" w:rsidRDefault="00862F6C" w:rsidP="00B66148">
                              <w:pPr>
                                <w:jc w:val="center"/>
                                <w:rPr>
                                  <w:rFonts w:ascii="Times New Roman" w:hAnsi="Times New Roman" w:cs="Times New Roman"/>
                                  <w:b/>
                                  <w:sz w:val="16"/>
                                  <w:szCs w:val="16"/>
                                </w:rPr>
                              </w:pPr>
                              <w:r w:rsidRPr="00AD1EDA">
                                <w:rPr>
                                  <w:rFonts w:ascii="Times New Roman" w:hAnsi="Times New Roman" w:cs="Times New Roman"/>
                                  <w:b/>
                                  <w:sz w:val="16"/>
                                  <w:szCs w:val="16"/>
                                </w:rPr>
                                <w:t>6</w:t>
                              </w:r>
                            </w:p>
                          </w:txbxContent>
                        </wps:txbx>
                        <wps:bodyPr rot="0" vert="horz" wrap="square" lIns="0" tIns="0" rIns="0" bIns="0" anchor="t" anchorCtr="0" upright="1">
                          <a:noAutofit/>
                        </wps:bodyPr>
                      </wps:wsp>
                      <wps:wsp>
                        <wps:cNvPr id="28575" name="Text Box 2643"/>
                        <wps:cNvSpPr txBox="1">
                          <a:spLocks noChangeArrowheads="1"/>
                        </wps:cNvSpPr>
                        <wps:spPr bwMode="auto">
                          <a:xfrm>
                            <a:off x="4234" y="10969"/>
                            <a:ext cx="2729"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4A7EBB"/>
                                </a:solidFill>
                                <a:miter lim="800000"/>
                                <a:headEnd/>
                                <a:tailEnd/>
                              </a14:hiddenLine>
                            </a:ext>
                          </a:extLst>
                        </wps:spPr>
                        <wps:txbx>
                          <w:txbxContent>
                            <w:p w:rsidR="00862F6C" w:rsidRPr="00001B35" w:rsidRDefault="00862F6C" w:rsidP="00B66148">
                              <w:pPr>
                                <w:rPr>
                                  <w:rFonts w:asciiTheme="majorHAnsi" w:hAnsiTheme="majorHAnsi" w:cstheme="majorHAnsi"/>
                                  <w:sz w:val="16"/>
                                  <w:szCs w:val="16"/>
                                </w:rPr>
                              </w:pPr>
                              <w:r w:rsidRPr="00001B35">
                                <w:rPr>
                                  <w:rFonts w:asciiTheme="majorHAnsi" w:hAnsiTheme="majorHAnsi" w:cstheme="majorHAnsi"/>
                                  <w:sz w:val="16"/>
                                  <w:szCs w:val="16"/>
                                </w:rPr>
                                <w:t>Sequence 6 and 10 to 20 are stopped</w:t>
                              </w:r>
                            </w:p>
                          </w:txbxContent>
                        </wps:txbx>
                        <wps:bodyPr rot="0" vert="horz" wrap="square" lIns="0" tIns="0" rIns="0" bIns="0" anchor="t" anchorCtr="0" upright="1">
                          <a:noAutofit/>
                        </wps:bodyPr>
                      </wps:wsp>
                      <wps:wsp>
                        <wps:cNvPr id="28576" name="Rectangle 2645"/>
                        <wps:cNvSpPr>
                          <a:spLocks noChangeArrowheads="1"/>
                        </wps:cNvSpPr>
                        <wps:spPr bwMode="auto">
                          <a:xfrm>
                            <a:off x="3283" y="11358"/>
                            <a:ext cx="2736" cy="615"/>
                          </a:xfrm>
                          <a:prstGeom prst="rect">
                            <a:avLst/>
                          </a:prstGeom>
                          <a:solidFill>
                            <a:srgbClr val="FFFFFF"/>
                          </a:solidFill>
                          <a:ln w="9525">
                            <a:solidFill>
                              <a:schemeClr val="tx1">
                                <a:lumMod val="100000"/>
                                <a:lumOff val="0"/>
                              </a:schemeClr>
                            </a:solidFill>
                            <a:miter lim="800000"/>
                            <a:headEnd/>
                            <a:tailEnd/>
                          </a:ln>
                        </wps:spPr>
                        <wps:txbx>
                          <w:txbxContent>
                            <w:p w:rsidR="00862F6C" w:rsidRPr="00001B35" w:rsidRDefault="00862F6C" w:rsidP="00B66148">
                              <w:pPr>
                                <w:rPr>
                                  <w:rFonts w:asciiTheme="majorHAnsi" w:hAnsiTheme="majorHAnsi" w:cstheme="majorHAnsi"/>
                                  <w:sz w:val="16"/>
                                  <w:szCs w:val="16"/>
                                </w:rPr>
                              </w:pPr>
                              <w:r w:rsidRPr="00001B35">
                                <w:rPr>
                                  <w:rFonts w:asciiTheme="majorHAnsi" w:hAnsiTheme="majorHAnsi" w:cstheme="majorHAnsi"/>
                                  <w:sz w:val="16"/>
                                  <w:szCs w:val="16"/>
                                </w:rPr>
                                <w:t>Stop LN2 – stop the sequence 5</w:t>
                              </w:r>
                            </w:p>
                          </w:txbxContent>
                        </wps:txbx>
                        <wps:bodyPr rot="0" vert="horz" wrap="square" lIns="91440" tIns="91440" rIns="91440" bIns="91440" anchor="t" anchorCtr="0" upright="1">
                          <a:noAutofit/>
                        </wps:bodyPr>
                      </wps:wsp>
                      <wps:wsp>
                        <wps:cNvPr id="28577" name="Oval 2646"/>
                        <wps:cNvSpPr>
                          <a:spLocks noChangeArrowheads="1"/>
                        </wps:cNvSpPr>
                        <wps:spPr bwMode="auto">
                          <a:xfrm>
                            <a:off x="3092" y="11233"/>
                            <a:ext cx="408" cy="408"/>
                          </a:xfrm>
                          <a:prstGeom prst="ellipse">
                            <a:avLst/>
                          </a:prstGeom>
                          <a:solidFill>
                            <a:srgbClr val="FFFFFF"/>
                          </a:solidFill>
                          <a:ln w="44450">
                            <a:solidFill>
                              <a:srgbClr val="4A7EBB"/>
                            </a:solidFill>
                            <a:round/>
                            <a:headEnd/>
                            <a:tailEnd/>
                          </a:ln>
                        </wps:spPr>
                        <wps:txbx>
                          <w:txbxContent>
                            <w:p w:rsidR="00862F6C" w:rsidRPr="00AD1EDA" w:rsidRDefault="00862F6C" w:rsidP="00B66148">
                              <w:pPr>
                                <w:jc w:val="center"/>
                                <w:rPr>
                                  <w:rFonts w:ascii="Times New Roman" w:hAnsi="Times New Roman" w:cs="Times New Roman"/>
                                  <w:b/>
                                  <w:sz w:val="16"/>
                                  <w:szCs w:val="16"/>
                                </w:rPr>
                              </w:pPr>
                              <w:r w:rsidRPr="00AD1EDA">
                                <w:rPr>
                                  <w:rFonts w:ascii="Times New Roman" w:hAnsi="Times New Roman" w:cs="Times New Roman"/>
                                  <w:b/>
                                  <w:sz w:val="16"/>
                                  <w:szCs w:val="16"/>
                                </w:rPr>
                                <w:t>8</w:t>
                              </w:r>
                            </w:p>
                          </w:txbxContent>
                        </wps:txbx>
                        <wps:bodyPr rot="0" vert="horz" wrap="square" lIns="0" tIns="0" rIns="0" bIns="0" anchor="t" anchorCtr="0" upright="1">
                          <a:noAutofit/>
                        </wps:bodyPr>
                      </wps:wsp>
                      <wps:wsp>
                        <wps:cNvPr id="28578" name="Text Box 2650"/>
                        <wps:cNvSpPr txBox="1">
                          <a:spLocks noChangeArrowheads="1"/>
                        </wps:cNvSpPr>
                        <wps:spPr bwMode="auto">
                          <a:xfrm>
                            <a:off x="4293" y="12122"/>
                            <a:ext cx="2728"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4A7EBB"/>
                                </a:solidFill>
                                <a:miter lim="800000"/>
                                <a:headEnd/>
                                <a:tailEnd/>
                              </a14:hiddenLine>
                            </a:ext>
                          </a:extLst>
                        </wps:spPr>
                        <wps:txbx>
                          <w:txbxContent>
                            <w:p w:rsidR="00862F6C" w:rsidRPr="00001B35" w:rsidRDefault="00862F6C" w:rsidP="00B66148">
                              <w:pPr>
                                <w:rPr>
                                  <w:rFonts w:asciiTheme="majorHAnsi" w:hAnsiTheme="majorHAnsi" w:cstheme="majorHAnsi"/>
                                  <w:sz w:val="16"/>
                                  <w:szCs w:val="16"/>
                                </w:rPr>
                              </w:pPr>
                              <w:r w:rsidRPr="00001B35">
                                <w:rPr>
                                  <w:rFonts w:asciiTheme="majorHAnsi" w:hAnsiTheme="majorHAnsi" w:cstheme="majorHAnsi"/>
                                  <w:sz w:val="16"/>
                                  <w:szCs w:val="16"/>
                                </w:rPr>
                                <w:t>Sequence 5 stopped</w:t>
                              </w:r>
                            </w:p>
                          </w:txbxContent>
                        </wps:txbx>
                        <wps:bodyPr rot="0" vert="horz" wrap="square" lIns="0" tIns="0" rIns="0" bIns="0" anchor="t" anchorCtr="0" upright="1">
                          <a:noAutofit/>
                        </wps:bodyPr>
                      </wps:wsp>
                      <wps:wsp>
                        <wps:cNvPr id="28579" name="AutoShape 14359"/>
                        <wps:cNvCnPr/>
                        <wps:spPr bwMode="auto">
                          <a:xfrm>
                            <a:off x="3897" y="1222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80" name="AutoShape 14359"/>
                        <wps:cNvCnPr/>
                        <wps:spPr bwMode="auto">
                          <a:xfrm>
                            <a:off x="3899" y="1109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81" name="AutoShape 14359"/>
                        <wps:cNvCnPr/>
                        <wps:spPr bwMode="auto">
                          <a:xfrm>
                            <a:off x="3892" y="982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806" o:spid="_x0000_s4727" style="position:absolute;margin-left:81.75pt;margin-top:2.75pt;width:242.9pt;height:392.75pt;z-index:274542080" coordorigin="3053,7531" coordsize="4858,7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">
                <v:shape id="Text Box 14354" o:spid="_x0000_s4728" type="#_x0000_t202" style="position:absolute;left:4081;top:13527;width:3519;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eH2sUA&#10;AADeAAAADwAAAGRycy9kb3ducmV2LnhtbESPQWvCQBSE74X+h+UVvNXdhkY0ukqpFDwpWhW8PbLP&#10;JDT7NmRXE/+9Kwg9DjPzDTNb9LYWV2p95VjDx1CBIM6dqbjQsP/9eR+D8AHZYO2YNNzIw2L++jLD&#10;zLiOt3TdhUJECPsMNZQhNJmUPi/Joh+6hjh6Z9daDFG2hTQtdhFua5koNZIWK44LJTb0XVL+t7tY&#10;DYf1+XT8VJtiadOmc72SbCdS68Fb/zUFEagP/+Fne2U0JOM0TeBxJ14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d4faxQAAAN4AAAAPAAAAAAAAAAAAAAAAAJgCAABkcnMv&#10;ZG93bnJldi54bWxQSwUGAAAAAAQABAD1AAAAigMAAAAA&#10;" filled="f" stroked="f">
                  <v:textbox>
                    <w:txbxContent>
                      <w:p w:rsidR="00862F6C" w:rsidRPr="00001B35" w:rsidRDefault="00862F6C" w:rsidP="00C21B6E">
                        <w:pPr>
                          <w:rPr>
                            <w:rFonts w:asciiTheme="majorHAnsi" w:hAnsiTheme="majorHAnsi" w:cstheme="majorHAnsi"/>
                            <w:sz w:val="18"/>
                            <w:szCs w:val="18"/>
                          </w:rPr>
                        </w:pPr>
                        <w:r w:rsidRPr="00001B35">
                          <w:rPr>
                            <w:rFonts w:asciiTheme="majorHAnsi" w:hAnsiTheme="majorHAnsi" w:cstheme="majorHAnsi"/>
                            <w:sz w:val="18"/>
                            <w:szCs w:val="18"/>
                          </w:rPr>
                          <w:t>All thermal shield heaters are started</w:t>
                        </w:r>
                      </w:p>
                    </w:txbxContent>
                  </v:textbox>
                </v:shape>
                <v:shape id="Text Box 14355" o:spid="_x0000_s4729" type="#_x0000_t202" style="position:absolute;left:4200;top:8355;width:2773;height: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vaVsUA&#10;AADeAAAADwAAAGRycy9kb3ducmV2LnhtbESP3YrCMBSE74V9h3AW9kbWdNX6U43iCkpvdX2AY3Ns&#10;yzYnpYm2vr0RBC+HmfmGWa47U4kbNa60rOBnEIEgzqwuOVdw+tt9z0A4j6yxskwK7uRgvfroLTHR&#10;tuUD3Y4+FwHCLkEFhfd1IqXLCjLoBrYmDt7FNgZ9kE0udYNtgJtKDqNoIg2WHBYKrGlbUPZ/vBoF&#10;l7Ttx/P2vPen6WE8+cVyerZ3pb4+u80ChKfOv8OvdqoVDGdxPILnnXAF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9pWxQAAAN4AAAAPAAAAAAAAAAAAAAAAAJgCAABkcnMv&#10;ZG93bnJldi54bWxQSwUGAAAAAAQABAD1AAAAigMAAAAA&#10;" stroked="f">
                  <v:textbox>
                    <w:txbxContent>
                      <w:p w:rsidR="00862F6C" w:rsidRPr="0011481B" w:rsidRDefault="00862F6C" w:rsidP="00C21B6E">
                        <w:pPr>
                          <w:rPr>
                            <w:rFonts w:asciiTheme="majorHAnsi" w:hAnsiTheme="majorHAnsi" w:cstheme="majorHAnsi"/>
                            <w:sz w:val="18"/>
                            <w:szCs w:val="18"/>
                            <w:lang w:val="fr-FR"/>
                          </w:rPr>
                        </w:pPr>
                        <w:r>
                          <w:rPr>
                            <w:rFonts w:asciiTheme="majorHAnsi" w:hAnsiTheme="majorHAnsi" w:cstheme="majorHAnsi"/>
                            <w:sz w:val="18"/>
                            <w:szCs w:val="18"/>
                            <w:lang w:val="fr-FR"/>
                          </w:rPr>
                          <w:t xml:space="preserve">Warm-up Cryostat </w:t>
                        </w:r>
                      </w:p>
                    </w:txbxContent>
                  </v:textbox>
                </v:shape>
                <v:shape id="AutoShape 14356" o:spid="_x0000_s4730" type="#_x0000_t32" style="position:absolute;left:4011;top:7923;width:0;height:74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iklMcAAADeAAAADwAAAGRycy9kb3ducmV2LnhtbESPQWsCMRSE70L/Q3iFXqRmFbfI1ihb&#10;QagFD9r2/rp53YRuXtZN1PXfN4LgcZiZb5j5sneNOFEXrGcF41EGgrjy2nKt4Otz/TwDESKyxsYz&#10;KbhQgOXiYTDHQvsz7+i0j7VIEA4FKjAxtoWUoTLkMIx8S5y8X985jEl2tdQdnhPcNXKSZS/SoeW0&#10;YLCllaHqb390Crab8Vv5Y+zmY3ew23xdNsd6+K3U02NfvoKI1Md7+NZ+1womszyfwvVOugJy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2KSUxwAAAN4AAAAPAAAAAAAA&#10;AAAAAAAAAKECAABkcnMvZG93bnJldi54bWxQSwUGAAAAAAQABAD5AAAAlQMAAAAA&#10;"/>
                <v:shape id="AutoShape 14357" o:spid="_x0000_s4731" type="#_x0000_t32" style="position:absolute;left:3895;top:8549;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QBD8cAAADeAAAADwAAAGRycy9kb3ducmV2LnhtbESPQWsCMRSE74X+h/AKvRTNKqzIapSt&#10;INSCB63en5vnJnTzsm6ibv99UxB6HGbmG2a+7F0jbtQF61nBaJiBIK68tlwrOHytB1MQISJrbDyT&#10;gh8KsFw8P82x0P7OO7rtYy0ShEOBCkyMbSFlqAw5DEPfEifv7DuHMcmulrrDe4K7Ro6zbCIdWk4L&#10;BltaGaq+91enYLsZvZcnYzefu4vd5uuyudZvR6VeX/pyBiJSH//Dj/aHVjCe5nkOf3fSFZ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lAEPxwAAAN4AAAAPAAAAAAAA&#10;AAAAAAAAAKECAABkcnMvZG93bnJldi54bWxQSwUGAAAAAAQABAD5AAAAlQMAAAAA&#10;"/>
                <v:shape id="AutoShape 14358" o:spid="_x0000_s4732" type="#_x0000_t32" style="position:absolute;left:3999;top:15357;width:39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afeMcAAADeAAAADwAAAGRycy9kb3ducmV2LnhtbESPQWsCMRSE70L/Q3iFXqRmFVaW1Sjb&#10;glAFD9r2/ty8bkI3L9tN1O2/N4WCx2FmvmGW68G14kJ9sJ4VTCcZCOLaa8uNgo/3zXMBIkRkja1n&#10;UvBLAdarh9ESS+2vfKDLMTYiQTiUqMDE2JVShtqQwzDxHXHyvnzvMCbZN1L3eE1w18pZls2lQ8tp&#10;wWBHr4bq7+PZKdhvpy/Vydjt7vBj9/mmas/N+FOpp8ehWoCINMR7+L/9phXMijyfw9+ddAXk6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Rp94xwAAAN4AAAAPAAAAAAAA&#10;AAAAAAAAAKECAABkcnMvZG93bnJldi54bWxQSwUGAAAAAAQABAD5AAAAlQMAAAAA&#10;"/>
                <v:shape id="AutoShape 14359" o:spid="_x0000_s4733" type="#_x0000_t32" style="position:absolute;left:3895;top:13710;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o648cAAADeAAAADwAAAGRycy9kb3ducmV2LnhtbESPQWsCMRSE70L/Q3iFXqRmFdbK1ihb&#10;QagFD9r2/rp53YRuXtZN1PXfm4LgcZiZb5j5sneNOFEXrGcF41EGgrjy2nKt4Otz/TwDESKyxsYz&#10;KbhQgOXiYTDHQvsz7+i0j7VIEA4FKjAxtoWUoTLkMIx8S5y8X985jEl2tdQdnhPcNXKSZVPp0HJa&#10;MNjSylD1tz86BdvN+K38MXbzsTvYbb4um2M9/Fbq6bEvX0FE6uM9fGu/awWTWZ6/wP+ddAXk4g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CjrjxwAAAN4AAAAPAAAAAAAA&#10;AAAAAAAAAKECAABkcnMvZG93bnJldi54bWxQSwUGAAAAAAQABAD5AAAAlQMAAAAA&#10;"/>
                <v:shape id="AutoShape 14360" o:spid="_x0000_s4734" type="#_x0000_t32" style="position:absolute;left:3893;top:15068;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WukcQAAADeAAAADwAAAGRycy9kb3ducmV2LnhtbERPz2vCMBS+D/Y/hDfYZWiq0CGdaekE&#10;YQoe1O3+bN6asOalNlHrf78cBjt+fL+X1eg6caUhWM8KZtMMBHHjteVWwedxPVmACBFZY+eZFNwp&#10;QFU+Piyx0P7Ge7oeYitSCIcCFZgY+0LK0BhyGKa+J07ctx8cxgSHVuoBbyncdXKeZa/SoeXUYLCn&#10;laHm53BxCnab2Xt9Mnaz3Z/tLl/X3aV9+VLq+Wms30BEGuO/+M/9oRXMF3me9qY76QrI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la6RxAAAAN4AAAAPAAAAAAAAAAAA&#10;AAAAAKECAABkcnMvZG93bnJldi54bWxQSwUGAAAAAAQABAD5AAAAkgMAAAAA&#10;"/>
                <v:rect id="Rectangle 14361" o:spid="_x0000_s4735" style="position:absolute;left:3281;top:7712;width:1557;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r/0sUA&#10;AADeAAAADwAAAGRycy9kb3ducmV2LnhtbESPQYvCMBSE78L+h/AWvGm6FUWrURZF0aPWy97eNs+2&#10;u81LaaJWf70RBI/DzHzDzBatqcSFGldaVvDVj0AQZ1aXnCs4puveGITzyBory6TgRg4W84/ODBNt&#10;r7yny8HnIkDYJaig8L5OpHRZQQZd39bEwTvZxqAPssmlbvAa4KaScRSNpMGSw0KBNS0Lyv4PZ6Pg&#10;t4yPeN+nm8hM1gO/a9O/889Kqe5n+z0F4an17/CrvdUK4vFwOIHnnXAF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Gv/SxQAAAN4AAAAPAAAAAAAAAAAAAAAAAJgCAABkcnMv&#10;ZG93bnJldi54bWxQSwUGAAAAAAQABAD1AAAAigMAAAAA&#10;">
                  <v:textbox>
                    <w:txbxContent>
                      <w:p w:rsidR="00862F6C" w:rsidRPr="00F811DC" w:rsidRDefault="00862F6C" w:rsidP="00C21B6E">
                        <w:pPr>
                          <w:spacing w:before="120"/>
                          <w:jc w:val="center"/>
                          <w:rPr>
                            <w:rFonts w:asciiTheme="majorHAnsi" w:hAnsiTheme="majorHAnsi" w:cstheme="majorHAnsi"/>
                            <w:sz w:val="18"/>
                            <w:szCs w:val="18"/>
                          </w:rPr>
                        </w:pPr>
                        <w:r w:rsidRPr="00F811DC">
                          <w:rPr>
                            <w:rFonts w:asciiTheme="majorHAnsi" w:hAnsiTheme="majorHAnsi" w:cstheme="majorHAnsi"/>
                            <w:sz w:val="18"/>
                            <w:szCs w:val="18"/>
                          </w:rPr>
                          <w:t>Stop</w:t>
                        </w:r>
                      </w:p>
                    </w:txbxContent>
                  </v:textbox>
                </v:rect>
                <v:shape id="Text Box 14362" o:spid="_x0000_s4736" type="#_x0000_t202" style="position:absolute;left:4217;top:14973;width:787;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V2i8MA&#10;AADeAAAADwAAAGRycy9kb3ducmV2LnhtbESPzYrCMBSF98K8Q7gD7jQZUdGOUQZFcKVYdWB2l+ba&#10;lmluShNtfXuzEFwezh/fYtXZStyp8aVjDV9DBYI4c6bkXMP5tB3MQPiAbLByTBoe5GG1/OgtMDGu&#10;5SPd05CLOMI+QQ1FCHUipc8KsuiHriaO3tU1FkOUTS5Ng20ct5UcKTWVFkuODwXWtC4o+09vVsNl&#10;f/37HatDvrGTunWdkmznUuv+Z/fzDSJQF97hV3tnNIxmk2kEiDgRBe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4V2i8MAAADeAAAADwAAAAAAAAAAAAAAAACYAgAAZHJzL2Rv&#10;d25yZXYueG1sUEsFBgAAAAAEAAQA9QAAAIgDAAAAAA==&#10;" filled="f" stroked="f">
                  <v:textbox>
                    <w:txbxContent>
                      <w:p w:rsidR="00862F6C" w:rsidRPr="00F811DC" w:rsidRDefault="00862F6C" w:rsidP="00C21B6E">
                        <w:pPr>
                          <w:rPr>
                            <w:rFonts w:asciiTheme="majorHAnsi" w:hAnsiTheme="majorHAnsi" w:cstheme="majorHAnsi"/>
                            <w:sz w:val="18"/>
                            <w:szCs w:val="18"/>
                          </w:rPr>
                        </w:pPr>
                        <w:r w:rsidRPr="00F811DC">
                          <w:rPr>
                            <w:rFonts w:asciiTheme="majorHAnsi" w:hAnsiTheme="majorHAnsi" w:cstheme="majorHAnsi"/>
                            <w:sz w:val="18"/>
                            <w:szCs w:val="18"/>
                          </w:rPr>
                          <w:t>Stop</w:t>
                        </w:r>
                      </w:p>
                    </w:txbxContent>
                  </v:textbox>
                </v:shape>
                <v:shape id="AutoShape 14364" o:spid="_x0000_s4737" type="#_x0000_t32" style="position:absolute;left:7894;top:8042;width:0;height:73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PNsccAAADeAAAADwAAAGRycy9kb3ducmV2LnhtbESPQWsCMRSE74X+h/AKvZSaXUGR1Shb&#10;QVDBg7a9Pzevm9DNy3YTdfvvjSB4HGbmG2a26F0jztQF61lBPshAEFdeW64VfH2u3icgQkTW2Hgm&#10;Bf8UYDF/fpphof2F93Q+xFokCIcCFZgY20LKUBlyGAa+JU7ej+8cxiS7WuoOLwnuGjnMsrF0aDkt&#10;GGxpaaj6PZycgt0m/yiPxm62+z+7G63K5lS/fSv1+tKXUxCR+vgI39trrWA4GY1zuN1JV0D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w82xxwAAAN4AAAAPAAAAAAAA&#10;AAAAAAAAAKECAABkcnMvZG93bnJldi54bWxQSwUGAAAAAAQABAD5AAAAlQMAAAAA&#10;"/>
                <v:shape id="AutoShape 14365" o:spid="_x0000_s4738" type="#_x0000_t32" style="position:absolute;left:5006;top:8035;width:2891;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R2KMYAAADeAAAADwAAAGRycy9kb3ducmV2LnhtbESPT4vCMBTE78J+h/AEb5pa8A/VKLIq&#10;7mEv6h72+Ghem2LzUppU67ffCMIeh5n5DbPe9rYWd2p95VjBdJKAIM6drrhU8HM9jpcgfEDWWDsm&#10;BU/ysN18DNaYaffgM90voRQRwj5DBSaEJpPS54Ys+olriKNXuNZiiLItpW7xEeG2lmmSzKXFiuOC&#10;wYY+DeW3S2cV7J/f+alLmtIsisO5WxTST38LpUbDfrcCEagP/+F3+0srSJezeQqvO/EK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U0dijGAAAA3gAAAA8AAAAAAAAA&#10;AAAAAAAAoQIAAGRycy9kb3ducmV2LnhtbFBLBQYAAAAABAAEAPkAAACUAwAAAAA=&#10;" strokeweight=".5pt">
                  <v:stroke startarrow="block"/>
                </v:shape>
                <v:shape id="Text Box 14366" o:spid="_x0000_s4739" type="#_x0000_t202" style="position:absolute;left:3291;top:12545;width:2728;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bhDscA&#10;AADeAAAADwAAAGRycy9kb3ducmV2LnhtbESPQWvCQBSE70L/w/IKvemmFkXTbCQUil48VFvF2zP7&#10;mg1m36bZVdN/3y0IHoeZ+YbJFr1txIU6XztW8DxKQBCXTtdcKfjcvg9nIHxA1tg4JgW/5GGRPwwy&#10;TLW78gddNqESEcI+RQUmhDaV0peGLPqRa4mj9+06iyHKrpK6w2uE20aOk2QqLdYcFwy29GaoPG3O&#10;VsG2/1qeaH2Qy31tjrsC5/hTzJV6euyLVxCB+nAP39orrWA8m0xf4P9Ov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W4Q7HAAAA3gAAAA8AAAAAAAAAAAAAAAAAmAIAAGRy&#10;cy9kb3ducmV2LnhtbFBLBQYAAAAABAAEAPUAAACMAwAAAAA=&#10;">
                  <v:textbox inset="3mm">
                    <w:txbxContent>
                      <w:p w:rsidR="00862F6C" w:rsidRPr="00001B35" w:rsidRDefault="00862F6C" w:rsidP="00C21B6E">
                        <w:pPr>
                          <w:rPr>
                            <w:rFonts w:asciiTheme="majorHAnsi" w:hAnsiTheme="majorHAnsi" w:cstheme="majorHAnsi"/>
                            <w:sz w:val="18"/>
                            <w:szCs w:val="18"/>
                          </w:rPr>
                        </w:pPr>
                        <w:r w:rsidRPr="00001B35">
                          <w:rPr>
                            <w:rFonts w:asciiTheme="majorHAnsi" w:hAnsiTheme="majorHAnsi" w:cstheme="majorHAnsi"/>
                            <w:sz w:val="18"/>
                            <w:szCs w:val="18"/>
                          </w:rPr>
                          <w:t>Warm-up of the cryostat thermal shield</w:t>
                        </w:r>
                      </w:p>
                    </w:txbxContent>
                  </v:textbox>
                </v:shape>
                <v:rect id="Rectangle 14367" o:spid="_x0000_s4740" style="position:absolute;left:5968;top:12545;width:1704;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iS8gA&#10;AADeAAAADwAAAGRycy9kb3ducmV2LnhtbESPS2vDMBCE74X+B7GF3hK5Jg/jRAlJoLRpDiEPyHWx&#10;NpaptTKW6rj/PioEehxm5htmvuxtLTpqfeVYwdswAUFcOF1xqeB8eh9kIHxA1lg7JgW/5GG5eH6a&#10;Y67djQ/UHUMpIoR9jgpMCE0upS8MWfRD1xBH7+paiyHKtpS6xVuE21qmSTKRFiuOCwYb2hgqvo8/&#10;VsFOX0ZFus0+xpfma4+r6frUTY1Sry/9agYiUB/+w4/2p1aQZuPJCP7uxCsgF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JqJLyAAAAN4AAAAPAAAAAAAAAAAAAAAAAJgCAABk&#10;cnMvZG93bnJldi54bWxQSwUGAAAAAAQABAD1AAAAjQMAAAAA&#10;">
                  <v:textbox inset="3mm">
                    <w:txbxContent>
                      <w:p w:rsidR="00862F6C" w:rsidRDefault="00862F6C" w:rsidP="00C21B6E">
                        <w:pPr>
                          <w:rPr>
                            <w:rFonts w:asciiTheme="majorHAnsi" w:hAnsiTheme="majorHAnsi" w:cstheme="majorHAnsi"/>
                            <w:sz w:val="18"/>
                            <w:szCs w:val="18"/>
                            <w:lang w:val="fr-FR"/>
                          </w:rPr>
                        </w:pPr>
                      </w:p>
                      <w:p w:rsidR="00862F6C" w:rsidRPr="0011481B" w:rsidRDefault="00862F6C" w:rsidP="00C21B6E">
                        <w:pPr>
                          <w:rPr>
                            <w:rFonts w:asciiTheme="majorHAnsi" w:hAnsiTheme="majorHAnsi" w:cstheme="majorHAnsi"/>
                            <w:sz w:val="18"/>
                            <w:szCs w:val="18"/>
                            <w:lang w:val="fr-FR"/>
                          </w:rPr>
                        </w:pPr>
                        <w:r>
                          <w:rPr>
                            <w:rFonts w:asciiTheme="majorHAnsi" w:hAnsiTheme="majorHAnsi" w:cstheme="majorHAnsi"/>
                            <w:sz w:val="18"/>
                            <w:szCs w:val="18"/>
                            <w:lang w:val="fr-FR"/>
                          </w:rPr>
                          <w:t>Start 22.1</w:t>
                        </w:r>
                      </w:p>
                    </w:txbxContent>
                  </v:textbox>
                </v:rect>
                <v:rect id="Rectangle 14368" o:spid="_x0000_s4741" style="position:absolute;left:5920;top:14019;width:1762;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s/asUA&#10;AADeAAAADwAAAGRycy9kb3ducmV2LnhtbESPQYvCMBSE74L/ITzBm6ZbUdxqlGVF0aPWy96ezdu2&#10;u81LaaJWf70RBI/DzHzDzJetqcSFGldaVvAxjEAQZ1aXnCs4puvBFITzyBory6TgRg6Wi25njom2&#10;V97T5eBzESDsElRQeF8nUrqsIINuaGvi4P3axqAPssmlbvAa4KaScRRNpMGSw0KBNX0XlP0fzkbB&#10;qYyPeN+nm8h8rkd+16Z/55+VUv1e+zUD4an17/CrvdUK4ul4MobnnXAF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Oz9qxQAAAN4AAAAPAAAAAAAAAAAAAAAAAJgCAABkcnMv&#10;ZG93bnJldi54bWxQSwUGAAAAAAQABAD1AAAAigMAAAAA&#10;">
                  <v:textbox>
                    <w:txbxContent>
                      <w:p w:rsidR="00862F6C" w:rsidRPr="00884534" w:rsidRDefault="00862F6C" w:rsidP="00C21B6E">
                        <w:pPr>
                          <w:rPr>
                            <w:rFonts w:asciiTheme="majorHAnsi" w:hAnsiTheme="majorHAnsi" w:cstheme="majorHAnsi"/>
                            <w:sz w:val="18"/>
                            <w:szCs w:val="18"/>
                          </w:rPr>
                        </w:pPr>
                        <w:r w:rsidRPr="00884534">
                          <w:rPr>
                            <w:rFonts w:asciiTheme="majorHAnsi" w:hAnsiTheme="majorHAnsi" w:cstheme="majorHAnsi"/>
                            <w:sz w:val="18"/>
                            <w:szCs w:val="18"/>
                          </w:rPr>
                          <w:t>Start 2</w:t>
                        </w:r>
                        <w:r>
                          <w:rPr>
                            <w:rFonts w:asciiTheme="majorHAnsi" w:hAnsiTheme="majorHAnsi" w:cstheme="majorHAnsi"/>
                            <w:sz w:val="18"/>
                            <w:szCs w:val="18"/>
                          </w:rPr>
                          <w:t>2</w:t>
                        </w:r>
                        <w:r w:rsidRPr="00884534">
                          <w:rPr>
                            <w:rFonts w:asciiTheme="majorHAnsi" w:hAnsiTheme="majorHAnsi" w:cstheme="majorHAnsi"/>
                            <w:sz w:val="18"/>
                            <w:szCs w:val="18"/>
                          </w:rPr>
                          <w:t>.2</w:t>
                        </w:r>
                      </w:p>
                      <w:p w:rsidR="00862F6C" w:rsidRPr="00884534" w:rsidRDefault="00862F6C" w:rsidP="00C21B6E">
                        <w:pPr>
                          <w:rPr>
                            <w:rFonts w:asciiTheme="majorHAnsi" w:hAnsiTheme="majorHAnsi" w:cstheme="majorHAnsi"/>
                            <w:sz w:val="18"/>
                            <w:szCs w:val="18"/>
                          </w:rPr>
                        </w:pPr>
                        <w:r>
                          <w:rPr>
                            <w:rFonts w:asciiTheme="majorHAnsi" w:hAnsiTheme="majorHAnsi" w:cstheme="majorHAnsi"/>
                            <w:sz w:val="18"/>
                            <w:szCs w:val="18"/>
                          </w:rPr>
                          <w:t>22</w:t>
                        </w:r>
                        <w:r w:rsidRPr="00884534">
                          <w:rPr>
                            <w:rFonts w:asciiTheme="majorHAnsi" w:hAnsiTheme="majorHAnsi" w:cstheme="majorHAnsi"/>
                            <w:sz w:val="18"/>
                            <w:szCs w:val="18"/>
                          </w:rPr>
                          <w:t>.1 in operation</w:t>
                        </w:r>
                      </w:p>
                      <w:p w:rsidR="00862F6C" w:rsidRPr="00884534" w:rsidRDefault="00862F6C" w:rsidP="00C21B6E">
                        <w:pPr>
                          <w:rPr>
                            <w:szCs w:val="18"/>
                          </w:rPr>
                        </w:pPr>
                      </w:p>
                    </w:txbxContent>
                  </v:textbox>
                </v:rect>
                <v:shape id="Text Box 14369" o:spid="_x0000_s4742" type="#_x0000_t202" style="position:absolute;left:3242;top:14019;width:2716;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79BMgA&#10;AADeAAAADwAAAGRycy9kb3ducmV2LnhtbESPT2vCQBTE70K/w/IKvRTd1NYYo6uUgsXe6h/0+sg+&#10;k9Ds23R3jem37xYKHoeZ+Q2zWPWmER05X1tW8DRKQBAXVtdcKjjs18MMhA/IGhvLpOCHPKyWd4MF&#10;5tpeeUvdLpQiQtjnqKAKoc2l9EVFBv3ItsTRO1tnMETpSqkdXiPcNHKcJKk0WHNcqLClt4qKr93F&#10;KMheNt3Jfzx/Hov03MzC47R7/3ZKPdz3r3MQgfpwC/+3N1rBOJukK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3v0EyAAAAN4AAAAPAAAAAAAAAAAAAAAAAJgCAABk&#10;cnMvZG93bnJldi54bWxQSwUGAAAAAAQABAD1AAAAjQMAAAAA&#10;">
                  <v:textbox>
                    <w:txbxContent>
                      <w:p w:rsidR="00862F6C" w:rsidRPr="0011481B" w:rsidRDefault="00862F6C" w:rsidP="00C21B6E">
                        <w:pPr>
                          <w:rPr>
                            <w:rFonts w:asciiTheme="majorHAnsi" w:hAnsiTheme="majorHAnsi" w:cstheme="majorHAnsi"/>
                            <w:sz w:val="18"/>
                            <w:szCs w:val="18"/>
                          </w:rPr>
                        </w:pPr>
                        <w:r w:rsidRPr="0011481B">
                          <w:rPr>
                            <w:rFonts w:asciiTheme="majorHAnsi" w:hAnsiTheme="majorHAnsi" w:cstheme="majorHAnsi"/>
                            <w:sz w:val="18"/>
                            <w:szCs w:val="18"/>
                          </w:rPr>
                          <w:t xml:space="preserve">Warm-up of the </w:t>
                        </w:r>
                        <w:r>
                          <w:rPr>
                            <w:rFonts w:asciiTheme="majorHAnsi" w:hAnsiTheme="majorHAnsi" w:cstheme="majorHAnsi"/>
                            <w:sz w:val="18"/>
                            <w:szCs w:val="18"/>
                          </w:rPr>
                          <w:t>pressure vessel</w:t>
                        </w:r>
                      </w:p>
                      <w:p w:rsidR="00862F6C" w:rsidRPr="00F811DC" w:rsidRDefault="00862F6C" w:rsidP="00C21B6E">
                        <w:pPr>
                          <w:rPr>
                            <w:rFonts w:asciiTheme="majorHAnsi" w:hAnsiTheme="majorHAnsi" w:cstheme="majorHAnsi"/>
                            <w:sz w:val="18"/>
                            <w:szCs w:val="18"/>
                          </w:rPr>
                        </w:pPr>
                      </w:p>
                    </w:txbxContent>
                  </v:textbox>
                </v:shape>
                <v:oval id="Oval 2656" o:spid="_x0000_s4743" style="position:absolute;left:3138;top:753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EuHsUA&#10;AADeAAAADwAAAGRycy9kb3ducmV2LnhtbESPQWsCMRSE74L/IbxCL1KzWtfK1iilUOhN1NLz6+Z1&#10;s7h5CUmqa3+9EQSPw8x8wyzXve3EkUJsHSuYjAsQxLXTLTcKvvYfTwsQMSFr7ByTgjNFWK+GgyVW&#10;2p14S8ddakSGcKxQgUnJV1LG2pDFOHaeOHu/LlhMWYZG6oCnDLednBbFXFpsOS8Y9PRuqD7s/qyC&#10;2ea/Llt9OPvRz2zrn797CsYo9fjQv72CSNSne/jW/tQKpoty/gLXO/kK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AS4exQAAAN4AAAAPAAAAAAAAAAAAAAAAAJgCAABkcnMv&#10;ZG93bnJldi54bWxQSwUGAAAAAAQABAD1AAAAigMAAAAA&#10;" strokecolor="#4a7ebb" strokeweight="3.5pt">
                  <v:textbox inset="0,0,0,0">
                    <w:txbxContent>
                      <w:p w:rsidR="00862F6C" w:rsidRPr="00A87CE9" w:rsidRDefault="00862F6C" w:rsidP="00C04C3A">
                        <w:pPr>
                          <w:jc w:val="center"/>
                          <w:rPr>
                            <w:rFonts w:ascii="Times New Roman" w:hAnsi="Times New Roman" w:cs="Times New Roman"/>
                            <w:b/>
                            <w:szCs w:val="20"/>
                          </w:rPr>
                        </w:pPr>
                        <w:r>
                          <w:rPr>
                            <w:rFonts w:ascii="Times New Roman" w:hAnsi="Times New Roman" w:cs="Times New Roman"/>
                            <w:b/>
                            <w:szCs w:val="20"/>
                          </w:rPr>
                          <w:t>0</w:t>
                        </w:r>
                      </w:p>
                    </w:txbxContent>
                  </v:textbox>
                </v:oval>
                <v:oval id="Oval 2654" o:spid="_x0000_s4744" style="position:absolute;left:3069;top:1377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66bMEA&#10;AADeAAAADwAAAGRycy9kb3ducmV2LnhtbERPTWsCMRC9F/wPYQQvRbO1KrIaRQTBW9EWz+Nm3Cxu&#10;JiFJdfXXm0Ohx8f7Xq4724obhdg4VvAxKkAQV043XCv4+d4N5yBiQtbYOiYFD4qwXvXellhqd+cD&#10;3Y6pFjmEY4kKTEq+lDJWhizGkfPEmbu4YDFlGGqpA95zuG3luChm0mLDucGgp62h6nr8tQomX89q&#10;2ujrw7+fJwf/eeooGKPUoN9tFiASdelf/OfeawXj+XSW9+Y7+Qr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eumzBAAAA3gAAAA8AAAAAAAAAAAAAAAAAmAIAAGRycy9kb3du&#10;cmV2LnhtbFBLBQYAAAAABAAEAPUAAACGAwAAAAA=&#10;" strokecolor="#4a7ebb" strokeweight="3.5pt">
                  <v:textbox inset="0,0,0,0">
                    <w:txbxContent>
                      <w:p w:rsidR="00862F6C" w:rsidRPr="00A87CE9" w:rsidRDefault="00862F6C" w:rsidP="00C04C3A">
                        <w:pPr>
                          <w:jc w:val="center"/>
                          <w:rPr>
                            <w:rFonts w:ascii="Times New Roman" w:hAnsi="Times New Roman" w:cs="Times New Roman"/>
                            <w:b/>
                            <w:szCs w:val="20"/>
                          </w:rPr>
                        </w:pPr>
                        <w:r>
                          <w:rPr>
                            <w:rFonts w:ascii="Times New Roman" w:hAnsi="Times New Roman" w:cs="Times New Roman"/>
                            <w:b/>
                            <w:szCs w:val="20"/>
                          </w:rPr>
                          <w:t>12</w:t>
                        </w:r>
                      </w:p>
                    </w:txbxContent>
                  </v:textbox>
                </v:oval>
                <v:oval id="Oval 2655" o:spid="_x0000_s4745" style="position:absolute;left:3053;top:1241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If98UA&#10;AADeAAAADwAAAGRycy9kb3ducmV2LnhtbESPQWsCMRSE74L/IbxCL1KzWlfs1iilUOhN1NLz6+Z1&#10;s7h5CUmqa3+9EQSPw8x8wyzXve3EkUJsHSuYjAsQxLXTLTcKvvYfTwsQMSFr7ByTgjNFWK+GgyVW&#10;2p14S8ddakSGcKxQgUnJV1LG2pDFOHaeOHu/LlhMWYZG6oCnDLednBbFXFpsOS8Y9PRuqD7s/qyC&#10;2ea/Llt9OPvRz2zrn797CsYo9fjQv72CSNSne/jW/tQKpoty/gLXO/kK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0h/3xQAAAN4AAAAPAAAAAAAAAAAAAAAAAJgCAABkcnMv&#10;ZG93bnJldi54bWxQSwUGAAAAAAQABAD1AAAAigMAAAAA&#10;" strokecolor="#4a7ebb" strokeweight="3.5pt">
                  <v:textbox inset="0,0,0,0">
                    <w:txbxContent>
                      <w:p w:rsidR="00862F6C" w:rsidRPr="00A87CE9" w:rsidRDefault="00862F6C" w:rsidP="00C04C3A">
                        <w:pPr>
                          <w:jc w:val="center"/>
                          <w:rPr>
                            <w:rFonts w:ascii="Times New Roman" w:hAnsi="Times New Roman" w:cs="Times New Roman"/>
                            <w:b/>
                            <w:szCs w:val="20"/>
                          </w:rPr>
                        </w:pPr>
                        <w:r>
                          <w:rPr>
                            <w:rFonts w:ascii="Times New Roman" w:hAnsi="Times New Roman" w:cs="Times New Roman"/>
                            <w:b/>
                            <w:szCs w:val="20"/>
                          </w:rPr>
                          <w:t>10</w:t>
                        </w:r>
                      </w:p>
                    </w:txbxContent>
                  </v:textbox>
                </v:oval>
                <v:rect id="Rectangle 2635" o:spid="_x0000_s4746" style="position:absolute;left:3283;top:8791;width:2738;height: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lwLccA&#10;AADeAAAADwAAAGRycy9kb3ducmV2LnhtbESPXWvCMBSG74X9h3AGu9NE0Sq1qYhsTBgMP8bAu0Nz&#10;1pY1J12T2e7fLxeCly/vF0+2GWwjrtT52rGG6USBIC6cqbnU8HF+Ga9A+IBssHFMGv7IwyZ/GGWY&#10;Gtfzka6nUIo4wj5FDVUIbSqlLyqy6CeuJY7el+sshii7UpoO+zhuGzlTKpEWa44PFba0q6j4Pv1a&#10;Df3h+XPxnrxNkyO+qsuc58r87LV+ehy2axCBhnAP39p7o2G2WiwjQMSJKC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pcC3HAAAA3gAAAA8AAAAAAAAAAAAAAAAAmAIAAGRy&#10;cy9kb3ducmV2LnhtbFBLBQYAAAAABAAEAPUAAACMAwAAAAA=&#10;" strokecolor="black [3213]">
                  <v:shadow on="t" opacity="22938f" offset="0"/>
                  <v:textbox inset=",7.2pt,,7.2pt">
                    <w:txbxContent>
                      <w:p w:rsidR="00862F6C" w:rsidRPr="00001B35" w:rsidRDefault="00862F6C" w:rsidP="00B66148">
                        <w:pPr>
                          <w:rPr>
                            <w:rFonts w:asciiTheme="majorHAnsi" w:hAnsiTheme="majorHAnsi" w:cstheme="majorHAnsi"/>
                            <w:sz w:val="16"/>
                            <w:szCs w:val="16"/>
                            <w:lang w:val="en-GB"/>
                          </w:rPr>
                        </w:pPr>
                        <w:r w:rsidRPr="00001B35">
                          <w:rPr>
                            <w:rFonts w:asciiTheme="majorHAnsi" w:hAnsiTheme="majorHAnsi" w:cstheme="majorHAnsi"/>
                            <w:sz w:val="16"/>
                            <w:szCs w:val="16"/>
                            <w:lang w:val="en-GB"/>
                          </w:rPr>
                          <w:t>“Do you want start the warm up of the Cryostat?”</w:t>
                        </w:r>
                      </w:p>
                      <w:p w:rsidR="00862F6C" w:rsidRDefault="00862F6C"/>
                    </w:txbxContent>
                  </v:textbox>
                </v:rect>
                <v:oval id="Oval 2639" o:spid="_x0000_s4747" style="position:absolute;left:3089;top:8616;width:408;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2FLMUA&#10;AADeAAAADwAAAGRycy9kb3ducmV2LnhtbESPQWsCMRSE70L/Q3gFL6JZrVrZGqUIQm+iFc+vm9fN&#10;4uYlJKmu/npTKPQ4zMw3zHLd2VZcKMTGsYLxqABBXDndcK3g+LkdLkDEhKyxdUwKbhRhvXrqLbHU&#10;7sp7uhxSLTKEY4kKTEq+lDJWhizGkfPE2ft2wWLKMtRSB7xmuG3lpCjm0mLDecGgp42h6nz4sQqm&#10;u3s1a/T55gdf071/OXUUjFGq/9y9v4FI1KX/8F/7QyuYLGavY/i9k6+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fYUsxQAAAN4AAAAPAAAAAAAAAAAAAAAAAJgCAABkcnMv&#10;ZG93bnJldi54bWxQSwUGAAAAAAQABAD1AAAAigMAAAAA&#10;" strokecolor="#4a7ebb" strokeweight="3.5pt">
                  <v:textbox inset="0,0,0,0">
                    <w:txbxContent>
                      <w:p w:rsidR="00862F6C" w:rsidRPr="00AD1EDA" w:rsidRDefault="00862F6C" w:rsidP="00B66148">
                        <w:pPr>
                          <w:jc w:val="center"/>
                          <w:rPr>
                            <w:rFonts w:ascii="Times New Roman" w:hAnsi="Times New Roman" w:cs="Times New Roman"/>
                            <w:b/>
                            <w:sz w:val="16"/>
                            <w:szCs w:val="16"/>
                          </w:rPr>
                        </w:pPr>
                        <w:r w:rsidRPr="00AD1EDA">
                          <w:rPr>
                            <w:rFonts w:ascii="Times New Roman" w:hAnsi="Times New Roman" w:cs="Times New Roman"/>
                            <w:b/>
                            <w:sz w:val="16"/>
                            <w:szCs w:val="16"/>
                          </w:rPr>
                          <w:t>4</w:t>
                        </w:r>
                      </w:p>
                    </w:txbxContent>
                  </v:textbox>
                </v:oval>
                <v:shape id="Text Box 2640" o:spid="_x0000_s4748" type="#_x0000_t202" style="position:absolute;left:4210;top:9694;width:1885;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aY/cgA&#10;AADeAAAADwAAAGRycy9kb3ducmV2LnhtbESPzWrDMBCE74W8g9hCL6WRYtr8uFFCCC3tKZCkuW+s&#10;jW1irYyk2u7bV4VCjsPMfMMs14NtREc+1I41TMYKBHHhTM2lhq/j+9McRIjIBhvHpOGHAqxXo7sl&#10;5sb1vKfuEEuRIBxy1FDF2OZShqIii2HsWuLkXZy3GJP0pTQe+wS3jcyUmkqLNaeFClvaVlRcD99W&#10;w5vf9eeP02z7OH2+LiaLqLr9RWn9cD9sXkFEGuIt/N/+NBqy+cssg7876Qr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5pj9yAAAAN4AAAAPAAAAAAAAAAAAAAAAAJgCAABk&#10;cnMvZG93bnJldi54bWxQSwUGAAAAAAQABAD1AAAAjQMAAAAA&#10;" filled="f" stroked="f" strokecolor="#4a7ebb" strokeweight=".25pt">
                  <v:textbox inset="0,0,0,0">
                    <w:txbxContent>
                      <w:p w:rsidR="00862F6C" w:rsidRPr="00001B35" w:rsidRDefault="00862F6C" w:rsidP="00B66148">
                        <w:pPr>
                          <w:rPr>
                            <w:rFonts w:asciiTheme="majorHAnsi" w:hAnsiTheme="majorHAnsi" w:cstheme="majorHAnsi"/>
                            <w:sz w:val="16"/>
                            <w:szCs w:val="16"/>
                          </w:rPr>
                        </w:pPr>
                        <w:r w:rsidRPr="00001B35">
                          <w:rPr>
                            <w:rFonts w:asciiTheme="majorHAnsi" w:hAnsiTheme="majorHAnsi" w:cstheme="majorHAnsi"/>
                            <w:sz w:val="16"/>
                            <w:szCs w:val="16"/>
                          </w:rPr>
                          <w:t>Yes</w:t>
                        </w:r>
                      </w:p>
                    </w:txbxContent>
                  </v:textbox>
                </v:shape>
                <v:rect id="Rectangle 2641" o:spid="_x0000_s4749" style="position:absolute;left:3283;top:10127;width:2716;height: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wi7MYA&#10;AADeAAAADwAAAGRycy9kb3ducmV2LnhtbESPT4vCMBTE74LfITzBy6Kp/6UaRV12ETxpFa+P5tkW&#10;m5fSRO1++83CgsdhZn7DLNeNKcWTaldYVjDoRyCIU6sLzhSck6/eHITzyBpLy6TghxysV+3WEmNt&#10;X3yk58lnIkDYxagg976KpXRpTgZd31bEwbvZ2qAPss6krvEV4KaUwyiaSoMFh4UcK9rllN5PD6Pg&#10;lmzHo62Th8v4+umT73M0/bjelep2ms0ChKfGv8P/7b1WMJxPZiP4uxOu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wi7MYAAADeAAAADwAAAAAAAAAAAAAAAACYAgAAZHJz&#10;L2Rvd25yZXYueG1sUEsFBgAAAAAEAAQA9QAAAIsDAAAAAA==&#10;" strokecolor="black [3213]">
                  <v:textbox inset=",7.2pt,,7.2pt">
                    <w:txbxContent>
                      <w:p w:rsidR="00862F6C" w:rsidRPr="00001B35" w:rsidRDefault="00862F6C" w:rsidP="00B66148">
                        <w:pPr>
                          <w:rPr>
                            <w:rFonts w:asciiTheme="majorHAnsi" w:hAnsiTheme="majorHAnsi" w:cstheme="majorHAnsi"/>
                            <w:sz w:val="16"/>
                            <w:szCs w:val="16"/>
                            <w:lang w:val="en-GB"/>
                          </w:rPr>
                        </w:pPr>
                        <w:r w:rsidRPr="00001B35">
                          <w:rPr>
                            <w:rFonts w:asciiTheme="majorHAnsi" w:hAnsiTheme="majorHAnsi" w:cstheme="majorHAnsi"/>
                            <w:sz w:val="16"/>
                            <w:szCs w:val="16"/>
                            <w:lang w:val="en-GB"/>
                          </w:rPr>
                          <w:t>“You must stop the sequences 6 and from 10 to 20”</w:t>
                        </w:r>
                      </w:p>
                    </w:txbxContent>
                  </v:textbox>
                </v:rect>
                <v:oval id="Oval 2642" o:spid="_x0000_s4750" style="position:absolute;left:3116;top:9964;width:408;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omtMYA&#10;AADeAAAADwAAAGRycy9kb3ducmV2LnhtbESPT2sCMRTE74V+h/AKXopma9c/bI1SBKG3oi2en5vn&#10;ZnHzEpJUVz99Uyh4HGbmN8xi1dtOnCnE1rGCl1EBgrh2uuVGwffXZjgHEROyxs4xKbhShNXy8WGB&#10;lXYX3tJ5lxqRIRwrVGBS8pWUsTZkMY6cJ87e0QWLKcvQSB3wkuG2k+OimEqLLecFg57WhurT7scq&#10;KD9v9aTVp6t/PpRb/7rvKRij1OCpf38DkahP9/B/+0MrGM8nsxL+7u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omtMYAAADeAAAADwAAAAAAAAAAAAAAAACYAgAAZHJz&#10;L2Rvd25yZXYueG1sUEsFBgAAAAAEAAQA9QAAAIsDAAAAAA==&#10;" strokecolor="#4a7ebb" strokeweight="3.5pt">
                  <v:textbox inset="0,0,0,0">
                    <w:txbxContent>
                      <w:p w:rsidR="00862F6C" w:rsidRPr="00AD1EDA" w:rsidRDefault="00862F6C" w:rsidP="00B66148">
                        <w:pPr>
                          <w:jc w:val="center"/>
                          <w:rPr>
                            <w:rFonts w:ascii="Times New Roman" w:hAnsi="Times New Roman" w:cs="Times New Roman"/>
                            <w:b/>
                            <w:sz w:val="16"/>
                            <w:szCs w:val="16"/>
                          </w:rPr>
                        </w:pPr>
                        <w:r w:rsidRPr="00AD1EDA">
                          <w:rPr>
                            <w:rFonts w:ascii="Times New Roman" w:hAnsi="Times New Roman" w:cs="Times New Roman"/>
                            <w:b/>
                            <w:sz w:val="16"/>
                            <w:szCs w:val="16"/>
                          </w:rPr>
                          <w:t>6</w:t>
                        </w:r>
                      </w:p>
                    </w:txbxContent>
                  </v:textbox>
                </v:oval>
                <v:shape id="Text Box 2643" o:spid="_x0000_s4751" type="#_x0000_t202" style="position:absolute;left:4234;top:10969;width:2729;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8AiccA&#10;AADeAAAADwAAAGRycy9kb3ducmV2LnhtbESPT2sCMRTE74V+h/AKvZSaKPXfapQiLXoqaPX+3Dx3&#10;FzcvS5Lubr99Iwg9DjPzG2a57m0tWvKhcqxhOFAgiHNnKi40HL8/X2cgQkQ2WDsmDb8UYL16fFhi&#10;ZlzHe2oPsRAJwiFDDWWMTSZlyEuyGAauIU7exXmLMUlfSOOxS3Bby5FSE2mx4rRQYkObkvLr4cdq&#10;+PBf3Xl7mm5eJm/X+XAeVbu/KK2fn/r3BYhIffwP39s7o2E0G0/HcLuTr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PAInHAAAA3gAAAA8AAAAAAAAAAAAAAAAAmAIAAGRy&#10;cy9kb3ducmV2LnhtbFBLBQYAAAAABAAEAPUAAACMAwAAAAA=&#10;" filled="f" stroked="f" strokecolor="#4a7ebb" strokeweight=".25pt">
                  <v:textbox inset="0,0,0,0">
                    <w:txbxContent>
                      <w:p w:rsidR="00862F6C" w:rsidRPr="00001B35" w:rsidRDefault="00862F6C" w:rsidP="00B66148">
                        <w:pPr>
                          <w:rPr>
                            <w:rFonts w:asciiTheme="majorHAnsi" w:hAnsiTheme="majorHAnsi" w:cstheme="majorHAnsi"/>
                            <w:sz w:val="16"/>
                            <w:szCs w:val="16"/>
                          </w:rPr>
                        </w:pPr>
                        <w:r w:rsidRPr="00001B35">
                          <w:rPr>
                            <w:rFonts w:asciiTheme="majorHAnsi" w:hAnsiTheme="majorHAnsi" w:cstheme="majorHAnsi"/>
                            <w:sz w:val="16"/>
                            <w:szCs w:val="16"/>
                          </w:rPr>
                          <w:t>Sequence 6 and 10 to 20 are stopped</w:t>
                        </w:r>
                      </w:p>
                    </w:txbxContent>
                  </v:textbox>
                </v:shape>
                <v:rect id="Rectangle 2645" o:spid="_x0000_s4752" style="position:absolute;left:3283;top:11358;width:2736;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uBdMcA&#10;AADeAAAADwAAAGRycy9kb3ducmV2LnhtbESPQWvCQBSE7wX/w/KEXorZ1GqU6CpVsRR60ii5PrLP&#10;JJh9G7JbTf+9Wyj0OMzMN8xy3ZtG3KhztWUFr1EMgriwuuZSwSnbj+YgnEfW2FgmBT/kYL0aPC0x&#10;1fbOB7odfSkChF2KCirv21RKV1Rk0EW2JQ7exXYGfZBdKXWH9wA3jRzHcSIN1hwWKmxpW1FxPX4b&#10;BZdsM3nbOPl1nuQ7n32c4uQlvyr1POzfFyA89f4//Nf+1ArG8+ksgd874QrI1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LgXTHAAAA3gAAAA8AAAAAAAAAAAAAAAAAmAIAAGRy&#10;cy9kb3ducmV2LnhtbFBLBQYAAAAABAAEAPUAAACMAwAAAAA=&#10;" strokecolor="black [3213]">
                  <v:textbox inset=",7.2pt,,7.2pt">
                    <w:txbxContent>
                      <w:p w:rsidR="00862F6C" w:rsidRPr="00001B35" w:rsidRDefault="00862F6C" w:rsidP="00B66148">
                        <w:pPr>
                          <w:rPr>
                            <w:rFonts w:asciiTheme="majorHAnsi" w:hAnsiTheme="majorHAnsi" w:cstheme="majorHAnsi"/>
                            <w:sz w:val="16"/>
                            <w:szCs w:val="16"/>
                          </w:rPr>
                        </w:pPr>
                        <w:r w:rsidRPr="00001B35">
                          <w:rPr>
                            <w:rFonts w:asciiTheme="majorHAnsi" w:hAnsiTheme="majorHAnsi" w:cstheme="majorHAnsi"/>
                            <w:sz w:val="16"/>
                            <w:szCs w:val="16"/>
                          </w:rPr>
                          <w:t>Stop LN2 – stop the sequence 5</w:t>
                        </w:r>
                      </w:p>
                    </w:txbxContent>
                  </v:textbox>
                </v:rect>
                <v:oval id="Oval 2646" o:spid="_x0000_s4753" style="position:absolute;left:3092;top:11233;width:408;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i4w8UA&#10;AADeAAAADwAAAGRycy9kb3ducmV2LnhtbESPQWsCMRSE74L/IbxCL1KzWrfK1iilUOhN1NLz6+Z1&#10;s7h5CUmqa3+9EQSPw8x8wyzXve3EkUJsHSuYjAsQxLXTLTcKvvYfTwsQMSFr7ByTgjNFWK+GgyVW&#10;2p14S8ddakSGcKxQgUnJV1LG2pDFOHaeOHu/LlhMWYZG6oCnDLednBbFi7TYcl4w6OndUH3Y/VkF&#10;s81/Xbb6cPajn9nWP3/3FIxR6vGhf3sFkahP9/Ct/akVTBflfA7XO/kK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2LjDxQAAAN4AAAAPAAAAAAAAAAAAAAAAAJgCAABkcnMv&#10;ZG93bnJldi54bWxQSwUGAAAAAAQABAD1AAAAigMAAAAA&#10;" strokecolor="#4a7ebb" strokeweight="3.5pt">
                  <v:textbox inset="0,0,0,0">
                    <w:txbxContent>
                      <w:p w:rsidR="00862F6C" w:rsidRPr="00AD1EDA" w:rsidRDefault="00862F6C" w:rsidP="00B66148">
                        <w:pPr>
                          <w:jc w:val="center"/>
                          <w:rPr>
                            <w:rFonts w:ascii="Times New Roman" w:hAnsi="Times New Roman" w:cs="Times New Roman"/>
                            <w:b/>
                            <w:sz w:val="16"/>
                            <w:szCs w:val="16"/>
                          </w:rPr>
                        </w:pPr>
                        <w:r w:rsidRPr="00AD1EDA">
                          <w:rPr>
                            <w:rFonts w:ascii="Times New Roman" w:hAnsi="Times New Roman" w:cs="Times New Roman"/>
                            <w:b/>
                            <w:sz w:val="16"/>
                            <w:szCs w:val="16"/>
                          </w:rPr>
                          <w:t>8</w:t>
                        </w:r>
                      </w:p>
                    </w:txbxContent>
                  </v:textbox>
                </v:oval>
                <v:shape id="Text Box 2650" o:spid="_x0000_s4754" type="#_x0000_t202" style="position:absolute;left:4293;top:12122;width:2728;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6vF8QA&#10;AADeAAAADwAAAGRycy9kb3ducmV2LnhtbERPyWrDMBC9B/oPYgq9hERKaDY3SiihJTkVst2n1sQ2&#10;sUZGUm3376tDoMfH29fb3taiJR8qxxomYwWCOHem4kLD5fw5WoIIEdlg7Zg0/FKA7eZpsMbMuI6P&#10;1J5iIVIIhww1lDE2mZQhL8liGLuGOHE35y3GBH0hjccuhdtaTpWaS4sVp4YSG9qVlN9PP1bDh//q&#10;vvfXxW44f72vJquo2uNNaf3y3L+/gYjUx3/xw30wGqbL2SLtTXfSFZ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OrxfEAAAA3gAAAA8AAAAAAAAAAAAAAAAAmAIAAGRycy9k&#10;b3ducmV2LnhtbFBLBQYAAAAABAAEAPUAAACJAwAAAAA=&#10;" filled="f" stroked="f" strokecolor="#4a7ebb" strokeweight=".25pt">
                  <v:textbox inset="0,0,0,0">
                    <w:txbxContent>
                      <w:p w:rsidR="00862F6C" w:rsidRPr="00001B35" w:rsidRDefault="00862F6C" w:rsidP="00B66148">
                        <w:pPr>
                          <w:rPr>
                            <w:rFonts w:asciiTheme="majorHAnsi" w:hAnsiTheme="majorHAnsi" w:cstheme="majorHAnsi"/>
                            <w:sz w:val="16"/>
                            <w:szCs w:val="16"/>
                          </w:rPr>
                        </w:pPr>
                        <w:r w:rsidRPr="00001B35">
                          <w:rPr>
                            <w:rFonts w:asciiTheme="majorHAnsi" w:hAnsiTheme="majorHAnsi" w:cstheme="majorHAnsi"/>
                            <w:sz w:val="16"/>
                            <w:szCs w:val="16"/>
                          </w:rPr>
                          <w:t>Sequence 5 stopped</w:t>
                        </w:r>
                      </w:p>
                    </w:txbxContent>
                  </v:textbox>
                </v:shape>
                <v:shape id="AutoShape 14359" o:spid="_x0000_s4755" type="#_x0000_t32" style="position:absolute;left:3897;top:12228;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xXascAAADeAAAADwAAAGRycy9kb3ducmV2LnhtbESPQWsCMRSE74X+h/AKvRTNKmh1a5Rt&#10;QVDBg1bvr5vnJrh52W6irv++KRR6HGbmG2a26FwtrtQG61nBoJ+BIC69tlwpOHwuexMQISJrrD2T&#10;gjsFWMwfH2aYa3/jHV33sRIJwiFHBSbGJpcylIYchr5viJN38q3DmGRbSd3iLcFdLYdZNpYOLacF&#10;gw19GCrP+4tTsF0P3osvY9eb3bfdjpZFfalejko9P3XFG4hIXfwP/7VXWsFwMnqdwu+ddAXk/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bFdqxwAAAN4AAAAPAAAAAAAA&#10;AAAAAAAAAKECAABkcnMvZG93bnJldi54bWxQSwUGAAAAAAQABAD5AAAAlQMAAAAA&#10;"/>
                <v:shape id="AutoShape 14359" o:spid="_x0000_s4756" type="#_x0000_t32" style="position:absolute;left:3899;top:11096;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OO0MUAAADeAAAADwAAAGRycy9kb3ducmV2LnhtbESPzWoCMRSF94W+Q7hCN0UzCsowGmVa&#10;EGrBhdrur5PrJDi5mU6iTt/eLASXh/PHt1j1rhFX6oL1rGA8ykAQV15brhX8HNbDHESIyBobz6Tg&#10;nwKslq8vCyy0v/GOrvtYizTCoUAFJsa2kDJUhhyGkW+Jk3fyncOYZFdL3eEtjbtGTrJsJh1aTg8G&#10;W/o0VJ33F6dguxl/lEdjN9+7P7udrsvmUr//KvU26Ms5iEh9fIYf7S+tYJJP8wSQcBIK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YOO0MUAAADeAAAADwAAAAAAAAAA&#10;AAAAAAChAgAAZHJzL2Rvd25yZXYueG1sUEsFBgAAAAAEAAQA+QAAAJMDAAAAAA==&#10;"/>
                <v:shape id="AutoShape 14359" o:spid="_x0000_s4757" type="#_x0000_t32" style="position:absolute;left:3892;top:9824;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8rS8cAAADeAAAADwAAAGRycy9kb3ducmV2LnhtbESPQWsCMRSE74X+h/AKvRTNrqAsq1G2&#10;glALHrTt/bl5bkI3L+sm6vbfNwWhx2FmvmEWq8G14kp9sJ4V5OMMBHHtteVGwefHZlSACBFZY+uZ&#10;FPxQgNXy8WGBpfY33tP1EBuRIBxKVGBi7EopQ23IYRj7jjh5J987jEn2jdQ93hLctXKSZTPp0HJa&#10;MNjR2lD9fbg4Bbtt/lodjd2+7892N91U7aV5+VLq+Wmo5iAiDfE/fG+/aQWTYlrk8HcnXQ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zytLxwAAAN4AAAAPAAAAAAAA&#10;AAAAAAAAAKECAABkcnMvZG93bnJldi54bWxQSwUGAAAAAAQABAD5AAAAlQMAAAAA&#10;"/>
              </v:group>
            </w:pict>
          </mc:Fallback>
        </mc:AlternateContent>
      </w:r>
    </w:p>
    <w:p w:rsidR="0033652B" w:rsidRDefault="00C21B6E" w:rsidP="00C21B6E">
      <w:pPr>
        <w:rPr>
          <w:szCs w:val="20"/>
        </w:rPr>
      </w:pPr>
      <w:r>
        <w:rPr>
          <w:b/>
          <w:szCs w:val="20"/>
        </w:rPr>
        <w:br w:type="page"/>
      </w:r>
      <w:r w:rsidR="00F7690B">
        <w:rPr>
          <w:b/>
          <w:szCs w:val="20"/>
        </w:rPr>
        <w:lastRenderedPageBreak/>
        <w:t>22-</w:t>
      </w:r>
      <w:r w:rsidR="0033652B" w:rsidRPr="0033652B">
        <w:rPr>
          <w:b/>
          <w:szCs w:val="20"/>
        </w:rPr>
        <w:t>1:</w:t>
      </w:r>
      <w:r w:rsidR="0033652B">
        <w:rPr>
          <w:szCs w:val="20"/>
        </w:rPr>
        <w:t xml:space="preserve"> Warm up of the cryostat thermal shield</w:t>
      </w:r>
    </w:p>
    <w:p w:rsidR="0033652B" w:rsidRDefault="0033652B" w:rsidP="008F6A06">
      <w:pPr>
        <w:jc w:val="both"/>
        <w:rPr>
          <w:szCs w:val="20"/>
        </w:rPr>
      </w:pPr>
    </w:p>
    <w:p w:rsidR="00CD1CDC" w:rsidRDefault="00390415" w:rsidP="008F6A06">
      <w:pPr>
        <w:jc w:val="both"/>
        <w:rPr>
          <w:szCs w:val="20"/>
        </w:rPr>
      </w:pPr>
      <w:r w:rsidRPr="0051716F">
        <w:rPr>
          <w:szCs w:val="20"/>
        </w:rPr>
        <w:t>The sequence used for the warm-up of the cryostat thermal shield</w:t>
      </w:r>
      <w:r w:rsidR="00CD1CDC" w:rsidRPr="0051716F">
        <w:rPr>
          <w:szCs w:val="20"/>
        </w:rPr>
        <w:t xml:space="preserve"> is similar to the valve box thermal shield sequence 21-1.</w:t>
      </w:r>
    </w:p>
    <w:p w:rsidR="0082117C" w:rsidRDefault="0023450B" w:rsidP="008F6A06">
      <w:pPr>
        <w:jc w:val="both"/>
        <w:rPr>
          <w:szCs w:val="20"/>
        </w:rPr>
      </w:pPr>
      <w:r>
        <w:rPr>
          <w:noProof/>
          <w:szCs w:val="20"/>
          <w:lang w:val="sv-SE" w:eastAsia="sv-SE"/>
        </w:rPr>
        <mc:AlternateContent>
          <mc:Choice Requires="wpg">
            <w:drawing>
              <wp:anchor distT="0" distB="0" distL="114300" distR="114300" simplePos="0" relativeHeight="276180480" behindDoc="0" locked="0" layoutInCell="1" allowOverlap="1">
                <wp:simplePos x="0" y="0"/>
                <wp:positionH relativeFrom="column">
                  <wp:posOffset>-210185</wp:posOffset>
                </wp:positionH>
                <wp:positionV relativeFrom="paragraph">
                  <wp:posOffset>50165</wp:posOffset>
                </wp:positionV>
                <wp:extent cx="6358255" cy="3021965"/>
                <wp:effectExtent l="27940" t="31115" r="24130" b="23495"/>
                <wp:wrapNone/>
                <wp:docPr id="28504" name="Group 4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8255" cy="3021965"/>
                          <a:chOff x="1087" y="1442"/>
                          <a:chExt cx="10013" cy="4759"/>
                        </a:xfrm>
                      </wpg:grpSpPr>
                      <wps:wsp>
                        <wps:cNvPr id="28505" name="AutoShape 3368"/>
                        <wps:cNvSpPr>
                          <a:spLocks noChangeArrowheads="1"/>
                        </wps:cNvSpPr>
                        <wps:spPr bwMode="auto">
                          <a:xfrm>
                            <a:off x="1087" y="2584"/>
                            <a:ext cx="10013" cy="3617"/>
                          </a:xfrm>
                          <a:prstGeom prst="roundRect">
                            <a:avLst>
                              <a:gd name="adj" fmla="val 16667"/>
                            </a:avLst>
                          </a:pr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91440" rIns="91440" bIns="91440" anchor="t" anchorCtr="0" upright="1">
                          <a:noAutofit/>
                        </wps:bodyPr>
                      </wps:wsp>
                      <wps:wsp>
                        <wps:cNvPr id="28506" name="Text Box 2707"/>
                        <wps:cNvSpPr txBox="1">
                          <a:spLocks noChangeArrowheads="1"/>
                        </wps:cNvSpPr>
                        <wps:spPr bwMode="auto">
                          <a:xfrm>
                            <a:off x="1677" y="2643"/>
                            <a:ext cx="2524" cy="3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DF61A7" w:rsidRDefault="00862F6C" w:rsidP="00517636">
                              <w:pPr>
                                <w:rPr>
                                  <w:color w:val="FF0000"/>
                                </w:rPr>
                              </w:pPr>
                              <w:r>
                                <w:rPr>
                                  <w:color w:val="FF0000"/>
                                </w:rPr>
                                <w:t>Subsequence</w:t>
                              </w:r>
                            </w:p>
                          </w:txbxContent>
                        </wps:txbx>
                        <wps:bodyPr rot="0" vert="horz" wrap="square" lIns="0" tIns="0" rIns="0" bIns="0" anchor="t" anchorCtr="0" upright="1">
                          <a:noAutofit/>
                        </wps:bodyPr>
                      </wps:wsp>
                      <wps:wsp>
                        <wps:cNvPr id="28507" name="Text Box 13273"/>
                        <wps:cNvSpPr txBox="1">
                          <a:spLocks noChangeArrowheads="1"/>
                        </wps:cNvSpPr>
                        <wps:spPr bwMode="auto">
                          <a:xfrm>
                            <a:off x="7019" y="3862"/>
                            <a:ext cx="3914" cy="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82117C">
                              <w:pPr>
                                <w:rPr>
                                  <w:rFonts w:asciiTheme="majorHAnsi" w:hAnsiTheme="majorHAnsi" w:cstheme="majorHAnsi"/>
                                  <w:sz w:val="18"/>
                                  <w:szCs w:val="18"/>
                                </w:rPr>
                              </w:pPr>
                              <w:r>
                                <w:rPr>
                                  <w:rFonts w:asciiTheme="majorHAnsi" w:hAnsiTheme="majorHAnsi" w:cstheme="majorHAnsi"/>
                                  <w:sz w:val="18"/>
                                  <w:szCs w:val="18"/>
                                </w:rPr>
                                <w:t>(</w:t>
                              </w:r>
                              <w:r w:rsidRPr="00F811DC">
                                <w:rPr>
                                  <w:rFonts w:asciiTheme="majorHAnsi" w:hAnsiTheme="majorHAnsi" w:cstheme="majorHAnsi"/>
                                  <w:sz w:val="18"/>
                                  <w:szCs w:val="18"/>
                                </w:rPr>
                                <w:t>TT7</w:t>
                              </w:r>
                              <w:r>
                                <w:rPr>
                                  <w:rFonts w:asciiTheme="majorHAnsi" w:hAnsiTheme="majorHAnsi" w:cstheme="majorHAnsi"/>
                                  <w:sz w:val="18"/>
                                  <w:szCs w:val="18"/>
                                </w:rPr>
                                <w:t xml:space="preserve">41A OR </w:t>
                              </w:r>
                              <w:r w:rsidRPr="00F811DC">
                                <w:rPr>
                                  <w:rFonts w:asciiTheme="majorHAnsi" w:hAnsiTheme="majorHAnsi" w:cstheme="majorHAnsi"/>
                                  <w:sz w:val="18"/>
                                  <w:szCs w:val="18"/>
                                </w:rPr>
                                <w:t>TT7</w:t>
                              </w:r>
                              <w:r>
                                <w:rPr>
                                  <w:rFonts w:asciiTheme="majorHAnsi" w:hAnsiTheme="majorHAnsi" w:cstheme="majorHAnsi"/>
                                  <w:sz w:val="18"/>
                                  <w:szCs w:val="18"/>
                                </w:rPr>
                                <w:t>41B OR</w:t>
                              </w:r>
                              <w:r w:rsidRPr="00A320FD">
                                <w:rPr>
                                  <w:rFonts w:asciiTheme="majorHAnsi" w:hAnsiTheme="majorHAnsi" w:cstheme="majorHAnsi"/>
                                  <w:sz w:val="18"/>
                                  <w:szCs w:val="18"/>
                                </w:rPr>
                                <w:t xml:space="preserve"> </w:t>
                              </w:r>
                              <w:r w:rsidRPr="00F811DC">
                                <w:rPr>
                                  <w:rFonts w:asciiTheme="majorHAnsi" w:hAnsiTheme="majorHAnsi" w:cstheme="majorHAnsi"/>
                                  <w:sz w:val="18"/>
                                  <w:szCs w:val="18"/>
                                </w:rPr>
                                <w:t>TT7</w:t>
                              </w:r>
                              <w:r>
                                <w:rPr>
                                  <w:rFonts w:asciiTheme="majorHAnsi" w:hAnsiTheme="majorHAnsi" w:cstheme="majorHAnsi"/>
                                  <w:sz w:val="18"/>
                                  <w:szCs w:val="18"/>
                                </w:rPr>
                                <w:t>41C) &gt;TT74</w:t>
                              </w:r>
                              <w:r w:rsidRPr="00F811DC">
                                <w:rPr>
                                  <w:rFonts w:asciiTheme="majorHAnsi" w:hAnsiTheme="majorHAnsi" w:cstheme="majorHAnsi"/>
                                  <w:sz w:val="18"/>
                                  <w:szCs w:val="18"/>
                                </w:rPr>
                                <w:t>1setpoint</w:t>
                              </w:r>
                            </w:p>
                          </w:txbxContent>
                        </wps:txbx>
                        <wps:bodyPr rot="0" vert="horz" wrap="square" lIns="91440" tIns="45720" rIns="91440" bIns="45720" anchor="t" anchorCtr="0" upright="1">
                          <a:noAutofit/>
                        </wps:bodyPr>
                      </wps:wsp>
                      <wps:wsp>
                        <wps:cNvPr id="28508" name="AutoShape 13275"/>
                        <wps:cNvCnPr>
                          <a:cxnSpLocks noChangeShapeType="1"/>
                        </wps:cNvCnPr>
                        <wps:spPr bwMode="auto">
                          <a:xfrm>
                            <a:off x="7009" y="1596"/>
                            <a:ext cx="0" cy="328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09" name="AutoShape 13277"/>
                        <wps:cNvCnPr>
                          <a:cxnSpLocks noChangeShapeType="1"/>
                        </wps:cNvCnPr>
                        <wps:spPr bwMode="auto">
                          <a:xfrm>
                            <a:off x="6313" y="4881"/>
                            <a:ext cx="12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10" name="AutoShape 13278"/>
                        <wps:cNvCnPr>
                          <a:cxnSpLocks noChangeShapeType="1"/>
                        </wps:cNvCnPr>
                        <wps:spPr bwMode="auto">
                          <a:xfrm>
                            <a:off x="5903" y="3322"/>
                            <a:ext cx="0" cy="250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11" name="AutoShape 13279"/>
                        <wps:cNvCnPr>
                          <a:cxnSpLocks noChangeShapeType="1"/>
                        </wps:cNvCnPr>
                        <wps:spPr bwMode="auto">
                          <a:xfrm>
                            <a:off x="5903" y="3322"/>
                            <a:ext cx="1022"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512" name="AutoShape 13281"/>
                        <wps:cNvCnPr>
                          <a:cxnSpLocks noChangeShapeType="1"/>
                        </wps:cNvCnPr>
                        <wps:spPr bwMode="auto">
                          <a:xfrm>
                            <a:off x="6909" y="4061"/>
                            <a:ext cx="2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13" name="Rectangle 13282"/>
                        <wps:cNvSpPr>
                          <a:spLocks noChangeArrowheads="1"/>
                        </wps:cNvSpPr>
                        <wps:spPr bwMode="auto">
                          <a:xfrm>
                            <a:off x="6337" y="1469"/>
                            <a:ext cx="1377" cy="574"/>
                          </a:xfrm>
                          <a:prstGeom prst="rect">
                            <a:avLst/>
                          </a:prstGeom>
                          <a:solidFill>
                            <a:srgbClr val="FFFFFF"/>
                          </a:solidFill>
                          <a:ln w="9525">
                            <a:solidFill>
                              <a:srgbClr val="000000"/>
                            </a:solidFill>
                            <a:miter lim="800000"/>
                            <a:headEnd/>
                            <a:tailEnd/>
                          </a:ln>
                        </wps:spPr>
                        <wps:txbx>
                          <w:txbxContent>
                            <w:p w:rsidR="00862F6C" w:rsidRPr="005B0489" w:rsidRDefault="00862F6C" w:rsidP="005B0489">
                              <w:pPr>
                                <w:rPr>
                                  <w:szCs w:val="18"/>
                                </w:rPr>
                              </w:pPr>
                            </w:p>
                          </w:txbxContent>
                        </wps:txbx>
                        <wps:bodyPr rot="0" vert="horz" wrap="square" lIns="91440" tIns="45720" rIns="91440" bIns="45720" anchor="t" anchorCtr="0" upright="1">
                          <a:noAutofit/>
                        </wps:bodyPr>
                      </wps:wsp>
                      <wps:wsp>
                        <wps:cNvPr id="28514" name="AutoShape 13283"/>
                        <wps:cNvCnPr>
                          <a:cxnSpLocks noChangeShapeType="1"/>
                        </wps:cNvCnPr>
                        <wps:spPr bwMode="auto">
                          <a:xfrm>
                            <a:off x="6313" y="4878"/>
                            <a:ext cx="0" cy="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15" name="AutoShape 13284"/>
                        <wps:cNvCnPr>
                          <a:cxnSpLocks noChangeShapeType="1"/>
                        </wps:cNvCnPr>
                        <wps:spPr bwMode="auto">
                          <a:xfrm>
                            <a:off x="7543" y="4878"/>
                            <a:ext cx="0" cy="44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16" name="Text Box 13285"/>
                        <wps:cNvSpPr txBox="1">
                          <a:spLocks noChangeArrowheads="1"/>
                        </wps:cNvSpPr>
                        <wps:spPr bwMode="auto">
                          <a:xfrm>
                            <a:off x="7668" y="4900"/>
                            <a:ext cx="746" cy="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82117C">
                              <w:pP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28517" name="AutoShape 13286"/>
                        <wps:cNvCnPr>
                          <a:cxnSpLocks noChangeShapeType="1"/>
                        </wps:cNvCnPr>
                        <wps:spPr bwMode="auto">
                          <a:xfrm>
                            <a:off x="7429" y="5076"/>
                            <a:ext cx="2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18" name="AutoShape 13287"/>
                        <wps:cNvCnPr>
                          <a:cxnSpLocks noChangeShapeType="1"/>
                        </wps:cNvCnPr>
                        <wps:spPr bwMode="auto">
                          <a:xfrm>
                            <a:off x="5892" y="5816"/>
                            <a:ext cx="43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19" name="AutoShape 13288"/>
                        <wps:cNvCnPr>
                          <a:cxnSpLocks noChangeShapeType="1"/>
                        </wps:cNvCnPr>
                        <wps:spPr bwMode="auto">
                          <a:xfrm>
                            <a:off x="7535" y="5330"/>
                            <a:ext cx="311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20" name="AutoShape 13289"/>
                        <wps:cNvCnPr>
                          <a:cxnSpLocks noChangeShapeType="1"/>
                        </wps:cNvCnPr>
                        <wps:spPr bwMode="auto">
                          <a:xfrm>
                            <a:off x="10643" y="1667"/>
                            <a:ext cx="0" cy="35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21" name="AutoShape 13290"/>
                        <wps:cNvCnPr>
                          <a:cxnSpLocks noChangeShapeType="1"/>
                        </wps:cNvCnPr>
                        <wps:spPr bwMode="auto">
                          <a:xfrm flipV="1">
                            <a:off x="9790" y="1667"/>
                            <a:ext cx="850"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8522" name="AutoShape 13291"/>
                        <wps:cNvCnPr>
                          <a:cxnSpLocks noChangeShapeType="1"/>
                        </wps:cNvCnPr>
                        <wps:spPr bwMode="auto">
                          <a:xfrm>
                            <a:off x="2169" y="3079"/>
                            <a:ext cx="48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23" name="AutoShape 13292"/>
                        <wps:cNvCnPr>
                          <a:cxnSpLocks noChangeShapeType="1"/>
                        </wps:cNvCnPr>
                        <wps:spPr bwMode="auto">
                          <a:xfrm>
                            <a:off x="2169" y="3068"/>
                            <a:ext cx="0" cy="574"/>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524" name="Rectangle 13293"/>
                        <wps:cNvSpPr>
                          <a:spLocks noChangeArrowheads="1"/>
                        </wps:cNvSpPr>
                        <wps:spPr bwMode="auto">
                          <a:xfrm>
                            <a:off x="1338" y="3620"/>
                            <a:ext cx="1634" cy="486"/>
                          </a:xfrm>
                          <a:prstGeom prst="rect">
                            <a:avLst/>
                          </a:prstGeom>
                          <a:solidFill>
                            <a:srgbClr val="FFFFFF"/>
                          </a:solidFill>
                          <a:ln w="9525">
                            <a:solidFill>
                              <a:srgbClr val="000000"/>
                            </a:solidFill>
                            <a:miter lim="800000"/>
                            <a:headEnd/>
                            <a:tailEnd/>
                          </a:ln>
                        </wps:spPr>
                        <wps:txbx>
                          <w:txbxContent>
                            <w:p w:rsidR="00862F6C" w:rsidRPr="00F811DC" w:rsidRDefault="00862F6C" w:rsidP="0082117C">
                              <w:pPr>
                                <w:jc w:val="center"/>
                                <w:rPr>
                                  <w:rFonts w:asciiTheme="majorHAnsi" w:hAnsiTheme="majorHAnsi" w:cstheme="majorHAnsi"/>
                                  <w:sz w:val="18"/>
                                  <w:szCs w:val="18"/>
                                </w:rPr>
                              </w:pPr>
                              <w:r w:rsidRPr="00F811DC">
                                <w:rPr>
                                  <w:rFonts w:asciiTheme="majorHAnsi" w:hAnsiTheme="majorHAnsi" w:cstheme="majorHAnsi"/>
                                  <w:sz w:val="18"/>
                                  <w:szCs w:val="18"/>
                                </w:rPr>
                                <w:t>To other heaters</w:t>
                              </w:r>
                            </w:p>
                          </w:txbxContent>
                        </wps:txbx>
                        <wps:bodyPr rot="0" vert="horz" wrap="square" lIns="91440" tIns="45720" rIns="91440" bIns="45720" anchor="t" anchorCtr="0" upright="1">
                          <a:noAutofit/>
                        </wps:bodyPr>
                      </wps:wsp>
                      <wps:wsp>
                        <wps:cNvPr id="28525" name="Rectangle 13298"/>
                        <wps:cNvSpPr>
                          <a:spLocks noChangeArrowheads="1"/>
                        </wps:cNvSpPr>
                        <wps:spPr bwMode="auto">
                          <a:xfrm>
                            <a:off x="6313" y="4238"/>
                            <a:ext cx="1829" cy="417"/>
                          </a:xfrm>
                          <a:prstGeom prst="rect">
                            <a:avLst/>
                          </a:prstGeom>
                          <a:solidFill>
                            <a:srgbClr val="FFFFFF"/>
                          </a:solidFill>
                          <a:ln w="9525">
                            <a:solidFill>
                              <a:srgbClr val="000000"/>
                            </a:solidFill>
                            <a:miter lim="800000"/>
                            <a:headEnd/>
                            <a:tailEnd/>
                          </a:ln>
                        </wps:spPr>
                        <wps:txbx>
                          <w:txbxContent>
                            <w:p w:rsidR="00862F6C" w:rsidRPr="00F811DC" w:rsidRDefault="00862F6C" w:rsidP="0082117C">
                              <w:pPr>
                                <w:jc w:val="center"/>
                                <w:rPr>
                                  <w:rFonts w:asciiTheme="majorHAnsi" w:hAnsiTheme="majorHAnsi" w:cstheme="majorHAnsi"/>
                                  <w:sz w:val="18"/>
                                  <w:szCs w:val="18"/>
                                </w:rPr>
                              </w:pPr>
                              <w:r w:rsidRPr="00F811DC">
                                <w:rPr>
                                  <w:rFonts w:asciiTheme="majorHAnsi" w:hAnsiTheme="majorHAnsi" w:cstheme="majorHAnsi"/>
                                  <w:sz w:val="18"/>
                                  <w:szCs w:val="18"/>
                                </w:rPr>
                                <w:t>Stop warm-up</w:t>
                              </w:r>
                            </w:p>
                          </w:txbxContent>
                        </wps:txbx>
                        <wps:bodyPr rot="0" vert="horz" wrap="square" lIns="91440" tIns="45720" rIns="91440" bIns="45720" anchor="t" anchorCtr="0" upright="1">
                          <a:noAutofit/>
                        </wps:bodyPr>
                      </wps:wsp>
                      <wps:wsp>
                        <wps:cNvPr id="28526" name="Text Box 13299"/>
                        <wps:cNvSpPr txBox="1">
                          <a:spLocks noChangeArrowheads="1"/>
                        </wps:cNvSpPr>
                        <wps:spPr bwMode="auto">
                          <a:xfrm>
                            <a:off x="8123" y="4238"/>
                            <a:ext cx="2138" cy="417"/>
                          </a:xfrm>
                          <a:prstGeom prst="rect">
                            <a:avLst/>
                          </a:prstGeom>
                          <a:solidFill>
                            <a:srgbClr val="FFFFFF"/>
                          </a:solidFill>
                          <a:ln w="9525">
                            <a:solidFill>
                              <a:srgbClr val="000000"/>
                            </a:solidFill>
                            <a:miter lim="800000"/>
                            <a:headEnd/>
                            <a:tailEnd/>
                          </a:ln>
                        </wps:spPr>
                        <wps:txbx>
                          <w:txbxContent>
                            <w:p w:rsidR="00862F6C" w:rsidRPr="00F811DC" w:rsidRDefault="00862F6C" w:rsidP="0082117C">
                              <w:pPr>
                                <w:rPr>
                                  <w:rFonts w:asciiTheme="majorHAnsi" w:hAnsiTheme="majorHAnsi" w:cstheme="majorHAnsi"/>
                                  <w:sz w:val="18"/>
                                  <w:szCs w:val="18"/>
                                </w:rPr>
                              </w:pPr>
                              <w:r>
                                <w:rPr>
                                  <w:rFonts w:asciiTheme="majorHAnsi" w:hAnsiTheme="majorHAnsi" w:cstheme="majorHAnsi"/>
                                  <w:sz w:val="18"/>
                                  <w:szCs w:val="18"/>
                                </w:rPr>
                                <w:t>Stop EH74</w:t>
                              </w:r>
                              <w:r w:rsidRPr="00F811DC">
                                <w:rPr>
                                  <w:rFonts w:asciiTheme="majorHAnsi" w:hAnsiTheme="majorHAnsi" w:cstheme="majorHAnsi"/>
                                  <w:sz w:val="18"/>
                                  <w:szCs w:val="18"/>
                                </w:rPr>
                                <w:t>1A</w:t>
                              </w:r>
                              <w:r>
                                <w:rPr>
                                  <w:rFonts w:asciiTheme="majorHAnsi" w:hAnsiTheme="majorHAnsi" w:cstheme="majorHAnsi"/>
                                  <w:sz w:val="18"/>
                                  <w:szCs w:val="18"/>
                                </w:rPr>
                                <w:t>C</w:t>
                              </w:r>
                            </w:p>
                          </w:txbxContent>
                        </wps:txbx>
                        <wps:bodyPr rot="0" vert="horz" wrap="square" lIns="91440" tIns="45720" rIns="91440" bIns="45720" anchor="t" anchorCtr="0" upright="1">
                          <a:noAutofit/>
                        </wps:bodyPr>
                      </wps:wsp>
                      <wps:wsp>
                        <wps:cNvPr id="28527" name="Rectangle 13300"/>
                        <wps:cNvSpPr>
                          <a:spLocks noChangeArrowheads="1"/>
                        </wps:cNvSpPr>
                        <wps:spPr bwMode="auto">
                          <a:xfrm>
                            <a:off x="6313" y="3454"/>
                            <a:ext cx="1829" cy="418"/>
                          </a:xfrm>
                          <a:prstGeom prst="rect">
                            <a:avLst/>
                          </a:prstGeom>
                          <a:solidFill>
                            <a:srgbClr val="FFFFFF"/>
                          </a:solidFill>
                          <a:ln w="9525">
                            <a:solidFill>
                              <a:srgbClr val="000000"/>
                            </a:solidFill>
                            <a:miter lim="800000"/>
                            <a:headEnd/>
                            <a:tailEnd/>
                          </a:ln>
                        </wps:spPr>
                        <wps:txbx>
                          <w:txbxContent>
                            <w:p w:rsidR="00862F6C" w:rsidRPr="00F811DC" w:rsidRDefault="00862F6C" w:rsidP="0082117C">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28528" name="Text Box 13301"/>
                        <wps:cNvSpPr txBox="1">
                          <a:spLocks noChangeArrowheads="1"/>
                        </wps:cNvSpPr>
                        <wps:spPr bwMode="auto">
                          <a:xfrm>
                            <a:off x="8135" y="3454"/>
                            <a:ext cx="2124" cy="418"/>
                          </a:xfrm>
                          <a:prstGeom prst="rect">
                            <a:avLst/>
                          </a:prstGeom>
                          <a:solidFill>
                            <a:srgbClr val="FFFFFF"/>
                          </a:solidFill>
                          <a:ln w="9525">
                            <a:solidFill>
                              <a:srgbClr val="000000"/>
                            </a:solidFill>
                            <a:miter lim="800000"/>
                            <a:headEnd/>
                            <a:tailEnd/>
                          </a:ln>
                        </wps:spPr>
                        <wps:txbx>
                          <w:txbxContent>
                            <w:p w:rsidR="00862F6C" w:rsidRPr="00F811DC" w:rsidRDefault="00862F6C" w:rsidP="0082117C">
                              <w:pPr>
                                <w:rPr>
                                  <w:rFonts w:asciiTheme="majorHAnsi" w:hAnsiTheme="majorHAnsi" w:cstheme="majorHAnsi"/>
                                  <w:sz w:val="18"/>
                                  <w:szCs w:val="18"/>
                                </w:rPr>
                              </w:pPr>
                              <w:r>
                                <w:rPr>
                                  <w:rFonts w:asciiTheme="majorHAnsi" w:hAnsiTheme="majorHAnsi" w:cstheme="majorHAnsi"/>
                                  <w:sz w:val="18"/>
                                  <w:szCs w:val="18"/>
                                </w:rPr>
                                <w:t>Start EH741AC</w:t>
                              </w:r>
                            </w:p>
                          </w:txbxContent>
                        </wps:txbx>
                        <wps:bodyPr rot="0" vert="horz" wrap="square" lIns="91440" tIns="45720" rIns="91440" bIns="45720" anchor="t" anchorCtr="0" upright="1">
                          <a:noAutofit/>
                        </wps:bodyPr>
                      </wps:wsp>
                      <wps:wsp>
                        <wps:cNvPr id="28529" name="Text Box 13316"/>
                        <wps:cNvSpPr txBox="1">
                          <a:spLocks noChangeArrowheads="1"/>
                        </wps:cNvSpPr>
                        <wps:spPr bwMode="auto">
                          <a:xfrm>
                            <a:off x="6268" y="5463"/>
                            <a:ext cx="4172"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82117C">
                              <w:pPr>
                                <w:rPr>
                                  <w:rFonts w:asciiTheme="majorHAnsi" w:hAnsiTheme="majorHAnsi" w:cstheme="majorHAnsi"/>
                                  <w:sz w:val="18"/>
                                  <w:szCs w:val="18"/>
                                </w:rPr>
                              </w:pPr>
                              <w:r>
                                <w:rPr>
                                  <w:rFonts w:asciiTheme="majorHAnsi" w:hAnsiTheme="majorHAnsi" w:cstheme="majorHAnsi"/>
                                  <w:sz w:val="18"/>
                                  <w:szCs w:val="18"/>
                                </w:rPr>
                                <w:t>(</w:t>
                              </w:r>
                              <w:r w:rsidRPr="00F811DC">
                                <w:rPr>
                                  <w:rFonts w:asciiTheme="majorHAnsi" w:hAnsiTheme="majorHAnsi" w:cstheme="majorHAnsi"/>
                                  <w:sz w:val="18"/>
                                  <w:szCs w:val="18"/>
                                </w:rPr>
                                <w:t>TT7</w:t>
                              </w:r>
                              <w:r>
                                <w:rPr>
                                  <w:rFonts w:asciiTheme="majorHAnsi" w:hAnsiTheme="majorHAnsi" w:cstheme="majorHAnsi"/>
                                  <w:sz w:val="18"/>
                                  <w:szCs w:val="18"/>
                                </w:rPr>
                                <w:t xml:space="preserve">41A &amp; </w:t>
                              </w:r>
                              <w:r w:rsidRPr="00F811DC">
                                <w:rPr>
                                  <w:rFonts w:asciiTheme="majorHAnsi" w:hAnsiTheme="majorHAnsi" w:cstheme="majorHAnsi"/>
                                  <w:sz w:val="18"/>
                                  <w:szCs w:val="18"/>
                                </w:rPr>
                                <w:t>TT7</w:t>
                              </w:r>
                              <w:r>
                                <w:rPr>
                                  <w:rFonts w:asciiTheme="majorHAnsi" w:hAnsiTheme="majorHAnsi" w:cstheme="majorHAnsi"/>
                                  <w:sz w:val="18"/>
                                  <w:szCs w:val="18"/>
                                </w:rPr>
                                <w:t>41B &amp;</w:t>
                              </w:r>
                              <w:r w:rsidRPr="00A320FD">
                                <w:rPr>
                                  <w:rFonts w:asciiTheme="majorHAnsi" w:hAnsiTheme="majorHAnsi" w:cstheme="majorHAnsi"/>
                                  <w:sz w:val="18"/>
                                  <w:szCs w:val="18"/>
                                </w:rPr>
                                <w:t xml:space="preserve"> </w:t>
                              </w:r>
                              <w:r w:rsidRPr="00F811DC">
                                <w:rPr>
                                  <w:rFonts w:asciiTheme="majorHAnsi" w:hAnsiTheme="majorHAnsi" w:cstheme="majorHAnsi"/>
                                  <w:sz w:val="18"/>
                                  <w:szCs w:val="18"/>
                                </w:rPr>
                                <w:t>TT7</w:t>
                              </w:r>
                              <w:r>
                                <w:rPr>
                                  <w:rFonts w:asciiTheme="majorHAnsi" w:hAnsiTheme="majorHAnsi" w:cstheme="majorHAnsi"/>
                                  <w:sz w:val="18"/>
                                  <w:szCs w:val="18"/>
                                </w:rPr>
                                <w:t>41C) &lt; (TT74</w:t>
                              </w:r>
                              <w:r w:rsidRPr="00F811DC">
                                <w:rPr>
                                  <w:rFonts w:asciiTheme="majorHAnsi" w:hAnsiTheme="majorHAnsi" w:cstheme="majorHAnsi"/>
                                  <w:sz w:val="18"/>
                                  <w:szCs w:val="18"/>
                                </w:rPr>
                                <w:t>1setpoint - 5°C)</w:t>
                              </w:r>
                            </w:p>
                          </w:txbxContent>
                        </wps:txbx>
                        <wps:bodyPr rot="0" vert="horz" wrap="square" lIns="91440" tIns="45720" rIns="91440" bIns="45720" anchor="t" anchorCtr="0" upright="1">
                          <a:noAutofit/>
                        </wps:bodyPr>
                      </wps:wsp>
                      <wps:wsp>
                        <wps:cNvPr id="28530" name="AutoShape 13317"/>
                        <wps:cNvCnPr>
                          <a:cxnSpLocks noChangeShapeType="1"/>
                        </wps:cNvCnPr>
                        <wps:spPr bwMode="auto">
                          <a:xfrm>
                            <a:off x="6199" y="5507"/>
                            <a:ext cx="21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31" name="AutoShape 14057"/>
                        <wps:cNvCnPr>
                          <a:cxnSpLocks noChangeShapeType="1"/>
                        </wps:cNvCnPr>
                        <wps:spPr bwMode="auto">
                          <a:xfrm>
                            <a:off x="3866" y="3079"/>
                            <a:ext cx="0" cy="521"/>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532" name="AutoShape 14061"/>
                        <wps:cNvCnPr>
                          <a:cxnSpLocks noChangeShapeType="1"/>
                        </wps:cNvCnPr>
                        <wps:spPr bwMode="auto">
                          <a:xfrm>
                            <a:off x="3752" y="4502"/>
                            <a:ext cx="2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33" name="AutoShape 14062"/>
                        <wps:cNvCnPr>
                          <a:cxnSpLocks noChangeShapeType="1"/>
                        </wps:cNvCnPr>
                        <wps:spPr bwMode="auto">
                          <a:xfrm>
                            <a:off x="3854" y="3929"/>
                            <a:ext cx="0" cy="2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34" name="Rectangle 14063"/>
                        <wps:cNvSpPr>
                          <a:spLocks noChangeArrowheads="1"/>
                        </wps:cNvSpPr>
                        <wps:spPr bwMode="auto">
                          <a:xfrm>
                            <a:off x="4207" y="3609"/>
                            <a:ext cx="1359" cy="625"/>
                          </a:xfrm>
                          <a:prstGeom prst="rect">
                            <a:avLst/>
                          </a:prstGeom>
                          <a:solidFill>
                            <a:srgbClr val="FFFFFF"/>
                          </a:solidFill>
                          <a:ln w="9525">
                            <a:solidFill>
                              <a:srgbClr val="000000"/>
                            </a:solidFill>
                            <a:miter lim="800000"/>
                            <a:headEnd/>
                            <a:tailEnd/>
                          </a:ln>
                        </wps:spPr>
                        <wps:txbx>
                          <w:txbxContent>
                            <w:p w:rsidR="00862F6C" w:rsidRPr="004044C4" w:rsidRDefault="00862F6C" w:rsidP="00023CCA">
                              <w:pPr>
                                <w:spacing w:before="40"/>
                                <w:jc w:val="center"/>
                                <w:rPr>
                                  <w:rFonts w:asciiTheme="majorHAnsi" w:hAnsiTheme="majorHAnsi" w:cstheme="majorHAnsi"/>
                                  <w:sz w:val="18"/>
                                  <w:szCs w:val="18"/>
                                  <w:lang w:val="fr-FR"/>
                                </w:rPr>
                              </w:pPr>
                              <w:r>
                                <w:rPr>
                                  <w:rFonts w:asciiTheme="majorHAnsi" w:hAnsiTheme="majorHAnsi" w:cstheme="majorHAnsi"/>
                                  <w:sz w:val="18"/>
                                  <w:szCs w:val="18"/>
                                  <w:lang w:val="fr-FR"/>
                                </w:rPr>
                                <w:t>Open CV740</w:t>
                              </w:r>
                            </w:p>
                          </w:txbxContent>
                        </wps:txbx>
                        <wps:bodyPr rot="0" vert="horz" wrap="square" lIns="91440" tIns="45720" rIns="91440" bIns="45720" anchor="t" anchorCtr="0" upright="1">
                          <a:noAutofit/>
                        </wps:bodyPr>
                      </wps:wsp>
                      <wps:wsp>
                        <wps:cNvPr id="28535" name="Rectangle 14064"/>
                        <wps:cNvSpPr>
                          <a:spLocks noChangeArrowheads="1"/>
                        </wps:cNvSpPr>
                        <wps:spPr bwMode="auto">
                          <a:xfrm>
                            <a:off x="3103" y="3609"/>
                            <a:ext cx="1200" cy="625"/>
                          </a:xfrm>
                          <a:prstGeom prst="rect">
                            <a:avLst/>
                          </a:prstGeom>
                          <a:solidFill>
                            <a:srgbClr val="FFFFFF"/>
                          </a:solidFill>
                          <a:ln w="9525">
                            <a:solidFill>
                              <a:srgbClr val="000000"/>
                            </a:solidFill>
                            <a:miter lim="800000"/>
                            <a:headEnd/>
                            <a:tailEnd/>
                          </a:ln>
                        </wps:spPr>
                        <wps:txbx>
                          <w:txbxContent>
                            <w:p w:rsidR="00862F6C" w:rsidRDefault="00862F6C" w:rsidP="00023CCA">
                              <w:pPr>
                                <w:rPr>
                                  <w:rFonts w:asciiTheme="majorHAnsi" w:hAnsiTheme="majorHAnsi" w:cstheme="majorHAnsi"/>
                                  <w:sz w:val="18"/>
                                  <w:szCs w:val="18"/>
                                </w:rPr>
                              </w:pPr>
                              <w:r>
                                <w:rPr>
                                  <w:rFonts w:asciiTheme="majorHAnsi" w:hAnsiTheme="majorHAnsi" w:cstheme="majorHAnsi"/>
                                  <w:sz w:val="18"/>
                                  <w:szCs w:val="18"/>
                                </w:rPr>
                                <w:t xml:space="preserve"> GN2 circuits</w:t>
                              </w:r>
                            </w:p>
                            <w:p w:rsidR="00862F6C" w:rsidRPr="00C17F47" w:rsidRDefault="00862F6C" w:rsidP="00023CCA">
                              <w:pPr>
                                <w:rPr>
                                  <w:rFonts w:asciiTheme="majorHAnsi" w:hAnsiTheme="majorHAnsi" w:cstheme="majorHAnsi"/>
                                  <w:sz w:val="18"/>
                                  <w:szCs w:val="18"/>
                                </w:rPr>
                              </w:pPr>
                              <w:r w:rsidRPr="00C17F47">
                                <w:rPr>
                                  <w:rFonts w:asciiTheme="majorHAnsi" w:hAnsiTheme="majorHAnsi" w:cstheme="majorHAnsi"/>
                                  <w:sz w:val="18"/>
                                  <w:szCs w:val="18"/>
                                </w:rPr>
                                <w:t>opened</w:t>
                              </w:r>
                            </w:p>
                          </w:txbxContent>
                        </wps:txbx>
                        <wps:bodyPr rot="0" vert="horz" wrap="square" lIns="91440" tIns="45720" rIns="91440" bIns="45720" anchor="t" anchorCtr="0" upright="1">
                          <a:noAutofit/>
                        </wps:bodyPr>
                      </wps:wsp>
                      <wps:wsp>
                        <wps:cNvPr id="28536" name="Rectangle 14065"/>
                        <wps:cNvSpPr>
                          <a:spLocks noChangeArrowheads="1"/>
                        </wps:cNvSpPr>
                        <wps:spPr bwMode="auto">
                          <a:xfrm>
                            <a:off x="4230" y="4756"/>
                            <a:ext cx="1358" cy="626"/>
                          </a:xfrm>
                          <a:prstGeom prst="rect">
                            <a:avLst/>
                          </a:prstGeom>
                          <a:solidFill>
                            <a:srgbClr val="FFFFFF"/>
                          </a:solidFill>
                          <a:ln w="9525">
                            <a:solidFill>
                              <a:srgbClr val="000000"/>
                            </a:solidFill>
                            <a:miter lim="800000"/>
                            <a:headEnd/>
                            <a:tailEnd/>
                          </a:ln>
                        </wps:spPr>
                        <wps:txbx>
                          <w:txbxContent>
                            <w:p w:rsidR="00862F6C" w:rsidRPr="004044C4" w:rsidRDefault="00862F6C" w:rsidP="00023CCA">
                              <w:pPr>
                                <w:spacing w:before="40"/>
                                <w:jc w:val="center"/>
                                <w:rPr>
                                  <w:rFonts w:asciiTheme="majorHAnsi" w:hAnsiTheme="majorHAnsi" w:cstheme="majorHAnsi"/>
                                  <w:sz w:val="18"/>
                                  <w:szCs w:val="18"/>
                                  <w:lang w:val="fr-FR"/>
                                </w:rPr>
                              </w:pPr>
                              <w:r>
                                <w:rPr>
                                  <w:rFonts w:asciiTheme="majorHAnsi" w:hAnsiTheme="majorHAnsi" w:cstheme="majorHAnsi"/>
                                  <w:sz w:val="18"/>
                                  <w:szCs w:val="18"/>
                                  <w:lang w:val="fr-FR"/>
                                </w:rPr>
                                <w:t>Close CV740</w:t>
                              </w:r>
                            </w:p>
                          </w:txbxContent>
                        </wps:txbx>
                        <wps:bodyPr rot="0" vert="horz" wrap="square" lIns="91440" tIns="45720" rIns="91440" bIns="45720" anchor="t" anchorCtr="0" upright="1">
                          <a:noAutofit/>
                        </wps:bodyPr>
                      </wps:wsp>
                      <wps:wsp>
                        <wps:cNvPr id="28537" name="Rectangle 14066"/>
                        <wps:cNvSpPr>
                          <a:spLocks noChangeArrowheads="1"/>
                        </wps:cNvSpPr>
                        <wps:spPr bwMode="auto">
                          <a:xfrm>
                            <a:off x="3046" y="4756"/>
                            <a:ext cx="1226" cy="626"/>
                          </a:xfrm>
                          <a:prstGeom prst="rect">
                            <a:avLst/>
                          </a:prstGeom>
                          <a:solidFill>
                            <a:srgbClr val="FFFFFF"/>
                          </a:solidFill>
                          <a:ln w="9525">
                            <a:solidFill>
                              <a:srgbClr val="000000"/>
                            </a:solidFill>
                            <a:miter lim="800000"/>
                            <a:headEnd/>
                            <a:tailEnd/>
                          </a:ln>
                        </wps:spPr>
                        <wps:txbx>
                          <w:txbxContent>
                            <w:p w:rsidR="00862F6C" w:rsidRPr="00C17F47" w:rsidRDefault="00862F6C" w:rsidP="00023CCA">
                              <w:pPr>
                                <w:rPr>
                                  <w:rFonts w:asciiTheme="majorHAnsi" w:hAnsiTheme="majorHAnsi" w:cstheme="majorHAnsi"/>
                                  <w:sz w:val="18"/>
                                  <w:szCs w:val="18"/>
                                </w:rPr>
                              </w:pPr>
                              <w:r w:rsidRPr="00C17F47">
                                <w:rPr>
                                  <w:rFonts w:asciiTheme="majorHAnsi" w:hAnsiTheme="majorHAnsi" w:cstheme="majorHAnsi"/>
                                  <w:sz w:val="18"/>
                                  <w:szCs w:val="18"/>
                                </w:rPr>
                                <w:t>GN2 circuits</w:t>
                              </w:r>
                            </w:p>
                            <w:p w:rsidR="00862F6C" w:rsidRPr="00C17F47" w:rsidRDefault="00862F6C" w:rsidP="00023CCA">
                              <w:pPr>
                                <w:rPr>
                                  <w:rFonts w:asciiTheme="majorHAnsi" w:hAnsiTheme="majorHAnsi" w:cstheme="majorHAnsi"/>
                                  <w:sz w:val="18"/>
                                  <w:szCs w:val="18"/>
                                </w:rPr>
                              </w:pPr>
                              <w:r w:rsidRPr="00C17F47">
                                <w:rPr>
                                  <w:rFonts w:asciiTheme="majorHAnsi" w:hAnsiTheme="majorHAnsi" w:cstheme="majorHAnsi"/>
                                  <w:sz w:val="18"/>
                                  <w:szCs w:val="18"/>
                                </w:rPr>
                                <w:t>opened</w:t>
                              </w:r>
                            </w:p>
                          </w:txbxContent>
                        </wps:txbx>
                        <wps:bodyPr rot="0" vert="horz" wrap="square" lIns="91440" tIns="45720" rIns="91440" bIns="45720" anchor="t" anchorCtr="0" upright="1">
                          <a:noAutofit/>
                        </wps:bodyPr>
                      </wps:wsp>
                      <wps:wsp>
                        <wps:cNvPr id="28538" name="Text Box 14067"/>
                        <wps:cNvSpPr txBox="1">
                          <a:spLocks noChangeArrowheads="1"/>
                        </wps:cNvSpPr>
                        <wps:spPr bwMode="auto">
                          <a:xfrm>
                            <a:off x="4048" y="4326"/>
                            <a:ext cx="746" cy="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4044C4">
                              <w:pP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28539" name="AutoShape 14068"/>
                        <wps:cNvCnPr>
                          <a:cxnSpLocks noChangeShapeType="1"/>
                        </wps:cNvCnPr>
                        <wps:spPr bwMode="auto">
                          <a:xfrm>
                            <a:off x="3740" y="5595"/>
                            <a:ext cx="21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40" name="Text Box 14069"/>
                        <wps:cNvSpPr txBox="1">
                          <a:spLocks noChangeArrowheads="1"/>
                        </wps:cNvSpPr>
                        <wps:spPr bwMode="auto">
                          <a:xfrm>
                            <a:off x="4014" y="5496"/>
                            <a:ext cx="1312" cy="3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C17F47" w:rsidRDefault="00862F6C" w:rsidP="004044C4">
                              <w:pPr>
                                <w:rPr>
                                  <w:rFonts w:asciiTheme="majorHAnsi" w:hAnsiTheme="majorHAnsi" w:cstheme="majorHAnsi"/>
                                  <w:sz w:val="18"/>
                                  <w:szCs w:val="18"/>
                                </w:rPr>
                              </w:pPr>
                              <w:r w:rsidRPr="00C17F47">
                                <w:rPr>
                                  <w:rFonts w:asciiTheme="majorHAnsi" w:hAnsiTheme="majorHAnsi" w:cstheme="majorHAnsi"/>
                                  <w:sz w:val="18"/>
                                  <w:szCs w:val="18"/>
                                </w:rPr>
                                <w:t>CV740 closed</w:t>
                              </w:r>
                            </w:p>
                          </w:txbxContent>
                        </wps:txbx>
                        <wps:bodyPr rot="0" vert="horz" wrap="square" lIns="91440" tIns="45720" rIns="91440" bIns="45720" anchor="t" anchorCtr="0" upright="1">
                          <a:noAutofit/>
                        </wps:bodyPr>
                      </wps:wsp>
                      <wps:wsp>
                        <wps:cNvPr id="28541" name="AutoShape 14070"/>
                        <wps:cNvCnPr>
                          <a:cxnSpLocks noChangeShapeType="1"/>
                        </wps:cNvCnPr>
                        <wps:spPr bwMode="auto">
                          <a:xfrm>
                            <a:off x="3843" y="6025"/>
                            <a:ext cx="68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42" name="AutoShape 14071"/>
                        <wps:cNvCnPr>
                          <a:cxnSpLocks noChangeShapeType="1"/>
                        </wps:cNvCnPr>
                        <wps:spPr bwMode="auto">
                          <a:xfrm flipV="1">
                            <a:off x="10650" y="5341"/>
                            <a:ext cx="0" cy="678"/>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543" name="AutoShape 14344"/>
                        <wps:cNvCnPr>
                          <a:cxnSpLocks noChangeShapeType="1"/>
                        </wps:cNvCnPr>
                        <wps:spPr bwMode="auto">
                          <a:xfrm>
                            <a:off x="2056" y="3300"/>
                            <a:ext cx="215"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44" name="Text Box 14346"/>
                        <wps:cNvSpPr txBox="1">
                          <a:spLocks noChangeArrowheads="1"/>
                        </wps:cNvSpPr>
                        <wps:spPr bwMode="auto">
                          <a:xfrm>
                            <a:off x="2226" y="3156"/>
                            <a:ext cx="747"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D45D96" w:rsidRDefault="00862F6C" w:rsidP="00D45D96">
                              <w:pPr>
                                <w:rPr>
                                  <w:rFonts w:asciiTheme="majorHAnsi" w:hAnsiTheme="majorHAnsi" w:cstheme="majorHAnsi"/>
                                  <w:sz w:val="18"/>
                                  <w:szCs w:val="18"/>
                                  <w:lang w:val="fr-FR"/>
                                </w:rPr>
                              </w:pPr>
                              <w:r>
                                <w:rPr>
                                  <w:rFonts w:asciiTheme="majorHAnsi" w:hAnsiTheme="majorHAnsi" w:cstheme="majorHAnsi"/>
                                  <w:sz w:val="18"/>
                                  <w:szCs w:val="18"/>
                                  <w:lang w:val="fr-FR"/>
                                </w:rPr>
                                <w:t>Delay</w:t>
                              </w:r>
                            </w:p>
                          </w:txbxContent>
                        </wps:txbx>
                        <wps:bodyPr rot="0" vert="horz" wrap="square" lIns="91440" tIns="45720" rIns="91440" bIns="45720" anchor="t" anchorCtr="0" upright="1">
                          <a:noAutofit/>
                        </wps:bodyPr>
                      </wps:wsp>
                      <wps:wsp>
                        <wps:cNvPr id="28545" name="Text Box 2720"/>
                        <wps:cNvSpPr txBox="1">
                          <a:spLocks noChangeArrowheads="1"/>
                        </wps:cNvSpPr>
                        <wps:spPr bwMode="auto">
                          <a:xfrm>
                            <a:off x="7231" y="2223"/>
                            <a:ext cx="1608"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4A7EBB"/>
                                </a:solidFill>
                                <a:miter lim="800000"/>
                                <a:headEnd/>
                                <a:tailEnd/>
                              </a14:hiddenLine>
                            </a:ext>
                          </a:extLst>
                        </wps:spPr>
                        <wps:txbx>
                          <w:txbxContent>
                            <w:p w:rsidR="00862F6C" w:rsidRPr="00AD1EDA" w:rsidRDefault="00862F6C" w:rsidP="00FE5E82">
                              <w:pPr>
                                <w:rPr>
                                  <w:sz w:val="16"/>
                                  <w:szCs w:val="16"/>
                                </w:rPr>
                              </w:pPr>
                              <w:r w:rsidRPr="00AD1EDA">
                                <w:rPr>
                                  <w:sz w:val="16"/>
                                  <w:szCs w:val="16"/>
                                </w:rPr>
                                <w:t>Sequence 6 stopped</w:t>
                              </w:r>
                            </w:p>
                          </w:txbxContent>
                        </wps:txbx>
                        <wps:bodyPr rot="0" vert="horz" wrap="square" lIns="0" tIns="0" rIns="0" bIns="0" anchor="t" anchorCtr="0" upright="1">
                          <a:noAutofit/>
                        </wps:bodyPr>
                      </wps:wsp>
                      <wps:wsp>
                        <wps:cNvPr id="28546" name="Oval 2726"/>
                        <wps:cNvSpPr>
                          <a:spLocks noChangeArrowheads="1"/>
                        </wps:cNvSpPr>
                        <wps:spPr bwMode="auto">
                          <a:xfrm>
                            <a:off x="6334" y="1454"/>
                            <a:ext cx="387" cy="373"/>
                          </a:xfrm>
                          <a:prstGeom prst="ellipse">
                            <a:avLst/>
                          </a:prstGeom>
                          <a:solidFill>
                            <a:srgbClr val="FFFFFF"/>
                          </a:solidFill>
                          <a:ln w="44450">
                            <a:solidFill>
                              <a:srgbClr val="4A7EBB"/>
                            </a:solidFill>
                            <a:round/>
                            <a:headEnd/>
                            <a:tailEnd/>
                          </a:ln>
                        </wps:spPr>
                        <wps:txbx>
                          <w:txbxContent>
                            <w:p w:rsidR="00862F6C" w:rsidRPr="005B0489" w:rsidRDefault="00862F6C" w:rsidP="004C06FE">
                              <w:pPr>
                                <w:jc w:val="center"/>
                                <w:rPr>
                                  <w:rFonts w:ascii="Times New Roman" w:hAnsi="Times New Roman" w:cs="Times New Roman"/>
                                  <w:b/>
                                  <w:szCs w:val="20"/>
                                  <w:lang w:val="fr-FR"/>
                                </w:rPr>
                              </w:pPr>
                              <w:r>
                                <w:rPr>
                                  <w:rFonts w:ascii="Times New Roman" w:hAnsi="Times New Roman" w:cs="Times New Roman"/>
                                  <w:b/>
                                  <w:szCs w:val="20"/>
                                  <w:lang w:val="fr-FR"/>
                                </w:rPr>
                                <w:t>8</w:t>
                              </w:r>
                            </w:p>
                          </w:txbxContent>
                        </wps:txbx>
                        <wps:bodyPr rot="0" vert="horz" wrap="square" lIns="0" tIns="0" rIns="0" bIns="0" anchor="t" anchorCtr="0" upright="1">
                          <a:noAutofit/>
                        </wps:bodyPr>
                      </wps:wsp>
                      <wps:wsp>
                        <wps:cNvPr id="28547" name="AutoShape 2728"/>
                        <wps:cNvCnPr>
                          <a:cxnSpLocks noChangeShapeType="1"/>
                        </wps:cNvCnPr>
                        <wps:spPr bwMode="auto">
                          <a:xfrm>
                            <a:off x="6895" y="2347"/>
                            <a:ext cx="2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48" name="Rectangle 13282"/>
                        <wps:cNvSpPr>
                          <a:spLocks noChangeArrowheads="1"/>
                        </wps:cNvSpPr>
                        <wps:spPr bwMode="auto">
                          <a:xfrm>
                            <a:off x="8386" y="1443"/>
                            <a:ext cx="1377" cy="574"/>
                          </a:xfrm>
                          <a:prstGeom prst="rect">
                            <a:avLst/>
                          </a:prstGeom>
                          <a:solidFill>
                            <a:srgbClr val="FFFFFF"/>
                          </a:solidFill>
                          <a:ln w="9525">
                            <a:solidFill>
                              <a:srgbClr val="000000"/>
                            </a:solidFill>
                            <a:miter lim="800000"/>
                            <a:headEnd/>
                            <a:tailEnd/>
                          </a:ln>
                        </wps:spPr>
                        <wps:txbx>
                          <w:txbxContent>
                            <w:p w:rsidR="00862F6C" w:rsidRPr="00F811DC" w:rsidRDefault="00862F6C" w:rsidP="005B0489">
                              <w:pPr>
                                <w:spacing w:before="120"/>
                                <w:jc w:val="cente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28549" name="Oval 4437"/>
                        <wps:cNvSpPr>
                          <a:spLocks noChangeArrowheads="1"/>
                        </wps:cNvSpPr>
                        <wps:spPr bwMode="auto">
                          <a:xfrm>
                            <a:off x="8349" y="1442"/>
                            <a:ext cx="387" cy="373"/>
                          </a:xfrm>
                          <a:prstGeom prst="ellipse">
                            <a:avLst/>
                          </a:prstGeom>
                          <a:solidFill>
                            <a:srgbClr val="FFFFFF"/>
                          </a:solidFill>
                          <a:ln w="44450">
                            <a:solidFill>
                              <a:srgbClr val="4A7EBB"/>
                            </a:solidFill>
                            <a:round/>
                            <a:headEnd/>
                            <a:tailEnd/>
                          </a:ln>
                        </wps:spPr>
                        <wps:txbx>
                          <w:txbxContent>
                            <w:p w:rsidR="00862F6C" w:rsidRPr="00A87CE9" w:rsidRDefault="00862F6C" w:rsidP="005B0489">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wps:wsp>
                        <wps:cNvPr id="28550" name="Oval 4438"/>
                        <wps:cNvSpPr>
                          <a:spLocks noChangeArrowheads="1"/>
                        </wps:cNvSpPr>
                        <wps:spPr bwMode="auto">
                          <a:xfrm>
                            <a:off x="1415" y="2882"/>
                            <a:ext cx="387" cy="373"/>
                          </a:xfrm>
                          <a:prstGeom prst="ellipse">
                            <a:avLst/>
                          </a:prstGeom>
                          <a:solidFill>
                            <a:srgbClr val="FFFFFF"/>
                          </a:solidFill>
                          <a:ln w="44450">
                            <a:solidFill>
                              <a:srgbClr val="4A7EBB"/>
                            </a:solidFill>
                            <a:round/>
                            <a:headEnd/>
                            <a:tailEnd/>
                          </a:ln>
                        </wps:spPr>
                        <wps:txbx>
                          <w:txbxContent>
                            <w:p w:rsidR="00862F6C" w:rsidRPr="005D5789" w:rsidRDefault="00862F6C" w:rsidP="005D5789">
                              <w:pPr>
                                <w:jc w:val="center"/>
                                <w:rPr>
                                  <w:rFonts w:ascii="Times New Roman" w:hAnsi="Times New Roman" w:cs="Times New Roman"/>
                                  <w:b/>
                                  <w:szCs w:val="20"/>
                                  <w:lang w:val="fr-FR"/>
                                </w:rPr>
                              </w:pPr>
                              <w:r>
                                <w:rPr>
                                  <w:rFonts w:ascii="Times New Roman" w:hAnsi="Times New Roman" w:cs="Times New Roman"/>
                                  <w:b/>
                                  <w:szCs w:val="20"/>
                                  <w:lang w:val="fr-FR"/>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439" o:spid="_x0000_s4758" style="position:absolute;left:0;text-align:left;margin-left:-16.55pt;margin-top:3.95pt;width:500.65pt;height:237.95pt;z-index:276180480" coordorigin="1087,1442" coordsize="10013,4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">
                <v:roundrect id="AutoShape 3368" o:spid="_x0000_s4759" style="position:absolute;left:1087;top:2584;width:10013;height:361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cfsMgA&#10;AADeAAAADwAAAGRycy9kb3ducmV2LnhtbESPQUvDQBSE7wX/w/IEb+2mlUgasyliKRSEoFVaj4/s&#10;MxvMvg3ZTRv99a4geBxm5hum2Ey2E2cafOtYwXKRgCCunW65UfD2uptnIHxA1tg5JgVf5GFTXs0K&#10;zLW78AudD6EREcI+RwUmhD6X0teGLPqF64mj9+EGiyHKoZF6wEuE206ukuROWmw5Lhjs6dFQ/XkY&#10;rYLb78qakxnHY/WUVft0uX7fPq+VurmeHu5BBJrCf/ivvdcKVlmapPB7J14BWf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Zx+wyAAAAN4AAAAPAAAAAAAAAAAAAAAAAJgCAABk&#10;cnMvZG93bnJldi54bWxQSwUGAAAAAAQABAD1AAAAjQMAAAAA&#10;" filled="f" strokecolor="red" strokeweight="3.5pt">
                  <v:textbox inset=",7.2pt,,7.2pt"/>
                </v:roundrect>
                <v:shape id="Text Box 2707" o:spid="_x0000_s4760" type="#_x0000_t202" style="position:absolute;left:1677;top:2643;width:2524;height: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29u8QA&#10;AADeAAAADwAAAGRycy9kb3ducmV2LnhtbESPS4vCMBSF94L/IVzBnaYqFqdjFBVEGQRRZzHLS3P7&#10;wOamNLHWfz8ZGHB5+M6Ds1x3phItNa60rGAyjkAQp1aXnCv4vu1HCxDOI2usLJOCFzlYr/q9JSba&#10;PvlC7dXnIpSwS1BB4X2dSOnSggy6sa2JA8tsY9AH2eRSN/gM5aaS0yiKpcGSw0KBNe0KSu/Xh1Gw&#10;jW3eTmY/5vSVHeTHOdOBeaWGg27zCcJT59/m//RRK5gu5lEMf3fCF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dvbvEAAAA3gAAAA8AAAAAAAAAAAAAAAAAmAIAAGRycy9k&#10;b3ducmV2LnhtbFBLBQYAAAAABAAEAPUAAACJAwAAAAA=&#10;" fillcolor="white [3212]" stroked="f">
                  <v:textbox inset="0,0,0,0">
                    <w:txbxContent>
                      <w:p w:rsidR="00862F6C" w:rsidRPr="00DF61A7" w:rsidRDefault="00862F6C" w:rsidP="00517636">
                        <w:pPr>
                          <w:rPr>
                            <w:color w:val="FF0000"/>
                          </w:rPr>
                        </w:pPr>
                        <w:r>
                          <w:rPr>
                            <w:color w:val="FF0000"/>
                          </w:rPr>
                          <w:t>Subsequence</w:t>
                        </w:r>
                      </w:p>
                    </w:txbxContent>
                  </v:textbox>
                </v:shape>
                <v:shape id="Text Box 13273" o:spid="_x0000_s4761" type="#_x0000_t202" style="position:absolute;left:7019;top:3862;width:3914;height: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PzSMUA&#10;AADeAAAADwAAAGRycy9kb3ducmV2LnhtbESP3YrCMBSE74V9h3CEvRGbrqh1u0ZxFxRv/XmAY3P6&#10;g81JaaKtb78RBC+HmfmGWa57U4s7ta6yrOArikEQZ1ZXXCg4n7bjBQjnkTXWlknBgxysVx+DJaba&#10;dnyg+9EXIkDYpaig9L5JpXRZSQZdZBvi4OW2NeiDbAupW+wC3NRyEsdzabDisFBiQ38lZdfjzSjI&#10;991o9t1ddv6cHKbzX6ySi30o9TnsNz8gPPX+HX6191rBZDGLE3jeCV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I/NIxQAAAN4AAAAPAAAAAAAAAAAAAAAAAJgCAABkcnMv&#10;ZG93bnJldi54bWxQSwUGAAAAAAQABAD1AAAAigMAAAAA&#10;" stroked="f">
                  <v:textbox>
                    <w:txbxContent>
                      <w:p w:rsidR="00862F6C" w:rsidRPr="00F811DC" w:rsidRDefault="00862F6C" w:rsidP="0082117C">
                        <w:pPr>
                          <w:rPr>
                            <w:rFonts w:asciiTheme="majorHAnsi" w:hAnsiTheme="majorHAnsi" w:cstheme="majorHAnsi"/>
                            <w:sz w:val="18"/>
                            <w:szCs w:val="18"/>
                          </w:rPr>
                        </w:pPr>
                        <w:r>
                          <w:rPr>
                            <w:rFonts w:asciiTheme="majorHAnsi" w:hAnsiTheme="majorHAnsi" w:cstheme="majorHAnsi"/>
                            <w:sz w:val="18"/>
                            <w:szCs w:val="18"/>
                          </w:rPr>
                          <w:t>(</w:t>
                        </w:r>
                        <w:r w:rsidRPr="00F811DC">
                          <w:rPr>
                            <w:rFonts w:asciiTheme="majorHAnsi" w:hAnsiTheme="majorHAnsi" w:cstheme="majorHAnsi"/>
                            <w:sz w:val="18"/>
                            <w:szCs w:val="18"/>
                          </w:rPr>
                          <w:t>TT7</w:t>
                        </w:r>
                        <w:r>
                          <w:rPr>
                            <w:rFonts w:asciiTheme="majorHAnsi" w:hAnsiTheme="majorHAnsi" w:cstheme="majorHAnsi"/>
                            <w:sz w:val="18"/>
                            <w:szCs w:val="18"/>
                          </w:rPr>
                          <w:t xml:space="preserve">41A OR </w:t>
                        </w:r>
                        <w:r w:rsidRPr="00F811DC">
                          <w:rPr>
                            <w:rFonts w:asciiTheme="majorHAnsi" w:hAnsiTheme="majorHAnsi" w:cstheme="majorHAnsi"/>
                            <w:sz w:val="18"/>
                            <w:szCs w:val="18"/>
                          </w:rPr>
                          <w:t>TT7</w:t>
                        </w:r>
                        <w:r>
                          <w:rPr>
                            <w:rFonts w:asciiTheme="majorHAnsi" w:hAnsiTheme="majorHAnsi" w:cstheme="majorHAnsi"/>
                            <w:sz w:val="18"/>
                            <w:szCs w:val="18"/>
                          </w:rPr>
                          <w:t>41B OR</w:t>
                        </w:r>
                        <w:r w:rsidRPr="00A320FD">
                          <w:rPr>
                            <w:rFonts w:asciiTheme="majorHAnsi" w:hAnsiTheme="majorHAnsi" w:cstheme="majorHAnsi"/>
                            <w:sz w:val="18"/>
                            <w:szCs w:val="18"/>
                          </w:rPr>
                          <w:t xml:space="preserve"> </w:t>
                        </w:r>
                        <w:r w:rsidRPr="00F811DC">
                          <w:rPr>
                            <w:rFonts w:asciiTheme="majorHAnsi" w:hAnsiTheme="majorHAnsi" w:cstheme="majorHAnsi"/>
                            <w:sz w:val="18"/>
                            <w:szCs w:val="18"/>
                          </w:rPr>
                          <w:t>TT7</w:t>
                        </w:r>
                        <w:r>
                          <w:rPr>
                            <w:rFonts w:asciiTheme="majorHAnsi" w:hAnsiTheme="majorHAnsi" w:cstheme="majorHAnsi"/>
                            <w:sz w:val="18"/>
                            <w:szCs w:val="18"/>
                          </w:rPr>
                          <w:t>41C) &gt;TT74</w:t>
                        </w:r>
                        <w:r w:rsidRPr="00F811DC">
                          <w:rPr>
                            <w:rFonts w:asciiTheme="majorHAnsi" w:hAnsiTheme="majorHAnsi" w:cstheme="majorHAnsi"/>
                            <w:sz w:val="18"/>
                            <w:szCs w:val="18"/>
                          </w:rPr>
                          <w:t>1setpoint</w:t>
                        </w:r>
                      </w:p>
                    </w:txbxContent>
                  </v:textbox>
                </v:shape>
                <v:shape id="AutoShape 13275" o:spid="_x0000_s4762" type="#_x0000_t32" style="position:absolute;left:7009;top:1596;width:0;height:32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aBjMQAAADeAAAADwAAAGRycy9kb3ducmV2LnhtbERPW2vCMBR+H+w/hDPwZWiq4JDaVLqB&#10;oAMfvL0fm2MT1px0TdTu3y8Pgz1+fPdiNbhW3KkP1rOC6SQDQVx7bblRcDquxwsQISJrbD2Tgh8K&#10;sCqfnwrMtX/wnu6H2IgUwiFHBSbGLpcy1IYchonviBN39b3DmGDfSN3jI4W7Vs6y7E06tJwaDHb0&#10;Yaj+Otycgt12+l5djN1+7r/tbr6u2lvzelZq9DJUSxCRhvgv/nNvtILZYp6lvelOugKy/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JoGMxAAAAN4AAAAPAAAAAAAAAAAA&#10;AAAAAKECAABkcnMvZG93bnJldi54bWxQSwUGAAAAAAQABAD5AAAAkgMAAAAA&#10;"/>
                <v:shape id="AutoShape 13277" o:spid="_x0000_s4763" type="#_x0000_t32" style="position:absolute;left:6313;top:4881;width:12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okF8cAAADeAAAADwAAAGRycy9kb3ducmV2LnhtbESPT2sCMRTE74V+h/AKvRTNKlh0Ncpa&#10;EGrBg//uz83rJnTzsm6ibr99UxA8DjPzG2a26FwtrtQG61nBoJ+BIC69tlwpOOxXvTGIEJE11p5J&#10;wS8FWMyfn2aYa3/jLV13sRIJwiFHBSbGJpcylIYchr5viJP37VuHMcm2krrFW4K7Wg6z7F06tJwW&#10;DDb0Yaj82V2cgs16sCxOxq6/tme7Ga2K+lK9HZV6femKKYhIXXyE7+1PrWA4HmUT+L+TroCc/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aiQXxwAAAN4AAAAPAAAAAAAA&#10;AAAAAAAAAKECAABkcnMvZG93bnJldi54bWxQSwUGAAAAAAQABAD5AAAAlQMAAAAA&#10;"/>
                <v:shape id="AutoShape 13278" o:spid="_x0000_s4764" type="#_x0000_t32" style="position:absolute;left:5903;top:3322;width:0;height:25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bV8UAAADeAAAADwAAAGRycy9kb3ducmV2LnhtbESPzWoCMRSF94W+Q7hCN0UzI1hkNMpU&#10;EGrBhdrur5PrJDi5GSdRp29vFkKXh/PHN1/2rhE36oL1rCAfZSCIK68t1wp+DuvhFESIyBobz6Tg&#10;jwIsF68vcyy0v/OObvtYizTCoUAFJsa2kDJUhhyGkW+Jk3fyncOYZFdL3eE9jbtGjrPsQzq0nB4M&#10;trQyVJ33V6dgu8k/y6Oxm+/dxW4n67K51u+/Sr0N+nIGIlIf/8PP9pdWMJ5O8gSQcBIK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kbV8UAAADeAAAADwAAAAAAAAAA&#10;AAAAAAChAgAAZHJzL2Rvd25yZXYueG1sUEsFBgAAAAAEAAQA+QAAAJMDAAAAAA==&#10;"/>
                <v:shape id="AutoShape 13279" o:spid="_x0000_s4765" type="#_x0000_t32" style="position:absolute;left:5903;top:3322;width:10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ZKcccAAADeAAAADwAAAGRycy9kb3ducmV2LnhtbESPT2vCQBTE70K/w/KE3nSTQEWiq2hB&#10;7B96MFXPj+wzCWbfxt2txn76bqHQ4zAzv2Hmy9604krON5YVpOMEBHFpdcOVgv3nZjQF4QOyxtYy&#10;KbiTh+XiYTDHXNsb7+hahEpECPscFdQhdLmUvqzJoB/bjjh6J+sMhihdJbXDW4SbVmZJMpEGG44L&#10;NXb0XFN5Lr6Mgrf3rsku2w/32gY6Fvr7sN6mB6Ueh/1qBiJQH/7Df+0XrSCbPqUp/N6JV0A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5kpxxwAAAN4AAAAPAAAAAAAA&#10;AAAAAAAAAKECAABkcnMvZG93bnJldi54bWxQSwUGAAAAAAQABAD5AAAAlQMAAAAA&#10;" strokeweight=".5pt">
                  <v:stroke endarrow="block"/>
                </v:shape>
                <v:shape id="AutoShape 13281" o:spid="_x0000_s4766" type="#_x0000_t32" style="position:absolute;left:6909;top:4061;width:2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cgu8cAAADeAAAADwAAAGRycy9kb3ducmV2LnhtbESPQWsCMRSE74X+h/AKvRTN7oIiq1G2&#10;glALHrTt/bl5bkI3L+sm6vbfNwWhx2FmvmEWq8G14kp9sJ4V5OMMBHHtteVGwefHZjQDESKyxtYz&#10;KfihAKvl48MCS+1vvKfrITYiQTiUqMDE2JVShtqQwzD2HXHyTr53GJPsG6l7vCW4a2WRZVPp0HJa&#10;MNjR2lD9fbg4Bbtt/lodjd2+7892N9lU7aV5+VLq+Wmo5iAiDfE/fG+/aQXFbJIX8HcnXQ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FyC7xwAAAN4AAAAPAAAAAAAA&#10;AAAAAAAAAKECAABkcnMvZG93bnJldi54bWxQSwUGAAAAAAQABAD5AAAAlQMAAAAA&#10;"/>
                <v:rect id="Rectangle 13282" o:spid="_x0000_s4767" style="position:absolute;left:6337;top:1469;width:1377;height: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hx+MUA&#10;AADeAAAADwAAAGRycy9kb3ducmV2LnhtbESPQYvCMBSE7wv7H8Jb8LamVla0GmVRFD1qvXh7Ns+2&#10;bvNSmqh1f70RBI/DzHzDTGatqcSVGldaVtDrRiCIM6tLzhXs0+X3EITzyBory6TgTg5m08+PCSba&#10;3nhL153PRYCwS1BB4X2dSOmyggy6rq2Jg3eyjUEfZJNL3eAtwE0l4ygaSIMlh4UCa5oXlP3tLkbB&#10;sYz3+L9NV5EZLft+06bny2GhVOer/R2D8NT6d/jVXmsF8fCn14fnnXAF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mHH4xQAAAN4AAAAPAAAAAAAAAAAAAAAAAJgCAABkcnMv&#10;ZG93bnJldi54bWxQSwUGAAAAAAQABAD1AAAAigMAAAAA&#10;">
                  <v:textbox>
                    <w:txbxContent>
                      <w:p w:rsidR="00862F6C" w:rsidRPr="005B0489" w:rsidRDefault="00862F6C" w:rsidP="005B0489">
                        <w:pPr>
                          <w:rPr>
                            <w:szCs w:val="18"/>
                          </w:rPr>
                        </w:pPr>
                      </w:p>
                    </w:txbxContent>
                  </v:textbox>
                </v:rect>
                <v:shape id="AutoShape 13283" o:spid="_x0000_s4768" type="#_x0000_t32" style="position:absolute;left:6313;top:4878;width:0;height:9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IdVMcAAADeAAAADwAAAGRycy9kb3ducmV2LnhtbESPQWsCMRSE70L/Q3gFL1KzK1Vka5Rt&#10;QVDBg9reXzevm9DNy3YTdfvvTaHgcZiZb5jFqneNuFAXrGcF+TgDQVx5bblW8H5aP81BhIissfFM&#10;Cn4pwGr5MFhgof2VD3Q5xlokCIcCFZgY20LKUBlyGMa+JU7el+8cxiS7WuoOrwnuGjnJspl0aDkt&#10;GGzpzVD1fTw7Bftt/lp+GrvdHX7sfroum3M9+lBq+NiXLyAi9fEe/m9vtILJfJo/w9+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sh1UxwAAAN4AAAAPAAAAAAAA&#10;AAAAAAAAAKECAABkcnMvZG93bnJldi54bWxQSwUGAAAAAAQABAD5AAAAlQMAAAAA&#10;"/>
                <v:shape id="AutoShape 13284" o:spid="_x0000_s4769" type="#_x0000_t32" style="position:absolute;left:7543;top:4878;width:0;height:4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64z8cAAADeAAAADwAAAGRycy9kb3ducmV2LnhtbESPQWsCMRSE74X+h/AKvRTNrrAiq1G2&#10;glALHrTt/bl5bkI3L+sm6vbfNwWhx2FmvmEWq8G14kp9sJ4V5OMMBHHtteVGwefHZjQDESKyxtYz&#10;KfihAKvl48MCS+1vvKfrITYiQTiUqMDE2JVShtqQwzD2HXHyTr53GJPsG6l7vCW4a+Uky6bSoeW0&#10;YLCjtaH6+3BxCnbb/LU6Grt935/trthU7aV5+VLq+Wmo5iAiDfE/fG+/aQWTWZEX8HcnXQ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rjPxwAAAN4AAAAPAAAAAAAA&#10;AAAAAAAAAKECAABkcnMvZG93bnJldi54bWxQSwUGAAAAAAQABAD5AAAAlQMAAAAA&#10;"/>
                <v:shape id="Text Box 13285" o:spid="_x0000_s4770" type="#_x0000_t202" style="position:absolute;left:7668;top:4900;width:746;height: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bADsYA&#10;AADeAAAADwAAAGRycy9kb3ducmV2LnhtbESP3WrCQBSE7wt9h+UUelN0Y6hRYzbSFire+vMAx+wx&#10;CWbPhuw2iW/fFQQvh5n5hsk2o2lET52rLSuYTSMQxIXVNZcKTsffyRKE88gaG8uk4EYONvnrS4ap&#10;tgPvqT/4UgQIuxQVVN63qZSuqMigm9qWOHgX2xn0QXal1B0OAW4aGUdRIg3WHBYqbOmnouJ6+DMK&#10;LrvhY74azlt/Wuw/k2+sF2d7U+r9bfxag/A0+mf40d5pBfFyPkvgfidcAZ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bADsYAAADeAAAADwAAAAAAAAAAAAAAAACYAgAAZHJz&#10;L2Rvd25yZXYueG1sUEsFBgAAAAAEAAQA9QAAAIsDAAAAAA==&#10;" stroked="f">
                  <v:textbox>
                    <w:txbxContent>
                      <w:p w:rsidR="00862F6C" w:rsidRPr="00F811DC" w:rsidRDefault="00862F6C" w:rsidP="0082117C">
                        <w:pPr>
                          <w:rPr>
                            <w:rFonts w:asciiTheme="majorHAnsi" w:hAnsiTheme="majorHAnsi" w:cstheme="majorHAnsi"/>
                            <w:sz w:val="18"/>
                            <w:szCs w:val="18"/>
                          </w:rPr>
                        </w:pPr>
                        <w:r w:rsidRPr="00F811DC">
                          <w:rPr>
                            <w:rFonts w:asciiTheme="majorHAnsi" w:hAnsiTheme="majorHAnsi" w:cstheme="majorHAnsi"/>
                            <w:sz w:val="18"/>
                            <w:szCs w:val="18"/>
                          </w:rPr>
                          <w:t>Stop</w:t>
                        </w:r>
                      </w:p>
                    </w:txbxContent>
                  </v:textbox>
                </v:shape>
                <v:shape id="AutoShape 13286" o:spid="_x0000_s4771" type="#_x0000_t32" style="position:absolute;left:7429;top:5076;width:2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CDI8cAAADeAAAADwAAAGRycy9kb3ducmV2LnhtbESPQWsCMRSE70L/Q3iFXqRmV9DK1ihb&#10;QagFD9r2/rp53YRuXtZN1PXfm4LgcZiZb5j5sneNOFEXrGcF+SgDQVx5bblW8PW5fp6BCBFZY+OZ&#10;FFwowHLxMJhjof2Zd3Tax1okCIcCFZgY20LKUBlyGEa+JU7er+8cxiS7WuoOzwnuGjnOsql0aDkt&#10;GGxpZaj62x+dgu0mfyt/jN187A52O1mXzbEefiv19NiXryAi9fEevrXftYLxbJK/wP+ddAXk4g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YIMjxwAAAN4AAAAPAAAAAAAA&#10;AAAAAAAAAKECAABkcnMvZG93bnJldi54bWxQSwUGAAAAAAQABAD5AAAAlQMAAAAA&#10;"/>
                <v:shape id="AutoShape 13287" o:spid="_x0000_s4772" type="#_x0000_t32" style="position:absolute;left:5892;top:5816;width:43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XUcQAAADeAAAADwAAAGRycy9kb3ducmV2LnhtbERPz2vCMBS+D/Y/hCfsMjSt4JBqlE4Q&#10;5sCDut2fzbMJNi+1idr99+Yg7Pjx/Z4ve9eIG3XBelaQjzIQxJXXlmsFP4f1cAoiRGSNjWdS8EcB&#10;lovXlzkW2t95R7d9rEUK4VCgAhNjW0gZKkMOw8i3xIk7+c5hTLCrpe7wnsJdI8dZ9iEdWk4NBlta&#10;GarO+6tTsN3kn+XR2M337mK3k3XZXOv3X6XeBn05AxGpj//ip/tLKxhPJ3nam+6kK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xdRxAAAAN4AAAAPAAAAAAAAAAAA&#10;AAAAAKECAABkcnMvZG93bnJldi54bWxQSwUGAAAAAAQABAD5AAAAkgMAAAAA&#10;"/>
                <v:shape id="AutoShape 13288" o:spid="_x0000_s4773" type="#_x0000_t32" style="position:absolute;left:7535;top:5330;width:311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OyyscAAADeAAAADwAAAGRycy9kb3ducmV2LnhtbESPQWsCMRSE74X+h/AKXopmV7DY1Shb&#10;QdCCB229Pzevm9DNy3YTdf33TUHocZiZb5j5sneNuFAXrGcF+SgDQVx5bblW8PmxHk5BhIissfFM&#10;Cm4UYLl4fJhjof2V93Q5xFokCIcCFZgY20LKUBlyGEa+JU7el+8cxiS7WuoOrwnuGjnOshfp0HJa&#10;MNjSylD1fTg7Bbtt/laejN2+73/sbrIum3P9fFRq8NSXMxCR+vgfvrc3WsF4Oslf4e9OugJy8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s7LKxwAAAN4AAAAPAAAAAAAA&#10;AAAAAAAAAKECAABkcnMvZG93bnJldi54bWxQSwUGAAAAAAQABAD5AAAAlQMAAAAA&#10;"/>
                <v:shape id="AutoShape 13289" o:spid="_x0000_s4774" type="#_x0000_t32" style="position:absolute;left:10643;top:1667;width:0;height:35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R6sUAAADeAAAADwAAAGRycy9kb3ducmV2LnhtbESPzWoCMRSF94W+Q7hCN0UzDigyGmVa&#10;EGrBhdrur5PrJDi5mU6iTt/eLASXh/PHt1j1rhFX6oL1rGA8ykAQV15brhX8HNbDGYgQkTU2nknB&#10;PwVYLV9fFlhof+MdXfexFmmEQ4EKTIxtIWWoDDkMI98SJ+/kO4cxya6WusNbGneNzLNsKh1aTg8G&#10;W/o0VJ33F6dguxl/lEdjN9+7P7udrMvmUr//KvU26Ms5iEh9fIYf7S+tIJ9N8gSQcBIK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XR6sUAAADeAAAADwAAAAAAAAAA&#10;AAAAAAChAgAAZHJzL2Rvd25yZXYueG1sUEsFBgAAAAAEAAQA+QAAAJMDAAAAAA==&#10;"/>
                <v:shape id="AutoShape 13290" o:spid="_x0000_s4775" type="#_x0000_t32" style="position:absolute;left:9790;top:1667;width:85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xRn8YAAADeAAAADwAAAGRycy9kb3ducmV2LnhtbESPS2vDMBCE74X8B7GB3BrZhjxwo5jQ&#10;B82hlzwOPS7W2jKxVsaSHeffV4VCj8PMfMPsism2YqTeN44VpMsEBHHpdMO1guvl43kLwgdkja1j&#10;UvAgD8V+9rTDXLs7n2g8h1pECPscFZgQulxKXxqy6JeuI45e5XqLIcq+lrrHe4TbVmZJspYWG44L&#10;Bjt6NVTezoNV8Pb4Kj+HpKvNpno/DZtK+vS7Umoxnw4vIAJN4T/81z5qBdl2laXweydeAb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MUZ/GAAAA3gAAAA8AAAAAAAAA&#10;AAAAAAAAoQIAAGRycy9kb3ducmV2LnhtbFBLBQYAAAAABAAEAPkAAACUAwAAAAA=&#10;" strokeweight=".5pt">
                  <v:stroke startarrow="block"/>
                </v:shape>
                <v:shape id="AutoShape 13291" o:spid="_x0000_s4776" type="#_x0000_t32" style="position:absolute;left:2169;top:3079;width:48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vqBscAAADeAAAADwAAAGRycy9kb3ducmV2LnhtbESPQWsCMRSE74X+h/AKvRTNumBZtkbZ&#10;FoQqeFDb+3PzugndvGw3Udd/b4SCx2FmvmFmi8G14kR9sJ4VTMYZCOLaa8uNgq/9clSACBFZY+uZ&#10;FFwowGL++DDDUvszb+m0i41IEA4lKjAxdqWUoTbkMIx9R5y8H987jEn2jdQ9nhPctTLPslfp0HJa&#10;MNjRh6H6d3d0CjaryXt1MHa13v7ZzXRZtcfm5Vup56ehegMRaYj38H/7UyvIi2mew+1OugJyf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e+oGxwAAAN4AAAAPAAAAAAAA&#10;AAAAAAAAAKECAABkcnMvZG93bnJldi54bWxQSwUGAAAAAAQABAD5AAAAlQMAAAAA&#10;"/>
                <v:shape id="AutoShape 13292" o:spid="_x0000_s4777" type="#_x0000_t32" style="position:absolute;left:2169;top:3068;width:0;height:5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S7IMgAAADeAAAADwAAAGRycy9kb3ducmV2LnhtbESPT2vCQBTE74LfYXlCb7oxRZHoKrZQ&#10;rC09GP+cH9lnEsy+TXe3mvbTdwtCj8PM/IZZrDrTiCs5X1tWMB4lIIgLq2suFRz2L8MZCB+QNTaW&#10;ScE3eVgt+70FZtreeEfXPJQiQthnqKAKoc2k9EVFBv3ItsTRO1tnMETpSqkd3iLcNDJNkqk0WHNc&#10;qLCl54qKS/5lFLy9t3X6uflw2ybQKdc/x6fN+KjUw6Bbz0EE6sJ/+N5+1QrS2SR9hL878QrI5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RS7IMgAAADeAAAADwAAAAAA&#10;AAAAAAAAAAChAgAAZHJzL2Rvd25yZXYueG1sUEsFBgAAAAAEAAQA+QAAAJYDAAAAAA==&#10;" strokeweight=".5pt">
                  <v:stroke endarrow="block"/>
                </v:shape>
                <v:rect id="Rectangle 13293" o:spid="_x0000_s4778" style="position:absolute;left:1338;top:3620;width:1634;height: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0jMcYA&#10;AADeAAAADwAAAGRycy9kb3ducmV2LnhtbESPQWvCQBSE70L/w/IK3nTTqEWjq5SKokeNF2/P7DOJ&#10;zb4N2VWjv75bEHocZuYbZrZoTSVu1LjSsoKPfgSCOLO65FzBIV31xiCcR9ZYWSYFD3KwmL91Zpho&#10;e+cd3fY+FwHCLkEFhfd1IqXLCjLo+rYmDt7ZNgZ9kE0udYP3ADeVjKPoUxosOSwUWNN3QdnP/moU&#10;nMr4gM9duo7MZDXw2za9XI9Lpbrv7dcUhKfW/4df7Y1WEI9H8RD+7o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0jMcYAAADeAAAADwAAAAAAAAAAAAAAAACYAgAAZHJz&#10;L2Rvd25yZXYueG1sUEsFBgAAAAAEAAQA9QAAAIsDAAAAAA==&#10;">
                  <v:textbox>
                    <w:txbxContent>
                      <w:p w:rsidR="00862F6C" w:rsidRPr="00F811DC" w:rsidRDefault="00862F6C" w:rsidP="0082117C">
                        <w:pPr>
                          <w:jc w:val="center"/>
                          <w:rPr>
                            <w:rFonts w:asciiTheme="majorHAnsi" w:hAnsiTheme="majorHAnsi" w:cstheme="majorHAnsi"/>
                            <w:sz w:val="18"/>
                            <w:szCs w:val="18"/>
                          </w:rPr>
                        </w:pPr>
                        <w:r w:rsidRPr="00F811DC">
                          <w:rPr>
                            <w:rFonts w:asciiTheme="majorHAnsi" w:hAnsiTheme="majorHAnsi" w:cstheme="majorHAnsi"/>
                            <w:sz w:val="18"/>
                            <w:szCs w:val="18"/>
                          </w:rPr>
                          <w:t>To other heaters</w:t>
                        </w:r>
                      </w:p>
                    </w:txbxContent>
                  </v:textbox>
                </v:rect>
                <v:rect id="Rectangle 13298" o:spid="_x0000_s4779" style="position:absolute;left:6313;top:4238;width:1829;height: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GGqscA&#10;AADeAAAADwAAAGRycy9kb3ducmV2LnhtbESPQWvCQBSE7wX/w/KE3urGlBSNrkFaLO1R46W3Z/aZ&#10;RLNvQ3ZN0v76bkHocZiZb5h1NppG9NS52rKC+SwCQVxYXXOp4JjvnhYgnEfW2FgmBd/kINtMHtaY&#10;ajvwnvqDL0WAsEtRQeV9m0rpiooMupltiYN3tp1BH2RXSt3hEOCmkXEUvUiDNYeFClt6rai4Hm5G&#10;wamOj/izz98js9w9+88xv9y+3pR6nI7bFQhPo/8P39sfWkG8SOIE/u6EK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RhqrHAAAA3gAAAA8AAAAAAAAAAAAAAAAAmAIAAGRy&#10;cy9kb3ducmV2LnhtbFBLBQYAAAAABAAEAPUAAACMAwAAAAA=&#10;">
                  <v:textbox>
                    <w:txbxContent>
                      <w:p w:rsidR="00862F6C" w:rsidRPr="00F811DC" w:rsidRDefault="00862F6C" w:rsidP="0082117C">
                        <w:pPr>
                          <w:jc w:val="center"/>
                          <w:rPr>
                            <w:rFonts w:asciiTheme="majorHAnsi" w:hAnsiTheme="majorHAnsi" w:cstheme="majorHAnsi"/>
                            <w:sz w:val="18"/>
                            <w:szCs w:val="18"/>
                          </w:rPr>
                        </w:pPr>
                        <w:r w:rsidRPr="00F811DC">
                          <w:rPr>
                            <w:rFonts w:asciiTheme="majorHAnsi" w:hAnsiTheme="majorHAnsi" w:cstheme="majorHAnsi"/>
                            <w:sz w:val="18"/>
                            <w:szCs w:val="18"/>
                          </w:rPr>
                          <w:t>Stop warm-up</w:t>
                        </w:r>
                      </w:p>
                    </w:txbxContent>
                  </v:textbox>
                </v:rect>
                <v:shape id="Text Box 13299" o:spid="_x0000_s4780" type="#_x0000_t202" style="position:absolute;left:8123;top:4238;width:2138;height: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ExMgA&#10;AADeAAAADwAAAGRycy9kb3ducmV2LnhtbESPT0vDQBTE74V+h+UVvEi7Mdo0xm6LCEq92T/o9ZF9&#10;TYLZt3F3TdNv3xWEHoeZ+Q2zXA+mFT0531hWcDdLQBCXVjdcKTjsX6c5CB+QNbaWScGZPKxX49ES&#10;C21PvKV+FyoRIewLVFCH0BVS+rImg35mO+LoHa0zGKJ0ldQOTxFuWpkmSSYNNhwXauzopabye/dr&#10;FOQPm/7Lv99/fJbZsX0Mt4v+7ccpdTMZnp9ABBrCNfzf3mgFaT5PM/i7E6+AXF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tETEyAAAAN4AAAAPAAAAAAAAAAAAAAAAAJgCAABk&#10;cnMvZG93bnJldi54bWxQSwUGAAAAAAQABAD1AAAAjQMAAAAA&#10;">
                  <v:textbox>
                    <w:txbxContent>
                      <w:p w:rsidR="00862F6C" w:rsidRPr="00F811DC" w:rsidRDefault="00862F6C" w:rsidP="0082117C">
                        <w:pPr>
                          <w:rPr>
                            <w:rFonts w:asciiTheme="majorHAnsi" w:hAnsiTheme="majorHAnsi" w:cstheme="majorHAnsi"/>
                            <w:sz w:val="18"/>
                            <w:szCs w:val="18"/>
                          </w:rPr>
                        </w:pPr>
                        <w:r>
                          <w:rPr>
                            <w:rFonts w:asciiTheme="majorHAnsi" w:hAnsiTheme="majorHAnsi" w:cstheme="majorHAnsi"/>
                            <w:sz w:val="18"/>
                            <w:szCs w:val="18"/>
                          </w:rPr>
                          <w:t>Stop EH74</w:t>
                        </w:r>
                        <w:r w:rsidRPr="00F811DC">
                          <w:rPr>
                            <w:rFonts w:asciiTheme="majorHAnsi" w:hAnsiTheme="majorHAnsi" w:cstheme="majorHAnsi"/>
                            <w:sz w:val="18"/>
                            <w:szCs w:val="18"/>
                          </w:rPr>
                          <w:t>1A</w:t>
                        </w:r>
                        <w:r>
                          <w:rPr>
                            <w:rFonts w:asciiTheme="majorHAnsi" w:hAnsiTheme="majorHAnsi" w:cstheme="majorHAnsi"/>
                            <w:sz w:val="18"/>
                            <w:szCs w:val="18"/>
                          </w:rPr>
                          <w:t>C</w:t>
                        </w:r>
                      </w:p>
                    </w:txbxContent>
                  </v:textbox>
                </v:shape>
                <v:rect id="Rectangle 13300" o:spid="_x0000_s4781" style="position:absolute;left:6313;top:3454;width:1829;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9RsYA&#10;AADeAAAADwAAAGRycy9kb3ducmV2LnhtbESPQWvCQBSE70L/w/IK3nTTiFajq5SKokeNF2/P7DOJ&#10;zb4N2VWjv75bEHocZuYbZrZoTSVu1LjSsoKPfgSCOLO65FzBIV31xiCcR9ZYWSYFD3KwmL91Zpho&#10;e+cd3fY+FwHCLkEFhfd1IqXLCjLo+rYmDt7ZNgZ9kE0udYP3ADeVjKNoJA2WHBYKrOm7oOxnfzUK&#10;TmV8wOcuXUdmshr4bZterselUt339msKwlPr/8Ov9kYriMfD+BP+7o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9RsYAAADeAAAADwAAAAAAAAAAAAAAAACYAgAAZHJz&#10;L2Rvd25yZXYueG1sUEsFBgAAAAAEAAQA9QAAAIsDAAAAAA==&#10;">
                  <v:textbox>
                    <w:txbxContent>
                      <w:p w:rsidR="00862F6C" w:rsidRPr="00F811DC" w:rsidRDefault="00862F6C" w:rsidP="0082117C">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13301" o:spid="_x0000_s4782" type="#_x0000_t202" style="position:absolute;left:8135;top:3454;width:2124;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1LcUA&#10;AADeAAAADwAAAGRycy9kb3ducmV2LnhtbERPy2rCQBTdF/oPwxW6KTpptBqjo5SCRXf1gW4vmWsS&#10;mrmTzkxj+vfOotDl4byX6940oiPna8sKXkYJCOLC6ppLBafjZpiB8AFZY2OZFPySh/Xq8WGJubY3&#10;3lN3CKWIIexzVFCF0OZS+qIig35kW+LIXa0zGCJ0pdQObzHcNDJNkqk0WHNsqLCl94qKr8OPUZBN&#10;tt3F78af52J6bebhedZ9fDulngb92wJEoD78i//cW60gzV7TuDfeiVd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3UtxQAAAN4AAAAPAAAAAAAAAAAAAAAAAJgCAABkcnMv&#10;ZG93bnJldi54bWxQSwUGAAAAAAQABAD1AAAAigMAAAAA&#10;">
                  <v:textbox>
                    <w:txbxContent>
                      <w:p w:rsidR="00862F6C" w:rsidRPr="00F811DC" w:rsidRDefault="00862F6C" w:rsidP="0082117C">
                        <w:pPr>
                          <w:rPr>
                            <w:rFonts w:asciiTheme="majorHAnsi" w:hAnsiTheme="majorHAnsi" w:cstheme="majorHAnsi"/>
                            <w:sz w:val="18"/>
                            <w:szCs w:val="18"/>
                          </w:rPr>
                        </w:pPr>
                        <w:r>
                          <w:rPr>
                            <w:rFonts w:asciiTheme="majorHAnsi" w:hAnsiTheme="majorHAnsi" w:cstheme="majorHAnsi"/>
                            <w:sz w:val="18"/>
                            <w:szCs w:val="18"/>
                          </w:rPr>
                          <w:t>Start EH741AC</w:t>
                        </w:r>
                      </w:p>
                    </w:txbxContent>
                  </v:textbox>
                </v:shape>
                <v:shape id="Text Box 13316" o:spid="_x0000_s4783" type="#_x0000_t202" style="position:absolute;left:6268;top:5463;width:417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Vm1sUA&#10;AADeAAAADwAAAGRycy9kb3ducmV2LnhtbESPT4vCMBTE7wt+h/AEb2uyRUWrUcRF8KT4Zxe8PZpn&#10;W7Z5KU3W1m9vFhY8DjPzG2ax6mwl7tT40rGGj6ECQZw5U3Ku4XLevk9B+IBssHJMGh7kYbXsvS0w&#10;Na7lI91PIRcRwj5FDUUIdSqlzwqy6IeuJo7ezTUWQ5RNLk2DbYTbSiZKTaTFkuNCgTVtCsp+Tr9W&#10;w9f+dv0eqUP+acd16zol2c6k1oN+t56DCNSFV/i/vTMakuk4mcHfnXgF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WbWxQAAAN4AAAAPAAAAAAAAAAAAAAAAAJgCAABkcnMv&#10;ZG93bnJldi54bWxQSwUGAAAAAAQABAD1AAAAigMAAAAA&#10;" filled="f" stroked="f">
                  <v:textbox>
                    <w:txbxContent>
                      <w:p w:rsidR="00862F6C" w:rsidRPr="00F811DC" w:rsidRDefault="00862F6C" w:rsidP="0082117C">
                        <w:pPr>
                          <w:rPr>
                            <w:rFonts w:asciiTheme="majorHAnsi" w:hAnsiTheme="majorHAnsi" w:cstheme="majorHAnsi"/>
                            <w:sz w:val="18"/>
                            <w:szCs w:val="18"/>
                          </w:rPr>
                        </w:pPr>
                        <w:r>
                          <w:rPr>
                            <w:rFonts w:asciiTheme="majorHAnsi" w:hAnsiTheme="majorHAnsi" w:cstheme="majorHAnsi"/>
                            <w:sz w:val="18"/>
                            <w:szCs w:val="18"/>
                          </w:rPr>
                          <w:t>(</w:t>
                        </w:r>
                        <w:r w:rsidRPr="00F811DC">
                          <w:rPr>
                            <w:rFonts w:asciiTheme="majorHAnsi" w:hAnsiTheme="majorHAnsi" w:cstheme="majorHAnsi"/>
                            <w:sz w:val="18"/>
                            <w:szCs w:val="18"/>
                          </w:rPr>
                          <w:t>TT7</w:t>
                        </w:r>
                        <w:r>
                          <w:rPr>
                            <w:rFonts w:asciiTheme="majorHAnsi" w:hAnsiTheme="majorHAnsi" w:cstheme="majorHAnsi"/>
                            <w:sz w:val="18"/>
                            <w:szCs w:val="18"/>
                          </w:rPr>
                          <w:t xml:space="preserve">41A &amp; </w:t>
                        </w:r>
                        <w:r w:rsidRPr="00F811DC">
                          <w:rPr>
                            <w:rFonts w:asciiTheme="majorHAnsi" w:hAnsiTheme="majorHAnsi" w:cstheme="majorHAnsi"/>
                            <w:sz w:val="18"/>
                            <w:szCs w:val="18"/>
                          </w:rPr>
                          <w:t>TT7</w:t>
                        </w:r>
                        <w:r>
                          <w:rPr>
                            <w:rFonts w:asciiTheme="majorHAnsi" w:hAnsiTheme="majorHAnsi" w:cstheme="majorHAnsi"/>
                            <w:sz w:val="18"/>
                            <w:szCs w:val="18"/>
                          </w:rPr>
                          <w:t>41B &amp;</w:t>
                        </w:r>
                        <w:r w:rsidRPr="00A320FD">
                          <w:rPr>
                            <w:rFonts w:asciiTheme="majorHAnsi" w:hAnsiTheme="majorHAnsi" w:cstheme="majorHAnsi"/>
                            <w:sz w:val="18"/>
                            <w:szCs w:val="18"/>
                          </w:rPr>
                          <w:t xml:space="preserve"> </w:t>
                        </w:r>
                        <w:r w:rsidRPr="00F811DC">
                          <w:rPr>
                            <w:rFonts w:asciiTheme="majorHAnsi" w:hAnsiTheme="majorHAnsi" w:cstheme="majorHAnsi"/>
                            <w:sz w:val="18"/>
                            <w:szCs w:val="18"/>
                          </w:rPr>
                          <w:t>TT7</w:t>
                        </w:r>
                        <w:r>
                          <w:rPr>
                            <w:rFonts w:asciiTheme="majorHAnsi" w:hAnsiTheme="majorHAnsi" w:cstheme="majorHAnsi"/>
                            <w:sz w:val="18"/>
                            <w:szCs w:val="18"/>
                          </w:rPr>
                          <w:t>41C) &lt; (TT74</w:t>
                        </w:r>
                        <w:r w:rsidRPr="00F811DC">
                          <w:rPr>
                            <w:rFonts w:asciiTheme="majorHAnsi" w:hAnsiTheme="majorHAnsi" w:cstheme="majorHAnsi"/>
                            <w:sz w:val="18"/>
                            <w:szCs w:val="18"/>
                          </w:rPr>
                          <w:t>1setpoint - 5°C)</w:t>
                        </w:r>
                      </w:p>
                    </w:txbxContent>
                  </v:textbox>
                </v:shape>
                <v:shape id="AutoShape 13317" o:spid="_x0000_s4784" type="#_x0000_t32" style="position:absolute;left:6199;top:5507;width:2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xHN8YAAADeAAAADwAAAGRycy9kb3ducmV2LnhtbESPy2oCMRSG9wXfIRzBTakZFUWmRpkK&#10;ghZceOn+dHI6CZ2cTCdRx7c3i4LLn//Gt1h1rhZXaoP1rGA0zEAQl15brhScT5u3OYgQkTXWnknB&#10;nQKslr2XBeba3/hA12OsRBrhkKMCE2OTSxlKQw7D0DfEyfvxrcOYZFtJ3eItjbtajrNsJh1aTg8G&#10;G1obKn+PF6dgvxt9FN/G7j4Pf3Y/3RT1pXr9UmrQ74p3EJG6+Az/t7dawXg+nSSAhJNQQC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Y8RzfGAAAA3gAAAA8AAAAAAAAA&#10;AAAAAAAAoQIAAGRycy9kb3ducmV2LnhtbFBLBQYAAAAABAAEAPkAAACUAwAAAAA=&#10;"/>
                <v:shape id="AutoShape 14057" o:spid="_x0000_s4785" type="#_x0000_t32" style="position:absolute;left:3866;top:3079;width:0;height:5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MWEccAAADeAAAADwAAAGRycy9kb3ducmV2LnhtbESPQWvCQBSE7wX/w/KE3uomKRWJrlKF&#10;Ymvx0FQ9P7LPJDT7Nt3dauyv7xYEj8PMfMPMFr1pxYmcbywrSEcJCOLS6oYrBbvPl4cJCB+QNbaW&#10;ScGFPCzmg7sZ5tqe+YNORahEhLDPUUEdQpdL6cuaDPqR7Yijd7TOYIjSVVI7PEe4aWWWJGNpsOG4&#10;UGNHq5rKr+LHKNi8d032vd66tzbQodC/++U63St1P+yfpyAC9eEWvrZftYJs8vSYwv+deAXk/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UxYRxwAAAN4AAAAPAAAAAAAA&#10;AAAAAAAAAKECAABkcnMvZG93bnJldi54bWxQSwUGAAAAAAQABAD5AAAAlQMAAAAA&#10;" strokeweight=".5pt">
                  <v:stroke endarrow="block"/>
                </v:shape>
                <v:shape id="AutoShape 14061" o:spid="_x0000_s4786" type="#_x0000_t32" style="position:absolute;left:3752;top:4502;width:2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J828cAAADeAAAADwAAAGRycy9kb3ducmV2LnhtbESPQWsCMRSE74X+h/AKXkrNuqLI1ijb&#10;gqCCB7W9v25eN6Gbl+0m6vrvTaHgcZiZb5j5sneNOFMXrGcFo2EGgrjy2nKt4OO4epmBCBFZY+OZ&#10;FFwpwHLx+DDHQvsL7+l8iLVIEA4FKjAxtoWUoTLkMAx9S5y8b985jEl2tdQdXhLcNTLPsql0aDkt&#10;GGzp3VD1czg5BbvN6K38Mnaz3f/a3WRVNqf6+VOpwVNfvoKI1Md7+L+91gry2WScw9+ddAXk4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onzbxwAAAN4AAAAPAAAAAAAA&#10;AAAAAAAAAKECAABkcnMvZG93bnJldi54bWxQSwUGAAAAAAQABAD5AAAAlQMAAAAA&#10;"/>
                <v:shape id="AutoShape 14062" o:spid="_x0000_s4787" type="#_x0000_t32" style="position:absolute;left:3854;top:3929;width:0;height:20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7ZQMcAAADeAAAADwAAAGRycy9kb3ducmV2LnhtbESPQWsCMRSE74X+h/AKXopmVSyyGmUr&#10;CFrwoK335+Z1E7p52W6irv++EYQeh5n5hpkvO1eLC7XBelYwHGQgiEuvLVcKvj7X/SmIEJE11p5J&#10;wY0CLBfPT3PMtb/yni6HWIkE4ZCjAhNjk0sZSkMOw8A3xMn79q3DmGRbSd3iNcFdLUdZ9iYdWk4L&#10;BhtaGSp/DmenYLcdvhcnY7cf+1+7m6yL+ly9HpXqvXTFDESkLv6HH+2NVjCaTsZjuN9JV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7tlAxwAAAN4AAAAPAAAAAAAA&#10;AAAAAAAAAKECAABkcnMvZG93bnJldi54bWxQSwUGAAAAAAQABAD5AAAAlQMAAAAA&#10;"/>
                <v:rect id="Rectangle 14063" o:spid="_x0000_s4788" style="position:absolute;left:4207;top:3609;width:1359;height: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S17McA&#10;AADeAAAADwAAAGRycy9kb3ducmV2LnhtbESPQWvCQBSE7wX/w/IEb3Vj1KJpVpEWpR41Xnp7Zl+T&#10;aPZtyG409td3C4Ueh5n5hknXvanFjVpXWVYwGUcgiHOrKy4UnLLt8wKE88gaa8uk4EEO1qvBU4qJ&#10;tnc+0O3oCxEg7BJUUHrfJFK6vCSDbmwb4uB92dagD7ItpG7xHuCmlnEUvUiDFYeFEht6Kym/Hjuj&#10;4FzFJ/w+ZLvILLdTv++zS/f5rtRo2G9eQXjq/X/4r/2hFcSL+XQGv3fCF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EtezHAAAA3gAAAA8AAAAAAAAAAAAAAAAAmAIAAGRy&#10;cy9kb3ducmV2LnhtbFBLBQYAAAAABAAEAPUAAACMAwAAAAA=&#10;">
                  <v:textbox>
                    <w:txbxContent>
                      <w:p w:rsidR="00862F6C" w:rsidRPr="004044C4" w:rsidRDefault="00862F6C" w:rsidP="00023CCA">
                        <w:pPr>
                          <w:spacing w:before="40"/>
                          <w:jc w:val="center"/>
                          <w:rPr>
                            <w:rFonts w:asciiTheme="majorHAnsi" w:hAnsiTheme="majorHAnsi" w:cstheme="majorHAnsi"/>
                            <w:sz w:val="18"/>
                            <w:szCs w:val="18"/>
                            <w:lang w:val="fr-FR"/>
                          </w:rPr>
                        </w:pPr>
                        <w:r>
                          <w:rPr>
                            <w:rFonts w:asciiTheme="majorHAnsi" w:hAnsiTheme="majorHAnsi" w:cstheme="majorHAnsi"/>
                            <w:sz w:val="18"/>
                            <w:szCs w:val="18"/>
                            <w:lang w:val="fr-FR"/>
                          </w:rPr>
                          <w:t>Open CV740</w:t>
                        </w:r>
                      </w:p>
                    </w:txbxContent>
                  </v:textbox>
                </v:rect>
                <v:rect id="Rectangle 14064" o:spid="_x0000_s4789" style="position:absolute;left:3103;top:3609;width:1200;height: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gQd8UA&#10;AADeAAAADwAAAGRycy9kb3ducmV2LnhtbESPQYvCMBSE74L/ITzBm6ZWFLdrFFEU96j1sre3zdu2&#10;a/NSmqjVX78RBI/DzHzDzJetqcSVGldaVjAaRiCIM6tLzhWc0u1gBsJ5ZI2VZVJwJwfLRbczx0Tb&#10;Gx/oevS5CBB2CSoovK8TKV1WkEE3tDVx8H5tY9AH2eRSN3gLcFPJOIqm0mDJYaHAmtYFZefjxSj4&#10;KeMTPg7pLjIf27H/atO/y/dGqX6vXX2C8NT6d/jV3msF8WwynsDzTrg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iBB3xQAAAN4AAAAPAAAAAAAAAAAAAAAAAJgCAABkcnMv&#10;ZG93bnJldi54bWxQSwUGAAAAAAQABAD1AAAAigMAAAAA&#10;">
                  <v:textbox>
                    <w:txbxContent>
                      <w:p w:rsidR="00862F6C" w:rsidRDefault="00862F6C" w:rsidP="00023CCA">
                        <w:pPr>
                          <w:rPr>
                            <w:rFonts w:asciiTheme="majorHAnsi" w:hAnsiTheme="majorHAnsi" w:cstheme="majorHAnsi"/>
                            <w:sz w:val="18"/>
                            <w:szCs w:val="18"/>
                          </w:rPr>
                        </w:pPr>
                        <w:r>
                          <w:rPr>
                            <w:rFonts w:asciiTheme="majorHAnsi" w:hAnsiTheme="majorHAnsi" w:cstheme="majorHAnsi"/>
                            <w:sz w:val="18"/>
                            <w:szCs w:val="18"/>
                          </w:rPr>
                          <w:t xml:space="preserve"> GN2 circuits</w:t>
                        </w:r>
                      </w:p>
                      <w:p w:rsidR="00862F6C" w:rsidRPr="00C17F47" w:rsidRDefault="00862F6C" w:rsidP="00023CCA">
                        <w:pPr>
                          <w:rPr>
                            <w:rFonts w:asciiTheme="majorHAnsi" w:hAnsiTheme="majorHAnsi" w:cstheme="majorHAnsi"/>
                            <w:sz w:val="18"/>
                            <w:szCs w:val="18"/>
                          </w:rPr>
                        </w:pPr>
                        <w:r w:rsidRPr="00C17F47">
                          <w:rPr>
                            <w:rFonts w:asciiTheme="majorHAnsi" w:hAnsiTheme="majorHAnsi" w:cstheme="majorHAnsi"/>
                            <w:sz w:val="18"/>
                            <w:szCs w:val="18"/>
                          </w:rPr>
                          <w:t>opened</w:t>
                        </w:r>
                      </w:p>
                    </w:txbxContent>
                  </v:textbox>
                </v:rect>
                <v:rect id="Rectangle 14065" o:spid="_x0000_s4790" style="position:absolute;left:4230;top:4756;width:1358;height: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OAMcA&#10;AADeAAAADwAAAGRycy9kb3ducmV2LnhtbESPQWvCQBSE74X+h+UVeqsbIxWNWaW0WNpjEi/entln&#10;Es2+Ddk1pv56t1DocZiZb5h0M5pWDNS7xrKC6SQCQVxa3XClYFdsXxYgnEfW2FomBT/kYLN+fEgx&#10;0fbKGQ25r0SAsEtQQe19l0jpypoMuontiIN3tL1BH2RfSd3jNcBNK+MomkuDDYeFGjt6r6k85xej&#10;4NDEO7xlxWdkltuZ/x6L02X/odTz0/i2AuFp9P/hv/aXVhAvXmdz+L0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ajgDHAAAA3gAAAA8AAAAAAAAAAAAAAAAAmAIAAGRy&#10;cy9kb3ducmV2LnhtbFBLBQYAAAAABAAEAPUAAACMAwAAAAA=&#10;">
                  <v:textbox>
                    <w:txbxContent>
                      <w:p w:rsidR="00862F6C" w:rsidRPr="004044C4" w:rsidRDefault="00862F6C" w:rsidP="00023CCA">
                        <w:pPr>
                          <w:spacing w:before="40"/>
                          <w:jc w:val="center"/>
                          <w:rPr>
                            <w:rFonts w:asciiTheme="majorHAnsi" w:hAnsiTheme="majorHAnsi" w:cstheme="majorHAnsi"/>
                            <w:sz w:val="18"/>
                            <w:szCs w:val="18"/>
                            <w:lang w:val="fr-FR"/>
                          </w:rPr>
                        </w:pPr>
                        <w:r>
                          <w:rPr>
                            <w:rFonts w:asciiTheme="majorHAnsi" w:hAnsiTheme="majorHAnsi" w:cstheme="majorHAnsi"/>
                            <w:sz w:val="18"/>
                            <w:szCs w:val="18"/>
                            <w:lang w:val="fr-FR"/>
                          </w:rPr>
                          <w:t>Close CV740</w:t>
                        </w:r>
                      </w:p>
                    </w:txbxContent>
                  </v:textbox>
                </v:rect>
                <v:rect id="Rectangle 14066" o:spid="_x0000_s4791" style="position:absolute;left:3046;top:4756;width:1226;height: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Yrm8cA&#10;AADeAAAADwAAAGRycy9kb3ducmV2LnhtbESPQWvCQBSE7wX/w/IEb3VjRKtpVpEWpR41Xnp7Zl+T&#10;aPZtyG409td3C4Ueh5n5hknXvanFjVpXWVYwGUcgiHOrKy4UnLLt8wKE88gaa8uk4EEO1qvBU4qJ&#10;tnc+0O3oCxEg7BJUUHrfJFK6vCSDbmwb4uB92dagD7ItpG7xHuCmlnEUzaXBisNCiQ29lZRfj51R&#10;cK7iE34fsl1kltup3/fZpft8V2o07DevIDz1/j/81/7QCuLFbPoCv3fCF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WK5vHAAAA3gAAAA8AAAAAAAAAAAAAAAAAmAIAAGRy&#10;cy9kb3ducmV2LnhtbFBLBQYAAAAABAAEAPUAAACMAwAAAAA=&#10;">
                  <v:textbox>
                    <w:txbxContent>
                      <w:p w:rsidR="00862F6C" w:rsidRPr="00C17F47" w:rsidRDefault="00862F6C" w:rsidP="00023CCA">
                        <w:pPr>
                          <w:rPr>
                            <w:rFonts w:asciiTheme="majorHAnsi" w:hAnsiTheme="majorHAnsi" w:cstheme="majorHAnsi"/>
                            <w:sz w:val="18"/>
                            <w:szCs w:val="18"/>
                          </w:rPr>
                        </w:pPr>
                        <w:r w:rsidRPr="00C17F47">
                          <w:rPr>
                            <w:rFonts w:asciiTheme="majorHAnsi" w:hAnsiTheme="majorHAnsi" w:cstheme="majorHAnsi"/>
                            <w:sz w:val="18"/>
                            <w:szCs w:val="18"/>
                          </w:rPr>
                          <w:t>GN2 circuits</w:t>
                        </w:r>
                      </w:p>
                      <w:p w:rsidR="00862F6C" w:rsidRPr="00C17F47" w:rsidRDefault="00862F6C" w:rsidP="00023CCA">
                        <w:pPr>
                          <w:rPr>
                            <w:rFonts w:asciiTheme="majorHAnsi" w:hAnsiTheme="majorHAnsi" w:cstheme="majorHAnsi"/>
                            <w:sz w:val="18"/>
                            <w:szCs w:val="18"/>
                          </w:rPr>
                        </w:pPr>
                        <w:r w:rsidRPr="00C17F47">
                          <w:rPr>
                            <w:rFonts w:asciiTheme="majorHAnsi" w:hAnsiTheme="majorHAnsi" w:cstheme="majorHAnsi"/>
                            <w:sz w:val="18"/>
                            <w:szCs w:val="18"/>
                          </w:rPr>
                          <w:t>opened</w:t>
                        </w:r>
                      </w:p>
                    </w:txbxContent>
                  </v:textbox>
                </v:rect>
                <v:shape id="Text Box 14067" o:spid="_x0000_s4792" type="#_x0000_t202" style="position:absolute;left:4048;top:4326;width:746;height: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Cth8EA&#10;AADeAAAADwAAAGRycy9kb3ducmV2LnhtbERPy4rCMBTdC/5DuIIb0VTHZzWKDijd+viAa3Nti81N&#10;aaKtf28WA7M8nPdm15pSvKl2hWUF41EEgji1uuBMwe16HC5BOI+ssbRMCj7kYLftdjYYa9vwmd4X&#10;n4kQwi5GBbn3VSylS3My6Ea2Ig7cw9YGfYB1JnWNTQg3pZxE0VwaLDg05FjRb07p8/IyCh5JM5it&#10;mvvJ3xbn6fyAxeJuP0r1e+1+DcJT6//Ff+5EK5gsZz9hb7gTroDc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rYfBAAAA3gAAAA8AAAAAAAAAAAAAAAAAmAIAAGRycy9kb3du&#10;cmV2LnhtbFBLBQYAAAAABAAEAPUAAACGAwAAAAA=&#10;" stroked="f">
                  <v:textbox>
                    <w:txbxContent>
                      <w:p w:rsidR="00862F6C" w:rsidRPr="00F811DC" w:rsidRDefault="00862F6C" w:rsidP="004044C4">
                        <w:pPr>
                          <w:rPr>
                            <w:rFonts w:asciiTheme="majorHAnsi" w:hAnsiTheme="majorHAnsi" w:cstheme="majorHAnsi"/>
                            <w:sz w:val="18"/>
                            <w:szCs w:val="18"/>
                          </w:rPr>
                        </w:pPr>
                        <w:r w:rsidRPr="00F811DC">
                          <w:rPr>
                            <w:rFonts w:asciiTheme="majorHAnsi" w:hAnsiTheme="majorHAnsi" w:cstheme="majorHAnsi"/>
                            <w:sz w:val="18"/>
                            <w:szCs w:val="18"/>
                          </w:rPr>
                          <w:t>Stop</w:t>
                        </w:r>
                      </w:p>
                    </w:txbxContent>
                  </v:textbox>
                </v:shape>
                <v:shape id="AutoShape 14068" o:spid="_x0000_s4793" type="#_x0000_t32" style="position:absolute;left:3740;top:5595;width:2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buqscAAADeAAAADwAAAGRycy9kb3ducmV2LnhtbESPQWsCMRSE74X+h/AKvRTNqlh0a5Rt&#10;QVDBg1bvr5vnJrh52W6ibv+9KRR6HGbmG2a26FwtrtQG61nBoJ+BIC69tlwpOHwuexMQISJrrD2T&#10;gh8KsJg/Psww1/7GO7ruYyUShEOOCkyMTS5lKA05DH3fECfv5FuHMcm2krrFW4K7Wg6z7FU6tJwW&#10;DDb0Yag87y9OwXY9eC++jF1vdt92O14W9aV6OSr1/NQVbyAidfE//NdeaQXDyXg0hd876QrI+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Bu6qxwAAAN4AAAAPAAAAAAAA&#10;AAAAAAAAAKECAABkcnMvZG93bnJldi54bWxQSwUGAAAAAAQABAD5AAAAlQMAAAAA&#10;"/>
                <v:shape id="Text Box 14069" o:spid="_x0000_s4794" type="#_x0000_t202" style="position:absolute;left:4014;top:5496;width:1312;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DS/MAA&#10;AADeAAAADwAAAGRycy9kb3ducmV2LnhtbESPywrCMBBF94L/EEZwI5oqPqtRVFDc+viAsRnbYjMp&#10;TbT1781CcHm5L85q05hCvKlyuWUFw0EEgjixOudUwe166M9BOI+ssbBMCj7kYLNut1YYa1vzmd4X&#10;n4owwi5GBZn3ZSylSzIy6Aa2JA7ew1YGfZBVKnWFdRg3hRxF0VQazDk8ZFjSPqPkeXkZBY9T3Zss&#10;6vvR32bn8XSH+exuP0p1O812CcJT4//hX/ukFYzmk3EACDgBBeT6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aDS/MAAAADeAAAADwAAAAAAAAAAAAAAAACYAgAAZHJzL2Rvd25y&#10;ZXYueG1sUEsFBgAAAAAEAAQA9QAAAIUDAAAAAA==&#10;" stroked="f">
                  <v:textbox>
                    <w:txbxContent>
                      <w:p w:rsidR="00862F6C" w:rsidRPr="00C17F47" w:rsidRDefault="00862F6C" w:rsidP="004044C4">
                        <w:pPr>
                          <w:rPr>
                            <w:rFonts w:asciiTheme="majorHAnsi" w:hAnsiTheme="majorHAnsi" w:cstheme="majorHAnsi"/>
                            <w:sz w:val="18"/>
                            <w:szCs w:val="18"/>
                          </w:rPr>
                        </w:pPr>
                        <w:r w:rsidRPr="00C17F47">
                          <w:rPr>
                            <w:rFonts w:asciiTheme="majorHAnsi" w:hAnsiTheme="majorHAnsi" w:cstheme="majorHAnsi"/>
                            <w:sz w:val="18"/>
                            <w:szCs w:val="18"/>
                          </w:rPr>
                          <w:t>CV740 closed</w:t>
                        </w:r>
                      </w:p>
                    </w:txbxContent>
                  </v:textbox>
                </v:shape>
                <v:shape id="AutoShape 14070" o:spid="_x0000_s4795" type="#_x0000_t32" style="position:absolute;left:3843;top:6025;width:68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aR0ccAAADeAAAADwAAAGRycy9kb3ducmV2LnhtbESPQWsCMRSE70L/Q3gFL1KzK1Vka5Rt&#10;QVDBg9reXzevm9DNy3YTdfvvTaHgcZiZb5jFqneNuFAXrGcF+TgDQVx5bblW8H5aP81BhIissfFM&#10;Cn4pwGr5MFhgof2VD3Q5xlokCIcCFZgY20LKUBlyGMa+JU7el+8cxiS7WuoOrwnuGjnJspl0aDkt&#10;GGzpzVD1fTw7Bftt/lp+GrvdHX7sfroum3M9+lBq+NiXLyAi9fEe/m9vtILJfPqcw9+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dpHRxwAAAN4AAAAPAAAAAAAA&#10;AAAAAAAAAKECAABkcnMvZG93bnJldi54bWxQSwUGAAAAAAQABAD5AAAAlQMAAAAA&#10;"/>
                <v:shape id="AutoShape 14071" o:spid="_x0000_s4796" type="#_x0000_t32" style="position:absolute;left:10650;top:5341;width:0;height:67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LItcMAAADeAAAADwAAAGRycy9kb3ducmV2LnhtbESP0YrCMBRE3wX/IVzBN02trkjXKCII&#10;y77Z3Q+4NNem2tyUJtrs328Ewcdh5sww2320rXhQ7xvHChbzDARx5XTDtYLfn9NsA8IHZI2tY1Lw&#10;Rx72u/Foi4V2A5/pUYZapBL2BSowIXSFlL4yZNHPXUecvIvrLYYk+1rqHodUbluZZ9laWmw4LRjs&#10;6GioupV3qyA3i7g6XbFbfpfxll/Keu2qQanpJB4+QQSK4R1+0V86cZuPVQ7PO+kK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SyLXDAAAA3gAAAA8AAAAAAAAAAAAA&#10;AAAAoQIAAGRycy9kb3ducmV2LnhtbFBLBQYAAAAABAAEAPkAAACRAwAAAAA=&#10;" strokeweight=".5pt">
                  <v:stroke endarrow="block"/>
                </v:shape>
                <v:shape id="AutoShape 14344" o:spid="_x0000_s4797" type="#_x0000_t32" style="position:absolute;left:2056;top:3300;width:21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iqPccAAADeAAAADwAAAGRycy9kb3ducmV2LnhtbESPQWsCMRSE74X+h/CEXopm1Vpka5Rt&#10;QagFD1q9Pzevm+DmZbuJuv57IxR6HGbmG2a26FwtztQG61nBcJCBIC69tlwp2H0v+1MQISJrrD2T&#10;gisFWMwfH2aYa3/hDZ23sRIJwiFHBSbGJpcylIYchoFviJP341uHMcm2krrFS4K7Wo6y7FU6tJwW&#10;DDb0Yag8bk9OwXo1fC8Oxq6+Nr92PVkW9al63iv11OuKNxCRuvgf/mt/agWj6eRlDP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6Ko9xwAAAN4AAAAPAAAAAAAA&#10;AAAAAAAAAKECAABkcnMvZG93bnJldi54bWxQSwUGAAAAAAQABAD5AAAAlQMAAAAA&#10;"/>
                <v:shape id="Text Box 14346" o:spid="_x0000_s4798" type="#_x0000_t202" style="position:absolute;left:2226;top:3156;width:747;height: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ss6MYA&#10;AADeAAAADwAAAGRycy9kb3ducmV2LnhtbESPT2vCQBTE70K/w/IKveluJZY0dSOlRejJUrWCt0f2&#10;5Q/Nvg3Z1cRv3xUEj8PM/IZZrkbbijP1vnGs4XmmQBAXzjRcadjv1tMUhA/IBlvHpOFCHlb5w2SJ&#10;mXED/9B5GyoRIewz1FCH0GVS+qImi37mOuLola63GKLsK2l6HCLctnKu1Iu02HBcqLGjj5qKv+3J&#10;avjdlMdDor6rT7voBjcqyfZVav30OL6/gQg0hnv41v4yGubpIkngeideAZ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ss6MYAAADeAAAADwAAAAAAAAAAAAAAAACYAgAAZHJz&#10;L2Rvd25yZXYueG1sUEsFBgAAAAAEAAQA9QAAAIsDAAAAAA==&#10;" filled="f" stroked="f">
                  <v:textbox>
                    <w:txbxContent>
                      <w:p w:rsidR="00862F6C" w:rsidRPr="00D45D96" w:rsidRDefault="00862F6C" w:rsidP="00D45D96">
                        <w:pPr>
                          <w:rPr>
                            <w:rFonts w:asciiTheme="majorHAnsi" w:hAnsiTheme="majorHAnsi" w:cstheme="majorHAnsi"/>
                            <w:sz w:val="18"/>
                            <w:szCs w:val="18"/>
                            <w:lang w:val="fr-FR"/>
                          </w:rPr>
                        </w:pPr>
                        <w:r>
                          <w:rPr>
                            <w:rFonts w:asciiTheme="majorHAnsi" w:hAnsiTheme="majorHAnsi" w:cstheme="majorHAnsi"/>
                            <w:sz w:val="18"/>
                            <w:szCs w:val="18"/>
                            <w:lang w:val="fr-FR"/>
                          </w:rPr>
                          <w:t>Delay</w:t>
                        </w:r>
                      </w:p>
                    </w:txbxContent>
                  </v:textbox>
                </v:shape>
                <v:shape id="Text Box 2720" o:spid="_x0000_s4799" type="#_x0000_t202" style="position:absolute;left:7231;top:2223;width:1608;height: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PKNMcA&#10;AADeAAAADwAAAGRycy9kb3ducmV2LnhtbESPT2sCMRTE74V+h/AEL6Umin9XoxRpqaeC2t5fN8/d&#10;xc3LksTd7bdvCkKPw8z8htnseluLlnyoHGsYjxQI4tyZigsNn+e35yWIEJEN1o5Jww8F2G0fHzaY&#10;GdfxkdpTLESCcMhQQxljk0kZ8pIshpFriJN3cd5iTNIX0njsEtzWcqLUXFqsOC2U2NC+pPx6ulkN&#10;r/6j+37/Wuyf5tPraryKqj1elNbDQf+yBhGpj//he/tgNEyWs+kM/u6kK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jyjTHAAAA3gAAAA8AAAAAAAAAAAAAAAAAmAIAAGRy&#10;cy9kb3ducmV2LnhtbFBLBQYAAAAABAAEAPUAAACMAwAAAAA=&#10;" filled="f" stroked="f" strokecolor="#4a7ebb" strokeweight=".25pt">
                  <v:textbox inset="0,0,0,0">
                    <w:txbxContent>
                      <w:p w:rsidR="00862F6C" w:rsidRPr="00AD1EDA" w:rsidRDefault="00862F6C" w:rsidP="00FE5E82">
                        <w:pPr>
                          <w:rPr>
                            <w:sz w:val="16"/>
                            <w:szCs w:val="16"/>
                          </w:rPr>
                        </w:pPr>
                        <w:r w:rsidRPr="00AD1EDA">
                          <w:rPr>
                            <w:sz w:val="16"/>
                            <w:szCs w:val="16"/>
                          </w:rPr>
                          <w:t>Sequence 6 stopped</w:t>
                        </w:r>
                      </w:p>
                    </w:txbxContent>
                  </v:textbox>
                </v:shape>
                <v:oval id="Oval 2726" o:spid="_x0000_s4800" style="position:absolute;left:6334;top:1454;width:387;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jX5cUA&#10;AADeAAAADwAAAGRycy9kb3ducmV2LnhtbESPQWsCMRSE74X+h/AKvRTN1q4iq1GKUOhN1NLzc/Pc&#10;LG5eQhJ17a83BcHjMDPfMPNlbztxphBbxwrehwUI4trplhsFP7uvwRRETMgaO8ek4EoRlovnpzlW&#10;2l14Q+dtakSGcKxQgUnJV1LG2pDFOHSeOHsHFyymLEMjdcBLhttOjopiIi22nBcMeloZqo/bk1VQ&#10;rv/qcauPV/+2Lzf+47enYIxSry/95wxEoj49wvf2t1Ywmo7LCfzfyV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NflxQAAAN4AAAAPAAAAAAAAAAAAAAAAAJgCAABkcnMv&#10;ZG93bnJldi54bWxQSwUGAAAAAAQABAD1AAAAigMAAAAA&#10;" strokecolor="#4a7ebb" strokeweight="3.5pt">
                  <v:textbox inset="0,0,0,0">
                    <w:txbxContent>
                      <w:p w:rsidR="00862F6C" w:rsidRPr="005B0489" w:rsidRDefault="00862F6C" w:rsidP="004C06FE">
                        <w:pPr>
                          <w:jc w:val="center"/>
                          <w:rPr>
                            <w:rFonts w:ascii="Times New Roman" w:hAnsi="Times New Roman" w:cs="Times New Roman"/>
                            <w:b/>
                            <w:szCs w:val="20"/>
                            <w:lang w:val="fr-FR"/>
                          </w:rPr>
                        </w:pPr>
                        <w:r>
                          <w:rPr>
                            <w:rFonts w:ascii="Times New Roman" w:hAnsi="Times New Roman" w:cs="Times New Roman"/>
                            <w:b/>
                            <w:szCs w:val="20"/>
                            <w:lang w:val="fr-FR"/>
                          </w:rPr>
                          <w:t>8</w:t>
                        </w:r>
                      </w:p>
                    </w:txbxContent>
                  </v:textbox>
                </v:oval>
                <v:shape id="AutoShape 2728" o:spid="_x0000_s4801" type="#_x0000_t32" style="position:absolute;left:6895;top:2347;width:2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OsPscAAADeAAAADwAAAGRycy9kb3ducmV2LnhtbESPQWsCMRSE74X+h/AKvRTNKlplNcq2&#10;IKjgQav35+Z1E7p52W6ibv+9KRR6HGbmG2a+7FwtrtQG61nBoJ+BIC69tlwpOH6selMQISJrrD2T&#10;gh8KsFw8Pswx1/7Ge7oeYiUShEOOCkyMTS5lKA05DH3fECfv07cOY5JtJXWLtwR3tRxm2at0aDkt&#10;GGzo3VD5dbg4BbvN4K04G7vZ7r/tbrwq6kv1clLq+akrZiAidfE//NdeawXD6Xg0gd876QrIx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06w+xwAAAN4AAAAPAAAAAAAA&#10;AAAAAAAAAKECAABkcnMvZG93bnJldi54bWxQSwUGAAAAAAQABAD5AAAAlQMAAAAA&#10;"/>
                <v:rect id="Rectangle 13282" o:spid="_x0000_s4802" style="position:absolute;left:8386;top:1443;width:1377;height: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MlMMA&#10;AADeAAAADwAAAGRycy9kb3ducmV2LnhtbERPPW/CMBDdkfgP1iGxgUOAigYMQq1AMEJYul3jIwnE&#10;5yg2kPbX4wGJ8el9L1atqcSdGldaVjAaRiCIM6tLzhWc0s1gBsJ5ZI2VZVLwRw5Wy25ngYm2Dz7Q&#10;/ehzEULYJaig8L5OpHRZQQbd0NbEgTvbxqAPsMmlbvARwk0l4yj6kAZLDg0F1vRVUHY93oyC3zI+&#10;4f8h3UbmczP2+za93H6+ler32vUchKfWv8Uv904riGfTSdgb7oQr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MlMMAAADeAAAADwAAAAAAAAAAAAAAAACYAgAAZHJzL2Rv&#10;d25yZXYueG1sUEsFBgAAAAAEAAQA9QAAAIgDAAAAAA==&#10;">
                  <v:textbox>
                    <w:txbxContent>
                      <w:p w:rsidR="00862F6C" w:rsidRPr="00F811DC" w:rsidRDefault="00862F6C" w:rsidP="005B0489">
                        <w:pPr>
                          <w:spacing w:before="120"/>
                          <w:jc w:val="center"/>
                          <w:rPr>
                            <w:rFonts w:asciiTheme="majorHAnsi" w:hAnsiTheme="majorHAnsi" w:cstheme="majorHAnsi"/>
                            <w:sz w:val="18"/>
                            <w:szCs w:val="18"/>
                          </w:rPr>
                        </w:pPr>
                        <w:r w:rsidRPr="00F811DC">
                          <w:rPr>
                            <w:rFonts w:asciiTheme="majorHAnsi" w:hAnsiTheme="majorHAnsi" w:cstheme="majorHAnsi"/>
                            <w:sz w:val="18"/>
                            <w:szCs w:val="18"/>
                          </w:rPr>
                          <w:t>Stop</w:t>
                        </w:r>
                      </w:p>
                    </w:txbxContent>
                  </v:textbox>
                </v:rect>
                <v:oval id="Oval 4437" o:spid="_x0000_s4803" style="position:absolute;left:8349;top:1442;width:387;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Dl8UA&#10;AADeAAAADwAAAGRycy9kb3ducmV2LnhtbESPQWsCMRSE74X+h/AKXopma1fRrVGKIPRWtMXzc/Pc&#10;LG5eQpLq6q9vCgWPw8x8wyxWve3EmUJsHSt4GRUgiGunW24UfH9thjMQMSFr7ByTgitFWC0fHxZY&#10;aXfhLZ13qREZwrFCBSYlX0kZa0MW48h54uwdXbCYsgyN1AEvGW47OS6KqbTYcl4w6GltqD7tfqyC&#10;8vNWT1p9uvrnQ7n1r/uegjFKDZ769zcQifp0D/+3P7SC8WxSzuHvTr4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0OXxQAAAN4AAAAPAAAAAAAAAAAAAAAAAJgCAABkcnMv&#10;ZG93bnJldi54bWxQSwUGAAAAAAQABAD1AAAAigMAAAAA&#10;" strokecolor="#4a7ebb" strokeweight="3.5pt">
                  <v:textbox inset="0,0,0,0">
                    <w:txbxContent>
                      <w:p w:rsidR="00862F6C" w:rsidRPr="00A87CE9" w:rsidRDefault="00862F6C" w:rsidP="005B0489">
                        <w:pPr>
                          <w:jc w:val="center"/>
                          <w:rPr>
                            <w:rFonts w:ascii="Times New Roman" w:hAnsi="Times New Roman" w:cs="Times New Roman"/>
                            <w:b/>
                            <w:szCs w:val="20"/>
                          </w:rPr>
                        </w:pPr>
                        <w:r>
                          <w:rPr>
                            <w:rFonts w:ascii="Times New Roman" w:hAnsi="Times New Roman" w:cs="Times New Roman"/>
                            <w:b/>
                            <w:szCs w:val="20"/>
                          </w:rPr>
                          <w:t>0</w:t>
                        </w:r>
                      </w:p>
                    </w:txbxContent>
                  </v:textbox>
                </v:oval>
                <v:oval id="Oval 4438" o:spid="_x0000_s4804" style="position:absolute;left:1415;top:2882;width:387;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R818QA&#10;AADeAAAADwAAAGRycy9kb3ducmV2LnhtbESPy2oCMRSG9wXfIRyhm1IzVafIaBQpFLoTL7g+To6T&#10;wclJSFId+/TNQnD589/4FqveduJKIbaOFXyMChDEtdMtNwoO++/3GYiYkDV2jknBnSKsloOXBVba&#10;3XhL111qRB7hWKECk5KvpIy1IYtx5Dxx9s4uWExZhkbqgLc8bjs5LopPabHl/GDQ05eh+rL7tQqm&#10;m7+6bPXl7t9O062fHHsKxij1OuzXcxCJ+vQMP9o/WsF4VpYZIONkFJ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EfNfEAAAA3gAAAA8AAAAAAAAAAAAAAAAAmAIAAGRycy9k&#10;b3ducmV2LnhtbFBLBQYAAAAABAAEAPUAAACJAwAAAAA=&#10;" strokecolor="#4a7ebb" strokeweight="3.5pt">
                  <v:textbox inset="0,0,0,0">
                    <w:txbxContent>
                      <w:p w:rsidR="00862F6C" w:rsidRPr="005D5789" w:rsidRDefault="00862F6C" w:rsidP="005D5789">
                        <w:pPr>
                          <w:jc w:val="center"/>
                          <w:rPr>
                            <w:rFonts w:ascii="Times New Roman" w:hAnsi="Times New Roman" w:cs="Times New Roman"/>
                            <w:b/>
                            <w:szCs w:val="20"/>
                            <w:lang w:val="fr-FR"/>
                          </w:rPr>
                        </w:pPr>
                        <w:r>
                          <w:rPr>
                            <w:rFonts w:ascii="Times New Roman" w:hAnsi="Times New Roman" w:cs="Times New Roman"/>
                            <w:b/>
                            <w:szCs w:val="20"/>
                            <w:lang w:val="fr-FR"/>
                          </w:rPr>
                          <w:t>10</w:t>
                        </w:r>
                      </w:p>
                    </w:txbxContent>
                  </v:textbox>
                </v:oval>
              </v:group>
            </w:pict>
          </mc:Fallback>
        </mc:AlternateContent>
      </w:r>
    </w:p>
    <w:p w:rsidR="0082117C" w:rsidRDefault="00DD6BC5" w:rsidP="008F6A06">
      <w:pPr>
        <w:jc w:val="both"/>
        <w:rPr>
          <w:szCs w:val="20"/>
        </w:rPr>
      </w:pPr>
      <w:r>
        <w:rPr>
          <w:szCs w:val="20"/>
        </w:rPr>
        <w:t xml:space="preserve">Vacuum or </w:t>
      </w:r>
      <w:r w:rsidR="004C15F6">
        <w:rPr>
          <w:szCs w:val="20"/>
        </w:rPr>
        <w:t>Liquid or Magnet mode</w:t>
      </w:r>
    </w:p>
    <w:p w:rsidR="0082117C" w:rsidRDefault="0082117C" w:rsidP="008F6A06">
      <w:pPr>
        <w:jc w:val="both"/>
        <w:rPr>
          <w:szCs w:val="20"/>
        </w:rPr>
      </w:pPr>
    </w:p>
    <w:p w:rsidR="0082117C" w:rsidRDefault="0082117C" w:rsidP="008F6A06">
      <w:pPr>
        <w:jc w:val="both"/>
        <w:rPr>
          <w:szCs w:val="20"/>
        </w:rPr>
      </w:pPr>
    </w:p>
    <w:p w:rsidR="0082117C" w:rsidRDefault="0082117C" w:rsidP="008F6A06">
      <w:pPr>
        <w:jc w:val="both"/>
        <w:rPr>
          <w:szCs w:val="20"/>
        </w:rPr>
      </w:pPr>
    </w:p>
    <w:p w:rsidR="0082117C" w:rsidRDefault="0082117C" w:rsidP="008F6A06">
      <w:pPr>
        <w:jc w:val="both"/>
        <w:rPr>
          <w:szCs w:val="20"/>
        </w:rPr>
      </w:pPr>
    </w:p>
    <w:p w:rsidR="0082117C" w:rsidRDefault="0082117C" w:rsidP="008F6A06">
      <w:pPr>
        <w:jc w:val="both"/>
        <w:rPr>
          <w:szCs w:val="20"/>
        </w:rPr>
      </w:pPr>
    </w:p>
    <w:p w:rsidR="0082117C" w:rsidRDefault="0082117C" w:rsidP="008F6A06">
      <w:pPr>
        <w:jc w:val="both"/>
        <w:rPr>
          <w:szCs w:val="20"/>
        </w:rPr>
      </w:pPr>
    </w:p>
    <w:p w:rsidR="0082117C" w:rsidRDefault="0082117C" w:rsidP="008F6A06">
      <w:pPr>
        <w:jc w:val="both"/>
        <w:rPr>
          <w:szCs w:val="20"/>
        </w:rPr>
      </w:pPr>
    </w:p>
    <w:p w:rsidR="0082117C" w:rsidRDefault="0082117C" w:rsidP="008F6A06">
      <w:pPr>
        <w:jc w:val="both"/>
        <w:rPr>
          <w:szCs w:val="20"/>
        </w:rPr>
      </w:pPr>
    </w:p>
    <w:p w:rsidR="0082117C" w:rsidRDefault="0082117C" w:rsidP="008F6A06">
      <w:pPr>
        <w:jc w:val="both"/>
        <w:rPr>
          <w:szCs w:val="20"/>
        </w:rPr>
      </w:pPr>
    </w:p>
    <w:p w:rsidR="0082117C" w:rsidRDefault="0082117C" w:rsidP="008F6A06">
      <w:pPr>
        <w:jc w:val="both"/>
        <w:rPr>
          <w:szCs w:val="20"/>
        </w:rPr>
      </w:pPr>
    </w:p>
    <w:p w:rsidR="0082117C" w:rsidRDefault="0082117C" w:rsidP="008F6A06">
      <w:pPr>
        <w:jc w:val="both"/>
        <w:rPr>
          <w:szCs w:val="20"/>
        </w:rPr>
      </w:pPr>
    </w:p>
    <w:p w:rsidR="0082117C" w:rsidRDefault="0082117C" w:rsidP="008F6A06">
      <w:pPr>
        <w:jc w:val="both"/>
        <w:rPr>
          <w:szCs w:val="20"/>
        </w:rPr>
      </w:pPr>
    </w:p>
    <w:p w:rsidR="0082117C" w:rsidRDefault="0082117C" w:rsidP="008F6A06">
      <w:pPr>
        <w:jc w:val="both"/>
        <w:rPr>
          <w:szCs w:val="20"/>
        </w:rPr>
      </w:pPr>
    </w:p>
    <w:p w:rsidR="0082117C" w:rsidRDefault="0082117C" w:rsidP="008F6A06">
      <w:pPr>
        <w:jc w:val="both"/>
        <w:rPr>
          <w:szCs w:val="20"/>
        </w:rPr>
      </w:pPr>
    </w:p>
    <w:p w:rsidR="0082117C" w:rsidRDefault="0082117C" w:rsidP="008F6A06">
      <w:pPr>
        <w:jc w:val="both"/>
        <w:rPr>
          <w:szCs w:val="20"/>
        </w:rPr>
      </w:pPr>
    </w:p>
    <w:p w:rsidR="0082117C" w:rsidRDefault="0082117C" w:rsidP="008F6A06">
      <w:pPr>
        <w:jc w:val="both"/>
        <w:rPr>
          <w:szCs w:val="20"/>
        </w:rPr>
      </w:pPr>
    </w:p>
    <w:p w:rsidR="0082117C" w:rsidRDefault="0082117C" w:rsidP="008F6A06">
      <w:pPr>
        <w:jc w:val="both"/>
        <w:rPr>
          <w:szCs w:val="20"/>
        </w:rPr>
      </w:pPr>
    </w:p>
    <w:p w:rsidR="0082117C" w:rsidRDefault="0082117C" w:rsidP="008F6A06">
      <w:pPr>
        <w:jc w:val="both"/>
        <w:rPr>
          <w:szCs w:val="20"/>
        </w:rPr>
      </w:pPr>
    </w:p>
    <w:p w:rsidR="004C06FE" w:rsidRDefault="004C06FE" w:rsidP="003056F6">
      <w:pPr>
        <w:spacing w:after="120"/>
        <w:rPr>
          <w:szCs w:val="20"/>
        </w:rPr>
      </w:pPr>
    </w:p>
    <w:p w:rsidR="008F6A06" w:rsidRPr="0051716F" w:rsidRDefault="00150691" w:rsidP="003056F6">
      <w:pPr>
        <w:spacing w:after="120"/>
        <w:rPr>
          <w:szCs w:val="20"/>
        </w:rPr>
      </w:pPr>
      <w:r>
        <w:rPr>
          <w:szCs w:val="20"/>
        </w:rPr>
        <w:t>Table 5:</w:t>
      </w:r>
      <w:r w:rsidR="008F6A06" w:rsidRPr="0051716F">
        <w:rPr>
          <w:szCs w:val="20"/>
        </w:rPr>
        <w:t xml:space="preserve"> Cryostat warm-up - Thermal shields</w:t>
      </w:r>
    </w:p>
    <w:tbl>
      <w:tblPr>
        <w:tblStyle w:val="TableGrid"/>
        <w:tblW w:w="0" w:type="auto"/>
        <w:tblInd w:w="108" w:type="dxa"/>
        <w:tblLook w:val="00A0" w:firstRow="1" w:lastRow="0" w:firstColumn="1" w:lastColumn="0" w:noHBand="0" w:noVBand="0"/>
      </w:tblPr>
      <w:tblGrid>
        <w:gridCol w:w="3056"/>
        <w:gridCol w:w="3330"/>
        <w:gridCol w:w="2788"/>
      </w:tblGrid>
      <w:tr w:rsidR="008F6A06" w:rsidRPr="0051716F" w:rsidTr="00A82AF6">
        <w:tc>
          <w:tcPr>
            <w:tcW w:w="3056" w:type="dxa"/>
          </w:tcPr>
          <w:p w:rsidR="008F6A06" w:rsidRPr="00BA5145" w:rsidRDefault="008F6A06" w:rsidP="000051B0">
            <w:pPr>
              <w:rPr>
                <w:sz w:val="18"/>
                <w:szCs w:val="18"/>
              </w:rPr>
            </w:pPr>
            <w:r w:rsidRPr="00BA5145">
              <w:rPr>
                <w:sz w:val="18"/>
                <w:szCs w:val="18"/>
              </w:rPr>
              <w:t>Heater</w:t>
            </w:r>
          </w:p>
        </w:tc>
        <w:tc>
          <w:tcPr>
            <w:tcW w:w="3330" w:type="dxa"/>
          </w:tcPr>
          <w:p w:rsidR="008F6A06" w:rsidRPr="00BA5145" w:rsidRDefault="008F6A06" w:rsidP="000051B0">
            <w:pPr>
              <w:rPr>
                <w:sz w:val="18"/>
                <w:szCs w:val="18"/>
              </w:rPr>
            </w:pPr>
            <w:r w:rsidRPr="00BA5145">
              <w:rPr>
                <w:sz w:val="18"/>
                <w:szCs w:val="18"/>
              </w:rPr>
              <w:t xml:space="preserve">Thermometer </w:t>
            </w:r>
          </w:p>
        </w:tc>
        <w:tc>
          <w:tcPr>
            <w:tcW w:w="2788" w:type="dxa"/>
          </w:tcPr>
          <w:p w:rsidR="008F6A06" w:rsidRPr="00BA5145" w:rsidRDefault="008F6A06" w:rsidP="000051B0">
            <w:pPr>
              <w:rPr>
                <w:sz w:val="18"/>
                <w:szCs w:val="18"/>
              </w:rPr>
            </w:pPr>
            <w:r w:rsidRPr="00BA5145">
              <w:rPr>
                <w:sz w:val="18"/>
                <w:szCs w:val="18"/>
              </w:rPr>
              <w:t>Temperature setpoint</w:t>
            </w:r>
          </w:p>
        </w:tc>
      </w:tr>
      <w:tr w:rsidR="008F6A06" w:rsidRPr="0051716F" w:rsidTr="00BA5145">
        <w:trPr>
          <w:trHeight w:val="866"/>
        </w:trPr>
        <w:tc>
          <w:tcPr>
            <w:tcW w:w="3056" w:type="dxa"/>
          </w:tcPr>
          <w:p w:rsidR="008F6A06" w:rsidRPr="00BA5145" w:rsidRDefault="008F6A06" w:rsidP="000051B0">
            <w:pPr>
              <w:spacing w:before="60"/>
              <w:rPr>
                <w:sz w:val="18"/>
                <w:szCs w:val="18"/>
              </w:rPr>
            </w:pPr>
            <w:r w:rsidRPr="00BA5145">
              <w:rPr>
                <w:sz w:val="18"/>
                <w:szCs w:val="18"/>
              </w:rPr>
              <w:t>EH741AC</w:t>
            </w:r>
          </w:p>
          <w:p w:rsidR="008F6A06" w:rsidRPr="00BA5145" w:rsidRDefault="008F6A06" w:rsidP="000051B0">
            <w:pPr>
              <w:spacing w:before="60"/>
              <w:rPr>
                <w:sz w:val="18"/>
                <w:szCs w:val="18"/>
              </w:rPr>
            </w:pPr>
            <w:r w:rsidRPr="00BA5145">
              <w:rPr>
                <w:sz w:val="18"/>
                <w:szCs w:val="18"/>
              </w:rPr>
              <w:t>EH742AC</w:t>
            </w:r>
          </w:p>
          <w:p w:rsidR="008F6A06" w:rsidRPr="00BA5145" w:rsidRDefault="008F6A06" w:rsidP="000051B0">
            <w:pPr>
              <w:spacing w:before="60"/>
              <w:rPr>
                <w:sz w:val="18"/>
                <w:szCs w:val="18"/>
              </w:rPr>
            </w:pPr>
            <w:r w:rsidRPr="00BA5145">
              <w:rPr>
                <w:sz w:val="18"/>
                <w:szCs w:val="18"/>
              </w:rPr>
              <w:t>EH743AF</w:t>
            </w:r>
          </w:p>
        </w:tc>
        <w:tc>
          <w:tcPr>
            <w:tcW w:w="3330" w:type="dxa"/>
          </w:tcPr>
          <w:p w:rsidR="008F6A06" w:rsidRPr="00BA5145" w:rsidRDefault="008F6A06" w:rsidP="000051B0">
            <w:pPr>
              <w:spacing w:before="60"/>
              <w:rPr>
                <w:sz w:val="18"/>
                <w:szCs w:val="18"/>
              </w:rPr>
            </w:pPr>
            <w:r w:rsidRPr="00BA5145">
              <w:rPr>
                <w:sz w:val="18"/>
                <w:szCs w:val="18"/>
              </w:rPr>
              <w:t>TT741AC</w:t>
            </w:r>
          </w:p>
          <w:p w:rsidR="008F6A06" w:rsidRPr="00BA5145" w:rsidRDefault="008F6A06" w:rsidP="000051B0">
            <w:pPr>
              <w:spacing w:before="60"/>
              <w:rPr>
                <w:sz w:val="18"/>
                <w:szCs w:val="18"/>
              </w:rPr>
            </w:pPr>
            <w:r w:rsidRPr="00BA5145">
              <w:rPr>
                <w:sz w:val="18"/>
                <w:szCs w:val="18"/>
              </w:rPr>
              <w:t>TT742AC</w:t>
            </w:r>
          </w:p>
          <w:p w:rsidR="008F6A06" w:rsidRPr="00BA5145" w:rsidRDefault="008F6A06" w:rsidP="000051B0">
            <w:pPr>
              <w:spacing w:before="60"/>
              <w:rPr>
                <w:sz w:val="18"/>
                <w:szCs w:val="18"/>
              </w:rPr>
            </w:pPr>
            <w:r w:rsidRPr="00BA5145">
              <w:rPr>
                <w:sz w:val="18"/>
                <w:szCs w:val="18"/>
              </w:rPr>
              <w:t>TT743AF</w:t>
            </w:r>
          </w:p>
        </w:tc>
        <w:tc>
          <w:tcPr>
            <w:tcW w:w="2788" w:type="dxa"/>
          </w:tcPr>
          <w:p w:rsidR="008F6A06" w:rsidRPr="00BA5145" w:rsidRDefault="008F6A06" w:rsidP="000051B0">
            <w:pPr>
              <w:spacing w:before="60"/>
              <w:rPr>
                <w:sz w:val="18"/>
                <w:szCs w:val="18"/>
              </w:rPr>
            </w:pPr>
            <w:r w:rsidRPr="00BA5145">
              <w:rPr>
                <w:sz w:val="18"/>
                <w:szCs w:val="18"/>
              </w:rPr>
              <w:t>TT741setpoint</w:t>
            </w:r>
          </w:p>
          <w:p w:rsidR="008F6A06" w:rsidRPr="00BA5145" w:rsidRDefault="008F6A06" w:rsidP="000051B0">
            <w:pPr>
              <w:spacing w:before="60"/>
              <w:rPr>
                <w:sz w:val="18"/>
                <w:szCs w:val="18"/>
              </w:rPr>
            </w:pPr>
            <w:r w:rsidRPr="00BA5145">
              <w:rPr>
                <w:sz w:val="18"/>
                <w:szCs w:val="18"/>
              </w:rPr>
              <w:t>TT742setpoint</w:t>
            </w:r>
          </w:p>
          <w:p w:rsidR="008F6A06" w:rsidRPr="00BA5145" w:rsidRDefault="008F6A06" w:rsidP="000051B0">
            <w:pPr>
              <w:spacing w:before="60"/>
              <w:rPr>
                <w:sz w:val="18"/>
                <w:szCs w:val="18"/>
              </w:rPr>
            </w:pPr>
            <w:r w:rsidRPr="00BA5145">
              <w:rPr>
                <w:sz w:val="18"/>
                <w:szCs w:val="18"/>
              </w:rPr>
              <w:t>TT743setpoint</w:t>
            </w:r>
          </w:p>
        </w:tc>
      </w:tr>
    </w:tbl>
    <w:p w:rsidR="008F6A06" w:rsidRPr="0051716F" w:rsidRDefault="008F6A06" w:rsidP="008F6A06">
      <w:pPr>
        <w:rPr>
          <w:szCs w:val="20"/>
        </w:rPr>
      </w:pPr>
    </w:p>
    <w:p w:rsidR="004C06FE" w:rsidRDefault="004C06FE">
      <w:pPr>
        <w:rPr>
          <w:b/>
          <w:color w:val="000000" w:themeColor="text1"/>
          <w:szCs w:val="20"/>
        </w:rPr>
      </w:pPr>
    </w:p>
    <w:p w:rsidR="0033652B" w:rsidRDefault="00F7690B" w:rsidP="008F6A06">
      <w:pPr>
        <w:jc w:val="both"/>
        <w:rPr>
          <w:szCs w:val="20"/>
        </w:rPr>
      </w:pPr>
      <w:r>
        <w:rPr>
          <w:b/>
          <w:color w:val="000000" w:themeColor="text1"/>
          <w:szCs w:val="20"/>
        </w:rPr>
        <w:t>22-</w:t>
      </w:r>
      <w:r w:rsidR="0033652B" w:rsidRPr="0033652B">
        <w:rPr>
          <w:b/>
          <w:color w:val="000000" w:themeColor="text1"/>
          <w:szCs w:val="20"/>
        </w:rPr>
        <w:t>2:</w:t>
      </w:r>
      <w:r w:rsidR="0033652B">
        <w:rPr>
          <w:szCs w:val="20"/>
        </w:rPr>
        <w:t xml:space="preserve"> Warm-up of the </w:t>
      </w:r>
      <w:r w:rsidR="00B16D34">
        <w:rPr>
          <w:szCs w:val="20"/>
        </w:rPr>
        <w:t>pressure vessel</w:t>
      </w:r>
    </w:p>
    <w:p w:rsidR="0033652B" w:rsidRDefault="0033652B" w:rsidP="008F6A06">
      <w:pPr>
        <w:jc w:val="both"/>
        <w:rPr>
          <w:szCs w:val="20"/>
        </w:rPr>
      </w:pPr>
    </w:p>
    <w:p w:rsidR="0082117C" w:rsidRDefault="00183251" w:rsidP="008F6A06">
      <w:pPr>
        <w:jc w:val="both"/>
        <w:rPr>
          <w:szCs w:val="20"/>
        </w:rPr>
      </w:pPr>
      <w:r w:rsidRPr="0051716F">
        <w:rPr>
          <w:szCs w:val="20"/>
        </w:rPr>
        <w:t xml:space="preserve">This sequence </w:t>
      </w:r>
      <w:r w:rsidR="00390415" w:rsidRPr="0051716F">
        <w:rPr>
          <w:szCs w:val="20"/>
        </w:rPr>
        <w:t>22-</w:t>
      </w:r>
      <w:r w:rsidR="0082117C">
        <w:rPr>
          <w:szCs w:val="20"/>
        </w:rPr>
        <w:t>2</w:t>
      </w:r>
      <w:r w:rsidR="00390415" w:rsidRPr="0051716F">
        <w:rPr>
          <w:szCs w:val="20"/>
        </w:rPr>
        <w:t xml:space="preserve"> </w:t>
      </w:r>
      <w:r w:rsidRPr="0051716F">
        <w:rPr>
          <w:szCs w:val="20"/>
        </w:rPr>
        <w:t>is similar to the sequence Warm up Valve Box</w:t>
      </w:r>
      <w:r w:rsidR="00390415" w:rsidRPr="0051716F">
        <w:rPr>
          <w:szCs w:val="20"/>
        </w:rPr>
        <w:t xml:space="preserve"> 2</w:t>
      </w:r>
      <w:r w:rsidR="00163D8C">
        <w:rPr>
          <w:szCs w:val="20"/>
        </w:rPr>
        <w:t>1</w:t>
      </w:r>
      <w:r w:rsidR="00390415" w:rsidRPr="0051716F">
        <w:rPr>
          <w:szCs w:val="20"/>
        </w:rPr>
        <w:t>-2</w:t>
      </w:r>
      <w:r w:rsidR="00E55D52">
        <w:rPr>
          <w:szCs w:val="20"/>
        </w:rPr>
        <w:t>.</w:t>
      </w:r>
    </w:p>
    <w:p w:rsidR="00E55D52" w:rsidRDefault="00E55D52" w:rsidP="008F6A06">
      <w:pPr>
        <w:jc w:val="both"/>
        <w:rPr>
          <w:szCs w:val="20"/>
        </w:rPr>
      </w:pPr>
    </w:p>
    <w:p w:rsidR="0082117C" w:rsidRDefault="0023450B" w:rsidP="008F6A06">
      <w:pPr>
        <w:jc w:val="both"/>
        <w:rPr>
          <w:szCs w:val="20"/>
        </w:rPr>
      </w:pPr>
      <w:r>
        <w:rPr>
          <w:noProof/>
          <w:szCs w:val="20"/>
          <w:lang w:val="sv-SE" w:eastAsia="sv-SE"/>
        </w:rPr>
        <mc:AlternateContent>
          <mc:Choice Requires="wpg">
            <w:drawing>
              <wp:anchor distT="0" distB="0" distL="114300" distR="114300" simplePos="0" relativeHeight="276985344" behindDoc="0" locked="0" layoutInCell="1" allowOverlap="1">
                <wp:simplePos x="0" y="0"/>
                <wp:positionH relativeFrom="column">
                  <wp:posOffset>-257175</wp:posOffset>
                </wp:positionH>
                <wp:positionV relativeFrom="paragraph">
                  <wp:posOffset>6350</wp:posOffset>
                </wp:positionV>
                <wp:extent cx="6362700" cy="4065905"/>
                <wp:effectExtent l="28575" t="25400" r="28575" b="23495"/>
                <wp:wrapNone/>
                <wp:docPr id="28431" name="Group 4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2700" cy="4065905"/>
                          <a:chOff x="1013" y="9303"/>
                          <a:chExt cx="10020" cy="6403"/>
                        </a:xfrm>
                      </wpg:grpSpPr>
                      <wps:wsp>
                        <wps:cNvPr id="28432" name="AutoShape 3365"/>
                        <wps:cNvSpPr>
                          <a:spLocks noChangeArrowheads="1"/>
                        </wps:cNvSpPr>
                        <wps:spPr bwMode="auto">
                          <a:xfrm>
                            <a:off x="1013" y="10381"/>
                            <a:ext cx="10020" cy="5325"/>
                          </a:xfrm>
                          <a:prstGeom prst="roundRect">
                            <a:avLst>
                              <a:gd name="adj" fmla="val 16667"/>
                            </a:avLst>
                          </a:pr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91440" rIns="91440" bIns="91440" anchor="t" anchorCtr="0" upright="1">
                          <a:noAutofit/>
                        </wps:bodyPr>
                      </wps:wsp>
                      <wps:wsp>
                        <wps:cNvPr id="28433" name="Text Box 2782"/>
                        <wps:cNvSpPr txBox="1">
                          <a:spLocks noChangeArrowheads="1"/>
                        </wps:cNvSpPr>
                        <wps:spPr bwMode="auto">
                          <a:xfrm>
                            <a:off x="1770" y="10510"/>
                            <a:ext cx="1260" cy="42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DF61A7" w:rsidRDefault="00862F6C" w:rsidP="00517636">
                              <w:pPr>
                                <w:rPr>
                                  <w:color w:val="FF0000"/>
                                </w:rPr>
                              </w:pPr>
                              <w:r>
                                <w:rPr>
                                  <w:color w:val="FF0000"/>
                                </w:rPr>
                                <w:t>Subsequence</w:t>
                              </w:r>
                            </w:p>
                          </w:txbxContent>
                        </wps:txbx>
                        <wps:bodyPr rot="0" vert="horz" wrap="square" lIns="0" tIns="0" rIns="0" bIns="0" anchor="t" anchorCtr="0" upright="1">
                          <a:noAutofit/>
                        </wps:bodyPr>
                      </wps:wsp>
                      <wps:wsp>
                        <wps:cNvPr id="28434" name="Text Box 13394"/>
                        <wps:cNvSpPr txBox="1">
                          <a:spLocks noChangeArrowheads="1"/>
                        </wps:cNvSpPr>
                        <wps:spPr bwMode="auto">
                          <a:xfrm>
                            <a:off x="5713" y="12899"/>
                            <a:ext cx="2983"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205EFC">
                              <w:pPr>
                                <w:rPr>
                                  <w:rFonts w:asciiTheme="majorHAnsi" w:hAnsiTheme="majorHAnsi" w:cstheme="majorHAnsi"/>
                                  <w:sz w:val="18"/>
                                  <w:szCs w:val="18"/>
                                </w:rPr>
                              </w:pPr>
                              <w:r w:rsidRPr="00F811DC">
                                <w:rPr>
                                  <w:rFonts w:asciiTheme="majorHAnsi" w:hAnsiTheme="majorHAnsi" w:cstheme="majorHAnsi"/>
                                  <w:sz w:val="18"/>
                                  <w:szCs w:val="18"/>
                                </w:rPr>
                                <w:t xml:space="preserve">TT641A </w:t>
                              </w:r>
                              <w:r>
                                <w:rPr>
                                  <w:rFonts w:asciiTheme="majorHAnsi" w:hAnsiTheme="majorHAnsi" w:cstheme="majorHAnsi"/>
                                  <w:sz w:val="18"/>
                                  <w:szCs w:val="18"/>
                                </w:rPr>
                                <w:t>OR</w:t>
                              </w:r>
                              <w:r w:rsidRPr="00F811DC">
                                <w:rPr>
                                  <w:rFonts w:asciiTheme="majorHAnsi" w:hAnsiTheme="majorHAnsi" w:cstheme="majorHAnsi"/>
                                  <w:sz w:val="18"/>
                                  <w:szCs w:val="18"/>
                                </w:rPr>
                                <w:t xml:space="preserve"> B </w:t>
                              </w:r>
                              <w:r>
                                <w:rPr>
                                  <w:rFonts w:asciiTheme="majorHAnsi" w:hAnsiTheme="majorHAnsi" w:cstheme="majorHAnsi"/>
                                  <w:sz w:val="18"/>
                                  <w:szCs w:val="18"/>
                                </w:rPr>
                                <w:t>OR</w:t>
                              </w:r>
                              <w:r w:rsidRPr="00F811DC">
                                <w:rPr>
                                  <w:rFonts w:asciiTheme="majorHAnsi" w:hAnsiTheme="majorHAnsi" w:cstheme="majorHAnsi"/>
                                  <w:sz w:val="18"/>
                                  <w:szCs w:val="18"/>
                                </w:rPr>
                                <w:t xml:space="preserve"> C &gt;TT641setpoint</w:t>
                              </w:r>
                              <w:r>
                                <w:rPr>
                                  <w:rFonts w:asciiTheme="majorHAnsi" w:hAnsiTheme="majorHAnsi" w:cstheme="majorHAnsi"/>
                                  <w:sz w:val="18"/>
                                  <w:szCs w:val="18"/>
                                </w:rPr>
                                <w:t xml:space="preserve"> OR FT581&lt;FT581limit</w:t>
                              </w:r>
                            </w:p>
                            <w:p w:rsidR="00862F6C" w:rsidRPr="00F811DC" w:rsidRDefault="00862F6C" w:rsidP="0033652B">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8435" name="Text Box 13395"/>
                        <wps:cNvSpPr txBox="1">
                          <a:spLocks noChangeArrowheads="1"/>
                        </wps:cNvSpPr>
                        <wps:spPr bwMode="auto">
                          <a:xfrm>
                            <a:off x="5799" y="11716"/>
                            <a:ext cx="1659"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33652B">
                              <w:pPr>
                                <w:rPr>
                                  <w:rFonts w:asciiTheme="majorHAnsi" w:hAnsiTheme="majorHAnsi" w:cstheme="majorHAnsi"/>
                                  <w:sz w:val="18"/>
                                  <w:szCs w:val="18"/>
                                  <w:lang w:val="fr-FR"/>
                                </w:rPr>
                              </w:pPr>
                              <w:r>
                                <w:rPr>
                                  <w:rFonts w:asciiTheme="majorHAnsi" w:hAnsiTheme="majorHAnsi" w:cstheme="majorHAnsi"/>
                                  <w:sz w:val="18"/>
                                  <w:szCs w:val="18"/>
                                  <w:lang w:val="fr-FR"/>
                                </w:rPr>
                                <w:t>LI67</w:t>
                              </w:r>
                              <w:r w:rsidRPr="00F811DC">
                                <w:rPr>
                                  <w:rFonts w:asciiTheme="majorHAnsi" w:hAnsiTheme="majorHAnsi" w:cstheme="majorHAnsi"/>
                                  <w:sz w:val="18"/>
                                  <w:szCs w:val="18"/>
                                  <w:lang w:val="fr-FR"/>
                                </w:rPr>
                                <w:t>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sym w:font="Symbol" w:char="F0A3"/>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5</w:t>
                              </w:r>
                            </w:p>
                          </w:txbxContent>
                        </wps:txbx>
                        <wps:bodyPr rot="0" vert="horz" wrap="square" lIns="91440" tIns="45720" rIns="91440" bIns="45720" anchor="t" anchorCtr="0" upright="1">
                          <a:noAutofit/>
                        </wps:bodyPr>
                      </wps:wsp>
                      <wps:wsp>
                        <wps:cNvPr id="28436" name="AutoShape 13396"/>
                        <wps:cNvCnPr>
                          <a:cxnSpLocks noChangeShapeType="1"/>
                        </wps:cNvCnPr>
                        <wps:spPr bwMode="auto">
                          <a:xfrm>
                            <a:off x="5679" y="9667"/>
                            <a:ext cx="0" cy="459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37" name="AutoShape 13399"/>
                        <wps:cNvCnPr>
                          <a:cxnSpLocks noChangeShapeType="1"/>
                        </wps:cNvCnPr>
                        <wps:spPr bwMode="auto">
                          <a:xfrm flipH="1">
                            <a:off x="4779" y="12206"/>
                            <a:ext cx="0" cy="27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38" name="AutoShape 13400"/>
                        <wps:cNvCnPr>
                          <a:cxnSpLocks noChangeShapeType="1"/>
                        </wps:cNvCnPr>
                        <wps:spPr bwMode="auto">
                          <a:xfrm>
                            <a:off x="4770" y="12210"/>
                            <a:ext cx="850"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439" name="AutoShape 13401"/>
                        <wps:cNvCnPr>
                          <a:cxnSpLocks noChangeShapeType="1"/>
                        </wps:cNvCnPr>
                        <wps:spPr bwMode="auto">
                          <a:xfrm>
                            <a:off x="5552" y="1188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40" name="AutoShape 13402"/>
                        <wps:cNvCnPr>
                          <a:cxnSpLocks noChangeShapeType="1"/>
                        </wps:cNvCnPr>
                        <wps:spPr bwMode="auto">
                          <a:xfrm>
                            <a:off x="5550" y="1322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41" name="AutoShape 13403"/>
                        <wps:cNvCnPr>
                          <a:cxnSpLocks noChangeShapeType="1"/>
                        </wps:cNvCnPr>
                        <wps:spPr bwMode="auto">
                          <a:xfrm>
                            <a:off x="5131" y="14261"/>
                            <a:ext cx="0" cy="73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42" name="Text Box 13405"/>
                        <wps:cNvSpPr txBox="1">
                          <a:spLocks noChangeArrowheads="1"/>
                        </wps:cNvSpPr>
                        <wps:spPr bwMode="auto">
                          <a:xfrm>
                            <a:off x="8684" y="14192"/>
                            <a:ext cx="643" cy="36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33652B">
                              <w:pP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28443" name="AutoShape 13406"/>
                        <wps:cNvCnPr>
                          <a:cxnSpLocks noChangeShapeType="1"/>
                        </wps:cNvCnPr>
                        <wps:spPr bwMode="auto">
                          <a:xfrm>
                            <a:off x="8645" y="1448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44" name="AutoShape 13407"/>
                        <wps:cNvCnPr>
                          <a:cxnSpLocks noChangeShapeType="1"/>
                        </wps:cNvCnPr>
                        <wps:spPr bwMode="auto">
                          <a:xfrm>
                            <a:off x="4763" y="14988"/>
                            <a:ext cx="3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45" name="AutoShape 13409"/>
                        <wps:cNvCnPr>
                          <a:cxnSpLocks noChangeShapeType="1"/>
                        </wps:cNvCnPr>
                        <wps:spPr bwMode="auto">
                          <a:xfrm>
                            <a:off x="9483" y="9584"/>
                            <a:ext cx="0" cy="538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46" name="AutoShape 13410"/>
                        <wps:cNvCnPr>
                          <a:cxnSpLocks noChangeShapeType="1"/>
                        </wps:cNvCnPr>
                        <wps:spPr bwMode="auto">
                          <a:xfrm flipV="1">
                            <a:off x="2235" y="12013"/>
                            <a:ext cx="345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8447" name="Group 13412"/>
                        <wpg:cNvGrpSpPr>
                          <a:grpSpLocks/>
                        </wpg:cNvGrpSpPr>
                        <wpg:grpSpPr bwMode="auto">
                          <a:xfrm>
                            <a:off x="5128" y="12342"/>
                            <a:ext cx="2930" cy="624"/>
                            <a:chOff x="4731" y="8651"/>
                            <a:chExt cx="5755" cy="312"/>
                          </a:xfrm>
                        </wpg:grpSpPr>
                        <wps:wsp>
                          <wps:cNvPr id="28448" name="Rectangle 13413"/>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28449" name="Text Box 13414"/>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 xml:space="preserve">Start </w:t>
                                </w:r>
                                <w:r w:rsidRPr="00F811DC">
                                  <w:rPr>
                                    <w:rFonts w:asciiTheme="majorHAnsi" w:hAnsiTheme="majorHAnsi" w:cstheme="majorHAnsi"/>
                                    <w:sz w:val="18"/>
                                    <w:szCs w:val="18"/>
                                  </w:rPr>
                                  <w:t xml:space="preserve">EH641AC </w:t>
                                </w:r>
                              </w:p>
                              <w:p w:rsidR="00862F6C" w:rsidRPr="00F811DC" w:rsidRDefault="00862F6C" w:rsidP="0033652B">
                                <w:pPr>
                                  <w:rPr>
                                    <w:rFonts w:asciiTheme="majorHAnsi" w:hAnsiTheme="majorHAnsi" w:cstheme="majorHAnsi"/>
                                    <w:sz w:val="18"/>
                                    <w:szCs w:val="18"/>
                                  </w:rPr>
                                </w:pPr>
                                <w:r>
                                  <w:rPr>
                                    <w:rFonts w:asciiTheme="majorHAnsi" w:hAnsiTheme="majorHAnsi" w:cstheme="majorHAnsi"/>
                                    <w:sz w:val="18"/>
                                    <w:szCs w:val="18"/>
                                  </w:rPr>
                                  <w:t>CV581 opened</w:t>
                                </w:r>
                              </w:p>
                            </w:txbxContent>
                          </wps:txbx>
                          <wps:bodyPr rot="0" vert="horz" wrap="square" lIns="91440" tIns="45720" rIns="91440" bIns="45720" anchor="t" anchorCtr="0" upright="1">
                            <a:noAutofit/>
                          </wps:bodyPr>
                        </wps:wsp>
                      </wpg:grpSp>
                      <wps:wsp>
                        <wps:cNvPr id="28450" name="AutoShape 13415"/>
                        <wps:cNvCnPr>
                          <a:cxnSpLocks noChangeShapeType="1"/>
                        </wps:cNvCnPr>
                        <wps:spPr bwMode="auto">
                          <a:xfrm>
                            <a:off x="4898" y="10581"/>
                            <a:ext cx="0" cy="113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51" name="AutoShape 13416"/>
                        <wps:cNvCnPr>
                          <a:cxnSpLocks noChangeShapeType="1"/>
                        </wps:cNvCnPr>
                        <wps:spPr bwMode="auto">
                          <a:xfrm>
                            <a:off x="4889" y="10588"/>
                            <a:ext cx="737"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452" name="AutoShape 13417"/>
                        <wps:cNvCnPr>
                          <a:cxnSpLocks noChangeShapeType="1"/>
                        </wps:cNvCnPr>
                        <wps:spPr bwMode="auto">
                          <a:xfrm>
                            <a:off x="4895" y="11717"/>
                            <a:ext cx="79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53" name="AutoShape 13418"/>
                        <wps:cNvCnPr>
                          <a:cxnSpLocks noChangeShapeType="1"/>
                        </wps:cNvCnPr>
                        <wps:spPr bwMode="auto">
                          <a:xfrm>
                            <a:off x="5137" y="11598"/>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54" name="Text Box 13419"/>
                        <wps:cNvSpPr txBox="1">
                          <a:spLocks noChangeArrowheads="1"/>
                        </wps:cNvSpPr>
                        <wps:spPr bwMode="auto">
                          <a:xfrm>
                            <a:off x="4011" y="11389"/>
                            <a:ext cx="1180"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33652B">
                              <w:pPr>
                                <w:rPr>
                                  <w:rFonts w:asciiTheme="majorHAnsi" w:hAnsiTheme="majorHAnsi" w:cstheme="majorHAnsi"/>
                                  <w:sz w:val="18"/>
                                  <w:szCs w:val="18"/>
                                  <w:lang w:val="fr-FR"/>
                                </w:rPr>
                              </w:pPr>
                              <w:r>
                                <w:rPr>
                                  <w:rFonts w:asciiTheme="majorHAnsi" w:hAnsiTheme="majorHAnsi" w:cstheme="majorHAnsi"/>
                                  <w:sz w:val="18"/>
                                  <w:szCs w:val="18"/>
                                  <w:lang w:val="fr-FR"/>
                                </w:rPr>
                                <w:t>LI67</w:t>
                              </w:r>
                              <w:r w:rsidRPr="00F811DC">
                                <w:rPr>
                                  <w:rFonts w:asciiTheme="majorHAnsi" w:hAnsiTheme="majorHAnsi" w:cstheme="majorHAnsi"/>
                                  <w:sz w:val="18"/>
                                  <w:szCs w:val="18"/>
                                  <w:lang w:val="fr-FR"/>
                                </w:rPr>
                                <w:t>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&gt;</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5</w:t>
                              </w:r>
                            </w:p>
                          </w:txbxContent>
                        </wps:txbx>
                        <wps:bodyPr rot="0" vert="horz" wrap="square" lIns="91440" tIns="45720" rIns="91440" bIns="45720" anchor="t" anchorCtr="0" upright="1">
                          <a:noAutofit/>
                        </wps:bodyPr>
                      </wps:wsp>
                      <wpg:grpSp>
                        <wpg:cNvPr id="28455" name="Group 13423"/>
                        <wpg:cNvGrpSpPr>
                          <a:grpSpLocks/>
                        </wpg:cNvGrpSpPr>
                        <wpg:grpSpPr bwMode="auto">
                          <a:xfrm>
                            <a:off x="5116" y="13433"/>
                            <a:ext cx="2969" cy="624"/>
                            <a:chOff x="4731" y="8651"/>
                            <a:chExt cx="5755" cy="312"/>
                          </a:xfrm>
                        </wpg:grpSpPr>
                        <wps:wsp>
                          <wps:cNvPr id="28456" name="Rectangle 13424"/>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28457" name="Text Box 13425"/>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 xml:space="preserve">Stop </w:t>
                                </w:r>
                                <w:r w:rsidRPr="00F811DC">
                                  <w:rPr>
                                    <w:rFonts w:asciiTheme="majorHAnsi" w:hAnsiTheme="majorHAnsi" w:cstheme="majorHAnsi"/>
                                    <w:sz w:val="18"/>
                                    <w:szCs w:val="18"/>
                                  </w:rPr>
                                  <w:t>EH641AC</w:t>
                                </w:r>
                              </w:p>
                              <w:p w:rsidR="00862F6C" w:rsidRPr="00F811DC" w:rsidRDefault="00862F6C" w:rsidP="0033652B">
                                <w:pPr>
                                  <w:rPr>
                                    <w:rFonts w:asciiTheme="majorHAnsi" w:hAnsiTheme="majorHAnsi" w:cstheme="majorHAnsi"/>
                                    <w:sz w:val="18"/>
                                    <w:szCs w:val="18"/>
                                  </w:rPr>
                                </w:pPr>
                                <w:r>
                                  <w:rPr>
                                    <w:rFonts w:asciiTheme="majorHAnsi" w:hAnsiTheme="majorHAnsi" w:cstheme="majorHAnsi"/>
                                    <w:sz w:val="18"/>
                                    <w:szCs w:val="18"/>
                                  </w:rPr>
                                  <w:t>CV581 opened</w:t>
                                </w:r>
                              </w:p>
                            </w:txbxContent>
                          </wps:txbx>
                          <wps:bodyPr rot="0" vert="horz" wrap="square" lIns="91440" tIns="45720" rIns="91440" bIns="45720" anchor="t" anchorCtr="0" upright="1">
                            <a:noAutofit/>
                          </wps:bodyPr>
                        </wps:wsp>
                      </wpg:grpSp>
                      <wps:wsp>
                        <wps:cNvPr id="28458" name="AutoShape 13426"/>
                        <wps:cNvCnPr>
                          <a:cxnSpLocks noChangeShapeType="1"/>
                        </wps:cNvCnPr>
                        <wps:spPr bwMode="auto">
                          <a:xfrm>
                            <a:off x="1697" y="14513"/>
                            <a:ext cx="238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59" name="AutoShape 13427"/>
                        <wps:cNvCnPr>
                          <a:cxnSpLocks noChangeShapeType="1"/>
                        </wps:cNvCnPr>
                        <wps:spPr bwMode="auto">
                          <a:xfrm>
                            <a:off x="1352" y="12290"/>
                            <a:ext cx="0" cy="294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60" name="AutoShape 13428"/>
                        <wps:cNvCnPr>
                          <a:cxnSpLocks noChangeShapeType="1"/>
                        </wps:cNvCnPr>
                        <wps:spPr bwMode="auto">
                          <a:xfrm>
                            <a:off x="1343" y="12287"/>
                            <a:ext cx="850"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461" name="AutoShape 13429"/>
                        <wps:cNvCnPr>
                          <a:cxnSpLocks noChangeShapeType="1"/>
                        </wps:cNvCnPr>
                        <wps:spPr bwMode="auto">
                          <a:xfrm>
                            <a:off x="2123" y="1332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62" name="AutoShape 13430"/>
                        <wps:cNvCnPr>
                          <a:cxnSpLocks noChangeShapeType="1"/>
                        </wps:cNvCnPr>
                        <wps:spPr bwMode="auto">
                          <a:xfrm>
                            <a:off x="1704" y="14513"/>
                            <a:ext cx="0" cy="73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63" name="AutoShape 13431"/>
                        <wps:cNvCnPr>
                          <a:cxnSpLocks noChangeShapeType="1"/>
                        </wps:cNvCnPr>
                        <wps:spPr bwMode="auto">
                          <a:xfrm>
                            <a:off x="4088" y="14520"/>
                            <a:ext cx="0" cy="73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64" name="Text Box 13432"/>
                        <wps:cNvSpPr txBox="1">
                          <a:spLocks noChangeArrowheads="1"/>
                        </wps:cNvSpPr>
                        <wps:spPr bwMode="auto">
                          <a:xfrm>
                            <a:off x="4052" y="14343"/>
                            <a:ext cx="664"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33652B">
                              <w:pP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28465" name="AutoShape 13433"/>
                        <wps:cNvCnPr>
                          <a:cxnSpLocks noChangeShapeType="1"/>
                        </wps:cNvCnPr>
                        <wps:spPr bwMode="auto">
                          <a:xfrm>
                            <a:off x="3977" y="1468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66" name="AutoShape 13434"/>
                        <wps:cNvCnPr>
                          <a:cxnSpLocks noChangeShapeType="1"/>
                        </wps:cNvCnPr>
                        <wps:spPr bwMode="auto">
                          <a:xfrm>
                            <a:off x="1336" y="15233"/>
                            <a:ext cx="3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67" name="AutoShape 13435"/>
                        <wps:cNvCnPr>
                          <a:cxnSpLocks noChangeShapeType="1"/>
                        </wps:cNvCnPr>
                        <wps:spPr bwMode="auto">
                          <a:xfrm>
                            <a:off x="2243" y="12011"/>
                            <a:ext cx="0" cy="24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8468" name="Group 13436"/>
                        <wpg:cNvGrpSpPr>
                          <a:grpSpLocks/>
                        </wpg:cNvGrpSpPr>
                        <wpg:grpSpPr bwMode="auto">
                          <a:xfrm>
                            <a:off x="1701" y="12433"/>
                            <a:ext cx="2767" cy="624"/>
                            <a:chOff x="4731" y="8651"/>
                            <a:chExt cx="5755" cy="312"/>
                          </a:xfrm>
                        </wpg:grpSpPr>
                        <wps:wsp>
                          <wps:cNvPr id="28469" name="Rectangle 13437"/>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28470" name="Text Box 13438"/>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 xml:space="preserve">Start </w:t>
                                </w:r>
                                <w:r w:rsidRPr="00F811DC">
                                  <w:rPr>
                                    <w:rFonts w:asciiTheme="majorHAnsi" w:hAnsiTheme="majorHAnsi" w:cstheme="majorHAnsi"/>
                                    <w:sz w:val="18"/>
                                    <w:szCs w:val="18"/>
                                  </w:rPr>
                                  <w:t>EH640AF</w:t>
                                </w:r>
                              </w:p>
                              <w:p w:rsidR="00862F6C" w:rsidRPr="00F811DC" w:rsidRDefault="00862F6C" w:rsidP="0033652B">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g:grpSp>
                        <wpg:cNvPr id="28471" name="Group 13439"/>
                        <wpg:cNvGrpSpPr>
                          <a:grpSpLocks/>
                        </wpg:cNvGrpSpPr>
                        <wpg:grpSpPr bwMode="auto">
                          <a:xfrm>
                            <a:off x="1689" y="13685"/>
                            <a:ext cx="2780" cy="624"/>
                            <a:chOff x="4731" y="8651"/>
                            <a:chExt cx="5755" cy="312"/>
                          </a:xfrm>
                        </wpg:grpSpPr>
                        <wps:wsp>
                          <wps:cNvPr id="28472" name="Rectangle 13440"/>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28473" name="Text Box 13441"/>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 xml:space="preserve">Stop </w:t>
                                </w:r>
                                <w:r w:rsidRPr="00F811DC">
                                  <w:rPr>
                                    <w:rFonts w:asciiTheme="majorHAnsi" w:hAnsiTheme="majorHAnsi" w:cstheme="majorHAnsi"/>
                                    <w:sz w:val="18"/>
                                    <w:szCs w:val="18"/>
                                  </w:rPr>
                                  <w:t>EH640AF</w:t>
                                </w:r>
                              </w:p>
                              <w:p w:rsidR="00862F6C" w:rsidRPr="00F811DC" w:rsidRDefault="00862F6C" w:rsidP="0033652B">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s:wsp>
                        <wps:cNvPr id="28474" name="Text Box 13442"/>
                        <wps:cNvSpPr txBox="1">
                          <a:spLocks noChangeArrowheads="1"/>
                        </wps:cNvSpPr>
                        <wps:spPr bwMode="auto">
                          <a:xfrm>
                            <a:off x="2246" y="12959"/>
                            <a:ext cx="2385" cy="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33652B">
                              <w:pPr>
                                <w:rPr>
                                  <w:rFonts w:asciiTheme="majorHAnsi" w:hAnsiTheme="majorHAnsi" w:cstheme="majorHAnsi"/>
                                  <w:sz w:val="18"/>
                                  <w:szCs w:val="18"/>
                                </w:rPr>
                              </w:pPr>
                              <w:r w:rsidRPr="00F811DC">
                                <w:rPr>
                                  <w:rFonts w:asciiTheme="majorHAnsi" w:hAnsiTheme="majorHAnsi" w:cstheme="majorHAnsi"/>
                                  <w:sz w:val="18"/>
                                  <w:szCs w:val="18"/>
                                </w:rPr>
                                <w:t xml:space="preserve">TT640A </w:t>
                              </w:r>
                              <w:r>
                                <w:rPr>
                                  <w:rFonts w:asciiTheme="majorHAnsi" w:hAnsiTheme="majorHAnsi" w:cstheme="majorHAnsi"/>
                                  <w:sz w:val="18"/>
                                  <w:szCs w:val="18"/>
                                </w:rPr>
                                <w:t>OR</w:t>
                              </w:r>
                              <w:r w:rsidRPr="00F811DC">
                                <w:rPr>
                                  <w:rFonts w:asciiTheme="majorHAnsi" w:hAnsiTheme="majorHAnsi" w:cstheme="majorHAnsi"/>
                                  <w:sz w:val="18"/>
                                  <w:szCs w:val="18"/>
                                </w:rPr>
                                <w:t xml:space="preserve"> B </w:t>
                              </w:r>
                              <w:r>
                                <w:rPr>
                                  <w:rFonts w:asciiTheme="majorHAnsi" w:hAnsiTheme="majorHAnsi" w:cstheme="majorHAnsi"/>
                                  <w:sz w:val="18"/>
                                  <w:szCs w:val="18"/>
                                </w:rPr>
                                <w:t>OR</w:t>
                              </w:r>
                              <w:r w:rsidRPr="00F811DC">
                                <w:rPr>
                                  <w:rFonts w:asciiTheme="majorHAnsi" w:hAnsiTheme="majorHAnsi" w:cstheme="majorHAnsi"/>
                                  <w:sz w:val="18"/>
                                  <w:szCs w:val="18"/>
                                </w:rPr>
                                <w:t xml:space="preserve"> C </w:t>
                              </w:r>
                              <w:r>
                                <w:rPr>
                                  <w:rFonts w:asciiTheme="majorHAnsi" w:hAnsiTheme="majorHAnsi" w:cstheme="majorHAnsi"/>
                                  <w:sz w:val="18"/>
                                  <w:szCs w:val="18"/>
                                </w:rPr>
                                <w:t>OR</w:t>
                              </w:r>
                              <w:r w:rsidRPr="00F811DC">
                                <w:rPr>
                                  <w:rFonts w:asciiTheme="majorHAnsi" w:hAnsiTheme="majorHAnsi" w:cstheme="majorHAnsi"/>
                                  <w:sz w:val="18"/>
                                  <w:szCs w:val="18"/>
                                </w:rPr>
                                <w:t xml:space="preserve"> D</w:t>
                              </w:r>
                            </w:p>
                            <w:p w:rsidR="00862F6C" w:rsidRPr="00F811DC" w:rsidRDefault="00862F6C" w:rsidP="00205EFC">
                              <w:pPr>
                                <w:rPr>
                                  <w:rFonts w:asciiTheme="majorHAnsi" w:hAnsiTheme="majorHAnsi" w:cstheme="majorHAnsi"/>
                                  <w:sz w:val="18"/>
                                  <w:szCs w:val="18"/>
                                </w:rPr>
                              </w:pPr>
                              <w:r w:rsidRPr="00F811DC">
                                <w:rPr>
                                  <w:rFonts w:asciiTheme="majorHAnsi" w:hAnsiTheme="majorHAnsi" w:cstheme="majorHAnsi"/>
                                  <w:sz w:val="18"/>
                                  <w:szCs w:val="18"/>
                                </w:rPr>
                                <w:t xml:space="preserve"> </w:t>
                              </w:r>
                              <w:r>
                                <w:rPr>
                                  <w:rFonts w:asciiTheme="majorHAnsi" w:hAnsiTheme="majorHAnsi" w:cstheme="majorHAnsi"/>
                                  <w:sz w:val="18"/>
                                  <w:szCs w:val="18"/>
                                </w:rPr>
                                <w:t>OR</w:t>
                              </w:r>
                              <w:r w:rsidRPr="00F811DC">
                                <w:rPr>
                                  <w:rFonts w:asciiTheme="majorHAnsi" w:hAnsiTheme="majorHAnsi" w:cstheme="majorHAnsi"/>
                                  <w:sz w:val="18"/>
                                  <w:szCs w:val="18"/>
                                </w:rPr>
                                <w:t xml:space="preserve"> E </w:t>
                              </w:r>
                              <w:r>
                                <w:rPr>
                                  <w:rFonts w:asciiTheme="majorHAnsi" w:hAnsiTheme="majorHAnsi" w:cstheme="majorHAnsi"/>
                                  <w:sz w:val="18"/>
                                  <w:szCs w:val="18"/>
                                </w:rPr>
                                <w:t>OR</w:t>
                              </w:r>
                              <w:r w:rsidRPr="00F811DC">
                                <w:rPr>
                                  <w:rFonts w:asciiTheme="majorHAnsi" w:hAnsiTheme="majorHAnsi" w:cstheme="majorHAnsi"/>
                                  <w:sz w:val="18"/>
                                  <w:szCs w:val="18"/>
                                </w:rPr>
                                <w:t xml:space="preserve"> F &gt; TT640setpoint</w:t>
                              </w:r>
                              <w:r>
                                <w:rPr>
                                  <w:rFonts w:asciiTheme="majorHAnsi" w:hAnsiTheme="majorHAnsi" w:cstheme="majorHAnsi"/>
                                  <w:sz w:val="18"/>
                                  <w:szCs w:val="18"/>
                                </w:rPr>
                                <w:t xml:space="preserve"> OR FT581&gt;FT581limit</w:t>
                              </w:r>
                            </w:p>
                            <w:p w:rsidR="00862F6C" w:rsidRPr="00F811DC" w:rsidRDefault="00862F6C" w:rsidP="0033652B">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8475" name="Text Box 13443"/>
                        <wps:cNvSpPr txBox="1">
                          <a:spLocks noChangeArrowheads="1"/>
                        </wps:cNvSpPr>
                        <wps:spPr bwMode="auto">
                          <a:xfrm>
                            <a:off x="1663" y="14849"/>
                            <a:ext cx="2713" cy="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33652B">
                              <w:pPr>
                                <w:rPr>
                                  <w:rFonts w:asciiTheme="majorHAnsi" w:hAnsiTheme="majorHAnsi" w:cstheme="majorHAnsi"/>
                                  <w:sz w:val="18"/>
                                  <w:szCs w:val="18"/>
                                </w:rPr>
                              </w:pPr>
                              <w:r w:rsidRPr="00F811DC">
                                <w:rPr>
                                  <w:rFonts w:asciiTheme="majorHAnsi" w:hAnsiTheme="majorHAnsi" w:cstheme="majorHAnsi"/>
                                  <w:sz w:val="18"/>
                                  <w:szCs w:val="18"/>
                                </w:rPr>
                                <w:t xml:space="preserve">TT640A </w:t>
                              </w:r>
                              <w:r>
                                <w:rPr>
                                  <w:rFonts w:asciiTheme="majorHAnsi" w:hAnsiTheme="majorHAnsi" w:cstheme="majorHAnsi"/>
                                  <w:sz w:val="18"/>
                                  <w:szCs w:val="18"/>
                                </w:rPr>
                                <w:t>OR</w:t>
                              </w:r>
                              <w:r w:rsidRPr="00F811DC">
                                <w:rPr>
                                  <w:rFonts w:asciiTheme="majorHAnsi" w:hAnsiTheme="majorHAnsi" w:cstheme="majorHAnsi"/>
                                  <w:sz w:val="18"/>
                                  <w:szCs w:val="18"/>
                                </w:rPr>
                                <w:t xml:space="preserve"> B </w:t>
                              </w:r>
                              <w:r>
                                <w:rPr>
                                  <w:rFonts w:asciiTheme="majorHAnsi" w:hAnsiTheme="majorHAnsi" w:cstheme="majorHAnsi"/>
                                  <w:sz w:val="18"/>
                                  <w:szCs w:val="18"/>
                                </w:rPr>
                                <w:t>OR</w:t>
                              </w:r>
                              <w:r w:rsidRPr="00F811DC">
                                <w:rPr>
                                  <w:rFonts w:asciiTheme="majorHAnsi" w:hAnsiTheme="majorHAnsi" w:cstheme="majorHAnsi"/>
                                  <w:sz w:val="18"/>
                                  <w:szCs w:val="18"/>
                                </w:rPr>
                                <w:t xml:space="preserve"> C </w:t>
                              </w:r>
                              <w:r>
                                <w:rPr>
                                  <w:rFonts w:asciiTheme="majorHAnsi" w:hAnsiTheme="majorHAnsi" w:cstheme="majorHAnsi"/>
                                  <w:sz w:val="18"/>
                                  <w:szCs w:val="18"/>
                                </w:rPr>
                                <w:t>OR</w:t>
                              </w:r>
                              <w:r w:rsidRPr="00F811DC">
                                <w:rPr>
                                  <w:rFonts w:asciiTheme="majorHAnsi" w:hAnsiTheme="majorHAnsi" w:cstheme="majorHAnsi"/>
                                  <w:sz w:val="18"/>
                                  <w:szCs w:val="18"/>
                                </w:rPr>
                                <w:t xml:space="preserve"> D</w:t>
                              </w:r>
                              <w:r>
                                <w:rPr>
                                  <w:rFonts w:asciiTheme="majorHAnsi" w:hAnsiTheme="majorHAnsi" w:cstheme="majorHAnsi"/>
                                  <w:sz w:val="18"/>
                                  <w:szCs w:val="18"/>
                                </w:rPr>
                                <w:t xml:space="preserve"> OR E</w:t>
                              </w:r>
                            </w:p>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 xml:space="preserve">OR </w:t>
                              </w:r>
                              <w:r w:rsidRPr="00F811DC">
                                <w:rPr>
                                  <w:rFonts w:asciiTheme="majorHAnsi" w:hAnsiTheme="majorHAnsi" w:cstheme="majorHAnsi"/>
                                  <w:sz w:val="18"/>
                                  <w:szCs w:val="18"/>
                                </w:rPr>
                                <w:t>F &lt; (TT640setpoint – 5°C)</w:t>
                              </w:r>
                            </w:p>
                            <w:p w:rsidR="00862F6C" w:rsidRPr="00F811DC" w:rsidRDefault="00862F6C" w:rsidP="0033652B">
                              <w:pPr>
                                <w:rPr>
                                  <w:rFonts w:asciiTheme="majorHAnsi" w:hAnsiTheme="majorHAnsi" w:cstheme="majorHAnsi"/>
                                  <w:sz w:val="18"/>
                                  <w:szCs w:val="18"/>
                                </w:rPr>
                              </w:pPr>
                              <w:r>
                                <w:rPr>
                                  <w:rFonts w:asciiTheme="majorHAnsi" w:hAnsiTheme="majorHAnsi" w:cstheme="majorHAnsi"/>
                                  <w:sz w:val="18"/>
                                  <w:szCs w:val="18"/>
                                </w:rPr>
                                <w:t>&amp; FT581&lt;FT581limit</w:t>
                              </w:r>
                            </w:p>
                          </w:txbxContent>
                        </wps:txbx>
                        <wps:bodyPr rot="0" vert="horz" wrap="square" lIns="91440" tIns="45720" rIns="91440" bIns="45720" anchor="t" anchorCtr="0" upright="1">
                          <a:noAutofit/>
                        </wps:bodyPr>
                      </wps:wsp>
                      <wps:wsp>
                        <wps:cNvPr id="28476" name="AutoShape 13444"/>
                        <wps:cNvCnPr>
                          <a:cxnSpLocks noChangeShapeType="1"/>
                        </wps:cNvCnPr>
                        <wps:spPr bwMode="auto">
                          <a:xfrm flipV="1">
                            <a:off x="4093" y="15265"/>
                            <a:ext cx="40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477" name="AutoShape 13445"/>
                        <wps:cNvCnPr>
                          <a:cxnSpLocks noChangeShapeType="1"/>
                        </wps:cNvCnPr>
                        <wps:spPr bwMode="auto">
                          <a:xfrm>
                            <a:off x="1586" y="1490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78" name="Text Box 13446"/>
                        <wps:cNvSpPr txBox="1">
                          <a:spLocks noChangeArrowheads="1"/>
                        </wps:cNvSpPr>
                        <wps:spPr bwMode="auto">
                          <a:xfrm>
                            <a:off x="5178" y="14574"/>
                            <a:ext cx="4086" cy="5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Default="00862F6C" w:rsidP="0033652B">
                              <w:pPr>
                                <w:rPr>
                                  <w:rFonts w:asciiTheme="majorHAnsi" w:hAnsiTheme="majorHAnsi" w:cstheme="majorHAnsi"/>
                                  <w:sz w:val="18"/>
                                  <w:szCs w:val="18"/>
                                </w:rPr>
                              </w:pPr>
                              <w:r w:rsidRPr="00F811DC">
                                <w:rPr>
                                  <w:rFonts w:asciiTheme="majorHAnsi" w:hAnsiTheme="majorHAnsi" w:cstheme="majorHAnsi"/>
                                  <w:sz w:val="18"/>
                                  <w:szCs w:val="18"/>
                                </w:rPr>
                                <w:t>TT641A and B and C &lt; (TT641setpoint – 5°C)</w:t>
                              </w:r>
                            </w:p>
                            <w:p w:rsidR="00862F6C" w:rsidRPr="00F811DC" w:rsidRDefault="00862F6C" w:rsidP="0033652B">
                              <w:pPr>
                                <w:rPr>
                                  <w:rFonts w:asciiTheme="majorHAnsi" w:hAnsiTheme="majorHAnsi" w:cstheme="majorHAnsi"/>
                                  <w:sz w:val="18"/>
                                  <w:szCs w:val="18"/>
                                </w:rPr>
                              </w:pPr>
                              <w:r>
                                <w:rPr>
                                  <w:rFonts w:asciiTheme="majorHAnsi" w:hAnsiTheme="majorHAnsi" w:cstheme="majorHAnsi"/>
                                  <w:sz w:val="18"/>
                                  <w:szCs w:val="18"/>
                                </w:rPr>
                                <w:t>&amp; FT581&lt;FT581limit</w:t>
                              </w:r>
                            </w:p>
                          </w:txbxContent>
                        </wps:txbx>
                        <wps:bodyPr rot="0" vert="horz" wrap="square" lIns="91440" tIns="45720" rIns="91440" bIns="45720" anchor="t" anchorCtr="0" upright="1">
                          <a:noAutofit/>
                        </wps:bodyPr>
                      </wps:wsp>
                      <wps:wsp>
                        <wps:cNvPr id="28479" name="AutoShape 13447"/>
                        <wps:cNvCnPr>
                          <a:cxnSpLocks noChangeShapeType="1"/>
                        </wps:cNvCnPr>
                        <wps:spPr bwMode="auto">
                          <a:xfrm>
                            <a:off x="5011" y="1482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80" name="Rectangle 13450"/>
                        <wps:cNvSpPr>
                          <a:spLocks noChangeArrowheads="1"/>
                        </wps:cNvSpPr>
                        <wps:spPr bwMode="auto">
                          <a:xfrm>
                            <a:off x="5097" y="9357"/>
                            <a:ext cx="1317" cy="624"/>
                          </a:xfrm>
                          <a:prstGeom prst="rect">
                            <a:avLst/>
                          </a:prstGeom>
                          <a:solidFill>
                            <a:srgbClr val="FFFFFF"/>
                          </a:solidFill>
                          <a:ln w="9525">
                            <a:solidFill>
                              <a:srgbClr val="000000"/>
                            </a:solidFill>
                            <a:miter lim="800000"/>
                            <a:headEnd/>
                            <a:tailEnd/>
                          </a:ln>
                        </wps:spPr>
                        <wps:txbx>
                          <w:txbxContent>
                            <w:p w:rsidR="00862F6C" w:rsidRPr="00955B5D" w:rsidRDefault="00862F6C" w:rsidP="00955B5D">
                              <w:pPr>
                                <w:rPr>
                                  <w:szCs w:val="18"/>
                                </w:rPr>
                              </w:pPr>
                            </w:p>
                          </w:txbxContent>
                        </wps:txbx>
                        <wps:bodyPr rot="0" vert="horz" wrap="square" lIns="91440" tIns="45720" rIns="91440" bIns="45720" anchor="t" anchorCtr="0" upright="1">
                          <a:noAutofit/>
                        </wps:bodyPr>
                      </wps:wsp>
                      <wps:wsp>
                        <wps:cNvPr id="28481" name="AutoShape 13451"/>
                        <wps:cNvCnPr>
                          <a:cxnSpLocks noChangeShapeType="1"/>
                        </wps:cNvCnPr>
                        <wps:spPr bwMode="auto">
                          <a:xfrm flipV="1">
                            <a:off x="8638" y="9587"/>
                            <a:ext cx="850"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8482" name="Text Box 13421"/>
                        <wps:cNvSpPr txBox="1">
                          <a:spLocks noChangeArrowheads="1"/>
                        </wps:cNvSpPr>
                        <wps:spPr bwMode="auto">
                          <a:xfrm>
                            <a:off x="6420" y="10745"/>
                            <a:ext cx="2695" cy="794"/>
                          </a:xfrm>
                          <a:prstGeom prst="rect">
                            <a:avLst/>
                          </a:prstGeom>
                          <a:solidFill>
                            <a:srgbClr val="FFFFFF"/>
                          </a:solidFill>
                          <a:ln w="9525">
                            <a:solidFill>
                              <a:srgbClr val="000000"/>
                            </a:solidFill>
                            <a:miter lim="800000"/>
                            <a:headEnd/>
                            <a:tailEnd/>
                          </a:ln>
                        </wps:spPr>
                        <wps:txbx>
                          <w:txbxContent>
                            <w:p w:rsidR="00862F6C" w:rsidRPr="00F811DC" w:rsidRDefault="00862F6C" w:rsidP="0033652B">
                              <w:pPr>
                                <w:rPr>
                                  <w:rFonts w:asciiTheme="majorHAnsi" w:hAnsiTheme="majorHAnsi" w:cstheme="majorHAnsi"/>
                                  <w:sz w:val="18"/>
                                  <w:szCs w:val="18"/>
                                </w:rPr>
                              </w:pPr>
                              <w:r w:rsidRPr="00F811DC">
                                <w:rPr>
                                  <w:rFonts w:asciiTheme="majorHAnsi" w:hAnsiTheme="majorHAnsi" w:cstheme="majorHAnsi"/>
                                  <w:sz w:val="18"/>
                                  <w:szCs w:val="18"/>
                                </w:rPr>
                                <w:t>EH641AC running 5s</w:t>
                              </w:r>
                              <w:r>
                                <w:rPr>
                                  <w:rFonts w:asciiTheme="majorHAnsi" w:hAnsiTheme="majorHAnsi" w:cstheme="majorHAnsi"/>
                                  <w:sz w:val="18"/>
                                  <w:szCs w:val="18"/>
                                </w:rPr>
                                <w:t xml:space="preserve">, </w:t>
                              </w:r>
                              <w:r w:rsidRPr="00F811DC">
                                <w:rPr>
                                  <w:rFonts w:asciiTheme="majorHAnsi" w:hAnsiTheme="majorHAnsi" w:cstheme="majorHAnsi"/>
                                  <w:sz w:val="18"/>
                                  <w:szCs w:val="18"/>
                                </w:rPr>
                                <w:t>Delay 20s</w:t>
                              </w:r>
                            </w:p>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Open FV640, FV642</w:t>
                              </w:r>
                            </w:p>
                            <w:p w:rsidR="00862F6C" w:rsidRPr="00F811DC" w:rsidRDefault="00862F6C" w:rsidP="0033652B">
                              <w:pPr>
                                <w:rPr>
                                  <w:rFonts w:asciiTheme="majorHAnsi" w:hAnsiTheme="majorHAnsi" w:cstheme="majorHAnsi"/>
                                  <w:sz w:val="18"/>
                                  <w:szCs w:val="18"/>
                                </w:rPr>
                              </w:pPr>
                              <w:r>
                                <w:rPr>
                                  <w:rFonts w:asciiTheme="majorHAnsi" w:hAnsiTheme="majorHAnsi" w:cstheme="majorHAnsi"/>
                                  <w:sz w:val="18"/>
                                  <w:szCs w:val="18"/>
                                </w:rPr>
                                <w:t>Open CV581</w:t>
                              </w:r>
                            </w:p>
                          </w:txbxContent>
                        </wps:txbx>
                        <wps:bodyPr rot="0" vert="horz" wrap="square" lIns="108000" tIns="45720" rIns="91440" bIns="45720" anchor="t" anchorCtr="0" upright="1">
                          <a:noAutofit/>
                        </wps:bodyPr>
                      </wps:wsp>
                      <wps:wsp>
                        <wps:cNvPr id="28483" name="Rectangle 13422"/>
                        <wps:cNvSpPr>
                          <a:spLocks noChangeArrowheads="1"/>
                        </wps:cNvSpPr>
                        <wps:spPr bwMode="auto">
                          <a:xfrm>
                            <a:off x="5131" y="10748"/>
                            <a:ext cx="1304" cy="794"/>
                          </a:xfrm>
                          <a:prstGeom prst="rect">
                            <a:avLst/>
                          </a:prstGeom>
                          <a:solidFill>
                            <a:srgbClr val="FFFFFF"/>
                          </a:solidFill>
                          <a:ln w="9525">
                            <a:solidFill>
                              <a:srgbClr val="000000"/>
                            </a:solidFill>
                            <a:miter lim="800000"/>
                            <a:headEnd/>
                            <a:tailEnd/>
                          </a:ln>
                        </wps:spPr>
                        <wps:txbx>
                          <w:txbxContent>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Check liquid level</w:t>
                              </w:r>
                            </w:p>
                          </w:txbxContent>
                        </wps:txbx>
                        <wps:bodyPr rot="0" vert="horz" wrap="square" lIns="108000" tIns="45720" rIns="91440" bIns="45720" anchor="t" anchorCtr="0" upright="1">
                          <a:noAutofit/>
                        </wps:bodyPr>
                      </wps:wsp>
                      <wps:wsp>
                        <wps:cNvPr id="28484" name="AutoShape 14342"/>
                        <wps:cNvCnPr>
                          <a:cxnSpLocks noChangeShapeType="1"/>
                        </wps:cNvCnPr>
                        <wps:spPr bwMode="auto">
                          <a:xfrm rot="5400000">
                            <a:off x="4004" y="12406"/>
                            <a:ext cx="227"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8485" name="Text Box 14343"/>
                        <wps:cNvSpPr txBox="1">
                          <a:spLocks noChangeArrowheads="1"/>
                        </wps:cNvSpPr>
                        <wps:spPr bwMode="auto">
                          <a:xfrm>
                            <a:off x="3339" y="12002"/>
                            <a:ext cx="720" cy="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EB24BE">
                              <w:pPr>
                                <w:rPr>
                                  <w:rFonts w:asciiTheme="majorHAnsi" w:hAnsiTheme="majorHAnsi" w:cstheme="majorHAnsi"/>
                                  <w:sz w:val="18"/>
                                  <w:szCs w:val="18"/>
                                  <w:lang w:val="fr-FR"/>
                                </w:rPr>
                              </w:pPr>
                              <w:r>
                                <w:rPr>
                                  <w:rFonts w:asciiTheme="majorHAnsi" w:hAnsiTheme="majorHAnsi" w:cstheme="majorHAnsi"/>
                                  <w:sz w:val="18"/>
                                  <w:szCs w:val="18"/>
                                  <w:lang w:val="fr-FR"/>
                                </w:rPr>
                                <w:t>Delay</w:t>
                              </w:r>
                            </w:p>
                          </w:txbxContent>
                        </wps:txbx>
                        <wps:bodyPr rot="0" vert="horz" wrap="square" lIns="91440" tIns="45720" rIns="91440" bIns="45720" anchor="t" anchorCtr="0" upright="1">
                          <a:noAutofit/>
                        </wps:bodyPr>
                      </wps:wsp>
                      <wps:wsp>
                        <wps:cNvPr id="28486" name="Text Box 4901"/>
                        <wps:cNvSpPr txBox="1">
                          <a:spLocks noChangeArrowheads="1"/>
                        </wps:cNvSpPr>
                        <wps:spPr bwMode="auto">
                          <a:xfrm>
                            <a:off x="5924" y="10100"/>
                            <a:ext cx="3068" cy="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4A7EBB"/>
                                </a:solidFill>
                                <a:miter lim="800000"/>
                                <a:headEnd/>
                                <a:tailEnd/>
                              </a14:hiddenLine>
                            </a:ext>
                          </a:extLst>
                        </wps:spPr>
                        <wps:txbx>
                          <w:txbxContent>
                            <w:p w:rsidR="00862F6C" w:rsidRPr="00095FAB" w:rsidRDefault="00862F6C" w:rsidP="00D32054">
                              <w:pPr>
                                <w:rPr>
                                  <w:rFonts w:asciiTheme="majorHAnsi" w:hAnsiTheme="majorHAnsi" w:cstheme="majorHAnsi"/>
                                  <w:sz w:val="18"/>
                                  <w:szCs w:val="18"/>
                                </w:rPr>
                              </w:pPr>
                              <w:r w:rsidRPr="00095FAB">
                                <w:rPr>
                                  <w:rFonts w:asciiTheme="majorHAnsi" w:hAnsiTheme="majorHAnsi" w:cstheme="majorHAnsi"/>
                                  <w:sz w:val="18"/>
                                  <w:szCs w:val="18"/>
                                </w:rPr>
                                <w:t>All thermal shield heaters are started</w:t>
                              </w:r>
                            </w:p>
                          </w:txbxContent>
                        </wps:txbx>
                        <wps:bodyPr rot="0" vert="horz" wrap="square" lIns="0" tIns="0" rIns="0" bIns="0" anchor="t" anchorCtr="0" upright="1">
                          <a:noAutofit/>
                        </wps:bodyPr>
                      </wps:wsp>
                      <wps:wsp>
                        <wps:cNvPr id="28487" name="AutoShape 13280"/>
                        <wps:cNvCnPr>
                          <a:cxnSpLocks noChangeShapeType="1"/>
                        </wps:cNvCnPr>
                        <wps:spPr bwMode="auto">
                          <a:xfrm>
                            <a:off x="5580" y="1020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88" name="Oval 4904"/>
                        <wps:cNvSpPr>
                          <a:spLocks noChangeArrowheads="1"/>
                        </wps:cNvSpPr>
                        <wps:spPr bwMode="auto">
                          <a:xfrm>
                            <a:off x="5032" y="9303"/>
                            <a:ext cx="408" cy="406"/>
                          </a:xfrm>
                          <a:prstGeom prst="ellipse">
                            <a:avLst/>
                          </a:prstGeom>
                          <a:solidFill>
                            <a:srgbClr val="FFFFFF"/>
                          </a:solidFill>
                          <a:ln w="44450">
                            <a:solidFill>
                              <a:srgbClr val="4A7EBB"/>
                            </a:solidFill>
                            <a:round/>
                            <a:headEnd/>
                            <a:tailEnd/>
                          </a:ln>
                        </wps:spPr>
                        <wps:txbx>
                          <w:txbxContent>
                            <w:p w:rsidR="00862F6C" w:rsidRPr="00095FAB" w:rsidRDefault="00862F6C" w:rsidP="00D32054">
                              <w:pPr>
                                <w:jc w:val="center"/>
                                <w:rPr>
                                  <w:rFonts w:ascii="Times New Roman" w:hAnsi="Times New Roman" w:cs="Times New Roman"/>
                                  <w:b/>
                                  <w:szCs w:val="20"/>
                                  <w:lang w:val="fr-FR"/>
                                </w:rPr>
                              </w:pPr>
                              <w:r>
                                <w:rPr>
                                  <w:rFonts w:ascii="Times New Roman" w:hAnsi="Times New Roman" w:cs="Times New Roman"/>
                                  <w:b/>
                                  <w:szCs w:val="20"/>
                                  <w:lang w:val="fr-FR"/>
                                </w:rPr>
                                <w:t>10</w:t>
                              </w:r>
                            </w:p>
                          </w:txbxContent>
                        </wps:txbx>
                        <wps:bodyPr rot="0" vert="horz" wrap="square" lIns="0" tIns="0" rIns="0" bIns="0" anchor="t" anchorCtr="0" upright="1">
                          <a:noAutofit/>
                        </wps:bodyPr>
                      </wps:wsp>
                      <wps:wsp>
                        <wps:cNvPr id="28489" name="Oval 4398"/>
                        <wps:cNvSpPr>
                          <a:spLocks noChangeArrowheads="1"/>
                        </wps:cNvSpPr>
                        <wps:spPr bwMode="auto">
                          <a:xfrm>
                            <a:off x="5047" y="11025"/>
                            <a:ext cx="408" cy="406"/>
                          </a:xfrm>
                          <a:prstGeom prst="ellipse">
                            <a:avLst/>
                          </a:prstGeom>
                          <a:solidFill>
                            <a:srgbClr val="FFFFFF"/>
                          </a:solidFill>
                          <a:ln w="44450">
                            <a:solidFill>
                              <a:srgbClr val="4A7EBB"/>
                            </a:solidFill>
                            <a:round/>
                            <a:headEnd/>
                            <a:tailEnd/>
                          </a:ln>
                        </wps:spPr>
                        <wps:txbx>
                          <w:txbxContent>
                            <w:p w:rsidR="00862F6C" w:rsidRPr="00095FAB" w:rsidRDefault="00862F6C" w:rsidP="003918F3">
                              <w:pPr>
                                <w:jc w:val="center"/>
                                <w:rPr>
                                  <w:rFonts w:ascii="Times New Roman" w:hAnsi="Times New Roman" w:cs="Times New Roman"/>
                                  <w:b/>
                                  <w:szCs w:val="20"/>
                                  <w:lang w:val="fr-FR"/>
                                </w:rPr>
                              </w:pPr>
                              <w:r>
                                <w:rPr>
                                  <w:rFonts w:ascii="Times New Roman" w:hAnsi="Times New Roman" w:cs="Times New Roman"/>
                                  <w:b/>
                                  <w:szCs w:val="20"/>
                                  <w:lang w:val="fr-FR"/>
                                </w:rPr>
                                <w:t>12</w:t>
                              </w:r>
                            </w:p>
                          </w:txbxContent>
                        </wps:txbx>
                        <wps:bodyPr rot="0" vert="horz" wrap="square" lIns="0" tIns="0" rIns="0" bIns="0" anchor="t" anchorCtr="0" upright="1">
                          <a:noAutofit/>
                        </wps:bodyPr>
                      </wps:wsp>
                      <wps:wsp>
                        <wps:cNvPr id="28490" name="Oval 4399"/>
                        <wps:cNvSpPr>
                          <a:spLocks noChangeArrowheads="1"/>
                        </wps:cNvSpPr>
                        <wps:spPr bwMode="auto">
                          <a:xfrm>
                            <a:off x="1628" y="12648"/>
                            <a:ext cx="408" cy="406"/>
                          </a:xfrm>
                          <a:prstGeom prst="ellipse">
                            <a:avLst/>
                          </a:prstGeom>
                          <a:solidFill>
                            <a:srgbClr val="FFFFFF"/>
                          </a:solidFill>
                          <a:ln w="44450">
                            <a:solidFill>
                              <a:srgbClr val="4A7EBB"/>
                            </a:solidFill>
                            <a:round/>
                            <a:headEnd/>
                            <a:tailEnd/>
                          </a:ln>
                        </wps:spPr>
                        <wps:txbx>
                          <w:txbxContent>
                            <w:p w:rsidR="00862F6C" w:rsidRPr="00095FAB" w:rsidRDefault="00862F6C" w:rsidP="003918F3">
                              <w:pPr>
                                <w:jc w:val="center"/>
                                <w:rPr>
                                  <w:rFonts w:ascii="Times New Roman" w:hAnsi="Times New Roman" w:cs="Times New Roman"/>
                                  <w:b/>
                                  <w:szCs w:val="20"/>
                                  <w:lang w:val="fr-FR"/>
                                </w:rPr>
                              </w:pPr>
                              <w:r>
                                <w:rPr>
                                  <w:rFonts w:ascii="Times New Roman" w:hAnsi="Times New Roman" w:cs="Times New Roman"/>
                                  <w:b/>
                                  <w:szCs w:val="20"/>
                                  <w:lang w:val="fr-FR"/>
                                </w:rPr>
                                <w:t>14</w:t>
                              </w:r>
                            </w:p>
                          </w:txbxContent>
                        </wps:txbx>
                        <wps:bodyPr rot="0" vert="horz" wrap="square" lIns="0" tIns="0" rIns="0" bIns="0" anchor="t" anchorCtr="0" upright="1">
                          <a:noAutofit/>
                        </wps:bodyPr>
                      </wps:wsp>
                      <wps:wsp>
                        <wps:cNvPr id="28491" name="Oval 4400"/>
                        <wps:cNvSpPr>
                          <a:spLocks noChangeArrowheads="1"/>
                        </wps:cNvSpPr>
                        <wps:spPr bwMode="auto">
                          <a:xfrm>
                            <a:off x="1601" y="13648"/>
                            <a:ext cx="408" cy="406"/>
                          </a:xfrm>
                          <a:prstGeom prst="ellipse">
                            <a:avLst/>
                          </a:prstGeom>
                          <a:solidFill>
                            <a:srgbClr val="FFFFFF"/>
                          </a:solidFill>
                          <a:ln w="44450">
                            <a:solidFill>
                              <a:srgbClr val="4A7EBB"/>
                            </a:solidFill>
                            <a:round/>
                            <a:headEnd/>
                            <a:tailEnd/>
                          </a:ln>
                        </wps:spPr>
                        <wps:txbx>
                          <w:txbxContent>
                            <w:p w:rsidR="00862F6C" w:rsidRPr="00095FAB" w:rsidRDefault="00862F6C" w:rsidP="003918F3">
                              <w:pPr>
                                <w:jc w:val="center"/>
                                <w:rPr>
                                  <w:rFonts w:ascii="Times New Roman" w:hAnsi="Times New Roman" w:cs="Times New Roman"/>
                                  <w:b/>
                                  <w:szCs w:val="20"/>
                                  <w:lang w:val="fr-FR"/>
                                </w:rPr>
                              </w:pPr>
                              <w:r>
                                <w:rPr>
                                  <w:rFonts w:ascii="Times New Roman" w:hAnsi="Times New Roman" w:cs="Times New Roman"/>
                                  <w:b/>
                                  <w:szCs w:val="20"/>
                                  <w:lang w:val="fr-FR"/>
                                </w:rPr>
                                <w:t>14</w:t>
                              </w:r>
                            </w:p>
                          </w:txbxContent>
                        </wps:txbx>
                        <wps:bodyPr rot="0" vert="horz" wrap="square" lIns="0" tIns="0" rIns="0" bIns="0" anchor="t" anchorCtr="0" upright="1">
                          <a:noAutofit/>
                        </wps:bodyPr>
                      </wps:wsp>
                      <wps:wsp>
                        <wps:cNvPr id="28492" name="Oval 4401"/>
                        <wps:cNvSpPr>
                          <a:spLocks noChangeArrowheads="1"/>
                        </wps:cNvSpPr>
                        <wps:spPr bwMode="auto">
                          <a:xfrm>
                            <a:off x="5096" y="12564"/>
                            <a:ext cx="408" cy="406"/>
                          </a:xfrm>
                          <a:prstGeom prst="ellipse">
                            <a:avLst/>
                          </a:prstGeom>
                          <a:solidFill>
                            <a:srgbClr val="FFFFFF"/>
                          </a:solidFill>
                          <a:ln w="44450">
                            <a:solidFill>
                              <a:srgbClr val="4A7EBB"/>
                            </a:solidFill>
                            <a:round/>
                            <a:headEnd/>
                            <a:tailEnd/>
                          </a:ln>
                        </wps:spPr>
                        <wps:txbx>
                          <w:txbxContent>
                            <w:p w:rsidR="00862F6C" w:rsidRPr="00095FAB" w:rsidRDefault="00862F6C" w:rsidP="003918F3">
                              <w:pPr>
                                <w:jc w:val="center"/>
                                <w:rPr>
                                  <w:rFonts w:ascii="Times New Roman" w:hAnsi="Times New Roman" w:cs="Times New Roman"/>
                                  <w:b/>
                                  <w:szCs w:val="20"/>
                                  <w:lang w:val="fr-FR"/>
                                </w:rPr>
                              </w:pPr>
                              <w:r>
                                <w:rPr>
                                  <w:rFonts w:ascii="Times New Roman" w:hAnsi="Times New Roman" w:cs="Times New Roman"/>
                                  <w:b/>
                                  <w:szCs w:val="20"/>
                                  <w:lang w:val="fr-FR"/>
                                </w:rPr>
                                <w:t>14</w:t>
                              </w:r>
                            </w:p>
                          </w:txbxContent>
                        </wps:txbx>
                        <wps:bodyPr rot="0" vert="horz" wrap="square" lIns="0" tIns="0" rIns="0" bIns="0" anchor="t" anchorCtr="0" upright="1">
                          <a:noAutofit/>
                        </wps:bodyPr>
                      </wps:wsp>
                      <wps:wsp>
                        <wps:cNvPr id="28493" name="Oval 4402"/>
                        <wps:cNvSpPr>
                          <a:spLocks noChangeArrowheads="1"/>
                        </wps:cNvSpPr>
                        <wps:spPr bwMode="auto">
                          <a:xfrm>
                            <a:off x="5105" y="13404"/>
                            <a:ext cx="408" cy="406"/>
                          </a:xfrm>
                          <a:prstGeom prst="ellipse">
                            <a:avLst/>
                          </a:prstGeom>
                          <a:solidFill>
                            <a:srgbClr val="FFFFFF"/>
                          </a:solidFill>
                          <a:ln w="44450">
                            <a:solidFill>
                              <a:srgbClr val="4A7EBB"/>
                            </a:solidFill>
                            <a:round/>
                            <a:headEnd/>
                            <a:tailEnd/>
                          </a:ln>
                        </wps:spPr>
                        <wps:txbx>
                          <w:txbxContent>
                            <w:p w:rsidR="00862F6C" w:rsidRPr="00095FAB" w:rsidRDefault="00862F6C" w:rsidP="003918F3">
                              <w:pPr>
                                <w:jc w:val="center"/>
                                <w:rPr>
                                  <w:rFonts w:ascii="Times New Roman" w:hAnsi="Times New Roman" w:cs="Times New Roman"/>
                                  <w:b/>
                                  <w:szCs w:val="20"/>
                                  <w:lang w:val="fr-FR"/>
                                </w:rPr>
                              </w:pPr>
                              <w:r>
                                <w:rPr>
                                  <w:rFonts w:ascii="Times New Roman" w:hAnsi="Times New Roman" w:cs="Times New Roman"/>
                                  <w:b/>
                                  <w:szCs w:val="20"/>
                                  <w:lang w:val="fr-FR"/>
                                </w:rPr>
                                <w:t>14</w:t>
                              </w:r>
                            </w:p>
                          </w:txbxContent>
                        </wps:txbx>
                        <wps:bodyPr rot="0" vert="horz" wrap="square" lIns="0" tIns="0" rIns="0" bIns="0" anchor="t" anchorCtr="0" upright="1">
                          <a:noAutofit/>
                        </wps:bodyPr>
                      </wps:wsp>
                      <wps:wsp>
                        <wps:cNvPr id="28494" name="AutoShape 13404"/>
                        <wps:cNvCnPr>
                          <a:cxnSpLocks noChangeShapeType="1"/>
                        </wps:cNvCnPr>
                        <wps:spPr bwMode="auto">
                          <a:xfrm>
                            <a:off x="8756" y="14254"/>
                            <a:ext cx="0" cy="6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28495" name="Group 4429"/>
                        <wpg:cNvGrpSpPr>
                          <a:grpSpLocks/>
                        </wpg:cNvGrpSpPr>
                        <wpg:grpSpPr bwMode="auto">
                          <a:xfrm>
                            <a:off x="8182" y="14942"/>
                            <a:ext cx="2793" cy="624"/>
                            <a:chOff x="8872" y="14942"/>
                            <a:chExt cx="2793" cy="624"/>
                          </a:xfrm>
                        </wpg:grpSpPr>
                        <wps:wsp>
                          <wps:cNvPr id="28496" name="Rectangle 13413"/>
                          <wps:cNvSpPr>
                            <a:spLocks noChangeArrowheads="1"/>
                          </wps:cNvSpPr>
                          <wps:spPr bwMode="auto">
                            <a:xfrm>
                              <a:off x="8872" y="14942"/>
                              <a:ext cx="1013" cy="624"/>
                            </a:xfrm>
                            <a:prstGeom prst="rect">
                              <a:avLst/>
                            </a:prstGeom>
                            <a:solidFill>
                              <a:srgbClr val="FFFFFF"/>
                            </a:solidFill>
                            <a:ln w="9525">
                              <a:solidFill>
                                <a:srgbClr val="000000"/>
                              </a:solidFill>
                              <a:miter lim="800000"/>
                              <a:headEnd/>
                              <a:tailEnd/>
                            </a:ln>
                          </wps:spPr>
                          <wps:txbx>
                            <w:txbxContent>
                              <w:p w:rsidR="00862F6C" w:rsidRPr="00F811DC" w:rsidRDefault="00862F6C" w:rsidP="00B11801">
                                <w:pPr>
                                  <w:jc w:val="center"/>
                                  <w:rPr>
                                    <w:rFonts w:asciiTheme="majorHAnsi" w:hAnsiTheme="majorHAnsi" w:cstheme="majorHAnsi"/>
                                    <w:sz w:val="18"/>
                                    <w:szCs w:val="18"/>
                                  </w:rPr>
                                </w:pPr>
                                <w:r>
                                  <w:rPr>
                                    <w:rFonts w:asciiTheme="majorHAnsi" w:hAnsiTheme="majorHAnsi" w:cstheme="majorHAnsi"/>
                                    <w:sz w:val="18"/>
                                    <w:szCs w:val="18"/>
                                  </w:rPr>
                                  <w:t>Closing circuits</w:t>
                                </w:r>
                              </w:p>
                            </w:txbxContent>
                          </wps:txbx>
                          <wps:bodyPr rot="0" vert="horz" wrap="square" lIns="91440" tIns="45720" rIns="91440" bIns="45720" anchor="t" anchorCtr="0" upright="1">
                            <a:noAutofit/>
                          </wps:bodyPr>
                        </wps:wsp>
                        <wps:wsp>
                          <wps:cNvPr id="28497" name="Text Box 13414"/>
                          <wps:cNvSpPr txBox="1">
                            <a:spLocks noChangeArrowheads="1"/>
                          </wps:cNvSpPr>
                          <wps:spPr bwMode="auto">
                            <a:xfrm>
                              <a:off x="9885" y="14942"/>
                              <a:ext cx="1780" cy="624"/>
                            </a:xfrm>
                            <a:prstGeom prst="rect">
                              <a:avLst/>
                            </a:prstGeom>
                            <a:solidFill>
                              <a:srgbClr val="FFFFFF"/>
                            </a:solidFill>
                            <a:ln w="9525">
                              <a:solidFill>
                                <a:srgbClr val="000000"/>
                              </a:solidFill>
                              <a:miter lim="800000"/>
                              <a:headEnd/>
                              <a:tailEnd/>
                            </a:ln>
                          </wps:spPr>
                          <wps:txbx>
                            <w:txbxContent>
                              <w:p w:rsidR="00862F6C" w:rsidRPr="00D97623" w:rsidRDefault="00862F6C" w:rsidP="00B11801">
                                <w:pPr>
                                  <w:rPr>
                                    <w:rFonts w:asciiTheme="majorHAnsi" w:hAnsiTheme="majorHAnsi" w:cstheme="majorHAnsi"/>
                                    <w:sz w:val="18"/>
                                    <w:szCs w:val="18"/>
                                    <w:lang w:val="fr-FR"/>
                                  </w:rPr>
                                </w:pPr>
                                <w:r>
                                  <w:rPr>
                                    <w:rFonts w:asciiTheme="majorHAnsi" w:hAnsiTheme="majorHAnsi" w:cstheme="majorHAnsi"/>
                                    <w:sz w:val="18"/>
                                    <w:szCs w:val="18"/>
                                    <w:lang w:val="fr-FR"/>
                                  </w:rPr>
                                  <w:t>Close</w:t>
                                </w:r>
                                <w:r w:rsidRPr="00D97623">
                                  <w:rPr>
                                    <w:rFonts w:asciiTheme="majorHAnsi" w:hAnsiTheme="majorHAnsi" w:cstheme="majorHAnsi"/>
                                    <w:sz w:val="18"/>
                                    <w:szCs w:val="18"/>
                                    <w:lang w:val="fr-FR"/>
                                  </w:rPr>
                                  <w:t xml:space="preserve"> FV640, FV642</w:t>
                                </w:r>
                              </w:p>
                            </w:txbxContent>
                          </wps:txbx>
                          <wps:bodyPr rot="0" vert="horz" wrap="square" lIns="91440" tIns="45720" rIns="91440" bIns="45720" anchor="t" anchorCtr="0" upright="1">
                            <a:noAutofit/>
                          </wps:bodyPr>
                        </wps:wsp>
                      </wpg:grpSp>
                      <wps:wsp>
                        <wps:cNvPr id="28498" name="AutoShape 13398"/>
                        <wps:cNvCnPr>
                          <a:cxnSpLocks noChangeShapeType="1"/>
                        </wps:cNvCnPr>
                        <wps:spPr bwMode="auto">
                          <a:xfrm>
                            <a:off x="5131" y="14261"/>
                            <a:ext cx="36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99" name="Oval 4433"/>
                        <wps:cNvSpPr>
                          <a:spLocks noChangeArrowheads="1"/>
                        </wps:cNvSpPr>
                        <wps:spPr bwMode="auto">
                          <a:xfrm>
                            <a:off x="8034" y="15248"/>
                            <a:ext cx="408" cy="406"/>
                          </a:xfrm>
                          <a:prstGeom prst="ellipse">
                            <a:avLst/>
                          </a:prstGeom>
                          <a:solidFill>
                            <a:srgbClr val="FFFFFF"/>
                          </a:solidFill>
                          <a:ln w="44450">
                            <a:solidFill>
                              <a:srgbClr val="4A7EBB"/>
                            </a:solidFill>
                            <a:round/>
                            <a:headEnd/>
                            <a:tailEnd/>
                          </a:ln>
                        </wps:spPr>
                        <wps:txbx>
                          <w:txbxContent>
                            <w:p w:rsidR="00862F6C" w:rsidRPr="00095FAB" w:rsidRDefault="00862F6C" w:rsidP="00B11801">
                              <w:pPr>
                                <w:jc w:val="center"/>
                                <w:rPr>
                                  <w:rFonts w:ascii="Times New Roman" w:hAnsi="Times New Roman" w:cs="Times New Roman"/>
                                  <w:b/>
                                  <w:szCs w:val="20"/>
                                  <w:lang w:val="fr-FR"/>
                                </w:rPr>
                              </w:pPr>
                              <w:r>
                                <w:rPr>
                                  <w:rFonts w:ascii="Times New Roman" w:hAnsi="Times New Roman" w:cs="Times New Roman"/>
                                  <w:b/>
                                  <w:szCs w:val="20"/>
                                  <w:lang w:val="fr-FR"/>
                                </w:rPr>
                                <w:t>14</w:t>
                              </w:r>
                            </w:p>
                          </w:txbxContent>
                        </wps:txbx>
                        <wps:bodyPr rot="0" vert="horz" wrap="square" lIns="0" tIns="0" rIns="0" bIns="0" anchor="t" anchorCtr="0" upright="1">
                          <a:noAutofit/>
                        </wps:bodyPr>
                      </wps:wsp>
                      <wps:wsp>
                        <wps:cNvPr id="28500" name="Rectangle 13450"/>
                        <wps:cNvSpPr>
                          <a:spLocks noChangeArrowheads="1"/>
                        </wps:cNvSpPr>
                        <wps:spPr bwMode="auto">
                          <a:xfrm>
                            <a:off x="7288" y="9358"/>
                            <a:ext cx="1317" cy="624"/>
                          </a:xfrm>
                          <a:prstGeom prst="rect">
                            <a:avLst/>
                          </a:prstGeom>
                          <a:solidFill>
                            <a:srgbClr val="FFFFFF"/>
                          </a:solidFill>
                          <a:ln w="9525">
                            <a:solidFill>
                              <a:srgbClr val="000000"/>
                            </a:solidFill>
                            <a:miter lim="800000"/>
                            <a:headEnd/>
                            <a:tailEnd/>
                          </a:ln>
                        </wps:spPr>
                        <wps:txbx>
                          <w:txbxContent>
                            <w:p w:rsidR="00862F6C" w:rsidRPr="00F811DC" w:rsidRDefault="00862F6C" w:rsidP="00955B5D">
                              <w:pPr>
                                <w:spacing w:before="120"/>
                                <w:jc w:val="cente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28501" name="Oval 4904"/>
                        <wps:cNvSpPr>
                          <a:spLocks noChangeArrowheads="1"/>
                        </wps:cNvSpPr>
                        <wps:spPr bwMode="auto">
                          <a:xfrm>
                            <a:off x="7231" y="9372"/>
                            <a:ext cx="408" cy="406"/>
                          </a:xfrm>
                          <a:prstGeom prst="ellipse">
                            <a:avLst/>
                          </a:prstGeom>
                          <a:solidFill>
                            <a:srgbClr val="FFFFFF"/>
                          </a:solidFill>
                          <a:ln w="44450">
                            <a:solidFill>
                              <a:srgbClr val="4A7EBB"/>
                            </a:solidFill>
                            <a:round/>
                            <a:headEnd/>
                            <a:tailEnd/>
                          </a:ln>
                        </wps:spPr>
                        <wps:txbx>
                          <w:txbxContent>
                            <w:p w:rsidR="00862F6C" w:rsidRPr="00095FAB" w:rsidRDefault="00862F6C" w:rsidP="00955B5D">
                              <w:pPr>
                                <w:jc w:val="center"/>
                                <w:rPr>
                                  <w:rFonts w:ascii="Times New Roman" w:hAnsi="Times New Roman" w:cs="Times New Roman"/>
                                  <w:b/>
                                  <w:szCs w:val="20"/>
                                  <w:lang w:val="fr-FR"/>
                                </w:rPr>
                              </w:pPr>
                              <w:r>
                                <w:rPr>
                                  <w:rFonts w:ascii="Times New Roman" w:hAnsi="Times New Roman" w:cs="Times New Roman"/>
                                  <w:b/>
                                  <w:szCs w:val="20"/>
                                  <w:lang w:val="fr-FR"/>
                                </w:rPr>
                                <w:t>0</w:t>
                              </w:r>
                            </w:p>
                          </w:txbxContent>
                        </wps:txbx>
                        <wps:bodyPr rot="0" vert="horz" wrap="square" lIns="0" tIns="0" rIns="0" bIns="0" anchor="t" anchorCtr="0" upright="1">
                          <a:noAutofit/>
                        </wps:bodyPr>
                      </wps:wsp>
                      <wps:wsp>
                        <wps:cNvPr id="28502" name="AutoShape 13406"/>
                        <wps:cNvCnPr/>
                        <wps:spPr bwMode="auto">
                          <a:xfrm>
                            <a:off x="9365" y="1470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03" name="Text Box 13405"/>
                        <wps:cNvSpPr txBox="1">
                          <a:spLocks noChangeArrowheads="1"/>
                        </wps:cNvSpPr>
                        <wps:spPr bwMode="auto">
                          <a:xfrm>
                            <a:off x="9454" y="14152"/>
                            <a:ext cx="1443" cy="5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Default="00862F6C" w:rsidP="0072140E">
                              <w:pPr>
                                <w:rPr>
                                  <w:rFonts w:asciiTheme="majorHAnsi" w:hAnsiTheme="majorHAnsi" w:cstheme="majorHAnsi"/>
                                  <w:sz w:val="18"/>
                                  <w:szCs w:val="18"/>
                                  <w:lang w:val="fr-FR"/>
                                </w:rPr>
                              </w:pPr>
                              <w:r>
                                <w:rPr>
                                  <w:rFonts w:asciiTheme="majorHAnsi" w:hAnsiTheme="majorHAnsi" w:cstheme="majorHAnsi"/>
                                  <w:sz w:val="18"/>
                                  <w:szCs w:val="18"/>
                                  <w:lang w:val="fr-FR"/>
                                </w:rPr>
                                <w:t>FV640 &amp; FV642</w:t>
                              </w:r>
                            </w:p>
                            <w:p w:rsidR="00862F6C" w:rsidRPr="0072140E" w:rsidRDefault="00862F6C" w:rsidP="0072140E">
                              <w:pPr>
                                <w:rPr>
                                  <w:rFonts w:asciiTheme="majorHAnsi" w:hAnsiTheme="majorHAnsi" w:cstheme="majorHAnsi"/>
                                  <w:sz w:val="18"/>
                                  <w:szCs w:val="18"/>
                                  <w:lang w:val="fr-FR"/>
                                </w:rPr>
                              </w:pPr>
                              <w:r>
                                <w:rPr>
                                  <w:rFonts w:asciiTheme="majorHAnsi" w:hAnsiTheme="majorHAnsi" w:cstheme="majorHAnsi"/>
                                  <w:sz w:val="18"/>
                                  <w:szCs w:val="18"/>
                                  <w:lang w:val="fr-FR"/>
                                </w:rPr>
                                <w:t>closed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06" o:spid="_x0000_s4805" style="position:absolute;left:0;text-align:left;margin-left:-20.25pt;margin-top:.5pt;width:501pt;height:320.15pt;z-index:276985344" coordorigin="1013,9303" coordsize="10020,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">
                <v:roundrect id="AutoShape 3365" o:spid="_x0000_s4806" style="position:absolute;left:1013;top:10381;width:10020;height:532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NC5MkA&#10;AADeAAAADwAAAGRycy9kb3ducmV2LnhtbESPQUvDQBSE74L/YXmCt3bTVEsauy2lIhSE0FZRj4/s&#10;MxvMvg3ZTRv767tCweMwM98wi9VgG3GkzteOFUzGCQji0umaKwXvby+jDIQPyBobx6Tglzyslrc3&#10;C8y1O/GejodQiQhhn6MCE0KbS+lLQxb92LXE0ft2ncUQZVdJ3eEpwm0j0ySZSYs1xwWDLW0MlT+H&#10;3iqYngtrPk3ffxSvWbF9nMy/nndzpe7vhvUTiEBD+A9f21utIM0epin83YlXQC4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wNC5MkAAADeAAAADwAAAAAAAAAAAAAAAACYAgAA&#10;ZHJzL2Rvd25yZXYueG1sUEsFBgAAAAAEAAQA9QAAAI4DAAAAAA==&#10;" filled="f" strokecolor="red" strokeweight="3.5pt">
                  <v:textbox inset=",7.2pt,,7.2pt"/>
                </v:roundrect>
                <v:shape id="Text Box 2782" o:spid="_x0000_s4807" type="#_x0000_t202" style="position:absolute;left:1770;top:10510;width:1260;height: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fbA8QA&#10;AADeAAAADwAAAGRycy9kb3ducmV2LnhtbESPS4vCMBSF94L/IVzB3ZhqRbRjFBVEkQFRZzHLS3P7&#10;YJqb0sRa/70ZGHB5+M6Ds1x3phItNa60rGA8ikAQp1aXnCv4vu0/5iCcR9ZYWSYFT3KwXvV7S0y0&#10;ffCF2qvPRShhl6CCwvs6kdKlBRl0I1sTB5bZxqAPssmlbvARyk0lJ1E0kwZLDgsF1rQrKP293o2C&#10;7czm7Tj+MV+n7CAX50wH5pUaDrrNJwhPnX+b/9NHrWAyn8Yx/N0JV0C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n2wPEAAAA3gAAAA8AAAAAAAAAAAAAAAAAmAIAAGRycy9k&#10;b3ducmV2LnhtbFBLBQYAAAAABAAEAPUAAACJAwAAAAA=&#10;" fillcolor="white [3212]" stroked="f">
                  <v:textbox inset="0,0,0,0">
                    <w:txbxContent>
                      <w:p w:rsidR="00862F6C" w:rsidRPr="00DF61A7" w:rsidRDefault="00862F6C" w:rsidP="00517636">
                        <w:pPr>
                          <w:rPr>
                            <w:color w:val="FF0000"/>
                          </w:rPr>
                        </w:pPr>
                        <w:r>
                          <w:rPr>
                            <w:color w:val="FF0000"/>
                          </w:rPr>
                          <w:t>Subsequence</w:t>
                        </w:r>
                      </w:p>
                    </w:txbxContent>
                  </v:textbox>
                </v:shape>
                <v:shape id="Text Box 13394" o:spid="_x0000_s4808" type="#_x0000_t202" style="position:absolute;left:5713;top:12899;width:2983;height: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xQCMYA&#10;AADeAAAADwAAAGRycy9kb3ducmV2LnhtbESPQWvCQBSE70L/w/IK3nS3NhZNs5HSIniqaFuht0f2&#10;mYRm34bsauK/dwuCx2FmvmGy1WAbcabO1441PE0VCOLCmZpLDd9f68kChA/IBhvHpOFCHlb5wyjD&#10;1Lied3Teh1JECPsUNVQhtKmUvqjIop+6ljh6R9dZDFF2pTQd9hFuGzlT6kVarDkuVNjSe0XF3/5k&#10;Nfx8Hn8PidqWH3be9m5Qku1Saj1+HN5eQQQawj18a2+MhtkieU7g/068AjK/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xQCMYAAADeAAAADwAAAAAAAAAAAAAAAACYAgAAZHJz&#10;L2Rvd25yZXYueG1sUEsFBgAAAAAEAAQA9QAAAIsDAAAAAA==&#10;" filled="f" stroked="f">
                  <v:textbox>
                    <w:txbxContent>
                      <w:p w:rsidR="00862F6C" w:rsidRPr="00F811DC" w:rsidRDefault="00862F6C" w:rsidP="00205EFC">
                        <w:pPr>
                          <w:rPr>
                            <w:rFonts w:asciiTheme="majorHAnsi" w:hAnsiTheme="majorHAnsi" w:cstheme="majorHAnsi"/>
                            <w:sz w:val="18"/>
                            <w:szCs w:val="18"/>
                          </w:rPr>
                        </w:pPr>
                        <w:r w:rsidRPr="00F811DC">
                          <w:rPr>
                            <w:rFonts w:asciiTheme="majorHAnsi" w:hAnsiTheme="majorHAnsi" w:cstheme="majorHAnsi"/>
                            <w:sz w:val="18"/>
                            <w:szCs w:val="18"/>
                          </w:rPr>
                          <w:t xml:space="preserve">TT641A </w:t>
                        </w:r>
                        <w:r>
                          <w:rPr>
                            <w:rFonts w:asciiTheme="majorHAnsi" w:hAnsiTheme="majorHAnsi" w:cstheme="majorHAnsi"/>
                            <w:sz w:val="18"/>
                            <w:szCs w:val="18"/>
                          </w:rPr>
                          <w:t>OR</w:t>
                        </w:r>
                        <w:r w:rsidRPr="00F811DC">
                          <w:rPr>
                            <w:rFonts w:asciiTheme="majorHAnsi" w:hAnsiTheme="majorHAnsi" w:cstheme="majorHAnsi"/>
                            <w:sz w:val="18"/>
                            <w:szCs w:val="18"/>
                          </w:rPr>
                          <w:t xml:space="preserve"> B </w:t>
                        </w:r>
                        <w:r>
                          <w:rPr>
                            <w:rFonts w:asciiTheme="majorHAnsi" w:hAnsiTheme="majorHAnsi" w:cstheme="majorHAnsi"/>
                            <w:sz w:val="18"/>
                            <w:szCs w:val="18"/>
                          </w:rPr>
                          <w:t>OR</w:t>
                        </w:r>
                        <w:r w:rsidRPr="00F811DC">
                          <w:rPr>
                            <w:rFonts w:asciiTheme="majorHAnsi" w:hAnsiTheme="majorHAnsi" w:cstheme="majorHAnsi"/>
                            <w:sz w:val="18"/>
                            <w:szCs w:val="18"/>
                          </w:rPr>
                          <w:t xml:space="preserve"> C &gt;TT641setpoint</w:t>
                        </w:r>
                        <w:r>
                          <w:rPr>
                            <w:rFonts w:asciiTheme="majorHAnsi" w:hAnsiTheme="majorHAnsi" w:cstheme="majorHAnsi"/>
                            <w:sz w:val="18"/>
                            <w:szCs w:val="18"/>
                          </w:rPr>
                          <w:t xml:space="preserve"> OR FT581&lt;FT581limit</w:t>
                        </w:r>
                      </w:p>
                      <w:p w:rsidR="00862F6C" w:rsidRPr="00F811DC" w:rsidRDefault="00862F6C" w:rsidP="0033652B">
                        <w:pPr>
                          <w:rPr>
                            <w:rFonts w:asciiTheme="majorHAnsi" w:hAnsiTheme="majorHAnsi" w:cstheme="majorHAnsi"/>
                            <w:sz w:val="18"/>
                            <w:szCs w:val="18"/>
                          </w:rPr>
                        </w:pPr>
                      </w:p>
                    </w:txbxContent>
                  </v:textbox>
                </v:shape>
                <v:shape id="Text Box 13395" o:spid="_x0000_s4809" type="#_x0000_t202" style="position:absolute;left:5799;top:11716;width:1659;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D1k8YA&#10;AADeAAAADwAAAGRycy9kb3ducmV2LnhtbESPT2vCQBTE74LfYXmCt7rrv2Kjq0hLwZPSaAu9PbLP&#10;JJh9G7JbE7+9KxQ8DjPzG2a16WwlrtT40rGG8UiBIM6cKTnXcDp+vixA+IBssHJMGm7kYbPu91aY&#10;GNfyF13TkIsIYZ+ghiKEOpHSZwVZ9CNXE0fv7BqLIcoml6bBNsJtJSdKvUqLJceFAmt6Lyi7pH9W&#10;w/f+/PszU4f8w87r1nVKsn2TWg8H3XYJIlAXnuH/9s5omCxm0zk87sQr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D1k8YAAADeAAAADwAAAAAAAAAAAAAAAACYAgAAZHJz&#10;L2Rvd25yZXYueG1sUEsFBgAAAAAEAAQA9QAAAIsDAAAAAA==&#10;" filled="f" stroked="f">
                  <v:textbox>
                    <w:txbxContent>
                      <w:p w:rsidR="00862F6C" w:rsidRPr="00F811DC" w:rsidRDefault="00862F6C" w:rsidP="0033652B">
                        <w:pPr>
                          <w:rPr>
                            <w:rFonts w:asciiTheme="majorHAnsi" w:hAnsiTheme="majorHAnsi" w:cstheme="majorHAnsi"/>
                            <w:sz w:val="18"/>
                            <w:szCs w:val="18"/>
                            <w:lang w:val="fr-FR"/>
                          </w:rPr>
                        </w:pPr>
                        <w:r>
                          <w:rPr>
                            <w:rFonts w:asciiTheme="majorHAnsi" w:hAnsiTheme="majorHAnsi" w:cstheme="majorHAnsi"/>
                            <w:sz w:val="18"/>
                            <w:szCs w:val="18"/>
                            <w:lang w:val="fr-FR"/>
                          </w:rPr>
                          <w:t>LI67</w:t>
                        </w:r>
                        <w:r w:rsidRPr="00F811DC">
                          <w:rPr>
                            <w:rFonts w:asciiTheme="majorHAnsi" w:hAnsiTheme="majorHAnsi" w:cstheme="majorHAnsi"/>
                            <w:sz w:val="18"/>
                            <w:szCs w:val="18"/>
                            <w:lang w:val="fr-FR"/>
                          </w:rPr>
                          <w:t>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sym w:font="Symbol" w:char="F0A3"/>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5</w:t>
                        </w:r>
                      </w:p>
                    </w:txbxContent>
                  </v:textbox>
                </v:shape>
                <v:shape id="AutoShape 13396" o:spid="_x0000_s4810" type="#_x0000_t32" style="position:absolute;left:5679;top:9667;width:0;height:45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h1RccAAADeAAAADwAAAGRycy9kb3ducmV2LnhtbESPQWsCMRSE74X+h/CEXopm1VZka5Rt&#10;QagFD1q9Pzevm+DmZbuJuv57IxR6HGbmG2a26FwtztQG61nBcJCBIC69tlwp2H0v+1MQISJrrD2T&#10;gisFWMwfH2aYa3/hDZ23sRIJwiFHBSbGJpcylIYchoFviJP341uHMcm2krrFS4K7Wo6ybCIdWk4L&#10;Bhv6MFQetyenYL0avhcHY1dfm1+7fl0W9al63iv11OuKNxCRuvgf/mt/agWj6ct4Av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eHVFxwAAAN4AAAAPAAAAAAAA&#10;AAAAAAAAAKECAABkcnMvZG93bnJldi54bWxQSwUGAAAAAAQABAD5AAAAlQMAAAAA&#10;"/>
                <v:shape id="AutoShape 13399" o:spid="_x0000_s4811" type="#_x0000_t32" style="position:absolute;left:4779;top:12206;width:0;height:277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xhHccAAADeAAAADwAAAGRycy9kb3ducmV2LnhtbESPQWvCQBSE7wX/w/KEXopuYksboqtI&#10;oVA8CNUcPD52n0kw+zbubmP677tCocdhZr5hVpvRdmIgH1rHCvJ5BoJYO9NyraA6fswKECEiG+wc&#10;k4IfCrBZTx5WWBp34y8aDrEWCcKhRAVNjH0pZdANWQxz1xMn7+y8xZikr6XxeEtw28lFlr1Kiy2n&#10;hQZ7em9IXw7fVkG7q/bV8HSNXhe7/OTzcDx1WqnH6bhdgog0xv/wX/vTKFgUL89vcL+Tr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bGEdxwAAAN4AAAAPAAAAAAAA&#10;AAAAAAAAAKECAABkcnMvZG93bnJldi54bWxQSwUGAAAAAAQABAD5AAAAlQMAAAAA&#10;"/>
                <v:shape id="AutoShape 13400" o:spid="_x0000_s4812" type="#_x0000_t32" style="position:absolute;left:4770;top:12210;width:8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iwEcQAAADeAAAADwAAAGRycy9kb3ducmV2LnhtbERPy2rCQBTdF/yH4Qru6sRYiqSOogXx&#10;UVyY1q4vmWsSzNxJZ0ZN/frOouDycN7TeWcacSXna8sKRsMEBHFhdc2lgq/P1fMEhA/IGhvLpOCX&#10;PMxnvacpZtre+EDXPJQihrDPUEEVQptJ6YuKDPqhbYkjd7LOYIjQlVI7vMVw08g0SV6lwZpjQ4Ut&#10;vVdUnPOLUbD7aOv0Z7132ybQd67vx+V6dFRq0O8WbyACdeEh/ndvtIJ08jKOe+OdeAXk7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iLARxAAAAN4AAAAPAAAAAAAAAAAA&#10;AAAAAKECAABkcnMvZG93bnJldi54bWxQSwUGAAAAAAQABAD5AAAAkgMAAAAA&#10;" strokeweight=".5pt">
                  <v:stroke endarrow="block"/>
                </v:shape>
                <v:shape id="AutoShape 13401" o:spid="_x0000_s4813" type="#_x0000_t32" style="position:absolute;left:5552;top:11883;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fhN8kAAADeAAAADwAAAGRycy9kb3ducmV2LnhtbESPS2vDMBCE74X+B7GFXkoi59GSOlGC&#10;Gwg0hRzyum+tjSVqrVxLSdx/XxUCPQ4z8w0zW3SuFhdqg/WsYNDPQBCXXluuFBz2q94ERIjIGmvP&#10;pOCHAizm93czzLW/8pYuu1iJBOGQowITY5NLGUpDDkPfN8TJO/nWYUyyraRu8ZrgrpbDLHuRDi2n&#10;BYMNLQ2VX7uzU7BZD96KT2PXH9tvu3leFfW5ejoq9fjQFVMQkbr4H76137WC4WQ8eoW/O+kKyPk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Hn4TfJAAAA3gAAAA8AAAAA&#10;AAAAAAAAAAAAoQIAAGRycy9kb3ducmV2LnhtbFBLBQYAAAAABAAEAPkAAACXAwAAAAA=&#10;"/>
                <v:shape id="AutoShape 13402" o:spid="_x0000_s4814" type="#_x0000_t32" style="position:absolute;left:5550;top:13229;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s718YAAADeAAAADwAAAGRycy9kb3ducmV2LnhtbESPXWvCMBSG7wf+h3CE3QybKm5IbZQ6&#10;EObAC928PzZnTVhzUpuo3b9fLga7fHm/eMr14Fpxoz5YzwqmWQ6CuPbacqPg82M7WYAIEVlj65kU&#10;/FCA9Wr0UGKh/Z0PdDvGRqQRDgUqMDF2hZShNuQwZL4jTt6X7x3GJPtG6h7vady1cpbnL9Kh5fRg&#10;sKNXQ/X38eoU7HfTTXU2dvd+uNj987Zqr83TSanH8VAtQUQa4n/4r/2mFcwW83kCSDgJBe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bO9fGAAAA3gAAAA8AAAAAAAAA&#10;AAAAAAAAoQIAAGRycy9kb3ducmV2LnhtbFBLBQYAAAAABAAEAPkAAACUAwAAAAA=&#10;"/>
                <v:shape id="AutoShape 13403" o:spid="_x0000_s4815" type="#_x0000_t32" style="position:absolute;left:5131;top:14261;width:0;height: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5eeTMcAAADeAAAADwAAAGRycy9kb3ducmV2LnhtbESPQWsCMRSE70L/Q3iFXqRmV7TI1ihb&#10;QagFD9r2/rp53YRuXtZN1PXfm4LgcZiZb5j5sneNOFEXrGcF+SgDQVx5bblW8PW5fp6BCBFZY+OZ&#10;FFwowHLxMJhjof2Zd3Tax1okCIcCFZgY20LKUBlyGEa+JU7er+8cxiS7WuoOzwnuGjnOshfp0HJa&#10;MNjSylD1tz86BdtN/lb+GLv52B3sdroum2M9/Fbq6bEvX0FE6uM9fGu/awXj2WSSw/+ddAXk4g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l55MxwAAAN4AAAAPAAAAAAAA&#10;AAAAAAAAAKECAABkcnMvZG93bnJldi54bWxQSwUGAAAAAAQABAD5AAAAlQMAAAAA&#10;"/>
                <v:shape id="Text Box 13405" o:spid="_x0000_s4816" type="#_x0000_t202" style="position:absolute;left:8684;top:14192;width:64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mjcUA&#10;AADeAAAADwAAAGRycy9kb3ducmV2LnhtbESP3YrCMBSE7wXfIZwFb0RTS/3ZrlF0wcXbqg9wbI5t&#10;2eakNNHWt98IC14OM/MNs972phYPal1lWcFsGoEgzq2uuFBwOR8mKxDOI2usLZOCJznYboaDNaba&#10;dpzR4+QLESDsUlRQet+kUrq8JINuahvi4N1sa9AH2RZSt9gFuKllHEULabDisFBiQ98l5b+nu1Fw&#10;O3bj+Wd3/fGXZZYs9lgtr/ap1Oij332B8NT7d/i/fdQK4lWSxPC6E66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3+aNxQAAAN4AAAAPAAAAAAAAAAAAAAAAAJgCAABkcnMv&#10;ZG93bnJldi54bWxQSwUGAAAAAAQABAD1AAAAigMAAAAA&#10;" stroked="f">
                  <v:textbox>
                    <w:txbxContent>
                      <w:p w:rsidR="00862F6C" w:rsidRPr="00F811DC" w:rsidRDefault="00862F6C" w:rsidP="0033652B">
                        <w:pPr>
                          <w:rPr>
                            <w:rFonts w:asciiTheme="majorHAnsi" w:hAnsiTheme="majorHAnsi" w:cstheme="majorHAnsi"/>
                            <w:sz w:val="18"/>
                            <w:szCs w:val="18"/>
                          </w:rPr>
                        </w:pPr>
                        <w:r w:rsidRPr="00F811DC">
                          <w:rPr>
                            <w:rFonts w:asciiTheme="majorHAnsi" w:hAnsiTheme="majorHAnsi" w:cstheme="majorHAnsi"/>
                            <w:sz w:val="18"/>
                            <w:szCs w:val="18"/>
                          </w:rPr>
                          <w:t>Stop</w:t>
                        </w:r>
                      </w:p>
                    </w:txbxContent>
                  </v:textbox>
                </v:shape>
                <v:shape id="AutoShape 13406" o:spid="_x0000_s4817" type="#_x0000_t32" style="position:absolute;left:8645;top:14481;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mloMgAAADeAAAADwAAAGRycy9kb3ducmV2LnhtbESPT2sCMRTE74V+h/AKvRTN+qciq1G2&#10;BUEFD1q9Pzevm9DNy3YTdfvtTaHQ4zAzv2Hmy87V4kptsJ4VDPoZCOLSa8uVguPHqjcFESKyxtoz&#10;KfihAMvF48Mcc+1vvKfrIVYiQTjkqMDE2ORShtKQw9D3DXHyPn3rMCbZVlK3eEtwV8thlk2kQ8tp&#10;wWBD74bKr8PFKdhtBm/F2djNdv9td6+ror5ULyelnp+6YgYiUhf/w3/ttVYwnI7HI/i9k66AXNw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AmloMgAAADeAAAADwAAAAAA&#10;AAAAAAAAAAChAgAAZHJzL2Rvd25yZXYueG1sUEsFBgAAAAAEAAQA+QAAAJYDAAAAAA==&#10;"/>
                <v:shape id="AutoShape 13407" o:spid="_x0000_s4818" type="#_x0000_t32" style="position:absolute;left:4763;top:14988;width:3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91McAAADeAAAADwAAAGRycy9kb3ducmV2LnhtbESPQWsCMRSE70L/Q3iFXqRmlbXI1ihb&#10;QagFD9r2/rp53YRuXtZN1PXfm4LgcZiZb5j5sneNOFEXrGcF41EGgrjy2nKt4Otz/TwDESKyxsYz&#10;KbhQgOXiYTDHQvsz7+i0j7VIEA4FKjAxtoWUoTLkMIx8S5y8X985jEl2tdQdnhPcNXKSZS/SoeW0&#10;YLCllaHqb390Crab8Vv5Y+zmY3ew2+m6bI718Fupp8e+fAURqY/38K39rhVMZnmew/+ddAXk4g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4D3UxwAAAN4AAAAPAAAAAAAA&#10;AAAAAAAAAKECAABkcnMvZG93bnJldi54bWxQSwUGAAAAAAQABAD5AAAAlQMAAAAA&#10;"/>
                <v:shape id="AutoShape 13409" o:spid="_x0000_s4819" type="#_x0000_t32" style="position:absolute;left:9483;top:9584;width:0;height:5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yYT8cAAADeAAAADwAAAGRycy9kb3ducmV2LnhtbESPQWsCMRSE74X+h/AKXopmFS2yGmUr&#10;CFrwoK335+Z1E7p52W6irv++EYQeh5n5hpkvO1eLC7XBelYwHGQgiEuvLVcKvj7X/SmIEJE11p5J&#10;wY0CLBfPT3PMtb/yni6HWIkE4ZCjAhNjk0sZSkMOw8A3xMn79q3DmGRbSd3iNcFdLUdZ9iYdWk4L&#10;BhtaGSp/DmenYLcdvhcnY7cf+1+7m6yL+ly9HpXqvXTFDESkLv6HH+2NVjCajscTuN9JV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rJhPxwAAAN4AAAAPAAAAAAAA&#10;AAAAAAAAAKECAABkcnMvZG93bnJldi54bWxQSwUGAAAAAAQABAD5AAAAlQMAAAAA&#10;"/>
                <v:shape id="AutoShape 13410" o:spid="_x0000_s4820" type="#_x0000_t32" style="position:absolute;left:2235;top:12013;width:345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a3+8cAAADeAAAADwAAAGRycy9kb3ducmV2LnhtbESPwWrDMBBE74H+g9hCL6GWHUIwbuRQ&#10;CoWQQ6CJDzku0tY2tVaupDju30eFQo/DzLxhtrvZDmIiH3rHCoosB0Gsnem5VdCc359LECEiGxwc&#10;k4IfCrCrHxZbrIy78QdNp9iKBOFQoYIuxrGSMuiOLIbMjcTJ+3TeYkzSt9J4vCW4HeQqzzfSYs9p&#10;ocOR3jrSX6erVdAfmmMzLb+j1+WhuPginC+DVurpcX59ARFpjv/hv/beKFiV6/UGfu+kKyDr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Jrf7xwAAAN4AAAAPAAAAAAAA&#10;AAAAAAAAAKECAABkcnMvZG93bnJldi54bWxQSwUGAAAAAAQABAD5AAAAlQMAAAAA&#10;"/>
                <v:group id="Group 13412" o:spid="_x0000_s4821" style="position:absolute;left:5128;top:12342;width:2930;height:624"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mZFMcAAADe&#10;AAAADwAAAAAAAAAAAAAAAACqAgAAZHJzL2Rvd25yZXYueG1sUEsFBgAAAAAEAAQA+gAAAJ4DAAAA&#10;AA==&#10;">
                  <v:rect id="Rectangle 13413" o:spid="_x0000_s4822"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7DCcMA&#10;AADeAAAADwAAAGRycy9kb3ducmV2LnhtbERPPW/CMBDdK/EfrKvUrThNEQoBgxAIBCOEhe2IjyRt&#10;fI5iA4Ffjwckxqf3PZl1phZXal1lWcFPPwJBnFtdcaHgkK2+ExDOI2usLZOCOzmYTXsfE0y1vfGO&#10;rntfiBDCLkUFpfdNKqXLSzLo+rYhDtzZtgZ9gG0hdYu3EG5qGUfRUBqsODSU2NCipPx/fzEKTlV8&#10;wMcuW0dmtPr12y77uxyXSn19dvMxCE+df4tf7o1WECeDQdgb7oQr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7DCcMAAADeAAAADwAAAAAAAAAAAAAAAACYAgAAZHJzL2Rv&#10;d25yZXYueG1sUEsFBgAAAAAEAAQA9QAAAIgDAAAAAA==&#10;">
                    <v:textbox>
                      <w:txbxContent>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13414" o:spid="_x0000_s4823"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U6i8cA&#10;AADeAAAADwAAAGRycy9kb3ducmV2LnhtbESPQWvCQBSE74X+h+UVvJS6UYONqauI0GJvakt7fWSf&#10;SWj2bdxdY/z3rlDwOMzMN8x82ZtGdOR8bVnBaJiAIC6srrlU8P31/pKB8AFZY2OZFFzIw3Lx+DDH&#10;XNsz76jbh1JECPscFVQhtLmUvqjIoB/aljh6B+sMhihdKbXDc4SbRo6TZCoN1hwXKmxpXVHxtz8Z&#10;BVm66X7952T7U0wPzSw8v3YfR6fU4KlfvYEI1Id7+L+90QrGWZrO4HYnXg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VOovHAAAA3gAAAA8AAAAAAAAAAAAAAAAAmAIAAGRy&#10;cy9kb3ducmV2LnhtbFBLBQYAAAAABAAEAPUAAACMAwAAAAA=&#10;">
                    <v:textbox>
                      <w:txbxContent>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 xml:space="preserve">Start </w:t>
                          </w:r>
                          <w:r w:rsidRPr="00F811DC">
                            <w:rPr>
                              <w:rFonts w:asciiTheme="majorHAnsi" w:hAnsiTheme="majorHAnsi" w:cstheme="majorHAnsi"/>
                              <w:sz w:val="18"/>
                              <w:szCs w:val="18"/>
                            </w:rPr>
                            <w:t xml:space="preserve">EH641AC </w:t>
                          </w:r>
                        </w:p>
                        <w:p w:rsidR="00862F6C" w:rsidRPr="00F811DC" w:rsidRDefault="00862F6C" w:rsidP="0033652B">
                          <w:pPr>
                            <w:rPr>
                              <w:rFonts w:asciiTheme="majorHAnsi" w:hAnsiTheme="majorHAnsi" w:cstheme="majorHAnsi"/>
                              <w:sz w:val="18"/>
                              <w:szCs w:val="18"/>
                            </w:rPr>
                          </w:pPr>
                          <w:r>
                            <w:rPr>
                              <w:rFonts w:asciiTheme="majorHAnsi" w:hAnsiTheme="majorHAnsi" w:cstheme="majorHAnsi"/>
                              <w:sz w:val="18"/>
                              <w:szCs w:val="18"/>
                            </w:rPr>
                            <w:t>CV581 opened</w:t>
                          </w:r>
                        </w:p>
                      </w:txbxContent>
                    </v:textbox>
                  </v:shape>
                </v:group>
                <v:shape id="AutoShape 13415" o:spid="_x0000_s4824" type="#_x0000_t32" style="position:absolute;left:4898;top:10581;width:0;height:1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KtCsYAAADeAAAADwAAAGRycy9kb3ducmV2LnhtbESPy2oCMRSG9wXfIRzBTakZRUWmRpkK&#10;ghZceOn+dHI6CZ2cTCdRx7c3i4LLn//Gt1h1rhZXaoP1rGA0zEAQl15brhScT5u3OYgQkTXWnknB&#10;nQKslr2XBeba3/hA12OsRBrhkKMCE2OTSxlKQw7D0DfEyfvxrcOYZFtJ3eItjbtajrNsJh1aTg8G&#10;G1obKn+PF6dgvxt9FN/G7j4Pf3Y/3RT1pXr9UmrQ74p3EJG6+Az/t7dawXg+mSaAhJNQQC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0CrQrGAAAA3gAAAA8AAAAAAAAA&#10;AAAAAAAAoQIAAGRycy9kb3ducmV2LnhtbFBLBQYAAAAABAAEAPkAAACUAwAAAAA=&#10;"/>
                <v:shape id="AutoShape 13416" o:spid="_x0000_s4825" type="#_x0000_t32" style="position:absolute;left:4889;top:10588;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38LMcAAADeAAAADwAAAGRycy9kb3ducmV2LnhtbESPQWvCQBSE7wX/w/KE3uomoRWJrlKF&#10;Ymvx0FQ9P7LPJDT7Nt3dauyv7xYEj8PMfMPMFr1pxYmcbywrSEcJCOLS6oYrBbvPl4cJCB+QNbaW&#10;ScGFPCzmg7sZ5tqe+YNORahEhLDPUUEdQpdL6cuaDPqR7Yijd7TOYIjSVVI7PEe4aWWWJGNpsOG4&#10;UGNHq5rKr+LHKNi8d032vd66tzbQodC/++U63St1P+yfpyAC9eEWvrZftYJs8viUwv+deAXk/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bfwsxwAAAN4AAAAPAAAAAAAA&#10;AAAAAAAAAKECAABkcnMvZG93bnJldi54bWxQSwUGAAAAAAQABAD5AAAAlQMAAAAA&#10;" strokeweight=".5pt">
                  <v:stroke endarrow="block"/>
                </v:shape>
                <v:shape id="AutoShape 13417" o:spid="_x0000_s4826" type="#_x0000_t32" style="position:absolute;left:4895;top:11717;width:7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yW5scAAADeAAAADwAAAGRycy9kb3ducmV2LnhtbESPQWsCMRSE74X+h/AKXkrNuqjI1ijb&#10;gqCCB7W9v25eN6Gbl+0m6vrvTaHgcZiZb5j5sneNOFMXrGcFo2EGgrjy2nKt4OO4epmBCBFZY+OZ&#10;FFwpwHLx+DDHQvsL7+l8iLVIEA4FKjAxtoWUoTLkMAx9S5y8b985jEl2tdQdXhLcNTLPsql0aDkt&#10;GGzp3VD1czg5BbvN6K38Mnaz3f/a3WRVNqf6+VOpwVNfvoKI1Md7+L+91gry2XiSw9+ddAXk4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nJbmxwAAAN4AAAAPAAAAAAAA&#10;AAAAAAAAAKECAABkcnMvZG93bnJldi54bWxQSwUGAAAAAAQABAD5AAAAlQMAAAAA&#10;"/>
                <v:shape id="AutoShape 13418" o:spid="_x0000_s4827" type="#_x0000_t32" style="position:absolute;left:5137;top:11598;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AzfccAAADeAAAADwAAAGRycy9kb3ducmV2LnhtbESPQWsCMRSE74X+h/CEXopm1Vpka5Rt&#10;QagFD1q9Pzevm+DmZbuJuv57IxR6HGbmG2a26FwtztQG61nBcJCBIC69tlwp2H0v+1MQISJrrD2T&#10;gisFWMwfH2aYa3/hDZ23sRIJwiFHBSbGJpcylIYchoFviJP341uHMcm2krrFS4K7Wo6y7FU6tJwW&#10;DDb0Yag8bk9OwXo1fC8Oxq6+Nr92PVkW9al63iv11OuKNxCRuvgf/mt/agWj6ctkDP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0DN9xwAAAN4AAAAPAAAAAAAA&#10;AAAAAAAAAKECAABkcnMvZG93bnJldi54bWxQSwUGAAAAAAQABAD5AAAAlQMAAAAA&#10;"/>
                <v:shape id="Text Box 13419" o:spid="_x0000_s4828" type="#_x0000_t202" style="position:absolute;left:4011;top:11389;width:118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O1qMYA&#10;AADeAAAADwAAAGRycy9kb3ducmV2LnhtbESPT2vCQBTE70K/w/IKveluJZY0dSOlRejJUrWCt0f2&#10;5Q/Nvg3Z1cRv3xUEj8PM/IZZrkbbijP1vnGs4XmmQBAXzjRcadjv1tMUhA/IBlvHpOFCHlb5w2SJ&#10;mXED/9B5GyoRIewz1FCH0GVS+qImi37mOuLola63GKLsK2l6HCLctnKu1Iu02HBcqLGjj5qKv+3J&#10;avjdlMdDor6rT7voBjcqyfZVav30OL6/gQg0hnv41v4yGuZpskjgeideAZ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O1qMYAAADeAAAADwAAAAAAAAAAAAAAAACYAgAAZHJz&#10;L2Rvd25yZXYueG1sUEsFBgAAAAAEAAQA9QAAAIsDAAAAAA==&#10;" filled="f" stroked="f">
                  <v:textbox>
                    <w:txbxContent>
                      <w:p w:rsidR="00862F6C" w:rsidRPr="00F811DC" w:rsidRDefault="00862F6C" w:rsidP="0033652B">
                        <w:pPr>
                          <w:rPr>
                            <w:rFonts w:asciiTheme="majorHAnsi" w:hAnsiTheme="majorHAnsi" w:cstheme="majorHAnsi"/>
                            <w:sz w:val="18"/>
                            <w:szCs w:val="18"/>
                            <w:lang w:val="fr-FR"/>
                          </w:rPr>
                        </w:pPr>
                        <w:r>
                          <w:rPr>
                            <w:rFonts w:asciiTheme="majorHAnsi" w:hAnsiTheme="majorHAnsi" w:cstheme="majorHAnsi"/>
                            <w:sz w:val="18"/>
                            <w:szCs w:val="18"/>
                            <w:lang w:val="fr-FR"/>
                          </w:rPr>
                          <w:t>LI67</w:t>
                        </w:r>
                        <w:r w:rsidRPr="00F811DC">
                          <w:rPr>
                            <w:rFonts w:asciiTheme="majorHAnsi" w:hAnsiTheme="majorHAnsi" w:cstheme="majorHAnsi"/>
                            <w:sz w:val="18"/>
                            <w:szCs w:val="18"/>
                            <w:lang w:val="fr-FR"/>
                          </w:rPr>
                          <w:t>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&gt;</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5</w:t>
                        </w:r>
                      </w:p>
                    </w:txbxContent>
                  </v:textbox>
                </v:shape>
                <v:group id="Group 13423" o:spid="_x0000_s4829" style="position:absolute;left:5116;top:13433;width:2969;height:624"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b40JccAAADe&#10;AAAADwAAAAAAAAAAAAAAAACqAgAAZHJzL2Rvd25yZXYueG1sUEsFBgAAAAAEAAQA+gAAAJ4DAAAA&#10;AA==&#10;">
                  <v:rect id="Rectangle 13424" o:spid="_x0000_s4830"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RkPcYA&#10;AADeAAAADwAAAGRycy9kb3ducmV2LnhtbESPQWvCQBSE74L/YXmCN90YW9HoKtJisUeNF2/P7DOJ&#10;Zt+G7Kppf71bKHgcZuYbZrFqTSXu1LjSsoLRMAJBnFldcq7gkG4GUxDOI2usLJOCH3KwWnY7C0y0&#10;ffCO7nufiwBhl6CCwvs6kdJlBRl0Q1sTB+9sG4M+yCaXusFHgJtKxlE0kQZLDgsF1vRRUHbd34yC&#10;Uxkf8HeXfkVmthn77za93I6fSvV77XoOwlPrX+H/9lYriKdv7xP4uxOugF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RkPcYAAADeAAAADwAAAAAAAAAAAAAAAACYAgAAZHJz&#10;L2Rvd25yZXYueG1sUEsFBgAAAAAEAAQA9QAAAIsDAAAAAA==&#10;">
                    <v:textbox>
                      <w:txbxContent>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13425" o:spid="_x0000_s4831"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dv8gA&#10;AADeAAAADwAAAGRycy9kb3ducmV2LnhtbESPT2vCQBTE74LfYXmCl1I3tf6J0VWk0GJv1YpeH9ln&#10;Esy+TXe3Mf323ULB4zAzv2FWm87UoiXnK8sKnkYJCOLc6ooLBcfP18cUhA/IGmvLpOCHPGzW/d4K&#10;M21vvKf2EAoRIewzVFCG0GRS+rwkg35kG+LoXawzGKJ0hdQObxFuajlOkpk0WHFcKLGhl5Ly6+Hb&#10;KEgnu/bs358/TvnsUi/Cw7x9+3JKDQfddgkiUBfu4f/2TisYp5PpHP7ux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H52/yAAAAN4AAAAPAAAAAAAAAAAAAAAAAJgCAABk&#10;cnMvZG93bnJldi54bWxQSwUGAAAAAAQABAD1AAAAjQMAAAAA&#10;">
                    <v:textbox>
                      <w:txbxContent>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 xml:space="preserve">Stop </w:t>
                          </w:r>
                          <w:r w:rsidRPr="00F811DC">
                            <w:rPr>
                              <w:rFonts w:asciiTheme="majorHAnsi" w:hAnsiTheme="majorHAnsi" w:cstheme="majorHAnsi"/>
                              <w:sz w:val="18"/>
                              <w:szCs w:val="18"/>
                            </w:rPr>
                            <w:t>EH641AC</w:t>
                          </w:r>
                        </w:p>
                        <w:p w:rsidR="00862F6C" w:rsidRPr="00F811DC" w:rsidRDefault="00862F6C" w:rsidP="0033652B">
                          <w:pPr>
                            <w:rPr>
                              <w:rFonts w:asciiTheme="majorHAnsi" w:hAnsiTheme="majorHAnsi" w:cstheme="majorHAnsi"/>
                              <w:sz w:val="18"/>
                              <w:szCs w:val="18"/>
                            </w:rPr>
                          </w:pPr>
                          <w:r>
                            <w:rPr>
                              <w:rFonts w:asciiTheme="majorHAnsi" w:hAnsiTheme="majorHAnsi" w:cstheme="majorHAnsi"/>
                              <w:sz w:val="18"/>
                              <w:szCs w:val="18"/>
                            </w:rPr>
                            <w:t>CV581 opened</w:t>
                          </w:r>
                        </w:p>
                      </w:txbxContent>
                    </v:textbox>
                  </v:shape>
                </v:group>
                <v:shape id="AutoShape 13426" o:spid="_x0000_s4832" type="#_x0000_t32" style="position:absolute;left:1697;top:14513;width:23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ShDMQAAADeAAAADwAAAGRycy9kb3ducmV2LnhtbERPy2oCMRTdF/yHcAU3pWYUFZkaZSoI&#10;WnDho/vbye0kdHIznUQd/94sCi4P571Yda4WV2qD9axgNMxAEJdeW64UnE+btzmIEJE11p5JwZ0C&#10;rJa9lwXm2t/4QNdjrEQK4ZCjAhNjk0sZSkMOw9A3xIn78a3DmGBbSd3iLYW7Wo6zbCYdWk4NBhta&#10;Gyp/jxenYL8bfRTfxu4+D392P90U9aV6/VJq0O+KdxCRuvgU/7u3WsF4PpmmvelOug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dKEMxAAAAN4AAAAPAAAAAAAAAAAA&#10;AAAAAKECAABkcnMvZG93bnJldi54bWxQSwUGAAAAAAQABAD5AAAAkgMAAAAA&#10;"/>
                <v:shape id="AutoShape 13427" o:spid="_x0000_s4833" type="#_x0000_t32" style="position:absolute;left:1352;top:12290;width:0;height:2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gEl8cAAADeAAAADwAAAGRycy9kb3ducmV2LnhtbESPQWsCMRSE74X+h/AKvRTNKlp0a5Rt&#10;QVDBg1bvr5vnJrh52W6ibv+9KRR6HGbmG2a26FwtrtQG61nBoJ+BIC69tlwpOHwuexMQISJrrD2T&#10;gh8KsJg/Psww1/7GO7ruYyUShEOOCkyMTS5lKA05DH3fECfv5FuHMcm2krrFW4K7Wg6z7FU6tJwW&#10;DDb0Yag87y9OwXY9eC++jF1vdt92O14W9aV6OSr1/NQVbyAidfE//NdeaQXDyWg8hd876QrI+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OASXxwAAAN4AAAAPAAAAAAAA&#10;AAAAAAAAAKECAABkcnMvZG93bnJldi54bWxQSwUGAAAAAAQABAD5AAAAlQMAAAAA&#10;"/>
                <v:shape id="AutoShape 13428" o:spid="_x0000_s4834" type="#_x0000_t32" style="position:absolute;left:1343;top:12287;width:8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2TCsYAAADeAAAADwAAAGRycy9kb3ducmV2LnhtbESPy2rCQBSG94W+w3AK7urEICJpJmIL&#10;xRtdNK2uD5ljEsycSWdGTfv0zqLg8ue/8eWLwXTiQs63lhVMxgkI4srqlmsF31/vz3MQPiBr7CyT&#10;gl/ysCgeH3LMtL3yJ13KUIs4wj5DBU0IfSalrxoy6Me2J47e0TqDIUpXS+3wGsdNJ9MkmUmDLceH&#10;Bnt6a6g6lWejYLvr2/Rn9eE2XaBDqf/2r6vJXqnR07B8ARFoCPfwf3utFaTz6SwCRJyIArK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NkwrGAAAA3gAAAA8AAAAAAAAA&#10;AAAAAAAAoQIAAGRycy9kb3ducmV2LnhtbFBLBQYAAAAABAAEAPkAAACUAwAAAAA=&#10;" strokeweight=".5pt">
                  <v:stroke endarrow="block"/>
                </v:shape>
                <v:shape id="AutoShape 13429" o:spid="_x0000_s4835" type="#_x0000_t32" style="position:absolute;left:2123;top:13320;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LCLMcAAADeAAAADwAAAGRycy9kb3ducmV2LnhtbESPQWsCMRSE74X+h/AKXkrNrlSRrVG2&#10;gqAFD2p7f928bkI3L+sm6vbfN4LgcZiZb5jZoneNOFMXrGcF+TADQVx5bblW8HlYvUxBhIissfFM&#10;Cv4owGL++DDDQvsL7+i8j7VIEA4FKjAxtoWUoTLkMAx9S5y8H985jEl2tdQdXhLcNXKUZRPp0HJa&#10;MNjS0lD1uz85BdtN/l5+G7v52B3tdrwqm1P9/KXU4Kkv30BE6uM9fGuvtYLR9HWSw/VOugJy/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IsIsxwAAAN4AAAAPAAAAAAAA&#10;AAAAAAAAAKECAABkcnMvZG93bnJldi54bWxQSwUGAAAAAAQABAD5AAAAlQMAAAAA&#10;"/>
                <v:shape id="AutoShape 13430" o:spid="_x0000_s4836" type="#_x0000_t32" style="position:absolute;left:1704;top:14513;width:0;height: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BcW8cAAADeAAAADwAAAGRycy9kb3ducmV2LnhtbESPQWsCMRSE74X+h/AKXkrNulSRrVG2&#10;gqAFD2p7f928bkI3L+sm6vbfN4LgcZiZb5jZoneNOFMXrGcFo2EGgrjy2nKt4POwepmCCBFZY+OZ&#10;FPxRgMX88WGGhfYX3tF5H2uRIBwKVGBibAspQ2XIYRj6ljh5P75zGJPsaqk7vCS4a2SeZRPp0HJa&#10;MNjS0lD1uz85BdvN6L38NnbzsTva7XhVNqf6+UupwVNfvoGI1Md7+NZeawX59HWSw/VOugJy/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8FxbxwAAAN4AAAAPAAAAAAAA&#10;AAAAAAAAAKECAABkcnMvZG93bnJldi54bWxQSwUGAAAAAAQABAD5AAAAlQMAAAAA&#10;"/>
                <v:shape id="AutoShape 13431" o:spid="_x0000_s4837" type="#_x0000_t32" style="position:absolute;left:4088;top:14520;width:0;height: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z5wMcAAADeAAAADwAAAGRycy9kb3ducmV2LnhtbESPQWsCMRSE74X+h/CEXopm1VZka5Rt&#10;QagFD1q9Pzevm+DmZbuJuv57IxR6HGbmG2a26FwtztQG61nBcJCBIC69tlwp2H0v+1MQISJrrD2T&#10;gisFWMwfH2aYa3/hDZ23sRIJwiFHBSbGJpcylIYchoFviJP341uHMcm2krrFS4K7Wo6ybCIdWk4L&#10;Bhv6MFQetyenYL0avhcHY1dfm1+7fl0W9al63iv11OuKNxCRuvgf/mt/agWj6ctkDP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vPnAxwAAAN4AAAAPAAAAAAAA&#10;AAAAAAAAAKECAABkcnMvZG93bnJldi54bWxQSwUGAAAAAAQABAD5AAAAlQMAAAAA&#10;"/>
                <v:shape id="Text Box 13432" o:spid="_x0000_s4838" type="#_x0000_t202" style="position:absolute;left:4052;top:14343;width:664;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9/FcUA&#10;AADeAAAADwAAAGRycy9kb3ducmV2LnhtbESPQWvCQBSE74X+h+UVvNXdSpQYXaUoBU9KbRW8PbLP&#10;JJh9G7JbE/+9KxQ8DjPzDTNf9rYWV2p95VjDx1CBIM6dqbjQ8Pvz9Z6C8AHZYO2YNNzIw3Lx+jLH&#10;zLiOv+m6D4WIEPYZaihDaDIpfV6SRT90DXH0zq61GKJsC2la7CLc1nKk1ERarDgulNjQqqT8sv+z&#10;Gg7b8+mYqF2xtuOmc72SbKdS68Fb/zkDEagPz/B/e2M0jNJkksDjTrw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X38VxQAAAN4AAAAPAAAAAAAAAAAAAAAAAJgCAABkcnMv&#10;ZG93bnJldi54bWxQSwUGAAAAAAQABAD1AAAAigMAAAAA&#10;" filled="f" stroked="f">
                  <v:textbox>
                    <w:txbxContent>
                      <w:p w:rsidR="00862F6C" w:rsidRPr="00F811DC" w:rsidRDefault="00862F6C" w:rsidP="0033652B">
                        <w:pPr>
                          <w:rPr>
                            <w:rFonts w:asciiTheme="majorHAnsi" w:hAnsiTheme="majorHAnsi" w:cstheme="majorHAnsi"/>
                            <w:sz w:val="18"/>
                            <w:szCs w:val="18"/>
                          </w:rPr>
                        </w:pPr>
                        <w:r w:rsidRPr="00F811DC">
                          <w:rPr>
                            <w:rFonts w:asciiTheme="majorHAnsi" w:hAnsiTheme="majorHAnsi" w:cstheme="majorHAnsi"/>
                            <w:sz w:val="18"/>
                            <w:szCs w:val="18"/>
                          </w:rPr>
                          <w:t>Stop</w:t>
                        </w:r>
                      </w:p>
                    </w:txbxContent>
                  </v:textbox>
                </v:shape>
                <v:shape id="AutoShape 13433" o:spid="_x0000_s4839" type="#_x0000_t32" style="position:absolute;left:3977;top:1468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nEL8cAAADeAAAADwAAAGRycy9kb3ducmV2LnhtbESPQWsCMRSE74X+h/AKXopmFRVZjbIV&#10;BBU8aOv9uXndhG5etpuo23/fCIUeh5n5hlmsOleLG7XBelYwHGQgiEuvLVcKPt43/RmIEJE11p5J&#10;wQ8FWC2fnxaYa3/nI91OsRIJwiFHBSbGJpcylIYchoFviJP36VuHMcm2krrFe4K7Wo6ybCodWk4L&#10;BhtaGyq/Tlen4LAbvhUXY3f747c9TDZFfa1ez0r1XrpiDiJSF//Df+2tVjCajacTeNxJV0A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GcQvxwAAAN4AAAAPAAAAAAAA&#10;AAAAAAAAAKECAABkcnMvZG93bnJldi54bWxQSwUGAAAAAAQABAD5AAAAlQMAAAAA&#10;"/>
                <v:shape id="AutoShape 13434" o:spid="_x0000_s4840" type="#_x0000_t32" style="position:absolute;left:1336;top:15233;width:3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taWMcAAADeAAAADwAAAGRycy9kb3ducmV2LnhtbESPQWsCMRSE74X+h/AKXkrNKnWRrVG2&#10;gqAFD2p7f928bkI3L+sm6vbfN4LgcZiZb5jZoneNOFMXrGcFo2EGgrjy2nKt4POwepmCCBFZY+OZ&#10;FPxRgMX88WGGhfYX3tF5H2uRIBwKVGBibAspQ2XIYRj6ljh5P75zGJPsaqk7vCS4a+Q4y3Lp0HJa&#10;MNjS0lD1uz85BdvN6L38NnbzsTva7WRVNqf6+UupwVNfvoGI1Md7+NZeawXj6Wuew/VOugJy/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1pYxwAAAN4AAAAPAAAAAAAA&#10;AAAAAAAAAKECAABkcnMvZG93bnJldi54bWxQSwUGAAAAAAQABAD5AAAAlQMAAAAA&#10;"/>
                <v:shape id="AutoShape 13435" o:spid="_x0000_s4841" type="#_x0000_t32" style="position:absolute;left:2243;top:12011;width:0;height:24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f/w8cAAADeAAAADwAAAGRycy9kb3ducmV2LnhtbESPQWsCMRSE74X+h/CEXopmFWtla5Rt&#10;QagFD1q9Pzevm+DmZbuJuv57IxR6HGbmG2a26FwtztQG61nBcJCBIC69tlwp2H0v+1MQISJrrD2T&#10;gisFWMwfH2aYa3/hDZ23sRIJwiFHBSbGJpcylIYchoFviJP341uHMcm2krrFS4K7Wo6ybCIdWk4L&#10;Bhv6MFQetyenYL0avhcHY1dfm1+7flkW9al63iv11OuKNxCRuvgf/mt/agWj6XjyCv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h//DxwAAAN4AAAAPAAAAAAAA&#10;AAAAAAAAAKECAABkcnMvZG93bnJldi54bWxQSwUGAAAAAAQABAD5AAAAlQMAAAAA&#10;"/>
                <v:group id="Group 13436" o:spid="_x0000_s4842" style="position:absolute;left:1701;top:12433;width:2767;height:624"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dNRBsQAAADeAAAA&#10;DwAAAAAAAAAAAAAAAACqAgAAZHJzL2Rvd25yZXYueG1sUEsFBgAAAAAEAAQA+gAAAJsDAAAAAA==&#10;">
                  <v:rect id="Rectangle 13437" o:spid="_x0000_s4843"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c68sUA&#10;AADeAAAADwAAAGRycy9kb3ducmV2LnhtbESPQYvCMBSE78L+h/AWvGm6VUSrURZF0aPWy97eNs+2&#10;u81LaaJWf70RBI/DzHzDzBatqcSFGldaVvDVj0AQZ1aXnCs4puveGITzyBory6TgRg4W84/ODBNt&#10;r7yny8HnIkDYJaig8L5OpHRZQQZd39bEwTvZxqAPssmlbvAa4KaScRSNpMGSw0KBNS0Lyv4PZ6Pg&#10;t4yPeN+nm8hM1gO/a9O/889Kqe5n+z0F4an17/CrvdUK4vFwNIHnnXAF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lzryxQAAAN4AAAAPAAAAAAAAAAAAAAAAAJgCAABkcnMv&#10;ZG93bnJldi54bWxQSwUGAAAAAAQABAD1AAAAigMAAAAA&#10;">
                    <v:textbox>
                      <w:txbxContent>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13438" o:spid="_x0000_s4844"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NZq8YA&#10;AADeAAAADwAAAGRycy9kb3ducmV2LnhtbESPy2rCQBSG9wXfYThCN0UnXtA0OooILbrzUtrtIXNM&#10;gpkzcWYa49s7i0KXP/+Nb7nuTC1acr6yrGA0TEAQ51ZXXCj4On8MUhA+IGusLZOCB3lYr3ovS8y0&#10;vfOR2lMoRBxhn6GCMoQmk9LnJRn0Q9sQR+9incEQpSukdniP46aW4ySZSYMVx4cSG9qWlF9Pv0ZB&#10;Ot21P34/OXzns0v9Ht7m7efNKfXa7zYLEIG68B/+a++0gnE6nUeAiBNR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NZq8YAAADeAAAADwAAAAAAAAAAAAAAAACYAgAAZHJz&#10;L2Rvd25yZXYueG1sUEsFBgAAAAAEAAQA9QAAAIsDAAAAAA==&#10;">
                    <v:textbox>
                      <w:txbxContent>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 xml:space="preserve">Start </w:t>
                          </w:r>
                          <w:r w:rsidRPr="00F811DC">
                            <w:rPr>
                              <w:rFonts w:asciiTheme="majorHAnsi" w:hAnsiTheme="majorHAnsi" w:cstheme="majorHAnsi"/>
                              <w:sz w:val="18"/>
                              <w:szCs w:val="18"/>
                            </w:rPr>
                            <w:t>EH640AF</w:t>
                          </w:r>
                        </w:p>
                        <w:p w:rsidR="00862F6C" w:rsidRPr="00F811DC" w:rsidRDefault="00862F6C" w:rsidP="0033652B">
                          <w:pPr>
                            <w:rPr>
                              <w:rFonts w:asciiTheme="majorHAnsi" w:hAnsiTheme="majorHAnsi" w:cstheme="majorHAnsi"/>
                              <w:sz w:val="18"/>
                              <w:szCs w:val="18"/>
                            </w:rPr>
                          </w:pPr>
                        </w:p>
                      </w:txbxContent>
                    </v:textbox>
                  </v:shape>
                </v:group>
                <v:group id="Group 13439" o:spid="_x0000_s4845" style="position:absolute;left:1689;top:13685;width:2780;height:624"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BuRscAAADeAAAADwAAAGRycy9kb3ducmV2LnhtbESPQWvCQBSE74X+h+UJ&#10;vekmtlaJriJSiwcRqoJ4e2SfSTD7NmTXJP57VxB6HGbmG2a26EwpGqpdYVlBPIhAEKdWF5wpOB7W&#10;/QkI55E1lpZJwZ0cLObvbzNMtG35j5q9z0SAsEtQQe59lUjp0pwMuoGtiIN3sbVBH2SdSV1jG+Cm&#10;lMMo+pYGCw4LOVa0yim97m9GwW+L7fIz/mm218vqfj6MdqdtTEp99LrlFISnzv+HX+2NVjCcfI1j&#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TBuRscAAADe&#10;AAAADwAAAAAAAAAAAAAAAACqAgAAZHJzL2Rvd25yZXYueG1sUEsFBgAAAAAEAAQA+gAAAJ4DAAAA&#10;AA==&#10;">
                  <v:rect id="Rectangle 13440" o:spid="_x0000_s4846"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o+XsYA&#10;AADeAAAADwAAAGRycy9kb3ducmV2LnhtbESPQWvCQBSE70L/w/IK3nTTKFajq5SKokeNF2/P7DOJ&#10;zb4N2VWjv75bEHocZuYbZrZoTSVu1LjSsoKPfgSCOLO65FzBIV31xiCcR9ZYWSYFD3KwmL91Zpho&#10;e+cd3fY+FwHCLkEFhfd1IqXLCjLo+rYmDt7ZNgZ9kE0udYP3ADeVjKNoJA2WHBYKrOm7oOxnfzUK&#10;TmV8wOcuXUdmshr4bZterselUt339msKwlPr/8Ov9kYriMfDzxj+7o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o+XsYAAADeAAAADwAAAAAAAAAAAAAAAACYAgAAZHJz&#10;L2Rvd25yZXYueG1sUEsFBgAAAAAEAAQA9QAAAIsDAAAAAA==&#10;">
                    <v:textbox>
                      <w:txbxContent>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13441" o:spid="_x0000_s4847"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HH3McA&#10;AADeAAAADwAAAGRycy9kb3ducmV2LnhtbESPQWvCQBSE74X+h+UJvRTdVEVjdJVSqOittaLXR/aZ&#10;BLNv091tjP/eFYQeh5n5hlmsOlOLlpyvLCt4GyQgiHOrKy4U7H8++ykIH5A11pZJwZU8rJbPTwvM&#10;tL3wN7W7UIgIYZ+hgjKEJpPS5yUZ9APbEEfvZJ3BEKUrpHZ4iXBTy2GSTKTBiuNCiQ19lJSfd39G&#10;QTretEe/HX0d8smpnoXXabv+dUq99Lr3OYhAXfgPP9obrWCYjqcjuN+JV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Rx9zHAAAA3gAAAA8AAAAAAAAAAAAAAAAAmAIAAGRy&#10;cy9kb3ducmV2LnhtbFBLBQYAAAAABAAEAPUAAACMAwAAAAA=&#10;">
                    <v:textbox>
                      <w:txbxContent>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 xml:space="preserve">Stop </w:t>
                          </w:r>
                          <w:r w:rsidRPr="00F811DC">
                            <w:rPr>
                              <w:rFonts w:asciiTheme="majorHAnsi" w:hAnsiTheme="majorHAnsi" w:cstheme="majorHAnsi"/>
                              <w:sz w:val="18"/>
                              <w:szCs w:val="18"/>
                            </w:rPr>
                            <w:t>EH640AF</w:t>
                          </w:r>
                        </w:p>
                        <w:p w:rsidR="00862F6C" w:rsidRPr="00F811DC" w:rsidRDefault="00862F6C" w:rsidP="0033652B">
                          <w:pPr>
                            <w:rPr>
                              <w:rFonts w:asciiTheme="majorHAnsi" w:hAnsiTheme="majorHAnsi" w:cstheme="majorHAnsi"/>
                              <w:sz w:val="18"/>
                              <w:szCs w:val="18"/>
                            </w:rPr>
                          </w:pPr>
                        </w:p>
                      </w:txbxContent>
                    </v:textbox>
                  </v:shape>
                </v:group>
                <v:shape id="Text Box 13442" o:spid="_x0000_s4848" type="#_x0000_t202" style="position:absolute;left:2246;top:12959;width:2385;height: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bpyMUA&#10;AADeAAAADwAAAGRycy9kb3ducmV2LnhtbESPQWvCQBSE7wX/w/KE3upuJVaNriIWwZNFbQVvj+wz&#10;Cc2+DdnVxH/vCoUeh5n5hpkvO1uJGzW+dKzhfaBAEGfOlJxr+D5u3iYgfEA2WDkmDXfysFz0XuaY&#10;Gtfynm6HkIsIYZ+ihiKEOpXSZwVZ9ANXE0fv4hqLIcoml6bBNsJtJYdKfUiLJceFAmtaF5T9Hq5W&#10;w8/ucj4l6iv/tKO6dZ2SbKdS69d+t5qBCNSF//Bfe2s0DCfJOIHnnXgF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hunIxQAAAN4AAAAPAAAAAAAAAAAAAAAAAJgCAABkcnMv&#10;ZG93bnJldi54bWxQSwUGAAAAAAQABAD1AAAAigMAAAAA&#10;" filled="f" stroked="f">
                  <v:textbox>
                    <w:txbxContent>
                      <w:p w:rsidR="00862F6C" w:rsidRPr="00F811DC" w:rsidRDefault="00862F6C" w:rsidP="0033652B">
                        <w:pPr>
                          <w:rPr>
                            <w:rFonts w:asciiTheme="majorHAnsi" w:hAnsiTheme="majorHAnsi" w:cstheme="majorHAnsi"/>
                            <w:sz w:val="18"/>
                            <w:szCs w:val="18"/>
                          </w:rPr>
                        </w:pPr>
                        <w:r w:rsidRPr="00F811DC">
                          <w:rPr>
                            <w:rFonts w:asciiTheme="majorHAnsi" w:hAnsiTheme="majorHAnsi" w:cstheme="majorHAnsi"/>
                            <w:sz w:val="18"/>
                            <w:szCs w:val="18"/>
                          </w:rPr>
                          <w:t xml:space="preserve">TT640A </w:t>
                        </w:r>
                        <w:r>
                          <w:rPr>
                            <w:rFonts w:asciiTheme="majorHAnsi" w:hAnsiTheme="majorHAnsi" w:cstheme="majorHAnsi"/>
                            <w:sz w:val="18"/>
                            <w:szCs w:val="18"/>
                          </w:rPr>
                          <w:t>OR</w:t>
                        </w:r>
                        <w:r w:rsidRPr="00F811DC">
                          <w:rPr>
                            <w:rFonts w:asciiTheme="majorHAnsi" w:hAnsiTheme="majorHAnsi" w:cstheme="majorHAnsi"/>
                            <w:sz w:val="18"/>
                            <w:szCs w:val="18"/>
                          </w:rPr>
                          <w:t xml:space="preserve"> B </w:t>
                        </w:r>
                        <w:r>
                          <w:rPr>
                            <w:rFonts w:asciiTheme="majorHAnsi" w:hAnsiTheme="majorHAnsi" w:cstheme="majorHAnsi"/>
                            <w:sz w:val="18"/>
                            <w:szCs w:val="18"/>
                          </w:rPr>
                          <w:t>OR</w:t>
                        </w:r>
                        <w:r w:rsidRPr="00F811DC">
                          <w:rPr>
                            <w:rFonts w:asciiTheme="majorHAnsi" w:hAnsiTheme="majorHAnsi" w:cstheme="majorHAnsi"/>
                            <w:sz w:val="18"/>
                            <w:szCs w:val="18"/>
                          </w:rPr>
                          <w:t xml:space="preserve"> C </w:t>
                        </w:r>
                        <w:r>
                          <w:rPr>
                            <w:rFonts w:asciiTheme="majorHAnsi" w:hAnsiTheme="majorHAnsi" w:cstheme="majorHAnsi"/>
                            <w:sz w:val="18"/>
                            <w:szCs w:val="18"/>
                          </w:rPr>
                          <w:t>OR</w:t>
                        </w:r>
                        <w:r w:rsidRPr="00F811DC">
                          <w:rPr>
                            <w:rFonts w:asciiTheme="majorHAnsi" w:hAnsiTheme="majorHAnsi" w:cstheme="majorHAnsi"/>
                            <w:sz w:val="18"/>
                            <w:szCs w:val="18"/>
                          </w:rPr>
                          <w:t xml:space="preserve"> D</w:t>
                        </w:r>
                      </w:p>
                      <w:p w:rsidR="00862F6C" w:rsidRPr="00F811DC" w:rsidRDefault="00862F6C" w:rsidP="00205EFC">
                        <w:pPr>
                          <w:rPr>
                            <w:rFonts w:asciiTheme="majorHAnsi" w:hAnsiTheme="majorHAnsi" w:cstheme="majorHAnsi"/>
                            <w:sz w:val="18"/>
                            <w:szCs w:val="18"/>
                          </w:rPr>
                        </w:pPr>
                        <w:r w:rsidRPr="00F811DC">
                          <w:rPr>
                            <w:rFonts w:asciiTheme="majorHAnsi" w:hAnsiTheme="majorHAnsi" w:cstheme="majorHAnsi"/>
                            <w:sz w:val="18"/>
                            <w:szCs w:val="18"/>
                          </w:rPr>
                          <w:t xml:space="preserve"> </w:t>
                        </w:r>
                        <w:r>
                          <w:rPr>
                            <w:rFonts w:asciiTheme="majorHAnsi" w:hAnsiTheme="majorHAnsi" w:cstheme="majorHAnsi"/>
                            <w:sz w:val="18"/>
                            <w:szCs w:val="18"/>
                          </w:rPr>
                          <w:t>OR</w:t>
                        </w:r>
                        <w:r w:rsidRPr="00F811DC">
                          <w:rPr>
                            <w:rFonts w:asciiTheme="majorHAnsi" w:hAnsiTheme="majorHAnsi" w:cstheme="majorHAnsi"/>
                            <w:sz w:val="18"/>
                            <w:szCs w:val="18"/>
                          </w:rPr>
                          <w:t xml:space="preserve"> E </w:t>
                        </w:r>
                        <w:r>
                          <w:rPr>
                            <w:rFonts w:asciiTheme="majorHAnsi" w:hAnsiTheme="majorHAnsi" w:cstheme="majorHAnsi"/>
                            <w:sz w:val="18"/>
                            <w:szCs w:val="18"/>
                          </w:rPr>
                          <w:t>OR</w:t>
                        </w:r>
                        <w:r w:rsidRPr="00F811DC">
                          <w:rPr>
                            <w:rFonts w:asciiTheme="majorHAnsi" w:hAnsiTheme="majorHAnsi" w:cstheme="majorHAnsi"/>
                            <w:sz w:val="18"/>
                            <w:szCs w:val="18"/>
                          </w:rPr>
                          <w:t xml:space="preserve"> F &gt; TT640setpoint</w:t>
                        </w:r>
                        <w:r>
                          <w:rPr>
                            <w:rFonts w:asciiTheme="majorHAnsi" w:hAnsiTheme="majorHAnsi" w:cstheme="majorHAnsi"/>
                            <w:sz w:val="18"/>
                            <w:szCs w:val="18"/>
                          </w:rPr>
                          <w:t xml:space="preserve"> OR FT581&gt;FT581limit</w:t>
                        </w:r>
                      </w:p>
                      <w:p w:rsidR="00862F6C" w:rsidRPr="00F811DC" w:rsidRDefault="00862F6C" w:rsidP="0033652B">
                        <w:pPr>
                          <w:rPr>
                            <w:rFonts w:asciiTheme="majorHAnsi" w:hAnsiTheme="majorHAnsi" w:cstheme="majorHAnsi"/>
                            <w:sz w:val="18"/>
                            <w:szCs w:val="18"/>
                          </w:rPr>
                        </w:pPr>
                      </w:p>
                    </w:txbxContent>
                  </v:textbox>
                </v:shape>
                <v:shape id="Text Box 13443" o:spid="_x0000_s4849" type="#_x0000_t202" style="position:absolute;left:1663;top:14849;width:2713;height: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pMU8YA&#10;AADeAAAADwAAAGRycy9kb3ducmV2LnhtbESPS2vDMBCE74H8B7GF3hqpIU/XSggthZ4S4jaB3BZr&#10;/aDWylhq7P77KlDIcZiZb5h0O9hGXKnztWMNzxMFgjh3puZSw9fn+9MKhA/IBhvHpOGXPGw341GK&#10;iXE9H+mahVJECPsENVQhtImUPq/Iop+4ljh6hesshii7UpoO+wi3jZwqtZAWa44LFbb0WlH+nf1Y&#10;Dad9cTnP1KF8s/O2d4OSbNdS68eHYfcCItAQ7uH/9ofRMF3NlnO43YlX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pMU8YAAADeAAAADwAAAAAAAAAAAAAAAACYAgAAZHJz&#10;L2Rvd25yZXYueG1sUEsFBgAAAAAEAAQA9QAAAIsDAAAAAA==&#10;" filled="f" stroked="f">
                  <v:textbox>
                    <w:txbxContent>
                      <w:p w:rsidR="00862F6C" w:rsidRPr="00F811DC" w:rsidRDefault="00862F6C" w:rsidP="0033652B">
                        <w:pPr>
                          <w:rPr>
                            <w:rFonts w:asciiTheme="majorHAnsi" w:hAnsiTheme="majorHAnsi" w:cstheme="majorHAnsi"/>
                            <w:sz w:val="18"/>
                            <w:szCs w:val="18"/>
                          </w:rPr>
                        </w:pPr>
                        <w:r w:rsidRPr="00F811DC">
                          <w:rPr>
                            <w:rFonts w:asciiTheme="majorHAnsi" w:hAnsiTheme="majorHAnsi" w:cstheme="majorHAnsi"/>
                            <w:sz w:val="18"/>
                            <w:szCs w:val="18"/>
                          </w:rPr>
                          <w:t xml:space="preserve">TT640A </w:t>
                        </w:r>
                        <w:r>
                          <w:rPr>
                            <w:rFonts w:asciiTheme="majorHAnsi" w:hAnsiTheme="majorHAnsi" w:cstheme="majorHAnsi"/>
                            <w:sz w:val="18"/>
                            <w:szCs w:val="18"/>
                          </w:rPr>
                          <w:t>OR</w:t>
                        </w:r>
                        <w:r w:rsidRPr="00F811DC">
                          <w:rPr>
                            <w:rFonts w:asciiTheme="majorHAnsi" w:hAnsiTheme="majorHAnsi" w:cstheme="majorHAnsi"/>
                            <w:sz w:val="18"/>
                            <w:szCs w:val="18"/>
                          </w:rPr>
                          <w:t xml:space="preserve"> B </w:t>
                        </w:r>
                        <w:r>
                          <w:rPr>
                            <w:rFonts w:asciiTheme="majorHAnsi" w:hAnsiTheme="majorHAnsi" w:cstheme="majorHAnsi"/>
                            <w:sz w:val="18"/>
                            <w:szCs w:val="18"/>
                          </w:rPr>
                          <w:t>OR</w:t>
                        </w:r>
                        <w:r w:rsidRPr="00F811DC">
                          <w:rPr>
                            <w:rFonts w:asciiTheme="majorHAnsi" w:hAnsiTheme="majorHAnsi" w:cstheme="majorHAnsi"/>
                            <w:sz w:val="18"/>
                            <w:szCs w:val="18"/>
                          </w:rPr>
                          <w:t xml:space="preserve"> C </w:t>
                        </w:r>
                        <w:r>
                          <w:rPr>
                            <w:rFonts w:asciiTheme="majorHAnsi" w:hAnsiTheme="majorHAnsi" w:cstheme="majorHAnsi"/>
                            <w:sz w:val="18"/>
                            <w:szCs w:val="18"/>
                          </w:rPr>
                          <w:t>OR</w:t>
                        </w:r>
                        <w:r w:rsidRPr="00F811DC">
                          <w:rPr>
                            <w:rFonts w:asciiTheme="majorHAnsi" w:hAnsiTheme="majorHAnsi" w:cstheme="majorHAnsi"/>
                            <w:sz w:val="18"/>
                            <w:szCs w:val="18"/>
                          </w:rPr>
                          <w:t xml:space="preserve"> D</w:t>
                        </w:r>
                        <w:r>
                          <w:rPr>
                            <w:rFonts w:asciiTheme="majorHAnsi" w:hAnsiTheme="majorHAnsi" w:cstheme="majorHAnsi"/>
                            <w:sz w:val="18"/>
                            <w:szCs w:val="18"/>
                          </w:rPr>
                          <w:t xml:space="preserve"> OR E</w:t>
                        </w:r>
                      </w:p>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 xml:space="preserve">OR </w:t>
                        </w:r>
                        <w:r w:rsidRPr="00F811DC">
                          <w:rPr>
                            <w:rFonts w:asciiTheme="majorHAnsi" w:hAnsiTheme="majorHAnsi" w:cstheme="majorHAnsi"/>
                            <w:sz w:val="18"/>
                            <w:szCs w:val="18"/>
                          </w:rPr>
                          <w:t>F &lt; (TT640setpoint – 5°C)</w:t>
                        </w:r>
                      </w:p>
                      <w:p w:rsidR="00862F6C" w:rsidRPr="00F811DC" w:rsidRDefault="00862F6C" w:rsidP="0033652B">
                        <w:pPr>
                          <w:rPr>
                            <w:rFonts w:asciiTheme="majorHAnsi" w:hAnsiTheme="majorHAnsi" w:cstheme="majorHAnsi"/>
                            <w:sz w:val="18"/>
                            <w:szCs w:val="18"/>
                          </w:rPr>
                        </w:pPr>
                        <w:r>
                          <w:rPr>
                            <w:rFonts w:asciiTheme="majorHAnsi" w:hAnsiTheme="majorHAnsi" w:cstheme="majorHAnsi"/>
                            <w:sz w:val="18"/>
                            <w:szCs w:val="18"/>
                          </w:rPr>
                          <w:t>&amp; FT581&lt;FT581limit</w:t>
                        </w:r>
                      </w:p>
                    </w:txbxContent>
                  </v:textbox>
                </v:shape>
                <v:shape id="AutoShape 13444" o:spid="_x0000_s4850" type="#_x0000_t32" style="position:absolute;left:4093;top:15265;width:4025;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4hMUAAADeAAAADwAAAGRycy9kb3ducmV2LnhtbESPQWsCMRSE7wX/Q3iCt5pVrMpqFBUK&#10;0kupCnp8bJ67wc3Lskk3679vCoUeh5n5hllve1uLjlpvHCuYjDMQxIXThksFl/P76xKED8gaa8ek&#10;4EketpvByxpz7SJ/UXcKpUgQ9jkqqEJocil9UZFFP3YNcfLurrUYkmxLqVuMCW5rOc2yubRoOC1U&#10;2NChouJx+rYKTPw0XXM8xP3H9eZ1JPN8c0ap0bDfrUAE6sN/+K991Aqmy9liDr930hW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g4hMUAAADeAAAADwAAAAAAAAAA&#10;AAAAAAChAgAAZHJzL2Rvd25yZXYueG1sUEsFBgAAAAAEAAQA+QAAAJMDAAAAAA==&#10;">
                  <v:stroke endarrow="block"/>
                </v:shape>
                <v:shape id="AutoShape 13445" o:spid="_x0000_s4851" type="#_x0000_t32" style="position:absolute;left:1586;top:14902;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5pHscAAADeAAAADwAAAGRycy9kb3ducmV2LnhtbESPQWsCMRSE74X+h/CEXopmFVtla5Rt&#10;QagFD1q9Pzevm+DmZbuJuv57IxR6HGbmG2a26FwtztQG61nBcJCBIC69tlwp2H0v+1MQISJrrD2T&#10;gisFWMwfH2aYa3/hDZ23sRIJwiFHBSbGJpcylIYchoFviJP341uHMcm2krrFS4K7Wo6y7FU6tJwW&#10;DDb0Yag8bk9OwXo1fC8Oxq6+Nr92/bIs6lP1vFfqqdcVbyAidfE//Nf+1ApG0/FkAv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XmkexwAAAN4AAAAPAAAAAAAA&#10;AAAAAAAAAKECAABkcnMvZG93bnJldi54bWxQSwUGAAAAAAQABAD5AAAAlQMAAAAA&#10;"/>
                <v:shape id="Text Box 13446" o:spid="_x0000_s4852" type="#_x0000_t202" style="position:absolute;left:5178;top:14574;width:4086;height: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vjzcIA&#10;AADeAAAADwAAAGRycy9kb3ducmV2LnhtbERPy4rCMBTdD/gP4QqzGxNFR61GEWVgVopPcHdprm2x&#10;uSlNxta/Nwthlofzni9bW4oH1b5wrKHfUyCIU2cKzjScjj9fExA+IBssHZOGJ3lYLjofc0yMa3hP&#10;j0PIRAxhn6CGPIQqkdKnOVn0PVcRR+7maoshwjqTpsYmhttSDpT6lhYLjg05VrTOKb0f/qyG8/Z2&#10;vQzVLtvYUdW4Vkm2U6n1Z7ddzUAEasO/+O3+NRoGk+E47o134hW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PNwgAAAN4AAAAPAAAAAAAAAAAAAAAAAJgCAABkcnMvZG93&#10;bnJldi54bWxQSwUGAAAAAAQABAD1AAAAhwMAAAAA&#10;" filled="f" stroked="f">
                  <v:textbox>
                    <w:txbxContent>
                      <w:p w:rsidR="00862F6C" w:rsidRDefault="00862F6C" w:rsidP="0033652B">
                        <w:pPr>
                          <w:rPr>
                            <w:rFonts w:asciiTheme="majorHAnsi" w:hAnsiTheme="majorHAnsi" w:cstheme="majorHAnsi"/>
                            <w:sz w:val="18"/>
                            <w:szCs w:val="18"/>
                          </w:rPr>
                        </w:pPr>
                        <w:r w:rsidRPr="00F811DC">
                          <w:rPr>
                            <w:rFonts w:asciiTheme="majorHAnsi" w:hAnsiTheme="majorHAnsi" w:cstheme="majorHAnsi"/>
                            <w:sz w:val="18"/>
                            <w:szCs w:val="18"/>
                          </w:rPr>
                          <w:t>TT641A and B and C &lt; (TT641setpoint – 5°C)</w:t>
                        </w:r>
                      </w:p>
                      <w:p w:rsidR="00862F6C" w:rsidRPr="00F811DC" w:rsidRDefault="00862F6C" w:rsidP="0033652B">
                        <w:pPr>
                          <w:rPr>
                            <w:rFonts w:asciiTheme="majorHAnsi" w:hAnsiTheme="majorHAnsi" w:cstheme="majorHAnsi"/>
                            <w:sz w:val="18"/>
                            <w:szCs w:val="18"/>
                          </w:rPr>
                        </w:pPr>
                        <w:r>
                          <w:rPr>
                            <w:rFonts w:asciiTheme="majorHAnsi" w:hAnsiTheme="majorHAnsi" w:cstheme="majorHAnsi"/>
                            <w:sz w:val="18"/>
                            <w:szCs w:val="18"/>
                          </w:rPr>
                          <w:t>&amp; FT581&lt;FT581limit</w:t>
                        </w:r>
                      </w:p>
                    </w:txbxContent>
                  </v:textbox>
                </v:shape>
                <v:shape id="AutoShape 13447" o:spid="_x0000_s4853" type="#_x0000_t32" style="position:absolute;left:5011;top:14828;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1Y98gAAADeAAAADwAAAGRycy9kb3ducmV2LnhtbESPT2sCMRTE74V+h/AKvRTNKtra1Shb&#10;QagFD/67v26em9DNy3YTdfvtm4LQ4zAzv2Fmi87V4kJtsJ4VDPoZCOLSa8uVgsN+1ZuACBFZY+2Z&#10;FPxQgMX8/m6GufZX3tJlFyuRIBxyVGBibHIpQ2nIYej7hjh5J986jEm2ldQtXhPc1XKYZc/SoeW0&#10;YLChpaHya3d2CjbrwVvxaez6Y/ttN+NVUZ+rp6NSjw9dMQURqYv/4Vv7XSsYTkYvr/B3J10BOf8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41Y98gAAADeAAAADwAAAAAA&#10;AAAAAAAAAAChAgAAZHJzL2Rvd25yZXYueG1sUEsFBgAAAAAEAAQA+QAAAJYDAAAAAA==&#10;"/>
                <v:rect id="Rectangle 13450" o:spid="_x0000_s4854" style="position:absolute;left:5097;top:9357;width:1317;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F1lcYA&#10;AADeAAAADwAAAGRycy9kb3ducmV2LnhtbESPy27CMBBF90j9B2sqdQdOQ4XSgEFVUSq6hLDpboin&#10;Sdp4HMXOg359vUBieXVfOpvdZBoxUOdqywqeFxEI4sLqmksF5zybJyCcR9bYWCYFV3Kw2z7MNphq&#10;O/KRhpMvRRhhl6KCyvs2ldIVFRl0C9sSB+/bdgZ9kF0pdYdjGDeNjKNoJQ3WHB4qbOm9ouL31BsF&#10;lzo+498x/4jMa7b0n1P+03/tlXp6nN7WIDxN/h6+tQ9aQZy8JAEg4AQUkN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F1lcYAAADeAAAADwAAAAAAAAAAAAAAAACYAgAAZHJz&#10;L2Rvd25yZXYueG1sUEsFBgAAAAAEAAQA9QAAAIsDAAAAAA==&#10;">
                  <v:textbox>
                    <w:txbxContent>
                      <w:p w:rsidR="00862F6C" w:rsidRPr="00955B5D" w:rsidRDefault="00862F6C" w:rsidP="00955B5D">
                        <w:pPr>
                          <w:rPr>
                            <w:szCs w:val="18"/>
                          </w:rPr>
                        </w:pPr>
                      </w:p>
                    </w:txbxContent>
                  </v:textbox>
                </v:rect>
                <v:shape id="AutoShape 13451" o:spid="_x0000_s4855" type="#_x0000_t32" style="position:absolute;left:8638;top:9587;width:85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sBOMYAAADeAAAADwAAAGRycy9kb3ducmV2LnhtbESPS2vDMBCE74X8B7GB3BrZISTGjWxC&#10;HzSHXvI49LhYa8vEWhlLTpx/XxUKPQ4z8w2zKyfbiRsNvnWsIF0mIIgrp1tuFFzOH88ZCB+QNXaO&#10;ScGDPJTF7GmHuXZ3PtLtFBoRIexzVGBC6HMpfWXIol+6njh6tRsshiiHRuoB7xFuO7lKko202HJc&#10;MNjTq6HqehqtgrfHV/U5Jn1jtvX7cdzW0qfftVKL+bR/ARFoCv/hv/ZBK1hl6yyF3zvxCsj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LATjGAAAA3gAAAA8AAAAAAAAA&#10;AAAAAAAAoQIAAGRycy9kb3ducmV2LnhtbFBLBQYAAAAABAAEAPkAAACUAwAAAAA=&#10;" strokeweight=".5pt">
                  <v:stroke startarrow="block"/>
                </v:shape>
                <v:shape id="Text Box 13421" o:spid="_x0000_s4856" type="#_x0000_t202" style="position:absolute;left:6420;top:10745;width:2695;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t8scA&#10;AADeAAAADwAAAGRycy9kb3ducmV2LnhtbESPzWrDMBCE74W8g9hCb41cU4LtRAkmENJLD80vuW2t&#10;rWVirRxLTZy3rwqFHoeZ+YaZLQbbiiv1vnGs4GWcgCCunG64VrDbrp4zED4ga2wdk4I7eVjMRw8z&#10;LLS78QddN6EWEcK+QAUmhK6Q0leGLPqx64ij9+V6iyHKvpa6x1uE21amSTKRFhuOCwY7Whqqzptv&#10;q2A77Ndnej/J9bExn4cSc7yUuVJPj0M5BRFoCP/hv/abVpBmr1kKv3fi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3rfLHAAAA3gAAAA8AAAAAAAAAAAAAAAAAmAIAAGRy&#10;cy9kb3ducmV2LnhtbFBLBQYAAAAABAAEAPUAAACMAwAAAAA=&#10;">
                  <v:textbox inset="3mm">
                    <w:txbxContent>
                      <w:p w:rsidR="00862F6C" w:rsidRPr="00F811DC" w:rsidRDefault="00862F6C" w:rsidP="0033652B">
                        <w:pPr>
                          <w:rPr>
                            <w:rFonts w:asciiTheme="majorHAnsi" w:hAnsiTheme="majorHAnsi" w:cstheme="majorHAnsi"/>
                            <w:sz w:val="18"/>
                            <w:szCs w:val="18"/>
                          </w:rPr>
                        </w:pPr>
                        <w:r w:rsidRPr="00F811DC">
                          <w:rPr>
                            <w:rFonts w:asciiTheme="majorHAnsi" w:hAnsiTheme="majorHAnsi" w:cstheme="majorHAnsi"/>
                            <w:sz w:val="18"/>
                            <w:szCs w:val="18"/>
                          </w:rPr>
                          <w:t>EH641AC running 5s</w:t>
                        </w:r>
                        <w:r>
                          <w:rPr>
                            <w:rFonts w:asciiTheme="majorHAnsi" w:hAnsiTheme="majorHAnsi" w:cstheme="majorHAnsi"/>
                            <w:sz w:val="18"/>
                            <w:szCs w:val="18"/>
                          </w:rPr>
                          <w:t xml:space="preserve">, </w:t>
                        </w:r>
                        <w:r w:rsidRPr="00F811DC">
                          <w:rPr>
                            <w:rFonts w:asciiTheme="majorHAnsi" w:hAnsiTheme="majorHAnsi" w:cstheme="majorHAnsi"/>
                            <w:sz w:val="18"/>
                            <w:szCs w:val="18"/>
                          </w:rPr>
                          <w:t>Delay 20s</w:t>
                        </w:r>
                      </w:p>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Open FV640, FV642</w:t>
                        </w:r>
                      </w:p>
                      <w:p w:rsidR="00862F6C" w:rsidRPr="00F811DC" w:rsidRDefault="00862F6C" w:rsidP="0033652B">
                        <w:pPr>
                          <w:rPr>
                            <w:rFonts w:asciiTheme="majorHAnsi" w:hAnsiTheme="majorHAnsi" w:cstheme="majorHAnsi"/>
                            <w:sz w:val="18"/>
                            <w:szCs w:val="18"/>
                          </w:rPr>
                        </w:pPr>
                        <w:r>
                          <w:rPr>
                            <w:rFonts w:asciiTheme="majorHAnsi" w:hAnsiTheme="majorHAnsi" w:cstheme="majorHAnsi"/>
                            <w:sz w:val="18"/>
                            <w:szCs w:val="18"/>
                          </w:rPr>
                          <w:t>Open CV581</w:t>
                        </w:r>
                      </w:p>
                    </w:txbxContent>
                  </v:textbox>
                </v:shape>
                <v:rect id="Rectangle 13422" o:spid="_x0000_s4857" style="position:absolute;left:5131;top:10748;width:1304;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LTWMgA&#10;AADeAAAADwAAAGRycy9kb3ducmV2LnhtbESPT2vCQBTE74V+h+UVetNNU6shuooWSqsexD/g9ZF9&#10;zQazb0N2G9Nv7xaEHoeZ+Q0zW/S2Fh21vnKs4GWYgCAunK64VHA6fgwyED4ga6wdk4Jf8rCYPz7M&#10;MNfuynvqDqEUEcI+RwUmhCaX0heGLPqha4ij9+1aiyHKtpS6xWuE21qmSTKWFiuOCwYbejdUXA4/&#10;VsFWn0dFus4+387NZofLyerYTYxSz0/9cgoiUB/+w/f2l1aQZqPsFf7u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ItNYyAAAAN4AAAAPAAAAAAAAAAAAAAAAAJgCAABk&#10;cnMvZG93bnJldi54bWxQSwUGAAAAAAQABAD1AAAAjQMAAAAA&#10;">
                  <v:textbox inset="3mm">
                    <w:txbxContent>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Check liquid level</w:t>
                        </w:r>
                      </w:p>
                    </w:txbxContent>
                  </v:textbox>
                </v:rect>
                <v:shape id="AutoShape 14342" o:spid="_x0000_s4858" type="#_x0000_t32" style="position:absolute;left:4004;top:12406;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0D9MUAAADeAAAADwAAAGRycy9kb3ducmV2LnhtbESPQWvCQBSE74X+h+UVequbikiIriLW&#10;Qg9CidH7I/vMRrNvY3Zr4r/vCoLHYWa+YebLwTbiSp2vHSv4HCUgiEuna64U7IvvjxSED8gaG8ek&#10;4EYelovXlzlm2vWc03UXKhEh7DNUYEJoMyl9aciiH7mWOHpH11kMUXaV1B32EW4bOU6SqbRYc1ww&#10;2NLaUHne/VkFp6rUdDjWfV7Qr1tvLuYr2eZKvb8NqxmIQEN4hh/tH61gnE7SCdzvxCsg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I0D9MUAAADeAAAADwAAAAAAAAAA&#10;AAAAAAChAgAAZHJzL2Rvd25yZXYueG1sUEsFBgAAAAAEAAQA+QAAAJMDAAAAAA==&#10;" strokeweight="1.5pt"/>
                <v:shape id="Text Box 14343" o:spid="_x0000_s4859" type="#_x0000_t202" style="position:absolute;left:3339;top:12002;width:720;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8dMYA&#10;AADeAAAADwAAAGRycy9kb3ducmV2LnhtbESPQWvCQBSE7wX/w/KE3uquIZY0dRVpEXqyVK3g7ZF9&#10;JqHZtyG7mvjvu4LgcZiZb5j5crCNuFDna8caphMFgrhwpuZSw363fslA+IBssHFMGq7kYbkYPc0x&#10;N67nH7psQykihH2OGqoQ2lxKX1Rk0U9cSxy9k+sshii7UpoO+wi3jUyUepUWa44LFbb0UVHxtz1b&#10;Db+b0/GQqu/y087a3g1Ksn2TWj+Ph9U7iEBDeITv7S+jIcnSbAa3O/EK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88dMYAAADeAAAADwAAAAAAAAAAAAAAAACYAgAAZHJz&#10;L2Rvd25yZXYueG1sUEsFBgAAAAAEAAQA9QAAAIsDAAAAAA==&#10;" filled="f" stroked="f">
                  <v:textbox>
                    <w:txbxContent>
                      <w:p w:rsidR="00862F6C" w:rsidRPr="00F811DC" w:rsidRDefault="00862F6C" w:rsidP="00EB24BE">
                        <w:pPr>
                          <w:rPr>
                            <w:rFonts w:asciiTheme="majorHAnsi" w:hAnsiTheme="majorHAnsi" w:cstheme="majorHAnsi"/>
                            <w:sz w:val="18"/>
                            <w:szCs w:val="18"/>
                            <w:lang w:val="fr-FR"/>
                          </w:rPr>
                        </w:pPr>
                        <w:r>
                          <w:rPr>
                            <w:rFonts w:asciiTheme="majorHAnsi" w:hAnsiTheme="majorHAnsi" w:cstheme="majorHAnsi"/>
                            <w:sz w:val="18"/>
                            <w:szCs w:val="18"/>
                            <w:lang w:val="fr-FR"/>
                          </w:rPr>
                          <w:t>Delay</w:t>
                        </w:r>
                      </w:p>
                    </w:txbxContent>
                  </v:textbox>
                </v:shape>
                <v:shape id="Text Box 4901" o:spid="_x0000_s4860" type="#_x0000_t202" style="position:absolute;left:5924;top:10100;width:3068;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nhRMcA&#10;AADeAAAADwAAAGRycy9kb3ducmV2LnhtbESPQWvCQBSE7wX/w/KEXoruKpLG1FVEWtpTQVvvr9ln&#10;Esy+Dbtrkv77bqHQ4zAz3zCb3Whb0ZMPjWMNi7kCQVw603Cl4fPjZZaDCBHZYOuYNHxTgN12crfB&#10;wriBj9SfYiUShEOBGuoYu0LKUNZkMcxdR5y8i/MWY5K+ksbjkOC2lUulMmmx4bRQY0eHmsrr6WY1&#10;PPv34ev1/Hh4yFbX9WIdVX+8KK3vp+P+CUSkMf6H/9pvRsMyX+UZ/N5JV0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p4UTHAAAA3gAAAA8AAAAAAAAAAAAAAAAAmAIAAGRy&#10;cy9kb3ducmV2LnhtbFBLBQYAAAAABAAEAPUAAACMAwAAAAA=&#10;" filled="f" stroked="f" strokecolor="#4a7ebb" strokeweight=".25pt">
                  <v:textbox inset="0,0,0,0">
                    <w:txbxContent>
                      <w:p w:rsidR="00862F6C" w:rsidRPr="00095FAB" w:rsidRDefault="00862F6C" w:rsidP="00D32054">
                        <w:pPr>
                          <w:rPr>
                            <w:rFonts w:asciiTheme="majorHAnsi" w:hAnsiTheme="majorHAnsi" w:cstheme="majorHAnsi"/>
                            <w:sz w:val="18"/>
                            <w:szCs w:val="18"/>
                          </w:rPr>
                        </w:pPr>
                        <w:r w:rsidRPr="00095FAB">
                          <w:rPr>
                            <w:rFonts w:asciiTheme="majorHAnsi" w:hAnsiTheme="majorHAnsi" w:cstheme="majorHAnsi"/>
                            <w:sz w:val="18"/>
                            <w:szCs w:val="18"/>
                          </w:rPr>
                          <w:t>All thermal shield heaters are started</w:t>
                        </w:r>
                      </w:p>
                    </w:txbxContent>
                  </v:textbox>
                </v:shape>
                <v:shape id="AutoShape 13280" o:spid="_x0000_s4861" type="#_x0000_t32" style="position:absolute;left:5580;top:10208;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ZOcgAAADeAAAADwAAAGRycy9kb3ducmV2LnhtbESPT2sCMRTE74V+h/CEXopmFVuXrVG2&#10;BaEWPPin99fN6ya4edluoq7fvikIPQ4z8xtmvuxdI87UBetZwXiUgSCuvLZcKzjsV8McRIjIGhvP&#10;pOBKAZaL+7s5FtpfeEvnXaxFgnAoUIGJsS2kDJUhh2HkW+LkffvOYUyyq6Xu8JLgrpGTLHuWDi2n&#10;BYMtvRmqjruTU7BZj1/LL2PXH9sfu3lalc2pfvxU6mHQly8gIvXxP3xrv2sFk3yaz+DvTroCc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IsZOcgAAADeAAAADwAAAAAA&#10;AAAAAAAAAAChAgAAZHJzL2Rvd25yZXYueG1sUEsFBgAAAAAEAAQA+QAAAJYDAAAAAA==&#10;"/>
                <v:oval id="Oval 4904" o:spid="_x0000_s4862" style="position:absolute;left:5032;top:930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NTC8IA&#10;AADeAAAADwAAAGRycy9kb3ducmV2LnhtbERPTWsCMRC9F/wPYQQvpWZr17KsRhFB8Fa0xfN0M90s&#10;biYhSXX115tDocfH+16uB9uLC4XYOVbwOi1AEDdOd9wq+PrcvVQgYkLW2DsmBTeKsF6NnpZYa3fl&#10;A12OqRU5hGONCkxKvpYyNoYsxqnzxJn7ccFiyjC0Uge85nDby1lRvEuLHecGg562hprz8dcqKD/u&#10;zbzT55t//i4P/u00UDBGqcl42CxAJBrSv/jPvdcKZlVZ5b35Tr4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c1MLwgAAAN4AAAAPAAAAAAAAAAAAAAAAAJgCAABkcnMvZG93&#10;bnJldi54bWxQSwUGAAAAAAQABAD1AAAAhwMAAAAA&#10;" strokecolor="#4a7ebb" strokeweight="3.5pt">
                  <v:textbox inset="0,0,0,0">
                    <w:txbxContent>
                      <w:p w:rsidR="00862F6C" w:rsidRPr="00095FAB" w:rsidRDefault="00862F6C" w:rsidP="00D32054">
                        <w:pPr>
                          <w:jc w:val="center"/>
                          <w:rPr>
                            <w:rFonts w:ascii="Times New Roman" w:hAnsi="Times New Roman" w:cs="Times New Roman"/>
                            <w:b/>
                            <w:szCs w:val="20"/>
                            <w:lang w:val="fr-FR"/>
                          </w:rPr>
                        </w:pPr>
                        <w:r>
                          <w:rPr>
                            <w:rFonts w:ascii="Times New Roman" w:hAnsi="Times New Roman" w:cs="Times New Roman"/>
                            <w:b/>
                            <w:szCs w:val="20"/>
                            <w:lang w:val="fr-FR"/>
                          </w:rPr>
                          <w:t>10</w:t>
                        </w:r>
                      </w:p>
                    </w:txbxContent>
                  </v:textbox>
                </v:oval>
                <v:oval id="Oval 4398" o:spid="_x0000_s4863" style="position:absolute;left:5047;top:1102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2kMYA&#10;AADeAAAADwAAAGRycy9kb3ducmV2LnhtbESPQWsCMRSE74X+h/AKXopma7eybo1SBKG3oi2en5vn&#10;ZnHzEpJUV399Uyj0OMzMN8xiNdhenCnEzrGCp0kBgrhxuuNWwdfnZlyBiAlZY++YFFwpwmp5f7fA&#10;WrsLb+m8S63IEI41KjAp+VrK2BiyGCfOE2fv6ILFlGVopQ54yXDby2lRzKTFjvOCQU9rQ81p920V&#10;lB+35qXTp6t/PJRb/7wfKBij1OhheHsFkWhI/+G/9rtWMK3Kag6/d/IV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2kMYAAADeAAAADwAAAAAAAAAAAAAAAACYAgAAZHJz&#10;L2Rvd25yZXYueG1sUEsFBgAAAAAEAAQA9QAAAIsDAAAAAA==&#10;" strokecolor="#4a7ebb" strokeweight="3.5pt">
                  <v:textbox inset="0,0,0,0">
                    <w:txbxContent>
                      <w:p w:rsidR="00862F6C" w:rsidRPr="00095FAB" w:rsidRDefault="00862F6C" w:rsidP="003918F3">
                        <w:pPr>
                          <w:jc w:val="center"/>
                          <w:rPr>
                            <w:rFonts w:ascii="Times New Roman" w:hAnsi="Times New Roman" w:cs="Times New Roman"/>
                            <w:b/>
                            <w:szCs w:val="20"/>
                            <w:lang w:val="fr-FR"/>
                          </w:rPr>
                        </w:pPr>
                        <w:r>
                          <w:rPr>
                            <w:rFonts w:ascii="Times New Roman" w:hAnsi="Times New Roman" w:cs="Times New Roman"/>
                            <w:b/>
                            <w:szCs w:val="20"/>
                            <w:lang w:val="fr-FR"/>
                          </w:rPr>
                          <w:t>12</w:t>
                        </w:r>
                      </w:p>
                    </w:txbxContent>
                  </v:textbox>
                </v:oval>
                <v:oval id="Oval 4399" o:spid="_x0000_s4864" style="position:absolute;left:1628;top:1264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zJ0MQA&#10;AADeAAAADwAAAGRycy9kb3ducmV2LnhtbESPzWoCMRSF94LvEG6hG6kZdVrs1CilUHAnjqXr28nt&#10;ZHByE5JUxz69WQguD+ePb7UZbC9OFGLnWMFsWoAgbpzuuFXwdfh8WoKICVlj75gUXCjCZj0erbDS&#10;7sx7OtWpFXmEY4UKTEq+kjI2hizGqfPE2ft1wWLKMrRSBzzncdvLeVG8SIsd5weDnj4MNcf6zyoo&#10;d//Nc6ePFz/5Kfd+8T1QMEapx4fh/Q1EoiHdw7f2ViuYL8vXDJBxMgrI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cydDEAAAA3gAAAA8AAAAAAAAAAAAAAAAAmAIAAGRycy9k&#10;b3ducmV2LnhtbFBLBQYAAAAABAAEAPUAAACJAwAAAAA=&#10;" strokecolor="#4a7ebb" strokeweight="3.5pt">
                  <v:textbox inset="0,0,0,0">
                    <w:txbxContent>
                      <w:p w:rsidR="00862F6C" w:rsidRPr="00095FAB" w:rsidRDefault="00862F6C" w:rsidP="003918F3">
                        <w:pPr>
                          <w:jc w:val="center"/>
                          <w:rPr>
                            <w:rFonts w:ascii="Times New Roman" w:hAnsi="Times New Roman" w:cs="Times New Roman"/>
                            <w:b/>
                            <w:szCs w:val="20"/>
                            <w:lang w:val="fr-FR"/>
                          </w:rPr>
                        </w:pPr>
                        <w:r>
                          <w:rPr>
                            <w:rFonts w:ascii="Times New Roman" w:hAnsi="Times New Roman" w:cs="Times New Roman"/>
                            <w:b/>
                            <w:szCs w:val="20"/>
                            <w:lang w:val="fr-FR"/>
                          </w:rPr>
                          <w:t>14</w:t>
                        </w:r>
                      </w:p>
                    </w:txbxContent>
                  </v:textbox>
                </v:oval>
                <v:oval id="Oval 4400" o:spid="_x0000_s4865" style="position:absolute;left:1601;top:1364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BsS8UA&#10;AADeAAAADwAAAGRycy9kb3ducmV2LnhtbESPQWsCMRSE70L/Q3gFL6JZ7VbsapQiCL0Vben5dfPc&#10;LG5eQpLq6q9vCgWPw8x8w6w2ve3EmUJsHSuYTgoQxLXTLTcKPj924wWImJA1do5JwZUibNYPgxVW&#10;2l14T+dDakSGcKxQgUnJV1LG2pDFOHGeOHtHFyymLEMjdcBLhttOzopiLi22nBcMetoaqk+HH6ug&#10;fL/Vz60+Xf3ou9z7p6+egjFKDR/71yWIRH26h//bb1rBbFG+TOHvTr4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kGxLxQAAAN4AAAAPAAAAAAAAAAAAAAAAAJgCAABkcnMv&#10;ZG93bnJldi54bWxQSwUGAAAAAAQABAD1AAAAigMAAAAA&#10;" strokecolor="#4a7ebb" strokeweight="3.5pt">
                  <v:textbox inset="0,0,0,0">
                    <w:txbxContent>
                      <w:p w:rsidR="00862F6C" w:rsidRPr="00095FAB" w:rsidRDefault="00862F6C" w:rsidP="003918F3">
                        <w:pPr>
                          <w:jc w:val="center"/>
                          <w:rPr>
                            <w:rFonts w:ascii="Times New Roman" w:hAnsi="Times New Roman" w:cs="Times New Roman"/>
                            <w:b/>
                            <w:szCs w:val="20"/>
                            <w:lang w:val="fr-FR"/>
                          </w:rPr>
                        </w:pPr>
                        <w:r>
                          <w:rPr>
                            <w:rFonts w:ascii="Times New Roman" w:hAnsi="Times New Roman" w:cs="Times New Roman"/>
                            <w:b/>
                            <w:szCs w:val="20"/>
                            <w:lang w:val="fr-FR"/>
                          </w:rPr>
                          <w:t>14</w:t>
                        </w:r>
                      </w:p>
                    </w:txbxContent>
                  </v:textbox>
                </v:oval>
                <v:oval id="Oval 4401" o:spid="_x0000_s4866" style="position:absolute;left:5096;top:12564;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LyPMYA&#10;AADeAAAADwAAAGRycy9kb3ducmV2LnhtbESPQWsCMRSE74X+h/AKXopmu92Kbo1SBKG3oi2en5vn&#10;ZnHzEpJUV399Uyj0OMzMN8xiNdhenCnEzrGCp0kBgrhxuuNWwdfnZjwDEROyxt4xKbhShNXy/m6B&#10;tXYX3tJ5l1qRIRxrVGBS8rWUsTFkMU6cJ87e0QWLKcvQSh3wkuG2l2VRTKXFjvOCQU9rQ81p920V&#10;VB+35qXTp6t/PFRb/7wfKBij1OhheHsFkWhI/+G/9rtWUM6qeQm/d/IV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ULyPMYAAADeAAAADwAAAAAAAAAAAAAAAACYAgAAZHJz&#10;L2Rvd25yZXYueG1sUEsFBgAAAAAEAAQA9QAAAIsDAAAAAA==&#10;" strokecolor="#4a7ebb" strokeweight="3.5pt">
                  <v:textbox inset="0,0,0,0">
                    <w:txbxContent>
                      <w:p w:rsidR="00862F6C" w:rsidRPr="00095FAB" w:rsidRDefault="00862F6C" w:rsidP="003918F3">
                        <w:pPr>
                          <w:jc w:val="center"/>
                          <w:rPr>
                            <w:rFonts w:ascii="Times New Roman" w:hAnsi="Times New Roman" w:cs="Times New Roman"/>
                            <w:b/>
                            <w:szCs w:val="20"/>
                            <w:lang w:val="fr-FR"/>
                          </w:rPr>
                        </w:pPr>
                        <w:r>
                          <w:rPr>
                            <w:rFonts w:ascii="Times New Roman" w:hAnsi="Times New Roman" w:cs="Times New Roman"/>
                            <w:b/>
                            <w:szCs w:val="20"/>
                            <w:lang w:val="fr-FR"/>
                          </w:rPr>
                          <w:t>14</w:t>
                        </w:r>
                      </w:p>
                    </w:txbxContent>
                  </v:textbox>
                </v:oval>
                <v:oval id="Oval 4402" o:spid="_x0000_s4867" style="position:absolute;left:5105;top:13404;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5Xp8UA&#10;AADeAAAADwAAAGRycy9kb3ducmV2LnhtbESPQWsCMRSE70L/Q3gFL6LZ6lbs1iilIHgTben5dfO6&#10;Wdy8hCTV1V9vCgWPw8x8wyzXve3EiUJsHSt4mhQgiGunW24UfH5sxgsQMSFr7ByTggtFWK8eBkus&#10;tDvznk6H1IgM4VihApOSr6SMtSGLceI8cfZ+XLCYsgyN1AHPGW47OS2KubTYcl4w6OndUH08/FoF&#10;5e5aP7f6ePGj73LvZ189BWOUGj72b68gEvXpHv5vb7WC6aJ8mcHfnXwF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DlenxQAAAN4AAAAPAAAAAAAAAAAAAAAAAJgCAABkcnMv&#10;ZG93bnJldi54bWxQSwUGAAAAAAQABAD1AAAAigMAAAAA&#10;" strokecolor="#4a7ebb" strokeweight="3.5pt">
                  <v:textbox inset="0,0,0,0">
                    <w:txbxContent>
                      <w:p w:rsidR="00862F6C" w:rsidRPr="00095FAB" w:rsidRDefault="00862F6C" w:rsidP="003918F3">
                        <w:pPr>
                          <w:jc w:val="center"/>
                          <w:rPr>
                            <w:rFonts w:ascii="Times New Roman" w:hAnsi="Times New Roman" w:cs="Times New Roman"/>
                            <w:b/>
                            <w:szCs w:val="20"/>
                            <w:lang w:val="fr-FR"/>
                          </w:rPr>
                        </w:pPr>
                        <w:r>
                          <w:rPr>
                            <w:rFonts w:ascii="Times New Roman" w:hAnsi="Times New Roman" w:cs="Times New Roman"/>
                            <w:b/>
                            <w:szCs w:val="20"/>
                            <w:lang w:val="fr-FR"/>
                          </w:rPr>
                          <w:t>14</w:t>
                        </w:r>
                      </w:p>
                    </w:txbxContent>
                  </v:textbox>
                </v:oval>
                <v:shape id="AutoShape 13404" o:spid="_x0000_s4868" type="#_x0000_t32" style="position:absolute;left:8756;top:14254;width:0;height: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qMq8cAAADeAAAADwAAAGRycy9kb3ducmV2LnhtbESPT2vCQBTE70K/w/IKvelGkWJSVymC&#10;IhYP/iG0t0f2NQnNvg27q8Z+elcQPA4z8xtmOu9MI87kfG1ZwXCQgCAurK65VHA8LPsTED4ga2ws&#10;k4IreZjPXnpTzLS98I7O+1CKCGGfoYIqhDaT0hcVGfQD2xJH79c6gyFKV0rt8BLhppGjJHmXBmuO&#10;CxW2tKio+NufjILvr/SUX/MtbfJhuvlBZ/z/YaXU22v3+QEiUBee4Ud7rRWMJuN0DPc78QrI2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yoyrxwAAAN4AAAAPAAAAAAAA&#10;AAAAAAAAAKECAABkcnMvZG93bnJldi54bWxQSwUGAAAAAAQABAD5AAAAlQMAAAAA&#10;">
                  <v:stroke endarrow="block"/>
                </v:shape>
                <v:group id="Group 4429" o:spid="_x0000_s4869" style="position:absolute;left:8182;top:14942;width:2793;height:624" coordorigin="8872,14942" coordsize="2793,6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geOv8cAAADe&#10;AAAADwAAAAAAAAAAAAAAAACqAgAAZHJzL2Rvd25yZXYueG1sUEsFBgAAAAAEAAQA+gAAAJ4DAAAA&#10;AA==&#10;">
                  <v:rect id="Rectangle 13413" o:spid="_x0000_s4870" style="position:absolute;left:8872;top:14942;width:1013;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ep8UA&#10;AADeAAAADwAAAGRycy9kb3ducmV2LnhtbESPQYvCMBSE78L+h/AWvGm6VUSrURZF0aPWy97eNs+2&#10;u81LaaJWf70RBI/DzHzDzBatqcSFGldaVvDVj0AQZ1aXnCs4puveGITzyBory6TgRg4W84/ODBNt&#10;r7yny8HnIkDYJaig8L5OpHRZQQZd39bEwTvZxqAPssmlbvAa4KaScRSNpMGSw0KBNS0Lyv4PZ6Pg&#10;t4yPeN+nm8hM1gO/a9O/889Kqe5n+z0F4an17/CrvdUK4vFwMoLnnXAF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d6nxQAAAN4AAAAPAAAAAAAAAAAAAAAAAJgCAABkcnMv&#10;ZG93bnJldi54bWxQSwUGAAAAAAQABAD1AAAAigMAAAAA&#10;">
                    <v:textbox>
                      <w:txbxContent>
                        <w:p w:rsidR="00862F6C" w:rsidRPr="00F811DC" w:rsidRDefault="00862F6C" w:rsidP="00B11801">
                          <w:pPr>
                            <w:jc w:val="center"/>
                            <w:rPr>
                              <w:rFonts w:asciiTheme="majorHAnsi" w:hAnsiTheme="majorHAnsi" w:cstheme="majorHAnsi"/>
                              <w:sz w:val="18"/>
                              <w:szCs w:val="18"/>
                            </w:rPr>
                          </w:pPr>
                          <w:r>
                            <w:rPr>
                              <w:rFonts w:asciiTheme="majorHAnsi" w:hAnsiTheme="majorHAnsi" w:cstheme="majorHAnsi"/>
                              <w:sz w:val="18"/>
                              <w:szCs w:val="18"/>
                            </w:rPr>
                            <w:t>Closing circuits</w:t>
                          </w:r>
                        </w:p>
                      </w:txbxContent>
                    </v:textbox>
                  </v:rect>
                  <v:shape id="Text Box 13414" o:spid="_x0000_s4871" type="#_x0000_t202" style="position:absolute;left:9885;top:14942;width:1780;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nJccA&#10;AADeAAAADwAAAGRycy9kb3ducmV2LnhtbESPT2vCQBTE7wW/w/KEXoputKIxukopKPZW/6DXR/aZ&#10;BLNv4+42pt++Wyj0OMzMb5jlujO1aMn5yrKC0TABQZxbXXGh4HTcDFIQPiBrrC2Tgm/ysF71npaY&#10;afvgPbWHUIgIYZ+hgjKEJpPS5yUZ9EPbEEfvap3BEKUrpHb4iHBTy3GSTKXBiuNCiQ29l5TfDl9G&#10;QTrZtRf/8fp5zqfXeh5eZu327pR67ndvCxCBuvAf/mvvtIJxOpnP4PdOv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mJyXHAAAA3gAAAA8AAAAAAAAAAAAAAAAAmAIAAGRy&#10;cy9kb3ducmV2LnhtbFBLBQYAAAAABAAEAPUAAACMAwAAAAA=&#10;">
                    <v:textbox>
                      <w:txbxContent>
                        <w:p w:rsidR="00862F6C" w:rsidRPr="00D97623" w:rsidRDefault="00862F6C" w:rsidP="00B11801">
                          <w:pPr>
                            <w:rPr>
                              <w:rFonts w:asciiTheme="majorHAnsi" w:hAnsiTheme="majorHAnsi" w:cstheme="majorHAnsi"/>
                              <w:sz w:val="18"/>
                              <w:szCs w:val="18"/>
                              <w:lang w:val="fr-FR"/>
                            </w:rPr>
                          </w:pPr>
                          <w:r>
                            <w:rPr>
                              <w:rFonts w:asciiTheme="majorHAnsi" w:hAnsiTheme="majorHAnsi" w:cstheme="majorHAnsi"/>
                              <w:sz w:val="18"/>
                              <w:szCs w:val="18"/>
                              <w:lang w:val="fr-FR"/>
                            </w:rPr>
                            <w:t>Close</w:t>
                          </w:r>
                          <w:r w:rsidRPr="00D97623">
                            <w:rPr>
                              <w:rFonts w:asciiTheme="majorHAnsi" w:hAnsiTheme="majorHAnsi" w:cstheme="majorHAnsi"/>
                              <w:sz w:val="18"/>
                              <w:szCs w:val="18"/>
                              <w:lang w:val="fr-FR"/>
                            </w:rPr>
                            <w:t xml:space="preserve"> FV640, FV642</w:t>
                          </w:r>
                        </w:p>
                      </w:txbxContent>
                    </v:textbox>
                  </v:shape>
                </v:group>
                <v:shape id="AutoShape 13398" o:spid="_x0000_s4872" type="#_x0000_t32" style="position:absolute;left:5131;top:14261;width:36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0blsQAAADeAAAADwAAAGRycy9kb3ducmV2LnhtbERPTWsCMRC9C/6HMIVepGaVWnRrlG1B&#10;qIIHrd7HzXQTupmsm6jbf28OQo+P9z1fdq4WV2qD9axgNMxAEJdeW64UHL5XL1MQISJrrD2Tgj8K&#10;sFz0e3PMtb/xjq77WIkUwiFHBSbGJpcylIYchqFviBP341uHMcG2krrFWwp3tRxn2Zt0aDk1GGzo&#10;01D5u784Bdv16KM4Gbve7M52O1kV9aUaHJV6fuqKdxCRuvgvfri/tILx9HWW9qY76QrIx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zRuWxAAAAN4AAAAPAAAAAAAAAAAA&#10;AAAAAKECAABkcnMvZG93bnJldi54bWxQSwUGAAAAAAQABAD5AAAAkgMAAAAA&#10;"/>
                <v:oval id="Oval 4433" o:spid="_x0000_s4873" style="position:absolute;left:8034;top:1524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gTcUA&#10;AADeAAAADwAAAGRycy9kb3ducmV2LnhtbESPQWsCMRSE74X+h/CEXopmq1vR1ShSKHgr2tLzc/Pc&#10;LG5eQhJ17a9vCgWPw8x8wyzXve3EhUJsHSt4GRUgiGunW24UfH2+D2cgYkLW2DkmBTeKsF49Piyx&#10;0u7KO7rsUyMyhGOFCkxKvpIy1oYsxpHzxNk7umAxZRkaqQNeM9x2clwUU2mx5bxg0NObofq0P1sF&#10;5cdP/drq080/H8qdn3z3FIxR6mnQbxYgEvXpHv5vb7WC8aycz+HvTr4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5mBNxQAAAN4AAAAPAAAAAAAAAAAAAAAAAJgCAABkcnMv&#10;ZG93bnJldi54bWxQSwUGAAAAAAQABAD1AAAAigMAAAAA&#10;" strokecolor="#4a7ebb" strokeweight="3.5pt">
                  <v:textbox inset="0,0,0,0">
                    <w:txbxContent>
                      <w:p w:rsidR="00862F6C" w:rsidRPr="00095FAB" w:rsidRDefault="00862F6C" w:rsidP="00B11801">
                        <w:pPr>
                          <w:jc w:val="center"/>
                          <w:rPr>
                            <w:rFonts w:ascii="Times New Roman" w:hAnsi="Times New Roman" w:cs="Times New Roman"/>
                            <w:b/>
                            <w:szCs w:val="20"/>
                            <w:lang w:val="fr-FR"/>
                          </w:rPr>
                        </w:pPr>
                        <w:r>
                          <w:rPr>
                            <w:rFonts w:ascii="Times New Roman" w:hAnsi="Times New Roman" w:cs="Times New Roman"/>
                            <w:b/>
                            <w:szCs w:val="20"/>
                            <w:lang w:val="fr-FR"/>
                          </w:rPr>
                          <w:t>14</w:t>
                        </w:r>
                      </w:p>
                    </w:txbxContent>
                  </v:textbox>
                </v:oval>
                <v:rect id="Rectangle 13450" o:spid="_x0000_s4874" style="position:absolute;left:7288;top:9358;width:1317;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N5UsQA&#10;AADeAAAADwAAAGRycy9kb3ducmV2LnhtbESPvW7CMBSF90q8g3WR2IpNUCtIMQiBQDBCWNhu49sk&#10;Jb6OYgOhT4+HSoxH50/fbNHZWtyo9ZVjDaOhAkGcO1NxoeGUbd4nIHxANlg7Jg0P8rCY995mmBp3&#10;5wPdjqEQcYR9ihrKEJpUSp+XZNEPXUMcvR/XWgxRtoU0Ld7juK1lotSntFhxfCixoVVJ+eV4tRq+&#10;q+SEf4dsq+x0Mw77Lvu9ntdaD/rd8gtEoC68wv/tndGQTD5UBIg4EQX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TeVLEAAAA3gAAAA8AAAAAAAAAAAAAAAAAmAIAAGRycy9k&#10;b3ducmV2LnhtbFBLBQYAAAAABAAEAPUAAACJAwAAAAA=&#10;">
                  <v:textbox>
                    <w:txbxContent>
                      <w:p w:rsidR="00862F6C" w:rsidRPr="00F811DC" w:rsidRDefault="00862F6C" w:rsidP="00955B5D">
                        <w:pPr>
                          <w:spacing w:before="120"/>
                          <w:jc w:val="center"/>
                          <w:rPr>
                            <w:rFonts w:asciiTheme="majorHAnsi" w:hAnsiTheme="majorHAnsi" w:cstheme="majorHAnsi"/>
                            <w:sz w:val="18"/>
                            <w:szCs w:val="18"/>
                          </w:rPr>
                        </w:pPr>
                        <w:r w:rsidRPr="00F811DC">
                          <w:rPr>
                            <w:rFonts w:asciiTheme="majorHAnsi" w:hAnsiTheme="majorHAnsi" w:cstheme="majorHAnsi"/>
                            <w:sz w:val="18"/>
                            <w:szCs w:val="18"/>
                          </w:rPr>
                          <w:t>Stop</w:t>
                        </w:r>
                      </w:p>
                    </w:txbxContent>
                  </v:textbox>
                </v:rect>
                <v:oval id="Oval 4904" o:spid="_x0000_s4875" style="position:absolute;left:7231;top:937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2UcUA&#10;AADeAAAADwAAAGRycy9kb3ducmV2LnhtbESPW2sCMRSE34X+h3AKfRHNekW2RimFQt+KF3w+bo6b&#10;xc1JSFJd++sbQfBxmJlvmOW6s624UIiNYwWjYQGCuHK64VrBfvc1WICICVlj65gU3CjCevXSW2Kp&#10;3ZU3dNmmWmQIxxIVmJR8KWWsDFmMQ+eJs3dywWLKMtRSB7xmuG3luCjm0mLDecGgp09D1Xn7axVM&#10;f/6qWaPPN98/Tjd+cugoGKPU22v38Q4iUZee4Uf7WysYL2bFCO538hW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ZRxQAAAN4AAAAPAAAAAAAAAAAAAAAAAJgCAABkcnMv&#10;ZG93bnJldi54bWxQSwUGAAAAAAQABAD1AAAAigMAAAAA&#10;" strokecolor="#4a7ebb" strokeweight="3.5pt">
                  <v:textbox inset="0,0,0,0">
                    <w:txbxContent>
                      <w:p w:rsidR="00862F6C" w:rsidRPr="00095FAB" w:rsidRDefault="00862F6C" w:rsidP="00955B5D">
                        <w:pPr>
                          <w:jc w:val="center"/>
                          <w:rPr>
                            <w:rFonts w:ascii="Times New Roman" w:hAnsi="Times New Roman" w:cs="Times New Roman"/>
                            <w:b/>
                            <w:szCs w:val="20"/>
                            <w:lang w:val="fr-FR"/>
                          </w:rPr>
                        </w:pPr>
                        <w:r>
                          <w:rPr>
                            <w:rFonts w:ascii="Times New Roman" w:hAnsi="Times New Roman" w:cs="Times New Roman"/>
                            <w:b/>
                            <w:szCs w:val="20"/>
                            <w:lang w:val="fr-FR"/>
                          </w:rPr>
                          <w:t>0</w:t>
                        </w:r>
                      </w:p>
                    </w:txbxContent>
                  </v:textbox>
                </v:oval>
                <v:shape id="AutoShape 13406" o:spid="_x0000_s4876" type="#_x0000_t32" style="position:absolute;left:9365;top:14701;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862ZscAAADeAAAADwAAAGRycy9kb3ducmV2LnhtbESPQWsCMRSE74X+h/AKvRTNuqDIapSt&#10;INSCB63en5vnJnTzsm6ibv99UxB6HGbmG2a+7F0jbtQF61nBaJiBIK68tlwrOHytB1MQISJrbDyT&#10;gh8KsFw8P82x0P7OO7rtYy0ShEOBCkyMbSFlqAw5DEPfEifv7DuHMcmulrrDe4K7RuZZNpEOLacF&#10;gy2tDFXf+6tTsN2M3suTsZvP3cVux+uyudZvR6VeX/pyBiJSH//Dj/aHVpBPx1kOf3fSFZ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zrZmxwAAAN4AAAAPAAAAAAAA&#10;AAAAAAAAAKECAABkcnMvZG93bnJldi54bWxQSwUGAAAAAAQABAD5AAAAlQMAAAAA&#10;"/>
                <v:shape id="Text Box 13405" o:spid="_x0000_s4877" type="#_x0000_t202" style="position:absolute;left:9454;top:14152;width:1443;height: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NXMUA&#10;AADeAAAADwAAAGRycy9kb3ducmV2LnhtbESPQWvCQBSE74L/YXlCb7qrVrHRVUQp9FQxtgVvj+wz&#10;CWbfhuzWpP++Kwgeh5n5hlltOluJGzW+dKxhPFIgiDNnSs41fJ3ehwsQPiAbrByThj/ysFn3eytM&#10;jGv5SLc05CJC2CeooQihTqT0WUEW/cjVxNG7uMZiiLLJpWmwjXBbyYlSc2mx5LhQYE27grJr+ms1&#10;fH9ezj+v6pDv7axuXack2zep9cug2y5BBOrCM/xofxgNk8VMTeF+J14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A1cxQAAAN4AAAAPAAAAAAAAAAAAAAAAAJgCAABkcnMv&#10;ZG93bnJldi54bWxQSwUGAAAAAAQABAD1AAAAigMAAAAA&#10;" filled="f" stroked="f">
                  <v:textbox>
                    <w:txbxContent>
                      <w:p w:rsidR="00862F6C" w:rsidRDefault="00862F6C" w:rsidP="0072140E">
                        <w:pPr>
                          <w:rPr>
                            <w:rFonts w:asciiTheme="majorHAnsi" w:hAnsiTheme="majorHAnsi" w:cstheme="majorHAnsi"/>
                            <w:sz w:val="18"/>
                            <w:szCs w:val="18"/>
                            <w:lang w:val="fr-FR"/>
                          </w:rPr>
                        </w:pPr>
                        <w:r>
                          <w:rPr>
                            <w:rFonts w:asciiTheme="majorHAnsi" w:hAnsiTheme="majorHAnsi" w:cstheme="majorHAnsi"/>
                            <w:sz w:val="18"/>
                            <w:szCs w:val="18"/>
                            <w:lang w:val="fr-FR"/>
                          </w:rPr>
                          <w:t>FV640 &amp; FV642</w:t>
                        </w:r>
                      </w:p>
                      <w:p w:rsidR="00862F6C" w:rsidRPr="0072140E" w:rsidRDefault="00862F6C" w:rsidP="0072140E">
                        <w:pPr>
                          <w:rPr>
                            <w:rFonts w:asciiTheme="majorHAnsi" w:hAnsiTheme="majorHAnsi" w:cstheme="majorHAnsi"/>
                            <w:sz w:val="18"/>
                            <w:szCs w:val="18"/>
                            <w:lang w:val="fr-FR"/>
                          </w:rPr>
                        </w:pPr>
                        <w:r>
                          <w:rPr>
                            <w:rFonts w:asciiTheme="majorHAnsi" w:hAnsiTheme="majorHAnsi" w:cstheme="majorHAnsi"/>
                            <w:sz w:val="18"/>
                            <w:szCs w:val="18"/>
                            <w:lang w:val="fr-FR"/>
                          </w:rPr>
                          <w:t>closed</w:t>
                        </w:r>
                      </w:p>
                    </w:txbxContent>
                  </v:textbox>
                </v:shape>
              </v:group>
            </w:pict>
          </mc:Fallback>
        </mc:AlternateContent>
      </w:r>
      <w:r w:rsidR="0082117C">
        <w:rPr>
          <w:szCs w:val="20"/>
        </w:rPr>
        <w:t>Liquid mode</w:t>
      </w:r>
    </w:p>
    <w:p w:rsidR="00600128" w:rsidRDefault="00600128" w:rsidP="00183251">
      <w:pPr>
        <w:rPr>
          <w:szCs w:val="20"/>
        </w:rPr>
      </w:pPr>
    </w:p>
    <w:p w:rsidR="0033652B" w:rsidRDefault="0033652B" w:rsidP="00183251">
      <w:pPr>
        <w:rPr>
          <w:szCs w:val="20"/>
        </w:rPr>
      </w:pPr>
    </w:p>
    <w:p w:rsidR="0033652B" w:rsidRPr="0051716F" w:rsidRDefault="0033652B" w:rsidP="00183251">
      <w:pPr>
        <w:rPr>
          <w:szCs w:val="20"/>
        </w:rPr>
      </w:pPr>
    </w:p>
    <w:p w:rsidR="00600128" w:rsidRPr="0051716F" w:rsidRDefault="00600128" w:rsidP="00183251">
      <w:pPr>
        <w:rPr>
          <w:szCs w:val="20"/>
        </w:rPr>
      </w:pPr>
    </w:p>
    <w:p w:rsidR="00600128" w:rsidRPr="0051716F" w:rsidRDefault="00600128" w:rsidP="00183251">
      <w:pPr>
        <w:rPr>
          <w:szCs w:val="20"/>
        </w:rPr>
      </w:pPr>
    </w:p>
    <w:p w:rsidR="00600128" w:rsidRPr="0051716F" w:rsidRDefault="00600128" w:rsidP="00183251">
      <w:pPr>
        <w:rPr>
          <w:szCs w:val="20"/>
        </w:rPr>
      </w:pPr>
    </w:p>
    <w:p w:rsidR="00600128" w:rsidRPr="0051716F" w:rsidRDefault="00600128" w:rsidP="00183251">
      <w:pPr>
        <w:rPr>
          <w:szCs w:val="20"/>
        </w:rPr>
      </w:pPr>
    </w:p>
    <w:p w:rsidR="00600128" w:rsidRPr="0051716F" w:rsidRDefault="00600128" w:rsidP="00183251">
      <w:pPr>
        <w:rPr>
          <w:szCs w:val="20"/>
        </w:rPr>
      </w:pPr>
    </w:p>
    <w:p w:rsidR="00600128" w:rsidRPr="0051716F" w:rsidRDefault="00600128" w:rsidP="00183251">
      <w:pPr>
        <w:rPr>
          <w:szCs w:val="20"/>
        </w:rPr>
      </w:pPr>
    </w:p>
    <w:p w:rsidR="00600128" w:rsidRPr="0051716F" w:rsidRDefault="00600128" w:rsidP="00183251">
      <w:pPr>
        <w:rPr>
          <w:szCs w:val="20"/>
        </w:rPr>
      </w:pPr>
    </w:p>
    <w:p w:rsidR="00600128" w:rsidRPr="0051716F" w:rsidRDefault="00600128" w:rsidP="00183251">
      <w:pPr>
        <w:rPr>
          <w:szCs w:val="20"/>
        </w:rPr>
      </w:pPr>
    </w:p>
    <w:p w:rsidR="00600128" w:rsidRPr="0051716F" w:rsidRDefault="00600128" w:rsidP="00183251">
      <w:pPr>
        <w:rPr>
          <w:szCs w:val="20"/>
        </w:rPr>
      </w:pPr>
    </w:p>
    <w:p w:rsidR="00600128" w:rsidRPr="0051716F" w:rsidRDefault="00600128" w:rsidP="00183251">
      <w:pPr>
        <w:rPr>
          <w:szCs w:val="20"/>
        </w:rPr>
      </w:pPr>
    </w:p>
    <w:p w:rsidR="00600128" w:rsidRPr="0051716F" w:rsidRDefault="00600128" w:rsidP="00183251">
      <w:pPr>
        <w:rPr>
          <w:szCs w:val="20"/>
        </w:rPr>
      </w:pPr>
    </w:p>
    <w:p w:rsidR="00600128" w:rsidRPr="0051716F" w:rsidRDefault="00600128" w:rsidP="00183251">
      <w:pPr>
        <w:rPr>
          <w:szCs w:val="20"/>
        </w:rPr>
      </w:pPr>
    </w:p>
    <w:p w:rsidR="00600128" w:rsidRPr="0051716F" w:rsidRDefault="00600128" w:rsidP="00183251">
      <w:pPr>
        <w:rPr>
          <w:szCs w:val="20"/>
        </w:rPr>
      </w:pPr>
    </w:p>
    <w:p w:rsidR="00600128" w:rsidRPr="0051716F" w:rsidRDefault="00600128" w:rsidP="00183251">
      <w:pPr>
        <w:rPr>
          <w:szCs w:val="20"/>
        </w:rPr>
      </w:pPr>
    </w:p>
    <w:p w:rsidR="0051716F" w:rsidRDefault="0051716F" w:rsidP="00183251">
      <w:pPr>
        <w:rPr>
          <w:szCs w:val="20"/>
        </w:rPr>
      </w:pPr>
    </w:p>
    <w:p w:rsidR="003056F6" w:rsidRDefault="003056F6" w:rsidP="00183251">
      <w:pPr>
        <w:rPr>
          <w:szCs w:val="20"/>
        </w:rPr>
      </w:pPr>
    </w:p>
    <w:p w:rsidR="0088599F" w:rsidRDefault="0088599F" w:rsidP="003056F6">
      <w:pPr>
        <w:spacing w:after="120"/>
        <w:rPr>
          <w:szCs w:val="20"/>
        </w:rPr>
      </w:pPr>
    </w:p>
    <w:p w:rsidR="0088599F" w:rsidRDefault="0088599F" w:rsidP="003056F6">
      <w:pPr>
        <w:spacing w:after="120"/>
        <w:rPr>
          <w:szCs w:val="20"/>
        </w:rPr>
      </w:pPr>
    </w:p>
    <w:p w:rsidR="0088599F" w:rsidRDefault="0088599F" w:rsidP="003056F6">
      <w:pPr>
        <w:spacing w:after="120"/>
        <w:rPr>
          <w:szCs w:val="20"/>
        </w:rPr>
      </w:pPr>
    </w:p>
    <w:p w:rsidR="0088599F" w:rsidRDefault="0088599F" w:rsidP="003056F6">
      <w:pPr>
        <w:spacing w:after="120"/>
        <w:rPr>
          <w:szCs w:val="20"/>
        </w:rPr>
      </w:pPr>
    </w:p>
    <w:p w:rsidR="0088599F" w:rsidRDefault="0088599F" w:rsidP="003056F6">
      <w:pPr>
        <w:spacing w:after="120"/>
        <w:rPr>
          <w:szCs w:val="20"/>
        </w:rPr>
      </w:pPr>
    </w:p>
    <w:p w:rsidR="0088599F" w:rsidRDefault="0088599F" w:rsidP="003056F6">
      <w:pPr>
        <w:spacing w:after="120"/>
        <w:rPr>
          <w:szCs w:val="20"/>
        </w:rPr>
      </w:pPr>
    </w:p>
    <w:p w:rsidR="00183251" w:rsidRPr="0051716F" w:rsidRDefault="00183251" w:rsidP="003056F6">
      <w:pPr>
        <w:spacing w:after="120"/>
        <w:rPr>
          <w:szCs w:val="20"/>
        </w:rPr>
      </w:pPr>
      <w:r w:rsidRPr="0051716F">
        <w:rPr>
          <w:szCs w:val="20"/>
        </w:rPr>
        <w:lastRenderedPageBreak/>
        <w:t xml:space="preserve">Table </w:t>
      </w:r>
      <w:r w:rsidR="00CD1CDC" w:rsidRPr="0051716F">
        <w:rPr>
          <w:szCs w:val="20"/>
        </w:rPr>
        <w:t>6</w:t>
      </w:r>
      <w:r w:rsidR="00150691">
        <w:rPr>
          <w:szCs w:val="20"/>
        </w:rPr>
        <w:t>:</w:t>
      </w:r>
      <w:r w:rsidRPr="0051716F">
        <w:rPr>
          <w:szCs w:val="20"/>
        </w:rPr>
        <w:t xml:space="preserve"> </w:t>
      </w:r>
      <w:r w:rsidR="00F01982" w:rsidRPr="0051716F">
        <w:rPr>
          <w:szCs w:val="20"/>
        </w:rPr>
        <w:t>Cryostat warm-up - H</w:t>
      </w:r>
      <w:r w:rsidR="00257791" w:rsidRPr="0051716F">
        <w:rPr>
          <w:szCs w:val="20"/>
        </w:rPr>
        <w:t xml:space="preserve">elium </w:t>
      </w:r>
      <w:r w:rsidR="00547717" w:rsidRPr="0051716F">
        <w:rPr>
          <w:szCs w:val="20"/>
        </w:rPr>
        <w:t>tank</w:t>
      </w:r>
      <w:r w:rsidR="00150691">
        <w:rPr>
          <w:szCs w:val="20"/>
        </w:rPr>
        <w:t xml:space="preserve"> – Liquid </w:t>
      </w:r>
      <w:r w:rsidR="003D25BA">
        <w:rPr>
          <w:szCs w:val="20"/>
        </w:rPr>
        <w:t>mode</w:t>
      </w:r>
    </w:p>
    <w:tbl>
      <w:tblPr>
        <w:tblStyle w:val="TableGrid"/>
        <w:tblW w:w="0" w:type="auto"/>
        <w:tblInd w:w="108" w:type="dxa"/>
        <w:tblLook w:val="00A0" w:firstRow="1" w:lastRow="0" w:firstColumn="1" w:lastColumn="0" w:noHBand="0" w:noVBand="0"/>
      </w:tblPr>
      <w:tblGrid>
        <w:gridCol w:w="1362"/>
        <w:gridCol w:w="1615"/>
        <w:gridCol w:w="1418"/>
        <w:gridCol w:w="1984"/>
        <w:gridCol w:w="1670"/>
        <w:gridCol w:w="1413"/>
      </w:tblGrid>
      <w:tr w:rsidR="00C11955" w:rsidRPr="0051716F" w:rsidTr="004A0CB9">
        <w:tc>
          <w:tcPr>
            <w:tcW w:w="1362" w:type="dxa"/>
          </w:tcPr>
          <w:p w:rsidR="00C11955" w:rsidRPr="0045641A" w:rsidRDefault="00C11955" w:rsidP="00285846">
            <w:pPr>
              <w:rPr>
                <w:sz w:val="18"/>
                <w:szCs w:val="18"/>
              </w:rPr>
            </w:pPr>
            <w:r w:rsidRPr="0045641A">
              <w:rPr>
                <w:sz w:val="18"/>
                <w:szCs w:val="18"/>
              </w:rPr>
              <w:t>Heater</w:t>
            </w:r>
          </w:p>
        </w:tc>
        <w:tc>
          <w:tcPr>
            <w:tcW w:w="1615" w:type="dxa"/>
          </w:tcPr>
          <w:p w:rsidR="00C11955" w:rsidRPr="0045641A" w:rsidRDefault="00C11955" w:rsidP="00285846">
            <w:pPr>
              <w:rPr>
                <w:sz w:val="18"/>
                <w:szCs w:val="18"/>
              </w:rPr>
            </w:pPr>
            <w:r>
              <w:rPr>
                <w:sz w:val="18"/>
                <w:szCs w:val="18"/>
              </w:rPr>
              <w:t>Pt t</w:t>
            </w:r>
            <w:r w:rsidRPr="0045641A">
              <w:rPr>
                <w:sz w:val="18"/>
                <w:szCs w:val="18"/>
              </w:rPr>
              <w:t>hermometer</w:t>
            </w:r>
          </w:p>
        </w:tc>
        <w:tc>
          <w:tcPr>
            <w:tcW w:w="1418" w:type="dxa"/>
          </w:tcPr>
          <w:p w:rsidR="00C11955" w:rsidRPr="0045641A" w:rsidRDefault="00C11955" w:rsidP="00285846">
            <w:pPr>
              <w:rPr>
                <w:sz w:val="18"/>
                <w:szCs w:val="18"/>
              </w:rPr>
            </w:pPr>
            <w:r w:rsidRPr="0045641A">
              <w:rPr>
                <w:sz w:val="18"/>
                <w:szCs w:val="18"/>
              </w:rPr>
              <w:t>Level</w:t>
            </w:r>
          </w:p>
        </w:tc>
        <w:tc>
          <w:tcPr>
            <w:tcW w:w="1984" w:type="dxa"/>
          </w:tcPr>
          <w:p w:rsidR="00C11955" w:rsidRPr="0045641A" w:rsidRDefault="00C11955" w:rsidP="00285846">
            <w:pPr>
              <w:rPr>
                <w:sz w:val="18"/>
                <w:szCs w:val="18"/>
              </w:rPr>
            </w:pPr>
            <w:r w:rsidRPr="0045641A">
              <w:rPr>
                <w:sz w:val="18"/>
                <w:szCs w:val="18"/>
              </w:rPr>
              <w:t>Temperature setpoint</w:t>
            </w:r>
          </w:p>
        </w:tc>
        <w:tc>
          <w:tcPr>
            <w:tcW w:w="1670" w:type="dxa"/>
          </w:tcPr>
          <w:p w:rsidR="00C11955" w:rsidRPr="004A0CB9" w:rsidRDefault="00C11955" w:rsidP="00285846">
            <w:pPr>
              <w:rPr>
                <w:sz w:val="18"/>
                <w:szCs w:val="18"/>
              </w:rPr>
            </w:pPr>
            <w:r>
              <w:rPr>
                <w:sz w:val="18"/>
                <w:szCs w:val="18"/>
              </w:rPr>
              <w:t>CX t</w:t>
            </w:r>
            <w:r w:rsidRPr="004A0CB9">
              <w:rPr>
                <w:sz w:val="18"/>
                <w:szCs w:val="18"/>
              </w:rPr>
              <w:t>hermometer</w:t>
            </w:r>
          </w:p>
        </w:tc>
        <w:tc>
          <w:tcPr>
            <w:tcW w:w="1413" w:type="dxa"/>
          </w:tcPr>
          <w:p w:rsidR="00C11955" w:rsidRPr="004A0CB9" w:rsidRDefault="00C11955" w:rsidP="00285846">
            <w:pPr>
              <w:rPr>
                <w:sz w:val="18"/>
                <w:szCs w:val="18"/>
              </w:rPr>
            </w:pPr>
            <w:r w:rsidRPr="004A0CB9">
              <w:rPr>
                <w:sz w:val="18"/>
                <w:szCs w:val="18"/>
              </w:rPr>
              <w:t>Temperature threshold</w:t>
            </w:r>
          </w:p>
        </w:tc>
      </w:tr>
      <w:tr w:rsidR="004A0CB9" w:rsidRPr="0051716F" w:rsidTr="004A0CB9">
        <w:trPr>
          <w:trHeight w:val="605"/>
        </w:trPr>
        <w:tc>
          <w:tcPr>
            <w:tcW w:w="1362" w:type="dxa"/>
          </w:tcPr>
          <w:p w:rsidR="004A0CB9" w:rsidRPr="00BA5145" w:rsidRDefault="004A0CB9" w:rsidP="00257791">
            <w:pPr>
              <w:spacing w:before="60"/>
              <w:rPr>
                <w:sz w:val="18"/>
                <w:szCs w:val="18"/>
              </w:rPr>
            </w:pPr>
            <w:r w:rsidRPr="00BA5145">
              <w:rPr>
                <w:sz w:val="18"/>
                <w:szCs w:val="18"/>
              </w:rPr>
              <w:t>EH640AF</w:t>
            </w:r>
          </w:p>
          <w:p w:rsidR="004A0CB9" w:rsidRPr="00BA5145" w:rsidRDefault="004A0CB9" w:rsidP="00257791">
            <w:pPr>
              <w:spacing w:before="60"/>
              <w:rPr>
                <w:sz w:val="18"/>
                <w:szCs w:val="18"/>
              </w:rPr>
            </w:pPr>
            <w:r w:rsidRPr="00BA5145">
              <w:rPr>
                <w:sz w:val="18"/>
                <w:szCs w:val="18"/>
              </w:rPr>
              <w:t>EH641AC</w:t>
            </w:r>
          </w:p>
        </w:tc>
        <w:tc>
          <w:tcPr>
            <w:tcW w:w="1615" w:type="dxa"/>
          </w:tcPr>
          <w:p w:rsidR="004A0CB9" w:rsidRPr="00BA5145" w:rsidRDefault="004A0CB9" w:rsidP="00257791">
            <w:pPr>
              <w:spacing w:before="60"/>
              <w:rPr>
                <w:sz w:val="18"/>
                <w:szCs w:val="18"/>
              </w:rPr>
            </w:pPr>
            <w:r w:rsidRPr="00BA5145">
              <w:rPr>
                <w:sz w:val="18"/>
                <w:szCs w:val="18"/>
              </w:rPr>
              <w:t>TT640AF</w:t>
            </w:r>
          </w:p>
          <w:p w:rsidR="004A0CB9" w:rsidRPr="00BA5145" w:rsidRDefault="004A0CB9" w:rsidP="00257791">
            <w:pPr>
              <w:spacing w:before="60"/>
              <w:rPr>
                <w:sz w:val="18"/>
                <w:szCs w:val="18"/>
              </w:rPr>
            </w:pPr>
            <w:r w:rsidRPr="00BA5145">
              <w:rPr>
                <w:sz w:val="18"/>
                <w:szCs w:val="18"/>
              </w:rPr>
              <w:t>TT641AC</w:t>
            </w:r>
          </w:p>
        </w:tc>
        <w:tc>
          <w:tcPr>
            <w:tcW w:w="1418" w:type="dxa"/>
          </w:tcPr>
          <w:p w:rsidR="004A0CB9" w:rsidRPr="00BA5145" w:rsidRDefault="004A0CB9" w:rsidP="00257791">
            <w:pPr>
              <w:spacing w:before="60"/>
              <w:rPr>
                <w:sz w:val="18"/>
                <w:szCs w:val="18"/>
              </w:rPr>
            </w:pPr>
            <w:r w:rsidRPr="00BA5145">
              <w:rPr>
                <w:sz w:val="18"/>
                <w:szCs w:val="18"/>
              </w:rPr>
              <w:t>LI670</w:t>
            </w:r>
          </w:p>
          <w:p w:rsidR="004A0CB9" w:rsidRPr="00BA5145" w:rsidRDefault="004A0CB9" w:rsidP="00150691">
            <w:pPr>
              <w:spacing w:before="60"/>
              <w:rPr>
                <w:sz w:val="18"/>
                <w:szCs w:val="18"/>
              </w:rPr>
            </w:pPr>
            <w:r w:rsidRPr="00BA5145">
              <w:rPr>
                <w:sz w:val="18"/>
                <w:szCs w:val="18"/>
              </w:rPr>
              <w:t>LI670</w:t>
            </w:r>
          </w:p>
        </w:tc>
        <w:tc>
          <w:tcPr>
            <w:tcW w:w="1984" w:type="dxa"/>
          </w:tcPr>
          <w:p w:rsidR="004A0CB9" w:rsidRPr="00BA5145" w:rsidRDefault="004A0CB9" w:rsidP="00257791">
            <w:pPr>
              <w:spacing w:before="60"/>
              <w:rPr>
                <w:sz w:val="18"/>
                <w:szCs w:val="18"/>
              </w:rPr>
            </w:pPr>
            <w:r w:rsidRPr="00BA5145">
              <w:rPr>
                <w:sz w:val="18"/>
                <w:szCs w:val="18"/>
              </w:rPr>
              <w:t>TT640setpoint</w:t>
            </w:r>
          </w:p>
          <w:p w:rsidR="004A0CB9" w:rsidRPr="00BA5145" w:rsidRDefault="004A0CB9" w:rsidP="00257791">
            <w:pPr>
              <w:spacing w:before="60"/>
              <w:rPr>
                <w:sz w:val="18"/>
                <w:szCs w:val="18"/>
              </w:rPr>
            </w:pPr>
            <w:r w:rsidRPr="00BA5145">
              <w:rPr>
                <w:sz w:val="18"/>
                <w:szCs w:val="18"/>
              </w:rPr>
              <w:t>TT641setpoint</w:t>
            </w:r>
          </w:p>
        </w:tc>
        <w:tc>
          <w:tcPr>
            <w:tcW w:w="1670" w:type="dxa"/>
          </w:tcPr>
          <w:p w:rsidR="004A0CB9" w:rsidRDefault="004A0CB9" w:rsidP="004A0CB9">
            <w:pPr>
              <w:spacing w:before="60"/>
              <w:rPr>
                <w:sz w:val="18"/>
                <w:szCs w:val="18"/>
              </w:rPr>
            </w:pPr>
            <w:r>
              <w:rPr>
                <w:sz w:val="18"/>
                <w:szCs w:val="18"/>
              </w:rPr>
              <w:t>TT644</w:t>
            </w:r>
          </w:p>
          <w:p w:rsidR="004A0CB9" w:rsidRPr="004A0CB9" w:rsidRDefault="004A0CB9" w:rsidP="004A0CB9">
            <w:pPr>
              <w:spacing w:before="60"/>
              <w:rPr>
                <w:sz w:val="18"/>
                <w:szCs w:val="18"/>
              </w:rPr>
            </w:pPr>
            <w:r>
              <w:rPr>
                <w:sz w:val="18"/>
                <w:szCs w:val="18"/>
              </w:rPr>
              <w:t>TT644</w:t>
            </w:r>
          </w:p>
        </w:tc>
        <w:tc>
          <w:tcPr>
            <w:tcW w:w="1413" w:type="dxa"/>
          </w:tcPr>
          <w:p w:rsidR="004A0CB9" w:rsidRDefault="004A0CB9" w:rsidP="004A0CB9">
            <w:pPr>
              <w:spacing w:before="60"/>
              <w:rPr>
                <w:sz w:val="18"/>
                <w:szCs w:val="18"/>
              </w:rPr>
            </w:pPr>
            <w:r>
              <w:rPr>
                <w:sz w:val="18"/>
                <w:szCs w:val="18"/>
              </w:rPr>
              <w:t>50K</w:t>
            </w:r>
          </w:p>
          <w:p w:rsidR="004A0CB9" w:rsidRPr="004A0CB9" w:rsidRDefault="004A0CB9" w:rsidP="004A0CB9">
            <w:pPr>
              <w:spacing w:before="60"/>
              <w:rPr>
                <w:sz w:val="18"/>
                <w:szCs w:val="18"/>
              </w:rPr>
            </w:pPr>
            <w:r>
              <w:rPr>
                <w:sz w:val="18"/>
                <w:szCs w:val="18"/>
              </w:rPr>
              <w:t>50K</w:t>
            </w:r>
          </w:p>
        </w:tc>
      </w:tr>
    </w:tbl>
    <w:p w:rsidR="0033652B" w:rsidRDefault="0033652B" w:rsidP="00AF4024">
      <w:pPr>
        <w:rPr>
          <w:szCs w:val="20"/>
        </w:rPr>
      </w:pPr>
    </w:p>
    <w:p w:rsidR="007365F4" w:rsidRDefault="007365F4">
      <w:pPr>
        <w:rPr>
          <w:szCs w:val="20"/>
        </w:rPr>
      </w:pPr>
    </w:p>
    <w:p w:rsidR="002C5A95" w:rsidRDefault="0023450B" w:rsidP="002C5A95">
      <w:pPr>
        <w:rPr>
          <w:szCs w:val="20"/>
        </w:rPr>
      </w:pPr>
      <w:r>
        <w:rPr>
          <w:noProof/>
          <w:szCs w:val="20"/>
          <w:lang w:val="sv-SE" w:eastAsia="sv-SE"/>
        </w:rPr>
        <mc:AlternateContent>
          <mc:Choice Requires="wpg">
            <w:drawing>
              <wp:anchor distT="0" distB="0" distL="114300" distR="114300" simplePos="0" relativeHeight="277118464" behindDoc="0" locked="0" layoutInCell="1" allowOverlap="1">
                <wp:simplePos x="0" y="0"/>
                <wp:positionH relativeFrom="column">
                  <wp:posOffset>-422275</wp:posOffset>
                </wp:positionH>
                <wp:positionV relativeFrom="paragraph">
                  <wp:posOffset>78740</wp:posOffset>
                </wp:positionV>
                <wp:extent cx="6321425" cy="4874895"/>
                <wp:effectExtent l="25400" t="31115" r="25400" b="27940"/>
                <wp:wrapNone/>
                <wp:docPr id="28410" name="Group 45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1425" cy="4874895"/>
                          <a:chOff x="753" y="2429"/>
                          <a:chExt cx="9955" cy="7677"/>
                        </a:xfrm>
                      </wpg:grpSpPr>
                      <wps:wsp>
                        <wps:cNvPr id="28411" name="Text Box 13318"/>
                        <wps:cNvSpPr txBox="1">
                          <a:spLocks noChangeArrowheads="1"/>
                        </wps:cNvSpPr>
                        <wps:spPr bwMode="auto">
                          <a:xfrm>
                            <a:off x="6351" y="6187"/>
                            <a:ext cx="3221" cy="5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Default="00862F6C" w:rsidP="0033652B">
                              <w:pPr>
                                <w:rPr>
                                  <w:rFonts w:asciiTheme="majorHAnsi" w:hAnsiTheme="majorHAnsi" w:cstheme="majorHAnsi"/>
                                  <w:sz w:val="18"/>
                                  <w:szCs w:val="18"/>
                                </w:rPr>
                              </w:pPr>
                              <w:r w:rsidRPr="00F811DC">
                                <w:rPr>
                                  <w:rFonts w:asciiTheme="majorHAnsi" w:hAnsiTheme="majorHAnsi" w:cstheme="majorHAnsi"/>
                                  <w:sz w:val="18"/>
                                  <w:szCs w:val="18"/>
                                </w:rPr>
                                <w:t xml:space="preserve">TT641A </w:t>
                              </w:r>
                              <w:r>
                                <w:rPr>
                                  <w:rFonts w:asciiTheme="majorHAnsi" w:hAnsiTheme="majorHAnsi" w:cstheme="majorHAnsi"/>
                                  <w:sz w:val="18"/>
                                  <w:szCs w:val="18"/>
                                </w:rPr>
                                <w:t>OR</w:t>
                              </w:r>
                              <w:r w:rsidRPr="00F811DC">
                                <w:rPr>
                                  <w:rFonts w:asciiTheme="majorHAnsi" w:hAnsiTheme="majorHAnsi" w:cstheme="majorHAnsi"/>
                                  <w:sz w:val="18"/>
                                  <w:szCs w:val="18"/>
                                </w:rPr>
                                <w:t xml:space="preserve"> B </w:t>
                              </w:r>
                              <w:r>
                                <w:rPr>
                                  <w:rFonts w:asciiTheme="majorHAnsi" w:hAnsiTheme="majorHAnsi" w:cstheme="majorHAnsi"/>
                                  <w:sz w:val="18"/>
                                  <w:szCs w:val="18"/>
                                </w:rPr>
                                <w:t>OR</w:t>
                              </w:r>
                              <w:r w:rsidRPr="00F811DC">
                                <w:rPr>
                                  <w:rFonts w:asciiTheme="majorHAnsi" w:hAnsiTheme="majorHAnsi" w:cstheme="majorHAnsi"/>
                                  <w:sz w:val="18"/>
                                  <w:szCs w:val="18"/>
                                </w:rPr>
                                <w:t xml:space="preserve"> C &gt;TT641setpoint</w:t>
                              </w:r>
                              <w:r>
                                <w:rPr>
                                  <w:rFonts w:asciiTheme="majorHAnsi" w:hAnsiTheme="majorHAnsi" w:cstheme="majorHAnsi"/>
                                  <w:sz w:val="18"/>
                                  <w:szCs w:val="18"/>
                                </w:rPr>
                                <w:t xml:space="preserve"> </w:t>
                              </w:r>
                            </w:p>
                            <w:p w:rsidR="00862F6C" w:rsidRPr="00F811DC" w:rsidRDefault="00862F6C" w:rsidP="0033652B">
                              <w:pPr>
                                <w:rPr>
                                  <w:rFonts w:asciiTheme="majorHAnsi" w:hAnsiTheme="majorHAnsi" w:cstheme="majorHAnsi"/>
                                  <w:sz w:val="18"/>
                                  <w:szCs w:val="18"/>
                                </w:rPr>
                              </w:pPr>
                              <w:r>
                                <w:rPr>
                                  <w:rFonts w:asciiTheme="majorHAnsi" w:hAnsiTheme="majorHAnsi" w:cstheme="majorHAnsi"/>
                                  <w:sz w:val="18"/>
                                  <w:szCs w:val="18"/>
                                </w:rPr>
                                <w:t>OR FT583&gt;FT583limit</w:t>
                              </w:r>
                            </w:p>
                          </w:txbxContent>
                        </wps:txbx>
                        <wps:bodyPr rot="0" vert="horz" wrap="square" lIns="91440" tIns="45720" rIns="91440" bIns="45720" anchor="t" anchorCtr="0" upright="1">
                          <a:noAutofit/>
                        </wps:bodyPr>
                      </wps:wsp>
                      <wps:wsp>
                        <wps:cNvPr id="28412" name="Text Box 13319"/>
                        <wps:cNvSpPr txBox="1">
                          <a:spLocks noChangeArrowheads="1"/>
                        </wps:cNvSpPr>
                        <wps:spPr bwMode="auto">
                          <a:xfrm>
                            <a:off x="6434" y="4804"/>
                            <a:ext cx="1659"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33652B">
                              <w:pPr>
                                <w:rPr>
                                  <w:rFonts w:asciiTheme="majorHAnsi" w:hAnsiTheme="majorHAnsi" w:cstheme="majorHAnsi"/>
                                  <w:sz w:val="18"/>
                                  <w:szCs w:val="18"/>
                                  <w:lang w:val="fr-FR"/>
                                </w:rPr>
                              </w:pPr>
                              <w:r>
                                <w:rPr>
                                  <w:rFonts w:asciiTheme="majorHAnsi" w:hAnsiTheme="majorHAnsi" w:cstheme="majorHAnsi"/>
                                  <w:sz w:val="18"/>
                                  <w:szCs w:val="18"/>
                                  <w:lang w:val="fr-FR"/>
                                </w:rPr>
                                <w:t>LI68</w:t>
                              </w:r>
                              <w:r w:rsidRPr="00F811DC">
                                <w:rPr>
                                  <w:rFonts w:asciiTheme="majorHAnsi" w:hAnsiTheme="majorHAnsi" w:cstheme="majorHAnsi"/>
                                  <w:sz w:val="18"/>
                                  <w:szCs w:val="18"/>
                                  <w:lang w:val="fr-FR"/>
                                </w:rPr>
                                <w:t>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sym w:font="Symbol" w:char="F0A3"/>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5</w:t>
                              </w:r>
                            </w:p>
                          </w:txbxContent>
                        </wps:txbx>
                        <wps:bodyPr rot="0" vert="horz" wrap="square" lIns="91440" tIns="45720" rIns="91440" bIns="45720" anchor="t" anchorCtr="0" upright="1">
                          <a:noAutofit/>
                        </wps:bodyPr>
                      </wps:wsp>
                      <wps:wsp>
                        <wps:cNvPr id="28413" name="AutoShape 13320"/>
                        <wps:cNvCnPr>
                          <a:cxnSpLocks noChangeShapeType="1"/>
                        </wps:cNvCnPr>
                        <wps:spPr bwMode="auto">
                          <a:xfrm>
                            <a:off x="6317" y="2981"/>
                            <a:ext cx="0" cy="470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14" name="AutoShape 13322"/>
                        <wps:cNvCnPr>
                          <a:cxnSpLocks noChangeShapeType="1"/>
                        </wps:cNvCnPr>
                        <wps:spPr bwMode="auto">
                          <a:xfrm>
                            <a:off x="5769" y="7680"/>
                            <a:ext cx="1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15" name="AutoShape 13323"/>
                        <wps:cNvCnPr>
                          <a:cxnSpLocks noChangeShapeType="1"/>
                        </wps:cNvCnPr>
                        <wps:spPr bwMode="auto">
                          <a:xfrm flipH="1">
                            <a:off x="5406" y="5347"/>
                            <a:ext cx="0" cy="408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04" name="AutoShape 13324"/>
                        <wps:cNvCnPr>
                          <a:cxnSpLocks noChangeShapeType="1"/>
                        </wps:cNvCnPr>
                        <wps:spPr bwMode="auto">
                          <a:xfrm>
                            <a:off x="5408" y="5351"/>
                            <a:ext cx="850"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919" name="AutoShape 13325"/>
                        <wps:cNvCnPr>
                          <a:cxnSpLocks noChangeShapeType="1"/>
                        </wps:cNvCnPr>
                        <wps:spPr bwMode="auto">
                          <a:xfrm>
                            <a:off x="6197" y="503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20" name="AutoShape 13326"/>
                        <wps:cNvCnPr>
                          <a:cxnSpLocks noChangeShapeType="1"/>
                        </wps:cNvCnPr>
                        <wps:spPr bwMode="auto">
                          <a:xfrm>
                            <a:off x="6188" y="637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30" name="AutoShape 13327"/>
                        <wps:cNvCnPr>
                          <a:cxnSpLocks noChangeShapeType="1"/>
                        </wps:cNvCnPr>
                        <wps:spPr bwMode="auto">
                          <a:xfrm>
                            <a:off x="5769" y="7676"/>
                            <a:ext cx="0" cy="175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31" name="AutoShape 13328"/>
                        <wps:cNvCnPr>
                          <a:cxnSpLocks noChangeShapeType="1"/>
                        </wps:cNvCnPr>
                        <wps:spPr bwMode="auto">
                          <a:xfrm>
                            <a:off x="7055" y="7676"/>
                            <a:ext cx="0" cy="138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32" name="Text Box 13329"/>
                        <wps:cNvSpPr txBox="1">
                          <a:spLocks noChangeArrowheads="1"/>
                        </wps:cNvSpPr>
                        <wps:spPr bwMode="auto">
                          <a:xfrm>
                            <a:off x="7131" y="7601"/>
                            <a:ext cx="1087" cy="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33652B">
                              <w:pP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17933" name="AutoShape 13330"/>
                        <wps:cNvCnPr>
                          <a:cxnSpLocks noChangeShapeType="1"/>
                        </wps:cNvCnPr>
                        <wps:spPr bwMode="auto">
                          <a:xfrm>
                            <a:off x="6944" y="779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34" name="AutoShape 13331"/>
                        <wps:cNvCnPr>
                          <a:cxnSpLocks noChangeShapeType="1"/>
                        </wps:cNvCnPr>
                        <wps:spPr bwMode="auto">
                          <a:xfrm>
                            <a:off x="5401" y="9442"/>
                            <a:ext cx="3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35" name="AutoShape 13332"/>
                        <wps:cNvCnPr>
                          <a:cxnSpLocks noChangeShapeType="1"/>
                        </wps:cNvCnPr>
                        <wps:spPr bwMode="auto">
                          <a:xfrm flipV="1">
                            <a:off x="7056" y="9059"/>
                            <a:ext cx="306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36" name="AutoShape 13333"/>
                        <wps:cNvCnPr>
                          <a:cxnSpLocks noChangeShapeType="1"/>
                        </wps:cNvCnPr>
                        <wps:spPr bwMode="auto">
                          <a:xfrm>
                            <a:off x="10121" y="2745"/>
                            <a:ext cx="0" cy="629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37" name="AutoShape 13334"/>
                        <wps:cNvCnPr>
                          <a:cxnSpLocks noChangeShapeType="1"/>
                        </wps:cNvCnPr>
                        <wps:spPr bwMode="auto">
                          <a:xfrm flipV="1">
                            <a:off x="2229" y="5214"/>
                            <a:ext cx="408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38" name="AutoShape 13335"/>
                        <wps:cNvCnPr>
                          <a:cxnSpLocks noChangeShapeType="1"/>
                        </wps:cNvCnPr>
                        <wps:spPr bwMode="auto">
                          <a:xfrm flipH="1">
                            <a:off x="10129" y="9094"/>
                            <a:ext cx="0" cy="624"/>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17939" name="Group 13336"/>
                        <wpg:cNvGrpSpPr>
                          <a:grpSpLocks/>
                        </wpg:cNvGrpSpPr>
                        <wpg:grpSpPr bwMode="auto">
                          <a:xfrm>
                            <a:off x="5766" y="5453"/>
                            <a:ext cx="3458" cy="789"/>
                            <a:chOff x="4731" y="8651"/>
                            <a:chExt cx="5755" cy="312"/>
                          </a:xfrm>
                        </wpg:grpSpPr>
                        <wps:wsp>
                          <wps:cNvPr id="17940" name="Rectangle 13337"/>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17941" name="Text Box 13338"/>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 xml:space="preserve">Start </w:t>
                                </w:r>
                                <w:r w:rsidRPr="00F811DC">
                                  <w:rPr>
                                    <w:rFonts w:asciiTheme="majorHAnsi" w:hAnsiTheme="majorHAnsi" w:cstheme="majorHAnsi"/>
                                    <w:sz w:val="18"/>
                                    <w:szCs w:val="18"/>
                                  </w:rPr>
                                  <w:t xml:space="preserve">EH641AC </w:t>
                                </w:r>
                              </w:p>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CV581, CV583 opened</w:t>
                                </w:r>
                              </w:p>
                              <w:p w:rsidR="00862F6C" w:rsidRPr="00F811DC" w:rsidRDefault="00862F6C" w:rsidP="0033652B">
                                <w:pPr>
                                  <w:rPr>
                                    <w:rFonts w:asciiTheme="majorHAnsi" w:hAnsiTheme="majorHAnsi" w:cstheme="majorHAnsi"/>
                                    <w:sz w:val="18"/>
                                    <w:szCs w:val="18"/>
                                  </w:rPr>
                                </w:pPr>
                                <w:r>
                                  <w:rPr>
                                    <w:rFonts w:asciiTheme="majorHAnsi" w:hAnsiTheme="majorHAnsi" w:cstheme="majorHAnsi"/>
                                    <w:sz w:val="18"/>
                                    <w:szCs w:val="18"/>
                                  </w:rPr>
                                  <w:t xml:space="preserve">FV680 opened </w:t>
                                </w:r>
                              </w:p>
                            </w:txbxContent>
                          </wps:txbx>
                          <wps:bodyPr rot="0" vert="horz" wrap="square" lIns="91440" tIns="45720" rIns="91440" bIns="45720" anchor="t" anchorCtr="0" upright="1">
                            <a:noAutofit/>
                          </wps:bodyPr>
                        </wps:wsp>
                      </wpg:grpSp>
                      <wps:wsp>
                        <wps:cNvPr id="17942" name="AutoShape 13339"/>
                        <wps:cNvCnPr>
                          <a:cxnSpLocks noChangeShapeType="1"/>
                        </wps:cNvCnPr>
                        <wps:spPr bwMode="auto">
                          <a:xfrm>
                            <a:off x="5536" y="3728"/>
                            <a:ext cx="0" cy="113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43" name="AutoShape 13340"/>
                        <wps:cNvCnPr>
                          <a:cxnSpLocks noChangeShapeType="1"/>
                        </wps:cNvCnPr>
                        <wps:spPr bwMode="auto">
                          <a:xfrm>
                            <a:off x="5534" y="3728"/>
                            <a:ext cx="737"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944" name="AutoShape 13341"/>
                        <wps:cNvCnPr>
                          <a:cxnSpLocks noChangeShapeType="1"/>
                        </wps:cNvCnPr>
                        <wps:spPr bwMode="auto">
                          <a:xfrm>
                            <a:off x="5533" y="4858"/>
                            <a:ext cx="79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45" name="AutoShape 13342"/>
                        <wps:cNvCnPr>
                          <a:cxnSpLocks noChangeShapeType="1"/>
                        </wps:cNvCnPr>
                        <wps:spPr bwMode="auto">
                          <a:xfrm>
                            <a:off x="5775" y="4739"/>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46" name="Text Box 13343"/>
                        <wps:cNvSpPr txBox="1">
                          <a:spLocks noChangeArrowheads="1"/>
                        </wps:cNvSpPr>
                        <wps:spPr bwMode="auto">
                          <a:xfrm>
                            <a:off x="4649" y="4592"/>
                            <a:ext cx="1180"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33652B">
                              <w:pPr>
                                <w:rPr>
                                  <w:rFonts w:asciiTheme="majorHAnsi" w:hAnsiTheme="majorHAnsi" w:cstheme="majorHAnsi"/>
                                  <w:sz w:val="18"/>
                                  <w:szCs w:val="18"/>
                                  <w:lang w:val="fr-FR"/>
                                </w:rPr>
                              </w:pPr>
                              <w:r>
                                <w:rPr>
                                  <w:rFonts w:asciiTheme="majorHAnsi" w:hAnsiTheme="majorHAnsi" w:cstheme="majorHAnsi"/>
                                  <w:sz w:val="18"/>
                                  <w:szCs w:val="18"/>
                                  <w:lang w:val="fr-FR"/>
                                </w:rPr>
                                <w:t>LI68</w:t>
                              </w:r>
                              <w:r w:rsidRPr="00F811DC">
                                <w:rPr>
                                  <w:rFonts w:asciiTheme="majorHAnsi" w:hAnsiTheme="majorHAnsi" w:cstheme="majorHAnsi"/>
                                  <w:sz w:val="18"/>
                                  <w:szCs w:val="18"/>
                                  <w:lang w:val="fr-FR"/>
                                </w:rPr>
                                <w:t>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&gt;</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5</w:t>
                              </w:r>
                            </w:p>
                          </w:txbxContent>
                        </wps:txbx>
                        <wps:bodyPr rot="0" vert="horz" wrap="square" lIns="91440" tIns="45720" rIns="91440" bIns="45720" anchor="t" anchorCtr="0" upright="1">
                          <a:noAutofit/>
                        </wps:bodyPr>
                      </wps:wsp>
                      <wpg:grpSp>
                        <wpg:cNvPr id="17947" name="Group 13347"/>
                        <wpg:cNvGrpSpPr>
                          <a:grpSpLocks/>
                        </wpg:cNvGrpSpPr>
                        <wpg:grpSpPr bwMode="auto">
                          <a:xfrm>
                            <a:off x="5754" y="6717"/>
                            <a:ext cx="3458" cy="819"/>
                            <a:chOff x="4731" y="8651"/>
                            <a:chExt cx="5755" cy="312"/>
                          </a:xfrm>
                        </wpg:grpSpPr>
                        <wps:wsp>
                          <wps:cNvPr id="17948" name="Rectangle 13348"/>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17949" name="Text Box 13349"/>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 xml:space="preserve">Stop </w:t>
                                </w:r>
                                <w:r w:rsidRPr="00F811DC">
                                  <w:rPr>
                                    <w:rFonts w:asciiTheme="majorHAnsi" w:hAnsiTheme="majorHAnsi" w:cstheme="majorHAnsi"/>
                                    <w:sz w:val="18"/>
                                    <w:szCs w:val="18"/>
                                  </w:rPr>
                                  <w:t>EH641AC</w:t>
                                </w:r>
                              </w:p>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CV581, CV583 opened</w:t>
                                </w:r>
                              </w:p>
                              <w:p w:rsidR="00862F6C" w:rsidRPr="00F811DC" w:rsidRDefault="00862F6C" w:rsidP="0033652B">
                                <w:pPr>
                                  <w:rPr>
                                    <w:rFonts w:asciiTheme="majorHAnsi" w:hAnsiTheme="majorHAnsi" w:cstheme="majorHAnsi"/>
                                    <w:sz w:val="18"/>
                                    <w:szCs w:val="18"/>
                                  </w:rPr>
                                </w:pPr>
                                <w:r>
                                  <w:rPr>
                                    <w:rFonts w:asciiTheme="majorHAnsi" w:hAnsiTheme="majorHAnsi" w:cstheme="majorHAnsi"/>
                                    <w:sz w:val="18"/>
                                    <w:szCs w:val="18"/>
                                  </w:rPr>
                                  <w:t>FV680 opened</w:t>
                                </w:r>
                              </w:p>
                            </w:txbxContent>
                          </wps:txbx>
                          <wps:bodyPr rot="0" vert="horz" wrap="square" lIns="91440" tIns="45720" rIns="91440" bIns="45720" anchor="t" anchorCtr="0" upright="1">
                            <a:noAutofit/>
                          </wps:bodyPr>
                        </wps:wsp>
                      </wpg:grpSp>
                      <wps:wsp>
                        <wps:cNvPr id="17950" name="AutoShape 13350"/>
                        <wps:cNvCnPr>
                          <a:cxnSpLocks noChangeShapeType="1"/>
                        </wps:cNvCnPr>
                        <wps:spPr bwMode="auto">
                          <a:xfrm>
                            <a:off x="1691" y="7702"/>
                            <a:ext cx="289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51" name="AutoShape 13351"/>
                        <wps:cNvCnPr>
                          <a:cxnSpLocks noChangeShapeType="1"/>
                        </wps:cNvCnPr>
                        <wps:spPr bwMode="auto">
                          <a:xfrm flipH="1">
                            <a:off x="1339" y="5438"/>
                            <a:ext cx="0" cy="27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84" name="AutoShape 13352"/>
                        <wps:cNvCnPr>
                          <a:cxnSpLocks noChangeShapeType="1"/>
                        </wps:cNvCnPr>
                        <wps:spPr bwMode="auto">
                          <a:xfrm>
                            <a:off x="1341" y="5438"/>
                            <a:ext cx="850"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985" name="AutoShape 13353"/>
                        <wps:cNvCnPr>
                          <a:cxnSpLocks noChangeShapeType="1"/>
                        </wps:cNvCnPr>
                        <wps:spPr bwMode="auto">
                          <a:xfrm>
                            <a:off x="2110" y="646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86" name="AutoShape 13354"/>
                        <wps:cNvCnPr>
                          <a:cxnSpLocks noChangeShapeType="1"/>
                        </wps:cNvCnPr>
                        <wps:spPr bwMode="auto">
                          <a:xfrm>
                            <a:off x="1691" y="7691"/>
                            <a:ext cx="0" cy="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87" name="AutoShape 13355"/>
                        <wps:cNvCnPr>
                          <a:cxnSpLocks noChangeShapeType="1"/>
                        </wps:cNvCnPr>
                        <wps:spPr bwMode="auto">
                          <a:xfrm>
                            <a:off x="4593" y="7687"/>
                            <a:ext cx="0" cy="204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88" name="Text Box 13356"/>
                        <wps:cNvSpPr txBox="1">
                          <a:spLocks noChangeArrowheads="1"/>
                        </wps:cNvSpPr>
                        <wps:spPr bwMode="auto">
                          <a:xfrm>
                            <a:off x="4595" y="7503"/>
                            <a:ext cx="787"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33652B">
                              <w:pP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17989" name="AutoShape 13357"/>
                        <wps:cNvCnPr>
                          <a:cxnSpLocks noChangeShapeType="1"/>
                        </wps:cNvCnPr>
                        <wps:spPr bwMode="auto">
                          <a:xfrm>
                            <a:off x="4467" y="787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90" name="AutoShape 13358"/>
                        <wps:cNvCnPr>
                          <a:cxnSpLocks noChangeShapeType="1"/>
                        </wps:cNvCnPr>
                        <wps:spPr bwMode="auto">
                          <a:xfrm>
                            <a:off x="1323" y="8213"/>
                            <a:ext cx="3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91" name="AutoShape 13359"/>
                        <wps:cNvCnPr>
                          <a:cxnSpLocks noChangeShapeType="1"/>
                        </wps:cNvCnPr>
                        <wps:spPr bwMode="auto">
                          <a:xfrm>
                            <a:off x="2230" y="5215"/>
                            <a:ext cx="0" cy="24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7992" name="Group 13360"/>
                        <wpg:cNvGrpSpPr>
                          <a:grpSpLocks/>
                        </wpg:cNvGrpSpPr>
                        <wpg:grpSpPr bwMode="auto">
                          <a:xfrm>
                            <a:off x="1688" y="5574"/>
                            <a:ext cx="3458" cy="624"/>
                            <a:chOff x="4731" y="8651"/>
                            <a:chExt cx="5755" cy="312"/>
                          </a:xfrm>
                        </wpg:grpSpPr>
                        <wps:wsp>
                          <wps:cNvPr id="17993" name="Rectangle 13361"/>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17994" name="Text Box 13362"/>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 xml:space="preserve">Start </w:t>
                                </w:r>
                                <w:r w:rsidRPr="00F811DC">
                                  <w:rPr>
                                    <w:rFonts w:asciiTheme="majorHAnsi" w:hAnsiTheme="majorHAnsi" w:cstheme="majorHAnsi"/>
                                    <w:sz w:val="18"/>
                                    <w:szCs w:val="18"/>
                                  </w:rPr>
                                  <w:t>EH640AF</w:t>
                                </w:r>
                              </w:p>
                            </w:txbxContent>
                          </wps:txbx>
                          <wps:bodyPr rot="0" vert="horz" wrap="square" lIns="91440" tIns="45720" rIns="91440" bIns="45720" anchor="t" anchorCtr="0" upright="1">
                            <a:noAutofit/>
                          </wps:bodyPr>
                        </wps:wsp>
                      </wpg:grpSp>
                      <wpg:grpSp>
                        <wpg:cNvPr id="17995" name="Group 13363"/>
                        <wpg:cNvGrpSpPr>
                          <a:grpSpLocks/>
                        </wpg:cNvGrpSpPr>
                        <wpg:grpSpPr bwMode="auto">
                          <a:xfrm>
                            <a:off x="1676" y="6852"/>
                            <a:ext cx="3458" cy="624"/>
                            <a:chOff x="4731" y="8651"/>
                            <a:chExt cx="5755" cy="312"/>
                          </a:xfrm>
                        </wpg:grpSpPr>
                        <wps:wsp>
                          <wps:cNvPr id="17996" name="Rectangle 13364"/>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17997" name="Text Box 13365"/>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 xml:space="preserve">Stop </w:t>
                                </w:r>
                                <w:r w:rsidRPr="00F811DC">
                                  <w:rPr>
                                    <w:rFonts w:asciiTheme="majorHAnsi" w:hAnsiTheme="majorHAnsi" w:cstheme="majorHAnsi"/>
                                    <w:sz w:val="18"/>
                                    <w:szCs w:val="18"/>
                                  </w:rPr>
                                  <w:t>EH640AF</w:t>
                                </w:r>
                              </w:p>
                            </w:txbxContent>
                          </wps:txbx>
                          <wps:bodyPr rot="0" vert="horz" wrap="square" lIns="91440" tIns="45720" rIns="91440" bIns="45720" anchor="t" anchorCtr="0" upright="1">
                            <a:noAutofit/>
                          </wps:bodyPr>
                        </wps:wsp>
                      </wpg:grpSp>
                      <wps:wsp>
                        <wps:cNvPr id="17998" name="Text Box 13366"/>
                        <wps:cNvSpPr txBox="1">
                          <a:spLocks noChangeArrowheads="1"/>
                        </wps:cNvSpPr>
                        <wps:spPr bwMode="auto">
                          <a:xfrm>
                            <a:off x="2272" y="6114"/>
                            <a:ext cx="3671" cy="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33652B">
                              <w:pPr>
                                <w:rPr>
                                  <w:rFonts w:asciiTheme="majorHAnsi" w:hAnsiTheme="majorHAnsi" w:cstheme="majorHAnsi"/>
                                  <w:sz w:val="18"/>
                                  <w:szCs w:val="18"/>
                                </w:rPr>
                              </w:pPr>
                              <w:r w:rsidRPr="00F811DC">
                                <w:rPr>
                                  <w:rFonts w:asciiTheme="majorHAnsi" w:hAnsiTheme="majorHAnsi" w:cstheme="majorHAnsi"/>
                                  <w:sz w:val="18"/>
                                  <w:szCs w:val="18"/>
                                </w:rPr>
                                <w:t xml:space="preserve">TT640A </w:t>
                              </w:r>
                              <w:r>
                                <w:rPr>
                                  <w:rFonts w:asciiTheme="majorHAnsi" w:hAnsiTheme="majorHAnsi" w:cstheme="majorHAnsi"/>
                                  <w:sz w:val="18"/>
                                  <w:szCs w:val="18"/>
                                </w:rPr>
                                <w:t>OR B OR C OR</w:t>
                              </w:r>
                              <w:r w:rsidRPr="00F811DC">
                                <w:rPr>
                                  <w:rFonts w:asciiTheme="majorHAnsi" w:hAnsiTheme="majorHAnsi" w:cstheme="majorHAnsi"/>
                                  <w:sz w:val="18"/>
                                  <w:szCs w:val="18"/>
                                </w:rPr>
                                <w:t xml:space="preserve"> D</w:t>
                              </w:r>
                            </w:p>
                            <w:p w:rsidR="00862F6C" w:rsidRDefault="00862F6C" w:rsidP="000524E3">
                              <w:pPr>
                                <w:rPr>
                                  <w:rFonts w:asciiTheme="majorHAnsi" w:hAnsiTheme="majorHAnsi" w:cstheme="majorHAnsi"/>
                                  <w:sz w:val="18"/>
                                  <w:szCs w:val="18"/>
                                </w:rPr>
                              </w:pPr>
                              <w:r>
                                <w:rPr>
                                  <w:rFonts w:asciiTheme="majorHAnsi" w:hAnsiTheme="majorHAnsi" w:cstheme="majorHAnsi"/>
                                  <w:sz w:val="18"/>
                                  <w:szCs w:val="18"/>
                                </w:rPr>
                                <w:t xml:space="preserve"> OR E OR</w:t>
                              </w:r>
                              <w:r w:rsidRPr="00F811DC">
                                <w:rPr>
                                  <w:rFonts w:asciiTheme="majorHAnsi" w:hAnsiTheme="majorHAnsi" w:cstheme="majorHAnsi"/>
                                  <w:sz w:val="18"/>
                                  <w:szCs w:val="18"/>
                                </w:rPr>
                                <w:t xml:space="preserve"> F &gt; TT640setpoint</w:t>
                              </w:r>
                              <w:r>
                                <w:rPr>
                                  <w:rFonts w:asciiTheme="majorHAnsi" w:hAnsiTheme="majorHAnsi" w:cstheme="majorHAnsi"/>
                                  <w:sz w:val="18"/>
                                  <w:szCs w:val="18"/>
                                </w:rPr>
                                <w:t xml:space="preserve"> </w:t>
                              </w:r>
                            </w:p>
                            <w:p w:rsidR="00862F6C" w:rsidRPr="00F811DC" w:rsidRDefault="00862F6C" w:rsidP="000524E3">
                              <w:pPr>
                                <w:rPr>
                                  <w:rFonts w:asciiTheme="majorHAnsi" w:hAnsiTheme="majorHAnsi" w:cstheme="majorHAnsi"/>
                                  <w:sz w:val="18"/>
                                  <w:szCs w:val="18"/>
                                </w:rPr>
                              </w:pPr>
                              <w:r>
                                <w:rPr>
                                  <w:rFonts w:asciiTheme="majorHAnsi" w:hAnsiTheme="majorHAnsi" w:cstheme="majorHAnsi"/>
                                  <w:sz w:val="18"/>
                                  <w:szCs w:val="18"/>
                                </w:rPr>
                                <w:t>OR FT583&gt;FT583limit</w:t>
                              </w:r>
                            </w:p>
                            <w:p w:rsidR="00862F6C" w:rsidRPr="00F811DC" w:rsidRDefault="00862F6C" w:rsidP="0033652B">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7999" name="Text Box 13367"/>
                        <wps:cNvSpPr txBox="1">
                          <a:spLocks noChangeArrowheads="1"/>
                        </wps:cNvSpPr>
                        <wps:spPr bwMode="auto">
                          <a:xfrm>
                            <a:off x="1635" y="7767"/>
                            <a:ext cx="2822" cy="9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33652B">
                              <w:pPr>
                                <w:rPr>
                                  <w:rFonts w:asciiTheme="majorHAnsi" w:hAnsiTheme="majorHAnsi" w:cstheme="majorHAnsi"/>
                                  <w:sz w:val="18"/>
                                  <w:szCs w:val="18"/>
                                </w:rPr>
                              </w:pPr>
                              <w:r>
                                <w:rPr>
                                  <w:rFonts w:asciiTheme="majorHAnsi" w:hAnsiTheme="majorHAnsi" w:cstheme="majorHAnsi"/>
                                  <w:sz w:val="18"/>
                                  <w:szCs w:val="18"/>
                                </w:rPr>
                                <w:t>TT640A OR B OR C OR</w:t>
                              </w:r>
                              <w:r w:rsidRPr="00F811DC">
                                <w:rPr>
                                  <w:rFonts w:asciiTheme="majorHAnsi" w:hAnsiTheme="majorHAnsi" w:cstheme="majorHAnsi"/>
                                  <w:sz w:val="18"/>
                                  <w:szCs w:val="18"/>
                                </w:rPr>
                                <w:t xml:space="preserve"> D</w:t>
                              </w:r>
                            </w:p>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 xml:space="preserve"> OR E OR</w:t>
                              </w:r>
                              <w:r w:rsidRPr="00F811DC">
                                <w:rPr>
                                  <w:rFonts w:asciiTheme="majorHAnsi" w:hAnsiTheme="majorHAnsi" w:cstheme="majorHAnsi"/>
                                  <w:sz w:val="18"/>
                                  <w:szCs w:val="18"/>
                                </w:rPr>
                                <w:t xml:space="preserve"> F &lt; (TT640setpoint – 5°C)</w:t>
                              </w:r>
                            </w:p>
                            <w:p w:rsidR="00862F6C" w:rsidRPr="00F811DC" w:rsidRDefault="00862F6C" w:rsidP="000524E3">
                              <w:pPr>
                                <w:rPr>
                                  <w:rFonts w:asciiTheme="majorHAnsi" w:hAnsiTheme="majorHAnsi" w:cstheme="majorHAnsi"/>
                                  <w:sz w:val="18"/>
                                  <w:szCs w:val="18"/>
                                </w:rPr>
                              </w:pPr>
                              <w:r>
                                <w:rPr>
                                  <w:rFonts w:asciiTheme="majorHAnsi" w:hAnsiTheme="majorHAnsi" w:cstheme="majorHAnsi"/>
                                  <w:sz w:val="18"/>
                                  <w:szCs w:val="18"/>
                                </w:rPr>
                                <w:t>&amp; FT583&lt;FT583limit</w:t>
                              </w:r>
                            </w:p>
                            <w:p w:rsidR="00862F6C" w:rsidRPr="00F811DC" w:rsidRDefault="00862F6C" w:rsidP="0033652B">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8000" name="AutoShape 13368"/>
                        <wps:cNvCnPr>
                          <a:cxnSpLocks noChangeShapeType="1"/>
                        </wps:cNvCnPr>
                        <wps:spPr bwMode="auto">
                          <a:xfrm flipV="1">
                            <a:off x="4591" y="9726"/>
                            <a:ext cx="555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001" name="AutoShape 13369"/>
                        <wps:cNvCnPr>
                          <a:cxnSpLocks noChangeShapeType="1"/>
                        </wps:cNvCnPr>
                        <wps:spPr bwMode="auto">
                          <a:xfrm>
                            <a:off x="1573" y="788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002" name="Text Box 13370"/>
                        <wps:cNvSpPr txBox="1">
                          <a:spLocks noChangeArrowheads="1"/>
                        </wps:cNvSpPr>
                        <wps:spPr bwMode="auto">
                          <a:xfrm>
                            <a:off x="5701" y="9154"/>
                            <a:ext cx="4086" cy="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Default="00862F6C" w:rsidP="0033652B">
                              <w:pPr>
                                <w:rPr>
                                  <w:rFonts w:asciiTheme="majorHAnsi" w:hAnsiTheme="majorHAnsi" w:cstheme="majorHAnsi"/>
                                  <w:sz w:val="18"/>
                                  <w:szCs w:val="18"/>
                                </w:rPr>
                              </w:pPr>
                              <w:r w:rsidRPr="00F811DC">
                                <w:rPr>
                                  <w:rFonts w:asciiTheme="majorHAnsi" w:hAnsiTheme="majorHAnsi" w:cstheme="majorHAnsi"/>
                                  <w:sz w:val="18"/>
                                  <w:szCs w:val="18"/>
                                </w:rPr>
                                <w:t>TT641A and B and C &lt; (TT641setpoint – 5°C)</w:t>
                              </w:r>
                              <w:r>
                                <w:rPr>
                                  <w:rFonts w:asciiTheme="majorHAnsi" w:hAnsiTheme="majorHAnsi" w:cstheme="majorHAnsi"/>
                                  <w:sz w:val="18"/>
                                  <w:szCs w:val="18"/>
                                </w:rPr>
                                <w:t xml:space="preserve"> </w:t>
                              </w:r>
                            </w:p>
                            <w:p w:rsidR="00862F6C" w:rsidRPr="00F811DC" w:rsidRDefault="00862F6C" w:rsidP="0033652B">
                              <w:pPr>
                                <w:rPr>
                                  <w:rFonts w:asciiTheme="majorHAnsi" w:hAnsiTheme="majorHAnsi" w:cstheme="majorHAnsi"/>
                                  <w:sz w:val="18"/>
                                  <w:szCs w:val="18"/>
                                </w:rPr>
                              </w:pPr>
                              <w:r>
                                <w:rPr>
                                  <w:rFonts w:asciiTheme="majorHAnsi" w:hAnsiTheme="majorHAnsi" w:cstheme="majorHAnsi"/>
                                  <w:sz w:val="18"/>
                                  <w:szCs w:val="18"/>
                                </w:rPr>
                                <w:t>&amp;</w:t>
                              </w:r>
                              <w:r w:rsidRPr="00860C70">
                                <w:rPr>
                                  <w:rFonts w:asciiTheme="majorHAnsi" w:hAnsiTheme="majorHAnsi" w:cstheme="majorHAnsi"/>
                                  <w:sz w:val="18"/>
                                  <w:szCs w:val="18"/>
                                </w:rPr>
                                <w:t xml:space="preserve"> </w:t>
                              </w:r>
                              <w:r>
                                <w:rPr>
                                  <w:rFonts w:asciiTheme="majorHAnsi" w:hAnsiTheme="majorHAnsi" w:cstheme="majorHAnsi"/>
                                  <w:sz w:val="18"/>
                                  <w:szCs w:val="18"/>
                                </w:rPr>
                                <w:t>FT583&lt;FT583limit</w:t>
                              </w:r>
                            </w:p>
                          </w:txbxContent>
                        </wps:txbx>
                        <wps:bodyPr rot="0" vert="horz" wrap="square" lIns="91440" tIns="45720" rIns="91440" bIns="45720" anchor="t" anchorCtr="0" upright="1">
                          <a:noAutofit/>
                        </wps:bodyPr>
                      </wps:wsp>
                      <wps:wsp>
                        <wps:cNvPr id="18003" name="AutoShape 13371"/>
                        <wps:cNvCnPr>
                          <a:cxnSpLocks noChangeShapeType="1"/>
                        </wps:cNvCnPr>
                        <wps:spPr bwMode="auto">
                          <a:xfrm>
                            <a:off x="5649" y="913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004" name="Rectangle 13374"/>
                        <wps:cNvSpPr>
                          <a:spLocks noChangeArrowheads="1"/>
                        </wps:cNvSpPr>
                        <wps:spPr bwMode="auto">
                          <a:xfrm>
                            <a:off x="7785" y="2435"/>
                            <a:ext cx="1467" cy="624"/>
                          </a:xfrm>
                          <a:prstGeom prst="rect">
                            <a:avLst/>
                          </a:prstGeom>
                          <a:solidFill>
                            <a:srgbClr val="FFFFFF"/>
                          </a:solidFill>
                          <a:ln w="9525">
                            <a:solidFill>
                              <a:srgbClr val="000000"/>
                            </a:solidFill>
                            <a:miter lim="800000"/>
                            <a:headEnd/>
                            <a:tailEnd/>
                          </a:ln>
                        </wps:spPr>
                        <wps:txbx>
                          <w:txbxContent>
                            <w:p w:rsidR="00862F6C" w:rsidRPr="00F811DC" w:rsidRDefault="00862F6C" w:rsidP="0033652B">
                              <w:pPr>
                                <w:spacing w:before="120"/>
                                <w:jc w:val="cente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18005" name="AutoShape 13375"/>
                        <wps:cNvCnPr>
                          <a:cxnSpLocks noChangeShapeType="1"/>
                        </wps:cNvCnPr>
                        <wps:spPr bwMode="auto">
                          <a:xfrm flipV="1">
                            <a:off x="9270" y="2748"/>
                            <a:ext cx="850"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8006" name="Text Box 13345"/>
                        <wps:cNvSpPr txBox="1">
                          <a:spLocks noChangeArrowheads="1"/>
                        </wps:cNvSpPr>
                        <wps:spPr bwMode="auto">
                          <a:xfrm>
                            <a:off x="7073" y="3889"/>
                            <a:ext cx="2735" cy="794"/>
                          </a:xfrm>
                          <a:prstGeom prst="rect">
                            <a:avLst/>
                          </a:prstGeom>
                          <a:solidFill>
                            <a:srgbClr val="FFFFFF"/>
                          </a:solidFill>
                          <a:ln w="9525">
                            <a:solidFill>
                              <a:srgbClr val="000000"/>
                            </a:solidFill>
                            <a:miter lim="800000"/>
                            <a:headEnd/>
                            <a:tailEnd/>
                          </a:ln>
                        </wps:spPr>
                        <wps:txbx>
                          <w:txbxContent>
                            <w:p w:rsidR="00862F6C" w:rsidRPr="00F811DC" w:rsidRDefault="00862F6C" w:rsidP="0033652B">
                              <w:pPr>
                                <w:rPr>
                                  <w:rFonts w:asciiTheme="majorHAnsi" w:hAnsiTheme="majorHAnsi" w:cstheme="majorHAnsi"/>
                                  <w:sz w:val="18"/>
                                  <w:szCs w:val="18"/>
                                </w:rPr>
                              </w:pPr>
                              <w:r w:rsidRPr="00F811DC">
                                <w:rPr>
                                  <w:rFonts w:asciiTheme="majorHAnsi" w:hAnsiTheme="majorHAnsi" w:cstheme="majorHAnsi"/>
                                  <w:sz w:val="18"/>
                                  <w:szCs w:val="18"/>
                                </w:rPr>
                                <w:t>EH641AC running 5s</w:t>
                              </w:r>
                              <w:r>
                                <w:rPr>
                                  <w:rFonts w:asciiTheme="majorHAnsi" w:hAnsiTheme="majorHAnsi" w:cstheme="majorHAnsi"/>
                                  <w:sz w:val="18"/>
                                  <w:szCs w:val="18"/>
                                </w:rPr>
                                <w:t xml:space="preserve">, </w:t>
                              </w:r>
                              <w:r w:rsidRPr="00F811DC">
                                <w:rPr>
                                  <w:rFonts w:asciiTheme="majorHAnsi" w:hAnsiTheme="majorHAnsi" w:cstheme="majorHAnsi"/>
                                  <w:sz w:val="18"/>
                                  <w:szCs w:val="18"/>
                                </w:rPr>
                                <w:t>Delay 20s</w:t>
                              </w:r>
                            </w:p>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Open CV581, CV583</w:t>
                              </w:r>
                            </w:p>
                            <w:p w:rsidR="00862F6C" w:rsidRPr="00F811DC" w:rsidRDefault="00862F6C" w:rsidP="0033652B">
                              <w:pPr>
                                <w:rPr>
                                  <w:rFonts w:asciiTheme="majorHAnsi" w:hAnsiTheme="majorHAnsi" w:cstheme="majorHAnsi"/>
                                  <w:sz w:val="18"/>
                                  <w:szCs w:val="18"/>
                                </w:rPr>
                              </w:pPr>
                              <w:r>
                                <w:rPr>
                                  <w:rFonts w:asciiTheme="majorHAnsi" w:hAnsiTheme="majorHAnsi" w:cstheme="majorHAnsi"/>
                                  <w:sz w:val="18"/>
                                  <w:szCs w:val="18"/>
                                </w:rPr>
                                <w:t>Open FV680</w:t>
                              </w:r>
                            </w:p>
                          </w:txbxContent>
                        </wps:txbx>
                        <wps:bodyPr rot="0" vert="horz" wrap="square" lIns="108000" tIns="45720" rIns="91440" bIns="45720" anchor="t" anchorCtr="0" upright="1">
                          <a:noAutofit/>
                        </wps:bodyPr>
                      </wps:wsp>
                      <wps:wsp>
                        <wps:cNvPr id="18007" name="Rectangle 13346"/>
                        <wps:cNvSpPr>
                          <a:spLocks noChangeArrowheads="1"/>
                        </wps:cNvSpPr>
                        <wps:spPr bwMode="auto">
                          <a:xfrm>
                            <a:off x="5769" y="3889"/>
                            <a:ext cx="1319" cy="794"/>
                          </a:xfrm>
                          <a:prstGeom prst="rect">
                            <a:avLst/>
                          </a:prstGeom>
                          <a:solidFill>
                            <a:srgbClr val="FFFFFF"/>
                          </a:solidFill>
                          <a:ln w="9525">
                            <a:solidFill>
                              <a:srgbClr val="000000"/>
                            </a:solidFill>
                            <a:miter lim="800000"/>
                            <a:headEnd/>
                            <a:tailEnd/>
                          </a:ln>
                        </wps:spPr>
                        <wps:txbx>
                          <w:txbxContent>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Check liquid level</w:t>
                              </w:r>
                            </w:p>
                          </w:txbxContent>
                        </wps:txbx>
                        <wps:bodyPr rot="0" vert="horz" wrap="square" lIns="108000" tIns="45720" rIns="91440" bIns="45720" anchor="t" anchorCtr="0" upright="1">
                          <a:noAutofit/>
                        </wps:bodyPr>
                      </wps:wsp>
                      <wps:wsp>
                        <wps:cNvPr id="18008" name="AutoShape 14334"/>
                        <wps:cNvCnPr>
                          <a:cxnSpLocks noChangeShapeType="1"/>
                        </wps:cNvCnPr>
                        <wps:spPr bwMode="auto">
                          <a:xfrm rot="5400000">
                            <a:off x="4636" y="5566"/>
                            <a:ext cx="227"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8009" name="Text Box 14335"/>
                        <wps:cNvSpPr txBox="1">
                          <a:spLocks noChangeArrowheads="1"/>
                        </wps:cNvSpPr>
                        <wps:spPr bwMode="auto">
                          <a:xfrm>
                            <a:off x="4079" y="5278"/>
                            <a:ext cx="829"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B83F7C">
                              <w:pPr>
                                <w:rPr>
                                  <w:rFonts w:asciiTheme="majorHAnsi" w:hAnsiTheme="majorHAnsi" w:cstheme="majorHAnsi"/>
                                  <w:sz w:val="18"/>
                                  <w:szCs w:val="18"/>
                                  <w:lang w:val="fr-FR"/>
                                </w:rPr>
                              </w:pPr>
                              <w:r>
                                <w:rPr>
                                  <w:rFonts w:asciiTheme="majorHAnsi" w:hAnsiTheme="majorHAnsi" w:cstheme="majorHAnsi"/>
                                  <w:sz w:val="18"/>
                                  <w:szCs w:val="18"/>
                                  <w:lang w:val="fr-FR"/>
                                </w:rPr>
                                <w:t xml:space="preserve">Delay </w:t>
                              </w:r>
                            </w:p>
                          </w:txbxContent>
                        </wps:txbx>
                        <wps:bodyPr rot="0" vert="horz" wrap="square" lIns="91440" tIns="45720" rIns="91440" bIns="45720" anchor="t" anchorCtr="0" upright="1">
                          <a:noAutofit/>
                        </wps:bodyPr>
                      </wps:wsp>
                      <wpg:grpSp>
                        <wpg:cNvPr id="18010" name="Group 14372"/>
                        <wpg:cNvGrpSpPr>
                          <a:grpSpLocks/>
                        </wpg:cNvGrpSpPr>
                        <wpg:grpSpPr bwMode="auto">
                          <a:xfrm>
                            <a:off x="6549" y="7916"/>
                            <a:ext cx="2633" cy="834"/>
                            <a:chOff x="6869" y="6674"/>
                            <a:chExt cx="2633" cy="834"/>
                          </a:xfrm>
                        </wpg:grpSpPr>
                        <wps:wsp>
                          <wps:cNvPr id="18011" name="Rectangle 14337"/>
                          <wps:cNvSpPr>
                            <a:spLocks noChangeArrowheads="1"/>
                          </wps:cNvSpPr>
                          <wps:spPr bwMode="auto">
                            <a:xfrm>
                              <a:off x="6869" y="6674"/>
                              <a:ext cx="1312" cy="834"/>
                            </a:xfrm>
                            <a:prstGeom prst="rect">
                              <a:avLst/>
                            </a:prstGeom>
                            <a:solidFill>
                              <a:srgbClr val="FFFFFF"/>
                            </a:solidFill>
                            <a:ln w="9525">
                              <a:solidFill>
                                <a:srgbClr val="000000"/>
                              </a:solidFill>
                              <a:miter lim="800000"/>
                              <a:headEnd/>
                              <a:tailEnd/>
                            </a:ln>
                          </wps:spPr>
                          <wps:txbx>
                            <w:txbxContent>
                              <w:p w:rsidR="00862F6C" w:rsidRPr="009A4893" w:rsidRDefault="00862F6C" w:rsidP="009A4893">
                                <w:pPr>
                                  <w:jc w:val="center"/>
                                  <w:rPr>
                                    <w:rFonts w:asciiTheme="majorHAnsi" w:hAnsiTheme="majorHAnsi" w:cstheme="majorHAnsi"/>
                                    <w:sz w:val="18"/>
                                    <w:szCs w:val="18"/>
                                    <w:lang w:val="fr-FR"/>
                                  </w:rPr>
                                </w:pPr>
                                <w:r>
                                  <w:rPr>
                                    <w:rFonts w:asciiTheme="majorHAnsi" w:hAnsiTheme="majorHAnsi" w:cstheme="majorHAnsi"/>
                                    <w:sz w:val="18"/>
                                    <w:szCs w:val="18"/>
                                    <w:lang w:val="fr-FR"/>
                                  </w:rPr>
                                  <w:t>Close the Lambda plate valve</w:t>
                                </w:r>
                              </w:p>
                            </w:txbxContent>
                          </wps:txbx>
                          <wps:bodyPr rot="0" vert="horz" wrap="square" lIns="91440" tIns="45720" rIns="91440" bIns="45720" anchor="t" anchorCtr="0" upright="1">
                            <a:noAutofit/>
                          </wps:bodyPr>
                        </wps:wsp>
                        <wps:wsp>
                          <wps:cNvPr id="18012" name="Text Box 14338"/>
                          <wps:cNvSpPr txBox="1">
                            <a:spLocks noChangeArrowheads="1"/>
                          </wps:cNvSpPr>
                          <wps:spPr bwMode="auto">
                            <a:xfrm>
                              <a:off x="8181" y="6674"/>
                              <a:ext cx="1321" cy="834"/>
                            </a:xfrm>
                            <a:prstGeom prst="rect">
                              <a:avLst/>
                            </a:prstGeom>
                            <a:solidFill>
                              <a:srgbClr val="FFFFFF"/>
                            </a:solidFill>
                            <a:ln w="9525">
                              <a:solidFill>
                                <a:srgbClr val="000000"/>
                              </a:solidFill>
                              <a:miter lim="800000"/>
                              <a:headEnd/>
                              <a:tailEnd/>
                            </a:ln>
                          </wps:spPr>
                          <wps:txbx>
                            <w:txbxContent>
                              <w:p w:rsidR="00862F6C" w:rsidRPr="00F2050E" w:rsidRDefault="00862F6C" w:rsidP="009A4893">
                                <w:pPr>
                                  <w:rPr>
                                    <w:rFonts w:asciiTheme="majorHAnsi" w:hAnsiTheme="majorHAnsi" w:cstheme="majorHAnsi"/>
                                    <w:sz w:val="18"/>
                                    <w:szCs w:val="18"/>
                                  </w:rPr>
                                </w:pPr>
                                <w:r w:rsidRPr="00F2050E">
                                  <w:rPr>
                                    <w:rFonts w:asciiTheme="majorHAnsi" w:hAnsiTheme="majorHAnsi" w:cstheme="majorHAnsi"/>
                                    <w:sz w:val="18"/>
                                    <w:szCs w:val="18"/>
                                  </w:rPr>
                                  <w:t>Close FV680</w:t>
                                </w:r>
                              </w:p>
                              <w:p w:rsidR="00862F6C" w:rsidRPr="00F2050E" w:rsidRDefault="00862F6C" w:rsidP="009A4893">
                                <w:pPr>
                                  <w:rPr>
                                    <w:rFonts w:asciiTheme="majorHAnsi" w:hAnsiTheme="majorHAnsi" w:cstheme="majorHAnsi"/>
                                    <w:sz w:val="18"/>
                                    <w:szCs w:val="18"/>
                                  </w:rPr>
                                </w:pPr>
                                <w:r w:rsidRPr="00F2050E">
                                  <w:rPr>
                                    <w:rFonts w:asciiTheme="majorHAnsi" w:hAnsiTheme="majorHAnsi" w:cstheme="majorHAnsi"/>
                                    <w:sz w:val="18"/>
                                    <w:szCs w:val="18"/>
                                  </w:rPr>
                                  <w:t>Close FV640</w:t>
                                </w:r>
                              </w:p>
                              <w:p w:rsidR="00862F6C" w:rsidRPr="00F2050E" w:rsidRDefault="00862F6C" w:rsidP="009A4893">
                                <w:pPr>
                                  <w:rPr>
                                    <w:rFonts w:asciiTheme="majorHAnsi" w:hAnsiTheme="majorHAnsi" w:cstheme="majorHAnsi"/>
                                    <w:sz w:val="18"/>
                                    <w:szCs w:val="18"/>
                                  </w:rPr>
                                </w:pPr>
                                <w:r w:rsidRPr="00F2050E">
                                  <w:rPr>
                                    <w:rFonts w:asciiTheme="majorHAnsi" w:hAnsiTheme="majorHAnsi" w:cstheme="majorHAnsi"/>
                                    <w:sz w:val="18"/>
                                    <w:szCs w:val="18"/>
                                  </w:rPr>
                                  <w:t>Close FV642</w:t>
                                </w:r>
                              </w:p>
                            </w:txbxContent>
                          </wps:txbx>
                          <wps:bodyPr rot="0" vert="horz" wrap="square" lIns="91440" tIns="45720" rIns="91440" bIns="45720" anchor="t" anchorCtr="0" upright="1">
                            <a:noAutofit/>
                          </wps:bodyPr>
                        </wps:wsp>
                      </wpg:grpSp>
                      <wps:wsp>
                        <wps:cNvPr id="28416" name="AutoShape 14339"/>
                        <wps:cNvCnPr>
                          <a:cxnSpLocks noChangeShapeType="1"/>
                        </wps:cNvCnPr>
                        <wps:spPr bwMode="auto">
                          <a:xfrm>
                            <a:off x="6944" y="889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17" name="Text Box 14340"/>
                        <wps:cNvSpPr txBox="1">
                          <a:spLocks noChangeArrowheads="1"/>
                        </wps:cNvSpPr>
                        <wps:spPr bwMode="auto">
                          <a:xfrm>
                            <a:off x="7186" y="8689"/>
                            <a:ext cx="1567"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75C4" w:rsidRDefault="00862F6C" w:rsidP="00E475C4">
                              <w:pPr>
                                <w:rPr>
                                  <w:rFonts w:asciiTheme="majorHAnsi" w:hAnsiTheme="majorHAnsi" w:cstheme="majorHAnsi"/>
                                  <w:sz w:val="18"/>
                                  <w:szCs w:val="18"/>
                                </w:rPr>
                              </w:pPr>
                              <w:r w:rsidRPr="00E475C4">
                                <w:rPr>
                                  <w:rFonts w:asciiTheme="majorHAnsi" w:hAnsiTheme="majorHAnsi" w:cstheme="majorHAnsi"/>
                                  <w:sz w:val="18"/>
                                  <w:szCs w:val="18"/>
                                </w:rPr>
                                <w:t>FV680 closed</w:t>
                              </w:r>
                            </w:p>
                          </w:txbxContent>
                        </wps:txbx>
                        <wps:bodyPr rot="0" vert="horz" wrap="square" lIns="91440" tIns="45720" rIns="91440" bIns="45720" anchor="t" anchorCtr="0" upright="1">
                          <a:noAutofit/>
                        </wps:bodyPr>
                      </wps:wsp>
                      <wps:wsp>
                        <wps:cNvPr id="28418" name="AutoShape 3359"/>
                        <wps:cNvSpPr>
                          <a:spLocks noChangeArrowheads="1"/>
                        </wps:cNvSpPr>
                        <wps:spPr bwMode="auto">
                          <a:xfrm>
                            <a:off x="753" y="3587"/>
                            <a:ext cx="9955" cy="6519"/>
                          </a:xfrm>
                          <a:prstGeom prst="roundRect">
                            <a:avLst>
                              <a:gd name="adj" fmla="val 16667"/>
                            </a:avLst>
                          </a:pr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91440" rIns="91440" bIns="91440" anchor="t" anchorCtr="0" upright="1">
                          <a:noAutofit/>
                        </wps:bodyPr>
                      </wps:wsp>
                      <wps:wsp>
                        <wps:cNvPr id="28419" name="Text Box 2785"/>
                        <wps:cNvSpPr txBox="1">
                          <a:spLocks noChangeArrowheads="1"/>
                        </wps:cNvSpPr>
                        <wps:spPr bwMode="auto">
                          <a:xfrm>
                            <a:off x="2131" y="3752"/>
                            <a:ext cx="2309" cy="44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DF61A7" w:rsidRDefault="00862F6C" w:rsidP="00517636">
                              <w:pPr>
                                <w:rPr>
                                  <w:color w:val="FF0000"/>
                                </w:rPr>
                              </w:pPr>
                              <w:r>
                                <w:rPr>
                                  <w:color w:val="FF0000"/>
                                </w:rPr>
                                <w:t>Subsequence</w:t>
                              </w:r>
                            </w:p>
                          </w:txbxContent>
                        </wps:txbx>
                        <wps:bodyPr rot="0" vert="horz" wrap="square" lIns="0" tIns="0" rIns="0" bIns="0" anchor="t" anchorCtr="0" upright="1">
                          <a:noAutofit/>
                        </wps:bodyPr>
                      </wps:wsp>
                      <wps:wsp>
                        <wps:cNvPr id="28420" name="Text Box 4883"/>
                        <wps:cNvSpPr txBox="1">
                          <a:spLocks noChangeArrowheads="1"/>
                        </wps:cNvSpPr>
                        <wps:spPr bwMode="auto">
                          <a:xfrm>
                            <a:off x="6628" y="3219"/>
                            <a:ext cx="2823"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4A7EBB"/>
                                </a:solidFill>
                                <a:miter lim="800000"/>
                                <a:headEnd/>
                                <a:tailEnd/>
                              </a14:hiddenLine>
                            </a:ext>
                          </a:extLst>
                        </wps:spPr>
                        <wps:txbx>
                          <w:txbxContent>
                            <w:p w:rsidR="00862F6C" w:rsidRPr="00095FAB" w:rsidRDefault="00862F6C" w:rsidP="00206402">
                              <w:pPr>
                                <w:rPr>
                                  <w:rFonts w:asciiTheme="majorHAnsi" w:hAnsiTheme="majorHAnsi" w:cstheme="majorHAnsi"/>
                                  <w:sz w:val="18"/>
                                  <w:szCs w:val="18"/>
                                </w:rPr>
                              </w:pPr>
                              <w:r w:rsidRPr="00095FAB">
                                <w:rPr>
                                  <w:rFonts w:asciiTheme="majorHAnsi" w:hAnsiTheme="majorHAnsi" w:cstheme="majorHAnsi"/>
                                  <w:sz w:val="18"/>
                                  <w:szCs w:val="18"/>
                                </w:rPr>
                                <w:t>All thermal shield heaters are started</w:t>
                              </w:r>
                            </w:p>
                            <w:p w:rsidR="00862F6C" w:rsidRPr="00206402" w:rsidRDefault="00862F6C" w:rsidP="00206402"/>
                          </w:txbxContent>
                        </wps:txbx>
                        <wps:bodyPr rot="0" vert="horz" wrap="square" lIns="0" tIns="0" rIns="0" bIns="0" anchor="t" anchorCtr="0" upright="1">
                          <a:noAutofit/>
                        </wps:bodyPr>
                      </wps:wsp>
                      <wps:wsp>
                        <wps:cNvPr id="28421" name="AutoShape 14382"/>
                        <wps:cNvCnPr>
                          <a:cxnSpLocks noChangeShapeType="1"/>
                        </wps:cNvCnPr>
                        <wps:spPr bwMode="auto">
                          <a:xfrm>
                            <a:off x="6196" y="336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22" name="Rectangle 13374"/>
                        <wps:cNvSpPr>
                          <a:spLocks noChangeArrowheads="1"/>
                        </wps:cNvSpPr>
                        <wps:spPr bwMode="auto">
                          <a:xfrm>
                            <a:off x="5589" y="2489"/>
                            <a:ext cx="1467" cy="624"/>
                          </a:xfrm>
                          <a:prstGeom prst="rect">
                            <a:avLst/>
                          </a:prstGeom>
                          <a:solidFill>
                            <a:srgbClr val="FFFFFF"/>
                          </a:solidFill>
                          <a:ln w="9525">
                            <a:solidFill>
                              <a:srgbClr val="000000"/>
                            </a:solidFill>
                            <a:miter lim="800000"/>
                            <a:headEnd/>
                            <a:tailEnd/>
                          </a:ln>
                        </wps:spPr>
                        <wps:txbx>
                          <w:txbxContent>
                            <w:p w:rsidR="00862F6C" w:rsidRPr="00206402" w:rsidRDefault="00862F6C" w:rsidP="00206402">
                              <w:pPr>
                                <w:rPr>
                                  <w:szCs w:val="18"/>
                                </w:rPr>
                              </w:pPr>
                            </w:p>
                          </w:txbxContent>
                        </wps:txbx>
                        <wps:bodyPr rot="0" vert="horz" wrap="square" lIns="91440" tIns="45720" rIns="91440" bIns="45720" anchor="t" anchorCtr="0" upright="1">
                          <a:noAutofit/>
                        </wps:bodyPr>
                      </wps:wsp>
                      <wps:wsp>
                        <wps:cNvPr id="28423" name="Oval 4890"/>
                        <wps:cNvSpPr>
                          <a:spLocks noChangeArrowheads="1"/>
                        </wps:cNvSpPr>
                        <wps:spPr bwMode="auto">
                          <a:xfrm>
                            <a:off x="5579" y="2487"/>
                            <a:ext cx="408" cy="406"/>
                          </a:xfrm>
                          <a:prstGeom prst="ellipse">
                            <a:avLst/>
                          </a:prstGeom>
                          <a:solidFill>
                            <a:srgbClr val="FFFFFF"/>
                          </a:solidFill>
                          <a:ln w="44450">
                            <a:solidFill>
                              <a:srgbClr val="4A7EBB"/>
                            </a:solidFill>
                            <a:round/>
                            <a:headEnd/>
                            <a:tailEnd/>
                          </a:ln>
                        </wps:spPr>
                        <wps:txbx>
                          <w:txbxContent>
                            <w:p w:rsidR="00862F6C" w:rsidRPr="00206402" w:rsidRDefault="00862F6C" w:rsidP="00206402">
                              <w:pPr>
                                <w:jc w:val="center"/>
                                <w:rPr>
                                  <w:rFonts w:ascii="Times New Roman" w:hAnsi="Times New Roman" w:cs="Times New Roman"/>
                                  <w:b/>
                                  <w:szCs w:val="20"/>
                                  <w:lang w:val="fr-FR"/>
                                </w:rPr>
                              </w:pPr>
                              <w:r>
                                <w:rPr>
                                  <w:rFonts w:ascii="Times New Roman" w:hAnsi="Times New Roman" w:cs="Times New Roman"/>
                                  <w:b/>
                                  <w:szCs w:val="20"/>
                                  <w:lang w:val="fr-FR"/>
                                </w:rPr>
                                <w:t>10</w:t>
                              </w:r>
                            </w:p>
                          </w:txbxContent>
                        </wps:txbx>
                        <wps:bodyPr rot="0" vert="horz" wrap="square" lIns="0" tIns="0" rIns="0" bIns="0" anchor="t" anchorCtr="0" upright="1">
                          <a:noAutofit/>
                        </wps:bodyPr>
                      </wps:wsp>
                      <wps:wsp>
                        <wps:cNvPr id="28424" name="Oval 4890"/>
                        <wps:cNvSpPr>
                          <a:spLocks noChangeArrowheads="1"/>
                        </wps:cNvSpPr>
                        <wps:spPr bwMode="auto">
                          <a:xfrm>
                            <a:off x="7776" y="2429"/>
                            <a:ext cx="408" cy="406"/>
                          </a:xfrm>
                          <a:prstGeom prst="ellipse">
                            <a:avLst/>
                          </a:prstGeom>
                          <a:solidFill>
                            <a:srgbClr val="FFFFFF"/>
                          </a:solidFill>
                          <a:ln w="44450">
                            <a:solidFill>
                              <a:srgbClr val="4A7EBB"/>
                            </a:solidFill>
                            <a:round/>
                            <a:headEnd/>
                            <a:tailEnd/>
                          </a:ln>
                        </wps:spPr>
                        <wps:txbx>
                          <w:txbxContent>
                            <w:p w:rsidR="00862F6C" w:rsidRPr="00206402" w:rsidRDefault="00862F6C" w:rsidP="00206402">
                              <w:pPr>
                                <w:jc w:val="center"/>
                                <w:rPr>
                                  <w:rFonts w:ascii="Times New Roman" w:hAnsi="Times New Roman" w:cs="Times New Roman"/>
                                  <w:b/>
                                  <w:szCs w:val="20"/>
                                  <w:lang w:val="fr-FR"/>
                                </w:rPr>
                              </w:pPr>
                              <w:r>
                                <w:rPr>
                                  <w:rFonts w:ascii="Times New Roman" w:hAnsi="Times New Roman" w:cs="Times New Roman"/>
                                  <w:b/>
                                  <w:szCs w:val="20"/>
                                  <w:lang w:val="fr-FR"/>
                                </w:rPr>
                                <w:t>0</w:t>
                              </w:r>
                            </w:p>
                          </w:txbxContent>
                        </wps:txbx>
                        <wps:bodyPr rot="0" vert="horz" wrap="square" lIns="0" tIns="0" rIns="0" bIns="0" anchor="t" anchorCtr="0" upright="1">
                          <a:noAutofit/>
                        </wps:bodyPr>
                      </wps:wsp>
                      <wps:wsp>
                        <wps:cNvPr id="28425" name="Oval 4890"/>
                        <wps:cNvSpPr>
                          <a:spLocks noChangeArrowheads="1"/>
                        </wps:cNvSpPr>
                        <wps:spPr bwMode="auto">
                          <a:xfrm>
                            <a:off x="5762" y="4269"/>
                            <a:ext cx="408" cy="406"/>
                          </a:xfrm>
                          <a:prstGeom prst="ellipse">
                            <a:avLst/>
                          </a:prstGeom>
                          <a:solidFill>
                            <a:srgbClr val="FFFFFF"/>
                          </a:solidFill>
                          <a:ln w="44450">
                            <a:solidFill>
                              <a:srgbClr val="4A7EBB"/>
                            </a:solidFill>
                            <a:round/>
                            <a:headEnd/>
                            <a:tailEnd/>
                          </a:ln>
                        </wps:spPr>
                        <wps:txbx>
                          <w:txbxContent>
                            <w:p w:rsidR="00862F6C" w:rsidRPr="00206402" w:rsidRDefault="00862F6C" w:rsidP="00206402">
                              <w:pPr>
                                <w:jc w:val="center"/>
                                <w:rPr>
                                  <w:rFonts w:ascii="Times New Roman" w:hAnsi="Times New Roman" w:cs="Times New Roman"/>
                                  <w:b/>
                                  <w:szCs w:val="20"/>
                                  <w:lang w:val="fr-FR"/>
                                </w:rPr>
                              </w:pPr>
                              <w:r>
                                <w:rPr>
                                  <w:rFonts w:ascii="Times New Roman" w:hAnsi="Times New Roman" w:cs="Times New Roman"/>
                                  <w:b/>
                                  <w:szCs w:val="20"/>
                                  <w:lang w:val="fr-FR"/>
                                </w:rPr>
                                <w:t>12</w:t>
                              </w:r>
                            </w:p>
                          </w:txbxContent>
                        </wps:txbx>
                        <wps:bodyPr rot="0" vert="horz" wrap="square" lIns="0" tIns="0" rIns="0" bIns="0" anchor="t" anchorCtr="0" upright="1">
                          <a:noAutofit/>
                        </wps:bodyPr>
                      </wps:wsp>
                      <wps:wsp>
                        <wps:cNvPr id="28426" name="Oval 4890"/>
                        <wps:cNvSpPr>
                          <a:spLocks noChangeArrowheads="1"/>
                        </wps:cNvSpPr>
                        <wps:spPr bwMode="auto">
                          <a:xfrm>
                            <a:off x="1614" y="5799"/>
                            <a:ext cx="408" cy="406"/>
                          </a:xfrm>
                          <a:prstGeom prst="ellipse">
                            <a:avLst/>
                          </a:prstGeom>
                          <a:solidFill>
                            <a:srgbClr val="FFFFFF"/>
                          </a:solidFill>
                          <a:ln w="44450">
                            <a:solidFill>
                              <a:srgbClr val="4A7EBB"/>
                            </a:solidFill>
                            <a:round/>
                            <a:headEnd/>
                            <a:tailEnd/>
                          </a:ln>
                        </wps:spPr>
                        <wps:txbx>
                          <w:txbxContent>
                            <w:p w:rsidR="00862F6C" w:rsidRPr="00206402" w:rsidRDefault="00862F6C" w:rsidP="0083667D">
                              <w:pPr>
                                <w:jc w:val="center"/>
                                <w:rPr>
                                  <w:rFonts w:ascii="Times New Roman" w:hAnsi="Times New Roman" w:cs="Times New Roman"/>
                                  <w:b/>
                                  <w:szCs w:val="20"/>
                                  <w:lang w:val="fr-FR"/>
                                </w:rPr>
                              </w:pPr>
                              <w:r>
                                <w:rPr>
                                  <w:rFonts w:ascii="Times New Roman" w:hAnsi="Times New Roman" w:cs="Times New Roman"/>
                                  <w:b/>
                                  <w:szCs w:val="20"/>
                                  <w:lang w:val="fr-FR"/>
                                </w:rPr>
                                <w:t>14</w:t>
                              </w:r>
                            </w:p>
                          </w:txbxContent>
                        </wps:txbx>
                        <wps:bodyPr rot="0" vert="horz" wrap="square" lIns="0" tIns="0" rIns="0" bIns="0" anchor="t" anchorCtr="0" upright="1">
                          <a:noAutofit/>
                        </wps:bodyPr>
                      </wps:wsp>
                      <wps:wsp>
                        <wps:cNvPr id="28427" name="Oval 4890"/>
                        <wps:cNvSpPr>
                          <a:spLocks noChangeArrowheads="1"/>
                        </wps:cNvSpPr>
                        <wps:spPr bwMode="auto">
                          <a:xfrm>
                            <a:off x="1610" y="6623"/>
                            <a:ext cx="408" cy="406"/>
                          </a:xfrm>
                          <a:prstGeom prst="ellipse">
                            <a:avLst/>
                          </a:prstGeom>
                          <a:solidFill>
                            <a:srgbClr val="FFFFFF"/>
                          </a:solidFill>
                          <a:ln w="44450">
                            <a:solidFill>
                              <a:srgbClr val="4A7EBB"/>
                            </a:solidFill>
                            <a:round/>
                            <a:headEnd/>
                            <a:tailEnd/>
                          </a:ln>
                        </wps:spPr>
                        <wps:txbx>
                          <w:txbxContent>
                            <w:p w:rsidR="00862F6C" w:rsidRPr="00206402" w:rsidRDefault="00862F6C" w:rsidP="0083667D">
                              <w:pPr>
                                <w:jc w:val="center"/>
                                <w:rPr>
                                  <w:rFonts w:ascii="Times New Roman" w:hAnsi="Times New Roman" w:cs="Times New Roman"/>
                                  <w:b/>
                                  <w:szCs w:val="20"/>
                                  <w:lang w:val="fr-FR"/>
                                </w:rPr>
                              </w:pPr>
                              <w:r>
                                <w:rPr>
                                  <w:rFonts w:ascii="Times New Roman" w:hAnsi="Times New Roman" w:cs="Times New Roman"/>
                                  <w:b/>
                                  <w:szCs w:val="20"/>
                                  <w:lang w:val="fr-FR"/>
                                </w:rPr>
                                <w:t>14</w:t>
                              </w:r>
                            </w:p>
                          </w:txbxContent>
                        </wps:txbx>
                        <wps:bodyPr rot="0" vert="horz" wrap="square" lIns="0" tIns="0" rIns="0" bIns="0" anchor="t" anchorCtr="0" upright="1">
                          <a:noAutofit/>
                        </wps:bodyPr>
                      </wps:wsp>
                      <wps:wsp>
                        <wps:cNvPr id="28428" name="Oval 4890"/>
                        <wps:cNvSpPr>
                          <a:spLocks noChangeArrowheads="1"/>
                        </wps:cNvSpPr>
                        <wps:spPr bwMode="auto">
                          <a:xfrm>
                            <a:off x="5766" y="5727"/>
                            <a:ext cx="408" cy="406"/>
                          </a:xfrm>
                          <a:prstGeom prst="ellipse">
                            <a:avLst/>
                          </a:prstGeom>
                          <a:solidFill>
                            <a:srgbClr val="FFFFFF"/>
                          </a:solidFill>
                          <a:ln w="44450">
                            <a:solidFill>
                              <a:srgbClr val="4A7EBB"/>
                            </a:solidFill>
                            <a:round/>
                            <a:headEnd/>
                            <a:tailEnd/>
                          </a:ln>
                        </wps:spPr>
                        <wps:txbx>
                          <w:txbxContent>
                            <w:p w:rsidR="00862F6C" w:rsidRPr="00206402" w:rsidRDefault="00862F6C" w:rsidP="0083667D">
                              <w:pPr>
                                <w:jc w:val="center"/>
                                <w:rPr>
                                  <w:rFonts w:ascii="Times New Roman" w:hAnsi="Times New Roman" w:cs="Times New Roman"/>
                                  <w:b/>
                                  <w:szCs w:val="20"/>
                                  <w:lang w:val="fr-FR"/>
                                </w:rPr>
                              </w:pPr>
                              <w:r>
                                <w:rPr>
                                  <w:rFonts w:ascii="Times New Roman" w:hAnsi="Times New Roman" w:cs="Times New Roman"/>
                                  <w:b/>
                                  <w:szCs w:val="20"/>
                                  <w:lang w:val="fr-FR"/>
                                </w:rPr>
                                <w:t>14</w:t>
                              </w:r>
                            </w:p>
                          </w:txbxContent>
                        </wps:txbx>
                        <wps:bodyPr rot="0" vert="horz" wrap="square" lIns="0" tIns="0" rIns="0" bIns="0" anchor="t" anchorCtr="0" upright="1">
                          <a:noAutofit/>
                        </wps:bodyPr>
                      </wps:wsp>
                      <wps:wsp>
                        <wps:cNvPr id="28429" name="Oval 4890"/>
                        <wps:cNvSpPr>
                          <a:spLocks noChangeArrowheads="1"/>
                        </wps:cNvSpPr>
                        <wps:spPr bwMode="auto">
                          <a:xfrm>
                            <a:off x="5766" y="6555"/>
                            <a:ext cx="408" cy="406"/>
                          </a:xfrm>
                          <a:prstGeom prst="ellipse">
                            <a:avLst/>
                          </a:prstGeom>
                          <a:solidFill>
                            <a:srgbClr val="FFFFFF"/>
                          </a:solidFill>
                          <a:ln w="44450">
                            <a:solidFill>
                              <a:srgbClr val="4A7EBB"/>
                            </a:solidFill>
                            <a:round/>
                            <a:headEnd/>
                            <a:tailEnd/>
                          </a:ln>
                        </wps:spPr>
                        <wps:txbx>
                          <w:txbxContent>
                            <w:p w:rsidR="00862F6C" w:rsidRPr="00206402" w:rsidRDefault="00862F6C" w:rsidP="0083667D">
                              <w:pPr>
                                <w:jc w:val="center"/>
                                <w:rPr>
                                  <w:rFonts w:ascii="Times New Roman" w:hAnsi="Times New Roman" w:cs="Times New Roman"/>
                                  <w:b/>
                                  <w:szCs w:val="20"/>
                                  <w:lang w:val="fr-FR"/>
                                </w:rPr>
                              </w:pPr>
                              <w:r>
                                <w:rPr>
                                  <w:rFonts w:ascii="Times New Roman" w:hAnsi="Times New Roman" w:cs="Times New Roman"/>
                                  <w:b/>
                                  <w:szCs w:val="20"/>
                                  <w:lang w:val="fr-FR"/>
                                </w:rPr>
                                <w:t>14</w:t>
                              </w:r>
                            </w:p>
                          </w:txbxContent>
                        </wps:txbx>
                        <wps:bodyPr rot="0" vert="horz" wrap="square" lIns="0" tIns="0" rIns="0" bIns="0" anchor="t" anchorCtr="0" upright="1">
                          <a:noAutofit/>
                        </wps:bodyPr>
                      </wps:wsp>
                      <wps:wsp>
                        <wps:cNvPr id="28430" name="Oval 4890"/>
                        <wps:cNvSpPr>
                          <a:spLocks noChangeArrowheads="1"/>
                        </wps:cNvSpPr>
                        <wps:spPr bwMode="auto">
                          <a:xfrm>
                            <a:off x="6459" y="8375"/>
                            <a:ext cx="408" cy="406"/>
                          </a:xfrm>
                          <a:prstGeom prst="ellipse">
                            <a:avLst/>
                          </a:prstGeom>
                          <a:solidFill>
                            <a:srgbClr val="FFFFFF"/>
                          </a:solidFill>
                          <a:ln w="44450">
                            <a:solidFill>
                              <a:srgbClr val="4A7EBB"/>
                            </a:solidFill>
                            <a:round/>
                            <a:headEnd/>
                            <a:tailEnd/>
                          </a:ln>
                        </wps:spPr>
                        <wps:txbx>
                          <w:txbxContent>
                            <w:p w:rsidR="00862F6C" w:rsidRPr="00206402" w:rsidRDefault="00862F6C" w:rsidP="0083667D">
                              <w:pPr>
                                <w:jc w:val="center"/>
                                <w:rPr>
                                  <w:rFonts w:ascii="Times New Roman" w:hAnsi="Times New Roman" w:cs="Times New Roman"/>
                                  <w:b/>
                                  <w:szCs w:val="20"/>
                                  <w:lang w:val="fr-FR"/>
                                </w:rPr>
                              </w:pPr>
                              <w:r>
                                <w:rPr>
                                  <w:rFonts w:ascii="Times New Roman" w:hAnsi="Times New Roman" w:cs="Times New Roman"/>
                                  <w:b/>
                                  <w:szCs w:val="20"/>
                                  <w:lang w:val="fr-FR"/>
                                </w:rPr>
                                <w:t>14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08" o:spid="_x0000_s4878" style="position:absolute;margin-left:-33.25pt;margin-top:6.2pt;width:497.75pt;height:383.85pt;z-index:277118464" coordorigin="753,2429" coordsize="9955,7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">
                <v:shape id="Text Box 13318" o:spid="_x0000_s4879" type="#_x0000_t202" style="position:absolute;left:6351;top:6187;width:322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6v8MUA&#10;AADeAAAADwAAAGRycy9kb3ducmV2LnhtbESPQWvCQBSE7wX/w/KE3upuxBaNriJKwVOltgreHtln&#10;Esy+DdnVxH/vCoLHYWa+YWaLzlbiSo0vHWtIBgoEceZMybmG/7/vjzEIH5ANVo5Jw408LOa9txmm&#10;xrX8S9ddyEWEsE9RQxFCnUrps4Is+oGriaN3co3FEGWTS9NgG+G2kkOlvqTFkuNCgTWtCsrOu4vV&#10;sP85HQ8jtc3X9rNuXack24nU+r3fLacgAnXhFX62N0bDcDxKEnjciVd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Lq/wxQAAAN4AAAAPAAAAAAAAAAAAAAAAAJgCAABkcnMv&#10;ZG93bnJldi54bWxQSwUGAAAAAAQABAD1AAAAigMAAAAA&#10;" filled="f" stroked="f">
                  <v:textbox>
                    <w:txbxContent>
                      <w:p w:rsidR="00862F6C" w:rsidRDefault="00862F6C" w:rsidP="0033652B">
                        <w:pPr>
                          <w:rPr>
                            <w:rFonts w:asciiTheme="majorHAnsi" w:hAnsiTheme="majorHAnsi" w:cstheme="majorHAnsi"/>
                            <w:sz w:val="18"/>
                            <w:szCs w:val="18"/>
                          </w:rPr>
                        </w:pPr>
                        <w:r w:rsidRPr="00F811DC">
                          <w:rPr>
                            <w:rFonts w:asciiTheme="majorHAnsi" w:hAnsiTheme="majorHAnsi" w:cstheme="majorHAnsi"/>
                            <w:sz w:val="18"/>
                            <w:szCs w:val="18"/>
                          </w:rPr>
                          <w:t xml:space="preserve">TT641A </w:t>
                        </w:r>
                        <w:r>
                          <w:rPr>
                            <w:rFonts w:asciiTheme="majorHAnsi" w:hAnsiTheme="majorHAnsi" w:cstheme="majorHAnsi"/>
                            <w:sz w:val="18"/>
                            <w:szCs w:val="18"/>
                          </w:rPr>
                          <w:t>OR</w:t>
                        </w:r>
                        <w:r w:rsidRPr="00F811DC">
                          <w:rPr>
                            <w:rFonts w:asciiTheme="majorHAnsi" w:hAnsiTheme="majorHAnsi" w:cstheme="majorHAnsi"/>
                            <w:sz w:val="18"/>
                            <w:szCs w:val="18"/>
                          </w:rPr>
                          <w:t xml:space="preserve"> B </w:t>
                        </w:r>
                        <w:r>
                          <w:rPr>
                            <w:rFonts w:asciiTheme="majorHAnsi" w:hAnsiTheme="majorHAnsi" w:cstheme="majorHAnsi"/>
                            <w:sz w:val="18"/>
                            <w:szCs w:val="18"/>
                          </w:rPr>
                          <w:t>OR</w:t>
                        </w:r>
                        <w:r w:rsidRPr="00F811DC">
                          <w:rPr>
                            <w:rFonts w:asciiTheme="majorHAnsi" w:hAnsiTheme="majorHAnsi" w:cstheme="majorHAnsi"/>
                            <w:sz w:val="18"/>
                            <w:szCs w:val="18"/>
                          </w:rPr>
                          <w:t xml:space="preserve"> C &gt;TT641setpoint</w:t>
                        </w:r>
                        <w:r>
                          <w:rPr>
                            <w:rFonts w:asciiTheme="majorHAnsi" w:hAnsiTheme="majorHAnsi" w:cstheme="majorHAnsi"/>
                            <w:sz w:val="18"/>
                            <w:szCs w:val="18"/>
                          </w:rPr>
                          <w:t xml:space="preserve"> </w:t>
                        </w:r>
                      </w:p>
                      <w:p w:rsidR="00862F6C" w:rsidRPr="00F811DC" w:rsidRDefault="00862F6C" w:rsidP="0033652B">
                        <w:pPr>
                          <w:rPr>
                            <w:rFonts w:asciiTheme="majorHAnsi" w:hAnsiTheme="majorHAnsi" w:cstheme="majorHAnsi"/>
                            <w:sz w:val="18"/>
                            <w:szCs w:val="18"/>
                          </w:rPr>
                        </w:pPr>
                        <w:r>
                          <w:rPr>
                            <w:rFonts w:asciiTheme="majorHAnsi" w:hAnsiTheme="majorHAnsi" w:cstheme="majorHAnsi"/>
                            <w:sz w:val="18"/>
                            <w:szCs w:val="18"/>
                          </w:rPr>
                          <w:t>OR FT583&gt;FT583limit</w:t>
                        </w:r>
                      </w:p>
                    </w:txbxContent>
                  </v:textbox>
                </v:shape>
                <v:shape id="Text Box 13319" o:spid="_x0000_s4880" type="#_x0000_t202" style="position:absolute;left:6434;top:4804;width:1659;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wxh8UA&#10;AADeAAAADwAAAGRycy9kb3ducmV2LnhtbESPQWvCQBSE70L/w/IKvemuQSVNXaVUCp4UbSt4e2Sf&#10;SWj2bciuJv57VxA8DjPzDTNf9rYWF2p95VjDeKRAEOfOVFxo+P35HqYgfEA2WDsmDVfysFy8DOaY&#10;Gdfxji77UIgIYZ+hhjKEJpPS5yVZ9CPXEEfv5FqLIcq2kKbFLsJtLROlZtJixXGhxIa+Ssr/92er&#10;4W9zOh4malus7LTpXK8k23ep9dtr//kBIlAfnuFHe200JOlknMD9Trw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GHxQAAAN4AAAAPAAAAAAAAAAAAAAAAAJgCAABkcnMv&#10;ZG93bnJldi54bWxQSwUGAAAAAAQABAD1AAAAigMAAAAA&#10;" filled="f" stroked="f">
                  <v:textbox>
                    <w:txbxContent>
                      <w:p w:rsidR="00862F6C" w:rsidRPr="00F811DC" w:rsidRDefault="00862F6C" w:rsidP="0033652B">
                        <w:pPr>
                          <w:rPr>
                            <w:rFonts w:asciiTheme="majorHAnsi" w:hAnsiTheme="majorHAnsi" w:cstheme="majorHAnsi"/>
                            <w:sz w:val="18"/>
                            <w:szCs w:val="18"/>
                            <w:lang w:val="fr-FR"/>
                          </w:rPr>
                        </w:pPr>
                        <w:r>
                          <w:rPr>
                            <w:rFonts w:asciiTheme="majorHAnsi" w:hAnsiTheme="majorHAnsi" w:cstheme="majorHAnsi"/>
                            <w:sz w:val="18"/>
                            <w:szCs w:val="18"/>
                            <w:lang w:val="fr-FR"/>
                          </w:rPr>
                          <w:t>LI68</w:t>
                        </w:r>
                        <w:r w:rsidRPr="00F811DC">
                          <w:rPr>
                            <w:rFonts w:asciiTheme="majorHAnsi" w:hAnsiTheme="majorHAnsi" w:cstheme="majorHAnsi"/>
                            <w:sz w:val="18"/>
                            <w:szCs w:val="18"/>
                            <w:lang w:val="fr-FR"/>
                          </w:rPr>
                          <w:t>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sym w:font="Symbol" w:char="F0A3"/>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5</w:t>
                        </w:r>
                      </w:p>
                    </w:txbxContent>
                  </v:textbox>
                </v:shape>
                <v:shape id="AutoShape 13320" o:spid="_x0000_s4881" type="#_x0000_t32" style="position:absolute;left:6317;top:2981;width:0;height:47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qKvcgAAADeAAAADwAAAGRycy9kb3ducmV2LnhtbESPT2sCMRTE74V+h/CEXopmV1uRrVG2&#10;BaEWPPin99fN6ya4edluoq7fvikIPQ4z8xtmvuxdI87UBetZQT7KQBBXXluuFRz2q+EMRIjIGhvP&#10;pOBKAZaL+7s5FtpfeEvnXaxFgnAoUIGJsS2kDJUhh2HkW+LkffvOYUyyq6Xu8JLgrpHjLJtKh5bT&#10;gsGW3gxVx93JKdis89fyy9j1x/bHbp5XZXOqHz+Vehj05QuISH38D9/a71rBePaUT+DvTroCc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7qKvcgAAADeAAAADwAAAAAA&#10;AAAAAAAAAAChAgAAZHJzL2Rvd25yZXYueG1sUEsFBgAAAAAEAAQA+QAAAJYDAAAAAA==&#10;"/>
                <v:shape id="AutoShape 13322" o:spid="_x0000_s4882" type="#_x0000_t32" style="position:absolute;left:5769;top:7680;width:12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MSyccAAADeAAAADwAAAGRycy9kb3ducmV2LnhtbESPQWsCMRSE70L/Q3iFXqRmV7TI1ihb&#10;QagFD9r2/rp53YRuXtZN1PXfm4LgcZiZb5j5sneNOFEXrGcF+SgDQVx5bblW8PW5fp6BCBFZY+OZ&#10;FFwowHLxMJhjof2Zd3Tax1okCIcCFZgY20LKUBlyGEa+JU7er+8cxiS7WuoOzwnuGjnOshfp0HJa&#10;MNjSylD1tz86BdtN/lb+GLv52B3sdroum2M9/Fbq6bEvX0FE6uM9fGu/awXj2SSfwP+ddAXk4g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UxLJxwAAAN4AAAAPAAAAAAAA&#10;AAAAAAAAAKECAABkcnMvZG93bnJldi54bWxQSwUGAAAAAAQABAD5AAAAlQMAAAAA&#10;"/>
                <v:shape id="AutoShape 13323" o:spid="_x0000_s4883" type="#_x0000_t32" style="position:absolute;left:5406;top:5347;width:0;height:40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cGkcYAAADeAAAADwAAAGRycy9kb3ducmV2LnhtbESPQWvCQBSE70L/w/IKvUjdRKyE6CpF&#10;KBQPBTUHj4/d1ySYfZvurjH9911B6HGYmW+Y9Xa0nRjIh9axgnyWgSDWzrRcK6hOH68FiBCRDXaO&#10;ScEvBdhuniZrLI278YGGY6xFgnAoUUETY19KGXRDFsPM9cTJ+3beYkzS19J4vCW47eQ8y5bSYstp&#10;ocGedg3py/FqFbT76qsapj/R62Kfn30eTudOK/XyPL6vQEQa43/40f40CubFIn+D+510BeTm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HBpHGAAAA3gAAAA8AAAAAAAAA&#10;AAAAAAAAoQIAAGRycy9kb3ducmV2LnhtbFBLBQYAAAAABAAEAPkAAACUAwAAAAA=&#10;"/>
                <v:shape id="AutoShape 13324" o:spid="_x0000_s4884" type="#_x0000_t32" style="position:absolute;left:5408;top:5351;width:8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7KY8UAAADeAAAADwAAAGRycy9kb3ducmV2LnhtbERPS2sCMRC+C/0PYQq9aVYpbV2NokKx&#10;VTy4Ps7DZrq7dDNZk1RXf30jFHqbj+8542lranEm5yvLCvq9BARxbnXFhYL97r37BsIHZI21ZVJw&#10;JQ/TyUNnjKm2F97SOQuFiCHsU1RQhtCkUvq8JIO+ZxviyH1ZZzBE6AqpHV5iuKnlIElepMGKY0OJ&#10;DS1Kyr+zH6NgtW6qwWm5cZ91oGOmb4f5sn9Q6umxnY1ABGrDv/jP/aHj/Ndh8gz3d+INcvI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67KY8UAAADeAAAADwAAAAAAAAAA&#10;AAAAAAChAgAAZHJzL2Rvd25yZXYueG1sUEsFBgAAAAAEAAQA+QAAAJMDAAAAAA==&#10;" strokeweight=".5pt">
                  <v:stroke endarrow="block"/>
                </v:shape>
                <v:shape id="AutoShape 13325" o:spid="_x0000_s4885" type="#_x0000_t32" style="position:absolute;left:6197;top:5039;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UHncYAAADeAAAADwAAAGRycy9kb3ducmV2LnhtbERPS0vDQBC+C/6HZQQvYjcRfDRmW6JQ&#10;sEIPje19zI7ZxexszG7a+O9dodDbfHzPKZeT68SBhmA9K8hnGQjixmvLrYLdx+r2CUSIyBo7z6Tg&#10;lwIsF5cXJRbaH3lLhzq2IoVwKFCBibEvpAyNIYdh5nvixH35wWFMcGilHvCYwl0n77LsQTq0nBoM&#10;9vRqqPmuR6dgs85fqk9j1+/bH7u5X1Xd2N7slbq+mqpnEJGmeBaf3G86zX+c53P4fyfd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5VB53GAAAA3gAAAA8AAAAAAAAA&#10;AAAAAAAAoQIAAGRycy9kb3ducmV2LnhtbFBLBQYAAAAABAAEAPkAAACUAwAAAAA=&#10;"/>
                <v:shape id="AutoShape 13326" o:spid="_x0000_s4886" type="#_x0000_t32" style="position:absolute;left:6188;top:6370;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NkvcgAAADeAAAADwAAAGRycy9kb3ducmV2LnhtbESPT2sCMRDF7wW/Q5hCL6VmFfpva5Rt&#10;QaiCB217n26mm9DNZN1E3X5751DwNsO8ee/9ZoshtOpIffKRDUzGBSjiOlrPjYHPj+XdE6iUkS22&#10;kcnAHyVYzEdXMyxtPPGWjrvcKDHhVKIBl3NXap1qRwHTOHbEcvuJfcAsa99o2+NJzEOrp0XxoAN6&#10;lgSHHb05qn93h2Bgs5q8Vt/Or9bbvd/cL6v20Nx+GXNzPVQvoDIN+SL+/363Uv/xeSoAgiMz6PkZ&#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QNkvcgAAADeAAAADwAAAAAA&#10;AAAAAAAAAAChAgAAZHJzL2Rvd25yZXYueG1sUEsFBgAAAAAEAAQA+QAAAJYDAAAAAA==&#10;"/>
                <v:shape id="AutoShape 13327" o:spid="_x0000_s4887" type="#_x0000_t32" style="position:absolute;left:5769;top:7676;width:0;height:17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ryYMkAAADeAAAADwAAAGRycy9kb3ducmV2LnhtbESPT0/DMAzF70h8h8hIXBBLB+LPyrKp&#10;IE1ik3bYgLvXmCaicUqTbd23nw9I3Gz5+b33m86H0KoD9clHNjAeFaCI62g9NwY+Pxa3z6BSRrbY&#10;RiYDJ0own11eTLG08cgbOmxzo8SEU4kGXM5dqXWqHQVMo9gRy+079gGzrH2jbY9HMQ+tviuKRx3Q&#10;syQ47OjNUf2z3QcD6+X4tdo5v1xtfv36YVG1++bmy5jrq6F6AZVpyP/iv+93K/WfJvcCIDgyg56d&#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Ta8mDJAAAA3gAAAA8AAAAA&#10;AAAAAAAAAAAAoQIAAGRycy9kb3ducmV2LnhtbFBLBQYAAAAABAAEAPkAAACXAwAAAAA=&#10;"/>
                <v:shape id="AutoShape 13328" o:spid="_x0000_s4888" type="#_x0000_t32" style="position:absolute;left:7055;top:7676;width:0;height:13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ZX+8YAAADeAAAADwAAAGRycy9kb3ducmV2LnhtbERPS0sDMRC+C/6HMIVepM1uRa3bpmUV&#10;ClbooQ/v0810E9xM1k3arv/eCIK3+fieM1/2rhEX6oL1rCAfZyCIK68t1woO+9VoCiJEZI2NZ1Lw&#10;TQGWi9ubORbaX3lLl12sRQrhUKACE2NbSBkqQw7D2LfEiTv5zmFMsKul7vCawl0jJ1n2KB1aTg0G&#10;W3o1VH3uzk7BZp2/lEdj1+/bL7t5WJXNub77UGo46MsZiEh9/Bf/ud90mv/0fJ/D7zvpBrn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V/vGAAAA3gAAAA8AAAAAAAAA&#10;AAAAAAAAoQIAAGRycy9kb3ducmV2LnhtbFBLBQYAAAAABAAEAPkAAACUAwAAAAA=&#10;"/>
                <v:shape id="Text Box 13329" o:spid="_x0000_s4889" type="#_x0000_t202" style="position:absolute;left:7131;top:7601;width:1087;height: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OsQA&#10;AADeAAAADwAAAGRycy9kb3ducmV2LnhtbERP22rCQBB9L/QflhF8KXVTbRONWaUKLb6a+gFjdnLB&#10;7GzIbk38+64g9G0O5zrZdjStuFLvGssK3mYRCOLC6oYrBaefr9clCOeRNbaWScGNHGw3z08ZptoO&#10;fKRr7isRQtilqKD2vkuldEVNBt3MdsSBK21v0AfYV1L3OIRw08p5FMXSYMOhocaO9jUVl/zXKCgP&#10;w8vHajh/+1NyfI932CRne1NqOhk/1yA8jf5f/HAfdJifrBZzuL8Tbp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eLzrEAAAA3gAAAA8AAAAAAAAAAAAAAAAAmAIAAGRycy9k&#10;b3ducmV2LnhtbFBLBQYAAAAABAAEAPUAAACJAwAAAAA=&#10;" stroked="f">
                  <v:textbox>
                    <w:txbxContent>
                      <w:p w:rsidR="00862F6C" w:rsidRPr="00F811DC" w:rsidRDefault="00862F6C" w:rsidP="0033652B">
                        <w:pPr>
                          <w:rPr>
                            <w:rFonts w:asciiTheme="majorHAnsi" w:hAnsiTheme="majorHAnsi" w:cstheme="majorHAnsi"/>
                            <w:sz w:val="18"/>
                            <w:szCs w:val="18"/>
                          </w:rPr>
                        </w:pPr>
                        <w:r w:rsidRPr="00F811DC">
                          <w:rPr>
                            <w:rFonts w:asciiTheme="majorHAnsi" w:hAnsiTheme="majorHAnsi" w:cstheme="majorHAnsi"/>
                            <w:sz w:val="18"/>
                            <w:szCs w:val="18"/>
                          </w:rPr>
                          <w:t>Stop</w:t>
                        </w:r>
                      </w:p>
                    </w:txbxContent>
                  </v:textbox>
                </v:shape>
                <v:shape id="AutoShape 13330" o:spid="_x0000_s4890" type="#_x0000_t32" style="position:absolute;left:6944;top:7795;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hsF8YAAADeAAAADwAAAGRycy9kb3ducmV2LnhtbERPS2sCMRC+F/ofwhR6KTWrUttujbIW&#10;BBU8+Oh9upluQjeT7Sbq+u+NUPA2H99zxtPO1eJIbbCeFfR7GQji0mvLlYL9bv78BiJEZI21Z1Jw&#10;pgDTyf3dGHPtT7yh4zZWIoVwyFGBibHJpQylIYeh5xvixP341mFMsK2kbvGUwl0tB1k2kg4tpwaD&#10;DX0aKn+3B6dgvezPim9jl6vNn12/zIv6UD19KfX40BUfICJ18Sb+dy90mv/6PhzC9Z10g5x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QIbBfGAAAA3gAAAA8AAAAAAAAA&#10;AAAAAAAAoQIAAGRycy9kb3ducmV2LnhtbFBLBQYAAAAABAAEAPkAAACUAwAAAAA=&#10;"/>
                <v:shape id="AutoShape 13331" o:spid="_x0000_s4891" type="#_x0000_t32" style="position:absolute;left:5401;top:9442;width:3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0Y8YAAADeAAAADwAAAGRycy9kb3ducmV2LnhtbERPS08CMRC+m/gfmjHxYqCLKOhCIasJ&#10;iZhw4OF93A7bxu103RZY/j01MeE2X77nTOedq8WR2mA9Kxj0MxDEpdeWKwW77aL3AiJEZI21Z1Jw&#10;pgDz2e3NFHPtT7ym4yZWIoVwyFGBibHJpQylIYeh7xvixO196zAm2FZSt3hK4a6Wj1k2kg4tpwaD&#10;Db0bKn82B6dgtRy8Fd/GLj/Xv3b1vCjqQ/XwpdT9XVdMQETq4lX87/7Qaf74dfgEf++k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h9GPGAAAA3gAAAA8AAAAAAAAA&#10;AAAAAAAAoQIAAGRycy9kb3ducmV2LnhtbFBLBQYAAAAABAAEAPkAAACUAwAAAAA=&#10;"/>
                <v:shape id="AutoShape 13332" o:spid="_x0000_s4892" type="#_x0000_t32" style="position:absolute;left:7056;top:9059;width:3061;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gO8UAAADeAAAADwAAAGRycy9kb3ducmV2LnhtbERPTWsCMRC9F/wPYYReima3pVVXo5RC&#10;oXgQqnvwOCTj7uJmsk3SdfvvjSD0No/3OavNYFvRkw+NYwX5NANBrJ1puFJQHj4ncxAhIhtsHZOC&#10;PwqwWY8eVlgYd+Fv6vexEimEQ4EK6hi7Qsqga7IYpq4jTtzJeYsxQV9J4/GSwm0rn7PsTVpsODXU&#10;2NFHTfq8/7UKmm25K/unn+j1fJsffR4Ox1Yr9Tge3pcgIg3xX3x3f5k0f7Z4eYXbO+kGub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gO8UAAADeAAAADwAAAAAAAAAA&#10;AAAAAAChAgAAZHJzL2Rvd25yZXYueG1sUEsFBgAAAAAEAAQA+QAAAJMDAAAAAA==&#10;"/>
                <v:shape id="AutoShape 13333" o:spid="_x0000_s4893" type="#_x0000_t32" style="position:absolute;left:10121;top:2745;width:0;height:6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Pj8YAAADeAAAADwAAAGRycy9kb3ducmV2LnhtbERPS2sCMRC+F/ofwhR6KTWrpbauRlkL&#10;QhU8+Oh93Iyb0M1ku4m6/fdNQfA2H99zJrPO1eJMbbCeFfR7GQji0mvLlYL9bvH8DiJEZI21Z1Lw&#10;SwFm0/u7CebaX3hD522sRArhkKMCE2OTSxlKQw5DzzfEiTv61mFMsK2kbvGSwl0tB1k2lA4tpwaD&#10;DX0YKr+3J6dgvezPi4Oxy9Xmx65fF0V9qp6+lHp86IoxiEhdvImv7k+d5r+NXobw/066QU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R/z4/GAAAA3gAAAA8AAAAAAAAA&#10;AAAAAAAAoQIAAGRycy9kb3ducmV2LnhtbFBLBQYAAAAABAAEAPkAAACUAwAAAAA=&#10;"/>
                <v:shape id="AutoShape 13334" o:spid="_x0000_s4894" type="#_x0000_t32" style="position:absolute;left:2229;top:5214;width:4082;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vb18UAAADeAAAADwAAAGRycy9kb3ducmV2LnhtbERPTWsCMRC9F/wPYQQvpWZXodrVKKUg&#10;FA+F6h48Dsm4u7iZrElct//eFAq9zeN9zno72Fb05EPjWEE+zUAQa2carhSUx93LEkSIyAZbx6Tg&#10;hwJsN6OnNRbG3fmb+kOsRArhUKCCOsaukDLomiyGqeuIE3d23mJM0FfSeLyncNvKWZa9SosNp4Ya&#10;O/qoSV8ON6ug2ZdfZf98jV4v9/nJ5+F4arVSk/HwvgIRaYj/4j/3p0nzF2/zBfy+k26Qm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Gvb18UAAADeAAAADwAAAAAAAAAA&#10;AAAAAAChAgAAZHJzL2Rvd25yZXYueG1sUEsFBgAAAAAEAAQA+QAAAJMDAAAAAA==&#10;"/>
                <v:shape id="AutoShape 13335" o:spid="_x0000_s4895" type="#_x0000_t32" style="position:absolute;left:10129;top:9094;width:0;height:6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nbiMcAAADeAAAADwAAAGRycy9kb3ducmV2LnhtbESPT2/CMAzF75P4DpGRdhspm7SOQkBo&#10;fzQOu8A4cLQat6lonKpJoXz7+YC0m633/N7Pq83oW3WhPjaBDcxnGSjiMtiGawPH36+nN1AxIVts&#10;A5OBG0XYrCcPKyxsuPKeLodUKwnhWKABl1JXaB1LRx7jLHTEolWh95hk7Wtte7xKuG/1c5a9ao8N&#10;S4PDjt4dlefD4A183H7K7yHrapdXn/shr3ScnypjHqfjdgkq0Zj+zffrnRX8fPEivPKOzKD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iduIxwAAAN4AAAAPAAAAAAAA&#10;AAAAAAAAAKECAABkcnMvZG93bnJldi54bWxQSwUGAAAAAAQABAD5AAAAlQMAAAAA&#10;" strokeweight=".5pt">
                  <v:stroke startarrow="block"/>
                </v:shape>
                <v:group id="Group 13336" o:spid="_x0000_s4896" style="position:absolute;left:5766;top:5453;width:3458;height:789"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UrYUrFAAAA3gAA&#10;AA8AAAAAAAAAAAAAAAAAqgIAAGRycy9kb3ducmV2LnhtbFBLBQYAAAAABAAEAPoAAACcAwAAAAA=&#10;">
                  <v:rect id="Rectangle 13337" o:spid="_x0000_s4897"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1xccA&#10;AADeAAAADwAAAGRycy9kb3ducmV2LnhtbESPQW/CMAyF70j7D5En7QYpbNpGISDExARHWi67mcZr&#10;OxqnagJ0/Hp8mLSbLT+/9775sneNulAXas8GxqMEFHHhbc2lgUO+Gb6DChHZYuOZDPxSgOXiYTDH&#10;1Por7+mSxVKJCYcUDVQxtqnWoajIYRj5llhu375zGGXtSm07vIq5a/QkSV61w5olocKW1hUVp+zs&#10;DBzryQFv+/wzcdPNc9z1+c/568OYp8d+NQMVqY//4r/vrZX6b9MXARAcmUEv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fdcXHAAAA3gAAAA8AAAAAAAAAAAAAAAAAmAIAAGRy&#10;cy9kb3ducmV2LnhtbFBLBQYAAAAABAAEAPUAAACMAwAAAAA=&#10;">
                    <v:textbox>
                      <w:txbxContent>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13338" o:spid="_x0000_s4898"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SMR8UA&#10;AADeAAAADwAAAGRycy9kb3ducmV2LnhtbERPS2sCMRC+F/wPYYReSs1axcdqFCkoeqta2uuwGXcX&#10;N5M1Sdf13xtB6G0+vufMl62pREPOl5YV9HsJCOLM6pJzBd/H9fsEhA/IGivLpOBGHpaLzsscU22v&#10;vKfmEHIRQ9inqKAIoU6l9FlBBn3P1sSRO1lnMETocqkdXmO4qeRHkoykwZJjQ4E1fRaUnQ9/RsFk&#10;uG1+/W7w9ZONTtU0vI2bzcUp9dptVzMQgdrwL366tzrOH0+HfXi8E2+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ZIxHxQAAAN4AAAAPAAAAAAAAAAAAAAAAAJgCAABkcnMv&#10;ZG93bnJldi54bWxQSwUGAAAAAAQABAD1AAAAigMAAAAA&#10;">
                    <v:textbox>
                      <w:txbxContent>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 xml:space="preserve">Start </w:t>
                          </w:r>
                          <w:r w:rsidRPr="00F811DC">
                            <w:rPr>
                              <w:rFonts w:asciiTheme="majorHAnsi" w:hAnsiTheme="majorHAnsi" w:cstheme="majorHAnsi"/>
                              <w:sz w:val="18"/>
                              <w:szCs w:val="18"/>
                            </w:rPr>
                            <w:t xml:space="preserve">EH641AC </w:t>
                          </w:r>
                        </w:p>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CV581, CV583 opened</w:t>
                          </w:r>
                        </w:p>
                        <w:p w:rsidR="00862F6C" w:rsidRPr="00F811DC" w:rsidRDefault="00862F6C" w:rsidP="0033652B">
                          <w:pPr>
                            <w:rPr>
                              <w:rFonts w:asciiTheme="majorHAnsi" w:hAnsiTheme="majorHAnsi" w:cstheme="majorHAnsi"/>
                              <w:sz w:val="18"/>
                              <w:szCs w:val="18"/>
                            </w:rPr>
                          </w:pPr>
                          <w:r>
                            <w:rPr>
                              <w:rFonts w:asciiTheme="majorHAnsi" w:hAnsiTheme="majorHAnsi" w:cstheme="majorHAnsi"/>
                              <w:sz w:val="18"/>
                              <w:szCs w:val="18"/>
                            </w:rPr>
                            <w:t xml:space="preserve">FV680 opened </w:t>
                          </w:r>
                        </w:p>
                      </w:txbxContent>
                    </v:textbox>
                  </v:shape>
                </v:group>
                <v:shape id="AutoShape 13339" o:spid="_x0000_s4899" type="#_x0000_t32" style="position:absolute;left:5536;top:3728;width:0;height:1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K68cYAAADeAAAADwAAAGRycy9kb3ducmV2LnhtbERPS2sCMRC+C/0PYQq9iGaVttqtUbYF&#10;oQoefN2nm+kmdDPZbqJu/70RCr3Nx/ec2aJztThTG6xnBaNhBoK49NpypeCwXw6mIEJE1lh7JgW/&#10;FGAxv+vNMNf+wls672IlUgiHHBWYGJtcylAachiGviFO3JdvHcYE20rqFi8p3NVynGXP0qHl1GCw&#10;oXdD5ffu5BRsVqO34tPY1Xr7YzdPy6I+Vf2jUg/3XfEKIlIX/8V/7g+d5k9eHsdweyfd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NCuvHGAAAA3gAAAA8AAAAAAAAA&#10;AAAAAAAAoQIAAGRycy9kb3ducmV2LnhtbFBLBQYAAAAABAAEAPkAAACUAwAAAAA=&#10;"/>
                <v:shape id="AutoShape 13340" o:spid="_x0000_s4900" type="#_x0000_t32" style="position:absolute;left:5534;top:3728;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3r18YAAADeAAAADwAAAGRycy9kb3ducmV2LnhtbERPyW7CMBC9I/UfrKnErXFY1CXFIKiE&#10;WKoempaeR/E0iRqPU9tA4OtxpUrc5umtM5l1phEHcr62rGCQpCCIC6trLhV8fizvHkH4gKyxsUwK&#10;TuRhNr3pTTDT9sjvdMhDKWII+wwVVCG0mZS+qMigT2xLHLlv6wyGCF0ptcNjDDeNHKbpvTRYc2yo&#10;sKWXioqffG8UbF/bevi7enObJtBXrs+7xWqwU6p/282fQQTqwlX8717rOP/haTyCv3fiDXJ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ot69fGAAAA3gAAAA8AAAAAAAAA&#10;AAAAAAAAoQIAAGRycy9kb3ducmV2LnhtbFBLBQYAAAAABAAEAPkAAACUAwAAAAA=&#10;" strokeweight=".5pt">
                  <v:stroke endarrow="block"/>
                </v:shape>
                <v:shape id="AutoShape 13341" o:spid="_x0000_s4901" type="#_x0000_t32" style="position:absolute;left:5533;top:4858;width:7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HHsYAAADeAAAADwAAAGRycy9kb3ducmV2LnhtbERPS2sCMRC+F/ofwhR6KTWrWNtujbIW&#10;BBU8+Oh9upluQjeT7Sbq+u+NUPA2H99zxtPO1eJIbbCeFfR7GQji0mvLlYL9bv78BiJEZI21Z1Jw&#10;pgDTyf3dGHPtT7yh4zZWIoVwyFGBibHJpQylIYeh5xvixP341mFMsK2kbvGUwl0tB1k2kg4tpwaD&#10;DX0aKn+3B6dgvezPim9jl6vNn12/zIv6UD19KfX40BUfICJ18Sb+dy90mv/6PhzC9Z10g5x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nhx7GAAAA3gAAAA8AAAAAAAAA&#10;AAAAAAAAoQIAAGRycy9kb3ducmV2LnhtbFBLBQYAAAAABAAEAPkAAACUAwAAAAA=&#10;"/>
                <v:shape id="AutoShape 13342" o:spid="_x0000_s4902" type="#_x0000_t32" style="position:absolute;left:5775;top:4739;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sihcYAAADeAAAADwAAAGRycy9kb3ducmV2LnhtbERPS2sCMRC+F/ofwhR6KTWrqG23RlkL&#10;ggoefPQ+3Uw3oZvJdhN1/feNUPA2H99zJrPO1eJEbbCeFfR7GQji0mvLlYLDfvH8CiJEZI21Z1Jw&#10;oQCz6f3dBHPtz7yl0y5WIoVwyFGBibHJpQylIYeh5xvixH371mFMsK2kbvGcwl0tB1k2lg4tpwaD&#10;DX0YKn92R6dgs+rPiy9jV+vtr92MFkV9rJ4+lXp86Ip3EJG6eBP/u5c6zX95G47g+k66QU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yrIoXGAAAA3gAAAA8AAAAAAAAA&#10;AAAAAAAAoQIAAGRycy9kb3ducmV2LnhtbFBLBQYAAAAABAAEAPkAAACUAwAAAAA=&#10;"/>
                <v:shape id="Text Box 13343" o:spid="_x0000_s4903" type="#_x0000_t202" style="position:absolute;left:4649;top:4592;width:118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OiU8MA&#10;AADeAAAADwAAAGRycy9kb3ducmV2LnhtbERPS2vCQBC+C/6HZYTedLfFR42uUloKPSnGKngbsmMS&#10;mp0N2a2J/94VBG/z8T1nue5sJS7U+NKxhteRAkGcOVNyruF3/z18B+EDssHKMWm4kof1qt9bYmJc&#10;yzu6pCEXMYR9ghqKEOpESp8VZNGPXE0cubNrLIYIm1yaBtsYbiv5ptRUWiw5NhRY02dB2V/6bzUc&#10;NufTcay2+Zed1K3rlGQ7l1q/DLqPBYhAXXiKH+4fE+fP5uMp3N+JN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OiU8MAAADeAAAADwAAAAAAAAAAAAAAAACYAgAAZHJzL2Rv&#10;d25yZXYueG1sUEsFBgAAAAAEAAQA9QAAAIgDAAAAAA==&#10;" filled="f" stroked="f">
                  <v:textbox>
                    <w:txbxContent>
                      <w:p w:rsidR="00862F6C" w:rsidRPr="00F811DC" w:rsidRDefault="00862F6C" w:rsidP="0033652B">
                        <w:pPr>
                          <w:rPr>
                            <w:rFonts w:asciiTheme="majorHAnsi" w:hAnsiTheme="majorHAnsi" w:cstheme="majorHAnsi"/>
                            <w:sz w:val="18"/>
                            <w:szCs w:val="18"/>
                            <w:lang w:val="fr-FR"/>
                          </w:rPr>
                        </w:pPr>
                        <w:r>
                          <w:rPr>
                            <w:rFonts w:asciiTheme="majorHAnsi" w:hAnsiTheme="majorHAnsi" w:cstheme="majorHAnsi"/>
                            <w:sz w:val="18"/>
                            <w:szCs w:val="18"/>
                            <w:lang w:val="fr-FR"/>
                          </w:rPr>
                          <w:t>LI68</w:t>
                        </w:r>
                        <w:r w:rsidRPr="00F811DC">
                          <w:rPr>
                            <w:rFonts w:asciiTheme="majorHAnsi" w:hAnsiTheme="majorHAnsi" w:cstheme="majorHAnsi"/>
                            <w:sz w:val="18"/>
                            <w:szCs w:val="18"/>
                            <w:lang w:val="fr-FR"/>
                          </w:rPr>
                          <w:t>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&gt;</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5</w:t>
                        </w:r>
                      </w:p>
                    </w:txbxContent>
                  </v:textbox>
                </v:shape>
                <v:group id="Group 13347" o:spid="_x0000_s4904" style="position:absolute;left:5754;top:6717;width:3458;height:819"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iPexgAAAN4A&#10;AAAPAAAAAAAAAAAAAAAAAKoCAABkcnMvZG93bnJldi54bWxQSwUGAAAAAAQABAD6AAAAnQMAAAAA&#10;">
                  <v:rect id="Rectangle 13348" o:spid="_x0000_s4905"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l5w8cA&#10;AADeAAAADwAAAGRycy9kb3ducmV2LnhtbESPQW/CMAyF70j7D5En7QYpbNpGISDExARHWi67mcZr&#10;OxqnagJ0/Hp8mLSbrff83uf5sneNulAXas8GxqMEFHHhbc2lgUO+Gb6DChHZYuOZDPxSgOXiYTDH&#10;1Por7+mSxVJJCIcUDVQxtqnWoajIYRj5lli0b985jLJ2pbYdXiXcNXqSJK/aYc3SUGFL64qKU3Z2&#10;Bo715IC3ff6ZuOnmOe76/Of89WHM02O/moGK1Md/89/11gr+2/RFeOUdmUEv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pecPHAAAA3gAAAA8AAAAAAAAAAAAAAAAAmAIAAGRy&#10;cy9kb3ducmV2LnhtbFBLBQYAAAAABAAEAPUAAACMAwAAAAA=&#10;">
                    <v:textbox>
                      <w:txbxContent>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13349" o:spid="_x0000_s4906"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KAQcUA&#10;AADeAAAADwAAAGRycy9kb3ducmV2LnhtbERPTWvCQBC9C/0PyxS8SN3UiprUVYrQojdNxV6H7JiE&#10;ZmfT3TWm/75bELzN433Oct2bRnTkfG1ZwfM4AUFcWF1zqeD4+f60AOEDssbGMin4JQ/r1cNgiZm2&#10;Vz5Ql4dSxBD2GSqoQmgzKX1RkUE/ti1x5M7WGQwRulJqh9cYbho5SZKZNFhzbKiwpU1FxXd+MQoW&#10;02335Xcv+1MxOzdpGM27jx+n1PCxf3sFEagPd/HNvdVx/jydpvD/Trx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EoBBxQAAAN4AAAAPAAAAAAAAAAAAAAAAAJgCAABkcnMv&#10;ZG93bnJldi54bWxQSwUGAAAAAAQABAD1AAAAigMAAAAA&#10;">
                    <v:textbox>
                      <w:txbxContent>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 xml:space="preserve">Stop </w:t>
                          </w:r>
                          <w:r w:rsidRPr="00F811DC">
                            <w:rPr>
                              <w:rFonts w:asciiTheme="majorHAnsi" w:hAnsiTheme="majorHAnsi" w:cstheme="majorHAnsi"/>
                              <w:sz w:val="18"/>
                              <w:szCs w:val="18"/>
                            </w:rPr>
                            <w:t>EH641AC</w:t>
                          </w:r>
                        </w:p>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CV581, CV583 opened</w:t>
                          </w:r>
                        </w:p>
                        <w:p w:rsidR="00862F6C" w:rsidRPr="00F811DC" w:rsidRDefault="00862F6C" w:rsidP="0033652B">
                          <w:pPr>
                            <w:rPr>
                              <w:rFonts w:asciiTheme="majorHAnsi" w:hAnsiTheme="majorHAnsi" w:cstheme="majorHAnsi"/>
                              <w:sz w:val="18"/>
                              <w:szCs w:val="18"/>
                            </w:rPr>
                          </w:pPr>
                          <w:r>
                            <w:rPr>
                              <w:rFonts w:asciiTheme="majorHAnsi" w:hAnsiTheme="majorHAnsi" w:cstheme="majorHAnsi"/>
                              <w:sz w:val="18"/>
                              <w:szCs w:val="18"/>
                            </w:rPr>
                            <w:t>FV680 opened</w:t>
                          </w:r>
                        </w:p>
                      </w:txbxContent>
                    </v:textbox>
                  </v:shape>
                </v:group>
                <v:shape id="AutoShape 13350" o:spid="_x0000_s4907" type="#_x0000_t32" style="position:absolute;left:1691;top:7702;width:28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UXwMkAAADeAAAADwAAAGRycy9kb3ducmV2LnhtbESPT08CMRDF7yZ8h2ZMvBjpYoJ/VgpZ&#10;TUjAhAOo93E7bhu302VbYPn2zsGE20zmzXvvN1sMoVVH6pOPbGAyLkAR19F6bgx8fizvnkCljGyx&#10;jUwGzpRgMR9dzbC08cRbOu5yo8SEU4kGXM5dqXWqHQVM49gRy+0n9gGzrH2jbY8nMQ+tvi+KBx3Q&#10;syQ47OjNUf27OwQDm/Xktfp2fv2+3fvNdFm1h+b2y5ib66F6AZVpyBfx//fKSv3H56kACI7MoOd/&#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kFF8DJAAAA3gAAAA8AAAAA&#10;AAAAAAAAAAAAoQIAAGRycy9kb3ducmV2LnhtbFBLBQYAAAAABAAEAPkAAACXAwAAAAA=&#10;"/>
                <v:shape id="AutoShape 13351" o:spid="_x0000_s4908" type="#_x0000_t32" style="position:absolute;left:1339;top:5438;width:0;height:277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EDmMQAAADeAAAADwAAAGRycy9kb3ducmV2LnhtbERPTWsCMRC9F/ofwgi9FM1uwapbo5SC&#10;UDwI1T14HJLp7uJmsk3iuv33RhC8zeN9znI92Fb05EPjWEE+yUAQa2carhSUh814DiJEZIOtY1Lw&#10;TwHWq+enJRbGXfiH+n2sRArhUKCCOsaukDLomiyGieuIE/frvMWYoK+k8XhJ4baVb1n2Li02nBpq&#10;7OirJn3an62CZlvuyv71L3o93+ZHn4fDsdVKvYyGzw8QkYb4EN/d3ybNny2mOdzeSTfI1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EQOYxAAAAN4AAAAPAAAAAAAAAAAA&#10;AAAAAKECAABkcnMvZG93bnJldi54bWxQSwUGAAAAAAQABAD5AAAAkgMAAAAA&#10;"/>
                <v:shape id="AutoShape 13352" o:spid="_x0000_s4909" type="#_x0000_t32" style="position:absolute;left:1341;top:5438;width:8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3JOcUAAADeAAAADwAAAGRycy9kb3ducmV2LnhtbERPTWsCMRC9C/6HMII3zSpi7dYoVRBt&#10;pQe3tedhM91dupmsSdRtf70pFLzN433OfNmaWlzI+cqygtEwAUGcW11xoeDjfTOYgfABWWNtmRT8&#10;kIflotuZY6rtlQ90yUIhYgj7FBWUITSplD4vyaAf2oY4cl/WGQwRukJqh9cYbmo5TpKpNFhxbCix&#10;oXVJ+Xd2Ngpe9001Pm3f3Esd6DPTv8fVdnRUqt9rn59ABGrDXfzv3uk4/+FxNoG/d+IN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n3JOcUAAADeAAAADwAAAAAAAAAA&#10;AAAAAAChAgAAZHJzL2Rvd25yZXYueG1sUEsFBgAAAAAEAAQA+QAAAJMDAAAAAA==&#10;" strokeweight=".5pt">
                  <v:stroke endarrow="block"/>
                </v:shape>
                <v:shape id="AutoShape 13353" o:spid="_x0000_s4910" type="#_x0000_t32" style="position:absolute;left:2110;top:6461;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YH8UAAADeAAAADwAAAGRycy9kb3ducmV2LnhtbERPS2sCMRC+F/ofwhR6KZq1YKtbo6yC&#10;UAsefN3HzXQTuplsN1G3/94IQm/z8T1nMutcLc7UButZwaCfgSAuvbZcKdjvlr0RiBCRNdaeScEf&#10;BZhNHx8mmGt/4Q2dt7ESKYRDjgpMjE0uZSgNOQx93xAn7tu3DmOCbSV1i5cU7mr5mmVv0qHl1GCw&#10;oYWh8md7cgrWq8G8OBq7+tr82vVwWdSn6uWg1PNTV3yAiNTFf/Hd/anT/PfxaAi3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KYH8UAAADeAAAADwAAAAAAAAAA&#10;AAAAAAChAgAAZHJzL2Rvd25yZXYueG1sUEsFBgAAAAAEAAQA+QAAAJMDAAAAAA==&#10;"/>
                <v:shape id="AutoShape 13354" o:spid="_x0000_s4911" type="#_x0000_t32" style="position:absolute;left:1691;top:7691;width:0;height:5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AGaMUAAADeAAAADwAAAGRycy9kb3ducmV2LnhtbERPS2sCMRC+C/0PYQq9iGYt1OrWKKsg&#10;1IIHX/dxM92EbibbTdTtv28KQm/z8T1ntuhcLa7UButZwWiYgSAuvbZcKTge1oMJiBCRNdaeScEP&#10;BVjMH3ozzLW/8Y6u+1iJFMIhRwUmxiaXMpSGHIahb4gT9+lbhzHBtpK6xVsKd7V8zrKxdGg5NRhs&#10;aGWo/NpfnILtZrQszsZuPnbfdvuyLupL1T8p9fTYFW8gInXxX3x3v+s0/3U6GcP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8AGaMUAAADeAAAADwAAAAAAAAAA&#10;AAAAAAChAgAAZHJzL2Rvd25yZXYueG1sUEsFBgAAAAAEAAQA+QAAAJMDAAAAAA==&#10;"/>
                <v:shape id="AutoShape 13355" o:spid="_x0000_s4912" type="#_x0000_t32" style="position:absolute;left:4593;top:7687;width:0;height:20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yj88UAAADeAAAADwAAAGRycy9kb3ducmV2LnhtbERPTWsCMRC9F/ofwhS8FM0qtOrWKFtB&#10;0IIHrd6nm3ET3Ey2m6jbf98UhN7m8T5ntuhcLa7UButZwXCQgSAuvbZcKTh8rvoTECEia6w9k4If&#10;CrCYPz7MMNf+xju67mMlUgiHHBWYGJtcylAachgGviFO3Mm3DmOCbSV1i7cU7mo5yrJX6dByajDY&#10;0NJQed5fnILtZvhefBm7+dh92+3Lqqgv1fNRqd5TV7yBiNTFf/HdvdZp/ng6GcP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Iyj88UAAADeAAAADwAAAAAAAAAA&#10;AAAAAAChAgAAZHJzL2Rvd25yZXYueG1sUEsFBgAAAAAEAAQA+QAAAJMDAAAAAA==&#10;"/>
                <v:shape id="Text Box 13356" o:spid="_x0000_s4913" type="#_x0000_t202" style="position:absolute;left:4595;top:7503;width:787;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kpIMYA&#10;AADeAAAADwAAAGRycy9kb3ducmV2LnhtbESPT2vCQBDF7wW/wzJCb3XXYqtGV5FKoacW/4K3ITsm&#10;wexsyG5N+u07h0JvM7w37/1mue59re7UxiqwhfHIgCLOg6u4sHA8vD/NQMWE7LAOTBZ+KMJ6NXhY&#10;YuZCxzu671OhJIRjhhbKlJpM65iX5DGOQkMs2jW0HpOsbaFdi52E+1o/G/OqPVYsDSU29FZSftt/&#10;ewunz+vlPDFfxda/NF3ojWY/19Y+DvvNAlSiPv2b/64/nOBP5zPhlXdkBr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kpIMYAAADeAAAADwAAAAAAAAAAAAAAAACYAgAAZHJz&#10;L2Rvd25yZXYueG1sUEsFBgAAAAAEAAQA9QAAAIsDAAAAAA==&#10;" filled="f" stroked="f">
                  <v:textbox>
                    <w:txbxContent>
                      <w:p w:rsidR="00862F6C" w:rsidRPr="00F811DC" w:rsidRDefault="00862F6C" w:rsidP="0033652B">
                        <w:pPr>
                          <w:rPr>
                            <w:rFonts w:asciiTheme="majorHAnsi" w:hAnsiTheme="majorHAnsi" w:cstheme="majorHAnsi"/>
                            <w:sz w:val="18"/>
                            <w:szCs w:val="18"/>
                          </w:rPr>
                        </w:pPr>
                        <w:r w:rsidRPr="00F811DC">
                          <w:rPr>
                            <w:rFonts w:asciiTheme="majorHAnsi" w:hAnsiTheme="majorHAnsi" w:cstheme="majorHAnsi"/>
                            <w:sz w:val="18"/>
                            <w:szCs w:val="18"/>
                          </w:rPr>
                          <w:t>Stop</w:t>
                        </w:r>
                      </w:p>
                    </w:txbxContent>
                  </v:textbox>
                </v:shape>
                <v:shape id="AutoShape 13357" o:spid="_x0000_s4914" type="#_x0000_t32" style="position:absolute;left:4467;top:7876;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SGsUAAADeAAAADwAAAGRycy9kb3ducmV2LnhtbERPTWsCMRC9F/ofwhS8lJpVaKtbo6yC&#10;oAUPWr1PN9NN6GaybqJu/70RhN7m8T5nMutcLc7UButZwaCfgSAuvbZcKdh/LV9GIEJE1lh7JgV/&#10;FGA2fXyYYK79hbd03sVKpBAOOSowMTa5lKE05DD0fUOcuB/fOowJtpXULV5SuKvlMMvepEPLqcFg&#10;QwtD5e/u5BRs1oN58W3s+nN7tJvXZVGfqueDUr2nrvgAEamL/+K7e6XT/PfxaAy3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l+SGsUAAADeAAAADwAAAAAAAAAA&#10;AAAAAAChAgAAZHJzL2Rvd25yZXYueG1sUEsFBgAAAAAEAAQA+QAAAJMDAAAAAA==&#10;"/>
                <v:shape id="AutoShape 13358" o:spid="_x0000_s4915" type="#_x0000_t32" style="position:absolute;left:1323;top:8213;width:3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ytWskAAADeAAAADwAAAGRycy9kb3ducmV2LnhtbESPT08CMRDF7yZ8h2ZIvBjpYuIfVgpZ&#10;TUiEhAOo93E7bhu303VbYP32zMGE20zmzXvvN18OoVVH6pOPbGA6KUAR19F6bgx8vK9un0CljGyx&#10;jUwG/ijBcjG6mmNp44l3dNznRokJpxINuJy7UutUOwqYJrEjltt37ANmWftG2x5PYh5afVcUDzqg&#10;Z0lw2NGro/pnfwgGtuvpS/Xl/Hqz+/Xb+1XVHpqbT2Oux0P1DCrTkC/i/+83K/UfZzMBEByZQS/O&#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K8rVrJAAAA3gAAAA8AAAAA&#10;AAAAAAAAAAAAoQIAAGRycy9kb3ducmV2LnhtbFBLBQYAAAAABAAEAPkAAACXAwAAAAA=&#10;"/>
                <v:shape id="AutoShape 13359" o:spid="_x0000_s4916" type="#_x0000_t32" style="position:absolute;left:2230;top:5215;width:0;height:24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AIwcYAAADeAAAADwAAAGRycy9kb3ducmV2LnhtbERPS0vDQBC+C/6HZQQvYjcRfDRmW6JQ&#10;sEIPje19zI7ZxexszG7a+O9dodDbfHzPKZeT68SBhmA9K8hnGQjixmvLrYLdx+r2CUSIyBo7z6Tg&#10;lwIsF5cXJRbaH3lLhzq2IoVwKFCBibEvpAyNIYdh5nvixH35wWFMcGilHvCYwl0n77LsQTq0nBoM&#10;9vRqqPmuR6dgs85fqk9j1+/bH7u5X1Xd2N7slbq+mqpnEJGmeBaf3G86zX+cz3P4fyfd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3wCMHGAAAA3gAAAA8AAAAAAAAA&#10;AAAAAAAAoQIAAGRycy9kb3ducmV2LnhtbFBLBQYAAAAABAAEAPkAAACUAwAAAAA=&#10;"/>
                <v:group id="Group 13360" o:spid="_x0000_s4917" style="position:absolute;left:1688;top:5574;width:3458;height:624"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3prAHFAAAA3gAA&#10;AA8AAAAAAAAAAAAAAAAAqgIAAGRycy9kb3ducmV2LnhtbFBLBQYAAAAABAAEAPoAAACcAwAAAAA=&#10;">
                  <v:rect id="Rectangle 13361" o:spid="_x0000_s4918"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H9cUA&#10;AADeAAAADwAAAGRycy9kb3ducmV2LnhtbERPTWvCQBC9F/wPywi91Y0RapNmE8RiaY8aL71Ns2MS&#10;zc6G7Kppf323IHibx/ucrBhNJy40uNaygvksAkFcWd1yrWBfbp5eQDiPrLGzTAp+yEGRTx4yTLW9&#10;8pYuO1+LEMIuRQWN930qpasaMuhmticO3MEOBn2AQy31gNcQbjoZR9GzNNhyaGiwp3VD1Wl3Ngq+&#10;23iPv9vyPTLJZuE/x/J4/npT6nE6rl5BeBr9XXxzf+gwf5kkC/h/J9w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rcf1xQAAAN4AAAAPAAAAAAAAAAAAAAAAAJgCAABkcnMv&#10;ZG93bnJldi54bWxQSwUGAAAAAAQABAD1AAAAigMAAAAA&#10;">
                    <v:textbox>
                      <w:txbxContent>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13362" o:spid="_x0000_s4919"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DmMUA&#10;AADeAAAADwAAAGRycy9kb3ducmV2LnhtbERPTWvCQBC9C/0PyxS8SN3UiprUVYrQojdNxV6H7JiE&#10;ZmfT3TWm/75bELzN433Oct2bRnTkfG1ZwfM4AUFcWF1zqeD4+f60AOEDssbGMin4JQ/r1cNgiZm2&#10;Vz5Ql4dSxBD2GSqoQmgzKX1RkUE/ti1x5M7WGQwRulJqh9cYbho5SZKZNFhzbKiwpU1FxXd+MQoW&#10;02335Xcv+1MxOzdpGM27jx+n1PCxf3sFEagPd/HNvdVx/jxNp/D/Trx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cwOYxQAAAN4AAAAPAAAAAAAAAAAAAAAAAJgCAABkcnMv&#10;ZG93bnJldi54bWxQSwUGAAAAAAQABAD1AAAAigMAAAAA&#10;">
                    <v:textbox>
                      <w:txbxContent>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 xml:space="preserve">Start </w:t>
                          </w:r>
                          <w:r w:rsidRPr="00F811DC">
                            <w:rPr>
                              <w:rFonts w:asciiTheme="majorHAnsi" w:hAnsiTheme="majorHAnsi" w:cstheme="majorHAnsi"/>
                              <w:sz w:val="18"/>
                              <w:szCs w:val="18"/>
                            </w:rPr>
                            <w:t>EH640AF</w:t>
                          </w:r>
                        </w:p>
                      </w:txbxContent>
                    </v:textbox>
                  </v:shape>
                </v:group>
                <v:group id="Group 13363" o:spid="_x0000_s4920" style="position:absolute;left:1676;top:6852;width:3458;height:624"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ANHXFAAAA3gAA&#10;AA8AAAAAAAAAAAAAAAAAqgIAAGRycy9kb3ducmV2LnhtbFBLBQYAAAAABAAEAPoAAACcAwAAAAA=&#10;">
                  <v:rect id="Rectangle 13364" o:spid="_x0000_s4921"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pkbcUA&#10;AADeAAAADwAAAGRycy9kb3ducmV2LnhtbERPTWvCQBC9C/0PyxR6040p2CZmFbFY2qPGS29jdkyi&#10;2dmQ3cS0v75bKHibx/ucbD2aRgzUudqygvksAkFcWF1zqeCY76avIJxH1thYJgXf5GC9ephkmGp7&#10;4z0NB1+KEMIuRQWV920qpSsqMuhmtiUO3Nl2Bn2AXSl1h7cQbhoZR9FCGqw5NFTY0rai4nrojYJT&#10;HR/xZ5+/RybZPfvPMb/0X29KPT2OmyUIT6O/i//dHzrMf0mSB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2mRtxQAAAN4AAAAPAAAAAAAAAAAAAAAAAJgCAABkcnMv&#10;ZG93bnJldi54bWxQSwUGAAAAAAQABAD1AAAAigMAAAAA&#10;">
                    <v:textbox>
                      <w:txbxContent>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13365" o:spid="_x0000_s4922"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Gd78UA&#10;AADeAAAADwAAAGRycy9kb3ducmV2LnhtbERPS2vCQBC+F/wPywi9FN3YFmOiq4jQYm/1gV6H7JgE&#10;s7NxdxvTf98tFHqbj+85i1VvGtGR87VlBZNxAoK4sLrmUsHx8DaagfABWWNjmRR8k4fVcvCwwFzb&#10;O++o24dSxBD2OSqoQmhzKX1RkUE/ti1x5C7WGQwRulJqh/cYbhr5nCRTabDm2FBhS5uKiuv+yyiY&#10;vW67s/94+TwV00uThae0e785pR6H/XoOIlAf/sV/7q2O89MsS+H3nXiD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oZ3vxQAAAN4AAAAPAAAAAAAAAAAAAAAAAJgCAABkcnMv&#10;ZG93bnJldi54bWxQSwUGAAAAAAQABAD1AAAAigMAAAAA&#10;">
                    <v:textbox>
                      <w:txbxContent>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 xml:space="preserve">Stop </w:t>
                          </w:r>
                          <w:r w:rsidRPr="00F811DC">
                            <w:rPr>
                              <w:rFonts w:asciiTheme="majorHAnsi" w:hAnsiTheme="majorHAnsi" w:cstheme="majorHAnsi"/>
                              <w:sz w:val="18"/>
                              <w:szCs w:val="18"/>
                            </w:rPr>
                            <w:t>EH640AF</w:t>
                          </w:r>
                        </w:p>
                      </w:txbxContent>
                    </v:textbox>
                  </v:shape>
                </v:group>
                <v:shape id="Text Box 13366" o:spid="_x0000_s4923" type="#_x0000_t202" style="position:absolute;left:2272;top:6114;width:3671;height: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ccA&#10;AADeAAAADwAAAGRycy9kb3ducmV2LnhtbESPT2vDMAzF74N9B6PCbq3d0X/J6paxMtipo9062E3E&#10;ahIWyyH2mvTbV4fBbhLv6b2f1tvBN+pCXawDW5hODCjiIriaSwufH6/jFaiYkB02gcnClSJsN/d3&#10;a8xd6PlAl2MqlYRwzNFClVKbax2LijzGSWiJRTuHzmOStSu167CXcN/oR2MW2mPN0lBhSy8VFT/H&#10;X2/htD9/f83Me7nz87YPg9HsM23tw2h4fgKVaEj/5r/rNyf4yywTXnlHZt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Av/3HAAAA3gAAAA8AAAAAAAAAAAAAAAAAmAIAAGRy&#10;cy9kb3ducmV2LnhtbFBLBQYAAAAABAAEAPUAAACMAwAAAAA=&#10;" filled="f" stroked="f">
                  <v:textbox>
                    <w:txbxContent>
                      <w:p w:rsidR="00862F6C" w:rsidRPr="00F811DC" w:rsidRDefault="00862F6C" w:rsidP="0033652B">
                        <w:pPr>
                          <w:rPr>
                            <w:rFonts w:asciiTheme="majorHAnsi" w:hAnsiTheme="majorHAnsi" w:cstheme="majorHAnsi"/>
                            <w:sz w:val="18"/>
                            <w:szCs w:val="18"/>
                          </w:rPr>
                        </w:pPr>
                        <w:r w:rsidRPr="00F811DC">
                          <w:rPr>
                            <w:rFonts w:asciiTheme="majorHAnsi" w:hAnsiTheme="majorHAnsi" w:cstheme="majorHAnsi"/>
                            <w:sz w:val="18"/>
                            <w:szCs w:val="18"/>
                          </w:rPr>
                          <w:t xml:space="preserve">TT640A </w:t>
                        </w:r>
                        <w:r>
                          <w:rPr>
                            <w:rFonts w:asciiTheme="majorHAnsi" w:hAnsiTheme="majorHAnsi" w:cstheme="majorHAnsi"/>
                            <w:sz w:val="18"/>
                            <w:szCs w:val="18"/>
                          </w:rPr>
                          <w:t>OR B OR C OR</w:t>
                        </w:r>
                        <w:r w:rsidRPr="00F811DC">
                          <w:rPr>
                            <w:rFonts w:asciiTheme="majorHAnsi" w:hAnsiTheme="majorHAnsi" w:cstheme="majorHAnsi"/>
                            <w:sz w:val="18"/>
                            <w:szCs w:val="18"/>
                          </w:rPr>
                          <w:t xml:space="preserve"> D</w:t>
                        </w:r>
                      </w:p>
                      <w:p w:rsidR="00862F6C" w:rsidRDefault="00862F6C" w:rsidP="000524E3">
                        <w:pPr>
                          <w:rPr>
                            <w:rFonts w:asciiTheme="majorHAnsi" w:hAnsiTheme="majorHAnsi" w:cstheme="majorHAnsi"/>
                            <w:sz w:val="18"/>
                            <w:szCs w:val="18"/>
                          </w:rPr>
                        </w:pPr>
                        <w:r>
                          <w:rPr>
                            <w:rFonts w:asciiTheme="majorHAnsi" w:hAnsiTheme="majorHAnsi" w:cstheme="majorHAnsi"/>
                            <w:sz w:val="18"/>
                            <w:szCs w:val="18"/>
                          </w:rPr>
                          <w:t xml:space="preserve"> OR E OR</w:t>
                        </w:r>
                        <w:r w:rsidRPr="00F811DC">
                          <w:rPr>
                            <w:rFonts w:asciiTheme="majorHAnsi" w:hAnsiTheme="majorHAnsi" w:cstheme="majorHAnsi"/>
                            <w:sz w:val="18"/>
                            <w:szCs w:val="18"/>
                          </w:rPr>
                          <w:t xml:space="preserve"> F &gt; TT640setpoint</w:t>
                        </w:r>
                        <w:r>
                          <w:rPr>
                            <w:rFonts w:asciiTheme="majorHAnsi" w:hAnsiTheme="majorHAnsi" w:cstheme="majorHAnsi"/>
                            <w:sz w:val="18"/>
                            <w:szCs w:val="18"/>
                          </w:rPr>
                          <w:t xml:space="preserve"> </w:t>
                        </w:r>
                      </w:p>
                      <w:p w:rsidR="00862F6C" w:rsidRPr="00F811DC" w:rsidRDefault="00862F6C" w:rsidP="000524E3">
                        <w:pPr>
                          <w:rPr>
                            <w:rFonts w:asciiTheme="majorHAnsi" w:hAnsiTheme="majorHAnsi" w:cstheme="majorHAnsi"/>
                            <w:sz w:val="18"/>
                            <w:szCs w:val="18"/>
                          </w:rPr>
                        </w:pPr>
                        <w:r>
                          <w:rPr>
                            <w:rFonts w:asciiTheme="majorHAnsi" w:hAnsiTheme="majorHAnsi" w:cstheme="majorHAnsi"/>
                            <w:sz w:val="18"/>
                            <w:szCs w:val="18"/>
                          </w:rPr>
                          <w:t>OR FT583&gt;FT583limit</w:t>
                        </w:r>
                      </w:p>
                      <w:p w:rsidR="00862F6C" w:rsidRPr="00F811DC" w:rsidRDefault="00862F6C" w:rsidP="0033652B">
                        <w:pPr>
                          <w:rPr>
                            <w:rFonts w:asciiTheme="majorHAnsi" w:hAnsiTheme="majorHAnsi" w:cstheme="majorHAnsi"/>
                            <w:sz w:val="18"/>
                            <w:szCs w:val="18"/>
                          </w:rPr>
                        </w:pPr>
                      </w:p>
                    </w:txbxContent>
                  </v:textbox>
                </v:shape>
                <v:shape id="Text Box 13367" o:spid="_x0000_s4924" type="#_x0000_t202" style="position:absolute;left:1635;top:7767;width:2822;height: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waZsMA&#10;AADeAAAADwAAAGRycy9kb3ducmV2LnhtbERPS2vCQBC+C/6HZQRvuqvYalJXkZZCTxYfLfQ2ZMck&#10;mJ0N2a2J/94VBG/z8T1nue5sJS7U+NKxhslYgSDOnCk513A8fI4WIHxANlg5Jg1X8rBe9XtLTI1r&#10;eUeXfchFDGGfooYihDqV0mcFWfRjVxNH7uQaiyHCJpemwTaG20pOlXqVFkuODQXW9F5Qdt7/Ww0/&#10;29Pf70x95x/2pW5dpyTbRGo9HHSbNxCBuvAUP9xfJs6fJ0kC93fiD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waZsMAAADeAAAADwAAAAAAAAAAAAAAAACYAgAAZHJzL2Rv&#10;d25yZXYueG1sUEsFBgAAAAAEAAQA9QAAAIgDAAAAAA==&#10;" filled="f" stroked="f">
                  <v:textbox>
                    <w:txbxContent>
                      <w:p w:rsidR="00862F6C" w:rsidRPr="00F811DC" w:rsidRDefault="00862F6C" w:rsidP="0033652B">
                        <w:pPr>
                          <w:rPr>
                            <w:rFonts w:asciiTheme="majorHAnsi" w:hAnsiTheme="majorHAnsi" w:cstheme="majorHAnsi"/>
                            <w:sz w:val="18"/>
                            <w:szCs w:val="18"/>
                          </w:rPr>
                        </w:pPr>
                        <w:r>
                          <w:rPr>
                            <w:rFonts w:asciiTheme="majorHAnsi" w:hAnsiTheme="majorHAnsi" w:cstheme="majorHAnsi"/>
                            <w:sz w:val="18"/>
                            <w:szCs w:val="18"/>
                          </w:rPr>
                          <w:t>TT640A OR B OR C OR</w:t>
                        </w:r>
                        <w:r w:rsidRPr="00F811DC">
                          <w:rPr>
                            <w:rFonts w:asciiTheme="majorHAnsi" w:hAnsiTheme="majorHAnsi" w:cstheme="majorHAnsi"/>
                            <w:sz w:val="18"/>
                            <w:szCs w:val="18"/>
                          </w:rPr>
                          <w:t xml:space="preserve"> D</w:t>
                        </w:r>
                      </w:p>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 xml:space="preserve"> OR E OR</w:t>
                        </w:r>
                        <w:r w:rsidRPr="00F811DC">
                          <w:rPr>
                            <w:rFonts w:asciiTheme="majorHAnsi" w:hAnsiTheme="majorHAnsi" w:cstheme="majorHAnsi"/>
                            <w:sz w:val="18"/>
                            <w:szCs w:val="18"/>
                          </w:rPr>
                          <w:t xml:space="preserve"> F &lt; (TT640setpoint – 5°C)</w:t>
                        </w:r>
                      </w:p>
                      <w:p w:rsidR="00862F6C" w:rsidRPr="00F811DC" w:rsidRDefault="00862F6C" w:rsidP="000524E3">
                        <w:pPr>
                          <w:rPr>
                            <w:rFonts w:asciiTheme="majorHAnsi" w:hAnsiTheme="majorHAnsi" w:cstheme="majorHAnsi"/>
                            <w:sz w:val="18"/>
                            <w:szCs w:val="18"/>
                          </w:rPr>
                        </w:pPr>
                        <w:r>
                          <w:rPr>
                            <w:rFonts w:asciiTheme="majorHAnsi" w:hAnsiTheme="majorHAnsi" w:cstheme="majorHAnsi"/>
                            <w:sz w:val="18"/>
                            <w:szCs w:val="18"/>
                          </w:rPr>
                          <w:t>&amp; FT583&lt;FT583limit</w:t>
                        </w:r>
                      </w:p>
                      <w:p w:rsidR="00862F6C" w:rsidRPr="00F811DC" w:rsidRDefault="00862F6C" w:rsidP="0033652B">
                        <w:pPr>
                          <w:rPr>
                            <w:rFonts w:asciiTheme="majorHAnsi" w:hAnsiTheme="majorHAnsi" w:cstheme="majorHAnsi"/>
                            <w:sz w:val="18"/>
                            <w:szCs w:val="18"/>
                          </w:rPr>
                        </w:pPr>
                      </w:p>
                    </w:txbxContent>
                  </v:textbox>
                </v:shape>
                <v:shape id="AutoShape 13368" o:spid="_x0000_s4925" type="#_x0000_t32" style="position:absolute;left:4591;top:9726;width:555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JX5MYAAADeAAAADwAAAGRycy9kb3ducmV2LnhtbESPQWvDMAyF74P9B6PBLmO1s8MIad1S&#10;BoPRw2BtDj0KW0tCYzmzvTT799NhsJuEnt5732a3hFHNlPIQ2UK1MqCIXfQDdxba0+tjDSoXZI9j&#10;ZLLwQxl229ubDTY+XvmD5mPplJhwbtBCX8rUaJ1dTwHzKk7EcvuMKWCRNXXaJ7yKeRj1kzHPOuDA&#10;ktDjRC89ucvxO1gYDu17Oz98leTqQ3VOVT6dR2ft/d2yX4MqtJR/8d/3m5f6tTECIDgyg9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SV+TGAAAA3gAAAA8AAAAAAAAA&#10;AAAAAAAAoQIAAGRycy9kb3ducmV2LnhtbFBLBQYAAAAABAAEAPkAAACUAwAAAAA=&#10;"/>
                <v:shape id="AutoShape 13369" o:spid="_x0000_s4926" type="#_x0000_t32" style="position:absolute;left:1573;top:7882;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ZDvMUAAADeAAAADwAAAGRycy9kb3ducmV2LnhtbERP30vDMBB+F/wfwgm+yJZUmIy6tFRh&#10;4AZ72NT3W3M2weZSm2yr/70RBN/u4/t5q3ryvTjTGF1gDcVcgSBug3HcaXh7Xc+WIGJCNtgHJg3f&#10;FKGurq9WWJpw4T2dD6kTOYRjiRpsSkMpZWwteYzzMBBn7iOMHlOGYyfNiJcc7nt5r9SD9Og4N1gc&#10;6NlS+3k4eQ27TfHUHK3bbPdfbrdYN/2pu3vX+vZmah5BJJrSv/jP/WLy/KVSBfy+k2+Q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ZDvMUAAADeAAAADwAAAAAAAAAA&#10;AAAAAAChAgAAZHJzL2Rvd25yZXYueG1sUEsFBgAAAAAEAAQA+QAAAJMDAAAAAA==&#10;"/>
                <v:shape id="Text Box 13370" o:spid="_x0000_s4927" type="#_x0000_t202" style="position:absolute;left:5701;top:9154;width:4086;height: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7DasIA&#10;AADeAAAADwAAAGRycy9kb3ducmV2LnhtbERPS4vCMBC+C/sfwix402RFxe0aZVEET4qPFbwNzdiW&#10;bSalibb+eyMI3ubje8503tpS3Kj2hWMNX30Fgjh1puBMw/Gw6k1A+IBssHRMGu7kYT776EwxMa7h&#10;Hd32IRMxhH2CGvIQqkRKn+Zk0fddRRy5i6sthgjrTJoamxhuSzlQaiwtFhwbcqxokVP6v79aDX+b&#10;y/k0VNtsaUdV41ol2X5Lrbuf7e8PiEBteItf7rWJ8ydKDeD5TrxB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sNqwgAAAN4AAAAPAAAAAAAAAAAAAAAAAJgCAABkcnMvZG93&#10;bnJldi54bWxQSwUGAAAAAAQABAD1AAAAhwMAAAAA&#10;" filled="f" stroked="f">
                  <v:textbox>
                    <w:txbxContent>
                      <w:p w:rsidR="00862F6C" w:rsidRDefault="00862F6C" w:rsidP="0033652B">
                        <w:pPr>
                          <w:rPr>
                            <w:rFonts w:asciiTheme="majorHAnsi" w:hAnsiTheme="majorHAnsi" w:cstheme="majorHAnsi"/>
                            <w:sz w:val="18"/>
                            <w:szCs w:val="18"/>
                          </w:rPr>
                        </w:pPr>
                        <w:r w:rsidRPr="00F811DC">
                          <w:rPr>
                            <w:rFonts w:asciiTheme="majorHAnsi" w:hAnsiTheme="majorHAnsi" w:cstheme="majorHAnsi"/>
                            <w:sz w:val="18"/>
                            <w:szCs w:val="18"/>
                          </w:rPr>
                          <w:t>TT641A and B and C &lt; (TT641setpoint – 5°C)</w:t>
                        </w:r>
                        <w:r>
                          <w:rPr>
                            <w:rFonts w:asciiTheme="majorHAnsi" w:hAnsiTheme="majorHAnsi" w:cstheme="majorHAnsi"/>
                            <w:sz w:val="18"/>
                            <w:szCs w:val="18"/>
                          </w:rPr>
                          <w:t xml:space="preserve"> </w:t>
                        </w:r>
                      </w:p>
                      <w:p w:rsidR="00862F6C" w:rsidRPr="00F811DC" w:rsidRDefault="00862F6C" w:rsidP="0033652B">
                        <w:pPr>
                          <w:rPr>
                            <w:rFonts w:asciiTheme="majorHAnsi" w:hAnsiTheme="majorHAnsi" w:cstheme="majorHAnsi"/>
                            <w:sz w:val="18"/>
                            <w:szCs w:val="18"/>
                          </w:rPr>
                        </w:pPr>
                        <w:r>
                          <w:rPr>
                            <w:rFonts w:asciiTheme="majorHAnsi" w:hAnsiTheme="majorHAnsi" w:cstheme="majorHAnsi"/>
                            <w:sz w:val="18"/>
                            <w:szCs w:val="18"/>
                          </w:rPr>
                          <w:t>&amp;</w:t>
                        </w:r>
                        <w:r w:rsidRPr="00860C70">
                          <w:rPr>
                            <w:rFonts w:asciiTheme="majorHAnsi" w:hAnsiTheme="majorHAnsi" w:cstheme="majorHAnsi"/>
                            <w:sz w:val="18"/>
                            <w:szCs w:val="18"/>
                          </w:rPr>
                          <w:t xml:space="preserve"> </w:t>
                        </w:r>
                        <w:r>
                          <w:rPr>
                            <w:rFonts w:asciiTheme="majorHAnsi" w:hAnsiTheme="majorHAnsi" w:cstheme="majorHAnsi"/>
                            <w:sz w:val="18"/>
                            <w:szCs w:val="18"/>
                          </w:rPr>
                          <w:t>FT583&lt;FT583limit</w:t>
                        </w:r>
                      </w:p>
                    </w:txbxContent>
                  </v:textbox>
                </v:shape>
                <v:shape id="AutoShape 13371" o:spid="_x0000_s4928" type="#_x0000_t32" style="position:absolute;left:5649;top:9139;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h4UMUAAADeAAAADwAAAGRycy9kb3ducmV2LnhtbERPTUsDMRC9C/6HMIIXsUkVpWyblrVQ&#10;sEIPXe19uplugpvJdpO26783gtDbPN7nzBaDb8WZ+ugCaxiPFAjiOhjHjYavz9XjBERMyAbbwKTh&#10;hyIs5rc3MyxMuPCWzlVqRA7hWKAGm1JXSBlrSx7jKHTEmTuE3mPKsG+k6fGSw30rn5R6lR4d5waL&#10;HS0t1d/VyWvYrMdv5d669cf26DYvq7I9NQ87re/vhnIKItGQruJ/97vJ8ydKPcP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1h4UMUAAADeAAAADwAAAAAAAAAA&#10;AAAAAAChAgAAZHJzL2Rvd25yZXYueG1sUEsFBgAAAAAEAAQA+QAAAJMDAAAAAA==&#10;"/>
                <v:rect id="Rectangle 13374" o:spid="_x0000_s4929" style="position:absolute;left:7785;top:2435;width:1467;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IU/MQA&#10;AADeAAAADwAAAGRycy9kb3ducmV2LnhtbERPTWvCQBC9F/wPywje6m5tKRrdhNKitEdNLt7G7JjE&#10;ZmdDdtW0v75bELzN433OKhtsKy7U+8axhqepAkFcOtNwpaHI149zED4gG2wdk4Yf8pClo4cVJsZd&#10;eUuXXahEDGGfoIY6hC6R0pc1WfRT1xFH7uh6iyHCvpKmx2sMt62cKfUqLTYcG2rs6L2m8nt3thoO&#10;zazA322+UXaxfg5fQ3467z+0noyHtyWIQEO4i2/uTxPnz5V6gf934g0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yFPzEAAAA3gAAAA8AAAAAAAAAAAAAAAAAmAIAAGRycy9k&#10;b3ducmV2LnhtbFBLBQYAAAAABAAEAPUAAACJAwAAAAA=&#10;">
                  <v:textbox>
                    <w:txbxContent>
                      <w:p w:rsidR="00862F6C" w:rsidRPr="00F811DC" w:rsidRDefault="00862F6C" w:rsidP="0033652B">
                        <w:pPr>
                          <w:spacing w:before="120"/>
                          <w:jc w:val="center"/>
                          <w:rPr>
                            <w:rFonts w:asciiTheme="majorHAnsi" w:hAnsiTheme="majorHAnsi" w:cstheme="majorHAnsi"/>
                            <w:sz w:val="18"/>
                            <w:szCs w:val="18"/>
                          </w:rPr>
                        </w:pPr>
                        <w:r w:rsidRPr="00F811DC">
                          <w:rPr>
                            <w:rFonts w:asciiTheme="majorHAnsi" w:hAnsiTheme="majorHAnsi" w:cstheme="majorHAnsi"/>
                            <w:sz w:val="18"/>
                            <w:szCs w:val="18"/>
                          </w:rPr>
                          <w:t>Stop</w:t>
                        </w:r>
                      </w:p>
                    </w:txbxContent>
                  </v:textbox>
                </v:rect>
                <v:shape id="AutoShape 13375" o:spid="_x0000_s4930" type="#_x0000_t32" style="position:absolute;left:9270;top:2748;width:85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hgUcMAAADeAAAADwAAAGRycy9kb3ducmV2LnhtbERPS4vCMBC+L/gfwgje1sQFV6lGEXeX&#10;3YMXHwePQzNtis2kNKnWf78RBG/z8T1nue5dLa7UhsqzhslYgSDOvam41HA6/rzPQYSIbLD2TBru&#10;FGC9GrwtMTP+xnu6HmIpUgiHDDXYGJtMypBbchjGviFOXOFbhzHBtpSmxVsKd7X8UOpTOqw4NVhs&#10;aGspvxw6p+Hrvst/O9WUdlZ877tZIcPkXGg9GvabBYhIfXyJn+4/k+bPlZrC4510g1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jYYFHDAAAA3gAAAA8AAAAAAAAAAAAA&#10;AAAAoQIAAGRycy9kb3ducmV2LnhtbFBLBQYAAAAABAAEAPkAAACRAwAAAAA=&#10;" strokeweight=".5pt">
                  <v:stroke startarrow="block"/>
                </v:shape>
                <v:shape id="Text Box 13345" o:spid="_x0000_s4931" type="#_x0000_t202" style="position:absolute;left:7073;top:3889;width:2735;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TMm8UA&#10;AADeAAAADwAAAGRycy9kb3ducmV2LnhtbESPQYvCMBCF7wv+hzCCtzV1D6LVKEUQvXhQd1e8jc3Y&#10;FJtJt4la/70RhL3N8N775s103tpK3KjxpWMFg34Cgjh3uuRCwfd++TkC4QOyxsoxKXiQh/ms8zHF&#10;VLs7b+m2C4WIEPYpKjAh1KmUPjdk0fddTRy1s2sshrg2hdQN3iPcVvIrSYbSYsnxgsGaFobyy+5q&#10;Fezbn9WFNke5OpTm9JvhGP+ysVK9bptNQARqw7/5nV7rWH8UkfB6J84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MybxQAAAN4AAAAPAAAAAAAAAAAAAAAAAJgCAABkcnMv&#10;ZG93bnJldi54bWxQSwUGAAAAAAQABAD1AAAAigMAAAAA&#10;">
                  <v:textbox inset="3mm">
                    <w:txbxContent>
                      <w:p w:rsidR="00862F6C" w:rsidRPr="00F811DC" w:rsidRDefault="00862F6C" w:rsidP="0033652B">
                        <w:pPr>
                          <w:rPr>
                            <w:rFonts w:asciiTheme="majorHAnsi" w:hAnsiTheme="majorHAnsi" w:cstheme="majorHAnsi"/>
                            <w:sz w:val="18"/>
                            <w:szCs w:val="18"/>
                          </w:rPr>
                        </w:pPr>
                        <w:r w:rsidRPr="00F811DC">
                          <w:rPr>
                            <w:rFonts w:asciiTheme="majorHAnsi" w:hAnsiTheme="majorHAnsi" w:cstheme="majorHAnsi"/>
                            <w:sz w:val="18"/>
                            <w:szCs w:val="18"/>
                          </w:rPr>
                          <w:t>EH641AC running 5s</w:t>
                        </w:r>
                        <w:r>
                          <w:rPr>
                            <w:rFonts w:asciiTheme="majorHAnsi" w:hAnsiTheme="majorHAnsi" w:cstheme="majorHAnsi"/>
                            <w:sz w:val="18"/>
                            <w:szCs w:val="18"/>
                          </w:rPr>
                          <w:t xml:space="preserve">, </w:t>
                        </w:r>
                        <w:r w:rsidRPr="00F811DC">
                          <w:rPr>
                            <w:rFonts w:asciiTheme="majorHAnsi" w:hAnsiTheme="majorHAnsi" w:cstheme="majorHAnsi"/>
                            <w:sz w:val="18"/>
                            <w:szCs w:val="18"/>
                          </w:rPr>
                          <w:t>Delay 20s</w:t>
                        </w:r>
                      </w:p>
                      <w:p w:rsidR="00862F6C" w:rsidRDefault="00862F6C" w:rsidP="0033652B">
                        <w:pPr>
                          <w:rPr>
                            <w:rFonts w:asciiTheme="majorHAnsi" w:hAnsiTheme="majorHAnsi" w:cstheme="majorHAnsi"/>
                            <w:sz w:val="18"/>
                            <w:szCs w:val="18"/>
                          </w:rPr>
                        </w:pPr>
                        <w:r>
                          <w:rPr>
                            <w:rFonts w:asciiTheme="majorHAnsi" w:hAnsiTheme="majorHAnsi" w:cstheme="majorHAnsi"/>
                            <w:sz w:val="18"/>
                            <w:szCs w:val="18"/>
                          </w:rPr>
                          <w:t>Open CV581, CV583</w:t>
                        </w:r>
                      </w:p>
                      <w:p w:rsidR="00862F6C" w:rsidRPr="00F811DC" w:rsidRDefault="00862F6C" w:rsidP="0033652B">
                        <w:pPr>
                          <w:rPr>
                            <w:rFonts w:asciiTheme="majorHAnsi" w:hAnsiTheme="majorHAnsi" w:cstheme="majorHAnsi"/>
                            <w:sz w:val="18"/>
                            <w:szCs w:val="18"/>
                          </w:rPr>
                        </w:pPr>
                        <w:r>
                          <w:rPr>
                            <w:rFonts w:asciiTheme="majorHAnsi" w:hAnsiTheme="majorHAnsi" w:cstheme="majorHAnsi"/>
                            <w:sz w:val="18"/>
                            <w:szCs w:val="18"/>
                          </w:rPr>
                          <w:t>Open FV680</w:t>
                        </w:r>
                      </w:p>
                    </w:txbxContent>
                  </v:textbox>
                </v:shape>
                <v:rect id="Rectangle 13346" o:spid="_x0000_s4932" style="position:absolute;left:5769;top:3889;width:1319;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GyMcUA&#10;AADeAAAADwAAAGRycy9kb3ducmV2LnhtbERP32vCMBB+H+x/CDfwbSYTXUtnFDcY0/kg6sDXozmb&#10;YnMpTVa7/34RBnu7j+/nzZeDa0RPXag9a3gaKxDEpTc1Vxq+ju+POYgQkQ02nknDDwVYLu7v5lgY&#10;f+U99YdYiRTCoUANNsa2kDKUlhyGsW+JE3f2ncOYYFdJ0+E1hbtGTpR6lg5rTg0WW3qzVF4O307D&#10;1pym5WSTf8xO7ecOV9nrsc+s1qOHYfUCItIQ/8V/7rVJ83OlMri9k26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8bIxxQAAAN4AAAAPAAAAAAAAAAAAAAAAAJgCAABkcnMv&#10;ZG93bnJldi54bWxQSwUGAAAAAAQABAD1AAAAigMAAAAA&#10;">
                  <v:textbox inset="3mm">
                    <w:txbxContent>
                      <w:p w:rsidR="00862F6C" w:rsidRPr="00F811DC" w:rsidRDefault="00862F6C" w:rsidP="0033652B">
                        <w:pPr>
                          <w:jc w:val="center"/>
                          <w:rPr>
                            <w:rFonts w:asciiTheme="majorHAnsi" w:hAnsiTheme="majorHAnsi" w:cstheme="majorHAnsi"/>
                            <w:sz w:val="18"/>
                            <w:szCs w:val="18"/>
                          </w:rPr>
                        </w:pPr>
                        <w:r w:rsidRPr="00F811DC">
                          <w:rPr>
                            <w:rFonts w:asciiTheme="majorHAnsi" w:hAnsiTheme="majorHAnsi" w:cstheme="majorHAnsi"/>
                            <w:sz w:val="18"/>
                            <w:szCs w:val="18"/>
                          </w:rPr>
                          <w:t>Check liquid level</w:t>
                        </w:r>
                      </w:p>
                    </w:txbxContent>
                  </v:textbox>
                </v:rect>
                <v:shape id="AutoShape 14334" o:spid="_x0000_s4933" type="#_x0000_t32" style="position:absolute;left:4636;top:5566;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hum8UAAADeAAAADwAAAGRycy9kb3ducmV2LnhtbESPT2vDMAzF74N9B6NBb6u9HUbJ6pbS&#10;bbDDoKR/7iJW46yxnMVek3776lDoTeI9vffTfDmGVp2pT01kCy9TA4q4iq7h2sJ+9/U8A5UyssM2&#10;Mlm4UILl4vFhjoWLA5d03uZaSQinAi34nLtC61R5CpimsSMW7Rj7gFnWvtaux0HCQ6tfjXnTARuW&#10;Bo8drT1Vp+1/sPBbV44Ox2Yod7SJ688//2F+SmsnT+PqHVSmMd/Nt+tvJ/gzY4RX3pEZ9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Shum8UAAADeAAAADwAAAAAAAAAA&#10;AAAAAAChAgAAZHJzL2Rvd25yZXYueG1sUEsFBgAAAAAEAAQA+QAAAJMDAAAAAA==&#10;" strokeweight="1.5pt"/>
                <v:shape id="Text Box 14335" o:spid="_x0000_s4934" type="#_x0000_t202" style="position:absolute;left:4079;top:5278;width:829;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pRG8EA&#10;AADeAAAADwAAAGRycy9kb3ducmV2LnhtbERPS4vCMBC+L/gfwgh7WxNlV7QaRRRhTys+wdvQjG2x&#10;mZQm2u6/N4LgbT6+50znrS3FnWpfONbQ7ykQxKkzBWcaDvv11wiED8gGS8ek4Z88zGedjykmxjW8&#10;pfsuZCKGsE9QQx5ClUjp05ws+p6riCN3cbXFEGGdSVNjE8NtKQdKDaXFgmNDjhUtc0qvu5vVcPy7&#10;nE/fapOt7E/VuFZJtmOp9We3XUxABGrDW/xy/5o4f6TUGJ7vxBv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6URvBAAAA3gAAAA8AAAAAAAAAAAAAAAAAmAIAAGRycy9kb3du&#10;cmV2LnhtbFBLBQYAAAAABAAEAPUAAACGAwAAAAA=&#10;" filled="f" stroked="f">
                  <v:textbox>
                    <w:txbxContent>
                      <w:p w:rsidR="00862F6C" w:rsidRPr="00F811DC" w:rsidRDefault="00862F6C" w:rsidP="00B83F7C">
                        <w:pPr>
                          <w:rPr>
                            <w:rFonts w:asciiTheme="majorHAnsi" w:hAnsiTheme="majorHAnsi" w:cstheme="majorHAnsi"/>
                            <w:sz w:val="18"/>
                            <w:szCs w:val="18"/>
                            <w:lang w:val="fr-FR"/>
                          </w:rPr>
                        </w:pPr>
                        <w:r>
                          <w:rPr>
                            <w:rFonts w:asciiTheme="majorHAnsi" w:hAnsiTheme="majorHAnsi" w:cstheme="majorHAnsi"/>
                            <w:sz w:val="18"/>
                            <w:szCs w:val="18"/>
                            <w:lang w:val="fr-FR"/>
                          </w:rPr>
                          <w:t xml:space="preserve">Delay </w:t>
                        </w:r>
                      </w:p>
                    </w:txbxContent>
                  </v:textbox>
                </v:shape>
                <v:group id="Group 14372" o:spid="_x0000_s4935" style="position:absolute;left:6549;top:7916;width:2633;height:834" coordorigin="6869,6674" coordsize="2633,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phKTccAAADe&#10;AAAADwAAAAAAAAAAAAAAAACqAgAAZHJzL2Rvd25yZXYueG1sUEsFBgAAAAAEAAQA+gAAAJ4DAAAA&#10;AA==&#10;">
                  <v:rect id="Rectangle 14337" o:spid="_x0000_s4936" style="position:absolute;left:6869;top:6674;width:1312;height: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whucMA&#10;AADeAAAADwAAAGRycy9kb3ducmV2LnhtbERPTWvCQBC9C/0PyxS86W4URFNXKRWlHjW59DbNTpO0&#10;2dmQXTX117uC4G0e73OW69424kydrx1rSMYKBHHhTM2lhjzbjuYgfEA22DgmDf/kYb16GSwxNe7C&#10;BzofQyliCPsUNVQhtKmUvqjIoh+7ljhyP66zGCLsSmk6vMRw28iJUjNpsebYUGFLHxUVf8eT1fBd&#10;T3K8HrKdsovtNOz77Pf0tdF6+Nq/v4EI1Ien+OH+NHH+XCUJ3N+JN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whucMAAADeAAAADwAAAAAAAAAAAAAAAACYAgAAZHJzL2Rv&#10;d25yZXYueG1sUEsFBgAAAAAEAAQA9QAAAIgDAAAAAA==&#10;">
                    <v:textbox>
                      <w:txbxContent>
                        <w:p w:rsidR="00862F6C" w:rsidRPr="009A4893" w:rsidRDefault="00862F6C" w:rsidP="009A4893">
                          <w:pPr>
                            <w:jc w:val="center"/>
                            <w:rPr>
                              <w:rFonts w:asciiTheme="majorHAnsi" w:hAnsiTheme="majorHAnsi" w:cstheme="majorHAnsi"/>
                              <w:sz w:val="18"/>
                              <w:szCs w:val="18"/>
                              <w:lang w:val="fr-FR"/>
                            </w:rPr>
                          </w:pPr>
                          <w:r>
                            <w:rPr>
                              <w:rFonts w:asciiTheme="majorHAnsi" w:hAnsiTheme="majorHAnsi" w:cstheme="majorHAnsi"/>
                              <w:sz w:val="18"/>
                              <w:szCs w:val="18"/>
                              <w:lang w:val="fr-FR"/>
                            </w:rPr>
                            <w:t>Close the Lambda plate valve</w:t>
                          </w:r>
                        </w:p>
                      </w:txbxContent>
                    </v:textbox>
                  </v:rect>
                  <v:shape id="Text Box 14338" o:spid="_x0000_s4937" type="#_x0000_t202" style="position:absolute;left:8181;top:6674;width:1321;height: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nj18QA&#10;AADeAAAADwAAAGRycy9kb3ducmV2LnhtbERPS2vCQBC+F/wPywi9FN2oRdPoKlKo2Jsv7HXIjkkw&#10;Oxt3tzH9991Cwdt8fM9ZrDpTi5acrywrGA0TEMS51RUXCk7Hj0EKwgdkjbVlUvBDHlbL3tMCM23v&#10;vKf2EAoRQ9hnqKAMocmk9HlJBv3QNsSRu1hnMEToCqkd3mO4qeU4SabSYMWxocSG3kvKr4dvoyB9&#10;3bZf/nOyO+fTS/0WXmbt5uaUeu536zmIQF14iP/dWx3np8loDH/vx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549fEAAAA3gAAAA8AAAAAAAAAAAAAAAAAmAIAAGRycy9k&#10;b3ducmV2LnhtbFBLBQYAAAAABAAEAPUAAACJAwAAAAA=&#10;">
                    <v:textbox>
                      <w:txbxContent>
                        <w:p w:rsidR="00862F6C" w:rsidRPr="00F2050E" w:rsidRDefault="00862F6C" w:rsidP="009A4893">
                          <w:pPr>
                            <w:rPr>
                              <w:rFonts w:asciiTheme="majorHAnsi" w:hAnsiTheme="majorHAnsi" w:cstheme="majorHAnsi"/>
                              <w:sz w:val="18"/>
                              <w:szCs w:val="18"/>
                            </w:rPr>
                          </w:pPr>
                          <w:r w:rsidRPr="00F2050E">
                            <w:rPr>
                              <w:rFonts w:asciiTheme="majorHAnsi" w:hAnsiTheme="majorHAnsi" w:cstheme="majorHAnsi"/>
                              <w:sz w:val="18"/>
                              <w:szCs w:val="18"/>
                            </w:rPr>
                            <w:t>Close FV680</w:t>
                          </w:r>
                        </w:p>
                        <w:p w:rsidR="00862F6C" w:rsidRPr="00F2050E" w:rsidRDefault="00862F6C" w:rsidP="009A4893">
                          <w:pPr>
                            <w:rPr>
                              <w:rFonts w:asciiTheme="majorHAnsi" w:hAnsiTheme="majorHAnsi" w:cstheme="majorHAnsi"/>
                              <w:sz w:val="18"/>
                              <w:szCs w:val="18"/>
                            </w:rPr>
                          </w:pPr>
                          <w:r w:rsidRPr="00F2050E">
                            <w:rPr>
                              <w:rFonts w:asciiTheme="majorHAnsi" w:hAnsiTheme="majorHAnsi" w:cstheme="majorHAnsi"/>
                              <w:sz w:val="18"/>
                              <w:szCs w:val="18"/>
                            </w:rPr>
                            <w:t>Close FV640</w:t>
                          </w:r>
                        </w:p>
                        <w:p w:rsidR="00862F6C" w:rsidRPr="00F2050E" w:rsidRDefault="00862F6C" w:rsidP="009A4893">
                          <w:pPr>
                            <w:rPr>
                              <w:rFonts w:asciiTheme="majorHAnsi" w:hAnsiTheme="majorHAnsi" w:cstheme="majorHAnsi"/>
                              <w:sz w:val="18"/>
                              <w:szCs w:val="18"/>
                            </w:rPr>
                          </w:pPr>
                          <w:r w:rsidRPr="00F2050E">
                            <w:rPr>
                              <w:rFonts w:asciiTheme="majorHAnsi" w:hAnsiTheme="majorHAnsi" w:cstheme="majorHAnsi"/>
                              <w:sz w:val="18"/>
                              <w:szCs w:val="18"/>
                            </w:rPr>
                            <w:t>Close FV642</w:t>
                          </w:r>
                        </w:p>
                      </w:txbxContent>
                    </v:textbox>
                  </v:shape>
                </v:group>
                <v:shape id="AutoShape 14339" o:spid="_x0000_s4938" type="#_x0000_t32" style="position:absolute;left:6944;top:8896;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0pJccAAADeAAAADwAAAGRycy9kb3ducmV2LnhtbESPQWsCMRSE74X+h/AKXkrNrlSRrVG2&#10;gqAFD2p7f928bkI3L+sm6vbfN4LgcZiZb5jZoneNOFMXrGcF+TADQVx5bblW8HlYvUxBhIissfFM&#10;Cv4owGL++DDDQvsL7+i8j7VIEA4FKjAxtoWUoTLkMAx9S5y8H985jEl2tdQdXhLcNXKUZRPp0HJa&#10;MNjS0lD1uz85BdtN/l5+G7v52B3tdrwqm1P9/KXU4Kkv30BE6uM9fGuvtYLR9DWfwPVOugJy/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zSklxwAAAN4AAAAPAAAAAAAA&#10;AAAAAAAAAKECAABkcnMvZG93bnJldi54bWxQSwUGAAAAAAQABAD5AAAAlQMAAAAA&#10;"/>
                <v:shape id="Text Box 14340" o:spid="_x0000_s4939" type="#_x0000_t202" style="position:absolute;left:7186;top:8689;width:1567;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uSH8YA&#10;AADeAAAADwAAAGRycy9kb3ducmV2LnhtbESPT4vCMBTE7wt+h/AEb5oo7upWo4gi7MnFP7uwt0fz&#10;bIvNS2mird/eCMIeh5n5DTNftrYUN6p94VjDcKBAEKfOFJxpOB23/SkIH5ANlo5Jw508LBedtzkm&#10;xjW8p9shZCJC2CeoIQ+hSqT0aU4W/cBVxNE7u9piiLLOpKmxiXBbypFSH9JiwXEhx4rWOaWXw9Vq&#10;+Nmd/37H6jvb2Peqca2SbD+l1r1uu5qBCNSG//Cr/WU0jKbj4QSed+IV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uSH8YAAADeAAAADwAAAAAAAAAAAAAAAACYAgAAZHJz&#10;L2Rvd25yZXYueG1sUEsFBgAAAAAEAAQA9QAAAIsDAAAAAA==&#10;" filled="f" stroked="f">
                  <v:textbox>
                    <w:txbxContent>
                      <w:p w:rsidR="00862F6C" w:rsidRPr="00E475C4" w:rsidRDefault="00862F6C" w:rsidP="00E475C4">
                        <w:pPr>
                          <w:rPr>
                            <w:rFonts w:asciiTheme="majorHAnsi" w:hAnsiTheme="majorHAnsi" w:cstheme="majorHAnsi"/>
                            <w:sz w:val="18"/>
                            <w:szCs w:val="18"/>
                          </w:rPr>
                        </w:pPr>
                        <w:r w:rsidRPr="00E475C4">
                          <w:rPr>
                            <w:rFonts w:asciiTheme="majorHAnsi" w:hAnsiTheme="majorHAnsi" w:cstheme="majorHAnsi"/>
                            <w:sz w:val="18"/>
                            <w:szCs w:val="18"/>
                          </w:rPr>
                          <w:t>FV680 closed</w:t>
                        </w:r>
                      </w:p>
                    </w:txbxContent>
                  </v:textbox>
                </v:shape>
                <v:roundrect id="AutoShape 3359" o:spid="_x0000_s4940" style="position:absolute;left:753;top:3587;width:9955;height:651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4pbsYA&#10;AADeAAAADwAAAGRycy9kb3ducmV2LnhtbERPXUvDMBR9H/gfwhV829JOJ11dNkQRBkKZVTYfL821&#10;KTY3pUm36q9fHgZ7PJzv1Wa0rThS7xvHCtJZAoK4crrhWsHX59s0A+EDssbWMSn4Iw+b9c1khbl2&#10;J/6gYxlqEUPY56jAhNDlUvrKkEU/cx1x5H5cbzFE2NdS93iK4baV8yR5lBYbjg0GO3oxVP2Wg1Vw&#10;/19YczDDsC/es2K7SJffr7ulUne34/MTiEBjuIov7q1WMM8e0rg33olXQK7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4pbsYAAADeAAAADwAAAAAAAAAAAAAAAACYAgAAZHJz&#10;L2Rvd25yZXYueG1sUEsFBgAAAAAEAAQA9QAAAIsDAAAAAA==&#10;" filled="f" strokecolor="red" strokeweight="3.5pt">
                  <v:textbox inset=",7.2pt,,7.2pt"/>
                </v:roundrect>
                <v:shape id="Text Box 2785" o:spid="_x0000_s4941" type="#_x0000_t202" style="position:absolute;left:2131;top:3752;width:2309;height:4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qwicUA&#10;AADeAAAADwAAAGRycy9kb3ducmV2LnhtbESPS2vCQBSF94X+h+EW3NVJYgkaHUNbEIsUStWFy0vm&#10;5kEzd0JmTOK/dwqFLg/feXA2+WRaMVDvGssK4nkEgriwuuFKwfm0e16CcB5ZY2uZFNzIQb59fNhg&#10;pu3I3zQcfSVCCbsMFdTed5mUrqjJoJvbjjiw0vYGfZB9JXWPYyg3rUyiKJUGGw4LNXb0XlPxc7wa&#10;BW+prYZ4cTGfh3IvV1+lDswrNXuaXtcgPE3+3/yX/tAKkuVLvILfO+EKyO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rCJxQAAAN4AAAAPAAAAAAAAAAAAAAAAAJgCAABkcnMv&#10;ZG93bnJldi54bWxQSwUGAAAAAAQABAD1AAAAigMAAAAA&#10;" fillcolor="white [3212]" stroked="f">
                  <v:textbox inset="0,0,0,0">
                    <w:txbxContent>
                      <w:p w:rsidR="00862F6C" w:rsidRPr="00DF61A7" w:rsidRDefault="00862F6C" w:rsidP="00517636">
                        <w:pPr>
                          <w:rPr>
                            <w:color w:val="FF0000"/>
                          </w:rPr>
                        </w:pPr>
                        <w:r>
                          <w:rPr>
                            <w:color w:val="FF0000"/>
                          </w:rPr>
                          <w:t>Subsequence</w:t>
                        </w:r>
                      </w:p>
                    </w:txbxContent>
                  </v:textbox>
                </v:shape>
                <v:shape id="Text Box 4883" o:spid="_x0000_s4942" type="#_x0000_t202" style="position:absolute;left:6628;top:3219;width:2823;height: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qDkcUA&#10;AADeAAAADwAAAGRycy9kb3ducmV2LnhtbESPXWvCMBSG74X9h3AG3shMLOJHZ5Qhjnkl6Lb7s+bY&#10;FpuTkmRt9++XC8HLl/eLZ7MbbCM68qF2rGE2VSCIC2dqLjV8fb6/rECEiGywcUwa/ijAbvs02mBu&#10;XM9n6i6xFGmEQ44aqhjbXMpQVGQxTF1LnLyr8xZjkr6UxmOfxm0jM6UW0mLN6aHClvYVFbfLr9Vw&#10;8Kf+5+N7uZ8s5rf1bB1Vd74qrcfPw9sriEhDfITv7aPRkK3mWQJIOAkF5P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KoORxQAAAN4AAAAPAAAAAAAAAAAAAAAAAJgCAABkcnMv&#10;ZG93bnJldi54bWxQSwUGAAAAAAQABAD1AAAAigMAAAAA&#10;" filled="f" stroked="f" strokecolor="#4a7ebb" strokeweight=".25pt">
                  <v:textbox inset="0,0,0,0">
                    <w:txbxContent>
                      <w:p w:rsidR="00862F6C" w:rsidRPr="00095FAB" w:rsidRDefault="00862F6C" w:rsidP="00206402">
                        <w:pPr>
                          <w:rPr>
                            <w:rFonts w:asciiTheme="majorHAnsi" w:hAnsiTheme="majorHAnsi" w:cstheme="majorHAnsi"/>
                            <w:sz w:val="18"/>
                            <w:szCs w:val="18"/>
                          </w:rPr>
                        </w:pPr>
                        <w:r w:rsidRPr="00095FAB">
                          <w:rPr>
                            <w:rFonts w:asciiTheme="majorHAnsi" w:hAnsiTheme="majorHAnsi" w:cstheme="majorHAnsi"/>
                            <w:sz w:val="18"/>
                            <w:szCs w:val="18"/>
                          </w:rPr>
                          <w:t>All thermal shield heaters are started</w:t>
                        </w:r>
                      </w:p>
                      <w:p w:rsidR="00862F6C" w:rsidRPr="00206402" w:rsidRDefault="00862F6C" w:rsidP="00206402"/>
                    </w:txbxContent>
                  </v:textbox>
                </v:shape>
                <v:shape id="AutoShape 14382" o:spid="_x0000_s4943" type="#_x0000_t32" style="position:absolute;left:6196;top:3360;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h77MgAAADeAAAADwAAAGRycy9kb3ducmV2LnhtbESPQUvDQBSE74L/YXmCF7GbhFZK7CZE&#10;odAKPbTq/Zl9Zhezb2N228Z/7woFj8PMfMOs6sn14kRjsJ4V5LMMBHHrteVOwdvr+n4JIkRkjb1n&#10;UvBDAerq+mqFpfZn3tPpEDuRIBxKVGBiHEopQ2vIYZj5gTh5n350GJMcO6lHPCe462WRZQ/SoeW0&#10;YHCgZ0Pt1+HoFOy2+VPzYez2Zf9td4t10x+7u3elbm+m5hFEpCn+hy/tjVZQLOdFDn930hWQ1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kh77MgAAADeAAAADwAAAAAA&#10;AAAAAAAAAAChAgAAZHJzL2Rvd25yZXYueG1sUEsFBgAAAAAEAAQA+QAAAJYDAAAAAA==&#10;"/>
                <v:rect id="Rectangle 13374" o:spid="_x0000_s4944" style="position:absolute;left:5589;top:2489;width:1467;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kRQ8YA&#10;AADeAAAADwAAAGRycy9kb3ducmV2LnhtbESPQWvCQBSE70L/w/IKvenGVURTVykVSz1qvHh7zb4m&#10;qdm3Ibtq6q93BcHjMDPfMPNlZ2txptZXjjUMBwkI4tyZigsN+2zdn4LwAdlg7Zg0/JOH5eKlN8fU&#10;uAtv6bwLhYgQ9ilqKENoUil9XpJFP3ANcfR+XWsxRNkW0rR4iXBbS5UkE2mx4rhQYkOfJeXH3clq&#10;+KnUHq/b7Cuxs/UobLrs73RYaf322n28gwjUhWf40f42GtR0rBTc78Qr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kRQ8YAAADeAAAADwAAAAAAAAAAAAAAAACYAgAAZHJz&#10;L2Rvd25yZXYueG1sUEsFBgAAAAAEAAQA9QAAAIsDAAAAAA==&#10;">
                  <v:textbox>
                    <w:txbxContent>
                      <w:p w:rsidR="00862F6C" w:rsidRPr="00206402" w:rsidRDefault="00862F6C" w:rsidP="00206402">
                        <w:pPr>
                          <w:rPr>
                            <w:szCs w:val="18"/>
                          </w:rPr>
                        </w:pPr>
                      </w:p>
                    </w:txbxContent>
                  </v:textbox>
                </v:rect>
                <v:oval id="Oval 4890" o:spid="_x0000_s4945" style="position:absolute;left:5579;top:2487;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GeQMYA&#10;AADeAAAADwAAAGRycy9kb3ducmV2LnhtbESPT2sCMRTE74V+h/AKvRTNdt2KbI1SCoXexD/0/Nw8&#10;N4ubl5CkuvrpjVDocZiZ3zDz5WB7caIQO8cKXscFCOLG6Y5bBbvt12gGIiZkjb1jUnChCMvF48Mc&#10;a+3OvKbTJrUiQzjWqMCk5GspY2PIYhw7T5y9gwsWU5ahlTrgOcNtL8uimEqLHecFg54+DTXHza9V&#10;UK2uzVunjxf/sq/WfvIzUDBGqeen4eMdRKIh/Yf/2t9aQTmrygnc7+Qr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GeQMYAAADeAAAADwAAAAAAAAAAAAAAAACYAgAAZHJz&#10;L2Rvd25yZXYueG1sUEsFBgAAAAAEAAQA9QAAAIsDAAAAAA==&#10;" strokecolor="#4a7ebb" strokeweight="3.5pt">
                  <v:textbox inset="0,0,0,0">
                    <w:txbxContent>
                      <w:p w:rsidR="00862F6C" w:rsidRPr="00206402" w:rsidRDefault="00862F6C" w:rsidP="00206402">
                        <w:pPr>
                          <w:jc w:val="center"/>
                          <w:rPr>
                            <w:rFonts w:ascii="Times New Roman" w:hAnsi="Times New Roman" w:cs="Times New Roman"/>
                            <w:b/>
                            <w:szCs w:val="20"/>
                            <w:lang w:val="fr-FR"/>
                          </w:rPr>
                        </w:pPr>
                        <w:r>
                          <w:rPr>
                            <w:rFonts w:ascii="Times New Roman" w:hAnsi="Times New Roman" w:cs="Times New Roman"/>
                            <w:b/>
                            <w:szCs w:val="20"/>
                            <w:lang w:val="fr-FR"/>
                          </w:rPr>
                          <w:t>10</w:t>
                        </w:r>
                      </w:p>
                    </w:txbxContent>
                  </v:textbox>
                </v:oval>
                <v:oval id="Oval 4890" o:spid="_x0000_s4946" style="position:absolute;left:7776;top:242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gGNMUA&#10;AADeAAAADwAAAGRycy9kb3ducmV2LnhtbESPQWsCMRSE74X+h/AKvRTNdt2KrEYphUJvRS2en5vn&#10;ZnHzEpJU1/76RhA8DjPzDbNYDbYXJwqxc6zgdVyAIG6c7rhV8LP9HM1AxISssXdMCi4UYbV8fFhg&#10;rd2Z13TapFZkCMcaFZiUfC1lbAxZjGPnibN3cMFiyjK0Ugc8Z7jtZVkUU2mx47xg0NOHoea4+bUK&#10;qu+/5q3Tx4t/2VdrP9kNFIxR6vlpeJ+DSDSke/jW/tIKyllVVnC9k6+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WAY0xQAAAN4AAAAPAAAAAAAAAAAAAAAAAJgCAABkcnMv&#10;ZG93bnJldi54bWxQSwUGAAAAAAQABAD1AAAAigMAAAAA&#10;" strokecolor="#4a7ebb" strokeweight="3.5pt">
                  <v:textbox inset="0,0,0,0">
                    <w:txbxContent>
                      <w:p w:rsidR="00862F6C" w:rsidRPr="00206402" w:rsidRDefault="00862F6C" w:rsidP="00206402">
                        <w:pPr>
                          <w:jc w:val="center"/>
                          <w:rPr>
                            <w:rFonts w:ascii="Times New Roman" w:hAnsi="Times New Roman" w:cs="Times New Roman"/>
                            <w:b/>
                            <w:szCs w:val="20"/>
                            <w:lang w:val="fr-FR"/>
                          </w:rPr>
                        </w:pPr>
                        <w:r>
                          <w:rPr>
                            <w:rFonts w:ascii="Times New Roman" w:hAnsi="Times New Roman" w:cs="Times New Roman"/>
                            <w:b/>
                            <w:szCs w:val="20"/>
                            <w:lang w:val="fr-FR"/>
                          </w:rPr>
                          <w:t>0</w:t>
                        </w:r>
                      </w:p>
                    </w:txbxContent>
                  </v:textbox>
                </v:oval>
                <v:oval id="Oval 4890" o:spid="_x0000_s4947" style="position:absolute;left:5762;top:426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Sjr8UA&#10;AADeAAAADwAAAGRycy9kb3ducmV2LnhtbESPQWsCMRSE74X+h/AKvRTNdl1FVqMUodBb0RbPz81z&#10;s7h5CUnUtb++EQo9DjPzDbNcD7YXFwqxc6zgdVyAIG6c7rhV8P31PpqDiAlZY++YFNwownr1+LDE&#10;Wrsrb+myS63IEI41KjAp+VrK2BiyGMfOE2fv6ILFlGVopQ54zXDby7IoZtJix3nBoKeNoea0O1sF&#10;1edPM+306eZfDtXWT/YDBWOUen4a3hYgEg3pP/zX/tAKynlVTuF+J18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KOvxQAAAN4AAAAPAAAAAAAAAAAAAAAAAJgCAABkcnMv&#10;ZG93bnJldi54bWxQSwUGAAAAAAQABAD1AAAAigMAAAAA&#10;" strokecolor="#4a7ebb" strokeweight="3.5pt">
                  <v:textbox inset="0,0,0,0">
                    <w:txbxContent>
                      <w:p w:rsidR="00862F6C" w:rsidRPr="00206402" w:rsidRDefault="00862F6C" w:rsidP="00206402">
                        <w:pPr>
                          <w:jc w:val="center"/>
                          <w:rPr>
                            <w:rFonts w:ascii="Times New Roman" w:hAnsi="Times New Roman" w:cs="Times New Roman"/>
                            <w:b/>
                            <w:szCs w:val="20"/>
                            <w:lang w:val="fr-FR"/>
                          </w:rPr>
                        </w:pPr>
                        <w:r>
                          <w:rPr>
                            <w:rFonts w:ascii="Times New Roman" w:hAnsi="Times New Roman" w:cs="Times New Roman"/>
                            <w:b/>
                            <w:szCs w:val="20"/>
                            <w:lang w:val="fr-FR"/>
                          </w:rPr>
                          <w:t>12</w:t>
                        </w:r>
                      </w:p>
                    </w:txbxContent>
                  </v:textbox>
                </v:oval>
                <v:oval id="Oval 4890" o:spid="_x0000_s4948" style="position:absolute;left:1614;top:579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Y92MUA&#10;AADeAAAADwAAAGRycy9kb3ducmV2LnhtbESPQWsCMRSE74X+h/AKvRTNdl1FVqMUodBb0RbPz81z&#10;s7h5CUnUtb++EQo9DjPzDbNcD7YXFwqxc6zgdVyAIG6c7rhV8P31PpqDiAlZY++YFNwownr1+LDE&#10;Wrsrb+myS63IEI41KjAp+VrK2BiyGMfOE2fv6ILFlGVopQ54zXDby7IoZtJix3nBoKeNoea0O1sF&#10;1edPM+306eZfDtXWT/YDBWOUen4a3hYgEg3pP/zX/tAKynlVzuB+J18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j3YxQAAAN4AAAAPAAAAAAAAAAAAAAAAAJgCAABkcnMv&#10;ZG93bnJldi54bWxQSwUGAAAAAAQABAD1AAAAigMAAAAA&#10;" strokecolor="#4a7ebb" strokeweight="3.5pt">
                  <v:textbox inset="0,0,0,0">
                    <w:txbxContent>
                      <w:p w:rsidR="00862F6C" w:rsidRPr="00206402" w:rsidRDefault="00862F6C" w:rsidP="0083667D">
                        <w:pPr>
                          <w:jc w:val="center"/>
                          <w:rPr>
                            <w:rFonts w:ascii="Times New Roman" w:hAnsi="Times New Roman" w:cs="Times New Roman"/>
                            <w:b/>
                            <w:szCs w:val="20"/>
                            <w:lang w:val="fr-FR"/>
                          </w:rPr>
                        </w:pPr>
                        <w:r>
                          <w:rPr>
                            <w:rFonts w:ascii="Times New Roman" w:hAnsi="Times New Roman" w:cs="Times New Roman"/>
                            <w:b/>
                            <w:szCs w:val="20"/>
                            <w:lang w:val="fr-FR"/>
                          </w:rPr>
                          <w:t>14</w:t>
                        </w:r>
                      </w:p>
                    </w:txbxContent>
                  </v:textbox>
                </v:oval>
                <v:oval id="Oval 4890" o:spid="_x0000_s4949" style="position:absolute;left:1610;top:662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YQ8YA&#10;AADeAAAADwAAAGRycy9kb3ducmV2LnhtbESPQWsCMRSE74X+h/AKXopmu92qbI1SBKG3oi2en5vn&#10;ZnHzEpJUV399Uyj0OMzMN8xiNdhenCnEzrGCp0kBgrhxuuNWwdfnZjwHEROyxt4xKbhShNXy/m6B&#10;tXYX3tJ5l1qRIRxrVGBS8rWUsTFkMU6cJ87e0QWLKcvQSh3wkuG2l2VRTKXFjvOCQU9rQ81p920V&#10;VB+35qXTp6t/PFRb/7wfKBij1OhheHsFkWhI/+G/9rtWUM6rcga/d/IV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qYQ8YAAADeAAAADwAAAAAAAAAAAAAAAACYAgAAZHJz&#10;L2Rvd25yZXYueG1sUEsFBgAAAAAEAAQA9QAAAIsDAAAAAA==&#10;" strokecolor="#4a7ebb" strokeweight="3.5pt">
                  <v:textbox inset="0,0,0,0">
                    <w:txbxContent>
                      <w:p w:rsidR="00862F6C" w:rsidRPr="00206402" w:rsidRDefault="00862F6C" w:rsidP="0083667D">
                        <w:pPr>
                          <w:jc w:val="center"/>
                          <w:rPr>
                            <w:rFonts w:ascii="Times New Roman" w:hAnsi="Times New Roman" w:cs="Times New Roman"/>
                            <w:b/>
                            <w:szCs w:val="20"/>
                            <w:lang w:val="fr-FR"/>
                          </w:rPr>
                        </w:pPr>
                        <w:r>
                          <w:rPr>
                            <w:rFonts w:ascii="Times New Roman" w:hAnsi="Times New Roman" w:cs="Times New Roman"/>
                            <w:b/>
                            <w:szCs w:val="20"/>
                            <w:lang w:val="fr-FR"/>
                          </w:rPr>
                          <w:t>14</w:t>
                        </w:r>
                      </w:p>
                    </w:txbxContent>
                  </v:textbox>
                </v:oval>
                <v:oval id="Oval 4890" o:spid="_x0000_s4950" style="position:absolute;left:5766;top:5727;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UMMcMA&#10;AADeAAAADwAAAGRycy9kb3ducmV2LnhtbERPz2vCMBS+D/wfwht4GTO160bpjCKC4G3oxs5vzVtT&#10;bF5CErX615vDYMeP7/diNdpBnCnE3rGC+awAQdw63XOn4Otz+1yDiAlZ4+CYFFwpwmo5eVhgo92F&#10;93Q+pE7kEI4NKjAp+UbK2BqyGGfOE2fu1wWLKcPQSR3wksPtIMuieJMWe84NBj1tDLXHw8kqqD5u&#10;7Wuvj1f/9FPt/cv3SMEYpaaP4/odRKIx/Yv/3DutoKyrMu/Nd/IV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UMMcMAAADeAAAADwAAAAAAAAAAAAAAAACYAgAAZHJzL2Rv&#10;d25yZXYueG1sUEsFBgAAAAAEAAQA9QAAAIgDAAAAAA==&#10;" strokecolor="#4a7ebb" strokeweight="3.5pt">
                  <v:textbox inset="0,0,0,0">
                    <w:txbxContent>
                      <w:p w:rsidR="00862F6C" w:rsidRPr="00206402" w:rsidRDefault="00862F6C" w:rsidP="0083667D">
                        <w:pPr>
                          <w:jc w:val="center"/>
                          <w:rPr>
                            <w:rFonts w:ascii="Times New Roman" w:hAnsi="Times New Roman" w:cs="Times New Roman"/>
                            <w:b/>
                            <w:szCs w:val="20"/>
                            <w:lang w:val="fr-FR"/>
                          </w:rPr>
                        </w:pPr>
                        <w:r>
                          <w:rPr>
                            <w:rFonts w:ascii="Times New Roman" w:hAnsi="Times New Roman" w:cs="Times New Roman"/>
                            <w:b/>
                            <w:szCs w:val="20"/>
                            <w:lang w:val="fr-FR"/>
                          </w:rPr>
                          <w:t>14</w:t>
                        </w:r>
                      </w:p>
                    </w:txbxContent>
                  </v:textbox>
                </v:oval>
                <v:oval id="Oval 4890" o:spid="_x0000_s4951" style="position:absolute;left:5766;top:655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mpqsYA&#10;AADeAAAADwAAAGRycy9kb3ducmV2LnhtbESPQWsCMRSE74X+h/AKXopmu92Kbo1SBKG3oi2en5vn&#10;ZnHzEpJUV399Uyj0OMzMN8xiNdhenCnEzrGCp0kBgrhxuuNWwdfnZjwDEROyxt4xKbhShNXy/m6B&#10;tXYX3tJ5l1qRIRxrVGBS8rWUsTFkMU6cJ87e0QWLKcvQSh3wkuG2l2VRTKXFjvOCQU9rQ81p920V&#10;VB+35qXTp6t/PFRb/7wfKBij1OhheHsFkWhI/+G/9rtWUM6qcg6/d/IV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mpqsYAAADeAAAADwAAAAAAAAAAAAAAAACYAgAAZHJz&#10;L2Rvd25yZXYueG1sUEsFBgAAAAAEAAQA9QAAAIsDAAAAAA==&#10;" strokecolor="#4a7ebb" strokeweight="3.5pt">
                  <v:textbox inset="0,0,0,0">
                    <w:txbxContent>
                      <w:p w:rsidR="00862F6C" w:rsidRPr="00206402" w:rsidRDefault="00862F6C" w:rsidP="0083667D">
                        <w:pPr>
                          <w:jc w:val="center"/>
                          <w:rPr>
                            <w:rFonts w:ascii="Times New Roman" w:hAnsi="Times New Roman" w:cs="Times New Roman"/>
                            <w:b/>
                            <w:szCs w:val="20"/>
                            <w:lang w:val="fr-FR"/>
                          </w:rPr>
                        </w:pPr>
                        <w:r>
                          <w:rPr>
                            <w:rFonts w:ascii="Times New Roman" w:hAnsi="Times New Roman" w:cs="Times New Roman"/>
                            <w:b/>
                            <w:szCs w:val="20"/>
                            <w:lang w:val="fr-FR"/>
                          </w:rPr>
                          <w:t>14</w:t>
                        </w:r>
                      </w:p>
                    </w:txbxContent>
                  </v:textbox>
                </v:oval>
                <v:oval id="Oval 4890" o:spid="_x0000_s4952" style="position:absolute;left:6459;top:837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qW6sMA&#10;AADeAAAADwAAAGRycy9kb3ducmV2LnhtbESPzWoCMRSF94LvEK7gRmpGnRaZGkUKgjtRS9e3k9vJ&#10;4OQmJKmOPr1ZFLo8nD++1aa3nbhSiK1jBbNpAYK4drrlRsHnefeyBBETssbOMSm4U4TNejhYYaXd&#10;jY90PaVG5BGOFSowKflKylgbshinzhNn78cFiynL0Egd8JbHbSfnRfEmLbacHwx6+jBUX06/VkF5&#10;eNSvrb7c/eS7PPrFV0/BGKXGo377DiJRn/7Df+29VjBflosMkHEyCs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qW6sMAAADeAAAADwAAAAAAAAAAAAAAAACYAgAAZHJzL2Rv&#10;d25yZXYueG1sUEsFBgAAAAAEAAQA9QAAAIgDAAAAAA==&#10;" strokecolor="#4a7ebb" strokeweight="3.5pt">
                  <v:textbox inset="0,0,0,0">
                    <w:txbxContent>
                      <w:p w:rsidR="00862F6C" w:rsidRPr="00206402" w:rsidRDefault="00862F6C" w:rsidP="0083667D">
                        <w:pPr>
                          <w:jc w:val="center"/>
                          <w:rPr>
                            <w:rFonts w:ascii="Times New Roman" w:hAnsi="Times New Roman" w:cs="Times New Roman"/>
                            <w:b/>
                            <w:szCs w:val="20"/>
                            <w:lang w:val="fr-FR"/>
                          </w:rPr>
                        </w:pPr>
                        <w:r>
                          <w:rPr>
                            <w:rFonts w:ascii="Times New Roman" w:hAnsi="Times New Roman" w:cs="Times New Roman"/>
                            <w:b/>
                            <w:szCs w:val="20"/>
                            <w:lang w:val="fr-FR"/>
                          </w:rPr>
                          <w:t>14</w:t>
                        </w:r>
                      </w:p>
                    </w:txbxContent>
                  </v:textbox>
                </v:oval>
              </v:group>
            </w:pict>
          </mc:Fallback>
        </mc:AlternateContent>
      </w:r>
      <w:r w:rsidR="0033652B">
        <w:rPr>
          <w:szCs w:val="20"/>
        </w:rPr>
        <w:t>Magnet mode</w:t>
      </w: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Default="002C5A95" w:rsidP="002C5A95">
      <w:pPr>
        <w:rPr>
          <w:szCs w:val="20"/>
        </w:rPr>
      </w:pPr>
    </w:p>
    <w:p w:rsidR="002C5A95" w:rsidRPr="0051716F" w:rsidRDefault="002C5A95" w:rsidP="002C5A95">
      <w:pPr>
        <w:rPr>
          <w:szCs w:val="20"/>
        </w:rPr>
      </w:pPr>
      <w:r w:rsidRPr="0051716F">
        <w:rPr>
          <w:szCs w:val="20"/>
        </w:rPr>
        <w:t xml:space="preserve">Table </w:t>
      </w:r>
      <w:r>
        <w:rPr>
          <w:szCs w:val="20"/>
        </w:rPr>
        <w:t>7</w:t>
      </w:r>
      <w:r w:rsidR="00150691">
        <w:rPr>
          <w:szCs w:val="20"/>
        </w:rPr>
        <w:t>:</w:t>
      </w:r>
      <w:r w:rsidRPr="0051716F">
        <w:rPr>
          <w:szCs w:val="20"/>
        </w:rPr>
        <w:t xml:space="preserve"> Cryostat warm-up - Helium tank</w:t>
      </w:r>
      <w:r w:rsidR="00150691">
        <w:rPr>
          <w:szCs w:val="20"/>
        </w:rPr>
        <w:t xml:space="preserve"> – Magnet </w:t>
      </w:r>
      <w:r w:rsidR="003D25BA">
        <w:rPr>
          <w:szCs w:val="20"/>
        </w:rPr>
        <w:t>mode</w:t>
      </w:r>
    </w:p>
    <w:p w:rsidR="002C5A95" w:rsidRPr="0051716F" w:rsidRDefault="002C5A95" w:rsidP="002C5A95">
      <w:pPr>
        <w:rPr>
          <w:szCs w:val="20"/>
        </w:rPr>
      </w:pPr>
    </w:p>
    <w:tbl>
      <w:tblPr>
        <w:tblStyle w:val="TableGrid"/>
        <w:tblW w:w="0" w:type="auto"/>
        <w:tblInd w:w="108" w:type="dxa"/>
        <w:tblLook w:val="00A0" w:firstRow="1" w:lastRow="0" w:firstColumn="1" w:lastColumn="0" w:noHBand="0" w:noVBand="0"/>
      </w:tblPr>
      <w:tblGrid>
        <w:gridCol w:w="1800"/>
        <w:gridCol w:w="2520"/>
        <w:gridCol w:w="2160"/>
        <w:gridCol w:w="2694"/>
      </w:tblGrid>
      <w:tr w:rsidR="002C5A95" w:rsidRPr="0051716F" w:rsidTr="004E1823">
        <w:tc>
          <w:tcPr>
            <w:tcW w:w="1800" w:type="dxa"/>
          </w:tcPr>
          <w:p w:rsidR="002C5A95" w:rsidRPr="00A55309" w:rsidRDefault="002C5A95" w:rsidP="004E1823">
            <w:pPr>
              <w:rPr>
                <w:sz w:val="18"/>
                <w:szCs w:val="18"/>
              </w:rPr>
            </w:pPr>
            <w:r w:rsidRPr="00A55309">
              <w:rPr>
                <w:sz w:val="18"/>
                <w:szCs w:val="18"/>
              </w:rPr>
              <w:t>Heater</w:t>
            </w:r>
          </w:p>
        </w:tc>
        <w:tc>
          <w:tcPr>
            <w:tcW w:w="2520" w:type="dxa"/>
          </w:tcPr>
          <w:p w:rsidR="002C5A95" w:rsidRPr="00A55309" w:rsidRDefault="002C5A95" w:rsidP="004E1823">
            <w:pPr>
              <w:rPr>
                <w:sz w:val="18"/>
                <w:szCs w:val="18"/>
              </w:rPr>
            </w:pPr>
            <w:r w:rsidRPr="00A55309">
              <w:rPr>
                <w:sz w:val="18"/>
                <w:szCs w:val="18"/>
              </w:rPr>
              <w:t xml:space="preserve">Thermometer </w:t>
            </w:r>
          </w:p>
        </w:tc>
        <w:tc>
          <w:tcPr>
            <w:tcW w:w="2160" w:type="dxa"/>
          </w:tcPr>
          <w:p w:rsidR="002C5A95" w:rsidRPr="00A55309" w:rsidRDefault="002C5A95" w:rsidP="004E1823">
            <w:pPr>
              <w:rPr>
                <w:sz w:val="18"/>
                <w:szCs w:val="18"/>
              </w:rPr>
            </w:pPr>
            <w:r w:rsidRPr="00A55309">
              <w:rPr>
                <w:sz w:val="18"/>
                <w:szCs w:val="18"/>
              </w:rPr>
              <w:t>Level</w:t>
            </w:r>
          </w:p>
        </w:tc>
        <w:tc>
          <w:tcPr>
            <w:tcW w:w="2694" w:type="dxa"/>
          </w:tcPr>
          <w:p w:rsidR="002C5A95" w:rsidRPr="00A55309" w:rsidRDefault="002C5A95" w:rsidP="004E1823">
            <w:pPr>
              <w:rPr>
                <w:sz w:val="18"/>
                <w:szCs w:val="18"/>
              </w:rPr>
            </w:pPr>
            <w:r w:rsidRPr="00A55309">
              <w:rPr>
                <w:sz w:val="18"/>
                <w:szCs w:val="18"/>
              </w:rPr>
              <w:t>Temperature setpoint</w:t>
            </w:r>
          </w:p>
        </w:tc>
      </w:tr>
      <w:tr w:rsidR="002C5A95" w:rsidRPr="0051716F" w:rsidTr="00A55309">
        <w:trPr>
          <w:trHeight w:val="542"/>
        </w:trPr>
        <w:tc>
          <w:tcPr>
            <w:tcW w:w="1800" w:type="dxa"/>
          </w:tcPr>
          <w:p w:rsidR="002C5A95" w:rsidRPr="00A55309" w:rsidRDefault="002C5A95" w:rsidP="004E1823">
            <w:pPr>
              <w:spacing w:before="60"/>
              <w:rPr>
                <w:sz w:val="18"/>
                <w:szCs w:val="18"/>
              </w:rPr>
            </w:pPr>
            <w:r w:rsidRPr="00A55309">
              <w:rPr>
                <w:sz w:val="18"/>
                <w:szCs w:val="18"/>
              </w:rPr>
              <w:t>EH640AF</w:t>
            </w:r>
          </w:p>
          <w:p w:rsidR="002C5A95" w:rsidRPr="00A55309" w:rsidRDefault="002C5A95" w:rsidP="00A55309">
            <w:pPr>
              <w:spacing w:before="60" w:after="60"/>
              <w:rPr>
                <w:sz w:val="18"/>
                <w:szCs w:val="18"/>
              </w:rPr>
            </w:pPr>
            <w:r w:rsidRPr="00A55309">
              <w:rPr>
                <w:sz w:val="18"/>
                <w:szCs w:val="18"/>
              </w:rPr>
              <w:t>EH641AC</w:t>
            </w:r>
          </w:p>
        </w:tc>
        <w:tc>
          <w:tcPr>
            <w:tcW w:w="2520" w:type="dxa"/>
          </w:tcPr>
          <w:p w:rsidR="002C5A95" w:rsidRPr="00A55309" w:rsidRDefault="002C5A95" w:rsidP="004E1823">
            <w:pPr>
              <w:spacing w:before="60"/>
              <w:rPr>
                <w:sz w:val="18"/>
                <w:szCs w:val="18"/>
              </w:rPr>
            </w:pPr>
            <w:r w:rsidRPr="00A55309">
              <w:rPr>
                <w:sz w:val="18"/>
                <w:szCs w:val="18"/>
              </w:rPr>
              <w:t>TT640AF</w:t>
            </w:r>
          </w:p>
          <w:p w:rsidR="002C5A95" w:rsidRPr="00A55309" w:rsidRDefault="002C5A95" w:rsidP="004E1823">
            <w:pPr>
              <w:spacing w:before="60"/>
              <w:rPr>
                <w:sz w:val="18"/>
                <w:szCs w:val="18"/>
              </w:rPr>
            </w:pPr>
            <w:r w:rsidRPr="00A55309">
              <w:rPr>
                <w:sz w:val="18"/>
                <w:szCs w:val="18"/>
              </w:rPr>
              <w:t>TT641AC</w:t>
            </w:r>
          </w:p>
        </w:tc>
        <w:tc>
          <w:tcPr>
            <w:tcW w:w="2160" w:type="dxa"/>
          </w:tcPr>
          <w:p w:rsidR="002C5A95" w:rsidRPr="00A55309" w:rsidRDefault="002C5A95" w:rsidP="004E1823">
            <w:pPr>
              <w:spacing w:before="60"/>
              <w:rPr>
                <w:sz w:val="18"/>
                <w:szCs w:val="18"/>
              </w:rPr>
            </w:pPr>
            <w:r w:rsidRPr="00A55309">
              <w:rPr>
                <w:sz w:val="18"/>
                <w:szCs w:val="18"/>
              </w:rPr>
              <w:t>LI680</w:t>
            </w:r>
          </w:p>
          <w:p w:rsidR="002C5A95" w:rsidRPr="00A55309" w:rsidRDefault="002C5A95" w:rsidP="004E1823">
            <w:pPr>
              <w:spacing w:before="60"/>
              <w:rPr>
                <w:sz w:val="18"/>
                <w:szCs w:val="18"/>
              </w:rPr>
            </w:pPr>
            <w:r w:rsidRPr="00A55309">
              <w:rPr>
                <w:sz w:val="18"/>
                <w:szCs w:val="18"/>
              </w:rPr>
              <w:t>LI680</w:t>
            </w:r>
          </w:p>
        </w:tc>
        <w:tc>
          <w:tcPr>
            <w:tcW w:w="2694" w:type="dxa"/>
          </w:tcPr>
          <w:p w:rsidR="002C5A95" w:rsidRPr="00A55309" w:rsidRDefault="002C5A95" w:rsidP="004E1823">
            <w:pPr>
              <w:spacing w:before="60"/>
              <w:rPr>
                <w:sz w:val="18"/>
                <w:szCs w:val="18"/>
              </w:rPr>
            </w:pPr>
            <w:r w:rsidRPr="00A55309">
              <w:rPr>
                <w:sz w:val="18"/>
                <w:szCs w:val="18"/>
              </w:rPr>
              <w:t>TT640setpoint</w:t>
            </w:r>
          </w:p>
          <w:p w:rsidR="002C5A95" w:rsidRPr="00A55309" w:rsidRDefault="002C5A95" w:rsidP="004E1823">
            <w:pPr>
              <w:spacing w:before="60"/>
              <w:rPr>
                <w:sz w:val="18"/>
                <w:szCs w:val="18"/>
              </w:rPr>
            </w:pPr>
            <w:r w:rsidRPr="00A55309">
              <w:rPr>
                <w:sz w:val="18"/>
                <w:szCs w:val="18"/>
              </w:rPr>
              <w:t>TT641setpoint</w:t>
            </w:r>
          </w:p>
        </w:tc>
      </w:tr>
    </w:tbl>
    <w:p w:rsidR="002C5A95" w:rsidRDefault="002C5A95" w:rsidP="002C5A95">
      <w:pPr>
        <w:jc w:val="center"/>
        <w:rPr>
          <w:szCs w:val="20"/>
        </w:rPr>
      </w:pPr>
    </w:p>
    <w:p w:rsidR="002C5A95" w:rsidRDefault="002C5A95" w:rsidP="002C5A95">
      <w:pPr>
        <w:rPr>
          <w:szCs w:val="20"/>
        </w:rPr>
      </w:pPr>
    </w:p>
    <w:p w:rsidR="002D4D05" w:rsidRDefault="002D4D05">
      <w:r>
        <w:br w:type="page"/>
      </w:r>
    </w:p>
    <w:p w:rsidR="008E049B" w:rsidRPr="0051716F" w:rsidRDefault="00B61560" w:rsidP="00150691">
      <w:pPr>
        <w:jc w:val="center"/>
      </w:pPr>
      <w:r w:rsidRPr="0051716F">
        <w:lastRenderedPageBreak/>
        <w:t>2</w:t>
      </w:r>
      <w:r w:rsidR="00687034" w:rsidRPr="0051716F">
        <w:t>3</w:t>
      </w:r>
      <w:r w:rsidR="008E049B" w:rsidRPr="0051716F">
        <w:t xml:space="preserve"> –</w:t>
      </w:r>
      <w:r w:rsidR="00AF7EEE">
        <w:t xml:space="preserve"> </w:t>
      </w:r>
      <w:r w:rsidR="00257791" w:rsidRPr="0051716F">
        <w:t>I</w:t>
      </w:r>
      <w:r w:rsidR="008E049B" w:rsidRPr="0051716F">
        <w:t>nserts</w:t>
      </w:r>
      <w:r w:rsidR="00257791" w:rsidRPr="0051716F">
        <w:t xml:space="preserve"> warm-up</w:t>
      </w:r>
    </w:p>
    <w:p w:rsidR="009A7F82" w:rsidRPr="0044318D" w:rsidRDefault="009A7F82" w:rsidP="00AF7EEE">
      <w:pPr>
        <w:spacing w:before="240"/>
        <w:rPr>
          <w:b/>
          <w:szCs w:val="20"/>
        </w:rPr>
      </w:pPr>
      <w:r w:rsidRPr="0044318D">
        <w:rPr>
          <w:b/>
          <w:szCs w:val="20"/>
        </w:rPr>
        <w:t xml:space="preserve">Sensors and actuators used: </w:t>
      </w:r>
    </w:p>
    <w:p w:rsidR="009A7F82" w:rsidRPr="0051716F" w:rsidRDefault="009A7F82" w:rsidP="009E0332">
      <w:pPr>
        <w:jc w:val="both"/>
        <w:rPr>
          <w:szCs w:val="20"/>
        </w:rPr>
      </w:pPr>
      <w:r w:rsidRPr="0051716F">
        <w:rPr>
          <w:szCs w:val="20"/>
        </w:rPr>
        <w:t>- Temperature: list in the table</w:t>
      </w:r>
      <w:r w:rsidR="00D84EED" w:rsidRPr="0051716F">
        <w:rPr>
          <w:szCs w:val="20"/>
        </w:rPr>
        <w:t>s from</w:t>
      </w:r>
      <w:r w:rsidRPr="0051716F">
        <w:rPr>
          <w:szCs w:val="20"/>
        </w:rPr>
        <w:t xml:space="preserve"> </w:t>
      </w:r>
      <w:r w:rsidR="00150691">
        <w:rPr>
          <w:szCs w:val="20"/>
        </w:rPr>
        <w:t>8</w:t>
      </w:r>
      <w:r w:rsidR="00D84EED" w:rsidRPr="0051716F">
        <w:rPr>
          <w:szCs w:val="20"/>
        </w:rPr>
        <w:t xml:space="preserve"> to </w:t>
      </w:r>
      <w:r w:rsidR="008F6A06" w:rsidRPr="0051716F">
        <w:rPr>
          <w:szCs w:val="20"/>
        </w:rPr>
        <w:t>1</w:t>
      </w:r>
      <w:r w:rsidR="00150691">
        <w:rPr>
          <w:szCs w:val="20"/>
        </w:rPr>
        <w:t>1</w:t>
      </w:r>
    </w:p>
    <w:p w:rsidR="009A7F82" w:rsidRDefault="009A7F82" w:rsidP="009E0332">
      <w:pPr>
        <w:jc w:val="both"/>
        <w:rPr>
          <w:szCs w:val="20"/>
        </w:rPr>
      </w:pPr>
      <w:r w:rsidRPr="0051716F">
        <w:rPr>
          <w:szCs w:val="20"/>
        </w:rPr>
        <w:t>- Heater: list in the table</w:t>
      </w:r>
      <w:r w:rsidR="00D84EED" w:rsidRPr="0051716F">
        <w:rPr>
          <w:szCs w:val="20"/>
        </w:rPr>
        <w:t>s from</w:t>
      </w:r>
      <w:r w:rsidRPr="0051716F">
        <w:rPr>
          <w:szCs w:val="20"/>
        </w:rPr>
        <w:t xml:space="preserve"> </w:t>
      </w:r>
      <w:r w:rsidR="00150691">
        <w:rPr>
          <w:szCs w:val="20"/>
        </w:rPr>
        <w:t>8</w:t>
      </w:r>
      <w:r w:rsidR="00D84EED" w:rsidRPr="0051716F">
        <w:rPr>
          <w:szCs w:val="20"/>
        </w:rPr>
        <w:t xml:space="preserve"> to </w:t>
      </w:r>
      <w:r w:rsidR="008F6A06" w:rsidRPr="0051716F">
        <w:rPr>
          <w:szCs w:val="20"/>
        </w:rPr>
        <w:t>1</w:t>
      </w:r>
      <w:r w:rsidR="00150691">
        <w:rPr>
          <w:szCs w:val="20"/>
        </w:rPr>
        <w:t>1</w:t>
      </w:r>
    </w:p>
    <w:p w:rsidR="00AF7EEE" w:rsidRPr="0051716F" w:rsidRDefault="00AF7EEE" w:rsidP="009E0332">
      <w:pPr>
        <w:jc w:val="both"/>
        <w:rPr>
          <w:szCs w:val="20"/>
        </w:rPr>
      </w:pPr>
      <w:r>
        <w:rPr>
          <w:szCs w:val="20"/>
        </w:rPr>
        <w:t>- Level: LI660, LI670, LI680, LT682</w:t>
      </w:r>
    </w:p>
    <w:p w:rsidR="009A7F82" w:rsidRPr="0051716F" w:rsidRDefault="009A7F82" w:rsidP="009A7F82">
      <w:pPr>
        <w:ind w:firstLine="357"/>
        <w:jc w:val="both"/>
        <w:rPr>
          <w:szCs w:val="20"/>
        </w:rPr>
      </w:pPr>
    </w:p>
    <w:tbl>
      <w:tblPr>
        <w:tblStyle w:val="TableGrid"/>
        <w:tblW w:w="104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2"/>
        <w:gridCol w:w="4347"/>
      </w:tblGrid>
      <w:tr w:rsidR="0044318D" w:rsidRPr="0044318D" w:rsidTr="009E0332">
        <w:tc>
          <w:tcPr>
            <w:tcW w:w="6062" w:type="dxa"/>
          </w:tcPr>
          <w:p w:rsidR="0044318D" w:rsidRPr="0044318D" w:rsidRDefault="0044318D" w:rsidP="002E4EFD">
            <w:pPr>
              <w:jc w:val="both"/>
              <w:rPr>
                <w:b/>
                <w:szCs w:val="20"/>
              </w:rPr>
            </w:pPr>
            <w:r w:rsidRPr="0044318D">
              <w:rPr>
                <w:b/>
                <w:szCs w:val="20"/>
              </w:rPr>
              <w:t>The user chooses:</w:t>
            </w:r>
          </w:p>
        </w:tc>
        <w:tc>
          <w:tcPr>
            <w:tcW w:w="4347" w:type="dxa"/>
          </w:tcPr>
          <w:p w:rsidR="0044318D" w:rsidRPr="0044318D" w:rsidRDefault="009E0332" w:rsidP="002E4EFD">
            <w:pPr>
              <w:jc w:val="both"/>
              <w:rPr>
                <w:b/>
                <w:szCs w:val="20"/>
              </w:rPr>
            </w:pPr>
            <w:r>
              <w:rPr>
                <w:b/>
                <w:szCs w:val="20"/>
              </w:rPr>
              <w:t>Initial conditions:</w:t>
            </w:r>
          </w:p>
        </w:tc>
      </w:tr>
      <w:tr w:rsidR="006A2293" w:rsidRPr="0044318D" w:rsidTr="009E0332">
        <w:tc>
          <w:tcPr>
            <w:tcW w:w="6062" w:type="dxa"/>
          </w:tcPr>
          <w:p w:rsidR="006A2293" w:rsidRPr="009E0332" w:rsidRDefault="006A2293" w:rsidP="009E0332">
            <w:pPr>
              <w:jc w:val="both"/>
              <w:rPr>
                <w:szCs w:val="20"/>
              </w:rPr>
            </w:pPr>
            <w:r>
              <w:rPr>
                <w:szCs w:val="20"/>
              </w:rPr>
              <w:t xml:space="preserve">- </w:t>
            </w:r>
            <w:r w:rsidRPr="009E0332">
              <w:rPr>
                <w:szCs w:val="20"/>
              </w:rPr>
              <w:t>Temperature setpoint: list in the tables from 8 to 11</w:t>
            </w:r>
          </w:p>
        </w:tc>
        <w:tc>
          <w:tcPr>
            <w:tcW w:w="4347" w:type="dxa"/>
            <w:vMerge w:val="restart"/>
          </w:tcPr>
          <w:p w:rsidR="00F21F8C" w:rsidRDefault="006A2293" w:rsidP="009E0332">
            <w:r>
              <w:t xml:space="preserve">- </w:t>
            </w:r>
            <w:r w:rsidR="00F21F8C">
              <w:t>Sequences  from 1 to 3 stopped</w:t>
            </w:r>
          </w:p>
          <w:p w:rsidR="006A2293" w:rsidRPr="0044318D" w:rsidRDefault="00F21F8C" w:rsidP="009E0332">
            <w:r>
              <w:t xml:space="preserve">- </w:t>
            </w:r>
            <w:r w:rsidR="006A2293">
              <w:t>Sequences 6 and 7 stopped</w:t>
            </w:r>
          </w:p>
          <w:p w:rsidR="006A2293" w:rsidRDefault="006A2293" w:rsidP="009E0332">
            <w:r>
              <w:t>- Sequences from 10 to 20 stopped</w:t>
            </w:r>
          </w:p>
          <w:p w:rsidR="009D2D38" w:rsidRPr="0044318D" w:rsidRDefault="009D2D38" w:rsidP="009E0332">
            <w:r>
              <w:t>- Sequence 8 in operation</w:t>
            </w:r>
          </w:p>
        </w:tc>
      </w:tr>
      <w:tr w:rsidR="006A2293" w:rsidRPr="00862F6C" w:rsidTr="009E0332">
        <w:tc>
          <w:tcPr>
            <w:tcW w:w="6062" w:type="dxa"/>
          </w:tcPr>
          <w:p w:rsidR="009371B0" w:rsidRPr="00003006" w:rsidRDefault="009371B0" w:rsidP="009371B0">
            <w:pPr>
              <w:jc w:val="both"/>
              <w:rPr>
                <w:szCs w:val="20"/>
                <w:lang w:val="fr-FR"/>
              </w:rPr>
            </w:pPr>
            <w:r w:rsidRPr="00003006">
              <w:rPr>
                <w:szCs w:val="20"/>
                <w:lang w:val="fr-FR"/>
              </w:rPr>
              <w:t xml:space="preserve">- </w:t>
            </w:r>
            <w:r w:rsidR="00003006" w:rsidRPr="00003006">
              <w:rPr>
                <w:szCs w:val="20"/>
                <w:lang w:val="fr-FR"/>
              </w:rPr>
              <w:t>Flow</w:t>
            </w:r>
            <w:r w:rsidRPr="00003006">
              <w:rPr>
                <w:szCs w:val="20"/>
                <w:lang w:val="fr-FR"/>
              </w:rPr>
              <w:t xml:space="preserve">: </w:t>
            </w:r>
            <w:r w:rsidR="00003006" w:rsidRPr="00003006">
              <w:rPr>
                <w:szCs w:val="20"/>
                <w:lang w:val="fr-FR"/>
              </w:rPr>
              <w:t>FT</w:t>
            </w:r>
            <w:r w:rsidR="00003006">
              <w:rPr>
                <w:szCs w:val="20"/>
                <w:lang w:val="fr-FR"/>
              </w:rPr>
              <w:t>581limit, FT583limit</w:t>
            </w:r>
          </w:p>
          <w:p w:rsidR="009371B0" w:rsidRPr="009371B0" w:rsidRDefault="009371B0" w:rsidP="009371B0">
            <w:pPr>
              <w:jc w:val="both"/>
              <w:rPr>
                <w:szCs w:val="20"/>
                <w:lang w:val="fr-FR"/>
              </w:rPr>
            </w:pPr>
            <w:r w:rsidRPr="009371B0">
              <w:rPr>
                <w:szCs w:val="20"/>
                <w:lang w:val="fr-FR"/>
              </w:rPr>
              <w:t>- Level: LI660mini, LI670mini, LI680mi</w:t>
            </w:r>
            <w:r>
              <w:rPr>
                <w:szCs w:val="20"/>
                <w:lang w:val="fr-FR"/>
              </w:rPr>
              <w:t>ni</w:t>
            </w:r>
          </w:p>
          <w:p w:rsidR="006A2293" w:rsidRPr="009371B0" w:rsidRDefault="006A2293" w:rsidP="0044318D">
            <w:pPr>
              <w:jc w:val="both"/>
              <w:rPr>
                <w:szCs w:val="20"/>
                <w:lang w:val="fr-FR"/>
              </w:rPr>
            </w:pPr>
          </w:p>
        </w:tc>
        <w:tc>
          <w:tcPr>
            <w:tcW w:w="4347" w:type="dxa"/>
            <w:vMerge/>
          </w:tcPr>
          <w:p w:rsidR="006A2293" w:rsidRPr="009371B0" w:rsidRDefault="006A2293" w:rsidP="009E0332">
            <w:pPr>
              <w:rPr>
                <w:lang w:val="fr-FR"/>
              </w:rPr>
            </w:pPr>
          </w:p>
        </w:tc>
      </w:tr>
    </w:tbl>
    <w:p w:rsidR="00AF7EEE" w:rsidRPr="009371B0" w:rsidRDefault="00AF7EEE" w:rsidP="008F6A06">
      <w:pPr>
        <w:jc w:val="both"/>
        <w:rPr>
          <w:szCs w:val="20"/>
          <w:lang w:val="fr-FR"/>
        </w:rPr>
      </w:pPr>
    </w:p>
    <w:p w:rsidR="002A4E3E" w:rsidRPr="0051716F" w:rsidRDefault="002A4E3E" w:rsidP="002A4E3E">
      <w:pPr>
        <w:spacing w:before="240"/>
        <w:jc w:val="both"/>
        <w:rPr>
          <w:szCs w:val="20"/>
        </w:rPr>
      </w:pPr>
      <w:r w:rsidRPr="0051716F">
        <w:rPr>
          <w:szCs w:val="20"/>
        </w:rPr>
        <w:t xml:space="preserve">This sequence drives the electrical heaters implicated in the warm-up of </w:t>
      </w:r>
      <w:r w:rsidR="00A71411">
        <w:rPr>
          <w:szCs w:val="20"/>
        </w:rPr>
        <w:t>the inserts</w:t>
      </w:r>
      <w:r w:rsidRPr="0051716F">
        <w:rPr>
          <w:szCs w:val="20"/>
        </w:rPr>
        <w:t>. Each</w:t>
      </w:r>
      <w:r>
        <w:rPr>
          <w:szCs w:val="20"/>
        </w:rPr>
        <w:t xml:space="preserve"> set of </w:t>
      </w:r>
      <w:r w:rsidRPr="0051716F">
        <w:rPr>
          <w:szCs w:val="20"/>
        </w:rPr>
        <w:t>heater</w:t>
      </w:r>
      <w:r>
        <w:rPr>
          <w:szCs w:val="20"/>
        </w:rPr>
        <w:t>s</w:t>
      </w:r>
      <w:r w:rsidRPr="0051716F">
        <w:rPr>
          <w:szCs w:val="20"/>
        </w:rPr>
        <w:t xml:space="preserve"> has its own cycle</w:t>
      </w:r>
      <w:r>
        <w:rPr>
          <w:szCs w:val="20"/>
        </w:rPr>
        <w:t xml:space="preserve">. </w:t>
      </w:r>
      <w:r w:rsidRPr="0078114C">
        <w:rPr>
          <w:szCs w:val="20"/>
        </w:rPr>
        <w:t>To limit the current</w:t>
      </w:r>
      <w:r>
        <w:rPr>
          <w:szCs w:val="20"/>
        </w:rPr>
        <w:t xml:space="preserve"> draw when starting the heater, t</w:t>
      </w:r>
      <w:r w:rsidRPr="0051716F">
        <w:rPr>
          <w:szCs w:val="20"/>
        </w:rPr>
        <w:t xml:space="preserve">he sequences work this way: each </w:t>
      </w:r>
      <w:r>
        <w:rPr>
          <w:szCs w:val="20"/>
        </w:rPr>
        <w:t xml:space="preserve">set of </w:t>
      </w:r>
      <w:r w:rsidRPr="0051716F">
        <w:rPr>
          <w:szCs w:val="20"/>
        </w:rPr>
        <w:t>heater</w:t>
      </w:r>
      <w:r>
        <w:rPr>
          <w:szCs w:val="20"/>
        </w:rPr>
        <w:t>s</w:t>
      </w:r>
      <w:r w:rsidRPr="0051716F">
        <w:rPr>
          <w:szCs w:val="20"/>
        </w:rPr>
        <w:t xml:space="preserve"> starts its cycle 10 seconds after the previous. </w:t>
      </w:r>
      <w:r>
        <w:rPr>
          <w:szCs w:val="20"/>
        </w:rPr>
        <w:t>The s</w:t>
      </w:r>
      <w:r w:rsidRPr="0065767D">
        <w:rPr>
          <w:szCs w:val="20"/>
        </w:rPr>
        <w:t>equential starting of heaters may take several minutes</w:t>
      </w:r>
      <w:r>
        <w:rPr>
          <w:szCs w:val="20"/>
        </w:rPr>
        <w:t xml:space="preserve">. </w:t>
      </w:r>
      <w:r w:rsidRPr="0051716F">
        <w:rPr>
          <w:szCs w:val="20"/>
        </w:rPr>
        <w:t xml:space="preserve">The cycles </w:t>
      </w:r>
      <w:r>
        <w:rPr>
          <w:szCs w:val="20"/>
        </w:rPr>
        <w:t xml:space="preserve">of heater control </w:t>
      </w:r>
      <w:r w:rsidRPr="0051716F">
        <w:rPr>
          <w:szCs w:val="20"/>
        </w:rPr>
        <w:t xml:space="preserve">run in parallel until the user decides to stop the </w:t>
      </w:r>
      <w:r>
        <w:rPr>
          <w:szCs w:val="20"/>
        </w:rPr>
        <w:t>warm-up</w:t>
      </w:r>
      <w:r w:rsidRPr="0051716F">
        <w:rPr>
          <w:szCs w:val="20"/>
        </w:rPr>
        <w:t xml:space="preserve">. The cycles then all stop at the same </w:t>
      </w:r>
      <w:r>
        <w:rPr>
          <w:szCs w:val="20"/>
        </w:rPr>
        <w:t>time</w:t>
      </w:r>
      <w:r w:rsidRPr="0051716F">
        <w:rPr>
          <w:szCs w:val="20"/>
        </w:rPr>
        <w:t>.</w:t>
      </w:r>
    </w:p>
    <w:p w:rsidR="002A4E3E" w:rsidRPr="0051716F" w:rsidRDefault="002A4E3E" w:rsidP="002A4E3E">
      <w:pPr>
        <w:spacing w:before="240"/>
        <w:jc w:val="both"/>
        <w:rPr>
          <w:szCs w:val="20"/>
        </w:rPr>
      </w:pPr>
      <w:r w:rsidRPr="0051716F">
        <w:rPr>
          <w:szCs w:val="20"/>
        </w:rPr>
        <w:t xml:space="preserve">The sequences used to warm-up the thermal shield and the helium circuits are very similar, but for the </w:t>
      </w:r>
      <w:r w:rsidR="006F4DEB">
        <w:rPr>
          <w:szCs w:val="20"/>
        </w:rPr>
        <w:t>helium circuits</w:t>
      </w:r>
      <w:r w:rsidRPr="0051716F">
        <w:rPr>
          <w:szCs w:val="20"/>
        </w:rPr>
        <w:t xml:space="preserve"> warm-up, the program checks the helium level</w:t>
      </w:r>
      <w:r>
        <w:rPr>
          <w:szCs w:val="20"/>
        </w:rPr>
        <w:t>.</w:t>
      </w:r>
      <w:r w:rsidRPr="0051716F">
        <w:rPr>
          <w:szCs w:val="20"/>
        </w:rPr>
        <w:t xml:space="preserve"> </w:t>
      </w:r>
      <w:r w:rsidRPr="0065767D">
        <w:rPr>
          <w:szCs w:val="20"/>
        </w:rPr>
        <w:t xml:space="preserve">As long as the </w:t>
      </w:r>
      <w:r>
        <w:rPr>
          <w:szCs w:val="20"/>
        </w:rPr>
        <w:t>cryostat</w:t>
      </w:r>
      <w:r w:rsidRPr="0065767D">
        <w:rPr>
          <w:szCs w:val="20"/>
        </w:rPr>
        <w:t xml:space="preserve"> </w:t>
      </w:r>
      <w:r w:rsidR="00E7202B">
        <w:rPr>
          <w:szCs w:val="20"/>
        </w:rPr>
        <w:t xml:space="preserve">or helium tank </w:t>
      </w:r>
      <w:r w:rsidRPr="0065767D">
        <w:rPr>
          <w:szCs w:val="20"/>
        </w:rPr>
        <w:t xml:space="preserve">contains liquid helium, the heating is intermittent and allows evaporating the liquid stored in the </w:t>
      </w:r>
      <w:r>
        <w:rPr>
          <w:szCs w:val="20"/>
        </w:rPr>
        <w:t>cryostat</w:t>
      </w:r>
      <w:r w:rsidR="00E7202B">
        <w:rPr>
          <w:szCs w:val="20"/>
        </w:rPr>
        <w:t xml:space="preserve"> </w:t>
      </w:r>
      <w:r w:rsidR="006F4DEB">
        <w:rPr>
          <w:szCs w:val="20"/>
        </w:rPr>
        <w:t xml:space="preserve">or in the  insert </w:t>
      </w:r>
      <w:r w:rsidR="00E7202B">
        <w:rPr>
          <w:szCs w:val="20"/>
        </w:rPr>
        <w:t>helium tank</w:t>
      </w:r>
      <w:r>
        <w:rPr>
          <w:szCs w:val="20"/>
        </w:rPr>
        <w:t xml:space="preserve">. The heating operates in continuous mode when the cryostat </w:t>
      </w:r>
      <w:r w:rsidR="00E7202B">
        <w:rPr>
          <w:szCs w:val="20"/>
        </w:rPr>
        <w:t xml:space="preserve">(helium tank) </w:t>
      </w:r>
      <w:r>
        <w:rPr>
          <w:szCs w:val="20"/>
        </w:rPr>
        <w:t>is empty (Liquid helium level&lt;</w:t>
      </w:r>
      <w:r w:rsidR="009371B0">
        <w:rPr>
          <w:szCs w:val="20"/>
        </w:rPr>
        <w:t>Liquid helium level mini</w:t>
      </w:r>
      <w:r>
        <w:rPr>
          <w:szCs w:val="20"/>
        </w:rPr>
        <w:t>).</w:t>
      </w:r>
    </w:p>
    <w:p w:rsidR="002A4E3E" w:rsidRPr="0051716F" w:rsidRDefault="002A4E3E" w:rsidP="002A4E3E">
      <w:pPr>
        <w:rPr>
          <w:szCs w:val="20"/>
        </w:rPr>
      </w:pPr>
    </w:p>
    <w:p w:rsidR="00D03C17" w:rsidRPr="0051716F" w:rsidRDefault="00D03C17" w:rsidP="00D03C17">
      <w:pPr>
        <w:rPr>
          <w:szCs w:val="20"/>
        </w:rPr>
      </w:pPr>
      <w:r w:rsidRPr="0051716F">
        <w:rPr>
          <w:szCs w:val="20"/>
        </w:rPr>
        <w:t xml:space="preserve">The tables from </w:t>
      </w:r>
      <w:r>
        <w:rPr>
          <w:szCs w:val="20"/>
        </w:rPr>
        <w:t>8</w:t>
      </w:r>
      <w:r w:rsidRPr="0051716F">
        <w:rPr>
          <w:szCs w:val="20"/>
        </w:rPr>
        <w:t xml:space="preserve"> to 1</w:t>
      </w:r>
      <w:r>
        <w:rPr>
          <w:szCs w:val="20"/>
        </w:rPr>
        <w:t>1</w:t>
      </w:r>
      <w:r w:rsidRPr="0051716F">
        <w:rPr>
          <w:szCs w:val="20"/>
        </w:rPr>
        <w:t xml:space="preserve"> give the list of heaters implicated in the warm-up of the inserts.</w:t>
      </w:r>
    </w:p>
    <w:p w:rsidR="002A4E3E" w:rsidRDefault="002A4E3E" w:rsidP="002A4E3E">
      <w:pPr>
        <w:jc w:val="both"/>
        <w:rPr>
          <w:szCs w:val="20"/>
        </w:rPr>
      </w:pPr>
    </w:p>
    <w:p w:rsidR="002A4E3E" w:rsidRDefault="002A4E3E" w:rsidP="002A4E3E">
      <w:pPr>
        <w:jc w:val="both"/>
        <w:rPr>
          <w:szCs w:val="20"/>
        </w:rPr>
      </w:pPr>
      <w:r>
        <w:rPr>
          <w:szCs w:val="20"/>
        </w:rPr>
        <w:t>The sequences 2</w:t>
      </w:r>
      <w:r w:rsidR="00D03C17">
        <w:rPr>
          <w:szCs w:val="20"/>
        </w:rPr>
        <w:t>3</w:t>
      </w:r>
      <w:r>
        <w:rPr>
          <w:szCs w:val="20"/>
        </w:rPr>
        <w:t>.1</w:t>
      </w:r>
      <w:r w:rsidR="00B86C2A">
        <w:rPr>
          <w:szCs w:val="20"/>
        </w:rPr>
        <w:t xml:space="preserve"> </w:t>
      </w:r>
      <w:r>
        <w:rPr>
          <w:szCs w:val="20"/>
        </w:rPr>
        <w:t>and 2</w:t>
      </w:r>
      <w:r w:rsidR="00D03C17">
        <w:rPr>
          <w:szCs w:val="20"/>
        </w:rPr>
        <w:t>3</w:t>
      </w:r>
      <w:r>
        <w:rPr>
          <w:szCs w:val="20"/>
        </w:rPr>
        <w:t>.2 are started one after the other as described below:</w:t>
      </w:r>
    </w:p>
    <w:p w:rsidR="002A4E3E" w:rsidRDefault="002A4E3E" w:rsidP="002A4E3E">
      <w:pPr>
        <w:jc w:val="both"/>
        <w:rPr>
          <w:szCs w:val="20"/>
        </w:rPr>
      </w:pPr>
    </w:p>
    <w:p w:rsidR="002A4E3E" w:rsidRPr="0051716F" w:rsidRDefault="002A4E3E" w:rsidP="002A4E3E">
      <w:pPr>
        <w:jc w:val="both"/>
        <w:rPr>
          <w:szCs w:val="20"/>
        </w:rPr>
      </w:pPr>
    </w:p>
    <w:p w:rsidR="002A4E3E" w:rsidRPr="0051716F" w:rsidRDefault="002A4E3E" w:rsidP="002A4E3E">
      <w:pPr>
        <w:rPr>
          <w:szCs w:val="20"/>
        </w:rPr>
      </w:pPr>
    </w:p>
    <w:p w:rsidR="001A2A85" w:rsidRDefault="0023450B" w:rsidP="002A4E3E">
      <w:pPr>
        <w:rPr>
          <w:szCs w:val="20"/>
        </w:rPr>
      </w:pPr>
      <w:r>
        <w:rPr>
          <w:noProof/>
          <w:szCs w:val="20"/>
          <w:lang w:val="sv-SE" w:eastAsia="sv-SE"/>
        </w:rPr>
        <mc:AlternateContent>
          <mc:Choice Requires="wpg">
            <w:drawing>
              <wp:anchor distT="0" distB="0" distL="114300" distR="114300" simplePos="0" relativeHeight="275034624" behindDoc="0" locked="0" layoutInCell="1" allowOverlap="1">
                <wp:simplePos x="0" y="0"/>
                <wp:positionH relativeFrom="column">
                  <wp:posOffset>-260350</wp:posOffset>
                </wp:positionH>
                <wp:positionV relativeFrom="paragraph">
                  <wp:posOffset>208915</wp:posOffset>
                </wp:positionV>
                <wp:extent cx="6412865" cy="4265295"/>
                <wp:effectExtent l="19050" t="19050" r="26035" b="20955"/>
                <wp:wrapNone/>
                <wp:docPr id="18013" name="Group 4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2865" cy="4265295"/>
                          <a:chOff x="1008" y="8039"/>
                          <a:chExt cx="10099" cy="6717"/>
                        </a:xfrm>
                      </wpg:grpSpPr>
                      <wps:wsp>
                        <wps:cNvPr id="18014" name="Text Box 2824"/>
                        <wps:cNvSpPr txBox="1">
                          <a:spLocks noChangeArrowheads="1"/>
                        </wps:cNvSpPr>
                        <wps:spPr bwMode="auto">
                          <a:xfrm>
                            <a:off x="2197" y="10341"/>
                            <a:ext cx="1950"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4A7EBB"/>
                                </a:solidFill>
                                <a:miter lim="800000"/>
                                <a:headEnd/>
                                <a:tailEnd/>
                              </a14:hiddenLine>
                            </a:ext>
                          </a:extLst>
                        </wps:spPr>
                        <wps:txbx>
                          <w:txbxContent>
                            <w:p w:rsidR="00862F6C" w:rsidRPr="00F21F8C" w:rsidRDefault="00862F6C" w:rsidP="00FB7D20">
                              <w:pPr>
                                <w:rPr>
                                  <w:sz w:val="18"/>
                                  <w:szCs w:val="18"/>
                                </w:rPr>
                              </w:pPr>
                              <w:r w:rsidRPr="00F21F8C">
                                <w:rPr>
                                  <w:sz w:val="18"/>
                                  <w:szCs w:val="18"/>
                                </w:rPr>
                                <w:t>Yes</w:t>
                              </w:r>
                            </w:p>
                          </w:txbxContent>
                        </wps:txbx>
                        <wps:bodyPr rot="0" vert="horz" wrap="square" lIns="0" tIns="0" rIns="0" bIns="0" anchor="t" anchorCtr="0" upright="1">
                          <a:noAutofit/>
                        </wps:bodyPr>
                      </wps:wsp>
                      <wps:wsp>
                        <wps:cNvPr id="18015" name="Text Box 2823"/>
                        <wps:cNvSpPr txBox="1">
                          <a:spLocks noChangeArrowheads="1"/>
                        </wps:cNvSpPr>
                        <wps:spPr bwMode="auto">
                          <a:xfrm>
                            <a:off x="2255" y="11787"/>
                            <a:ext cx="2823"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4A7EBB"/>
                                </a:solidFill>
                                <a:miter lim="800000"/>
                                <a:headEnd/>
                                <a:tailEnd/>
                              </a14:hiddenLine>
                            </a:ext>
                          </a:extLst>
                        </wps:spPr>
                        <wps:txbx>
                          <w:txbxContent>
                            <w:p w:rsidR="00862F6C" w:rsidRPr="00F21F8C" w:rsidRDefault="00862F6C" w:rsidP="00FB7D20">
                              <w:pPr>
                                <w:rPr>
                                  <w:sz w:val="18"/>
                                  <w:szCs w:val="18"/>
                                </w:rPr>
                              </w:pPr>
                              <w:r w:rsidRPr="00F21F8C">
                                <w:rPr>
                                  <w:sz w:val="18"/>
                                  <w:szCs w:val="18"/>
                                </w:rPr>
                                <w:t>Sequence 10 to 20 are stopped</w:t>
                              </w:r>
                            </w:p>
                          </w:txbxContent>
                        </wps:txbx>
                        <wps:bodyPr rot="0" vert="horz" wrap="square" lIns="0" tIns="0" rIns="0" bIns="0" anchor="t" anchorCtr="0" upright="1">
                          <a:noAutofit/>
                        </wps:bodyPr>
                      </wps:wsp>
                      <wps:wsp>
                        <wps:cNvPr id="17888" name="Text Box 14377"/>
                        <wps:cNvSpPr txBox="1">
                          <a:spLocks noChangeArrowheads="1"/>
                        </wps:cNvSpPr>
                        <wps:spPr bwMode="auto">
                          <a:xfrm>
                            <a:off x="1936" y="13185"/>
                            <a:ext cx="3519"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884534" w:rsidRDefault="00862F6C" w:rsidP="002A4E3E">
                              <w:pPr>
                                <w:rPr>
                                  <w:rFonts w:asciiTheme="majorHAnsi" w:hAnsiTheme="majorHAnsi" w:cstheme="majorHAnsi"/>
                                  <w:sz w:val="18"/>
                                  <w:szCs w:val="18"/>
                                </w:rPr>
                              </w:pPr>
                              <w:r w:rsidRPr="00884534">
                                <w:rPr>
                                  <w:rFonts w:asciiTheme="majorHAnsi" w:hAnsiTheme="majorHAnsi" w:cstheme="majorHAnsi"/>
                                  <w:sz w:val="18"/>
                                  <w:szCs w:val="18"/>
                                </w:rPr>
                                <w:t>All thermal shield heaters are s</w:t>
                              </w:r>
                              <w:r>
                                <w:rPr>
                                  <w:rFonts w:asciiTheme="majorHAnsi" w:hAnsiTheme="majorHAnsi" w:cstheme="majorHAnsi"/>
                                  <w:sz w:val="18"/>
                                  <w:szCs w:val="18"/>
                                </w:rPr>
                                <w:t>tarted</w:t>
                              </w:r>
                            </w:p>
                          </w:txbxContent>
                        </wps:txbx>
                        <wps:bodyPr rot="0" vert="horz" wrap="square" lIns="91440" tIns="45720" rIns="91440" bIns="45720" anchor="t" anchorCtr="0" upright="1">
                          <a:noAutofit/>
                        </wps:bodyPr>
                      </wps:wsp>
                      <wps:wsp>
                        <wps:cNvPr id="17889" name="Text Box 14378"/>
                        <wps:cNvSpPr txBox="1">
                          <a:spLocks noChangeArrowheads="1"/>
                        </wps:cNvSpPr>
                        <wps:spPr bwMode="auto">
                          <a:xfrm>
                            <a:off x="2055" y="8999"/>
                            <a:ext cx="2773" cy="4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11481B" w:rsidRDefault="00862F6C" w:rsidP="002A4E3E">
                              <w:pPr>
                                <w:rPr>
                                  <w:rFonts w:asciiTheme="majorHAnsi" w:hAnsiTheme="majorHAnsi" w:cstheme="majorHAnsi"/>
                                  <w:sz w:val="18"/>
                                  <w:szCs w:val="18"/>
                                  <w:lang w:val="fr-FR"/>
                                </w:rPr>
                              </w:pPr>
                              <w:r>
                                <w:rPr>
                                  <w:rFonts w:asciiTheme="majorHAnsi" w:hAnsiTheme="majorHAnsi" w:cstheme="majorHAnsi"/>
                                  <w:sz w:val="18"/>
                                  <w:szCs w:val="18"/>
                                  <w:lang w:val="fr-FR"/>
                                </w:rPr>
                                <w:t xml:space="preserve">Warm-up Vacuum </w:t>
                              </w:r>
                            </w:p>
                          </w:txbxContent>
                        </wps:txbx>
                        <wps:bodyPr rot="0" vert="horz" wrap="square" lIns="91440" tIns="45720" rIns="91440" bIns="45720" anchor="t" anchorCtr="0" upright="1">
                          <a:noAutofit/>
                        </wps:bodyPr>
                      </wps:wsp>
                      <wps:wsp>
                        <wps:cNvPr id="17890" name="AutoShape 14379"/>
                        <wps:cNvCnPr>
                          <a:cxnSpLocks noChangeShapeType="1"/>
                        </wps:cNvCnPr>
                        <wps:spPr bwMode="auto">
                          <a:xfrm>
                            <a:off x="1866" y="8609"/>
                            <a:ext cx="0" cy="612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91" name="AutoShape 14380"/>
                        <wps:cNvCnPr>
                          <a:cxnSpLocks noChangeShapeType="1"/>
                        </wps:cNvCnPr>
                        <wps:spPr bwMode="auto">
                          <a:xfrm>
                            <a:off x="1750" y="919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92" name="AutoShape 14381"/>
                        <wps:cNvCnPr>
                          <a:cxnSpLocks noChangeShapeType="1"/>
                        </wps:cNvCnPr>
                        <wps:spPr bwMode="auto">
                          <a:xfrm>
                            <a:off x="1854" y="14727"/>
                            <a:ext cx="924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93" name="AutoShape 14382"/>
                        <wps:cNvCnPr/>
                        <wps:spPr bwMode="auto">
                          <a:xfrm>
                            <a:off x="1750" y="1318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94" name="AutoShape 14383"/>
                        <wps:cNvCnPr>
                          <a:cxnSpLocks noChangeShapeType="1"/>
                        </wps:cNvCnPr>
                        <wps:spPr bwMode="auto">
                          <a:xfrm>
                            <a:off x="1748" y="14480"/>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95" name="Rectangle 14384"/>
                        <wps:cNvSpPr>
                          <a:spLocks noChangeArrowheads="1"/>
                        </wps:cNvSpPr>
                        <wps:spPr bwMode="auto">
                          <a:xfrm>
                            <a:off x="1241" y="8116"/>
                            <a:ext cx="1242" cy="624"/>
                          </a:xfrm>
                          <a:prstGeom prst="rect">
                            <a:avLst/>
                          </a:prstGeom>
                          <a:solidFill>
                            <a:srgbClr val="FFFFFF"/>
                          </a:solidFill>
                          <a:ln w="9525">
                            <a:solidFill>
                              <a:srgbClr val="000000"/>
                            </a:solidFill>
                            <a:miter lim="800000"/>
                            <a:headEnd/>
                            <a:tailEnd/>
                          </a:ln>
                        </wps:spPr>
                        <wps:txbx>
                          <w:txbxContent>
                            <w:p w:rsidR="00862F6C" w:rsidRPr="00F21F8C" w:rsidRDefault="00862F6C" w:rsidP="002A4E3E">
                              <w:pPr>
                                <w:spacing w:before="120"/>
                                <w:jc w:val="center"/>
                                <w:rPr>
                                  <w:rFonts w:asciiTheme="majorHAnsi" w:hAnsiTheme="majorHAnsi" w:cstheme="majorHAnsi"/>
                                  <w:sz w:val="18"/>
                                  <w:szCs w:val="18"/>
                                </w:rPr>
                              </w:pPr>
                              <w:r w:rsidRPr="00F21F8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17896" name="Text Box 14385"/>
                        <wps:cNvSpPr txBox="1">
                          <a:spLocks noChangeArrowheads="1"/>
                        </wps:cNvSpPr>
                        <wps:spPr bwMode="auto">
                          <a:xfrm>
                            <a:off x="2072" y="14343"/>
                            <a:ext cx="787"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2A4E3E">
                              <w:pP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17897" name="AutoShape 14386"/>
                        <wps:cNvCnPr>
                          <a:cxnSpLocks noChangeShapeType="1"/>
                        </wps:cNvCnPr>
                        <wps:spPr bwMode="auto">
                          <a:xfrm>
                            <a:off x="11104" y="8432"/>
                            <a:ext cx="0" cy="629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98" name="AutoShape 14387"/>
                        <wps:cNvCnPr>
                          <a:cxnSpLocks noChangeShapeType="1"/>
                        </wps:cNvCnPr>
                        <wps:spPr bwMode="auto">
                          <a:xfrm flipV="1">
                            <a:off x="2546" y="8424"/>
                            <a:ext cx="8561"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17899" name="Group 4810"/>
                        <wpg:cNvGrpSpPr>
                          <a:grpSpLocks/>
                        </wpg:cNvGrpSpPr>
                        <wpg:grpSpPr bwMode="auto">
                          <a:xfrm>
                            <a:off x="1146" y="12209"/>
                            <a:ext cx="3514" cy="737"/>
                            <a:chOff x="1146" y="11817"/>
                            <a:chExt cx="3514" cy="737"/>
                          </a:xfrm>
                        </wpg:grpSpPr>
                        <wps:wsp>
                          <wps:cNvPr id="17900" name="Text Box 14388"/>
                          <wps:cNvSpPr txBox="1">
                            <a:spLocks noChangeArrowheads="1"/>
                          </wps:cNvSpPr>
                          <wps:spPr bwMode="auto">
                            <a:xfrm>
                              <a:off x="1146" y="11817"/>
                              <a:ext cx="1928" cy="737"/>
                            </a:xfrm>
                            <a:prstGeom prst="rect">
                              <a:avLst/>
                            </a:prstGeom>
                            <a:solidFill>
                              <a:srgbClr val="FFFFFF"/>
                            </a:solidFill>
                            <a:ln w="9525">
                              <a:solidFill>
                                <a:srgbClr val="000000"/>
                              </a:solidFill>
                              <a:miter lim="800000"/>
                              <a:headEnd/>
                              <a:tailEnd/>
                            </a:ln>
                          </wps:spPr>
                          <wps:txbx>
                            <w:txbxContent>
                              <w:p w:rsidR="00862F6C" w:rsidRDefault="00862F6C" w:rsidP="002A4E3E">
                                <w:pPr>
                                  <w:rPr>
                                    <w:rFonts w:asciiTheme="majorHAnsi" w:hAnsiTheme="majorHAnsi" w:cstheme="majorHAnsi"/>
                                    <w:sz w:val="18"/>
                                    <w:szCs w:val="18"/>
                                  </w:rPr>
                                </w:pPr>
                                <w:r w:rsidRPr="0011481B">
                                  <w:rPr>
                                    <w:rFonts w:asciiTheme="majorHAnsi" w:hAnsiTheme="majorHAnsi" w:cstheme="majorHAnsi"/>
                                    <w:sz w:val="18"/>
                                    <w:szCs w:val="18"/>
                                  </w:rPr>
                                  <w:t>Warm-up of the</w:t>
                                </w:r>
                              </w:p>
                              <w:p w:rsidR="00862F6C" w:rsidRPr="0011481B" w:rsidRDefault="00862F6C" w:rsidP="002A4E3E">
                                <w:pPr>
                                  <w:rPr>
                                    <w:rFonts w:asciiTheme="majorHAnsi" w:hAnsiTheme="majorHAnsi" w:cstheme="majorHAnsi"/>
                                    <w:sz w:val="18"/>
                                    <w:szCs w:val="18"/>
                                  </w:rPr>
                                </w:pPr>
                                <w:r>
                                  <w:rPr>
                                    <w:rFonts w:asciiTheme="majorHAnsi" w:hAnsiTheme="majorHAnsi" w:cstheme="majorHAnsi"/>
                                    <w:sz w:val="18"/>
                                    <w:szCs w:val="18"/>
                                  </w:rPr>
                                  <w:t xml:space="preserve">insert </w:t>
                                </w:r>
                                <w:r w:rsidRPr="0011481B">
                                  <w:rPr>
                                    <w:rFonts w:asciiTheme="majorHAnsi" w:hAnsiTheme="majorHAnsi" w:cstheme="majorHAnsi"/>
                                    <w:sz w:val="18"/>
                                    <w:szCs w:val="18"/>
                                  </w:rPr>
                                  <w:t>t</w:t>
                                </w:r>
                                <w:r>
                                  <w:rPr>
                                    <w:rFonts w:asciiTheme="majorHAnsi" w:hAnsiTheme="majorHAnsi" w:cstheme="majorHAnsi"/>
                                    <w:sz w:val="18"/>
                                    <w:szCs w:val="18"/>
                                  </w:rPr>
                                  <w:t>hermal shield</w:t>
                                </w:r>
                              </w:p>
                            </w:txbxContent>
                          </wps:txbx>
                          <wps:bodyPr rot="0" vert="horz" wrap="square" lIns="108000" tIns="45720" rIns="91440" bIns="45720" anchor="t" anchorCtr="0" upright="1">
                            <a:noAutofit/>
                          </wps:bodyPr>
                        </wps:wsp>
                        <wps:wsp>
                          <wps:cNvPr id="17901" name="Rectangle 14389"/>
                          <wps:cNvSpPr>
                            <a:spLocks noChangeArrowheads="1"/>
                          </wps:cNvSpPr>
                          <wps:spPr bwMode="auto">
                            <a:xfrm>
                              <a:off x="3073" y="11817"/>
                              <a:ext cx="1587" cy="737"/>
                            </a:xfrm>
                            <a:prstGeom prst="rect">
                              <a:avLst/>
                            </a:prstGeom>
                            <a:solidFill>
                              <a:srgbClr val="FFFFFF"/>
                            </a:solidFill>
                            <a:ln w="9525">
                              <a:solidFill>
                                <a:srgbClr val="000000"/>
                              </a:solidFill>
                              <a:miter lim="800000"/>
                              <a:headEnd/>
                              <a:tailEnd/>
                            </a:ln>
                          </wps:spPr>
                          <wps:txbx>
                            <w:txbxContent>
                              <w:p w:rsidR="00862F6C" w:rsidRPr="009B0374" w:rsidRDefault="00862F6C" w:rsidP="002A4E3E">
                                <w:pPr>
                                  <w:rPr>
                                    <w:rFonts w:asciiTheme="majorHAnsi" w:hAnsiTheme="majorHAnsi" w:cstheme="majorHAnsi"/>
                                    <w:szCs w:val="20"/>
                                    <w:lang w:val="fr-FR"/>
                                  </w:rPr>
                                </w:pPr>
                              </w:p>
                              <w:p w:rsidR="00862F6C" w:rsidRPr="009D2D38" w:rsidRDefault="00862F6C" w:rsidP="002A4E3E">
                                <w:pPr>
                                  <w:rPr>
                                    <w:rFonts w:asciiTheme="majorHAnsi" w:hAnsiTheme="majorHAnsi" w:cstheme="majorHAnsi"/>
                                    <w:sz w:val="18"/>
                                    <w:szCs w:val="18"/>
                                    <w:lang w:val="fr-FR"/>
                                  </w:rPr>
                                </w:pPr>
                                <w:r w:rsidRPr="009D2D38">
                                  <w:rPr>
                                    <w:rFonts w:asciiTheme="majorHAnsi" w:hAnsiTheme="majorHAnsi" w:cstheme="majorHAnsi"/>
                                    <w:sz w:val="18"/>
                                    <w:szCs w:val="18"/>
                                    <w:lang w:val="fr-FR"/>
                                  </w:rPr>
                                  <w:t>Start 23.1</w:t>
                                </w:r>
                              </w:p>
                            </w:txbxContent>
                          </wps:txbx>
                          <wps:bodyPr rot="0" vert="horz" wrap="square" lIns="108000" tIns="45720" rIns="91440" bIns="45720" anchor="t" anchorCtr="0" upright="1">
                            <a:noAutofit/>
                          </wps:bodyPr>
                        </wps:wsp>
                      </wpg:grpSp>
                      <wps:wsp>
                        <wps:cNvPr id="17902" name="Rectangle 14390"/>
                        <wps:cNvSpPr>
                          <a:spLocks noChangeArrowheads="1"/>
                        </wps:cNvSpPr>
                        <wps:spPr bwMode="auto">
                          <a:xfrm>
                            <a:off x="3070" y="13529"/>
                            <a:ext cx="1587" cy="737"/>
                          </a:xfrm>
                          <a:prstGeom prst="rect">
                            <a:avLst/>
                          </a:prstGeom>
                          <a:solidFill>
                            <a:srgbClr val="FFFFFF"/>
                          </a:solidFill>
                          <a:ln w="9525">
                            <a:solidFill>
                              <a:srgbClr val="000000"/>
                            </a:solidFill>
                            <a:miter lim="800000"/>
                            <a:headEnd/>
                            <a:tailEnd/>
                          </a:ln>
                        </wps:spPr>
                        <wps:txbx>
                          <w:txbxContent>
                            <w:p w:rsidR="00862F6C" w:rsidRPr="00884534" w:rsidRDefault="00862F6C" w:rsidP="002A4E3E">
                              <w:pPr>
                                <w:rPr>
                                  <w:rFonts w:asciiTheme="majorHAnsi" w:hAnsiTheme="majorHAnsi" w:cstheme="majorHAnsi"/>
                                  <w:sz w:val="18"/>
                                  <w:szCs w:val="18"/>
                                </w:rPr>
                              </w:pPr>
                              <w:r w:rsidRPr="00884534">
                                <w:rPr>
                                  <w:rFonts w:asciiTheme="majorHAnsi" w:hAnsiTheme="majorHAnsi" w:cstheme="majorHAnsi"/>
                                  <w:sz w:val="18"/>
                                  <w:szCs w:val="18"/>
                                </w:rPr>
                                <w:t>Start 2</w:t>
                              </w:r>
                              <w:r>
                                <w:rPr>
                                  <w:rFonts w:asciiTheme="majorHAnsi" w:hAnsiTheme="majorHAnsi" w:cstheme="majorHAnsi"/>
                                  <w:sz w:val="18"/>
                                  <w:szCs w:val="18"/>
                                </w:rPr>
                                <w:t>3</w:t>
                              </w:r>
                              <w:r w:rsidRPr="00884534">
                                <w:rPr>
                                  <w:rFonts w:asciiTheme="majorHAnsi" w:hAnsiTheme="majorHAnsi" w:cstheme="majorHAnsi"/>
                                  <w:sz w:val="18"/>
                                  <w:szCs w:val="18"/>
                                </w:rPr>
                                <w:t>.2</w:t>
                              </w:r>
                            </w:p>
                            <w:p w:rsidR="00862F6C" w:rsidRPr="00884534" w:rsidRDefault="00862F6C" w:rsidP="002A4E3E">
                              <w:pPr>
                                <w:rPr>
                                  <w:rFonts w:asciiTheme="majorHAnsi" w:hAnsiTheme="majorHAnsi" w:cstheme="majorHAnsi"/>
                                  <w:sz w:val="18"/>
                                  <w:szCs w:val="18"/>
                                </w:rPr>
                              </w:pPr>
                              <w:r>
                                <w:rPr>
                                  <w:rFonts w:asciiTheme="majorHAnsi" w:hAnsiTheme="majorHAnsi" w:cstheme="majorHAnsi"/>
                                  <w:sz w:val="18"/>
                                  <w:szCs w:val="18"/>
                                </w:rPr>
                                <w:t>23</w:t>
                              </w:r>
                              <w:r w:rsidRPr="00884534">
                                <w:rPr>
                                  <w:rFonts w:asciiTheme="majorHAnsi" w:hAnsiTheme="majorHAnsi" w:cstheme="majorHAnsi"/>
                                  <w:sz w:val="18"/>
                                  <w:szCs w:val="18"/>
                                </w:rPr>
                                <w:t>.1 in operation</w:t>
                              </w:r>
                            </w:p>
                            <w:p w:rsidR="00862F6C" w:rsidRPr="00884534" w:rsidRDefault="00862F6C" w:rsidP="002A4E3E">
                              <w:pPr>
                                <w:rPr>
                                  <w:szCs w:val="18"/>
                                </w:rPr>
                              </w:pPr>
                            </w:p>
                          </w:txbxContent>
                        </wps:txbx>
                        <wps:bodyPr rot="0" vert="horz" wrap="square" lIns="91440" tIns="45720" rIns="91440" bIns="45720" anchor="t" anchorCtr="0" upright="1">
                          <a:noAutofit/>
                        </wps:bodyPr>
                      </wps:wsp>
                      <wps:wsp>
                        <wps:cNvPr id="17903" name="Text Box 14391"/>
                        <wps:cNvSpPr txBox="1">
                          <a:spLocks noChangeArrowheads="1"/>
                        </wps:cNvSpPr>
                        <wps:spPr bwMode="auto">
                          <a:xfrm>
                            <a:off x="1142" y="13529"/>
                            <a:ext cx="1928" cy="737"/>
                          </a:xfrm>
                          <a:prstGeom prst="rect">
                            <a:avLst/>
                          </a:prstGeom>
                          <a:solidFill>
                            <a:srgbClr val="FFFFFF"/>
                          </a:solidFill>
                          <a:ln w="9525">
                            <a:solidFill>
                              <a:srgbClr val="000000"/>
                            </a:solidFill>
                            <a:miter lim="800000"/>
                            <a:headEnd/>
                            <a:tailEnd/>
                          </a:ln>
                        </wps:spPr>
                        <wps:txbx>
                          <w:txbxContent>
                            <w:p w:rsidR="00862F6C" w:rsidRPr="0011481B" w:rsidRDefault="00862F6C" w:rsidP="002A4E3E">
                              <w:pPr>
                                <w:rPr>
                                  <w:rFonts w:asciiTheme="majorHAnsi" w:hAnsiTheme="majorHAnsi" w:cstheme="majorHAnsi"/>
                                  <w:sz w:val="18"/>
                                  <w:szCs w:val="18"/>
                                </w:rPr>
                              </w:pPr>
                              <w:r w:rsidRPr="0011481B">
                                <w:rPr>
                                  <w:rFonts w:asciiTheme="majorHAnsi" w:hAnsiTheme="majorHAnsi" w:cstheme="majorHAnsi"/>
                                  <w:sz w:val="18"/>
                                  <w:szCs w:val="18"/>
                                </w:rPr>
                                <w:t xml:space="preserve">Warm-up of the </w:t>
                              </w:r>
                              <w:r>
                                <w:rPr>
                                  <w:rFonts w:asciiTheme="majorHAnsi" w:hAnsiTheme="majorHAnsi" w:cstheme="majorHAnsi"/>
                                  <w:sz w:val="18"/>
                                  <w:szCs w:val="18"/>
                                </w:rPr>
                                <w:t>helium circuits</w:t>
                              </w:r>
                            </w:p>
                            <w:p w:rsidR="00862F6C" w:rsidRPr="00F811DC" w:rsidRDefault="00862F6C" w:rsidP="002A4E3E">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7905" name="Text Box 14394"/>
                        <wps:cNvSpPr txBox="1">
                          <a:spLocks noChangeArrowheads="1"/>
                        </wps:cNvSpPr>
                        <wps:spPr bwMode="auto">
                          <a:xfrm>
                            <a:off x="5700" y="13209"/>
                            <a:ext cx="1678" cy="4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11481B" w:rsidRDefault="00862F6C" w:rsidP="00B86C2A">
                              <w:pPr>
                                <w:rPr>
                                  <w:rFonts w:asciiTheme="majorHAnsi" w:hAnsiTheme="majorHAnsi" w:cstheme="majorHAnsi"/>
                                  <w:sz w:val="18"/>
                                  <w:szCs w:val="18"/>
                                  <w:lang w:val="fr-FR"/>
                                </w:rPr>
                              </w:pPr>
                              <w:r>
                                <w:rPr>
                                  <w:rFonts w:asciiTheme="majorHAnsi" w:hAnsiTheme="majorHAnsi" w:cstheme="majorHAnsi"/>
                                  <w:sz w:val="18"/>
                                  <w:szCs w:val="18"/>
                                  <w:lang w:val="fr-FR"/>
                                </w:rPr>
                                <w:t xml:space="preserve">Warm-up Liquid </w:t>
                              </w:r>
                            </w:p>
                          </w:txbxContent>
                        </wps:txbx>
                        <wps:bodyPr rot="0" vert="horz" wrap="square" lIns="91440" tIns="45720" rIns="91440" bIns="45720" anchor="t" anchorCtr="0" upright="1">
                          <a:noAutofit/>
                        </wps:bodyPr>
                      </wps:wsp>
                      <wps:wsp>
                        <wps:cNvPr id="17906" name="AutoShape 14395"/>
                        <wps:cNvCnPr>
                          <a:cxnSpLocks noChangeShapeType="1"/>
                        </wps:cNvCnPr>
                        <wps:spPr bwMode="auto">
                          <a:xfrm>
                            <a:off x="5545" y="1333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07" name="AutoShape 14396"/>
                        <wps:cNvCnPr>
                          <a:cxnSpLocks noChangeShapeType="1"/>
                        </wps:cNvCnPr>
                        <wps:spPr bwMode="auto">
                          <a:xfrm>
                            <a:off x="5545" y="1444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08" name="AutoShape 14397"/>
                        <wps:cNvCnPr>
                          <a:cxnSpLocks noChangeShapeType="1"/>
                        </wps:cNvCnPr>
                        <wps:spPr bwMode="auto">
                          <a:xfrm>
                            <a:off x="8543" y="14426"/>
                            <a:ext cx="2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09" name="Text Box 14398"/>
                        <wps:cNvSpPr txBox="1">
                          <a:spLocks noChangeArrowheads="1"/>
                        </wps:cNvSpPr>
                        <wps:spPr bwMode="auto">
                          <a:xfrm>
                            <a:off x="8942" y="14275"/>
                            <a:ext cx="787"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B86C2A">
                              <w:pP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17910" name="Rectangle 14400"/>
                        <wps:cNvSpPr>
                          <a:spLocks noChangeArrowheads="1"/>
                        </wps:cNvSpPr>
                        <wps:spPr bwMode="auto">
                          <a:xfrm>
                            <a:off x="6478" y="13555"/>
                            <a:ext cx="1191" cy="737"/>
                          </a:xfrm>
                          <a:prstGeom prst="rect">
                            <a:avLst/>
                          </a:prstGeom>
                          <a:solidFill>
                            <a:srgbClr val="FFFFFF"/>
                          </a:solidFill>
                          <a:ln w="9525">
                            <a:solidFill>
                              <a:srgbClr val="000000"/>
                            </a:solidFill>
                            <a:miter lim="800000"/>
                            <a:headEnd/>
                            <a:tailEnd/>
                          </a:ln>
                        </wps:spPr>
                        <wps:txbx>
                          <w:txbxContent>
                            <w:p w:rsidR="00862F6C" w:rsidRDefault="00862F6C" w:rsidP="001F24C5">
                              <w:pPr>
                                <w:spacing w:line="200" w:lineRule="exact"/>
                                <w:rPr>
                                  <w:rFonts w:asciiTheme="majorHAnsi" w:hAnsiTheme="majorHAnsi" w:cstheme="majorHAnsi"/>
                                  <w:sz w:val="18"/>
                                  <w:szCs w:val="18"/>
                                  <w:lang w:val="fr-FR"/>
                                </w:rPr>
                              </w:pPr>
                            </w:p>
                            <w:p w:rsidR="00862F6C" w:rsidRPr="0011481B" w:rsidRDefault="00862F6C" w:rsidP="001F24C5">
                              <w:pPr>
                                <w:spacing w:line="200" w:lineRule="exact"/>
                                <w:rPr>
                                  <w:rFonts w:asciiTheme="majorHAnsi" w:hAnsiTheme="majorHAnsi" w:cstheme="majorHAnsi"/>
                                  <w:sz w:val="18"/>
                                  <w:szCs w:val="18"/>
                                  <w:lang w:val="fr-FR"/>
                                </w:rPr>
                              </w:pPr>
                              <w:r>
                                <w:rPr>
                                  <w:rFonts w:asciiTheme="majorHAnsi" w:hAnsiTheme="majorHAnsi" w:cstheme="majorHAnsi"/>
                                  <w:sz w:val="18"/>
                                  <w:szCs w:val="18"/>
                                  <w:lang w:val="fr-FR"/>
                                </w:rPr>
                                <w:t>Start 23.2</w:t>
                              </w:r>
                            </w:p>
                          </w:txbxContent>
                        </wps:txbx>
                        <wps:bodyPr rot="0" vert="horz" wrap="square" lIns="108000" tIns="45720" rIns="91440" bIns="45720" anchor="t" anchorCtr="0" upright="1">
                          <a:noAutofit/>
                        </wps:bodyPr>
                      </wps:wsp>
                      <wps:wsp>
                        <wps:cNvPr id="17911" name="AutoShape 14403"/>
                        <wps:cNvCnPr>
                          <a:cxnSpLocks noChangeShapeType="1"/>
                        </wps:cNvCnPr>
                        <wps:spPr bwMode="auto">
                          <a:xfrm>
                            <a:off x="5661" y="8960"/>
                            <a:ext cx="0" cy="57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12" name="AutoShape 14404"/>
                        <wps:cNvCnPr>
                          <a:cxnSpLocks noChangeShapeType="1"/>
                        </wps:cNvCnPr>
                        <wps:spPr bwMode="auto">
                          <a:xfrm>
                            <a:off x="8676" y="8960"/>
                            <a:ext cx="0" cy="57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13" name="Text Box 14405"/>
                        <wps:cNvSpPr txBox="1">
                          <a:spLocks noChangeArrowheads="1"/>
                        </wps:cNvSpPr>
                        <wps:spPr bwMode="auto">
                          <a:xfrm>
                            <a:off x="4941" y="13555"/>
                            <a:ext cx="1531" cy="737"/>
                          </a:xfrm>
                          <a:prstGeom prst="rect">
                            <a:avLst/>
                          </a:prstGeom>
                          <a:solidFill>
                            <a:srgbClr val="FFFFFF"/>
                          </a:solidFill>
                          <a:ln w="9525">
                            <a:solidFill>
                              <a:srgbClr val="000000"/>
                            </a:solidFill>
                            <a:miter lim="800000"/>
                            <a:headEnd/>
                            <a:tailEnd/>
                          </a:ln>
                        </wps:spPr>
                        <wps:txbx>
                          <w:txbxContent>
                            <w:p w:rsidR="00862F6C" w:rsidRPr="0011481B" w:rsidRDefault="00862F6C" w:rsidP="00070161">
                              <w:pPr>
                                <w:rPr>
                                  <w:rFonts w:asciiTheme="majorHAnsi" w:hAnsiTheme="majorHAnsi" w:cstheme="majorHAnsi"/>
                                  <w:sz w:val="18"/>
                                  <w:szCs w:val="18"/>
                                </w:rPr>
                              </w:pPr>
                              <w:r w:rsidRPr="0011481B">
                                <w:rPr>
                                  <w:rFonts w:asciiTheme="majorHAnsi" w:hAnsiTheme="majorHAnsi" w:cstheme="majorHAnsi"/>
                                  <w:sz w:val="18"/>
                                  <w:szCs w:val="18"/>
                                </w:rPr>
                                <w:t xml:space="preserve">Warm-up of the </w:t>
                              </w:r>
                              <w:r>
                                <w:rPr>
                                  <w:rFonts w:asciiTheme="majorHAnsi" w:hAnsiTheme="majorHAnsi" w:cstheme="majorHAnsi"/>
                                  <w:sz w:val="18"/>
                                  <w:szCs w:val="18"/>
                                </w:rPr>
                                <w:t>helium circuits</w:t>
                              </w:r>
                            </w:p>
                            <w:p w:rsidR="00862F6C" w:rsidRPr="001F24C5" w:rsidRDefault="00862F6C" w:rsidP="00070161">
                              <w:pPr>
                                <w:rPr>
                                  <w:szCs w:val="18"/>
                                </w:rPr>
                              </w:pPr>
                            </w:p>
                          </w:txbxContent>
                        </wps:txbx>
                        <wps:bodyPr rot="0" vert="horz" wrap="square" lIns="108000" tIns="45720" rIns="91440" bIns="45720" anchor="t" anchorCtr="0" upright="1">
                          <a:noAutofit/>
                        </wps:bodyPr>
                      </wps:wsp>
                      <wpg:grpSp>
                        <wpg:cNvPr id="17914" name="Group 4811"/>
                        <wpg:cNvGrpSpPr>
                          <a:grpSpLocks/>
                        </wpg:cNvGrpSpPr>
                        <wpg:grpSpPr bwMode="auto">
                          <a:xfrm>
                            <a:off x="7967" y="13559"/>
                            <a:ext cx="2729" cy="737"/>
                            <a:chOff x="7967" y="13321"/>
                            <a:chExt cx="2729" cy="737"/>
                          </a:xfrm>
                        </wpg:grpSpPr>
                        <wps:wsp>
                          <wps:cNvPr id="17915" name="Rectangle 14401"/>
                          <wps:cNvSpPr>
                            <a:spLocks noChangeArrowheads="1"/>
                          </wps:cNvSpPr>
                          <wps:spPr bwMode="auto">
                            <a:xfrm>
                              <a:off x="9505" y="13321"/>
                              <a:ext cx="1191" cy="737"/>
                            </a:xfrm>
                            <a:prstGeom prst="rect">
                              <a:avLst/>
                            </a:prstGeom>
                            <a:solidFill>
                              <a:srgbClr val="FFFFFF"/>
                            </a:solidFill>
                            <a:ln w="9525">
                              <a:solidFill>
                                <a:srgbClr val="000000"/>
                              </a:solidFill>
                              <a:miter lim="800000"/>
                              <a:headEnd/>
                              <a:tailEnd/>
                            </a:ln>
                          </wps:spPr>
                          <wps:txbx>
                            <w:txbxContent>
                              <w:p w:rsidR="00862F6C" w:rsidRDefault="00862F6C" w:rsidP="001F24C5">
                                <w:pPr>
                                  <w:spacing w:line="180" w:lineRule="exact"/>
                                  <w:jc w:val="center"/>
                                  <w:rPr>
                                    <w:rFonts w:asciiTheme="majorHAnsi" w:hAnsiTheme="majorHAnsi" w:cstheme="majorHAnsi"/>
                                    <w:sz w:val="18"/>
                                    <w:szCs w:val="18"/>
                                    <w:lang w:val="fr-FR"/>
                                  </w:rPr>
                                </w:pPr>
                              </w:p>
                              <w:p w:rsidR="00862F6C" w:rsidRPr="0011481B" w:rsidRDefault="00862F6C" w:rsidP="001F24C5">
                                <w:pPr>
                                  <w:spacing w:line="180" w:lineRule="exact"/>
                                  <w:rPr>
                                    <w:rFonts w:asciiTheme="majorHAnsi" w:hAnsiTheme="majorHAnsi" w:cstheme="majorHAnsi"/>
                                    <w:sz w:val="18"/>
                                    <w:szCs w:val="18"/>
                                    <w:lang w:val="fr-FR"/>
                                  </w:rPr>
                                </w:pPr>
                                <w:r>
                                  <w:rPr>
                                    <w:rFonts w:asciiTheme="majorHAnsi" w:hAnsiTheme="majorHAnsi" w:cstheme="majorHAnsi"/>
                                    <w:sz w:val="18"/>
                                    <w:szCs w:val="18"/>
                                    <w:lang w:val="fr-FR"/>
                                  </w:rPr>
                                  <w:t>Start 23.2</w:t>
                                </w:r>
                              </w:p>
                              <w:p w:rsidR="00862F6C" w:rsidRPr="00884534" w:rsidRDefault="00862F6C" w:rsidP="00B86C2A">
                                <w:pPr>
                                  <w:rPr>
                                    <w:szCs w:val="18"/>
                                  </w:rPr>
                                </w:pPr>
                              </w:p>
                            </w:txbxContent>
                          </wps:txbx>
                          <wps:bodyPr rot="0" vert="horz" wrap="square" lIns="91440" tIns="45720" rIns="91440" bIns="45720" anchor="t" anchorCtr="0" upright="1">
                            <a:noAutofit/>
                          </wps:bodyPr>
                        </wps:wsp>
                        <wps:wsp>
                          <wps:cNvPr id="17916" name="Text Box 14406"/>
                          <wps:cNvSpPr txBox="1">
                            <a:spLocks noChangeArrowheads="1"/>
                          </wps:cNvSpPr>
                          <wps:spPr bwMode="auto">
                            <a:xfrm>
                              <a:off x="7967" y="13321"/>
                              <a:ext cx="1531" cy="737"/>
                            </a:xfrm>
                            <a:prstGeom prst="rect">
                              <a:avLst/>
                            </a:prstGeom>
                            <a:solidFill>
                              <a:srgbClr val="FFFFFF"/>
                            </a:solidFill>
                            <a:ln w="9525">
                              <a:solidFill>
                                <a:srgbClr val="000000"/>
                              </a:solidFill>
                              <a:miter lim="800000"/>
                              <a:headEnd/>
                              <a:tailEnd/>
                            </a:ln>
                          </wps:spPr>
                          <wps:txbx>
                            <w:txbxContent>
                              <w:p w:rsidR="00862F6C" w:rsidRPr="0011481B" w:rsidRDefault="00862F6C" w:rsidP="00070161">
                                <w:pPr>
                                  <w:rPr>
                                    <w:rFonts w:asciiTheme="majorHAnsi" w:hAnsiTheme="majorHAnsi" w:cstheme="majorHAnsi"/>
                                    <w:sz w:val="18"/>
                                    <w:szCs w:val="18"/>
                                  </w:rPr>
                                </w:pPr>
                                <w:r w:rsidRPr="0011481B">
                                  <w:rPr>
                                    <w:rFonts w:asciiTheme="majorHAnsi" w:hAnsiTheme="majorHAnsi" w:cstheme="majorHAnsi"/>
                                    <w:sz w:val="18"/>
                                    <w:szCs w:val="18"/>
                                  </w:rPr>
                                  <w:t xml:space="preserve">Warm-up of the </w:t>
                                </w:r>
                                <w:r>
                                  <w:rPr>
                                    <w:rFonts w:asciiTheme="majorHAnsi" w:hAnsiTheme="majorHAnsi" w:cstheme="majorHAnsi"/>
                                    <w:sz w:val="18"/>
                                    <w:szCs w:val="18"/>
                                  </w:rPr>
                                  <w:t>helium circuits</w:t>
                                </w:r>
                              </w:p>
                              <w:p w:rsidR="00862F6C" w:rsidRPr="00F811DC" w:rsidRDefault="00862F6C" w:rsidP="00070161">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s:wsp>
                        <wps:cNvPr id="17917" name="AutoShape 14407"/>
                        <wps:cNvCnPr>
                          <a:cxnSpLocks noChangeShapeType="1"/>
                        </wps:cNvCnPr>
                        <wps:spPr bwMode="auto">
                          <a:xfrm>
                            <a:off x="1869" y="8974"/>
                            <a:ext cx="680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18" name="Text Box 14408"/>
                        <wps:cNvSpPr txBox="1">
                          <a:spLocks noChangeArrowheads="1"/>
                        </wps:cNvSpPr>
                        <wps:spPr bwMode="auto">
                          <a:xfrm>
                            <a:off x="8835" y="13167"/>
                            <a:ext cx="1678" cy="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11481B" w:rsidRDefault="00862F6C" w:rsidP="005506A0">
                              <w:pPr>
                                <w:rPr>
                                  <w:rFonts w:asciiTheme="majorHAnsi" w:hAnsiTheme="majorHAnsi" w:cstheme="majorHAnsi"/>
                                  <w:sz w:val="18"/>
                                  <w:szCs w:val="18"/>
                                  <w:lang w:val="fr-FR"/>
                                </w:rPr>
                              </w:pPr>
                              <w:r>
                                <w:rPr>
                                  <w:rFonts w:asciiTheme="majorHAnsi" w:hAnsiTheme="majorHAnsi" w:cstheme="majorHAnsi"/>
                                  <w:sz w:val="18"/>
                                  <w:szCs w:val="18"/>
                                  <w:lang w:val="fr-FR"/>
                                </w:rPr>
                                <w:t xml:space="preserve">Warm-up Magnet </w:t>
                              </w:r>
                            </w:p>
                          </w:txbxContent>
                        </wps:txbx>
                        <wps:bodyPr rot="0" vert="horz" wrap="square" lIns="91440" tIns="45720" rIns="91440" bIns="45720" anchor="t" anchorCtr="0" upright="1">
                          <a:noAutofit/>
                        </wps:bodyPr>
                      </wps:wsp>
                      <wps:wsp>
                        <wps:cNvPr id="17921" name="AutoShape 14409"/>
                        <wps:cNvCnPr>
                          <a:cxnSpLocks noChangeShapeType="1"/>
                        </wps:cNvCnPr>
                        <wps:spPr bwMode="auto">
                          <a:xfrm>
                            <a:off x="8545" y="1332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22" name="Text Box 14410"/>
                        <wps:cNvSpPr txBox="1">
                          <a:spLocks noChangeArrowheads="1"/>
                        </wps:cNvSpPr>
                        <wps:spPr bwMode="auto">
                          <a:xfrm>
                            <a:off x="5867" y="14275"/>
                            <a:ext cx="787"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5506A0">
                              <w:pP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17923" name="Rectangle 4807"/>
                        <wps:cNvSpPr>
                          <a:spLocks noChangeArrowheads="1"/>
                        </wps:cNvSpPr>
                        <wps:spPr bwMode="auto">
                          <a:xfrm>
                            <a:off x="1209" y="9359"/>
                            <a:ext cx="2833" cy="885"/>
                          </a:xfrm>
                          <a:prstGeom prst="rect">
                            <a:avLst/>
                          </a:prstGeom>
                          <a:solidFill>
                            <a:srgbClr val="FFFFFF"/>
                          </a:solidFill>
                          <a:ln w="9525">
                            <a:solidFill>
                              <a:schemeClr val="tx1">
                                <a:lumMod val="100000"/>
                                <a:lumOff val="0"/>
                              </a:schemeClr>
                            </a:solidFill>
                            <a:miter lim="800000"/>
                            <a:headEnd/>
                            <a:tailEnd/>
                          </a:ln>
                        </wps:spPr>
                        <wps:txbx>
                          <w:txbxContent>
                            <w:p w:rsidR="00862F6C" w:rsidRPr="00F21F8C" w:rsidRDefault="00862F6C" w:rsidP="009B0374">
                              <w:pPr>
                                <w:rPr>
                                  <w:rFonts w:asciiTheme="majorHAnsi" w:hAnsiTheme="majorHAnsi" w:cstheme="majorHAnsi"/>
                                  <w:sz w:val="18"/>
                                  <w:szCs w:val="18"/>
                                  <w:lang w:val="en-GB"/>
                                </w:rPr>
                              </w:pPr>
                              <w:r w:rsidRPr="00F21F8C">
                                <w:rPr>
                                  <w:rFonts w:asciiTheme="majorHAnsi" w:hAnsiTheme="majorHAnsi" w:cstheme="majorHAnsi"/>
                                  <w:sz w:val="18"/>
                                  <w:szCs w:val="18"/>
                                  <w:lang w:val="en-GB"/>
                                </w:rPr>
                                <w:t>“Do you want start the warm up of the Cryostat?”</w:t>
                              </w:r>
                            </w:p>
                          </w:txbxContent>
                        </wps:txbx>
                        <wps:bodyPr rot="0" vert="horz" wrap="square" lIns="91440" tIns="91440" rIns="91440" bIns="91440" anchor="t" anchorCtr="0" upright="1">
                          <a:noAutofit/>
                        </wps:bodyPr>
                      </wps:wsp>
                      <wps:wsp>
                        <wps:cNvPr id="17924" name="Rectangle 4809"/>
                        <wps:cNvSpPr>
                          <a:spLocks noChangeArrowheads="1"/>
                        </wps:cNvSpPr>
                        <wps:spPr bwMode="auto">
                          <a:xfrm>
                            <a:off x="1195" y="10811"/>
                            <a:ext cx="2831" cy="855"/>
                          </a:xfrm>
                          <a:prstGeom prst="rect">
                            <a:avLst/>
                          </a:prstGeom>
                          <a:solidFill>
                            <a:srgbClr val="FFFFFF"/>
                          </a:solidFill>
                          <a:ln w="9525">
                            <a:solidFill>
                              <a:schemeClr val="tx1">
                                <a:lumMod val="100000"/>
                                <a:lumOff val="0"/>
                              </a:schemeClr>
                            </a:solidFill>
                            <a:miter lim="800000"/>
                            <a:headEnd/>
                            <a:tailEnd/>
                          </a:ln>
                        </wps:spPr>
                        <wps:txbx>
                          <w:txbxContent>
                            <w:p w:rsidR="00862F6C" w:rsidRPr="00F21F8C" w:rsidRDefault="00862F6C" w:rsidP="009B0374">
                              <w:pPr>
                                <w:rPr>
                                  <w:rFonts w:asciiTheme="majorHAnsi" w:hAnsiTheme="majorHAnsi" w:cstheme="majorHAnsi"/>
                                  <w:sz w:val="18"/>
                                  <w:szCs w:val="18"/>
                                  <w:lang w:val="en-GB"/>
                                </w:rPr>
                              </w:pPr>
                              <w:r w:rsidRPr="00F21F8C">
                                <w:rPr>
                                  <w:rFonts w:asciiTheme="majorHAnsi" w:hAnsiTheme="majorHAnsi" w:cstheme="majorHAnsi"/>
                                  <w:sz w:val="18"/>
                                  <w:szCs w:val="18"/>
                                  <w:lang w:val="en-GB"/>
                                </w:rPr>
                                <w:t>“You must stop the sequences from 10 to 20”</w:t>
                              </w:r>
                            </w:p>
                          </w:txbxContent>
                        </wps:txbx>
                        <wps:bodyPr rot="0" vert="horz" wrap="square" lIns="91440" tIns="91440" rIns="91440" bIns="91440" anchor="t" anchorCtr="0" upright="1">
                          <a:noAutofit/>
                        </wps:bodyPr>
                      </wps:wsp>
                      <wps:wsp>
                        <wps:cNvPr id="17925" name="Oval 4812"/>
                        <wps:cNvSpPr>
                          <a:spLocks noChangeArrowheads="1"/>
                        </wps:cNvSpPr>
                        <wps:spPr bwMode="auto">
                          <a:xfrm>
                            <a:off x="1163" y="803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9B0374">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wps:wsp>
                        <wps:cNvPr id="17926" name="Oval 4813"/>
                        <wps:cNvSpPr>
                          <a:spLocks noChangeArrowheads="1"/>
                        </wps:cNvSpPr>
                        <wps:spPr bwMode="auto">
                          <a:xfrm>
                            <a:off x="1008" y="9210"/>
                            <a:ext cx="408" cy="406"/>
                          </a:xfrm>
                          <a:prstGeom prst="ellipse">
                            <a:avLst/>
                          </a:prstGeom>
                          <a:solidFill>
                            <a:srgbClr val="FFFFFF"/>
                          </a:solidFill>
                          <a:ln w="44450">
                            <a:solidFill>
                              <a:srgbClr val="4A7EBB"/>
                            </a:solidFill>
                            <a:round/>
                            <a:headEnd/>
                            <a:tailEnd/>
                          </a:ln>
                        </wps:spPr>
                        <wps:txbx>
                          <w:txbxContent>
                            <w:p w:rsidR="00862F6C" w:rsidRPr="00A87CE9" w:rsidRDefault="00862F6C" w:rsidP="009B0374">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wps:wsp>
                        <wps:cNvPr id="17927" name="AutoShape 14382"/>
                        <wps:cNvCnPr/>
                        <wps:spPr bwMode="auto">
                          <a:xfrm>
                            <a:off x="1738" y="1192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28" name="AutoShape 14382"/>
                        <wps:cNvCnPr/>
                        <wps:spPr bwMode="auto">
                          <a:xfrm>
                            <a:off x="1754" y="1050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29" name="Oval 4817"/>
                        <wps:cNvSpPr>
                          <a:spLocks noChangeArrowheads="1"/>
                        </wps:cNvSpPr>
                        <wps:spPr bwMode="auto">
                          <a:xfrm>
                            <a:off x="1095" y="1056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9B0374">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907" o:spid="_x0000_s4953" style="position:absolute;margin-left:-20.5pt;margin-top:16.45pt;width:504.95pt;height:335.85pt;z-index:275034624" coordorigin="1008,8039" coordsize="10099,6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">
                <v:shape id="Text Box 2824" o:spid="_x0000_s4954" type="#_x0000_t202" style="position:absolute;left:2197;top:10341;width:1950;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YrH8QA&#10;AADeAAAADwAAAGRycy9kb3ducmV2LnhtbERP32vCMBB+H+x/CCfsZcykQ5xWowzZ0KeBbr6fzdkW&#10;m0tJsrb7740w8O0+vp+3XA+2ER35UDvWkI0VCOLCmZpLDT/fny8zECEiG2wck4Y/CrBePT4sMTeu&#10;5z11h1iKFMIhRw1VjG0uZSgqshjGriVO3Nl5izFBX0rjsU/htpGvSk2lxZpTQ4UtbSoqLodfq+HD&#10;f/Wn7fFt8zydXObZPKpuf1ZaP42G9wWISEO8i//dO5Pmz1Q2gds76Qa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GKx/EAAAA3gAAAA8AAAAAAAAAAAAAAAAAmAIAAGRycy9k&#10;b3ducmV2LnhtbFBLBQYAAAAABAAEAPUAAACJAwAAAAA=&#10;" filled="f" stroked="f" strokecolor="#4a7ebb" strokeweight=".25pt">
                  <v:textbox inset="0,0,0,0">
                    <w:txbxContent>
                      <w:p w:rsidR="00862F6C" w:rsidRPr="00F21F8C" w:rsidRDefault="00862F6C" w:rsidP="00FB7D20">
                        <w:pPr>
                          <w:rPr>
                            <w:sz w:val="18"/>
                            <w:szCs w:val="18"/>
                          </w:rPr>
                        </w:pPr>
                        <w:r w:rsidRPr="00F21F8C">
                          <w:rPr>
                            <w:sz w:val="18"/>
                            <w:szCs w:val="18"/>
                          </w:rPr>
                          <w:t>Yes</w:t>
                        </w:r>
                      </w:p>
                    </w:txbxContent>
                  </v:textbox>
                </v:shape>
                <v:shape id="Text Box 2823" o:spid="_x0000_s4955" type="#_x0000_t202" style="position:absolute;left:2255;top:11787;width:2823;height: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qOhMUA&#10;AADeAAAADwAAAGRycy9kb3ducmV2LnhtbERP32vCMBB+H+x/CDfwZcykwzntjDJEcU8D3fZ+a862&#10;2FxKEtv635vBwLf7+H7eYjXYRnTkQ+1YQzZWIIgLZ2ouNXx/bZ9mIEJENtg4Jg0XCrBa3t8tMDeu&#10;5z11h1iKFMIhRw1VjG0uZSgqshjGriVO3NF5izFBX0rjsU/htpHPSk2lxZpTQ4UtrSsqToez1bDx&#10;n/3v7ud1/TidnObZPKpuf1Rajx6G9zcQkYZ4E/+7P0yaP1PZC/y9k26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o6ExQAAAN4AAAAPAAAAAAAAAAAAAAAAAJgCAABkcnMv&#10;ZG93bnJldi54bWxQSwUGAAAAAAQABAD1AAAAigMAAAAA&#10;" filled="f" stroked="f" strokecolor="#4a7ebb" strokeweight=".25pt">
                  <v:textbox inset="0,0,0,0">
                    <w:txbxContent>
                      <w:p w:rsidR="00862F6C" w:rsidRPr="00F21F8C" w:rsidRDefault="00862F6C" w:rsidP="00FB7D20">
                        <w:pPr>
                          <w:rPr>
                            <w:sz w:val="18"/>
                            <w:szCs w:val="18"/>
                          </w:rPr>
                        </w:pPr>
                        <w:r w:rsidRPr="00F21F8C">
                          <w:rPr>
                            <w:sz w:val="18"/>
                            <w:szCs w:val="18"/>
                          </w:rPr>
                          <w:t>Sequence 10 to 20 are stopped</w:t>
                        </w:r>
                      </w:p>
                    </w:txbxContent>
                  </v:textbox>
                </v:shape>
                <v:shape id="Text Box 14377" o:spid="_x0000_s4956" type="#_x0000_t202" style="position:absolute;left:1936;top:13185;width:3519;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gmvccA&#10;AADeAAAADwAAAGRycy9kb3ducmV2LnhtbESPT2vDMAzF74N9B6PCbq3d0T9ZVreMlcFOHe3Wwm4i&#10;VpOwWA6x16TfvjoMdpN4T+/9tNoMvlEX6mId2MJ0YkARF8HVXFr4+nwbZ6BiQnbYBCYLV4qwWd/f&#10;rTB3oec9XQ6pVBLCMUcLVUptrnUsKvIYJ6ElFu0cOo9J1q7UrsNewn2jH41ZaI81S0OFLb1WVPwc&#10;fr2F4+78fZqZj3Lr520fBqPZP2lrH0bDyzOoREP6N/9dvzvBX2aZ8Mo7MoNe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4Jr3HAAAA3gAAAA8AAAAAAAAAAAAAAAAAmAIAAGRy&#10;cy9kb3ducmV2LnhtbFBLBQYAAAAABAAEAPUAAACMAwAAAAA=&#10;" filled="f" stroked="f">
                  <v:textbox>
                    <w:txbxContent>
                      <w:p w:rsidR="00862F6C" w:rsidRPr="00884534" w:rsidRDefault="00862F6C" w:rsidP="002A4E3E">
                        <w:pPr>
                          <w:rPr>
                            <w:rFonts w:asciiTheme="majorHAnsi" w:hAnsiTheme="majorHAnsi" w:cstheme="majorHAnsi"/>
                            <w:sz w:val="18"/>
                            <w:szCs w:val="18"/>
                          </w:rPr>
                        </w:pPr>
                        <w:r w:rsidRPr="00884534">
                          <w:rPr>
                            <w:rFonts w:asciiTheme="majorHAnsi" w:hAnsiTheme="majorHAnsi" w:cstheme="majorHAnsi"/>
                            <w:sz w:val="18"/>
                            <w:szCs w:val="18"/>
                          </w:rPr>
                          <w:t>All thermal shield heaters are s</w:t>
                        </w:r>
                        <w:r>
                          <w:rPr>
                            <w:rFonts w:asciiTheme="majorHAnsi" w:hAnsiTheme="majorHAnsi" w:cstheme="majorHAnsi"/>
                            <w:sz w:val="18"/>
                            <w:szCs w:val="18"/>
                          </w:rPr>
                          <w:t>tarted</w:t>
                        </w:r>
                      </w:p>
                    </w:txbxContent>
                  </v:textbox>
                </v:shape>
                <v:shape id="Text Box 14378" o:spid="_x0000_s4957" type="#_x0000_t202" style="position:absolute;left:2055;top:8999;width:2773;height: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R7McIA&#10;AADeAAAADwAAAGRycy9kb3ducmV2LnhtbERPzYrCMBC+L+w7hFnwsmi6orZWo6yC4rXqA4zN2JZt&#10;JqXJ2vr2RhC8zcf3O8t1b2pxo9ZVlhX8jCIQxLnVFRcKzqfdMAHhPLLG2jIpuJOD9erzY4mpth1n&#10;dDv6QoQQdikqKL1vUildXpJBN7INceCutjXoA2wLqVvsQrip5TiKZtJgxaGhxIa2JeV/x3+j4Hro&#10;vqfz7rL35zibzDZYxRd7V2rw1f8uQHjq/Vv8ch90mB8nyRye74Qb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JHsxwgAAAN4AAAAPAAAAAAAAAAAAAAAAAJgCAABkcnMvZG93&#10;bnJldi54bWxQSwUGAAAAAAQABAD1AAAAhwMAAAAA&#10;" stroked="f">
                  <v:textbox>
                    <w:txbxContent>
                      <w:p w:rsidR="00862F6C" w:rsidRPr="0011481B" w:rsidRDefault="00862F6C" w:rsidP="002A4E3E">
                        <w:pPr>
                          <w:rPr>
                            <w:rFonts w:asciiTheme="majorHAnsi" w:hAnsiTheme="majorHAnsi" w:cstheme="majorHAnsi"/>
                            <w:sz w:val="18"/>
                            <w:szCs w:val="18"/>
                            <w:lang w:val="fr-FR"/>
                          </w:rPr>
                        </w:pPr>
                        <w:r>
                          <w:rPr>
                            <w:rFonts w:asciiTheme="majorHAnsi" w:hAnsiTheme="majorHAnsi" w:cstheme="majorHAnsi"/>
                            <w:sz w:val="18"/>
                            <w:szCs w:val="18"/>
                            <w:lang w:val="fr-FR"/>
                          </w:rPr>
                          <w:t xml:space="preserve">Warm-up Vacuum </w:t>
                        </w:r>
                      </w:p>
                    </w:txbxContent>
                  </v:textbox>
                </v:shape>
                <v:shape id="AutoShape 14379" o:spid="_x0000_s4958" type="#_x0000_t32" style="position:absolute;left:1866;top:8609;width:0;height:61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2ix8gAAADeAAAADwAAAGRycy9kb3ducmV2LnhtbESPQU8CMRCF7yb8h2ZIvBjpYqLiSiGr&#10;CYmQcAD1Pm7HbeN2um4LrP+eOZhwm8m8ee998+UQWnWkPvnIBqaTAhRxHa3nxsDH++p2BiplZItt&#10;ZDLwRwmWi9HVHEsbT7yj4z43Skw4lWjA5dyVWqfaUcA0iR2x3L5jHzDL2jfa9ngS89Dqu6J40AE9&#10;S4LDjl4d1T/7QzCwXU9fqi/n15vdr9/er6r20Nx8GnM9HqpnUJmGfBH/f79Zqf84exIAwZEZ9OIM&#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F2ix8gAAADeAAAADwAAAAAA&#10;AAAAAAAAAAChAgAAZHJzL2Rvd25yZXYueG1sUEsFBgAAAAAEAAQA+QAAAJYDAAAAAA==&#10;"/>
                <v:shape id="AutoShape 14380" o:spid="_x0000_s4959" type="#_x0000_t32" style="position:absolute;left:1750;top:9193;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EHXMUAAADeAAAADwAAAGRycy9kb3ducmV2LnhtbERP30vDMBB+F/wfwgm+iE0rqFttNqow&#10;cMIeVt372ZxNsLnUJtvqf2+Ewd7u4/t51XJyvTjQGKxnBUWWgyBuvbbcKfh4X93OQISIrLH3TAp+&#10;KcBycXlRYan9kbd0aGInUgiHEhWYGIdSytAachgyPxAn7suPDmOCYyf1iMcU7np5l+cP0qHl1GBw&#10;oBdD7Xezdwo26+K5/jR2/bb9sZv7Vd3vu5udUtdXU/0EItIUz+KT+1Wn+Y+zeQH/76Qb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xEHXMUAAADeAAAADwAAAAAAAAAA&#10;AAAAAAChAgAAZHJzL2Rvd25yZXYueG1sUEsFBgAAAAAEAAQA+QAAAJMDAAAAAA==&#10;"/>
                <v:shape id="AutoShape 14381" o:spid="_x0000_s4960" type="#_x0000_t32" style="position:absolute;left:1854;top:14727;width:924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OZK8UAAADeAAAADwAAAGRycy9kb3ducmV2LnhtbERPS2sCMRC+F/ofwgi9FM0qtOrWKNuC&#10;UAsefN3HzXQT3Ey2m6jbf98UBG/z8T1ntuhcLS7UButZwXCQgSAuvbZcKdjvlv0JiBCRNdaeScEv&#10;BVjMHx9mmGt/5Q1dtrESKYRDjgpMjE0uZSgNOQwD3xAn7tu3DmOCbSV1i9cU7mo5yrJX6dByajDY&#10;0Ieh8rQ9OwXr1fC9OBq7+tr82PXLsqjP1fNBqadeV7yBiNTFu/jm/tRp/ngyHcH/O+kGO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8OZK8UAAADeAAAADwAAAAAAAAAA&#10;AAAAAAChAgAAZHJzL2Rvd25yZXYueG1sUEsFBgAAAAAEAAQA+QAAAJMDAAAAAA==&#10;"/>
                <v:shape id="AutoShape 14382" o:spid="_x0000_s4961" type="#_x0000_t32" style="position:absolute;left:1750;top:13186;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88sMYAAADeAAAADwAAAGRycy9kb3ducmV2LnhtbERPS2sCMRC+F/ofwhR6KTVrxdZujbIK&#10;QhU8+Oh9upluQjeTdRN1+++NIPQ2H99zxtPO1eJEbbCeFfR7GQji0mvLlYL9bvE8AhEissbaMyn4&#10;owDTyf3dGHPtz7yh0zZWIoVwyFGBibHJpQylIYeh5xvixP341mFMsK2kbvGcwl0tX7LsVTq0nBoM&#10;NjQ3VP5uj07BetmfFd/GLlebg10PF0V9rJ6+lHp86IoPEJG6+C++uT91mv82eh/A9Z10g5x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PPLDGAAAA3gAAAA8AAAAAAAAA&#10;AAAAAAAAoQIAAGRycy9kb3ducmV2LnhtbFBLBQYAAAAABAAEAPkAAACUAwAAAAA=&#10;"/>
                <v:shape id="AutoShape 14383" o:spid="_x0000_s4962" type="#_x0000_t32" style="position:absolute;left:1748;top:14480;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2akxMYAAADeAAAADwAAAGRycy9kb3ducmV2LnhtbERPS2sCMRC+F/ofwhR6KTVr0dZujbIK&#10;QhU8+Oh9upluQjeTdRN1+++NIPQ2H99zxtPO1eJEbbCeFfR7GQji0mvLlYL9bvE8AhEissbaMyn4&#10;owDTyf3dGHPtz7yh0zZWIoVwyFGBibHJpQylIYeh5xvixP341mFMsK2kbvGcwl0tX7LsVTq0nBoM&#10;NjQ3VP5uj07BetmfFd/GLlebg10PF0V9rJ6+lHp86IoPEJG6+C++uT91mv82eh/A9Z10g5x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tmpMTGAAAA3gAAAA8AAAAAAAAA&#10;AAAAAAAAoQIAAGRycy9kb3ducmV2LnhtbFBLBQYAAAAABAAEAPkAAACUAwAAAAA=&#10;"/>
                <v:rect id="Rectangle 14384" o:spid="_x0000_s4963" style="position:absolute;left:1241;top:8116;width:1242;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1h8UA&#10;AADeAAAADwAAAGRycy9kb3ducmV2LnhtbERPyW7CMBC9V+IfrEHqrTiAypJiEAJRlWMSLtym8TRx&#10;icdRbCDt19eVKvU2T2+d1aa3jbhR541jBeNRAoK4dNpwpeBUHJ4WIHxA1tg4JgVf5GGzHjysMNXu&#10;zhnd8lCJGMI+RQV1CG0qpS9rsuhHriWO3IfrLIYIu0rqDu8x3DZykiQzadFwbKixpV1N5SW/WgXv&#10;ZnLC76x4TezyMA3Hvvi8nvdKPQ777QuIQH34F/+533ScP18sn+H3nXiD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6fWHxQAAAN4AAAAPAAAAAAAAAAAAAAAAAJgCAABkcnMv&#10;ZG93bnJldi54bWxQSwUGAAAAAAQABAD1AAAAigMAAAAA&#10;">
                  <v:textbox>
                    <w:txbxContent>
                      <w:p w:rsidR="00862F6C" w:rsidRPr="00F21F8C" w:rsidRDefault="00862F6C" w:rsidP="002A4E3E">
                        <w:pPr>
                          <w:spacing w:before="120"/>
                          <w:jc w:val="center"/>
                          <w:rPr>
                            <w:rFonts w:asciiTheme="majorHAnsi" w:hAnsiTheme="majorHAnsi" w:cstheme="majorHAnsi"/>
                            <w:sz w:val="18"/>
                            <w:szCs w:val="18"/>
                          </w:rPr>
                        </w:pPr>
                        <w:r w:rsidRPr="00F21F8C">
                          <w:rPr>
                            <w:rFonts w:asciiTheme="majorHAnsi" w:hAnsiTheme="majorHAnsi" w:cstheme="majorHAnsi"/>
                            <w:sz w:val="18"/>
                            <w:szCs w:val="18"/>
                          </w:rPr>
                          <w:t>Stop</w:t>
                        </w:r>
                      </w:p>
                    </w:txbxContent>
                  </v:textbox>
                </v:rect>
                <v:shape id="Text Box 14385" o:spid="_x0000_s4964" type="#_x0000_t202" style="position:absolute;left:2072;top:14343;width:787;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KBicMA&#10;AADeAAAADwAAAGRycy9kb3ducmV2LnhtbERPS2sCMRC+F/wPYQRvNbFYdVejSEXwZFHbQm/DZvaB&#10;m8myie7235tCobf5+J6z2vS2FndqfeVYw2SsQBBnzlRcaPi47J8XIHxANlg7Jg0/5GGzHjytMDWu&#10;4xPdz6EQMYR9ihrKEJpUSp+VZNGPXUMcudy1FkOEbSFNi10Mt7V8UWomLVYcG0ps6K2k7Hq+WQ2f&#10;x/z7a6rei519bTrXK8k2kVqPhv12CSJQH/7Ff+6DifPni2QGv+/E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KBicMAAADeAAAADwAAAAAAAAAAAAAAAACYAgAAZHJzL2Rv&#10;d25yZXYueG1sUEsFBgAAAAAEAAQA9QAAAIgDAAAAAA==&#10;" filled="f" stroked="f">
                  <v:textbox>
                    <w:txbxContent>
                      <w:p w:rsidR="00862F6C" w:rsidRPr="00F811DC" w:rsidRDefault="00862F6C" w:rsidP="002A4E3E">
                        <w:pPr>
                          <w:rPr>
                            <w:rFonts w:asciiTheme="majorHAnsi" w:hAnsiTheme="majorHAnsi" w:cstheme="majorHAnsi"/>
                            <w:sz w:val="18"/>
                            <w:szCs w:val="18"/>
                          </w:rPr>
                        </w:pPr>
                        <w:r w:rsidRPr="00F811DC">
                          <w:rPr>
                            <w:rFonts w:asciiTheme="majorHAnsi" w:hAnsiTheme="majorHAnsi" w:cstheme="majorHAnsi"/>
                            <w:sz w:val="18"/>
                            <w:szCs w:val="18"/>
                          </w:rPr>
                          <w:t>Stop</w:t>
                        </w:r>
                      </w:p>
                    </w:txbxContent>
                  </v:textbox>
                </v:shape>
                <v:shape id="AutoShape 14386" o:spid="_x0000_s4965" type="#_x0000_t32" style="position:absolute;left:11104;top:8432;width:0;height:6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Q6s8UAAADeAAAADwAAAGRycy9kb3ducmV2LnhtbERPTWsCMRC9F/ofwhS8FM0qtOrWKFtB&#10;0IIHrd6nm3ET3Ey2m6jbf98UhN7m8T5ntuhcLa7UButZwXCQgSAuvbZcKTh8rvoTECEia6w9k4If&#10;CrCYPz7MMNf+xju67mMlUgiHHBWYGJtcylAachgGviFO3Mm3DmOCbSV1i7cU7mo5yrJX6dByajDY&#10;0NJQed5fnILtZvhefBm7+dh92+3Lqqgv1fNRqd5TV7yBiNTFf/HdvdZp/ngyHcP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7Q6s8UAAADeAAAADwAAAAAAAAAA&#10;AAAAAAChAgAAZHJzL2Rvd25yZXYueG1sUEsFBgAAAAAEAAQA+QAAAJMDAAAAAA==&#10;"/>
                <v:shape id="AutoShape 14387" o:spid="_x0000_s4966" type="#_x0000_t32" style="position:absolute;left:2546;top:8424;width:8561;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6LL8YAAADeAAAADwAAAGRycy9kb3ducmV2LnhtbESPQW/CMAyF70j7D5En7QYpHFZWCGga&#10;m8ZhF7oddrQat6lonKpJofz7+YC0m633/N7n7X7ynbrQENvABpaLDBRxFWzLjYGf74/5GlRMyBa7&#10;wGTgRhH2u4fZFgsbrnyiS5kaJSEcCzTgUuoLrWPlyGNchJ5YtDoMHpOsQ6PtgFcJ951eZdmz9tiy&#10;NDjs6c1RdS5Hb+Bw+6o+x6xvXF6/n8a81nH5Wxvz9Di9bkAlmtK/+X59tIKfr1+EV96RGfTu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Oiy/GAAAA3gAAAA8AAAAAAAAA&#10;AAAAAAAAoQIAAGRycy9kb3ducmV2LnhtbFBLBQYAAAAABAAEAPkAAACUAwAAAAA=&#10;" strokeweight=".5pt">
                  <v:stroke startarrow="block"/>
                </v:shape>
                <v:group id="Group 4810" o:spid="_x0000_s4967" style="position:absolute;left:1146;top:12209;width:3514;height:737" coordorigin="1146,11817" coordsize="3514,7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WsMe3FAAAA3gAA&#10;AA8AAAAAAAAAAAAAAAAAqgIAAGRycy9kb3ducmV2LnhtbFBLBQYAAAAABAAEAPoAAACcAwAAAAA=&#10;">
                  <v:shape id="Text Box 14388" o:spid="_x0000_s4968" type="#_x0000_t202" style="position:absolute;left:1146;top:11817;width:1928;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0vjscA&#10;AADeAAAADwAAAGRycy9kb3ducmV2LnhtbESPT0/DMAzF70h8h8hI3Fg6DoN2y6YKCW0XDuyvdvMa&#10;r6nWOKUJW/n2+IDEzZaf33u/2WLwrbpSH5vABsajDBRxFWzDtYHt5v3pFVRMyBbbwGTghyIs5vd3&#10;MyxsuPEnXdepVmLCsUADLqWu0DpWjjzGUeiI5XYOvccka19r2+NNzH2rn7Nsoj02LAkOO3pzVF3W&#10;397AZtgtL/Rx1MtD4077EnP8KnNjHh+Gcgoq0ZD+xX/fKyv1X/JMAARHZt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L47HAAAA3gAAAA8AAAAAAAAAAAAAAAAAmAIAAGRy&#10;cy9kb3ducmV2LnhtbFBLBQYAAAAABAAEAPUAAACMAwAAAAA=&#10;">
                    <v:textbox inset="3mm">
                      <w:txbxContent>
                        <w:p w:rsidR="00862F6C" w:rsidRDefault="00862F6C" w:rsidP="002A4E3E">
                          <w:pPr>
                            <w:rPr>
                              <w:rFonts w:asciiTheme="majorHAnsi" w:hAnsiTheme="majorHAnsi" w:cstheme="majorHAnsi"/>
                              <w:sz w:val="18"/>
                              <w:szCs w:val="18"/>
                            </w:rPr>
                          </w:pPr>
                          <w:r w:rsidRPr="0011481B">
                            <w:rPr>
                              <w:rFonts w:asciiTheme="majorHAnsi" w:hAnsiTheme="majorHAnsi" w:cstheme="majorHAnsi"/>
                              <w:sz w:val="18"/>
                              <w:szCs w:val="18"/>
                            </w:rPr>
                            <w:t>Warm-up of the</w:t>
                          </w:r>
                        </w:p>
                        <w:p w:rsidR="00862F6C" w:rsidRPr="0011481B" w:rsidRDefault="00862F6C" w:rsidP="002A4E3E">
                          <w:pPr>
                            <w:rPr>
                              <w:rFonts w:asciiTheme="majorHAnsi" w:hAnsiTheme="majorHAnsi" w:cstheme="majorHAnsi"/>
                              <w:sz w:val="18"/>
                              <w:szCs w:val="18"/>
                            </w:rPr>
                          </w:pPr>
                          <w:r>
                            <w:rPr>
                              <w:rFonts w:asciiTheme="majorHAnsi" w:hAnsiTheme="majorHAnsi" w:cstheme="majorHAnsi"/>
                              <w:sz w:val="18"/>
                              <w:szCs w:val="18"/>
                            </w:rPr>
                            <w:t xml:space="preserve">insert </w:t>
                          </w:r>
                          <w:r w:rsidRPr="0011481B">
                            <w:rPr>
                              <w:rFonts w:asciiTheme="majorHAnsi" w:hAnsiTheme="majorHAnsi" w:cstheme="majorHAnsi"/>
                              <w:sz w:val="18"/>
                              <w:szCs w:val="18"/>
                            </w:rPr>
                            <w:t>t</w:t>
                          </w:r>
                          <w:r>
                            <w:rPr>
                              <w:rFonts w:asciiTheme="majorHAnsi" w:hAnsiTheme="majorHAnsi" w:cstheme="majorHAnsi"/>
                              <w:sz w:val="18"/>
                              <w:szCs w:val="18"/>
                            </w:rPr>
                            <w:t>hermal shield</w:t>
                          </w:r>
                        </w:p>
                      </w:txbxContent>
                    </v:textbox>
                  </v:shape>
                  <v:rect id="Rectangle 14389" o:spid="_x0000_s4969" style="position:absolute;left:3073;top:11817;width:1587;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hRJMUA&#10;AADeAAAADwAAAGRycy9kb3ducmV2LnhtbERPTWvCQBC9F/wPywi9NRulNpq6ihZK1R5KVfA6ZKfZ&#10;YHY2ZLcx/ntXKPQ2j/c582Vva9FR6yvHCkZJCoK4cLriUsHx8P40BeEDssbaMSm4koflYvAwx1y7&#10;C39Ttw+liCHsc1RgQmhyKX1hyKJPXEMcuR/XWgwRtqXULV5iuK3lOE1fpMWKY4PBht4MFef9r1Xw&#10;qU/PxXg7/Zicmt0XrrL1ocuMUo/DfvUKIlAf/sV/7o2O87NZOoL7O/EG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aFEkxQAAAN4AAAAPAAAAAAAAAAAAAAAAAJgCAABkcnMv&#10;ZG93bnJldi54bWxQSwUGAAAAAAQABAD1AAAAigMAAAAA&#10;">
                    <v:textbox inset="3mm">
                      <w:txbxContent>
                        <w:p w:rsidR="00862F6C" w:rsidRPr="009B0374" w:rsidRDefault="00862F6C" w:rsidP="002A4E3E">
                          <w:pPr>
                            <w:rPr>
                              <w:rFonts w:asciiTheme="majorHAnsi" w:hAnsiTheme="majorHAnsi" w:cstheme="majorHAnsi"/>
                              <w:szCs w:val="20"/>
                              <w:lang w:val="fr-FR"/>
                            </w:rPr>
                          </w:pPr>
                        </w:p>
                        <w:p w:rsidR="00862F6C" w:rsidRPr="009D2D38" w:rsidRDefault="00862F6C" w:rsidP="002A4E3E">
                          <w:pPr>
                            <w:rPr>
                              <w:rFonts w:asciiTheme="majorHAnsi" w:hAnsiTheme="majorHAnsi" w:cstheme="majorHAnsi"/>
                              <w:sz w:val="18"/>
                              <w:szCs w:val="18"/>
                              <w:lang w:val="fr-FR"/>
                            </w:rPr>
                          </w:pPr>
                          <w:r w:rsidRPr="009D2D38">
                            <w:rPr>
                              <w:rFonts w:asciiTheme="majorHAnsi" w:hAnsiTheme="majorHAnsi" w:cstheme="majorHAnsi"/>
                              <w:sz w:val="18"/>
                              <w:szCs w:val="18"/>
                              <w:lang w:val="fr-FR"/>
                            </w:rPr>
                            <w:t>Start 23.1</w:t>
                          </w:r>
                        </w:p>
                      </w:txbxContent>
                    </v:textbox>
                  </v:rect>
                </v:group>
                <v:rect id="Rectangle 14390" o:spid="_x0000_s4970" style="position:absolute;left:3070;top:13529;width:1587;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v36cQA&#10;AADeAAAADwAAAGRycy9kb3ducmV2LnhtbERPTWvCQBC9C/0PyxR6092mYGt0E4qi2KPGi7cxOyZp&#10;s7Mhu2rsr+8WCr3N433OIh9sK67U+8axhueJAkFcOtNwpeFQrMdvIHxANtg6Jg138pBnD6MFpsbd&#10;eEfXfahEDGGfooY6hC6V0pc1WfQT1xFH7ux6iyHCvpKmx1sMt61MlJpKiw3Hhho7WtZUfu0vVsOp&#10;SQ74vSs2ys7WL+FjKD4vx5XWT4/D+xxEoCH8i//cWxPnv85UAr/vxBt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r9+nEAAAA3gAAAA8AAAAAAAAAAAAAAAAAmAIAAGRycy9k&#10;b3ducmV2LnhtbFBLBQYAAAAABAAEAPUAAACJAwAAAAA=&#10;">
                  <v:textbox>
                    <w:txbxContent>
                      <w:p w:rsidR="00862F6C" w:rsidRPr="00884534" w:rsidRDefault="00862F6C" w:rsidP="002A4E3E">
                        <w:pPr>
                          <w:rPr>
                            <w:rFonts w:asciiTheme="majorHAnsi" w:hAnsiTheme="majorHAnsi" w:cstheme="majorHAnsi"/>
                            <w:sz w:val="18"/>
                            <w:szCs w:val="18"/>
                          </w:rPr>
                        </w:pPr>
                        <w:r w:rsidRPr="00884534">
                          <w:rPr>
                            <w:rFonts w:asciiTheme="majorHAnsi" w:hAnsiTheme="majorHAnsi" w:cstheme="majorHAnsi"/>
                            <w:sz w:val="18"/>
                            <w:szCs w:val="18"/>
                          </w:rPr>
                          <w:t>Start 2</w:t>
                        </w:r>
                        <w:r>
                          <w:rPr>
                            <w:rFonts w:asciiTheme="majorHAnsi" w:hAnsiTheme="majorHAnsi" w:cstheme="majorHAnsi"/>
                            <w:sz w:val="18"/>
                            <w:szCs w:val="18"/>
                          </w:rPr>
                          <w:t>3</w:t>
                        </w:r>
                        <w:r w:rsidRPr="00884534">
                          <w:rPr>
                            <w:rFonts w:asciiTheme="majorHAnsi" w:hAnsiTheme="majorHAnsi" w:cstheme="majorHAnsi"/>
                            <w:sz w:val="18"/>
                            <w:szCs w:val="18"/>
                          </w:rPr>
                          <w:t>.2</w:t>
                        </w:r>
                      </w:p>
                      <w:p w:rsidR="00862F6C" w:rsidRPr="00884534" w:rsidRDefault="00862F6C" w:rsidP="002A4E3E">
                        <w:pPr>
                          <w:rPr>
                            <w:rFonts w:asciiTheme="majorHAnsi" w:hAnsiTheme="majorHAnsi" w:cstheme="majorHAnsi"/>
                            <w:sz w:val="18"/>
                            <w:szCs w:val="18"/>
                          </w:rPr>
                        </w:pPr>
                        <w:r>
                          <w:rPr>
                            <w:rFonts w:asciiTheme="majorHAnsi" w:hAnsiTheme="majorHAnsi" w:cstheme="majorHAnsi"/>
                            <w:sz w:val="18"/>
                            <w:szCs w:val="18"/>
                          </w:rPr>
                          <w:t>23</w:t>
                        </w:r>
                        <w:r w:rsidRPr="00884534">
                          <w:rPr>
                            <w:rFonts w:asciiTheme="majorHAnsi" w:hAnsiTheme="majorHAnsi" w:cstheme="majorHAnsi"/>
                            <w:sz w:val="18"/>
                            <w:szCs w:val="18"/>
                          </w:rPr>
                          <w:t>.1 in operation</w:t>
                        </w:r>
                      </w:p>
                      <w:p w:rsidR="00862F6C" w:rsidRPr="00884534" w:rsidRDefault="00862F6C" w:rsidP="002A4E3E">
                        <w:pPr>
                          <w:rPr>
                            <w:szCs w:val="18"/>
                          </w:rPr>
                        </w:pPr>
                      </w:p>
                    </w:txbxContent>
                  </v:textbox>
                </v:rect>
                <v:shape id="Text Box 14391" o:spid="_x0000_s4971" type="#_x0000_t202" style="position:absolute;left:1142;top:13529;width:1928;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Oa8UA&#10;AADeAAAADwAAAGRycy9kb3ducmV2LnhtbERPS2sCMRC+C/0PYYRepJttFR+rUaTQojdrS70Om9kH&#10;biZrkq7bf98IQm/z8T1ntelNIzpyvras4DlJQRDnVtdcKvj6fHuag/ABWWNjmRT8kofN+mGwwkzb&#10;K39QdwyliCHsM1RQhdBmUvq8IoM+sS1x5ArrDIYIXSm1w2sMN418SdOpNFhzbKiwpdeK8vPxxyiY&#10;T3bdye/Hh+98WjSLMJp17xen1OOw3y5BBOrDv/ju3uk4f7ZIx3B7J94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A5rxQAAAN4AAAAPAAAAAAAAAAAAAAAAAJgCAABkcnMv&#10;ZG93bnJldi54bWxQSwUGAAAAAAQABAD1AAAAigMAAAAA&#10;">
                  <v:textbox>
                    <w:txbxContent>
                      <w:p w:rsidR="00862F6C" w:rsidRPr="0011481B" w:rsidRDefault="00862F6C" w:rsidP="002A4E3E">
                        <w:pPr>
                          <w:rPr>
                            <w:rFonts w:asciiTheme="majorHAnsi" w:hAnsiTheme="majorHAnsi" w:cstheme="majorHAnsi"/>
                            <w:sz w:val="18"/>
                            <w:szCs w:val="18"/>
                          </w:rPr>
                        </w:pPr>
                        <w:r w:rsidRPr="0011481B">
                          <w:rPr>
                            <w:rFonts w:asciiTheme="majorHAnsi" w:hAnsiTheme="majorHAnsi" w:cstheme="majorHAnsi"/>
                            <w:sz w:val="18"/>
                            <w:szCs w:val="18"/>
                          </w:rPr>
                          <w:t xml:space="preserve">Warm-up of the </w:t>
                        </w:r>
                        <w:r>
                          <w:rPr>
                            <w:rFonts w:asciiTheme="majorHAnsi" w:hAnsiTheme="majorHAnsi" w:cstheme="majorHAnsi"/>
                            <w:sz w:val="18"/>
                            <w:szCs w:val="18"/>
                          </w:rPr>
                          <w:t>helium circuits</w:t>
                        </w:r>
                      </w:p>
                      <w:p w:rsidR="00862F6C" w:rsidRPr="00F811DC" w:rsidRDefault="00862F6C" w:rsidP="002A4E3E">
                        <w:pPr>
                          <w:rPr>
                            <w:rFonts w:asciiTheme="majorHAnsi" w:hAnsiTheme="majorHAnsi" w:cstheme="majorHAnsi"/>
                            <w:sz w:val="18"/>
                            <w:szCs w:val="18"/>
                          </w:rPr>
                        </w:pPr>
                      </w:p>
                    </w:txbxContent>
                  </v:textbox>
                </v:shape>
                <v:shape id="Text Box 14394" o:spid="_x0000_s4972" type="#_x0000_t202" style="position:absolute;left:5700;top:13209;width:1678;height: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t988MA&#10;AADeAAAADwAAAGRycy9kb3ducmV2LnhtbERP24rCMBB9F/yHMMK+yDZ1UbtWo7gLiq9ePmDajG2x&#10;mZQma+vfbwTBtzmc66w2vanFnVpXWVYwiWIQxLnVFRcKLufd5zcI55E11pZJwYMcbNbDwQpTbTs+&#10;0v3kCxFC2KWooPS+SaV0eUkGXWQb4sBdbWvQB9gWUrfYhXBTy684nkuDFYeGEhv6LSm/nf6Mguuh&#10;G88WXbb3l+Q4nf9glWT2odTHqN8uQXjq/Vv8ch90mJ8s4hk83wk3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t988MAAADeAAAADwAAAAAAAAAAAAAAAACYAgAAZHJzL2Rv&#10;d25yZXYueG1sUEsFBgAAAAAEAAQA9QAAAIgDAAAAAA==&#10;" stroked="f">
                  <v:textbox>
                    <w:txbxContent>
                      <w:p w:rsidR="00862F6C" w:rsidRPr="0011481B" w:rsidRDefault="00862F6C" w:rsidP="00B86C2A">
                        <w:pPr>
                          <w:rPr>
                            <w:rFonts w:asciiTheme="majorHAnsi" w:hAnsiTheme="majorHAnsi" w:cstheme="majorHAnsi"/>
                            <w:sz w:val="18"/>
                            <w:szCs w:val="18"/>
                            <w:lang w:val="fr-FR"/>
                          </w:rPr>
                        </w:pPr>
                        <w:r>
                          <w:rPr>
                            <w:rFonts w:asciiTheme="majorHAnsi" w:hAnsiTheme="majorHAnsi" w:cstheme="majorHAnsi"/>
                            <w:sz w:val="18"/>
                            <w:szCs w:val="18"/>
                            <w:lang w:val="fr-FR"/>
                          </w:rPr>
                          <w:t xml:space="preserve">Warm-up Liquid </w:t>
                        </w:r>
                      </w:p>
                    </w:txbxContent>
                  </v:textbox>
                </v:shape>
                <v:shape id="AutoShape 14395" o:spid="_x0000_s4973" type="#_x0000_t32" style="position:absolute;left:5545;top:13339;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MFMsUAAADeAAAADwAAAGRycy9kb3ducmV2LnhtbERPTWsCMRC9F/wPYQQvpWYVqu3WKKsg&#10;VMGD2t6nm+kmuJmsm6jbf28Khd7m8T5ntuhcLa7UButZwWiYgSAuvbZcKfg4rp9eQISIrLH2TAp+&#10;KMBi3nuYYa79jfd0PcRKpBAOOSowMTa5lKE05DAMfUOcuG/fOowJtpXULd5SuKvlOMsm0qHl1GCw&#10;oZWh8nS4OAW7zWhZfBm72e7Pdve8LupL9fip1KDfFW8gInXxX/znftdp/vQ1m8DvO+kG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hMFMsUAAADeAAAADwAAAAAAAAAA&#10;AAAAAAChAgAAZHJzL2Rvd25yZXYueG1sUEsFBgAAAAAEAAQA+QAAAJMDAAAAAA==&#10;"/>
                <v:shape id="AutoShape 14396" o:spid="_x0000_s4974" type="#_x0000_t32" style="position:absolute;left:5545;top:14448;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gqcUAAADeAAAADwAAAGRycy9kb3ducmV2LnhtbERPTWsCMRC9C/0PYQpepGYtqO1qlG1B&#10;UMGDtr2Pm+kmdDPZbqKu/74pCN7m8T5nvuxcLc7UButZwWiYgSAuvbZcKfj8WD29gAgRWWPtmRRc&#10;KcBy8dCbY679hfd0PsRKpBAOOSowMTa5lKE05DAMfUOcuG/fOowJtpXULV5SuKvlc5ZNpEPLqcFg&#10;Q++Gyp/DySnYbUZvxdHYzXb/a3fjVVGfqsGXUv3HrpiBiNTFu/jmXus0f/qaTeH/nXSD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gqcUAAADeAAAADwAAAAAAAAAA&#10;AAAAAAChAgAAZHJzL2Rvd25yZXYueG1sUEsFBgAAAAAEAAQA+QAAAJMDAAAAAA==&#10;"/>
                <v:shape id="AutoShape 14397" o:spid="_x0000_s4975" type="#_x0000_t32" style="position:absolute;left:8543;top:14426;width: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A028gAAADeAAAADwAAAGRycy9kb3ducmV2LnhtbESPT0sDMRDF74LfIYzgRdpsBbVum5ZV&#10;KFihh/7xPt2Mm+Bmsm7Sdv32zkHwNsN7895v5sshtOpMffKRDUzGBSjiOlrPjYHDfjWagkoZ2WIb&#10;mQz8UILl4vpqjqWNF97SeZcbJSGcSjTgcu5KrVPtKGAax45YtM/YB8yy9o22PV4kPLT6vigedUDP&#10;0uCwo1dH9dfuFAxs1pOX6uj8+n377TcPq6o9NXcfxtzeDNUMVKYh/5v/rt+s4D89F8Ir78gMe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MA028gAAADeAAAADwAAAAAA&#10;AAAAAAAAAAChAgAAZHJzL2Rvd25yZXYueG1sUEsFBgAAAAAEAAQA+QAAAJYDAAAAAA==&#10;"/>
                <v:shape id="Text Box 14398" o:spid="_x0000_s4976" type="#_x0000_t202" style="position:absolute;left:8942;top:14275;width:787;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aP4cMA&#10;AADeAAAADwAAAGRycy9kb3ducmV2LnhtbERPyWrDMBC9B/IPYgK9JVJKs9i1EkpLIaeGLC30Nljj&#10;hVgjY6mx+/dVIZDbPN462XawjbhS52vHGuYzBYI4d6bmUsP59D5dg/AB2WDjmDT8koftZjzKMDWu&#10;5wNdj6EUMYR9ihqqENpUSp9XZNHPXEscucJ1FkOEXSlNh30Mt418VGopLdYcGyps6bWi/HL8sRo+&#10;P4rvrye1L9/sou3doCTbRGr9MBlenkEEGsJdfHPvTJy/SlQC/+/EG+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aP4cMAAADeAAAADwAAAAAAAAAAAAAAAACYAgAAZHJzL2Rv&#10;d25yZXYueG1sUEsFBgAAAAAEAAQA9QAAAIgDAAAAAA==&#10;" filled="f" stroked="f">
                  <v:textbox>
                    <w:txbxContent>
                      <w:p w:rsidR="00862F6C" w:rsidRPr="00F811DC" w:rsidRDefault="00862F6C" w:rsidP="00B86C2A">
                        <w:pPr>
                          <w:rPr>
                            <w:rFonts w:asciiTheme="majorHAnsi" w:hAnsiTheme="majorHAnsi" w:cstheme="majorHAnsi"/>
                            <w:sz w:val="18"/>
                            <w:szCs w:val="18"/>
                          </w:rPr>
                        </w:pPr>
                        <w:r w:rsidRPr="00F811DC">
                          <w:rPr>
                            <w:rFonts w:asciiTheme="majorHAnsi" w:hAnsiTheme="majorHAnsi" w:cstheme="majorHAnsi"/>
                            <w:sz w:val="18"/>
                            <w:szCs w:val="18"/>
                          </w:rPr>
                          <w:t>Stop</w:t>
                        </w:r>
                      </w:p>
                    </w:txbxContent>
                  </v:textbox>
                </v:shape>
                <v:rect id="Rectangle 14400" o:spid="_x0000_s4977" style="position:absolute;left:6478;top:13555;width:1191;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1iYsgA&#10;AADeAAAADwAAAGRycy9kb3ducmV2LnhtbESPQU/CQBCF7yb+h82YcIMtRCxWFoImRtSDEUy4Trpj&#10;t7E723SXUv49cyDxNpN58977luvBN6qnLtaBDUwnGSjiMtiaKwM/+9fxAlRMyBabwGTgTBHWq9ub&#10;JRY2nPib+l2qlJhwLNCAS6kttI6lI49xElpiuf2GzmOStau07fAk5r7Rsyx70B5rlgSHLb04Kv92&#10;R2/g0x7uy9n74m1+aD++cJM/7/vcGTO6GzZPoBIN6V98/d5aqZ8/TgVAcGQGvbo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WJiyAAAAN4AAAAPAAAAAAAAAAAAAAAAAJgCAABk&#10;cnMvZG93bnJldi54bWxQSwUGAAAAAAQABAD1AAAAjQMAAAAA&#10;">
                  <v:textbox inset="3mm">
                    <w:txbxContent>
                      <w:p w:rsidR="00862F6C" w:rsidRDefault="00862F6C" w:rsidP="001F24C5">
                        <w:pPr>
                          <w:spacing w:line="200" w:lineRule="exact"/>
                          <w:rPr>
                            <w:rFonts w:asciiTheme="majorHAnsi" w:hAnsiTheme="majorHAnsi" w:cstheme="majorHAnsi"/>
                            <w:sz w:val="18"/>
                            <w:szCs w:val="18"/>
                            <w:lang w:val="fr-FR"/>
                          </w:rPr>
                        </w:pPr>
                      </w:p>
                      <w:p w:rsidR="00862F6C" w:rsidRPr="0011481B" w:rsidRDefault="00862F6C" w:rsidP="001F24C5">
                        <w:pPr>
                          <w:spacing w:line="200" w:lineRule="exact"/>
                          <w:rPr>
                            <w:rFonts w:asciiTheme="majorHAnsi" w:hAnsiTheme="majorHAnsi" w:cstheme="majorHAnsi"/>
                            <w:sz w:val="18"/>
                            <w:szCs w:val="18"/>
                            <w:lang w:val="fr-FR"/>
                          </w:rPr>
                        </w:pPr>
                        <w:r>
                          <w:rPr>
                            <w:rFonts w:asciiTheme="majorHAnsi" w:hAnsiTheme="majorHAnsi" w:cstheme="majorHAnsi"/>
                            <w:sz w:val="18"/>
                            <w:szCs w:val="18"/>
                            <w:lang w:val="fr-FR"/>
                          </w:rPr>
                          <w:t>Start 23.2</w:t>
                        </w:r>
                      </w:p>
                    </w:txbxContent>
                  </v:textbox>
                </v:rect>
                <v:shape id="AutoShape 14403" o:spid="_x0000_s4978" type="#_x0000_t32" style="position:absolute;left:5661;top:8960;width:0;height:57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MLm8UAAADeAAAADwAAAGRycy9kb3ducmV2LnhtbERPS2sCMRC+F/ofwhR6KZpdoa1ujbIV&#10;hFrw4Os+3Uw3oZvJdhN1+++NIPQ2H99zpvPeNeJEXbCeFeTDDARx5bXlWsF+txyMQYSIrLHxTAr+&#10;KMB8dn83xUL7M2/otI21SCEcClRgYmwLKUNlyGEY+pY4cd++cxgT7GqpOzyncNfIUZa9SIeWU4PB&#10;lhaGqp/t0SlYr/L38svY1efm166fl2VzrJ8OSj0+9OUbiEh9/Bff3B86zX+d5Dlc30k3yN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CMLm8UAAADeAAAADwAAAAAAAAAA&#10;AAAAAAChAgAAZHJzL2Rvd25yZXYueG1sUEsFBgAAAAAEAAQA+QAAAJMDAAAAAA==&#10;"/>
                <v:shape id="AutoShape 14404" o:spid="_x0000_s4979" type="#_x0000_t32" style="position:absolute;left:8676;top:8960;width:0;height:57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GV7MYAAADeAAAADwAAAGRycy9kb3ducmV2LnhtbERPTWsCMRC9C/0PYQq9iGZXaKtbo6yC&#10;UAsetHofN9NN6Gay3UTd/vumUOhtHu9z5sveNeJKXbCeFeTjDARx5bXlWsHxfTOagggRWWPjmRR8&#10;U4Dl4m4wx0L7G+/peoi1SCEcClRgYmwLKUNlyGEY+5Y4cR++cxgT7GqpO7ylcNfISZY9SYeWU4PB&#10;ltaGqs/DxSnYbfNVeTZ2+7b/srvHTdlc6uFJqYf7vnwBEamP/+I/96tO859n+QR+30k3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xlezGAAAA3gAAAA8AAAAAAAAA&#10;AAAAAAAAoQIAAGRycy9kb3ducmV2LnhtbFBLBQYAAAAABAAEAPkAAACUAwAAAAA=&#10;"/>
                <v:shape id="Text Box 14405" o:spid="_x0000_s4980" type="#_x0000_t202" style="position:absolute;left:4941;top:13555;width:1531;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nJMQA&#10;AADeAAAADwAAAGRycy9kb3ducmV2LnhtbERPTWvCQBC9F/wPywje6kYF20RXCULRi4eqbeltmh2z&#10;wexsml01/feuIPQ2j/c582Vna3Gh1leOFYyGCQjiwumKSwWH/dvzKwgfkDXWjknBH3lYLnpPc8y0&#10;u/I7XXahFDGEfYYKTAhNJqUvDFn0Q9cQR+7oWoshwraUusVrDLe1HCfJVFqsODYYbGhlqDjtzlbB&#10;vvtYn2j7Lddflfn5zDHF3zxVatDv8hmIQF34Fz/cGx3nv6SjCdzfiT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2JyTEAAAA3gAAAA8AAAAAAAAAAAAAAAAAmAIAAGRycy9k&#10;b3ducmV2LnhtbFBLBQYAAAAABAAEAPUAAACJAwAAAAA=&#10;">
                  <v:textbox inset="3mm">
                    <w:txbxContent>
                      <w:p w:rsidR="00862F6C" w:rsidRPr="0011481B" w:rsidRDefault="00862F6C" w:rsidP="00070161">
                        <w:pPr>
                          <w:rPr>
                            <w:rFonts w:asciiTheme="majorHAnsi" w:hAnsiTheme="majorHAnsi" w:cstheme="majorHAnsi"/>
                            <w:sz w:val="18"/>
                            <w:szCs w:val="18"/>
                          </w:rPr>
                        </w:pPr>
                        <w:r w:rsidRPr="0011481B">
                          <w:rPr>
                            <w:rFonts w:asciiTheme="majorHAnsi" w:hAnsiTheme="majorHAnsi" w:cstheme="majorHAnsi"/>
                            <w:sz w:val="18"/>
                            <w:szCs w:val="18"/>
                          </w:rPr>
                          <w:t xml:space="preserve">Warm-up of the </w:t>
                        </w:r>
                        <w:r>
                          <w:rPr>
                            <w:rFonts w:asciiTheme="majorHAnsi" w:hAnsiTheme="majorHAnsi" w:cstheme="majorHAnsi"/>
                            <w:sz w:val="18"/>
                            <w:szCs w:val="18"/>
                          </w:rPr>
                          <w:t>helium circuits</w:t>
                        </w:r>
                      </w:p>
                      <w:p w:rsidR="00862F6C" w:rsidRPr="001F24C5" w:rsidRDefault="00862F6C" w:rsidP="00070161">
                        <w:pPr>
                          <w:rPr>
                            <w:szCs w:val="18"/>
                          </w:rPr>
                        </w:pPr>
                      </w:p>
                    </w:txbxContent>
                  </v:textbox>
                </v:shape>
                <v:group id="Group 4811" o:spid="_x0000_s4981" style="position:absolute;left:7967;top:13559;width:2729;height:737" coordorigin="7967,13321" coordsize="2729,7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fkrTFAAAA3gAA&#10;AA8AAAAAAAAAAAAAAAAAqgIAAGRycy9kb3ducmV2LnhtbFBLBQYAAAAABAAEAPoAAACcAwAAAAA=&#10;">
                  <v:rect id="Rectangle 14401" o:spid="_x0000_s4982" style="position:absolute;left:9505;top:13321;width:1191;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v5QMUA&#10;AADeAAAADwAAAGRycy9kb3ducmV2LnhtbERPTU/CQBC9m/AfNkPiTbaUCLSyNASCkSOUi7exO7aF&#10;7mzT3UL117smJt7m5X3OKhtMI27UudqygukkAkFcWF1zqeCc75+WIJxH1thYJgVf5CBbjx5WmGp7&#10;5yPdTr4UIYRdigoq79tUSldUZNBNbEscuE/bGfQBdqXUHd5DuGlkHEVzabDm0FBhS9uKiuupNwo+&#10;6viM38f8NTLJfuYPQ37p33dKPY6HzQsIT4P/F/+533SYv0imz/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2/lAxQAAAN4AAAAPAAAAAAAAAAAAAAAAAJgCAABkcnMv&#10;ZG93bnJldi54bWxQSwUGAAAAAAQABAD1AAAAigMAAAAA&#10;">
                    <v:textbox>
                      <w:txbxContent>
                        <w:p w:rsidR="00862F6C" w:rsidRDefault="00862F6C" w:rsidP="001F24C5">
                          <w:pPr>
                            <w:spacing w:line="180" w:lineRule="exact"/>
                            <w:jc w:val="center"/>
                            <w:rPr>
                              <w:rFonts w:asciiTheme="majorHAnsi" w:hAnsiTheme="majorHAnsi" w:cstheme="majorHAnsi"/>
                              <w:sz w:val="18"/>
                              <w:szCs w:val="18"/>
                              <w:lang w:val="fr-FR"/>
                            </w:rPr>
                          </w:pPr>
                        </w:p>
                        <w:p w:rsidR="00862F6C" w:rsidRPr="0011481B" w:rsidRDefault="00862F6C" w:rsidP="001F24C5">
                          <w:pPr>
                            <w:spacing w:line="180" w:lineRule="exact"/>
                            <w:rPr>
                              <w:rFonts w:asciiTheme="majorHAnsi" w:hAnsiTheme="majorHAnsi" w:cstheme="majorHAnsi"/>
                              <w:sz w:val="18"/>
                              <w:szCs w:val="18"/>
                              <w:lang w:val="fr-FR"/>
                            </w:rPr>
                          </w:pPr>
                          <w:r>
                            <w:rPr>
                              <w:rFonts w:asciiTheme="majorHAnsi" w:hAnsiTheme="majorHAnsi" w:cstheme="majorHAnsi"/>
                              <w:sz w:val="18"/>
                              <w:szCs w:val="18"/>
                              <w:lang w:val="fr-FR"/>
                            </w:rPr>
                            <w:t>Start 23.2</w:t>
                          </w:r>
                        </w:p>
                        <w:p w:rsidR="00862F6C" w:rsidRPr="00884534" w:rsidRDefault="00862F6C" w:rsidP="00B86C2A">
                          <w:pPr>
                            <w:rPr>
                              <w:szCs w:val="18"/>
                            </w:rPr>
                          </w:pPr>
                        </w:p>
                      </w:txbxContent>
                    </v:textbox>
                  </v:rect>
                  <v:shape id="Text Box 14406" o:spid="_x0000_s4983" type="#_x0000_t202" style="position:absolute;left:7967;top:13321;width:1531;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47LsUA&#10;AADeAAAADwAAAGRycy9kb3ducmV2LnhtbERPTWvCQBC9F/wPywi9FN3YlqjRVUqhRW9WRa9DdkyC&#10;2dm4u43x37tCobd5vM+ZLztTi5acrywrGA0TEMS51RUXCva7r8EEhA/IGmvLpOBGHpaL3tMcM22v&#10;/EPtNhQihrDPUEEZQpNJ6fOSDPqhbYgjd7LOYIjQFVI7vMZwU8vXJEmlwYpjQ4kNfZaUn7e/RsHk&#10;fdUe/fptc8jTUz0NL+P2++KUeu53HzMQgbrwL/5zr3ScP56OUni8E2+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PjsuxQAAAN4AAAAPAAAAAAAAAAAAAAAAAJgCAABkcnMv&#10;ZG93bnJldi54bWxQSwUGAAAAAAQABAD1AAAAigMAAAAA&#10;">
                    <v:textbox>
                      <w:txbxContent>
                        <w:p w:rsidR="00862F6C" w:rsidRPr="0011481B" w:rsidRDefault="00862F6C" w:rsidP="00070161">
                          <w:pPr>
                            <w:rPr>
                              <w:rFonts w:asciiTheme="majorHAnsi" w:hAnsiTheme="majorHAnsi" w:cstheme="majorHAnsi"/>
                              <w:sz w:val="18"/>
                              <w:szCs w:val="18"/>
                            </w:rPr>
                          </w:pPr>
                          <w:r w:rsidRPr="0011481B">
                            <w:rPr>
                              <w:rFonts w:asciiTheme="majorHAnsi" w:hAnsiTheme="majorHAnsi" w:cstheme="majorHAnsi"/>
                              <w:sz w:val="18"/>
                              <w:szCs w:val="18"/>
                            </w:rPr>
                            <w:t xml:space="preserve">Warm-up of the </w:t>
                          </w:r>
                          <w:r>
                            <w:rPr>
                              <w:rFonts w:asciiTheme="majorHAnsi" w:hAnsiTheme="majorHAnsi" w:cstheme="majorHAnsi"/>
                              <w:sz w:val="18"/>
                              <w:szCs w:val="18"/>
                            </w:rPr>
                            <w:t>helium circuits</w:t>
                          </w:r>
                        </w:p>
                        <w:p w:rsidR="00862F6C" w:rsidRPr="00F811DC" w:rsidRDefault="00862F6C" w:rsidP="00070161">
                          <w:pPr>
                            <w:rPr>
                              <w:rFonts w:asciiTheme="majorHAnsi" w:hAnsiTheme="majorHAnsi" w:cstheme="majorHAnsi"/>
                              <w:sz w:val="18"/>
                              <w:szCs w:val="18"/>
                            </w:rPr>
                          </w:pPr>
                        </w:p>
                      </w:txbxContent>
                    </v:textbox>
                  </v:shape>
                </v:group>
                <v:shape id="AutoShape 14407" o:spid="_x0000_s4984" type="#_x0000_t32" style="position:absolute;left:1869;top:8974;width:68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Y2dMUAAADeAAAADwAAAGRycy9kb3ducmV2LnhtbERP30vDMBB+F/wfwgm+yJpW0GptNqow&#10;cMIeNuf72ZxNsLnUJtvqf2+Ewd7u4/t59WJyvTjQGKxnBUWWgyBuvbbcKdi9L2cPIEJE1th7JgW/&#10;FGAxv7yosdL+yBs6bGMnUgiHChWYGIdKytAachgyPxAn7suPDmOCYyf1iMcU7np5m+f30qHl1GBw&#10;oBdD7fd27xSsV8Vz82ns6m3zY9d3y6bfdzcfSl1fTc0TiEhTPItP7led5pePRQn/76Qb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Y2dMUAAADeAAAADwAAAAAAAAAA&#10;AAAAAAChAgAAZHJzL2Rvd25yZXYueG1sUEsFBgAAAAAEAAQA+QAAAJMDAAAAAA==&#10;"/>
                <v:shape id="Text Box 14408" o:spid="_x0000_s4985" type="#_x0000_t202" style="position:absolute;left:8835;top:13167;width:1678;height: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O8p8YA&#10;AADeAAAADwAAAGRycy9kb3ducmV2LnhtbESPQWvCQBCF74L/YRnBm+5aWltTV5EWwVOLtgq9Ddkx&#10;CWZnQ3Y16b/vHAreZnhv3vtmue59rW7UxiqwhdnUgCLOg6u4sPD9tZ28gIoJ2WEdmCz8UoT1ajhY&#10;YuZCx3u6HVKhJIRjhhbKlJpM65iX5DFOQ0Ms2jm0HpOsbaFdi52E+1o/GDPXHiuWhhIbeispvxyu&#10;3sLx4/xzejSfxbt/arrQG81+oa0dj/rNK6hEfbqb/693TvCfFzPhlXdkBr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O8p8YAAADeAAAADwAAAAAAAAAAAAAAAACYAgAAZHJz&#10;L2Rvd25yZXYueG1sUEsFBgAAAAAEAAQA9QAAAIsDAAAAAA==&#10;" filled="f" stroked="f">
                  <v:textbox>
                    <w:txbxContent>
                      <w:p w:rsidR="00862F6C" w:rsidRPr="0011481B" w:rsidRDefault="00862F6C" w:rsidP="005506A0">
                        <w:pPr>
                          <w:rPr>
                            <w:rFonts w:asciiTheme="majorHAnsi" w:hAnsiTheme="majorHAnsi" w:cstheme="majorHAnsi"/>
                            <w:sz w:val="18"/>
                            <w:szCs w:val="18"/>
                            <w:lang w:val="fr-FR"/>
                          </w:rPr>
                        </w:pPr>
                        <w:r>
                          <w:rPr>
                            <w:rFonts w:asciiTheme="majorHAnsi" w:hAnsiTheme="majorHAnsi" w:cstheme="majorHAnsi"/>
                            <w:sz w:val="18"/>
                            <w:szCs w:val="18"/>
                            <w:lang w:val="fr-FR"/>
                          </w:rPr>
                          <w:t xml:space="preserve">Warm-up Magnet </w:t>
                        </w:r>
                      </w:p>
                    </w:txbxContent>
                  </v:textbox>
                </v:shape>
                <v:shape id="AutoShape 14409" o:spid="_x0000_s4986" type="#_x0000_t32" style="position:absolute;left:8545;top:13324;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BJsYAAADeAAAADwAAAGRycy9kb3ducmV2LnhtbERPTWsCMRC9C/0PYQq9iGZXaKtbo6yC&#10;UAsetHofN9NN6Gay3UTd/vumUOhtHu9z5sveNeJKXbCeFeTjDARx5bXlWsHxfTOagggRWWPjmRR8&#10;U4Dl4m4wx0L7G+/peoi1SCEcClRgYmwLKUNlyGEY+5Y4cR++cxgT7GqpO7ylcNfISZY9SYeWU4PB&#10;ltaGqs/DxSnYbfNVeTZ2+7b/srvHTdlc6uFJqYf7vnwBEamP/+I/96tO859nkxx+30k3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5PwSbGAAAA3gAAAA8AAAAAAAAA&#10;AAAAAAAAoQIAAGRycy9kb3ducmV2LnhtbFBLBQYAAAAABAAEAPkAAACUAwAAAAA=&#10;"/>
                <v:shape id="Text Box 14410" o:spid="_x0000_s4987" type="#_x0000_t202" style="position:absolute;left:5867;top:14275;width:787;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dB8MQA&#10;AADeAAAADwAAAGRycy9kb3ducmV2LnhtbERPTWvCQBC9C/6HZQq96W5DtZpmI6IUPFVqq+BtyI5J&#10;aHY2ZLcm/ffdguBtHu9zstVgG3GlzteONTxNFQjiwpmaSw1fn2+TBQgfkA02jknDL3lY5eNRhqlx&#10;PX/Q9RBKEUPYp6ihCqFNpfRFRRb91LXEkbu4zmKIsCul6bCP4baRiVJzabHm2FBhS5uKiu/Dj9Vw&#10;fL+cT89qX27trO3doCTbpdT68WFYv4IINIS7+ObemTj/ZZkk8P9OvEH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XQfDEAAAA3gAAAA8AAAAAAAAAAAAAAAAAmAIAAGRycy9k&#10;b3ducmV2LnhtbFBLBQYAAAAABAAEAPUAAACJAwAAAAA=&#10;" filled="f" stroked="f">
                  <v:textbox>
                    <w:txbxContent>
                      <w:p w:rsidR="00862F6C" w:rsidRPr="00F811DC" w:rsidRDefault="00862F6C" w:rsidP="005506A0">
                        <w:pPr>
                          <w:rPr>
                            <w:rFonts w:asciiTheme="majorHAnsi" w:hAnsiTheme="majorHAnsi" w:cstheme="majorHAnsi"/>
                            <w:sz w:val="18"/>
                            <w:szCs w:val="18"/>
                          </w:rPr>
                        </w:pPr>
                        <w:r w:rsidRPr="00F811DC">
                          <w:rPr>
                            <w:rFonts w:asciiTheme="majorHAnsi" w:hAnsiTheme="majorHAnsi" w:cstheme="majorHAnsi"/>
                            <w:sz w:val="18"/>
                            <w:szCs w:val="18"/>
                          </w:rPr>
                          <w:t>Stop</w:t>
                        </w:r>
                      </w:p>
                    </w:txbxContent>
                  </v:textbox>
                </v:shape>
                <v:rect id="Rectangle 4807" o:spid="_x0000_s4988" style="position:absolute;left:1209;top:9359;width:2833;height: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m4psQA&#10;AADeAAAADwAAAGRycy9kb3ducmV2LnhtbERPS4vCMBC+C/sfwix4EU1XxUc1yqqsCHtaq3gdmrEt&#10;NpPSRO3+eyMI3ubje8582ZhS3Kh2hWUFX70IBHFqdcGZgkPy052AcB5ZY2mZFPyTg+XiozXHWNs7&#10;/9Ft7zMRQtjFqCD3voqldGlOBl3PVsSBO9vaoA+wzqSu8R7CTSn7UTSSBgsODTlWtM4pveyvRsE5&#10;WQ0HKyd/j8PTxifbQzTqnC5KtT+b7xkIT41/i1/unQ7zx9P+AJ7vhBv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puKbEAAAA3gAAAA8AAAAAAAAAAAAAAAAAmAIAAGRycy9k&#10;b3ducmV2LnhtbFBLBQYAAAAABAAEAPUAAACJAwAAAAA=&#10;" strokecolor="black [3213]">
                  <v:textbox inset=",7.2pt,,7.2pt">
                    <w:txbxContent>
                      <w:p w:rsidR="00862F6C" w:rsidRPr="00F21F8C" w:rsidRDefault="00862F6C" w:rsidP="009B0374">
                        <w:pPr>
                          <w:rPr>
                            <w:rFonts w:asciiTheme="majorHAnsi" w:hAnsiTheme="majorHAnsi" w:cstheme="majorHAnsi"/>
                            <w:sz w:val="18"/>
                            <w:szCs w:val="18"/>
                            <w:lang w:val="en-GB"/>
                          </w:rPr>
                        </w:pPr>
                        <w:r w:rsidRPr="00F21F8C">
                          <w:rPr>
                            <w:rFonts w:asciiTheme="majorHAnsi" w:hAnsiTheme="majorHAnsi" w:cstheme="majorHAnsi"/>
                            <w:sz w:val="18"/>
                            <w:szCs w:val="18"/>
                            <w:lang w:val="en-GB"/>
                          </w:rPr>
                          <w:t>“Do you want start the warm up of the Cryostat?”</w:t>
                        </w:r>
                      </w:p>
                    </w:txbxContent>
                  </v:textbox>
                </v:rect>
                <v:rect id="Rectangle 4809" o:spid="_x0000_s4989" style="position:absolute;left:1195;top:10811;width:2831;height: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Ag0sUA&#10;AADeAAAADwAAAGRycy9kb3ducmV2LnhtbERPS2vCQBC+F/wPywi9lLrRBm2jq1RLi+BJY8l1yE4e&#10;mJ0N2VXTf+8KBW/z8T1nsepNIy7UudqygvEoAkGcW11zqeCYfr++g3AeWWNjmRT8kYPVcvC0wETb&#10;K+/pcvClCCHsElRQed8mUrq8IoNuZFviwBW2M+gD7EqpO7yGcNPISRRNpcGaQ0OFLW0qyk+Hs1FQ&#10;pOv4be3k7jfOvnz6c4ymL9lJqedh/zkH4an3D/G/e6vD/NnHJIb7O+EG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gCDSxQAAAN4AAAAPAAAAAAAAAAAAAAAAAJgCAABkcnMv&#10;ZG93bnJldi54bWxQSwUGAAAAAAQABAD1AAAAigMAAAAA&#10;" strokecolor="black [3213]">
                  <v:textbox inset=",7.2pt,,7.2pt">
                    <w:txbxContent>
                      <w:p w:rsidR="00862F6C" w:rsidRPr="00F21F8C" w:rsidRDefault="00862F6C" w:rsidP="009B0374">
                        <w:pPr>
                          <w:rPr>
                            <w:rFonts w:asciiTheme="majorHAnsi" w:hAnsiTheme="majorHAnsi" w:cstheme="majorHAnsi"/>
                            <w:sz w:val="18"/>
                            <w:szCs w:val="18"/>
                            <w:lang w:val="en-GB"/>
                          </w:rPr>
                        </w:pPr>
                        <w:r w:rsidRPr="00F21F8C">
                          <w:rPr>
                            <w:rFonts w:asciiTheme="majorHAnsi" w:hAnsiTheme="majorHAnsi" w:cstheme="majorHAnsi"/>
                            <w:sz w:val="18"/>
                            <w:szCs w:val="18"/>
                            <w:lang w:val="en-GB"/>
                          </w:rPr>
                          <w:t>“You must stop the sequences from 10 to 20”</w:t>
                        </w:r>
                      </w:p>
                    </w:txbxContent>
                  </v:textbox>
                </v:rect>
                <v:oval id="Oval 4812" o:spid="_x0000_s4990" style="position:absolute;left:1163;top:803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MZZcMA&#10;AADeAAAADwAAAGRycy9kb3ducmV2LnhtbERPTWsCMRC9C/0PYQpeRLO1anU1ihQKvRWteJ5uxs3i&#10;ZhKSVNf++qYg9DaP9zmrTWdbcaEQG8cKnkYFCOLK6YZrBYfPt+EcREzIGlvHpOBGETbrh94KS+2u&#10;vKPLPtUih3AsUYFJyZdSxsqQxThynjhzJxcspgxDLXXAaw63rRwXxUxabDg3GPT0aqg677+tgsnH&#10;TzVt9PnmB1+TnX8+dhSMUar/2G2XIBJ16V98d7/rPP9lMZ7C3zv5B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RMZZcMAAADeAAAADwAAAAAAAAAAAAAAAACYAgAAZHJzL2Rv&#10;d25yZXYueG1sUEsFBgAAAAAEAAQA9QAAAIgDAAAAAA==&#10;" strokecolor="#4a7ebb" strokeweight="3.5pt">
                  <v:textbox inset="0,0,0,0">
                    <w:txbxContent>
                      <w:p w:rsidR="00862F6C" w:rsidRPr="00A87CE9" w:rsidRDefault="00862F6C" w:rsidP="009B0374">
                        <w:pPr>
                          <w:jc w:val="center"/>
                          <w:rPr>
                            <w:rFonts w:ascii="Times New Roman" w:hAnsi="Times New Roman" w:cs="Times New Roman"/>
                            <w:b/>
                            <w:szCs w:val="20"/>
                          </w:rPr>
                        </w:pPr>
                        <w:r>
                          <w:rPr>
                            <w:rFonts w:ascii="Times New Roman" w:hAnsi="Times New Roman" w:cs="Times New Roman"/>
                            <w:b/>
                            <w:szCs w:val="20"/>
                          </w:rPr>
                          <w:t>0</w:t>
                        </w:r>
                      </w:p>
                    </w:txbxContent>
                  </v:textbox>
                </v:oval>
                <v:oval id="Oval 4813" o:spid="_x0000_s4991" style="position:absolute;left:1008;top:921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GHEsMA&#10;AADeAAAADwAAAGRycy9kb3ducmV2LnhtbERPS2sCMRC+F/wPYQq9lJr1UbVbo0hB6E20xfO4mW4W&#10;N5OQRF3765uC4G0+vufMl51txZlCbBwrGPQLEMSV0w3XCr6/1i8zEDEha2wdk4IrRVgueg9zLLW7&#10;8JbOu1SLHMKxRAUmJV9KGStDFmPfeeLM/bhgMWUYaqkDXnK4beWwKCbSYsO5waCnD0PVcXeyCsab&#10;3+q10cerfz6Mt3607ygYo9TTY7d6B5GoS3fxzf2p8/zp23AC/+/kG+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GHEsMAAADeAAAADwAAAAAAAAAAAAAAAACYAgAAZHJzL2Rv&#10;d25yZXYueG1sUEsFBgAAAAAEAAQA9QAAAIgDAAAAAA==&#10;" strokecolor="#4a7ebb" strokeweight="3.5pt">
                  <v:textbox inset="0,0,0,0">
                    <w:txbxContent>
                      <w:p w:rsidR="00862F6C" w:rsidRPr="00A87CE9" w:rsidRDefault="00862F6C" w:rsidP="009B0374">
                        <w:pPr>
                          <w:jc w:val="center"/>
                          <w:rPr>
                            <w:rFonts w:ascii="Times New Roman" w:hAnsi="Times New Roman" w:cs="Times New Roman"/>
                            <w:b/>
                            <w:szCs w:val="20"/>
                          </w:rPr>
                        </w:pPr>
                        <w:r>
                          <w:rPr>
                            <w:rFonts w:ascii="Times New Roman" w:hAnsi="Times New Roman" w:cs="Times New Roman"/>
                            <w:b/>
                            <w:szCs w:val="20"/>
                          </w:rPr>
                          <w:t>4</w:t>
                        </w:r>
                      </w:p>
                    </w:txbxContent>
                  </v:textbox>
                </v:oval>
                <v:shape id="AutoShape 14382" o:spid="_x0000_s4992" type="#_x0000_t32" style="position:absolute;left:1738;top:11928;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ycUAAADeAAAADwAAAGRycy9kb3ducmV2LnhtbERPTWsCMRC9F/ofwhS8FM0qWHVrlG1B&#10;0IIHrd7HzXQTuplsN1HXf98UhN7m8T5nvuxcLS7UButZwXCQgSAuvbZcKTh8rvpTECEia6w9k4Ib&#10;BVguHh/mmGt/5R1d9rESKYRDjgpMjE0uZSgNOQwD3xAn7su3DmOCbSV1i9cU7mo5yrIX6dByajDY&#10;0Luh8nt/dgq2m+FbcTJ287H7sdvxqqjP1fNRqd5TV7yCiNTFf/HdvdZp/mQ2msDfO+kG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8ycUAAADeAAAADwAAAAAAAAAA&#10;AAAAAAChAgAAZHJzL2Rvd25yZXYueG1sUEsFBgAAAAAEAAQA+QAAAJMDAAAAAA==&#10;"/>
                <v:shape id="AutoShape 14382" o:spid="_x0000_s4993" type="#_x0000_t32" style="position:absolute;left:1754;top:10502;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Vou8gAAADeAAAADwAAAGRycy9kb3ducmV2LnhtbESPT2sCMRDF7wW/Q5hCL6VmFfpva5Rt&#10;QaiCB217n26mm9DNZN1E3X5751DwNsN7895vZoshtOpIffKRDUzGBSjiOlrPjYHPj+XdE6iUkS22&#10;kcnAHyVYzEdXMyxtPPGWjrvcKAnhVKIBl3NXap1qRwHTOHbEov3EPmCWtW+07fEk4aHV06J40AE9&#10;S4PDjt4c1b+7QzCwWU1eq2/nV+vt3m/ul1V7aG6/jLm5HqoXUJmGfDH/X79bwX98ngqvvCMz6PkZ&#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3Vou8gAAADeAAAADwAAAAAA&#10;AAAAAAAAAAChAgAAZHJzL2Rvd25yZXYueG1sUEsFBgAAAAAEAAQA+QAAAJYDAAAAAA==&#10;"/>
                <v:oval id="Oval 4817" o:spid="_x0000_s4994" style="position:absolute;left:1095;top:1056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4TYMMA&#10;AADeAAAADwAAAGRycy9kb3ducmV2LnhtbERPTWsCMRC9F/ofwgheimZrrdXVKEUoeCta8TzdjJvF&#10;zSQkqa799Y1Q8DaP9zmLVWdbcaYQG8cKnocFCOLK6YZrBfuvj8EUREzIGlvHpOBKEVbLx4cFltpd&#10;eEvnXapFDuFYogKTki+ljJUhi3HoPHHmji5YTBmGWuqAlxxuWzkqiom02HBuMOhpbag67X6sgvHn&#10;b/Xa6NPVP32Pt/7l0FEwRql+r3ufg0jUpbv4373Ref7bbDSD2zv5B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4TYMMAAADeAAAADwAAAAAAAAAAAAAAAACYAgAAZHJzL2Rv&#10;d25yZXYueG1sUEsFBgAAAAAEAAQA9QAAAIgDAAAAAA==&#10;" strokecolor="#4a7ebb" strokeweight="3.5pt">
                  <v:textbox inset="0,0,0,0">
                    <w:txbxContent>
                      <w:p w:rsidR="00862F6C" w:rsidRPr="00A87CE9" w:rsidRDefault="00862F6C" w:rsidP="009B0374">
                        <w:pPr>
                          <w:jc w:val="center"/>
                          <w:rPr>
                            <w:rFonts w:ascii="Times New Roman" w:hAnsi="Times New Roman" w:cs="Times New Roman"/>
                            <w:b/>
                            <w:szCs w:val="20"/>
                          </w:rPr>
                        </w:pPr>
                        <w:r>
                          <w:rPr>
                            <w:rFonts w:ascii="Times New Roman" w:hAnsi="Times New Roman" w:cs="Times New Roman"/>
                            <w:b/>
                            <w:szCs w:val="20"/>
                          </w:rPr>
                          <w:t>6</w:t>
                        </w:r>
                      </w:p>
                    </w:txbxContent>
                  </v:textbox>
                </v:oval>
              </v:group>
            </w:pict>
          </mc:Fallback>
        </mc:AlternateContent>
      </w:r>
      <w:r w:rsidR="00AD7B12">
        <w:rPr>
          <w:b/>
          <w:szCs w:val="20"/>
        </w:rPr>
        <w:br w:type="page"/>
      </w:r>
      <w:r w:rsidR="00F7690B">
        <w:rPr>
          <w:b/>
          <w:szCs w:val="20"/>
        </w:rPr>
        <w:lastRenderedPageBreak/>
        <w:t>23-</w:t>
      </w:r>
      <w:r w:rsidR="00AF7EEE" w:rsidRPr="00AF7EEE">
        <w:rPr>
          <w:b/>
          <w:szCs w:val="20"/>
        </w:rPr>
        <w:t>1:</w:t>
      </w:r>
      <w:r w:rsidR="00AF7EEE">
        <w:rPr>
          <w:szCs w:val="20"/>
        </w:rPr>
        <w:t xml:space="preserve"> Warm-up of the vacuum insert thermal shield</w:t>
      </w:r>
    </w:p>
    <w:p w:rsidR="00AF7EEE" w:rsidRDefault="00AF7EEE" w:rsidP="00AF7EEE">
      <w:pPr>
        <w:jc w:val="both"/>
        <w:rPr>
          <w:szCs w:val="20"/>
        </w:rPr>
      </w:pPr>
    </w:p>
    <w:p w:rsidR="00AF7EEE" w:rsidRDefault="00AF7EEE" w:rsidP="00AF7EEE">
      <w:pPr>
        <w:jc w:val="both"/>
        <w:rPr>
          <w:szCs w:val="20"/>
        </w:rPr>
      </w:pPr>
      <w:r w:rsidRPr="0051716F">
        <w:rPr>
          <w:szCs w:val="20"/>
        </w:rPr>
        <w:t xml:space="preserve">The sequence used for the warm-up of the </w:t>
      </w:r>
      <w:r>
        <w:rPr>
          <w:szCs w:val="20"/>
        </w:rPr>
        <w:t>vacuum insert</w:t>
      </w:r>
      <w:r w:rsidRPr="0051716F">
        <w:rPr>
          <w:szCs w:val="20"/>
        </w:rPr>
        <w:t xml:space="preserve"> thermal shield is similar to the </w:t>
      </w:r>
      <w:r w:rsidR="00F7690B">
        <w:rPr>
          <w:szCs w:val="20"/>
        </w:rPr>
        <w:t xml:space="preserve">warm-up of the </w:t>
      </w:r>
      <w:r w:rsidRPr="0051716F">
        <w:rPr>
          <w:szCs w:val="20"/>
        </w:rPr>
        <w:t>valve box thermal shield sequence 21-1</w:t>
      </w:r>
      <w:r>
        <w:rPr>
          <w:szCs w:val="20"/>
        </w:rPr>
        <w:t xml:space="preserve"> </w:t>
      </w:r>
      <w:r w:rsidR="00F7690B">
        <w:rPr>
          <w:szCs w:val="20"/>
        </w:rPr>
        <w:t>and the</w:t>
      </w:r>
      <w:r>
        <w:rPr>
          <w:szCs w:val="20"/>
        </w:rPr>
        <w:t xml:space="preserve"> cryostat thermal shield</w:t>
      </w:r>
      <w:r w:rsidR="00F7690B">
        <w:rPr>
          <w:szCs w:val="20"/>
        </w:rPr>
        <w:t xml:space="preserve"> 22-1</w:t>
      </w:r>
      <w:r w:rsidRPr="0051716F">
        <w:rPr>
          <w:szCs w:val="20"/>
        </w:rPr>
        <w:t>.</w:t>
      </w:r>
    </w:p>
    <w:p w:rsidR="00F034DB" w:rsidRDefault="00F034DB" w:rsidP="00F034DB">
      <w:pPr>
        <w:jc w:val="both"/>
        <w:rPr>
          <w:szCs w:val="20"/>
        </w:rPr>
      </w:pPr>
      <w:r>
        <w:rPr>
          <w:szCs w:val="20"/>
        </w:rPr>
        <w:t>The sequence 23 in vacuum mode</w:t>
      </w:r>
      <w:r w:rsidRPr="0051716F">
        <w:rPr>
          <w:szCs w:val="20"/>
        </w:rPr>
        <w:t xml:space="preserve"> can start </w:t>
      </w:r>
      <w:r>
        <w:rPr>
          <w:szCs w:val="20"/>
        </w:rPr>
        <w:t xml:space="preserve">only </w:t>
      </w:r>
      <w:r w:rsidRPr="0051716F">
        <w:rPr>
          <w:szCs w:val="20"/>
        </w:rPr>
        <w:t xml:space="preserve">when the </w:t>
      </w:r>
      <w:r>
        <w:rPr>
          <w:szCs w:val="20"/>
        </w:rPr>
        <w:t>cryostat thermal shield cooling (</w:t>
      </w:r>
      <w:r w:rsidRPr="0051716F">
        <w:rPr>
          <w:szCs w:val="20"/>
        </w:rPr>
        <w:t xml:space="preserve">sequence </w:t>
      </w:r>
      <w:r>
        <w:rPr>
          <w:szCs w:val="20"/>
        </w:rPr>
        <w:t>7)</w:t>
      </w:r>
      <w:r w:rsidRPr="0051716F">
        <w:rPr>
          <w:szCs w:val="20"/>
        </w:rPr>
        <w:t xml:space="preserve"> and the </w:t>
      </w:r>
      <w:r>
        <w:rPr>
          <w:szCs w:val="20"/>
        </w:rPr>
        <w:t>cryostat</w:t>
      </w:r>
      <w:r w:rsidRPr="0051716F">
        <w:rPr>
          <w:szCs w:val="20"/>
        </w:rPr>
        <w:t xml:space="preserve"> helium cooling sequences are stopped.</w:t>
      </w:r>
    </w:p>
    <w:p w:rsidR="00F034DB" w:rsidRDefault="00F034DB" w:rsidP="00AF7EEE">
      <w:pPr>
        <w:jc w:val="both"/>
        <w:rPr>
          <w:szCs w:val="20"/>
        </w:rPr>
      </w:pPr>
    </w:p>
    <w:p w:rsidR="00AF7EEE" w:rsidRDefault="00AF7EEE" w:rsidP="00AF7EEE">
      <w:pPr>
        <w:jc w:val="both"/>
        <w:rPr>
          <w:szCs w:val="20"/>
        </w:rPr>
      </w:pPr>
    </w:p>
    <w:p w:rsidR="00AF7EEE" w:rsidRDefault="0023450B" w:rsidP="00AF7EEE">
      <w:pPr>
        <w:jc w:val="both"/>
        <w:rPr>
          <w:szCs w:val="20"/>
        </w:rPr>
      </w:pPr>
      <w:r>
        <w:rPr>
          <w:noProof/>
          <w:szCs w:val="20"/>
          <w:lang w:val="sv-SE" w:eastAsia="sv-SE"/>
        </w:rPr>
        <mc:AlternateContent>
          <mc:Choice Requires="wpg">
            <w:drawing>
              <wp:anchor distT="0" distB="0" distL="114300" distR="114300" simplePos="0" relativeHeight="276920832" behindDoc="0" locked="0" layoutInCell="1" allowOverlap="1">
                <wp:simplePos x="0" y="0"/>
                <wp:positionH relativeFrom="column">
                  <wp:posOffset>-27305</wp:posOffset>
                </wp:positionH>
                <wp:positionV relativeFrom="paragraph">
                  <wp:posOffset>29845</wp:posOffset>
                </wp:positionV>
                <wp:extent cx="5414010" cy="2719705"/>
                <wp:effectExtent l="29845" t="10795" r="23495" b="22225"/>
                <wp:wrapNone/>
                <wp:docPr id="28374" name="Group 4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4010" cy="2719705"/>
                          <a:chOff x="1375" y="2348"/>
                          <a:chExt cx="8526" cy="4283"/>
                        </a:xfrm>
                      </wpg:grpSpPr>
                      <wps:wsp>
                        <wps:cNvPr id="28375" name="AutoShape 3306"/>
                        <wps:cNvSpPr>
                          <a:spLocks noChangeArrowheads="1"/>
                        </wps:cNvSpPr>
                        <wps:spPr bwMode="auto">
                          <a:xfrm>
                            <a:off x="1375" y="3444"/>
                            <a:ext cx="8526" cy="3187"/>
                          </a:xfrm>
                          <a:prstGeom prst="roundRect">
                            <a:avLst>
                              <a:gd name="adj" fmla="val 16667"/>
                            </a:avLst>
                          </a:pr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91440" rIns="91440" bIns="91440" anchor="t" anchorCtr="0" upright="1">
                          <a:noAutofit/>
                        </wps:bodyPr>
                      </wps:wsp>
                      <wps:wsp>
                        <wps:cNvPr id="28376" name="Text Box 2920"/>
                        <wps:cNvSpPr txBox="1">
                          <a:spLocks noChangeArrowheads="1"/>
                        </wps:cNvSpPr>
                        <wps:spPr bwMode="auto">
                          <a:xfrm>
                            <a:off x="1778" y="3578"/>
                            <a:ext cx="1260" cy="42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DF61A7" w:rsidRDefault="00862F6C" w:rsidP="00517636">
                              <w:pPr>
                                <w:rPr>
                                  <w:color w:val="FF0000"/>
                                </w:rPr>
                              </w:pPr>
                              <w:r>
                                <w:rPr>
                                  <w:color w:val="FF0000"/>
                                </w:rPr>
                                <w:t>Subsequence</w:t>
                              </w:r>
                            </w:p>
                          </w:txbxContent>
                        </wps:txbx>
                        <wps:bodyPr rot="0" vert="horz" wrap="square" lIns="0" tIns="0" rIns="0" bIns="0" anchor="t" anchorCtr="0" upright="1">
                          <a:noAutofit/>
                        </wps:bodyPr>
                      </wps:wsp>
                      <wps:wsp>
                        <wps:cNvPr id="28377" name="AutoShape 13470"/>
                        <wps:cNvCnPr>
                          <a:cxnSpLocks noChangeShapeType="1"/>
                        </wps:cNvCnPr>
                        <wps:spPr bwMode="auto">
                          <a:xfrm>
                            <a:off x="5508" y="2577"/>
                            <a:ext cx="0" cy="28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78" name="AutoShape 13472"/>
                        <wps:cNvCnPr>
                          <a:cxnSpLocks noChangeShapeType="1"/>
                        </wps:cNvCnPr>
                        <wps:spPr bwMode="auto">
                          <a:xfrm>
                            <a:off x="4812" y="5415"/>
                            <a:ext cx="1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79" name="AutoShape 13473"/>
                        <wps:cNvCnPr>
                          <a:cxnSpLocks noChangeShapeType="1"/>
                        </wps:cNvCnPr>
                        <wps:spPr bwMode="auto">
                          <a:xfrm flipH="1">
                            <a:off x="4368" y="3711"/>
                            <a:ext cx="0" cy="272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80" name="AutoShape 13474"/>
                        <wps:cNvCnPr>
                          <a:cxnSpLocks noChangeShapeType="1"/>
                        </wps:cNvCnPr>
                        <wps:spPr bwMode="auto">
                          <a:xfrm>
                            <a:off x="4368" y="3711"/>
                            <a:ext cx="1077"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381" name="AutoShape 13475"/>
                        <wps:cNvCnPr>
                          <a:cxnSpLocks noChangeShapeType="1"/>
                        </wps:cNvCnPr>
                        <wps:spPr bwMode="auto">
                          <a:xfrm>
                            <a:off x="5376" y="342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82" name="AutoShape 13476"/>
                        <wps:cNvCnPr>
                          <a:cxnSpLocks noChangeShapeType="1"/>
                        </wps:cNvCnPr>
                        <wps:spPr bwMode="auto">
                          <a:xfrm>
                            <a:off x="5388" y="452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83" name="Rectangle 13477"/>
                        <wps:cNvSpPr>
                          <a:spLocks noChangeArrowheads="1"/>
                        </wps:cNvSpPr>
                        <wps:spPr bwMode="auto">
                          <a:xfrm>
                            <a:off x="7008" y="2348"/>
                            <a:ext cx="1722" cy="624"/>
                          </a:xfrm>
                          <a:prstGeom prst="rect">
                            <a:avLst/>
                          </a:prstGeom>
                          <a:solidFill>
                            <a:srgbClr val="FFFFFF"/>
                          </a:solidFill>
                          <a:ln w="9525">
                            <a:solidFill>
                              <a:srgbClr val="000000"/>
                            </a:solidFill>
                            <a:miter lim="800000"/>
                            <a:headEnd/>
                            <a:tailEnd/>
                          </a:ln>
                        </wps:spPr>
                        <wps:txbx>
                          <w:txbxContent>
                            <w:p w:rsidR="00862F6C" w:rsidRPr="00F811DC" w:rsidRDefault="00862F6C" w:rsidP="00AF7EEE">
                              <w:pPr>
                                <w:spacing w:before="120"/>
                                <w:jc w:val="cente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28384" name="AutoShape 13478"/>
                        <wps:cNvCnPr>
                          <a:cxnSpLocks noChangeShapeType="1"/>
                        </wps:cNvCnPr>
                        <wps:spPr bwMode="auto">
                          <a:xfrm>
                            <a:off x="4812" y="5415"/>
                            <a:ext cx="0" cy="100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85" name="AutoShape 13479"/>
                        <wps:cNvCnPr>
                          <a:cxnSpLocks noChangeShapeType="1"/>
                        </wps:cNvCnPr>
                        <wps:spPr bwMode="auto">
                          <a:xfrm>
                            <a:off x="6096" y="5415"/>
                            <a:ext cx="7" cy="48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86" name="Text Box 13480"/>
                        <wps:cNvSpPr txBox="1">
                          <a:spLocks noChangeArrowheads="1"/>
                        </wps:cNvSpPr>
                        <wps:spPr bwMode="auto">
                          <a:xfrm>
                            <a:off x="6228" y="5427"/>
                            <a:ext cx="787" cy="4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AF7EEE">
                              <w:pP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28387" name="AutoShape 13481"/>
                        <wps:cNvCnPr>
                          <a:cxnSpLocks noChangeShapeType="1"/>
                        </wps:cNvCnPr>
                        <wps:spPr bwMode="auto">
                          <a:xfrm>
                            <a:off x="5988" y="561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88" name="AutoShape 13482"/>
                        <wps:cNvCnPr>
                          <a:cxnSpLocks noChangeShapeType="1"/>
                        </wps:cNvCnPr>
                        <wps:spPr bwMode="auto">
                          <a:xfrm>
                            <a:off x="4356" y="6423"/>
                            <a:ext cx="45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89" name="AutoShape 13483"/>
                        <wps:cNvCnPr>
                          <a:cxnSpLocks noChangeShapeType="1"/>
                        </wps:cNvCnPr>
                        <wps:spPr bwMode="auto">
                          <a:xfrm flipV="1">
                            <a:off x="6096" y="5907"/>
                            <a:ext cx="35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90" name="AutoShape 13484"/>
                        <wps:cNvCnPr>
                          <a:cxnSpLocks noChangeShapeType="1"/>
                        </wps:cNvCnPr>
                        <wps:spPr bwMode="auto">
                          <a:xfrm>
                            <a:off x="9598" y="2621"/>
                            <a:ext cx="0" cy="32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91" name="AutoShape 13485"/>
                        <wps:cNvCnPr>
                          <a:cxnSpLocks noChangeShapeType="1"/>
                        </wps:cNvCnPr>
                        <wps:spPr bwMode="auto">
                          <a:xfrm flipV="1">
                            <a:off x="8738" y="2636"/>
                            <a:ext cx="850"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8392" name="AutoShape 13486"/>
                        <wps:cNvCnPr>
                          <a:cxnSpLocks noChangeShapeType="1"/>
                        </wps:cNvCnPr>
                        <wps:spPr bwMode="auto">
                          <a:xfrm flipV="1">
                            <a:off x="3059" y="3543"/>
                            <a:ext cx="243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93" name="AutoShape 13487"/>
                        <wps:cNvCnPr>
                          <a:cxnSpLocks noChangeShapeType="1"/>
                        </wps:cNvCnPr>
                        <wps:spPr bwMode="auto">
                          <a:xfrm flipH="1">
                            <a:off x="3052" y="3543"/>
                            <a:ext cx="0" cy="51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394" name="Rectangle 13488"/>
                        <wps:cNvSpPr>
                          <a:spLocks noChangeArrowheads="1"/>
                        </wps:cNvSpPr>
                        <wps:spPr bwMode="auto">
                          <a:xfrm>
                            <a:off x="2340" y="4119"/>
                            <a:ext cx="1722" cy="529"/>
                          </a:xfrm>
                          <a:prstGeom prst="rect">
                            <a:avLst/>
                          </a:prstGeom>
                          <a:solidFill>
                            <a:srgbClr val="FFFFFF"/>
                          </a:solidFill>
                          <a:ln w="9525">
                            <a:solidFill>
                              <a:srgbClr val="000000"/>
                            </a:solidFill>
                            <a:miter lim="800000"/>
                            <a:headEnd/>
                            <a:tailEnd/>
                          </a:ln>
                        </wps:spPr>
                        <wps:txbx>
                          <w:txbxContent>
                            <w:p w:rsidR="00862F6C" w:rsidRPr="00F811DC" w:rsidRDefault="00862F6C" w:rsidP="00751F5E">
                              <w:pPr>
                                <w:spacing w:before="80"/>
                                <w:jc w:val="center"/>
                                <w:rPr>
                                  <w:rFonts w:asciiTheme="majorHAnsi" w:hAnsiTheme="majorHAnsi" w:cstheme="majorHAnsi"/>
                                  <w:sz w:val="18"/>
                                  <w:szCs w:val="18"/>
                                </w:rPr>
                              </w:pPr>
                              <w:r w:rsidRPr="00F811DC">
                                <w:rPr>
                                  <w:rFonts w:asciiTheme="majorHAnsi" w:hAnsiTheme="majorHAnsi" w:cstheme="majorHAnsi"/>
                                  <w:sz w:val="18"/>
                                  <w:szCs w:val="18"/>
                                </w:rPr>
                                <w:t>To other heaters</w:t>
                              </w:r>
                            </w:p>
                          </w:txbxContent>
                        </wps:txbx>
                        <wps:bodyPr rot="0" vert="horz" wrap="square" lIns="91440" tIns="45720" rIns="91440" bIns="45720" anchor="t" anchorCtr="0" upright="1">
                          <a:noAutofit/>
                        </wps:bodyPr>
                      </wps:wsp>
                      <wps:wsp>
                        <wps:cNvPr id="28395" name="Rectangle 13493"/>
                        <wps:cNvSpPr>
                          <a:spLocks noChangeArrowheads="1"/>
                        </wps:cNvSpPr>
                        <wps:spPr bwMode="auto">
                          <a:xfrm>
                            <a:off x="4800" y="4719"/>
                            <a:ext cx="1928" cy="454"/>
                          </a:xfrm>
                          <a:prstGeom prst="rect">
                            <a:avLst/>
                          </a:prstGeom>
                          <a:solidFill>
                            <a:srgbClr val="FFFFFF"/>
                          </a:solidFill>
                          <a:ln w="9525">
                            <a:solidFill>
                              <a:srgbClr val="000000"/>
                            </a:solidFill>
                            <a:miter lim="800000"/>
                            <a:headEnd/>
                            <a:tailEnd/>
                          </a:ln>
                        </wps:spPr>
                        <wps:txbx>
                          <w:txbxContent>
                            <w:p w:rsidR="00862F6C" w:rsidRPr="00F811DC" w:rsidRDefault="00862F6C" w:rsidP="00AF7EEE">
                              <w:pPr>
                                <w:jc w:val="center"/>
                                <w:rPr>
                                  <w:rFonts w:asciiTheme="majorHAnsi" w:hAnsiTheme="majorHAnsi" w:cstheme="majorHAnsi"/>
                                  <w:sz w:val="18"/>
                                  <w:szCs w:val="18"/>
                                </w:rPr>
                              </w:pPr>
                              <w:r w:rsidRPr="00F811DC">
                                <w:rPr>
                                  <w:rFonts w:asciiTheme="majorHAnsi" w:hAnsiTheme="majorHAnsi" w:cstheme="majorHAnsi"/>
                                  <w:sz w:val="18"/>
                                  <w:szCs w:val="18"/>
                                </w:rPr>
                                <w:t>Stop warm-up</w:t>
                              </w:r>
                            </w:p>
                          </w:txbxContent>
                        </wps:txbx>
                        <wps:bodyPr rot="0" vert="horz" wrap="square" lIns="91440" tIns="45720" rIns="91440" bIns="45720" anchor="t" anchorCtr="0" upright="1">
                          <a:noAutofit/>
                        </wps:bodyPr>
                      </wps:wsp>
                      <wps:wsp>
                        <wps:cNvPr id="28396" name="Text Box 13494"/>
                        <wps:cNvSpPr txBox="1">
                          <a:spLocks noChangeArrowheads="1"/>
                        </wps:cNvSpPr>
                        <wps:spPr bwMode="auto">
                          <a:xfrm>
                            <a:off x="6708" y="4719"/>
                            <a:ext cx="2254" cy="454"/>
                          </a:xfrm>
                          <a:prstGeom prst="rect">
                            <a:avLst/>
                          </a:prstGeom>
                          <a:solidFill>
                            <a:srgbClr val="FFFFFF"/>
                          </a:solidFill>
                          <a:ln w="9525">
                            <a:solidFill>
                              <a:srgbClr val="000000"/>
                            </a:solidFill>
                            <a:miter lim="800000"/>
                            <a:headEnd/>
                            <a:tailEnd/>
                          </a:ln>
                        </wps:spPr>
                        <wps:txbx>
                          <w:txbxContent>
                            <w:p w:rsidR="00862F6C" w:rsidRPr="00F811DC" w:rsidRDefault="00862F6C" w:rsidP="00AF7EEE">
                              <w:pPr>
                                <w:rPr>
                                  <w:rFonts w:asciiTheme="majorHAnsi" w:hAnsiTheme="majorHAnsi" w:cstheme="majorHAnsi"/>
                                  <w:sz w:val="18"/>
                                  <w:szCs w:val="18"/>
                                </w:rPr>
                              </w:pPr>
                              <w:r>
                                <w:rPr>
                                  <w:rFonts w:asciiTheme="majorHAnsi" w:hAnsiTheme="majorHAnsi" w:cstheme="majorHAnsi"/>
                                  <w:sz w:val="18"/>
                                  <w:szCs w:val="18"/>
                                </w:rPr>
                                <w:t>Stop EH761</w:t>
                              </w:r>
                              <w:r w:rsidRPr="00F811DC">
                                <w:rPr>
                                  <w:rFonts w:asciiTheme="majorHAnsi" w:hAnsiTheme="majorHAnsi" w:cstheme="majorHAnsi"/>
                                  <w:sz w:val="18"/>
                                  <w:szCs w:val="18"/>
                                </w:rPr>
                                <w:t>A</w:t>
                              </w:r>
                              <w:r>
                                <w:rPr>
                                  <w:rFonts w:asciiTheme="majorHAnsi" w:hAnsiTheme="majorHAnsi" w:cstheme="majorHAnsi"/>
                                  <w:sz w:val="18"/>
                                  <w:szCs w:val="18"/>
                                </w:rPr>
                                <w:t>C</w:t>
                              </w:r>
                            </w:p>
                          </w:txbxContent>
                        </wps:txbx>
                        <wps:bodyPr rot="0" vert="horz" wrap="square" lIns="91440" tIns="45720" rIns="91440" bIns="45720" anchor="t" anchorCtr="0" upright="1">
                          <a:noAutofit/>
                        </wps:bodyPr>
                      </wps:wsp>
                      <wps:wsp>
                        <wps:cNvPr id="28397" name="Rectangle 13495"/>
                        <wps:cNvSpPr>
                          <a:spLocks noChangeArrowheads="1"/>
                        </wps:cNvSpPr>
                        <wps:spPr bwMode="auto">
                          <a:xfrm>
                            <a:off x="4800" y="3855"/>
                            <a:ext cx="1928" cy="454"/>
                          </a:xfrm>
                          <a:prstGeom prst="rect">
                            <a:avLst/>
                          </a:prstGeom>
                          <a:solidFill>
                            <a:srgbClr val="FFFFFF"/>
                          </a:solidFill>
                          <a:ln w="9525">
                            <a:solidFill>
                              <a:srgbClr val="000000"/>
                            </a:solidFill>
                            <a:miter lim="800000"/>
                            <a:headEnd/>
                            <a:tailEnd/>
                          </a:ln>
                        </wps:spPr>
                        <wps:txbx>
                          <w:txbxContent>
                            <w:p w:rsidR="00862F6C" w:rsidRPr="00F811DC" w:rsidRDefault="00862F6C" w:rsidP="00AF7EEE">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28398" name="Text Box 13496"/>
                        <wps:cNvSpPr txBox="1">
                          <a:spLocks noChangeArrowheads="1"/>
                        </wps:cNvSpPr>
                        <wps:spPr bwMode="auto">
                          <a:xfrm>
                            <a:off x="6720" y="3855"/>
                            <a:ext cx="2239" cy="454"/>
                          </a:xfrm>
                          <a:prstGeom prst="rect">
                            <a:avLst/>
                          </a:prstGeom>
                          <a:solidFill>
                            <a:srgbClr val="FFFFFF"/>
                          </a:solidFill>
                          <a:ln w="9525">
                            <a:solidFill>
                              <a:srgbClr val="000000"/>
                            </a:solidFill>
                            <a:miter lim="800000"/>
                            <a:headEnd/>
                            <a:tailEnd/>
                          </a:ln>
                        </wps:spPr>
                        <wps:txbx>
                          <w:txbxContent>
                            <w:p w:rsidR="00862F6C" w:rsidRPr="00F811DC" w:rsidRDefault="00862F6C" w:rsidP="00AF7EEE">
                              <w:pPr>
                                <w:rPr>
                                  <w:rFonts w:asciiTheme="majorHAnsi" w:hAnsiTheme="majorHAnsi" w:cstheme="majorHAnsi"/>
                                  <w:sz w:val="18"/>
                                  <w:szCs w:val="18"/>
                                </w:rPr>
                              </w:pPr>
                              <w:r>
                                <w:rPr>
                                  <w:rFonts w:asciiTheme="majorHAnsi" w:hAnsiTheme="majorHAnsi" w:cstheme="majorHAnsi"/>
                                  <w:sz w:val="18"/>
                                  <w:szCs w:val="18"/>
                                </w:rPr>
                                <w:t>Start EH761AC</w:t>
                              </w:r>
                            </w:p>
                          </w:txbxContent>
                        </wps:txbx>
                        <wps:bodyPr rot="0" vert="horz" wrap="square" lIns="91440" tIns="45720" rIns="91440" bIns="45720" anchor="t" anchorCtr="0" upright="1">
                          <a:noAutofit/>
                        </wps:bodyPr>
                      </wps:wsp>
                      <wps:wsp>
                        <wps:cNvPr id="28399" name="AutoShape 13511"/>
                        <wps:cNvCnPr>
                          <a:cxnSpLocks noChangeShapeType="1"/>
                        </wps:cNvCnPr>
                        <wps:spPr bwMode="auto">
                          <a:xfrm>
                            <a:off x="4680" y="608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00" name="Text Box 13512"/>
                        <wps:cNvSpPr txBox="1">
                          <a:spLocks noChangeArrowheads="1"/>
                        </wps:cNvSpPr>
                        <wps:spPr bwMode="auto">
                          <a:xfrm>
                            <a:off x="5556" y="4335"/>
                            <a:ext cx="4126"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AF7EEE">
                              <w:pPr>
                                <w:rPr>
                                  <w:rFonts w:asciiTheme="majorHAnsi" w:hAnsiTheme="majorHAnsi" w:cstheme="majorHAnsi"/>
                                  <w:sz w:val="18"/>
                                  <w:szCs w:val="18"/>
                                </w:rPr>
                              </w:pPr>
                              <w:r>
                                <w:rPr>
                                  <w:rFonts w:asciiTheme="majorHAnsi" w:hAnsiTheme="majorHAnsi" w:cstheme="majorHAnsi"/>
                                  <w:sz w:val="18"/>
                                  <w:szCs w:val="18"/>
                                </w:rPr>
                                <w:t>(</w:t>
                              </w:r>
                              <w:r w:rsidRPr="00F811DC">
                                <w:rPr>
                                  <w:rFonts w:asciiTheme="majorHAnsi" w:hAnsiTheme="majorHAnsi" w:cstheme="majorHAnsi"/>
                                  <w:sz w:val="18"/>
                                  <w:szCs w:val="18"/>
                                </w:rPr>
                                <w:t>TT7</w:t>
                              </w:r>
                              <w:r>
                                <w:rPr>
                                  <w:rFonts w:asciiTheme="majorHAnsi" w:hAnsiTheme="majorHAnsi" w:cstheme="majorHAnsi"/>
                                  <w:sz w:val="18"/>
                                  <w:szCs w:val="18"/>
                                </w:rPr>
                                <w:t xml:space="preserve">61A OR </w:t>
                              </w:r>
                              <w:r w:rsidRPr="00F811DC">
                                <w:rPr>
                                  <w:rFonts w:asciiTheme="majorHAnsi" w:hAnsiTheme="majorHAnsi" w:cstheme="majorHAnsi"/>
                                  <w:sz w:val="18"/>
                                  <w:szCs w:val="18"/>
                                </w:rPr>
                                <w:t>TT7</w:t>
                              </w:r>
                              <w:r>
                                <w:rPr>
                                  <w:rFonts w:asciiTheme="majorHAnsi" w:hAnsiTheme="majorHAnsi" w:cstheme="majorHAnsi"/>
                                  <w:sz w:val="18"/>
                                  <w:szCs w:val="18"/>
                                </w:rPr>
                                <w:t>61B OR</w:t>
                              </w:r>
                              <w:r w:rsidRPr="00A320FD">
                                <w:rPr>
                                  <w:rFonts w:asciiTheme="majorHAnsi" w:hAnsiTheme="majorHAnsi" w:cstheme="majorHAnsi"/>
                                  <w:sz w:val="18"/>
                                  <w:szCs w:val="18"/>
                                </w:rPr>
                                <w:t xml:space="preserve"> </w:t>
                              </w:r>
                              <w:r w:rsidRPr="00F811DC">
                                <w:rPr>
                                  <w:rFonts w:asciiTheme="majorHAnsi" w:hAnsiTheme="majorHAnsi" w:cstheme="majorHAnsi"/>
                                  <w:sz w:val="18"/>
                                  <w:szCs w:val="18"/>
                                </w:rPr>
                                <w:t>TT7</w:t>
                              </w:r>
                              <w:r>
                                <w:rPr>
                                  <w:rFonts w:asciiTheme="majorHAnsi" w:hAnsiTheme="majorHAnsi" w:cstheme="majorHAnsi"/>
                                  <w:sz w:val="18"/>
                                  <w:szCs w:val="18"/>
                                </w:rPr>
                                <w:t>61C) &gt;TT761</w:t>
                              </w:r>
                              <w:r w:rsidRPr="00F811DC">
                                <w:rPr>
                                  <w:rFonts w:asciiTheme="majorHAnsi" w:hAnsiTheme="majorHAnsi" w:cstheme="majorHAnsi"/>
                                  <w:sz w:val="18"/>
                                  <w:szCs w:val="18"/>
                                </w:rPr>
                                <w:t>setpoint</w:t>
                              </w:r>
                            </w:p>
                          </w:txbxContent>
                        </wps:txbx>
                        <wps:bodyPr rot="0" vert="horz" wrap="square" lIns="91440" tIns="45720" rIns="91440" bIns="45720" anchor="t" anchorCtr="0" upright="1">
                          <a:noAutofit/>
                        </wps:bodyPr>
                      </wps:wsp>
                      <wps:wsp>
                        <wps:cNvPr id="28401" name="Text Box 13513"/>
                        <wps:cNvSpPr txBox="1">
                          <a:spLocks noChangeArrowheads="1"/>
                        </wps:cNvSpPr>
                        <wps:spPr bwMode="auto">
                          <a:xfrm>
                            <a:off x="4896" y="5931"/>
                            <a:ext cx="4398" cy="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AF7EEE">
                              <w:pPr>
                                <w:rPr>
                                  <w:rFonts w:asciiTheme="majorHAnsi" w:hAnsiTheme="majorHAnsi" w:cstheme="majorHAnsi"/>
                                  <w:sz w:val="18"/>
                                  <w:szCs w:val="18"/>
                                </w:rPr>
                              </w:pPr>
                              <w:r>
                                <w:rPr>
                                  <w:rFonts w:asciiTheme="majorHAnsi" w:hAnsiTheme="majorHAnsi" w:cstheme="majorHAnsi"/>
                                  <w:sz w:val="18"/>
                                  <w:szCs w:val="18"/>
                                </w:rPr>
                                <w:t>(</w:t>
                              </w:r>
                              <w:r w:rsidRPr="00F811DC">
                                <w:rPr>
                                  <w:rFonts w:asciiTheme="majorHAnsi" w:hAnsiTheme="majorHAnsi" w:cstheme="majorHAnsi"/>
                                  <w:sz w:val="18"/>
                                  <w:szCs w:val="18"/>
                                </w:rPr>
                                <w:t>TT7</w:t>
                              </w:r>
                              <w:r>
                                <w:rPr>
                                  <w:rFonts w:asciiTheme="majorHAnsi" w:hAnsiTheme="majorHAnsi" w:cstheme="majorHAnsi"/>
                                  <w:sz w:val="18"/>
                                  <w:szCs w:val="18"/>
                                </w:rPr>
                                <w:t xml:space="preserve">61A &amp; </w:t>
                              </w:r>
                              <w:r w:rsidRPr="00F811DC">
                                <w:rPr>
                                  <w:rFonts w:asciiTheme="majorHAnsi" w:hAnsiTheme="majorHAnsi" w:cstheme="majorHAnsi"/>
                                  <w:sz w:val="18"/>
                                  <w:szCs w:val="18"/>
                                </w:rPr>
                                <w:t>TT7</w:t>
                              </w:r>
                              <w:r>
                                <w:rPr>
                                  <w:rFonts w:asciiTheme="majorHAnsi" w:hAnsiTheme="majorHAnsi" w:cstheme="majorHAnsi"/>
                                  <w:sz w:val="18"/>
                                  <w:szCs w:val="18"/>
                                </w:rPr>
                                <w:t>61B &amp;</w:t>
                              </w:r>
                              <w:r w:rsidRPr="00A320FD">
                                <w:rPr>
                                  <w:rFonts w:asciiTheme="majorHAnsi" w:hAnsiTheme="majorHAnsi" w:cstheme="majorHAnsi"/>
                                  <w:sz w:val="18"/>
                                  <w:szCs w:val="18"/>
                                </w:rPr>
                                <w:t xml:space="preserve"> </w:t>
                              </w:r>
                              <w:r w:rsidRPr="00F811DC">
                                <w:rPr>
                                  <w:rFonts w:asciiTheme="majorHAnsi" w:hAnsiTheme="majorHAnsi" w:cstheme="majorHAnsi"/>
                                  <w:sz w:val="18"/>
                                  <w:szCs w:val="18"/>
                                </w:rPr>
                                <w:t>TT7</w:t>
                              </w:r>
                              <w:r>
                                <w:rPr>
                                  <w:rFonts w:asciiTheme="majorHAnsi" w:hAnsiTheme="majorHAnsi" w:cstheme="majorHAnsi"/>
                                  <w:sz w:val="18"/>
                                  <w:szCs w:val="18"/>
                                </w:rPr>
                                <w:t>61C) &lt; (TT761</w:t>
                              </w:r>
                              <w:r w:rsidRPr="00F811DC">
                                <w:rPr>
                                  <w:rFonts w:asciiTheme="majorHAnsi" w:hAnsiTheme="majorHAnsi" w:cstheme="majorHAnsi"/>
                                  <w:sz w:val="18"/>
                                  <w:szCs w:val="18"/>
                                </w:rPr>
                                <w:t>setpoint - 5°C)</w:t>
                              </w:r>
                            </w:p>
                          </w:txbxContent>
                        </wps:txbx>
                        <wps:bodyPr rot="0" vert="horz" wrap="square" lIns="91440" tIns="45720" rIns="91440" bIns="45720" anchor="t" anchorCtr="0" upright="1">
                          <a:noAutofit/>
                        </wps:bodyPr>
                      </wps:wsp>
                      <wps:wsp>
                        <wps:cNvPr id="28402" name="AutoShape 14392"/>
                        <wps:cNvCnPr>
                          <a:cxnSpLocks noChangeShapeType="1"/>
                        </wps:cNvCnPr>
                        <wps:spPr bwMode="auto">
                          <a:xfrm rot="5400000">
                            <a:off x="3443" y="4048"/>
                            <a:ext cx="227"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8403" name="Text Box 14393"/>
                        <wps:cNvSpPr txBox="1">
                          <a:spLocks noChangeArrowheads="1"/>
                        </wps:cNvSpPr>
                        <wps:spPr bwMode="auto">
                          <a:xfrm>
                            <a:off x="3296" y="3605"/>
                            <a:ext cx="787" cy="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7202B" w:rsidRDefault="00862F6C" w:rsidP="00E7202B">
                              <w:pPr>
                                <w:rPr>
                                  <w:rFonts w:asciiTheme="majorHAnsi" w:hAnsiTheme="majorHAnsi" w:cstheme="majorHAnsi"/>
                                  <w:sz w:val="18"/>
                                  <w:szCs w:val="18"/>
                                  <w:lang w:val="fr-FR"/>
                                </w:rPr>
                              </w:pPr>
                              <w:r>
                                <w:rPr>
                                  <w:rFonts w:asciiTheme="majorHAnsi" w:hAnsiTheme="majorHAnsi" w:cstheme="majorHAnsi"/>
                                  <w:sz w:val="18"/>
                                  <w:szCs w:val="18"/>
                                  <w:lang w:val="fr-FR"/>
                                </w:rPr>
                                <w:t>Delay</w:t>
                              </w:r>
                            </w:p>
                          </w:txbxContent>
                        </wps:txbx>
                        <wps:bodyPr rot="0" vert="horz" wrap="square" lIns="91440" tIns="45720" rIns="91440" bIns="45720" anchor="t" anchorCtr="0" upright="1">
                          <a:noAutofit/>
                        </wps:bodyPr>
                      </wps:wsp>
                      <wps:wsp>
                        <wps:cNvPr id="28404" name="Oval 2921"/>
                        <wps:cNvSpPr>
                          <a:spLocks noChangeArrowheads="1"/>
                        </wps:cNvSpPr>
                        <wps:spPr bwMode="auto">
                          <a:xfrm>
                            <a:off x="7100" y="239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C36A7D">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wps:wsp>
                        <wps:cNvPr id="28405" name="Rectangle 4878"/>
                        <wps:cNvSpPr>
                          <a:spLocks noChangeArrowheads="1"/>
                        </wps:cNvSpPr>
                        <wps:spPr bwMode="auto">
                          <a:xfrm>
                            <a:off x="4766" y="2389"/>
                            <a:ext cx="1481" cy="591"/>
                          </a:xfrm>
                          <a:prstGeom prst="rect">
                            <a:avLst/>
                          </a:prstGeom>
                          <a:solidFill>
                            <a:srgbClr val="FFFFFF"/>
                          </a:solidFill>
                          <a:ln w="9525">
                            <a:solidFill>
                              <a:schemeClr val="tx1">
                                <a:lumMod val="100000"/>
                                <a:lumOff val="0"/>
                              </a:schemeClr>
                            </a:solidFill>
                            <a:miter lim="800000"/>
                            <a:headEnd/>
                            <a:tailEnd/>
                          </a:ln>
                        </wps:spPr>
                        <wps:txbx>
                          <w:txbxContent>
                            <w:p w:rsidR="00862F6C" w:rsidRPr="00F21F8C" w:rsidRDefault="00862F6C" w:rsidP="00C36A7D">
                              <w:pPr>
                                <w:rPr>
                                  <w:sz w:val="18"/>
                                  <w:szCs w:val="18"/>
                                </w:rPr>
                              </w:pPr>
                              <w:r w:rsidRPr="00F21F8C">
                                <w:rPr>
                                  <w:sz w:val="18"/>
                                  <w:szCs w:val="18"/>
                                </w:rPr>
                                <w:t>Stop LN2</w:t>
                              </w:r>
                            </w:p>
                          </w:txbxContent>
                        </wps:txbx>
                        <wps:bodyPr rot="0" vert="horz" wrap="square" lIns="91440" tIns="91440" rIns="91440" bIns="91440" anchor="t" anchorCtr="0" upright="1">
                          <a:noAutofit/>
                        </wps:bodyPr>
                      </wps:wsp>
                      <wps:wsp>
                        <wps:cNvPr id="28406" name="Oval 2933"/>
                        <wps:cNvSpPr>
                          <a:spLocks noChangeArrowheads="1"/>
                        </wps:cNvSpPr>
                        <wps:spPr bwMode="auto">
                          <a:xfrm>
                            <a:off x="4432" y="241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C36A7D">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wps:wsp>
                        <wps:cNvPr id="28407" name="Text Box 2930"/>
                        <wps:cNvSpPr txBox="1">
                          <a:spLocks noChangeArrowheads="1"/>
                        </wps:cNvSpPr>
                        <wps:spPr bwMode="auto">
                          <a:xfrm>
                            <a:off x="5733" y="3073"/>
                            <a:ext cx="2823"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4A7EBB"/>
                                </a:solidFill>
                                <a:miter lim="800000"/>
                                <a:headEnd/>
                                <a:tailEnd/>
                              </a14:hiddenLine>
                            </a:ext>
                          </a:extLst>
                        </wps:spPr>
                        <wps:txbx>
                          <w:txbxContent>
                            <w:p w:rsidR="00862F6C" w:rsidRPr="00F21F8C" w:rsidRDefault="00862F6C" w:rsidP="00C36A7D">
                              <w:pPr>
                                <w:rPr>
                                  <w:sz w:val="18"/>
                                  <w:szCs w:val="18"/>
                                </w:rPr>
                              </w:pPr>
                              <w:r w:rsidRPr="00F21F8C">
                                <w:rPr>
                                  <w:sz w:val="18"/>
                                  <w:szCs w:val="18"/>
                                </w:rPr>
                                <w:t>Sequence 7 stopped</w:t>
                              </w:r>
                            </w:p>
                          </w:txbxContent>
                        </wps:txbx>
                        <wps:bodyPr rot="0" vert="horz" wrap="square" lIns="0" tIns="0" rIns="0" bIns="0" anchor="t" anchorCtr="0" upright="1">
                          <a:noAutofit/>
                        </wps:bodyPr>
                      </wps:wsp>
                      <wps:wsp>
                        <wps:cNvPr id="28408" name="AutoShape 4881"/>
                        <wps:cNvCnPr>
                          <a:cxnSpLocks noChangeShapeType="1"/>
                        </wps:cNvCnPr>
                        <wps:spPr bwMode="auto">
                          <a:xfrm>
                            <a:off x="5382" y="323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09" name="Oval 4444"/>
                        <wps:cNvSpPr>
                          <a:spLocks noChangeArrowheads="1"/>
                        </wps:cNvSpPr>
                        <wps:spPr bwMode="auto">
                          <a:xfrm>
                            <a:off x="1722" y="3869"/>
                            <a:ext cx="408" cy="406"/>
                          </a:xfrm>
                          <a:prstGeom prst="ellipse">
                            <a:avLst/>
                          </a:prstGeom>
                          <a:solidFill>
                            <a:srgbClr val="FFFFFF"/>
                          </a:solidFill>
                          <a:ln w="44450">
                            <a:solidFill>
                              <a:srgbClr val="4A7EBB"/>
                            </a:solidFill>
                            <a:round/>
                            <a:headEnd/>
                            <a:tailEnd/>
                          </a:ln>
                        </wps:spPr>
                        <wps:txbx>
                          <w:txbxContent>
                            <w:p w:rsidR="00862F6C" w:rsidRPr="006E7EF2" w:rsidRDefault="00862F6C" w:rsidP="006E7EF2">
                              <w:pPr>
                                <w:jc w:val="center"/>
                                <w:rPr>
                                  <w:rFonts w:ascii="Times New Roman" w:hAnsi="Times New Roman" w:cs="Times New Roman"/>
                                  <w:b/>
                                  <w:szCs w:val="20"/>
                                  <w:lang w:val="fr-FR"/>
                                </w:rPr>
                              </w:pPr>
                              <w:r>
                                <w:rPr>
                                  <w:rFonts w:ascii="Times New Roman" w:hAnsi="Times New Roman" w:cs="Times New Roman"/>
                                  <w:b/>
                                  <w:szCs w:val="20"/>
                                  <w:lang w:val="fr-FR"/>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496" o:spid="_x0000_s4995" style="position:absolute;left:0;text-align:left;margin-left:-2.15pt;margin-top:2.35pt;width:426.3pt;height:214.15pt;z-index:276920832" coordorigin="1375,2348" coordsize="8526,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">
                <v:roundrect id="AutoShape 3306" o:spid="_x0000_s4996" style="position:absolute;left:1375;top:3444;width:8526;height:318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quNckA&#10;AADeAAAADwAAAGRycy9kb3ducmV2LnhtbESPQWvCQBSE74X+h+UVeqsbFdsYXaUoBaEQ1Ip6fGSf&#10;2dDs25DdaNpf3y0Uehxm5htmvuxtLa7U+sqxguEgAUFcOF1xqeDw8faUgvABWWPtmBR8kYfl4v5u&#10;jpl2N97RdR9KESHsM1RgQmgyKX1hyKIfuIY4ehfXWgxRtqXULd4i3NZylCTP0mLFccFgQytDxee+&#10;swrG37k1J9N1x/w9zTeT4fS83k6VenzoX2cgAvXhP/zX3mgFo3T8MoHfO/E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iquNckAAADeAAAADwAAAAAAAAAAAAAAAACYAgAA&#10;ZHJzL2Rvd25yZXYueG1sUEsFBgAAAAAEAAQA9QAAAI4DAAAAAA==&#10;" filled="f" strokecolor="red" strokeweight="3.5pt">
                  <v:textbox inset=",7.2pt,,7.2pt"/>
                </v:roundrect>
                <v:shape id="Text Box 2920" o:spid="_x0000_s4997" type="#_x0000_t202" style="position:absolute;left:1778;top:3578;width:1260;height: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MPsQA&#10;AADeAAAADwAAAGRycy9kb3ducmV2LnhtbESPS4vCMBSF9wP+h3AFd2OqQkerUVQQBxkQHwuXl+b2&#10;gc1NaWKt/34iDMzy8J0HZ7HqTCVaalxpWcFoGIEgTq0uOVdwvew+pyCcR9ZYWSYFL3KwWvY+Fpho&#10;++QTtWefi1DCLkEFhfd1IqVLCzLohrYmDiyzjUEfZJNL3eAzlJtKjqMolgZLDgsF1rQtKL2fH0bB&#10;JrZ5O5rczM8h28vZMdOBeaUG/W49B+Gp8//mv/S3VjCeTr5ieN8JV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QDD7EAAAA3gAAAA8AAAAAAAAAAAAAAAAAmAIAAGRycy9k&#10;b3ducmV2LnhtbFBLBQYAAAAABAAEAPUAAACJAwAAAAA=&#10;" fillcolor="white [3212]" stroked="f">
                  <v:textbox inset="0,0,0,0">
                    <w:txbxContent>
                      <w:p w:rsidR="00862F6C" w:rsidRPr="00DF61A7" w:rsidRDefault="00862F6C" w:rsidP="00517636">
                        <w:pPr>
                          <w:rPr>
                            <w:color w:val="FF0000"/>
                          </w:rPr>
                        </w:pPr>
                        <w:r>
                          <w:rPr>
                            <w:color w:val="FF0000"/>
                          </w:rPr>
                          <w:t>Subsequence</w:t>
                        </w:r>
                      </w:p>
                    </w:txbxContent>
                  </v:textbox>
                </v:shape>
                <v:shape id="AutoShape 13470" o:spid="_x0000_s4998" type="#_x0000_t32" style="position:absolute;left:5508;top:2577;width:0;height:28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Ske8cAAADeAAAADwAAAGRycy9kb3ducmV2LnhtbESPQWsCMRSE74X+h/CEXopmVVpla5Rt&#10;QagFD1q9Pzevm+DmZbuJuv57IxR6HGbmG2a26FwtztQG61nBcJCBIC69tlwp2H0v+1MQISJrrD2T&#10;gisFWMwfH2aYa3/hDZ23sRIJwiFHBSbGJpcylIYchoFviJP341uHMcm2krrFS4K7Wo6y7FU6tJwW&#10;DDb0Yag8bk9OwXo1fC8Oxq6+Nr92/bIs6lP1vFfqqdcVbyAidfE//Nf+1ApG0/FkAv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9KR7xwAAAN4AAAAPAAAAAAAA&#10;AAAAAAAAAKECAABkcnMvZG93bnJldi54bWxQSwUGAAAAAAQABAD5AAAAlQMAAAAA&#10;"/>
                <v:shape id="AutoShape 13472" o:spid="_x0000_s4999" type="#_x0000_t32" style="position:absolute;left:4812;top:5415;width:12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swCcQAAADeAAAADwAAAGRycy9kb3ducmV2LnhtbERPTWsCMRC9C/6HMIVeRLNabGVrlG1B&#10;qIIHrd7HzXQTupmsm6jbf28OQo+P9z1fdq4WV2qD9axgPMpAEJdeW64UHL5XwxmIEJE11p5JwR8F&#10;WC76vTnm2t94R9d9rEQK4ZCjAhNjk0sZSkMOw8g3xIn78a3DmGBbSd3iLYW7Wk6y7FU6tJwaDDb0&#10;aaj83V+cgu16/FGcjF1vdme7na6K+lINjko9P3XFO4hIXfwXP9xfWsFk9vKW9qY76QrIx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azAJxAAAAN4AAAAPAAAAAAAAAAAA&#10;AAAAAKECAABkcnMvZG93bnJldi54bWxQSwUGAAAAAAQABAD5AAAAkgMAAAAA&#10;"/>
                <v:shape id="AutoShape 13473" o:spid="_x0000_s5000" type="#_x0000_t32" style="position:absolute;left:4368;top:3711;width:0;height:27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8kUccAAADeAAAADwAAAGRycy9kb3ducmV2LnhtbESPQWvCQBSE7wX/w/KEXkrdxEIbo6tI&#10;oVA8CNUcPD52n0kw+zbubmP677tCocdhZr5hVpvRdmIgH1rHCvJZBoJYO9NyraA6fjwXIEJENtg5&#10;JgU/FGCznjyssDTuxl80HGItEoRDiQqaGPtSyqAbshhmridO3tl5izFJX0vj8ZbgtpPzLHuVFltO&#10;Cw329N6Qvhy+rYJ2V+2r4ekavS52+cnn4XjqtFKP03G7BBFpjP/hv/anUTAvXt4WcL+Tr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fyRRxwAAAN4AAAAPAAAAAAAA&#10;AAAAAAAAAKECAABkcnMvZG93bnJldi54bWxQSwUGAAAAAAQABAD5AAAAlQMAAAAA&#10;"/>
                <v:shape id="AutoShape 13474" o:spid="_x0000_s5001" type="#_x0000_t32" style="position:absolute;left:4368;top:3711;width:10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u4lcYAAADeAAAADwAAAGRycy9kb3ducmV2LnhtbESPy2rCQBSG9wXfYThCd3ViCiVER1FB&#10;bCtdNF7Wh8wxCWbOpDNTjT69syh0+fPf+Kbz3rTiQs43lhWMRwkI4tLqhisF+936JQPhA7LG1jIp&#10;uJGH+WzwNMVc2yt/06UIlYgj7HNUUIfQ5VL6siaDfmQ74uidrDMYonSV1A6vcdy0Mk2SN2mw4fhQ&#10;Y0ermspz8WsUfG67Jv3ZfLmPNtCx0PfDcjM+KPU87BcTEIH68B/+a79rBWn2mkWAiBNRQM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ruJXGAAAA3gAAAA8AAAAAAAAA&#10;AAAAAAAAoQIAAGRycy9kb3ducmV2LnhtbFBLBQYAAAAABAAEAPkAAACUAwAAAAA=&#10;" strokeweight=".5pt">
                  <v:stroke endarrow="block"/>
                </v:shape>
                <v:shape id="AutoShape 13475" o:spid="_x0000_s5002" type="#_x0000_t32" style="position:absolute;left:5376;top:3423;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Tps8gAAADeAAAADwAAAGRycy9kb3ducmV2LnhtbESPQWsCMRSE74X+h/AKvZSaXYuybI2y&#10;LQhV8KBt76+b5ya4edluom7/fSMIHoeZ+YaZLQbXihP1wXpWkI8yEMS115YbBV+fy+cCRIjIGlvP&#10;pOCPAizm93czLLU/85ZOu9iIBOFQogITY1dKGWpDDsPId8TJ2/veYUyyb6Tu8ZzgrpXjLJtKh5bT&#10;gsGO3g3Vh93RKdis8rfqx9jVevtrN5Nl1R6bp2+lHh+G6hVEpCHewtf2h1YwLl6KHC530hWQ8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ITps8gAAADeAAAADwAAAAAA&#10;AAAAAAAAAAChAgAAZHJzL2Rvd25yZXYueG1sUEsFBgAAAAAEAAQA+QAAAJYDAAAAAA==&#10;"/>
                <v:shape id="AutoShape 13476" o:spid="_x0000_s5003" type="#_x0000_t32" style="position:absolute;left:5388;top:452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Z3xMgAAADeAAAADwAAAGRycy9kb3ducmV2LnhtbESPQWsCMRSE74X+h/AKXkrNuqWybI2y&#10;FYQqeNC299fNcxPcvGw3Ubf/vhEKHoeZ+YaZLQbXijP1wXpWMBlnIIhrry03Cj4/Vk8FiBCRNbae&#10;ScEvBVjM7+9mWGp/4R2d97ERCcKhRAUmxq6UMtSGHIax74iTd/C9w5hk30jd4yXBXSvzLJtKh5bT&#10;gsGOlobq4/7kFGzXk7fq29j1Zvdjty+rqj01j19KjR6G6hVEpCHewv/td60gL56LHK530hWQ8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FZ3xMgAAADeAAAADwAAAAAA&#10;AAAAAAAAAAChAgAAZHJzL2Rvd25yZXYueG1sUEsFBgAAAAAEAAQA+QAAAJYDAAAAAA==&#10;"/>
                <v:rect id="Rectangle 13477" o:spid="_x0000_s5004" style="position:absolute;left:7008;top:2348;width:1722;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mh8YA&#10;AADeAAAADwAAAGRycy9kb3ducmV2LnhtbESPQWvCQBSE70L/w/IKvenGBCSNriItlvaoycXbM/tM&#10;otm3Ibtq2l/vCkKPw8x8wyxWg2nFlXrXWFYwnUQgiEurG64UFPlmnIJwHllja5kU/JKD1fJltMBM&#10;2xtv6brzlQgQdhkqqL3vMildWZNBN7EdcfCOtjfog+wrqXu8BbhpZRxFM2mw4bBQY0cfNZXn3cUo&#10;ODRxgX/b/Csy75vE/wz56bL/VOrtdVjPQXga/H/42f7WCuI0SRN43AlX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kmh8YAAADeAAAADwAAAAAAAAAAAAAAAACYAgAAZHJz&#10;L2Rvd25yZXYueG1sUEsFBgAAAAAEAAQA9QAAAIsDAAAAAA==&#10;">
                  <v:textbox>
                    <w:txbxContent>
                      <w:p w:rsidR="00862F6C" w:rsidRPr="00F811DC" w:rsidRDefault="00862F6C" w:rsidP="00AF7EEE">
                        <w:pPr>
                          <w:spacing w:before="120"/>
                          <w:jc w:val="center"/>
                          <w:rPr>
                            <w:rFonts w:asciiTheme="majorHAnsi" w:hAnsiTheme="majorHAnsi" w:cstheme="majorHAnsi"/>
                            <w:sz w:val="18"/>
                            <w:szCs w:val="18"/>
                          </w:rPr>
                        </w:pPr>
                        <w:r w:rsidRPr="00F811DC">
                          <w:rPr>
                            <w:rFonts w:asciiTheme="majorHAnsi" w:hAnsiTheme="majorHAnsi" w:cstheme="majorHAnsi"/>
                            <w:sz w:val="18"/>
                            <w:szCs w:val="18"/>
                          </w:rPr>
                          <w:t>Stop</w:t>
                        </w:r>
                      </w:p>
                    </w:txbxContent>
                  </v:textbox>
                </v:rect>
                <v:shape id="AutoShape 13478" o:spid="_x0000_s5005" type="#_x0000_t32" style="position:absolute;left:4812;top:5415;width:0;height:10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NKK8gAAADeAAAADwAAAGRycy9kb3ducmV2LnhtbESPT2sCMRTE74V+h/CEXopm1VaWrVG2&#10;BaEWPPin99fN6ya4edluoq7fvikIPQ4z8xtmvuxdI87UBetZwXiUgSCuvLZcKzjsV8McRIjIGhvP&#10;pOBKAZaL+7s5FtpfeEvnXaxFgnAoUIGJsS2kDJUhh2HkW+LkffvOYUyyq6Xu8JLgrpGTLJtJh5bT&#10;gsGW3gxVx93JKdisx6/ll7Hrj+2P3TyvyuZUP34q9TDoyxcQkfr4H76137WCST7Nn+DvTroCc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PNKK8gAAADeAAAADwAAAAAA&#10;AAAAAAAAAAChAgAAZHJzL2Rvd25yZXYueG1sUEsFBgAAAAAEAAQA+QAAAJYDAAAAAA==&#10;"/>
                <v:shape id="AutoShape 13479" o:spid="_x0000_s5006" type="#_x0000_t32" style="position:absolute;left:6096;top:5415;width:7;height:4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vsMcAAADeAAAADwAAAGRycy9kb3ducmV2LnhtbESPQWsCMRSE70L/Q3gFL1KzWpRla5Rt&#10;QVDBg9reXzevm9DNy3YTdfvvTaHgcZiZb5jFqneNuFAXrGcFk3EGgrjy2nKt4P20fspBhIissfFM&#10;Cn4pwGr5MFhgof2VD3Q5xlokCIcCFZgY20LKUBlyGMa+JU7el+8cxiS7WuoOrwnuGjnNsrl0aDkt&#10;GGzpzVD1fTw7Bfvt5LX8NHa7O/zY/WxdNud69KHU8LEvX0BE6uM9/N/eaAXT/Dmfwd+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v++wxwAAAN4AAAAPAAAAAAAA&#10;AAAAAAAAAKECAABkcnMvZG93bnJldi54bWxQSwUGAAAAAAQABAD5AAAAlQMAAAAA&#10;"/>
                <v:shape id="Text Box 13480" o:spid="_x0000_s5007" type="#_x0000_t202" style="position:absolute;left:6228;top:5427;width:787;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eXccUA&#10;AADeAAAADwAAAGRycy9kb3ducmV2LnhtbESP3YrCMBSE7wXfIRzBG9FUV2u3a5R1QfHWnwc4Nse2&#10;2JyUJmvr25uFBS+HmfmGWW06U4kHNa60rGA6iUAQZ1aXnCu4nHfjBITzyBory6TgSQ42635vham2&#10;LR/pcfK5CBB2KSoovK9TKV1WkEE3sTVx8G62MeiDbHKpG2wD3FRyFkWxNFhyWCiwpp+Csvvp1yi4&#10;HdrR4rO97v1leZzHWyyXV/tUajjovr9AeOr8O/zfPmgFs+QjieHvTrgC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95dxxQAAAN4AAAAPAAAAAAAAAAAAAAAAAJgCAABkcnMv&#10;ZG93bnJldi54bWxQSwUGAAAAAAQABAD1AAAAigMAAAAA&#10;" stroked="f">
                  <v:textbox>
                    <w:txbxContent>
                      <w:p w:rsidR="00862F6C" w:rsidRPr="00F811DC" w:rsidRDefault="00862F6C" w:rsidP="00AF7EEE">
                        <w:pPr>
                          <w:rPr>
                            <w:rFonts w:asciiTheme="majorHAnsi" w:hAnsiTheme="majorHAnsi" w:cstheme="majorHAnsi"/>
                            <w:sz w:val="18"/>
                            <w:szCs w:val="18"/>
                          </w:rPr>
                        </w:pPr>
                        <w:r w:rsidRPr="00F811DC">
                          <w:rPr>
                            <w:rFonts w:asciiTheme="majorHAnsi" w:hAnsiTheme="majorHAnsi" w:cstheme="majorHAnsi"/>
                            <w:sz w:val="18"/>
                            <w:szCs w:val="18"/>
                          </w:rPr>
                          <w:t>Stop</w:t>
                        </w:r>
                      </w:p>
                    </w:txbxContent>
                  </v:textbox>
                </v:shape>
                <v:shape id="AutoShape 13481" o:spid="_x0000_s5008" type="#_x0000_t32" style="position:absolute;left:5988;top:5619;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HUXMgAAADeAAAADwAAAGRycy9kb3ducmV2LnhtbESPT2sCMRTE74V+h/CEXopmVVqXrVG2&#10;BaEWPPin99fN6ya4edluoq7fvikIPQ4z8xtmvuxdI87UBetZwXiUgSCuvLZcKzjsV8McRIjIGhvP&#10;pOBKAZaL+7s5FtpfeEvnXaxFgnAoUIGJsS2kDJUhh2HkW+LkffvOYUyyq6Xu8JLgrpGTLHuWDi2n&#10;BYMtvRmqjruTU7BZj1/LL2PXH9sfu3lalc2pfvxU6mHQly8gIvXxP3xrv2sFk3yaz+DvTroCc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CHUXMgAAADeAAAADwAAAAAA&#10;AAAAAAAAAAChAgAAZHJzL2Rvd25yZXYueG1sUEsFBgAAAAAEAAQA+QAAAJYDAAAAAA==&#10;"/>
                <v:shape id="AutoShape 13482" o:spid="_x0000_s5009" type="#_x0000_t32" style="position:absolute;left:4356;top:6423;width:4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5ALsUAAADeAAAADwAAAGRycy9kb3ducmV2LnhtbERPz2vCMBS+C/sfwhvsIjPV4SidUTpB&#10;mAMPdvP+bN6asOalNlG7/345CB4/vt+L1eBacaE+WM8KppMMBHHtteVGwffX5jkHESKyxtYzKfij&#10;AKvlw2iBhfZX3tOlio1IIRwKVGBi7AopQ23IYZj4jjhxP753GBPsG6l7vKZw18pZlr1Kh5ZTg8GO&#10;1obq3+rsFOy20/fyaOz2c3+yu/mmbM/N+KDU0+NQvoGINMS7+Ob+0Apm+Uue9qY76QrI5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5ALsUAAADeAAAADwAAAAAAAAAA&#10;AAAAAAChAgAAZHJzL2Rvd25yZXYueG1sUEsFBgAAAAAEAAQA+QAAAJMDAAAAAA==&#10;"/>
                <v:shape id="AutoShape 13483" o:spid="_x0000_s5010" type="#_x0000_t32" style="position:absolute;left:6096;top:5907;width:3515;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pUdscAAADeAAAADwAAAGRycy9kb3ducmV2LnhtbESPwWrDMBBE74X+g9hCLqWRnUJwnCih&#10;FAolh0BjH3JcpK1tYq1cSXWcv48KhRyHmXnDbHaT7cVIPnSOFeTzDASxdqbjRkFdfbwUIEJENtg7&#10;JgVXCrDbPj5ssDTuwl80HmMjEoRDiQraGIdSyqBbshjmbiBO3rfzFmOSvpHG4yXBbS8XWbaUFjtO&#10;Cy0O9N6SPh9/rYJuXx/q8fknel3s85PPQ3XqtVKzp+ltDSLSFO/h//anUbAoXosV/N1JV0Bu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qlR2xwAAAN4AAAAPAAAAAAAA&#10;AAAAAAAAAKECAABkcnMvZG93bnJldi54bWxQSwUGAAAAAAQABAD5AAAAlQMAAAAA&#10;"/>
                <v:shape id="AutoShape 13484" o:spid="_x0000_s5011" type="#_x0000_t32" style="position:absolute;left:9598;top:2621;width:0;height:32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Ha9cYAAADeAAAADwAAAGRycy9kb3ducmV2LnhtbESPzWoCMRSF94LvEG6hG6kZLRadGmVa&#10;EKrgQqv76+R2Ejq5GSdRp29vFkKXh/PHN192rhZXaoP1rGA0zEAQl15brhQcvlcvUxAhImusPZOC&#10;PwqwXPR7c8y1v/GOrvtYiTTCIUcFJsYmlzKUhhyGoW+Ik/fjW4cxybaSusVbGne1HGfZm3RoOT0Y&#10;bOjTUPm7vzgF2/XoozgZu97sznY7WRX1pRoclXp+6op3EJG6+B9+tL+0gvH0dZYAEk5C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R2vXGAAAA3gAAAA8AAAAAAAAA&#10;AAAAAAAAoQIAAGRycy9kb3ducmV2LnhtbFBLBQYAAAAABAAEAPkAAACUAwAAAAA=&#10;"/>
                <v:shape id="AutoShape 13485" o:spid="_x0000_s5012" type="#_x0000_t32" style="position:absolute;left:8738;top:2636;width:85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hagMcAAADeAAAADwAAAGRycy9kb3ducmV2LnhtbESPzWrDMBCE74W+g9hAb43sBJrEjWxK&#10;m5IcesnPocfFWlsm1spYcuK8fVQI9DjMzDfMuhhtKy7U+8axgnSagCAunW64VnA6fr8uQfiArLF1&#10;TApu5KHIn5/WmGl35T1dDqEWEcI+QwUmhC6T0peGLPqp64ijV7neYoiyr6Xu8RrhtpWzJHmTFhuO&#10;CwY7+jRUng+DVfB1+ym3Q9LVZlFt9sOikj79rZR6mYwf7yACjeE//GjvtILZcr5K4e9OvAIyv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eFqAxwAAAN4AAAAPAAAAAAAA&#10;AAAAAAAAAKECAABkcnMvZG93bnJldi54bWxQSwUGAAAAAAQABAD5AAAAlQMAAAAA&#10;" strokeweight=".5pt">
                  <v:stroke startarrow="block"/>
                </v:shape>
                <v:shape id="AutoShape 13486" o:spid="_x0000_s5013" type="#_x0000_t32" style="position:absolute;left:3059;top:3543;width:243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dQ2scAAADeAAAADwAAAGRycy9kb3ducmV2LnhtbESPwWrDMBBE74X+g9hCLqWR7UBx3Cih&#10;BAolh0ISH3JcpK1taq1cSXGcv68CgR6HmXnDrDaT7cVIPnSOFeTzDASxdqbjRkF9/HgpQYSIbLB3&#10;TAquFGCzfnxYYWXchfc0HmIjEoRDhQraGIdKyqBbshjmbiBO3rfzFmOSvpHG4yXBbS+LLHuVFjtO&#10;Cy0OtG1J/xzOVkG3q7/q8fk3el3u8pPPw/HUa6VmT9P7G4hIU/wP39ufRkFRLpYF3O6kKyD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11DaxwAAAN4AAAAPAAAAAAAA&#10;AAAAAAAAAKECAABkcnMvZG93bnJldi54bWxQSwUGAAAAAAQABAD5AAAAlQMAAAAA&#10;"/>
                <v:shape id="AutoShape 13487" o:spid="_x0000_s5014" type="#_x0000_t32" style="position:absolute;left:3052;top:3543;width:0;height:5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WDkcQAAADeAAAADwAAAGRycy9kb3ducmV2LnhtbESPwWrDMBBE74X+g9hCbo0cuwTXtRJK&#10;IBB6q9sPWKyN5dpaGUuNlb+vAoEeh5k3w9T7aEdxodn3jhVs1hkI4tbpnjsF31/H5xKED8gaR8ek&#10;4Eoe9rvHhxor7Rb+pEsTOpFK2FeowIQwVVL61pBFv3YTcfLObrYYkpw7qWdcUrkdZZ5lW2mx57Rg&#10;cKKDoXZofq2C3Gziy/EHp+KjiUN+brqtaxelVk/x/Q1EoBj+w3f6pBNXFq8F3O6kKyB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9YORxAAAAN4AAAAPAAAAAAAAAAAA&#10;AAAAAKECAABkcnMvZG93bnJldi54bWxQSwUGAAAAAAQABAD5AAAAkgMAAAAA&#10;" strokeweight=".5pt">
                  <v:stroke endarrow="block"/>
                </v:shape>
                <v:rect id="Rectangle 13488" o:spid="_x0000_s5015" style="position:absolute;left:2340;top:4119;width:1722;height: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koLsUA&#10;AADeAAAADwAAAGRycy9kb3ducmV2LnhtbESPQYvCMBSE78L+h/AWvGm6VUSrURZF0aPWy97eNs+2&#10;u81LaaJWf70RBI/DzHzDzBatqcSFGldaVvDVj0AQZ1aXnCs4puveGITzyBory6TgRg4W84/ODBNt&#10;r7yny8HnIkDYJaig8L5OpHRZQQZd39bEwTvZxqAPssmlbvAa4KaScRSNpMGSw0KBNS0Lyv4PZ6Pg&#10;t4yPeN+nm8hM1gO/a9O/889Kqe5n+z0F4an17/CrvdUK4vFgMoTnnXAF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6SguxQAAAN4AAAAPAAAAAAAAAAAAAAAAAJgCAABkcnMv&#10;ZG93bnJldi54bWxQSwUGAAAAAAQABAD1AAAAigMAAAAA&#10;">
                  <v:textbox>
                    <w:txbxContent>
                      <w:p w:rsidR="00862F6C" w:rsidRPr="00F811DC" w:rsidRDefault="00862F6C" w:rsidP="00751F5E">
                        <w:pPr>
                          <w:spacing w:before="80"/>
                          <w:jc w:val="center"/>
                          <w:rPr>
                            <w:rFonts w:asciiTheme="majorHAnsi" w:hAnsiTheme="majorHAnsi" w:cstheme="majorHAnsi"/>
                            <w:sz w:val="18"/>
                            <w:szCs w:val="18"/>
                          </w:rPr>
                        </w:pPr>
                        <w:r w:rsidRPr="00F811DC">
                          <w:rPr>
                            <w:rFonts w:asciiTheme="majorHAnsi" w:hAnsiTheme="majorHAnsi" w:cstheme="majorHAnsi"/>
                            <w:sz w:val="18"/>
                            <w:szCs w:val="18"/>
                          </w:rPr>
                          <w:t>To other heaters</w:t>
                        </w:r>
                      </w:p>
                    </w:txbxContent>
                  </v:textbox>
                </v:rect>
                <v:rect id="Rectangle 13493" o:spid="_x0000_s5016" style="position:absolute;left:4800;top:4719;width:1928;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WNtcUA&#10;AADeAAAADwAAAGRycy9kb3ducmV2LnhtbESPQYvCMBSE78L+h/AWvGm6FUWrURZF0aPWy97eNs+2&#10;u81LaaJWf70RBI/DzHzDzBatqcSFGldaVvDVj0AQZ1aXnCs4puveGITzyBory6TgRg4W84/ODBNt&#10;r7yny8HnIkDYJaig8L5OpHRZQQZd39bEwTvZxqAPssmlbvAa4KaScRSNpMGSw0KBNS0Lyv4PZ6Pg&#10;t4yPeN+nm8hM1gO/a9O/889Kqe5n+z0F4an17/CrvdUK4vFgMoTnnXAF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pY21xQAAAN4AAAAPAAAAAAAAAAAAAAAAAJgCAABkcnMv&#10;ZG93bnJldi54bWxQSwUGAAAAAAQABAD1AAAAigMAAAAA&#10;">
                  <v:textbox>
                    <w:txbxContent>
                      <w:p w:rsidR="00862F6C" w:rsidRPr="00F811DC" w:rsidRDefault="00862F6C" w:rsidP="00AF7EEE">
                        <w:pPr>
                          <w:jc w:val="center"/>
                          <w:rPr>
                            <w:rFonts w:asciiTheme="majorHAnsi" w:hAnsiTheme="majorHAnsi" w:cstheme="majorHAnsi"/>
                            <w:sz w:val="18"/>
                            <w:szCs w:val="18"/>
                          </w:rPr>
                        </w:pPr>
                        <w:r w:rsidRPr="00F811DC">
                          <w:rPr>
                            <w:rFonts w:asciiTheme="majorHAnsi" w:hAnsiTheme="majorHAnsi" w:cstheme="majorHAnsi"/>
                            <w:sz w:val="18"/>
                            <w:szCs w:val="18"/>
                          </w:rPr>
                          <w:t>Stop warm-up</w:t>
                        </w:r>
                      </w:p>
                    </w:txbxContent>
                  </v:textbox>
                </v:rect>
                <v:shape id="Text Box 13494" o:spid="_x0000_s5017" type="#_x0000_t202" style="position:absolute;left:6708;top:4719;width:2254;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BP28cA&#10;AADeAAAADwAAAGRycy9kb3ducmV2LnhtbESPQWvCQBSE74X+h+UVvJS6UUsaU1cRoUVvakt7fWSf&#10;SWj2bdxdY/z3rlDwOMzMN8xs0ZtGdOR8bVnBaJiAIC6srrlU8P318ZKB8AFZY2OZFFzIw2L++DDD&#10;XNsz76jbh1JECPscFVQhtLmUvqjIoB/aljh6B+sMhihdKbXDc4SbRo6TJJUGa44LFba0qqj425+M&#10;gux13f36zWT7U6SHZhqe37rPo1Nq8NQv30EE6sM9/N9eawXjbDJN4XYnX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AT9vHAAAA3gAAAA8AAAAAAAAAAAAAAAAAmAIAAGRy&#10;cy9kb3ducmV2LnhtbFBLBQYAAAAABAAEAPUAAACMAwAAAAA=&#10;">
                  <v:textbox>
                    <w:txbxContent>
                      <w:p w:rsidR="00862F6C" w:rsidRPr="00F811DC" w:rsidRDefault="00862F6C" w:rsidP="00AF7EEE">
                        <w:pPr>
                          <w:rPr>
                            <w:rFonts w:asciiTheme="majorHAnsi" w:hAnsiTheme="majorHAnsi" w:cstheme="majorHAnsi"/>
                            <w:sz w:val="18"/>
                            <w:szCs w:val="18"/>
                          </w:rPr>
                        </w:pPr>
                        <w:r>
                          <w:rPr>
                            <w:rFonts w:asciiTheme="majorHAnsi" w:hAnsiTheme="majorHAnsi" w:cstheme="majorHAnsi"/>
                            <w:sz w:val="18"/>
                            <w:szCs w:val="18"/>
                          </w:rPr>
                          <w:t>Stop EH761</w:t>
                        </w:r>
                        <w:r w:rsidRPr="00F811DC">
                          <w:rPr>
                            <w:rFonts w:asciiTheme="majorHAnsi" w:hAnsiTheme="majorHAnsi" w:cstheme="majorHAnsi"/>
                            <w:sz w:val="18"/>
                            <w:szCs w:val="18"/>
                          </w:rPr>
                          <w:t>A</w:t>
                        </w:r>
                        <w:r>
                          <w:rPr>
                            <w:rFonts w:asciiTheme="majorHAnsi" w:hAnsiTheme="majorHAnsi" w:cstheme="majorHAnsi"/>
                            <w:sz w:val="18"/>
                            <w:szCs w:val="18"/>
                          </w:rPr>
                          <w:t>C</w:t>
                        </w:r>
                      </w:p>
                    </w:txbxContent>
                  </v:textbox>
                </v:shape>
                <v:rect id="Rectangle 13495" o:spid="_x0000_s5018" style="position:absolute;left:4800;top:3855;width:1928;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u2WcYA&#10;AADeAAAADwAAAGRycy9kb3ducmV2LnhtbESPT4vCMBTE78J+h/AWvGm6FfxTjbIoih61Xvb2tnm2&#10;3W1eShO1+umNIHgcZuY3zGzRmkpcqHGlZQVf/QgEcWZ1ybmCY7rujUE4j6yxskwKbuRgMf/ozDDR&#10;9sp7uhx8LgKEXYIKCu/rREqXFWTQ9W1NHLyTbQz6IJtc6gavAW4qGUfRUBosOSwUWNOyoOz/cDYK&#10;fsv4iPd9uonMZD3wuzb9O/+slOp+tt9TEJ5a/w6/2lutIB4PJiN43glX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u2WcYAAADeAAAADwAAAAAAAAAAAAAAAACYAgAAZHJz&#10;L2Rvd25yZXYueG1sUEsFBgAAAAAEAAQA9QAAAIsDAAAAAA==&#10;">
                  <v:textbox>
                    <w:txbxContent>
                      <w:p w:rsidR="00862F6C" w:rsidRPr="00F811DC" w:rsidRDefault="00862F6C" w:rsidP="00AF7EEE">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13496" o:spid="_x0000_s5019" type="#_x0000_t202" style="position:absolute;left:6720;top:3855;width:2239;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N+MsQA&#10;AADeAAAADwAAAGRycy9kb3ducmV2LnhtbERPz2vCMBS+D/Y/hDfwMjSdiqudUURQ9KZO9Pponm1Z&#10;89Ilsdb/3hwGO358v2eLztSiJecrywo+BgkI4tzqigsFp+91PwXhA7LG2jIpeJCHxfz1ZYaZtnc+&#10;UHsMhYgh7DNUUIbQZFL6vCSDfmAb4shdrTMYInSF1A7vMdzUcpgkE2mw4thQYkOrkvKf480oSMfb&#10;9uJ3o/05n1zraXj/bDe/TqneW7f8AhGoC//iP/dWKximo2ncG+/EK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TfjLEAAAA3gAAAA8AAAAAAAAAAAAAAAAAmAIAAGRycy9k&#10;b3ducmV2LnhtbFBLBQYAAAAABAAEAPUAAACJAwAAAAA=&#10;">
                  <v:textbox>
                    <w:txbxContent>
                      <w:p w:rsidR="00862F6C" w:rsidRPr="00F811DC" w:rsidRDefault="00862F6C" w:rsidP="00AF7EEE">
                        <w:pPr>
                          <w:rPr>
                            <w:rFonts w:asciiTheme="majorHAnsi" w:hAnsiTheme="majorHAnsi" w:cstheme="majorHAnsi"/>
                            <w:sz w:val="18"/>
                            <w:szCs w:val="18"/>
                          </w:rPr>
                        </w:pPr>
                        <w:r>
                          <w:rPr>
                            <w:rFonts w:asciiTheme="majorHAnsi" w:hAnsiTheme="majorHAnsi" w:cstheme="majorHAnsi"/>
                            <w:sz w:val="18"/>
                            <w:szCs w:val="18"/>
                          </w:rPr>
                          <w:t>Start EH761AC</w:t>
                        </w:r>
                      </w:p>
                    </w:txbxContent>
                  </v:textbox>
                </v:shape>
                <v:shape id="AutoShape 13511" o:spid="_x0000_s5020" type="#_x0000_t32" style="position:absolute;left:4680;top:608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tzaMcAAADeAAAADwAAAGRycy9kb3ducmV2LnhtbESPQWsCMRSE74X+h/CEXopmVVp0a5Rt&#10;QagFD1q9Pzevm+DmZbuJuv57IxR6HGbmG2a26FwtztQG61nBcJCBIC69tlwp2H0v+xMQISJrrD2T&#10;gisFWMwfH2aYa3/hDZ23sRIJwiFHBSbGJpcylIYchoFviJP341uHMcm2krrFS4K7Wo6y7FU6tJwW&#10;DDb0Yag8bk9OwXo1fC8Oxq6+Nr92/bIs6lP1vFfqqdcVbyAidfE//Nf+1ApGk/F0Cv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K3NoxwAAAN4AAAAPAAAAAAAA&#10;AAAAAAAAAKECAABkcnMvZG93bnJldi54bWxQSwUGAAAAAAQABAD5AAAAlQMAAAAA&#10;"/>
                <v:shape id="Text Box 13512" o:spid="_x0000_s5021" type="#_x0000_t202" style="position:absolute;left:5556;top:4335;width:4126;height: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uctsIA&#10;AADeAAAADwAAAGRycy9kb3ducmV2LnhtbESPy4rCMBSG9wO+QziCuzFRnEGrUUQRXI2MN3B3aI5t&#10;sTkpTbT17c1CcPnz3/hmi9aW4kG1LxxrGPQVCOLUmYIzDcfD5nsMwgdkg6Vj0vAkD4t552uGiXEN&#10;/9NjHzIRR9gnqCEPoUqk9GlOFn3fVcTRu7raYoiyzqSpsYnjtpRDpX6lxYLjQ44VrXJKb/u71XD6&#10;u17OI7XL1vanalyrJNuJ1LrXbZdTEIHa8Am/21ujYTgeqQgQcSIKy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u5y2wgAAAN4AAAAPAAAAAAAAAAAAAAAAAJgCAABkcnMvZG93&#10;bnJldi54bWxQSwUGAAAAAAQABAD1AAAAhwMAAAAA&#10;" filled="f" stroked="f">
                  <v:textbox>
                    <w:txbxContent>
                      <w:p w:rsidR="00862F6C" w:rsidRPr="00F811DC" w:rsidRDefault="00862F6C" w:rsidP="00AF7EEE">
                        <w:pPr>
                          <w:rPr>
                            <w:rFonts w:asciiTheme="majorHAnsi" w:hAnsiTheme="majorHAnsi" w:cstheme="majorHAnsi"/>
                            <w:sz w:val="18"/>
                            <w:szCs w:val="18"/>
                          </w:rPr>
                        </w:pPr>
                        <w:r>
                          <w:rPr>
                            <w:rFonts w:asciiTheme="majorHAnsi" w:hAnsiTheme="majorHAnsi" w:cstheme="majorHAnsi"/>
                            <w:sz w:val="18"/>
                            <w:szCs w:val="18"/>
                          </w:rPr>
                          <w:t>(</w:t>
                        </w:r>
                        <w:r w:rsidRPr="00F811DC">
                          <w:rPr>
                            <w:rFonts w:asciiTheme="majorHAnsi" w:hAnsiTheme="majorHAnsi" w:cstheme="majorHAnsi"/>
                            <w:sz w:val="18"/>
                            <w:szCs w:val="18"/>
                          </w:rPr>
                          <w:t>TT7</w:t>
                        </w:r>
                        <w:r>
                          <w:rPr>
                            <w:rFonts w:asciiTheme="majorHAnsi" w:hAnsiTheme="majorHAnsi" w:cstheme="majorHAnsi"/>
                            <w:sz w:val="18"/>
                            <w:szCs w:val="18"/>
                          </w:rPr>
                          <w:t xml:space="preserve">61A OR </w:t>
                        </w:r>
                        <w:r w:rsidRPr="00F811DC">
                          <w:rPr>
                            <w:rFonts w:asciiTheme="majorHAnsi" w:hAnsiTheme="majorHAnsi" w:cstheme="majorHAnsi"/>
                            <w:sz w:val="18"/>
                            <w:szCs w:val="18"/>
                          </w:rPr>
                          <w:t>TT7</w:t>
                        </w:r>
                        <w:r>
                          <w:rPr>
                            <w:rFonts w:asciiTheme="majorHAnsi" w:hAnsiTheme="majorHAnsi" w:cstheme="majorHAnsi"/>
                            <w:sz w:val="18"/>
                            <w:szCs w:val="18"/>
                          </w:rPr>
                          <w:t>61B OR</w:t>
                        </w:r>
                        <w:r w:rsidRPr="00A320FD">
                          <w:rPr>
                            <w:rFonts w:asciiTheme="majorHAnsi" w:hAnsiTheme="majorHAnsi" w:cstheme="majorHAnsi"/>
                            <w:sz w:val="18"/>
                            <w:szCs w:val="18"/>
                          </w:rPr>
                          <w:t xml:space="preserve"> </w:t>
                        </w:r>
                        <w:r w:rsidRPr="00F811DC">
                          <w:rPr>
                            <w:rFonts w:asciiTheme="majorHAnsi" w:hAnsiTheme="majorHAnsi" w:cstheme="majorHAnsi"/>
                            <w:sz w:val="18"/>
                            <w:szCs w:val="18"/>
                          </w:rPr>
                          <w:t>TT7</w:t>
                        </w:r>
                        <w:r>
                          <w:rPr>
                            <w:rFonts w:asciiTheme="majorHAnsi" w:hAnsiTheme="majorHAnsi" w:cstheme="majorHAnsi"/>
                            <w:sz w:val="18"/>
                            <w:szCs w:val="18"/>
                          </w:rPr>
                          <w:t>61C) &gt;TT761</w:t>
                        </w:r>
                        <w:r w:rsidRPr="00F811DC">
                          <w:rPr>
                            <w:rFonts w:asciiTheme="majorHAnsi" w:hAnsiTheme="majorHAnsi" w:cstheme="majorHAnsi"/>
                            <w:sz w:val="18"/>
                            <w:szCs w:val="18"/>
                          </w:rPr>
                          <w:t>setpoint</w:t>
                        </w:r>
                      </w:p>
                    </w:txbxContent>
                  </v:textbox>
                </v:shape>
                <v:shape id="Text Box 13513" o:spid="_x0000_s5022" type="#_x0000_t202" style="position:absolute;left:4896;top:5931;width:4398;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5LcYA&#10;AADeAAAADwAAAGRycy9kb3ducmV2LnhtbESPzWrDMBCE74W8g9hAbo2U4JbEjWxCSiCnluan0Nti&#10;bWxTa2Us1XbevioUchxm5htmk4+2ET11vnasYTFXIIgLZ2ouNZxP+8cVCB+QDTaOScONPOTZ5GGD&#10;qXEDf1B/DKWIEPYpaqhCaFMpfVGRRT93LXH0rq6zGKLsSmk6HCLcNnKp1LO0WHNcqLClXUXF9/HH&#10;ari8Xb8+E/VevtqndnCjkmzXUuvZdNy+gAg0hnv4v30wGparRC3g7068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5LcYAAADeAAAADwAAAAAAAAAAAAAAAACYAgAAZHJz&#10;L2Rvd25yZXYueG1sUEsFBgAAAAAEAAQA9QAAAIsDAAAAAA==&#10;" filled="f" stroked="f">
                  <v:textbox>
                    <w:txbxContent>
                      <w:p w:rsidR="00862F6C" w:rsidRPr="00F811DC" w:rsidRDefault="00862F6C" w:rsidP="00AF7EEE">
                        <w:pPr>
                          <w:rPr>
                            <w:rFonts w:asciiTheme="majorHAnsi" w:hAnsiTheme="majorHAnsi" w:cstheme="majorHAnsi"/>
                            <w:sz w:val="18"/>
                            <w:szCs w:val="18"/>
                          </w:rPr>
                        </w:pPr>
                        <w:r>
                          <w:rPr>
                            <w:rFonts w:asciiTheme="majorHAnsi" w:hAnsiTheme="majorHAnsi" w:cstheme="majorHAnsi"/>
                            <w:sz w:val="18"/>
                            <w:szCs w:val="18"/>
                          </w:rPr>
                          <w:t>(</w:t>
                        </w:r>
                        <w:r w:rsidRPr="00F811DC">
                          <w:rPr>
                            <w:rFonts w:asciiTheme="majorHAnsi" w:hAnsiTheme="majorHAnsi" w:cstheme="majorHAnsi"/>
                            <w:sz w:val="18"/>
                            <w:szCs w:val="18"/>
                          </w:rPr>
                          <w:t>TT7</w:t>
                        </w:r>
                        <w:r>
                          <w:rPr>
                            <w:rFonts w:asciiTheme="majorHAnsi" w:hAnsiTheme="majorHAnsi" w:cstheme="majorHAnsi"/>
                            <w:sz w:val="18"/>
                            <w:szCs w:val="18"/>
                          </w:rPr>
                          <w:t xml:space="preserve">61A &amp; </w:t>
                        </w:r>
                        <w:r w:rsidRPr="00F811DC">
                          <w:rPr>
                            <w:rFonts w:asciiTheme="majorHAnsi" w:hAnsiTheme="majorHAnsi" w:cstheme="majorHAnsi"/>
                            <w:sz w:val="18"/>
                            <w:szCs w:val="18"/>
                          </w:rPr>
                          <w:t>TT7</w:t>
                        </w:r>
                        <w:r>
                          <w:rPr>
                            <w:rFonts w:asciiTheme="majorHAnsi" w:hAnsiTheme="majorHAnsi" w:cstheme="majorHAnsi"/>
                            <w:sz w:val="18"/>
                            <w:szCs w:val="18"/>
                          </w:rPr>
                          <w:t>61B &amp;</w:t>
                        </w:r>
                        <w:r w:rsidRPr="00A320FD">
                          <w:rPr>
                            <w:rFonts w:asciiTheme="majorHAnsi" w:hAnsiTheme="majorHAnsi" w:cstheme="majorHAnsi"/>
                            <w:sz w:val="18"/>
                            <w:szCs w:val="18"/>
                          </w:rPr>
                          <w:t xml:space="preserve"> </w:t>
                        </w:r>
                        <w:r w:rsidRPr="00F811DC">
                          <w:rPr>
                            <w:rFonts w:asciiTheme="majorHAnsi" w:hAnsiTheme="majorHAnsi" w:cstheme="majorHAnsi"/>
                            <w:sz w:val="18"/>
                            <w:szCs w:val="18"/>
                          </w:rPr>
                          <w:t>TT7</w:t>
                        </w:r>
                        <w:r>
                          <w:rPr>
                            <w:rFonts w:asciiTheme="majorHAnsi" w:hAnsiTheme="majorHAnsi" w:cstheme="majorHAnsi"/>
                            <w:sz w:val="18"/>
                            <w:szCs w:val="18"/>
                          </w:rPr>
                          <w:t>61C) &lt; (TT761</w:t>
                        </w:r>
                        <w:r w:rsidRPr="00F811DC">
                          <w:rPr>
                            <w:rFonts w:asciiTheme="majorHAnsi" w:hAnsiTheme="majorHAnsi" w:cstheme="majorHAnsi"/>
                            <w:sz w:val="18"/>
                            <w:szCs w:val="18"/>
                          </w:rPr>
                          <w:t>setpoint - 5°C)</w:t>
                        </w:r>
                      </w:p>
                    </w:txbxContent>
                  </v:textbox>
                </v:shape>
                <v:shape id="AutoShape 14392" o:spid="_x0000_s5023" type="#_x0000_t32" style="position:absolute;left:3443;top:4048;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s9QcUAAADeAAAADwAAAGRycy9kb3ducmV2LnhtbESPQWsCMRSE7wX/Q3hCbzVxKSJbo4i2&#10;4KFQVu39sXlutt28rJvobv99Iwgeh5n5hlmsBteIK3Wh9qxhOlEgiEtvaq40HA8fL3MQISIbbDyT&#10;hj8KsFqOnhaYG99zQdd9rESCcMhRg42xzaUMpSWHYeJb4uSdfOcwJtlV0nTYJ7hrZKbUTDqsOS1Y&#10;bGljqfzdX5yGn6o09H2q++JAX37zfrZb9Vlo/Twe1m8gIg3xEb63d0ZDNn9VGdzupCs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fs9QcUAAADeAAAADwAAAAAAAAAA&#10;AAAAAAChAgAAZHJzL2Rvd25yZXYueG1sUEsFBgAAAAAEAAQA+QAAAJMDAAAAAA==&#10;" strokeweight="1.5pt"/>
                <v:shape id="Text Box 14393" o:spid="_x0000_s5024" type="#_x0000_t202" style="position:absolute;left:3296;top:3605;width:787;height: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kCwcYA&#10;AADeAAAADwAAAGRycy9kb3ducmV2LnhtbESPT2sCMRTE74LfITzBmya1Vux2o4il0JPFtS309ti8&#10;/UM3L8smuttv3wiCx2FmfsOk28E24kKdrx1reJgrEMS5MzWXGj5Pb7M1CB+QDTaOScMfedhuxqMU&#10;E+N6PtIlC6WIEPYJaqhCaBMpfV6RRT93LXH0CtdZDFF2pTQd9hFuG7lQaiUt1hwXKmxpX1H+m52t&#10;hq9D8fO9VB/lq31qezcoyfZZaj2dDLsXEIGGcA/f2u9Gw2K9VI9wvROv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kCwcYAAADeAAAADwAAAAAAAAAAAAAAAACYAgAAZHJz&#10;L2Rvd25yZXYueG1sUEsFBgAAAAAEAAQA9QAAAIsDAAAAAA==&#10;" filled="f" stroked="f">
                  <v:textbox>
                    <w:txbxContent>
                      <w:p w:rsidR="00862F6C" w:rsidRPr="00E7202B" w:rsidRDefault="00862F6C" w:rsidP="00E7202B">
                        <w:pPr>
                          <w:rPr>
                            <w:rFonts w:asciiTheme="majorHAnsi" w:hAnsiTheme="majorHAnsi" w:cstheme="majorHAnsi"/>
                            <w:sz w:val="18"/>
                            <w:szCs w:val="18"/>
                            <w:lang w:val="fr-FR"/>
                          </w:rPr>
                        </w:pPr>
                        <w:r>
                          <w:rPr>
                            <w:rFonts w:asciiTheme="majorHAnsi" w:hAnsiTheme="majorHAnsi" w:cstheme="majorHAnsi"/>
                            <w:sz w:val="18"/>
                            <w:szCs w:val="18"/>
                            <w:lang w:val="fr-FR"/>
                          </w:rPr>
                          <w:t>Delay</w:t>
                        </w:r>
                      </w:p>
                    </w:txbxContent>
                  </v:textbox>
                </v:shape>
                <v:oval id="Oval 2921" o:spid="_x0000_s5025" style="position:absolute;left:7100;top:239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1aVMUA&#10;AADeAAAADwAAAGRycy9kb3ducmV2LnhtbESPT2sCMRTE7wW/Q3iCl1Kz2rXI1ihSEHoT/9Dz6+Z1&#10;s7h5CUmqaz+9KQgeh5n5DbNY9bYTZwqxdaxgMi5AENdOt9woOB42L3MQMSFr7ByTgitFWC0HTwus&#10;tLvwjs771IgM4VihApOSr6SMtSGLcew8cfZ+XLCYsgyN1AEvGW47OS2KN2mx5bxg0NOHofq0/7UK&#10;yu1fPWv16eqfv8udf/3qKRij1GjYr99BJOrTI3xvf2oF03lZlPB/J18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7VpUxQAAAN4AAAAPAAAAAAAAAAAAAAAAAJgCAABkcnMv&#10;ZG93bnJldi54bWxQSwUGAAAAAAQABAD1AAAAigMAAAAA&#10;" strokecolor="#4a7ebb" strokeweight="3.5pt">
                  <v:textbox inset="0,0,0,0">
                    <w:txbxContent>
                      <w:p w:rsidR="00862F6C" w:rsidRPr="00A87CE9" w:rsidRDefault="00862F6C" w:rsidP="00C36A7D">
                        <w:pPr>
                          <w:jc w:val="center"/>
                          <w:rPr>
                            <w:rFonts w:ascii="Times New Roman" w:hAnsi="Times New Roman" w:cs="Times New Roman"/>
                            <w:b/>
                            <w:szCs w:val="20"/>
                          </w:rPr>
                        </w:pPr>
                        <w:r>
                          <w:rPr>
                            <w:rFonts w:ascii="Times New Roman" w:hAnsi="Times New Roman" w:cs="Times New Roman"/>
                            <w:b/>
                            <w:szCs w:val="20"/>
                          </w:rPr>
                          <w:t>0</w:t>
                        </w:r>
                      </w:p>
                    </w:txbxContent>
                  </v:textbox>
                </v:oval>
                <v:rect id="Rectangle 4878" o:spid="_x0000_s5026" style="position:absolute;left:4766;top:2389;width:1481;height: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5j48cA&#10;AADeAAAADwAAAGRycy9kb3ducmV2LnhtbESPQWvCQBSE70L/w/IKXkrdVaNI6irV0iJ40li8PrLP&#10;JJh9G7Krxn/fFQoeh5n5hpkvO1uLK7W+cqxhOFAgiHNnKi40HLLv9xkIH5AN1o5Jw508LBcvvTmm&#10;xt14R9d9KESEsE9RQxlCk0rp85Is+oFriKN3cq3FEGVbSNPiLcJtLUdKTaXFiuNCiQ2tS8rP+4vV&#10;cMpWyXjl5fY3OX6F7Oegpm/Hs9b91+7zA0SgLjzD/+2N0TCaJWoCjzvx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Y+PHAAAA3gAAAA8AAAAAAAAAAAAAAAAAmAIAAGRy&#10;cy9kb3ducmV2LnhtbFBLBQYAAAAABAAEAPUAAACMAwAAAAA=&#10;" strokecolor="black [3213]">
                  <v:textbox inset=",7.2pt,,7.2pt">
                    <w:txbxContent>
                      <w:p w:rsidR="00862F6C" w:rsidRPr="00F21F8C" w:rsidRDefault="00862F6C" w:rsidP="00C36A7D">
                        <w:pPr>
                          <w:rPr>
                            <w:sz w:val="18"/>
                            <w:szCs w:val="18"/>
                          </w:rPr>
                        </w:pPr>
                        <w:r w:rsidRPr="00F21F8C">
                          <w:rPr>
                            <w:sz w:val="18"/>
                            <w:szCs w:val="18"/>
                          </w:rPr>
                          <w:t>Stop LN2</w:t>
                        </w:r>
                      </w:p>
                    </w:txbxContent>
                  </v:textbox>
                </v:rect>
                <v:oval id="Oval 2933" o:spid="_x0000_s5027" style="position:absolute;left:4432;top:241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NhuMUA&#10;AADeAAAADwAAAGRycy9kb3ducmV2LnhtbESPQWsCMRSE7wX/Q3iCl1Kz6lZkaxQpCN6KtvT8unnd&#10;LG5eQpLq6q9vBMHjMDPfMMt1bztxohBbxwom4wIEce10y42Cr8/tywJETMgaO8ek4EIR1qvB0xIr&#10;7c68p9MhNSJDOFaowKTkKyljbchiHDtPnL1fFyymLEMjdcBzhttOTotiLi22nBcMeno3VB8Pf1ZB&#10;+XGtX1t9vPjnn3LvZ989BWOUGg37zRuIRH16hO/tnVYwXZTFHG538hW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2G4xQAAAN4AAAAPAAAAAAAAAAAAAAAAAJgCAABkcnMv&#10;ZG93bnJldi54bWxQSwUGAAAAAAQABAD1AAAAigMAAAAA&#10;" strokecolor="#4a7ebb" strokeweight="3.5pt">
                  <v:textbox inset="0,0,0,0">
                    <w:txbxContent>
                      <w:p w:rsidR="00862F6C" w:rsidRPr="00A87CE9" w:rsidRDefault="00862F6C" w:rsidP="00C36A7D">
                        <w:pPr>
                          <w:jc w:val="center"/>
                          <w:rPr>
                            <w:rFonts w:ascii="Times New Roman" w:hAnsi="Times New Roman" w:cs="Times New Roman"/>
                            <w:b/>
                            <w:szCs w:val="20"/>
                          </w:rPr>
                        </w:pPr>
                        <w:r>
                          <w:rPr>
                            <w:rFonts w:ascii="Times New Roman" w:hAnsi="Times New Roman" w:cs="Times New Roman"/>
                            <w:b/>
                            <w:szCs w:val="20"/>
                          </w:rPr>
                          <w:t>8</w:t>
                        </w:r>
                      </w:p>
                    </w:txbxContent>
                  </v:textbox>
                </v:oval>
                <v:shape id="Text Box 2930" o:spid="_x0000_s5028" type="#_x0000_t202" style="position:absolute;left:5733;top:3073;width:2823;height: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ZHhccA&#10;AADeAAAADwAAAGRycy9kb3ducmV2LnhtbESPT2sCMRTE74V+h/AKXkpNFPHP1ihFFD0VtO39dfPc&#10;Xdy8LEm6u357IxQ8DjPzG2a57m0tWvKhcqxhNFQgiHNnKi40fH/t3uYgQkQ2WDsmDVcKsF49Py0x&#10;M67jI7WnWIgE4ZChhjLGJpMy5CVZDEPXECfv7LzFmKQvpPHYJbit5VipqbRYcVoosaFNSfnl9Gc1&#10;bP1n97v/mW1ep5PLYrSIqj2eldaDl/7jHUSkPj7C/+2D0TCeT9QM7nfSFZ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2R4XHAAAA3gAAAA8AAAAAAAAAAAAAAAAAmAIAAGRy&#10;cy9kb3ducmV2LnhtbFBLBQYAAAAABAAEAPUAAACMAwAAAAA=&#10;" filled="f" stroked="f" strokecolor="#4a7ebb" strokeweight=".25pt">
                  <v:textbox inset="0,0,0,0">
                    <w:txbxContent>
                      <w:p w:rsidR="00862F6C" w:rsidRPr="00F21F8C" w:rsidRDefault="00862F6C" w:rsidP="00C36A7D">
                        <w:pPr>
                          <w:rPr>
                            <w:sz w:val="18"/>
                            <w:szCs w:val="18"/>
                          </w:rPr>
                        </w:pPr>
                        <w:r w:rsidRPr="00F21F8C">
                          <w:rPr>
                            <w:sz w:val="18"/>
                            <w:szCs w:val="18"/>
                          </w:rPr>
                          <w:t>Sequence 7 stopped</w:t>
                        </w:r>
                      </w:p>
                    </w:txbxContent>
                  </v:textbox>
                </v:shape>
                <v:shape id="AutoShape 4881" o:spid="_x0000_s5029" type="#_x0000_t32" style="position:absolute;left:5382;top:3236;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eOEcUAAADeAAAADwAAAGRycy9kb3ducmV2LnhtbERPz2vCMBS+D/wfwhN2GZoq25CuqdSB&#10;MAUPOnd/a96aYPPSNVG7/94cBh4/vt/FcnCtuFAfrGcFs2kGgrj22nKj4Pi5nixAhIissfVMCv4o&#10;wLIcPRSYa3/lPV0OsREphEOOCkyMXS5lqA05DFPfESfux/cOY4J9I3WP1xTuWjnPslfp0HJqMNjR&#10;u6H6dDg7BbvNbFV9G7vZ7n/t7mVdtefm6Uupx/FQvYGINMS7+N/9oRXMF89Z2pvupCsgy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MeOEcUAAADeAAAADwAAAAAAAAAA&#10;AAAAAAChAgAAZHJzL2Rvd25yZXYueG1sUEsFBgAAAAAEAAQA+QAAAJMDAAAAAA==&#10;"/>
                <v:oval id="Oval 4444" o:spid="_x0000_s5030" style="position:absolute;left:1722;top:386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1ysUA&#10;AADeAAAADwAAAGRycy9kb3ducmV2LnhtbESPQWsCMRSE74L/ITyhF6lZ7bbY1SilIPRW1NLz6+Z1&#10;s7h5CUmqq7++EQSPw8x8wyzXve3EkUJsHSuYTgoQxLXTLTcKvvabxzmImJA1do5JwZkirFfDwRIr&#10;7U68peMuNSJDOFaowKTkKyljbchinDhPnL1fFyymLEMjdcBThttOzoriRVpsOS8Y9PRuqD7s/qyC&#10;8vNSP7f6cPbjn3Lrn757CsYo9TDq3xYgEvXpHr61P7SC2bwsXuF6J18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7PXKxQAAAN4AAAAPAAAAAAAAAAAAAAAAAJgCAABkcnMv&#10;ZG93bnJldi54bWxQSwUGAAAAAAQABAD1AAAAigMAAAAA&#10;" strokecolor="#4a7ebb" strokeweight="3.5pt">
                  <v:textbox inset="0,0,0,0">
                    <w:txbxContent>
                      <w:p w:rsidR="00862F6C" w:rsidRPr="006E7EF2" w:rsidRDefault="00862F6C" w:rsidP="006E7EF2">
                        <w:pPr>
                          <w:jc w:val="center"/>
                          <w:rPr>
                            <w:rFonts w:ascii="Times New Roman" w:hAnsi="Times New Roman" w:cs="Times New Roman"/>
                            <w:b/>
                            <w:szCs w:val="20"/>
                            <w:lang w:val="fr-FR"/>
                          </w:rPr>
                        </w:pPr>
                        <w:r>
                          <w:rPr>
                            <w:rFonts w:ascii="Times New Roman" w:hAnsi="Times New Roman" w:cs="Times New Roman"/>
                            <w:b/>
                            <w:szCs w:val="20"/>
                            <w:lang w:val="fr-FR"/>
                          </w:rPr>
                          <w:t>10</w:t>
                        </w:r>
                      </w:p>
                    </w:txbxContent>
                  </v:textbox>
                </v:oval>
              </v:group>
            </w:pict>
          </mc:Fallback>
        </mc:AlternateContent>
      </w:r>
      <w:r w:rsidR="00F7690B">
        <w:rPr>
          <w:szCs w:val="20"/>
        </w:rPr>
        <w:t>Vacuum</w:t>
      </w:r>
      <w:r w:rsidR="00AF7EEE">
        <w:rPr>
          <w:szCs w:val="20"/>
        </w:rPr>
        <w:t xml:space="preserve"> mode</w:t>
      </w:r>
    </w:p>
    <w:p w:rsidR="00AF7EEE" w:rsidRDefault="00AF7EEE" w:rsidP="00AF7EEE">
      <w:pPr>
        <w:jc w:val="both"/>
        <w:rPr>
          <w:szCs w:val="20"/>
        </w:rPr>
      </w:pPr>
    </w:p>
    <w:p w:rsidR="00AF7EEE" w:rsidRDefault="00AF7EEE" w:rsidP="00AF7EEE">
      <w:pPr>
        <w:jc w:val="both"/>
        <w:rPr>
          <w:szCs w:val="20"/>
        </w:rPr>
      </w:pPr>
    </w:p>
    <w:p w:rsidR="00AF7EEE" w:rsidRDefault="00AF7EEE" w:rsidP="00AF7EEE">
      <w:pPr>
        <w:jc w:val="both"/>
        <w:rPr>
          <w:szCs w:val="20"/>
        </w:rPr>
      </w:pPr>
    </w:p>
    <w:p w:rsidR="00AF7EEE" w:rsidRDefault="00AF7EEE" w:rsidP="00AF7EEE">
      <w:pPr>
        <w:jc w:val="both"/>
        <w:rPr>
          <w:szCs w:val="20"/>
        </w:rPr>
      </w:pPr>
    </w:p>
    <w:p w:rsidR="00AF7EEE" w:rsidRDefault="00AF7EEE" w:rsidP="00AF7EEE">
      <w:pPr>
        <w:jc w:val="both"/>
        <w:rPr>
          <w:szCs w:val="20"/>
        </w:rPr>
      </w:pPr>
    </w:p>
    <w:p w:rsidR="00AF7EEE" w:rsidRDefault="00AF7EEE" w:rsidP="00AF7EEE">
      <w:pPr>
        <w:jc w:val="both"/>
        <w:rPr>
          <w:szCs w:val="20"/>
        </w:rPr>
      </w:pPr>
    </w:p>
    <w:p w:rsidR="00AF7EEE" w:rsidRDefault="00AF7EEE" w:rsidP="00AF7EEE">
      <w:pPr>
        <w:jc w:val="both"/>
        <w:rPr>
          <w:szCs w:val="20"/>
        </w:rPr>
      </w:pPr>
    </w:p>
    <w:p w:rsidR="00AF7EEE" w:rsidRDefault="00AF7EEE" w:rsidP="001A2A85">
      <w:pPr>
        <w:rPr>
          <w:szCs w:val="20"/>
        </w:rPr>
      </w:pPr>
    </w:p>
    <w:p w:rsidR="00AF7EEE" w:rsidRPr="0051716F" w:rsidRDefault="00AF7EEE" w:rsidP="001A2A85">
      <w:pPr>
        <w:rPr>
          <w:szCs w:val="20"/>
        </w:rPr>
      </w:pPr>
    </w:p>
    <w:p w:rsidR="00F01982" w:rsidRPr="0051716F" w:rsidRDefault="00F01982" w:rsidP="001A2A85">
      <w:pPr>
        <w:rPr>
          <w:szCs w:val="20"/>
        </w:rPr>
      </w:pPr>
    </w:p>
    <w:p w:rsidR="00AF7EEE" w:rsidRDefault="00AF7EEE" w:rsidP="001A2A85">
      <w:pPr>
        <w:rPr>
          <w:szCs w:val="20"/>
        </w:rPr>
      </w:pPr>
    </w:p>
    <w:p w:rsidR="00C36A7D" w:rsidRDefault="00C36A7D" w:rsidP="001A2A85">
      <w:pPr>
        <w:rPr>
          <w:szCs w:val="20"/>
        </w:rPr>
      </w:pPr>
    </w:p>
    <w:p w:rsidR="00C36A7D" w:rsidRDefault="00C36A7D" w:rsidP="001A2A85">
      <w:pPr>
        <w:rPr>
          <w:szCs w:val="20"/>
        </w:rPr>
      </w:pPr>
    </w:p>
    <w:p w:rsidR="00C36A7D" w:rsidRDefault="00C36A7D" w:rsidP="001A2A85">
      <w:pPr>
        <w:rPr>
          <w:szCs w:val="20"/>
        </w:rPr>
      </w:pPr>
    </w:p>
    <w:p w:rsidR="00C36A7D" w:rsidRDefault="00C36A7D" w:rsidP="001A2A85">
      <w:pPr>
        <w:rPr>
          <w:szCs w:val="20"/>
        </w:rPr>
      </w:pPr>
    </w:p>
    <w:p w:rsidR="00C36A7D" w:rsidRDefault="00C36A7D" w:rsidP="001A2A85">
      <w:pPr>
        <w:rPr>
          <w:szCs w:val="20"/>
        </w:rPr>
      </w:pPr>
    </w:p>
    <w:p w:rsidR="00C36A7D" w:rsidRDefault="00C36A7D" w:rsidP="001A2A85">
      <w:pPr>
        <w:rPr>
          <w:szCs w:val="20"/>
        </w:rPr>
      </w:pPr>
    </w:p>
    <w:p w:rsidR="00C36A7D" w:rsidRDefault="00C36A7D" w:rsidP="001A2A85">
      <w:pPr>
        <w:rPr>
          <w:szCs w:val="20"/>
        </w:rPr>
      </w:pPr>
    </w:p>
    <w:p w:rsidR="00C36A7D" w:rsidRDefault="00C36A7D" w:rsidP="001A2A85">
      <w:pPr>
        <w:rPr>
          <w:szCs w:val="20"/>
        </w:rPr>
      </w:pPr>
    </w:p>
    <w:p w:rsidR="009A7F82" w:rsidRPr="0051716F" w:rsidRDefault="002D6968" w:rsidP="001A2A85">
      <w:pPr>
        <w:rPr>
          <w:szCs w:val="20"/>
        </w:rPr>
      </w:pPr>
      <w:r w:rsidRPr="0051716F">
        <w:rPr>
          <w:szCs w:val="20"/>
        </w:rPr>
        <w:t xml:space="preserve">Table </w:t>
      </w:r>
      <w:r w:rsidR="00150691">
        <w:rPr>
          <w:szCs w:val="20"/>
        </w:rPr>
        <w:t>8:</w:t>
      </w:r>
      <w:r w:rsidRPr="0051716F">
        <w:rPr>
          <w:szCs w:val="20"/>
        </w:rPr>
        <w:t xml:space="preserve"> </w:t>
      </w:r>
      <w:r w:rsidR="00150691">
        <w:rPr>
          <w:szCs w:val="20"/>
        </w:rPr>
        <w:t>Insert warm-up</w:t>
      </w:r>
      <w:r w:rsidRPr="0051716F">
        <w:rPr>
          <w:szCs w:val="20"/>
        </w:rPr>
        <w:t xml:space="preserve"> </w:t>
      </w:r>
      <w:r w:rsidR="00837717" w:rsidRPr="0051716F">
        <w:rPr>
          <w:szCs w:val="20"/>
        </w:rPr>
        <w:t>– Thermal shield</w:t>
      </w:r>
      <w:r w:rsidR="00150691">
        <w:rPr>
          <w:szCs w:val="20"/>
        </w:rPr>
        <w:t xml:space="preserve"> – Vacuum insert</w:t>
      </w:r>
    </w:p>
    <w:p w:rsidR="001A2A85" w:rsidRPr="0051716F" w:rsidRDefault="001A2A85" w:rsidP="001A2A85">
      <w:pPr>
        <w:rPr>
          <w:szCs w:val="20"/>
        </w:rPr>
      </w:pPr>
    </w:p>
    <w:tbl>
      <w:tblPr>
        <w:tblStyle w:val="TableGrid"/>
        <w:tblW w:w="0" w:type="auto"/>
        <w:tblInd w:w="108" w:type="dxa"/>
        <w:tblLook w:val="00A0" w:firstRow="1" w:lastRow="0" w:firstColumn="1" w:lastColumn="0" w:noHBand="0" w:noVBand="0"/>
      </w:tblPr>
      <w:tblGrid>
        <w:gridCol w:w="3053"/>
        <w:gridCol w:w="3331"/>
        <w:gridCol w:w="2790"/>
      </w:tblGrid>
      <w:tr w:rsidR="00837717" w:rsidRPr="0051716F" w:rsidTr="00A82AF6">
        <w:tc>
          <w:tcPr>
            <w:tcW w:w="3053" w:type="dxa"/>
          </w:tcPr>
          <w:p w:rsidR="00837717" w:rsidRPr="00A55309" w:rsidRDefault="00837717" w:rsidP="001A2A85">
            <w:pPr>
              <w:rPr>
                <w:sz w:val="18"/>
                <w:szCs w:val="18"/>
              </w:rPr>
            </w:pPr>
            <w:r w:rsidRPr="00A55309">
              <w:rPr>
                <w:sz w:val="18"/>
                <w:szCs w:val="18"/>
              </w:rPr>
              <w:t>Heater</w:t>
            </w:r>
          </w:p>
        </w:tc>
        <w:tc>
          <w:tcPr>
            <w:tcW w:w="3331" w:type="dxa"/>
          </w:tcPr>
          <w:p w:rsidR="00837717" w:rsidRPr="00A55309" w:rsidRDefault="00837717" w:rsidP="001A2A85">
            <w:pPr>
              <w:rPr>
                <w:sz w:val="18"/>
                <w:szCs w:val="18"/>
              </w:rPr>
            </w:pPr>
            <w:r w:rsidRPr="00A55309">
              <w:rPr>
                <w:sz w:val="18"/>
                <w:szCs w:val="18"/>
              </w:rPr>
              <w:t>Thermometer</w:t>
            </w:r>
          </w:p>
        </w:tc>
        <w:tc>
          <w:tcPr>
            <w:tcW w:w="2790" w:type="dxa"/>
          </w:tcPr>
          <w:p w:rsidR="00837717" w:rsidRPr="00A55309" w:rsidRDefault="00682335" w:rsidP="001A2A85">
            <w:pPr>
              <w:rPr>
                <w:sz w:val="18"/>
                <w:szCs w:val="18"/>
              </w:rPr>
            </w:pPr>
            <w:r w:rsidRPr="00A55309">
              <w:rPr>
                <w:sz w:val="18"/>
                <w:szCs w:val="18"/>
              </w:rPr>
              <w:t>Temperature setpoint</w:t>
            </w:r>
          </w:p>
        </w:tc>
      </w:tr>
      <w:tr w:rsidR="00837717" w:rsidRPr="0051716F" w:rsidTr="00A55309">
        <w:trPr>
          <w:trHeight w:val="810"/>
        </w:trPr>
        <w:tc>
          <w:tcPr>
            <w:tcW w:w="3053" w:type="dxa"/>
          </w:tcPr>
          <w:p w:rsidR="00837717" w:rsidRPr="00A55309" w:rsidRDefault="0006251C" w:rsidP="002D6968">
            <w:pPr>
              <w:spacing w:before="60"/>
              <w:rPr>
                <w:sz w:val="18"/>
                <w:szCs w:val="18"/>
              </w:rPr>
            </w:pPr>
            <w:r w:rsidRPr="00A55309">
              <w:rPr>
                <w:sz w:val="18"/>
                <w:szCs w:val="18"/>
              </w:rPr>
              <w:t>EH761</w:t>
            </w:r>
            <w:r w:rsidR="00837717" w:rsidRPr="00A55309">
              <w:rPr>
                <w:sz w:val="18"/>
                <w:szCs w:val="18"/>
              </w:rPr>
              <w:t>AC</w:t>
            </w:r>
          </w:p>
          <w:p w:rsidR="00837717" w:rsidRPr="00A55309" w:rsidRDefault="00837717" w:rsidP="002D6968">
            <w:pPr>
              <w:spacing w:before="60"/>
              <w:rPr>
                <w:sz w:val="18"/>
                <w:szCs w:val="18"/>
              </w:rPr>
            </w:pPr>
            <w:r w:rsidRPr="00A55309">
              <w:rPr>
                <w:sz w:val="18"/>
                <w:szCs w:val="18"/>
              </w:rPr>
              <w:t>EH763AF</w:t>
            </w:r>
          </w:p>
          <w:p w:rsidR="00837717" w:rsidRPr="00A55309" w:rsidRDefault="00837717" w:rsidP="00A55309">
            <w:pPr>
              <w:spacing w:before="60" w:after="60"/>
              <w:rPr>
                <w:sz w:val="18"/>
                <w:szCs w:val="18"/>
              </w:rPr>
            </w:pPr>
            <w:r w:rsidRPr="00A55309">
              <w:rPr>
                <w:sz w:val="18"/>
                <w:szCs w:val="18"/>
              </w:rPr>
              <w:t>EH765AC</w:t>
            </w:r>
          </w:p>
        </w:tc>
        <w:tc>
          <w:tcPr>
            <w:tcW w:w="3331" w:type="dxa"/>
          </w:tcPr>
          <w:p w:rsidR="00837717" w:rsidRPr="00A55309" w:rsidRDefault="0006251C" w:rsidP="002D6968">
            <w:pPr>
              <w:spacing w:before="60"/>
              <w:rPr>
                <w:sz w:val="18"/>
                <w:szCs w:val="18"/>
              </w:rPr>
            </w:pPr>
            <w:r w:rsidRPr="00A55309">
              <w:rPr>
                <w:sz w:val="18"/>
                <w:szCs w:val="18"/>
              </w:rPr>
              <w:t>TT761</w:t>
            </w:r>
            <w:r w:rsidR="00837717" w:rsidRPr="00A55309">
              <w:rPr>
                <w:sz w:val="18"/>
                <w:szCs w:val="18"/>
              </w:rPr>
              <w:t>AC</w:t>
            </w:r>
          </w:p>
          <w:p w:rsidR="00837717" w:rsidRPr="00A55309" w:rsidRDefault="00837717" w:rsidP="002D6968">
            <w:pPr>
              <w:spacing w:before="60"/>
              <w:rPr>
                <w:sz w:val="18"/>
                <w:szCs w:val="18"/>
              </w:rPr>
            </w:pPr>
            <w:r w:rsidRPr="00A55309">
              <w:rPr>
                <w:sz w:val="18"/>
                <w:szCs w:val="18"/>
              </w:rPr>
              <w:t>TT763AF</w:t>
            </w:r>
          </w:p>
          <w:p w:rsidR="00837717" w:rsidRPr="00A55309" w:rsidRDefault="00837717" w:rsidP="002D6968">
            <w:pPr>
              <w:spacing w:before="60"/>
              <w:rPr>
                <w:sz w:val="18"/>
                <w:szCs w:val="18"/>
              </w:rPr>
            </w:pPr>
            <w:r w:rsidRPr="00A55309">
              <w:rPr>
                <w:sz w:val="18"/>
                <w:szCs w:val="18"/>
              </w:rPr>
              <w:t>TT765AC</w:t>
            </w:r>
          </w:p>
        </w:tc>
        <w:tc>
          <w:tcPr>
            <w:tcW w:w="2790" w:type="dxa"/>
          </w:tcPr>
          <w:p w:rsidR="00837717" w:rsidRPr="00A55309" w:rsidRDefault="0006251C" w:rsidP="00837717">
            <w:pPr>
              <w:spacing w:before="60"/>
              <w:rPr>
                <w:sz w:val="18"/>
                <w:szCs w:val="18"/>
              </w:rPr>
            </w:pPr>
            <w:r w:rsidRPr="00A55309">
              <w:rPr>
                <w:sz w:val="18"/>
                <w:szCs w:val="18"/>
              </w:rPr>
              <w:t>TT761</w:t>
            </w:r>
            <w:r w:rsidR="00837717" w:rsidRPr="00A55309">
              <w:rPr>
                <w:sz w:val="18"/>
                <w:szCs w:val="18"/>
              </w:rPr>
              <w:t>setpoint</w:t>
            </w:r>
          </w:p>
          <w:p w:rsidR="00837717" w:rsidRPr="00A55309" w:rsidRDefault="00837717" w:rsidP="00837717">
            <w:pPr>
              <w:spacing w:before="60"/>
              <w:rPr>
                <w:sz w:val="18"/>
                <w:szCs w:val="18"/>
              </w:rPr>
            </w:pPr>
            <w:r w:rsidRPr="00A55309">
              <w:rPr>
                <w:sz w:val="18"/>
                <w:szCs w:val="18"/>
              </w:rPr>
              <w:t>TT763setpoint</w:t>
            </w:r>
          </w:p>
          <w:p w:rsidR="00837717" w:rsidRPr="00A55309" w:rsidRDefault="00837717" w:rsidP="00837717">
            <w:pPr>
              <w:spacing w:before="60"/>
              <w:rPr>
                <w:sz w:val="18"/>
                <w:szCs w:val="18"/>
              </w:rPr>
            </w:pPr>
            <w:r w:rsidRPr="00A55309">
              <w:rPr>
                <w:sz w:val="18"/>
                <w:szCs w:val="18"/>
              </w:rPr>
              <w:t>TT765setpoint</w:t>
            </w:r>
          </w:p>
        </w:tc>
      </w:tr>
    </w:tbl>
    <w:p w:rsidR="00837717" w:rsidRPr="0051716F" w:rsidRDefault="00837717" w:rsidP="00837717">
      <w:pPr>
        <w:rPr>
          <w:szCs w:val="20"/>
        </w:rPr>
      </w:pPr>
    </w:p>
    <w:p w:rsidR="009E21DF" w:rsidRDefault="009E21DF" w:rsidP="006F54DC">
      <w:pPr>
        <w:jc w:val="both"/>
        <w:rPr>
          <w:b/>
          <w:szCs w:val="20"/>
        </w:rPr>
      </w:pPr>
    </w:p>
    <w:p w:rsidR="006F54DC" w:rsidRDefault="006F54DC" w:rsidP="006F54DC">
      <w:pPr>
        <w:jc w:val="both"/>
        <w:rPr>
          <w:szCs w:val="20"/>
        </w:rPr>
      </w:pPr>
      <w:r w:rsidRPr="00F7690B">
        <w:rPr>
          <w:b/>
          <w:szCs w:val="20"/>
        </w:rPr>
        <w:t>23</w:t>
      </w:r>
      <w:r w:rsidR="00F7690B">
        <w:rPr>
          <w:b/>
          <w:szCs w:val="20"/>
        </w:rPr>
        <w:t>-</w:t>
      </w:r>
      <w:r w:rsidRPr="00F7690B">
        <w:rPr>
          <w:b/>
          <w:szCs w:val="20"/>
        </w:rPr>
        <w:t>2:</w:t>
      </w:r>
      <w:r>
        <w:rPr>
          <w:szCs w:val="20"/>
        </w:rPr>
        <w:t xml:space="preserve"> Warm-up of the helium circuit</w:t>
      </w:r>
    </w:p>
    <w:p w:rsidR="006F54DC" w:rsidRDefault="006F54DC" w:rsidP="006F54DC">
      <w:pPr>
        <w:jc w:val="both"/>
        <w:rPr>
          <w:szCs w:val="20"/>
        </w:rPr>
      </w:pPr>
    </w:p>
    <w:p w:rsidR="006F54DC" w:rsidRDefault="006F54DC" w:rsidP="006F54DC">
      <w:pPr>
        <w:jc w:val="both"/>
        <w:rPr>
          <w:szCs w:val="20"/>
        </w:rPr>
      </w:pPr>
      <w:r w:rsidRPr="0051716F">
        <w:rPr>
          <w:szCs w:val="20"/>
        </w:rPr>
        <w:t>This sequence 2</w:t>
      </w:r>
      <w:r>
        <w:rPr>
          <w:szCs w:val="20"/>
        </w:rPr>
        <w:t>3</w:t>
      </w:r>
      <w:r w:rsidRPr="0051716F">
        <w:rPr>
          <w:szCs w:val="20"/>
        </w:rPr>
        <w:t>-</w:t>
      </w:r>
      <w:r>
        <w:rPr>
          <w:szCs w:val="20"/>
        </w:rPr>
        <w:t>2</w:t>
      </w:r>
      <w:r w:rsidRPr="0051716F">
        <w:rPr>
          <w:szCs w:val="20"/>
        </w:rPr>
        <w:t xml:space="preserve"> is similar to the sequence</w:t>
      </w:r>
      <w:r>
        <w:rPr>
          <w:szCs w:val="20"/>
        </w:rPr>
        <w:t>s</w:t>
      </w:r>
      <w:r w:rsidRPr="0051716F">
        <w:rPr>
          <w:szCs w:val="20"/>
        </w:rPr>
        <w:t xml:space="preserve"> Warm up Valve Box 2</w:t>
      </w:r>
      <w:r>
        <w:rPr>
          <w:szCs w:val="20"/>
        </w:rPr>
        <w:t>1</w:t>
      </w:r>
      <w:r w:rsidRPr="0051716F">
        <w:rPr>
          <w:szCs w:val="20"/>
        </w:rPr>
        <w:t>-2</w:t>
      </w:r>
      <w:r>
        <w:rPr>
          <w:szCs w:val="20"/>
        </w:rPr>
        <w:t xml:space="preserve"> and Warm-up Cryostat 22</w:t>
      </w:r>
      <w:r w:rsidR="00F7690B">
        <w:rPr>
          <w:szCs w:val="20"/>
        </w:rPr>
        <w:t>-</w:t>
      </w:r>
      <w:r>
        <w:rPr>
          <w:szCs w:val="20"/>
        </w:rPr>
        <w:t>2</w:t>
      </w:r>
      <w:r w:rsidR="00F034DB">
        <w:rPr>
          <w:szCs w:val="20"/>
        </w:rPr>
        <w:t>.</w:t>
      </w:r>
    </w:p>
    <w:p w:rsidR="00F034DB" w:rsidRDefault="00F034DB" w:rsidP="006F54DC">
      <w:pPr>
        <w:jc w:val="both"/>
        <w:rPr>
          <w:szCs w:val="20"/>
        </w:rPr>
      </w:pPr>
    </w:p>
    <w:p w:rsidR="006F54DC" w:rsidRDefault="0023450B" w:rsidP="006F54DC">
      <w:pPr>
        <w:jc w:val="both"/>
        <w:rPr>
          <w:szCs w:val="20"/>
        </w:rPr>
      </w:pPr>
      <w:r>
        <w:rPr>
          <w:noProof/>
          <w:szCs w:val="20"/>
          <w:lang w:val="sv-SE" w:eastAsia="sv-SE"/>
        </w:rPr>
        <mc:AlternateContent>
          <mc:Choice Requires="wpg">
            <w:drawing>
              <wp:anchor distT="0" distB="0" distL="114300" distR="114300" simplePos="0" relativeHeight="276883968" behindDoc="0" locked="0" layoutInCell="1" allowOverlap="1">
                <wp:simplePos x="0" y="0"/>
                <wp:positionH relativeFrom="column">
                  <wp:posOffset>60960</wp:posOffset>
                </wp:positionH>
                <wp:positionV relativeFrom="paragraph">
                  <wp:posOffset>20955</wp:posOffset>
                </wp:positionV>
                <wp:extent cx="6004560" cy="4105275"/>
                <wp:effectExtent l="22860" t="30480" r="30480" b="26670"/>
                <wp:wrapNone/>
                <wp:docPr id="23247" name="Group 4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4560" cy="4105275"/>
                          <a:chOff x="1514" y="10013"/>
                          <a:chExt cx="9456" cy="6465"/>
                        </a:xfrm>
                      </wpg:grpSpPr>
                      <wps:wsp>
                        <wps:cNvPr id="23249" name="AutoShape 3301"/>
                        <wps:cNvSpPr>
                          <a:spLocks noChangeArrowheads="1"/>
                        </wps:cNvSpPr>
                        <wps:spPr bwMode="auto">
                          <a:xfrm>
                            <a:off x="1514" y="11063"/>
                            <a:ext cx="9456" cy="5415"/>
                          </a:xfrm>
                          <a:prstGeom prst="roundRect">
                            <a:avLst>
                              <a:gd name="adj" fmla="val 16667"/>
                            </a:avLst>
                          </a:pr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91440" rIns="91440" bIns="91440" anchor="t" anchorCtr="0" upright="1">
                          <a:noAutofit/>
                        </wps:bodyPr>
                      </wps:wsp>
                      <wps:wsp>
                        <wps:cNvPr id="23250" name="Text Box 2958"/>
                        <wps:cNvSpPr txBox="1">
                          <a:spLocks noChangeArrowheads="1"/>
                        </wps:cNvSpPr>
                        <wps:spPr bwMode="auto">
                          <a:xfrm>
                            <a:off x="2468" y="11171"/>
                            <a:ext cx="1260" cy="42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DF61A7" w:rsidRDefault="00862F6C" w:rsidP="00517636">
                              <w:pPr>
                                <w:rPr>
                                  <w:color w:val="FF0000"/>
                                </w:rPr>
                              </w:pPr>
                              <w:r>
                                <w:rPr>
                                  <w:color w:val="FF0000"/>
                                </w:rPr>
                                <w:t>Subsequence</w:t>
                              </w:r>
                            </w:p>
                          </w:txbxContent>
                        </wps:txbx>
                        <wps:bodyPr rot="0" vert="horz" wrap="square" lIns="0" tIns="0" rIns="0" bIns="0" anchor="t" anchorCtr="0" upright="1">
                          <a:noAutofit/>
                        </wps:bodyPr>
                      </wps:wsp>
                      <wps:wsp>
                        <wps:cNvPr id="23251" name="Text Box 13515"/>
                        <wps:cNvSpPr txBox="1">
                          <a:spLocks noChangeArrowheads="1"/>
                        </wps:cNvSpPr>
                        <wps:spPr bwMode="auto">
                          <a:xfrm>
                            <a:off x="6816" y="13520"/>
                            <a:ext cx="3221" cy="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Default="00862F6C" w:rsidP="00A82AF6">
                              <w:pPr>
                                <w:rPr>
                                  <w:rFonts w:asciiTheme="majorHAnsi" w:hAnsiTheme="majorHAnsi" w:cstheme="majorHAnsi"/>
                                  <w:sz w:val="18"/>
                                  <w:szCs w:val="18"/>
                                </w:rPr>
                              </w:pPr>
                              <w:r w:rsidRPr="00F811DC">
                                <w:rPr>
                                  <w:rFonts w:asciiTheme="majorHAnsi" w:hAnsiTheme="majorHAnsi" w:cstheme="majorHAnsi"/>
                                  <w:sz w:val="18"/>
                                  <w:szCs w:val="18"/>
                                </w:rPr>
                                <w:t>TT6</w:t>
                              </w:r>
                              <w:r>
                                <w:rPr>
                                  <w:rFonts w:asciiTheme="majorHAnsi" w:hAnsiTheme="majorHAnsi" w:cstheme="majorHAnsi"/>
                                  <w:sz w:val="18"/>
                                  <w:szCs w:val="18"/>
                                </w:rPr>
                                <w:t>61</w:t>
                              </w:r>
                              <w:r w:rsidRPr="00F811DC">
                                <w:rPr>
                                  <w:rFonts w:asciiTheme="majorHAnsi" w:hAnsiTheme="majorHAnsi" w:cstheme="majorHAnsi"/>
                                  <w:sz w:val="18"/>
                                  <w:szCs w:val="18"/>
                                </w:rPr>
                                <w:t>A or B or C &gt;TT6</w:t>
                              </w:r>
                              <w:r>
                                <w:rPr>
                                  <w:rFonts w:asciiTheme="majorHAnsi" w:hAnsiTheme="majorHAnsi" w:cstheme="majorHAnsi"/>
                                  <w:sz w:val="18"/>
                                  <w:szCs w:val="18"/>
                                </w:rPr>
                                <w:t>61</w:t>
                              </w:r>
                              <w:r w:rsidRPr="00F811DC">
                                <w:rPr>
                                  <w:rFonts w:asciiTheme="majorHAnsi" w:hAnsiTheme="majorHAnsi" w:cstheme="majorHAnsi"/>
                                  <w:sz w:val="18"/>
                                  <w:szCs w:val="18"/>
                                </w:rPr>
                                <w:t>setpoint</w:t>
                              </w:r>
                            </w:p>
                            <w:p w:rsidR="00862F6C" w:rsidRPr="00F811DC" w:rsidRDefault="00862F6C" w:rsidP="00A82AF6">
                              <w:pPr>
                                <w:rPr>
                                  <w:rFonts w:asciiTheme="majorHAnsi" w:hAnsiTheme="majorHAnsi" w:cstheme="majorHAnsi"/>
                                  <w:sz w:val="18"/>
                                  <w:szCs w:val="18"/>
                                </w:rPr>
                              </w:pPr>
                              <w:r>
                                <w:rPr>
                                  <w:rFonts w:asciiTheme="majorHAnsi" w:hAnsiTheme="majorHAnsi" w:cstheme="majorHAnsi"/>
                                  <w:sz w:val="18"/>
                                  <w:szCs w:val="18"/>
                                </w:rPr>
                                <w:t>OR FT581&gt;FT581limit</w:t>
                              </w:r>
                            </w:p>
                          </w:txbxContent>
                        </wps:txbx>
                        <wps:bodyPr rot="0" vert="horz" wrap="square" lIns="91440" tIns="45720" rIns="91440" bIns="45720" anchor="t" anchorCtr="0" upright="1">
                          <a:noAutofit/>
                        </wps:bodyPr>
                      </wps:wsp>
                      <wps:wsp>
                        <wps:cNvPr id="23252" name="Text Box 13516"/>
                        <wps:cNvSpPr txBox="1">
                          <a:spLocks noChangeArrowheads="1"/>
                        </wps:cNvSpPr>
                        <wps:spPr bwMode="auto">
                          <a:xfrm>
                            <a:off x="6904" y="12310"/>
                            <a:ext cx="1659"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A82AF6">
                              <w:pPr>
                                <w:rPr>
                                  <w:rFonts w:asciiTheme="majorHAnsi" w:hAnsiTheme="majorHAnsi" w:cstheme="majorHAnsi"/>
                                  <w:sz w:val="18"/>
                                  <w:szCs w:val="18"/>
                                  <w:lang w:val="fr-FR"/>
                                </w:rPr>
                              </w:pPr>
                              <w:r>
                                <w:rPr>
                                  <w:rFonts w:asciiTheme="majorHAnsi" w:hAnsiTheme="majorHAnsi" w:cstheme="majorHAnsi"/>
                                  <w:sz w:val="18"/>
                                  <w:szCs w:val="18"/>
                                  <w:lang w:val="fr-FR"/>
                                </w:rPr>
                                <w:t>LI66</w:t>
                              </w:r>
                              <w:r w:rsidRPr="00F811DC">
                                <w:rPr>
                                  <w:rFonts w:asciiTheme="majorHAnsi" w:hAnsiTheme="majorHAnsi" w:cstheme="majorHAnsi"/>
                                  <w:sz w:val="18"/>
                                  <w:szCs w:val="18"/>
                                  <w:lang w:val="fr-FR"/>
                                </w:rPr>
                                <w:t>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sym w:font="Symbol" w:char="F0A3"/>
                              </w:r>
                              <w:r>
                                <w:rPr>
                                  <w:rFonts w:asciiTheme="majorHAnsi" w:hAnsiTheme="majorHAnsi" w:cstheme="majorHAnsi"/>
                                  <w:sz w:val="18"/>
                                  <w:szCs w:val="18"/>
                                  <w:lang w:val="fr-FR"/>
                                </w:rPr>
                                <w:t xml:space="preserve">LI660mini </w:t>
                              </w:r>
                            </w:p>
                          </w:txbxContent>
                        </wps:txbx>
                        <wps:bodyPr rot="0" vert="horz" wrap="square" lIns="91440" tIns="45720" rIns="91440" bIns="45720" anchor="t" anchorCtr="0" upright="1">
                          <a:noAutofit/>
                        </wps:bodyPr>
                      </wps:wsp>
                      <wps:wsp>
                        <wps:cNvPr id="23253" name="AutoShape 13517"/>
                        <wps:cNvCnPr>
                          <a:cxnSpLocks noChangeShapeType="1"/>
                        </wps:cNvCnPr>
                        <wps:spPr bwMode="auto">
                          <a:xfrm>
                            <a:off x="6812" y="10388"/>
                            <a:ext cx="0" cy="45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54" name="AutoShape 13519"/>
                        <wps:cNvCnPr>
                          <a:cxnSpLocks noChangeShapeType="1"/>
                        </wps:cNvCnPr>
                        <wps:spPr bwMode="auto">
                          <a:xfrm>
                            <a:off x="6264" y="14905"/>
                            <a:ext cx="1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55" name="AutoShape 13520"/>
                        <wps:cNvCnPr>
                          <a:cxnSpLocks noChangeShapeType="1"/>
                        </wps:cNvCnPr>
                        <wps:spPr bwMode="auto">
                          <a:xfrm flipH="1">
                            <a:off x="5912" y="12850"/>
                            <a:ext cx="0" cy="27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56" name="AutoShape 13521"/>
                        <wps:cNvCnPr>
                          <a:cxnSpLocks noChangeShapeType="1"/>
                        </wps:cNvCnPr>
                        <wps:spPr bwMode="auto">
                          <a:xfrm>
                            <a:off x="5903" y="12854"/>
                            <a:ext cx="850"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257" name="AutoShape 13522"/>
                        <wps:cNvCnPr>
                          <a:cxnSpLocks noChangeShapeType="1"/>
                        </wps:cNvCnPr>
                        <wps:spPr bwMode="auto">
                          <a:xfrm>
                            <a:off x="6685" y="1255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58" name="AutoShape 13523"/>
                        <wps:cNvCnPr>
                          <a:cxnSpLocks noChangeShapeType="1"/>
                        </wps:cNvCnPr>
                        <wps:spPr bwMode="auto">
                          <a:xfrm>
                            <a:off x="6683" y="1387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59" name="AutoShape 13524"/>
                        <wps:cNvCnPr>
                          <a:cxnSpLocks noChangeShapeType="1"/>
                        </wps:cNvCnPr>
                        <wps:spPr bwMode="auto">
                          <a:xfrm>
                            <a:off x="6264" y="14905"/>
                            <a:ext cx="0" cy="73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60" name="AutoShape 13525"/>
                        <wps:cNvCnPr>
                          <a:cxnSpLocks noChangeShapeType="1"/>
                        </wps:cNvCnPr>
                        <wps:spPr bwMode="auto">
                          <a:xfrm>
                            <a:off x="7550" y="14905"/>
                            <a:ext cx="0" cy="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61" name="Text Box 13526"/>
                        <wps:cNvSpPr txBox="1">
                          <a:spLocks noChangeArrowheads="1"/>
                        </wps:cNvSpPr>
                        <wps:spPr bwMode="auto">
                          <a:xfrm>
                            <a:off x="7681" y="14739"/>
                            <a:ext cx="787" cy="4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A82AF6">
                              <w:pP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23262" name="AutoShape 13527"/>
                        <wps:cNvCnPr>
                          <a:cxnSpLocks noChangeShapeType="1"/>
                        </wps:cNvCnPr>
                        <wps:spPr bwMode="auto">
                          <a:xfrm>
                            <a:off x="7439" y="1508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63" name="AutoShape 13528"/>
                        <wps:cNvCnPr>
                          <a:cxnSpLocks noChangeShapeType="1"/>
                        </wps:cNvCnPr>
                        <wps:spPr bwMode="auto">
                          <a:xfrm>
                            <a:off x="5918" y="15626"/>
                            <a:ext cx="3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80" name="AutoShape 13529"/>
                        <wps:cNvCnPr>
                          <a:cxnSpLocks noChangeShapeType="1"/>
                        </wps:cNvCnPr>
                        <wps:spPr bwMode="auto">
                          <a:xfrm flipV="1">
                            <a:off x="7551" y="15243"/>
                            <a:ext cx="306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81" name="AutoShape 13530"/>
                        <wps:cNvCnPr>
                          <a:cxnSpLocks noChangeShapeType="1"/>
                        </wps:cNvCnPr>
                        <wps:spPr bwMode="auto">
                          <a:xfrm>
                            <a:off x="10606" y="10278"/>
                            <a:ext cx="0" cy="493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82" name="AutoShape 13531"/>
                        <wps:cNvCnPr>
                          <a:cxnSpLocks noChangeShapeType="1"/>
                        </wps:cNvCnPr>
                        <wps:spPr bwMode="auto">
                          <a:xfrm flipV="1">
                            <a:off x="2723" y="12678"/>
                            <a:ext cx="408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83" name="AutoShape 13532"/>
                        <wps:cNvCnPr>
                          <a:cxnSpLocks noChangeShapeType="1"/>
                        </wps:cNvCnPr>
                        <wps:spPr bwMode="auto">
                          <a:xfrm flipH="1">
                            <a:off x="10624" y="15278"/>
                            <a:ext cx="0" cy="624"/>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12484" name="Group 13533"/>
                        <wpg:cNvGrpSpPr>
                          <a:grpSpLocks/>
                        </wpg:cNvGrpSpPr>
                        <wpg:grpSpPr bwMode="auto">
                          <a:xfrm>
                            <a:off x="6261" y="12987"/>
                            <a:ext cx="3458" cy="624"/>
                            <a:chOff x="4731" y="8651"/>
                            <a:chExt cx="5755" cy="312"/>
                          </a:xfrm>
                        </wpg:grpSpPr>
                        <wps:wsp>
                          <wps:cNvPr id="12485" name="Rectangle 13534"/>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A82AF6">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12486" name="Text Box 13535"/>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Default="00862F6C" w:rsidP="00A82AF6">
                                <w:pPr>
                                  <w:rPr>
                                    <w:rFonts w:asciiTheme="majorHAnsi" w:hAnsiTheme="majorHAnsi" w:cstheme="majorHAnsi"/>
                                    <w:sz w:val="18"/>
                                    <w:szCs w:val="18"/>
                                  </w:rPr>
                                </w:pPr>
                                <w:r>
                                  <w:rPr>
                                    <w:rFonts w:asciiTheme="majorHAnsi" w:hAnsiTheme="majorHAnsi" w:cstheme="majorHAnsi"/>
                                    <w:sz w:val="18"/>
                                    <w:szCs w:val="18"/>
                                  </w:rPr>
                                  <w:t xml:space="preserve">Start </w:t>
                                </w:r>
                                <w:r w:rsidRPr="00F811DC">
                                  <w:rPr>
                                    <w:rFonts w:asciiTheme="majorHAnsi" w:hAnsiTheme="majorHAnsi" w:cstheme="majorHAnsi"/>
                                    <w:sz w:val="18"/>
                                    <w:szCs w:val="18"/>
                                  </w:rPr>
                                  <w:t>EH6</w:t>
                                </w:r>
                                <w:r>
                                  <w:rPr>
                                    <w:rFonts w:asciiTheme="majorHAnsi" w:hAnsiTheme="majorHAnsi" w:cstheme="majorHAnsi"/>
                                    <w:sz w:val="18"/>
                                    <w:szCs w:val="18"/>
                                  </w:rPr>
                                  <w:t>61</w:t>
                                </w:r>
                                <w:r w:rsidRPr="00F811DC">
                                  <w:rPr>
                                    <w:rFonts w:asciiTheme="majorHAnsi" w:hAnsiTheme="majorHAnsi" w:cstheme="majorHAnsi"/>
                                    <w:sz w:val="18"/>
                                    <w:szCs w:val="18"/>
                                  </w:rPr>
                                  <w:t xml:space="preserve">AC </w:t>
                                </w:r>
                              </w:p>
                              <w:p w:rsidR="00862F6C" w:rsidRPr="00F811DC" w:rsidRDefault="00862F6C" w:rsidP="00A82AF6">
                                <w:pPr>
                                  <w:rPr>
                                    <w:rFonts w:asciiTheme="majorHAnsi" w:hAnsiTheme="majorHAnsi" w:cstheme="majorHAnsi"/>
                                    <w:sz w:val="18"/>
                                    <w:szCs w:val="18"/>
                                  </w:rPr>
                                </w:pPr>
                                <w:r>
                                  <w:rPr>
                                    <w:rFonts w:asciiTheme="majorHAnsi" w:hAnsiTheme="majorHAnsi" w:cstheme="majorHAnsi"/>
                                    <w:sz w:val="18"/>
                                    <w:szCs w:val="18"/>
                                  </w:rPr>
                                  <w:t>CV581 opened</w:t>
                                </w:r>
                              </w:p>
                            </w:txbxContent>
                          </wps:txbx>
                          <wps:bodyPr rot="0" vert="horz" wrap="square" lIns="91440" tIns="45720" rIns="91440" bIns="45720" anchor="t" anchorCtr="0" upright="1">
                            <a:noAutofit/>
                          </wps:bodyPr>
                        </wps:wsp>
                      </wpg:grpSp>
                      <wps:wsp>
                        <wps:cNvPr id="12487" name="AutoShape 13536"/>
                        <wps:cNvCnPr>
                          <a:cxnSpLocks noChangeShapeType="1"/>
                        </wps:cNvCnPr>
                        <wps:spPr bwMode="auto">
                          <a:xfrm>
                            <a:off x="6031" y="11247"/>
                            <a:ext cx="0" cy="113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89" name="AutoShape 13537"/>
                        <wps:cNvCnPr>
                          <a:cxnSpLocks noChangeShapeType="1"/>
                        </wps:cNvCnPr>
                        <wps:spPr bwMode="auto">
                          <a:xfrm>
                            <a:off x="6022" y="11247"/>
                            <a:ext cx="737"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490" name="AutoShape 13538"/>
                        <wps:cNvCnPr>
                          <a:cxnSpLocks noChangeShapeType="1"/>
                        </wps:cNvCnPr>
                        <wps:spPr bwMode="auto">
                          <a:xfrm>
                            <a:off x="6028" y="12361"/>
                            <a:ext cx="79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91" name="AutoShape 13539"/>
                        <wps:cNvCnPr>
                          <a:cxnSpLocks noChangeShapeType="1"/>
                        </wps:cNvCnPr>
                        <wps:spPr bwMode="auto">
                          <a:xfrm>
                            <a:off x="6270" y="12243"/>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92" name="Text Box 13540"/>
                        <wps:cNvSpPr txBox="1">
                          <a:spLocks noChangeArrowheads="1"/>
                        </wps:cNvSpPr>
                        <wps:spPr bwMode="auto">
                          <a:xfrm>
                            <a:off x="4584" y="12096"/>
                            <a:ext cx="1530"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A82AF6">
                              <w:pPr>
                                <w:rPr>
                                  <w:rFonts w:asciiTheme="majorHAnsi" w:hAnsiTheme="majorHAnsi" w:cstheme="majorHAnsi"/>
                                  <w:sz w:val="18"/>
                                  <w:szCs w:val="18"/>
                                  <w:lang w:val="fr-FR"/>
                                </w:rPr>
                              </w:pPr>
                              <w:r>
                                <w:rPr>
                                  <w:rFonts w:asciiTheme="majorHAnsi" w:hAnsiTheme="majorHAnsi" w:cstheme="majorHAnsi"/>
                                  <w:sz w:val="18"/>
                                  <w:szCs w:val="18"/>
                                  <w:lang w:val="fr-FR"/>
                                </w:rPr>
                                <w:t>LI66</w:t>
                              </w:r>
                              <w:r w:rsidRPr="00F811DC">
                                <w:rPr>
                                  <w:rFonts w:asciiTheme="majorHAnsi" w:hAnsiTheme="majorHAnsi" w:cstheme="majorHAnsi"/>
                                  <w:sz w:val="18"/>
                                  <w:szCs w:val="18"/>
                                  <w:lang w:val="fr-FR"/>
                                </w:rPr>
                                <w:t>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&gt;</w:t>
                              </w:r>
                              <w:r>
                                <w:rPr>
                                  <w:rFonts w:asciiTheme="majorHAnsi" w:hAnsiTheme="majorHAnsi" w:cstheme="majorHAnsi"/>
                                  <w:sz w:val="18"/>
                                  <w:szCs w:val="18"/>
                                  <w:lang w:val="fr-FR"/>
                                </w:rPr>
                                <w:t>LI660mini</w:t>
                              </w:r>
                            </w:p>
                          </w:txbxContent>
                        </wps:txbx>
                        <wps:bodyPr rot="0" vert="horz" wrap="square" lIns="91440" tIns="45720" rIns="91440" bIns="45720" anchor="t" anchorCtr="0" upright="1">
                          <a:noAutofit/>
                        </wps:bodyPr>
                      </wps:wsp>
                      <wpg:grpSp>
                        <wpg:cNvPr id="12493" name="Group 13544"/>
                        <wpg:cNvGrpSpPr>
                          <a:grpSpLocks/>
                        </wpg:cNvGrpSpPr>
                        <wpg:grpSpPr bwMode="auto">
                          <a:xfrm>
                            <a:off x="6249" y="14077"/>
                            <a:ext cx="3458" cy="624"/>
                            <a:chOff x="4731" y="8651"/>
                            <a:chExt cx="5755" cy="312"/>
                          </a:xfrm>
                        </wpg:grpSpPr>
                        <wps:wsp>
                          <wps:cNvPr id="12494" name="Rectangle 13545"/>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A82AF6">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A82AF6">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12495" name="Text Box 13546"/>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Default="00862F6C" w:rsidP="00A82AF6">
                                <w:pPr>
                                  <w:rPr>
                                    <w:rFonts w:asciiTheme="majorHAnsi" w:hAnsiTheme="majorHAnsi" w:cstheme="majorHAnsi"/>
                                    <w:sz w:val="18"/>
                                    <w:szCs w:val="18"/>
                                  </w:rPr>
                                </w:pPr>
                                <w:r>
                                  <w:rPr>
                                    <w:rFonts w:asciiTheme="majorHAnsi" w:hAnsiTheme="majorHAnsi" w:cstheme="majorHAnsi"/>
                                    <w:sz w:val="18"/>
                                    <w:szCs w:val="18"/>
                                  </w:rPr>
                                  <w:t xml:space="preserve">Stop </w:t>
                                </w:r>
                                <w:r w:rsidRPr="00F811DC">
                                  <w:rPr>
                                    <w:rFonts w:asciiTheme="majorHAnsi" w:hAnsiTheme="majorHAnsi" w:cstheme="majorHAnsi"/>
                                    <w:sz w:val="18"/>
                                    <w:szCs w:val="18"/>
                                  </w:rPr>
                                  <w:t>EH6</w:t>
                                </w:r>
                                <w:r>
                                  <w:rPr>
                                    <w:rFonts w:asciiTheme="majorHAnsi" w:hAnsiTheme="majorHAnsi" w:cstheme="majorHAnsi"/>
                                    <w:sz w:val="18"/>
                                    <w:szCs w:val="18"/>
                                  </w:rPr>
                                  <w:t>61</w:t>
                                </w:r>
                                <w:r w:rsidRPr="00F811DC">
                                  <w:rPr>
                                    <w:rFonts w:asciiTheme="majorHAnsi" w:hAnsiTheme="majorHAnsi" w:cstheme="majorHAnsi"/>
                                    <w:sz w:val="18"/>
                                    <w:szCs w:val="18"/>
                                  </w:rPr>
                                  <w:t>AC</w:t>
                                </w:r>
                              </w:p>
                              <w:p w:rsidR="00862F6C" w:rsidRPr="00F811DC" w:rsidRDefault="00862F6C" w:rsidP="00A82AF6">
                                <w:pPr>
                                  <w:rPr>
                                    <w:rFonts w:asciiTheme="majorHAnsi" w:hAnsiTheme="majorHAnsi" w:cstheme="majorHAnsi"/>
                                    <w:sz w:val="18"/>
                                    <w:szCs w:val="18"/>
                                  </w:rPr>
                                </w:pPr>
                                <w:r>
                                  <w:rPr>
                                    <w:rFonts w:asciiTheme="majorHAnsi" w:hAnsiTheme="majorHAnsi" w:cstheme="majorHAnsi"/>
                                    <w:sz w:val="18"/>
                                    <w:szCs w:val="18"/>
                                  </w:rPr>
                                  <w:t>CV581 Opened</w:t>
                                </w:r>
                              </w:p>
                            </w:txbxContent>
                          </wps:txbx>
                          <wps:bodyPr rot="0" vert="horz" wrap="square" lIns="91440" tIns="45720" rIns="91440" bIns="45720" anchor="t" anchorCtr="0" upright="1">
                            <a:noAutofit/>
                          </wps:bodyPr>
                        </wps:wsp>
                      </wpg:grpSp>
                      <wps:wsp>
                        <wps:cNvPr id="12496" name="AutoShape 13547"/>
                        <wps:cNvCnPr>
                          <a:cxnSpLocks noChangeShapeType="1"/>
                        </wps:cNvCnPr>
                        <wps:spPr bwMode="auto">
                          <a:xfrm>
                            <a:off x="2186" y="14996"/>
                            <a:ext cx="289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97" name="AutoShape 13548"/>
                        <wps:cNvCnPr>
                          <a:cxnSpLocks noChangeShapeType="1"/>
                        </wps:cNvCnPr>
                        <wps:spPr bwMode="auto">
                          <a:xfrm flipH="1">
                            <a:off x="1834" y="12941"/>
                            <a:ext cx="0" cy="27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98" name="AutoShape 13549"/>
                        <wps:cNvCnPr>
                          <a:cxnSpLocks noChangeShapeType="1"/>
                        </wps:cNvCnPr>
                        <wps:spPr bwMode="auto">
                          <a:xfrm>
                            <a:off x="1825" y="12931"/>
                            <a:ext cx="850"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499" name="AutoShape 13550"/>
                        <wps:cNvCnPr>
                          <a:cxnSpLocks noChangeShapeType="1"/>
                        </wps:cNvCnPr>
                        <wps:spPr bwMode="auto">
                          <a:xfrm>
                            <a:off x="2605" y="1396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00" name="AutoShape 13551"/>
                        <wps:cNvCnPr>
                          <a:cxnSpLocks noChangeShapeType="1"/>
                        </wps:cNvCnPr>
                        <wps:spPr bwMode="auto">
                          <a:xfrm>
                            <a:off x="2186" y="14996"/>
                            <a:ext cx="0" cy="73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01" name="AutoShape 13552"/>
                        <wps:cNvCnPr>
                          <a:cxnSpLocks noChangeShapeType="1"/>
                        </wps:cNvCnPr>
                        <wps:spPr bwMode="auto">
                          <a:xfrm>
                            <a:off x="5088" y="14996"/>
                            <a:ext cx="0" cy="90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02" name="Text Box 13553"/>
                        <wps:cNvSpPr txBox="1">
                          <a:spLocks noChangeArrowheads="1"/>
                        </wps:cNvSpPr>
                        <wps:spPr bwMode="auto">
                          <a:xfrm>
                            <a:off x="5090" y="14871"/>
                            <a:ext cx="787"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A82AF6">
                              <w:pP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12503" name="AutoShape 13554"/>
                        <wps:cNvCnPr>
                          <a:cxnSpLocks noChangeShapeType="1"/>
                        </wps:cNvCnPr>
                        <wps:spPr bwMode="auto">
                          <a:xfrm>
                            <a:off x="4977" y="1517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04" name="AutoShape 13555"/>
                        <wps:cNvCnPr>
                          <a:cxnSpLocks noChangeShapeType="1"/>
                        </wps:cNvCnPr>
                        <wps:spPr bwMode="auto">
                          <a:xfrm>
                            <a:off x="1818" y="15717"/>
                            <a:ext cx="3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05" name="AutoShape 13556"/>
                        <wps:cNvCnPr>
                          <a:cxnSpLocks noChangeShapeType="1"/>
                        </wps:cNvCnPr>
                        <wps:spPr bwMode="auto">
                          <a:xfrm>
                            <a:off x="2725" y="12671"/>
                            <a:ext cx="0" cy="232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2506" name="Group 13557"/>
                        <wpg:cNvGrpSpPr>
                          <a:grpSpLocks/>
                        </wpg:cNvGrpSpPr>
                        <wpg:grpSpPr bwMode="auto">
                          <a:xfrm>
                            <a:off x="2183" y="13078"/>
                            <a:ext cx="3458" cy="624"/>
                            <a:chOff x="4731" y="8651"/>
                            <a:chExt cx="5755" cy="312"/>
                          </a:xfrm>
                        </wpg:grpSpPr>
                        <wps:wsp>
                          <wps:cNvPr id="12507" name="Rectangle 13558"/>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A82AF6">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12508" name="Text Box 13559"/>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Default="00862F6C" w:rsidP="00A82AF6">
                                <w:pPr>
                                  <w:rPr>
                                    <w:rFonts w:asciiTheme="majorHAnsi" w:hAnsiTheme="majorHAnsi" w:cstheme="majorHAnsi"/>
                                    <w:sz w:val="18"/>
                                    <w:szCs w:val="18"/>
                                  </w:rPr>
                                </w:pPr>
                                <w:r>
                                  <w:rPr>
                                    <w:rFonts w:asciiTheme="majorHAnsi" w:hAnsiTheme="majorHAnsi" w:cstheme="majorHAnsi"/>
                                    <w:sz w:val="18"/>
                                    <w:szCs w:val="18"/>
                                  </w:rPr>
                                  <w:t>Start EH660</w:t>
                                </w:r>
                                <w:r w:rsidRPr="00F811DC">
                                  <w:rPr>
                                    <w:rFonts w:asciiTheme="majorHAnsi" w:hAnsiTheme="majorHAnsi" w:cstheme="majorHAnsi"/>
                                    <w:sz w:val="18"/>
                                    <w:szCs w:val="18"/>
                                  </w:rPr>
                                  <w:t>A</w:t>
                                </w:r>
                                <w:r>
                                  <w:rPr>
                                    <w:rFonts w:asciiTheme="majorHAnsi" w:hAnsiTheme="majorHAnsi" w:cstheme="majorHAnsi"/>
                                    <w:sz w:val="18"/>
                                    <w:szCs w:val="18"/>
                                  </w:rPr>
                                  <w:t>C</w:t>
                                </w:r>
                              </w:p>
                            </w:txbxContent>
                          </wps:txbx>
                          <wps:bodyPr rot="0" vert="horz" wrap="square" lIns="91440" tIns="45720" rIns="91440" bIns="45720" anchor="t" anchorCtr="0" upright="1">
                            <a:noAutofit/>
                          </wps:bodyPr>
                        </wps:wsp>
                      </wpg:grpSp>
                      <wpg:grpSp>
                        <wpg:cNvPr id="12509" name="Group 13560"/>
                        <wpg:cNvGrpSpPr>
                          <a:grpSpLocks/>
                        </wpg:cNvGrpSpPr>
                        <wpg:grpSpPr bwMode="auto">
                          <a:xfrm>
                            <a:off x="2171" y="14168"/>
                            <a:ext cx="3458" cy="624"/>
                            <a:chOff x="4731" y="8651"/>
                            <a:chExt cx="5755" cy="312"/>
                          </a:xfrm>
                        </wpg:grpSpPr>
                        <wps:wsp>
                          <wps:cNvPr id="12510" name="Rectangle 13561"/>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A82AF6">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A82AF6">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12511" name="Text Box 13562"/>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Default="00862F6C" w:rsidP="00A82AF6">
                                <w:pPr>
                                  <w:rPr>
                                    <w:rFonts w:asciiTheme="majorHAnsi" w:hAnsiTheme="majorHAnsi" w:cstheme="majorHAnsi"/>
                                    <w:sz w:val="18"/>
                                    <w:szCs w:val="18"/>
                                  </w:rPr>
                                </w:pPr>
                                <w:r>
                                  <w:rPr>
                                    <w:rFonts w:asciiTheme="majorHAnsi" w:hAnsiTheme="majorHAnsi" w:cstheme="majorHAnsi"/>
                                    <w:sz w:val="18"/>
                                    <w:szCs w:val="18"/>
                                  </w:rPr>
                                  <w:t>Stop EH660</w:t>
                                </w:r>
                                <w:r w:rsidRPr="00F811DC">
                                  <w:rPr>
                                    <w:rFonts w:asciiTheme="majorHAnsi" w:hAnsiTheme="majorHAnsi" w:cstheme="majorHAnsi"/>
                                    <w:sz w:val="18"/>
                                    <w:szCs w:val="18"/>
                                  </w:rPr>
                                  <w:t>A</w:t>
                                </w:r>
                                <w:r>
                                  <w:rPr>
                                    <w:rFonts w:asciiTheme="majorHAnsi" w:hAnsiTheme="majorHAnsi" w:cstheme="majorHAnsi"/>
                                    <w:sz w:val="18"/>
                                    <w:szCs w:val="18"/>
                                  </w:rPr>
                                  <w:t>C</w:t>
                                </w:r>
                              </w:p>
                            </w:txbxContent>
                          </wps:txbx>
                          <wps:bodyPr rot="0" vert="horz" wrap="square" lIns="91440" tIns="45720" rIns="91440" bIns="45720" anchor="t" anchorCtr="0" upright="1">
                            <a:noAutofit/>
                          </wps:bodyPr>
                        </wps:wsp>
                      </wpg:grpSp>
                      <wps:wsp>
                        <wps:cNvPr id="28352" name="Text Box 13563"/>
                        <wps:cNvSpPr txBox="1">
                          <a:spLocks noChangeArrowheads="1"/>
                        </wps:cNvSpPr>
                        <wps:spPr bwMode="auto">
                          <a:xfrm>
                            <a:off x="2767" y="13655"/>
                            <a:ext cx="3048"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Default="00862F6C" w:rsidP="00A82AF6">
                              <w:pPr>
                                <w:rPr>
                                  <w:rFonts w:asciiTheme="majorHAnsi" w:hAnsiTheme="majorHAnsi" w:cstheme="majorHAnsi"/>
                                  <w:sz w:val="18"/>
                                  <w:szCs w:val="18"/>
                                </w:rPr>
                              </w:pPr>
                              <w:r>
                                <w:rPr>
                                  <w:rFonts w:asciiTheme="majorHAnsi" w:hAnsiTheme="majorHAnsi" w:cstheme="majorHAnsi"/>
                                  <w:sz w:val="18"/>
                                  <w:szCs w:val="18"/>
                                </w:rPr>
                                <w:t>TT660</w:t>
                              </w:r>
                              <w:r w:rsidRPr="00F811DC">
                                <w:rPr>
                                  <w:rFonts w:asciiTheme="majorHAnsi" w:hAnsiTheme="majorHAnsi" w:cstheme="majorHAnsi"/>
                                  <w:sz w:val="18"/>
                                  <w:szCs w:val="18"/>
                                </w:rPr>
                                <w:t xml:space="preserve">A </w:t>
                              </w:r>
                              <w:r>
                                <w:rPr>
                                  <w:rFonts w:asciiTheme="majorHAnsi" w:hAnsiTheme="majorHAnsi" w:cstheme="majorHAnsi"/>
                                  <w:sz w:val="18"/>
                                  <w:szCs w:val="18"/>
                                </w:rPr>
                                <w:t>OR</w:t>
                              </w:r>
                              <w:r w:rsidRPr="00F811DC">
                                <w:rPr>
                                  <w:rFonts w:asciiTheme="majorHAnsi" w:hAnsiTheme="majorHAnsi" w:cstheme="majorHAnsi"/>
                                  <w:sz w:val="18"/>
                                  <w:szCs w:val="18"/>
                                </w:rPr>
                                <w:t xml:space="preserve"> B </w:t>
                              </w:r>
                              <w:r>
                                <w:rPr>
                                  <w:rFonts w:asciiTheme="majorHAnsi" w:hAnsiTheme="majorHAnsi" w:cstheme="majorHAnsi"/>
                                  <w:sz w:val="18"/>
                                  <w:szCs w:val="18"/>
                                </w:rPr>
                                <w:t>OR</w:t>
                              </w:r>
                              <w:r w:rsidRPr="00F811DC">
                                <w:rPr>
                                  <w:rFonts w:asciiTheme="majorHAnsi" w:hAnsiTheme="majorHAnsi" w:cstheme="majorHAnsi"/>
                                  <w:sz w:val="18"/>
                                  <w:szCs w:val="18"/>
                                </w:rPr>
                                <w:t xml:space="preserve"> C </w:t>
                              </w:r>
                              <w:r>
                                <w:rPr>
                                  <w:rFonts w:asciiTheme="majorHAnsi" w:hAnsiTheme="majorHAnsi" w:cstheme="majorHAnsi"/>
                                  <w:sz w:val="18"/>
                                  <w:szCs w:val="18"/>
                                </w:rPr>
                                <w:t>&gt; TT660</w:t>
                              </w:r>
                              <w:r w:rsidRPr="00F811DC">
                                <w:rPr>
                                  <w:rFonts w:asciiTheme="majorHAnsi" w:hAnsiTheme="majorHAnsi" w:cstheme="majorHAnsi"/>
                                  <w:sz w:val="18"/>
                                  <w:szCs w:val="18"/>
                                </w:rPr>
                                <w:t>setpoint</w:t>
                              </w:r>
                            </w:p>
                            <w:p w:rsidR="00862F6C" w:rsidRPr="00F811DC" w:rsidRDefault="00862F6C" w:rsidP="00A82AF6">
                              <w:pPr>
                                <w:rPr>
                                  <w:rFonts w:asciiTheme="majorHAnsi" w:hAnsiTheme="majorHAnsi" w:cstheme="majorHAnsi"/>
                                  <w:sz w:val="18"/>
                                  <w:szCs w:val="18"/>
                                </w:rPr>
                              </w:pPr>
                              <w:r>
                                <w:rPr>
                                  <w:rFonts w:asciiTheme="majorHAnsi" w:hAnsiTheme="majorHAnsi" w:cstheme="majorHAnsi"/>
                                  <w:sz w:val="18"/>
                                  <w:szCs w:val="18"/>
                                </w:rPr>
                                <w:t>OR FT581&gt;FT581limit</w:t>
                              </w:r>
                            </w:p>
                          </w:txbxContent>
                        </wps:txbx>
                        <wps:bodyPr rot="0" vert="horz" wrap="square" lIns="91440" tIns="45720" rIns="91440" bIns="45720" anchor="t" anchorCtr="0" upright="1">
                          <a:noAutofit/>
                        </wps:bodyPr>
                      </wps:wsp>
                      <wps:wsp>
                        <wps:cNvPr id="28353" name="Text Box 13564"/>
                        <wps:cNvSpPr txBox="1">
                          <a:spLocks noChangeArrowheads="1"/>
                        </wps:cNvSpPr>
                        <wps:spPr bwMode="auto">
                          <a:xfrm>
                            <a:off x="1775" y="15682"/>
                            <a:ext cx="3525" cy="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Default="00862F6C" w:rsidP="00744D04">
                              <w:pPr>
                                <w:rPr>
                                  <w:rFonts w:asciiTheme="majorHAnsi" w:hAnsiTheme="majorHAnsi" w:cstheme="majorHAnsi"/>
                                  <w:sz w:val="18"/>
                                  <w:szCs w:val="18"/>
                                </w:rPr>
                              </w:pPr>
                              <w:r>
                                <w:rPr>
                                  <w:rFonts w:asciiTheme="majorHAnsi" w:hAnsiTheme="majorHAnsi" w:cstheme="majorHAnsi"/>
                                  <w:sz w:val="18"/>
                                  <w:szCs w:val="18"/>
                                </w:rPr>
                                <w:t>TT660</w:t>
                              </w:r>
                              <w:r w:rsidRPr="00F811DC">
                                <w:rPr>
                                  <w:rFonts w:asciiTheme="majorHAnsi" w:hAnsiTheme="majorHAnsi" w:cstheme="majorHAnsi"/>
                                  <w:sz w:val="18"/>
                                  <w:szCs w:val="18"/>
                                </w:rPr>
                                <w:t xml:space="preserve">A </w:t>
                              </w:r>
                              <w:r>
                                <w:rPr>
                                  <w:rFonts w:asciiTheme="majorHAnsi" w:hAnsiTheme="majorHAnsi" w:cstheme="majorHAnsi"/>
                                  <w:sz w:val="18"/>
                                  <w:szCs w:val="18"/>
                                </w:rPr>
                                <w:t>&amp;</w:t>
                              </w:r>
                              <w:r w:rsidRPr="00F811DC">
                                <w:rPr>
                                  <w:rFonts w:asciiTheme="majorHAnsi" w:hAnsiTheme="majorHAnsi" w:cstheme="majorHAnsi"/>
                                  <w:sz w:val="18"/>
                                  <w:szCs w:val="18"/>
                                </w:rPr>
                                <w:t xml:space="preserve"> B </w:t>
                              </w:r>
                              <w:r>
                                <w:rPr>
                                  <w:rFonts w:asciiTheme="majorHAnsi" w:hAnsiTheme="majorHAnsi" w:cstheme="majorHAnsi"/>
                                  <w:sz w:val="18"/>
                                  <w:szCs w:val="18"/>
                                </w:rPr>
                                <w:t>&amp;</w:t>
                              </w:r>
                              <w:r w:rsidRPr="00F811DC">
                                <w:rPr>
                                  <w:rFonts w:asciiTheme="majorHAnsi" w:hAnsiTheme="majorHAnsi" w:cstheme="majorHAnsi"/>
                                  <w:sz w:val="18"/>
                                  <w:szCs w:val="18"/>
                                </w:rPr>
                                <w:t xml:space="preserve"> </w:t>
                              </w:r>
                              <w:r>
                                <w:rPr>
                                  <w:rFonts w:asciiTheme="majorHAnsi" w:hAnsiTheme="majorHAnsi" w:cstheme="majorHAnsi"/>
                                  <w:sz w:val="18"/>
                                  <w:szCs w:val="18"/>
                                </w:rPr>
                                <w:t>C</w:t>
                              </w:r>
                              <w:r w:rsidRPr="00F811DC">
                                <w:rPr>
                                  <w:rFonts w:asciiTheme="majorHAnsi" w:hAnsiTheme="majorHAnsi" w:cstheme="majorHAnsi"/>
                                  <w:sz w:val="18"/>
                                  <w:szCs w:val="18"/>
                                </w:rPr>
                                <w:t xml:space="preserve"> &lt; (TT</w:t>
                              </w:r>
                              <w:r>
                                <w:rPr>
                                  <w:rFonts w:asciiTheme="majorHAnsi" w:hAnsiTheme="majorHAnsi" w:cstheme="majorHAnsi"/>
                                  <w:sz w:val="18"/>
                                  <w:szCs w:val="18"/>
                                </w:rPr>
                                <w:t>660</w:t>
                              </w:r>
                              <w:r w:rsidRPr="00F811DC">
                                <w:rPr>
                                  <w:rFonts w:asciiTheme="majorHAnsi" w:hAnsiTheme="majorHAnsi" w:cstheme="majorHAnsi"/>
                                  <w:sz w:val="18"/>
                                  <w:szCs w:val="18"/>
                                </w:rPr>
                                <w:t>setpoint – 5°C)</w:t>
                              </w:r>
                            </w:p>
                            <w:p w:rsidR="00862F6C" w:rsidRPr="00F811DC" w:rsidRDefault="00862F6C" w:rsidP="00744D04">
                              <w:pPr>
                                <w:rPr>
                                  <w:rFonts w:asciiTheme="majorHAnsi" w:hAnsiTheme="majorHAnsi" w:cstheme="majorHAnsi"/>
                                  <w:sz w:val="18"/>
                                  <w:szCs w:val="18"/>
                                </w:rPr>
                              </w:pPr>
                              <w:r>
                                <w:rPr>
                                  <w:rFonts w:asciiTheme="majorHAnsi" w:hAnsiTheme="majorHAnsi" w:cstheme="majorHAnsi"/>
                                  <w:sz w:val="18"/>
                                  <w:szCs w:val="18"/>
                                </w:rPr>
                                <w:t>&amp; FT581&lt;FT581limit</w:t>
                              </w:r>
                            </w:p>
                          </w:txbxContent>
                        </wps:txbx>
                        <wps:bodyPr rot="0" vert="horz" wrap="square" lIns="91440" tIns="45720" rIns="91440" bIns="45720" anchor="t" anchorCtr="0" upright="1">
                          <a:noAutofit/>
                        </wps:bodyPr>
                      </wps:wsp>
                      <wps:wsp>
                        <wps:cNvPr id="28354" name="AutoShape 13565"/>
                        <wps:cNvCnPr>
                          <a:cxnSpLocks noChangeShapeType="1"/>
                        </wps:cNvCnPr>
                        <wps:spPr bwMode="auto">
                          <a:xfrm flipV="1">
                            <a:off x="5086" y="15909"/>
                            <a:ext cx="555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55" name="AutoShape 13566"/>
                        <wps:cNvCnPr>
                          <a:cxnSpLocks noChangeShapeType="1"/>
                        </wps:cNvCnPr>
                        <wps:spPr bwMode="auto">
                          <a:xfrm>
                            <a:off x="2068" y="1538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56" name="Text Box 13567"/>
                        <wps:cNvSpPr txBox="1">
                          <a:spLocks noChangeArrowheads="1"/>
                        </wps:cNvSpPr>
                        <wps:spPr bwMode="auto">
                          <a:xfrm>
                            <a:off x="6271" y="15278"/>
                            <a:ext cx="3286"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Default="00862F6C" w:rsidP="00A82AF6">
                              <w:pPr>
                                <w:rPr>
                                  <w:rFonts w:asciiTheme="majorHAnsi" w:hAnsiTheme="majorHAnsi" w:cstheme="majorHAnsi"/>
                                  <w:sz w:val="18"/>
                                  <w:szCs w:val="18"/>
                                </w:rPr>
                              </w:pPr>
                              <w:r w:rsidRPr="00F811DC">
                                <w:rPr>
                                  <w:rFonts w:asciiTheme="majorHAnsi" w:hAnsiTheme="majorHAnsi" w:cstheme="majorHAnsi"/>
                                  <w:sz w:val="18"/>
                                  <w:szCs w:val="18"/>
                                </w:rPr>
                                <w:t>TT6</w:t>
                              </w:r>
                              <w:r>
                                <w:rPr>
                                  <w:rFonts w:asciiTheme="majorHAnsi" w:hAnsiTheme="majorHAnsi" w:cstheme="majorHAnsi"/>
                                  <w:sz w:val="18"/>
                                  <w:szCs w:val="18"/>
                                </w:rPr>
                                <w:t>61</w:t>
                              </w:r>
                              <w:r w:rsidRPr="00F811DC">
                                <w:rPr>
                                  <w:rFonts w:asciiTheme="majorHAnsi" w:hAnsiTheme="majorHAnsi" w:cstheme="majorHAnsi"/>
                                  <w:sz w:val="18"/>
                                  <w:szCs w:val="18"/>
                                </w:rPr>
                                <w:t xml:space="preserve">A </w:t>
                              </w:r>
                              <w:r>
                                <w:rPr>
                                  <w:rFonts w:asciiTheme="majorHAnsi" w:hAnsiTheme="majorHAnsi" w:cstheme="majorHAnsi"/>
                                  <w:sz w:val="18"/>
                                  <w:szCs w:val="18"/>
                                </w:rPr>
                                <w:t>&amp;</w:t>
                              </w:r>
                              <w:r w:rsidRPr="00F811DC">
                                <w:rPr>
                                  <w:rFonts w:asciiTheme="majorHAnsi" w:hAnsiTheme="majorHAnsi" w:cstheme="majorHAnsi"/>
                                  <w:sz w:val="18"/>
                                  <w:szCs w:val="18"/>
                                </w:rPr>
                                <w:t xml:space="preserve"> B </w:t>
                              </w:r>
                              <w:r>
                                <w:rPr>
                                  <w:rFonts w:asciiTheme="majorHAnsi" w:hAnsiTheme="majorHAnsi" w:cstheme="majorHAnsi"/>
                                  <w:sz w:val="18"/>
                                  <w:szCs w:val="18"/>
                                </w:rPr>
                                <w:t>&amp;</w:t>
                              </w:r>
                              <w:r w:rsidRPr="00F811DC">
                                <w:rPr>
                                  <w:rFonts w:asciiTheme="majorHAnsi" w:hAnsiTheme="majorHAnsi" w:cstheme="majorHAnsi"/>
                                  <w:sz w:val="18"/>
                                  <w:szCs w:val="18"/>
                                </w:rPr>
                                <w:t xml:space="preserve"> C &lt; (TT6</w:t>
                              </w:r>
                              <w:r>
                                <w:rPr>
                                  <w:rFonts w:asciiTheme="majorHAnsi" w:hAnsiTheme="majorHAnsi" w:cstheme="majorHAnsi"/>
                                  <w:sz w:val="18"/>
                                  <w:szCs w:val="18"/>
                                </w:rPr>
                                <w:t>61</w:t>
                              </w:r>
                              <w:r w:rsidRPr="00F811DC">
                                <w:rPr>
                                  <w:rFonts w:asciiTheme="majorHAnsi" w:hAnsiTheme="majorHAnsi" w:cstheme="majorHAnsi"/>
                                  <w:sz w:val="18"/>
                                  <w:szCs w:val="18"/>
                                </w:rPr>
                                <w:t>setpoint – 5°C)</w:t>
                              </w:r>
                            </w:p>
                            <w:p w:rsidR="00862F6C" w:rsidRPr="00F811DC" w:rsidRDefault="00862F6C" w:rsidP="00A82AF6">
                              <w:pPr>
                                <w:rPr>
                                  <w:rFonts w:asciiTheme="majorHAnsi" w:hAnsiTheme="majorHAnsi" w:cstheme="majorHAnsi"/>
                                  <w:sz w:val="18"/>
                                  <w:szCs w:val="18"/>
                                </w:rPr>
                              </w:pPr>
                              <w:r>
                                <w:rPr>
                                  <w:rFonts w:asciiTheme="majorHAnsi" w:hAnsiTheme="majorHAnsi" w:cstheme="majorHAnsi"/>
                                  <w:sz w:val="18"/>
                                  <w:szCs w:val="18"/>
                                </w:rPr>
                                <w:t>&amp; FT581&lt;FT581limit</w:t>
                              </w:r>
                            </w:p>
                          </w:txbxContent>
                        </wps:txbx>
                        <wps:bodyPr rot="0" vert="horz" wrap="square" lIns="91440" tIns="45720" rIns="91440" bIns="45720" anchor="t" anchorCtr="0" upright="1">
                          <a:noAutofit/>
                        </wps:bodyPr>
                      </wps:wsp>
                      <wps:wsp>
                        <wps:cNvPr id="28357" name="AutoShape 13568"/>
                        <wps:cNvCnPr>
                          <a:cxnSpLocks noChangeShapeType="1"/>
                        </wps:cNvCnPr>
                        <wps:spPr bwMode="auto">
                          <a:xfrm>
                            <a:off x="6144" y="1547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58" name="Rectangle 13571"/>
                        <wps:cNvSpPr>
                          <a:spLocks noChangeArrowheads="1"/>
                        </wps:cNvSpPr>
                        <wps:spPr bwMode="auto">
                          <a:xfrm>
                            <a:off x="8275" y="10026"/>
                            <a:ext cx="1332" cy="624"/>
                          </a:xfrm>
                          <a:prstGeom prst="rect">
                            <a:avLst/>
                          </a:prstGeom>
                          <a:solidFill>
                            <a:srgbClr val="FFFFFF"/>
                          </a:solidFill>
                          <a:ln w="9525">
                            <a:solidFill>
                              <a:srgbClr val="000000"/>
                            </a:solidFill>
                            <a:miter lim="800000"/>
                            <a:headEnd/>
                            <a:tailEnd/>
                          </a:ln>
                        </wps:spPr>
                        <wps:txbx>
                          <w:txbxContent>
                            <w:p w:rsidR="00862F6C" w:rsidRPr="00F811DC" w:rsidRDefault="00862F6C" w:rsidP="00A82AF6">
                              <w:pPr>
                                <w:spacing w:before="120"/>
                                <w:jc w:val="cente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28359" name="AutoShape 13572"/>
                        <wps:cNvCnPr>
                          <a:cxnSpLocks noChangeShapeType="1"/>
                        </wps:cNvCnPr>
                        <wps:spPr bwMode="auto">
                          <a:xfrm flipV="1">
                            <a:off x="9639" y="10284"/>
                            <a:ext cx="964"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8360" name="Text Box 13542"/>
                        <wps:cNvSpPr txBox="1">
                          <a:spLocks noChangeArrowheads="1"/>
                        </wps:cNvSpPr>
                        <wps:spPr bwMode="auto">
                          <a:xfrm>
                            <a:off x="7562" y="11394"/>
                            <a:ext cx="2630" cy="794"/>
                          </a:xfrm>
                          <a:prstGeom prst="rect">
                            <a:avLst/>
                          </a:prstGeom>
                          <a:solidFill>
                            <a:srgbClr val="FFFFFF"/>
                          </a:solidFill>
                          <a:ln w="9525">
                            <a:solidFill>
                              <a:srgbClr val="000000"/>
                            </a:solidFill>
                            <a:miter lim="800000"/>
                            <a:headEnd/>
                            <a:tailEnd/>
                          </a:ln>
                        </wps:spPr>
                        <wps:txbx>
                          <w:txbxContent>
                            <w:p w:rsidR="00862F6C" w:rsidRPr="00F811DC" w:rsidRDefault="00862F6C" w:rsidP="00A82AF6">
                              <w:pPr>
                                <w:rPr>
                                  <w:rFonts w:asciiTheme="majorHAnsi" w:hAnsiTheme="majorHAnsi" w:cstheme="majorHAnsi"/>
                                  <w:sz w:val="18"/>
                                  <w:szCs w:val="18"/>
                                </w:rPr>
                              </w:pPr>
                              <w:r>
                                <w:rPr>
                                  <w:rFonts w:asciiTheme="majorHAnsi" w:hAnsiTheme="majorHAnsi" w:cstheme="majorHAnsi"/>
                                  <w:sz w:val="18"/>
                                  <w:szCs w:val="18"/>
                                </w:rPr>
                                <w:t>EH66</w:t>
                              </w:r>
                              <w:r w:rsidRPr="00F811DC">
                                <w:rPr>
                                  <w:rFonts w:asciiTheme="majorHAnsi" w:hAnsiTheme="majorHAnsi" w:cstheme="majorHAnsi"/>
                                  <w:sz w:val="18"/>
                                  <w:szCs w:val="18"/>
                                </w:rPr>
                                <w:t>1AC running 5s</w:t>
                              </w:r>
                              <w:r>
                                <w:rPr>
                                  <w:rFonts w:asciiTheme="majorHAnsi" w:hAnsiTheme="majorHAnsi" w:cstheme="majorHAnsi"/>
                                  <w:sz w:val="18"/>
                                  <w:szCs w:val="18"/>
                                </w:rPr>
                                <w:t xml:space="preserve">, </w:t>
                              </w:r>
                              <w:r w:rsidRPr="00F811DC">
                                <w:rPr>
                                  <w:rFonts w:asciiTheme="majorHAnsi" w:hAnsiTheme="majorHAnsi" w:cstheme="majorHAnsi"/>
                                  <w:sz w:val="18"/>
                                  <w:szCs w:val="18"/>
                                </w:rPr>
                                <w:t>Delay 20s</w:t>
                              </w:r>
                            </w:p>
                            <w:p w:rsidR="00862F6C" w:rsidRPr="00F811DC" w:rsidRDefault="00862F6C" w:rsidP="00A82AF6">
                              <w:pPr>
                                <w:rPr>
                                  <w:rFonts w:asciiTheme="majorHAnsi" w:hAnsiTheme="majorHAnsi" w:cstheme="majorHAnsi"/>
                                  <w:sz w:val="18"/>
                                  <w:szCs w:val="18"/>
                                </w:rPr>
                              </w:pPr>
                              <w:r>
                                <w:rPr>
                                  <w:rFonts w:asciiTheme="majorHAnsi" w:hAnsiTheme="majorHAnsi" w:cstheme="majorHAnsi"/>
                                  <w:sz w:val="18"/>
                                  <w:szCs w:val="18"/>
                                </w:rPr>
                                <w:t>Open CV581</w:t>
                              </w:r>
                            </w:p>
                          </w:txbxContent>
                        </wps:txbx>
                        <wps:bodyPr rot="0" vert="horz" wrap="square" lIns="108000" tIns="45720" rIns="91440" bIns="45720" anchor="t" anchorCtr="0" upright="1">
                          <a:noAutofit/>
                        </wps:bodyPr>
                      </wps:wsp>
                      <wps:wsp>
                        <wps:cNvPr id="28361" name="Rectangle 13543"/>
                        <wps:cNvSpPr>
                          <a:spLocks noChangeArrowheads="1"/>
                        </wps:cNvSpPr>
                        <wps:spPr bwMode="auto">
                          <a:xfrm>
                            <a:off x="6264" y="11392"/>
                            <a:ext cx="1299" cy="794"/>
                          </a:xfrm>
                          <a:prstGeom prst="rect">
                            <a:avLst/>
                          </a:prstGeom>
                          <a:solidFill>
                            <a:srgbClr val="FFFFFF"/>
                          </a:solidFill>
                          <a:ln w="9525">
                            <a:solidFill>
                              <a:srgbClr val="000000"/>
                            </a:solidFill>
                            <a:miter lim="800000"/>
                            <a:headEnd/>
                            <a:tailEnd/>
                          </a:ln>
                        </wps:spPr>
                        <wps:txbx>
                          <w:txbxContent>
                            <w:p w:rsidR="00862F6C" w:rsidRPr="00F811DC" w:rsidRDefault="00862F6C" w:rsidP="00A82AF6">
                              <w:pPr>
                                <w:jc w:val="center"/>
                                <w:rPr>
                                  <w:rFonts w:asciiTheme="majorHAnsi" w:hAnsiTheme="majorHAnsi" w:cstheme="majorHAnsi"/>
                                  <w:sz w:val="18"/>
                                  <w:szCs w:val="18"/>
                                </w:rPr>
                              </w:pPr>
                              <w:r w:rsidRPr="00F811DC">
                                <w:rPr>
                                  <w:rFonts w:asciiTheme="majorHAnsi" w:hAnsiTheme="majorHAnsi" w:cstheme="majorHAnsi"/>
                                  <w:sz w:val="18"/>
                                  <w:szCs w:val="18"/>
                                </w:rPr>
                                <w:t>Check liquid level</w:t>
                              </w:r>
                            </w:p>
                          </w:txbxContent>
                        </wps:txbx>
                        <wps:bodyPr rot="0" vert="horz" wrap="square" lIns="108000" tIns="45720" rIns="91440" bIns="45720" anchor="t" anchorCtr="0" upright="1">
                          <a:noAutofit/>
                        </wps:bodyPr>
                      </wps:wsp>
                      <wps:wsp>
                        <wps:cNvPr id="28362" name="Text Box 14375"/>
                        <wps:cNvSpPr txBox="1">
                          <a:spLocks noChangeArrowheads="1"/>
                        </wps:cNvSpPr>
                        <wps:spPr bwMode="auto">
                          <a:xfrm>
                            <a:off x="4632" y="12738"/>
                            <a:ext cx="733"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521472">
                              <w:pPr>
                                <w:rPr>
                                  <w:rFonts w:asciiTheme="majorHAnsi" w:hAnsiTheme="majorHAnsi" w:cstheme="majorHAnsi"/>
                                  <w:sz w:val="18"/>
                                  <w:szCs w:val="18"/>
                                  <w:lang w:val="fr-FR"/>
                                </w:rPr>
                              </w:pPr>
                              <w:r>
                                <w:rPr>
                                  <w:rFonts w:asciiTheme="majorHAnsi" w:hAnsiTheme="majorHAnsi" w:cstheme="majorHAnsi"/>
                                  <w:sz w:val="18"/>
                                  <w:szCs w:val="18"/>
                                  <w:lang w:val="fr-FR"/>
                                </w:rPr>
                                <w:t>Delay</w:t>
                              </w:r>
                            </w:p>
                          </w:txbxContent>
                        </wps:txbx>
                        <wps:bodyPr rot="0" vert="horz" wrap="square" lIns="91440" tIns="45720" rIns="91440" bIns="45720" anchor="t" anchorCtr="0" upright="1">
                          <a:noAutofit/>
                        </wps:bodyPr>
                      </wps:wsp>
                      <wps:wsp>
                        <wps:cNvPr id="28363" name="AutoShape 14376"/>
                        <wps:cNvCnPr>
                          <a:cxnSpLocks noChangeShapeType="1"/>
                        </wps:cNvCnPr>
                        <wps:spPr bwMode="auto">
                          <a:xfrm rot="5400000">
                            <a:off x="5222" y="13074"/>
                            <a:ext cx="227"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8364" name="Oval 4855"/>
                        <wps:cNvSpPr>
                          <a:spLocks noChangeArrowheads="1"/>
                        </wps:cNvSpPr>
                        <wps:spPr bwMode="auto">
                          <a:xfrm>
                            <a:off x="8240" y="10013"/>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72693">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wps:wsp>
                        <wps:cNvPr id="28365" name="Rectangle 4859"/>
                        <wps:cNvSpPr>
                          <a:spLocks noChangeArrowheads="1"/>
                        </wps:cNvSpPr>
                        <wps:spPr bwMode="auto">
                          <a:xfrm>
                            <a:off x="6117" y="10062"/>
                            <a:ext cx="1381" cy="661"/>
                          </a:xfrm>
                          <a:prstGeom prst="rect">
                            <a:avLst/>
                          </a:prstGeom>
                          <a:solidFill>
                            <a:srgbClr val="FFFFFF"/>
                          </a:solidFill>
                          <a:ln w="9525">
                            <a:solidFill>
                              <a:schemeClr val="tx1">
                                <a:lumMod val="100000"/>
                                <a:lumOff val="0"/>
                              </a:schemeClr>
                            </a:solidFill>
                            <a:miter lim="800000"/>
                            <a:headEnd/>
                            <a:tailEnd/>
                          </a:ln>
                        </wps:spPr>
                        <wps:txbx>
                          <w:txbxContent>
                            <w:p w:rsidR="00862F6C" w:rsidRPr="00F21F8C" w:rsidRDefault="00862F6C" w:rsidP="00F21F8C"/>
                          </w:txbxContent>
                        </wps:txbx>
                        <wps:bodyPr rot="0" vert="horz" wrap="square" lIns="91440" tIns="91440" rIns="91440" bIns="91440" anchor="t" anchorCtr="0" upright="1">
                          <a:noAutofit/>
                        </wps:bodyPr>
                      </wps:wsp>
                      <wps:wsp>
                        <wps:cNvPr id="28366" name="AutoShape 4861"/>
                        <wps:cNvCnPr>
                          <a:cxnSpLocks noChangeShapeType="1"/>
                        </wps:cNvCnPr>
                        <wps:spPr bwMode="auto">
                          <a:xfrm>
                            <a:off x="6686" y="1090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67" name="Oval 4863"/>
                        <wps:cNvSpPr>
                          <a:spLocks noChangeArrowheads="1"/>
                        </wps:cNvSpPr>
                        <wps:spPr bwMode="auto">
                          <a:xfrm>
                            <a:off x="6107" y="1005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B72693">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28368" name="Text Box 4864"/>
                        <wps:cNvSpPr txBox="1">
                          <a:spLocks noChangeArrowheads="1"/>
                        </wps:cNvSpPr>
                        <wps:spPr bwMode="auto">
                          <a:xfrm>
                            <a:off x="6993" y="10755"/>
                            <a:ext cx="2823"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4A7EBB"/>
                                </a:solidFill>
                                <a:miter lim="800000"/>
                                <a:headEnd/>
                                <a:tailEnd/>
                              </a14:hiddenLine>
                            </a:ext>
                          </a:extLst>
                        </wps:spPr>
                        <wps:txbx>
                          <w:txbxContent>
                            <w:p w:rsidR="00862F6C" w:rsidRPr="00F21F8C" w:rsidRDefault="00862F6C" w:rsidP="00B72693">
                              <w:pPr>
                                <w:rPr>
                                  <w:sz w:val="18"/>
                                  <w:szCs w:val="18"/>
                                </w:rPr>
                              </w:pPr>
                              <w:r w:rsidRPr="00F21F8C">
                                <w:rPr>
                                  <w:sz w:val="18"/>
                                  <w:szCs w:val="18"/>
                                </w:rPr>
                                <w:t>Sequence 10 to 20 are stopped</w:t>
                              </w:r>
                            </w:p>
                          </w:txbxContent>
                        </wps:txbx>
                        <wps:bodyPr rot="0" vert="horz" wrap="square" lIns="0" tIns="0" rIns="0" bIns="0" anchor="t" anchorCtr="0" upright="1">
                          <a:noAutofit/>
                        </wps:bodyPr>
                      </wps:wsp>
                      <wps:wsp>
                        <wps:cNvPr id="28369" name="Oval 4863"/>
                        <wps:cNvSpPr>
                          <a:spLocks noChangeArrowheads="1"/>
                        </wps:cNvSpPr>
                        <wps:spPr bwMode="auto">
                          <a:xfrm>
                            <a:off x="6217" y="11780"/>
                            <a:ext cx="408" cy="406"/>
                          </a:xfrm>
                          <a:prstGeom prst="ellipse">
                            <a:avLst/>
                          </a:prstGeom>
                          <a:solidFill>
                            <a:srgbClr val="FFFFFF"/>
                          </a:solidFill>
                          <a:ln w="44450">
                            <a:solidFill>
                              <a:srgbClr val="4A7EBB"/>
                            </a:solidFill>
                            <a:round/>
                            <a:headEnd/>
                            <a:tailEnd/>
                          </a:ln>
                        </wps:spPr>
                        <wps:txbx>
                          <w:txbxContent>
                            <w:p w:rsidR="00862F6C" w:rsidRPr="00F92AFB" w:rsidRDefault="00862F6C" w:rsidP="00F92AFB">
                              <w:pPr>
                                <w:jc w:val="center"/>
                                <w:rPr>
                                  <w:rFonts w:ascii="Times New Roman" w:hAnsi="Times New Roman" w:cs="Times New Roman"/>
                                  <w:b/>
                                  <w:szCs w:val="20"/>
                                  <w:lang w:val="fr-FR"/>
                                </w:rPr>
                              </w:pPr>
                              <w:r>
                                <w:rPr>
                                  <w:rFonts w:ascii="Times New Roman" w:hAnsi="Times New Roman" w:cs="Times New Roman"/>
                                  <w:b/>
                                  <w:szCs w:val="20"/>
                                  <w:lang w:val="fr-FR"/>
                                </w:rPr>
                                <w:t>12</w:t>
                              </w:r>
                            </w:p>
                          </w:txbxContent>
                        </wps:txbx>
                        <wps:bodyPr rot="0" vert="horz" wrap="square" lIns="0" tIns="0" rIns="0" bIns="0" anchor="t" anchorCtr="0" upright="1">
                          <a:noAutofit/>
                        </wps:bodyPr>
                      </wps:wsp>
                      <wps:wsp>
                        <wps:cNvPr id="28370" name="Oval 4863"/>
                        <wps:cNvSpPr>
                          <a:spLocks noChangeArrowheads="1"/>
                        </wps:cNvSpPr>
                        <wps:spPr bwMode="auto">
                          <a:xfrm>
                            <a:off x="2057" y="13269"/>
                            <a:ext cx="408" cy="406"/>
                          </a:xfrm>
                          <a:prstGeom prst="ellipse">
                            <a:avLst/>
                          </a:prstGeom>
                          <a:solidFill>
                            <a:srgbClr val="FFFFFF"/>
                          </a:solidFill>
                          <a:ln w="44450">
                            <a:solidFill>
                              <a:srgbClr val="4A7EBB"/>
                            </a:solidFill>
                            <a:round/>
                            <a:headEnd/>
                            <a:tailEnd/>
                          </a:ln>
                        </wps:spPr>
                        <wps:txbx>
                          <w:txbxContent>
                            <w:p w:rsidR="00862F6C" w:rsidRPr="00F92AFB" w:rsidRDefault="00862F6C" w:rsidP="00F92AFB">
                              <w:pPr>
                                <w:jc w:val="center"/>
                                <w:rPr>
                                  <w:rFonts w:ascii="Times New Roman" w:hAnsi="Times New Roman" w:cs="Times New Roman"/>
                                  <w:b/>
                                  <w:szCs w:val="20"/>
                                  <w:lang w:val="fr-FR"/>
                                </w:rPr>
                              </w:pPr>
                              <w:r>
                                <w:rPr>
                                  <w:rFonts w:ascii="Times New Roman" w:hAnsi="Times New Roman" w:cs="Times New Roman"/>
                                  <w:b/>
                                  <w:szCs w:val="20"/>
                                  <w:lang w:val="fr-FR"/>
                                </w:rPr>
                                <w:t>14</w:t>
                              </w:r>
                            </w:p>
                          </w:txbxContent>
                        </wps:txbx>
                        <wps:bodyPr rot="0" vert="horz" wrap="square" lIns="0" tIns="0" rIns="0" bIns="0" anchor="t" anchorCtr="0" upright="1">
                          <a:noAutofit/>
                        </wps:bodyPr>
                      </wps:wsp>
                      <wps:wsp>
                        <wps:cNvPr id="28371" name="Oval 4863"/>
                        <wps:cNvSpPr>
                          <a:spLocks noChangeArrowheads="1"/>
                        </wps:cNvSpPr>
                        <wps:spPr bwMode="auto">
                          <a:xfrm>
                            <a:off x="2097" y="14149"/>
                            <a:ext cx="408" cy="406"/>
                          </a:xfrm>
                          <a:prstGeom prst="ellipse">
                            <a:avLst/>
                          </a:prstGeom>
                          <a:solidFill>
                            <a:srgbClr val="FFFFFF"/>
                          </a:solidFill>
                          <a:ln w="44450">
                            <a:solidFill>
                              <a:srgbClr val="4A7EBB"/>
                            </a:solidFill>
                            <a:round/>
                            <a:headEnd/>
                            <a:tailEnd/>
                          </a:ln>
                        </wps:spPr>
                        <wps:txbx>
                          <w:txbxContent>
                            <w:p w:rsidR="00862F6C" w:rsidRPr="00F92AFB" w:rsidRDefault="00862F6C" w:rsidP="00F92AFB">
                              <w:pPr>
                                <w:jc w:val="center"/>
                                <w:rPr>
                                  <w:rFonts w:ascii="Times New Roman" w:hAnsi="Times New Roman" w:cs="Times New Roman"/>
                                  <w:b/>
                                  <w:szCs w:val="20"/>
                                  <w:lang w:val="fr-FR"/>
                                </w:rPr>
                              </w:pPr>
                              <w:r>
                                <w:rPr>
                                  <w:rFonts w:ascii="Times New Roman" w:hAnsi="Times New Roman" w:cs="Times New Roman"/>
                                  <w:b/>
                                  <w:szCs w:val="20"/>
                                  <w:lang w:val="fr-FR"/>
                                </w:rPr>
                                <w:t>14</w:t>
                              </w:r>
                            </w:p>
                          </w:txbxContent>
                        </wps:txbx>
                        <wps:bodyPr rot="0" vert="horz" wrap="square" lIns="0" tIns="0" rIns="0" bIns="0" anchor="t" anchorCtr="0" upright="1">
                          <a:noAutofit/>
                        </wps:bodyPr>
                      </wps:wsp>
                      <wps:wsp>
                        <wps:cNvPr id="28372" name="Oval 4863"/>
                        <wps:cNvSpPr>
                          <a:spLocks noChangeArrowheads="1"/>
                        </wps:cNvSpPr>
                        <wps:spPr bwMode="auto">
                          <a:xfrm>
                            <a:off x="6207" y="13219"/>
                            <a:ext cx="408" cy="406"/>
                          </a:xfrm>
                          <a:prstGeom prst="ellipse">
                            <a:avLst/>
                          </a:prstGeom>
                          <a:solidFill>
                            <a:srgbClr val="FFFFFF"/>
                          </a:solidFill>
                          <a:ln w="44450">
                            <a:solidFill>
                              <a:srgbClr val="4A7EBB"/>
                            </a:solidFill>
                            <a:round/>
                            <a:headEnd/>
                            <a:tailEnd/>
                          </a:ln>
                        </wps:spPr>
                        <wps:txbx>
                          <w:txbxContent>
                            <w:p w:rsidR="00862F6C" w:rsidRPr="00F92AFB" w:rsidRDefault="00862F6C" w:rsidP="00F92AFB">
                              <w:pPr>
                                <w:jc w:val="center"/>
                                <w:rPr>
                                  <w:rFonts w:ascii="Times New Roman" w:hAnsi="Times New Roman" w:cs="Times New Roman"/>
                                  <w:b/>
                                  <w:szCs w:val="20"/>
                                  <w:lang w:val="fr-FR"/>
                                </w:rPr>
                              </w:pPr>
                              <w:r>
                                <w:rPr>
                                  <w:rFonts w:ascii="Times New Roman" w:hAnsi="Times New Roman" w:cs="Times New Roman"/>
                                  <w:b/>
                                  <w:szCs w:val="20"/>
                                  <w:lang w:val="fr-FR"/>
                                </w:rPr>
                                <w:t>14</w:t>
                              </w:r>
                            </w:p>
                          </w:txbxContent>
                        </wps:txbx>
                        <wps:bodyPr rot="0" vert="horz" wrap="square" lIns="0" tIns="0" rIns="0" bIns="0" anchor="t" anchorCtr="0" upright="1">
                          <a:noAutofit/>
                        </wps:bodyPr>
                      </wps:wsp>
                      <wps:wsp>
                        <wps:cNvPr id="28373" name="Oval 4863"/>
                        <wps:cNvSpPr>
                          <a:spLocks noChangeArrowheads="1"/>
                        </wps:cNvSpPr>
                        <wps:spPr bwMode="auto">
                          <a:xfrm>
                            <a:off x="6217" y="14069"/>
                            <a:ext cx="408" cy="406"/>
                          </a:xfrm>
                          <a:prstGeom prst="ellipse">
                            <a:avLst/>
                          </a:prstGeom>
                          <a:solidFill>
                            <a:srgbClr val="FFFFFF"/>
                          </a:solidFill>
                          <a:ln w="44450">
                            <a:solidFill>
                              <a:srgbClr val="4A7EBB"/>
                            </a:solidFill>
                            <a:round/>
                            <a:headEnd/>
                            <a:tailEnd/>
                          </a:ln>
                        </wps:spPr>
                        <wps:txbx>
                          <w:txbxContent>
                            <w:p w:rsidR="00862F6C" w:rsidRPr="00F92AFB" w:rsidRDefault="00862F6C" w:rsidP="00F92AFB">
                              <w:pPr>
                                <w:jc w:val="center"/>
                                <w:rPr>
                                  <w:rFonts w:ascii="Times New Roman" w:hAnsi="Times New Roman" w:cs="Times New Roman"/>
                                  <w:b/>
                                  <w:szCs w:val="20"/>
                                  <w:lang w:val="fr-FR"/>
                                </w:rPr>
                              </w:pPr>
                              <w:r>
                                <w:rPr>
                                  <w:rFonts w:ascii="Times New Roman" w:hAnsi="Times New Roman" w:cs="Times New Roman"/>
                                  <w:b/>
                                  <w:szCs w:val="20"/>
                                  <w:lang w:val="fr-FR"/>
                                </w:rPr>
                                <w:t>14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495" o:spid="_x0000_s5031" style="position:absolute;left:0;text-align:left;margin-left:4.8pt;margin-top:1.65pt;width:472.8pt;height:323.25pt;z-index:276883968" coordorigin="1514,10013" coordsize="9456,6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">
                <v:roundrect id="AutoShape 3301" o:spid="_x0000_s5032" style="position:absolute;left:1514;top:11063;width:9456;height:541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VzskA&#10;AADeAAAADwAAAGRycy9kb3ducmV2LnhtbESPQUvDQBSE74L/YXmCt3bTVEsTuy2lIhSE0FZRj4/s&#10;MxvMvg3ZTRv767tCweMwM98wi9VgG3GkzteOFUzGCQji0umaKwXvby+jOQgfkDU2jknBL3lYLW9v&#10;Fphrd+I9HQ+hEhHCPkcFJoQ2l9KXhiz6sWuJo/ftOoshyq6SusNThNtGpkkykxZrjgsGW9oYKn8O&#10;vVUwPRfWfJq+/yhe58X2cZJ9Pe8ype7vhvUTiEBD+A9f21utIJ2mDxn83YlXQC4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yVzskAAADeAAAADwAAAAAAAAAAAAAAAACYAgAA&#10;ZHJzL2Rvd25yZXYueG1sUEsFBgAAAAAEAAQA9QAAAI4DAAAAAA==&#10;" filled="f" strokecolor="red" strokeweight="3.5pt">
                  <v:textbox inset=",7.2pt,,7.2pt"/>
                </v:roundrect>
                <v:shape id="Text Box 2958" o:spid="_x0000_s5033" type="#_x0000_t202" style="position:absolute;left:2468;top:11171;width:1260;height: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eW8sQA&#10;AADeAAAADwAAAGRycy9kb3ducmV2LnhtbESPTWvCQBCG74X+h2UK3urGiNJGV6mCKFIotT14HLKT&#10;D5qdDdk1xn/vHIQeX94vnuV6cI3qqQu1ZwOTcQKKOPe25tLA78/u9Q1UiMgWG89k4EYB1qvnpyVm&#10;1l/5m/pTLJWMcMjQQBVjm2kd8oochrFvicUrfOcwiuxKbTu8yrhrdJokc+2wZnmosKVtRfnf6eIM&#10;bOa+7CfTs/s8Fnv9/lVY8aIxo5fhYwEq0hD/w4/2wRpIp+lMAARHUECv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HlvLEAAAA3gAAAA8AAAAAAAAAAAAAAAAAmAIAAGRycy9k&#10;b3ducmV2LnhtbFBLBQYAAAAABAAEAPUAAACJAwAAAAA=&#10;" fillcolor="white [3212]" stroked="f">
                  <v:textbox inset="0,0,0,0">
                    <w:txbxContent>
                      <w:p w:rsidR="00862F6C" w:rsidRPr="00DF61A7" w:rsidRDefault="00862F6C" w:rsidP="00517636">
                        <w:pPr>
                          <w:rPr>
                            <w:color w:val="FF0000"/>
                          </w:rPr>
                        </w:pPr>
                        <w:r>
                          <w:rPr>
                            <w:color w:val="FF0000"/>
                          </w:rPr>
                          <w:t>Subsequence</w:t>
                        </w:r>
                      </w:p>
                    </w:txbxContent>
                  </v:textbox>
                </v:shape>
                <v:shape id="Text Box 13515" o:spid="_x0000_s5034" type="#_x0000_t202" style="position:absolute;left:6816;top:13520;width:3221;height: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kgFsUA&#10;AADeAAAADwAAAGRycy9kb3ducmV2LnhtbESPT2vCQBTE7wW/w/KE3nTXWEVTVykVwVPFv+DtkX0m&#10;odm3Ibs16bfvCkKPw8z8hlmsOluJOzW+dKxhNFQgiDNnSs41nI6bwQyED8gGK8ek4Zc8rJa9lwWm&#10;xrW8p/sh5CJC2KeooQihTqX0WUEW/dDVxNG7ucZiiLLJpWmwjXBbyUSpqbRYclwosKbPgrLvw4/V&#10;cP66XS9vapev7aRuXack27nU+rXffbyDCNSF//CzvTUaknEyGcHjTr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SAWxQAAAN4AAAAPAAAAAAAAAAAAAAAAAJgCAABkcnMv&#10;ZG93bnJldi54bWxQSwUGAAAAAAQABAD1AAAAigMAAAAA&#10;" filled="f" stroked="f">
                  <v:textbox>
                    <w:txbxContent>
                      <w:p w:rsidR="00862F6C" w:rsidRDefault="00862F6C" w:rsidP="00A82AF6">
                        <w:pPr>
                          <w:rPr>
                            <w:rFonts w:asciiTheme="majorHAnsi" w:hAnsiTheme="majorHAnsi" w:cstheme="majorHAnsi"/>
                            <w:sz w:val="18"/>
                            <w:szCs w:val="18"/>
                          </w:rPr>
                        </w:pPr>
                        <w:r w:rsidRPr="00F811DC">
                          <w:rPr>
                            <w:rFonts w:asciiTheme="majorHAnsi" w:hAnsiTheme="majorHAnsi" w:cstheme="majorHAnsi"/>
                            <w:sz w:val="18"/>
                            <w:szCs w:val="18"/>
                          </w:rPr>
                          <w:t>TT6</w:t>
                        </w:r>
                        <w:r>
                          <w:rPr>
                            <w:rFonts w:asciiTheme="majorHAnsi" w:hAnsiTheme="majorHAnsi" w:cstheme="majorHAnsi"/>
                            <w:sz w:val="18"/>
                            <w:szCs w:val="18"/>
                          </w:rPr>
                          <w:t>61</w:t>
                        </w:r>
                        <w:r w:rsidRPr="00F811DC">
                          <w:rPr>
                            <w:rFonts w:asciiTheme="majorHAnsi" w:hAnsiTheme="majorHAnsi" w:cstheme="majorHAnsi"/>
                            <w:sz w:val="18"/>
                            <w:szCs w:val="18"/>
                          </w:rPr>
                          <w:t>A or B or C &gt;TT6</w:t>
                        </w:r>
                        <w:r>
                          <w:rPr>
                            <w:rFonts w:asciiTheme="majorHAnsi" w:hAnsiTheme="majorHAnsi" w:cstheme="majorHAnsi"/>
                            <w:sz w:val="18"/>
                            <w:szCs w:val="18"/>
                          </w:rPr>
                          <w:t>61</w:t>
                        </w:r>
                        <w:r w:rsidRPr="00F811DC">
                          <w:rPr>
                            <w:rFonts w:asciiTheme="majorHAnsi" w:hAnsiTheme="majorHAnsi" w:cstheme="majorHAnsi"/>
                            <w:sz w:val="18"/>
                            <w:szCs w:val="18"/>
                          </w:rPr>
                          <w:t>setpoint</w:t>
                        </w:r>
                      </w:p>
                      <w:p w:rsidR="00862F6C" w:rsidRPr="00F811DC" w:rsidRDefault="00862F6C" w:rsidP="00A82AF6">
                        <w:pPr>
                          <w:rPr>
                            <w:rFonts w:asciiTheme="majorHAnsi" w:hAnsiTheme="majorHAnsi" w:cstheme="majorHAnsi"/>
                            <w:sz w:val="18"/>
                            <w:szCs w:val="18"/>
                          </w:rPr>
                        </w:pPr>
                        <w:r>
                          <w:rPr>
                            <w:rFonts w:asciiTheme="majorHAnsi" w:hAnsiTheme="majorHAnsi" w:cstheme="majorHAnsi"/>
                            <w:sz w:val="18"/>
                            <w:szCs w:val="18"/>
                          </w:rPr>
                          <w:t>OR FT581&gt;FT581limit</w:t>
                        </w:r>
                      </w:p>
                    </w:txbxContent>
                  </v:textbox>
                </v:shape>
                <v:shape id="Text Box 13516" o:spid="_x0000_s5035" type="#_x0000_t202" style="position:absolute;left:6904;top:12310;width:1659;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YcUA&#10;AADeAAAADwAAAGRycy9kb3ducmV2LnhtbESPT2vCQBTE7wW/w/KE3uquUYtGVxGl0JOl/gNvj+wz&#10;CWbfhuzWxG/vFgo9DjPzG2ax6mwl7tT40rGG4UCBIM6cKTnXcDx8vE1B+IBssHJMGh7kYbXsvSww&#10;Na7lb7rvQy4ihH2KGooQ6lRKnxVk0Q9cTRy9q2sshiibXJoG2wi3lUyUepcWS44LBda0KSi77X+s&#10;htPuejmP1Ve+tZO6dZ2SbGdS69d+t56DCNSF//Bf+9NoSEbJJIHfO/EK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e75hxQAAAN4AAAAPAAAAAAAAAAAAAAAAAJgCAABkcnMv&#10;ZG93bnJldi54bWxQSwUGAAAAAAQABAD1AAAAigMAAAAA&#10;" filled="f" stroked="f">
                  <v:textbox>
                    <w:txbxContent>
                      <w:p w:rsidR="00862F6C" w:rsidRPr="00F811DC" w:rsidRDefault="00862F6C" w:rsidP="00A82AF6">
                        <w:pPr>
                          <w:rPr>
                            <w:rFonts w:asciiTheme="majorHAnsi" w:hAnsiTheme="majorHAnsi" w:cstheme="majorHAnsi"/>
                            <w:sz w:val="18"/>
                            <w:szCs w:val="18"/>
                            <w:lang w:val="fr-FR"/>
                          </w:rPr>
                        </w:pPr>
                        <w:r>
                          <w:rPr>
                            <w:rFonts w:asciiTheme="majorHAnsi" w:hAnsiTheme="majorHAnsi" w:cstheme="majorHAnsi"/>
                            <w:sz w:val="18"/>
                            <w:szCs w:val="18"/>
                            <w:lang w:val="fr-FR"/>
                          </w:rPr>
                          <w:t>LI66</w:t>
                        </w:r>
                        <w:r w:rsidRPr="00F811DC">
                          <w:rPr>
                            <w:rFonts w:asciiTheme="majorHAnsi" w:hAnsiTheme="majorHAnsi" w:cstheme="majorHAnsi"/>
                            <w:sz w:val="18"/>
                            <w:szCs w:val="18"/>
                            <w:lang w:val="fr-FR"/>
                          </w:rPr>
                          <w:t>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sym w:font="Symbol" w:char="F0A3"/>
                        </w:r>
                        <w:r>
                          <w:rPr>
                            <w:rFonts w:asciiTheme="majorHAnsi" w:hAnsiTheme="majorHAnsi" w:cstheme="majorHAnsi"/>
                            <w:sz w:val="18"/>
                            <w:szCs w:val="18"/>
                            <w:lang w:val="fr-FR"/>
                          </w:rPr>
                          <w:t xml:space="preserve">LI660mini </w:t>
                        </w:r>
                      </w:p>
                    </w:txbxContent>
                  </v:textbox>
                </v:shape>
                <v:shape id="AutoShape 13517" o:spid="_x0000_s5036" type="#_x0000_t32" style="position:absolute;left:6812;top:10388;width:0;height:45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0FW8cAAADeAAAADwAAAGRycy9kb3ducmV2LnhtbESPQWsCMRSE74X+h/AKXkrNuqKUrVFW&#10;QdCCB7W9v25eN6Gbl3UTdf33TaHgcZiZb5jZoneNuFAXrGcFo2EGgrjy2nKt4OO4fnkFESKyxsYz&#10;KbhRgMX88WGGhfZX3tPlEGuRIBwKVGBibAspQ2XIYRj6ljh5375zGJPsaqk7vCa4a2SeZVPp0HJa&#10;MNjSylD1czg7BbvtaFl+Gbt935/sbrIum3P9/KnU4Kkv30BE6uM9/N/eaAX5OJ+M4e9Ou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PQVbxwAAAN4AAAAPAAAAAAAA&#10;AAAAAAAAAKECAABkcnMvZG93bnJldi54bWxQSwUGAAAAAAQABAD5AAAAlQMAAAAA&#10;"/>
                <v:shape id="AutoShape 13519" o:spid="_x0000_s5037" type="#_x0000_t32" style="position:absolute;left:6264;top:14905;width:12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SdL8gAAADeAAAADwAAAGRycy9kb3ducmV2LnhtbESPQWsCMRSE70L/Q3hCL1KzbmuRrVG2&#10;BaEWPGj1/ty8boKbl+0m6vbfNwWhx2FmvmHmy9414kJdsJ4VTMYZCOLKa8u1gv3n6mEGIkRkjY1n&#10;UvBDAZaLu8EcC+2vvKXLLtYiQTgUqMDE2BZShsqQwzD2LXHyvnznMCbZ1VJ3eE1w18g8y56lQ8tp&#10;wWBLb4aq0+7sFGzWk9fyaOz6Y/ttN9NV2Zzr0UGp+2FfvoCI1Mf/8K39rhXkj/n0Cf7upCsgF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tSdL8gAAADeAAAADwAAAAAA&#10;AAAAAAAAAAChAgAAZHJzL2Rvd25yZXYueG1sUEsFBgAAAAAEAAQA+QAAAJYDAAAAAA==&#10;"/>
                <v:shape id="AutoShape 13520" o:spid="_x0000_s5038" type="#_x0000_t32" style="position:absolute;left:5912;top:12850;width:0;height:277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CJd8cAAADeAAAADwAAAGRycy9kb3ducmV2LnhtbESPQWvCQBSE74L/YXlCL1I3SbFIdJVS&#10;KBQPhWoOHh+7zySYfRt3tzH9911B6HGYmW+YzW60nRjIh9axgnyRgSDWzrRcK6iOH88rECEiG+wc&#10;k4JfCrDbTicbLI278TcNh1iLBOFQooImxr6UMuiGLIaF64mTd3beYkzS19J4vCW47WSRZa/SYstp&#10;ocGe3hvSl8OPVdDuq69qmF+j16t9fvJ5OJ46rdTTbHxbg4g0xv/wo/1pFBQvxXIJ9zvpCsjt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wIl3xwAAAN4AAAAPAAAAAAAA&#10;AAAAAAAAAKECAABkcnMvZG93bnJldi54bWxQSwUGAAAAAAQABAD5AAAAlQMAAAAA&#10;"/>
                <v:shape id="AutoShape 13521" o:spid="_x0000_s5039" type="#_x0000_t32" style="position:absolute;left:5903;top:12854;width:8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2lSfscAAADeAAAADwAAAGRycy9kb3ducmV2LnhtbESPQWvCQBSE7wX/w/KE3nRjSkVSV7GF&#10;oq14MNaeH9nXJJh9m+6umvrrXUHocZiZb5jpvDONOJHztWUFo2ECgriwuuZSwdfufTAB4QOyxsYy&#10;KfgjD/NZ72GKmbZn3tIpD6WIEPYZKqhCaDMpfVGRQT+0LXH0fqwzGKJ0pdQOzxFuGpkmyVgarDku&#10;VNjSW0XFIT8aBZ/rtk5/lxv30QT6zvVl/7oc7ZV67HeLFxCBuvAfvrdXWkH6lD6P4XYnXgE5u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aVJ+xwAAAN4AAAAPAAAAAAAA&#10;AAAAAAAAAKECAABkcnMvZG93bnJldi54bWxQSwUGAAAAAAQABAD5AAAAlQMAAAAA&#10;" strokeweight=".5pt">
                  <v:stroke endarrow="block"/>
                </v:shape>
                <v:shape id="AutoShape 13522" o:spid="_x0000_s5040" type="#_x0000_t32" style="position:absolute;left:6685;top:12554;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YDWMgAAADeAAAADwAAAGRycy9kb3ducmV2LnhtbESPT2sCMRTE74V+h/AKXopm3WItW6Ns&#10;BaEKHvzT++vmdRO6edluom6/vSkIPQ4z8xtmtuhdI87UBetZwXiUgSCuvLZcKzgeVsMXECEia2w8&#10;k4JfCrCY39/NsND+wjs672MtEoRDgQpMjG0hZagMOQwj3xIn78t3DmOSXS11h5cEd43Ms+xZOrSc&#10;Fgy2tDRUfe9PTsF2PX4rP41db3Y/djtZlc2pfvxQavDQl68gIvXxP3xrv2sF+VM+mcLfnXQF5PwK&#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gYDWMgAAADeAAAADwAAAAAA&#10;AAAAAAAAAAChAgAAZHJzL2Rvd25yZXYueG1sUEsFBgAAAAAEAAQA+QAAAJYDAAAAAA==&#10;"/>
                <v:shape id="AutoShape 13523" o:spid="_x0000_s5041" type="#_x0000_t32" style="position:absolute;left:6683;top:13873;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mXKsQAAADeAAAADwAAAGRycy9kb3ducmV2LnhtbERPy2oCMRTdC/2HcAvdiGacosholGlB&#10;qAUXvvbXye0kdHIznUSd/n2zKLg8nPdy3btG3KgL1rOCyTgDQVx5bblWcDpuRnMQISJrbDyTgl8K&#10;sF49DZZYaH/nPd0OsRYphEOBCkyMbSFlqAw5DGPfEifuy3cOY4JdLXWH9xTuGpln2Uw6tJwaDLb0&#10;bqj6Plydgt128lZejN1+7n/sbropm2s9PCv18tyXCxCR+vgQ/7s/tIL8NZ+mvelOugJ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mZcqxAAAAN4AAAAPAAAAAAAAAAAA&#10;AAAAAKECAABkcnMvZG93bnJldi54bWxQSwUGAAAAAAQABAD5AAAAkgMAAAAA&#10;"/>
                <v:shape id="AutoShape 13524" o:spid="_x0000_s5042" type="#_x0000_t32" style="position:absolute;left:6264;top:14905;width:0;height: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UyscgAAADeAAAADwAAAGRycy9kb3ducmV2LnhtbESPT2sCMRTE74V+h/AKXopm3WKxW6Ns&#10;BaEKHvzT++vmdRO6edluom6/vSkIPQ4z8xtmtuhdI87UBetZwXiUgSCuvLZcKzgeVsMpiBCRNTae&#10;ScEvBVjM7+9mWGh/4R2d97EWCcKhQAUmxraQMlSGHIaRb4mT9+U7hzHJrpa6w0uCu0bmWfYsHVpO&#10;CwZbWhqqvvcnp2C7Hr+Vn8auN7sfu52syuZUP34oNXjoy1cQkfr4H76137WC/CmfvMDfnXQF5PwK&#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NUyscgAAADeAAAADwAAAAAA&#10;AAAAAAAAAAChAgAAZHJzL2Rvd25yZXYueG1sUEsFBgAAAAAEAAQA+QAAAJYDAAAAAA==&#10;"/>
                <v:shape id="AutoShape 13525" o:spid="_x0000_s5043" type="#_x0000_t32" style="position:absolute;left:7550;top:14905;width:0;height: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NRkcYAAADeAAAADwAAAGRycy9kb3ducmV2LnhtbESPzWoCMRSF94W+Q7gFN0UzjlRkNMq0&#10;IGjBhbbur5PrJHRyM51EHd++WRRcHs4f32LVu0ZcqQvWs4LxKANBXHltuVbw/bUezkCEiKyx8UwK&#10;7hRgtXx+WmCh/Y33dD3EWqQRDgUqMDG2hZShMuQwjHxLnLyz7xzGJLta6g5vadw1Ms+yqXRoOT0Y&#10;bOnDUPVzuDgFu+34vTwZu/3c/9rd27psLvXrUanBS1/OQUTq4yP8395oBfkknyaAhJNQ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DUZHGAAAA3gAAAA8AAAAAAAAA&#10;AAAAAAAAoQIAAGRycy9kb3ducmV2LnhtbFBLBQYAAAAABAAEAPkAAACUAwAAAAA=&#10;"/>
                <v:shape id="Text Box 13526" o:spid="_x0000_s5044" type="#_x0000_t202" style="position:absolute;left:7681;top:14739;width:787;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USvMUA&#10;AADeAAAADwAAAGRycy9kb3ducmV2LnhtbESP0YrCMBRE34X9h3AXfJE1tWrVapRVUHzV9QOuzbUt&#10;Njelydr692ZhwcdhZs4wq01nKvGgxpWWFYyGEQjizOqScwWXn/3XHITzyBory6TgSQ4264/eClNt&#10;Wz7R4+xzESDsUlRQeF+nUrqsIINuaGvi4N1sY9AH2eRSN9gGuKlkHEWJNFhyWCiwpl1B2f38axTc&#10;ju1gumivB3+ZnSbJFsvZ1T6V6n9230sQnjr/Dv+3j1pBPI6TEfzdCVdAr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RK8xQAAAN4AAAAPAAAAAAAAAAAAAAAAAJgCAABkcnMv&#10;ZG93bnJldi54bWxQSwUGAAAAAAQABAD1AAAAigMAAAAA&#10;" stroked="f">
                  <v:textbox>
                    <w:txbxContent>
                      <w:p w:rsidR="00862F6C" w:rsidRPr="00F811DC" w:rsidRDefault="00862F6C" w:rsidP="00A82AF6">
                        <w:pPr>
                          <w:rPr>
                            <w:rFonts w:asciiTheme="majorHAnsi" w:hAnsiTheme="majorHAnsi" w:cstheme="majorHAnsi"/>
                            <w:sz w:val="18"/>
                            <w:szCs w:val="18"/>
                          </w:rPr>
                        </w:pPr>
                        <w:r w:rsidRPr="00F811DC">
                          <w:rPr>
                            <w:rFonts w:asciiTheme="majorHAnsi" w:hAnsiTheme="majorHAnsi" w:cstheme="majorHAnsi"/>
                            <w:sz w:val="18"/>
                            <w:szCs w:val="18"/>
                          </w:rPr>
                          <w:t>Stop</w:t>
                        </w:r>
                      </w:p>
                    </w:txbxContent>
                  </v:textbox>
                </v:shape>
                <v:shape id="AutoShape 13527" o:spid="_x0000_s5045" type="#_x0000_t32" style="position:absolute;left:7439;top:15080;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1qfccAAADeAAAADwAAAGRycy9kb3ducmV2LnhtbESPQWsCMRSE70L/Q3gFL6JZVyqyNcpW&#10;ELTgQdveXzevm9DNy7qJuv77plDocZiZb5jluneNuFIXrGcF00kGgrjy2nKt4P1tO16ACBFZY+OZ&#10;FNwpwHr1MFhiof2Nj3Q9xVokCIcCFZgY20LKUBlyGCa+JU7el+8cxiS7WuoObwnuGpln2Vw6tJwW&#10;DLa0MVR9ny5OwWE/fSk/jd2/Hs/28LQtm0s9+lBq+NiXzyAi9fE//NfeaQX5LJ/n8HsnXQG5+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HWp9xwAAAN4AAAAPAAAAAAAA&#10;AAAAAAAAAKECAABkcnMvZG93bnJldi54bWxQSwUGAAAAAAQABAD5AAAAlQMAAAAA&#10;"/>
                <v:shape id="AutoShape 13528" o:spid="_x0000_s5046" type="#_x0000_t32" style="position:absolute;left:5918;top:15626;width:3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HP5scAAADeAAAADwAAAGRycy9kb3ducmV2LnhtbESPQWsCMRSE74X+h/AKXopmXamU1Shb&#10;QdCCB229Pzevm9DNy3YTdf33TUHocZiZb5j5sneNuFAXrGcF41EGgrjy2nKt4PNjPXwFESKyxsYz&#10;KbhRgOXi8WGOhfZX3tPlEGuRIBwKVGBibAspQ2XIYRj5ljh5X75zGJPsaqk7vCa4a2SeZVPp0HJa&#10;MNjSylD1fTg7Bbvt+K08Gbt93//Y3cu6bM7181GpwVNfzkBE6uN/+N7eaAX5JJ9O4O9OugJy8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Uc/mxwAAAN4AAAAPAAAAAAAA&#10;AAAAAAAAAKECAABkcnMvZG93bnJldi54bWxQSwUGAAAAAAQABAD5AAAAlQMAAAAA&#10;"/>
                <v:shape id="AutoShape 13529" o:spid="_x0000_s5047" type="#_x0000_t32" style="position:absolute;left:7551;top:15243;width:3061;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P3wMcAAADeAAAADwAAAGRycy9kb3ducmV2LnhtbESPQWvDMAyF74P+B6PCLqN1UsYIWd0y&#10;CoPRw2BtDj0KW0vCYjm1vTT799NhsJuEnt5733Y/+0FNFFMf2EC5LkAR2+B6bg0059dVBSplZIdD&#10;YDLwQwn2u8XdFmsXbvxB0ym3Skw41Wigy3mstU62I49pHUZiuX2G6DHLGlvtIt7E3A96UxRP2mPP&#10;ktDhSIeO7Nfp2xvoj817Mz1cc7TVsbzEMp0vgzXmfjm/PIPKNOd/8d/3m5P6m8dKAARHZtC7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8/fAxwAAAN4AAAAPAAAAAAAA&#10;AAAAAAAAAKECAABkcnMvZG93bnJldi54bWxQSwUGAAAAAAQABAD5AAAAlQMAAAAA&#10;"/>
                <v:shape id="AutoShape 13530" o:spid="_x0000_s5048" type="#_x0000_t32" style="position:absolute;left:10606;top:10278;width:0;height:49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fjmMUAAADeAAAADwAAAGRycy9kb3ducmV2LnhtbERPTWsCMRC9C/0PYQpeRLMrWmRrlK0g&#10;aMGDtt6nm+kmdDPZbqJu/31TEHqbx/uc5bp3jbhSF6xnBfkkA0FceW25VvD+th0vQISIrLHxTAp+&#10;KMB69TBYYqH9jY90PcVapBAOBSowMbaFlKEy5DBMfEucuE/fOYwJdrXUHd5SuGvkNMuepEPLqcFg&#10;SxtD1dfp4hQc9vlL+WHs/vX4bQ/zbdlc6tFZqeFjXz6DiNTHf/HdvdNp/nS2yOHvnXSD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OfjmMUAAADeAAAADwAAAAAAAAAA&#10;AAAAAAChAgAAZHJzL2Rvd25yZXYueG1sUEsFBgAAAAAEAAQA+QAAAJMDAAAAAA==&#10;"/>
                <v:shape id="AutoShape 13531" o:spid="_x0000_s5049" type="#_x0000_t32" style="position:absolute;left:2723;top:12678;width:4082;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3MLMQAAADeAAAADwAAAGRycy9kb3ducmV2LnhtbERPTWvCQBC9F/oflhF6KXWTIBJSV5FC&#10;oXgQ1Bw8DrvTJDQ7m+5uY/rvXUHwNo/3OavNZHsxkg+dYwX5PANBrJ3puFFQnz7fShAhIhvsHZOC&#10;fwqwWT8/rbAy7sIHGo+xESmEQ4UK2hiHSsqgW7IY5m4gTty38xZjgr6RxuMlhdteFlm2lBY7Tg0t&#10;DvTRkv45/lkF3a7e1+Prb/S63OVnn4fTuddKvcym7TuISFN8iO/uL5PmF4uygNs76Qa5v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bcwsxAAAAN4AAAAPAAAAAAAAAAAA&#10;AAAAAKECAABkcnMvZG93bnJldi54bWxQSwUGAAAAAAQABAD5AAAAkgMAAAAA&#10;"/>
                <v:shape id="AutoShape 13532" o:spid="_x0000_s5050" type="#_x0000_t32" style="position:absolute;left:10624;top:15278;width:0;height:6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z9msMAAADeAAAADwAAAGRycy9kb3ducmV2LnhtbERPTYvCMBC9C/6HMMLeNNUVlWqUZVXc&#10;gxd1D3scmmlTbCalSbX+e7MgeJvH+5zVprOVuFHjS8cKxqMEBHHmdMmFgt/LfrgA4QOyxsoxKXiQ&#10;h82631thqt2dT3Q7h0LEEPYpKjAh1KmUPjNk0Y9cTRy53DUWQ4RNIXWD9xhuKzlJkpm0WHJsMFjT&#10;t6Hsem6tgu3jmB3apC7MPN+d2nku/fgvV+pj0H0tQQTqwlv8cv/oOH8yXXzC/zvxBr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c/ZrDAAAA3gAAAA8AAAAAAAAAAAAA&#10;AAAAoQIAAGRycy9kb3ducmV2LnhtbFBLBQYAAAAABAAEAPkAAACRAwAAAAA=&#10;" strokeweight=".5pt">
                  <v:stroke startarrow="block"/>
                </v:shape>
                <v:group id="Group 13533" o:spid="_x0000_s5051" style="position:absolute;left:6261;top:12987;width:3458;height:624"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Ft6t8QAAADeAAAA&#10;DwAAAAAAAAAAAAAAAACqAgAAZHJzL2Rvd25yZXYueG1sUEsFBgAAAAAEAAQA+gAAAJsDAAAAAA==&#10;">
                  <v:rect id="Rectangle 13534" o:spid="_x0000_s5052"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8RQ8QA&#10;AADeAAAADwAAAGRycy9kb3ducmV2LnhtbERPTWvCQBC9C/6HZQRvujG1YqOriEWxR42X3sbsNEnN&#10;zobsqtFf3y0I3ubxPme+bE0lrtS40rKC0TACQZxZXXKu4JhuBlMQziNrrCyTgjs5WC66nTkm2t54&#10;T9eDz0UIYZeggsL7OpHSZQUZdENbEwfuxzYGfYBNLnWDtxBuKhlH0UQaLDk0FFjTuqDsfLgYBacy&#10;PuJjn24j87F5819t+nv5/lSq32tXMxCeWv8SP907HebH4+k7/L8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fEUPEAAAA3gAAAA8AAAAAAAAAAAAAAAAAmAIAAGRycy9k&#10;b3ducmV2LnhtbFBLBQYAAAAABAAEAPUAAACJAwAAAAA=&#10;">
                    <v:textbox>
                      <w:txbxContent>
                        <w:p w:rsidR="00862F6C" w:rsidRPr="00F811DC" w:rsidRDefault="00862F6C" w:rsidP="00A82AF6">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13535" o:spid="_x0000_s5053"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rTLcUA&#10;AADeAAAADwAAAGRycy9kb3ducmV2LnhtbERPTWvCQBC9F/wPywheSt1oJU1TVxFBsbfWir0O2TEJ&#10;zc7G3TWm/94VCr3N433OfNmbRnTkfG1ZwWScgCAurK65VHD42jxlIHxA1thYJgW/5GG5GDzMMdf2&#10;yp/U7UMpYgj7HBVUIbS5lL6oyKAf25Y4cifrDIYIXSm1w2sMN42cJkkqDdYcGypsaV1R8bO/GAXZ&#10;bNd9+/fnj2ORnprX8PjSbc9OqdGwX72BCNSHf/Gfe6fj/OksS+H+TrxB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tMtxQAAAN4AAAAPAAAAAAAAAAAAAAAAAJgCAABkcnMv&#10;ZG93bnJldi54bWxQSwUGAAAAAAQABAD1AAAAigMAAAAA&#10;">
                    <v:textbox>
                      <w:txbxContent>
                        <w:p w:rsidR="00862F6C" w:rsidRDefault="00862F6C" w:rsidP="00A82AF6">
                          <w:pPr>
                            <w:rPr>
                              <w:rFonts w:asciiTheme="majorHAnsi" w:hAnsiTheme="majorHAnsi" w:cstheme="majorHAnsi"/>
                              <w:sz w:val="18"/>
                              <w:szCs w:val="18"/>
                            </w:rPr>
                          </w:pPr>
                          <w:r>
                            <w:rPr>
                              <w:rFonts w:asciiTheme="majorHAnsi" w:hAnsiTheme="majorHAnsi" w:cstheme="majorHAnsi"/>
                              <w:sz w:val="18"/>
                              <w:szCs w:val="18"/>
                            </w:rPr>
                            <w:t xml:space="preserve">Start </w:t>
                          </w:r>
                          <w:r w:rsidRPr="00F811DC">
                            <w:rPr>
                              <w:rFonts w:asciiTheme="majorHAnsi" w:hAnsiTheme="majorHAnsi" w:cstheme="majorHAnsi"/>
                              <w:sz w:val="18"/>
                              <w:szCs w:val="18"/>
                            </w:rPr>
                            <w:t>EH6</w:t>
                          </w:r>
                          <w:r>
                            <w:rPr>
                              <w:rFonts w:asciiTheme="majorHAnsi" w:hAnsiTheme="majorHAnsi" w:cstheme="majorHAnsi"/>
                              <w:sz w:val="18"/>
                              <w:szCs w:val="18"/>
                            </w:rPr>
                            <w:t>61</w:t>
                          </w:r>
                          <w:r w:rsidRPr="00F811DC">
                            <w:rPr>
                              <w:rFonts w:asciiTheme="majorHAnsi" w:hAnsiTheme="majorHAnsi" w:cstheme="majorHAnsi"/>
                              <w:sz w:val="18"/>
                              <w:szCs w:val="18"/>
                            </w:rPr>
                            <w:t xml:space="preserve">AC </w:t>
                          </w:r>
                        </w:p>
                        <w:p w:rsidR="00862F6C" w:rsidRPr="00F811DC" w:rsidRDefault="00862F6C" w:rsidP="00A82AF6">
                          <w:pPr>
                            <w:rPr>
                              <w:rFonts w:asciiTheme="majorHAnsi" w:hAnsiTheme="majorHAnsi" w:cstheme="majorHAnsi"/>
                              <w:sz w:val="18"/>
                              <w:szCs w:val="18"/>
                            </w:rPr>
                          </w:pPr>
                          <w:r>
                            <w:rPr>
                              <w:rFonts w:asciiTheme="majorHAnsi" w:hAnsiTheme="majorHAnsi" w:cstheme="majorHAnsi"/>
                              <w:sz w:val="18"/>
                              <w:szCs w:val="18"/>
                            </w:rPr>
                            <w:t>CV581 opened</w:t>
                          </w:r>
                        </w:p>
                      </w:txbxContent>
                    </v:textbox>
                  </v:shape>
                </v:group>
                <v:shape id="AutoShape 13536" o:spid="_x0000_s5054" type="#_x0000_t32" style="position:absolute;left:6031;top:11247;width:0;height:1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Led8UAAADeAAAADwAAAGRycy9kb3ducmV2LnhtbERPS2sCMRC+F/ofwgi9FM0qrcrWKNuC&#10;UAsefN3HzXQT3Ey2m6jbf98UBG/z8T1ntuhcLS7UButZwXCQgSAuvbZcKdjvlv0piBCRNdaeScEv&#10;BVjMHx9mmGt/5Q1dtrESKYRDjgpMjE0uZSgNOQwD3xAn7tu3DmOCbSV1i9cU7mo5yrKxdGg5NRhs&#10;6MNQedqenYL1avheHI1dfW1+7Pp1WdTn6vmg1FOvK95AROriXXxzf+o0f/QyncD/O+kGO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Led8UAAADeAAAADwAAAAAAAAAA&#10;AAAAAAChAgAAZHJzL2Rvd25yZXYueG1sUEsFBgAAAAAEAAQA+QAAAJMDAAAAAA==&#10;"/>
                <v:shape id="AutoShape 13537" o:spid="_x0000_s5055" type="#_x0000_t32" style="position:absolute;left:6022;top:11247;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IbI8UAAADeAAAADwAAAGRycy9kb3ducmV2LnhtbERPTWvCQBC9C/0PyxS81Y1BxEZXqYJY&#10;LT00Vc9DdkxCs7Nxd6uxv75bKHibx/uc2aIzjbiQ87VlBcNBAoK4sLrmUsH+c/00AeEDssbGMim4&#10;kYfF/KE3w0zbK3/QJQ+liCHsM1RQhdBmUvqiIoN+YFviyJ2sMxgidKXUDq8x3DQyTZKxNFhzbKiw&#10;pVVFxVf+bRTs3to6PW/e3bYJdMz1z2G5GR6U6j92L1MQgbpwF/+7X3Wcn44mz/D3TrxB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LIbI8UAAADeAAAADwAAAAAAAAAA&#10;AAAAAAChAgAAZHJzL2Rvd25yZXYueG1sUEsFBgAAAAAEAAQA+QAAAJMDAAAAAA==&#10;" strokeweight=".5pt">
                  <v:stroke endarrow="block"/>
                </v:shape>
                <v:shape id="AutoShape 13538" o:spid="_x0000_s5056" type="#_x0000_t32" style="position:absolute;left:6028;top:12361;width:7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LQ3sgAAADeAAAADwAAAGRycy9kb3ducmV2LnhtbESPQU8CMRCF7yb8h2ZMvBjpQtToSiGr&#10;CYmQcAD1Pm7HbeN2umwLrP+eOZhwm8m8ee99s8UQWnWkPvnIBibjAhRxHa3nxsDnx/LuCVTKyBbb&#10;yGTgjxIs5qOrGZY2nnhLx11ulJhwKtGAy7krtU61o4BpHDtiuf3EPmCWtW+07fEk5qHV06J41AE9&#10;S4LDjt4c1b+7QzCwWU1eq2/nV+vt3m8ellV7aG6/jLm5HqoXUJmGfBH/f79bqT+9fxYAwZEZ9PwM&#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nLQ3sgAAADeAAAADwAAAAAA&#10;AAAAAAAAAAChAgAAZHJzL2Rvd25yZXYueG1sUEsFBgAAAAAEAAQA+QAAAJYDAAAAAA==&#10;"/>
                <v:shape id="AutoShape 13539" o:spid="_x0000_s5057" type="#_x0000_t32" style="position:absolute;left:6270;top:12243;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51RcYAAADeAAAADwAAAGRycy9kb3ducmV2LnhtbERPTWsCMRC9C/0PYQq9iGZX2qJbo6yC&#10;UAsetHofN9NN6Gay3UTd/vumUOhtHu9z5sveNeJKXbCeFeTjDARx5bXlWsHxfTOagggRWWPjmRR8&#10;U4Dl4m4wx0L7G+/peoi1SCEcClRgYmwLKUNlyGEY+5Y4cR++cxgT7GqpO7ylcNfISZY9S4eWU4PB&#10;ltaGqs/DxSnYbfNVeTZ2+7b/srunTdlc6uFJqYf7vnwBEamP/+I/96tO8yePsxx+30k3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dUXGAAAA3gAAAA8AAAAAAAAA&#10;AAAAAAAAoQIAAGRycy9kb3ducmV2LnhtbFBLBQYAAAAABAAEAPkAAACUAwAAAAA=&#10;"/>
                <v:shape id="Text Box 13540" o:spid="_x0000_s5058" type="#_x0000_t202" style="position:absolute;left:4584;top:12096;width:153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1k8MA&#10;AADeAAAADwAAAGRycy9kb3ducmV2LnhtbERPTYvCMBC9C/6HMII3TSy6aDWKuAieXNZVwdvQjG2x&#10;mZQma+u/3yws7G0e73NWm85W4kmNLx1rmIwVCOLMmZJzDeev/WgOwgdkg5Vj0vAiD5t1v7fC1LiW&#10;P+l5CrmIIexT1FCEUKdS+qwgi37sauLI3V1jMUTY5NI02MZwW8lEqTdpseTYUGBNu4Kyx+nbargc&#10;77frVH3k73ZWt65Tku1Caj0cdNsliEBd+Bf/uQ8mzk+miwR+34k3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1k8MAAADeAAAADwAAAAAAAAAAAAAAAACYAgAAZHJzL2Rv&#10;d25yZXYueG1sUEsFBgAAAAAEAAQA9QAAAIgDAAAAAA==&#10;" filled="f" stroked="f">
                  <v:textbox>
                    <w:txbxContent>
                      <w:p w:rsidR="00862F6C" w:rsidRPr="00F811DC" w:rsidRDefault="00862F6C" w:rsidP="00A82AF6">
                        <w:pPr>
                          <w:rPr>
                            <w:rFonts w:asciiTheme="majorHAnsi" w:hAnsiTheme="majorHAnsi" w:cstheme="majorHAnsi"/>
                            <w:sz w:val="18"/>
                            <w:szCs w:val="18"/>
                            <w:lang w:val="fr-FR"/>
                          </w:rPr>
                        </w:pPr>
                        <w:r>
                          <w:rPr>
                            <w:rFonts w:asciiTheme="majorHAnsi" w:hAnsiTheme="majorHAnsi" w:cstheme="majorHAnsi"/>
                            <w:sz w:val="18"/>
                            <w:szCs w:val="18"/>
                            <w:lang w:val="fr-FR"/>
                          </w:rPr>
                          <w:t>LI66</w:t>
                        </w:r>
                        <w:r w:rsidRPr="00F811DC">
                          <w:rPr>
                            <w:rFonts w:asciiTheme="majorHAnsi" w:hAnsiTheme="majorHAnsi" w:cstheme="majorHAnsi"/>
                            <w:sz w:val="18"/>
                            <w:szCs w:val="18"/>
                            <w:lang w:val="fr-FR"/>
                          </w:rPr>
                          <w:t>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&gt;</w:t>
                        </w:r>
                        <w:r>
                          <w:rPr>
                            <w:rFonts w:asciiTheme="majorHAnsi" w:hAnsiTheme="majorHAnsi" w:cstheme="majorHAnsi"/>
                            <w:sz w:val="18"/>
                            <w:szCs w:val="18"/>
                            <w:lang w:val="fr-FR"/>
                          </w:rPr>
                          <w:t>LI660mini</w:t>
                        </w:r>
                      </w:p>
                    </w:txbxContent>
                  </v:textbox>
                </v:shape>
                <v:group id="Group 13544" o:spid="_x0000_s5059" style="position:absolute;left:6249;top:14077;width:3458;height:624"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rdB7FAAAA3gAA&#10;AA8AAAAAAAAAAAAAAAAAqgIAAGRycy9kb3ducmV2LnhtbFBLBQYAAAAABAAEAPoAAACcAwAAAAA=&#10;">
                  <v:rect id="Rectangle 13545" o:spid="_x0000_s5060"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oiBcUA&#10;AADeAAAADwAAAGRycy9kb3ducmV2LnhtbERPTWvCQBC9C/0PyxR6041pKDW6BrFY2qOJl97G7JhE&#10;s7Mhu9G0v75bKHibx/ucVTaaVlypd41lBfNZBIK4tLrhSsGh2E1fQTiPrLG1TAq+yUG2fpisMNX2&#10;xnu65r4SIYRdigpq77tUSlfWZNDNbEccuJPtDfoA+0rqHm8h3LQyjqIXabDh0FBjR9uayks+GAXH&#10;Jj7gz754j8xi9+w/x+I8fL0p9fQ4bpYgPI3+Lv53f+gwP04WC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iiIFxQAAAN4AAAAPAAAAAAAAAAAAAAAAAJgCAABkcnMv&#10;ZG93bnJldi54bWxQSwUGAAAAAAQABAD1AAAAigMAAAAA&#10;">
                    <v:textbox>
                      <w:txbxContent>
                        <w:p w:rsidR="00862F6C" w:rsidRPr="00F811DC" w:rsidRDefault="00862F6C" w:rsidP="00A82AF6">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A82AF6">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13546" o:spid="_x0000_s5061"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bh8UA&#10;AADeAAAADwAAAGRycy9kb3ducmV2LnhtbERPS2sCMRC+C/6HMAUvRbO1PrdGEaHF3uoDvQ6bcXdx&#10;M9kmcd3++6ZQ8DYf33MWq9ZUoiHnS8sKXgYJCOLM6pJzBcfDe38GwgdkjZVlUvBDHlbLbmeBqbZ3&#10;3lGzD7mIIexTVFCEUKdS+qwgg35ga+LIXawzGCJ0udQO7zHcVHKYJBNpsOTYUGBNm4Ky6/5mFMxG&#10;2+bsP1+/TtnkUs3D87T5+HZK9Z7a9RuIQG14iP/dWx3nD0fzMfy9E2+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8duHxQAAAN4AAAAPAAAAAAAAAAAAAAAAAJgCAABkcnMv&#10;ZG93bnJldi54bWxQSwUGAAAAAAQABAD1AAAAigMAAAAA&#10;">
                    <v:textbox>
                      <w:txbxContent>
                        <w:p w:rsidR="00862F6C" w:rsidRDefault="00862F6C" w:rsidP="00A82AF6">
                          <w:pPr>
                            <w:rPr>
                              <w:rFonts w:asciiTheme="majorHAnsi" w:hAnsiTheme="majorHAnsi" w:cstheme="majorHAnsi"/>
                              <w:sz w:val="18"/>
                              <w:szCs w:val="18"/>
                            </w:rPr>
                          </w:pPr>
                          <w:r>
                            <w:rPr>
                              <w:rFonts w:asciiTheme="majorHAnsi" w:hAnsiTheme="majorHAnsi" w:cstheme="majorHAnsi"/>
                              <w:sz w:val="18"/>
                              <w:szCs w:val="18"/>
                            </w:rPr>
                            <w:t xml:space="preserve">Stop </w:t>
                          </w:r>
                          <w:r w:rsidRPr="00F811DC">
                            <w:rPr>
                              <w:rFonts w:asciiTheme="majorHAnsi" w:hAnsiTheme="majorHAnsi" w:cstheme="majorHAnsi"/>
                              <w:sz w:val="18"/>
                              <w:szCs w:val="18"/>
                            </w:rPr>
                            <w:t>EH6</w:t>
                          </w:r>
                          <w:r>
                            <w:rPr>
                              <w:rFonts w:asciiTheme="majorHAnsi" w:hAnsiTheme="majorHAnsi" w:cstheme="majorHAnsi"/>
                              <w:sz w:val="18"/>
                              <w:szCs w:val="18"/>
                            </w:rPr>
                            <w:t>61</w:t>
                          </w:r>
                          <w:r w:rsidRPr="00F811DC">
                            <w:rPr>
                              <w:rFonts w:asciiTheme="majorHAnsi" w:hAnsiTheme="majorHAnsi" w:cstheme="majorHAnsi"/>
                              <w:sz w:val="18"/>
                              <w:szCs w:val="18"/>
                            </w:rPr>
                            <w:t>AC</w:t>
                          </w:r>
                        </w:p>
                        <w:p w:rsidR="00862F6C" w:rsidRPr="00F811DC" w:rsidRDefault="00862F6C" w:rsidP="00A82AF6">
                          <w:pPr>
                            <w:rPr>
                              <w:rFonts w:asciiTheme="majorHAnsi" w:hAnsiTheme="majorHAnsi" w:cstheme="majorHAnsi"/>
                              <w:sz w:val="18"/>
                              <w:szCs w:val="18"/>
                            </w:rPr>
                          </w:pPr>
                          <w:r>
                            <w:rPr>
                              <w:rFonts w:asciiTheme="majorHAnsi" w:hAnsiTheme="majorHAnsi" w:cstheme="majorHAnsi"/>
                              <w:sz w:val="18"/>
                              <w:szCs w:val="18"/>
                            </w:rPr>
                            <w:t>CV581 Opened</w:t>
                          </w:r>
                        </w:p>
                      </w:txbxContent>
                    </v:textbox>
                  </v:shape>
                </v:group>
                <v:shape id="AutoShape 13547" o:spid="_x0000_s5062" type="#_x0000_t32" style="position:absolute;left:2186;top:14996;width:28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ftMcUAAADeAAAADwAAAGRycy9kb3ducmV2LnhtbERPTWsCMRC9F/ofwhS8FM0qVnRrlG1B&#10;0IIHrd7HzXQTuplsN1HXf98UhN7m8T5nvuxcLS7UButZwXCQgSAuvbZcKTh8rvpTECEia6w9k4Ib&#10;BVguHh/mmGt/5R1d9rESKYRDjgpMjE0uZSgNOQwD3xAn7su3DmOCbSV1i9cU7mo5yrKJdGg5NRhs&#10;6N1Q+b0/OwXbzfCtOBm7+dj92O3LqqjP1fNRqd5TV7yCiNTFf/HdvdZp/mg8m8DfO+kG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tftMcUAAADeAAAADwAAAAAAAAAA&#10;AAAAAAChAgAAZHJzL2Rvd25yZXYueG1sUEsFBgAAAAAEAAQA+QAAAJMDAAAAAA==&#10;"/>
                <v:shape id="AutoShape 13548" o:spid="_x0000_s5063" type="#_x0000_t32" style="position:absolute;left:1834;top:12941;width:0;height:277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P5acUAAADeAAAADwAAAGRycy9kb3ducmV2LnhtbERPTWsCMRC9F/wPYQQvpWZXpLVbo0hB&#10;KB6E6h48Dsl0d+lmsibpuv33RhC8zeN9znI92Fb05EPjWEE+zUAQa2carhSUx+3LAkSIyAZbx6Tg&#10;nwKsV6OnJRbGXfib+kOsRArhUKCCOsaukDLomiyGqeuIE/fjvMWYoK+k8XhJ4baVsyx7lRYbTg01&#10;dvRZk/49/FkFza7cl/3zOXq92OUnn4fjqdVKTcbD5gNEpCE+xHf3l0nzZ/P3N7i9k26Qq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sP5acUAAADeAAAADwAAAAAAAAAA&#10;AAAAAAChAgAAZHJzL2Rvd25yZXYueG1sUEsFBgAAAAAEAAQA+QAAAJMDAAAAAA==&#10;"/>
                <v:shape id="AutoShape 13549" o:spid="_x0000_s5064" type="#_x0000_t32" style="position:absolute;left:1825;top:12931;width:8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oZcgAAADeAAAADwAAAGRycy9kb3ducmV2LnhtbESPQU/CQBCF7yb+h82YeJMtjTFaWAia&#10;EBTjwQqcJ92hbejOlt0Vir/eOZh4m8l789430/ngOnWiEFvPBsajDBRx5W3LtYHN1/LuEVRMyBY7&#10;z2TgQhHms+urKRbWn/mTTmWqlYRwLNBAk1JfaB2rhhzGke+JRdv74DDJGmptA54l3HU6z7IH7bBl&#10;aWiwp5eGqkP57Qys3/s2P64+wluXaFfan+3zarw15vZmWExAJRrSv/nv+tUKfn7/JLzyjsygZ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coZcgAAADeAAAADwAAAAAA&#10;AAAAAAAAAAChAgAAZHJzL2Rvd25yZXYueG1sUEsFBgAAAAAEAAQA+QAAAJYDAAAAAA==&#10;" strokeweight=".5pt">
                  <v:stroke endarrow="block"/>
                </v:shape>
                <v:shape id="AutoShape 13550" o:spid="_x0000_s5065" type="#_x0000_t32" style="position:absolute;left:2605;top:13964;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h5Q8UAAADeAAAADwAAAGRycy9kb3ducmV2LnhtbERPS2sCMRC+F/ofwgi9FM0qrejWKNuC&#10;UAsefN3HzXQT3Ey2m6jbf98UBG/z8T1ntuhcLS7UButZwXCQgSAuvbZcKdjvlv0JiBCRNdaeScEv&#10;BVjMHx9mmGt/5Q1dtrESKYRDjgpMjE0uZSgNOQwD3xAn7tu3DmOCbSV1i9cU7mo5yrKxdGg5NRhs&#10;6MNQedqenYL1avheHI1dfW1+7Pp1WdTn6vmg1FOvK95AROriXXxzf+o0f/QyncL/O+kGO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0h5Q8UAAADeAAAADwAAAAAAAAAA&#10;AAAAAAChAgAAZHJzL2Rvd25yZXYueG1sUEsFBgAAAAAEAAQA+QAAAJMDAAAAAA==&#10;"/>
                <v:shape id="AutoShape 13551" o:spid="_x0000_s5066" type="#_x0000_t32" style="position:absolute;left:2186;top:14996;width:0;height: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lKxMgAAADeAAAADwAAAGRycy9kb3ducmV2LnhtbESPQWsCMRCF7wX/Qxihl6JZBUvZGmUt&#10;CLXgQdvex810E9xMtpuo23/fORR6m2HevPe+5XoIrbpSn3xkA7NpAYq4jtZzY+DjfTt5ApUyssU2&#10;Mhn4oQTr1ehuiaWNNz7Q9ZgbJSacSjTgcu5KrVPtKGCaxo5Ybl+xD5hl7Rtte7yJeWj1vCgedUDP&#10;kuCwoxdH9fl4CQb2u9mmOjm/ezt8+/1iW7WX5uHTmPvxUD2DyjTkf/Hf96uV+vNFIQCCIzPo1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JlKxMgAAADeAAAADwAAAAAA&#10;AAAAAAAAAAChAgAAZHJzL2Rvd25yZXYueG1sUEsFBgAAAAAEAAQA+QAAAJYDAAAAAA==&#10;"/>
                <v:shape id="AutoShape 13552" o:spid="_x0000_s5067" type="#_x0000_t32" style="position:absolute;left:5088;top:14996;width:0;height:9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XvX8QAAADeAAAADwAAAGRycy9kb3ducmV2LnhtbERPTWsCMRC9F/wPYYReimZXUMrWKKsg&#10;1IIHbXsfN9NNcDNZN1G3/74pCN7m8T5nvuxdI67UBetZQT7OQBBXXluuFXx9bkavIEJE1th4JgW/&#10;FGC5GDzNsdD+xnu6HmItUgiHAhWYGNtCylAZchjGviVO3I/vHMYEu1rqDm8p3DVykmUz6dByajDY&#10;0tpQdTpcnILdNl+VR2O3H/uz3U03ZXOpX76Veh725RuISH18iO/ud53mT6ZZDv/vpBv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1e9fxAAAAN4AAAAPAAAAAAAAAAAA&#10;AAAAAKECAABkcnMvZG93bnJldi54bWxQSwUGAAAAAAQABAD5AAAAkgMAAAAA&#10;"/>
                <v:shape id="Text Box 13553" o:spid="_x0000_s5068" type="#_x0000_t202" style="position:absolute;left:5090;top:14871;width:787;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1vicMA&#10;AADeAAAADwAAAGRycy9kb3ducmV2LnhtbERPTWvCQBC9C/6HZYTezG5DlRrdBLEUeqpoW8HbkB2T&#10;0OxsyG5N+u/dQsHbPN7nbIrRtuJKvW8ca3hMFAji0pmGKw2fH6/zZxA+IBtsHZOGX/JQ5NPJBjPj&#10;Bj7Q9RgqEUPYZ6ihDqHLpPRlTRZ94jriyF1cbzFE2FfS9DjEcNvKVKmltNhwbKixo11N5ffxx2r4&#10;er+cT09qX73YRTe4UUm2K6n1w2zcrkEEGsNd/O9+M3F+ulAp/L0Tb5D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1vicMAAADeAAAADwAAAAAAAAAAAAAAAACYAgAAZHJzL2Rv&#10;d25yZXYueG1sUEsFBgAAAAAEAAQA9QAAAIgDAAAAAA==&#10;" filled="f" stroked="f">
                  <v:textbox>
                    <w:txbxContent>
                      <w:p w:rsidR="00862F6C" w:rsidRPr="00F811DC" w:rsidRDefault="00862F6C" w:rsidP="00A82AF6">
                        <w:pPr>
                          <w:rPr>
                            <w:rFonts w:asciiTheme="majorHAnsi" w:hAnsiTheme="majorHAnsi" w:cstheme="majorHAnsi"/>
                            <w:sz w:val="18"/>
                            <w:szCs w:val="18"/>
                          </w:rPr>
                        </w:pPr>
                        <w:r w:rsidRPr="00F811DC">
                          <w:rPr>
                            <w:rFonts w:asciiTheme="majorHAnsi" w:hAnsiTheme="majorHAnsi" w:cstheme="majorHAnsi"/>
                            <w:sz w:val="18"/>
                            <w:szCs w:val="18"/>
                          </w:rPr>
                          <w:t>Stop</w:t>
                        </w:r>
                      </w:p>
                    </w:txbxContent>
                  </v:textbox>
                </v:shape>
                <v:shape id="AutoShape 13554" o:spid="_x0000_s5069" type="#_x0000_t32" style="position:absolute;left:4977;top:15171;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vUs8UAAADeAAAADwAAAGRycy9kb3ducmV2LnhtbERPS2sCMRC+C/0PYQpepGZVLGVrlK0g&#10;aMGDj96nm+kmdDNZN1HXf98IQm/z8T1ntuhcLS7UButZwWiYgSAuvbZcKTgeVi9vIEJE1lh7JgU3&#10;CrCYP/VmmGt/5R1d9rESKYRDjgpMjE0uZSgNOQxD3xAn7se3DmOCbSV1i9cU7mo5zrJX6dByajDY&#10;0NJQ+bs/OwXbzeij+DZ287k72e10VdTnavClVP+5K95BROriv/jhXus0fzzNJnB/J90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vUs8UAAADeAAAADwAAAAAAAAAA&#10;AAAAAAChAgAAZHJzL2Rvd25yZXYueG1sUEsFBgAAAAAEAAQA+QAAAJMDAAAAAA==&#10;"/>
                <v:shape id="AutoShape 13555" o:spid="_x0000_s5070" type="#_x0000_t32" style="position:absolute;left:1818;top:15717;width:3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JMx8UAAADeAAAADwAAAGRycy9kb3ducmV2LnhtbERPS2sCMRC+C/0PYQpepGYVLWVrlK0g&#10;aMGDj96nm+kmdDNZN1HXf98IQm/z8T1ntuhcLS7UButZwWiYgSAuvbZcKTgeVi9vIEJE1lh7JgU3&#10;CrCYP/VmmGt/5R1d9rESKYRDjgpMjE0uZSgNOQxD3xAn7se3DmOCbSV1i9cU7mo5zrJX6dByajDY&#10;0NJQ+bs/OwXbzeij+DZ287k72e10VdTnavClVP+5K95BROriv/jhXus0fzzNJnB/J90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6JMx8UAAADeAAAADwAAAAAAAAAA&#10;AAAAAAChAgAAZHJzL2Rvd25yZXYueG1sUEsFBgAAAAAEAAQA+QAAAJMDAAAAAA==&#10;"/>
                <v:shape id="AutoShape 13556" o:spid="_x0000_s5071" type="#_x0000_t32" style="position:absolute;left:2725;top:12671;width:0;height:2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7pXMQAAADeAAAADwAAAGRycy9kb3ducmV2LnhtbERPTWsCMRC9C/6HMEIvolmFLbI1yloQ&#10;asGD2t7HzXQT3Ey2m6jbf98UCt7m8T5nue5dI27UBetZwWyagSCuvLZcK/g4bScLECEia2w8k4If&#10;CrBeDQdLLLS/84Fux1iLFMKhQAUmxraQMlSGHIapb4kT9+U7hzHBrpa6w3sKd42cZ9mzdGg5NRhs&#10;6dVQdTlenYL9brYpz8bu3g/fdp9vy+Zajz+Vehr15QuISH18iP/dbzrNn+dZDn/vpBvk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7ulcxAAAAN4AAAAPAAAAAAAAAAAA&#10;AAAAAKECAABkcnMvZG93bnJldi54bWxQSwUGAAAAAAQABAD5AAAAkgMAAAAA&#10;"/>
                <v:group id="Group 13557" o:spid="_x0000_s5072" style="position:absolute;left:2183;top:13078;width:3458;height:624"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z3TZzFAAAA3gAA&#10;AA8AAAAAAAAAAAAAAAAAqgIAAGRycy9kb3ducmV2LnhtbFBLBQYAAAAABAAEAPoAAACcAwAAAAA=&#10;">
                  <v:rect id="Rectangle 13558" o:spid="_x0000_s5073"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MmaMQA&#10;AADeAAAADwAAAGRycy9kb3ducmV2LnhtbERPPW/CMBDdkfgP1iF1A7tB0DbFoKqICkZIlm7X+Jqk&#10;jc9RbCDw6zFSpW739D5vseptI07U+dqxhseJAkFcOFNzqSHPNuNnED4gG2wck4YLeVgth4MFpsad&#10;eU+nQyhFDGGfooYqhDaV0hcVWfQT1xJH7tt1FkOEXSlNh+cYbhuZKDWXFmuODRW29F5R8Xs4Wg1f&#10;dZLjdZ99KPuymYZdn/0cP9daP4z6t1cQgfrwL/5zb02cn8zUE9zfiT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zJmjEAAAA3gAAAA8AAAAAAAAAAAAAAAAAmAIAAGRycy9k&#10;b3ducmV2LnhtbFBLBQYAAAAABAAEAPUAAACJAwAAAAA=&#10;">
                    <v:textbox>
                      <w:txbxContent>
                        <w:p w:rsidR="00862F6C" w:rsidRPr="00F811DC" w:rsidRDefault="00862F6C" w:rsidP="00A82AF6">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13559" o:spid="_x0000_s5074"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vuA8gA&#10;AADeAAAADwAAAGRycy9kb3ducmV2LnhtbESPQU/CQBCF7yb8h82QeDGyFQWhsBBjooEbApHrpDu0&#10;Dd3ZuruW+u+dg4m3mbw3732zXPeuUR2FWHs28DDKQBEX3tZcGjge3u5noGJCtth4JgM/FGG9Gtws&#10;Mbf+yh/U7VOpJIRjjgaqlNpc61hU5DCOfEss2tkHh0nWUGob8CrhrtHjLJtqhzVLQ4UtvVZUXPbf&#10;zsDsadOd4vZx91lMz8083T1371/BmNth/7IAlahP/+a/640V/PEkE155R2b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G+4DyAAAAN4AAAAPAAAAAAAAAAAAAAAAAJgCAABk&#10;cnMvZG93bnJldi54bWxQSwUGAAAAAAQABAD1AAAAjQMAAAAA&#10;">
                    <v:textbox>
                      <w:txbxContent>
                        <w:p w:rsidR="00862F6C" w:rsidRDefault="00862F6C" w:rsidP="00A82AF6">
                          <w:pPr>
                            <w:rPr>
                              <w:rFonts w:asciiTheme="majorHAnsi" w:hAnsiTheme="majorHAnsi" w:cstheme="majorHAnsi"/>
                              <w:sz w:val="18"/>
                              <w:szCs w:val="18"/>
                            </w:rPr>
                          </w:pPr>
                          <w:r>
                            <w:rPr>
                              <w:rFonts w:asciiTheme="majorHAnsi" w:hAnsiTheme="majorHAnsi" w:cstheme="majorHAnsi"/>
                              <w:sz w:val="18"/>
                              <w:szCs w:val="18"/>
                            </w:rPr>
                            <w:t>Start EH660</w:t>
                          </w:r>
                          <w:r w:rsidRPr="00F811DC">
                            <w:rPr>
                              <w:rFonts w:asciiTheme="majorHAnsi" w:hAnsiTheme="majorHAnsi" w:cstheme="majorHAnsi"/>
                              <w:sz w:val="18"/>
                              <w:szCs w:val="18"/>
                            </w:rPr>
                            <w:t>A</w:t>
                          </w:r>
                          <w:r>
                            <w:rPr>
                              <w:rFonts w:asciiTheme="majorHAnsi" w:hAnsiTheme="majorHAnsi" w:cstheme="majorHAnsi"/>
                              <w:sz w:val="18"/>
                              <w:szCs w:val="18"/>
                            </w:rPr>
                            <w:t>C</w:t>
                          </w:r>
                        </w:p>
                      </w:txbxContent>
                    </v:textbox>
                  </v:shape>
                </v:group>
                <v:group id="Group 13560" o:spid="_x0000_s5075" style="position:absolute;left:2171;top:14168;width:3458;height:624"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jZ7sQAAADeAAAADwAAAGRycy9kb3ducmV2LnhtbERPTYvCMBC9C/sfwgh7&#10;07QuiluNIrIuexBBXRBvQzO2xWZSmtjWf28Ewds83ufMl50pRUO1KywriIcRCOLU6oIzBf/HzWAK&#10;wnlkjaVlUnAnB8vFR2+OibYt76k5+EyEEHYJKsi9rxIpXZqTQTe0FXHgLrY26AOsM6lrbEO4KeUo&#10;iibSYMGhIceK1jml18PNKPhtsV19xT/N9npZ38/H8e60jUmpz363moHw1Pm3+OX+02H+aBx9w/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WjZ7sQAAADeAAAA&#10;DwAAAAAAAAAAAAAAAACqAgAAZHJzL2Rvd25yZXYueG1sUEsFBgAAAAAEAAQA+gAAAJsDAAAAAA==&#10;">
                  <v:rect id="Rectangle 13561" o:spid="_x0000_s5076"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MowcYA&#10;AADeAAAADwAAAGRycy9kb3ducmV2LnhtbESPQW/CMAyF70j7D5En7QYpnTZBISDExDSOUC7cTGPa&#10;bo1TNQG6/Xp8mMTNlp/fe9982btGXakLtWcD41ECirjwtubSwCHfDCegQkS22HgmA78UYLl4Gswx&#10;s/7GO7ruY6nEhEOGBqoY20zrUFTkMIx8Syy3s+8cRlm7UtsOb2LuGp0mybt2WLMkVNjSuqLiZ39x&#10;Bk51esC/Xf6ZuOnmNW77/Pty/DDm5blfzUBF6uND/P/9ZaV++jYWAMGRGf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MowcYAAADeAAAADwAAAAAAAAAAAAAAAACYAgAAZHJz&#10;L2Rvd25yZXYueG1sUEsFBgAAAAAEAAQA9QAAAIsDAAAAAA==&#10;">
                    <v:textbox>
                      <w:txbxContent>
                        <w:p w:rsidR="00862F6C" w:rsidRPr="00F811DC" w:rsidRDefault="00862F6C" w:rsidP="00A82AF6">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A82AF6">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13562" o:spid="_x0000_s5077"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Q8UA&#10;AADeAAAADwAAAGRycy9kb3ducmV2LnhtbERPS2vCQBC+C/0Pywi9FN3Etj6iq5RCi97qA70O2TEJ&#10;zc6mu9sY/71bKHibj+85i1VnatGS85VlBekwAUGcW11xoeCw/xhMQfiArLG2TAqu5GG1fOgtMNP2&#10;wltqd6EQMYR9hgrKEJpMSp+XZNAPbUMcubN1BkOErpDa4SWGm1qOkmQsDVYcG0ps6L2k/Hv3axRM&#10;X9btyW+ev475+FzPwtOk/fxxSj32u7c5iEBduIv/3Wsd549e0xT+3ok3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FDxQAAAN4AAAAPAAAAAAAAAAAAAAAAAJgCAABkcnMv&#10;ZG93bnJldi54bWxQSwUGAAAAAAQABAD1AAAAigMAAAAA&#10;">
                    <v:textbox>
                      <w:txbxContent>
                        <w:p w:rsidR="00862F6C" w:rsidRDefault="00862F6C" w:rsidP="00A82AF6">
                          <w:pPr>
                            <w:rPr>
                              <w:rFonts w:asciiTheme="majorHAnsi" w:hAnsiTheme="majorHAnsi" w:cstheme="majorHAnsi"/>
                              <w:sz w:val="18"/>
                              <w:szCs w:val="18"/>
                            </w:rPr>
                          </w:pPr>
                          <w:r>
                            <w:rPr>
                              <w:rFonts w:asciiTheme="majorHAnsi" w:hAnsiTheme="majorHAnsi" w:cstheme="majorHAnsi"/>
                              <w:sz w:val="18"/>
                              <w:szCs w:val="18"/>
                            </w:rPr>
                            <w:t>Stop EH660</w:t>
                          </w:r>
                          <w:r w:rsidRPr="00F811DC">
                            <w:rPr>
                              <w:rFonts w:asciiTheme="majorHAnsi" w:hAnsiTheme="majorHAnsi" w:cstheme="majorHAnsi"/>
                              <w:sz w:val="18"/>
                              <w:szCs w:val="18"/>
                            </w:rPr>
                            <w:t>A</w:t>
                          </w:r>
                          <w:r>
                            <w:rPr>
                              <w:rFonts w:asciiTheme="majorHAnsi" w:hAnsiTheme="majorHAnsi" w:cstheme="majorHAnsi"/>
                              <w:sz w:val="18"/>
                              <w:szCs w:val="18"/>
                            </w:rPr>
                            <w:t>C</w:t>
                          </w:r>
                        </w:p>
                      </w:txbxContent>
                    </v:textbox>
                  </v:shape>
                </v:group>
                <v:shape id="Text Box 13563" o:spid="_x0000_s5078" type="#_x0000_t202" style="position:absolute;left:2767;top:13655;width:3048;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xFIsYA&#10;AADeAAAADwAAAGRycy9kb3ducmV2LnhtbESPQWvCQBSE70L/w/IK3nS3qRZNs5HSUuhJ0bZCb4/s&#10;MwnNvg3Z1cR/7wqCx2FmvmGy1WAbcaLO1441PE0VCOLCmZpLDT/fn5MFCB+QDTaOScOZPKzyh1GG&#10;qXE9b+m0C6WIEPYpaqhCaFMpfVGRRT91LXH0Dq6zGKLsSmk67CPcNjJR6kVarDkuVNjSe0XF/+5o&#10;NfyuD3/7mdqUH3be9m5Qku1Saj1+HN5eQQQawj18a38ZDcnieZ7A9U68Aj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xFIsYAAADeAAAADwAAAAAAAAAAAAAAAACYAgAAZHJz&#10;L2Rvd25yZXYueG1sUEsFBgAAAAAEAAQA9QAAAIsDAAAAAA==&#10;" filled="f" stroked="f">
                  <v:textbox>
                    <w:txbxContent>
                      <w:p w:rsidR="00862F6C" w:rsidRDefault="00862F6C" w:rsidP="00A82AF6">
                        <w:pPr>
                          <w:rPr>
                            <w:rFonts w:asciiTheme="majorHAnsi" w:hAnsiTheme="majorHAnsi" w:cstheme="majorHAnsi"/>
                            <w:sz w:val="18"/>
                            <w:szCs w:val="18"/>
                          </w:rPr>
                        </w:pPr>
                        <w:r>
                          <w:rPr>
                            <w:rFonts w:asciiTheme="majorHAnsi" w:hAnsiTheme="majorHAnsi" w:cstheme="majorHAnsi"/>
                            <w:sz w:val="18"/>
                            <w:szCs w:val="18"/>
                          </w:rPr>
                          <w:t>TT660</w:t>
                        </w:r>
                        <w:r w:rsidRPr="00F811DC">
                          <w:rPr>
                            <w:rFonts w:asciiTheme="majorHAnsi" w:hAnsiTheme="majorHAnsi" w:cstheme="majorHAnsi"/>
                            <w:sz w:val="18"/>
                            <w:szCs w:val="18"/>
                          </w:rPr>
                          <w:t xml:space="preserve">A </w:t>
                        </w:r>
                        <w:r>
                          <w:rPr>
                            <w:rFonts w:asciiTheme="majorHAnsi" w:hAnsiTheme="majorHAnsi" w:cstheme="majorHAnsi"/>
                            <w:sz w:val="18"/>
                            <w:szCs w:val="18"/>
                          </w:rPr>
                          <w:t>OR</w:t>
                        </w:r>
                        <w:r w:rsidRPr="00F811DC">
                          <w:rPr>
                            <w:rFonts w:asciiTheme="majorHAnsi" w:hAnsiTheme="majorHAnsi" w:cstheme="majorHAnsi"/>
                            <w:sz w:val="18"/>
                            <w:szCs w:val="18"/>
                          </w:rPr>
                          <w:t xml:space="preserve"> B </w:t>
                        </w:r>
                        <w:r>
                          <w:rPr>
                            <w:rFonts w:asciiTheme="majorHAnsi" w:hAnsiTheme="majorHAnsi" w:cstheme="majorHAnsi"/>
                            <w:sz w:val="18"/>
                            <w:szCs w:val="18"/>
                          </w:rPr>
                          <w:t>OR</w:t>
                        </w:r>
                        <w:r w:rsidRPr="00F811DC">
                          <w:rPr>
                            <w:rFonts w:asciiTheme="majorHAnsi" w:hAnsiTheme="majorHAnsi" w:cstheme="majorHAnsi"/>
                            <w:sz w:val="18"/>
                            <w:szCs w:val="18"/>
                          </w:rPr>
                          <w:t xml:space="preserve"> C </w:t>
                        </w:r>
                        <w:r>
                          <w:rPr>
                            <w:rFonts w:asciiTheme="majorHAnsi" w:hAnsiTheme="majorHAnsi" w:cstheme="majorHAnsi"/>
                            <w:sz w:val="18"/>
                            <w:szCs w:val="18"/>
                          </w:rPr>
                          <w:t>&gt; TT660</w:t>
                        </w:r>
                        <w:r w:rsidRPr="00F811DC">
                          <w:rPr>
                            <w:rFonts w:asciiTheme="majorHAnsi" w:hAnsiTheme="majorHAnsi" w:cstheme="majorHAnsi"/>
                            <w:sz w:val="18"/>
                            <w:szCs w:val="18"/>
                          </w:rPr>
                          <w:t>setpoint</w:t>
                        </w:r>
                      </w:p>
                      <w:p w:rsidR="00862F6C" w:rsidRPr="00F811DC" w:rsidRDefault="00862F6C" w:rsidP="00A82AF6">
                        <w:pPr>
                          <w:rPr>
                            <w:rFonts w:asciiTheme="majorHAnsi" w:hAnsiTheme="majorHAnsi" w:cstheme="majorHAnsi"/>
                            <w:sz w:val="18"/>
                            <w:szCs w:val="18"/>
                          </w:rPr>
                        </w:pPr>
                        <w:r>
                          <w:rPr>
                            <w:rFonts w:asciiTheme="majorHAnsi" w:hAnsiTheme="majorHAnsi" w:cstheme="majorHAnsi"/>
                            <w:sz w:val="18"/>
                            <w:szCs w:val="18"/>
                          </w:rPr>
                          <w:t>OR FT581&gt;FT581limit</w:t>
                        </w:r>
                      </w:p>
                    </w:txbxContent>
                  </v:textbox>
                </v:shape>
                <v:shape id="Text Box 13564" o:spid="_x0000_s5079" type="#_x0000_t202" style="position:absolute;left:1775;top:15682;width:3525;height: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DgucYA&#10;AADeAAAADwAAAGRycy9kb3ducmV2LnhtbESPT2sCMRTE74LfIbxCbzWpVtHtRhGl0JPFbRW8PTZv&#10;/9DNy7JJ3e23N4WCx2FmfsOkm8E24kqdrx1reJ4oEMS5MzWXGr4+356WIHxANtg4Jg2/5GGzHo9S&#10;TIzr+UjXLJQiQtgnqKEKoU2k9HlFFv3EtcTRK1xnMUTZldJ02Ee4beRUqYW0WHNcqLClXUX5d/Zj&#10;NZwOxeX8oj7KvZ23vRuUZLuSWj8+DNtXEIGGcA//t9+NhulyNp/B3514Be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3DgucYAAADeAAAADwAAAAAAAAAAAAAAAACYAgAAZHJz&#10;L2Rvd25yZXYueG1sUEsFBgAAAAAEAAQA9QAAAIsDAAAAAA==&#10;" filled="f" stroked="f">
                  <v:textbox>
                    <w:txbxContent>
                      <w:p w:rsidR="00862F6C" w:rsidRDefault="00862F6C" w:rsidP="00744D04">
                        <w:pPr>
                          <w:rPr>
                            <w:rFonts w:asciiTheme="majorHAnsi" w:hAnsiTheme="majorHAnsi" w:cstheme="majorHAnsi"/>
                            <w:sz w:val="18"/>
                            <w:szCs w:val="18"/>
                          </w:rPr>
                        </w:pPr>
                        <w:r>
                          <w:rPr>
                            <w:rFonts w:asciiTheme="majorHAnsi" w:hAnsiTheme="majorHAnsi" w:cstheme="majorHAnsi"/>
                            <w:sz w:val="18"/>
                            <w:szCs w:val="18"/>
                          </w:rPr>
                          <w:t>TT660</w:t>
                        </w:r>
                        <w:r w:rsidRPr="00F811DC">
                          <w:rPr>
                            <w:rFonts w:asciiTheme="majorHAnsi" w:hAnsiTheme="majorHAnsi" w:cstheme="majorHAnsi"/>
                            <w:sz w:val="18"/>
                            <w:szCs w:val="18"/>
                          </w:rPr>
                          <w:t xml:space="preserve">A </w:t>
                        </w:r>
                        <w:r>
                          <w:rPr>
                            <w:rFonts w:asciiTheme="majorHAnsi" w:hAnsiTheme="majorHAnsi" w:cstheme="majorHAnsi"/>
                            <w:sz w:val="18"/>
                            <w:szCs w:val="18"/>
                          </w:rPr>
                          <w:t>&amp;</w:t>
                        </w:r>
                        <w:r w:rsidRPr="00F811DC">
                          <w:rPr>
                            <w:rFonts w:asciiTheme="majorHAnsi" w:hAnsiTheme="majorHAnsi" w:cstheme="majorHAnsi"/>
                            <w:sz w:val="18"/>
                            <w:szCs w:val="18"/>
                          </w:rPr>
                          <w:t xml:space="preserve"> B </w:t>
                        </w:r>
                        <w:r>
                          <w:rPr>
                            <w:rFonts w:asciiTheme="majorHAnsi" w:hAnsiTheme="majorHAnsi" w:cstheme="majorHAnsi"/>
                            <w:sz w:val="18"/>
                            <w:szCs w:val="18"/>
                          </w:rPr>
                          <w:t>&amp;</w:t>
                        </w:r>
                        <w:r w:rsidRPr="00F811DC">
                          <w:rPr>
                            <w:rFonts w:asciiTheme="majorHAnsi" w:hAnsiTheme="majorHAnsi" w:cstheme="majorHAnsi"/>
                            <w:sz w:val="18"/>
                            <w:szCs w:val="18"/>
                          </w:rPr>
                          <w:t xml:space="preserve"> </w:t>
                        </w:r>
                        <w:r>
                          <w:rPr>
                            <w:rFonts w:asciiTheme="majorHAnsi" w:hAnsiTheme="majorHAnsi" w:cstheme="majorHAnsi"/>
                            <w:sz w:val="18"/>
                            <w:szCs w:val="18"/>
                          </w:rPr>
                          <w:t>C</w:t>
                        </w:r>
                        <w:r w:rsidRPr="00F811DC">
                          <w:rPr>
                            <w:rFonts w:asciiTheme="majorHAnsi" w:hAnsiTheme="majorHAnsi" w:cstheme="majorHAnsi"/>
                            <w:sz w:val="18"/>
                            <w:szCs w:val="18"/>
                          </w:rPr>
                          <w:t xml:space="preserve"> &lt; (TT</w:t>
                        </w:r>
                        <w:r>
                          <w:rPr>
                            <w:rFonts w:asciiTheme="majorHAnsi" w:hAnsiTheme="majorHAnsi" w:cstheme="majorHAnsi"/>
                            <w:sz w:val="18"/>
                            <w:szCs w:val="18"/>
                          </w:rPr>
                          <w:t>660</w:t>
                        </w:r>
                        <w:r w:rsidRPr="00F811DC">
                          <w:rPr>
                            <w:rFonts w:asciiTheme="majorHAnsi" w:hAnsiTheme="majorHAnsi" w:cstheme="majorHAnsi"/>
                            <w:sz w:val="18"/>
                            <w:szCs w:val="18"/>
                          </w:rPr>
                          <w:t>setpoint – 5°C)</w:t>
                        </w:r>
                      </w:p>
                      <w:p w:rsidR="00862F6C" w:rsidRPr="00F811DC" w:rsidRDefault="00862F6C" w:rsidP="00744D04">
                        <w:pPr>
                          <w:rPr>
                            <w:rFonts w:asciiTheme="majorHAnsi" w:hAnsiTheme="majorHAnsi" w:cstheme="majorHAnsi"/>
                            <w:sz w:val="18"/>
                            <w:szCs w:val="18"/>
                          </w:rPr>
                        </w:pPr>
                        <w:r>
                          <w:rPr>
                            <w:rFonts w:asciiTheme="majorHAnsi" w:hAnsiTheme="majorHAnsi" w:cstheme="majorHAnsi"/>
                            <w:sz w:val="18"/>
                            <w:szCs w:val="18"/>
                          </w:rPr>
                          <w:t>&amp; FT581&lt;FT581limit</w:t>
                        </w:r>
                      </w:p>
                    </w:txbxContent>
                  </v:textbox>
                </v:shape>
                <v:shape id="AutoShape 13565" o:spid="_x0000_s5080" type="#_x0000_t32" style="position:absolute;left:5086;top:15909;width:555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vXr8cAAADeAAAADwAAAGRycy9kb3ducmV2LnhtbESPT2vCQBTE7wW/w/KEXopuYv8QoqtI&#10;oVA8CNUcPD52n0kw+zbubmP67btCocdhZn7DrDaj7cRAPrSOFeTzDASxdqblWkF1/JgVIEJENtg5&#10;JgU/FGCznjyssDTuxl80HGItEoRDiQqaGPtSyqAbshjmridO3tl5izFJX0vj8ZbgtpOLLHuTFltO&#10;Cw329N6Qvhy+rYJ2V+2r4ekavS52+cnn4XjqtFKP03G7BBFpjP/hv/anUbAonl9f4H4nXQG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y9evxwAAAN4AAAAPAAAAAAAA&#10;AAAAAAAAAKECAABkcnMvZG93bnJldi54bWxQSwUGAAAAAAQABAD5AAAAlQMAAAAA&#10;"/>
                <v:shape id="AutoShape 13566" o:spid="_x0000_s5081" type="#_x0000_t32" style="position:absolute;left:2068;top:15385;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D98cAAADeAAAADwAAAGRycy9kb3ducmV2LnhtbESPQWsCMRSE70L/Q3iFXqRmVbbI1ihb&#10;QagFD9r2/rp53YRuXtZN1PXfN4LgcZiZb5j5sneNOFEXrGcF41EGgrjy2nKt4Otz/TwDESKyxsYz&#10;KbhQgOXiYTDHQvsz7+i0j7VIEA4FKjAxtoWUoTLkMIx8S5y8X985jEl2tdQdnhPcNXKSZS/SoeW0&#10;YLCllaHqb390Crab8Vv5Y+zmY3ew23xdNsd6+K3U02NfvoKI1Md7+NZ+1woms2mew/VOugJy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38P3xwAAAN4AAAAPAAAAAAAA&#10;AAAAAAAAAKECAABkcnMvZG93bnJldi54bWxQSwUGAAAAAAQABAD5AAAAlQMAAAAA&#10;"/>
                <v:shape id="Text Box 13567" o:spid="_x0000_s5082" type="#_x0000_t202" style="position:absolute;left:6271;top:15278;width:3286;height: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dDIcYA&#10;AADeAAAADwAAAGRycy9kb3ducmV2LnhtbESPQWvCQBSE7wX/w/IKvdXdWhVN3QRRCp5aTKvg7ZF9&#10;JqHZtyG7NfHfu4WCx2FmvmFW2WAbcaHO1441vIwVCOLCmZpLDd9f788LED4gG2wck4YrecjS0cMK&#10;E+N63tMlD6WIEPYJaqhCaBMpfVGRRT92LXH0zq6zGKLsSmk67CPcNnKi1FxarDkuVNjSpqLiJ/+1&#10;Gg4f59Nxqj7LrZ21vRuUZLuUWj89Dus3EIGGcA//t3dGw2TxOpvD3514BWR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dDIcYAAADeAAAADwAAAAAAAAAAAAAAAACYAgAAZHJz&#10;L2Rvd25yZXYueG1sUEsFBgAAAAAEAAQA9QAAAIsDAAAAAA==&#10;" filled="f" stroked="f">
                  <v:textbox>
                    <w:txbxContent>
                      <w:p w:rsidR="00862F6C" w:rsidRDefault="00862F6C" w:rsidP="00A82AF6">
                        <w:pPr>
                          <w:rPr>
                            <w:rFonts w:asciiTheme="majorHAnsi" w:hAnsiTheme="majorHAnsi" w:cstheme="majorHAnsi"/>
                            <w:sz w:val="18"/>
                            <w:szCs w:val="18"/>
                          </w:rPr>
                        </w:pPr>
                        <w:r w:rsidRPr="00F811DC">
                          <w:rPr>
                            <w:rFonts w:asciiTheme="majorHAnsi" w:hAnsiTheme="majorHAnsi" w:cstheme="majorHAnsi"/>
                            <w:sz w:val="18"/>
                            <w:szCs w:val="18"/>
                          </w:rPr>
                          <w:t>TT6</w:t>
                        </w:r>
                        <w:r>
                          <w:rPr>
                            <w:rFonts w:asciiTheme="majorHAnsi" w:hAnsiTheme="majorHAnsi" w:cstheme="majorHAnsi"/>
                            <w:sz w:val="18"/>
                            <w:szCs w:val="18"/>
                          </w:rPr>
                          <w:t>61</w:t>
                        </w:r>
                        <w:r w:rsidRPr="00F811DC">
                          <w:rPr>
                            <w:rFonts w:asciiTheme="majorHAnsi" w:hAnsiTheme="majorHAnsi" w:cstheme="majorHAnsi"/>
                            <w:sz w:val="18"/>
                            <w:szCs w:val="18"/>
                          </w:rPr>
                          <w:t xml:space="preserve">A </w:t>
                        </w:r>
                        <w:r>
                          <w:rPr>
                            <w:rFonts w:asciiTheme="majorHAnsi" w:hAnsiTheme="majorHAnsi" w:cstheme="majorHAnsi"/>
                            <w:sz w:val="18"/>
                            <w:szCs w:val="18"/>
                          </w:rPr>
                          <w:t>&amp;</w:t>
                        </w:r>
                        <w:r w:rsidRPr="00F811DC">
                          <w:rPr>
                            <w:rFonts w:asciiTheme="majorHAnsi" w:hAnsiTheme="majorHAnsi" w:cstheme="majorHAnsi"/>
                            <w:sz w:val="18"/>
                            <w:szCs w:val="18"/>
                          </w:rPr>
                          <w:t xml:space="preserve"> B </w:t>
                        </w:r>
                        <w:r>
                          <w:rPr>
                            <w:rFonts w:asciiTheme="majorHAnsi" w:hAnsiTheme="majorHAnsi" w:cstheme="majorHAnsi"/>
                            <w:sz w:val="18"/>
                            <w:szCs w:val="18"/>
                          </w:rPr>
                          <w:t>&amp;</w:t>
                        </w:r>
                        <w:r w:rsidRPr="00F811DC">
                          <w:rPr>
                            <w:rFonts w:asciiTheme="majorHAnsi" w:hAnsiTheme="majorHAnsi" w:cstheme="majorHAnsi"/>
                            <w:sz w:val="18"/>
                            <w:szCs w:val="18"/>
                          </w:rPr>
                          <w:t xml:space="preserve"> C &lt; (TT6</w:t>
                        </w:r>
                        <w:r>
                          <w:rPr>
                            <w:rFonts w:asciiTheme="majorHAnsi" w:hAnsiTheme="majorHAnsi" w:cstheme="majorHAnsi"/>
                            <w:sz w:val="18"/>
                            <w:szCs w:val="18"/>
                          </w:rPr>
                          <w:t>61</w:t>
                        </w:r>
                        <w:r w:rsidRPr="00F811DC">
                          <w:rPr>
                            <w:rFonts w:asciiTheme="majorHAnsi" w:hAnsiTheme="majorHAnsi" w:cstheme="majorHAnsi"/>
                            <w:sz w:val="18"/>
                            <w:szCs w:val="18"/>
                          </w:rPr>
                          <w:t>setpoint – 5°C)</w:t>
                        </w:r>
                      </w:p>
                      <w:p w:rsidR="00862F6C" w:rsidRPr="00F811DC" w:rsidRDefault="00862F6C" w:rsidP="00A82AF6">
                        <w:pPr>
                          <w:rPr>
                            <w:rFonts w:asciiTheme="majorHAnsi" w:hAnsiTheme="majorHAnsi" w:cstheme="majorHAnsi"/>
                            <w:sz w:val="18"/>
                            <w:szCs w:val="18"/>
                          </w:rPr>
                        </w:pPr>
                        <w:r>
                          <w:rPr>
                            <w:rFonts w:asciiTheme="majorHAnsi" w:hAnsiTheme="majorHAnsi" w:cstheme="majorHAnsi"/>
                            <w:sz w:val="18"/>
                            <w:szCs w:val="18"/>
                          </w:rPr>
                          <w:t>&amp; FT581&lt;FT581limit</w:t>
                        </w:r>
                      </w:p>
                    </w:txbxContent>
                  </v:textbox>
                </v:shape>
                <v:shape id="AutoShape 13568" o:spid="_x0000_s5083" type="#_x0000_t32" style="position:absolute;left:6144;top:15472;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H4G8cAAADeAAAADwAAAGRycy9kb3ducmV2LnhtbESPQWsCMRSE74X+h/AKvRTNqlhlNcq2&#10;IKjgQav35+Z1E7p52W6ibv+9KRR6HGbmG2a+7FwtrtQG61nBoJ+BIC69tlwpOH6selMQISJrrD2T&#10;gh8KsFw8Pswx1/7Ge7oeYiUShEOOCkyMTS5lKA05DH3fECfv07cOY5JtJXWLtwR3tRxm2at0aDkt&#10;GGzo3VD5dbg4BbvN4K04G7vZ7r/tbrwq6kv1clLq+akrZiAidfE//NdeawXD6Wg8gd876QrIx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QfgbxwAAAN4AAAAPAAAAAAAA&#10;AAAAAAAAAKECAABkcnMvZG93bnJldi54bWxQSwUGAAAAAAQABAD5AAAAlQMAAAAA&#10;"/>
                <v:rect id="Rectangle 13571" o:spid="_x0000_s5084" style="position:absolute;left:8275;top:10026;width:1332;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2YscMA&#10;AADeAAAADwAAAGRycy9kb3ducmV2LnhtbERPPW/CMBDdkfgP1lXqBk6DQCFgEAJRlRHCwnbER5I2&#10;PkexgZRfjwckxqf3PV92phY3al1lWcHXMAJBnFtdcaHgmG0HCQjnkTXWlknBPzlYLvq9Oaba3nlP&#10;t4MvRAhhl6KC0vsmldLlJRl0Q9sQB+5iW4M+wLaQusV7CDe1jKNoIg1WHBpKbGhdUv53uBoF5yo+&#10;4mOffUdmuh35XZf9Xk8bpT4/utUMhKfOv8Uv949WECejcdgb7oQr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2YscMAAADeAAAADwAAAAAAAAAAAAAAAACYAgAAZHJzL2Rv&#10;d25yZXYueG1sUEsFBgAAAAAEAAQA9QAAAIgDAAAAAA==&#10;">
                  <v:textbox>
                    <w:txbxContent>
                      <w:p w:rsidR="00862F6C" w:rsidRPr="00F811DC" w:rsidRDefault="00862F6C" w:rsidP="00A82AF6">
                        <w:pPr>
                          <w:spacing w:before="120"/>
                          <w:jc w:val="center"/>
                          <w:rPr>
                            <w:rFonts w:asciiTheme="majorHAnsi" w:hAnsiTheme="majorHAnsi" w:cstheme="majorHAnsi"/>
                            <w:sz w:val="18"/>
                            <w:szCs w:val="18"/>
                          </w:rPr>
                        </w:pPr>
                        <w:r w:rsidRPr="00F811DC">
                          <w:rPr>
                            <w:rFonts w:asciiTheme="majorHAnsi" w:hAnsiTheme="majorHAnsi" w:cstheme="majorHAnsi"/>
                            <w:sz w:val="18"/>
                            <w:szCs w:val="18"/>
                          </w:rPr>
                          <w:t>Stop</w:t>
                        </w:r>
                      </w:p>
                    </w:txbxContent>
                  </v:textbox>
                </v:rect>
                <v:shape id="AutoShape 13572" o:spid="_x0000_s5085" type="#_x0000_t32" style="position:absolute;left:9639;top:10284;width:964;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fsHMcAAADeAAAADwAAAGRycy9kb3ducmV2LnhtbESPS2vDMBCE74X+B7GF3BrZKc3DjRxK&#10;m5IccsnjkONirS1Ta2UsOXH+fVQo5DjMzDfMcjXYRlyo87VjBek4AUFcOF1zpeB0/Hmdg/ABWWPj&#10;mBTcyMMqf35aYqbdlfd0OYRKRAj7DBWYENpMSl8YsujHriWOXuk6iyHKrpK6w2uE20ZOkmQqLdYc&#10;Fwy29GWo+D30VsH3bVds+qStzKxc7/tZKX16LpUavQyfHyACDeER/m9vtYLJ/O19AX934hWQ+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t+wcxwAAAN4AAAAPAAAAAAAA&#10;AAAAAAAAAKECAABkcnMvZG93bnJldi54bWxQSwUGAAAAAAQABAD5AAAAlQMAAAAA&#10;" strokeweight=".5pt">
                  <v:stroke startarrow="block"/>
                </v:shape>
                <v:shape id="Text Box 13542" o:spid="_x0000_s5086" type="#_x0000_t202" style="position:absolute;left:7562;top:11394;width:2630;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9gcYA&#10;AADeAAAADwAAAGRycy9kb3ducmV2LnhtbESPy2rDMBBF94H+g5hCdo1cF0LiRAmmUNxNFnm1ZDe1&#10;ppaJNXItxXb/vloUsrzcF2e9HW0jeup87VjB8ywBQVw6XXOl4HR8e1qA8AFZY+OYFPySh+3mYbLG&#10;TLuB99QfQiXiCPsMFZgQ2kxKXxqy6GeuJY7et+sshii7SuoOhzhuG5kmyVxarDk+GGzp1VB5Pdys&#10;guN4Lq60u8jiszZfHzku8SdfKjV9HPMViEBjuIf/2+9aQbp4mUeAiBNR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9gcYAAADeAAAADwAAAAAAAAAAAAAAAACYAgAAZHJz&#10;L2Rvd25yZXYueG1sUEsFBgAAAAAEAAQA9QAAAIsDAAAAAA==&#10;">
                  <v:textbox inset="3mm">
                    <w:txbxContent>
                      <w:p w:rsidR="00862F6C" w:rsidRPr="00F811DC" w:rsidRDefault="00862F6C" w:rsidP="00A82AF6">
                        <w:pPr>
                          <w:rPr>
                            <w:rFonts w:asciiTheme="majorHAnsi" w:hAnsiTheme="majorHAnsi" w:cstheme="majorHAnsi"/>
                            <w:sz w:val="18"/>
                            <w:szCs w:val="18"/>
                          </w:rPr>
                        </w:pPr>
                        <w:r>
                          <w:rPr>
                            <w:rFonts w:asciiTheme="majorHAnsi" w:hAnsiTheme="majorHAnsi" w:cstheme="majorHAnsi"/>
                            <w:sz w:val="18"/>
                            <w:szCs w:val="18"/>
                          </w:rPr>
                          <w:t>EH66</w:t>
                        </w:r>
                        <w:r w:rsidRPr="00F811DC">
                          <w:rPr>
                            <w:rFonts w:asciiTheme="majorHAnsi" w:hAnsiTheme="majorHAnsi" w:cstheme="majorHAnsi"/>
                            <w:sz w:val="18"/>
                            <w:szCs w:val="18"/>
                          </w:rPr>
                          <w:t>1AC running 5s</w:t>
                        </w:r>
                        <w:r>
                          <w:rPr>
                            <w:rFonts w:asciiTheme="majorHAnsi" w:hAnsiTheme="majorHAnsi" w:cstheme="majorHAnsi"/>
                            <w:sz w:val="18"/>
                            <w:szCs w:val="18"/>
                          </w:rPr>
                          <w:t xml:space="preserve">, </w:t>
                        </w:r>
                        <w:r w:rsidRPr="00F811DC">
                          <w:rPr>
                            <w:rFonts w:asciiTheme="majorHAnsi" w:hAnsiTheme="majorHAnsi" w:cstheme="majorHAnsi"/>
                            <w:sz w:val="18"/>
                            <w:szCs w:val="18"/>
                          </w:rPr>
                          <w:t>Delay 20s</w:t>
                        </w:r>
                      </w:p>
                      <w:p w:rsidR="00862F6C" w:rsidRPr="00F811DC" w:rsidRDefault="00862F6C" w:rsidP="00A82AF6">
                        <w:pPr>
                          <w:rPr>
                            <w:rFonts w:asciiTheme="majorHAnsi" w:hAnsiTheme="majorHAnsi" w:cstheme="majorHAnsi"/>
                            <w:sz w:val="18"/>
                            <w:szCs w:val="18"/>
                          </w:rPr>
                        </w:pPr>
                        <w:r>
                          <w:rPr>
                            <w:rFonts w:asciiTheme="majorHAnsi" w:hAnsiTheme="majorHAnsi" w:cstheme="majorHAnsi"/>
                            <w:sz w:val="18"/>
                            <w:szCs w:val="18"/>
                          </w:rPr>
                          <w:t>Open CV581</w:t>
                        </w:r>
                      </w:p>
                    </w:txbxContent>
                  </v:textbox>
                </v:shape>
                <v:rect id="Rectangle 13543" o:spid="_x0000_s5087" style="position:absolute;left:6264;top:11392;width:1299;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rDK8gA&#10;AADeAAAADwAAAGRycy9kb3ducmV2LnhtbESPT2vCQBTE7wW/w/KE3urG1GqIrmILpbYexD/g9ZF9&#10;ZkOzb0N2G+O3dwuFHoeZ+Q2zWPW2Fh21vnKsYDxKQBAXTldcKjgd358yED4ga6wdk4IbeVgtBw8L&#10;zLW78p66QyhFhLDPUYEJocml9IUhi37kGuLoXVxrMUTZllK3eI1wW8s0SabSYsVxwWBDb4aK78OP&#10;VbDV50mRfmYfL+fma4fr2euxmxmlHof9eg4iUB/+w3/tjVaQZs/TMfzeiVdAL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GsMryAAAAN4AAAAPAAAAAAAAAAAAAAAAAJgCAABk&#10;cnMvZG93bnJldi54bWxQSwUGAAAAAAQABAD1AAAAjQMAAAAA&#10;">
                  <v:textbox inset="3mm">
                    <w:txbxContent>
                      <w:p w:rsidR="00862F6C" w:rsidRPr="00F811DC" w:rsidRDefault="00862F6C" w:rsidP="00A82AF6">
                        <w:pPr>
                          <w:jc w:val="center"/>
                          <w:rPr>
                            <w:rFonts w:asciiTheme="majorHAnsi" w:hAnsiTheme="majorHAnsi" w:cstheme="majorHAnsi"/>
                            <w:sz w:val="18"/>
                            <w:szCs w:val="18"/>
                          </w:rPr>
                        </w:pPr>
                        <w:r w:rsidRPr="00F811DC">
                          <w:rPr>
                            <w:rFonts w:asciiTheme="majorHAnsi" w:hAnsiTheme="majorHAnsi" w:cstheme="majorHAnsi"/>
                            <w:sz w:val="18"/>
                            <w:szCs w:val="18"/>
                          </w:rPr>
                          <w:t>Check liquid level</w:t>
                        </w:r>
                      </w:p>
                    </w:txbxContent>
                  </v:textbox>
                </v:rect>
                <v:shape id="Text Box 14375" o:spid="_x0000_s5088" type="#_x0000_t202" style="position:absolute;left:4632;top:12738;width:733;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Pn8YA&#10;AADeAAAADwAAAGRycy9kb3ducmV2LnhtbESPQWvCQBSE70L/w/IK3nS3qYqm2UhpKfSk1LZCb4/s&#10;MwnNvg3Z1cR/7wqCx2FmvmGy9WAbcaLO1441PE0VCOLCmZpLDT/fH5MlCB+QDTaOScOZPKzzh1GG&#10;qXE9f9FpF0oRIexT1FCF0KZS+qIii37qWuLoHVxnMUTZldJ02Ee4bWSi1EJarDkuVNjSW0XF/+5o&#10;NfxuDn/7mdqW73be9m5Qku1Kaj1+HF5fQAQawj18a38aDcnyeZHA9U68Aj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Pn8YAAADeAAAADwAAAAAAAAAAAAAAAACYAgAAZHJz&#10;L2Rvd25yZXYueG1sUEsFBgAAAAAEAAQA9QAAAIsDAAAAAA==&#10;" filled="f" stroked="f">
                  <v:textbox>
                    <w:txbxContent>
                      <w:p w:rsidR="00862F6C" w:rsidRPr="00F811DC" w:rsidRDefault="00862F6C" w:rsidP="00521472">
                        <w:pPr>
                          <w:rPr>
                            <w:rFonts w:asciiTheme="majorHAnsi" w:hAnsiTheme="majorHAnsi" w:cstheme="majorHAnsi"/>
                            <w:sz w:val="18"/>
                            <w:szCs w:val="18"/>
                            <w:lang w:val="fr-FR"/>
                          </w:rPr>
                        </w:pPr>
                        <w:r>
                          <w:rPr>
                            <w:rFonts w:asciiTheme="majorHAnsi" w:hAnsiTheme="majorHAnsi" w:cstheme="majorHAnsi"/>
                            <w:sz w:val="18"/>
                            <w:szCs w:val="18"/>
                            <w:lang w:val="fr-FR"/>
                          </w:rPr>
                          <w:t>Delay</w:t>
                        </w:r>
                      </w:p>
                    </w:txbxContent>
                  </v:textbox>
                </v:shape>
                <v:shape id="AutoShape 14376" o:spid="_x0000_s5089" type="#_x0000_t32" style="position:absolute;left:5222;top:13074;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wH8QAAADeAAAADwAAAGRycy9kb3ducmV2LnhtbESPT4vCMBTE78J+h/AW9qapCiLVKOIq&#10;eFiQ+uf+aJ5NtXnpNtF2v/1GEDwOM/MbZr7sbCUe1PjSsYLhIAFBnDtdcqHgdNz2pyB8QNZYOSYF&#10;f+RhufjozTHVruWMHodQiAhhn6ICE0KdSulzQxb9wNXE0bu4xmKIsimkbrCNcFvJUZJMpMWS44LB&#10;mtaG8tvhbhVci1zT+VK22ZH2br35Nd/JT6bU12e3moEI1IV3+NXeaQWj6XgyhuedeAXk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wrAfxAAAAN4AAAAPAAAAAAAAAAAA&#10;AAAAAKECAABkcnMvZG93bnJldi54bWxQSwUGAAAAAAQABAD5AAAAkgMAAAAA&#10;" strokeweight="1.5pt"/>
                <v:oval id="Oval 4855" o:spid="_x0000_s5090" style="position:absolute;left:8240;top:1001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hykcUA&#10;AADeAAAADwAAAGRycy9kb3ducmV2LnhtbESPQWsCMRSE74X+h/CEXkrNVrciq1GKIPRW1NLzc/Pc&#10;LG5eQpLq6q83BcHjMDPfMPNlbztxohBbxwrehwUI4trplhsFP7v12xRETMgaO8ek4EIRlovnpzlW&#10;2p15Q6dtakSGcKxQgUnJV1LG2pDFOHSeOHsHFyymLEMjdcBzhttOjopiIi22nBcMeloZqo/bP6ug&#10;/L7WH60+Xvzrvtz48W9PwRilXgb95wxEoj49wvf2l1Ywmo4nJfzfyV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mHKRxQAAAN4AAAAPAAAAAAAAAAAAAAAAAJgCAABkcnMv&#10;ZG93bnJldi54bWxQSwUGAAAAAAQABAD1AAAAigMAAAAA&#10;" strokecolor="#4a7ebb" strokeweight="3.5pt">
                  <v:textbox inset="0,0,0,0">
                    <w:txbxContent>
                      <w:p w:rsidR="00862F6C" w:rsidRPr="00A87CE9" w:rsidRDefault="00862F6C" w:rsidP="00B72693">
                        <w:pPr>
                          <w:jc w:val="center"/>
                          <w:rPr>
                            <w:rFonts w:ascii="Times New Roman" w:hAnsi="Times New Roman" w:cs="Times New Roman"/>
                            <w:b/>
                            <w:szCs w:val="20"/>
                          </w:rPr>
                        </w:pPr>
                        <w:r>
                          <w:rPr>
                            <w:rFonts w:ascii="Times New Roman" w:hAnsi="Times New Roman" w:cs="Times New Roman"/>
                            <w:b/>
                            <w:szCs w:val="20"/>
                          </w:rPr>
                          <w:t>0</w:t>
                        </w:r>
                      </w:p>
                    </w:txbxContent>
                  </v:textbox>
                </v:oval>
                <v:rect id="Rectangle 4859" o:spid="_x0000_s5091" style="position:absolute;left:6117;top:10062;width:1381;height: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tLJsgA&#10;AADeAAAADwAAAGRycy9kb3ducmV2LnhtbESPzWrDMBCE74W+g9hCLyWR82eCa9kkDQ2Fnhqn5LpY&#10;G9vYWhlLSdy3jwqFHoeZ+YZJ89F04kqDaywrmE0jEMSl1Q1XCo7F+2QNwnlkjZ1lUvBDDvLs8SHF&#10;RNsbf9H14CsRIOwSVFB73ydSurImg25qe+Lgne1g0Ac5VFIPeAtw08l5FMXSYMNhocae3moq28PF&#10;KDgX2+Vi6+Tn9/K088X+GMUvp1ap56dx8wrC0+j/w3/tD61gvl7EK/i9E66AzO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C0smyAAAAN4AAAAPAAAAAAAAAAAAAAAAAJgCAABk&#10;cnMvZG93bnJldi54bWxQSwUGAAAAAAQABAD1AAAAjQMAAAAA&#10;" strokecolor="black [3213]">
                  <v:textbox inset=",7.2pt,,7.2pt">
                    <w:txbxContent>
                      <w:p w:rsidR="00862F6C" w:rsidRPr="00F21F8C" w:rsidRDefault="00862F6C" w:rsidP="00F21F8C"/>
                    </w:txbxContent>
                  </v:textbox>
                </v:rect>
                <v:shape id="AutoShape 4861" o:spid="_x0000_s5092" type="#_x0000_t32" style="position:absolute;left:6686;top:1090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GXPccAAADeAAAADwAAAGRycy9kb3ducmV2LnhtbESPQWsCMRSE74X+h/AKXkrNanGRrVG2&#10;gqAFD2p7f928bkI3L+sm6vbfN4LgcZiZb5jZoneNOFMXrGcFo2EGgrjy2nKt4POwepmCCBFZY+OZ&#10;FPxRgMX88WGGhfYX3tF5H2uRIBwKVGBibAspQ2XIYRj6ljh5P75zGJPsaqk7vCS4a+Q4y3Lp0HJa&#10;MNjS0lD1uz85BdvN6L38NnbzsTva7WRVNqf6+UupwVNfvoGI1Md7+NZeawXj6Wuew/VOugJy/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YZc9xwAAAN4AAAAPAAAAAAAA&#10;AAAAAAAAAKECAABkcnMvZG93bnJldi54bWxQSwUGAAAAAAQABAD5AAAAlQMAAAAA&#10;"/>
                <v:oval id="Oval 4863" o:spid="_x0000_s5093" style="position:absolute;left:6107;top:1005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rs5sUA&#10;AADeAAAADwAAAGRycy9kb3ducmV2LnhtbESPT2sCMRTE7wW/Q3hCL0Wz/q2sRpFCwVvRiufXzXOz&#10;uHkJSaqrn74pFHocZuY3zGrT2VZcKcTGsYLRsABBXDndcK3g+Pk+WICICVlj65gU3CnCZt17WmGp&#10;3Y33dD2kWmQIxxIVmJR8KWWsDFmMQ+eJs3d2wWLKMtRSB7xluG3luCjm0mLDecGgpzdD1eXwbRVM&#10;Px7VrNGXu3/5mu795NRRMEap5363XYJI1KX/8F97pxWMF5P5K/zeyV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SuzmxQAAAN4AAAAPAAAAAAAAAAAAAAAAAJgCAABkcnMv&#10;ZG93bnJldi54bWxQSwUGAAAAAAQABAD1AAAAigMAAAAA&#10;" strokecolor="#4a7ebb" strokeweight="3.5pt">
                  <v:textbox inset="0,0,0,0">
                    <w:txbxContent>
                      <w:p w:rsidR="00862F6C" w:rsidRPr="00A87CE9" w:rsidRDefault="00862F6C" w:rsidP="00B72693">
                        <w:pPr>
                          <w:jc w:val="center"/>
                          <w:rPr>
                            <w:rFonts w:ascii="Times New Roman" w:hAnsi="Times New Roman" w:cs="Times New Roman"/>
                            <w:b/>
                            <w:szCs w:val="20"/>
                          </w:rPr>
                        </w:pPr>
                        <w:r>
                          <w:rPr>
                            <w:rFonts w:ascii="Times New Roman" w:hAnsi="Times New Roman" w:cs="Times New Roman"/>
                            <w:b/>
                            <w:szCs w:val="20"/>
                          </w:rPr>
                          <w:t>6</w:t>
                        </w:r>
                      </w:p>
                    </w:txbxContent>
                  </v:textbox>
                </v:oval>
                <v:shape id="Text Box 4864" o:spid="_x0000_s5094" type="#_x0000_t202" style="position:absolute;left:6993;top:10755;width:2823;height: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7MsQA&#10;AADeAAAADwAAAGRycy9kb3ducmV2LnhtbERPz2vCMBS+C/sfwhvsIjPRjU6rUYZsuNNAp/dn82yL&#10;zUtJsrb775eD4PHj+73aDLYRHflQO9YwnSgQxIUzNZcajj+fz3MQISIbbByThj8KsFk/jFaYG9fz&#10;nrpDLEUK4ZCjhirGNpcyFBVZDBPXEifu4rzFmKAvpfHYp3DbyJlSmbRYc2qosKVtRcX18Gs1fPjv&#10;/rw7vW3H2et1MV1E1e0vSuunx+F9CSLSEO/im/vLaJjNX7K0N91JV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c+zLEAAAA3gAAAA8AAAAAAAAAAAAAAAAAmAIAAGRycy9k&#10;b3ducmV2LnhtbFBLBQYAAAAABAAEAPUAAACJAwAAAAA=&#10;" filled="f" stroked="f" strokecolor="#4a7ebb" strokeweight=".25pt">
                  <v:textbox inset="0,0,0,0">
                    <w:txbxContent>
                      <w:p w:rsidR="00862F6C" w:rsidRPr="00F21F8C" w:rsidRDefault="00862F6C" w:rsidP="00B72693">
                        <w:pPr>
                          <w:rPr>
                            <w:sz w:val="18"/>
                            <w:szCs w:val="18"/>
                          </w:rPr>
                        </w:pPr>
                        <w:r w:rsidRPr="00F21F8C">
                          <w:rPr>
                            <w:sz w:val="18"/>
                            <w:szCs w:val="18"/>
                          </w:rPr>
                          <w:t>Sequence 10 to 20 are stopped</w:t>
                        </w:r>
                      </w:p>
                    </w:txbxContent>
                  </v:textbox>
                </v:shape>
                <v:oval id="Oval 4863" o:spid="_x0000_s5095" style="position:absolute;left:6217;top:1178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ndD8UA&#10;AADeAAAADwAAAGRycy9kb3ducmV2LnhtbESPT2sCMRTE7wW/Q3hCL0Wz/sWuRpFCwVvRiufXzXOz&#10;uHkJSaqrn74pFHocZuY3zGrT2VZcKcTGsYLRsABBXDndcK3g+Pk+WICICVlj65gU3CnCZt17WmGp&#10;3Y33dD2kWmQIxxIVmJR8KWWsDFmMQ+eJs3d2wWLKMtRSB7xluG3luCjm0mLDecGgpzdD1eXwbRVM&#10;Px7VrNGXu3/5mu795NRRMEap5363XYJI1KX/8F97pxWMF5P5K/zeyV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md0PxQAAAN4AAAAPAAAAAAAAAAAAAAAAAJgCAABkcnMv&#10;ZG93bnJldi54bWxQSwUGAAAAAAQABAD1AAAAigMAAAAA&#10;" strokecolor="#4a7ebb" strokeweight="3.5pt">
                  <v:textbox inset="0,0,0,0">
                    <w:txbxContent>
                      <w:p w:rsidR="00862F6C" w:rsidRPr="00F92AFB" w:rsidRDefault="00862F6C" w:rsidP="00F92AFB">
                        <w:pPr>
                          <w:jc w:val="center"/>
                          <w:rPr>
                            <w:rFonts w:ascii="Times New Roman" w:hAnsi="Times New Roman" w:cs="Times New Roman"/>
                            <w:b/>
                            <w:szCs w:val="20"/>
                            <w:lang w:val="fr-FR"/>
                          </w:rPr>
                        </w:pPr>
                        <w:r>
                          <w:rPr>
                            <w:rFonts w:ascii="Times New Roman" w:hAnsi="Times New Roman" w:cs="Times New Roman"/>
                            <w:b/>
                            <w:szCs w:val="20"/>
                            <w:lang w:val="fr-FR"/>
                          </w:rPr>
                          <w:t>12</w:t>
                        </w:r>
                      </w:p>
                    </w:txbxContent>
                  </v:textbox>
                </v:oval>
                <v:oval id="Oval 4863" o:spid="_x0000_s5096" style="position:absolute;left:2057;top:1326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riT8MA&#10;AADeAAAADwAAAGRycy9kb3ducmV2LnhtbESPy2oCMRSG90LfIZyCG9GM18poFCkI7opauj6dHCeD&#10;k5OQpDr69M2i0OXPf+NbbzvbihuF2DhWMB4VIIgrpxuuFXye98MliJiQNbaOScGDImw3L701ltrd&#10;+Ui3U6pFHuFYogKTki+ljJUhi3HkPHH2Li5YTFmGWuqA9zxuWzkpioW02HB+MOjp3VB1Pf1YBbOP&#10;ZzVv9PXhB9+zo59+dRSMUar/2u1WIBJ16T/81z5oBZPl9C0DZJyM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riT8MAAADeAAAADwAAAAAAAAAAAAAAAACYAgAAZHJzL2Rv&#10;d25yZXYueG1sUEsFBgAAAAAEAAQA9QAAAIgDAAAAAA==&#10;" strokecolor="#4a7ebb" strokeweight="3.5pt">
                  <v:textbox inset="0,0,0,0">
                    <w:txbxContent>
                      <w:p w:rsidR="00862F6C" w:rsidRPr="00F92AFB" w:rsidRDefault="00862F6C" w:rsidP="00F92AFB">
                        <w:pPr>
                          <w:jc w:val="center"/>
                          <w:rPr>
                            <w:rFonts w:ascii="Times New Roman" w:hAnsi="Times New Roman" w:cs="Times New Roman"/>
                            <w:b/>
                            <w:szCs w:val="20"/>
                            <w:lang w:val="fr-FR"/>
                          </w:rPr>
                        </w:pPr>
                        <w:r>
                          <w:rPr>
                            <w:rFonts w:ascii="Times New Roman" w:hAnsi="Times New Roman" w:cs="Times New Roman"/>
                            <w:b/>
                            <w:szCs w:val="20"/>
                            <w:lang w:val="fr-FR"/>
                          </w:rPr>
                          <w:t>14</w:t>
                        </w:r>
                      </w:p>
                    </w:txbxContent>
                  </v:textbox>
                </v:oval>
                <v:oval id="Oval 4863" o:spid="_x0000_s5097" style="position:absolute;left:2097;top:1414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ZH1MUA&#10;AADeAAAADwAAAGRycy9kb3ducmV2LnhtbESPT2sCMRTE74LfITzBi2jWP21lNYoUhN5EW3p+bl43&#10;i5uXkKS69tObQqHHYWZ+w6y3nW3FlUJsHCuYTgoQxJXTDdcKPt734yWImJA1to5JwZ0ibDf93hpL&#10;7W58pOsp1SJDOJaowKTkSyljZchinDhPnL0vFyymLEMtdcBbhttWzoriWVpsOC8Y9PRqqLqcvq2C&#10;xeGnemr05e5H58XRzz87CsYoNRx0uxWIRF36D/+137SC2XL+MoXfO/kKy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NkfUxQAAAN4AAAAPAAAAAAAAAAAAAAAAAJgCAABkcnMv&#10;ZG93bnJldi54bWxQSwUGAAAAAAQABAD1AAAAigMAAAAA&#10;" strokecolor="#4a7ebb" strokeweight="3.5pt">
                  <v:textbox inset="0,0,0,0">
                    <w:txbxContent>
                      <w:p w:rsidR="00862F6C" w:rsidRPr="00F92AFB" w:rsidRDefault="00862F6C" w:rsidP="00F92AFB">
                        <w:pPr>
                          <w:jc w:val="center"/>
                          <w:rPr>
                            <w:rFonts w:ascii="Times New Roman" w:hAnsi="Times New Roman" w:cs="Times New Roman"/>
                            <w:b/>
                            <w:szCs w:val="20"/>
                            <w:lang w:val="fr-FR"/>
                          </w:rPr>
                        </w:pPr>
                        <w:r>
                          <w:rPr>
                            <w:rFonts w:ascii="Times New Roman" w:hAnsi="Times New Roman" w:cs="Times New Roman"/>
                            <w:b/>
                            <w:szCs w:val="20"/>
                            <w:lang w:val="fr-FR"/>
                          </w:rPr>
                          <w:t>14</w:t>
                        </w:r>
                      </w:p>
                    </w:txbxContent>
                  </v:textbox>
                </v:oval>
                <v:oval id="Oval 4863" o:spid="_x0000_s5098" style="position:absolute;left:6207;top:1321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TZo8YA&#10;AADeAAAADwAAAGRycy9kb3ducmV2LnhtbESPT2sCMRTE74V+h/AKvRTNdv1TWY1SCgVvRS09v26e&#10;m8XNS0hSXf30jSB4HGbmN8xi1dtOHCnE1rGC12EBgrh2uuVGwffuczADEROyxs4xKThThNXy8WGB&#10;lXYn3tBxmxqRIRwrVGBS8pWUsTZkMQ6dJ87e3gWLKcvQSB3wlOG2k2VRTKXFlvOCQU8fhurD9s8q&#10;GH9d6kmrD2f/8jve+NFPT8EYpZ6f+vc5iER9uodv7bVWUM5GbyVc7+Qr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TZo8YAAADeAAAADwAAAAAAAAAAAAAAAACYAgAAZHJz&#10;L2Rvd25yZXYueG1sUEsFBgAAAAAEAAQA9QAAAIsDAAAAAA==&#10;" strokecolor="#4a7ebb" strokeweight="3.5pt">
                  <v:textbox inset="0,0,0,0">
                    <w:txbxContent>
                      <w:p w:rsidR="00862F6C" w:rsidRPr="00F92AFB" w:rsidRDefault="00862F6C" w:rsidP="00F92AFB">
                        <w:pPr>
                          <w:jc w:val="center"/>
                          <w:rPr>
                            <w:rFonts w:ascii="Times New Roman" w:hAnsi="Times New Roman" w:cs="Times New Roman"/>
                            <w:b/>
                            <w:szCs w:val="20"/>
                            <w:lang w:val="fr-FR"/>
                          </w:rPr>
                        </w:pPr>
                        <w:r>
                          <w:rPr>
                            <w:rFonts w:ascii="Times New Roman" w:hAnsi="Times New Roman" w:cs="Times New Roman"/>
                            <w:b/>
                            <w:szCs w:val="20"/>
                            <w:lang w:val="fr-FR"/>
                          </w:rPr>
                          <w:t>14</w:t>
                        </w:r>
                      </w:p>
                    </w:txbxContent>
                  </v:textbox>
                </v:oval>
                <v:oval id="Oval 4863" o:spid="_x0000_s5099" style="position:absolute;left:6217;top:1406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h8OMUA&#10;AADeAAAADwAAAGRycy9kb3ducmV2LnhtbESPQWsCMRSE74X+h/AKXopm61orW6OUguBNtKXn183r&#10;ZnHzEpJUV3+9EQSPw8x8w8yXve3EgUJsHSt4GRUgiGunW24UfH+thjMQMSFr7ByTghNFWC4eH+ZY&#10;aXfkLR12qREZwrFCBSYlX0kZa0MW48h54uz9uWAxZRkaqQMeM9x2clwUU2mx5bxg0NOnoXq/+7cK&#10;Jptz/drq/ck//062vvzpKRij1OCp/3gHkahP9/CtvdYKxrPyrYTrnXwF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qHw4xQAAAN4AAAAPAAAAAAAAAAAAAAAAAJgCAABkcnMv&#10;ZG93bnJldi54bWxQSwUGAAAAAAQABAD1AAAAigMAAAAA&#10;" strokecolor="#4a7ebb" strokeweight="3.5pt">
                  <v:textbox inset="0,0,0,0">
                    <w:txbxContent>
                      <w:p w:rsidR="00862F6C" w:rsidRPr="00F92AFB" w:rsidRDefault="00862F6C" w:rsidP="00F92AFB">
                        <w:pPr>
                          <w:jc w:val="center"/>
                          <w:rPr>
                            <w:rFonts w:ascii="Times New Roman" w:hAnsi="Times New Roman" w:cs="Times New Roman"/>
                            <w:b/>
                            <w:szCs w:val="20"/>
                            <w:lang w:val="fr-FR"/>
                          </w:rPr>
                        </w:pPr>
                        <w:r>
                          <w:rPr>
                            <w:rFonts w:ascii="Times New Roman" w:hAnsi="Times New Roman" w:cs="Times New Roman"/>
                            <w:b/>
                            <w:szCs w:val="20"/>
                            <w:lang w:val="fr-FR"/>
                          </w:rPr>
                          <w:t>14</w:t>
                        </w:r>
                      </w:p>
                    </w:txbxContent>
                  </v:textbox>
                </v:oval>
              </v:group>
            </w:pict>
          </mc:Fallback>
        </mc:AlternateContent>
      </w:r>
      <w:r w:rsidR="006F54DC">
        <w:rPr>
          <w:szCs w:val="20"/>
        </w:rPr>
        <w:t>Vacuum mode</w:t>
      </w:r>
    </w:p>
    <w:p w:rsidR="00A82AF6" w:rsidRDefault="00A82AF6" w:rsidP="00837717">
      <w:pPr>
        <w:rPr>
          <w:szCs w:val="20"/>
        </w:rPr>
      </w:pPr>
    </w:p>
    <w:p w:rsidR="00A82AF6" w:rsidRDefault="00A82AF6" w:rsidP="00837717">
      <w:pPr>
        <w:rPr>
          <w:szCs w:val="20"/>
        </w:rPr>
      </w:pPr>
    </w:p>
    <w:p w:rsidR="00A82AF6" w:rsidRDefault="00A82AF6" w:rsidP="00837717">
      <w:pPr>
        <w:rPr>
          <w:szCs w:val="20"/>
        </w:rPr>
      </w:pPr>
    </w:p>
    <w:p w:rsidR="00A82AF6" w:rsidRDefault="00A82AF6" w:rsidP="00837717">
      <w:pPr>
        <w:rPr>
          <w:szCs w:val="20"/>
        </w:rPr>
      </w:pPr>
    </w:p>
    <w:p w:rsidR="00A82AF6" w:rsidRDefault="00A82AF6" w:rsidP="00837717">
      <w:pPr>
        <w:rPr>
          <w:szCs w:val="20"/>
        </w:rPr>
      </w:pPr>
    </w:p>
    <w:p w:rsidR="00A82AF6" w:rsidRDefault="00A82AF6" w:rsidP="00837717">
      <w:pPr>
        <w:rPr>
          <w:szCs w:val="20"/>
        </w:rPr>
      </w:pPr>
    </w:p>
    <w:p w:rsidR="00A82AF6" w:rsidRDefault="00A82AF6" w:rsidP="00837717">
      <w:pPr>
        <w:rPr>
          <w:szCs w:val="20"/>
        </w:rPr>
      </w:pPr>
    </w:p>
    <w:p w:rsidR="00A82AF6" w:rsidRDefault="00A82AF6" w:rsidP="00837717">
      <w:pPr>
        <w:rPr>
          <w:szCs w:val="20"/>
        </w:rPr>
      </w:pPr>
    </w:p>
    <w:p w:rsidR="00A82AF6" w:rsidRDefault="00A82AF6" w:rsidP="00837717">
      <w:pPr>
        <w:rPr>
          <w:szCs w:val="20"/>
        </w:rPr>
      </w:pPr>
    </w:p>
    <w:p w:rsidR="00A82AF6" w:rsidRDefault="00A82AF6" w:rsidP="00837717">
      <w:pPr>
        <w:rPr>
          <w:szCs w:val="20"/>
        </w:rPr>
      </w:pPr>
    </w:p>
    <w:p w:rsidR="00A82AF6" w:rsidRDefault="00A82AF6" w:rsidP="00837717">
      <w:pPr>
        <w:rPr>
          <w:szCs w:val="20"/>
        </w:rPr>
      </w:pPr>
    </w:p>
    <w:p w:rsidR="00A82AF6" w:rsidRDefault="00A82AF6" w:rsidP="00837717">
      <w:pPr>
        <w:rPr>
          <w:szCs w:val="20"/>
        </w:rPr>
      </w:pPr>
    </w:p>
    <w:p w:rsidR="00A82AF6" w:rsidRDefault="00A82AF6" w:rsidP="00837717">
      <w:pPr>
        <w:rPr>
          <w:szCs w:val="20"/>
        </w:rPr>
      </w:pPr>
    </w:p>
    <w:p w:rsidR="00A82AF6" w:rsidRDefault="00A82AF6" w:rsidP="00837717">
      <w:pPr>
        <w:rPr>
          <w:szCs w:val="20"/>
        </w:rPr>
      </w:pPr>
    </w:p>
    <w:p w:rsidR="00A82AF6" w:rsidRDefault="00A82AF6" w:rsidP="00837717">
      <w:pPr>
        <w:rPr>
          <w:szCs w:val="20"/>
        </w:rPr>
      </w:pPr>
    </w:p>
    <w:p w:rsidR="00A82AF6" w:rsidRDefault="00A82AF6" w:rsidP="00837717">
      <w:pPr>
        <w:rPr>
          <w:szCs w:val="20"/>
        </w:rPr>
      </w:pPr>
    </w:p>
    <w:p w:rsidR="00B72693" w:rsidRDefault="00B72693" w:rsidP="00837717">
      <w:pPr>
        <w:rPr>
          <w:szCs w:val="20"/>
        </w:rPr>
      </w:pPr>
    </w:p>
    <w:p w:rsidR="00B72693" w:rsidRDefault="00B72693" w:rsidP="00837717">
      <w:pPr>
        <w:rPr>
          <w:szCs w:val="20"/>
        </w:rPr>
      </w:pPr>
    </w:p>
    <w:p w:rsidR="00B72693" w:rsidRDefault="00B72693" w:rsidP="00837717">
      <w:pPr>
        <w:rPr>
          <w:szCs w:val="20"/>
        </w:rPr>
      </w:pPr>
    </w:p>
    <w:p w:rsidR="00B72693" w:rsidRDefault="00B72693" w:rsidP="00837717">
      <w:pPr>
        <w:rPr>
          <w:szCs w:val="20"/>
        </w:rPr>
      </w:pPr>
    </w:p>
    <w:p w:rsidR="00B72693" w:rsidRDefault="00B72693" w:rsidP="00837717">
      <w:pPr>
        <w:rPr>
          <w:szCs w:val="20"/>
        </w:rPr>
      </w:pPr>
    </w:p>
    <w:p w:rsidR="00B72693" w:rsidRDefault="00B72693" w:rsidP="00837717">
      <w:pPr>
        <w:rPr>
          <w:szCs w:val="20"/>
        </w:rPr>
      </w:pPr>
    </w:p>
    <w:p w:rsidR="00B72693" w:rsidRDefault="00B72693" w:rsidP="00837717">
      <w:pPr>
        <w:rPr>
          <w:szCs w:val="20"/>
        </w:rPr>
      </w:pPr>
    </w:p>
    <w:p w:rsidR="00B72693" w:rsidRDefault="00B72693" w:rsidP="00837717">
      <w:pPr>
        <w:rPr>
          <w:szCs w:val="20"/>
        </w:rPr>
      </w:pPr>
    </w:p>
    <w:p w:rsidR="00B72693" w:rsidRDefault="00B72693" w:rsidP="00837717">
      <w:pPr>
        <w:rPr>
          <w:szCs w:val="20"/>
        </w:rPr>
      </w:pPr>
    </w:p>
    <w:p w:rsidR="00B72693" w:rsidRDefault="00B72693" w:rsidP="00837717">
      <w:pPr>
        <w:rPr>
          <w:szCs w:val="20"/>
        </w:rPr>
      </w:pPr>
    </w:p>
    <w:p w:rsidR="00837717" w:rsidRPr="0051716F" w:rsidRDefault="00F01982" w:rsidP="00837717">
      <w:pPr>
        <w:rPr>
          <w:szCs w:val="20"/>
        </w:rPr>
      </w:pPr>
      <w:r w:rsidRPr="0051716F">
        <w:rPr>
          <w:szCs w:val="20"/>
        </w:rPr>
        <w:t xml:space="preserve">Table </w:t>
      </w:r>
      <w:r w:rsidR="00150691">
        <w:rPr>
          <w:szCs w:val="20"/>
        </w:rPr>
        <w:t>9: Insert warm-up</w:t>
      </w:r>
      <w:r w:rsidR="00837717" w:rsidRPr="0051716F">
        <w:rPr>
          <w:szCs w:val="20"/>
        </w:rPr>
        <w:t xml:space="preserve"> – Helium circuit</w:t>
      </w:r>
      <w:r w:rsidR="005325F1" w:rsidRPr="0051716F">
        <w:rPr>
          <w:szCs w:val="20"/>
        </w:rPr>
        <w:t>s</w:t>
      </w:r>
      <w:r w:rsidR="00150691">
        <w:rPr>
          <w:szCs w:val="20"/>
        </w:rPr>
        <w:t xml:space="preserve"> – Vacuum insert</w:t>
      </w:r>
    </w:p>
    <w:p w:rsidR="00837717" w:rsidRPr="0051716F" w:rsidRDefault="00837717" w:rsidP="00837717">
      <w:pPr>
        <w:rPr>
          <w:szCs w:val="20"/>
        </w:rPr>
      </w:pPr>
    </w:p>
    <w:tbl>
      <w:tblPr>
        <w:tblStyle w:val="TableGrid"/>
        <w:tblW w:w="0" w:type="auto"/>
        <w:tblInd w:w="108" w:type="dxa"/>
        <w:tblLook w:val="00A0" w:firstRow="1" w:lastRow="0" w:firstColumn="1" w:lastColumn="0" w:noHBand="0" w:noVBand="0"/>
      </w:tblPr>
      <w:tblGrid>
        <w:gridCol w:w="1510"/>
        <w:gridCol w:w="1467"/>
        <w:gridCol w:w="992"/>
        <w:gridCol w:w="2268"/>
        <w:gridCol w:w="1789"/>
        <w:gridCol w:w="1436"/>
      </w:tblGrid>
      <w:tr w:rsidR="00C11955" w:rsidRPr="0051716F" w:rsidTr="00C11955">
        <w:tc>
          <w:tcPr>
            <w:tcW w:w="1510" w:type="dxa"/>
          </w:tcPr>
          <w:p w:rsidR="00C11955" w:rsidRPr="0045641A" w:rsidRDefault="00C11955" w:rsidP="00285846">
            <w:pPr>
              <w:rPr>
                <w:sz w:val="18"/>
                <w:szCs w:val="18"/>
              </w:rPr>
            </w:pPr>
            <w:r w:rsidRPr="0045641A">
              <w:rPr>
                <w:sz w:val="18"/>
                <w:szCs w:val="18"/>
              </w:rPr>
              <w:t>Heater</w:t>
            </w:r>
          </w:p>
        </w:tc>
        <w:tc>
          <w:tcPr>
            <w:tcW w:w="1467" w:type="dxa"/>
          </w:tcPr>
          <w:p w:rsidR="00C11955" w:rsidRPr="0045641A" w:rsidRDefault="00C11955" w:rsidP="00285846">
            <w:pPr>
              <w:rPr>
                <w:sz w:val="18"/>
                <w:szCs w:val="18"/>
              </w:rPr>
            </w:pPr>
            <w:r>
              <w:rPr>
                <w:sz w:val="18"/>
                <w:szCs w:val="18"/>
              </w:rPr>
              <w:t>Pt t</w:t>
            </w:r>
            <w:r w:rsidRPr="0045641A">
              <w:rPr>
                <w:sz w:val="18"/>
                <w:szCs w:val="18"/>
              </w:rPr>
              <w:t>hermometer</w:t>
            </w:r>
          </w:p>
        </w:tc>
        <w:tc>
          <w:tcPr>
            <w:tcW w:w="992" w:type="dxa"/>
          </w:tcPr>
          <w:p w:rsidR="00C11955" w:rsidRPr="0045641A" w:rsidRDefault="00C11955" w:rsidP="00285846">
            <w:pPr>
              <w:rPr>
                <w:sz w:val="18"/>
                <w:szCs w:val="18"/>
              </w:rPr>
            </w:pPr>
            <w:r w:rsidRPr="0045641A">
              <w:rPr>
                <w:sz w:val="18"/>
                <w:szCs w:val="18"/>
              </w:rPr>
              <w:t>Level</w:t>
            </w:r>
          </w:p>
        </w:tc>
        <w:tc>
          <w:tcPr>
            <w:tcW w:w="2268" w:type="dxa"/>
          </w:tcPr>
          <w:p w:rsidR="00C11955" w:rsidRPr="0045641A" w:rsidRDefault="00C11955" w:rsidP="00285846">
            <w:pPr>
              <w:rPr>
                <w:sz w:val="18"/>
                <w:szCs w:val="18"/>
              </w:rPr>
            </w:pPr>
            <w:r w:rsidRPr="0045641A">
              <w:rPr>
                <w:sz w:val="18"/>
                <w:szCs w:val="18"/>
              </w:rPr>
              <w:t>Temperature setpoint</w:t>
            </w:r>
          </w:p>
        </w:tc>
        <w:tc>
          <w:tcPr>
            <w:tcW w:w="1789" w:type="dxa"/>
          </w:tcPr>
          <w:p w:rsidR="00C11955" w:rsidRPr="004A0CB9" w:rsidRDefault="00C11955" w:rsidP="00285846">
            <w:pPr>
              <w:rPr>
                <w:sz w:val="18"/>
                <w:szCs w:val="18"/>
              </w:rPr>
            </w:pPr>
            <w:r>
              <w:rPr>
                <w:sz w:val="18"/>
                <w:szCs w:val="18"/>
              </w:rPr>
              <w:t>CX t</w:t>
            </w:r>
            <w:r w:rsidRPr="004A0CB9">
              <w:rPr>
                <w:sz w:val="18"/>
                <w:szCs w:val="18"/>
              </w:rPr>
              <w:t>hermometer</w:t>
            </w:r>
          </w:p>
        </w:tc>
        <w:tc>
          <w:tcPr>
            <w:tcW w:w="1436" w:type="dxa"/>
          </w:tcPr>
          <w:p w:rsidR="00C11955" w:rsidRPr="004A0CB9" w:rsidRDefault="00C11955" w:rsidP="00285846">
            <w:pPr>
              <w:rPr>
                <w:sz w:val="18"/>
                <w:szCs w:val="18"/>
              </w:rPr>
            </w:pPr>
            <w:r w:rsidRPr="004A0CB9">
              <w:rPr>
                <w:sz w:val="18"/>
                <w:szCs w:val="18"/>
              </w:rPr>
              <w:t>Temperature threshold</w:t>
            </w:r>
          </w:p>
        </w:tc>
      </w:tr>
      <w:tr w:rsidR="004A0CB9" w:rsidRPr="0051716F" w:rsidTr="00C11955">
        <w:trPr>
          <w:trHeight w:val="536"/>
        </w:trPr>
        <w:tc>
          <w:tcPr>
            <w:tcW w:w="1510" w:type="dxa"/>
          </w:tcPr>
          <w:p w:rsidR="004A0CB9" w:rsidRPr="0045641A" w:rsidRDefault="004A0CB9" w:rsidP="00C351D3">
            <w:pPr>
              <w:spacing w:before="60"/>
              <w:rPr>
                <w:sz w:val="18"/>
                <w:szCs w:val="18"/>
              </w:rPr>
            </w:pPr>
            <w:r w:rsidRPr="0045641A">
              <w:rPr>
                <w:sz w:val="18"/>
                <w:szCs w:val="18"/>
              </w:rPr>
              <w:t>EH660AC</w:t>
            </w:r>
          </w:p>
          <w:p w:rsidR="004A0CB9" w:rsidRPr="0045641A" w:rsidRDefault="004A0CB9" w:rsidP="00C351D3">
            <w:pPr>
              <w:spacing w:before="60"/>
              <w:rPr>
                <w:sz w:val="18"/>
                <w:szCs w:val="18"/>
              </w:rPr>
            </w:pPr>
            <w:r w:rsidRPr="0045641A">
              <w:rPr>
                <w:sz w:val="18"/>
                <w:szCs w:val="18"/>
              </w:rPr>
              <w:t>EH661AC</w:t>
            </w:r>
          </w:p>
        </w:tc>
        <w:tc>
          <w:tcPr>
            <w:tcW w:w="1467" w:type="dxa"/>
          </w:tcPr>
          <w:p w:rsidR="004A0CB9" w:rsidRPr="0045641A" w:rsidRDefault="004A0CB9" w:rsidP="00C351D3">
            <w:pPr>
              <w:spacing w:before="60"/>
              <w:rPr>
                <w:sz w:val="18"/>
                <w:szCs w:val="18"/>
              </w:rPr>
            </w:pPr>
            <w:r w:rsidRPr="0045641A">
              <w:rPr>
                <w:sz w:val="18"/>
                <w:szCs w:val="18"/>
              </w:rPr>
              <w:t>TT660AC</w:t>
            </w:r>
          </w:p>
          <w:p w:rsidR="004A0CB9" w:rsidRPr="0045641A" w:rsidRDefault="004A0CB9" w:rsidP="0045641A">
            <w:pPr>
              <w:spacing w:before="60" w:after="60"/>
              <w:rPr>
                <w:sz w:val="18"/>
                <w:szCs w:val="18"/>
              </w:rPr>
            </w:pPr>
            <w:r w:rsidRPr="0045641A">
              <w:rPr>
                <w:sz w:val="18"/>
                <w:szCs w:val="18"/>
              </w:rPr>
              <w:t>TT661AC</w:t>
            </w:r>
          </w:p>
        </w:tc>
        <w:tc>
          <w:tcPr>
            <w:tcW w:w="992" w:type="dxa"/>
          </w:tcPr>
          <w:p w:rsidR="004A0CB9" w:rsidRPr="0045641A" w:rsidRDefault="004A0CB9" w:rsidP="00C351D3">
            <w:pPr>
              <w:spacing w:before="60"/>
              <w:rPr>
                <w:sz w:val="18"/>
                <w:szCs w:val="18"/>
              </w:rPr>
            </w:pPr>
            <w:r w:rsidRPr="0045641A">
              <w:rPr>
                <w:sz w:val="18"/>
                <w:szCs w:val="18"/>
              </w:rPr>
              <w:t xml:space="preserve">LI660 </w:t>
            </w:r>
          </w:p>
          <w:p w:rsidR="004A0CB9" w:rsidRPr="0045641A" w:rsidRDefault="004A0CB9" w:rsidP="008146F3">
            <w:pPr>
              <w:spacing w:before="60"/>
              <w:rPr>
                <w:sz w:val="18"/>
                <w:szCs w:val="18"/>
              </w:rPr>
            </w:pPr>
            <w:r w:rsidRPr="0045641A">
              <w:rPr>
                <w:sz w:val="18"/>
                <w:szCs w:val="18"/>
              </w:rPr>
              <w:t>LI660</w:t>
            </w:r>
          </w:p>
        </w:tc>
        <w:tc>
          <w:tcPr>
            <w:tcW w:w="2268" w:type="dxa"/>
          </w:tcPr>
          <w:p w:rsidR="004A0CB9" w:rsidRPr="0045641A" w:rsidRDefault="004A0CB9" w:rsidP="00C51A7F">
            <w:pPr>
              <w:spacing w:before="60"/>
              <w:rPr>
                <w:sz w:val="18"/>
                <w:szCs w:val="18"/>
              </w:rPr>
            </w:pPr>
            <w:r w:rsidRPr="0045641A">
              <w:rPr>
                <w:sz w:val="18"/>
                <w:szCs w:val="18"/>
              </w:rPr>
              <w:t>TT660setpoint</w:t>
            </w:r>
          </w:p>
          <w:p w:rsidR="004A0CB9" w:rsidRPr="0045641A" w:rsidRDefault="004A0CB9" w:rsidP="00C51A7F">
            <w:pPr>
              <w:spacing w:before="60"/>
              <w:rPr>
                <w:sz w:val="18"/>
                <w:szCs w:val="18"/>
              </w:rPr>
            </w:pPr>
            <w:r w:rsidRPr="0045641A">
              <w:rPr>
                <w:sz w:val="18"/>
                <w:szCs w:val="18"/>
              </w:rPr>
              <w:t>TT661setpoint</w:t>
            </w:r>
          </w:p>
        </w:tc>
        <w:tc>
          <w:tcPr>
            <w:tcW w:w="1789" w:type="dxa"/>
          </w:tcPr>
          <w:p w:rsidR="004A0CB9" w:rsidRDefault="004A0CB9" w:rsidP="004A0CB9">
            <w:pPr>
              <w:spacing w:before="60"/>
              <w:rPr>
                <w:sz w:val="18"/>
                <w:szCs w:val="18"/>
              </w:rPr>
            </w:pPr>
            <w:r>
              <w:rPr>
                <w:sz w:val="18"/>
                <w:szCs w:val="18"/>
              </w:rPr>
              <w:t>TT663</w:t>
            </w:r>
          </w:p>
          <w:p w:rsidR="004A0CB9" w:rsidRPr="004A0CB9" w:rsidRDefault="004A0CB9" w:rsidP="004A0CB9">
            <w:pPr>
              <w:spacing w:before="60"/>
              <w:rPr>
                <w:sz w:val="18"/>
                <w:szCs w:val="18"/>
              </w:rPr>
            </w:pPr>
            <w:r>
              <w:rPr>
                <w:sz w:val="18"/>
                <w:szCs w:val="18"/>
              </w:rPr>
              <w:t>TT663</w:t>
            </w:r>
          </w:p>
        </w:tc>
        <w:tc>
          <w:tcPr>
            <w:tcW w:w="1436" w:type="dxa"/>
          </w:tcPr>
          <w:p w:rsidR="004A0CB9" w:rsidRDefault="004A0CB9" w:rsidP="004A0CB9">
            <w:pPr>
              <w:spacing w:before="60"/>
              <w:rPr>
                <w:sz w:val="18"/>
                <w:szCs w:val="18"/>
              </w:rPr>
            </w:pPr>
            <w:r>
              <w:rPr>
                <w:sz w:val="18"/>
                <w:szCs w:val="18"/>
              </w:rPr>
              <w:t>50K</w:t>
            </w:r>
          </w:p>
          <w:p w:rsidR="004A0CB9" w:rsidRPr="004A0CB9" w:rsidRDefault="004A0CB9" w:rsidP="004A0CB9">
            <w:pPr>
              <w:spacing w:before="60"/>
              <w:rPr>
                <w:sz w:val="18"/>
                <w:szCs w:val="18"/>
              </w:rPr>
            </w:pPr>
            <w:r>
              <w:rPr>
                <w:sz w:val="18"/>
                <w:szCs w:val="18"/>
              </w:rPr>
              <w:t>50K</w:t>
            </w:r>
          </w:p>
        </w:tc>
      </w:tr>
    </w:tbl>
    <w:p w:rsidR="00837717" w:rsidRPr="0051716F" w:rsidRDefault="00837717" w:rsidP="00837717">
      <w:pPr>
        <w:rPr>
          <w:szCs w:val="20"/>
        </w:rPr>
      </w:pPr>
    </w:p>
    <w:p w:rsidR="00744D04" w:rsidRDefault="0023450B" w:rsidP="00313734">
      <w:pPr>
        <w:jc w:val="both"/>
        <w:rPr>
          <w:szCs w:val="20"/>
          <w:lang w:val="fr-FR"/>
        </w:rPr>
      </w:pPr>
      <w:r>
        <w:rPr>
          <w:noProof/>
          <w:szCs w:val="20"/>
          <w:lang w:val="sv-SE" w:eastAsia="sv-SE"/>
        </w:rPr>
        <mc:AlternateContent>
          <mc:Choice Requires="wpg">
            <w:drawing>
              <wp:anchor distT="0" distB="0" distL="114300" distR="114300" simplePos="0" relativeHeight="276821504" behindDoc="0" locked="0" layoutInCell="1" allowOverlap="1">
                <wp:simplePos x="0" y="0"/>
                <wp:positionH relativeFrom="column">
                  <wp:posOffset>34925</wp:posOffset>
                </wp:positionH>
                <wp:positionV relativeFrom="paragraph">
                  <wp:posOffset>71120</wp:posOffset>
                </wp:positionV>
                <wp:extent cx="6036945" cy="3959225"/>
                <wp:effectExtent l="25400" t="23495" r="24130" b="27305"/>
                <wp:wrapNone/>
                <wp:docPr id="23177" name="Group 4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6945" cy="3959225"/>
                          <a:chOff x="1473" y="2529"/>
                          <a:chExt cx="9507" cy="6235"/>
                        </a:xfrm>
                      </wpg:grpSpPr>
                      <wps:wsp>
                        <wps:cNvPr id="23178" name="AutoShape 13595"/>
                        <wps:cNvCnPr>
                          <a:cxnSpLocks noChangeShapeType="1"/>
                        </wps:cNvCnPr>
                        <wps:spPr bwMode="auto">
                          <a:xfrm>
                            <a:off x="6308" y="7330"/>
                            <a:ext cx="1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79" name="AutoShape 13600"/>
                        <wps:cNvCnPr>
                          <a:cxnSpLocks noChangeShapeType="1"/>
                        </wps:cNvCnPr>
                        <wps:spPr bwMode="auto">
                          <a:xfrm>
                            <a:off x="6308" y="7330"/>
                            <a:ext cx="0" cy="73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80" name="AutoShape 13601"/>
                        <wps:cNvCnPr>
                          <a:cxnSpLocks noChangeShapeType="1"/>
                        </wps:cNvCnPr>
                        <wps:spPr bwMode="auto">
                          <a:xfrm>
                            <a:off x="7592" y="7330"/>
                            <a:ext cx="0" cy="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81" name="Text Box 13602"/>
                        <wps:cNvSpPr txBox="1">
                          <a:spLocks noChangeArrowheads="1"/>
                        </wps:cNvSpPr>
                        <wps:spPr bwMode="auto">
                          <a:xfrm>
                            <a:off x="7712" y="7150"/>
                            <a:ext cx="787" cy="4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BF2D6A">
                              <w:pP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23182" name="AutoShape 13603"/>
                        <wps:cNvCnPr>
                          <a:cxnSpLocks noChangeShapeType="1"/>
                        </wps:cNvCnPr>
                        <wps:spPr bwMode="auto">
                          <a:xfrm>
                            <a:off x="7472" y="749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83" name="AutoShape 13604"/>
                        <wps:cNvCnPr>
                          <a:cxnSpLocks noChangeShapeType="1"/>
                        </wps:cNvCnPr>
                        <wps:spPr bwMode="auto">
                          <a:xfrm>
                            <a:off x="5924" y="8038"/>
                            <a:ext cx="3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84" name="AutoShape 13605"/>
                        <wps:cNvCnPr>
                          <a:cxnSpLocks noChangeShapeType="1"/>
                        </wps:cNvCnPr>
                        <wps:spPr bwMode="auto">
                          <a:xfrm>
                            <a:off x="7592" y="7666"/>
                            <a:ext cx="306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85" name="AutoShape 13608"/>
                        <wps:cNvCnPr>
                          <a:cxnSpLocks noChangeShapeType="1"/>
                        </wps:cNvCnPr>
                        <wps:spPr bwMode="auto">
                          <a:xfrm>
                            <a:off x="10664" y="7702"/>
                            <a:ext cx="0" cy="624"/>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3186" name="AutoShape 13623"/>
                        <wps:cNvCnPr>
                          <a:cxnSpLocks noChangeShapeType="1"/>
                        </wps:cNvCnPr>
                        <wps:spPr bwMode="auto">
                          <a:xfrm>
                            <a:off x="2228" y="7414"/>
                            <a:ext cx="289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87" name="AutoShape 13626"/>
                        <wps:cNvCnPr>
                          <a:cxnSpLocks noChangeShapeType="1"/>
                        </wps:cNvCnPr>
                        <wps:spPr bwMode="auto">
                          <a:xfrm>
                            <a:off x="2648" y="638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88" name="AutoShape 13627"/>
                        <wps:cNvCnPr>
                          <a:cxnSpLocks noChangeShapeType="1"/>
                        </wps:cNvCnPr>
                        <wps:spPr bwMode="auto">
                          <a:xfrm>
                            <a:off x="2228" y="7414"/>
                            <a:ext cx="0" cy="73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89" name="AutoShape 13628"/>
                        <wps:cNvCnPr>
                          <a:cxnSpLocks noChangeShapeType="1"/>
                        </wps:cNvCnPr>
                        <wps:spPr bwMode="auto">
                          <a:xfrm>
                            <a:off x="5132" y="7414"/>
                            <a:ext cx="0" cy="90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90" name="Text Box 13629"/>
                        <wps:cNvSpPr txBox="1">
                          <a:spLocks noChangeArrowheads="1"/>
                        </wps:cNvSpPr>
                        <wps:spPr bwMode="auto">
                          <a:xfrm>
                            <a:off x="5120" y="7282"/>
                            <a:ext cx="787"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BF2D6A">
                              <w:pP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23191" name="AutoShape 13630"/>
                        <wps:cNvCnPr>
                          <a:cxnSpLocks noChangeShapeType="1"/>
                        </wps:cNvCnPr>
                        <wps:spPr bwMode="auto">
                          <a:xfrm>
                            <a:off x="5012" y="759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92" name="AutoShape 13631"/>
                        <wps:cNvCnPr>
                          <a:cxnSpLocks noChangeShapeType="1"/>
                        </wps:cNvCnPr>
                        <wps:spPr bwMode="auto">
                          <a:xfrm>
                            <a:off x="1856" y="8134"/>
                            <a:ext cx="3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93" name="Text Box 13640"/>
                        <wps:cNvSpPr txBox="1">
                          <a:spLocks noChangeArrowheads="1"/>
                        </wps:cNvSpPr>
                        <wps:spPr bwMode="auto">
                          <a:xfrm>
                            <a:off x="1760" y="8094"/>
                            <a:ext cx="3455"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Default="00862F6C" w:rsidP="00BF2D6A">
                              <w:pPr>
                                <w:rPr>
                                  <w:rFonts w:asciiTheme="majorHAnsi" w:hAnsiTheme="majorHAnsi" w:cstheme="majorHAnsi"/>
                                  <w:sz w:val="18"/>
                                  <w:szCs w:val="18"/>
                                </w:rPr>
                              </w:pPr>
                              <w:r>
                                <w:rPr>
                                  <w:rFonts w:asciiTheme="majorHAnsi" w:hAnsiTheme="majorHAnsi" w:cstheme="majorHAnsi"/>
                                  <w:sz w:val="18"/>
                                  <w:szCs w:val="18"/>
                                </w:rPr>
                                <w:t>TT661</w:t>
                              </w:r>
                              <w:r w:rsidRPr="00F811DC">
                                <w:rPr>
                                  <w:rFonts w:asciiTheme="majorHAnsi" w:hAnsiTheme="majorHAnsi" w:cstheme="majorHAnsi"/>
                                  <w:sz w:val="18"/>
                                  <w:szCs w:val="18"/>
                                </w:rPr>
                                <w:t xml:space="preserve">A </w:t>
                              </w:r>
                              <w:r>
                                <w:rPr>
                                  <w:rFonts w:asciiTheme="majorHAnsi" w:hAnsiTheme="majorHAnsi" w:cstheme="majorHAnsi"/>
                                  <w:sz w:val="18"/>
                                  <w:szCs w:val="18"/>
                                </w:rPr>
                                <w:t>&amp;</w:t>
                              </w:r>
                              <w:r w:rsidRPr="00F811DC">
                                <w:rPr>
                                  <w:rFonts w:asciiTheme="majorHAnsi" w:hAnsiTheme="majorHAnsi" w:cstheme="majorHAnsi"/>
                                  <w:sz w:val="18"/>
                                  <w:szCs w:val="18"/>
                                </w:rPr>
                                <w:t xml:space="preserve"> B </w:t>
                              </w:r>
                              <w:r>
                                <w:rPr>
                                  <w:rFonts w:asciiTheme="majorHAnsi" w:hAnsiTheme="majorHAnsi" w:cstheme="majorHAnsi"/>
                                  <w:sz w:val="18"/>
                                  <w:szCs w:val="18"/>
                                </w:rPr>
                                <w:t>&amp;</w:t>
                              </w:r>
                              <w:r w:rsidRPr="00F811DC">
                                <w:rPr>
                                  <w:rFonts w:asciiTheme="majorHAnsi" w:hAnsiTheme="majorHAnsi" w:cstheme="majorHAnsi"/>
                                  <w:sz w:val="18"/>
                                  <w:szCs w:val="18"/>
                                </w:rPr>
                                <w:t xml:space="preserve"> </w:t>
                              </w:r>
                              <w:r>
                                <w:rPr>
                                  <w:rFonts w:asciiTheme="majorHAnsi" w:hAnsiTheme="majorHAnsi" w:cstheme="majorHAnsi"/>
                                  <w:sz w:val="18"/>
                                  <w:szCs w:val="18"/>
                                </w:rPr>
                                <w:t>C</w:t>
                              </w:r>
                              <w:r w:rsidRPr="00F811DC">
                                <w:rPr>
                                  <w:rFonts w:asciiTheme="majorHAnsi" w:hAnsiTheme="majorHAnsi" w:cstheme="majorHAnsi"/>
                                  <w:sz w:val="18"/>
                                  <w:szCs w:val="18"/>
                                </w:rPr>
                                <w:t xml:space="preserve"> &lt; (TT</w:t>
                              </w:r>
                              <w:r>
                                <w:rPr>
                                  <w:rFonts w:asciiTheme="majorHAnsi" w:hAnsiTheme="majorHAnsi" w:cstheme="majorHAnsi"/>
                                  <w:sz w:val="18"/>
                                  <w:szCs w:val="18"/>
                                </w:rPr>
                                <w:t>661</w:t>
                              </w:r>
                              <w:r w:rsidRPr="00F811DC">
                                <w:rPr>
                                  <w:rFonts w:asciiTheme="majorHAnsi" w:hAnsiTheme="majorHAnsi" w:cstheme="majorHAnsi"/>
                                  <w:sz w:val="18"/>
                                  <w:szCs w:val="18"/>
                                </w:rPr>
                                <w:t>setpoint – 5°C)</w:t>
                              </w:r>
                            </w:p>
                            <w:p w:rsidR="00862F6C" w:rsidRPr="00F811DC" w:rsidRDefault="00862F6C" w:rsidP="00BF2D6A">
                              <w:pPr>
                                <w:rPr>
                                  <w:rFonts w:asciiTheme="majorHAnsi" w:hAnsiTheme="majorHAnsi" w:cstheme="majorHAnsi"/>
                                  <w:sz w:val="18"/>
                                  <w:szCs w:val="18"/>
                                </w:rPr>
                              </w:pPr>
                              <w:r>
                                <w:rPr>
                                  <w:rFonts w:asciiTheme="majorHAnsi" w:hAnsiTheme="majorHAnsi" w:cstheme="majorHAnsi"/>
                                  <w:sz w:val="18"/>
                                  <w:szCs w:val="18"/>
                                </w:rPr>
                                <w:t>&amp; FT581&lt;FT581limit</w:t>
                              </w:r>
                            </w:p>
                          </w:txbxContent>
                        </wps:txbx>
                        <wps:bodyPr rot="0" vert="horz" wrap="square" lIns="91440" tIns="45720" rIns="91440" bIns="45720" anchor="t" anchorCtr="0" upright="1">
                          <a:noAutofit/>
                        </wps:bodyPr>
                      </wps:wsp>
                      <wps:wsp>
                        <wps:cNvPr id="23194" name="AutoShape 13641"/>
                        <wps:cNvCnPr>
                          <a:cxnSpLocks noChangeShapeType="1"/>
                        </wps:cNvCnPr>
                        <wps:spPr bwMode="auto">
                          <a:xfrm>
                            <a:off x="5120" y="8326"/>
                            <a:ext cx="555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95" name="AutoShape 13642"/>
                        <wps:cNvCnPr>
                          <a:cxnSpLocks noChangeShapeType="1"/>
                        </wps:cNvCnPr>
                        <wps:spPr bwMode="auto">
                          <a:xfrm>
                            <a:off x="2108" y="791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96" name="Text Box 13643"/>
                        <wps:cNvSpPr txBox="1">
                          <a:spLocks noChangeArrowheads="1"/>
                        </wps:cNvSpPr>
                        <wps:spPr bwMode="auto">
                          <a:xfrm>
                            <a:off x="6308" y="7690"/>
                            <a:ext cx="3616"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Default="00862F6C" w:rsidP="00BF2D6A">
                              <w:pPr>
                                <w:rPr>
                                  <w:rFonts w:asciiTheme="majorHAnsi" w:hAnsiTheme="majorHAnsi" w:cstheme="majorHAnsi"/>
                                  <w:sz w:val="18"/>
                                  <w:szCs w:val="18"/>
                                </w:rPr>
                              </w:pPr>
                              <w:r w:rsidRPr="00F811DC">
                                <w:rPr>
                                  <w:rFonts w:asciiTheme="majorHAnsi" w:hAnsiTheme="majorHAnsi" w:cstheme="majorHAnsi"/>
                                  <w:sz w:val="18"/>
                                  <w:szCs w:val="18"/>
                                </w:rPr>
                                <w:t>TT6</w:t>
                              </w:r>
                              <w:r>
                                <w:rPr>
                                  <w:rFonts w:asciiTheme="majorHAnsi" w:hAnsiTheme="majorHAnsi" w:cstheme="majorHAnsi"/>
                                  <w:sz w:val="18"/>
                                  <w:szCs w:val="18"/>
                                </w:rPr>
                                <w:t>60</w:t>
                              </w:r>
                              <w:r w:rsidRPr="00F811DC">
                                <w:rPr>
                                  <w:rFonts w:asciiTheme="majorHAnsi" w:hAnsiTheme="majorHAnsi" w:cstheme="majorHAnsi"/>
                                  <w:sz w:val="18"/>
                                  <w:szCs w:val="18"/>
                                </w:rPr>
                                <w:t xml:space="preserve">A </w:t>
                              </w:r>
                              <w:r>
                                <w:rPr>
                                  <w:rFonts w:asciiTheme="majorHAnsi" w:hAnsiTheme="majorHAnsi" w:cstheme="majorHAnsi"/>
                                  <w:sz w:val="18"/>
                                  <w:szCs w:val="18"/>
                                </w:rPr>
                                <w:t>&amp;</w:t>
                              </w:r>
                              <w:r w:rsidRPr="00F811DC">
                                <w:rPr>
                                  <w:rFonts w:asciiTheme="majorHAnsi" w:hAnsiTheme="majorHAnsi" w:cstheme="majorHAnsi"/>
                                  <w:sz w:val="18"/>
                                  <w:szCs w:val="18"/>
                                </w:rPr>
                                <w:t xml:space="preserve"> B </w:t>
                              </w:r>
                              <w:r>
                                <w:rPr>
                                  <w:rFonts w:asciiTheme="majorHAnsi" w:hAnsiTheme="majorHAnsi" w:cstheme="majorHAnsi"/>
                                  <w:sz w:val="18"/>
                                  <w:szCs w:val="18"/>
                                </w:rPr>
                                <w:t>&amp;</w:t>
                              </w:r>
                              <w:r w:rsidRPr="00F811DC">
                                <w:rPr>
                                  <w:rFonts w:asciiTheme="majorHAnsi" w:hAnsiTheme="majorHAnsi" w:cstheme="majorHAnsi"/>
                                  <w:sz w:val="18"/>
                                  <w:szCs w:val="18"/>
                                </w:rPr>
                                <w:t xml:space="preserve"> C &lt; (TT6</w:t>
                              </w:r>
                              <w:r>
                                <w:rPr>
                                  <w:rFonts w:asciiTheme="majorHAnsi" w:hAnsiTheme="majorHAnsi" w:cstheme="majorHAnsi"/>
                                  <w:sz w:val="18"/>
                                  <w:szCs w:val="18"/>
                                </w:rPr>
                                <w:t>60</w:t>
                              </w:r>
                              <w:r w:rsidRPr="00F811DC">
                                <w:rPr>
                                  <w:rFonts w:asciiTheme="majorHAnsi" w:hAnsiTheme="majorHAnsi" w:cstheme="majorHAnsi"/>
                                  <w:sz w:val="18"/>
                                  <w:szCs w:val="18"/>
                                </w:rPr>
                                <w:t>setpoint – 5°C)</w:t>
                              </w:r>
                            </w:p>
                            <w:p w:rsidR="00862F6C" w:rsidRPr="00F811DC" w:rsidRDefault="00862F6C" w:rsidP="00BF2D6A">
                              <w:pPr>
                                <w:rPr>
                                  <w:rFonts w:asciiTheme="majorHAnsi" w:hAnsiTheme="majorHAnsi" w:cstheme="majorHAnsi"/>
                                  <w:sz w:val="18"/>
                                  <w:szCs w:val="18"/>
                                </w:rPr>
                              </w:pPr>
                              <w:r>
                                <w:rPr>
                                  <w:rFonts w:asciiTheme="majorHAnsi" w:hAnsiTheme="majorHAnsi" w:cstheme="majorHAnsi"/>
                                  <w:sz w:val="18"/>
                                  <w:szCs w:val="18"/>
                                </w:rPr>
                                <w:t>&amp; FT581&lt;FT581limit</w:t>
                              </w:r>
                            </w:p>
                          </w:txbxContent>
                        </wps:txbx>
                        <wps:bodyPr rot="0" vert="horz" wrap="square" lIns="91440" tIns="45720" rIns="91440" bIns="45720" anchor="t" anchorCtr="0" upright="1">
                          <a:noAutofit/>
                        </wps:bodyPr>
                      </wps:wsp>
                      <wps:wsp>
                        <wps:cNvPr id="23197" name="AutoShape 13644"/>
                        <wps:cNvCnPr>
                          <a:cxnSpLocks noChangeShapeType="1"/>
                        </wps:cNvCnPr>
                        <wps:spPr bwMode="auto">
                          <a:xfrm>
                            <a:off x="6188" y="788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98" name="AutoShape 3291"/>
                        <wps:cNvSpPr>
                          <a:spLocks noChangeArrowheads="1"/>
                        </wps:cNvSpPr>
                        <wps:spPr bwMode="auto">
                          <a:xfrm>
                            <a:off x="1473" y="3496"/>
                            <a:ext cx="9507" cy="5268"/>
                          </a:xfrm>
                          <a:prstGeom prst="roundRect">
                            <a:avLst>
                              <a:gd name="adj" fmla="val 16667"/>
                            </a:avLst>
                          </a:pr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91440" rIns="91440" bIns="91440" anchor="t" anchorCtr="0" upright="1">
                          <a:noAutofit/>
                        </wps:bodyPr>
                      </wps:wsp>
                      <wps:wsp>
                        <wps:cNvPr id="23199" name="Text Box 3025"/>
                        <wps:cNvSpPr txBox="1">
                          <a:spLocks noChangeArrowheads="1"/>
                        </wps:cNvSpPr>
                        <wps:spPr bwMode="auto">
                          <a:xfrm>
                            <a:off x="2694" y="3563"/>
                            <a:ext cx="1260" cy="42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DF61A7" w:rsidRDefault="00862F6C" w:rsidP="00517636">
                              <w:pPr>
                                <w:rPr>
                                  <w:color w:val="FF0000"/>
                                </w:rPr>
                              </w:pPr>
                              <w:r>
                                <w:rPr>
                                  <w:color w:val="FF0000"/>
                                </w:rPr>
                                <w:t>Subsequence</w:t>
                              </w:r>
                            </w:p>
                          </w:txbxContent>
                        </wps:txbx>
                        <wps:bodyPr rot="0" vert="horz" wrap="square" lIns="0" tIns="0" rIns="0" bIns="0" anchor="t" anchorCtr="0" upright="1">
                          <a:noAutofit/>
                        </wps:bodyPr>
                      </wps:wsp>
                      <wps:wsp>
                        <wps:cNvPr id="23200" name="Text Box 13591"/>
                        <wps:cNvSpPr txBox="1">
                          <a:spLocks noChangeArrowheads="1"/>
                        </wps:cNvSpPr>
                        <wps:spPr bwMode="auto">
                          <a:xfrm>
                            <a:off x="6874" y="5946"/>
                            <a:ext cx="2921" cy="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Default="00862F6C" w:rsidP="00BF2D6A">
                              <w:pPr>
                                <w:rPr>
                                  <w:rFonts w:asciiTheme="majorHAnsi" w:hAnsiTheme="majorHAnsi" w:cstheme="majorHAnsi"/>
                                  <w:sz w:val="18"/>
                                  <w:szCs w:val="18"/>
                                </w:rPr>
                              </w:pPr>
                              <w:r w:rsidRPr="00F811DC">
                                <w:rPr>
                                  <w:rFonts w:asciiTheme="majorHAnsi" w:hAnsiTheme="majorHAnsi" w:cstheme="majorHAnsi"/>
                                  <w:sz w:val="18"/>
                                  <w:szCs w:val="18"/>
                                </w:rPr>
                                <w:t>TT6</w:t>
                              </w:r>
                              <w:r>
                                <w:rPr>
                                  <w:rFonts w:asciiTheme="majorHAnsi" w:hAnsiTheme="majorHAnsi" w:cstheme="majorHAnsi"/>
                                  <w:sz w:val="18"/>
                                  <w:szCs w:val="18"/>
                                </w:rPr>
                                <w:t>60</w:t>
                              </w:r>
                              <w:r w:rsidRPr="00F811DC">
                                <w:rPr>
                                  <w:rFonts w:asciiTheme="majorHAnsi" w:hAnsiTheme="majorHAnsi" w:cstheme="majorHAnsi"/>
                                  <w:sz w:val="18"/>
                                  <w:szCs w:val="18"/>
                                </w:rPr>
                                <w:t xml:space="preserve">A </w:t>
                              </w:r>
                              <w:r>
                                <w:rPr>
                                  <w:rFonts w:asciiTheme="majorHAnsi" w:hAnsiTheme="majorHAnsi" w:cstheme="majorHAnsi"/>
                                  <w:sz w:val="18"/>
                                  <w:szCs w:val="18"/>
                                </w:rPr>
                                <w:t>OR</w:t>
                              </w:r>
                              <w:r w:rsidRPr="00F811DC">
                                <w:rPr>
                                  <w:rFonts w:asciiTheme="majorHAnsi" w:hAnsiTheme="majorHAnsi" w:cstheme="majorHAnsi"/>
                                  <w:sz w:val="18"/>
                                  <w:szCs w:val="18"/>
                                </w:rPr>
                                <w:t xml:space="preserve"> B </w:t>
                              </w:r>
                              <w:r>
                                <w:rPr>
                                  <w:rFonts w:asciiTheme="majorHAnsi" w:hAnsiTheme="majorHAnsi" w:cstheme="majorHAnsi"/>
                                  <w:sz w:val="18"/>
                                  <w:szCs w:val="18"/>
                                </w:rPr>
                                <w:t>OR</w:t>
                              </w:r>
                              <w:r w:rsidRPr="00F811DC">
                                <w:rPr>
                                  <w:rFonts w:asciiTheme="majorHAnsi" w:hAnsiTheme="majorHAnsi" w:cstheme="majorHAnsi"/>
                                  <w:sz w:val="18"/>
                                  <w:szCs w:val="18"/>
                                </w:rPr>
                                <w:t xml:space="preserve"> C &gt;TT6</w:t>
                              </w:r>
                              <w:r>
                                <w:rPr>
                                  <w:rFonts w:asciiTheme="majorHAnsi" w:hAnsiTheme="majorHAnsi" w:cstheme="majorHAnsi"/>
                                  <w:sz w:val="18"/>
                                  <w:szCs w:val="18"/>
                                </w:rPr>
                                <w:t>60</w:t>
                              </w:r>
                              <w:r w:rsidRPr="00F811DC">
                                <w:rPr>
                                  <w:rFonts w:asciiTheme="majorHAnsi" w:hAnsiTheme="majorHAnsi" w:cstheme="majorHAnsi"/>
                                  <w:sz w:val="18"/>
                                  <w:szCs w:val="18"/>
                                </w:rPr>
                                <w:t>setpoint</w:t>
                              </w:r>
                            </w:p>
                            <w:p w:rsidR="00862F6C" w:rsidRPr="00F811DC" w:rsidRDefault="00862F6C" w:rsidP="00BF2D6A">
                              <w:pPr>
                                <w:rPr>
                                  <w:rFonts w:asciiTheme="majorHAnsi" w:hAnsiTheme="majorHAnsi" w:cstheme="majorHAnsi"/>
                                  <w:sz w:val="18"/>
                                  <w:szCs w:val="18"/>
                                </w:rPr>
                              </w:pPr>
                              <w:r>
                                <w:rPr>
                                  <w:rFonts w:asciiTheme="majorHAnsi" w:hAnsiTheme="majorHAnsi" w:cstheme="majorHAnsi"/>
                                  <w:sz w:val="18"/>
                                  <w:szCs w:val="18"/>
                                </w:rPr>
                                <w:t>OR FT581&gt;FT581limit</w:t>
                              </w:r>
                            </w:p>
                          </w:txbxContent>
                        </wps:txbx>
                        <wps:bodyPr rot="0" vert="horz" wrap="square" lIns="91440" tIns="45720" rIns="91440" bIns="45720" anchor="t" anchorCtr="0" upright="1">
                          <a:noAutofit/>
                        </wps:bodyPr>
                      </wps:wsp>
                      <wps:wsp>
                        <wps:cNvPr id="23201" name="Text Box 13592"/>
                        <wps:cNvSpPr txBox="1">
                          <a:spLocks noChangeArrowheads="1"/>
                        </wps:cNvSpPr>
                        <wps:spPr bwMode="auto">
                          <a:xfrm>
                            <a:off x="6932" y="4727"/>
                            <a:ext cx="1659"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BF2D6A">
                              <w:pPr>
                                <w:rPr>
                                  <w:rFonts w:asciiTheme="majorHAnsi" w:hAnsiTheme="majorHAnsi" w:cstheme="majorHAnsi"/>
                                  <w:sz w:val="18"/>
                                  <w:szCs w:val="18"/>
                                  <w:lang w:val="fr-FR"/>
                                </w:rPr>
                              </w:pPr>
                              <w:r>
                                <w:rPr>
                                  <w:rFonts w:asciiTheme="majorHAnsi" w:hAnsiTheme="majorHAnsi" w:cstheme="majorHAnsi"/>
                                  <w:sz w:val="18"/>
                                  <w:szCs w:val="18"/>
                                  <w:lang w:val="fr-FR"/>
                                </w:rPr>
                                <w:t>LI67</w:t>
                              </w:r>
                              <w:r w:rsidRPr="00F811DC">
                                <w:rPr>
                                  <w:rFonts w:asciiTheme="majorHAnsi" w:hAnsiTheme="majorHAnsi" w:cstheme="majorHAnsi"/>
                                  <w:sz w:val="18"/>
                                  <w:szCs w:val="18"/>
                                  <w:lang w:val="fr-FR"/>
                                </w:rPr>
                                <w:t>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sym w:font="Symbol" w:char="F0A3"/>
                              </w:r>
                              <w:r>
                                <w:rPr>
                                  <w:rFonts w:asciiTheme="majorHAnsi" w:hAnsiTheme="majorHAnsi" w:cstheme="majorHAnsi"/>
                                  <w:sz w:val="18"/>
                                  <w:szCs w:val="18"/>
                                  <w:lang w:val="fr-FR"/>
                                </w:rPr>
                                <w:t xml:space="preserve"> LI670mini</w:t>
                              </w:r>
                            </w:p>
                          </w:txbxContent>
                        </wps:txbx>
                        <wps:bodyPr rot="0" vert="horz" wrap="square" lIns="91440" tIns="45720" rIns="91440" bIns="45720" anchor="t" anchorCtr="0" upright="1">
                          <a:noAutofit/>
                        </wps:bodyPr>
                      </wps:wsp>
                      <wps:wsp>
                        <wps:cNvPr id="23202" name="AutoShape 13593"/>
                        <wps:cNvCnPr>
                          <a:cxnSpLocks noChangeShapeType="1"/>
                        </wps:cNvCnPr>
                        <wps:spPr bwMode="auto">
                          <a:xfrm>
                            <a:off x="6828" y="2915"/>
                            <a:ext cx="0" cy="442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03" name="AutoShape 13596"/>
                        <wps:cNvCnPr>
                          <a:cxnSpLocks noChangeShapeType="1"/>
                        </wps:cNvCnPr>
                        <wps:spPr bwMode="auto">
                          <a:xfrm>
                            <a:off x="5948" y="5267"/>
                            <a:ext cx="0" cy="27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04" name="AutoShape 13597"/>
                        <wps:cNvCnPr>
                          <a:cxnSpLocks noChangeShapeType="1"/>
                        </wps:cNvCnPr>
                        <wps:spPr bwMode="auto">
                          <a:xfrm>
                            <a:off x="5948" y="5267"/>
                            <a:ext cx="850"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205" name="AutoShape 13598"/>
                        <wps:cNvCnPr>
                          <a:cxnSpLocks noChangeShapeType="1"/>
                        </wps:cNvCnPr>
                        <wps:spPr bwMode="auto">
                          <a:xfrm>
                            <a:off x="6728" y="490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06" name="AutoShape 13599"/>
                        <wps:cNvCnPr>
                          <a:cxnSpLocks noChangeShapeType="1"/>
                        </wps:cNvCnPr>
                        <wps:spPr bwMode="auto">
                          <a:xfrm>
                            <a:off x="6728" y="629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07" name="AutoShape 13606"/>
                        <wps:cNvCnPr>
                          <a:cxnSpLocks noChangeShapeType="1"/>
                        </wps:cNvCnPr>
                        <wps:spPr bwMode="auto">
                          <a:xfrm>
                            <a:off x="10640" y="2796"/>
                            <a:ext cx="0" cy="487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08" name="AutoShape 13607"/>
                        <wps:cNvCnPr>
                          <a:cxnSpLocks noChangeShapeType="1"/>
                        </wps:cNvCnPr>
                        <wps:spPr bwMode="auto">
                          <a:xfrm>
                            <a:off x="2768" y="5039"/>
                            <a:ext cx="408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3209" name="Group 13609"/>
                        <wpg:cNvGrpSpPr>
                          <a:grpSpLocks/>
                        </wpg:cNvGrpSpPr>
                        <wpg:grpSpPr bwMode="auto">
                          <a:xfrm>
                            <a:off x="6296" y="5369"/>
                            <a:ext cx="3458" cy="624"/>
                            <a:chOff x="4731" y="8651"/>
                            <a:chExt cx="5755" cy="312"/>
                          </a:xfrm>
                        </wpg:grpSpPr>
                        <wps:wsp>
                          <wps:cNvPr id="23210" name="Rectangle 13610"/>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BF2D6A">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23211" name="Text Box 13611"/>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Default="00862F6C" w:rsidP="00BF2D6A">
                                <w:pPr>
                                  <w:rPr>
                                    <w:rFonts w:asciiTheme="majorHAnsi" w:hAnsiTheme="majorHAnsi" w:cstheme="majorHAnsi"/>
                                    <w:sz w:val="18"/>
                                    <w:szCs w:val="18"/>
                                  </w:rPr>
                                </w:pPr>
                                <w:r>
                                  <w:rPr>
                                    <w:rFonts w:asciiTheme="majorHAnsi" w:hAnsiTheme="majorHAnsi" w:cstheme="majorHAnsi"/>
                                    <w:sz w:val="18"/>
                                    <w:szCs w:val="18"/>
                                  </w:rPr>
                                  <w:t xml:space="preserve">Start </w:t>
                                </w:r>
                                <w:r w:rsidRPr="00F811DC">
                                  <w:rPr>
                                    <w:rFonts w:asciiTheme="majorHAnsi" w:hAnsiTheme="majorHAnsi" w:cstheme="majorHAnsi"/>
                                    <w:sz w:val="18"/>
                                    <w:szCs w:val="18"/>
                                  </w:rPr>
                                  <w:t>EH6</w:t>
                                </w:r>
                                <w:r>
                                  <w:rPr>
                                    <w:rFonts w:asciiTheme="majorHAnsi" w:hAnsiTheme="majorHAnsi" w:cstheme="majorHAnsi"/>
                                    <w:sz w:val="18"/>
                                    <w:szCs w:val="18"/>
                                  </w:rPr>
                                  <w:t>60</w:t>
                                </w:r>
                                <w:r w:rsidRPr="00F811DC">
                                  <w:rPr>
                                    <w:rFonts w:asciiTheme="majorHAnsi" w:hAnsiTheme="majorHAnsi" w:cstheme="majorHAnsi"/>
                                    <w:sz w:val="18"/>
                                    <w:szCs w:val="18"/>
                                  </w:rPr>
                                  <w:t xml:space="preserve">AC </w:t>
                                </w:r>
                              </w:p>
                              <w:p w:rsidR="00862F6C" w:rsidRPr="00F811DC" w:rsidRDefault="00862F6C" w:rsidP="00BF2D6A">
                                <w:pPr>
                                  <w:rPr>
                                    <w:rFonts w:asciiTheme="majorHAnsi" w:hAnsiTheme="majorHAnsi" w:cstheme="majorHAnsi"/>
                                    <w:sz w:val="18"/>
                                    <w:szCs w:val="18"/>
                                  </w:rPr>
                                </w:pPr>
                                <w:r>
                                  <w:rPr>
                                    <w:rFonts w:asciiTheme="majorHAnsi" w:hAnsiTheme="majorHAnsi" w:cstheme="majorHAnsi"/>
                                    <w:sz w:val="18"/>
                                    <w:szCs w:val="18"/>
                                  </w:rPr>
                                  <w:t>CV581 opened</w:t>
                                </w:r>
                              </w:p>
                            </w:txbxContent>
                          </wps:txbx>
                          <wps:bodyPr rot="0" vert="horz" wrap="square" lIns="91440" tIns="45720" rIns="91440" bIns="45720" anchor="t" anchorCtr="0" upright="1">
                            <a:noAutofit/>
                          </wps:bodyPr>
                        </wps:wsp>
                      </wpg:grpSp>
                      <wps:wsp>
                        <wps:cNvPr id="23213" name="AutoShape 13612"/>
                        <wps:cNvCnPr>
                          <a:cxnSpLocks noChangeShapeType="1"/>
                        </wps:cNvCnPr>
                        <wps:spPr bwMode="auto">
                          <a:xfrm>
                            <a:off x="6068" y="3659"/>
                            <a:ext cx="0" cy="113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14" name="AutoShape 13613"/>
                        <wps:cNvCnPr>
                          <a:cxnSpLocks noChangeShapeType="1"/>
                        </wps:cNvCnPr>
                        <wps:spPr bwMode="auto">
                          <a:xfrm>
                            <a:off x="6056" y="3659"/>
                            <a:ext cx="737"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215" name="AutoShape 13614"/>
                        <wps:cNvCnPr>
                          <a:cxnSpLocks noChangeShapeType="1"/>
                        </wps:cNvCnPr>
                        <wps:spPr bwMode="auto">
                          <a:xfrm>
                            <a:off x="6068" y="4775"/>
                            <a:ext cx="79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16" name="AutoShape 13615"/>
                        <wps:cNvCnPr>
                          <a:cxnSpLocks noChangeShapeType="1"/>
                        </wps:cNvCnPr>
                        <wps:spPr bwMode="auto">
                          <a:xfrm>
                            <a:off x="6308" y="4655"/>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17" name="Text Box 13616"/>
                        <wps:cNvSpPr txBox="1">
                          <a:spLocks noChangeArrowheads="1"/>
                        </wps:cNvSpPr>
                        <wps:spPr bwMode="auto">
                          <a:xfrm>
                            <a:off x="4590" y="4511"/>
                            <a:ext cx="1610"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BF2D6A">
                              <w:pPr>
                                <w:rPr>
                                  <w:rFonts w:asciiTheme="majorHAnsi" w:hAnsiTheme="majorHAnsi" w:cstheme="majorHAnsi"/>
                                  <w:sz w:val="18"/>
                                  <w:szCs w:val="18"/>
                                  <w:lang w:val="fr-FR"/>
                                </w:rPr>
                              </w:pPr>
                              <w:r>
                                <w:rPr>
                                  <w:rFonts w:asciiTheme="majorHAnsi" w:hAnsiTheme="majorHAnsi" w:cstheme="majorHAnsi"/>
                                  <w:sz w:val="18"/>
                                  <w:szCs w:val="18"/>
                                  <w:lang w:val="fr-FR"/>
                                </w:rPr>
                                <w:t>LI67</w:t>
                              </w:r>
                              <w:r w:rsidRPr="00F811DC">
                                <w:rPr>
                                  <w:rFonts w:asciiTheme="majorHAnsi" w:hAnsiTheme="majorHAnsi" w:cstheme="majorHAnsi"/>
                                  <w:sz w:val="18"/>
                                  <w:szCs w:val="18"/>
                                  <w:lang w:val="fr-FR"/>
                                </w:rPr>
                                <w:t>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&gt;</w:t>
                              </w:r>
                              <w:r>
                                <w:rPr>
                                  <w:rFonts w:asciiTheme="majorHAnsi" w:hAnsiTheme="majorHAnsi" w:cstheme="majorHAnsi"/>
                                  <w:sz w:val="18"/>
                                  <w:szCs w:val="18"/>
                                  <w:lang w:val="fr-FR"/>
                                </w:rPr>
                                <w:t xml:space="preserve"> LI670mini</w:t>
                              </w:r>
                            </w:p>
                          </w:txbxContent>
                        </wps:txbx>
                        <wps:bodyPr rot="0" vert="horz" wrap="square" lIns="91440" tIns="45720" rIns="91440" bIns="45720" anchor="t" anchorCtr="0" upright="1">
                          <a:noAutofit/>
                        </wps:bodyPr>
                      </wps:wsp>
                      <wps:wsp>
                        <wps:cNvPr id="23218" name="AutoShape 13624"/>
                        <wps:cNvCnPr>
                          <a:cxnSpLocks noChangeShapeType="1"/>
                        </wps:cNvCnPr>
                        <wps:spPr bwMode="auto">
                          <a:xfrm>
                            <a:off x="1880" y="5363"/>
                            <a:ext cx="0" cy="27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19" name="AutoShape 13625"/>
                        <wps:cNvCnPr>
                          <a:cxnSpLocks noChangeShapeType="1"/>
                        </wps:cNvCnPr>
                        <wps:spPr bwMode="auto">
                          <a:xfrm>
                            <a:off x="1868" y="5351"/>
                            <a:ext cx="850"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220" name="AutoShape 13632"/>
                        <wps:cNvCnPr>
                          <a:cxnSpLocks noChangeShapeType="1"/>
                        </wps:cNvCnPr>
                        <wps:spPr bwMode="auto">
                          <a:xfrm>
                            <a:off x="2768" y="5027"/>
                            <a:ext cx="0" cy="23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3221" name="Group 13633"/>
                        <wpg:cNvGrpSpPr>
                          <a:grpSpLocks/>
                        </wpg:cNvGrpSpPr>
                        <wpg:grpSpPr bwMode="auto">
                          <a:xfrm>
                            <a:off x="2228" y="5495"/>
                            <a:ext cx="3458" cy="624"/>
                            <a:chOff x="4731" y="8651"/>
                            <a:chExt cx="5755" cy="312"/>
                          </a:xfrm>
                        </wpg:grpSpPr>
                        <wps:wsp>
                          <wps:cNvPr id="23222" name="Rectangle 13634"/>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BF2D6A">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23223" name="Text Box 13635"/>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Default="00862F6C" w:rsidP="00BF2D6A">
                                <w:pPr>
                                  <w:rPr>
                                    <w:rFonts w:asciiTheme="majorHAnsi" w:hAnsiTheme="majorHAnsi" w:cstheme="majorHAnsi"/>
                                    <w:sz w:val="18"/>
                                    <w:szCs w:val="18"/>
                                  </w:rPr>
                                </w:pPr>
                                <w:r>
                                  <w:rPr>
                                    <w:rFonts w:asciiTheme="majorHAnsi" w:hAnsiTheme="majorHAnsi" w:cstheme="majorHAnsi"/>
                                    <w:sz w:val="18"/>
                                    <w:szCs w:val="18"/>
                                  </w:rPr>
                                  <w:t>Start EH661</w:t>
                                </w:r>
                                <w:r w:rsidRPr="00F811DC">
                                  <w:rPr>
                                    <w:rFonts w:asciiTheme="majorHAnsi" w:hAnsiTheme="majorHAnsi" w:cstheme="majorHAnsi"/>
                                    <w:sz w:val="18"/>
                                    <w:szCs w:val="18"/>
                                  </w:rPr>
                                  <w:t>A</w:t>
                                </w:r>
                                <w:r>
                                  <w:rPr>
                                    <w:rFonts w:asciiTheme="majorHAnsi" w:hAnsiTheme="majorHAnsi" w:cstheme="majorHAnsi"/>
                                    <w:sz w:val="18"/>
                                    <w:szCs w:val="18"/>
                                  </w:rPr>
                                  <w:t>C</w:t>
                                </w:r>
                              </w:p>
                              <w:p w:rsidR="00862F6C" w:rsidRPr="00F811DC" w:rsidRDefault="00862F6C" w:rsidP="00BF2D6A">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s:wsp>
                        <wps:cNvPr id="23224" name="Text Box 13639"/>
                        <wps:cNvSpPr txBox="1">
                          <a:spLocks noChangeArrowheads="1"/>
                        </wps:cNvSpPr>
                        <wps:spPr bwMode="auto">
                          <a:xfrm>
                            <a:off x="2794" y="6028"/>
                            <a:ext cx="2938" cy="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Default="00862F6C" w:rsidP="00BF2D6A">
                              <w:pPr>
                                <w:rPr>
                                  <w:rFonts w:asciiTheme="majorHAnsi" w:hAnsiTheme="majorHAnsi" w:cstheme="majorHAnsi"/>
                                  <w:sz w:val="18"/>
                                  <w:szCs w:val="18"/>
                                </w:rPr>
                              </w:pPr>
                              <w:r>
                                <w:rPr>
                                  <w:rFonts w:asciiTheme="majorHAnsi" w:hAnsiTheme="majorHAnsi" w:cstheme="majorHAnsi"/>
                                  <w:sz w:val="18"/>
                                  <w:szCs w:val="18"/>
                                </w:rPr>
                                <w:t>TT661</w:t>
                              </w:r>
                              <w:r w:rsidRPr="00F811DC">
                                <w:rPr>
                                  <w:rFonts w:asciiTheme="majorHAnsi" w:hAnsiTheme="majorHAnsi" w:cstheme="majorHAnsi"/>
                                  <w:sz w:val="18"/>
                                  <w:szCs w:val="18"/>
                                </w:rPr>
                                <w:t xml:space="preserve">A </w:t>
                              </w:r>
                              <w:r>
                                <w:rPr>
                                  <w:rFonts w:asciiTheme="majorHAnsi" w:hAnsiTheme="majorHAnsi" w:cstheme="majorHAnsi"/>
                                  <w:sz w:val="18"/>
                                  <w:szCs w:val="18"/>
                                </w:rPr>
                                <w:t>OR</w:t>
                              </w:r>
                              <w:r w:rsidRPr="00F811DC">
                                <w:rPr>
                                  <w:rFonts w:asciiTheme="majorHAnsi" w:hAnsiTheme="majorHAnsi" w:cstheme="majorHAnsi"/>
                                  <w:sz w:val="18"/>
                                  <w:szCs w:val="18"/>
                                </w:rPr>
                                <w:t xml:space="preserve"> B </w:t>
                              </w:r>
                              <w:r>
                                <w:rPr>
                                  <w:rFonts w:asciiTheme="majorHAnsi" w:hAnsiTheme="majorHAnsi" w:cstheme="majorHAnsi"/>
                                  <w:sz w:val="18"/>
                                  <w:szCs w:val="18"/>
                                </w:rPr>
                                <w:t>OR</w:t>
                              </w:r>
                              <w:r w:rsidRPr="00F811DC">
                                <w:rPr>
                                  <w:rFonts w:asciiTheme="majorHAnsi" w:hAnsiTheme="majorHAnsi" w:cstheme="majorHAnsi"/>
                                  <w:sz w:val="18"/>
                                  <w:szCs w:val="18"/>
                                </w:rPr>
                                <w:t xml:space="preserve"> C </w:t>
                              </w:r>
                              <w:r>
                                <w:rPr>
                                  <w:rFonts w:asciiTheme="majorHAnsi" w:hAnsiTheme="majorHAnsi" w:cstheme="majorHAnsi"/>
                                  <w:sz w:val="18"/>
                                  <w:szCs w:val="18"/>
                                </w:rPr>
                                <w:t>&gt; TT661</w:t>
                              </w:r>
                              <w:r w:rsidRPr="00F811DC">
                                <w:rPr>
                                  <w:rFonts w:asciiTheme="majorHAnsi" w:hAnsiTheme="majorHAnsi" w:cstheme="majorHAnsi"/>
                                  <w:sz w:val="18"/>
                                  <w:szCs w:val="18"/>
                                </w:rPr>
                                <w:t>setpoint</w:t>
                              </w:r>
                            </w:p>
                            <w:p w:rsidR="00862F6C" w:rsidRPr="00F811DC" w:rsidRDefault="00862F6C" w:rsidP="00BF2D6A">
                              <w:pPr>
                                <w:rPr>
                                  <w:rFonts w:asciiTheme="majorHAnsi" w:hAnsiTheme="majorHAnsi" w:cstheme="majorHAnsi"/>
                                  <w:sz w:val="18"/>
                                  <w:szCs w:val="18"/>
                                </w:rPr>
                              </w:pPr>
                              <w:r>
                                <w:rPr>
                                  <w:rFonts w:asciiTheme="majorHAnsi" w:hAnsiTheme="majorHAnsi" w:cstheme="majorHAnsi"/>
                                  <w:sz w:val="18"/>
                                  <w:szCs w:val="18"/>
                                </w:rPr>
                                <w:t>OR FT581&gt;FT581limit</w:t>
                              </w:r>
                            </w:p>
                          </w:txbxContent>
                        </wps:txbx>
                        <wps:bodyPr rot="0" vert="horz" wrap="square" lIns="91440" tIns="45720" rIns="91440" bIns="45720" anchor="t" anchorCtr="0" upright="1">
                          <a:noAutofit/>
                        </wps:bodyPr>
                      </wps:wsp>
                      <wps:wsp>
                        <wps:cNvPr id="23225" name="Rectangle 13647"/>
                        <wps:cNvSpPr>
                          <a:spLocks noChangeArrowheads="1"/>
                        </wps:cNvSpPr>
                        <wps:spPr bwMode="auto">
                          <a:xfrm>
                            <a:off x="8546" y="2541"/>
                            <a:ext cx="1182" cy="544"/>
                          </a:xfrm>
                          <a:prstGeom prst="rect">
                            <a:avLst/>
                          </a:prstGeom>
                          <a:solidFill>
                            <a:srgbClr val="FFFFFF"/>
                          </a:solidFill>
                          <a:ln w="9525">
                            <a:solidFill>
                              <a:srgbClr val="000000"/>
                            </a:solidFill>
                            <a:miter lim="800000"/>
                            <a:headEnd/>
                            <a:tailEnd/>
                          </a:ln>
                        </wps:spPr>
                        <wps:txbx>
                          <w:txbxContent>
                            <w:p w:rsidR="00862F6C" w:rsidRPr="00F811DC" w:rsidRDefault="00862F6C" w:rsidP="007F74C6">
                              <w:pPr>
                                <w:spacing w:before="80"/>
                                <w:jc w:val="cente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23226" name="AutoShape 13648"/>
                        <wps:cNvCnPr>
                          <a:cxnSpLocks noChangeShapeType="1"/>
                        </wps:cNvCnPr>
                        <wps:spPr bwMode="auto">
                          <a:xfrm flipV="1">
                            <a:off x="9780" y="2806"/>
                            <a:ext cx="850"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3227" name="Text Box 13618"/>
                        <wps:cNvSpPr txBox="1">
                          <a:spLocks noChangeArrowheads="1"/>
                        </wps:cNvSpPr>
                        <wps:spPr bwMode="auto">
                          <a:xfrm>
                            <a:off x="7592" y="3803"/>
                            <a:ext cx="2686" cy="794"/>
                          </a:xfrm>
                          <a:prstGeom prst="rect">
                            <a:avLst/>
                          </a:prstGeom>
                          <a:solidFill>
                            <a:srgbClr val="FFFFFF"/>
                          </a:solidFill>
                          <a:ln w="9525">
                            <a:solidFill>
                              <a:srgbClr val="000000"/>
                            </a:solidFill>
                            <a:miter lim="800000"/>
                            <a:headEnd/>
                            <a:tailEnd/>
                          </a:ln>
                        </wps:spPr>
                        <wps:txbx>
                          <w:txbxContent>
                            <w:p w:rsidR="00862F6C" w:rsidRPr="00F811DC" w:rsidRDefault="00862F6C" w:rsidP="00BF2D6A">
                              <w:pPr>
                                <w:rPr>
                                  <w:rFonts w:asciiTheme="majorHAnsi" w:hAnsiTheme="majorHAnsi" w:cstheme="majorHAnsi"/>
                                  <w:sz w:val="18"/>
                                  <w:szCs w:val="18"/>
                                </w:rPr>
                              </w:pPr>
                              <w:r>
                                <w:rPr>
                                  <w:rFonts w:asciiTheme="majorHAnsi" w:hAnsiTheme="majorHAnsi" w:cstheme="majorHAnsi"/>
                                  <w:sz w:val="18"/>
                                  <w:szCs w:val="18"/>
                                </w:rPr>
                                <w:t>EH660</w:t>
                              </w:r>
                              <w:r w:rsidRPr="00F811DC">
                                <w:rPr>
                                  <w:rFonts w:asciiTheme="majorHAnsi" w:hAnsiTheme="majorHAnsi" w:cstheme="majorHAnsi"/>
                                  <w:sz w:val="18"/>
                                  <w:szCs w:val="18"/>
                                </w:rPr>
                                <w:t>AC running 5s</w:t>
                              </w:r>
                              <w:r>
                                <w:rPr>
                                  <w:rFonts w:asciiTheme="majorHAnsi" w:hAnsiTheme="majorHAnsi" w:cstheme="majorHAnsi"/>
                                  <w:sz w:val="18"/>
                                  <w:szCs w:val="18"/>
                                </w:rPr>
                                <w:t xml:space="preserve">, </w:t>
                              </w:r>
                              <w:r w:rsidRPr="00F811DC">
                                <w:rPr>
                                  <w:rFonts w:asciiTheme="majorHAnsi" w:hAnsiTheme="majorHAnsi" w:cstheme="majorHAnsi"/>
                                  <w:sz w:val="18"/>
                                  <w:szCs w:val="18"/>
                                </w:rPr>
                                <w:t>Delay 20s</w:t>
                              </w:r>
                            </w:p>
                            <w:p w:rsidR="00862F6C" w:rsidRDefault="00862F6C" w:rsidP="00BF2D6A">
                              <w:pPr>
                                <w:rPr>
                                  <w:rFonts w:asciiTheme="majorHAnsi" w:hAnsiTheme="majorHAnsi" w:cstheme="majorHAnsi"/>
                                  <w:sz w:val="18"/>
                                  <w:szCs w:val="18"/>
                                </w:rPr>
                              </w:pPr>
                              <w:r>
                                <w:rPr>
                                  <w:rFonts w:asciiTheme="majorHAnsi" w:hAnsiTheme="majorHAnsi" w:cstheme="majorHAnsi"/>
                                  <w:sz w:val="18"/>
                                  <w:szCs w:val="18"/>
                                </w:rPr>
                                <w:t>Open CV581</w:t>
                              </w:r>
                            </w:p>
                          </w:txbxContent>
                        </wps:txbx>
                        <wps:bodyPr rot="0" vert="horz" wrap="square" lIns="108000" tIns="45720" rIns="91440" bIns="45720" anchor="t" anchorCtr="0" upright="1">
                          <a:noAutofit/>
                        </wps:bodyPr>
                      </wps:wsp>
                      <wps:wsp>
                        <wps:cNvPr id="23228" name="Rectangle 13619"/>
                        <wps:cNvSpPr>
                          <a:spLocks noChangeArrowheads="1"/>
                        </wps:cNvSpPr>
                        <wps:spPr bwMode="auto">
                          <a:xfrm>
                            <a:off x="6308" y="3803"/>
                            <a:ext cx="1299" cy="794"/>
                          </a:xfrm>
                          <a:prstGeom prst="rect">
                            <a:avLst/>
                          </a:prstGeom>
                          <a:solidFill>
                            <a:srgbClr val="FFFFFF"/>
                          </a:solidFill>
                          <a:ln w="9525">
                            <a:solidFill>
                              <a:srgbClr val="000000"/>
                            </a:solidFill>
                            <a:miter lim="800000"/>
                            <a:headEnd/>
                            <a:tailEnd/>
                          </a:ln>
                        </wps:spPr>
                        <wps:txbx>
                          <w:txbxContent>
                            <w:p w:rsidR="00862F6C" w:rsidRPr="00F811DC" w:rsidRDefault="00862F6C" w:rsidP="00BF2D6A">
                              <w:pPr>
                                <w:jc w:val="center"/>
                                <w:rPr>
                                  <w:rFonts w:asciiTheme="majorHAnsi" w:hAnsiTheme="majorHAnsi" w:cstheme="majorHAnsi"/>
                                  <w:sz w:val="18"/>
                                  <w:szCs w:val="18"/>
                                </w:rPr>
                              </w:pPr>
                              <w:r w:rsidRPr="00F811DC">
                                <w:rPr>
                                  <w:rFonts w:asciiTheme="majorHAnsi" w:hAnsiTheme="majorHAnsi" w:cstheme="majorHAnsi"/>
                                  <w:sz w:val="18"/>
                                  <w:szCs w:val="18"/>
                                </w:rPr>
                                <w:t>Check liquid level</w:t>
                              </w:r>
                            </w:p>
                          </w:txbxContent>
                        </wps:txbx>
                        <wps:bodyPr rot="0" vert="horz" wrap="square" lIns="108000" tIns="45720" rIns="91440" bIns="45720" anchor="t" anchorCtr="0" upright="1">
                          <a:noAutofit/>
                        </wps:bodyPr>
                      </wps:wsp>
                      <wps:wsp>
                        <wps:cNvPr id="23229" name="Text Box 14413"/>
                        <wps:cNvSpPr txBox="1">
                          <a:spLocks noChangeArrowheads="1"/>
                        </wps:cNvSpPr>
                        <wps:spPr bwMode="auto">
                          <a:xfrm>
                            <a:off x="4621" y="5154"/>
                            <a:ext cx="822" cy="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F034DB">
                              <w:pPr>
                                <w:rPr>
                                  <w:rFonts w:asciiTheme="majorHAnsi" w:hAnsiTheme="majorHAnsi" w:cstheme="majorHAnsi"/>
                                  <w:sz w:val="18"/>
                                  <w:szCs w:val="18"/>
                                  <w:lang w:val="fr-FR"/>
                                </w:rPr>
                              </w:pPr>
                              <w:r>
                                <w:rPr>
                                  <w:rFonts w:asciiTheme="majorHAnsi" w:hAnsiTheme="majorHAnsi" w:cstheme="majorHAnsi"/>
                                  <w:sz w:val="18"/>
                                  <w:szCs w:val="18"/>
                                  <w:lang w:val="fr-FR"/>
                                </w:rPr>
                                <w:t>Delay</w:t>
                              </w:r>
                            </w:p>
                          </w:txbxContent>
                        </wps:txbx>
                        <wps:bodyPr rot="0" vert="horz" wrap="square" lIns="91440" tIns="45720" rIns="91440" bIns="45720" anchor="t" anchorCtr="0" upright="1">
                          <a:noAutofit/>
                        </wps:bodyPr>
                      </wps:wsp>
                      <wps:wsp>
                        <wps:cNvPr id="23230" name="AutoShape 14414"/>
                        <wps:cNvCnPr>
                          <a:cxnSpLocks noChangeShapeType="1"/>
                        </wps:cNvCnPr>
                        <wps:spPr bwMode="auto">
                          <a:xfrm rot="5400000">
                            <a:off x="5170" y="5492"/>
                            <a:ext cx="227"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3231" name="Oval 4843"/>
                        <wps:cNvSpPr>
                          <a:spLocks noChangeArrowheads="1"/>
                        </wps:cNvSpPr>
                        <wps:spPr bwMode="auto">
                          <a:xfrm>
                            <a:off x="8517" y="252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A67D30">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wps:wsp>
                        <wps:cNvPr id="23232" name="Rectangle 4846"/>
                        <wps:cNvSpPr>
                          <a:spLocks noChangeArrowheads="1"/>
                        </wps:cNvSpPr>
                        <wps:spPr bwMode="auto">
                          <a:xfrm>
                            <a:off x="6207" y="2587"/>
                            <a:ext cx="1271" cy="521"/>
                          </a:xfrm>
                          <a:prstGeom prst="rect">
                            <a:avLst/>
                          </a:prstGeom>
                          <a:solidFill>
                            <a:srgbClr val="FFFFFF"/>
                          </a:solidFill>
                          <a:ln w="9525">
                            <a:solidFill>
                              <a:schemeClr val="tx1">
                                <a:lumMod val="100000"/>
                                <a:lumOff val="0"/>
                              </a:schemeClr>
                            </a:solidFill>
                            <a:miter lim="800000"/>
                            <a:headEnd/>
                            <a:tailEnd/>
                          </a:ln>
                        </wps:spPr>
                        <wps:txbx>
                          <w:txbxContent>
                            <w:p w:rsidR="00862F6C" w:rsidRPr="007F74C6" w:rsidRDefault="00862F6C" w:rsidP="007F74C6"/>
                          </w:txbxContent>
                        </wps:txbx>
                        <wps:bodyPr rot="0" vert="horz" wrap="square" lIns="91440" tIns="91440" rIns="91440" bIns="91440" anchor="t" anchorCtr="0" upright="1">
                          <a:noAutofit/>
                        </wps:bodyPr>
                      </wps:wsp>
                      <wps:wsp>
                        <wps:cNvPr id="23233" name="AutoShape 4849"/>
                        <wps:cNvCnPr>
                          <a:cxnSpLocks noChangeShapeType="1"/>
                        </wps:cNvCnPr>
                        <wps:spPr bwMode="auto">
                          <a:xfrm>
                            <a:off x="6706" y="336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34" name="Text Box 4852"/>
                        <wps:cNvSpPr txBox="1">
                          <a:spLocks noChangeArrowheads="1"/>
                        </wps:cNvSpPr>
                        <wps:spPr bwMode="auto">
                          <a:xfrm>
                            <a:off x="7064" y="3209"/>
                            <a:ext cx="2823"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4A7EBB"/>
                                </a:solidFill>
                                <a:miter lim="800000"/>
                                <a:headEnd/>
                                <a:tailEnd/>
                              </a14:hiddenLine>
                            </a:ext>
                          </a:extLst>
                        </wps:spPr>
                        <wps:txbx>
                          <w:txbxContent>
                            <w:p w:rsidR="00862F6C" w:rsidRPr="00EE61C8" w:rsidRDefault="00862F6C" w:rsidP="00A67D30">
                              <w:pPr>
                                <w:rPr>
                                  <w:sz w:val="18"/>
                                  <w:szCs w:val="18"/>
                                </w:rPr>
                              </w:pPr>
                              <w:r w:rsidRPr="00EE61C8">
                                <w:rPr>
                                  <w:sz w:val="18"/>
                                  <w:szCs w:val="18"/>
                                </w:rPr>
                                <w:t>Sequence 10 to 20 are stopped</w:t>
                              </w:r>
                            </w:p>
                          </w:txbxContent>
                        </wps:txbx>
                        <wps:bodyPr rot="0" vert="horz" wrap="square" lIns="0" tIns="0" rIns="0" bIns="0" anchor="t" anchorCtr="0" upright="1">
                          <a:noAutofit/>
                        </wps:bodyPr>
                      </wps:wsp>
                      <wps:wsp>
                        <wps:cNvPr id="23235" name="Oval 4851"/>
                        <wps:cNvSpPr>
                          <a:spLocks noChangeArrowheads="1"/>
                        </wps:cNvSpPr>
                        <wps:spPr bwMode="auto">
                          <a:xfrm>
                            <a:off x="6217" y="258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862715">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23236" name="Oval 4851"/>
                        <wps:cNvSpPr>
                          <a:spLocks noChangeArrowheads="1"/>
                        </wps:cNvSpPr>
                        <wps:spPr bwMode="auto">
                          <a:xfrm>
                            <a:off x="6167" y="4054"/>
                            <a:ext cx="408" cy="406"/>
                          </a:xfrm>
                          <a:prstGeom prst="ellipse">
                            <a:avLst/>
                          </a:prstGeom>
                          <a:solidFill>
                            <a:srgbClr val="FFFFFF"/>
                          </a:solidFill>
                          <a:ln w="44450">
                            <a:solidFill>
                              <a:srgbClr val="4A7EBB"/>
                            </a:solidFill>
                            <a:round/>
                            <a:headEnd/>
                            <a:tailEnd/>
                          </a:ln>
                        </wps:spPr>
                        <wps:txbx>
                          <w:txbxContent>
                            <w:p w:rsidR="00862F6C" w:rsidRPr="00862715" w:rsidRDefault="00862F6C" w:rsidP="00862715">
                              <w:pPr>
                                <w:jc w:val="center"/>
                                <w:rPr>
                                  <w:rFonts w:ascii="Times New Roman" w:hAnsi="Times New Roman" w:cs="Times New Roman"/>
                                  <w:b/>
                                  <w:szCs w:val="20"/>
                                  <w:lang w:val="fr-FR"/>
                                </w:rPr>
                              </w:pPr>
                              <w:r>
                                <w:rPr>
                                  <w:rFonts w:ascii="Times New Roman" w:hAnsi="Times New Roman" w:cs="Times New Roman"/>
                                  <w:b/>
                                  <w:szCs w:val="20"/>
                                  <w:lang w:val="fr-FR"/>
                                </w:rPr>
                                <w:t>12</w:t>
                              </w:r>
                            </w:p>
                          </w:txbxContent>
                        </wps:txbx>
                        <wps:bodyPr rot="0" vert="horz" wrap="square" lIns="0" tIns="0" rIns="0" bIns="0" anchor="t" anchorCtr="0" upright="1">
                          <a:noAutofit/>
                        </wps:bodyPr>
                      </wps:wsp>
                      <wps:wsp>
                        <wps:cNvPr id="23237" name="Oval 4851"/>
                        <wps:cNvSpPr>
                          <a:spLocks noChangeArrowheads="1"/>
                        </wps:cNvSpPr>
                        <wps:spPr bwMode="auto">
                          <a:xfrm>
                            <a:off x="2147" y="5737"/>
                            <a:ext cx="408" cy="406"/>
                          </a:xfrm>
                          <a:prstGeom prst="ellipse">
                            <a:avLst/>
                          </a:prstGeom>
                          <a:solidFill>
                            <a:srgbClr val="FFFFFF"/>
                          </a:solidFill>
                          <a:ln w="44450">
                            <a:solidFill>
                              <a:srgbClr val="4A7EBB"/>
                            </a:solidFill>
                            <a:round/>
                            <a:headEnd/>
                            <a:tailEnd/>
                          </a:ln>
                        </wps:spPr>
                        <wps:txbx>
                          <w:txbxContent>
                            <w:p w:rsidR="00862F6C" w:rsidRPr="00862715" w:rsidRDefault="00862F6C" w:rsidP="00862715">
                              <w:pPr>
                                <w:jc w:val="center"/>
                                <w:rPr>
                                  <w:rFonts w:ascii="Times New Roman" w:hAnsi="Times New Roman" w:cs="Times New Roman"/>
                                  <w:b/>
                                  <w:szCs w:val="20"/>
                                  <w:lang w:val="fr-FR"/>
                                </w:rPr>
                              </w:pPr>
                              <w:r>
                                <w:rPr>
                                  <w:rFonts w:ascii="Times New Roman" w:hAnsi="Times New Roman" w:cs="Times New Roman"/>
                                  <w:b/>
                                  <w:szCs w:val="20"/>
                                  <w:lang w:val="fr-FR"/>
                                </w:rPr>
                                <w:t>14</w:t>
                              </w:r>
                            </w:p>
                          </w:txbxContent>
                        </wps:txbx>
                        <wps:bodyPr rot="0" vert="horz" wrap="square" lIns="0" tIns="0" rIns="0" bIns="0" anchor="t" anchorCtr="0" upright="1">
                          <a:noAutofit/>
                        </wps:bodyPr>
                      </wps:wsp>
                      <wps:wsp>
                        <wps:cNvPr id="23238" name="Oval 4851"/>
                        <wps:cNvSpPr>
                          <a:spLocks noChangeArrowheads="1"/>
                        </wps:cNvSpPr>
                        <wps:spPr bwMode="auto">
                          <a:xfrm>
                            <a:off x="6237" y="5624"/>
                            <a:ext cx="408" cy="406"/>
                          </a:xfrm>
                          <a:prstGeom prst="ellipse">
                            <a:avLst/>
                          </a:prstGeom>
                          <a:solidFill>
                            <a:srgbClr val="FFFFFF"/>
                          </a:solidFill>
                          <a:ln w="44450">
                            <a:solidFill>
                              <a:srgbClr val="4A7EBB"/>
                            </a:solidFill>
                            <a:round/>
                            <a:headEnd/>
                            <a:tailEnd/>
                          </a:ln>
                        </wps:spPr>
                        <wps:txbx>
                          <w:txbxContent>
                            <w:p w:rsidR="00862F6C" w:rsidRPr="00862715" w:rsidRDefault="00862F6C" w:rsidP="00862715">
                              <w:pPr>
                                <w:jc w:val="center"/>
                                <w:rPr>
                                  <w:rFonts w:ascii="Times New Roman" w:hAnsi="Times New Roman" w:cs="Times New Roman"/>
                                  <w:b/>
                                  <w:szCs w:val="20"/>
                                  <w:lang w:val="fr-FR"/>
                                </w:rPr>
                              </w:pPr>
                              <w:r>
                                <w:rPr>
                                  <w:rFonts w:ascii="Times New Roman" w:hAnsi="Times New Roman" w:cs="Times New Roman"/>
                                  <w:b/>
                                  <w:szCs w:val="20"/>
                                  <w:lang w:val="fr-FR"/>
                                </w:rPr>
                                <w:t>14</w:t>
                              </w:r>
                            </w:p>
                          </w:txbxContent>
                        </wps:txbx>
                        <wps:bodyPr rot="0" vert="horz" wrap="square" lIns="0" tIns="0" rIns="0" bIns="0" anchor="t" anchorCtr="0" upright="1">
                          <a:noAutofit/>
                        </wps:bodyPr>
                      </wps:wsp>
                      <wpg:grpSp>
                        <wpg:cNvPr id="23239" name="Group 13620"/>
                        <wpg:cNvGrpSpPr>
                          <a:grpSpLocks/>
                        </wpg:cNvGrpSpPr>
                        <wpg:grpSpPr bwMode="auto">
                          <a:xfrm>
                            <a:off x="6284" y="6490"/>
                            <a:ext cx="3458" cy="624"/>
                            <a:chOff x="4731" y="8651"/>
                            <a:chExt cx="5755" cy="312"/>
                          </a:xfrm>
                        </wpg:grpSpPr>
                        <wps:wsp>
                          <wps:cNvPr id="23240" name="Rectangle 13621"/>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EE61C8">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EE61C8">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23241" name="Text Box 13622"/>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Default="00862F6C" w:rsidP="00EE61C8">
                                <w:pPr>
                                  <w:rPr>
                                    <w:rFonts w:asciiTheme="majorHAnsi" w:hAnsiTheme="majorHAnsi" w:cstheme="majorHAnsi"/>
                                    <w:sz w:val="18"/>
                                    <w:szCs w:val="18"/>
                                  </w:rPr>
                                </w:pPr>
                                <w:r>
                                  <w:rPr>
                                    <w:rFonts w:asciiTheme="majorHAnsi" w:hAnsiTheme="majorHAnsi" w:cstheme="majorHAnsi"/>
                                    <w:sz w:val="18"/>
                                    <w:szCs w:val="18"/>
                                  </w:rPr>
                                  <w:t xml:space="preserve">Stop </w:t>
                                </w:r>
                                <w:r w:rsidRPr="00F811DC">
                                  <w:rPr>
                                    <w:rFonts w:asciiTheme="majorHAnsi" w:hAnsiTheme="majorHAnsi" w:cstheme="majorHAnsi"/>
                                    <w:sz w:val="18"/>
                                    <w:szCs w:val="18"/>
                                  </w:rPr>
                                  <w:t>EH6</w:t>
                                </w:r>
                                <w:r>
                                  <w:rPr>
                                    <w:rFonts w:asciiTheme="majorHAnsi" w:hAnsiTheme="majorHAnsi" w:cstheme="majorHAnsi"/>
                                    <w:sz w:val="18"/>
                                    <w:szCs w:val="18"/>
                                  </w:rPr>
                                  <w:t>60</w:t>
                                </w:r>
                                <w:r w:rsidRPr="00F811DC">
                                  <w:rPr>
                                    <w:rFonts w:asciiTheme="majorHAnsi" w:hAnsiTheme="majorHAnsi" w:cstheme="majorHAnsi"/>
                                    <w:sz w:val="18"/>
                                    <w:szCs w:val="18"/>
                                  </w:rPr>
                                  <w:t>AC</w:t>
                                </w:r>
                              </w:p>
                              <w:p w:rsidR="00862F6C" w:rsidRPr="00F811DC" w:rsidRDefault="00862F6C" w:rsidP="00EE61C8">
                                <w:pPr>
                                  <w:rPr>
                                    <w:rFonts w:asciiTheme="majorHAnsi" w:hAnsiTheme="majorHAnsi" w:cstheme="majorHAnsi"/>
                                    <w:sz w:val="18"/>
                                    <w:szCs w:val="18"/>
                                  </w:rPr>
                                </w:pPr>
                                <w:r>
                                  <w:rPr>
                                    <w:rFonts w:asciiTheme="majorHAnsi" w:hAnsiTheme="majorHAnsi" w:cstheme="majorHAnsi"/>
                                    <w:sz w:val="18"/>
                                    <w:szCs w:val="18"/>
                                  </w:rPr>
                                  <w:t>CV581 opened</w:t>
                                </w:r>
                              </w:p>
                              <w:p w:rsidR="00862F6C" w:rsidRPr="00F811DC" w:rsidRDefault="00862F6C" w:rsidP="00EE61C8">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s:wsp>
                        <wps:cNvPr id="23242" name="Oval 4851"/>
                        <wps:cNvSpPr>
                          <a:spLocks noChangeArrowheads="1"/>
                        </wps:cNvSpPr>
                        <wps:spPr bwMode="auto">
                          <a:xfrm>
                            <a:off x="6237" y="6463"/>
                            <a:ext cx="408" cy="406"/>
                          </a:xfrm>
                          <a:prstGeom prst="ellipse">
                            <a:avLst/>
                          </a:prstGeom>
                          <a:solidFill>
                            <a:srgbClr val="FFFFFF"/>
                          </a:solidFill>
                          <a:ln w="44450">
                            <a:solidFill>
                              <a:srgbClr val="4A7EBB"/>
                            </a:solidFill>
                            <a:round/>
                            <a:headEnd/>
                            <a:tailEnd/>
                          </a:ln>
                        </wps:spPr>
                        <wps:txbx>
                          <w:txbxContent>
                            <w:p w:rsidR="00862F6C" w:rsidRPr="00862715" w:rsidRDefault="00862F6C" w:rsidP="00EE61C8">
                              <w:pPr>
                                <w:jc w:val="center"/>
                                <w:rPr>
                                  <w:rFonts w:ascii="Times New Roman" w:hAnsi="Times New Roman" w:cs="Times New Roman"/>
                                  <w:b/>
                                  <w:szCs w:val="20"/>
                                  <w:lang w:val="fr-FR"/>
                                </w:rPr>
                              </w:pPr>
                              <w:r>
                                <w:rPr>
                                  <w:rFonts w:ascii="Times New Roman" w:hAnsi="Times New Roman" w:cs="Times New Roman"/>
                                  <w:b/>
                                  <w:szCs w:val="20"/>
                                  <w:lang w:val="fr-FR"/>
                                </w:rPr>
                                <w:t>14</w:t>
                              </w:r>
                            </w:p>
                          </w:txbxContent>
                        </wps:txbx>
                        <wps:bodyPr rot="0" vert="horz" wrap="square" lIns="0" tIns="0" rIns="0" bIns="0" anchor="t" anchorCtr="0" upright="1">
                          <a:noAutofit/>
                        </wps:bodyPr>
                      </wps:wsp>
                      <wpg:grpSp>
                        <wpg:cNvPr id="23243" name="Group 13636"/>
                        <wpg:cNvGrpSpPr>
                          <a:grpSpLocks/>
                        </wpg:cNvGrpSpPr>
                        <wpg:grpSpPr bwMode="auto">
                          <a:xfrm>
                            <a:off x="2204" y="6586"/>
                            <a:ext cx="3458" cy="624"/>
                            <a:chOff x="4731" y="8651"/>
                            <a:chExt cx="5755" cy="312"/>
                          </a:xfrm>
                        </wpg:grpSpPr>
                        <wps:wsp>
                          <wps:cNvPr id="23244" name="Rectangle 13637"/>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EE61C8">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EE61C8">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23245" name="Text Box 13638"/>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Default="00862F6C" w:rsidP="00EE61C8">
                                <w:pPr>
                                  <w:rPr>
                                    <w:rFonts w:asciiTheme="majorHAnsi" w:hAnsiTheme="majorHAnsi" w:cstheme="majorHAnsi"/>
                                    <w:sz w:val="18"/>
                                    <w:szCs w:val="18"/>
                                  </w:rPr>
                                </w:pPr>
                                <w:r>
                                  <w:rPr>
                                    <w:rFonts w:asciiTheme="majorHAnsi" w:hAnsiTheme="majorHAnsi" w:cstheme="majorHAnsi"/>
                                    <w:sz w:val="18"/>
                                    <w:szCs w:val="18"/>
                                  </w:rPr>
                                  <w:t>Stop EH661</w:t>
                                </w:r>
                                <w:r w:rsidRPr="00F811DC">
                                  <w:rPr>
                                    <w:rFonts w:asciiTheme="majorHAnsi" w:hAnsiTheme="majorHAnsi" w:cstheme="majorHAnsi"/>
                                    <w:sz w:val="18"/>
                                    <w:szCs w:val="18"/>
                                  </w:rPr>
                                  <w:t>A</w:t>
                                </w:r>
                                <w:r>
                                  <w:rPr>
                                    <w:rFonts w:asciiTheme="majorHAnsi" w:hAnsiTheme="majorHAnsi" w:cstheme="majorHAnsi"/>
                                    <w:sz w:val="18"/>
                                    <w:szCs w:val="18"/>
                                  </w:rPr>
                                  <w:t>C</w:t>
                                </w:r>
                              </w:p>
                              <w:p w:rsidR="00862F6C" w:rsidRPr="00F811DC" w:rsidRDefault="00862F6C" w:rsidP="00EE61C8">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s:wsp>
                        <wps:cNvPr id="23246" name="Oval 4851"/>
                        <wps:cNvSpPr>
                          <a:spLocks noChangeArrowheads="1"/>
                        </wps:cNvSpPr>
                        <wps:spPr bwMode="auto">
                          <a:xfrm>
                            <a:off x="2107" y="6573"/>
                            <a:ext cx="408" cy="406"/>
                          </a:xfrm>
                          <a:prstGeom prst="ellipse">
                            <a:avLst/>
                          </a:prstGeom>
                          <a:solidFill>
                            <a:srgbClr val="FFFFFF"/>
                          </a:solidFill>
                          <a:ln w="44450">
                            <a:solidFill>
                              <a:srgbClr val="4A7EBB"/>
                            </a:solidFill>
                            <a:round/>
                            <a:headEnd/>
                            <a:tailEnd/>
                          </a:ln>
                        </wps:spPr>
                        <wps:txbx>
                          <w:txbxContent>
                            <w:p w:rsidR="00862F6C" w:rsidRPr="00862715" w:rsidRDefault="00862F6C" w:rsidP="00EE61C8">
                              <w:pPr>
                                <w:jc w:val="center"/>
                                <w:rPr>
                                  <w:rFonts w:ascii="Times New Roman" w:hAnsi="Times New Roman" w:cs="Times New Roman"/>
                                  <w:b/>
                                  <w:szCs w:val="20"/>
                                  <w:lang w:val="fr-FR"/>
                                </w:rPr>
                              </w:pPr>
                              <w:r>
                                <w:rPr>
                                  <w:rFonts w:ascii="Times New Roman" w:hAnsi="Times New Roman" w:cs="Times New Roman"/>
                                  <w:b/>
                                  <w:szCs w:val="20"/>
                                  <w:lang w:val="fr-FR"/>
                                </w:rPr>
                                <w:t>14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494" o:spid="_x0000_s5100" style="position:absolute;left:0;text-align:left;margin-left:2.75pt;margin-top:5.6pt;width:475.35pt;height:311.75pt;z-index:276821504" coordorigin="1473,2529" coordsize="9507,6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">
                <v:shape id="AutoShape 13595" o:spid="_x0000_s5101" type="#_x0000_t32" style="position:absolute;left:6308;top:7330;width:12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mqNsUAAADeAAAADwAAAGRycy9kb3ducmV2LnhtbERPz2vCMBS+D/Y/hCfsMjStsimdUbqB&#10;MAcedHp/Nm9NsHnpmqj1v18OA48f3+/5sneNuFAXrGcF+SgDQVx5bblWsP9eDWcgQkTW2HgmBTcK&#10;sFw8Psyx0P7KW7rsYi1SCIcCFZgY20LKUBlyGEa+JU7cj+8cxgS7WuoOryncNXKcZa/SoeXUYLCl&#10;D0PVaXd2Cjbr/L08Grv+2v7azcuqbM7180Gpp0FfvoGI1Me7+N/9qRWMJ/k07U130hW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wmqNsUAAADeAAAADwAAAAAAAAAA&#10;AAAAAAChAgAAZHJzL2Rvd25yZXYueG1sUEsFBgAAAAAEAAQA+QAAAJMDAAAAAA==&#10;"/>
                <v:shape id="AutoShape 13600" o:spid="_x0000_s5102" type="#_x0000_t32" style="position:absolute;left:6308;top:7330;width:0;height: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UPrckAAADeAAAADwAAAGRycy9kb3ducmV2LnhtbESPT0sDMRTE74LfITzBi7TZbbHVtWlZ&#10;CwVb6KF/vD83z01w87Ju0nb99kYQehxm5jfMbNG7RpypC9azgnyYgSCuvLZcKzgeVoMnECEia2w8&#10;k4IfCrCY397MsND+wjs672MtEoRDgQpMjG0hZagMOQxD3xIn79N3DmOSXS11h5cEd40cZdlEOrSc&#10;Fgy2tDRUfe1PTsF2nb+WH8auN7tvu31clc2pfnhX6v6uL19AROrjNfzfftMKRuN8+gx/d9IV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RFD63JAAAA3gAAAA8AAAAA&#10;AAAAAAAAAAAAoQIAAGRycy9kb3ducmV2LnhtbFBLBQYAAAAABAAEAPkAAACXAwAAAAA=&#10;"/>
                <v:shape id="AutoShape 13601" o:spid="_x0000_s5103" type="#_x0000_t32" style="position:absolute;left:7592;top:7330;width:0;height: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rWF8YAAADeAAAADwAAAGRycy9kb3ducmV2LnhtbESPzWoCMRSF94W+Q7gFN0Uzo7TIaJRp&#10;QdCCC63ur5PrJHRyM51EHd++WRRcHs4f33zZu0ZcqQvWs4J8lIEgrry2XCs4fK+GUxAhImtsPJOC&#10;OwVYLp6f5lhof+MdXfexFmmEQ4EKTIxtIWWoDDkMI98SJ+/sO4cxya6WusNbGneNHGfZu3RoOT0Y&#10;bOnTUPWzvzgF203+UZ6M3Xztfu32bVU2l/r1qNTgpS9nICL18RH+b6+1gvEknyaAhJNQ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Cq1hfGAAAA3gAAAA8AAAAAAAAA&#10;AAAAAAAAoQIAAGRycy9kb3ducmV2LnhtbFBLBQYAAAAABAAEAPkAAACUAwAAAAA=&#10;"/>
                <v:shape id="Text Box 13602" o:spid="_x0000_s5104" type="#_x0000_t202" style="position:absolute;left:7712;top:7150;width:787;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yVOsYA&#10;AADeAAAADwAAAGRycy9kb3ducmV2LnhtbESP22rDMBBE3wv5B7GBvpREttvc3CgmLbTkNZcP2Fgb&#10;29RaGUvx5e+rQiGPw8ycYbbZYGrRUesqywrieQSCOLe64kLB5fw1W4NwHlljbZkUjOQg202etphq&#10;2/ORupMvRICwS1FB6X2TSunykgy6uW2Ig3ezrUEfZFtI3WIf4KaWSRQtpcGKw0KJDX2WlP+c7kbB&#10;7dC/LDb99dtfVse35QdWq6sdlXqeDvt3EJ4G/wj/tw9aQfIar2P4uxOugN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yVOsYAAADeAAAADwAAAAAAAAAAAAAAAACYAgAAZHJz&#10;L2Rvd25yZXYueG1sUEsFBgAAAAAEAAQA9QAAAIsDAAAAAA==&#10;" stroked="f">
                  <v:textbox>
                    <w:txbxContent>
                      <w:p w:rsidR="00862F6C" w:rsidRPr="00F811DC" w:rsidRDefault="00862F6C" w:rsidP="00BF2D6A">
                        <w:pPr>
                          <w:rPr>
                            <w:rFonts w:asciiTheme="majorHAnsi" w:hAnsiTheme="majorHAnsi" w:cstheme="majorHAnsi"/>
                            <w:sz w:val="18"/>
                            <w:szCs w:val="18"/>
                          </w:rPr>
                        </w:pPr>
                        <w:r w:rsidRPr="00F811DC">
                          <w:rPr>
                            <w:rFonts w:asciiTheme="majorHAnsi" w:hAnsiTheme="majorHAnsi" w:cstheme="majorHAnsi"/>
                            <w:sz w:val="18"/>
                            <w:szCs w:val="18"/>
                          </w:rPr>
                          <w:t>Stop</w:t>
                        </w:r>
                      </w:p>
                    </w:txbxContent>
                  </v:textbox>
                </v:shape>
                <v:shape id="AutoShape 13603" o:spid="_x0000_s5105" type="#_x0000_t32" style="position:absolute;left:7472;top:7498;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Tt+8gAAADeAAAADwAAAGRycy9kb3ducmV2LnhtbESPQUvDQBSE74L/YXmCF7GbpFRK7CZE&#10;odAKPbTq/Zl9Zhezb2N228Z/7woFj8PMfMOs6sn14kRjsJ4V5LMMBHHrteVOwdvr+n4JIkRkjb1n&#10;UvBDAerq+mqFpfZn3tPpEDuRIBxKVGBiHEopQ2vIYZj5gTh5n350GJMcO6lHPCe462WRZQ/SoeW0&#10;YHCgZ0Pt1+HoFOy2+VPzYez2Zf9td4t10x+7u3elbm+m5hFEpCn+hy/tjVZQzPNlAX930hWQ1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zTt+8gAAADeAAAADwAAAAAA&#10;AAAAAAAAAAChAgAAZHJzL2Rvd25yZXYueG1sUEsFBgAAAAAEAAQA+QAAAJYDAAAAAA==&#10;"/>
                <v:shape id="AutoShape 13604" o:spid="_x0000_s5106" type="#_x0000_t32" style="position:absolute;left:5924;top:8038;width:3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hIYMcAAADeAAAADwAAAGRycy9kb3ducmV2LnhtbESPQWsCMRSE70L/Q3iFXqRmV7HI1ihb&#10;QagFD9r2/rp53YRuXtZN1PXfm4LgcZiZb5j5sneNOFEXrGcF+SgDQVx5bblW8PW5fp6BCBFZY+OZ&#10;FFwowHLxMJhjof2Zd3Tax1okCIcCFZgY20LKUBlyGEa+JU7er+8cxiS7WuoOzwnuGjnOshfp0HJa&#10;MNjSylD1tz86BdtN/lb+GLv52B3sdroum2M9/Fbq6bEvX0FE6uM9fGu/awXjST6bwP+ddAXk4g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eEhgxwAAAN4AAAAPAAAAAAAA&#10;AAAAAAAAAKECAABkcnMvZG93bnJldi54bWxQSwUGAAAAAAQABAD5AAAAlQMAAAAA&#10;"/>
                <v:shape id="AutoShape 13605" o:spid="_x0000_s5107" type="#_x0000_t32" style="position:absolute;left:7592;top:7666;width:30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HQFMgAAADeAAAADwAAAGRycy9kb3ducmV2LnhtbESPT2sCMRTE74V+h/CEXopmV1uRrVG2&#10;BaEWPPin99fN6ya4edluoq7fvikIPQ4z8xtmvuxdI87UBetZQT7KQBBXXluuFRz2q+EMRIjIGhvP&#10;pOBKAZaL+7s5FtpfeEvnXaxFgnAoUIGJsS2kDJUhh2HkW+LkffvOYUyyq6Xu8JLgrpHjLJtKh5bT&#10;gsGW3gxVx93JKdis89fyy9j1x/bHbp5XZXOqHz+Vehj05QuISH38D9/a71rBeJLPnuDvTroCc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5HQFMgAAADeAAAADwAAAAAA&#10;AAAAAAAAAAChAgAAZHJzL2Rvd25yZXYueG1sUEsFBgAAAAAEAAQA+QAAAJYDAAAAAA==&#10;"/>
                <v:shape id="AutoShape 13608" o:spid="_x0000_s5108" type="#_x0000_t32" style="position:absolute;left:10664;top:7702;width:0;height: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L8/8UAAADeAAAADwAAAGRycy9kb3ducmV2LnhtbESPQWvCQBSE70L/w/IEb7rRqkh0ldai&#10;9Kr20tsj+0yC2bfp7ppEf71bEDwOM/MNs9p0phINOV9aVjAeJSCIM6tLzhX8nHbDBQgfkDVWlknB&#10;jTxs1m+9Fabatnyg5hhyESHsU1RQhFCnUvqsIIN+ZGvi6J2tMxiidLnUDtsIN5WcJMlcGiw5LhRY&#10;07ag7HK8GgUHxOR3H/7u1afb6+ZWf+3a6UmpQb/7WIII1IVX+Nn+1gom7+PFDP7vxCs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UL8/8UAAADeAAAADwAAAAAAAAAA&#10;AAAAAAChAgAAZHJzL2Rvd25yZXYueG1sUEsFBgAAAAAEAAQA+QAAAJMDAAAAAA==&#10;" strokeweight=".5pt">
                  <v:stroke startarrow="block"/>
                </v:shape>
                <v:shape id="AutoShape 13623" o:spid="_x0000_s5109" type="#_x0000_t32" style="position:absolute;left:2228;top:7414;width:28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r+McAAADeAAAADwAAAGRycy9kb3ducmV2LnhtbESPQWsCMRSE74X+h/AKXkrNrkWRrVG2&#10;gqAFD2p7f928bkI3L+sm6vbfN4LgcZiZb5jZoneNOFMXrGcF+TADQVx5bblW8HlYvUxBhIissfFM&#10;Cv4owGL++DDDQvsL7+i8j7VIEA4FKjAxtoWUoTLkMAx9S5y8H985jEl2tdQdXhLcNXKUZRPp0HJa&#10;MNjS0lD1uz85BdtN/l5+G7v52B3tdrwqm1P9/KXU4Kkv30BE6uM9fGuvtYLRaz6dwPVOugJy/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D+v4xwAAAN4AAAAPAAAAAAAA&#10;AAAAAAAAAKECAABkcnMvZG93bnJldi54bWxQSwUGAAAAAAQABAD5AAAAlQMAAAAA&#10;"/>
                <v:shape id="AutoShape 13626" o:spid="_x0000_s5110" type="#_x0000_t32" style="position:absolute;left:2648;top:6382;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NOY8gAAADeAAAADwAAAGRycy9kb3ducmV2LnhtbESPT2sCMRTE74V+h/CEXopmV2mVrVG2&#10;BaEWPPin99fN6ya4edluoq7fvikIPQ4z8xtmvuxdI87UBetZQT7KQBBXXluuFRz2q+EMRIjIGhvP&#10;pOBKAZaL+7s5FtpfeEvnXaxFgnAoUIGJsS2kDJUhh2HkW+LkffvOYUyyq6Xu8JLgrpHjLHuWDi2n&#10;BYMtvRmqjruTU7BZ56/ll7Hrj+2P3TytyuZUP34q9TDoyxcQkfr4H76137WC8SSfTeHvTroCc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0NOY8gAAADeAAAADwAAAAAA&#10;AAAAAAAAAAChAgAAZHJzL2Rvd25yZXYueG1sUEsFBgAAAAAEAAQA+QAAAJYDAAAAAA==&#10;"/>
                <v:shape id="AutoShape 13627" o:spid="_x0000_s5111" type="#_x0000_t32" style="position:absolute;left:2228;top:7414;width:0;height: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zaEcQAAADeAAAADwAAAGRycy9kb3ducmV2LnhtbERPz2vCMBS+D/Y/hDfwMjStsiHVKN1A&#10;0IEHnd6fzbMJa166Jmr975fDwOPH93u+7F0jrtQF61lBPspAEFdeW64VHL5XwymIEJE1Np5JwZ0C&#10;LBfPT3MstL/xjq77WIsUwqFABSbGtpAyVIYchpFviRN39p3DmGBXS93hLYW7Ro6z7F06tJwaDLb0&#10;aaj62V+cgu0m/yhPxm6+dr92+7Yqm0v9elRq8NKXMxCR+vgQ/7vXWsF4kk/T3nQnXQG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3NoRxAAAAN4AAAAPAAAAAAAAAAAA&#10;AAAAAKECAABkcnMvZG93bnJldi54bWxQSwUGAAAAAAQABAD5AAAAkgMAAAAA&#10;"/>
                <v:shape id="AutoShape 13628" o:spid="_x0000_s5112" type="#_x0000_t32" style="position:absolute;left:5132;top:7414;width:0;height:9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B/isgAAADeAAAADwAAAGRycy9kb3ducmV2LnhtbESPT2sCMRTE74V+h/CEXopmV2mxW6Ns&#10;C0ItePDf/XXzugluXrabqOu3bwpCj8PM/IaZLXrXiDN1wXpWkI8yEMSV15ZrBfvdcjgFESKyxsYz&#10;KbhSgMX8/m6GhfYX3tB5G2uRIBwKVGBibAspQ2XIYRj5ljh5375zGJPsaqk7vCS4a+Q4y56lQ8tp&#10;wWBL74aq4/bkFKxX+Vv5Zezqc/Nj10/LsjnVjwelHgZ9+QoiUh//w7f2h1YwnuTTF/i7k66AnP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ZB/isgAAADeAAAADwAAAAAA&#10;AAAAAAAAAAChAgAAZHJzL2Rvd25yZXYueG1sUEsFBgAAAAAEAAQA+QAAAJYDAAAAAA==&#10;"/>
                <v:shape id="Text Box 13629" o:spid="_x0000_s5113" type="#_x0000_t202" style="position:absolute;left:5120;top:7282;width:787;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lea8MA&#10;AADeAAAADwAAAGRycy9kb3ducmV2LnhtbESPy4rCMBSG98K8QzgD7jTRUdGOUcRBcKV4G5jdoTm2&#10;ZZqT0kRb394sBJc//41vvmxtKe5U+8KxhkFfgSBOnSk403A+bXpTED4gGywdk4YHeVguPjpzTIxr&#10;+ED3Y8hEHGGfoIY8hCqR0qc5WfR9VxFH7+pqiyHKOpOmxiaO21IOlZpIiwXHhxwrWueU/h9vVsNl&#10;d/37Hal99mPHVeNaJdnOpNbdz3b1DSJQG97hV3trNAy/BrMIEHEiC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3lea8MAAADeAAAADwAAAAAAAAAAAAAAAACYAgAAZHJzL2Rv&#10;d25yZXYueG1sUEsFBgAAAAAEAAQA9QAAAIgDAAAAAA==&#10;" filled="f" stroked="f">
                  <v:textbox>
                    <w:txbxContent>
                      <w:p w:rsidR="00862F6C" w:rsidRPr="00F811DC" w:rsidRDefault="00862F6C" w:rsidP="00BF2D6A">
                        <w:pPr>
                          <w:rPr>
                            <w:rFonts w:asciiTheme="majorHAnsi" w:hAnsiTheme="majorHAnsi" w:cstheme="majorHAnsi"/>
                            <w:sz w:val="18"/>
                            <w:szCs w:val="18"/>
                          </w:rPr>
                        </w:pPr>
                        <w:r w:rsidRPr="00F811DC">
                          <w:rPr>
                            <w:rFonts w:asciiTheme="majorHAnsi" w:hAnsiTheme="majorHAnsi" w:cstheme="majorHAnsi"/>
                            <w:sz w:val="18"/>
                            <w:szCs w:val="18"/>
                          </w:rPr>
                          <w:t>Stop</w:t>
                        </w:r>
                      </w:p>
                    </w:txbxContent>
                  </v:textbox>
                </v:shape>
                <v:shape id="AutoShape 13630" o:spid="_x0000_s5114" type="#_x0000_t32" style="position:absolute;left:5012;top:7594;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lUcgAAADeAAAADwAAAGRycy9kb3ducmV2LnhtbESPQWsCMRSE70L/Q3iFXkSza2nRrVFW&#10;QagFD1q9Pzevm9DNy3YTdfvvm0Khx2FmvmHmy9414kpdsJ4V5OMMBHHlteVawfF9M5qCCBFZY+OZ&#10;FHxTgOXibjDHQvsb7+l6iLVIEA4FKjAxtoWUoTLkMIx9S5y8D985jEl2tdQd3hLcNXKSZc/SoeW0&#10;YLCltaHq83BxCnbbfFWejd2+7b/s7mlTNpd6eFLq4b4vX0BE6uN/+K/9qhVMHvNZDr930hW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j/lUcgAAADeAAAADwAAAAAA&#10;AAAAAAAAAAChAgAAZHJzL2Rvd25yZXYueG1sUEsFBgAAAAAEAAQA+QAAAJYDAAAAAA==&#10;"/>
                <v:shape id="AutoShape 13631" o:spid="_x0000_s5115" type="#_x0000_t32" style="position:absolute;left:1856;top:8134;width:3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17JsgAAADeAAAADwAAAGRycy9kb3ducmV2LnhtbESPQUsDMRSE7wX/Q3gFL6XN7opS16Zl&#10;FQpW6KG1vT83z03o5mXdpO36740geBxm5htmsRpcKy7UB+tZQT7LQBDXXltuFBze19M5iBCRNbae&#10;ScE3BVgtb0YLLLW/8o4u+9iIBOFQogITY1dKGWpDDsPMd8TJ+/S9w5hk30jd4zXBXSuLLHuQDi2n&#10;BYMdvRiqT/uzU7Dd5M/Vh7Gbt92X3d6vq/bcTI5K3Y6H6glEpCH+h//ar1pBcZc/FvB7J10Bufw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6u17JsgAAADeAAAADwAAAAAA&#10;AAAAAAAAAAChAgAAZHJzL2Rvd25yZXYueG1sUEsFBgAAAAAEAAQA+QAAAJYDAAAAAA==&#10;"/>
                <v:shape id="Text Box 13640" o:spid="_x0000_s5116" type="#_x0000_t202" style="position:absolute;left:1760;top:8094;width:3455;height: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vAHMYA&#10;AADeAAAADwAAAGRycy9kb3ducmV2LnhtbESPT2vCQBTE74LfYXlCb7qrtqLRVcRS6KnF+Ae8PbLP&#10;JJh9G7Jbk377bkHwOMzMb5jVprOVuFPjS8caxiMFgjhzpuRcw/HwMZyD8AHZYOWYNPySh82631th&#10;YlzLe7qnIRcRwj5BDUUIdSKlzwqy6EeuJo7e1TUWQ5RNLk2DbYTbSk6UmkmLJceFAmvaFZTd0h+r&#10;4fR1vZxf1Xf+bt/q1nVKsl1IrV8G3XYJIlAXnuFH+9NomEzHiyn834lX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6vAHMYAAADeAAAADwAAAAAAAAAAAAAAAACYAgAAZHJz&#10;L2Rvd25yZXYueG1sUEsFBgAAAAAEAAQA9QAAAIsDAAAAAA==&#10;" filled="f" stroked="f">
                  <v:textbox>
                    <w:txbxContent>
                      <w:p w:rsidR="00862F6C" w:rsidRDefault="00862F6C" w:rsidP="00BF2D6A">
                        <w:pPr>
                          <w:rPr>
                            <w:rFonts w:asciiTheme="majorHAnsi" w:hAnsiTheme="majorHAnsi" w:cstheme="majorHAnsi"/>
                            <w:sz w:val="18"/>
                            <w:szCs w:val="18"/>
                          </w:rPr>
                        </w:pPr>
                        <w:r>
                          <w:rPr>
                            <w:rFonts w:asciiTheme="majorHAnsi" w:hAnsiTheme="majorHAnsi" w:cstheme="majorHAnsi"/>
                            <w:sz w:val="18"/>
                            <w:szCs w:val="18"/>
                          </w:rPr>
                          <w:t>TT661</w:t>
                        </w:r>
                        <w:r w:rsidRPr="00F811DC">
                          <w:rPr>
                            <w:rFonts w:asciiTheme="majorHAnsi" w:hAnsiTheme="majorHAnsi" w:cstheme="majorHAnsi"/>
                            <w:sz w:val="18"/>
                            <w:szCs w:val="18"/>
                          </w:rPr>
                          <w:t xml:space="preserve">A </w:t>
                        </w:r>
                        <w:r>
                          <w:rPr>
                            <w:rFonts w:asciiTheme="majorHAnsi" w:hAnsiTheme="majorHAnsi" w:cstheme="majorHAnsi"/>
                            <w:sz w:val="18"/>
                            <w:szCs w:val="18"/>
                          </w:rPr>
                          <w:t>&amp;</w:t>
                        </w:r>
                        <w:r w:rsidRPr="00F811DC">
                          <w:rPr>
                            <w:rFonts w:asciiTheme="majorHAnsi" w:hAnsiTheme="majorHAnsi" w:cstheme="majorHAnsi"/>
                            <w:sz w:val="18"/>
                            <w:szCs w:val="18"/>
                          </w:rPr>
                          <w:t xml:space="preserve"> B </w:t>
                        </w:r>
                        <w:r>
                          <w:rPr>
                            <w:rFonts w:asciiTheme="majorHAnsi" w:hAnsiTheme="majorHAnsi" w:cstheme="majorHAnsi"/>
                            <w:sz w:val="18"/>
                            <w:szCs w:val="18"/>
                          </w:rPr>
                          <w:t>&amp;</w:t>
                        </w:r>
                        <w:r w:rsidRPr="00F811DC">
                          <w:rPr>
                            <w:rFonts w:asciiTheme="majorHAnsi" w:hAnsiTheme="majorHAnsi" w:cstheme="majorHAnsi"/>
                            <w:sz w:val="18"/>
                            <w:szCs w:val="18"/>
                          </w:rPr>
                          <w:t xml:space="preserve"> </w:t>
                        </w:r>
                        <w:r>
                          <w:rPr>
                            <w:rFonts w:asciiTheme="majorHAnsi" w:hAnsiTheme="majorHAnsi" w:cstheme="majorHAnsi"/>
                            <w:sz w:val="18"/>
                            <w:szCs w:val="18"/>
                          </w:rPr>
                          <w:t>C</w:t>
                        </w:r>
                        <w:r w:rsidRPr="00F811DC">
                          <w:rPr>
                            <w:rFonts w:asciiTheme="majorHAnsi" w:hAnsiTheme="majorHAnsi" w:cstheme="majorHAnsi"/>
                            <w:sz w:val="18"/>
                            <w:szCs w:val="18"/>
                          </w:rPr>
                          <w:t xml:space="preserve"> &lt; (TT</w:t>
                        </w:r>
                        <w:r>
                          <w:rPr>
                            <w:rFonts w:asciiTheme="majorHAnsi" w:hAnsiTheme="majorHAnsi" w:cstheme="majorHAnsi"/>
                            <w:sz w:val="18"/>
                            <w:szCs w:val="18"/>
                          </w:rPr>
                          <w:t>661</w:t>
                        </w:r>
                        <w:r w:rsidRPr="00F811DC">
                          <w:rPr>
                            <w:rFonts w:asciiTheme="majorHAnsi" w:hAnsiTheme="majorHAnsi" w:cstheme="majorHAnsi"/>
                            <w:sz w:val="18"/>
                            <w:szCs w:val="18"/>
                          </w:rPr>
                          <w:t>setpoint – 5°C)</w:t>
                        </w:r>
                      </w:p>
                      <w:p w:rsidR="00862F6C" w:rsidRPr="00F811DC" w:rsidRDefault="00862F6C" w:rsidP="00BF2D6A">
                        <w:pPr>
                          <w:rPr>
                            <w:rFonts w:asciiTheme="majorHAnsi" w:hAnsiTheme="majorHAnsi" w:cstheme="majorHAnsi"/>
                            <w:sz w:val="18"/>
                            <w:szCs w:val="18"/>
                          </w:rPr>
                        </w:pPr>
                        <w:r>
                          <w:rPr>
                            <w:rFonts w:asciiTheme="majorHAnsi" w:hAnsiTheme="majorHAnsi" w:cstheme="majorHAnsi"/>
                            <w:sz w:val="18"/>
                            <w:szCs w:val="18"/>
                          </w:rPr>
                          <w:t>&amp; FT581&lt;FT581limit</w:t>
                        </w:r>
                      </w:p>
                    </w:txbxContent>
                  </v:textbox>
                </v:shape>
                <v:shape id="AutoShape 13641" o:spid="_x0000_s5117" type="#_x0000_t32" style="position:absolute;left:5120;top:8326;width:555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hGyckAAADeAAAADwAAAGRycy9kb3ducmV2LnhtbESPT0sDMRTE74LfITzBi7TZbW3RtWlZ&#10;CwVb6KF/vD83z01w87Ju0nb99kYQehxm5jfMbNG7RpypC9azgnyYgSCuvLZcKzgeVoMnECEia2w8&#10;k4IfCrCY397MsND+wjs672MtEoRDgQpMjG0hZagMOQxD3xIn79N3DmOSXS11h5cEd40cZdlUOrSc&#10;Fgy2tDRUfe1PTsF2nb+WH8auN7tvu52syuZUP7wrdX/Xly8gIvXxGv5vv2kFo3H+/Ah/d9IV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pIRsnJAAAA3gAAAA8AAAAA&#10;AAAAAAAAAAAAoQIAAGRycy9kb3ducmV2LnhtbFBLBQYAAAAABAAEAPkAAACXAwAAAAA=&#10;"/>
                <v:shape id="AutoShape 13642" o:spid="_x0000_s5118" type="#_x0000_t32" style="position:absolute;left:2108;top:7911;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TjUsgAAADeAAAADwAAAGRycy9kb3ducmV2LnhtbESPT2sCMRTE74V+h/AKvRTNrmKxW6Ns&#10;C4IKHvzT++vmdRO6edluom6/vSkIPQ4z8xtmtuhdI87UBetZQT7MQBBXXluuFRwPy8EURIjIGhvP&#10;pOCXAizm93czLLS/8I7O+1iLBOFQoAITY1tIGSpDDsPQt8TJ+/Kdw5hkV0vd4SXBXSNHWfYsHVpO&#10;CwZbejdUfe9PTsF2nb+Vn8auN7sfu50sy+ZUP30o9fjQl68gIvXxP3xrr7SC0Th/mcDfnXQF5PwK&#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QTjUsgAAADeAAAADwAAAAAA&#10;AAAAAAAAAAChAgAAZHJzL2Rvd25yZXYueG1sUEsFBgAAAAAEAAQA+QAAAJYDAAAAAA==&#10;"/>
                <v:shape id="Text Box 13643" o:spid="_x0000_s5119" type="#_x0000_t202" style="position:absolute;left:6308;top:7690;width:3616;height: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xjhMYA&#10;AADeAAAADwAAAGRycy9kb3ducmV2LnhtbESPT4vCMBTE74LfITzBmyb+WVmrUUQRPLmsugt7ezTP&#10;tti8lCba+u3NwsIeh5n5DbNct7YUD6p94VjDaKhAEKfOFJxpuJz3g3cQPiAbLB2Thid5WK+6nSUm&#10;xjX8SY9TyESEsE9QQx5ClUjp05ws+qGriKN3dbXFEGWdSVNjE+G2lGOlZtJiwXEhx4q2OaW3091q&#10;+Dpef76n6iPb2beqca2SbOdS636v3SxABGrDf/ivfTAaxpPRfAa/d+IVkK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9xjhMYAAADeAAAADwAAAAAAAAAAAAAAAACYAgAAZHJz&#10;L2Rvd25yZXYueG1sUEsFBgAAAAAEAAQA9QAAAIsDAAAAAA==&#10;" filled="f" stroked="f">
                  <v:textbox>
                    <w:txbxContent>
                      <w:p w:rsidR="00862F6C" w:rsidRDefault="00862F6C" w:rsidP="00BF2D6A">
                        <w:pPr>
                          <w:rPr>
                            <w:rFonts w:asciiTheme="majorHAnsi" w:hAnsiTheme="majorHAnsi" w:cstheme="majorHAnsi"/>
                            <w:sz w:val="18"/>
                            <w:szCs w:val="18"/>
                          </w:rPr>
                        </w:pPr>
                        <w:r w:rsidRPr="00F811DC">
                          <w:rPr>
                            <w:rFonts w:asciiTheme="majorHAnsi" w:hAnsiTheme="majorHAnsi" w:cstheme="majorHAnsi"/>
                            <w:sz w:val="18"/>
                            <w:szCs w:val="18"/>
                          </w:rPr>
                          <w:t>TT6</w:t>
                        </w:r>
                        <w:r>
                          <w:rPr>
                            <w:rFonts w:asciiTheme="majorHAnsi" w:hAnsiTheme="majorHAnsi" w:cstheme="majorHAnsi"/>
                            <w:sz w:val="18"/>
                            <w:szCs w:val="18"/>
                          </w:rPr>
                          <w:t>60</w:t>
                        </w:r>
                        <w:r w:rsidRPr="00F811DC">
                          <w:rPr>
                            <w:rFonts w:asciiTheme="majorHAnsi" w:hAnsiTheme="majorHAnsi" w:cstheme="majorHAnsi"/>
                            <w:sz w:val="18"/>
                            <w:szCs w:val="18"/>
                          </w:rPr>
                          <w:t xml:space="preserve">A </w:t>
                        </w:r>
                        <w:r>
                          <w:rPr>
                            <w:rFonts w:asciiTheme="majorHAnsi" w:hAnsiTheme="majorHAnsi" w:cstheme="majorHAnsi"/>
                            <w:sz w:val="18"/>
                            <w:szCs w:val="18"/>
                          </w:rPr>
                          <w:t>&amp;</w:t>
                        </w:r>
                        <w:r w:rsidRPr="00F811DC">
                          <w:rPr>
                            <w:rFonts w:asciiTheme="majorHAnsi" w:hAnsiTheme="majorHAnsi" w:cstheme="majorHAnsi"/>
                            <w:sz w:val="18"/>
                            <w:szCs w:val="18"/>
                          </w:rPr>
                          <w:t xml:space="preserve"> B </w:t>
                        </w:r>
                        <w:r>
                          <w:rPr>
                            <w:rFonts w:asciiTheme="majorHAnsi" w:hAnsiTheme="majorHAnsi" w:cstheme="majorHAnsi"/>
                            <w:sz w:val="18"/>
                            <w:szCs w:val="18"/>
                          </w:rPr>
                          <w:t>&amp;</w:t>
                        </w:r>
                        <w:r w:rsidRPr="00F811DC">
                          <w:rPr>
                            <w:rFonts w:asciiTheme="majorHAnsi" w:hAnsiTheme="majorHAnsi" w:cstheme="majorHAnsi"/>
                            <w:sz w:val="18"/>
                            <w:szCs w:val="18"/>
                          </w:rPr>
                          <w:t xml:space="preserve"> C &lt; (TT6</w:t>
                        </w:r>
                        <w:r>
                          <w:rPr>
                            <w:rFonts w:asciiTheme="majorHAnsi" w:hAnsiTheme="majorHAnsi" w:cstheme="majorHAnsi"/>
                            <w:sz w:val="18"/>
                            <w:szCs w:val="18"/>
                          </w:rPr>
                          <w:t>60</w:t>
                        </w:r>
                        <w:r w:rsidRPr="00F811DC">
                          <w:rPr>
                            <w:rFonts w:asciiTheme="majorHAnsi" w:hAnsiTheme="majorHAnsi" w:cstheme="majorHAnsi"/>
                            <w:sz w:val="18"/>
                            <w:szCs w:val="18"/>
                          </w:rPr>
                          <w:t>setpoint – 5°C)</w:t>
                        </w:r>
                      </w:p>
                      <w:p w:rsidR="00862F6C" w:rsidRPr="00F811DC" w:rsidRDefault="00862F6C" w:rsidP="00BF2D6A">
                        <w:pPr>
                          <w:rPr>
                            <w:rFonts w:asciiTheme="majorHAnsi" w:hAnsiTheme="majorHAnsi" w:cstheme="majorHAnsi"/>
                            <w:sz w:val="18"/>
                            <w:szCs w:val="18"/>
                          </w:rPr>
                        </w:pPr>
                        <w:r>
                          <w:rPr>
                            <w:rFonts w:asciiTheme="majorHAnsi" w:hAnsiTheme="majorHAnsi" w:cstheme="majorHAnsi"/>
                            <w:sz w:val="18"/>
                            <w:szCs w:val="18"/>
                          </w:rPr>
                          <w:t>&amp; FT581&lt;FT581limit</w:t>
                        </w:r>
                      </w:p>
                    </w:txbxContent>
                  </v:textbox>
                </v:shape>
                <v:shape id="AutoShape 13644" o:spid="_x0000_s5120" type="#_x0000_t32" style="position:absolute;left:6188;top:7883;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YvskAAADeAAAADwAAAGRycy9kb3ducmV2LnhtbESPT0sDMRTE74LfITzBi7TZbbHVtWlZ&#10;CwVb6KF/vD83z01w87Ju0nb99kYQehxm5jfMbNG7RpypC9azgnyYgSCuvLZcKzgeVoMnECEia2w8&#10;k4IfCrCY397MsND+wjs672MtEoRDgQpMjG0hZagMOQxD3xIn79N3DmOSXS11h5cEd40cZdlEOrSc&#10;Fgy2tDRUfe1PTsF2nb+WH8auN7tvu31clc2pfnhX6v6uL19AROrjNfzfftMKRuP8eQp/d9IV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qa2L7JAAAA3gAAAA8AAAAA&#10;AAAAAAAAAAAAoQIAAGRycy9kb3ducmV2LnhtbFBLBQYAAAAABAAEAPkAAACXAwAAAAA=&#10;"/>
                <v:roundrect id="AutoShape 3291" o:spid="_x0000_s5121" style="position:absolute;left:1473;top:3496;width:9507;height:526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V9bsUA&#10;AADeAAAADwAAAGRycy9kb3ducmV2LnhtbERPXWvCMBR9H+w/hDvY20yrKLYzytgYCEJxbkwfL81d&#10;U9bclCbV6q83D4KPh/O9WA22EUfqfO1YQTpKQBCXTtdcKfj5/nyZg/ABWWPjmBScycNq+fiwwFy7&#10;E3/RcRcqEUPY56jAhNDmUvrSkEU/ci1x5P5cZzFE2FVSd3iK4baR4ySZSYs1xwaDLb0bKv93vVUw&#10;uRTW7E3f/xabebGeptnhY5sp9fw0vL2CCDSEu/jmXmsF40maxb3xTrwC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RX1uxQAAAN4AAAAPAAAAAAAAAAAAAAAAAJgCAABkcnMv&#10;ZG93bnJldi54bWxQSwUGAAAAAAQABAD1AAAAigMAAAAA&#10;" filled="f" strokecolor="red" strokeweight="3.5pt">
                  <v:textbox inset=",7.2pt,,7.2pt"/>
                </v:roundrect>
                <v:shape id="Text Box 3025" o:spid="_x0000_s5122" type="#_x0000_t202" style="position:absolute;left:2694;top:3563;width:1260;height: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kicQA&#10;AADeAAAADwAAAGRycy9kb3ducmV2LnhtbESPS4vCMBSF9wP+h3AFd2NaBZlWo6gwOIgw+Fi4vDS3&#10;D2xuSpOpnX9vBMHl4TsPzmLVm1p01LrKsoJ4HIEgzqyuuFBwOX9/foFwHlljbZkU/JOD1XLwscBU&#10;2zsfqTv5QoQSdikqKL1vUildVpJBN7YNcWC5bQ36INtC6hbvodzUchJFM2mw4rBQYkPbkrLb6c8o&#10;2Mxs0cXTqzns851MfnMdmFdqNOzXcxCeev82v9I/WsFkGicJPO+EK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h5InEAAAA3gAAAA8AAAAAAAAAAAAAAAAAmAIAAGRycy9k&#10;b3ducmV2LnhtbFBLBQYAAAAABAAEAPUAAACJAwAAAAA=&#10;" fillcolor="white [3212]" stroked="f">
                  <v:textbox inset="0,0,0,0">
                    <w:txbxContent>
                      <w:p w:rsidR="00862F6C" w:rsidRPr="00DF61A7" w:rsidRDefault="00862F6C" w:rsidP="00517636">
                        <w:pPr>
                          <w:rPr>
                            <w:color w:val="FF0000"/>
                          </w:rPr>
                        </w:pPr>
                        <w:r>
                          <w:rPr>
                            <w:color w:val="FF0000"/>
                          </w:rPr>
                          <w:t>Subsequence</w:t>
                        </w:r>
                      </w:p>
                    </w:txbxContent>
                  </v:textbox>
                </v:shape>
                <v:shape id="Text Box 13591" o:spid="_x0000_s5123" type="#_x0000_t202" style="position:absolute;left:6874;top:5946;width:2921;height: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aqkMUA&#10;AADeAAAADwAAAGRycy9kb3ducmV2LnhtbESPQWvCQBSE7wX/w/IEb7qrtkXTbESUQk8tpip4e2Sf&#10;SWj2bchuTfrvuwWhx2FmvmHSzWAbcaPO1441zGcKBHHhTM2lhuPn63QFwgdkg41j0vBDHjbZ6CHF&#10;xLieD3TLQykihH2CGqoQ2kRKX1Rk0c9cSxy9q+sshii7UpoO+wi3jVwo9Swt1hwXKmxpV1HxlX9b&#10;Daf36+X8qD7KvX1qezcoyXYttZ6Mh+0LiEBD+A/f229Gw2IZmfB3J14B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VqqQxQAAAN4AAAAPAAAAAAAAAAAAAAAAAJgCAABkcnMv&#10;ZG93bnJldi54bWxQSwUGAAAAAAQABAD1AAAAigMAAAAA&#10;" filled="f" stroked="f">
                  <v:textbox>
                    <w:txbxContent>
                      <w:p w:rsidR="00862F6C" w:rsidRDefault="00862F6C" w:rsidP="00BF2D6A">
                        <w:pPr>
                          <w:rPr>
                            <w:rFonts w:asciiTheme="majorHAnsi" w:hAnsiTheme="majorHAnsi" w:cstheme="majorHAnsi"/>
                            <w:sz w:val="18"/>
                            <w:szCs w:val="18"/>
                          </w:rPr>
                        </w:pPr>
                        <w:r w:rsidRPr="00F811DC">
                          <w:rPr>
                            <w:rFonts w:asciiTheme="majorHAnsi" w:hAnsiTheme="majorHAnsi" w:cstheme="majorHAnsi"/>
                            <w:sz w:val="18"/>
                            <w:szCs w:val="18"/>
                          </w:rPr>
                          <w:t>TT6</w:t>
                        </w:r>
                        <w:r>
                          <w:rPr>
                            <w:rFonts w:asciiTheme="majorHAnsi" w:hAnsiTheme="majorHAnsi" w:cstheme="majorHAnsi"/>
                            <w:sz w:val="18"/>
                            <w:szCs w:val="18"/>
                          </w:rPr>
                          <w:t>60</w:t>
                        </w:r>
                        <w:r w:rsidRPr="00F811DC">
                          <w:rPr>
                            <w:rFonts w:asciiTheme="majorHAnsi" w:hAnsiTheme="majorHAnsi" w:cstheme="majorHAnsi"/>
                            <w:sz w:val="18"/>
                            <w:szCs w:val="18"/>
                          </w:rPr>
                          <w:t xml:space="preserve">A </w:t>
                        </w:r>
                        <w:r>
                          <w:rPr>
                            <w:rFonts w:asciiTheme="majorHAnsi" w:hAnsiTheme="majorHAnsi" w:cstheme="majorHAnsi"/>
                            <w:sz w:val="18"/>
                            <w:szCs w:val="18"/>
                          </w:rPr>
                          <w:t>OR</w:t>
                        </w:r>
                        <w:r w:rsidRPr="00F811DC">
                          <w:rPr>
                            <w:rFonts w:asciiTheme="majorHAnsi" w:hAnsiTheme="majorHAnsi" w:cstheme="majorHAnsi"/>
                            <w:sz w:val="18"/>
                            <w:szCs w:val="18"/>
                          </w:rPr>
                          <w:t xml:space="preserve"> B </w:t>
                        </w:r>
                        <w:r>
                          <w:rPr>
                            <w:rFonts w:asciiTheme="majorHAnsi" w:hAnsiTheme="majorHAnsi" w:cstheme="majorHAnsi"/>
                            <w:sz w:val="18"/>
                            <w:szCs w:val="18"/>
                          </w:rPr>
                          <w:t>OR</w:t>
                        </w:r>
                        <w:r w:rsidRPr="00F811DC">
                          <w:rPr>
                            <w:rFonts w:asciiTheme="majorHAnsi" w:hAnsiTheme="majorHAnsi" w:cstheme="majorHAnsi"/>
                            <w:sz w:val="18"/>
                            <w:szCs w:val="18"/>
                          </w:rPr>
                          <w:t xml:space="preserve"> C &gt;TT6</w:t>
                        </w:r>
                        <w:r>
                          <w:rPr>
                            <w:rFonts w:asciiTheme="majorHAnsi" w:hAnsiTheme="majorHAnsi" w:cstheme="majorHAnsi"/>
                            <w:sz w:val="18"/>
                            <w:szCs w:val="18"/>
                          </w:rPr>
                          <w:t>60</w:t>
                        </w:r>
                        <w:r w:rsidRPr="00F811DC">
                          <w:rPr>
                            <w:rFonts w:asciiTheme="majorHAnsi" w:hAnsiTheme="majorHAnsi" w:cstheme="majorHAnsi"/>
                            <w:sz w:val="18"/>
                            <w:szCs w:val="18"/>
                          </w:rPr>
                          <w:t>setpoint</w:t>
                        </w:r>
                      </w:p>
                      <w:p w:rsidR="00862F6C" w:rsidRPr="00F811DC" w:rsidRDefault="00862F6C" w:rsidP="00BF2D6A">
                        <w:pPr>
                          <w:rPr>
                            <w:rFonts w:asciiTheme="majorHAnsi" w:hAnsiTheme="majorHAnsi" w:cstheme="majorHAnsi"/>
                            <w:sz w:val="18"/>
                            <w:szCs w:val="18"/>
                          </w:rPr>
                        </w:pPr>
                        <w:r>
                          <w:rPr>
                            <w:rFonts w:asciiTheme="majorHAnsi" w:hAnsiTheme="majorHAnsi" w:cstheme="majorHAnsi"/>
                            <w:sz w:val="18"/>
                            <w:szCs w:val="18"/>
                          </w:rPr>
                          <w:t>OR FT581&gt;FT581limit</w:t>
                        </w:r>
                      </w:p>
                    </w:txbxContent>
                  </v:textbox>
                </v:shape>
                <v:shape id="Text Box 13592" o:spid="_x0000_s5124" type="#_x0000_t202" style="position:absolute;left:6932;top:4727;width:1659;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oPC8UA&#10;AADeAAAADwAAAGRycy9kb3ducmV2LnhtbESPT2vCQBTE74LfYXmCN901tkWjq4hS6Kml/gNvj+wz&#10;CWbfhuzWpN++WxA8DjPzG2a57mwl7tT40rGGyViBIM6cKTnXcDy8j2YgfEA2WDkmDb/kYb3q95aY&#10;GtfyN933IRcRwj5FDUUIdSqlzwqy6MeuJo7e1TUWQ5RNLk2DbYTbSiZKvUmLJceFAmvaFpTd9j9W&#10;w+nzejm/qK98Z1/r1nVKsp1LrYeDbrMAEagLz/Cj/WE0JNNETeD/Tr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Gg8LxQAAAN4AAAAPAAAAAAAAAAAAAAAAAJgCAABkcnMv&#10;ZG93bnJldi54bWxQSwUGAAAAAAQABAD1AAAAigMAAAAA&#10;" filled="f" stroked="f">
                  <v:textbox>
                    <w:txbxContent>
                      <w:p w:rsidR="00862F6C" w:rsidRPr="00F811DC" w:rsidRDefault="00862F6C" w:rsidP="00BF2D6A">
                        <w:pPr>
                          <w:rPr>
                            <w:rFonts w:asciiTheme="majorHAnsi" w:hAnsiTheme="majorHAnsi" w:cstheme="majorHAnsi"/>
                            <w:sz w:val="18"/>
                            <w:szCs w:val="18"/>
                            <w:lang w:val="fr-FR"/>
                          </w:rPr>
                        </w:pPr>
                        <w:r>
                          <w:rPr>
                            <w:rFonts w:asciiTheme="majorHAnsi" w:hAnsiTheme="majorHAnsi" w:cstheme="majorHAnsi"/>
                            <w:sz w:val="18"/>
                            <w:szCs w:val="18"/>
                            <w:lang w:val="fr-FR"/>
                          </w:rPr>
                          <w:t>LI67</w:t>
                        </w:r>
                        <w:r w:rsidRPr="00F811DC">
                          <w:rPr>
                            <w:rFonts w:asciiTheme="majorHAnsi" w:hAnsiTheme="majorHAnsi" w:cstheme="majorHAnsi"/>
                            <w:sz w:val="18"/>
                            <w:szCs w:val="18"/>
                            <w:lang w:val="fr-FR"/>
                          </w:rPr>
                          <w:t>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sym w:font="Symbol" w:char="F0A3"/>
                        </w:r>
                        <w:r>
                          <w:rPr>
                            <w:rFonts w:asciiTheme="majorHAnsi" w:hAnsiTheme="majorHAnsi" w:cstheme="majorHAnsi"/>
                            <w:sz w:val="18"/>
                            <w:szCs w:val="18"/>
                            <w:lang w:val="fr-FR"/>
                          </w:rPr>
                          <w:t xml:space="preserve"> LI670mini</w:t>
                        </w:r>
                      </w:p>
                    </w:txbxContent>
                  </v:textbox>
                </v:shape>
                <v:shape id="AutoShape 13593" o:spid="_x0000_s5125" type="#_x0000_t32" style="position:absolute;left:6828;top:2915;width:0;height:44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KP3ccAAADeAAAADwAAAGRycy9kb3ducmV2LnhtbESPQWsCMRSE74X+h/AKXopmXbGUrVG2&#10;gqAFD9p6f928bkI3L9tN1PXfm4LgcZiZb5jZoneNOFEXrGcF41EGgrjy2nKt4OtzNXwFESKyxsYz&#10;KbhQgMX88WGGhfZn3tFpH2uRIBwKVGBibAspQ2XIYRj5ljh5P75zGJPsaqk7PCe4a2SeZS/SoeW0&#10;YLClpaHqd390Crab8Xv5bezmY/dnt9NV2Rzr54NSg6e+fAMRqY/38K291grySZ7l8H8nXQ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wo/dxwAAAN4AAAAPAAAAAAAA&#10;AAAAAAAAAKECAABkcnMvZG93bnJldi54bWxQSwUGAAAAAAQABAD5AAAAlQMAAAAA&#10;"/>
                <v:shape id="AutoShape 13596" o:spid="_x0000_s5126" type="#_x0000_t32" style="position:absolute;left:5948;top:5267;width:0;height:27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4qRscAAADeAAAADwAAAGRycy9kb3ducmV2LnhtbESPQWsCMRSE70L/Q3gFL6JZVyqyNcq2&#10;IGjBg7a9v25eN6Gbl+0m6vrvTaHgcZiZb5jluneNOFMXrGcF00kGgrjy2nKt4ON9M16ACBFZY+OZ&#10;FFwpwHr1MFhiof2FD3Q+xlokCIcCFZgY20LKUBlyGCa+JU7et+8cxiS7WuoOLwnuGpln2Vw6tJwW&#10;DLb0aqj6OZ6cgv1u+lJ+Gbt7O/za/dOmbE716FOp4WNfPoOI1Md7+L+91QryWZ7N4O9OugJyd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2jipGxwAAAN4AAAAPAAAAAAAA&#10;AAAAAAAAAKECAABkcnMvZG93bnJldi54bWxQSwUGAAAAAAQABAD5AAAAlQMAAAAA&#10;"/>
                <v:shape id="AutoShape 13597" o:spid="_x0000_s5127" type="#_x0000_t32" style="position:absolute;left:5948;top:5267;width:8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RGj8cAAADeAAAADwAAAGRycy9kb3ducmV2LnhtbESPT2vCQBTE70K/w/IK3urGKEWiq7QF&#10;UVs8GP+cH9nXJDT7Nt1dNfbTdwsFj8PM/IaZLTrTiAs5X1tWMBwkIIgLq2suFRz2y6cJCB+QNTaW&#10;ScGNPCzmD70ZZtpeeUeXPJQiQthnqKAKoc2k9EVFBv3AtsTR+7TOYIjSlVI7vEa4aWSaJM/SYM1x&#10;ocKW3ioqvvKzUfD+0dbp92rrNk2gU65/jq+r4VGp/mP3MgURqAv38H97rRWkozQZw9+deAXk/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EaPxwAAAN4AAAAPAAAAAAAA&#10;AAAAAAAAAKECAABkcnMvZG93bnJldi54bWxQSwUGAAAAAAQABAD5AAAAlQMAAAAA&#10;" strokeweight=".5pt">
                  <v:stroke endarrow="block"/>
                </v:shape>
                <v:shape id="AutoShape 13598" o:spid="_x0000_s5128" type="#_x0000_t32" style="position:absolute;left:6728;top:490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sXqccAAADeAAAADwAAAGRycy9kb3ducmV2LnhtbESPQWsCMRSE70L/Q3iFXkSzriiyNcpW&#10;EGrBg7a9v25eN6Gbl3UTdf33TaHgcZiZb5jluneNuFAXrGcFk3EGgrjy2nKt4ON9O1qACBFZY+OZ&#10;FNwowHr1MFhiof2VD3Q5xlokCIcCFZgY20LKUBlyGMa+JU7et+8cxiS7WuoOrwnuGpln2Vw6tJwW&#10;DLa0MVT9HM9OwX43eSm/jN29HU52P9uWzbkefir19NiXzyAi9fEe/m+/agX5NM9m8HcnXQG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KxepxwAAAN4AAAAPAAAAAAAA&#10;AAAAAAAAAKECAABkcnMvZG93bnJldi54bWxQSwUGAAAAAAQABAD5AAAAlQMAAAAA&#10;"/>
                <v:shape id="AutoShape 13599" o:spid="_x0000_s5129" type="#_x0000_t32" style="position:absolute;left:6728;top:6299;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mJ3scAAADeAAAADwAAAGRycy9kb3ducmV2LnhtbESPQWsCMRSE74X+h/AKXopmXanIapRt&#10;QdCCB229PzfPTejmZbuJuv77plDocZiZb5jFqneNuFIXrGcF41EGgrjy2nKt4PNjPZyBCBFZY+OZ&#10;FNwpwGr5+LDAQvsb7+l6iLVIEA4FKjAxtoWUoTLkMIx8S5y8s+8cxiS7WuoObwnuGpln2VQ6tJwW&#10;DLb0Zqj6Olycgt12/FqejN2+77/t7mVdNpf6+ajU4Kkv5yAi9fE//NfeaAX5JM+m8HsnX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YnexwAAAN4AAAAPAAAAAAAA&#10;AAAAAAAAAKECAABkcnMvZG93bnJldi54bWxQSwUGAAAAAAQABAD5AAAAlQMAAAAA&#10;"/>
                <v:shape id="AutoShape 13606" o:spid="_x0000_s5130" type="#_x0000_t32" style="position:absolute;left:10640;top:2796;width:0;height:48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UsRcgAAADeAAAADwAAAGRycy9kb3ducmV2LnhtbESPT2sCMRTE74V+h/AKXkrNuqV/2Bpl&#10;FQQteHCr99fN6yZ087LdRN1++6YgeBxm5jfMdD64VpyoD9azgsk4A0Fce225UbD/WD28gggRWWPr&#10;mRT8UoD57PZmioX2Z97RqYqNSBAOBSowMXaFlKE25DCMfUecvC/fO4xJ9o3UPZ4T3LUyz7Jn6dBy&#10;WjDY0dJQ/V0dnYLtZrIoP43dvO9+7PZpVbbH5v6g1OhuKN9ARBriNXxpr7WC/DHPXuD/TroCcvY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bUsRcgAAADeAAAADwAAAAAA&#10;AAAAAAAAAAChAgAAZHJzL2Rvd25yZXYueG1sUEsFBgAAAAAEAAQA+QAAAJYDAAAAAA==&#10;"/>
                <v:shape id="AutoShape 13607" o:spid="_x0000_s5131" type="#_x0000_t32" style="position:absolute;left:2768;top:5039;width:40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q4N8QAAADeAAAADwAAAGRycy9kb3ducmV2LnhtbERPy2oCMRTdC/5DuIVuRDNOscholLEg&#10;1IILH93fTq6T0MnNdBJ1+vfNQujycN7Lde8acaMuWM8KppMMBHHlteVawfm0Hc9BhIissfFMCn4p&#10;wHo1HCyx0P7OB7odYy1SCIcCFZgY20LKUBlyGCa+JU7cxXcOY4JdLXWH9xTuGpln2at0aDk1GGzp&#10;zVD1fbw6BfvddFN+Gbv7OPzY/WxbNtd69KnU81NfLkBE6uO/+OF+1wrylzxLe9OddAX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Krg3xAAAAN4AAAAPAAAAAAAAAAAA&#10;AAAAAKECAABkcnMvZG93bnJldi54bWxQSwUGAAAAAAQABAD5AAAAkgMAAAAA&#10;"/>
                <v:group id="Group 13609" o:spid="_x0000_s5132" style="position:absolute;left:6296;top:5369;width:3458;height:624"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60nG8cAAADe&#10;AAAADwAAAAAAAAAAAAAAAACqAgAAZHJzL2Rvd25yZXYueG1sUEsFBgAAAAAEAAQA+gAAAJ4DAAAA&#10;AA==&#10;">
                  <v:rect id="Rectangle 13610" o:spid="_x0000_s5133"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bWNMUA&#10;AADeAAAADwAAAGRycy9kb3ducmV2LnhtbESPzWrCQBSF90LfYbhCdzoxAakxE5EWS11q3HR3m7km&#10;0cydkBlj2qd3FkKXh/PHl21G04qBetdYVrCYRyCIS6sbrhScit3sDYTzyBpby6Tglxxs8pdJhqm2&#10;dz7QcPSVCCPsUlRQe9+lUrqyJoNubjvi4J1tb9AH2VdS93gP46aVcRQtpcGGw0ONHb3XVF6PN6Pg&#10;p4lP+HcoPiOz2iV+PxaX2/eHUq/TcbsG4Wn0/+Fn+0sriJN4EQACTkABm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RtY0xQAAAN4AAAAPAAAAAAAAAAAAAAAAAJgCAABkcnMv&#10;ZG93bnJldi54bWxQSwUGAAAAAAQABAD1AAAAigMAAAAA&#10;">
                    <v:textbox>
                      <w:txbxContent>
                        <w:p w:rsidR="00862F6C" w:rsidRPr="00F811DC" w:rsidRDefault="00862F6C" w:rsidP="00BF2D6A">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13611" o:spid="_x0000_s5134"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vtscA&#10;AADeAAAADwAAAGRycy9kb3ducmV2LnhtbESPQWvCQBSE7wX/w/IKXopuEovV6CqloNibtaLXR/aZ&#10;hGbfxt01pv++Wyj0OMzMN8xy3ZtGdOR8bVlBOk5AEBdW11wqOH5uRjMQPiBrbCyTgm/ysF4NHpaY&#10;a3vnD+oOoRQRwj5HBVUIbS6lLyoy6Me2JY7exTqDIUpXSu3wHuGmkVmSTKXBmuNChS29VVR8HW5G&#10;wex51539+2R/KqaXZh6eXrrt1Sk1fOxfFyAC9eE//NfeaQXZJEtT+L0Tr4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9L7bHAAAA3gAAAA8AAAAAAAAAAAAAAAAAmAIAAGRy&#10;cy9kb3ducmV2LnhtbFBLBQYAAAAABAAEAPUAAACMAwAAAAA=&#10;">
                    <v:textbox>
                      <w:txbxContent>
                        <w:p w:rsidR="00862F6C" w:rsidRDefault="00862F6C" w:rsidP="00BF2D6A">
                          <w:pPr>
                            <w:rPr>
                              <w:rFonts w:asciiTheme="majorHAnsi" w:hAnsiTheme="majorHAnsi" w:cstheme="majorHAnsi"/>
                              <w:sz w:val="18"/>
                              <w:szCs w:val="18"/>
                            </w:rPr>
                          </w:pPr>
                          <w:r>
                            <w:rPr>
                              <w:rFonts w:asciiTheme="majorHAnsi" w:hAnsiTheme="majorHAnsi" w:cstheme="majorHAnsi"/>
                              <w:sz w:val="18"/>
                              <w:szCs w:val="18"/>
                            </w:rPr>
                            <w:t xml:space="preserve">Start </w:t>
                          </w:r>
                          <w:r w:rsidRPr="00F811DC">
                            <w:rPr>
                              <w:rFonts w:asciiTheme="majorHAnsi" w:hAnsiTheme="majorHAnsi" w:cstheme="majorHAnsi"/>
                              <w:sz w:val="18"/>
                              <w:szCs w:val="18"/>
                            </w:rPr>
                            <w:t>EH6</w:t>
                          </w:r>
                          <w:r>
                            <w:rPr>
                              <w:rFonts w:asciiTheme="majorHAnsi" w:hAnsiTheme="majorHAnsi" w:cstheme="majorHAnsi"/>
                              <w:sz w:val="18"/>
                              <w:szCs w:val="18"/>
                            </w:rPr>
                            <w:t>60</w:t>
                          </w:r>
                          <w:r w:rsidRPr="00F811DC">
                            <w:rPr>
                              <w:rFonts w:asciiTheme="majorHAnsi" w:hAnsiTheme="majorHAnsi" w:cstheme="majorHAnsi"/>
                              <w:sz w:val="18"/>
                              <w:szCs w:val="18"/>
                            </w:rPr>
                            <w:t xml:space="preserve">AC </w:t>
                          </w:r>
                        </w:p>
                        <w:p w:rsidR="00862F6C" w:rsidRPr="00F811DC" w:rsidRDefault="00862F6C" w:rsidP="00BF2D6A">
                          <w:pPr>
                            <w:rPr>
                              <w:rFonts w:asciiTheme="majorHAnsi" w:hAnsiTheme="majorHAnsi" w:cstheme="majorHAnsi"/>
                              <w:sz w:val="18"/>
                              <w:szCs w:val="18"/>
                            </w:rPr>
                          </w:pPr>
                          <w:r>
                            <w:rPr>
                              <w:rFonts w:asciiTheme="majorHAnsi" w:hAnsiTheme="majorHAnsi" w:cstheme="majorHAnsi"/>
                              <w:sz w:val="18"/>
                              <w:szCs w:val="18"/>
                            </w:rPr>
                            <w:t>CV581 opened</w:t>
                          </w:r>
                        </w:p>
                      </w:txbxContent>
                    </v:textbox>
                  </v:shape>
                </v:group>
                <v:shape id="AutoShape 13612" o:spid="_x0000_s5135" type="#_x0000_t32" style="position:absolute;left:6068;top:3659;width:0;height:1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e8m8gAAADeAAAADwAAAGRycy9kb3ducmV2LnhtbESPQWsCMRSE74X+h/AKXkrN7opStkbZ&#10;FgQVPGjb++vmdRO6edluom7/fSMIHoeZ+YaZLwfXihP1wXpWkI8zEMS115YbBR/vq6dnECEia2w9&#10;k4I/CrBc3N/NsdT+zHs6HWIjEoRDiQpMjF0pZagNOQxj3xEn79v3DmOSfSN1j+cEd60ssmwmHVpO&#10;CwY7ejNU/xyOTsFuk79WX8Zutvtfu5uuqvbYPH4qNXoYqhcQkYZ4C1/ba62gmBT5BC530hWQi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1e8m8gAAADeAAAADwAAAAAA&#10;AAAAAAAAAAChAgAAZHJzL2Rvd25yZXYueG1sUEsFBgAAAAAEAAQA+QAAAJYDAAAAAA==&#10;"/>
                <v:shape id="AutoShape 13613" o:spid="_x0000_s5136" type="#_x0000_t32" style="position:absolute;left:6056;top:3659;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3QUsgAAADeAAAADwAAAGRycy9kb3ducmV2LnhtbESPT2vCQBTE7wW/w/KE3uomsRSJrqIF&#10;8U/xYFo9P7KvSWj2bbq71dRP3y0Uehxm5jfMbNGbVlzI+caygnSUgCAurW64UvD2un6YgPABWWNr&#10;mRR8k4fFfHA3w1zbKx/pUoRKRAj7HBXUIXS5lL6syaAf2Y44eu/WGQxRukpqh9cIN63MkuRJGmw4&#10;LtTY0XNN5UfxZRTsX7om+9wc3K4NdC707bTapCel7of9cgoiUB/+w3/trVaQjbP0EX7vxCsg5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p3QUsgAAADeAAAADwAAAAAA&#10;AAAAAAAAAAChAgAAZHJzL2Rvd25yZXYueG1sUEsFBgAAAAAEAAQA+QAAAJYDAAAAAA==&#10;" strokeweight=".5pt">
                  <v:stroke endarrow="block"/>
                </v:shape>
                <v:shape id="AutoShape 13614" o:spid="_x0000_s5137" type="#_x0000_t32" style="position:absolute;left:6068;top:4775;width:7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BdMgAAADeAAAADwAAAGRycy9kb3ducmV2LnhtbESPQWsCMRSE70L/Q3gFL1Kzu2IpW6Ns&#10;BUELHrTt/XXzugndvKybqOu/bwqFHoeZ+YZZrAbXigv1wXpWkE8zEMS115YbBe9vm4cnECEia2w9&#10;k4IbBVgt70YLLLW/8oEux9iIBOFQogITY1dKGWpDDsPUd8TJ+/K9w5hk30jd4zXBXSuLLHuUDi2n&#10;BYMdrQ3V38ezU7Df5S/Vp7G718PJ7uebqj03kw+lxvdD9Qwi0hD/w3/trVZQzIp8Dr930hW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KBdMgAAADeAAAADwAAAAAA&#10;AAAAAAAAAAChAgAAZHJzL2Rvd25yZXYueG1sUEsFBgAAAAAEAAQA+QAAAJYDAAAAAA==&#10;"/>
                <v:shape id="AutoShape 13615" o:spid="_x0000_s5138" type="#_x0000_t32" style="position:absolute;left:6308;top:4655;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AfA8gAAADeAAAADwAAAGRycy9kb3ducmV2LnhtbESPQWsCMRSE74X+h/AKXkrN7halbI2y&#10;FQQVPGjb++vmdRO6eVk3Ubf/3giFHoeZ+YaZLQbXijP1wXpWkI8zEMS115YbBR/vq6cXECEia2w9&#10;k4JfCrCY39/NsNT+wns6H2IjEoRDiQpMjF0pZagNOQxj3xEn79v3DmOSfSN1j5cEd60ssmwqHVpO&#10;CwY7Whqqfw4np2C3yd+qL2M32/3R7iarqj01j59KjR6G6hVEpCH+h//aa62geC7yKdzupCsg5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yAfA8gAAADeAAAADwAAAAAA&#10;AAAAAAAAAAChAgAAZHJzL2Rvd25yZXYueG1sUEsFBgAAAAAEAAQA+QAAAJYDAAAAAA==&#10;"/>
                <v:shape id="Text Box 13616" o:spid="_x0000_s5139" type="#_x0000_t202" style="position:absolute;left:4590;top:4511;width:161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akOcYA&#10;AADeAAAADwAAAGRycy9kb3ducmV2LnhtbESPQWvCQBSE7wX/w/IEb3XX2NoaXUUshZ4UUy14e2Sf&#10;STD7NmS3Jv33bqHQ4zAz3zDLdW9rcaPWV441TMYKBHHuTMWFhuPn++MrCB+QDdaOScMPeVivBg9L&#10;TI3r+EC3LBQiQtinqKEMoUml9HlJFv3YNcTRu7jWYoiyLaRpsYtwW8tEqZm0WHFcKLGhbUn5Nfu2&#10;Gk67y/nrSe2LN/vcdK5Xku1caj0a9psFiEB9+A//tT+MhmSaTF7g9068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akOcYAAADeAAAADwAAAAAAAAAAAAAAAACYAgAAZHJz&#10;L2Rvd25yZXYueG1sUEsFBgAAAAAEAAQA9QAAAIsDAAAAAA==&#10;" filled="f" stroked="f">
                  <v:textbox>
                    <w:txbxContent>
                      <w:p w:rsidR="00862F6C" w:rsidRPr="00F811DC" w:rsidRDefault="00862F6C" w:rsidP="00BF2D6A">
                        <w:pPr>
                          <w:rPr>
                            <w:rFonts w:asciiTheme="majorHAnsi" w:hAnsiTheme="majorHAnsi" w:cstheme="majorHAnsi"/>
                            <w:sz w:val="18"/>
                            <w:szCs w:val="18"/>
                            <w:lang w:val="fr-FR"/>
                          </w:rPr>
                        </w:pPr>
                        <w:r>
                          <w:rPr>
                            <w:rFonts w:asciiTheme="majorHAnsi" w:hAnsiTheme="majorHAnsi" w:cstheme="majorHAnsi"/>
                            <w:sz w:val="18"/>
                            <w:szCs w:val="18"/>
                            <w:lang w:val="fr-FR"/>
                          </w:rPr>
                          <w:t>LI67</w:t>
                        </w:r>
                        <w:r w:rsidRPr="00F811DC">
                          <w:rPr>
                            <w:rFonts w:asciiTheme="majorHAnsi" w:hAnsiTheme="majorHAnsi" w:cstheme="majorHAnsi"/>
                            <w:sz w:val="18"/>
                            <w:szCs w:val="18"/>
                            <w:lang w:val="fr-FR"/>
                          </w:rPr>
                          <w:t>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&gt;</w:t>
                        </w:r>
                        <w:r>
                          <w:rPr>
                            <w:rFonts w:asciiTheme="majorHAnsi" w:hAnsiTheme="majorHAnsi" w:cstheme="majorHAnsi"/>
                            <w:sz w:val="18"/>
                            <w:szCs w:val="18"/>
                            <w:lang w:val="fr-FR"/>
                          </w:rPr>
                          <w:t xml:space="preserve"> LI670mini</w:t>
                        </w:r>
                      </w:p>
                    </w:txbxContent>
                  </v:textbox>
                </v:shape>
                <v:shape id="AutoShape 13624" o:spid="_x0000_s5140" type="#_x0000_t32" style="position:absolute;left:1880;top:5363;width:0;height:27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Mu6sQAAADeAAAADwAAAGRycy9kb3ducmV2LnhtbERPz2vCMBS+D/Y/hDfwMjRtZUOqUbqB&#10;oAMPunl/Ns8mrHnpmqj1v18Ogx0/vt+L1eBacaU+WM8K8kkGgrj22nKj4OtzPZ6BCBFZY+uZFNwp&#10;wGr5+LDAUvsb7+l6iI1IIRxKVGBi7EopQ23IYZj4jjhxZ987jAn2jdQ93lK4a2WRZa/SoeXUYLCj&#10;d0P19+HiFOy2+Vt1Mnb7sf+xu5d11V6a56NSo6ehmoOINMR/8Z97oxUU0yJPe9OddAX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8y7qxAAAAN4AAAAPAAAAAAAAAAAA&#10;AAAAAKECAABkcnMvZG93bnJldi54bWxQSwUGAAAAAAQABAD5AAAAkgMAAAAA&#10;"/>
                <v:shape id="AutoShape 13625" o:spid="_x0000_s5141" type="#_x0000_t32" style="position:absolute;left:1868;top:5351;width:8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x/zMgAAADeAAAADwAAAGRycy9kb3ducmV2LnhtbESPT2vCQBTE7wW/w/KE3uomEUqNrqIF&#10;8U/xYFo9P7KvSWj2bbq71dRP3y0Uehxm5jfMbNGbVlzI+caygnSUgCAurW64UvD2un54AuEDssbW&#10;Min4Jg+L+eBuhrm2Vz7SpQiViBD2OSqoQ+hyKX1Zk0E/sh1x9N6tMxiidJXUDq8RblqZJcmjNNhw&#10;XKixo+eayo/iyyjYv3RN9rk5uF0b6Fzo22m1SU9K3Q/75RREoD78h//aW60gG2fpBH7vxCsg5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Jx/zMgAAADeAAAADwAAAAAA&#10;AAAAAAAAAAChAgAAZHJzL2Rvd25yZXYueG1sUEsFBgAAAAAEAAQA+QAAAJYDAAAAAA==&#10;" strokeweight=".5pt">
                  <v:stroke endarrow="block"/>
                </v:shape>
                <v:shape id="AutoShape 13632" o:spid="_x0000_s5142" type="#_x0000_t32" style="position:absolute;left:2768;top:5027;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noUcYAAADeAAAADwAAAGRycy9kb3ducmV2LnhtbESPy2oCMRSG94LvEE6hG9GMUywyGmUs&#10;CLXgwkv3p5PjJHRyMp1Enb59sxC6/PlvfMt17xpxoy5YzwqmkwwEceW15VrB+bQdz0GEiKyx8UwK&#10;finAejUcLLHQ/s4Huh1jLdIIhwIVmBjbQspQGXIYJr4lTt7Fdw5jkl0tdYf3NO4amWfZq3RoOT0Y&#10;bOnNUPV9vDoF+910U34Zu/s4/Nj9bFs213r0qdTzU18uQETq43/40X7XCvKXPE8ACSehgF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3p6FHGAAAA3gAAAA8AAAAAAAAA&#10;AAAAAAAAoQIAAGRycy9kb3ducmV2LnhtbFBLBQYAAAAABAAEAPkAAACUAwAAAAA=&#10;"/>
                <v:group id="Group 13633" o:spid="_x0000_s5143" style="position:absolute;left:2228;top:5495;width:3458;height:624"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bnd9xgAAAN4A&#10;AAAPAAAAAAAAAAAAAAAAAKoCAABkcnMvZG93bnJldi54bWxQSwUGAAAAAAQABAD6AAAAnQMAAAAA&#10;">
                  <v:rect id="Rectangle 13634" o:spid="_x0000_s5144"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QnZcYA&#10;AADeAAAADwAAAGRycy9kb3ducmV2LnhtbESPQWvCQBSE7wX/w/IEb3XjCtJGN6FYLHrUeOntmX0m&#10;sdm3Ibtq2l/fLRQ8DjPzDbPKB9uKG/W+caxhNk1AEJfONFxpOBab5xcQPiAbbB2Thm/ykGejpxWm&#10;xt15T7dDqESEsE9RQx1Cl0rpy5os+qnriKN3dr3FEGVfSdPjPcJtK1WSLKTFhuNCjR2tayq/Dler&#10;4dSoI/7si4/Evm7mYTcUl+vnu9aT8fC2BBFoCI/wf3trNKi5Ugr+7sQr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QnZcYAAADeAAAADwAAAAAAAAAAAAAAAACYAgAAZHJz&#10;L2Rvd25yZXYueG1sUEsFBgAAAAAEAAQA9QAAAIsDAAAAAA==&#10;">
                    <v:textbox>
                      <w:txbxContent>
                        <w:p w:rsidR="00862F6C" w:rsidRPr="00F811DC" w:rsidRDefault="00862F6C" w:rsidP="00BF2D6A">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13635" o:spid="_x0000_s5145"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58cA&#10;AADeAAAADwAAAGRycy9kb3ducmV2LnhtbESPQWvCQBSE7wX/w/IEL6VuTIq1qauIoOittWKvj+wz&#10;Cc2+jbtrTP99Vyj0OMzMN8x82ZtGdOR8bVnBZJyAIC6srrlUcPzcPM1A+ICssbFMCn7Iw3IxeJhj&#10;ru2NP6g7hFJECPscFVQhtLmUvqjIoB/bljh6Z+sMhihdKbXDW4SbRqZJMpUGa44LFba0rqj4PlyN&#10;gtnzrvvy++z9VEzPzWt4fOm2F6fUaNiv3kAE6sN/+K+90wrSLE0zuN+JV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P3ufHAAAA3gAAAA8AAAAAAAAAAAAAAAAAmAIAAGRy&#10;cy9kb3ducmV2LnhtbFBLBQYAAAAABAAEAPUAAACMAwAAAAA=&#10;">
                    <v:textbox>
                      <w:txbxContent>
                        <w:p w:rsidR="00862F6C" w:rsidRDefault="00862F6C" w:rsidP="00BF2D6A">
                          <w:pPr>
                            <w:rPr>
                              <w:rFonts w:asciiTheme="majorHAnsi" w:hAnsiTheme="majorHAnsi" w:cstheme="majorHAnsi"/>
                              <w:sz w:val="18"/>
                              <w:szCs w:val="18"/>
                            </w:rPr>
                          </w:pPr>
                          <w:r>
                            <w:rPr>
                              <w:rFonts w:asciiTheme="majorHAnsi" w:hAnsiTheme="majorHAnsi" w:cstheme="majorHAnsi"/>
                              <w:sz w:val="18"/>
                              <w:szCs w:val="18"/>
                            </w:rPr>
                            <w:t>Start EH661</w:t>
                          </w:r>
                          <w:r w:rsidRPr="00F811DC">
                            <w:rPr>
                              <w:rFonts w:asciiTheme="majorHAnsi" w:hAnsiTheme="majorHAnsi" w:cstheme="majorHAnsi"/>
                              <w:sz w:val="18"/>
                              <w:szCs w:val="18"/>
                            </w:rPr>
                            <w:t>A</w:t>
                          </w:r>
                          <w:r>
                            <w:rPr>
                              <w:rFonts w:asciiTheme="majorHAnsi" w:hAnsiTheme="majorHAnsi" w:cstheme="majorHAnsi"/>
                              <w:sz w:val="18"/>
                              <w:szCs w:val="18"/>
                            </w:rPr>
                            <w:t>C</w:t>
                          </w:r>
                        </w:p>
                        <w:p w:rsidR="00862F6C" w:rsidRPr="00F811DC" w:rsidRDefault="00862F6C" w:rsidP="00BF2D6A">
                          <w:pPr>
                            <w:rPr>
                              <w:rFonts w:asciiTheme="majorHAnsi" w:hAnsiTheme="majorHAnsi" w:cstheme="majorHAnsi"/>
                              <w:sz w:val="18"/>
                              <w:szCs w:val="18"/>
                            </w:rPr>
                          </w:pPr>
                        </w:p>
                      </w:txbxContent>
                    </v:textbox>
                  </v:shape>
                </v:group>
                <v:shape id="Text Box 13639" o:spid="_x0000_s5146" type="#_x0000_t202" style="position:absolute;left:2794;top:6028;width:2938;height: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jw88UA&#10;AADeAAAADwAAAGRycy9kb3ducmV2LnhtbESPQWvCQBSE7wX/w/IEb7prtKVGVxFF8GSpbQVvj+wz&#10;CWbfhuxq0n/fFYQeh5n5hlmsOluJOzW+dKxhPFIgiDNnSs41fH/thu8gfEA2WDkmDb/kYbXsvSww&#10;Na7lT7ofQy4ihH2KGooQ6lRKnxVk0Y9cTRy9i2sshiibXJoG2wi3lUyUepMWS44LBda0KSi7Hm9W&#10;w8/hcj5N1Ue+ta916zol2c6k1oN+t56DCNSF//CzvTcakkmSTOFxJ1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2PDzxQAAAN4AAAAPAAAAAAAAAAAAAAAAAJgCAABkcnMv&#10;ZG93bnJldi54bWxQSwUGAAAAAAQABAD1AAAAigMAAAAA&#10;" filled="f" stroked="f">
                  <v:textbox>
                    <w:txbxContent>
                      <w:p w:rsidR="00862F6C" w:rsidRDefault="00862F6C" w:rsidP="00BF2D6A">
                        <w:pPr>
                          <w:rPr>
                            <w:rFonts w:asciiTheme="majorHAnsi" w:hAnsiTheme="majorHAnsi" w:cstheme="majorHAnsi"/>
                            <w:sz w:val="18"/>
                            <w:szCs w:val="18"/>
                          </w:rPr>
                        </w:pPr>
                        <w:r>
                          <w:rPr>
                            <w:rFonts w:asciiTheme="majorHAnsi" w:hAnsiTheme="majorHAnsi" w:cstheme="majorHAnsi"/>
                            <w:sz w:val="18"/>
                            <w:szCs w:val="18"/>
                          </w:rPr>
                          <w:t>TT661</w:t>
                        </w:r>
                        <w:r w:rsidRPr="00F811DC">
                          <w:rPr>
                            <w:rFonts w:asciiTheme="majorHAnsi" w:hAnsiTheme="majorHAnsi" w:cstheme="majorHAnsi"/>
                            <w:sz w:val="18"/>
                            <w:szCs w:val="18"/>
                          </w:rPr>
                          <w:t xml:space="preserve">A </w:t>
                        </w:r>
                        <w:r>
                          <w:rPr>
                            <w:rFonts w:asciiTheme="majorHAnsi" w:hAnsiTheme="majorHAnsi" w:cstheme="majorHAnsi"/>
                            <w:sz w:val="18"/>
                            <w:szCs w:val="18"/>
                          </w:rPr>
                          <w:t>OR</w:t>
                        </w:r>
                        <w:r w:rsidRPr="00F811DC">
                          <w:rPr>
                            <w:rFonts w:asciiTheme="majorHAnsi" w:hAnsiTheme="majorHAnsi" w:cstheme="majorHAnsi"/>
                            <w:sz w:val="18"/>
                            <w:szCs w:val="18"/>
                          </w:rPr>
                          <w:t xml:space="preserve"> B </w:t>
                        </w:r>
                        <w:r>
                          <w:rPr>
                            <w:rFonts w:asciiTheme="majorHAnsi" w:hAnsiTheme="majorHAnsi" w:cstheme="majorHAnsi"/>
                            <w:sz w:val="18"/>
                            <w:szCs w:val="18"/>
                          </w:rPr>
                          <w:t>OR</w:t>
                        </w:r>
                        <w:r w:rsidRPr="00F811DC">
                          <w:rPr>
                            <w:rFonts w:asciiTheme="majorHAnsi" w:hAnsiTheme="majorHAnsi" w:cstheme="majorHAnsi"/>
                            <w:sz w:val="18"/>
                            <w:szCs w:val="18"/>
                          </w:rPr>
                          <w:t xml:space="preserve"> C </w:t>
                        </w:r>
                        <w:r>
                          <w:rPr>
                            <w:rFonts w:asciiTheme="majorHAnsi" w:hAnsiTheme="majorHAnsi" w:cstheme="majorHAnsi"/>
                            <w:sz w:val="18"/>
                            <w:szCs w:val="18"/>
                          </w:rPr>
                          <w:t>&gt; TT661</w:t>
                        </w:r>
                        <w:r w:rsidRPr="00F811DC">
                          <w:rPr>
                            <w:rFonts w:asciiTheme="majorHAnsi" w:hAnsiTheme="majorHAnsi" w:cstheme="majorHAnsi"/>
                            <w:sz w:val="18"/>
                            <w:szCs w:val="18"/>
                          </w:rPr>
                          <w:t>setpoint</w:t>
                        </w:r>
                      </w:p>
                      <w:p w:rsidR="00862F6C" w:rsidRPr="00F811DC" w:rsidRDefault="00862F6C" w:rsidP="00BF2D6A">
                        <w:pPr>
                          <w:rPr>
                            <w:rFonts w:asciiTheme="majorHAnsi" w:hAnsiTheme="majorHAnsi" w:cstheme="majorHAnsi"/>
                            <w:sz w:val="18"/>
                            <w:szCs w:val="18"/>
                          </w:rPr>
                        </w:pPr>
                        <w:r>
                          <w:rPr>
                            <w:rFonts w:asciiTheme="majorHAnsi" w:hAnsiTheme="majorHAnsi" w:cstheme="majorHAnsi"/>
                            <w:sz w:val="18"/>
                            <w:szCs w:val="18"/>
                          </w:rPr>
                          <w:t>OR FT581&gt;FT581limit</w:t>
                        </w:r>
                      </w:p>
                    </w:txbxContent>
                  </v:textbox>
                </v:shape>
                <v:rect id="Rectangle 13647" o:spid="_x0000_s5147" style="position:absolute;left:8546;top:2541;width:1182;height: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2/EcYA&#10;AADeAAAADwAAAGRycy9kb3ducmV2LnhtbESPQWvCQBSE7wX/w/IEb3XjisWmriKKokeNl95es69J&#10;avZtyK4a++u7QsHjMDPfMLNFZ2txpdZXjjWMhgkI4tyZigsNp2zzOgXhA7LB2jFpuJOHxbz3MsPU&#10;uBsf6HoMhYgQ9ilqKENoUil9XpJFP3QNcfS+XWsxRNkW0rR4i3BbS5Ukb9JixXGhxIZWJeXn48Vq&#10;+KrUCX8P2Tax75tx2HfZz+VzrfWg3y0/QATqwjP8394ZDWqs1AQed+IV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2/EcYAAADeAAAADwAAAAAAAAAAAAAAAACYAgAAZHJz&#10;L2Rvd25yZXYueG1sUEsFBgAAAAAEAAQA9QAAAIsDAAAAAA==&#10;">
                  <v:textbox>
                    <w:txbxContent>
                      <w:p w:rsidR="00862F6C" w:rsidRPr="00F811DC" w:rsidRDefault="00862F6C" w:rsidP="007F74C6">
                        <w:pPr>
                          <w:spacing w:before="80"/>
                          <w:jc w:val="center"/>
                          <w:rPr>
                            <w:rFonts w:asciiTheme="majorHAnsi" w:hAnsiTheme="majorHAnsi" w:cstheme="majorHAnsi"/>
                            <w:sz w:val="18"/>
                            <w:szCs w:val="18"/>
                          </w:rPr>
                        </w:pPr>
                        <w:r w:rsidRPr="00F811DC">
                          <w:rPr>
                            <w:rFonts w:asciiTheme="majorHAnsi" w:hAnsiTheme="majorHAnsi" w:cstheme="majorHAnsi"/>
                            <w:sz w:val="18"/>
                            <w:szCs w:val="18"/>
                          </w:rPr>
                          <w:t>Stop</w:t>
                        </w:r>
                      </w:p>
                    </w:txbxContent>
                  </v:textbox>
                </v:rect>
                <v:shape id="AutoShape 13648" o:spid="_x0000_s5148" type="#_x0000_t32" style="position:absolute;left:9780;top:2806;width:85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nwUMUAAADeAAAADwAAAGRycy9kb3ducmV2LnhtbESPT4vCMBTE74LfITzBm6Z2QaUaRdxd&#10;9LAX/xw8PprXpti8lCbV+u3NwsIeh5n5DbPe9rYWD2p95VjBbJqAIM6drrhUcL18T5YgfEDWWDsm&#10;BS/ysN0MB2vMtHvyiR7nUIoIYZ+hAhNCk0npc0MW/dQ1xNErXGsxRNmWUrf4jHBbyzRJ5tJixXHB&#10;YEN7Q/n93FkFn6+f/NAlTWkWxdepWxTSz26FUuNRv1uBCNSH//Bf+6gVpB9pOoffO/EKyM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nwUMUAAADeAAAADwAAAAAAAAAA&#10;AAAAAAChAgAAZHJzL2Rvd25yZXYueG1sUEsFBgAAAAAEAAQA+QAAAJMDAAAAAA==&#10;" strokeweight=".5pt">
                  <v:stroke startarrow="block"/>
                </v:shape>
                <v:shape id="Text Box 13618" o:spid="_x0000_s5149" type="#_x0000_t202" style="position:absolute;left:7592;top:3803;width:2686;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tndscA&#10;AADeAAAADwAAAGRycy9kb3ducmV2LnhtbESPT2vCQBTE74LfYXmCt7oxQqvRVYJQ7KUH/7X09pp9&#10;ZoPZt2l2q/HbdwuCx2FmfsMsVp2txYVaXzlWMB4lIIgLpysuFRz2r09TED4ga6wdk4IbeVgt+70F&#10;ZtpdeUuXXShFhLDPUIEJocmk9IUhi37kGuLonVxrMUTZllK3eI1wW8s0SZ6lxYrjgsGG1oaK8+7X&#10;Kth3x82Z3r/k5rMy3x85zvAnnyk1HHT5HESgLjzC9/abVpBO0vQF/u/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LZ3bHAAAA3gAAAA8AAAAAAAAAAAAAAAAAmAIAAGRy&#10;cy9kb3ducmV2LnhtbFBLBQYAAAAABAAEAPUAAACMAwAAAAA=&#10;">
                  <v:textbox inset="3mm">
                    <w:txbxContent>
                      <w:p w:rsidR="00862F6C" w:rsidRPr="00F811DC" w:rsidRDefault="00862F6C" w:rsidP="00BF2D6A">
                        <w:pPr>
                          <w:rPr>
                            <w:rFonts w:asciiTheme="majorHAnsi" w:hAnsiTheme="majorHAnsi" w:cstheme="majorHAnsi"/>
                            <w:sz w:val="18"/>
                            <w:szCs w:val="18"/>
                          </w:rPr>
                        </w:pPr>
                        <w:r>
                          <w:rPr>
                            <w:rFonts w:asciiTheme="majorHAnsi" w:hAnsiTheme="majorHAnsi" w:cstheme="majorHAnsi"/>
                            <w:sz w:val="18"/>
                            <w:szCs w:val="18"/>
                          </w:rPr>
                          <w:t>EH660</w:t>
                        </w:r>
                        <w:r w:rsidRPr="00F811DC">
                          <w:rPr>
                            <w:rFonts w:asciiTheme="majorHAnsi" w:hAnsiTheme="majorHAnsi" w:cstheme="majorHAnsi"/>
                            <w:sz w:val="18"/>
                            <w:szCs w:val="18"/>
                          </w:rPr>
                          <w:t>AC running 5s</w:t>
                        </w:r>
                        <w:r>
                          <w:rPr>
                            <w:rFonts w:asciiTheme="majorHAnsi" w:hAnsiTheme="majorHAnsi" w:cstheme="majorHAnsi"/>
                            <w:sz w:val="18"/>
                            <w:szCs w:val="18"/>
                          </w:rPr>
                          <w:t xml:space="preserve">, </w:t>
                        </w:r>
                        <w:r w:rsidRPr="00F811DC">
                          <w:rPr>
                            <w:rFonts w:asciiTheme="majorHAnsi" w:hAnsiTheme="majorHAnsi" w:cstheme="majorHAnsi"/>
                            <w:sz w:val="18"/>
                            <w:szCs w:val="18"/>
                          </w:rPr>
                          <w:t>Delay 20s</w:t>
                        </w:r>
                      </w:p>
                      <w:p w:rsidR="00862F6C" w:rsidRDefault="00862F6C" w:rsidP="00BF2D6A">
                        <w:pPr>
                          <w:rPr>
                            <w:rFonts w:asciiTheme="majorHAnsi" w:hAnsiTheme="majorHAnsi" w:cstheme="majorHAnsi"/>
                            <w:sz w:val="18"/>
                            <w:szCs w:val="18"/>
                          </w:rPr>
                        </w:pPr>
                        <w:r>
                          <w:rPr>
                            <w:rFonts w:asciiTheme="majorHAnsi" w:hAnsiTheme="majorHAnsi" w:cstheme="majorHAnsi"/>
                            <w:sz w:val="18"/>
                            <w:szCs w:val="18"/>
                          </w:rPr>
                          <w:t>Open CV581</w:t>
                        </w:r>
                      </w:p>
                    </w:txbxContent>
                  </v:textbox>
                </v:shape>
                <v:rect id="Rectangle 13619" o:spid="_x0000_s5150" style="position:absolute;left:6308;top:3803;width:1299;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0oNcQA&#10;AADeAAAADwAAAGRycy9kb3ducmV2LnhtbERPy2oCMRTdF/oP4Rbc1UzTVmU0ihZKrS7EB7i9TG4n&#10;g5ObYRLH6d+bRaHLw3nPFr2rRUdtqDxreBlmIIgLbyouNZyOn88TECEiG6w9k4ZfCrCYPz7MMDf+&#10;xnvqDrEUKYRDjhpsjE0uZSgsOQxD3xAn7se3DmOCbSlNi7cU7mqpsmwkHVacGiw29GGpuByuTsPW&#10;nN8K9T35ej83mx0ux6tjN7ZaD5765RREpD7+i//ca6NBvSqV9qY76Qr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NKDXEAAAA3gAAAA8AAAAAAAAAAAAAAAAAmAIAAGRycy9k&#10;b3ducmV2LnhtbFBLBQYAAAAABAAEAPUAAACJAwAAAAA=&#10;">
                  <v:textbox inset="3mm">
                    <w:txbxContent>
                      <w:p w:rsidR="00862F6C" w:rsidRPr="00F811DC" w:rsidRDefault="00862F6C" w:rsidP="00BF2D6A">
                        <w:pPr>
                          <w:jc w:val="center"/>
                          <w:rPr>
                            <w:rFonts w:asciiTheme="majorHAnsi" w:hAnsiTheme="majorHAnsi" w:cstheme="majorHAnsi"/>
                            <w:sz w:val="18"/>
                            <w:szCs w:val="18"/>
                          </w:rPr>
                        </w:pPr>
                        <w:r w:rsidRPr="00F811DC">
                          <w:rPr>
                            <w:rFonts w:asciiTheme="majorHAnsi" w:hAnsiTheme="majorHAnsi" w:cstheme="majorHAnsi"/>
                            <w:sz w:val="18"/>
                            <w:szCs w:val="18"/>
                          </w:rPr>
                          <w:t>Check liquid level</w:t>
                        </w:r>
                      </w:p>
                    </w:txbxContent>
                  </v:textbox>
                </v:rect>
                <v:shape id="Text Box 14413" o:spid="_x0000_s5151" type="#_x0000_t202" style="position:absolute;left:4621;top:5154;width:822;height: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lfbcYA&#10;AADeAAAADwAAAGRycy9kb3ducmV2LnhtbESPQWvCQBSE7wX/w/IEb7pr1FJjNiItBU+Vqi309sg+&#10;k2D2bchuTfrvuwWhx2FmvmGy7WAbcaPO1441zGcKBHHhTM2lhvPpdfoEwgdkg41j0vBDHrb56CHD&#10;1Lie3+l2DKWIEPYpaqhCaFMpfVGRRT9zLXH0Lq6zGKLsSmk67CPcNjJR6lFarDkuVNjSc0XF9fht&#10;NXy8Xb4+l+pQvthV27tBSbZrqfVkPOw2IAIN4T98b++NhmSRJGv4uxOv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lfbcYAAADeAAAADwAAAAAAAAAAAAAAAACYAgAAZHJz&#10;L2Rvd25yZXYueG1sUEsFBgAAAAAEAAQA9QAAAIsDAAAAAA==&#10;" filled="f" stroked="f">
                  <v:textbox>
                    <w:txbxContent>
                      <w:p w:rsidR="00862F6C" w:rsidRPr="00F811DC" w:rsidRDefault="00862F6C" w:rsidP="00F034DB">
                        <w:pPr>
                          <w:rPr>
                            <w:rFonts w:asciiTheme="majorHAnsi" w:hAnsiTheme="majorHAnsi" w:cstheme="majorHAnsi"/>
                            <w:sz w:val="18"/>
                            <w:szCs w:val="18"/>
                            <w:lang w:val="fr-FR"/>
                          </w:rPr>
                        </w:pPr>
                        <w:r>
                          <w:rPr>
                            <w:rFonts w:asciiTheme="majorHAnsi" w:hAnsiTheme="majorHAnsi" w:cstheme="majorHAnsi"/>
                            <w:sz w:val="18"/>
                            <w:szCs w:val="18"/>
                            <w:lang w:val="fr-FR"/>
                          </w:rPr>
                          <w:t>Delay</w:t>
                        </w:r>
                      </w:p>
                    </w:txbxContent>
                  </v:textbox>
                </v:shape>
                <v:shape id="AutoShape 14414" o:spid="_x0000_s5152" type="#_x0000_t32" style="position:absolute;left:5170;top:5492;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T6NsMAAADeAAAADwAAAGRycy9kb3ducmV2LnhtbESPy4rCMBSG94LvEI7gTlMriFSjiM6A&#10;i4GhXvaH5thUm5NOk7Gdt58sBJc//41vve1tLZ7U+sqxgtk0AUFcOF1xqeBy/pwsQfiArLF2TAr+&#10;yMN2MxysMdOu45yep1CKOMI+QwUmhCaT0heGLPqpa4ijd3OtxRBlW0rdYhfHbS3TJFlIixXHB4MN&#10;7Q0Vj9OvVXAvC03XW9XlZ/p2+48fc0i+cqXGo363AhGoD+/wq33UCtJ5Oo8AESeigN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Dk+jbDAAAA3gAAAA8AAAAAAAAAAAAA&#10;AAAAoQIAAGRycy9kb3ducmV2LnhtbFBLBQYAAAAABAAEAPkAAACRAwAAAAA=&#10;" strokeweight="1.5pt"/>
                <v:oval id="Oval 4843" o:spid="_x0000_s5153" style="position:absolute;left:8517;top:252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sFV8UA&#10;AADeAAAADwAAAGRycy9kb3ducmV2LnhtbESPQWsCMRSE70L/Q3iFXkSz7lqR1SilUOitaEvPz81z&#10;s7h5CUmqq7/eFAo9DjPzDbPeDrYXZwqxc6xgNi1AEDdOd9wq+Pp8myxBxISssXdMCq4UYbt5GK2x&#10;1u7COzrvUysyhGONCkxKvpYyNoYsxqnzxNk7umAxZRlaqQNeMtz2siyKhbTYcV4w6OnVUHPa/1gF&#10;849b89zp09WPD/Odr74HCsYo9fQ4vKxAJBrSf/iv/a4VlFVZzeD3Tr4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GwVXxQAAAN4AAAAPAAAAAAAAAAAAAAAAAJgCAABkcnMv&#10;ZG93bnJldi54bWxQSwUGAAAAAAQABAD1AAAAigMAAAAA&#10;" strokecolor="#4a7ebb" strokeweight="3.5pt">
                  <v:textbox inset="0,0,0,0">
                    <w:txbxContent>
                      <w:p w:rsidR="00862F6C" w:rsidRPr="00A87CE9" w:rsidRDefault="00862F6C" w:rsidP="00A67D30">
                        <w:pPr>
                          <w:jc w:val="center"/>
                          <w:rPr>
                            <w:rFonts w:ascii="Times New Roman" w:hAnsi="Times New Roman" w:cs="Times New Roman"/>
                            <w:b/>
                            <w:szCs w:val="20"/>
                          </w:rPr>
                        </w:pPr>
                        <w:r>
                          <w:rPr>
                            <w:rFonts w:ascii="Times New Roman" w:hAnsi="Times New Roman" w:cs="Times New Roman"/>
                            <w:b/>
                            <w:szCs w:val="20"/>
                          </w:rPr>
                          <w:t>0</w:t>
                        </w:r>
                      </w:p>
                    </w:txbxContent>
                  </v:textbox>
                </v:oval>
                <v:rect id="Rectangle 4846" o:spid="_x0000_s5154" style="position:absolute;left:6207;top:2587;width:1271;height: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YHDMIA&#10;AADeAAAADwAAAGRycy9kb3ducmV2LnhtbERPy6rCMBTcC/5DOMLdiKY+EKlGUS9XBFdaxe2hObbF&#10;5qQ0UXv/3giCzGqYFzNfNqYUD6pdYVnBoB+BIE6tLjhTcEr+elMQziNrLC2Tgn9ysFy0W3OMtX3y&#10;gR5Hn4lQwi5GBbn3VSylS3My6Pq2Ig7a1dYGfaB1JnWNz1BuSjmMook0WHBYyLGiTU7p7Xg3Cq7J&#10;ejxaO7k/jy+/Ptmeokn3clPqp9OsZiA8Nf5r/qR3WsFwFADvO+EK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FgcMwgAAAN4AAAAPAAAAAAAAAAAAAAAAAJgCAABkcnMvZG93&#10;bnJldi54bWxQSwUGAAAAAAQABAD1AAAAhwMAAAAA&#10;" strokecolor="black [3213]">
                  <v:textbox inset=",7.2pt,,7.2pt">
                    <w:txbxContent>
                      <w:p w:rsidR="00862F6C" w:rsidRPr="007F74C6" w:rsidRDefault="00862F6C" w:rsidP="007F74C6"/>
                    </w:txbxContent>
                  </v:textbox>
                </v:rect>
                <v:shape id="AutoShape 4849" o:spid="_x0000_s5155" type="#_x0000_t32" style="position:absolute;left:6706;top:3361;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Lg+8gAAADeAAAADwAAAGRycy9kb3ducmV2LnhtbESPQWsCMRSE74X+h/AKXkrNuotStkbZ&#10;FgQVPGjb++vmdRO6edluom7/fSMIHoeZ+YaZLwfXihP1wXpWMBlnIIhrry03Cj7eV0/PIEJE1th6&#10;JgV/FGC5uL+bY6n9mfd0OsRGJAiHEhWYGLtSylAbchjGviNO3rfvHcYk+0bqHs8J7lqZZ9lMOrSc&#10;Fgx29Gao/jkcnYLdZvJafRm72e5/7W66qtpj8/ip1OhhqF5ARBriLXxtr7WCvMiLAi530hWQi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OLg+8gAAADeAAAADwAAAAAA&#10;AAAAAAAAAAChAgAAZHJzL2Rvd25yZXYueG1sUEsFBgAAAAAEAAQA+QAAAJYDAAAAAA==&#10;"/>
                <v:shape id="Text Box 4852" o:spid="_x0000_s5156" type="#_x0000_t202" style="position:absolute;left:7064;top:3209;width:2823;height: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UlaccA&#10;AADeAAAADwAAAGRycy9kb3ducmV2LnhtbESPQWsCMRSE7wX/Q3hCL6UmrmLrahSRlvZU0Or9dfPc&#10;Xdy8LEm6u/33TaHgcZiZb5j1drCN6MiH2rGG6USBIC6cqbnUcPp8fXwGESKywcYxafihANvN6G6N&#10;uXE9H6g7xlIkCIccNVQxtrmUoajIYpi4ljh5F+ctxiR9KY3HPsFtIzOlFtJizWmhwpb2FRXX47fV&#10;8OI/+q+389P+YTG/LqfLqLrDRWl9Px52KxCRhngL/7ffjYZsls3m8HcnXQ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lJWnHAAAA3gAAAA8AAAAAAAAAAAAAAAAAmAIAAGRy&#10;cy9kb3ducmV2LnhtbFBLBQYAAAAABAAEAPUAAACMAwAAAAA=&#10;" filled="f" stroked="f" strokecolor="#4a7ebb" strokeweight=".25pt">
                  <v:textbox inset="0,0,0,0">
                    <w:txbxContent>
                      <w:p w:rsidR="00862F6C" w:rsidRPr="00EE61C8" w:rsidRDefault="00862F6C" w:rsidP="00A67D30">
                        <w:pPr>
                          <w:rPr>
                            <w:sz w:val="18"/>
                            <w:szCs w:val="18"/>
                          </w:rPr>
                        </w:pPr>
                        <w:r w:rsidRPr="00EE61C8">
                          <w:rPr>
                            <w:sz w:val="18"/>
                            <w:szCs w:val="18"/>
                          </w:rPr>
                          <w:t>Sequence 10 to 20 are stopped</w:t>
                        </w:r>
                      </w:p>
                    </w:txbxContent>
                  </v:textbox>
                </v:shape>
                <v:oval id="Oval 4851" o:spid="_x0000_s5157" style="position:absolute;left:6217;top:258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ADVMUA&#10;AADeAAAADwAAAGRycy9kb3ducmV2LnhtbESPQWsCMRSE74X+h/CEXopmu6tFVqOUQqE30Zaen5vn&#10;ZnHzEpJU1/76RhA8DjPzDbNcD7YXJwqxc6zgZVKAIG6c7rhV8P31MZ6DiAlZY++YFFwownr1+LDE&#10;Wrszb+m0S63IEI41KjAp+VrK2BiyGCfOE2fv4ILFlGVopQ54znDby7IoXqXFjvOCQU/vhprj7tcq&#10;mG7+mlmnjxf/vJ9uffUzUDBGqafR8LYAkWhI9/Ct/akVlFVZzeB6J18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IANUxQAAAN4AAAAPAAAAAAAAAAAAAAAAAJgCAABkcnMv&#10;ZG93bnJldi54bWxQSwUGAAAAAAQABAD1AAAAigMAAAAA&#10;" strokecolor="#4a7ebb" strokeweight="3.5pt">
                  <v:textbox inset="0,0,0,0">
                    <w:txbxContent>
                      <w:p w:rsidR="00862F6C" w:rsidRPr="00A87CE9" w:rsidRDefault="00862F6C" w:rsidP="00862715">
                        <w:pPr>
                          <w:jc w:val="center"/>
                          <w:rPr>
                            <w:rFonts w:ascii="Times New Roman" w:hAnsi="Times New Roman" w:cs="Times New Roman"/>
                            <w:b/>
                            <w:szCs w:val="20"/>
                          </w:rPr>
                        </w:pPr>
                        <w:r>
                          <w:rPr>
                            <w:rFonts w:ascii="Times New Roman" w:hAnsi="Times New Roman" w:cs="Times New Roman"/>
                            <w:b/>
                            <w:szCs w:val="20"/>
                          </w:rPr>
                          <w:t>6</w:t>
                        </w:r>
                      </w:p>
                    </w:txbxContent>
                  </v:textbox>
                </v:oval>
                <v:oval id="Oval 4851" o:spid="_x0000_s5158" style="position:absolute;left:6167;top:4054;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KdI8UA&#10;AADeAAAADwAAAGRycy9kb3ducmV2LnhtbESPQWsCMRSE74X+h/CEXopmu2tFVqOUQqE30Zaen5vn&#10;ZnHzEpJU1/76RhA8DjPzDbNcD7YXJwqxc6zgZVKAIG6c7rhV8P31MZ6DiAlZY++YFFwownr1+LDE&#10;Wrszb+m0S63IEI41KjAp+VrK2BiyGCfOE2fv4ILFlGVopQ54znDby7IoZtJix3nBoKd3Q81x92sV&#10;TDd/zWunjxf/vJ9uffUzUDBGqafR8LYAkWhI9/Ct/akVlFVZzeB6J18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8p0jxQAAAN4AAAAPAAAAAAAAAAAAAAAAAJgCAABkcnMv&#10;ZG93bnJldi54bWxQSwUGAAAAAAQABAD1AAAAigMAAAAA&#10;" strokecolor="#4a7ebb" strokeweight="3.5pt">
                  <v:textbox inset="0,0,0,0">
                    <w:txbxContent>
                      <w:p w:rsidR="00862F6C" w:rsidRPr="00862715" w:rsidRDefault="00862F6C" w:rsidP="00862715">
                        <w:pPr>
                          <w:jc w:val="center"/>
                          <w:rPr>
                            <w:rFonts w:ascii="Times New Roman" w:hAnsi="Times New Roman" w:cs="Times New Roman"/>
                            <w:b/>
                            <w:szCs w:val="20"/>
                            <w:lang w:val="fr-FR"/>
                          </w:rPr>
                        </w:pPr>
                        <w:r>
                          <w:rPr>
                            <w:rFonts w:ascii="Times New Roman" w:hAnsi="Times New Roman" w:cs="Times New Roman"/>
                            <w:b/>
                            <w:szCs w:val="20"/>
                            <w:lang w:val="fr-FR"/>
                          </w:rPr>
                          <w:t>12</w:t>
                        </w:r>
                      </w:p>
                    </w:txbxContent>
                  </v:textbox>
                </v:oval>
                <v:oval id="Oval 4851" o:spid="_x0000_s5159" style="position:absolute;left:2147;top:5737;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44uMYA&#10;AADeAAAADwAAAGRycy9kb3ducmV2LnhtbESPT2sCMRTE74V+h/AKXopmu2v/sDVKEYTeRFt6fm5e&#10;N4ubl5BEXfvpjSD0OMzMb5jZYrC9OFKInWMFT5MCBHHjdMetgu+v1fgNREzIGnvHpOBMERbz+7sZ&#10;1tqdeEPHbWpFhnCsUYFJyddSxsaQxThxnjh7vy5YTFmGVuqApwy3vSyL4kVa7DgvGPS0NNTstwer&#10;YLr+a547vT/7x91046ufgYIxSo0eho93EImG9B++tT+1grIqq1e43slX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44uMYAAADeAAAADwAAAAAAAAAAAAAAAACYAgAAZHJz&#10;L2Rvd25yZXYueG1sUEsFBgAAAAAEAAQA9QAAAIsDAAAAAA==&#10;" strokecolor="#4a7ebb" strokeweight="3.5pt">
                  <v:textbox inset="0,0,0,0">
                    <w:txbxContent>
                      <w:p w:rsidR="00862F6C" w:rsidRPr="00862715" w:rsidRDefault="00862F6C" w:rsidP="00862715">
                        <w:pPr>
                          <w:jc w:val="center"/>
                          <w:rPr>
                            <w:rFonts w:ascii="Times New Roman" w:hAnsi="Times New Roman" w:cs="Times New Roman"/>
                            <w:b/>
                            <w:szCs w:val="20"/>
                            <w:lang w:val="fr-FR"/>
                          </w:rPr>
                        </w:pPr>
                        <w:r>
                          <w:rPr>
                            <w:rFonts w:ascii="Times New Roman" w:hAnsi="Times New Roman" w:cs="Times New Roman"/>
                            <w:b/>
                            <w:szCs w:val="20"/>
                            <w:lang w:val="fr-FR"/>
                          </w:rPr>
                          <w:t>14</w:t>
                        </w:r>
                      </w:p>
                    </w:txbxContent>
                  </v:textbox>
                </v:oval>
                <v:oval id="Oval 4851" o:spid="_x0000_s5160" style="position:absolute;left:6237;top:5624;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GsysIA&#10;AADeAAAADwAAAGRycy9kb3ducmV2LnhtbERPTWsCMRC9F/wPYQQvpWbdtaVsjSKC4K1oS8/TzXSz&#10;uJmEJOrqr28OgsfH+16sBtuLM4XYOVYwmxYgiBunO24VfH9tX95BxISssXdMCq4UYbUcPS2w1u7C&#10;ezofUityCMcaFZiUfC1lbAxZjFPniTP354LFlGFopQ54yeG2l2VRvEmLHecGg542hprj4WQVzD9v&#10;zWunj1f//Dvf++pnoGCMUpPxsP4AkWhID/HdvdMKyqqs8t58J18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IazKwgAAAN4AAAAPAAAAAAAAAAAAAAAAAJgCAABkcnMvZG93&#10;bnJldi54bWxQSwUGAAAAAAQABAD1AAAAhwMAAAAA&#10;" strokecolor="#4a7ebb" strokeweight="3.5pt">
                  <v:textbox inset="0,0,0,0">
                    <w:txbxContent>
                      <w:p w:rsidR="00862F6C" w:rsidRPr="00862715" w:rsidRDefault="00862F6C" w:rsidP="00862715">
                        <w:pPr>
                          <w:jc w:val="center"/>
                          <w:rPr>
                            <w:rFonts w:ascii="Times New Roman" w:hAnsi="Times New Roman" w:cs="Times New Roman"/>
                            <w:b/>
                            <w:szCs w:val="20"/>
                            <w:lang w:val="fr-FR"/>
                          </w:rPr>
                        </w:pPr>
                        <w:r>
                          <w:rPr>
                            <w:rFonts w:ascii="Times New Roman" w:hAnsi="Times New Roman" w:cs="Times New Roman"/>
                            <w:b/>
                            <w:szCs w:val="20"/>
                            <w:lang w:val="fr-FR"/>
                          </w:rPr>
                          <w:t>14</w:t>
                        </w:r>
                      </w:p>
                    </w:txbxContent>
                  </v:textbox>
                </v:oval>
                <v:group id="Group 13620" o:spid="_x0000_s5161" style="position:absolute;left:6284;top:6490;width:3458;height:624"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cHtpscAAADe&#10;AAAADwAAAAAAAAAAAAAAAACqAgAAZHJzL2Rvd25yZXYueG1sUEsFBgAAAAAEAAQA+gAAAJ4DAAAA&#10;AA==&#10;">
                  <v:rect id="Rectangle 13621" o:spid="_x0000_s5162"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X5KcQA&#10;AADeAAAADwAAAGRycy9kb3ducmV2LnhtbESPzYrCMBSF94LvEO7A7DSdKjJWo4jioEttN7O7Nte2&#10;M81NaaJWn94sBJeH88c3X3amFldqXWVZwdcwAkGcW11xoSBLt4NvEM4ja6wtk4I7OVgu+r05Jtre&#10;+EDXoy9EGGGXoILS+yaR0uUlGXRD2xAH72xbgz7ItpC6xVsYN7WMo2giDVYcHkpsaF1S/n+8GAWn&#10;Ks7wcUh/IjPdjvy+S/8uvxulPj+61QyEp86/w6/2TiuIR/E4AAScg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1+SnEAAAA3gAAAA8AAAAAAAAAAAAAAAAAmAIAAGRycy9k&#10;b3ducmV2LnhtbFBLBQYAAAAABAAEAPUAAACJAwAAAAA=&#10;">
                    <v:textbox>
                      <w:txbxContent>
                        <w:p w:rsidR="00862F6C" w:rsidRPr="00F811DC" w:rsidRDefault="00862F6C" w:rsidP="00EE61C8">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EE61C8">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13622" o:spid="_x0000_s5163"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4Aq8cA&#10;AADeAAAADwAAAGRycy9kb3ducmV2LnhtbESPT2vCQBTE7wW/w/IEL6VujGJtdBURWvRW/2Cvj+wz&#10;CWbfxt1tTL99tyD0OMzMb5jFqjO1aMn5yrKC0TABQZxbXXGh4HR8f5mB8AFZY22ZFPyQh9Wy97TA&#10;TNs776k9hEJECPsMFZQhNJmUPi/JoB/ahjh6F+sMhihdIbXDe4SbWqZJMpUGK44LJTa0KSm/Hr6N&#10;gtlk23753fjznE8v9Vt4fm0/bk6pQb9bz0EE6sJ/+NHeagXpOJ2M4O9Ov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OAKvHAAAA3gAAAA8AAAAAAAAAAAAAAAAAmAIAAGRy&#10;cy9kb3ducmV2LnhtbFBLBQYAAAAABAAEAPUAAACMAwAAAAA=&#10;">
                    <v:textbox>
                      <w:txbxContent>
                        <w:p w:rsidR="00862F6C" w:rsidRDefault="00862F6C" w:rsidP="00EE61C8">
                          <w:pPr>
                            <w:rPr>
                              <w:rFonts w:asciiTheme="majorHAnsi" w:hAnsiTheme="majorHAnsi" w:cstheme="majorHAnsi"/>
                              <w:sz w:val="18"/>
                              <w:szCs w:val="18"/>
                            </w:rPr>
                          </w:pPr>
                          <w:r>
                            <w:rPr>
                              <w:rFonts w:asciiTheme="majorHAnsi" w:hAnsiTheme="majorHAnsi" w:cstheme="majorHAnsi"/>
                              <w:sz w:val="18"/>
                              <w:szCs w:val="18"/>
                            </w:rPr>
                            <w:t xml:space="preserve">Stop </w:t>
                          </w:r>
                          <w:r w:rsidRPr="00F811DC">
                            <w:rPr>
                              <w:rFonts w:asciiTheme="majorHAnsi" w:hAnsiTheme="majorHAnsi" w:cstheme="majorHAnsi"/>
                              <w:sz w:val="18"/>
                              <w:szCs w:val="18"/>
                            </w:rPr>
                            <w:t>EH6</w:t>
                          </w:r>
                          <w:r>
                            <w:rPr>
                              <w:rFonts w:asciiTheme="majorHAnsi" w:hAnsiTheme="majorHAnsi" w:cstheme="majorHAnsi"/>
                              <w:sz w:val="18"/>
                              <w:szCs w:val="18"/>
                            </w:rPr>
                            <w:t>60</w:t>
                          </w:r>
                          <w:r w:rsidRPr="00F811DC">
                            <w:rPr>
                              <w:rFonts w:asciiTheme="majorHAnsi" w:hAnsiTheme="majorHAnsi" w:cstheme="majorHAnsi"/>
                              <w:sz w:val="18"/>
                              <w:szCs w:val="18"/>
                            </w:rPr>
                            <w:t>AC</w:t>
                          </w:r>
                        </w:p>
                        <w:p w:rsidR="00862F6C" w:rsidRPr="00F811DC" w:rsidRDefault="00862F6C" w:rsidP="00EE61C8">
                          <w:pPr>
                            <w:rPr>
                              <w:rFonts w:asciiTheme="majorHAnsi" w:hAnsiTheme="majorHAnsi" w:cstheme="majorHAnsi"/>
                              <w:sz w:val="18"/>
                              <w:szCs w:val="18"/>
                            </w:rPr>
                          </w:pPr>
                          <w:r>
                            <w:rPr>
                              <w:rFonts w:asciiTheme="majorHAnsi" w:hAnsiTheme="majorHAnsi" w:cstheme="majorHAnsi"/>
                              <w:sz w:val="18"/>
                              <w:szCs w:val="18"/>
                            </w:rPr>
                            <w:t>CV581 opened</w:t>
                          </w:r>
                        </w:p>
                        <w:p w:rsidR="00862F6C" w:rsidRPr="00F811DC" w:rsidRDefault="00862F6C" w:rsidP="00EE61C8">
                          <w:pPr>
                            <w:rPr>
                              <w:rFonts w:asciiTheme="majorHAnsi" w:hAnsiTheme="majorHAnsi" w:cstheme="majorHAnsi"/>
                              <w:sz w:val="18"/>
                              <w:szCs w:val="18"/>
                            </w:rPr>
                          </w:pPr>
                        </w:p>
                      </w:txbxContent>
                    </v:textbox>
                  </v:shape>
                </v:group>
                <v:oval id="Oval 4851" o:spid="_x0000_s5164" style="position:absolute;left:6237;top:646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oXcUA&#10;AADeAAAADwAAAGRycy9kb3ducmV2LnhtbESPQWsCMRSE74X+h/AKvRTNdt0W2RqlCEJvRS09PzfP&#10;zeLmJSSprv56UxA8DjPzDTNbDLYXRwqxc6zgdVyAIG6c7rhV8LNdjaYgYkLW2DsmBWeKsJg/Psyw&#10;1u7EazpuUisyhGONCkxKvpYyNoYsxrHzxNnbu2AxZRlaqQOeMtz2siyKd2mx47xg0NPSUHPY/FkF&#10;1feleev04exfdtXaT34HCsYo9fw0fH6ASDSke/jW/tIKyklZlfB/J18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z+hdxQAAAN4AAAAPAAAAAAAAAAAAAAAAAJgCAABkcnMv&#10;ZG93bnJldi54bWxQSwUGAAAAAAQABAD1AAAAigMAAAAA&#10;" strokecolor="#4a7ebb" strokeweight="3.5pt">
                  <v:textbox inset="0,0,0,0">
                    <w:txbxContent>
                      <w:p w:rsidR="00862F6C" w:rsidRPr="00862715" w:rsidRDefault="00862F6C" w:rsidP="00EE61C8">
                        <w:pPr>
                          <w:jc w:val="center"/>
                          <w:rPr>
                            <w:rFonts w:ascii="Times New Roman" w:hAnsi="Times New Roman" w:cs="Times New Roman"/>
                            <w:b/>
                            <w:szCs w:val="20"/>
                            <w:lang w:val="fr-FR"/>
                          </w:rPr>
                        </w:pPr>
                        <w:r>
                          <w:rPr>
                            <w:rFonts w:ascii="Times New Roman" w:hAnsi="Times New Roman" w:cs="Times New Roman"/>
                            <w:b/>
                            <w:szCs w:val="20"/>
                            <w:lang w:val="fr-FR"/>
                          </w:rPr>
                          <w:t>14</w:t>
                        </w:r>
                      </w:p>
                    </w:txbxContent>
                  </v:textbox>
                </v:oval>
                <v:group id="Group 13636" o:spid="_x0000_s5165" style="position:absolute;left:2204;top:6586;width:3458;height:624"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C+pMccAAADe&#10;AAAADwAAAAAAAAAAAAAAAACqAgAAZHJzL2Rvd25yZXYueG1sUEsFBgAAAAAEAAQA+gAAAJ4DAAAA&#10;AA==&#10;">
                  <v:rect id="Rectangle 13637" o:spid="_x0000_s5166"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7/KsUA&#10;AADeAAAADwAAAGRycy9kb3ducmV2LnhtbESPQYvCMBSE78L+h/AWvGm6VWStRlkURY9aL3t7Ns+2&#10;u81LaaJWf70RBI/DzHzDTOetqcSFGldaVvDVj0AQZ1aXnCs4pKveNwjnkTVWlknBjRzMZx+dKSba&#10;XnlHl73PRYCwS1BB4X2dSOmyggy6vq2Jg3eyjUEfZJNL3eA1wE0l4ygaSYMlh4UCa1oUlP3vz0bB&#10;sYwPeN+l68iMVwO/bdO/8+9Sqe5n+zMB4an17/CrvdEK4kE8HMLzTr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v8qxQAAAN4AAAAPAAAAAAAAAAAAAAAAAJgCAABkcnMv&#10;ZG93bnJldi54bWxQSwUGAAAAAAQABAD1AAAAigMAAAAA&#10;">
                    <v:textbox>
                      <w:txbxContent>
                        <w:p w:rsidR="00862F6C" w:rsidRPr="00F811DC" w:rsidRDefault="00862F6C" w:rsidP="00EE61C8">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EE61C8">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13638" o:spid="_x0000_s5167"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UGqMgA&#10;AADeAAAADwAAAGRycy9kb3ducmV2LnhtbESPT2vCQBTE70K/w/IKvRTdNFr/RFcphYq9tSp6fWSf&#10;SWj2bbq7jfHbu0LB4zAzv2EWq87UoiXnK8sKXgYJCOLc6ooLBfvdR38KwgdkjbVlUnAhD6vlQ2+B&#10;mbZn/qZ2GwoRIewzVFCG0GRS+rwkg35gG+LonawzGKJ0hdQOzxFuapkmyVgarDgulNjQe0n5z/bP&#10;KJiONu3Rfw6/Dvn4VM/C86Rd/zqlnh67tzmIQF24h//bG60gHaajV7jdiVdAL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tQaoyAAAAN4AAAAPAAAAAAAAAAAAAAAAAJgCAABk&#10;cnMvZG93bnJldi54bWxQSwUGAAAAAAQABAD1AAAAjQMAAAAA&#10;">
                    <v:textbox>
                      <w:txbxContent>
                        <w:p w:rsidR="00862F6C" w:rsidRDefault="00862F6C" w:rsidP="00EE61C8">
                          <w:pPr>
                            <w:rPr>
                              <w:rFonts w:asciiTheme="majorHAnsi" w:hAnsiTheme="majorHAnsi" w:cstheme="majorHAnsi"/>
                              <w:sz w:val="18"/>
                              <w:szCs w:val="18"/>
                            </w:rPr>
                          </w:pPr>
                          <w:r>
                            <w:rPr>
                              <w:rFonts w:asciiTheme="majorHAnsi" w:hAnsiTheme="majorHAnsi" w:cstheme="majorHAnsi"/>
                              <w:sz w:val="18"/>
                              <w:szCs w:val="18"/>
                            </w:rPr>
                            <w:t>Stop EH661</w:t>
                          </w:r>
                          <w:r w:rsidRPr="00F811DC">
                            <w:rPr>
                              <w:rFonts w:asciiTheme="majorHAnsi" w:hAnsiTheme="majorHAnsi" w:cstheme="majorHAnsi"/>
                              <w:sz w:val="18"/>
                              <w:szCs w:val="18"/>
                            </w:rPr>
                            <w:t>A</w:t>
                          </w:r>
                          <w:r>
                            <w:rPr>
                              <w:rFonts w:asciiTheme="majorHAnsi" w:hAnsiTheme="majorHAnsi" w:cstheme="majorHAnsi"/>
                              <w:sz w:val="18"/>
                              <w:szCs w:val="18"/>
                            </w:rPr>
                            <w:t>C</w:t>
                          </w:r>
                        </w:p>
                        <w:p w:rsidR="00862F6C" w:rsidRPr="00F811DC" w:rsidRDefault="00862F6C" w:rsidP="00EE61C8">
                          <w:pPr>
                            <w:rPr>
                              <w:rFonts w:asciiTheme="majorHAnsi" w:hAnsiTheme="majorHAnsi" w:cstheme="majorHAnsi"/>
                              <w:sz w:val="18"/>
                              <w:szCs w:val="18"/>
                            </w:rPr>
                          </w:pPr>
                        </w:p>
                      </w:txbxContent>
                    </v:textbox>
                  </v:shape>
                </v:group>
                <v:oval id="Oval 4851" o:spid="_x0000_s5168" style="position:absolute;left:2107;top:657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TuXsYA&#10;AADeAAAADwAAAGRycy9kb3ducmV2LnhtbESPT2sCMRTE74V+h/AKvRTNdt2KbI1SCoXexD/0/Nw8&#10;N4ubl5CkuvrpjVDocZiZ3zDz5WB7caIQO8cKXscFCOLG6Y5bBbvt12gGIiZkjb1jUnChCMvF48Mc&#10;a+3OvKbTJrUiQzjWqMCk5GspY2PIYhw7T5y9gwsWU5ahlTrgOcNtL8uimEqLHecFg54+DTXHza9V&#10;UK2uzVunjxf/sq/WfvIzUDBGqeen4eMdRKIh/Yf/2t9aQTkpqync7+Qr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TuXsYAAADeAAAADwAAAAAAAAAAAAAAAACYAgAAZHJz&#10;L2Rvd25yZXYueG1sUEsFBgAAAAAEAAQA9QAAAIsDAAAAAA==&#10;" strokecolor="#4a7ebb" strokeweight="3.5pt">
                  <v:textbox inset="0,0,0,0">
                    <w:txbxContent>
                      <w:p w:rsidR="00862F6C" w:rsidRPr="00862715" w:rsidRDefault="00862F6C" w:rsidP="00EE61C8">
                        <w:pPr>
                          <w:jc w:val="center"/>
                          <w:rPr>
                            <w:rFonts w:ascii="Times New Roman" w:hAnsi="Times New Roman" w:cs="Times New Roman"/>
                            <w:b/>
                            <w:szCs w:val="20"/>
                            <w:lang w:val="fr-FR"/>
                          </w:rPr>
                        </w:pPr>
                        <w:r>
                          <w:rPr>
                            <w:rFonts w:ascii="Times New Roman" w:hAnsi="Times New Roman" w:cs="Times New Roman"/>
                            <w:b/>
                            <w:szCs w:val="20"/>
                            <w:lang w:val="fr-FR"/>
                          </w:rPr>
                          <w:t>14</w:t>
                        </w:r>
                      </w:p>
                    </w:txbxContent>
                  </v:textbox>
                </v:oval>
              </v:group>
            </w:pict>
          </mc:Fallback>
        </mc:AlternateContent>
      </w:r>
    </w:p>
    <w:p w:rsidR="00BF2D6A" w:rsidRPr="00052D45" w:rsidRDefault="00BF2D6A" w:rsidP="00313734">
      <w:pPr>
        <w:jc w:val="both"/>
        <w:rPr>
          <w:szCs w:val="20"/>
        </w:rPr>
      </w:pPr>
      <w:r w:rsidRPr="00052D45">
        <w:rPr>
          <w:szCs w:val="20"/>
        </w:rPr>
        <w:t>Liquid mode</w:t>
      </w:r>
    </w:p>
    <w:p w:rsidR="00BF2D6A" w:rsidRPr="00052D45" w:rsidRDefault="00BF2D6A" w:rsidP="00313734">
      <w:pPr>
        <w:jc w:val="both"/>
        <w:rPr>
          <w:szCs w:val="20"/>
        </w:rPr>
      </w:pPr>
    </w:p>
    <w:p w:rsidR="00BF2D6A" w:rsidRPr="00052D45" w:rsidRDefault="00BF2D6A" w:rsidP="00313734">
      <w:pPr>
        <w:jc w:val="both"/>
        <w:rPr>
          <w:szCs w:val="20"/>
        </w:rPr>
      </w:pPr>
    </w:p>
    <w:p w:rsidR="00BF2D6A" w:rsidRPr="00052D45" w:rsidRDefault="00BF2D6A" w:rsidP="00313734">
      <w:pPr>
        <w:jc w:val="both"/>
        <w:rPr>
          <w:szCs w:val="20"/>
        </w:rPr>
      </w:pPr>
    </w:p>
    <w:p w:rsidR="00BF2D6A" w:rsidRPr="00052D45" w:rsidRDefault="00BF2D6A" w:rsidP="00313734">
      <w:pPr>
        <w:jc w:val="both"/>
        <w:rPr>
          <w:szCs w:val="20"/>
        </w:rPr>
      </w:pPr>
    </w:p>
    <w:p w:rsidR="00BF2D6A" w:rsidRPr="00052D45" w:rsidRDefault="00BF2D6A" w:rsidP="00313734">
      <w:pPr>
        <w:jc w:val="both"/>
        <w:rPr>
          <w:szCs w:val="20"/>
        </w:rPr>
      </w:pPr>
    </w:p>
    <w:p w:rsidR="00BF2D6A" w:rsidRPr="00052D45" w:rsidRDefault="00BF2D6A" w:rsidP="00313734">
      <w:pPr>
        <w:jc w:val="both"/>
        <w:rPr>
          <w:szCs w:val="20"/>
        </w:rPr>
      </w:pPr>
    </w:p>
    <w:p w:rsidR="00BF2D6A" w:rsidRPr="00052D45" w:rsidRDefault="00BF2D6A" w:rsidP="00313734">
      <w:pPr>
        <w:jc w:val="both"/>
        <w:rPr>
          <w:szCs w:val="20"/>
        </w:rPr>
      </w:pPr>
    </w:p>
    <w:p w:rsidR="00BF2D6A" w:rsidRPr="00052D45" w:rsidRDefault="00BF2D6A" w:rsidP="00313734">
      <w:pPr>
        <w:jc w:val="both"/>
        <w:rPr>
          <w:szCs w:val="20"/>
        </w:rPr>
      </w:pPr>
    </w:p>
    <w:p w:rsidR="00BF2D6A" w:rsidRPr="00052D45" w:rsidRDefault="00BF2D6A" w:rsidP="00313734">
      <w:pPr>
        <w:jc w:val="both"/>
        <w:rPr>
          <w:szCs w:val="20"/>
        </w:rPr>
      </w:pPr>
    </w:p>
    <w:p w:rsidR="00744D04" w:rsidRPr="00052D45" w:rsidRDefault="00744D04" w:rsidP="00313734">
      <w:pPr>
        <w:jc w:val="both"/>
        <w:rPr>
          <w:szCs w:val="20"/>
        </w:rPr>
      </w:pPr>
    </w:p>
    <w:p w:rsidR="00744D04" w:rsidRDefault="00744D04" w:rsidP="00313734">
      <w:pPr>
        <w:jc w:val="both"/>
        <w:rPr>
          <w:szCs w:val="20"/>
        </w:rPr>
      </w:pPr>
    </w:p>
    <w:p w:rsidR="002E47A6" w:rsidRDefault="002E47A6" w:rsidP="00313734">
      <w:pPr>
        <w:jc w:val="both"/>
        <w:rPr>
          <w:szCs w:val="20"/>
        </w:rPr>
      </w:pPr>
    </w:p>
    <w:p w:rsidR="002E47A6" w:rsidRDefault="002E47A6" w:rsidP="00313734">
      <w:pPr>
        <w:jc w:val="both"/>
        <w:rPr>
          <w:szCs w:val="20"/>
        </w:rPr>
      </w:pPr>
    </w:p>
    <w:p w:rsidR="002E47A6" w:rsidRDefault="002E47A6" w:rsidP="00313734">
      <w:pPr>
        <w:jc w:val="both"/>
        <w:rPr>
          <w:szCs w:val="20"/>
        </w:rPr>
      </w:pPr>
    </w:p>
    <w:p w:rsidR="002E47A6" w:rsidRDefault="002E47A6" w:rsidP="00313734">
      <w:pPr>
        <w:jc w:val="both"/>
        <w:rPr>
          <w:szCs w:val="20"/>
        </w:rPr>
      </w:pPr>
    </w:p>
    <w:p w:rsidR="002E47A6" w:rsidRDefault="002E47A6" w:rsidP="00313734">
      <w:pPr>
        <w:jc w:val="both"/>
        <w:rPr>
          <w:szCs w:val="20"/>
        </w:rPr>
      </w:pPr>
    </w:p>
    <w:p w:rsidR="002E47A6" w:rsidRDefault="002E47A6" w:rsidP="00313734">
      <w:pPr>
        <w:jc w:val="both"/>
        <w:rPr>
          <w:szCs w:val="20"/>
        </w:rPr>
      </w:pPr>
    </w:p>
    <w:p w:rsidR="002E47A6" w:rsidRDefault="002E47A6" w:rsidP="00313734">
      <w:pPr>
        <w:jc w:val="both"/>
        <w:rPr>
          <w:szCs w:val="20"/>
        </w:rPr>
      </w:pPr>
    </w:p>
    <w:p w:rsidR="002E47A6" w:rsidRDefault="002E47A6" w:rsidP="00313734">
      <w:pPr>
        <w:jc w:val="both"/>
        <w:rPr>
          <w:szCs w:val="20"/>
        </w:rPr>
      </w:pPr>
    </w:p>
    <w:p w:rsidR="002E47A6" w:rsidRDefault="002E47A6" w:rsidP="00313734">
      <w:pPr>
        <w:jc w:val="both"/>
        <w:rPr>
          <w:szCs w:val="20"/>
        </w:rPr>
      </w:pPr>
    </w:p>
    <w:p w:rsidR="002E47A6" w:rsidRDefault="002E47A6" w:rsidP="00313734">
      <w:pPr>
        <w:jc w:val="both"/>
        <w:rPr>
          <w:szCs w:val="20"/>
        </w:rPr>
      </w:pPr>
    </w:p>
    <w:p w:rsidR="002E47A6" w:rsidRDefault="002E47A6" w:rsidP="00313734">
      <w:pPr>
        <w:jc w:val="both"/>
        <w:rPr>
          <w:szCs w:val="20"/>
        </w:rPr>
      </w:pPr>
    </w:p>
    <w:p w:rsidR="002E47A6" w:rsidRDefault="002E47A6" w:rsidP="00313734">
      <w:pPr>
        <w:jc w:val="both"/>
        <w:rPr>
          <w:szCs w:val="20"/>
        </w:rPr>
      </w:pPr>
    </w:p>
    <w:p w:rsidR="002E47A6" w:rsidRDefault="002E47A6" w:rsidP="00313734">
      <w:pPr>
        <w:jc w:val="both"/>
        <w:rPr>
          <w:szCs w:val="20"/>
        </w:rPr>
      </w:pPr>
    </w:p>
    <w:p w:rsidR="002E47A6" w:rsidRDefault="002E47A6" w:rsidP="00313734">
      <w:pPr>
        <w:jc w:val="both"/>
        <w:rPr>
          <w:szCs w:val="20"/>
        </w:rPr>
      </w:pPr>
    </w:p>
    <w:p w:rsidR="002E47A6" w:rsidRDefault="002E47A6" w:rsidP="00313734">
      <w:pPr>
        <w:jc w:val="both"/>
        <w:rPr>
          <w:szCs w:val="20"/>
        </w:rPr>
      </w:pPr>
    </w:p>
    <w:p w:rsidR="009E21DF" w:rsidRDefault="009E21DF" w:rsidP="00313734">
      <w:pPr>
        <w:jc w:val="both"/>
        <w:rPr>
          <w:szCs w:val="20"/>
        </w:rPr>
      </w:pPr>
    </w:p>
    <w:p w:rsidR="00313734" w:rsidRPr="00150691" w:rsidRDefault="00C51A7F" w:rsidP="00313734">
      <w:pPr>
        <w:jc w:val="both"/>
        <w:rPr>
          <w:szCs w:val="20"/>
        </w:rPr>
      </w:pPr>
      <w:r w:rsidRPr="00150691">
        <w:rPr>
          <w:szCs w:val="20"/>
        </w:rPr>
        <w:t xml:space="preserve">Table </w:t>
      </w:r>
      <w:r w:rsidR="00150691" w:rsidRPr="00150691">
        <w:rPr>
          <w:szCs w:val="20"/>
        </w:rPr>
        <w:t xml:space="preserve">10: Insert Warm-up </w:t>
      </w:r>
      <w:r w:rsidR="00611179">
        <w:rPr>
          <w:szCs w:val="20"/>
        </w:rPr>
        <w:t>–</w:t>
      </w:r>
      <w:r w:rsidRPr="00150691">
        <w:rPr>
          <w:szCs w:val="20"/>
        </w:rPr>
        <w:t xml:space="preserve"> Helium circuit</w:t>
      </w:r>
      <w:r w:rsidR="005325F1" w:rsidRPr="00150691">
        <w:rPr>
          <w:szCs w:val="20"/>
        </w:rPr>
        <w:t>s</w:t>
      </w:r>
      <w:r w:rsidR="00150691" w:rsidRPr="00150691">
        <w:rPr>
          <w:szCs w:val="20"/>
        </w:rPr>
        <w:t xml:space="preserve"> </w:t>
      </w:r>
      <w:r w:rsidR="00150691">
        <w:rPr>
          <w:szCs w:val="20"/>
        </w:rPr>
        <w:t>– Liquid insert</w:t>
      </w:r>
    </w:p>
    <w:p w:rsidR="009A7F82" w:rsidRPr="00150691" w:rsidRDefault="009A7F82" w:rsidP="009A7F82">
      <w:pPr>
        <w:rPr>
          <w:szCs w:val="20"/>
        </w:rPr>
      </w:pPr>
    </w:p>
    <w:tbl>
      <w:tblPr>
        <w:tblStyle w:val="TableGrid"/>
        <w:tblW w:w="0" w:type="auto"/>
        <w:tblInd w:w="108" w:type="dxa"/>
        <w:tblLook w:val="00A0" w:firstRow="1" w:lastRow="0" w:firstColumn="1" w:lastColumn="0" w:noHBand="0" w:noVBand="0"/>
      </w:tblPr>
      <w:tblGrid>
        <w:gridCol w:w="1510"/>
        <w:gridCol w:w="1609"/>
        <w:gridCol w:w="1276"/>
        <w:gridCol w:w="1984"/>
        <w:gridCol w:w="1647"/>
        <w:gridCol w:w="1436"/>
      </w:tblGrid>
      <w:tr w:rsidR="004A0CB9" w:rsidRPr="0051716F" w:rsidTr="00C11955">
        <w:tc>
          <w:tcPr>
            <w:tcW w:w="1510" w:type="dxa"/>
          </w:tcPr>
          <w:p w:rsidR="004A0CB9" w:rsidRPr="0045641A" w:rsidRDefault="004A0CB9" w:rsidP="00397D21">
            <w:pPr>
              <w:rPr>
                <w:sz w:val="18"/>
                <w:szCs w:val="18"/>
              </w:rPr>
            </w:pPr>
            <w:r w:rsidRPr="0045641A">
              <w:rPr>
                <w:sz w:val="18"/>
                <w:szCs w:val="18"/>
              </w:rPr>
              <w:t>Heater</w:t>
            </w:r>
          </w:p>
        </w:tc>
        <w:tc>
          <w:tcPr>
            <w:tcW w:w="1609" w:type="dxa"/>
          </w:tcPr>
          <w:p w:rsidR="004A0CB9" w:rsidRPr="0045641A" w:rsidRDefault="00C11955" w:rsidP="00C11955">
            <w:pPr>
              <w:rPr>
                <w:sz w:val="18"/>
                <w:szCs w:val="18"/>
              </w:rPr>
            </w:pPr>
            <w:r>
              <w:rPr>
                <w:sz w:val="18"/>
                <w:szCs w:val="18"/>
              </w:rPr>
              <w:t>Pt t</w:t>
            </w:r>
            <w:r w:rsidR="004A0CB9" w:rsidRPr="0045641A">
              <w:rPr>
                <w:sz w:val="18"/>
                <w:szCs w:val="18"/>
              </w:rPr>
              <w:t>hermometer</w:t>
            </w:r>
          </w:p>
        </w:tc>
        <w:tc>
          <w:tcPr>
            <w:tcW w:w="1276" w:type="dxa"/>
          </w:tcPr>
          <w:p w:rsidR="004A0CB9" w:rsidRPr="0045641A" w:rsidRDefault="004A0CB9" w:rsidP="00397D21">
            <w:pPr>
              <w:rPr>
                <w:sz w:val="18"/>
                <w:szCs w:val="18"/>
              </w:rPr>
            </w:pPr>
            <w:r w:rsidRPr="0045641A">
              <w:rPr>
                <w:sz w:val="18"/>
                <w:szCs w:val="18"/>
              </w:rPr>
              <w:t>Level</w:t>
            </w:r>
          </w:p>
        </w:tc>
        <w:tc>
          <w:tcPr>
            <w:tcW w:w="1984" w:type="dxa"/>
          </w:tcPr>
          <w:p w:rsidR="004A0CB9" w:rsidRPr="0045641A" w:rsidRDefault="004A0CB9" w:rsidP="00397D21">
            <w:pPr>
              <w:rPr>
                <w:sz w:val="18"/>
                <w:szCs w:val="18"/>
              </w:rPr>
            </w:pPr>
            <w:r w:rsidRPr="0045641A">
              <w:rPr>
                <w:sz w:val="18"/>
                <w:szCs w:val="18"/>
              </w:rPr>
              <w:t>Temperature setpoint</w:t>
            </w:r>
          </w:p>
        </w:tc>
        <w:tc>
          <w:tcPr>
            <w:tcW w:w="1647" w:type="dxa"/>
          </w:tcPr>
          <w:p w:rsidR="004A0CB9" w:rsidRPr="004A0CB9" w:rsidRDefault="00C11955" w:rsidP="00285846">
            <w:pPr>
              <w:rPr>
                <w:sz w:val="18"/>
                <w:szCs w:val="18"/>
              </w:rPr>
            </w:pPr>
            <w:r>
              <w:rPr>
                <w:sz w:val="18"/>
                <w:szCs w:val="18"/>
              </w:rPr>
              <w:t>CX t</w:t>
            </w:r>
            <w:r w:rsidR="004A0CB9" w:rsidRPr="004A0CB9">
              <w:rPr>
                <w:sz w:val="18"/>
                <w:szCs w:val="18"/>
              </w:rPr>
              <w:t>hermometer</w:t>
            </w:r>
          </w:p>
        </w:tc>
        <w:tc>
          <w:tcPr>
            <w:tcW w:w="1436" w:type="dxa"/>
          </w:tcPr>
          <w:p w:rsidR="004A0CB9" w:rsidRPr="004A0CB9" w:rsidRDefault="004A0CB9" w:rsidP="00285846">
            <w:pPr>
              <w:rPr>
                <w:sz w:val="18"/>
                <w:szCs w:val="18"/>
              </w:rPr>
            </w:pPr>
            <w:r w:rsidRPr="004A0CB9">
              <w:rPr>
                <w:sz w:val="18"/>
                <w:szCs w:val="18"/>
              </w:rPr>
              <w:t>Temperature threshold</w:t>
            </w:r>
          </w:p>
        </w:tc>
      </w:tr>
      <w:tr w:rsidR="004A0CB9" w:rsidRPr="0051716F" w:rsidTr="00C11955">
        <w:trPr>
          <w:trHeight w:val="785"/>
        </w:trPr>
        <w:tc>
          <w:tcPr>
            <w:tcW w:w="1510" w:type="dxa"/>
          </w:tcPr>
          <w:p w:rsidR="004A0CB9" w:rsidRPr="0045641A" w:rsidRDefault="004A0CB9" w:rsidP="002D6968">
            <w:pPr>
              <w:spacing w:before="60"/>
              <w:rPr>
                <w:sz w:val="18"/>
                <w:szCs w:val="18"/>
              </w:rPr>
            </w:pPr>
            <w:r w:rsidRPr="0045641A">
              <w:rPr>
                <w:sz w:val="18"/>
                <w:szCs w:val="18"/>
              </w:rPr>
              <w:t>EH660AC</w:t>
            </w:r>
          </w:p>
          <w:p w:rsidR="004A0CB9" w:rsidRPr="0045641A" w:rsidRDefault="004A0CB9" w:rsidP="002D6968">
            <w:pPr>
              <w:spacing w:before="60"/>
              <w:rPr>
                <w:sz w:val="18"/>
                <w:szCs w:val="18"/>
              </w:rPr>
            </w:pPr>
            <w:r w:rsidRPr="0045641A">
              <w:rPr>
                <w:sz w:val="18"/>
                <w:szCs w:val="18"/>
              </w:rPr>
              <w:t>EH661AC</w:t>
            </w:r>
          </w:p>
          <w:p w:rsidR="004A0CB9" w:rsidRPr="0045641A" w:rsidRDefault="004A0CB9" w:rsidP="0045641A">
            <w:pPr>
              <w:spacing w:before="60" w:after="60"/>
              <w:rPr>
                <w:sz w:val="18"/>
                <w:szCs w:val="18"/>
              </w:rPr>
            </w:pPr>
            <w:r w:rsidRPr="0045641A">
              <w:rPr>
                <w:sz w:val="18"/>
                <w:szCs w:val="18"/>
              </w:rPr>
              <w:t>EH670AC</w:t>
            </w:r>
          </w:p>
        </w:tc>
        <w:tc>
          <w:tcPr>
            <w:tcW w:w="1609" w:type="dxa"/>
          </w:tcPr>
          <w:p w:rsidR="004A0CB9" w:rsidRPr="0045641A" w:rsidRDefault="004A0CB9" w:rsidP="002D6968">
            <w:pPr>
              <w:spacing w:before="60"/>
              <w:rPr>
                <w:sz w:val="18"/>
                <w:szCs w:val="18"/>
              </w:rPr>
            </w:pPr>
            <w:r w:rsidRPr="0045641A">
              <w:rPr>
                <w:sz w:val="18"/>
                <w:szCs w:val="18"/>
              </w:rPr>
              <w:t>TT660AC</w:t>
            </w:r>
          </w:p>
          <w:p w:rsidR="004A0CB9" w:rsidRPr="0045641A" w:rsidRDefault="004A0CB9" w:rsidP="002D6968">
            <w:pPr>
              <w:spacing w:before="60"/>
              <w:rPr>
                <w:sz w:val="18"/>
                <w:szCs w:val="18"/>
              </w:rPr>
            </w:pPr>
            <w:r w:rsidRPr="0045641A">
              <w:rPr>
                <w:sz w:val="18"/>
                <w:szCs w:val="18"/>
              </w:rPr>
              <w:t>TT661AC</w:t>
            </w:r>
          </w:p>
          <w:p w:rsidR="004A0CB9" w:rsidRPr="0045641A" w:rsidRDefault="004A0CB9" w:rsidP="002D6968">
            <w:pPr>
              <w:spacing w:before="60"/>
              <w:rPr>
                <w:sz w:val="18"/>
                <w:szCs w:val="18"/>
              </w:rPr>
            </w:pPr>
            <w:r w:rsidRPr="0045641A">
              <w:rPr>
                <w:sz w:val="18"/>
                <w:szCs w:val="18"/>
              </w:rPr>
              <w:t>TT670AC</w:t>
            </w:r>
          </w:p>
        </w:tc>
        <w:tc>
          <w:tcPr>
            <w:tcW w:w="1276" w:type="dxa"/>
          </w:tcPr>
          <w:p w:rsidR="004A0CB9" w:rsidRPr="0045641A" w:rsidRDefault="004A0CB9" w:rsidP="002D6968">
            <w:pPr>
              <w:spacing w:before="60"/>
              <w:rPr>
                <w:sz w:val="18"/>
                <w:szCs w:val="18"/>
              </w:rPr>
            </w:pPr>
            <w:r w:rsidRPr="0045641A">
              <w:rPr>
                <w:sz w:val="18"/>
                <w:szCs w:val="18"/>
              </w:rPr>
              <w:t xml:space="preserve">LI670 </w:t>
            </w:r>
          </w:p>
          <w:p w:rsidR="004A0CB9" w:rsidRPr="0045641A" w:rsidRDefault="004A0CB9" w:rsidP="002D6968">
            <w:pPr>
              <w:spacing w:before="60"/>
              <w:rPr>
                <w:sz w:val="18"/>
                <w:szCs w:val="18"/>
              </w:rPr>
            </w:pPr>
            <w:r w:rsidRPr="0045641A">
              <w:rPr>
                <w:sz w:val="18"/>
                <w:szCs w:val="18"/>
              </w:rPr>
              <w:t xml:space="preserve">LI670 </w:t>
            </w:r>
          </w:p>
          <w:p w:rsidR="004A0CB9" w:rsidRPr="0045641A" w:rsidRDefault="004A0CB9" w:rsidP="002D6968">
            <w:pPr>
              <w:spacing w:before="60"/>
              <w:rPr>
                <w:sz w:val="18"/>
                <w:szCs w:val="18"/>
              </w:rPr>
            </w:pPr>
          </w:p>
        </w:tc>
        <w:tc>
          <w:tcPr>
            <w:tcW w:w="1984" w:type="dxa"/>
          </w:tcPr>
          <w:p w:rsidR="004A0CB9" w:rsidRPr="0045641A" w:rsidRDefault="004A0CB9" w:rsidP="005325F1">
            <w:pPr>
              <w:spacing w:before="60"/>
              <w:rPr>
                <w:sz w:val="18"/>
                <w:szCs w:val="18"/>
              </w:rPr>
            </w:pPr>
            <w:r w:rsidRPr="0045641A">
              <w:rPr>
                <w:sz w:val="18"/>
                <w:szCs w:val="18"/>
              </w:rPr>
              <w:t>TT660setpoint</w:t>
            </w:r>
          </w:p>
          <w:p w:rsidR="004A0CB9" w:rsidRPr="0045641A" w:rsidRDefault="004A0CB9" w:rsidP="005325F1">
            <w:pPr>
              <w:spacing w:before="60"/>
              <w:rPr>
                <w:sz w:val="18"/>
                <w:szCs w:val="18"/>
              </w:rPr>
            </w:pPr>
            <w:r w:rsidRPr="0045641A">
              <w:rPr>
                <w:sz w:val="18"/>
                <w:szCs w:val="18"/>
              </w:rPr>
              <w:t>TT661setpoint</w:t>
            </w:r>
          </w:p>
          <w:p w:rsidR="004A0CB9" w:rsidRPr="0045641A" w:rsidRDefault="004A0CB9" w:rsidP="005325F1">
            <w:pPr>
              <w:spacing w:before="60"/>
              <w:rPr>
                <w:sz w:val="18"/>
                <w:szCs w:val="18"/>
              </w:rPr>
            </w:pPr>
            <w:r w:rsidRPr="0045641A">
              <w:rPr>
                <w:sz w:val="18"/>
                <w:szCs w:val="18"/>
              </w:rPr>
              <w:t>TT670setpoint</w:t>
            </w:r>
          </w:p>
        </w:tc>
        <w:tc>
          <w:tcPr>
            <w:tcW w:w="1647" w:type="dxa"/>
          </w:tcPr>
          <w:p w:rsidR="004A0CB9" w:rsidRDefault="004A0CB9" w:rsidP="00285846">
            <w:pPr>
              <w:spacing w:before="60"/>
              <w:rPr>
                <w:sz w:val="18"/>
                <w:szCs w:val="18"/>
              </w:rPr>
            </w:pPr>
            <w:r>
              <w:rPr>
                <w:sz w:val="18"/>
                <w:szCs w:val="18"/>
              </w:rPr>
              <w:t>TT663</w:t>
            </w:r>
          </w:p>
          <w:p w:rsidR="004A0CB9" w:rsidRPr="004A0CB9" w:rsidRDefault="004A0CB9" w:rsidP="00285846">
            <w:pPr>
              <w:spacing w:before="60"/>
              <w:rPr>
                <w:sz w:val="18"/>
                <w:szCs w:val="18"/>
              </w:rPr>
            </w:pPr>
            <w:r>
              <w:rPr>
                <w:sz w:val="18"/>
                <w:szCs w:val="18"/>
              </w:rPr>
              <w:t>TT663</w:t>
            </w:r>
          </w:p>
        </w:tc>
        <w:tc>
          <w:tcPr>
            <w:tcW w:w="1436" w:type="dxa"/>
          </w:tcPr>
          <w:p w:rsidR="004A0CB9" w:rsidRDefault="004A0CB9" w:rsidP="00285846">
            <w:pPr>
              <w:spacing w:before="60"/>
              <w:rPr>
                <w:sz w:val="18"/>
                <w:szCs w:val="18"/>
              </w:rPr>
            </w:pPr>
            <w:r>
              <w:rPr>
                <w:sz w:val="18"/>
                <w:szCs w:val="18"/>
              </w:rPr>
              <w:t>50K</w:t>
            </w:r>
          </w:p>
          <w:p w:rsidR="004A0CB9" w:rsidRPr="004A0CB9" w:rsidRDefault="004A0CB9" w:rsidP="00285846">
            <w:pPr>
              <w:spacing w:before="60"/>
              <w:rPr>
                <w:sz w:val="18"/>
                <w:szCs w:val="18"/>
              </w:rPr>
            </w:pPr>
            <w:r>
              <w:rPr>
                <w:sz w:val="18"/>
                <w:szCs w:val="18"/>
              </w:rPr>
              <w:t>50K</w:t>
            </w:r>
          </w:p>
        </w:tc>
      </w:tr>
    </w:tbl>
    <w:p w:rsidR="009A7F82" w:rsidRPr="0051716F" w:rsidRDefault="009A7F82" w:rsidP="00313734">
      <w:pPr>
        <w:jc w:val="both"/>
        <w:rPr>
          <w:szCs w:val="20"/>
        </w:rPr>
      </w:pPr>
    </w:p>
    <w:p w:rsidR="00BF2D6A" w:rsidRDefault="00BF2D6A" w:rsidP="00313734">
      <w:pPr>
        <w:jc w:val="both"/>
        <w:rPr>
          <w:szCs w:val="20"/>
        </w:rPr>
      </w:pPr>
    </w:p>
    <w:p w:rsidR="009E21DF" w:rsidRDefault="009E21DF" w:rsidP="00313734">
      <w:pPr>
        <w:jc w:val="both"/>
        <w:rPr>
          <w:szCs w:val="20"/>
        </w:rPr>
      </w:pPr>
    </w:p>
    <w:p w:rsidR="009E21DF" w:rsidRDefault="009E21DF" w:rsidP="00313734">
      <w:pPr>
        <w:jc w:val="both"/>
        <w:rPr>
          <w:szCs w:val="20"/>
        </w:rPr>
      </w:pPr>
    </w:p>
    <w:p w:rsidR="009E21DF" w:rsidRDefault="009E21DF" w:rsidP="00313734">
      <w:pPr>
        <w:jc w:val="both"/>
        <w:rPr>
          <w:szCs w:val="20"/>
        </w:rPr>
      </w:pPr>
    </w:p>
    <w:p w:rsidR="009E21DF" w:rsidRDefault="009E21DF" w:rsidP="00313734">
      <w:pPr>
        <w:jc w:val="both"/>
        <w:rPr>
          <w:szCs w:val="20"/>
        </w:rPr>
      </w:pPr>
    </w:p>
    <w:p w:rsidR="009E21DF" w:rsidRDefault="009E21DF" w:rsidP="00313734">
      <w:pPr>
        <w:jc w:val="both"/>
        <w:rPr>
          <w:szCs w:val="20"/>
        </w:rPr>
      </w:pPr>
    </w:p>
    <w:p w:rsidR="009E21DF" w:rsidRDefault="009E21DF" w:rsidP="00313734">
      <w:pPr>
        <w:jc w:val="both"/>
        <w:rPr>
          <w:szCs w:val="20"/>
        </w:rPr>
      </w:pPr>
    </w:p>
    <w:p w:rsidR="009E21DF" w:rsidRDefault="009E21DF" w:rsidP="00313734">
      <w:pPr>
        <w:jc w:val="both"/>
        <w:rPr>
          <w:szCs w:val="20"/>
        </w:rPr>
      </w:pPr>
    </w:p>
    <w:p w:rsidR="009E21DF" w:rsidRDefault="009E21DF" w:rsidP="00313734">
      <w:pPr>
        <w:jc w:val="both"/>
        <w:rPr>
          <w:szCs w:val="20"/>
        </w:rPr>
      </w:pPr>
    </w:p>
    <w:p w:rsidR="009E21DF" w:rsidRDefault="009E21DF" w:rsidP="00313734">
      <w:pPr>
        <w:jc w:val="both"/>
        <w:rPr>
          <w:szCs w:val="20"/>
        </w:rPr>
      </w:pPr>
    </w:p>
    <w:p w:rsidR="009E21DF" w:rsidRDefault="009E21DF" w:rsidP="00313734">
      <w:pPr>
        <w:jc w:val="both"/>
        <w:rPr>
          <w:szCs w:val="20"/>
        </w:rPr>
      </w:pPr>
    </w:p>
    <w:p w:rsidR="009E21DF" w:rsidRDefault="009E21DF" w:rsidP="00313734">
      <w:pPr>
        <w:jc w:val="both"/>
        <w:rPr>
          <w:szCs w:val="20"/>
        </w:rPr>
      </w:pPr>
    </w:p>
    <w:p w:rsidR="009E21DF" w:rsidRDefault="009E21DF" w:rsidP="00313734">
      <w:pPr>
        <w:jc w:val="both"/>
        <w:rPr>
          <w:szCs w:val="20"/>
        </w:rPr>
      </w:pPr>
    </w:p>
    <w:p w:rsidR="009E21DF" w:rsidRDefault="009E21DF" w:rsidP="00313734">
      <w:pPr>
        <w:jc w:val="both"/>
        <w:rPr>
          <w:szCs w:val="20"/>
        </w:rPr>
      </w:pPr>
    </w:p>
    <w:p w:rsidR="009E21DF" w:rsidRDefault="009E21DF" w:rsidP="00313734">
      <w:pPr>
        <w:jc w:val="both"/>
        <w:rPr>
          <w:szCs w:val="20"/>
        </w:rPr>
      </w:pPr>
    </w:p>
    <w:p w:rsidR="009E21DF" w:rsidRDefault="009E21DF" w:rsidP="00313734">
      <w:pPr>
        <w:jc w:val="both"/>
        <w:rPr>
          <w:szCs w:val="20"/>
        </w:rPr>
      </w:pPr>
    </w:p>
    <w:p w:rsidR="009E21DF" w:rsidRDefault="009E21DF" w:rsidP="00313734">
      <w:pPr>
        <w:jc w:val="both"/>
        <w:rPr>
          <w:szCs w:val="20"/>
        </w:rPr>
      </w:pPr>
    </w:p>
    <w:p w:rsidR="009E21DF" w:rsidRDefault="009E21DF" w:rsidP="00313734">
      <w:pPr>
        <w:jc w:val="both"/>
        <w:rPr>
          <w:szCs w:val="20"/>
        </w:rPr>
      </w:pPr>
    </w:p>
    <w:p w:rsidR="009E21DF" w:rsidRDefault="009E21DF" w:rsidP="00313734">
      <w:pPr>
        <w:jc w:val="both"/>
        <w:rPr>
          <w:szCs w:val="20"/>
        </w:rPr>
      </w:pPr>
    </w:p>
    <w:p w:rsidR="009E21DF" w:rsidRDefault="009E21DF" w:rsidP="00313734">
      <w:pPr>
        <w:jc w:val="both"/>
        <w:rPr>
          <w:szCs w:val="20"/>
        </w:rPr>
      </w:pPr>
    </w:p>
    <w:p w:rsidR="009E21DF" w:rsidRDefault="009E21DF" w:rsidP="00313734">
      <w:pPr>
        <w:jc w:val="both"/>
        <w:rPr>
          <w:szCs w:val="20"/>
        </w:rPr>
      </w:pPr>
    </w:p>
    <w:p w:rsidR="009E21DF" w:rsidRDefault="009E21DF" w:rsidP="00313734">
      <w:pPr>
        <w:jc w:val="both"/>
        <w:rPr>
          <w:szCs w:val="20"/>
        </w:rPr>
      </w:pPr>
    </w:p>
    <w:p w:rsidR="009E21DF" w:rsidRDefault="009E21DF" w:rsidP="00313734">
      <w:pPr>
        <w:jc w:val="both"/>
        <w:rPr>
          <w:szCs w:val="20"/>
        </w:rPr>
      </w:pPr>
    </w:p>
    <w:p w:rsidR="009E21DF" w:rsidRDefault="009E21DF" w:rsidP="00313734">
      <w:pPr>
        <w:jc w:val="both"/>
        <w:rPr>
          <w:szCs w:val="20"/>
        </w:rPr>
      </w:pPr>
    </w:p>
    <w:p w:rsidR="00BF2D6A" w:rsidRDefault="0023450B" w:rsidP="00313734">
      <w:pPr>
        <w:jc w:val="both"/>
        <w:rPr>
          <w:szCs w:val="20"/>
        </w:rPr>
      </w:pPr>
      <w:r>
        <w:rPr>
          <w:noProof/>
          <w:szCs w:val="20"/>
          <w:lang w:val="sv-SE" w:eastAsia="sv-SE"/>
        </w:rPr>
        <mc:AlternateContent>
          <mc:Choice Requires="wpg">
            <w:drawing>
              <wp:anchor distT="0" distB="0" distL="114300" distR="114300" simplePos="0" relativeHeight="276759040" behindDoc="0" locked="0" layoutInCell="1" allowOverlap="1">
                <wp:simplePos x="0" y="0"/>
                <wp:positionH relativeFrom="column">
                  <wp:posOffset>-45720</wp:posOffset>
                </wp:positionH>
                <wp:positionV relativeFrom="paragraph">
                  <wp:posOffset>50800</wp:posOffset>
                </wp:positionV>
                <wp:extent cx="6036945" cy="4815840"/>
                <wp:effectExtent l="30480" t="22225" r="28575" b="29210"/>
                <wp:wrapNone/>
                <wp:docPr id="23160" name="Group 4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6945" cy="4815840"/>
                          <a:chOff x="1333" y="1443"/>
                          <a:chExt cx="9507" cy="7584"/>
                        </a:xfrm>
                      </wpg:grpSpPr>
                      <wps:wsp>
                        <wps:cNvPr id="23161" name="Text Box 3100"/>
                        <wps:cNvSpPr txBox="1">
                          <a:spLocks noChangeArrowheads="1"/>
                        </wps:cNvSpPr>
                        <wps:spPr bwMode="auto">
                          <a:xfrm>
                            <a:off x="6820" y="2193"/>
                            <a:ext cx="2823"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4A7EBB"/>
                                </a:solidFill>
                                <a:miter lim="800000"/>
                                <a:headEnd/>
                                <a:tailEnd/>
                              </a14:hiddenLine>
                            </a:ext>
                          </a:extLst>
                        </wps:spPr>
                        <wps:txbx>
                          <w:txbxContent>
                            <w:p w:rsidR="00862F6C" w:rsidRPr="00633AC4" w:rsidRDefault="00862F6C" w:rsidP="00B66148">
                              <w:pPr>
                                <w:rPr>
                                  <w:sz w:val="18"/>
                                  <w:szCs w:val="18"/>
                                </w:rPr>
                              </w:pPr>
                              <w:r w:rsidRPr="00633AC4">
                                <w:rPr>
                                  <w:sz w:val="18"/>
                                  <w:szCs w:val="18"/>
                                </w:rPr>
                                <w:t>Sequence 10 to 20 are stopped</w:t>
                              </w:r>
                            </w:p>
                          </w:txbxContent>
                        </wps:txbx>
                        <wps:bodyPr rot="0" vert="horz" wrap="square" lIns="0" tIns="0" rIns="0" bIns="0" anchor="t" anchorCtr="0" upright="1">
                          <a:noAutofit/>
                        </wps:bodyPr>
                      </wps:wsp>
                      <wps:wsp>
                        <wps:cNvPr id="23162" name="AutoShape 3282"/>
                        <wps:cNvSpPr>
                          <a:spLocks noChangeArrowheads="1"/>
                        </wps:cNvSpPr>
                        <wps:spPr bwMode="auto">
                          <a:xfrm>
                            <a:off x="1333" y="2481"/>
                            <a:ext cx="9507" cy="6546"/>
                          </a:xfrm>
                          <a:prstGeom prst="roundRect">
                            <a:avLst>
                              <a:gd name="adj" fmla="val 16667"/>
                            </a:avLst>
                          </a:pr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91440" rIns="91440" bIns="91440" anchor="t" anchorCtr="0" upright="1">
                          <a:noAutofit/>
                        </wps:bodyPr>
                      </wps:wsp>
                      <wps:wsp>
                        <wps:cNvPr id="23163" name="Text Box 3097"/>
                        <wps:cNvSpPr txBox="1">
                          <a:spLocks noChangeArrowheads="1"/>
                        </wps:cNvSpPr>
                        <wps:spPr bwMode="auto">
                          <a:xfrm>
                            <a:off x="2485" y="2623"/>
                            <a:ext cx="1260" cy="42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DF61A7" w:rsidRDefault="00862F6C" w:rsidP="00B66148">
                              <w:pPr>
                                <w:rPr>
                                  <w:color w:val="FF0000"/>
                                </w:rPr>
                              </w:pPr>
                              <w:r>
                                <w:rPr>
                                  <w:color w:val="FF0000"/>
                                </w:rPr>
                                <w:t>Subsequence</w:t>
                              </w:r>
                            </w:p>
                          </w:txbxContent>
                        </wps:txbx>
                        <wps:bodyPr rot="0" vert="horz" wrap="square" lIns="0" tIns="0" rIns="0" bIns="0" anchor="t" anchorCtr="0" upright="1">
                          <a:noAutofit/>
                        </wps:bodyPr>
                      </wps:wsp>
                      <wps:wsp>
                        <wps:cNvPr id="23164" name="Text Box 13666"/>
                        <wps:cNvSpPr txBox="1">
                          <a:spLocks noChangeArrowheads="1"/>
                        </wps:cNvSpPr>
                        <wps:spPr bwMode="auto">
                          <a:xfrm>
                            <a:off x="6564" y="5115"/>
                            <a:ext cx="3221" cy="6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Default="00862F6C" w:rsidP="00402A91">
                              <w:pPr>
                                <w:rPr>
                                  <w:rFonts w:asciiTheme="majorHAnsi" w:hAnsiTheme="majorHAnsi" w:cstheme="majorHAnsi"/>
                                  <w:sz w:val="18"/>
                                  <w:szCs w:val="18"/>
                                </w:rPr>
                              </w:pPr>
                              <w:r w:rsidRPr="00F811DC">
                                <w:rPr>
                                  <w:rFonts w:asciiTheme="majorHAnsi" w:hAnsiTheme="majorHAnsi" w:cstheme="majorHAnsi"/>
                                  <w:sz w:val="18"/>
                                  <w:szCs w:val="18"/>
                                </w:rPr>
                                <w:t>TT6</w:t>
                              </w:r>
                              <w:r>
                                <w:rPr>
                                  <w:rFonts w:asciiTheme="majorHAnsi" w:hAnsiTheme="majorHAnsi" w:cstheme="majorHAnsi"/>
                                  <w:sz w:val="18"/>
                                  <w:szCs w:val="18"/>
                                </w:rPr>
                                <w:t>61</w:t>
                              </w:r>
                              <w:r w:rsidRPr="00F811DC">
                                <w:rPr>
                                  <w:rFonts w:asciiTheme="majorHAnsi" w:hAnsiTheme="majorHAnsi" w:cstheme="majorHAnsi"/>
                                  <w:sz w:val="18"/>
                                  <w:szCs w:val="18"/>
                                </w:rPr>
                                <w:t>A or B or C &gt;TT6</w:t>
                              </w:r>
                              <w:r>
                                <w:rPr>
                                  <w:rFonts w:asciiTheme="majorHAnsi" w:hAnsiTheme="majorHAnsi" w:cstheme="majorHAnsi"/>
                                  <w:sz w:val="18"/>
                                  <w:szCs w:val="18"/>
                                </w:rPr>
                                <w:t>61</w:t>
                              </w:r>
                              <w:r w:rsidRPr="00F811DC">
                                <w:rPr>
                                  <w:rFonts w:asciiTheme="majorHAnsi" w:hAnsiTheme="majorHAnsi" w:cstheme="majorHAnsi"/>
                                  <w:sz w:val="18"/>
                                  <w:szCs w:val="18"/>
                                </w:rPr>
                                <w:t>setpoint</w:t>
                              </w:r>
                            </w:p>
                            <w:p w:rsidR="00862F6C" w:rsidRPr="00F811DC" w:rsidRDefault="00862F6C" w:rsidP="00402A91">
                              <w:pPr>
                                <w:rPr>
                                  <w:rFonts w:asciiTheme="majorHAnsi" w:hAnsiTheme="majorHAnsi" w:cstheme="majorHAnsi"/>
                                  <w:sz w:val="18"/>
                                  <w:szCs w:val="18"/>
                                </w:rPr>
                              </w:pPr>
                              <w:r>
                                <w:rPr>
                                  <w:rFonts w:asciiTheme="majorHAnsi" w:hAnsiTheme="majorHAnsi" w:cstheme="majorHAnsi"/>
                                  <w:sz w:val="18"/>
                                  <w:szCs w:val="18"/>
                                </w:rPr>
                                <w:t>OR FT583&gt;FT583limit</w:t>
                              </w:r>
                            </w:p>
                          </w:txbxContent>
                        </wps:txbx>
                        <wps:bodyPr rot="0" vert="horz" wrap="square" lIns="91440" tIns="45720" rIns="91440" bIns="45720" anchor="t" anchorCtr="0" upright="1">
                          <a:noAutofit/>
                        </wps:bodyPr>
                      </wps:wsp>
                      <wps:wsp>
                        <wps:cNvPr id="23165" name="Text Box 13667"/>
                        <wps:cNvSpPr txBox="1">
                          <a:spLocks noChangeArrowheads="1"/>
                        </wps:cNvSpPr>
                        <wps:spPr bwMode="auto">
                          <a:xfrm>
                            <a:off x="6624" y="3662"/>
                            <a:ext cx="1659"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402A91">
                              <w:pPr>
                                <w:rPr>
                                  <w:rFonts w:asciiTheme="majorHAnsi" w:hAnsiTheme="majorHAnsi" w:cstheme="majorHAnsi"/>
                                  <w:sz w:val="18"/>
                                  <w:szCs w:val="18"/>
                                  <w:lang w:val="fr-FR"/>
                                </w:rPr>
                              </w:pPr>
                              <w:r>
                                <w:rPr>
                                  <w:rFonts w:asciiTheme="majorHAnsi" w:hAnsiTheme="majorHAnsi" w:cstheme="majorHAnsi"/>
                                  <w:sz w:val="18"/>
                                  <w:szCs w:val="18"/>
                                  <w:lang w:val="fr-FR"/>
                                </w:rPr>
                                <w:t>LI68</w:t>
                              </w:r>
                              <w:r w:rsidRPr="00F811DC">
                                <w:rPr>
                                  <w:rFonts w:asciiTheme="majorHAnsi" w:hAnsiTheme="majorHAnsi" w:cstheme="majorHAnsi"/>
                                  <w:sz w:val="18"/>
                                  <w:szCs w:val="18"/>
                                  <w:lang w:val="fr-FR"/>
                                </w:rPr>
                                <w:t>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sym w:font="Symbol" w:char="F0A3"/>
                              </w:r>
                              <w:r>
                                <w:rPr>
                                  <w:rFonts w:asciiTheme="majorHAnsi" w:hAnsiTheme="majorHAnsi" w:cstheme="majorHAnsi"/>
                                  <w:sz w:val="18"/>
                                  <w:szCs w:val="18"/>
                                  <w:lang w:val="fr-FR"/>
                                </w:rPr>
                                <w:t xml:space="preserve"> LI680limit</w:t>
                              </w:r>
                            </w:p>
                          </w:txbxContent>
                        </wps:txbx>
                        <wps:bodyPr rot="0" vert="horz" wrap="square" lIns="91440" tIns="45720" rIns="91440" bIns="45720" anchor="t" anchorCtr="0" upright="1">
                          <a:noAutofit/>
                        </wps:bodyPr>
                      </wps:wsp>
                      <wps:wsp>
                        <wps:cNvPr id="23166" name="AutoShape 13668"/>
                        <wps:cNvCnPr>
                          <a:cxnSpLocks noChangeShapeType="1"/>
                        </wps:cNvCnPr>
                        <wps:spPr bwMode="auto">
                          <a:xfrm>
                            <a:off x="6516" y="1891"/>
                            <a:ext cx="0" cy="476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67" name="AutoShape 13670"/>
                        <wps:cNvCnPr>
                          <a:cxnSpLocks noChangeShapeType="1"/>
                        </wps:cNvCnPr>
                        <wps:spPr bwMode="auto">
                          <a:xfrm>
                            <a:off x="5928" y="6649"/>
                            <a:ext cx="1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 name="AutoShape 13671"/>
                        <wps:cNvCnPr>
                          <a:cxnSpLocks noChangeShapeType="1"/>
                        </wps:cNvCnPr>
                        <wps:spPr bwMode="auto">
                          <a:xfrm flipH="1">
                            <a:off x="5616" y="4202"/>
                            <a:ext cx="0" cy="442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 name="AutoShape 13672"/>
                        <wps:cNvCnPr>
                          <a:cxnSpLocks noChangeShapeType="1"/>
                        </wps:cNvCnPr>
                        <wps:spPr bwMode="auto">
                          <a:xfrm>
                            <a:off x="5616" y="4202"/>
                            <a:ext cx="850"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 name="AutoShape 13673"/>
                        <wps:cNvCnPr>
                          <a:cxnSpLocks noChangeShapeType="1"/>
                        </wps:cNvCnPr>
                        <wps:spPr bwMode="auto">
                          <a:xfrm>
                            <a:off x="6420" y="386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 name="AutoShape 13674"/>
                        <wps:cNvCnPr>
                          <a:cxnSpLocks noChangeShapeType="1"/>
                        </wps:cNvCnPr>
                        <wps:spPr bwMode="auto">
                          <a:xfrm>
                            <a:off x="6396" y="539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 name="AutoShape 13675"/>
                        <wps:cNvCnPr>
                          <a:cxnSpLocks noChangeShapeType="1"/>
                        </wps:cNvCnPr>
                        <wps:spPr bwMode="auto">
                          <a:xfrm>
                            <a:off x="5940" y="6649"/>
                            <a:ext cx="0" cy="198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 name="Text Box 13677"/>
                        <wps:cNvSpPr txBox="1">
                          <a:spLocks noChangeArrowheads="1"/>
                        </wps:cNvSpPr>
                        <wps:spPr bwMode="auto">
                          <a:xfrm>
                            <a:off x="7296" y="6565"/>
                            <a:ext cx="787" cy="4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402A91">
                              <w:pP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106" name="AutoShape 13679"/>
                        <wps:cNvCnPr>
                          <a:cxnSpLocks noChangeShapeType="1"/>
                        </wps:cNvCnPr>
                        <wps:spPr bwMode="auto">
                          <a:xfrm>
                            <a:off x="5616" y="8630"/>
                            <a:ext cx="3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 name="AutoShape 13681"/>
                        <wps:cNvCnPr>
                          <a:cxnSpLocks noChangeShapeType="1"/>
                        </wps:cNvCnPr>
                        <wps:spPr bwMode="auto">
                          <a:xfrm>
                            <a:off x="10344" y="1754"/>
                            <a:ext cx="0" cy="640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 name="AutoShape 13682"/>
                        <wps:cNvCnPr>
                          <a:cxnSpLocks noChangeShapeType="1"/>
                        </wps:cNvCnPr>
                        <wps:spPr bwMode="auto">
                          <a:xfrm flipV="1">
                            <a:off x="2436" y="3974"/>
                            <a:ext cx="408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 name="AutoShape 13683"/>
                        <wps:cNvCnPr>
                          <a:cxnSpLocks noChangeShapeType="1"/>
                        </wps:cNvCnPr>
                        <wps:spPr bwMode="auto">
                          <a:xfrm flipH="1">
                            <a:off x="10344" y="8222"/>
                            <a:ext cx="0" cy="624"/>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110" name="Group 13684"/>
                        <wpg:cNvGrpSpPr>
                          <a:grpSpLocks/>
                        </wpg:cNvGrpSpPr>
                        <wpg:grpSpPr bwMode="auto">
                          <a:xfrm>
                            <a:off x="5976" y="4370"/>
                            <a:ext cx="3458" cy="819"/>
                            <a:chOff x="4731" y="8651"/>
                            <a:chExt cx="5755" cy="312"/>
                          </a:xfrm>
                        </wpg:grpSpPr>
                        <wps:wsp>
                          <wps:cNvPr id="111" name="Rectangle 13685"/>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402A91">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112" name="Text Box 13686"/>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Default="00862F6C" w:rsidP="00402A91">
                                <w:pPr>
                                  <w:rPr>
                                    <w:rFonts w:asciiTheme="majorHAnsi" w:hAnsiTheme="majorHAnsi" w:cstheme="majorHAnsi"/>
                                    <w:sz w:val="18"/>
                                    <w:szCs w:val="18"/>
                                  </w:rPr>
                                </w:pPr>
                                <w:r>
                                  <w:rPr>
                                    <w:rFonts w:asciiTheme="majorHAnsi" w:hAnsiTheme="majorHAnsi" w:cstheme="majorHAnsi"/>
                                    <w:sz w:val="18"/>
                                    <w:szCs w:val="18"/>
                                  </w:rPr>
                                  <w:t xml:space="preserve">Start </w:t>
                                </w:r>
                                <w:r w:rsidRPr="00F811DC">
                                  <w:rPr>
                                    <w:rFonts w:asciiTheme="majorHAnsi" w:hAnsiTheme="majorHAnsi" w:cstheme="majorHAnsi"/>
                                    <w:sz w:val="18"/>
                                    <w:szCs w:val="18"/>
                                  </w:rPr>
                                  <w:t>EH6</w:t>
                                </w:r>
                                <w:r>
                                  <w:rPr>
                                    <w:rFonts w:asciiTheme="majorHAnsi" w:hAnsiTheme="majorHAnsi" w:cstheme="majorHAnsi"/>
                                    <w:sz w:val="18"/>
                                    <w:szCs w:val="18"/>
                                  </w:rPr>
                                  <w:t>61</w:t>
                                </w:r>
                                <w:r w:rsidRPr="00F811DC">
                                  <w:rPr>
                                    <w:rFonts w:asciiTheme="majorHAnsi" w:hAnsiTheme="majorHAnsi" w:cstheme="majorHAnsi"/>
                                    <w:sz w:val="18"/>
                                    <w:szCs w:val="18"/>
                                  </w:rPr>
                                  <w:t xml:space="preserve">AC </w:t>
                                </w:r>
                              </w:p>
                              <w:p w:rsidR="00862F6C" w:rsidRDefault="00862F6C" w:rsidP="00AA701D">
                                <w:pPr>
                                  <w:rPr>
                                    <w:rFonts w:asciiTheme="majorHAnsi" w:hAnsiTheme="majorHAnsi" w:cstheme="majorHAnsi"/>
                                    <w:sz w:val="18"/>
                                    <w:szCs w:val="18"/>
                                  </w:rPr>
                                </w:pPr>
                                <w:r>
                                  <w:rPr>
                                    <w:rFonts w:asciiTheme="majorHAnsi" w:hAnsiTheme="majorHAnsi" w:cstheme="majorHAnsi"/>
                                    <w:sz w:val="18"/>
                                    <w:szCs w:val="18"/>
                                  </w:rPr>
                                  <w:t>CV581, CV583 opened</w:t>
                                </w:r>
                              </w:p>
                              <w:p w:rsidR="00862F6C" w:rsidRPr="00F811DC" w:rsidRDefault="00862F6C" w:rsidP="00AA701D">
                                <w:pPr>
                                  <w:rPr>
                                    <w:rFonts w:asciiTheme="majorHAnsi" w:hAnsiTheme="majorHAnsi" w:cstheme="majorHAnsi"/>
                                    <w:sz w:val="18"/>
                                    <w:szCs w:val="18"/>
                                  </w:rPr>
                                </w:pPr>
                                <w:r>
                                  <w:rPr>
                                    <w:rFonts w:asciiTheme="majorHAnsi" w:hAnsiTheme="majorHAnsi" w:cstheme="majorHAnsi"/>
                                    <w:sz w:val="18"/>
                                    <w:szCs w:val="18"/>
                                  </w:rPr>
                                  <w:t>FV680 opened</w:t>
                                </w:r>
                              </w:p>
                              <w:p w:rsidR="00862F6C" w:rsidRPr="00F811DC" w:rsidRDefault="00862F6C" w:rsidP="00402A91">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s:wsp>
                        <wps:cNvPr id="113" name="AutoShape 13687"/>
                        <wps:cNvCnPr>
                          <a:cxnSpLocks noChangeShapeType="1"/>
                        </wps:cNvCnPr>
                        <wps:spPr bwMode="auto">
                          <a:xfrm>
                            <a:off x="5748" y="2594"/>
                            <a:ext cx="0" cy="113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4" name="AutoShape 13688"/>
                        <wps:cNvCnPr>
                          <a:cxnSpLocks noChangeShapeType="1"/>
                        </wps:cNvCnPr>
                        <wps:spPr bwMode="auto">
                          <a:xfrm>
                            <a:off x="5736" y="2594"/>
                            <a:ext cx="737"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5" name="AutoShape 13689"/>
                        <wps:cNvCnPr>
                          <a:cxnSpLocks noChangeShapeType="1"/>
                        </wps:cNvCnPr>
                        <wps:spPr bwMode="auto">
                          <a:xfrm>
                            <a:off x="5748" y="3710"/>
                            <a:ext cx="79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6" name="AutoShape 13690"/>
                        <wps:cNvCnPr>
                          <a:cxnSpLocks noChangeShapeType="1"/>
                        </wps:cNvCnPr>
                        <wps:spPr bwMode="auto">
                          <a:xfrm>
                            <a:off x="5988" y="3590"/>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7" name="Text Box 13691"/>
                        <wps:cNvSpPr txBox="1">
                          <a:spLocks noChangeArrowheads="1"/>
                        </wps:cNvSpPr>
                        <wps:spPr bwMode="auto">
                          <a:xfrm>
                            <a:off x="4086" y="3435"/>
                            <a:ext cx="1599"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402A91">
                              <w:pPr>
                                <w:rPr>
                                  <w:rFonts w:asciiTheme="majorHAnsi" w:hAnsiTheme="majorHAnsi" w:cstheme="majorHAnsi"/>
                                  <w:sz w:val="18"/>
                                  <w:szCs w:val="18"/>
                                  <w:lang w:val="fr-FR"/>
                                </w:rPr>
                              </w:pPr>
                              <w:r>
                                <w:rPr>
                                  <w:rFonts w:asciiTheme="majorHAnsi" w:hAnsiTheme="majorHAnsi" w:cstheme="majorHAnsi"/>
                                  <w:sz w:val="18"/>
                                  <w:szCs w:val="18"/>
                                  <w:lang w:val="fr-FR"/>
                                </w:rPr>
                                <w:t>LI68</w:t>
                              </w:r>
                              <w:r w:rsidRPr="00F811DC">
                                <w:rPr>
                                  <w:rFonts w:asciiTheme="majorHAnsi" w:hAnsiTheme="majorHAnsi" w:cstheme="majorHAnsi"/>
                                  <w:sz w:val="18"/>
                                  <w:szCs w:val="18"/>
                                  <w:lang w:val="fr-FR"/>
                                </w:rPr>
                                <w:t>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&gt;</w:t>
                              </w:r>
                              <w:r>
                                <w:rPr>
                                  <w:rFonts w:asciiTheme="majorHAnsi" w:hAnsiTheme="majorHAnsi" w:cstheme="majorHAnsi"/>
                                  <w:sz w:val="18"/>
                                  <w:szCs w:val="18"/>
                                  <w:lang w:val="fr-FR"/>
                                </w:rPr>
                                <w:t xml:space="preserve"> LI680limit</w:t>
                              </w:r>
                            </w:p>
                          </w:txbxContent>
                        </wps:txbx>
                        <wps:bodyPr rot="0" vert="horz" wrap="square" lIns="91440" tIns="45720" rIns="91440" bIns="45720" anchor="t" anchorCtr="0" upright="1">
                          <a:noAutofit/>
                        </wps:bodyPr>
                      </wps:wsp>
                      <wpg:grpSp>
                        <wpg:cNvPr id="118" name="Group 13695"/>
                        <wpg:cNvGrpSpPr>
                          <a:grpSpLocks/>
                        </wpg:cNvGrpSpPr>
                        <wpg:grpSpPr bwMode="auto">
                          <a:xfrm>
                            <a:off x="5964" y="5605"/>
                            <a:ext cx="3458" cy="849"/>
                            <a:chOff x="4731" y="8651"/>
                            <a:chExt cx="5755" cy="312"/>
                          </a:xfrm>
                        </wpg:grpSpPr>
                        <wps:wsp>
                          <wps:cNvPr id="119" name="Rectangle 13696"/>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402A91">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402A91">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120" name="Text Box 13697"/>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Default="00862F6C" w:rsidP="00402A91">
                                <w:pPr>
                                  <w:rPr>
                                    <w:rFonts w:asciiTheme="majorHAnsi" w:hAnsiTheme="majorHAnsi" w:cstheme="majorHAnsi"/>
                                    <w:sz w:val="18"/>
                                    <w:szCs w:val="18"/>
                                  </w:rPr>
                                </w:pPr>
                                <w:r>
                                  <w:rPr>
                                    <w:rFonts w:asciiTheme="majorHAnsi" w:hAnsiTheme="majorHAnsi" w:cstheme="majorHAnsi"/>
                                    <w:sz w:val="18"/>
                                    <w:szCs w:val="18"/>
                                  </w:rPr>
                                  <w:t xml:space="preserve">Stop </w:t>
                                </w:r>
                                <w:r w:rsidRPr="00F811DC">
                                  <w:rPr>
                                    <w:rFonts w:asciiTheme="majorHAnsi" w:hAnsiTheme="majorHAnsi" w:cstheme="majorHAnsi"/>
                                    <w:sz w:val="18"/>
                                    <w:szCs w:val="18"/>
                                  </w:rPr>
                                  <w:t>EH6</w:t>
                                </w:r>
                                <w:r>
                                  <w:rPr>
                                    <w:rFonts w:asciiTheme="majorHAnsi" w:hAnsiTheme="majorHAnsi" w:cstheme="majorHAnsi"/>
                                    <w:sz w:val="18"/>
                                    <w:szCs w:val="18"/>
                                  </w:rPr>
                                  <w:t>61</w:t>
                                </w:r>
                                <w:r w:rsidRPr="00F811DC">
                                  <w:rPr>
                                    <w:rFonts w:asciiTheme="majorHAnsi" w:hAnsiTheme="majorHAnsi" w:cstheme="majorHAnsi"/>
                                    <w:sz w:val="18"/>
                                    <w:szCs w:val="18"/>
                                  </w:rPr>
                                  <w:t>AC</w:t>
                                </w:r>
                              </w:p>
                              <w:p w:rsidR="00862F6C" w:rsidRPr="00F811DC" w:rsidRDefault="00862F6C" w:rsidP="00AA701D">
                                <w:pPr>
                                  <w:rPr>
                                    <w:rFonts w:asciiTheme="majorHAnsi" w:hAnsiTheme="majorHAnsi" w:cstheme="majorHAnsi"/>
                                    <w:sz w:val="18"/>
                                    <w:szCs w:val="18"/>
                                  </w:rPr>
                                </w:pPr>
                                <w:r>
                                  <w:rPr>
                                    <w:rFonts w:asciiTheme="majorHAnsi" w:hAnsiTheme="majorHAnsi" w:cstheme="majorHAnsi"/>
                                    <w:sz w:val="18"/>
                                    <w:szCs w:val="18"/>
                                  </w:rPr>
                                  <w:t>CV581, CV583 opened</w:t>
                                </w:r>
                              </w:p>
                              <w:p w:rsidR="00862F6C" w:rsidRPr="00F811DC" w:rsidRDefault="00862F6C" w:rsidP="00402A91">
                                <w:pPr>
                                  <w:rPr>
                                    <w:rFonts w:asciiTheme="majorHAnsi" w:hAnsiTheme="majorHAnsi" w:cstheme="majorHAnsi"/>
                                    <w:sz w:val="18"/>
                                    <w:szCs w:val="18"/>
                                  </w:rPr>
                                </w:pPr>
                                <w:r>
                                  <w:rPr>
                                    <w:rFonts w:asciiTheme="majorHAnsi" w:hAnsiTheme="majorHAnsi" w:cstheme="majorHAnsi"/>
                                    <w:sz w:val="18"/>
                                    <w:szCs w:val="18"/>
                                  </w:rPr>
                                  <w:t>FV680 opened</w:t>
                                </w:r>
                              </w:p>
                            </w:txbxContent>
                          </wps:txbx>
                          <wps:bodyPr rot="0" vert="horz" wrap="square" lIns="91440" tIns="45720" rIns="91440" bIns="45720" anchor="t" anchorCtr="0" upright="1">
                            <a:noAutofit/>
                          </wps:bodyPr>
                        </wps:wsp>
                      </wpg:grpSp>
                      <wps:wsp>
                        <wps:cNvPr id="121" name="AutoShape 13698"/>
                        <wps:cNvCnPr>
                          <a:cxnSpLocks noChangeShapeType="1"/>
                        </wps:cNvCnPr>
                        <wps:spPr bwMode="auto">
                          <a:xfrm>
                            <a:off x="1908" y="6350"/>
                            <a:ext cx="306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 name="AutoShape 13699"/>
                        <wps:cNvCnPr>
                          <a:cxnSpLocks noChangeShapeType="1"/>
                        </wps:cNvCnPr>
                        <wps:spPr bwMode="auto">
                          <a:xfrm flipH="1">
                            <a:off x="1548" y="4298"/>
                            <a:ext cx="0" cy="27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 name="AutoShape 13700"/>
                        <wps:cNvCnPr>
                          <a:cxnSpLocks noChangeShapeType="1"/>
                        </wps:cNvCnPr>
                        <wps:spPr bwMode="auto">
                          <a:xfrm>
                            <a:off x="1548" y="4286"/>
                            <a:ext cx="850"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4" name="AutoShape 13701"/>
                        <wps:cNvCnPr>
                          <a:cxnSpLocks noChangeShapeType="1"/>
                        </wps:cNvCnPr>
                        <wps:spPr bwMode="auto">
                          <a:xfrm>
                            <a:off x="2328" y="531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 name="AutoShape 13702"/>
                        <wps:cNvCnPr>
                          <a:cxnSpLocks noChangeShapeType="1"/>
                        </wps:cNvCnPr>
                        <wps:spPr bwMode="auto">
                          <a:xfrm>
                            <a:off x="1908" y="6350"/>
                            <a:ext cx="0" cy="73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 name="AutoShape 13703"/>
                        <wps:cNvCnPr>
                          <a:cxnSpLocks noChangeShapeType="1"/>
                        </wps:cNvCnPr>
                        <wps:spPr bwMode="auto">
                          <a:xfrm>
                            <a:off x="4956" y="6350"/>
                            <a:ext cx="0" cy="24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7" name="Text Box 13704"/>
                        <wps:cNvSpPr txBox="1">
                          <a:spLocks noChangeArrowheads="1"/>
                        </wps:cNvSpPr>
                        <wps:spPr bwMode="auto">
                          <a:xfrm>
                            <a:off x="4872" y="6277"/>
                            <a:ext cx="787"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F811DC" w:rsidRDefault="00862F6C" w:rsidP="00402A91">
                              <w:pP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28320" name="AutoShape 13705"/>
                        <wps:cNvCnPr>
                          <a:cxnSpLocks noChangeShapeType="1"/>
                        </wps:cNvCnPr>
                        <wps:spPr bwMode="auto">
                          <a:xfrm>
                            <a:off x="4824" y="657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21" name="AutoShape 13706"/>
                        <wps:cNvCnPr>
                          <a:cxnSpLocks noChangeShapeType="1"/>
                        </wps:cNvCnPr>
                        <wps:spPr bwMode="auto">
                          <a:xfrm>
                            <a:off x="1536" y="7070"/>
                            <a:ext cx="3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22" name="AutoShape 13707"/>
                        <wps:cNvCnPr>
                          <a:cxnSpLocks noChangeShapeType="1"/>
                        </wps:cNvCnPr>
                        <wps:spPr bwMode="auto">
                          <a:xfrm>
                            <a:off x="2448" y="3962"/>
                            <a:ext cx="0" cy="23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8323" name="Group 13708"/>
                        <wpg:cNvGrpSpPr>
                          <a:grpSpLocks/>
                        </wpg:cNvGrpSpPr>
                        <wpg:grpSpPr bwMode="auto">
                          <a:xfrm>
                            <a:off x="1896" y="4430"/>
                            <a:ext cx="3297" cy="624"/>
                            <a:chOff x="4731" y="8651"/>
                            <a:chExt cx="5755" cy="312"/>
                          </a:xfrm>
                        </wpg:grpSpPr>
                        <wps:wsp>
                          <wps:cNvPr id="28325" name="Rectangle 13709"/>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402A91">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28326" name="Text Box 13710"/>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Default="00862F6C" w:rsidP="00402A91">
                                <w:pPr>
                                  <w:rPr>
                                    <w:rFonts w:asciiTheme="majorHAnsi" w:hAnsiTheme="majorHAnsi" w:cstheme="majorHAnsi"/>
                                    <w:sz w:val="18"/>
                                    <w:szCs w:val="18"/>
                                  </w:rPr>
                                </w:pPr>
                                <w:r>
                                  <w:rPr>
                                    <w:rFonts w:asciiTheme="majorHAnsi" w:hAnsiTheme="majorHAnsi" w:cstheme="majorHAnsi"/>
                                    <w:sz w:val="18"/>
                                    <w:szCs w:val="18"/>
                                  </w:rPr>
                                  <w:t>Start EH660</w:t>
                                </w:r>
                                <w:r w:rsidRPr="00F811DC">
                                  <w:rPr>
                                    <w:rFonts w:asciiTheme="majorHAnsi" w:hAnsiTheme="majorHAnsi" w:cstheme="majorHAnsi"/>
                                    <w:sz w:val="18"/>
                                    <w:szCs w:val="18"/>
                                  </w:rPr>
                                  <w:t>A</w:t>
                                </w:r>
                                <w:r>
                                  <w:rPr>
                                    <w:rFonts w:asciiTheme="majorHAnsi" w:hAnsiTheme="majorHAnsi" w:cstheme="majorHAnsi"/>
                                    <w:sz w:val="18"/>
                                    <w:szCs w:val="18"/>
                                  </w:rPr>
                                  <w:t>C</w:t>
                                </w:r>
                              </w:p>
                              <w:p w:rsidR="00862F6C" w:rsidRPr="00F811DC" w:rsidRDefault="00862F6C" w:rsidP="00402A91">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g:grpSp>
                        <wpg:cNvPr id="28327" name="Group 13711"/>
                        <wpg:cNvGrpSpPr>
                          <a:grpSpLocks/>
                        </wpg:cNvGrpSpPr>
                        <wpg:grpSpPr bwMode="auto">
                          <a:xfrm>
                            <a:off x="1884" y="5522"/>
                            <a:ext cx="3329" cy="624"/>
                            <a:chOff x="4731" y="8651"/>
                            <a:chExt cx="5755" cy="312"/>
                          </a:xfrm>
                        </wpg:grpSpPr>
                        <wps:wsp>
                          <wps:cNvPr id="28328" name="Rectangle 13712"/>
                          <wps:cNvSpPr>
                            <a:spLocks noChangeArrowheads="1"/>
                          </wps:cNvSpPr>
                          <wps:spPr bwMode="auto">
                            <a:xfrm>
                              <a:off x="4731" y="8651"/>
                              <a:ext cx="2184" cy="312"/>
                            </a:xfrm>
                            <a:prstGeom prst="rect">
                              <a:avLst/>
                            </a:prstGeom>
                            <a:solidFill>
                              <a:srgbClr val="FFFFFF"/>
                            </a:solidFill>
                            <a:ln w="9525">
                              <a:solidFill>
                                <a:srgbClr val="000000"/>
                              </a:solidFill>
                              <a:miter lim="800000"/>
                              <a:headEnd/>
                              <a:tailEnd/>
                            </a:ln>
                          </wps:spPr>
                          <wps:txbx>
                            <w:txbxContent>
                              <w:p w:rsidR="00862F6C" w:rsidRPr="00F811DC" w:rsidRDefault="00862F6C" w:rsidP="00402A91">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402A91">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wps:txbx>
                          <wps:bodyPr rot="0" vert="horz" wrap="square" lIns="91440" tIns="45720" rIns="91440" bIns="45720" anchor="t" anchorCtr="0" upright="1">
                            <a:noAutofit/>
                          </wps:bodyPr>
                        </wps:wsp>
                        <wps:wsp>
                          <wps:cNvPr id="28329" name="Text Box 13713"/>
                          <wps:cNvSpPr txBox="1">
                            <a:spLocks noChangeArrowheads="1"/>
                          </wps:cNvSpPr>
                          <wps:spPr bwMode="auto">
                            <a:xfrm>
                              <a:off x="6915" y="8651"/>
                              <a:ext cx="3571" cy="312"/>
                            </a:xfrm>
                            <a:prstGeom prst="rect">
                              <a:avLst/>
                            </a:prstGeom>
                            <a:solidFill>
                              <a:srgbClr val="FFFFFF"/>
                            </a:solidFill>
                            <a:ln w="9525">
                              <a:solidFill>
                                <a:srgbClr val="000000"/>
                              </a:solidFill>
                              <a:miter lim="800000"/>
                              <a:headEnd/>
                              <a:tailEnd/>
                            </a:ln>
                          </wps:spPr>
                          <wps:txbx>
                            <w:txbxContent>
                              <w:p w:rsidR="00862F6C" w:rsidRDefault="00862F6C" w:rsidP="00402A91">
                                <w:pPr>
                                  <w:rPr>
                                    <w:rFonts w:asciiTheme="majorHAnsi" w:hAnsiTheme="majorHAnsi" w:cstheme="majorHAnsi"/>
                                    <w:sz w:val="18"/>
                                    <w:szCs w:val="18"/>
                                  </w:rPr>
                                </w:pPr>
                                <w:r>
                                  <w:rPr>
                                    <w:rFonts w:asciiTheme="majorHAnsi" w:hAnsiTheme="majorHAnsi" w:cstheme="majorHAnsi"/>
                                    <w:sz w:val="18"/>
                                    <w:szCs w:val="18"/>
                                  </w:rPr>
                                  <w:t>Stop EH660</w:t>
                                </w:r>
                                <w:r w:rsidRPr="00F811DC">
                                  <w:rPr>
                                    <w:rFonts w:asciiTheme="majorHAnsi" w:hAnsiTheme="majorHAnsi" w:cstheme="majorHAnsi"/>
                                    <w:sz w:val="18"/>
                                    <w:szCs w:val="18"/>
                                  </w:rPr>
                                  <w:t>A</w:t>
                                </w:r>
                                <w:r>
                                  <w:rPr>
                                    <w:rFonts w:asciiTheme="majorHAnsi" w:hAnsiTheme="majorHAnsi" w:cstheme="majorHAnsi"/>
                                    <w:sz w:val="18"/>
                                    <w:szCs w:val="18"/>
                                  </w:rPr>
                                  <w:t>C</w:t>
                                </w:r>
                              </w:p>
                            </w:txbxContent>
                          </wps:txbx>
                          <wps:bodyPr rot="0" vert="horz" wrap="square" lIns="91440" tIns="45720" rIns="91440" bIns="45720" anchor="t" anchorCtr="0" upright="1">
                            <a:noAutofit/>
                          </wps:bodyPr>
                        </wps:wsp>
                      </wpg:grpSp>
                      <wps:wsp>
                        <wps:cNvPr id="28330" name="Text Box 13714"/>
                        <wps:cNvSpPr txBox="1">
                          <a:spLocks noChangeArrowheads="1"/>
                        </wps:cNvSpPr>
                        <wps:spPr bwMode="auto">
                          <a:xfrm>
                            <a:off x="2484" y="4969"/>
                            <a:ext cx="3048"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Default="00862F6C" w:rsidP="00402A91">
                              <w:pPr>
                                <w:rPr>
                                  <w:rFonts w:asciiTheme="majorHAnsi" w:hAnsiTheme="majorHAnsi" w:cstheme="majorHAnsi"/>
                                  <w:sz w:val="18"/>
                                  <w:szCs w:val="18"/>
                                </w:rPr>
                              </w:pPr>
                              <w:r>
                                <w:rPr>
                                  <w:rFonts w:asciiTheme="majorHAnsi" w:hAnsiTheme="majorHAnsi" w:cstheme="majorHAnsi"/>
                                  <w:sz w:val="18"/>
                                  <w:szCs w:val="18"/>
                                </w:rPr>
                                <w:t>TT660</w:t>
                              </w:r>
                              <w:r w:rsidRPr="00F811DC">
                                <w:rPr>
                                  <w:rFonts w:asciiTheme="majorHAnsi" w:hAnsiTheme="majorHAnsi" w:cstheme="majorHAnsi"/>
                                  <w:sz w:val="18"/>
                                  <w:szCs w:val="18"/>
                                </w:rPr>
                                <w:t xml:space="preserve">A or B or C </w:t>
                              </w:r>
                              <w:r>
                                <w:rPr>
                                  <w:rFonts w:asciiTheme="majorHAnsi" w:hAnsiTheme="majorHAnsi" w:cstheme="majorHAnsi"/>
                                  <w:sz w:val="18"/>
                                  <w:szCs w:val="18"/>
                                </w:rPr>
                                <w:t>&gt; TT660</w:t>
                              </w:r>
                              <w:r w:rsidRPr="00F811DC">
                                <w:rPr>
                                  <w:rFonts w:asciiTheme="majorHAnsi" w:hAnsiTheme="majorHAnsi" w:cstheme="majorHAnsi"/>
                                  <w:sz w:val="18"/>
                                  <w:szCs w:val="18"/>
                                </w:rPr>
                                <w:t>setpoint</w:t>
                              </w:r>
                            </w:p>
                            <w:p w:rsidR="00862F6C" w:rsidRPr="00F811DC" w:rsidRDefault="00862F6C" w:rsidP="00402A91">
                              <w:pPr>
                                <w:rPr>
                                  <w:rFonts w:asciiTheme="majorHAnsi" w:hAnsiTheme="majorHAnsi" w:cstheme="majorHAnsi"/>
                                  <w:sz w:val="18"/>
                                  <w:szCs w:val="18"/>
                                </w:rPr>
                              </w:pPr>
                              <w:r>
                                <w:rPr>
                                  <w:rFonts w:asciiTheme="majorHAnsi" w:hAnsiTheme="majorHAnsi" w:cstheme="majorHAnsi"/>
                                  <w:sz w:val="18"/>
                                  <w:szCs w:val="18"/>
                                </w:rPr>
                                <w:t>OR FT583&gt;FT583limit</w:t>
                              </w:r>
                            </w:p>
                          </w:txbxContent>
                        </wps:txbx>
                        <wps:bodyPr rot="0" vert="horz" wrap="square" lIns="91440" tIns="45720" rIns="91440" bIns="45720" anchor="t" anchorCtr="0" upright="1">
                          <a:noAutofit/>
                        </wps:bodyPr>
                      </wps:wsp>
                      <wps:wsp>
                        <wps:cNvPr id="28331" name="Text Box 13715"/>
                        <wps:cNvSpPr txBox="1">
                          <a:spLocks noChangeArrowheads="1"/>
                        </wps:cNvSpPr>
                        <wps:spPr bwMode="auto">
                          <a:xfrm>
                            <a:off x="1800" y="6709"/>
                            <a:ext cx="3365" cy="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Default="00862F6C" w:rsidP="00402A91">
                              <w:pPr>
                                <w:rPr>
                                  <w:rFonts w:asciiTheme="majorHAnsi" w:hAnsiTheme="majorHAnsi" w:cstheme="majorHAnsi"/>
                                  <w:sz w:val="18"/>
                                  <w:szCs w:val="18"/>
                                </w:rPr>
                              </w:pPr>
                              <w:r>
                                <w:rPr>
                                  <w:rFonts w:asciiTheme="majorHAnsi" w:hAnsiTheme="majorHAnsi" w:cstheme="majorHAnsi"/>
                                  <w:sz w:val="18"/>
                                  <w:szCs w:val="18"/>
                                </w:rPr>
                                <w:t>TT660</w:t>
                              </w:r>
                              <w:r w:rsidRPr="00F811DC">
                                <w:rPr>
                                  <w:rFonts w:asciiTheme="majorHAnsi" w:hAnsiTheme="majorHAnsi" w:cstheme="majorHAnsi"/>
                                  <w:sz w:val="18"/>
                                  <w:szCs w:val="18"/>
                                </w:rPr>
                                <w:t xml:space="preserve">A </w:t>
                              </w:r>
                              <w:r>
                                <w:rPr>
                                  <w:rFonts w:asciiTheme="majorHAnsi" w:hAnsiTheme="majorHAnsi" w:cstheme="majorHAnsi"/>
                                  <w:sz w:val="18"/>
                                  <w:szCs w:val="18"/>
                                </w:rPr>
                                <w:t>&amp;</w:t>
                              </w:r>
                              <w:r w:rsidRPr="00F811DC">
                                <w:rPr>
                                  <w:rFonts w:asciiTheme="majorHAnsi" w:hAnsiTheme="majorHAnsi" w:cstheme="majorHAnsi"/>
                                  <w:sz w:val="18"/>
                                  <w:szCs w:val="18"/>
                                </w:rPr>
                                <w:t xml:space="preserve"> B </w:t>
                              </w:r>
                              <w:r>
                                <w:rPr>
                                  <w:rFonts w:asciiTheme="majorHAnsi" w:hAnsiTheme="majorHAnsi" w:cstheme="majorHAnsi"/>
                                  <w:sz w:val="18"/>
                                  <w:szCs w:val="18"/>
                                </w:rPr>
                                <w:t>&amp;</w:t>
                              </w:r>
                              <w:r w:rsidRPr="00F811DC">
                                <w:rPr>
                                  <w:rFonts w:asciiTheme="majorHAnsi" w:hAnsiTheme="majorHAnsi" w:cstheme="majorHAnsi"/>
                                  <w:sz w:val="18"/>
                                  <w:szCs w:val="18"/>
                                </w:rPr>
                                <w:t xml:space="preserve"> </w:t>
                              </w:r>
                              <w:r>
                                <w:rPr>
                                  <w:rFonts w:asciiTheme="majorHAnsi" w:hAnsiTheme="majorHAnsi" w:cstheme="majorHAnsi"/>
                                  <w:sz w:val="18"/>
                                  <w:szCs w:val="18"/>
                                </w:rPr>
                                <w:t>C</w:t>
                              </w:r>
                              <w:r w:rsidRPr="00F811DC">
                                <w:rPr>
                                  <w:rFonts w:asciiTheme="majorHAnsi" w:hAnsiTheme="majorHAnsi" w:cstheme="majorHAnsi"/>
                                  <w:sz w:val="18"/>
                                  <w:szCs w:val="18"/>
                                </w:rPr>
                                <w:t xml:space="preserve"> &lt; (TT</w:t>
                              </w:r>
                              <w:r>
                                <w:rPr>
                                  <w:rFonts w:asciiTheme="majorHAnsi" w:hAnsiTheme="majorHAnsi" w:cstheme="majorHAnsi"/>
                                  <w:sz w:val="18"/>
                                  <w:szCs w:val="18"/>
                                </w:rPr>
                                <w:t>660</w:t>
                              </w:r>
                              <w:r w:rsidRPr="00F811DC">
                                <w:rPr>
                                  <w:rFonts w:asciiTheme="majorHAnsi" w:hAnsiTheme="majorHAnsi" w:cstheme="majorHAnsi"/>
                                  <w:sz w:val="18"/>
                                  <w:szCs w:val="18"/>
                                </w:rPr>
                                <w:t>setpoint – 5°C)</w:t>
                              </w:r>
                            </w:p>
                            <w:p w:rsidR="00862F6C" w:rsidRPr="00F811DC" w:rsidRDefault="00862F6C" w:rsidP="00402A91">
                              <w:pPr>
                                <w:rPr>
                                  <w:rFonts w:asciiTheme="majorHAnsi" w:hAnsiTheme="majorHAnsi" w:cstheme="majorHAnsi"/>
                                  <w:sz w:val="18"/>
                                  <w:szCs w:val="18"/>
                                </w:rPr>
                              </w:pPr>
                              <w:r>
                                <w:rPr>
                                  <w:rFonts w:asciiTheme="majorHAnsi" w:hAnsiTheme="majorHAnsi" w:cstheme="majorHAnsi"/>
                                  <w:sz w:val="18"/>
                                  <w:szCs w:val="18"/>
                                </w:rPr>
                                <w:t>&amp; FT583&lt;FT583limit</w:t>
                              </w:r>
                            </w:p>
                          </w:txbxContent>
                        </wps:txbx>
                        <wps:bodyPr rot="0" vert="horz" wrap="square" lIns="91440" tIns="45720" rIns="91440" bIns="45720" anchor="t" anchorCtr="0" upright="1">
                          <a:noAutofit/>
                        </wps:bodyPr>
                      </wps:wsp>
                      <wps:wsp>
                        <wps:cNvPr id="28332" name="AutoShape 13716"/>
                        <wps:cNvCnPr>
                          <a:cxnSpLocks noChangeShapeType="1"/>
                        </wps:cNvCnPr>
                        <wps:spPr bwMode="auto">
                          <a:xfrm flipV="1">
                            <a:off x="4956" y="8846"/>
                            <a:ext cx="538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33" name="AutoShape 13717"/>
                        <wps:cNvCnPr>
                          <a:cxnSpLocks noChangeShapeType="1"/>
                        </wps:cNvCnPr>
                        <wps:spPr bwMode="auto">
                          <a:xfrm>
                            <a:off x="1788" y="673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34" name="Text Box 13718"/>
                        <wps:cNvSpPr txBox="1">
                          <a:spLocks noChangeArrowheads="1"/>
                        </wps:cNvSpPr>
                        <wps:spPr bwMode="auto">
                          <a:xfrm>
                            <a:off x="5964" y="8197"/>
                            <a:ext cx="4086" cy="5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Default="00862F6C" w:rsidP="00402A91">
                              <w:pPr>
                                <w:rPr>
                                  <w:rFonts w:asciiTheme="majorHAnsi" w:hAnsiTheme="majorHAnsi" w:cstheme="majorHAnsi"/>
                                  <w:sz w:val="18"/>
                                  <w:szCs w:val="18"/>
                                </w:rPr>
                              </w:pPr>
                              <w:r w:rsidRPr="00F811DC">
                                <w:rPr>
                                  <w:rFonts w:asciiTheme="majorHAnsi" w:hAnsiTheme="majorHAnsi" w:cstheme="majorHAnsi"/>
                                  <w:sz w:val="18"/>
                                  <w:szCs w:val="18"/>
                                </w:rPr>
                                <w:t>TT6</w:t>
                              </w:r>
                              <w:r>
                                <w:rPr>
                                  <w:rFonts w:asciiTheme="majorHAnsi" w:hAnsiTheme="majorHAnsi" w:cstheme="majorHAnsi"/>
                                  <w:sz w:val="18"/>
                                  <w:szCs w:val="18"/>
                                </w:rPr>
                                <w:t>61</w:t>
                              </w:r>
                              <w:r w:rsidRPr="00F811DC">
                                <w:rPr>
                                  <w:rFonts w:asciiTheme="majorHAnsi" w:hAnsiTheme="majorHAnsi" w:cstheme="majorHAnsi"/>
                                  <w:sz w:val="18"/>
                                  <w:szCs w:val="18"/>
                                </w:rPr>
                                <w:t>A and B and C &lt; (TT6</w:t>
                              </w:r>
                              <w:r>
                                <w:rPr>
                                  <w:rFonts w:asciiTheme="majorHAnsi" w:hAnsiTheme="majorHAnsi" w:cstheme="majorHAnsi"/>
                                  <w:sz w:val="18"/>
                                  <w:szCs w:val="18"/>
                                </w:rPr>
                                <w:t>61</w:t>
                              </w:r>
                              <w:r w:rsidRPr="00F811DC">
                                <w:rPr>
                                  <w:rFonts w:asciiTheme="majorHAnsi" w:hAnsiTheme="majorHAnsi" w:cstheme="majorHAnsi"/>
                                  <w:sz w:val="18"/>
                                  <w:szCs w:val="18"/>
                                </w:rPr>
                                <w:t>setpoint – 5°C)</w:t>
                              </w:r>
                            </w:p>
                            <w:p w:rsidR="00862F6C" w:rsidRPr="00F811DC" w:rsidRDefault="00862F6C" w:rsidP="00402A91">
                              <w:pPr>
                                <w:rPr>
                                  <w:rFonts w:asciiTheme="majorHAnsi" w:hAnsiTheme="majorHAnsi" w:cstheme="majorHAnsi"/>
                                  <w:sz w:val="18"/>
                                  <w:szCs w:val="18"/>
                                </w:rPr>
                              </w:pPr>
                              <w:r>
                                <w:rPr>
                                  <w:rFonts w:asciiTheme="majorHAnsi" w:hAnsiTheme="majorHAnsi" w:cstheme="majorHAnsi"/>
                                  <w:sz w:val="18"/>
                                  <w:szCs w:val="18"/>
                                </w:rPr>
                                <w:t>&amp; FT583&lt;FT583limit</w:t>
                              </w:r>
                            </w:p>
                          </w:txbxContent>
                        </wps:txbx>
                        <wps:bodyPr rot="0" vert="horz" wrap="square" lIns="91440" tIns="45720" rIns="91440" bIns="45720" anchor="t" anchorCtr="0" upright="1">
                          <a:noAutofit/>
                        </wps:bodyPr>
                      </wps:wsp>
                      <wps:wsp>
                        <wps:cNvPr id="28335" name="AutoShape 13719"/>
                        <wps:cNvCnPr>
                          <a:cxnSpLocks noChangeShapeType="1"/>
                        </wps:cNvCnPr>
                        <wps:spPr bwMode="auto">
                          <a:xfrm>
                            <a:off x="5832" y="842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36" name="Rectangle 13722"/>
                        <wps:cNvSpPr>
                          <a:spLocks noChangeArrowheads="1"/>
                        </wps:cNvSpPr>
                        <wps:spPr bwMode="auto">
                          <a:xfrm>
                            <a:off x="8188" y="1494"/>
                            <a:ext cx="1309" cy="624"/>
                          </a:xfrm>
                          <a:prstGeom prst="rect">
                            <a:avLst/>
                          </a:prstGeom>
                          <a:solidFill>
                            <a:srgbClr val="FFFFFF"/>
                          </a:solidFill>
                          <a:ln w="9525">
                            <a:solidFill>
                              <a:srgbClr val="000000"/>
                            </a:solidFill>
                            <a:miter lim="800000"/>
                            <a:headEnd/>
                            <a:tailEnd/>
                          </a:ln>
                        </wps:spPr>
                        <wps:txbx>
                          <w:txbxContent>
                            <w:p w:rsidR="00862F6C" w:rsidRPr="00F811DC" w:rsidRDefault="00862F6C" w:rsidP="00402A91">
                              <w:pPr>
                                <w:spacing w:before="120"/>
                                <w:jc w:val="center"/>
                                <w:rPr>
                                  <w:rFonts w:asciiTheme="majorHAnsi" w:hAnsiTheme="majorHAnsi" w:cstheme="majorHAnsi"/>
                                  <w:sz w:val="18"/>
                                  <w:szCs w:val="18"/>
                                </w:rPr>
                              </w:pPr>
                              <w:r w:rsidRPr="00F811DC">
                                <w:rPr>
                                  <w:rFonts w:asciiTheme="majorHAnsi" w:hAnsiTheme="majorHAnsi" w:cstheme="majorHAnsi"/>
                                  <w:sz w:val="18"/>
                                  <w:szCs w:val="18"/>
                                </w:rPr>
                                <w:t>Stop</w:t>
                              </w:r>
                            </w:p>
                          </w:txbxContent>
                        </wps:txbx>
                        <wps:bodyPr rot="0" vert="horz" wrap="square" lIns="91440" tIns="45720" rIns="91440" bIns="45720" anchor="t" anchorCtr="0" upright="1">
                          <a:noAutofit/>
                        </wps:bodyPr>
                      </wps:wsp>
                      <wps:wsp>
                        <wps:cNvPr id="28337" name="AutoShape 13723"/>
                        <wps:cNvCnPr>
                          <a:cxnSpLocks noChangeShapeType="1"/>
                        </wps:cNvCnPr>
                        <wps:spPr bwMode="auto">
                          <a:xfrm flipV="1">
                            <a:off x="9515" y="1756"/>
                            <a:ext cx="850"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8338" name="Text Box 13693"/>
                        <wps:cNvSpPr txBox="1">
                          <a:spLocks noChangeArrowheads="1"/>
                        </wps:cNvSpPr>
                        <wps:spPr bwMode="auto">
                          <a:xfrm>
                            <a:off x="7284" y="2750"/>
                            <a:ext cx="2686" cy="794"/>
                          </a:xfrm>
                          <a:prstGeom prst="rect">
                            <a:avLst/>
                          </a:prstGeom>
                          <a:solidFill>
                            <a:srgbClr val="FFFFFF"/>
                          </a:solidFill>
                          <a:ln w="9525">
                            <a:solidFill>
                              <a:srgbClr val="000000"/>
                            </a:solidFill>
                            <a:miter lim="800000"/>
                            <a:headEnd/>
                            <a:tailEnd/>
                          </a:ln>
                        </wps:spPr>
                        <wps:txbx>
                          <w:txbxContent>
                            <w:p w:rsidR="00862F6C" w:rsidRPr="00F811DC" w:rsidRDefault="00862F6C" w:rsidP="00402A91">
                              <w:pPr>
                                <w:rPr>
                                  <w:rFonts w:asciiTheme="majorHAnsi" w:hAnsiTheme="majorHAnsi" w:cstheme="majorHAnsi"/>
                                  <w:sz w:val="18"/>
                                  <w:szCs w:val="18"/>
                                </w:rPr>
                              </w:pPr>
                              <w:r>
                                <w:rPr>
                                  <w:rFonts w:asciiTheme="majorHAnsi" w:hAnsiTheme="majorHAnsi" w:cstheme="majorHAnsi"/>
                                  <w:sz w:val="18"/>
                                  <w:szCs w:val="18"/>
                                </w:rPr>
                                <w:t>EH66</w:t>
                              </w:r>
                              <w:r w:rsidRPr="00F811DC">
                                <w:rPr>
                                  <w:rFonts w:asciiTheme="majorHAnsi" w:hAnsiTheme="majorHAnsi" w:cstheme="majorHAnsi"/>
                                  <w:sz w:val="18"/>
                                  <w:szCs w:val="18"/>
                                </w:rPr>
                                <w:t>1AC running 5s</w:t>
                              </w:r>
                              <w:r>
                                <w:rPr>
                                  <w:rFonts w:asciiTheme="majorHAnsi" w:hAnsiTheme="majorHAnsi" w:cstheme="majorHAnsi"/>
                                  <w:sz w:val="18"/>
                                  <w:szCs w:val="18"/>
                                </w:rPr>
                                <w:t xml:space="preserve">, </w:t>
                              </w:r>
                              <w:r w:rsidRPr="00F811DC">
                                <w:rPr>
                                  <w:rFonts w:asciiTheme="majorHAnsi" w:hAnsiTheme="majorHAnsi" w:cstheme="majorHAnsi"/>
                                  <w:sz w:val="18"/>
                                  <w:szCs w:val="18"/>
                                </w:rPr>
                                <w:t>Delay 20s</w:t>
                              </w:r>
                            </w:p>
                            <w:p w:rsidR="00862F6C" w:rsidRDefault="00862F6C" w:rsidP="00402A91">
                              <w:pPr>
                                <w:rPr>
                                  <w:rFonts w:asciiTheme="majorHAnsi" w:hAnsiTheme="majorHAnsi" w:cstheme="majorHAnsi"/>
                                  <w:sz w:val="18"/>
                                  <w:szCs w:val="18"/>
                                </w:rPr>
                              </w:pPr>
                              <w:r>
                                <w:rPr>
                                  <w:rFonts w:asciiTheme="majorHAnsi" w:hAnsiTheme="majorHAnsi" w:cstheme="majorHAnsi"/>
                                  <w:sz w:val="18"/>
                                  <w:szCs w:val="18"/>
                                </w:rPr>
                                <w:t>Open CV581, CV583</w:t>
                              </w:r>
                            </w:p>
                            <w:p w:rsidR="00862F6C" w:rsidRPr="00F811DC" w:rsidRDefault="00862F6C" w:rsidP="00402A91">
                              <w:pPr>
                                <w:rPr>
                                  <w:rFonts w:asciiTheme="majorHAnsi" w:hAnsiTheme="majorHAnsi" w:cstheme="majorHAnsi"/>
                                  <w:sz w:val="18"/>
                                  <w:szCs w:val="18"/>
                                </w:rPr>
                              </w:pPr>
                              <w:r>
                                <w:rPr>
                                  <w:rFonts w:asciiTheme="majorHAnsi" w:hAnsiTheme="majorHAnsi" w:cstheme="majorHAnsi"/>
                                  <w:sz w:val="18"/>
                                  <w:szCs w:val="18"/>
                                </w:rPr>
                                <w:t>Open FV680</w:t>
                              </w:r>
                            </w:p>
                          </w:txbxContent>
                        </wps:txbx>
                        <wps:bodyPr rot="0" vert="horz" wrap="square" lIns="108000" tIns="45720" rIns="91440" bIns="45720" anchor="t" anchorCtr="0" upright="1">
                          <a:noAutofit/>
                        </wps:bodyPr>
                      </wps:wsp>
                      <wps:wsp>
                        <wps:cNvPr id="28339" name="Rectangle 13694"/>
                        <wps:cNvSpPr>
                          <a:spLocks noChangeArrowheads="1"/>
                        </wps:cNvSpPr>
                        <wps:spPr bwMode="auto">
                          <a:xfrm>
                            <a:off x="5988" y="2750"/>
                            <a:ext cx="1299" cy="794"/>
                          </a:xfrm>
                          <a:prstGeom prst="rect">
                            <a:avLst/>
                          </a:prstGeom>
                          <a:solidFill>
                            <a:srgbClr val="FFFFFF"/>
                          </a:solidFill>
                          <a:ln w="9525">
                            <a:solidFill>
                              <a:srgbClr val="000000"/>
                            </a:solidFill>
                            <a:miter lim="800000"/>
                            <a:headEnd/>
                            <a:tailEnd/>
                          </a:ln>
                        </wps:spPr>
                        <wps:txbx>
                          <w:txbxContent>
                            <w:p w:rsidR="00862F6C" w:rsidRPr="00F811DC" w:rsidRDefault="00862F6C" w:rsidP="00402A91">
                              <w:pPr>
                                <w:jc w:val="center"/>
                                <w:rPr>
                                  <w:rFonts w:asciiTheme="majorHAnsi" w:hAnsiTheme="majorHAnsi" w:cstheme="majorHAnsi"/>
                                  <w:sz w:val="18"/>
                                  <w:szCs w:val="18"/>
                                </w:rPr>
                              </w:pPr>
                              <w:r w:rsidRPr="00F811DC">
                                <w:rPr>
                                  <w:rFonts w:asciiTheme="majorHAnsi" w:hAnsiTheme="majorHAnsi" w:cstheme="majorHAnsi"/>
                                  <w:sz w:val="18"/>
                                  <w:szCs w:val="18"/>
                                </w:rPr>
                                <w:t>Check liquid level</w:t>
                              </w:r>
                            </w:p>
                          </w:txbxContent>
                        </wps:txbx>
                        <wps:bodyPr rot="0" vert="horz" wrap="square" lIns="108000" tIns="45720" rIns="91440" bIns="45720" anchor="t" anchorCtr="0" upright="1">
                          <a:noAutofit/>
                        </wps:bodyPr>
                      </wps:wsp>
                      <wps:wsp>
                        <wps:cNvPr id="28340" name="AutoShape 14417"/>
                        <wps:cNvCnPr>
                          <a:cxnSpLocks noChangeShapeType="1"/>
                        </wps:cNvCnPr>
                        <wps:spPr bwMode="auto">
                          <a:xfrm>
                            <a:off x="7212" y="6637"/>
                            <a:ext cx="0" cy="153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41" name="AutoShape 14418"/>
                        <wps:cNvCnPr>
                          <a:cxnSpLocks noChangeShapeType="1"/>
                        </wps:cNvCnPr>
                        <wps:spPr bwMode="auto">
                          <a:xfrm>
                            <a:off x="7092" y="681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42" name="AutoShape 14419"/>
                        <wps:cNvCnPr>
                          <a:cxnSpLocks noChangeShapeType="1"/>
                        </wps:cNvCnPr>
                        <wps:spPr bwMode="auto">
                          <a:xfrm flipV="1">
                            <a:off x="7212" y="8174"/>
                            <a:ext cx="311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8343" name="Group 14420"/>
                        <wpg:cNvGrpSpPr>
                          <a:grpSpLocks/>
                        </wpg:cNvGrpSpPr>
                        <wpg:grpSpPr bwMode="auto">
                          <a:xfrm>
                            <a:off x="6696" y="6962"/>
                            <a:ext cx="2633" cy="834"/>
                            <a:chOff x="6869" y="6674"/>
                            <a:chExt cx="2633" cy="834"/>
                          </a:xfrm>
                        </wpg:grpSpPr>
                        <wps:wsp>
                          <wps:cNvPr id="28344" name="Rectangle 14421"/>
                          <wps:cNvSpPr>
                            <a:spLocks noChangeArrowheads="1"/>
                          </wps:cNvSpPr>
                          <wps:spPr bwMode="auto">
                            <a:xfrm>
                              <a:off x="6869" y="6674"/>
                              <a:ext cx="1312" cy="834"/>
                            </a:xfrm>
                            <a:prstGeom prst="rect">
                              <a:avLst/>
                            </a:prstGeom>
                            <a:solidFill>
                              <a:srgbClr val="FFFFFF"/>
                            </a:solidFill>
                            <a:ln w="9525">
                              <a:solidFill>
                                <a:srgbClr val="000000"/>
                              </a:solidFill>
                              <a:miter lim="800000"/>
                              <a:headEnd/>
                              <a:tailEnd/>
                            </a:ln>
                          </wps:spPr>
                          <wps:txbx>
                            <w:txbxContent>
                              <w:p w:rsidR="00862F6C" w:rsidRPr="009A4893" w:rsidRDefault="00862F6C" w:rsidP="0099792E">
                                <w:pPr>
                                  <w:jc w:val="center"/>
                                  <w:rPr>
                                    <w:rFonts w:asciiTheme="majorHAnsi" w:hAnsiTheme="majorHAnsi" w:cstheme="majorHAnsi"/>
                                    <w:sz w:val="18"/>
                                    <w:szCs w:val="18"/>
                                    <w:lang w:val="fr-FR"/>
                                  </w:rPr>
                                </w:pPr>
                                <w:r>
                                  <w:rPr>
                                    <w:rFonts w:asciiTheme="majorHAnsi" w:hAnsiTheme="majorHAnsi" w:cstheme="majorHAnsi"/>
                                    <w:sz w:val="18"/>
                                    <w:szCs w:val="18"/>
                                    <w:lang w:val="fr-FR"/>
                                  </w:rPr>
                                  <w:t>Close the Lambda plate valve</w:t>
                                </w:r>
                              </w:p>
                            </w:txbxContent>
                          </wps:txbx>
                          <wps:bodyPr rot="0" vert="horz" wrap="square" lIns="91440" tIns="45720" rIns="91440" bIns="45720" anchor="t" anchorCtr="0" upright="1">
                            <a:noAutofit/>
                          </wps:bodyPr>
                        </wps:wsp>
                        <wps:wsp>
                          <wps:cNvPr id="28345" name="Text Box 14422"/>
                          <wps:cNvSpPr txBox="1">
                            <a:spLocks noChangeArrowheads="1"/>
                          </wps:cNvSpPr>
                          <wps:spPr bwMode="auto">
                            <a:xfrm>
                              <a:off x="8181" y="6674"/>
                              <a:ext cx="1321" cy="834"/>
                            </a:xfrm>
                            <a:prstGeom prst="rect">
                              <a:avLst/>
                            </a:prstGeom>
                            <a:solidFill>
                              <a:srgbClr val="FFFFFF"/>
                            </a:solidFill>
                            <a:ln w="9525">
                              <a:solidFill>
                                <a:srgbClr val="000000"/>
                              </a:solidFill>
                              <a:miter lim="800000"/>
                              <a:headEnd/>
                              <a:tailEnd/>
                            </a:ln>
                          </wps:spPr>
                          <wps:txbx>
                            <w:txbxContent>
                              <w:p w:rsidR="00862F6C" w:rsidRPr="009A4893" w:rsidRDefault="00862F6C" w:rsidP="0099792E">
                                <w:pPr>
                                  <w:rPr>
                                    <w:rFonts w:asciiTheme="majorHAnsi" w:hAnsiTheme="majorHAnsi" w:cstheme="majorHAnsi"/>
                                    <w:sz w:val="18"/>
                                    <w:szCs w:val="18"/>
                                    <w:lang w:val="fr-FR"/>
                                  </w:rPr>
                                </w:pPr>
                                <w:r>
                                  <w:rPr>
                                    <w:rFonts w:asciiTheme="majorHAnsi" w:hAnsiTheme="majorHAnsi" w:cstheme="majorHAnsi"/>
                                    <w:sz w:val="18"/>
                                    <w:szCs w:val="18"/>
                                    <w:lang w:val="fr-FR"/>
                                  </w:rPr>
                                  <w:t>Close FV680</w:t>
                                </w:r>
                              </w:p>
                            </w:txbxContent>
                          </wps:txbx>
                          <wps:bodyPr rot="0" vert="horz" wrap="square" lIns="91440" tIns="45720" rIns="91440" bIns="45720" anchor="t" anchorCtr="0" upright="1">
                            <a:noAutofit/>
                          </wps:bodyPr>
                        </wps:wsp>
                      </wpg:grpSp>
                      <wps:wsp>
                        <wps:cNvPr id="28346" name="AutoShape 14423"/>
                        <wps:cNvCnPr>
                          <a:cxnSpLocks noChangeShapeType="1"/>
                        </wps:cNvCnPr>
                        <wps:spPr bwMode="auto">
                          <a:xfrm>
                            <a:off x="7092" y="797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47" name="Text Box 14424"/>
                        <wps:cNvSpPr txBox="1">
                          <a:spLocks noChangeArrowheads="1"/>
                        </wps:cNvSpPr>
                        <wps:spPr bwMode="auto">
                          <a:xfrm>
                            <a:off x="7308" y="7826"/>
                            <a:ext cx="1567"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E475C4" w:rsidRDefault="00862F6C" w:rsidP="0099792E">
                              <w:pPr>
                                <w:rPr>
                                  <w:rFonts w:asciiTheme="majorHAnsi" w:hAnsiTheme="majorHAnsi" w:cstheme="majorHAnsi"/>
                                  <w:sz w:val="18"/>
                                  <w:szCs w:val="18"/>
                                </w:rPr>
                              </w:pPr>
                              <w:r w:rsidRPr="00E475C4">
                                <w:rPr>
                                  <w:rFonts w:asciiTheme="majorHAnsi" w:hAnsiTheme="majorHAnsi" w:cstheme="majorHAnsi"/>
                                  <w:sz w:val="18"/>
                                  <w:szCs w:val="18"/>
                                </w:rPr>
                                <w:t>FV680 closed</w:t>
                              </w:r>
                            </w:p>
                          </w:txbxContent>
                        </wps:txbx>
                        <wps:bodyPr rot="0" vert="horz" wrap="square" lIns="91440" tIns="45720" rIns="91440" bIns="45720" anchor="t" anchorCtr="0" upright="1">
                          <a:noAutofit/>
                        </wps:bodyPr>
                      </wps:wsp>
                      <wps:wsp>
                        <wps:cNvPr id="28348" name="Text Box 14425"/>
                        <wps:cNvSpPr txBox="1">
                          <a:spLocks noChangeArrowheads="1"/>
                        </wps:cNvSpPr>
                        <wps:spPr bwMode="auto">
                          <a:xfrm>
                            <a:off x="4060" y="4114"/>
                            <a:ext cx="787"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3D1120" w:rsidRDefault="00862F6C" w:rsidP="003D1120">
                              <w:pPr>
                                <w:rPr>
                                  <w:rFonts w:asciiTheme="majorHAnsi" w:hAnsiTheme="majorHAnsi" w:cstheme="majorHAnsi"/>
                                  <w:sz w:val="18"/>
                                  <w:szCs w:val="18"/>
                                  <w:lang w:val="fr-FR"/>
                                </w:rPr>
                              </w:pPr>
                              <w:r>
                                <w:rPr>
                                  <w:rFonts w:asciiTheme="majorHAnsi" w:hAnsiTheme="majorHAnsi" w:cstheme="majorHAnsi"/>
                                  <w:sz w:val="18"/>
                                  <w:szCs w:val="18"/>
                                  <w:lang w:val="fr-FR"/>
                                </w:rPr>
                                <w:t>Delay</w:t>
                              </w:r>
                            </w:p>
                          </w:txbxContent>
                        </wps:txbx>
                        <wps:bodyPr rot="0" vert="horz" wrap="square" lIns="91440" tIns="45720" rIns="91440" bIns="45720" anchor="t" anchorCtr="0" upright="1">
                          <a:noAutofit/>
                        </wps:bodyPr>
                      </wps:wsp>
                      <wps:wsp>
                        <wps:cNvPr id="28349" name="AutoShape 14426"/>
                        <wps:cNvCnPr>
                          <a:cxnSpLocks noChangeShapeType="1"/>
                        </wps:cNvCnPr>
                        <wps:spPr bwMode="auto">
                          <a:xfrm rot="5400000">
                            <a:off x="4578" y="4394"/>
                            <a:ext cx="227"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8350" name="Rectangle 4836"/>
                        <wps:cNvSpPr>
                          <a:spLocks noChangeArrowheads="1"/>
                        </wps:cNvSpPr>
                        <wps:spPr bwMode="auto">
                          <a:xfrm>
                            <a:off x="5748" y="1525"/>
                            <a:ext cx="1491" cy="598"/>
                          </a:xfrm>
                          <a:prstGeom prst="rect">
                            <a:avLst/>
                          </a:prstGeom>
                          <a:solidFill>
                            <a:srgbClr val="FFFFFF"/>
                          </a:solidFill>
                          <a:ln w="9525">
                            <a:solidFill>
                              <a:schemeClr val="tx1">
                                <a:lumMod val="100000"/>
                                <a:lumOff val="0"/>
                              </a:schemeClr>
                            </a:solidFill>
                            <a:miter lim="800000"/>
                            <a:headEnd/>
                            <a:tailEnd/>
                          </a:ln>
                        </wps:spPr>
                        <wps:txbx>
                          <w:txbxContent>
                            <w:p w:rsidR="00862F6C" w:rsidRPr="00633AC4" w:rsidRDefault="00862F6C" w:rsidP="00633AC4"/>
                          </w:txbxContent>
                        </wps:txbx>
                        <wps:bodyPr rot="0" vert="horz" wrap="square" lIns="91440" tIns="91440" rIns="91440" bIns="91440" anchor="t" anchorCtr="0" upright="1">
                          <a:noAutofit/>
                        </wps:bodyPr>
                      </wps:wsp>
                      <wps:wsp>
                        <wps:cNvPr id="28351" name="AutoShape 4839"/>
                        <wps:cNvCnPr>
                          <a:cxnSpLocks noChangeShapeType="1"/>
                        </wps:cNvCnPr>
                        <wps:spPr bwMode="auto">
                          <a:xfrm>
                            <a:off x="6411" y="234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68" name="Oval 4840"/>
                        <wps:cNvSpPr>
                          <a:spLocks noChangeArrowheads="1"/>
                        </wps:cNvSpPr>
                        <wps:spPr bwMode="auto">
                          <a:xfrm>
                            <a:off x="8174" y="1443"/>
                            <a:ext cx="408" cy="406"/>
                          </a:xfrm>
                          <a:prstGeom prst="ellipse">
                            <a:avLst/>
                          </a:prstGeom>
                          <a:solidFill>
                            <a:srgbClr val="FFFFFF"/>
                          </a:solidFill>
                          <a:ln w="44450">
                            <a:solidFill>
                              <a:srgbClr val="4A7EBB"/>
                            </a:solidFill>
                            <a:round/>
                            <a:headEnd/>
                            <a:tailEnd/>
                          </a:ln>
                        </wps:spPr>
                        <wps:txbx>
                          <w:txbxContent>
                            <w:p w:rsidR="00862F6C" w:rsidRPr="00A87CE9" w:rsidRDefault="00862F6C" w:rsidP="00052D45">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wps:wsp>
                        <wps:cNvPr id="23169" name="Oval 4842"/>
                        <wps:cNvSpPr>
                          <a:spLocks noChangeArrowheads="1"/>
                        </wps:cNvSpPr>
                        <wps:spPr bwMode="auto">
                          <a:xfrm>
                            <a:off x="5766" y="1520"/>
                            <a:ext cx="408" cy="406"/>
                          </a:xfrm>
                          <a:prstGeom prst="ellipse">
                            <a:avLst/>
                          </a:prstGeom>
                          <a:solidFill>
                            <a:srgbClr val="FFFFFF"/>
                          </a:solidFill>
                          <a:ln w="44450">
                            <a:solidFill>
                              <a:srgbClr val="4A7EBB"/>
                            </a:solidFill>
                            <a:round/>
                            <a:headEnd/>
                            <a:tailEnd/>
                          </a:ln>
                        </wps:spPr>
                        <wps:txbx>
                          <w:txbxContent>
                            <w:p w:rsidR="00862F6C" w:rsidRPr="00A87CE9" w:rsidRDefault="00862F6C" w:rsidP="00052D45">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23170" name="Oval 4478"/>
                        <wps:cNvSpPr>
                          <a:spLocks noChangeArrowheads="1"/>
                        </wps:cNvSpPr>
                        <wps:spPr bwMode="auto">
                          <a:xfrm>
                            <a:off x="5968" y="3103"/>
                            <a:ext cx="408" cy="406"/>
                          </a:xfrm>
                          <a:prstGeom prst="ellipse">
                            <a:avLst/>
                          </a:prstGeom>
                          <a:solidFill>
                            <a:srgbClr val="FFFFFF"/>
                          </a:solidFill>
                          <a:ln w="44450">
                            <a:solidFill>
                              <a:srgbClr val="4A7EBB"/>
                            </a:solidFill>
                            <a:round/>
                            <a:headEnd/>
                            <a:tailEnd/>
                          </a:ln>
                        </wps:spPr>
                        <wps:txbx>
                          <w:txbxContent>
                            <w:p w:rsidR="00862F6C" w:rsidRPr="00CD615F" w:rsidRDefault="00862F6C" w:rsidP="00003006">
                              <w:pPr>
                                <w:jc w:val="center"/>
                                <w:rPr>
                                  <w:rFonts w:ascii="Times New Roman" w:hAnsi="Times New Roman" w:cs="Times New Roman"/>
                                  <w:b/>
                                  <w:szCs w:val="20"/>
                                  <w:lang w:val="fr-FR"/>
                                </w:rPr>
                              </w:pPr>
                              <w:r>
                                <w:rPr>
                                  <w:rFonts w:ascii="Times New Roman" w:hAnsi="Times New Roman" w:cs="Times New Roman"/>
                                  <w:b/>
                                  <w:szCs w:val="20"/>
                                  <w:lang w:val="fr-FR"/>
                                </w:rPr>
                                <w:t>12</w:t>
                              </w:r>
                            </w:p>
                          </w:txbxContent>
                        </wps:txbx>
                        <wps:bodyPr rot="0" vert="horz" wrap="square" lIns="0" tIns="0" rIns="0" bIns="0" anchor="t" anchorCtr="0" upright="1">
                          <a:noAutofit/>
                        </wps:bodyPr>
                      </wps:wsp>
                      <wps:wsp>
                        <wps:cNvPr id="23171" name="Oval 4479"/>
                        <wps:cNvSpPr>
                          <a:spLocks noChangeArrowheads="1"/>
                        </wps:cNvSpPr>
                        <wps:spPr bwMode="auto">
                          <a:xfrm>
                            <a:off x="5956" y="4791"/>
                            <a:ext cx="408" cy="406"/>
                          </a:xfrm>
                          <a:prstGeom prst="ellipse">
                            <a:avLst/>
                          </a:prstGeom>
                          <a:solidFill>
                            <a:srgbClr val="FFFFFF"/>
                          </a:solidFill>
                          <a:ln w="44450">
                            <a:solidFill>
                              <a:srgbClr val="4A7EBB"/>
                            </a:solidFill>
                            <a:round/>
                            <a:headEnd/>
                            <a:tailEnd/>
                          </a:ln>
                        </wps:spPr>
                        <wps:txbx>
                          <w:txbxContent>
                            <w:p w:rsidR="00862F6C" w:rsidRPr="00CD615F" w:rsidRDefault="00862F6C" w:rsidP="00003006">
                              <w:pPr>
                                <w:jc w:val="center"/>
                                <w:rPr>
                                  <w:rFonts w:ascii="Times New Roman" w:hAnsi="Times New Roman" w:cs="Times New Roman"/>
                                  <w:b/>
                                  <w:szCs w:val="20"/>
                                  <w:lang w:val="fr-FR"/>
                                </w:rPr>
                              </w:pPr>
                              <w:r>
                                <w:rPr>
                                  <w:rFonts w:ascii="Times New Roman" w:hAnsi="Times New Roman" w:cs="Times New Roman"/>
                                  <w:b/>
                                  <w:szCs w:val="20"/>
                                  <w:lang w:val="fr-FR"/>
                                </w:rPr>
                                <w:t>14</w:t>
                              </w:r>
                            </w:p>
                          </w:txbxContent>
                        </wps:txbx>
                        <wps:bodyPr rot="0" vert="horz" wrap="square" lIns="0" tIns="0" rIns="0" bIns="0" anchor="t" anchorCtr="0" upright="1">
                          <a:noAutofit/>
                        </wps:bodyPr>
                      </wps:wsp>
                      <wps:wsp>
                        <wps:cNvPr id="23172" name="Oval 4480"/>
                        <wps:cNvSpPr>
                          <a:spLocks noChangeArrowheads="1"/>
                        </wps:cNvSpPr>
                        <wps:spPr bwMode="auto">
                          <a:xfrm>
                            <a:off x="5931" y="6102"/>
                            <a:ext cx="408" cy="406"/>
                          </a:xfrm>
                          <a:prstGeom prst="ellipse">
                            <a:avLst/>
                          </a:prstGeom>
                          <a:solidFill>
                            <a:srgbClr val="FFFFFF"/>
                          </a:solidFill>
                          <a:ln w="44450">
                            <a:solidFill>
                              <a:srgbClr val="4A7EBB"/>
                            </a:solidFill>
                            <a:round/>
                            <a:headEnd/>
                            <a:tailEnd/>
                          </a:ln>
                        </wps:spPr>
                        <wps:txbx>
                          <w:txbxContent>
                            <w:p w:rsidR="00862F6C" w:rsidRPr="00CD615F" w:rsidRDefault="00862F6C" w:rsidP="00003006">
                              <w:pPr>
                                <w:jc w:val="center"/>
                                <w:rPr>
                                  <w:rFonts w:ascii="Times New Roman" w:hAnsi="Times New Roman" w:cs="Times New Roman"/>
                                  <w:b/>
                                  <w:szCs w:val="20"/>
                                  <w:lang w:val="fr-FR"/>
                                </w:rPr>
                              </w:pPr>
                              <w:r>
                                <w:rPr>
                                  <w:rFonts w:ascii="Times New Roman" w:hAnsi="Times New Roman" w:cs="Times New Roman"/>
                                  <w:b/>
                                  <w:szCs w:val="20"/>
                                  <w:lang w:val="fr-FR"/>
                                </w:rPr>
                                <w:t>14</w:t>
                              </w:r>
                            </w:p>
                          </w:txbxContent>
                        </wps:txbx>
                        <wps:bodyPr rot="0" vert="horz" wrap="square" lIns="0" tIns="0" rIns="0" bIns="0" anchor="t" anchorCtr="0" upright="1">
                          <a:noAutofit/>
                        </wps:bodyPr>
                      </wps:wsp>
                      <wps:wsp>
                        <wps:cNvPr id="23173" name="Oval 4481"/>
                        <wps:cNvSpPr>
                          <a:spLocks noChangeArrowheads="1"/>
                        </wps:cNvSpPr>
                        <wps:spPr bwMode="auto">
                          <a:xfrm>
                            <a:off x="6657" y="7461"/>
                            <a:ext cx="408" cy="406"/>
                          </a:xfrm>
                          <a:prstGeom prst="ellipse">
                            <a:avLst/>
                          </a:prstGeom>
                          <a:solidFill>
                            <a:srgbClr val="FFFFFF"/>
                          </a:solidFill>
                          <a:ln w="44450">
                            <a:solidFill>
                              <a:srgbClr val="4A7EBB"/>
                            </a:solidFill>
                            <a:round/>
                            <a:headEnd/>
                            <a:tailEnd/>
                          </a:ln>
                        </wps:spPr>
                        <wps:txbx>
                          <w:txbxContent>
                            <w:p w:rsidR="00862F6C" w:rsidRPr="00CD615F" w:rsidRDefault="00862F6C" w:rsidP="00003006">
                              <w:pPr>
                                <w:jc w:val="center"/>
                                <w:rPr>
                                  <w:rFonts w:ascii="Times New Roman" w:hAnsi="Times New Roman" w:cs="Times New Roman"/>
                                  <w:b/>
                                  <w:szCs w:val="20"/>
                                  <w:lang w:val="fr-FR"/>
                                </w:rPr>
                              </w:pPr>
                              <w:r>
                                <w:rPr>
                                  <w:rFonts w:ascii="Times New Roman" w:hAnsi="Times New Roman" w:cs="Times New Roman"/>
                                  <w:b/>
                                  <w:szCs w:val="20"/>
                                  <w:lang w:val="fr-FR"/>
                                </w:rPr>
                                <w:t>14</w:t>
                              </w:r>
                            </w:p>
                          </w:txbxContent>
                        </wps:txbx>
                        <wps:bodyPr rot="0" vert="horz" wrap="square" lIns="0" tIns="0" rIns="0" bIns="0" anchor="t" anchorCtr="0" upright="1">
                          <a:noAutofit/>
                        </wps:bodyPr>
                      </wps:wsp>
                      <wps:wsp>
                        <wps:cNvPr id="23174" name="Oval 4482"/>
                        <wps:cNvSpPr>
                          <a:spLocks noChangeArrowheads="1"/>
                        </wps:cNvSpPr>
                        <wps:spPr bwMode="auto">
                          <a:xfrm>
                            <a:off x="1876" y="4651"/>
                            <a:ext cx="408" cy="406"/>
                          </a:xfrm>
                          <a:prstGeom prst="ellipse">
                            <a:avLst/>
                          </a:prstGeom>
                          <a:solidFill>
                            <a:srgbClr val="FFFFFF"/>
                          </a:solidFill>
                          <a:ln w="44450">
                            <a:solidFill>
                              <a:srgbClr val="4A7EBB"/>
                            </a:solidFill>
                            <a:round/>
                            <a:headEnd/>
                            <a:tailEnd/>
                          </a:ln>
                        </wps:spPr>
                        <wps:txbx>
                          <w:txbxContent>
                            <w:p w:rsidR="00862F6C" w:rsidRPr="00CD615F" w:rsidRDefault="00862F6C" w:rsidP="00003006">
                              <w:pPr>
                                <w:jc w:val="center"/>
                                <w:rPr>
                                  <w:rFonts w:ascii="Times New Roman" w:hAnsi="Times New Roman" w:cs="Times New Roman"/>
                                  <w:b/>
                                  <w:szCs w:val="20"/>
                                  <w:lang w:val="fr-FR"/>
                                </w:rPr>
                              </w:pPr>
                              <w:r>
                                <w:rPr>
                                  <w:rFonts w:ascii="Times New Roman" w:hAnsi="Times New Roman" w:cs="Times New Roman"/>
                                  <w:b/>
                                  <w:szCs w:val="20"/>
                                  <w:lang w:val="fr-FR"/>
                                </w:rPr>
                                <w:t>14</w:t>
                              </w:r>
                            </w:p>
                          </w:txbxContent>
                        </wps:txbx>
                        <wps:bodyPr rot="0" vert="horz" wrap="square" lIns="0" tIns="0" rIns="0" bIns="0" anchor="t" anchorCtr="0" upright="1">
                          <a:noAutofit/>
                        </wps:bodyPr>
                      </wps:wsp>
                      <wps:wsp>
                        <wps:cNvPr id="23175" name="Oval 4483"/>
                        <wps:cNvSpPr>
                          <a:spLocks noChangeArrowheads="1"/>
                        </wps:cNvSpPr>
                        <wps:spPr bwMode="auto">
                          <a:xfrm>
                            <a:off x="1819" y="5515"/>
                            <a:ext cx="408" cy="406"/>
                          </a:xfrm>
                          <a:prstGeom prst="ellipse">
                            <a:avLst/>
                          </a:prstGeom>
                          <a:solidFill>
                            <a:srgbClr val="FFFFFF"/>
                          </a:solidFill>
                          <a:ln w="44450">
                            <a:solidFill>
                              <a:srgbClr val="4A7EBB"/>
                            </a:solidFill>
                            <a:round/>
                            <a:headEnd/>
                            <a:tailEnd/>
                          </a:ln>
                        </wps:spPr>
                        <wps:txbx>
                          <w:txbxContent>
                            <w:p w:rsidR="00862F6C" w:rsidRPr="00CD615F" w:rsidRDefault="00862F6C" w:rsidP="00003006">
                              <w:pPr>
                                <w:jc w:val="center"/>
                                <w:rPr>
                                  <w:rFonts w:ascii="Times New Roman" w:hAnsi="Times New Roman" w:cs="Times New Roman"/>
                                  <w:b/>
                                  <w:szCs w:val="20"/>
                                  <w:lang w:val="fr-FR"/>
                                </w:rPr>
                              </w:pPr>
                              <w:r>
                                <w:rPr>
                                  <w:rFonts w:ascii="Times New Roman" w:hAnsi="Times New Roman" w:cs="Times New Roman"/>
                                  <w:b/>
                                  <w:szCs w:val="20"/>
                                  <w:lang w:val="fr-FR"/>
                                </w:rPr>
                                <w:t>14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493" o:spid="_x0000_s5169" style="position:absolute;left:0;text-align:left;margin-left:-3.6pt;margin-top:4pt;width:475.35pt;height:379.2pt;z-index:276759040" coordorigin="1333,1443" coordsize="9507,7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">
                <v:shape id="Text Box 3100" o:spid="_x0000_s5170" type="#_x0000_t202" style="position:absolute;left:6820;top:2193;width:2823;height: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TIkMcA&#10;AADeAAAADwAAAGRycy9kb3ducmV2LnhtbESPQUvDQBSE70L/w/IKXsTupkq0abelFEVPQmt7f2Zf&#10;k9Ds27C7JvHfu4LQ4zAz3zCrzWhb0ZMPjWMN2UyBIC6dabjScPx8vX8GESKywdYxafihAJv15GaF&#10;hXED76k/xEokCIcCNdQxdoWUoazJYpi5jjh5Z+ctxiR9JY3HIcFtK+dK5dJiw2mhxo52NZWXw7fV&#10;8OI/hq+309PuLn+8LLJFVP3+rLS+nY7bJYhIY7yG/9vvRsP8Icsz+Lu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EyJDHAAAA3gAAAA8AAAAAAAAAAAAAAAAAmAIAAGRy&#10;cy9kb3ducmV2LnhtbFBLBQYAAAAABAAEAPUAAACMAwAAAAA=&#10;" filled="f" stroked="f" strokecolor="#4a7ebb" strokeweight=".25pt">
                  <v:textbox inset="0,0,0,0">
                    <w:txbxContent>
                      <w:p w:rsidR="00862F6C" w:rsidRPr="00633AC4" w:rsidRDefault="00862F6C" w:rsidP="00B66148">
                        <w:pPr>
                          <w:rPr>
                            <w:sz w:val="18"/>
                            <w:szCs w:val="18"/>
                          </w:rPr>
                        </w:pPr>
                        <w:r w:rsidRPr="00633AC4">
                          <w:rPr>
                            <w:sz w:val="18"/>
                            <w:szCs w:val="18"/>
                          </w:rPr>
                          <w:t>Sequence 10 to 20 are stopped</w:t>
                        </w:r>
                      </w:p>
                    </w:txbxContent>
                  </v:textbox>
                </v:shape>
                <v:roundrect id="AutoShape 3282" o:spid="_x0000_s5171" style="position:absolute;left:1333;top:2481;width:9507;height:654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g6o8gA&#10;AADeAAAADwAAAGRycy9kb3ducmV2LnhtbESPQUvDQBSE74L/YXmCN7tJiiWN3QRpEQpCsFXU4yP7&#10;zAazb0N200Z/vSsIHoeZ+YbZVLPtxYlG3zlWkC4SEMSN0x23Cl6eH25yED4ga+wdk4Iv8lCVlxcb&#10;LLQ784FOx9CKCGFfoAITwlBI6RtDFv3CDcTR+3CjxRDl2Eo94jnCbS+zJFlJix3HBYMDbQ01n8fJ&#10;Klh+19a8mWl6rR/zen+brt93T2ulrq/m+zsQgebwH/5r77WCbJmuMvi9E6+AL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eDqjyAAAAN4AAAAPAAAAAAAAAAAAAAAAAJgCAABk&#10;cnMvZG93bnJldi54bWxQSwUGAAAAAAQABAD1AAAAjQMAAAAA&#10;" filled="f" strokecolor="red" strokeweight="3.5pt">
                  <v:textbox inset=",7.2pt,,7.2pt"/>
                </v:roundrect>
                <v:shape id="Text Box 3097" o:spid="_x0000_s5172" type="#_x0000_t202" style="position:absolute;left:2485;top:2623;width:1260;height: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yjRMQA&#10;AADeAAAADwAAAGRycy9kb3ducmV2LnhtbESPS2vCQBSF94L/YbhCdzqJgVCjo6hQKqVQjC5cXjI3&#10;D8zcCZlpjP++Uyh0efjOg7PZjaYVA/WusawgXkQgiAurG64UXC9v81cQziNrbC2Tgic52G2nkw1m&#10;2j74TEPuKxFK2GWooPa+y6R0RU0G3cJ2xIGVtjfog+wrqXt8hHLTymUUpdJgw2Ghxo6ONRX3/Nso&#10;OKS2GuLkZj4/yne5+ip1YF6pl9m4X4PwNPp/81/6pBUskzhN4PdOu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co0TEAAAA3gAAAA8AAAAAAAAAAAAAAAAAmAIAAGRycy9k&#10;b3ducmV2LnhtbFBLBQYAAAAABAAEAPUAAACJAwAAAAA=&#10;" fillcolor="white [3212]" stroked="f">
                  <v:textbox inset="0,0,0,0">
                    <w:txbxContent>
                      <w:p w:rsidR="00862F6C" w:rsidRPr="00DF61A7" w:rsidRDefault="00862F6C" w:rsidP="00B66148">
                        <w:pPr>
                          <w:rPr>
                            <w:color w:val="FF0000"/>
                          </w:rPr>
                        </w:pPr>
                        <w:r>
                          <w:rPr>
                            <w:color w:val="FF0000"/>
                          </w:rPr>
                          <w:t>Subsequence</w:t>
                        </w:r>
                      </w:p>
                    </w:txbxContent>
                  </v:textbox>
                </v:shape>
                <v:shape id="Text Box 13666" o:spid="_x0000_s5173" type="#_x0000_t202" style="position:absolute;left:6564;top:5115;width:322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coT8YA&#10;AADeAAAADwAAAGRycy9kb3ducmV2LnhtbESPT2vCQBTE74LfYXmF3nRXq9LGbERaBE+Vpn/A2yP7&#10;TEKzb0N2NfHbdwWhx2FmfsOkm8E24kKdrx1rmE0VCOLCmZpLDV+fu8kzCB+QDTaOScOVPGyy8SjF&#10;xLieP+iSh1JECPsENVQhtImUvqjIop+6ljh6J9dZDFF2pTQd9hFuGzlXaiUt1hwXKmzptaLiNz9b&#10;Dd/vp+PPQh3KN7tsezcoyfZFav34MGzXIAIN4T98b++NhvnTbLWA2514BW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coT8YAAADeAAAADwAAAAAAAAAAAAAAAACYAgAAZHJz&#10;L2Rvd25yZXYueG1sUEsFBgAAAAAEAAQA9QAAAIsDAAAAAA==&#10;" filled="f" stroked="f">
                  <v:textbox>
                    <w:txbxContent>
                      <w:p w:rsidR="00862F6C" w:rsidRDefault="00862F6C" w:rsidP="00402A91">
                        <w:pPr>
                          <w:rPr>
                            <w:rFonts w:asciiTheme="majorHAnsi" w:hAnsiTheme="majorHAnsi" w:cstheme="majorHAnsi"/>
                            <w:sz w:val="18"/>
                            <w:szCs w:val="18"/>
                          </w:rPr>
                        </w:pPr>
                        <w:r w:rsidRPr="00F811DC">
                          <w:rPr>
                            <w:rFonts w:asciiTheme="majorHAnsi" w:hAnsiTheme="majorHAnsi" w:cstheme="majorHAnsi"/>
                            <w:sz w:val="18"/>
                            <w:szCs w:val="18"/>
                          </w:rPr>
                          <w:t>TT6</w:t>
                        </w:r>
                        <w:r>
                          <w:rPr>
                            <w:rFonts w:asciiTheme="majorHAnsi" w:hAnsiTheme="majorHAnsi" w:cstheme="majorHAnsi"/>
                            <w:sz w:val="18"/>
                            <w:szCs w:val="18"/>
                          </w:rPr>
                          <w:t>61</w:t>
                        </w:r>
                        <w:r w:rsidRPr="00F811DC">
                          <w:rPr>
                            <w:rFonts w:asciiTheme="majorHAnsi" w:hAnsiTheme="majorHAnsi" w:cstheme="majorHAnsi"/>
                            <w:sz w:val="18"/>
                            <w:szCs w:val="18"/>
                          </w:rPr>
                          <w:t>A or B or C &gt;TT6</w:t>
                        </w:r>
                        <w:r>
                          <w:rPr>
                            <w:rFonts w:asciiTheme="majorHAnsi" w:hAnsiTheme="majorHAnsi" w:cstheme="majorHAnsi"/>
                            <w:sz w:val="18"/>
                            <w:szCs w:val="18"/>
                          </w:rPr>
                          <w:t>61</w:t>
                        </w:r>
                        <w:r w:rsidRPr="00F811DC">
                          <w:rPr>
                            <w:rFonts w:asciiTheme="majorHAnsi" w:hAnsiTheme="majorHAnsi" w:cstheme="majorHAnsi"/>
                            <w:sz w:val="18"/>
                            <w:szCs w:val="18"/>
                          </w:rPr>
                          <w:t>setpoint</w:t>
                        </w:r>
                      </w:p>
                      <w:p w:rsidR="00862F6C" w:rsidRPr="00F811DC" w:rsidRDefault="00862F6C" w:rsidP="00402A91">
                        <w:pPr>
                          <w:rPr>
                            <w:rFonts w:asciiTheme="majorHAnsi" w:hAnsiTheme="majorHAnsi" w:cstheme="majorHAnsi"/>
                            <w:sz w:val="18"/>
                            <w:szCs w:val="18"/>
                          </w:rPr>
                        </w:pPr>
                        <w:r>
                          <w:rPr>
                            <w:rFonts w:asciiTheme="majorHAnsi" w:hAnsiTheme="majorHAnsi" w:cstheme="majorHAnsi"/>
                            <w:sz w:val="18"/>
                            <w:szCs w:val="18"/>
                          </w:rPr>
                          <w:t>OR FT583&gt;FT583limit</w:t>
                        </w:r>
                      </w:p>
                    </w:txbxContent>
                  </v:textbox>
                </v:shape>
                <v:shape id="Text Box 13667" o:spid="_x0000_s5174" type="#_x0000_t202" style="position:absolute;left:6624;top:3662;width:1659;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N1MYA&#10;AADeAAAADwAAAGRycy9kb3ducmV2LnhtbESPQWvCQBSE7wX/w/IKvdVdrYqN2YgoBU8tRi14e2Sf&#10;SWj2bchuTfrvu4WCx2FmvmHS9WAbcaPO1441TMYKBHHhTM2lhtPx7XkJwgdkg41j0vBDHtbZ6CHF&#10;xLieD3TLQykihH2CGqoQ2kRKX1Rk0Y9dSxy9q+sshii7UpoO+wi3jZwqtZAWa44LFba0raj4yr+t&#10;hvP79fI5Ux/lzs7b3g1Ksn2VWj89DpsViEBDuIf/23ujYfoyWczh7068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uN1MYAAADeAAAADwAAAAAAAAAAAAAAAACYAgAAZHJz&#10;L2Rvd25yZXYueG1sUEsFBgAAAAAEAAQA9QAAAIsDAAAAAA==&#10;" filled="f" stroked="f">
                  <v:textbox>
                    <w:txbxContent>
                      <w:p w:rsidR="00862F6C" w:rsidRPr="00F811DC" w:rsidRDefault="00862F6C" w:rsidP="00402A91">
                        <w:pPr>
                          <w:rPr>
                            <w:rFonts w:asciiTheme="majorHAnsi" w:hAnsiTheme="majorHAnsi" w:cstheme="majorHAnsi"/>
                            <w:sz w:val="18"/>
                            <w:szCs w:val="18"/>
                            <w:lang w:val="fr-FR"/>
                          </w:rPr>
                        </w:pPr>
                        <w:r>
                          <w:rPr>
                            <w:rFonts w:asciiTheme="majorHAnsi" w:hAnsiTheme="majorHAnsi" w:cstheme="majorHAnsi"/>
                            <w:sz w:val="18"/>
                            <w:szCs w:val="18"/>
                            <w:lang w:val="fr-FR"/>
                          </w:rPr>
                          <w:t>LI68</w:t>
                        </w:r>
                        <w:r w:rsidRPr="00F811DC">
                          <w:rPr>
                            <w:rFonts w:asciiTheme="majorHAnsi" w:hAnsiTheme="majorHAnsi" w:cstheme="majorHAnsi"/>
                            <w:sz w:val="18"/>
                            <w:szCs w:val="18"/>
                            <w:lang w:val="fr-FR"/>
                          </w:rPr>
                          <w:t>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sym w:font="Symbol" w:char="F0A3"/>
                        </w:r>
                        <w:r>
                          <w:rPr>
                            <w:rFonts w:asciiTheme="majorHAnsi" w:hAnsiTheme="majorHAnsi" w:cstheme="majorHAnsi"/>
                            <w:sz w:val="18"/>
                            <w:szCs w:val="18"/>
                            <w:lang w:val="fr-FR"/>
                          </w:rPr>
                          <w:t xml:space="preserve"> LI680limit</w:t>
                        </w:r>
                      </w:p>
                    </w:txbxContent>
                  </v:textbox>
                </v:shape>
                <v:shape id="AutoShape 13668" o:spid="_x0000_s5175" type="#_x0000_t32" style="position:absolute;left:6516;top:1891;width:0;height:4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MNAsgAAADeAAAADwAAAGRycy9kb3ducmV2LnhtbESPQWsCMRSE74X+h/AKXopm19JFtkbZ&#10;FgQVPGjr/bl53YRuXrabqNt/bwqFHoeZ+YaZLwfXigv1wXpWkE8yEMS115YbBR/vq/EMRIjIGlvP&#10;pOCHAiwX93dzLLW/8p4uh9iIBOFQogITY1dKGWpDDsPEd8TJ+/S9w5hk30jd4zXBXSunWVZIh5bT&#10;gsGO3gzVX4ezU7Db5K/VydjNdv9td8+rqj03j0elRg9D9QIi0hD/w3/ttVYwfcqLAn7vpCsgFz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AMNAsgAAADeAAAADwAAAAAA&#10;AAAAAAAAAAChAgAAZHJzL2Rvd25yZXYueG1sUEsFBgAAAAAEAAQA+QAAAJYDAAAAAA==&#10;"/>
                <v:shape id="AutoShape 13670" o:spid="_x0000_s5176" type="#_x0000_t32" style="position:absolute;left:5928;top:6649;width:12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omcgAAADeAAAADwAAAGRycy9kb3ducmV2LnhtbESPQWsCMRSE74X+h/CEXkrNrlIrW6Ns&#10;C0IteNDq/bl53QQ3L9tN1PXfNwWhx2FmvmFmi9414kxdsJ4V5MMMBHHlteVawe5r+TQFESKyxsYz&#10;KbhSgMX8/m6GhfYX3tB5G2uRIBwKVGBibAspQ2XIYRj6ljh5375zGJPsaqk7vCS4a+QoyybSoeW0&#10;YLCld0PVcXtyCtar/K08GLv63PzY9fOybE71416ph0FfvoKI1Mf/8K39oRWMxvnkBf7upCs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0+omcgAAADeAAAADwAAAAAA&#10;AAAAAAAAAAChAgAAZHJzL2Rvd25yZXYueG1sUEsFBgAAAAAEAAQA+QAAAJYDAAAAAA==&#10;"/>
                <v:shape id="AutoShape 13671" o:spid="_x0000_s5177" type="#_x0000_t32" style="position:absolute;left:5616;top:4202;width:0;height:44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sE48MAAADbAAAADwAAAGRycy9kb3ducmV2LnhtbESPQYvCMBSE7wv+h/CEvSxrWg/iVqOI&#10;sCAehNUePD6SZ1tsXmqSrd1/bxYEj8PMfMMs14NtRU8+NI4V5JMMBLF2puFKQXn6/pyDCBHZYOuY&#10;FPxRgPVq9LbEwrg7/1B/jJVIEA4FKqhj7Aopg67JYpi4jjh5F+ctxiR9JY3He4LbVk6zbCYtNpwW&#10;auxoW5O+Hn+tgmZfHsr+4xa9nu/zs8/D6dxqpd7Hw2YBItIQX+Fne2cUfM3g/0v6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7BOPDAAAA2wAAAA8AAAAAAAAAAAAA&#10;AAAAoQIAAGRycy9kb3ducmV2LnhtbFBLBQYAAAAABAAEAPkAAACRAwAAAAA=&#10;"/>
                <v:shape id="AutoShape 13672" o:spid="_x0000_s5178" type="#_x0000_t32" style="position:absolute;left:5616;top:4202;width:8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l64MMAAADcAAAADwAAAGRycy9kb3ducmV2LnhtbERPS2vCQBC+C/6HZQq96SYeSomuwRYk&#10;taUH4+M8ZMckNDub7q6a9td3C4K3+fies8gH04kLOd9aVpBOExDEldUt1wr2u/XkGYQPyBo7y6Tg&#10;hzzky/FogZm2V97SpQy1iCHsM1TQhNBnUvqqIYN+anviyJ2sMxgidLXUDq8x3HRyliRP0mDLsaHB&#10;nl4bqr7Ks1Hw/tG3s+/i0226QMdS/x5eivSg1OPDsJqDCDSEu/jmftNxfpLC/zPxAr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OZeuDDAAAA3AAAAA8AAAAAAAAAAAAA&#10;AAAAoQIAAGRycy9kb3ducmV2LnhtbFBLBQYAAAAABAAEAPkAAACRAwAAAAA=&#10;" strokeweight=".5pt">
                  <v:stroke endarrow="block"/>
                </v:shape>
                <v:shape id="AutoShape 13673" o:spid="_x0000_s5179" type="#_x0000_t32" style="position:absolute;left:6420;top:3866;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a5L8IAAADcAAAADwAAAGRycy9kb3ducmV2LnhtbERPTWsCMRC9F/ofwhR6KZpVqJTVKGtB&#10;qAUPar2Pm3ET3EzWTdTtvzeC4G0e73Mms87V4kJtsJ4VDPoZCOLSa8uVgr/tovcFIkRkjbVnUvBP&#10;AWbT15cJ5tpfeU2XTaxECuGQowITY5NLGUpDDkPfN8SJO/jWYUywraRu8ZrCXS2HWTaSDi2nBoMN&#10;fRsqj5uzU7BaDubF3tjl7/pkV5+Loj5XHzul3t+6YgwiUhef4of7R6f52RDuz6QL5PQ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fa5L8IAAADcAAAADwAAAAAAAAAAAAAA&#10;AAChAgAAZHJzL2Rvd25yZXYueG1sUEsFBgAAAAAEAAQA+QAAAJADAAAAAA==&#10;"/>
                <v:shape id="AutoShape 13674" o:spid="_x0000_s5180" type="#_x0000_t32" style="position:absolute;left:6396;top:5390;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octMMAAADcAAAADwAAAGRycy9kb3ducmV2LnhtbERPS2sCMRC+F/ofwgheima1KLI1yrYg&#10;1IIHH71PN9NNcDPZbqKu/94UBG/z8T1nvuxcLc7UButZwWiYgSAuvbZcKTjsV4MZiBCRNdaeScGV&#10;AiwXz09zzLW/8JbOu1iJFMIhRwUmxiaXMpSGHIahb4gT9+tbhzHBtpK6xUsKd7UcZ9lUOrScGgw2&#10;9GGoPO5OTsFmPXovfoxdf23/7GayKupT9fKtVL/XFW8gInXxIb67P3Wan73C/zPpAr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q6HLTDAAAA3AAAAA8AAAAAAAAAAAAA&#10;AAAAoQIAAGRycy9kb3ducmV2LnhtbFBLBQYAAAAABAAEAPkAAACRAwAAAAA=&#10;"/>
                <v:shape id="AutoShape 13675" o:spid="_x0000_s5181" type="#_x0000_t32" style="position:absolute;left:5940;top:6649;width:0;height:19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OEwMMAAADcAAAADwAAAGRycy9kb3ducmV2LnhtbERPS2sCMRC+F/ofwgheimaVKrI1yrYg&#10;1IIHH71PN9NNcDPZbqKu/94UBG/z8T1nvuxcLc7UButZwWiYgSAuvbZcKTjsV4MZiBCRNdaeScGV&#10;AiwXz09zzLW/8JbOu1iJFMIhRwUmxiaXMpSGHIahb4gT9+tbhzHBtpK6xUsKd7UcZ9lUOrScGgw2&#10;9GGoPO5OTsFmPXovfoxdf23/7GayKupT9fKtVL/XFW8gInXxIb67P3Wan73C/zPpAr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ThMDDAAAA3AAAAA8AAAAAAAAAAAAA&#10;AAAAoQIAAGRycy9kb3ducmV2LnhtbFBLBQYAAAAABAAEAPkAAACRAwAAAAA=&#10;"/>
                <v:shape id="Text Box 13677" o:spid="_x0000_s5182" type="#_x0000_t202" style="position:absolute;left:7296;top:6565;width:787;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sib8A&#10;AADcAAAADwAAAGRycy9kb3ducmV2LnhtbERPy6rCMBDdX/AfwghuLtdU8VmNooLitl4/YGzGtthM&#10;ShNt/XsjCO7mcJ6zXLemFA+qXWFZwaAfgSBOrS44U3D+3//NQDiPrLG0TAqe5GC96vwsMda24YQe&#10;J5+JEMIuRgW591UspUtzMuj6tiIO3NXWBn2AdSZ1jU0IN6UcRtFEGiw4NORY0S6n9Ha6GwXXY/M7&#10;njeXgz9Pk9Fki8X0Yp9K9brtZgHCU+u/4o/7qMP8aAzvZ8IFcvU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6+yJvwAAANwAAAAPAAAAAAAAAAAAAAAAAJgCAABkcnMvZG93bnJl&#10;di54bWxQSwUGAAAAAAQABAD1AAAAhAMAAAAA&#10;" stroked="f">
                  <v:textbox>
                    <w:txbxContent>
                      <w:p w:rsidR="00862F6C" w:rsidRPr="00F811DC" w:rsidRDefault="00862F6C" w:rsidP="00402A91">
                        <w:pPr>
                          <w:rPr>
                            <w:rFonts w:asciiTheme="majorHAnsi" w:hAnsiTheme="majorHAnsi" w:cstheme="majorHAnsi"/>
                            <w:sz w:val="18"/>
                            <w:szCs w:val="18"/>
                          </w:rPr>
                        </w:pPr>
                        <w:r w:rsidRPr="00F811DC">
                          <w:rPr>
                            <w:rFonts w:asciiTheme="majorHAnsi" w:hAnsiTheme="majorHAnsi" w:cstheme="majorHAnsi"/>
                            <w:sz w:val="18"/>
                            <w:szCs w:val="18"/>
                          </w:rPr>
                          <w:t>Stop</w:t>
                        </w:r>
                      </w:p>
                    </w:txbxContent>
                  </v:textbox>
                </v:shape>
                <v:shape id="AutoShape 13679" o:spid="_x0000_s5183" type="#_x0000_t32" style="position:absolute;left:5616;top:8630;width:3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2/LMIAAADcAAAADwAAAGRycy9kb3ducmV2LnhtbERPTWsCMRC9F/wPYYReimYtKGU1yloQ&#10;asGDWu/jZtwEN5N1E3X7702h4G0e73Nmi87V4kZtsJ4VjIYZCOLSa8uVgp/9avABIkRkjbVnUvBL&#10;ARbz3ssMc+3vvKXbLlYihXDIUYGJscmlDKUhh2HoG+LEnXzrMCbYVlK3eE/hrpbvWTaRDi2nBoMN&#10;fRoqz7urU7BZj5bF0dj19/ZiN+NVUV+rt4NSr/2umIKI1MWn+N/9pdP8bAJ/z6QL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2/LMIAAADcAAAADwAAAAAAAAAAAAAA&#10;AAChAgAAZHJzL2Rvd25yZXYueG1sUEsFBgAAAAAEAAQA+QAAAJADAAAAAA==&#10;"/>
                <v:shape id="AutoShape 13681" o:spid="_x0000_s5184" type="#_x0000_t32" style="position:absolute;left:10344;top:1754;width:0;height:64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Eat8MAAADcAAAADwAAAGRycy9kb3ducmV2LnhtbERPS2sCMRC+F/ofwgheimYVqrI1yrYg&#10;1IIHH71PN9NNcDPZbqKu/94UBG/z8T1nvuxcLc7UButZwWiYgSAuvbZcKTjsV4MZiBCRNdaeScGV&#10;AiwXz09zzLW/8JbOu1iJFMIhRwUmxiaXMpSGHIahb4gT9+tbhzHBtpK6xUsKd7UcZ9lEOrScGgw2&#10;9GGoPO5OTsFmPXovfoxdf23/7OZ1VdSn6uVbqX6vK95AROriQ3x3f+o0P5vC/zPpAr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WBGrfDAAAA3AAAAA8AAAAAAAAAAAAA&#10;AAAAoQIAAGRycy9kb3ducmV2LnhtbFBLBQYAAAAABAAEAPkAAACRAwAAAAA=&#10;"/>
                <v:shape id="AutoShape 13682" o:spid="_x0000_s5185" type="#_x0000_t32" style="position:absolute;left:2436;top:3974;width:4082;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8OrsUAAADcAAAADwAAAGRycy9kb3ducmV2LnhtbESPQWvDMAyF74X9B6PBLmV1skMpad0y&#10;BoPSw6BtDj0KW0vCYjmzvTT999Oh0JvEe3rv02Y3+V6NFFMX2EC5KEAR2+A6bgzU58/XFaiUkR32&#10;gcnAjRLstk+zDVYuXPlI4yk3SkI4VWigzXmotE62JY9pEQZi0b5D9JhljY12Ea8S7nv9VhRL7bFj&#10;aWhxoI+W7M/pzxvoDvVXPc5/c7SrQ3mJZTpfemvMy/P0vgaVacoP8/167wS/EFp5RibQ2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P8OrsUAAADcAAAADwAAAAAAAAAA&#10;AAAAAAChAgAAZHJzL2Rvd25yZXYueG1sUEsFBgAAAAAEAAQA+QAAAJMDAAAAAA==&#10;"/>
                <v:shape id="AutoShape 13683" o:spid="_x0000_s5186" type="#_x0000_t32" style="position:absolute;left:10344;top:8222;width:0;height:6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IyrsIAAADcAAAADwAAAGRycy9kb3ducmV2LnhtbERPPW/CMBDdK/U/WIfUrdgwlBJwIlRa&#10;0YEF6NDxFF/iiPgcxQ6Ef48rIXW7p/d562J0rbhQHxrPGmZTBYK49KbhWsPP6ev1HUSIyAZbz6Th&#10;RgGK/PlpjZnxVz7Q5RhrkUI4ZKjBxthlUobSksMw9R1x4irfO4wJ9rU0PV5TuGvlXKk36bDh1GCx&#10;ow9L5fk4OA3b277cDaqr7aL6PAyLSobZb6X1y2TcrEBEGuO/+OH+Nmm+WsLfM+kCm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cIyrsIAAADcAAAADwAAAAAAAAAAAAAA&#10;AAChAgAAZHJzL2Rvd25yZXYueG1sUEsFBgAAAAAEAAQA+QAAAJADAAAAAA==&#10;" strokeweight=".5pt">
                  <v:stroke startarrow="block"/>
                </v:shape>
                <v:group id="Group 13684" o:spid="_x0000_s5187" style="position:absolute;left:5976;top:4370;width:3458;height:819"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3685" o:spid="_x0000_s5188"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M1MEA&#10;AADcAAAADwAAAGRycy9kb3ducmV2LnhtbERPTYvCMBC9L/gfwgje1rQKol2jiKLoUevF22wz23Zt&#10;JqWJWv31RhC8zeN9znTemkpcqXGlZQVxPwJBnFldcq7gmK6/xyCcR9ZYWSYFd3Iwn3W+pphoe+M9&#10;XQ8+FyGEXYIKCu/rREqXFWTQ9W1NHLg/2xj0ATa51A3eQrip5CCKRtJgyaGhwJqWBWXnw8Uo+C0H&#10;R3zs001kJuuh37Xp/+W0UqrXbRc/IDy1/iN+u7c6zI9jeD0TLpC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6TNTBAAAA3AAAAA8AAAAAAAAAAAAAAAAAmAIAAGRycy9kb3du&#10;cmV2LnhtbFBLBQYAAAAABAAEAPUAAACGAwAAAAA=&#10;">
                    <v:textbox>
                      <w:txbxContent>
                        <w:p w:rsidR="00862F6C" w:rsidRPr="00F811DC" w:rsidRDefault="00862F6C" w:rsidP="00402A91">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13686" o:spid="_x0000_s5189"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eRF8QA&#10;AADcAAAADwAAAGRycy9kb3ducmV2LnhtbERPS2vCQBC+F/wPywi9FN34wEeajZSCYm+tFb0O2TEJ&#10;zc6mu2tM/323IPQ2H99zsk1vGtGR87VlBZNxAoK4sLrmUsHxcztagfABWWNjmRT8kIdNPnjIMNX2&#10;xh/UHUIpYgj7FBVUIbSplL6oyKAf25Y4chfrDIYIXSm1w1sMN42cJslCGqw5NlTY0mtFxdfhahSs&#10;5vvu7N9m76dicWnW4WnZ7b6dUo/D/uUZRKA+/Ivv7r2O8ydT+HsmXi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XkRfEAAAA3AAAAA8AAAAAAAAAAAAAAAAAmAIAAGRycy9k&#10;b3ducmV2LnhtbFBLBQYAAAAABAAEAPUAAACJAwAAAAA=&#10;">
                    <v:textbox>
                      <w:txbxContent>
                        <w:p w:rsidR="00862F6C" w:rsidRDefault="00862F6C" w:rsidP="00402A91">
                          <w:pPr>
                            <w:rPr>
                              <w:rFonts w:asciiTheme="majorHAnsi" w:hAnsiTheme="majorHAnsi" w:cstheme="majorHAnsi"/>
                              <w:sz w:val="18"/>
                              <w:szCs w:val="18"/>
                            </w:rPr>
                          </w:pPr>
                          <w:r>
                            <w:rPr>
                              <w:rFonts w:asciiTheme="majorHAnsi" w:hAnsiTheme="majorHAnsi" w:cstheme="majorHAnsi"/>
                              <w:sz w:val="18"/>
                              <w:szCs w:val="18"/>
                            </w:rPr>
                            <w:t xml:space="preserve">Start </w:t>
                          </w:r>
                          <w:r w:rsidRPr="00F811DC">
                            <w:rPr>
                              <w:rFonts w:asciiTheme="majorHAnsi" w:hAnsiTheme="majorHAnsi" w:cstheme="majorHAnsi"/>
                              <w:sz w:val="18"/>
                              <w:szCs w:val="18"/>
                            </w:rPr>
                            <w:t>EH6</w:t>
                          </w:r>
                          <w:r>
                            <w:rPr>
                              <w:rFonts w:asciiTheme="majorHAnsi" w:hAnsiTheme="majorHAnsi" w:cstheme="majorHAnsi"/>
                              <w:sz w:val="18"/>
                              <w:szCs w:val="18"/>
                            </w:rPr>
                            <w:t>61</w:t>
                          </w:r>
                          <w:r w:rsidRPr="00F811DC">
                            <w:rPr>
                              <w:rFonts w:asciiTheme="majorHAnsi" w:hAnsiTheme="majorHAnsi" w:cstheme="majorHAnsi"/>
                              <w:sz w:val="18"/>
                              <w:szCs w:val="18"/>
                            </w:rPr>
                            <w:t xml:space="preserve">AC </w:t>
                          </w:r>
                        </w:p>
                        <w:p w:rsidR="00862F6C" w:rsidRDefault="00862F6C" w:rsidP="00AA701D">
                          <w:pPr>
                            <w:rPr>
                              <w:rFonts w:asciiTheme="majorHAnsi" w:hAnsiTheme="majorHAnsi" w:cstheme="majorHAnsi"/>
                              <w:sz w:val="18"/>
                              <w:szCs w:val="18"/>
                            </w:rPr>
                          </w:pPr>
                          <w:r>
                            <w:rPr>
                              <w:rFonts w:asciiTheme="majorHAnsi" w:hAnsiTheme="majorHAnsi" w:cstheme="majorHAnsi"/>
                              <w:sz w:val="18"/>
                              <w:szCs w:val="18"/>
                            </w:rPr>
                            <w:t>CV581, CV583 opened</w:t>
                          </w:r>
                        </w:p>
                        <w:p w:rsidR="00862F6C" w:rsidRPr="00F811DC" w:rsidRDefault="00862F6C" w:rsidP="00AA701D">
                          <w:pPr>
                            <w:rPr>
                              <w:rFonts w:asciiTheme="majorHAnsi" w:hAnsiTheme="majorHAnsi" w:cstheme="majorHAnsi"/>
                              <w:sz w:val="18"/>
                              <w:szCs w:val="18"/>
                            </w:rPr>
                          </w:pPr>
                          <w:r>
                            <w:rPr>
                              <w:rFonts w:asciiTheme="majorHAnsi" w:hAnsiTheme="majorHAnsi" w:cstheme="majorHAnsi"/>
                              <w:sz w:val="18"/>
                              <w:szCs w:val="18"/>
                            </w:rPr>
                            <w:t>FV680 opened</w:t>
                          </w:r>
                        </w:p>
                        <w:p w:rsidR="00862F6C" w:rsidRPr="00F811DC" w:rsidRDefault="00862F6C" w:rsidP="00402A91">
                          <w:pPr>
                            <w:rPr>
                              <w:rFonts w:asciiTheme="majorHAnsi" w:hAnsiTheme="majorHAnsi" w:cstheme="majorHAnsi"/>
                              <w:sz w:val="18"/>
                              <w:szCs w:val="18"/>
                            </w:rPr>
                          </w:pPr>
                        </w:p>
                      </w:txbxContent>
                    </v:textbox>
                  </v:shape>
                </v:group>
                <v:shape id="AutoShape 13687" o:spid="_x0000_s5190" type="#_x0000_t32" style="position:absolute;left:5748;top:2594;width:0;height:1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OKacQAAADcAAAADwAAAGRycy9kb3ducmV2LnhtbERPS2sCMRC+F/wPYQpeimZXaZHVKGtB&#10;0IIHH71PN+MmdDPZbqJu/31TKPQ2H99zFqveNeJGXbCeFeTjDARx5bXlWsH5tBnNQISIrLHxTAq+&#10;KcBqOXhYYKH9nQ90O8ZapBAOBSowMbaFlKEy5DCMfUucuIvvHMYEu1rqDu8p3DVykmUv0qHl1GCw&#10;pVdD1efx6hTsd/m6/DB293b4svvnTdlc66d3pYaPfTkHEamP/+I/91an+fkUfp9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Y4ppxAAAANwAAAAPAAAAAAAAAAAA&#10;AAAAAKECAABkcnMvZG93bnJldi54bWxQSwUGAAAAAAQABAD5AAAAkgMAAAAA&#10;"/>
                <v:shape id="AutoShape 13688" o:spid="_x0000_s5191" type="#_x0000_t32" style="position:absolute;left:5736;top:2594;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dPpcMAAADcAAAADwAAAGRycy9kb3ducmV2LnhtbERPS2vCQBC+C/6HZQRvuomISHSVtlB8&#10;FA9Nq+chO01Cs7Nxd9W0v74rCL3Nx/ec5bozjbiS87VlBek4AUFcWF1zqeDz43U0B+EDssbGMin4&#10;IQ/rVb+3xEzbG7/TNQ+liCHsM1RQhdBmUvqiIoN+bFviyH1ZZzBE6EqpHd5iuGnkJElm0mDNsaHC&#10;ll4qKr7zi1Gwf2vryXlzcLsm0CnXv8fnTXpUajjonhYgAnXhX/xwb3Wcn07h/ky8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3T6XDAAAA3AAAAA8AAAAAAAAAAAAA&#10;AAAAoQIAAGRycy9kb3ducmV2LnhtbFBLBQYAAAAABAAEAPkAAACRAwAAAAA=&#10;" strokeweight=".5pt">
                  <v:stroke endarrow="block"/>
                </v:shape>
                <v:shape id="AutoShape 13689" o:spid="_x0000_s5192" type="#_x0000_t32" style="position:absolute;left:5748;top:3710;width:7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a3hsMAAADcAAAADwAAAGRycy9kb3ducmV2LnhtbERPTWsCMRC9F/wPYYReSs1uwSJbo6yC&#10;oIIHrb1PN+MmuJmsm6jrv28Khd7m8T5nOu9dI27UBetZQT7KQBBXXluuFRw/V68TECEia2w8k4IH&#10;BZjPBk9TLLS/855uh1iLFMKhQAUmxraQMlSGHIaRb4kTd/Kdw5hgV0vd4T2Fu0a+Zdm7dGg5NRhs&#10;aWmoOh+uTsFuky/Kb2M32/3F7sarsrnWL19KPQ/78gNEpD7+i//ca53m52P4fSZdIG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t4bDAAAA3AAAAA8AAAAAAAAAAAAA&#10;AAAAoQIAAGRycy9kb3ducmV2LnhtbFBLBQYAAAAABAAEAPkAAACRAwAAAAA=&#10;"/>
                <v:shape id="AutoShape 13690" o:spid="_x0000_s5193" type="#_x0000_t32" style="position:absolute;left:5988;top:3590;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Qp8cMAAADcAAAADwAAAGRycy9kb3ducmV2LnhtbERPTWsCMRC9C/0PYQq9iGa3UJHVKGtB&#10;qAUPWr2Pm3ET3EzWTdTtv28Khd7m8T5nvuxdI+7UBetZQT7OQBBXXluuFRy+1qMpiBCRNTaeScE3&#10;BVgungZzLLR/8I7u+1iLFMKhQAUmxraQMlSGHIaxb4kTd/adw5hgV0vd4SOFu0a+ZtlEOrScGgy2&#10;9G6ouuxvTsF2k6/Kk7Gbz93Vbt/WZXOrh0elXp77cgYiUh//xX/uD53m5xP4fSZdIB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8UKfHDAAAA3AAAAA8AAAAAAAAAAAAA&#10;AAAAoQIAAGRycy9kb3ducmV2LnhtbFBLBQYAAAAABAAEAPkAAACRAwAAAAA=&#10;"/>
                <v:shape id="Text Box 13691" o:spid="_x0000_s5194" type="#_x0000_t202" style="position:absolute;left:4086;top:3435;width:1599;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RScEA&#10;AADcAAAADwAAAGRycy9kb3ducmV2LnhtbERPTYvCMBC9C/6HMIK3NXFRd7caZVEET4ruKuxtaMa2&#10;2ExKE23990ZY8DaP9zmzRWtLcaPaF441DAcKBHHqTMGZht+f9dsnCB+QDZaOScOdPCzm3c4ME+Ma&#10;3tPtEDIRQ9gnqCEPoUqk9GlOFv3AVcSRO7vaYoiwzqSpsYnhtpTvSk2kxYJjQ44VLXNKL4er1XDc&#10;nv9OI7XLVnZcNa5Vku2X1Lrfa7+nIAK14SX+d29MnD/8g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gEUnBAAAA3AAAAA8AAAAAAAAAAAAAAAAAmAIAAGRycy9kb3du&#10;cmV2LnhtbFBLBQYAAAAABAAEAPUAAACGAwAAAAA=&#10;" filled="f" stroked="f">
                  <v:textbox>
                    <w:txbxContent>
                      <w:p w:rsidR="00862F6C" w:rsidRPr="00F811DC" w:rsidRDefault="00862F6C" w:rsidP="00402A91">
                        <w:pPr>
                          <w:rPr>
                            <w:rFonts w:asciiTheme="majorHAnsi" w:hAnsiTheme="majorHAnsi" w:cstheme="majorHAnsi"/>
                            <w:sz w:val="18"/>
                            <w:szCs w:val="18"/>
                            <w:lang w:val="fr-FR"/>
                          </w:rPr>
                        </w:pPr>
                        <w:r>
                          <w:rPr>
                            <w:rFonts w:asciiTheme="majorHAnsi" w:hAnsiTheme="majorHAnsi" w:cstheme="majorHAnsi"/>
                            <w:sz w:val="18"/>
                            <w:szCs w:val="18"/>
                            <w:lang w:val="fr-FR"/>
                          </w:rPr>
                          <w:t>LI68</w:t>
                        </w:r>
                        <w:r w:rsidRPr="00F811DC">
                          <w:rPr>
                            <w:rFonts w:asciiTheme="majorHAnsi" w:hAnsiTheme="majorHAnsi" w:cstheme="majorHAnsi"/>
                            <w:sz w:val="18"/>
                            <w:szCs w:val="18"/>
                            <w:lang w:val="fr-FR"/>
                          </w:rPr>
                          <w:t>0</w:t>
                        </w:r>
                        <w:r>
                          <w:rPr>
                            <w:rFonts w:asciiTheme="majorHAnsi" w:hAnsiTheme="majorHAnsi" w:cstheme="majorHAnsi"/>
                            <w:sz w:val="18"/>
                            <w:szCs w:val="18"/>
                            <w:lang w:val="fr-FR"/>
                          </w:rPr>
                          <w:t xml:space="preserve"> </w:t>
                        </w:r>
                        <w:r w:rsidRPr="00F811DC">
                          <w:rPr>
                            <w:rFonts w:asciiTheme="majorHAnsi" w:hAnsiTheme="majorHAnsi" w:cstheme="majorHAnsi"/>
                            <w:sz w:val="18"/>
                            <w:szCs w:val="18"/>
                            <w:lang w:val="fr-FR"/>
                          </w:rPr>
                          <w:t>&gt;</w:t>
                        </w:r>
                        <w:r>
                          <w:rPr>
                            <w:rFonts w:asciiTheme="majorHAnsi" w:hAnsiTheme="majorHAnsi" w:cstheme="majorHAnsi"/>
                            <w:sz w:val="18"/>
                            <w:szCs w:val="18"/>
                            <w:lang w:val="fr-FR"/>
                          </w:rPr>
                          <w:t xml:space="preserve"> LI680limit</w:t>
                        </w:r>
                      </w:p>
                    </w:txbxContent>
                  </v:textbox>
                </v:shape>
                <v:group id="Group 13695" o:spid="_x0000_s5195" style="position:absolute;left:5964;top:5605;width:3458;height:849"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sAh8YAAADcAAAADwAAAGRycy9kb3ducmV2LnhtbESPT2vCQBDF70K/wzKF&#10;3nQTS0tJ3YhIlR6kUC2ItyE7+YPZ2ZBdk/jtO4dCbzO8N+/9ZrWeXKsG6kPj2UC6SEARF942XBn4&#10;Oe3mb6BCRLbYeiYDdwqwzh9mK8ysH/mbhmOslIRwyNBAHWOXaR2KmhyGhe+IRSt97zDK2lfa9jhK&#10;uGv1MkletcOGpaHGjrY1FdfjzRnYjzhuntOP4XAtt/fL6eXrfEjJmKfHafMOKtIU/81/159W8F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wCHxgAAANwA&#10;AAAPAAAAAAAAAAAAAAAAAKoCAABkcnMvZG93bnJldi54bWxQSwUGAAAAAAQABAD6AAAAnQMAAAAA&#10;">
                  <v:rect id="Rectangle 13696" o:spid="_x0000_s5196"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A0sAA&#10;AADcAAAADwAAAGRycy9kb3ducmV2LnhtbERPTYvCMBC9L/gfwgje1lQF0WoUURQ9ar3sbWzGttpM&#10;ShO1+uuNIOxtHu9zpvPGlOJOtSssK+h1IxDEqdUFZwqOyfp3BMJ5ZI2lZVLwJAfzWetnirG2D97T&#10;/eAzEULYxagg976KpXRpTgZd11bEgTvb2qAPsM6krvERwk0p+1E0lAYLDg05VrTMKb0ebkbBqegf&#10;8bVPNpEZrwd+1ySX299KqU67WUxAeGr8v/jr3uowvzeGzzPhAj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xA0sAAAADcAAAADwAAAAAAAAAAAAAAAACYAgAAZHJzL2Rvd25y&#10;ZXYueG1sUEsFBgAAAAAEAAQA9QAAAIUDAAAAAA==&#10;">
                    <v:textbox>
                      <w:txbxContent>
                        <w:p w:rsidR="00862F6C" w:rsidRPr="00F811DC" w:rsidRDefault="00862F6C" w:rsidP="00402A91">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402A91">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13697" o:spid="_x0000_s5197"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VgRsYA&#10;AADcAAAADwAAAGRycy9kb3ducmV2LnhtbESPQW/CMAyF75P2HyIjcZlGOoaAdQQ0ITHBbYNpu1qN&#10;aSsap0tCKf8eHybtZus9v/d5sepdozoKsfZs4GmUgSIuvK25NPB12DzOQcWEbLHxTAauFGG1vL9b&#10;YG79hT+p26dSSQjHHA1UKbW51rGoyGEc+ZZYtKMPDpOsodQ24EXCXaPHWTbVDmuWhgpbWldUnPZn&#10;Z2A+2XY/cff88V1Mj81Leph177/BmOGgf3sFlahP/+a/660V/LHgyzMygV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VgRsYAAADcAAAADwAAAAAAAAAAAAAAAACYAgAAZHJz&#10;L2Rvd25yZXYueG1sUEsFBgAAAAAEAAQA9QAAAIsDAAAAAA==&#10;">
                    <v:textbox>
                      <w:txbxContent>
                        <w:p w:rsidR="00862F6C" w:rsidRDefault="00862F6C" w:rsidP="00402A91">
                          <w:pPr>
                            <w:rPr>
                              <w:rFonts w:asciiTheme="majorHAnsi" w:hAnsiTheme="majorHAnsi" w:cstheme="majorHAnsi"/>
                              <w:sz w:val="18"/>
                              <w:szCs w:val="18"/>
                            </w:rPr>
                          </w:pPr>
                          <w:r>
                            <w:rPr>
                              <w:rFonts w:asciiTheme="majorHAnsi" w:hAnsiTheme="majorHAnsi" w:cstheme="majorHAnsi"/>
                              <w:sz w:val="18"/>
                              <w:szCs w:val="18"/>
                            </w:rPr>
                            <w:t xml:space="preserve">Stop </w:t>
                          </w:r>
                          <w:r w:rsidRPr="00F811DC">
                            <w:rPr>
                              <w:rFonts w:asciiTheme="majorHAnsi" w:hAnsiTheme="majorHAnsi" w:cstheme="majorHAnsi"/>
                              <w:sz w:val="18"/>
                              <w:szCs w:val="18"/>
                            </w:rPr>
                            <w:t>EH6</w:t>
                          </w:r>
                          <w:r>
                            <w:rPr>
                              <w:rFonts w:asciiTheme="majorHAnsi" w:hAnsiTheme="majorHAnsi" w:cstheme="majorHAnsi"/>
                              <w:sz w:val="18"/>
                              <w:szCs w:val="18"/>
                            </w:rPr>
                            <w:t>61</w:t>
                          </w:r>
                          <w:r w:rsidRPr="00F811DC">
                            <w:rPr>
                              <w:rFonts w:asciiTheme="majorHAnsi" w:hAnsiTheme="majorHAnsi" w:cstheme="majorHAnsi"/>
                              <w:sz w:val="18"/>
                              <w:szCs w:val="18"/>
                            </w:rPr>
                            <w:t>AC</w:t>
                          </w:r>
                        </w:p>
                        <w:p w:rsidR="00862F6C" w:rsidRPr="00F811DC" w:rsidRDefault="00862F6C" w:rsidP="00AA701D">
                          <w:pPr>
                            <w:rPr>
                              <w:rFonts w:asciiTheme="majorHAnsi" w:hAnsiTheme="majorHAnsi" w:cstheme="majorHAnsi"/>
                              <w:sz w:val="18"/>
                              <w:szCs w:val="18"/>
                            </w:rPr>
                          </w:pPr>
                          <w:r>
                            <w:rPr>
                              <w:rFonts w:asciiTheme="majorHAnsi" w:hAnsiTheme="majorHAnsi" w:cstheme="majorHAnsi"/>
                              <w:sz w:val="18"/>
                              <w:szCs w:val="18"/>
                            </w:rPr>
                            <w:t>CV581, CV583 opened</w:t>
                          </w:r>
                        </w:p>
                        <w:p w:rsidR="00862F6C" w:rsidRPr="00F811DC" w:rsidRDefault="00862F6C" w:rsidP="00402A91">
                          <w:pPr>
                            <w:rPr>
                              <w:rFonts w:asciiTheme="majorHAnsi" w:hAnsiTheme="majorHAnsi" w:cstheme="majorHAnsi"/>
                              <w:sz w:val="18"/>
                              <w:szCs w:val="18"/>
                            </w:rPr>
                          </w:pPr>
                          <w:r>
                            <w:rPr>
                              <w:rFonts w:asciiTheme="majorHAnsi" w:hAnsiTheme="majorHAnsi" w:cstheme="majorHAnsi"/>
                              <w:sz w:val="18"/>
                              <w:szCs w:val="18"/>
                            </w:rPr>
                            <w:t>FV680 opened</w:t>
                          </w:r>
                        </w:p>
                      </w:txbxContent>
                    </v:textbox>
                  </v:shape>
                </v:group>
                <v:shape id="AutoShape 13698" o:spid="_x0000_s5198" type="#_x0000_t32" style="position:absolute;left:1908;top:6350;width:30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7OMQAAADcAAAADwAAAGRycy9kb3ducmV2LnhtbERPS2sCMRC+F/ofwhR6Kd3sChXZGmUr&#10;CFrw4KP36Wa6Cd1Mtpuo239vBMHbfHzPmc4H14oT9cF6VlBkOQji2mvLjYLDfvk6AREissbWMyn4&#10;pwDz2ePDFEvtz7yl0y42IoVwKFGBibErpQy1IYch8x1x4n587zAm2DdS93hO4a6VozwfS4eWU4PB&#10;jhaG6t/d0SnYrIuP6tvY9ef2z27ellV7bF6+lHp+Gqp3EJGGeBff3Cud5o8KuD6TLpCz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Xs4xAAAANwAAAAPAAAAAAAAAAAA&#10;AAAAAKECAABkcnMvZG93bnJldi54bWxQSwUGAAAAAAQABAD5AAAAkgMAAAAA&#10;"/>
                <v:shape id="AutoShape 13699" o:spid="_x0000_s5199" type="#_x0000_t32" style="position:absolute;left:1548;top:4298;width:0;height:277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lJMIAAADcAAAADwAAAGRycy9kb3ducmV2LnhtbERPTYvCMBC9C/6HMIIX0bQ9LFKNsiwI&#10;iwdB7cHjkIxt2WbSTWLt/nuzsLC3ebzP2e5H24mBfGgdK8hXGQhi7UzLtYLqeliuQYSIbLBzTAp+&#10;KMB+N51ssTTuyWcaLrEWKYRDiQqaGPtSyqAbshhWridO3N15izFBX0vj8ZnCbSeLLHuTFltODQ32&#10;9NGQ/ro8rIL2WJ2qYfEdvV4f85vPw/XWaaXms/F9AyLSGP/Ff+5Pk+YXBfw+ky6Qu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lJMIAAADcAAAADwAAAAAAAAAAAAAA&#10;AAChAgAAZHJzL2Rvd25yZXYueG1sUEsFBgAAAAAEAAQA+QAAAJADAAAAAA==&#10;"/>
                <v:shape id="AutoShape 13700" o:spid="_x0000_s5200" type="#_x0000_t32" style="position:absolute;left:1548;top:4286;width:8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IdbMMAAADcAAAADwAAAGRycy9kb3ducmV2LnhtbERPS2vCQBC+C/0PyxS86cYIItFVaqH4&#10;KB6aVs9DdpoEs7Nxd9W0v74rCL3Nx/ec+bIzjbiS87VlBaNhAoK4sLrmUsHX59tgCsIHZI2NZVLw&#10;Qx6Wi6feHDNtb/xB1zyUIoawz1BBFUKbSemLigz6oW2JI/dtncEQoSuldniL4aaRaZJMpMGaY0OF&#10;Lb1WVJzyi1Gwe2/r9Lzeu20T6Jjr38NqPToo1X/uXmYgAnXhX/xwb3Scn47h/ky8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yHWzDAAAA3AAAAA8AAAAAAAAAAAAA&#10;AAAAoQIAAGRycy9kb3ducmV2LnhtbFBLBQYAAAAABAAEAPkAAACRAwAAAAA=&#10;" strokeweight=".5pt">
                  <v:stroke endarrow="block"/>
                </v:shape>
                <v:shape id="AutoShape 13701" o:spid="_x0000_s5201" type="#_x0000_t32" style="position:absolute;left:2328;top:531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bYoMMAAADcAAAADwAAAGRycy9kb3ducmV2LnhtbERPTWsCMRC9C/6HMIIXqVlFS9kaZSsI&#10;WvCgbe/TzbgJbibbTdTtv28Kgrd5vM9ZrDpXiyu1wXpWMBlnIIhLry1XCj4/Nk8vIEJE1lh7JgW/&#10;FGC17PcWmGt/4wNdj7ESKYRDjgpMjE0uZSgNOQxj3xAn7uRbhzHBtpK6xVsKd7WcZtmzdGg5NRhs&#10;aG2oPB8vTsF+N3krvo3dvR9+7H6+KepLNfpSajjoilcQkbr4EN/dW53mT2fw/0y6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7m2KDDAAAA3AAAAA8AAAAAAAAAAAAA&#10;AAAAoQIAAGRycy9kb3ducmV2LnhtbFBLBQYAAAAABAAEAPkAAACRAwAAAAA=&#10;"/>
                <v:shape id="AutoShape 13702" o:spid="_x0000_s5202" type="#_x0000_t32" style="position:absolute;left:1908;top:6350;width:0;height: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p9O8IAAADcAAAADwAAAGRycy9kb3ducmV2LnhtbERPS2sCMRC+C/6HMIIXqVkFi2yNshYE&#10;LXjwdZ9uppvgZrLdRN3++6ZQ8DYf33MWq87V4k5tsJ4VTMYZCOLSa8uVgvNp8zIHESKyxtozKfih&#10;AKtlv7fAXPsHH+h+jJVIIRxyVGBibHIpQ2nIYRj7hjhxX751GBNsK6lbfKRwV8tplr1Kh5ZTg8GG&#10;3g2V1+PNKdjvJuvi09jdx+Hb7mebor5Vo4tSw0FXvIGI1MWn+N+91Wn+dAZ/z6QL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ap9O8IAAADcAAAADwAAAAAAAAAAAAAA&#10;AAChAgAAZHJzL2Rvd25yZXYueG1sUEsFBgAAAAAEAAQA+QAAAJADAAAAAA==&#10;"/>
                <v:shape id="AutoShape 13703" o:spid="_x0000_s5203" type="#_x0000_t32" style="position:absolute;left:4956;top:6350;width:0;height:24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jjTMIAAADcAAAADwAAAGRycy9kb3ducmV2LnhtbERPS2sCMRC+C/6HMIIXqVmFimyNshYE&#10;LXjwdZ9uppvgZrLdRN3++6ZQ8DYf33MWq87V4k5tsJ4VTMYZCOLSa8uVgvNp8zIHESKyxtozKfih&#10;AKtlv7fAXPsHH+h+jJVIIRxyVGBibHIpQ2nIYRj7hjhxX751GBNsK6lbfKRwV8tpls2kQ8upwWBD&#10;74bK6/HmFOx3k3Xxaezu4/Bt96+bor5Vo4tSw0FXvIGI1MWn+N+91Wn+dAZ/z6QL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jjTMIAAADcAAAADwAAAAAAAAAAAAAA&#10;AAChAgAAZHJzL2Rvd25yZXYueG1sUEsFBgAAAAAEAAQA+QAAAJADAAAAAA==&#10;"/>
                <v:shape id="Text Box 13704" o:spid="_x0000_s5204" type="#_x0000_t202" style="position:absolute;left:4872;top:6277;width:787;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zb9MIA&#10;AADcAAAADwAAAGRycy9kb3ducmV2LnhtbERPS2vCQBC+F/oflil4092K9pFmI0URPFlMq9DbkB2T&#10;0OxsyK4m/ntXEHqbj+856WKwjThT52vHGp4nCgRx4UzNpYaf7/X4DYQPyAYbx6ThQh4W2eNDiolx&#10;Pe/onIdSxBD2CWqoQmgTKX1RkUU/cS1x5I6usxgi7EppOuxjuG3kVKkXabHm2FBhS8uKir/8ZDXs&#10;t8ffw0x9lSs7b3s3KMn2XWo9eho+P0AEGsK/+O7emDh/+gq3Z+IFMr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DNv0wgAAANwAAAAPAAAAAAAAAAAAAAAAAJgCAABkcnMvZG93&#10;bnJldi54bWxQSwUGAAAAAAQABAD1AAAAhwMAAAAA&#10;" filled="f" stroked="f">
                  <v:textbox>
                    <w:txbxContent>
                      <w:p w:rsidR="00862F6C" w:rsidRPr="00F811DC" w:rsidRDefault="00862F6C" w:rsidP="00402A91">
                        <w:pPr>
                          <w:rPr>
                            <w:rFonts w:asciiTheme="majorHAnsi" w:hAnsiTheme="majorHAnsi" w:cstheme="majorHAnsi"/>
                            <w:sz w:val="18"/>
                            <w:szCs w:val="18"/>
                          </w:rPr>
                        </w:pPr>
                        <w:r w:rsidRPr="00F811DC">
                          <w:rPr>
                            <w:rFonts w:asciiTheme="majorHAnsi" w:hAnsiTheme="majorHAnsi" w:cstheme="majorHAnsi"/>
                            <w:sz w:val="18"/>
                            <w:szCs w:val="18"/>
                          </w:rPr>
                          <w:t>Stop</w:t>
                        </w:r>
                      </w:p>
                    </w:txbxContent>
                  </v:textbox>
                </v:shape>
                <v:shape id="AutoShape 13705" o:spid="_x0000_s5205" type="#_x0000_t32" style="position:absolute;left:4824;top:657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4TEsYAAADeAAAADwAAAGRycy9kb3ducmV2LnhtbESPzWoCMRSF94W+Q7gFN0UzjrTIaJRp&#10;QdCCC63ur5PrJHRyM51EHd++WRRcHs4f33zZu0ZcqQvWs4LxKANBXHltuVZw+F4NpyBCRNbYeCYF&#10;dwqwXDw/zbHQ/sY7uu5jLdIIhwIVmBjbQspQGXIYRr4lTt7Zdw5jkl0tdYe3NO4amWfZu3RoOT0Y&#10;bOnTUPWzvzgF2834ozwZu/na/drt26psLvXrUanBS1/OQETq4yP8315rBfl0kieAhJNQ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WuExLGAAAA3gAAAA8AAAAAAAAA&#10;AAAAAAAAoQIAAGRycy9kb3ducmV2LnhtbFBLBQYAAAAABAAEAPkAAACUAwAAAAA=&#10;"/>
                <v:shape id="AutoShape 13706" o:spid="_x0000_s5206" type="#_x0000_t32" style="position:absolute;left:1536;top:7070;width:3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K2icgAAADeAAAADwAAAGRycy9kb3ducmV2LnhtbESPQUvDQBSE74L/YXmCF7GbpFRK7CZE&#10;odAKPbTq/Zl9Zhezb2N228Z/7woFj8PMfMOs6sn14kRjsJ4V5LMMBHHrteVOwdvr+n4JIkRkjb1n&#10;UvBDAerq+mqFpfZn3tPpEDuRIBxKVGBiHEopQ2vIYZj5gTh5n350GJMcO6lHPCe462WRZQ/SoeW0&#10;YHCgZ0Pt1+HoFOy2+VPzYez2Zf9td4t10x+7u3elbm+m5hFEpCn+hy/tjVZQLOdFDn930hWQ1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6uK2icgAAADeAAAADwAAAAAA&#10;AAAAAAAAAAChAgAAZHJzL2Rvd25yZXYueG1sUEsFBgAAAAAEAAQA+QAAAJYDAAAAAA==&#10;"/>
                <v:shape id="AutoShape 13707" o:spid="_x0000_s5207" type="#_x0000_t32" style="position:absolute;left:2448;top:3962;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Ao/scAAADeAAAADwAAAGRycy9kb3ducmV2LnhtbESPQWsCMRSE70L/Q3gFL6JZVyyyNcpW&#10;ELTgQVvvr5vXTejmZbuJuv33TUHocZiZb5jluneNuFIXrGcF00kGgrjy2nKt4P1tO16ACBFZY+OZ&#10;FPxQgPXqYbDEQvsbH+l6irVIEA4FKjAxtoWUoTLkMEx8S5y8T985jEl2tdQd3hLcNTLPsifp0HJa&#10;MNjSxlD1dbo4BYf99KX8MHb/evy2h/m2bC716KzU8LEvn0FE6uN/+N7eaQX5Ypbn8HcnXQG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MCj+xwAAAN4AAAAPAAAAAAAA&#10;AAAAAAAAAKECAABkcnMvZG93bnJldi54bWxQSwUGAAAAAAQABAD5AAAAlQMAAAAA&#10;"/>
                <v:group id="Group 13708" o:spid="_x0000_s5208" style="position:absolute;left:1896;top:4430;width:3297;height:624"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be30scAAADe&#10;AAAADwAAAAAAAAAAAAAAAACqAgAAZHJzL2Rvd25yZXYueG1sUEsFBgAAAAAEAAQA+gAAAJ4DAAAA&#10;AA==&#10;">
                  <v:rect id="Rectangle 13709" o:spid="_x0000_s5209"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pEUsUA&#10;AADeAAAADwAAAGRycy9kb3ducmV2LnhtbESPQYvCMBSE78L+h/AWvGm6FcWtRlkURY9aL97eNs+2&#10;u81LaaJWf70RBI/DzHzDTOetqcSFGldaVvDVj0AQZ1aXnCs4pKveGITzyBory6TgRg7ms4/OFBNt&#10;r7yjy97nIkDYJaig8L5OpHRZQQZd39bEwTvZxqAPssmlbvAa4KaScRSNpMGSw0KBNS0Kyv73Z6Pg&#10;t4wPeN+l68h8rwZ+26Z/5+NSqe5n+zMB4an17/CrvdEK4vEgHsLzTr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GkRSxQAAAN4AAAAPAAAAAAAAAAAAAAAAAJgCAABkcnMv&#10;ZG93bnJldi54bWxQSwUGAAAAAAQABAD1AAAAigMAAAAA&#10;">
                    <v:textbox>
                      <w:txbxContent>
                        <w:p w:rsidR="00862F6C" w:rsidRPr="00F811DC" w:rsidRDefault="00862F6C" w:rsidP="00402A91">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13710" o:spid="_x0000_s5210"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GPMgA&#10;AADeAAAADwAAAGRycy9kb3ducmV2LnhtbESPzWrDMBCE74W+g9hCLyWR4xTHdaOEUmhJbs0P6XWx&#10;NraptXIk1XHePgoUehxm5htmvhxMK3pyvrGsYDJOQBCXVjdcKdjvPkY5CB+QNbaWScGFPCwX93dz&#10;LLQ984b6bahEhLAvUEEdQldI6cuaDPqx7Yijd7TOYIjSVVI7PEe4aWWaJJk02HBcqLGj95rKn+2v&#10;UZA/r/pvv55+Hcrs2L6Ep1n/eXJKPT4Mb68gAg3hP/zXXmkFaT5NM7jdiV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4Y8yAAAAN4AAAAPAAAAAAAAAAAAAAAAAJgCAABk&#10;cnMvZG93bnJldi54bWxQSwUGAAAAAAQABAD1AAAAjQMAAAAA&#10;">
                    <v:textbox>
                      <w:txbxContent>
                        <w:p w:rsidR="00862F6C" w:rsidRDefault="00862F6C" w:rsidP="00402A91">
                          <w:pPr>
                            <w:rPr>
                              <w:rFonts w:asciiTheme="majorHAnsi" w:hAnsiTheme="majorHAnsi" w:cstheme="majorHAnsi"/>
                              <w:sz w:val="18"/>
                              <w:szCs w:val="18"/>
                            </w:rPr>
                          </w:pPr>
                          <w:r>
                            <w:rPr>
                              <w:rFonts w:asciiTheme="majorHAnsi" w:hAnsiTheme="majorHAnsi" w:cstheme="majorHAnsi"/>
                              <w:sz w:val="18"/>
                              <w:szCs w:val="18"/>
                            </w:rPr>
                            <w:t>Start EH660</w:t>
                          </w:r>
                          <w:r w:rsidRPr="00F811DC">
                            <w:rPr>
                              <w:rFonts w:asciiTheme="majorHAnsi" w:hAnsiTheme="majorHAnsi" w:cstheme="majorHAnsi"/>
                              <w:sz w:val="18"/>
                              <w:szCs w:val="18"/>
                            </w:rPr>
                            <w:t>A</w:t>
                          </w:r>
                          <w:r>
                            <w:rPr>
                              <w:rFonts w:asciiTheme="majorHAnsi" w:hAnsiTheme="majorHAnsi" w:cstheme="majorHAnsi"/>
                              <w:sz w:val="18"/>
                              <w:szCs w:val="18"/>
                            </w:rPr>
                            <w:t>C</w:t>
                          </w:r>
                        </w:p>
                        <w:p w:rsidR="00862F6C" w:rsidRPr="00F811DC" w:rsidRDefault="00862F6C" w:rsidP="00402A91">
                          <w:pPr>
                            <w:rPr>
                              <w:rFonts w:asciiTheme="majorHAnsi" w:hAnsiTheme="majorHAnsi" w:cstheme="majorHAnsi"/>
                              <w:sz w:val="18"/>
                              <w:szCs w:val="18"/>
                            </w:rPr>
                          </w:pPr>
                        </w:p>
                      </w:txbxContent>
                    </v:textbox>
                  </v:shape>
                </v:group>
                <v:group id="Group 13711" o:spid="_x0000_s5211" style="position:absolute;left:1884;top:5522;width:3329;height:624" coordorigin="4731,8651" coordsize="5755,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oyx0ccAAADe&#10;AAAADwAAAAAAAAAAAAAAAACqAgAAZHJzL2Rvd25yZXYueG1sUEsFBgAAAAAEAAQA+gAAAJ4DAAAA&#10;AA==&#10;">
                  <v:rect id="Rectangle 13712" o:spid="_x0000_s5212" style="position:absolute;left:4731;top:8651;width:218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vrzMIA&#10;AADeAAAADwAAAGRycy9kb3ducmV2LnhtbERPTYvCMBC9L/gfwgje1tQKi1ZjEaXiHrVevI3N2Fab&#10;SWmi1v31m8PCHh/ve5n2phFP6lxtWcFkHIEgLqyuuVRwyrPPGQjnkTU2lknBmxykq8HHEhNtX3yg&#10;59GXIoSwS1BB5X2bSOmKigy6sW2JA3e1nUEfYFdK3eErhJtGxlH0JQ3WHBoqbGlTUXE/PoyCSx2f&#10;8OeQ7yIzz6b+u89vj/NWqdGwXy9AeOr9v/jPvdcK4tk0DnvDnXAF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G+vMwgAAAN4AAAAPAAAAAAAAAAAAAAAAAJgCAABkcnMvZG93&#10;bnJldi54bWxQSwUGAAAAAAQABAD1AAAAhwMAAAAA&#10;">
                    <v:textbox>
                      <w:txbxContent>
                        <w:p w:rsidR="00862F6C" w:rsidRPr="00F811DC" w:rsidRDefault="00862F6C" w:rsidP="00402A91">
                          <w:pPr>
                            <w:jc w:val="center"/>
                            <w:rPr>
                              <w:rFonts w:asciiTheme="majorHAnsi" w:hAnsiTheme="majorHAnsi" w:cstheme="majorHAnsi"/>
                              <w:sz w:val="18"/>
                              <w:szCs w:val="18"/>
                            </w:rPr>
                          </w:pPr>
                          <w:r w:rsidRPr="00F811DC">
                            <w:rPr>
                              <w:rFonts w:asciiTheme="majorHAnsi" w:hAnsiTheme="majorHAnsi" w:cstheme="majorHAnsi"/>
                              <w:sz w:val="18"/>
                              <w:szCs w:val="18"/>
                            </w:rPr>
                            <w:t xml:space="preserve">Stop </w:t>
                          </w:r>
                        </w:p>
                        <w:p w:rsidR="00862F6C" w:rsidRPr="00F811DC" w:rsidRDefault="00862F6C" w:rsidP="00402A91">
                          <w:pPr>
                            <w:jc w:val="center"/>
                            <w:rPr>
                              <w:rFonts w:asciiTheme="majorHAnsi" w:hAnsiTheme="majorHAnsi" w:cstheme="majorHAnsi"/>
                              <w:sz w:val="18"/>
                              <w:szCs w:val="18"/>
                            </w:rPr>
                          </w:pPr>
                          <w:r w:rsidRPr="00F811DC">
                            <w:rPr>
                              <w:rFonts w:asciiTheme="majorHAnsi" w:hAnsiTheme="majorHAnsi" w:cstheme="majorHAnsi"/>
                              <w:sz w:val="18"/>
                              <w:szCs w:val="18"/>
                            </w:rPr>
                            <w:t>Warm-up</w:t>
                          </w:r>
                        </w:p>
                      </w:txbxContent>
                    </v:textbox>
                  </v:rect>
                  <v:shape id="Text Box 13713" o:spid="_x0000_s5213" type="#_x0000_t202" style="position:absolute;left:6915;top:8651;width:357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ASTscA&#10;AADeAAAADwAAAGRycy9kb3ducmV2LnhtbESPQWvCQBSE70L/w/IKvYhujMXG1FVKoUVvakWvj+wz&#10;Cc2+jbvbmP77rlDwOMzMN8xi1ZtGdOR8bVnBZJyAIC6srrlUcPj6GGUgfEDW2FgmBb/kYbV8GCww&#10;1/bKO+r2oRQRwj5HBVUIbS6lLyoy6Me2JY7e2TqDIUpXSu3wGuGmkWmSzKTBmuNChS29V1R873+M&#10;gux53Z38Zro9FrNzMw/Dl+7z4pR6euzfXkEE6sM9/N9eawVpNk3ncLsTr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gEk7HAAAA3gAAAA8AAAAAAAAAAAAAAAAAmAIAAGRy&#10;cy9kb3ducmV2LnhtbFBLBQYAAAAABAAEAPUAAACMAwAAAAA=&#10;">
                    <v:textbox>
                      <w:txbxContent>
                        <w:p w:rsidR="00862F6C" w:rsidRDefault="00862F6C" w:rsidP="00402A91">
                          <w:pPr>
                            <w:rPr>
                              <w:rFonts w:asciiTheme="majorHAnsi" w:hAnsiTheme="majorHAnsi" w:cstheme="majorHAnsi"/>
                              <w:sz w:val="18"/>
                              <w:szCs w:val="18"/>
                            </w:rPr>
                          </w:pPr>
                          <w:r>
                            <w:rPr>
                              <w:rFonts w:asciiTheme="majorHAnsi" w:hAnsiTheme="majorHAnsi" w:cstheme="majorHAnsi"/>
                              <w:sz w:val="18"/>
                              <w:szCs w:val="18"/>
                            </w:rPr>
                            <w:t>Stop EH660</w:t>
                          </w:r>
                          <w:r w:rsidRPr="00F811DC">
                            <w:rPr>
                              <w:rFonts w:asciiTheme="majorHAnsi" w:hAnsiTheme="majorHAnsi" w:cstheme="majorHAnsi"/>
                              <w:sz w:val="18"/>
                              <w:szCs w:val="18"/>
                            </w:rPr>
                            <w:t>A</w:t>
                          </w:r>
                          <w:r>
                            <w:rPr>
                              <w:rFonts w:asciiTheme="majorHAnsi" w:hAnsiTheme="majorHAnsi" w:cstheme="majorHAnsi"/>
                              <w:sz w:val="18"/>
                              <w:szCs w:val="18"/>
                            </w:rPr>
                            <w:t>C</w:t>
                          </w:r>
                        </w:p>
                      </w:txbxContent>
                    </v:textbox>
                  </v:shape>
                </v:group>
                <v:shape id="Text Box 13714" o:spid="_x0000_s5214" type="#_x0000_t202" style="position:absolute;left:2484;top:4969;width:3048;height: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2bbsMA&#10;AADeAAAADwAAAGRycy9kb3ducmV2LnhtbESPy4rCMBSG9wO+QzjC7MbEy4hWo4gyMCvFK7g7NMe2&#10;2JyUJmPr25uFMMuf/8Y3X7a2FA+qfeFYQ7+nQBCnzhScaTgdf74mIHxANlg6Jg1P8rBcdD7mmBjX&#10;8J4eh5CJOMI+QQ15CFUipU9zsuh7riKO3s3VFkOUdSZNjU0ct6UcKDWWFguODzlWtM4pvR/+rIbz&#10;9na9jNQu29jvqnGtkmynUuvPbruagQjUhv/wu/1rNAwmw2EEiDgRBe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2bbsMAAADeAAAADwAAAAAAAAAAAAAAAACYAgAAZHJzL2Rv&#10;d25yZXYueG1sUEsFBgAAAAAEAAQA9QAAAIgDAAAAAA==&#10;" filled="f" stroked="f">
                  <v:textbox>
                    <w:txbxContent>
                      <w:p w:rsidR="00862F6C" w:rsidRDefault="00862F6C" w:rsidP="00402A91">
                        <w:pPr>
                          <w:rPr>
                            <w:rFonts w:asciiTheme="majorHAnsi" w:hAnsiTheme="majorHAnsi" w:cstheme="majorHAnsi"/>
                            <w:sz w:val="18"/>
                            <w:szCs w:val="18"/>
                          </w:rPr>
                        </w:pPr>
                        <w:r>
                          <w:rPr>
                            <w:rFonts w:asciiTheme="majorHAnsi" w:hAnsiTheme="majorHAnsi" w:cstheme="majorHAnsi"/>
                            <w:sz w:val="18"/>
                            <w:szCs w:val="18"/>
                          </w:rPr>
                          <w:t>TT660</w:t>
                        </w:r>
                        <w:r w:rsidRPr="00F811DC">
                          <w:rPr>
                            <w:rFonts w:asciiTheme="majorHAnsi" w:hAnsiTheme="majorHAnsi" w:cstheme="majorHAnsi"/>
                            <w:sz w:val="18"/>
                            <w:szCs w:val="18"/>
                          </w:rPr>
                          <w:t xml:space="preserve">A or B or C </w:t>
                        </w:r>
                        <w:r>
                          <w:rPr>
                            <w:rFonts w:asciiTheme="majorHAnsi" w:hAnsiTheme="majorHAnsi" w:cstheme="majorHAnsi"/>
                            <w:sz w:val="18"/>
                            <w:szCs w:val="18"/>
                          </w:rPr>
                          <w:t>&gt; TT660</w:t>
                        </w:r>
                        <w:r w:rsidRPr="00F811DC">
                          <w:rPr>
                            <w:rFonts w:asciiTheme="majorHAnsi" w:hAnsiTheme="majorHAnsi" w:cstheme="majorHAnsi"/>
                            <w:sz w:val="18"/>
                            <w:szCs w:val="18"/>
                          </w:rPr>
                          <w:t>setpoint</w:t>
                        </w:r>
                      </w:p>
                      <w:p w:rsidR="00862F6C" w:rsidRPr="00F811DC" w:rsidRDefault="00862F6C" w:rsidP="00402A91">
                        <w:pPr>
                          <w:rPr>
                            <w:rFonts w:asciiTheme="majorHAnsi" w:hAnsiTheme="majorHAnsi" w:cstheme="majorHAnsi"/>
                            <w:sz w:val="18"/>
                            <w:szCs w:val="18"/>
                          </w:rPr>
                        </w:pPr>
                        <w:r>
                          <w:rPr>
                            <w:rFonts w:asciiTheme="majorHAnsi" w:hAnsiTheme="majorHAnsi" w:cstheme="majorHAnsi"/>
                            <w:sz w:val="18"/>
                            <w:szCs w:val="18"/>
                          </w:rPr>
                          <w:t>OR FT583&gt;FT583limit</w:t>
                        </w:r>
                      </w:p>
                    </w:txbxContent>
                  </v:textbox>
                </v:shape>
                <v:shape id="Text Box 13715" o:spid="_x0000_s5215" type="#_x0000_t202" style="position:absolute;left:1800;top:6709;width:3365;height: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E+9cYA&#10;AADeAAAADwAAAGRycy9kb3ducmV2LnhtbESPT4vCMBTE7wt+h/AEb5qou+JWo4gi7MnFP7uwt0fz&#10;bIvNS2mird/eCMIeh5n5DTNftrYUN6p94VjDcKBAEKfOFJxpOB23/SkIH5ANlo5Jw508LBedtzkm&#10;xjW8p9shZCJC2CeoIQ+hSqT0aU4W/cBVxNE7u9piiLLOpKmxiXBbypFSE2mx4LiQY0XrnNLL4Wo1&#10;/OzOf7/v6jvb2I+qca2SbD+l1r1uu5qBCNSG//Cr/WU0jKbj8RCed+IV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E+9cYAAADeAAAADwAAAAAAAAAAAAAAAACYAgAAZHJz&#10;L2Rvd25yZXYueG1sUEsFBgAAAAAEAAQA9QAAAIsDAAAAAA==&#10;" filled="f" stroked="f">
                  <v:textbox>
                    <w:txbxContent>
                      <w:p w:rsidR="00862F6C" w:rsidRDefault="00862F6C" w:rsidP="00402A91">
                        <w:pPr>
                          <w:rPr>
                            <w:rFonts w:asciiTheme="majorHAnsi" w:hAnsiTheme="majorHAnsi" w:cstheme="majorHAnsi"/>
                            <w:sz w:val="18"/>
                            <w:szCs w:val="18"/>
                          </w:rPr>
                        </w:pPr>
                        <w:r>
                          <w:rPr>
                            <w:rFonts w:asciiTheme="majorHAnsi" w:hAnsiTheme="majorHAnsi" w:cstheme="majorHAnsi"/>
                            <w:sz w:val="18"/>
                            <w:szCs w:val="18"/>
                          </w:rPr>
                          <w:t>TT660</w:t>
                        </w:r>
                        <w:r w:rsidRPr="00F811DC">
                          <w:rPr>
                            <w:rFonts w:asciiTheme="majorHAnsi" w:hAnsiTheme="majorHAnsi" w:cstheme="majorHAnsi"/>
                            <w:sz w:val="18"/>
                            <w:szCs w:val="18"/>
                          </w:rPr>
                          <w:t xml:space="preserve">A </w:t>
                        </w:r>
                        <w:r>
                          <w:rPr>
                            <w:rFonts w:asciiTheme="majorHAnsi" w:hAnsiTheme="majorHAnsi" w:cstheme="majorHAnsi"/>
                            <w:sz w:val="18"/>
                            <w:szCs w:val="18"/>
                          </w:rPr>
                          <w:t>&amp;</w:t>
                        </w:r>
                        <w:r w:rsidRPr="00F811DC">
                          <w:rPr>
                            <w:rFonts w:asciiTheme="majorHAnsi" w:hAnsiTheme="majorHAnsi" w:cstheme="majorHAnsi"/>
                            <w:sz w:val="18"/>
                            <w:szCs w:val="18"/>
                          </w:rPr>
                          <w:t xml:space="preserve"> B </w:t>
                        </w:r>
                        <w:r>
                          <w:rPr>
                            <w:rFonts w:asciiTheme="majorHAnsi" w:hAnsiTheme="majorHAnsi" w:cstheme="majorHAnsi"/>
                            <w:sz w:val="18"/>
                            <w:szCs w:val="18"/>
                          </w:rPr>
                          <w:t>&amp;</w:t>
                        </w:r>
                        <w:r w:rsidRPr="00F811DC">
                          <w:rPr>
                            <w:rFonts w:asciiTheme="majorHAnsi" w:hAnsiTheme="majorHAnsi" w:cstheme="majorHAnsi"/>
                            <w:sz w:val="18"/>
                            <w:szCs w:val="18"/>
                          </w:rPr>
                          <w:t xml:space="preserve"> </w:t>
                        </w:r>
                        <w:r>
                          <w:rPr>
                            <w:rFonts w:asciiTheme="majorHAnsi" w:hAnsiTheme="majorHAnsi" w:cstheme="majorHAnsi"/>
                            <w:sz w:val="18"/>
                            <w:szCs w:val="18"/>
                          </w:rPr>
                          <w:t>C</w:t>
                        </w:r>
                        <w:r w:rsidRPr="00F811DC">
                          <w:rPr>
                            <w:rFonts w:asciiTheme="majorHAnsi" w:hAnsiTheme="majorHAnsi" w:cstheme="majorHAnsi"/>
                            <w:sz w:val="18"/>
                            <w:szCs w:val="18"/>
                          </w:rPr>
                          <w:t xml:space="preserve"> &lt; (TT</w:t>
                        </w:r>
                        <w:r>
                          <w:rPr>
                            <w:rFonts w:asciiTheme="majorHAnsi" w:hAnsiTheme="majorHAnsi" w:cstheme="majorHAnsi"/>
                            <w:sz w:val="18"/>
                            <w:szCs w:val="18"/>
                          </w:rPr>
                          <w:t>660</w:t>
                        </w:r>
                        <w:r w:rsidRPr="00F811DC">
                          <w:rPr>
                            <w:rFonts w:asciiTheme="majorHAnsi" w:hAnsiTheme="majorHAnsi" w:cstheme="majorHAnsi"/>
                            <w:sz w:val="18"/>
                            <w:szCs w:val="18"/>
                          </w:rPr>
                          <w:t>setpoint – 5°C)</w:t>
                        </w:r>
                      </w:p>
                      <w:p w:rsidR="00862F6C" w:rsidRPr="00F811DC" w:rsidRDefault="00862F6C" w:rsidP="00402A91">
                        <w:pPr>
                          <w:rPr>
                            <w:rFonts w:asciiTheme="majorHAnsi" w:hAnsiTheme="majorHAnsi" w:cstheme="majorHAnsi"/>
                            <w:sz w:val="18"/>
                            <w:szCs w:val="18"/>
                          </w:rPr>
                        </w:pPr>
                        <w:r>
                          <w:rPr>
                            <w:rFonts w:asciiTheme="majorHAnsi" w:hAnsiTheme="majorHAnsi" w:cstheme="majorHAnsi"/>
                            <w:sz w:val="18"/>
                            <w:szCs w:val="18"/>
                          </w:rPr>
                          <w:t>&amp; FT583&lt;FT583limit</w:t>
                        </w:r>
                      </w:p>
                    </w:txbxContent>
                  </v:textbox>
                </v:shape>
                <v:shape id="AutoShape 13716" o:spid="_x0000_s5216" type="#_x0000_t32" style="position:absolute;left:4956;top:8846;width:538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EP4MYAAADeAAAADwAAAGRycy9kb3ducmV2LnhtbESPQWvCQBSE74X+h+UVeim6SYQSoqtI&#10;QSgeCmoOHh+7zySYfZvurjH9992C0OMwM98wq81kezGSD51jBfk8A0Gsnem4UVCfdrMSRIjIBnvH&#10;pOCHAmzWz08rrIy784HGY2xEgnCoUEEb41BJGXRLFsPcDcTJuzhvMSbpG2k83hPc9rLIsndpseO0&#10;0OJAHy3p6/FmFXT7+qse376j1+U+P/s8nM69Vur1ZdouQUSa4n/40f40CopysSjg7066An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xD+DGAAAA3gAAAA8AAAAAAAAA&#10;AAAAAAAAoQIAAGRycy9kb3ducmV2LnhtbFBLBQYAAAAABAAEAPkAAACUAwAAAAA=&#10;"/>
                <v:shape id="AutoShape 13717" o:spid="_x0000_s5217" type="#_x0000_t32" style="position:absolute;left:1788;top:6733;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UbuMcAAADeAAAADwAAAGRycy9kb3ducmV2LnhtbESPQWsCMRSE70L/Q3iFXqRmdbHI1ihb&#10;QagFD9r2/rp53YRuXtZN1PXfm4LgcZiZb5j5sneNOFEXrGcF41EGgrjy2nKt4Otz/TwDESKyxsYz&#10;KbhQgOXiYTDHQvsz7+i0j7VIEA4FKjAxtoWUoTLkMIx8S5y8X985jEl2tdQdnhPcNXKSZS/SoeW0&#10;YLCllaHqb390Crab8Vv5Y+zmY3ew2+m6bI718Fupp8e+fAURqY/38K39rhVMZnmew/+ddAXk4g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pRu4xwAAAN4AAAAPAAAAAAAA&#10;AAAAAAAAAKECAABkcnMvZG93bnJldi54bWxQSwUGAAAAAAQABAD5AAAAlQMAAAAA&#10;"/>
                <v:shape id="Text Box 13718" o:spid="_x0000_s5218" type="#_x0000_t202" style="position:absolute;left:5964;top:8197;width:4086;height: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adbcYA&#10;AADeAAAADwAAAGRycy9kb3ducmV2LnhtbESPS2vDMBCE74H8B7GF3hqpeZG4VkJoKfSUELcJ5LZY&#10;6we1VsZSY/ffV4FCjsPMfMOk28E24kqdrx1reJ4oEMS5MzWXGr4+359WIHxANtg4Jg2/5GG7GY9S&#10;TIzr+UjXLJQiQtgnqKEKoU2k9HlFFv3EtcTRK1xnMUTZldJ02Ee4beRUqaW0WHNcqLCl14ry7+zH&#10;ajjti8t5rg7lm120vRuUZLuWWj8+DLsXEIGGcA//tz+MhulqNpvD7U68AnL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adbcYAAADeAAAADwAAAAAAAAAAAAAAAACYAgAAZHJz&#10;L2Rvd25yZXYueG1sUEsFBgAAAAAEAAQA9QAAAIsDAAAAAA==&#10;" filled="f" stroked="f">
                  <v:textbox>
                    <w:txbxContent>
                      <w:p w:rsidR="00862F6C" w:rsidRDefault="00862F6C" w:rsidP="00402A91">
                        <w:pPr>
                          <w:rPr>
                            <w:rFonts w:asciiTheme="majorHAnsi" w:hAnsiTheme="majorHAnsi" w:cstheme="majorHAnsi"/>
                            <w:sz w:val="18"/>
                            <w:szCs w:val="18"/>
                          </w:rPr>
                        </w:pPr>
                        <w:r w:rsidRPr="00F811DC">
                          <w:rPr>
                            <w:rFonts w:asciiTheme="majorHAnsi" w:hAnsiTheme="majorHAnsi" w:cstheme="majorHAnsi"/>
                            <w:sz w:val="18"/>
                            <w:szCs w:val="18"/>
                          </w:rPr>
                          <w:t>TT6</w:t>
                        </w:r>
                        <w:r>
                          <w:rPr>
                            <w:rFonts w:asciiTheme="majorHAnsi" w:hAnsiTheme="majorHAnsi" w:cstheme="majorHAnsi"/>
                            <w:sz w:val="18"/>
                            <w:szCs w:val="18"/>
                          </w:rPr>
                          <w:t>61</w:t>
                        </w:r>
                        <w:r w:rsidRPr="00F811DC">
                          <w:rPr>
                            <w:rFonts w:asciiTheme="majorHAnsi" w:hAnsiTheme="majorHAnsi" w:cstheme="majorHAnsi"/>
                            <w:sz w:val="18"/>
                            <w:szCs w:val="18"/>
                          </w:rPr>
                          <w:t>A and B and C &lt; (TT6</w:t>
                        </w:r>
                        <w:r>
                          <w:rPr>
                            <w:rFonts w:asciiTheme="majorHAnsi" w:hAnsiTheme="majorHAnsi" w:cstheme="majorHAnsi"/>
                            <w:sz w:val="18"/>
                            <w:szCs w:val="18"/>
                          </w:rPr>
                          <w:t>61</w:t>
                        </w:r>
                        <w:r w:rsidRPr="00F811DC">
                          <w:rPr>
                            <w:rFonts w:asciiTheme="majorHAnsi" w:hAnsiTheme="majorHAnsi" w:cstheme="majorHAnsi"/>
                            <w:sz w:val="18"/>
                            <w:szCs w:val="18"/>
                          </w:rPr>
                          <w:t>setpoint – 5°C)</w:t>
                        </w:r>
                      </w:p>
                      <w:p w:rsidR="00862F6C" w:rsidRPr="00F811DC" w:rsidRDefault="00862F6C" w:rsidP="00402A91">
                        <w:pPr>
                          <w:rPr>
                            <w:rFonts w:asciiTheme="majorHAnsi" w:hAnsiTheme="majorHAnsi" w:cstheme="majorHAnsi"/>
                            <w:sz w:val="18"/>
                            <w:szCs w:val="18"/>
                          </w:rPr>
                        </w:pPr>
                        <w:r>
                          <w:rPr>
                            <w:rFonts w:asciiTheme="majorHAnsi" w:hAnsiTheme="majorHAnsi" w:cstheme="majorHAnsi"/>
                            <w:sz w:val="18"/>
                            <w:szCs w:val="18"/>
                          </w:rPr>
                          <w:t>&amp; FT583&lt;FT583limit</w:t>
                        </w:r>
                      </w:p>
                    </w:txbxContent>
                  </v:textbox>
                </v:shape>
                <v:shape id="AutoShape 13719" o:spid="_x0000_s5219" type="#_x0000_t32" style="position:absolute;left:5832;top:8426;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AmV8cAAADeAAAADwAAAGRycy9kb3ducmV2LnhtbESPQWsCMRSE74X+h/AKXopmVSyyGmUr&#10;CFrwoK335+Z1E7p52W6irv++EYQeh5n5hpkvO1eLC7XBelYwHGQgiEuvLVcKvj7X/SmIEJE11p5J&#10;wY0CLBfPT3PMtb/yni6HWIkE4ZCjAhNjk0sZSkMOw8A3xMn79q3DmGRbSd3iNcFdLUdZ9iYdWk4L&#10;BhtaGSp/DmenYLcdvhcnY7cf+1+7m6yL+ly9HpXqvXTFDESkLv6HH+2NVjCajscTuN9JV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ACZXxwAAAN4AAAAPAAAAAAAA&#10;AAAAAAAAAKECAABkcnMvZG93bnJldi54bWxQSwUGAAAAAAQABAD5AAAAlQMAAAAA&#10;"/>
                <v:rect id="Rectangle 13722" o:spid="_x0000_s5220" style="position:absolute;left:8188;top:1494;width:1309;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FM+MUA&#10;AADeAAAADwAAAGRycy9kb3ducmV2LnhtbESPQYvCMBSE78L+h/AWvGm6LYhbjbKsKHrUetnbs3m2&#10;dZuX0kSt/nojCB6HmfmGmc47U4sLta6yrOBrGIEgzq2uuFCwz5aDMQjnkTXWlknBjRzMZx+9Kaba&#10;XnlLl50vRICwS1FB6X2TSunykgy6oW2Ig3e0rUEfZFtI3eI1wE0t4ygaSYMVh4USG/otKf/fnY2C&#10;QxXv8b7NVpH5XiZ+02Wn899Cqf5n9zMB4anz7/CrvdYK4nGSjOB5J1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Uz4xQAAAN4AAAAPAAAAAAAAAAAAAAAAAJgCAABkcnMv&#10;ZG93bnJldi54bWxQSwUGAAAAAAQABAD1AAAAigMAAAAA&#10;">
                  <v:textbox>
                    <w:txbxContent>
                      <w:p w:rsidR="00862F6C" w:rsidRPr="00F811DC" w:rsidRDefault="00862F6C" w:rsidP="00402A91">
                        <w:pPr>
                          <w:spacing w:before="120"/>
                          <w:jc w:val="center"/>
                          <w:rPr>
                            <w:rFonts w:asciiTheme="majorHAnsi" w:hAnsiTheme="majorHAnsi" w:cstheme="majorHAnsi"/>
                            <w:sz w:val="18"/>
                            <w:szCs w:val="18"/>
                          </w:rPr>
                        </w:pPr>
                        <w:r w:rsidRPr="00F811DC">
                          <w:rPr>
                            <w:rFonts w:asciiTheme="majorHAnsi" w:hAnsiTheme="majorHAnsi" w:cstheme="majorHAnsi"/>
                            <w:sz w:val="18"/>
                            <w:szCs w:val="18"/>
                          </w:rPr>
                          <w:t>Stop</w:t>
                        </w:r>
                      </w:p>
                    </w:txbxContent>
                  </v:textbox>
                </v:rect>
                <v:shape id="AutoShape 13723" o:spid="_x0000_s5221" type="#_x0000_t32" style="position:absolute;left:9515;top:1756;width:85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s4VcUAAADeAAAADwAAAGRycy9kb3ducmV2LnhtbESPQYvCMBSE7wv7H8ITvK2pClupRpFV&#10;cQ9e1D3s8dG8NsXmpTSp1n9vBMHjMDPfMItVb2txpdZXjhWMRwkI4tzpiksFf+fd1wyED8gaa8ek&#10;4E4eVsvPjwVm2t34SNdTKEWEsM9QgQmhyaT0uSGLfuQa4ugVrrUYomxLqVu8Rbit5SRJvqXFiuOC&#10;wYZ+DOWXU2cVbO6HfN8lTWnSYnvs0kL68X+h1HDQr+cgAvXhHX61f7WCyWw6TeF5J14B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Ls4VcUAAADeAAAADwAAAAAAAAAA&#10;AAAAAAChAgAAZHJzL2Rvd25yZXYueG1sUEsFBgAAAAAEAAQA+QAAAJMDAAAAAA==&#10;" strokeweight=".5pt">
                  <v:stroke startarrow="block"/>
                </v:shape>
                <v:shape id="Text Box 13693" o:spid="_x0000_s5222" type="#_x0000_t202" style="position:absolute;left:7284;top:2750;width:2686;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qemsMA&#10;AADeAAAADwAAAGRycy9kb3ducmV2LnhtbERPTYvCMBC9C/6HMIK3NVVh0WqUIohe9rC6q3gbm7Ep&#10;NpPaZLX+e3NY8Ph43/Nlaytxp8aXjhUMBwkI4tzpkgsFP/v1xwSED8gaK8ek4EkelotuZ46pdg/+&#10;pvsuFCKGsE9RgQmhTqX0uSGLfuBq4shdXGMxRNgUUjf4iOG2kqMk+ZQWS44NBmtaGcqvuz+rYN/+&#10;bq70dZKbY2nOhwyneMumSvV7bTYDEagNb/G/e6sVjCbjcdwb78QrIB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qemsMAAADeAAAADwAAAAAAAAAAAAAAAACYAgAAZHJzL2Rv&#10;d25yZXYueG1sUEsFBgAAAAAEAAQA9QAAAIgDAAAAAA==&#10;">
                  <v:textbox inset="3mm">
                    <w:txbxContent>
                      <w:p w:rsidR="00862F6C" w:rsidRPr="00F811DC" w:rsidRDefault="00862F6C" w:rsidP="00402A91">
                        <w:pPr>
                          <w:rPr>
                            <w:rFonts w:asciiTheme="majorHAnsi" w:hAnsiTheme="majorHAnsi" w:cstheme="majorHAnsi"/>
                            <w:sz w:val="18"/>
                            <w:szCs w:val="18"/>
                          </w:rPr>
                        </w:pPr>
                        <w:r>
                          <w:rPr>
                            <w:rFonts w:asciiTheme="majorHAnsi" w:hAnsiTheme="majorHAnsi" w:cstheme="majorHAnsi"/>
                            <w:sz w:val="18"/>
                            <w:szCs w:val="18"/>
                          </w:rPr>
                          <w:t>EH66</w:t>
                        </w:r>
                        <w:r w:rsidRPr="00F811DC">
                          <w:rPr>
                            <w:rFonts w:asciiTheme="majorHAnsi" w:hAnsiTheme="majorHAnsi" w:cstheme="majorHAnsi"/>
                            <w:sz w:val="18"/>
                            <w:szCs w:val="18"/>
                          </w:rPr>
                          <w:t>1AC running 5s</w:t>
                        </w:r>
                        <w:r>
                          <w:rPr>
                            <w:rFonts w:asciiTheme="majorHAnsi" w:hAnsiTheme="majorHAnsi" w:cstheme="majorHAnsi"/>
                            <w:sz w:val="18"/>
                            <w:szCs w:val="18"/>
                          </w:rPr>
                          <w:t xml:space="preserve">, </w:t>
                        </w:r>
                        <w:r w:rsidRPr="00F811DC">
                          <w:rPr>
                            <w:rFonts w:asciiTheme="majorHAnsi" w:hAnsiTheme="majorHAnsi" w:cstheme="majorHAnsi"/>
                            <w:sz w:val="18"/>
                            <w:szCs w:val="18"/>
                          </w:rPr>
                          <w:t>Delay 20s</w:t>
                        </w:r>
                      </w:p>
                      <w:p w:rsidR="00862F6C" w:rsidRDefault="00862F6C" w:rsidP="00402A91">
                        <w:pPr>
                          <w:rPr>
                            <w:rFonts w:asciiTheme="majorHAnsi" w:hAnsiTheme="majorHAnsi" w:cstheme="majorHAnsi"/>
                            <w:sz w:val="18"/>
                            <w:szCs w:val="18"/>
                          </w:rPr>
                        </w:pPr>
                        <w:r>
                          <w:rPr>
                            <w:rFonts w:asciiTheme="majorHAnsi" w:hAnsiTheme="majorHAnsi" w:cstheme="majorHAnsi"/>
                            <w:sz w:val="18"/>
                            <w:szCs w:val="18"/>
                          </w:rPr>
                          <w:t>Open CV581, CV583</w:t>
                        </w:r>
                      </w:p>
                      <w:p w:rsidR="00862F6C" w:rsidRPr="00F811DC" w:rsidRDefault="00862F6C" w:rsidP="00402A91">
                        <w:pPr>
                          <w:rPr>
                            <w:rFonts w:asciiTheme="majorHAnsi" w:hAnsiTheme="majorHAnsi" w:cstheme="majorHAnsi"/>
                            <w:sz w:val="18"/>
                            <w:szCs w:val="18"/>
                          </w:rPr>
                        </w:pPr>
                        <w:r>
                          <w:rPr>
                            <w:rFonts w:asciiTheme="majorHAnsi" w:hAnsiTheme="majorHAnsi" w:cstheme="majorHAnsi"/>
                            <w:sz w:val="18"/>
                            <w:szCs w:val="18"/>
                          </w:rPr>
                          <w:t>Open FV680</w:t>
                        </w:r>
                      </w:p>
                    </w:txbxContent>
                  </v:textbox>
                </v:shape>
                <v:rect id="Rectangle 13694" o:spid="_x0000_s5223" style="position:absolute;left:5988;top:2750;width:1299;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gMMgA&#10;AADeAAAADwAAAGRycy9kb3ducmV2LnhtbESPT2vCQBTE7wW/w/KE3urG2NaYuootFG17EP+A10f2&#10;NRvMvg3ZbYzf3i0Uehxm5jfMfNnbWnTU+sqxgvEoAUFcOF1xqeB4eH/IQPiArLF2TAqu5GG5GNzN&#10;Mdfuwjvq9qEUEcI+RwUmhCaX0heGLPqRa4ij9+1aiyHKtpS6xUuE21qmSfIsLVYcFww29GaoOO9/&#10;rIIvfXos0o9s/XRqPre4mr4euqlR6n7Yr15ABOrDf/ivvdEK0mwymcHvnXgF5OI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3+AwyAAAAN4AAAAPAAAAAAAAAAAAAAAAAJgCAABk&#10;cnMvZG93bnJldi54bWxQSwUGAAAAAAQABAD1AAAAjQMAAAAA&#10;">
                  <v:textbox inset="3mm">
                    <w:txbxContent>
                      <w:p w:rsidR="00862F6C" w:rsidRPr="00F811DC" w:rsidRDefault="00862F6C" w:rsidP="00402A91">
                        <w:pPr>
                          <w:jc w:val="center"/>
                          <w:rPr>
                            <w:rFonts w:asciiTheme="majorHAnsi" w:hAnsiTheme="majorHAnsi" w:cstheme="majorHAnsi"/>
                            <w:sz w:val="18"/>
                            <w:szCs w:val="18"/>
                          </w:rPr>
                        </w:pPr>
                        <w:r w:rsidRPr="00F811DC">
                          <w:rPr>
                            <w:rFonts w:asciiTheme="majorHAnsi" w:hAnsiTheme="majorHAnsi" w:cstheme="majorHAnsi"/>
                            <w:sz w:val="18"/>
                            <w:szCs w:val="18"/>
                          </w:rPr>
                          <w:t>Check liquid level</w:t>
                        </w:r>
                      </w:p>
                    </w:txbxContent>
                  </v:textbox>
                </v:rect>
                <v:shape id="AutoShape 14417" o:spid="_x0000_s5224" type="#_x0000_t32" style="position:absolute;left:7212;top:6637;width:0;height:1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H2ssYAAADeAAAADwAAAGRycy9kb3ducmV2LnhtbESPzWoCMRSF94LvEG6hG9GM1haZGmVa&#10;EKrgQqv76+R2Ejq5GSdRp29vFkKXh/PHN192rhZXaoP1rGA8ykAQl15brhQcvlfDGYgQkTXWnknB&#10;HwVYLvq9Oeba33hH132sRBrhkKMCE2OTSxlKQw7DyDfEyfvxrcOYZFtJ3eItjbtaTrLsTTq0nB4M&#10;NvRpqPzdX5yC7Xr8UZyMXW92Z7t9XRX1pRoclXp+6op3EJG6+B9+tL+0gsnsZZoAEk5C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x9rLGAAAA3gAAAA8AAAAAAAAA&#10;AAAAAAAAoQIAAGRycy9kb3ducmV2LnhtbFBLBQYAAAAABAAEAPkAAACUAwAAAAA=&#10;"/>
                <v:shape id="AutoShape 14418" o:spid="_x0000_s5225" type="#_x0000_t32" style="position:absolute;left:7092;top:6818;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1TKcgAAADeAAAADwAAAGRycy9kb3ducmV2LnhtbESPT2sCMRTE74V+h/CEXopmV1uRrVG2&#10;BaEWPPin99fN6ya4edluoq7fvikIPQ4z8xtmvuxdI87UBetZQT7KQBBXXluuFRz2q+EMRIjIGhvP&#10;pOBKAZaL+7s5FtpfeEvnXaxFgnAoUIGJsS2kDJUhh2HkW+LkffvOYUyyq6Xu8JLgrpHjLJtKh5bT&#10;gsGW3gxVx93JKdis89fyy9j1x/bHbp5XZXOqHz+Vehj05QuISH38D9/a71rBeDZ5yuHvTroCc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z1TKcgAAADeAAAADwAAAAAA&#10;AAAAAAAAAAChAgAAZHJzL2Rvd25yZXYueG1sUEsFBgAAAAAEAAQA+QAAAJYDAAAAAA==&#10;"/>
                <v:shape id="AutoShape 14419" o:spid="_x0000_s5226" type="#_x0000_t32" style="position:absolute;left:7212;top:8174;width:311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d8nccAAADeAAAADwAAAGRycy9kb3ducmV2LnhtbESPwWrDMBBE74H8g9hAL6GR7YZgnCih&#10;FAolh0ITH3JcpK1tYq1cSXXcv68KhRyHmXnD7A6T7cVIPnSOFeSrDASxdqbjRkF9fn0sQYSIbLB3&#10;TAp+KMBhP5/tsDLuxh80nmIjEoRDhQraGIdKyqBbshhWbiBO3qfzFmOSvpHG4y3BbS+LLNtIix2n&#10;hRYHemlJX0/fVkF3rN/rcfkVvS6P+cXn4XzptVIPi+l5CyLSFO/h//abUVCUT+sC/u6kKyD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t3ydxwAAAN4AAAAPAAAAAAAA&#10;AAAAAAAAAKECAABkcnMvZG93bnJldi54bWxQSwUGAAAAAAQABAD5AAAAlQMAAAAA&#10;"/>
                <v:group id="Group 14420" o:spid="_x0000_s5227" style="position:absolute;left:6696;top:6962;width:2633;height:834" coordorigin="6869,6674" coordsize="2633,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GhScscAAADe&#10;AAAADwAAAAAAAAAAAAAAAACqAgAAZHJzL2Rvd25yZXYueG1sUEsFBgAAAAAEAAQA+gAAAJ4DAAAA&#10;AA==&#10;">
                  <v:rect id="Rectangle 14421" o:spid="_x0000_s5228" style="position:absolute;left:6869;top:6674;width:1312;height: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kEacUA&#10;AADeAAAADwAAAGRycy9kb3ducmV2LnhtbESPQYvCMBSE74L/ITzBm6ZWEbdrFFEU96j1sre3zdu2&#10;a/NSmqjVX78RBI/DzHzDzJetqcSVGldaVjAaRiCIM6tLzhWc0u1gBsJ5ZI2VZVJwJwfLRbczx0Tb&#10;Gx/oevS5CBB2CSoovK8TKV1WkEE3tDVx8H5tY9AH2eRSN3gLcFPJOIqm0mDJYaHAmtYFZefjxSj4&#10;KeMTPg7pLjIf27H/atO/y/dGqX6vXX2C8NT6d/jV3msF8Ww8mcDzTrg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iQRpxQAAAN4AAAAPAAAAAAAAAAAAAAAAAJgCAABkcnMv&#10;ZG93bnJldi54bWxQSwUGAAAAAAQABAD1AAAAigMAAAAA&#10;">
                    <v:textbox>
                      <w:txbxContent>
                        <w:p w:rsidR="00862F6C" w:rsidRPr="009A4893" w:rsidRDefault="00862F6C" w:rsidP="0099792E">
                          <w:pPr>
                            <w:jc w:val="center"/>
                            <w:rPr>
                              <w:rFonts w:asciiTheme="majorHAnsi" w:hAnsiTheme="majorHAnsi" w:cstheme="majorHAnsi"/>
                              <w:sz w:val="18"/>
                              <w:szCs w:val="18"/>
                              <w:lang w:val="fr-FR"/>
                            </w:rPr>
                          </w:pPr>
                          <w:r>
                            <w:rPr>
                              <w:rFonts w:asciiTheme="majorHAnsi" w:hAnsiTheme="majorHAnsi" w:cstheme="majorHAnsi"/>
                              <w:sz w:val="18"/>
                              <w:szCs w:val="18"/>
                              <w:lang w:val="fr-FR"/>
                            </w:rPr>
                            <w:t>Close the Lambda plate valve</w:t>
                          </w:r>
                        </w:p>
                      </w:txbxContent>
                    </v:textbox>
                  </v:rect>
                  <v:shape id="Text Box 14422" o:spid="_x0000_s5229" type="#_x0000_t202" style="position:absolute;left:8181;top:6674;width:1321;height: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L968cA&#10;AADeAAAADwAAAGRycy9kb3ducmV2LnhtbESPQWvCQBSE74X+h+UVeim6qVqN0VWkYLG3VkWvj+wz&#10;Cc2+jbtrTP+9KxR6HGbmG2a+7EwtWnK+sqzgtZ+AIM6trrhQsN+teykIH5A11pZJwS95WC4eH+aY&#10;aXvlb2q3oRARwj5DBWUITSalz0sy6Pu2IY7eyTqDIUpXSO3wGuGmloMkGUuDFceFEht6Lyn/2V6M&#10;gnS0aY/+c/h1yMenehpeJu3H2Sn1/NStZiACdeE//NfeaAWDdDh6g/udeAX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y/evHAAAA3gAAAA8AAAAAAAAAAAAAAAAAmAIAAGRy&#10;cy9kb3ducmV2LnhtbFBLBQYAAAAABAAEAPUAAACMAwAAAAA=&#10;">
                    <v:textbox>
                      <w:txbxContent>
                        <w:p w:rsidR="00862F6C" w:rsidRPr="009A4893" w:rsidRDefault="00862F6C" w:rsidP="0099792E">
                          <w:pPr>
                            <w:rPr>
                              <w:rFonts w:asciiTheme="majorHAnsi" w:hAnsiTheme="majorHAnsi" w:cstheme="majorHAnsi"/>
                              <w:sz w:val="18"/>
                              <w:szCs w:val="18"/>
                              <w:lang w:val="fr-FR"/>
                            </w:rPr>
                          </w:pPr>
                          <w:r>
                            <w:rPr>
                              <w:rFonts w:asciiTheme="majorHAnsi" w:hAnsiTheme="majorHAnsi" w:cstheme="majorHAnsi"/>
                              <w:sz w:val="18"/>
                              <w:szCs w:val="18"/>
                              <w:lang w:val="fr-FR"/>
                            </w:rPr>
                            <w:t>Close FV680</w:t>
                          </w:r>
                        </w:p>
                      </w:txbxContent>
                    </v:textbox>
                  </v:shape>
                </v:group>
                <v:shape id="AutoShape 14423" o:spid="_x0000_s5230" type="#_x0000_t32" style="position:absolute;left:7092;top:7970;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TLXccAAADeAAAADwAAAGRycy9kb3ducmV2LnhtbESPQWsCMRSE74X+h/CEXopm1VZka5Rt&#10;QagFD1q9Pzevm+DmZbuJuv57IxR6HGbmG2a26FwtztQG61nBcJCBIC69tlwp2H0v+1MQISJrrD2T&#10;gisFWMwfH2aYa3/hDZ23sRIJwiFHBSbGJpcylIYchoFviJP341uHMcm2krrFS4K7Wo6ybCIdWk4L&#10;Bhv6MFQetyenYL0avhcHY1dfm1+7fl0W9al63iv11OuKNxCRuvgf/mt/agWj6fhlAv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1MtdxwAAAN4AAAAPAAAAAAAA&#10;AAAAAAAAAKECAABkcnMvZG93bnJldi54bWxQSwUGAAAAAAQABAD5AAAAlQMAAAAA&#10;"/>
                <v:shape id="Text Box 14424" o:spid="_x0000_s5231" type="#_x0000_t202" style="position:absolute;left:7308;top:7826;width:1567;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JwZ8YA&#10;AADeAAAADwAAAGRycy9kb3ducmV2LnhtbESPT2sCMRTE70K/Q3gFb5rUWrVbo0hF6EnxL/T22Dx3&#10;Fzcvyya6229vCoLHYWZ+w0znrS3FjWpfONbw1lcgiFNnCs40HPar3gSED8gGS8ek4Y88zGcvnSkm&#10;xjW8pdsuZCJC2CeoIQ+hSqT0aU4Wfd9VxNE7u9piiLLOpKmxiXBbyoFSI2mx4LiQY0XfOaWX3dVq&#10;OK7Pv6eh2mRL+1E1rlWS7afUuvvaLr5ABGrDM/xo/xgNg8n7cAz/d+IV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JwZ8YAAADeAAAADwAAAAAAAAAAAAAAAACYAgAAZHJz&#10;L2Rvd25yZXYueG1sUEsFBgAAAAAEAAQA9QAAAIsDAAAAAA==&#10;" filled="f" stroked="f">
                  <v:textbox>
                    <w:txbxContent>
                      <w:p w:rsidR="00862F6C" w:rsidRPr="00E475C4" w:rsidRDefault="00862F6C" w:rsidP="0099792E">
                        <w:pPr>
                          <w:rPr>
                            <w:rFonts w:asciiTheme="majorHAnsi" w:hAnsiTheme="majorHAnsi" w:cstheme="majorHAnsi"/>
                            <w:sz w:val="18"/>
                            <w:szCs w:val="18"/>
                          </w:rPr>
                        </w:pPr>
                        <w:r w:rsidRPr="00E475C4">
                          <w:rPr>
                            <w:rFonts w:asciiTheme="majorHAnsi" w:hAnsiTheme="majorHAnsi" w:cstheme="majorHAnsi"/>
                            <w:sz w:val="18"/>
                            <w:szCs w:val="18"/>
                          </w:rPr>
                          <w:t>FV680 closed</w:t>
                        </w:r>
                      </w:p>
                    </w:txbxContent>
                  </v:textbox>
                </v:shape>
                <v:shape id="Text Box 14425" o:spid="_x0000_s5232" type="#_x0000_t202" style="position:absolute;left:4060;top:4114;width:787;height: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3kFcQA&#10;AADeAAAADwAAAGRycy9kb3ducmV2LnhtbERPyWrDMBC9F/IPYgK9NVJctyROFBNaCj2lNBvkNlgT&#10;28QaGUu13b+PDoUeH29f56NtRE+drx1rmM8UCOLCmZpLDcfDx9MChA/IBhvHpOGXPOSbycMaM+MG&#10;/qZ+H0oRQ9hnqKEKoc2k9EVFFv3MtcSRu7rOYoiwK6XpcIjhtpGJUq/SYs2xocKW3ioqbvsfq+G0&#10;u17Oqfoq3+1LO7hRSbZLqfXjdNyuQAQaw7/4z/1pNCSL5zTujXfiF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N5BXEAAAA3gAAAA8AAAAAAAAAAAAAAAAAmAIAAGRycy9k&#10;b3ducmV2LnhtbFBLBQYAAAAABAAEAPUAAACJAwAAAAA=&#10;" filled="f" stroked="f">
                  <v:textbox>
                    <w:txbxContent>
                      <w:p w:rsidR="00862F6C" w:rsidRPr="003D1120" w:rsidRDefault="00862F6C" w:rsidP="003D1120">
                        <w:pPr>
                          <w:rPr>
                            <w:rFonts w:asciiTheme="majorHAnsi" w:hAnsiTheme="majorHAnsi" w:cstheme="majorHAnsi"/>
                            <w:sz w:val="18"/>
                            <w:szCs w:val="18"/>
                            <w:lang w:val="fr-FR"/>
                          </w:rPr>
                        </w:pPr>
                        <w:r>
                          <w:rPr>
                            <w:rFonts w:asciiTheme="majorHAnsi" w:hAnsiTheme="majorHAnsi" w:cstheme="majorHAnsi"/>
                            <w:sz w:val="18"/>
                            <w:szCs w:val="18"/>
                            <w:lang w:val="fr-FR"/>
                          </w:rPr>
                          <w:t>Delay</w:t>
                        </w:r>
                      </w:p>
                    </w:txbxContent>
                  </v:textbox>
                </v:shape>
                <v:shape id="AutoShape 14426" o:spid="_x0000_s5233" type="#_x0000_t32" style="position:absolute;left:4578;top:4394;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blcYAAADeAAAADwAAAGRycy9kb3ducmV2LnhtbESPT2vCQBTE70K/w/IK3nRTFbGpqxT/&#10;gAdBou39kX1m02bfptnVxG/vCkKPw8z8hpkvO1uJKzW+dKzgbZiAIM6dLrlQ8HXaDmYgfEDWWDkm&#10;BTfysFy89OaYatdyRtdjKESEsE9RgQmhTqX0uSGLfuhq4uidXWMxRNkUUjfYRrit5ChJptJiyXHB&#10;YE0rQ/nv8WIV/BS5pu9z2WYnOrjV5s+sk32mVP+1+/wAEagL/+Fne6cVjGbjyTs87sQr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Gf25XGAAAA3gAAAA8AAAAAAAAA&#10;AAAAAAAAoQIAAGRycy9kb3ducmV2LnhtbFBLBQYAAAAABAAEAPkAAACUAwAAAAA=&#10;" strokeweight="1.5pt"/>
                <v:rect id="Rectangle 4836" o:spid="_x0000_s5234" style="position:absolute;left:5748;top:1525;width:1491;height: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AiA8YA&#10;AADeAAAADwAAAGRycy9kb3ducmV2LnhtbESPy4rCMBSG94LvEI4wGxlTLyOlGsULDoKrsR3cHppj&#10;W2xOSpPR+vZmMeDy57/xLdedqcWdWldZVjAeRSCIc6srLhRk6eEzBuE8ssbaMil4koP1qt9bYqLt&#10;g3/ofvaFCCPsElRQet8kUrq8JINuZBvi4F1ta9AH2RZSt/gI46aWkyiaS4MVh4cSG9qVlN/Of0bB&#10;Nd3OplsnT7+zy96n31k0H15uSn0Mus0ChKfOv8P/7aNWMImnXwEg4AQUkK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AiA8YAAADeAAAADwAAAAAAAAAAAAAAAACYAgAAZHJz&#10;L2Rvd25yZXYueG1sUEsFBgAAAAAEAAQA9QAAAIsDAAAAAA==&#10;" strokecolor="black [3213]">
                  <v:textbox inset=",7.2pt,,7.2pt">
                    <w:txbxContent>
                      <w:p w:rsidR="00862F6C" w:rsidRPr="00633AC4" w:rsidRDefault="00862F6C" w:rsidP="00633AC4"/>
                    </w:txbxContent>
                  </v:textbox>
                </v:rect>
                <v:shape id="AutoShape 4839" o:spid="_x0000_s5235" type="#_x0000_t32" style="position:absolute;left:6411;top:234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TF9McAAADeAAAADwAAAGRycy9kb3ducmV2LnhtbESPQWsCMRSE70L/Q3gFL1Kza1Fka5Rt&#10;QVDBg9reXzevm9DNy3YTdfvvTaHgcZiZb5jFqneNuFAXrGcF+TgDQVx5bblW8H5aP81BhIissfFM&#10;Cn4pwGr5MFhgof2VD3Q5xlokCIcCFZgY20LKUBlyGMa+JU7el+8cxiS7WuoOrwnuGjnJspl0aDkt&#10;GGzpzVD1fTw7Bftt/lp+GrvdHX7sfroum3M9+lBq+NiXLyAi9fEe/m9vtILJ/Hmaw9+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5MX0xwAAAN4AAAAPAAAAAAAA&#10;AAAAAAAAAKECAABkcnMvZG93bnJldi54bWxQSwUGAAAAAAQABAD5AAAAlQMAAAAA&#10;"/>
                <v:oval id="Oval 4840" o:spid="_x0000_s5236" style="position:absolute;left:8174;top:144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fiq8IA&#10;AADeAAAADwAAAGRycy9kb3ducmV2LnhtbERPy2oCMRTdF/yHcAtuSs346CBTo4ggdCc+6Pp2cp0M&#10;Tm5CEnXs15tFocvDeS9Wve3EjUJsHSsYjwoQxLXTLTcKTsft+xxETMgaO8ek4EERVsvBywIr7e68&#10;p9shNSKHcKxQgUnJV1LG2pDFOHKeOHNnFyymDEMjdcB7DrednBRFKS22nBsMetoYqi+Hq1Uw2/3W&#10;H62+PPzbz2zvp989BWOUGr72608Qifr0L/5zf2kFk+m4zHvznXwF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t+KrwgAAAN4AAAAPAAAAAAAAAAAAAAAAAJgCAABkcnMvZG93&#10;bnJldi54bWxQSwUGAAAAAAQABAD1AAAAhwMAAAAA&#10;" strokecolor="#4a7ebb" strokeweight="3.5pt">
                  <v:textbox inset="0,0,0,0">
                    <w:txbxContent>
                      <w:p w:rsidR="00862F6C" w:rsidRPr="00A87CE9" w:rsidRDefault="00862F6C" w:rsidP="00052D45">
                        <w:pPr>
                          <w:jc w:val="center"/>
                          <w:rPr>
                            <w:rFonts w:ascii="Times New Roman" w:hAnsi="Times New Roman" w:cs="Times New Roman"/>
                            <w:b/>
                            <w:szCs w:val="20"/>
                          </w:rPr>
                        </w:pPr>
                        <w:r>
                          <w:rPr>
                            <w:rFonts w:ascii="Times New Roman" w:hAnsi="Times New Roman" w:cs="Times New Roman"/>
                            <w:b/>
                            <w:szCs w:val="20"/>
                          </w:rPr>
                          <w:t>0</w:t>
                        </w:r>
                      </w:p>
                    </w:txbxContent>
                  </v:textbox>
                </v:oval>
                <v:oval id="Oval 4842" o:spid="_x0000_s5237" style="position:absolute;left:5766;top:1520;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tHMMUA&#10;AADeAAAADwAAAGRycy9kb3ducmV2LnhtbESPT2sCMRTE74LfIbyCF6lZ/2K3RpGC0Jtopefn5nWz&#10;uHkJSaprP70pFHocZuY3zGrT2VZcKcTGsYLxqABBXDndcK3g9LF7XoKICVlj65gU3CnCZt3vrbDU&#10;7sYHuh5TLTKEY4kKTEq+lDJWhizGkfPE2ftywWLKMtRSB7xluG3lpCgW0mLDecGgpzdD1eX4bRXM&#10;9j/VvNGXux+eZwc//ewoGKPU4KnbvoJI1KX/8F/7XSuYTMeLF/i9k6+AX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0cwxQAAAN4AAAAPAAAAAAAAAAAAAAAAAJgCAABkcnMv&#10;ZG93bnJldi54bWxQSwUGAAAAAAQABAD1AAAAigMAAAAA&#10;" strokecolor="#4a7ebb" strokeweight="3.5pt">
                  <v:textbox inset="0,0,0,0">
                    <w:txbxContent>
                      <w:p w:rsidR="00862F6C" w:rsidRPr="00A87CE9" w:rsidRDefault="00862F6C" w:rsidP="00052D45">
                        <w:pPr>
                          <w:jc w:val="center"/>
                          <w:rPr>
                            <w:rFonts w:ascii="Times New Roman" w:hAnsi="Times New Roman" w:cs="Times New Roman"/>
                            <w:b/>
                            <w:szCs w:val="20"/>
                          </w:rPr>
                        </w:pPr>
                        <w:r>
                          <w:rPr>
                            <w:rFonts w:ascii="Times New Roman" w:hAnsi="Times New Roman" w:cs="Times New Roman"/>
                            <w:b/>
                            <w:szCs w:val="20"/>
                          </w:rPr>
                          <w:t>6</w:t>
                        </w:r>
                      </w:p>
                    </w:txbxContent>
                  </v:textbox>
                </v:oval>
                <v:oval id="Oval 4478" o:spid="_x0000_s5238" style="position:absolute;left:5968;top:310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4cMQA&#10;AADeAAAADwAAAGRycy9kb3ducmV2LnhtbESPy2oCMRSG90LfIZyCG9GMl1qZGqUIgruiFdenk+Nk&#10;cHISkqijT98sCl3+/De+5bqzrbhRiI1jBeNRAYK4crrhWsHxeztcgIgJWWPrmBQ8KMJ69dJbYqnd&#10;nfd0O6Ra5BGOJSowKflSylgZshhHzhNn7+yCxZRlqKUOeM/jtpWTophLiw3nB4OeNoaqy+FqFcy+&#10;ntVboy8PP/iZ7f301FEwRqn+a/f5ASJRl/7Df+2dVjCZjt8zQMbJK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YeHDEAAAA3gAAAA8AAAAAAAAAAAAAAAAAmAIAAGRycy9k&#10;b3ducmV2LnhtbFBLBQYAAAAABAAEAPUAAACJAwAAAAA=&#10;" strokecolor="#4a7ebb" strokeweight="3.5pt">
                  <v:textbox inset="0,0,0,0">
                    <w:txbxContent>
                      <w:p w:rsidR="00862F6C" w:rsidRPr="00CD615F" w:rsidRDefault="00862F6C" w:rsidP="00003006">
                        <w:pPr>
                          <w:jc w:val="center"/>
                          <w:rPr>
                            <w:rFonts w:ascii="Times New Roman" w:hAnsi="Times New Roman" w:cs="Times New Roman"/>
                            <w:b/>
                            <w:szCs w:val="20"/>
                            <w:lang w:val="fr-FR"/>
                          </w:rPr>
                        </w:pPr>
                        <w:r>
                          <w:rPr>
                            <w:rFonts w:ascii="Times New Roman" w:hAnsi="Times New Roman" w:cs="Times New Roman"/>
                            <w:b/>
                            <w:szCs w:val="20"/>
                            <w:lang w:val="fr-FR"/>
                          </w:rPr>
                          <w:t>12</w:t>
                        </w:r>
                      </w:p>
                    </w:txbxContent>
                  </v:textbox>
                </v:oval>
                <v:oval id="Oval 4479" o:spid="_x0000_s5239" style="position:absolute;left:5956;top:479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d68UA&#10;AADeAAAADwAAAGRycy9kb3ducmV2LnhtbESPQWsCMRSE74X+h/AKXopmV60tW6MUQfBWtKXn183r&#10;ZnHzEpKoq7++EQSPw8x8w8yXve3EkUJsHSsoRwUI4trplhsF31/r4RuImJA1do5JwZkiLBePD3Os&#10;tDvxlo671IgM4VihApOSr6SMtSGLceQ8cfb+XLCYsgyN1AFPGW47OS6KmbTYcl4w6GllqN7vDlbB&#10;9PNSv7R6f/bPv9Otn/z0FIxRavDUf7yDSNSne/jW3mgF40n5WsL1Tr4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N3rxQAAAN4AAAAPAAAAAAAAAAAAAAAAAJgCAABkcnMv&#10;ZG93bnJldi54bWxQSwUGAAAAAAQABAD1AAAAigMAAAAA&#10;" strokecolor="#4a7ebb" strokeweight="3.5pt">
                  <v:textbox inset="0,0,0,0">
                    <w:txbxContent>
                      <w:p w:rsidR="00862F6C" w:rsidRPr="00CD615F" w:rsidRDefault="00862F6C" w:rsidP="00003006">
                        <w:pPr>
                          <w:jc w:val="center"/>
                          <w:rPr>
                            <w:rFonts w:ascii="Times New Roman" w:hAnsi="Times New Roman" w:cs="Times New Roman"/>
                            <w:b/>
                            <w:szCs w:val="20"/>
                            <w:lang w:val="fr-FR"/>
                          </w:rPr>
                        </w:pPr>
                        <w:r>
                          <w:rPr>
                            <w:rFonts w:ascii="Times New Roman" w:hAnsi="Times New Roman" w:cs="Times New Roman"/>
                            <w:b/>
                            <w:szCs w:val="20"/>
                            <w:lang w:val="fr-FR"/>
                          </w:rPr>
                          <w:t>14</w:t>
                        </w:r>
                      </w:p>
                    </w:txbxContent>
                  </v:textbox>
                </v:oval>
                <v:oval id="Oval 4480" o:spid="_x0000_s5240" style="position:absolute;left:5931;top:610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ZDnMUA&#10;AADeAAAADwAAAGRycy9kb3ducmV2LnhtbESPQWsCMRSE74X+h/AKvRTNulorW6MUoeCtaEvPr5vn&#10;ZnHzEpKoq7++EQSPw8x8w8yXve3EkUJsHSsYDQsQxLXTLTcKfr4/BzMQMSFr7ByTgjNFWC4eH+ZY&#10;aXfiDR23qREZwrFCBSYlX0kZa0MW49B54uztXLCYsgyN1AFPGW47WRbFVFpsOS8Y9LQyVO+3B6tg&#10;8nWpX1u9P/uXv8nGj397CsYo9fzUf7yDSNSne/jWXmsF5Xj0VsL1Tr4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kOcxQAAAN4AAAAPAAAAAAAAAAAAAAAAAJgCAABkcnMv&#10;ZG93bnJldi54bWxQSwUGAAAAAAQABAD1AAAAigMAAAAA&#10;" strokecolor="#4a7ebb" strokeweight="3.5pt">
                  <v:textbox inset="0,0,0,0">
                    <w:txbxContent>
                      <w:p w:rsidR="00862F6C" w:rsidRPr="00CD615F" w:rsidRDefault="00862F6C" w:rsidP="00003006">
                        <w:pPr>
                          <w:jc w:val="center"/>
                          <w:rPr>
                            <w:rFonts w:ascii="Times New Roman" w:hAnsi="Times New Roman" w:cs="Times New Roman"/>
                            <w:b/>
                            <w:szCs w:val="20"/>
                            <w:lang w:val="fr-FR"/>
                          </w:rPr>
                        </w:pPr>
                        <w:r>
                          <w:rPr>
                            <w:rFonts w:ascii="Times New Roman" w:hAnsi="Times New Roman" w:cs="Times New Roman"/>
                            <w:b/>
                            <w:szCs w:val="20"/>
                            <w:lang w:val="fr-FR"/>
                          </w:rPr>
                          <w:t>14</w:t>
                        </w:r>
                      </w:p>
                    </w:txbxContent>
                  </v:textbox>
                </v:oval>
                <v:oval id="Oval 4481" o:spid="_x0000_s5241" style="position:absolute;left:6657;top:746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rmB8UA&#10;AADeAAAADwAAAGRycy9kb3ducmV2LnhtbESPQWsCMRSE74X+h/AKXopmda2VrVGKIPQm2tLz6+a5&#10;Wdy8hCTq2l9vCgWPw8x8wyxWve3EmUJsHSsYjwoQxLXTLTcKvj43wzmImJA1do5JwZUirJaPDwus&#10;tLvwjs771IgM4VihApOSr6SMtSGLceQ8cfYOLlhMWYZG6oCXDLednBTFTFpsOS8Y9LQ2VB/3J6tg&#10;uv2tX1p9vPrnn+nOl989BWOUGjz1728gEvXpHv5vf2gFk3L8WsLfnXwF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yuYHxQAAAN4AAAAPAAAAAAAAAAAAAAAAAJgCAABkcnMv&#10;ZG93bnJldi54bWxQSwUGAAAAAAQABAD1AAAAigMAAAAA&#10;" strokecolor="#4a7ebb" strokeweight="3.5pt">
                  <v:textbox inset="0,0,0,0">
                    <w:txbxContent>
                      <w:p w:rsidR="00862F6C" w:rsidRPr="00CD615F" w:rsidRDefault="00862F6C" w:rsidP="00003006">
                        <w:pPr>
                          <w:jc w:val="center"/>
                          <w:rPr>
                            <w:rFonts w:ascii="Times New Roman" w:hAnsi="Times New Roman" w:cs="Times New Roman"/>
                            <w:b/>
                            <w:szCs w:val="20"/>
                            <w:lang w:val="fr-FR"/>
                          </w:rPr>
                        </w:pPr>
                        <w:r>
                          <w:rPr>
                            <w:rFonts w:ascii="Times New Roman" w:hAnsi="Times New Roman" w:cs="Times New Roman"/>
                            <w:b/>
                            <w:szCs w:val="20"/>
                            <w:lang w:val="fr-FR"/>
                          </w:rPr>
                          <w:t>14</w:t>
                        </w:r>
                      </w:p>
                    </w:txbxContent>
                  </v:textbox>
                </v:oval>
                <v:oval id="Oval 4482" o:spid="_x0000_s5242" style="position:absolute;left:1876;top:4651;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N+c8UA&#10;AADeAAAADwAAAGRycy9kb3ducmV2LnhtbESPQWsCMRSE70L/Q3gFL6JZdWvL1ihFELwVben5dfO6&#10;Wdy8hCTq6q9vCgWPw8x8wyzXve3EmUJsHSuYTgoQxLXTLTcKPj+24xcQMSFr7ByTgitFWK8eBkus&#10;tLvwns6H1IgM4VihApOSr6SMtSGLceI8cfZ+XLCYsgyN1AEvGW47OSuKhbTYcl4w6GljqD4eTlZB&#10;+X6rn1p9vPrRd7n386+egjFKDR/7t1cQifp0D/+3d1rBbD59LuHvTr4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35zxQAAAN4AAAAPAAAAAAAAAAAAAAAAAJgCAABkcnMv&#10;ZG93bnJldi54bWxQSwUGAAAAAAQABAD1AAAAigMAAAAA&#10;" strokecolor="#4a7ebb" strokeweight="3.5pt">
                  <v:textbox inset="0,0,0,0">
                    <w:txbxContent>
                      <w:p w:rsidR="00862F6C" w:rsidRPr="00CD615F" w:rsidRDefault="00862F6C" w:rsidP="00003006">
                        <w:pPr>
                          <w:jc w:val="center"/>
                          <w:rPr>
                            <w:rFonts w:ascii="Times New Roman" w:hAnsi="Times New Roman" w:cs="Times New Roman"/>
                            <w:b/>
                            <w:szCs w:val="20"/>
                            <w:lang w:val="fr-FR"/>
                          </w:rPr>
                        </w:pPr>
                        <w:r>
                          <w:rPr>
                            <w:rFonts w:ascii="Times New Roman" w:hAnsi="Times New Roman" w:cs="Times New Roman"/>
                            <w:b/>
                            <w:szCs w:val="20"/>
                            <w:lang w:val="fr-FR"/>
                          </w:rPr>
                          <w:t>14</w:t>
                        </w:r>
                      </w:p>
                    </w:txbxContent>
                  </v:textbox>
                </v:oval>
                <v:oval id="Oval 4483" o:spid="_x0000_s5243" style="position:absolute;left:1819;top:551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b6MUA&#10;AADeAAAADwAAAGRycy9kb3ducmV2LnhtbESPT2sCMRTE74LfITzBi2jW/2U1ihSE3oq29PzcvG4W&#10;Ny8hSXXtp28KhR6HmfkNs913thU3CrFxrGA6KUAQV043XCt4fzuOn0DEhKyxdUwKHhRhv+v3tlhq&#10;d+cT3c6pFhnCsUQFJiVfShkrQxbjxHni7H26YDFlGWqpA94z3LZyVhQrabHhvGDQ07Oh6nr+sgoW&#10;r9/VstHXhx9dFic//+goGKPUcNAdNiASdek//Nd+0Qpm8+l6Cb938hW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b9voxQAAAN4AAAAPAAAAAAAAAAAAAAAAAJgCAABkcnMv&#10;ZG93bnJldi54bWxQSwUGAAAAAAQABAD1AAAAigMAAAAA&#10;" strokecolor="#4a7ebb" strokeweight="3.5pt">
                  <v:textbox inset="0,0,0,0">
                    <w:txbxContent>
                      <w:p w:rsidR="00862F6C" w:rsidRPr="00CD615F" w:rsidRDefault="00862F6C" w:rsidP="00003006">
                        <w:pPr>
                          <w:jc w:val="center"/>
                          <w:rPr>
                            <w:rFonts w:ascii="Times New Roman" w:hAnsi="Times New Roman" w:cs="Times New Roman"/>
                            <w:b/>
                            <w:szCs w:val="20"/>
                            <w:lang w:val="fr-FR"/>
                          </w:rPr>
                        </w:pPr>
                        <w:r>
                          <w:rPr>
                            <w:rFonts w:ascii="Times New Roman" w:hAnsi="Times New Roman" w:cs="Times New Roman"/>
                            <w:b/>
                            <w:szCs w:val="20"/>
                            <w:lang w:val="fr-FR"/>
                          </w:rPr>
                          <w:t>14</w:t>
                        </w:r>
                      </w:p>
                    </w:txbxContent>
                  </v:textbox>
                </v:oval>
              </v:group>
            </w:pict>
          </mc:Fallback>
        </mc:AlternateContent>
      </w:r>
      <w:r w:rsidR="00402A91">
        <w:rPr>
          <w:szCs w:val="20"/>
        </w:rPr>
        <w:t>Magnet mode</w:t>
      </w:r>
    </w:p>
    <w:p w:rsidR="00BF2D6A" w:rsidRDefault="00BF2D6A" w:rsidP="00313734">
      <w:pPr>
        <w:jc w:val="both"/>
        <w:rPr>
          <w:szCs w:val="20"/>
        </w:rPr>
      </w:pPr>
    </w:p>
    <w:p w:rsidR="00BF2D6A" w:rsidRDefault="00BF2D6A" w:rsidP="00313734">
      <w:pPr>
        <w:jc w:val="both"/>
        <w:rPr>
          <w:szCs w:val="20"/>
        </w:rPr>
      </w:pPr>
    </w:p>
    <w:p w:rsidR="00BF2D6A" w:rsidRDefault="00BF2D6A" w:rsidP="00313734">
      <w:pPr>
        <w:jc w:val="both"/>
        <w:rPr>
          <w:szCs w:val="20"/>
        </w:rPr>
      </w:pPr>
    </w:p>
    <w:p w:rsidR="00BF2D6A" w:rsidRDefault="00BF2D6A" w:rsidP="00313734">
      <w:pPr>
        <w:jc w:val="both"/>
        <w:rPr>
          <w:szCs w:val="20"/>
        </w:rPr>
      </w:pPr>
    </w:p>
    <w:p w:rsidR="00BF2D6A" w:rsidRDefault="00BF2D6A" w:rsidP="00313734">
      <w:pPr>
        <w:jc w:val="both"/>
        <w:rPr>
          <w:szCs w:val="20"/>
        </w:rPr>
      </w:pPr>
    </w:p>
    <w:p w:rsidR="00BF2D6A" w:rsidRDefault="00BF2D6A" w:rsidP="00313734">
      <w:pPr>
        <w:jc w:val="both"/>
        <w:rPr>
          <w:szCs w:val="20"/>
        </w:rPr>
      </w:pPr>
    </w:p>
    <w:p w:rsidR="00BF2D6A" w:rsidRDefault="00BF2D6A" w:rsidP="00313734">
      <w:pPr>
        <w:jc w:val="both"/>
        <w:rPr>
          <w:szCs w:val="20"/>
        </w:rPr>
      </w:pPr>
    </w:p>
    <w:p w:rsidR="00BF2D6A" w:rsidRDefault="00BF2D6A" w:rsidP="00313734">
      <w:pPr>
        <w:jc w:val="both"/>
        <w:rPr>
          <w:szCs w:val="20"/>
        </w:rPr>
      </w:pPr>
    </w:p>
    <w:p w:rsidR="00BF2D6A" w:rsidRDefault="00BF2D6A" w:rsidP="00313734">
      <w:pPr>
        <w:jc w:val="both"/>
        <w:rPr>
          <w:szCs w:val="20"/>
        </w:rPr>
      </w:pPr>
    </w:p>
    <w:p w:rsidR="00BF2D6A" w:rsidRDefault="00BF2D6A" w:rsidP="00313734">
      <w:pPr>
        <w:jc w:val="both"/>
        <w:rPr>
          <w:szCs w:val="20"/>
        </w:rPr>
      </w:pPr>
    </w:p>
    <w:p w:rsidR="00BF2D6A" w:rsidRDefault="00BF2D6A" w:rsidP="00313734">
      <w:pPr>
        <w:jc w:val="both"/>
        <w:rPr>
          <w:szCs w:val="20"/>
        </w:rPr>
      </w:pPr>
    </w:p>
    <w:p w:rsidR="00BF2D6A" w:rsidRDefault="00BF2D6A" w:rsidP="00313734">
      <w:pPr>
        <w:jc w:val="both"/>
        <w:rPr>
          <w:szCs w:val="20"/>
        </w:rPr>
      </w:pPr>
    </w:p>
    <w:p w:rsidR="00BF2D6A" w:rsidRDefault="00BF2D6A" w:rsidP="00313734">
      <w:pPr>
        <w:jc w:val="both"/>
        <w:rPr>
          <w:szCs w:val="20"/>
        </w:rPr>
      </w:pPr>
    </w:p>
    <w:p w:rsidR="00BF2D6A" w:rsidRDefault="00BF2D6A" w:rsidP="00313734">
      <w:pPr>
        <w:jc w:val="both"/>
        <w:rPr>
          <w:szCs w:val="20"/>
        </w:rPr>
      </w:pPr>
    </w:p>
    <w:p w:rsidR="00BF2D6A" w:rsidRDefault="00BF2D6A" w:rsidP="00313734">
      <w:pPr>
        <w:jc w:val="both"/>
        <w:rPr>
          <w:szCs w:val="20"/>
        </w:rPr>
      </w:pPr>
    </w:p>
    <w:p w:rsidR="00BF2D6A" w:rsidRDefault="00BF2D6A" w:rsidP="00313734">
      <w:pPr>
        <w:jc w:val="both"/>
        <w:rPr>
          <w:szCs w:val="20"/>
        </w:rPr>
      </w:pPr>
    </w:p>
    <w:p w:rsidR="00BF2D6A" w:rsidRDefault="00BF2D6A" w:rsidP="00313734">
      <w:pPr>
        <w:jc w:val="both"/>
        <w:rPr>
          <w:szCs w:val="20"/>
        </w:rPr>
      </w:pPr>
    </w:p>
    <w:p w:rsidR="00BF2D6A" w:rsidRDefault="00BF2D6A" w:rsidP="00313734">
      <w:pPr>
        <w:jc w:val="both"/>
        <w:rPr>
          <w:szCs w:val="20"/>
        </w:rPr>
      </w:pPr>
    </w:p>
    <w:p w:rsidR="00BF2D6A" w:rsidRDefault="00BF2D6A" w:rsidP="00313734">
      <w:pPr>
        <w:jc w:val="both"/>
        <w:rPr>
          <w:szCs w:val="20"/>
        </w:rPr>
      </w:pPr>
    </w:p>
    <w:p w:rsidR="00BF2D6A" w:rsidRDefault="00BF2D6A" w:rsidP="00313734">
      <w:pPr>
        <w:jc w:val="both"/>
        <w:rPr>
          <w:szCs w:val="20"/>
        </w:rPr>
      </w:pPr>
    </w:p>
    <w:p w:rsidR="00BF2D6A" w:rsidRDefault="00BF2D6A" w:rsidP="00313734">
      <w:pPr>
        <w:jc w:val="both"/>
        <w:rPr>
          <w:szCs w:val="20"/>
        </w:rPr>
      </w:pPr>
    </w:p>
    <w:p w:rsidR="00BF2D6A" w:rsidRDefault="00BF2D6A" w:rsidP="00313734">
      <w:pPr>
        <w:jc w:val="both"/>
        <w:rPr>
          <w:szCs w:val="20"/>
        </w:rPr>
      </w:pPr>
    </w:p>
    <w:p w:rsidR="00BF2D6A" w:rsidRDefault="00BF2D6A" w:rsidP="00313734">
      <w:pPr>
        <w:jc w:val="both"/>
        <w:rPr>
          <w:szCs w:val="20"/>
        </w:rPr>
      </w:pPr>
    </w:p>
    <w:p w:rsidR="00BF2D6A" w:rsidRDefault="00BF2D6A" w:rsidP="00313734">
      <w:pPr>
        <w:jc w:val="both"/>
        <w:rPr>
          <w:szCs w:val="20"/>
        </w:rPr>
      </w:pPr>
    </w:p>
    <w:p w:rsidR="00BF2D6A" w:rsidRDefault="00BF2D6A" w:rsidP="00313734">
      <w:pPr>
        <w:jc w:val="both"/>
        <w:rPr>
          <w:szCs w:val="20"/>
        </w:rPr>
      </w:pPr>
    </w:p>
    <w:p w:rsidR="00052D45" w:rsidRDefault="00052D45" w:rsidP="00313734">
      <w:pPr>
        <w:jc w:val="both"/>
        <w:rPr>
          <w:szCs w:val="20"/>
        </w:rPr>
      </w:pPr>
    </w:p>
    <w:p w:rsidR="00052D45" w:rsidRDefault="00052D45" w:rsidP="00313734">
      <w:pPr>
        <w:jc w:val="both"/>
        <w:rPr>
          <w:szCs w:val="20"/>
        </w:rPr>
      </w:pPr>
    </w:p>
    <w:p w:rsidR="00052D45" w:rsidRDefault="00052D45" w:rsidP="00313734">
      <w:pPr>
        <w:jc w:val="both"/>
        <w:rPr>
          <w:szCs w:val="20"/>
        </w:rPr>
      </w:pPr>
    </w:p>
    <w:p w:rsidR="00052D45" w:rsidRDefault="00052D45" w:rsidP="00313734">
      <w:pPr>
        <w:jc w:val="both"/>
        <w:rPr>
          <w:szCs w:val="20"/>
        </w:rPr>
      </w:pPr>
    </w:p>
    <w:p w:rsidR="00052D45" w:rsidRDefault="00052D45" w:rsidP="00313734">
      <w:pPr>
        <w:jc w:val="both"/>
        <w:rPr>
          <w:szCs w:val="20"/>
        </w:rPr>
      </w:pPr>
    </w:p>
    <w:p w:rsidR="00052D45" w:rsidRDefault="00052D45" w:rsidP="00313734">
      <w:pPr>
        <w:jc w:val="both"/>
        <w:rPr>
          <w:szCs w:val="20"/>
        </w:rPr>
      </w:pPr>
    </w:p>
    <w:p w:rsidR="00052D45" w:rsidRDefault="00052D45" w:rsidP="00313734">
      <w:pPr>
        <w:jc w:val="both"/>
        <w:rPr>
          <w:szCs w:val="20"/>
        </w:rPr>
      </w:pPr>
    </w:p>
    <w:p w:rsidR="00052D45" w:rsidRDefault="00052D45" w:rsidP="00313734">
      <w:pPr>
        <w:jc w:val="both"/>
        <w:rPr>
          <w:szCs w:val="20"/>
        </w:rPr>
      </w:pPr>
    </w:p>
    <w:p w:rsidR="00052D45" w:rsidRDefault="00052D45" w:rsidP="00313734">
      <w:pPr>
        <w:jc w:val="both"/>
        <w:rPr>
          <w:szCs w:val="20"/>
        </w:rPr>
      </w:pPr>
    </w:p>
    <w:p w:rsidR="00150691" w:rsidRPr="00150691" w:rsidRDefault="002D6968" w:rsidP="00150691">
      <w:pPr>
        <w:jc w:val="both"/>
        <w:rPr>
          <w:szCs w:val="20"/>
        </w:rPr>
      </w:pPr>
      <w:r w:rsidRPr="0051716F">
        <w:rPr>
          <w:szCs w:val="20"/>
        </w:rPr>
        <w:t xml:space="preserve">Table </w:t>
      </w:r>
      <w:r w:rsidR="00150691">
        <w:rPr>
          <w:szCs w:val="20"/>
        </w:rPr>
        <w:t>11</w:t>
      </w:r>
      <w:r w:rsidR="00150691" w:rsidRPr="00150691">
        <w:rPr>
          <w:szCs w:val="20"/>
        </w:rPr>
        <w:t xml:space="preserve">: Insert Warm-up - Helium circuits </w:t>
      </w:r>
      <w:r w:rsidR="00150691">
        <w:rPr>
          <w:szCs w:val="20"/>
        </w:rPr>
        <w:t>– Magnet insert</w:t>
      </w:r>
    </w:p>
    <w:p w:rsidR="009A7F82" w:rsidRPr="0051716F" w:rsidRDefault="009A7F82" w:rsidP="00150691">
      <w:pPr>
        <w:jc w:val="both"/>
        <w:rPr>
          <w:szCs w:val="20"/>
        </w:rPr>
      </w:pPr>
    </w:p>
    <w:tbl>
      <w:tblPr>
        <w:tblStyle w:val="TableGrid"/>
        <w:tblW w:w="0" w:type="auto"/>
        <w:tblInd w:w="108" w:type="dxa"/>
        <w:tblLook w:val="00A0" w:firstRow="1" w:lastRow="0" w:firstColumn="1" w:lastColumn="0" w:noHBand="0" w:noVBand="0"/>
      </w:tblPr>
      <w:tblGrid>
        <w:gridCol w:w="1505"/>
        <w:gridCol w:w="1614"/>
        <w:gridCol w:w="1134"/>
        <w:gridCol w:w="2126"/>
        <w:gridCol w:w="1653"/>
        <w:gridCol w:w="1430"/>
      </w:tblGrid>
      <w:tr w:rsidR="004A0CB9" w:rsidRPr="0051716F" w:rsidTr="00C11955">
        <w:tc>
          <w:tcPr>
            <w:tcW w:w="1505" w:type="dxa"/>
          </w:tcPr>
          <w:p w:rsidR="004A0CB9" w:rsidRPr="0045641A" w:rsidRDefault="004A0CB9" w:rsidP="00397D21">
            <w:pPr>
              <w:rPr>
                <w:sz w:val="18"/>
                <w:szCs w:val="18"/>
              </w:rPr>
            </w:pPr>
            <w:r w:rsidRPr="0045641A">
              <w:rPr>
                <w:sz w:val="18"/>
                <w:szCs w:val="18"/>
              </w:rPr>
              <w:t>Heater</w:t>
            </w:r>
          </w:p>
        </w:tc>
        <w:tc>
          <w:tcPr>
            <w:tcW w:w="1614" w:type="dxa"/>
          </w:tcPr>
          <w:p w:rsidR="004A0CB9" w:rsidRPr="0045641A" w:rsidRDefault="00C11955" w:rsidP="00C11955">
            <w:pPr>
              <w:rPr>
                <w:sz w:val="18"/>
                <w:szCs w:val="18"/>
              </w:rPr>
            </w:pPr>
            <w:r>
              <w:rPr>
                <w:sz w:val="18"/>
                <w:szCs w:val="18"/>
              </w:rPr>
              <w:t>Pt t</w:t>
            </w:r>
            <w:r w:rsidR="004A0CB9" w:rsidRPr="0045641A">
              <w:rPr>
                <w:sz w:val="18"/>
                <w:szCs w:val="18"/>
              </w:rPr>
              <w:t>hermometer</w:t>
            </w:r>
          </w:p>
        </w:tc>
        <w:tc>
          <w:tcPr>
            <w:tcW w:w="1134" w:type="dxa"/>
          </w:tcPr>
          <w:p w:rsidR="004A0CB9" w:rsidRPr="0045641A" w:rsidRDefault="004A0CB9" w:rsidP="00397D21">
            <w:pPr>
              <w:rPr>
                <w:sz w:val="18"/>
                <w:szCs w:val="18"/>
              </w:rPr>
            </w:pPr>
            <w:r w:rsidRPr="0045641A">
              <w:rPr>
                <w:sz w:val="18"/>
                <w:szCs w:val="18"/>
              </w:rPr>
              <w:t>Level</w:t>
            </w:r>
          </w:p>
        </w:tc>
        <w:tc>
          <w:tcPr>
            <w:tcW w:w="2126" w:type="dxa"/>
          </w:tcPr>
          <w:p w:rsidR="004A0CB9" w:rsidRPr="0045641A" w:rsidRDefault="004A0CB9" w:rsidP="00397D21">
            <w:pPr>
              <w:rPr>
                <w:sz w:val="18"/>
                <w:szCs w:val="18"/>
              </w:rPr>
            </w:pPr>
            <w:r w:rsidRPr="0045641A">
              <w:rPr>
                <w:sz w:val="18"/>
                <w:szCs w:val="18"/>
              </w:rPr>
              <w:t>Temperature setpoint</w:t>
            </w:r>
          </w:p>
        </w:tc>
        <w:tc>
          <w:tcPr>
            <w:tcW w:w="1653" w:type="dxa"/>
          </w:tcPr>
          <w:p w:rsidR="004A0CB9" w:rsidRPr="004A0CB9" w:rsidRDefault="00C11955" w:rsidP="00285846">
            <w:pPr>
              <w:rPr>
                <w:sz w:val="18"/>
                <w:szCs w:val="18"/>
              </w:rPr>
            </w:pPr>
            <w:r>
              <w:rPr>
                <w:sz w:val="18"/>
                <w:szCs w:val="18"/>
              </w:rPr>
              <w:t>CX t</w:t>
            </w:r>
            <w:r w:rsidR="004A0CB9" w:rsidRPr="004A0CB9">
              <w:rPr>
                <w:sz w:val="18"/>
                <w:szCs w:val="18"/>
              </w:rPr>
              <w:t>hermometer</w:t>
            </w:r>
          </w:p>
        </w:tc>
        <w:tc>
          <w:tcPr>
            <w:tcW w:w="1430" w:type="dxa"/>
          </w:tcPr>
          <w:p w:rsidR="004A0CB9" w:rsidRPr="004A0CB9" w:rsidRDefault="004A0CB9" w:rsidP="00285846">
            <w:pPr>
              <w:rPr>
                <w:sz w:val="18"/>
                <w:szCs w:val="18"/>
              </w:rPr>
            </w:pPr>
            <w:r w:rsidRPr="004A0CB9">
              <w:rPr>
                <w:sz w:val="18"/>
                <w:szCs w:val="18"/>
              </w:rPr>
              <w:t>Temperature threshold</w:t>
            </w:r>
          </w:p>
        </w:tc>
      </w:tr>
      <w:tr w:rsidR="004A0CB9" w:rsidRPr="0051716F" w:rsidTr="00C11955">
        <w:trPr>
          <w:trHeight w:val="1878"/>
        </w:trPr>
        <w:tc>
          <w:tcPr>
            <w:tcW w:w="1505" w:type="dxa"/>
          </w:tcPr>
          <w:p w:rsidR="004A0CB9" w:rsidRPr="0045641A" w:rsidRDefault="004A0CB9" w:rsidP="002D6968">
            <w:pPr>
              <w:spacing w:before="60"/>
              <w:rPr>
                <w:sz w:val="18"/>
                <w:szCs w:val="18"/>
              </w:rPr>
            </w:pPr>
            <w:r w:rsidRPr="0045641A">
              <w:rPr>
                <w:sz w:val="18"/>
                <w:szCs w:val="18"/>
              </w:rPr>
              <w:t>EH660AC</w:t>
            </w:r>
          </w:p>
          <w:p w:rsidR="004A0CB9" w:rsidRPr="0045641A" w:rsidRDefault="004A0CB9" w:rsidP="002D6968">
            <w:pPr>
              <w:spacing w:before="60"/>
              <w:rPr>
                <w:sz w:val="18"/>
                <w:szCs w:val="18"/>
              </w:rPr>
            </w:pPr>
            <w:r w:rsidRPr="0045641A">
              <w:rPr>
                <w:sz w:val="18"/>
                <w:szCs w:val="18"/>
              </w:rPr>
              <w:t>EH661AC</w:t>
            </w:r>
          </w:p>
          <w:p w:rsidR="004A0CB9" w:rsidRPr="0045641A" w:rsidRDefault="004A0CB9" w:rsidP="002D6968">
            <w:pPr>
              <w:spacing w:before="60"/>
              <w:rPr>
                <w:sz w:val="18"/>
                <w:szCs w:val="18"/>
              </w:rPr>
            </w:pPr>
            <w:r w:rsidRPr="0045641A">
              <w:rPr>
                <w:sz w:val="18"/>
                <w:szCs w:val="18"/>
              </w:rPr>
              <w:t>EH680</w:t>
            </w:r>
          </w:p>
          <w:p w:rsidR="004A0CB9" w:rsidRPr="0045641A" w:rsidRDefault="004A0CB9" w:rsidP="002D6968">
            <w:pPr>
              <w:spacing w:before="60"/>
              <w:rPr>
                <w:sz w:val="18"/>
                <w:szCs w:val="18"/>
              </w:rPr>
            </w:pPr>
            <w:r w:rsidRPr="0045641A">
              <w:rPr>
                <w:sz w:val="18"/>
                <w:szCs w:val="18"/>
              </w:rPr>
              <w:t>EH681AC</w:t>
            </w:r>
          </w:p>
          <w:p w:rsidR="004A0CB9" w:rsidRPr="0045641A" w:rsidRDefault="004A0CB9" w:rsidP="002D6968">
            <w:pPr>
              <w:spacing w:before="60"/>
              <w:rPr>
                <w:sz w:val="18"/>
                <w:szCs w:val="18"/>
              </w:rPr>
            </w:pPr>
            <w:r w:rsidRPr="0045641A">
              <w:rPr>
                <w:sz w:val="18"/>
                <w:szCs w:val="18"/>
              </w:rPr>
              <w:t>EH682AC</w:t>
            </w:r>
          </w:p>
          <w:p w:rsidR="004A0CB9" w:rsidRPr="0045641A" w:rsidRDefault="004A0CB9" w:rsidP="002D6968">
            <w:pPr>
              <w:spacing w:before="60"/>
              <w:rPr>
                <w:sz w:val="18"/>
                <w:szCs w:val="18"/>
              </w:rPr>
            </w:pPr>
            <w:r w:rsidRPr="0045641A">
              <w:rPr>
                <w:sz w:val="18"/>
                <w:szCs w:val="18"/>
              </w:rPr>
              <w:t>EH689AC</w:t>
            </w:r>
          </w:p>
          <w:p w:rsidR="004A0CB9" w:rsidRPr="0045641A" w:rsidRDefault="004A0CB9" w:rsidP="0045641A">
            <w:pPr>
              <w:spacing w:before="60" w:after="60"/>
              <w:rPr>
                <w:sz w:val="18"/>
                <w:szCs w:val="18"/>
              </w:rPr>
            </w:pPr>
            <w:r w:rsidRPr="0045641A">
              <w:rPr>
                <w:sz w:val="18"/>
                <w:szCs w:val="18"/>
              </w:rPr>
              <w:t>EH670AC</w:t>
            </w:r>
          </w:p>
        </w:tc>
        <w:tc>
          <w:tcPr>
            <w:tcW w:w="1614" w:type="dxa"/>
          </w:tcPr>
          <w:p w:rsidR="004A0CB9" w:rsidRPr="0045641A" w:rsidRDefault="004A0CB9" w:rsidP="002D6968">
            <w:pPr>
              <w:spacing w:before="60"/>
              <w:rPr>
                <w:sz w:val="18"/>
                <w:szCs w:val="18"/>
              </w:rPr>
            </w:pPr>
            <w:r w:rsidRPr="0045641A">
              <w:rPr>
                <w:sz w:val="18"/>
                <w:szCs w:val="18"/>
              </w:rPr>
              <w:t>TT660AC</w:t>
            </w:r>
          </w:p>
          <w:p w:rsidR="004A0CB9" w:rsidRPr="0045641A" w:rsidRDefault="004A0CB9" w:rsidP="002D6968">
            <w:pPr>
              <w:spacing w:before="60"/>
              <w:rPr>
                <w:sz w:val="18"/>
                <w:szCs w:val="18"/>
              </w:rPr>
            </w:pPr>
            <w:r w:rsidRPr="0045641A">
              <w:rPr>
                <w:sz w:val="18"/>
                <w:szCs w:val="18"/>
              </w:rPr>
              <w:t>TT661AC</w:t>
            </w:r>
          </w:p>
          <w:p w:rsidR="004A0CB9" w:rsidRPr="0045641A" w:rsidRDefault="004A0CB9" w:rsidP="002D6968">
            <w:pPr>
              <w:spacing w:before="60"/>
              <w:rPr>
                <w:sz w:val="18"/>
                <w:szCs w:val="18"/>
              </w:rPr>
            </w:pPr>
            <w:r w:rsidRPr="0045641A">
              <w:rPr>
                <w:sz w:val="18"/>
                <w:szCs w:val="18"/>
              </w:rPr>
              <w:t>TT680</w:t>
            </w:r>
          </w:p>
          <w:p w:rsidR="004A0CB9" w:rsidRPr="0045641A" w:rsidRDefault="004A0CB9" w:rsidP="002D6968">
            <w:pPr>
              <w:spacing w:before="60"/>
              <w:rPr>
                <w:sz w:val="18"/>
                <w:szCs w:val="18"/>
              </w:rPr>
            </w:pPr>
            <w:r w:rsidRPr="0045641A">
              <w:rPr>
                <w:sz w:val="18"/>
                <w:szCs w:val="18"/>
              </w:rPr>
              <w:t>TT681AC</w:t>
            </w:r>
          </w:p>
          <w:p w:rsidR="004A0CB9" w:rsidRPr="0045641A" w:rsidRDefault="004A0CB9" w:rsidP="002D6968">
            <w:pPr>
              <w:spacing w:before="60"/>
              <w:rPr>
                <w:sz w:val="18"/>
                <w:szCs w:val="18"/>
              </w:rPr>
            </w:pPr>
            <w:r w:rsidRPr="0045641A">
              <w:rPr>
                <w:sz w:val="18"/>
                <w:szCs w:val="18"/>
              </w:rPr>
              <w:t>TT682AC</w:t>
            </w:r>
          </w:p>
          <w:p w:rsidR="004A0CB9" w:rsidRPr="0045641A" w:rsidRDefault="004A0CB9" w:rsidP="002D6968">
            <w:pPr>
              <w:spacing w:before="60"/>
              <w:rPr>
                <w:sz w:val="18"/>
                <w:szCs w:val="18"/>
              </w:rPr>
            </w:pPr>
            <w:r w:rsidRPr="0045641A">
              <w:rPr>
                <w:sz w:val="18"/>
                <w:szCs w:val="18"/>
              </w:rPr>
              <w:t>TT689AC</w:t>
            </w:r>
          </w:p>
          <w:p w:rsidR="004A0CB9" w:rsidRPr="0045641A" w:rsidRDefault="004A0CB9" w:rsidP="002D6968">
            <w:pPr>
              <w:spacing w:before="60"/>
              <w:rPr>
                <w:sz w:val="18"/>
                <w:szCs w:val="18"/>
              </w:rPr>
            </w:pPr>
            <w:r w:rsidRPr="0045641A">
              <w:rPr>
                <w:sz w:val="18"/>
                <w:szCs w:val="18"/>
              </w:rPr>
              <w:t>TT670AC</w:t>
            </w:r>
          </w:p>
        </w:tc>
        <w:tc>
          <w:tcPr>
            <w:tcW w:w="1134" w:type="dxa"/>
          </w:tcPr>
          <w:p w:rsidR="004A0CB9" w:rsidRPr="0045641A" w:rsidRDefault="004A0CB9" w:rsidP="002D6968">
            <w:pPr>
              <w:spacing w:before="60"/>
              <w:rPr>
                <w:sz w:val="18"/>
                <w:szCs w:val="18"/>
                <w:lang w:val="fr-FR"/>
              </w:rPr>
            </w:pPr>
            <w:r w:rsidRPr="0045641A">
              <w:rPr>
                <w:sz w:val="18"/>
                <w:szCs w:val="18"/>
                <w:lang w:val="fr-FR"/>
              </w:rPr>
              <w:t>LT682</w:t>
            </w:r>
          </w:p>
          <w:p w:rsidR="004A0CB9" w:rsidRPr="0045641A" w:rsidRDefault="004A0CB9" w:rsidP="002D6968">
            <w:pPr>
              <w:spacing w:before="60"/>
              <w:rPr>
                <w:sz w:val="18"/>
                <w:szCs w:val="18"/>
                <w:lang w:val="fr-FR"/>
              </w:rPr>
            </w:pPr>
            <w:r w:rsidRPr="0045641A">
              <w:rPr>
                <w:sz w:val="18"/>
                <w:szCs w:val="18"/>
                <w:lang w:val="fr-FR"/>
              </w:rPr>
              <w:t>LI680</w:t>
            </w:r>
          </w:p>
          <w:p w:rsidR="004A0CB9" w:rsidRPr="0045641A" w:rsidRDefault="004A0CB9" w:rsidP="002D6968">
            <w:pPr>
              <w:spacing w:before="60"/>
              <w:rPr>
                <w:sz w:val="18"/>
                <w:szCs w:val="18"/>
                <w:lang w:val="fr-FR"/>
              </w:rPr>
            </w:pPr>
            <w:r w:rsidRPr="0045641A">
              <w:rPr>
                <w:sz w:val="18"/>
                <w:szCs w:val="18"/>
                <w:lang w:val="fr-FR"/>
              </w:rPr>
              <w:t>LI680</w:t>
            </w:r>
          </w:p>
          <w:p w:rsidR="004A0CB9" w:rsidRPr="0045641A" w:rsidRDefault="004A0CB9" w:rsidP="002D6968">
            <w:pPr>
              <w:spacing w:before="60"/>
              <w:rPr>
                <w:sz w:val="18"/>
                <w:szCs w:val="18"/>
                <w:lang w:val="fr-FR"/>
              </w:rPr>
            </w:pPr>
            <w:r w:rsidRPr="0045641A">
              <w:rPr>
                <w:sz w:val="18"/>
                <w:szCs w:val="18"/>
                <w:lang w:val="fr-FR"/>
              </w:rPr>
              <w:t xml:space="preserve">LI680 </w:t>
            </w:r>
          </w:p>
          <w:p w:rsidR="004A0CB9" w:rsidRPr="0045641A" w:rsidRDefault="004A0CB9" w:rsidP="008146F3">
            <w:pPr>
              <w:spacing w:before="60"/>
              <w:rPr>
                <w:sz w:val="18"/>
                <w:szCs w:val="18"/>
                <w:lang w:val="fr-FR"/>
              </w:rPr>
            </w:pPr>
            <w:r w:rsidRPr="0045641A">
              <w:rPr>
                <w:sz w:val="18"/>
                <w:szCs w:val="18"/>
                <w:lang w:val="fr-FR"/>
              </w:rPr>
              <w:t>LI680</w:t>
            </w:r>
          </w:p>
          <w:p w:rsidR="004A0CB9" w:rsidRPr="0045641A" w:rsidRDefault="004A0CB9" w:rsidP="008146F3">
            <w:pPr>
              <w:spacing w:before="60"/>
              <w:rPr>
                <w:sz w:val="18"/>
                <w:szCs w:val="18"/>
                <w:lang w:val="fr-FR"/>
              </w:rPr>
            </w:pPr>
            <w:r w:rsidRPr="0045641A">
              <w:rPr>
                <w:sz w:val="18"/>
                <w:szCs w:val="18"/>
                <w:lang w:val="fr-FR"/>
              </w:rPr>
              <w:t xml:space="preserve">LI680 </w:t>
            </w:r>
          </w:p>
        </w:tc>
        <w:tc>
          <w:tcPr>
            <w:tcW w:w="2126" w:type="dxa"/>
          </w:tcPr>
          <w:p w:rsidR="004A0CB9" w:rsidRPr="0045641A" w:rsidRDefault="004A0CB9" w:rsidP="005325F1">
            <w:pPr>
              <w:spacing w:before="60"/>
              <w:rPr>
                <w:sz w:val="18"/>
                <w:szCs w:val="18"/>
              </w:rPr>
            </w:pPr>
            <w:r w:rsidRPr="0045641A">
              <w:rPr>
                <w:sz w:val="18"/>
                <w:szCs w:val="18"/>
              </w:rPr>
              <w:t>TT660setpoint</w:t>
            </w:r>
          </w:p>
          <w:p w:rsidR="004A0CB9" w:rsidRPr="0045641A" w:rsidRDefault="004A0CB9" w:rsidP="005325F1">
            <w:pPr>
              <w:spacing w:before="60"/>
              <w:rPr>
                <w:sz w:val="18"/>
                <w:szCs w:val="18"/>
              </w:rPr>
            </w:pPr>
            <w:r w:rsidRPr="0045641A">
              <w:rPr>
                <w:sz w:val="18"/>
                <w:szCs w:val="18"/>
              </w:rPr>
              <w:t>TT661setpoint</w:t>
            </w:r>
          </w:p>
          <w:p w:rsidR="004A0CB9" w:rsidRPr="0045641A" w:rsidRDefault="004A0CB9" w:rsidP="005325F1">
            <w:pPr>
              <w:spacing w:before="60"/>
              <w:rPr>
                <w:sz w:val="18"/>
                <w:szCs w:val="18"/>
              </w:rPr>
            </w:pPr>
            <w:r w:rsidRPr="0045641A">
              <w:rPr>
                <w:sz w:val="18"/>
                <w:szCs w:val="18"/>
              </w:rPr>
              <w:t>TT680setpoint</w:t>
            </w:r>
          </w:p>
          <w:p w:rsidR="004A0CB9" w:rsidRPr="0045641A" w:rsidRDefault="004A0CB9" w:rsidP="005325F1">
            <w:pPr>
              <w:spacing w:before="60"/>
              <w:rPr>
                <w:sz w:val="18"/>
                <w:szCs w:val="18"/>
              </w:rPr>
            </w:pPr>
            <w:r w:rsidRPr="0045641A">
              <w:rPr>
                <w:sz w:val="18"/>
                <w:szCs w:val="18"/>
              </w:rPr>
              <w:t>TT681setpoint</w:t>
            </w:r>
          </w:p>
          <w:p w:rsidR="004A0CB9" w:rsidRPr="0045641A" w:rsidRDefault="004A0CB9" w:rsidP="005325F1">
            <w:pPr>
              <w:spacing w:before="60"/>
              <w:rPr>
                <w:sz w:val="18"/>
                <w:szCs w:val="18"/>
              </w:rPr>
            </w:pPr>
            <w:r w:rsidRPr="0045641A">
              <w:rPr>
                <w:sz w:val="18"/>
                <w:szCs w:val="18"/>
              </w:rPr>
              <w:t>TT682setpoint</w:t>
            </w:r>
          </w:p>
          <w:p w:rsidR="004A0CB9" w:rsidRPr="0045641A" w:rsidRDefault="004A0CB9" w:rsidP="00402A91">
            <w:pPr>
              <w:spacing w:before="60"/>
              <w:rPr>
                <w:sz w:val="18"/>
                <w:szCs w:val="18"/>
              </w:rPr>
            </w:pPr>
            <w:r w:rsidRPr="0045641A">
              <w:rPr>
                <w:sz w:val="18"/>
                <w:szCs w:val="18"/>
              </w:rPr>
              <w:t>TT689setpoint</w:t>
            </w:r>
          </w:p>
          <w:p w:rsidR="004A0CB9" w:rsidRPr="0045641A" w:rsidRDefault="004A0CB9" w:rsidP="0045641A">
            <w:pPr>
              <w:spacing w:before="60" w:after="60"/>
              <w:rPr>
                <w:sz w:val="18"/>
                <w:szCs w:val="18"/>
              </w:rPr>
            </w:pPr>
            <w:r w:rsidRPr="0045641A">
              <w:rPr>
                <w:sz w:val="18"/>
                <w:szCs w:val="18"/>
              </w:rPr>
              <w:t>TT670setpoint</w:t>
            </w:r>
          </w:p>
        </w:tc>
        <w:tc>
          <w:tcPr>
            <w:tcW w:w="1653" w:type="dxa"/>
          </w:tcPr>
          <w:p w:rsidR="004A0CB9" w:rsidRPr="00862F6C" w:rsidRDefault="004A0CB9" w:rsidP="00285846">
            <w:pPr>
              <w:spacing w:before="60"/>
              <w:rPr>
                <w:sz w:val="18"/>
                <w:szCs w:val="18"/>
                <w:lang w:val="sv-SE"/>
              </w:rPr>
            </w:pPr>
            <w:r w:rsidRPr="00862F6C">
              <w:rPr>
                <w:sz w:val="18"/>
                <w:szCs w:val="18"/>
                <w:lang w:val="sv-SE"/>
              </w:rPr>
              <w:t>TT668</w:t>
            </w:r>
          </w:p>
          <w:p w:rsidR="004A0CB9" w:rsidRPr="00862F6C" w:rsidRDefault="004A0CB9" w:rsidP="00285846">
            <w:pPr>
              <w:spacing w:before="60"/>
              <w:rPr>
                <w:sz w:val="18"/>
                <w:szCs w:val="18"/>
                <w:lang w:val="sv-SE"/>
              </w:rPr>
            </w:pPr>
            <w:r w:rsidRPr="00862F6C">
              <w:rPr>
                <w:sz w:val="18"/>
                <w:szCs w:val="18"/>
                <w:lang w:val="sv-SE"/>
              </w:rPr>
              <w:t>TT663</w:t>
            </w:r>
          </w:p>
          <w:p w:rsidR="004A0CB9" w:rsidRPr="00862F6C" w:rsidRDefault="004A0CB9" w:rsidP="004A0CB9">
            <w:pPr>
              <w:spacing w:before="60"/>
              <w:rPr>
                <w:sz w:val="18"/>
                <w:szCs w:val="18"/>
                <w:lang w:val="sv-SE"/>
              </w:rPr>
            </w:pPr>
            <w:r w:rsidRPr="00862F6C">
              <w:rPr>
                <w:sz w:val="18"/>
                <w:szCs w:val="18"/>
                <w:lang w:val="sv-SE"/>
              </w:rPr>
              <w:t>TT68</w:t>
            </w:r>
            <w:r w:rsidR="0081769D" w:rsidRPr="00862F6C">
              <w:rPr>
                <w:sz w:val="18"/>
                <w:szCs w:val="18"/>
                <w:lang w:val="sv-SE"/>
              </w:rPr>
              <w:t>5</w:t>
            </w:r>
          </w:p>
          <w:p w:rsidR="004A0CB9" w:rsidRPr="00862F6C" w:rsidRDefault="004A0CB9" w:rsidP="004A0CB9">
            <w:pPr>
              <w:spacing w:before="60"/>
              <w:rPr>
                <w:sz w:val="18"/>
                <w:szCs w:val="18"/>
                <w:lang w:val="sv-SE"/>
              </w:rPr>
            </w:pPr>
            <w:r w:rsidRPr="00862F6C">
              <w:rPr>
                <w:sz w:val="18"/>
                <w:szCs w:val="18"/>
                <w:lang w:val="sv-SE"/>
              </w:rPr>
              <w:t>TT66</w:t>
            </w:r>
            <w:r w:rsidR="0081769D" w:rsidRPr="00862F6C">
              <w:rPr>
                <w:sz w:val="18"/>
                <w:szCs w:val="18"/>
                <w:lang w:val="sv-SE"/>
              </w:rPr>
              <w:t>4</w:t>
            </w:r>
          </w:p>
          <w:p w:rsidR="0081769D" w:rsidRPr="00862F6C" w:rsidRDefault="0081769D" w:rsidP="0081769D">
            <w:pPr>
              <w:spacing w:before="60"/>
              <w:rPr>
                <w:sz w:val="18"/>
                <w:szCs w:val="18"/>
                <w:lang w:val="sv-SE"/>
              </w:rPr>
            </w:pPr>
            <w:r w:rsidRPr="00862F6C">
              <w:rPr>
                <w:sz w:val="18"/>
                <w:szCs w:val="18"/>
                <w:lang w:val="sv-SE"/>
              </w:rPr>
              <w:t>TT664</w:t>
            </w:r>
          </w:p>
          <w:p w:rsidR="0081769D" w:rsidRPr="00862F6C" w:rsidRDefault="0081769D" w:rsidP="0081769D">
            <w:pPr>
              <w:spacing w:before="60"/>
              <w:rPr>
                <w:sz w:val="18"/>
                <w:szCs w:val="18"/>
                <w:lang w:val="sv-SE"/>
              </w:rPr>
            </w:pPr>
            <w:r w:rsidRPr="00862F6C">
              <w:rPr>
                <w:sz w:val="18"/>
                <w:szCs w:val="18"/>
                <w:lang w:val="sv-SE"/>
              </w:rPr>
              <w:t>TT664</w:t>
            </w:r>
          </w:p>
        </w:tc>
        <w:tc>
          <w:tcPr>
            <w:tcW w:w="1430" w:type="dxa"/>
          </w:tcPr>
          <w:p w:rsidR="004A0CB9" w:rsidRDefault="004A0CB9" w:rsidP="00285846">
            <w:pPr>
              <w:spacing w:before="60"/>
              <w:rPr>
                <w:sz w:val="18"/>
                <w:szCs w:val="18"/>
              </w:rPr>
            </w:pPr>
            <w:r>
              <w:rPr>
                <w:sz w:val="18"/>
                <w:szCs w:val="18"/>
              </w:rPr>
              <w:t>50K</w:t>
            </w:r>
          </w:p>
          <w:p w:rsidR="004A0CB9" w:rsidRDefault="004A0CB9" w:rsidP="00285846">
            <w:pPr>
              <w:spacing w:before="60"/>
              <w:rPr>
                <w:sz w:val="18"/>
                <w:szCs w:val="18"/>
              </w:rPr>
            </w:pPr>
            <w:r>
              <w:rPr>
                <w:sz w:val="18"/>
                <w:szCs w:val="18"/>
              </w:rPr>
              <w:t>50K</w:t>
            </w:r>
          </w:p>
          <w:p w:rsidR="0081769D" w:rsidRDefault="0081769D" w:rsidP="0081769D">
            <w:pPr>
              <w:spacing w:before="60"/>
              <w:rPr>
                <w:sz w:val="18"/>
                <w:szCs w:val="18"/>
              </w:rPr>
            </w:pPr>
            <w:r>
              <w:rPr>
                <w:sz w:val="18"/>
                <w:szCs w:val="18"/>
              </w:rPr>
              <w:t>50K</w:t>
            </w:r>
          </w:p>
          <w:p w:rsidR="0081769D" w:rsidRDefault="0081769D" w:rsidP="0081769D">
            <w:pPr>
              <w:spacing w:before="60"/>
              <w:rPr>
                <w:sz w:val="18"/>
                <w:szCs w:val="18"/>
              </w:rPr>
            </w:pPr>
            <w:r>
              <w:rPr>
                <w:sz w:val="18"/>
                <w:szCs w:val="18"/>
              </w:rPr>
              <w:t>50K</w:t>
            </w:r>
          </w:p>
          <w:p w:rsidR="0081769D" w:rsidRDefault="0081769D" w:rsidP="0081769D">
            <w:pPr>
              <w:spacing w:before="60"/>
              <w:rPr>
                <w:sz w:val="18"/>
                <w:szCs w:val="18"/>
              </w:rPr>
            </w:pPr>
            <w:r>
              <w:rPr>
                <w:sz w:val="18"/>
                <w:szCs w:val="18"/>
              </w:rPr>
              <w:t>50K</w:t>
            </w:r>
          </w:p>
          <w:p w:rsidR="0081769D" w:rsidRPr="004A0CB9" w:rsidRDefault="0081769D" w:rsidP="0081769D">
            <w:pPr>
              <w:spacing w:before="60"/>
              <w:rPr>
                <w:sz w:val="18"/>
                <w:szCs w:val="18"/>
              </w:rPr>
            </w:pPr>
            <w:r>
              <w:rPr>
                <w:sz w:val="18"/>
                <w:szCs w:val="18"/>
              </w:rPr>
              <w:t>50K</w:t>
            </w:r>
          </w:p>
        </w:tc>
      </w:tr>
    </w:tbl>
    <w:p w:rsidR="009A7F82" w:rsidRPr="0051716F" w:rsidRDefault="009A7F82" w:rsidP="009A7F82">
      <w:pPr>
        <w:rPr>
          <w:szCs w:val="20"/>
        </w:rPr>
      </w:pPr>
    </w:p>
    <w:p w:rsidR="00313734" w:rsidRPr="0051716F" w:rsidRDefault="00313734" w:rsidP="00313734">
      <w:pPr>
        <w:rPr>
          <w:szCs w:val="20"/>
        </w:rPr>
      </w:pPr>
    </w:p>
    <w:p w:rsidR="001A2A85" w:rsidRPr="0051716F" w:rsidRDefault="001A2A85" w:rsidP="009C03A1">
      <w:pPr>
        <w:ind w:left="170"/>
        <w:jc w:val="center"/>
      </w:pPr>
      <w:r w:rsidRPr="0051716F">
        <w:rPr>
          <w:szCs w:val="20"/>
        </w:rPr>
        <w:br w:type="page"/>
      </w:r>
      <w:r w:rsidR="00B61560" w:rsidRPr="0051716F">
        <w:lastRenderedPageBreak/>
        <w:t>2</w:t>
      </w:r>
      <w:r w:rsidR="00687034" w:rsidRPr="0051716F">
        <w:t>4</w:t>
      </w:r>
      <w:r w:rsidR="008E049B" w:rsidRPr="0051716F">
        <w:t xml:space="preserve"> – Cryostat</w:t>
      </w:r>
      <w:r w:rsidR="00D42649" w:rsidRPr="0051716F">
        <w:t xml:space="preserve"> </w:t>
      </w:r>
      <w:r w:rsidR="008E049B" w:rsidRPr="0051716F">
        <w:t>isolated</w:t>
      </w:r>
      <w:r w:rsidR="002245ED" w:rsidRPr="0051716F">
        <w:t xml:space="preserve"> or connected to the He recovery </w:t>
      </w:r>
      <w:r w:rsidR="002D4FF3" w:rsidRPr="0051716F">
        <w:t>circuit</w:t>
      </w:r>
    </w:p>
    <w:p w:rsidR="002245ED" w:rsidRPr="0051716F" w:rsidRDefault="002245ED" w:rsidP="002245ED">
      <w:pPr>
        <w:spacing w:before="120"/>
        <w:ind w:left="170"/>
        <w:jc w:val="center"/>
        <w:rPr>
          <w:szCs w:val="20"/>
        </w:rPr>
      </w:pPr>
    </w:p>
    <w:p w:rsidR="0096052F" w:rsidRPr="006A2293" w:rsidRDefault="0096052F" w:rsidP="0096052F">
      <w:pPr>
        <w:rPr>
          <w:b/>
          <w:szCs w:val="20"/>
        </w:rPr>
      </w:pPr>
      <w:r w:rsidRPr="006A2293">
        <w:rPr>
          <w:b/>
          <w:szCs w:val="20"/>
        </w:rPr>
        <w:t xml:space="preserve">Sensors and actuators used: </w:t>
      </w:r>
    </w:p>
    <w:p w:rsidR="0096052F" w:rsidRPr="0051716F" w:rsidRDefault="00E03BC4" w:rsidP="006A2293">
      <w:r w:rsidRPr="0051716F">
        <w:t xml:space="preserve">- Pressure: </w:t>
      </w:r>
      <w:r w:rsidR="00DF42E9" w:rsidRPr="0051716F">
        <w:t>PT660</w:t>
      </w:r>
      <w:r w:rsidR="00C8664E">
        <w:t>, PT681</w:t>
      </w:r>
    </w:p>
    <w:p w:rsidR="00F37DD5" w:rsidRDefault="0096052F" w:rsidP="006A2293">
      <w:r w:rsidRPr="0051716F">
        <w:t xml:space="preserve">- Valve: </w:t>
      </w:r>
      <w:r w:rsidR="000968C7" w:rsidRPr="0051716F">
        <w:t xml:space="preserve">FV581, </w:t>
      </w:r>
      <w:r w:rsidR="00663D0D">
        <w:t xml:space="preserve">FV582, </w:t>
      </w:r>
      <w:r w:rsidR="000968C7" w:rsidRPr="0051716F">
        <w:t xml:space="preserve">FV583, FV584, FV585, FV587, </w:t>
      </w:r>
      <w:r w:rsidR="00FC5E90" w:rsidRPr="0051716F">
        <w:t>FV640, FV641, FV642, FV643</w:t>
      </w:r>
      <w:r w:rsidR="00CD7E3F">
        <w:t>, Switch Valves</w:t>
      </w:r>
    </w:p>
    <w:p w:rsidR="0096052F" w:rsidRPr="0051716F" w:rsidRDefault="00FC5E90" w:rsidP="006A2293">
      <w:r w:rsidRPr="0051716F">
        <w:t xml:space="preserve">- Control valve: </w:t>
      </w:r>
      <w:r w:rsidR="00DF42E9" w:rsidRPr="0051716F">
        <w:t>CV581, CV583.</w:t>
      </w:r>
    </w:p>
    <w:p w:rsidR="00522302" w:rsidRPr="0051716F" w:rsidRDefault="00522302" w:rsidP="00522302">
      <w:pPr>
        <w:jc w:val="both"/>
        <w:rPr>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2"/>
        <w:gridCol w:w="3508"/>
      </w:tblGrid>
      <w:tr w:rsidR="006A2293" w:rsidRPr="006A2293" w:rsidTr="006A2293">
        <w:tc>
          <w:tcPr>
            <w:tcW w:w="6062" w:type="dxa"/>
          </w:tcPr>
          <w:p w:rsidR="006A2293" w:rsidRPr="006A2293" w:rsidRDefault="006A2293" w:rsidP="002E4EFD">
            <w:pPr>
              <w:jc w:val="both"/>
              <w:rPr>
                <w:b/>
                <w:szCs w:val="20"/>
              </w:rPr>
            </w:pPr>
            <w:r w:rsidRPr="006A2293">
              <w:rPr>
                <w:b/>
                <w:szCs w:val="20"/>
              </w:rPr>
              <w:t>The user chooses:</w:t>
            </w:r>
          </w:p>
        </w:tc>
        <w:tc>
          <w:tcPr>
            <w:tcW w:w="3508" w:type="dxa"/>
          </w:tcPr>
          <w:p w:rsidR="006A2293" w:rsidRPr="006A2293" w:rsidRDefault="006A2293" w:rsidP="002E4EFD">
            <w:pPr>
              <w:jc w:val="both"/>
              <w:rPr>
                <w:b/>
                <w:szCs w:val="20"/>
              </w:rPr>
            </w:pPr>
            <w:r>
              <w:rPr>
                <w:b/>
                <w:szCs w:val="20"/>
              </w:rPr>
              <w:t>Initial conditions:</w:t>
            </w:r>
          </w:p>
        </w:tc>
      </w:tr>
      <w:tr w:rsidR="006A2293" w:rsidRPr="006A2293" w:rsidTr="006A2293">
        <w:tc>
          <w:tcPr>
            <w:tcW w:w="6062" w:type="dxa"/>
          </w:tcPr>
          <w:p w:rsidR="006A2293" w:rsidRPr="006A2293" w:rsidRDefault="006A2293" w:rsidP="006A2293">
            <w:r>
              <w:t xml:space="preserve">- </w:t>
            </w:r>
            <w:r w:rsidRPr="006A2293">
              <w:t>Cryostat isolated or not isolated</w:t>
            </w:r>
          </w:p>
        </w:tc>
        <w:tc>
          <w:tcPr>
            <w:tcW w:w="3508" w:type="dxa"/>
            <w:vMerge w:val="restart"/>
          </w:tcPr>
          <w:p w:rsidR="006A2293" w:rsidRPr="006A2293" w:rsidRDefault="006A2293" w:rsidP="006A2293">
            <w:r>
              <w:t>- Sequences 6 and 7 stopped</w:t>
            </w:r>
          </w:p>
          <w:p w:rsidR="006A2293" w:rsidRDefault="006A2293" w:rsidP="006A2293">
            <w:r>
              <w:t>- Sequences from 10 to 20 stopped</w:t>
            </w:r>
          </w:p>
          <w:p w:rsidR="00C7753C" w:rsidRPr="006A2293" w:rsidRDefault="00C7753C" w:rsidP="006A2293"/>
        </w:tc>
      </w:tr>
      <w:tr w:rsidR="006A2293" w:rsidRPr="006A2293" w:rsidTr="006A2293">
        <w:tc>
          <w:tcPr>
            <w:tcW w:w="6062" w:type="dxa"/>
          </w:tcPr>
          <w:p w:rsidR="006A2293" w:rsidRPr="006A2293" w:rsidRDefault="006A2293" w:rsidP="006A2293">
            <w:r>
              <w:t xml:space="preserve">- </w:t>
            </w:r>
            <w:r w:rsidRPr="006A2293">
              <w:t>Mode : Vacuum/Liquid, Magnet</w:t>
            </w:r>
          </w:p>
        </w:tc>
        <w:tc>
          <w:tcPr>
            <w:tcW w:w="3508" w:type="dxa"/>
            <w:vMerge/>
          </w:tcPr>
          <w:p w:rsidR="006A2293" w:rsidRPr="006A2293" w:rsidRDefault="006A2293" w:rsidP="006A2293"/>
        </w:tc>
      </w:tr>
      <w:tr w:rsidR="006A2293" w:rsidRPr="006A2293" w:rsidTr="006A2293">
        <w:tc>
          <w:tcPr>
            <w:tcW w:w="6062" w:type="dxa"/>
          </w:tcPr>
          <w:p w:rsidR="006A2293" w:rsidRPr="006A2293" w:rsidRDefault="006A2293" w:rsidP="006A2293">
            <w:r>
              <w:t xml:space="preserve">- </w:t>
            </w:r>
            <w:r w:rsidRPr="006A2293">
              <w:t>Pressure setpoint: PT660Maxi</w:t>
            </w:r>
          </w:p>
        </w:tc>
        <w:tc>
          <w:tcPr>
            <w:tcW w:w="3508" w:type="dxa"/>
            <w:vMerge/>
          </w:tcPr>
          <w:p w:rsidR="006A2293" w:rsidRPr="006A2293" w:rsidRDefault="006A2293" w:rsidP="006A2293"/>
        </w:tc>
      </w:tr>
    </w:tbl>
    <w:p w:rsidR="001A2A85" w:rsidRPr="0051716F" w:rsidRDefault="001A2A85">
      <w:pPr>
        <w:rPr>
          <w:szCs w:val="20"/>
        </w:rPr>
      </w:pPr>
    </w:p>
    <w:p w:rsidR="004A0861" w:rsidRPr="0051716F" w:rsidRDefault="0023450B">
      <w:pPr>
        <w:rPr>
          <w:szCs w:val="20"/>
        </w:rPr>
      </w:pPr>
      <w:r>
        <w:rPr>
          <w:noProof/>
          <w:lang w:val="sv-SE" w:eastAsia="sv-SE"/>
        </w:rPr>
        <mc:AlternateContent>
          <mc:Choice Requires="wpg">
            <w:drawing>
              <wp:anchor distT="0" distB="0" distL="114300" distR="114300" simplePos="0" relativeHeight="274718208" behindDoc="0" locked="0" layoutInCell="1" allowOverlap="1">
                <wp:simplePos x="0" y="0"/>
                <wp:positionH relativeFrom="column">
                  <wp:posOffset>-205105</wp:posOffset>
                </wp:positionH>
                <wp:positionV relativeFrom="paragraph">
                  <wp:posOffset>93345</wp:posOffset>
                </wp:positionV>
                <wp:extent cx="6264275" cy="8096250"/>
                <wp:effectExtent l="0" t="19050" r="60325" b="0"/>
                <wp:wrapNone/>
                <wp:docPr id="32" name="Group 48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4275" cy="8096250"/>
                          <a:chOff x="1095" y="3506"/>
                          <a:chExt cx="9865" cy="12750"/>
                        </a:xfrm>
                      </wpg:grpSpPr>
                      <wps:wsp>
                        <wps:cNvPr id="33" name="Text Box 6779"/>
                        <wps:cNvSpPr txBox="1">
                          <a:spLocks noChangeArrowheads="1"/>
                        </wps:cNvSpPr>
                        <wps:spPr bwMode="auto">
                          <a:xfrm>
                            <a:off x="8254" y="7562"/>
                            <a:ext cx="1922" cy="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Default="00862F6C" w:rsidP="00405695">
                              <w:pPr>
                                <w:rPr>
                                  <w:rFonts w:asciiTheme="majorHAnsi" w:hAnsiTheme="majorHAnsi" w:cstheme="majorHAnsi"/>
                                  <w:sz w:val="18"/>
                                  <w:szCs w:val="18"/>
                                </w:rPr>
                              </w:pPr>
                              <w:r w:rsidRPr="009F2B03">
                                <w:rPr>
                                  <w:rFonts w:asciiTheme="majorHAnsi" w:hAnsiTheme="majorHAnsi" w:cstheme="majorHAnsi"/>
                                  <w:sz w:val="18"/>
                                  <w:szCs w:val="18"/>
                                </w:rPr>
                                <w:t xml:space="preserve">PT660 &gt; </w:t>
                              </w:r>
                              <w:r>
                                <w:rPr>
                                  <w:rFonts w:asciiTheme="majorHAnsi" w:hAnsiTheme="majorHAnsi" w:cstheme="majorHAnsi"/>
                                  <w:sz w:val="18"/>
                                  <w:szCs w:val="18"/>
                                </w:rPr>
                                <w:t>PT660Maxi</w:t>
                              </w:r>
                            </w:p>
                            <w:p w:rsidR="00862F6C" w:rsidRDefault="00862F6C" w:rsidP="00405695">
                              <w:pPr>
                                <w:rPr>
                                  <w:rFonts w:asciiTheme="majorHAnsi" w:hAnsiTheme="majorHAnsi" w:cstheme="majorHAnsi"/>
                                  <w:sz w:val="18"/>
                                  <w:szCs w:val="18"/>
                                </w:rPr>
                              </w:pPr>
                              <w:r>
                                <w:rPr>
                                  <w:rFonts w:asciiTheme="majorHAnsi" w:hAnsiTheme="majorHAnsi" w:cstheme="majorHAnsi"/>
                                  <w:sz w:val="18"/>
                                  <w:szCs w:val="18"/>
                                </w:rPr>
                                <w:t>OR</w:t>
                              </w:r>
                            </w:p>
                            <w:p w:rsidR="00862F6C" w:rsidRPr="009F2B03" w:rsidRDefault="00862F6C" w:rsidP="00405695">
                              <w:pPr>
                                <w:rPr>
                                  <w:rFonts w:asciiTheme="majorHAnsi" w:hAnsiTheme="majorHAnsi" w:cstheme="majorHAnsi"/>
                                  <w:sz w:val="18"/>
                                  <w:szCs w:val="18"/>
                                </w:rPr>
                              </w:pPr>
                              <w:r>
                                <w:rPr>
                                  <w:rFonts w:asciiTheme="majorHAnsi" w:hAnsiTheme="majorHAnsi" w:cstheme="majorHAnsi"/>
                                  <w:sz w:val="18"/>
                                  <w:szCs w:val="18"/>
                                </w:rPr>
                                <w:t>PT681&gt; PT660Maxi</w:t>
                              </w:r>
                            </w:p>
                          </w:txbxContent>
                        </wps:txbx>
                        <wps:bodyPr rot="0" vert="horz" wrap="square" lIns="91440" tIns="45720" rIns="91440" bIns="45720" anchor="t" anchorCtr="0" upright="1">
                          <a:noAutofit/>
                        </wps:bodyPr>
                      </wps:wsp>
                      <wps:wsp>
                        <wps:cNvPr id="34" name="Text Box 6780"/>
                        <wps:cNvSpPr txBox="1">
                          <a:spLocks noChangeArrowheads="1"/>
                        </wps:cNvSpPr>
                        <wps:spPr bwMode="auto">
                          <a:xfrm>
                            <a:off x="6645" y="9036"/>
                            <a:ext cx="1593" cy="3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9F2B03" w:rsidRDefault="00862F6C" w:rsidP="00405695">
                              <w:pPr>
                                <w:rPr>
                                  <w:rFonts w:asciiTheme="majorHAnsi" w:hAnsiTheme="majorHAnsi" w:cstheme="majorHAnsi"/>
                                  <w:sz w:val="18"/>
                                  <w:szCs w:val="18"/>
                                </w:rPr>
                              </w:pPr>
                              <w:r>
                                <w:rPr>
                                  <w:rFonts w:asciiTheme="majorHAnsi" w:hAnsiTheme="majorHAnsi" w:cstheme="majorHAnsi"/>
                                  <w:sz w:val="18"/>
                                  <w:szCs w:val="18"/>
                                </w:rPr>
                                <w:t>Alarm validated</w:t>
                              </w:r>
                            </w:p>
                            <w:p w:rsidR="00862F6C" w:rsidRPr="009F2B03" w:rsidRDefault="00862F6C" w:rsidP="00405695">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35" name="Text Box 6784"/>
                        <wps:cNvSpPr txBox="1">
                          <a:spLocks noChangeArrowheads="1"/>
                        </wps:cNvSpPr>
                        <wps:spPr bwMode="auto">
                          <a:xfrm>
                            <a:off x="3942" y="6127"/>
                            <a:ext cx="2957" cy="4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9F2B03" w:rsidRDefault="00862F6C" w:rsidP="00405695">
                              <w:pPr>
                                <w:rPr>
                                  <w:rFonts w:asciiTheme="majorHAnsi" w:hAnsiTheme="majorHAnsi" w:cstheme="majorHAnsi"/>
                                  <w:sz w:val="18"/>
                                  <w:szCs w:val="18"/>
                                </w:rPr>
                              </w:pPr>
                              <w:r w:rsidRPr="009F2B03">
                                <w:rPr>
                                  <w:rFonts w:asciiTheme="majorHAnsi" w:hAnsiTheme="majorHAnsi" w:cstheme="majorHAnsi"/>
                                  <w:sz w:val="18"/>
                                  <w:szCs w:val="18"/>
                                </w:rPr>
                                <w:t xml:space="preserve">Cryostat </w:t>
                              </w:r>
                              <w:r>
                                <w:rPr>
                                  <w:rFonts w:asciiTheme="majorHAnsi" w:hAnsiTheme="majorHAnsi" w:cstheme="majorHAnsi"/>
                                  <w:sz w:val="18"/>
                                  <w:szCs w:val="18"/>
                                </w:rPr>
                                <w:t>isolated</w:t>
                              </w:r>
                            </w:p>
                          </w:txbxContent>
                        </wps:txbx>
                        <wps:bodyPr rot="0" vert="horz" wrap="square" lIns="91440" tIns="45720" rIns="91440" bIns="45720" anchor="t" anchorCtr="0" upright="1">
                          <a:noAutofit/>
                        </wps:bodyPr>
                      </wps:wsp>
                      <wps:wsp>
                        <wps:cNvPr id="36" name="AutoShape 6785"/>
                        <wps:cNvCnPr>
                          <a:cxnSpLocks noChangeShapeType="1"/>
                        </wps:cNvCnPr>
                        <wps:spPr bwMode="auto">
                          <a:xfrm>
                            <a:off x="3843" y="5917"/>
                            <a:ext cx="0" cy="131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AutoShape 6786"/>
                        <wps:cNvCnPr>
                          <a:cxnSpLocks noChangeShapeType="1"/>
                        </wps:cNvCnPr>
                        <wps:spPr bwMode="auto">
                          <a:xfrm>
                            <a:off x="3814" y="6521"/>
                            <a:ext cx="515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 name="Text Box 6788"/>
                        <wps:cNvSpPr txBox="1">
                          <a:spLocks noChangeArrowheads="1"/>
                        </wps:cNvSpPr>
                        <wps:spPr bwMode="auto">
                          <a:xfrm>
                            <a:off x="4457" y="6714"/>
                            <a:ext cx="3402" cy="1247"/>
                          </a:xfrm>
                          <a:prstGeom prst="rect">
                            <a:avLst/>
                          </a:prstGeom>
                          <a:solidFill>
                            <a:srgbClr val="FFFFFF"/>
                          </a:solidFill>
                          <a:ln w="9525">
                            <a:solidFill>
                              <a:srgbClr val="000000"/>
                            </a:solidFill>
                            <a:miter lim="800000"/>
                            <a:headEnd/>
                            <a:tailEnd/>
                          </a:ln>
                        </wps:spPr>
                        <wps:txbx>
                          <w:txbxContent>
                            <w:p w:rsidR="00862F6C" w:rsidRPr="009F2B03" w:rsidRDefault="00862F6C" w:rsidP="00405695">
                              <w:pPr>
                                <w:rPr>
                                  <w:rFonts w:asciiTheme="majorHAnsi" w:hAnsiTheme="majorHAnsi" w:cstheme="majorHAnsi"/>
                                  <w:sz w:val="18"/>
                                  <w:szCs w:val="18"/>
                                </w:rPr>
                              </w:pPr>
                              <w:r>
                                <w:rPr>
                                  <w:rFonts w:asciiTheme="majorHAnsi" w:hAnsiTheme="majorHAnsi" w:cstheme="majorHAnsi"/>
                                  <w:sz w:val="18"/>
                                  <w:szCs w:val="18"/>
                                </w:rPr>
                                <w:t>Close Switch Valves “Cryostat 4K circuit”</w:t>
                              </w:r>
                            </w:p>
                            <w:p w:rsidR="00862F6C" w:rsidRPr="009F2B03" w:rsidRDefault="00862F6C" w:rsidP="00405695">
                              <w:pPr>
                                <w:rPr>
                                  <w:rFonts w:asciiTheme="majorHAnsi" w:hAnsiTheme="majorHAnsi" w:cstheme="majorHAnsi"/>
                                  <w:sz w:val="18"/>
                                  <w:szCs w:val="18"/>
                                </w:rPr>
                              </w:pPr>
                              <w:r>
                                <w:rPr>
                                  <w:rFonts w:asciiTheme="majorHAnsi" w:hAnsiTheme="majorHAnsi" w:cstheme="majorHAnsi"/>
                                  <w:sz w:val="18"/>
                                  <w:szCs w:val="18"/>
                                </w:rPr>
                                <w:t>Close Switch Valves “Magnet 4K circuit”</w:t>
                              </w:r>
                            </w:p>
                            <w:p w:rsidR="00862F6C" w:rsidRPr="009F2B03" w:rsidRDefault="00862F6C" w:rsidP="00405695">
                              <w:pPr>
                                <w:rPr>
                                  <w:rFonts w:asciiTheme="majorHAnsi" w:hAnsiTheme="majorHAnsi" w:cstheme="majorHAnsi"/>
                                  <w:sz w:val="18"/>
                                  <w:szCs w:val="18"/>
                                </w:rPr>
                              </w:pPr>
                              <w:r>
                                <w:rPr>
                                  <w:rFonts w:asciiTheme="majorHAnsi" w:hAnsiTheme="majorHAnsi" w:cstheme="majorHAnsi"/>
                                  <w:sz w:val="18"/>
                                  <w:szCs w:val="18"/>
                                </w:rPr>
                                <w:t>Close FV640, FV641, FV642, FV643, FV587</w:t>
                              </w:r>
                            </w:p>
                            <w:p w:rsidR="00862F6C" w:rsidRPr="009F2B03" w:rsidRDefault="00862F6C" w:rsidP="00405695">
                              <w:pPr>
                                <w:rPr>
                                  <w:rFonts w:asciiTheme="majorHAnsi" w:hAnsiTheme="majorHAnsi" w:cstheme="majorHAnsi"/>
                                  <w:sz w:val="18"/>
                                  <w:szCs w:val="18"/>
                                </w:rPr>
                              </w:pPr>
                              <w:r>
                                <w:rPr>
                                  <w:rFonts w:asciiTheme="majorHAnsi" w:hAnsiTheme="majorHAnsi" w:cstheme="majorHAnsi"/>
                                  <w:sz w:val="18"/>
                                  <w:szCs w:val="18"/>
                                </w:rPr>
                                <w:t>Close FV582</w:t>
                              </w:r>
                            </w:p>
                          </w:txbxContent>
                        </wps:txbx>
                        <wps:bodyPr rot="0" vert="horz" wrap="square" lIns="91440" tIns="45720" rIns="91440" bIns="45720" anchor="t" anchorCtr="0" upright="1">
                          <a:noAutofit/>
                        </wps:bodyPr>
                      </wps:wsp>
                      <wps:wsp>
                        <wps:cNvPr id="39" name="Text Box 6790"/>
                        <wps:cNvSpPr txBox="1">
                          <a:spLocks noChangeArrowheads="1"/>
                        </wps:cNvSpPr>
                        <wps:spPr bwMode="auto">
                          <a:xfrm>
                            <a:off x="5510" y="5073"/>
                            <a:ext cx="3361" cy="1020"/>
                          </a:xfrm>
                          <a:prstGeom prst="rect">
                            <a:avLst/>
                          </a:prstGeom>
                          <a:solidFill>
                            <a:srgbClr val="FFFFFF"/>
                          </a:solidFill>
                          <a:ln w="9525">
                            <a:solidFill>
                              <a:srgbClr val="000000"/>
                            </a:solidFill>
                            <a:miter lim="800000"/>
                            <a:headEnd/>
                            <a:tailEnd/>
                          </a:ln>
                        </wps:spPr>
                        <wps:txbx>
                          <w:txbxContent>
                            <w:p w:rsidR="00862F6C" w:rsidRDefault="00862F6C" w:rsidP="00405695">
                              <w:pPr>
                                <w:rPr>
                                  <w:rFonts w:asciiTheme="majorHAnsi" w:hAnsiTheme="majorHAnsi" w:cstheme="majorHAnsi"/>
                                  <w:sz w:val="18"/>
                                  <w:szCs w:val="18"/>
                                </w:rPr>
                              </w:pPr>
                              <w:r>
                                <w:rPr>
                                  <w:rFonts w:asciiTheme="majorHAnsi" w:hAnsiTheme="majorHAnsi" w:cstheme="majorHAnsi"/>
                                  <w:sz w:val="18"/>
                                  <w:szCs w:val="18"/>
                                </w:rPr>
                                <w:t xml:space="preserve">Open </w:t>
                              </w:r>
                              <w:r w:rsidRPr="009F2B03">
                                <w:rPr>
                                  <w:rFonts w:asciiTheme="majorHAnsi" w:hAnsiTheme="majorHAnsi" w:cstheme="majorHAnsi"/>
                                  <w:sz w:val="18"/>
                                  <w:szCs w:val="18"/>
                                </w:rPr>
                                <w:t>CV581, CV583</w:t>
                              </w:r>
                            </w:p>
                            <w:p w:rsidR="00862F6C" w:rsidRPr="009F2B03" w:rsidRDefault="00862F6C" w:rsidP="00284045">
                              <w:pPr>
                                <w:rPr>
                                  <w:rFonts w:asciiTheme="majorHAnsi" w:hAnsiTheme="majorHAnsi" w:cstheme="majorHAnsi"/>
                                  <w:sz w:val="18"/>
                                  <w:szCs w:val="18"/>
                                </w:rPr>
                              </w:pPr>
                              <w:r>
                                <w:rPr>
                                  <w:rFonts w:asciiTheme="majorHAnsi" w:hAnsiTheme="majorHAnsi" w:cstheme="majorHAnsi"/>
                                  <w:sz w:val="18"/>
                                  <w:szCs w:val="18"/>
                                </w:rPr>
                                <w:t>Open Switch Valves “Cryostat 4K circuit”</w:t>
                              </w:r>
                            </w:p>
                            <w:p w:rsidR="00862F6C" w:rsidRDefault="00862F6C" w:rsidP="00284045">
                              <w:pPr>
                                <w:rPr>
                                  <w:rFonts w:asciiTheme="majorHAnsi" w:hAnsiTheme="majorHAnsi" w:cstheme="majorHAnsi"/>
                                  <w:sz w:val="18"/>
                                  <w:szCs w:val="18"/>
                                </w:rPr>
                              </w:pPr>
                              <w:r>
                                <w:rPr>
                                  <w:rFonts w:asciiTheme="majorHAnsi" w:hAnsiTheme="majorHAnsi" w:cstheme="majorHAnsi"/>
                                  <w:sz w:val="18"/>
                                  <w:szCs w:val="18"/>
                                </w:rPr>
                                <w:t>Open Switch Valves “Magnet 4K circuit”</w:t>
                              </w:r>
                            </w:p>
                            <w:p w:rsidR="00862F6C" w:rsidRPr="009F2B03" w:rsidRDefault="00862F6C" w:rsidP="00284045">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40" name="AutoShape 6791"/>
                        <wps:cNvCnPr>
                          <a:cxnSpLocks noChangeShapeType="1"/>
                        </wps:cNvCnPr>
                        <wps:spPr bwMode="auto">
                          <a:xfrm rot="16200000" flipH="1">
                            <a:off x="9829" y="7020"/>
                            <a:ext cx="0" cy="17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 name="Text Box 6798"/>
                        <wps:cNvSpPr txBox="1">
                          <a:spLocks noChangeArrowheads="1"/>
                        </wps:cNvSpPr>
                        <wps:spPr bwMode="auto">
                          <a:xfrm>
                            <a:off x="3943" y="4578"/>
                            <a:ext cx="1416" cy="3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9F2B03" w:rsidRDefault="00862F6C" w:rsidP="00405695">
                              <w:pPr>
                                <w:rPr>
                                  <w:rFonts w:asciiTheme="majorHAnsi" w:hAnsiTheme="majorHAnsi" w:cstheme="majorHAnsi"/>
                                  <w:sz w:val="18"/>
                                  <w:szCs w:val="18"/>
                                </w:rPr>
                              </w:pPr>
                              <w:r>
                                <w:rPr>
                                  <w:rFonts w:asciiTheme="majorHAnsi" w:hAnsiTheme="majorHAnsi" w:cstheme="majorHAnsi"/>
                                  <w:sz w:val="18"/>
                                  <w:szCs w:val="18"/>
                                </w:rPr>
                                <w:t>Magnet</w:t>
                              </w:r>
                            </w:p>
                            <w:p w:rsidR="00862F6C" w:rsidRPr="009F2B03" w:rsidRDefault="00862F6C" w:rsidP="00405695">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42" name="AutoShape 6807"/>
                        <wps:cNvCnPr>
                          <a:cxnSpLocks noChangeShapeType="1"/>
                        </wps:cNvCnPr>
                        <wps:spPr bwMode="auto">
                          <a:xfrm>
                            <a:off x="3703" y="3915"/>
                            <a:ext cx="7257"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43" name="AutoShape 6809"/>
                        <wps:cNvCnPr>
                          <a:cxnSpLocks noChangeShapeType="1"/>
                        </wps:cNvCnPr>
                        <wps:spPr bwMode="auto">
                          <a:xfrm>
                            <a:off x="2261" y="4553"/>
                            <a:ext cx="0" cy="663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6810"/>
                        <wps:cNvCnPr>
                          <a:cxnSpLocks noChangeShapeType="1"/>
                        </wps:cNvCnPr>
                        <wps:spPr bwMode="auto">
                          <a:xfrm>
                            <a:off x="8955" y="6516"/>
                            <a:ext cx="0" cy="3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AutoShape 6815"/>
                        <wps:cNvCnPr>
                          <a:cxnSpLocks noChangeShapeType="1"/>
                        </wps:cNvCnPr>
                        <wps:spPr bwMode="auto">
                          <a:xfrm>
                            <a:off x="3846" y="9682"/>
                            <a:ext cx="510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Text Box 6817"/>
                        <wps:cNvSpPr txBox="1">
                          <a:spLocks noChangeArrowheads="1"/>
                        </wps:cNvSpPr>
                        <wps:spPr bwMode="auto">
                          <a:xfrm>
                            <a:off x="8407" y="10022"/>
                            <a:ext cx="766"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9F2B03" w:rsidRDefault="00862F6C" w:rsidP="00405695">
                              <w:pPr>
                                <w:rPr>
                                  <w:rFonts w:asciiTheme="majorHAnsi" w:hAnsiTheme="majorHAnsi" w:cstheme="majorHAnsi"/>
                                  <w:sz w:val="18"/>
                                  <w:szCs w:val="18"/>
                                </w:rPr>
                              </w:pPr>
                              <w:r w:rsidRPr="009F2B03">
                                <w:rPr>
                                  <w:rFonts w:asciiTheme="majorHAnsi" w:hAnsiTheme="majorHAnsi" w:cstheme="majorHAnsi"/>
                                  <w:sz w:val="18"/>
                                  <w:szCs w:val="18"/>
                                </w:rPr>
                                <w:t>Stop</w:t>
                              </w:r>
                            </w:p>
                            <w:p w:rsidR="00862F6C" w:rsidRPr="009F2B03" w:rsidRDefault="00862F6C" w:rsidP="00405695">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47" name="AutoShape 6818"/>
                        <wps:cNvCnPr>
                          <a:cxnSpLocks noChangeShapeType="1"/>
                        </wps:cNvCnPr>
                        <wps:spPr bwMode="auto">
                          <a:xfrm>
                            <a:off x="2692" y="4930"/>
                            <a:ext cx="1020"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6819"/>
                        <wps:cNvCnPr>
                          <a:cxnSpLocks noChangeShapeType="1"/>
                        </wps:cNvCnPr>
                        <wps:spPr bwMode="auto">
                          <a:xfrm>
                            <a:off x="2696" y="4931"/>
                            <a:ext cx="0" cy="504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Text Box 6823"/>
                        <wps:cNvSpPr txBox="1">
                          <a:spLocks noChangeArrowheads="1"/>
                        </wps:cNvSpPr>
                        <wps:spPr bwMode="auto">
                          <a:xfrm>
                            <a:off x="5496" y="10013"/>
                            <a:ext cx="1403" cy="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9F2B03" w:rsidRDefault="00862F6C" w:rsidP="00405695">
                              <w:pPr>
                                <w:rPr>
                                  <w:rFonts w:asciiTheme="majorHAnsi" w:hAnsiTheme="majorHAnsi" w:cstheme="majorHAnsi"/>
                                  <w:sz w:val="18"/>
                                  <w:szCs w:val="18"/>
                                </w:rPr>
                              </w:pPr>
                              <w:r w:rsidRPr="009F2B03">
                                <w:rPr>
                                  <w:rFonts w:asciiTheme="majorHAnsi" w:hAnsiTheme="majorHAnsi" w:cstheme="majorHAnsi"/>
                                  <w:sz w:val="18"/>
                                  <w:szCs w:val="18"/>
                                </w:rPr>
                                <w:t>Not isolated</w:t>
                              </w:r>
                            </w:p>
                            <w:p w:rsidR="00862F6C" w:rsidRPr="009F2B03" w:rsidRDefault="00862F6C" w:rsidP="00405695">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52" name="AutoShape 6783"/>
                        <wps:cNvCnPr>
                          <a:cxnSpLocks noChangeShapeType="1"/>
                        </wps:cNvCnPr>
                        <wps:spPr bwMode="auto">
                          <a:xfrm>
                            <a:off x="3728" y="6301"/>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 name="Text Box 11909"/>
                        <wps:cNvSpPr txBox="1">
                          <a:spLocks noChangeArrowheads="1"/>
                        </wps:cNvSpPr>
                        <wps:spPr bwMode="auto">
                          <a:xfrm>
                            <a:off x="6549" y="14595"/>
                            <a:ext cx="1593" cy="3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9F2B03" w:rsidRDefault="00862F6C" w:rsidP="002B4601">
                              <w:pPr>
                                <w:rPr>
                                  <w:rFonts w:asciiTheme="majorHAnsi" w:hAnsiTheme="majorHAnsi" w:cstheme="majorHAnsi"/>
                                  <w:sz w:val="18"/>
                                  <w:szCs w:val="18"/>
                                </w:rPr>
                              </w:pPr>
                              <w:r>
                                <w:rPr>
                                  <w:rFonts w:asciiTheme="majorHAnsi" w:hAnsiTheme="majorHAnsi" w:cstheme="majorHAnsi"/>
                                  <w:sz w:val="18"/>
                                  <w:szCs w:val="18"/>
                                </w:rPr>
                                <w:t>Alarm validated</w:t>
                              </w:r>
                            </w:p>
                            <w:p w:rsidR="00862F6C" w:rsidRPr="009F2B03" w:rsidRDefault="00862F6C" w:rsidP="002B4601">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54" name="Text Box 11910"/>
                        <wps:cNvSpPr txBox="1">
                          <a:spLocks noChangeArrowheads="1"/>
                        </wps:cNvSpPr>
                        <wps:spPr bwMode="auto">
                          <a:xfrm>
                            <a:off x="2334" y="11684"/>
                            <a:ext cx="2957" cy="4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9F2B03" w:rsidRDefault="00862F6C" w:rsidP="002B4601">
                              <w:pPr>
                                <w:rPr>
                                  <w:rFonts w:asciiTheme="majorHAnsi" w:hAnsiTheme="majorHAnsi" w:cstheme="majorHAnsi"/>
                                  <w:sz w:val="18"/>
                                  <w:szCs w:val="18"/>
                                </w:rPr>
                              </w:pPr>
                              <w:r w:rsidRPr="009F2B03">
                                <w:rPr>
                                  <w:rFonts w:asciiTheme="majorHAnsi" w:hAnsiTheme="majorHAnsi" w:cstheme="majorHAnsi"/>
                                  <w:sz w:val="18"/>
                                  <w:szCs w:val="18"/>
                                </w:rPr>
                                <w:t>Cryostat</w:t>
                              </w:r>
                              <w:r>
                                <w:rPr>
                                  <w:rFonts w:asciiTheme="majorHAnsi" w:hAnsiTheme="majorHAnsi" w:cstheme="majorHAnsi"/>
                                  <w:sz w:val="18"/>
                                  <w:szCs w:val="18"/>
                                </w:rPr>
                                <w:t xml:space="preserve"> isolated</w:t>
                              </w:r>
                              <w:r w:rsidRPr="009F2B03">
                                <w:rPr>
                                  <w:rFonts w:asciiTheme="majorHAnsi" w:hAnsiTheme="majorHAnsi" w:cstheme="majorHAnsi"/>
                                  <w:sz w:val="18"/>
                                  <w:szCs w:val="18"/>
                                </w:rPr>
                                <w:t xml:space="preserve"> </w:t>
                              </w:r>
                            </w:p>
                          </w:txbxContent>
                        </wps:txbx>
                        <wps:bodyPr rot="0" vert="horz" wrap="square" lIns="91440" tIns="45720" rIns="91440" bIns="45720" anchor="t" anchorCtr="0" upright="1">
                          <a:noAutofit/>
                        </wps:bodyPr>
                      </wps:wsp>
                      <wps:wsp>
                        <wps:cNvPr id="55" name="AutoShape 11911"/>
                        <wps:cNvCnPr>
                          <a:cxnSpLocks noChangeShapeType="1"/>
                        </wps:cNvCnPr>
                        <wps:spPr bwMode="auto">
                          <a:xfrm>
                            <a:off x="2235" y="11568"/>
                            <a:ext cx="0" cy="37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11912"/>
                        <wps:cNvCnPr>
                          <a:cxnSpLocks noChangeShapeType="1"/>
                        </wps:cNvCnPr>
                        <wps:spPr bwMode="auto">
                          <a:xfrm>
                            <a:off x="2213" y="12199"/>
                            <a:ext cx="572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Rectangle 11913"/>
                        <wps:cNvSpPr>
                          <a:spLocks noChangeArrowheads="1"/>
                        </wps:cNvSpPr>
                        <wps:spPr bwMode="auto">
                          <a:xfrm>
                            <a:off x="1720" y="12502"/>
                            <a:ext cx="1134" cy="1134"/>
                          </a:xfrm>
                          <a:prstGeom prst="rect">
                            <a:avLst/>
                          </a:prstGeom>
                          <a:solidFill>
                            <a:srgbClr val="FFFFFF"/>
                          </a:solidFill>
                          <a:ln w="9525">
                            <a:solidFill>
                              <a:srgbClr val="000000"/>
                            </a:solidFill>
                            <a:miter lim="800000"/>
                            <a:headEnd/>
                            <a:tailEnd/>
                          </a:ln>
                        </wps:spPr>
                        <wps:txbx>
                          <w:txbxContent>
                            <w:p w:rsidR="00862F6C" w:rsidRPr="009F2B03" w:rsidRDefault="00862F6C" w:rsidP="002B4601">
                              <w:pPr>
                                <w:spacing w:before="120"/>
                                <w:jc w:val="center"/>
                                <w:rPr>
                                  <w:rFonts w:asciiTheme="majorHAnsi" w:hAnsiTheme="majorHAnsi" w:cstheme="majorHAnsi"/>
                                  <w:sz w:val="18"/>
                                  <w:szCs w:val="18"/>
                                </w:rPr>
                              </w:pPr>
                              <w:r w:rsidRPr="009F2B03">
                                <w:rPr>
                                  <w:rFonts w:asciiTheme="majorHAnsi" w:hAnsiTheme="majorHAnsi" w:cstheme="majorHAnsi"/>
                                  <w:sz w:val="18"/>
                                  <w:szCs w:val="18"/>
                                </w:rPr>
                                <w:t>Cryostat isolated</w:t>
                              </w:r>
                            </w:p>
                            <w:p w:rsidR="00862F6C" w:rsidRPr="009F2B03" w:rsidRDefault="00862F6C" w:rsidP="002B4601">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58" name="Text Box 11914"/>
                        <wps:cNvSpPr txBox="1">
                          <a:spLocks noChangeArrowheads="1"/>
                        </wps:cNvSpPr>
                        <wps:spPr bwMode="auto">
                          <a:xfrm>
                            <a:off x="2846" y="12502"/>
                            <a:ext cx="3315" cy="1134"/>
                          </a:xfrm>
                          <a:prstGeom prst="rect">
                            <a:avLst/>
                          </a:prstGeom>
                          <a:solidFill>
                            <a:srgbClr val="FFFFFF"/>
                          </a:solidFill>
                          <a:ln w="9525">
                            <a:solidFill>
                              <a:srgbClr val="000000"/>
                            </a:solidFill>
                            <a:miter lim="800000"/>
                            <a:headEnd/>
                            <a:tailEnd/>
                          </a:ln>
                        </wps:spPr>
                        <wps:txbx>
                          <w:txbxContent>
                            <w:p w:rsidR="00862F6C" w:rsidRPr="009F2B03" w:rsidRDefault="00862F6C" w:rsidP="002B4601">
                              <w:pPr>
                                <w:rPr>
                                  <w:rFonts w:asciiTheme="majorHAnsi" w:hAnsiTheme="majorHAnsi" w:cstheme="majorHAnsi"/>
                                  <w:sz w:val="18"/>
                                  <w:szCs w:val="18"/>
                                </w:rPr>
                              </w:pPr>
                              <w:r>
                                <w:rPr>
                                  <w:rFonts w:asciiTheme="majorHAnsi" w:hAnsiTheme="majorHAnsi" w:cstheme="majorHAnsi"/>
                                  <w:sz w:val="18"/>
                                  <w:szCs w:val="18"/>
                                </w:rPr>
                                <w:t>Close Switch Valves “Cryostat 4K circuit”</w:t>
                              </w:r>
                            </w:p>
                            <w:p w:rsidR="00862F6C" w:rsidRDefault="00862F6C" w:rsidP="002B4601">
                              <w:pPr>
                                <w:rPr>
                                  <w:rFonts w:asciiTheme="majorHAnsi" w:hAnsiTheme="majorHAnsi" w:cstheme="majorHAnsi"/>
                                  <w:sz w:val="18"/>
                                  <w:szCs w:val="18"/>
                                </w:rPr>
                              </w:pPr>
                              <w:r>
                                <w:rPr>
                                  <w:rFonts w:asciiTheme="majorHAnsi" w:hAnsiTheme="majorHAnsi" w:cstheme="majorHAnsi"/>
                                  <w:sz w:val="18"/>
                                  <w:szCs w:val="18"/>
                                </w:rPr>
                                <w:t>Close FV640, FV641, FV642, FV643</w:t>
                              </w:r>
                            </w:p>
                            <w:p w:rsidR="00862F6C" w:rsidRPr="009F2B03" w:rsidRDefault="00862F6C" w:rsidP="002B4601">
                              <w:pPr>
                                <w:rPr>
                                  <w:rFonts w:asciiTheme="majorHAnsi" w:hAnsiTheme="majorHAnsi" w:cstheme="majorHAnsi"/>
                                  <w:sz w:val="18"/>
                                  <w:szCs w:val="18"/>
                                </w:rPr>
                              </w:pPr>
                              <w:r>
                                <w:rPr>
                                  <w:rFonts w:asciiTheme="majorHAnsi" w:hAnsiTheme="majorHAnsi" w:cstheme="majorHAnsi"/>
                                  <w:sz w:val="18"/>
                                  <w:szCs w:val="18"/>
                                </w:rPr>
                                <w:t>Close FV582</w:t>
                              </w:r>
                            </w:p>
                            <w:p w:rsidR="00862F6C" w:rsidRPr="009F2B03" w:rsidRDefault="00862F6C" w:rsidP="002B4601">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59" name="Text Box 11916"/>
                        <wps:cNvSpPr txBox="1">
                          <a:spLocks noChangeArrowheads="1"/>
                        </wps:cNvSpPr>
                        <wps:spPr bwMode="auto">
                          <a:xfrm>
                            <a:off x="3902" y="10828"/>
                            <a:ext cx="3362" cy="850"/>
                          </a:xfrm>
                          <a:prstGeom prst="rect">
                            <a:avLst/>
                          </a:prstGeom>
                          <a:solidFill>
                            <a:srgbClr val="FFFFFF"/>
                          </a:solidFill>
                          <a:ln w="9525">
                            <a:solidFill>
                              <a:srgbClr val="000000"/>
                            </a:solidFill>
                            <a:miter lim="800000"/>
                            <a:headEnd/>
                            <a:tailEnd/>
                          </a:ln>
                        </wps:spPr>
                        <wps:txbx>
                          <w:txbxContent>
                            <w:p w:rsidR="00862F6C" w:rsidRDefault="00862F6C" w:rsidP="002B4601">
                              <w:pPr>
                                <w:rPr>
                                  <w:rFonts w:asciiTheme="majorHAnsi" w:hAnsiTheme="majorHAnsi" w:cstheme="majorHAnsi"/>
                                  <w:sz w:val="18"/>
                                  <w:szCs w:val="18"/>
                                </w:rPr>
                              </w:pPr>
                              <w:r>
                                <w:rPr>
                                  <w:rFonts w:asciiTheme="majorHAnsi" w:hAnsiTheme="majorHAnsi" w:cstheme="majorHAnsi"/>
                                  <w:sz w:val="18"/>
                                  <w:szCs w:val="18"/>
                                </w:rPr>
                                <w:t xml:space="preserve">Open </w:t>
                              </w:r>
                              <w:r w:rsidRPr="009F2B03">
                                <w:rPr>
                                  <w:rFonts w:asciiTheme="majorHAnsi" w:hAnsiTheme="majorHAnsi" w:cstheme="majorHAnsi"/>
                                  <w:sz w:val="18"/>
                                  <w:szCs w:val="18"/>
                                </w:rPr>
                                <w:t>CV581</w:t>
                              </w:r>
                            </w:p>
                            <w:p w:rsidR="00862F6C" w:rsidRPr="009F2B03" w:rsidRDefault="00862F6C" w:rsidP="00284045">
                              <w:pPr>
                                <w:rPr>
                                  <w:rFonts w:asciiTheme="majorHAnsi" w:hAnsiTheme="majorHAnsi" w:cstheme="majorHAnsi"/>
                                  <w:sz w:val="18"/>
                                  <w:szCs w:val="18"/>
                                </w:rPr>
                              </w:pPr>
                              <w:r>
                                <w:rPr>
                                  <w:rFonts w:asciiTheme="majorHAnsi" w:hAnsiTheme="majorHAnsi" w:cstheme="majorHAnsi"/>
                                  <w:sz w:val="18"/>
                                  <w:szCs w:val="18"/>
                                </w:rPr>
                                <w:t>Open Switch Valves “Cryostat 4K circuit”</w:t>
                              </w:r>
                            </w:p>
                          </w:txbxContent>
                        </wps:txbx>
                        <wps:bodyPr rot="0" vert="horz" wrap="square" lIns="91440" tIns="45720" rIns="91440" bIns="45720" anchor="t" anchorCtr="0" upright="1">
                          <a:noAutofit/>
                        </wps:bodyPr>
                      </wps:wsp>
                      <wps:wsp>
                        <wps:cNvPr id="60" name="AutoShape 11917"/>
                        <wps:cNvCnPr>
                          <a:cxnSpLocks noChangeShapeType="1"/>
                        </wps:cNvCnPr>
                        <wps:spPr bwMode="auto">
                          <a:xfrm>
                            <a:off x="7922" y="12212"/>
                            <a:ext cx="0" cy="311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 name="Rectangle 11918"/>
                        <wps:cNvSpPr>
                          <a:spLocks noChangeArrowheads="1"/>
                        </wps:cNvSpPr>
                        <wps:spPr bwMode="auto">
                          <a:xfrm>
                            <a:off x="7162" y="12502"/>
                            <a:ext cx="1531" cy="765"/>
                          </a:xfrm>
                          <a:prstGeom prst="rect">
                            <a:avLst/>
                          </a:prstGeom>
                          <a:solidFill>
                            <a:srgbClr val="FFFFFF"/>
                          </a:solidFill>
                          <a:ln w="9525">
                            <a:solidFill>
                              <a:srgbClr val="000000"/>
                            </a:solidFill>
                            <a:miter lim="800000"/>
                            <a:headEnd/>
                            <a:tailEnd/>
                          </a:ln>
                        </wps:spPr>
                        <wps:txbx>
                          <w:txbxContent>
                            <w:p w:rsidR="00862F6C" w:rsidRPr="009F2B03" w:rsidRDefault="00862F6C" w:rsidP="002B4601">
                              <w:pPr>
                                <w:jc w:val="center"/>
                                <w:rPr>
                                  <w:rFonts w:asciiTheme="majorHAnsi" w:hAnsiTheme="majorHAnsi" w:cstheme="majorHAnsi"/>
                                  <w:sz w:val="18"/>
                                  <w:szCs w:val="18"/>
                                </w:rPr>
                              </w:pPr>
                              <w:r w:rsidRPr="009F2B03">
                                <w:rPr>
                                  <w:rFonts w:asciiTheme="majorHAnsi" w:hAnsiTheme="majorHAnsi" w:cstheme="majorHAnsi"/>
                                  <w:sz w:val="18"/>
                                  <w:szCs w:val="18"/>
                                </w:rPr>
                                <w:t>Pressure control</w:t>
                              </w:r>
                            </w:p>
                          </w:txbxContent>
                        </wps:txbx>
                        <wps:bodyPr rot="0" vert="horz" wrap="square" lIns="91440" tIns="45720" rIns="91440" bIns="45720" anchor="t" anchorCtr="0" upright="1">
                          <a:noAutofit/>
                        </wps:bodyPr>
                      </wps:wsp>
                      <wps:wsp>
                        <wps:cNvPr id="62" name="AutoShape 11919"/>
                        <wps:cNvCnPr>
                          <a:cxnSpLocks noChangeShapeType="1"/>
                        </wps:cNvCnPr>
                        <wps:spPr bwMode="auto">
                          <a:xfrm rot="-5400000" flipH="1" flipV="1">
                            <a:off x="5886" y="7045"/>
                            <a:ext cx="0" cy="7143"/>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 name="Rectangle 11923"/>
                        <wps:cNvSpPr>
                          <a:spLocks noChangeArrowheads="1"/>
                        </wps:cNvSpPr>
                        <wps:spPr bwMode="auto">
                          <a:xfrm>
                            <a:off x="7164" y="13916"/>
                            <a:ext cx="1531" cy="765"/>
                          </a:xfrm>
                          <a:prstGeom prst="rect">
                            <a:avLst/>
                          </a:prstGeom>
                          <a:solidFill>
                            <a:srgbClr val="FFFFFF"/>
                          </a:solidFill>
                          <a:ln w="9525">
                            <a:solidFill>
                              <a:srgbClr val="000000"/>
                            </a:solidFill>
                            <a:miter lim="800000"/>
                            <a:headEnd/>
                            <a:tailEnd/>
                          </a:ln>
                        </wps:spPr>
                        <wps:txbx>
                          <w:txbxContent>
                            <w:p w:rsidR="00862F6C" w:rsidRPr="009F2B03" w:rsidRDefault="00862F6C" w:rsidP="002B4601">
                              <w:pPr>
                                <w:jc w:val="center"/>
                                <w:rPr>
                                  <w:rFonts w:asciiTheme="majorHAnsi" w:hAnsiTheme="majorHAnsi" w:cstheme="majorHAnsi"/>
                                  <w:sz w:val="18"/>
                                  <w:szCs w:val="18"/>
                                </w:rPr>
                              </w:pPr>
                              <w:r w:rsidRPr="009F2B03">
                                <w:rPr>
                                  <w:rFonts w:asciiTheme="majorHAnsi" w:hAnsiTheme="majorHAnsi" w:cstheme="majorHAnsi"/>
                                  <w:sz w:val="18"/>
                                  <w:szCs w:val="18"/>
                                </w:rPr>
                                <w:t>He Circuits</w:t>
                              </w:r>
                            </w:p>
                            <w:p w:rsidR="00862F6C" w:rsidRPr="009F2B03" w:rsidRDefault="00862F6C" w:rsidP="002B4601">
                              <w:pPr>
                                <w:jc w:val="center"/>
                                <w:rPr>
                                  <w:rFonts w:asciiTheme="majorHAnsi" w:hAnsiTheme="majorHAnsi" w:cstheme="majorHAnsi"/>
                                  <w:sz w:val="18"/>
                                  <w:szCs w:val="18"/>
                                </w:rPr>
                              </w:pPr>
                              <w:r w:rsidRPr="009F2B03">
                                <w:rPr>
                                  <w:rFonts w:asciiTheme="majorHAnsi" w:hAnsiTheme="majorHAnsi" w:cstheme="majorHAnsi"/>
                                  <w:sz w:val="18"/>
                                  <w:szCs w:val="18"/>
                                </w:rPr>
                                <w:t>Pressure Alarm</w:t>
                              </w:r>
                            </w:p>
                            <w:p w:rsidR="00862F6C" w:rsidRPr="009F2B03" w:rsidRDefault="00862F6C" w:rsidP="002B4601">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8176" name="Text Box 11924"/>
                        <wps:cNvSpPr txBox="1">
                          <a:spLocks noChangeArrowheads="1"/>
                        </wps:cNvSpPr>
                        <wps:spPr bwMode="auto">
                          <a:xfrm>
                            <a:off x="2269" y="10202"/>
                            <a:ext cx="2244" cy="3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9F2B03" w:rsidRDefault="00862F6C" w:rsidP="002B4601">
                              <w:pPr>
                                <w:rPr>
                                  <w:rFonts w:asciiTheme="majorHAnsi" w:hAnsiTheme="majorHAnsi" w:cstheme="majorHAnsi"/>
                                  <w:sz w:val="18"/>
                                  <w:szCs w:val="18"/>
                                </w:rPr>
                              </w:pPr>
                              <w:r>
                                <w:rPr>
                                  <w:rFonts w:asciiTheme="majorHAnsi" w:hAnsiTheme="majorHAnsi" w:cstheme="majorHAnsi"/>
                                  <w:sz w:val="18"/>
                                  <w:szCs w:val="18"/>
                                </w:rPr>
                                <w:t>Liquid OR Vacuum</w:t>
                              </w:r>
                            </w:p>
                            <w:p w:rsidR="00862F6C" w:rsidRPr="009F2B03" w:rsidRDefault="00862F6C" w:rsidP="002B4601">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8177" name="Text Box 11928"/>
                        <wps:cNvSpPr txBox="1">
                          <a:spLocks noChangeArrowheads="1"/>
                        </wps:cNvSpPr>
                        <wps:spPr bwMode="auto">
                          <a:xfrm>
                            <a:off x="2998" y="15870"/>
                            <a:ext cx="1368" cy="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9F2B03" w:rsidRDefault="00862F6C" w:rsidP="002B4601">
                              <w:pPr>
                                <w:rPr>
                                  <w:rFonts w:asciiTheme="majorHAnsi" w:hAnsiTheme="majorHAnsi" w:cstheme="majorHAnsi"/>
                                  <w:sz w:val="18"/>
                                  <w:szCs w:val="18"/>
                                </w:rPr>
                              </w:pPr>
                              <w:r>
                                <w:rPr>
                                  <w:rFonts w:asciiTheme="majorHAnsi" w:hAnsiTheme="majorHAnsi" w:cstheme="majorHAnsi"/>
                                  <w:sz w:val="18"/>
                                  <w:szCs w:val="18"/>
                                </w:rPr>
                                <w:t>Not isolated</w:t>
                              </w:r>
                            </w:p>
                            <w:p w:rsidR="00862F6C" w:rsidRPr="009F2B03" w:rsidRDefault="00862F6C" w:rsidP="002B4601">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8178" name="AutoShape 11932"/>
                        <wps:cNvCnPr>
                          <a:cxnSpLocks noChangeShapeType="1"/>
                        </wps:cNvCnPr>
                        <wps:spPr bwMode="auto">
                          <a:xfrm rot="5400000" flipV="1">
                            <a:off x="5051" y="13616"/>
                            <a:ext cx="2778"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8179" name="AutoShape 11934"/>
                        <wps:cNvCnPr>
                          <a:cxnSpLocks noChangeShapeType="1"/>
                        </wps:cNvCnPr>
                        <wps:spPr bwMode="auto">
                          <a:xfrm rot="5400000">
                            <a:off x="7178" y="1575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180" name="AutoShape 11938"/>
                        <wps:cNvCnPr>
                          <a:cxnSpLocks noChangeShapeType="1"/>
                        </wps:cNvCnPr>
                        <wps:spPr bwMode="auto">
                          <a:xfrm>
                            <a:off x="2221" y="15353"/>
                            <a:ext cx="572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181" name="AutoShape 11939"/>
                        <wps:cNvCnPr>
                          <a:cxnSpLocks noChangeShapeType="1"/>
                        </wps:cNvCnPr>
                        <wps:spPr bwMode="auto">
                          <a:xfrm flipH="1" flipV="1">
                            <a:off x="10954" y="3910"/>
                            <a:ext cx="0" cy="1184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182" name="Text Box 11940"/>
                        <wps:cNvSpPr txBox="1">
                          <a:spLocks noChangeArrowheads="1"/>
                        </wps:cNvSpPr>
                        <wps:spPr bwMode="auto">
                          <a:xfrm>
                            <a:off x="7391" y="15718"/>
                            <a:ext cx="751" cy="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9F2B03" w:rsidRDefault="00862F6C" w:rsidP="002B4601">
                              <w:pPr>
                                <w:rPr>
                                  <w:rFonts w:asciiTheme="majorHAnsi" w:hAnsiTheme="majorHAnsi" w:cstheme="majorHAnsi"/>
                                  <w:sz w:val="18"/>
                                  <w:szCs w:val="18"/>
                                </w:rPr>
                              </w:pPr>
                              <w:r w:rsidRPr="009F2B03">
                                <w:rPr>
                                  <w:rFonts w:asciiTheme="majorHAnsi" w:hAnsiTheme="majorHAnsi" w:cstheme="majorHAnsi"/>
                                  <w:sz w:val="18"/>
                                  <w:szCs w:val="18"/>
                                </w:rPr>
                                <w:t>Stop</w:t>
                              </w:r>
                            </w:p>
                            <w:p w:rsidR="00862F6C" w:rsidRPr="009F2B03" w:rsidRDefault="00862F6C" w:rsidP="002B4601">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8183" name="AutoShape 11941"/>
                        <wps:cNvCnPr>
                          <a:cxnSpLocks noChangeShapeType="1"/>
                        </wps:cNvCnPr>
                        <wps:spPr bwMode="auto">
                          <a:xfrm>
                            <a:off x="1095" y="10608"/>
                            <a:ext cx="1020"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184" name="AutoShape 11942"/>
                        <wps:cNvCnPr>
                          <a:cxnSpLocks noChangeShapeType="1"/>
                        </wps:cNvCnPr>
                        <wps:spPr bwMode="auto">
                          <a:xfrm>
                            <a:off x="1106" y="10600"/>
                            <a:ext cx="0" cy="515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185" name="Text Box 11946"/>
                        <wps:cNvSpPr txBox="1">
                          <a:spLocks noChangeArrowheads="1"/>
                        </wps:cNvSpPr>
                        <wps:spPr bwMode="auto">
                          <a:xfrm>
                            <a:off x="9479" y="13229"/>
                            <a:ext cx="1192" cy="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9F2B03" w:rsidRDefault="00862F6C" w:rsidP="002B4601">
                              <w:pPr>
                                <w:rPr>
                                  <w:rFonts w:asciiTheme="majorHAnsi" w:hAnsiTheme="majorHAnsi" w:cstheme="majorHAnsi"/>
                                  <w:sz w:val="18"/>
                                  <w:szCs w:val="18"/>
                                </w:rPr>
                              </w:pPr>
                              <w:r w:rsidRPr="009F2B03">
                                <w:rPr>
                                  <w:rFonts w:asciiTheme="majorHAnsi" w:hAnsiTheme="majorHAnsi" w:cstheme="majorHAnsi"/>
                                  <w:sz w:val="18"/>
                                  <w:szCs w:val="18"/>
                                </w:rPr>
                                <w:t>Not isolated</w:t>
                              </w:r>
                            </w:p>
                            <w:p w:rsidR="00862F6C" w:rsidRPr="009F2B03" w:rsidRDefault="00862F6C" w:rsidP="002B4601">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8186" name="AutoShape 11947"/>
                        <wps:cNvCnPr>
                          <a:cxnSpLocks noChangeShapeType="1"/>
                        </wps:cNvCnPr>
                        <wps:spPr bwMode="auto">
                          <a:xfrm>
                            <a:off x="2120" y="11924"/>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187" name="AutoShape 11948"/>
                        <wps:cNvCnPr>
                          <a:cxnSpLocks noChangeShapeType="1"/>
                        </wps:cNvCnPr>
                        <wps:spPr bwMode="auto">
                          <a:xfrm>
                            <a:off x="2226" y="4562"/>
                            <a:ext cx="164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188" name="AutoShape 6800"/>
                        <wps:cNvCnPr>
                          <a:cxnSpLocks noChangeShapeType="1"/>
                        </wps:cNvCnPr>
                        <wps:spPr bwMode="auto">
                          <a:xfrm>
                            <a:off x="3860" y="4558"/>
                            <a:ext cx="0" cy="62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189" name="AutoShape 6801"/>
                        <wps:cNvCnPr>
                          <a:cxnSpLocks noChangeShapeType="1"/>
                        </wps:cNvCnPr>
                        <wps:spPr bwMode="auto">
                          <a:xfrm>
                            <a:off x="3743" y="477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190" name="Rectangle 11949"/>
                        <wps:cNvSpPr>
                          <a:spLocks noChangeArrowheads="1"/>
                        </wps:cNvSpPr>
                        <wps:spPr bwMode="auto">
                          <a:xfrm>
                            <a:off x="3201" y="5073"/>
                            <a:ext cx="2309" cy="1020"/>
                          </a:xfrm>
                          <a:prstGeom prst="rect">
                            <a:avLst/>
                          </a:prstGeom>
                          <a:solidFill>
                            <a:srgbClr val="FFFFFF"/>
                          </a:solidFill>
                          <a:ln w="9525">
                            <a:solidFill>
                              <a:srgbClr val="000000"/>
                            </a:solidFill>
                            <a:miter lim="800000"/>
                            <a:headEnd/>
                            <a:tailEnd/>
                          </a:ln>
                        </wps:spPr>
                        <wps:txbx>
                          <w:txbxContent>
                            <w:p w:rsidR="00862F6C" w:rsidRPr="005B4DCB" w:rsidRDefault="00862F6C" w:rsidP="002B4601">
                              <w:pPr>
                                <w:jc w:val="center"/>
                                <w:rPr>
                                  <w:rFonts w:asciiTheme="majorHAnsi" w:hAnsiTheme="majorHAnsi" w:cstheme="majorHAnsi"/>
                                  <w:sz w:val="18"/>
                                  <w:szCs w:val="18"/>
                                </w:rPr>
                              </w:pPr>
                              <w:r w:rsidRPr="005B4DCB">
                                <w:rPr>
                                  <w:rFonts w:asciiTheme="majorHAnsi" w:hAnsiTheme="majorHAnsi" w:cstheme="majorHAnsi"/>
                                  <w:sz w:val="18"/>
                                  <w:szCs w:val="18"/>
                                </w:rPr>
                                <w:t>Cryostat connected at the He recovery circuit</w:t>
                              </w:r>
                            </w:p>
                          </w:txbxContent>
                        </wps:txbx>
                        <wps:bodyPr rot="0" vert="horz" wrap="square" lIns="91440" tIns="45720" rIns="91440" bIns="45720" anchor="t" anchorCtr="0" upright="1">
                          <a:noAutofit/>
                        </wps:bodyPr>
                      </wps:wsp>
                      <wps:wsp>
                        <wps:cNvPr id="18191" name="AutoShape 11927"/>
                        <wps:cNvCnPr>
                          <a:cxnSpLocks noChangeShapeType="1"/>
                        </wps:cNvCnPr>
                        <wps:spPr bwMode="auto">
                          <a:xfrm>
                            <a:off x="2135" y="10250"/>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193" name="Rectangle 11950"/>
                        <wps:cNvSpPr>
                          <a:spLocks noChangeArrowheads="1"/>
                        </wps:cNvSpPr>
                        <wps:spPr bwMode="auto">
                          <a:xfrm>
                            <a:off x="1593" y="10828"/>
                            <a:ext cx="2309" cy="850"/>
                          </a:xfrm>
                          <a:prstGeom prst="rect">
                            <a:avLst/>
                          </a:prstGeom>
                          <a:solidFill>
                            <a:srgbClr val="FFFFFF"/>
                          </a:solidFill>
                          <a:ln w="9525">
                            <a:solidFill>
                              <a:srgbClr val="000000"/>
                            </a:solidFill>
                            <a:miter lim="800000"/>
                            <a:headEnd/>
                            <a:tailEnd/>
                          </a:ln>
                        </wps:spPr>
                        <wps:txbx>
                          <w:txbxContent>
                            <w:p w:rsidR="00862F6C" w:rsidRPr="005B4DCB" w:rsidRDefault="00862F6C" w:rsidP="002B4601">
                              <w:pPr>
                                <w:jc w:val="center"/>
                                <w:rPr>
                                  <w:rFonts w:asciiTheme="majorHAnsi" w:hAnsiTheme="majorHAnsi" w:cstheme="majorHAnsi"/>
                                  <w:sz w:val="18"/>
                                  <w:szCs w:val="18"/>
                                </w:rPr>
                              </w:pPr>
                              <w:r w:rsidRPr="005B4DCB">
                                <w:rPr>
                                  <w:rFonts w:asciiTheme="majorHAnsi" w:hAnsiTheme="majorHAnsi" w:cstheme="majorHAnsi"/>
                                  <w:sz w:val="18"/>
                                  <w:szCs w:val="18"/>
                                </w:rPr>
                                <w:t>Cryostat connected at the He recovery circuit</w:t>
                              </w:r>
                            </w:p>
                          </w:txbxContent>
                        </wps:txbx>
                        <wps:bodyPr rot="0" vert="horz" wrap="square" lIns="91440" tIns="45720" rIns="91440" bIns="45720" anchor="t" anchorCtr="0" upright="1">
                          <a:noAutofit/>
                        </wps:bodyPr>
                      </wps:wsp>
                      <wps:wsp>
                        <wps:cNvPr id="18194" name="Text Box 11951"/>
                        <wps:cNvSpPr txBox="1">
                          <a:spLocks noChangeArrowheads="1"/>
                        </wps:cNvSpPr>
                        <wps:spPr bwMode="auto">
                          <a:xfrm>
                            <a:off x="7835" y="13588"/>
                            <a:ext cx="1784"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9F2B03" w:rsidRDefault="00862F6C" w:rsidP="002B4601">
                              <w:pPr>
                                <w:rPr>
                                  <w:rFonts w:asciiTheme="majorHAnsi" w:hAnsiTheme="majorHAnsi" w:cstheme="majorHAnsi"/>
                                  <w:sz w:val="18"/>
                                  <w:szCs w:val="18"/>
                                </w:rPr>
                              </w:pPr>
                              <w:r w:rsidRPr="009F2B03">
                                <w:rPr>
                                  <w:rFonts w:asciiTheme="majorHAnsi" w:hAnsiTheme="majorHAnsi" w:cstheme="majorHAnsi"/>
                                  <w:sz w:val="18"/>
                                  <w:szCs w:val="18"/>
                                </w:rPr>
                                <w:t xml:space="preserve">PT660 &gt; </w:t>
                              </w:r>
                              <w:r>
                                <w:rPr>
                                  <w:rFonts w:asciiTheme="majorHAnsi" w:hAnsiTheme="majorHAnsi" w:cstheme="majorHAnsi"/>
                                  <w:sz w:val="18"/>
                                  <w:szCs w:val="18"/>
                                </w:rPr>
                                <w:t>PT660Maxi</w:t>
                              </w:r>
                            </w:p>
                          </w:txbxContent>
                        </wps:txbx>
                        <wps:bodyPr rot="0" vert="horz" wrap="square" lIns="91440" tIns="45720" rIns="91440" bIns="45720" anchor="t" anchorCtr="0" upright="1">
                          <a:noAutofit/>
                        </wps:bodyPr>
                      </wps:wsp>
                      <wps:wsp>
                        <wps:cNvPr id="18195" name="Rectangle 11952"/>
                        <wps:cNvSpPr>
                          <a:spLocks noChangeArrowheads="1"/>
                        </wps:cNvSpPr>
                        <wps:spPr bwMode="auto">
                          <a:xfrm>
                            <a:off x="8243" y="8337"/>
                            <a:ext cx="1531" cy="765"/>
                          </a:xfrm>
                          <a:prstGeom prst="rect">
                            <a:avLst/>
                          </a:prstGeom>
                          <a:solidFill>
                            <a:srgbClr val="FFFFFF"/>
                          </a:solidFill>
                          <a:ln w="9525">
                            <a:solidFill>
                              <a:srgbClr val="000000"/>
                            </a:solidFill>
                            <a:miter lim="800000"/>
                            <a:headEnd/>
                            <a:tailEnd/>
                          </a:ln>
                        </wps:spPr>
                        <wps:txbx>
                          <w:txbxContent>
                            <w:p w:rsidR="00862F6C" w:rsidRPr="009F2B03" w:rsidRDefault="00862F6C" w:rsidP="002B4601">
                              <w:pPr>
                                <w:jc w:val="center"/>
                                <w:rPr>
                                  <w:rFonts w:asciiTheme="majorHAnsi" w:hAnsiTheme="majorHAnsi" w:cstheme="majorHAnsi"/>
                                  <w:sz w:val="18"/>
                                  <w:szCs w:val="18"/>
                                </w:rPr>
                              </w:pPr>
                              <w:r w:rsidRPr="009F2B03">
                                <w:rPr>
                                  <w:rFonts w:asciiTheme="majorHAnsi" w:hAnsiTheme="majorHAnsi" w:cstheme="majorHAnsi"/>
                                  <w:sz w:val="18"/>
                                  <w:szCs w:val="18"/>
                                </w:rPr>
                                <w:t>He Circuits</w:t>
                              </w:r>
                            </w:p>
                            <w:p w:rsidR="00862F6C" w:rsidRPr="009F2B03" w:rsidRDefault="00862F6C" w:rsidP="002B4601">
                              <w:pPr>
                                <w:jc w:val="center"/>
                                <w:rPr>
                                  <w:rFonts w:asciiTheme="majorHAnsi" w:hAnsiTheme="majorHAnsi" w:cstheme="majorHAnsi"/>
                                  <w:sz w:val="18"/>
                                  <w:szCs w:val="18"/>
                                </w:rPr>
                              </w:pPr>
                              <w:r w:rsidRPr="009F2B03">
                                <w:rPr>
                                  <w:rFonts w:asciiTheme="majorHAnsi" w:hAnsiTheme="majorHAnsi" w:cstheme="majorHAnsi"/>
                                  <w:sz w:val="18"/>
                                  <w:szCs w:val="18"/>
                                </w:rPr>
                                <w:t>Pressure Alarm</w:t>
                              </w:r>
                            </w:p>
                            <w:p w:rsidR="00862F6C" w:rsidRPr="009F2B03" w:rsidRDefault="00862F6C" w:rsidP="002B4601">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8196" name="AutoShape 6804"/>
                        <wps:cNvCnPr>
                          <a:cxnSpLocks noChangeShapeType="1"/>
                        </wps:cNvCnPr>
                        <wps:spPr bwMode="auto">
                          <a:xfrm>
                            <a:off x="3849" y="7708"/>
                            <a:ext cx="0" cy="198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197" name="Rectangle 11953"/>
                        <wps:cNvSpPr>
                          <a:spLocks noChangeArrowheads="1"/>
                        </wps:cNvSpPr>
                        <wps:spPr bwMode="auto">
                          <a:xfrm>
                            <a:off x="3328" y="6714"/>
                            <a:ext cx="1134" cy="1247"/>
                          </a:xfrm>
                          <a:prstGeom prst="rect">
                            <a:avLst/>
                          </a:prstGeom>
                          <a:solidFill>
                            <a:srgbClr val="FFFFFF"/>
                          </a:solidFill>
                          <a:ln w="9525">
                            <a:solidFill>
                              <a:srgbClr val="000000"/>
                            </a:solidFill>
                            <a:miter lim="800000"/>
                            <a:headEnd/>
                            <a:tailEnd/>
                          </a:ln>
                        </wps:spPr>
                        <wps:txbx>
                          <w:txbxContent>
                            <w:p w:rsidR="00862F6C" w:rsidRPr="009F2B03" w:rsidRDefault="00862F6C" w:rsidP="00753B86">
                              <w:pPr>
                                <w:spacing w:before="120"/>
                                <w:jc w:val="center"/>
                                <w:rPr>
                                  <w:rFonts w:asciiTheme="majorHAnsi" w:hAnsiTheme="majorHAnsi" w:cstheme="majorHAnsi"/>
                                  <w:sz w:val="18"/>
                                  <w:szCs w:val="18"/>
                                </w:rPr>
                              </w:pPr>
                              <w:r w:rsidRPr="009F2B03">
                                <w:rPr>
                                  <w:rFonts w:asciiTheme="majorHAnsi" w:hAnsiTheme="majorHAnsi" w:cstheme="majorHAnsi"/>
                                  <w:sz w:val="18"/>
                                  <w:szCs w:val="18"/>
                                </w:rPr>
                                <w:t>Cryostat isolated</w:t>
                              </w:r>
                            </w:p>
                            <w:p w:rsidR="00862F6C" w:rsidRPr="009F2B03" w:rsidRDefault="00862F6C" w:rsidP="00753B86">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8198" name="AutoShape 11954"/>
                        <wps:cNvCnPr>
                          <a:cxnSpLocks noChangeShapeType="1"/>
                        </wps:cNvCnPr>
                        <wps:spPr bwMode="auto">
                          <a:xfrm>
                            <a:off x="2897" y="4114"/>
                            <a:ext cx="0" cy="45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199" name="Rectangle 11955"/>
                        <wps:cNvSpPr>
                          <a:spLocks noChangeArrowheads="1"/>
                        </wps:cNvSpPr>
                        <wps:spPr bwMode="auto">
                          <a:xfrm>
                            <a:off x="2215" y="3580"/>
                            <a:ext cx="1345" cy="701"/>
                          </a:xfrm>
                          <a:prstGeom prst="rect">
                            <a:avLst/>
                          </a:prstGeom>
                          <a:solidFill>
                            <a:srgbClr val="FFFFFF"/>
                          </a:solidFill>
                          <a:ln w="9525">
                            <a:solidFill>
                              <a:srgbClr val="000000"/>
                            </a:solidFill>
                            <a:miter lim="800000"/>
                            <a:headEnd/>
                            <a:tailEnd/>
                          </a:ln>
                        </wps:spPr>
                        <wps:txbx>
                          <w:txbxContent>
                            <w:p w:rsidR="00862F6C" w:rsidRPr="009F2B03" w:rsidRDefault="00862F6C" w:rsidP="00753B86">
                              <w:pPr>
                                <w:spacing w:before="120"/>
                                <w:jc w:val="center"/>
                                <w:rPr>
                                  <w:rFonts w:asciiTheme="majorHAnsi" w:hAnsiTheme="majorHAnsi" w:cstheme="majorHAnsi"/>
                                  <w:sz w:val="18"/>
                                  <w:szCs w:val="18"/>
                                </w:rPr>
                              </w:pPr>
                              <w:r>
                                <w:rPr>
                                  <w:rFonts w:asciiTheme="majorHAnsi" w:hAnsiTheme="majorHAnsi" w:cstheme="majorHAnsi"/>
                                  <w:sz w:val="18"/>
                                  <w:szCs w:val="18"/>
                                </w:rPr>
                                <w:t>Stop</w:t>
                              </w:r>
                            </w:p>
                            <w:p w:rsidR="00862F6C" w:rsidRPr="009F2B03" w:rsidRDefault="00862F6C" w:rsidP="00753B86">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8200" name="AutoShape 11931"/>
                        <wps:cNvCnPr>
                          <a:cxnSpLocks noChangeShapeType="1"/>
                        </wps:cNvCnPr>
                        <wps:spPr bwMode="auto">
                          <a:xfrm rot="5400000">
                            <a:off x="3999" y="1575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01" name="AutoShape 6821"/>
                        <wps:cNvCnPr>
                          <a:cxnSpLocks noChangeShapeType="1"/>
                        </wps:cNvCnPr>
                        <wps:spPr bwMode="auto">
                          <a:xfrm>
                            <a:off x="2699" y="9989"/>
                            <a:ext cx="822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202" name="AutoShape 6822"/>
                        <wps:cNvCnPr>
                          <a:cxnSpLocks noChangeShapeType="1"/>
                        </wps:cNvCnPr>
                        <wps:spPr bwMode="auto">
                          <a:xfrm>
                            <a:off x="5291" y="9879"/>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03" name="AutoShape 6822"/>
                        <wps:cNvCnPr/>
                        <wps:spPr bwMode="auto">
                          <a:xfrm>
                            <a:off x="8291" y="9878"/>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04" name="AutoShape 6795"/>
                        <wps:cNvCnPr>
                          <a:cxnSpLocks noChangeShapeType="1"/>
                        </wps:cNvCnPr>
                        <wps:spPr bwMode="auto">
                          <a:xfrm>
                            <a:off x="6881" y="9669"/>
                            <a:ext cx="0" cy="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05" name="AutoShape 6796"/>
                        <wps:cNvCnPr>
                          <a:cxnSpLocks noChangeShapeType="1"/>
                        </wps:cNvCnPr>
                        <wps:spPr bwMode="auto">
                          <a:xfrm>
                            <a:off x="8838" y="807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06" name="AutoShape 6813"/>
                        <wps:cNvCnPr>
                          <a:cxnSpLocks noChangeShapeType="1"/>
                        </wps:cNvCnPr>
                        <wps:spPr bwMode="auto">
                          <a:xfrm>
                            <a:off x="8053" y="9319"/>
                            <a:ext cx="90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07" name="AutoShape 6814"/>
                        <wps:cNvCnPr>
                          <a:cxnSpLocks noChangeShapeType="1"/>
                        </wps:cNvCnPr>
                        <wps:spPr bwMode="auto">
                          <a:xfrm>
                            <a:off x="8407" y="9201"/>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36" name="Rectangle 6792"/>
                        <wps:cNvSpPr>
                          <a:spLocks noChangeArrowheads="1"/>
                        </wps:cNvSpPr>
                        <wps:spPr bwMode="auto">
                          <a:xfrm>
                            <a:off x="8196" y="6824"/>
                            <a:ext cx="1531" cy="765"/>
                          </a:xfrm>
                          <a:prstGeom prst="rect">
                            <a:avLst/>
                          </a:prstGeom>
                          <a:solidFill>
                            <a:srgbClr val="FFFFFF"/>
                          </a:solidFill>
                          <a:ln w="9525">
                            <a:solidFill>
                              <a:srgbClr val="000000"/>
                            </a:solidFill>
                            <a:miter lim="800000"/>
                            <a:headEnd/>
                            <a:tailEnd/>
                          </a:ln>
                        </wps:spPr>
                        <wps:txbx>
                          <w:txbxContent>
                            <w:p w:rsidR="00862F6C" w:rsidRPr="009F2B03" w:rsidRDefault="00862F6C" w:rsidP="000C5ECF">
                              <w:pPr>
                                <w:jc w:val="center"/>
                                <w:rPr>
                                  <w:rFonts w:asciiTheme="majorHAnsi" w:hAnsiTheme="majorHAnsi" w:cstheme="majorHAnsi"/>
                                  <w:sz w:val="18"/>
                                  <w:szCs w:val="18"/>
                                </w:rPr>
                              </w:pPr>
                              <w:r w:rsidRPr="009F2B03">
                                <w:rPr>
                                  <w:rFonts w:asciiTheme="majorHAnsi" w:hAnsiTheme="majorHAnsi" w:cstheme="majorHAnsi"/>
                                  <w:sz w:val="18"/>
                                  <w:szCs w:val="18"/>
                                </w:rPr>
                                <w:t>Pressure control</w:t>
                              </w:r>
                            </w:p>
                          </w:txbxContent>
                        </wps:txbx>
                        <wps:bodyPr rot="0" vert="horz" wrap="square" lIns="91440" tIns="45720" rIns="91440" bIns="45720" anchor="t" anchorCtr="0" upright="1">
                          <a:noAutofit/>
                        </wps:bodyPr>
                      </wps:wsp>
                      <wps:wsp>
                        <wps:cNvPr id="23137" name="AutoShape 6793"/>
                        <wps:cNvCnPr>
                          <a:cxnSpLocks noChangeShapeType="1"/>
                        </wps:cNvCnPr>
                        <wps:spPr bwMode="auto">
                          <a:xfrm rot="5400000" flipH="1">
                            <a:off x="7298" y="1564"/>
                            <a:ext cx="0" cy="6746"/>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138" name="Text Box 6823"/>
                        <wps:cNvSpPr txBox="1">
                          <a:spLocks noChangeArrowheads="1"/>
                        </wps:cNvSpPr>
                        <wps:spPr bwMode="auto">
                          <a:xfrm>
                            <a:off x="9592" y="7163"/>
                            <a:ext cx="1197" cy="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9F2B03" w:rsidRDefault="00862F6C" w:rsidP="000C5ECF">
                              <w:pPr>
                                <w:rPr>
                                  <w:rFonts w:asciiTheme="majorHAnsi" w:hAnsiTheme="majorHAnsi" w:cstheme="majorHAnsi"/>
                                  <w:sz w:val="18"/>
                                  <w:szCs w:val="18"/>
                                </w:rPr>
                              </w:pPr>
                              <w:r w:rsidRPr="009F2B03">
                                <w:rPr>
                                  <w:rFonts w:asciiTheme="majorHAnsi" w:hAnsiTheme="majorHAnsi" w:cstheme="majorHAnsi"/>
                                  <w:sz w:val="18"/>
                                  <w:szCs w:val="18"/>
                                </w:rPr>
                                <w:t>Not isolated</w:t>
                              </w:r>
                            </w:p>
                            <w:p w:rsidR="00862F6C" w:rsidRPr="009F2B03" w:rsidRDefault="00862F6C" w:rsidP="000C5ECF">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3139" name="AutoShape 6810"/>
                        <wps:cNvCnPr/>
                        <wps:spPr bwMode="auto">
                          <a:xfrm>
                            <a:off x="8047" y="6598"/>
                            <a:ext cx="0" cy="2721"/>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3141" name="AutoShape 11922"/>
                        <wps:cNvCnPr>
                          <a:cxnSpLocks noChangeShapeType="1"/>
                        </wps:cNvCnPr>
                        <wps:spPr bwMode="auto">
                          <a:xfrm>
                            <a:off x="7812" y="13648"/>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42" name="AutoShape 11936"/>
                        <wps:cNvCnPr>
                          <a:cxnSpLocks noChangeShapeType="1"/>
                        </wps:cNvCnPr>
                        <wps:spPr bwMode="auto">
                          <a:xfrm>
                            <a:off x="6441" y="15008"/>
                            <a:ext cx="147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43" name="AutoShape 11937"/>
                        <wps:cNvCnPr>
                          <a:cxnSpLocks noChangeShapeType="1"/>
                        </wps:cNvCnPr>
                        <wps:spPr bwMode="auto">
                          <a:xfrm>
                            <a:off x="7264" y="14899"/>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44" name="AutoShape 11917"/>
                        <wps:cNvCnPr/>
                        <wps:spPr bwMode="auto">
                          <a:xfrm>
                            <a:off x="9460" y="10627"/>
                            <a:ext cx="0" cy="28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45" name="AutoShape 11944"/>
                        <wps:cNvCnPr>
                          <a:cxnSpLocks noChangeShapeType="1"/>
                        </wps:cNvCnPr>
                        <wps:spPr bwMode="auto">
                          <a:xfrm>
                            <a:off x="7913" y="13459"/>
                            <a:ext cx="153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46" name="AutoShape 11945"/>
                        <wps:cNvCnPr>
                          <a:cxnSpLocks noChangeShapeType="1"/>
                        </wps:cNvCnPr>
                        <wps:spPr bwMode="auto">
                          <a:xfrm>
                            <a:off x="9223" y="13355"/>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47" name="AutoShape 6785"/>
                        <wps:cNvCnPr/>
                        <wps:spPr bwMode="auto">
                          <a:xfrm>
                            <a:off x="10680" y="4941"/>
                            <a:ext cx="0" cy="294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48" name="AutoShape 6785"/>
                        <wps:cNvCnPr/>
                        <wps:spPr bwMode="auto">
                          <a:xfrm>
                            <a:off x="5771" y="15340"/>
                            <a:ext cx="0" cy="39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49" name="AutoShape 6822"/>
                        <wps:cNvCnPr/>
                        <wps:spPr bwMode="auto">
                          <a:xfrm rot="-5400000">
                            <a:off x="10666" y="7464"/>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50" name="AutoShape 11938"/>
                        <wps:cNvCnPr/>
                        <wps:spPr bwMode="auto">
                          <a:xfrm>
                            <a:off x="1128" y="15747"/>
                            <a:ext cx="980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51" name="Oval 4825"/>
                        <wps:cNvSpPr>
                          <a:spLocks noChangeArrowheads="1"/>
                        </wps:cNvSpPr>
                        <wps:spPr bwMode="auto">
                          <a:xfrm>
                            <a:off x="2224" y="3506"/>
                            <a:ext cx="408" cy="406"/>
                          </a:xfrm>
                          <a:prstGeom prst="ellipse">
                            <a:avLst/>
                          </a:prstGeom>
                          <a:solidFill>
                            <a:srgbClr val="FFFFFF"/>
                          </a:solidFill>
                          <a:ln w="44450">
                            <a:solidFill>
                              <a:srgbClr val="4A7EBB"/>
                            </a:solidFill>
                            <a:round/>
                            <a:headEnd/>
                            <a:tailEnd/>
                          </a:ln>
                        </wps:spPr>
                        <wps:txbx>
                          <w:txbxContent>
                            <w:p w:rsidR="00862F6C" w:rsidRPr="00A87CE9" w:rsidRDefault="00862F6C" w:rsidP="00217365">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wps:wsp>
                        <wps:cNvPr id="23152" name="Oval 4826"/>
                        <wps:cNvSpPr>
                          <a:spLocks noChangeArrowheads="1"/>
                        </wps:cNvSpPr>
                        <wps:spPr bwMode="auto">
                          <a:xfrm>
                            <a:off x="3235" y="5623"/>
                            <a:ext cx="408" cy="406"/>
                          </a:xfrm>
                          <a:prstGeom prst="ellipse">
                            <a:avLst/>
                          </a:prstGeom>
                          <a:solidFill>
                            <a:srgbClr val="FFFFFF"/>
                          </a:solidFill>
                          <a:ln w="44450">
                            <a:solidFill>
                              <a:srgbClr val="4A7EBB"/>
                            </a:solidFill>
                            <a:round/>
                            <a:headEnd/>
                            <a:tailEnd/>
                          </a:ln>
                        </wps:spPr>
                        <wps:txbx>
                          <w:txbxContent>
                            <w:p w:rsidR="00862F6C" w:rsidRPr="00A87CE9" w:rsidRDefault="00862F6C" w:rsidP="00217365">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wps:wsp>
                        <wps:cNvPr id="23153" name="Oval 4827"/>
                        <wps:cNvSpPr>
                          <a:spLocks noChangeArrowheads="1"/>
                        </wps:cNvSpPr>
                        <wps:spPr bwMode="auto">
                          <a:xfrm>
                            <a:off x="3366" y="7502"/>
                            <a:ext cx="408" cy="406"/>
                          </a:xfrm>
                          <a:prstGeom prst="ellipse">
                            <a:avLst/>
                          </a:prstGeom>
                          <a:solidFill>
                            <a:srgbClr val="FFFFFF"/>
                          </a:solidFill>
                          <a:ln w="44450">
                            <a:solidFill>
                              <a:srgbClr val="4A7EBB"/>
                            </a:solidFill>
                            <a:round/>
                            <a:headEnd/>
                            <a:tailEnd/>
                          </a:ln>
                        </wps:spPr>
                        <wps:txbx>
                          <w:txbxContent>
                            <w:p w:rsidR="00862F6C" w:rsidRPr="00A87CE9" w:rsidRDefault="00862F6C" w:rsidP="00217365">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23154" name="Oval 4828"/>
                        <wps:cNvSpPr>
                          <a:spLocks noChangeArrowheads="1"/>
                        </wps:cNvSpPr>
                        <wps:spPr bwMode="auto">
                          <a:xfrm>
                            <a:off x="8195" y="7143"/>
                            <a:ext cx="408" cy="406"/>
                          </a:xfrm>
                          <a:prstGeom prst="ellipse">
                            <a:avLst/>
                          </a:prstGeom>
                          <a:solidFill>
                            <a:srgbClr val="FFFFFF"/>
                          </a:solidFill>
                          <a:ln w="44450">
                            <a:solidFill>
                              <a:srgbClr val="4A7EBB"/>
                            </a:solidFill>
                            <a:round/>
                            <a:headEnd/>
                            <a:tailEnd/>
                          </a:ln>
                        </wps:spPr>
                        <wps:txbx>
                          <w:txbxContent>
                            <w:p w:rsidR="00862F6C" w:rsidRPr="00A87CE9" w:rsidRDefault="00862F6C" w:rsidP="00217365">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23155" name="Oval 4829"/>
                        <wps:cNvSpPr>
                          <a:spLocks noChangeArrowheads="1"/>
                        </wps:cNvSpPr>
                        <wps:spPr bwMode="auto">
                          <a:xfrm>
                            <a:off x="8125" y="823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217365">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wps:wsp>
                        <wps:cNvPr id="23156" name="Oval 4830"/>
                        <wps:cNvSpPr>
                          <a:spLocks noChangeArrowheads="1"/>
                        </wps:cNvSpPr>
                        <wps:spPr bwMode="auto">
                          <a:xfrm>
                            <a:off x="1561" y="11242"/>
                            <a:ext cx="408" cy="406"/>
                          </a:xfrm>
                          <a:prstGeom prst="ellipse">
                            <a:avLst/>
                          </a:prstGeom>
                          <a:solidFill>
                            <a:srgbClr val="FFFFFF"/>
                          </a:solidFill>
                          <a:ln w="44450">
                            <a:solidFill>
                              <a:srgbClr val="4A7EBB"/>
                            </a:solidFill>
                            <a:round/>
                            <a:headEnd/>
                            <a:tailEnd/>
                          </a:ln>
                        </wps:spPr>
                        <wps:txbx>
                          <w:txbxContent>
                            <w:p w:rsidR="00862F6C" w:rsidRPr="00A87CE9" w:rsidRDefault="00862F6C" w:rsidP="00217365">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wps:wsp>
                        <wps:cNvPr id="23157" name="Oval 4831"/>
                        <wps:cNvSpPr>
                          <a:spLocks noChangeArrowheads="1"/>
                        </wps:cNvSpPr>
                        <wps:spPr bwMode="auto">
                          <a:xfrm>
                            <a:off x="1735" y="1317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217365">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23158" name="Oval 4832"/>
                        <wps:cNvSpPr>
                          <a:spLocks noChangeArrowheads="1"/>
                        </wps:cNvSpPr>
                        <wps:spPr bwMode="auto">
                          <a:xfrm>
                            <a:off x="7205" y="1281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217365">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23159" name="Oval 4833"/>
                        <wps:cNvSpPr>
                          <a:spLocks noChangeArrowheads="1"/>
                        </wps:cNvSpPr>
                        <wps:spPr bwMode="auto">
                          <a:xfrm>
                            <a:off x="7017" y="13785"/>
                            <a:ext cx="408" cy="406"/>
                          </a:xfrm>
                          <a:prstGeom prst="ellipse">
                            <a:avLst/>
                          </a:prstGeom>
                          <a:solidFill>
                            <a:srgbClr val="FFFFFF"/>
                          </a:solidFill>
                          <a:ln w="44450">
                            <a:solidFill>
                              <a:srgbClr val="4A7EBB"/>
                            </a:solidFill>
                            <a:round/>
                            <a:headEnd/>
                            <a:tailEnd/>
                          </a:ln>
                        </wps:spPr>
                        <wps:txbx>
                          <w:txbxContent>
                            <w:p w:rsidR="00862F6C" w:rsidRPr="00A87CE9" w:rsidRDefault="00862F6C" w:rsidP="00217365">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34" o:spid="_x0000_s5244" style="position:absolute;margin-left:-16.15pt;margin-top:7.35pt;width:493.25pt;height:637.5pt;z-index:274718208" coordorigin="1095,3506" coordsize="9865,1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">
                <v:shape id="Text Box 6779" o:spid="_x0000_s5245" type="#_x0000_t202" style="position:absolute;left:8254;top:7562;width:1922;height: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7sQA&#10;AADbAAAADwAAAGRycy9kb3ducmV2LnhtbESPQWvCQBSE7wX/w/IEb7qrtkXTbESUQk8tpip4e2Sf&#10;SWj2bchuTfrvuwWhx2FmvmHSzWAbcaPO1441zGcKBHHhTM2lhuPn63QFwgdkg41j0vBDHjbZ6CHF&#10;xLieD3TLQykihH2CGqoQ2kRKX1Rk0c9cSxy9q+sshii7UpoO+wi3jVwo9Swt1hwXKmxpV1HxlX9b&#10;Daf36+X8qD7KvX1qezcoyXYttZ6Mh+0LiEBD+A/f229Gw3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nF+7EAAAA2wAAAA8AAAAAAAAAAAAAAAAAmAIAAGRycy9k&#10;b3ducmV2LnhtbFBLBQYAAAAABAAEAPUAAACJAwAAAAA=&#10;" filled="f" stroked="f">
                  <v:textbox>
                    <w:txbxContent>
                      <w:p w:rsidR="00862F6C" w:rsidRDefault="00862F6C" w:rsidP="00405695">
                        <w:pPr>
                          <w:rPr>
                            <w:rFonts w:asciiTheme="majorHAnsi" w:hAnsiTheme="majorHAnsi" w:cstheme="majorHAnsi"/>
                            <w:sz w:val="18"/>
                            <w:szCs w:val="18"/>
                          </w:rPr>
                        </w:pPr>
                        <w:r w:rsidRPr="009F2B03">
                          <w:rPr>
                            <w:rFonts w:asciiTheme="majorHAnsi" w:hAnsiTheme="majorHAnsi" w:cstheme="majorHAnsi"/>
                            <w:sz w:val="18"/>
                            <w:szCs w:val="18"/>
                          </w:rPr>
                          <w:t xml:space="preserve">PT660 &gt; </w:t>
                        </w:r>
                        <w:r>
                          <w:rPr>
                            <w:rFonts w:asciiTheme="majorHAnsi" w:hAnsiTheme="majorHAnsi" w:cstheme="majorHAnsi"/>
                            <w:sz w:val="18"/>
                            <w:szCs w:val="18"/>
                          </w:rPr>
                          <w:t>PT660Maxi</w:t>
                        </w:r>
                      </w:p>
                      <w:p w:rsidR="00862F6C" w:rsidRDefault="00862F6C" w:rsidP="00405695">
                        <w:pPr>
                          <w:rPr>
                            <w:rFonts w:asciiTheme="majorHAnsi" w:hAnsiTheme="majorHAnsi" w:cstheme="majorHAnsi"/>
                            <w:sz w:val="18"/>
                            <w:szCs w:val="18"/>
                          </w:rPr>
                        </w:pPr>
                        <w:r>
                          <w:rPr>
                            <w:rFonts w:asciiTheme="majorHAnsi" w:hAnsiTheme="majorHAnsi" w:cstheme="majorHAnsi"/>
                            <w:sz w:val="18"/>
                            <w:szCs w:val="18"/>
                          </w:rPr>
                          <w:t>OR</w:t>
                        </w:r>
                      </w:p>
                      <w:p w:rsidR="00862F6C" w:rsidRPr="009F2B03" w:rsidRDefault="00862F6C" w:rsidP="00405695">
                        <w:pPr>
                          <w:rPr>
                            <w:rFonts w:asciiTheme="majorHAnsi" w:hAnsiTheme="majorHAnsi" w:cstheme="majorHAnsi"/>
                            <w:sz w:val="18"/>
                            <w:szCs w:val="18"/>
                          </w:rPr>
                        </w:pPr>
                        <w:r>
                          <w:rPr>
                            <w:rFonts w:asciiTheme="majorHAnsi" w:hAnsiTheme="majorHAnsi" w:cstheme="majorHAnsi"/>
                            <w:sz w:val="18"/>
                            <w:szCs w:val="18"/>
                          </w:rPr>
                          <w:t>PT681&gt; PT660Maxi</w:t>
                        </w:r>
                      </w:p>
                    </w:txbxContent>
                  </v:textbox>
                </v:shape>
                <v:shape id="Text Box 6780" o:spid="_x0000_s5246" type="#_x0000_t202" style="position:absolute;left:6645;top:9036;width:1593;height: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rsidR="00862F6C" w:rsidRPr="009F2B03" w:rsidRDefault="00862F6C" w:rsidP="00405695">
                        <w:pPr>
                          <w:rPr>
                            <w:rFonts w:asciiTheme="majorHAnsi" w:hAnsiTheme="majorHAnsi" w:cstheme="majorHAnsi"/>
                            <w:sz w:val="18"/>
                            <w:szCs w:val="18"/>
                          </w:rPr>
                        </w:pPr>
                        <w:r>
                          <w:rPr>
                            <w:rFonts w:asciiTheme="majorHAnsi" w:hAnsiTheme="majorHAnsi" w:cstheme="majorHAnsi"/>
                            <w:sz w:val="18"/>
                            <w:szCs w:val="18"/>
                          </w:rPr>
                          <w:t>Alarm validated</w:t>
                        </w:r>
                      </w:p>
                      <w:p w:rsidR="00862F6C" w:rsidRPr="009F2B03" w:rsidRDefault="00862F6C" w:rsidP="00405695">
                        <w:pPr>
                          <w:rPr>
                            <w:rFonts w:asciiTheme="majorHAnsi" w:hAnsiTheme="majorHAnsi" w:cstheme="majorHAnsi"/>
                            <w:sz w:val="18"/>
                            <w:szCs w:val="18"/>
                          </w:rPr>
                        </w:pPr>
                      </w:p>
                    </w:txbxContent>
                  </v:textbox>
                </v:shape>
                <v:shape id="Text Box 6784" o:spid="_x0000_s5247" type="#_x0000_t202" style="position:absolute;left:3942;top:6127;width:2957;height: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MEhcMA&#10;AADbAAAADwAAAGRycy9kb3ducmV2LnhtbESP3WrCQBSE7wu+w3IEb4purI22qatUocXbqA9wzB6T&#10;0OzZkF3z8/ZdQfBymJlvmPW2N5VoqXGlZQXzWQSCOLO65FzB+fQz/QDhPLLGyjIpGMjBdjN6WWOi&#10;bccptUefiwBhl6CCwvs6kdJlBRl0M1sTB+9qG4M+yCaXusEuwE0l36JoKQ2WHBYKrGlfUPZ3vBkF&#10;10P3Gn92l19/XqXvyx2Wq4sdlJqM++8vEJ56/ww/2getYBHD/Uv4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MEhcMAAADbAAAADwAAAAAAAAAAAAAAAACYAgAAZHJzL2Rv&#10;d25yZXYueG1sUEsFBgAAAAAEAAQA9QAAAIgDAAAAAA==&#10;" stroked="f">
                  <v:textbox>
                    <w:txbxContent>
                      <w:p w:rsidR="00862F6C" w:rsidRPr="009F2B03" w:rsidRDefault="00862F6C" w:rsidP="00405695">
                        <w:pPr>
                          <w:rPr>
                            <w:rFonts w:asciiTheme="majorHAnsi" w:hAnsiTheme="majorHAnsi" w:cstheme="majorHAnsi"/>
                            <w:sz w:val="18"/>
                            <w:szCs w:val="18"/>
                          </w:rPr>
                        </w:pPr>
                        <w:r w:rsidRPr="009F2B03">
                          <w:rPr>
                            <w:rFonts w:asciiTheme="majorHAnsi" w:hAnsiTheme="majorHAnsi" w:cstheme="majorHAnsi"/>
                            <w:sz w:val="18"/>
                            <w:szCs w:val="18"/>
                          </w:rPr>
                          <w:t xml:space="preserve">Cryostat </w:t>
                        </w:r>
                        <w:r>
                          <w:rPr>
                            <w:rFonts w:asciiTheme="majorHAnsi" w:hAnsiTheme="majorHAnsi" w:cstheme="majorHAnsi"/>
                            <w:sz w:val="18"/>
                            <w:szCs w:val="18"/>
                          </w:rPr>
                          <w:t>isolated</w:t>
                        </w:r>
                      </w:p>
                    </w:txbxContent>
                  </v:textbox>
                </v:shape>
                <v:shape id="AutoShape 6785" o:spid="_x0000_s5248" type="#_x0000_t32" style="position:absolute;left:3843;top:5917;width:0;height:1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nrMsQAAADbAAAADwAAAGRycy9kb3ducmV2LnhtbESPQWsCMRSE74L/ITzBi9SsSqVsjbIV&#10;BBU8aNv76+Z1E7p52W6irv/eFIQeh5n5hlmsOleLC7XBelYwGWcgiEuvLVcKPt43Ty8gQkTWWHsm&#10;BTcKsFr2ewvMtb/ykS6nWIkE4ZCjAhNjk0sZSkMOw9g3xMn79q3DmGRbSd3iNcFdLadZNpcOLacF&#10;gw2tDZU/p7NTcNhN3oovY3f74689PG+K+lyNPpUaDrriFUSkLv6HH+2tVjCbw9+X9AP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GesyxAAAANsAAAAPAAAAAAAAAAAA&#10;AAAAAKECAABkcnMvZG93bnJldi54bWxQSwUGAAAAAAQABAD5AAAAkgMAAAAA&#10;"/>
                <v:shape id="AutoShape 6786" o:spid="_x0000_s5249" type="#_x0000_t32" style="position:absolute;left:3814;top:6521;width:51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Text Box 6788" o:spid="_x0000_s5250" type="#_x0000_t202" style="position:absolute;left:4457;top:6714;width:3402;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TcsMIA&#10;AADbAAAADwAAAGRycy9kb3ducmV2LnhtbERPy2oCMRTdC/5DuEI30slYy6ijUUqhxe58lHZ7mdx5&#10;4ORmmqTj9O+bheDycN6b3WBa0ZPzjWUFsyQFQVxY3XCl4PP89rgE4QOyxtYyKfgjD7vteLTBXNsr&#10;H6k/hUrEEPY5KqhD6HIpfVGTQZ/YjjhypXUGQ4SuktrhNYabVj6laSYNNhwbauzotabicvo1CpbP&#10;+/7bf8wPX0VWtqswXfTvP06ph8nwsgYRaAh38c291wrmcWz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NywwgAAANsAAAAPAAAAAAAAAAAAAAAAAJgCAABkcnMvZG93&#10;bnJldi54bWxQSwUGAAAAAAQABAD1AAAAhwMAAAAA&#10;">
                  <v:textbox>
                    <w:txbxContent>
                      <w:p w:rsidR="00862F6C" w:rsidRPr="009F2B03" w:rsidRDefault="00862F6C" w:rsidP="00405695">
                        <w:pPr>
                          <w:rPr>
                            <w:rFonts w:asciiTheme="majorHAnsi" w:hAnsiTheme="majorHAnsi" w:cstheme="majorHAnsi"/>
                            <w:sz w:val="18"/>
                            <w:szCs w:val="18"/>
                          </w:rPr>
                        </w:pPr>
                        <w:r>
                          <w:rPr>
                            <w:rFonts w:asciiTheme="majorHAnsi" w:hAnsiTheme="majorHAnsi" w:cstheme="majorHAnsi"/>
                            <w:sz w:val="18"/>
                            <w:szCs w:val="18"/>
                          </w:rPr>
                          <w:t>Close Switch Valves “Cryostat 4K circuit”</w:t>
                        </w:r>
                      </w:p>
                      <w:p w:rsidR="00862F6C" w:rsidRPr="009F2B03" w:rsidRDefault="00862F6C" w:rsidP="00405695">
                        <w:pPr>
                          <w:rPr>
                            <w:rFonts w:asciiTheme="majorHAnsi" w:hAnsiTheme="majorHAnsi" w:cstheme="majorHAnsi"/>
                            <w:sz w:val="18"/>
                            <w:szCs w:val="18"/>
                          </w:rPr>
                        </w:pPr>
                        <w:r>
                          <w:rPr>
                            <w:rFonts w:asciiTheme="majorHAnsi" w:hAnsiTheme="majorHAnsi" w:cstheme="majorHAnsi"/>
                            <w:sz w:val="18"/>
                            <w:szCs w:val="18"/>
                          </w:rPr>
                          <w:t>Close Switch Valves “Magnet 4K circuit”</w:t>
                        </w:r>
                      </w:p>
                      <w:p w:rsidR="00862F6C" w:rsidRPr="009F2B03" w:rsidRDefault="00862F6C" w:rsidP="00405695">
                        <w:pPr>
                          <w:rPr>
                            <w:rFonts w:asciiTheme="majorHAnsi" w:hAnsiTheme="majorHAnsi" w:cstheme="majorHAnsi"/>
                            <w:sz w:val="18"/>
                            <w:szCs w:val="18"/>
                          </w:rPr>
                        </w:pPr>
                        <w:r>
                          <w:rPr>
                            <w:rFonts w:asciiTheme="majorHAnsi" w:hAnsiTheme="majorHAnsi" w:cstheme="majorHAnsi"/>
                            <w:sz w:val="18"/>
                            <w:szCs w:val="18"/>
                          </w:rPr>
                          <w:t>Close FV640, FV641, FV642, FV643, FV587</w:t>
                        </w:r>
                      </w:p>
                      <w:p w:rsidR="00862F6C" w:rsidRPr="009F2B03" w:rsidRDefault="00862F6C" w:rsidP="00405695">
                        <w:pPr>
                          <w:rPr>
                            <w:rFonts w:asciiTheme="majorHAnsi" w:hAnsiTheme="majorHAnsi" w:cstheme="majorHAnsi"/>
                            <w:sz w:val="18"/>
                            <w:szCs w:val="18"/>
                          </w:rPr>
                        </w:pPr>
                        <w:r>
                          <w:rPr>
                            <w:rFonts w:asciiTheme="majorHAnsi" w:hAnsiTheme="majorHAnsi" w:cstheme="majorHAnsi"/>
                            <w:sz w:val="18"/>
                            <w:szCs w:val="18"/>
                          </w:rPr>
                          <w:t>Close FV582</w:t>
                        </w:r>
                      </w:p>
                    </w:txbxContent>
                  </v:textbox>
                </v:shape>
                <v:shape id="Text Box 6790" o:spid="_x0000_s5251" type="#_x0000_t202" style="position:absolute;left:5510;top:5073;width:3361;height:1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h5K8QA&#10;AADbAAAADwAAAGRycy9kb3ducmV2LnhtbESPT2sCMRTE74LfITzBi9SsWqxujVKEFnvzH/b62Dx3&#10;Fzcv2ySu67c3hYLHYWZ+wyxWralEQ86XlhWMhgkI4szqknMFx8PnywyED8gaK8uk4E4eVstuZ4Gp&#10;tjfeUbMPuYgQ9ikqKEKoUyl9VpBBP7Q1cfTO1hkMUbpcaoe3CDeVHCfJVBosOS4UWNO6oOyyvxoF&#10;s9dN8+O/J9tTNj1X8zB4a75+nVL9XvvxDiJQG57h//ZGK5jM4e9L/AF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4eSvEAAAA2wAAAA8AAAAAAAAAAAAAAAAAmAIAAGRycy9k&#10;b3ducmV2LnhtbFBLBQYAAAAABAAEAPUAAACJAwAAAAA=&#10;">
                  <v:textbox>
                    <w:txbxContent>
                      <w:p w:rsidR="00862F6C" w:rsidRDefault="00862F6C" w:rsidP="00405695">
                        <w:pPr>
                          <w:rPr>
                            <w:rFonts w:asciiTheme="majorHAnsi" w:hAnsiTheme="majorHAnsi" w:cstheme="majorHAnsi"/>
                            <w:sz w:val="18"/>
                            <w:szCs w:val="18"/>
                          </w:rPr>
                        </w:pPr>
                        <w:r>
                          <w:rPr>
                            <w:rFonts w:asciiTheme="majorHAnsi" w:hAnsiTheme="majorHAnsi" w:cstheme="majorHAnsi"/>
                            <w:sz w:val="18"/>
                            <w:szCs w:val="18"/>
                          </w:rPr>
                          <w:t xml:space="preserve">Open </w:t>
                        </w:r>
                        <w:r w:rsidRPr="009F2B03">
                          <w:rPr>
                            <w:rFonts w:asciiTheme="majorHAnsi" w:hAnsiTheme="majorHAnsi" w:cstheme="majorHAnsi"/>
                            <w:sz w:val="18"/>
                            <w:szCs w:val="18"/>
                          </w:rPr>
                          <w:t>CV581, CV583</w:t>
                        </w:r>
                      </w:p>
                      <w:p w:rsidR="00862F6C" w:rsidRPr="009F2B03" w:rsidRDefault="00862F6C" w:rsidP="00284045">
                        <w:pPr>
                          <w:rPr>
                            <w:rFonts w:asciiTheme="majorHAnsi" w:hAnsiTheme="majorHAnsi" w:cstheme="majorHAnsi"/>
                            <w:sz w:val="18"/>
                            <w:szCs w:val="18"/>
                          </w:rPr>
                        </w:pPr>
                        <w:r>
                          <w:rPr>
                            <w:rFonts w:asciiTheme="majorHAnsi" w:hAnsiTheme="majorHAnsi" w:cstheme="majorHAnsi"/>
                            <w:sz w:val="18"/>
                            <w:szCs w:val="18"/>
                          </w:rPr>
                          <w:t>Open Switch Valves “Cryostat 4K circuit”</w:t>
                        </w:r>
                      </w:p>
                      <w:p w:rsidR="00862F6C" w:rsidRDefault="00862F6C" w:rsidP="00284045">
                        <w:pPr>
                          <w:rPr>
                            <w:rFonts w:asciiTheme="majorHAnsi" w:hAnsiTheme="majorHAnsi" w:cstheme="majorHAnsi"/>
                            <w:sz w:val="18"/>
                            <w:szCs w:val="18"/>
                          </w:rPr>
                        </w:pPr>
                        <w:r>
                          <w:rPr>
                            <w:rFonts w:asciiTheme="majorHAnsi" w:hAnsiTheme="majorHAnsi" w:cstheme="majorHAnsi"/>
                            <w:sz w:val="18"/>
                            <w:szCs w:val="18"/>
                          </w:rPr>
                          <w:t>Open Switch Valves “Magnet 4K circuit”</w:t>
                        </w:r>
                      </w:p>
                      <w:p w:rsidR="00862F6C" w:rsidRPr="009F2B03" w:rsidRDefault="00862F6C" w:rsidP="00284045">
                        <w:pPr>
                          <w:rPr>
                            <w:rFonts w:asciiTheme="majorHAnsi" w:hAnsiTheme="majorHAnsi" w:cstheme="majorHAnsi"/>
                            <w:sz w:val="18"/>
                            <w:szCs w:val="18"/>
                          </w:rPr>
                        </w:pPr>
                      </w:p>
                    </w:txbxContent>
                  </v:textbox>
                </v:shape>
                <v:shape id="AutoShape 6791" o:spid="_x0000_s5252" type="#_x0000_t32" style="position:absolute;left:9829;top:7020;width:0;height:1701;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9bG8MAAADbAAAADwAAAGRycy9kb3ducmV2LnhtbERPy2oCMRTdC/2HcAtuRDMVqzI1ShHF&#10;Ftz4AHV3O7nODE5uhiTq+PfNQnB5OO/JrDGVuJHzpWUFH70EBHFmdcm5gv1u2R2D8AFZY2WZFDzI&#10;w2z61ppgqu2dN3TbhlzEEPYpKihCqFMpfVaQQd+zNXHkztYZDBG6XGqH9xhuKtlPkqE0WHJsKLCm&#10;eUHZZXs1Cn5dlXUOi9Pocv47rtaP6ycdFyel2u/N9xeIQE14iZ/uH61gENfHL/EHyO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PWxvDAAAA2wAAAA8AAAAAAAAAAAAA&#10;AAAAoQIAAGRycy9kb3ducmV2LnhtbFBLBQYAAAAABAAEAPkAAACRAwAAAAA=&#10;"/>
                <v:shape id="Text Box 6798" o:spid="_x0000_s5253" type="#_x0000_t202" style="position:absolute;left:3943;top:4578;width:1416;height: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ff8IA&#10;AADbAAAADwAAAGRycy9kb3ducmV2LnhtbESPQYvCMBSE78L+h/CEvWmiqGjXKIuy4ElRd4W9PZpn&#10;W2xeShNt/fdGEDwOM/MNM1+2thQ3qn3hWMOgr0AQp84UnGn4Pf70piB8QDZYOiYNd/KwXHx05pgY&#10;1/CeboeQiQhhn6CGPIQqkdKnOVn0fVcRR+/saoshyjqTpsYmwm0ph0pNpMWC40KOFa1ySi+Hq9Xw&#10;tz3/n0Zql63tuGpcqyTbmdT6s9t+f4EI1IZ3+NXeGA2jA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19/wgAAANsAAAAPAAAAAAAAAAAAAAAAAJgCAABkcnMvZG93&#10;bnJldi54bWxQSwUGAAAAAAQABAD1AAAAhwMAAAAA&#10;" filled="f" stroked="f">
                  <v:textbox>
                    <w:txbxContent>
                      <w:p w:rsidR="00862F6C" w:rsidRPr="009F2B03" w:rsidRDefault="00862F6C" w:rsidP="00405695">
                        <w:pPr>
                          <w:rPr>
                            <w:rFonts w:asciiTheme="majorHAnsi" w:hAnsiTheme="majorHAnsi" w:cstheme="majorHAnsi"/>
                            <w:sz w:val="18"/>
                            <w:szCs w:val="18"/>
                          </w:rPr>
                        </w:pPr>
                        <w:r>
                          <w:rPr>
                            <w:rFonts w:asciiTheme="majorHAnsi" w:hAnsiTheme="majorHAnsi" w:cstheme="majorHAnsi"/>
                            <w:sz w:val="18"/>
                            <w:szCs w:val="18"/>
                          </w:rPr>
                          <w:t>Magnet</w:t>
                        </w:r>
                      </w:p>
                      <w:p w:rsidR="00862F6C" w:rsidRPr="009F2B03" w:rsidRDefault="00862F6C" w:rsidP="00405695">
                        <w:pPr>
                          <w:rPr>
                            <w:rFonts w:asciiTheme="majorHAnsi" w:hAnsiTheme="majorHAnsi" w:cstheme="majorHAnsi"/>
                            <w:sz w:val="18"/>
                            <w:szCs w:val="18"/>
                          </w:rPr>
                        </w:pPr>
                      </w:p>
                    </w:txbxContent>
                  </v:textbox>
                </v:shape>
                <v:shape id="AutoShape 6807" o:spid="_x0000_s5254" type="#_x0000_t32" style="position:absolute;left:3703;top:3915;width:72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G0dMIAAADbAAAADwAAAGRycy9kb3ducmV2LnhtbESPzYvCMBTE74L/Q3gL3my6IiJdo/iB&#10;4tWPy94ezdu2bPNSk9hW/3qzsOBxmJnfMItVb2rRkvOVZQWfSQqCOLe64kLB9bIfz0H4gKyxtkwK&#10;HuRhtRwOFphp2/GJ2nMoRISwz1BBGUKTSenzkgz6xDbE0fuxzmCI0hVSO+wi3NRykqYzabDiuFBi&#10;Q9uS8t/z3Sg4Iabfh3B71ht30O2j2e276UWp0Ue//gIRqA/v8H/7qBVMJ/D3Jf4AuX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oG0dMIAAADbAAAADwAAAAAAAAAAAAAA&#10;AAChAgAAZHJzL2Rvd25yZXYueG1sUEsFBgAAAAAEAAQA+QAAAJADAAAAAA==&#10;" strokeweight=".5pt">
                  <v:stroke startarrow="block"/>
                </v:shape>
                <v:shape id="AutoShape 6809" o:spid="_x0000_s5255" type="#_x0000_t32" style="position:absolute;left:2261;top:4553;width:0;height:66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g718UAAADbAAAADwAAAGRycy9kb3ducmV2LnhtbESPQWsCMRSE7wX/Q3iCl1KzWi1lNcpW&#10;EFTwoG3vz83rJnTzst1E3f77piB4HGbmG2a+7FwtLtQG61nBaJiBIC69tlwp+HhfP72CCBFZY+2Z&#10;FPxSgOWi9zDHXPsrH+hyjJVIEA45KjAxNrmUoTTkMAx9Q5y8L986jEm2ldQtXhPc1XKcZS/SoeW0&#10;YLChlaHy+3h2Cvbb0VtxMna7O/zY/XRd1Ofq8VOpQb8rZiAidfEevrU3WsHkG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Gg718UAAADbAAAADwAAAAAAAAAA&#10;AAAAAAChAgAAZHJzL2Rvd25yZXYueG1sUEsFBgAAAAAEAAQA+QAAAJMDAAAAAA==&#10;"/>
                <v:shape id="AutoShape 6810" o:spid="_x0000_s5256" type="#_x0000_t32" style="position:absolute;left:8955;top:6516;width:0;height:31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Gjo8QAAADbAAAADwAAAGRycy9kb3ducmV2LnhtbESPQWsCMRSE74L/ITzBi9SsYkvZGmUr&#10;CCp40Lb3183rJnTzst1EXf+9EQoeh5n5hpkvO1eLM7XBelYwGWcgiEuvLVcKPj/WT68gQkTWWHsm&#10;BVcKsFz0e3PMtb/wgc7HWIkE4ZCjAhNjk0sZSkMOw9g3xMn78a3DmGRbSd3iJcFdLadZ9iIdWk4L&#10;BhtaGSp/jyenYL+dvBffxm53hz+7f14X9akafSk1HHTFG4hIXXyE/9sbrWA2g/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gaOjxAAAANsAAAAPAAAAAAAAAAAA&#10;AAAAAKECAABkcnMvZG93bnJldi54bWxQSwUGAAAAAAQABAD5AAAAkgMAAAAA&#10;"/>
                <v:shape id="AutoShape 6815" o:spid="_x0000_s5257" type="#_x0000_t32" style="position:absolute;left:3846;top:9682;width:510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0GOMUAAADbAAAADwAAAGRycy9kb3ducmV2LnhtbESPQWsCMRSE7wX/Q3hCL6VmlVrK1iir&#10;IFTBg9v2/rp5boKbl3UTdfvvTaHgcZiZb5jZoneNuFAXrGcF41EGgrjy2nKt4Otz/fwGIkRkjY1n&#10;UvBLARbzwcMMc+2vvKdLGWuRIBxyVGBibHMpQ2XIYRj5ljh5B985jEl2tdQdXhPcNXKSZa/SoeW0&#10;YLCllaHqWJ6dgt1mvCx+jN1s9ye7m66L5lw/fSv1OOyLdxCR+ngP/7c/tIKXKf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M0GOMUAAADbAAAADwAAAAAAAAAA&#10;AAAAAAChAgAAZHJzL2Rvd25yZXYueG1sUEsFBgAAAAAEAAQA+QAAAJMDAAAAAA==&#10;"/>
                <v:shape id="Text Box 6817" o:spid="_x0000_s5258" type="#_x0000_t202" style="position:absolute;left:8407;top:10022;width:766;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862F6C" w:rsidRPr="009F2B03" w:rsidRDefault="00862F6C" w:rsidP="00405695">
                        <w:pPr>
                          <w:rPr>
                            <w:rFonts w:asciiTheme="majorHAnsi" w:hAnsiTheme="majorHAnsi" w:cstheme="majorHAnsi"/>
                            <w:sz w:val="18"/>
                            <w:szCs w:val="18"/>
                          </w:rPr>
                        </w:pPr>
                        <w:r w:rsidRPr="009F2B03">
                          <w:rPr>
                            <w:rFonts w:asciiTheme="majorHAnsi" w:hAnsiTheme="majorHAnsi" w:cstheme="majorHAnsi"/>
                            <w:sz w:val="18"/>
                            <w:szCs w:val="18"/>
                          </w:rPr>
                          <w:t>Stop</w:t>
                        </w:r>
                      </w:p>
                      <w:p w:rsidR="00862F6C" w:rsidRPr="009F2B03" w:rsidRDefault="00862F6C" w:rsidP="00405695">
                        <w:pPr>
                          <w:rPr>
                            <w:rFonts w:asciiTheme="majorHAnsi" w:hAnsiTheme="majorHAnsi" w:cstheme="majorHAnsi"/>
                            <w:sz w:val="18"/>
                            <w:szCs w:val="18"/>
                          </w:rPr>
                        </w:pPr>
                      </w:p>
                    </w:txbxContent>
                  </v:textbox>
                </v:shape>
                <v:shape id="AutoShape 6818" o:spid="_x0000_s5259" type="#_x0000_t32" style="position:absolute;left:2692;top:4930;width:10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olNMQAAADbAAAADwAAAGRycy9kb3ducmV2LnhtbESPQWsCMRSE74L/ITzBW80qxcpqFBWK&#10;rcWD2+r5sXndXbp5WZOoq7++KRQ8DjPzDTNbtKYWF3K+sqxgOEhAEOdWV1wo+Pp8fZqA8AFZY22Z&#10;FNzIw2Le7cww1fbKe7pkoRARwj5FBWUITSqlz0sy6Ae2IY7et3UGQ5SukNrhNcJNLUdJMpYGK44L&#10;JTa0Lin/yc5GwfajqUanzc6914GOmb4fVpvhQal+r11OQQRqwyP8337TCp5f4O9L/AFy/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uiU0xAAAANsAAAAPAAAAAAAAAAAA&#10;AAAAAKECAABkcnMvZG93bnJldi54bWxQSwUGAAAAAAQABAD5AAAAkgMAAAAA&#10;" strokeweight=".5pt">
                  <v:stroke endarrow="block"/>
                </v:shape>
                <v:shape id="AutoShape 6819" o:spid="_x0000_s5260" type="#_x0000_t32" style="position:absolute;left:2696;top:4931;width:0;height:5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MzfcEAAADbAAAADwAAAGRycy9kb3ducmV2LnhtbERPTWsCMRC9F/wPYYReimYtKGU1yloQ&#10;quBBrfdxM26Cm8m6ibr+++ZQ8Ph437NF52pxpzZYzwpGwwwEcem15UrB72E1+AIRIrLG2jMpeFKA&#10;xbz3NsNc+wfv6L6PlUghHHJUYGJscilDachhGPqGOHFn3zqMCbaV1C0+Urir5WeWTaRDy6nBYEPf&#10;hsrL/uYUbNejZXEydr3ZXe12vCrqW/VxVOq93xVTEJG6+BL/u3+0gnFan76kHyDn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zN9wQAAANsAAAAPAAAAAAAAAAAAAAAA&#10;AKECAABkcnMvZG93bnJldi54bWxQSwUGAAAAAAQABAD5AAAAjwMAAAAA&#10;"/>
                <v:shape id="Text Box 6823" o:spid="_x0000_s5261" type="#_x0000_t202" style="position:absolute;left:5496;top:10013;width:1403;height: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JosMA&#10;AADbAAAADwAAAGRycy9kb3ducmV2LnhtbESPzWrDMBCE74W8g9hAb7XkkpTEsWJCS6CnluYPclus&#10;jW1irYylxu7bV4VCjsPMfMPkxWhbcaPeN441pIkCQVw603Cl4bDfPi1A+IBssHVMGn7IQ7GePOSY&#10;GTfwF912oRIRwj5DDXUIXSalL2uy6BPXEUfv4nqLIcq+kqbHIcJtK5+VepEWG44LNXb0WlN53X1b&#10;DcePy/k0U5/Vm513gxuVZLuUWj9Ox8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JosMAAADbAAAADwAAAAAAAAAAAAAAAACYAgAAZHJzL2Rv&#10;d25yZXYueG1sUEsFBgAAAAAEAAQA9QAAAIgDAAAAAA==&#10;" filled="f" stroked="f">
                  <v:textbox>
                    <w:txbxContent>
                      <w:p w:rsidR="00862F6C" w:rsidRPr="009F2B03" w:rsidRDefault="00862F6C" w:rsidP="00405695">
                        <w:pPr>
                          <w:rPr>
                            <w:rFonts w:asciiTheme="majorHAnsi" w:hAnsiTheme="majorHAnsi" w:cstheme="majorHAnsi"/>
                            <w:sz w:val="18"/>
                            <w:szCs w:val="18"/>
                          </w:rPr>
                        </w:pPr>
                        <w:r w:rsidRPr="009F2B03">
                          <w:rPr>
                            <w:rFonts w:asciiTheme="majorHAnsi" w:hAnsiTheme="majorHAnsi" w:cstheme="majorHAnsi"/>
                            <w:sz w:val="18"/>
                            <w:szCs w:val="18"/>
                          </w:rPr>
                          <w:t>Not isolated</w:t>
                        </w:r>
                      </w:p>
                      <w:p w:rsidR="00862F6C" w:rsidRPr="009F2B03" w:rsidRDefault="00862F6C" w:rsidP="00405695">
                        <w:pPr>
                          <w:rPr>
                            <w:rFonts w:asciiTheme="majorHAnsi" w:hAnsiTheme="majorHAnsi" w:cstheme="majorHAnsi"/>
                            <w:sz w:val="18"/>
                            <w:szCs w:val="18"/>
                          </w:rPr>
                        </w:pPr>
                      </w:p>
                    </w:txbxContent>
                  </v:textbox>
                </v:shape>
                <v:shape id="AutoShape 6783" o:spid="_x0000_s5262" type="#_x0000_t32" style="position:absolute;left:3728;top:6301;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0IkcQAAADbAAAADwAAAGRycy9kb3ducmV2LnhtbESPT2sCMRTE74LfITzBi9SsgkW2RlkL&#10;ghY8+O/+unndBDcv203U7bdvCgWPw8z8hlmsOleLO7XBelYwGWcgiEuvLVcKzqfNyxxEiMgaa8+k&#10;4IcCrJb93gJz7R98oPsxViJBOOSowMTY5FKG0pDDMPYNcfK+fOswJtlWUrf4SHBXy2mWvUqHltOC&#10;wYbeDZXX480p2O8m6+LT2N3H4dvuZ5uivlWji1LDQVe8gYjUxWf4v73VCmZT+PuSf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QiRxAAAANsAAAAPAAAAAAAAAAAA&#10;AAAAAKECAABkcnMvZG93bnJldi54bWxQSwUGAAAAAAQABAD5AAAAkgMAAAAA&#10;"/>
                <v:shape id="Text Box 11909" o:spid="_x0000_s5263" type="#_x0000_t202" style="position:absolute;left:6549;top:14595;width:1593;height: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862F6C" w:rsidRPr="009F2B03" w:rsidRDefault="00862F6C" w:rsidP="002B4601">
                        <w:pPr>
                          <w:rPr>
                            <w:rFonts w:asciiTheme="majorHAnsi" w:hAnsiTheme="majorHAnsi" w:cstheme="majorHAnsi"/>
                            <w:sz w:val="18"/>
                            <w:szCs w:val="18"/>
                          </w:rPr>
                        </w:pPr>
                        <w:r>
                          <w:rPr>
                            <w:rFonts w:asciiTheme="majorHAnsi" w:hAnsiTheme="majorHAnsi" w:cstheme="majorHAnsi"/>
                            <w:sz w:val="18"/>
                            <w:szCs w:val="18"/>
                          </w:rPr>
                          <w:t>Alarm validated</w:t>
                        </w:r>
                      </w:p>
                      <w:p w:rsidR="00862F6C" w:rsidRPr="009F2B03" w:rsidRDefault="00862F6C" w:rsidP="002B4601">
                        <w:pPr>
                          <w:rPr>
                            <w:rFonts w:asciiTheme="majorHAnsi" w:hAnsiTheme="majorHAnsi" w:cstheme="majorHAnsi"/>
                            <w:sz w:val="18"/>
                            <w:szCs w:val="18"/>
                          </w:rPr>
                        </w:pPr>
                      </w:p>
                    </w:txbxContent>
                  </v:textbox>
                </v:shape>
                <v:shape id="Text Box 11910" o:spid="_x0000_s5264" type="#_x0000_t202" style="position:absolute;left:2334;top:11684;width:2957;height: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BEvsIA&#10;AADbAAAADwAAAGRycy9kb3ducmV2LnhtbESP3YrCMBSE7wXfIRxhb8Smin/bNYourHhb9QFOm2Nb&#10;bE5KE219+42wsJfDzHzDbHa9qcWTWldZVjCNYhDEudUVFwqul5/JGoTzyBpry6TgRQ522+Fgg4m2&#10;Haf0PPtCBAi7BBWU3jeJlC4vyaCLbEMcvJttDfog20LqFrsAN7WcxfFSGqw4LJTY0HdJ+f38MApu&#10;p268+Oyyo7+u0vnygNUqsy+lPkb9/guEp97/h//aJ61gMYf3l/A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MES+wgAAANsAAAAPAAAAAAAAAAAAAAAAAJgCAABkcnMvZG93&#10;bnJldi54bWxQSwUGAAAAAAQABAD1AAAAhwMAAAAA&#10;" stroked="f">
                  <v:textbox>
                    <w:txbxContent>
                      <w:p w:rsidR="00862F6C" w:rsidRPr="009F2B03" w:rsidRDefault="00862F6C" w:rsidP="002B4601">
                        <w:pPr>
                          <w:rPr>
                            <w:rFonts w:asciiTheme="majorHAnsi" w:hAnsiTheme="majorHAnsi" w:cstheme="majorHAnsi"/>
                            <w:sz w:val="18"/>
                            <w:szCs w:val="18"/>
                          </w:rPr>
                        </w:pPr>
                        <w:r w:rsidRPr="009F2B03">
                          <w:rPr>
                            <w:rFonts w:asciiTheme="majorHAnsi" w:hAnsiTheme="majorHAnsi" w:cstheme="majorHAnsi"/>
                            <w:sz w:val="18"/>
                            <w:szCs w:val="18"/>
                          </w:rPr>
                          <w:t>Cryostat</w:t>
                        </w:r>
                        <w:r>
                          <w:rPr>
                            <w:rFonts w:asciiTheme="majorHAnsi" w:hAnsiTheme="majorHAnsi" w:cstheme="majorHAnsi"/>
                            <w:sz w:val="18"/>
                            <w:szCs w:val="18"/>
                          </w:rPr>
                          <w:t xml:space="preserve"> isolated</w:t>
                        </w:r>
                        <w:r w:rsidRPr="009F2B03">
                          <w:rPr>
                            <w:rFonts w:asciiTheme="majorHAnsi" w:hAnsiTheme="majorHAnsi" w:cstheme="majorHAnsi"/>
                            <w:sz w:val="18"/>
                            <w:szCs w:val="18"/>
                          </w:rPr>
                          <w:t xml:space="preserve"> </w:t>
                        </w:r>
                      </w:p>
                    </w:txbxContent>
                  </v:textbox>
                </v:shape>
                <v:shape id="AutoShape 11911" o:spid="_x0000_s5265" type="#_x0000_t32" style="position:absolute;left:2235;top:11568;width:0;height:37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SQ5cUAAADbAAAADwAAAGRycy9kb3ducmV2LnhtbESPQWsCMRSE7wX/Q3hCL8XNWthSVqOs&#10;BaEWPKj1/ty8bkI3L+sm6vbfN4WCx2FmvmHmy8G14kp9sJ4VTLMcBHHtteVGwedhPXkFESKyxtYz&#10;KfihAMvF6GGOpfY33tF1HxuRIBxKVGBi7EopQ23IYch8R5y8L987jEn2jdQ93hLctfI5z1+kQ8tp&#10;wWBHb4bq7/3FKdhupqvqZOzmY3e222JdtZfm6ajU43ioZiAiDfEe/m+/awVFAX9f0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SQ5cUAAADbAAAADwAAAAAAAAAA&#10;AAAAAAChAgAAZHJzL2Rvd25yZXYueG1sUEsFBgAAAAAEAAQA+QAAAJMDAAAAAA==&#10;"/>
                <v:shape id="AutoShape 11912" o:spid="_x0000_s5266" type="#_x0000_t32" style="position:absolute;left:2213;top:12199;width:57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YOksQAAADbAAAADwAAAGRycy9kb3ducmV2LnhtbESPT2sCMRTE7wW/Q3hCL6VmFRTZGmUt&#10;CCp48N/9dfO6CW5etpuo229vCgWPw8z8hpktOleLG7XBelYwHGQgiEuvLVcKTsfV+xREiMgaa8+k&#10;4JcCLOa9lxnm2t95T7dDrESCcMhRgYmxyaUMpSGHYeAb4uR9+9ZhTLKtpG7xnuCulqMsm0iHltOC&#10;wYY+DZWXw9Up2G2Gy+LL2M12/2N341VRX6u3s1Kv/a74ABGpi8/wf3utFYwn8Pcl/QA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xg6SxAAAANsAAAAPAAAAAAAAAAAA&#10;AAAAAKECAABkcnMvZG93bnJldi54bWxQSwUGAAAAAAQABAD5AAAAkgMAAAAA&#10;"/>
                <v:rect id="Rectangle 11913" o:spid="_x0000_s5267" style="position:absolute;left:1720;top:12502;width:1134;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sKsUA&#10;AADbAAAADwAAAGRycy9kb3ducmV2LnhtbESPQWvCQBSE7wX/w/KE3upGpbaNbkSUlHrUeOntmX0m&#10;0ezbkN2YtL++Wyj0OMzMN8xqPZha3Kl1lWUF00kEgji3uuJCwSlLn15BOI+ssbZMCr7IwToZPaww&#10;1rbnA92PvhABwi5GBaX3TSyly0sy6Ca2IQ7exbYGfZBtIXWLfYCbWs6iaCENVhwWSmxoW1J+O3ZG&#10;wbmanfD7kL1H5i2d+/2QXbvPnVKP42GzBOFp8P/hv/aHVvD8Ar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LGwqxQAAANsAAAAPAAAAAAAAAAAAAAAAAJgCAABkcnMv&#10;ZG93bnJldi54bWxQSwUGAAAAAAQABAD1AAAAigMAAAAA&#10;">
                  <v:textbox>
                    <w:txbxContent>
                      <w:p w:rsidR="00862F6C" w:rsidRPr="009F2B03" w:rsidRDefault="00862F6C" w:rsidP="002B4601">
                        <w:pPr>
                          <w:spacing w:before="120"/>
                          <w:jc w:val="center"/>
                          <w:rPr>
                            <w:rFonts w:asciiTheme="majorHAnsi" w:hAnsiTheme="majorHAnsi" w:cstheme="majorHAnsi"/>
                            <w:sz w:val="18"/>
                            <w:szCs w:val="18"/>
                          </w:rPr>
                        </w:pPr>
                        <w:r w:rsidRPr="009F2B03">
                          <w:rPr>
                            <w:rFonts w:asciiTheme="majorHAnsi" w:hAnsiTheme="majorHAnsi" w:cstheme="majorHAnsi"/>
                            <w:sz w:val="18"/>
                            <w:szCs w:val="18"/>
                          </w:rPr>
                          <w:t>Cryostat isolated</w:t>
                        </w:r>
                      </w:p>
                      <w:p w:rsidR="00862F6C" w:rsidRPr="009F2B03" w:rsidRDefault="00862F6C" w:rsidP="002B4601">
                        <w:pPr>
                          <w:rPr>
                            <w:rFonts w:asciiTheme="majorHAnsi" w:hAnsiTheme="majorHAnsi" w:cstheme="majorHAnsi"/>
                            <w:sz w:val="18"/>
                            <w:szCs w:val="18"/>
                          </w:rPr>
                        </w:pPr>
                      </w:p>
                    </w:txbxContent>
                  </v:textbox>
                </v:rect>
                <v:shape id="Text Box 11914" o:spid="_x0000_s5268" type="#_x0000_t202" style="position:absolute;left:2846;top:12502;width:3315;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5EMIA&#10;AADbAAAADwAAAGRycy9kb3ducmV2LnhtbERPyWrDMBC9B/IPYgK9hETukqWulVACLcktG+11sMYL&#10;tUaupDju31eHQI6Pt2fr3jSiI+drywoepwkI4tzqmksF59PHZAnCB2SNjWVS8Ece1qvhIMNU2ysf&#10;qDuGUsQQ9ikqqEJoUyl9XpFBP7UtceQK6wyGCF0ptcNrDDeNfEqSuTRYc2yosKVNRfnP8WIULF+2&#10;3bffPe+/8nnRvIbxovv8dUo9jPr3NxCB+nAX39xbrWAWx8Y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zkQwgAAANsAAAAPAAAAAAAAAAAAAAAAAJgCAABkcnMvZG93&#10;bnJldi54bWxQSwUGAAAAAAQABAD1AAAAhwMAAAAA&#10;">
                  <v:textbox>
                    <w:txbxContent>
                      <w:p w:rsidR="00862F6C" w:rsidRPr="009F2B03" w:rsidRDefault="00862F6C" w:rsidP="002B4601">
                        <w:pPr>
                          <w:rPr>
                            <w:rFonts w:asciiTheme="majorHAnsi" w:hAnsiTheme="majorHAnsi" w:cstheme="majorHAnsi"/>
                            <w:sz w:val="18"/>
                            <w:szCs w:val="18"/>
                          </w:rPr>
                        </w:pPr>
                        <w:r>
                          <w:rPr>
                            <w:rFonts w:asciiTheme="majorHAnsi" w:hAnsiTheme="majorHAnsi" w:cstheme="majorHAnsi"/>
                            <w:sz w:val="18"/>
                            <w:szCs w:val="18"/>
                          </w:rPr>
                          <w:t>Close Switch Valves “Cryostat 4K circuit”</w:t>
                        </w:r>
                      </w:p>
                      <w:p w:rsidR="00862F6C" w:rsidRDefault="00862F6C" w:rsidP="002B4601">
                        <w:pPr>
                          <w:rPr>
                            <w:rFonts w:asciiTheme="majorHAnsi" w:hAnsiTheme="majorHAnsi" w:cstheme="majorHAnsi"/>
                            <w:sz w:val="18"/>
                            <w:szCs w:val="18"/>
                          </w:rPr>
                        </w:pPr>
                        <w:r>
                          <w:rPr>
                            <w:rFonts w:asciiTheme="majorHAnsi" w:hAnsiTheme="majorHAnsi" w:cstheme="majorHAnsi"/>
                            <w:sz w:val="18"/>
                            <w:szCs w:val="18"/>
                          </w:rPr>
                          <w:t>Close FV640, FV641, FV642, FV643</w:t>
                        </w:r>
                      </w:p>
                      <w:p w:rsidR="00862F6C" w:rsidRPr="009F2B03" w:rsidRDefault="00862F6C" w:rsidP="002B4601">
                        <w:pPr>
                          <w:rPr>
                            <w:rFonts w:asciiTheme="majorHAnsi" w:hAnsiTheme="majorHAnsi" w:cstheme="majorHAnsi"/>
                            <w:sz w:val="18"/>
                            <w:szCs w:val="18"/>
                          </w:rPr>
                        </w:pPr>
                        <w:r>
                          <w:rPr>
                            <w:rFonts w:asciiTheme="majorHAnsi" w:hAnsiTheme="majorHAnsi" w:cstheme="majorHAnsi"/>
                            <w:sz w:val="18"/>
                            <w:szCs w:val="18"/>
                          </w:rPr>
                          <w:t>Close FV582</w:t>
                        </w:r>
                      </w:p>
                      <w:p w:rsidR="00862F6C" w:rsidRPr="009F2B03" w:rsidRDefault="00862F6C" w:rsidP="002B4601">
                        <w:pPr>
                          <w:rPr>
                            <w:rFonts w:asciiTheme="majorHAnsi" w:hAnsiTheme="majorHAnsi" w:cstheme="majorHAnsi"/>
                            <w:sz w:val="18"/>
                            <w:szCs w:val="18"/>
                          </w:rPr>
                        </w:pPr>
                      </w:p>
                    </w:txbxContent>
                  </v:textbox>
                </v:shape>
                <v:shape id="Text Box 11916" o:spid="_x0000_s5269" type="#_x0000_t202" style="position:absolute;left:3902;top:10828;width:3362;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ci8UA&#10;AADbAAAADwAAAGRycy9kb3ducmV2LnhtbESPQWvCQBSE70L/w/KEXkQ3rW3U6CqlUNGbVWmvj+wz&#10;Cc2+TXe3Mf57tyB4HGbmG2ax6kwtWnK+sqzgaZSAIM6trrhQcDx8DKcgfEDWWFsmBRfysFo+9BaY&#10;aXvmT2r3oRARwj5DBWUITSalz0sy6Ee2IY7eyTqDIUpXSO3wHOGmls9JkkqDFceFEht6Lyn/2f8Z&#10;BdOXTfvtt+PdV56e6lkYTNr1r1Pqsd+9zUEE6sI9fGtvtILXG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5yLxQAAANsAAAAPAAAAAAAAAAAAAAAAAJgCAABkcnMv&#10;ZG93bnJldi54bWxQSwUGAAAAAAQABAD1AAAAigMAAAAA&#10;">
                  <v:textbox>
                    <w:txbxContent>
                      <w:p w:rsidR="00862F6C" w:rsidRDefault="00862F6C" w:rsidP="002B4601">
                        <w:pPr>
                          <w:rPr>
                            <w:rFonts w:asciiTheme="majorHAnsi" w:hAnsiTheme="majorHAnsi" w:cstheme="majorHAnsi"/>
                            <w:sz w:val="18"/>
                            <w:szCs w:val="18"/>
                          </w:rPr>
                        </w:pPr>
                        <w:r>
                          <w:rPr>
                            <w:rFonts w:asciiTheme="majorHAnsi" w:hAnsiTheme="majorHAnsi" w:cstheme="majorHAnsi"/>
                            <w:sz w:val="18"/>
                            <w:szCs w:val="18"/>
                          </w:rPr>
                          <w:t xml:space="preserve">Open </w:t>
                        </w:r>
                        <w:r w:rsidRPr="009F2B03">
                          <w:rPr>
                            <w:rFonts w:asciiTheme="majorHAnsi" w:hAnsiTheme="majorHAnsi" w:cstheme="majorHAnsi"/>
                            <w:sz w:val="18"/>
                            <w:szCs w:val="18"/>
                          </w:rPr>
                          <w:t>CV581</w:t>
                        </w:r>
                      </w:p>
                      <w:p w:rsidR="00862F6C" w:rsidRPr="009F2B03" w:rsidRDefault="00862F6C" w:rsidP="00284045">
                        <w:pPr>
                          <w:rPr>
                            <w:rFonts w:asciiTheme="majorHAnsi" w:hAnsiTheme="majorHAnsi" w:cstheme="majorHAnsi"/>
                            <w:sz w:val="18"/>
                            <w:szCs w:val="18"/>
                          </w:rPr>
                        </w:pPr>
                        <w:r>
                          <w:rPr>
                            <w:rFonts w:asciiTheme="majorHAnsi" w:hAnsiTheme="majorHAnsi" w:cstheme="majorHAnsi"/>
                            <w:sz w:val="18"/>
                            <w:szCs w:val="18"/>
                          </w:rPr>
                          <w:t>Open Switch Valves “Cryostat 4K circuit”</w:t>
                        </w:r>
                      </w:p>
                    </w:txbxContent>
                  </v:textbox>
                </v:shape>
                <v:shape id="AutoShape 11917" o:spid="_x0000_s5270" type="#_x0000_t32" style="position:absolute;left:7922;top:12212;width:0;height:31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5wMEAAADbAAAADwAAAGRycy9kb3ducmV2LnhtbERPy2oCMRTdF/yHcAU3RTMKFRmNMhaE&#10;WnDha3+dXCfByc04iTr9+2ZR6PJw3otV52rxpDZYzwrGowwEcem15UrB6bgZzkCEiKyx9kwKfijA&#10;atl7W2Cu/Yv39DzESqQQDjkqMDE2uZShNOQwjHxDnLirbx3GBNtK6hZfKdzVcpJlU+nQcmow2NCn&#10;ofJ2eDgFu+14XVyM3X7v73b3sSnqR/V+VmrQ74o5iEhd/Bf/ub+0gmlan76kHyC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D/nAwQAAANsAAAAPAAAAAAAAAAAAAAAA&#10;AKECAABkcnMvZG93bnJldi54bWxQSwUGAAAAAAQABAD5AAAAjwMAAAAA&#10;"/>
                <v:rect id="Rectangle 11918" o:spid="_x0000_s5271" style="position:absolute;left:7162;top:12502;width:1531;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862F6C" w:rsidRPr="009F2B03" w:rsidRDefault="00862F6C" w:rsidP="002B4601">
                        <w:pPr>
                          <w:jc w:val="center"/>
                          <w:rPr>
                            <w:rFonts w:asciiTheme="majorHAnsi" w:hAnsiTheme="majorHAnsi" w:cstheme="majorHAnsi"/>
                            <w:sz w:val="18"/>
                            <w:szCs w:val="18"/>
                          </w:rPr>
                        </w:pPr>
                        <w:r w:rsidRPr="009F2B03">
                          <w:rPr>
                            <w:rFonts w:asciiTheme="majorHAnsi" w:hAnsiTheme="majorHAnsi" w:cstheme="majorHAnsi"/>
                            <w:sz w:val="18"/>
                            <w:szCs w:val="18"/>
                          </w:rPr>
                          <w:t>Pressure control</w:t>
                        </w:r>
                      </w:p>
                    </w:txbxContent>
                  </v:textbox>
                </v:rect>
                <v:shape id="AutoShape 11919" o:spid="_x0000_s5272" type="#_x0000_t32" style="position:absolute;left:5886;top:7045;width:0;height:7143;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82C8AAAADbAAAADwAAAGRycy9kb3ducmV2LnhtbESPwYoCMRBE7wv+Q2jBy6IZdREdjSKL&#10;gkdX/YAmaWdGJ50hyer490YQPBZV9YparFpbixv5UDlWMBxkIIi1MxUXCk7HbX8KIkRkg7VjUvCg&#10;AKtl52uBuXF3/qPbIRYiQTjkqKCMscmlDLoki2HgGuLknZ23GJP0hTQe7wluaznKsom0WHFaKLGh&#10;35L09fBvFexrfWlwttE0Xld09Ked/J7+KNXrtus5iEht/ITf7Z1RMBnB60v6AXL5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EvNgvAAAAA2wAAAA8AAAAAAAAAAAAAAAAA&#10;oQIAAGRycy9kb3ducmV2LnhtbFBLBQYAAAAABAAEAPkAAACOAwAAAAA=&#10;" strokeweight=".5pt">
                  <v:stroke endarrow="block"/>
                </v:shape>
                <v:rect id="Rectangle 11923" o:spid="_x0000_s5273" style="position:absolute;left:7164;top:13916;width:1531;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uglMQA&#10;AADbAAAADwAAAGRycy9kb3ducmV2LnhtbESPQWvCQBSE74X+h+UVvNWNCYhNswnSotSjxou3Z/Y1&#10;SZt9G7JrTP313YLQ4zAz3zBZMZlOjDS41rKCxTwCQVxZ3XKt4FhunlcgnEfW2FkmBT/koMgfHzJM&#10;tb3ynsaDr0WAsEtRQeN9n0rpqoYMurntiYP3aQeDPsihlnrAa4CbTsZRtJQGWw4LDfb01lD1fbgY&#10;Bec2PuJtX24j87JJ/G4qvy6nd6VmT9P6FYSnyf+H7+0PrWCZwN+X8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7oJTEAAAA2wAAAA8AAAAAAAAAAAAAAAAAmAIAAGRycy9k&#10;b3ducmV2LnhtbFBLBQYAAAAABAAEAPUAAACJAwAAAAA=&#10;">
                  <v:textbox>
                    <w:txbxContent>
                      <w:p w:rsidR="00862F6C" w:rsidRPr="009F2B03" w:rsidRDefault="00862F6C" w:rsidP="002B4601">
                        <w:pPr>
                          <w:jc w:val="center"/>
                          <w:rPr>
                            <w:rFonts w:asciiTheme="majorHAnsi" w:hAnsiTheme="majorHAnsi" w:cstheme="majorHAnsi"/>
                            <w:sz w:val="18"/>
                            <w:szCs w:val="18"/>
                          </w:rPr>
                        </w:pPr>
                        <w:r w:rsidRPr="009F2B03">
                          <w:rPr>
                            <w:rFonts w:asciiTheme="majorHAnsi" w:hAnsiTheme="majorHAnsi" w:cstheme="majorHAnsi"/>
                            <w:sz w:val="18"/>
                            <w:szCs w:val="18"/>
                          </w:rPr>
                          <w:t>He Circuits</w:t>
                        </w:r>
                      </w:p>
                      <w:p w:rsidR="00862F6C" w:rsidRPr="009F2B03" w:rsidRDefault="00862F6C" w:rsidP="002B4601">
                        <w:pPr>
                          <w:jc w:val="center"/>
                          <w:rPr>
                            <w:rFonts w:asciiTheme="majorHAnsi" w:hAnsiTheme="majorHAnsi" w:cstheme="majorHAnsi"/>
                            <w:sz w:val="18"/>
                            <w:szCs w:val="18"/>
                          </w:rPr>
                        </w:pPr>
                        <w:r w:rsidRPr="009F2B03">
                          <w:rPr>
                            <w:rFonts w:asciiTheme="majorHAnsi" w:hAnsiTheme="majorHAnsi" w:cstheme="majorHAnsi"/>
                            <w:sz w:val="18"/>
                            <w:szCs w:val="18"/>
                          </w:rPr>
                          <w:t>Pressure Alarm</w:t>
                        </w:r>
                      </w:p>
                      <w:p w:rsidR="00862F6C" w:rsidRPr="009F2B03" w:rsidRDefault="00862F6C" w:rsidP="002B4601">
                        <w:pPr>
                          <w:rPr>
                            <w:rFonts w:asciiTheme="majorHAnsi" w:hAnsiTheme="majorHAnsi" w:cstheme="majorHAnsi"/>
                            <w:sz w:val="18"/>
                            <w:szCs w:val="18"/>
                          </w:rPr>
                        </w:pPr>
                      </w:p>
                    </w:txbxContent>
                  </v:textbox>
                </v:rect>
                <v:shape id="Text Box 11924" o:spid="_x0000_s5274" type="#_x0000_t202" style="position:absolute;left:2269;top:10202;width:2244;height: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K5icMA&#10;AADeAAAADwAAAGRycy9kb3ducmV2LnhtbERPS2sCMRC+F/wPYQRvNbFYtetGkYrgyaK2BW/DZvaB&#10;m8myie7235tCobf5+J6Trntbizu1vnKsYTJWIIgzZyouNHyed88LED4gG6wdk4Yf8rBeDZ5STIzr&#10;+Ej3UyhEDGGfoIYyhCaR0mclWfRj1xBHLnetxRBhW0jTYhfDbS1flJpJixXHhhIbei8pu55uVsPX&#10;Ib98T9VHsbWvTed6Jdm+Sa1Hw36zBBGoD//iP/fexPmLyXwGv+/EG+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8K5icMAAADeAAAADwAAAAAAAAAAAAAAAACYAgAAZHJzL2Rv&#10;d25yZXYueG1sUEsFBgAAAAAEAAQA9QAAAIgDAAAAAA==&#10;" filled="f" stroked="f">
                  <v:textbox>
                    <w:txbxContent>
                      <w:p w:rsidR="00862F6C" w:rsidRPr="009F2B03" w:rsidRDefault="00862F6C" w:rsidP="002B4601">
                        <w:pPr>
                          <w:rPr>
                            <w:rFonts w:asciiTheme="majorHAnsi" w:hAnsiTheme="majorHAnsi" w:cstheme="majorHAnsi"/>
                            <w:sz w:val="18"/>
                            <w:szCs w:val="18"/>
                          </w:rPr>
                        </w:pPr>
                        <w:r>
                          <w:rPr>
                            <w:rFonts w:asciiTheme="majorHAnsi" w:hAnsiTheme="majorHAnsi" w:cstheme="majorHAnsi"/>
                            <w:sz w:val="18"/>
                            <w:szCs w:val="18"/>
                          </w:rPr>
                          <w:t>Liquid OR Vacuum</w:t>
                        </w:r>
                      </w:p>
                      <w:p w:rsidR="00862F6C" w:rsidRPr="009F2B03" w:rsidRDefault="00862F6C" w:rsidP="002B4601">
                        <w:pPr>
                          <w:rPr>
                            <w:rFonts w:asciiTheme="majorHAnsi" w:hAnsiTheme="majorHAnsi" w:cstheme="majorHAnsi"/>
                            <w:sz w:val="18"/>
                            <w:szCs w:val="18"/>
                          </w:rPr>
                        </w:pPr>
                      </w:p>
                    </w:txbxContent>
                  </v:textbox>
                </v:shape>
                <v:shape id="Text Box 11928" o:spid="_x0000_s5275" type="#_x0000_t202" style="position:absolute;left:2998;top:15870;width:1368;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4cEsMA&#10;AADeAAAADwAAAGRycy9kb3ducmV2LnhtbERPS2sCMRC+F/wPYQRvNbHYateNIhXBk0VtC96GzewD&#10;N5NlE93tvzeFgrf5+J6Trnpbixu1vnKsYTJWIIgzZyouNHydts9zED4gG6wdk4Zf8rBaDp5STIzr&#10;+EC3YyhEDGGfoIYyhCaR0mclWfRj1xBHLnetxRBhW0jTYhfDbS1flHqTFiuODSU29FFSdjlerYbv&#10;fX7+marPYmNfm871SrJ9l1qPhv16ASJQHx7if/fOxPnzyWwGf+/EG+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4cEsMAAADeAAAADwAAAAAAAAAAAAAAAACYAgAAZHJzL2Rv&#10;d25yZXYueG1sUEsFBgAAAAAEAAQA9QAAAIgDAAAAAA==&#10;" filled="f" stroked="f">
                  <v:textbox>
                    <w:txbxContent>
                      <w:p w:rsidR="00862F6C" w:rsidRPr="009F2B03" w:rsidRDefault="00862F6C" w:rsidP="002B4601">
                        <w:pPr>
                          <w:rPr>
                            <w:rFonts w:asciiTheme="majorHAnsi" w:hAnsiTheme="majorHAnsi" w:cstheme="majorHAnsi"/>
                            <w:sz w:val="18"/>
                            <w:szCs w:val="18"/>
                          </w:rPr>
                        </w:pPr>
                        <w:r>
                          <w:rPr>
                            <w:rFonts w:asciiTheme="majorHAnsi" w:hAnsiTheme="majorHAnsi" w:cstheme="majorHAnsi"/>
                            <w:sz w:val="18"/>
                            <w:szCs w:val="18"/>
                          </w:rPr>
                          <w:t>Not isolated</w:t>
                        </w:r>
                      </w:p>
                      <w:p w:rsidR="00862F6C" w:rsidRPr="009F2B03" w:rsidRDefault="00862F6C" w:rsidP="002B4601">
                        <w:pPr>
                          <w:rPr>
                            <w:rFonts w:asciiTheme="majorHAnsi" w:hAnsiTheme="majorHAnsi" w:cstheme="majorHAnsi"/>
                            <w:sz w:val="18"/>
                            <w:szCs w:val="18"/>
                          </w:rPr>
                        </w:pPr>
                      </w:p>
                    </w:txbxContent>
                  </v:textbox>
                </v:shape>
                <v:shape id="AutoShape 11932" o:spid="_x0000_s5276" type="#_x0000_t32" style="position:absolute;left:5051;top:13616;width:2778;height:0;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uGQMYAAADeAAAADwAAAGRycy9kb3ducmV2LnhtbESPQWvDMAyF74P9B6PBbqvTHNaQ1S1h&#10;EFh7WdcWdlVjLQ6L5RC7bfbvq0NhN4n39N6n5XryvbrQGLvABuazDBRxE2zHrYHjoX4pQMWEbLEP&#10;TAb+KMJ69fiwxNKGK3/RZZ9aJSEcSzTgUhpKrWPjyGOchYFYtJ8wekyyjq22I14l3Pc6z7JX7bFj&#10;aXA40Luj5nd/9gZO33m9y3Sdn9y2wuKzcptNcMY8P03VG6hEU/o3368/rOAX84Xwyjsyg17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LhkDGAAAA3gAAAA8AAAAAAAAA&#10;AAAAAAAAoQIAAGRycy9kb3ducmV2LnhtbFBLBQYAAAAABAAEAPkAAACUAwAAAAA=&#10;" strokeweight=".5pt">
                  <v:stroke startarrow="block"/>
                </v:shape>
                <v:shape id="AutoShape 11934" o:spid="_x0000_s5277" type="#_x0000_t32" style="position:absolute;left:7178;top:15758;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6LicQAAADeAAAADwAAAGRycy9kb3ducmV2LnhtbERPzWrCQBC+F/oOyxR6q5u0VWN0I1IQ&#10;ih6KNg8wZMckNjsbsmuSvr0rCN7m4/ud1Xo0jeipc7VlBfEkAkFcWF1zqSD/3b4lIJxH1thYJgX/&#10;5GCdPT+tMNV24AP1R1+KEMIuRQWV920qpSsqMugmtiUO3Ml2Bn2AXSl1h0MIN418j6KZNFhzaKiw&#10;pa+Kir/jxSjYJ5++PB9O9iPvf6ayjXbbfJgp9foybpYgPI3+Ib67v3WYn8TzBdzeCTfI7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7ouJxAAAAN4AAAAPAAAAAAAAAAAA&#10;AAAAAKECAABkcnMvZG93bnJldi54bWxQSwUGAAAAAAQABAD5AAAAkgMAAAAA&#10;"/>
                <v:shape id="AutoShape 11938" o:spid="_x0000_s5278" type="#_x0000_t32" style="position:absolute;left:2221;top:15353;width:57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q4McAAADeAAAADwAAAGRycy9kb3ducmV2LnhtbESPQUvDQBCF74L/YRnBi7SbCEqI3ZYo&#10;FKzQQ1u9T7NjdjE7G7PbNv575yB4m2HevPe+xWoKvTrTmHxkA+W8AEXcRuu5M/B+WM8qUCkjW+wj&#10;k4EfSrBaXl8tsLbxwjs673OnxIRTjQZczkOtdWodBUzzOBDL7TOOAbOsY6ftiBcxD72+L4pHHdCz&#10;JDgc6MVR+7U/BQPbTfncHJ3fvO2+/fZh3fSn7u7DmNubqXkClWnK/+K/71cr9auyEgDBkRn08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uOrgxwAAAN4AAAAPAAAAAAAA&#10;AAAAAAAAAKECAABkcnMvZG93bnJldi54bWxQSwUGAAAAAAQABAD5AAAAlQMAAAAA&#10;"/>
                <v:shape id="AutoShape 11939" o:spid="_x0000_s5279" type="#_x0000_t32" style="position:absolute;left:10954;top:3910;width:0;height:1184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6k58YAAADeAAAADwAAAGRycy9kb3ducmV2LnhtbERP0WrCQBB8F/oPxwp9kXppoUViLiFY&#10;CiIUayz4uuTWJCa3F3Knpn/fEwSZl11mZ2YnyUbTiQsNrrGs4HUegSAurW64UvC7/3pZgHAeWWNn&#10;mRT8kYMsfZokGGt75R1dCl+JYMIuRgW1930spStrMujmticO3NEOBn1Yh0rqAa/B3HTyLYo+pMGG&#10;Q0KNPa1qKtvibBT479nm/bTbbvOC+TP/2RzafHVQ6nk65ksQnkb/OL6r1zq8vwiAW50wg0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3epOfGAAAA3gAAAA8AAAAAAAAA&#10;AAAAAAAAoQIAAGRycy9kb3ducmV2LnhtbFBLBQYAAAAABAAEAPkAAACUAwAAAAA=&#10;"/>
                <v:shape id="Text Box 11940" o:spid="_x0000_s5280" type="#_x0000_t202" style="position:absolute;left:7391;top:15718;width:751;height: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zPrcMA&#10;AADeAAAADwAAAGRycy9kb3ducmV2LnhtbERPTWvCQBC9F/wPyxS81d0EKzG6iiiCpxZtK3gbsmMS&#10;mp0N2dXEf98tFHqbx/uc5XqwjbhT52vHGpKJAkFcOFNzqeHzY/+SgfAB2WDjmDQ8yMN6NXpaYm5c&#10;z0e6n0IpYgj7HDVUIbS5lL6oyKKfuJY4clfXWQwRdqU0HfYx3DYyVWomLdYcGypsaVtR8X26WQ1f&#10;b9fLearey519bXs3KMl2LrUePw+bBYhAQ/gX/7kPJs7PkiyF33fiD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zPrcMAAADeAAAADwAAAAAAAAAAAAAAAACYAgAAZHJzL2Rv&#10;d25yZXYueG1sUEsFBgAAAAAEAAQA9QAAAIgDAAAAAA==&#10;" filled="f" stroked="f">
                  <v:textbox>
                    <w:txbxContent>
                      <w:p w:rsidR="00862F6C" w:rsidRPr="009F2B03" w:rsidRDefault="00862F6C" w:rsidP="002B4601">
                        <w:pPr>
                          <w:rPr>
                            <w:rFonts w:asciiTheme="majorHAnsi" w:hAnsiTheme="majorHAnsi" w:cstheme="majorHAnsi"/>
                            <w:sz w:val="18"/>
                            <w:szCs w:val="18"/>
                          </w:rPr>
                        </w:pPr>
                        <w:r w:rsidRPr="009F2B03">
                          <w:rPr>
                            <w:rFonts w:asciiTheme="majorHAnsi" w:hAnsiTheme="majorHAnsi" w:cstheme="majorHAnsi"/>
                            <w:sz w:val="18"/>
                            <w:szCs w:val="18"/>
                          </w:rPr>
                          <w:t>Stop</w:t>
                        </w:r>
                      </w:p>
                      <w:p w:rsidR="00862F6C" w:rsidRPr="009F2B03" w:rsidRDefault="00862F6C" w:rsidP="002B4601">
                        <w:pPr>
                          <w:rPr>
                            <w:rFonts w:asciiTheme="majorHAnsi" w:hAnsiTheme="majorHAnsi" w:cstheme="majorHAnsi"/>
                            <w:sz w:val="18"/>
                            <w:szCs w:val="18"/>
                          </w:rPr>
                        </w:pPr>
                      </w:p>
                    </w:txbxContent>
                  </v:textbox>
                </v:shape>
                <v:shape id="AutoShape 11941" o:spid="_x0000_s5281" type="#_x0000_t32" style="position:absolute;left:1095;top:10608;width:10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mAKsUAAADeAAAADwAAAGRycy9kb3ducmV2LnhtbERPTWvCQBC9C/0Pywi96SYWSoiuooVi&#10;VXowVc9DdkyC2dl0d6upv75bKPQ2j/c5s0VvWnEl5xvLCtJxAoK4tLrhSsHh43WUgfABWWNrmRR8&#10;k4fF/GEww1zbG+/pWoRKxBD2OSqoQ+hyKX1Zk0E/th1x5M7WGQwRukpqh7cYblo5SZJnabDh2FBj&#10;Ry81lZfiyyjY7rpm8rl+d5s20KnQ9+NqnR6Vehz2yymIQH34F/+533Scn6XZE/y+E2+Q8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kmAKsUAAADeAAAADwAAAAAAAAAA&#10;AAAAAAChAgAAZHJzL2Rvd25yZXYueG1sUEsFBgAAAAAEAAQA+QAAAJMDAAAAAA==&#10;" strokeweight=".5pt">
                  <v:stroke endarrow="block"/>
                </v:shape>
                <v:shape id="AutoShape 11942" o:spid="_x0000_s5282" type="#_x0000_t32" style="position:absolute;left:1106;top:10600;width:0;height:51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Ps48UAAADeAAAADwAAAGRycy9kb3ducmV2LnhtbERP30vDMBB+F/wfwgm+iEsrTkpdNupg&#10;4IQ9rOr72ZxNsLl0TbZ1//0iDPZ2H9/Pmy1G14kDDcF6VpBPMhDEjdeWWwVfn6vHAkSIyBo7z6Tg&#10;RAEW89ubGZbaH3lLhzq2IoVwKFGBibEvpQyNIYdh4nvixP36wWFMcGilHvCYwl0nn7LsRTq0nBoM&#10;9rQ01PzVe6dgs87fqh9j1x/bnd1MV1W3bx++lbq/G6tXEJHGeBVf3O86zS/y4hn+30k3yPkZ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4Ps48UAAADeAAAADwAAAAAAAAAA&#10;AAAAAAChAgAAZHJzL2Rvd25yZXYueG1sUEsFBgAAAAAEAAQA+QAAAJMDAAAAAA==&#10;"/>
                <v:shape id="Text Box 11946" o:spid="_x0000_s5283" type="#_x0000_t202" style="position:absolute;left:9479;top:13229;width:1192;height: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X2cMA&#10;AADeAAAADwAAAGRycy9kb3ducmV2LnhtbERPTWvCQBC9C/6HZQrezK6iJUZXEUXwVKltBW9DdkxC&#10;s7Mhu5r037uFQm/zeJ+z2vS2Fg9qfeVYwyRRIIhzZyouNHx+HMYpCB+QDdaOScMPedish4MVZsZ1&#10;/E6PcyhEDGGfoYYyhCaT0uclWfSJa4gjd3OtxRBhW0jTYhfDbS2nSr1KixXHhhIb2pWUf5/vVsPX&#10;2+16malTsbfzpnO9kmwXUuvRS79dggjUh3/xn/to4vx0ks7h9514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VX2cMAAADeAAAADwAAAAAAAAAAAAAAAACYAgAAZHJzL2Rv&#10;d25yZXYueG1sUEsFBgAAAAAEAAQA9QAAAIgDAAAAAA==&#10;" filled="f" stroked="f">
                  <v:textbox>
                    <w:txbxContent>
                      <w:p w:rsidR="00862F6C" w:rsidRPr="009F2B03" w:rsidRDefault="00862F6C" w:rsidP="002B4601">
                        <w:pPr>
                          <w:rPr>
                            <w:rFonts w:asciiTheme="majorHAnsi" w:hAnsiTheme="majorHAnsi" w:cstheme="majorHAnsi"/>
                            <w:sz w:val="18"/>
                            <w:szCs w:val="18"/>
                          </w:rPr>
                        </w:pPr>
                        <w:r w:rsidRPr="009F2B03">
                          <w:rPr>
                            <w:rFonts w:asciiTheme="majorHAnsi" w:hAnsiTheme="majorHAnsi" w:cstheme="majorHAnsi"/>
                            <w:sz w:val="18"/>
                            <w:szCs w:val="18"/>
                          </w:rPr>
                          <w:t>Not isolated</w:t>
                        </w:r>
                      </w:p>
                      <w:p w:rsidR="00862F6C" w:rsidRPr="009F2B03" w:rsidRDefault="00862F6C" w:rsidP="002B4601">
                        <w:pPr>
                          <w:rPr>
                            <w:rFonts w:asciiTheme="majorHAnsi" w:hAnsiTheme="majorHAnsi" w:cstheme="majorHAnsi"/>
                            <w:sz w:val="18"/>
                            <w:szCs w:val="18"/>
                          </w:rPr>
                        </w:pPr>
                      </w:p>
                    </w:txbxContent>
                  </v:textbox>
                </v:shape>
                <v:shape id="AutoShape 11947" o:spid="_x0000_s5284" type="#_x0000_t32" style="position:absolute;left:2120;top:11924;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XD8UAAADeAAAADwAAAGRycy9kb3ducmV2LnhtbERP32vCMBB+H/g/hBN8GTOtMCnVKN1A&#10;mAMfdNv72ZxNsLl0TdTuv18GA9/u4/t5y/XgWnGlPljPCvJpBoK49tpyo+DzY/NUgAgRWWPrmRT8&#10;UID1avSwxFL7G+/peoiNSCEcSlRgYuxKKUNtyGGY+o44cSffO4wJ9o3UPd5SuGvlLMvm0qHl1GCw&#10;o1dD9flwcQp22/ylOhq7fd9/293zpmovzeOXUpPxUC1ARBriXfzvftNpfpEXc/h7J90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3XD8UAAADeAAAADwAAAAAAAAAA&#10;AAAAAAChAgAAZHJzL2Rvd25yZXYueG1sUEsFBgAAAAAEAAQA+QAAAJMDAAAAAA==&#10;"/>
                <v:shape id="AutoShape 11948" o:spid="_x0000_s5285" type="#_x0000_t32" style="position:absolute;left:2226;top:4562;width:16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FylMUAAADeAAAADwAAAGRycy9kb3ducmV2LnhtbERP30vDMBB+F/wfwgm+iEsrOEtdNupg&#10;4IQ9rOr72ZxNsLl0TbZ1//0iDPZ2H9/Pmy1G14kDDcF6VpBPMhDEjdeWWwVfn6vHAkSIyBo7z6Tg&#10;RAEW89ubGZbaH3lLhzq2IoVwKFGBibEvpQyNIYdh4nvixP36wWFMcGilHvCYwl0nn7JsKh1aTg0G&#10;e1oaav7qvVOwWedv1Y+x64/tzm6eV1W3bx++lbq/G6tXEJHGeBVf3O86zS/y4gX+30k3yPkZ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1FylMUAAADeAAAADwAAAAAAAAAA&#10;AAAAAAChAgAAZHJzL2Rvd25yZXYueG1sUEsFBgAAAAAEAAQA+QAAAJMDAAAAAA==&#10;"/>
                <v:shape id="AutoShape 6800" o:spid="_x0000_s5286" type="#_x0000_t32" style="position:absolute;left:3860;top:4558;width:0;height: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7m5scAAADeAAAADwAAAGRycy9kb3ducmV2LnhtbESPQUvDQBCF74L/YRnBi7SbCEqI3ZYo&#10;FKzQQ1u9T7NjdjE7G7PbNv575yB4m+G9ee+bxWoKvTrTmHxkA+W8AEXcRuu5M/B+WM8qUCkjW+wj&#10;k4EfSrBaXl8tsLbxwjs673OnJIRTjQZczkOtdWodBUzzOBCL9hnHgFnWsdN2xIuEh17fF8WjDuhZ&#10;GhwO9OKo/dqfgoHtpnxujs5v3nbffvuwbvpTd/dhzO3N1DyByjTlf/Pf9asV/KqshFfekRn08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zubmxwAAAN4AAAAPAAAAAAAA&#10;AAAAAAAAAKECAABkcnMvZG93bnJldi54bWxQSwUGAAAAAAQABAD5AAAAlQMAAAAA&#10;"/>
                <v:shape id="AutoShape 6801" o:spid="_x0000_s5287" type="#_x0000_t32" style="position:absolute;left:3743;top:477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JDfcUAAADeAAAADwAAAGRycy9kb3ducmV2LnhtbERP30vDMBB+H/g/hBN8GS7twFHrslEH&#10;AyfsYVXfz+Zsgs2lNtlW/3szGPh2H9/PW65H14kTDcF6VpDPMhDEjdeWWwXvb9v7AkSIyBo7z6Tg&#10;lwKsVzeTJZban/lApzq2IoVwKFGBibEvpQyNIYdh5nvixH35wWFMcGilHvCcwl0n51m2kA4tpwaD&#10;PW0MNd/10SnY7/Ln6tPY3evhx+4ftlV3bKcfSt3djtUTiEhj/Bdf3S86zS/y4hEu76Qb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YJDfcUAAADeAAAADwAAAAAAAAAA&#10;AAAAAAChAgAAZHJzL2Rvd25yZXYueG1sUEsFBgAAAAAEAAQA+QAAAJMDAAAAAA==&#10;"/>
                <v:rect id="Rectangle 11949" o:spid="_x0000_s5288" style="position:absolute;left:3201;top:5073;width:2309;height:1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KI5cYA&#10;AADeAAAADwAAAGRycy9kb3ducmV2LnhtbESPQW/CMAyF75P4D5En7TbSMmmCjlBNINA4Qrns5jVe&#10;W2icqgnQ8evnAxI3W35+733zfHCtulAfGs8G0nECirj0tuHKwKFYv05BhYhssfVMBv4oQL4YPc0x&#10;s/7KO7rsY6XEhEOGBuoYu0zrUNbkMIx9Ryy3X987jLL2lbY9XsXctXqSJO/aYcOSUGNHy5rK0/7s&#10;DPw0kwPedsUmcbP1W9wOxfH8vTLm5Xn4/AAVaYgP8f37y0r9aToTAMGRGf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KI5cYAAADeAAAADwAAAAAAAAAAAAAAAACYAgAAZHJz&#10;L2Rvd25yZXYueG1sUEsFBgAAAAAEAAQA9QAAAIsDAAAAAA==&#10;">
                  <v:textbox>
                    <w:txbxContent>
                      <w:p w:rsidR="00862F6C" w:rsidRPr="005B4DCB" w:rsidRDefault="00862F6C" w:rsidP="002B4601">
                        <w:pPr>
                          <w:jc w:val="center"/>
                          <w:rPr>
                            <w:rFonts w:asciiTheme="majorHAnsi" w:hAnsiTheme="majorHAnsi" w:cstheme="majorHAnsi"/>
                            <w:sz w:val="18"/>
                            <w:szCs w:val="18"/>
                          </w:rPr>
                        </w:pPr>
                        <w:r w:rsidRPr="005B4DCB">
                          <w:rPr>
                            <w:rFonts w:asciiTheme="majorHAnsi" w:hAnsiTheme="majorHAnsi" w:cstheme="majorHAnsi"/>
                            <w:sz w:val="18"/>
                            <w:szCs w:val="18"/>
                          </w:rPr>
                          <w:t>Cryostat connected at the He recovery circuit</w:t>
                        </w:r>
                      </w:p>
                    </w:txbxContent>
                  </v:textbox>
                </v:rect>
                <v:shape id="AutoShape 11927" o:spid="_x0000_s5289" type="#_x0000_t32" style="position:absolute;left:2135;top:10250;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3ZpsUAAADeAAAADwAAAGRycy9kb3ducmV2LnhtbERPS2sCMRC+C/0PYQq9iGa30KKrUbYF&#10;oRY8+LqPm+kmdDPZbqJu/31TELzNx/ec+bJ3jbhQF6xnBfk4A0FceW25VnDYr0YTECEia2w8k4Jf&#10;CrBcPAzmWGh/5S1ddrEWKYRDgQpMjG0hZagMOQxj3xIn7st3DmOCXS11h9cU7hr5nGWv0qHl1GCw&#10;pXdD1ffu7BRs1vlbeTJ2/bn9sZuXVdmc6+FRqafHvpyBiNTHu/jm/tBp/iSf5vD/TrpB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i3ZpsUAAADeAAAADwAAAAAAAAAA&#10;AAAAAAChAgAAZHJzL2Rvd25yZXYueG1sUEsFBgAAAAAEAAQA+QAAAJMDAAAAAA==&#10;"/>
                <v:rect id="Rectangle 11950" o:spid="_x0000_s5290" style="position:absolute;left:1593;top:10828;width:2309;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AWksUA&#10;AADeAAAADwAAAGRycy9kb3ducmV2LnhtbERPTWvCQBC9F/wPywi9NRsNFE2zCdJiqUeNF2/T7DRJ&#10;zc6G7BpTf323UPA2j/c5WTGZTow0uNaygkUUgyCurG65VnAst08rEM4ja+wsk4IfclDks4cMU22v&#10;vKfx4GsRQtilqKDxvk+ldFVDBl1ke+LAfdnBoA9wqKUe8BrCTSeXcfwsDbYcGhrs6bWh6ny4GAWf&#10;7fKIt335Hpv1NvG7qfy+nN6UepxPmxcQniZ/F/+7P3SYv1qsE/h7J9w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cBaSxQAAAN4AAAAPAAAAAAAAAAAAAAAAAJgCAABkcnMv&#10;ZG93bnJldi54bWxQSwUGAAAAAAQABAD1AAAAigMAAAAA&#10;">
                  <v:textbox>
                    <w:txbxContent>
                      <w:p w:rsidR="00862F6C" w:rsidRPr="005B4DCB" w:rsidRDefault="00862F6C" w:rsidP="002B4601">
                        <w:pPr>
                          <w:jc w:val="center"/>
                          <w:rPr>
                            <w:rFonts w:asciiTheme="majorHAnsi" w:hAnsiTheme="majorHAnsi" w:cstheme="majorHAnsi"/>
                            <w:sz w:val="18"/>
                            <w:szCs w:val="18"/>
                          </w:rPr>
                        </w:pPr>
                        <w:r w:rsidRPr="005B4DCB">
                          <w:rPr>
                            <w:rFonts w:asciiTheme="majorHAnsi" w:hAnsiTheme="majorHAnsi" w:cstheme="majorHAnsi"/>
                            <w:sz w:val="18"/>
                            <w:szCs w:val="18"/>
                          </w:rPr>
                          <w:t>Cryostat connected at the He recovery circuit</w:t>
                        </w:r>
                      </w:p>
                    </w:txbxContent>
                  </v:textbox>
                </v:rect>
                <v:shape id="Text Box 11951" o:spid="_x0000_s5291" type="#_x0000_t202" style="position:absolute;left:7835;top:13588;width:1784;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Bkn8QA&#10;AADeAAAADwAAAGRycy9kb3ducmV2LnhtbERPTWvCQBC9F/wPyxS81d2UtGh0DVIRPLXUVsHbkB2T&#10;0OxsyK5J/PfdQsHbPN7nrPLRNqKnzteONSQzBYK4cKbmUsP31+5pDsIHZIONY9JwIw/5evKwwsy4&#10;gT+pP4RSxBD2GWqoQmgzKX1RkUU/cy1x5C6usxgi7EppOhxiuG3ks1Kv0mLNsaHClt4qKn4OV6vh&#10;+H45n1L1UW7tSzu4UUm2C6n19HHcLEEEGsNd/O/emzh/nixS+Hsn3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QZJ/EAAAA3gAAAA8AAAAAAAAAAAAAAAAAmAIAAGRycy9k&#10;b3ducmV2LnhtbFBLBQYAAAAABAAEAPUAAACJAwAAAAA=&#10;" filled="f" stroked="f">
                  <v:textbox>
                    <w:txbxContent>
                      <w:p w:rsidR="00862F6C" w:rsidRPr="009F2B03" w:rsidRDefault="00862F6C" w:rsidP="002B4601">
                        <w:pPr>
                          <w:rPr>
                            <w:rFonts w:asciiTheme="majorHAnsi" w:hAnsiTheme="majorHAnsi" w:cstheme="majorHAnsi"/>
                            <w:sz w:val="18"/>
                            <w:szCs w:val="18"/>
                          </w:rPr>
                        </w:pPr>
                        <w:r w:rsidRPr="009F2B03">
                          <w:rPr>
                            <w:rFonts w:asciiTheme="majorHAnsi" w:hAnsiTheme="majorHAnsi" w:cstheme="majorHAnsi"/>
                            <w:sz w:val="18"/>
                            <w:szCs w:val="18"/>
                          </w:rPr>
                          <w:t xml:space="preserve">PT660 &gt; </w:t>
                        </w:r>
                        <w:r>
                          <w:rPr>
                            <w:rFonts w:asciiTheme="majorHAnsi" w:hAnsiTheme="majorHAnsi" w:cstheme="majorHAnsi"/>
                            <w:sz w:val="18"/>
                            <w:szCs w:val="18"/>
                          </w:rPr>
                          <w:t>PT660Maxi</w:t>
                        </w:r>
                      </w:p>
                    </w:txbxContent>
                  </v:textbox>
                </v:shape>
                <v:rect id="Rectangle 11952" o:spid="_x0000_s5292" style="position:absolute;left:8243;top:8337;width:1531;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UrfcUA&#10;AADeAAAADwAAAGRycy9kb3ducmV2LnhtbERPS2sCMRC+C/6HMEJvmmhp0dUoYrG0x31ceptuxt1t&#10;N5NlE3XbX98UBG/z8T1nsxtsKy7U+8axhvlMgSAunWm40lDkx+kShA/IBlvHpOGHPOy249EGE+Ou&#10;nNIlC5WIIewT1FCH0CVS+rImi37mOuLInVxvMUTYV9L0eI3htpULpZ6lxYZjQ40dHWoqv7Oz1fDZ&#10;LAr8TfNXZVfHx/A+5F/njxetHybDfg0i0BDu4pv7zcT5y/nqCf7fiTf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1St9xQAAAN4AAAAPAAAAAAAAAAAAAAAAAJgCAABkcnMv&#10;ZG93bnJldi54bWxQSwUGAAAAAAQABAD1AAAAigMAAAAA&#10;">
                  <v:textbox>
                    <w:txbxContent>
                      <w:p w:rsidR="00862F6C" w:rsidRPr="009F2B03" w:rsidRDefault="00862F6C" w:rsidP="002B4601">
                        <w:pPr>
                          <w:jc w:val="center"/>
                          <w:rPr>
                            <w:rFonts w:asciiTheme="majorHAnsi" w:hAnsiTheme="majorHAnsi" w:cstheme="majorHAnsi"/>
                            <w:sz w:val="18"/>
                            <w:szCs w:val="18"/>
                          </w:rPr>
                        </w:pPr>
                        <w:r w:rsidRPr="009F2B03">
                          <w:rPr>
                            <w:rFonts w:asciiTheme="majorHAnsi" w:hAnsiTheme="majorHAnsi" w:cstheme="majorHAnsi"/>
                            <w:sz w:val="18"/>
                            <w:szCs w:val="18"/>
                          </w:rPr>
                          <w:t>He Circuits</w:t>
                        </w:r>
                      </w:p>
                      <w:p w:rsidR="00862F6C" w:rsidRPr="009F2B03" w:rsidRDefault="00862F6C" w:rsidP="002B4601">
                        <w:pPr>
                          <w:jc w:val="center"/>
                          <w:rPr>
                            <w:rFonts w:asciiTheme="majorHAnsi" w:hAnsiTheme="majorHAnsi" w:cstheme="majorHAnsi"/>
                            <w:sz w:val="18"/>
                            <w:szCs w:val="18"/>
                          </w:rPr>
                        </w:pPr>
                        <w:r w:rsidRPr="009F2B03">
                          <w:rPr>
                            <w:rFonts w:asciiTheme="majorHAnsi" w:hAnsiTheme="majorHAnsi" w:cstheme="majorHAnsi"/>
                            <w:sz w:val="18"/>
                            <w:szCs w:val="18"/>
                          </w:rPr>
                          <w:t>Pressure Alarm</w:t>
                        </w:r>
                      </w:p>
                      <w:p w:rsidR="00862F6C" w:rsidRPr="009F2B03" w:rsidRDefault="00862F6C" w:rsidP="002B4601">
                        <w:pPr>
                          <w:rPr>
                            <w:rFonts w:asciiTheme="majorHAnsi" w:hAnsiTheme="majorHAnsi" w:cstheme="majorHAnsi"/>
                            <w:sz w:val="18"/>
                            <w:szCs w:val="18"/>
                          </w:rPr>
                        </w:pPr>
                      </w:p>
                    </w:txbxContent>
                  </v:textbox>
                </v:rect>
                <v:shape id="AutoShape 6804" o:spid="_x0000_s5293" type="#_x0000_t32" style="position:absolute;left:3849;top:7708;width:0;height:19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RB0sUAAADeAAAADwAAAGRycy9kb3ducmV2LnhtbERPTWsCMRC9F/ofwgheimZXUHRrlG1B&#10;UMGDtr1PN9NNcDPZbqJu/30jFHqbx/uc5bp3jbhSF6xnBfk4A0FceW25VvD+thnNQYSIrLHxTAp+&#10;KMB69fiwxEL7Gx/peoq1SCEcClRgYmwLKUNlyGEY+5Y4cV++cxgT7GqpO7ylcNfISZbNpEPLqcFg&#10;S6+GqvPp4hQcdvlL+Wnsbn/8tofppmwu9dOHUsNBXz6DiNTHf/Gfe6vT/Hm+mMH9nXSD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cRB0sUAAADeAAAADwAAAAAAAAAA&#10;AAAAAAChAgAAZHJzL2Rvd25yZXYueG1sUEsFBgAAAAAEAAQA+QAAAJMDAAAAAA==&#10;"/>
                <v:rect id="Rectangle 11953" o:spid="_x0000_s5294" style="position:absolute;left:3328;top:6714;width:1134;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QkcUA&#10;AADeAAAADwAAAGRycy9kb3ducmV2LnhtbERPS2sCMRC+C/6HMEJvmmih1dUoYrG0x31ceptuxt1t&#10;N5NlE3XbX98UBG/z8T1nsxtsKy7U+8axhvlMgSAunWm40lDkx+kShA/IBlvHpOGHPOy249EGE+Ou&#10;nNIlC5WIIewT1FCH0CVS+rImi37mOuLInVxvMUTYV9L0eI3htpULpZ6kxYZjQ40dHWoqv7Oz1fDZ&#10;LAr8TfNXZVfHx/A+5F/njxetHybDfg0i0BDu4pv7zcT5y/nqGf7fiTf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SxCRxQAAAN4AAAAPAAAAAAAAAAAAAAAAAJgCAABkcnMv&#10;ZG93bnJldi54bWxQSwUGAAAAAAQABAD1AAAAigMAAAAA&#10;">
                  <v:textbox>
                    <w:txbxContent>
                      <w:p w:rsidR="00862F6C" w:rsidRPr="009F2B03" w:rsidRDefault="00862F6C" w:rsidP="00753B86">
                        <w:pPr>
                          <w:spacing w:before="120"/>
                          <w:jc w:val="center"/>
                          <w:rPr>
                            <w:rFonts w:asciiTheme="majorHAnsi" w:hAnsiTheme="majorHAnsi" w:cstheme="majorHAnsi"/>
                            <w:sz w:val="18"/>
                            <w:szCs w:val="18"/>
                          </w:rPr>
                        </w:pPr>
                        <w:r w:rsidRPr="009F2B03">
                          <w:rPr>
                            <w:rFonts w:asciiTheme="majorHAnsi" w:hAnsiTheme="majorHAnsi" w:cstheme="majorHAnsi"/>
                            <w:sz w:val="18"/>
                            <w:szCs w:val="18"/>
                          </w:rPr>
                          <w:t>Cryostat isolated</w:t>
                        </w:r>
                      </w:p>
                      <w:p w:rsidR="00862F6C" w:rsidRPr="009F2B03" w:rsidRDefault="00862F6C" w:rsidP="00753B86">
                        <w:pPr>
                          <w:rPr>
                            <w:rFonts w:asciiTheme="majorHAnsi" w:hAnsiTheme="majorHAnsi" w:cstheme="majorHAnsi"/>
                            <w:sz w:val="18"/>
                            <w:szCs w:val="18"/>
                          </w:rPr>
                        </w:pPr>
                      </w:p>
                    </w:txbxContent>
                  </v:textbox>
                </v:rect>
                <v:shape id="AutoShape 11954" o:spid="_x0000_s5295" type="#_x0000_t32" style="position:absolute;left:2897;top:4114;width:0;height:4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dwO8gAAADeAAAADwAAAGRycy9kb3ducmV2LnhtbESPQUsDMRCF70L/Q5iCF7HZFZS6Ni1b&#10;oWCFHlr1Pm7GTXAz2W7Sdv33zkHwNsN78943i9UYOnWmIfnIBspZAYq4idZza+D9bXM7B5UyssUu&#10;Mhn4oQSr5eRqgZWNF97T+ZBbJSGcKjTgcu4rrVPjKGCaxZ5YtK84BMyyDq22A14kPHT6rigedEDP&#10;0uCwp2dHzffhFAzstuW6/nR++7o/+t39pu5O7c2HMdfTsX4ClWnM/+a/6xcr+PPyUXjlHZlBL3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xdwO8gAAADeAAAADwAAAAAA&#10;AAAAAAAAAAChAgAAZHJzL2Rvd25yZXYueG1sUEsFBgAAAAAEAAQA+QAAAJYDAAAAAA==&#10;"/>
                <v:rect id="Rectangle 11955" o:spid="_x0000_s5296" style="position:absolute;left:2215;top:3580;width:1345;height: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heMMA&#10;AADeAAAADwAAAGRycy9kb3ducmV2LnhtbERPTYvCMBC9C/sfwizsTVNdEFuNsqwoetT2srfZZmyr&#10;zaQ0Uau/3giCt3m8z5ktOlOLC7WusqxgOIhAEOdWV1woyNJVfwLCeWSNtWVScCMHi/lHb4aJtlfe&#10;0WXvCxFC2CWooPS+SaR0eUkG3cA2xIE72NagD7AtpG7xGsJNLUdRNJYGKw4NJTb0W1J+2p+Ngv9q&#10;lOF9l64jE6++/bZLj+e/pVJfn93PFISnzr/FL/dGh/mTYRzD851wg5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gheMMAAADeAAAADwAAAAAAAAAAAAAAAACYAgAAZHJzL2Rv&#10;d25yZXYueG1sUEsFBgAAAAAEAAQA9QAAAIgDAAAAAA==&#10;">
                  <v:textbox>
                    <w:txbxContent>
                      <w:p w:rsidR="00862F6C" w:rsidRPr="009F2B03" w:rsidRDefault="00862F6C" w:rsidP="00753B86">
                        <w:pPr>
                          <w:spacing w:before="120"/>
                          <w:jc w:val="center"/>
                          <w:rPr>
                            <w:rFonts w:asciiTheme="majorHAnsi" w:hAnsiTheme="majorHAnsi" w:cstheme="majorHAnsi"/>
                            <w:sz w:val="18"/>
                            <w:szCs w:val="18"/>
                          </w:rPr>
                        </w:pPr>
                        <w:r>
                          <w:rPr>
                            <w:rFonts w:asciiTheme="majorHAnsi" w:hAnsiTheme="majorHAnsi" w:cstheme="majorHAnsi"/>
                            <w:sz w:val="18"/>
                            <w:szCs w:val="18"/>
                          </w:rPr>
                          <w:t>Stop</w:t>
                        </w:r>
                      </w:p>
                      <w:p w:rsidR="00862F6C" w:rsidRPr="009F2B03" w:rsidRDefault="00862F6C" w:rsidP="00753B86">
                        <w:pPr>
                          <w:rPr>
                            <w:rFonts w:asciiTheme="majorHAnsi" w:hAnsiTheme="majorHAnsi" w:cstheme="majorHAnsi"/>
                            <w:sz w:val="18"/>
                            <w:szCs w:val="18"/>
                          </w:rPr>
                        </w:pPr>
                      </w:p>
                    </w:txbxContent>
                  </v:textbox>
                </v:rect>
                <v:shape id="AutoShape 11931" o:spid="_x0000_s5297" type="#_x0000_t32" style="position:absolute;left:3999;top:15757;width:2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wFcQAAADeAAAADwAAAGRycy9kb3ducmV2LnhtbESP0YrCMBBF3wX/IYzgm6aurpRqFFkQ&#10;xH0QtR8wNGNbbSaliW39+40g7NsM994zd9bb3lSipcaVlhXMphEI4szqknMF6XU/iUE4j6yxskwK&#10;XuRguxkO1pho2/GZ2ovPRYCwS1BB4X2dSOmyggy6qa2Jg3azjUEf1iaXusEuwE0lv6JoKQ2WHC4U&#10;WNNPQdnj8jQKfuOFz+/nm52n7elb1tFxn3ZLpcajfrcC4an3/+ZP+qBD/Tgw4f1OmEF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9zAVxAAAAN4AAAAPAAAAAAAAAAAA&#10;AAAAAKECAABkcnMvZG93bnJldi54bWxQSwUGAAAAAAQABAD5AAAAkgMAAAAA&#10;"/>
                <v:shape id="AutoShape 6821" o:spid="_x0000_s5298" type="#_x0000_t32" style="position:absolute;left:2699;top:9989;width:82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Lr/cMAAADeAAAADwAAAGRycy9kb3ducmV2LnhtbERPTYvCMBC9L/gfwgje1rSCItUoIooL&#10;oovV3odmbIvNpDRZrf76zcKCt3m8z5kvO1OLO7WusqwgHkYgiHOrKy4UXM7bzykI55E11pZJwZMc&#10;LBe9jzkm2j74RPfUFyKEsEtQQel9k0jp8pIMuqFtiAN3ta1BH2BbSN3iI4SbWo6iaCINVhwaSmxo&#10;XVJ+S3+MgtdhR+cDXl/fmzQ77se7eHzMMqUG/W41A+Gp82/xv/tLh/nTURTD3zvhBr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i6/3DAAAA3gAAAA8AAAAAAAAAAAAA&#10;AAAAoQIAAGRycy9kb3ducmV2LnhtbFBLBQYAAAAABAAEAPkAAACRAwAAAAA=&#10;">
                  <v:stroke startarrow="block" endarrow="block"/>
                </v:shape>
                <v:shape id="AutoShape 6822" o:spid="_x0000_s5299" type="#_x0000_t32" style="position:absolute;left:5291;top:9879;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CzKsQAAADeAAAADwAAAGRycy9kb3ducmV2LnhtbERPTWsCMRC9F/wPYYReimZdaJHVKGtB&#10;qAUP2nofN+MmuJmsm6jbf98UCt7m8T5nvuxdI27UBetZwWScgSCuvLZcK/j+Wo+mIEJE1th4JgU/&#10;FGC5GDzNsdD+zju67WMtUgiHAhWYGNtCylAZchjGviVO3Ml3DmOCXS11h/cU7hqZZ9mbdGg5NRhs&#10;6d1Qdd5fnYLtZrIqj8ZuPncXu31dl821fjko9TzsyxmISH18iP/dHzrNn+ZZDn/vpBv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0LMqxAAAAN4AAAAPAAAAAAAAAAAA&#10;AAAAAKECAABkcnMvZG93bnJldi54bWxQSwUGAAAAAAQABAD5AAAAkgMAAAAA&#10;"/>
                <v:shape id="AutoShape 6822" o:spid="_x0000_s5300" type="#_x0000_t32" style="position:absolute;left:8291;top:9878;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wWscUAAADeAAAADwAAAGRycy9kb3ducmV2LnhtbERPS2sCMRC+F/wPYYReima1KLIaZVsQ&#10;asGDr/u4mW5CN5PtJur23zcFwdt8fM9ZrDpXiyu1wXpWMBpmIIhLry1XCo6H9WAGIkRkjbVnUvBL&#10;AVbL3tMCc+1vvKPrPlYihXDIUYGJscmlDKUhh2HoG+LEffnWYUywraRu8ZbCXS3HWTaVDi2nBoMN&#10;vRsqv/cXp2C7Gb0VZ2M3n7sfu52si/pSvZyUeu53xRxEpC4+xHf3h07zZ+PsFf7fSTfI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pwWscUAAADeAAAADwAAAAAAAAAA&#10;AAAAAAChAgAAZHJzL2Rvd25yZXYueG1sUEsFBgAAAAAEAAQA+QAAAJMDAAAAAA==&#10;"/>
                <v:shape id="AutoShape 6795" o:spid="_x0000_s5301" type="#_x0000_t32" style="position:absolute;left:6881;top:9669;width:0;height: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WOxcUAAADeAAAADwAAAGRycy9kb3ducmV2LnhtbERPS2sCMRC+F/wPYYReimaVKrIaZVsQ&#10;asGDr/u4mW5CN5PtJur23zcFwdt8fM9ZrDpXiyu1wXpWMBpmIIhLry1XCo6H9WAGIkRkjbVnUvBL&#10;AVbL3tMCc+1vvKPrPlYihXDIUYGJscmlDKUhh2HoG+LEffnWYUywraRu8ZbCXS3HWTaVDi2nBoMN&#10;vRsqv/cXp2C7Gb0VZ2M3n7sfu52si/pSvZyUeu53xRxEpC4+xHf3h07zZ+PsFf7fSTfI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WOxcUAAADeAAAADwAAAAAAAAAA&#10;AAAAAAChAgAAZHJzL2Rvd25yZXYueG1sUEsFBgAAAAAEAAQA+QAAAJMDAAAAAA==&#10;"/>
                <v:shape id="AutoShape 6796" o:spid="_x0000_s5302" type="#_x0000_t32" style="position:absolute;left:8838;top:807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krXsQAAADeAAAADwAAAGRycy9kb3ducmV2LnhtbERPTWsCMRC9C/6HMEIvUrMKFtkaZRWE&#10;WvCg1ft0M90EN5N1E3X7741Q6G0e73Pmy87V4kZtsJ4VjEcZCOLSa8uVguPX5nUGIkRkjbVnUvBL&#10;AZaLfm+OufZ33tPtECuRQjjkqMDE2ORShtKQwzDyDXHifnzrMCbYVlK3eE/hrpaTLHuTDi2nBoMN&#10;rQ2V58PVKdhtx6vi29jt5/5id9NNUV+r4Umpl0FXvIOI1MV/8Z/7Q6f5s0k2hec76Qa5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OStexAAAAN4AAAAPAAAAAAAAAAAA&#10;AAAAAKECAABkcnMvZG93bnJldi54bWxQSwUGAAAAAAQABAD5AAAAkgMAAAAA&#10;"/>
                <v:shape id="AutoShape 6813" o:spid="_x0000_s5303" type="#_x0000_t32" style="position:absolute;left:8053;top:9319;width:9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u1KcQAAADeAAAADwAAAGRycy9kb3ducmV2LnhtbERPTWsCMRC9C/6HMIIXqVmFimyNshYE&#10;LXjQ6n26mW6Cm8l2E3X77xtB6G0e73MWq87V4kZtsJ4VTMYZCOLSa8uVgtPn5mUOIkRkjbVnUvBL&#10;AVbLfm+BufZ3PtDtGCuRQjjkqMDE2ORShtKQwzD2DXHivn3rMCbYVlK3eE/hrpbTLJtJh5ZTg8GG&#10;3g2Vl+PVKdjvJuviy9jdx+HH7l83RX2tRmelhoOueAMRqYv/4qd7q9P8+TSbweOddIN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67UpxAAAAN4AAAAPAAAAAAAAAAAA&#10;AAAAAKECAABkcnMvZG93bnJldi54bWxQSwUGAAAAAAQABAD5AAAAkgMAAAAA&#10;"/>
                <v:shape id="AutoShape 6814" o:spid="_x0000_s5304" type="#_x0000_t32" style="position:absolute;left:8407;top:9201;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cQssUAAADeAAAADwAAAGRycy9kb3ducmV2LnhtbERPS2sCMRC+F/wPYYReimYVqrIaZVsQ&#10;asGDr/u4mW5CN5PtJur23zcFwdt8fM9ZrDpXiyu1wXpWMBpmIIhLry1XCo6H9WAGIkRkjbVnUvBL&#10;AVbL3tMCc+1vvKPrPlYihXDIUYGJscmlDKUhh2HoG+LEffnWYUywraRu8ZbCXS3HWTaRDi2nBoMN&#10;vRsqv/cXp2C7Gb0VZ2M3n7sfu31dF/Wlejkp9dzvijmISF18iO/uD53mz8bZFP7fSTfI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acQssUAAADeAAAADwAAAAAAAAAA&#10;AAAAAAChAgAAZHJzL2Rvd25yZXYueG1sUEsFBgAAAAAEAAQA+QAAAJMDAAAAAA==&#10;"/>
                <v:rect id="Rectangle 6792" o:spid="_x0000_s5305" style="position:absolute;left:8196;top:6824;width:1531;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PWx8cA&#10;AADeAAAADwAAAGRycy9kb3ducmV2LnhtbESPQWvCQBSE7wX/w/KE3urGBEJNXUWUlPYY48Xba/Y1&#10;Sc2+DdmNpv313ULB4zAz3zDr7WQ6caXBtZYVLBcRCOLK6pZrBacyf3oG4Tyyxs4yKfgmB9vN7GGN&#10;mbY3Luh69LUIEHYZKmi87zMpXdWQQbewPXHwPu1g0Ac51FIPeAtw08k4ilJpsOWw0GBP+4aqy3E0&#10;Cj7a+IQ/RfkamVWe+Pep/BrPB6Ue59PuBYSnyd/D/+03rSBOlkkKf3fCFZ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z1sfHAAAA3gAAAA8AAAAAAAAAAAAAAAAAmAIAAGRy&#10;cy9kb3ducmV2LnhtbFBLBQYAAAAABAAEAPUAAACMAwAAAAA=&#10;">
                  <v:textbox>
                    <w:txbxContent>
                      <w:p w:rsidR="00862F6C" w:rsidRPr="009F2B03" w:rsidRDefault="00862F6C" w:rsidP="000C5ECF">
                        <w:pPr>
                          <w:jc w:val="center"/>
                          <w:rPr>
                            <w:rFonts w:asciiTheme="majorHAnsi" w:hAnsiTheme="majorHAnsi" w:cstheme="majorHAnsi"/>
                            <w:sz w:val="18"/>
                            <w:szCs w:val="18"/>
                          </w:rPr>
                        </w:pPr>
                        <w:r w:rsidRPr="009F2B03">
                          <w:rPr>
                            <w:rFonts w:asciiTheme="majorHAnsi" w:hAnsiTheme="majorHAnsi" w:cstheme="majorHAnsi"/>
                            <w:sz w:val="18"/>
                            <w:szCs w:val="18"/>
                          </w:rPr>
                          <w:t>Pressure control</w:t>
                        </w:r>
                      </w:p>
                    </w:txbxContent>
                  </v:textbox>
                </v:rect>
                <v:shape id="AutoShape 6793" o:spid="_x0000_s5306" type="#_x0000_t32" style="position:absolute;left:7298;top:1564;width:0;height:6746;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hh+MgAAADeAAAADwAAAGRycy9kb3ducmV2LnhtbESPQWvCQBSE7wX/w/KEXopuzLZaoqsU&#10;qeCp0FS0x0f2mQSzb2N2q/Hfu4VCj8PMfMMsVr1txIU6XzvWMBknIIgLZ2ouNey+NqNXED4gG2wc&#10;k4YbeVgtBw8LzIy78idd8lCKCGGfoYYqhDaT0hcVWfRj1xJH7+g6iyHKrpSmw2uE20amSTKVFmuO&#10;CxW2tK6oOOU/VoM6HE/qY7bffz+99Of1M9v8XaVaPw77tzmIQH34D/+1t0ZDqiZqBr934hWQy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Mhh+MgAAADeAAAADwAAAAAA&#10;AAAAAAAAAAChAgAAZHJzL2Rvd25yZXYueG1sUEsFBgAAAAAEAAQA+QAAAJYDAAAAAA==&#10;" strokeweight=".5pt">
                  <v:stroke endarrow="block"/>
                </v:shape>
                <v:shape id="Text Box 6823" o:spid="_x0000_s5307" type="#_x0000_t202" style="position:absolute;left:9592;top:7163;width:1197;height: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kNV8IA&#10;AADeAAAADwAAAGRycy9kb3ducmV2LnhtbERPy4rCMBTdD/gP4QqzGxMfI1qNIsrArBSf4O7SXNti&#10;c1OajK1/bxbCLA/nPV+2thQPqn3hWEO/p0AQp84UnGk4HX++JiB8QDZYOiYNT/KwXHQ+5pgY1/Ce&#10;HoeQiRjCPkENeQhVIqVPc7Loe64ijtzN1RZDhHUmTY1NDLelHCg1lhYLjg05VrTOKb0f/qyG8/Z2&#10;vYzULtvY76pxrZJsp1Lrz267moEI1IZ/8dv9azQMhv1h3BvvxCs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aQ1XwgAAAN4AAAAPAAAAAAAAAAAAAAAAAJgCAABkcnMvZG93&#10;bnJldi54bWxQSwUGAAAAAAQABAD1AAAAhwMAAAAA&#10;" filled="f" stroked="f">
                  <v:textbox>
                    <w:txbxContent>
                      <w:p w:rsidR="00862F6C" w:rsidRPr="009F2B03" w:rsidRDefault="00862F6C" w:rsidP="000C5ECF">
                        <w:pPr>
                          <w:rPr>
                            <w:rFonts w:asciiTheme="majorHAnsi" w:hAnsiTheme="majorHAnsi" w:cstheme="majorHAnsi"/>
                            <w:sz w:val="18"/>
                            <w:szCs w:val="18"/>
                          </w:rPr>
                        </w:pPr>
                        <w:r w:rsidRPr="009F2B03">
                          <w:rPr>
                            <w:rFonts w:asciiTheme="majorHAnsi" w:hAnsiTheme="majorHAnsi" w:cstheme="majorHAnsi"/>
                            <w:sz w:val="18"/>
                            <w:szCs w:val="18"/>
                          </w:rPr>
                          <w:t>Not isolated</w:t>
                        </w:r>
                      </w:p>
                      <w:p w:rsidR="00862F6C" w:rsidRPr="009F2B03" w:rsidRDefault="00862F6C" w:rsidP="000C5ECF">
                        <w:pPr>
                          <w:rPr>
                            <w:rFonts w:asciiTheme="majorHAnsi" w:hAnsiTheme="majorHAnsi" w:cstheme="majorHAnsi"/>
                            <w:sz w:val="18"/>
                            <w:szCs w:val="18"/>
                          </w:rPr>
                        </w:pPr>
                      </w:p>
                    </w:txbxContent>
                  </v:textbox>
                </v:shape>
                <v:shape id="AutoShape 6810" o:spid="_x0000_s5308" type="#_x0000_t32" style="position:absolute;left:8047;top:6598;width:0;height:2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TdZMUAAADeAAAADwAAAGRycy9kb3ducmV2LnhtbESPzYrCMBSF94LvEK7gRjS1gqPVKCIV&#10;XMxiRl24vDTXttjclCbV+vZGGJjl4fx8nPW2M5V4UONKywqmkwgEcWZ1ybmCy/kwXoBwHlljZZkU&#10;vMjBdtPvrTHR9sm/9Dj5XIQRdgkqKLyvEyldVpBBN7E1cfButjHog2xyqRt8hnFTyTiK5tJgyYFQ&#10;YE37grL7qTUf7qglfU1/Rqk/HON2n319pwulhoNutwLhqfP/4b/2USuIZ9PZEj53whWQm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MTdZMUAAADeAAAADwAAAAAAAAAA&#10;AAAAAAChAgAAZHJzL2Rvd25yZXYueG1sUEsFBgAAAAAEAAQA+QAAAJMDAAAAAA==&#10;">
                  <v:stroke startarrow="block"/>
                </v:shape>
                <v:shape id="AutoShape 11922" o:spid="_x0000_s5309" type="#_x0000_t32" style="position:absolute;left:7812;top:13648;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JFsgAAADeAAAADwAAAGRycy9kb3ducmV2LnhtbESPQWsCMRSE70L/Q3iFXkSza1uRrVFW&#10;QagFD1q9Pzevm9DNy3YTdfvvm0Khx2FmvmHmy9414kpdsJ4V5OMMBHHlteVawfF9M5qBCBFZY+OZ&#10;FHxTgOXibjDHQvsb7+l6iLVIEA4FKjAxtoWUoTLkMIx9S5y8D985jEl2tdQd3hLcNXKSZVPp0HJa&#10;MNjS2lD1ebg4BbttvirPxm7f9l9297wpm0s9PCn1cN+XLyAi9fE//Nd+1Qomj/lTDr930hW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F/JFsgAAADeAAAADwAAAAAA&#10;AAAAAAAAAAChAgAAZHJzL2Rvd25yZXYueG1sUEsFBgAAAAAEAAQA+QAAAJYDAAAAAA==&#10;"/>
                <v:shape id="AutoShape 11936" o:spid="_x0000_s5310" type="#_x0000_t32" style="position:absolute;left:6441;top:15008;width:14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1XYcgAAADeAAAADwAAAGRycy9kb3ducmV2LnhtbESPQUsDMRSE7wX/Q3gFL6XN7qpF1qZl&#10;FQpW6KG1vT83z03o5mXdpO36740geBxm5htmsRpcKy7UB+tZQT7LQBDXXltuFBze19NHECEia2w9&#10;k4JvCrBa3owWWGp/5R1d9rERCcKhRAUmxq6UMtSGHIaZ74iT9+l7hzHJvpG6x2uCu1YWWTaXDi2n&#10;BYMdvRiqT/uzU7Dd5M/Vh7Gbt92X3T6sq/bcTI5K3Y6H6glEpCH+h//ar1pBcZffF/B7J10Bufw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I1XYcgAAADeAAAADwAAAAAA&#10;AAAAAAAAAAChAgAAZHJzL2Rvd25yZXYueG1sUEsFBgAAAAAEAAQA+QAAAJYDAAAAAA==&#10;"/>
                <v:shape id="AutoShape 11937" o:spid="_x0000_s5311" type="#_x0000_t32" style="position:absolute;left:7264;top:14899;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y+sgAAADeAAAADwAAAGRycy9kb3ducmV2LnhtbESPT2sCMRTE74V+h/AKvRTNrlopW6Ns&#10;C4IKHvzT++vmdRO6edluoq7fvikIPQ4z8xtmtuhdI87UBetZQT7MQBBXXluuFRwPy8ELiBCRNTae&#10;ScGVAizm93czLLS/8I7O+1iLBOFQoAITY1tIGSpDDsPQt8TJ+/Kdw5hkV0vd4SXBXSNHWTaVDi2n&#10;BYMtvRuqvvcnp2C7zt/KT2PXm92P3T4vy+ZUP30o9fjQl68gIvXxP3xrr7SC0TifjOHvTroCcv4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Hy+sgAAADeAAAADwAAAAAA&#10;AAAAAAAAAAChAgAAZHJzL2Rvd25yZXYueG1sUEsFBgAAAAAEAAQA+QAAAJYDAAAAAA==&#10;"/>
                <v:shape id="AutoShape 11917" o:spid="_x0000_s5312" type="#_x0000_t32" style="position:absolute;left:9460;top:10627;width:0;height:28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hqjsgAAADeAAAADwAAAGRycy9kb3ducmV2LnhtbESPT2sCMRTE74V+h/AKvRTNrlopW6Ns&#10;C4IKHvzT++vmdRO6edluom6/vSkIPQ4z8xtmtuhdI87UBetZQT7MQBBXXluuFRwPy8ELiBCRNTae&#10;ScEvBVjM7+9mWGh/4R2d97EWCcKhQAUmxraQMlSGHIahb4mT9+U7hzHJrpa6w0uCu0aOsmwqHVpO&#10;CwZbejdUfe9PTsF2nb+Vn8auN7sfu31els2pfvpQ6vGhL19BROrjf/jWXmkFo3E+mcDfnXQF5PwK&#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ChqjsgAAADeAAAADwAAAAAA&#10;AAAAAAAAAAChAgAAZHJzL2Rvd25yZXYueG1sUEsFBgAAAAAEAAQA+QAAAJYDAAAAAA==&#10;"/>
                <v:shape id="AutoShape 11944" o:spid="_x0000_s5313" type="#_x0000_t32" style="position:absolute;left:7913;top:13459;width:153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TPFcgAAADeAAAADwAAAGRycy9kb3ducmV2LnhtbESPQWsCMRSE74X+h/CEXkrNrtYiW6Ns&#10;C0IteNDq/bl53QQ3L9tN1PXfNwWhx2FmvmFmi9414kxdsJ4V5MMMBHHlteVawe5r+TQFESKyxsYz&#10;KbhSgMX8/m6GhfYX3tB5G2uRIBwKVGBibAspQ2XIYRj6ljh5375zGJPsaqk7vCS4a+Qoy16kQ8tp&#10;wWBL74aq4/bkFKxX+Vt5MHb1ufmx68mybE71416ph0FfvoKI1Mf/8K39oRWMxvnzBP7upCs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2TPFcgAAADeAAAADwAAAAAA&#10;AAAAAAAAAAChAgAAZHJzL2Rvd25yZXYueG1sUEsFBgAAAAAEAAQA+QAAAJYDAAAAAA==&#10;"/>
                <v:shape id="AutoShape 11945" o:spid="_x0000_s5314" type="#_x0000_t32" style="position:absolute;left:9223;top:13355;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7ZRYsgAAADeAAAADwAAAGRycy9kb3ducmV2LnhtbESPT2sCMRTE74V+h/CEXopmV1spW6Ns&#10;C0ItePDf/XXzugluXrabqOu3bwpCj8PM/IaZLXrXiDN1wXpWkI8yEMSV15ZrBfvdcvgCIkRkjY1n&#10;UnClAIv5/d0MC+0vvKHzNtYiQTgUqMDE2BZShsqQwzDyLXHyvn3nMCbZ1VJ3eElw18hxlk2lQ8tp&#10;wWBL74aq4/bkFKxX+Vv5Zezqc/Nj18/LsjnVjwelHgZ9+QoiUh//w7f2h1YwnuRPU/i7k66AnP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67ZRYsgAAADeAAAADwAAAAAA&#10;AAAAAAAAAAChAgAAZHJzL2Rvd25yZXYueG1sUEsFBgAAAAAEAAQA+QAAAJYDAAAAAA==&#10;"/>
                <v:shape id="AutoShape 6785" o:spid="_x0000_s5315" type="#_x0000_t32" style="position:absolute;left:10680;top:4941;width:0;height:2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r0+ckAAADeAAAADwAAAGRycy9kb3ducmV2LnhtbESPT0sDMRTE74LfITzBi7TZbW2VtWlZ&#10;CwVb6KF/vD83z01w87Ju0nb99kYQehxm5jfMbNG7RpypC9azgnyYgSCuvLZcKzgeVoNnECEia2w8&#10;k4IfCrCY397MsND+wjs672MtEoRDgQpMjG0hZagMOQxD3xIn79N3DmOSXS11h5cEd40cZdlUOrSc&#10;Fgy2tDRUfe1PTsF2nb+WH8auN7tvu52syuZUP7wrdX/Xly8gIvXxGv5vv2kFo3H++AR/d9IV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T69PnJAAAA3gAAAA8AAAAA&#10;AAAAAAAAAAAAoQIAAGRycy9kb3ducmV2LnhtbFBLBQYAAAAABAAEAPkAAACXAwAAAAA=&#10;"/>
                <v:shape id="AutoShape 6785" o:spid="_x0000_s5316" type="#_x0000_t32" style="position:absolute;left:5771;top:15340;width:0;height: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Vgi8UAAADeAAAADwAAAGRycy9kb3ducmV2LnhtbERPz2vCMBS+D/Y/hCfsMjStbiKdUbqB&#10;MAcedHp/Nm9NsHnpmqj1v18OA48f3+/5sneNuFAXrGcF+SgDQVx5bblWsP9eDWcgQkTW2HgmBTcK&#10;sFw8Psyx0P7KW7rsYi1SCIcCFZgY20LKUBlyGEa+JU7cj+8cxgS7WuoOryncNXKcZVPp0HJqMNjS&#10;h6HqtDs7BZt1/l4ejV1/bX/t5nVVNuf6+aDU06Av30BE6uNd/O/+1ArGk/wl7U130hW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WVgi8UAAADeAAAADwAAAAAAAAAA&#10;AAAAAAChAgAAZHJzL2Rvd25yZXYueG1sUEsFBgAAAAAEAAQA+QAAAJMDAAAAAA==&#10;"/>
                <v:shape id="AutoShape 6822" o:spid="_x0000_s5317" type="#_x0000_t32" style="position:absolute;left:10666;top:7464;width:0;height:227;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Yjk8cAAADeAAAADwAAAGRycy9kb3ducmV2LnhtbESPQWvCQBSE7wX/w/IKvdWNVkRTVxFF&#10;yaE9GKXnR/a5Cc2+jdnVpP313YLgcZiZb5jFqre1uFHrK8cKRsMEBHHhdMVGwem4e52B8AFZY+2Y&#10;FPyQh9Vy8LTAVLuOD3TLgxERwj5FBWUITSqlL0qy6IeuIY7e2bUWQ5StkbrFLsJtLcdJMpUWK44L&#10;JTa0Kan4zq9WgSG7u+xnZ5P/dtnH9vg1+fT7TKmX5379DiJQHx7hezvTCsZvo8kc/u/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hiOTxwAAAN4AAAAPAAAAAAAA&#10;AAAAAAAAAKECAABkcnMvZG93bnJldi54bWxQSwUGAAAAAAQABAD5AAAAlQMAAAAA&#10;"/>
                <v:shape id="AutoShape 11938" o:spid="_x0000_s5318" type="#_x0000_t32" style="position:absolute;left:1128;top:15747;width:980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r6UMYAAADeAAAADwAAAGRycy9kb3ducmV2LnhtbESPy2oCMRSG90LfIZxCN6KZsSgyGmVa&#10;EGrBhbf9cXI6CZ2cTCdRp2/fLAouf/4b33Ldu0bcqAvWs4J8nIEgrry2XCs4HTejOYgQkTU2nknB&#10;LwVYr54GSyy0v/OebodYizTCoUAFJsa2kDJUhhyGsW+Jk/flO4cxya6WusN7GneNnGTZTDq0nB4M&#10;tvRuqPo+XJ2C3TZ/Ky/Gbj/3P3Y33ZTNtR6elXp57ssFiEh9fIT/2x9aweQ1nyaAhJNQ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7K+lDGAAAA3gAAAA8AAAAAAAAA&#10;AAAAAAAAoQIAAGRycy9kb3ducmV2LnhtbFBLBQYAAAAABAAEAPkAAACUAwAAAAA=&#10;"/>
                <v:oval id="Oval 4825" o:spid="_x0000_s5319" style="position:absolute;left:2224;top:3506;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Bi8UA&#10;AADeAAAADwAAAGRycy9kb3ducmV2LnhtbESPQWsCMRSE74X+h/AKXkrNrrpFtkaRQsGbqKXn5+Z1&#10;s7h5CUnUtb++EQo9DjPzDbNYDbYXFwqxc6ygHBcgiBunO24VfB4+XuYgYkLW2DsmBTeKsFo+Piyw&#10;1u7KO7rsUysyhGONCkxKvpYyNoYsxrHzxNn7dsFiyjK0Uge8Zrjt5aQoXqXFjvOCQU/vhprT/mwV&#10;zLY/TdXp080/H2c7P/0aKBij1OhpWL+BSDSk//Bfe6MVTKZlVcL9Tr4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4YGLxQAAAN4AAAAPAAAAAAAAAAAAAAAAAJgCAABkcnMv&#10;ZG93bnJldi54bWxQSwUGAAAAAAQABAD1AAAAigMAAAAA&#10;" strokecolor="#4a7ebb" strokeweight="3.5pt">
                  <v:textbox inset="0,0,0,0">
                    <w:txbxContent>
                      <w:p w:rsidR="00862F6C" w:rsidRPr="00A87CE9" w:rsidRDefault="00862F6C" w:rsidP="00217365">
                        <w:pPr>
                          <w:jc w:val="center"/>
                          <w:rPr>
                            <w:rFonts w:ascii="Times New Roman" w:hAnsi="Times New Roman" w:cs="Times New Roman"/>
                            <w:b/>
                            <w:szCs w:val="20"/>
                          </w:rPr>
                        </w:pPr>
                        <w:r>
                          <w:rPr>
                            <w:rFonts w:ascii="Times New Roman" w:hAnsi="Times New Roman" w:cs="Times New Roman"/>
                            <w:b/>
                            <w:szCs w:val="20"/>
                          </w:rPr>
                          <w:t>0</w:t>
                        </w:r>
                      </w:p>
                    </w:txbxContent>
                  </v:textbox>
                </v:oval>
                <v:oval id="Oval 4826" o:spid="_x0000_s5320" style="position:absolute;left:3235;top:562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Mf/MYA&#10;AADeAAAADwAAAGRycy9kb3ducmV2LnhtbESPW2sCMRSE34X+h3AKfRHNul6QrVFKodC34gWfj5vT&#10;zeLmJCSprv56Uyj0cZiZb5jVpreduFCIrWMFk3EBgrh2uuVGwWH/MVqCiAlZY+eYFNwowmb9NFhh&#10;pd2Vt3TZpUZkCMcKFZiUfCVlrA1ZjGPnibP37YLFlGVopA54zXDbybIoFtJiy3nBoKd3Q/V592MV&#10;zL7u9bzV55sfnmZbPz32FIxR6uW5f3sFkahP/+G/9qdWUE4n8xJ+7+Qr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Mf/MYAAADeAAAADwAAAAAAAAAAAAAAAACYAgAAZHJz&#10;L2Rvd25yZXYueG1sUEsFBgAAAAAEAAQA9QAAAIsDAAAAAA==&#10;" strokecolor="#4a7ebb" strokeweight="3.5pt">
                  <v:textbox inset="0,0,0,0">
                    <w:txbxContent>
                      <w:p w:rsidR="00862F6C" w:rsidRPr="00A87CE9" w:rsidRDefault="00862F6C" w:rsidP="00217365">
                        <w:pPr>
                          <w:jc w:val="center"/>
                          <w:rPr>
                            <w:rFonts w:ascii="Times New Roman" w:hAnsi="Times New Roman" w:cs="Times New Roman"/>
                            <w:b/>
                            <w:szCs w:val="20"/>
                          </w:rPr>
                        </w:pPr>
                        <w:r>
                          <w:rPr>
                            <w:rFonts w:ascii="Times New Roman" w:hAnsi="Times New Roman" w:cs="Times New Roman"/>
                            <w:b/>
                            <w:szCs w:val="20"/>
                          </w:rPr>
                          <w:t>4</w:t>
                        </w:r>
                      </w:p>
                    </w:txbxContent>
                  </v:textbox>
                </v:oval>
                <v:oval id="Oval 4827" o:spid="_x0000_s5321" style="position:absolute;left:3366;top:750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6Z8UA&#10;AADeAAAADwAAAGRycy9kb3ducmV2LnhtbESPT2sCMRTE70K/Q3iFXkSzuiqyGqUUCr0V/+D5uXlu&#10;FjcvIUl17advCoUeh5n5DbPe9rYTNwqxdaxgMi5AENdOt9woOB7eR0sQMSFr7ByTggdF2G6eBmus&#10;tLvzjm771IgM4VihApOSr6SMtSGLcew8cfYuLlhMWYZG6oD3DLednBbFQlpsOS8Y9PRmqL7uv6yC&#10;2ed3PW/19eGH59nOl6eegjFKvTz3rysQifr0H/5rf2gF03IyL+H3Tr4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f7pnxQAAAN4AAAAPAAAAAAAAAAAAAAAAAJgCAABkcnMv&#10;ZG93bnJldi54bWxQSwUGAAAAAAQABAD1AAAAigMAAAAA&#10;" strokecolor="#4a7ebb" strokeweight="3.5pt">
                  <v:textbox inset="0,0,0,0">
                    <w:txbxContent>
                      <w:p w:rsidR="00862F6C" w:rsidRPr="00A87CE9" w:rsidRDefault="00862F6C" w:rsidP="00217365">
                        <w:pPr>
                          <w:jc w:val="center"/>
                          <w:rPr>
                            <w:rFonts w:ascii="Times New Roman" w:hAnsi="Times New Roman" w:cs="Times New Roman"/>
                            <w:b/>
                            <w:szCs w:val="20"/>
                          </w:rPr>
                        </w:pPr>
                        <w:r>
                          <w:rPr>
                            <w:rFonts w:ascii="Times New Roman" w:hAnsi="Times New Roman" w:cs="Times New Roman"/>
                            <w:b/>
                            <w:szCs w:val="20"/>
                          </w:rPr>
                          <w:t>6</w:t>
                        </w:r>
                      </w:p>
                    </w:txbxContent>
                  </v:textbox>
                </v:oval>
                <v:oval id="Oval 4828" o:spid="_x0000_s5322" style="position:absolute;left:8195;top:7143;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YiE8UA&#10;AADeAAAADwAAAGRycy9kb3ducmV2LnhtbESPQWsCMRSE70L/Q3gFL1Kz6m6RrVGkUPBW1NLzc/O6&#10;Wdy8hCTq2l/fFAo9DjPzDbPaDLYXVwqxc6xgNi1AEDdOd9wq+Di+PS1BxISssXdMCu4UYbN+GK2w&#10;1u7Ge7oeUisyhGONCkxKvpYyNoYsxqnzxNn7csFiyjK0Uge8Zbjt5bwonqXFjvOCQU+vhprz4WIV&#10;lO/fTdXp891PTuXeLz4HCsYoNX4cti8gEg3pP/zX3mkF88WsKuH3Tr4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liITxQAAAN4AAAAPAAAAAAAAAAAAAAAAAJgCAABkcnMv&#10;ZG93bnJldi54bWxQSwUGAAAAAAQABAD1AAAAigMAAAAA&#10;" strokecolor="#4a7ebb" strokeweight="3.5pt">
                  <v:textbox inset="0,0,0,0">
                    <w:txbxContent>
                      <w:p w:rsidR="00862F6C" w:rsidRPr="00A87CE9" w:rsidRDefault="00862F6C" w:rsidP="00217365">
                        <w:pPr>
                          <w:jc w:val="center"/>
                          <w:rPr>
                            <w:rFonts w:ascii="Times New Roman" w:hAnsi="Times New Roman" w:cs="Times New Roman"/>
                            <w:b/>
                            <w:szCs w:val="20"/>
                          </w:rPr>
                        </w:pPr>
                        <w:r>
                          <w:rPr>
                            <w:rFonts w:ascii="Times New Roman" w:hAnsi="Times New Roman" w:cs="Times New Roman"/>
                            <w:b/>
                            <w:szCs w:val="20"/>
                          </w:rPr>
                          <w:t>6</w:t>
                        </w:r>
                      </w:p>
                    </w:txbxContent>
                  </v:textbox>
                </v:oval>
                <v:oval id="Oval 4829" o:spid="_x0000_s5323" style="position:absolute;left:8125;top:823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qHiMUA&#10;AADeAAAADwAAAGRycy9kb3ducmV2LnhtbESPT2sCMRTE70K/Q3iFXqRm/bNFVqOUQqG3opaen5vn&#10;ZnHzEpJUVz+9KQgeh5n5DbNc97YTJwqxdaxgPCpAENdOt9wo+Nl9vs5BxISssXNMCi4UYb16Giyx&#10;0u7MGzptUyMyhGOFCkxKvpIy1oYsxpHzxNk7uGAxZRkaqQOeM9x2clIUb9Jiy3nBoKcPQ/Vx+2cV&#10;zL6vddnq48UP97ONn/72FIxR6uW5f1+ASNSnR/je/tIKJtNxWcL/nXwF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2oeIxQAAAN4AAAAPAAAAAAAAAAAAAAAAAJgCAABkcnMv&#10;ZG93bnJldi54bWxQSwUGAAAAAAQABAD1AAAAigMAAAAA&#10;" strokecolor="#4a7ebb" strokeweight="3.5pt">
                  <v:textbox inset="0,0,0,0">
                    <w:txbxContent>
                      <w:p w:rsidR="00862F6C" w:rsidRPr="00A87CE9" w:rsidRDefault="00862F6C" w:rsidP="00217365">
                        <w:pPr>
                          <w:jc w:val="center"/>
                          <w:rPr>
                            <w:rFonts w:ascii="Times New Roman" w:hAnsi="Times New Roman" w:cs="Times New Roman"/>
                            <w:b/>
                            <w:szCs w:val="20"/>
                          </w:rPr>
                        </w:pPr>
                        <w:r>
                          <w:rPr>
                            <w:rFonts w:ascii="Times New Roman" w:hAnsi="Times New Roman" w:cs="Times New Roman"/>
                            <w:b/>
                            <w:szCs w:val="20"/>
                          </w:rPr>
                          <w:t>8</w:t>
                        </w:r>
                      </w:p>
                    </w:txbxContent>
                  </v:textbox>
                </v:oval>
                <v:oval id="Oval 4830" o:spid="_x0000_s5324" style="position:absolute;left:1561;top:11242;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gZ/8QA&#10;AADeAAAADwAAAGRycy9kb3ducmV2LnhtbESPT2sCMRTE70K/Q3gFL6JZ/yJboxRB8Fa0xfNz87pZ&#10;3LyEJNW1n74pCB6HmfkNs9p0thVXCrFxrGA8KkAQV043XCv4+twNlyBiQtbYOiYFd4qwWb/0Vlhq&#10;d+MDXY+pFhnCsUQFJiVfShkrQxbjyHni7H27YDFlGWqpA94y3LZyUhQLabHhvGDQ09ZQdTn+WAWz&#10;j99q3ujL3Q/Os4OfnjoKxijVf+3e30Ak6tIz/GjvtYLJdDxfwP+dfAX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IGf/EAAAA3gAAAA8AAAAAAAAAAAAAAAAAmAIAAGRycy9k&#10;b3ducmV2LnhtbFBLBQYAAAAABAAEAPUAAACJAwAAAAA=&#10;" strokecolor="#4a7ebb" strokeweight="3.5pt">
                  <v:textbox inset="0,0,0,0">
                    <w:txbxContent>
                      <w:p w:rsidR="00862F6C" w:rsidRPr="00A87CE9" w:rsidRDefault="00862F6C" w:rsidP="00217365">
                        <w:pPr>
                          <w:jc w:val="center"/>
                          <w:rPr>
                            <w:rFonts w:ascii="Times New Roman" w:hAnsi="Times New Roman" w:cs="Times New Roman"/>
                            <w:b/>
                            <w:szCs w:val="20"/>
                          </w:rPr>
                        </w:pPr>
                        <w:r>
                          <w:rPr>
                            <w:rFonts w:ascii="Times New Roman" w:hAnsi="Times New Roman" w:cs="Times New Roman"/>
                            <w:b/>
                            <w:szCs w:val="20"/>
                          </w:rPr>
                          <w:t>4</w:t>
                        </w:r>
                      </w:p>
                    </w:txbxContent>
                  </v:textbox>
                </v:oval>
                <v:oval id="Oval 4831" o:spid="_x0000_s5325" style="position:absolute;left:1735;top:1317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S8ZMUA&#10;AADeAAAADwAAAGRycy9kb3ducmV2LnhtbESPT2sCMRTE74LfITzBi2jW/2U1ihSE3oq29PzcvG4W&#10;Ny8hSXXtp28KhR6HmfkNs913thU3CrFxrGA6KUAQV043XCt4fzuOn0DEhKyxdUwKHhRhv+v3tlhq&#10;d+cT3c6pFhnCsUQFJiVfShkrQxbjxHni7H26YDFlGWqpA94z3LZyVhQrabHhvGDQ07Oh6nr+sgoW&#10;r9/VstHXhx9dFic//+goGKPUcNAdNiASdek//Nd+0Qpm8+lyDb938hW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RLxkxQAAAN4AAAAPAAAAAAAAAAAAAAAAAJgCAABkcnMv&#10;ZG93bnJldi54bWxQSwUGAAAAAAQABAD1AAAAigMAAAAA&#10;" strokecolor="#4a7ebb" strokeweight="3.5pt">
                  <v:textbox inset="0,0,0,0">
                    <w:txbxContent>
                      <w:p w:rsidR="00862F6C" w:rsidRPr="00A87CE9" w:rsidRDefault="00862F6C" w:rsidP="00217365">
                        <w:pPr>
                          <w:jc w:val="center"/>
                          <w:rPr>
                            <w:rFonts w:ascii="Times New Roman" w:hAnsi="Times New Roman" w:cs="Times New Roman"/>
                            <w:b/>
                            <w:szCs w:val="20"/>
                          </w:rPr>
                        </w:pPr>
                        <w:r>
                          <w:rPr>
                            <w:rFonts w:ascii="Times New Roman" w:hAnsi="Times New Roman" w:cs="Times New Roman"/>
                            <w:b/>
                            <w:szCs w:val="20"/>
                          </w:rPr>
                          <w:t>6</w:t>
                        </w:r>
                      </w:p>
                    </w:txbxContent>
                  </v:textbox>
                </v:oval>
                <v:oval id="Oval 4832" o:spid="_x0000_s5326" style="position:absolute;left:7205;top:1281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soFsIA&#10;AADeAAAADwAAAGRycy9kb3ducmV2LnhtbERPy2oCMRTdF/yHcAtuimZ8TClTo4ggdCc+6Po6uZ0M&#10;Tm5CEnXs15tFocvDeS9Wve3EjUJsHSuYjAsQxLXTLTcKTsft6ANETMgaO8ek4EERVsvBywIr7e68&#10;p9shNSKHcKxQgUnJV1LG2pDFOHaeOHM/LlhMGYZG6oD3HG47OS2Kd2mx5dxg0NPGUH05XK2C+e63&#10;Llt9efi383zvZ989BWOUGr72608Qifr0L/5zf2kF09mkzHvznXwF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2ygWwgAAAN4AAAAPAAAAAAAAAAAAAAAAAJgCAABkcnMvZG93&#10;bnJldi54bWxQSwUGAAAAAAQABAD1AAAAhwMAAAAA&#10;" strokecolor="#4a7ebb" strokeweight="3.5pt">
                  <v:textbox inset="0,0,0,0">
                    <w:txbxContent>
                      <w:p w:rsidR="00862F6C" w:rsidRPr="00A87CE9" w:rsidRDefault="00862F6C" w:rsidP="00217365">
                        <w:pPr>
                          <w:jc w:val="center"/>
                          <w:rPr>
                            <w:rFonts w:ascii="Times New Roman" w:hAnsi="Times New Roman" w:cs="Times New Roman"/>
                            <w:b/>
                            <w:szCs w:val="20"/>
                          </w:rPr>
                        </w:pPr>
                        <w:r>
                          <w:rPr>
                            <w:rFonts w:ascii="Times New Roman" w:hAnsi="Times New Roman" w:cs="Times New Roman"/>
                            <w:b/>
                            <w:szCs w:val="20"/>
                          </w:rPr>
                          <w:t>6</w:t>
                        </w:r>
                      </w:p>
                    </w:txbxContent>
                  </v:textbox>
                </v:oval>
                <v:oval id="Oval 4833" o:spid="_x0000_s5327" style="position:absolute;left:7017;top:13785;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eNjcUA&#10;AADeAAAADwAAAGRycy9kb3ducmV2LnhtbESPT2sCMRTE74LfITzBi2jWv9jVKFIQeiva0vNz87pZ&#10;3LyEJNW1n74pFHocZuY3zHbf2VbcKMTGsYLppABBXDndcK3g/e04XoOICVlj65gUPCjCftfvbbHU&#10;7s4nup1TLTKEY4kKTEq+lDJWhizGifPE2ft0wWLKMtRSB7xnuG3lrChW0mLDecGgp2dD1fX8ZRUs&#10;Xr+rZaOvDz+6LE5+/tFRMEap4aA7bEAk6tJ/+K/9ohXM5tPlE/zeyVd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l42NxQAAAN4AAAAPAAAAAAAAAAAAAAAAAJgCAABkcnMv&#10;ZG93bnJldi54bWxQSwUGAAAAAAQABAD1AAAAigMAAAAA&#10;" strokecolor="#4a7ebb" strokeweight="3.5pt">
                  <v:textbox inset="0,0,0,0">
                    <w:txbxContent>
                      <w:p w:rsidR="00862F6C" w:rsidRPr="00A87CE9" w:rsidRDefault="00862F6C" w:rsidP="00217365">
                        <w:pPr>
                          <w:jc w:val="center"/>
                          <w:rPr>
                            <w:rFonts w:ascii="Times New Roman" w:hAnsi="Times New Roman" w:cs="Times New Roman"/>
                            <w:b/>
                            <w:szCs w:val="20"/>
                          </w:rPr>
                        </w:pPr>
                        <w:r>
                          <w:rPr>
                            <w:rFonts w:ascii="Times New Roman" w:hAnsi="Times New Roman" w:cs="Times New Roman"/>
                            <w:b/>
                            <w:szCs w:val="20"/>
                          </w:rPr>
                          <w:t>8</w:t>
                        </w:r>
                      </w:p>
                    </w:txbxContent>
                  </v:textbox>
                </v:oval>
              </v:group>
            </w:pict>
          </mc:Fallback>
        </mc:AlternateContent>
      </w:r>
    </w:p>
    <w:p w:rsidR="008E4569" w:rsidRPr="0051716F" w:rsidRDefault="008E4569"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857557">
      <w:pPr>
        <w:tabs>
          <w:tab w:val="left" w:pos="4962"/>
        </w:tabs>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7C7DB8" w:rsidRPr="0051716F" w:rsidRDefault="007C7DB8" w:rsidP="00165343">
      <w:pPr>
        <w:jc w:val="both"/>
        <w:rPr>
          <w:szCs w:val="20"/>
        </w:rPr>
      </w:pPr>
    </w:p>
    <w:p w:rsidR="002245ED" w:rsidRPr="0051716F" w:rsidRDefault="002245ED" w:rsidP="009D7BE3">
      <w:pPr>
        <w:jc w:val="center"/>
      </w:pPr>
      <w:r w:rsidRPr="0051716F">
        <w:rPr>
          <w:szCs w:val="20"/>
        </w:rPr>
        <w:br w:type="page"/>
      </w:r>
      <w:r w:rsidRPr="0051716F">
        <w:lastRenderedPageBreak/>
        <w:t xml:space="preserve">25 – Valve Box isolated or connected to the He recovery </w:t>
      </w:r>
      <w:r w:rsidR="002D4FF3" w:rsidRPr="0051716F">
        <w:t>circuit</w:t>
      </w:r>
    </w:p>
    <w:p w:rsidR="002245ED" w:rsidRPr="0051716F" w:rsidRDefault="002245ED" w:rsidP="002245ED">
      <w:pPr>
        <w:spacing w:before="120"/>
        <w:ind w:left="170"/>
        <w:jc w:val="center"/>
        <w:rPr>
          <w:szCs w:val="20"/>
        </w:rPr>
      </w:pPr>
    </w:p>
    <w:p w:rsidR="002245ED" w:rsidRPr="002E4EFD" w:rsidRDefault="002245ED" w:rsidP="002245ED">
      <w:pPr>
        <w:rPr>
          <w:b/>
          <w:szCs w:val="20"/>
        </w:rPr>
      </w:pPr>
      <w:r w:rsidRPr="002E4EFD">
        <w:rPr>
          <w:b/>
          <w:szCs w:val="20"/>
        </w:rPr>
        <w:t xml:space="preserve">Sensors and actuators used: </w:t>
      </w:r>
    </w:p>
    <w:p w:rsidR="002245ED" w:rsidRPr="0051716F" w:rsidRDefault="00E03BC4" w:rsidP="002E4EFD">
      <w:pPr>
        <w:rPr>
          <w:szCs w:val="20"/>
        </w:rPr>
      </w:pPr>
      <w:r w:rsidRPr="0051716F">
        <w:rPr>
          <w:szCs w:val="20"/>
        </w:rPr>
        <w:t xml:space="preserve">- Pressure: </w:t>
      </w:r>
      <w:r w:rsidR="002245ED" w:rsidRPr="0051716F">
        <w:rPr>
          <w:szCs w:val="20"/>
        </w:rPr>
        <w:t>PT600</w:t>
      </w:r>
    </w:p>
    <w:p w:rsidR="002245ED" w:rsidRPr="0051716F" w:rsidRDefault="00E03BC4" w:rsidP="002E4EFD">
      <w:pPr>
        <w:rPr>
          <w:szCs w:val="20"/>
        </w:rPr>
      </w:pPr>
      <w:r w:rsidRPr="0051716F">
        <w:rPr>
          <w:szCs w:val="20"/>
        </w:rPr>
        <w:t>- Valve:</w:t>
      </w:r>
      <w:r w:rsidR="00B44AF5" w:rsidRPr="0051716F">
        <w:rPr>
          <w:szCs w:val="20"/>
        </w:rPr>
        <w:t xml:space="preserve"> FV58</w:t>
      </w:r>
      <w:r w:rsidR="00551EF3" w:rsidRPr="0051716F">
        <w:rPr>
          <w:szCs w:val="20"/>
        </w:rPr>
        <w:t>0</w:t>
      </w:r>
      <w:r w:rsidR="00B44AF5" w:rsidRPr="0051716F">
        <w:rPr>
          <w:szCs w:val="20"/>
        </w:rPr>
        <w:t>, FV586, FV640, FV641, FV642, FV643</w:t>
      </w:r>
      <w:r w:rsidR="004E2F4C">
        <w:rPr>
          <w:szCs w:val="20"/>
        </w:rPr>
        <w:t>, Switch Valves</w:t>
      </w:r>
    </w:p>
    <w:p w:rsidR="002245ED" w:rsidRPr="0051716F" w:rsidRDefault="002245ED" w:rsidP="002E4EFD">
      <w:pPr>
        <w:rPr>
          <w:szCs w:val="20"/>
        </w:rPr>
      </w:pPr>
      <w:r w:rsidRPr="0051716F">
        <w:rPr>
          <w:szCs w:val="20"/>
        </w:rPr>
        <w:t>- Control valve: CV</w:t>
      </w:r>
      <w:r w:rsidR="006310E8" w:rsidRPr="0051716F">
        <w:rPr>
          <w:szCs w:val="20"/>
        </w:rPr>
        <w:t>580</w:t>
      </w:r>
      <w:r w:rsidR="000B31E9" w:rsidRPr="0051716F">
        <w:rPr>
          <w:szCs w:val="20"/>
        </w:rPr>
        <w:t xml:space="preserve">, </w:t>
      </w:r>
      <w:r w:rsidR="00551EF3" w:rsidRPr="0051716F">
        <w:rPr>
          <w:rFonts w:cstheme="majorHAnsi"/>
          <w:szCs w:val="20"/>
        </w:rPr>
        <w:t>CV-</w:t>
      </w:r>
      <w:r w:rsidR="000B31E9" w:rsidRPr="0051716F">
        <w:rPr>
          <w:rFonts w:cstheme="majorHAnsi"/>
          <w:szCs w:val="20"/>
        </w:rPr>
        <w:t>He</w:t>
      </w:r>
      <w:r w:rsidR="00551EF3" w:rsidRPr="0051716F">
        <w:rPr>
          <w:rFonts w:cstheme="majorHAnsi"/>
          <w:szCs w:val="20"/>
        </w:rPr>
        <w:t>-</w:t>
      </w:r>
      <w:r w:rsidR="000B31E9" w:rsidRPr="0051716F">
        <w:rPr>
          <w:rFonts w:cstheme="majorHAnsi"/>
          <w:szCs w:val="20"/>
        </w:rPr>
        <w:t>liquefier, CV590</w:t>
      </w:r>
    </w:p>
    <w:p w:rsidR="002245ED" w:rsidRPr="0051716F" w:rsidRDefault="002245ED" w:rsidP="002245ED">
      <w:pPr>
        <w:jc w:val="both"/>
        <w:rPr>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2"/>
        <w:gridCol w:w="3508"/>
      </w:tblGrid>
      <w:tr w:rsidR="002E4EFD" w:rsidRPr="002E4EFD" w:rsidTr="00E93076">
        <w:tc>
          <w:tcPr>
            <w:tcW w:w="6062" w:type="dxa"/>
          </w:tcPr>
          <w:p w:rsidR="002E4EFD" w:rsidRPr="002E4EFD" w:rsidRDefault="002E4EFD" w:rsidP="002E4EFD">
            <w:pPr>
              <w:jc w:val="both"/>
              <w:rPr>
                <w:b/>
                <w:szCs w:val="20"/>
              </w:rPr>
            </w:pPr>
            <w:r w:rsidRPr="002E4EFD">
              <w:rPr>
                <w:b/>
                <w:szCs w:val="20"/>
              </w:rPr>
              <w:t>The user chooses:</w:t>
            </w:r>
          </w:p>
        </w:tc>
        <w:tc>
          <w:tcPr>
            <w:tcW w:w="3508" w:type="dxa"/>
          </w:tcPr>
          <w:p w:rsidR="002E4EFD" w:rsidRPr="002E4EFD" w:rsidRDefault="002E4EFD" w:rsidP="002E4EFD">
            <w:pPr>
              <w:jc w:val="both"/>
              <w:rPr>
                <w:b/>
                <w:szCs w:val="20"/>
              </w:rPr>
            </w:pPr>
            <w:r>
              <w:rPr>
                <w:b/>
                <w:szCs w:val="20"/>
              </w:rPr>
              <w:t>Initial conditions:</w:t>
            </w:r>
          </w:p>
        </w:tc>
      </w:tr>
      <w:tr w:rsidR="002E4EFD" w:rsidRPr="002E4EFD" w:rsidTr="00E93076">
        <w:tc>
          <w:tcPr>
            <w:tcW w:w="6062" w:type="dxa"/>
          </w:tcPr>
          <w:p w:rsidR="002E4EFD" w:rsidRPr="002E4EFD" w:rsidRDefault="002E4EFD" w:rsidP="002E4EFD">
            <w:r>
              <w:t>- Valve Box isolated or N</w:t>
            </w:r>
            <w:r w:rsidRPr="002E4EFD">
              <w:t>ot isolated</w:t>
            </w:r>
          </w:p>
        </w:tc>
        <w:tc>
          <w:tcPr>
            <w:tcW w:w="3508" w:type="dxa"/>
          </w:tcPr>
          <w:p w:rsidR="002E4EFD" w:rsidRPr="002E4EFD" w:rsidRDefault="00C7753C" w:rsidP="00C7753C">
            <w:r>
              <w:t xml:space="preserve">- Sequences 5 and 9 </w:t>
            </w:r>
            <w:r w:rsidR="002E4EFD">
              <w:t>stopped</w:t>
            </w:r>
          </w:p>
        </w:tc>
      </w:tr>
      <w:tr w:rsidR="002E4EFD" w:rsidRPr="0051716F" w:rsidTr="00E93076">
        <w:tc>
          <w:tcPr>
            <w:tcW w:w="6062" w:type="dxa"/>
          </w:tcPr>
          <w:p w:rsidR="002E4EFD" w:rsidRPr="0051716F" w:rsidRDefault="002E4EFD" w:rsidP="002E4EFD">
            <w:r>
              <w:t xml:space="preserve">- </w:t>
            </w:r>
            <w:r w:rsidRPr="002E4EFD">
              <w:t>Pressure setpoint: PT600Maxi</w:t>
            </w:r>
          </w:p>
        </w:tc>
        <w:tc>
          <w:tcPr>
            <w:tcW w:w="3508" w:type="dxa"/>
          </w:tcPr>
          <w:p w:rsidR="002E4EFD" w:rsidRPr="002E4EFD" w:rsidRDefault="002E4EFD" w:rsidP="002E4EFD"/>
        </w:tc>
      </w:tr>
    </w:tbl>
    <w:p w:rsidR="00202432" w:rsidRPr="0051716F" w:rsidRDefault="00202432" w:rsidP="002E4EFD"/>
    <w:p w:rsidR="002245ED" w:rsidRPr="0051716F" w:rsidRDefault="002245ED" w:rsidP="002245ED">
      <w:pPr>
        <w:rPr>
          <w:szCs w:val="20"/>
        </w:rPr>
      </w:pPr>
    </w:p>
    <w:p w:rsidR="002245ED" w:rsidRPr="0051716F" w:rsidRDefault="002245ED" w:rsidP="002245ED">
      <w:pPr>
        <w:rPr>
          <w:szCs w:val="20"/>
        </w:rPr>
      </w:pPr>
    </w:p>
    <w:p w:rsidR="002245ED" w:rsidRPr="0051716F" w:rsidRDefault="002245ED" w:rsidP="002245ED">
      <w:pPr>
        <w:jc w:val="both"/>
        <w:rPr>
          <w:szCs w:val="20"/>
        </w:rPr>
      </w:pPr>
    </w:p>
    <w:p w:rsidR="002245ED" w:rsidRPr="0051716F" w:rsidRDefault="002245ED" w:rsidP="002245ED">
      <w:pPr>
        <w:jc w:val="both"/>
        <w:rPr>
          <w:szCs w:val="20"/>
        </w:rPr>
      </w:pPr>
    </w:p>
    <w:p w:rsidR="002245ED" w:rsidRPr="0051716F" w:rsidRDefault="0023450B" w:rsidP="002245ED">
      <w:pPr>
        <w:jc w:val="both"/>
        <w:rPr>
          <w:szCs w:val="20"/>
        </w:rPr>
      </w:pPr>
      <w:r>
        <w:rPr>
          <w:noProof/>
          <w:lang w:val="sv-SE" w:eastAsia="sv-SE"/>
        </w:rPr>
        <mc:AlternateContent>
          <mc:Choice Requires="wpg">
            <w:drawing>
              <wp:anchor distT="0" distB="0" distL="114300" distR="114300" simplePos="0" relativeHeight="274632192" behindDoc="0" locked="0" layoutInCell="1" allowOverlap="1">
                <wp:simplePos x="0" y="0"/>
                <wp:positionH relativeFrom="column">
                  <wp:posOffset>196215</wp:posOffset>
                </wp:positionH>
                <wp:positionV relativeFrom="paragraph">
                  <wp:posOffset>48260</wp:posOffset>
                </wp:positionV>
                <wp:extent cx="5894070" cy="4070350"/>
                <wp:effectExtent l="57150" t="0" r="0" b="6350"/>
                <wp:wrapNone/>
                <wp:docPr id="2" name="Group 4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4070" cy="4070350"/>
                          <a:chOff x="1727" y="4138"/>
                          <a:chExt cx="9282" cy="6410"/>
                        </a:xfrm>
                      </wpg:grpSpPr>
                      <wps:wsp>
                        <wps:cNvPr id="5" name="Text Box 2700"/>
                        <wps:cNvSpPr txBox="1">
                          <a:spLocks noChangeArrowheads="1"/>
                        </wps:cNvSpPr>
                        <wps:spPr bwMode="auto">
                          <a:xfrm>
                            <a:off x="9138" y="8484"/>
                            <a:ext cx="1871"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9F2B03" w:rsidRDefault="00862F6C" w:rsidP="001A2A85">
                              <w:pPr>
                                <w:rPr>
                                  <w:rFonts w:asciiTheme="majorHAnsi" w:hAnsiTheme="majorHAnsi" w:cstheme="majorHAnsi"/>
                                  <w:sz w:val="18"/>
                                  <w:szCs w:val="18"/>
                                </w:rPr>
                              </w:pPr>
                              <w:r w:rsidRPr="009F2B03">
                                <w:rPr>
                                  <w:rFonts w:asciiTheme="majorHAnsi" w:hAnsiTheme="majorHAnsi" w:cstheme="majorHAnsi"/>
                                  <w:sz w:val="18"/>
                                  <w:szCs w:val="18"/>
                                </w:rPr>
                                <w:t xml:space="preserve">PT600 &gt; </w:t>
                              </w:r>
                              <w:r>
                                <w:rPr>
                                  <w:rFonts w:asciiTheme="majorHAnsi" w:hAnsiTheme="majorHAnsi" w:cstheme="majorHAnsi"/>
                                  <w:sz w:val="18"/>
                                  <w:szCs w:val="18"/>
                                </w:rPr>
                                <w:t>PT600Maxi</w:t>
                              </w:r>
                            </w:p>
                          </w:txbxContent>
                        </wps:txbx>
                        <wps:bodyPr rot="0" vert="horz" wrap="square" lIns="91440" tIns="45720" rIns="91440" bIns="45720" anchor="t" anchorCtr="0" upright="1">
                          <a:noAutofit/>
                        </wps:bodyPr>
                      </wps:wsp>
                      <wps:wsp>
                        <wps:cNvPr id="6" name="Text Box 2699"/>
                        <wps:cNvSpPr txBox="1">
                          <a:spLocks noChangeArrowheads="1"/>
                        </wps:cNvSpPr>
                        <wps:spPr bwMode="auto">
                          <a:xfrm>
                            <a:off x="6759" y="9881"/>
                            <a:ext cx="1613" cy="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9F2B03" w:rsidRDefault="00862F6C" w:rsidP="001A2A85">
                              <w:pPr>
                                <w:rPr>
                                  <w:rFonts w:asciiTheme="majorHAnsi" w:hAnsiTheme="majorHAnsi" w:cstheme="majorHAnsi"/>
                                  <w:sz w:val="18"/>
                                  <w:szCs w:val="18"/>
                                </w:rPr>
                              </w:pPr>
                              <w:r>
                                <w:rPr>
                                  <w:rFonts w:asciiTheme="majorHAnsi" w:hAnsiTheme="majorHAnsi" w:cstheme="majorHAnsi"/>
                                  <w:sz w:val="18"/>
                                  <w:szCs w:val="18"/>
                                </w:rPr>
                                <w:t>Alarm validated</w:t>
                              </w:r>
                            </w:p>
                            <w:p w:rsidR="00862F6C" w:rsidRPr="009F2B03" w:rsidRDefault="00862F6C" w:rsidP="001A2A85">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g:cNvPr id="7" name="Group 2701"/>
                        <wpg:cNvGrpSpPr>
                          <a:grpSpLocks/>
                        </wpg:cNvGrpSpPr>
                        <wpg:grpSpPr bwMode="auto">
                          <a:xfrm>
                            <a:off x="3138" y="6282"/>
                            <a:ext cx="248" cy="782"/>
                            <a:chOff x="4444" y="2685"/>
                            <a:chExt cx="255" cy="720"/>
                          </a:xfrm>
                        </wpg:grpSpPr>
                        <wps:wsp>
                          <wps:cNvPr id="8" name="AutoShape 2702"/>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 name="AutoShape 2703"/>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0" name="Text Box 2704"/>
                        <wps:cNvSpPr txBox="1">
                          <a:spLocks noChangeArrowheads="1"/>
                        </wps:cNvSpPr>
                        <wps:spPr bwMode="auto">
                          <a:xfrm>
                            <a:off x="3363" y="6593"/>
                            <a:ext cx="2957" cy="4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6C" w:rsidRPr="009F2B03" w:rsidRDefault="00862F6C" w:rsidP="001A2A85">
                              <w:pPr>
                                <w:rPr>
                                  <w:rFonts w:asciiTheme="majorHAnsi" w:hAnsiTheme="majorHAnsi" w:cstheme="majorHAnsi"/>
                                  <w:sz w:val="18"/>
                                  <w:szCs w:val="18"/>
                                </w:rPr>
                              </w:pPr>
                              <w:r w:rsidRPr="009F2B03">
                                <w:rPr>
                                  <w:rFonts w:asciiTheme="majorHAnsi" w:hAnsiTheme="majorHAnsi" w:cstheme="majorHAnsi"/>
                                  <w:sz w:val="18"/>
                                  <w:szCs w:val="18"/>
                                </w:rPr>
                                <w:t xml:space="preserve">Valve Box </w:t>
                              </w:r>
                              <w:r>
                                <w:rPr>
                                  <w:rFonts w:asciiTheme="majorHAnsi" w:hAnsiTheme="majorHAnsi" w:cstheme="majorHAnsi"/>
                                  <w:sz w:val="18"/>
                                  <w:szCs w:val="18"/>
                                </w:rPr>
                                <w:t>Isolated</w:t>
                              </w:r>
                            </w:p>
                          </w:txbxContent>
                        </wps:txbx>
                        <wps:bodyPr rot="0" vert="horz" wrap="square" lIns="91440" tIns="45720" rIns="91440" bIns="45720" anchor="t" anchorCtr="0" upright="1">
                          <a:noAutofit/>
                        </wps:bodyPr>
                      </wps:wsp>
                      <wps:wsp>
                        <wps:cNvPr id="11" name="AutoShape 2705"/>
                        <wps:cNvCnPr>
                          <a:cxnSpLocks noChangeShapeType="1"/>
                        </wps:cNvCnPr>
                        <wps:spPr bwMode="auto">
                          <a:xfrm>
                            <a:off x="3264" y="6283"/>
                            <a:ext cx="0" cy="131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 name="AutoShape 2706"/>
                        <wps:cNvCnPr>
                          <a:cxnSpLocks noChangeShapeType="1"/>
                        </wps:cNvCnPr>
                        <wps:spPr bwMode="auto">
                          <a:xfrm>
                            <a:off x="3275" y="7064"/>
                            <a:ext cx="583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Rectangle 2711"/>
                        <wps:cNvSpPr>
                          <a:spLocks noChangeArrowheads="1"/>
                        </wps:cNvSpPr>
                        <wps:spPr bwMode="auto">
                          <a:xfrm>
                            <a:off x="2705" y="7411"/>
                            <a:ext cx="1134" cy="1134"/>
                          </a:xfrm>
                          <a:prstGeom prst="rect">
                            <a:avLst/>
                          </a:prstGeom>
                          <a:solidFill>
                            <a:srgbClr val="FFFFFF"/>
                          </a:solidFill>
                          <a:ln w="9525">
                            <a:solidFill>
                              <a:srgbClr val="000000"/>
                            </a:solidFill>
                            <a:miter lim="800000"/>
                            <a:headEnd/>
                            <a:tailEnd/>
                          </a:ln>
                        </wps:spPr>
                        <wps:txbx>
                          <w:txbxContent>
                            <w:p w:rsidR="00862F6C" w:rsidRPr="009F2B03" w:rsidRDefault="00862F6C" w:rsidP="00522302">
                              <w:pPr>
                                <w:spacing w:before="120"/>
                                <w:jc w:val="center"/>
                                <w:rPr>
                                  <w:rFonts w:asciiTheme="majorHAnsi" w:hAnsiTheme="majorHAnsi" w:cstheme="majorHAnsi"/>
                                  <w:sz w:val="18"/>
                                  <w:szCs w:val="18"/>
                                </w:rPr>
                              </w:pPr>
                              <w:r w:rsidRPr="009F2B03">
                                <w:rPr>
                                  <w:rFonts w:asciiTheme="majorHAnsi" w:hAnsiTheme="majorHAnsi" w:cstheme="majorHAnsi"/>
                                  <w:sz w:val="18"/>
                                  <w:szCs w:val="18"/>
                                </w:rPr>
                                <w:t>Cryostat isolated</w:t>
                              </w:r>
                            </w:p>
                            <w:p w:rsidR="00862F6C" w:rsidRPr="009F2B03" w:rsidRDefault="00862F6C" w:rsidP="001A2A85">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4" name="Text Box 2712"/>
                        <wps:cNvSpPr txBox="1">
                          <a:spLocks noChangeArrowheads="1"/>
                        </wps:cNvSpPr>
                        <wps:spPr bwMode="auto">
                          <a:xfrm>
                            <a:off x="3827" y="7411"/>
                            <a:ext cx="3685" cy="1134"/>
                          </a:xfrm>
                          <a:prstGeom prst="rect">
                            <a:avLst/>
                          </a:prstGeom>
                          <a:solidFill>
                            <a:srgbClr val="FFFFFF"/>
                          </a:solidFill>
                          <a:ln w="9525">
                            <a:solidFill>
                              <a:srgbClr val="000000"/>
                            </a:solidFill>
                            <a:miter lim="800000"/>
                            <a:headEnd/>
                            <a:tailEnd/>
                          </a:ln>
                        </wps:spPr>
                        <wps:txbx>
                          <w:txbxContent>
                            <w:p w:rsidR="00862F6C" w:rsidRPr="009F2B03" w:rsidRDefault="00862F6C" w:rsidP="007A3FF4">
                              <w:pPr>
                                <w:rPr>
                                  <w:rFonts w:asciiTheme="majorHAnsi" w:hAnsiTheme="majorHAnsi" w:cstheme="majorHAnsi"/>
                                  <w:sz w:val="18"/>
                                  <w:szCs w:val="18"/>
                                </w:rPr>
                              </w:pPr>
                              <w:r>
                                <w:rPr>
                                  <w:rFonts w:asciiTheme="majorHAnsi" w:hAnsiTheme="majorHAnsi" w:cstheme="majorHAnsi"/>
                                  <w:sz w:val="18"/>
                                  <w:szCs w:val="18"/>
                                </w:rPr>
                                <w:t xml:space="preserve">Close </w:t>
                              </w:r>
                              <w:r w:rsidRPr="009F2B03">
                                <w:rPr>
                                  <w:rFonts w:asciiTheme="majorHAnsi" w:hAnsiTheme="majorHAnsi" w:cstheme="majorHAnsi"/>
                                  <w:sz w:val="18"/>
                                  <w:szCs w:val="18"/>
                                </w:rPr>
                                <w:t>CV-He-liquefier, CV590</w:t>
                              </w:r>
                            </w:p>
                            <w:p w:rsidR="00862F6C" w:rsidRPr="009F2B03" w:rsidRDefault="00862F6C" w:rsidP="00405695">
                              <w:pPr>
                                <w:rPr>
                                  <w:rFonts w:asciiTheme="majorHAnsi" w:hAnsiTheme="majorHAnsi" w:cstheme="majorHAnsi"/>
                                  <w:sz w:val="18"/>
                                  <w:szCs w:val="18"/>
                                </w:rPr>
                              </w:pPr>
                              <w:r>
                                <w:rPr>
                                  <w:rFonts w:asciiTheme="majorHAnsi" w:hAnsiTheme="majorHAnsi" w:cstheme="majorHAnsi"/>
                                  <w:sz w:val="18"/>
                                  <w:szCs w:val="18"/>
                                </w:rPr>
                                <w:t>Close Switch Valves “Valve Box circuit”</w:t>
                              </w:r>
                            </w:p>
                            <w:p w:rsidR="00862F6C" w:rsidRPr="009F2B03" w:rsidRDefault="00862F6C" w:rsidP="00405695">
                              <w:pPr>
                                <w:rPr>
                                  <w:rFonts w:asciiTheme="majorHAnsi" w:hAnsiTheme="majorHAnsi" w:cstheme="majorHAnsi"/>
                                  <w:sz w:val="18"/>
                                  <w:szCs w:val="18"/>
                                </w:rPr>
                              </w:pPr>
                              <w:r>
                                <w:rPr>
                                  <w:rFonts w:asciiTheme="majorHAnsi" w:hAnsiTheme="majorHAnsi" w:cstheme="majorHAnsi"/>
                                  <w:sz w:val="18"/>
                                  <w:szCs w:val="18"/>
                                </w:rPr>
                                <w:t xml:space="preserve">Close </w:t>
                              </w:r>
                              <w:r w:rsidRPr="009F2B03">
                                <w:rPr>
                                  <w:rFonts w:asciiTheme="majorHAnsi" w:hAnsiTheme="majorHAnsi" w:cstheme="majorHAnsi"/>
                                  <w:sz w:val="18"/>
                                  <w:szCs w:val="18"/>
                                </w:rPr>
                                <w:t>FV640, FV641, FV642, FV643</w:t>
                              </w:r>
                            </w:p>
                            <w:p w:rsidR="00862F6C" w:rsidRPr="009F2B03" w:rsidRDefault="00862F6C" w:rsidP="001A2A85">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5" name="Rectangle 2713"/>
                        <wps:cNvSpPr>
                          <a:spLocks noChangeArrowheads="1"/>
                        </wps:cNvSpPr>
                        <wps:spPr bwMode="auto">
                          <a:xfrm>
                            <a:off x="2622" y="5517"/>
                            <a:ext cx="2309" cy="907"/>
                          </a:xfrm>
                          <a:prstGeom prst="rect">
                            <a:avLst/>
                          </a:prstGeom>
                          <a:solidFill>
                            <a:srgbClr val="FFFFFF"/>
                          </a:solidFill>
                          <a:ln w="9525">
                            <a:solidFill>
                              <a:srgbClr val="000000"/>
                            </a:solidFill>
                            <a:miter lim="800000"/>
                            <a:headEnd/>
                            <a:tailEnd/>
                          </a:ln>
                        </wps:spPr>
                        <wps:txbx>
                          <w:txbxContent>
                            <w:p w:rsidR="00862F6C" w:rsidRPr="009F2B03" w:rsidRDefault="00862F6C" w:rsidP="001A2A85">
                              <w:pPr>
                                <w:jc w:val="center"/>
                                <w:rPr>
                                  <w:rFonts w:asciiTheme="majorHAnsi" w:hAnsiTheme="majorHAnsi" w:cstheme="majorHAnsi"/>
                                  <w:sz w:val="18"/>
                                  <w:szCs w:val="18"/>
                                </w:rPr>
                              </w:pPr>
                              <w:r w:rsidRPr="009F2B03">
                                <w:rPr>
                                  <w:rFonts w:asciiTheme="majorHAnsi" w:hAnsiTheme="majorHAnsi" w:cstheme="majorHAnsi"/>
                                  <w:sz w:val="18"/>
                                  <w:szCs w:val="18"/>
                                </w:rPr>
                                <w:t>Cryostat connected at the He recovery circuit</w:t>
                              </w:r>
                            </w:p>
                          </w:txbxContent>
                        </wps:txbx>
                        <wps:bodyPr rot="0" vert="horz" wrap="square" lIns="91440" tIns="45720" rIns="91440" bIns="45720" anchor="t" anchorCtr="0" upright="1">
                          <a:noAutofit/>
                        </wps:bodyPr>
                      </wps:wsp>
                      <wps:wsp>
                        <wps:cNvPr id="16" name="Text Box 2714"/>
                        <wps:cNvSpPr txBox="1">
                          <a:spLocks noChangeArrowheads="1"/>
                        </wps:cNvSpPr>
                        <wps:spPr bwMode="auto">
                          <a:xfrm>
                            <a:off x="4931" y="5517"/>
                            <a:ext cx="3231" cy="907"/>
                          </a:xfrm>
                          <a:prstGeom prst="rect">
                            <a:avLst/>
                          </a:prstGeom>
                          <a:solidFill>
                            <a:srgbClr val="FFFFFF"/>
                          </a:solidFill>
                          <a:ln w="9525">
                            <a:solidFill>
                              <a:srgbClr val="000000"/>
                            </a:solidFill>
                            <a:miter lim="800000"/>
                            <a:headEnd/>
                            <a:tailEnd/>
                          </a:ln>
                        </wps:spPr>
                        <wps:txbx>
                          <w:txbxContent>
                            <w:p w:rsidR="00862F6C" w:rsidRDefault="00862F6C" w:rsidP="00405695">
                              <w:pPr>
                                <w:rPr>
                                  <w:rFonts w:asciiTheme="majorHAnsi" w:hAnsiTheme="majorHAnsi" w:cstheme="majorHAnsi"/>
                                  <w:sz w:val="18"/>
                                  <w:szCs w:val="18"/>
                                </w:rPr>
                              </w:pPr>
                              <w:r>
                                <w:rPr>
                                  <w:rFonts w:asciiTheme="majorHAnsi" w:hAnsiTheme="majorHAnsi" w:cstheme="majorHAnsi"/>
                                  <w:sz w:val="18"/>
                                  <w:szCs w:val="18"/>
                                </w:rPr>
                                <w:t xml:space="preserve">Open </w:t>
                              </w:r>
                              <w:r w:rsidRPr="009F2B03">
                                <w:rPr>
                                  <w:rFonts w:asciiTheme="majorHAnsi" w:hAnsiTheme="majorHAnsi" w:cstheme="majorHAnsi"/>
                                  <w:sz w:val="18"/>
                                  <w:szCs w:val="18"/>
                                </w:rPr>
                                <w:t>CV580</w:t>
                              </w:r>
                            </w:p>
                            <w:p w:rsidR="00862F6C" w:rsidRPr="009F2B03" w:rsidRDefault="00862F6C" w:rsidP="00FA2167">
                              <w:pPr>
                                <w:rPr>
                                  <w:rFonts w:asciiTheme="majorHAnsi" w:hAnsiTheme="majorHAnsi" w:cstheme="majorHAnsi"/>
                                  <w:sz w:val="18"/>
                                  <w:szCs w:val="18"/>
                                </w:rPr>
                              </w:pPr>
                              <w:r>
                                <w:rPr>
                                  <w:rFonts w:asciiTheme="majorHAnsi" w:hAnsiTheme="majorHAnsi" w:cstheme="majorHAnsi"/>
                                  <w:sz w:val="18"/>
                                  <w:szCs w:val="18"/>
                                </w:rPr>
                                <w:t>Open Switch Valves “Valve Box circuit”</w:t>
                              </w:r>
                            </w:p>
                            <w:p w:rsidR="00862F6C" w:rsidRPr="009F2B03" w:rsidRDefault="00862F6C" w:rsidP="00405695">
                              <w:pPr>
                                <w:rPr>
                                  <w:sz w:val="18"/>
                                  <w:szCs w:val="18"/>
                                </w:rPr>
                              </w:pPr>
                            </w:p>
                          </w:txbxContent>
                        </wps:txbx>
                        <wps:bodyPr rot="0" vert="horz" wrap="square" lIns="91440" tIns="45720" rIns="91440" bIns="45720" anchor="t" anchorCtr="0" upright="1">
                          <a:noAutofit/>
                        </wps:bodyPr>
                      </wps:wsp>
                      <wps:wsp>
                        <wps:cNvPr id="21" name="AutoShape 2715"/>
                        <wps:cNvCnPr>
                          <a:cxnSpLocks noChangeShapeType="1"/>
                        </wps:cNvCnPr>
                        <wps:spPr bwMode="auto">
                          <a:xfrm>
                            <a:off x="9105" y="7059"/>
                            <a:ext cx="0" cy="5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 name="Rectangle 2716"/>
                        <wps:cNvSpPr>
                          <a:spLocks noChangeArrowheads="1"/>
                        </wps:cNvSpPr>
                        <wps:spPr bwMode="auto">
                          <a:xfrm>
                            <a:off x="8480" y="7367"/>
                            <a:ext cx="1506" cy="765"/>
                          </a:xfrm>
                          <a:prstGeom prst="rect">
                            <a:avLst/>
                          </a:prstGeom>
                          <a:solidFill>
                            <a:srgbClr val="FFFFFF"/>
                          </a:solidFill>
                          <a:ln w="9525">
                            <a:solidFill>
                              <a:srgbClr val="000000"/>
                            </a:solidFill>
                            <a:miter lim="800000"/>
                            <a:headEnd/>
                            <a:tailEnd/>
                          </a:ln>
                        </wps:spPr>
                        <wps:txbx>
                          <w:txbxContent>
                            <w:p w:rsidR="00862F6C" w:rsidRPr="009F2B03" w:rsidRDefault="00862F6C" w:rsidP="00522302">
                              <w:pPr>
                                <w:jc w:val="center"/>
                                <w:rPr>
                                  <w:rFonts w:asciiTheme="majorHAnsi" w:hAnsiTheme="majorHAnsi" w:cstheme="majorHAnsi"/>
                                  <w:sz w:val="18"/>
                                  <w:szCs w:val="18"/>
                                </w:rPr>
                              </w:pPr>
                              <w:r w:rsidRPr="009F2B03">
                                <w:rPr>
                                  <w:rFonts w:asciiTheme="majorHAnsi" w:hAnsiTheme="majorHAnsi" w:cstheme="majorHAnsi"/>
                                  <w:sz w:val="18"/>
                                  <w:szCs w:val="18"/>
                                </w:rPr>
                                <w:t>Pressure control</w:t>
                              </w:r>
                            </w:p>
                          </w:txbxContent>
                        </wps:txbx>
                        <wps:bodyPr rot="0" vert="horz" wrap="square" lIns="91440" tIns="45720" rIns="91440" bIns="45720" anchor="t" anchorCtr="0" upright="1">
                          <a:noAutofit/>
                        </wps:bodyPr>
                      </wps:wsp>
                      <wps:wsp>
                        <wps:cNvPr id="23" name="AutoShape 2717"/>
                        <wps:cNvCnPr>
                          <a:cxnSpLocks noChangeShapeType="1"/>
                        </wps:cNvCnPr>
                        <wps:spPr bwMode="auto">
                          <a:xfrm flipV="1">
                            <a:off x="8093" y="7104"/>
                            <a:ext cx="0" cy="2778"/>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Rectangle 2721"/>
                        <wps:cNvSpPr>
                          <a:spLocks noChangeArrowheads="1"/>
                        </wps:cNvSpPr>
                        <wps:spPr bwMode="auto">
                          <a:xfrm>
                            <a:off x="8302" y="8780"/>
                            <a:ext cx="1967" cy="765"/>
                          </a:xfrm>
                          <a:prstGeom prst="rect">
                            <a:avLst/>
                          </a:prstGeom>
                          <a:solidFill>
                            <a:srgbClr val="FFFFFF"/>
                          </a:solidFill>
                          <a:ln w="9525">
                            <a:solidFill>
                              <a:srgbClr val="000000"/>
                            </a:solidFill>
                            <a:miter lim="800000"/>
                            <a:headEnd/>
                            <a:tailEnd/>
                          </a:ln>
                        </wps:spPr>
                        <wps:txbx>
                          <w:txbxContent>
                            <w:p w:rsidR="00862F6C" w:rsidRPr="009F2B03" w:rsidRDefault="00862F6C" w:rsidP="002A2AED">
                              <w:pPr>
                                <w:jc w:val="center"/>
                                <w:rPr>
                                  <w:rFonts w:asciiTheme="majorHAnsi" w:hAnsiTheme="majorHAnsi" w:cstheme="majorHAnsi"/>
                                  <w:sz w:val="18"/>
                                  <w:szCs w:val="18"/>
                                </w:rPr>
                              </w:pPr>
                              <w:r w:rsidRPr="009F2B03">
                                <w:rPr>
                                  <w:rFonts w:asciiTheme="majorHAnsi" w:hAnsiTheme="majorHAnsi" w:cstheme="majorHAnsi"/>
                                  <w:sz w:val="18"/>
                                  <w:szCs w:val="18"/>
                                </w:rPr>
                                <w:t>He Circuits</w:t>
                              </w:r>
                            </w:p>
                            <w:p w:rsidR="00862F6C" w:rsidRPr="009F2B03" w:rsidRDefault="00862F6C" w:rsidP="001A2A85">
                              <w:pPr>
                                <w:jc w:val="center"/>
                                <w:rPr>
                                  <w:rFonts w:asciiTheme="majorHAnsi" w:hAnsiTheme="majorHAnsi" w:cstheme="majorHAnsi"/>
                                  <w:sz w:val="18"/>
                                  <w:szCs w:val="18"/>
                                </w:rPr>
                              </w:pPr>
                              <w:r w:rsidRPr="009F2B03">
                                <w:rPr>
                                  <w:rFonts w:asciiTheme="majorHAnsi" w:hAnsiTheme="majorHAnsi" w:cstheme="majorHAnsi"/>
                                  <w:sz w:val="18"/>
                                  <w:szCs w:val="18"/>
                                </w:rPr>
                                <w:t>Pressure Alarm</w:t>
                              </w:r>
                            </w:p>
                            <w:p w:rsidR="00862F6C" w:rsidRPr="009F2B03" w:rsidRDefault="00862F6C" w:rsidP="001A2A85">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25" name="Text Box 2722"/>
                        <wps:cNvSpPr txBox="1">
                          <a:spLocks noChangeArrowheads="1"/>
                        </wps:cNvSpPr>
                        <wps:spPr bwMode="auto">
                          <a:xfrm>
                            <a:off x="3299" y="4880"/>
                            <a:ext cx="1416" cy="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9F2B03" w:rsidRDefault="00862F6C" w:rsidP="001A2A85">
                              <w:pPr>
                                <w:rPr>
                                  <w:rFonts w:asciiTheme="majorHAnsi" w:hAnsiTheme="majorHAnsi" w:cstheme="majorHAnsi"/>
                                  <w:sz w:val="18"/>
                                  <w:szCs w:val="18"/>
                                </w:rPr>
                              </w:pPr>
                              <w:r w:rsidRPr="009F2B03">
                                <w:rPr>
                                  <w:rFonts w:asciiTheme="majorHAnsi" w:hAnsiTheme="majorHAnsi" w:cstheme="majorHAnsi"/>
                                  <w:sz w:val="18"/>
                                  <w:szCs w:val="18"/>
                                </w:rPr>
                                <w:t>Start</w:t>
                              </w:r>
                            </w:p>
                            <w:p w:rsidR="00862F6C" w:rsidRPr="009F2B03" w:rsidRDefault="00862F6C" w:rsidP="001A2A85">
                              <w:pPr>
                                <w:rPr>
                                  <w:rFonts w:asciiTheme="majorHAnsi" w:hAnsiTheme="majorHAnsi" w:cstheme="majorHAnsi"/>
                                  <w:sz w:val="18"/>
                                  <w:szCs w:val="18"/>
                                </w:rPr>
                              </w:pPr>
                            </w:p>
                          </w:txbxContent>
                        </wps:txbx>
                        <wps:bodyPr rot="0" vert="horz" wrap="square" lIns="91440" tIns="45720" rIns="91440" bIns="45720" anchor="t" anchorCtr="0" upright="1">
                          <a:noAutofit/>
                        </wps:bodyPr>
                      </wps:wsp>
                      <wpg:grpSp>
                        <wpg:cNvPr id="26" name="Group 2723"/>
                        <wpg:cNvGrpSpPr>
                          <a:grpSpLocks/>
                        </wpg:cNvGrpSpPr>
                        <wpg:grpSpPr bwMode="auto">
                          <a:xfrm>
                            <a:off x="3114" y="4727"/>
                            <a:ext cx="251" cy="791"/>
                            <a:chOff x="4444" y="2685"/>
                            <a:chExt cx="255" cy="720"/>
                          </a:xfrm>
                        </wpg:grpSpPr>
                        <wps:wsp>
                          <wps:cNvPr id="27" name="AutoShape 2724"/>
                          <wps:cNvCnPr>
                            <a:cxnSpLocks noChangeShapeType="1"/>
                          </wps:cNvCnPr>
                          <wps:spPr bwMode="auto">
                            <a:xfrm>
                              <a:off x="4575" y="268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 name="AutoShape 2725"/>
                          <wps:cNvCnPr>
                            <a:cxnSpLocks noChangeShapeType="1"/>
                          </wps:cNvCnPr>
                          <wps:spPr bwMode="auto">
                            <a:xfrm>
                              <a:off x="4444" y="3090"/>
                              <a:ext cx="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 name="Text Box 2726"/>
                        <wps:cNvSpPr txBox="1">
                          <a:spLocks noChangeArrowheads="1"/>
                        </wps:cNvSpPr>
                        <wps:spPr bwMode="auto">
                          <a:xfrm>
                            <a:off x="3230" y="8901"/>
                            <a:ext cx="1001"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9F2B03" w:rsidRDefault="00862F6C" w:rsidP="001A2A85">
                              <w:pPr>
                                <w:rPr>
                                  <w:rFonts w:asciiTheme="majorHAnsi" w:hAnsiTheme="majorHAnsi" w:cstheme="majorHAnsi"/>
                                  <w:sz w:val="18"/>
                                  <w:szCs w:val="18"/>
                                </w:rPr>
                              </w:pPr>
                              <w:r w:rsidRPr="009F2B03">
                                <w:rPr>
                                  <w:rFonts w:asciiTheme="majorHAnsi" w:hAnsiTheme="majorHAnsi" w:cstheme="majorHAnsi"/>
                                  <w:sz w:val="18"/>
                                  <w:szCs w:val="18"/>
                                </w:rPr>
                                <w:t>Stop</w:t>
                              </w:r>
                            </w:p>
                            <w:p w:rsidR="00862F6C" w:rsidRPr="009F2B03" w:rsidRDefault="00862F6C" w:rsidP="001A2A85">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30" name="Rectangle 2730"/>
                        <wps:cNvSpPr>
                          <a:spLocks noChangeArrowheads="1"/>
                        </wps:cNvSpPr>
                        <wps:spPr bwMode="auto">
                          <a:xfrm>
                            <a:off x="2523" y="4138"/>
                            <a:ext cx="1420" cy="636"/>
                          </a:xfrm>
                          <a:prstGeom prst="rect">
                            <a:avLst/>
                          </a:prstGeom>
                          <a:solidFill>
                            <a:srgbClr val="FFFFFF"/>
                          </a:solidFill>
                          <a:ln w="9525">
                            <a:solidFill>
                              <a:srgbClr val="000000"/>
                            </a:solidFill>
                            <a:miter lim="800000"/>
                            <a:headEnd/>
                            <a:tailEnd/>
                          </a:ln>
                        </wps:spPr>
                        <wps:txbx>
                          <w:txbxContent>
                            <w:p w:rsidR="00862F6C" w:rsidRPr="009F2B03" w:rsidRDefault="00862F6C" w:rsidP="00090BD0">
                              <w:pPr>
                                <w:spacing w:before="80"/>
                                <w:jc w:val="center"/>
                                <w:rPr>
                                  <w:rFonts w:asciiTheme="majorHAnsi" w:hAnsiTheme="majorHAnsi" w:cstheme="majorHAnsi"/>
                                  <w:sz w:val="18"/>
                                  <w:szCs w:val="18"/>
                                </w:rPr>
                              </w:pPr>
                              <w:r>
                                <w:rPr>
                                  <w:rFonts w:asciiTheme="majorHAnsi" w:hAnsiTheme="majorHAnsi" w:cstheme="majorHAnsi"/>
                                  <w:sz w:val="18"/>
                                  <w:szCs w:val="18"/>
                                </w:rPr>
                                <w:t>Stop</w:t>
                              </w:r>
                            </w:p>
                            <w:p w:rsidR="00862F6C" w:rsidRPr="009F2B03" w:rsidRDefault="00862F6C" w:rsidP="001A2A85">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31" name="AutoShape 2731"/>
                        <wps:cNvCnPr>
                          <a:cxnSpLocks noChangeShapeType="1"/>
                        </wps:cNvCnPr>
                        <wps:spPr bwMode="auto">
                          <a:xfrm>
                            <a:off x="1816" y="9350"/>
                            <a:ext cx="1474" cy="0"/>
                          </a:xfrm>
                          <a:prstGeom prst="straightConnector1">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3440" name="AutoShape 2732"/>
                        <wps:cNvCnPr>
                          <a:cxnSpLocks noChangeShapeType="1"/>
                        </wps:cNvCnPr>
                        <wps:spPr bwMode="auto">
                          <a:xfrm>
                            <a:off x="1737" y="4395"/>
                            <a:ext cx="737"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42" name="AutoShape 2733"/>
                        <wps:cNvCnPr>
                          <a:cxnSpLocks noChangeShapeType="1"/>
                        </wps:cNvCnPr>
                        <wps:spPr bwMode="auto">
                          <a:xfrm>
                            <a:off x="1758" y="4396"/>
                            <a:ext cx="0" cy="48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43" name="AutoShape 4721"/>
                        <wps:cNvCnPr>
                          <a:cxnSpLocks noChangeShapeType="1"/>
                        </wps:cNvCnPr>
                        <wps:spPr bwMode="auto">
                          <a:xfrm>
                            <a:off x="9135" y="9552"/>
                            <a:ext cx="0" cy="90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44" name="AutoShape 4722"/>
                        <wps:cNvCnPr>
                          <a:cxnSpLocks noChangeShapeType="1"/>
                        </wps:cNvCnPr>
                        <wps:spPr bwMode="auto">
                          <a:xfrm>
                            <a:off x="9013" y="1017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45" name="AutoShape 4724"/>
                        <wps:cNvCnPr>
                          <a:cxnSpLocks noChangeShapeType="1"/>
                        </wps:cNvCnPr>
                        <wps:spPr bwMode="auto">
                          <a:xfrm>
                            <a:off x="1727" y="10471"/>
                            <a:ext cx="74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46" name="AutoShape 4725"/>
                        <wps:cNvCnPr>
                          <a:cxnSpLocks noChangeShapeType="1"/>
                        </wps:cNvCnPr>
                        <wps:spPr bwMode="auto">
                          <a:xfrm flipV="1">
                            <a:off x="1741" y="9363"/>
                            <a:ext cx="0" cy="1134"/>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47" name="Text Box 4726"/>
                        <wps:cNvSpPr txBox="1">
                          <a:spLocks noChangeArrowheads="1"/>
                        </wps:cNvSpPr>
                        <wps:spPr bwMode="auto">
                          <a:xfrm>
                            <a:off x="9061" y="10153"/>
                            <a:ext cx="719"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9F2B03" w:rsidRDefault="00862F6C" w:rsidP="00522302">
                              <w:pPr>
                                <w:rPr>
                                  <w:rFonts w:asciiTheme="majorHAnsi" w:hAnsiTheme="majorHAnsi" w:cstheme="majorHAnsi"/>
                                  <w:sz w:val="18"/>
                                  <w:szCs w:val="18"/>
                                </w:rPr>
                              </w:pPr>
                              <w:r w:rsidRPr="009F2B03">
                                <w:rPr>
                                  <w:rFonts w:asciiTheme="majorHAnsi" w:hAnsiTheme="majorHAnsi" w:cstheme="majorHAnsi"/>
                                  <w:sz w:val="18"/>
                                  <w:szCs w:val="18"/>
                                </w:rPr>
                                <w:t>Stop</w:t>
                              </w:r>
                            </w:p>
                            <w:p w:rsidR="00862F6C" w:rsidRPr="009F2B03" w:rsidRDefault="00862F6C" w:rsidP="00522302">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3448" name="AutoShape 6769"/>
                        <wps:cNvCnPr>
                          <a:cxnSpLocks noChangeShapeType="1"/>
                        </wps:cNvCnPr>
                        <wps:spPr bwMode="auto">
                          <a:xfrm>
                            <a:off x="2102" y="5332"/>
                            <a:ext cx="1020"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49" name="AutoShape 6770"/>
                        <wps:cNvCnPr>
                          <a:cxnSpLocks noChangeShapeType="1"/>
                        </wps:cNvCnPr>
                        <wps:spPr bwMode="auto">
                          <a:xfrm>
                            <a:off x="2106" y="5322"/>
                            <a:ext cx="0" cy="36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3450" name="Group 6773"/>
                        <wpg:cNvGrpSpPr>
                          <a:grpSpLocks/>
                        </wpg:cNvGrpSpPr>
                        <wpg:grpSpPr bwMode="auto">
                          <a:xfrm>
                            <a:off x="2096" y="8837"/>
                            <a:ext cx="1191" cy="227"/>
                            <a:chOff x="7916" y="10227"/>
                            <a:chExt cx="1020" cy="340"/>
                          </a:xfrm>
                        </wpg:grpSpPr>
                        <wps:wsp>
                          <wps:cNvPr id="13451" name="AutoShape 6774"/>
                          <wps:cNvCnPr>
                            <a:cxnSpLocks noChangeShapeType="1"/>
                          </wps:cNvCnPr>
                          <wps:spPr bwMode="auto">
                            <a:xfrm>
                              <a:off x="7916" y="10377"/>
                              <a:ext cx="10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52" name="AutoShape 6775"/>
                          <wps:cNvCnPr>
                            <a:cxnSpLocks noChangeShapeType="1"/>
                          </wps:cNvCnPr>
                          <wps:spPr bwMode="auto">
                            <a:xfrm>
                              <a:off x="8345" y="10227"/>
                              <a:ext cx="0" cy="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3453" name="Text Box 6776"/>
                        <wps:cNvSpPr txBox="1">
                          <a:spLocks noChangeArrowheads="1"/>
                        </wps:cNvSpPr>
                        <wps:spPr bwMode="auto">
                          <a:xfrm>
                            <a:off x="2090" y="8534"/>
                            <a:ext cx="1403" cy="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9F2B03" w:rsidRDefault="00862F6C" w:rsidP="00405695">
                              <w:pPr>
                                <w:rPr>
                                  <w:rFonts w:asciiTheme="majorHAnsi" w:hAnsiTheme="majorHAnsi" w:cstheme="majorHAnsi"/>
                                  <w:sz w:val="18"/>
                                  <w:szCs w:val="18"/>
                                </w:rPr>
                              </w:pPr>
                              <w:r w:rsidRPr="009F2B03">
                                <w:rPr>
                                  <w:rFonts w:asciiTheme="majorHAnsi" w:hAnsiTheme="majorHAnsi" w:cstheme="majorHAnsi"/>
                                  <w:sz w:val="18"/>
                                  <w:szCs w:val="18"/>
                                </w:rPr>
                                <w:t>Not isolated</w:t>
                              </w:r>
                            </w:p>
                            <w:p w:rsidR="00862F6C" w:rsidRPr="009F2B03" w:rsidRDefault="00862F6C" w:rsidP="00405695">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3454" name="AutoShape 2728"/>
                        <wps:cNvCnPr>
                          <a:cxnSpLocks noChangeShapeType="1"/>
                        </wps:cNvCnPr>
                        <wps:spPr bwMode="auto">
                          <a:xfrm>
                            <a:off x="3270" y="8557"/>
                            <a:ext cx="0" cy="79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55" name="AutoShape 2729"/>
                        <wps:cNvCnPr>
                          <a:cxnSpLocks noChangeShapeType="1"/>
                        </wps:cNvCnPr>
                        <wps:spPr bwMode="auto">
                          <a:xfrm>
                            <a:off x="3153" y="9157"/>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56" name="AutoShape 6769"/>
                        <wps:cNvCnPr/>
                        <wps:spPr bwMode="auto">
                          <a:xfrm flipH="1">
                            <a:off x="3354" y="5322"/>
                            <a:ext cx="7483"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57" name="AutoShape 6770"/>
                        <wps:cNvCnPr/>
                        <wps:spPr bwMode="auto">
                          <a:xfrm>
                            <a:off x="10827" y="5325"/>
                            <a:ext cx="0" cy="45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58" name="AutoShape 2710"/>
                        <wps:cNvCnPr>
                          <a:cxnSpLocks noChangeShapeType="1"/>
                        </wps:cNvCnPr>
                        <wps:spPr bwMode="auto">
                          <a:xfrm>
                            <a:off x="8117" y="9886"/>
                            <a:ext cx="272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59" name="AutoShape 4723"/>
                        <wps:cNvCnPr>
                          <a:cxnSpLocks noChangeShapeType="1"/>
                        </wps:cNvCnPr>
                        <wps:spPr bwMode="auto">
                          <a:xfrm>
                            <a:off x="8546" y="9772"/>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60" name="AutoShape 4723"/>
                        <wps:cNvCnPr/>
                        <wps:spPr bwMode="auto">
                          <a:xfrm>
                            <a:off x="9852" y="9764"/>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61" name="AutoShape 4723"/>
                        <wps:cNvCnPr/>
                        <wps:spPr bwMode="auto">
                          <a:xfrm>
                            <a:off x="10328" y="8267"/>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62" name="AutoShape 6769"/>
                        <wps:cNvCnPr/>
                        <wps:spPr bwMode="auto">
                          <a:xfrm>
                            <a:off x="9126" y="8389"/>
                            <a:ext cx="1644"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63" name="Text Box 6776"/>
                        <wps:cNvSpPr txBox="1">
                          <a:spLocks noChangeArrowheads="1"/>
                        </wps:cNvSpPr>
                        <wps:spPr bwMode="auto">
                          <a:xfrm>
                            <a:off x="9720" y="9491"/>
                            <a:ext cx="1235" cy="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9F2B03" w:rsidRDefault="00862F6C" w:rsidP="00FE1E02">
                              <w:pPr>
                                <w:rPr>
                                  <w:rFonts w:asciiTheme="majorHAnsi" w:hAnsiTheme="majorHAnsi" w:cstheme="majorHAnsi"/>
                                  <w:sz w:val="18"/>
                                  <w:szCs w:val="18"/>
                                </w:rPr>
                              </w:pPr>
                              <w:r w:rsidRPr="009F2B03">
                                <w:rPr>
                                  <w:rFonts w:asciiTheme="majorHAnsi" w:hAnsiTheme="majorHAnsi" w:cstheme="majorHAnsi"/>
                                  <w:sz w:val="18"/>
                                  <w:szCs w:val="18"/>
                                </w:rPr>
                                <w:t>Not isolated</w:t>
                              </w:r>
                            </w:p>
                            <w:p w:rsidR="00862F6C" w:rsidRPr="009F2B03" w:rsidRDefault="00862F6C" w:rsidP="00FE1E02">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3464" name="Text Box 6776"/>
                        <wps:cNvSpPr txBox="1">
                          <a:spLocks noChangeArrowheads="1"/>
                        </wps:cNvSpPr>
                        <wps:spPr bwMode="auto">
                          <a:xfrm>
                            <a:off x="9186" y="8069"/>
                            <a:ext cx="1231" cy="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F6C" w:rsidRPr="009F2B03" w:rsidRDefault="00862F6C" w:rsidP="00FE1E02">
                              <w:pPr>
                                <w:rPr>
                                  <w:rFonts w:asciiTheme="majorHAnsi" w:hAnsiTheme="majorHAnsi" w:cstheme="majorHAnsi"/>
                                  <w:sz w:val="18"/>
                                  <w:szCs w:val="18"/>
                                </w:rPr>
                              </w:pPr>
                              <w:r w:rsidRPr="009F2B03">
                                <w:rPr>
                                  <w:rFonts w:asciiTheme="majorHAnsi" w:hAnsiTheme="majorHAnsi" w:cstheme="majorHAnsi"/>
                                  <w:sz w:val="18"/>
                                  <w:szCs w:val="18"/>
                                </w:rPr>
                                <w:t>Not isolated</w:t>
                              </w:r>
                            </w:p>
                            <w:p w:rsidR="00862F6C" w:rsidRPr="009F2B03" w:rsidRDefault="00862F6C" w:rsidP="00FE1E02">
                              <w:pPr>
                                <w:rPr>
                                  <w:rFonts w:asciiTheme="majorHAnsi" w:hAnsiTheme="majorHAnsi" w:cstheme="majorHAnsi"/>
                                  <w:sz w:val="18"/>
                                  <w:szCs w:val="18"/>
                                </w:rPr>
                              </w:pPr>
                            </w:p>
                          </w:txbxContent>
                        </wps:txbx>
                        <wps:bodyPr rot="0" vert="horz" wrap="square" lIns="91440" tIns="45720" rIns="91440" bIns="45720" anchor="t" anchorCtr="0" upright="1">
                          <a:noAutofit/>
                        </wps:bodyPr>
                      </wps:wsp>
                      <wps:wsp>
                        <wps:cNvPr id="13465" name="AutoShape 2719"/>
                        <wps:cNvCnPr>
                          <a:cxnSpLocks noChangeShapeType="1"/>
                        </wps:cNvCnPr>
                        <wps:spPr bwMode="auto">
                          <a:xfrm>
                            <a:off x="9121" y="8127"/>
                            <a:ext cx="0" cy="65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66" name="AutoShape 2720"/>
                        <wps:cNvCnPr>
                          <a:cxnSpLocks noChangeShapeType="1"/>
                        </wps:cNvCnPr>
                        <wps:spPr bwMode="auto">
                          <a:xfrm>
                            <a:off x="9004" y="8593"/>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67" name="Oval 4819"/>
                        <wps:cNvSpPr>
                          <a:spLocks noChangeArrowheads="1"/>
                        </wps:cNvSpPr>
                        <wps:spPr bwMode="auto">
                          <a:xfrm>
                            <a:off x="2539" y="416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9B0374">
                              <w:pPr>
                                <w:jc w:val="center"/>
                                <w:rPr>
                                  <w:rFonts w:ascii="Times New Roman" w:hAnsi="Times New Roman" w:cs="Times New Roman"/>
                                  <w:b/>
                                  <w:szCs w:val="20"/>
                                </w:rPr>
                              </w:pPr>
                              <w:r>
                                <w:rPr>
                                  <w:rFonts w:ascii="Times New Roman" w:hAnsi="Times New Roman" w:cs="Times New Roman"/>
                                  <w:b/>
                                  <w:szCs w:val="20"/>
                                </w:rPr>
                                <w:t>0</w:t>
                              </w:r>
                            </w:p>
                          </w:txbxContent>
                        </wps:txbx>
                        <wps:bodyPr rot="0" vert="horz" wrap="square" lIns="0" tIns="0" rIns="0" bIns="0" anchor="t" anchorCtr="0" upright="1">
                          <a:noAutofit/>
                        </wps:bodyPr>
                      </wps:wsp>
                      <wps:wsp>
                        <wps:cNvPr id="13468" name="Oval 4820"/>
                        <wps:cNvSpPr>
                          <a:spLocks noChangeArrowheads="1"/>
                        </wps:cNvSpPr>
                        <wps:spPr bwMode="auto">
                          <a:xfrm>
                            <a:off x="2612" y="596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9B0374">
                              <w:pPr>
                                <w:jc w:val="center"/>
                                <w:rPr>
                                  <w:rFonts w:ascii="Times New Roman" w:hAnsi="Times New Roman" w:cs="Times New Roman"/>
                                  <w:b/>
                                  <w:szCs w:val="20"/>
                                </w:rPr>
                              </w:pPr>
                              <w:r>
                                <w:rPr>
                                  <w:rFonts w:ascii="Times New Roman" w:hAnsi="Times New Roman" w:cs="Times New Roman"/>
                                  <w:b/>
                                  <w:szCs w:val="20"/>
                                </w:rPr>
                                <w:t>4</w:t>
                              </w:r>
                            </w:p>
                          </w:txbxContent>
                        </wps:txbx>
                        <wps:bodyPr rot="0" vert="horz" wrap="square" lIns="0" tIns="0" rIns="0" bIns="0" anchor="t" anchorCtr="0" upright="1">
                          <a:noAutofit/>
                        </wps:bodyPr>
                      </wps:wsp>
                      <wps:wsp>
                        <wps:cNvPr id="13469" name="Oval 4821"/>
                        <wps:cNvSpPr>
                          <a:spLocks noChangeArrowheads="1"/>
                        </wps:cNvSpPr>
                        <wps:spPr bwMode="auto">
                          <a:xfrm>
                            <a:off x="2663" y="7259"/>
                            <a:ext cx="408" cy="406"/>
                          </a:xfrm>
                          <a:prstGeom prst="ellipse">
                            <a:avLst/>
                          </a:prstGeom>
                          <a:solidFill>
                            <a:srgbClr val="FFFFFF"/>
                          </a:solidFill>
                          <a:ln w="44450">
                            <a:solidFill>
                              <a:srgbClr val="4A7EBB"/>
                            </a:solidFill>
                            <a:round/>
                            <a:headEnd/>
                            <a:tailEnd/>
                          </a:ln>
                        </wps:spPr>
                        <wps:txbx>
                          <w:txbxContent>
                            <w:p w:rsidR="00862F6C" w:rsidRPr="00A87CE9" w:rsidRDefault="00862F6C" w:rsidP="009B0374">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13470" name="Oval 4822"/>
                        <wps:cNvSpPr>
                          <a:spLocks noChangeArrowheads="1"/>
                        </wps:cNvSpPr>
                        <wps:spPr bwMode="auto">
                          <a:xfrm>
                            <a:off x="8460" y="7698"/>
                            <a:ext cx="408" cy="406"/>
                          </a:xfrm>
                          <a:prstGeom prst="ellipse">
                            <a:avLst/>
                          </a:prstGeom>
                          <a:solidFill>
                            <a:srgbClr val="FFFFFF"/>
                          </a:solidFill>
                          <a:ln w="44450">
                            <a:solidFill>
                              <a:srgbClr val="4A7EBB"/>
                            </a:solidFill>
                            <a:round/>
                            <a:headEnd/>
                            <a:tailEnd/>
                          </a:ln>
                        </wps:spPr>
                        <wps:txbx>
                          <w:txbxContent>
                            <w:p w:rsidR="00862F6C" w:rsidRPr="00A87CE9" w:rsidRDefault="00862F6C" w:rsidP="009B0374">
                              <w:pPr>
                                <w:jc w:val="center"/>
                                <w:rPr>
                                  <w:rFonts w:ascii="Times New Roman" w:hAnsi="Times New Roman" w:cs="Times New Roman"/>
                                  <w:b/>
                                  <w:szCs w:val="20"/>
                                </w:rPr>
                              </w:pPr>
                              <w:r>
                                <w:rPr>
                                  <w:rFonts w:ascii="Times New Roman" w:hAnsi="Times New Roman" w:cs="Times New Roman"/>
                                  <w:b/>
                                  <w:szCs w:val="20"/>
                                </w:rPr>
                                <w:t>6</w:t>
                              </w:r>
                            </w:p>
                          </w:txbxContent>
                        </wps:txbx>
                        <wps:bodyPr rot="0" vert="horz" wrap="square" lIns="0" tIns="0" rIns="0" bIns="0" anchor="t" anchorCtr="0" upright="1">
                          <a:noAutofit/>
                        </wps:bodyPr>
                      </wps:wsp>
                      <wps:wsp>
                        <wps:cNvPr id="13471" name="Oval 4823"/>
                        <wps:cNvSpPr>
                          <a:spLocks noChangeArrowheads="1"/>
                        </wps:cNvSpPr>
                        <wps:spPr bwMode="auto">
                          <a:xfrm>
                            <a:off x="8304" y="8774"/>
                            <a:ext cx="408" cy="406"/>
                          </a:xfrm>
                          <a:prstGeom prst="ellipse">
                            <a:avLst/>
                          </a:prstGeom>
                          <a:solidFill>
                            <a:srgbClr val="FFFFFF"/>
                          </a:solidFill>
                          <a:ln w="44450">
                            <a:solidFill>
                              <a:srgbClr val="4A7EBB"/>
                            </a:solidFill>
                            <a:round/>
                            <a:headEnd/>
                            <a:tailEnd/>
                          </a:ln>
                        </wps:spPr>
                        <wps:txbx>
                          <w:txbxContent>
                            <w:p w:rsidR="00862F6C" w:rsidRPr="00A87CE9" w:rsidRDefault="00862F6C" w:rsidP="009B0374">
                              <w:pPr>
                                <w:jc w:val="center"/>
                                <w:rPr>
                                  <w:rFonts w:ascii="Times New Roman" w:hAnsi="Times New Roman" w:cs="Times New Roman"/>
                                  <w:b/>
                                  <w:szCs w:val="20"/>
                                </w:rPr>
                              </w:pPr>
                              <w:r>
                                <w:rPr>
                                  <w:rFonts w:ascii="Times New Roman" w:hAnsi="Times New Roman" w:cs="Times New Roman"/>
                                  <w:b/>
                                  <w:szCs w:val="20"/>
                                </w:rPr>
                                <w:t>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24" o:spid="_x0000_s5328" style="position:absolute;left:0;text-align:left;margin-left:15.45pt;margin-top:3.8pt;width:464.1pt;height:320.5pt;z-index:274632192" coordorigin="1727,4138" coordsize="9282,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">
                <v:shape id="Text Box 2700" o:spid="_x0000_s5329" type="#_x0000_t202" style="position:absolute;left:9138;top:8484;width:1871;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w:txbxContent>
                      <w:p w:rsidR="00862F6C" w:rsidRPr="009F2B03" w:rsidRDefault="00862F6C" w:rsidP="001A2A85">
                        <w:pPr>
                          <w:rPr>
                            <w:rFonts w:asciiTheme="majorHAnsi" w:hAnsiTheme="majorHAnsi" w:cstheme="majorHAnsi"/>
                            <w:sz w:val="18"/>
                            <w:szCs w:val="18"/>
                          </w:rPr>
                        </w:pPr>
                        <w:r w:rsidRPr="009F2B03">
                          <w:rPr>
                            <w:rFonts w:asciiTheme="majorHAnsi" w:hAnsiTheme="majorHAnsi" w:cstheme="majorHAnsi"/>
                            <w:sz w:val="18"/>
                            <w:szCs w:val="18"/>
                          </w:rPr>
                          <w:t xml:space="preserve">PT600 &gt; </w:t>
                        </w:r>
                        <w:r>
                          <w:rPr>
                            <w:rFonts w:asciiTheme="majorHAnsi" w:hAnsiTheme="majorHAnsi" w:cstheme="majorHAnsi"/>
                            <w:sz w:val="18"/>
                            <w:szCs w:val="18"/>
                          </w:rPr>
                          <w:t>PT600Maxi</w:t>
                        </w:r>
                      </w:p>
                    </w:txbxContent>
                  </v:textbox>
                </v:shape>
                <v:shape id="Text Box 2699" o:spid="_x0000_s5330" type="#_x0000_t202" style="position:absolute;left:6759;top:9881;width:1613;height: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rK8EA&#10;AADaAAAADwAAAGRycy9kb3ducmV2LnhtbESPT4vCMBTE78J+h/AWvGmysopWoywuC54U/4K3R/Ns&#10;i81LabK2fnsjCB6HmfkNM1u0thQ3qn3hWMNXX4EgTp0pONNw2P/1xiB8QDZYOiYNd/KwmH90ZpgY&#10;1/CWbruQiQhhn6CGPIQqkdKnOVn0fVcRR+/iaoshyjqTpsYmwm0pB0qNpMWC40KOFS1zSq+7f6vh&#10;uL6cT99qk/3aYdW4Vkm2E6l197P9mYII1IZ3+NVeGQ0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oqyvBAAAA2gAAAA8AAAAAAAAAAAAAAAAAmAIAAGRycy9kb3du&#10;cmV2LnhtbFBLBQYAAAAABAAEAPUAAACGAwAAAAA=&#10;" filled="f" stroked="f">
                  <v:textbox>
                    <w:txbxContent>
                      <w:p w:rsidR="00862F6C" w:rsidRPr="009F2B03" w:rsidRDefault="00862F6C" w:rsidP="001A2A85">
                        <w:pPr>
                          <w:rPr>
                            <w:rFonts w:asciiTheme="majorHAnsi" w:hAnsiTheme="majorHAnsi" w:cstheme="majorHAnsi"/>
                            <w:sz w:val="18"/>
                            <w:szCs w:val="18"/>
                          </w:rPr>
                        </w:pPr>
                        <w:r>
                          <w:rPr>
                            <w:rFonts w:asciiTheme="majorHAnsi" w:hAnsiTheme="majorHAnsi" w:cstheme="majorHAnsi"/>
                            <w:sz w:val="18"/>
                            <w:szCs w:val="18"/>
                          </w:rPr>
                          <w:t>Alarm validated</w:t>
                        </w:r>
                      </w:p>
                      <w:p w:rsidR="00862F6C" w:rsidRPr="009F2B03" w:rsidRDefault="00862F6C" w:rsidP="001A2A85">
                        <w:pPr>
                          <w:rPr>
                            <w:rFonts w:asciiTheme="majorHAnsi" w:hAnsiTheme="majorHAnsi" w:cstheme="majorHAnsi"/>
                            <w:sz w:val="18"/>
                            <w:szCs w:val="18"/>
                          </w:rPr>
                        </w:pPr>
                      </w:p>
                    </w:txbxContent>
                  </v:textbox>
                </v:shape>
                <v:group id="Group 2701" o:spid="_x0000_s5331" style="position:absolute;left:3138;top:6282;width:248;height:782"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AutoShape 2702" o:spid="_x0000_s5332"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mcEAAADaAAAADwAAAGRycy9kb3ducmV2LnhtbERPz2vCMBS+D/wfwhO8jJk62BidaamC&#10;MAce7PT+1rw1wealNlHrf78cBjt+fL+X5eg6caUhWM8KFvMMBHHjteVWweFr8/QGIkRkjZ1nUnCn&#10;AGUxeVhirv2N93StYytSCIccFZgY+1zK0BhyGOa+J07cjx8cxgSHVuoBbyncdfI5y16lQ8upwWBP&#10;a0PNqb44BbvtYlV9G7v93J/t7mVTdZf28ajUbDpW7yAijfFf/Of+0ArS1nQl3QBZ/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z6ZwQAAANoAAAAPAAAAAAAAAAAAAAAA&#10;AKECAABkcnMvZG93bnJldi54bWxQSwUGAAAAAAQABAD5AAAAjwMAAAAA&#10;"/>
                  <v:shape id="AutoShape 2703" o:spid="_x0000_s5333"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ObAsQAAADaAAAADwAAAGRycy9kb3ducmV2LnhtbESPT2sCMRTE74V+h/AEL0WzChXdGmVb&#10;EGrBg396f928boKbl+0m6vrtTUHwOMzMb5j5snO1OFMbrGcFo2EGgrj02nKl4LBfDaYgQkTWWHsm&#10;BVcKsFw8P80x1/7CWzrvYiUShEOOCkyMTS5lKA05DEPfECfv17cOY5JtJXWLlwR3tRxn2UQ6tJwW&#10;DDb0Yag87k5OwWY9ei9+jF1/bf/s5nVV1Kfq5Vupfq8r3kBE6uIjfG9/agUz+L+Sbo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s5sCxAAAANoAAAAPAAAAAAAAAAAA&#10;AAAAAKECAABkcnMvZG93bnJldi54bWxQSwUGAAAAAAQABAD5AAAAkgMAAAAA&#10;"/>
                </v:group>
                <v:shape id="Text Box 2704" o:spid="_x0000_s5334" type="#_x0000_t202" style="position:absolute;left:3363;top:6593;width:2957;height: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H7fcIA&#10;AADbAAAADwAAAGRycy9kb3ducmV2LnhtbESPzW7CQAyE70h9h5Ur9YJg04rfwIJaJBBXfh7AZE0S&#10;kfVG2S0Jb48PSNxszXjm83LduUrdqQmlZwPfwwQUceZtybmB82k7mIEKEdli5ZkMPCjAevXRW2Jq&#10;fcsHuh9jriSEQ4oGihjrVOuQFeQwDH1NLNrVNw6jrE2ubYOthLtK/yTJRDssWRoKrGlTUHY7/jsD&#10;133bH8/byy6ep4fR5A/L6cU/jPn67H4XoCJ18W1+Xe+t4Au9/CID6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Yft9wgAAANsAAAAPAAAAAAAAAAAAAAAAAJgCAABkcnMvZG93&#10;bnJldi54bWxQSwUGAAAAAAQABAD1AAAAhwMAAAAA&#10;" stroked="f">
                  <v:textbox>
                    <w:txbxContent>
                      <w:p w:rsidR="00862F6C" w:rsidRPr="009F2B03" w:rsidRDefault="00862F6C" w:rsidP="001A2A85">
                        <w:pPr>
                          <w:rPr>
                            <w:rFonts w:asciiTheme="majorHAnsi" w:hAnsiTheme="majorHAnsi" w:cstheme="majorHAnsi"/>
                            <w:sz w:val="18"/>
                            <w:szCs w:val="18"/>
                          </w:rPr>
                        </w:pPr>
                        <w:r w:rsidRPr="009F2B03">
                          <w:rPr>
                            <w:rFonts w:asciiTheme="majorHAnsi" w:hAnsiTheme="majorHAnsi" w:cstheme="majorHAnsi"/>
                            <w:sz w:val="18"/>
                            <w:szCs w:val="18"/>
                          </w:rPr>
                          <w:t xml:space="preserve">Valve Box </w:t>
                        </w:r>
                        <w:r>
                          <w:rPr>
                            <w:rFonts w:asciiTheme="majorHAnsi" w:hAnsiTheme="majorHAnsi" w:cstheme="majorHAnsi"/>
                            <w:sz w:val="18"/>
                            <w:szCs w:val="18"/>
                          </w:rPr>
                          <w:t>Isolated</w:t>
                        </w:r>
                      </w:p>
                    </w:txbxContent>
                  </v:textbox>
                </v:shape>
                <v:shape id="AutoShape 2705" o:spid="_x0000_s5335" type="#_x0000_t32" style="position:absolute;left:3264;top:6283;width:0;height:1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2706" o:spid="_x0000_s5336" type="#_x0000_t32" style="position:absolute;left:3275;top:7064;width:58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exUcIAAADbAAAADwAAAGRycy9kb3ducmV2LnhtbERPTWsCMRC9F/ofwhR6KZpVqJTVKGtB&#10;qAUPar2Pm3ET3EzWTdTtvzeC4G0e73Mms87V4kJtsJ4VDPoZCOLSa8uVgr/tovcFIkRkjbVnUvBP&#10;AWbT15cJ5tpfeU2XTaxECuGQowITY5NLGUpDDkPfN8SJO/jWYUywraRu8ZrCXS2HWTaSDi2nBoMN&#10;fRsqj5uzU7BaDubF3tjl7/pkV5+Loj5XHzul3t+6YgwiUhef4of7R6f5Q7j/kg6Q0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JexUcIAAADbAAAADwAAAAAAAAAAAAAA&#10;AAChAgAAZHJzL2Rvd25yZXYueG1sUEsFBgAAAAAEAAQA+QAAAJADAAAAAA==&#10;"/>
                <v:rect id="Rectangle 2711" o:spid="_x0000_s5337" style="position:absolute;left:2705;top:7411;width:1134;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3T6cIA&#10;AADbAAAADwAAAGRycy9kb3ducmV2LnhtbERPTWvCQBC9C/6HZQq9mU0jlJq6hqIo7TEmF2/T7JjE&#10;ZmdDdjVpf323UPA2j/c562wynbjR4FrLCp6iGARxZXXLtYKy2C9eQDiPrLGzTAq+yUG2mc/WmGo7&#10;ck63o69FCGGXooLG+z6V0lUNGXSR7YkDd7aDQR/gUEs94BjCTSeTOH6WBlsODQ32tG2o+jpejYLP&#10;NinxJy8OsVntl/5jKi7X006px4fp7RWEp8nfxf/udx3mL+H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fdPpwgAAANsAAAAPAAAAAAAAAAAAAAAAAJgCAABkcnMvZG93&#10;bnJldi54bWxQSwUGAAAAAAQABAD1AAAAhwMAAAAA&#10;">
                  <v:textbox>
                    <w:txbxContent>
                      <w:p w:rsidR="00862F6C" w:rsidRPr="009F2B03" w:rsidRDefault="00862F6C" w:rsidP="00522302">
                        <w:pPr>
                          <w:spacing w:before="120"/>
                          <w:jc w:val="center"/>
                          <w:rPr>
                            <w:rFonts w:asciiTheme="majorHAnsi" w:hAnsiTheme="majorHAnsi" w:cstheme="majorHAnsi"/>
                            <w:sz w:val="18"/>
                            <w:szCs w:val="18"/>
                          </w:rPr>
                        </w:pPr>
                        <w:r w:rsidRPr="009F2B03">
                          <w:rPr>
                            <w:rFonts w:asciiTheme="majorHAnsi" w:hAnsiTheme="majorHAnsi" w:cstheme="majorHAnsi"/>
                            <w:sz w:val="18"/>
                            <w:szCs w:val="18"/>
                          </w:rPr>
                          <w:t>Cryostat isolated</w:t>
                        </w:r>
                      </w:p>
                      <w:p w:rsidR="00862F6C" w:rsidRPr="009F2B03" w:rsidRDefault="00862F6C" w:rsidP="001A2A85">
                        <w:pPr>
                          <w:rPr>
                            <w:rFonts w:asciiTheme="majorHAnsi" w:hAnsiTheme="majorHAnsi" w:cstheme="majorHAnsi"/>
                            <w:sz w:val="18"/>
                            <w:szCs w:val="18"/>
                          </w:rPr>
                        </w:pPr>
                      </w:p>
                    </w:txbxContent>
                  </v:textbox>
                </v:rect>
                <v:shape id="Text Box 2712" o:spid="_x0000_s5338" type="#_x0000_t202" style="position:absolute;left:3827;top:7411;width:3685;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862F6C" w:rsidRPr="009F2B03" w:rsidRDefault="00862F6C" w:rsidP="007A3FF4">
                        <w:pPr>
                          <w:rPr>
                            <w:rFonts w:asciiTheme="majorHAnsi" w:hAnsiTheme="majorHAnsi" w:cstheme="majorHAnsi"/>
                            <w:sz w:val="18"/>
                            <w:szCs w:val="18"/>
                          </w:rPr>
                        </w:pPr>
                        <w:r>
                          <w:rPr>
                            <w:rFonts w:asciiTheme="majorHAnsi" w:hAnsiTheme="majorHAnsi" w:cstheme="majorHAnsi"/>
                            <w:sz w:val="18"/>
                            <w:szCs w:val="18"/>
                          </w:rPr>
                          <w:t xml:space="preserve">Close </w:t>
                        </w:r>
                        <w:r w:rsidRPr="009F2B03">
                          <w:rPr>
                            <w:rFonts w:asciiTheme="majorHAnsi" w:hAnsiTheme="majorHAnsi" w:cstheme="majorHAnsi"/>
                            <w:sz w:val="18"/>
                            <w:szCs w:val="18"/>
                          </w:rPr>
                          <w:t>CV-He-liquefier, CV590</w:t>
                        </w:r>
                      </w:p>
                      <w:p w:rsidR="00862F6C" w:rsidRPr="009F2B03" w:rsidRDefault="00862F6C" w:rsidP="00405695">
                        <w:pPr>
                          <w:rPr>
                            <w:rFonts w:asciiTheme="majorHAnsi" w:hAnsiTheme="majorHAnsi" w:cstheme="majorHAnsi"/>
                            <w:sz w:val="18"/>
                            <w:szCs w:val="18"/>
                          </w:rPr>
                        </w:pPr>
                        <w:r>
                          <w:rPr>
                            <w:rFonts w:asciiTheme="majorHAnsi" w:hAnsiTheme="majorHAnsi" w:cstheme="majorHAnsi"/>
                            <w:sz w:val="18"/>
                            <w:szCs w:val="18"/>
                          </w:rPr>
                          <w:t>Close Switch Valves “Valve Box circuit”</w:t>
                        </w:r>
                      </w:p>
                      <w:p w:rsidR="00862F6C" w:rsidRPr="009F2B03" w:rsidRDefault="00862F6C" w:rsidP="00405695">
                        <w:pPr>
                          <w:rPr>
                            <w:rFonts w:asciiTheme="majorHAnsi" w:hAnsiTheme="majorHAnsi" w:cstheme="majorHAnsi"/>
                            <w:sz w:val="18"/>
                            <w:szCs w:val="18"/>
                          </w:rPr>
                        </w:pPr>
                        <w:r>
                          <w:rPr>
                            <w:rFonts w:asciiTheme="majorHAnsi" w:hAnsiTheme="majorHAnsi" w:cstheme="majorHAnsi"/>
                            <w:sz w:val="18"/>
                            <w:szCs w:val="18"/>
                          </w:rPr>
                          <w:t xml:space="preserve">Close </w:t>
                        </w:r>
                        <w:r w:rsidRPr="009F2B03">
                          <w:rPr>
                            <w:rFonts w:asciiTheme="majorHAnsi" w:hAnsiTheme="majorHAnsi" w:cstheme="majorHAnsi"/>
                            <w:sz w:val="18"/>
                            <w:szCs w:val="18"/>
                          </w:rPr>
                          <w:t>FV640, FV641, FV642, FV643</w:t>
                        </w:r>
                      </w:p>
                      <w:p w:rsidR="00862F6C" w:rsidRPr="009F2B03" w:rsidRDefault="00862F6C" w:rsidP="001A2A85">
                        <w:pPr>
                          <w:rPr>
                            <w:rFonts w:asciiTheme="majorHAnsi" w:hAnsiTheme="majorHAnsi" w:cstheme="majorHAnsi"/>
                            <w:sz w:val="18"/>
                            <w:szCs w:val="18"/>
                          </w:rPr>
                        </w:pPr>
                      </w:p>
                    </w:txbxContent>
                  </v:textbox>
                </v:shape>
                <v:rect id="Rectangle 2713" o:spid="_x0000_s5339" style="position:absolute;left:2622;top:5517;width:2309;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juBsEA&#10;AADbAAAADwAAAGRycy9kb3ducmV2LnhtbERPTYvCMBC9C/6HMMLeNNVlZa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Y7gbBAAAA2wAAAA8AAAAAAAAAAAAAAAAAmAIAAGRycy9kb3du&#10;cmV2LnhtbFBLBQYAAAAABAAEAPUAAACGAwAAAAA=&#10;">
                  <v:textbox>
                    <w:txbxContent>
                      <w:p w:rsidR="00862F6C" w:rsidRPr="009F2B03" w:rsidRDefault="00862F6C" w:rsidP="001A2A85">
                        <w:pPr>
                          <w:jc w:val="center"/>
                          <w:rPr>
                            <w:rFonts w:asciiTheme="majorHAnsi" w:hAnsiTheme="majorHAnsi" w:cstheme="majorHAnsi"/>
                            <w:sz w:val="18"/>
                            <w:szCs w:val="18"/>
                          </w:rPr>
                        </w:pPr>
                        <w:r w:rsidRPr="009F2B03">
                          <w:rPr>
                            <w:rFonts w:asciiTheme="majorHAnsi" w:hAnsiTheme="majorHAnsi" w:cstheme="majorHAnsi"/>
                            <w:sz w:val="18"/>
                            <w:szCs w:val="18"/>
                          </w:rPr>
                          <w:t>Cryostat connected at the He recovery circuit</w:t>
                        </w:r>
                      </w:p>
                    </w:txbxContent>
                  </v:textbox>
                </v:rect>
                <v:shape id="Text Box 2714" o:spid="_x0000_s5340" type="#_x0000_t202" style="position:absolute;left:4931;top:5517;width:3231;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xOcIA&#10;AADbAAAADwAAAGRycy9kb3ducmV2LnhtbERPTWvCQBC9F/oflin0UnTTKlFTVxFBsTebil6H7JiE&#10;ZmfT3TWm/75bELzN433OfNmbRnTkfG1ZweswAUFcWF1zqeDwtRlMQfiArLGxTAp+ycNy8fgwx0zb&#10;K39Sl4dSxBD2GSqoQmgzKX1RkUE/tC1x5M7WGQwRulJqh9cYbhr5liSpNFhzbKiwpXVFxXd+MQqm&#10;41138h+j/bFIz80svEy67Y9T6vmpX72DCNSHu/jm3uk4P4X/X+I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rE5wgAAANsAAAAPAAAAAAAAAAAAAAAAAJgCAABkcnMvZG93&#10;bnJldi54bWxQSwUGAAAAAAQABAD1AAAAhwMAAAAA&#10;">
                  <v:textbox>
                    <w:txbxContent>
                      <w:p w:rsidR="00862F6C" w:rsidRDefault="00862F6C" w:rsidP="00405695">
                        <w:pPr>
                          <w:rPr>
                            <w:rFonts w:asciiTheme="majorHAnsi" w:hAnsiTheme="majorHAnsi" w:cstheme="majorHAnsi"/>
                            <w:sz w:val="18"/>
                            <w:szCs w:val="18"/>
                          </w:rPr>
                        </w:pPr>
                        <w:r>
                          <w:rPr>
                            <w:rFonts w:asciiTheme="majorHAnsi" w:hAnsiTheme="majorHAnsi" w:cstheme="majorHAnsi"/>
                            <w:sz w:val="18"/>
                            <w:szCs w:val="18"/>
                          </w:rPr>
                          <w:t xml:space="preserve">Open </w:t>
                        </w:r>
                        <w:r w:rsidRPr="009F2B03">
                          <w:rPr>
                            <w:rFonts w:asciiTheme="majorHAnsi" w:hAnsiTheme="majorHAnsi" w:cstheme="majorHAnsi"/>
                            <w:sz w:val="18"/>
                            <w:szCs w:val="18"/>
                          </w:rPr>
                          <w:t>CV580</w:t>
                        </w:r>
                      </w:p>
                      <w:p w:rsidR="00862F6C" w:rsidRPr="009F2B03" w:rsidRDefault="00862F6C" w:rsidP="00FA2167">
                        <w:pPr>
                          <w:rPr>
                            <w:rFonts w:asciiTheme="majorHAnsi" w:hAnsiTheme="majorHAnsi" w:cstheme="majorHAnsi"/>
                            <w:sz w:val="18"/>
                            <w:szCs w:val="18"/>
                          </w:rPr>
                        </w:pPr>
                        <w:r>
                          <w:rPr>
                            <w:rFonts w:asciiTheme="majorHAnsi" w:hAnsiTheme="majorHAnsi" w:cstheme="majorHAnsi"/>
                            <w:sz w:val="18"/>
                            <w:szCs w:val="18"/>
                          </w:rPr>
                          <w:t>Open Switch Valves “Valve Box circuit”</w:t>
                        </w:r>
                      </w:p>
                      <w:p w:rsidR="00862F6C" w:rsidRPr="009F2B03" w:rsidRDefault="00862F6C" w:rsidP="00405695">
                        <w:pPr>
                          <w:rPr>
                            <w:sz w:val="18"/>
                            <w:szCs w:val="18"/>
                          </w:rPr>
                        </w:pPr>
                      </w:p>
                    </w:txbxContent>
                  </v:textbox>
                </v:shape>
                <v:shape id="AutoShape 2715" o:spid="_x0000_s5341" type="#_x0000_t32" style="position:absolute;left:9105;top:7059;width:0;height:5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nlm8UAAADbAAAADwAAAGRycy9kb3ducmV2LnhtbESPzWrDMBCE74W+g9hCL6WWHWgIbpTg&#10;BgJJIYf89L61tpaotXItJXHfPgoEchxm5htmOh9cK07UB+tZQZHlIIhrry03Cg775esERIjIGlvP&#10;pOCfAsxnjw9TLLU/85ZOu9iIBOFQogITY1dKGWpDDkPmO+Lk/fjeYUyyb6Tu8ZzgrpWjPB9Lh5bT&#10;gsGOFobq393RKdisi4/q29j15/bPbt6WVXtsXr6Uen4aqncQkYZ4D9/aK61gVMD1S/oBcnY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inlm8UAAADbAAAADwAAAAAAAAAA&#10;AAAAAAChAgAAZHJzL2Rvd25yZXYueG1sUEsFBgAAAAAEAAQA+QAAAJMDAAAAAA==&#10;"/>
                <v:rect id="Rectangle 2716" o:spid="_x0000_s5342" style="position:absolute;left:8480;top:7367;width:1506;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862F6C" w:rsidRPr="009F2B03" w:rsidRDefault="00862F6C" w:rsidP="00522302">
                        <w:pPr>
                          <w:jc w:val="center"/>
                          <w:rPr>
                            <w:rFonts w:asciiTheme="majorHAnsi" w:hAnsiTheme="majorHAnsi" w:cstheme="majorHAnsi"/>
                            <w:sz w:val="18"/>
                            <w:szCs w:val="18"/>
                          </w:rPr>
                        </w:pPr>
                        <w:r w:rsidRPr="009F2B03">
                          <w:rPr>
                            <w:rFonts w:asciiTheme="majorHAnsi" w:hAnsiTheme="majorHAnsi" w:cstheme="majorHAnsi"/>
                            <w:sz w:val="18"/>
                            <w:szCs w:val="18"/>
                          </w:rPr>
                          <w:t>Pressure control</w:t>
                        </w:r>
                      </w:p>
                    </w:txbxContent>
                  </v:textbox>
                </v:rect>
                <v:shape id="AutoShape 2717" o:spid="_x0000_s5343" type="#_x0000_t32" style="position:absolute;left:8093;top:7104;width:0;height:277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OSQb8AAADbAAAADwAAAGRycy9kb3ducmV2LnhtbESP0YrCMBRE3xf8h3AF39bUuohUo4gg&#10;iG929wMuzbWpNjeliTb+vRGEfRxmzgyz3kbbigf1vnGsYDbNQBBXTjdcK/j7PXwvQfiArLF1TAqe&#10;5GG7GX2tsdBu4DM9ylCLVMK+QAUmhK6Q0leGLPqp64iTd3G9xZBkX0vd45DKbSvzLFtIiw2nBYMd&#10;7Q1Vt/JuFeRmFn8OV+zmpzLe8ktZL1w1KDUZx90KRKAY/sMf+qgTN4f3l/QD5OY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SOSQb8AAADbAAAADwAAAAAAAAAAAAAAAACh&#10;AgAAZHJzL2Rvd25yZXYueG1sUEsFBgAAAAAEAAQA+QAAAI0DAAAAAA==&#10;" strokeweight=".5pt">
                  <v:stroke endarrow="block"/>
                </v:shape>
                <v:rect id="Rectangle 2721" o:spid="_x0000_s5344" style="position:absolute;left:8302;top:8780;width:1967;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862F6C" w:rsidRPr="009F2B03" w:rsidRDefault="00862F6C" w:rsidP="002A2AED">
                        <w:pPr>
                          <w:jc w:val="center"/>
                          <w:rPr>
                            <w:rFonts w:asciiTheme="majorHAnsi" w:hAnsiTheme="majorHAnsi" w:cstheme="majorHAnsi"/>
                            <w:sz w:val="18"/>
                            <w:szCs w:val="18"/>
                          </w:rPr>
                        </w:pPr>
                        <w:r w:rsidRPr="009F2B03">
                          <w:rPr>
                            <w:rFonts w:asciiTheme="majorHAnsi" w:hAnsiTheme="majorHAnsi" w:cstheme="majorHAnsi"/>
                            <w:sz w:val="18"/>
                            <w:szCs w:val="18"/>
                          </w:rPr>
                          <w:t>He Circuits</w:t>
                        </w:r>
                      </w:p>
                      <w:p w:rsidR="00862F6C" w:rsidRPr="009F2B03" w:rsidRDefault="00862F6C" w:rsidP="001A2A85">
                        <w:pPr>
                          <w:jc w:val="center"/>
                          <w:rPr>
                            <w:rFonts w:asciiTheme="majorHAnsi" w:hAnsiTheme="majorHAnsi" w:cstheme="majorHAnsi"/>
                            <w:sz w:val="18"/>
                            <w:szCs w:val="18"/>
                          </w:rPr>
                        </w:pPr>
                        <w:r w:rsidRPr="009F2B03">
                          <w:rPr>
                            <w:rFonts w:asciiTheme="majorHAnsi" w:hAnsiTheme="majorHAnsi" w:cstheme="majorHAnsi"/>
                            <w:sz w:val="18"/>
                            <w:szCs w:val="18"/>
                          </w:rPr>
                          <w:t>Pressure Alarm</w:t>
                        </w:r>
                      </w:p>
                      <w:p w:rsidR="00862F6C" w:rsidRPr="009F2B03" w:rsidRDefault="00862F6C" w:rsidP="001A2A85">
                        <w:pPr>
                          <w:rPr>
                            <w:rFonts w:asciiTheme="majorHAnsi" w:hAnsiTheme="majorHAnsi" w:cstheme="majorHAnsi"/>
                            <w:sz w:val="18"/>
                            <w:szCs w:val="18"/>
                          </w:rPr>
                        </w:pPr>
                      </w:p>
                    </w:txbxContent>
                  </v:textbox>
                </v:rect>
                <v:shape id="Text Box 2722" o:spid="_x0000_s5345" type="#_x0000_t202" style="position:absolute;left:3299;top:4880;width:1416;height: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862F6C" w:rsidRPr="009F2B03" w:rsidRDefault="00862F6C" w:rsidP="001A2A85">
                        <w:pPr>
                          <w:rPr>
                            <w:rFonts w:asciiTheme="majorHAnsi" w:hAnsiTheme="majorHAnsi" w:cstheme="majorHAnsi"/>
                            <w:sz w:val="18"/>
                            <w:szCs w:val="18"/>
                          </w:rPr>
                        </w:pPr>
                        <w:r w:rsidRPr="009F2B03">
                          <w:rPr>
                            <w:rFonts w:asciiTheme="majorHAnsi" w:hAnsiTheme="majorHAnsi" w:cstheme="majorHAnsi"/>
                            <w:sz w:val="18"/>
                            <w:szCs w:val="18"/>
                          </w:rPr>
                          <w:t>Start</w:t>
                        </w:r>
                      </w:p>
                      <w:p w:rsidR="00862F6C" w:rsidRPr="009F2B03" w:rsidRDefault="00862F6C" w:rsidP="001A2A85">
                        <w:pPr>
                          <w:rPr>
                            <w:rFonts w:asciiTheme="majorHAnsi" w:hAnsiTheme="majorHAnsi" w:cstheme="majorHAnsi"/>
                            <w:sz w:val="18"/>
                            <w:szCs w:val="18"/>
                          </w:rPr>
                        </w:pPr>
                      </w:p>
                    </w:txbxContent>
                  </v:textbox>
                </v:shape>
                <v:group id="Group 2723" o:spid="_x0000_s5346" style="position:absolute;left:3114;top:4727;width:251;height:791" coordorigin="4444,2685" coordsize="25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AutoShape 2724" o:spid="_x0000_s5347" type="#_x0000_t32" style="position:absolute;left:4575;top:268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zYdMQAAADbAAAADwAAAGRycy9kb3ducmV2LnhtbESPQWsCMRSE74L/ITzBi9SsgrZsjbIV&#10;BC140Lb3181zE9y8bDdRt/++KQgeh5n5hlmsOleLK7XBelYwGWcgiEuvLVcKPj82Ty8gQkTWWHsm&#10;Bb8UYLXs9xaYa3/jA12PsRIJwiFHBSbGJpcylIYchrFviJN38q3DmGRbSd3iLcFdLadZNpcOLacF&#10;gw2tDZXn48Up2O8mb8W3sbv3w4/dzzZFfalGX0oNB13xCiJSFx/he3urFUyf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jNh0xAAAANsAAAAPAAAAAAAAAAAA&#10;AAAAAKECAABkcnMvZG93bnJldi54bWxQSwUGAAAAAAQABAD5AAAAkgMAAAAA&#10;"/>
                  <v:shape id="AutoShape 2725" o:spid="_x0000_s5348" type="#_x0000_t32" style="position:absolute;left:4444;top:3090;width: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NMBsEAAADbAAAADwAAAGRycy9kb3ducmV2LnhtbERPTWsCMRC9C/6HMEIvolmFSlmNshaE&#10;WvCg1vu4GTfBzWTdRN3+++ZQ8Ph434tV52rxoDZYzwom4wwEcem15UrBz3Ez+gARIrLG2jMp+KUA&#10;q2W/t8Bc+yfv6XGIlUghHHJUYGJscilDachhGPuGOHEX3zqMCbaV1C0+U7ir5TTLZtKh5dRgsKFP&#10;Q+X1cHcKdtvJujgbu/3e3+zufVPU92p4Uupt0BVzEJG6+BL/u7+0gmkam76kHy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E0wGwQAAANsAAAAPAAAAAAAAAAAAAAAA&#10;AKECAABkcnMvZG93bnJldi54bWxQSwUGAAAAAAQABAD5AAAAjwMAAAAA&#10;"/>
                </v:group>
                <v:shape id="Text Box 2726" o:spid="_x0000_s5349" type="#_x0000_t202" style="position:absolute;left:3230;top:8901;width:1001;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862F6C" w:rsidRPr="009F2B03" w:rsidRDefault="00862F6C" w:rsidP="001A2A85">
                        <w:pPr>
                          <w:rPr>
                            <w:rFonts w:asciiTheme="majorHAnsi" w:hAnsiTheme="majorHAnsi" w:cstheme="majorHAnsi"/>
                            <w:sz w:val="18"/>
                            <w:szCs w:val="18"/>
                          </w:rPr>
                        </w:pPr>
                        <w:r w:rsidRPr="009F2B03">
                          <w:rPr>
                            <w:rFonts w:asciiTheme="majorHAnsi" w:hAnsiTheme="majorHAnsi" w:cstheme="majorHAnsi"/>
                            <w:sz w:val="18"/>
                            <w:szCs w:val="18"/>
                          </w:rPr>
                          <w:t>Stop</w:t>
                        </w:r>
                      </w:p>
                      <w:p w:rsidR="00862F6C" w:rsidRPr="009F2B03" w:rsidRDefault="00862F6C" w:rsidP="001A2A85">
                        <w:pPr>
                          <w:rPr>
                            <w:rFonts w:asciiTheme="majorHAnsi" w:hAnsiTheme="majorHAnsi" w:cstheme="majorHAnsi"/>
                            <w:sz w:val="18"/>
                            <w:szCs w:val="18"/>
                          </w:rPr>
                        </w:pPr>
                      </w:p>
                    </w:txbxContent>
                  </v:textbox>
                </v:shape>
                <v:rect id="Rectangle 2730" o:spid="_x0000_s5350" style="position:absolute;left:2523;top:4138;width:1420;height: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oR/r8A&#10;AADbAAAADwAAAGRycy9kb3ducmV2LnhtbERPTa/BQBTdS/yHyZXYMUUi75UhQghL2s3bXZ2rLZ07&#10;TWdQfr1ZSN7y5HzPl62pxIMaV1pWMBpGIIgzq0vOFaTJdvADwnlkjZVlUvAiB8tFtzPHWNsnH+lx&#10;8rkIIexiVFB4X8dSuqwgg25oa+LAXWxj0AfY5FI3+AzhppLjKJpKgyWHhgJrWheU3U53o+BcjlN8&#10;H5NdZH63E39ok+v9b6NUv9euZiA8tf5f/HXvtYJJWB++hB8gF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RGhH+vwAAANsAAAAPAAAAAAAAAAAAAAAAAJgCAABkcnMvZG93bnJl&#10;di54bWxQSwUGAAAAAAQABAD1AAAAhAMAAAAA&#10;">
                  <v:textbox>
                    <w:txbxContent>
                      <w:p w:rsidR="00862F6C" w:rsidRPr="009F2B03" w:rsidRDefault="00862F6C" w:rsidP="00090BD0">
                        <w:pPr>
                          <w:spacing w:before="80"/>
                          <w:jc w:val="center"/>
                          <w:rPr>
                            <w:rFonts w:asciiTheme="majorHAnsi" w:hAnsiTheme="majorHAnsi" w:cstheme="majorHAnsi"/>
                            <w:sz w:val="18"/>
                            <w:szCs w:val="18"/>
                          </w:rPr>
                        </w:pPr>
                        <w:r>
                          <w:rPr>
                            <w:rFonts w:asciiTheme="majorHAnsi" w:hAnsiTheme="majorHAnsi" w:cstheme="majorHAnsi"/>
                            <w:sz w:val="18"/>
                            <w:szCs w:val="18"/>
                          </w:rPr>
                          <w:t>Stop</w:t>
                        </w:r>
                      </w:p>
                      <w:p w:rsidR="00862F6C" w:rsidRPr="009F2B03" w:rsidRDefault="00862F6C" w:rsidP="001A2A85">
                        <w:pPr>
                          <w:rPr>
                            <w:rFonts w:asciiTheme="majorHAnsi" w:hAnsiTheme="majorHAnsi" w:cstheme="majorHAnsi"/>
                            <w:sz w:val="18"/>
                            <w:szCs w:val="18"/>
                          </w:rPr>
                        </w:pPr>
                      </w:p>
                    </w:txbxContent>
                  </v:textbox>
                </v:rect>
                <v:shape id="AutoShape 2731" o:spid="_x0000_s5351" type="#_x0000_t32" style="position:absolute;left:1816;top:9350;width:14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VZfsMAAADbAAAADwAAAGRycy9kb3ducmV2LnhtbESPzWrDMBCE74W8g9hAb42ctoTiRAlJ&#10;i02vTnLpbbE2tom1ciTVP336qlDIcZiZb5jNbjSt6Mn5xrKC5SIBQVxa3XCl4HzKnt5A+ICssbVM&#10;CibysNvOHjaYajtwQf0xVCJC2KeooA6hS6X0ZU0G/cJ2xNG7WGcwROkqqR0OEW5a+ZwkK2mw4bhQ&#10;Y0fvNZXX47dRUCAmX3m4/bQHl+t+6j6y4fWk1ON83K9BBBrDPfzf/tQKXpbw9yX+ALn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VWX7DAAAA2wAAAA8AAAAAAAAAAAAA&#10;AAAAoQIAAGRycy9kb3ducmV2LnhtbFBLBQYAAAAABAAEAPkAAACRAwAAAAA=&#10;" strokeweight=".5pt">
                  <v:stroke startarrow="block"/>
                </v:shape>
                <v:shape id="AutoShape 2732" o:spid="_x0000_s5352" type="#_x0000_t32" style="position:absolute;left:1737;top:4395;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rzncgAAADeAAAADwAAAGRycy9kb3ducmV2LnhtbESPQU/CQBCF7yb+h82YcJMtSAwpLERN&#10;DIrhQBXOk+7YNnZn6+4ChV/PHEy8zWTevPe++bJ3rTpSiI1nA6NhBoq49LbhysDX5+v9FFRMyBZb&#10;z2TgTBGWi9ubOebWn3hLxyJVSkw45migTqnLtY5lTQ7j0HfEcvv2wWGSNVTaBjyJuWv1OMsetcOG&#10;JaHGjl5qKn+KgzOw/uia8e9qE97bRPvCXnbPq9HOmMFd/zQDlahP/+K/7zcr9R8mEwEQHJlBL6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urzncgAAADeAAAADwAAAAAA&#10;AAAAAAAAAAChAgAAZHJzL2Rvd25yZXYueG1sUEsFBgAAAAAEAAQA+QAAAJYDAAAAAA==&#10;" strokeweight=".5pt">
                  <v:stroke endarrow="block"/>
                </v:shape>
                <v:shape id="AutoShape 2733" o:spid="_x0000_s5353" type="#_x0000_t32" style="position:absolute;left:1758;top:4396;width:0;height:48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c8zMUAAADeAAAADwAAAGRycy9kb3ducmV2LnhtbERPTWsCMRC9F/wPYYReima1WspqlG1B&#10;qAUPWnsfN+MmuJlsN1G3/74pCN7m8T5nvuxcLS7UButZwWiYgSAuvbZcKdh/rQavIEJE1lh7JgW/&#10;FGC56D3MMdf+ylu67GIlUgiHHBWYGJtcylAachiGviFO3NG3DmOCbSV1i9cU7mo5zrIX6dByajDY&#10;0Luh8rQ7OwWb9eitOBi7/tz+2M10VdTn6ulbqcd+V8xAROriXXxzf+g0/3kyGcP/O+kG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1c8zMUAAADeAAAADwAAAAAAAAAA&#10;AAAAAAChAgAAZHJzL2Rvd25yZXYueG1sUEsFBgAAAAAEAAQA+QAAAJMDAAAAAA==&#10;"/>
                <v:shape id="AutoShape 4721" o:spid="_x0000_s5354" type="#_x0000_t32" style="position:absolute;left:9135;top:9552;width:0;height:9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uZV8UAAADeAAAADwAAAGRycy9kb3ducmV2LnhtbERPTWsCMRC9C/6HMEIvolmrLWVrlLUg&#10;VMGD1t6nm+kmdDNZN1G3/94UhN7m8T5nvuxcLS7UButZwWScgSAuvbZcKTh+rEcvIEJE1lh7JgW/&#10;FGC56PfmmGt/5T1dDrESKYRDjgpMjE0uZSgNOQxj3xAn7tu3DmOCbSV1i9cU7mr5mGXP0qHl1GCw&#10;oTdD5c/h7BTsNpNV8WXsZrs/2d3TuqjP1fBTqYdBV7yCiNTFf/Hd/a7T/OlsNoW/d9IN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BuZV8UAAADeAAAADwAAAAAAAAAA&#10;AAAAAAChAgAAZHJzL2Rvd25yZXYueG1sUEsFBgAAAAAEAAQA+QAAAJMDAAAAAA==&#10;"/>
                <v:shape id="AutoShape 4722" o:spid="_x0000_s5355" type="#_x0000_t32" style="position:absolute;left:9013;top:10179;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BI8YAAADeAAAADwAAAGRycy9kb3ducmV2LnhtbERPTWsCMRC9C/0PYYReRLO2W5GtUbYF&#10;oRY8aPU+bqab4Gay3UTd/vumUOhtHu9zFqveNeJKXbCeFUwnGQjiymvLtYLDx3o8BxEissbGMyn4&#10;pgCr5d1ggYX2N97RdR9rkUI4FKjAxNgWUobKkMMw8S1x4j595zAm2NVSd3hL4a6RD1k2kw4tpwaD&#10;Lb0aqs77i1Ow3UxfypOxm/fdl90+rcvmUo+OSt0P+/IZRKQ+/ov/3G86zX/M8xx+30k3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vyASPGAAAA3gAAAA8AAAAAAAAA&#10;AAAAAAAAoQIAAGRycy9kb3ducmV2LnhtbFBLBQYAAAAABAAEAPkAAACUAwAAAAA=&#10;"/>
                <v:shape id="AutoShape 4724" o:spid="_x0000_s5356" type="#_x0000_t32" style="position:absolute;left:1727;top:10471;width:74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6kuMUAAADeAAAADwAAAGRycy9kb3ducmV2LnhtbERPS2sCMRC+F/wPYQq9lJq11VJWo2wL&#10;QhU8+LpPN+MmdDNZN1G3/94UBG/z8T1nMutcLc7UButZwaCfgSAuvbZcKdht5y8fIEJE1lh7JgV/&#10;FGA27T1MMNf+wms6b2IlUgiHHBWYGJtcylAachj6viFO3MG3DmOCbSV1i5cU7mr5mmXv0qHl1GCw&#10;oS9D5e/m5BSsFoPP4sfYxXJ9tKvRvKhP1fNeqafHrhiDiNTFu/jm/tZp/ttwOIL/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6kuMUAAADeAAAADwAAAAAAAAAA&#10;AAAAAAChAgAAZHJzL2Rvd25yZXYueG1sUEsFBgAAAAAEAAQA+QAAAJMDAAAAAA==&#10;"/>
                <v:shape id="AutoShape 4725" o:spid="_x0000_s5357" type="#_x0000_t32" style="position:absolute;left:1741;top:9363;width:0;height:11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r93MEAAADeAAAADwAAAGRycy9kb3ducmV2LnhtbERPzYrCMBC+L/gOYYS9ram1FKlGEUGQ&#10;vW13H2BoxqbaTEoTbXx7s7Cwt/n4fme7j7YXDxp951jBcpGBIG6c7rhV8PN9+liD8AFZY++YFDzJ&#10;w343e9tipd3EX/SoQytSCPsKFZgQhkpK3xiy6BduIE7cxY0WQ4JjK/WIUwq3vcyzrJQWO04NBgc6&#10;Gmpu9d0qyM0yFqcrDqvPOt7yS92WrpmUep/HwwZEoBj+xX/us07zV0VRwu876Qa5e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Wv3cwQAAAN4AAAAPAAAAAAAAAAAAAAAA&#10;AKECAABkcnMvZG93bnJldi54bWxQSwUGAAAAAAQABAD5AAAAjwMAAAAA&#10;" strokeweight=".5pt">
                  <v:stroke endarrow="block"/>
                </v:shape>
                <v:shape id="Text Box 4726" o:spid="_x0000_s5358" type="#_x0000_t202" style="position:absolute;left:9061;top:10153;width:719;height: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B9cQA&#10;AADeAAAADwAAAGRycy9kb3ducmV2LnhtbERPTWvCQBC9C/6HZYTe6q4abY2uIpZCTy2NreBtyI5J&#10;MDsbsluT/vuuUPA2j/c5621va3Gl1leONUzGCgRx7kzFhYavw+vjMwgfkA3WjknDL3nYboaDNabG&#10;dfxJ1ywUIoawT1FDGUKTSunzkiz6sWuII3d2rcUQYVtI02IXw20tp0otpMWKY0OJDe1Lyi/Zj9Xw&#10;/X4+HRP1UbzYedO5Xkm2S6n1w6jfrUAE6sNd/O9+M3H+LEme4PZOvEF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qgfXEAAAA3gAAAA8AAAAAAAAAAAAAAAAAmAIAAGRycy9k&#10;b3ducmV2LnhtbFBLBQYAAAAABAAEAPUAAACJAwAAAAA=&#10;" filled="f" stroked="f">
                  <v:textbox>
                    <w:txbxContent>
                      <w:p w:rsidR="00862F6C" w:rsidRPr="009F2B03" w:rsidRDefault="00862F6C" w:rsidP="00522302">
                        <w:pPr>
                          <w:rPr>
                            <w:rFonts w:asciiTheme="majorHAnsi" w:hAnsiTheme="majorHAnsi" w:cstheme="majorHAnsi"/>
                            <w:sz w:val="18"/>
                            <w:szCs w:val="18"/>
                          </w:rPr>
                        </w:pPr>
                        <w:r w:rsidRPr="009F2B03">
                          <w:rPr>
                            <w:rFonts w:asciiTheme="majorHAnsi" w:hAnsiTheme="majorHAnsi" w:cstheme="majorHAnsi"/>
                            <w:sz w:val="18"/>
                            <w:szCs w:val="18"/>
                          </w:rPr>
                          <w:t>Stop</w:t>
                        </w:r>
                      </w:p>
                      <w:p w:rsidR="00862F6C" w:rsidRPr="009F2B03" w:rsidRDefault="00862F6C" w:rsidP="00522302">
                        <w:pPr>
                          <w:rPr>
                            <w:rFonts w:asciiTheme="majorHAnsi" w:hAnsiTheme="majorHAnsi" w:cstheme="majorHAnsi"/>
                            <w:sz w:val="18"/>
                            <w:szCs w:val="18"/>
                          </w:rPr>
                        </w:pPr>
                      </w:p>
                    </w:txbxContent>
                  </v:textbox>
                </v:shape>
                <v:shape id="AutoShape 6769" o:spid="_x0000_s5359" type="#_x0000_t32" style="position:absolute;left:2102;top:5332;width:10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z/m8gAAADeAAAADwAAAGRycy9kb3ducmV2LnhtbESPQU/CQBCF7yb+h82YcJMtSAwpLERN&#10;DIrhQBXOk+7YNnZn6+4ChV/PHEy8zeS9ee+b+bJ3rTpSiI1nA6NhBoq49LbhysDX5+v9FFRMyBZb&#10;z2TgTBGWi9ubOebWn3hLxyJVSkI45migTqnLtY5lTQ7j0HfEon374DDJGiptA54k3LV6nGWP2mHD&#10;0lBjRy81lT/FwRlYf3TN+He1Ce9ton1hL7vn1WhnzOCuf5qBStSnf/Pf9ZsV/IfJRHjlHZlBL6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Jz/m8gAAADeAAAADwAAAAAA&#10;AAAAAAAAAAChAgAAZHJzL2Rvd25yZXYueG1sUEsFBgAAAAAEAAQA+QAAAJYDAAAAAA==&#10;" strokeweight=".5pt">
                  <v:stroke endarrow="block"/>
                </v:shape>
                <v:shape id="AutoShape 6770" o:spid="_x0000_s5360" type="#_x0000_t32" style="position:absolute;left:2106;top:5322;width:0;height:36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OuvcYAAADeAAAADwAAAGRycy9kb3ducmV2LnhtbERPS2sCMRC+F/ofwhR6KTXrq7Rbo6wF&#10;QQUPPnqfbqab0M1ku4m6/vtGKHibj+85k1nnanGiNljPCvq9DARx6bXlSsFhv3h+BREissbaMym4&#10;UIDZ9P5ugrn2Z97SaRcrkUI45KjAxNjkUobSkMPQ8w1x4r596zAm2FZSt3hO4a6Wgyx7kQ4tpwaD&#10;DX0YKn92R6dgs+rPiy9jV+vtr92MF0V9rJ4+lXp86Ip3EJG6eBP/u5c6zR+ORm9wfSfdIK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zrr3GAAAA3gAAAA8AAAAAAAAA&#10;AAAAAAAAoQIAAGRycy9kb3ducmV2LnhtbFBLBQYAAAAABAAEAPkAAACUAwAAAAA=&#10;"/>
                <v:group id="Group 6773" o:spid="_x0000_s5361" style="position:absolute;left:2096;top:8837;width:1191;height:227" coordorigin="7916,10227" coordsize="1020,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JHbq0rIAAAA&#10;3gAAAA8AAAAAAAAAAAAAAAAAqgIAAGRycy9kb3ducmV2LnhtbFBLBQYAAAAABAAEAPoAAACfAwAA&#10;AAA=&#10;">
                  <v:shape id="AutoShape 6774" o:spid="_x0000_s5362" type="#_x0000_t32" style="position:absolute;left:7916;top:10377;width:10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w0ZsUAAADeAAAADwAAAGRycy9kb3ducmV2LnhtbERP30vDMBB+F/wfwgm+yJpWrUhtNqow&#10;cMIeNuf72ZxNsLnUJtvqf2+Ewd7u4/t59WJyvTjQGKxnBUWWgyBuvbbcKdi9L2ePIEJE1th7JgW/&#10;FGAxv7yosdL+yBs6bGMnUgiHChWYGIdKytAachgyPxAn7suPDmOCYyf1iMcU7np5m+cP0qHl1GBw&#10;oBdD7fd27xSsV8Vz82ns6m3zY9flsun33c2HUtdXU/MEItIUz+KT+1Wn+Xf3ZQH/76Qb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lw0ZsUAAADeAAAADwAAAAAAAAAA&#10;AAAAAAChAgAAZHJzL2Rvd25yZXYueG1sUEsFBgAAAAAEAAQA+QAAAJMDAAAAAA==&#10;"/>
                  <v:shape id="AutoShape 6775" o:spid="_x0000_s5363" type="#_x0000_t32" style="position:absolute;left:8345;top:10227;width:0;height: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6qEcUAAADeAAAADwAAAGRycy9kb3ducmV2LnhtbERPTWsCMRC9F/ofwhS8FM2qVWRrlG1B&#10;0IIHrd7HzXQTuplsN1HXf98UhN7m8T5nvuxcLS7UButZwXCQgSAuvbZcKTh8rvozECEia6w9k4Ib&#10;BVguHh/mmGt/5R1d9rESKYRDjgpMjE0uZSgNOQwD3xAn7su3DmOCbSV1i9cU7mo5yrKpdGg5NRhs&#10;6N1Q+b0/OwXbzfCtOBm7+dj92O1kVdTn6vmoVO+pK15BROriv/juXus0f/wyGcHfO+kG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o6qEcUAAADeAAAADwAAAAAAAAAA&#10;AAAAAAChAgAAZHJzL2Rvd25yZXYueG1sUEsFBgAAAAAEAAQA+QAAAJMDAAAAAA==&#10;"/>
                </v:group>
                <v:shape id="Text Box 6776" o:spid="_x0000_s5364" type="#_x0000_t202" style="position:absolute;left:2090;top:8534;width:1403;height: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gRK8MA&#10;AADeAAAADwAAAGRycy9kb3ducmV2LnhtbERPS4vCMBC+C/6HMMLe1sT1gVajyC4Le1J8grehGdti&#10;MylN1nb/vREWvM3H95zFqrWluFPtC8caBn0Fgjh1puBMw/Hw/T4F4QOywdIxafgjD6tlt7PAxLiG&#10;d3Tfh0zEEPYJashDqBIpfZqTRd93FXHkrq62GCKsM2lqbGK4LeWHUhNpseDYkGNFnzmlt/2v1XDa&#10;XC/nkdpmX3ZcNa5Vku1Mav3Wa9dzEIHa8BL/u39MnD8cjYfwfCfe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gRK8MAAADeAAAADwAAAAAAAAAAAAAAAACYAgAAZHJzL2Rv&#10;d25yZXYueG1sUEsFBgAAAAAEAAQA9QAAAIgDAAAAAA==&#10;" filled="f" stroked="f">
                  <v:textbox>
                    <w:txbxContent>
                      <w:p w:rsidR="00862F6C" w:rsidRPr="009F2B03" w:rsidRDefault="00862F6C" w:rsidP="00405695">
                        <w:pPr>
                          <w:rPr>
                            <w:rFonts w:asciiTheme="majorHAnsi" w:hAnsiTheme="majorHAnsi" w:cstheme="majorHAnsi"/>
                            <w:sz w:val="18"/>
                            <w:szCs w:val="18"/>
                          </w:rPr>
                        </w:pPr>
                        <w:r w:rsidRPr="009F2B03">
                          <w:rPr>
                            <w:rFonts w:asciiTheme="majorHAnsi" w:hAnsiTheme="majorHAnsi" w:cstheme="majorHAnsi"/>
                            <w:sz w:val="18"/>
                            <w:szCs w:val="18"/>
                          </w:rPr>
                          <w:t>Not isolated</w:t>
                        </w:r>
                      </w:p>
                      <w:p w:rsidR="00862F6C" w:rsidRPr="009F2B03" w:rsidRDefault="00862F6C" w:rsidP="00405695">
                        <w:pPr>
                          <w:rPr>
                            <w:rFonts w:asciiTheme="majorHAnsi" w:hAnsiTheme="majorHAnsi" w:cstheme="majorHAnsi"/>
                            <w:sz w:val="18"/>
                            <w:szCs w:val="18"/>
                          </w:rPr>
                        </w:pPr>
                      </w:p>
                    </w:txbxContent>
                  </v:textbox>
                </v:shape>
                <v:shape id="AutoShape 2728" o:spid="_x0000_s5365" type="#_x0000_t32" style="position:absolute;left:3270;top:8557;width:0;height: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uX/sUAAADeAAAADwAAAGRycy9kb3ducmV2LnhtbERPS2sCMRC+F/wPYQq9lJq11VJWo2wL&#10;QhU8+LpPN+MmdDNZN1G3/94UBG/z8T1nMutcLc7UButZwaCfgSAuvbZcKdht5y8fIEJE1lh7JgV/&#10;FGA27T1MMNf+wms6b2IlUgiHHBWYGJtcylAachj6viFO3MG3DmOCbSV1i5cU7mr5mmXv0qHl1GCw&#10;oS9D5e/m5BSsFoPP4sfYxXJ9tKvRvKhP1fNeqafHrhiDiNTFu/jm/tZp/ttwNIT/d9IN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iuX/sUAAADeAAAADwAAAAAAAAAA&#10;AAAAAAChAgAAZHJzL2Rvd25yZXYueG1sUEsFBgAAAAAEAAQA+QAAAJMDAAAAAA==&#10;"/>
                <v:shape id="AutoShape 2729" o:spid="_x0000_s5366" type="#_x0000_t32" style="position:absolute;left:3153;top:9157;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cyZcUAAADeAAAADwAAAGRycy9kb3ducmV2LnhtbERP30vDMBB+H/g/hBN8GVs6tSJ12ajC&#10;wAl76JzvZ3M2weZSm6yt/70RBN/u4/t56+3kWjFQH6xnBatlBoK49tpyo+D0ulvcgwgRWWPrmRR8&#10;U4Dt5mK2xkL7kSsajrERKYRDgQpMjF0hZagNOQxL3xEn7sP3DmOCfSN1j2MKd628zrI76dByajDY&#10;0ZOh+vN4dgoO+9Vj+W7s/qX6sod8V7bnZv6m1NXlVD6AiDTFf/Gf+1mn+Te3eQ6/76Qb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WcyZcUAAADeAAAADwAAAAAAAAAA&#10;AAAAAAChAgAAZHJzL2Rvd25yZXYueG1sUEsFBgAAAAAEAAQA+QAAAJMDAAAAAA==&#10;"/>
                <v:shape id="AutoShape 6769" o:spid="_x0000_s5367" type="#_x0000_t32" style="position:absolute;left:3354;top:5322;width:748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NrAcEAAADeAAAADwAAAGRycy9kb3ducmV2LnhtbERPzYrCMBC+L/gOYQRva2rVItUoy4Ig&#10;3rb6AEMzNtVmUpqszb69WVjY23x8v7M7RNuJJw2+daxgMc9AENdOt9wouF6O7xsQPiBr7ByTgh/y&#10;cNhP3nZYajfyFz2r0IgUwr5EBSaEvpTS14Ys+rnriRN3c4PFkODQSD3gmMJtJ/MsK6TFllODwZ4+&#10;DdWP6tsqyM0iro537JfnKj7yW9UUrh6Vmk3jxxZEoBj+xX/uk07zl6t1Ab/vpBvk/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g2sBwQAAAN4AAAAPAAAAAAAAAAAAAAAA&#10;AKECAABkcnMvZG93bnJldi54bWxQSwUGAAAAAAQABAD5AAAAjwMAAAAA&#10;" strokeweight=".5pt">
                  <v:stroke endarrow="block"/>
                </v:shape>
                <v:shape id="AutoShape 6770" o:spid="_x0000_s5368" type="#_x0000_t32" style="position:absolute;left:10827;top:5325;width:0;height:45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kJicYAAADeAAAADwAAAGRycy9kb3ducmV2LnhtbERPS2sCMRC+F/ofwhR6KTWrra2sRlkL&#10;QhU8+Oh93Iyb0M1ku4m6/fdNQfA2H99zJrPO1eJMbbCeFfR7GQji0mvLlYL9bvE8AhEissbaMyn4&#10;pQCz6f3dBHPtL7yh8zZWIoVwyFGBibHJpQylIYeh5xvixB196zAm2FZSt3hJ4a6Wgyx7kw4tpwaD&#10;DX0YKr+3J6dgvezPi4Oxy9Xmx66Hi6I+VU9fSj0+dMUYRKQu3sRX96dO819eh+/w/066QU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75CYnGAAAA3gAAAA8AAAAAAAAA&#10;AAAAAAAAoQIAAGRycy9kb3ducmV2LnhtbFBLBQYAAAAABAAEAPkAAACUAwAAAAA=&#10;"/>
                <v:shape id="AutoShape 2710" o:spid="_x0000_s5369" type="#_x0000_t32" style="position:absolute;left:8117;top:9886;width:27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2ad+8gAAADeAAAADwAAAGRycy9kb3ducmV2LnhtbESPQU8CMRCF7yb8h2ZMvBjpImLMSiGr&#10;CQmYcAD1Pm7HbeN2umwLrP/eOZB4m8l789438+UQWnWiPvnIBibjAhRxHa3nxsDH++ruCVTKyBbb&#10;yGTglxIsF6OrOZY2nnlHp31ulIRwKtGAy7krtU61o4BpHDti0b5jHzDL2jfa9niW8NDq+6J41AE9&#10;S4PDjl4d1T/7YzCw3Uxeqi/nN2+7g9/OVlV7bG4/jbm5HqpnUJmG/G++XK+t4E8fZsIr78gMevE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2ad+8gAAADeAAAADwAAAAAA&#10;AAAAAAAAAAChAgAAZHJzL2Rvd25yZXYueG1sUEsFBgAAAAAEAAQA+QAAAJYDAAAAAA==&#10;"/>
                <v:shape id="AutoShape 4723" o:spid="_x0000_s5370" type="#_x0000_t32" style="position:absolute;left:8546;top:9772;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o4YMYAAADeAAAADwAAAGRycy9kb3ducmV2LnhtbERPS2sCMRC+F/ofwhR6KTWrraWuRlkL&#10;QhU8+Oh93Iyb0M1ku4m6/fdNQfA2H99zJrPO1eJMbbCeFfR7GQji0mvLlYL9bvH8DiJEZI21Z1Lw&#10;SwFm0/u7CebaX3hD522sRArhkKMCE2OTSxlKQw5DzzfEiTv61mFMsK2kbvGSwl0tB1n2Jh1aTg0G&#10;G/owVH5vT07BetmfFwdjl6vNj10PF0V9qp6+lHp86IoxiEhdvImv7k+d5r+8Dkfw/066QU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qOGDGAAAA3gAAAA8AAAAAAAAA&#10;AAAAAAAAoQIAAGRycy9kb3ducmV2LnhtbFBLBQYAAAAABAAEAPkAAACUAwAAAAA=&#10;"/>
                <v:shape id="AutoShape 4723" o:spid="_x0000_s5371" type="#_x0000_t32" style="position:absolute;left:9852;top:9764;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xbQMkAAADeAAAADwAAAGRycy9kb3ducmV2LnhtbESPT08CMRDF7yZ8h2ZIvBjp4h9iVgpZ&#10;TUiEhAOo93E7bhu303VbYP32zMGE20zmzXvvN18OoVVH6pOPbGA6KUAR19F6bgx8vK9un0CljGyx&#10;jUwG/ijBcjG6mmNp44l3dNznRokJpxINuJy7UutUOwqYJrEjltt37ANmWftG2x5PYh5afVcUMx3Q&#10;syQ47OjVUf2zPwQD2/X0pfpyfr3Z/frt46pqD83NpzHX46F6BpVpyBfx//eblfr3DzMBEByZQS/O&#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98W0DJAAAA3gAAAA8AAAAA&#10;AAAAAAAAAAAAoQIAAGRycy9kb3ducmV2LnhtbFBLBQYAAAAABAAEAPkAAACXAwAAAAA=&#10;"/>
                <v:shape id="AutoShape 4723" o:spid="_x0000_s5372" type="#_x0000_t32" style="position:absolute;left:10328;top:8267;width:0;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D+28YAAADeAAAADwAAAGRycy9kb3ducmV2LnhtbERPS0vDQBC+C/6HZQQvYjbxUUrMtkSh&#10;YIUeGu19zI7ZxexszG7b+O9dodDbfHzPqZaT68WBxmA9KyiyHARx67XlTsHH++p2DiJEZI29Z1Lw&#10;SwGWi8uLCkvtj7ylQxM7kUI4lKjAxDiUUobWkMOQ+YE4cV9+dBgTHDupRzymcNfLuzyfSYeWU4PB&#10;gV4Mtd/N3inYrIvn+tPY9dv2x24eV3W/7252Sl1fTfUTiEhTPItP7led5t8/zAr4fyfd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w/tvGAAAA3gAAAA8AAAAAAAAA&#10;AAAAAAAAoQIAAGRycy9kb3ducmV2LnhtbFBLBQYAAAAABAAEAPkAAACUAwAAAAA=&#10;"/>
                <v:shape id="AutoShape 6769" o:spid="_x0000_s5373" type="#_x0000_t32" style="position:absolute;left:9126;top:8389;width:16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GUEcUAAADeAAAADwAAAGRycy9kb3ducmV2LnhtbERPTWvCQBC9C/0PyxS81Y1RpERXqYJY&#10;LT00Vc9DdkxCs7Nxd6uxv75bKHibx/uc2aIzjbiQ87VlBcNBAoK4sLrmUsH+c/30DMIHZI2NZVJw&#10;Iw+L+UNvhpm2V/6gSx5KEUPYZ6igCqHNpPRFRQb9wLbEkTtZZzBE6EqpHV5juGlkmiQTabDm2FBh&#10;S6uKiq/82yjYvbV1et68u20T6Jjrn8NyMzwo1X/sXqYgAnXhLv53v+o4fzSepPD3TrxB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GUEcUAAADeAAAADwAAAAAAAAAA&#10;AAAAAAChAgAAZHJzL2Rvd25yZXYueG1sUEsFBgAAAAAEAAQA+QAAAJMDAAAAAA==&#10;" strokeweight=".5pt">
                  <v:stroke endarrow="block"/>
                </v:shape>
                <v:shape id="Text Box 6776" o:spid="_x0000_s5374" type="#_x0000_t202" style="position:absolute;left:9720;top:9491;width:1235;height: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TblsMA&#10;AADeAAAADwAAAGRycy9kb3ducmV2LnhtbERPS4vCMBC+C/6HMMLeNHF1RatRZJeFPSk+wdvQjG2x&#10;mZQma7v/3ggL3ubje85i1dpS3Kn2hWMNw4ECQZw6U3Cm4Xj47k9B+IBssHRMGv7Iw2rZ7SwwMa7h&#10;Hd33IRMxhH2CGvIQqkRKn+Zk0Q9cRRy5q6sthgjrTJoamxhuS/mu1ERaLDg25FjRZ07pbf9rNZw2&#10;18t5rLbZl/2oGtcqyXYmtX7rtes5iEBteIn/3T8mzh+NJyN4vhNv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TblsMAAADeAAAADwAAAAAAAAAAAAAAAACYAgAAZHJzL2Rv&#10;d25yZXYueG1sUEsFBgAAAAAEAAQA9QAAAIgDAAAAAA==&#10;" filled="f" stroked="f">
                  <v:textbox>
                    <w:txbxContent>
                      <w:p w:rsidR="00862F6C" w:rsidRPr="009F2B03" w:rsidRDefault="00862F6C" w:rsidP="00FE1E02">
                        <w:pPr>
                          <w:rPr>
                            <w:rFonts w:asciiTheme="majorHAnsi" w:hAnsiTheme="majorHAnsi" w:cstheme="majorHAnsi"/>
                            <w:sz w:val="18"/>
                            <w:szCs w:val="18"/>
                          </w:rPr>
                        </w:pPr>
                        <w:r w:rsidRPr="009F2B03">
                          <w:rPr>
                            <w:rFonts w:asciiTheme="majorHAnsi" w:hAnsiTheme="majorHAnsi" w:cstheme="majorHAnsi"/>
                            <w:sz w:val="18"/>
                            <w:szCs w:val="18"/>
                          </w:rPr>
                          <w:t>Not isolated</w:t>
                        </w:r>
                      </w:p>
                      <w:p w:rsidR="00862F6C" w:rsidRPr="009F2B03" w:rsidRDefault="00862F6C" w:rsidP="00FE1E02">
                        <w:pPr>
                          <w:rPr>
                            <w:rFonts w:asciiTheme="majorHAnsi" w:hAnsiTheme="majorHAnsi" w:cstheme="majorHAnsi"/>
                            <w:sz w:val="18"/>
                            <w:szCs w:val="18"/>
                          </w:rPr>
                        </w:pPr>
                      </w:p>
                    </w:txbxContent>
                  </v:textbox>
                </v:shape>
                <v:shape id="Text Box 6776" o:spid="_x0000_s5375" type="#_x0000_t202" style="position:absolute;left:9186;top:8069;width:1231;height: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1D4sMA&#10;AADeAAAADwAAAGRycy9kb3ducmV2LnhtbERPS2sCMRC+C/6HMEJvmrRdpV03SlGEnpTaB3gbNrMP&#10;upksm+hu/70RhN7m43tOth5sIy7U+dqxhseZAkGcO1NzqeHrczd9AeEDssHGMWn4Iw/r1XiUYWpc&#10;zx90OYZSxBD2KWqoQmhTKX1ekUU/cy1x5ArXWQwRdqU0HfYx3DbySamFtFhzbKiwpU1F+e/xbDV8&#10;74vTT6IO5dbO294NSrJ9lVo/TIa3JYhAQ/gX393vJs5/ThYJ3N6JN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1D4sMAAADeAAAADwAAAAAAAAAAAAAAAACYAgAAZHJzL2Rv&#10;d25yZXYueG1sUEsFBgAAAAAEAAQA9QAAAIgDAAAAAA==&#10;" filled="f" stroked="f">
                  <v:textbox>
                    <w:txbxContent>
                      <w:p w:rsidR="00862F6C" w:rsidRPr="009F2B03" w:rsidRDefault="00862F6C" w:rsidP="00FE1E02">
                        <w:pPr>
                          <w:rPr>
                            <w:rFonts w:asciiTheme="majorHAnsi" w:hAnsiTheme="majorHAnsi" w:cstheme="majorHAnsi"/>
                            <w:sz w:val="18"/>
                            <w:szCs w:val="18"/>
                          </w:rPr>
                        </w:pPr>
                        <w:r w:rsidRPr="009F2B03">
                          <w:rPr>
                            <w:rFonts w:asciiTheme="majorHAnsi" w:hAnsiTheme="majorHAnsi" w:cstheme="majorHAnsi"/>
                            <w:sz w:val="18"/>
                            <w:szCs w:val="18"/>
                          </w:rPr>
                          <w:t>Not isolated</w:t>
                        </w:r>
                      </w:p>
                      <w:p w:rsidR="00862F6C" w:rsidRPr="009F2B03" w:rsidRDefault="00862F6C" w:rsidP="00FE1E02">
                        <w:pPr>
                          <w:rPr>
                            <w:rFonts w:asciiTheme="majorHAnsi" w:hAnsiTheme="majorHAnsi" w:cstheme="majorHAnsi"/>
                            <w:sz w:val="18"/>
                            <w:szCs w:val="18"/>
                          </w:rPr>
                        </w:pPr>
                      </w:p>
                    </w:txbxContent>
                  </v:textbox>
                </v:shape>
                <v:shape id="AutoShape 2719" o:spid="_x0000_s5376" type="#_x0000_t32" style="position:absolute;left:9121;top:8127;width:0;height:6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v42MUAAADeAAAADwAAAGRycy9kb3ducmV2LnhtbERPTWsCMRC9F/ofwhS8FM1qq8jWKFtB&#10;0IIHrd6nm3ET3Ey2m6jbf98UhN7m8T5ntuhcLa7UButZwXCQgSAuvbZcKTh8rvpTECEia6w9k4If&#10;CrCYPz7MMNf+xju67mMlUgiHHBWYGJtcylAachgGviFO3Mm3DmOCbSV1i7cU7mo5yrKJdGg5NRhs&#10;aGmoPO8vTsF2M3wvvozdfOy+7Xa8KupL9XxUqvfUFW8gInXxX3x3r3Wa//I6GcPfO+kG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v42MUAAADeAAAADwAAAAAAAAAA&#10;AAAAAAChAgAAZHJzL2Rvd25yZXYueG1sUEsFBgAAAAAEAAQA+QAAAJMDAAAAAA==&#10;"/>
                <v:shape id="AutoShape 2720" o:spid="_x0000_s5377" type="#_x0000_t32" style="position:absolute;left:9004;top:8593;width:2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lmr8YAAADeAAAADwAAAGRycy9kb3ducmV2LnhtbERPTWsCMRC9F/ofwhS8FM1q20W2RtkK&#10;ghY8aPU+3Yyb4Gay3UTd/vumUOhtHu9zZoveNeJKXbCeFYxHGQjiymvLtYLDx2o4BREissbGMyn4&#10;pgCL+f3dDAvtb7yj6z7WIoVwKFCBibEtpAyVIYdh5FvixJ185zAm2NVSd3hL4a6RkyzLpUPLqcFg&#10;S0tD1Xl/cQq2m/Fb+Wns5n33Zbcvq7K51I9HpQYPffkKIlIf/8V/7rVO85+e8xx+30k3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Zq/GAAAA3gAAAA8AAAAAAAAA&#10;AAAAAAAAoQIAAGRycy9kb3ducmV2LnhtbFBLBQYAAAAABAAEAPkAAACUAwAAAAA=&#10;"/>
                <v:oval id="Oval 4819" o:spid="_x0000_s5378" style="position:absolute;left:2539;top:416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IddMMA&#10;AADeAAAADwAAAGRycy9kb3ducmV2LnhtbERPTWsCMRC9F/ofwgheimZbVy2rUUpB6K1oxfO4mW4W&#10;N5OQpLr21zeC0Ns83ucs173txJlCbB0reB4XIIhrp1tuFOy/NqNXEDEha+wck4IrRVivHh+WWGl3&#10;4S2dd6kROYRjhQpMSr6SMtaGLMax88SZ+3bBYsowNFIHvORw28mXophJiy3nBoOe3g3Vp92PVVB+&#10;/tbTVp+u/ulYbv3k0FMwRqnhoH9bgEjUp3/x3f2h8/xJOZvD7Z18g1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IddMMAAADeAAAADwAAAAAAAAAAAAAAAACYAgAAZHJzL2Rv&#10;d25yZXYueG1sUEsFBgAAAAAEAAQA9QAAAIgDAAAAAA==&#10;" strokecolor="#4a7ebb" strokeweight="3.5pt">
                  <v:textbox inset="0,0,0,0">
                    <w:txbxContent>
                      <w:p w:rsidR="00862F6C" w:rsidRPr="00A87CE9" w:rsidRDefault="00862F6C" w:rsidP="009B0374">
                        <w:pPr>
                          <w:jc w:val="center"/>
                          <w:rPr>
                            <w:rFonts w:ascii="Times New Roman" w:hAnsi="Times New Roman" w:cs="Times New Roman"/>
                            <w:b/>
                            <w:szCs w:val="20"/>
                          </w:rPr>
                        </w:pPr>
                        <w:r>
                          <w:rPr>
                            <w:rFonts w:ascii="Times New Roman" w:hAnsi="Times New Roman" w:cs="Times New Roman"/>
                            <w:b/>
                            <w:szCs w:val="20"/>
                          </w:rPr>
                          <w:t>0</w:t>
                        </w:r>
                      </w:p>
                    </w:txbxContent>
                  </v:textbox>
                </v:oval>
                <v:oval id="Oval 4820" o:spid="_x0000_s5379" style="position:absolute;left:2612;top:596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2JBsYA&#10;AADeAAAADwAAAGRycy9kb3ducmV2LnhtbESPQUsDMRCF70L/QxjBi9isdlvK2rQUQfAmrdLzuJlu&#10;lm4mIYnt1l/vHARvM7w3732z2ox+UGdKuQ9s4HFagSJug+25M/D58fqwBJULssUhMBm4UobNenKz&#10;wsaGC+/ovC+dkhDODRpwpcRG69w68pinIRKLdgzJY5E1ddomvEi4H/RTVS20x56lwWGkF0ftaf/t&#10;DdTvP+28t6drvP+qd3F2GCk5Z8zd7bh9BlVoLP/mv+s3K/izeiG88o7M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2JBsYAAADeAAAADwAAAAAAAAAAAAAAAACYAgAAZHJz&#10;L2Rvd25yZXYueG1sUEsFBgAAAAAEAAQA9QAAAIsDAAAAAA==&#10;" strokecolor="#4a7ebb" strokeweight="3.5pt">
                  <v:textbox inset="0,0,0,0">
                    <w:txbxContent>
                      <w:p w:rsidR="00862F6C" w:rsidRPr="00A87CE9" w:rsidRDefault="00862F6C" w:rsidP="009B0374">
                        <w:pPr>
                          <w:jc w:val="center"/>
                          <w:rPr>
                            <w:rFonts w:ascii="Times New Roman" w:hAnsi="Times New Roman" w:cs="Times New Roman"/>
                            <w:b/>
                            <w:szCs w:val="20"/>
                          </w:rPr>
                        </w:pPr>
                        <w:r>
                          <w:rPr>
                            <w:rFonts w:ascii="Times New Roman" w:hAnsi="Times New Roman" w:cs="Times New Roman"/>
                            <w:b/>
                            <w:szCs w:val="20"/>
                          </w:rPr>
                          <w:t>4</w:t>
                        </w:r>
                      </w:p>
                    </w:txbxContent>
                  </v:textbox>
                </v:oval>
                <v:oval id="Oval 4821" o:spid="_x0000_s5380" style="position:absolute;left:2663;top:7259;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EsncMA&#10;AADeAAAADwAAAGRycy9kb3ducmV2LnhtbERPTWsCMRC9F/ofwgheimZbV7GrUUpB6K1oxfO4mW4W&#10;N5OQpLr21zeC0Ns83ucs173txJlCbB0reB4XIIhrp1tuFOy/NqM5iJiQNXaOScGVIqxXjw9LrLS7&#10;8JbOu9SIHMKxQgUmJV9JGWtDFuPYeeLMfbtgMWUYGqkDXnK47eRLUcykxZZzg0FP74bq0+7HKig/&#10;f+tpq09X/3Qst35y6CkYo9Rw0L8tQCTq07/47v7Qef6knL3C7Z18g1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EsncMAAADeAAAADwAAAAAAAAAAAAAAAACYAgAAZHJzL2Rv&#10;d25yZXYueG1sUEsFBgAAAAAEAAQA9QAAAIgDAAAAAA==&#10;" strokecolor="#4a7ebb" strokeweight="3.5pt">
                  <v:textbox inset="0,0,0,0">
                    <w:txbxContent>
                      <w:p w:rsidR="00862F6C" w:rsidRPr="00A87CE9" w:rsidRDefault="00862F6C" w:rsidP="009B0374">
                        <w:pPr>
                          <w:jc w:val="center"/>
                          <w:rPr>
                            <w:rFonts w:ascii="Times New Roman" w:hAnsi="Times New Roman" w:cs="Times New Roman"/>
                            <w:b/>
                            <w:szCs w:val="20"/>
                          </w:rPr>
                        </w:pPr>
                        <w:r>
                          <w:rPr>
                            <w:rFonts w:ascii="Times New Roman" w:hAnsi="Times New Roman" w:cs="Times New Roman"/>
                            <w:b/>
                            <w:szCs w:val="20"/>
                          </w:rPr>
                          <w:t>6</w:t>
                        </w:r>
                      </w:p>
                    </w:txbxContent>
                  </v:textbox>
                </v:oval>
                <v:oval id="Oval 4822" o:spid="_x0000_s5381" style="position:absolute;left:8460;top:7698;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IT3cYA&#10;AADeAAAADwAAAGRycy9kb3ducmV2LnhtbESPQUsDMRCF74L/IUzBi7RZ7Vpl27SIIPQmreJ53Iyb&#10;pZtJSGK77a93DoK3GebNe+9bbUY/qCOl3Ac2cDerQBG3wfbcGfh4f50+gcoF2eIQmAycKcNmfX21&#10;wsaGE+/ouC+dEhPODRpwpcRG69w68phnIRLL7Tskj0XW1Gmb8CTmftD3VbXQHnuWBIeRXhy1h/2P&#10;N1C/XdqH3h7O8far3sX550jJOWNuJuPzElShsfyL/763VurP60cBEBy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IT3cYAAADeAAAADwAAAAAAAAAAAAAAAACYAgAAZHJz&#10;L2Rvd25yZXYueG1sUEsFBgAAAAAEAAQA9QAAAIsDAAAAAA==&#10;" strokecolor="#4a7ebb" strokeweight="3.5pt">
                  <v:textbox inset="0,0,0,0">
                    <w:txbxContent>
                      <w:p w:rsidR="00862F6C" w:rsidRPr="00A87CE9" w:rsidRDefault="00862F6C" w:rsidP="009B0374">
                        <w:pPr>
                          <w:jc w:val="center"/>
                          <w:rPr>
                            <w:rFonts w:ascii="Times New Roman" w:hAnsi="Times New Roman" w:cs="Times New Roman"/>
                            <w:b/>
                            <w:szCs w:val="20"/>
                          </w:rPr>
                        </w:pPr>
                        <w:r>
                          <w:rPr>
                            <w:rFonts w:ascii="Times New Roman" w:hAnsi="Times New Roman" w:cs="Times New Roman"/>
                            <w:b/>
                            <w:szCs w:val="20"/>
                          </w:rPr>
                          <w:t>6</w:t>
                        </w:r>
                      </w:p>
                    </w:txbxContent>
                  </v:textbox>
                </v:oval>
                <v:oval id="Oval 4823" o:spid="_x0000_s5382" style="position:absolute;left:8304;top:8774;width:408;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62RsMA&#10;AADeAAAADwAAAGRycy9kb3ducmV2LnhtbERPS2sCMRC+F/ofwhR6KTWrrlVWoxSh4K34oOfpZtws&#10;biYhSXX11zeFgrf5+J6zWPW2E2cKsXWsYDgoQBDXTrfcKDjsP15nIGJC1tg5JgVXirBaPj4ssNLu&#10;wls671IjcgjHChWYlHwlZawNWYwD54kzd3TBYsowNFIHvORw28lRUbxJiy3nBoOe1obq0+7HKig/&#10;b/Wk1aerf/kut3781VMwRqnnp/59DiJRn+7if/dG5/njcjqEv3fyD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62RsMAAADeAAAADwAAAAAAAAAAAAAAAACYAgAAZHJzL2Rv&#10;d25yZXYueG1sUEsFBgAAAAAEAAQA9QAAAIgDAAAAAA==&#10;" strokecolor="#4a7ebb" strokeweight="3.5pt">
                  <v:textbox inset="0,0,0,0">
                    <w:txbxContent>
                      <w:p w:rsidR="00862F6C" w:rsidRPr="00A87CE9" w:rsidRDefault="00862F6C" w:rsidP="009B0374">
                        <w:pPr>
                          <w:jc w:val="center"/>
                          <w:rPr>
                            <w:rFonts w:ascii="Times New Roman" w:hAnsi="Times New Roman" w:cs="Times New Roman"/>
                            <w:b/>
                            <w:szCs w:val="20"/>
                          </w:rPr>
                        </w:pPr>
                        <w:r>
                          <w:rPr>
                            <w:rFonts w:ascii="Times New Roman" w:hAnsi="Times New Roman" w:cs="Times New Roman"/>
                            <w:b/>
                            <w:szCs w:val="20"/>
                          </w:rPr>
                          <w:t>8</w:t>
                        </w:r>
                      </w:p>
                    </w:txbxContent>
                  </v:textbox>
                </v:oval>
              </v:group>
            </w:pict>
          </mc:Fallback>
        </mc:AlternateContent>
      </w:r>
    </w:p>
    <w:p w:rsidR="002245ED" w:rsidRPr="0051716F" w:rsidRDefault="002245ED" w:rsidP="002245ED">
      <w:pPr>
        <w:jc w:val="both"/>
        <w:rPr>
          <w:szCs w:val="20"/>
        </w:rPr>
      </w:pPr>
    </w:p>
    <w:p w:rsidR="002245ED" w:rsidRPr="0051716F" w:rsidRDefault="002245ED" w:rsidP="002245ED">
      <w:pPr>
        <w:jc w:val="both"/>
        <w:rPr>
          <w:szCs w:val="20"/>
        </w:rPr>
      </w:pPr>
    </w:p>
    <w:p w:rsidR="002245ED" w:rsidRPr="0051716F" w:rsidRDefault="002245ED" w:rsidP="002245ED">
      <w:pPr>
        <w:jc w:val="both"/>
        <w:rPr>
          <w:szCs w:val="20"/>
        </w:rPr>
      </w:pPr>
    </w:p>
    <w:p w:rsidR="002245ED" w:rsidRPr="0051716F" w:rsidRDefault="002245ED" w:rsidP="002245ED">
      <w:pPr>
        <w:jc w:val="both"/>
        <w:rPr>
          <w:szCs w:val="20"/>
        </w:rPr>
      </w:pPr>
    </w:p>
    <w:p w:rsidR="002245ED" w:rsidRPr="0051716F" w:rsidRDefault="002245ED" w:rsidP="002245ED">
      <w:pPr>
        <w:jc w:val="both"/>
        <w:rPr>
          <w:szCs w:val="20"/>
        </w:rPr>
      </w:pPr>
    </w:p>
    <w:p w:rsidR="002245ED" w:rsidRPr="0051716F" w:rsidRDefault="002245ED" w:rsidP="002245ED">
      <w:pPr>
        <w:jc w:val="both"/>
        <w:rPr>
          <w:szCs w:val="20"/>
        </w:rPr>
      </w:pPr>
    </w:p>
    <w:p w:rsidR="002245ED" w:rsidRPr="0051716F" w:rsidRDefault="002245ED" w:rsidP="002245ED">
      <w:pPr>
        <w:jc w:val="both"/>
        <w:rPr>
          <w:szCs w:val="20"/>
        </w:rPr>
      </w:pPr>
    </w:p>
    <w:p w:rsidR="002245ED" w:rsidRPr="0051716F" w:rsidRDefault="002245ED" w:rsidP="002245ED">
      <w:pPr>
        <w:jc w:val="both"/>
        <w:rPr>
          <w:szCs w:val="20"/>
        </w:rPr>
      </w:pPr>
    </w:p>
    <w:p w:rsidR="002245ED" w:rsidRPr="0051716F" w:rsidRDefault="002245ED" w:rsidP="002245ED">
      <w:pPr>
        <w:jc w:val="both"/>
        <w:rPr>
          <w:szCs w:val="20"/>
        </w:rPr>
      </w:pPr>
    </w:p>
    <w:p w:rsidR="002245ED" w:rsidRPr="0051716F" w:rsidRDefault="002245ED" w:rsidP="002245ED">
      <w:pPr>
        <w:jc w:val="both"/>
        <w:rPr>
          <w:szCs w:val="20"/>
        </w:rPr>
      </w:pPr>
    </w:p>
    <w:p w:rsidR="002245ED" w:rsidRPr="0051716F" w:rsidRDefault="002245ED" w:rsidP="002245ED">
      <w:pPr>
        <w:jc w:val="both"/>
        <w:rPr>
          <w:szCs w:val="20"/>
        </w:rPr>
      </w:pPr>
    </w:p>
    <w:p w:rsidR="002245ED" w:rsidRPr="0051716F" w:rsidRDefault="002245ED" w:rsidP="002245ED">
      <w:pPr>
        <w:jc w:val="both"/>
        <w:rPr>
          <w:szCs w:val="20"/>
        </w:rPr>
      </w:pPr>
    </w:p>
    <w:p w:rsidR="002245ED" w:rsidRPr="0051716F" w:rsidRDefault="002245ED" w:rsidP="002245ED">
      <w:pPr>
        <w:jc w:val="both"/>
        <w:rPr>
          <w:szCs w:val="20"/>
        </w:rPr>
      </w:pPr>
    </w:p>
    <w:p w:rsidR="002245ED" w:rsidRPr="0051716F" w:rsidRDefault="002245ED" w:rsidP="002245ED">
      <w:pPr>
        <w:jc w:val="both"/>
        <w:rPr>
          <w:szCs w:val="20"/>
        </w:rPr>
      </w:pPr>
    </w:p>
    <w:p w:rsidR="002245ED" w:rsidRPr="0051716F" w:rsidRDefault="002245ED" w:rsidP="002245ED">
      <w:pPr>
        <w:jc w:val="both"/>
        <w:rPr>
          <w:szCs w:val="20"/>
        </w:rPr>
      </w:pPr>
    </w:p>
    <w:p w:rsidR="002245ED" w:rsidRPr="0051716F" w:rsidRDefault="002245ED" w:rsidP="002245ED">
      <w:pPr>
        <w:jc w:val="both"/>
        <w:rPr>
          <w:szCs w:val="20"/>
        </w:rPr>
      </w:pPr>
    </w:p>
    <w:p w:rsidR="002245ED" w:rsidRPr="0051716F" w:rsidRDefault="002245ED" w:rsidP="002245ED">
      <w:pPr>
        <w:jc w:val="both"/>
        <w:rPr>
          <w:szCs w:val="20"/>
        </w:rPr>
      </w:pPr>
    </w:p>
    <w:p w:rsidR="002245ED" w:rsidRPr="0051716F" w:rsidRDefault="002245ED" w:rsidP="002245ED">
      <w:pPr>
        <w:jc w:val="both"/>
        <w:rPr>
          <w:szCs w:val="20"/>
        </w:rPr>
      </w:pPr>
    </w:p>
    <w:p w:rsidR="002245ED" w:rsidRPr="0051716F" w:rsidRDefault="002245ED" w:rsidP="002245ED">
      <w:pPr>
        <w:jc w:val="both"/>
        <w:rPr>
          <w:szCs w:val="20"/>
        </w:rPr>
      </w:pPr>
    </w:p>
    <w:p w:rsidR="007C7DB8" w:rsidRPr="0051716F" w:rsidRDefault="007C7DB8" w:rsidP="00165343">
      <w:pPr>
        <w:jc w:val="both"/>
        <w:rPr>
          <w:szCs w:val="20"/>
        </w:rPr>
      </w:pPr>
    </w:p>
    <w:p w:rsidR="00570CDA" w:rsidRDefault="00570CDA" w:rsidP="00134B63">
      <w:pPr>
        <w:rPr>
          <w:szCs w:val="20"/>
        </w:rPr>
      </w:pPr>
    </w:p>
    <w:p w:rsidR="00D658E4" w:rsidRDefault="00D658E4" w:rsidP="00134B63">
      <w:pPr>
        <w:rPr>
          <w:szCs w:val="20"/>
        </w:rPr>
      </w:pPr>
    </w:p>
    <w:p w:rsidR="00D658E4" w:rsidRDefault="00D658E4" w:rsidP="00134B63">
      <w:pPr>
        <w:rPr>
          <w:szCs w:val="20"/>
        </w:rPr>
      </w:pPr>
    </w:p>
    <w:p w:rsidR="00D658E4" w:rsidRDefault="00D658E4" w:rsidP="00134B63">
      <w:pPr>
        <w:rPr>
          <w:szCs w:val="20"/>
        </w:rPr>
      </w:pPr>
    </w:p>
    <w:p w:rsidR="00D658E4" w:rsidRDefault="00D658E4" w:rsidP="00134B63">
      <w:pPr>
        <w:rPr>
          <w:szCs w:val="20"/>
        </w:rPr>
      </w:pPr>
    </w:p>
    <w:p w:rsidR="00D658E4" w:rsidRDefault="00D658E4" w:rsidP="00134B63">
      <w:pPr>
        <w:rPr>
          <w:szCs w:val="20"/>
        </w:rPr>
      </w:pPr>
    </w:p>
    <w:p w:rsidR="00D658E4" w:rsidRDefault="00D658E4">
      <w:pPr>
        <w:rPr>
          <w:szCs w:val="20"/>
        </w:rPr>
      </w:pPr>
    </w:p>
    <w:p w:rsidR="00955B5D" w:rsidRDefault="00955B5D">
      <w:pPr>
        <w:rPr>
          <w:szCs w:val="20"/>
        </w:rPr>
      </w:pPr>
    </w:p>
    <w:sectPr w:rsidR="00955B5D" w:rsidSect="005F51FE">
      <w:pgSz w:w="11900" w:h="16840"/>
      <w:pgMar w:top="425" w:right="1128" w:bottom="709" w:left="1418" w:header="709" w:footer="193"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2F6C" w:rsidRDefault="00862F6C" w:rsidP="00E35365">
      <w:r>
        <w:separator/>
      </w:r>
    </w:p>
  </w:endnote>
  <w:endnote w:type="continuationSeparator" w:id="0">
    <w:p w:rsidR="00862F6C" w:rsidRDefault="00862F6C" w:rsidP="00E353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ath1">
    <w:altName w:val="Symbol"/>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6C" w:rsidRPr="00916354" w:rsidRDefault="00862F6C" w:rsidP="008E049B">
    <w:pPr>
      <w:pStyle w:val="Footer"/>
      <w:jc w:val="right"/>
      <w:rPr>
        <w:rFonts w:ascii="Verdana" w:hAnsi="Verdana"/>
        <w:sz w:val="18"/>
        <w:szCs w:val="18"/>
      </w:rPr>
    </w:pPr>
    <w:r w:rsidRPr="00916354">
      <w:rPr>
        <w:rFonts w:ascii="Verdana" w:hAnsi="Verdana"/>
        <w:szCs w:val="20"/>
      </w:rPr>
      <w:t xml:space="preserve">                         </w:t>
    </w:r>
    <w:sdt>
      <w:sdtPr>
        <w:rPr>
          <w:rFonts w:ascii="Verdana" w:hAnsi="Verdana"/>
          <w:szCs w:val="20"/>
        </w:rPr>
        <w:id w:val="30745348"/>
        <w:docPartObj>
          <w:docPartGallery w:val="Page Numbers (Bottom of Page)"/>
          <w:docPartUnique/>
        </w:docPartObj>
      </w:sdtPr>
      <w:sdtEndPr>
        <w:rPr>
          <w:sz w:val="18"/>
          <w:szCs w:val="18"/>
        </w:rPr>
      </w:sdtEndPr>
      <w:sdtContent>
        <w:r w:rsidRPr="00916354">
          <w:rPr>
            <w:rStyle w:val="PageNumber"/>
            <w:rFonts w:ascii="Verdana" w:hAnsi="Verdana"/>
            <w:sz w:val="18"/>
            <w:szCs w:val="18"/>
          </w:rPr>
          <w:fldChar w:fldCharType="begin"/>
        </w:r>
        <w:r w:rsidRPr="00916354">
          <w:rPr>
            <w:rStyle w:val="PageNumber"/>
            <w:rFonts w:ascii="Verdana" w:hAnsi="Verdana"/>
            <w:sz w:val="18"/>
            <w:szCs w:val="18"/>
          </w:rPr>
          <w:instrText xml:space="preserve"> PAGE </w:instrText>
        </w:r>
        <w:r w:rsidRPr="00916354">
          <w:rPr>
            <w:rStyle w:val="PageNumber"/>
            <w:rFonts w:ascii="Verdana" w:hAnsi="Verdana"/>
            <w:sz w:val="18"/>
            <w:szCs w:val="18"/>
          </w:rPr>
          <w:fldChar w:fldCharType="separate"/>
        </w:r>
        <w:r w:rsidR="0023450B">
          <w:rPr>
            <w:rStyle w:val="PageNumber"/>
            <w:rFonts w:ascii="Verdana" w:hAnsi="Verdana"/>
            <w:noProof/>
            <w:sz w:val="18"/>
            <w:szCs w:val="18"/>
          </w:rPr>
          <w:t>40</w:t>
        </w:r>
        <w:r w:rsidRPr="00916354">
          <w:rPr>
            <w:rStyle w:val="PageNumber"/>
            <w:rFonts w:ascii="Verdana" w:hAnsi="Verdana"/>
            <w:sz w:val="18"/>
            <w:szCs w:val="18"/>
          </w:rPr>
          <w:fldChar w:fldCharType="end"/>
        </w:r>
        <w:r w:rsidRPr="00916354">
          <w:rPr>
            <w:rStyle w:val="PageNumber"/>
            <w:rFonts w:ascii="Verdana" w:hAnsi="Verdana"/>
            <w:sz w:val="18"/>
            <w:szCs w:val="18"/>
          </w:rPr>
          <w:t>/</w:t>
        </w:r>
        <w:r w:rsidRPr="00916354">
          <w:rPr>
            <w:rStyle w:val="PageNumber"/>
            <w:rFonts w:ascii="Verdana" w:hAnsi="Verdana"/>
            <w:sz w:val="18"/>
            <w:szCs w:val="18"/>
          </w:rPr>
          <w:fldChar w:fldCharType="begin"/>
        </w:r>
        <w:r w:rsidRPr="00916354">
          <w:rPr>
            <w:rStyle w:val="PageNumber"/>
            <w:rFonts w:ascii="Verdana" w:hAnsi="Verdana"/>
            <w:sz w:val="18"/>
            <w:szCs w:val="18"/>
          </w:rPr>
          <w:instrText xml:space="preserve"> NUMPAGES </w:instrText>
        </w:r>
        <w:r w:rsidRPr="00916354">
          <w:rPr>
            <w:rStyle w:val="PageNumber"/>
            <w:rFonts w:ascii="Verdana" w:hAnsi="Verdana"/>
            <w:sz w:val="18"/>
            <w:szCs w:val="18"/>
          </w:rPr>
          <w:fldChar w:fldCharType="separate"/>
        </w:r>
        <w:r w:rsidR="0023450B">
          <w:rPr>
            <w:rStyle w:val="PageNumber"/>
            <w:rFonts w:ascii="Verdana" w:hAnsi="Verdana"/>
            <w:noProof/>
            <w:sz w:val="18"/>
            <w:szCs w:val="18"/>
          </w:rPr>
          <w:t>55</w:t>
        </w:r>
        <w:r w:rsidRPr="00916354">
          <w:rPr>
            <w:rStyle w:val="PageNumber"/>
            <w:rFonts w:ascii="Verdana" w:hAnsi="Verdana"/>
            <w:sz w:val="18"/>
            <w:szCs w:val="18"/>
          </w:rPr>
          <w:fldChar w:fldCharType="end"/>
        </w:r>
      </w:sdtContent>
    </w:sdt>
  </w:p>
  <w:p w:rsidR="00862F6C" w:rsidRDefault="00862F6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2F6C" w:rsidRDefault="00862F6C" w:rsidP="00E35365">
      <w:r>
        <w:separator/>
      </w:r>
    </w:p>
  </w:footnote>
  <w:footnote w:type="continuationSeparator" w:id="0">
    <w:p w:rsidR="00862F6C" w:rsidRDefault="00862F6C" w:rsidP="00E3536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75pt;height:13.5pt;visibility:visible" o:bullet="t">
        <v:imagedata r:id="rId1" o:title=""/>
      </v:shape>
    </w:pict>
  </w:numPicBullet>
  <w:numPicBullet w:numPicBulletId="1">
    <w:pict>
      <v:shape id="_x0000_i1035" type="#_x0000_t75" style="width:39pt;height:27pt;visibility:visible;mso-wrap-style:square" o:bullet="t">
        <v:imagedata r:id="rId2" o:title=""/>
      </v:shape>
    </w:pict>
  </w:numPicBullet>
  <w:numPicBullet w:numPicBulletId="2">
    <w:pict>
      <v:shape id="_x0000_i1036" type="#_x0000_t75" style="width:39pt;height:27pt;visibility:visible;mso-wrap-style:square" o:bullet="t">
        <v:imagedata r:id="rId3" o:title=""/>
      </v:shape>
    </w:pict>
  </w:numPicBullet>
  <w:numPicBullet w:numPicBulletId="3">
    <w:pict>
      <v:shape id="_x0000_i1037" type="#_x0000_t75" style="width:39pt;height:27pt;visibility:visible;mso-wrap-style:square" o:bullet="t">
        <v:imagedata r:id="rId4" o:title=""/>
      </v:shape>
    </w:pict>
  </w:numPicBullet>
  <w:numPicBullet w:numPicBulletId="4">
    <w:pict>
      <v:shape id="_x0000_i1038" type="#_x0000_t75" style="width:39pt;height:27pt;visibility:visible;mso-wrap-style:square" o:bullet="t">
        <v:imagedata r:id="rId5" o:title=""/>
      </v:shape>
    </w:pict>
  </w:numPicBullet>
  <w:numPicBullet w:numPicBulletId="5">
    <w:pict>
      <v:shape id="_x0000_i1039" type="#_x0000_t75" style="width:39pt;height:27pt;visibility:visible;mso-wrap-style:square" o:bullet="t">
        <v:imagedata r:id="rId6" o:title=""/>
      </v:shape>
    </w:pict>
  </w:numPicBullet>
  <w:numPicBullet w:numPicBulletId="6">
    <w:pict>
      <v:shape id="_x0000_i1040" type="#_x0000_t75" style="width:39pt;height:24pt;visibility:visible;mso-wrap-style:square" o:bullet="t">
        <v:imagedata r:id="rId7" o:title=""/>
      </v:shape>
    </w:pict>
  </w:numPicBullet>
  <w:numPicBullet w:numPicBulletId="7">
    <w:pict>
      <v:shape id="_x0000_i1041" type="#_x0000_t75" style="width:39pt;height:24pt;visibility:visible;mso-wrap-style:square" o:bullet="t">
        <v:imagedata r:id="rId8" o:title=""/>
      </v:shape>
    </w:pict>
  </w:numPicBullet>
  <w:abstractNum w:abstractNumId="0">
    <w:nsid w:val="FFFFFF89"/>
    <w:multiLevelType w:val="singleLevel"/>
    <w:tmpl w:val="B7E07A7E"/>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99708CF"/>
    <w:multiLevelType w:val="hybridMultilevel"/>
    <w:tmpl w:val="36385DA4"/>
    <w:lvl w:ilvl="0" w:tplc="41C460E8">
      <w:start w:val="105"/>
      <w:numFmt w:val="bullet"/>
      <w:lvlText w:val="-"/>
      <w:lvlJc w:val="left"/>
      <w:pPr>
        <w:ind w:left="786" w:hanging="360"/>
      </w:pPr>
      <w:rPr>
        <w:rFonts w:ascii="Cambria" w:eastAsiaTheme="minorHAnsi" w:hAnsi="Cambria" w:cstheme="minorBidi" w:hint="default"/>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2">
    <w:nsid w:val="0DA525DE"/>
    <w:multiLevelType w:val="hybridMultilevel"/>
    <w:tmpl w:val="5D7E22EA"/>
    <w:lvl w:ilvl="0" w:tplc="2FBEE734">
      <w:numFmt w:val="bullet"/>
      <w:lvlText w:val="-"/>
      <w:lvlJc w:val="left"/>
      <w:pPr>
        <w:ind w:left="360" w:hanging="360"/>
      </w:pPr>
      <w:rPr>
        <w:rFonts w:ascii="Cambria" w:eastAsiaTheme="minorHAnsi" w:hAnsi="Cambria" w:cstheme="minorBid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nsid w:val="10751741"/>
    <w:multiLevelType w:val="hybridMultilevel"/>
    <w:tmpl w:val="864A4268"/>
    <w:lvl w:ilvl="0" w:tplc="5A2EEAAC">
      <w:start w:val="1"/>
      <w:numFmt w:val="decimal"/>
      <w:lvlText w:val="%1."/>
      <w:lvlJc w:val="left"/>
      <w:pPr>
        <w:ind w:left="720" w:hanging="360"/>
      </w:pPr>
      <w:rPr>
        <w:rFonts w:hint="default"/>
        <w:b/>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5BE3EFB"/>
    <w:multiLevelType w:val="hybridMultilevel"/>
    <w:tmpl w:val="FB2C5958"/>
    <w:lvl w:ilvl="0" w:tplc="5E5C5CDC">
      <w:start w:val="7"/>
      <w:numFmt w:val="bullet"/>
      <w:lvlText w:val="-"/>
      <w:lvlJc w:val="left"/>
      <w:pPr>
        <w:ind w:left="720" w:hanging="360"/>
      </w:pPr>
      <w:rPr>
        <w:rFonts w:ascii="Calibri" w:eastAsiaTheme="minorHAnsi" w:hAnsi="Calibri" w:cs="Wingdings" w:hint="default"/>
      </w:rPr>
    </w:lvl>
    <w:lvl w:ilvl="1" w:tplc="040C0003" w:tentative="1">
      <w:start w:val="1"/>
      <w:numFmt w:val="bullet"/>
      <w:lvlText w:val="o"/>
      <w:lvlJc w:val="left"/>
      <w:pPr>
        <w:ind w:left="1440" w:hanging="360"/>
      </w:pPr>
      <w:rPr>
        <w:rFonts w:ascii="Courier New" w:hAnsi="Courier New" w:cs="Aria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Arial"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Arial"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2FC4BF7"/>
    <w:multiLevelType w:val="hybridMultilevel"/>
    <w:tmpl w:val="8A5A2A2C"/>
    <w:lvl w:ilvl="0" w:tplc="4C20EA64">
      <w:numFmt w:val="bullet"/>
      <w:lvlText w:val="-"/>
      <w:lvlJc w:val="left"/>
      <w:pPr>
        <w:ind w:left="720" w:hanging="360"/>
      </w:pPr>
      <w:rPr>
        <w:rFonts w:ascii="Cambria" w:eastAsiaTheme="minorHAnsi"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522455A"/>
    <w:multiLevelType w:val="hybridMultilevel"/>
    <w:tmpl w:val="5C2C68F0"/>
    <w:lvl w:ilvl="0" w:tplc="B84E34B4">
      <w:numFmt w:val="bullet"/>
      <w:lvlText w:val="-"/>
      <w:lvlJc w:val="left"/>
      <w:pPr>
        <w:ind w:left="720" w:hanging="360"/>
      </w:pPr>
      <w:rPr>
        <w:rFonts w:ascii="Cambria" w:eastAsiaTheme="minorHAnsi"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78F48C0"/>
    <w:multiLevelType w:val="hybridMultilevel"/>
    <w:tmpl w:val="DDC68820"/>
    <w:lvl w:ilvl="0" w:tplc="09A0B98C">
      <w:numFmt w:val="bullet"/>
      <w:lvlText w:val="-"/>
      <w:lvlJc w:val="left"/>
      <w:pPr>
        <w:ind w:left="720" w:hanging="360"/>
      </w:pPr>
      <w:rPr>
        <w:rFonts w:ascii="Cambria" w:eastAsiaTheme="minorHAnsi"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80221E3"/>
    <w:multiLevelType w:val="hybridMultilevel"/>
    <w:tmpl w:val="6EC6182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B452763"/>
    <w:multiLevelType w:val="hybridMultilevel"/>
    <w:tmpl w:val="05F0335A"/>
    <w:lvl w:ilvl="0" w:tplc="FCB690BC">
      <w:numFmt w:val="bullet"/>
      <w:lvlText w:val="-"/>
      <w:lvlJc w:val="left"/>
      <w:pPr>
        <w:ind w:left="720" w:hanging="360"/>
      </w:pPr>
      <w:rPr>
        <w:rFonts w:ascii="Cambria" w:eastAsiaTheme="minorHAnsi"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46991986"/>
    <w:multiLevelType w:val="hybridMultilevel"/>
    <w:tmpl w:val="FC54EB46"/>
    <w:lvl w:ilvl="0" w:tplc="C548EE50">
      <w:start w:val="105"/>
      <w:numFmt w:val="bullet"/>
      <w:lvlText w:val="-"/>
      <w:lvlJc w:val="left"/>
      <w:pPr>
        <w:ind w:left="1068" w:hanging="360"/>
      </w:pPr>
      <w:rPr>
        <w:rFonts w:ascii="Cambria" w:eastAsiaTheme="minorHAnsi" w:hAnsi="Cambria"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nsid w:val="4A1003AA"/>
    <w:multiLevelType w:val="hybridMultilevel"/>
    <w:tmpl w:val="46F23C16"/>
    <w:lvl w:ilvl="0" w:tplc="283E2E30">
      <w:numFmt w:val="bullet"/>
      <w:lvlText w:val="-"/>
      <w:lvlJc w:val="left"/>
      <w:pPr>
        <w:ind w:left="720" w:hanging="360"/>
      </w:pPr>
      <w:rPr>
        <w:rFonts w:ascii="Cambria" w:eastAsiaTheme="minorHAnsi"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598642C5"/>
    <w:multiLevelType w:val="hybridMultilevel"/>
    <w:tmpl w:val="1EC24B82"/>
    <w:lvl w:ilvl="0" w:tplc="A98E55E2">
      <w:start w:val="105"/>
      <w:numFmt w:val="bullet"/>
      <w:lvlText w:val="-"/>
      <w:lvlJc w:val="left"/>
      <w:pPr>
        <w:ind w:left="1068" w:hanging="360"/>
      </w:pPr>
      <w:rPr>
        <w:rFonts w:ascii="Cambria" w:eastAsiaTheme="minorHAnsi" w:hAnsi="Cambria"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3">
    <w:nsid w:val="5BE81187"/>
    <w:multiLevelType w:val="hybridMultilevel"/>
    <w:tmpl w:val="B1D23140"/>
    <w:lvl w:ilvl="0" w:tplc="A39AC1D6">
      <w:numFmt w:val="bullet"/>
      <w:lvlText w:val="-"/>
      <w:lvlJc w:val="left"/>
      <w:pPr>
        <w:ind w:left="720" w:hanging="360"/>
      </w:pPr>
      <w:rPr>
        <w:rFonts w:ascii="Cambria" w:eastAsiaTheme="minorHAnsi"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67E455CB"/>
    <w:multiLevelType w:val="hybridMultilevel"/>
    <w:tmpl w:val="E7042D1C"/>
    <w:lvl w:ilvl="0" w:tplc="9FFE5680">
      <w:numFmt w:val="bullet"/>
      <w:lvlText w:val="-"/>
      <w:lvlJc w:val="left"/>
      <w:pPr>
        <w:ind w:left="720" w:hanging="360"/>
      </w:pPr>
      <w:rPr>
        <w:rFonts w:ascii="Cambria" w:eastAsiaTheme="minorHAnsi"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6AE22313"/>
    <w:multiLevelType w:val="hybridMultilevel"/>
    <w:tmpl w:val="5A44588A"/>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nsid w:val="6F6F4059"/>
    <w:multiLevelType w:val="hybridMultilevel"/>
    <w:tmpl w:val="81AE536E"/>
    <w:lvl w:ilvl="0" w:tplc="3D6496B8">
      <w:numFmt w:val="bullet"/>
      <w:lvlText w:val="-"/>
      <w:lvlJc w:val="left"/>
      <w:pPr>
        <w:ind w:left="1065" w:hanging="360"/>
      </w:pPr>
      <w:rPr>
        <w:rFonts w:ascii="Cambria" w:eastAsiaTheme="minorHAnsi" w:hAnsi="Cambria" w:cstheme="minorBid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7">
    <w:nsid w:val="729B069C"/>
    <w:multiLevelType w:val="hybridMultilevel"/>
    <w:tmpl w:val="F1E458B2"/>
    <w:lvl w:ilvl="0" w:tplc="2FF63B9A">
      <w:start w:val="105"/>
      <w:numFmt w:val="bullet"/>
      <w:lvlText w:val="-"/>
      <w:lvlJc w:val="left"/>
      <w:pPr>
        <w:ind w:left="1068" w:hanging="360"/>
      </w:pPr>
      <w:rPr>
        <w:rFonts w:ascii="Cambria" w:eastAsiaTheme="minorHAnsi" w:hAnsi="Cambria"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8">
    <w:nsid w:val="79981F43"/>
    <w:multiLevelType w:val="hybridMultilevel"/>
    <w:tmpl w:val="1638E3B8"/>
    <w:lvl w:ilvl="0" w:tplc="BF7A39F4">
      <w:start w:val="1"/>
      <w:numFmt w:val="decimal"/>
      <w:lvlText w:val="%1."/>
      <w:lvlJc w:val="left"/>
      <w:pPr>
        <w:ind w:left="720" w:hanging="360"/>
      </w:pPr>
      <w:rPr>
        <w:rFonts w:hint="default"/>
        <w:b/>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18"/>
  </w:num>
  <w:num w:numId="3">
    <w:abstractNumId w:val="4"/>
  </w:num>
  <w:num w:numId="4">
    <w:abstractNumId w:val="8"/>
  </w:num>
  <w:num w:numId="5">
    <w:abstractNumId w:val="6"/>
  </w:num>
  <w:num w:numId="6">
    <w:abstractNumId w:val="5"/>
  </w:num>
  <w:num w:numId="7">
    <w:abstractNumId w:val="2"/>
  </w:num>
  <w:num w:numId="8">
    <w:abstractNumId w:val="11"/>
  </w:num>
  <w:num w:numId="9">
    <w:abstractNumId w:val="7"/>
  </w:num>
  <w:num w:numId="10">
    <w:abstractNumId w:val="13"/>
  </w:num>
  <w:num w:numId="11">
    <w:abstractNumId w:val="14"/>
  </w:num>
  <w:num w:numId="12">
    <w:abstractNumId w:val="0"/>
  </w:num>
  <w:num w:numId="13">
    <w:abstractNumId w:val="16"/>
  </w:num>
  <w:num w:numId="14">
    <w:abstractNumId w:val="9"/>
  </w:num>
  <w:num w:numId="15">
    <w:abstractNumId w:val="12"/>
  </w:num>
  <w:num w:numId="16">
    <w:abstractNumId w:val="10"/>
  </w:num>
  <w:num w:numId="17">
    <w:abstractNumId w:val="17"/>
  </w:num>
  <w:num w:numId="18">
    <w:abstractNumId w:val="1"/>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fr-FR" w:vendorID="64" w:dllVersion="6" w:nlCheck="1" w:checkStyle="1"/>
  <w:activeWritingStyle w:appName="MSWord" w:lang="en-US"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US" w:vendorID="64" w:dllVersion="131078" w:nlCheck="1" w:checkStyle="0"/>
  <w:activeWritingStyle w:appName="MSWord" w:lang="fr-FR" w:vendorID="64" w:dllVersion="131078" w:nlCheck="1" w:checkStyle="1"/>
  <w:activeWritingStyle w:appName="MSWord" w:lang="en-GB" w:vendorID="64" w:dllVersion="131078" w:nlCheck="1" w:checkStyle="1"/>
  <w:revisionView w:markup="0"/>
  <w:trackRevisions/>
  <w:defaultTabStop w:val="454"/>
  <w:hyphenationZone w:val="425"/>
  <w:drawingGridHorizontalSpacing w:val="357"/>
  <w:drawingGridVerticalSpacing w:val="357"/>
  <w:displayHorizontalDrawingGridEvery w:val="0"/>
  <w:displayVerticalDrawingGridEvery w:val="0"/>
  <w:doNotUseMarginsForDrawingGridOrigin/>
  <w:drawingGridHorizontalOrigin w:val="1418"/>
  <w:drawingGridVerticalOrigin w:val="1077"/>
  <w:characterSpacingControl w:val="doNotCompress"/>
  <w:hdrShapeDefaults>
    <o:shapedefaults v:ext="edit" spidmax="6567" strokecolor="#4a7ebb">
      <v:stroke color="#4a7ebb" weight="3.5pt"/>
      <v:shadow on="t" opacity="22938f" offset="0"/>
      <v:textbox inset=",7.2pt,,7.2pt"/>
      <o:colormenu v:ext="edit" fillcolor="non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4569"/>
    <w:rsid w:val="000001B6"/>
    <w:rsid w:val="00000B93"/>
    <w:rsid w:val="000012E8"/>
    <w:rsid w:val="00001ABC"/>
    <w:rsid w:val="00001B35"/>
    <w:rsid w:val="00003006"/>
    <w:rsid w:val="00004CE9"/>
    <w:rsid w:val="00005012"/>
    <w:rsid w:val="000051B0"/>
    <w:rsid w:val="00006B56"/>
    <w:rsid w:val="00011F88"/>
    <w:rsid w:val="0001251E"/>
    <w:rsid w:val="0001295F"/>
    <w:rsid w:val="00012B1A"/>
    <w:rsid w:val="000143BF"/>
    <w:rsid w:val="000152FD"/>
    <w:rsid w:val="00016816"/>
    <w:rsid w:val="00017B45"/>
    <w:rsid w:val="00017CED"/>
    <w:rsid w:val="00020FBB"/>
    <w:rsid w:val="000215E1"/>
    <w:rsid w:val="00022876"/>
    <w:rsid w:val="00023BE5"/>
    <w:rsid w:val="00023CCA"/>
    <w:rsid w:val="00024197"/>
    <w:rsid w:val="00024BD8"/>
    <w:rsid w:val="00024E9C"/>
    <w:rsid w:val="00024FE0"/>
    <w:rsid w:val="00025782"/>
    <w:rsid w:val="00025944"/>
    <w:rsid w:val="000279D7"/>
    <w:rsid w:val="00031C73"/>
    <w:rsid w:val="00031C9E"/>
    <w:rsid w:val="00032060"/>
    <w:rsid w:val="00032C2A"/>
    <w:rsid w:val="000342D8"/>
    <w:rsid w:val="00035565"/>
    <w:rsid w:val="00035F00"/>
    <w:rsid w:val="00036096"/>
    <w:rsid w:val="000363F0"/>
    <w:rsid w:val="0003647B"/>
    <w:rsid w:val="00040742"/>
    <w:rsid w:val="00040FDA"/>
    <w:rsid w:val="00041511"/>
    <w:rsid w:val="00043050"/>
    <w:rsid w:val="00043CF0"/>
    <w:rsid w:val="00043DD8"/>
    <w:rsid w:val="00044301"/>
    <w:rsid w:val="0004606B"/>
    <w:rsid w:val="00046F46"/>
    <w:rsid w:val="00050D53"/>
    <w:rsid w:val="00051499"/>
    <w:rsid w:val="00051F51"/>
    <w:rsid w:val="000524E3"/>
    <w:rsid w:val="00052D45"/>
    <w:rsid w:val="00053C39"/>
    <w:rsid w:val="0005488A"/>
    <w:rsid w:val="00054EB7"/>
    <w:rsid w:val="00055201"/>
    <w:rsid w:val="0005744C"/>
    <w:rsid w:val="00057B14"/>
    <w:rsid w:val="0006251C"/>
    <w:rsid w:val="00062541"/>
    <w:rsid w:val="000635AC"/>
    <w:rsid w:val="0006396E"/>
    <w:rsid w:val="000647F6"/>
    <w:rsid w:val="0006520B"/>
    <w:rsid w:val="00065E8A"/>
    <w:rsid w:val="00067520"/>
    <w:rsid w:val="000676D2"/>
    <w:rsid w:val="00070161"/>
    <w:rsid w:val="00071108"/>
    <w:rsid w:val="0007138A"/>
    <w:rsid w:val="00071AFC"/>
    <w:rsid w:val="00073C94"/>
    <w:rsid w:val="00076CDB"/>
    <w:rsid w:val="0007741D"/>
    <w:rsid w:val="000775B7"/>
    <w:rsid w:val="00077670"/>
    <w:rsid w:val="00077A48"/>
    <w:rsid w:val="00080513"/>
    <w:rsid w:val="00081215"/>
    <w:rsid w:val="00081668"/>
    <w:rsid w:val="0008256B"/>
    <w:rsid w:val="000832FA"/>
    <w:rsid w:val="00085CAE"/>
    <w:rsid w:val="000870DA"/>
    <w:rsid w:val="000879C9"/>
    <w:rsid w:val="00090B54"/>
    <w:rsid w:val="00090BD0"/>
    <w:rsid w:val="00092C8A"/>
    <w:rsid w:val="0009337D"/>
    <w:rsid w:val="00095048"/>
    <w:rsid w:val="00095FAB"/>
    <w:rsid w:val="000968C7"/>
    <w:rsid w:val="00097A0D"/>
    <w:rsid w:val="000A12CB"/>
    <w:rsid w:val="000A151C"/>
    <w:rsid w:val="000A18F8"/>
    <w:rsid w:val="000A2BEC"/>
    <w:rsid w:val="000A3330"/>
    <w:rsid w:val="000A363C"/>
    <w:rsid w:val="000A4AB2"/>
    <w:rsid w:val="000A5209"/>
    <w:rsid w:val="000A5DFF"/>
    <w:rsid w:val="000A5F59"/>
    <w:rsid w:val="000A6BB6"/>
    <w:rsid w:val="000A762A"/>
    <w:rsid w:val="000A77C2"/>
    <w:rsid w:val="000B2129"/>
    <w:rsid w:val="000B31E9"/>
    <w:rsid w:val="000B3ADE"/>
    <w:rsid w:val="000B51D2"/>
    <w:rsid w:val="000B525D"/>
    <w:rsid w:val="000B7B90"/>
    <w:rsid w:val="000C00F5"/>
    <w:rsid w:val="000C0DD9"/>
    <w:rsid w:val="000C213F"/>
    <w:rsid w:val="000C2CD0"/>
    <w:rsid w:val="000C2F37"/>
    <w:rsid w:val="000C5A1D"/>
    <w:rsid w:val="000C5BBC"/>
    <w:rsid w:val="000C5ECF"/>
    <w:rsid w:val="000C774A"/>
    <w:rsid w:val="000D0B00"/>
    <w:rsid w:val="000D22C6"/>
    <w:rsid w:val="000D2CEF"/>
    <w:rsid w:val="000D2D04"/>
    <w:rsid w:val="000D3795"/>
    <w:rsid w:val="000D49E3"/>
    <w:rsid w:val="000D584C"/>
    <w:rsid w:val="000D58AF"/>
    <w:rsid w:val="000D5C0D"/>
    <w:rsid w:val="000D6018"/>
    <w:rsid w:val="000D60C1"/>
    <w:rsid w:val="000E04B1"/>
    <w:rsid w:val="000E1BCF"/>
    <w:rsid w:val="000E227B"/>
    <w:rsid w:val="000E24BC"/>
    <w:rsid w:val="000E45CC"/>
    <w:rsid w:val="000E4DBA"/>
    <w:rsid w:val="000E4F0E"/>
    <w:rsid w:val="000E6060"/>
    <w:rsid w:val="000E61B1"/>
    <w:rsid w:val="000F08C8"/>
    <w:rsid w:val="000F0AB3"/>
    <w:rsid w:val="000F0BB0"/>
    <w:rsid w:val="000F2185"/>
    <w:rsid w:val="000F4308"/>
    <w:rsid w:val="000F4BB7"/>
    <w:rsid w:val="000F4C50"/>
    <w:rsid w:val="000F4EB5"/>
    <w:rsid w:val="000F4F8A"/>
    <w:rsid w:val="000F69E6"/>
    <w:rsid w:val="000F6CC5"/>
    <w:rsid w:val="000F7F34"/>
    <w:rsid w:val="001006D2"/>
    <w:rsid w:val="00102ABE"/>
    <w:rsid w:val="001036CB"/>
    <w:rsid w:val="00103C59"/>
    <w:rsid w:val="00103FE9"/>
    <w:rsid w:val="0010400F"/>
    <w:rsid w:val="001051C4"/>
    <w:rsid w:val="0010595C"/>
    <w:rsid w:val="00110FBD"/>
    <w:rsid w:val="001118E7"/>
    <w:rsid w:val="0011481B"/>
    <w:rsid w:val="00115E36"/>
    <w:rsid w:val="001165B6"/>
    <w:rsid w:val="001177B9"/>
    <w:rsid w:val="00117E48"/>
    <w:rsid w:val="00120196"/>
    <w:rsid w:val="00120B54"/>
    <w:rsid w:val="001226EE"/>
    <w:rsid w:val="00123150"/>
    <w:rsid w:val="0012477D"/>
    <w:rsid w:val="00125F27"/>
    <w:rsid w:val="001260CE"/>
    <w:rsid w:val="00126A26"/>
    <w:rsid w:val="00126BB6"/>
    <w:rsid w:val="00126EBB"/>
    <w:rsid w:val="0013056F"/>
    <w:rsid w:val="001308FD"/>
    <w:rsid w:val="00132C0F"/>
    <w:rsid w:val="00134B63"/>
    <w:rsid w:val="00135A3E"/>
    <w:rsid w:val="00135E3A"/>
    <w:rsid w:val="001407B4"/>
    <w:rsid w:val="00141AC5"/>
    <w:rsid w:val="0014304D"/>
    <w:rsid w:val="0014445B"/>
    <w:rsid w:val="00144F6E"/>
    <w:rsid w:val="00145AD3"/>
    <w:rsid w:val="00146388"/>
    <w:rsid w:val="00146D52"/>
    <w:rsid w:val="0014711F"/>
    <w:rsid w:val="00147634"/>
    <w:rsid w:val="00147FDE"/>
    <w:rsid w:val="00150691"/>
    <w:rsid w:val="00150DEE"/>
    <w:rsid w:val="0015238A"/>
    <w:rsid w:val="00152AC0"/>
    <w:rsid w:val="00152CB4"/>
    <w:rsid w:val="00154184"/>
    <w:rsid w:val="001548FB"/>
    <w:rsid w:val="00154EC5"/>
    <w:rsid w:val="00155F6A"/>
    <w:rsid w:val="00157008"/>
    <w:rsid w:val="0016170A"/>
    <w:rsid w:val="0016185A"/>
    <w:rsid w:val="00163D8C"/>
    <w:rsid w:val="001640B8"/>
    <w:rsid w:val="00164FDF"/>
    <w:rsid w:val="0016531F"/>
    <w:rsid w:val="00165343"/>
    <w:rsid w:val="00165F9D"/>
    <w:rsid w:val="001668BC"/>
    <w:rsid w:val="00166C5D"/>
    <w:rsid w:val="001679EB"/>
    <w:rsid w:val="00170393"/>
    <w:rsid w:val="00172C37"/>
    <w:rsid w:val="00172DD0"/>
    <w:rsid w:val="00172EBB"/>
    <w:rsid w:val="00173847"/>
    <w:rsid w:val="00173E5B"/>
    <w:rsid w:val="00177307"/>
    <w:rsid w:val="00177CBB"/>
    <w:rsid w:val="00180E3C"/>
    <w:rsid w:val="0018275C"/>
    <w:rsid w:val="00183065"/>
    <w:rsid w:val="00183251"/>
    <w:rsid w:val="00183325"/>
    <w:rsid w:val="001857FF"/>
    <w:rsid w:val="0018640E"/>
    <w:rsid w:val="00190078"/>
    <w:rsid w:val="00191237"/>
    <w:rsid w:val="00191725"/>
    <w:rsid w:val="001929FD"/>
    <w:rsid w:val="0019302B"/>
    <w:rsid w:val="00193662"/>
    <w:rsid w:val="001942E8"/>
    <w:rsid w:val="0019530B"/>
    <w:rsid w:val="001968CA"/>
    <w:rsid w:val="00196C5A"/>
    <w:rsid w:val="00197B60"/>
    <w:rsid w:val="001A1D5D"/>
    <w:rsid w:val="001A2A85"/>
    <w:rsid w:val="001A656F"/>
    <w:rsid w:val="001A7322"/>
    <w:rsid w:val="001A798F"/>
    <w:rsid w:val="001A7BD5"/>
    <w:rsid w:val="001B0DFF"/>
    <w:rsid w:val="001B1C0C"/>
    <w:rsid w:val="001B31A2"/>
    <w:rsid w:val="001B3223"/>
    <w:rsid w:val="001C67FE"/>
    <w:rsid w:val="001C7B93"/>
    <w:rsid w:val="001C7D26"/>
    <w:rsid w:val="001D0513"/>
    <w:rsid w:val="001D1E60"/>
    <w:rsid w:val="001D36DB"/>
    <w:rsid w:val="001D4259"/>
    <w:rsid w:val="001D42C6"/>
    <w:rsid w:val="001D507E"/>
    <w:rsid w:val="001D530A"/>
    <w:rsid w:val="001D5B83"/>
    <w:rsid w:val="001D6C28"/>
    <w:rsid w:val="001E1AA1"/>
    <w:rsid w:val="001E52C2"/>
    <w:rsid w:val="001E5ACC"/>
    <w:rsid w:val="001E70BD"/>
    <w:rsid w:val="001F17B4"/>
    <w:rsid w:val="001F24BE"/>
    <w:rsid w:val="001F24C5"/>
    <w:rsid w:val="001F3B4C"/>
    <w:rsid w:val="001F5F4A"/>
    <w:rsid w:val="001F622C"/>
    <w:rsid w:val="00200BCB"/>
    <w:rsid w:val="0020237A"/>
    <w:rsid w:val="00202432"/>
    <w:rsid w:val="0020249C"/>
    <w:rsid w:val="002025CF"/>
    <w:rsid w:val="002042C7"/>
    <w:rsid w:val="00204875"/>
    <w:rsid w:val="00204C23"/>
    <w:rsid w:val="00205699"/>
    <w:rsid w:val="00205EFC"/>
    <w:rsid w:val="00206402"/>
    <w:rsid w:val="002076D1"/>
    <w:rsid w:val="002124B4"/>
    <w:rsid w:val="00216F5A"/>
    <w:rsid w:val="002172E7"/>
    <w:rsid w:val="00217365"/>
    <w:rsid w:val="0022026C"/>
    <w:rsid w:val="00220537"/>
    <w:rsid w:val="002212F8"/>
    <w:rsid w:val="00221F91"/>
    <w:rsid w:val="002220F6"/>
    <w:rsid w:val="00223994"/>
    <w:rsid w:val="00223BB4"/>
    <w:rsid w:val="00223EF2"/>
    <w:rsid w:val="002243E6"/>
    <w:rsid w:val="002245ED"/>
    <w:rsid w:val="00225092"/>
    <w:rsid w:val="00225D6A"/>
    <w:rsid w:val="00227F05"/>
    <w:rsid w:val="00232154"/>
    <w:rsid w:val="00232C25"/>
    <w:rsid w:val="00233C89"/>
    <w:rsid w:val="0023450B"/>
    <w:rsid w:val="002351AF"/>
    <w:rsid w:val="00235465"/>
    <w:rsid w:val="00235FC1"/>
    <w:rsid w:val="00237949"/>
    <w:rsid w:val="00237998"/>
    <w:rsid w:val="00237F49"/>
    <w:rsid w:val="00242306"/>
    <w:rsid w:val="00243903"/>
    <w:rsid w:val="00243FD7"/>
    <w:rsid w:val="0024547D"/>
    <w:rsid w:val="00245EE0"/>
    <w:rsid w:val="0024628E"/>
    <w:rsid w:val="00246E9C"/>
    <w:rsid w:val="002503FD"/>
    <w:rsid w:val="00250A7E"/>
    <w:rsid w:val="00251178"/>
    <w:rsid w:val="0025266F"/>
    <w:rsid w:val="00254F3D"/>
    <w:rsid w:val="00254FB8"/>
    <w:rsid w:val="00256997"/>
    <w:rsid w:val="00257791"/>
    <w:rsid w:val="002578BD"/>
    <w:rsid w:val="00260006"/>
    <w:rsid w:val="00260DD0"/>
    <w:rsid w:val="002615A4"/>
    <w:rsid w:val="00261602"/>
    <w:rsid w:val="00261869"/>
    <w:rsid w:val="00261C35"/>
    <w:rsid w:val="00261F8C"/>
    <w:rsid w:val="00263704"/>
    <w:rsid w:val="00263C1C"/>
    <w:rsid w:val="00263C41"/>
    <w:rsid w:val="00264186"/>
    <w:rsid w:val="00264571"/>
    <w:rsid w:val="002651EA"/>
    <w:rsid w:val="0026588B"/>
    <w:rsid w:val="00265D1A"/>
    <w:rsid w:val="00265D94"/>
    <w:rsid w:val="00267929"/>
    <w:rsid w:val="00273341"/>
    <w:rsid w:val="00274405"/>
    <w:rsid w:val="00275D11"/>
    <w:rsid w:val="002765CD"/>
    <w:rsid w:val="0027720B"/>
    <w:rsid w:val="00277A56"/>
    <w:rsid w:val="00282687"/>
    <w:rsid w:val="002828A4"/>
    <w:rsid w:val="0028303C"/>
    <w:rsid w:val="00284045"/>
    <w:rsid w:val="00285846"/>
    <w:rsid w:val="00286341"/>
    <w:rsid w:val="00290171"/>
    <w:rsid w:val="0029033B"/>
    <w:rsid w:val="00290892"/>
    <w:rsid w:val="00290D87"/>
    <w:rsid w:val="002914D0"/>
    <w:rsid w:val="0029184D"/>
    <w:rsid w:val="00291BB6"/>
    <w:rsid w:val="002926EB"/>
    <w:rsid w:val="00292B54"/>
    <w:rsid w:val="002930A9"/>
    <w:rsid w:val="00293755"/>
    <w:rsid w:val="00295D73"/>
    <w:rsid w:val="002963A7"/>
    <w:rsid w:val="002A04D2"/>
    <w:rsid w:val="002A0A9A"/>
    <w:rsid w:val="002A2632"/>
    <w:rsid w:val="002A29C3"/>
    <w:rsid w:val="002A2AED"/>
    <w:rsid w:val="002A49DC"/>
    <w:rsid w:val="002A4DB1"/>
    <w:rsid w:val="002A4E3E"/>
    <w:rsid w:val="002A573A"/>
    <w:rsid w:val="002A73AF"/>
    <w:rsid w:val="002B07E0"/>
    <w:rsid w:val="002B0A73"/>
    <w:rsid w:val="002B0C94"/>
    <w:rsid w:val="002B1945"/>
    <w:rsid w:val="002B345C"/>
    <w:rsid w:val="002B4601"/>
    <w:rsid w:val="002B4CEC"/>
    <w:rsid w:val="002B65C8"/>
    <w:rsid w:val="002B7F9D"/>
    <w:rsid w:val="002C0FEB"/>
    <w:rsid w:val="002C1267"/>
    <w:rsid w:val="002C170B"/>
    <w:rsid w:val="002C1A03"/>
    <w:rsid w:val="002C2D79"/>
    <w:rsid w:val="002C4E45"/>
    <w:rsid w:val="002C514E"/>
    <w:rsid w:val="002C5A95"/>
    <w:rsid w:val="002C6F12"/>
    <w:rsid w:val="002C7044"/>
    <w:rsid w:val="002C76AC"/>
    <w:rsid w:val="002D2213"/>
    <w:rsid w:val="002D398D"/>
    <w:rsid w:val="002D4D05"/>
    <w:rsid w:val="002D4FF3"/>
    <w:rsid w:val="002D6968"/>
    <w:rsid w:val="002D6BCA"/>
    <w:rsid w:val="002D6E7B"/>
    <w:rsid w:val="002D70F2"/>
    <w:rsid w:val="002E03F0"/>
    <w:rsid w:val="002E06AF"/>
    <w:rsid w:val="002E0D4E"/>
    <w:rsid w:val="002E1A90"/>
    <w:rsid w:val="002E3985"/>
    <w:rsid w:val="002E47A6"/>
    <w:rsid w:val="002E4BF9"/>
    <w:rsid w:val="002E4EFD"/>
    <w:rsid w:val="002E63BD"/>
    <w:rsid w:val="002E6925"/>
    <w:rsid w:val="002E7F39"/>
    <w:rsid w:val="002F04B8"/>
    <w:rsid w:val="002F293D"/>
    <w:rsid w:val="002F2BFC"/>
    <w:rsid w:val="002F52F1"/>
    <w:rsid w:val="002F7893"/>
    <w:rsid w:val="00300F73"/>
    <w:rsid w:val="00301E04"/>
    <w:rsid w:val="003032C8"/>
    <w:rsid w:val="003049CC"/>
    <w:rsid w:val="00305032"/>
    <w:rsid w:val="003056F6"/>
    <w:rsid w:val="00305C6A"/>
    <w:rsid w:val="00306C90"/>
    <w:rsid w:val="003077C9"/>
    <w:rsid w:val="00310F7E"/>
    <w:rsid w:val="00311CA9"/>
    <w:rsid w:val="0031222B"/>
    <w:rsid w:val="00312F2B"/>
    <w:rsid w:val="00313734"/>
    <w:rsid w:val="00313AD7"/>
    <w:rsid w:val="00313E01"/>
    <w:rsid w:val="003142FE"/>
    <w:rsid w:val="00314722"/>
    <w:rsid w:val="00316BF8"/>
    <w:rsid w:val="00321133"/>
    <w:rsid w:val="00321BDD"/>
    <w:rsid w:val="003248C5"/>
    <w:rsid w:val="00324FB4"/>
    <w:rsid w:val="00325669"/>
    <w:rsid w:val="00326C27"/>
    <w:rsid w:val="00327871"/>
    <w:rsid w:val="00331FED"/>
    <w:rsid w:val="00334A53"/>
    <w:rsid w:val="00334D8D"/>
    <w:rsid w:val="00335546"/>
    <w:rsid w:val="00335D6C"/>
    <w:rsid w:val="0033615E"/>
    <w:rsid w:val="0033652B"/>
    <w:rsid w:val="00336D41"/>
    <w:rsid w:val="003378BB"/>
    <w:rsid w:val="00341169"/>
    <w:rsid w:val="00342531"/>
    <w:rsid w:val="00343671"/>
    <w:rsid w:val="0034478B"/>
    <w:rsid w:val="003456D3"/>
    <w:rsid w:val="003466C2"/>
    <w:rsid w:val="0034751B"/>
    <w:rsid w:val="00350F91"/>
    <w:rsid w:val="00351935"/>
    <w:rsid w:val="00351E70"/>
    <w:rsid w:val="00352C8D"/>
    <w:rsid w:val="003531FD"/>
    <w:rsid w:val="003553AB"/>
    <w:rsid w:val="003553FB"/>
    <w:rsid w:val="00355663"/>
    <w:rsid w:val="00356203"/>
    <w:rsid w:val="0035678E"/>
    <w:rsid w:val="00356FD4"/>
    <w:rsid w:val="00357D50"/>
    <w:rsid w:val="00357DA9"/>
    <w:rsid w:val="00357DDD"/>
    <w:rsid w:val="0036005A"/>
    <w:rsid w:val="00360AC4"/>
    <w:rsid w:val="00360CAF"/>
    <w:rsid w:val="00361961"/>
    <w:rsid w:val="00361B68"/>
    <w:rsid w:val="00362535"/>
    <w:rsid w:val="00362CC9"/>
    <w:rsid w:val="003651CF"/>
    <w:rsid w:val="0036580D"/>
    <w:rsid w:val="0036628E"/>
    <w:rsid w:val="003662E9"/>
    <w:rsid w:val="003716DE"/>
    <w:rsid w:val="00372101"/>
    <w:rsid w:val="00372D2C"/>
    <w:rsid w:val="0037456C"/>
    <w:rsid w:val="0037484D"/>
    <w:rsid w:val="003758A0"/>
    <w:rsid w:val="00376278"/>
    <w:rsid w:val="003764C6"/>
    <w:rsid w:val="00377878"/>
    <w:rsid w:val="00377B28"/>
    <w:rsid w:val="0038058B"/>
    <w:rsid w:val="0038062A"/>
    <w:rsid w:val="00380B7D"/>
    <w:rsid w:val="00380FD3"/>
    <w:rsid w:val="00381704"/>
    <w:rsid w:val="00381B59"/>
    <w:rsid w:val="0038380D"/>
    <w:rsid w:val="00383EDF"/>
    <w:rsid w:val="00386D54"/>
    <w:rsid w:val="00387144"/>
    <w:rsid w:val="00390415"/>
    <w:rsid w:val="003909FA"/>
    <w:rsid w:val="003918F3"/>
    <w:rsid w:val="00392B5C"/>
    <w:rsid w:val="00392FC4"/>
    <w:rsid w:val="00393CDC"/>
    <w:rsid w:val="00394085"/>
    <w:rsid w:val="003940E2"/>
    <w:rsid w:val="003955C0"/>
    <w:rsid w:val="00396BBB"/>
    <w:rsid w:val="00397259"/>
    <w:rsid w:val="00397AB7"/>
    <w:rsid w:val="00397D21"/>
    <w:rsid w:val="003A25FB"/>
    <w:rsid w:val="003A2EFD"/>
    <w:rsid w:val="003A3689"/>
    <w:rsid w:val="003A3BAA"/>
    <w:rsid w:val="003A4878"/>
    <w:rsid w:val="003A64F8"/>
    <w:rsid w:val="003A6BEE"/>
    <w:rsid w:val="003A6CFD"/>
    <w:rsid w:val="003B0E0B"/>
    <w:rsid w:val="003B2FA2"/>
    <w:rsid w:val="003B2FDA"/>
    <w:rsid w:val="003B371B"/>
    <w:rsid w:val="003B49F6"/>
    <w:rsid w:val="003B646C"/>
    <w:rsid w:val="003B6D96"/>
    <w:rsid w:val="003B7EF8"/>
    <w:rsid w:val="003C0071"/>
    <w:rsid w:val="003C0A8B"/>
    <w:rsid w:val="003C0C2B"/>
    <w:rsid w:val="003C115B"/>
    <w:rsid w:val="003C170B"/>
    <w:rsid w:val="003C1871"/>
    <w:rsid w:val="003C1889"/>
    <w:rsid w:val="003C1E15"/>
    <w:rsid w:val="003C3058"/>
    <w:rsid w:val="003C4B03"/>
    <w:rsid w:val="003C58FA"/>
    <w:rsid w:val="003C62B3"/>
    <w:rsid w:val="003C6463"/>
    <w:rsid w:val="003D0286"/>
    <w:rsid w:val="003D0C92"/>
    <w:rsid w:val="003D1120"/>
    <w:rsid w:val="003D1A34"/>
    <w:rsid w:val="003D25BA"/>
    <w:rsid w:val="003D27E2"/>
    <w:rsid w:val="003D38D6"/>
    <w:rsid w:val="003D42C3"/>
    <w:rsid w:val="003D7B30"/>
    <w:rsid w:val="003D7C34"/>
    <w:rsid w:val="003E052E"/>
    <w:rsid w:val="003E1297"/>
    <w:rsid w:val="003E2A29"/>
    <w:rsid w:val="003E609A"/>
    <w:rsid w:val="003E7B4B"/>
    <w:rsid w:val="003E7F67"/>
    <w:rsid w:val="003F0207"/>
    <w:rsid w:val="003F05E0"/>
    <w:rsid w:val="003F1C12"/>
    <w:rsid w:val="003F245E"/>
    <w:rsid w:val="003F27CF"/>
    <w:rsid w:val="003F3B73"/>
    <w:rsid w:val="003F3F69"/>
    <w:rsid w:val="003F4E9C"/>
    <w:rsid w:val="003F5AAE"/>
    <w:rsid w:val="003F696E"/>
    <w:rsid w:val="00401F89"/>
    <w:rsid w:val="00402A91"/>
    <w:rsid w:val="004044C4"/>
    <w:rsid w:val="00405181"/>
    <w:rsid w:val="00405695"/>
    <w:rsid w:val="0040628E"/>
    <w:rsid w:val="0040669F"/>
    <w:rsid w:val="0040698E"/>
    <w:rsid w:val="00410092"/>
    <w:rsid w:val="00412007"/>
    <w:rsid w:val="004145F0"/>
    <w:rsid w:val="00414700"/>
    <w:rsid w:val="00414E15"/>
    <w:rsid w:val="00416D44"/>
    <w:rsid w:val="00417CC3"/>
    <w:rsid w:val="00422045"/>
    <w:rsid w:val="0042226C"/>
    <w:rsid w:val="0042254F"/>
    <w:rsid w:val="00422C00"/>
    <w:rsid w:val="004238C4"/>
    <w:rsid w:val="0042400A"/>
    <w:rsid w:val="004243ED"/>
    <w:rsid w:val="0042451A"/>
    <w:rsid w:val="0042504A"/>
    <w:rsid w:val="004271B7"/>
    <w:rsid w:val="00430A7E"/>
    <w:rsid w:val="004314D9"/>
    <w:rsid w:val="0043191D"/>
    <w:rsid w:val="00431A02"/>
    <w:rsid w:val="0043331E"/>
    <w:rsid w:val="0043504B"/>
    <w:rsid w:val="004350AC"/>
    <w:rsid w:val="00436F33"/>
    <w:rsid w:val="0043745B"/>
    <w:rsid w:val="00437D2E"/>
    <w:rsid w:val="00437F56"/>
    <w:rsid w:val="004408A3"/>
    <w:rsid w:val="004410EA"/>
    <w:rsid w:val="00441997"/>
    <w:rsid w:val="00442F0B"/>
    <w:rsid w:val="0044318D"/>
    <w:rsid w:val="00443EDD"/>
    <w:rsid w:val="0044450A"/>
    <w:rsid w:val="00450703"/>
    <w:rsid w:val="00451925"/>
    <w:rsid w:val="004542D2"/>
    <w:rsid w:val="00454833"/>
    <w:rsid w:val="00454F46"/>
    <w:rsid w:val="0045641A"/>
    <w:rsid w:val="00460DA7"/>
    <w:rsid w:val="0046318A"/>
    <w:rsid w:val="004644A0"/>
    <w:rsid w:val="00464C1E"/>
    <w:rsid w:val="00465270"/>
    <w:rsid w:val="00466DFF"/>
    <w:rsid w:val="00467EE2"/>
    <w:rsid w:val="00470FB6"/>
    <w:rsid w:val="00471603"/>
    <w:rsid w:val="0047166F"/>
    <w:rsid w:val="00471934"/>
    <w:rsid w:val="00471F87"/>
    <w:rsid w:val="00472460"/>
    <w:rsid w:val="00473BB8"/>
    <w:rsid w:val="00473F10"/>
    <w:rsid w:val="0047518D"/>
    <w:rsid w:val="00476804"/>
    <w:rsid w:val="00480074"/>
    <w:rsid w:val="00480210"/>
    <w:rsid w:val="00483B0F"/>
    <w:rsid w:val="00483C7B"/>
    <w:rsid w:val="0048625E"/>
    <w:rsid w:val="00486611"/>
    <w:rsid w:val="00486F5A"/>
    <w:rsid w:val="00487235"/>
    <w:rsid w:val="0048747F"/>
    <w:rsid w:val="00487610"/>
    <w:rsid w:val="0049025E"/>
    <w:rsid w:val="0049045E"/>
    <w:rsid w:val="00490C3A"/>
    <w:rsid w:val="00491E7F"/>
    <w:rsid w:val="00492AEF"/>
    <w:rsid w:val="00492C9A"/>
    <w:rsid w:val="00494813"/>
    <w:rsid w:val="00496CFF"/>
    <w:rsid w:val="00496F6B"/>
    <w:rsid w:val="00497462"/>
    <w:rsid w:val="004A0861"/>
    <w:rsid w:val="004A0CB9"/>
    <w:rsid w:val="004A10AE"/>
    <w:rsid w:val="004A110B"/>
    <w:rsid w:val="004A11D1"/>
    <w:rsid w:val="004A1677"/>
    <w:rsid w:val="004A24CB"/>
    <w:rsid w:val="004A2A81"/>
    <w:rsid w:val="004A4246"/>
    <w:rsid w:val="004A5D16"/>
    <w:rsid w:val="004A7DB5"/>
    <w:rsid w:val="004B1B4F"/>
    <w:rsid w:val="004B2067"/>
    <w:rsid w:val="004B2D68"/>
    <w:rsid w:val="004B49F1"/>
    <w:rsid w:val="004B5851"/>
    <w:rsid w:val="004B6ADA"/>
    <w:rsid w:val="004C06FE"/>
    <w:rsid w:val="004C15F6"/>
    <w:rsid w:val="004C1AD1"/>
    <w:rsid w:val="004C2904"/>
    <w:rsid w:val="004C2C58"/>
    <w:rsid w:val="004C3D94"/>
    <w:rsid w:val="004C4033"/>
    <w:rsid w:val="004C53DA"/>
    <w:rsid w:val="004C61D0"/>
    <w:rsid w:val="004C6376"/>
    <w:rsid w:val="004D015E"/>
    <w:rsid w:val="004D1D19"/>
    <w:rsid w:val="004D266D"/>
    <w:rsid w:val="004D3EED"/>
    <w:rsid w:val="004D4165"/>
    <w:rsid w:val="004D5F42"/>
    <w:rsid w:val="004D6583"/>
    <w:rsid w:val="004D7491"/>
    <w:rsid w:val="004D7664"/>
    <w:rsid w:val="004E05DD"/>
    <w:rsid w:val="004E0663"/>
    <w:rsid w:val="004E0968"/>
    <w:rsid w:val="004E1823"/>
    <w:rsid w:val="004E2856"/>
    <w:rsid w:val="004E2F4C"/>
    <w:rsid w:val="004E4F00"/>
    <w:rsid w:val="004E7A46"/>
    <w:rsid w:val="004F1325"/>
    <w:rsid w:val="004F14CA"/>
    <w:rsid w:val="004F2D62"/>
    <w:rsid w:val="004F3AA2"/>
    <w:rsid w:val="004F4CE8"/>
    <w:rsid w:val="004F58CC"/>
    <w:rsid w:val="004F5C8C"/>
    <w:rsid w:val="004F714F"/>
    <w:rsid w:val="004F7A0C"/>
    <w:rsid w:val="0050007D"/>
    <w:rsid w:val="00502D46"/>
    <w:rsid w:val="00503E4E"/>
    <w:rsid w:val="00504FB2"/>
    <w:rsid w:val="005061CB"/>
    <w:rsid w:val="005068B2"/>
    <w:rsid w:val="00507648"/>
    <w:rsid w:val="0051051C"/>
    <w:rsid w:val="00510594"/>
    <w:rsid w:val="00511215"/>
    <w:rsid w:val="00511361"/>
    <w:rsid w:val="00511F55"/>
    <w:rsid w:val="00512B82"/>
    <w:rsid w:val="00513399"/>
    <w:rsid w:val="00513C80"/>
    <w:rsid w:val="00513C91"/>
    <w:rsid w:val="00515156"/>
    <w:rsid w:val="0051597E"/>
    <w:rsid w:val="00516EC3"/>
    <w:rsid w:val="0051716F"/>
    <w:rsid w:val="00517636"/>
    <w:rsid w:val="005176E8"/>
    <w:rsid w:val="00520CF1"/>
    <w:rsid w:val="00521206"/>
    <w:rsid w:val="00521472"/>
    <w:rsid w:val="00521613"/>
    <w:rsid w:val="00522302"/>
    <w:rsid w:val="005225D9"/>
    <w:rsid w:val="005240D6"/>
    <w:rsid w:val="005253C3"/>
    <w:rsid w:val="005264DA"/>
    <w:rsid w:val="0052683A"/>
    <w:rsid w:val="00526CB3"/>
    <w:rsid w:val="00526EDB"/>
    <w:rsid w:val="00527684"/>
    <w:rsid w:val="005312C2"/>
    <w:rsid w:val="005324AD"/>
    <w:rsid w:val="005325F1"/>
    <w:rsid w:val="00532FCE"/>
    <w:rsid w:val="005368A9"/>
    <w:rsid w:val="005368E3"/>
    <w:rsid w:val="0054062A"/>
    <w:rsid w:val="0054140C"/>
    <w:rsid w:val="00542DE7"/>
    <w:rsid w:val="00544A16"/>
    <w:rsid w:val="00546E7D"/>
    <w:rsid w:val="00547033"/>
    <w:rsid w:val="00547717"/>
    <w:rsid w:val="00547FFB"/>
    <w:rsid w:val="005506A0"/>
    <w:rsid w:val="00551691"/>
    <w:rsid w:val="005516AB"/>
    <w:rsid w:val="00551EF3"/>
    <w:rsid w:val="00554BCF"/>
    <w:rsid w:val="00556A0F"/>
    <w:rsid w:val="00560476"/>
    <w:rsid w:val="00560F81"/>
    <w:rsid w:val="005628AC"/>
    <w:rsid w:val="005628B8"/>
    <w:rsid w:val="005646F9"/>
    <w:rsid w:val="005665D3"/>
    <w:rsid w:val="00570CDA"/>
    <w:rsid w:val="005728A0"/>
    <w:rsid w:val="00573532"/>
    <w:rsid w:val="00574BAC"/>
    <w:rsid w:val="00575318"/>
    <w:rsid w:val="005767C0"/>
    <w:rsid w:val="005805A1"/>
    <w:rsid w:val="005810EC"/>
    <w:rsid w:val="00581B3F"/>
    <w:rsid w:val="00582886"/>
    <w:rsid w:val="00582B8A"/>
    <w:rsid w:val="0058348C"/>
    <w:rsid w:val="00583EE6"/>
    <w:rsid w:val="0058428A"/>
    <w:rsid w:val="00584A43"/>
    <w:rsid w:val="005852BB"/>
    <w:rsid w:val="0058577F"/>
    <w:rsid w:val="005902AB"/>
    <w:rsid w:val="00590797"/>
    <w:rsid w:val="00590F93"/>
    <w:rsid w:val="00591009"/>
    <w:rsid w:val="005911CB"/>
    <w:rsid w:val="00591DB8"/>
    <w:rsid w:val="0059207C"/>
    <w:rsid w:val="005920E9"/>
    <w:rsid w:val="00592B96"/>
    <w:rsid w:val="00592D17"/>
    <w:rsid w:val="0059311F"/>
    <w:rsid w:val="00593C27"/>
    <w:rsid w:val="00593D57"/>
    <w:rsid w:val="00593DDE"/>
    <w:rsid w:val="0059474D"/>
    <w:rsid w:val="00595647"/>
    <w:rsid w:val="00596102"/>
    <w:rsid w:val="005963BB"/>
    <w:rsid w:val="00596EB9"/>
    <w:rsid w:val="005970B2"/>
    <w:rsid w:val="005A0043"/>
    <w:rsid w:val="005A18B1"/>
    <w:rsid w:val="005A2370"/>
    <w:rsid w:val="005A29B3"/>
    <w:rsid w:val="005A547C"/>
    <w:rsid w:val="005A61DF"/>
    <w:rsid w:val="005A73F3"/>
    <w:rsid w:val="005A7E0B"/>
    <w:rsid w:val="005B0489"/>
    <w:rsid w:val="005B09A5"/>
    <w:rsid w:val="005B1CF6"/>
    <w:rsid w:val="005B3F3E"/>
    <w:rsid w:val="005B4C9C"/>
    <w:rsid w:val="005B7EE4"/>
    <w:rsid w:val="005C06E1"/>
    <w:rsid w:val="005C1D2E"/>
    <w:rsid w:val="005C2424"/>
    <w:rsid w:val="005C32C2"/>
    <w:rsid w:val="005C3344"/>
    <w:rsid w:val="005C398A"/>
    <w:rsid w:val="005C3EC7"/>
    <w:rsid w:val="005C40AD"/>
    <w:rsid w:val="005C505C"/>
    <w:rsid w:val="005C5D23"/>
    <w:rsid w:val="005C6DE2"/>
    <w:rsid w:val="005D0383"/>
    <w:rsid w:val="005D1877"/>
    <w:rsid w:val="005D25B1"/>
    <w:rsid w:val="005D2714"/>
    <w:rsid w:val="005D2934"/>
    <w:rsid w:val="005D2960"/>
    <w:rsid w:val="005D30D9"/>
    <w:rsid w:val="005D38D9"/>
    <w:rsid w:val="005D5789"/>
    <w:rsid w:val="005D6123"/>
    <w:rsid w:val="005D7067"/>
    <w:rsid w:val="005D7ED0"/>
    <w:rsid w:val="005E1BD7"/>
    <w:rsid w:val="005E1D45"/>
    <w:rsid w:val="005E2AF6"/>
    <w:rsid w:val="005E2F0D"/>
    <w:rsid w:val="005E5042"/>
    <w:rsid w:val="005E6004"/>
    <w:rsid w:val="005F0BB9"/>
    <w:rsid w:val="005F33DD"/>
    <w:rsid w:val="005F397C"/>
    <w:rsid w:val="005F51FE"/>
    <w:rsid w:val="005F565B"/>
    <w:rsid w:val="005F703B"/>
    <w:rsid w:val="005F733C"/>
    <w:rsid w:val="00600128"/>
    <w:rsid w:val="006006B2"/>
    <w:rsid w:val="006016B0"/>
    <w:rsid w:val="00601C78"/>
    <w:rsid w:val="0060485D"/>
    <w:rsid w:val="006054FE"/>
    <w:rsid w:val="00605C97"/>
    <w:rsid w:val="006071A6"/>
    <w:rsid w:val="00607744"/>
    <w:rsid w:val="00610346"/>
    <w:rsid w:val="006109DD"/>
    <w:rsid w:val="00611179"/>
    <w:rsid w:val="00611E58"/>
    <w:rsid w:val="00612DA3"/>
    <w:rsid w:val="00612F0D"/>
    <w:rsid w:val="006135B1"/>
    <w:rsid w:val="006141D9"/>
    <w:rsid w:val="00614482"/>
    <w:rsid w:val="006150BA"/>
    <w:rsid w:val="00615C97"/>
    <w:rsid w:val="00616CF3"/>
    <w:rsid w:val="00620BED"/>
    <w:rsid w:val="00621D95"/>
    <w:rsid w:val="006242C5"/>
    <w:rsid w:val="00625CB5"/>
    <w:rsid w:val="00625E8A"/>
    <w:rsid w:val="00626B84"/>
    <w:rsid w:val="00630407"/>
    <w:rsid w:val="00630A2D"/>
    <w:rsid w:val="006310E8"/>
    <w:rsid w:val="00631376"/>
    <w:rsid w:val="00631497"/>
    <w:rsid w:val="006326A7"/>
    <w:rsid w:val="00633AC4"/>
    <w:rsid w:val="00633B69"/>
    <w:rsid w:val="00633FDD"/>
    <w:rsid w:val="00640DCE"/>
    <w:rsid w:val="00641087"/>
    <w:rsid w:val="006410F6"/>
    <w:rsid w:val="006415B5"/>
    <w:rsid w:val="00641808"/>
    <w:rsid w:val="0064201E"/>
    <w:rsid w:val="00642A66"/>
    <w:rsid w:val="00643C57"/>
    <w:rsid w:val="00643D6E"/>
    <w:rsid w:val="006442A8"/>
    <w:rsid w:val="0064677D"/>
    <w:rsid w:val="00647055"/>
    <w:rsid w:val="00647920"/>
    <w:rsid w:val="006479B5"/>
    <w:rsid w:val="00650281"/>
    <w:rsid w:val="00650844"/>
    <w:rsid w:val="00650B05"/>
    <w:rsid w:val="006522C3"/>
    <w:rsid w:val="00653BB8"/>
    <w:rsid w:val="00653FB8"/>
    <w:rsid w:val="00657420"/>
    <w:rsid w:val="0065767D"/>
    <w:rsid w:val="00657D77"/>
    <w:rsid w:val="00660626"/>
    <w:rsid w:val="00661425"/>
    <w:rsid w:val="00661507"/>
    <w:rsid w:val="0066316B"/>
    <w:rsid w:val="00663C3C"/>
    <w:rsid w:val="00663D0D"/>
    <w:rsid w:val="006652B3"/>
    <w:rsid w:val="00665541"/>
    <w:rsid w:val="00666195"/>
    <w:rsid w:val="0066668E"/>
    <w:rsid w:val="00667B94"/>
    <w:rsid w:val="00667FCB"/>
    <w:rsid w:val="00671922"/>
    <w:rsid w:val="00671977"/>
    <w:rsid w:val="00671E5D"/>
    <w:rsid w:val="00672718"/>
    <w:rsid w:val="0067295E"/>
    <w:rsid w:val="00672D7F"/>
    <w:rsid w:val="00673246"/>
    <w:rsid w:val="006770A2"/>
    <w:rsid w:val="00677673"/>
    <w:rsid w:val="00677C6E"/>
    <w:rsid w:val="0068090F"/>
    <w:rsid w:val="006809FD"/>
    <w:rsid w:val="00682335"/>
    <w:rsid w:val="00682863"/>
    <w:rsid w:val="00682A85"/>
    <w:rsid w:val="0068399E"/>
    <w:rsid w:val="00684F33"/>
    <w:rsid w:val="00685874"/>
    <w:rsid w:val="006860D7"/>
    <w:rsid w:val="0068688A"/>
    <w:rsid w:val="00687034"/>
    <w:rsid w:val="0068728B"/>
    <w:rsid w:val="006906FE"/>
    <w:rsid w:val="00690F05"/>
    <w:rsid w:val="00691C86"/>
    <w:rsid w:val="00696050"/>
    <w:rsid w:val="00696E5B"/>
    <w:rsid w:val="006A0321"/>
    <w:rsid w:val="006A1A89"/>
    <w:rsid w:val="006A2293"/>
    <w:rsid w:val="006A3F22"/>
    <w:rsid w:val="006A427F"/>
    <w:rsid w:val="006A5B5A"/>
    <w:rsid w:val="006A6D15"/>
    <w:rsid w:val="006A6D3C"/>
    <w:rsid w:val="006A71BF"/>
    <w:rsid w:val="006A7A49"/>
    <w:rsid w:val="006A7BE3"/>
    <w:rsid w:val="006B0B19"/>
    <w:rsid w:val="006B12F8"/>
    <w:rsid w:val="006B1CEE"/>
    <w:rsid w:val="006B47E4"/>
    <w:rsid w:val="006B5199"/>
    <w:rsid w:val="006B5880"/>
    <w:rsid w:val="006B6B93"/>
    <w:rsid w:val="006B6CC4"/>
    <w:rsid w:val="006B7AC4"/>
    <w:rsid w:val="006B7E3D"/>
    <w:rsid w:val="006C0456"/>
    <w:rsid w:val="006C0A8B"/>
    <w:rsid w:val="006C0BE0"/>
    <w:rsid w:val="006C132C"/>
    <w:rsid w:val="006C22B7"/>
    <w:rsid w:val="006C22C4"/>
    <w:rsid w:val="006C75EB"/>
    <w:rsid w:val="006D2475"/>
    <w:rsid w:val="006D497D"/>
    <w:rsid w:val="006D4EC5"/>
    <w:rsid w:val="006D6116"/>
    <w:rsid w:val="006D63C4"/>
    <w:rsid w:val="006D7FFD"/>
    <w:rsid w:val="006E023B"/>
    <w:rsid w:val="006E065D"/>
    <w:rsid w:val="006E1724"/>
    <w:rsid w:val="006E1DCF"/>
    <w:rsid w:val="006E2585"/>
    <w:rsid w:val="006E265D"/>
    <w:rsid w:val="006E314F"/>
    <w:rsid w:val="006E454B"/>
    <w:rsid w:val="006E457A"/>
    <w:rsid w:val="006E5B78"/>
    <w:rsid w:val="006E6F92"/>
    <w:rsid w:val="006E7411"/>
    <w:rsid w:val="006E7EF2"/>
    <w:rsid w:val="006F1461"/>
    <w:rsid w:val="006F24B2"/>
    <w:rsid w:val="006F3836"/>
    <w:rsid w:val="006F44F9"/>
    <w:rsid w:val="006F4DEB"/>
    <w:rsid w:val="006F517A"/>
    <w:rsid w:val="006F52CB"/>
    <w:rsid w:val="006F54DC"/>
    <w:rsid w:val="006F593F"/>
    <w:rsid w:val="006F62BF"/>
    <w:rsid w:val="006F79CC"/>
    <w:rsid w:val="00700037"/>
    <w:rsid w:val="00701E28"/>
    <w:rsid w:val="00702DD9"/>
    <w:rsid w:val="00704121"/>
    <w:rsid w:val="0070447A"/>
    <w:rsid w:val="00707B4C"/>
    <w:rsid w:val="00711418"/>
    <w:rsid w:val="007138E7"/>
    <w:rsid w:val="0071496C"/>
    <w:rsid w:val="007167E5"/>
    <w:rsid w:val="00716CC4"/>
    <w:rsid w:val="007171CD"/>
    <w:rsid w:val="007173BE"/>
    <w:rsid w:val="00720ADF"/>
    <w:rsid w:val="0072140E"/>
    <w:rsid w:val="00723427"/>
    <w:rsid w:val="00723D82"/>
    <w:rsid w:val="00724317"/>
    <w:rsid w:val="0072628B"/>
    <w:rsid w:val="00727A62"/>
    <w:rsid w:val="00727D1E"/>
    <w:rsid w:val="00727ECA"/>
    <w:rsid w:val="00730B1E"/>
    <w:rsid w:val="00730ECB"/>
    <w:rsid w:val="00731514"/>
    <w:rsid w:val="00732413"/>
    <w:rsid w:val="007327A7"/>
    <w:rsid w:val="00733F41"/>
    <w:rsid w:val="007344F1"/>
    <w:rsid w:val="00734BFD"/>
    <w:rsid w:val="00734D14"/>
    <w:rsid w:val="00735EC7"/>
    <w:rsid w:val="007365F4"/>
    <w:rsid w:val="0073679B"/>
    <w:rsid w:val="0073776D"/>
    <w:rsid w:val="00740B88"/>
    <w:rsid w:val="00740C19"/>
    <w:rsid w:val="00741030"/>
    <w:rsid w:val="007427E7"/>
    <w:rsid w:val="00742B25"/>
    <w:rsid w:val="0074326A"/>
    <w:rsid w:val="007437D5"/>
    <w:rsid w:val="0074380E"/>
    <w:rsid w:val="00743E2C"/>
    <w:rsid w:val="00744828"/>
    <w:rsid w:val="00744D04"/>
    <w:rsid w:val="00747432"/>
    <w:rsid w:val="00747EEC"/>
    <w:rsid w:val="00750102"/>
    <w:rsid w:val="00750DF0"/>
    <w:rsid w:val="00751F5E"/>
    <w:rsid w:val="007527A6"/>
    <w:rsid w:val="007533F9"/>
    <w:rsid w:val="0075371F"/>
    <w:rsid w:val="00753B86"/>
    <w:rsid w:val="007556A0"/>
    <w:rsid w:val="007560D7"/>
    <w:rsid w:val="0075755D"/>
    <w:rsid w:val="00760F31"/>
    <w:rsid w:val="0076129E"/>
    <w:rsid w:val="00761965"/>
    <w:rsid w:val="00761AF0"/>
    <w:rsid w:val="00762D83"/>
    <w:rsid w:val="007649AD"/>
    <w:rsid w:val="00764B9F"/>
    <w:rsid w:val="007651CC"/>
    <w:rsid w:val="00765B03"/>
    <w:rsid w:val="007660C4"/>
    <w:rsid w:val="00767444"/>
    <w:rsid w:val="0076778B"/>
    <w:rsid w:val="00767976"/>
    <w:rsid w:val="00767BCD"/>
    <w:rsid w:val="00771348"/>
    <w:rsid w:val="007717F9"/>
    <w:rsid w:val="00772097"/>
    <w:rsid w:val="00772825"/>
    <w:rsid w:val="0077391F"/>
    <w:rsid w:val="007759F5"/>
    <w:rsid w:val="00775E90"/>
    <w:rsid w:val="007760AC"/>
    <w:rsid w:val="007779AC"/>
    <w:rsid w:val="00777E9A"/>
    <w:rsid w:val="00780645"/>
    <w:rsid w:val="0078085A"/>
    <w:rsid w:val="0078114C"/>
    <w:rsid w:val="007815B6"/>
    <w:rsid w:val="007843D5"/>
    <w:rsid w:val="00784880"/>
    <w:rsid w:val="007853A6"/>
    <w:rsid w:val="007854C3"/>
    <w:rsid w:val="007858A6"/>
    <w:rsid w:val="00785FAD"/>
    <w:rsid w:val="007870A8"/>
    <w:rsid w:val="00787141"/>
    <w:rsid w:val="00787480"/>
    <w:rsid w:val="00787484"/>
    <w:rsid w:val="007928C0"/>
    <w:rsid w:val="00793E30"/>
    <w:rsid w:val="00794141"/>
    <w:rsid w:val="007945BB"/>
    <w:rsid w:val="007957B1"/>
    <w:rsid w:val="007958EC"/>
    <w:rsid w:val="00795F04"/>
    <w:rsid w:val="0079704C"/>
    <w:rsid w:val="007A06D3"/>
    <w:rsid w:val="007A2099"/>
    <w:rsid w:val="007A2945"/>
    <w:rsid w:val="007A325A"/>
    <w:rsid w:val="007A32D9"/>
    <w:rsid w:val="007A3578"/>
    <w:rsid w:val="007A3C8E"/>
    <w:rsid w:val="007A3FF4"/>
    <w:rsid w:val="007A4520"/>
    <w:rsid w:val="007A54D0"/>
    <w:rsid w:val="007A59A7"/>
    <w:rsid w:val="007A5CE9"/>
    <w:rsid w:val="007A7EA8"/>
    <w:rsid w:val="007B10B1"/>
    <w:rsid w:val="007B2558"/>
    <w:rsid w:val="007B323C"/>
    <w:rsid w:val="007B3721"/>
    <w:rsid w:val="007B37C8"/>
    <w:rsid w:val="007B49A3"/>
    <w:rsid w:val="007B6707"/>
    <w:rsid w:val="007B72D2"/>
    <w:rsid w:val="007B7D9E"/>
    <w:rsid w:val="007C0433"/>
    <w:rsid w:val="007C04E4"/>
    <w:rsid w:val="007C0BD0"/>
    <w:rsid w:val="007C1545"/>
    <w:rsid w:val="007C2994"/>
    <w:rsid w:val="007C2AFE"/>
    <w:rsid w:val="007C5229"/>
    <w:rsid w:val="007C6D83"/>
    <w:rsid w:val="007C7DB8"/>
    <w:rsid w:val="007D08B2"/>
    <w:rsid w:val="007D0983"/>
    <w:rsid w:val="007D1180"/>
    <w:rsid w:val="007D1183"/>
    <w:rsid w:val="007D1AD4"/>
    <w:rsid w:val="007D32B4"/>
    <w:rsid w:val="007D418A"/>
    <w:rsid w:val="007D52E9"/>
    <w:rsid w:val="007D5AC4"/>
    <w:rsid w:val="007D733E"/>
    <w:rsid w:val="007D77E6"/>
    <w:rsid w:val="007E075C"/>
    <w:rsid w:val="007E10B6"/>
    <w:rsid w:val="007E1992"/>
    <w:rsid w:val="007E2752"/>
    <w:rsid w:val="007E2F80"/>
    <w:rsid w:val="007E33F2"/>
    <w:rsid w:val="007E3CA8"/>
    <w:rsid w:val="007E42E0"/>
    <w:rsid w:val="007E672F"/>
    <w:rsid w:val="007E7AB1"/>
    <w:rsid w:val="007F1592"/>
    <w:rsid w:val="007F1B78"/>
    <w:rsid w:val="007F3555"/>
    <w:rsid w:val="007F3C9D"/>
    <w:rsid w:val="007F5598"/>
    <w:rsid w:val="007F5FA0"/>
    <w:rsid w:val="007F612E"/>
    <w:rsid w:val="007F634E"/>
    <w:rsid w:val="007F68C1"/>
    <w:rsid w:val="007F74C6"/>
    <w:rsid w:val="00800495"/>
    <w:rsid w:val="008012E0"/>
    <w:rsid w:val="008023B3"/>
    <w:rsid w:val="00803F1D"/>
    <w:rsid w:val="008058E4"/>
    <w:rsid w:val="00807956"/>
    <w:rsid w:val="008106A7"/>
    <w:rsid w:val="00810D11"/>
    <w:rsid w:val="0081208F"/>
    <w:rsid w:val="008123CB"/>
    <w:rsid w:val="008146F3"/>
    <w:rsid w:val="0081561F"/>
    <w:rsid w:val="00815691"/>
    <w:rsid w:val="008164A4"/>
    <w:rsid w:val="00816914"/>
    <w:rsid w:val="0081769D"/>
    <w:rsid w:val="0082117C"/>
    <w:rsid w:val="008229B7"/>
    <w:rsid w:val="0082409E"/>
    <w:rsid w:val="00824276"/>
    <w:rsid w:val="00824C76"/>
    <w:rsid w:val="008252BD"/>
    <w:rsid w:val="00827D57"/>
    <w:rsid w:val="00830030"/>
    <w:rsid w:val="0083064D"/>
    <w:rsid w:val="0083154C"/>
    <w:rsid w:val="0083248A"/>
    <w:rsid w:val="008329C7"/>
    <w:rsid w:val="00833114"/>
    <w:rsid w:val="00833667"/>
    <w:rsid w:val="0083389B"/>
    <w:rsid w:val="008339D3"/>
    <w:rsid w:val="00833A09"/>
    <w:rsid w:val="0083512A"/>
    <w:rsid w:val="008355AF"/>
    <w:rsid w:val="008362CB"/>
    <w:rsid w:val="0083667D"/>
    <w:rsid w:val="00837717"/>
    <w:rsid w:val="0084086B"/>
    <w:rsid w:val="00841039"/>
    <w:rsid w:val="00842A8D"/>
    <w:rsid w:val="00842BBE"/>
    <w:rsid w:val="00843ECC"/>
    <w:rsid w:val="00850A12"/>
    <w:rsid w:val="00850C55"/>
    <w:rsid w:val="0085354B"/>
    <w:rsid w:val="008539DB"/>
    <w:rsid w:val="008550FD"/>
    <w:rsid w:val="00855981"/>
    <w:rsid w:val="00856732"/>
    <w:rsid w:val="008569ED"/>
    <w:rsid w:val="00857557"/>
    <w:rsid w:val="00857B2F"/>
    <w:rsid w:val="00857DB4"/>
    <w:rsid w:val="00860C70"/>
    <w:rsid w:val="0086152C"/>
    <w:rsid w:val="00862715"/>
    <w:rsid w:val="00862F6C"/>
    <w:rsid w:val="00863F5A"/>
    <w:rsid w:val="00864842"/>
    <w:rsid w:val="00864BAF"/>
    <w:rsid w:val="00865EEF"/>
    <w:rsid w:val="00865F17"/>
    <w:rsid w:val="008661DF"/>
    <w:rsid w:val="0086752C"/>
    <w:rsid w:val="00867893"/>
    <w:rsid w:val="00871899"/>
    <w:rsid w:val="008718BD"/>
    <w:rsid w:val="008732B3"/>
    <w:rsid w:val="00874108"/>
    <w:rsid w:val="00874385"/>
    <w:rsid w:val="0087441F"/>
    <w:rsid w:val="00874CE8"/>
    <w:rsid w:val="00875DA3"/>
    <w:rsid w:val="008760C1"/>
    <w:rsid w:val="0087670B"/>
    <w:rsid w:val="00877604"/>
    <w:rsid w:val="00877CFA"/>
    <w:rsid w:val="00877E37"/>
    <w:rsid w:val="00881095"/>
    <w:rsid w:val="00881E1D"/>
    <w:rsid w:val="00884534"/>
    <w:rsid w:val="008848BC"/>
    <w:rsid w:val="0088588E"/>
    <w:rsid w:val="0088599F"/>
    <w:rsid w:val="00885B99"/>
    <w:rsid w:val="00885BB0"/>
    <w:rsid w:val="00886097"/>
    <w:rsid w:val="00886B36"/>
    <w:rsid w:val="00886ED1"/>
    <w:rsid w:val="0089021F"/>
    <w:rsid w:val="00890D69"/>
    <w:rsid w:val="0089175D"/>
    <w:rsid w:val="00891B37"/>
    <w:rsid w:val="008921BD"/>
    <w:rsid w:val="008925EE"/>
    <w:rsid w:val="00893B70"/>
    <w:rsid w:val="00894C53"/>
    <w:rsid w:val="00894F68"/>
    <w:rsid w:val="008A0C4C"/>
    <w:rsid w:val="008A3217"/>
    <w:rsid w:val="008A35A7"/>
    <w:rsid w:val="008A41C4"/>
    <w:rsid w:val="008A4509"/>
    <w:rsid w:val="008A4CAB"/>
    <w:rsid w:val="008A5886"/>
    <w:rsid w:val="008A5927"/>
    <w:rsid w:val="008A71A5"/>
    <w:rsid w:val="008A7DCE"/>
    <w:rsid w:val="008B3714"/>
    <w:rsid w:val="008B585F"/>
    <w:rsid w:val="008B5A0A"/>
    <w:rsid w:val="008B7146"/>
    <w:rsid w:val="008B735B"/>
    <w:rsid w:val="008C0625"/>
    <w:rsid w:val="008C0BCA"/>
    <w:rsid w:val="008C1BEE"/>
    <w:rsid w:val="008C2163"/>
    <w:rsid w:val="008C22A1"/>
    <w:rsid w:val="008C3228"/>
    <w:rsid w:val="008C3B64"/>
    <w:rsid w:val="008C48A3"/>
    <w:rsid w:val="008C6010"/>
    <w:rsid w:val="008C6972"/>
    <w:rsid w:val="008C6D52"/>
    <w:rsid w:val="008C738E"/>
    <w:rsid w:val="008D0436"/>
    <w:rsid w:val="008D1CF9"/>
    <w:rsid w:val="008D2D1A"/>
    <w:rsid w:val="008D3618"/>
    <w:rsid w:val="008D40E5"/>
    <w:rsid w:val="008D4D89"/>
    <w:rsid w:val="008D5931"/>
    <w:rsid w:val="008D6F00"/>
    <w:rsid w:val="008D71EC"/>
    <w:rsid w:val="008E01DB"/>
    <w:rsid w:val="008E049B"/>
    <w:rsid w:val="008E082E"/>
    <w:rsid w:val="008E1067"/>
    <w:rsid w:val="008E19E5"/>
    <w:rsid w:val="008E22A7"/>
    <w:rsid w:val="008E3A39"/>
    <w:rsid w:val="008E428F"/>
    <w:rsid w:val="008E4569"/>
    <w:rsid w:val="008E4DE6"/>
    <w:rsid w:val="008E57EE"/>
    <w:rsid w:val="008E5B28"/>
    <w:rsid w:val="008E5DA7"/>
    <w:rsid w:val="008E604C"/>
    <w:rsid w:val="008E7C34"/>
    <w:rsid w:val="008F58B8"/>
    <w:rsid w:val="008F5B47"/>
    <w:rsid w:val="008F5E64"/>
    <w:rsid w:val="008F68E4"/>
    <w:rsid w:val="008F6A06"/>
    <w:rsid w:val="008F6D33"/>
    <w:rsid w:val="008F73A2"/>
    <w:rsid w:val="00902470"/>
    <w:rsid w:val="00902EBC"/>
    <w:rsid w:val="00904B48"/>
    <w:rsid w:val="0090620E"/>
    <w:rsid w:val="00906C14"/>
    <w:rsid w:val="00907B13"/>
    <w:rsid w:val="00907D86"/>
    <w:rsid w:val="0091175F"/>
    <w:rsid w:val="00911FDE"/>
    <w:rsid w:val="00912630"/>
    <w:rsid w:val="0091407A"/>
    <w:rsid w:val="00916069"/>
    <w:rsid w:val="00916354"/>
    <w:rsid w:val="009178E8"/>
    <w:rsid w:val="009215E5"/>
    <w:rsid w:val="00921B36"/>
    <w:rsid w:val="00921E26"/>
    <w:rsid w:val="00922F78"/>
    <w:rsid w:val="009239E3"/>
    <w:rsid w:val="00924043"/>
    <w:rsid w:val="00924C84"/>
    <w:rsid w:val="0092592D"/>
    <w:rsid w:val="009268FB"/>
    <w:rsid w:val="009269EA"/>
    <w:rsid w:val="00933992"/>
    <w:rsid w:val="009360E9"/>
    <w:rsid w:val="009371B0"/>
    <w:rsid w:val="00940024"/>
    <w:rsid w:val="009406FA"/>
    <w:rsid w:val="00940D12"/>
    <w:rsid w:val="009425F5"/>
    <w:rsid w:val="00942A98"/>
    <w:rsid w:val="00943056"/>
    <w:rsid w:val="0094343B"/>
    <w:rsid w:val="00944E78"/>
    <w:rsid w:val="009464FE"/>
    <w:rsid w:val="0094748F"/>
    <w:rsid w:val="0095025F"/>
    <w:rsid w:val="00950700"/>
    <w:rsid w:val="009507E7"/>
    <w:rsid w:val="00951B56"/>
    <w:rsid w:val="00952B8A"/>
    <w:rsid w:val="00952FFA"/>
    <w:rsid w:val="00955B5D"/>
    <w:rsid w:val="00956132"/>
    <w:rsid w:val="00956374"/>
    <w:rsid w:val="00956811"/>
    <w:rsid w:val="00957AA5"/>
    <w:rsid w:val="00957CF7"/>
    <w:rsid w:val="00957E19"/>
    <w:rsid w:val="00957E91"/>
    <w:rsid w:val="0096052F"/>
    <w:rsid w:val="00960C52"/>
    <w:rsid w:val="00961A01"/>
    <w:rsid w:val="00962CD8"/>
    <w:rsid w:val="00963A35"/>
    <w:rsid w:val="00965579"/>
    <w:rsid w:val="009665C1"/>
    <w:rsid w:val="009666F5"/>
    <w:rsid w:val="00967AAA"/>
    <w:rsid w:val="00967EFB"/>
    <w:rsid w:val="009709F3"/>
    <w:rsid w:val="00970E18"/>
    <w:rsid w:val="00971275"/>
    <w:rsid w:val="00972CBD"/>
    <w:rsid w:val="009734CC"/>
    <w:rsid w:val="009741C0"/>
    <w:rsid w:val="009803B6"/>
    <w:rsid w:val="00980DAC"/>
    <w:rsid w:val="009816B4"/>
    <w:rsid w:val="00981B7E"/>
    <w:rsid w:val="00981CA5"/>
    <w:rsid w:val="009820B7"/>
    <w:rsid w:val="00985FA4"/>
    <w:rsid w:val="00986CF0"/>
    <w:rsid w:val="00987102"/>
    <w:rsid w:val="00987DA6"/>
    <w:rsid w:val="00987F7A"/>
    <w:rsid w:val="00991026"/>
    <w:rsid w:val="009937BB"/>
    <w:rsid w:val="00995236"/>
    <w:rsid w:val="00995CD1"/>
    <w:rsid w:val="00995EDC"/>
    <w:rsid w:val="00996830"/>
    <w:rsid w:val="0099792E"/>
    <w:rsid w:val="009A15CF"/>
    <w:rsid w:val="009A259E"/>
    <w:rsid w:val="009A2A16"/>
    <w:rsid w:val="009A360B"/>
    <w:rsid w:val="009A47F1"/>
    <w:rsid w:val="009A4893"/>
    <w:rsid w:val="009A6B3D"/>
    <w:rsid w:val="009A7872"/>
    <w:rsid w:val="009A7F82"/>
    <w:rsid w:val="009B0374"/>
    <w:rsid w:val="009B14E4"/>
    <w:rsid w:val="009B2B57"/>
    <w:rsid w:val="009B30C0"/>
    <w:rsid w:val="009B4DD4"/>
    <w:rsid w:val="009B51C5"/>
    <w:rsid w:val="009B55F9"/>
    <w:rsid w:val="009B66BA"/>
    <w:rsid w:val="009B697C"/>
    <w:rsid w:val="009C03A1"/>
    <w:rsid w:val="009C0E90"/>
    <w:rsid w:val="009C0F60"/>
    <w:rsid w:val="009C12F1"/>
    <w:rsid w:val="009C17D5"/>
    <w:rsid w:val="009C28F1"/>
    <w:rsid w:val="009C2BCE"/>
    <w:rsid w:val="009C2D99"/>
    <w:rsid w:val="009C2EC7"/>
    <w:rsid w:val="009C5DCF"/>
    <w:rsid w:val="009C6C71"/>
    <w:rsid w:val="009C7AAC"/>
    <w:rsid w:val="009D0D51"/>
    <w:rsid w:val="009D1EE7"/>
    <w:rsid w:val="009D2AAB"/>
    <w:rsid w:val="009D2C92"/>
    <w:rsid w:val="009D2D38"/>
    <w:rsid w:val="009D2FA3"/>
    <w:rsid w:val="009D3032"/>
    <w:rsid w:val="009D34D5"/>
    <w:rsid w:val="009D37ED"/>
    <w:rsid w:val="009D45AA"/>
    <w:rsid w:val="009D4BAE"/>
    <w:rsid w:val="009D541A"/>
    <w:rsid w:val="009D75EA"/>
    <w:rsid w:val="009D762D"/>
    <w:rsid w:val="009D7BE3"/>
    <w:rsid w:val="009D7CEC"/>
    <w:rsid w:val="009E0332"/>
    <w:rsid w:val="009E1580"/>
    <w:rsid w:val="009E1E1B"/>
    <w:rsid w:val="009E1F3A"/>
    <w:rsid w:val="009E2087"/>
    <w:rsid w:val="009E21DF"/>
    <w:rsid w:val="009E2380"/>
    <w:rsid w:val="009E2B12"/>
    <w:rsid w:val="009E2F1D"/>
    <w:rsid w:val="009E3398"/>
    <w:rsid w:val="009E3860"/>
    <w:rsid w:val="009E47DF"/>
    <w:rsid w:val="009E4D2A"/>
    <w:rsid w:val="009E5C36"/>
    <w:rsid w:val="009E622F"/>
    <w:rsid w:val="009E6A4D"/>
    <w:rsid w:val="009E7363"/>
    <w:rsid w:val="009E74BC"/>
    <w:rsid w:val="009E7ABC"/>
    <w:rsid w:val="009F20ED"/>
    <w:rsid w:val="009F2B03"/>
    <w:rsid w:val="009F5A7C"/>
    <w:rsid w:val="009F5B47"/>
    <w:rsid w:val="009F7C89"/>
    <w:rsid w:val="009F7CBE"/>
    <w:rsid w:val="009F7D17"/>
    <w:rsid w:val="00A0106C"/>
    <w:rsid w:val="00A0162C"/>
    <w:rsid w:val="00A0406A"/>
    <w:rsid w:val="00A05CAC"/>
    <w:rsid w:val="00A05E18"/>
    <w:rsid w:val="00A0630E"/>
    <w:rsid w:val="00A11135"/>
    <w:rsid w:val="00A11D9E"/>
    <w:rsid w:val="00A12630"/>
    <w:rsid w:val="00A1275A"/>
    <w:rsid w:val="00A12AA8"/>
    <w:rsid w:val="00A144B8"/>
    <w:rsid w:val="00A147D6"/>
    <w:rsid w:val="00A14B2F"/>
    <w:rsid w:val="00A16062"/>
    <w:rsid w:val="00A161C3"/>
    <w:rsid w:val="00A20714"/>
    <w:rsid w:val="00A21BCB"/>
    <w:rsid w:val="00A22376"/>
    <w:rsid w:val="00A25003"/>
    <w:rsid w:val="00A25B80"/>
    <w:rsid w:val="00A274BE"/>
    <w:rsid w:val="00A30CFD"/>
    <w:rsid w:val="00A30E15"/>
    <w:rsid w:val="00A31921"/>
    <w:rsid w:val="00A32084"/>
    <w:rsid w:val="00A320FD"/>
    <w:rsid w:val="00A33438"/>
    <w:rsid w:val="00A36C48"/>
    <w:rsid w:val="00A37FFD"/>
    <w:rsid w:val="00A418B7"/>
    <w:rsid w:val="00A41B2A"/>
    <w:rsid w:val="00A424DA"/>
    <w:rsid w:val="00A433E1"/>
    <w:rsid w:val="00A442FE"/>
    <w:rsid w:val="00A44BC2"/>
    <w:rsid w:val="00A45199"/>
    <w:rsid w:val="00A456FE"/>
    <w:rsid w:val="00A460DA"/>
    <w:rsid w:val="00A4678A"/>
    <w:rsid w:val="00A473D4"/>
    <w:rsid w:val="00A47538"/>
    <w:rsid w:val="00A479E1"/>
    <w:rsid w:val="00A50902"/>
    <w:rsid w:val="00A51A1F"/>
    <w:rsid w:val="00A51FB8"/>
    <w:rsid w:val="00A535FA"/>
    <w:rsid w:val="00A545EF"/>
    <w:rsid w:val="00A55309"/>
    <w:rsid w:val="00A55AFF"/>
    <w:rsid w:val="00A564BC"/>
    <w:rsid w:val="00A56E61"/>
    <w:rsid w:val="00A602EF"/>
    <w:rsid w:val="00A608F1"/>
    <w:rsid w:val="00A60C43"/>
    <w:rsid w:val="00A62041"/>
    <w:rsid w:val="00A62153"/>
    <w:rsid w:val="00A627EE"/>
    <w:rsid w:val="00A63C24"/>
    <w:rsid w:val="00A664A3"/>
    <w:rsid w:val="00A66840"/>
    <w:rsid w:val="00A66A4A"/>
    <w:rsid w:val="00A67D30"/>
    <w:rsid w:val="00A70164"/>
    <w:rsid w:val="00A70187"/>
    <w:rsid w:val="00A7097A"/>
    <w:rsid w:val="00A713A1"/>
    <w:rsid w:val="00A71411"/>
    <w:rsid w:val="00A71566"/>
    <w:rsid w:val="00A71E4F"/>
    <w:rsid w:val="00A73289"/>
    <w:rsid w:val="00A73775"/>
    <w:rsid w:val="00A739B5"/>
    <w:rsid w:val="00A74216"/>
    <w:rsid w:val="00A761DA"/>
    <w:rsid w:val="00A775DB"/>
    <w:rsid w:val="00A82AF6"/>
    <w:rsid w:val="00A83536"/>
    <w:rsid w:val="00A8458E"/>
    <w:rsid w:val="00A84AFC"/>
    <w:rsid w:val="00A84F50"/>
    <w:rsid w:val="00A85569"/>
    <w:rsid w:val="00A8566E"/>
    <w:rsid w:val="00A87CE9"/>
    <w:rsid w:val="00A91A5B"/>
    <w:rsid w:val="00A91B47"/>
    <w:rsid w:val="00A9231E"/>
    <w:rsid w:val="00A92D99"/>
    <w:rsid w:val="00A92F11"/>
    <w:rsid w:val="00A933D0"/>
    <w:rsid w:val="00A93423"/>
    <w:rsid w:val="00A939DE"/>
    <w:rsid w:val="00A94ED6"/>
    <w:rsid w:val="00A9504D"/>
    <w:rsid w:val="00A95403"/>
    <w:rsid w:val="00A95FA2"/>
    <w:rsid w:val="00A972B1"/>
    <w:rsid w:val="00AA02C1"/>
    <w:rsid w:val="00AA0AC5"/>
    <w:rsid w:val="00AA166D"/>
    <w:rsid w:val="00AA1A47"/>
    <w:rsid w:val="00AA2020"/>
    <w:rsid w:val="00AA205D"/>
    <w:rsid w:val="00AA2738"/>
    <w:rsid w:val="00AA2C8B"/>
    <w:rsid w:val="00AA3676"/>
    <w:rsid w:val="00AA3BAD"/>
    <w:rsid w:val="00AA49C0"/>
    <w:rsid w:val="00AA4FB7"/>
    <w:rsid w:val="00AA524A"/>
    <w:rsid w:val="00AA59A2"/>
    <w:rsid w:val="00AA5E94"/>
    <w:rsid w:val="00AA69F2"/>
    <w:rsid w:val="00AA6A13"/>
    <w:rsid w:val="00AA701D"/>
    <w:rsid w:val="00AA7F36"/>
    <w:rsid w:val="00AB0074"/>
    <w:rsid w:val="00AB0F9E"/>
    <w:rsid w:val="00AB1007"/>
    <w:rsid w:val="00AB1774"/>
    <w:rsid w:val="00AB232A"/>
    <w:rsid w:val="00AB28C9"/>
    <w:rsid w:val="00AB2FB3"/>
    <w:rsid w:val="00AB3208"/>
    <w:rsid w:val="00AB365E"/>
    <w:rsid w:val="00AB4B1E"/>
    <w:rsid w:val="00AB5434"/>
    <w:rsid w:val="00AB6BCB"/>
    <w:rsid w:val="00AB7EC2"/>
    <w:rsid w:val="00AC2850"/>
    <w:rsid w:val="00AC39C8"/>
    <w:rsid w:val="00AC3E53"/>
    <w:rsid w:val="00AC44A4"/>
    <w:rsid w:val="00AC4AFF"/>
    <w:rsid w:val="00AC5BD7"/>
    <w:rsid w:val="00AC64FD"/>
    <w:rsid w:val="00AC6EFE"/>
    <w:rsid w:val="00AC7E42"/>
    <w:rsid w:val="00AD0394"/>
    <w:rsid w:val="00AD06C3"/>
    <w:rsid w:val="00AD0A21"/>
    <w:rsid w:val="00AD0F33"/>
    <w:rsid w:val="00AD3085"/>
    <w:rsid w:val="00AD3532"/>
    <w:rsid w:val="00AD3EAE"/>
    <w:rsid w:val="00AD3F38"/>
    <w:rsid w:val="00AD4421"/>
    <w:rsid w:val="00AD458C"/>
    <w:rsid w:val="00AD54A9"/>
    <w:rsid w:val="00AD5FB5"/>
    <w:rsid w:val="00AD7B12"/>
    <w:rsid w:val="00AD7F8C"/>
    <w:rsid w:val="00AE099F"/>
    <w:rsid w:val="00AE0F09"/>
    <w:rsid w:val="00AE27CE"/>
    <w:rsid w:val="00AE2A1C"/>
    <w:rsid w:val="00AE4D85"/>
    <w:rsid w:val="00AE4F28"/>
    <w:rsid w:val="00AE50E6"/>
    <w:rsid w:val="00AE5F34"/>
    <w:rsid w:val="00AE7387"/>
    <w:rsid w:val="00AE7D18"/>
    <w:rsid w:val="00AF134C"/>
    <w:rsid w:val="00AF142A"/>
    <w:rsid w:val="00AF1555"/>
    <w:rsid w:val="00AF4024"/>
    <w:rsid w:val="00AF479F"/>
    <w:rsid w:val="00AF47BD"/>
    <w:rsid w:val="00AF7B56"/>
    <w:rsid w:val="00AF7EEE"/>
    <w:rsid w:val="00B000BB"/>
    <w:rsid w:val="00B01018"/>
    <w:rsid w:val="00B01EBD"/>
    <w:rsid w:val="00B022E0"/>
    <w:rsid w:val="00B0261E"/>
    <w:rsid w:val="00B02F8C"/>
    <w:rsid w:val="00B042F0"/>
    <w:rsid w:val="00B04557"/>
    <w:rsid w:val="00B05A2A"/>
    <w:rsid w:val="00B05D1D"/>
    <w:rsid w:val="00B0651F"/>
    <w:rsid w:val="00B0671D"/>
    <w:rsid w:val="00B06D22"/>
    <w:rsid w:val="00B11141"/>
    <w:rsid w:val="00B11801"/>
    <w:rsid w:val="00B139E1"/>
    <w:rsid w:val="00B16144"/>
    <w:rsid w:val="00B16D34"/>
    <w:rsid w:val="00B17B48"/>
    <w:rsid w:val="00B20673"/>
    <w:rsid w:val="00B20929"/>
    <w:rsid w:val="00B22B29"/>
    <w:rsid w:val="00B232A4"/>
    <w:rsid w:val="00B23410"/>
    <w:rsid w:val="00B24D56"/>
    <w:rsid w:val="00B25EE3"/>
    <w:rsid w:val="00B30899"/>
    <w:rsid w:val="00B30BA6"/>
    <w:rsid w:val="00B31E3B"/>
    <w:rsid w:val="00B3420D"/>
    <w:rsid w:val="00B34E5E"/>
    <w:rsid w:val="00B35A65"/>
    <w:rsid w:val="00B35B47"/>
    <w:rsid w:val="00B374B5"/>
    <w:rsid w:val="00B44AF5"/>
    <w:rsid w:val="00B45303"/>
    <w:rsid w:val="00B460CD"/>
    <w:rsid w:val="00B47287"/>
    <w:rsid w:val="00B472F0"/>
    <w:rsid w:val="00B47867"/>
    <w:rsid w:val="00B50616"/>
    <w:rsid w:val="00B50F4A"/>
    <w:rsid w:val="00B5179A"/>
    <w:rsid w:val="00B51CB2"/>
    <w:rsid w:val="00B51EC1"/>
    <w:rsid w:val="00B53100"/>
    <w:rsid w:val="00B54262"/>
    <w:rsid w:val="00B55DFD"/>
    <w:rsid w:val="00B570A3"/>
    <w:rsid w:val="00B61560"/>
    <w:rsid w:val="00B61C38"/>
    <w:rsid w:val="00B61C4F"/>
    <w:rsid w:val="00B61F0C"/>
    <w:rsid w:val="00B62FDD"/>
    <w:rsid w:val="00B63E65"/>
    <w:rsid w:val="00B66148"/>
    <w:rsid w:val="00B662A9"/>
    <w:rsid w:val="00B66FA3"/>
    <w:rsid w:val="00B67DC8"/>
    <w:rsid w:val="00B71A59"/>
    <w:rsid w:val="00B72693"/>
    <w:rsid w:val="00B72802"/>
    <w:rsid w:val="00B73B84"/>
    <w:rsid w:val="00B73DA5"/>
    <w:rsid w:val="00B74BEA"/>
    <w:rsid w:val="00B75904"/>
    <w:rsid w:val="00B75985"/>
    <w:rsid w:val="00B75A4E"/>
    <w:rsid w:val="00B76158"/>
    <w:rsid w:val="00B76A23"/>
    <w:rsid w:val="00B77391"/>
    <w:rsid w:val="00B80439"/>
    <w:rsid w:val="00B8052B"/>
    <w:rsid w:val="00B824A5"/>
    <w:rsid w:val="00B828BF"/>
    <w:rsid w:val="00B82EEA"/>
    <w:rsid w:val="00B83A36"/>
    <w:rsid w:val="00B83F7C"/>
    <w:rsid w:val="00B858BD"/>
    <w:rsid w:val="00B8684B"/>
    <w:rsid w:val="00B86C2A"/>
    <w:rsid w:val="00B91137"/>
    <w:rsid w:val="00B92A15"/>
    <w:rsid w:val="00B9352D"/>
    <w:rsid w:val="00B93C97"/>
    <w:rsid w:val="00B94E34"/>
    <w:rsid w:val="00B951A6"/>
    <w:rsid w:val="00B95B1D"/>
    <w:rsid w:val="00B97E93"/>
    <w:rsid w:val="00BA24BE"/>
    <w:rsid w:val="00BA3691"/>
    <w:rsid w:val="00BA41C9"/>
    <w:rsid w:val="00BA4D31"/>
    <w:rsid w:val="00BA5145"/>
    <w:rsid w:val="00BA68A6"/>
    <w:rsid w:val="00BA79E9"/>
    <w:rsid w:val="00BB0AB0"/>
    <w:rsid w:val="00BB19CB"/>
    <w:rsid w:val="00BB1F36"/>
    <w:rsid w:val="00BB7F26"/>
    <w:rsid w:val="00BC13B0"/>
    <w:rsid w:val="00BC169E"/>
    <w:rsid w:val="00BC193D"/>
    <w:rsid w:val="00BC1E13"/>
    <w:rsid w:val="00BC33ED"/>
    <w:rsid w:val="00BC5785"/>
    <w:rsid w:val="00BC7997"/>
    <w:rsid w:val="00BC7AD6"/>
    <w:rsid w:val="00BD2C31"/>
    <w:rsid w:val="00BD4C5B"/>
    <w:rsid w:val="00BD5543"/>
    <w:rsid w:val="00BD5DAF"/>
    <w:rsid w:val="00BD63DA"/>
    <w:rsid w:val="00BD6B38"/>
    <w:rsid w:val="00BD6B9F"/>
    <w:rsid w:val="00BE074D"/>
    <w:rsid w:val="00BE08F2"/>
    <w:rsid w:val="00BE1A97"/>
    <w:rsid w:val="00BE47E2"/>
    <w:rsid w:val="00BE4890"/>
    <w:rsid w:val="00BE55E6"/>
    <w:rsid w:val="00BF1BE3"/>
    <w:rsid w:val="00BF1F6A"/>
    <w:rsid w:val="00BF22E2"/>
    <w:rsid w:val="00BF2374"/>
    <w:rsid w:val="00BF2D6A"/>
    <w:rsid w:val="00BF318B"/>
    <w:rsid w:val="00BF51D1"/>
    <w:rsid w:val="00BF5AE8"/>
    <w:rsid w:val="00BF687C"/>
    <w:rsid w:val="00C00361"/>
    <w:rsid w:val="00C02A18"/>
    <w:rsid w:val="00C0370F"/>
    <w:rsid w:val="00C03902"/>
    <w:rsid w:val="00C03941"/>
    <w:rsid w:val="00C03BE2"/>
    <w:rsid w:val="00C04C3A"/>
    <w:rsid w:val="00C0596A"/>
    <w:rsid w:val="00C05BEF"/>
    <w:rsid w:val="00C06AF0"/>
    <w:rsid w:val="00C07266"/>
    <w:rsid w:val="00C1001D"/>
    <w:rsid w:val="00C115E6"/>
    <w:rsid w:val="00C11955"/>
    <w:rsid w:val="00C13BEA"/>
    <w:rsid w:val="00C14BB0"/>
    <w:rsid w:val="00C152DD"/>
    <w:rsid w:val="00C15BEC"/>
    <w:rsid w:val="00C17F47"/>
    <w:rsid w:val="00C21083"/>
    <w:rsid w:val="00C210C6"/>
    <w:rsid w:val="00C21B6E"/>
    <w:rsid w:val="00C22744"/>
    <w:rsid w:val="00C24172"/>
    <w:rsid w:val="00C24AA8"/>
    <w:rsid w:val="00C27601"/>
    <w:rsid w:val="00C27757"/>
    <w:rsid w:val="00C27848"/>
    <w:rsid w:val="00C31518"/>
    <w:rsid w:val="00C3223A"/>
    <w:rsid w:val="00C325C0"/>
    <w:rsid w:val="00C329A9"/>
    <w:rsid w:val="00C33D22"/>
    <w:rsid w:val="00C351D3"/>
    <w:rsid w:val="00C353DA"/>
    <w:rsid w:val="00C35667"/>
    <w:rsid w:val="00C35751"/>
    <w:rsid w:val="00C36A7D"/>
    <w:rsid w:val="00C36F05"/>
    <w:rsid w:val="00C40589"/>
    <w:rsid w:val="00C41C4E"/>
    <w:rsid w:val="00C41E39"/>
    <w:rsid w:val="00C46375"/>
    <w:rsid w:val="00C463D8"/>
    <w:rsid w:val="00C50217"/>
    <w:rsid w:val="00C51A7F"/>
    <w:rsid w:val="00C52918"/>
    <w:rsid w:val="00C531FD"/>
    <w:rsid w:val="00C543F6"/>
    <w:rsid w:val="00C54A25"/>
    <w:rsid w:val="00C55957"/>
    <w:rsid w:val="00C56182"/>
    <w:rsid w:val="00C5628D"/>
    <w:rsid w:val="00C56388"/>
    <w:rsid w:val="00C5660B"/>
    <w:rsid w:val="00C56F85"/>
    <w:rsid w:val="00C5731A"/>
    <w:rsid w:val="00C62DB4"/>
    <w:rsid w:val="00C631BA"/>
    <w:rsid w:val="00C64FEB"/>
    <w:rsid w:val="00C654B3"/>
    <w:rsid w:val="00C659A6"/>
    <w:rsid w:val="00C66501"/>
    <w:rsid w:val="00C700C3"/>
    <w:rsid w:val="00C70742"/>
    <w:rsid w:val="00C70821"/>
    <w:rsid w:val="00C70F1F"/>
    <w:rsid w:val="00C71A7D"/>
    <w:rsid w:val="00C72309"/>
    <w:rsid w:val="00C727E7"/>
    <w:rsid w:val="00C72836"/>
    <w:rsid w:val="00C7440A"/>
    <w:rsid w:val="00C76765"/>
    <w:rsid w:val="00C7753C"/>
    <w:rsid w:val="00C776B8"/>
    <w:rsid w:val="00C778AD"/>
    <w:rsid w:val="00C77F83"/>
    <w:rsid w:val="00C8048B"/>
    <w:rsid w:val="00C809B0"/>
    <w:rsid w:val="00C82A18"/>
    <w:rsid w:val="00C8349F"/>
    <w:rsid w:val="00C837C6"/>
    <w:rsid w:val="00C83B1A"/>
    <w:rsid w:val="00C856F5"/>
    <w:rsid w:val="00C85875"/>
    <w:rsid w:val="00C85B2F"/>
    <w:rsid w:val="00C85D7F"/>
    <w:rsid w:val="00C8664E"/>
    <w:rsid w:val="00C86AD0"/>
    <w:rsid w:val="00C87291"/>
    <w:rsid w:val="00C877B9"/>
    <w:rsid w:val="00C90F03"/>
    <w:rsid w:val="00C910D6"/>
    <w:rsid w:val="00C925CD"/>
    <w:rsid w:val="00C928E2"/>
    <w:rsid w:val="00C934B4"/>
    <w:rsid w:val="00C93CDC"/>
    <w:rsid w:val="00C97534"/>
    <w:rsid w:val="00C97C66"/>
    <w:rsid w:val="00CA03AF"/>
    <w:rsid w:val="00CA1EAF"/>
    <w:rsid w:val="00CA1FF1"/>
    <w:rsid w:val="00CA4748"/>
    <w:rsid w:val="00CA57B8"/>
    <w:rsid w:val="00CA656D"/>
    <w:rsid w:val="00CA67D9"/>
    <w:rsid w:val="00CA7E94"/>
    <w:rsid w:val="00CB12F3"/>
    <w:rsid w:val="00CB1E9E"/>
    <w:rsid w:val="00CB3506"/>
    <w:rsid w:val="00CB3973"/>
    <w:rsid w:val="00CB3D8D"/>
    <w:rsid w:val="00CB4418"/>
    <w:rsid w:val="00CB5285"/>
    <w:rsid w:val="00CB57EC"/>
    <w:rsid w:val="00CB7323"/>
    <w:rsid w:val="00CC058F"/>
    <w:rsid w:val="00CC0C92"/>
    <w:rsid w:val="00CC0FE9"/>
    <w:rsid w:val="00CC1455"/>
    <w:rsid w:val="00CC2232"/>
    <w:rsid w:val="00CC29C7"/>
    <w:rsid w:val="00CC39AB"/>
    <w:rsid w:val="00CC39FA"/>
    <w:rsid w:val="00CC40D3"/>
    <w:rsid w:val="00CC4155"/>
    <w:rsid w:val="00CC486E"/>
    <w:rsid w:val="00CC5429"/>
    <w:rsid w:val="00CC625C"/>
    <w:rsid w:val="00CC6D27"/>
    <w:rsid w:val="00CC75BE"/>
    <w:rsid w:val="00CC770E"/>
    <w:rsid w:val="00CC7834"/>
    <w:rsid w:val="00CC7CDF"/>
    <w:rsid w:val="00CD0005"/>
    <w:rsid w:val="00CD055A"/>
    <w:rsid w:val="00CD0CB4"/>
    <w:rsid w:val="00CD14E8"/>
    <w:rsid w:val="00CD1CDC"/>
    <w:rsid w:val="00CD351B"/>
    <w:rsid w:val="00CD4463"/>
    <w:rsid w:val="00CD5833"/>
    <w:rsid w:val="00CD5BEA"/>
    <w:rsid w:val="00CD615F"/>
    <w:rsid w:val="00CD7AAB"/>
    <w:rsid w:val="00CD7E3F"/>
    <w:rsid w:val="00CE0741"/>
    <w:rsid w:val="00CE0C89"/>
    <w:rsid w:val="00CE0DE4"/>
    <w:rsid w:val="00CE0E1A"/>
    <w:rsid w:val="00CE13EF"/>
    <w:rsid w:val="00CE1FEB"/>
    <w:rsid w:val="00CE2508"/>
    <w:rsid w:val="00CE2822"/>
    <w:rsid w:val="00CE4B79"/>
    <w:rsid w:val="00CE5397"/>
    <w:rsid w:val="00CE5D5C"/>
    <w:rsid w:val="00CE729E"/>
    <w:rsid w:val="00CE7434"/>
    <w:rsid w:val="00CE7525"/>
    <w:rsid w:val="00CE7A8D"/>
    <w:rsid w:val="00CE7FF5"/>
    <w:rsid w:val="00CF06B2"/>
    <w:rsid w:val="00CF1B83"/>
    <w:rsid w:val="00CF1DD7"/>
    <w:rsid w:val="00CF1E4F"/>
    <w:rsid w:val="00CF30BB"/>
    <w:rsid w:val="00CF396A"/>
    <w:rsid w:val="00CF3A74"/>
    <w:rsid w:val="00CF4826"/>
    <w:rsid w:val="00CF4EA4"/>
    <w:rsid w:val="00D00A83"/>
    <w:rsid w:val="00D00BE9"/>
    <w:rsid w:val="00D03248"/>
    <w:rsid w:val="00D03489"/>
    <w:rsid w:val="00D037E1"/>
    <w:rsid w:val="00D03C17"/>
    <w:rsid w:val="00D063F2"/>
    <w:rsid w:val="00D07395"/>
    <w:rsid w:val="00D077DF"/>
    <w:rsid w:val="00D10B16"/>
    <w:rsid w:val="00D12538"/>
    <w:rsid w:val="00D12847"/>
    <w:rsid w:val="00D142CC"/>
    <w:rsid w:val="00D14996"/>
    <w:rsid w:val="00D15828"/>
    <w:rsid w:val="00D15AA6"/>
    <w:rsid w:val="00D17201"/>
    <w:rsid w:val="00D248D8"/>
    <w:rsid w:val="00D251D9"/>
    <w:rsid w:val="00D25230"/>
    <w:rsid w:val="00D25545"/>
    <w:rsid w:val="00D32054"/>
    <w:rsid w:val="00D3480A"/>
    <w:rsid w:val="00D34EA8"/>
    <w:rsid w:val="00D40F2F"/>
    <w:rsid w:val="00D41061"/>
    <w:rsid w:val="00D42649"/>
    <w:rsid w:val="00D437C9"/>
    <w:rsid w:val="00D45D96"/>
    <w:rsid w:val="00D518B6"/>
    <w:rsid w:val="00D51D66"/>
    <w:rsid w:val="00D52337"/>
    <w:rsid w:val="00D53A7B"/>
    <w:rsid w:val="00D54A8E"/>
    <w:rsid w:val="00D54F4D"/>
    <w:rsid w:val="00D57209"/>
    <w:rsid w:val="00D6041F"/>
    <w:rsid w:val="00D60455"/>
    <w:rsid w:val="00D604D4"/>
    <w:rsid w:val="00D60BD2"/>
    <w:rsid w:val="00D611E2"/>
    <w:rsid w:val="00D617DD"/>
    <w:rsid w:val="00D6318D"/>
    <w:rsid w:val="00D63381"/>
    <w:rsid w:val="00D63DDF"/>
    <w:rsid w:val="00D63FD2"/>
    <w:rsid w:val="00D642CC"/>
    <w:rsid w:val="00D658E4"/>
    <w:rsid w:val="00D66E75"/>
    <w:rsid w:val="00D6703D"/>
    <w:rsid w:val="00D71934"/>
    <w:rsid w:val="00D73F7D"/>
    <w:rsid w:val="00D74593"/>
    <w:rsid w:val="00D7565E"/>
    <w:rsid w:val="00D7697D"/>
    <w:rsid w:val="00D76AFA"/>
    <w:rsid w:val="00D77A2F"/>
    <w:rsid w:val="00D80918"/>
    <w:rsid w:val="00D8131A"/>
    <w:rsid w:val="00D814C9"/>
    <w:rsid w:val="00D8176A"/>
    <w:rsid w:val="00D817D4"/>
    <w:rsid w:val="00D81EA0"/>
    <w:rsid w:val="00D833CE"/>
    <w:rsid w:val="00D8453C"/>
    <w:rsid w:val="00D8462D"/>
    <w:rsid w:val="00D84EED"/>
    <w:rsid w:val="00D855F9"/>
    <w:rsid w:val="00D85998"/>
    <w:rsid w:val="00D85F50"/>
    <w:rsid w:val="00D86488"/>
    <w:rsid w:val="00D8753B"/>
    <w:rsid w:val="00D87B2A"/>
    <w:rsid w:val="00D90724"/>
    <w:rsid w:val="00D92D51"/>
    <w:rsid w:val="00D93103"/>
    <w:rsid w:val="00D958B0"/>
    <w:rsid w:val="00D95ABF"/>
    <w:rsid w:val="00D95C1A"/>
    <w:rsid w:val="00D96279"/>
    <w:rsid w:val="00D96843"/>
    <w:rsid w:val="00D96AD6"/>
    <w:rsid w:val="00D97623"/>
    <w:rsid w:val="00D9764A"/>
    <w:rsid w:val="00D97C65"/>
    <w:rsid w:val="00DA338A"/>
    <w:rsid w:val="00DA405E"/>
    <w:rsid w:val="00DA446D"/>
    <w:rsid w:val="00DA4991"/>
    <w:rsid w:val="00DA5849"/>
    <w:rsid w:val="00DA7EAE"/>
    <w:rsid w:val="00DB063B"/>
    <w:rsid w:val="00DB0D6F"/>
    <w:rsid w:val="00DB0DEB"/>
    <w:rsid w:val="00DB0E26"/>
    <w:rsid w:val="00DB175A"/>
    <w:rsid w:val="00DB27A8"/>
    <w:rsid w:val="00DB2880"/>
    <w:rsid w:val="00DB32A6"/>
    <w:rsid w:val="00DB3F21"/>
    <w:rsid w:val="00DC0DA7"/>
    <w:rsid w:val="00DC545A"/>
    <w:rsid w:val="00DC69E9"/>
    <w:rsid w:val="00DC7D15"/>
    <w:rsid w:val="00DD0DF4"/>
    <w:rsid w:val="00DD12C6"/>
    <w:rsid w:val="00DD24A8"/>
    <w:rsid w:val="00DD2D41"/>
    <w:rsid w:val="00DD4CFD"/>
    <w:rsid w:val="00DD5130"/>
    <w:rsid w:val="00DD526C"/>
    <w:rsid w:val="00DD5912"/>
    <w:rsid w:val="00DD5C7F"/>
    <w:rsid w:val="00DD5DCE"/>
    <w:rsid w:val="00DD6786"/>
    <w:rsid w:val="00DD6BC5"/>
    <w:rsid w:val="00DD6EA3"/>
    <w:rsid w:val="00DD7DF8"/>
    <w:rsid w:val="00DF0FE8"/>
    <w:rsid w:val="00DF10F7"/>
    <w:rsid w:val="00DF1D84"/>
    <w:rsid w:val="00DF1E7C"/>
    <w:rsid w:val="00DF28A3"/>
    <w:rsid w:val="00DF2DFD"/>
    <w:rsid w:val="00DF2E98"/>
    <w:rsid w:val="00DF3E1E"/>
    <w:rsid w:val="00DF40BF"/>
    <w:rsid w:val="00DF42E9"/>
    <w:rsid w:val="00DF61A7"/>
    <w:rsid w:val="00DF6F24"/>
    <w:rsid w:val="00E00535"/>
    <w:rsid w:val="00E02039"/>
    <w:rsid w:val="00E02BA2"/>
    <w:rsid w:val="00E03BC4"/>
    <w:rsid w:val="00E04995"/>
    <w:rsid w:val="00E06279"/>
    <w:rsid w:val="00E066C3"/>
    <w:rsid w:val="00E06C2D"/>
    <w:rsid w:val="00E10272"/>
    <w:rsid w:val="00E103A7"/>
    <w:rsid w:val="00E10893"/>
    <w:rsid w:val="00E10904"/>
    <w:rsid w:val="00E11E62"/>
    <w:rsid w:val="00E11ED7"/>
    <w:rsid w:val="00E12E5E"/>
    <w:rsid w:val="00E1378E"/>
    <w:rsid w:val="00E15588"/>
    <w:rsid w:val="00E16116"/>
    <w:rsid w:val="00E16602"/>
    <w:rsid w:val="00E16726"/>
    <w:rsid w:val="00E170A1"/>
    <w:rsid w:val="00E23A8D"/>
    <w:rsid w:val="00E2476A"/>
    <w:rsid w:val="00E260EB"/>
    <w:rsid w:val="00E26DF7"/>
    <w:rsid w:val="00E2774E"/>
    <w:rsid w:val="00E307B2"/>
    <w:rsid w:val="00E35365"/>
    <w:rsid w:val="00E36958"/>
    <w:rsid w:val="00E3796E"/>
    <w:rsid w:val="00E40DA6"/>
    <w:rsid w:val="00E40E6D"/>
    <w:rsid w:val="00E41A0A"/>
    <w:rsid w:val="00E4389F"/>
    <w:rsid w:val="00E440FC"/>
    <w:rsid w:val="00E4531F"/>
    <w:rsid w:val="00E46DCC"/>
    <w:rsid w:val="00E475C4"/>
    <w:rsid w:val="00E50119"/>
    <w:rsid w:val="00E502C2"/>
    <w:rsid w:val="00E502F4"/>
    <w:rsid w:val="00E50571"/>
    <w:rsid w:val="00E51650"/>
    <w:rsid w:val="00E522F7"/>
    <w:rsid w:val="00E533EB"/>
    <w:rsid w:val="00E53E3B"/>
    <w:rsid w:val="00E55272"/>
    <w:rsid w:val="00E55D52"/>
    <w:rsid w:val="00E55E39"/>
    <w:rsid w:val="00E5662C"/>
    <w:rsid w:val="00E56717"/>
    <w:rsid w:val="00E5701D"/>
    <w:rsid w:val="00E575A2"/>
    <w:rsid w:val="00E57683"/>
    <w:rsid w:val="00E5778B"/>
    <w:rsid w:val="00E609AB"/>
    <w:rsid w:val="00E60EA3"/>
    <w:rsid w:val="00E6296C"/>
    <w:rsid w:val="00E635C6"/>
    <w:rsid w:val="00E63842"/>
    <w:rsid w:val="00E645E0"/>
    <w:rsid w:val="00E65F56"/>
    <w:rsid w:val="00E660E9"/>
    <w:rsid w:val="00E66D1B"/>
    <w:rsid w:val="00E6715E"/>
    <w:rsid w:val="00E6722E"/>
    <w:rsid w:val="00E705F6"/>
    <w:rsid w:val="00E7202B"/>
    <w:rsid w:val="00E73567"/>
    <w:rsid w:val="00E74597"/>
    <w:rsid w:val="00E747D1"/>
    <w:rsid w:val="00E777B0"/>
    <w:rsid w:val="00E80C90"/>
    <w:rsid w:val="00E82F64"/>
    <w:rsid w:val="00E834D3"/>
    <w:rsid w:val="00E847D4"/>
    <w:rsid w:val="00E84B59"/>
    <w:rsid w:val="00E85027"/>
    <w:rsid w:val="00E868F4"/>
    <w:rsid w:val="00E8791E"/>
    <w:rsid w:val="00E87CD6"/>
    <w:rsid w:val="00E903B7"/>
    <w:rsid w:val="00E914DE"/>
    <w:rsid w:val="00E91A55"/>
    <w:rsid w:val="00E920FA"/>
    <w:rsid w:val="00E93076"/>
    <w:rsid w:val="00E95BDA"/>
    <w:rsid w:val="00E9662C"/>
    <w:rsid w:val="00EA0C32"/>
    <w:rsid w:val="00EA1912"/>
    <w:rsid w:val="00EA20C2"/>
    <w:rsid w:val="00EA27E9"/>
    <w:rsid w:val="00EA3652"/>
    <w:rsid w:val="00EA4349"/>
    <w:rsid w:val="00EA5493"/>
    <w:rsid w:val="00EA56AA"/>
    <w:rsid w:val="00EA5C94"/>
    <w:rsid w:val="00EA644B"/>
    <w:rsid w:val="00EB07C3"/>
    <w:rsid w:val="00EB07C5"/>
    <w:rsid w:val="00EB20AE"/>
    <w:rsid w:val="00EB24BE"/>
    <w:rsid w:val="00EB26AE"/>
    <w:rsid w:val="00EB29D7"/>
    <w:rsid w:val="00EB29DD"/>
    <w:rsid w:val="00EB3313"/>
    <w:rsid w:val="00EB6D7F"/>
    <w:rsid w:val="00EB723F"/>
    <w:rsid w:val="00EB7EBC"/>
    <w:rsid w:val="00EB7F03"/>
    <w:rsid w:val="00EC1DCB"/>
    <w:rsid w:val="00EC244F"/>
    <w:rsid w:val="00EC2B98"/>
    <w:rsid w:val="00EC2D13"/>
    <w:rsid w:val="00EC2F53"/>
    <w:rsid w:val="00EC3679"/>
    <w:rsid w:val="00EC4152"/>
    <w:rsid w:val="00EC4E5B"/>
    <w:rsid w:val="00EC60D3"/>
    <w:rsid w:val="00EC6733"/>
    <w:rsid w:val="00ED0085"/>
    <w:rsid w:val="00ED0FD0"/>
    <w:rsid w:val="00ED3CEE"/>
    <w:rsid w:val="00ED3D07"/>
    <w:rsid w:val="00ED4353"/>
    <w:rsid w:val="00ED5206"/>
    <w:rsid w:val="00ED598E"/>
    <w:rsid w:val="00ED6645"/>
    <w:rsid w:val="00ED6D6D"/>
    <w:rsid w:val="00EE01EB"/>
    <w:rsid w:val="00EE0500"/>
    <w:rsid w:val="00EE07BA"/>
    <w:rsid w:val="00EE0975"/>
    <w:rsid w:val="00EE1717"/>
    <w:rsid w:val="00EE1753"/>
    <w:rsid w:val="00EE21CE"/>
    <w:rsid w:val="00EE2718"/>
    <w:rsid w:val="00EE297C"/>
    <w:rsid w:val="00EE2F20"/>
    <w:rsid w:val="00EE3B2C"/>
    <w:rsid w:val="00EE3C9F"/>
    <w:rsid w:val="00EE42D2"/>
    <w:rsid w:val="00EE4EFB"/>
    <w:rsid w:val="00EE61C8"/>
    <w:rsid w:val="00EE745F"/>
    <w:rsid w:val="00EE78BC"/>
    <w:rsid w:val="00EF045A"/>
    <w:rsid w:val="00EF0576"/>
    <w:rsid w:val="00EF0DEB"/>
    <w:rsid w:val="00EF2734"/>
    <w:rsid w:val="00EF2E43"/>
    <w:rsid w:val="00EF2F49"/>
    <w:rsid w:val="00EF4375"/>
    <w:rsid w:val="00EF5DD0"/>
    <w:rsid w:val="00EF73D3"/>
    <w:rsid w:val="00EF7B2C"/>
    <w:rsid w:val="00F00E59"/>
    <w:rsid w:val="00F00F76"/>
    <w:rsid w:val="00F01982"/>
    <w:rsid w:val="00F034DB"/>
    <w:rsid w:val="00F036B4"/>
    <w:rsid w:val="00F05240"/>
    <w:rsid w:val="00F05411"/>
    <w:rsid w:val="00F05C8B"/>
    <w:rsid w:val="00F05D90"/>
    <w:rsid w:val="00F0690B"/>
    <w:rsid w:val="00F076F9"/>
    <w:rsid w:val="00F07C92"/>
    <w:rsid w:val="00F10592"/>
    <w:rsid w:val="00F10C2A"/>
    <w:rsid w:val="00F11244"/>
    <w:rsid w:val="00F113FF"/>
    <w:rsid w:val="00F12EB2"/>
    <w:rsid w:val="00F1327F"/>
    <w:rsid w:val="00F13777"/>
    <w:rsid w:val="00F13990"/>
    <w:rsid w:val="00F13E4D"/>
    <w:rsid w:val="00F163B1"/>
    <w:rsid w:val="00F2050E"/>
    <w:rsid w:val="00F20C58"/>
    <w:rsid w:val="00F20E5B"/>
    <w:rsid w:val="00F21F8C"/>
    <w:rsid w:val="00F220E5"/>
    <w:rsid w:val="00F22795"/>
    <w:rsid w:val="00F236D8"/>
    <w:rsid w:val="00F238A9"/>
    <w:rsid w:val="00F2445E"/>
    <w:rsid w:val="00F252CD"/>
    <w:rsid w:val="00F25A60"/>
    <w:rsid w:val="00F314B8"/>
    <w:rsid w:val="00F3167B"/>
    <w:rsid w:val="00F329B2"/>
    <w:rsid w:val="00F33F25"/>
    <w:rsid w:val="00F347F4"/>
    <w:rsid w:val="00F34ED3"/>
    <w:rsid w:val="00F35F58"/>
    <w:rsid w:val="00F366C9"/>
    <w:rsid w:val="00F36A5B"/>
    <w:rsid w:val="00F37143"/>
    <w:rsid w:val="00F372DB"/>
    <w:rsid w:val="00F37A80"/>
    <w:rsid w:val="00F37DD5"/>
    <w:rsid w:val="00F405A7"/>
    <w:rsid w:val="00F410F9"/>
    <w:rsid w:val="00F41B76"/>
    <w:rsid w:val="00F41CCD"/>
    <w:rsid w:val="00F43AA9"/>
    <w:rsid w:val="00F43AB9"/>
    <w:rsid w:val="00F44008"/>
    <w:rsid w:val="00F44A6C"/>
    <w:rsid w:val="00F44E9F"/>
    <w:rsid w:val="00F451A6"/>
    <w:rsid w:val="00F50641"/>
    <w:rsid w:val="00F507F6"/>
    <w:rsid w:val="00F50D59"/>
    <w:rsid w:val="00F5141C"/>
    <w:rsid w:val="00F517FD"/>
    <w:rsid w:val="00F51CA6"/>
    <w:rsid w:val="00F52000"/>
    <w:rsid w:val="00F535DA"/>
    <w:rsid w:val="00F53FA5"/>
    <w:rsid w:val="00F54B18"/>
    <w:rsid w:val="00F55260"/>
    <w:rsid w:val="00F5577A"/>
    <w:rsid w:val="00F5622D"/>
    <w:rsid w:val="00F5664C"/>
    <w:rsid w:val="00F57041"/>
    <w:rsid w:val="00F60FFE"/>
    <w:rsid w:val="00F61194"/>
    <w:rsid w:val="00F611B4"/>
    <w:rsid w:val="00F617A4"/>
    <w:rsid w:val="00F61AD0"/>
    <w:rsid w:val="00F6224B"/>
    <w:rsid w:val="00F62CC1"/>
    <w:rsid w:val="00F6401F"/>
    <w:rsid w:val="00F64CA3"/>
    <w:rsid w:val="00F66C77"/>
    <w:rsid w:val="00F673DE"/>
    <w:rsid w:val="00F67908"/>
    <w:rsid w:val="00F70EE1"/>
    <w:rsid w:val="00F718DE"/>
    <w:rsid w:val="00F72792"/>
    <w:rsid w:val="00F734AC"/>
    <w:rsid w:val="00F75BE7"/>
    <w:rsid w:val="00F7690B"/>
    <w:rsid w:val="00F801AA"/>
    <w:rsid w:val="00F80541"/>
    <w:rsid w:val="00F811DC"/>
    <w:rsid w:val="00F81C9D"/>
    <w:rsid w:val="00F81D70"/>
    <w:rsid w:val="00F82D53"/>
    <w:rsid w:val="00F84105"/>
    <w:rsid w:val="00F8435C"/>
    <w:rsid w:val="00F84B5F"/>
    <w:rsid w:val="00F854E3"/>
    <w:rsid w:val="00F86539"/>
    <w:rsid w:val="00F9074E"/>
    <w:rsid w:val="00F90AC6"/>
    <w:rsid w:val="00F90E01"/>
    <w:rsid w:val="00F92AFB"/>
    <w:rsid w:val="00F9330C"/>
    <w:rsid w:val="00F96057"/>
    <w:rsid w:val="00F9614B"/>
    <w:rsid w:val="00FA01B2"/>
    <w:rsid w:val="00FA0482"/>
    <w:rsid w:val="00FA0BD0"/>
    <w:rsid w:val="00FA0F3E"/>
    <w:rsid w:val="00FA1550"/>
    <w:rsid w:val="00FA2167"/>
    <w:rsid w:val="00FA42A7"/>
    <w:rsid w:val="00FA53B6"/>
    <w:rsid w:val="00FA5F10"/>
    <w:rsid w:val="00FA6A58"/>
    <w:rsid w:val="00FA6D6F"/>
    <w:rsid w:val="00FA7627"/>
    <w:rsid w:val="00FB0E8D"/>
    <w:rsid w:val="00FB16D1"/>
    <w:rsid w:val="00FB1E6C"/>
    <w:rsid w:val="00FB26EE"/>
    <w:rsid w:val="00FB35BA"/>
    <w:rsid w:val="00FB53F4"/>
    <w:rsid w:val="00FB7D20"/>
    <w:rsid w:val="00FC1710"/>
    <w:rsid w:val="00FC2C8A"/>
    <w:rsid w:val="00FC2F6A"/>
    <w:rsid w:val="00FC3C61"/>
    <w:rsid w:val="00FC507B"/>
    <w:rsid w:val="00FC59F5"/>
    <w:rsid w:val="00FC5E90"/>
    <w:rsid w:val="00FC6EEF"/>
    <w:rsid w:val="00FC6FF1"/>
    <w:rsid w:val="00FC7A38"/>
    <w:rsid w:val="00FD0391"/>
    <w:rsid w:val="00FD1988"/>
    <w:rsid w:val="00FD1B62"/>
    <w:rsid w:val="00FD220C"/>
    <w:rsid w:val="00FD3363"/>
    <w:rsid w:val="00FD59BC"/>
    <w:rsid w:val="00FD5BA7"/>
    <w:rsid w:val="00FD6E2A"/>
    <w:rsid w:val="00FE0432"/>
    <w:rsid w:val="00FE0D97"/>
    <w:rsid w:val="00FE198C"/>
    <w:rsid w:val="00FE1E02"/>
    <w:rsid w:val="00FE4C8D"/>
    <w:rsid w:val="00FE5E82"/>
    <w:rsid w:val="00FE6D95"/>
    <w:rsid w:val="00FE766E"/>
    <w:rsid w:val="00FE76CA"/>
    <w:rsid w:val="00FE7B17"/>
    <w:rsid w:val="00FF0C6A"/>
    <w:rsid w:val="00FF1D04"/>
    <w:rsid w:val="00FF307A"/>
    <w:rsid w:val="00FF33EE"/>
    <w:rsid w:val="00FF34A3"/>
    <w:rsid w:val="00FF37F8"/>
    <w:rsid w:val="00FF39C1"/>
    <w:rsid w:val="00FF40DF"/>
    <w:rsid w:val="00FF4158"/>
    <w:rsid w:val="00FF5036"/>
    <w:rsid w:val="00FF6478"/>
    <w:rsid w:val="00FF6CB8"/>
    <w:rsid w:val="00FF6D6D"/>
    <w:rsid w:val="00FF7A98"/>
  </w:rsids>
  <m:mathPr>
    <m:mathFont m:val="Cambria Math"/>
    <m:brkBin m:val="before"/>
    <m:brkBinSub m:val="--"/>
    <m:smallFrac m:val="0"/>
    <m:dispDef m:val="0"/>
    <m:lMargin m:val="0"/>
    <m:rMargin m:val="0"/>
    <m:defJc m:val="centerGroup"/>
    <m:wrapRight/>
    <m:intLim m:val="subSup"/>
    <m:naryLim m:val="subSup"/>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6567" strokecolor="#4a7ebb">
      <v:stroke color="#4a7ebb" weight="3.5pt"/>
      <v:shadow on="t" opacity="22938f" offset="0"/>
      <v:textbox inset=",7.2pt,,7.2pt"/>
      <o:colormenu v:ext="edit" fillcolor="none"/>
    </o:shapedefaults>
    <o:shapelayout v:ext="edit">
      <o:idmap v:ext="edit" data="1,3,4,5,6"/>
      <o:rules v:ext="edit">
        <o:r id="V:Rule22" type="connector" idref="#AutoShape 5611"/>
        <o:r id="V:Rule23" type="connector" idref="#AutoShape 5611"/>
        <o:r id="V:Rule45" type="connector" idref="#AutoShape 5713"/>
        <o:r id="V:Rule46" type="connector" idref="#AutoShape 5713"/>
        <o:r id="V:Rule82" type="connector" idref="#AutoShape 5611"/>
        <o:r id="V:Rule83" type="connector" idref="#AutoShape 5611"/>
        <o:r id="V:Rule165" type="connector" idref="#AutoShape 11158"/>
        <o:r id="V:Rule166" type="connector" idref="#AutoShape 11158"/>
        <o:r id="V:Rule247" type="connector" idref="#AutoShape 14152"/>
        <o:r id="V:Rule329" type="connector" idref="#AutoShape 14224"/>
        <o:r id="V:Rule411" type="connector" idref="#AutoShape 14169"/>
        <o:r id="V:Rule491" type="connector" idref="#AutoShape 14250"/>
        <o:r id="V:Rule832" type="connector" idref="#AutoShape 10444"/>
        <o:r id="V:Rule866" type="connector" idref="#AutoShape 3810"/>
        <o:r id="V:Rule867" type="connector" idref="#AutoShape 3811"/>
        <o:r id="V:Rule909" type="connector" idref="#AutoShape 3818"/>
        <o:r id="V:Rule910" type="connector" idref="#AutoShape 3819"/>
        <o:r id="V:Rule911" type="connector" idref="#AutoShape 9124"/>
        <o:r id="V:Rule1020" type="connector" idref="#AutoShape 3848"/>
        <o:r id="V:Rule1021" type="connector" idref="#AutoShape 3849"/>
        <o:r id="V:Rule1480" type="connector" idref="#AutoShape 14305"/>
        <o:r id="V:Rule1481" type="connector" idref="#AutoShape 14305"/>
        <o:r id="V:Rule1482" type="connector" idref="#AutoShape 14305"/>
        <o:r id="V:Rule1551" type="connector" idref="#AutoShape 14359"/>
        <o:r id="V:Rule1552" type="connector" idref="#AutoShape 14359"/>
        <o:r id="V:Rule1553" type="connector" idref="#AutoShape 14359"/>
        <o:r id="V:Rule1608" type="connector" idref="#AutoShape 13406"/>
        <o:r id="V:Rule1646" type="connector" idref="#AutoShape 14382"/>
        <o:r id="V:Rule1657" type="connector" idref="#AutoShape 14382"/>
        <o:r id="V:Rule1658" type="connector" idref="#AutoShape 14382"/>
        <o:r id="V:Rule1807" type="connector" idref="#AutoShape 6822"/>
        <o:r id="V:Rule1813" type="connector" idref="#AutoShape 6810"/>
        <o:r id="V:Rule1817" type="connector" idref="#AutoShape 11917"/>
        <o:r id="V:Rule1820" type="connector" idref="#AutoShape 6785"/>
        <o:r id="V:Rule1821" type="connector" idref="#AutoShape 6785"/>
        <o:r id="V:Rule1822" type="connector" idref="#AutoShape 6822"/>
        <o:r id="V:Rule1823" type="connector" idref="#AutoShape 11938"/>
        <o:r id="V:Rule1845" type="connector" idref="#AutoShape 6769"/>
        <o:r id="V:Rule1846" type="connector" idref="#AutoShape 6770"/>
        <o:r id="V:Rule1849" type="connector" idref="#AutoShape 4723"/>
        <o:r id="V:Rule1850" type="connector" idref="#AutoShape 4723"/>
        <o:r id="V:Rule1851" type="connector" idref="#AutoShape 6769"/>
        <o:r id="V:Rule1854" type="connector" idref="#AutoShape 13332"/>
        <o:r id="V:Rule1855" type="connector" idref="#AutoShape 14114"/>
        <o:r id="V:Rule1856" type="connector" idref="#AutoShape 3334"/>
        <o:r id="V:Rule1857" type="connector" idref="#AutoShape 6804"/>
        <o:r id="V:Rule1858" type="connector" idref="#AutoShape 6230"/>
        <o:r id="V:Rule1859" type="connector" idref="#AutoShape 11121"/>
        <o:r id="V:Rule1860" type="connector" idref="#AutoShape 14254"/>
        <o:r id="V:Rule1861" type="connector" idref="#AutoShape 13883"/>
        <o:r id="V:Rule1862" type="connector" idref="#AutoShape 3344"/>
        <o:r id="V:Rule1863" type="connector" idref="#AutoShape 4209"/>
        <o:r id="V:Rule1864" type="connector" idref="#AutoShape 5145"/>
        <o:r id="V:Rule1865" type="connector" idref="#AutoShape 12936"/>
        <o:r id="V:Rule1866" type="connector" idref="#AutoShape 11419"/>
        <o:r id="V:Rule1867" type="connector" idref="#AutoShape 10111"/>
        <o:r id="V:Rule1868" type="connector" idref="#AutoShape 2683"/>
        <o:r id="V:Rule1869" type="connector" idref="#AutoShape 2702"/>
        <o:r id="V:Rule1870" type="connector" idref="#AutoShape 10922"/>
        <o:r id="V:Rule1871" type="connector" idref="#AutoShape 9582"/>
        <o:r id="V:Rule1872" type="connector" idref="#AutoShape 4244"/>
        <o:r id="V:Rule1873" type="connector" idref="#AutoShape 13170"/>
        <o:r id="V:Rule1874" type="connector" idref="#AutoShape 6633"/>
        <o:r id="V:Rule1875" type="connector" idref="#AutoShape 13151"/>
        <o:r id="V:Rule1876" type="connector" idref="#AutoShape 5070"/>
        <o:r id="V:Rule1877" type="connector" idref="#AutoShape 12310"/>
        <o:r id="V:Rule1878" type="connector" idref="#AutoShape 6214"/>
        <o:r id="V:Rule1879" type="connector" idref="#AutoShape 3205"/>
        <o:r id="V:Rule1880" type="connector" idref="#AutoShape 13333"/>
        <o:r id="V:Rule1881" type="connector" idref="#AutoShape 4911"/>
        <o:r id="V:Rule1882" type="connector" idref="#AutoShape 9022"/>
        <o:r id="V:Rule1883" type="connector" idref="#AutoShape 4891"/>
        <o:r id="V:Rule1884" type="connector" idref="#AutoShape 14407"/>
        <o:r id="V:Rule1885" type="connector" idref="#AutoShape 11354"/>
        <o:r id="V:Rule1886" type="connector" idref="#AutoShape 11937"/>
        <o:r id="V:Rule1887" type="connector" idref="#AutoShape 10798"/>
        <o:r id="V:Rule1888" type="connector" idref="#AutoShape 13133"/>
        <o:r id="V:Rule1889" type="connector" idref="#AutoShape 5754"/>
        <o:r id="V:Rule1891" type="connector" idref="#AutoShape 13144"/>
        <o:r id="V:Rule1892" type="connector" idref="#AutoShape 3341"/>
        <o:r id="V:Rule1893" type="connector" idref="#AutoShape 5769"/>
        <o:r id="V:Rule1894" type="connector" idref="#AutoShape 2719"/>
        <o:r id="V:Rule1895" type="connector" idref="#AutoShape 3351"/>
        <o:r id="V:Rule1896" type="connector" idref="#AutoShape 9570"/>
        <o:r id="V:Rule1897" type="connector" idref="#AutoShape 11180"/>
        <o:r id="V:Rule1898" type="connector" idref="#AutoShape 10620"/>
        <o:r id="V:Rule1899" type="connector" idref="#AutoShape 13703"/>
        <o:r id="V:Rule1900" type="connector" idref="#AutoShape 10745"/>
        <o:r id="V:Rule1901" type="connector" idref="#AutoShape 13046"/>
        <o:r id="V:Rule1902" type="connector" idref="#AutoShape 10061"/>
        <o:r id="V:Rule1903" type="connector" idref="#AutoShape 6653"/>
        <o:r id="V:Rule1904" type="connector" idref="#AutoShape 10589"/>
        <o:r id="V:Rule1905" type="connector" idref="#AutoShape 14365"/>
        <o:r id="V:Rule1906" type="connector" idref="#AutoShape 10579"/>
        <o:r id="V:Rule1907" type="connector" idref="#AutoShape 10614"/>
        <o:r id="V:Rule1908" type="connector" idref="#AutoShape 10445"/>
        <o:r id="V:Rule1909" type="connector" idref="#AutoShape 14219"/>
        <o:r id="V:Rule1910" type="connector" idref="#AutoShape 6066"/>
        <o:r id="V:Rule1912" type="connector" idref="#AutoShape 10717"/>
        <o:r id="V:Rule1913" type="connector" idref="#AutoShape 3935"/>
        <o:r id="V:Rule1914" type="connector" idref="#AutoShape 6628"/>
        <o:r id="V:Rule1915" type="connector" idref="#AutoShape 11775"/>
        <o:r id="V:Rule1916" type="connector" idref="#AutoShape 11919"/>
        <o:r id="V:Rule1917" type="connector" idref="#AutoShape 13104"/>
        <o:r id="V:Rule1918" type="connector" idref="#AutoShape 12192"/>
        <o:r id="V:Rule1919" type="connector" idref="#AutoShape 10258"/>
        <o:r id="V:Rule1920" type="connector" idref="#AutoShape 3886"/>
        <o:r id="V:Rule1921" type="connector" idref="#AutoShape 12994"/>
        <o:r id="V:Rule1922" type="connector" idref="#AutoShape 12056"/>
        <o:r id="V:Rule1923" type="connector" idref="#AutoShape 3821"/>
        <o:r id="V:Rule1924" type="connector" idref="#AutoShape 10654"/>
        <o:r id="V:Rule1925" type="connector" idref="#AutoShape 13291"/>
        <o:r id="V:Rule1926" type="connector" idref="#AutoShape 13859"/>
        <o:r id="V:Rule1927" type="connector" idref="#AutoShape 14417"/>
        <o:r id="V:Rule1928" type="connector" idref="#AutoShape 10605"/>
        <o:r id="V:Rule1929" type="connector" idref="#AutoShape 10723"/>
        <o:r id="V:Rule1930" type="connector" idref="#AutoShape 14309"/>
        <o:r id="V:Rule1932" type="connector" idref="#AutoShape 5732"/>
        <o:r id="V:Rule1933" type="connector" idref="#AutoShape 13707"/>
        <o:r id="V:Rule1934" type="connector" idref="#AutoShape 14181"/>
        <o:r id="V:Rule1935" type="connector" idref="#AutoShape 10057"/>
        <o:r id="V:Rule1936" type="connector" idref="#AutoShape 12146"/>
        <o:r id="V:Rule1938" type="connector" idref="#AutoShape 11311"/>
        <o:r id="V:Rule1939" type="connector" idref="#AutoShape 3835"/>
        <o:r id="V:Rule1940" type="connector" idref="#AutoShape 13565"/>
        <o:r id="V:Rule1941" type="connector" idref="#AutoShape 6632"/>
        <o:r id="V:Rule1942" type="connector" idref="#AutoShape 3324"/>
        <o:r id="V:Rule1943" type="connector" idref="#AutoShape 4730"/>
        <o:r id="V:Rule1944" type="connector" idref="#AutoShape 7076"/>
        <o:r id="V:Rule1945" type="connector" idref="#AutoShape 6260"/>
        <o:r id="V:Rule1947" type="connector" idref="#AutoShape 3208"/>
        <o:r id="V:Rule1948" type="connector" idref="#AutoShape 12002"/>
        <o:r id="V:Rule1949" type="connector" idref="#AutoShape 12437"/>
        <o:r id="V:Rule1950" type="connector" idref="#AutoShape 13013"/>
        <o:r id="V:Rule1951" type="connector" idref="#AutoShape 12353"/>
        <o:r id="V:Rule1952" type="connector" idref="#AutoShape 12032"/>
        <o:r id="V:Rule1953" type="connector" idref="#AutoShape 13547"/>
        <o:r id="V:Rule1954" type="connector" idref="#AutoShape 13614"/>
        <o:r id="V:Rule1955" type="connector" idref="#AutoShape 7094"/>
        <o:r id="V:Rule1957" type="connector" idref="#AutoShape 3213"/>
        <o:r id="V:Rule1958" type="connector" idref="#AutoShape 3335"/>
        <o:r id="V:Rule1959" type="connector" idref="#AutoShape 12148"/>
        <o:r id="V:Rule1961" type="connector" idref="#AutoShape 8764"/>
        <o:r id="V:Rule1962" type="connector" idref="#AutoShape 8897"/>
        <o:r id="V:Rule1963" type="connector" idref="#AutoShape 11289"/>
        <o:r id="V:Rule1964" type="connector" idref="#AutoShape 2691"/>
        <o:r id="V:Rule1965" type="connector" idref="#AutoShape 13612"/>
        <o:r id="V:Rule1966" type="connector" idref="#AutoShape 12043"/>
        <o:r id="V:Rule1967" type="connector" idref="#AutoShape 7091"/>
        <o:r id="V:Rule1968" type="connector" idref="#AutoShape 10644"/>
        <o:r id="V:Rule1969" type="connector" idref="#AutoShape 12390"/>
        <o:r id="V:Rule1970" type="connector" idref="#AutoShape 9587"/>
        <o:r id="V:Rule1971" type="connector" idref="#AutoShape 13623"/>
        <o:r id="V:Rule1972" type="connector" idref="#AutoShape 4396"/>
        <o:r id="V:Rule1973" type="connector" idref="#AutoShape 3840"/>
        <o:r id="V:Rule1974" type="connector" idref="#AutoShape 13605"/>
        <o:r id="V:Rule1975" type="connector" idref="#AutoShape 3258"/>
        <o:r id="V:Rule1976" type="connector" idref="#AutoShape 14173"/>
        <o:r id="V:Rule1977" type="connector" idref="#AutoShape 10498"/>
        <o:r id="V:Rule1978" type="connector" idref="#AutoShape 11358"/>
        <o:r id="V:Rule1979" type="connector" idref="#AutoShape 11838"/>
        <o:r id="V:Rule1980" type="connector" idref="#AutoShape 13328"/>
        <o:r id="V:Rule1981" type="connector" idref="#AutoShape 4901"/>
        <o:r id="V:Rule1982" type="connector" idref="#AutoShape 10643"/>
        <o:r id="V:Rule1983" type="connector" idref="#AutoShape 10492"/>
        <o:r id="V:Rule1984" type="connector" idref="#AutoShape 11102"/>
        <o:r id="V:Rule1985" type="connector" idref="#AutoShape 7067"/>
        <o:r id="V:Rule1986" type="connector" idref="#AutoShape 12094"/>
        <o:r id="V:Rule1987" type="connector" idref="#AutoShape 10501"/>
        <o:r id="V:Rule1988" type="connector" idref="#AutoShape 11818"/>
        <o:r id="V:Rule1989" type="connector" idref="#AutoShape 9718"/>
        <o:r id="V:Rule1990" type="connector" idref="#AutoShape 13835"/>
        <o:r id="V:Rule1992" type="connector" idref="#AutoShape 12193"/>
        <o:r id="V:Rule1993" type="connector" idref="#AutoShape 6793"/>
        <o:r id="V:Rule1994" type="connector" idref="#AutoShape 13147"/>
        <o:r id="V:Rule1995" type="connector" idref="#AutoShape 13607"/>
        <o:r id="V:Rule1996" type="connector" idref="#AutoShape 12311"/>
        <o:r id="V:Rule1997" type="connector" idref="#AutoShape 13984"/>
        <o:r id="V:Rule1998" type="connector" idref="#AutoShape 10083"/>
        <o:r id="V:Rule1999" type="connector" idref="#AutoShape 6235"/>
        <o:r id="V:Rule2000" type="connector" idref="#AutoShape 11922"/>
        <o:r id="V:Rule2001" type="connector" idref="#AutoShape 14093"/>
        <o:r id="V:Rule2002" type="connector" idref="#AutoShape 10535"/>
        <o:r id="V:Rule2003" type="connector" idref="#AutoShape 9670"/>
        <o:r id="V:Rule2004" type="connector" idref="#AutoShape 10804"/>
        <o:r id="V:Rule2005" type="connector" idref="#AutoShape 12954"/>
        <o:r id="V:Rule2006" type="connector" idref="#AutoShape 11785"/>
        <o:r id="V:Rule2007" type="connector" idref="#AutoShape 12387"/>
        <o:r id="V:Rule2008" type="connector" idref="#AutoShape 12928"/>
        <o:r id="V:Rule2009" type="connector" idref="#AutoShape 5682"/>
        <o:r id="V:Rule2010" type="connector" idref="#AutoShape 10434"/>
        <o:r id="V:Rule2011" type="connector" idref="#AutoShape 13531"/>
        <o:r id="V:Rule2012" type="connector" idref="#AutoShape 13536"/>
        <o:r id="V:Rule2013" type="connector" idref="#AutoShape 13672"/>
        <o:r id="V:Rule2014" type="connector" idref="#AutoShape 3860"/>
        <o:r id="V:Rule2016" type="connector" idref="#AutoShape 10058"/>
        <o:r id="V:Rule2017" type="connector" idref="#AutoShape 13403"/>
        <o:r id="V:Rule2018" type="connector" idref="#AutoShape 13369"/>
        <o:r id="V:Rule2019" type="connector" idref="#AutoShape 10300"/>
        <o:r id="V:Rule2020" type="connector" idref="#AutoShape 12339"/>
        <o:r id="V:Rule2021" type="connector" idref="#AutoShape 5642"/>
        <o:r id="V:Rule2022" type="connector" idref="#AutoShape 13519"/>
        <o:r id="V:Rule2023" type="connector" idref="#AutoShape 13024"/>
        <o:r id="V:Rule2024" type="connector" idref="#AutoShape 7065"/>
        <o:r id="V:Rule2025" type="connector" idref="#AutoShape 13292"/>
        <o:r id="V:Rule2026" type="connector" idref="#AutoShape 6585"/>
        <o:r id="V:Rule2027" type="connector" idref="#AutoShape 12225"/>
        <o:r id="V:Rule2028" type="connector" idref="#AutoShape 5134"/>
        <o:r id="V:Rule2029" type="connector" idref="#AutoShape 13177"/>
        <o:r id="V:Rule2030" type="connector" idref="#AutoShape 6092"/>
        <o:r id="V:Rule2031" type="connector" idref="#AutoShape 11283"/>
        <o:r id="V:Rule2032" type="connector" idref="#AutoShape 14301"/>
        <o:r id="V:Rule2033" type="connector" idref="#AutoShape 6577"/>
        <o:r id="V:Rule2034" type="connector" idref="#AutoShape 13524"/>
        <o:r id="V:Rule2035" type="connector" idref="#AutoShape 4734"/>
        <o:r id="V:Rule2036" type="connector" idref="#AutoShape 3191"/>
        <o:r id="V:Rule2037" type="connector" idref="#AutoShape 9338"/>
        <o:r id="V:Rule2038" type="connector" idref="#AutoShape 3804"/>
        <o:r id="V:Rule2039" type="connector" idref="#AutoShape 11931"/>
        <o:r id="V:Rule2040" type="connector" idref="#AutoShape 6080"/>
        <o:r id="V:Rule2041" type="connector" idref="#AutoShape 13894"/>
        <o:r id="V:Rule2043" type="connector" idref="#AutoShape 10849"/>
        <o:r id="V:Rule2044" type="connector" idref="#AutoShape 10427"/>
        <o:r id="V:Rule2045" type="connector" idref="#AutoShape 9374"/>
        <o:r id="V:Rule2046" type="connector" idref="#AutoShape 9339"/>
        <o:r id="V:Rule2047" type="connector" idref="#AutoShape 12469"/>
        <o:r id="V:Rule2048" type="connector" idref="#AutoShape 10500"/>
        <o:r id="V:Rule2049" type="connector" idref="#AutoShape 12157"/>
        <o:r id="V:Rule2050" type="connector" idref="#AutoShape 13479"/>
        <o:r id="V:Rule2052" type="connector" idref="#AutoShape 3323"/>
        <o:r id="V:Rule2053" type="connector" idref="#AutoShape 13140"/>
        <o:r id="V:Rule2054" type="connector" idref="#AutoShape 10799"/>
        <o:r id="V:Rule2055" type="connector" idref="#AutoShape 11023"/>
        <o:r id="V:Rule2056" type="connector" idref="#AutoShape 9302"/>
        <o:r id="V:Rule2057" type="connector" idref="#AutoShape 13026"/>
        <o:r id="V:Rule2058" type="connector" idref="#AutoShape 4930"/>
        <o:r id="V:Rule2059" type="connector" idref="#AutoShape 13828"/>
        <o:r id="V:Rule2060" type="connector" idref="#AutoShape 14257"/>
        <o:r id="V:Rule2061" type="connector" idref="#AutoShape 10937"/>
        <o:r id="V:Rule2062" type="connector" idref="#AutoShape 12413"/>
        <o:r id="V:Rule2063" type="connector" idref="#AutoShape 9585"/>
        <o:r id="V:Rule2064" type="connector" idref="#AutoShape 9412"/>
        <o:r id="V:Rule2065" type="connector" idref="#AutoShape 3207"/>
        <o:r id="V:Rule2067" type="connector" idref="#AutoShape 13359"/>
        <o:r id="V:Rule2068" type="connector" idref="#AutoShape 11405"/>
        <o:r id="V:Rule2069" type="connector" idref="#AutoShape 12300"/>
        <o:r id="V:Rule2070" type="connector" idref="#AutoShape 11860"/>
        <o:r id="V:Rule2071" type="connector" idref="#AutoShape 11359"/>
        <o:r id="V:Rule2072" type="connector" idref="#AutoShape 12129"/>
        <o:r id="V:Rule2073" type="connector" idref="#AutoShape 12477"/>
        <o:r id="V:Rule2074" type="connector" idref="#AutoShape 11221"/>
        <o:r id="V:Rule2075" type="connector" idref="#AutoShape 12049"/>
        <o:r id="V:Rule2076" type="connector" idref="#AutoShape 12174"/>
        <o:r id="V:Rule2077" type="connector" idref="#AutoShape 13154"/>
        <o:r id="V:Rule2078" type="connector" idref="#AutoShape 5710"/>
        <o:r id="V:Rule2079" type="connector" idref="#AutoShape 13687"/>
        <o:r id="V:Rule2080" type="connector" idref="#AutoShape 4735"/>
        <o:r id="V:Rule2081" type="connector" idref="#AutoShape 6563"/>
        <o:r id="V:Rule2082" type="connector" idref="#AutoShape 10441"/>
        <o:r id="V:Rule2083" type="connector" idref="#AutoShape 6622"/>
        <o:r id="V:Rule2084" type="connector" idref="#AutoShape 8746"/>
        <o:r id="V:Rule2085" type="connector" idref="#AutoShape 14300"/>
        <o:r id="V:Rule2086" type="connector" idref="#AutoShape 11927"/>
        <o:r id="V:Rule2087" type="connector" idref="#AutoShape 11420"/>
        <o:r id="V:Rule2088" type="connector" idref="#AutoShape 11411"/>
        <o:r id="V:Rule2089" type="connector" idref="#AutoShape 12466"/>
        <o:r id="V:Rule2090" type="connector" idref="#AutoShape 13537"/>
        <o:r id="V:Rule2091" type="connector" idref="#AutoShape 12992"/>
        <o:r id="V:Rule2093" type="connector" idref="#AutoShape 13278"/>
        <o:r id="V:Rule2094" type="connector" idref="#AutoShape 10053"/>
        <o:r id="V:Rule2095" type="connector" idref="#AutoShape 6203"/>
        <o:r id="V:Rule2096" type="connector" idref="#AutoShape 3354"/>
        <o:r id="V:Rule2098" type="connector" idref="#AutoShape 4918"/>
        <o:r id="V:Rule2099" type="connector" idref="#AutoShape 13355"/>
        <o:r id="V:Rule2100" type="connector" idref="#AutoShape 9707"/>
        <o:r id="V:Rule2101" type="connector" idref="#AutoShape 14293"/>
        <o:r id="V:Rule2102" type="connector" idref="#AutoShape 13358"/>
        <o:r id="V:Rule2103" type="connector" idref="#AutoShape 6295"/>
        <o:r id="V:Rule2104" type="connector" idref="#AutoShape 6078"/>
        <o:r id="V:Rule2106" type="connector" idref="#AutoShape 4940"/>
        <o:r id="V:Rule2107" type="connector" idref="#AutoShape 11945"/>
        <o:r id="V:Rule2108" type="connector" idref="#AutoShape 6663"/>
        <o:r id="V:Rule2109" type="connector" idref="#AutoShape 11847"/>
        <o:r id="V:Rule2110" type="connector" idref="#AutoShape 11976"/>
        <o:r id="V:Rule2111" type="connector" idref="#AutoShape 11126"/>
        <o:r id="V:Rule2112" type="connector" idref="#AutoShape 13909"/>
        <o:r id="V:Rule2113" type="connector" idref="#AutoShape 14047"/>
        <o:r id="V:Rule2114" type="connector" idref="#AutoShape 12126"/>
        <o:r id="V:Rule2115" type="connector" idref="#AutoShape 6244"/>
        <o:r id="V:Rule2116" type="connector" idref="#AutoShape 13099"/>
        <o:r id="V:Rule2117" type="connector" idref="#AutoShape 12183"/>
        <o:r id="V:Rule2118" type="connector" idref="#AutoShape 13283"/>
        <o:r id="V:Rule2119" type="connector" idref="#AutoShape 5094"/>
        <o:r id="V:Rule2120" type="connector" idref="#AutoShape 10916"/>
        <o:r id="V:Rule2121" type="connector" idref="#AutoShape 11131"/>
        <o:r id="V:Rule2122" type="connector" idref="#AutoShape 11099"/>
        <o:r id="V:Rule2123" type="connector" idref="#AutoShape 6775"/>
        <o:r id="V:Rule2124" type="connector" idref="#AutoShape 5105"/>
        <o:r id="V:Rule2125" type="connector" idref="#AutoShape 7077"/>
        <o:r id="V:Rule2126" type="connector" idref="#AutoShape 2510"/>
        <o:r id="V:Rule2127" type="connector" idref="#AutoShape 11400"/>
        <o:r id="V:Rule2128" type="connector" idref="#AutoShape 13898"/>
        <o:r id="V:Rule2129" type="connector" idref="#AutoShape 12239"/>
        <o:r id="V:Rule2130" type="connector" idref="#AutoShape 5639"/>
        <o:r id="V:Rule2131" type="connector" idref="#AutoShape 10409"/>
        <o:r id="V:Rule2132" type="connector" idref="#AutoShape 4794"/>
        <o:r id="V:Rule2133" type="connector" idref="#AutoShape 12035"/>
        <o:r id="V:Rule2134" type="connector" idref="#AutoShape 3260"/>
        <o:r id="V:Rule2135" type="connector" idref="#AutoShape 14432"/>
        <o:r id="V:Rule2136" type="connector" idref="#AutoShape 4991"/>
        <o:r id="V:Rule2137" type="connector" idref="#AutoShape 3934"/>
        <o:r id="V:Rule2138" type="connector" idref="#AutoShape 11139"/>
        <o:r id="V:Rule2139" type="connector" idref="#AutoShape 5107"/>
        <o:r id="V:Rule2140" type="connector" idref="#AutoShape 14150"/>
        <o:r id="V:Rule2141" type="connector" idref="#AutoShape 13145"/>
        <o:r id="V:Rule2142" type="connector" idref="#AutoShape 12494"/>
        <o:r id="V:Rule2143" type="connector" idref="#AutoShape 14227"/>
        <o:r id="V:Rule2144" type="connector" idref="#AutoShape 14068"/>
        <o:r id="V:Rule2145" type="connector" idref="#AutoShape 13075"/>
        <o:r id="V:Rule2146" type="connector" idref="#AutoShape 13719"/>
        <o:r id="V:Rule2147" type="connector" idref="#AutoShape 11777"/>
        <o:r id="V:Rule2148" type="connector" idref="#AutoShape 12063"/>
        <o:r id="V:Rule2149" type="connector" idref="#AutoShape 13862"/>
        <o:r id="V:Rule2150" type="connector" idref="#AutoShape 2681"/>
        <o:r id="V:Rule2151" type="connector" idref="#AutoShape 11808"/>
        <o:r id="V:Rule2152" type="connector" idref="#AutoShape 7092"/>
        <o:r id="V:Rule2153" type="connector" idref="#AutoShape 12483"/>
        <o:r id="V:Rule2154" type="connector" idref="#AutoShape 13867"/>
        <o:r id="V:Rule2155" type="connector" idref="#AutoShape 3264"/>
        <o:r id="V:Rule2156" type="connector" idref="#AutoShape 10540"/>
        <o:r id="V:Rule2157" type="connector" idref="#AutoShape 12136"/>
        <o:r id="V:Rule2158" type="connector" idref="#AutoShape 2728"/>
        <o:r id="V:Rule2159" type="connector" idref="#AutoShape 11944"/>
        <o:r id="V:Rule2160" type="connector" idref="#AutoShape 3273"/>
        <o:r id="V:Rule2161" type="connector" idref="#AutoShape 10741"/>
        <o:r id="V:Rule2162" type="connector" idref="#AutoShape 11028"/>
        <o:r id="V:Rule2163" type="connector" idref="#AutoShape 10405"/>
        <o:r id="V:Rule2164" type="connector" idref="#AutoShape 10491"/>
        <o:r id="V:Rule2165" type="connector" idref="#AutoShape 14383"/>
        <o:r id="V:Rule2166" type="connector" idref="#AutoShape 4721"/>
        <o:r id="V:Rule2167" type="connector" idref="#AutoShape 6234"/>
        <o:r id="V:Rule2168" type="connector" idref="#AutoShape 4914"/>
        <o:r id="V:Rule2169" type="connector" idref="#AutoShape 13833"/>
        <o:r id="V:Rule2170" type="connector" idref="#AutoShape 13716"/>
        <o:r id="V:Rule2173" type="connector" idref="#AutoShape 11222"/>
        <o:r id="V:Rule2174" type="connector" idref="#AutoShape 13595"/>
        <o:r id="V:Rule2175" type="connector" idref="#AutoShape 13858"/>
        <o:r id="V:Rule2176" type="connector" idref="#AutoShape 14144"/>
        <o:r id="V:Rule2177" type="connector" idref="#AutoShape 12232"/>
        <o:r id="V:Rule2178" type="connector" idref="#AutoShape 3803"/>
        <o:r id="V:Rule2179" type="connector" idref="#AutoShape 11298"/>
        <o:r id="V:Rule2180" type="connector" idref="#AutoShape 10404"/>
        <o:r id="V:Rule2181" type="connector" idref="#AutoShape 12338"/>
        <o:r id="V:Rule2182" type="connector" idref="#AutoShape 9994"/>
        <o:r id="V:Rule2183" type="connector" idref="#AutoShape 13290"/>
        <o:r id="V:Rule2184" type="connector" idref="#AutoShape 3229"/>
        <o:r id="V:Rule2185" type="connector" idref="#AutoShape 9919"/>
        <o:r id="V:Rule2186" type="connector" idref="#AutoShape 10943"/>
        <o:r id="V:Rule2187" type="connector" idref="#AutoShape 12109"/>
        <o:r id="V:Rule2188" type="connector" idref="#AutoShape 4203"/>
        <o:r id="V:Rule2189" type="connector" idref="#AutoShape 6796"/>
        <o:r id="V:Rule2190" type="connector" idref="#AutoShape 5684"/>
        <o:r id="V:Rule2191" type="connector" idref="#AutoShape 14133"/>
        <o:r id="V:Rule2192" type="connector" idref="#AutoShape 10930"/>
        <o:r id="V:Rule2193" type="connector" idref="#AutoShape 13840"/>
        <o:r id="V:Rule2194" type="connector" idref="#AutoShape 3788"/>
        <o:r id="V:Rule2195" type="connector" idref="#AutoShape 5063"/>
        <o:r id="V:Rule2196" type="connector" idref="#AutoShape 14217"/>
        <o:r id="V:Rule2197" type="connector" idref="#AutoShape 7066"/>
        <o:r id="V:Rule2198" type="connector" idref="#AutoShape 13871"/>
        <o:r id="V:Rule2199" type="connector" idref="#AutoShape 6111"/>
        <o:r id="V:Rule2200" type="connector" idref="#AutoShape 10493"/>
        <o:r id="V:Rule2201" type="connector" idref="#AutoShape 5649"/>
        <o:r id="V:Rule2202" type="connector" idref="#AutoShape 10081"/>
        <o:r id="V:Rule2203" type="connector" idref="#AutoShape 12142"/>
        <o:r id="V:Rule2204" type="connector" idref="#AutoShape 13989"/>
        <o:r id="V:Rule2205" type="connector" idref="#AutoShape 12220"/>
        <o:r id="V:Rule2206" type="connector" idref="#AutoShape 12436"/>
        <o:r id="V:Rule2207" type="connector" idref="#AutoShape 12894"/>
        <o:r id="V:Rule2208" type="connector" idref="#AutoShape 12306"/>
        <o:r id="V:Rule2209" type="connector" idref="#AutoShape 11149"/>
        <o:r id="V:Rule2210" type="connector" idref="#AutoShape 5254"/>
        <o:r id="V:Rule2211" type="connector" idref="#AutoShape 11936"/>
        <o:r id="V:Rule2212" type="connector" idref="#AutoShape 3859"/>
        <o:r id="V:Rule2213" type="connector" idref="#AutoShape 2725"/>
        <o:r id="V:Rule2214" type="connector" idref="#AutoShape 14010"/>
        <o:r id="V:Rule2215" type="connector" idref="#AutoShape 6662"/>
        <o:r id="V:Rule2216" type="connector" idref="#AutoShape 13956"/>
        <o:r id="V:Rule2217" type="connector" idref="#AutoShape 14426"/>
        <o:r id="V:Rule2218" type="connector" idref="#AutoShape 2733"/>
        <o:r id="V:Rule2219" type="connector" idref="#AutoShape 10593"/>
        <o:r id="V:Rule2220" type="connector" idref="#AutoShape 4356"/>
        <o:r id="V:Rule2221" type="connector" idref="#AutoShape 10912"/>
        <o:r id="V:Rule2222" type="connector" idref="#AutoShape 13895"/>
        <o:r id="V:Rule2223" type="connector" idref="#AutoShape 10866"/>
        <o:r id="V:Rule2224" type="connector" idref="#AutoShape 10902"/>
        <o:r id="V:Rule2225" type="connector" idref="#AutoShape 3313"/>
        <o:r id="V:Rule2226" type="connector" idref="#AutoShape 4780"/>
        <o:r id="V:Rule2227" type="connector" idref="#AutoShape 13342"/>
        <o:r id="V:Rule2228" type="connector" idref="#AutoShape 13831"/>
        <o:r id="V:Rule2229" type="connector" idref="#AutoShape 9910"/>
        <o:r id="V:Rule2230" type="connector" idref="#AutoShape 11186"/>
        <o:r id="V:Rule2231" type="connector" idref="#AutoShape 3923"/>
        <o:r id="V:Rule2232" type="connector" idref="#AutoShape 12058"/>
        <o:r id="V:Rule2233" type="connector" idref="#AutoShape 13428"/>
        <o:r id="V:Rule2234" type="connector" idref="#AutoShape 11852"/>
        <o:r id="V:Rule2235" type="connector" idref="#AutoShape 13905"/>
        <o:r id="V:Rule2236" type="connector" idref="#AutoShape 13160"/>
        <o:r id="V:Rule2237" type="connector" idref="#AutoShape 13942"/>
        <o:r id="V:Rule2239" type="connector" idref="#AutoShape 3893"/>
        <o:r id="V:Rule2240" type="connector" idref="#AutoShape 13632"/>
        <o:r id="V:Rule2241" type="connector" idref="#AutoShape 13974"/>
        <o:r id="V:Rule2242" type="connector" idref="#AutoShape 14091"/>
        <o:r id="V:Rule2243" type="connector" idref="#AutoShape 6795"/>
        <o:r id="V:Rule2244" type="connector" idref="#AutoShape 10069"/>
        <o:r id="V:Rule2245" type="connector" idref="#AutoShape 10443"/>
        <o:r id="V:Rule2246" type="connector" idref="#AutoShape 13034"/>
        <o:r id="V:Rule2247" type="connector" idref="#AutoShape 10679"/>
        <o:r id="V:Rule2248" type="connector" idref="#AutoShape 5069"/>
        <o:r id="V:Rule2249" type="connector" idref="#AutoShape 10413"/>
        <o:r id="V:Rule2250" type="connector" idref="#AutoShape 13119"/>
        <o:r id="V:Rule2251" type="connector" idref="#AutoShape 10565"/>
        <o:r id="V:Rule2252" type="connector" idref="#AutoShape 5229"/>
        <o:r id="V:Rule2253" type="connector" idref="#AutoShape 14397"/>
        <o:r id="V:Rule2254" type="connector" idref="#AutoShape 13830"/>
        <o:r id="V:Rule2255" type="connector" idref="#AutoShape 3874"/>
        <o:r id="V:Rule2256" type="connector" idref="#AutoShape 5065"/>
        <o:r id="V:Rule2257" type="connector" idref="#AutoShape 13191"/>
        <o:r id="V:Rule2258" type="connector" idref="#AutoShape 12065"/>
        <o:r id="V:Rule2260" type="connector" idref="#AutoShape 6311"/>
        <o:r id="V:Rule2261" type="connector" idref="#AutoShape 3347"/>
        <o:r id="V:Rule2262" type="connector" idref="#AutoShape 13125"/>
        <o:r id="V:Rule2263" type="connector" idref="#AutoShape 13093"/>
        <o:r id="V:Rule2264" type="connector" idref="#AutoShape 9335"/>
        <o:r id="V:Rule2265" type="connector" idref="#AutoShape 9675"/>
        <o:r id="V:Rule2266" type="connector" idref="#AutoShape 5672"/>
        <o:r id="V:Rule2267" type="connector" idref="#AutoShape 12296"/>
        <o:r id="V:Rule2268" type="connector" idref="#AutoShape 10988"/>
        <o:r id="V:Rule2269" type="connector" idref="#AutoShape 13517"/>
        <o:r id="V:Rule2270" type="connector" idref="#AutoShape 9351"/>
        <o:r id="V:Rule2271" type="connector" idref="#AutoShape 13163"/>
        <o:r id="V:Rule2272" type="connector" idref="#AutoShape 13906"/>
        <o:r id="V:Rule2273" type="connector" idref="#AutoShape 12920"/>
        <o:r id="V:Rule2274" type="connector" idref="#AutoShape 11168"/>
        <o:r id="V:Rule2275" type="connector" idref="#AutoShape 14339"/>
        <o:r id="V:Rule2277" type="connector" idref="#AutoShape 13841"/>
        <o:r id="V:Rule2278" type="connector" idref="#AutoShape 14097"/>
        <o:r id="V:Rule2279" type="connector" idref="#AutoShape 4392"/>
        <o:r id="V:Rule2280" type="connector" idref="#AutoShape 10295"/>
        <o:r id="V:Rule2281" type="connector" idref="#AutoShape 13409"/>
        <o:r id="V:Rule2282" type="connector" idref="#AutoShape 14364"/>
        <o:r id="V:Rule2283" type="connector" idref="#AutoShape 12050"/>
        <o:r id="V:Rule2284" type="connector" idref="#AutoShape 13952"/>
        <o:r id="V:Rule2286" type="connector" idref="#AutoShape 4857"/>
        <o:r id="V:Rule2287" type="connector" idref="#AutoShape 4859"/>
        <o:r id="V:Rule2288" type="connector" idref="#AutoShape 10987"/>
        <o:r id="V:Rule2289" type="connector" idref="#AutoShape 12933"/>
        <o:r id="V:Rule2290" type="connector" idref="#AutoShape 10712"/>
        <o:r id="V:Rule2291" type="connector" idref="#AutoShape 11861"/>
        <o:r id="V:Rule2292" type="connector" idref="#AutoShape 13705"/>
        <o:r id="V:Rule2293" type="connector" idref="#AutoShape 10846"/>
        <o:r id="V:Rule2294" type="connector" idref="#AutoShape 12998"/>
        <o:r id="V:Rule2295" type="connector" idref="#AutoShape 3841"/>
        <o:r id="V:Rule2296" type="connector" idref="#AutoShape 14177"/>
        <o:r id="V:Rule2297" type="connector" idref="#AutoShape 11855"/>
        <o:r id="V:Rule2298" type="connector" idref="#AutoShape 3809"/>
        <o:r id="V:Rule2299" type="connector" idref="#AutoShape 12938"/>
        <o:r id="V:Rule2300" type="connector" idref="#AutoShape 3215"/>
        <o:r id="V:Rule2301" type="connector" idref="#AutoShape 6619"/>
        <o:r id="V:Rule2302" type="connector" idref="#AutoShape 10703"/>
        <o:r id="V:Rule2303" type="connector" idref="#AutoShape 3837"/>
        <o:r id="V:Rule2304" type="connector" idref="#AutoShape 13157"/>
        <o:r id="V:Rule2305" type="connector" idref="#AutoShape 13430"/>
        <o:r id="V:Rule2306" type="connector" idref="#AutoShape 6076"/>
        <o:r id="V:Rule2307" type="connector" idref="#AutoShape 11109"/>
        <o:r id="V:Rule2308" type="connector" idref="#AutoShape 11098"/>
        <o:r id="V:Rule2309" type="connector" idref="#AutoShape 5055"/>
        <o:r id="V:Rule2310" type="connector" idref="#AutoShape 11780"/>
        <o:r id="V:Rule2311" type="connector" idref="#AutoShape 3905"/>
        <o:r id="V:Rule2312" type="connector" idref="#AutoShape 14023"/>
        <o:r id="V:Rule2313" type="connector" idref="#AutoShape 5767"/>
        <o:r id="V:Rule2314" type="connector" idref="#AutoShape 12391"/>
        <o:r id="V:Rule2315" type="connector" idref="#AutoShape 3289"/>
        <o:r id="V:Rule2316" type="connector" idref="#AutoShape 12402"/>
        <o:r id="V:Rule2317" type="connector" idref="#AutoShape 13181"/>
        <o:r id="V:Rule2318" type="connector" idref="#AutoShape 5689"/>
        <o:r id="V:Rule2319" type="connector" idref="#AutoShape 4763"/>
        <o:r id="V:Rule2320" type="connector" idref="#AutoShape 13834"/>
        <o:r id="V:Rule2321" type="connector" idref="#AutoShape 11322"/>
        <o:r id="V:Rule2322" type="connector" idref="#AutoShape 2502"/>
        <o:r id="V:Rule2323" type="connector" idref="#AutoShape 4722"/>
        <o:r id="V:Rule2324" type="connector" idref="#AutoShape 6584"/>
        <o:r id="V:Rule2325" type="connector" idref="#AutoShape 3325"/>
        <o:r id="V:Rule2326" type="connector" idref="#AutoShape 6105"/>
        <o:r id="V:Rule2327" type="connector" idref="#AutoShape 10523"/>
        <o:r id="V:Rule2328" type="connector" idref="#AutoShape 14005"/>
        <o:r id="V:Rule2329" type="connector" idref="#AutoShape 13132"/>
        <o:r id="V:Rule2330" type="connector" idref="#AutoShape 10451"/>
        <o:r id="V:Rule2331" type="connector" idref="#AutoShape 11912"/>
        <o:r id="V:Rule2332" type="connector" idref="#AutoShape 3834"/>
        <o:r id="V:Rule2333" type="connector" idref="#AutoShape 11404"/>
        <o:r id="V:Rule2334" type="connector" idref="#AutoShape 11154"/>
        <o:r id="V:Rule2335" type="connector" idref="#AutoShape 6810"/>
        <o:r id="V:Rule2336" type="connector" idref="#AutoShape 11827"/>
        <o:r id="V:Rule2337" type="connector" idref="#AutoShape 9261"/>
        <o:r id="V:Rule2338" type="connector" idref="#AutoShape 11414"/>
        <o:r id="V:Rule2339" type="connector" idref="#AutoShape 14357"/>
        <o:r id="V:Rule2340" type="connector" idref="#AutoShape 6142"/>
        <o:r id="V:Rule2341" type="connector" idref="#AutoShape 3357"/>
        <o:r id="V:Rule2342" type="connector" idref="#AutoShape 4881"/>
        <o:r id="V:Rule2343" type="connector" idref="#AutoShape 10948"/>
        <o:r id="V:Rule2344" type="connector" idref="#AutoShape 10466"/>
        <o:r id="V:Rule2345" type="connector" idref="#AutoShape 13115"/>
        <o:r id="V:Rule2346" type="connector" idref="#AutoShape 11799"/>
        <o:r id="V:Rule2347" type="connector" idref="#AutoShape 2693"/>
        <o:r id="V:Rule2348" type="connector" idref="#AutoShape 10507"/>
        <o:r id="V:Rule2349" type="connector" idref="#AutoShape 5687"/>
        <o:r id="V:Rule2350" type="connector" idref="#AutoShape 10110"/>
        <o:r id="V:Rule2351" type="connector" idref="#AutoShape 13870"/>
        <o:r id="V:Rule2353" type="connector" idref="#AutoShape 6229"/>
        <o:r id="V:Rule2354" type="connector" idref="#AutoShape 10497"/>
        <o:r id="V:Rule2355" type="connector" idref="#AutoShape 4790"/>
        <o:r id="V:Rule2356" type="connector" idref="#AutoShape 13981"/>
        <o:r id="V:Rule2357" type="connector" idref="#AutoShape 3901"/>
        <o:r id="V:Rule2358" type="connector" idref="#AutoShape 3802"/>
        <o:r id="V:Rule2359" type="connector" idref="#AutoShape 4987"/>
        <o:r id="V:Rule2360" type="connector" idref="#AutoShape 4969"/>
        <o:r id="V:Rule2361" type="connector" idref="#AutoShape 10677"/>
        <o:r id="V:Rule2362" type="connector" idref="#AutoShape 13447"/>
        <o:r id="V:Rule2363" type="connector" idref="#AutoShape 9284"/>
        <o:r id="V:Rule2364" type="connector" idref="#AutoShape 2703"/>
        <o:r id="V:Rule2365" type="connector" idref="#AutoShape 4986"/>
        <o:r id="V:Rule2366" type="connector" idref="#AutoShape 10514"/>
        <o:r id="V:Rule2367" type="connector" idref="#AutoShape 2679"/>
        <o:r id="V:Rule2368" type="connector" idref="#AutoShape 9336"/>
        <o:r id="V:Rule2369" type="connector" idref="#AutoShape 12077"/>
        <o:r id="V:Rule2370" type="connector" idref="#AutoShape 10655"/>
        <o:r id="V:Rule2371" type="connector" idref="#AutoShape 2668"/>
        <o:r id="V:Rule2372" type="connector" idref="#AutoShape 10925"/>
        <o:r id="V:Rule2373" type="connector" idref="#AutoShape 12446"/>
        <o:r id="V:Rule2374" type="connector" idref="#AutoShape 9409"/>
        <o:r id="V:Rule2375" type="connector" idref="#AutoShape 13961"/>
        <o:r id="V:Rule2376" type="connector" idref="#AutoShape 13478"/>
        <o:r id="V:Rule2377" type="connector" idref="#AutoShape 10282"/>
        <o:r id="V:Rule2378" type="connector" idref="#AutoShape 4861"/>
        <o:r id="V:Rule2379" type="connector" idref="#AutoShape 10562"/>
        <o:r id="V:Rule2380" type="connector" idref="#AutoShape 4849"/>
        <o:r id="V:Rule2381" type="connector" idref="#AutoShape 10641"/>
        <o:r id="V:Rule2382" type="connector" idref="#AutoShape 10945"/>
        <o:r id="V:Rule2384" type="connector" idref="#AutoShape 4206"/>
        <o:r id="V:Rule2385" type="connector" idref="#AutoShape 2729"/>
        <o:r id="V:Rule2386" type="connector" idref="#AutoShape 10793"/>
        <o:r id="V:Rule2387" type="connector" idref="#AutoShape 11364"/>
        <o:r id="V:Rule2388" type="connector" idref="#AutoShape 3276"/>
        <o:r id="V:Rule2389" type="connector" idref="#AutoShape 3793"/>
        <o:r id="V:Rule2390" type="connector" idref="#AutoShape 9313"/>
        <o:r id="V:Rule2391" type="connector" idref="#AutoShape 10048"/>
        <o:r id="V:Rule2392" type="connector" idref="#AutoShape 6809"/>
        <o:r id="V:Rule2393" type="connector" idref="#AutoShape 11230"/>
        <o:r id="V:Rule2394" type="connector" idref="#AutoShape 9709"/>
        <o:r id="V:Rule2395" type="connector" idref="#AutoShape 1353"/>
        <o:r id="V:Rule2396" type="connector" idref="#AutoShape 10592"/>
        <o:r id="V:Rule2397" type="connector" idref="#AutoShape 3204"/>
        <o:r id="V:Rule2398" type="connector" idref="#AutoShape 13174"/>
        <o:r id="V:Rule2399" type="connector" idref="#AutoShape 10623"/>
        <o:r id="V:Rule2400" type="connector" idref="#AutoShape 9280"/>
        <o:r id="V:Rule2401" type="connector" idref="#AutoShape 14006"/>
        <o:r id="V:Rule2402" type="connector" idref="#AutoShape 10976"/>
        <o:r id="V:Rule2403" type="connector" idref="#AutoShape 12918"/>
        <o:r id="V:Rule2404" type="connector" idref="#AutoShape 12334"/>
        <o:r id="V:Rule2405" type="connector" idref="#AutoShape 10891"/>
        <o:r id="V:Rule2406" type="connector" idref="#AutoShape 10743"/>
        <o:r id="V:Rule2407" type="connector" idref="#AutoShape 14403"/>
        <o:r id="V:Rule2408" type="connector" idref="#AutoShape 12307"/>
        <o:r id="V:Rule2409" type="connector" idref="#AutoShape 5085"/>
        <o:r id="V:Rule2410" type="connector" idref="#AutoShape 14358"/>
        <o:r id="V:Rule2411" type="connector" idref="#AutoShape 6583"/>
        <o:r id="V:Rule2412" type="connector" idref="#AutoShape 10449"/>
        <o:r id="V:Rule2413" type="connector" idref="#AutoShape 13114"/>
        <o:r id="V:Rule2414" type="connector" idref="#AutoShape 14111"/>
        <o:r id="V:Rule2415" type="connector" idref="#AutoShape 11132"/>
        <o:r id="V:Rule2416" type="connector" idref="#AutoShape 6316"/>
        <o:r id="V:Rule2417" type="connector" idref="#AutoShape 9387"/>
        <o:r id="V:Rule2418" type="connector" idref="#AutoShape 6104"/>
        <o:r id="V:Rule2419" type="connector" idref="#AutoShape 10710"/>
        <o:r id="V:Rule2420" type="connector" idref="#AutoShape 9262"/>
        <o:r id="V:Rule2421" type="connector" idref="#AutoShape 13096"/>
        <o:r id="V:Rule2422" type="connector" idref="#AutoShape 2695"/>
        <o:r id="V:Rule2423" type="connector" idref="#AutoShape 6648"/>
        <o:r id="V:Rule2424" type="connector" idref="#AutoShape 3306"/>
        <o:r id="V:Rule2425" type="connector" idref="#AutoShape 13702"/>
        <o:r id="V:Rule2426" type="connector" idref="#AutoShape 6623"/>
        <o:r id="V:Rule2427" type="connector" idref="#AutoShape 10784"/>
        <o:r id="V:Rule2428" type="connector" idref="#AutoShape 10490"/>
        <o:r id="V:Rule2429" type="connector" idref="#AutoShape 12963"/>
        <o:r id="V:Rule2430" type="connector" idref="#AutoShape 10638"/>
        <o:r id="V:Rule2431" type="connector" idref="#AutoShape 6312"/>
        <o:r id="V:Rule2432" type="connector" idref="#AutoShape 13487"/>
        <o:r id="V:Rule2433" type="connector" idref="#AutoShape 3914"/>
        <o:r id="V:Rule2434" type="connector" idref="#AutoShape 3278"/>
        <o:r id="V:Rule2435" type="connector" idref="#AutoShape 9689"/>
        <o:r id="V:Rule2437" type="connector" idref="#AutoShape 3309"/>
        <o:r id="V:Rule2438" type="connector" idref="#AutoShape 3875"/>
        <o:r id="V:Rule2440" type="connector" idref="#AutoShape 2514"/>
        <o:r id="V:Rule2441" type="connector" idref="#AutoShape 13472"/>
        <o:r id="V:Rule2442" type="connector" idref="#AutoShape 13284"/>
        <o:r id="V:Rule2443" type="connector" idref="#AutoShape 3274"/>
        <o:r id="V:Rule2444" type="connector" idref="#AutoShape 6306"/>
        <o:r id="V:Rule2445" type="connector" idref="#AutoShape 11034"/>
        <o:r id="V:Rule2446" type="connector" idref="#AutoShape 11150"/>
        <o:r id="V:Rule2447" type="connector" idref="#AutoShape 3756"/>
        <o:r id="V:Rule2448" type="connector" idref="#AutoShape 4754"/>
        <o:r id="V:Rule2449" type="connector" idref="#AutoShape 5008"/>
        <o:r id="V:Rule2450" type="connector" idref="#AutoShape 6140"/>
        <o:r id="V:Rule2451" type="connector" idref="#AutoShape 13613"/>
        <o:r id="V:Rule2452" type="connector" idref="#AutoShape 6568"/>
        <o:r id="V:Rule2453" type="connector" idref="#AutoShape 10939"/>
        <o:r id="V:Rule2454" type="connector" idref="#AutoShape 13445"/>
        <o:r id="V:Rule2455" type="connector" idref="#AutoShape 13808"/>
        <o:r id="V:Rule2456" type="connector" idref="#AutoShape 1360"/>
        <o:r id="V:Rule2457" type="connector" idref="#AutoShape 14109"/>
        <o:r id="V:Rule2458" type="connector" idref="#AutoShape 13281"/>
        <o:r id="V:Rule2459" type="connector" idref="#AutoShape 13324"/>
        <o:r id="V:Rule2460" type="connector" idref="#AutoShape 6785"/>
        <o:r id="V:Rule2461" type="connector" idref="#AutoShape 14302"/>
        <o:r id="V:Rule2462" type="connector" idref="#AutoShape 13474"/>
        <o:r id="V:Rule2464" type="connector" idref="#AutoShape 6073"/>
        <o:r id="V:Rule2465" type="connector" idref="#AutoShape 5129"/>
        <o:r id="V:Rule2466" type="connector" idref="#AutoShape 5768"/>
        <o:r id="V:Rule2467" type="connector" idref="#AutoShape 14396"/>
        <o:r id="V:Rule2468" type="connector" idref="#AutoShape 13598"/>
        <o:r id="V:Rule2469" type="connector" idref="#AutoShape 4200"/>
        <o:r id="V:Rule2470" type="connector" idref="#AutoShape 6139"/>
        <o:r id="V:Rule2471" type="connector" idref="#AutoShape 5753"/>
        <o:r id="V:Rule2472" type="connector" idref="#AutoShape 11130"/>
        <o:r id="V:Rule2473" type="connector" idref="#AutoShape 11174"/>
        <o:r id="V:Rule2474" type="connector" idref="#AutoShape 13353"/>
        <o:r id="V:Rule2475" type="connector" idref="#AutoShape 6251"/>
        <o:r id="V:Rule2476" type="connector" idref="#AutoShape 11083"/>
        <o:r id="V:Rule2477" type="connector" idref="#AutoShape 10928"/>
        <o:r id="V:Rule2478" type="connector" idref="#AutoShape 6318"/>
        <o:r id="V:Rule2479" type="connector" idref="#AutoShape 13864"/>
        <o:r id="V:Rule2480" type="connector" idref="#AutoShape 13330"/>
        <o:r id="V:Rule2481" type="connector" idref="#AutoShape 10447"/>
        <o:r id="V:Rule2482" type="connector" idref="#AutoShape 11800"/>
        <o:r id="V:Rule2483" type="connector" idref="#AutoShape 5641"/>
        <o:r id="V:Rule2484" type="connector" idref="#AutoShape 11831"/>
        <o:r id="V:Rule2485" type="connector" idref="#AutoShape 6258"/>
        <o:r id="V:Rule2486" type="connector" idref="#AutoShape 11834"/>
        <o:r id="V:Rule2487" type="connector" idref="#AutoShape 13596"/>
        <o:r id="V:Rule2488" type="connector" idref="#AutoShape 3342"/>
        <o:r id="V:Rule2489" type="connector" idref="#AutoShape 11236"/>
        <o:r id="V:Rule2490" type="connector" idref="#AutoShape 13523"/>
        <o:r id="V:Rule2491" type="connector" idref="#AutoShape 10839"/>
        <o:r id="V:Rule2492" type="connector" idref="#AutoShape 9274"/>
        <o:r id="V:Rule2493" type="connector" idref="#AutoShape 12125"/>
        <o:r id="V:Rule2494" type="connector" idref="#AutoShape 3933"/>
        <o:r id="V:Rule2495" type="connector" idref="#AutoShape 14028"/>
        <o:r id="V:Rule2496" type="connector" idref="#AutoShape 11273"/>
        <o:r id="V:Rule2497" type="connector" idref="#AutoShape 9992"/>
        <o:r id="V:Rule2498" type="connector" idref="#AutoShape 13352"/>
        <o:r id="V:Rule2499" type="connector" idref="#AutoShape 12214"/>
        <o:r id="V:Rule2500" type="connector" idref="#AutoShape 5131"/>
        <o:r id="V:Rule2501" type="connector" idref="#AutoShape 11022"/>
        <o:r id="V:Rule2502" type="connector" idref="#AutoShape 11112"/>
        <o:r id="V:Rule2503" type="connector" idref="#AutoShape 10285"/>
        <o:r id="V:Rule2504" type="connector" idref="#AutoShape 12139"/>
        <o:r id="V:Rule2505" type="connector" idref="#AutoShape 14092"/>
        <o:r id="V:Rule2506" type="connector" idref="#AutoShape 4774"/>
        <o:r id="V:Rule2507" type="connector" idref="#AutoShape 6821"/>
        <o:r id="V:Rule2508" type="connector" idref="#AutoShape 11305"/>
        <o:r id="V:Rule2509" type="connector" idref="#AutoShape 14070"/>
        <o:r id="V:Rule2510" type="connector" idref="#AutoShape 13689"/>
        <o:r id="V:Rule2511" type="connector" idref="#AutoShape 9009"/>
        <o:r id="V:Rule2512" type="connector" idref="#AutoShape 9405"/>
        <o:r id="V:Rule2513" type="connector" idref="#AutoShape 11426"/>
        <o:r id="V:Rule2514" type="connector" idref="#AutoShape 8900"/>
        <o:r id="V:Rule2515" type="connector" idref="#AutoShape 11086"/>
        <o:r id="V:Rule2516" type="connector" idref="#AutoShape 6079"/>
        <o:r id="V:Rule2517" type="connector" idref="#AutoShape 13527"/>
        <o:r id="V:Rule2518" type="connector" idref="#AutoShape 4210"/>
        <o:r id="V:Rule2519" type="connector" idref="#AutoShape 3767"/>
        <o:r id="V:Rule2520" type="connector" idref="#AutoShape 9408"/>
        <o:r id="V:Rule2521" type="connector" idref="#AutoShape 10539"/>
        <o:r id="V:Rule2522" type="connector" idref="#AutoShape 13624"/>
        <o:r id="V:Rule2523" type="connector" idref="#AutoShape 9704"/>
        <o:r id="V:Rule2524" type="connector" idref="#AutoShape 11164"/>
        <o:r id="V:Rule2525" type="connector" idref="#AutoShape 4773"/>
        <o:r id="V:Rule2526" type="connector" idref="#AutoShape 9565"/>
        <o:r id="V:Rule2527" type="connector" idref="#AutoShape 11835"/>
        <o:r id="V:Rule2528" type="connector" idref="#AutoShape 6586"/>
        <o:r id="V:Rule2529" type="connector" idref="#AutoShape 12350"/>
        <o:r id="V:Rule2530" type="connector" idref="#AutoShape 13057"/>
        <o:r id="V:Rule2531" type="connector" idref="#AutoShape 13172"/>
        <o:r id="V:Rule2532" type="connector" idref="#AutoShape 6225"/>
        <o:r id="V:Rule2533" type="connector" idref="#AutoShape 11299"/>
        <o:r id="V:Rule2534" type="connector" idref="#AutoShape 6124"/>
        <o:r id="V:Rule2535" type="connector" idref="#AutoShape 12479"/>
        <o:r id="V:Rule2536" type="connector" idref="#AutoShape 3255"/>
        <o:r id="V:Rule2537" type="connector" idref="#AutoShape 13955"/>
        <o:r id="V:Rule2538" type="connector" idref="#AutoShape 13105"/>
        <o:r id="V:Rule2539" type="connector" idref="#AutoShape 3872"/>
        <o:r id="V:Rule2540" type="connector" idref="#AutoShape 9403"/>
        <o:r id="V:Rule2541" type="connector" idref="#AutoShape 10901"/>
        <o:r id="V:Rule2542" type="connector" idref="#AutoShape 3346"/>
        <o:r id="V:Rule2543" type="connector" idref="#AutoShape 10787"/>
        <o:r id="V:Rule2544" type="connector" idref="#AutoShape 9406"/>
        <o:r id="V:Rule2545" type="connector" idref="#AutoShape 10099"/>
        <o:r id="V:Rule2546" type="connector" idref="#AutoShape 11161"/>
        <o:r id="V:Rule2547" type="connector" idref="#AutoShape 8871"/>
        <o:r id="V:Rule2548" type="connector" idref="#AutoShape 9391"/>
        <o:r id="V:Rule2549" type="connector" idref="#AutoShape 2476"/>
        <o:r id="V:Rule2550" type="connector" idref="#AutoShape 14042"/>
        <o:r id="V:Rule2551" type="connector" idref="#AutoShape 3233"/>
        <o:r id="V:Rule2552" type="connector" idref="#AutoShape 13331"/>
        <o:r id="V:Rule2553" type="connector" idref="#AutoShape 13138"/>
        <o:r id="V:Rule2554" type="connector" idref="#AutoShape 10838"/>
        <o:r id="V:Rule2555" type="connector" idref="#AutoShape 10652"/>
        <o:r id="V:Rule2556" type="connector" idref="#AutoShape 6241"/>
        <o:r id="V:Rule2557" type="connector" idref="#AutoShape 11108"/>
        <o:r id="V:Rule2558" type="connector" idref="#AutoShape 13538"/>
        <o:r id="V:Rule2559" type="connector" idref="#AutoShape 13410"/>
        <o:r id="V:Rule2560" type="connector" idref="#AutoShape 3873"/>
        <o:r id="V:Rule2561" type="connector" idref="#AutoShape 10727"/>
        <o:r id="V:Rule2562" type="connector" idref="#AutoShape 10550"/>
        <o:r id="V:Rule2563" type="connector" idref="#AutoShape 3355"/>
        <o:r id="V:Rule2564" type="connector" idref="#AutoShape 13476"/>
        <o:r id="V:Rule2565" type="connector" idref="#AutoShape 14021"/>
        <o:r id="V:Rule2566" type="connector" idref="#AutoShape 13682"/>
        <o:r id="V:Rule2567" type="connector" idref="#AutoShape 5241"/>
        <o:r id="V:Rule2568" type="connector" idref="#AutoShape 10678"/>
        <o:r id="V:Rule2569" type="connector" idref="#AutoShape 4823"/>
        <o:r id="V:Rule2570" type="connector" idref="#AutoShape 13627"/>
        <o:r id="V:Rule2571" type="connector" idref="#AutoShape 11229"/>
        <o:r id="V:Rule2572" type="connector" idref="#AutoShape 11242"/>
        <o:r id="V:Rule2573" type="connector" idref="#AutoShape 14258"/>
        <o:r id="V:Rule2574" type="connector" idref="#AutoShape 14175"/>
        <o:r id="V:Rule2575" type="connector" idref="#AutoShape 13549"/>
        <o:r id="V:Rule2576" type="connector" idref="#AutoShape 10729"/>
        <o:r id="V:Rule2577" type="connector" idref="#AutoShape 12119"/>
        <o:r id="V:Rule2578" type="connector" idref="#AutoShape 2680"/>
        <o:r id="V:Rule2579" type="connector" idref="#AutoShape 11326"/>
        <o:r id="V:Rule2580" type="connector" idref="#AutoShape 12304"/>
        <o:r id="V:Rule2581" type="connector" idref="#AutoShape 5072"/>
        <o:r id="V:Rule2582" type="connector" idref="#AutoShape 11483"/>
        <o:r id="V:Rule2583" type="connector" idref="#AutoShape 14016"/>
        <o:r id="V:Rule2584" type="connector" idref="#AutoShape 6112"/>
        <o:r id="V:Rule2585" type="connector" idref="#AutoShape 6636"/>
        <o:r id="V:Rule2586" type="connector" idref="#AutoShape 11321"/>
        <o:r id="V:Rule2587" type="connector" idref="#AutoShape 12044"/>
        <o:r id="V:Rule2588" type="connector" idref="#AutoShape 12934"/>
        <o:r id="V:Rule2589" type="connector" idref="#AutoShape 10435"/>
        <o:r id="V:Rule2590" type="connector" idref="#AutoShape 8662"/>
        <o:r id="V:Rule2591" type="connector" idref="#AutoShape 14180"/>
        <o:r id="V:Rule2592" type="connector" idref="#AutoShape 3906"/>
        <o:r id="V:Rule2594" type="connector" idref="#AutoShape 12993"/>
        <o:r id="V:Rule2595" type="connector" idref="#AutoShape 14256"/>
        <o:r id="V:Rule2596" type="connector" idref="#AutoShape 13322"/>
        <o:r id="V:Rule2597" type="connector" idref="#AutoShape 12150"/>
        <o:r id="V:Rule2598" type="connector" idref="#AutoShape 3880"/>
        <o:r id="V:Rule2600" type="connector" idref="#AutoShape 12392"/>
        <o:r id="V:Rule2601" type="connector" idref="#AutoShape 6645"/>
        <o:r id="V:Rule2602" type="connector" idref="#AutoShape 10716"/>
        <o:r id="V:Rule2603" type="connector" idref="#AutoShape 10935"/>
        <o:r id="V:Rule2604" type="connector" idref="#AutoShape 5719"/>
        <o:r id="V:Rule2605" type="connector" idref="#AutoShape 8766"/>
        <o:r id="V:Rule2606" type="connector" idref="#AutoShape 14249"/>
        <o:r id="V:Rule2607" type="connector" idref="#AutoShape 11144"/>
        <o:r id="V:Rule2608" type="connector" idref="#AutoShape 5007"/>
        <o:r id="V:Rule2609" type="connector" idref="#AutoShape 14423"/>
        <o:r id="V:Rule2611" type="connector" idref="#AutoShape 12261"/>
        <o:r id="V:Rule2612" type="connector" idref="#AutoShape 5643"/>
        <o:r id="V:Rule2613" type="connector" idref="#AutoShape 12400"/>
        <o:r id="V:Rule2614" type="connector" idref="#AutoShape 8737"/>
        <o:r id="V:Rule2615" type="connector" idref="#AutoShape 3844"/>
        <o:r id="V:Rule2616" type="connector" idref="#AutoShape 6786"/>
        <o:r id="V:Rule2617" type="connector" idref="#AutoShape 5225"/>
        <o:r id="V:Rule2618" type="connector" idref="#AutoShape 13173"/>
        <o:r id="V:Rule2619" type="connector" idref="#AutoShape 12476"/>
        <o:r id="V:Rule2620" type="connector" idref="#AutoShape 13431"/>
        <o:r id="V:Rule2621" type="connector" idref="#AutoShape 12186"/>
        <o:r id="V:Rule2622" type="connector" idref="#AutoShape 5240"/>
        <o:r id="V:Rule2623" type="connector" idref="#AutoShape 13847"/>
        <o:r id="V:Rule2625" type="connector" idref="#AutoShape 10671"/>
        <o:r id="V:Rule2626" type="connector" idref="#AutoShape 10453"/>
        <o:r id="V:Rule2627" type="connector" idref="#AutoShape 11268"/>
        <o:r id="V:Rule2628" type="connector" idref="#AutoShape 11160"/>
        <o:r id="V:Rule2629" type="connector" idref="#AutoShape 11158"/>
        <o:r id="V:Rule2630" type="connector" idref="#AutoShape 14418"/>
        <o:r id="V:Rule2631" type="connector" idref="#AutoShape 11859"/>
        <o:r id="V:Rule2632" type="connector" idref="#AutoShape 14224"/>
        <o:r id="V:Rule2633" type="connector" idref="#AutoShape 4983"/>
        <o:r id="V:Rule2634" type="connector" idref="#AutoShape 5021"/>
        <o:r id="V:Rule2635" type="connector" idref="#AutoShape 5104"/>
        <o:r id="V:Rule2636" type="connector" idref="#AutoShape 13668"/>
        <o:r id="V:Rule2637" type="connector" idref="#AutoShape 10833"/>
        <o:r id="V:Rule2638" type="connector" idref="#AutoShape 4394"/>
        <o:r id="V:Rule2639" type="connector" idref="#AutoShape 5136"/>
        <o:r id="V:Rule2640" type="connector" idref="#AutoShape 10649"/>
        <o:r id="V:Rule2641" type="connector" idref="#AutoShape 11115"/>
        <o:r id="V:Rule2642" type="connector" idref="#AutoShape 10066"/>
        <o:r id="V:Rule2643" type="connector" idref="#AutoShape 11207"/>
        <o:r id="V:Rule2644" type="connector" idref="#AutoShape 7101"/>
        <o:r id="V:Rule2645" type="connector" idref="#AutoShape 9577"/>
        <o:r id="V:Rule2646" type="connector" idref="#AutoShape 10722"/>
        <o:r id="V:Rule2647" type="connector" idref="#AutoShape 5113"/>
        <o:r id="V:Rule2648" type="connector" idref="#AutoShape 11269"/>
        <o:r id="V:Rule2649" type="connector" idref="#AutoShape 3817"/>
        <o:r id="V:Rule2650" type="connector" idref="#AutoShape 13717"/>
        <o:r id="V:Rule2651" type="connector" idref="#AutoShape 13706"/>
        <o:r id="V:Rule2652" type="connector" idref="#AutoShape 4375"/>
        <o:r id="V:Rule2653" type="connector" idref="#AutoShape 13192"/>
        <o:r id="V:Rule2654" type="connector" idref="#AutoShape 13642"/>
        <o:r id="V:Rule2655" type="connector" idref="#AutoShape 13451"/>
        <o:r id="V:Rule2656" type="connector" idref="#AutoShape 10981"/>
        <o:r id="V:Rule2657" type="connector" idref="#AutoShape 12075"/>
        <o:r id="V:Rule2658" type="connector" idref="#AutoShape 10670"/>
        <o:r id="V:Rule2659" type="connector" idref="#AutoShape 5130"/>
        <o:r id="V:Rule2660" type="connector" idref="#AutoShape 9990"/>
        <o:r id="V:Rule2661" type="connector" idref="#AutoShape 12095"/>
        <o:r id="V:Rule2662" type="connector" idref="#AutoShape 10410"/>
        <o:r id="V:Rule2663" type="connector" idref="#AutoShape 10572"/>
        <o:r id="V:Rule2664" type="connector" idref="#AutoShape 10992"/>
        <o:r id="V:Rule2665" type="connector" idref="#AutoShape 11320"/>
        <o:r id="V:Rule2666" type="connector" idref="#AutoShape 3768"/>
        <o:r id="V:Rule2667" type="connector" idref="#AutoShape 11103"/>
        <o:r id="V:Rule2668" type="connector" idref="#AutoShape 14350"/>
        <o:r id="V:Rule2669" type="connector" idref="#AutoShape 2710"/>
        <o:r id="V:Rule2670" type="connector" idref="#AutoShape 3876"/>
        <o:r id="V:Rule2671" type="connector" idref="#AutoShape 10256"/>
        <o:r id="V:Rule2672" type="connector" idref="#AutoShape 14334"/>
        <o:r id="V:Rule2673" type="connector" idref="#AutoShape 7028"/>
        <o:r id="V:Rule2674" type="connector" idref="#AutoShape 11135"/>
        <o:r id="V:Rule2675" type="connector" idref="#AutoShape 12155"/>
        <o:r id="V:Rule2676" type="connector" idref="#AutoShape 11119"/>
        <o:r id="V:Rule2677" type="connector" idref="#AutoShape 13175"/>
        <o:r id="V:Rule2678" type="connector" idref="#AutoShape 10416"/>
        <o:r id="V:Rule2679" type="connector" idref="#AutoShape 6647"/>
        <o:r id="V:Rule2680" type="connector" idref="#AutoShape 10949"/>
        <o:r id="V:Rule2681" type="connector" idref="#AutoShape 11087"/>
        <o:r id="V:Rule2682" type="connector" idref="#AutoShape 6620"/>
        <o:r id="V:Rule2683" type="connector" idref="#AutoShape 13953"/>
        <o:r id="V:Rule2684" type="connector" idref="#AutoShape 13402"/>
        <o:r id="V:Rule2685" type="connector" idref="#AutoShape 11027"/>
        <o:r id="V:Rule2686" type="connector" idref="#AutoShape 11817"/>
        <o:r id="V:Rule2687" type="connector" idref="#AutoShape 10755"/>
        <o:r id="V:Rule2688" type="connector" idref="#AutoShape 5234"/>
        <o:r id="V:Rule2689" type="connector" idref="#AutoShape 13486"/>
        <o:r id="V:Rule2690" type="connector" idref="#AutoShape 5397"/>
        <o:r id="V:Rule2691" type="connector" idref="#AutoShape 6108"/>
        <o:r id="V:Rule2692" type="connector" idref="#AutoShape 6302"/>
        <o:r id="V:Rule2693" type="connector" idref="#AutoShape 6227"/>
        <o:r id="V:Rule2694" type="connector" idref="#AutoShape 13279"/>
        <o:r id="V:Rule2695" type="connector" idref="#AutoShape 3308"/>
        <o:r id="V:Rule2696" type="connector" idref="#AutoShape 4808"/>
        <o:r id="V:Rule2697" type="connector" idref="#AutoShape 10892"/>
        <o:r id="V:Rule2698" type="connector" idref="#AutoShape 10269"/>
        <o:r id="V:Rule2699" type="connector" idref="#AutoShape 14306"/>
        <o:r id="V:Rule2700" type="connector" idref="#AutoShape 9314"/>
        <o:r id="V:Rule2701" type="connector" idref="#AutoShape 13433"/>
        <o:r id="V:Rule2702" type="connector" idref="#AutoShape 10734"/>
        <o:r id="V:Rule2703" type="connector" idref="#AutoShape 10982"/>
        <o:r id="V:Rule2704" type="connector" idref="#AutoShape 10803"/>
        <o:r id="V:Rule2705" type="connector" idref="#AutoShape 12153"/>
        <o:r id="V:Rule2706" type="connector" idref="#AutoShape 5084"/>
        <o:r id="V:Rule2707" type="connector" idref="#AutoShape 9708"/>
        <o:r id="V:Rule2708" type="connector" idref="#AutoShape 12203"/>
        <o:r id="V:Rule2709" type="connector" idref="#AutoShape 14220"/>
        <o:r id="V:Rule2710" type="connector" idref="#AutoShape 10502"/>
        <o:r id="V:Rule2712" type="connector" idref="#AutoShape 10702"/>
        <o:r id="V:Rule2713" type="connector" idref="#AutoShape 14311"/>
        <o:r id="V:Rule2714" type="connector" idref="#AutoShape 11184"/>
        <o:r id="V:Rule2715" type="connector" idref="#AutoShape 9352"/>
        <o:r id="V:Rule2716" type="connector" idref="#AutoShape 13077"/>
        <o:r id="V:Rule2717" type="connector" idref="#AutoShape 10583"/>
        <o:r id="V:Rule2718" type="connector" idref="#AutoShape 5230"/>
        <o:r id="V:Rule2719" type="connector" idref="#AutoShape 13671"/>
        <o:r id="V:Rule2720" type="connector" idref="#AutoShape 11837"/>
        <o:r id="V:Rule2721" type="connector" idref="#AutoShape 10574"/>
        <o:r id="V:Rule2722" type="connector" idref="#AutoShape 14071"/>
        <o:r id="V:Rule2723" type="connector" idref="#AutoShape 1352"/>
        <o:r id="V:Rule2724" type="connector" idref="#AutoShape 14152"/>
        <o:r id="V:Rule2725" type="connector" idref="#AutoShape 8898"/>
        <o:r id="V:Rule2726" type="connector" idref="#AutoShape 7019"/>
        <o:r id="V:Rule2727" type="connector" idref="#AutoShape 12950"/>
        <o:r id="V:Rule2728" type="connector" idref="#AutoShape 11813"/>
        <o:r id="V:Rule2729" type="connector" idref="#AutoShape 13539"/>
        <o:r id="V:Rule2730" type="connector" idref="#AutoShape 2511"/>
        <o:r id="V:Rule2732" type="connector" idref="#AutoShape 10414"/>
        <o:r id="V:Rule2733" type="connector" idref="#AutoShape 11122"/>
        <o:r id="V:Rule2734" type="connector" idref="#AutoShape 10918"/>
        <o:r id="V:Rule2735" type="connector" idref="#AutoShape 10566"/>
        <o:r id="V:Rule2736" type="connector" idref="#AutoShape 11995"/>
        <o:r id="V:Rule2738" type="connector" idref="#AutoShape 3900"/>
        <o:r id="V:Rule2739" type="connector" idref="#AutoShape 3846"/>
        <o:r id="V:Rule2740" type="connector" idref="#AutoShape 8685"/>
        <o:r id="V:Rule2741" type="connector" idref="#AutoShape 11854"/>
        <o:r id="V:Rule2742" type="connector" idref="#AutoShape 7018"/>
        <o:r id="V:Rule2743" type="connector" idref="#AutoShape 13017"/>
        <o:r id="V:Rule2744" type="connector" idref="#AutoShape 13415"/>
        <o:r id="V:Rule2745" type="connector" idref="#AutoShape 13555"/>
        <o:r id="V:Rule2746" type="connector" idref="#AutoShape 14419"/>
        <o:r id="V:Rule2747" type="connector" idref="#AutoShape 12057"/>
        <o:r id="V:Rule2748" type="connector" idref="#AutoShape 10575"/>
        <o:r id="V:Rule2749" type="connector" idref="#AutoShape 11243"/>
        <o:r id="V:Rule2750" type="connector" idref="#AutoShape 14057"/>
        <o:r id="V:Rule2751" type="connector" idref="#AutoShape 10921"/>
        <o:r id="V:Rule2752" type="connector" idref="#AutoShape 9317"/>
        <o:r id="V:Rule2753" type="connector" idref="#AutoShape 5675"/>
        <o:r id="V:Rule2754" type="connector" idref="#AutoShape 5054"/>
        <o:r id="V:Rule2756" type="connector" idref="#AutoShape 13287"/>
        <o:r id="V:Rule2757" type="connector" idref="#AutoShape 11481"/>
        <o:r id="V:Rule2758" type="connector" idref="#AutoShape 12356"/>
        <o:r id="V:Rule2759" type="connector" idref="#AutoShape 3778"/>
        <o:r id="V:Rule2760" type="connector" idref="#AutoShape 9124"/>
        <o:r id="V:Rule2761" type="connector" idref="#AutoShape 3314"/>
        <o:r id="V:Rule2762" type="connector" idref="#AutoShape 11432"/>
        <o:r id="V:Rule2763" type="connector" idref="#AutoShape 11805"/>
        <o:r id="V:Rule2764" type="connector" idref="#AutoShape 13044"/>
        <o:r id="V:Rule2765" type="connector" idref="#AutoShape 5116"/>
        <o:r id="V:Rule2767" type="connector" idref="#AutoShape 6317"/>
        <o:r id="V:Rule2768" type="connector" idref="#AutoShape 12228"/>
        <o:r id="V:Rule2769" type="connector" idref="#AutoShape 5064"/>
        <o:r id="V:Rule2770" type="connector" idref="#AutoShape 13483"/>
        <o:r id="V:Rule2771" type="connector" idref="#AutoShape 3908"/>
        <o:r id="V:Rule2772" type="connector" idref="#AutoShape 6770"/>
        <o:r id="V:Rule2773" type="connector" idref="#AutoShape 11049"/>
        <o:r id="V:Rule2774" type="connector" idref="#AutoShape 5626"/>
        <o:r id="V:Rule2775" type="connector" idref="#AutoShape 9720"/>
        <o:r id="V:Rule2776" type="connector" idref="#AutoShape 11917"/>
        <o:r id="V:Rule2777" type="connector" idref="#AutoShape 13926"/>
        <o:r id="V:Rule2778" type="connector" idref="#AutoShape 13031"/>
        <o:r id="V:Rule2779" type="connector" idref="#AutoShape 6629"/>
        <o:r id="V:Rule2780" type="connector" idref="#AutoShape 11365"/>
        <o:r id="V:Rule2781" type="connector" idref="#AutoShape 13375"/>
        <o:r id="V:Rule2782" type="connector" idref="#AutoShape 10923"/>
        <o:r id="V:Rule2783" type="connector" idref="#AutoShape 9414"/>
        <o:r id="V:Rule2784" type="connector" idref="#AutoShape 13872"/>
        <o:r id="V:Rule2785" type="connector" idref="#AutoShape 4374"/>
        <o:r id="V:Rule2786" type="connector" idref="#AutoShape 13426"/>
        <o:r id="V:Rule2787" type="connector" idref="#AutoShape 6254"/>
        <o:r id="V:Rule2788" type="connector" idref="#AutoShape 13470"/>
        <o:r id="V:Rule2789" type="connector" idref="#AutoShape 12198"/>
        <o:r id="V:Rule2790" type="connector" idref="#AutoShape 8758"/>
        <o:r id="V:Rule2791" type="connector" idref="#AutoShape 9017"/>
        <o:r id="V:Rule2792" type="connector" idref="#AutoShape 11415"/>
        <o:r id="V:Rule2793" type="connector" idref="#AutoShape 6223"/>
        <o:r id="V:Rule2794" type="connector" idref="#AutoShape 11823"/>
        <o:r id="V:Rule2795" type="connector" idref="#AutoShape 6562"/>
        <o:r id="V:Rule2796" type="connector" idref="#AutoShape 5071"/>
        <o:r id="V:Rule2797" type="connector" idref="#AutoShape 10486"/>
        <o:r id="V:Rule2798" type="connector" idref="#AutoShape 4251"/>
        <o:r id="V:Rule2799" type="connector" idref="#AutoShape 12897"/>
        <o:r id="V:Rule2800" type="connector" idref="#AutoShape 11977"/>
        <o:r id="V:Rule2801" type="connector" idref="#AutoShape 3871"/>
        <o:r id="V:Rule2802" type="connector" idref="#AutoShape 3812"/>
        <o:r id="V:Rule2803" type="connector" idref="#AutoShape 5621"/>
        <o:r id="V:Rule2804" type="connector" idref="#AutoShape 13473"/>
        <o:r id="V:Rule2805" type="connector" idref="#AutoShape 12042"/>
        <o:r id="V:Rule2806" type="connector" idref="#AutoShape 6123"/>
        <o:r id="V:Rule2807" type="connector" idref="#AutoShape 13683"/>
        <o:r id="V:Rule2808" type="connector" idref="#AutoShape 10732"/>
        <o:r id="V:Rule2809" type="connector" idref="#AutoShape 13320"/>
        <o:r id="V:Rule2810" type="connector" idref="#AutoShape 3328"/>
        <o:r id="V:Rule2811" type="connector" idref="#AutoShape 5668"/>
        <o:r id="V:Rule2812" type="connector" idref="#AutoShape 9358"/>
        <o:r id="V:Rule2813" type="connector" idref="#AutoShape 13837"/>
        <o:r id="V:Rule2814" type="connector" idref="#AutoShape 11309"/>
        <o:r id="V:Rule2815" type="connector" idref="#AutoShape 13406"/>
        <o:r id="V:Rule2816" type="connector" idref="#AutoShape 9911"/>
        <o:r id="V:Rule2817" type="connector" idref="#AutoShape 12068"/>
        <o:r id="V:Rule2818" type="connector" idref="#AutoShape 11079"/>
        <o:r id="V:Rule2819" type="connector" idref="#AutoShape 6141"/>
        <o:r id="V:Rule2820" type="connector" idref="#AutoShape 13528"/>
        <o:r id="V:Rule2821" type="connector" idref="#AutoShape 10470"/>
        <o:r id="V:Rule2822" type="connector" idref="#AutoShape 13444"/>
        <o:r id="V:Rule2823" type="connector" idref="#AutoShape 10481"/>
        <o:r id="V:Rule2824" type="connector" idref="#AutoShape 12243"/>
        <o:r id="V:Rule2825" type="connector" idref="#AutoShape 10911"/>
        <o:r id="V:Rule2826" type="connector" idref="#AutoShape 10076"/>
        <o:r id="V:Rule2827" type="connector" idref="#AutoShape 11425"/>
        <o:r id="V:Rule2828" type="connector" idref="#AutoShape 3277"/>
        <o:r id="V:Rule2829" type="connector" idref="#AutoShape 10845"/>
        <o:r id="V:Rule2830" type="connector" idref="#AutoShape 13606"/>
        <o:r id="V:Rule2831" type="connector" idref="#AutoShape 5796"/>
        <o:r id="V:Rule2832" type="connector" idref="#AutoShape 6126"/>
        <o:r id="V:Rule2833" type="connector" idref="#AutoShape 11942"/>
        <o:r id="V:Rule2834" type="connector" idref="#AutoShape 13277"/>
        <o:r id="V:Rule2835" type="connector" idref="#AutoShape 8769"/>
        <o:r id="V:Rule2836" type="connector" idref="#AutoShape 3752"/>
        <o:r id="V:Rule2837" type="connector" idref="#AutoShape 10054"/>
        <o:r id="V:Rule2838" type="connector" idref="#AutoShape 11224"/>
        <o:r id="V:Rule2839" type="connector" idref="#AutoShape 14359"/>
        <o:r id="V:Rule2840" type="connector" idref="#AutoShape 4931"/>
        <o:r id="V:Rule2841" type="connector" idref="#AutoShape 13723"/>
        <o:r id="V:Rule2842" type="connector" idref="#AutoShape 10561"/>
        <o:r id="V:Rule2843" type="connector" idref="#AutoShape 6060"/>
        <o:r id="V:Rule2844" type="connector" idref="#AutoShape 6621"/>
        <o:r id="V:Rule2845" type="connector" idref="#AutoShape 12143"/>
        <o:r id="V:Rule2846" type="connector" idref="#AutoShape 13179"/>
        <o:r id="V:Rule2847" type="connector" idref="#AutoShape 13027"/>
        <o:r id="V:Rule2848" type="connector" idref="#AutoShape 12271"/>
        <o:r id="V:Rule2849" type="connector" idref="#AutoShape 10482"/>
        <o:r id="V:Rule2850" type="connector" idref="#AutoShape 9333"/>
        <o:r id="V:Rule2851" type="connector" idref="#AutoShape 14015"/>
        <o:r id="V:Rule2852" type="connector" idref="#AutoShape 14248"/>
        <o:r id="V:Rule2853" type="connector" idref="#AutoShape 4907"/>
        <o:r id="V:Rule2854" type="connector" idref="#AutoShape 3259"/>
        <o:r id="V:Rule2855" type="connector" idref="#AutoShape 12135"/>
        <o:r id="V:Rule2856" type="connector" idref="#AutoShape 11941"/>
        <o:r id="V:Rule2857" type="connector" idref="#AutoShape 11106"/>
        <o:r id="V:Rule2858" type="connector" idref="#AutoShape 14178"/>
        <o:r id="V:Rule2859" type="connector" idref="#AutoShape 5114"/>
        <o:r id="V:Rule2860" type="connector" idref="#AutoShape 6122"/>
        <o:r id="V:Rule2861" type="connector" idref="#AutoShape 13626"/>
        <o:r id="V:Rule2862" type="connector" idref="#AutoShape 9579"/>
        <o:r id="V:Rule2863" type="connector" idref="#AutoShape 12219"/>
        <o:r id="V:Rule2864" type="connector" idref="#AutoShape 9399"/>
        <o:r id="V:Rule2865" type="connector" idref="#AutoShape 5146"/>
        <o:r id="V:Rule2866" type="connector" idref="#AutoShape 14007"/>
        <o:r id="V:Rule2867" type="connector" idref="#AutoShape 12227"/>
        <o:r id="V:Rule2868" type="connector" idref="#AutoShape 11370"/>
        <o:r id="V:Rule2869" type="connector" idref="#AutoShape 9319"/>
        <o:r id="V:Rule2870" type="connector" idref="#AutoShape 13842"/>
        <o:r id="V:Rule2871" type="connector" idref="#AutoShape 12893"/>
        <o:r id="V:Rule2872" type="connector" idref="#AutoShape 12140"/>
        <o:r id="V:Rule2873" type="connector" idref="#AutoShape 3330"/>
        <o:r id="V:Rule2874" type="connector" idref="#AutoShape 6121"/>
        <o:r id="V:Rule2875" type="connector" idref="#AutoShape 11804"/>
        <o:r id="V:Rule2876" type="connector" idref="#AutoShape 11277"/>
        <o:r id="V:Rule2877" type="connector" idref="#AutoShape 13482"/>
        <o:r id="V:Rule2878" type="connector" idref="#AutoShape 13048"/>
        <o:r id="V:Rule2879" type="connector" idref="#AutoShape 4373"/>
        <o:r id="V:Rule2880" type="connector" idref="#AutoShape 11934"/>
        <o:r id="V:Rule2881" type="connector" idref="#AutoShape 6813"/>
        <o:r id="V:Rule2882" type="connector" idref="#AutoShape 12895"/>
        <o:r id="V:Rule2883" type="connector" idref="#AutoShape 4197"/>
        <o:r id="V:Rule2884" type="connector" idref="#AutoShape 6565"/>
        <o:r id="V:Rule2885" type="connector" idref="#AutoShape 11795"/>
        <o:r id="V:Rule2886" type="connector" idref="#AutoShape 12297"/>
        <o:r id="V:Rule2887" type="connector" idref="#AutoShape 9998"/>
        <o:r id="V:Rule2888" type="connector" idref="#AutoShape 12037"/>
        <o:r id="V:Rule2889" type="connector" idref="#AutoShape 11215"/>
        <o:r id="V:Rule2890" type="connector" idref="#AutoShape 6208"/>
        <o:r id="V:Rule2891" type="connector" idref="#AutoShape 1359"/>
        <o:r id="V:Rule2892" type="connector" idref="#AutoShape 13908"/>
        <o:r id="V:Rule2893" type="connector" idref="#AutoShape 5681"/>
        <o:r id="V:Rule2894" type="connector" idref="#AutoShape 13911"/>
        <o:r id="V:Rule2895" type="connector" idref="#AutoShape 9691"/>
        <o:r id="V:Rule2896" type="connector" idref="#AutoShape 11786"/>
        <o:r id="V:Rule2897" type="connector" idref="#AutoShape 3268"/>
        <o:r id="V:Rule2898" type="connector" idref="#AutoShape 13566"/>
        <o:r id="V:Rule2899" type="connector" idref="#AutoShape 14381"/>
        <o:r id="V:Rule2900" type="connector" idref="#AutoShape 10927"/>
        <o:r id="V:Rule2901" type="connector" idref="#AutoShape 11214"/>
        <o:r id="V:Rule2902" type="connector" idref="#AutoShape 6807"/>
        <o:r id="V:Rule2903" type="connector" idref="#AutoShape 9715"/>
        <o:r id="V:Rule2904" type="connector" idref="#AutoShape 13139"/>
        <o:r id="V:Rule2905" type="connector" idref="#AutoShape 13418"/>
        <o:r id="V:Rule2906" type="connector" idref="#AutoShape 13323"/>
        <o:r id="V:Rule2907" type="connector" idref="#AutoShape 4839"/>
        <o:r id="V:Rule2908" type="connector" idref="#AutoShape 8666"/>
        <o:r id="V:Rule2909" type="connector" idref="#AutoShape 13814"/>
        <o:r id="V:Rule2910" type="connector" idref="#AutoShape 12360"/>
        <o:r id="V:Rule2911" type="connector" idref="#AutoShape 13907"/>
        <o:r id="V:Rule2912" type="connector" idref="#AutoShape 12064"/>
        <o:r id="V:Rule2913" type="connector" idref="#AutoShape 3202"/>
        <o:r id="V:Rule2914" type="connector" idref="#AutoShape 10446"/>
        <o:r id="V:Rule2915" type="connector" idref="#AutoShape 11048"/>
        <o:r id="V:Rule2916" type="connector" idref="#AutoShape 13521"/>
        <o:r id="V:Rule2917" type="connector" idref="#AutoShape 10590"/>
        <o:r id="V:Rule2918" type="connector" idref="#AutoShape 13127"/>
        <o:r id="V:Rule2919" type="connector" idref="#AutoShape 12202"/>
        <o:r id="V:Rule2920" type="connector" idref="#AutoShape 14024"/>
        <o:r id="V:Rule2921" type="connector" idref="#AutoShape 10675"/>
        <o:r id="V:Rule2922" type="connector" idref="#AutoShape 13091"/>
        <o:r id="V:Rule2923" type="connector" idref="#AutoShape 10738"/>
        <o:r id="V:Rule2924" type="connector" idref="#AutoShape 9677"/>
        <o:r id="V:Rule2925" type="connector" idref="#AutoShape 10932"/>
        <o:r id="V:Rule2926" type="connector" idref="#AutoShape 3813"/>
        <o:r id="V:Rule2927" type="connector" idref="#AutoShape 10828"/>
        <o:r id="V:Rule2928" type="connector" idref="#AutoShape 9588"/>
        <o:r id="V:Rule2929" type="connector" idref="#AutoShape 11314"/>
        <o:r id="V:Rule2930" type="connector" idref="#AutoShape 13698"/>
        <o:r id="V:Rule2931" type="connector" idref="#AutoShape 4915"/>
        <o:r id="V:Rule2932" type="connector" idref="#AutoShape 3290"/>
        <o:r id="V:Rule2933" type="connector" idref="#AutoShape 4775"/>
        <o:r id="V:Rule2934" type="connector" idref="#AutoShape 13829"/>
        <o:r id="V:Rule2935" type="connector" idref="#AutoShape 13861"/>
        <o:r id="V:Rule2936" type="connector" idref="#AutoShape 11776"/>
        <o:r id="V:Rule2937" type="connector" idref="#AutoShape 14104"/>
        <o:r id="V:Rule2938" type="connector" idref="#AutoShape 12939"/>
        <o:r id="V:Rule2939" type="connector" idref="#AutoShape 5746"/>
        <o:r id="V:Rule2940" type="connector" idref="#AutoShape 9669"/>
        <o:r id="V:Rule2941" type="connector" idref="#AutoShape 10075"/>
        <o:r id="V:Rule2942" type="connector" idref="#AutoShape 5703"/>
        <o:r id="V:Rule2943" type="connector" idref="#AutoShape 12097"/>
        <o:r id="V:Rule2944" type="connector" idref="#AutoShape 11394"/>
        <o:r id="V:Rule2945" type="connector" idref="#AutoShape 3303"/>
        <o:r id="V:Rule2946" type="connector" idref="#AutoShape 12903"/>
        <o:r id="V:Rule2947" type="connector" idref="#AutoShape 12410"/>
        <o:r id="V:Rule2948" type="connector" idref="#AutoShape 10859"/>
        <o:r id="V:Rule2949" type="connector" idref="#AutoShape 6070"/>
        <o:r id="V:Rule2950" type="connector" idref="#AutoShape 9320"/>
        <o:r id="V:Rule2951" type="connector" idref="#AutoShape 13860"/>
        <o:r id="V:Rule2952" type="connector" idref="#AutoShape 13178"/>
        <o:r id="V:Rule2953" type="connector" idref="#AutoShape 14247"/>
        <o:r id="V:Rule2954" type="connector" idref="#AutoShape 13603"/>
        <o:r id="V:Rule2955" type="connector" idref="#AutoShape 12158"/>
        <o:r id="V:Rule2956" type="connector" idref="#AutoShape 3839"/>
        <o:r id="V:Rule2957" type="connector" idref="#AutoShape 11235"/>
        <o:r id="V:Rule2958" type="connector" idref="#AutoShape 10394"/>
        <o:r id="V:Rule2959" type="connector" idref="#AutoShape 12060"/>
        <o:r id="V:Rule2960" type="connector" idref="#AutoShape 6644"/>
        <o:r id="V:Rule2961" type="connector" idref="#AutoShape 13986"/>
        <o:r id="V:Rule2962" type="connector" idref="#AutoShape 13608"/>
        <o:r id="V:Rule2963" type="connector" idref="#AutoShape 13286"/>
        <o:r id="V:Rule2964" type="connector" idref="#AutoShape 11293"/>
        <o:r id="V:Rule2965" type="connector" idref="#AutoShape 11369"/>
        <o:r id="V:Rule2966" type="connector" idref="#AutoShape 11225"/>
        <o:r id="V:Rule2967" type="connector" idref="#AutoShape 5704"/>
        <o:r id="V:Rule2968" type="connector" idref="#AutoShape 9123"/>
        <o:r id="V:Rule2969" type="connector" idref="#AutoShape 10610"/>
        <o:r id="V:Rule2970" type="connector" idref="#AutoShape 9673"/>
        <o:r id="V:Rule2971" type="connector" idref="#AutoShape 2686"/>
        <o:r id="V:Rule2972" type="connector" idref="#AutoShape 3327"/>
        <o:r id="V:Rule2973" type="connector" idref="#AutoShape 10707"/>
        <o:r id="V:Rule2974" type="connector" idref="#AutoShape 13014"/>
        <o:r id="V:Rule2975" type="connector" idref="#AutoShape 13899"/>
        <o:r id="V:Rule2976" type="connector" idref="#AutoShape 12478"/>
        <o:r id="V:Rule2977" type="connector" idref="#AutoShape 13970"/>
        <o:r id="V:Rule2978" type="connector" idref="#AutoShape 13079"/>
        <o:r id="V:Rule2979" type="connector" idref="#AutoShape 11183"/>
        <o:r id="V:Rule2980" type="connector" idref="#AutoShape 12337"/>
        <o:r id="V:Rule2981" type="connector" idref="#AutoShape 6815"/>
        <o:r id="V:Rule2982" type="connector" idref="#AutoShape 4840"/>
        <o:r id="V:Rule2983" type="connector" idref="#AutoShape 2715"/>
        <o:r id="V:Rule2984" type="connector" idref="#AutoShape 13434"/>
        <o:r id="V:Rule2985" type="connector" idref="#AutoShape 10580"/>
        <o:r id="V:Rule2986" type="connector" idref="#AutoShape 3815"/>
        <o:r id="V:Rule2987" type="connector" idref="#AutoShape 13399"/>
        <o:r id="V:Rule2988" type="connector" idref="#AutoShape 5115"/>
        <o:r id="V:Rule2989" type="connector" idref="#AutoShape 6209"/>
        <o:r id="V:Rule2990" type="connector" idref="#AutoShape 9690"/>
        <o:r id="V:Rule2991" type="connector" idref="#AutoShape 5640"/>
        <o:r id="V:Rule2992" type="connector" idref="#AutoShape 5049"/>
        <o:r id="V:Rule2993" type="connector" idref="#AutoShape 4372"/>
        <o:r id="V:Rule2994" type="connector" idref="#AutoShape 11105"/>
        <o:r id="V:Rule2995" type="connector" idref="#AutoShape 11288"/>
        <o:r id="V:Rule2996" type="connector" idref="#AutoShape 3892"/>
        <o:r id="V:Rule2997" type="connector" idref="#AutoShape 5623"/>
        <o:r id="V:Rule2998" type="connector" idref="#AutoShape 11042"/>
        <o:r id="V:Rule2999" type="connector" idref="#AutoShape 4724"/>
        <o:r id="V:Rule3000" type="connector" idref="#AutoShape 4919"/>
        <o:r id="V:Rule3001" type="connector" idref="#AutoShape 3943"/>
        <o:r id="V:Rule3002" type="connector" idref="#AutoShape 6093"/>
        <o:r id="V:Rule3003" type="connector" idref="#AutoShape 14036"/>
        <o:r id="V:Rule3004" type="connector" idref="#AutoShape 12182"/>
        <o:r id="V:Rule3005" type="connector" idref="#AutoShape 13532"/>
        <o:r id="V:Rule3006" type="connector" idref="#AutoShape 12147"/>
        <o:r id="V:Rule3007" type="connector" idref="#AutoShape 12233"/>
        <o:r id="V:Rule3008" type="connector" idref="#AutoShape 12103"/>
        <o:r id="V:Rule3009" type="connector" idref="#AutoShape 14414"/>
        <o:r id="V:Rule3010" type="connector" idref="#AutoShape 6651"/>
        <o:r id="V:Rule3011" type="connector" idref="#AutoShape 6242"/>
        <o:r id="V:Rule3012" type="connector" idref="#AutoShape 6087"/>
        <o:r id="V:Rule3013" type="connector" idref="#AutoShape 12178"/>
        <o:r id="V:Rule3014" type="connector" idref="#AutoShape 11846"/>
        <o:r id="V:Rule3015" type="connector" idref="#AutoShape 12168"/>
        <o:r id="V:Rule3016" type="connector" idref="#AutoShape 12067"/>
        <o:r id="V:Rule3017" type="connector" idref="#AutoShape 12206"/>
        <o:r id="V:Rule3018" type="connector" idref="#AutoShape 6237"/>
        <o:r id="V:Rule3019" type="connector" idref="#AutoShape 5685"/>
        <o:r id="V:Rule3020" type="connector" idref="#AutoShape 1380"/>
        <o:r id="V:Rule3021" type="connector" idref="#AutoShape 6047"/>
        <o:r id="V:Rule3022" type="connector" idref="#AutoShape 6226"/>
        <o:r id="V:Rule3023" type="connector" idref="#AutoShape 11043"/>
        <o:r id="V:Rule3024" type="connector" idref="#AutoShape 13641"/>
        <o:r id="V:Rule3025" type="connector" idref="#AutoShape 13435"/>
        <o:r id="V:Rule3026" type="connector" idref="#AutoShape 10713"/>
        <o:r id="V:Rule3027" type="connector" idref="#AutoShape 11157"/>
        <o:r id="V:Rule3028" type="connector" idref="#AutoShape 13863"/>
        <o:r id="V:Rule3029" type="connector" idref="#AutoShape 2507"/>
        <o:r id="V:Rule3030" type="connector" idref="#AutoShape 6228"/>
        <o:r id="V:Rule3031" type="connector" idref="#AutoShape 13960"/>
        <o:r id="V:Rule3032" type="connector" idref="#AutoShape 6783"/>
        <o:r id="V:Rule3033" type="connector" idref="#AutoShape 6067"/>
        <o:r id="V:Rule3034" type="connector" idref="#AutoShape 7027"/>
        <o:r id="V:Rule3035" type="connector" idref="#AutoShape 10563"/>
        <o:r id="V:Rule3036" type="connector" idref="#AutoShape 11163"/>
        <o:r id="V:Rule3037" type="connector" idref="#AutoShape 12212"/>
        <o:r id="V:Rule3038" type="connector" idref="#AutoShape 13029"/>
        <o:r id="V:Rule3039" type="connector" idref="#AutoShape 11300"/>
        <o:r id="V:Rule3040" type="connector" idref="#AutoShape 6094"/>
        <o:r id="V:Rule3041" type="connector" idref="#AutoShape 13340"/>
        <o:r id="V:Rule3042" type="connector" idref="#AutoShape 5751"/>
        <o:r id="V:Rule3043" type="connector" idref="#AutoShape 11316"/>
        <o:r id="V:Rule3044" type="connector" idref="#AutoShape 13400"/>
        <o:r id="V:Rule3045" type="connector" idref="#AutoShape 14344"/>
        <o:r id="V:Rule3046" type="connector" idref="#AutoShape 10733"/>
        <o:r id="V:Rule3047" type="connector" idref="#AutoShape 11825"/>
        <o:r id="V:Rule3048" type="connector" idref="#AutoShape 6069"/>
        <o:r id="V:Rule3049" type="connector" idref="#AutoShape 10426"/>
        <o:r id="V:Rule3050" type="connector" idref="#AutoShape 2724"/>
        <o:r id="V:Rule3051" type="connector" idref="#AutoShape 13289"/>
        <o:r id="V:Rule3052" type="connector" idref="#AutoShape 3219"/>
        <o:r id="V:Rule3053" type="connector" idref="#AutoShape 13109"/>
        <o:r id="V:Rule3054" type="connector" idref="#AutoShape 6769"/>
        <o:r id="V:Rule3055" type="connector" idref="#AutoShape 3285"/>
        <o:r id="V:Rule3056" type="connector" idref="#AutoShape 11960"/>
        <o:r id="V:Rule3057" type="connector" idref="#AutoShape 5396"/>
        <o:r id="V:Rule3058" type="connector" idref="#AutoShape 10624"/>
        <o:r id="V:Rule3059" type="connector" idref="#AutoShape 11088"/>
        <o:r id="V:Rule3060" type="connector" idref="#AutoShape 10564"/>
        <o:r id="V:Rule3061" type="connector" idref="#AutoShape 13050"/>
        <o:r id="V:Rule3062" type="connector" idref="#AutoShape 4941"/>
        <o:r id="V:Rule3063" type="connector" idref="#AutoShape 1348"/>
        <o:r id="V:Rule3064" type="connector" idref="#AutoShape 3899"/>
        <o:r id="V:Rule3065" type="connector" idref="#AutoShape 10070"/>
        <o:r id="V:Rule3066" type="connector" idref="#AutoShape 11092"/>
        <o:r id="V:Rule3067" type="connector" idref="#AutoShape 6061"/>
        <o:r id="V:Rule3069" type="connector" idref="#AutoShape 3352"/>
        <o:r id="V:Rule3070" type="connector" idref="#AutoShape 13103"/>
        <o:r id="V:Rule3071" type="connector" idref="#AutoShape 12166"/>
        <o:r id="V:Rule3072" type="connector" idref="#AutoShape 10464"/>
        <o:r id="V:Rule3073" type="connector" idref="#AutoShape 9591"/>
        <o:r id="V:Rule3074" type="connector" idref="#AutoShape 14147"/>
        <o:r id="V:Rule3075" type="connector" idref="#AutoShape 10450"/>
        <o:r id="V:Rule3076" type="connector" idref="#AutoShape 9364"/>
        <o:r id="V:Rule3077" type="connector" idref="#AutoShape 11204"/>
        <o:r id="V:Rule3078" type="connector" idref="#AutoShape 11145"/>
        <o:r id="V:Rule3079" type="connector" idref="#AutoShape 14228"/>
        <o:r id="V:Rule3080" type="connector" idref="#AutoShape 10760"/>
        <o:r id="V:Rule3081" type="connector" idref="#AutoShape 2564"/>
        <o:r id="V:Rule3082" type="connector" idref="#AutoShape 9573"/>
        <o:r id="V:Rule3083" type="connector" idref="#AutoShape 11312"/>
        <o:r id="V:Rule3084" type="connector" idref="#AutoShape 9373"/>
        <o:r id="V:Rule3085" type="connector" idref="#AutoShape 14305"/>
        <o:r id="V:Rule3086" type="connector" idref="#AutoShape 3894"/>
        <o:r id="V:Rule3087" type="connector" idref="#AutoShape 13334"/>
        <o:r id="V:Rule3088" type="connector" idref="#AutoShape 3212"/>
        <o:r id="V:Rule3089" type="connector" idref="#AutoShape 11488"/>
        <o:r id="V:Rule3090" type="connector" idref="#AutoShape 13572"/>
        <o:r id="V:Rule3091" type="connector" idref="#AutoShape 2477"/>
        <o:r id="V:Rule3092" type="connector" idref="#AutoShape 10080"/>
        <o:r id="V:Rule3093" type="connector" idref="#AutoShape 13601"/>
        <o:r id="V:Rule3094" type="connector" idref="#AutoShape 3818"/>
        <o:r id="V:Rule3095" type="connector" idref="#AutoShape 9702"/>
        <o:r id="V:Rule3096" type="connector" idref="#AutoShape 5678"/>
        <o:r id="V:Rule3097" type="connector" idref="#AutoShape 3776"/>
        <o:r id="V:Rule3098" type="connector" idref="#AutoShape 13648"/>
        <o:r id="V:Rule3099" type="connector" idref="#AutoShape 11093"/>
        <o:r id="V:Rule3100" type="connector" idref="#AutoShape 12160"/>
        <o:r id="V:Rule3101" type="connector" idref="#AutoShape 11037"/>
        <o:r id="V:Rule3102" type="connector" idref="#AutoShape 12384"/>
        <o:r id="V:Rule3103" type="connector" idref="#AutoShape 12270"/>
        <o:r id="V:Rule3104" type="connector" idref="#AutoShape 11353"/>
        <o:r id="V:Rule3105" type="connector" idref="#AutoShape 10853"/>
        <o:r id="V:Rule3106" type="connector" idref="#AutoShape 10934"/>
        <o:r id="V:Rule3107" type="connector" idref="#AutoShape 9676"/>
        <o:r id="V:Rule3108" type="connector" idref="#AutoShape 12999"/>
        <o:r id="V:Rule3109" type="connector" idref="#AutoShape 5003"/>
        <o:r id="V:Rule3110" type="connector" idref="#AutoShape 10549"/>
        <o:r id="V:Rule3111" type="connector" idref="#AutoShape 6646"/>
        <o:r id="V:Rule3112" type="connector" idref="#AutoShape 13187"/>
        <o:r id="V:Rule3113" type="connector" idref="#AutoShape 5080"/>
        <o:r id="V:Rule3114" type="connector" idref="#AutoShape 12209"/>
        <o:r id="V:Rule3115" type="connector" idref="#AutoShape 6774"/>
        <o:r id="V:Rule3116" type="connector" idref="#AutoShape 13807"/>
        <o:r id="V:Rule3117" type="connector" idref="#AutoShape 13625"/>
        <o:r id="V:Rule3118" type="connector" idref="#AutoShape 10788"/>
        <o:r id="V:Rule3119" type="connector" idref="#AutoShape 13604"/>
        <o:r id="V:Rule3120" type="connector" idref="#AutoShape 3811"/>
        <o:r id="V:Rule3121" type="connector" idref="#AutoShape 11205"/>
        <o:r id="V:Rule3122" type="connector" idref="#AutoShape 13865"/>
        <o:r id="V:Rule3123" type="connector" idref="#AutoShape 13404"/>
        <o:r id="V:Rule3124" type="connector" idref="#AutoShape 10841"/>
        <o:r id="V:Rule3125" type="connector" idref="#AutoShape 7075"/>
        <o:r id="V:Rule3126" type="connector" idref="#AutoShape 13371"/>
        <o:r id="V:Rule3127" type="connector" idref="#AutoShape 4212"/>
        <o:r id="V:Rule3128" type="connector" idref="#AutoShape 9589"/>
        <o:r id="V:Rule3129" type="connector" idref="#AutoShape 6626"/>
        <o:r id="V:Rule3130" type="connector" idref="#AutoShape 10792"/>
        <o:r id="V:Rule3131" type="connector" idref="#AutoShape 13401"/>
        <o:r id="V:Rule3132" type="connector" idref="#AutoShape 6652"/>
        <o:r id="V:Rule3133" type="connector" idref="#AutoShape 7093"/>
        <o:r id="V:Rule3134" type="connector" idref="#AutoShape 6573"/>
        <o:r id="V:Rule3135" type="connector" idref="#AutoShape 6205"/>
        <o:r id="V:Rule3136" type="connector" idref="#AutoShape 13113"/>
        <o:r id="V:Rule3137" type="connector" idref="#AutoShape 6631"/>
        <o:r id="V:Rule3138" type="connector" idref="#AutoShape 14379"/>
        <o:r id="V:Rule3139" type="connector" idref="#AutoShape 11399"/>
        <o:r id="V:Rule3140" type="connector" idref="#AutoShape 14106"/>
        <o:r id="V:Rule3141" type="connector" idref="#AutoShape 3790"/>
        <o:r id="V:Rule3142" type="connector" idref="#AutoShape 10860"/>
        <o:r id="V:Rule3143" type="connector" idref="#AutoShape 13016"/>
        <o:r id="V:Rule3144" type="connector" idref="#AutoShape 2706"/>
        <o:r id="V:Rule3145" type="connector" idref="#AutoShape 10666"/>
        <o:r id="V:Rule3146" type="connector" idref="#AutoShape 3192"/>
        <o:r id="V:Rule3147" type="connector" idref="#AutoShape 6800"/>
        <o:r id="V:Rule3148" type="connector" idref="#AutoShape 13128"/>
        <o:r id="V:Rule3149" type="connector" idref="#AutoShape 14061"/>
        <o:r id="V:Rule3150" type="connector" idref="#AutoShape 3326"/>
        <o:r id="V:Rule3151" type="connector" idref="#AutoShape 9298"/>
        <o:r id="V:Rule3152" type="connector" idref="#AutoShape 10625"/>
        <o:r id="V:Rule3153" type="connector" idref="#AutoShape 5138"/>
        <o:r id="V:Rule3154" type="connector" idref="#AutoShape 4848"/>
        <o:r id="V:Rule3155" type="connector" idref="#AutoShape 5239"/>
        <o:r id="V:Rule3156" type="connector" idref="#AutoShape 5798"/>
        <o:r id="V:Rule3157" type="connector" idref="#AutoShape 6252"/>
        <o:r id="V:Rule3158" type="connector" idref="#AutoShape 13288"/>
        <o:r id="V:Rule3159" type="connector" idref="#AutoShape 11038"/>
        <o:r id="V:Rule3160" type="connector" idref="#AutoShape 10399"/>
        <o:r id="V:Rule3161" type="connector" idref="#AutoShape 6296"/>
        <o:r id="V:Rule3162" type="connector" idref="#AutoShape 9388"/>
        <o:r id="V:Rule3163" type="connector" idref="#AutoShape 11296"/>
        <o:r id="V:Rule3164" type="connector" idref="#AutoShape 10001"/>
        <o:r id="V:Rule3165" type="connector" idref="#AutoShape 14250"/>
        <o:r id="V:Rule3166" type="connector" idref="#AutoShape 11932"/>
        <o:r id="V:Rule3167" type="connector" idref="#AutoShape 4984"/>
        <o:r id="V:Rule3168" type="connector" idref="#AutoShape 12059"/>
        <o:r id="V:Rule3169" type="connector" idref="#AutoShape 12952"/>
        <o:r id="V:Rule3170" type="connector" idref="#AutoShape 12055"/>
        <o:r id="V:Rule3171" type="connector" idref="#AutoShape 9299"/>
        <o:r id="V:Rule3172" type="connector" idref="#AutoShape 13511"/>
        <o:r id="V:Rule3173" type="connector" idref="#AutoShape 4992"/>
        <o:r id="V:Rule3174" type="connector" idref="#AutoShape 10411"/>
        <o:r id="V:Rule3175" type="connector" idref="#AutoShape 7035"/>
        <o:r id="V:Rule3176" type="connector" idref="#AutoShape 14103"/>
        <o:r id="V:Rule3177" type="connector" idref="#AutoShape 13350"/>
        <o:r id="V:Rule3178" type="connector" idref="#AutoShape 12083"/>
        <o:r id="V:Rule3179" type="connector" idref="#AutoShape 5771"/>
        <o:r id="V:Rule3180" type="connector" idref="#AutoShape 6095"/>
        <o:r id="V:Rule3181" type="connector" idref="#AutoShape 8684"/>
        <o:r id="V:Rule3182" type="connector" idref="#AutoShape 9701"/>
        <o:r id="V:Rule3183" type="connector" idref="#AutoShape 10944"/>
        <o:r id="V:Rule3184" type="connector" idref="#AutoShape 12891"/>
        <o:r id="V:Rule3185" type="connector" idref="#AutoShape 13568"/>
        <o:r id="V:Rule3186" type="connector" idref="#AutoShape 12340"/>
        <o:r id="V:Rule3187" type="connector" idref="#AutoShape 12990"/>
        <o:r id="V:Rule3188" type="connector" idref="#AutoShape 14004"/>
        <o:r id="V:Rule3189" type="connector" idref="#AutoShape 10591"/>
        <o:r id="V:Rule3190" type="connector" idref="#AutoShape 2731"/>
        <o:r id="V:Rule3191" type="connector" idref="#AutoShape 6566"/>
        <o:r id="V:Rule3192" type="connector" idref="#AutoShape 11169"/>
        <o:r id="V:Rule3193" type="connector" idref="#AutoShape 5106"/>
        <o:r id="V:Rule3194" type="connector" idref="#AutoShape 2694"/>
        <o:r id="V:Rule3196" type="connector" idref="#AutoShape 10284"/>
        <o:r id="V:Rule3197" type="connector" idref="#AutoShape 3810"/>
        <o:r id="V:Rule3198" type="connector" idref="#AutoShape 10557"/>
        <o:r id="V:Rule3199" type="connector" idref="#AutoShape 12389"/>
        <o:r id="V:Rule3200" type="connector" idref="#AutoShape 13552"/>
        <o:r id="V:Rule3201" type="connector" idref="#AutoShape 4757"/>
        <o:r id="V:Rule3202" type="connector" idref="#AutoShape 10551"/>
        <o:r id="V:Rule3203" type="connector" idref="#AutoShape 13059"/>
        <o:r id="V:Rule3204" type="connector" idref="#AutoShape 10515"/>
        <o:r id="V:Rule3205" type="connector" idref="#AutoShape 12299"/>
        <o:r id="V:Rule3206" type="connector" idref="#AutoShape 12931"/>
        <o:r id="V:Rule3207" type="connector" idref="#AutoShape 10622"/>
        <o:r id="V:Rule3208" type="connector" idref="#AutoShape 13051"/>
        <o:r id="V:Rule3209" type="connector" idref="#AutoShape 13275"/>
        <o:r id="V:Rule3210" type="connector" idref="#AutoShape 5096"/>
        <o:r id="V:Rule3211" type="connector" idref="#AutoShape 3186"/>
        <o:r id="V:Rule3212" type="connector" idref="#AutoShape 13673"/>
        <o:r id="V:Rule3213" type="connector" idref="#AutoShape 2717"/>
        <o:r id="V:Rule3214" type="connector" idref="#AutoShape 13681"/>
        <o:r id="V:Rule3215" type="connector" idref="#AutoShape 3819"/>
        <o:r id="V:Rule3216" type="connector" idref="#AutoShape 12061"/>
        <o:r id="V:Rule3217" type="connector" idref="#AutoShape 13407"/>
        <o:r id="V:Rule3218" type="connector" idref="#AutoShape 12406"/>
        <o:r id="V:Rule3219" type="connector" idref="#AutoShape 13168"/>
        <o:r id="V:Rule3220" type="connector" idref="#AutoShape 10545"/>
        <o:r id="V:Rule3221" type="connector" idref="#AutoShape 4896"/>
        <o:r id="V:Rule3222" type="connector" idref="#AutoShape 13280"/>
        <o:r id="V:Rule3223" type="connector" idref="#AutoShape 8752"/>
        <o:r id="V:Rule3224" type="connector" idref="#AutoShape 10530"/>
        <o:r id="V:Rule3225" type="connector" idref="#AutoShape 4766"/>
        <o:r id="V:Rule3226" type="connector" idref="#AutoShape 13327"/>
        <o:r id="V:Rule3227" type="connector" idref="#AutoShape 6213"/>
        <o:r id="V:Rule3228" type="connector" idref="#AutoShape 10461"/>
        <o:r id="V:Rule3229" type="connector" idref="#AutoShape 6109"/>
        <o:r id="V:Rule3230" type="connector" idref="#AutoShape 6118"/>
        <o:r id="V:Rule3231" type="connector" idref="#AutoShape 13959"/>
        <o:r id="V:Rule3232" type="connector" idref="#AutoShape 5620"/>
        <o:r id="V:Rule3233" type="connector" idref="#AutoShape 3760"/>
        <o:r id="V:Rule3234" type="connector" idref="#AutoShape 9283"/>
        <o:r id="V:Rule3235" type="connector" idref="#AutoShape 11938"/>
        <o:r id="V:Rule3236" type="connector" idref="#AutoShape 13485"/>
        <o:r id="V:Rule3238" type="connector" idref="#AutoShape 8999"/>
        <o:r id="V:Rule3239" type="connector" idref="#AutoShape 12073"/>
        <o:r id="V:Rule3240" type="connector" idref="#AutoShape 12124"/>
        <o:r id="V:Rule3241" type="connector" idref="#AutoShape 13853"/>
        <o:r id="V:Rule3242" type="connector" idref="#AutoShape 9661"/>
        <o:r id="V:Rule3243" type="connector" idref="#AutoShape 13427"/>
        <o:r id="V:Rule3244" type="connector" idref="#AutoShape 12445"/>
        <o:r id="V:Rule3245" type="connector" idref="#AutoShape 13120"/>
        <o:r id="V:Rule3246" type="connector" idref="#AutoShape 11141"/>
        <o:r id="V:Rule3248" type="connector" idref="#AutoShape 12399"/>
        <o:r id="V:Rule3249" type="connector" idref="#AutoShape 13032"/>
        <o:r id="V:Rule3250" type="connector" idref="#AutoShape 13699"/>
        <o:r id="V:Rule3251" type="connector" idref="#AutoShape 14380"/>
        <o:r id="V:Rule3252" type="connector" idref="#AutoShape 12397"/>
        <o:r id="V:Rule3253" type="connector" idref="#AutoShape 12244"/>
        <o:r id="V:Rule3254" type="connector" idref="#AutoShape 6091"/>
        <o:r id="V:Rule3255" type="connector" idref="#AutoShape 6819"/>
        <o:r id="V:Rule3256" type="connector" idref="#AutoShape 10900"/>
        <o:r id="V:Rule3257" type="connector" idref="#AutoShape 11794"/>
        <o:r id="V:Rule3258" type="connector" idref="#AutoShape 10442"/>
        <o:r id="V:Rule3259" type="connector" idref="#AutoShape 14169"/>
        <o:r id="V:Rule3260" type="connector" idref="#AutoShape 3831"/>
        <o:r id="V:Rule3261" type="connector" idref="#AutoShape 9386"/>
        <o:r id="V:Rule3262" type="connector" idref="#AutoShape 13792"/>
        <o:r id="V:Rule3263" type="connector" idref="#AutoShape 13554"/>
        <o:r id="V:Rule3264" type="connector" idref="#AutoShape 12199"/>
        <o:r id="V:Rule3265" type="connector" idref="#AutoShape 13794"/>
        <o:r id="V:Rule3266" type="connector" idref="#AutoShape 5690"/>
        <o:r id="V:Rule3267" type="connector" idref="#AutoShape 12955"/>
        <o:r id="V:Rule3268" type="connector" idref="#AutoShape 11030"/>
        <o:r id="V:Rule3269" type="connector" idref="#AutoShape 10896"/>
        <o:r id="V:Rule3270" type="connector" idref="#AutoShape 5224"/>
        <o:r id="V:Rule3271" type="connector" idref="#AutoShape 13600"/>
        <o:r id="V:Rule3272" type="connector" idref="#AutoShape 10296"/>
        <o:r id="V:Rule3273" type="connector" idref="#AutoShape 9297"/>
        <o:r id="V:Rule3274" type="connector" idref="#AutoShape 9562"/>
        <o:r id="V:Rule3275" type="connector" idref="#AutoShape 10730"/>
        <o:r id="V:Rule3277" type="connector" idref="#AutoShape 8770"/>
        <o:r id="V:Rule3278" type="connector" idref="#AutoShape 12177"/>
        <o:r id="V:Rule3279" type="connector" idref="#AutoShape 11078"/>
        <o:r id="V:Rule3280" type="connector" idref="#AutoShape 14387"/>
        <o:r id="V:Rule3281" type="connector" idref="#AutoShape 11856"/>
        <o:r id="V:Rule3282" type="connector" idref="#AutoShape 13675"/>
        <o:r id="V:Rule3283" type="connector" idref="#AutoShape 13593"/>
        <o:r id="V:Rule3284" type="connector" idref="#AutoShape 12347"/>
        <o:r id="V:Rule3285" type="connector" idref="#AutoShape 9402"/>
        <o:r id="V:Rule3286" type="connector" idref="#AutoShape 13022"/>
        <o:r id="V:Rule3287" type="connector" idref="#AutoShape 10651"/>
        <o:r id="V:Rule3288" type="connector" idref="#AutoShape 6075"/>
        <o:r id="V:Rule3289" type="connector" idref="#AutoShape 11840"/>
        <o:r id="V:Rule3290" type="connector" idref="#AutoShape 4860"/>
        <o:r id="V:Rule3291" type="connector" idref="#AutoShape 2688"/>
        <o:r id="V:Rule3292" type="connector" idref="#AutoShape 10746"/>
        <o:r id="V:Rule3293" type="connector" idref="#AutoShape 12268"/>
        <o:r id="V:Rule3294" type="connector" idref="#AutoShape 9572"/>
        <o:r id="V:Rule3295" type="connector" idref="#AutoShape 6822"/>
        <o:r id="V:Rule3296" type="connector" idref="#AutoShape 9694"/>
        <o:r id="V:Rule3297" type="connector" idref="#AutoShape 9369"/>
        <o:r id="V:Rule3298" type="connector" idref="#AutoShape 9368"/>
        <o:r id="V:Rule3299" type="connector" idref="#AutoShape 11138"/>
        <o:r id="V:Rule3300" type="connector" idref="#AutoShape 10604"/>
        <o:r id="V:Rule3301" type="connector" idref="#AutoShape 14011"/>
        <o:r id="V:Rule3302" type="connector" idref="#AutoShape 5056"/>
        <o:r id="V:Rule3303" type="connector" idref="#AutoShape 10430"/>
        <o:r id="V:Rule3304" type="connector" idref="#AutoShape 10915"/>
        <o:r id="V:Rule3305" type="connector" idref="#AutoShape 12151"/>
        <o:r id="V:Rule3306" type="connector" idref="#AutoShape 3879"/>
        <o:r id="V:Rule3307" type="connector" idref="#AutoShape 6117"/>
        <o:r id="V:Rule3308" type="connector" idref="#AutoShape 11974"/>
        <o:r id="V:Rule3309" type="connector" idref="#AutoShape 14218"/>
        <o:r id="V:Rule3310" type="connector" idref="#AutoShape 3897"/>
        <o:r id="V:Rule3311" type="connector" idref="#AutoShape 9581"/>
        <o:r id="V:Rule3312" type="connector" idref="#AutoShape 3267"/>
        <o:r id="V:Rule3313" type="connector" idref="#AutoShape 13354"/>
        <o:r id="V:Rule3314" type="connector" idref="#AutoShape 3235"/>
        <o:r id="V:Rule3315" type="connector" idref="#AutoShape 4725"/>
        <o:r id="V:Rule3316" type="connector" idref="#AutoShape 14376"/>
        <o:r id="V:Rule3317" type="connector" idref="#AutoShape 6224"/>
        <o:r id="V:Rule3318" type="connector" idref="#AutoShape 9332"/>
        <o:r id="V:Rule3319" type="connector" idref="#AutoShape 14382"/>
        <o:r id="V:Rule3320" type="connector" idref="#AutoShape 8653"/>
        <o:r id="V:Rule3321" type="connector" idref="#AutoShape 11864"/>
        <o:r id="V:Rule3323" type="connector" idref="#AutoShape 6791"/>
        <o:r id="V:Rule3324" type="connector" idref="#AutoShape 14062"/>
        <o:r id="V:Rule3325" type="connector" idref="#AutoShape 10616"/>
        <o:r id="V:Rule3326" type="connector" idref="#AutoShape 13954"/>
        <o:r id="V:Rule3327" type="connector" idref="#AutoShape 9671"/>
        <o:r id="V:Rule3328" type="connector" idref="#AutoShape 14031"/>
        <o:r id="V:Rule3329" type="connector" idref="#AutoShape 3858"/>
        <o:r id="V:Rule3330" type="connector" idref="#AutoShape 9321"/>
        <o:r id="V:Rule3331" type="connector" idref="#AutoShape 13522"/>
        <o:r id="V:Rule3332" type="connector" idref="#AutoShape 14310"/>
        <o:r id="V:Rule3333" type="connector" idref="#AutoShape 11407"/>
        <o:r id="V:Rule3334" type="connector" idref="#AutoShape 10582"/>
        <o:r id="V:Rule3335" type="connector" idref="#AutoShape 10739"/>
        <o:r id="V:Rule3336" type="connector" idref="#AutoShape 11911"/>
        <o:r id="V:Rule3337" type="connector" idref="#AutoShape 12414"/>
        <o:r id="V:Rule3338" type="connector" idref="#AutoShape 9316"/>
        <o:r id="V:Rule3339" type="connector" idref="#AutoShape 11793"/>
        <o:r id="V:Rule3340" type="connector" idref="#AutoShape 5770"/>
        <o:r id="V:Rule3341" type="connector" idref="#AutoShape 13809"/>
        <o:r id="V:Rule3342" type="connector" idref="#AutoShape 11175"/>
        <o:r id="V:Rule3343" type="connector" idref="#AutoShape 11055"/>
        <o:r id="V:Rule3344" type="connector" idref="#AutoShape 7068"/>
        <o:r id="V:Rule3345" type="connector" idref="#AutoShape 3272"/>
        <o:r id="V:Rule3346" type="connector" idref="#AutoShape 4851"/>
        <o:r id="V:Rule3347" type="connector" idref="#AutoShape 3848"/>
        <o:r id="V:Rule3348" type="connector" idref="#AutoShape 13935"/>
        <o:r id="V:Rule3350" type="connector" idref="#AutoShape 2682"/>
        <o:r id="V:Rule3351" type="connector" idref="#AutoShape 5100"/>
        <o:r id="V:Rule3352" type="connector" idref="#AutoShape 3343"/>
        <o:r id="V:Rule3353" type="connector" idref="#AutoShape 9018"/>
        <o:r id="V:Rule3354" type="connector" idref="#AutoShape 11781"/>
        <o:r id="V:Rule3355" type="connector" idref="#AutoShape 11858"/>
        <o:r id="V:Rule3356" type="connector" idref="#AutoShape 9279"/>
        <o:r id="V:Rule3357" type="connector" idref="#AutoShape 4319"/>
        <o:r id="V:Rule3358" type="connector" idref="#AutoShape 10639"/>
        <o:r id="V:Rule3359" type="connector" idref="#AutoShape 13398"/>
        <o:r id="V:Rule3360" type="connector" idref="#AutoShape 13339"/>
        <o:r id="V:Rule3361" type="connector" idref="#AutoShape 12062"/>
        <o:r id="V:Rule3362" type="connector" idref="#AutoShape 11819"/>
        <o:r id="V:Rule3363" type="connector" idref="#AutoShape 3238"/>
        <o:r id="V:Rule3364" type="connector" idref="#AutoShape 4905"/>
        <o:r id="V:Rule3365" type="connector" idref="#AutoShape 6576"/>
        <o:r id="V:Rule3366" type="connector" idref="#AutoShape 14138"/>
        <o:r id="V:Rule3367" type="connector" idref="#AutoShape 2705"/>
        <o:r id="V:Rule3368" type="connector" idref="#AutoShape 12403"/>
        <o:r id="V:Rule3369" type="connector" idref="#AutoShape 13679"/>
        <o:r id="V:Rule3370" type="connector" idref="#AutoShape 13030"/>
        <o:r id="V:Rule3371" type="connector" idref="#AutoShape 1372"/>
        <o:r id="V:Rule3372" type="connector" idref="#AutoShape 11824"/>
        <o:r id="V:Rule3373" type="connector" idref="#AutoShape 5611"/>
        <o:r id="V:Rule3374" type="connector" idref="#AutoShape 3360"/>
        <o:r id="V:Rule3375" type="connector" idref="#AutoShape 12048"/>
        <o:r id="V:Rule3376" type="connector" idref="#AutoShape 10905"/>
        <o:r id="V:Rule3377" type="connector" idref="#AutoShape 3329"/>
        <o:r id="V:Rule3378" type="connector" idref="#AutoShape 6637"/>
        <o:r id="V:Rule3379" type="connector" idref="#AutoShape 11114"/>
        <o:r id="V:Rule3380" type="connector" idref="#AutoShape 5068"/>
        <o:r id="V:Rule3381" type="connector" idref="#AutoShape 3291"/>
        <o:r id="V:Rule3382" type="connector" idref="#AutoShape 3271"/>
        <o:r id="V:Rule3383" type="connector" idref="#AutoShape 13529"/>
        <o:r id="V:Rule3384" type="connector" idref="#AutoShape 4890"/>
        <o:r id="V:Rule3385" type="connector" idref="#AutoShape 12354"/>
        <o:r id="V:Rule3386" type="connector" idref="#AutoShape 10919"/>
        <o:r id="V:Rule3387" type="connector" idref="#AutoShape 9334"/>
        <o:r id="V:Rule3388" type="connector" idref="#AutoShape 14360"/>
        <o:r id="V:Rule3389" type="connector" idref="#AutoShape 11961"/>
        <o:r id="V:Rule3390" type="connector" idref="#AutoShape 3780"/>
        <o:r id="V:Rule3391" type="connector" idref="#AutoShape 10546"/>
        <o:r id="V:Rule3392" type="connector" idref="#AutoShape 12407"/>
        <o:r id="V:Rule3393" type="connector" idref="#AutoShape 13674"/>
        <o:r id="V:Rule3394" type="connector" idref="#AutoShape 6062"/>
        <o:r id="V:Rule3395" type="connector" idref="#AutoShape 4800"/>
        <o:r id="V:Rule3396" type="connector" idref="#AutoShape 6204"/>
        <o:r id="V:Rule3397" type="connector" idref="#AutoShape 12175"/>
        <o:r id="V:Rule3398" type="connector" idref="#AutoShape 5799"/>
        <o:r id="V:Rule3399" type="connector" idref="#AutoShape 12386"/>
        <o:r id="V:Rule3400" type="connector" idref="#AutoShape 9357"/>
        <o:r id="V:Rule3401" type="connector" idref="#AutoShape 11304"/>
        <o:r id="V:Rule3402" type="connector" idref="#AutoShape 5098"/>
        <o:r id="V:Rule3403" type="connector" idref="#AutoShape 4723"/>
        <o:r id="V:Rule3404" type="connector" idref="#AutoShape 13936"/>
        <o:r id="V:Rule3405" type="connector" idref="#AutoShape 13551"/>
        <o:r id="V:Rule3406" type="connector" idref="#AutoShape 9721"/>
        <o:r id="V:Rule3407" type="connector" idref="#AutoShape 3201"/>
        <o:r id="V:Rule3408" type="connector" idref="#AutoShape 13325"/>
        <o:r id="V:Rule3409" type="connector" idref="#AutoShape 3849"/>
        <o:r id="V:Rule3410" type="connector" idref="#AutoShape 5079"/>
        <o:r id="V:Rule3411" type="connector" idref="#AutoShape 12930"/>
        <o:r id="V:Rule3412" type="connector" idref="#AutoShape 3920"/>
        <o:r id="V:Rule3413" type="connector" idref="#AutoShape 5135"/>
        <o:r id="V:Rule3414" type="connector" idref="#AutoShape 10848"/>
        <o:r id="V:Rule3415" type="connector" idref="#AutoShape 9285"/>
        <o:r id="V:Rule3416" type="connector" idref="#AutoShape 12215"/>
        <o:r id="V:Rule3417" type="connector" idref="#AutoShape 6880"/>
        <o:r id="V:Rule3418" type="connector" idref="#AutoShape 12262"/>
        <o:r id="V:Rule3419" type="connector" idref="#AutoShape 8677"/>
        <o:r id="V:Rule3420" type="connector" idref="#AutoShape 14026"/>
        <o:r id="V:Rule3421" type="connector" idref="#AutoShape 3792"/>
        <o:r id="V:Rule3422" type="connector" idref="#AutoShape 11397"/>
        <o:r id="V:Rule3423" type="connector" idref="#AutoShape 9999"/>
        <o:r id="V:Rule3424" type="connector" idref="#AutoShape 6110"/>
        <o:r id="V:Rule3425" type="connector" idref="#AutoShape 10304"/>
        <o:r id="V:Rule3426" type="connector" idref="#AutoShape 3187"/>
        <o:r id="V:Rule3427" type="connector" idref="#AutoShape 11155"/>
        <o:r id="V:Rule3428" type="connector" idref="#AutoShape 5235"/>
        <o:r id="V:Rule3429" type="connector" idref="#AutoShape 11279"/>
        <o:r id="V:Rule3430" type="connector" idref="#AutoShape 3921"/>
        <o:r id="V:Rule3431" type="connector" idref="#AutoShape 9672"/>
        <o:r id="V:Rule3432" type="connector" idref="#AutoShape 3220"/>
        <o:r id="V:Rule3433" type="connector" idref="#AutoShape 11782"/>
        <o:r id="V:Rule3434" type="connector" idref="#_x0000_s4776"/>
        <o:r id="V:Rule3435" type="connector" idref="#AutoShape 13628"/>
        <o:r id="V:Rule3436" type="connector" idref="#AutoShape 11217"/>
        <o:r id="V:Rule3437" type="connector" idref="#AutoShape 7043"/>
        <o:r id="V:Rule3438" type="connector" idref="#AutoShape 1400"/>
        <o:r id="V:Rule3439" type="connector" idref="#AutoShape 12361"/>
        <o:r id="V:Rule3440" type="connector" idref="#AutoShape 2720"/>
        <o:r id="V:Rule3441" type="connector" idref="#AutoShape 4215"/>
        <o:r id="V:Rule3442" type="connector" idref="#AutoShape 13100"/>
        <o:r id="V:Rule3443" type="connector" idref="#AutoShape 10265"/>
        <o:r id="V:Rule3444" type="connector" idref="#AutoShape 12902"/>
        <o:r id="V:Rule3445" type="connector" idref="#AutoShape 4841"/>
        <o:r id="V:Rule3446" type="connector" idref="#AutoShape 14040"/>
        <o:r id="V:Rule3447" type="connector" idref="#AutoShape 14148"/>
        <o:r id="V:Rule3448" type="connector" idref="#AutoShape 10726"/>
        <o:r id="V:Rule3449" type="connector" idref="#AutoShape 11865"/>
        <o:r id="V:Rule3450" type="connector" idref="#AutoShape 13599"/>
        <o:r id="V:Rule3451" type="connector" idref="#AutoShape 13525"/>
        <o:r id="V:Rule3452" type="connector" idref="#AutoShape 6307"/>
        <o:r id="V:Rule3453" type="connector" idref="#AutoShape 6064"/>
        <o:r id="V:Rule3454" type="connector" idref="#AutoShape 13550"/>
        <o:r id="V:Rule3455" type="connector" idref="#AutoShape 7086"/>
        <o:r id="V:Rule3456" type="connector" idref="#AutoShape 12167"/>
        <o:r id="V:Rule3457" type="connector" idref="#AutoShape 13335"/>
        <o:r id="V:Rule3458" type="connector" idref="#AutoShape 5706"/>
        <o:r id="V:Rule3459" type="connector" idref="#AutoShape 3337"/>
        <o:r id="V:Rule3460" type="connector" idref="#AutoShape 13108"/>
        <o:r id="V:Rule3461" type="connector" idref="#AutoShape 12207"/>
        <o:r id="V:Rule3462" type="connector" idref="#AutoShape 3832"/>
        <o:r id="V:Rule3463" type="connector" idref="#AutoShape 11412"/>
        <o:r id="V:Rule3464" type="connector" idref="#AutoShape 10736"/>
        <o:r id="V:Rule3465" type="connector" idref="#AutoShape 6115"/>
        <o:r id="V:Rule3466" type="connector" idref="#AutoShape 12221"/>
        <o:r id="V:Rule3467" type="connector" idref="#AutoShape 12948"/>
        <o:r id="V:Rule3468" type="connector" idref="#AutoShape 9005"/>
        <o:r id="V:Rule3469" type="connector" idref="#AutoShape 5103"/>
        <o:r id="V:Rule3470" type="connector" idref="#AutoShape 12921"/>
        <o:r id="V:Rule3471" type="connector" idref="#AutoShape 12066"/>
        <o:r id="V:Rule3472" type="connector" idref="#AutoShape 12935"/>
        <o:r id="V:Rule3473" type="connector" idref="#AutoShape 13615"/>
        <o:r id="V:Rule3474" type="connector" idref="#AutoShape 3919"/>
        <o:r id="V:Rule3475" type="connector" idref="#AutoShape 13429"/>
        <o:r id="V:Rule3476" type="connector" idref="#AutoShape 11124"/>
        <o:r id="V:Rule3477" type="connector" idref="#AutoShape 10072"/>
        <o:r id="V:Rule3478" type="connector" idref="#AutoShape 2732"/>
        <o:r id="V:Rule3479" type="connector" idref="#AutoShape 11307"/>
        <o:r id="V:Rule3480" type="connector" idref="#AutoShape 4229"/>
        <o:r id="V:Rule3481" type="connector" idref="#AutoShape 12210"/>
        <o:r id="V:Rule3482" type="connector" idref="#AutoShape 6074"/>
        <o:r id="V:Rule3483" type="connector" idref="#AutoShape 11117"/>
        <o:r id="V:Rule3484" type="connector" idref="#AutoShape 11089"/>
        <o:r id="V:Rule3485" type="connector" idref="#AutoShape 3230"/>
        <o:r id="V:Rule3486" type="connector" idref="#AutoShape 3890"/>
        <o:r id="V:Rule3487" type="connector" idref="#AutoShape 12120"/>
        <o:r id="V:Rule3488" type="connector" idref="#AutoShape 14110"/>
        <o:r id="V:Rule3489" type="connector" idref="#AutoShape 13597"/>
        <o:r id="V:Rule3490" type="connector" idref="#AutoShape 10854"/>
        <o:r id="V:Rule3491" type="connector" idref="#AutoShape 12349"/>
        <o:r id="V:Rule3492" type="connector" idref="#AutoShape 13189"/>
        <o:r id="V:Rule3493" type="connector" idref="#AutoShape 12267"/>
        <o:r id="V:Rule3494" type="connector" idref="#AutoShape 10754"/>
        <o:r id="V:Rule3495" type="connector" idref="#AutoShape 6634"/>
        <o:r id="V:Rule3496" type="connector" idref="#AutoShape 13938"/>
        <o:r id="V:Rule3497" type="connector" idref="#AutoShape 11017"/>
        <o:r id="V:Rule3498" type="connector" idref="#AutoShape 3254"/>
        <o:r id="V:Rule3499" type="connector" idref="#AutoShape 5077"/>
        <o:r id="V:Rule3500" type="connector" idref="#AutoShape 11994"/>
        <o:r id="V:Rule3501" type="connector" idref="#AutoShape 10906"/>
        <o:r id="V:Rule3502" type="connector" idref="#AutoShape 1364"/>
        <o:r id="V:Rule3503" type="connector" idref="#AutoShape 12335"/>
        <o:r id="V:Rule3504" type="connector" idref="#AutoShape 12996"/>
        <o:r id="V:Rule3505" type="connector" idref="#AutoShape 13158"/>
        <o:r id="V:Rule3506" type="connector" idref="#AutoShape 12188"/>
        <o:r id="V:Rule3507" type="connector" idref="#AutoShape 13530"/>
        <o:r id="V:Rule3508" type="connector" idref="#AutoShape 11812"/>
        <o:r id="V:Rule3509" type="connector" idref="#AutoShape 11863"/>
        <o:r id="V:Rule3510" type="connector" idref="#AutoShape 5618"/>
        <o:r id="V:Rule3511" type="connector" idref="#AutoShape 6255"/>
        <o:r id="V:Rule3512" type="connector" idref="#AutoShape 10460"/>
        <o:r id="V:Rule3513" type="connector" idref="#AutoShape 14409"/>
        <o:r id="V:Rule3514" type="connector" idref="#AutoShape 3777"/>
        <o:r id="V:Rule3515" type="connector" idref="#AutoShape 6649"/>
        <o:r id="V:Rule3516" type="connector" idref="#AutoShape 13035"/>
        <o:r id="V:Rule3517" type="connector" idref="#AutoShape 11947"/>
        <o:r id="V:Rule3518" type="connector" idref="#AutoShape 10444"/>
        <o:r id="V:Rule3519" type="connector" idref="#AutoShape 7107"/>
        <o:r id="V:Rule3520" type="connector" idref="#AutoShape 14386"/>
        <o:r id="V:Rule3521" type="connector" idref="#AutoShape 12265"/>
        <o:r id="V:Rule3522" type="connector" idref="#AutoShape 9001"/>
        <o:r id="V:Rule3523" type="connector" idref="#AutoShape 11209"/>
        <o:r id="V:Rule3524" type="connector" idref="#AutoShape 12189"/>
        <o:r id="V:Rule3525" type="connector" idref="#AutoShape 5748"/>
        <o:r id="V:Rule3526" type="connector" idref="#AutoShape 13018"/>
        <o:r id="V:Rule3527" type="connector" idref="#AutoShape 13317"/>
        <o:r id="V:Rule3528" type="connector" idref="#AutoShape 10834"/>
        <o:r id="V:Rule3529" type="connector" idref="#AutoShape 10043"/>
        <o:r id="V:Rule3530" type="connector" idref="#AutoShape 6288"/>
        <o:r id="V:Rule3531" type="connector" idref="#AutoShape 14392"/>
        <o:r id="V:Rule3532" type="connector" idref="#AutoShape 13556"/>
        <o:r id="V:Rule3533" type="connector" idref="#AutoShape 10831"/>
        <o:r id="V:Rule3534" type="connector" idref="#AutoShape 11282"/>
        <o:r id="V:Rule3535" type="connector" idref="#AutoShape 11807"/>
        <o:r id="V:Rule3536" type="connector" idref="#AutoShape 10529"/>
        <o:r id="V:Rule3537" type="connector" idref="#AutoShape 10993"/>
        <o:r id="V:Rule3538" type="connector" idref="#AutoShape 12031"/>
        <o:r id="V:Rule3539" type="connector" idref="#AutoShape 12438"/>
        <o:r id="V:Rule3540" type="connector" idref="#AutoShape 13475"/>
        <o:r id="V:Rule3541" type="connector" idref="#AutoShape 14105"/>
        <o:r id="V:Rule3542" type="connector" idref="#AutoShape 5137"/>
        <o:r id="V:Rule3543" type="connector" idref="#AutoShape 5713"/>
        <o:r id="V:Rule3544" type="connector" idref="#AutoShape 10120"/>
        <o:r id="V:Rule3545" type="connector" idref="#AutoShape 13341"/>
        <o:r id="V:Rule3546" type="connector" idref="#AutoShape 6814"/>
        <o:r id="V:Rule3547" type="connector" idref="#AutoShape 5099"/>
        <o:r id="V:Rule3548" type="connector" idref="#AutoShape 4906"/>
        <o:r id="V:Rule3549" type="connector" idref="#AutoShape 3833"/>
        <o:r id="V:Rule3550" type="connector" idref="#AutoShape 13098"/>
        <o:r id="V:Rule3551" type="connector" idref="#AutoShape 13078"/>
        <o:r id="V:Rule3552" type="connector" idref="#AutoShape 2895"/>
        <o:r id="V:Rule3553" type="connector" idref="#AutoShape 14342"/>
        <o:r id="V:Rule3554" type="connector" idref="#AutoShape 13913"/>
        <o:r id="V:Rule3555" type="connector" idref="#AutoShape 9281"/>
        <o:r id="V:Rule3556" type="connector" idref="#AutoShape 13922"/>
        <o:r id="V:Rule3557" type="connector" idref="#AutoShape 12926"/>
        <o:r id="V:Rule3558" type="connector" idref="#AutoShape 10047"/>
        <o:r id="V:Rule3559" type="connector" idref="#AutoShape 12346"/>
        <o:r id="V:Rule3560" type="connector" idref="#AutoShape 4778"/>
        <o:r id="V:Rule3561" type="connector" idref="#AutoShape 10598"/>
        <o:r id="V:Rule3562" type="connector" idref="#AutoShape 13326"/>
        <o:r id="V:Rule3563" type="connector" idref="#AutoShape 11820"/>
        <o:r id="V:Rule3564" type="connector" idref="#AutoShape 10431"/>
        <o:r id="V:Rule3565" type="connector" idref="#AutoShape 10084"/>
        <o:r id="V:Rule3566" type="connector" idref="#AutoShape 13520"/>
        <o:r id="V:Rule3567" type="connector" idref="#AutoShape 13548"/>
        <o:r id="V:Rule3568" type="connector" idref="#AutoShape 6618"/>
        <o:r id="V:Rule3569" type="connector" idref="#AutoShape 3203"/>
        <o:r id="V:Rule3570" type="connector" idref="#AutoShape 6127"/>
        <o:r id="V:Rule3571" type="connector" idref="#AutoShape 11179"/>
        <o:r id="V:Rule3572" type="connector" idref="#AutoShape 12238"/>
        <o:r id="V:Rule3573" type="connector" idref="#AutoShape 10711"/>
        <o:r id="V:Rule3574" type="connector" idref="#AutoShape 13095"/>
        <o:r id="V:Rule3575" type="connector" idref="#AutoShape 9659"/>
        <o:r id="V:Rule3576" type="connector" idref="#AutoShape 10973"/>
        <o:r id="V:Rule3577" type="connector" idref="#AutoShape 11948"/>
        <o:r id="V:Rule3578" type="connector" idref="#AutoShape 13700"/>
        <o:r id="V:Rule3579" type="connector" idref="#AutoShape 12917"/>
        <o:r id="V:Rule3580" type="connector" idref="#AutoShape 13357"/>
        <o:r id="V:Rule3581" type="connector" idref="#AutoShape 11278"/>
        <o:r id="V:Rule3582" type="connector" idref="#AutoShape 10522"/>
        <o:r id="V:Rule3583" type="connector" idref="#AutoShape 10750"/>
        <o:r id="V:Rule3584" type="connector" idref="#AutoShape 11467"/>
        <o:r id="V:Rule3585" type="connector" idref="#AutoShape 9350"/>
        <o:r id="V:Rule3586" type="connector" idref="#AutoShape 9278"/>
        <o:r id="V:Rule3587" type="connector" idref="#AutoShape 6567"/>
        <o:r id="V:Rule3588" type="connector" idref="#AutoShape 5625"/>
        <o:r id="V:Rule3589" type="connector" idref="#AutoShape 10977"/>
        <o:r id="V:Rule3590" type="connector" idref="#AutoShape 13351"/>
        <o:r id="V:Rule3591" type="connector" idref="#AutoShape 14395"/>
        <o:r id="V:Rule3592" type="connector" idref="#AutoShape 5716"/>
        <o:r id="V:Rule3593" type="connector" idref="#AutoShape 14168"/>
        <o:r id="V:Rule3594" type="connector" idref="#AutoShape 6114"/>
        <o:r id="V:Rule3595" type="connector" idref="#AutoShape 11210"/>
        <o:r id="V:Rule3596" type="connector" idref="#AutoShape 8738"/>
        <o:r id="V:Rule3597" type="connector" idref="#AutoShape 3206"/>
        <o:r id="V:Rule3598" type="connector" idref="#AutoShape 5705"/>
        <o:r id="V:Rule3599" type="connector" idref="#AutoShape 9705"/>
        <o:r id="V:Rule3600" type="connector" idref="#AutoShape 3358"/>
        <o:r id="V:Rule3601" type="connector" idref="#AutoShape 13417"/>
        <o:r id="V:Rule3602" type="connector" idref="#AutoShape 10541"/>
        <o:r id="V:Rule3603" type="connector" idref="#AutoShape 13941"/>
        <o:r id="V:Rule3604" type="connector" idref="#AutoShape 11136"/>
        <o:r id="V:Rule3605" type="connector" idref="#AutoShape 6615"/>
        <o:r id="V:Rule3606" type="connector" idref="#AutoShape 11295"/>
        <o:r id="V:Rule3607" type="connector" idref="#AutoShape 13923"/>
        <o:r id="V:Rule3608" type="connector" idref="#AutoShape 10050"/>
        <o:r id="V:Rule3609" type="connector" idref="#AutoShape 13950"/>
        <o:r id="V:Rule3610" type="connector" idref="#AutoShape 6635"/>
        <o:r id="V:Rule3611" type="connector" idref="#AutoShape 13124"/>
        <o:r id="V:Rule3612" type="connector" idref="#AutoShape 13644"/>
        <o:r id="V:Rule3613" type="connector" idref="#AutoShape 14019"/>
        <o:r id="V:Rule3614" type="connector" idref="#AutoShape 14404"/>
        <o:r id="V:Rule3615" type="connector" idref="#AutoShape 5087"/>
        <o:r id="V:Rule3616" type="connector" idref="#AutoShape 14030"/>
        <o:r id="V:Rule3617" type="connector" idref="#AutoShape 12269"/>
        <o:r id="V:Rule3618" type="connector" idref="#AutoShape 10613"/>
        <o:r id="V:Rule3619" type="connector" idref="#AutoShape 6818"/>
        <o:r id="V:Rule3620" type="connector" idref="#AutoShape 12145"/>
        <o:r id="V:Rule3621" type="connector" idref="#AutoShape 10100"/>
        <o:r id="V:Rule3622" type="connector" idref="#AutoShape 13164"/>
        <o:r id="V:Rule3623" type="connector" idref="#AutoShape 12357"/>
        <o:r id="V:Rule3624" type="connector" idref="#AutoShape 5707"/>
        <o:r id="V:Rule3625" type="connector" idref="#AutoShape 13631"/>
        <o:r id="V:Rule3626" type="connector" idref="#AutoShape 2689"/>
        <o:r id="V:Rule3627" type="connector" idref="#AutoShape 7102"/>
        <o:r id="V:Rule3628" type="connector" idref="#AutoShape 3222"/>
        <o:r id="V:Rule3629" type="connector" idref="#AutoShape 14098"/>
        <o:r id="V:Rule3630" type="connector" idref="#AutoShape 13701"/>
        <o:r id="V:Rule3631" type="connector" idref="#AutoShape 13877"/>
        <o:r id="V:Rule3632" type="connector" idref="#AutoShape 3922"/>
        <o:r id="V:Rule3633" type="connector" idref="#AutoShape 13688"/>
        <o:r id="V:Rule3634" type="connector" idref="#AutoShape 13832"/>
        <o:r id="V:Rule3635" type="connector" idref="#AutoShape 10899"/>
        <o:r id="V:Rule3636" type="connector" idref="#AutoShape 2515"/>
        <o:r id="V:Rule3637" type="connector" idref="#AutoShape 10665"/>
        <o:r id="V:Rule3638" type="connector" idref="#AutoShape 6564"/>
        <o:r id="V:Rule3639" type="connector" idref="#AutoShape 13939"/>
        <o:r id="V:Rule3640" type="connector" idref="#AutoShape 12224"/>
        <o:r id="V:Rule3641" type="connector" idref="#AutoShape 5749"/>
        <o:r id="V:Rule3642" type="connector" idref="#AutoShape 13166"/>
        <o:r id="V:Rule3643" type="connector" idref="#AutoShape 9310"/>
        <o:r id="V:Rule3644" type="connector" idref="#AutoShape 13155"/>
        <o:r id="V:Rule3645" type="connector" idref="#AutoShape 5253"/>
        <o:r id="V:Rule3646" type="connector" idref="#AutoShape 9667"/>
        <o:r id="V:Rule3647" type="connector" idref="#AutoShape 11939"/>
        <o:r id="V:Rule3648" type="connector" idref="#AutoShape 13484"/>
        <o:r id="V:Rule3649" type="connector" idref="#AutoShape 14134"/>
        <o:r id="V:Rule3650" type="connector" idref="#AutoShape 11350"/>
        <o:r id="V:Rule3651" type="connector" idref="#AutoShape 13670"/>
        <o:r id="V:Rule3652" type="connector" idref="#AutoShape 13396"/>
        <o:r id="V:Rule3653" type="connector" idref="#AutoShape 13368"/>
        <o:r id="V:Rule3654" type="connector" idref="#AutoShape 9370"/>
        <o:r id="V:Rule3655" type="connector" idref="#AutoShape 14009"/>
        <o:r id="V:Rule3656" type="connector" idref="#AutoShape 12922"/>
        <o:r id="V:Rule3657" type="connector" idref="#AutoShape 12303"/>
        <o:r id="V:Rule3658" type="connector" idref="#AutoShape 3759"/>
        <o:r id="V:Rule3659" type="connector" idref="#AutoShape 11954"/>
        <o:r id="V:Rule3660" type="connector" idref="#AutoShape 4213"/>
        <o:r id="V:Rule3661" type="connector" idref="#AutoShape 4912"/>
        <o:r id="V:Rule3662" type="connector" idref="#AutoShape 13690"/>
        <o:r id="V:Rule3663" type="connector" idref="#AutoShape 12185"/>
        <o:r id="V:Rule3664" type="connector" idref="#AutoShape 11276"/>
        <o:r id="V:Rule3665" type="connector" idref="#AutoShape 6801"/>
        <o:r id="V:Rule3666" type="connector" idref="#AutoShape 14356"/>
        <o:r id="V:Rule3667" type="connector" idref="#AutoShape 2692"/>
        <o:r id="V:Rule3668" type="connector" idref="#AutoShape 12961"/>
        <o:r id="V:Rule3669" type="connector" idref="#AutoShape 9592"/>
        <o:r id="V:Rule3670" type="connector" idref="#AutoShape 10756"/>
        <o:r id="V:Rule3671" type="connector" idref="#AutoShape 13630"/>
        <o:r id="V:Rule3672" type="connector" idref="#AutoShape 11110"/>
        <o:r id="V:Rule3673" type="connector" idref="#AutoShape 14113"/>
        <o:r id="V:Rule3674" type="connector" idref="#AutoShape 12104"/>
        <o:r id="V:Rule3675" type="connector" idref="#AutoShape 3236"/>
        <o:r id="V:Rule3676" type="connector" idref="#AutoShape 12409"/>
        <o:r id="V:Rule3677" type="connector" idref="#AutoShape 13137"/>
        <o:r id="V:Rule3678" type="connector" idref="#AutoShape 13821"/>
        <o:r id="V:Rule3679" type="connector" idref="#AutoShape 14226"/>
        <o:r id="V:Rule3680" type="connector" idref="#AutoShape 13169"/>
        <o:r id="V:Rule3681" type="connector" idref="#AutoShape 9337"/>
        <o:r id="V:Rule3682" type="connector" idref="#AutoShape 3232"/>
        <o:r id="V:Rule3683" type="connector" idref="#AutoShape 12162"/>
        <o:r id="V:Rule3684" type="connector" idref="#AutoShape 1355"/>
        <o:r id="V:Rule3685" type="connector" idref="#AutoShape 11035"/>
        <o:r id="V:Rule3686" type="connector" idref="#AutoShape 6128"/>
        <o:r id="V:Rule3687" type="connector" idref="#AutoShape 5118"/>
        <o:r id="V:Rule3688" type="connector" idref="#AutoShape 6135"/>
        <o:r id="V:Rule3689" type="connector" idref="#AutoShape 6257"/>
        <o:r id="V:Rule3690" type="connector" idref="#AutoShape 10759"/>
        <o:r id="V:Rule3691" type="connector" idref="#AutoShape 13416"/>
        <o:r id="V:Rule3692" type="connector" idref="#AutoShape 3262"/>
        <o:r id="V:Rule3693" type="connector" idref="#AutoShape 12441"/>
        <o:r id="V:Rule3694" type="connector" idref="#AutoShape 12130"/>
        <o:r id="V:Rule3695" type="connector" idref="#AutoShape 3878"/>
        <o:r id="V:Rule3696" type="connector" idref="#AutoShape 10291"/>
        <o:r id="V:Rule3697" type="connector" idref="#AutoShape 8786"/>
        <o:r id="V:Rule3698" type="connector" idref="#AutoShape 13143"/>
        <o:r id="V:Rule3699" type="connector" idref="#AutoShape 10395"/>
        <o:r id="V:Rule3700" type="connector" idref="#AutoShape 1377"/>
        <o:r id="V:Rule3701" type="connector" idref="#AutoShape 10748"/>
        <o:r id="V:Rule3702" type="connector" idref="#AutoShape 3891"/>
        <o:r id="V:Rule3703" type="connector" idref="#AutoShape 9655"/>
        <o:r id="V:Rule3704" type="connector" idref="#AutoShape 5144"/>
        <o:r id="V:Rule3705" type="connector" idref="#AutoShape 13481"/>
        <o:r id="V:Rule3706" type="connector" idref="#AutoShape 11867"/>
      </o:rules>
      <o:regrouptable v:ext="edit">
        <o:entry new="1" old="0"/>
        <o:entry new="2" old="0"/>
        <o:entry new="3" old="0"/>
        <o:entry new="4" old="0"/>
        <o:entry new="5" old="0"/>
        <o:entry new="6" old="0"/>
        <o:entry new="7" old="0"/>
        <o:entry new="8" old="0"/>
        <o:entry new="9" old="0"/>
        <o:entry new="10" old="0"/>
        <o:entry new="11" old="0"/>
        <o:entry new="12" old="0"/>
        <o:entry new="13" old="0"/>
        <o:entry new="15" old="0"/>
        <o:entry new="16" old="0"/>
        <o:entry new="17" old="0"/>
        <o:entry new="18" old="0"/>
        <o:entry new="19" old="0"/>
        <o:entry new="20" old="0"/>
        <o:entry new="21" old="0"/>
        <o:entry new="22" old="0"/>
        <o:entry new="23" old="0"/>
      </o:regrouptable>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fr-FR"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lsdException w:name="heading 2" w:semiHidden="0" w:unhideWhenUsed="0"/>
    <w:lsdException w:name="footer" w:uiPriority="99"/>
    <w:lsdException w:name="macro" w:semiHidden="0" w:unhideWhenUsed="0"/>
    <w:lsdException w:name="List Bullet" w:semiHidden="0" w:uiPriority="99" w:unhideWhenUsed="0"/>
    <w:lsdException w:name="List Number" w:semiHidden="0" w:unhideWhenUsed="0"/>
    <w:lsdException w:name="Title" w:semiHidden="0" w:unhideWhenUsed="0"/>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lsdException w:name="Strong" w:semiHidden="0" w:unhideWhenUsed="0"/>
    <w:lsdException w:name="Emphasis" w:semiHidden="0" w:unhideWhenUsed="0"/>
    <w:lsdException w:name="Balloon Text" w:semiHidden="0" w:unhideWhenUsed="0"/>
    <w:lsdException w:name="Table Grid"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semiHidden="0" w:unhideWhenUsed="0"/>
    <w:lsdException w:name="TOC Heading" w:semiHidden="0" w:unhideWhenUsed="0"/>
  </w:latentStyles>
  <w:style w:type="paragraph" w:default="1" w:styleId="Normal">
    <w:name w:val="Normal"/>
    <w:qFormat/>
    <w:rsid w:val="00EB07C5"/>
    <w:rPr>
      <w:sz w:val="20"/>
      <w:lang w:val="en-US"/>
    </w:rPr>
  </w:style>
  <w:style w:type="paragraph" w:styleId="Heading1">
    <w:name w:val="heading 1"/>
    <w:basedOn w:val="Normal"/>
    <w:next w:val="Normal"/>
    <w:link w:val="Heading1Char"/>
    <w:rsid w:val="00CD7AA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6D52"/>
    <w:pPr>
      <w:ind w:left="720"/>
      <w:contextualSpacing/>
    </w:pPr>
  </w:style>
  <w:style w:type="table" w:styleId="TableGrid">
    <w:name w:val="Table Grid"/>
    <w:basedOn w:val="TableNormal"/>
    <w:rsid w:val="0031373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unhideWhenUsed/>
    <w:rsid w:val="00A424DA"/>
    <w:pPr>
      <w:tabs>
        <w:tab w:val="center" w:pos="4536"/>
        <w:tab w:val="right" w:pos="9072"/>
      </w:tabs>
    </w:pPr>
  </w:style>
  <w:style w:type="character" w:customStyle="1" w:styleId="HeaderChar">
    <w:name w:val="Header Char"/>
    <w:basedOn w:val="DefaultParagraphFont"/>
    <w:link w:val="Header"/>
    <w:uiPriority w:val="99"/>
    <w:semiHidden/>
    <w:rsid w:val="00A424DA"/>
    <w:rPr>
      <w:lang w:val="en-US"/>
    </w:rPr>
  </w:style>
  <w:style w:type="paragraph" w:styleId="Footer">
    <w:name w:val="footer"/>
    <w:basedOn w:val="Normal"/>
    <w:link w:val="FooterChar"/>
    <w:uiPriority w:val="99"/>
    <w:semiHidden/>
    <w:unhideWhenUsed/>
    <w:rsid w:val="00A424DA"/>
    <w:pPr>
      <w:tabs>
        <w:tab w:val="center" w:pos="4536"/>
        <w:tab w:val="right" w:pos="9072"/>
      </w:tabs>
    </w:pPr>
  </w:style>
  <w:style w:type="character" w:customStyle="1" w:styleId="FooterChar">
    <w:name w:val="Footer Char"/>
    <w:basedOn w:val="DefaultParagraphFont"/>
    <w:link w:val="Footer"/>
    <w:uiPriority w:val="99"/>
    <w:semiHidden/>
    <w:rsid w:val="00A424DA"/>
    <w:rPr>
      <w:lang w:val="en-US"/>
    </w:rPr>
  </w:style>
  <w:style w:type="paragraph" w:styleId="BalloonText">
    <w:name w:val="Balloon Text"/>
    <w:basedOn w:val="Normal"/>
    <w:link w:val="BalloonTextChar"/>
    <w:rsid w:val="00592B96"/>
    <w:rPr>
      <w:rFonts w:ascii="Tahoma" w:hAnsi="Tahoma" w:cs="Tahoma"/>
      <w:sz w:val="16"/>
      <w:szCs w:val="16"/>
    </w:rPr>
  </w:style>
  <w:style w:type="character" w:customStyle="1" w:styleId="BalloonTextChar">
    <w:name w:val="Balloon Text Char"/>
    <w:basedOn w:val="DefaultParagraphFont"/>
    <w:link w:val="BalloonText"/>
    <w:rsid w:val="00592B96"/>
    <w:rPr>
      <w:rFonts w:ascii="Tahoma" w:hAnsi="Tahoma" w:cs="Tahoma"/>
      <w:sz w:val="16"/>
      <w:szCs w:val="16"/>
      <w:lang w:val="en-US"/>
    </w:rPr>
  </w:style>
  <w:style w:type="paragraph" w:styleId="ListBullet">
    <w:name w:val="List Bullet"/>
    <w:basedOn w:val="Normal"/>
    <w:uiPriority w:val="99"/>
    <w:unhideWhenUsed/>
    <w:rsid w:val="006071A6"/>
    <w:pPr>
      <w:numPr>
        <w:numId w:val="12"/>
      </w:numPr>
      <w:spacing w:after="200" w:line="276" w:lineRule="auto"/>
      <w:contextualSpacing/>
    </w:pPr>
    <w:rPr>
      <w:sz w:val="22"/>
      <w:szCs w:val="22"/>
      <w:lang w:val="fr-FR"/>
    </w:rPr>
  </w:style>
  <w:style w:type="character" w:styleId="PageNumber">
    <w:name w:val="page number"/>
    <w:basedOn w:val="DefaultParagraphFont"/>
    <w:rsid w:val="008E049B"/>
  </w:style>
  <w:style w:type="character" w:customStyle="1" w:styleId="Heading1Char">
    <w:name w:val="Heading 1 Char"/>
    <w:basedOn w:val="DefaultParagraphFont"/>
    <w:link w:val="Heading1"/>
    <w:rsid w:val="00CD7AAB"/>
    <w:rPr>
      <w:rFonts w:asciiTheme="majorHAnsi" w:eastAsiaTheme="majorEastAsia" w:hAnsiTheme="majorHAnsi" w:cstheme="majorBidi"/>
      <w:b/>
      <w:bCs/>
      <w:color w:val="365F91" w:themeColor="accent1" w:themeShade="BF"/>
      <w:sz w:val="28"/>
      <w:szCs w:val="28"/>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fr-FR"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lsdException w:name="heading 2" w:semiHidden="0" w:unhideWhenUsed="0"/>
    <w:lsdException w:name="footer" w:uiPriority="99"/>
    <w:lsdException w:name="macro" w:semiHidden="0" w:unhideWhenUsed="0"/>
    <w:lsdException w:name="List Bullet" w:semiHidden="0" w:uiPriority="99" w:unhideWhenUsed="0"/>
    <w:lsdException w:name="List Number" w:semiHidden="0" w:unhideWhenUsed="0"/>
    <w:lsdException w:name="Title" w:semiHidden="0" w:unhideWhenUsed="0"/>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lsdException w:name="Strong" w:semiHidden="0" w:unhideWhenUsed="0"/>
    <w:lsdException w:name="Emphasis" w:semiHidden="0" w:unhideWhenUsed="0"/>
    <w:lsdException w:name="Balloon Text" w:semiHidden="0" w:unhideWhenUsed="0"/>
    <w:lsdException w:name="Table Grid"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semiHidden="0" w:unhideWhenUsed="0"/>
    <w:lsdException w:name="TOC Heading" w:semiHidden="0" w:unhideWhenUsed="0"/>
  </w:latentStyles>
  <w:style w:type="paragraph" w:default="1" w:styleId="Normal">
    <w:name w:val="Normal"/>
    <w:qFormat/>
    <w:rsid w:val="00EB07C5"/>
    <w:rPr>
      <w:sz w:val="20"/>
      <w:lang w:val="en-US"/>
    </w:rPr>
  </w:style>
  <w:style w:type="paragraph" w:styleId="Heading1">
    <w:name w:val="heading 1"/>
    <w:basedOn w:val="Normal"/>
    <w:next w:val="Normal"/>
    <w:link w:val="Heading1Char"/>
    <w:rsid w:val="00CD7AA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6D52"/>
    <w:pPr>
      <w:ind w:left="720"/>
      <w:contextualSpacing/>
    </w:pPr>
  </w:style>
  <w:style w:type="table" w:styleId="TableGrid">
    <w:name w:val="Table Grid"/>
    <w:basedOn w:val="TableNormal"/>
    <w:rsid w:val="0031373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unhideWhenUsed/>
    <w:rsid w:val="00A424DA"/>
    <w:pPr>
      <w:tabs>
        <w:tab w:val="center" w:pos="4536"/>
        <w:tab w:val="right" w:pos="9072"/>
      </w:tabs>
    </w:pPr>
  </w:style>
  <w:style w:type="character" w:customStyle="1" w:styleId="HeaderChar">
    <w:name w:val="Header Char"/>
    <w:basedOn w:val="DefaultParagraphFont"/>
    <w:link w:val="Header"/>
    <w:uiPriority w:val="99"/>
    <w:semiHidden/>
    <w:rsid w:val="00A424DA"/>
    <w:rPr>
      <w:lang w:val="en-US"/>
    </w:rPr>
  </w:style>
  <w:style w:type="paragraph" w:styleId="Footer">
    <w:name w:val="footer"/>
    <w:basedOn w:val="Normal"/>
    <w:link w:val="FooterChar"/>
    <w:uiPriority w:val="99"/>
    <w:semiHidden/>
    <w:unhideWhenUsed/>
    <w:rsid w:val="00A424DA"/>
    <w:pPr>
      <w:tabs>
        <w:tab w:val="center" w:pos="4536"/>
        <w:tab w:val="right" w:pos="9072"/>
      </w:tabs>
    </w:pPr>
  </w:style>
  <w:style w:type="character" w:customStyle="1" w:styleId="FooterChar">
    <w:name w:val="Footer Char"/>
    <w:basedOn w:val="DefaultParagraphFont"/>
    <w:link w:val="Footer"/>
    <w:uiPriority w:val="99"/>
    <w:semiHidden/>
    <w:rsid w:val="00A424DA"/>
    <w:rPr>
      <w:lang w:val="en-US"/>
    </w:rPr>
  </w:style>
  <w:style w:type="paragraph" w:styleId="BalloonText">
    <w:name w:val="Balloon Text"/>
    <w:basedOn w:val="Normal"/>
    <w:link w:val="BalloonTextChar"/>
    <w:rsid w:val="00592B96"/>
    <w:rPr>
      <w:rFonts w:ascii="Tahoma" w:hAnsi="Tahoma" w:cs="Tahoma"/>
      <w:sz w:val="16"/>
      <w:szCs w:val="16"/>
    </w:rPr>
  </w:style>
  <w:style w:type="character" w:customStyle="1" w:styleId="BalloonTextChar">
    <w:name w:val="Balloon Text Char"/>
    <w:basedOn w:val="DefaultParagraphFont"/>
    <w:link w:val="BalloonText"/>
    <w:rsid w:val="00592B96"/>
    <w:rPr>
      <w:rFonts w:ascii="Tahoma" w:hAnsi="Tahoma" w:cs="Tahoma"/>
      <w:sz w:val="16"/>
      <w:szCs w:val="16"/>
      <w:lang w:val="en-US"/>
    </w:rPr>
  </w:style>
  <w:style w:type="paragraph" w:styleId="ListBullet">
    <w:name w:val="List Bullet"/>
    <w:basedOn w:val="Normal"/>
    <w:uiPriority w:val="99"/>
    <w:unhideWhenUsed/>
    <w:rsid w:val="006071A6"/>
    <w:pPr>
      <w:numPr>
        <w:numId w:val="12"/>
      </w:numPr>
      <w:spacing w:after="200" w:line="276" w:lineRule="auto"/>
      <w:contextualSpacing/>
    </w:pPr>
    <w:rPr>
      <w:sz w:val="22"/>
      <w:szCs w:val="22"/>
      <w:lang w:val="fr-FR"/>
    </w:rPr>
  </w:style>
  <w:style w:type="character" w:styleId="PageNumber">
    <w:name w:val="page number"/>
    <w:basedOn w:val="DefaultParagraphFont"/>
    <w:rsid w:val="008E049B"/>
  </w:style>
  <w:style w:type="character" w:customStyle="1" w:styleId="Heading1Char">
    <w:name w:val="Heading 1 Char"/>
    <w:basedOn w:val="DefaultParagraphFont"/>
    <w:link w:val="Heading1"/>
    <w:rsid w:val="00CD7AAB"/>
    <w:rPr>
      <w:rFonts w:asciiTheme="majorHAnsi" w:eastAsiaTheme="majorEastAsia" w:hAnsiTheme="majorHAnsi" w:cstheme="majorBidi"/>
      <w:b/>
      <w:bCs/>
      <w:color w:val="365F91" w:themeColor="accent1" w:themeShade="BF"/>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2.emf"/><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11.em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0.jpeg"/><Relationship Id="rId5" Type="http://schemas.openxmlformats.org/officeDocument/2006/relationships/settings" Target="settings.xml"/><Relationship Id="rId15" Type="http://schemas.openxmlformats.org/officeDocument/2006/relationships/image" Target="media/image14.jpeg"/><Relationship Id="rId10"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13.jpeg"/></Relationships>
</file>

<file path=word/_rels/numbering.xml.rels><?xml version="1.0" encoding="UTF-8" standalone="yes"?>
<Relationships xmlns="http://schemas.openxmlformats.org/package/2006/relationships"><Relationship Id="rId8" Type="http://schemas.openxmlformats.org/officeDocument/2006/relationships/image" Target="media/image8.emf"/><Relationship Id="rId3" Type="http://schemas.openxmlformats.org/officeDocument/2006/relationships/image" Target="media/image3.emf"/><Relationship Id="rId7" Type="http://schemas.openxmlformats.org/officeDocument/2006/relationships/image" Target="media/image7.emf"/><Relationship Id="rId2" Type="http://schemas.openxmlformats.org/officeDocument/2006/relationships/image" Target="media/image2.emf"/><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emf"/><Relationship Id="rId4" Type="http://schemas.openxmlformats.org/officeDocument/2006/relationships/image" Target="media/image4.em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rgbClr val="FFFFFF"/>
        </a:solidFill>
        <a:ln w="44450">
          <a:solidFill>
            <a:srgbClr val="4A7EBB"/>
          </a:solidFill>
          <a:round/>
          <a:headEnd/>
          <a:tailEnd/>
        </a:ln>
        <a:effectLst/>
      </a:spPr>
      <a:bodyPr rot="0" vert="horz" wrap="square" lIns="0" tIns="0" rIns="0" bIns="0" anchor="t" anchorCtr="0" upright="1">
        <a:noAutofit/>
      </a:bodyPr>
      <a:lst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DD493D-8191-43A7-84E1-6F0DB1556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5773</Words>
  <Characters>30601</Characters>
  <Application>Microsoft Office Word</Application>
  <DocSecurity>0</DocSecurity>
  <Lines>255</Lines>
  <Paragraphs>72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Faculté</Company>
  <LinksUpToDate>false</LinksUpToDate>
  <CharactersWithSpaces>36302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Thermeau Jean-Pierre</dc:creator>
  <cp:lastModifiedBy>Konrad Gajewski</cp:lastModifiedBy>
  <cp:revision>2</cp:revision>
  <cp:lastPrinted>2017-12-18T13:18:00Z</cp:lastPrinted>
  <dcterms:created xsi:type="dcterms:W3CDTF">2020-03-05T10:07:00Z</dcterms:created>
  <dcterms:modified xsi:type="dcterms:W3CDTF">2020-03-05T10:07:00Z</dcterms:modified>
</cp:coreProperties>
</file>